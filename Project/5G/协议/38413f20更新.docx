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EB248CE" w14:textId="6986843C" w:rsidR="00080512" w:rsidRPr="00CF5E51" w:rsidRDefault="00AB1744">
      <w:pPr>
        <w:pStyle w:val="ZA"/>
        <w:framePr w:wrap="notBeside"/>
      </w:pPr>
      <w:bookmarkStart w:id="0" w:name="page1"/>
      <w:bookmarkStart w:id="1" w:name="_GoBack"/>
      <w:bookmarkEnd w:id="1"/>
      <w:r w:rsidRPr="00CF5E51">
        <w:rPr>
          <w:sz w:val="64"/>
        </w:rPr>
        <w:t>3GPP TS 38</w:t>
      </w:r>
      <w:r w:rsidR="00080512" w:rsidRPr="00CF5E51">
        <w:rPr>
          <w:sz w:val="64"/>
        </w:rPr>
        <w:t>.</w:t>
      </w:r>
      <w:r w:rsidRPr="00CF5E51">
        <w:rPr>
          <w:sz w:val="64"/>
        </w:rPr>
        <w:t>413</w:t>
      </w:r>
      <w:r w:rsidR="00080512" w:rsidRPr="00CF5E51">
        <w:rPr>
          <w:sz w:val="64"/>
        </w:rPr>
        <w:t xml:space="preserve"> </w:t>
      </w:r>
      <w:r w:rsidR="00A67D55" w:rsidRPr="00CF5E51">
        <w:t>V1</w:t>
      </w:r>
      <w:r w:rsidR="00FF3D5F" w:rsidRPr="00CF5E51">
        <w:t>5</w:t>
      </w:r>
      <w:r w:rsidR="00094297" w:rsidRPr="00CF5E51">
        <w:t>.</w:t>
      </w:r>
      <w:del w:id="2" w:author="Issam" w:date="2019-02-12T23:38:00Z">
        <w:r w:rsidR="00AE297A">
          <w:delText>1</w:delText>
        </w:r>
      </w:del>
      <w:ins w:id="3" w:author="Issam" w:date="2019-02-12T23:38:00Z">
        <w:r w:rsidR="007D728E">
          <w:t>2</w:t>
        </w:r>
      </w:ins>
      <w:r w:rsidR="009F5EE1" w:rsidRPr="00CF5E51">
        <w:t>.</w:t>
      </w:r>
      <w:r w:rsidR="002E03DB" w:rsidRPr="00CF5E51">
        <w:t>0</w:t>
      </w:r>
      <w:r w:rsidR="00080512" w:rsidRPr="00CF5E51">
        <w:t xml:space="preserve"> </w:t>
      </w:r>
      <w:r w:rsidR="00094297" w:rsidRPr="00CF5E51">
        <w:rPr>
          <w:sz w:val="32"/>
        </w:rPr>
        <w:t>(201</w:t>
      </w:r>
      <w:r w:rsidR="00810517" w:rsidRPr="00CF5E51">
        <w:rPr>
          <w:sz w:val="32"/>
        </w:rPr>
        <w:t>8</w:t>
      </w:r>
      <w:r w:rsidR="00094297" w:rsidRPr="00CF5E51">
        <w:rPr>
          <w:sz w:val="32"/>
        </w:rPr>
        <w:t>-</w:t>
      </w:r>
      <w:del w:id="4" w:author="Issam" w:date="2019-02-12T23:38:00Z">
        <w:r w:rsidR="00810517" w:rsidRPr="00CF5E51">
          <w:rPr>
            <w:sz w:val="32"/>
          </w:rPr>
          <w:delText>0</w:delText>
        </w:r>
        <w:r w:rsidR="00AE297A">
          <w:rPr>
            <w:sz w:val="32"/>
          </w:rPr>
          <w:delText>9</w:delText>
        </w:r>
      </w:del>
      <w:ins w:id="5" w:author="Issam" w:date="2019-02-12T23:38:00Z">
        <w:r w:rsidR="007D728E">
          <w:rPr>
            <w:sz w:val="32"/>
          </w:rPr>
          <w:t>12</w:t>
        </w:r>
      </w:ins>
      <w:r w:rsidR="00080512" w:rsidRPr="00CF5E51">
        <w:rPr>
          <w:sz w:val="32"/>
        </w:rPr>
        <w:t>)</w:t>
      </w:r>
    </w:p>
    <w:p w14:paraId="089FD9A3" w14:textId="77777777" w:rsidR="00080512" w:rsidRPr="00CF5E51" w:rsidRDefault="00080512">
      <w:pPr>
        <w:pStyle w:val="ZB"/>
        <w:framePr w:wrap="notBeside"/>
      </w:pPr>
      <w:r w:rsidRPr="00CF5E51">
        <w:t>Technical Specification</w:t>
      </w:r>
    </w:p>
    <w:p w14:paraId="776CEAAC" w14:textId="77777777" w:rsidR="00080512" w:rsidRPr="00CF5E51" w:rsidRDefault="00080512">
      <w:pPr>
        <w:pStyle w:val="ZT"/>
        <w:framePr w:wrap="notBeside"/>
      </w:pPr>
      <w:r w:rsidRPr="00CF5E51">
        <w:t>3</w:t>
      </w:r>
      <w:r w:rsidRPr="00CF5E51">
        <w:rPr>
          <w:vertAlign w:val="superscript"/>
        </w:rPr>
        <w:t>rd</w:t>
      </w:r>
      <w:r w:rsidRPr="00CF5E51">
        <w:t xml:space="preserve"> Generation Partnership Project;</w:t>
      </w:r>
    </w:p>
    <w:p w14:paraId="2873CBFC" w14:textId="77777777" w:rsidR="00080512" w:rsidRPr="00CF5E51" w:rsidRDefault="00080512">
      <w:pPr>
        <w:pStyle w:val="ZT"/>
        <w:framePr w:wrap="notBeside"/>
      </w:pPr>
      <w:r w:rsidRPr="00CF5E51">
        <w:t>Technica</w:t>
      </w:r>
      <w:r w:rsidR="00362131" w:rsidRPr="00CF5E51">
        <w:t>l Specification Group Radio Access Network</w:t>
      </w:r>
      <w:r w:rsidRPr="00CF5E51">
        <w:t>;</w:t>
      </w:r>
    </w:p>
    <w:p w14:paraId="7D6553FE" w14:textId="77777777" w:rsidR="00080512" w:rsidRPr="00CF5E51" w:rsidRDefault="00094297">
      <w:pPr>
        <w:pStyle w:val="ZT"/>
        <w:framePr w:wrap="notBeside"/>
      </w:pPr>
      <w:r w:rsidRPr="00CF5E51">
        <w:t>NG</w:t>
      </w:r>
      <w:r w:rsidR="006F3185" w:rsidRPr="00CF5E51">
        <w:t>-RAN;</w:t>
      </w:r>
    </w:p>
    <w:p w14:paraId="3354221F" w14:textId="77777777" w:rsidR="000A41D2" w:rsidRPr="00CF5E51" w:rsidRDefault="00555D86">
      <w:pPr>
        <w:pStyle w:val="ZT"/>
        <w:framePr w:wrap="notBeside"/>
      </w:pPr>
      <w:r w:rsidRPr="00CF5E51">
        <w:t>NG Application Protocol (NG</w:t>
      </w:r>
      <w:r w:rsidR="000A41D2" w:rsidRPr="00CF5E51">
        <w:t>AP)</w:t>
      </w:r>
    </w:p>
    <w:p w14:paraId="3DADDA00" w14:textId="77777777" w:rsidR="00CF5E51" w:rsidRPr="00CF5E51" w:rsidRDefault="00CF5E51" w:rsidP="00CF5E51">
      <w:pPr>
        <w:pStyle w:val="ZT"/>
        <w:framePr w:wrap="notBeside"/>
        <w:rPr>
          <w:i/>
          <w:sz w:val="28"/>
        </w:rPr>
      </w:pPr>
      <w:r w:rsidRPr="00CF5E51">
        <w:t>(</w:t>
      </w:r>
      <w:r w:rsidRPr="00CF5E51">
        <w:rPr>
          <w:rStyle w:val="ZGSM"/>
        </w:rPr>
        <w:t>Release 15</w:t>
      </w:r>
      <w:r w:rsidRPr="00CF5E51">
        <w:t>)</w:t>
      </w:r>
    </w:p>
    <w:p w14:paraId="51910A91" w14:textId="77777777" w:rsidR="00054A22" w:rsidRPr="00CF5E51" w:rsidRDefault="00054A22" w:rsidP="00054A22">
      <w:pPr>
        <w:pStyle w:val="ZU"/>
        <w:framePr w:h="4929" w:hRule="exact" w:wrap="notBeside"/>
        <w:tabs>
          <w:tab w:val="right" w:pos="10206"/>
        </w:tabs>
        <w:jc w:val="left"/>
      </w:pPr>
      <w:r w:rsidRPr="00CF5E51">
        <w:rPr>
          <w:i/>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5.25pt;height:95.25pt">
            <v:imagedata r:id="rId9" o:title="5G-logo"/>
          </v:shape>
        </w:pict>
      </w:r>
      <w:r w:rsidRPr="00CF5E51">
        <w:tab/>
      </w:r>
      <w:r w:rsidRPr="00CF5E51">
        <w:pict>
          <v:shape id="_x0000_i1026" type="#_x0000_t75" style="width:128.5pt;height:75.3pt">
            <v:imagedata r:id="rId10" o:title="3GPP-logo_web"/>
          </v:shape>
        </w:pict>
      </w:r>
    </w:p>
    <w:p w14:paraId="444F2AFA" w14:textId="77777777" w:rsidR="00080512" w:rsidRPr="00CF5E51" w:rsidRDefault="00080512">
      <w:pPr>
        <w:pStyle w:val="ZU"/>
        <w:framePr w:h="4929" w:hRule="exact" w:wrap="notBeside"/>
        <w:tabs>
          <w:tab w:val="right" w:pos="10206"/>
        </w:tabs>
        <w:jc w:val="left"/>
      </w:pPr>
    </w:p>
    <w:p w14:paraId="2C308B8B" w14:textId="77777777" w:rsidR="00080512" w:rsidRPr="00CF5E51" w:rsidRDefault="00080512" w:rsidP="00734A5B">
      <w:pPr>
        <w:framePr w:h="1377" w:hRule="exact" w:wrap="notBeside" w:vAnchor="page" w:hAnchor="margin" w:y="15305"/>
        <w:rPr>
          <w:sz w:val="16"/>
        </w:rPr>
      </w:pPr>
      <w:r w:rsidRPr="00CF5E51">
        <w:rPr>
          <w:sz w:val="16"/>
        </w:rPr>
        <w:t>The present document has been developed within the 3</w:t>
      </w:r>
      <w:r w:rsidR="00F04712" w:rsidRPr="00CF5E51">
        <w:rPr>
          <w:sz w:val="16"/>
          <w:vertAlign w:val="superscript"/>
        </w:rPr>
        <w:t>rd</w:t>
      </w:r>
      <w:r w:rsidRPr="00CF5E51">
        <w:rPr>
          <w:sz w:val="16"/>
        </w:rPr>
        <w:t xml:space="preserve"> Generation Partnership Project (3GPP</w:t>
      </w:r>
      <w:r w:rsidRPr="00CF5E51">
        <w:rPr>
          <w:sz w:val="16"/>
          <w:vertAlign w:val="superscript"/>
        </w:rPr>
        <w:t xml:space="preserve"> TM</w:t>
      </w:r>
      <w:r w:rsidRPr="00CF5E51">
        <w:rPr>
          <w:sz w:val="16"/>
        </w:rPr>
        <w:t>) and may be further elaborated for the purposes of 3GPP.</w:t>
      </w:r>
      <w:r w:rsidRPr="00CF5E51">
        <w:rPr>
          <w:sz w:val="16"/>
        </w:rPr>
        <w:br/>
        <w:t>The present document has not been subject to any approval process by the 3GPP</w:t>
      </w:r>
      <w:r w:rsidRPr="00CF5E51">
        <w:rPr>
          <w:sz w:val="16"/>
          <w:vertAlign w:val="superscript"/>
        </w:rPr>
        <w:t xml:space="preserve"> </w:t>
      </w:r>
      <w:r w:rsidRPr="00CF5E51">
        <w:rPr>
          <w:sz w:val="16"/>
        </w:rPr>
        <w:t>Organizational Partners and shall not be implemented.</w:t>
      </w:r>
      <w:r w:rsidRPr="00CF5E51">
        <w:rPr>
          <w:sz w:val="16"/>
        </w:rPr>
        <w:br/>
        <w:t>This Specification is provided for future development work within 3GPP</w:t>
      </w:r>
      <w:r w:rsidRPr="00CF5E51">
        <w:rPr>
          <w:sz w:val="16"/>
          <w:vertAlign w:val="superscript"/>
        </w:rPr>
        <w:t xml:space="preserve"> </w:t>
      </w:r>
      <w:r w:rsidRPr="00CF5E51">
        <w:rPr>
          <w:sz w:val="16"/>
        </w:rPr>
        <w:t>only. The Organizational Partners accept no liability for any use of this Specification.</w:t>
      </w:r>
      <w:r w:rsidRPr="00CF5E51">
        <w:rPr>
          <w:sz w:val="16"/>
        </w:rPr>
        <w:br/>
        <w:t xml:space="preserve">Specifications and </w:t>
      </w:r>
      <w:r w:rsidR="00F653B8" w:rsidRPr="00CF5E51">
        <w:rPr>
          <w:sz w:val="16"/>
        </w:rPr>
        <w:t>Reports</w:t>
      </w:r>
      <w:r w:rsidRPr="00CF5E51">
        <w:rPr>
          <w:sz w:val="16"/>
        </w:rPr>
        <w:t xml:space="preserve"> for implementation of the 3GPP</w:t>
      </w:r>
      <w:r w:rsidRPr="00CF5E51">
        <w:rPr>
          <w:sz w:val="16"/>
          <w:vertAlign w:val="superscript"/>
        </w:rPr>
        <w:t xml:space="preserve"> TM</w:t>
      </w:r>
      <w:r w:rsidRPr="00CF5E51">
        <w:rPr>
          <w:sz w:val="16"/>
        </w:rPr>
        <w:t xml:space="preserve"> system should be obtained via the 3GPP Organizational Partners</w:t>
      </w:r>
      <w:r w:rsidR="00CF5E51" w:rsidRPr="00CF5E51">
        <w:rPr>
          <w:sz w:val="16"/>
        </w:rPr>
        <w:t>'</w:t>
      </w:r>
      <w:r w:rsidRPr="00CF5E51">
        <w:rPr>
          <w:sz w:val="16"/>
        </w:rPr>
        <w:t xml:space="preserve"> Publications Offices.</w:t>
      </w:r>
    </w:p>
    <w:p w14:paraId="5D661B5A" w14:textId="77777777" w:rsidR="00080512" w:rsidRPr="00CF5E51" w:rsidRDefault="00080512">
      <w:pPr>
        <w:pStyle w:val="ZV"/>
        <w:framePr w:wrap="notBeside"/>
      </w:pPr>
    </w:p>
    <w:p w14:paraId="31342CF4" w14:textId="77777777" w:rsidR="00080512" w:rsidRPr="00CF5E51" w:rsidRDefault="00080512"/>
    <w:bookmarkEnd w:id="0"/>
    <w:p w14:paraId="39AD5DA4" w14:textId="77777777" w:rsidR="00080512" w:rsidRPr="00CF5E51" w:rsidRDefault="00080512">
      <w:pPr>
        <w:sectPr w:rsidR="00080512" w:rsidRPr="00CF5E51">
          <w:headerReference w:type="default" r:id="rId11"/>
          <w:footerReference w:type="default" r:id="rId12"/>
          <w:footnotePr>
            <w:numRestart w:val="eachSect"/>
          </w:footnotePr>
          <w:pgSz w:w="11907" w:h="16840"/>
          <w:pgMar w:top="2268" w:right="851" w:bottom="10773" w:left="851" w:header="0" w:footer="0" w:gutter="0"/>
          <w:cols w:space="720"/>
        </w:sectPr>
      </w:pPr>
    </w:p>
    <w:p w14:paraId="4AEE1D9E" w14:textId="77777777" w:rsidR="00080512" w:rsidRPr="00CF5E51" w:rsidRDefault="00080512">
      <w:pPr>
        <w:pStyle w:val="FP"/>
        <w:framePr w:wrap="notBeside" w:hAnchor="margin" w:yAlign="center"/>
        <w:spacing w:after="240"/>
        <w:ind w:left="2835" w:right="2835"/>
        <w:jc w:val="center"/>
        <w:rPr>
          <w:rFonts w:ascii="Arial" w:hAnsi="Arial"/>
          <w:b/>
          <w:i/>
        </w:rPr>
      </w:pPr>
      <w:bookmarkStart w:id="6" w:name="page2"/>
      <w:r w:rsidRPr="00CF5E51">
        <w:rPr>
          <w:rFonts w:ascii="Arial" w:hAnsi="Arial"/>
          <w:b/>
          <w:i/>
        </w:rPr>
        <w:lastRenderedPageBreak/>
        <w:t>3GPP</w:t>
      </w:r>
    </w:p>
    <w:p w14:paraId="2BF3035A" w14:textId="77777777" w:rsidR="00080512" w:rsidRPr="00CF5E51" w:rsidRDefault="00080512">
      <w:pPr>
        <w:pStyle w:val="FP"/>
        <w:framePr w:wrap="notBeside" w:hAnchor="margin" w:yAlign="center"/>
        <w:pBdr>
          <w:bottom w:val="single" w:sz="6" w:space="1" w:color="auto"/>
        </w:pBdr>
        <w:ind w:left="2835" w:right="2835"/>
        <w:jc w:val="center"/>
      </w:pPr>
      <w:r w:rsidRPr="00CF5E51">
        <w:t>Postal address</w:t>
      </w:r>
    </w:p>
    <w:p w14:paraId="24D45C14" w14:textId="77777777" w:rsidR="00080512" w:rsidRPr="00CF5E51" w:rsidRDefault="00080512">
      <w:pPr>
        <w:pStyle w:val="FP"/>
        <w:framePr w:wrap="notBeside" w:hAnchor="margin" w:yAlign="center"/>
        <w:ind w:left="2835" w:right="2835"/>
        <w:jc w:val="center"/>
        <w:rPr>
          <w:rFonts w:ascii="Arial" w:hAnsi="Arial"/>
          <w:sz w:val="18"/>
        </w:rPr>
      </w:pPr>
    </w:p>
    <w:p w14:paraId="01DD3094" w14:textId="77777777" w:rsidR="00080512" w:rsidRPr="00CF5E51" w:rsidRDefault="00080512">
      <w:pPr>
        <w:pStyle w:val="FP"/>
        <w:framePr w:wrap="notBeside" w:hAnchor="margin" w:yAlign="center"/>
        <w:pBdr>
          <w:bottom w:val="single" w:sz="6" w:space="1" w:color="auto"/>
        </w:pBdr>
        <w:spacing w:before="240"/>
        <w:ind w:left="2835" w:right="2835"/>
        <w:jc w:val="center"/>
      </w:pPr>
      <w:r w:rsidRPr="00CF5E51">
        <w:t>3GPP support office address</w:t>
      </w:r>
    </w:p>
    <w:p w14:paraId="1D9D51EB" w14:textId="77777777" w:rsidR="00080512" w:rsidRPr="00CF5E51" w:rsidRDefault="00080512">
      <w:pPr>
        <w:pStyle w:val="FP"/>
        <w:framePr w:wrap="notBeside" w:hAnchor="margin" w:yAlign="center"/>
        <w:ind w:left="2835" w:right="2835"/>
        <w:jc w:val="center"/>
        <w:rPr>
          <w:rFonts w:ascii="Arial" w:hAnsi="Arial"/>
          <w:sz w:val="18"/>
        </w:rPr>
      </w:pPr>
      <w:r w:rsidRPr="00CF5E51">
        <w:rPr>
          <w:rFonts w:ascii="Arial" w:hAnsi="Arial"/>
          <w:sz w:val="18"/>
        </w:rPr>
        <w:t xml:space="preserve">650 Route des Lucioles </w:t>
      </w:r>
      <w:r w:rsidR="00A67D55" w:rsidRPr="00CF5E51">
        <w:rPr>
          <w:rFonts w:ascii="Arial" w:hAnsi="Arial"/>
          <w:sz w:val="18"/>
        </w:rPr>
        <w:t>–</w:t>
      </w:r>
      <w:r w:rsidRPr="00CF5E51">
        <w:rPr>
          <w:rFonts w:ascii="Arial" w:hAnsi="Arial"/>
          <w:sz w:val="18"/>
        </w:rPr>
        <w:t xml:space="preserve"> Sophia Antipolis</w:t>
      </w:r>
    </w:p>
    <w:p w14:paraId="375C6809" w14:textId="77777777" w:rsidR="00080512" w:rsidRPr="00CF5E51" w:rsidRDefault="00080512">
      <w:pPr>
        <w:pStyle w:val="FP"/>
        <w:framePr w:wrap="notBeside" w:hAnchor="margin" w:yAlign="center"/>
        <w:ind w:left="2835" w:right="2835"/>
        <w:jc w:val="center"/>
        <w:rPr>
          <w:rFonts w:ascii="Arial" w:hAnsi="Arial"/>
          <w:sz w:val="18"/>
        </w:rPr>
      </w:pPr>
      <w:r w:rsidRPr="00CF5E51">
        <w:rPr>
          <w:rFonts w:ascii="Arial" w:hAnsi="Arial"/>
          <w:sz w:val="18"/>
        </w:rPr>
        <w:t xml:space="preserve">Valbonne </w:t>
      </w:r>
      <w:r w:rsidR="00A67D55" w:rsidRPr="00CF5E51">
        <w:rPr>
          <w:rFonts w:ascii="Arial" w:hAnsi="Arial"/>
          <w:sz w:val="18"/>
        </w:rPr>
        <w:t>–</w:t>
      </w:r>
      <w:r w:rsidRPr="00CF5E51">
        <w:rPr>
          <w:rFonts w:ascii="Arial" w:hAnsi="Arial"/>
          <w:sz w:val="18"/>
        </w:rPr>
        <w:t xml:space="preserve"> FRANCE</w:t>
      </w:r>
    </w:p>
    <w:p w14:paraId="6F0FEC92" w14:textId="77777777" w:rsidR="00080512" w:rsidRPr="00CF5E51" w:rsidRDefault="00080512">
      <w:pPr>
        <w:pStyle w:val="FP"/>
        <w:framePr w:wrap="notBeside" w:hAnchor="margin" w:yAlign="center"/>
        <w:spacing w:after="20"/>
        <w:ind w:left="2835" w:right="2835"/>
        <w:jc w:val="center"/>
        <w:rPr>
          <w:rFonts w:ascii="Arial" w:hAnsi="Arial"/>
          <w:sz w:val="18"/>
        </w:rPr>
      </w:pPr>
      <w:r w:rsidRPr="00CF5E51">
        <w:rPr>
          <w:rFonts w:ascii="Arial" w:hAnsi="Arial"/>
          <w:sz w:val="18"/>
        </w:rPr>
        <w:t>Tel.: +33 4 92 94 42 00 Fax: +33 4 93 65 47 16</w:t>
      </w:r>
    </w:p>
    <w:p w14:paraId="50F38BEF" w14:textId="77777777" w:rsidR="00080512" w:rsidRPr="00CF5E51" w:rsidRDefault="00080512">
      <w:pPr>
        <w:pStyle w:val="FP"/>
        <w:framePr w:wrap="notBeside" w:hAnchor="margin" w:yAlign="center"/>
        <w:pBdr>
          <w:bottom w:val="single" w:sz="6" w:space="1" w:color="auto"/>
        </w:pBdr>
        <w:spacing w:before="240"/>
        <w:ind w:left="2835" w:right="2835"/>
        <w:jc w:val="center"/>
      </w:pPr>
      <w:r w:rsidRPr="00CF5E51">
        <w:t>Internet</w:t>
      </w:r>
    </w:p>
    <w:p w14:paraId="2A4C2312" w14:textId="77777777" w:rsidR="00080512" w:rsidRPr="00CF5E51" w:rsidRDefault="00A67D55">
      <w:pPr>
        <w:pStyle w:val="FP"/>
        <w:framePr w:wrap="notBeside" w:hAnchor="margin" w:yAlign="center"/>
        <w:ind w:left="2835" w:right="2835"/>
        <w:jc w:val="center"/>
        <w:rPr>
          <w:rFonts w:ascii="Arial" w:hAnsi="Arial"/>
          <w:sz w:val="18"/>
        </w:rPr>
      </w:pPr>
      <w:r w:rsidRPr="00CF5E51">
        <w:rPr>
          <w:rFonts w:ascii="Arial" w:hAnsi="Arial"/>
          <w:sz w:val="18"/>
        </w:rPr>
        <w:fldChar w:fldCharType="begin"/>
      </w:r>
      <w:r w:rsidRPr="00CF5E51">
        <w:rPr>
          <w:rFonts w:ascii="Arial" w:hAnsi="Arial"/>
          <w:sz w:val="18"/>
        </w:rPr>
        <w:instrText xml:space="preserve"> HYPERLINK "http://www.3gpp.org" </w:instrText>
      </w:r>
      <w:r w:rsidRPr="00CF5E51">
        <w:rPr>
          <w:rFonts w:ascii="Arial" w:hAnsi="Arial"/>
          <w:sz w:val="18"/>
        </w:rPr>
        <w:fldChar w:fldCharType="separate"/>
      </w:r>
      <w:r w:rsidRPr="00CF5E51">
        <w:rPr>
          <w:rStyle w:val="ab"/>
          <w:rFonts w:ascii="Arial" w:hAnsi="Arial"/>
          <w:color w:val="auto"/>
          <w:sz w:val="18"/>
        </w:rPr>
        <w:t>http://www.3gpp.org</w:t>
      </w:r>
      <w:r w:rsidRPr="00CF5E51">
        <w:rPr>
          <w:rFonts w:ascii="Arial" w:hAnsi="Arial"/>
          <w:sz w:val="18"/>
        </w:rPr>
        <w:fldChar w:fldCharType="end"/>
      </w:r>
    </w:p>
    <w:p w14:paraId="45EA3BCF" w14:textId="77777777" w:rsidR="00080512" w:rsidRPr="00CF5E51" w:rsidRDefault="00080512"/>
    <w:p w14:paraId="46055EF9" w14:textId="77777777" w:rsidR="00080512" w:rsidRPr="00CF5E51" w:rsidRDefault="00080512" w:rsidP="00FA1266">
      <w:pPr>
        <w:pStyle w:val="FP"/>
        <w:framePr w:h="3057" w:hRule="exact" w:wrap="notBeside" w:vAnchor="page" w:hAnchor="margin" w:y="12605"/>
        <w:pBdr>
          <w:bottom w:val="single" w:sz="6" w:space="1" w:color="auto"/>
        </w:pBdr>
        <w:spacing w:after="240"/>
        <w:jc w:val="center"/>
        <w:rPr>
          <w:rFonts w:ascii="Arial" w:hAnsi="Arial"/>
          <w:b/>
          <w:i/>
          <w:noProof/>
        </w:rPr>
      </w:pPr>
      <w:r w:rsidRPr="00CF5E51">
        <w:rPr>
          <w:rFonts w:ascii="Arial" w:hAnsi="Arial"/>
          <w:b/>
          <w:i/>
          <w:noProof/>
        </w:rPr>
        <w:t>Copyright Notification</w:t>
      </w:r>
    </w:p>
    <w:p w14:paraId="57194A13" w14:textId="77777777" w:rsidR="00080512" w:rsidRPr="00CF5E51" w:rsidRDefault="00080512" w:rsidP="00FA1266">
      <w:pPr>
        <w:pStyle w:val="FP"/>
        <w:framePr w:h="3057" w:hRule="exact" w:wrap="notBeside" w:vAnchor="page" w:hAnchor="margin" w:y="12605"/>
        <w:jc w:val="center"/>
        <w:rPr>
          <w:noProof/>
        </w:rPr>
      </w:pPr>
      <w:r w:rsidRPr="00CF5E51">
        <w:rPr>
          <w:noProof/>
        </w:rPr>
        <w:t>No part may be reproduced except as authorized by written permission.</w:t>
      </w:r>
      <w:r w:rsidRPr="00CF5E51">
        <w:rPr>
          <w:noProof/>
        </w:rPr>
        <w:br/>
        <w:t>The copyright and the foregoing restriction extend to reproduction in all media.</w:t>
      </w:r>
    </w:p>
    <w:p w14:paraId="003BB005" w14:textId="77777777" w:rsidR="00080512" w:rsidRPr="00CF5E51" w:rsidRDefault="00080512" w:rsidP="00FA1266">
      <w:pPr>
        <w:pStyle w:val="FP"/>
        <w:framePr w:h="3057" w:hRule="exact" w:wrap="notBeside" w:vAnchor="page" w:hAnchor="margin" w:y="12605"/>
        <w:jc w:val="center"/>
        <w:rPr>
          <w:noProof/>
        </w:rPr>
      </w:pPr>
    </w:p>
    <w:p w14:paraId="0CDC5FA0" w14:textId="77777777" w:rsidR="00080512" w:rsidRPr="00CF5E51" w:rsidRDefault="00DC309B" w:rsidP="00FA1266">
      <w:pPr>
        <w:pStyle w:val="FP"/>
        <w:framePr w:h="3057" w:hRule="exact" w:wrap="notBeside" w:vAnchor="page" w:hAnchor="margin" w:y="12605"/>
        <w:jc w:val="center"/>
        <w:rPr>
          <w:noProof/>
          <w:sz w:val="18"/>
        </w:rPr>
      </w:pPr>
      <w:r w:rsidRPr="00CF5E51">
        <w:rPr>
          <w:noProof/>
          <w:sz w:val="18"/>
        </w:rPr>
        <w:t>© 20</w:t>
      </w:r>
      <w:r w:rsidR="00DB1818" w:rsidRPr="00CF5E51">
        <w:rPr>
          <w:noProof/>
          <w:sz w:val="18"/>
        </w:rPr>
        <w:t>1</w:t>
      </w:r>
      <w:r w:rsidR="009271B1" w:rsidRPr="00CF5E51">
        <w:rPr>
          <w:noProof/>
          <w:sz w:val="18"/>
        </w:rPr>
        <w:t>8</w:t>
      </w:r>
      <w:r w:rsidR="00080512" w:rsidRPr="00CF5E51">
        <w:rPr>
          <w:noProof/>
          <w:sz w:val="18"/>
        </w:rPr>
        <w:t>, 3GPP Organizational Partners (ARIB, ATIS, CCSA, ETSI,</w:t>
      </w:r>
      <w:r w:rsidR="00F22EC7" w:rsidRPr="00CF5E51">
        <w:rPr>
          <w:noProof/>
          <w:sz w:val="18"/>
        </w:rPr>
        <w:t xml:space="preserve"> TSDSI, </w:t>
      </w:r>
      <w:r w:rsidR="00080512" w:rsidRPr="00CF5E51">
        <w:rPr>
          <w:noProof/>
          <w:sz w:val="18"/>
        </w:rPr>
        <w:t>TTA, TTC).</w:t>
      </w:r>
      <w:bookmarkStart w:id="7" w:name="copyrightaddon"/>
      <w:bookmarkEnd w:id="7"/>
    </w:p>
    <w:p w14:paraId="7D4D2C41" w14:textId="77777777" w:rsidR="00734A5B" w:rsidRPr="00CF5E51" w:rsidRDefault="00080512" w:rsidP="00FA1266">
      <w:pPr>
        <w:pStyle w:val="FP"/>
        <w:framePr w:h="3057" w:hRule="exact" w:wrap="notBeside" w:vAnchor="page" w:hAnchor="margin" w:y="12605"/>
        <w:jc w:val="center"/>
        <w:rPr>
          <w:noProof/>
          <w:sz w:val="18"/>
        </w:rPr>
      </w:pPr>
      <w:r w:rsidRPr="00CF5E51">
        <w:rPr>
          <w:noProof/>
          <w:sz w:val="18"/>
        </w:rPr>
        <w:t>All rights reserved.</w:t>
      </w:r>
    </w:p>
    <w:p w14:paraId="14A7AB7F" w14:textId="77777777" w:rsidR="00FC1192" w:rsidRPr="00CF5E51" w:rsidRDefault="00FC1192" w:rsidP="00FA1266">
      <w:pPr>
        <w:pStyle w:val="FP"/>
        <w:framePr w:h="3057" w:hRule="exact" w:wrap="notBeside" w:vAnchor="page" w:hAnchor="margin" w:y="12605"/>
        <w:rPr>
          <w:noProof/>
          <w:sz w:val="18"/>
        </w:rPr>
      </w:pPr>
    </w:p>
    <w:p w14:paraId="7F6AF56F" w14:textId="77777777" w:rsidR="00734A5B" w:rsidRPr="00CF5E51" w:rsidRDefault="00734A5B" w:rsidP="00FA1266">
      <w:pPr>
        <w:pStyle w:val="FP"/>
        <w:framePr w:h="3057" w:hRule="exact" w:wrap="notBeside" w:vAnchor="page" w:hAnchor="margin" w:y="12605"/>
        <w:rPr>
          <w:noProof/>
          <w:sz w:val="18"/>
        </w:rPr>
      </w:pPr>
      <w:r w:rsidRPr="00CF5E51">
        <w:rPr>
          <w:noProof/>
          <w:sz w:val="18"/>
        </w:rPr>
        <w:t>UMTS™ is a Trade Mark of ETSI registered for the benefit of its members</w:t>
      </w:r>
    </w:p>
    <w:p w14:paraId="45569C69" w14:textId="77777777" w:rsidR="00080512" w:rsidRPr="00CF5E51" w:rsidRDefault="00734A5B" w:rsidP="00FA1266">
      <w:pPr>
        <w:pStyle w:val="FP"/>
        <w:framePr w:h="3057" w:hRule="exact" w:wrap="notBeside" w:vAnchor="page" w:hAnchor="margin" w:y="12605"/>
        <w:rPr>
          <w:noProof/>
          <w:sz w:val="18"/>
        </w:rPr>
      </w:pPr>
      <w:r w:rsidRPr="00CF5E51">
        <w:rPr>
          <w:noProof/>
          <w:sz w:val="18"/>
        </w:rPr>
        <w:t>3GPP™ is a Trade Mark of ETSI registered for the benefit of its Members and of the 3GPP Organizational Partners</w:t>
      </w:r>
      <w:r w:rsidR="00080512" w:rsidRPr="00CF5E51">
        <w:rPr>
          <w:noProof/>
          <w:sz w:val="18"/>
        </w:rPr>
        <w:br/>
      </w:r>
      <w:r w:rsidR="00FA1266" w:rsidRPr="00CF5E51">
        <w:rPr>
          <w:noProof/>
          <w:sz w:val="18"/>
        </w:rPr>
        <w:t>LTE™ is a Trade Mark of ETSI registered for the benefit of its Members and of the 3GPP Organizational Partners</w:t>
      </w:r>
    </w:p>
    <w:p w14:paraId="26BB3001" w14:textId="77777777" w:rsidR="00FA1266" w:rsidRPr="00CF5E51" w:rsidRDefault="00FA1266" w:rsidP="00FA1266">
      <w:pPr>
        <w:pStyle w:val="FP"/>
        <w:framePr w:h="3057" w:hRule="exact" w:wrap="notBeside" w:vAnchor="page" w:hAnchor="margin" w:y="12605"/>
        <w:rPr>
          <w:noProof/>
          <w:sz w:val="18"/>
        </w:rPr>
      </w:pPr>
      <w:r w:rsidRPr="00CF5E51">
        <w:rPr>
          <w:noProof/>
          <w:sz w:val="18"/>
        </w:rPr>
        <w:t>GSM® and the GSM logo are registered and owned by the GSM Association</w:t>
      </w:r>
    </w:p>
    <w:bookmarkEnd w:id="6"/>
    <w:p w14:paraId="762D5141" w14:textId="77777777" w:rsidR="00080512" w:rsidRPr="00CF5E51" w:rsidRDefault="00080512">
      <w:pPr>
        <w:pStyle w:val="TT"/>
      </w:pPr>
      <w:r w:rsidRPr="00CF5E51">
        <w:br w:type="page"/>
      </w:r>
      <w:r w:rsidRPr="00CF5E51">
        <w:lastRenderedPageBreak/>
        <w:t>Contents</w:t>
      </w:r>
    </w:p>
    <w:p w14:paraId="439321F9" w14:textId="5B4B819F" w:rsidR="004041C3" w:rsidRPr="00175ED9" w:rsidRDefault="004041C3">
      <w:pPr>
        <w:pStyle w:val="11"/>
        <w:rPr>
          <w:rFonts w:ascii="Calibri" w:hAnsi="Calibri"/>
          <w:szCs w:val="22"/>
        </w:rPr>
      </w:pPr>
      <w:r>
        <w:fldChar w:fldCharType="begin" w:fldLock="1"/>
      </w:r>
      <w:r>
        <w:instrText xml:space="preserve"> TOC \o "1-9" </w:instrText>
      </w:r>
      <w:r>
        <w:fldChar w:fldCharType="separate"/>
      </w:r>
      <w:r>
        <w:t>Foreword</w:t>
      </w:r>
      <w:r>
        <w:tab/>
      </w:r>
      <w:r>
        <w:fldChar w:fldCharType="begin" w:fldLock="1"/>
      </w:r>
      <w:r>
        <w:instrText xml:space="preserve"> PAGEREF _</w:instrText>
      </w:r>
      <w:del w:id="8" w:author="Issam" w:date="2019-02-12T23:38:00Z">
        <w:r w:rsidR="00116825">
          <w:delInstrText>Toc525567200</w:delInstrText>
        </w:r>
      </w:del>
      <w:ins w:id="9" w:author="Issam" w:date="2019-02-12T23:38:00Z">
        <w:r>
          <w:instrText>Toc534720188</w:instrText>
        </w:r>
      </w:ins>
      <w:r>
        <w:instrText xml:space="preserve"> \h </w:instrText>
      </w:r>
      <w:r>
        <w:fldChar w:fldCharType="separate"/>
      </w:r>
      <w:del w:id="10" w:author="Issam" w:date="2019-02-12T23:38:00Z">
        <w:r w:rsidR="00116825">
          <w:delText>12</w:delText>
        </w:r>
      </w:del>
      <w:ins w:id="11" w:author="Issam" w:date="2019-02-12T23:38:00Z">
        <w:r>
          <w:t>13</w:t>
        </w:r>
      </w:ins>
      <w:r>
        <w:fldChar w:fldCharType="end"/>
      </w:r>
    </w:p>
    <w:p w14:paraId="7E8B34EE" w14:textId="14428C47" w:rsidR="004041C3" w:rsidRPr="00175ED9" w:rsidRDefault="004041C3">
      <w:pPr>
        <w:pStyle w:val="11"/>
        <w:rPr>
          <w:rFonts w:ascii="Calibri" w:hAnsi="Calibri"/>
          <w:szCs w:val="22"/>
        </w:rPr>
      </w:pPr>
      <w:r>
        <w:t>1</w:t>
      </w:r>
      <w:r w:rsidRPr="00175ED9">
        <w:rPr>
          <w:rFonts w:ascii="Calibri" w:hAnsi="Calibri"/>
          <w:szCs w:val="22"/>
        </w:rPr>
        <w:tab/>
      </w:r>
      <w:r>
        <w:t>Scope</w:t>
      </w:r>
      <w:r>
        <w:tab/>
      </w:r>
      <w:r>
        <w:fldChar w:fldCharType="begin" w:fldLock="1"/>
      </w:r>
      <w:r>
        <w:instrText xml:space="preserve"> PAGEREF _</w:instrText>
      </w:r>
      <w:del w:id="12" w:author="Issam" w:date="2019-02-12T23:38:00Z">
        <w:r w:rsidR="00116825">
          <w:delInstrText>Toc525567201</w:delInstrText>
        </w:r>
      </w:del>
      <w:ins w:id="13" w:author="Issam" w:date="2019-02-12T23:38:00Z">
        <w:r>
          <w:instrText>Toc534720189</w:instrText>
        </w:r>
      </w:ins>
      <w:r>
        <w:instrText xml:space="preserve"> \h </w:instrText>
      </w:r>
      <w:r>
        <w:fldChar w:fldCharType="separate"/>
      </w:r>
      <w:del w:id="14" w:author="Issam" w:date="2019-02-12T23:38:00Z">
        <w:r w:rsidR="00116825">
          <w:delText>13</w:delText>
        </w:r>
      </w:del>
      <w:ins w:id="15" w:author="Issam" w:date="2019-02-12T23:38:00Z">
        <w:r>
          <w:t>14</w:t>
        </w:r>
      </w:ins>
      <w:r>
        <w:fldChar w:fldCharType="end"/>
      </w:r>
    </w:p>
    <w:p w14:paraId="3D7A88BF" w14:textId="6648B90C" w:rsidR="004041C3" w:rsidRPr="00175ED9" w:rsidRDefault="004041C3">
      <w:pPr>
        <w:pStyle w:val="11"/>
        <w:rPr>
          <w:rFonts w:ascii="Calibri" w:hAnsi="Calibri"/>
          <w:szCs w:val="22"/>
        </w:rPr>
      </w:pPr>
      <w:r>
        <w:t>2</w:t>
      </w:r>
      <w:r w:rsidRPr="00175ED9">
        <w:rPr>
          <w:rFonts w:ascii="Calibri" w:hAnsi="Calibri"/>
          <w:szCs w:val="22"/>
        </w:rPr>
        <w:tab/>
      </w:r>
      <w:r>
        <w:t>References</w:t>
      </w:r>
      <w:r>
        <w:tab/>
      </w:r>
      <w:r>
        <w:fldChar w:fldCharType="begin" w:fldLock="1"/>
      </w:r>
      <w:r>
        <w:instrText xml:space="preserve"> PAGEREF _</w:instrText>
      </w:r>
      <w:del w:id="16" w:author="Issam" w:date="2019-02-12T23:38:00Z">
        <w:r w:rsidR="00116825">
          <w:delInstrText>Toc525567202</w:delInstrText>
        </w:r>
      </w:del>
      <w:ins w:id="17" w:author="Issam" w:date="2019-02-12T23:38:00Z">
        <w:r>
          <w:instrText>Toc534720190</w:instrText>
        </w:r>
      </w:ins>
      <w:r>
        <w:instrText xml:space="preserve"> \h </w:instrText>
      </w:r>
      <w:r>
        <w:fldChar w:fldCharType="separate"/>
      </w:r>
      <w:del w:id="18" w:author="Issam" w:date="2019-02-12T23:38:00Z">
        <w:r w:rsidR="00116825">
          <w:delText>13</w:delText>
        </w:r>
      </w:del>
      <w:ins w:id="19" w:author="Issam" w:date="2019-02-12T23:38:00Z">
        <w:r>
          <w:t>14</w:t>
        </w:r>
      </w:ins>
      <w:r>
        <w:fldChar w:fldCharType="end"/>
      </w:r>
    </w:p>
    <w:p w14:paraId="20DCCBA6" w14:textId="26E0955A" w:rsidR="004041C3" w:rsidRPr="00175ED9" w:rsidRDefault="004041C3">
      <w:pPr>
        <w:pStyle w:val="11"/>
        <w:rPr>
          <w:rFonts w:ascii="Calibri" w:hAnsi="Calibri"/>
          <w:szCs w:val="22"/>
        </w:rPr>
      </w:pPr>
      <w:r>
        <w:t>3</w:t>
      </w:r>
      <w:r w:rsidRPr="00175ED9">
        <w:rPr>
          <w:rFonts w:ascii="Calibri" w:hAnsi="Calibri"/>
          <w:szCs w:val="22"/>
        </w:rPr>
        <w:tab/>
      </w:r>
      <w:r>
        <w:t>Definitions and abbreviations</w:t>
      </w:r>
      <w:r>
        <w:tab/>
      </w:r>
      <w:r>
        <w:fldChar w:fldCharType="begin" w:fldLock="1"/>
      </w:r>
      <w:r>
        <w:instrText xml:space="preserve"> PAGEREF _</w:instrText>
      </w:r>
      <w:del w:id="20" w:author="Issam" w:date="2019-02-12T23:38:00Z">
        <w:r w:rsidR="00116825">
          <w:delInstrText>Toc525567203</w:delInstrText>
        </w:r>
      </w:del>
      <w:ins w:id="21" w:author="Issam" w:date="2019-02-12T23:38:00Z">
        <w:r>
          <w:instrText>Toc534720191</w:instrText>
        </w:r>
      </w:ins>
      <w:r>
        <w:instrText xml:space="preserve"> \h </w:instrText>
      </w:r>
      <w:r>
        <w:fldChar w:fldCharType="separate"/>
      </w:r>
      <w:del w:id="22" w:author="Issam" w:date="2019-02-12T23:38:00Z">
        <w:r w:rsidR="00116825">
          <w:delText>14</w:delText>
        </w:r>
      </w:del>
      <w:ins w:id="23" w:author="Issam" w:date="2019-02-12T23:38:00Z">
        <w:r>
          <w:t>15</w:t>
        </w:r>
      </w:ins>
      <w:r>
        <w:fldChar w:fldCharType="end"/>
      </w:r>
    </w:p>
    <w:p w14:paraId="517D64FD" w14:textId="5771469E" w:rsidR="004041C3" w:rsidRPr="00175ED9" w:rsidRDefault="004041C3">
      <w:pPr>
        <w:pStyle w:val="21"/>
        <w:rPr>
          <w:rFonts w:ascii="Calibri" w:hAnsi="Calibri"/>
          <w:sz w:val="22"/>
          <w:szCs w:val="22"/>
        </w:rPr>
      </w:pPr>
      <w:r>
        <w:t>3.1</w:t>
      </w:r>
      <w:r w:rsidRPr="00175ED9">
        <w:rPr>
          <w:rFonts w:ascii="Calibri" w:hAnsi="Calibri"/>
          <w:sz w:val="22"/>
          <w:szCs w:val="22"/>
        </w:rPr>
        <w:tab/>
      </w:r>
      <w:r>
        <w:t>Definitions</w:t>
      </w:r>
      <w:r>
        <w:tab/>
      </w:r>
      <w:r>
        <w:fldChar w:fldCharType="begin" w:fldLock="1"/>
      </w:r>
      <w:r>
        <w:instrText xml:space="preserve"> PAGEREF _</w:instrText>
      </w:r>
      <w:del w:id="24" w:author="Issam" w:date="2019-02-12T23:38:00Z">
        <w:r w:rsidR="00116825">
          <w:delInstrText>Toc525567204</w:delInstrText>
        </w:r>
      </w:del>
      <w:ins w:id="25" w:author="Issam" w:date="2019-02-12T23:38:00Z">
        <w:r>
          <w:instrText>Toc534720192</w:instrText>
        </w:r>
      </w:ins>
      <w:r>
        <w:instrText xml:space="preserve"> \h </w:instrText>
      </w:r>
      <w:r>
        <w:fldChar w:fldCharType="separate"/>
      </w:r>
      <w:del w:id="26" w:author="Issam" w:date="2019-02-12T23:38:00Z">
        <w:r w:rsidR="00116825">
          <w:delText>14</w:delText>
        </w:r>
      </w:del>
      <w:ins w:id="27" w:author="Issam" w:date="2019-02-12T23:38:00Z">
        <w:r>
          <w:t>15</w:t>
        </w:r>
      </w:ins>
      <w:r>
        <w:fldChar w:fldCharType="end"/>
      </w:r>
    </w:p>
    <w:p w14:paraId="529814E7" w14:textId="69DA0A9A" w:rsidR="004041C3" w:rsidRPr="00175ED9" w:rsidRDefault="004041C3">
      <w:pPr>
        <w:pStyle w:val="21"/>
        <w:rPr>
          <w:rFonts w:ascii="Calibri" w:hAnsi="Calibri"/>
          <w:sz w:val="22"/>
          <w:szCs w:val="22"/>
        </w:rPr>
      </w:pPr>
      <w:r>
        <w:t>3.2</w:t>
      </w:r>
      <w:r w:rsidRPr="00175ED9">
        <w:rPr>
          <w:rFonts w:ascii="Calibri" w:hAnsi="Calibri"/>
          <w:sz w:val="22"/>
          <w:szCs w:val="22"/>
        </w:rPr>
        <w:tab/>
      </w:r>
      <w:r>
        <w:t>Abbreviations</w:t>
      </w:r>
      <w:r>
        <w:tab/>
      </w:r>
      <w:r>
        <w:fldChar w:fldCharType="begin" w:fldLock="1"/>
      </w:r>
      <w:r>
        <w:instrText xml:space="preserve"> PAGEREF _</w:instrText>
      </w:r>
      <w:del w:id="28" w:author="Issam" w:date="2019-02-12T23:38:00Z">
        <w:r w:rsidR="00116825">
          <w:delInstrText>Toc525567205</w:delInstrText>
        </w:r>
      </w:del>
      <w:ins w:id="29" w:author="Issam" w:date="2019-02-12T23:38:00Z">
        <w:r>
          <w:instrText>Toc534720193</w:instrText>
        </w:r>
      </w:ins>
      <w:r>
        <w:instrText xml:space="preserve"> \h </w:instrText>
      </w:r>
      <w:r>
        <w:fldChar w:fldCharType="separate"/>
      </w:r>
      <w:del w:id="30" w:author="Issam" w:date="2019-02-12T23:38:00Z">
        <w:r w:rsidR="00116825">
          <w:delText>15</w:delText>
        </w:r>
      </w:del>
      <w:ins w:id="31" w:author="Issam" w:date="2019-02-12T23:38:00Z">
        <w:r>
          <w:t>16</w:t>
        </w:r>
      </w:ins>
      <w:r>
        <w:fldChar w:fldCharType="end"/>
      </w:r>
    </w:p>
    <w:p w14:paraId="2F66B756" w14:textId="5969D323" w:rsidR="004041C3" w:rsidRPr="00175ED9" w:rsidRDefault="004041C3">
      <w:pPr>
        <w:pStyle w:val="11"/>
        <w:rPr>
          <w:rFonts w:ascii="Calibri" w:hAnsi="Calibri"/>
          <w:szCs w:val="22"/>
        </w:rPr>
      </w:pPr>
      <w:r>
        <w:t>4</w:t>
      </w:r>
      <w:r w:rsidRPr="00175ED9">
        <w:rPr>
          <w:rFonts w:ascii="Calibri" w:hAnsi="Calibri"/>
          <w:szCs w:val="22"/>
        </w:rPr>
        <w:tab/>
      </w:r>
      <w:r>
        <w:t>General</w:t>
      </w:r>
      <w:r>
        <w:tab/>
      </w:r>
      <w:r>
        <w:fldChar w:fldCharType="begin" w:fldLock="1"/>
      </w:r>
      <w:r>
        <w:instrText xml:space="preserve"> PAGEREF _</w:instrText>
      </w:r>
      <w:del w:id="32" w:author="Issam" w:date="2019-02-12T23:38:00Z">
        <w:r w:rsidR="00116825">
          <w:delInstrText>Toc525567206</w:delInstrText>
        </w:r>
      </w:del>
      <w:ins w:id="33" w:author="Issam" w:date="2019-02-12T23:38:00Z">
        <w:r>
          <w:instrText>Toc534720194</w:instrText>
        </w:r>
      </w:ins>
      <w:r>
        <w:instrText xml:space="preserve"> \h </w:instrText>
      </w:r>
      <w:r>
        <w:fldChar w:fldCharType="separate"/>
      </w:r>
      <w:del w:id="34" w:author="Issam" w:date="2019-02-12T23:38:00Z">
        <w:r w:rsidR="00116825">
          <w:delText>15</w:delText>
        </w:r>
      </w:del>
      <w:ins w:id="35" w:author="Issam" w:date="2019-02-12T23:38:00Z">
        <w:r>
          <w:t>16</w:t>
        </w:r>
      </w:ins>
      <w:r>
        <w:fldChar w:fldCharType="end"/>
      </w:r>
    </w:p>
    <w:p w14:paraId="12943AC8" w14:textId="6386EC38" w:rsidR="004041C3" w:rsidRPr="00175ED9" w:rsidRDefault="004041C3">
      <w:pPr>
        <w:pStyle w:val="21"/>
        <w:rPr>
          <w:rFonts w:ascii="Calibri" w:hAnsi="Calibri"/>
          <w:sz w:val="22"/>
          <w:szCs w:val="22"/>
        </w:rPr>
      </w:pPr>
      <w:r>
        <w:t>4.1</w:t>
      </w:r>
      <w:r w:rsidRPr="00175ED9">
        <w:rPr>
          <w:rFonts w:ascii="Calibri" w:hAnsi="Calibri"/>
          <w:sz w:val="22"/>
          <w:szCs w:val="22"/>
        </w:rPr>
        <w:tab/>
      </w:r>
      <w:r>
        <w:t>Procedure Specification Principles</w:t>
      </w:r>
      <w:r>
        <w:tab/>
      </w:r>
      <w:r>
        <w:fldChar w:fldCharType="begin" w:fldLock="1"/>
      </w:r>
      <w:r>
        <w:instrText xml:space="preserve"> PAGEREF _</w:instrText>
      </w:r>
      <w:del w:id="36" w:author="Issam" w:date="2019-02-12T23:38:00Z">
        <w:r w:rsidR="00116825">
          <w:delInstrText>Toc525567207</w:delInstrText>
        </w:r>
      </w:del>
      <w:ins w:id="37" w:author="Issam" w:date="2019-02-12T23:38:00Z">
        <w:r>
          <w:instrText>Toc534720195</w:instrText>
        </w:r>
      </w:ins>
      <w:r>
        <w:instrText xml:space="preserve"> \h </w:instrText>
      </w:r>
      <w:r>
        <w:fldChar w:fldCharType="separate"/>
      </w:r>
      <w:del w:id="38" w:author="Issam" w:date="2019-02-12T23:38:00Z">
        <w:r w:rsidR="00116825">
          <w:delText>15</w:delText>
        </w:r>
      </w:del>
      <w:ins w:id="39" w:author="Issam" w:date="2019-02-12T23:38:00Z">
        <w:r>
          <w:t>16</w:t>
        </w:r>
      </w:ins>
      <w:r>
        <w:fldChar w:fldCharType="end"/>
      </w:r>
    </w:p>
    <w:p w14:paraId="5B9FCAA5" w14:textId="7201C284" w:rsidR="004041C3" w:rsidRPr="00175ED9" w:rsidRDefault="004041C3">
      <w:pPr>
        <w:pStyle w:val="21"/>
        <w:rPr>
          <w:rFonts w:ascii="Calibri" w:hAnsi="Calibri"/>
          <w:sz w:val="22"/>
          <w:szCs w:val="22"/>
        </w:rPr>
      </w:pPr>
      <w:r>
        <w:t>4.2</w:t>
      </w:r>
      <w:r w:rsidRPr="00175ED9">
        <w:rPr>
          <w:rFonts w:ascii="Calibri" w:hAnsi="Calibri"/>
          <w:sz w:val="22"/>
          <w:szCs w:val="22"/>
        </w:rPr>
        <w:tab/>
      </w:r>
      <w:r>
        <w:t>Forwards and Backwards Compatibility</w:t>
      </w:r>
      <w:r>
        <w:tab/>
      </w:r>
      <w:r>
        <w:fldChar w:fldCharType="begin" w:fldLock="1"/>
      </w:r>
      <w:r>
        <w:instrText xml:space="preserve"> PAGEREF _</w:instrText>
      </w:r>
      <w:del w:id="40" w:author="Issam" w:date="2019-02-12T23:38:00Z">
        <w:r w:rsidR="00116825">
          <w:delInstrText>Toc525567208</w:delInstrText>
        </w:r>
      </w:del>
      <w:ins w:id="41" w:author="Issam" w:date="2019-02-12T23:38:00Z">
        <w:r>
          <w:instrText>Toc534720196</w:instrText>
        </w:r>
      </w:ins>
      <w:r>
        <w:instrText xml:space="preserve"> \h </w:instrText>
      </w:r>
      <w:r>
        <w:fldChar w:fldCharType="separate"/>
      </w:r>
      <w:del w:id="42" w:author="Issam" w:date="2019-02-12T23:38:00Z">
        <w:r w:rsidR="00116825">
          <w:delText>16</w:delText>
        </w:r>
      </w:del>
      <w:ins w:id="43" w:author="Issam" w:date="2019-02-12T23:38:00Z">
        <w:r>
          <w:t>17</w:t>
        </w:r>
      </w:ins>
      <w:r>
        <w:fldChar w:fldCharType="end"/>
      </w:r>
    </w:p>
    <w:p w14:paraId="1C2DFA6E" w14:textId="5CF6FBF0" w:rsidR="004041C3" w:rsidRPr="00175ED9" w:rsidRDefault="004041C3">
      <w:pPr>
        <w:pStyle w:val="21"/>
        <w:rPr>
          <w:rFonts w:ascii="Calibri" w:hAnsi="Calibri"/>
          <w:sz w:val="22"/>
          <w:szCs w:val="22"/>
        </w:rPr>
      </w:pPr>
      <w:r>
        <w:t>4.3</w:t>
      </w:r>
      <w:r w:rsidRPr="00175ED9">
        <w:rPr>
          <w:rFonts w:ascii="Calibri" w:hAnsi="Calibri"/>
          <w:sz w:val="22"/>
          <w:szCs w:val="22"/>
        </w:rPr>
        <w:tab/>
      </w:r>
      <w:r>
        <w:t>Specification Notations</w:t>
      </w:r>
      <w:r>
        <w:tab/>
      </w:r>
      <w:r>
        <w:fldChar w:fldCharType="begin" w:fldLock="1"/>
      </w:r>
      <w:r>
        <w:instrText xml:space="preserve"> PAGEREF _</w:instrText>
      </w:r>
      <w:del w:id="44" w:author="Issam" w:date="2019-02-12T23:38:00Z">
        <w:r w:rsidR="00116825">
          <w:delInstrText>Toc525567209</w:delInstrText>
        </w:r>
      </w:del>
      <w:ins w:id="45" w:author="Issam" w:date="2019-02-12T23:38:00Z">
        <w:r>
          <w:instrText>Toc534720197</w:instrText>
        </w:r>
      </w:ins>
      <w:r>
        <w:instrText xml:space="preserve"> \h </w:instrText>
      </w:r>
      <w:r>
        <w:fldChar w:fldCharType="separate"/>
      </w:r>
      <w:del w:id="46" w:author="Issam" w:date="2019-02-12T23:38:00Z">
        <w:r w:rsidR="00116825">
          <w:delText>16</w:delText>
        </w:r>
      </w:del>
      <w:ins w:id="47" w:author="Issam" w:date="2019-02-12T23:38:00Z">
        <w:r>
          <w:t>17</w:t>
        </w:r>
      </w:ins>
      <w:r>
        <w:fldChar w:fldCharType="end"/>
      </w:r>
    </w:p>
    <w:p w14:paraId="2AED0350" w14:textId="5773E269" w:rsidR="004041C3" w:rsidRPr="00175ED9" w:rsidRDefault="004041C3">
      <w:pPr>
        <w:pStyle w:val="11"/>
        <w:rPr>
          <w:rFonts w:ascii="Calibri" w:hAnsi="Calibri"/>
          <w:szCs w:val="22"/>
        </w:rPr>
      </w:pPr>
      <w:r>
        <w:t>5</w:t>
      </w:r>
      <w:r w:rsidRPr="00175ED9">
        <w:rPr>
          <w:rFonts w:ascii="Calibri" w:hAnsi="Calibri"/>
          <w:szCs w:val="22"/>
        </w:rPr>
        <w:tab/>
      </w:r>
      <w:r>
        <w:t>NGAP Services</w:t>
      </w:r>
      <w:r>
        <w:tab/>
      </w:r>
      <w:r>
        <w:fldChar w:fldCharType="begin" w:fldLock="1"/>
      </w:r>
      <w:r>
        <w:instrText xml:space="preserve"> PAGEREF _</w:instrText>
      </w:r>
      <w:del w:id="48" w:author="Issam" w:date="2019-02-12T23:38:00Z">
        <w:r w:rsidR="00116825">
          <w:delInstrText>Toc525567210</w:delInstrText>
        </w:r>
      </w:del>
      <w:ins w:id="49" w:author="Issam" w:date="2019-02-12T23:38:00Z">
        <w:r>
          <w:instrText>Toc534720198</w:instrText>
        </w:r>
      </w:ins>
      <w:r>
        <w:instrText xml:space="preserve"> \h </w:instrText>
      </w:r>
      <w:r>
        <w:fldChar w:fldCharType="separate"/>
      </w:r>
      <w:del w:id="50" w:author="Issam" w:date="2019-02-12T23:38:00Z">
        <w:r w:rsidR="00116825">
          <w:delText>16</w:delText>
        </w:r>
      </w:del>
      <w:ins w:id="51" w:author="Issam" w:date="2019-02-12T23:38:00Z">
        <w:r>
          <w:t>17</w:t>
        </w:r>
      </w:ins>
      <w:r>
        <w:fldChar w:fldCharType="end"/>
      </w:r>
    </w:p>
    <w:p w14:paraId="61A4D420" w14:textId="07EB0F56" w:rsidR="004041C3" w:rsidRPr="00175ED9" w:rsidRDefault="004041C3">
      <w:pPr>
        <w:pStyle w:val="11"/>
        <w:rPr>
          <w:rFonts w:ascii="Calibri" w:hAnsi="Calibri"/>
          <w:szCs w:val="22"/>
        </w:rPr>
      </w:pPr>
      <w:r>
        <w:t>6</w:t>
      </w:r>
      <w:r w:rsidRPr="00175ED9">
        <w:rPr>
          <w:rFonts w:ascii="Calibri" w:hAnsi="Calibri"/>
          <w:szCs w:val="22"/>
        </w:rPr>
        <w:tab/>
      </w:r>
      <w:r>
        <w:t>Services Expected from Signalling Transport</w:t>
      </w:r>
      <w:r>
        <w:tab/>
      </w:r>
      <w:r>
        <w:fldChar w:fldCharType="begin" w:fldLock="1"/>
      </w:r>
      <w:r>
        <w:instrText xml:space="preserve"> PAGEREF _</w:instrText>
      </w:r>
      <w:del w:id="52" w:author="Issam" w:date="2019-02-12T23:38:00Z">
        <w:r w:rsidR="00116825">
          <w:delInstrText>Toc525567211</w:delInstrText>
        </w:r>
      </w:del>
      <w:ins w:id="53" w:author="Issam" w:date="2019-02-12T23:38:00Z">
        <w:r>
          <w:instrText>Toc534720199</w:instrText>
        </w:r>
      </w:ins>
      <w:r>
        <w:instrText xml:space="preserve"> \h </w:instrText>
      </w:r>
      <w:r>
        <w:fldChar w:fldCharType="separate"/>
      </w:r>
      <w:del w:id="54" w:author="Issam" w:date="2019-02-12T23:38:00Z">
        <w:r w:rsidR="00116825">
          <w:delText>16</w:delText>
        </w:r>
      </w:del>
      <w:ins w:id="55" w:author="Issam" w:date="2019-02-12T23:38:00Z">
        <w:r>
          <w:t>17</w:t>
        </w:r>
      </w:ins>
      <w:r>
        <w:fldChar w:fldCharType="end"/>
      </w:r>
    </w:p>
    <w:p w14:paraId="0B6AB515" w14:textId="31C1505F" w:rsidR="004041C3" w:rsidRPr="00175ED9" w:rsidRDefault="004041C3">
      <w:pPr>
        <w:pStyle w:val="11"/>
        <w:rPr>
          <w:rFonts w:ascii="Calibri" w:hAnsi="Calibri"/>
          <w:szCs w:val="22"/>
        </w:rPr>
      </w:pPr>
      <w:r>
        <w:t>7</w:t>
      </w:r>
      <w:r w:rsidRPr="00175ED9">
        <w:rPr>
          <w:rFonts w:ascii="Calibri" w:hAnsi="Calibri"/>
          <w:szCs w:val="22"/>
        </w:rPr>
        <w:tab/>
      </w:r>
      <w:r>
        <w:t>Functions of NGAP</w:t>
      </w:r>
      <w:r>
        <w:tab/>
      </w:r>
      <w:r>
        <w:fldChar w:fldCharType="begin" w:fldLock="1"/>
      </w:r>
      <w:r>
        <w:instrText xml:space="preserve"> PAGEREF _</w:instrText>
      </w:r>
      <w:del w:id="56" w:author="Issam" w:date="2019-02-12T23:38:00Z">
        <w:r w:rsidR="00116825">
          <w:delInstrText>Toc525567212</w:delInstrText>
        </w:r>
      </w:del>
      <w:ins w:id="57" w:author="Issam" w:date="2019-02-12T23:38:00Z">
        <w:r>
          <w:instrText>Toc534720200</w:instrText>
        </w:r>
      </w:ins>
      <w:r>
        <w:instrText xml:space="preserve"> \h </w:instrText>
      </w:r>
      <w:r>
        <w:fldChar w:fldCharType="separate"/>
      </w:r>
      <w:del w:id="58" w:author="Issam" w:date="2019-02-12T23:38:00Z">
        <w:r w:rsidR="00116825">
          <w:delText>17</w:delText>
        </w:r>
      </w:del>
      <w:ins w:id="59" w:author="Issam" w:date="2019-02-12T23:38:00Z">
        <w:r>
          <w:t>18</w:t>
        </w:r>
      </w:ins>
      <w:r>
        <w:fldChar w:fldCharType="end"/>
      </w:r>
    </w:p>
    <w:p w14:paraId="17B197DC" w14:textId="70389172" w:rsidR="004041C3" w:rsidRPr="00175ED9" w:rsidRDefault="004041C3">
      <w:pPr>
        <w:pStyle w:val="11"/>
        <w:rPr>
          <w:rFonts w:ascii="Calibri" w:hAnsi="Calibri"/>
          <w:szCs w:val="22"/>
        </w:rPr>
      </w:pPr>
      <w:r>
        <w:t>8</w:t>
      </w:r>
      <w:r w:rsidRPr="00175ED9">
        <w:rPr>
          <w:rFonts w:ascii="Calibri" w:hAnsi="Calibri"/>
          <w:szCs w:val="22"/>
        </w:rPr>
        <w:tab/>
      </w:r>
      <w:r>
        <w:t>NGAP Procedures</w:t>
      </w:r>
      <w:r>
        <w:tab/>
      </w:r>
      <w:r>
        <w:fldChar w:fldCharType="begin" w:fldLock="1"/>
      </w:r>
      <w:r>
        <w:instrText xml:space="preserve"> PAGEREF _</w:instrText>
      </w:r>
      <w:del w:id="60" w:author="Issam" w:date="2019-02-12T23:38:00Z">
        <w:r w:rsidR="00116825">
          <w:delInstrText>Toc525567213</w:delInstrText>
        </w:r>
      </w:del>
      <w:ins w:id="61" w:author="Issam" w:date="2019-02-12T23:38:00Z">
        <w:r>
          <w:instrText>Toc534720201</w:instrText>
        </w:r>
      </w:ins>
      <w:r>
        <w:instrText xml:space="preserve"> \h </w:instrText>
      </w:r>
      <w:r>
        <w:fldChar w:fldCharType="separate"/>
      </w:r>
      <w:del w:id="62" w:author="Issam" w:date="2019-02-12T23:38:00Z">
        <w:r w:rsidR="00116825">
          <w:delText>17</w:delText>
        </w:r>
      </w:del>
      <w:ins w:id="63" w:author="Issam" w:date="2019-02-12T23:38:00Z">
        <w:r>
          <w:t>18</w:t>
        </w:r>
      </w:ins>
      <w:r>
        <w:fldChar w:fldCharType="end"/>
      </w:r>
    </w:p>
    <w:p w14:paraId="131B935D" w14:textId="77C43A74" w:rsidR="004041C3" w:rsidRPr="00175ED9" w:rsidRDefault="004041C3">
      <w:pPr>
        <w:pStyle w:val="21"/>
        <w:rPr>
          <w:rFonts w:ascii="Calibri" w:hAnsi="Calibri"/>
          <w:sz w:val="22"/>
          <w:szCs w:val="22"/>
        </w:rPr>
      </w:pPr>
      <w:r>
        <w:t>8.1</w:t>
      </w:r>
      <w:r w:rsidRPr="00175ED9">
        <w:rPr>
          <w:rFonts w:ascii="Calibri" w:hAnsi="Calibri"/>
          <w:sz w:val="22"/>
          <w:szCs w:val="22"/>
        </w:rPr>
        <w:tab/>
      </w:r>
      <w:r>
        <w:t>List of NGAP Elementary Procedures</w:t>
      </w:r>
      <w:r>
        <w:tab/>
      </w:r>
      <w:r>
        <w:fldChar w:fldCharType="begin" w:fldLock="1"/>
      </w:r>
      <w:r>
        <w:instrText xml:space="preserve"> PAGEREF _</w:instrText>
      </w:r>
      <w:del w:id="64" w:author="Issam" w:date="2019-02-12T23:38:00Z">
        <w:r w:rsidR="00116825">
          <w:delInstrText>Toc525567214</w:delInstrText>
        </w:r>
      </w:del>
      <w:ins w:id="65" w:author="Issam" w:date="2019-02-12T23:38:00Z">
        <w:r>
          <w:instrText>Toc534720202</w:instrText>
        </w:r>
      </w:ins>
      <w:r>
        <w:instrText xml:space="preserve"> \h </w:instrText>
      </w:r>
      <w:r>
        <w:fldChar w:fldCharType="separate"/>
      </w:r>
      <w:del w:id="66" w:author="Issam" w:date="2019-02-12T23:38:00Z">
        <w:r w:rsidR="00116825">
          <w:delText>17</w:delText>
        </w:r>
      </w:del>
      <w:ins w:id="67" w:author="Issam" w:date="2019-02-12T23:38:00Z">
        <w:r>
          <w:t>18</w:t>
        </w:r>
      </w:ins>
      <w:r>
        <w:fldChar w:fldCharType="end"/>
      </w:r>
    </w:p>
    <w:p w14:paraId="23F1125B" w14:textId="2556C882" w:rsidR="004041C3" w:rsidRPr="00175ED9" w:rsidRDefault="004041C3">
      <w:pPr>
        <w:pStyle w:val="21"/>
        <w:rPr>
          <w:rFonts w:ascii="Calibri" w:hAnsi="Calibri"/>
          <w:sz w:val="22"/>
          <w:szCs w:val="22"/>
        </w:rPr>
      </w:pPr>
      <w:r>
        <w:t>8.2</w:t>
      </w:r>
      <w:r w:rsidRPr="00175ED9">
        <w:rPr>
          <w:rFonts w:ascii="Calibri" w:hAnsi="Calibri"/>
          <w:sz w:val="22"/>
          <w:szCs w:val="22"/>
        </w:rPr>
        <w:tab/>
      </w:r>
      <w:r>
        <w:t>PDU Session Management Procedures</w:t>
      </w:r>
      <w:r>
        <w:tab/>
      </w:r>
      <w:r>
        <w:fldChar w:fldCharType="begin" w:fldLock="1"/>
      </w:r>
      <w:r>
        <w:instrText xml:space="preserve"> PAGEREF _</w:instrText>
      </w:r>
      <w:del w:id="68" w:author="Issam" w:date="2019-02-12T23:38:00Z">
        <w:r w:rsidR="00116825">
          <w:delInstrText>Toc525567215</w:delInstrText>
        </w:r>
      </w:del>
      <w:ins w:id="69" w:author="Issam" w:date="2019-02-12T23:38:00Z">
        <w:r>
          <w:instrText>Toc534720203</w:instrText>
        </w:r>
      </w:ins>
      <w:r>
        <w:instrText xml:space="preserve"> \h </w:instrText>
      </w:r>
      <w:r>
        <w:fldChar w:fldCharType="separate"/>
      </w:r>
      <w:del w:id="70" w:author="Issam" w:date="2019-02-12T23:38:00Z">
        <w:r w:rsidR="00116825">
          <w:delText>18</w:delText>
        </w:r>
      </w:del>
      <w:ins w:id="71" w:author="Issam" w:date="2019-02-12T23:38:00Z">
        <w:r>
          <w:t>19</w:t>
        </w:r>
      </w:ins>
      <w:r>
        <w:fldChar w:fldCharType="end"/>
      </w:r>
    </w:p>
    <w:p w14:paraId="7259F00B" w14:textId="5AF580D7" w:rsidR="004041C3" w:rsidRPr="00175ED9" w:rsidRDefault="004041C3">
      <w:pPr>
        <w:pStyle w:val="31"/>
        <w:rPr>
          <w:rFonts w:ascii="Calibri" w:hAnsi="Calibri"/>
          <w:sz w:val="22"/>
          <w:szCs w:val="22"/>
        </w:rPr>
      </w:pPr>
      <w:r>
        <w:t>8.2.1</w:t>
      </w:r>
      <w:r w:rsidRPr="00175ED9">
        <w:rPr>
          <w:rFonts w:ascii="Calibri" w:hAnsi="Calibri"/>
          <w:sz w:val="22"/>
          <w:szCs w:val="22"/>
        </w:rPr>
        <w:tab/>
      </w:r>
      <w:r>
        <w:t>PDU Session Resource Setup</w:t>
      </w:r>
      <w:r>
        <w:tab/>
      </w:r>
      <w:r>
        <w:fldChar w:fldCharType="begin" w:fldLock="1"/>
      </w:r>
      <w:r>
        <w:instrText xml:space="preserve"> PAGEREF _</w:instrText>
      </w:r>
      <w:del w:id="72" w:author="Issam" w:date="2019-02-12T23:38:00Z">
        <w:r w:rsidR="00116825">
          <w:delInstrText>Toc525567216</w:delInstrText>
        </w:r>
      </w:del>
      <w:ins w:id="73" w:author="Issam" w:date="2019-02-12T23:38:00Z">
        <w:r>
          <w:instrText>Toc534720204</w:instrText>
        </w:r>
      </w:ins>
      <w:r>
        <w:instrText xml:space="preserve"> \h </w:instrText>
      </w:r>
      <w:r>
        <w:fldChar w:fldCharType="separate"/>
      </w:r>
      <w:del w:id="74" w:author="Issam" w:date="2019-02-12T23:38:00Z">
        <w:r w:rsidR="00116825">
          <w:delText>18</w:delText>
        </w:r>
      </w:del>
      <w:ins w:id="75" w:author="Issam" w:date="2019-02-12T23:38:00Z">
        <w:r>
          <w:t>19</w:t>
        </w:r>
      </w:ins>
      <w:r>
        <w:fldChar w:fldCharType="end"/>
      </w:r>
    </w:p>
    <w:p w14:paraId="7F5ABEAB" w14:textId="58AD7C2D" w:rsidR="004041C3" w:rsidRPr="00175ED9" w:rsidRDefault="004041C3">
      <w:pPr>
        <w:pStyle w:val="41"/>
        <w:rPr>
          <w:rFonts w:ascii="Calibri" w:hAnsi="Calibri"/>
          <w:sz w:val="22"/>
          <w:szCs w:val="22"/>
        </w:rPr>
      </w:pPr>
      <w:r>
        <w:t>8.2.1.1</w:t>
      </w:r>
      <w:r w:rsidRPr="00175ED9">
        <w:rPr>
          <w:rFonts w:ascii="Calibri" w:hAnsi="Calibri"/>
          <w:sz w:val="22"/>
          <w:szCs w:val="22"/>
        </w:rPr>
        <w:tab/>
      </w:r>
      <w:r>
        <w:t>General</w:t>
      </w:r>
      <w:r>
        <w:tab/>
      </w:r>
      <w:r>
        <w:fldChar w:fldCharType="begin" w:fldLock="1"/>
      </w:r>
      <w:r>
        <w:instrText xml:space="preserve"> PAGEREF _</w:instrText>
      </w:r>
      <w:del w:id="76" w:author="Issam" w:date="2019-02-12T23:38:00Z">
        <w:r w:rsidR="00116825">
          <w:delInstrText>Toc525567217</w:delInstrText>
        </w:r>
      </w:del>
      <w:ins w:id="77" w:author="Issam" w:date="2019-02-12T23:38:00Z">
        <w:r>
          <w:instrText>Toc534720205</w:instrText>
        </w:r>
      </w:ins>
      <w:r>
        <w:instrText xml:space="preserve"> \h </w:instrText>
      </w:r>
      <w:r>
        <w:fldChar w:fldCharType="separate"/>
      </w:r>
      <w:del w:id="78" w:author="Issam" w:date="2019-02-12T23:38:00Z">
        <w:r w:rsidR="00116825">
          <w:delText>18</w:delText>
        </w:r>
      </w:del>
      <w:ins w:id="79" w:author="Issam" w:date="2019-02-12T23:38:00Z">
        <w:r>
          <w:t>19</w:t>
        </w:r>
      </w:ins>
      <w:r>
        <w:fldChar w:fldCharType="end"/>
      </w:r>
    </w:p>
    <w:p w14:paraId="57519CE2" w14:textId="1300318D" w:rsidR="004041C3" w:rsidRPr="00175ED9" w:rsidRDefault="004041C3">
      <w:pPr>
        <w:pStyle w:val="41"/>
        <w:rPr>
          <w:rFonts w:ascii="Calibri" w:hAnsi="Calibri"/>
          <w:sz w:val="22"/>
          <w:szCs w:val="22"/>
        </w:rPr>
      </w:pPr>
      <w:r>
        <w:t>8.2.1.2</w:t>
      </w:r>
      <w:r w:rsidRPr="00175ED9">
        <w:rPr>
          <w:rFonts w:ascii="Calibri" w:hAnsi="Calibri"/>
          <w:sz w:val="22"/>
          <w:szCs w:val="22"/>
        </w:rPr>
        <w:tab/>
      </w:r>
      <w:r>
        <w:t>Successful Operation</w:t>
      </w:r>
      <w:r>
        <w:tab/>
      </w:r>
      <w:r>
        <w:fldChar w:fldCharType="begin" w:fldLock="1"/>
      </w:r>
      <w:r>
        <w:instrText xml:space="preserve"> PAGEREF _</w:instrText>
      </w:r>
      <w:del w:id="80" w:author="Issam" w:date="2019-02-12T23:38:00Z">
        <w:r w:rsidR="00116825">
          <w:delInstrText>Toc525567218</w:delInstrText>
        </w:r>
      </w:del>
      <w:ins w:id="81" w:author="Issam" w:date="2019-02-12T23:38:00Z">
        <w:r>
          <w:instrText>Toc534720206</w:instrText>
        </w:r>
      </w:ins>
      <w:r>
        <w:instrText xml:space="preserve"> \h </w:instrText>
      </w:r>
      <w:r>
        <w:fldChar w:fldCharType="separate"/>
      </w:r>
      <w:del w:id="82" w:author="Issam" w:date="2019-02-12T23:38:00Z">
        <w:r w:rsidR="00116825">
          <w:delText>19</w:delText>
        </w:r>
      </w:del>
      <w:ins w:id="83" w:author="Issam" w:date="2019-02-12T23:38:00Z">
        <w:r>
          <w:t>20</w:t>
        </w:r>
      </w:ins>
      <w:r>
        <w:fldChar w:fldCharType="end"/>
      </w:r>
    </w:p>
    <w:p w14:paraId="70FC6031" w14:textId="1C5C6942" w:rsidR="004041C3" w:rsidRPr="00175ED9" w:rsidRDefault="004041C3">
      <w:pPr>
        <w:pStyle w:val="41"/>
        <w:rPr>
          <w:rFonts w:ascii="Calibri" w:hAnsi="Calibri"/>
          <w:sz w:val="22"/>
          <w:szCs w:val="22"/>
        </w:rPr>
      </w:pPr>
      <w:r>
        <w:t>8.2.1.3</w:t>
      </w:r>
      <w:r w:rsidRPr="00175ED9">
        <w:rPr>
          <w:rFonts w:ascii="Calibri" w:hAnsi="Calibri"/>
          <w:sz w:val="22"/>
          <w:szCs w:val="22"/>
        </w:rPr>
        <w:tab/>
      </w:r>
      <w:r>
        <w:t>Unsuccessful Operation</w:t>
      </w:r>
      <w:r>
        <w:tab/>
      </w:r>
      <w:r>
        <w:fldChar w:fldCharType="begin" w:fldLock="1"/>
      </w:r>
      <w:r>
        <w:instrText xml:space="preserve"> PAGEREF _</w:instrText>
      </w:r>
      <w:del w:id="84" w:author="Issam" w:date="2019-02-12T23:38:00Z">
        <w:r w:rsidR="00116825">
          <w:delInstrText>Toc525567219</w:delInstrText>
        </w:r>
      </w:del>
      <w:ins w:id="85" w:author="Issam" w:date="2019-02-12T23:38:00Z">
        <w:r>
          <w:instrText>Toc534720207</w:instrText>
        </w:r>
      </w:ins>
      <w:r>
        <w:instrText xml:space="preserve"> \h </w:instrText>
      </w:r>
      <w:r>
        <w:fldChar w:fldCharType="separate"/>
      </w:r>
      <w:del w:id="86" w:author="Issam" w:date="2019-02-12T23:38:00Z">
        <w:r w:rsidR="00116825">
          <w:delText>21</w:delText>
        </w:r>
      </w:del>
      <w:ins w:id="87" w:author="Issam" w:date="2019-02-12T23:38:00Z">
        <w:r>
          <w:t>22</w:t>
        </w:r>
      </w:ins>
      <w:r>
        <w:fldChar w:fldCharType="end"/>
      </w:r>
    </w:p>
    <w:p w14:paraId="1D032CB1" w14:textId="25C1726C" w:rsidR="004041C3" w:rsidRPr="00175ED9" w:rsidRDefault="004041C3">
      <w:pPr>
        <w:pStyle w:val="41"/>
        <w:rPr>
          <w:rFonts w:ascii="Calibri" w:hAnsi="Calibri"/>
          <w:sz w:val="22"/>
          <w:szCs w:val="22"/>
        </w:rPr>
      </w:pPr>
      <w:r>
        <w:t>8.2.1.4</w:t>
      </w:r>
      <w:r w:rsidRPr="00175ED9">
        <w:rPr>
          <w:rFonts w:ascii="Calibri" w:hAnsi="Calibri"/>
          <w:sz w:val="22"/>
          <w:szCs w:val="22"/>
        </w:rPr>
        <w:tab/>
      </w:r>
      <w:r>
        <w:t>Abnormal Conditions</w:t>
      </w:r>
      <w:r>
        <w:tab/>
      </w:r>
      <w:r>
        <w:fldChar w:fldCharType="begin" w:fldLock="1"/>
      </w:r>
      <w:r>
        <w:instrText xml:space="preserve"> PAGEREF _</w:instrText>
      </w:r>
      <w:del w:id="88" w:author="Issam" w:date="2019-02-12T23:38:00Z">
        <w:r w:rsidR="00116825">
          <w:delInstrText>Toc525567220</w:delInstrText>
        </w:r>
      </w:del>
      <w:ins w:id="89" w:author="Issam" w:date="2019-02-12T23:38:00Z">
        <w:r>
          <w:instrText>Toc534720208</w:instrText>
        </w:r>
      </w:ins>
      <w:r>
        <w:instrText xml:space="preserve"> \h </w:instrText>
      </w:r>
      <w:r>
        <w:fldChar w:fldCharType="separate"/>
      </w:r>
      <w:del w:id="90" w:author="Issam" w:date="2019-02-12T23:38:00Z">
        <w:r w:rsidR="00116825">
          <w:delText>21</w:delText>
        </w:r>
      </w:del>
      <w:ins w:id="91" w:author="Issam" w:date="2019-02-12T23:38:00Z">
        <w:r>
          <w:t>22</w:t>
        </w:r>
      </w:ins>
      <w:r>
        <w:fldChar w:fldCharType="end"/>
      </w:r>
    </w:p>
    <w:p w14:paraId="1DD64391" w14:textId="43DF8109" w:rsidR="004041C3" w:rsidRPr="00175ED9" w:rsidRDefault="004041C3">
      <w:pPr>
        <w:pStyle w:val="31"/>
        <w:rPr>
          <w:rFonts w:ascii="Calibri" w:hAnsi="Calibri"/>
          <w:sz w:val="22"/>
          <w:szCs w:val="22"/>
        </w:rPr>
      </w:pPr>
      <w:r>
        <w:t>8.2.2</w:t>
      </w:r>
      <w:r w:rsidRPr="00175ED9">
        <w:rPr>
          <w:rFonts w:ascii="Calibri" w:hAnsi="Calibri"/>
          <w:sz w:val="22"/>
          <w:szCs w:val="22"/>
        </w:rPr>
        <w:tab/>
      </w:r>
      <w:r>
        <w:t>PDU Session Resource Release</w:t>
      </w:r>
      <w:r>
        <w:tab/>
      </w:r>
      <w:r>
        <w:fldChar w:fldCharType="begin" w:fldLock="1"/>
      </w:r>
      <w:r>
        <w:instrText xml:space="preserve"> PAGEREF _</w:instrText>
      </w:r>
      <w:del w:id="92" w:author="Issam" w:date="2019-02-12T23:38:00Z">
        <w:r w:rsidR="00116825">
          <w:delInstrText>Toc525567221</w:delInstrText>
        </w:r>
      </w:del>
      <w:ins w:id="93" w:author="Issam" w:date="2019-02-12T23:38:00Z">
        <w:r>
          <w:instrText>Toc534720209</w:instrText>
        </w:r>
      </w:ins>
      <w:r>
        <w:instrText xml:space="preserve"> \h </w:instrText>
      </w:r>
      <w:r>
        <w:fldChar w:fldCharType="separate"/>
      </w:r>
      <w:del w:id="94" w:author="Issam" w:date="2019-02-12T23:38:00Z">
        <w:r w:rsidR="00116825">
          <w:delText>21</w:delText>
        </w:r>
      </w:del>
      <w:ins w:id="95" w:author="Issam" w:date="2019-02-12T23:38:00Z">
        <w:r>
          <w:t>23</w:t>
        </w:r>
      </w:ins>
      <w:r>
        <w:fldChar w:fldCharType="end"/>
      </w:r>
    </w:p>
    <w:p w14:paraId="3FEACD2B" w14:textId="18E3588F" w:rsidR="004041C3" w:rsidRPr="00175ED9" w:rsidRDefault="004041C3">
      <w:pPr>
        <w:pStyle w:val="41"/>
        <w:rPr>
          <w:rFonts w:ascii="Calibri" w:hAnsi="Calibri"/>
          <w:sz w:val="22"/>
          <w:szCs w:val="22"/>
        </w:rPr>
      </w:pPr>
      <w:r>
        <w:t>8.2.2.1</w:t>
      </w:r>
      <w:r w:rsidRPr="00175ED9">
        <w:rPr>
          <w:rFonts w:ascii="Calibri" w:hAnsi="Calibri"/>
          <w:sz w:val="22"/>
          <w:szCs w:val="22"/>
        </w:rPr>
        <w:tab/>
      </w:r>
      <w:r>
        <w:t>General</w:t>
      </w:r>
      <w:r>
        <w:tab/>
      </w:r>
      <w:r>
        <w:fldChar w:fldCharType="begin" w:fldLock="1"/>
      </w:r>
      <w:r>
        <w:instrText xml:space="preserve"> PAGEREF _</w:instrText>
      </w:r>
      <w:del w:id="96" w:author="Issam" w:date="2019-02-12T23:38:00Z">
        <w:r w:rsidR="00116825">
          <w:delInstrText>Toc525567222</w:delInstrText>
        </w:r>
      </w:del>
      <w:ins w:id="97" w:author="Issam" w:date="2019-02-12T23:38:00Z">
        <w:r>
          <w:instrText>Toc534720210</w:instrText>
        </w:r>
      </w:ins>
      <w:r>
        <w:instrText xml:space="preserve"> \h </w:instrText>
      </w:r>
      <w:r>
        <w:fldChar w:fldCharType="separate"/>
      </w:r>
      <w:del w:id="98" w:author="Issam" w:date="2019-02-12T23:38:00Z">
        <w:r w:rsidR="00116825">
          <w:delText>21</w:delText>
        </w:r>
      </w:del>
      <w:ins w:id="99" w:author="Issam" w:date="2019-02-12T23:38:00Z">
        <w:r>
          <w:t>23</w:t>
        </w:r>
      </w:ins>
      <w:r>
        <w:fldChar w:fldCharType="end"/>
      </w:r>
    </w:p>
    <w:p w14:paraId="2DCDCD01" w14:textId="13BE66CE" w:rsidR="004041C3" w:rsidRPr="00175ED9" w:rsidRDefault="004041C3">
      <w:pPr>
        <w:pStyle w:val="41"/>
        <w:rPr>
          <w:rFonts w:ascii="Calibri" w:hAnsi="Calibri"/>
          <w:sz w:val="22"/>
          <w:szCs w:val="22"/>
        </w:rPr>
      </w:pPr>
      <w:r>
        <w:t>8.2.2.2</w:t>
      </w:r>
      <w:r w:rsidRPr="00175ED9">
        <w:rPr>
          <w:rFonts w:ascii="Calibri" w:hAnsi="Calibri"/>
          <w:sz w:val="22"/>
          <w:szCs w:val="22"/>
        </w:rPr>
        <w:tab/>
      </w:r>
      <w:r>
        <w:t>Successful Operation</w:t>
      </w:r>
      <w:r>
        <w:tab/>
      </w:r>
      <w:r>
        <w:fldChar w:fldCharType="begin" w:fldLock="1"/>
      </w:r>
      <w:r>
        <w:instrText xml:space="preserve"> PAGEREF _</w:instrText>
      </w:r>
      <w:del w:id="100" w:author="Issam" w:date="2019-02-12T23:38:00Z">
        <w:r w:rsidR="00116825">
          <w:delInstrText>Toc525567223</w:delInstrText>
        </w:r>
      </w:del>
      <w:ins w:id="101" w:author="Issam" w:date="2019-02-12T23:38:00Z">
        <w:r>
          <w:instrText>Toc534720211</w:instrText>
        </w:r>
      </w:ins>
      <w:r>
        <w:instrText xml:space="preserve"> \h </w:instrText>
      </w:r>
      <w:r>
        <w:fldChar w:fldCharType="separate"/>
      </w:r>
      <w:del w:id="102" w:author="Issam" w:date="2019-02-12T23:38:00Z">
        <w:r w:rsidR="00116825">
          <w:delText>22</w:delText>
        </w:r>
      </w:del>
      <w:ins w:id="103" w:author="Issam" w:date="2019-02-12T23:38:00Z">
        <w:r>
          <w:t>23</w:t>
        </w:r>
      </w:ins>
      <w:r>
        <w:fldChar w:fldCharType="end"/>
      </w:r>
    </w:p>
    <w:p w14:paraId="4B3E65CC" w14:textId="1E4AE464" w:rsidR="004041C3" w:rsidRPr="00175ED9" w:rsidRDefault="004041C3">
      <w:pPr>
        <w:pStyle w:val="41"/>
        <w:rPr>
          <w:rFonts w:ascii="Calibri" w:hAnsi="Calibri"/>
          <w:sz w:val="22"/>
          <w:szCs w:val="22"/>
        </w:rPr>
      </w:pPr>
      <w:r>
        <w:t>8.2.2.3</w:t>
      </w:r>
      <w:r w:rsidRPr="00175ED9">
        <w:rPr>
          <w:rFonts w:ascii="Calibri" w:hAnsi="Calibri"/>
          <w:sz w:val="22"/>
          <w:szCs w:val="22"/>
        </w:rPr>
        <w:tab/>
      </w:r>
      <w:r>
        <w:t>Unsuccessful Operation</w:t>
      </w:r>
      <w:r>
        <w:tab/>
      </w:r>
      <w:r>
        <w:fldChar w:fldCharType="begin" w:fldLock="1"/>
      </w:r>
      <w:r>
        <w:instrText xml:space="preserve"> PAGEREF _</w:instrText>
      </w:r>
      <w:del w:id="104" w:author="Issam" w:date="2019-02-12T23:38:00Z">
        <w:r w:rsidR="00116825">
          <w:delInstrText>Toc525567224</w:delInstrText>
        </w:r>
      </w:del>
      <w:ins w:id="105" w:author="Issam" w:date="2019-02-12T23:38:00Z">
        <w:r>
          <w:instrText>Toc534720212</w:instrText>
        </w:r>
      </w:ins>
      <w:r>
        <w:instrText xml:space="preserve"> \h </w:instrText>
      </w:r>
      <w:r>
        <w:fldChar w:fldCharType="separate"/>
      </w:r>
      <w:del w:id="106" w:author="Issam" w:date="2019-02-12T23:38:00Z">
        <w:r w:rsidR="00116825">
          <w:delText>22</w:delText>
        </w:r>
      </w:del>
      <w:ins w:id="107" w:author="Issam" w:date="2019-02-12T23:38:00Z">
        <w:r>
          <w:t>23</w:t>
        </w:r>
      </w:ins>
      <w:r>
        <w:fldChar w:fldCharType="end"/>
      </w:r>
    </w:p>
    <w:p w14:paraId="33D4130F" w14:textId="4199ED62" w:rsidR="004041C3" w:rsidRPr="00175ED9" w:rsidRDefault="004041C3">
      <w:pPr>
        <w:pStyle w:val="41"/>
        <w:rPr>
          <w:rFonts w:ascii="Calibri" w:hAnsi="Calibri"/>
          <w:sz w:val="22"/>
          <w:szCs w:val="22"/>
        </w:rPr>
      </w:pPr>
      <w:r>
        <w:t>8.2.2.4</w:t>
      </w:r>
      <w:r w:rsidRPr="00175ED9">
        <w:rPr>
          <w:rFonts w:ascii="Calibri" w:hAnsi="Calibri"/>
          <w:sz w:val="22"/>
          <w:szCs w:val="22"/>
        </w:rPr>
        <w:tab/>
      </w:r>
      <w:r>
        <w:t>Abnormal Conditions</w:t>
      </w:r>
      <w:r>
        <w:tab/>
      </w:r>
      <w:r>
        <w:fldChar w:fldCharType="begin" w:fldLock="1"/>
      </w:r>
      <w:r>
        <w:instrText xml:space="preserve"> PAGEREF _</w:instrText>
      </w:r>
      <w:del w:id="108" w:author="Issam" w:date="2019-02-12T23:38:00Z">
        <w:r w:rsidR="00116825">
          <w:delInstrText>Toc525567225</w:delInstrText>
        </w:r>
      </w:del>
      <w:ins w:id="109" w:author="Issam" w:date="2019-02-12T23:38:00Z">
        <w:r>
          <w:instrText>Toc534720213</w:instrText>
        </w:r>
      </w:ins>
      <w:r>
        <w:instrText xml:space="preserve"> \h </w:instrText>
      </w:r>
      <w:r>
        <w:fldChar w:fldCharType="separate"/>
      </w:r>
      <w:del w:id="110" w:author="Issam" w:date="2019-02-12T23:38:00Z">
        <w:r w:rsidR="00116825">
          <w:delText>22</w:delText>
        </w:r>
      </w:del>
      <w:ins w:id="111" w:author="Issam" w:date="2019-02-12T23:38:00Z">
        <w:r>
          <w:t>23</w:t>
        </w:r>
      </w:ins>
      <w:r>
        <w:fldChar w:fldCharType="end"/>
      </w:r>
    </w:p>
    <w:p w14:paraId="69EBF905" w14:textId="04F20796" w:rsidR="004041C3" w:rsidRPr="00175ED9" w:rsidRDefault="004041C3">
      <w:pPr>
        <w:pStyle w:val="31"/>
        <w:rPr>
          <w:rFonts w:ascii="Calibri" w:hAnsi="Calibri"/>
          <w:sz w:val="22"/>
          <w:szCs w:val="22"/>
        </w:rPr>
      </w:pPr>
      <w:r>
        <w:t>8.2.3</w:t>
      </w:r>
      <w:r w:rsidRPr="00175ED9">
        <w:rPr>
          <w:rFonts w:ascii="Calibri" w:hAnsi="Calibri"/>
          <w:sz w:val="22"/>
          <w:szCs w:val="22"/>
        </w:rPr>
        <w:tab/>
      </w:r>
      <w:r>
        <w:t>PDU Session Resource Modify</w:t>
      </w:r>
      <w:r>
        <w:tab/>
      </w:r>
      <w:r>
        <w:fldChar w:fldCharType="begin" w:fldLock="1"/>
      </w:r>
      <w:r>
        <w:instrText xml:space="preserve"> PAGEREF _</w:instrText>
      </w:r>
      <w:del w:id="112" w:author="Issam" w:date="2019-02-12T23:38:00Z">
        <w:r w:rsidR="00116825">
          <w:delInstrText>Toc525567226</w:delInstrText>
        </w:r>
      </w:del>
      <w:ins w:id="113" w:author="Issam" w:date="2019-02-12T23:38:00Z">
        <w:r>
          <w:instrText>Toc534720214</w:instrText>
        </w:r>
      </w:ins>
      <w:r>
        <w:instrText xml:space="preserve"> \h </w:instrText>
      </w:r>
      <w:r>
        <w:fldChar w:fldCharType="separate"/>
      </w:r>
      <w:del w:id="114" w:author="Issam" w:date="2019-02-12T23:38:00Z">
        <w:r w:rsidR="00116825">
          <w:delText>22</w:delText>
        </w:r>
      </w:del>
      <w:ins w:id="115" w:author="Issam" w:date="2019-02-12T23:38:00Z">
        <w:r>
          <w:t>24</w:t>
        </w:r>
      </w:ins>
      <w:r>
        <w:fldChar w:fldCharType="end"/>
      </w:r>
    </w:p>
    <w:p w14:paraId="1CBD151A" w14:textId="7A5E0DD0" w:rsidR="004041C3" w:rsidRPr="00175ED9" w:rsidRDefault="004041C3">
      <w:pPr>
        <w:pStyle w:val="41"/>
        <w:rPr>
          <w:rFonts w:ascii="Calibri" w:hAnsi="Calibri"/>
          <w:sz w:val="22"/>
          <w:szCs w:val="22"/>
        </w:rPr>
      </w:pPr>
      <w:r>
        <w:t>8.2.3.1</w:t>
      </w:r>
      <w:r w:rsidRPr="00175ED9">
        <w:rPr>
          <w:rFonts w:ascii="Calibri" w:hAnsi="Calibri"/>
          <w:sz w:val="22"/>
          <w:szCs w:val="22"/>
        </w:rPr>
        <w:tab/>
      </w:r>
      <w:r>
        <w:t>General</w:t>
      </w:r>
      <w:r>
        <w:tab/>
      </w:r>
      <w:r>
        <w:fldChar w:fldCharType="begin" w:fldLock="1"/>
      </w:r>
      <w:r>
        <w:instrText xml:space="preserve"> PAGEREF _</w:instrText>
      </w:r>
      <w:del w:id="116" w:author="Issam" w:date="2019-02-12T23:38:00Z">
        <w:r w:rsidR="00116825">
          <w:delInstrText>Toc525567227</w:delInstrText>
        </w:r>
      </w:del>
      <w:ins w:id="117" w:author="Issam" w:date="2019-02-12T23:38:00Z">
        <w:r>
          <w:instrText>Toc534720215</w:instrText>
        </w:r>
      </w:ins>
      <w:r>
        <w:instrText xml:space="preserve"> \h </w:instrText>
      </w:r>
      <w:r>
        <w:fldChar w:fldCharType="separate"/>
      </w:r>
      <w:del w:id="118" w:author="Issam" w:date="2019-02-12T23:38:00Z">
        <w:r w:rsidR="00116825">
          <w:delText>22</w:delText>
        </w:r>
      </w:del>
      <w:ins w:id="119" w:author="Issam" w:date="2019-02-12T23:38:00Z">
        <w:r>
          <w:t>24</w:t>
        </w:r>
      </w:ins>
      <w:r>
        <w:fldChar w:fldCharType="end"/>
      </w:r>
    </w:p>
    <w:p w14:paraId="1CDF4995" w14:textId="3F4E01D9" w:rsidR="004041C3" w:rsidRPr="00175ED9" w:rsidRDefault="004041C3">
      <w:pPr>
        <w:pStyle w:val="41"/>
        <w:rPr>
          <w:rFonts w:ascii="Calibri" w:hAnsi="Calibri"/>
          <w:sz w:val="22"/>
          <w:szCs w:val="22"/>
        </w:rPr>
      </w:pPr>
      <w:r>
        <w:t>8.2.3.2</w:t>
      </w:r>
      <w:r w:rsidRPr="00175ED9">
        <w:rPr>
          <w:rFonts w:ascii="Calibri" w:hAnsi="Calibri"/>
          <w:sz w:val="22"/>
          <w:szCs w:val="22"/>
        </w:rPr>
        <w:tab/>
      </w:r>
      <w:r>
        <w:t>Successful Operation</w:t>
      </w:r>
      <w:r>
        <w:tab/>
      </w:r>
      <w:r>
        <w:fldChar w:fldCharType="begin" w:fldLock="1"/>
      </w:r>
      <w:r>
        <w:instrText xml:space="preserve"> PAGEREF _</w:instrText>
      </w:r>
      <w:del w:id="120" w:author="Issam" w:date="2019-02-12T23:38:00Z">
        <w:r w:rsidR="00116825">
          <w:delInstrText>Toc525567228</w:delInstrText>
        </w:r>
      </w:del>
      <w:ins w:id="121" w:author="Issam" w:date="2019-02-12T23:38:00Z">
        <w:r>
          <w:instrText>Toc534720216</w:instrText>
        </w:r>
      </w:ins>
      <w:r>
        <w:instrText xml:space="preserve"> \h </w:instrText>
      </w:r>
      <w:r>
        <w:fldChar w:fldCharType="separate"/>
      </w:r>
      <w:del w:id="122" w:author="Issam" w:date="2019-02-12T23:38:00Z">
        <w:r w:rsidR="00116825">
          <w:delText>23</w:delText>
        </w:r>
      </w:del>
      <w:ins w:id="123" w:author="Issam" w:date="2019-02-12T23:38:00Z">
        <w:r>
          <w:t>24</w:t>
        </w:r>
      </w:ins>
      <w:r>
        <w:fldChar w:fldCharType="end"/>
      </w:r>
    </w:p>
    <w:p w14:paraId="3D16A961" w14:textId="3E38C230" w:rsidR="004041C3" w:rsidRPr="00175ED9" w:rsidRDefault="004041C3">
      <w:pPr>
        <w:pStyle w:val="41"/>
        <w:rPr>
          <w:rFonts w:ascii="Calibri" w:hAnsi="Calibri"/>
          <w:sz w:val="22"/>
          <w:szCs w:val="22"/>
        </w:rPr>
      </w:pPr>
      <w:r>
        <w:t>8.2.3.3</w:t>
      </w:r>
      <w:r w:rsidRPr="00175ED9">
        <w:rPr>
          <w:rFonts w:ascii="Calibri" w:hAnsi="Calibri"/>
          <w:sz w:val="22"/>
          <w:szCs w:val="22"/>
        </w:rPr>
        <w:tab/>
      </w:r>
      <w:r>
        <w:t>Unsuccessful Operation</w:t>
      </w:r>
      <w:r>
        <w:tab/>
      </w:r>
      <w:r>
        <w:fldChar w:fldCharType="begin" w:fldLock="1"/>
      </w:r>
      <w:r>
        <w:instrText xml:space="preserve"> PAGEREF _</w:instrText>
      </w:r>
      <w:del w:id="124" w:author="Issam" w:date="2019-02-12T23:38:00Z">
        <w:r w:rsidR="00116825">
          <w:delInstrText>Toc525567229</w:delInstrText>
        </w:r>
      </w:del>
      <w:ins w:id="125" w:author="Issam" w:date="2019-02-12T23:38:00Z">
        <w:r>
          <w:instrText>Toc534720217</w:instrText>
        </w:r>
      </w:ins>
      <w:r>
        <w:instrText xml:space="preserve"> \h </w:instrText>
      </w:r>
      <w:r>
        <w:fldChar w:fldCharType="separate"/>
      </w:r>
      <w:del w:id="126" w:author="Issam" w:date="2019-02-12T23:38:00Z">
        <w:r w:rsidR="00116825">
          <w:delText>24</w:delText>
        </w:r>
      </w:del>
      <w:ins w:id="127" w:author="Issam" w:date="2019-02-12T23:38:00Z">
        <w:r>
          <w:t>26</w:t>
        </w:r>
      </w:ins>
      <w:r>
        <w:fldChar w:fldCharType="end"/>
      </w:r>
    </w:p>
    <w:p w14:paraId="296CB652" w14:textId="6792CB94" w:rsidR="004041C3" w:rsidRPr="00175ED9" w:rsidRDefault="004041C3">
      <w:pPr>
        <w:pStyle w:val="41"/>
        <w:rPr>
          <w:rFonts w:ascii="Calibri" w:hAnsi="Calibri"/>
          <w:sz w:val="22"/>
          <w:szCs w:val="22"/>
        </w:rPr>
      </w:pPr>
      <w:r>
        <w:t>8.2.3.4</w:t>
      </w:r>
      <w:r w:rsidRPr="00175ED9">
        <w:rPr>
          <w:rFonts w:ascii="Calibri" w:hAnsi="Calibri"/>
          <w:sz w:val="22"/>
          <w:szCs w:val="22"/>
        </w:rPr>
        <w:tab/>
      </w:r>
      <w:r>
        <w:t>Abnormal Conditions</w:t>
      </w:r>
      <w:r>
        <w:tab/>
      </w:r>
      <w:r>
        <w:fldChar w:fldCharType="begin" w:fldLock="1"/>
      </w:r>
      <w:r>
        <w:instrText xml:space="preserve"> PAGEREF _</w:instrText>
      </w:r>
      <w:del w:id="128" w:author="Issam" w:date="2019-02-12T23:38:00Z">
        <w:r w:rsidR="00116825">
          <w:delInstrText>Toc525567230</w:delInstrText>
        </w:r>
      </w:del>
      <w:ins w:id="129" w:author="Issam" w:date="2019-02-12T23:38:00Z">
        <w:r>
          <w:instrText>Toc534720218</w:instrText>
        </w:r>
      </w:ins>
      <w:r>
        <w:instrText xml:space="preserve"> \h </w:instrText>
      </w:r>
      <w:r>
        <w:fldChar w:fldCharType="separate"/>
      </w:r>
      <w:del w:id="130" w:author="Issam" w:date="2019-02-12T23:38:00Z">
        <w:r w:rsidR="00116825">
          <w:delText>24</w:delText>
        </w:r>
      </w:del>
      <w:ins w:id="131" w:author="Issam" w:date="2019-02-12T23:38:00Z">
        <w:r>
          <w:t>26</w:t>
        </w:r>
      </w:ins>
      <w:r>
        <w:fldChar w:fldCharType="end"/>
      </w:r>
    </w:p>
    <w:p w14:paraId="4A9B3796" w14:textId="55BC63CB" w:rsidR="004041C3" w:rsidRPr="00175ED9" w:rsidRDefault="004041C3">
      <w:pPr>
        <w:pStyle w:val="31"/>
        <w:rPr>
          <w:rFonts w:ascii="Calibri" w:hAnsi="Calibri"/>
          <w:sz w:val="22"/>
          <w:szCs w:val="22"/>
        </w:rPr>
      </w:pPr>
      <w:r>
        <w:t>8.2.4</w:t>
      </w:r>
      <w:r w:rsidRPr="00175ED9">
        <w:rPr>
          <w:rFonts w:ascii="Calibri" w:hAnsi="Calibri"/>
          <w:sz w:val="22"/>
          <w:szCs w:val="22"/>
        </w:rPr>
        <w:tab/>
      </w:r>
      <w:r>
        <w:t>PDU Session Resource Notify</w:t>
      </w:r>
      <w:r>
        <w:tab/>
      </w:r>
      <w:r>
        <w:fldChar w:fldCharType="begin" w:fldLock="1"/>
      </w:r>
      <w:r>
        <w:instrText xml:space="preserve"> PAGEREF _</w:instrText>
      </w:r>
      <w:del w:id="132" w:author="Issam" w:date="2019-02-12T23:38:00Z">
        <w:r w:rsidR="00116825">
          <w:delInstrText>Toc525567231</w:delInstrText>
        </w:r>
      </w:del>
      <w:ins w:id="133" w:author="Issam" w:date="2019-02-12T23:38:00Z">
        <w:r>
          <w:instrText>Toc534720219</w:instrText>
        </w:r>
      </w:ins>
      <w:r>
        <w:instrText xml:space="preserve"> \h </w:instrText>
      </w:r>
      <w:r>
        <w:fldChar w:fldCharType="separate"/>
      </w:r>
      <w:del w:id="134" w:author="Issam" w:date="2019-02-12T23:38:00Z">
        <w:r w:rsidR="00116825">
          <w:delText>24</w:delText>
        </w:r>
      </w:del>
      <w:ins w:id="135" w:author="Issam" w:date="2019-02-12T23:38:00Z">
        <w:r>
          <w:t>26</w:t>
        </w:r>
      </w:ins>
      <w:r>
        <w:fldChar w:fldCharType="end"/>
      </w:r>
    </w:p>
    <w:p w14:paraId="3FB0607D" w14:textId="28FA7997" w:rsidR="004041C3" w:rsidRPr="00175ED9" w:rsidRDefault="004041C3">
      <w:pPr>
        <w:pStyle w:val="41"/>
        <w:rPr>
          <w:rFonts w:ascii="Calibri" w:hAnsi="Calibri"/>
          <w:sz w:val="22"/>
          <w:szCs w:val="22"/>
        </w:rPr>
      </w:pPr>
      <w:r>
        <w:t>8.2.4.1</w:t>
      </w:r>
      <w:r w:rsidRPr="00175ED9">
        <w:rPr>
          <w:rFonts w:ascii="Calibri" w:hAnsi="Calibri"/>
          <w:sz w:val="22"/>
          <w:szCs w:val="22"/>
        </w:rPr>
        <w:tab/>
      </w:r>
      <w:r>
        <w:t>General</w:t>
      </w:r>
      <w:r>
        <w:tab/>
      </w:r>
      <w:r>
        <w:fldChar w:fldCharType="begin" w:fldLock="1"/>
      </w:r>
      <w:r>
        <w:instrText xml:space="preserve"> PAGEREF _</w:instrText>
      </w:r>
      <w:del w:id="136" w:author="Issam" w:date="2019-02-12T23:38:00Z">
        <w:r w:rsidR="00116825">
          <w:delInstrText>Toc525567232</w:delInstrText>
        </w:r>
      </w:del>
      <w:ins w:id="137" w:author="Issam" w:date="2019-02-12T23:38:00Z">
        <w:r>
          <w:instrText>Toc534720220</w:instrText>
        </w:r>
      </w:ins>
      <w:r>
        <w:instrText xml:space="preserve"> \h </w:instrText>
      </w:r>
      <w:r>
        <w:fldChar w:fldCharType="separate"/>
      </w:r>
      <w:del w:id="138" w:author="Issam" w:date="2019-02-12T23:38:00Z">
        <w:r w:rsidR="00116825">
          <w:delText>24</w:delText>
        </w:r>
      </w:del>
      <w:ins w:id="139" w:author="Issam" w:date="2019-02-12T23:38:00Z">
        <w:r>
          <w:t>26</w:t>
        </w:r>
      </w:ins>
      <w:r>
        <w:fldChar w:fldCharType="end"/>
      </w:r>
    </w:p>
    <w:p w14:paraId="6C7283EF" w14:textId="155F284D" w:rsidR="004041C3" w:rsidRPr="00175ED9" w:rsidRDefault="004041C3">
      <w:pPr>
        <w:pStyle w:val="41"/>
        <w:rPr>
          <w:rFonts w:ascii="Calibri" w:hAnsi="Calibri"/>
          <w:sz w:val="22"/>
          <w:szCs w:val="22"/>
        </w:rPr>
      </w:pPr>
      <w:r>
        <w:t>8.2.4.2</w:t>
      </w:r>
      <w:r w:rsidRPr="00175ED9">
        <w:rPr>
          <w:rFonts w:ascii="Calibri" w:hAnsi="Calibri"/>
          <w:sz w:val="22"/>
          <w:szCs w:val="22"/>
        </w:rPr>
        <w:tab/>
      </w:r>
      <w:r>
        <w:t>Successful Operation</w:t>
      </w:r>
      <w:r>
        <w:tab/>
      </w:r>
      <w:r>
        <w:fldChar w:fldCharType="begin" w:fldLock="1"/>
      </w:r>
      <w:r>
        <w:instrText xml:space="preserve"> PAGEREF _</w:instrText>
      </w:r>
      <w:del w:id="140" w:author="Issam" w:date="2019-02-12T23:38:00Z">
        <w:r w:rsidR="00116825">
          <w:delInstrText>Toc525567233</w:delInstrText>
        </w:r>
      </w:del>
      <w:ins w:id="141" w:author="Issam" w:date="2019-02-12T23:38:00Z">
        <w:r>
          <w:instrText>Toc534720221</w:instrText>
        </w:r>
      </w:ins>
      <w:r>
        <w:instrText xml:space="preserve"> \h </w:instrText>
      </w:r>
      <w:r>
        <w:fldChar w:fldCharType="separate"/>
      </w:r>
      <w:del w:id="142" w:author="Issam" w:date="2019-02-12T23:38:00Z">
        <w:r w:rsidR="00116825">
          <w:delText>25</w:delText>
        </w:r>
      </w:del>
      <w:ins w:id="143" w:author="Issam" w:date="2019-02-12T23:38:00Z">
        <w:r>
          <w:t>26</w:t>
        </w:r>
      </w:ins>
      <w:r>
        <w:fldChar w:fldCharType="end"/>
      </w:r>
    </w:p>
    <w:p w14:paraId="003C5094" w14:textId="6FEA53E6" w:rsidR="004041C3" w:rsidRPr="00175ED9" w:rsidRDefault="004041C3">
      <w:pPr>
        <w:pStyle w:val="41"/>
        <w:rPr>
          <w:rFonts w:ascii="Calibri" w:hAnsi="Calibri"/>
          <w:sz w:val="22"/>
          <w:szCs w:val="22"/>
        </w:rPr>
      </w:pPr>
      <w:r>
        <w:t>8.2.4.3</w:t>
      </w:r>
      <w:r w:rsidRPr="00175ED9">
        <w:rPr>
          <w:rFonts w:ascii="Calibri" w:hAnsi="Calibri"/>
          <w:sz w:val="22"/>
          <w:szCs w:val="22"/>
        </w:rPr>
        <w:tab/>
      </w:r>
      <w:r>
        <w:t>Abnormal Conditions</w:t>
      </w:r>
      <w:r>
        <w:tab/>
      </w:r>
      <w:r>
        <w:fldChar w:fldCharType="begin" w:fldLock="1"/>
      </w:r>
      <w:r>
        <w:instrText xml:space="preserve"> PAGEREF _</w:instrText>
      </w:r>
      <w:del w:id="144" w:author="Issam" w:date="2019-02-12T23:38:00Z">
        <w:r w:rsidR="00116825">
          <w:delInstrText>Toc525567234</w:delInstrText>
        </w:r>
      </w:del>
      <w:ins w:id="145" w:author="Issam" w:date="2019-02-12T23:38:00Z">
        <w:r>
          <w:instrText>Toc534720222</w:instrText>
        </w:r>
      </w:ins>
      <w:r>
        <w:instrText xml:space="preserve"> \h </w:instrText>
      </w:r>
      <w:r>
        <w:fldChar w:fldCharType="separate"/>
      </w:r>
      <w:del w:id="146" w:author="Issam" w:date="2019-02-12T23:38:00Z">
        <w:r w:rsidR="00116825">
          <w:delText>25</w:delText>
        </w:r>
      </w:del>
      <w:ins w:id="147" w:author="Issam" w:date="2019-02-12T23:38:00Z">
        <w:r>
          <w:t>27</w:t>
        </w:r>
      </w:ins>
      <w:r>
        <w:fldChar w:fldCharType="end"/>
      </w:r>
    </w:p>
    <w:p w14:paraId="24EBEED8" w14:textId="504EE180" w:rsidR="004041C3" w:rsidRPr="00175ED9" w:rsidRDefault="004041C3">
      <w:pPr>
        <w:pStyle w:val="31"/>
        <w:rPr>
          <w:rFonts w:ascii="Calibri" w:hAnsi="Calibri"/>
          <w:sz w:val="22"/>
          <w:szCs w:val="22"/>
        </w:rPr>
      </w:pPr>
      <w:r>
        <w:t>8.2.5</w:t>
      </w:r>
      <w:r w:rsidRPr="00175ED9">
        <w:rPr>
          <w:rFonts w:ascii="Calibri" w:hAnsi="Calibri"/>
          <w:sz w:val="22"/>
          <w:szCs w:val="22"/>
        </w:rPr>
        <w:tab/>
      </w:r>
      <w:r>
        <w:t>PDU Session Resource Modify Indication</w:t>
      </w:r>
      <w:r>
        <w:tab/>
      </w:r>
      <w:r>
        <w:fldChar w:fldCharType="begin" w:fldLock="1"/>
      </w:r>
      <w:r>
        <w:instrText xml:space="preserve"> PAGEREF _</w:instrText>
      </w:r>
      <w:del w:id="148" w:author="Issam" w:date="2019-02-12T23:38:00Z">
        <w:r w:rsidR="00116825">
          <w:delInstrText>Toc525567235</w:delInstrText>
        </w:r>
      </w:del>
      <w:ins w:id="149" w:author="Issam" w:date="2019-02-12T23:38:00Z">
        <w:r>
          <w:instrText>Toc534720223</w:instrText>
        </w:r>
      </w:ins>
      <w:r>
        <w:instrText xml:space="preserve"> \h </w:instrText>
      </w:r>
      <w:r>
        <w:fldChar w:fldCharType="separate"/>
      </w:r>
      <w:del w:id="150" w:author="Issam" w:date="2019-02-12T23:38:00Z">
        <w:r w:rsidR="00116825">
          <w:delText>25</w:delText>
        </w:r>
      </w:del>
      <w:ins w:id="151" w:author="Issam" w:date="2019-02-12T23:38:00Z">
        <w:r>
          <w:t>27</w:t>
        </w:r>
      </w:ins>
      <w:r>
        <w:fldChar w:fldCharType="end"/>
      </w:r>
    </w:p>
    <w:p w14:paraId="0A36AD57" w14:textId="62E0EAC8" w:rsidR="004041C3" w:rsidRPr="00175ED9" w:rsidRDefault="004041C3">
      <w:pPr>
        <w:pStyle w:val="41"/>
        <w:rPr>
          <w:rFonts w:ascii="Calibri" w:hAnsi="Calibri"/>
          <w:sz w:val="22"/>
          <w:szCs w:val="22"/>
        </w:rPr>
      </w:pPr>
      <w:r>
        <w:t>8.2.5.1</w:t>
      </w:r>
      <w:r w:rsidRPr="00175ED9">
        <w:rPr>
          <w:rFonts w:ascii="Calibri" w:hAnsi="Calibri"/>
          <w:sz w:val="22"/>
          <w:szCs w:val="22"/>
        </w:rPr>
        <w:tab/>
      </w:r>
      <w:r>
        <w:t>General</w:t>
      </w:r>
      <w:r>
        <w:tab/>
      </w:r>
      <w:r>
        <w:fldChar w:fldCharType="begin" w:fldLock="1"/>
      </w:r>
      <w:r>
        <w:instrText xml:space="preserve"> PAGEREF _</w:instrText>
      </w:r>
      <w:del w:id="152" w:author="Issam" w:date="2019-02-12T23:38:00Z">
        <w:r w:rsidR="00116825">
          <w:delInstrText>Toc525567236</w:delInstrText>
        </w:r>
      </w:del>
      <w:ins w:id="153" w:author="Issam" w:date="2019-02-12T23:38:00Z">
        <w:r>
          <w:instrText>Toc534720224</w:instrText>
        </w:r>
      </w:ins>
      <w:r>
        <w:instrText xml:space="preserve"> \h </w:instrText>
      </w:r>
      <w:r>
        <w:fldChar w:fldCharType="separate"/>
      </w:r>
      <w:del w:id="154" w:author="Issam" w:date="2019-02-12T23:38:00Z">
        <w:r w:rsidR="00116825">
          <w:delText>25</w:delText>
        </w:r>
      </w:del>
      <w:ins w:id="155" w:author="Issam" w:date="2019-02-12T23:38:00Z">
        <w:r>
          <w:t>27</w:t>
        </w:r>
      </w:ins>
      <w:r>
        <w:fldChar w:fldCharType="end"/>
      </w:r>
    </w:p>
    <w:p w14:paraId="6EA48E70" w14:textId="1B2B12B0" w:rsidR="004041C3" w:rsidRPr="00175ED9" w:rsidRDefault="004041C3">
      <w:pPr>
        <w:pStyle w:val="41"/>
        <w:rPr>
          <w:rFonts w:ascii="Calibri" w:hAnsi="Calibri"/>
          <w:sz w:val="22"/>
          <w:szCs w:val="22"/>
        </w:rPr>
      </w:pPr>
      <w:r>
        <w:t>8.2.5.2</w:t>
      </w:r>
      <w:r w:rsidRPr="00175ED9">
        <w:rPr>
          <w:rFonts w:ascii="Calibri" w:hAnsi="Calibri"/>
          <w:sz w:val="22"/>
          <w:szCs w:val="22"/>
        </w:rPr>
        <w:tab/>
      </w:r>
      <w:r>
        <w:t>Successful Operation</w:t>
      </w:r>
      <w:r>
        <w:tab/>
      </w:r>
      <w:r>
        <w:fldChar w:fldCharType="begin" w:fldLock="1"/>
      </w:r>
      <w:r>
        <w:instrText xml:space="preserve"> PAGEREF _</w:instrText>
      </w:r>
      <w:del w:id="156" w:author="Issam" w:date="2019-02-12T23:38:00Z">
        <w:r w:rsidR="00116825">
          <w:delInstrText>Toc525567237</w:delInstrText>
        </w:r>
      </w:del>
      <w:ins w:id="157" w:author="Issam" w:date="2019-02-12T23:38:00Z">
        <w:r>
          <w:instrText>Toc534720225</w:instrText>
        </w:r>
      </w:ins>
      <w:r>
        <w:instrText xml:space="preserve"> \h </w:instrText>
      </w:r>
      <w:r>
        <w:fldChar w:fldCharType="separate"/>
      </w:r>
      <w:del w:id="158" w:author="Issam" w:date="2019-02-12T23:38:00Z">
        <w:r w:rsidR="00116825">
          <w:delText>26</w:delText>
        </w:r>
      </w:del>
      <w:ins w:id="159" w:author="Issam" w:date="2019-02-12T23:38:00Z">
        <w:r>
          <w:t>27</w:t>
        </w:r>
      </w:ins>
      <w:r>
        <w:fldChar w:fldCharType="end"/>
      </w:r>
    </w:p>
    <w:p w14:paraId="39F9427E" w14:textId="588B8B84" w:rsidR="004041C3" w:rsidRPr="00175ED9" w:rsidRDefault="004041C3">
      <w:pPr>
        <w:pStyle w:val="41"/>
        <w:rPr>
          <w:rFonts w:ascii="Calibri" w:hAnsi="Calibri"/>
          <w:sz w:val="22"/>
          <w:szCs w:val="22"/>
        </w:rPr>
      </w:pPr>
      <w:r>
        <w:t>8.2.5.3</w:t>
      </w:r>
      <w:r w:rsidRPr="00175ED9">
        <w:rPr>
          <w:rFonts w:ascii="Calibri" w:hAnsi="Calibri"/>
          <w:sz w:val="22"/>
          <w:szCs w:val="22"/>
        </w:rPr>
        <w:tab/>
      </w:r>
      <w:r>
        <w:t>Unsuccessful Operation</w:t>
      </w:r>
      <w:r>
        <w:tab/>
      </w:r>
      <w:r>
        <w:fldChar w:fldCharType="begin" w:fldLock="1"/>
      </w:r>
      <w:r>
        <w:instrText xml:space="preserve"> PAGEREF _</w:instrText>
      </w:r>
      <w:del w:id="160" w:author="Issam" w:date="2019-02-12T23:38:00Z">
        <w:r w:rsidR="00116825">
          <w:delInstrText>Toc525567238</w:delInstrText>
        </w:r>
      </w:del>
      <w:ins w:id="161" w:author="Issam" w:date="2019-02-12T23:38:00Z">
        <w:r>
          <w:instrText>Toc534720226</w:instrText>
        </w:r>
      </w:ins>
      <w:r>
        <w:instrText xml:space="preserve"> \h </w:instrText>
      </w:r>
      <w:r>
        <w:fldChar w:fldCharType="separate"/>
      </w:r>
      <w:del w:id="162" w:author="Issam" w:date="2019-02-12T23:38:00Z">
        <w:r w:rsidR="00116825">
          <w:delText>26</w:delText>
        </w:r>
      </w:del>
      <w:ins w:id="163" w:author="Issam" w:date="2019-02-12T23:38:00Z">
        <w:r>
          <w:t>28</w:t>
        </w:r>
      </w:ins>
      <w:r>
        <w:fldChar w:fldCharType="end"/>
      </w:r>
    </w:p>
    <w:p w14:paraId="2A78B384" w14:textId="12596C89" w:rsidR="004041C3" w:rsidRPr="00175ED9" w:rsidRDefault="004041C3">
      <w:pPr>
        <w:pStyle w:val="41"/>
        <w:rPr>
          <w:rFonts w:ascii="Calibri" w:hAnsi="Calibri"/>
          <w:sz w:val="22"/>
          <w:szCs w:val="22"/>
        </w:rPr>
      </w:pPr>
      <w:r>
        <w:t>8.2.5.4</w:t>
      </w:r>
      <w:r w:rsidRPr="00175ED9">
        <w:rPr>
          <w:rFonts w:ascii="Calibri" w:hAnsi="Calibri"/>
          <w:sz w:val="22"/>
          <w:szCs w:val="22"/>
        </w:rPr>
        <w:tab/>
      </w:r>
      <w:r>
        <w:t>Abnormal Conditions</w:t>
      </w:r>
      <w:r>
        <w:tab/>
      </w:r>
      <w:r>
        <w:fldChar w:fldCharType="begin" w:fldLock="1"/>
      </w:r>
      <w:r>
        <w:instrText xml:space="preserve"> PAGEREF _</w:instrText>
      </w:r>
      <w:del w:id="164" w:author="Issam" w:date="2019-02-12T23:38:00Z">
        <w:r w:rsidR="00116825">
          <w:delInstrText>Toc525567239</w:delInstrText>
        </w:r>
      </w:del>
      <w:ins w:id="165" w:author="Issam" w:date="2019-02-12T23:38:00Z">
        <w:r>
          <w:instrText>Toc534720227</w:instrText>
        </w:r>
      </w:ins>
      <w:r>
        <w:instrText xml:space="preserve"> \h </w:instrText>
      </w:r>
      <w:r>
        <w:fldChar w:fldCharType="separate"/>
      </w:r>
      <w:del w:id="166" w:author="Issam" w:date="2019-02-12T23:38:00Z">
        <w:r w:rsidR="00116825">
          <w:delText>26</w:delText>
        </w:r>
      </w:del>
      <w:ins w:id="167" w:author="Issam" w:date="2019-02-12T23:38:00Z">
        <w:r>
          <w:t>28</w:t>
        </w:r>
      </w:ins>
      <w:r>
        <w:fldChar w:fldCharType="end"/>
      </w:r>
    </w:p>
    <w:p w14:paraId="738B9D53" w14:textId="680FE435" w:rsidR="004041C3" w:rsidRPr="00175ED9" w:rsidRDefault="004041C3">
      <w:pPr>
        <w:pStyle w:val="21"/>
        <w:rPr>
          <w:rFonts w:ascii="Calibri" w:hAnsi="Calibri"/>
          <w:sz w:val="22"/>
          <w:szCs w:val="22"/>
        </w:rPr>
      </w:pPr>
      <w:r>
        <w:t>8.3</w:t>
      </w:r>
      <w:r w:rsidRPr="00175ED9">
        <w:rPr>
          <w:rFonts w:ascii="Calibri" w:hAnsi="Calibri"/>
          <w:sz w:val="22"/>
          <w:szCs w:val="22"/>
        </w:rPr>
        <w:tab/>
      </w:r>
      <w:r>
        <w:t>UE Context Management Procedures</w:t>
      </w:r>
      <w:r>
        <w:tab/>
      </w:r>
      <w:r>
        <w:fldChar w:fldCharType="begin" w:fldLock="1"/>
      </w:r>
      <w:r>
        <w:instrText xml:space="preserve"> PAGEREF _</w:instrText>
      </w:r>
      <w:del w:id="168" w:author="Issam" w:date="2019-02-12T23:38:00Z">
        <w:r w:rsidR="00116825">
          <w:delInstrText>Toc525567240</w:delInstrText>
        </w:r>
      </w:del>
      <w:ins w:id="169" w:author="Issam" w:date="2019-02-12T23:38:00Z">
        <w:r>
          <w:instrText>Toc534720228</w:instrText>
        </w:r>
      </w:ins>
      <w:r>
        <w:instrText xml:space="preserve"> \h </w:instrText>
      </w:r>
      <w:r>
        <w:fldChar w:fldCharType="separate"/>
      </w:r>
      <w:del w:id="170" w:author="Issam" w:date="2019-02-12T23:38:00Z">
        <w:r w:rsidR="00116825">
          <w:delText>27</w:delText>
        </w:r>
      </w:del>
      <w:ins w:id="171" w:author="Issam" w:date="2019-02-12T23:38:00Z">
        <w:r>
          <w:t>28</w:t>
        </w:r>
      </w:ins>
      <w:r>
        <w:fldChar w:fldCharType="end"/>
      </w:r>
    </w:p>
    <w:p w14:paraId="4E1F7934" w14:textId="18EC2F93" w:rsidR="004041C3" w:rsidRPr="00175ED9" w:rsidRDefault="004041C3">
      <w:pPr>
        <w:pStyle w:val="31"/>
        <w:rPr>
          <w:rFonts w:ascii="Calibri" w:hAnsi="Calibri"/>
          <w:sz w:val="22"/>
          <w:szCs w:val="22"/>
        </w:rPr>
      </w:pPr>
      <w:r>
        <w:t>8.3.1</w:t>
      </w:r>
      <w:r w:rsidRPr="00175ED9">
        <w:rPr>
          <w:rFonts w:ascii="Calibri" w:hAnsi="Calibri"/>
          <w:sz w:val="22"/>
          <w:szCs w:val="22"/>
        </w:rPr>
        <w:tab/>
      </w:r>
      <w:r>
        <w:t>Initial Context Setup</w:t>
      </w:r>
      <w:r>
        <w:tab/>
      </w:r>
      <w:r>
        <w:fldChar w:fldCharType="begin" w:fldLock="1"/>
      </w:r>
      <w:r>
        <w:instrText xml:space="preserve"> PAGEREF _</w:instrText>
      </w:r>
      <w:del w:id="172" w:author="Issam" w:date="2019-02-12T23:38:00Z">
        <w:r w:rsidR="00116825">
          <w:delInstrText>Toc525567241</w:delInstrText>
        </w:r>
      </w:del>
      <w:ins w:id="173" w:author="Issam" w:date="2019-02-12T23:38:00Z">
        <w:r>
          <w:instrText>Toc534720229</w:instrText>
        </w:r>
      </w:ins>
      <w:r>
        <w:instrText xml:space="preserve"> \h </w:instrText>
      </w:r>
      <w:r>
        <w:fldChar w:fldCharType="separate"/>
      </w:r>
      <w:del w:id="174" w:author="Issam" w:date="2019-02-12T23:38:00Z">
        <w:r w:rsidR="00116825">
          <w:delText>27</w:delText>
        </w:r>
      </w:del>
      <w:ins w:id="175" w:author="Issam" w:date="2019-02-12T23:38:00Z">
        <w:r>
          <w:t>28</w:t>
        </w:r>
      </w:ins>
      <w:r>
        <w:fldChar w:fldCharType="end"/>
      </w:r>
    </w:p>
    <w:p w14:paraId="2879AA11" w14:textId="233AD7FE" w:rsidR="004041C3" w:rsidRPr="00175ED9" w:rsidRDefault="004041C3">
      <w:pPr>
        <w:pStyle w:val="41"/>
        <w:rPr>
          <w:rFonts w:ascii="Calibri" w:hAnsi="Calibri"/>
          <w:sz w:val="22"/>
          <w:szCs w:val="22"/>
        </w:rPr>
      </w:pPr>
      <w:r>
        <w:t>8.3.1.1</w:t>
      </w:r>
      <w:r w:rsidRPr="00175ED9">
        <w:rPr>
          <w:rFonts w:ascii="Calibri" w:hAnsi="Calibri"/>
          <w:sz w:val="22"/>
          <w:szCs w:val="22"/>
        </w:rPr>
        <w:tab/>
      </w:r>
      <w:r>
        <w:t>General</w:t>
      </w:r>
      <w:r>
        <w:tab/>
      </w:r>
      <w:r>
        <w:fldChar w:fldCharType="begin" w:fldLock="1"/>
      </w:r>
      <w:r>
        <w:instrText xml:space="preserve"> PAGEREF _</w:instrText>
      </w:r>
      <w:del w:id="176" w:author="Issam" w:date="2019-02-12T23:38:00Z">
        <w:r w:rsidR="00116825">
          <w:delInstrText>Toc525567242</w:delInstrText>
        </w:r>
      </w:del>
      <w:ins w:id="177" w:author="Issam" w:date="2019-02-12T23:38:00Z">
        <w:r>
          <w:instrText>Toc534720230</w:instrText>
        </w:r>
      </w:ins>
      <w:r>
        <w:instrText xml:space="preserve"> \h </w:instrText>
      </w:r>
      <w:r>
        <w:fldChar w:fldCharType="separate"/>
      </w:r>
      <w:del w:id="178" w:author="Issam" w:date="2019-02-12T23:38:00Z">
        <w:r w:rsidR="00116825">
          <w:delText>27</w:delText>
        </w:r>
      </w:del>
      <w:ins w:id="179" w:author="Issam" w:date="2019-02-12T23:38:00Z">
        <w:r>
          <w:t>28</w:t>
        </w:r>
      </w:ins>
      <w:r>
        <w:fldChar w:fldCharType="end"/>
      </w:r>
    </w:p>
    <w:p w14:paraId="5E7E1069" w14:textId="0CCFCB81" w:rsidR="004041C3" w:rsidRPr="00175ED9" w:rsidRDefault="004041C3">
      <w:pPr>
        <w:pStyle w:val="41"/>
        <w:rPr>
          <w:rFonts w:ascii="Calibri" w:hAnsi="Calibri"/>
          <w:sz w:val="22"/>
          <w:szCs w:val="22"/>
        </w:rPr>
      </w:pPr>
      <w:r>
        <w:t>8.3.1.2</w:t>
      </w:r>
      <w:r w:rsidRPr="00175ED9">
        <w:rPr>
          <w:rFonts w:ascii="Calibri" w:hAnsi="Calibri"/>
          <w:sz w:val="22"/>
          <w:szCs w:val="22"/>
        </w:rPr>
        <w:tab/>
      </w:r>
      <w:r>
        <w:t>Successful Operation</w:t>
      </w:r>
      <w:r>
        <w:tab/>
      </w:r>
      <w:r>
        <w:fldChar w:fldCharType="begin" w:fldLock="1"/>
      </w:r>
      <w:r>
        <w:instrText xml:space="preserve"> PAGEREF _</w:instrText>
      </w:r>
      <w:del w:id="180" w:author="Issam" w:date="2019-02-12T23:38:00Z">
        <w:r w:rsidR="00116825">
          <w:delInstrText>Toc525567243</w:delInstrText>
        </w:r>
      </w:del>
      <w:ins w:id="181" w:author="Issam" w:date="2019-02-12T23:38:00Z">
        <w:r>
          <w:instrText>Toc534720231</w:instrText>
        </w:r>
      </w:ins>
      <w:r>
        <w:instrText xml:space="preserve"> \h </w:instrText>
      </w:r>
      <w:r>
        <w:fldChar w:fldCharType="separate"/>
      </w:r>
      <w:del w:id="182" w:author="Issam" w:date="2019-02-12T23:38:00Z">
        <w:r w:rsidR="00116825">
          <w:delText>27</w:delText>
        </w:r>
      </w:del>
      <w:ins w:id="183" w:author="Issam" w:date="2019-02-12T23:38:00Z">
        <w:r>
          <w:t>29</w:t>
        </w:r>
      </w:ins>
      <w:r>
        <w:fldChar w:fldCharType="end"/>
      </w:r>
    </w:p>
    <w:p w14:paraId="25487BDD" w14:textId="26F4839F" w:rsidR="004041C3" w:rsidRPr="00175ED9" w:rsidRDefault="004041C3">
      <w:pPr>
        <w:pStyle w:val="41"/>
        <w:rPr>
          <w:rFonts w:ascii="Calibri" w:hAnsi="Calibri"/>
          <w:sz w:val="22"/>
          <w:szCs w:val="22"/>
        </w:rPr>
      </w:pPr>
      <w:r>
        <w:t>8.3.1.3</w:t>
      </w:r>
      <w:r w:rsidRPr="00175ED9">
        <w:rPr>
          <w:rFonts w:ascii="Calibri" w:hAnsi="Calibri"/>
          <w:sz w:val="22"/>
          <w:szCs w:val="22"/>
        </w:rPr>
        <w:tab/>
      </w:r>
      <w:r>
        <w:t>Unsuccessful Operation</w:t>
      </w:r>
      <w:r>
        <w:tab/>
      </w:r>
      <w:r>
        <w:fldChar w:fldCharType="begin" w:fldLock="1"/>
      </w:r>
      <w:r>
        <w:instrText xml:space="preserve"> PAGEREF _</w:instrText>
      </w:r>
      <w:del w:id="184" w:author="Issam" w:date="2019-02-12T23:38:00Z">
        <w:r w:rsidR="00116825">
          <w:delInstrText>Toc525567244</w:delInstrText>
        </w:r>
      </w:del>
      <w:ins w:id="185" w:author="Issam" w:date="2019-02-12T23:38:00Z">
        <w:r>
          <w:instrText>Toc534720232</w:instrText>
        </w:r>
      </w:ins>
      <w:r>
        <w:instrText xml:space="preserve"> \h </w:instrText>
      </w:r>
      <w:r>
        <w:fldChar w:fldCharType="separate"/>
      </w:r>
      <w:del w:id="186" w:author="Issam" w:date="2019-02-12T23:38:00Z">
        <w:r w:rsidR="00116825">
          <w:delText>29</w:delText>
        </w:r>
      </w:del>
      <w:ins w:id="187" w:author="Issam" w:date="2019-02-12T23:38:00Z">
        <w:r>
          <w:t>30</w:t>
        </w:r>
      </w:ins>
      <w:r>
        <w:fldChar w:fldCharType="end"/>
      </w:r>
    </w:p>
    <w:p w14:paraId="68C4A074" w14:textId="3C3C0EA4" w:rsidR="004041C3" w:rsidRPr="00175ED9" w:rsidRDefault="004041C3">
      <w:pPr>
        <w:pStyle w:val="41"/>
        <w:rPr>
          <w:rFonts w:ascii="Calibri" w:hAnsi="Calibri"/>
          <w:sz w:val="22"/>
          <w:szCs w:val="22"/>
        </w:rPr>
      </w:pPr>
      <w:r>
        <w:t>8.3.1.4</w:t>
      </w:r>
      <w:r w:rsidRPr="00175ED9">
        <w:rPr>
          <w:rFonts w:ascii="Calibri" w:hAnsi="Calibri"/>
          <w:sz w:val="22"/>
          <w:szCs w:val="22"/>
        </w:rPr>
        <w:tab/>
      </w:r>
      <w:r>
        <w:t>Abnormal Conditions</w:t>
      </w:r>
      <w:r>
        <w:tab/>
      </w:r>
      <w:r>
        <w:fldChar w:fldCharType="begin" w:fldLock="1"/>
      </w:r>
      <w:r>
        <w:instrText xml:space="preserve"> PAGEREF _</w:instrText>
      </w:r>
      <w:del w:id="188" w:author="Issam" w:date="2019-02-12T23:38:00Z">
        <w:r w:rsidR="00116825">
          <w:delInstrText>Toc525567245</w:delInstrText>
        </w:r>
      </w:del>
      <w:ins w:id="189" w:author="Issam" w:date="2019-02-12T23:38:00Z">
        <w:r>
          <w:instrText>Toc534720233</w:instrText>
        </w:r>
      </w:ins>
      <w:r>
        <w:instrText xml:space="preserve"> \h </w:instrText>
      </w:r>
      <w:r>
        <w:fldChar w:fldCharType="separate"/>
      </w:r>
      <w:del w:id="190" w:author="Issam" w:date="2019-02-12T23:38:00Z">
        <w:r w:rsidR="00116825">
          <w:delText>29</w:delText>
        </w:r>
      </w:del>
      <w:ins w:id="191" w:author="Issam" w:date="2019-02-12T23:38:00Z">
        <w:r>
          <w:t>31</w:t>
        </w:r>
      </w:ins>
      <w:r>
        <w:fldChar w:fldCharType="end"/>
      </w:r>
    </w:p>
    <w:p w14:paraId="5A4C73CE" w14:textId="198E6F7A" w:rsidR="004041C3" w:rsidRPr="00175ED9" w:rsidRDefault="004041C3">
      <w:pPr>
        <w:pStyle w:val="31"/>
        <w:rPr>
          <w:rFonts w:ascii="Calibri" w:hAnsi="Calibri"/>
          <w:sz w:val="22"/>
          <w:szCs w:val="22"/>
        </w:rPr>
      </w:pPr>
      <w:r>
        <w:t>8.3.2</w:t>
      </w:r>
      <w:r w:rsidRPr="00175ED9">
        <w:rPr>
          <w:rFonts w:ascii="Calibri" w:hAnsi="Calibri"/>
          <w:sz w:val="22"/>
          <w:szCs w:val="22"/>
        </w:rPr>
        <w:tab/>
      </w:r>
      <w:r>
        <w:t>UE Context Release Request (NG-RAN node initiated)</w:t>
      </w:r>
      <w:r>
        <w:tab/>
      </w:r>
      <w:r>
        <w:fldChar w:fldCharType="begin" w:fldLock="1"/>
      </w:r>
      <w:r>
        <w:instrText xml:space="preserve"> PAGEREF _</w:instrText>
      </w:r>
      <w:del w:id="192" w:author="Issam" w:date="2019-02-12T23:38:00Z">
        <w:r w:rsidR="00116825">
          <w:delInstrText>Toc525567246</w:delInstrText>
        </w:r>
      </w:del>
      <w:ins w:id="193" w:author="Issam" w:date="2019-02-12T23:38:00Z">
        <w:r>
          <w:instrText>Toc534720234</w:instrText>
        </w:r>
      </w:ins>
      <w:r>
        <w:instrText xml:space="preserve"> \h </w:instrText>
      </w:r>
      <w:r>
        <w:fldChar w:fldCharType="separate"/>
      </w:r>
      <w:del w:id="194" w:author="Issam" w:date="2019-02-12T23:38:00Z">
        <w:r w:rsidR="00116825">
          <w:delText>29</w:delText>
        </w:r>
      </w:del>
      <w:ins w:id="195" w:author="Issam" w:date="2019-02-12T23:38:00Z">
        <w:r>
          <w:t>31</w:t>
        </w:r>
      </w:ins>
      <w:r>
        <w:fldChar w:fldCharType="end"/>
      </w:r>
    </w:p>
    <w:p w14:paraId="420394BB" w14:textId="1A0367F0" w:rsidR="004041C3" w:rsidRPr="00175ED9" w:rsidRDefault="004041C3">
      <w:pPr>
        <w:pStyle w:val="41"/>
        <w:rPr>
          <w:rFonts w:ascii="Calibri" w:hAnsi="Calibri"/>
          <w:sz w:val="22"/>
          <w:szCs w:val="22"/>
        </w:rPr>
      </w:pPr>
      <w:r>
        <w:t>8.3.2.1</w:t>
      </w:r>
      <w:r w:rsidRPr="00175ED9">
        <w:rPr>
          <w:rFonts w:ascii="Calibri" w:hAnsi="Calibri"/>
          <w:sz w:val="22"/>
          <w:szCs w:val="22"/>
        </w:rPr>
        <w:tab/>
      </w:r>
      <w:r>
        <w:t>General</w:t>
      </w:r>
      <w:r>
        <w:tab/>
      </w:r>
      <w:r>
        <w:fldChar w:fldCharType="begin" w:fldLock="1"/>
      </w:r>
      <w:r>
        <w:instrText xml:space="preserve"> PAGEREF _</w:instrText>
      </w:r>
      <w:del w:id="196" w:author="Issam" w:date="2019-02-12T23:38:00Z">
        <w:r w:rsidR="00116825">
          <w:delInstrText>Toc525567247</w:delInstrText>
        </w:r>
      </w:del>
      <w:ins w:id="197" w:author="Issam" w:date="2019-02-12T23:38:00Z">
        <w:r>
          <w:instrText>Toc534720235</w:instrText>
        </w:r>
      </w:ins>
      <w:r>
        <w:instrText xml:space="preserve"> \h </w:instrText>
      </w:r>
      <w:r>
        <w:fldChar w:fldCharType="separate"/>
      </w:r>
      <w:del w:id="198" w:author="Issam" w:date="2019-02-12T23:38:00Z">
        <w:r w:rsidR="00116825">
          <w:delText>29</w:delText>
        </w:r>
      </w:del>
      <w:ins w:id="199" w:author="Issam" w:date="2019-02-12T23:38:00Z">
        <w:r>
          <w:t>31</w:t>
        </w:r>
      </w:ins>
      <w:r>
        <w:fldChar w:fldCharType="end"/>
      </w:r>
    </w:p>
    <w:p w14:paraId="1E6D9D2E" w14:textId="7EB86190" w:rsidR="004041C3" w:rsidRPr="00175ED9" w:rsidRDefault="004041C3">
      <w:pPr>
        <w:pStyle w:val="41"/>
        <w:rPr>
          <w:rFonts w:ascii="Calibri" w:hAnsi="Calibri"/>
          <w:sz w:val="22"/>
          <w:szCs w:val="22"/>
        </w:rPr>
      </w:pPr>
      <w:r>
        <w:t>8.3.2.2</w:t>
      </w:r>
      <w:r w:rsidRPr="00175ED9">
        <w:rPr>
          <w:rFonts w:ascii="Calibri" w:hAnsi="Calibri"/>
          <w:sz w:val="22"/>
          <w:szCs w:val="22"/>
        </w:rPr>
        <w:tab/>
      </w:r>
      <w:r>
        <w:t>Successful Operation</w:t>
      </w:r>
      <w:r>
        <w:tab/>
      </w:r>
      <w:r>
        <w:fldChar w:fldCharType="begin" w:fldLock="1"/>
      </w:r>
      <w:r>
        <w:instrText xml:space="preserve"> PAGEREF _</w:instrText>
      </w:r>
      <w:del w:id="200" w:author="Issam" w:date="2019-02-12T23:38:00Z">
        <w:r w:rsidR="00116825">
          <w:delInstrText>Toc525567248</w:delInstrText>
        </w:r>
      </w:del>
      <w:ins w:id="201" w:author="Issam" w:date="2019-02-12T23:38:00Z">
        <w:r>
          <w:instrText>Toc534720236</w:instrText>
        </w:r>
      </w:ins>
      <w:r>
        <w:instrText xml:space="preserve"> \h </w:instrText>
      </w:r>
      <w:r>
        <w:fldChar w:fldCharType="separate"/>
      </w:r>
      <w:del w:id="202" w:author="Issam" w:date="2019-02-12T23:38:00Z">
        <w:r w:rsidR="00116825">
          <w:delText>30</w:delText>
        </w:r>
      </w:del>
      <w:ins w:id="203" w:author="Issam" w:date="2019-02-12T23:38:00Z">
        <w:r>
          <w:t>31</w:t>
        </w:r>
      </w:ins>
      <w:r>
        <w:fldChar w:fldCharType="end"/>
      </w:r>
    </w:p>
    <w:p w14:paraId="6E33BFFB" w14:textId="15D5C908" w:rsidR="004041C3" w:rsidRPr="00175ED9" w:rsidRDefault="004041C3">
      <w:pPr>
        <w:pStyle w:val="41"/>
        <w:rPr>
          <w:rFonts w:ascii="Calibri" w:hAnsi="Calibri"/>
          <w:sz w:val="22"/>
          <w:szCs w:val="22"/>
        </w:rPr>
      </w:pPr>
      <w:r>
        <w:t>8.3.2.3</w:t>
      </w:r>
      <w:r w:rsidRPr="00175ED9">
        <w:rPr>
          <w:rFonts w:ascii="Calibri" w:hAnsi="Calibri"/>
          <w:sz w:val="22"/>
          <w:szCs w:val="22"/>
        </w:rPr>
        <w:tab/>
      </w:r>
      <w:r>
        <w:t>Abnormal Conditions</w:t>
      </w:r>
      <w:r>
        <w:tab/>
      </w:r>
      <w:r>
        <w:fldChar w:fldCharType="begin" w:fldLock="1"/>
      </w:r>
      <w:r>
        <w:instrText xml:space="preserve"> PAGEREF _</w:instrText>
      </w:r>
      <w:del w:id="204" w:author="Issam" w:date="2019-02-12T23:38:00Z">
        <w:r w:rsidR="00116825">
          <w:delInstrText>Toc525567249</w:delInstrText>
        </w:r>
      </w:del>
      <w:ins w:id="205" w:author="Issam" w:date="2019-02-12T23:38:00Z">
        <w:r>
          <w:instrText>Toc534720237</w:instrText>
        </w:r>
      </w:ins>
      <w:r>
        <w:instrText xml:space="preserve"> \h </w:instrText>
      </w:r>
      <w:r>
        <w:fldChar w:fldCharType="separate"/>
      </w:r>
      <w:del w:id="206" w:author="Issam" w:date="2019-02-12T23:38:00Z">
        <w:r w:rsidR="00116825">
          <w:delText>30</w:delText>
        </w:r>
      </w:del>
      <w:ins w:id="207" w:author="Issam" w:date="2019-02-12T23:38:00Z">
        <w:r>
          <w:t>32</w:t>
        </w:r>
      </w:ins>
      <w:r>
        <w:fldChar w:fldCharType="end"/>
      </w:r>
    </w:p>
    <w:p w14:paraId="5258EAF5" w14:textId="7124506B" w:rsidR="004041C3" w:rsidRPr="00175ED9" w:rsidRDefault="004041C3">
      <w:pPr>
        <w:pStyle w:val="31"/>
        <w:rPr>
          <w:rFonts w:ascii="Calibri" w:hAnsi="Calibri"/>
          <w:sz w:val="22"/>
          <w:szCs w:val="22"/>
        </w:rPr>
      </w:pPr>
      <w:r>
        <w:t>8.3.3</w:t>
      </w:r>
      <w:r w:rsidRPr="00175ED9">
        <w:rPr>
          <w:rFonts w:ascii="Calibri" w:hAnsi="Calibri"/>
          <w:sz w:val="22"/>
          <w:szCs w:val="22"/>
        </w:rPr>
        <w:tab/>
      </w:r>
      <w:r>
        <w:t>UE Context Release (AMF initiated)</w:t>
      </w:r>
      <w:r>
        <w:tab/>
      </w:r>
      <w:r>
        <w:fldChar w:fldCharType="begin" w:fldLock="1"/>
      </w:r>
      <w:r>
        <w:instrText xml:space="preserve"> PAGEREF _</w:instrText>
      </w:r>
      <w:del w:id="208" w:author="Issam" w:date="2019-02-12T23:38:00Z">
        <w:r w:rsidR="00116825">
          <w:delInstrText>Toc525567250</w:delInstrText>
        </w:r>
      </w:del>
      <w:ins w:id="209" w:author="Issam" w:date="2019-02-12T23:38:00Z">
        <w:r>
          <w:instrText>Toc534720238</w:instrText>
        </w:r>
      </w:ins>
      <w:r>
        <w:instrText xml:space="preserve"> \h </w:instrText>
      </w:r>
      <w:r>
        <w:fldChar w:fldCharType="separate"/>
      </w:r>
      <w:del w:id="210" w:author="Issam" w:date="2019-02-12T23:38:00Z">
        <w:r w:rsidR="00116825">
          <w:delText>30</w:delText>
        </w:r>
      </w:del>
      <w:ins w:id="211" w:author="Issam" w:date="2019-02-12T23:38:00Z">
        <w:r>
          <w:t>32</w:t>
        </w:r>
      </w:ins>
      <w:r>
        <w:fldChar w:fldCharType="end"/>
      </w:r>
    </w:p>
    <w:p w14:paraId="383A8CB3" w14:textId="18DAFBC6" w:rsidR="004041C3" w:rsidRPr="00175ED9" w:rsidRDefault="004041C3">
      <w:pPr>
        <w:pStyle w:val="41"/>
        <w:rPr>
          <w:rFonts w:ascii="Calibri" w:hAnsi="Calibri"/>
          <w:sz w:val="22"/>
          <w:szCs w:val="22"/>
        </w:rPr>
      </w:pPr>
      <w:r>
        <w:t>8.3.3.1</w:t>
      </w:r>
      <w:r w:rsidRPr="00175ED9">
        <w:rPr>
          <w:rFonts w:ascii="Calibri" w:hAnsi="Calibri"/>
          <w:sz w:val="22"/>
          <w:szCs w:val="22"/>
        </w:rPr>
        <w:tab/>
      </w:r>
      <w:r>
        <w:t>General</w:t>
      </w:r>
      <w:r>
        <w:tab/>
      </w:r>
      <w:r>
        <w:fldChar w:fldCharType="begin" w:fldLock="1"/>
      </w:r>
      <w:r>
        <w:instrText xml:space="preserve"> PAGEREF _</w:instrText>
      </w:r>
      <w:del w:id="212" w:author="Issam" w:date="2019-02-12T23:38:00Z">
        <w:r w:rsidR="00116825">
          <w:delInstrText>Toc525567251</w:delInstrText>
        </w:r>
      </w:del>
      <w:ins w:id="213" w:author="Issam" w:date="2019-02-12T23:38:00Z">
        <w:r>
          <w:instrText>Toc534720239</w:instrText>
        </w:r>
      </w:ins>
      <w:r>
        <w:instrText xml:space="preserve"> \h </w:instrText>
      </w:r>
      <w:r>
        <w:fldChar w:fldCharType="separate"/>
      </w:r>
      <w:del w:id="214" w:author="Issam" w:date="2019-02-12T23:38:00Z">
        <w:r w:rsidR="00116825">
          <w:delText>30</w:delText>
        </w:r>
      </w:del>
      <w:ins w:id="215" w:author="Issam" w:date="2019-02-12T23:38:00Z">
        <w:r>
          <w:t>32</w:t>
        </w:r>
      </w:ins>
      <w:r>
        <w:fldChar w:fldCharType="end"/>
      </w:r>
    </w:p>
    <w:p w14:paraId="393484BF" w14:textId="378B60F2" w:rsidR="004041C3" w:rsidRPr="00175ED9" w:rsidRDefault="004041C3">
      <w:pPr>
        <w:pStyle w:val="41"/>
        <w:rPr>
          <w:rFonts w:ascii="Calibri" w:hAnsi="Calibri"/>
          <w:sz w:val="22"/>
          <w:szCs w:val="22"/>
        </w:rPr>
      </w:pPr>
      <w:r>
        <w:t>8.3.3.2</w:t>
      </w:r>
      <w:r w:rsidRPr="00175ED9">
        <w:rPr>
          <w:rFonts w:ascii="Calibri" w:hAnsi="Calibri"/>
          <w:sz w:val="22"/>
          <w:szCs w:val="22"/>
        </w:rPr>
        <w:tab/>
      </w:r>
      <w:r>
        <w:t>Successful Operation</w:t>
      </w:r>
      <w:r>
        <w:tab/>
      </w:r>
      <w:r>
        <w:fldChar w:fldCharType="begin" w:fldLock="1"/>
      </w:r>
      <w:r>
        <w:instrText xml:space="preserve"> PAGEREF _</w:instrText>
      </w:r>
      <w:del w:id="216" w:author="Issam" w:date="2019-02-12T23:38:00Z">
        <w:r w:rsidR="00116825">
          <w:delInstrText>Toc525567252</w:delInstrText>
        </w:r>
      </w:del>
      <w:ins w:id="217" w:author="Issam" w:date="2019-02-12T23:38:00Z">
        <w:r>
          <w:instrText>Toc534720240</w:instrText>
        </w:r>
      </w:ins>
      <w:r>
        <w:instrText xml:space="preserve"> \h </w:instrText>
      </w:r>
      <w:r>
        <w:fldChar w:fldCharType="separate"/>
      </w:r>
      <w:del w:id="218" w:author="Issam" w:date="2019-02-12T23:38:00Z">
        <w:r w:rsidR="00116825">
          <w:delText>30</w:delText>
        </w:r>
      </w:del>
      <w:ins w:id="219" w:author="Issam" w:date="2019-02-12T23:38:00Z">
        <w:r>
          <w:t>32</w:t>
        </w:r>
      </w:ins>
      <w:r>
        <w:fldChar w:fldCharType="end"/>
      </w:r>
    </w:p>
    <w:p w14:paraId="2ED5656F" w14:textId="67F9CE28" w:rsidR="004041C3" w:rsidRPr="00175ED9" w:rsidRDefault="004041C3">
      <w:pPr>
        <w:pStyle w:val="41"/>
        <w:rPr>
          <w:rFonts w:ascii="Calibri" w:hAnsi="Calibri"/>
          <w:sz w:val="22"/>
          <w:szCs w:val="22"/>
        </w:rPr>
      </w:pPr>
      <w:r>
        <w:t>8.3.3.3</w:t>
      </w:r>
      <w:r w:rsidRPr="00175ED9">
        <w:rPr>
          <w:rFonts w:ascii="Calibri" w:hAnsi="Calibri"/>
          <w:sz w:val="22"/>
          <w:szCs w:val="22"/>
        </w:rPr>
        <w:tab/>
      </w:r>
      <w:r>
        <w:t>Unsuccessful Operation</w:t>
      </w:r>
      <w:r>
        <w:tab/>
      </w:r>
      <w:r>
        <w:fldChar w:fldCharType="begin" w:fldLock="1"/>
      </w:r>
      <w:r>
        <w:instrText xml:space="preserve"> PAGEREF _</w:instrText>
      </w:r>
      <w:del w:id="220" w:author="Issam" w:date="2019-02-12T23:38:00Z">
        <w:r w:rsidR="00116825">
          <w:delInstrText>Toc525567253</w:delInstrText>
        </w:r>
      </w:del>
      <w:ins w:id="221" w:author="Issam" w:date="2019-02-12T23:38:00Z">
        <w:r>
          <w:instrText>Toc534720241</w:instrText>
        </w:r>
      </w:ins>
      <w:r>
        <w:instrText xml:space="preserve"> \h </w:instrText>
      </w:r>
      <w:r>
        <w:fldChar w:fldCharType="separate"/>
      </w:r>
      <w:del w:id="222" w:author="Issam" w:date="2019-02-12T23:38:00Z">
        <w:r w:rsidR="00116825">
          <w:delText>31</w:delText>
        </w:r>
      </w:del>
      <w:ins w:id="223" w:author="Issam" w:date="2019-02-12T23:38:00Z">
        <w:r>
          <w:t>32</w:t>
        </w:r>
      </w:ins>
      <w:r>
        <w:fldChar w:fldCharType="end"/>
      </w:r>
    </w:p>
    <w:p w14:paraId="4BA12931" w14:textId="7FE2FCAE" w:rsidR="004041C3" w:rsidRPr="00175ED9" w:rsidRDefault="004041C3">
      <w:pPr>
        <w:pStyle w:val="41"/>
        <w:rPr>
          <w:rFonts w:ascii="Calibri" w:hAnsi="Calibri"/>
          <w:sz w:val="22"/>
          <w:szCs w:val="22"/>
        </w:rPr>
      </w:pPr>
      <w:r>
        <w:t>8.3.3.4</w:t>
      </w:r>
      <w:r w:rsidRPr="00175ED9">
        <w:rPr>
          <w:rFonts w:ascii="Calibri" w:hAnsi="Calibri"/>
          <w:sz w:val="22"/>
          <w:szCs w:val="22"/>
        </w:rPr>
        <w:tab/>
      </w:r>
      <w:r>
        <w:t>Abnormal Conditions</w:t>
      </w:r>
      <w:r>
        <w:tab/>
      </w:r>
      <w:r>
        <w:fldChar w:fldCharType="begin" w:fldLock="1"/>
      </w:r>
      <w:r>
        <w:instrText xml:space="preserve"> PAGEREF _</w:instrText>
      </w:r>
      <w:del w:id="224" w:author="Issam" w:date="2019-02-12T23:38:00Z">
        <w:r w:rsidR="00116825">
          <w:delInstrText>Toc525567254</w:delInstrText>
        </w:r>
      </w:del>
      <w:ins w:id="225" w:author="Issam" w:date="2019-02-12T23:38:00Z">
        <w:r>
          <w:instrText>Toc534720242</w:instrText>
        </w:r>
      </w:ins>
      <w:r>
        <w:instrText xml:space="preserve"> \h </w:instrText>
      </w:r>
      <w:r>
        <w:fldChar w:fldCharType="separate"/>
      </w:r>
      <w:del w:id="226" w:author="Issam" w:date="2019-02-12T23:38:00Z">
        <w:r w:rsidR="00116825">
          <w:delText>31</w:delText>
        </w:r>
      </w:del>
      <w:ins w:id="227" w:author="Issam" w:date="2019-02-12T23:38:00Z">
        <w:r>
          <w:t>32</w:t>
        </w:r>
      </w:ins>
      <w:r>
        <w:fldChar w:fldCharType="end"/>
      </w:r>
    </w:p>
    <w:p w14:paraId="00B61CCA" w14:textId="4500074A" w:rsidR="004041C3" w:rsidRPr="00175ED9" w:rsidRDefault="004041C3">
      <w:pPr>
        <w:pStyle w:val="31"/>
        <w:rPr>
          <w:rFonts w:ascii="Calibri" w:hAnsi="Calibri"/>
          <w:sz w:val="22"/>
          <w:szCs w:val="22"/>
        </w:rPr>
      </w:pPr>
      <w:r>
        <w:t>8.3.4</w:t>
      </w:r>
      <w:r w:rsidRPr="00175ED9">
        <w:rPr>
          <w:rFonts w:ascii="Calibri" w:hAnsi="Calibri"/>
          <w:sz w:val="22"/>
          <w:szCs w:val="22"/>
        </w:rPr>
        <w:tab/>
      </w:r>
      <w:r>
        <w:t>UE Context Modification</w:t>
      </w:r>
      <w:r>
        <w:tab/>
      </w:r>
      <w:r>
        <w:fldChar w:fldCharType="begin" w:fldLock="1"/>
      </w:r>
      <w:r>
        <w:instrText xml:space="preserve"> PAGEREF _</w:instrText>
      </w:r>
      <w:del w:id="228" w:author="Issam" w:date="2019-02-12T23:38:00Z">
        <w:r w:rsidR="00116825">
          <w:delInstrText>Toc525567255</w:delInstrText>
        </w:r>
      </w:del>
      <w:ins w:id="229" w:author="Issam" w:date="2019-02-12T23:38:00Z">
        <w:r>
          <w:instrText>Toc534720243</w:instrText>
        </w:r>
      </w:ins>
      <w:r>
        <w:instrText xml:space="preserve"> \h </w:instrText>
      </w:r>
      <w:r>
        <w:fldChar w:fldCharType="separate"/>
      </w:r>
      <w:del w:id="230" w:author="Issam" w:date="2019-02-12T23:38:00Z">
        <w:r w:rsidR="00116825">
          <w:delText>31</w:delText>
        </w:r>
      </w:del>
      <w:ins w:id="231" w:author="Issam" w:date="2019-02-12T23:38:00Z">
        <w:r>
          <w:t>33</w:t>
        </w:r>
      </w:ins>
      <w:r>
        <w:fldChar w:fldCharType="end"/>
      </w:r>
    </w:p>
    <w:p w14:paraId="657B18A5" w14:textId="6E7CB96A" w:rsidR="004041C3" w:rsidRPr="00175ED9" w:rsidRDefault="004041C3">
      <w:pPr>
        <w:pStyle w:val="41"/>
        <w:rPr>
          <w:rFonts w:ascii="Calibri" w:hAnsi="Calibri"/>
          <w:sz w:val="22"/>
          <w:szCs w:val="22"/>
        </w:rPr>
      </w:pPr>
      <w:r>
        <w:t>8.3.4.1</w:t>
      </w:r>
      <w:r w:rsidRPr="00175ED9">
        <w:rPr>
          <w:rFonts w:ascii="Calibri" w:hAnsi="Calibri"/>
          <w:sz w:val="22"/>
          <w:szCs w:val="22"/>
        </w:rPr>
        <w:tab/>
      </w:r>
      <w:r>
        <w:t>General</w:t>
      </w:r>
      <w:r>
        <w:tab/>
      </w:r>
      <w:r>
        <w:fldChar w:fldCharType="begin" w:fldLock="1"/>
      </w:r>
      <w:r>
        <w:instrText xml:space="preserve"> PAGEREF _</w:instrText>
      </w:r>
      <w:del w:id="232" w:author="Issam" w:date="2019-02-12T23:38:00Z">
        <w:r w:rsidR="00116825">
          <w:delInstrText>Toc525567256</w:delInstrText>
        </w:r>
      </w:del>
      <w:ins w:id="233" w:author="Issam" w:date="2019-02-12T23:38:00Z">
        <w:r>
          <w:instrText>Toc534720244</w:instrText>
        </w:r>
      </w:ins>
      <w:r>
        <w:instrText xml:space="preserve"> \h </w:instrText>
      </w:r>
      <w:r>
        <w:fldChar w:fldCharType="separate"/>
      </w:r>
      <w:del w:id="234" w:author="Issam" w:date="2019-02-12T23:38:00Z">
        <w:r w:rsidR="00116825">
          <w:delText>31</w:delText>
        </w:r>
      </w:del>
      <w:ins w:id="235" w:author="Issam" w:date="2019-02-12T23:38:00Z">
        <w:r>
          <w:t>33</w:t>
        </w:r>
      </w:ins>
      <w:r>
        <w:fldChar w:fldCharType="end"/>
      </w:r>
    </w:p>
    <w:p w14:paraId="3E6D52AD" w14:textId="19D9D11C" w:rsidR="004041C3" w:rsidRPr="00175ED9" w:rsidRDefault="004041C3">
      <w:pPr>
        <w:pStyle w:val="41"/>
        <w:rPr>
          <w:rFonts w:ascii="Calibri" w:hAnsi="Calibri"/>
          <w:sz w:val="22"/>
          <w:szCs w:val="22"/>
        </w:rPr>
      </w:pPr>
      <w:r>
        <w:t>8.3.4.2</w:t>
      </w:r>
      <w:r w:rsidRPr="00175ED9">
        <w:rPr>
          <w:rFonts w:ascii="Calibri" w:hAnsi="Calibri"/>
          <w:sz w:val="22"/>
          <w:szCs w:val="22"/>
        </w:rPr>
        <w:tab/>
      </w:r>
      <w:r>
        <w:t>Successful Operation</w:t>
      </w:r>
      <w:r>
        <w:tab/>
      </w:r>
      <w:r>
        <w:fldChar w:fldCharType="begin" w:fldLock="1"/>
      </w:r>
      <w:r>
        <w:instrText xml:space="preserve"> PAGEREF _</w:instrText>
      </w:r>
      <w:del w:id="236" w:author="Issam" w:date="2019-02-12T23:38:00Z">
        <w:r w:rsidR="00116825">
          <w:delInstrText>Toc525567257</w:delInstrText>
        </w:r>
      </w:del>
      <w:ins w:id="237" w:author="Issam" w:date="2019-02-12T23:38:00Z">
        <w:r>
          <w:instrText>Toc534720245</w:instrText>
        </w:r>
      </w:ins>
      <w:r>
        <w:instrText xml:space="preserve"> \h </w:instrText>
      </w:r>
      <w:r>
        <w:fldChar w:fldCharType="separate"/>
      </w:r>
      <w:del w:id="238" w:author="Issam" w:date="2019-02-12T23:38:00Z">
        <w:r w:rsidR="00116825">
          <w:delText>31</w:delText>
        </w:r>
      </w:del>
      <w:ins w:id="239" w:author="Issam" w:date="2019-02-12T23:38:00Z">
        <w:r>
          <w:t>33</w:t>
        </w:r>
      </w:ins>
      <w:r>
        <w:fldChar w:fldCharType="end"/>
      </w:r>
    </w:p>
    <w:p w14:paraId="030988E6" w14:textId="7FFFF4CA" w:rsidR="004041C3" w:rsidRPr="00175ED9" w:rsidRDefault="004041C3">
      <w:pPr>
        <w:pStyle w:val="41"/>
        <w:rPr>
          <w:rFonts w:ascii="Calibri" w:hAnsi="Calibri"/>
          <w:sz w:val="22"/>
          <w:szCs w:val="22"/>
        </w:rPr>
      </w:pPr>
      <w:r>
        <w:t>8.3.4.3</w:t>
      </w:r>
      <w:r w:rsidRPr="00175ED9">
        <w:rPr>
          <w:rFonts w:ascii="Calibri" w:hAnsi="Calibri"/>
          <w:sz w:val="22"/>
          <w:szCs w:val="22"/>
        </w:rPr>
        <w:tab/>
      </w:r>
      <w:r>
        <w:t>Unsuccessful Operation</w:t>
      </w:r>
      <w:r>
        <w:tab/>
      </w:r>
      <w:r>
        <w:fldChar w:fldCharType="begin" w:fldLock="1"/>
      </w:r>
      <w:r>
        <w:instrText xml:space="preserve"> PAGEREF _</w:instrText>
      </w:r>
      <w:del w:id="240" w:author="Issam" w:date="2019-02-12T23:38:00Z">
        <w:r w:rsidR="00116825">
          <w:delInstrText>Toc525567258</w:delInstrText>
        </w:r>
      </w:del>
      <w:ins w:id="241" w:author="Issam" w:date="2019-02-12T23:38:00Z">
        <w:r>
          <w:instrText>Toc534720246</w:instrText>
        </w:r>
      </w:ins>
      <w:r>
        <w:instrText xml:space="preserve"> \h </w:instrText>
      </w:r>
      <w:r>
        <w:fldChar w:fldCharType="separate"/>
      </w:r>
      <w:del w:id="242" w:author="Issam" w:date="2019-02-12T23:38:00Z">
        <w:r w:rsidR="00116825">
          <w:delText>32</w:delText>
        </w:r>
      </w:del>
      <w:ins w:id="243" w:author="Issam" w:date="2019-02-12T23:38:00Z">
        <w:r>
          <w:t>34</w:t>
        </w:r>
      </w:ins>
      <w:r>
        <w:fldChar w:fldCharType="end"/>
      </w:r>
    </w:p>
    <w:p w14:paraId="1FD58F10" w14:textId="65FAF647" w:rsidR="004041C3" w:rsidRPr="00175ED9" w:rsidRDefault="004041C3">
      <w:pPr>
        <w:pStyle w:val="41"/>
        <w:rPr>
          <w:rFonts w:ascii="Calibri" w:hAnsi="Calibri"/>
          <w:sz w:val="22"/>
          <w:szCs w:val="22"/>
        </w:rPr>
      </w:pPr>
      <w:r>
        <w:t>8.3.4.4</w:t>
      </w:r>
      <w:r w:rsidRPr="00175ED9">
        <w:rPr>
          <w:rFonts w:ascii="Calibri" w:hAnsi="Calibri"/>
          <w:sz w:val="22"/>
          <w:szCs w:val="22"/>
        </w:rPr>
        <w:tab/>
      </w:r>
      <w:r>
        <w:t>Abnormal Conditions</w:t>
      </w:r>
      <w:r>
        <w:tab/>
      </w:r>
      <w:r>
        <w:fldChar w:fldCharType="begin" w:fldLock="1"/>
      </w:r>
      <w:r>
        <w:instrText xml:space="preserve"> PAGEREF _</w:instrText>
      </w:r>
      <w:del w:id="244" w:author="Issam" w:date="2019-02-12T23:38:00Z">
        <w:r w:rsidR="00116825">
          <w:delInstrText>Toc525567259</w:delInstrText>
        </w:r>
      </w:del>
      <w:ins w:id="245" w:author="Issam" w:date="2019-02-12T23:38:00Z">
        <w:r>
          <w:instrText>Toc534720247</w:instrText>
        </w:r>
      </w:ins>
      <w:r>
        <w:instrText xml:space="preserve"> \h </w:instrText>
      </w:r>
      <w:r>
        <w:fldChar w:fldCharType="separate"/>
      </w:r>
      <w:del w:id="246" w:author="Issam" w:date="2019-02-12T23:38:00Z">
        <w:r w:rsidR="00116825">
          <w:delText>33</w:delText>
        </w:r>
      </w:del>
      <w:ins w:id="247" w:author="Issam" w:date="2019-02-12T23:38:00Z">
        <w:r>
          <w:t>34</w:t>
        </w:r>
      </w:ins>
      <w:r>
        <w:fldChar w:fldCharType="end"/>
      </w:r>
    </w:p>
    <w:p w14:paraId="5EDE126F" w14:textId="57991156" w:rsidR="004041C3" w:rsidRPr="00175ED9" w:rsidRDefault="004041C3">
      <w:pPr>
        <w:pStyle w:val="31"/>
        <w:rPr>
          <w:rFonts w:ascii="Calibri" w:hAnsi="Calibri"/>
          <w:sz w:val="22"/>
          <w:szCs w:val="22"/>
        </w:rPr>
      </w:pPr>
      <w:r>
        <w:t>8.3.5</w:t>
      </w:r>
      <w:r w:rsidRPr="00175ED9">
        <w:rPr>
          <w:rFonts w:ascii="Calibri" w:hAnsi="Calibri"/>
          <w:sz w:val="22"/>
          <w:szCs w:val="22"/>
        </w:rPr>
        <w:tab/>
      </w:r>
      <w:r>
        <w:t>RRC Inactive Transition Report</w:t>
      </w:r>
      <w:r>
        <w:tab/>
      </w:r>
      <w:r>
        <w:fldChar w:fldCharType="begin" w:fldLock="1"/>
      </w:r>
      <w:r>
        <w:instrText xml:space="preserve"> PAGEREF _</w:instrText>
      </w:r>
      <w:del w:id="248" w:author="Issam" w:date="2019-02-12T23:38:00Z">
        <w:r w:rsidR="00116825">
          <w:delInstrText>Toc525567260</w:delInstrText>
        </w:r>
      </w:del>
      <w:ins w:id="249" w:author="Issam" w:date="2019-02-12T23:38:00Z">
        <w:r>
          <w:instrText>Toc534720248</w:instrText>
        </w:r>
      </w:ins>
      <w:r>
        <w:instrText xml:space="preserve"> \h </w:instrText>
      </w:r>
      <w:r>
        <w:fldChar w:fldCharType="separate"/>
      </w:r>
      <w:del w:id="250" w:author="Issam" w:date="2019-02-12T23:38:00Z">
        <w:r w:rsidR="00116825">
          <w:delText>33</w:delText>
        </w:r>
      </w:del>
      <w:ins w:id="251" w:author="Issam" w:date="2019-02-12T23:38:00Z">
        <w:r>
          <w:t>34</w:t>
        </w:r>
      </w:ins>
      <w:r>
        <w:fldChar w:fldCharType="end"/>
      </w:r>
    </w:p>
    <w:p w14:paraId="087610F5" w14:textId="3D135AB9" w:rsidR="004041C3" w:rsidRPr="00175ED9" w:rsidRDefault="004041C3">
      <w:pPr>
        <w:pStyle w:val="41"/>
        <w:rPr>
          <w:rFonts w:ascii="Calibri" w:hAnsi="Calibri"/>
          <w:sz w:val="22"/>
          <w:szCs w:val="22"/>
        </w:rPr>
      </w:pPr>
      <w:r>
        <w:t>8.3.5.1</w:t>
      </w:r>
      <w:r w:rsidRPr="00175ED9">
        <w:rPr>
          <w:rFonts w:ascii="Calibri" w:hAnsi="Calibri"/>
          <w:sz w:val="22"/>
          <w:szCs w:val="22"/>
        </w:rPr>
        <w:tab/>
      </w:r>
      <w:r>
        <w:t>General</w:t>
      </w:r>
      <w:r>
        <w:tab/>
      </w:r>
      <w:r>
        <w:fldChar w:fldCharType="begin" w:fldLock="1"/>
      </w:r>
      <w:r>
        <w:instrText xml:space="preserve"> PAGEREF _</w:instrText>
      </w:r>
      <w:del w:id="252" w:author="Issam" w:date="2019-02-12T23:38:00Z">
        <w:r w:rsidR="00116825">
          <w:delInstrText>Toc525567261</w:delInstrText>
        </w:r>
      </w:del>
      <w:ins w:id="253" w:author="Issam" w:date="2019-02-12T23:38:00Z">
        <w:r>
          <w:instrText>Toc534720249</w:instrText>
        </w:r>
      </w:ins>
      <w:r>
        <w:instrText xml:space="preserve"> \h </w:instrText>
      </w:r>
      <w:r>
        <w:fldChar w:fldCharType="separate"/>
      </w:r>
      <w:del w:id="254" w:author="Issam" w:date="2019-02-12T23:38:00Z">
        <w:r w:rsidR="00116825">
          <w:delText>33</w:delText>
        </w:r>
      </w:del>
      <w:ins w:id="255" w:author="Issam" w:date="2019-02-12T23:38:00Z">
        <w:r>
          <w:t>34</w:t>
        </w:r>
      </w:ins>
      <w:r>
        <w:fldChar w:fldCharType="end"/>
      </w:r>
    </w:p>
    <w:p w14:paraId="3475384F" w14:textId="633BC3C7" w:rsidR="004041C3" w:rsidRPr="00175ED9" w:rsidRDefault="004041C3">
      <w:pPr>
        <w:pStyle w:val="41"/>
        <w:rPr>
          <w:rFonts w:ascii="Calibri" w:hAnsi="Calibri"/>
          <w:sz w:val="22"/>
          <w:szCs w:val="22"/>
        </w:rPr>
      </w:pPr>
      <w:r>
        <w:t>8.3.5.2</w:t>
      </w:r>
      <w:r w:rsidRPr="00175ED9">
        <w:rPr>
          <w:rFonts w:ascii="Calibri" w:hAnsi="Calibri"/>
          <w:sz w:val="22"/>
          <w:szCs w:val="22"/>
        </w:rPr>
        <w:tab/>
      </w:r>
      <w:r>
        <w:t>Successful Operation</w:t>
      </w:r>
      <w:r>
        <w:tab/>
      </w:r>
      <w:r>
        <w:fldChar w:fldCharType="begin" w:fldLock="1"/>
      </w:r>
      <w:r>
        <w:instrText xml:space="preserve"> PAGEREF _</w:instrText>
      </w:r>
      <w:del w:id="256" w:author="Issam" w:date="2019-02-12T23:38:00Z">
        <w:r w:rsidR="00116825">
          <w:delInstrText>Toc525567262</w:delInstrText>
        </w:r>
      </w:del>
      <w:ins w:id="257" w:author="Issam" w:date="2019-02-12T23:38:00Z">
        <w:r>
          <w:instrText>Toc534720250</w:instrText>
        </w:r>
      </w:ins>
      <w:r>
        <w:instrText xml:space="preserve"> \h </w:instrText>
      </w:r>
      <w:r>
        <w:fldChar w:fldCharType="separate"/>
      </w:r>
      <w:del w:id="258" w:author="Issam" w:date="2019-02-12T23:38:00Z">
        <w:r w:rsidR="00116825">
          <w:delText>33</w:delText>
        </w:r>
      </w:del>
      <w:ins w:id="259" w:author="Issam" w:date="2019-02-12T23:38:00Z">
        <w:r>
          <w:t>35</w:t>
        </w:r>
      </w:ins>
      <w:r>
        <w:fldChar w:fldCharType="end"/>
      </w:r>
    </w:p>
    <w:p w14:paraId="0FFDF61C" w14:textId="58AF3679" w:rsidR="004041C3" w:rsidRPr="00175ED9" w:rsidRDefault="004041C3">
      <w:pPr>
        <w:pStyle w:val="41"/>
        <w:rPr>
          <w:rFonts w:ascii="Calibri" w:hAnsi="Calibri"/>
          <w:sz w:val="22"/>
          <w:szCs w:val="22"/>
        </w:rPr>
      </w:pPr>
      <w:r>
        <w:t>8.3.5.3</w:t>
      </w:r>
      <w:r w:rsidRPr="00175ED9">
        <w:rPr>
          <w:rFonts w:ascii="Calibri" w:hAnsi="Calibri"/>
          <w:sz w:val="22"/>
          <w:szCs w:val="22"/>
        </w:rPr>
        <w:tab/>
      </w:r>
      <w:r>
        <w:t>Abnormal Conditions</w:t>
      </w:r>
      <w:r>
        <w:tab/>
      </w:r>
      <w:r>
        <w:fldChar w:fldCharType="begin" w:fldLock="1"/>
      </w:r>
      <w:r>
        <w:instrText xml:space="preserve"> PAGEREF _</w:instrText>
      </w:r>
      <w:del w:id="260" w:author="Issam" w:date="2019-02-12T23:38:00Z">
        <w:r w:rsidR="00116825">
          <w:delInstrText>Toc525567263</w:delInstrText>
        </w:r>
      </w:del>
      <w:ins w:id="261" w:author="Issam" w:date="2019-02-12T23:38:00Z">
        <w:r>
          <w:instrText>Toc534720251</w:instrText>
        </w:r>
      </w:ins>
      <w:r>
        <w:instrText xml:space="preserve"> \h </w:instrText>
      </w:r>
      <w:r>
        <w:fldChar w:fldCharType="separate"/>
      </w:r>
      <w:del w:id="262" w:author="Issam" w:date="2019-02-12T23:38:00Z">
        <w:r w:rsidR="00116825">
          <w:delText>33</w:delText>
        </w:r>
      </w:del>
      <w:ins w:id="263" w:author="Issam" w:date="2019-02-12T23:38:00Z">
        <w:r>
          <w:t>35</w:t>
        </w:r>
      </w:ins>
      <w:r>
        <w:fldChar w:fldCharType="end"/>
      </w:r>
    </w:p>
    <w:p w14:paraId="1CD7479F" w14:textId="58D56DF9" w:rsidR="004041C3" w:rsidRPr="00175ED9" w:rsidRDefault="004041C3">
      <w:pPr>
        <w:pStyle w:val="21"/>
        <w:rPr>
          <w:rFonts w:ascii="Calibri" w:hAnsi="Calibri"/>
          <w:sz w:val="22"/>
          <w:szCs w:val="22"/>
        </w:rPr>
      </w:pPr>
      <w:r>
        <w:t>8.4</w:t>
      </w:r>
      <w:r w:rsidRPr="00175ED9">
        <w:rPr>
          <w:rFonts w:ascii="Calibri" w:hAnsi="Calibri"/>
          <w:sz w:val="22"/>
          <w:szCs w:val="22"/>
        </w:rPr>
        <w:tab/>
      </w:r>
      <w:r>
        <w:t>UE Mobility Management Procedures</w:t>
      </w:r>
      <w:r>
        <w:tab/>
      </w:r>
      <w:r>
        <w:fldChar w:fldCharType="begin" w:fldLock="1"/>
      </w:r>
      <w:r>
        <w:instrText xml:space="preserve"> PAGEREF _</w:instrText>
      </w:r>
      <w:del w:id="264" w:author="Issam" w:date="2019-02-12T23:38:00Z">
        <w:r w:rsidR="00116825">
          <w:delInstrText>Toc525567264</w:delInstrText>
        </w:r>
      </w:del>
      <w:ins w:id="265" w:author="Issam" w:date="2019-02-12T23:38:00Z">
        <w:r>
          <w:instrText>Toc534720252</w:instrText>
        </w:r>
      </w:ins>
      <w:r>
        <w:instrText xml:space="preserve"> \h </w:instrText>
      </w:r>
      <w:r>
        <w:fldChar w:fldCharType="separate"/>
      </w:r>
      <w:del w:id="266" w:author="Issam" w:date="2019-02-12T23:38:00Z">
        <w:r w:rsidR="00116825">
          <w:delText>33</w:delText>
        </w:r>
      </w:del>
      <w:ins w:id="267" w:author="Issam" w:date="2019-02-12T23:38:00Z">
        <w:r>
          <w:t>35</w:t>
        </w:r>
      </w:ins>
      <w:r>
        <w:fldChar w:fldCharType="end"/>
      </w:r>
    </w:p>
    <w:p w14:paraId="09E36220" w14:textId="15144FB4" w:rsidR="004041C3" w:rsidRPr="00175ED9" w:rsidRDefault="004041C3">
      <w:pPr>
        <w:pStyle w:val="31"/>
        <w:rPr>
          <w:rFonts w:ascii="Calibri" w:hAnsi="Calibri"/>
          <w:sz w:val="22"/>
          <w:szCs w:val="22"/>
        </w:rPr>
      </w:pPr>
      <w:r>
        <w:t>8.4.1</w:t>
      </w:r>
      <w:r w:rsidRPr="00175ED9">
        <w:rPr>
          <w:rFonts w:ascii="Calibri" w:hAnsi="Calibri"/>
          <w:sz w:val="22"/>
          <w:szCs w:val="22"/>
        </w:rPr>
        <w:tab/>
      </w:r>
      <w:r>
        <w:t>Handover Preparation</w:t>
      </w:r>
      <w:r>
        <w:tab/>
      </w:r>
      <w:r>
        <w:fldChar w:fldCharType="begin" w:fldLock="1"/>
      </w:r>
      <w:r>
        <w:instrText xml:space="preserve"> PAGEREF _</w:instrText>
      </w:r>
      <w:del w:id="268" w:author="Issam" w:date="2019-02-12T23:38:00Z">
        <w:r w:rsidR="00116825">
          <w:delInstrText>Toc525567265</w:delInstrText>
        </w:r>
      </w:del>
      <w:ins w:id="269" w:author="Issam" w:date="2019-02-12T23:38:00Z">
        <w:r>
          <w:instrText>Toc534720253</w:instrText>
        </w:r>
      </w:ins>
      <w:r>
        <w:instrText xml:space="preserve"> \h </w:instrText>
      </w:r>
      <w:r>
        <w:fldChar w:fldCharType="separate"/>
      </w:r>
      <w:del w:id="270" w:author="Issam" w:date="2019-02-12T23:38:00Z">
        <w:r w:rsidR="00116825">
          <w:delText>33</w:delText>
        </w:r>
      </w:del>
      <w:ins w:id="271" w:author="Issam" w:date="2019-02-12T23:38:00Z">
        <w:r>
          <w:t>35</w:t>
        </w:r>
      </w:ins>
      <w:r>
        <w:fldChar w:fldCharType="end"/>
      </w:r>
    </w:p>
    <w:p w14:paraId="7338246A" w14:textId="59D1A8E5" w:rsidR="004041C3" w:rsidRPr="00175ED9" w:rsidRDefault="004041C3">
      <w:pPr>
        <w:pStyle w:val="41"/>
        <w:rPr>
          <w:rFonts w:ascii="Calibri" w:hAnsi="Calibri"/>
          <w:sz w:val="22"/>
          <w:szCs w:val="22"/>
        </w:rPr>
      </w:pPr>
      <w:r>
        <w:t>8.4.1.1</w:t>
      </w:r>
      <w:r w:rsidRPr="00175ED9">
        <w:rPr>
          <w:rFonts w:ascii="Calibri" w:hAnsi="Calibri"/>
          <w:sz w:val="22"/>
          <w:szCs w:val="22"/>
        </w:rPr>
        <w:tab/>
      </w:r>
      <w:r>
        <w:t>General</w:t>
      </w:r>
      <w:r>
        <w:tab/>
      </w:r>
      <w:r>
        <w:fldChar w:fldCharType="begin" w:fldLock="1"/>
      </w:r>
      <w:r>
        <w:instrText xml:space="preserve"> PAGEREF _</w:instrText>
      </w:r>
      <w:del w:id="272" w:author="Issam" w:date="2019-02-12T23:38:00Z">
        <w:r w:rsidR="00116825">
          <w:delInstrText>Toc525567266</w:delInstrText>
        </w:r>
      </w:del>
      <w:ins w:id="273" w:author="Issam" w:date="2019-02-12T23:38:00Z">
        <w:r>
          <w:instrText>Toc534720254</w:instrText>
        </w:r>
      </w:ins>
      <w:r>
        <w:instrText xml:space="preserve"> \h </w:instrText>
      </w:r>
      <w:r>
        <w:fldChar w:fldCharType="separate"/>
      </w:r>
      <w:del w:id="274" w:author="Issam" w:date="2019-02-12T23:38:00Z">
        <w:r w:rsidR="00116825">
          <w:delText>33</w:delText>
        </w:r>
      </w:del>
      <w:ins w:id="275" w:author="Issam" w:date="2019-02-12T23:38:00Z">
        <w:r>
          <w:t>35</w:t>
        </w:r>
      </w:ins>
      <w:r>
        <w:fldChar w:fldCharType="end"/>
      </w:r>
    </w:p>
    <w:p w14:paraId="4BD9D897" w14:textId="243454B0" w:rsidR="004041C3" w:rsidRPr="00175ED9" w:rsidRDefault="004041C3">
      <w:pPr>
        <w:pStyle w:val="41"/>
        <w:rPr>
          <w:rFonts w:ascii="Calibri" w:hAnsi="Calibri"/>
          <w:sz w:val="22"/>
          <w:szCs w:val="22"/>
        </w:rPr>
      </w:pPr>
      <w:r>
        <w:t>8.4.1.2</w:t>
      </w:r>
      <w:r w:rsidRPr="00175ED9">
        <w:rPr>
          <w:rFonts w:ascii="Calibri" w:hAnsi="Calibri"/>
          <w:sz w:val="22"/>
          <w:szCs w:val="22"/>
        </w:rPr>
        <w:tab/>
      </w:r>
      <w:r>
        <w:t>Successful Operation</w:t>
      </w:r>
      <w:r>
        <w:tab/>
      </w:r>
      <w:r>
        <w:fldChar w:fldCharType="begin" w:fldLock="1"/>
      </w:r>
      <w:r>
        <w:instrText xml:space="preserve"> PAGEREF _</w:instrText>
      </w:r>
      <w:del w:id="276" w:author="Issam" w:date="2019-02-12T23:38:00Z">
        <w:r w:rsidR="00116825">
          <w:delInstrText>Toc525567267</w:delInstrText>
        </w:r>
      </w:del>
      <w:ins w:id="277" w:author="Issam" w:date="2019-02-12T23:38:00Z">
        <w:r>
          <w:instrText>Toc534720255</w:instrText>
        </w:r>
      </w:ins>
      <w:r>
        <w:instrText xml:space="preserve"> \h </w:instrText>
      </w:r>
      <w:r>
        <w:fldChar w:fldCharType="separate"/>
      </w:r>
      <w:del w:id="278" w:author="Issam" w:date="2019-02-12T23:38:00Z">
        <w:r w:rsidR="00116825">
          <w:delText>34</w:delText>
        </w:r>
      </w:del>
      <w:ins w:id="279" w:author="Issam" w:date="2019-02-12T23:38:00Z">
        <w:r>
          <w:t>35</w:t>
        </w:r>
      </w:ins>
      <w:r>
        <w:fldChar w:fldCharType="end"/>
      </w:r>
    </w:p>
    <w:p w14:paraId="7F56E9D9" w14:textId="05D4EEA6" w:rsidR="004041C3" w:rsidRPr="00175ED9" w:rsidRDefault="004041C3">
      <w:pPr>
        <w:pStyle w:val="41"/>
        <w:rPr>
          <w:rFonts w:ascii="Calibri" w:hAnsi="Calibri"/>
          <w:sz w:val="22"/>
          <w:szCs w:val="22"/>
        </w:rPr>
      </w:pPr>
      <w:r>
        <w:t>8.4.1.3</w:t>
      </w:r>
      <w:r w:rsidRPr="00175ED9">
        <w:rPr>
          <w:rFonts w:ascii="Calibri" w:hAnsi="Calibri"/>
          <w:sz w:val="22"/>
          <w:szCs w:val="22"/>
        </w:rPr>
        <w:tab/>
      </w:r>
      <w:r>
        <w:t>Unsuccessful Operation</w:t>
      </w:r>
      <w:r>
        <w:tab/>
      </w:r>
      <w:r>
        <w:fldChar w:fldCharType="begin" w:fldLock="1"/>
      </w:r>
      <w:r>
        <w:instrText xml:space="preserve"> PAGEREF _</w:instrText>
      </w:r>
      <w:del w:id="280" w:author="Issam" w:date="2019-02-12T23:38:00Z">
        <w:r w:rsidR="00116825">
          <w:delInstrText>Toc525567268</w:delInstrText>
        </w:r>
      </w:del>
      <w:ins w:id="281" w:author="Issam" w:date="2019-02-12T23:38:00Z">
        <w:r>
          <w:instrText>Toc534720256</w:instrText>
        </w:r>
      </w:ins>
      <w:r>
        <w:instrText xml:space="preserve"> \h </w:instrText>
      </w:r>
      <w:r>
        <w:fldChar w:fldCharType="separate"/>
      </w:r>
      <w:del w:id="282" w:author="Issam" w:date="2019-02-12T23:38:00Z">
        <w:r w:rsidR="00116825">
          <w:delText>35</w:delText>
        </w:r>
      </w:del>
      <w:ins w:id="283" w:author="Issam" w:date="2019-02-12T23:38:00Z">
        <w:r>
          <w:t>37</w:t>
        </w:r>
      </w:ins>
      <w:r>
        <w:fldChar w:fldCharType="end"/>
      </w:r>
    </w:p>
    <w:p w14:paraId="44563799" w14:textId="67BE55D9" w:rsidR="004041C3" w:rsidRPr="00175ED9" w:rsidRDefault="004041C3">
      <w:pPr>
        <w:pStyle w:val="41"/>
        <w:rPr>
          <w:rFonts w:ascii="Calibri" w:hAnsi="Calibri"/>
          <w:sz w:val="22"/>
          <w:szCs w:val="22"/>
        </w:rPr>
      </w:pPr>
      <w:r>
        <w:t>8.4.1.4</w:t>
      </w:r>
      <w:r w:rsidRPr="00175ED9">
        <w:rPr>
          <w:rFonts w:ascii="Calibri" w:hAnsi="Calibri"/>
          <w:sz w:val="22"/>
          <w:szCs w:val="22"/>
        </w:rPr>
        <w:tab/>
      </w:r>
      <w:r>
        <w:t>Abnormal Conditions</w:t>
      </w:r>
      <w:r>
        <w:tab/>
      </w:r>
      <w:r>
        <w:fldChar w:fldCharType="begin" w:fldLock="1"/>
      </w:r>
      <w:r>
        <w:instrText xml:space="preserve"> PAGEREF _</w:instrText>
      </w:r>
      <w:del w:id="284" w:author="Issam" w:date="2019-02-12T23:38:00Z">
        <w:r w:rsidR="00116825">
          <w:delInstrText>Toc525567269</w:delInstrText>
        </w:r>
      </w:del>
      <w:ins w:id="285" w:author="Issam" w:date="2019-02-12T23:38:00Z">
        <w:r>
          <w:instrText>Toc534720257</w:instrText>
        </w:r>
      </w:ins>
      <w:r>
        <w:instrText xml:space="preserve"> \h </w:instrText>
      </w:r>
      <w:r>
        <w:fldChar w:fldCharType="separate"/>
      </w:r>
      <w:del w:id="286" w:author="Issam" w:date="2019-02-12T23:38:00Z">
        <w:r w:rsidR="00116825">
          <w:delText>35</w:delText>
        </w:r>
      </w:del>
      <w:ins w:id="287" w:author="Issam" w:date="2019-02-12T23:38:00Z">
        <w:r>
          <w:t>37</w:t>
        </w:r>
      </w:ins>
      <w:r>
        <w:fldChar w:fldCharType="end"/>
      </w:r>
    </w:p>
    <w:p w14:paraId="3A9FB589" w14:textId="1F876474" w:rsidR="004041C3" w:rsidRPr="00175ED9" w:rsidRDefault="004041C3">
      <w:pPr>
        <w:pStyle w:val="31"/>
        <w:rPr>
          <w:rFonts w:ascii="Calibri" w:hAnsi="Calibri"/>
          <w:sz w:val="22"/>
          <w:szCs w:val="22"/>
        </w:rPr>
      </w:pPr>
      <w:r>
        <w:t>8.4.2</w:t>
      </w:r>
      <w:r w:rsidRPr="00175ED9">
        <w:rPr>
          <w:rFonts w:ascii="Calibri" w:hAnsi="Calibri"/>
          <w:sz w:val="22"/>
          <w:szCs w:val="22"/>
        </w:rPr>
        <w:tab/>
      </w:r>
      <w:r>
        <w:t>Handover Resource Allocation</w:t>
      </w:r>
      <w:r>
        <w:tab/>
      </w:r>
      <w:r>
        <w:fldChar w:fldCharType="begin" w:fldLock="1"/>
      </w:r>
      <w:r>
        <w:instrText xml:space="preserve"> PAGEREF _</w:instrText>
      </w:r>
      <w:del w:id="288" w:author="Issam" w:date="2019-02-12T23:38:00Z">
        <w:r w:rsidR="00116825">
          <w:delInstrText>Toc525567270</w:delInstrText>
        </w:r>
      </w:del>
      <w:ins w:id="289" w:author="Issam" w:date="2019-02-12T23:38:00Z">
        <w:r>
          <w:instrText>Toc534720258</w:instrText>
        </w:r>
      </w:ins>
      <w:r>
        <w:instrText xml:space="preserve"> \h </w:instrText>
      </w:r>
      <w:r>
        <w:fldChar w:fldCharType="separate"/>
      </w:r>
      <w:del w:id="290" w:author="Issam" w:date="2019-02-12T23:38:00Z">
        <w:r w:rsidR="00116825">
          <w:delText>35</w:delText>
        </w:r>
      </w:del>
      <w:ins w:id="291" w:author="Issam" w:date="2019-02-12T23:38:00Z">
        <w:r>
          <w:t>37</w:t>
        </w:r>
      </w:ins>
      <w:r>
        <w:fldChar w:fldCharType="end"/>
      </w:r>
    </w:p>
    <w:p w14:paraId="1C041127" w14:textId="41795FBB" w:rsidR="004041C3" w:rsidRPr="00175ED9" w:rsidRDefault="004041C3">
      <w:pPr>
        <w:pStyle w:val="41"/>
        <w:rPr>
          <w:rFonts w:ascii="Calibri" w:hAnsi="Calibri"/>
          <w:sz w:val="22"/>
          <w:szCs w:val="22"/>
        </w:rPr>
      </w:pPr>
      <w:r>
        <w:t>8.4.2.1</w:t>
      </w:r>
      <w:r w:rsidRPr="00175ED9">
        <w:rPr>
          <w:rFonts w:ascii="Calibri" w:hAnsi="Calibri"/>
          <w:sz w:val="22"/>
          <w:szCs w:val="22"/>
        </w:rPr>
        <w:tab/>
      </w:r>
      <w:r>
        <w:t>General</w:t>
      </w:r>
      <w:r>
        <w:tab/>
      </w:r>
      <w:r>
        <w:fldChar w:fldCharType="begin" w:fldLock="1"/>
      </w:r>
      <w:r>
        <w:instrText xml:space="preserve"> PAGEREF _</w:instrText>
      </w:r>
      <w:del w:id="292" w:author="Issam" w:date="2019-02-12T23:38:00Z">
        <w:r w:rsidR="00116825">
          <w:delInstrText>Toc525567271</w:delInstrText>
        </w:r>
      </w:del>
      <w:ins w:id="293" w:author="Issam" w:date="2019-02-12T23:38:00Z">
        <w:r>
          <w:instrText>Toc534720259</w:instrText>
        </w:r>
      </w:ins>
      <w:r>
        <w:instrText xml:space="preserve"> \h </w:instrText>
      </w:r>
      <w:r>
        <w:fldChar w:fldCharType="separate"/>
      </w:r>
      <w:del w:id="294" w:author="Issam" w:date="2019-02-12T23:38:00Z">
        <w:r w:rsidR="00116825">
          <w:delText>35</w:delText>
        </w:r>
      </w:del>
      <w:ins w:id="295" w:author="Issam" w:date="2019-02-12T23:38:00Z">
        <w:r>
          <w:t>37</w:t>
        </w:r>
      </w:ins>
      <w:r>
        <w:fldChar w:fldCharType="end"/>
      </w:r>
    </w:p>
    <w:p w14:paraId="6312CA7A" w14:textId="6D69C4A9" w:rsidR="004041C3" w:rsidRPr="00175ED9" w:rsidRDefault="004041C3">
      <w:pPr>
        <w:pStyle w:val="41"/>
        <w:rPr>
          <w:rFonts w:ascii="Calibri" w:hAnsi="Calibri"/>
          <w:sz w:val="22"/>
          <w:szCs w:val="22"/>
        </w:rPr>
      </w:pPr>
      <w:r>
        <w:t>8.4.2.2</w:t>
      </w:r>
      <w:r w:rsidRPr="00175ED9">
        <w:rPr>
          <w:rFonts w:ascii="Calibri" w:hAnsi="Calibri"/>
          <w:sz w:val="22"/>
          <w:szCs w:val="22"/>
        </w:rPr>
        <w:tab/>
      </w:r>
      <w:r>
        <w:t>Successful Operation</w:t>
      </w:r>
      <w:r>
        <w:tab/>
      </w:r>
      <w:r>
        <w:fldChar w:fldCharType="begin" w:fldLock="1"/>
      </w:r>
      <w:r>
        <w:instrText xml:space="preserve"> PAGEREF _</w:instrText>
      </w:r>
      <w:del w:id="296" w:author="Issam" w:date="2019-02-12T23:38:00Z">
        <w:r w:rsidR="00116825">
          <w:delInstrText>Toc525567272</w:delInstrText>
        </w:r>
      </w:del>
      <w:ins w:id="297" w:author="Issam" w:date="2019-02-12T23:38:00Z">
        <w:r>
          <w:instrText>Toc534720260</w:instrText>
        </w:r>
      </w:ins>
      <w:r>
        <w:instrText xml:space="preserve"> \h </w:instrText>
      </w:r>
      <w:r>
        <w:fldChar w:fldCharType="separate"/>
      </w:r>
      <w:del w:id="298" w:author="Issam" w:date="2019-02-12T23:38:00Z">
        <w:r w:rsidR="00116825">
          <w:delText>36</w:delText>
        </w:r>
      </w:del>
      <w:ins w:id="299" w:author="Issam" w:date="2019-02-12T23:38:00Z">
        <w:r>
          <w:t>38</w:t>
        </w:r>
      </w:ins>
      <w:r>
        <w:fldChar w:fldCharType="end"/>
      </w:r>
    </w:p>
    <w:p w14:paraId="62EE84D5" w14:textId="613234FC" w:rsidR="004041C3" w:rsidRPr="00175ED9" w:rsidRDefault="004041C3">
      <w:pPr>
        <w:pStyle w:val="41"/>
        <w:rPr>
          <w:rFonts w:ascii="Calibri" w:hAnsi="Calibri"/>
          <w:sz w:val="22"/>
          <w:szCs w:val="22"/>
        </w:rPr>
      </w:pPr>
      <w:r>
        <w:t>8.4.2.3</w:t>
      </w:r>
      <w:r w:rsidRPr="00175ED9">
        <w:rPr>
          <w:rFonts w:ascii="Calibri" w:hAnsi="Calibri"/>
          <w:sz w:val="22"/>
          <w:szCs w:val="22"/>
        </w:rPr>
        <w:tab/>
      </w:r>
      <w:r>
        <w:t>Unsuccessful Operation</w:t>
      </w:r>
      <w:r>
        <w:tab/>
      </w:r>
      <w:r>
        <w:fldChar w:fldCharType="begin" w:fldLock="1"/>
      </w:r>
      <w:r>
        <w:instrText xml:space="preserve"> PAGEREF _</w:instrText>
      </w:r>
      <w:del w:id="300" w:author="Issam" w:date="2019-02-12T23:38:00Z">
        <w:r w:rsidR="00116825">
          <w:delInstrText>Toc525567273</w:delInstrText>
        </w:r>
      </w:del>
      <w:ins w:id="301" w:author="Issam" w:date="2019-02-12T23:38:00Z">
        <w:r>
          <w:instrText>Toc534720261</w:instrText>
        </w:r>
      </w:ins>
      <w:r>
        <w:instrText xml:space="preserve"> \h </w:instrText>
      </w:r>
      <w:r>
        <w:fldChar w:fldCharType="separate"/>
      </w:r>
      <w:del w:id="302" w:author="Issam" w:date="2019-02-12T23:38:00Z">
        <w:r w:rsidR="00116825">
          <w:delText>38</w:delText>
        </w:r>
      </w:del>
      <w:ins w:id="303" w:author="Issam" w:date="2019-02-12T23:38:00Z">
        <w:r>
          <w:t>40</w:t>
        </w:r>
      </w:ins>
      <w:r>
        <w:fldChar w:fldCharType="end"/>
      </w:r>
    </w:p>
    <w:p w14:paraId="736AC966" w14:textId="31CE68C3" w:rsidR="004041C3" w:rsidRPr="00175ED9" w:rsidRDefault="004041C3">
      <w:pPr>
        <w:pStyle w:val="41"/>
        <w:rPr>
          <w:rFonts w:ascii="Calibri" w:hAnsi="Calibri"/>
          <w:sz w:val="22"/>
          <w:szCs w:val="22"/>
        </w:rPr>
      </w:pPr>
      <w:r>
        <w:t>8.4.2.4</w:t>
      </w:r>
      <w:r w:rsidRPr="00175ED9">
        <w:rPr>
          <w:rFonts w:ascii="Calibri" w:hAnsi="Calibri"/>
          <w:sz w:val="22"/>
          <w:szCs w:val="22"/>
        </w:rPr>
        <w:tab/>
      </w:r>
      <w:r>
        <w:t>Abnormal Conditions</w:t>
      </w:r>
      <w:r>
        <w:tab/>
      </w:r>
      <w:r>
        <w:fldChar w:fldCharType="begin" w:fldLock="1"/>
      </w:r>
      <w:r>
        <w:instrText xml:space="preserve"> PAGEREF _</w:instrText>
      </w:r>
      <w:del w:id="304" w:author="Issam" w:date="2019-02-12T23:38:00Z">
        <w:r w:rsidR="00116825">
          <w:delInstrText>Toc525567274</w:delInstrText>
        </w:r>
      </w:del>
      <w:ins w:id="305" w:author="Issam" w:date="2019-02-12T23:38:00Z">
        <w:r>
          <w:instrText>Toc534720262</w:instrText>
        </w:r>
      </w:ins>
      <w:r>
        <w:instrText xml:space="preserve"> \h </w:instrText>
      </w:r>
      <w:r>
        <w:fldChar w:fldCharType="separate"/>
      </w:r>
      <w:del w:id="306" w:author="Issam" w:date="2019-02-12T23:38:00Z">
        <w:r w:rsidR="00116825">
          <w:delText>38</w:delText>
        </w:r>
      </w:del>
      <w:ins w:id="307" w:author="Issam" w:date="2019-02-12T23:38:00Z">
        <w:r>
          <w:t>40</w:t>
        </w:r>
      </w:ins>
      <w:r>
        <w:fldChar w:fldCharType="end"/>
      </w:r>
    </w:p>
    <w:p w14:paraId="62BD4F14" w14:textId="49A6286A" w:rsidR="004041C3" w:rsidRPr="00175ED9" w:rsidRDefault="004041C3">
      <w:pPr>
        <w:pStyle w:val="31"/>
        <w:rPr>
          <w:rFonts w:ascii="Calibri" w:hAnsi="Calibri"/>
          <w:sz w:val="22"/>
          <w:szCs w:val="22"/>
        </w:rPr>
      </w:pPr>
      <w:r>
        <w:t>8.4.3</w:t>
      </w:r>
      <w:r w:rsidRPr="00175ED9">
        <w:rPr>
          <w:rFonts w:ascii="Calibri" w:hAnsi="Calibri"/>
          <w:sz w:val="22"/>
          <w:szCs w:val="22"/>
        </w:rPr>
        <w:tab/>
      </w:r>
      <w:r>
        <w:t>Handover Notification</w:t>
      </w:r>
      <w:r>
        <w:tab/>
      </w:r>
      <w:r>
        <w:fldChar w:fldCharType="begin" w:fldLock="1"/>
      </w:r>
      <w:r>
        <w:instrText xml:space="preserve"> PAGEREF _</w:instrText>
      </w:r>
      <w:del w:id="308" w:author="Issam" w:date="2019-02-12T23:38:00Z">
        <w:r w:rsidR="00116825">
          <w:delInstrText>Toc525567275</w:delInstrText>
        </w:r>
      </w:del>
      <w:ins w:id="309" w:author="Issam" w:date="2019-02-12T23:38:00Z">
        <w:r>
          <w:instrText>Toc534720263</w:instrText>
        </w:r>
      </w:ins>
      <w:r>
        <w:instrText xml:space="preserve"> \h </w:instrText>
      </w:r>
      <w:r>
        <w:fldChar w:fldCharType="separate"/>
      </w:r>
      <w:del w:id="310" w:author="Issam" w:date="2019-02-12T23:38:00Z">
        <w:r w:rsidR="00116825">
          <w:delText>38</w:delText>
        </w:r>
      </w:del>
      <w:ins w:id="311" w:author="Issam" w:date="2019-02-12T23:38:00Z">
        <w:r>
          <w:t>40</w:t>
        </w:r>
      </w:ins>
      <w:r>
        <w:fldChar w:fldCharType="end"/>
      </w:r>
    </w:p>
    <w:p w14:paraId="138FAA61" w14:textId="10307358" w:rsidR="004041C3" w:rsidRPr="00175ED9" w:rsidRDefault="004041C3">
      <w:pPr>
        <w:pStyle w:val="41"/>
        <w:rPr>
          <w:rFonts w:ascii="Calibri" w:hAnsi="Calibri"/>
          <w:sz w:val="22"/>
          <w:szCs w:val="22"/>
        </w:rPr>
      </w:pPr>
      <w:r>
        <w:t>8.4.3.1</w:t>
      </w:r>
      <w:r w:rsidRPr="00175ED9">
        <w:rPr>
          <w:rFonts w:ascii="Calibri" w:hAnsi="Calibri"/>
          <w:sz w:val="22"/>
          <w:szCs w:val="22"/>
        </w:rPr>
        <w:tab/>
      </w:r>
      <w:r>
        <w:t>General</w:t>
      </w:r>
      <w:r>
        <w:tab/>
      </w:r>
      <w:r>
        <w:fldChar w:fldCharType="begin" w:fldLock="1"/>
      </w:r>
      <w:r>
        <w:instrText xml:space="preserve"> PAGEREF _</w:instrText>
      </w:r>
      <w:del w:id="312" w:author="Issam" w:date="2019-02-12T23:38:00Z">
        <w:r w:rsidR="00116825">
          <w:delInstrText>Toc525567276</w:delInstrText>
        </w:r>
      </w:del>
      <w:ins w:id="313" w:author="Issam" w:date="2019-02-12T23:38:00Z">
        <w:r>
          <w:instrText>Toc534720264</w:instrText>
        </w:r>
      </w:ins>
      <w:r>
        <w:instrText xml:space="preserve"> \h </w:instrText>
      </w:r>
      <w:r>
        <w:fldChar w:fldCharType="separate"/>
      </w:r>
      <w:del w:id="314" w:author="Issam" w:date="2019-02-12T23:38:00Z">
        <w:r w:rsidR="00116825">
          <w:delText>38</w:delText>
        </w:r>
      </w:del>
      <w:ins w:id="315" w:author="Issam" w:date="2019-02-12T23:38:00Z">
        <w:r>
          <w:t>40</w:t>
        </w:r>
      </w:ins>
      <w:r>
        <w:fldChar w:fldCharType="end"/>
      </w:r>
    </w:p>
    <w:p w14:paraId="0988053D" w14:textId="11F516ED" w:rsidR="004041C3" w:rsidRPr="00175ED9" w:rsidRDefault="004041C3">
      <w:pPr>
        <w:pStyle w:val="41"/>
        <w:rPr>
          <w:rFonts w:ascii="Calibri" w:hAnsi="Calibri"/>
          <w:sz w:val="22"/>
          <w:szCs w:val="22"/>
        </w:rPr>
      </w:pPr>
      <w:r>
        <w:t>8.4.3.2</w:t>
      </w:r>
      <w:r w:rsidRPr="00175ED9">
        <w:rPr>
          <w:rFonts w:ascii="Calibri" w:hAnsi="Calibri"/>
          <w:sz w:val="22"/>
          <w:szCs w:val="22"/>
        </w:rPr>
        <w:tab/>
      </w:r>
      <w:r>
        <w:t>Successful Operation</w:t>
      </w:r>
      <w:r>
        <w:tab/>
      </w:r>
      <w:r>
        <w:fldChar w:fldCharType="begin" w:fldLock="1"/>
      </w:r>
      <w:r>
        <w:instrText xml:space="preserve"> PAGEREF _</w:instrText>
      </w:r>
      <w:del w:id="316" w:author="Issam" w:date="2019-02-12T23:38:00Z">
        <w:r w:rsidR="00116825">
          <w:delInstrText>Toc525567277</w:delInstrText>
        </w:r>
      </w:del>
      <w:ins w:id="317" w:author="Issam" w:date="2019-02-12T23:38:00Z">
        <w:r>
          <w:instrText>Toc534720265</w:instrText>
        </w:r>
      </w:ins>
      <w:r>
        <w:instrText xml:space="preserve"> \h </w:instrText>
      </w:r>
      <w:r>
        <w:fldChar w:fldCharType="separate"/>
      </w:r>
      <w:del w:id="318" w:author="Issam" w:date="2019-02-12T23:38:00Z">
        <w:r w:rsidR="00116825">
          <w:delText>39</w:delText>
        </w:r>
      </w:del>
      <w:ins w:id="319" w:author="Issam" w:date="2019-02-12T23:38:00Z">
        <w:r>
          <w:t>41</w:t>
        </w:r>
      </w:ins>
      <w:r>
        <w:fldChar w:fldCharType="end"/>
      </w:r>
    </w:p>
    <w:p w14:paraId="423D98E7" w14:textId="1B431A22" w:rsidR="004041C3" w:rsidRPr="00175ED9" w:rsidRDefault="004041C3">
      <w:pPr>
        <w:pStyle w:val="41"/>
        <w:rPr>
          <w:rFonts w:ascii="Calibri" w:hAnsi="Calibri"/>
          <w:sz w:val="22"/>
          <w:szCs w:val="22"/>
        </w:rPr>
      </w:pPr>
      <w:r>
        <w:t>8.4.3.3</w:t>
      </w:r>
      <w:r w:rsidRPr="00175ED9">
        <w:rPr>
          <w:rFonts w:ascii="Calibri" w:hAnsi="Calibri"/>
          <w:sz w:val="22"/>
          <w:szCs w:val="22"/>
        </w:rPr>
        <w:tab/>
      </w:r>
      <w:r>
        <w:t>Abnormal Conditions</w:t>
      </w:r>
      <w:r>
        <w:tab/>
      </w:r>
      <w:r>
        <w:fldChar w:fldCharType="begin" w:fldLock="1"/>
      </w:r>
      <w:r>
        <w:instrText xml:space="preserve"> PAGEREF _</w:instrText>
      </w:r>
      <w:del w:id="320" w:author="Issam" w:date="2019-02-12T23:38:00Z">
        <w:r w:rsidR="00116825">
          <w:delInstrText>Toc525567278</w:delInstrText>
        </w:r>
      </w:del>
      <w:ins w:id="321" w:author="Issam" w:date="2019-02-12T23:38:00Z">
        <w:r>
          <w:instrText>Toc534720266</w:instrText>
        </w:r>
      </w:ins>
      <w:r>
        <w:instrText xml:space="preserve"> \h </w:instrText>
      </w:r>
      <w:r>
        <w:fldChar w:fldCharType="separate"/>
      </w:r>
      <w:del w:id="322" w:author="Issam" w:date="2019-02-12T23:38:00Z">
        <w:r w:rsidR="00116825">
          <w:delText>39</w:delText>
        </w:r>
      </w:del>
      <w:ins w:id="323" w:author="Issam" w:date="2019-02-12T23:38:00Z">
        <w:r>
          <w:t>41</w:t>
        </w:r>
      </w:ins>
      <w:r>
        <w:fldChar w:fldCharType="end"/>
      </w:r>
    </w:p>
    <w:p w14:paraId="501FA20B" w14:textId="6F44988E" w:rsidR="004041C3" w:rsidRPr="00175ED9" w:rsidRDefault="004041C3">
      <w:pPr>
        <w:pStyle w:val="31"/>
        <w:rPr>
          <w:rFonts w:ascii="Calibri" w:hAnsi="Calibri"/>
          <w:sz w:val="22"/>
          <w:szCs w:val="22"/>
        </w:rPr>
      </w:pPr>
      <w:r>
        <w:t>8.4.4</w:t>
      </w:r>
      <w:r w:rsidRPr="00175ED9">
        <w:rPr>
          <w:rFonts w:ascii="Calibri" w:hAnsi="Calibri"/>
          <w:sz w:val="22"/>
          <w:szCs w:val="22"/>
        </w:rPr>
        <w:tab/>
      </w:r>
      <w:r>
        <w:t>Path Switch Request</w:t>
      </w:r>
      <w:r>
        <w:tab/>
      </w:r>
      <w:r>
        <w:fldChar w:fldCharType="begin" w:fldLock="1"/>
      </w:r>
      <w:r>
        <w:instrText xml:space="preserve"> PAGEREF _</w:instrText>
      </w:r>
      <w:del w:id="324" w:author="Issam" w:date="2019-02-12T23:38:00Z">
        <w:r w:rsidR="00116825">
          <w:delInstrText>Toc525567279</w:delInstrText>
        </w:r>
      </w:del>
      <w:ins w:id="325" w:author="Issam" w:date="2019-02-12T23:38:00Z">
        <w:r>
          <w:instrText>Toc534720267</w:instrText>
        </w:r>
      </w:ins>
      <w:r>
        <w:instrText xml:space="preserve"> \h </w:instrText>
      </w:r>
      <w:r>
        <w:fldChar w:fldCharType="separate"/>
      </w:r>
      <w:del w:id="326" w:author="Issam" w:date="2019-02-12T23:38:00Z">
        <w:r w:rsidR="00116825">
          <w:delText>39</w:delText>
        </w:r>
      </w:del>
      <w:ins w:id="327" w:author="Issam" w:date="2019-02-12T23:38:00Z">
        <w:r>
          <w:t>41</w:t>
        </w:r>
      </w:ins>
      <w:r>
        <w:fldChar w:fldCharType="end"/>
      </w:r>
    </w:p>
    <w:p w14:paraId="68986ED0" w14:textId="74A9CC3B" w:rsidR="004041C3" w:rsidRPr="00175ED9" w:rsidRDefault="004041C3">
      <w:pPr>
        <w:pStyle w:val="41"/>
        <w:rPr>
          <w:rFonts w:ascii="Calibri" w:hAnsi="Calibri"/>
          <w:sz w:val="22"/>
          <w:szCs w:val="22"/>
        </w:rPr>
      </w:pPr>
      <w:r>
        <w:t>8.4.4.1</w:t>
      </w:r>
      <w:r w:rsidRPr="00175ED9">
        <w:rPr>
          <w:rFonts w:ascii="Calibri" w:hAnsi="Calibri"/>
          <w:sz w:val="22"/>
          <w:szCs w:val="22"/>
        </w:rPr>
        <w:tab/>
      </w:r>
      <w:r>
        <w:t>General</w:t>
      </w:r>
      <w:r>
        <w:tab/>
      </w:r>
      <w:r>
        <w:fldChar w:fldCharType="begin" w:fldLock="1"/>
      </w:r>
      <w:r>
        <w:instrText xml:space="preserve"> PAGEREF _</w:instrText>
      </w:r>
      <w:del w:id="328" w:author="Issam" w:date="2019-02-12T23:38:00Z">
        <w:r w:rsidR="00116825">
          <w:delInstrText>Toc525567280</w:delInstrText>
        </w:r>
      </w:del>
      <w:ins w:id="329" w:author="Issam" w:date="2019-02-12T23:38:00Z">
        <w:r>
          <w:instrText>Toc534720268</w:instrText>
        </w:r>
      </w:ins>
      <w:r>
        <w:instrText xml:space="preserve"> \h </w:instrText>
      </w:r>
      <w:r>
        <w:fldChar w:fldCharType="separate"/>
      </w:r>
      <w:del w:id="330" w:author="Issam" w:date="2019-02-12T23:38:00Z">
        <w:r w:rsidR="00116825">
          <w:delText>39</w:delText>
        </w:r>
      </w:del>
      <w:ins w:id="331" w:author="Issam" w:date="2019-02-12T23:38:00Z">
        <w:r>
          <w:t>41</w:t>
        </w:r>
      </w:ins>
      <w:r>
        <w:fldChar w:fldCharType="end"/>
      </w:r>
    </w:p>
    <w:p w14:paraId="3AE01434" w14:textId="5A1F1833" w:rsidR="004041C3" w:rsidRPr="00175ED9" w:rsidRDefault="004041C3">
      <w:pPr>
        <w:pStyle w:val="41"/>
        <w:rPr>
          <w:rFonts w:ascii="Calibri" w:hAnsi="Calibri"/>
          <w:sz w:val="22"/>
          <w:szCs w:val="22"/>
        </w:rPr>
      </w:pPr>
      <w:r>
        <w:t>8.4.4.2</w:t>
      </w:r>
      <w:r w:rsidRPr="00175ED9">
        <w:rPr>
          <w:rFonts w:ascii="Calibri" w:hAnsi="Calibri"/>
          <w:sz w:val="22"/>
          <w:szCs w:val="22"/>
        </w:rPr>
        <w:tab/>
      </w:r>
      <w:r>
        <w:t>Successful Operation</w:t>
      </w:r>
      <w:r>
        <w:tab/>
      </w:r>
      <w:r>
        <w:fldChar w:fldCharType="begin" w:fldLock="1"/>
      </w:r>
      <w:r>
        <w:instrText xml:space="preserve"> PAGEREF _</w:instrText>
      </w:r>
      <w:del w:id="332" w:author="Issam" w:date="2019-02-12T23:38:00Z">
        <w:r w:rsidR="00116825">
          <w:delInstrText>Toc525567281</w:delInstrText>
        </w:r>
      </w:del>
      <w:ins w:id="333" w:author="Issam" w:date="2019-02-12T23:38:00Z">
        <w:r>
          <w:instrText>Toc534720269</w:instrText>
        </w:r>
      </w:ins>
      <w:r>
        <w:instrText xml:space="preserve"> \h </w:instrText>
      </w:r>
      <w:r>
        <w:fldChar w:fldCharType="separate"/>
      </w:r>
      <w:del w:id="334" w:author="Issam" w:date="2019-02-12T23:38:00Z">
        <w:r w:rsidR="00116825">
          <w:delText>39</w:delText>
        </w:r>
      </w:del>
      <w:ins w:id="335" w:author="Issam" w:date="2019-02-12T23:38:00Z">
        <w:r>
          <w:t>41</w:t>
        </w:r>
      </w:ins>
      <w:r>
        <w:fldChar w:fldCharType="end"/>
      </w:r>
    </w:p>
    <w:p w14:paraId="4173E548" w14:textId="1A90AF44" w:rsidR="004041C3" w:rsidRPr="00175ED9" w:rsidRDefault="004041C3">
      <w:pPr>
        <w:pStyle w:val="41"/>
        <w:rPr>
          <w:rFonts w:ascii="Calibri" w:hAnsi="Calibri"/>
          <w:sz w:val="22"/>
          <w:szCs w:val="22"/>
        </w:rPr>
      </w:pPr>
      <w:r>
        <w:t>8.4.4.3</w:t>
      </w:r>
      <w:r w:rsidRPr="00175ED9">
        <w:rPr>
          <w:rFonts w:ascii="Calibri" w:hAnsi="Calibri"/>
          <w:sz w:val="22"/>
          <w:szCs w:val="22"/>
        </w:rPr>
        <w:tab/>
      </w:r>
      <w:r>
        <w:t>Unsuccessful Operation</w:t>
      </w:r>
      <w:r>
        <w:tab/>
      </w:r>
      <w:r>
        <w:fldChar w:fldCharType="begin" w:fldLock="1"/>
      </w:r>
      <w:r>
        <w:instrText xml:space="preserve"> PAGEREF _</w:instrText>
      </w:r>
      <w:del w:id="336" w:author="Issam" w:date="2019-02-12T23:38:00Z">
        <w:r w:rsidR="00116825">
          <w:delInstrText>Toc525567282</w:delInstrText>
        </w:r>
      </w:del>
      <w:ins w:id="337" w:author="Issam" w:date="2019-02-12T23:38:00Z">
        <w:r>
          <w:instrText>Toc534720270</w:instrText>
        </w:r>
      </w:ins>
      <w:r>
        <w:instrText xml:space="preserve"> \h </w:instrText>
      </w:r>
      <w:r>
        <w:fldChar w:fldCharType="separate"/>
      </w:r>
      <w:del w:id="338" w:author="Issam" w:date="2019-02-12T23:38:00Z">
        <w:r w:rsidR="00116825">
          <w:delText>40</w:delText>
        </w:r>
      </w:del>
      <w:ins w:id="339" w:author="Issam" w:date="2019-02-12T23:38:00Z">
        <w:r>
          <w:t>43</w:t>
        </w:r>
      </w:ins>
      <w:r>
        <w:fldChar w:fldCharType="end"/>
      </w:r>
    </w:p>
    <w:p w14:paraId="162FE58F" w14:textId="1511BC82" w:rsidR="004041C3" w:rsidRPr="00175ED9" w:rsidRDefault="004041C3">
      <w:pPr>
        <w:pStyle w:val="41"/>
        <w:rPr>
          <w:rFonts w:ascii="Calibri" w:hAnsi="Calibri"/>
          <w:sz w:val="22"/>
          <w:szCs w:val="22"/>
        </w:rPr>
      </w:pPr>
      <w:r>
        <w:t>8.4.4.4</w:t>
      </w:r>
      <w:r w:rsidRPr="00175ED9">
        <w:rPr>
          <w:rFonts w:ascii="Calibri" w:hAnsi="Calibri"/>
          <w:sz w:val="22"/>
          <w:szCs w:val="22"/>
        </w:rPr>
        <w:tab/>
      </w:r>
      <w:r>
        <w:t>Abnormal Conditions</w:t>
      </w:r>
      <w:r>
        <w:tab/>
      </w:r>
      <w:r>
        <w:fldChar w:fldCharType="begin" w:fldLock="1"/>
      </w:r>
      <w:r>
        <w:instrText xml:space="preserve"> PAGEREF _</w:instrText>
      </w:r>
      <w:del w:id="340" w:author="Issam" w:date="2019-02-12T23:38:00Z">
        <w:r w:rsidR="00116825">
          <w:delInstrText>Toc525567283</w:delInstrText>
        </w:r>
      </w:del>
      <w:ins w:id="341" w:author="Issam" w:date="2019-02-12T23:38:00Z">
        <w:r>
          <w:instrText>Toc534720271</w:instrText>
        </w:r>
      </w:ins>
      <w:r>
        <w:instrText xml:space="preserve"> \h </w:instrText>
      </w:r>
      <w:r>
        <w:fldChar w:fldCharType="separate"/>
      </w:r>
      <w:del w:id="342" w:author="Issam" w:date="2019-02-12T23:38:00Z">
        <w:r w:rsidR="00116825">
          <w:delText>41</w:delText>
        </w:r>
      </w:del>
      <w:ins w:id="343" w:author="Issam" w:date="2019-02-12T23:38:00Z">
        <w:r>
          <w:t>43</w:t>
        </w:r>
      </w:ins>
      <w:r>
        <w:fldChar w:fldCharType="end"/>
      </w:r>
    </w:p>
    <w:p w14:paraId="46864FBA" w14:textId="24B28E10" w:rsidR="004041C3" w:rsidRPr="00175ED9" w:rsidRDefault="004041C3">
      <w:pPr>
        <w:pStyle w:val="31"/>
        <w:rPr>
          <w:rFonts w:ascii="Calibri" w:hAnsi="Calibri"/>
          <w:sz w:val="22"/>
          <w:szCs w:val="22"/>
        </w:rPr>
      </w:pPr>
      <w:r>
        <w:t>8.4.5</w:t>
      </w:r>
      <w:r w:rsidRPr="00175ED9">
        <w:rPr>
          <w:rFonts w:ascii="Calibri" w:hAnsi="Calibri"/>
          <w:sz w:val="22"/>
          <w:szCs w:val="22"/>
        </w:rPr>
        <w:tab/>
      </w:r>
      <w:r>
        <w:t>Handover Cancellation</w:t>
      </w:r>
      <w:r>
        <w:tab/>
      </w:r>
      <w:r>
        <w:fldChar w:fldCharType="begin" w:fldLock="1"/>
      </w:r>
      <w:r>
        <w:instrText xml:space="preserve"> PAGEREF _</w:instrText>
      </w:r>
      <w:del w:id="344" w:author="Issam" w:date="2019-02-12T23:38:00Z">
        <w:r w:rsidR="00116825">
          <w:delInstrText>Toc525567284</w:delInstrText>
        </w:r>
      </w:del>
      <w:ins w:id="345" w:author="Issam" w:date="2019-02-12T23:38:00Z">
        <w:r>
          <w:instrText>Toc534720272</w:instrText>
        </w:r>
      </w:ins>
      <w:r>
        <w:instrText xml:space="preserve"> \h </w:instrText>
      </w:r>
      <w:r>
        <w:fldChar w:fldCharType="separate"/>
      </w:r>
      <w:del w:id="346" w:author="Issam" w:date="2019-02-12T23:38:00Z">
        <w:r w:rsidR="00116825">
          <w:delText>41</w:delText>
        </w:r>
      </w:del>
      <w:ins w:id="347" w:author="Issam" w:date="2019-02-12T23:38:00Z">
        <w:r>
          <w:t>43</w:t>
        </w:r>
      </w:ins>
      <w:r>
        <w:fldChar w:fldCharType="end"/>
      </w:r>
    </w:p>
    <w:p w14:paraId="29AD75ED" w14:textId="455998A3" w:rsidR="004041C3" w:rsidRPr="00175ED9" w:rsidRDefault="004041C3">
      <w:pPr>
        <w:pStyle w:val="41"/>
        <w:rPr>
          <w:rFonts w:ascii="Calibri" w:hAnsi="Calibri"/>
          <w:sz w:val="22"/>
          <w:szCs w:val="22"/>
        </w:rPr>
      </w:pPr>
      <w:r>
        <w:t>8.4.5.1</w:t>
      </w:r>
      <w:r w:rsidRPr="00175ED9">
        <w:rPr>
          <w:rFonts w:ascii="Calibri" w:hAnsi="Calibri"/>
          <w:sz w:val="22"/>
          <w:szCs w:val="22"/>
        </w:rPr>
        <w:tab/>
      </w:r>
      <w:r>
        <w:t>General</w:t>
      </w:r>
      <w:r>
        <w:tab/>
      </w:r>
      <w:r>
        <w:fldChar w:fldCharType="begin" w:fldLock="1"/>
      </w:r>
      <w:r>
        <w:instrText xml:space="preserve"> PAGEREF _</w:instrText>
      </w:r>
      <w:del w:id="348" w:author="Issam" w:date="2019-02-12T23:38:00Z">
        <w:r w:rsidR="00116825">
          <w:delInstrText>Toc525567285</w:delInstrText>
        </w:r>
      </w:del>
      <w:ins w:id="349" w:author="Issam" w:date="2019-02-12T23:38:00Z">
        <w:r>
          <w:instrText>Toc534720273</w:instrText>
        </w:r>
      </w:ins>
      <w:r>
        <w:instrText xml:space="preserve"> \h </w:instrText>
      </w:r>
      <w:r>
        <w:fldChar w:fldCharType="separate"/>
      </w:r>
      <w:del w:id="350" w:author="Issam" w:date="2019-02-12T23:38:00Z">
        <w:r w:rsidR="00116825">
          <w:delText>41</w:delText>
        </w:r>
      </w:del>
      <w:ins w:id="351" w:author="Issam" w:date="2019-02-12T23:38:00Z">
        <w:r>
          <w:t>43</w:t>
        </w:r>
      </w:ins>
      <w:r>
        <w:fldChar w:fldCharType="end"/>
      </w:r>
    </w:p>
    <w:p w14:paraId="7E91D963" w14:textId="009D0ECC" w:rsidR="004041C3" w:rsidRPr="00175ED9" w:rsidRDefault="004041C3">
      <w:pPr>
        <w:pStyle w:val="41"/>
        <w:rPr>
          <w:rFonts w:ascii="Calibri" w:hAnsi="Calibri"/>
          <w:sz w:val="22"/>
          <w:szCs w:val="22"/>
        </w:rPr>
      </w:pPr>
      <w:r>
        <w:t>8.4.5.2</w:t>
      </w:r>
      <w:r w:rsidRPr="00175ED9">
        <w:rPr>
          <w:rFonts w:ascii="Calibri" w:hAnsi="Calibri"/>
          <w:sz w:val="22"/>
          <w:szCs w:val="22"/>
        </w:rPr>
        <w:tab/>
      </w:r>
      <w:r>
        <w:t>Successful Operation</w:t>
      </w:r>
      <w:r>
        <w:tab/>
      </w:r>
      <w:r>
        <w:fldChar w:fldCharType="begin" w:fldLock="1"/>
      </w:r>
      <w:r>
        <w:instrText xml:space="preserve"> PAGEREF _</w:instrText>
      </w:r>
      <w:del w:id="352" w:author="Issam" w:date="2019-02-12T23:38:00Z">
        <w:r w:rsidR="00116825">
          <w:delInstrText>Toc525567286</w:delInstrText>
        </w:r>
      </w:del>
      <w:ins w:id="353" w:author="Issam" w:date="2019-02-12T23:38:00Z">
        <w:r>
          <w:instrText>Toc534720274</w:instrText>
        </w:r>
      </w:ins>
      <w:r>
        <w:instrText xml:space="preserve"> \h </w:instrText>
      </w:r>
      <w:r>
        <w:fldChar w:fldCharType="separate"/>
      </w:r>
      <w:del w:id="354" w:author="Issam" w:date="2019-02-12T23:38:00Z">
        <w:r w:rsidR="00116825">
          <w:delText>41</w:delText>
        </w:r>
      </w:del>
      <w:ins w:id="355" w:author="Issam" w:date="2019-02-12T23:38:00Z">
        <w:r>
          <w:t>43</w:t>
        </w:r>
      </w:ins>
      <w:r>
        <w:fldChar w:fldCharType="end"/>
      </w:r>
    </w:p>
    <w:p w14:paraId="3C4DB86E" w14:textId="45DF2541" w:rsidR="004041C3" w:rsidRPr="00175ED9" w:rsidRDefault="004041C3">
      <w:pPr>
        <w:pStyle w:val="41"/>
        <w:rPr>
          <w:rFonts w:ascii="Calibri" w:hAnsi="Calibri"/>
          <w:sz w:val="22"/>
          <w:szCs w:val="22"/>
        </w:rPr>
      </w:pPr>
      <w:r>
        <w:t>8.4.5.3</w:t>
      </w:r>
      <w:r w:rsidRPr="00175ED9">
        <w:rPr>
          <w:rFonts w:ascii="Calibri" w:hAnsi="Calibri"/>
          <w:sz w:val="22"/>
          <w:szCs w:val="22"/>
        </w:rPr>
        <w:tab/>
      </w:r>
      <w:r>
        <w:t>Unsuccessful Operation</w:t>
      </w:r>
      <w:r>
        <w:tab/>
      </w:r>
      <w:r>
        <w:fldChar w:fldCharType="begin" w:fldLock="1"/>
      </w:r>
      <w:r>
        <w:instrText xml:space="preserve"> PAGEREF _</w:instrText>
      </w:r>
      <w:del w:id="356" w:author="Issam" w:date="2019-02-12T23:38:00Z">
        <w:r w:rsidR="00116825">
          <w:delInstrText>Toc525567287</w:delInstrText>
        </w:r>
      </w:del>
      <w:ins w:id="357" w:author="Issam" w:date="2019-02-12T23:38:00Z">
        <w:r>
          <w:instrText>Toc534720275</w:instrText>
        </w:r>
      </w:ins>
      <w:r>
        <w:instrText xml:space="preserve"> \h </w:instrText>
      </w:r>
      <w:r>
        <w:fldChar w:fldCharType="separate"/>
      </w:r>
      <w:del w:id="358" w:author="Issam" w:date="2019-02-12T23:38:00Z">
        <w:r w:rsidR="00116825">
          <w:delText>41</w:delText>
        </w:r>
      </w:del>
      <w:ins w:id="359" w:author="Issam" w:date="2019-02-12T23:38:00Z">
        <w:r>
          <w:t>43</w:t>
        </w:r>
      </w:ins>
      <w:r>
        <w:fldChar w:fldCharType="end"/>
      </w:r>
    </w:p>
    <w:p w14:paraId="0CA92B68" w14:textId="005801E7" w:rsidR="004041C3" w:rsidRPr="00175ED9" w:rsidRDefault="004041C3">
      <w:pPr>
        <w:pStyle w:val="41"/>
        <w:rPr>
          <w:rFonts w:ascii="Calibri" w:hAnsi="Calibri"/>
          <w:sz w:val="22"/>
          <w:szCs w:val="22"/>
        </w:rPr>
      </w:pPr>
      <w:r>
        <w:t>8.4.5.4</w:t>
      </w:r>
      <w:r w:rsidRPr="00175ED9">
        <w:rPr>
          <w:rFonts w:ascii="Calibri" w:hAnsi="Calibri"/>
          <w:sz w:val="22"/>
          <w:szCs w:val="22"/>
        </w:rPr>
        <w:tab/>
      </w:r>
      <w:r>
        <w:t>Abnormal Conditions</w:t>
      </w:r>
      <w:r>
        <w:tab/>
      </w:r>
      <w:r>
        <w:fldChar w:fldCharType="begin" w:fldLock="1"/>
      </w:r>
      <w:r>
        <w:instrText xml:space="preserve"> PAGEREF _</w:instrText>
      </w:r>
      <w:del w:id="360" w:author="Issam" w:date="2019-02-12T23:38:00Z">
        <w:r w:rsidR="00116825">
          <w:delInstrText>Toc525567288</w:delInstrText>
        </w:r>
      </w:del>
      <w:ins w:id="361" w:author="Issam" w:date="2019-02-12T23:38:00Z">
        <w:r>
          <w:instrText>Toc534720276</w:instrText>
        </w:r>
      </w:ins>
      <w:r>
        <w:instrText xml:space="preserve"> \h </w:instrText>
      </w:r>
      <w:r>
        <w:fldChar w:fldCharType="separate"/>
      </w:r>
      <w:del w:id="362" w:author="Issam" w:date="2019-02-12T23:38:00Z">
        <w:r w:rsidR="00116825">
          <w:delText>41</w:delText>
        </w:r>
      </w:del>
      <w:ins w:id="363" w:author="Issam" w:date="2019-02-12T23:38:00Z">
        <w:r>
          <w:t>44</w:t>
        </w:r>
      </w:ins>
      <w:r>
        <w:fldChar w:fldCharType="end"/>
      </w:r>
    </w:p>
    <w:p w14:paraId="50F2E748" w14:textId="006CD03F" w:rsidR="004041C3" w:rsidRPr="00175ED9" w:rsidRDefault="004041C3">
      <w:pPr>
        <w:pStyle w:val="31"/>
        <w:rPr>
          <w:rFonts w:ascii="Calibri" w:hAnsi="Calibri"/>
          <w:sz w:val="22"/>
          <w:szCs w:val="22"/>
        </w:rPr>
      </w:pPr>
      <w:r>
        <w:t>8.4.6</w:t>
      </w:r>
      <w:r w:rsidRPr="00175ED9">
        <w:rPr>
          <w:rFonts w:ascii="Calibri" w:hAnsi="Calibri"/>
          <w:sz w:val="22"/>
          <w:szCs w:val="22"/>
        </w:rPr>
        <w:tab/>
      </w:r>
      <w:r>
        <w:t>Uplink RAN Status Transfer</w:t>
      </w:r>
      <w:r>
        <w:tab/>
      </w:r>
      <w:r>
        <w:fldChar w:fldCharType="begin" w:fldLock="1"/>
      </w:r>
      <w:r>
        <w:instrText xml:space="preserve"> PAGEREF _</w:instrText>
      </w:r>
      <w:del w:id="364" w:author="Issam" w:date="2019-02-12T23:38:00Z">
        <w:r w:rsidR="00116825">
          <w:delInstrText>Toc525567289</w:delInstrText>
        </w:r>
      </w:del>
      <w:ins w:id="365" w:author="Issam" w:date="2019-02-12T23:38:00Z">
        <w:r>
          <w:instrText>Toc534720277</w:instrText>
        </w:r>
      </w:ins>
      <w:r>
        <w:instrText xml:space="preserve"> \h </w:instrText>
      </w:r>
      <w:r>
        <w:fldChar w:fldCharType="separate"/>
      </w:r>
      <w:del w:id="366" w:author="Issam" w:date="2019-02-12T23:38:00Z">
        <w:r w:rsidR="00116825">
          <w:delText>41</w:delText>
        </w:r>
      </w:del>
      <w:ins w:id="367" w:author="Issam" w:date="2019-02-12T23:38:00Z">
        <w:r>
          <w:t>44</w:t>
        </w:r>
      </w:ins>
      <w:r>
        <w:fldChar w:fldCharType="end"/>
      </w:r>
    </w:p>
    <w:p w14:paraId="119F9F55" w14:textId="148EBBB5" w:rsidR="004041C3" w:rsidRPr="00175ED9" w:rsidRDefault="004041C3">
      <w:pPr>
        <w:pStyle w:val="41"/>
        <w:rPr>
          <w:rFonts w:ascii="Calibri" w:hAnsi="Calibri"/>
          <w:sz w:val="22"/>
          <w:szCs w:val="22"/>
        </w:rPr>
      </w:pPr>
      <w:r>
        <w:t>8.4.6.1</w:t>
      </w:r>
      <w:r w:rsidRPr="00175ED9">
        <w:rPr>
          <w:rFonts w:ascii="Calibri" w:hAnsi="Calibri"/>
          <w:sz w:val="22"/>
          <w:szCs w:val="22"/>
        </w:rPr>
        <w:tab/>
      </w:r>
      <w:r>
        <w:t>General</w:t>
      </w:r>
      <w:r>
        <w:tab/>
      </w:r>
      <w:r>
        <w:fldChar w:fldCharType="begin" w:fldLock="1"/>
      </w:r>
      <w:r>
        <w:instrText xml:space="preserve"> PAGEREF _</w:instrText>
      </w:r>
      <w:del w:id="368" w:author="Issam" w:date="2019-02-12T23:38:00Z">
        <w:r w:rsidR="00116825">
          <w:delInstrText>Toc525567290</w:delInstrText>
        </w:r>
      </w:del>
      <w:ins w:id="369" w:author="Issam" w:date="2019-02-12T23:38:00Z">
        <w:r>
          <w:instrText>Toc534720278</w:instrText>
        </w:r>
      </w:ins>
      <w:r>
        <w:instrText xml:space="preserve"> \h </w:instrText>
      </w:r>
      <w:r>
        <w:fldChar w:fldCharType="separate"/>
      </w:r>
      <w:del w:id="370" w:author="Issam" w:date="2019-02-12T23:38:00Z">
        <w:r w:rsidR="00116825">
          <w:delText>41</w:delText>
        </w:r>
      </w:del>
      <w:ins w:id="371" w:author="Issam" w:date="2019-02-12T23:38:00Z">
        <w:r>
          <w:t>44</w:t>
        </w:r>
      </w:ins>
      <w:r>
        <w:fldChar w:fldCharType="end"/>
      </w:r>
    </w:p>
    <w:p w14:paraId="33B0421E" w14:textId="69A352C0" w:rsidR="004041C3" w:rsidRPr="00175ED9" w:rsidRDefault="004041C3">
      <w:pPr>
        <w:pStyle w:val="41"/>
        <w:rPr>
          <w:rFonts w:ascii="Calibri" w:hAnsi="Calibri"/>
          <w:sz w:val="22"/>
          <w:szCs w:val="22"/>
        </w:rPr>
      </w:pPr>
      <w:r>
        <w:t>8.4.6.2</w:t>
      </w:r>
      <w:r w:rsidRPr="00175ED9">
        <w:rPr>
          <w:rFonts w:ascii="Calibri" w:hAnsi="Calibri"/>
          <w:sz w:val="22"/>
          <w:szCs w:val="22"/>
        </w:rPr>
        <w:tab/>
      </w:r>
      <w:r>
        <w:t>Successful Operation</w:t>
      </w:r>
      <w:r>
        <w:tab/>
      </w:r>
      <w:r>
        <w:fldChar w:fldCharType="begin" w:fldLock="1"/>
      </w:r>
      <w:r>
        <w:instrText xml:space="preserve"> PAGEREF _</w:instrText>
      </w:r>
      <w:del w:id="372" w:author="Issam" w:date="2019-02-12T23:38:00Z">
        <w:r w:rsidR="00116825">
          <w:delInstrText>Toc525567291</w:delInstrText>
        </w:r>
      </w:del>
      <w:ins w:id="373" w:author="Issam" w:date="2019-02-12T23:38:00Z">
        <w:r>
          <w:instrText>Toc534720279</w:instrText>
        </w:r>
      </w:ins>
      <w:r>
        <w:instrText xml:space="preserve"> \h </w:instrText>
      </w:r>
      <w:r>
        <w:fldChar w:fldCharType="separate"/>
      </w:r>
      <w:del w:id="374" w:author="Issam" w:date="2019-02-12T23:38:00Z">
        <w:r w:rsidR="00116825">
          <w:delText>42</w:delText>
        </w:r>
      </w:del>
      <w:ins w:id="375" w:author="Issam" w:date="2019-02-12T23:38:00Z">
        <w:r>
          <w:t>44</w:t>
        </w:r>
      </w:ins>
      <w:r>
        <w:fldChar w:fldCharType="end"/>
      </w:r>
    </w:p>
    <w:p w14:paraId="0BE54242" w14:textId="5F4D3637" w:rsidR="004041C3" w:rsidRPr="00175ED9" w:rsidRDefault="004041C3">
      <w:pPr>
        <w:pStyle w:val="41"/>
        <w:rPr>
          <w:rFonts w:ascii="Calibri" w:hAnsi="Calibri"/>
          <w:sz w:val="22"/>
          <w:szCs w:val="22"/>
        </w:rPr>
      </w:pPr>
      <w:r>
        <w:t>8.4.6.3</w:t>
      </w:r>
      <w:r w:rsidRPr="00175ED9">
        <w:rPr>
          <w:rFonts w:ascii="Calibri" w:hAnsi="Calibri"/>
          <w:sz w:val="22"/>
          <w:szCs w:val="22"/>
        </w:rPr>
        <w:tab/>
      </w:r>
      <w:r>
        <w:t>Abnormal Conditions</w:t>
      </w:r>
      <w:r>
        <w:tab/>
      </w:r>
      <w:r>
        <w:fldChar w:fldCharType="begin" w:fldLock="1"/>
      </w:r>
      <w:r>
        <w:instrText xml:space="preserve"> PAGEREF _</w:instrText>
      </w:r>
      <w:del w:id="376" w:author="Issam" w:date="2019-02-12T23:38:00Z">
        <w:r w:rsidR="00116825">
          <w:delInstrText>Toc525567292</w:delInstrText>
        </w:r>
      </w:del>
      <w:ins w:id="377" w:author="Issam" w:date="2019-02-12T23:38:00Z">
        <w:r>
          <w:instrText>Toc534720280</w:instrText>
        </w:r>
      </w:ins>
      <w:r>
        <w:instrText xml:space="preserve"> \h </w:instrText>
      </w:r>
      <w:r>
        <w:fldChar w:fldCharType="separate"/>
      </w:r>
      <w:del w:id="378" w:author="Issam" w:date="2019-02-12T23:38:00Z">
        <w:r w:rsidR="00116825">
          <w:delText>42</w:delText>
        </w:r>
      </w:del>
      <w:ins w:id="379" w:author="Issam" w:date="2019-02-12T23:38:00Z">
        <w:r>
          <w:t>44</w:t>
        </w:r>
      </w:ins>
      <w:r>
        <w:fldChar w:fldCharType="end"/>
      </w:r>
    </w:p>
    <w:p w14:paraId="752B8AC8" w14:textId="35FE79F3" w:rsidR="004041C3" w:rsidRPr="00175ED9" w:rsidRDefault="004041C3">
      <w:pPr>
        <w:pStyle w:val="31"/>
        <w:rPr>
          <w:rFonts w:ascii="Calibri" w:hAnsi="Calibri"/>
          <w:sz w:val="22"/>
          <w:szCs w:val="22"/>
        </w:rPr>
      </w:pPr>
      <w:r>
        <w:t>8.4.7</w:t>
      </w:r>
      <w:r w:rsidRPr="00175ED9">
        <w:rPr>
          <w:rFonts w:ascii="Calibri" w:hAnsi="Calibri"/>
          <w:sz w:val="22"/>
          <w:szCs w:val="22"/>
        </w:rPr>
        <w:tab/>
      </w:r>
      <w:r>
        <w:t>Downlink RAN Status Transfer</w:t>
      </w:r>
      <w:r>
        <w:tab/>
      </w:r>
      <w:r>
        <w:fldChar w:fldCharType="begin" w:fldLock="1"/>
      </w:r>
      <w:r>
        <w:instrText xml:space="preserve"> PAGEREF _</w:instrText>
      </w:r>
      <w:del w:id="380" w:author="Issam" w:date="2019-02-12T23:38:00Z">
        <w:r w:rsidR="00116825">
          <w:delInstrText>Toc525567293</w:delInstrText>
        </w:r>
      </w:del>
      <w:ins w:id="381" w:author="Issam" w:date="2019-02-12T23:38:00Z">
        <w:r>
          <w:instrText>Toc534720281</w:instrText>
        </w:r>
      </w:ins>
      <w:r>
        <w:instrText xml:space="preserve"> \h </w:instrText>
      </w:r>
      <w:r>
        <w:fldChar w:fldCharType="separate"/>
      </w:r>
      <w:del w:id="382" w:author="Issam" w:date="2019-02-12T23:38:00Z">
        <w:r w:rsidR="00116825">
          <w:delText>42</w:delText>
        </w:r>
      </w:del>
      <w:ins w:id="383" w:author="Issam" w:date="2019-02-12T23:38:00Z">
        <w:r>
          <w:t>44</w:t>
        </w:r>
      </w:ins>
      <w:r>
        <w:fldChar w:fldCharType="end"/>
      </w:r>
    </w:p>
    <w:p w14:paraId="22780C53" w14:textId="5306958D" w:rsidR="004041C3" w:rsidRPr="00175ED9" w:rsidRDefault="004041C3">
      <w:pPr>
        <w:pStyle w:val="41"/>
        <w:rPr>
          <w:rFonts w:ascii="Calibri" w:hAnsi="Calibri"/>
          <w:sz w:val="22"/>
          <w:szCs w:val="22"/>
        </w:rPr>
      </w:pPr>
      <w:r>
        <w:t>8.4.7.1</w:t>
      </w:r>
      <w:r w:rsidRPr="00175ED9">
        <w:rPr>
          <w:rFonts w:ascii="Calibri" w:hAnsi="Calibri"/>
          <w:sz w:val="22"/>
          <w:szCs w:val="22"/>
        </w:rPr>
        <w:tab/>
      </w:r>
      <w:r>
        <w:t>General</w:t>
      </w:r>
      <w:r>
        <w:tab/>
      </w:r>
      <w:r>
        <w:fldChar w:fldCharType="begin" w:fldLock="1"/>
      </w:r>
      <w:r>
        <w:instrText xml:space="preserve"> PAGEREF _</w:instrText>
      </w:r>
      <w:del w:id="384" w:author="Issam" w:date="2019-02-12T23:38:00Z">
        <w:r w:rsidR="00116825">
          <w:delInstrText>Toc525567294</w:delInstrText>
        </w:r>
      </w:del>
      <w:ins w:id="385" w:author="Issam" w:date="2019-02-12T23:38:00Z">
        <w:r>
          <w:instrText>Toc534720282</w:instrText>
        </w:r>
      </w:ins>
      <w:r>
        <w:instrText xml:space="preserve"> \h </w:instrText>
      </w:r>
      <w:r>
        <w:fldChar w:fldCharType="separate"/>
      </w:r>
      <w:del w:id="386" w:author="Issam" w:date="2019-02-12T23:38:00Z">
        <w:r w:rsidR="00116825">
          <w:delText>42</w:delText>
        </w:r>
      </w:del>
      <w:ins w:id="387" w:author="Issam" w:date="2019-02-12T23:38:00Z">
        <w:r>
          <w:t>44</w:t>
        </w:r>
      </w:ins>
      <w:r>
        <w:fldChar w:fldCharType="end"/>
      </w:r>
    </w:p>
    <w:p w14:paraId="727D94C1" w14:textId="37EF6DD5" w:rsidR="004041C3" w:rsidRPr="00175ED9" w:rsidRDefault="004041C3">
      <w:pPr>
        <w:pStyle w:val="41"/>
        <w:rPr>
          <w:rFonts w:ascii="Calibri" w:hAnsi="Calibri"/>
          <w:sz w:val="22"/>
          <w:szCs w:val="22"/>
        </w:rPr>
      </w:pPr>
      <w:r>
        <w:t>8.4.7.2</w:t>
      </w:r>
      <w:r w:rsidRPr="00175ED9">
        <w:rPr>
          <w:rFonts w:ascii="Calibri" w:hAnsi="Calibri"/>
          <w:sz w:val="22"/>
          <w:szCs w:val="22"/>
        </w:rPr>
        <w:tab/>
      </w:r>
      <w:r>
        <w:t>Successful Operation</w:t>
      </w:r>
      <w:r>
        <w:tab/>
      </w:r>
      <w:r>
        <w:fldChar w:fldCharType="begin" w:fldLock="1"/>
      </w:r>
      <w:r>
        <w:instrText xml:space="preserve"> PAGEREF _</w:instrText>
      </w:r>
      <w:del w:id="388" w:author="Issam" w:date="2019-02-12T23:38:00Z">
        <w:r w:rsidR="00116825">
          <w:delInstrText>Toc525567295</w:delInstrText>
        </w:r>
      </w:del>
      <w:ins w:id="389" w:author="Issam" w:date="2019-02-12T23:38:00Z">
        <w:r>
          <w:instrText>Toc534720283</w:instrText>
        </w:r>
      </w:ins>
      <w:r>
        <w:instrText xml:space="preserve"> \h </w:instrText>
      </w:r>
      <w:r>
        <w:fldChar w:fldCharType="separate"/>
      </w:r>
      <w:del w:id="390" w:author="Issam" w:date="2019-02-12T23:38:00Z">
        <w:r w:rsidR="00116825">
          <w:delText>42</w:delText>
        </w:r>
      </w:del>
      <w:ins w:id="391" w:author="Issam" w:date="2019-02-12T23:38:00Z">
        <w:r>
          <w:t>45</w:t>
        </w:r>
      </w:ins>
      <w:r>
        <w:fldChar w:fldCharType="end"/>
      </w:r>
    </w:p>
    <w:p w14:paraId="56C0B0B0" w14:textId="1EA537B2" w:rsidR="004041C3" w:rsidRPr="00175ED9" w:rsidRDefault="004041C3">
      <w:pPr>
        <w:pStyle w:val="41"/>
        <w:rPr>
          <w:rFonts w:ascii="Calibri" w:hAnsi="Calibri"/>
          <w:sz w:val="22"/>
          <w:szCs w:val="22"/>
        </w:rPr>
      </w:pPr>
      <w:r>
        <w:t>8.4.7.3</w:t>
      </w:r>
      <w:r w:rsidRPr="00175ED9">
        <w:rPr>
          <w:rFonts w:ascii="Calibri" w:hAnsi="Calibri"/>
          <w:sz w:val="22"/>
          <w:szCs w:val="22"/>
        </w:rPr>
        <w:tab/>
      </w:r>
      <w:r>
        <w:t>Abnormal Conditions</w:t>
      </w:r>
      <w:r>
        <w:tab/>
      </w:r>
      <w:r>
        <w:fldChar w:fldCharType="begin" w:fldLock="1"/>
      </w:r>
      <w:r>
        <w:instrText xml:space="preserve"> PAGEREF _</w:instrText>
      </w:r>
      <w:del w:id="392" w:author="Issam" w:date="2019-02-12T23:38:00Z">
        <w:r w:rsidR="00116825">
          <w:delInstrText>Toc525567296</w:delInstrText>
        </w:r>
      </w:del>
      <w:ins w:id="393" w:author="Issam" w:date="2019-02-12T23:38:00Z">
        <w:r>
          <w:instrText>Toc534720284</w:instrText>
        </w:r>
      </w:ins>
      <w:r>
        <w:instrText xml:space="preserve"> \h </w:instrText>
      </w:r>
      <w:r>
        <w:fldChar w:fldCharType="separate"/>
      </w:r>
      <w:del w:id="394" w:author="Issam" w:date="2019-02-12T23:38:00Z">
        <w:r w:rsidR="00116825">
          <w:delText>42</w:delText>
        </w:r>
      </w:del>
      <w:ins w:id="395" w:author="Issam" w:date="2019-02-12T23:38:00Z">
        <w:r>
          <w:t>45</w:t>
        </w:r>
      </w:ins>
      <w:r>
        <w:fldChar w:fldCharType="end"/>
      </w:r>
    </w:p>
    <w:p w14:paraId="39474474" w14:textId="62D0C74D" w:rsidR="004041C3" w:rsidRPr="00175ED9" w:rsidRDefault="004041C3">
      <w:pPr>
        <w:pStyle w:val="21"/>
        <w:rPr>
          <w:rFonts w:ascii="Calibri" w:hAnsi="Calibri"/>
          <w:sz w:val="22"/>
          <w:szCs w:val="22"/>
        </w:rPr>
      </w:pPr>
      <w:r>
        <w:t>8.5</w:t>
      </w:r>
      <w:r w:rsidRPr="00175ED9">
        <w:rPr>
          <w:rFonts w:ascii="Calibri" w:hAnsi="Calibri"/>
          <w:sz w:val="22"/>
          <w:szCs w:val="22"/>
        </w:rPr>
        <w:tab/>
      </w:r>
      <w:r>
        <w:t>Paging Procedures</w:t>
      </w:r>
      <w:r>
        <w:tab/>
      </w:r>
      <w:r>
        <w:fldChar w:fldCharType="begin" w:fldLock="1"/>
      </w:r>
      <w:r>
        <w:instrText xml:space="preserve"> PAGEREF _</w:instrText>
      </w:r>
      <w:del w:id="396" w:author="Issam" w:date="2019-02-12T23:38:00Z">
        <w:r w:rsidR="00116825">
          <w:delInstrText>Toc525567297</w:delInstrText>
        </w:r>
      </w:del>
      <w:ins w:id="397" w:author="Issam" w:date="2019-02-12T23:38:00Z">
        <w:r>
          <w:instrText>Toc534720285</w:instrText>
        </w:r>
      </w:ins>
      <w:r>
        <w:instrText xml:space="preserve"> \h </w:instrText>
      </w:r>
      <w:r>
        <w:fldChar w:fldCharType="separate"/>
      </w:r>
      <w:del w:id="398" w:author="Issam" w:date="2019-02-12T23:38:00Z">
        <w:r w:rsidR="00116825">
          <w:delText>42</w:delText>
        </w:r>
      </w:del>
      <w:ins w:id="399" w:author="Issam" w:date="2019-02-12T23:38:00Z">
        <w:r>
          <w:t>45</w:t>
        </w:r>
      </w:ins>
      <w:r>
        <w:fldChar w:fldCharType="end"/>
      </w:r>
    </w:p>
    <w:p w14:paraId="7E19DAEC" w14:textId="452960DF" w:rsidR="004041C3" w:rsidRPr="00175ED9" w:rsidRDefault="004041C3">
      <w:pPr>
        <w:pStyle w:val="31"/>
        <w:rPr>
          <w:rFonts w:ascii="Calibri" w:hAnsi="Calibri"/>
          <w:sz w:val="22"/>
          <w:szCs w:val="22"/>
        </w:rPr>
      </w:pPr>
      <w:r>
        <w:t>8.5.1</w:t>
      </w:r>
      <w:r w:rsidRPr="00175ED9">
        <w:rPr>
          <w:rFonts w:ascii="Calibri" w:hAnsi="Calibri"/>
          <w:sz w:val="22"/>
          <w:szCs w:val="22"/>
        </w:rPr>
        <w:tab/>
      </w:r>
      <w:r>
        <w:t>Paging</w:t>
      </w:r>
      <w:r>
        <w:tab/>
      </w:r>
      <w:r>
        <w:fldChar w:fldCharType="begin" w:fldLock="1"/>
      </w:r>
      <w:r>
        <w:instrText xml:space="preserve"> PAGEREF _</w:instrText>
      </w:r>
      <w:del w:id="400" w:author="Issam" w:date="2019-02-12T23:38:00Z">
        <w:r w:rsidR="00116825">
          <w:delInstrText>Toc525567298</w:delInstrText>
        </w:r>
      </w:del>
      <w:ins w:id="401" w:author="Issam" w:date="2019-02-12T23:38:00Z">
        <w:r>
          <w:instrText>Toc534720286</w:instrText>
        </w:r>
      </w:ins>
      <w:r>
        <w:instrText xml:space="preserve"> \h </w:instrText>
      </w:r>
      <w:r>
        <w:fldChar w:fldCharType="separate"/>
      </w:r>
      <w:del w:id="402" w:author="Issam" w:date="2019-02-12T23:38:00Z">
        <w:r w:rsidR="00116825">
          <w:delText>42</w:delText>
        </w:r>
      </w:del>
      <w:ins w:id="403" w:author="Issam" w:date="2019-02-12T23:38:00Z">
        <w:r>
          <w:t>45</w:t>
        </w:r>
      </w:ins>
      <w:r>
        <w:fldChar w:fldCharType="end"/>
      </w:r>
    </w:p>
    <w:p w14:paraId="40F08632" w14:textId="50E9A274" w:rsidR="004041C3" w:rsidRPr="00175ED9" w:rsidRDefault="004041C3">
      <w:pPr>
        <w:pStyle w:val="41"/>
        <w:rPr>
          <w:rFonts w:ascii="Calibri" w:hAnsi="Calibri"/>
          <w:sz w:val="22"/>
          <w:szCs w:val="22"/>
        </w:rPr>
      </w:pPr>
      <w:r>
        <w:t>8.5.1.1</w:t>
      </w:r>
      <w:r w:rsidRPr="00175ED9">
        <w:rPr>
          <w:rFonts w:ascii="Calibri" w:hAnsi="Calibri"/>
          <w:sz w:val="22"/>
          <w:szCs w:val="22"/>
        </w:rPr>
        <w:tab/>
      </w:r>
      <w:r>
        <w:t>General</w:t>
      </w:r>
      <w:r>
        <w:tab/>
      </w:r>
      <w:r>
        <w:fldChar w:fldCharType="begin" w:fldLock="1"/>
      </w:r>
      <w:r>
        <w:instrText xml:space="preserve"> PAGEREF _</w:instrText>
      </w:r>
      <w:del w:id="404" w:author="Issam" w:date="2019-02-12T23:38:00Z">
        <w:r w:rsidR="00116825">
          <w:delInstrText>Toc525567299</w:delInstrText>
        </w:r>
      </w:del>
      <w:ins w:id="405" w:author="Issam" w:date="2019-02-12T23:38:00Z">
        <w:r>
          <w:instrText>Toc534720287</w:instrText>
        </w:r>
      </w:ins>
      <w:r>
        <w:instrText xml:space="preserve"> \h </w:instrText>
      </w:r>
      <w:r>
        <w:fldChar w:fldCharType="separate"/>
      </w:r>
      <w:del w:id="406" w:author="Issam" w:date="2019-02-12T23:38:00Z">
        <w:r w:rsidR="00116825">
          <w:delText>42</w:delText>
        </w:r>
      </w:del>
      <w:ins w:id="407" w:author="Issam" w:date="2019-02-12T23:38:00Z">
        <w:r>
          <w:t>45</w:t>
        </w:r>
      </w:ins>
      <w:r>
        <w:fldChar w:fldCharType="end"/>
      </w:r>
    </w:p>
    <w:p w14:paraId="66590CBF" w14:textId="5769A848" w:rsidR="004041C3" w:rsidRPr="00175ED9" w:rsidRDefault="004041C3">
      <w:pPr>
        <w:pStyle w:val="41"/>
        <w:rPr>
          <w:rFonts w:ascii="Calibri" w:hAnsi="Calibri"/>
          <w:sz w:val="22"/>
          <w:szCs w:val="22"/>
        </w:rPr>
      </w:pPr>
      <w:r>
        <w:t>8.5.1.2</w:t>
      </w:r>
      <w:r w:rsidRPr="00175ED9">
        <w:rPr>
          <w:rFonts w:ascii="Calibri" w:hAnsi="Calibri"/>
          <w:sz w:val="22"/>
          <w:szCs w:val="22"/>
        </w:rPr>
        <w:tab/>
      </w:r>
      <w:r>
        <w:t>Successful Operation</w:t>
      </w:r>
      <w:r>
        <w:tab/>
      </w:r>
      <w:r>
        <w:fldChar w:fldCharType="begin" w:fldLock="1"/>
      </w:r>
      <w:r>
        <w:instrText xml:space="preserve"> PAGEREF _</w:instrText>
      </w:r>
      <w:del w:id="408" w:author="Issam" w:date="2019-02-12T23:38:00Z">
        <w:r w:rsidR="00116825">
          <w:delInstrText>Toc525567300</w:delInstrText>
        </w:r>
      </w:del>
      <w:ins w:id="409" w:author="Issam" w:date="2019-02-12T23:38:00Z">
        <w:r>
          <w:instrText>Toc534720288</w:instrText>
        </w:r>
      </w:ins>
      <w:r>
        <w:instrText xml:space="preserve"> \h </w:instrText>
      </w:r>
      <w:r>
        <w:fldChar w:fldCharType="separate"/>
      </w:r>
      <w:del w:id="410" w:author="Issam" w:date="2019-02-12T23:38:00Z">
        <w:r w:rsidR="00116825">
          <w:delText>43</w:delText>
        </w:r>
      </w:del>
      <w:ins w:id="411" w:author="Issam" w:date="2019-02-12T23:38:00Z">
        <w:r>
          <w:t>45</w:t>
        </w:r>
      </w:ins>
      <w:r>
        <w:fldChar w:fldCharType="end"/>
      </w:r>
    </w:p>
    <w:p w14:paraId="014ADA66" w14:textId="70A49F8C" w:rsidR="004041C3" w:rsidRPr="00175ED9" w:rsidRDefault="004041C3">
      <w:pPr>
        <w:pStyle w:val="41"/>
        <w:rPr>
          <w:rFonts w:ascii="Calibri" w:hAnsi="Calibri"/>
          <w:sz w:val="22"/>
          <w:szCs w:val="22"/>
        </w:rPr>
      </w:pPr>
      <w:r>
        <w:t>8.5.1.3</w:t>
      </w:r>
      <w:r w:rsidRPr="00175ED9">
        <w:rPr>
          <w:rFonts w:ascii="Calibri" w:hAnsi="Calibri"/>
          <w:sz w:val="22"/>
          <w:szCs w:val="22"/>
        </w:rPr>
        <w:tab/>
      </w:r>
      <w:r>
        <w:t>Abnormal Conditions</w:t>
      </w:r>
      <w:r>
        <w:tab/>
      </w:r>
      <w:r>
        <w:fldChar w:fldCharType="begin" w:fldLock="1"/>
      </w:r>
      <w:r>
        <w:instrText xml:space="preserve"> PAGEREF _</w:instrText>
      </w:r>
      <w:del w:id="412" w:author="Issam" w:date="2019-02-12T23:38:00Z">
        <w:r w:rsidR="00116825">
          <w:delInstrText>Toc525567301</w:delInstrText>
        </w:r>
      </w:del>
      <w:ins w:id="413" w:author="Issam" w:date="2019-02-12T23:38:00Z">
        <w:r>
          <w:instrText>Toc534720289</w:instrText>
        </w:r>
      </w:ins>
      <w:r>
        <w:instrText xml:space="preserve"> \h </w:instrText>
      </w:r>
      <w:r>
        <w:fldChar w:fldCharType="separate"/>
      </w:r>
      <w:del w:id="414" w:author="Issam" w:date="2019-02-12T23:38:00Z">
        <w:r w:rsidR="00116825">
          <w:delText>43</w:delText>
        </w:r>
      </w:del>
      <w:ins w:id="415" w:author="Issam" w:date="2019-02-12T23:38:00Z">
        <w:r>
          <w:t>46</w:t>
        </w:r>
      </w:ins>
      <w:r>
        <w:fldChar w:fldCharType="end"/>
      </w:r>
    </w:p>
    <w:p w14:paraId="2FA93AD2" w14:textId="1AAC9BD3" w:rsidR="004041C3" w:rsidRPr="00175ED9" w:rsidRDefault="004041C3">
      <w:pPr>
        <w:pStyle w:val="21"/>
        <w:rPr>
          <w:rFonts w:ascii="Calibri" w:hAnsi="Calibri"/>
          <w:sz w:val="22"/>
          <w:szCs w:val="22"/>
        </w:rPr>
      </w:pPr>
      <w:r>
        <w:t>8.6</w:t>
      </w:r>
      <w:r w:rsidRPr="00175ED9">
        <w:rPr>
          <w:rFonts w:ascii="Calibri" w:hAnsi="Calibri"/>
          <w:sz w:val="22"/>
          <w:szCs w:val="22"/>
        </w:rPr>
        <w:tab/>
      </w:r>
      <w:r>
        <w:t>Transport of NAS Messages Procedures</w:t>
      </w:r>
      <w:r>
        <w:tab/>
      </w:r>
      <w:r>
        <w:fldChar w:fldCharType="begin" w:fldLock="1"/>
      </w:r>
      <w:r>
        <w:instrText xml:space="preserve"> PAGEREF _</w:instrText>
      </w:r>
      <w:del w:id="416" w:author="Issam" w:date="2019-02-12T23:38:00Z">
        <w:r w:rsidR="00116825">
          <w:delInstrText>Toc525567302</w:delInstrText>
        </w:r>
      </w:del>
      <w:ins w:id="417" w:author="Issam" w:date="2019-02-12T23:38:00Z">
        <w:r>
          <w:instrText>Toc534720290</w:instrText>
        </w:r>
      </w:ins>
      <w:r>
        <w:instrText xml:space="preserve"> \h </w:instrText>
      </w:r>
      <w:r>
        <w:fldChar w:fldCharType="separate"/>
      </w:r>
      <w:del w:id="418" w:author="Issam" w:date="2019-02-12T23:38:00Z">
        <w:r w:rsidR="00116825">
          <w:delText>43</w:delText>
        </w:r>
      </w:del>
      <w:ins w:id="419" w:author="Issam" w:date="2019-02-12T23:38:00Z">
        <w:r>
          <w:t>46</w:t>
        </w:r>
      </w:ins>
      <w:r>
        <w:fldChar w:fldCharType="end"/>
      </w:r>
    </w:p>
    <w:p w14:paraId="0A4253E0" w14:textId="15126C3B" w:rsidR="004041C3" w:rsidRPr="00175ED9" w:rsidRDefault="004041C3">
      <w:pPr>
        <w:pStyle w:val="31"/>
        <w:rPr>
          <w:rFonts w:ascii="Calibri" w:hAnsi="Calibri"/>
          <w:sz w:val="22"/>
          <w:szCs w:val="22"/>
        </w:rPr>
      </w:pPr>
      <w:r>
        <w:t>8.6.1</w:t>
      </w:r>
      <w:r w:rsidRPr="00175ED9">
        <w:rPr>
          <w:rFonts w:ascii="Calibri" w:hAnsi="Calibri"/>
          <w:sz w:val="22"/>
          <w:szCs w:val="22"/>
        </w:rPr>
        <w:tab/>
      </w:r>
      <w:r>
        <w:t>Initial UE Message</w:t>
      </w:r>
      <w:r>
        <w:tab/>
      </w:r>
      <w:r>
        <w:fldChar w:fldCharType="begin" w:fldLock="1"/>
      </w:r>
      <w:r>
        <w:instrText xml:space="preserve"> PAGEREF _</w:instrText>
      </w:r>
      <w:del w:id="420" w:author="Issam" w:date="2019-02-12T23:38:00Z">
        <w:r w:rsidR="00116825">
          <w:delInstrText>Toc525567303</w:delInstrText>
        </w:r>
      </w:del>
      <w:ins w:id="421" w:author="Issam" w:date="2019-02-12T23:38:00Z">
        <w:r>
          <w:instrText>Toc534720291</w:instrText>
        </w:r>
      </w:ins>
      <w:r>
        <w:instrText xml:space="preserve"> \h </w:instrText>
      </w:r>
      <w:r>
        <w:fldChar w:fldCharType="separate"/>
      </w:r>
      <w:del w:id="422" w:author="Issam" w:date="2019-02-12T23:38:00Z">
        <w:r w:rsidR="00116825">
          <w:delText>43</w:delText>
        </w:r>
      </w:del>
      <w:ins w:id="423" w:author="Issam" w:date="2019-02-12T23:38:00Z">
        <w:r>
          <w:t>46</w:t>
        </w:r>
      </w:ins>
      <w:r>
        <w:fldChar w:fldCharType="end"/>
      </w:r>
    </w:p>
    <w:p w14:paraId="2D985F3A" w14:textId="5DC8A948" w:rsidR="004041C3" w:rsidRPr="00175ED9" w:rsidRDefault="004041C3">
      <w:pPr>
        <w:pStyle w:val="41"/>
        <w:rPr>
          <w:rFonts w:ascii="Calibri" w:hAnsi="Calibri"/>
          <w:sz w:val="22"/>
          <w:szCs w:val="22"/>
        </w:rPr>
      </w:pPr>
      <w:r>
        <w:t>8.6.1.1</w:t>
      </w:r>
      <w:r w:rsidRPr="00175ED9">
        <w:rPr>
          <w:rFonts w:ascii="Calibri" w:hAnsi="Calibri"/>
          <w:sz w:val="22"/>
          <w:szCs w:val="22"/>
        </w:rPr>
        <w:tab/>
      </w:r>
      <w:r>
        <w:t>General</w:t>
      </w:r>
      <w:r>
        <w:tab/>
      </w:r>
      <w:r>
        <w:fldChar w:fldCharType="begin" w:fldLock="1"/>
      </w:r>
      <w:r>
        <w:instrText xml:space="preserve"> PAGEREF _</w:instrText>
      </w:r>
      <w:del w:id="424" w:author="Issam" w:date="2019-02-12T23:38:00Z">
        <w:r w:rsidR="00116825">
          <w:delInstrText>Toc525567304</w:delInstrText>
        </w:r>
      </w:del>
      <w:ins w:id="425" w:author="Issam" w:date="2019-02-12T23:38:00Z">
        <w:r>
          <w:instrText>Toc534720292</w:instrText>
        </w:r>
      </w:ins>
      <w:r>
        <w:instrText xml:space="preserve"> \h </w:instrText>
      </w:r>
      <w:r>
        <w:fldChar w:fldCharType="separate"/>
      </w:r>
      <w:del w:id="426" w:author="Issam" w:date="2019-02-12T23:38:00Z">
        <w:r w:rsidR="00116825">
          <w:delText>43</w:delText>
        </w:r>
      </w:del>
      <w:ins w:id="427" w:author="Issam" w:date="2019-02-12T23:38:00Z">
        <w:r>
          <w:t>46</w:t>
        </w:r>
      </w:ins>
      <w:r>
        <w:fldChar w:fldCharType="end"/>
      </w:r>
    </w:p>
    <w:p w14:paraId="498A01A9" w14:textId="54106783" w:rsidR="004041C3" w:rsidRPr="00175ED9" w:rsidRDefault="004041C3">
      <w:pPr>
        <w:pStyle w:val="41"/>
        <w:rPr>
          <w:rFonts w:ascii="Calibri" w:hAnsi="Calibri"/>
          <w:sz w:val="22"/>
          <w:szCs w:val="22"/>
        </w:rPr>
      </w:pPr>
      <w:r>
        <w:t>8.6.1.2</w:t>
      </w:r>
      <w:r w:rsidRPr="00175ED9">
        <w:rPr>
          <w:rFonts w:ascii="Calibri" w:hAnsi="Calibri"/>
          <w:sz w:val="22"/>
          <w:szCs w:val="22"/>
        </w:rPr>
        <w:tab/>
      </w:r>
      <w:r>
        <w:t>Successful Operation</w:t>
      </w:r>
      <w:r>
        <w:tab/>
      </w:r>
      <w:r>
        <w:fldChar w:fldCharType="begin" w:fldLock="1"/>
      </w:r>
      <w:r>
        <w:instrText xml:space="preserve"> PAGEREF _</w:instrText>
      </w:r>
      <w:del w:id="428" w:author="Issam" w:date="2019-02-12T23:38:00Z">
        <w:r w:rsidR="00116825">
          <w:delInstrText>Toc525567305</w:delInstrText>
        </w:r>
      </w:del>
      <w:ins w:id="429" w:author="Issam" w:date="2019-02-12T23:38:00Z">
        <w:r>
          <w:instrText>Toc534720293</w:instrText>
        </w:r>
      </w:ins>
      <w:r>
        <w:instrText xml:space="preserve"> \h </w:instrText>
      </w:r>
      <w:r>
        <w:fldChar w:fldCharType="separate"/>
      </w:r>
      <w:del w:id="430" w:author="Issam" w:date="2019-02-12T23:38:00Z">
        <w:r w:rsidR="00116825">
          <w:delText>44</w:delText>
        </w:r>
      </w:del>
      <w:ins w:id="431" w:author="Issam" w:date="2019-02-12T23:38:00Z">
        <w:r>
          <w:t>46</w:t>
        </w:r>
      </w:ins>
      <w:r>
        <w:fldChar w:fldCharType="end"/>
      </w:r>
    </w:p>
    <w:p w14:paraId="4E6E7A76" w14:textId="420BAE1C" w:rsidR="004041C3" w:rsidRPr="00175ED9" w:rsidRDefault="004041C3">
      <w:pPr>
        <w:pStyle w:val="41"/>
        <w:rPr>
          <w:rFonts w:ascii="Calibri" w:hAnsi="Calibri"/>
          <w:sz w:val="22"/>
          <w:szCs w:val="22"/>
        </w:rPr>
      </w:pPr>
      <w:r>
        <w:t>8.6.1.3</w:t>
      </w:r>
      <w:r w:rsidRPr="00175ED9">
        <w:rPr>
          <w:rFonts w:ascii="Calibri" w:hAnsi="Calibri"/>
          <w:sz w:val="22"/>
          <w:szCs w:val="22"/>
        </w:rPr>
        <w:tab/>
      </w:r>
      <w:r>
        <w:t>Abnormal Conditions</w:t>
      </w:r>
      <w:r>
        <w:tab/>
      </w:r>
      <w:r>
        <w:fldChar w:fldCharType="begin" w:fldLock="1"/>
      </w:r>
      <w:r>
        <w:instrText xml:space="preserve"> PAGEREF _</w:instrText>
      </w:r>
      <w:del w:id="432" w:author="Issam" w:date="2019-02-12T23:38:00Z">
        <w:r w:rsidR="00116825">
          <w:delInstrText>Toc525567306</w:delInstrText>
        </w:r>
      </w:del>
      <w:ins w:id="433" w:author="Issam" w:date="2019-02-12T23:38:00Z">
        <w:r>
          <w:instrText>Toc534720294</w:instrText>
        </w:r>
      </w:ins>
      <w:r>
        <w:instrText xml:space="preserve"> \h </w:instrText>
      </w:r>
      <w:r>
        <w:fldChar w:fldCharType="separate"/>
      </w:r>
      <w:del w:id="434" w:author="Issam" w:date="2019-02-12T23:38:00Z">
        <w:r w:rsidR="00116825">
          <w:delText>44</w:delText>
        </w:r>
      </w:del>
      <w:ins w:id="435" w:author="Issam" w:date="2019-02-12T23:38:00Z">
        <w:r>
          <w:t>47</w:t>
        </w:r>
      </w:ins>
      <w:r>
        <w:fldChar w:fldCharType="end"/>
      </w:r>
    </w:p>
    <w:p w14:paraId="7F5CDCBA" w14:textId="45AAF31F" w:rsidR="004041C3" w:rsidRPr="00175ED9" w:rsidRDefault="004041C3">
      <w:pPr>
        <w:pStyle w:val="31"/>
        <w:rPr>
          <w:rFonts w:ascii="Calibri" w:hAnsi="Calibri"/>
          <w:sz w:val="22"/>
          <w:szCs w:val="22"/>
        </w:rPr>
      </w:pPr>
      <w:r>
        <w:t>8.6.2</w:t>
      </w:r>
      <w:r w:rsidRPr="00175ED9">
        <w:rPr>
          <w:rFonts w:ascii="Calibri" w:hAnsi="Calibri"/>
          <w:sz w:val="22"/>
          <w:szCs w:val="22"/>
        </w:rPr>
        <w:tab/>
      </w:r>
      <w:r>
        <w:t>Downlink NAS Transport</w:t>
      </w:r>
      <w:r>
        <w:tab/>
      </w:r>
      <w:r>
        <w:fldChar w:fldCharType="begin" w:fldLock="1"/>
      </w:r>
      <w:r>
        <w:instrText xml:space="preserve"> PAGEREF _</w:instrText>
      </w:r>
      <w:del w:id="436" w:author="Issam" w:date="2019-02-12T23:38:00Z">
        <w:r w:rsidR="00116825">
          <w:delInstrText>Toc525567307</w:delInstrText>
        </w:r>
      </w:del>
      <w:ins w:id="437" w:author="Issam" w:date="2019-02-12T23:38:00Z">
        <w:r>
          <w:instrText>Toc534720295</w:instrText>
        </w:r>
      </w:ins>
      <w:r>
        <w:instrText xml:space="preserve"> \h </w:instrText>
      </w:r>
      <w:r>
        <w:fldChar w:fldCharType="separate"/>
      </w:r>
      <w:del w:id="438" w:author="Issam" w:date="2019-02-12T23:38:00Z">
        <w:r w:rsidR="00116825">
          <w:delText>44</w:delText>
        </w:r>
      </w:del>
      <w:ins w:id="439" w:author="Issam" w:date="2019-02-12T23:38:00Z">
        <w:r>
          <w:t>47</w:t>
        </w:r>
      </w:ins>
      <w:r>
        <w:fldChar w:fldCharType="end"/>
      </w:r>
    </w:p>
    <w:p w14:paraId="288CBFF0" w14:textId="40BD0FE8" w:rsidR="004041C3" w:rsidRPr="00175ED9" w:rsidRDefault="004041C3">
      <w:pPr>
        <w:pStyle w:val="41"/>
        <w:rPr>
          <w:rFonts w:ascii="Calibri" w:hAnsi="Calibri"/>
          <w:sz w:val="22"/>
          <w:szCs w:val="22"/>
        </w:rPr>
      </w:pPr>
      <w:r>
        <w:t>8.6.2.1</w:t>
      </w:r>
      <w:r w:rsidRPr="00175ED9">
        <w:rPr>
          <w:rFonts w:ascii="Calibri" w:hAnsi="Calibri"/>
          <w:sz w:val="22"/>
          <w:szCs w:val="22"/>
        </w:rPr>
        <w:tab/>
      </w:r>
      <w:r>
        <w:t>General</w:t>
      </w:r>
      <w:r>
        <w:tab/>
      </w:r>
      <w:r>
        <w:fldChar w:fldCharType="begin" w:fldLock="1"/>
      </w:r>
      <w:r>
        <w:instrText xml:space="preserve"> PAGEREF _</w:instrText>
      </w:r>
      <w:del w:id="440" w:author="Issam" w:date="2019-02-12T23:38:00Z">
        <w:r w:rsidR="00116825">
          <w:delInstrText>Toc525567308</w:delInstrText>
        </w:r>
      </w:del>
      <w:ins w:id="441" w:author="Issam" w:date="2019-02-12T23:38:00Z">
        <w:r>
          <w:instrText>Toc534720296</w:instrText>
        </w:r>
      </w:ins>
      <w:r>
        <w:instrText xml:space="preserve"> \h </w:instrText>
      </w:r>
      <w:r>
        <w:fldChar w:fldCharType="separate"/>
      </w:r>
      <w:del w:id="442" w:author="Issam" w:date="2019-02-12T23:38:00Z">
        <w:r w:rsidR="00116825">
          <w:delText>44</w:delText>
        </w:r>
      </w:del>
      <w:ins w:id="443" w:author="Issam" w:date="2019-02-12T23:38:00Z">
        <w:r>
          <w:t>47</w:t>
        </w:r>
      </w:ins>
      <w:r>
        <w:fldChar w:fldCharType="end"/>
      </w:r>
    </w:p>
    <w:p w14:paraId="3AAC111C" w14:textId="2877CB5D" w:rsidR="004041C3" w:rsidRPr="00175ED9" w:rsidRDefault="004041C3">
      <w:pPr>
        <w:pStyle w:val="41"/>
        <w:rPr>
          <w:rFonts w:ascii="Calibri" w:hAnsi="Calibri"/>
          <w:sz w:val="22"/>
          <w:szCs w:val="22"/>
        </w:rPr>
      </w:pPr>
      <w:r>
        <w:t>8.6.2.2</w:t>
      </w:r>
      <w:r w:rsidRPr="00175ED9">
        <w:rPr>
          <w:rFonts w:ascii="Calibri" w:hAnsi="Calibri"/>
          <w:sz w:val="22"/>
          <w:szCs w:val="22"/>
        </w:rPr>
        <w:tab/>
      </w:r>
      <w:r>
        <w:t>Successful Operation</w:t>
      </w:r>
      <w:r>
        <w:tab/>
      </w:r>
      <w:r>
        <w:fldChar w:fldCharType="begin" w:fldLock="1"/>
      </w:r>
      <w:r>
        <w:instrText xml:space="preserve"> PAGEREF _</w:instrText>
      </w:r>
      <w:del w:id="444" w:author="Issam" w:date="2019-02-12T23:38:00Z">
        <w:r w:rsidR="00116825">
          <w:delInstrText>Toc525567309</w:delInstrText>
        </w:r>
      </w:del>
      <w:ins w:id="445" w:author="Issam" w:date="2019-02-12T23:38:00Z">
        <w:r>
          <w:instrText>Toc534720297</w:instrText>
        </w:r>
      </w:ins>
      <w:r>
        <w:instrText xml:space="preserve"> \h </w:instrText>
      </w:r>
      <w:r>
        <w:fldChar w:fldCharType="separate"/>
      </w:r>
      <w:del w:id="446" w:author="Issam" w:date="2019-02-12T23:38:00Z">
        <w:r w:rsidR="00116825">
          <w:delText>45</w:delText>
        </w:r>
      </w:del>
      <w:ins w:id="447" w:author="Issam" w:date="2019-02-12T23:38:00Z">
        <w:r>
          <w:t>47</w:t>
        </w:r>
      </w:ins>
      <w:r>
        <w:fldChar w:fldCharType="end"/>
      </w:r>
    </w:p>
    <w:p w14:paraId="76193E7A" w14:textId="17364FBC" w:rsidR="004041C3" w:rsidRPr="00175ED9" w:rsidRDefault="004041C3">
      <w:pPr>
        <w:pStyle w:val="41"/>
        <w:rPr>
          <w:rFonts w:ascii="Calibri" w:hAnsi="Calibri"/>
          <w:sz w:val="22"/>
          <w:szCs w:val="22"/>
        </w:rPr>
      </w:pPr>
      <w:r>
        <w:t>8.6.2.3</w:t>
      </w:r>
      <w:r w:rsidRPr="00175ED9">
        <w:rPr>
          <w:rFonts w:ascii="Calibri" w:hAnsi="Calibri"/>
          <w:sz w:val="22"/>
          <w:szCs w:val="22"/>
        </w:rPr>
        <w:tab/>
      </w:r>
      <w:r>
        <w:t>Abnormal Conditions</w:t>
      </w:r>
      <w:r>
        <w:tab/>
      </w:r>
      <w:r>
        <w:fldChar w:fldCharType="begin" w:fldLock="1"/>
      </w:r>
      <w:r>
        <w:instrText xml:space="preserve"> PAGEREF _</w:instrText>
      </w:r>
      <w:del w:id="448" w:author="Issam" w:date="2019-02-12T23:38:00Z">
        <w:r w:rsidR="00116825">
          <w:delInstrText>Toc525567310</w:delInstrText>
        </w:r>
      </w:del>
      <w:ins w:id="449" w:author="Issam" w:date="2019-02-12T23:38:00Z">
        <w:r>
          <w:instrText>Toc534720298</w:instrText>
        </w:r>
      </w:ins>
      <w:r>
        <w:instrText xml:space="preserve"> \h </w:instrText>
      </w:r>
      <w:r>
        <w:fldChar w:fldCharType="separate"/>
      </w:r>
      <w:del w:id="450" w:author="Issam" w:date="2019-02-12T23:38:00Z">
        <w:r w:rsidR="00116825">
          <w:delText>45</w:delText>
        </w:r>
      </w:del>
      <w:ins w:id="451" w:author="Issam" w:date="2019-02-12T23:38:00Z">
        <w:r>
          <w:t>48</w:t>
        </w:r>
      </w:ins>
      <w:r>
        <w:fldChar w:fldCharType="end"/>
      </w:r>
    </w:p>
    <w:p w14:paraId="417ED052" w14:textId="4E2E3AED" w:rsidR="004041C3" w:rsidRPr="00175ED9" w:rsidRDefault="004041C3">
      <w:pPr>
        <w:pStyle w:val="31"/>
        <w:rPr>
          <w:rFonts w:ascii="Calibri" w:hAnsi="Calibri"/>
          <w:sz w:val="22"/>
          <w:szCs w:val="22"/>
        </w:rPr>
      </w:pPr>
      <w:r>
        <w:t>8.6.3</w:t>
      </w:r>
      <w:r w:rsidRPr="00175ED9">
        <w:rPr>
          <w:rFonts w:ascii="Calibri" w:hAnsi="Calibri"/>
          <w:sz w:val="22"/>
          <w:szCs w:val="22"/>
        </w:rPr>
        <w:tab/>
      </w:r>
      <w:r>
        <w:t>Uplink NAS Transport</w:t>
      </w:r>
      <w:r>
        <w:tab/>
      </w:r>
      <w:r>
        <w:fldChar w:fldCharType="begin" w:fldLock="1"/>
      </w:r>
      <w:r>
        <w:instrText xml:space="preserve"> PAGEREF _</w:instrText>
      </w:r>
      <w:del w:id="452" w:author="Issam" w:date="2019-02-12T23:38:00Z">
        <w:r w:rsidR="00116825">
          <w:delInstrText>Toc525567311</w:delInstrText>
        </w:r>
      </w:del>
      <w:ins w:id="453" w:author="Issam" w:date="2019-02-12T23:38:00Z">
        <w:r>
          <w:instrText>Toc534720299</w:instrText>
        </w:r>
      </w:ins>
      <w:r>
        <w:instrText xml:space="preserve"> \h </w:instrText>
      </w:r>
      <w:r>
        <w:fldChar w:fldCharType="separate"/>
      </w:r>
      <w:del w:id="454" w:author="Issam" w:date="2019-02-12T23:38:00Z">
        <w:r w:rsidR="00116825">
          <w:delText>46</w:delText>
        </w:r>
      </w:del>
      <w:ins w:id="455" w:author="Issam" w:date="2019-02-12T23:38:00Z">
        <w:r>
          <w:t>48</w:t>
        </w:r>
      </w:ins>
      <w:r>
        <w:fldChar w:fldCharType="end"/>
      </w:r>
    </w:p>
    <w:p w14:paraId="390AB953" w14:textId="75547D56" w:rsidR="004041C3" w:rsidRPr="00175ED9" w:rsidRDefault="004041C3">
      <w:pPr>
        <w:pStyle w:val="41"/>
        <w:rPr>
          <w:rFonts w:ascii="Calibri" w:hAnsi="Calibri"/>
          <w:sz w:val="22"/>
          <w:szCs w:val="22"/>
        </w:rPr>
      </w:pPr>
      <w:r>
        <w:t>8.6.3.1</w:t>
      </w:r>
      <w:r w:rsidRPr="00175ED9">
        <w:rPr>
          <w:rFonts w:ascii="Calibri" w:hAnsi="Calibri"/>
          <w:sz w:val="22"/>
          <w:szCs w:val="22"/>
        </w:rPr>
        <w:tab/>
      </w:r>
      <w:r>
        <w:t>General</w:t>
      </w:r>
      <w:r>
        <w:tab/>
      </w:r>
      <w:r>
        <w:fldChar w:fldCharType="begin" w:fldLock="1"/>
      </w:r>
      <w:r>
        <w:instrText xml:space="preserve"> PAGEREF _</w:instrText>
      </w:r>
      <w:del w:id="456" w:author="Issam" w:date="2019-02-12T23:38:00Z">
        <w:r w:rsidR="00116825">
          <w:delInstrText>Toc525567312</w:delInstrText>
        </w:r>
      </w:del>
      <w:ins w:id="457" w:author="Issam" w:date="2019-02-12T23:38:00Z">
        <w:r>
          <w:instrText>Toc534720300</w:instrText>
        </w:r>
      </w:ins>
      <w:r>
        <w:instrText xml:space="preserve"> \h </w:instrText>
      </w:r>
      <w:r>
        <w:fldChar w:fldCharType="separate"/>
      </w:r>
      <w:del w:id="458" w:author="Issam" w:date="2019-02-12T23:38:00Z">
        <w:r w:rsidR="00116825">
          <w:delText>46</w:delText>
        </w:r>
      </w:del>
      <w:ins w:id="459" w:author="Issam" w:date="2019-02-12T23:38:00Z">
        <w:r>
          <w:t>48</w:t>
        </w:r>
      </w:ins>
      <w:r>
        <w:fldChar w:fldCharType="end"/>
      </w:r>
    </w:p>
    <w:p w14:paraId="6B746F54" w14:textId="0BBFDB38" w:rsidR="004041C3" w:rsidRPr="00175ED9" w:rsidRDefault="004041C3">
      <w:pPr>
        <w:pStyle w:val="41"/>
        <w:rPr>
          <w:rFonts w:ascii="Calibri" w:hAnsi="Calibri"/>
          <w:sz w:val="22"/>
          <w:szCs w:val="22"/>
        </w:rPr>
      </w:pPr>
      <w:r>
        <w:t>8.6.3.2</w:t>
      </w:r>
      <w:r w:rsidRPr="00175ED9">
        <w:rPr>
          <w:rFonts w:ascii="Calibri" w:hAnsi="Calibri"/>
          <w:sz w:val="22"/>
          <w:szCs w:val="22"/>
        </w:rPr>
        <w:tab/>
      </w:r>
      <w:r>
        <w:t>Successful Operation</w:t>
      </w:r>
      <w:r>
        <w:tab/>
      </w:r>
      <w:r>
        <w:fldChar w:fldCharType="begin" w:fldLock="1"/>
      </w:r>
      <w:r>
        <w:instrText xml:space="preserve"> PAGEREF _</w:instrText>
      </w:r>
      <w:del w:id="460" w:author="Issam" w:date="2019-02-12T23:38:00Z">
        <w:r w:rsidR="00116825">
          <w:delInstrText>Toc525567313</w:delInstrText>
        </w:r>
      </w:del>
      <w:ins w:id="461" w:author="Issam" w:date="2019-02-12T23:38:00Z">
        <w:r>
          <w:instrText>Toc534720301</w:instrText>
        </w:r>
      </w:ins>
      <w:r>
        <w:instrText xml:space="preserve"> \h </w:instrText>
      </w:r>
      <w:r>
        <w:fldChar w:fldCharType="separate"/>
      </w:r>
      <w:del w:id="462" w:author="Issam" w:date="2019-02-12T23:38:00Z">
        <w:r w:rsidR="00116825">
          <w:delText>46</w:delText>
        </w:r>
      </w:del>
      <w:ins w:id="463" w:author="Issam" w:date="2019-02-12T23:38:00Z">
        <w:r>
          <w:t>48</w:t>
        </w:r>
      </w:ins>
      <w:r>
        <w:fldChar w:fldCharType="end"/>
      </w:r>
    </w:p>
    <w:p w14:paraId="6CDFE2F9" w14:textId="576EEE00" w:rsidR="004041C3" w:rsidRPr="00175ED9" w:rsidRDefault="004041C3">
      <w:pPr>
        <w:pStyle w:val="41"/>
        <w:rPr>
          <w:rFonts w:ascii="Calibri" w:hAnsi="Calibri"/>
          <w:sz w:val="22"/>
          <w:szCs w:val="22"/>
        </w:rPr>
      </w:pPr>
      <w:r>
        <w:t>8.6.3.3</w:t>
      </w:r>
      <w:r w:rsidRPr="00175ED9">
        <w:rPr>
          <w:rFonts w:ascii="Calibri" w:hAnsi="Calibri"/>
          <w:sz w:val="22"/>
          <w:szCs w:val="22"/>
        </w:rPr>
        <w:tab/>
      </w:r>
      <w:r>
        <w:t>Abnormal Conditions</w:t>
      </w:r>
      <w:r>
        <w:tab/>
      </w:r>
      <w:r>
        <w:fldChar w:fldCharType="begin" w:fldLock="1"/>
      </w:r>
      <w:r>
        <w:instrText xml:space="preserve"> PAGEREF _</w:instrText>
      </w:r>
      <w:del w:id="464" w:author="Issam" w:date="2019-02-12T23:38:00Z">
        <w:r w:rsidR="00116825">
          <w:delInstrText>Toc525567314</w:delInstrText>
        </w:r>
      </w:del>
      <w:ins w:id="465" w:author="Issam" w:date="2019-02-12T23:38:00Z">
        <w:r>
          <w:instrText>Toc534720302</w:instrText>
        </w:r>
      </w:ins>
      <w:r>
        <w:instrText xml:space="preserve"> \h </w:instrText>
      </w:r>
      <w:r>
        <w:fldChar w:fldCharType="separate"/>
      </w:r>
      <w:del w:id="466" w:author="Issam" w:date="2019-02-12T23:38:00Z">
        <w:r w:rsidR="00116825">
          <w:delText>46</w:delText>
        </w:r>
      </w:del>
      <w:ins w:id="467" w:author="Issam" w:date="2019-02-12T23:38:00Z">
        <w:r>
          <w:t>48</w:t>
        </w:r>
      </w:ins>
      <w:r>
        <w:fldChar w:fldCharType="end"/>
      </w:r>
    </w:p>
    <w:p w14:paraId="6413553A" w14:textId="78FBAD50" w:rsidR="004041C3" w:rsidRPr="00175ED9" w:rsidRDefault="004041C3">
      <w:pPr>
        <w:pStyle w:val="31"/>
        <w:rPr>
          <w:rFonts w:ascii="Calibri" w:hAnsi="Calibri"/>
          <w:sz w:val="22"/>
          <w:szCs w:val="22"/>
        </w:rPr>
      </w:pPr>
      <w:r>
        <w:t>8.6.4</w:t>
      </w:r>
      <w:r w:rsidRPr="00175ED9">
        <w:rPr>
          <w:rFonts w:ascii="Calibri" w:hAnsi="Calibri"/>
          <w:sz w:val="22"/>
          <w:szCs w:val="22"/>
        </w:rPr>
        <w:tab/>
      </w:r>
      <w:r>
        <w:t>NAS Non Delivery Indication</w:t>
      </w:r>
      <w:r>
        <w:tab/>
      </w:r>
      <w:r>
        <w:fldChar w:fldCharType="begin" w:fldLock="1"/>
      </w:r>
      <w:r>
        <w:instrText xml:space="preserve"> PAGEREF _</w:instrText>
      </w:r>
      <w:del w:id="468" w:author="Issam" w:date="2019-02-12T23:38:00Z">
        <w:r w:rsidR="00116825">
          <w:delInstrText>Toc525567315</w:delInstrText>
        </w:r>
      </w:del>
      <w:ins w:id="469" w:author="Issam" w:date="2019-02-12T23:38:00Z">
        <w:r>
          <w:instrText>Toc534720303</w:instrText>
        </w:r>
      </w:ins>
      <w:r>
        <w:instrText xml:space="preserve"> \h </w:instrText>
      </w:r>
      <w:r>
        <w:fldChar w:fldCharType="separate"/>
      </w:r>
      <w:del w:id="470" w:author="Issam" w:date="2019-02-12T23:38:00Z">
        <w:r w:rsidR="00116825">
          <w:delText>46</w:delText>
        </w:r>
      </w:del>
      <w:ins w:id="471" w:author="Issam" w:date="2019-02-12T23:38:00Z">
        <w:r>
          <w:t>49</w:t>
        </w:r>
      </w:ins>
      <w:r>
        <w:fldChar w:fldCharType="end"/>
      </w:r>
    </w:p>
    <w:p w14:paraId="54B98C21" w14:textId="058BBD38" w:rsidR="004041C3" w:rsidRPr="00175ED9" w:rsidRDefault="004041C3">
      <w:pPr>
        <w:pStyle w:val="41"/>
        <w:rPr>
          <w:rFonts w:ascii="Calibri" w:hAnsi="Calibri"/>
          <w:sz w:val="22"/>
          <w:szCs w:val="22"/>
        </w:rPr>
      </w:pPr>
      <w:r>
        <w:t>8.6.4.1</w:t>
      </w:r>
      <w:r w:rsidRPr="00175ED9">
        <w:rPr>
          <w:rFonts w:ascii="Calibri" w:hAnsi="Calibri"/>
          <w:sz w:val="22"/>
          <w:szCs w:val="22"/>
        </w:rPr>
        <w:tab/>
      </w:r>
      <w:r>
        <w:t>General</w:t>
      </w:r>
      <w:r>
        <w:tab/>
      </w:r>
      <w:r>
        <w:fldChar w:fldCharType="begin" w:fldLock="1"/>
      </w:r>
      <w:r>
        <w:instrText xml:space="preserve"> PAGEREF _</w:instrText>
      </w:r>
      <w:del w:id="472" w:author="Issam" w:date="2019-02-12T23:38:00Z">
        <w:r w:rsidR="00116825">
          <w:delInstrText>Toc525567316</w:delInstrText>
        </w:r>
      </w:del>
      <w:ins w:id="473" w:author="Issam" w:date="2019-02-12T23:38:00Z">
        <w:r>
          <w:instrText>Toc534720304</w:instrText>
        </w:r>
      </w:ins>
      <w:r>
        <w:instrText xml:space="preserve"> \h </w:instrText>
      </w:r>
      <w:r>
        <w:fldChar w:fldCharType="separate"/>
      </w:r>
      <w:del w:id="474" w:author="Issam" w:date="2019-02-12T23:38:00Z">
        <w:r w:rsidR="00116825">
          <w:delText>46</w:delText>
        </w:r>
      </w:del>
      <w:ins w:id="475" w:author="Issam" w:date="2019-02-12T23:38:00Z">
        <w:r>
          <w:t>49</w:t>
        </w:r>
      </w:ins>
      <w:r>
        <w:fldChar w:fldCharType="end"/>
      </w:r>
    </w:p>
    <w:p w14:paraId="6D41A3B4" w14:textId="1B2CADB7" w:rsidR="004041C3" w:rsidRPr="00175ED9" w:rsidRDefault="004041C3">
      <w:pPr>
        <w:pStyle w:val="41"/>
        <w:rPr>
          <w:rFonts w:ascii="Calibri" w:hAnsi="Calibri"/>
          <w:sz w:val="22"/>
          <w:szCs w:val="22"/>
        </w:rPr>
      </w:pPr>
      <w:r>
        <w:t>8.6.4.2</w:t>
      </w:r>
      <w:r w:rsidRPr="00175ED9">
        <w:rPr>
          <w:rFonts w:ascii="Calibri" w:hAnsi="Calibri"/>
          <w:sz w:val="22"/>
          <w:szCs w:val="22"/>
        </w:rPr>
        <w:tab/>
      </w:r>
      <w:r>
        <w:t>Successful Operation</w:t>
      </w:r>
      <w:r>
        <w:tab/>
      </w:r>
      <w:r>
        <w:fldChar w:fldCharType="begin" w:fldLock="1"/>
      </w:r>
      <w:r>
        <w:instrText xml:space="preserve"> PAGEREF _</w:instrText>
      </w:r>
      <w:del w:id="476" w:author="Issam" w:date="2019-02-12T23:38:00Z">
        <w:r w:rsidR="00116825">
          <w:delInstrText>Toc525567317</w:delInstrText>
        </w:r>
      </w:del>
      <w:ins w:id="477" w:author="Issam" w:date="2019-02-12T23:38:00Z">
        <w:r>
          <w:instrText>Toc534720305</w:instrText>
        </w:r>
      </w:ins>
      <w:r>
        <w:instrText xml:space="preserve"> \h </w:instrText>
      </w:r>
      <w:r>
        <w:fldChar w:fldCharType="separate"/>
      </w:r>
      <w:del w:id="478" w:author="Issam" w:date="2019-02-12T23:38:00Z">
        <w:r w:rsidR="00116825">
          <w:delText>46</w:delText>
        </w:r>
      </w:del>
      <w:ins w:id="479" w:author="Issam" w:date="2019-02-12T23:38:00Z">
        <w:r>
          <w:t>49</w:t>
        </w:r>
      </w:ins>
      <w:r>
        <w:fldChar w:fldCharType="end"/>
      </w:r>
    </w:p>
    <w:p w14:paraId="0A3228CE" w14:textId="52C3F9D2" w:rsidR="004041C3" w:rsidRPr="00175ED9" w:rsidRDefault="004041C3">
      <w:pPr>
        <w:pStyle w:val="41"/>
        <w:rPr>
          <w:rFonts w:ascii="Calibri" w:hAnsi="Calibri"/>
          <w:sz w:val="22"/>
          <w:szCs w:val="22"/>
        </w:rPr>
      </w:pPr>
      <w:r>
        <w:t>8.6.4.3</w:t>
      </w:r>
      <w:r w:rsidRPr="00175ED9">
        <w:rPr>
          <w:rFonts w:ascii="Calibri" w:hAnsi="Calibri"/>
          <w:sz w:val="22"/>
          <w:szCs w:val="22"/>
        </w:rPr>
        <w:tab/>
      </w:r>
      <w:r>
        <w:t>Abnormal Conditions</w:t>
      </w:r>
      <w:r>
        <w:tab/>
      </w:r>
      <w:r>
        <w:fldChar w:fldCharType="begin" w:fldLock="1"/>
      </w:r>
      <w:r>
        <w:instrText xml:space="preserve"> PAGEREF _</w:instrText>
      </w:r>
      <w:del w:id="480" w:author="Issam" w:date="2019-02-12T23:38:00Z">
        <w:r w:rsidR="00116825">
          <w:delInstrText>Toc525567318</w:delInstrText>
        </w:r>
      </w:del>
      <w:ins w:id="481" w:author="Issam" w:date="2019-02-12T23:38:00Z">
        <w:r>
          <w:instrText>Toc534720306</w:instrText>
        </w:r>
      </w:ins>
      <w:r>
        <w:instrText xml:space="preserve"> \h </w:instrText>
      </w:r>
      <w:r>
        <w:fldChar w:fldCharType="separate"/>
      </w:r>
      <w:del w:id="482" w:author="Issam" w:date="2019-02-12T23:38:00Z">
        <w:r w:rsidR="00116825">
          <w:delText>47</w:delText>
        </w:r>
      </w:del>
      <w:ins w:id="483" w:author="Issam" w:date="2019-02-12T23:38:00Z">
        <w:r>
          <w:t>49</w:t>
        </w:r>
      </w:ins>
      <w:r>
        <w:fldChar w:fldCharType="end"/>
      </w:r>
    </w:p>
    <w:p w14:paraId="4154166A" w14:textId="01BD1B23" w:rsidR="004041C3" w:rsidRPr="00175ED9" w:rsidRDefault="004041C3">
      <w:pPr>
        <w:pStyle w:val="31"/>
        <w:rPr>
          <w:rFonts w:ascii="Calibri" w:hAnsi="Calibri"/>
          <w:sz w:val="22"/>
          <w:szCs w:val="22"/>
        </w:rPr>
      </w:pPr>
      <w:r>
        <w:t>8.6.5</w:t>
      </w:r>
      <w:r w:rsidRPr="00175ED9">
        <w:rPr>
          <w:rFonts w:ascii="Calibri" w:hAnsi="Calibri"/>
          <w:sz w:val="22"/>
          <w:szCs w:val="22"/>
        </w:rPr>
        <w:tab/>
      </w:r>
      <w:r>
        <w:t>Reroute NAS Request</w:t>
      </w:r>
      <w:r>
        <w:tab/>
      </w:r>
      <w:r>
        <w:fldChar w:fldCharType="begin" w:fldLock="1"/>
      </w:r>
      <w:r>
        <w:instrText xml:space="preserve"> PAGEREF _</w:instrText>
      </w:r>
      <w:del w:id="484" w:author="Issam" w:date="2019-02-12T23:38:00Z">
        <w:r w:rsidR="00116825">
          <w:delInstrText>Toc525567319</w:delInstrText>
        </w:r>
      </w:del>
      <w:ins w:id="485" w:author="Issam" w:date="2019-02-12T23:38:00Z">
        <w:r>
          <w:instrText>Toc534720307</w:instrText>
        </w:r>
      </w:ins>
      <w:r>
        <w:instrText xml:space="preserve"> \h </w:instrText>
      </w:r>
      <w:r>
        <w:fldChar w:fldCharType="separate"/>
      </w:r>
      <w:del w:id="486" w:author="Issam" w:date="2019-02-12T23:38:00Z">
        <w:r w:rsidR="00116825">
          <w:delText>47</w:delText>
        </w:r>
      </w:del>
      <w:ins w:id="487" w:author="Issam" w:date="2019-02-12T23:38:00Z">
        <w:r>
          <w:t>49</w:t>
        </w:r>
      </w:ins>
      <w:r>
        <w:fldChar w:fldCharType="end"/>
      </w:r>
    </w:p>
    <w:p w14:paraId="51ECC775" w14:textId="389835DE" w:rsidR="004041C3" w:rsidRPr="00175ED9" w:rsidRDefault="004041C3">
      <w:pPr>
        <w:pStyle w:val="41"/>
        <w:rPr>
          <w:rFonts w:ascii="Calibri" w:hAnsi="Calibri"/>
          <w:sz w:val="22"/>
          <w:szCs w:val="22"/>
        </w:rPr>
      </w:pPr>
      <w:r>
        <w:t>8.6.5.1</w:t>
      </w:r>
      <w:r w:rsidRPr="00175ED9">
        <w:rPr>
          <w:rFonts w:ascii="Calibri" w:hAnsi="Calibri"/>
          <w:sz w:val="22"/>
          <w:szCs w:val="22"/>
        </w:rPr>
        <w:tab/>
      </w:r>
      <w:r>
        <w:t>General</w:t>
      </w:r>
      <w:r>
        <w:tab/>
      </w:r>
      <w:r>
        <w:fldChar w:fldCharType="begin" w:fldLock="1"/>
      </w:r>
      <w:r>
        <w:instrText xml:space="preserve"> PAGEREF _</w:instrText>
      </w:r>
      <w:del w:id="488" w:author="Issam" w:date="2019-02-12T23:38:00Z">
        <w:r w:rsidR="00116825">
          <w:delInstrText>Toc525567320</w:delInstrText>
        </w:r>
      </w:del>
      <w:ins w:id="489" w:author="Issam" w:date="2019-02-12T23:38:00Z">
        <w:r>
          <w:instrText>Toc534720308</w:instrText>
        </w:r>
      </w:ins>
      <w:r>
        <w:instrText xml:space="preserve"> \h </w:instrText>
      </w:r>
      <w:r>
        <w:fldChar w:fldCharType="separate"/>
      </w:r>
      <w:del w:id="490" w:author="Issam" w:date="2019-02-12T23:38:00Z">
        <w:r w:rsidR="00116825">
          <w:delText>47</w:delText>
        </w:r>
      </w:del>
      <w:ins w:id="491" w:author="Issam" w:date="2019-02-12T23:38:00Z">
        <w:r>
          <w:t>49</w:t>
        </w:r>
      </w:ins>
      <w:r>
        <w:fldChar w:fldCharType="end"/>
      </w:r>
    </w:p>
    <w:p w14:paraId="03ACC360" w14:textId="295979BA" w:rsidR="004041C3" w:rsidRPr="00175ED9" w:rsidRDefault="004041C3">
      <w:pPr>
        <w:pStyle w:val="41"/>
        <w:rPr>
          <w:rFonts w:ascii="Calibri" w:hAnsi="Calibri"/>
          <w:sz w:val="22"/>
          <w:szCs w:val="22"/>
        </w:rPr>
      </w:pPr>
      <w:r>
        <w:t>8.6.5.2</w:t>
      </w:r>
      <w:r w:rsidRPr="00175ED9">
        <w:rPr>
          <w:rFonts w:ascii="Calibri" w:hAnsi="Calibri"/>
          <w:sz w:val="22"/>
          <w:szCs w:val="22"/>
        </w:rPr>
        <w:tab/>
      </w:r>
      <w:r>
        <w:t>Successful Operation</w:t>
      </w:r>
      <w:r>
        <w:tab/>
      </w:r>
      <w:r>
        <w:fldChar w:fldCharType="begin" w:fldLock="1"/>
      </w:r>
      <w:r>
        <w:instrText xml:space="preserve"> PAGEREF _</w:instrText>
      </w:r>
      <w:del w:id="492" w:author="Issam" w:date="2019-02-12T23:38:00Z">
        <w:r w:rsidR="00116825">
          <w:delInstrText>Toc525567321</w:delInstrText>
        </w:r>
      </w:del>
      <w:ins w:id="493" w:author="Issam" w:date="2019-02-12T23:38:00Z">
        <w:r>
          <w:instrText>Toc534720309</w:instrText>
        </w:r>
      </w:ins>
      <w:r>
        <w:instrText xml:space="preserve"> \h </w:instrText>
      </w:r>
      <w:r>
        <w:fldChar w:fldCharType="separate"/>
      </w:r>
      <w:del w:id="494" w:author="Issam" w:date="2019-02-12T23:38:00Z">
        <w:r w:rsidR="00116825">
          <w:delText>47</w:delText>
        </w:r>
      </w:del>
      <w:ins w:id="495" w:author="Issam" w:date="2019-02-12T23:38:00Z">
        <w:r>
          <w:t>49</w:t>
        </w:r>
      </w:ins>
      <w:r>
        <w:fldChar w:fldCharType="end"/>
      </w:r>
    </w:p>
    <w:p w14:paraId="15CFF49F" w14:textId="4E85DFC0" w:rsidR="004041C3" w:rsidRPr="00175ED9" w:rsidRDefault="004041C3">
      <w:pPr>
        <w:pStyle w:val="41"/>
        <w:rPr>
          <w:rFonts w:ascii="Calibri" w:hAnsi="Calibri"/>
          <w:sz w:val="22"/>
          <w:szCs w:val="22"/>
        </w:rPr>
      </w:pPr>
      <w:r>
        <w:t>8.6.5.3</w:t>
      </w:r>
      <w:r w:rsidRPr="00175ED9">
        <w:rPr>
          <w:rFonts w:ascii="Calibri" w:hAnsi="Calibri"/>
          <w:sz w:val="22"/>
          <w:szCs w:val="22"/>
        </w:rPr>
        <w:tab/>
      </w:r>
      <w:r>
        <w:t>Abnormal Conditions</w:t>
      </w:r>
      <w:r>
        <w:tab/>
      </w:r>
      <w:r>
        <w:fldChar w:fldCharType="begin" w:fldLock="1"/>
      </w:r>
      <w:r>
        <w:instrText xml:space="preserve"> PAGEREF _</w:instrText>
      </w:r>
      <w:del w:id="496" w:author="Issam" w:date="2019-02-12T23:38:00Z">
        <w:r w:rsidR="00116825">
          <w:delInstrText>Toc525567322</w:delInstrText>
        </w:r>
      </w:del>
      <w:ins w:id="497" w:author="Issam" w:date="2019-02-12T23:38:00Z">
        <w:r>
          <w:instrText>Toc534720310</w:instrText>
        </w:r>
      </w:ins>
      <w:r>
        <w:instrText xml:space="preserve"> \h </w:instrText>
      </w:r>
      <w:r>
        <w:fldChar w:fldCharType="separate"/>
      </w:r>
      <w:del w:id="498" w:author="Issam" w:date="2019-02-12T23:38:00Z">
        <w:r w:rsidR="00116825">
          <w:delText>47</w:delText>
        </w:r>
      </w:del>
      <w:ins w:id="499" w:author="Issam" w:date="2019-02-12T23:38:00Z">
        <w:r>
          <w:t>50</w:t>
        </w:r>
      </w:ins>
      <w:r>
        <w:fldChar w:fldCharType="end"/>
      </w:r>
    </w:p>
    <w:p w14:paraId="65E83AD2" w14:textId="05B4FFDB" w:rsidR="004041C3" w:rsidRPr="00175ED9" w:rsidRDefault="004041C3">
      <w:pPr>
        <w:pStyle w:val="21"/>
        <w:rPr>
          <w:rFonts w:ascii="Calibri" w:hAnsi="Calibri"/>
          <w:sz w:val="22"/>
          <w:szCs w:val="22"/>
        </w:rPr>
      </w:pPr>
      <w:r>
        <w:t>8.7</w:t>
      </w:r>
      <w:r w:rsidRPr="00175ED9">
        <w:rPr>
          <w:rFonts w:ascii="Calibri" w:hAnsi="Calibri"/>
          <w:sz w:val="22"/>
          <w:szCs w:val="22"/>
        </w:rPr>
        <w:tab/>
      </w:r>
      <w:r>
        <w:t>Interface Management Procedures</w:t>
      </w:r>
      <w:r>
        <w:tab/>
      </w:r>
      <w:r>
        <w:fldChar w:fldCharType="begin" w:fldLock="1"/>
      </w:r>
      <w:r>
        <w:instrText xml:space="preserve"> PAGEREF _</w:instrText>
      </w:r>
      <w:del w:id="500" w:author="Issam" w:date="2019-02-12T23:38:00Z">
        <w:r w:rsidR="00116825">
          <w:delInstrText>Toc525567323</w:delInstrText>
        </w:r>
      </w:del>
      <w:ins w:id="501" w:author="Issam" w:date="2019-02-12T23:38:00Z">
        <w:r>
          <w:instrText>Toc534720311</w:instrText>
        </w:r>
      </w:ins>
      <w:r>
        <w:instrText xml:space="preserve"> \h </w:instrText>
      </w:r>
      <w:r>
        <w:fldChar w:fldCharType="separate"/>
      </w:r>
      <w:del w:id="502" w:author="Issam" w:date="2019-02-12T23:38:00Z">
        <w:r w:rsidR="00116825">
          <w:delText>47</w:delText>
        </w:r>
      </w:del>
      <w:ins w:id="503" w:author="Issam" w:date="2019-02-12T23:38:00Z">
        <w:r>
          <w:t>50</w:t>
        </w:r>
      </w:ins>
      <w:r>
        <w:fldChar w:fldCharType="end"/>
      </w:r>
    </w:p>
    <w:p w14:paraId="192579EF" w14:textId="1B5B1FEB" w:rsidR="004041C3" w:rsidRPr="00175ED9" w:rsidRDefault="004041C3">
      <w:pPr>
        <w:pStyle w:val="31"/>
        <w:rPr>
          <w:rFonts w:ascii="Calibri" w:hAnsi="Calibri"/>
          <w:sz w:val="22"/>
          <w:szCs w:val="22"/>
        </w:rPr>
      </w:pPr>
      <w:r>
        <w:t>8.7.1</w:t>
      </w:r>
      <w:r w:rsidRPr="00175ED9">
        <w:rPr>
          <w:rFonts w:ascii="Calibri" w:hAnsi="Calibri"/>
          <w:sz w:val="22"/>
          <w:szCs w:val="22"/>
        </w:rPr>
        <w:tab/>
      </w:r>
      <w:r>
        <w:t>NG Setup</w:t>
      </w:r>
      <w:r>
        <w:tab/>
      </w:r>
      <w:r>
        <w:fldChar w:fldCharType="begin" w:fldLock="1"/>
      </w:r>
      <w:r>
        <w:instrText xml:space="preserve"> PAGEREF _</w:instrText>
      </w:r>
      <w:del w:id="504" w:author="Issam" w:date="2019-02-12T23:38:00Z">
        <w:r w:rsidR="00116825">
          <w:delInstrText>Toc525567324</w:delInstrText>
        </w:r>
      </w:del>
      <w:ins w:id="505" w:author="Issam" w:date="2019-02-12T23:38:00Z">
        <w:r>
          <w:instrText>Toc534720312</w:instrText>
        </w:r>
      </w:ins>
      <w:r>
        <w:instrText xml:space="preserve"> \h </w:instrText>
      </w:r>
      <w:r>
        <w:fldChar w:fldCharType="separate"/>
      </w:r>
      <w:del w:id="506" w:author="Issam" w:date="2019-02-12T23:38:00Z">
        <w:r w:rsidR="00116825">
          <w:delText>47</w:delText>
        </w:r>
      </w:del>
      <w:ins w:id="507" w:author="Issam" w:date="2019-02-12T23:38:00Z">
        <w:r>
          <w:t>50</w:t>
        </w:r>
      </w:ins>
      <w:r>
        <w:fldChar w:fldCharType="end"/>
      </w:r>
    </w:p>
    <w:p w14:paraId="4DC39207" w14:textId="7E76413C" w:rsidR="004041C3" w:rsidRPr="00175ED9" w:rsidRDefault="004041C3">
      <w:pPr>
        <w:pStyle w:val="41"/>
        <w:rPr>
          <w:rFonts w:ascii="Calibri" w:hAnsi="Calibri"/>
          <w:sz w:val="22"/>
          <w:szCs w:val="22"/>
        </w:rPr>
      </w:pPr>
      <w:r>
        <w:t>8.7.1.1</w:t>
      </w:r>
      <w:r w:rsidRPr="00175ED9">
        <w:rPr>
          <w:rFonts w:ascii="Calibri" w:hAnsi="Calibri"/>
          <w:sz w:val="22"/>
          <w:szCs w:val="22"/>
        </w:rPr>
        <w:tab/>
      </w:r>
      <w:r>
        <w:t>General</w:t>
      </w:r>
      <w:r>
        <w:tab/>
      </w:r>
      <w:r>
        <w:fldChar w:fldCharType="begin" w:fldLock="1"/>
      </w:r>
      <w:r>
        <w:instrText xml:space="preserve"> PAGEREF _</w:instrText>
      </w:r>
      <w:del w:id="508" w:author="Issam" w:date="2019-02-12T23:38:00Z">
        <w:r w:rsidR="00116825">
          <w:delInstrText>Toc525567325</w:delInstrText>
        </w:r>
      </w:del>
      <w:ins w:id="509" w:author="Issam" w:date="2019-02-12T23:38:00Z">
        <w:r>
          <w:instrText>Toc534720313</w:instrText>
        </w:r>
      </w:ins>
      <w:r>
        <w:instrText xml:space="preserve"> \h </w:instrText>
      </w:r>
      <w:r>
        <w:fldChar w:fldCharType="separate"/>
      </w:r>
      <w:del w:id="510" w:author="Issam" w:date="2019-02-12T23:38:00Z">
        <w:r w:rsidR="00116825">
          <w:delText>47</w:delText>
        </w:r>
      </w:del>
      <w:ins w:id="511" w:author="Issam" w:date="2019-02-12T23:38:00Z">
        <w:r>
          <w:t>50</w:t>
        </w:r>
      </w:ins>
      <w:r>
        <w:fldChar w:fldCharType="end"/>
      </w:r>
    </w:p>
    <w:p w14:paraId="62C5E5F7" w14:textId="4D40C492" w:rsidR="004041C3" w:rsidRPr="00175ED9" w:rsidRDefault="004041C3">
      <w:pPr>
        <w:pStyle w:val="41"/>
        <w:rPr>
          <w:rFonts w:ascii="Calibri" w:hAnsi="Calibri"/>
          <w:sz w:val="22"/>
          <w:szCs w:val="22"/>
        </w:rPr>
      </w:pPr>
      <w:r>
        <w:t>8.7.1.2</w:t>
      </w:r>
      <w:r w:rsidRPr="00175ED9">
        <w:rPr>
          <w:rFonts w:ascii="Calibri" w:hAnsi="Calibri"/>
          <w:sz w:val="22"/>
          <w:szCs w:val="22"/>
        </w:rPr>
        <w:tab/>
      </w:r>
      <w:r>
        <w:t>Successful Operation</w:t>
      </w:r>
      <w:r>
        <w:tab/>
      </w:r>
      <w:r>
        <w:fldChar w:fldCharType="begin" w:fldLock="1"/>
      </w:r>
      <w:r>
        <w:instrText xml:space="preserve"> PAGEREF _</w:instrText>
      </w:r>
      <w:del w:id="512" w:author="Issam" w:date="2019-02-12T23:38:00Z">
        <w:r w:rsidR="00116825">
          <w:delInstrText>Toc525567326</w:delInstrText>
        </w:r>
      </w:del>
      <w:ins w:id="513" w:author="Issam" w:date="2019-02-12T23:38:00Z">
        <w:r>
          <w:instrText>Toc534720314</w:instrText>
        </w:r>
      </w:ins>
      <w:r>
        <w:instrText xml:space="preserve"> \h </w:instrText>
      </w:r>
      <w:r>
        <w:fldChar w:fldCharType="separate"/>
      </w:r>
      <w:del w:id="514" w:author="Issam" w:date="2019-02-12T23:38:00Z">
        <w:r w:rsidR="00116825">
          <w:delText>48</w:delText>
        </w:r>
      </w:del>
      <w:ins w:id="515" w:author="Issam" w:date="2019-02-12T23:38:00Z">
        <w:r>
          <w:t>50</w:t>
        </w:r>
      </w:ins>
      <w:r>
        <w:fldChar w:fldCharType="end"/>
      </w:r>
    </w:p>
    <w:p w14:paraId="5D142340" w14:textId="55A50080" w:rsidR="004041C3" w:rsidRPr="00175ED9" w:rsidRDefault="004041C3">
      <w:pPr>
        <w:pStyle w:val="41"/>
        <w:rPr>
          <w:rFonts w:ascii="Calibri" w:hAnsi="Calibri"/>
          <w:sz w:val="22"/>
          <w:szCs w:val="22"/>
        </w:rPr>
      </w:pPr>
      <w:r>
        <w:t>8.7.1.3</w:t>
      </w:r>
      <w:r w:rsidRPr="00175ED9">
        <w:rPr>
          <w:rFonts w:ascii="Calibri" w:hAnsi="Calibri"/>
          <w:sz w:val="22"/>
          <w:szCs w:val="22"/>
        </w:rPr>
        <w:tab/>
      </w:r>
      <w:r>
        <w:t>Unsuccessful Operation</w:t>
      </w:r>
      <w:r>
        <w:tab/>
      </w:r>
      <w:r>
        <w:fldChar w:fldCharType="begin" w:fldLock="1"/>
      </w:r>
      <w:r>
        <w:instrText xml:space="preserve"> PAGEREF _</w:instrText>
      </w:r>
      <w:del w:id="516" w:author="Issam" w:date="2019-02-12T23:38:00Z">
        <w:r w:rsidR="00116825">
          <w:delInstrText>Toc525567327</w:delInstrText>
        </w:r>
      </w:del>
      <w:ins w:id="517" w:author="Issam" w:date="2019-02-12T23:38:00Z">
        <w:r>
          <w:instrText>Toc534720315</w:instrText>
        </w:r>
      </w:ins>
      <w:r>
        <w:instrText xml:space="preserve"> \h </w:instrText>
      </w:r>
      <w:r>
        <w:fldChar w:fldCharType="separate"/>
      </w:r>
      <w:del w:id="518" w:author="Issam" w:date="2019-02-12T23:38:00Z">
        <w:r w:rsidR="00116825">
          <w:delText>48</w:delText>
        </w:r>
      </w:del>
      <w:ins w:id="519" w:author="Issam" w:date="2019-02-12T23:38:00Z">
        <w:r>
          <w:t>50</w:t>
        </w:r>
      </w:ins>
      <w:r>
        <w:fldChar w:fldCharType="end"/>
      </w:r>
    </w:p>
    <w:p w14:paraId="68992504" w14:textId="48488E75" w:rsidR="004041C3" w:rsidRPr="00175ED9" w:rsidRDefault="004041C3">
      <w:pPr>
        <w:pStyle w:val="41"/>
        <w:rPr>
          <w:rFonts w:ascii="Calibri" w:hAnsi="Calibri"/>
          <w:sz w:val="22"/>
          <w:szCs w:val="22"/>
        </w:rPr>
      </w:pPr>
      <w:r>
        <w:t>8.7.1.4</w:t>
      </w:r>
      <w:r w:rsidRPr="00175ED9">
        <w:rPr>
          <w:rFonts w:ascii="Calibri" w:hAnsi="Calibri"/>
          <w:sz w:val="22"/>
          <w:szCs w:val="22"/>
        </w:rPr>
        <w:tab/>
      </w:r>
      <w:r>
        <w:t>Abnormal Conditions</w:t>
      </w:r>
      <w:r>
        <w:tab/>
      </w:r>
      <w:r>
        <w:fldChar w:fldCharType="begin" w:fldLock="1"/>
      </w:r>
      <w:r>
        <w:instrText xml:space="preserve"> PAGEREF _</w:instrText>
      </w:r>
      <w:del w:id="520" w:author="Issam" w:date="2019-02-12T23:38:00Z">
        <w:r w:rsidR="00116825">
          <w:delInstrText>Toc525567328</w:delInstrText>
        </w:r>
      </w:del>
      <w:ins w:id="521" w:author="Issam" w:date="2019-02-12T23:38:00Z">
        <w:r>
          <w:instrText>Toc534720316</w:instrText>
        </w:r>
      </w:ins>
      <w:r>
        <w:instrText xml:space="preserve"> \h </w:instrText>
      </w:r>
      <w:r>
        <w:fldChar w:fldCharType="separate"/>
      </w:r>
      <w:del w:id="522" w:author="Issam" w:date="2019-02-12T23:38:00Z">
        <w:r w:rsidR="00116825">
          <w:delText>48</w:delText>
        </w:r>
      </w:del>
      <w:ins w:id="523" w:author="Issam" w:date="2019-02-12T23:38:00Z">
        <w:r>
          <w:t>51</w:t>
        </w:r>
      </w:ins>
      <w:r>
        <w:fldChar w:fldCharType="end"/>
      </w:r>
    </w:p>
    <w:p w14:paraId="562DF154" w14:textId="39B9CDF2" w:rsidR="004041C3" w:rsidRPr="00175ED9" w:rsidRDefault="004041C3">
      <w:pPr>
        <w:pStyle w:val="31"/>
        <w:rPr>
          <w:rFonts w:ascii="Calibri" w:hAnsi="Calibri"/>
          <w:sz w:val="22"/>
          <w:szCs w:val="22"/>
        </w:rPr>
      </w:pPr>
      <w:r>
        <w:t>8.7.2</w:t>
      </w:r>
      <w:r w:rsidRPr="00175ED9">
        <w:rPr>
          <w:rFonts w:ascii="Calibri" w:hAnsi="Calibri"/>
          <w:sz w:val="22"/>
          <w:szCs w:val="22"/>
        </w:rPr>
        <w:tab/>
      </w:r>
      <w:r>
        <w:t>RAN Configuration Update</w:t>
      </w:r>
      <w:r>
        <w:tab/>
      </w:r>
      <w:r>
        <w:fldChar w:fldCharType="begin" w:fldLock="1"/>
      </w:r>
      <w:r>
        <w:instrText xml:space="preserve"> PAGEREF _</w:instrText>
      </w:r>
      <w:del w:id="524" w:author="Issam" w:date="2019-02-12T23:38:00Z">
        <w:r w:rsidR="00116825">
          <w:delInstrText>Toc525567329</w:delInstrText>
        </w:r>
      </w:del>
      <w:ins w:id="525" w:author="Issam" w:date="2019-02-12T23:38:00Z">
        <w:r>
          <w:instrText>Toc534720317</w:instrText>
        </w:r>
      </w:ins>
      <w:r>
        <w:instrText xml:space="preserve"> \h </w:instrText>
      </w:r>
      <w:r>
        <w:fldChar w:fldCharType="separate"/>
      </w:r>
      <w:del w:id="526" w:author="Issam" w:date="2019-02-12T23:38:00Z">
        <w:r w:rsidR="00116825">
          <w:delText>48</w:delText>
        </w:r>
      </w:del>
      <w:ins w:id="527" w:author="Issam" w:date="2019-02-12T23:38:00Z">
        <w:r>
          <w:t>51</w:t>
        </w:r>
      </w:ins>
      <w:r>
        <w:fldChar w:fldCharType="end"/>
      </w:r>
    </w:p>
    <w:p w14:paraId="3B900C6A" w14:textId="37B2A57C" w:rsidR="004041C3" w:rsidRPr="00175ED9" w:rsidRDefault="004041C3">
      <w:pPr>
        <w:pStyle w:val="41"/>
        <w:rPr>
          <w:rFonts w:ascii="Calibri" w:hAnsi="Calibri"/>
          <w:sz w:val="22"/>
          <w:szCs w:val="22"/>
        </w:rPr>
      </w:pPr>
      <w:r>
        <w:t>8.7.2.1</w:t>
      </w:r>
      <w:r w:rsidRPr="00175ED9">
        <w:rPr>
          <w:rFonts w:ascii="Calibri" w:hAnsi="Calibri"/>
          <w:sz w:val="22"/>
          <w:szCs w:val="22"/>
        </w:rPr>
        <w:tab/>
      </w:r>
      <w:r>
        <w:t>General</w:t>
      </w:r>
      <w:r>
        <w:tab/>
      </w:r>
      <w:r>
        <w:fldChar w:fldCharType="begin" w:fldLock="1"/>
      </w:r>
      <w:r>
        <w:instrText xml:space="preserve"> PAGEREF _</w:instrText>
      </w:r>
      <w:del w:id="528" w:author="Issam" w:date="2019-02-12T23:38:00Z">
        <w:r w:rsidR="00116825">
          <w:delInstrText>Toc525567330</w:delInstrText>
        </w:r>
      </w:del>
      <w:ins w:id="529" w:author="Issam" w:date="2019-02-12T23:38:00Z">
        <w:r>
          <w:instrText>Toc534720318</w:instrText>
        </w:r>
      </w:ins>
      <w:r>
        <w:instrText xml:space="preserve"> \h </w:instrText>
      </w:r>
      <w:r>
        <w:fldChar w:fldCharType="separate"/>
      </w:r>
      <w:del w:id="530" w:author="Issam" w:date="2019-02-12T23:38:00Z">
        <w:r w:rsidR="00116825">
          <w:delText>48</w:delText>
        </w:r>
      </w:del>
      <w:ins w:id="531" w:author="Issam" w:date="2019-02-12T23:38:00Z">
        <w:r>
          <w:t>51</w:t>
        </w:r>
      </w:ins>
      <w:r>
        <w:fldChar w:fldCharType="end"/>
      </w:r>
    </w:p>
    <w:p w14:paraId="203923BD" w14:textId="5A447629" w:rsidR="004041C3" w:rsidRPr="00175ED9" w:rsidRDefault="004041C3">
      <w:pPr>
        <w:pStyle w:val="41"/>
        <w:rPr>
          <w:rFonts w:ascii="Calibri" w:hAnsi="Calibri"/>
          <w:sz w:val="22"/>
          <w:szCs w:val="22"/>
        </w:rPr>
      </w:pPr>
      <w:r>
        <w:t>8.7.2.2</w:t>
      </w:r>
      <w:r w:rsidRPr="00175ED9">
        <w:rPr>
          <w:rFonts w:ascii="Calibri" w:hAnsi="Calibri"/>
          <w:sz w:val="22"/>
          <w:szCs w:val="22"/>
        </w:rPr>
        <w:tab/>
      </w:r>
      <w:r>
        <w:t>Successful Operation</w:t>
      </w:r>
      <w:r>
        <w:tab/>
      </w:r>
      <w:r>
        <w:fldChar w:fldCharType="begin" w:fldLock="1"/>
      </w:r>
      <w:r>
        <w:instrText xml:space="preserve"> PAGEREF _</w:instrText>
      </w:r>
      <w:del w:id="532" w:author="Issam" w:date="2019-02-12T23:38:00Z">
        <w:r w:rsidR="00116825">
          <w:delInstrText>Toc525567331</w:delInstrText>
        </w:r>
      </w:del>
      <w:ins w:id="533" w:author="Issam" w:date="2019-02-12T23:38:00Z">
        <w:r>
          <w:instrText>Toc534720319</w:instrText>
        </w:r>
      </w:ins>
      <w:r>
        <w:instrText xml:space="preserve"> \h </w:instrText>
      </w:r>
      <w:r>
        <w:fldChar w:fldCharType="separate"/>
      </w:r>
      <w:del w:id="534" w:author="Issam" w:date="2019-02-12T23:38:00Z">
        <w:r w:rsidR="00116825">
          <w:delText>49</w:delText>
        </w:r>
      </w:del>
      <w:ins w:id="535" w:author="Issam" w:date="2019-02-12T23:38:00Z">
        <w:r>
          <w:t>51</w:t>
        </w:r>
      </w:ins>
      <w:r>
        <w:fldChar w:fldCharType="end"/>
      </w:r>
    </w:p>
    <w:p w14:paraId="4B1CCC59" w14:textId="3A9BA7B3" w:rsidR="004041C3" w:rsidRPr="00175ED9" w:rsidRDefault="004041C3">
      <w:pPr>
        <w:pStyle w:val="41"/>
        <w:rPr>
          <w:rFonts w:ascii="Calibri" w:hAnsi="Calibri"/>
          <w:sz w:val="22"/>
          <w:szCs w:val="22"/>
        </w:rPr>
      </w:pPr>
      <w:r>
        <w:t>8.7.2.3</w:t>
      </w:r>
      <w:r w:rsidRPr="00175ED9">
        <w:rPr>
          <w:rFonts w:ascii="Calibri" w:hAnsi="Calibri"/>
          <w:sz w:val="22"/>
          <w:szCs w:val="22"/>
        </w:rPr>
        <w:tab/>
      </w:r>
      <w:r>
        <w:t>Unsuccessful Operation</w:t>
      </w:r>
      <w:r>
        <w:tab/>
      </w:r>
      <w:r>
        <w:fldChar w:fldCharType="begin" w:fldLock="1"/>
      </w:r>
      <w:r>
        <w:instrText xml:space="preserve"> PAGEREF _</w:instrText>
      </w:r>
      <w:del w:id="536" w:author="Issam" w:date="2019-02-12T23:38:00Z">
        <w:r w:rsidR="00116825">
          <w:delInstrText>Toc525567332</w:delInstrText>
        </w:r>
      </w:del>
      <w:ins w:id="537" w:author="Issam" w:date="2019-02-12T23:38:00Z">
        <w:r>
          <w:instrText>Toc534720320</w:instrText>
        </w:r>
      </w:ins>
      <w:r>
        <w:instrText xml:space="preserve"> \h </w:instrText>
      </w:r>
      <w:r>
        <w:fldChar w:fldCharType="separate"/>
      </w:r>
      <w:del w:id="538" w:author="Issam" w:date="2019-02-12T23:38:00Z">
        <w:r w:rsidR="00116825">
          <w:delText>49</w:delText>
        </w:r>
      </w:del>
      <w:ins w:id="539" w:author="Issam" w:date="2019-02-12T23:38:00Z">
        <w:r>
          <w:t>51</w:t>
        </w:r>
      </w:ins>
      <w:r>
        <w:fldChar w:fldCharType="end"/>
      </w:r>
    </w:p>
    <w:p w14:paraId="2AD83F23" w14:textId="60E07101" w:rsidR="004041C3" w:rsidRPr="00175ED9" w:rsidRDefault="004041C3">
      <w:pPr>
        <w:pStyle w:val="41"/>
        <w:rPr>
          <w:rFonts w:ascii="Calibri" w:hAnsi="Calibri"/>
          <w:sz w:val="22"/>
          <w:szCs w:val="22"/>
        </w:rPr>
      </w:pPr>
      <w:r>
        <w:t>8.7.2.4</w:t>
      </w:r>
      <w:r w:rsidRPr="00175ED9">
        <w:rPr>
          <w:rFonts w:ascii="Calibri" w:hAnsi="Calibri"/>
          <w:sz w:val="22"/>
          <w:szCs w:val="22"/>
        </w:rPr>
        <w:tab/>
      </w:r>
      <w:r>
        <w:t>Abnormal Conditions</w:t>
      </w:r>
      <w:r>
        <w:tab/>
      </w:r>
      <w:r>
        <w:fldChar w:fldCharType="begin" w:fldLock="1"/>
      </w:r>
      <w:r>
        <w:instrText xml:space="preserve"> PAGEREF _</w:instrText>
      </w:r>
      <w:del w:id="540" w:author="Issam" w:date="2019-02-12T23:38:00Z">
        <w:r w:rsidR="00116825">
          <w:delInstrText>Toc525567333</w:delInstrText>
        </w:r>
      </w:del>
      <w:ins w:id="541" w:author="Issam" w:date="2019-02-12T23:38:00Z">
        <w:r>
          <w:instrText>Toc534720321</w:instrText>
        </w:r>
      </w:ins>
      <w:r>
        <w:instrText xml:space="preserve"> \h </w:instrText>
      </w:r>
      <w:r>
        <w:fldChar w:fldCharType="separate"/>
      </w:r>
      <w:del w:id="542" w:author="Issam" w:date="2019-02-12T23:38:00Z">
        <w:r w:rsidR="00116825">
          <w:delText>49</w:delText>
        </w:r>
      </w:del>
      <w:ins w:id="543" w:author="Issam" w:date="2019-02-12T23:38:00Z">
        <w:r>
          <w:t>52</w:t>
        </w:r>
      </w:ins>
      <w:r>
        <w:fldChar w:fldCharType="end"/>
      </w:r>
    </w:p>
    <w:p w14:paraId="44FADC29" w14:textId="7136ACB8" w:rsidR="004041C3" w:rsidRPr="00175ED9" w:rsidRDefault="004041C3">
      <w:pPr>
        <w:pStyle w:val="31"/>
        <w:rPr>
          <w:rFonts w:ascii="Calibri" w:hAnsi="Calibri"/>
          <w:sz w:val="22"/>
          <w:szCs w:val="22"/>
        </w:rPr>
      </w:pPr>
      <w:r>
        <w:t>8.7.3</w:t>
      </w:r>
      <w:r w:rsidRPr="00175ED9">
        <w:rPr>
          <w:rFonts w:ascii="Calibri" w:hAnsi="Calibri"/>
          <w:sz w:val="22"/>
          <w:szCs w:val="22"/>
        </w:rPr>
        <w:tab/>
      </w:r>
      <w:r>
        <w:t>AMF Configuration Update</w:t>
      </w:r>
      <w:r>
        <w:tab/>
      </w:r>
      <w:r>
        <w:fldChar w:fldCharType="begin" w:fldLock="1"/>
      </w:r>
      <w:r>
        <w:instrText xml:space="preserve"> PAGEREF _</w:instrText>
      </w:r>
      <w:del w:id="544" w:author="Issam" w:date="2019-02-12T23:38:00Z">
        <w:r w:rsidR="00116825">
          <w:delInstrText>Toc525567334</w:delInstrText>
        </w:r>
      </w:del>
      <w:ins w:id="545" w:author="Issam" w:date="2019-02-12T23:38:00Z">
        <w:r>
          <w:instrText>Toc534720322</w:instrText>
        </w:r>
      </w:ins>
      <w:r>
        <w:instrText xml:space="preserve"> \h </w:instrText>
      </w:r>
      <w:r>
        <w:fldChar w:fldCharType="separate"/>
      </w:r>
      <w:del w:id="546" w:author="Issam" w:date="2019-02-12T23:38:00Z">
        <w:r w:rsidR="00116825">
          <w:delText>49</w:delText>
        </w:r>
      </w:del>
      <w:ins w:id="547" w:author="Issam" w:date="2019-02-12T23:38:00Z">
        <w:r>
          <w:t>52</w:t>
        </w:r>
      </w:ins>
      <w:r>
        <w:fldChar w:fldCharType="end"/>
      </w:r>
    </w:p>
    <w:p w14:paraId="66DCDE71" w14:textId="130896CD" w:rsidR="004041C3" w:rsidRPr="00175ED9" w:rsidRDefault="004041C3">
      <w:pPr>
        <w:pStyle w:val="41"/>
        <w:rPr>
          <w:rFonts w:ascii="Calibri" w:hAnsi="Calibri"/>
          <w:sz w:val="22"/>
          <w:szCs w:val="22"/>
        </w:rPr>
      </w:pPr>
      <w:r>
        <w:t>8.7.3.1</w:t>
      </w:r>
      <w:r w:rsidRPr="00175ED9">
        <w:rPr>
          <w:rFonts w:ascii="Calibri" w:hAnsi="Calibri"/>
          <w:sz w:val="22"/>
          <w:szCs w:val="22"/>
        </w:rPr>
        <w:tab/>
      </w:r>
      <w:r>
        <w:t>General</w:t>
      </w:r>
      <w:r>
        <w:tab/>
      </w:r>
      <w:r>
        <w:fldChar w:fldCharType="begin" w:fldLock="1"/>
      </w:r>
      <w:r>
        <w:instrText xml:space="preserve"> PAGEREF _</w:instrText>
      </w:r>
      <w:del w:id="548" w:author="Issam" w:date="2019-02-12T23:38:00Z">
        <w:r w:rsidR="00116825">
          <w:delInstrText>Toc525567335</w:delInstrText>
        </w:r>
      </w:del>
      <w:ins w:id="549" w:author="Issam" w:date="2019-02-12T23:38:00Z">
        <w:r>
          <w:instrText>Toc534720323</w:instrText>
        </w:r>
      </w:ins>
      <w:r>
        <w:instrText xml:space="preserve"> \h </w:instrText>
      </w:r>
      <w:r>
        <w:fldChar w:fldCharType="separate"/>
      </w:r>
      <w:del w:id="550" w:author="Issam" w:date="2019-02-12T23:38:00Z">
        <w:r w:rsidR="00116825">
          <w:delText>49</w:delText>
        </w:r>
      </w:del>
      <w:ins w:id="551" w:author="Issam" w:date="2019-02-12T23:38:00Z">
        <w:r>
          <w:t>52</w:t>
        </w:r>
      </w:ins>
      <w:r>
        <w:fldChar w:fldCharType="end"/>
      </w:r>
    </w:p>
    <w:p w14:paraId="424E952E" w14:textId="1DBC87CE" w:rsidR="004041C3" w:rsidRPr="00175ED9" w:rsidRDefault="004041C3">
      <w:pPr>
        <w:pStyle w:val="41"/>
        <w:rPr>
          <w:rFonts w:ascii="Calibri" w:hAnsi="Calibri"/>
          <w:sz w:val="22"/>
          <w:szCs w:val="22"/>
        </w:rPr>
      </w:pPr>
      <w:r>
        <w:t>8.7.3.2</w:t>
      </w:r>
      <w:r w:rsidRPr="00175ED9">
        <w:rPr>
          <w:rFonts w:ascii="Calibri" w:hAnsi="Calibri"/>
          <w:sz w:val="22"/>
          <w:szCs w:val="22"/>
        </w:rPr>
        <w:tab/>
      </w:r>
      <w:r>
        <w:t>Successful Operation</w:t>
      </w:r>
      <w:r>
        <w:tab/>
      </w:r>
      <w:r>
        <w:fldChar w:fldCharType="begin" w:fldLock="1"/>
      </w:r>
      <w:r>
        <w:instrText xml:space="preserve"> PAGEREF _</w:instrText>
      </w:r>
      <w:del w:id="552" w:author="Issam" w:date="2019-02-12T23:38:00Z">
        <w:r w:rsidR="00116825">
          <w:delInstrText>Toc525567336</w:delInstrText>
        </w:r>
      </w:del>
      <w:ins w:id="553" w:author="Issam" w:date="2019-02-12T23:38:00Z">
        <w:r>
          <w:instrText>Toc534720324</w:instrText>
        </w:r>
      </w:ins>
      <w:r>
        <w:instrText xml:space="preserve"> \h </w:instrText>
      </w:r>
      <w:r>
        <w:fldChar w:fldCharType="separate"/>
      </w:r>
      <w:del w:id="554" w:author="Issam" w:date="2019-02-12T23:38:00Z">
        <w:r w:rsidR="00116825">
          <w:delText>50</w:delText>
        </w:r>
      </w:del>
      <w:ins w:id="555" w:author="Issam" w:date="2019-02-12T23:38:00Z">
        <w:r>
          <w:t>52</w:t>
        </w:r>
      </w:ins>
      <w:r>
        <w:fldChar w:fldCharType="end"/>
      </w:r>
    </w:p>
    <w:p w14:paraId="5BBDD06A" w14:textId="37350A9A" w:rsidR="004041C3" w:rsidRPr="00175ED9" w:rsidRDefault="004041C3">
      <w:pPr>
        <w:pStyle w:val="41"/>
        <w:rPr>
          <w:rFonts w:ascii="Calibri" w:hAnsi="Calibri"/>
          <w:sz w:val="22"/>
          <w:szCs w:val="22"/>
        </w:rPr>
      </w:pPr>
      <w:r>
        <w:t>8.7.3.3</w:t>
      </w:r>
      <w:r w:rsidRPr="00175ED9">
        <w:rPr>
          <w:rFonts w:ascii="Calibri" w:hAnsi="Calibri"/>
          <w:sz w:val="22"/>
          <w:szCs w:val="22"/>
        </w:rPr>
        <w:tab/>
      </w:r>
      <w:r>
        <w:t>Unsuccessful Operation</w:t>
      </w:r>
      <w:r>
        <w:tab/>
      </w:r>
      <w:r>
        <w:fldChar w:fldCharType="begin" w:fldLock="1"/>
      </w:r>
      <w:r>
        <w:instrText xml:space="preserve"> PAGEREF _</w:instrText>
      </w:r>
      <w:del w:id="556" w:author="Issam" w:date="2019-02-12T23:38:00Z">
        <w:r w:rsidR="00116825">
          <w:delInstrText>Toc525567337</w:delInstrText>
        </w:r>
      </w:del>
      <w:ins w:id="557" w:author="Issam" w:date="2019-02-12T23:38:00Z">
        <w:r>
          <w:instrText>Toc534720325</w:instrText>
        </w:r>
      </w:ins>
      <w:r>
        <w:instrText xml:space="preserve"> \h </w:instrText>
      </w:r>
      <w:r>
        <w:fldChar w:fldCharType="separate"/>
      </w:r>
      <w:del w:id="558" w:author="Issam" w:date="2019-02-12T23:38:00Z">
        <w:r w:rsidR="00116825">
          <w:delText>51</w:delText>
        </w:r>
      </w:del>
      <w:ins w:id="559" w:author="Issam" w:date="2019-02-12T23:38:00Z">
        <w:r>
          <w:t>53</w:t>
        </w:r>
      </w:ins>
      <w:r>
        <w:fldChar w:fldCharType="end"/>
      </w:r>
    </w:p>
    <w:p w14:paraId="1BF15005" w14:textId="408A24EE" w:rsidR="004041C3" w:rsidRPr="00175ED9" w:rsidRDefault="004041C3">
      <w:pPr>
        <w:pStyle w:val="41"/>
        <w:rPr>
          <w:rFonts w:ascii="Calibri" w:hAnsi="Calibri"/>
          <w:sz w:val="22"/>
          <w:szCs w:val="22"/>
        </w:rPr>
      </w:pPr>
      <w:r>
        <w:t>8.7.3.4</w:t>
      </w:r>
      <w:r w:rsidRPr="00175ED9">
        <w:rPr>
          <w:rFonts w:ascii="Calibri" w:hAnsi="Calibri"/>
          <w:sz w:val="22"/>
          <w:szCs w:val="22"/>
        </w:rPr>
        <w:tab/>
      </w:r>
      <w:r>
        <w:t>Abnormal Conditions</w:t>
      </w:r>
      <w:r>
        <w:tab/>
      </w:r>
      <w:r>
        <w:fldChar w:fldCharType="begin" w:fldLock="1"/>
      </w:r>
      <w:r>
        <w:instrText xml:space="preserve"> PAGEREF _</w:instrText>
      </w:r>
      <w:del w:id="560" w:author="Issam" w:date="2019-02-12T23:38:00Z">
        <w:r w:rsidR="00116825">
          <w:delInstrText>Toc525567338</w:delInstrText>
        </w:r>
      </w:del>
      <w:ins w:id="561" w:author="Issam" w:date="2019-02-12T23:38:00Z">
        <w:r>
          <w:instrText>Toc534720326</w:instrText>
        </w:r>
      </w:ins>
      <w:r>
        <w:instrText xml:space="preserve"> \h </w:instrText>
      </w:r>
      <w:r>
        <w:fldChar w:fldCharType="separate"/>
      </w:r>
      <w:del w:id="562" w:author="Issam" w:date="2019-02-12T23:38:00Z">
        <w:r w:rsidR="00116825">
          <w:delText>51</w:delText>
        </w:r>
      </w:del>
      <w:ins w:id="563" w:author="Issam" w:date="2019-02-12T23:38:00Z">
        <w:r>
          <w:t>53</w:t>
        </w:r>
      </w:ins>
      <w:r>
        <w:fldChar w:fldCharType="end"/>
      </w:r>
    </w:p>
    <w:p w14:paraId="13979DAC" w14:textId="32078E6B" w:rsidR="004041C3" w:rsidRPr="00175ED9" w:rsidRDefault="004041C3">
      <w:pPr>
        <w:pStyle w:val="31"/>
        <w:rPr>
          <w:rFonts w:ascii="Calibri" w:hAnsi="Calibri"/>
          <w:sz w:val="22"/>
          <w:szCs w:val="22"/>
        </w:rPr>
      </w:pPr>
      <w:r>
        <w:t>8.7.4</w:t>
      </w:r>
      <w:r w:rsidRPr="00175ED9">
        <w:rPr>
          <w:rFonts w:ascii="Calibri" w:hAnsi="Calibri"/>
          <w:sz w:val="22"/>
          <w:szCs w:val="22"/>
        </w:rPr>
        <w:tab/>
      </w:r>
      <w:r>
        <w:t>NG Reset</w:t>
      </w:r>
      <w:r>
        <w:tab/>
      </w:r>
      <w:r>
        <w:fldChar w:fldCharType="begin" w:fldLock="1"/>
      </w:r>
      <w:r>
        <w:instrText xml:space="preserve"> PAGEREF _</w:instrText>
      </w:r>
      <w:del w:id="564" w:author="Issam" w:date="2019-02-12T23:38:00Z">
        <w:r w:rsidR="00116825">
          <w:delInstrText>Toc525567339</w:delInstrText>
        </w:r>
      </w:del>
      <w:ins w:id="565" w:author="Issam" w:date="2019-02-12T23:38:00Z">
        <w:r>
          <w:instrText>Toc534720327</w:instrText>
        </w:r>
      </w:ins>
      <w:r>
        <w:instrText xml:space="preserve"> \h </w:instrText>
      </w:r>
      <w:r>
        <w:fldChar w:fldCharType="separate"/>
      </w:r>
      <w:del w:id="566" w:author="Issam" w:date="2019-02-12T23:38:00Z">
        <w:r w:rsidR="00116825">
          <w:delText>51</w:delText>
        </w:r>
      </w:del>
      <w:ins w:id="567" w:author="Issam" w:date="2019-02-12T23:38:00Z">
        <w:r>
          <w:t>53</w:t>
        </w:r>
      </w:ins>
      <w:r>
        <w:fldChar w:fldCharType="end"/>
      </w:r>
    </w:p>
    <w:p w14:paraId="3A887865" w14:textId="07818323" w:rsidR="004041C3" w:rsidRPr="00175ED9" w:rsidRDefault="004041C3">
      <w:pPr>
        <w:pStyle w:val="41"/>
        <w:rPr>
          <w:rFonts w:ascii="Calibri" w:hAnsi="Calibri"/>
          <w:sz w:val="22"/>
          <w:szCs w:val="22"/>
        </w:rPr>
      </w:pPr>
      <w:r>
        <w:t>8.7.4.1</w:t>
      </w:r>
      <w:r w:rsidRPr="00175ED9">
        <w:rPr>
          <w:rFonts w:ascii="Calibri" w:hAnsi="Calibri"/>
          <w:sz w:val="22"/>
          <w:szCs w:val="22"/>
        </w:rPr>
        <w:tab/>
      </w:r>
      <w:r>
        <w:t>General</w:t>
      </w:r>
      <w:r>
        <w:tab/>
      </w:r>
      <w:r>
        <w:fldChar w:fldCharType="begin" w:fldLock="1"/>
      </w:r>
      <w:r>
        <w:instrText xml:space="preserve"> PAGEREF _</w:instrText>
      </w:r>
      <w:del w:id="568" w:author="Issam" w:date="2019-02-12T23:38:00Z">
        <w:r w:rsidR="00116825">
          <w:delInstrText>Toc525567340</w:delInstrText>
        </w:r>
      </w:del>
      <w:ins w:id="569" w:author="Issam" w:date="2019-02-12T23:38:00Z">
        <w:r>
          <w:instrText>Toc534720328</w:instrText>
        </w:r>
      </w:ins>
      <w:r>
        <w:instrText xml:space="preserve"> \h </w:instrText>
      </w:r>
      <w:r>
        <w:fldChar w:fldCharType="separate"/>
      </w:r>
      <w:del w:id="570" w:author="Issam" w:date="2019-02-12T23:38:00Z">
        <w:r w:rsidR="00116825">
          <w:delText>51</w:delText>
        </w:r>
      </w:del>
      <w:ins w:id="571" w:author="Issam" w:date="2019-02-12T23:38:00Z">
        <w:r>
          <w:t>53</w:t>
        </w:r>
      </w:ins>
      <w:r>
        <w:fldChar w:fldCharType="end"/>
      </w:r>
    </w:p>
    <w:p w14:paraId="207F9B47" w14:textId="57D266A8" w:rsidR="004041C3" w:rsidRPr="00175ED9" w:rsidRDefault="004041C3">
      <w:pPr>
        <w:pStyle w:val="41"/>
        <w:rPr>
          <w:rFonts w:ascii="Calibri" w:hAnsi="Calibri"/>
          <w:sz w:val="22"/>
          <w:szCs w:val="22"/>
        </w:rPr>
      </w:pPr>
      <w:r>
        <w:t>8.7.4.2</w:t>
      </w:r>
      <w:r w:rsidRPr="00175ED9">
        <w:rPr>
          <w:rFonts w:ascii="Calibri" w:hAnsi="Calibri"/>
          <w:sz w:val="22"/>
          <w:szCs w:val="22"/>
        </w:rPr>
        <w:tab/>
      </w:r>
      <w:r>
        <w:t>Successful Operation</w:t>
      </w:r>
      <w:r>
        <w:tab/>
      </w:r>
      <w:r>
        <w:fldChar w:fldCharType="begin" w:fldLock="1"/>
      </w:r>
      <w:r>
        <w:instrText xml:space="preserve"> PAGEREF _</w:instrText>
      </w:r>
      <w:del w:id="572" w:author="Issam" w:date="2019-02-12T23:38:00Z">
        <w:r w:rsidR="00116825">
          <w:delInstrText>Toc525567341</w:delInstrText>
        </w:r>
      </w:del>
      <w:ins w:id="573" w:author="Issam" w:date="2019-02-12T23:38:00Z">
        <w:r>
          <w:instrText>Toc534720329</w:instrText>
        </w:r>
      </w:ins>
      <w:r>
        <w:instrText xml:space="preserve"> \h </w:instrText>
      </w:r>
      <w:r>
        <w:fldChar w:fldCharType="separate"/>
      </w:r>
      <w:del w:id="574" w:author="Issam" w:date="2019-02-12T23:38:00Z">
        <w:r w:rsidR="00116825">
          <w:delText>51</w:delText>
        </w:r>
      </w:del>
      <w:ins w:id="575" w:author="Issam" w:date="2019-02-12T23:38:00Z">
        <w:r>
          <w:t>53</w:t>
        </w:r>
      </w:ins>
      <w:r>
        <w:fldChar w:fldCharType="end"/>
      </w:r>
    </w:p>
    <w:p w14:paraId="5A74AB70" w14:textId="00D29BA5" w:rsidR="004041C3" w:rsidRPr="00175ED9" w:rsidRDefault="004041C3">
      <w:pPr>
        <w:pStyle w:val="51"/>
        <w:rPr>
          <w:rFonts w:ascii="Calibri" w:hAnsi="Calibri"/>
          <w:sz w:val="22"/>
          <w:szCs w:val="22"/>
        </w:rPr>
      </w:pPr>
      <w:r>
        <w:t>8.7.4.2.1</w:t>
      </w:r>
      <w:r w:rsidRPr="00175ED9">
        <w:rPr>
          <w:rFonts w:ascii="Calibri" w:hAnsi="Calibri"/>
          <w:sz w:val="22"/>
          <w:szCs w:val="22"/>
        </w:rPr>
        <w:tab/>
      </w:r>
      <w:r>
        <w:t>NG Reset initiated by the AMF</w:t>
      </w:r>
      <w:r>
        <w:tab/>
      </w:r>
      <w:r>
        <w:fldChar w:fldCharType="begin" w:fldLock="1"/>
      </w:r>
      <w:r>
        <w:instrText xml:space="preserve"> PAGEREF _</w:instrText>
      </w:r>
      <w:del w:id="576" w:author="Issam" w:date="2019-02-12T23:38:00Z">
        <w:r w:rsidR="00116825">
          <w:delInstrText>Toc525567342</w:delInstrText>
        </w:r>
      </w:del>
      <w:ins w:id="577" w:author="Issam" w:date="2019-02-12T23:38:00Z">
        <w:r>
          <w:instrText>Toc534720330</w:instrText>
        </w:r>
      </w:ins>
      <w:r>
        <w:instrText xml:space="preserve"> \h </w:instrText>
      </w:r>
      <w:r>
        <w:fldChar w:fldCharType="separate"/>
      </w:r>
      <w:del w:id="578" w:author="Issam" w:date="2019-02-12T23:38:00Z">
        <w:r w:rsidR="00116825">
          <w:delText>51</w:delText>
        </w:r>
      </w:del>
      <w:ins w:id="579" w:author="Issam" w:date="2019-02-12T23:38:00Z">
        <w:r>
          <w:t>53</w:t>
        </w:r>
      </w:ins>
      <w:r>
        <w:fldChar w:fldCharType="end"/>
      </w:r>
    </w:p>
    <w:p w14:paraId="48E1CDD1" w14:textId="4B8613DD" w:rsidR="004041C3" w:rsidRPr="00175ED9" w:rsidRDefault="004041C3">
      <w:pPr>
        <w:pStyle w:val="51"/>
        <w:rPr>
          <w:rFonts w:ascii="Calibri" w:hAnsi="Calibri"/>
          <w:sz w:val="22"/>
          <w:szCs w:val="22"/>
        </w:rPr>
      </w:pPr>
      <w:r>
        <w:t>8.7.4.2.2</w:t>
      </w:r>
      <w:r w:rsidRPr="00175ED9">
        <w:rPr>
          <w:rFonts w:ascii="Calibri" w:hAnsi="Calibri"/>
          <w:sz w:val="22"/>
          <w:szCs w:val="22"/>
        </w:rPr>
        <w:tab/>
      </w:r>
      <w:r>
        <w:t>NG Reset initiated by the NG-RAN node</w:t>
      </w:r>
      <w:r>
        <w:tab/>
      </w:r>
      <w:r>
        <w:fldChar w:fldCharType="begin" w:fldLock="1"/>
      </w:r>
      <w:r>
        <w:instrText xml:space="preserve"> PAGEREF _</w:instrText>
      </w:r>
      <w:del w:id="580" w:author="Issam" w:date="2019-02-12T23:38:00Z">
        <w:r w:rsidR="00116825">
          <w:delInstrText>Toc525567343</w:delInstrText>
        </w:r>
      </w:del>
      <w:ins w:id="581" w:author="Issam" w:date="2019-02-12T23:38:00Z">
        <w:r>
          <w:instrText>Toc534720331</w:instrText>
        </w:r>
      </w:ins>
      <w:r>
        <w:instrText xml:space="preserve"> \h </w:instrText>
      </w:r>
      <w:r>
        <w:fldChar w:fldCharType="separate"/>
      </w:r>
      <w:del w:id="582" w:author="Issam" w:date="2019-02-12T23:38:00Z">
        <w:r w:rsidR="00116825">
          <w:delText>52</w:delText>
        </w:r>
      </w:del>
      <w:ins w:id="583" w:author="Issam" w:date="2019-02-12T23:38:00Z">
        <w:r>
          <w:t>54</w:t>
        </w:r>
      </w:ins>
      <w:r>
        <w:fldChar w:fldCharType="end"/>
      </w:r>
    </w:p>
    <w:p w14:paraId="19A19482" w14:textId="44E778EB" w:rsidR="004041C3" w:rsidRPr="00175ED9" w:rsidRDefault="004041C3">
      <w:pPr>
        <w:pStyle w:val="41"/>
        <w:rPr>
          <w:rFonts w:ascii="Calibri" w:hAnsi="Calibri"/>
          <w:sz w:val="22"/>
          <w:szCs w:val="22"/>
        </w:rPr>
      </w:pPr>
      <w:r>
        <w:t>8.7.4.3</w:t>
      </w:r>
      <w:r w:rsidRPr="00175ED9">
        <w:rPr>
          <w:rFonts w:ascii="Calibri" w:hAnsi="Calibri"/>
          <w:sz w:val="22"/>
          <w:szCs w:val="22"/>
        </w:rPr>
        <w:tab/>
      </w:r>
      <w:r>
        <w:t>Unsuccessful Operation</w:t>
      </w:r>
      <w:r>
        <w:tab/>
      </w:r>
      <w:r>
        <w:fldChar w:fldCharType="begin" w:fldLock="1"/>
      </w:r>
      <w:r>
        <w:instrText xml:space="preserve"> PAGEREF _</w:instrText>
      </w:r>
      <w:del w:id="584" w:author="Issam" w:date="2019-02-12T23:38:00Z">
        <w:r w:rsidR="00116825">
          <w:delInstrText>Toc525567344</w:delInstrText>
        </w:r>
      </w:del>
      <w:ins w:id="585" w:author="Issam" w:date="2019-02-12T23:38:00Z">
        <w:r>
          <w:instrText>Toc534720332</w:instrText>
        </w:r>
      </w:ins>
      <w:r>
        <w:instrText xml:space="preserve"> \h </w:instrText>
      </w:r>
      <w:r>
        <w:fldChar w:fldCharType="separate"/>
      </w:r>
      <w:del w:id="586" w:author="Issam" w:date="2019-02-12T23:38:00Z">
        <w:r w:rsidR="00116825">
          <w:delText>53</w:delText>
        </w:r>
      </w:del>
      <w:ins w:id="587" w:author="Issam" w:date="2019-02-12T23:38:00Z">
        <w:r>
          <w:t>55</w:t>
        </w:r>
      </w:ins>
      <w:r>
        <w:fldChar w:fldCharType="end"/>
      </w:r>
    </w:p>
    <w:p w14:paraId="66CB00F0" w14:textId="2091EEE2" w:rsidR="004041C3" w:rsidRPr="00175ED9" w:rsidRDefault="004041C3">
      <w:pPr>
        <w:pStyle w:val="41"/>
        <w:rPr>
          <w:rFonts w:ascii="Calibri" w:hAnsi="Calibri"/>
          <w:sz w:val="22"/>
          <w:szCs w:val="22"/>
        </w:rPr>
      </w:pPr>
      <w:r>
        <w:t>8.7.4.4</w:t>
      </w:r>
      <w:r w:rsidRPr="00175ED9">
        <w:rPr>
          <w:rFonts w:ascii="Calibri" w:hAnsi="Calibri"/>
          <w:sz w:val="22"/>
          <w:szCs w:val="22"/>
        </w:rPr>
        <w:tab/>
      </w:r>
      <w:r>
        <w:t>Abnormal Conditions</w:t>
      </w:r>
      <w:r>
        <w:tab/>
      </w:r>
      <w:r>
        <w:fldChar w:fldCharType="begin" w:fldLock="1"/>
      </w:r>
      <w:r>
        <w:instrText xml:space="preserve"> PAGEREF _</w:instrText>
      </w:r>
      <w:del w:id="588" w:author="Issam" w:date="2019-02-12T23:38:00Z">
        <w:r w:rsidR="00116825">
          <w:delInstrText>Toc525567345</w:delInstrText>
        </w:r>
      </w:del>
      <w:ins w:id="589" w:author="Issam" w:date="2019-02-12T23:38:00Z">
        <w:r>
          <w:instrText>Toc534720333</w:instrText>
        </w:r>
      </w:ins>
      <w:r>
        <w:instrText xml:space="preserve"> \h </w:instrText>
      </w:r>
      <w:r>
        <w:fldChar w:fldCharType="separate"/>
      </w:r>
      <w:del w:id="590" w:author="Issam" w:date="2019-02-12T23:38:00Z">
        <w:r w:rsidR="00116825">
          <w:delText>53</w:delText>
        </w:r>
      </w:del>
      <w:ins w:id="591" w:author="Issam" w:date="2019-02-12T23:38:00Z">
        <w:r>
          <w:t>55</w:t>
        </w:r>
      </w:ins>
      <w:r>
        <w:fldChar w:fldCharType="end"/>
      </w:r>
    </w:p>
    <w:p w14:paraId="14EFDC7E" w14:textId="4639864D" w:rsidR="004041C3" w:rsidRPr="00175ED9" w:rsidRDefault="004041C3">
      <w:pPr>
        <w:pStyle w:val="51"/>
        <w:rPr>
          <w:rFonts w:ascii="Calibri" w:hAnsi="Calibri"/>
          <w:sz w:val="22"/>
          <w:szCs w:val="22"/>
        </w:rPr>
      </w:pPr>
      <w:r>
        <w:t>8.7.4.4.1</w:t>
      </w:r>
      <w:r w:rsidRPr="00175ED9">
        <w:rPr>
          <w:rFonts w:ascii="Calibri" w:hAnsi="Calibri"/>
          <w:sz w:val="22"/>
          <w:szCs w:val="22"/>
        </w:rPr>
        <w:tab/>
      </w:r>
      <w:r>
        <w:t>Abnormal Condition at the 5GC</w:t>
      </w:r>
      <w:r>
        <w:tab/>
      </w:r>
      <w:r>
        <w:fldChar w:fldCharType="begin" w:fldLock="1"/>
      </w:r>
      <w:r>
        <w:instrText xml:space="preserve"> PAGEREF _</w:instrText>
      </w:r>
      <w:del w:id="592" w:author="Issam" w:date="2019-02-12T23:38:00Z">
        <w:r w:rsidR="00116825">
          <w:delInstrText>Toc525567346</w:delInstrText>
        </w:r>
      </w:del>
      <w:ins w:id="593" w:author="Issam" w:date="2019-02-12T23:38:00Z">
        <w:r>
          <w:instrText>Toc534720334</w:instrText>
        </w:r>
      </w:ins>
      <w:r>
        <w:instrText xml:space="preserve"> \h </w:instrText>
      </w:r>
      <w:r>
        <w:fldChar w:fldCharType="separate"/>
      </w:r>
      <w:del w:id="594" w:author="Issam" w:date="2019-02-12T23:38:00Z">
        <w:r w:rsidR="00116825">
          <w:delText>53</w:delText>
        </w:r>
      </w:del>
      <w:ins w:id="595" w:author="Issam" w:date="2019-02-12T23:38:00Z">
        <w:r>
          <w:t>55</w:t>
        </w:r>
      </w:ins>
      <w:r>
        <w:fldChar w:fldCharType="end"/>
      </w:r>
    </w:p>
    <w:p w14:paraId="50EA976D" w14:textId="243D07FB" w:rsidR="004041C3" w:rsidRPr="00175ED9" w:rsidRDefault="004041C3">
      <w:pPr>
        <w:pStyle w:val="51"/>
        <w:rPr>
          <w:rFonts w:ascii="Calibri" w:hAnsi="Calibri"/>
          <w:sz w:val="22"/>
          <w:szCs w:val="22"/>
        </w:rPr>
      </w:pPr>
      <w:r>
        <w:t>8.7.4.4.2</w:t>
      </w:r>
      <w:r w:rsidRPr="00175ED9">
        <w:rPr>
          <w:rFonts w:ascii="Calibri" w:hAnsi="Calibri"/>
          <w:sz w:val="22"/>
          <w:szCs w:val="22"/>
        </w:rPr>
        <w:tab/>
      </w:r>
      <w:r>
        <w:t>Abnormal Condition at the NG-RAN</w:t>
      </w:r>
      <w:r>
        <w:tab/>
      </w:r>
      <w:r>
        <w:fldChar w:fldCharType="begin" w:fldLock="1"/>
      </w:r>
      <w:r>
        <w:instrText xml:space="preserve"> PAGEREF _</w:instrText>
      </w:r>
      <w:del w:id="596" w:author="Issam" w:date="2019-02-12T23:38:00Z">
        <w:r w:rsidR="00116825">
          <w:delInstrText>Toc525567347</w:delInstrText>
        </w:r>
      </w:del>
      <w:ins w:id="597" w:author="Issam" w:date="2019-02-12T23:38:00Z">
        <w:r>
          <w:instrText>Toc534720335</w:instrText>
        </w:r>
      </w:ins>
      <w:r>
        <w:instrText xml:space="preserve"> \h </w:instrText>
      </w:r>
      <w:r>
        <w:fldChar w:fldCharType="separate"/>
      </w:r>
      <w:del w:id="598" w:author="Issam" w:date="2019-02-12T23:38:00Z">
        <w:r w:rsidR="00116825">
          <w:delText>53</w:delText>
        </w:r>
      </w:del>
      <w:ins w:id="599" w:author="Issam" w:date="2019-02-12T23:38:00Z">
        <w:r>
          <w:t>55</w:t>
        </w:r>
      </w:ins>
      <w:r>
        <w:fldChar w:fldCharType="end"/>
      </w:r>
    </w:p>
    <w:p w14:paraId="52C01FA4" w14:textId="33620607" w:rsidR="004041C3" w:rsidRPr="00175ED9" w:rsidRDefault="004041C3">
      <w:pPr>
        <w:pStyle w:val="51"/>
        <w:rPr>
          <w:rFonts w:ascii="Calibri" w:hAnsi="Calibri"/>
          <w:sz w:val="22"/>
          <w:szCs w:val="22"/>
        </w:rPr>
      </w:pPr>
      <w:r>
        <w:t>8.7.4.4.3</w:t>
      </w:r>
      <w:r w:rsidRPr="00175ED9">
        <w:rPr>
          <w:rFonts w:ascii="Calibri" w:hAnsi="Calibri"/>
          <w:sz w:val="22"/>
          <w:szCs w:val="22"/>
        </w:rPr>
        <w:tab/>
      </w:r>
      <w:r>
        <w:t>Crossing of NG RESET Messages</w:t>
      </w:r>
      <w:r>
        <w:tab/>
      </w:r>
      <w:r>
        <w:fldChar w:fldCharType="begin" w:fldLock="1"/>
      </w:r>
      <w:r>
        <w:instrText xml:space="preserve"> PAGEREF _</w:instrText>
      </w:r>
      <w:del w:id="600" w:author="Issam" w:date="2019-02-12T23:38:00Z">
        <w:r w:rsidR="00116825">
          <w:delInstrText>Toc525567348</w:delInstrText>
        </w:r>
      </w:del>
      <w:ins w:id="601" w:author="Issam" w:date="2019-02-12T23:38:00Z">
        <w:r>
          <w:instrText>Toc534720336</w:instrText>
        </w:r>
      </w:ins>
      <w:r>
        <w:instrText xml:space="preserve"> \h </w:instrText>
      </w:r>
      <w:r>
        <w:fldChar w:fldCharType="separate"/>
      </w:r>
      <w:del w:id="602" w:author="Issam" w:date="2019-02-12T23:38:00Z">
        <w:r w:rsidR="00116825">
          <w:delText>53</w:delText>
        </w:r>
      </w:del>
      <w:ins w:id="603" w:author="Issam" w:date="2019-02-12T23:38:00Z">
        <w:r>
          <w:t>55</w:t>
        </w:r>
      </w:ins>
      <w:r>
        <w:fldChar w:fldCharType="end"/>
      </w:r>
    </w:p>
    <w:p w14:paraId="2F8AB7C3" w14:textId="2E3B1616" w:rsidR="004041C3" w:rsidRPr="00175ED9" w:rsidRDefault="004041C3">
      <w:pPr>
        <w:pStyle w:val="31"/>
        <w:rPr>
          <w:rFonts w:ascii="Calibri" w:hAnsi="Calibri"/>
          <w:sz w:val="22"/>
          <w:szCs w:val="22"/>
        </w:rPr>
      </w:pPr>
      <w:r>
        <w:t>8.7.5</w:t>
      </w:r>
      <w:r w:rsidRPr="00175ED9">
        <w:rPr>
          <w:rFonts w:ascii="Calibri" w:hAnsi="Calibri"/>
          <w:sz w:val="22"/>
          <w:szCs w:val="22"/>
        </w:rPr>
        <w:tab/>
      </w:r>
      <w:r>
        <w:t>Error Indication</w:t>
      </w:r>
      <w:r>
        <w:tab/>
      </w:r>
      <w:r>
        <w:fldChar w:fldCharType="begin" w:fldLock="1"/>
      </w:r>
      <w:r>
        <w:instrText xml:space="preserve"> PAGEREF _</w:instrText>
      </w:r>
      <w:del w:id="604" w:author="Issam" w:date="2019-02-12T23:38:00Z">
        <w:r w:rsidR="00116825">
          <w:delInstrText>Toc525567349</w:delInstrText>
        </w:r>
      </w:del>
      <w:ins w:id="605" w:author="Issam" w:date="2019-02-12T23:38:00Z">
        <w:r>
          <w:instrText>Toc534720337</w:instrText>
        </w:r>
      </w:ins>
      <w:r>
        <w:instrText xml:space="preserve"> \h </w:instrText>
      </w:r>
      <w:r>
        <w:fldChar w:fldCharType="separate"/>
      </w:r>
      <w:del w:id="606" w:author="Issam" w:date="2019-02-12T23:38:00Z">
        <w:r w:rsidR="00116825">
          <w:delText>53</w:delText>
        </w:r>
      </w:del>
      <w:ins w:id="607" w:author="Issam" w:date="2019-02-12T23:38:00Z">
        <w:r>
          <w:t>56</w:t>
        </w:r>
      </w:ins>
      <w:r>
        <w:fldChar w:fldCharType="end"/>
      </w:r>
    </w:p>
    <w:p w14:paraId="77B87DDE" w14:textId="2AE57728" w:rsidR="004041C3" w:rsidRPr="00175ED9" w:rsidRDefault="004041C3">
      <w:pPr>
        <w:pStyle w:val="41"/>
        <w:rPr>
          <w:rFonts w:ascii="Calibri" w:hAnsi="Calibri"/>
          <w:sz w:val="22"/>
          <w:szCs w:val="22"/>
        </w:rPr>
      </w:pPr>
      <w:r>
        <w:t>8.7.5.1</w:t>
      </w:r>
      <w:r w:rsidRPr="00175ED9">
        <w:rPr>
          <w:rFonts w:ascii="Calibri" w:hAnsi="Calibri"/>
          <w:sz w:val="22"/>
          <w:szCs w:val="22"/>
        </w:rPr>
        <w:tab/>
      </w:r>
      <w:r>
        <w:t>General</w:t>
      </w:r>
      <w:r>
        <w:tab/>
      </w:r>
      <w:r>
        <w:fldChar w:fldCharType="begin" w:fldLock="1"/>
      </w:r>
      <w:r>
        <w:instrText xml:space="preserve"> PAGEREF _</w:instrText>
      </w:r>
      <w:del w:id="608" w:author="Issam" w:date="2019-02-12T23:38:00Z">
        <w:r w:rsidR="00116825">
          <w:delInstrText>Toc525567350</w:delInstrText>
        </w:r>
      </w:del>
      <w:ins w:id="609" w:author="Issam" w:date="2019-02-12T23:38:00Z">
        <w:r>
          <w:instrText>Toc534720338</w:instrText>
        </w:r>
      </w:ins>
      <w:r>
        <w:instrText xml:space="preserve"> \h </w:instrText>
      </w:r>
      <w:r>
        <w:fldChar w:fldCharType="separate"/>
      </w:r>
      <w:del w:id="610" w:author="Issam" w:date="2019-02-12T23:38:00Z">
        <w:r w:rsidR="00116825">
          <w:delText>53</w:delText>
        </w:r>
      </w:del>
      <w:ins w:id="611" w:author="Issam" w:date="2019-02-12T23:38:00Z">
        <w:r>
          <w:t>56</w:t>
        </w:r>
      </w:ins>
      <w:r>
        <w:fldChar w:fldCharType="end"/>
      </w:r>
    </w:p>
    <w:p w14:paraId="7BC1992B" w14:textId="1A8AD1E6" w:rsidR="004041C3" w:rsidRPr="00175ED9" w:rsidRDefault="004041C3">
      <w:pPr>
        <w:pStyle w:val="41"/>
        <w:rPr>
          <w:rFonts w:ascii="Calibri" w:hAnsi="Calibri"/>
          <w:sz w:val="22"/>
          <w:szCs w:val="22"/>
        </w:rPr>
      </w:pPr>
      <w:r>
        <w:t>8.7.5.2</w:t>
      </w:r>
      <w:r w:rsidRPr="00175ED9">
        <w:rPr>
          <w:rFonts w:ascii="Calibri" w:hAnsi="Calibri"/>
          <w:sz w:val="22"/>
          <w:szCs w:val="22"/>
        </w:rPr>
        <w:tab/>
      </w:r>
      <w:r>
        <w:t>Successful Operation</w:t>
      </w:r>
      <w:r>
        <w:tab/>
      </w:r>
      <w:r>
        <w:fldChar w:fldCharType="begin" w:fldLock="1"/>
      </w:r>
      <w:r>
        <w:instrText xml:space="preserve"> PAGEREF _</w:instrText>
      </w:r>
      <w:del w:id="612" w:author="Issam" w:date="2019-02-12T23:38:00Z">
        <w:r w:rsidR="00116825">
          <w:delInstrText>Toc525567351</w:delInstrText>
        </w:r>
      </w:del>
      <w:ins w:id="613" w:author="Issam" w:date="2019-02-12T23:38:00Z">
        <w:r>
          <w:instrText>Toc534720339</w:instrText>
        </w:r>
      </w:ins>
      <w:r>
        <w:instrText xml:space="preserve"> \h </w:instrText>
      </w:r>
      <w:r>
        <w:fldChar w:fldCharType="separate"/>
      </w:r>
      <w:del w:id="614" w:author="Issam" w:date="2019-02-12T23:38:00Z">
        <w:r w:rsidR="00116825">
          <w:delText>54</w:delText>
        </w:r>
      </w:del>
      <w:ins w:id="615" w:author="Issam" w:date="2019-02-12T23:38:00Z">
        <w:r>
          <w:t>56</w:t>
        </w:r>
      </w:ins>
      <w:r>
        <w:fldChar w:fldCharType="end"/>
      </w:r>
    </w:p>
    <w:p w14:paraId="4D1DF9A3" w14:textId="3CEC4771" w:rsidR="004041C3" w:rsidRPr="00175ED9" w:rsidRDefault="004041C3">
      <w:pPr>
        <w:pStyle w:val="41"/>
        <w:rPr>
          <w:rFonts w:ascii="Calibri" w:hAnsi="Calibri"/>
          <w:sz w:val="22"/>
          <w:szCs w:val="22"/>
        </w:rPr>
      </w:pPr>
      <w:r>
        <w:t>8.7.5.3</w:t>
      </w:r>
      <w:r w:rsidRPr="00175ED9">
        <w:rPr>
          <w:rFonts w:ascii="Calibri" w:hAnsi="Calibri"/>
          <w:sz w:val="22"/>
          <w:szCs w:val="22"/>
        </w:rPr>
        <w:tab/>
      </w:r>
      <w:r>
        <w:t>Abnormal Conditions</w:t>
      </w:r>
      <w:r>
        <w:tab/>
      </w:r>
      <w:r>
        <w:fldChar w:fldCharType="begin" w:fldLock="1"/>
      </w:r>
      <w:r>
        <w:instrText xml:space="preserve"> PAGEREF _</w:instrText>
      </w:r>
      <w:del w:id="616" w:author="Issam" w:date="2019-02-12T23:38:00Z">
        <w:r w:rsidR="00116825">
          <w:delInstrText>Toc525567352</w:delInstrText>
        </w:r>
      </w:del>
      <w:ins w:id="617" w:author="Issam" w:date="2019-02-12T23:38:00Z">
        <w:r>
          <w:instrText>Toc534720340</w:instrText>
        </w:r>
      </w:ins>
      <w:r>
        <w:instrText xml:space="preserve"> \h </w:instrText>
      </w:r>
      <w:r>
        <w:fldChar w:fldCharType="separate"/>
      </w:r>
      <w:del w:id="618" w:author="Issam" w:date="2019-02-12T23:38:00Z">
        <w:r w:rsidR="00116825">
          <w:delText>54</w:delText>
        </w:r>
      </w:del>
      <w:ins w:id="619" w:author="Issam" w:date="2019-02-12T23:38:00Z">
        <w:r>
          <w:t>56</w:t>
        </w:r>
      </w:ins>
      <w:r>
        <w:fldChar w:fldCharType="end"/>
      </w:r>
    </w:p>
    <w:p w14:paraId="11FEB52A" w14:textId="1FB0A2BA" w:rsidR="004041C3" w:rsidRPr="00175ED9" w:rsidRDefault="004041C3">
      <w:pPr>
        <w:pStyle w:val="31"/>
        <w:rPr>
          <w:rFonts w:ascii="Calibri" w:hAnsi="Calibri"/>
          <w:sz w:val="22"/>
          <w:szCs w:val="22"/>
        </w:rPr>
      </w:pPr>
      <w:r>
        <w:t>8.7.6</w:t>
      </w:r>
      <w:r w:rsidRPr="00175ED9">
        <w:rPr>
          <w:rFonts w:ascii="Calibri" w:hAnsi="Calibri"/>
          <w:sz w:val="22"/>
          <w:szCs w:val="22"/>
        </w:rPr>
        <w:tab/>
      </w:r>
      <w:r>
        <w:t>AMF Status Indication</w:t>
      </w:r>
      <w:r>
        <w:tab/>
      </w:r>
      <w:r>
        <w:fldChar w:fldCharType="begin" w:fldLock="1"/>
      </w:r>
      <w:r>
        <w:instrText xml:space="preserve"> PAGEREF _</w:instrText>
      </w:r>
      <w:del w:id="620" w:author="Issam" w:date="2019-02-12T23:38:00Z">
        <w:r w:rsidR="00116825">
          <w:delInstrText>Toc525567353</w:delInstrText>
        </w:r>
      </w:del>
      <w:ins w:id="621" w:author="Issam" w:date="2019-02-12T23:38:00Z">
        <w:r>
          <w:instrText>Toc534720341</w:instrText>
        </w:r>
      </w:ins>
      <w:r>
        <w:instrText xml:space="preserve"> \h </w:instrText>
      </w:r>
      <w:r>
        <w:fldChar w:fldCharType="separate"/>
      </w:r>
      <w:del w:id="622" w:author="Issam" w:date="2019-02-12T23:38:00Z">
        <w:r w:rsidR="00116825">
          <w:delText>54</w:delText>
        </w:r>
      </w:del>
      <w:ins w:id="623" w:author="Issam" w:date="2019-02-12T23:38:00Z">
        <w:r>
          <w:t>56</w:t>
        </w:r>
      </w:ins>
      <w:r>
        <w:fldChar w:fldCharType="end"/>
      </w:r>
    </w:p>
    <w:p w14:paraId="7378C2A7" w14:textId="27E12046" w:rsidR="004041C3" w:rsidRPr="00175ED9" w:rsidRDefault="004041C3">
      <w:pPr>
        <w:pStyle w:val="41"/>
        <w:rPr>
          <w:rFonts w:ascii="Calibri" w:hAnsi="Calibri"/>
          <w:sz w:val="22"/>
          <w:szCs w:val="22"/>
        </w:rPr>
      </w:pPr>
      <w:r>
        <w:t>8.7.6.1</w:t>
      </w:r>
      <w:r w:rsidRPr="00175ED9">
        <w:rPr>
          <w:rFonts w:ascii="Calibri" w:hAnsi="Calibri"/>
          <w:sz w:val="22"/>
          <w:szCs w:val="22"/>
        </w:rPr>
        <w:tab/>
      </w:r>
      <w:r>
        <w:t>General</w:t>
      </w:r>
      <w:r>
        <w:tab/>
      </w:r>
      <w:r>
        <w:fldChar w:fldCharType="begin" w:fldLock="1"/>
      </w:r>
      <w:r>
        <w:instrText xml:space="preserve"> PAGEREF _</w:instrText>
      </w:r>
      <w:del w:id="624" w:author="Issam" w:date="2019-02-12T23:38:00Z">
        <w:r w:rsidR="00116825">
          <w:delInstrText>Toc525567354</w:delInstrText>
        </w:r>
      </w:del>
      <w:ins w:id="625" w:author="Issam" w:date="2019-02-12T23:38:00Z">
        <w:r>
          <w:instrText>Toc534720342</w:instrText>
        </w:r>
      </w:ins>
      <w:r>
        <w:instrText xml:space="preserve"> \h </w:instrText>
      </w:r>
      <w:r>
        <w:fldChar w:fldCharType="separate"/>
      </w:r>
      <w:del w:id="626" w:author="Issam" w:date="2019-02-12T23:38:00Z">
        <w:r w:rsidR="00116825">
          <w:delText>54</w:delText>
        </w:r>
      </w:del>
      <w:ins w:id="627" w:author="Issam" w:date="2019-02-12T23:38:00Z">
        <w:r>
          <w:t>56</w:t>
        </w:r>
      </w:ins>
      <w:r>
        <w:fldChar w:fldCharType="end"/>
      </w:r>
    </w:p>
    <w:p w14:paraId="7AD07BEC" w14:textId="4896E085" w:rsidR="004041C3" w:rsidRPr="00175ED9" w:rsidRDefault="004041C3">
      <w:pPr>
        <w:pStyle w:val="41"/>
        <w:rPr>
          <w:rFonts w:ascii="Calibri" w:hAnsi="Calibri"/>
          <w:sz w:val="22"/>
          <w:szCs w:val="22"/>
        </w:rPr>
      </w:pPr>
      <w:r>
        <w:t>8.7.6.2</w:t>
      </w:r>
      <w:r w:rsidRPr="00175ED9">
        <w:rPr>
          <w:rFonts w:ascii="Calibri" w:hAnsi="Calibri"/>
          <w:sz w:val="22"/>
          <w:szCs w:val="22"/>
        </w:rPr>
        <w:tab/>
      </w:r>
      <w:r>
        <w:t>Successful Operation</w:t>
      </w:r>
      <w:r>
        <w:tab/>
      </w:r>
      <w:r>
        <w:fldChar w:fldCharType="begin" w:fldLock="1"/>
      </w:r>
      <w:r>
        <w:instrText xml:space="preserve"> PAGEREF _</w:instrText>
      </w:r>
      <w:del w:id="628" w:author="Issam" w:date="2019-02-12T23:38:00Z">
        <w:r w:rsidR="00116825">
          <w:delInstrText>Toc525567355</w:delInstrText>
        </w:r>
      </w:del>
      <w:ins w:id="629" w:author="Issam" w:date="2019-02-12T23:38:00Z">
        <w:r>
          <w:instrText>Toc534720343</w:instrText>
        </w:r>
      </w:ins>
      <w:r>
        <w:instrText xml:space="preserve"> \h </w:instrText>
      </w:r>
      <w:r>
        <w:fldChar w:fldCharType="separate"/>
      </w:r>
      <w:del w:id="630" w:author="Issam" w:date="2019-02-12T23:38:00Z">
        <w:r w:rsidR="00116825">
          <w:delText>55</w:delText>
        </w:r>
      </w:del>
      <w:ins w:id="631" w:author="Issam" w:date="2019-02-12T23:38:00Z">
        <w:r>
          <w:t>57</w:t>
        </w:r>
      </w:ins>
      <w:r>
        <w:fldChar w:fldCharType="end"/>
      </w:r>
    </w:p>
    <w:p w14:paraId="2B2F054C" w14:textId="583ECFA6" w:rsidR="004041C3" w:rsidRPr="00175ED9" w:rsidRDefault="004041C3">
      <w:pPr>
        <w:pStyle w:val="41"/>
        <w:rPr>
          <w:rFonts w:ascii="Calibri" w:hAnsi="Calibri"/>
          <w:sz w:val="22"/>
          <w:szCs w:val="22"/>
        </w:rPr>
      </w:pPr>
      <w:r>
        <w:t>8.7.6.3</w:t>
      </w:r>
      <w:r w:rsidRPr="00175ED9">
        <w:rPr>
          <w:rFonts w:ascii="Calibri" w:hAnsi="Calibri"/>
          <w:sz w:val="22"/>
          <w:szCs w:val="22"/>
        </w:rPr>
        <w:tab/>
      </w:r>
      <w:r>
        <w:t>Abnormal Conditions</w:t>
      </w:r>
      <w:r>
        <w:tab/>
      </w:r>
      <w:r>
        <w:fldChar w:fldCharType="begin" w:fldLock="1"/>
      </w:r>
      <w:r>
        <w:instrText xml:space="preserve"> PAGEREF _</w:instrText>
      </w:r>
      <w:del w:id="632" w:author="Issam" w:date="2019-02-12T23:38:00Z">
        <w:r w:rsidR="00116825">
          <w:delInstrText>Toc525567356</w:delInstrText>
        </w:r>
      </w:del>
      <w:ins w:id="633" w:author="Issam" w:date="2019-02-12T23:38:00Z">
        <w:r>
          <w:instrText>Toc534720344</w:instrText>
        </w:r>
      </w:ins>
      <w:r>
        <w:instrText xml:space="preserve"> \h </w:instrText>
      </w:r>
      <w:r>
        <w:fldChar w:fldCharType="separate"/>
      </w:r>
      <w:del w:id="634" w:author="Issam" w:date="2019-02-12T23:38:00Z">
        <w:r w:rsidR="00116825">
          <w:delText>55</w:delText>
        </w:r>
      </w:del>
      <w:ins w:id="635" w:author="Issam" w:date="2019-02-12T23:38:00Z">
        <w:r>
          <w:t>57</w:t>
        </w:r>
      </w:ins>
      <w:r>
        <w:fldChar w:fldCharType="end"/>
      </w:r>
    </w:p>
    <w:p w14:paraId="45EAF220" w14:textId="2DA2B24B" w:rsidR="004041C3" w:rsidRPr="00175ED9" w:rsidRDefault="004041C3">
      <w:pPr>
        <w:pStyle w:val="31"/>
        <w:rPr>
          <w:rFonts w:ascii="Calibri" w:hAnsi="Calibri"/>
          <w:sz w:val="22"/>
          <w:szCs w:val="22"/>
        </w:rPr>
      </w:pPr>
      <w:r>
        <w:t>8.7.7</w:t>
      </w:r>
      <w:r w:rsidRPr="00175ED9">
        <w:rPr>
          <w:rFonts w:ascii="Calibri" w:hAnsi="Calibri"/>
          <w:sz w:val="22"/>
          <w:szCs w:val="22"/>
        </w:rPr>
        <w:tab/>
      </w:r>
      <w:r>
        <w:t>Overload Start</w:t>
      </w:r>
      <w:r>
        <w:tab/>
      </w:r>
      <w:r>
        <w:fldChar w:fldCharType="begin" w:fldLock="1"/>
      </w:r>
      <w:r>
        <w:instrText xml:space="preserve"> PAGEREF _</w:instrText>
      </w:r>
      <w:del w:id="636" w:author="Issam" w:date="2019-02-12T23:38:00Z">
        <w:r w:rsidR="00116825">
          <w:delInstrText>Toc525567357</w:delInstrText>
        </w:r>
      </w:del>
      <w:ins w:id="637" w:author="Issam" w:date="2019-02-12T23:38:00Z">
        <w:r>
          <w:instrText>Toc534720345</w:instrText>
        </w:r>
      </w:ins>
      <w:r>
        <w:instrText xml:space="preserve"> \h </w:instrText>
      </w:r>
      <w:r>
        <w:fldChar w:fldCharType="separate"/>
      </w:r>
      <w:del w:id="638" w:author="Issam" w:date="2019-02-12T23:38:00Z">
        <w:r w:rsidR="00116825">
          <w:delText>55</w:delText>
        </w:r>
      </w:del>
      <w:ins w:id="639" w:author="Issam" w:date="2019-02-12T23:38:00Z">
        <w:r>
          <w:t>57</w:t>
        </w:r>
      </w:ins>
      <w:r>
        <w:fldChar w:fldCharType="end"/>
      </w:r>
    </w:p>
    <w:p w14:paraId="61579455" w14:textId="41FB6D5C" w:rsidR="004041C3" w:rsidRPr="00175ED9" w:rsidRDefault="004041C3">
      <w:pPr>
        <w:pStyle w:val="41"/>
        <w:rPr>
          <w:rFonts w:ascii="Calibri" w:hAnsi="Calibri"/>
          <w:sz w:val="22"/>
          <w:szCs w:val="22"/>
        </w:rPr>
      </w:pPr>
      <w:r>
        <w:t>8.7.7.1</w:t>
      </w:r>
      <w:r w:rsidRPr="00175ED9">
        <w:rPr>
          <w:rFonts w:ascii="Calibri" w:hAnsi="Calibri"/>
          <w:sz w:val="22"/>
          <w:szCs w:val="22"/>
        </w:rPr>
        <w:tab/>
      </w:r>
      <w:r>
        <w:t>General</w:t>
      </w:r>
      <w:r>
        <w:tab/>
      </w:r>
      <w:r>
        <w:fldChar w:fldCharType="begin" w:fldLock="1"/>
      </w:r>
      <w:r>
        <w:instrText xml:space="preserve"> PAGEREF _</w:instrText>
      </w:r>
      <w:del w:id="640" w:author="Issam" w:date="2019-02-12T23:38:00Z">
        <w:r w:rsidR="00116825">
          <w:delInstrText>Toc525567358</w:delInstrText>
        </w:r>
      </w:del>
      <w:ins w:id="641" w:author="Issam" w:date="2019-02-12T23:38:00Z">
        <w:r>
          <w:instrText>Toc534720346</w:instrText>
        </w:r>
      </w:ins>
      <w:r>
        <w:instrText xml:space="preserve"> \h </w:instrText>
      </w:r>
      <w:r>
        <w:fldChar w:fldCharType="separate"/>
      </w:r>
      <w:del w:id="642" w:author="Issam" w:date="2019-02-12T23:38:00Z">
        <w:r w:rsidR="00116825">
          <w:delText>55</w:delText>
        </w:r>
      </w:del>
      <w:ins w:id="643" w:author="Issam" w:date="2019-02-12T23:38:00Z">
        <w:r>
          <w:t>57</w:t>
        </w:r>
      </w:ins>
      <w:r>
        <w:fldChar w:fldCharType="end"/>
      </w:r>
    </w:p>
    <w:p w14:paraId="77E2717E" w14:textId="2967618C" w:rsidR="004041C3" w:rsidRPr="00175ED9" w:rsidRDefault="004041C3">
      <w:pPr>
        <w:pStyle w:val="41"/>
        <w:rPr>
          <w:rFonts w:ascii="Calibri" w:hAnsi="Calibri"/>
          <w:sz w:val="22"/>
          <w:szCs w:val="22"/>
        </w:rPr>
      </w:pPr>
      <w:r>
        <w:t>8.7.7.2</w:t>
      </w:r>
      <w:r w:rsidRPr="00175ED9">
        <w:rPr>
          <w:rFonts w:ascii="Calibri" w:hAnsi="Calibri"/>
          <w:sz w:val="22"/>
          <w:szCs w:val="22"/>
        </w:rPr>
        <w:tab/>
      </w:r>
      <w:r>
        <w:t>Successful Operation</w:t>
      </w:r>
      <w:r>
        <w:tab/>
      </w:r>
      <w:r>
        <w:fldChar w:fldCharType="begin" w:fldLock="1"/>
      </w:r>
      <w:r>
        <w:instrText xml:space="preserve"> PAGEREF _</w:instrText>
      </w:r>
      <w:del w:id="644" w:author="Issam" w:date="2019-02-12T23:38:00Z">
        <w:r w:rsidR="00116825">
          <w:delInstrText>Toc525567359</w:delInstrText>
        </w:r>
      </w:del>
      <w:ins w:id="645" w:author="Issam" w:date="2019-02-12T23:38:00Z">
        <w:r>
          <w:instrText>Toc534720347</w:instrText>
        </w:r>
      </w:ins>
      <w:r>
        <w:instrText xml:space="preserve"> \h </w:instrText>
      </w:r>
      <w:r>
        <w:fldChar w:fldCharType="separate"/>
      </w:r>
      <w:del w:id="646" w:author="Issam" w:date="2019-02-12T23:38:00Z">
        <w:r w:rsidR="00116825">
          <w:delText>55</w:delText>
        </w:r>
      </w:del>
      <w:ins w:id="647" w:author="Issam" w:date="2019-02-12T23:38:00Z">
        <w:r>
          <w:t>57</w:t>
        </w:r>
      </w:ins>
      <w:r>
        <w:fldChar w:fldCharType="end"/>
      </w:r>
    </w:p>
    <w:p w14:paraId="4528EF33" w14:textId="2D7E6B0C" w:rsidR="004041C3" w:rsidRPr="00175ED9" w:rsidRDefault="004041C3">
      <w:pPr>
        <w:pStyle w:val="41"/>
        <w:rPr>
          <w:rFonts w:ascii="Calibri" w:hAnsi="Calibri"/>
          <w:sz w:val="22"/>
          <w:szCs w:val="22"/>
        </w:rPr>
      </w:pPr>
      <w:r>
        <w:t>8.7.7.3</w:t>
      </w:r>
      <w:r w:rsidRPr="00175ED9">
        <w:rPr>
          <w:rFonts w:ascii="Calibri" w:hAnsi="Calibri"/>
          <w:sz w:val="22"/>
          <w:szCs w:val="22"/>
        </w:rPr>
        <w:tab/>
      </w:r>
      <w:r>
        <w:t>Abnormal Conditions</w:t>
      </w:r>
      <w:r>
        <w:tab/>
      </w:r>
      <w:r>
        <w:fldChar w:fldCharType="begin" w:fldLock="1"/>
      </w:r>
      <w:r>
        <w:instrText xml:space="preserve"> PAGEREF _</w:instrText>
      </w:r>
      <w:del w:id="648" w:author="Issam" w:date="2019-02-12T23:38:00Z">
        <w:r w:rsidR="00116825">
          <w:delInstrText>Toc525567360</w:delInstrText>
        </w:r>
      </w:del>
      <w:ins w:id="649" w:author="Issam" w:date="2019-02-12T23:38:00Z">
        <w:r>
          <w:instrText>Toc534720348</w:instrText>
        </w:r>
      </w:ins>
      <w:r>
        <w:instrText xml:space="preserve"> \h </w:instrText>
      </w:r>
      <w:r>
        <w:fldChar w:fldCharType="separate"/>
      </w:r>
      <w:del w:id="650" w:author="Issam" w:date="2019-02-12T23:38:00Z">
        <w:r w:rsidR="00116825">
          <w:delText>56</w:delText>
        </w:r>
      </w:del>
      <w:ins w:id="651" w:author="Issam" w:date="2019-02-12T23:38:00Z">
        <w:r>
          <w:t>58</w:t>
        </w:r>
      </w:ins>
      <w:r>
        <w:fldChar w:fldCharType="end"/>
      </w:r>
    </w:p>
    <w:p w14:paraId="4E6D5E41" w14:textId="7E90C418" w:rsidR="004041C3" w:rsidRPr="00175ED9" w:rsidRDefault="004041C3">
      <w:pPr>
        <w:pStyle w:val="31"/>
        <w:rPr>
          <w:rFonts w:ascii="Calibri" w:hAnsi="Calibri"/>
          <w:sz w:val="22"/>
          <w:szCs w:val="22"/>
        </w:rPr>
      </w:pPr>
      <w:r>
        <w:t>8.7.8</w:t>
      </w:r>
      <w:r w:rsidRPr="00175ED9">
        <w:rPr>
          <w:rFonts w:ascii="Calibri" w:hAnsi="Calibri"/>
          <w:sz w:val="22"/>
          <w:szCs w:val="22"/>
        </w:rPr>
        <w:tab/>
      </w:r>
      <w:r>
        <w:t>Overload Stop</w:t>
      </w:r>
      <w:r>
        <w:tab/>
      </w:r>
      <w:r>
        <w:fldChar w:fldCharType="begin" w:fldLock="1"/>
      </w:r>
      <w:r>
        <w:instrText xml:space="preserve"> PAGEREF _</w:instrText>
      </w:r>
      <w:del w:id="652" w:author="Issam" w:date="2019-02-12T23:38:00Z">
        <w:r w:rsidR="00116825">
          <w:delInstrText>Toc525567361</w:delInstrText>
        </w:r>
      </w:del>
      <w:ins w:id="653" w:author="Issam" w:date="2019-02-12T23:38:00Z">
        <w:r>
          <w:instrText>Toc534720349</w:instrText>
        </w:r>
      </w:ins>
      <w:r>
        <w:instrText xml:space="preserve"> \h </w:instrText>
      </w:r>
      <w:r>
        <w:fldChar w:fldCharType="separate"/>
      </w:r>
      <w:del w:id="654" w:author="Issam" w:date="2019-02-12T23:38:00Z">
        <w:r w:rsidR="00116825">
          <w:delText>56</w:delText>
        </w:r>
      </w:del>
      <w:ins w:id="655" w:author="Issam" w:date="2019-02-12T23:38:00Z">
        <w:r>
          <w:t>58</w:t>
        </w:r>
      </w:ins>
      <w:r>
        <w:fldChar w:fldCharType="end"/>
      </w:r>
    </w:p>
    <w:p w14:paraId="54C5BE93" w14:textId="5FC13289" w:rsidR="004041C3" w:rsidRPr="00175ED9" w:rsidRDefault="004041C3">
      <w:pPr>
        <w:pStyle w:val="41"/>
        <w:rPr>
          <w:rFonts w:ascii="Calibri" w:hAnsi="Calibri"/>
          <w:sz w:val="22"/>
          <w:szCs w:val="22"/>
        </w:rPr>
      </w:pPr>
      <w:r>
        <w:t>8.7.8.1</w:t>
      </w:r>
      <w:r w:rsidRPr="00175ED9">
        <w:rPr>
          <w:rFonts w:ascii="Calibri" w:hAnsi="Calibri"/>
          <w:sz w:val="22"/>
          <w:szCs w:val="22"/>
        </w:rPr>
        <w:tab/>
      </w:r>
      <w:r>
        <w:t>General</w:t>
      </w:r>
      <w:r>
        <w:tab/>
      </w:r>
      <w:r>
        <w:fldChar w:fldCharType="begin" w:fldLock="1"/>
      </w:r>
      <w:r>
        <w:instrText xml:space="preserve"> PAGEREF _</w:instrText>
      </w:r>
      <w:del w:id="656" w:author="Issam" w:date="2019-02-12T23:38:00Z">
        <w:r w:rsidR="00116825">
          <w:delInstrText>Toc525567362</w:delInstrText>
        </w:r>
      </w:del>
      <w:ins w:id="657" w:author="Issam" w:date="2019-02-12T23:38:00Z">
        <w:r>
          <w:instrText>Toc534720350</w:instrText>
        </w:r>
      </w:ins>
      <w:r>
        <w:instrText xml:space="preserve"> \h </w:instrText>
      </w:r>
      <w:r>
        <w:fldChar w:fldCharType="separate"/>
      </w:r>
      <w:del w:id="658" w:author="Issam" w:date="2019-02-12T23:38:00Z">
        <w:r w:rsidR="00116825">
          <w:delText>56</w:delText>
        </w:r>
      </w:del>
      <w:ins w:id="659" w:author="Issam" w:date="2019-02-12T23:38:00Z">
        <w:r>
          <w:t>58</w:t>
        </w:r>
      </w:ins>
      <w:r>
        <w:fldChar w:fldCharType="end"/>
      </w:r>
    </w:p>
    <w:p w14:paraId="412CFADF" w14:textId="0CC868DE" w:rsidR="004041C3" w:rsidRPr="00175ED9" w:rsidRDefault="004041C3">
      <w:pPr>
        <w:pStyle w:val="41"/>
        <w:rPr>
          <w:rFonts w:ascii="Calibri" w:hAnsi="Calibri"/>
          <w:sz w:val="22"/>
          <w:szCs w:val="22"/>
        </w:rPr>
      </w:pPr>
      <w:r>
        <w:t>8.7.8.2</w:t>
      </w:r>
      <w:r w:rsidRPr="00175ED9">
        <w:rPr>
          <w:rFonts w:ascii="Calibri" w:hAnsi="Calibri"/>
          <w:sz w:val="22"/>
          <w:szCs w:val="22"/>
        </w:rPr>
        <w:tab/>
      </w:r>
      <w:r>
        <w:t>Successful Operation</w:t>
      </w:r>
      <w:r>
        <w:tab/>
      </w:r>
      <w:r>
        <w:fldChar w:fldCharType="begin" w:fldLock="1"/>
      </w:r>
      <w:r>
        <w:instrText xml:space="preserve"> PAGEREF _</w:instrText>
      </w:r>
      <w:del w:id="660" w:author="Issam" w:date="2019-02-12T23:38:00Z">
        <w:r w:rsidR="00116825">
          <w:delInstrText>Toc525567363</w:delInstrText>
        </w:r>
      </w:del>
      <w:ins w:id="661" w:author="Issam" w:date="2019-02-12T23:38:00Z">
        <w:r>
          <w:instrText>Toc534720351</w:instrText>
        </w:r>
      </w:ins>
      <w:r>
        <w:instrText xml:space="preserve"> \h </w:instrText>
      </w:r>
      <w:r>
        <w:fldChar w:fldCharType="separate"/>
      </w:r>
      <w:del w:id="662" w:author="Issam" w:date="2019-02-12T23:38:00Z">
        <w:r w:rsidR="00116825">
          <w:delText>56</w:delText>
        </w:r>
      </w:del>
      <w:ins w:id="663" w:author="Issam" w:date="2019-02-12T23:38:00Z">
        <w:r>
          <w:t>59</w:t>
        </w:r>
      </w:ins>
      <w:r>
        <w:fldChar w:fldCharType="end"/>
      </w:r>
    </w:p>
    <w:p w14:paraId="75A1254F" w14:textId="65CFE51C" w:rsidR="004041C3" w:rsidRPr="00175ED9" w:rsidRDefault="004041C3">
      <w:pPr>
        <w:pStyle w:val="41"/>
        <w:rPr>
          <w:rFonts w:ascii="Calibri" w:hAnsi="Calibri"/>
          <w:sz w:val="22"/>
          <w:szCs w:val="22"/>
        </w:rPr>
      </w:pPr>
      <w:r>
        <w:t>8.7.8.3</w:t>
      </w:r>
      <w:r w:rsidRPr="00175ED9">
        <w:rPr>
          <w:rFonts w:ascii="Calibri" w:hAnsi="Calibri"/>
          <w:sz w:val="22"/>
          <w:szCs w:val="22"/>
        </w:rPr>
        <w:tab/>
      </w:r>
      <w:r>
        <w:t>Abnormal Conditions</w:t>
      </w:r>
      <w:r>
        <w:tab/>
      </w:r>
      <w:r>
        <w:fldChar w:fldCharType="begin" w:fldLock="1"/>
      </w:r>
      <w:r>
        <w:instrText xml:space="preserve"> PAGEREF _</w:instrText>
      </w:r>
      <w:del w:id="664" w:author="Issam" w:date="2019-02-12T23:38:00Z">
        <w:r w:rsidR="00116825">
          <w:delInstrText>Toc525567364</w:delInstrText>
        </w:r>
      </w:del>
      <w:ins w:id="665" w:author="Issam" w:date="2019-02-12T23:38:00Z">
        <w:r>
          <w:instrText>Toc534720352</w:instrText>
        </w:r>
      </w:ins>
      <w:r>
        <w:instrText xml:space="preserve"> \h </w:instrText>
      </w:r>
      <w:r>
        <w:fldChar w:fldCharType="separate"/>
      </w:r>
      <w:del w:id="666" w:author="Issam" w:date="2019-02-12T23:38:00Z">
        <w:r w:rsidR="00116825">
          <w:delText>57</w:delText>
        </w:r>
      </w:del>
      <w:ins w:id="667" w:author="Issam" w:date="2019-02-12T23:38:00Z">
        <w:r>
          <w:t>59</w:t>
        </w:r>
      </w:ins>
      <w:r>
        <w:fldChar w:fldCharType="end"/>
      </w:r>
    </w:p>
    <w:p w14:paraId="422141E8" w14:textId="44827203" w:rsidR="004041C3" w:rsidRPr="00175ED9" w:rsidRDefault="004041C3">
      <w:pPr>
        <w:pStyle w:val="21"/>
        <w:rPr>
          <w:rFonts w:ascii="Calibri" w:hAnsi="Calibri"/>
          <w:sz w:val="22"/>
          <w:szCs w:val="22"/>
        </w:rPr>
      </w:pPr>
      <w:r>
        <w:t>8.8</w:t>
      </w:r>
      <w:r w:rsidRPr="00175ED9">
        <w:rPr>
          <w:rFonts w:ascii="Calibri" w:hAnsi="Calibri"/>
          <w:sz w:val="22"/>
          <w:szCs w:val="22"/>
        </w:rPr>
        <w:tab/>
      </w:r>
      <w:r>
        <w:t>Configuration Transfer Procedures</w:t>
      </w:r>
      <w:r>
        <w:tab/>
      </w:r>
      <w:r>
        <w:fldChar w:fldCharType="begin" w:fldLock="1"/>
      </w:r>
      <w:r>
        <w:instrText xml:space="preserve"> PAGEREF _</w:instrText>
      </w:r>
      <w:del w:id="668" w:author="Issam" w:date="2019-02-12T23:38:00Z">
        <w:r w:rsidR="00116825">
          <w:delInstrText>Toc525567365</w:delInstrText>
        </w:r>
      </w:del>
      <w:ins w:id="669" w:author="Issam" w:date="2019-02-12T23:38:00Z">
        <w:r>
          <w:instrText>Toc534720353</w:instrText>
        </w:r>
      </w:ins>
      <w:r>
        <w:instrText xml:space="preserve"> \h </w:instrText>
      </w:r>
      <w:r>
        <w:fldChar w:fldCharType="separate"/>
      </w:r>
      <w:del w:id="670" w:author="Issam" w:date="2019-02-12T23:38:00Z">
        <w:r w:rsidR="00116825">
          <w:delText>57</w:delText>
        </w:r>
      </w:del>
      <w:ins w:id="671" w:author="Issam" w:date="2019-02-12T23:38:00Z">
        <w:r>
          <w:t>59</w:t>
        </w:r>
      </w:ins>
      <w:r>
        <w:fldChar w:fldCharType="end"/>
      </w:r>
    </w:p>
    <w:p w14:paraId="10EA4504" w14:textId="10F38257" w:rsidR="004041C3" w:rsidRPr="00175ED9" w:rsidRDefault="004041C3">
      <w:pPr>
        <w:pStyle w:val="31"/>
        <w:rPr>
          <w:rFonts w:ascii="Calibri" w:hAnsi="Calibri"/>
          <w:sz w:val="22"/>
          <w:szCs w:val="22"/>
        </w:rPr>
      </w:pPr>
      <w:r>
        <w:t>8.8.1</w:t>
      </w:r>
      <w:r w:rsidRPr="00175ED9">
        <w:rPr>
          <w:rFonts w:ascii="Calibri" w:hAnsi="Calibri"/>
          <w:sz w:val="22"/>
          <w:szCs w:val="22"/>
        </w:rPr>
        <w:tab/>
      </w:r>
      <w:r>
        <w:t>Uplink RAN Configuration Transfer</w:t>
      </w:r>
      <w:r>
        <w:tab/>
      </w:r>
      <w:r>
        <w:fldChar w:fldCharType="begin" w:fldLock="1"/>
      </w:r>
      <w:r>
        <w:instrText xml:space="preserve"> PAGEREF _</w:instrText>
      </w:r>
      <w:del w:id="672" w:author="Issam" w:date="2019-02-12T23:38:00Z">
        <w:r w:rsidR="00116825">
          <w:delInstrText>Toc525567366</w:delInstrText>
        </w:r>
      </w:del>
      <w:ins w:id="673" w:author="Issam" w:date="2019-02-12T23:38:00Z">
        <w:r>
          <w:instrText>Toc534720354</w:instrText>
        </w:r>
      </w:ins>
      <w:r>
        <w:instrText xml:space="preserve"> \h </w:instrText>
      </w:r>
      <w:r>
        <w:fldChar w:fldCharType="separate"/>
      </w:r>
      <w:del w:id="674" w:author="Issam" w:date="2019-02-12T23:38:00Z">
        <w:r w:rsidR="00116825">
          <w:delText>57</w:delText>
        </w:r>
      </w:del>
      <w:ins w:id="675" w:author="Issam" w:date="2019-02-12T23:38:00Z">
        <w:r>
          <w:t>59</w:t>
        </w:r>
      </w:ins>
      <w:r>
        <w:fldChar w:fldCharType="end"/>
      </w:r>
    </w:p>
    <w:p w14:paraId="066654DE" w14:textId="5AEA638E" w:rsidR="004041C3" w:rsidRPr="00175ED9" w:rsidRDefault="004041C3">
      <w:pPr>
        <w:pStyle w:val="41"/>
        <w:rPr>
          <w:rFonts w:ascii="Calibri" w:hAnsi="Calibri"/>
          <w:sz w:val="22"/>
          <w:szCs w:val="22"/>
        </w:rPr>
      </w:pPr>
      <w:r>
        <w:t>8.8.1.1</w:t>
      </w:r>
      <w:r w:rsidRPr="00175ED9">
        <w:rPr>
          <w:rFonts w:ascii="Calibri" w:hAnsi="Calibri"/>
          <w:sz w:val="22"/>
          <w:szCs w:val="22"/>
        </w:rPr>
        <w:tab/>
      </w:r>
      <w:r>
        <w:t>General</w:t>
      </w:r>
      <w:r>
        <w:tab/>
      </w:r>
      <w:r>
        <w:fldChar w:fldCharType="begin" w:fldLock="1"/>
      </w:r>
      <w:r>
        <w:instrText xml:space="preserve"> PAGEREF _</w:instrText>
      </w:r>
      <w:del w:id="676" w:author="Issam" w:date="2019-02-12T23:38:00Z">
        <w:r w:rsidR="00116825">
          <w:delInstrText>Toc525567367</w:delInstrText>
        </w:r>
      </w:del>
      <w:ins w:id="677" w:author="Issam" w:date="2019-02-12T23:38:00Z">
        <w:r>
          <w:instrText>Toc534720355</w:instrText>
        </w:r>
      </w:ins>
      <w:r>
        <w:instrText xml:space="preserve"> \h </w:instrText>
      </w:r>
      <w:r>
        <w:fldChar w:fldCharType="separate"/>
      </w:r>
      <w:del w:id="678" w:author="Issam" w:date="2019-02-12T23:38:00Z">
        <w:r w:rsidR="00116825">
          <w:delText>57</w:delText>
        </w:r>
      </w:del>
      <w:ins w:id="679" w:author="Issam" w:date="2019-02-12T23:38:00Z">
        <w:r>
          <w:t>59</w:t>
        </w:r>
      </w:ins>
      <w:r>
        <w:fldChar w:fldCharType="end"/>
      </w:r>
    </w:p>
    <w:p w14:paraId="1ED274C9" w14:textId="55CC2E20" w:rsidR="004041C3" w:rsidRPr="00175ED9" w:rsidRDefault="004041C3">
      <w:pPr>
        <w:pStyle w:val="41"/>
        <w:rPr>
          <w:rFonts w:ascii="Calibri" w:hAnsi="Calibri"/>
          <w:sz w:val="22"/>
          <w:szCs w:val="22"/>
        </w:rPr>
      </w:pPr>
      <w:r>
        <w:t>8.8.1.2</w:t>
      </w:r>
      <w:r w:rsidRPr="00175ED9">
        <w:rPr>
          <w:rFonts w:ascii="Calibri" w:hAnsi="Calibri"/>
          <w:sz w:val="22"/>
          <w:szCs w:val="22"/>
        </w:rPr>
        <w:tab/>
      </w:r>
      <w:r>
        <w:t>Successful Operation</w:t>
      </w:r>
      <w:r>
        <w:tab/>
      </w:r>
      <w:r>
        <w:fldChar w:fldCharType="begin" w:fldLock="1"/>
      </w:r>
      <w:r>
        <w:instrText xml:space="preserve"> PAGEREF _</w:instrText>
      </w:r>
      <w:del w:id="680" w:author="Issam" w:date="2019-02-12T23:38:00Z">
        <w:r w:rsidR="00116825">
          <w:delInstrText>Toc525567368</w:delInstrText>
        </w:r>
      </w:del>
      <w:ins w:id="681" w:author="Issam" w:date="2019-02-12T23:38:00Z">
        <w:r>
          <w:instrText>Toc534720356</w:instrText>
        </w:r>
      </w:ins>
      <w:r>
        <w:instrText xml:space="preserve"> \h </w:instrText>
      </w:r>
      <w:r>
        <w:fldChar w:fldCharType="separate"/>
      </w:r>
      <w:del w:id="682" w:author="Issam" w:date="2019-02-12T23:38:00Z">
        <w:r w:rsidR="00116825">
          <w:delText>57</w:delText>
        </w:r>
      </w:del>
      <w:ins w:id="683" w:author="Issam" w:date="2019-02-12T23:38:00Z">
        <w:r>
          <w:t>59</w:t>
        </w:r>
      </w:ins>
      <w:r>
        <w:fldChar w:fldCharType="end"/>
      </w:r>
    </w:p>
    <w:p w14:paraId="0AD6F5F9" w14:textId="7D48AA85" w:rsidR="004041C3" w:rsidRPr="00175ED9" w:rsidRDefault="004041C3">
      <w:pPr>
        <w:pStyle w:val="41"/>
        <w:rPr>
          <w:rFonts w:ascii="Calibri" w:hAnsi="Calibri"/>
          <w:sz w:val="22"/>
          <w:szCs w:val="22"/>
        </w:rPr>
      </w:pPr>
      <w:r>
        <w:t>8.8.1.3</w:t>
      </w:r>
      <w:r w:rsidRPr="00175ED9">
        <w:rPr>
          <w:rFonts w:ascii="Calibri" w:hAnsi="Calibri"/>
          <w:sz w:val="22"/>
          <w:szCs w:val="22"/>
        </w:rPr>
        <w:tab/>
      </w:r>
      <w:r>
        <w:t>Abnormal Conditions</w:t>
      </w:r>
      <w:r>
        <w:tab/>
      </w:r>
      <w:r>
        <w:fldChar w:fldCharType="begin" w:fldLock="1"/>
      </w:r>
      <w:r>
        <w:instrText xml:space="preserve"> PAGEREF _</w:instrText>
      </w:r>
      <w:del w:id="684" w:author="Issam" w:date="2019-02-12T23:38:00Z">
        <w:r w:rsidR="00116825">
          <w:delInstrText>Toc525567369</w:delInstrText>
        </w:r>
      </w:del>
      <w:ins w:id="685" w:author="Issam" w:date="2019-02-12T23:38:00Z">
        <w:r>
          <w:instrText>Toc534720357</w:instrText>
        </w:r>
      </w:ins>
      <w:r>
        <w:instrText xml:space="preserve"> \h </w:instrText>
      </w:r>
      <w:r>
        <w:fldChar w:fldCharType="separate"/>
      </w:r>
      <w:del w:id="686" w:author="Issam" w:date="2019-02-12T23:38:00Z">
        <w:r w:rsidR="00116825">
          <w:delText>57</w:delText>
        </w:r>
      </w:del>
      <w:ins w:id="687" w:author="Issam" w:date="2019-02-12T23:38:00Z">
        <w:r>
          <w:t>59</w:t>
        </w:r>
      </w:ins>
      <w:r>
        <w:fldChar w:fldCharType="end"/>
      </w:r>
    </w:p>
    <w:p w14:paraId="73A718B6" w14:textId="304E8ED8" w:rsidR="004041C3" w:rsidRPr="00175ED9" w:rsidRDefault="004041C3">
      <w:pPr>
        <w:pStyle w:val="31"/>
        <w:rPr>
          <w:rFonts w:ascii="Calibri" w:hAnsi="Calibri"/>
          <w:sz w:val="22"/>
          <w:szCs w:val="22"/>
        </w:rPr>
      </w:pPr>
      <w:r>
        <w:t>8.8.2</w:t>
      </w:r>
      <w:r w:rsidRPr="00175ED9">
        <w:rPr>
          <w:rFonts w:ascii="Calibri" w:hAnsi="Calibri"/>
          <w:sz w:val="22"/>
          <w:szCs w:val="22"/>
        </w:rPr>
        <w:tab/>
      </w:r>
      <w:r>
        <w:t>Downlink RAN Configuration Transfer</w:t>
      </w:r>
      <w:r>
        <w:tab/>
      </w:r>
      <w:r>
        <w:fldChar w:fldCharType="begin" w:fldLock="1"/>
      </w:r>
      <w:r>
        <w:instrText xml:space="preserve"> PAGEREF _</w:instrText>
      </w:r>
      <w:del w:id="688" w:author="Issam" w:date="2019-02-12T23:38:00Z">
        <w:r w:rsidR="00116825">
          <w:delInstrText>Toc525567370</w:delInstrText>
        </w:r>
      </w:del>
      <w:ins w:id="689" w:author="Issam" w:date="2019-02-12T23:38:00Z">
        <w:r>
          <w:instrText>Toc534720358</w:instrText>
        </w:r>
      </w:ins>
      <w:r>
        <w:instrText xml:space="preserve"> \h </w:instrText>
      </w:r>
      <w:r>
        <w:fldChar w:fldCharType="separate"/>
      </w:r>
      <w:del w:id="690" w:author="Issam" w:date="2019-02-12T23:38:00Z">
        <w:r w:rsidR="00116825">
          <w:delText>57</w:delText>
        </w:r>
      </w:del>
      <w:ins w:id="691" w:author="Issam" w:date="2019-02-12T23:38:00Z">
        <w:r>
          <w:t>60</w:t>
        </w:r>
      </w:ins>
      <w:r>
        <w:fldChar w:fldCharType="end"/>
      </w:r>
    </w:p>
    <w:p w14:paraId="6C6BF45A" w14:textId="0DD56FD5" w:rsidR="004041C3" w:rsidRPr="00175ED9" w:rsidRDefault="004041C3">
      <w:pPr>
        <w:pStyle w:val="41"/>
        <w:rPr>
          <w:rFonts w:ascii="Calibri" w:hAnsi="Calibri"/>
          <w:sz w:val="22"/>
          <w:szCs w:val="22"/>
        </w:rPr>
      </w:pPr>
      <w:r>
        <w:t>8.8.2.1</w:t>
      </w:r>
      <w:r w:rsidRPr="00175ED9">
        <w:rPr>
          <w:rFonts w:ascii="Calibri" w:hAnsi="Calibri"/>
          <w:sz w:val="22"/>
          <w:szCs w:val="22"/>
        </w:rPr>
        <w:tab/>
      </w:r>
      <w:r>
        <w:t>General</w:t>
      </w:r>
      <w:r>
        <w:tab/>
      </w:r>
      <w:r>
        <w:fldChar w:fldCharType="begin" w:fldLock="1"/>
      </w:r>
      <w:r>
        <w:instrText xml:space="preserve"> PAGEREF _</w:instrText>
      </w:r>
      <w:del w:id="692" w:author="Issam" w:date="2019-02-12T23:38:00Z">
        <w:r w:rsidR="00116825">
          <w:delInstrText>Toc525567371</w:delInstrText>
        </w:r>
      </w:del>
      <w:ins w:id="693" w:author="Issam" w:date="2019-02-12T23:38:00Z">
        <w:r>
          <w:instrText>Toc534720359</w:instrText>
        </w:r>
      </w:ins>
      <w:r>
        <w:instrText xml:space="preserve"> \h </w:instrText>
      </w:r>
      <w:r>
        <w:fldChar w:fldCharType="separate"/>
      </w:r>
      <w:del w:id="694" w:author="Issam" w:date="2019-02-12T23:38:00Z">
        <w:r w:rsidR="00116825">
          <w:delText>57</w:delText>
        </w:r>
      </w:del>
      <w:ins w:id="695" w:author="Issam" w:date="2019-02-12T23:38:00Z">
        <w:r>
          <w:t>60</w:t>
        </w:r>
      </w:ins>
      <w:r>
        <w:fldChar w:fldCharType="end"/>
      </w:r>
    </w:p>
    <w:p w14:paraId="048A12D1" w14:textId="5D2FAFC5" w:rsidR="004041C3" w:rsidRPr="00175ED9" w:rsidRDefault="004041C3">
      <w:pPr>
        <w:pStyle w:val="41"/>
        <w:rPr>
          <w:rFonts w:ascii="Calibri" w:hAnsi="Calibri"/>
          <w:sz w:val="22"/>
          <w:szCs w:val="22"/>
        </w:rPr>
      </w:pPr>
      <w:r>
        <w:t>8.8.2.2</w:t>
      </w:r>
      <w:r w:rsidRPr="00175ED9">
        <w:rPr>
          <w:rFonts w:ascii="Calibri" w:hAnsi="Calibri"/>
          <w:sz w:val="22"/>
          <w:szCs w:val="22"/>
        </w:rPr>
        <w:tab/>
      </w:r>
      <w:r>
        <w:t>Successful Operation</w:t>
      </w:r>
      <w:r>
        <w:tab/>
      </w:r>
      <w:r>
        <w:fldChar w:fldCharType="begin" w:fldLock="1"/>
      </w:r>
      <w:r>
        <w:instrText xml:space="preserve"> PAGEREF _</w:instrText>
      </w:r>
      <w:del w:id="696" w:author="Issam" w:date="2019-02-12T23:38:00Z">
        <w:r w:rsidR="00116825">
          <w:delInstrText>Toc525567372</w:delInstrText>
        </w:r>
      </w:del>
      <w:ins w:id="697" w:author="Issam" w:date="2019-02-12T23:38:00Z">
        <w:r>
          <w:instrText>Toc534720360</w:instrText>
        </w:r>
      </w:ins>
      <w:r>
        <w:instrText xml:space="preserve"> \h </w:instrText>
      </w:r>
      <w:r>
        <w:fldChar w:fldCharType="separate"/>
      </w:r>
      <w:del w:id="698" w:author="Issam" w:date="2019-02-12T23:38:00Z">
        <w:r w:rsidR="00116825">
          <w:delText>58</w:delText>
        </w:r>
      </w:del>
      <w:ins w:id="699" w:author="Issam" w:date="2019-02-12T23:38:00Z">
        <w:r>
          <w:t>60</w:t>
        </w:r>
      </w:ins>
      <w:r>
        <w:fldChar w:fldCharType="end"/>
      </w:r>
    </w:p>
    <w:p w14:paraId="4000819D" w14:textId="3363AFC6" w:rsidR="004041C3" w:rsidRPr="00175ED9" w:rsidRDefault="004041C3">
      <w:pPr>
        <w:pStyle w:val="41"/>
        <w:rPr>
          <w:rFonts w:ascii="Calibri" w:hAnsi="Calibri"/>
          <w:sz w:val="22"/>
          <w:szCs w:val="22"/>
        </w:rPr>
      </w:pPr>
      <w:r>
        <w:t>8.8.2.3</w:t>
      </w:r>
      <w:r w:rsidRPr="00175ED9">
        <w:rPr>
          <w:rFonts w:ascii="Calibri" w:hAnsi="Calibri"/>
          <w:sz w:val="22"/>
          <w:szCs w:val="22"/>
        </w:rPr>
        <w:tab/>
      </w:r>
      <w:r>
        <w:t>Abnormal Conditions</w:t>
      </w:r>
      <w:r>
        <w:tab/>
      </w:r>
      <w:r>
        <w:fldChar w:fldCharType="begin" w:fldLock="1"/>
      </w:r>
      <w:r>
        <w:instrText xml:space="preserve"> PAGEREF _</w:instrText>
      </w:r>
      <w:del w:id="700" w:author="Issam" w:date="2019-02-12T23:38:00Z">
        <w:r w:rsidR="00116825">
          <w:delInstrText>Toc525567373</w:delInstrText>
        </w:r>
      </w:del>
      <w:ins w:id="701" w:author="Issam" w:date="2019-02-12T23:38:00Z">
        <w:r>
          <w:instrText>Toc534720361</w:instrText>
        </w:r>
      </w:ins>
      <w:r>
        <w:instrText xml:space="preserve"> \h </w:instrText>
      </w:r>
      <w:r>
        <w:fldChar w:fldCharType="separate"/>
      </w:r>
      <w:del w:id="702" w:author="Issam" w:date="2019-02-12T23:38:00Z">
        <w:r w:rsidR="00116825">
          <w:delText>58</w:delText>
        </w:r>
      </w:del>
      <w:ins w:id="703" w:author="Issam" w:date="2019-02-12T23:38:00Z">
        <w:r>
          <w:t>60</w:t>
        </w:r>
      </w:ins>
      <w:r>
        <w:fldChar w:fldCharType="end"/>
      </w:r>
    </w:p>
    <w:p w14:paraId="6E794BE2" w14:textId="49794A44" w:rsidR="004041C3" w:rsidRPr="00175ED9" w:rsidRDefault="004041C3">
      <w:pPr>
        <w:pStyle w:val="21"/>
        <w:rPr>
          <w:rFonts w:ascii="Calibri" w:hAnsi="Calibri"/>
          <w:sz w:val="22"/>
          <w:szCs w:val="22"/>
        </w:rPr>
      </w:pPr>
      <w:r>
        <w:t>8.9</w:t>
      </w:r>
      <w:r w:rsidRPr="00175ED9">
        <w:rPr>
          <w:rFonts w:ascii="Calibri" w:hAnsi="Calibri"/>
          <w:sz w:val="22"/>
          <w:szCs w:val="22"/>
        </w:rPr>
        <w:tab/>
      </w:r>
      <w:r>
        <w:t>Warning Message Transmission Procedures</w:t>
      </w:r>
      <w:r>
        <w:tab/>
      </w:r>
      <w:r>
        <w:fldChar w:fldCharType="begin" w:fldLock="1"/>
      </w:r>
      <w:r>
        <w:instrText xml:space="preserve"> PAGEREF _</w:instrText>
      </w:r>
      <w:del w:id="704" w:author="Issam" w:date="2019-02-12T23:38:00Z">
        <w:r w:rsidR="00116825">
          <w:delInstrText>Toc525567374</w:delInstrText>
        </w:r>
      </w:del>
      <w:ins w:id="705" w:author="Issam" w:date="2019-02-12T23:38:00Z">
        <w:r>
          <w:instrText>Toc534720362</w:instrText>
        </w:r>
      </w:ins>
      <w:r>
        <w:instrText xml:space="preserve"> \h </w:instrText>
      </w:r>
      <w:r>
        <w:fldChar w:fldCharType="separate"/>
      </w:r>
      <w:del w:id="706" w:author="Issam" w:date="2019-02-12T23:38:00Z">
        <w:r w:rsidR="00116825">
          <w:delText>58</w:delText>
        </w:r>
      </w:del>
      <w:ins w:id="707" w:author="Issam" w:date="2019-02-12T23:38:00Z">
        <w:r>
          <w:t>61</w:t>
        </w:r>
      </w:ins>
      <w:r>
        <w:fldChar w:fldCharType="end"/>
      </w:r>
    </w:p>
    <w:p w14:paraId="3E6113DD" w14:textId="52602512" w:rsidR="004041C3" w:rsidRPr="00175ED9" w:rsidRDefault="004041C3">
      <w:pPr>
        <w:pStyle w:val="31"/>
        <w:rPr>
          <w:rFonts w:ascii="Calibri" w:hAnsi="Calibri"/>
          <w:sz w:val="22"/>
          <w:szCs w:val="22"/>
        </w:rPr>
      </w:pPr>
      <w:r>
        <w:t>8.9.1</w:t>
      </w:r>
      <w:r w:rsidRPr="00175ED9">
        <w:rPr>
          <w:rFonts w:ascii="Calibri" w:hAnsi="Calibri"/>
          <w:sz w:val="22"/>
          <w:szCs w:val="22"/>
        </w:rPr>
        <w:tab/>
      </w:r>
      <w:r>
        <w:t>Write-Replace Warning</w:t>
      </w:r>
      <w:r>
        <w:tab/>
      </w:r>
      <w:r>
        <w:fldChar w:fldCharType="begin" w:fldLock="1"/>
      </w:r>
      <w:r>
        <w:instrText xml:space="preserve"> PAGEREF _</w:instrText>
      </w:r>
      <w:del w:id="708" w:author="Issam" w:date="2019-02-12T23:38:00Z">
        <w:r w:rsidR="00116825">
          <w:delInstrText>Toc525567375</w:delInstrText>
        </w:r>
      </w:del>
      <w:ins w:id="709" w:author="Issam" w:date="2019-02-12T23:38:00Z">
        <w:r>
          <w:instrText>Toc534720363</w:instrText>
        </w:r>
      </w:ins>
      <w:r>
        <w:instrText xml:space="preserve"> \h </w:instrText>
      </w:r>
      <w:r>
        <w:fldChar w:fldCharType="separate"/>
      </w:r>
      <w:del w:id="710" w:author="Issam" w:date="2019-02-12T23:38:00Z">
        <w:r w:rsidR="00116825">
          <w:delText>58</w:delText>
        </w:r>
      </w:del>
      <w:ins w:id="711" w:author="Issam" w:date="2019-02-12T23:38:00Z">
        <w:r>
          <w:t>61</w:t>
        </w:r>
      </w:ins>
      <w:r>
        <w:fldChar w:fldCharType="end"/>
      </w:r>
    </w:p>
    <w:p w14:paraId="2D43DB61" w14:textId="014BEFF1" w:rsidR="004041C3" w:rsidRPr="00175ED9" w:rsidRDefault="004041C3">
      <w:pPr>
        <w:pStyle w:val="41"/>
        <w:rPr>
          <w:rFonts w:ascii="Calibri" w:hAnsi="Calibri"/>
          <w:sz w:val="22"/>
          <w:szCs w:val="22"/>
        </w:rPr>
      </w:pPr>
      <w:r>
        <w:t>8.9.1.1</w:t>
      </w:r>
      <w:r w:rsidRPr="00175ED9">
        <w:rPr>
          <w:rFonts w:ascii="Calibri" w:hAnsi="Calibri"/>
          <w:sz w:val="22"/>
          <w:szCs w:val="22"/>
        </w:rPr>
        <w:tab/>
      </w:r>
      <w:r>
        <w:t>General</w:t>
      </w:r>
      <w:r>
        <w:tab/>
      </w:r>
      <w:r>
        <w:fldChar w:fldCharType="begin" w:fldLock="1"/>
      </w:r>
      <w:r>
        <w:instrText xml:space="preserve"> PAGEREF _</w:instrText>
      </w:r>
      <w:del w:id="712" w:author="Issam" w:date="2019-02-12T23:38:00Z">
        <w:r w:rsidR="00116825">
          <w:delInstrText>Toc525567376</w:delInstrText>
        </w:r>
      </w:del>
      <w:ins w:id="713" w:author="Issam" w:date="2019-02-12T23:38:00Z">
        <w:r>
          <w:instrText>Toc534720364</w:instrText>
        </w:r>
      </w:ins>
      <w:r>
        <w:instrText xml:space="preserve"> \h </w:instrText>
      </w:r>
      <w:r>
        <w:fldChar w:fldCharType="separate"/>
      </w:r>
      <w:del w:id="714" w:author="Issam" w:date="2019-02-12T23:38:00Z">
        <w:r w:rsidR="00116825">
          <w:delText>58</w:delText>
        </w:r>
      </w:del>
      <w:ins w:id="715" w:author="Issam" w:date="2019-02-12T23:38:00Z">
        <w:r>
          <w:t>61</w:t>
        </w:r>
      </w:ins>
      <w:r>
        <w:fldChar w:fldCharType="end"/>
      </w:r>
    </w:p>
    <w:p w14:paraId="1F43E6C4" w14:textId="1FC1D3A4" w:rsidR="004041C3" w:rsidRPr="00175ED9" w:rsidRDefault="004041C3">
      <w:pPr>
        <w:pStyle w:val="41"/>
        <w:rPr>
          <w:rFonts w:ascii="Calibri" w:hAnsi="Calibri"/>
          <w:sz w:val="22"/>
          <w:szCs w:val="22"/>
        </w:rPr>
      </w:pPr>
      <w:r>
        <w:t>8.9.1.2</w:t>
      </w:r>
      <w:r w:rsidRPr="00175ED9">
        <w:rPr>
          <w:rFonts w:ascii="Calibri" w:hAnsi="Calibri"/>
          <w:sz w:val="22"/>
          <w:szCs w:val="22"/>
        </w:rPr>
        <w:tab/>
      </w:r>
      <w:r>
        <w:t>Successful Operation</w:t>
      </w:r>
      <w:r>
        <w:tab/>
      </w:r>
      <w:r>
        <w:fldChar w:fldCharType="begin" w:fldLock="1"/>
      </w:r>
      <w:r>
        <w:instrText xml:space="preserve"> PAGEREF _</w:instrText>
      </w:r>
      <w:del w:id="716" w:author="Issam" w:date="2019-02-12T23:38:00Z">
        <w:r w:rsidR="00116825">
          <w:delInstrText>Toc525567377</w:delInstrText>
        </w:r>
      </w:del>
      <w:ins w:id="717" w:author="Issam" w:date="2019-02-12T23:38:00Z">
        <w:r>
          <w:instrText>Toc534720365</w:instrText>
        </w:r>
      </w:ins>
      <w:r>
        <w:instrText xml:space="preserve"> \h </w:instrText>
      </w:r>
      <w:r>
        <w:fldChar w:fldCharType="separate"/>
      </w:r>
      <w:del w:id="718" w:author="Issam" w:date="2019-02-12T23:38:00Z">
        <w:r w:rsidR="00116825">
          <w:delText>59</w:delText>
        </w:r>
      </w:del>
      <w:ins w:id="719" w:author="Issam" w:date="2019-02-12T23:38:00Z">
        <w:r>
          <w:t>61</w:t>
        </w:r>
      </w:ins>
      <w:r>
        <w:fldChar w:fldCharType="end"/>
      </w:r>
    </w:p>
    <w:p w14:paraId="0AF8AE78" w14:textId="77CB41B7" w:rsidR="004041C3" w:rsidRPr="00175ED9" w:rsidRDefault="004041C3">
      <w:pPr>
        <w:pStyle w:val="41"/>
        <w:rPr>
          <w:rFonts w:ascii="Calibri" w:hAnsi="Calibri"/>
          <w:sz w:val="22"/>
          <w:szCs w:val="22"/>
        </w:rPr>
      </w:pPr>
      <w:r>
        <w:t>8.9.1.3</w:t>
      </w:r>
      <w:r w:rsidRPr="00175ED9">
        <w:rPr>
          <w:rFonts w:ascii="Calibri" w:hAnsi="Calibri"/>
          <w:sz w:val="22"/>
          <w:szCs w:val="22"/>
        </w:rPr>
        <w:tab/>
      </w:r>
      <w:r>
        <w:t>Unsuccessful Operation</w:t>
      </w:r>
      <w:r>
        <w:tab/>
      </w:r>
      <w:r>
        <w:fldChar w:fldCharType="begin" w:fldLock="1"/>
      </w:r>
      <w:r>
        <w:instrText xml:space="preserve"> PAGEREF _</w:instrText>
      </w:r>
      <w:del w:id="720" w:author="Issam" w:date="2019-02-12T23:38:00Z">
        <w:r w:rsidR="00116825">
          <w:delInstrText>Toc525567378</w:delInstrText>
        </w:r>
      </w:del>
      <w:ins w:id="721" w:author="Issam" w:date="2019-02-12T23:38:00Z">
        <w:r>
          <w:instrText>Toc534720366</w:instrText>
        </w:r>
      </w:ins>
      <w:r>
        <w:instrText xml:space="preserve"> \h </w:instrText>
      </w:r>
      <w:r>
        <w:fldChar w:fldCharType="separate"/>
      </w:r>
      <w:del w:id="722" w:author="Issam" w:date="2019-02-12T23:38:00Z">
        <w:r w:rsidR="00116825">
          <w:delText>60</w:delText>
        </w:r>
      </w:del>
      <w:ins w:id="723" w:author="Issam" w:date="2019-02-12T23:38:00Z">
        <w:r>
          <w:t>62</w:t>
        </w:r>
      </w:ins>
      <w:r>
        <w:fldChar w:fldCharType="end"/>
      </w:r>
    </w:p>
    <w:p w14:paraId="0149ED17" w14:textId="16A2029E" w:rsidR="004041C3" w:rsidRPr="00175ED9" w:rsidRDefault="004041C3">
      <w:pPr>
        <w:pStyle w:val="41"/>
        <w:rPr>
          <w:rFonts w:ascii="Calibri" w:hAnsi="Calibri"/>
          <w:sz w:val="22"/>
          <w:szCs w:val="22"/>
        </w:rPr>
      </w:pPr>
      <w:r>
        <w:t>8.9.1.4</w:t>
      </w:r>
      <w:r w:rsidRPr="00175ED9">
        <w:rPr>
          <w:rFonts w:ascii="Calibri" w:hAnsi="Calibri"/>
          <w:sz w:val="22"/>
          <w:szCs w:val="22"/>
        </w:rPr>
        <w:tab/>
      </w:r>
      <w:r>
        <w:t>Abnormal Conditions</w:t>
      </w:r>
      <w:r>
        <w:tab/>
      </w:r>
      <w:r>
        <w:fldChar w:fldCharType="begin" w:fldLock="1"/>
      </w:r>
      <w:r>
        <w:instrText xml:space="preserve"> PAGEREF _</w:instrText>
      </w:r>
      <w:del w:id="724" w:author="Issam" w:date="2019-02-12T23:38:00Z">
        <w:r w:rsidR="00116825">
          <w:delInstrText>Toc525567379</w:delInstrText>
        </w:r>
      </w:del>
      <w:ins w:id="725" w:author="Issam" w:date="2019-02-12T23:38:00Z">
        <w:r>
          <w:instrText>Toc534720367</w:instrText>
        </w:r>
      </w:ins>
      <w:r>
        <w:instrText xml:space="preserve"> \h </w:instrText>
      </w:r>
      <w:r>
        <w:fldChar w:fldCharType="separate"/>
      </w:r>
      <w:del w:id="726" w:author="Issam" w:date="2019-02-12T23:38:00Z">
        <w:r w:rsidR="00116825">
          <w:delText>60</w:delText>
        </w:r>
      </w:del>
      <w:ins w:id="727" w:author="Issam" w:date="2019-02-12T23:38:00Z">
        <w:r>
          <w:t>62</w:t>
        </w:r>
      </w:ins>
      <w:r>
        <w:fldChar w:fldCharType="end"/>
      </w:r>
    </w:p>
    <w:p w14:paraId="0C194760" w14:textId="3B13C367" w:rsidR="004041C3" w:rsidRPr="00175ED9" w:rsidRDefault="004041C3">
      <w:pPr>
        <w:pStyle w:val="31"/>
        <w:rPr>
          <w:rFonts w:ascii="Calibri" w:hAnsi="Calibri"/>
          <w:sz w:val="22"/>
          <w:szCs w:val="22"/>
        </w:rPr>
      </w:pPr>
      <w:r>
        <w:t>8.9.2</w:t>
      </w:r>
      <w:r w:rsidRPr="00175ED9">
        <w:rPr>
          <w:rFonts w:ascii="Calibri" w:hAnsi="Calibri"/>
          <w:sz w:val="22"/>
          <w:szCs w:val="22"/>
        </w:rPr>
        <w:tab/>
      </w:r>
      <w:r>
        <w:t>PWS Cancel</w:t>
      </w:r>
      <w:r>
        <w:tab/>
      </w:r>
      <w:r>
        <w:fldChar w:fldCharType="begin" w:fldLock="1"/>
      </w:r>
      <w:r>
        <w:instrText xml:space="preserve"> PAGEREF _</w:instrText>
      </w:r>
      <w:del w:id="728" w:author="Issam" w:date="2019-02-12T23:38:00Z">
        <w:r w:rsidR="00116825">
          <w:delInstrText>Toc525567380</w:delInstrText>
        </w:r>
      </w:del>
      <w:ins w:id="729" w:author="Issam" w:date="2019-02-12T23:38:00Z">
        <w:r>
          <w:instrText>Toc534720368</w:instrText>
        </w:r>
      </w:ins>
      <w:r>
        <w:instrText xml:space="preserve"> \h </w:instrText>
      </w:r>
      <w:r>
        <w:fldChar w:fldCharType="separate"/>
      </w:r>
      <w:del w:id="730" w:author="Issam" w:date="2019-02-12T23:38:00Z">
        <w:r w:rsidR="00116825">
          <w:delText>60</w:delText>
        </w:r>
      </w:del>
      <w:ins w:id="731" w:author="Issam" w:date="2019-02-12T23:38:00Z">
        <w:r>
          <w:t>62</w:t>
        </w:r>
      </w:ins>
      <w:r>
        <w:fldChar w:fldCharType="end"/>
      </w:r>
    </w:p>
    <w:p w14:paraId="40D3F44F" w14:textId="1D2CFB78" w:rsidR="004041C3" w:rsidRPr="00175ED9" w:rsidRDefault="004041C3">
      <w:pPr>
        <w:pStyle w:val="41"/>
        <w:rPr>
          <w:rFonts w:ascii="Calibri" w:hAnsi="Calibri"/>
          <w:sz w:val="22"/>
          <w:szCs w:val="22"/>
        </w:rPr>
      </w:pPr>
      <w:r>
        <w:t>8.9.2.1</w:t>
      </w:r>
      <w:r w:rsidRPr="00175ED9">
        <w:rPr>
          <w:rFonts w:ascii="Calibri" w:hAnsi="Calibri"/>
          <w:sz w:val="22"/>
          <w:szCs w:val="22"/>
        </w:rPr>
        <w:tab/>
      </w:r>
      <w:r>
        <w:t>General</w:t>
      </w:r>
      <w:r>
        <w:tab/>
      </w:r>
      <w:r>
        <w:fldChar w:fldCharType="begin" w:fldLock="1"/>
      </w:r>
      <w:r>
        <w:instrText xml:space="preserve"> PAGEREF _</w:instrText>
      </w:r>
      <w:del w:id="732" w:author="Issam" w:date="2019-02-12T23:38:00Z">
        <w:r w:rsidR="00116825">
          <w:delInstrText>Toc525567381</w:delInstrText>
        </w:r>
      </w:del>
      <w:ins w:id="733" w:author="Issam" w:date="2019-02-12T23:38:00Z">
        <w:r>
          <w:instrText>Toc534720369</w:instrText>
        </w:r>
      </w:ins>
      <w:r>
        <w:instrText xml:space="preserve"> \h </w:instrText>
      </w:r>
      <w:r>
        <w:fldChar w:fldCharType="separate"/>
      </w:r>
      <w:del w:id="734" w:author="Issam" w:date="2019-02-12T23:38:00Z">
        <w:r w:rsidR="00116825">
          <w:delText>60</w:delText>
        </w:r>
      </w:del>
      <w:ins w:id="735" w:author="Issam" w:date="2019-02-12T23:38:00Z">
        <w:r>
          <w:t>62</w:t>
        </w:r>
      </w:ins>
      <w:r>
        <w:fldChar w:fldCharType="end"/>
      </w:r>
    </w:p>
    <w:p w14:paraId="1E505627" w14:textId="6A896226" w:rsidR="004041C3" w:rsidRPr="00175ED9" w:rsidRDefault="004041C3">
      <w:pPr>
        <w:pStyle w:val="41"/>
        <w:rPr>
          <w:rFonts w:ascii="Calibri" w:hAnsi="Calibri"/>
          <w:sz w:val="22"/>
          <w:szCs w:val="22"/>
        </w:rPr>
      </w:pPr>
      <w:r>
        <w:t>8.9.2.2</w:t>
      </w:r>
      <w:r w:rsidRPr="00175ED9">
        <w:rPr>
          <w:rFonts w:ascii="Calibri" w:hAnsi="Calibri"/>
          <w:sz w:val="22"/>
          <w:szCs w:val="22"/>
        </w:rPr>
        <w:tab/>
      </w:r>
      <w:r>
        <w:t>Successful Operation</w:t>
      </w:r>
      <w:r>
        <w:tab/>
      </w:r>
      <w:r>
        <w:fldChar w:fldCharType="begin" w:fldLock="1"/>
      </w:r>
      <w:r>
        <w:instrText xml:space="preserve"> PAGEREF _</w:instrText>
      </w:r>
      <w:del w:id="736" w:author="Issam" w:date="2019-02-12T23:38:00Z">
        <w:r w:rsidR="00116825">
          <w:delInstrText>Toc525567382</w:delInstrText>
        </w:r>
      </w:del>
      <w:ins w:id="737" w:author="Issam" w:date="2019-02-12T23:38:00Z">
        <w:r>
          <w:instrText>Toc534720370</w:instrText>
        </w:r>
      </w:ins>
      <w:r>
        <w:instrText xml:space="preserve"> \h </w:instrText>
      </w:r>
      <w:r>
        <w:fldChar w:fldCharType="separate"/>
      </w:r>
      <w:del w:id="738" w:author="Issam" w:date="2019-02-12T23:38:00Z">
        <w:r w:rsidR="00116825">
          <w:delText>60</w:delText>
        </w:r>
      </w:del>
      <w:ins w:id="739" w:author="Issam" w:date="2019-02-12T23:38:00Z">
        <w:r>
          <w:t>62</w:t>
        </w:r>
      </w:ins>
      <w:r>
        <w:fldChar w:fldCharType="end"/>
      </w:r>
    </w:p>
    <w:p w14:paraId="0B05D111" w14:textId="6667F252" w:rsidR="004041C3" w:rsidRPr="00175ED9" w:rsidRDefault="004041C3">
      <w:pPr>
        <w:pStyle w:val="41"/>
        <w:rPr>
          <w:rFonts w:ascii="Calibri" w:hAnsi="Calibri"/>
          <w:sz w:val="22"/>
          <w:szCs w:val="22"/>
        </w:rPr>
      </w:pPr>
      <w:r>
        <w:t>8.9.2.3</w:t>
      </w:r>
      <w:r w:rsidRPr="00175ED9">
        <w:rPr>
          <w:rFonts w:ascii="Calibri" w:hAnsi="Calibri"/>
          <w:sz w:val="22"/>
          <w:szCs w:val="22"/>
        </w:rPr>
        <w:tab/>
      </w:r>
      <w:r>
        <w:t>Unsuccessful Operation</w:t>
      </w:r>
      <w:r>
        <w:tab/>
      </w:r>
      <w:r>
        <w:fldChar w:fldCharType="begin" w:fldLock="1"/>
      </w:r>
      <w:r>
        <w:instrText xml:space="preserve"> PAGEREF _</w:instrText>
      </w:r>
      <w:del w:id="740" w:author="Issam" w:date="2019-02-12T23:38:00Z">
        <w:r w:rsidR="00116825">
          <w:delInstrText>Toc525567383</w:delInstrText>
        </w:r>
      </w:del>
      <w:ins w:id="741" w:author="Issam" w:date="2019-02-12T23:38:00Z">
        <w:r>
          <w:instrText>Toc534720371</w:instrText>
        </w:r>
      </w:ins>
      <w:r>
        <w:instrText xml:space="preserve"> \h </w:instrText>
      </w:r>
      <w:r>
        <w:fldChar w:fldCharType="separate"/>
      </w:r>
      <w:del w:id="742" w:author="Issam" w:date="2019-02-12T23:38:00Z">
        <w:r w:rsidR="00116825">
          <w:delText>61</w:delText>
        </w:r>
      </w:del>
      <w:ins w:id="743" w:author="Issam" w:date="2019-02-12T23:38:00Z">
        <w:r>
          <w:t>63</w:t>
        </w:r>
      </w:ins>
      <w:r>
        <w:fldChar w:fldCharType="end"/>
      </w:r>
    </w:p>
    <w:p w14:paraId="793223CF" w14:textId="66B35220" w:rsidR="004041C3" w:rsidRPr="00175ED9" w:rsidRDefault="004041C3">
      <w:pPr>
        <w:pStyle w:val="41"/>
        <w:rPr>
          <w:rFonts w:ascii="Calibri" w:hAnsi="Calibri"/>
          <w:sz w:val="22"/>
          <w:szCs w:val="22"/>
        </w:rPr>
      </w:pPr>
      <w:r>
        <w:t>8.9.2.4</w:t>
      </w:r>
      <w:r w:rsidRPr="00175ED9">
        <w:rPr>
          <w:rFonts w:ascii="Calibri" w:hAnsi="Calibri"/>
          <w:sz w:val="22"/>
          <w:szCs w:val="22"/>
        </w:rPr>
        <w:tab/>
      </w:r>
      <w:r>
        <w:t>Abnormal Conditions</w:t>
      </w:r>
      <w:r>
        <w:tab/>
      </w:r>
      <w:r>
        <w:fldChar w:fldCharType="begin" w:fldLock="1"/>
      </w:r>
      <w:r>
        <w:instrText xml:space="preserve"> PAGEREF _</w:instrText>
      </w:r>
      <w:del w:id="744" w:author="Issam" w:date="2019-02-12T23:38:00Z">
        <w:r w:rsidR="00116825">
          <w:delInstrText>Toc525567384</w:delInstrText>
        </w:r>
      </w:del>
      <w:ins w:id="745" w:author="Issam" w:date="2019-02-12T23:38:00Z">
        <w:r>
          <w:instrText>Toc534720372</w:instrText>
        </w:r>
      </w:ins>
      <w:r>
        <w:instrText xml:space="preserve"> \h </w:instrText>
      </w:r>
      <w:r>
        <w:fldChar w:fldCharType="separate"/>
      </w:r>
      <w:del w:id="746" w:author="Issam" w:date="2019-02-12T23:38:00Z">
        <w:r w:rsidR="00116825">
          <w:delText>61</w:delText>
        </w:r>
      </w:del>
      <w:ins w:id="747" w:author="Issam" w:date="2019-02-12T23:38:00Z">
        <w:r>
          <w:t>63</w:t>
        </w:r>
      </w:ins>
      <w:r>
        <w:fldChar w:fldCharType="end"/>
      </w:r>
    </w:p>
    <w:p w14:paraId="1394A39A" w14:textId="46E4712A" w:rsidR="004041C3" w:rsidRPr="00175ED9" w:rsidRDefault="004041C3">
      <w:pPr>
        <w:pStyle w:val="31"/>
        <w:rPr>
          <w:rFonts w:ascii="Calibri" w:hAnsi="Calibri"/>
          <w:sz w:val="22"/>
          <w:szCs w:val="22"/>
        </w:rPr>
      </w:pPr>
      <w:r>
        <w:t>8.9.3</w:t>
      </w:r>
      <w:r w:rsidRPr="00175ED9">
        <w:rPr>
          <w:rFonts w:ascii="Calibri" w:hAnsi="Calibri"/>
          <w:sz w:val="22"/>
          <w:szCs w:val="22"/>
        </w:rPr>
        <w:tab/>
      </w:r>
      <w:r>
        <w:t>PWS Restart Indication</w:t>
      </w:r>
      <w:r>
        <w:tab/>
      </w:r>
      <w:r>
        <w:fldChar w:fldCharType="begin" w:fldLock="1"/>
      </w:r>
      <w:r>
        <w:instrText xml:space="preserve"> PAGEREF _</w:instrText>
      </w:r>
      <w:del w:id="748" w:author="Issam" w:date="2019-02-12T23:38:00Z">
        <w:r w:rsidR="00116825">
          <w:delInstrText>Toc525567385</w:delInstrText>
        </w:r>
      </w:del>
      <w:ins w:id="749" w:author="Issam" w:date="2019-02-12T23:38:00Z">
        <w:r>
          <w:instrText>Toc534720373</w:instrText>
        </w:r>
      </w:ins>
      <w:r>
        <w:instrText xml:space="preserve"> \h </w:instrText>
      </w:r>
      <w:r>
        <w:fldChar w:fldCharType="separate"/>
      </w:r>
      <w:del w:id="750" w:author="Issam" w:date="2019-02-12T23:38:00Z">
        <w:r w:rsidR="00116825">
          <w:delText>61</w:delText>
        </w:r>
      </w:del>
      <w:ins w:id="751" w:author="Issam" w:date="2019-02-12T23:38:00Z">
        <w:r>
          <w:t>63</w:t>
        </w:r>
      </w:ins>
      <w:r>
        <w:fldChar w:fldCharType="end"/>
      </w:r>
    </w:p>
    <w:p w14:paraId="485517E6" w14:textId="692A10CB" w:rsidR="004041C3" w:rsidRPr="00175ED9" w:rsidRDefault="004041C3">
      <w:pPr>
        <w:pStyle w:val="41"/>
        <w:rPr>
          <w:rFonts w:ascii="Calibri" w:hAnsi="Calibri"/>
          <w:sz w:val="22"/>
          <w:szCs w:val="22"/>
        </w:rPr>
      </w:pPr>
      <w:r>
        <w:t>8.9.3.1</w:t>
      </w:r>
      <w:r w:rsidRPr="00175ED9">
        <w:rPr>
          <w:rFonts w:ascii="Calibri" w:hAnsi="Calibri"/>
          <w:sz w:val="22"/>
          <w:szCs w:val="22"/>
        </w:rPr>
        <w:tab/>
      </w:r>
      <w:r>
        <w:t>General</w:t>
      </w:r>
      <w:r>
        <w:tab/>
      </w:r>
      <w:r>
        <w:fldChar w:fldCharType="begin" w:fldLock="1"/>
      </w:r>
      <w:r>
        <w:instrText xml:space="preserve"> PAGEREF _</w:instrText>
      </w:r>
      <w:del w:id="752" w:author="Issam" w:date="2019-02-12T23:38:00Z">
        <w:r w:rsidR="00116825">
          <w:delInstrText>Toc525567386</w:delInstrText>
        </w:r>
      </w:del>
      <w:ins w:id="753" w:author="Issam" w:date="2019-02-12T23:38:00Z">
        <w:r>
          <w:instrText>Toc534720374</w:instrText>
        </w:r>
      </w:ins>
      <w:r>
        <w:instrText xml:space="preserve"> \h </w:instrText>
      </w:r>
      <w:r>
        <w:fldChar w:fldCharType="separate"/>
      </w:r>
      <w:del w:id="754" w:author="Issam" w:date="2019-02-12T23:38:00Z">
        <w:r w:rsidR="00116825">
          <w:delText>61</w:delText>
        </w:r>
      </w:del>
      <w:ins w:id="755" w:author="Issam" w:date="2019-02-12T23:38:00Z">
        <w:r>
          <w:t>63</w:t>
        </w:r>
      </w:ins>
      <w:r>
        <w:fldChar w:fldCharType="end"/>
      </w:r>
    </w:p>
    <w:p w14:paraId="03829AF0" w14:textId="7A0EDDB3" w:rsidR="004041C3" w:rsidRPr="00175ED9" w:rsidRDefault="004041C3">
      <w:pPr>
        <w:pStyle w:val="41"/>
        <w:rPr>
          <w:rFonts w:ascii="Calibri" w:hAnsi="Calibri"/>
          <w:sz w:val="22"/>
          <w:szCs w:val="22"/>
        </w:rPr>
      </w:pPr>
      <w:r>
        <w:t>8.9.3.2</w:t>
      </w:r>
      <w:r w:rsidRPr="00175ED9">
        <w:rPr>
          <w:rFonts w:ascii="Calibri" w:hAnsi="Calibri"/>
          <w:sz w:val="22"/>
          <w:szCs w:val="22"/>
        </w:rPr>
        <w:tab/>
      </w:r>
      <w:r>
        <w:t>Successful Operation</w:t>
      </w:r>
      <w:r>
        <w:tab/>
      </w:r>
      <w:r>
        <w:fldChar w:fldCharType="begin" w:fldLock="1"/>
      </w:r>
      <w:r>
        <w:instrText xml:space="preserve"> PAGEREF _</w:instrText>
      </w:r>
      <w:del w:id="756" w:author="Issam" w:date="2019-02-12T23:38:00Z">
        <w:r w:rsidR="00116825">
          <w:delInstrText>Toc525567387</w:delInstrText>
        </w:r>
      </w:del>
      <w:ins w:id="757" w:author="Issam" w:date="2019-02-12T23:38:00Z">
        <w:r>
          <w:instrText>Toc534720375</w:instrText>
        </w:r>
      </w:ins>
      <w:r>
        <w:instrText xml:space="preserve"> \h </w:instrText>
      </w:r>
      <w:r>
        <w:fldChar w:fldCharType="separate"/>
      </w:r>
      <w:del w:id="758" w:author="Issam" w:date="2019-02-12T23:38:00Z">
        <w:r w:rsidR="00116825">
          <w:delText>61</w:delText>
        </w:r>
      </w:del>
      <w:ins w:id="759" w:author="Issam" w:date="2019-02-12T23:38:00Z">
        <w:r>
          <w:t>63</w:t>
        </w:r>
      </w:ins>
      <w:r>
        <w:fldChar w:fldCharType="end"/>
      </w:r>
    </w:p>
    <w:p w14:paraId="447EAE7F" w14:textId="1132D1F3" w:rsidR="004041C3" w:rsidRPr="00175ED9" w:rsidRDefault="004041C3">
      <w:pPr>
        <w:pStyle w:val="41"/>
        <w:rPr>
          <w:rFonts w:ascii="Calibri" w:hAnsi="Calibri"/>
          <w:sz w:val="22"/>
          <w:szCs w:val="22"/>
        </w:rPr>
      </w:pPr>
      <w:r>
        <w:t>8.9.3.3</w:t>
      </w:r>
      <w:r w:rsidRPr="00175ED9">
        <w:rPr>
          <w:rFonts w:ascii="Calibri" w:hAnsi="Calibri"/>
          <w:sz w:val="22"/>
          <w:szCs w:val="22"/>
        </w:rPr>
        <w:tab/>
      </w:r>
      <w:r>
        <w:t>Abnormal Conditions</w:t>
      </w:r>
      <w:r>
        <w:tab/>
      </w:r>
      <w:r>
        <w:fldChar w:fldCharType="begin" w:fldLock="1"/>
      </w:r>
      <w:r>
        <w:instrText xml:space="preserve"> PAGEREF _</w:instrText>
      </w:r>
      <w:del w:id="760" w:author="Issam" w:date="2019-02-12T23:38:00Z">
        <w:r w:rsidR="00116825">
          <w:delInstrText>Toc525567388</w:delInstrText>
        </w:r>
      </w:del>
      <w:ins w:id="761" w:author="Issam" w:date="2019-02-12T23:38:00Z">
        <w:r>
          <w:instrText>Toc534720376</w:instrText>
        </w:r>
      </w:ins>
      <w:r>
        <w:instrText xml:space="preserve"> \h </w:instrText>
      </w:r>
      <w:r>
        <w:fldChar w:fldCharType="separate"/>
      </w:r>
      <w:del w:id="762" w:author="Issam" w:date="2019-02-12T23:38:00Z">
        <w:r w:rsidR="00116825">
          <w:delText>61</w:delText>
        </w:r>
      </w:del>
      <w:ins w:id="763" w:author="Issam" w:date="2019-02-12T23:38:00Z">
        <w:r>
          <w:t>64</w:t>
        </w:r>
      </w:ins>
      <w:r>
        <w:fldChar w:fldCharType="end"/>
      </w:r>
    </w:p>
    <w:p w14:paraId="4AF918A6" w14:textId="3A2F0389" w:rsidR="004041C3" w:rsidRPr="00175ED9" w:rsidRDefault="004041C3">
      <w:pPr>
        <w:pStyle w:val="31"/>
        <w:rPr>
          <w:rFonts w:ascii="Calibri" w:hAnsi="Calibri"/>
          <w:sz w:val="22"/>
          <w:szCs w:val="22"/>
        </w:rPr>
      </w:pPr>
      <w:r>
        <w:t>8.9.4</w:t>
      </w:r>
      <w:r w:rsidRPr="00175ED9">
        <w:rPr>
          <w:rFonts w:ascii="Calibri" w:hAnsi="Calibri"/>
          <w:sz w:val="22"/>
          <w:szCs w:val="22"/>
        </w:rPr>
        <w:tab/>
      </w:r>
      <w:r>
        <w:t>PWS Failure Indication</w:t>
      </w:r>
      <w:r>
        <w:tab/>
      </w:r>
      <w:r>
        <w:fldChar w:fldCharType="begin" w:fldLock="1"/>
      </w:r>
      <w:r>
        <w:instrText xml:space="preserve"> PAGEREF _</w:instrText>
      </w:r>
      <w:del w:id="764" w:author="Issam" w:date="2019-02-12T23:38:00Z">
        <w:r w:rsidR="00116825">
          <w:delInstrText>Toc525567389</w:delInstrText>
        </w:r>
      </w:del>
      <w:ins w:id="765" w:author="Issam" w:date="2019-02-12T23:38:00Z">
        <w:r>
          <w:instrText>Toc534720377</w:instrText>
        </w:r>
      </w:ins>
      <w:r>
        <w:instrText xml:space="preserve"> \h </w:instrText>
      </w:r>
      <w:r>
        <w:fldChar w:fldCharType="separate"/>
      </w:r>
      <w:del w:id="766" w:author="Issam" w:date="2019-02-12T23:38:00Z">
        <w:r w:rsidR="00116825">
          <w:delText>62</w:delText>
        </w:r>
      </w:del>
      <w:ins w:id="767" w:author="Issam" w:date="2019-02-12T23:38:00Z">
        <w:r>
          <w:t>64</w:t>
        </w:r>
      </w:ins>
      <w:r>
        <w:fldChar w:fldCharType="end"/>
      </w:r>
    </w:p>
    <w:p w14:paraId="51338254" w14:textId="0C63237E" w:rsidR="004041C3" w:rsidRPr="00175ED9" w:rsidRDefault="004041C3">
      <w:pPr>
        <w:pStyle w:val="41"/>
        <w:rPr>
          <w:rFonts w:ascii="Calibri" w:hAnsi="Calibri"/>
          <w:sz w:val="22"/>
          <w:szCs w:val="22"/>
        </w:rPr>
      </w:pPr>
      <w:r>
        <w:t>8.9.4.1</w:t>
      </w:r>
      <w:r w:rsidRPr="00175ED9">
        <w:rPr>
          <w:rFonts w:ascii="Calibri" w:hAnsi="Calibri"/>
          <w:sz w:val="22"/>
          <w:szCs w:val="22"/>
        </w:rPr>
        <w:tab/>
      </w:r>
      <w:r>
        <w:t>General</w:t>
      </w:r>
      <w:r>
        <w:tab/>
      </w:r>
      <w:r>
        <w:fldChar w:fldCharType="begin" w:fldLock="1"/>
      </w:r>
      <w:r>
        <w:instrText xml:space="preserve"> PAGEREF _</w:instrText>
      </w:r>
      <w:del w:id="768" w:author="Issam" w:date="2019-02-12T23:38:00Z">
        <w:r w:rsidR="00116825">
          <w:delInstrText>Toc525567390</w:delInstrText>
        </w:r>
      </w:del>
      <w:ins w:id="769" w:author="Issam" w:date="2019-02-12T23:38:00Z">
        <w:r>
          <w:instrText>Toc534720378</w:instrText>
        </w:r>
      </w:ins>
      <w:r>
        <w:instrText xml:space="preserve"> \h </w:instrText>
      </w:r>
      <w:r>
        <w:fldChar w:fldCharType="separate"/>
      </w:r>
      <w:del w:id="770" w:author="Issam" w:date="2019-02-12T23:38:00Z">
        <w:r w:rsidR="00116825">
          <w:delText>62</w:delText>
        </w:r>
      </w:del>
      <w:ins w:id="771" w:author="Issam" w:date="2019-02-12T23:38:00Z">
        <w:r>
          <w:t>64</w:t>
        </w:r>
      </w:ins>
      <w:r>
        <w:fldChar w:fldCharType="end"/>
      </w:r>
    </w:p>
    <w:p w14:paraId="401BAB2E" w14:textId="2F0D1165" w:rsidR="004041C3" w:rsidRPr="00175ED9" w:rsidRDefault="004041C3">
      <w:pPr>
        <w:pStyle w:val="41"/>
        <w:rPr>
          <w:rFonts w:ascii="Calibri" w:hAnsi="Calibri"/>
          <w:sz w:val="22"/>
          <w:szCs w:val="22"/>
        </w:rPr>
      </w:pPr>
      <w:r>
        <w:t>8.9.4.2</w:t>
      </w:r>
      <w:r w:rsidRPr="00175ED9">
        <w:rPr>
          <w:rFonts w:ascii="Calibri" w:hAnsi="Calibri"/>
          <w:sz w:val="22"/>
          <w:szCs w:val="22"/>
        </w:rPr>
        <w:tab/>
      </w:r>
      <w:r>
        <w:t>Successful Operation</w:t>
      </w:r>
      <w:r>
        <w:tab/>
      </w:r>
      <w:r>
        <w:fldChar w:fldCharType="begin" w:fldLock="1"/>
      </w:r>
      <w:r>
        <w:instrText xml:space="preserve"> PAGEREF _</w:instrText>
      </w:r>
      <w:del w:id="772" w:author="Issam" w:date="2019-02-12T23:38:00Z">
        <w:r w:rsidR="00116825">
          <w:delInstrText>Toc525567391</w:delInstrText>
        </w:r>
      </w:del>
      <w:ins w:id="773" w:author="Issam" w:date="2019-02-12T23:38:00Z">
        <w:r>
          <w:instrText>Toc534720379</w:instrText>
        </w:r>
      </w:ins>
      <w:r>
        <w:instrText xml:space="preserve"> \h </w:instrText>
      </w:r>
      <w:r>
        <w:fldChar w:fldCharType="separate"/>
      </w:r>
      <w:del w:id="774" w:author="Issam" w:date="2019-02-12T23:38:00Z">
        <w:r w:rsidR="00116825">
          <w:delText>62</w:delText>
        </w:r>
      </w:del>
      <w:ins w:id="775" w:author="Issam" w:date="2019-02-12T23:38:00Z">
        <w:r>
          <w:t>64</w:t>
        </w:r>
      </w:ins>
      <w:r>
        <w:fldChar w:fldCharType="end"/>
      </w:r>
    </w:p>
    <w:p w14:paraId="0082D550" w14:textId="602D0777" w:rsidR="004041C3" w:rsidRPr="00175ED9" w:rsidRDefault="004041C3">
      <w:pPr>
        <w:pStyle w:val="41"/>
        <w:rPr>
          <w:rFonts w:ascii="Calibri" w:hAnsi="Calibri"/>
          <w:sz w:val="22"/>
          <w:szCs w:val="22"/>
        </w:rPr>
      </w:pPr>
      <w:r>
        <w:t>8.9.4.3</w:t>
      </w:r>
      <w:r w:rsidRPr="00175ED9">
        <w:rPr>
          <w:rFonts w:ascii="Calibri" w:hAnsi="Calibri"/>
          <w:sz w:val="22"/>
          <w:szCs w:val="22"/>
        </w:rPr>
        <w:tab/>
      </w:r>
      <w:r>
        <w:t>Abnormal Conditions</w:t>
      </w:r>
      <w:r>
        <w:tab/>
      </w:r>
      <w:r>
        <w:fldChar w:fldCharType="begin" w:fldLock="1"/>
      </w:r>
      <w:r>
        <w:instrText xml:space="preserve"> PAGEREF _</w:instrText>
      </w:r>
      <w:del w:id="776" w:author="Issam" w:date="2019-02-12T23:38:00Z">
        <w:r w:rsidR="00116825">
          <w:delInstrText>Toc525567392</w:delInstrText>
        </w:r>
      </w:del>
      <w:ins w:id="777" w:author="Issam" w:date="2019-02-12T23:38:00Z">
        <w:r>
          <w:instrText>Toc534720380</w:instrText>
        </w:r>
      </w:ins>
      <w:r>
        <w:instrText xml:space="preserve"> \h </w:instrText>
      </w:r>
      <w:r>
        <w:fldChar w:fldCharType="separate"/>
      </w:r>
      <w:del w:id="778" w:author="Issam" w:date="2019-02-12T23:38:00Z">
        <w:r w:rsidR="00116825">
          <w:delText>62</w:delText>
        </w:r>
      </w:del>
      <w:ins w:id="779" w:author="Issam" w:date="2019-02-12T23:38:00Z">
        <w:r>
          <w:t>64</w:t>
        </w:r>
      </w:ins>
      <w:r>
        <w:fldChar w:fldCharType="end"/>
      </w:r>
    </w:p>
    <w:p w14:paraId="363E0A1F" w14:textId="02240322" w:rsidR="004041C3" w:rsidRPr="00175ED9" w:rsidRDefault="004041C3">
      <w:pPr>
        <w:pStyle w:val="21"/>
        <w:rPr>
          <w:rFonts w:ascii="Calibri" w:hAnsi="Calibri"/>
          <w:sz w:val="22"/>
          <w:szCs w:val="22"/>
        </w:rPr>
      </w:pPr>
      <w:r>
        <w:t>8.10</w:t>
      </w:r>
      <w:r w:rsidRPr="00175ED9">
        <w:rPr>
          <w:rFonts w:ascii="Calibri" w:hAnsi="Calibri"/>
          <w:sz w:val="22"/>
          <w:szCs w:val="22"/>
        </w:rPr>
        <w:tab/>
      </w:r>
      <w:r>
        <w:t>NRPPa Transport Procedures</w:t>
      </w:r>
      <w:r>
        <w:tab/>
      </w:r>
      <w:r>
        <w:fldChar w:fldCharType="begin" w:fldLock="1"/>
      </w:r>
      <w:r>
        <w:instrText xml:space="preserve"> PAGEREF _</w:instrText>
      </w:r>
      <w:del w:id="780" w:author="Issam" w:date="2019-02-12T23:38:00Z">
        <w:r w:rsidR="00116825">
          <w:delInstrText>Toc525567393</w:delInstrText>
        </w:r>
      </w:del>
      <w:ins w:id="781" w:author="Issam" w:date="2019-02-12T23:38:00Z">
        <w:r>
          <w:instrText>Toc534720381</w:instrText>
        </w:r>
      </w:ins>
      <w:r>
        <w:instrText xml:space="preserve"> \h </w:instrText>
      </w:r>
      <w:r>
        <w:fldChar w:fldCharType="separate"/>
      </w:r>
      <w:del w:id="782" w:author="Issam" w:date="2019-02-12T23:38:00Z">
        <w:r w:rsidR="00116825">
          <w:delText>62</w:delText>
        </w:r>
      </w:del>
      <w:ins w:id="783" w:author="Issam" w:date="2019-02-12T23:38:00Z">
        <w:r>
          <w:t>64</w:t>
        </w:r>
      </w:ins>
      <w:r>
        <w:fldChar w:fldCharType="end"/>
      </w:r>
    </w:p>
    <w:p w14:paraId="0517199D" w14:textId="13B62E0D" w:rsidR="004041C3" w:rsidRPr="00175ED9" w:rsidRDefault="004041C3">
      <w:pPr>
        <w:pStyle w:val="31"/>
        <w:rPr>
          <w:rFonts w:ascii="Calibri" w:hAnsi="Calibri"/>
          <w:sz w:val="22"/>
          <w:szCs w:val="22"/>
        </w:rPr>
      </w:pPr>
      <w:r>
        <w:t>8.10.1</w:t>
      </w:r>
      <w:r w:rsidRPr="00175ED9">
        <w:rPr>
          <w:rFonts w:ascii="Calibri" w:hAnsi="Calibri"/>
          <w:sz w:val="22"/>
          <w:szCs w:val="22"/>
        </w:rPr>
        <w:tab/>
      </w:r>
      <w:r>
        <w:t>General</w:t>
      </w:r>
      <w:r>
        <w:tab/>
      </w:r>
      <w:r>
        <w:fldChar w:fldCharType="begin" w:fldLock="1"/>
      </w:r>
      <w:r>
        <w:instrText xml:space="preserve"> PAGEREF _</w:instrText>
      </w:r>
      <w:del w:id="784" w:author="Issam" w:date="2019-02-12T23:38:00Z">
        <w:r w:rsidR="00116825">
          <w:delInstrText>Toc525567394</w:delInstrText>
        </w:r>
      </w:del>
      <w:ins w:id="785" w:author="Issam" w:date="2019-02-12T23:38:00Z">
        <w:r>
          <w:instrText>Toc534720382</w:instrText>
        </w:r>
      </w:ins>
      <w:r>
        <w:instrText xml:space="preserve"> \h </w:instrText>
      </w:r>
      <w:r>
        <w:fldChar w:fldCharType="separate"/>
      </w:r>
      <w:del w:id="786" w:author="Issam" w:date="2019-02-12T23:38:00Z">
        <w:r w:rsidR="00116825">
          <w:delText>62</w:delText>
        </w:r>
      </w:del>
      <w:ins w:id="787" w:author="Issam" w:date="2019-02-12T23:38:00Z">
        <w:r>
          <w:t>64</w:t>
        </w:r>
      </w:ins>
      <w:r>
        <w:fldChar w:fldCharType="end"/>
      </w:r>
    </w:p>
    <w:p w14:paraId="623E4C83" w14:textId="67E2A402" w:rsidR="004041C3" w:rsidRPr="00175ED9" w:rsidRDefault="004041C3">
      <w:pPr>
        <w:pStyle w:val="31"/>
        <w:rPr>
          <w:rFonts w:ascii="Calibri" w:hAnsi="Calibri"/>
          <w:sz w:val="22"/>
          <w:szCs w:val="22"/>
        </w:rPr>
      </w:pPr>
      <w:r>
        <w:t>8.10.2</w:t>
      </w:r>
      <w:r w:rsidRPr="00175ED9">
        <w:rPr>
          <w:rFonts w:ascii="Calibri" w:hAnsi="Calibri"/>
          <w:sz w:val="22"/>
          <w:szCs w:val="22"/>
        </w:rPr>
        <w:tab/>
      </w:r>
      <w:r>
        <w:t>Successful Operations</w:t>
      </w:r>
      <w:r>
        <w:tab/>
      </w:r>
      <w:r>
        <w:fldChar w:fldCharType="begin" w:fldLock="1"/>
      </w:r>
      <w:r>
        <w:instrText xml:space="preserve"> PAGEREF _</w:instrText>
      </w:r>
      <w:del w:id="788" w:author="Issam" w:date="2019-02-12T23:38:00Z">
        <w:r w:rsidR="00116825">
          <w:delInstrText>Toc525567395</w:delInstrText>
        </w:r>
      </w:del>
      <w:ins w:id="789" w:author="Issam" w:date="2019-02-12T23:38:00Z">
        <w:r>
          <w:instrText>Toc534720383</w:instrText>
        </w:r>
      </w:ins>
      <w:r>
        <w:instrText xml:space="preserve"> \h </w:instrText>
      </w:r>
      <w:r>
        <w:fldChar w:fldCharType="separate"/>
      </w:r>
      <w:del w:id="790" w:author="Issam" w:date="2019-02-12T23:38:00Z">
        <w:r w:rsidR="00116825">
          <w:delText>62</w:delText>
        </w:r>
      </w:del>
      <w:ins w:id="791" w:author="Issam" w:date="2019-02-12T23:38:00Z">
        <w:r>
          <w:t>65</w:t>
        </w:r>
      </w:ins>
      <w:r>
        <w:fldChar w:fldCharType="end"/>
      </w:r>
    </w:p>
    <w:p w14:paraId="0B0A2B70" w14:textId="25687DC2" w:rsidR="004041C3" w:rsidRPr="00175ED9" w:rsidRDefault="004041C3">
      <w:pPr>
        <w:pStyle w:val="41"/>
        <w:rPr>
          <w:rFonts w:ascii="Calibri" w:hAnsi="Calibri"/>
          <w:sz w:val="22"/>
          <w:szCs w:val="22"/>
        </w:rPr>
      </w:pPr>
      <w:r>
        <w:t>8.10.2.1</w:t>
      </w:r>
      <w:r w:rsidRPr="00175ED9">
        <w:rPr>
          <w:rFonts w:ascii="Calibri" w:hAnsi="Calibri"/>
          <w:sz w:val="22"/>
          <w:szCs w:val="22"/>
        </w:rPr>
        <w:tab/>
      </w:r>
      <w:r>
        <w:t xml:space="preserve">DOWNLINK </w:t>
      </w:r>
      <w:r>
        <w:rPr>
          <w:lang w:eastAsia="zh-CN"/>
        </w:rPr>
        <w:t>UE ASSOCIATED NRPPA</w:t>
      </w:r>
      <w:r>
        <w:t xml:space="preserve"> TRANSPORT</w:t>
      </w:r>
      <w:r>
        <w:tab/>
      </w:r>
      <w:r>
        <w:fldChar w:fldCharType="begin" w:fldLock="1"/>
      </w:r>
      <w:r>
        <w:instrText xml:space="preserve"> PAGEREF _</w:instrText>
      </w:r>
      <w:del w:id="792" w:author="Issam" w:date="2019-02-12T23:38:00Z">
        <w:r w:rsidR="00116825">
          <w:delInstrText>Toc525567396</w:delInstrText>
        </w:r>
      </w:del>
      <w:ins w:id="793" w:author="Issam" w:date="2019-02-12T23:38:00Z">
        <w:r>
          <w:instrText>Toc534720384</w:instrText>
        </w:r>
      </w:ins>
      <w:r>
        <w:instrText xml:space="preserve"> \h </w:instrText>
      </w:r>
      <w:r>
        <w:fldChar w:fldCharType="separate"/>
      </w:r>
      <w:del w:id="794" w:author="Issam" w:date="2019-02-12T23:38:00Z">
        <w:r w:rsidR="00116825">
          <w:delText>62</w:delText>
        </w:r>
      </w:del>
      <w:ins w:id="795" w:author="Issam" w:date="2019-02-12T23:38:00Z">
        <w:r>
          <w:t>65</w:t>
        </w:r>
      </w:ins>
      <w:r>
        <w:fldChar w:fldCharType="end"/>
      </w:r>
    </w:p>
    <w:p w14:paraId="2031261B" w14:textId="783BDB44" w:rsidR="004041C3" w:rsidRPr="00175ED9" w:rsidRDefault="004041C3">
      <w:pPr>
        <w:pStyle w:val="41"/>
        <w:rPr>
          <w:rFonts w:ascii="Calibri" w:hAnsi="Calibri"/>
          <w:sz w:val="22"/>
          <w:szCs w:val="22"/>
        </w:rPr>
      </w:pPr>
      <w:r>
        <w:t>8.10.2.2</w:t>
      </w:r>
      <w:r w:rsidRPr="00175ED9">
        <w:rPr>
          <w:rFonts w:ascii="Calibri" w:hAnsi="Calibri"/>
          <w:sz w:val="22"/>
          <w:szCs w:val="22"/>
        </w:rPr>
        <w:tab/>
      </w:r>
      <w:r>
        <w:t xml:space="preserve">UPLINK </w:t>
      </w:r>
      <w:r>
        <w:rPr>
          <w:lang w:eastAsia="zh-CN"/>
        </w:rPr>
        <w:t>UE ASSOCIATED NRPPA</w:t>
      </w:r>
      <w:r>
        <w:t xml:space="preserve"> TRANSPORT</w:t>
      </w:r>
      <w:r>
        <w:tab/>
      </w:r>
      <w:r>
        <w:fldChar w:fldCharType="begin" w:fldLock="1"/>
      </w:r>
      <w:r>
        <w:instrText xml:space="preserve"> PAGEREF _</w:instrText>
      </w:r>
      <w:del w:id="796" w:author="Issam" w:date="2019-02-12T23:38:00Z">
        <w:r w:rsidR="00116825">
          <w:delInstrText>Toc525567397</w:delInstrText>
        </w:r>
      </w:del>
      <w:ins w:id="797" w:author="Issam" w:date="2019-02-12T23:38:00Z">
        <w:r>
          <w:instrText>Toc534720385</w:instrText>
        </w:r>
      </w:ins>
      <w:r>
        <w:instrText xml:space="preserve"> \h </w:instrText>
      </w:r>
      <w:r>
        <w:fldChar w:fldCharType="separate"/>
      </w:r>
      <w:del w:id="798" w:author="Issam" w:date="2019-02-12T23:38:00Z">
        <w:r w:rsidR="00116825">
          <w:delText>63</w:delText>
        </w:r>
      </w:del>
      <w:ins w:id="799" w:author="Issam" w:date="2019-02-12T23:38:00Z">
        <w:r>
          <w:t>65</w:t>
        </w:r>
      </w:ins>
      <w:r>
        <w:fldChar w:fldCharType="end"/>
      </w:r>
    </w:p>
    <w:p w14:paraId="188F990D" w14:textId="620DA625" w:rsidR="004041C3" w:rsidRPr="00175ED9" w:rsidRDefault="004041C3">
      <w:pPr>
        <w:pStyle w:val="41"/>
        <w:rPr>
          <w:rFonts w:ascii="Calibri" w:hAnsi="Calibri"/>
          <w:sz w:val="22"/>
          <w:szCs w:val="22"/>
        </w:rPr>
      </w:pPr>
      <w:r>
        <w:t>8.10.2.3</w:t>
      </w:r>
      <w:r w:rsidRPr="00175ED9">
        <w:rPr>
          <w:rFonts w:ascii="Calibri" w:hAnsi="Calibri"/>
          <w:sz w:val="22"/>
          <w:szCs w:val="22"/>
        </w:rPr>
        <w:tab/>
      </w:r>
      <w:r>
        <w:t xml:space="preserve">DOWNLINK NON </w:t>
      </w:r>
      <w:r>
        <w:rPr>
          <w:lang w:eastAsia="zh-CN"/>
        </w:rPr>
        <w:t>UE ASSOCIATED NRPPA</w:t>
      </w:r>
      <w:r>
        <w:t xml:space="preserve"> TRANSPORT</w:t>
      </w:r>
      <w:r>
        <w:tab/>
      </w:r>
      <w:r>
        <w:fldChar w:fldCharType="begin" w:fldLock="1"/>
      </w:r>
      <w:r>
        <w:instrText xml:space="preserve"> PAGEREF _</w:instrText>
      </w:r>
      <w:del w:id="800" w:author="Issam" w:date="2019-02-12T23:38:00Z">
        <w:r w:rsidR="00116825">
          <w:delInstrText>Toc525567398</w:delInstrText>
        </w:r>
      </w:del>
      <w:ins w:id="801" w:author="Issam" w:date="2019-02-12T23:38:00Z">
        <w:r>
          <w:instrText>Toc534720386</w:instrText>
        </w:r>
      </w:ins>
      <w:r>
        <w:instrText xml:space="preserve"> \h </w:instrText>
      </w:r>
      <w:r>
        <w:fldChar w:fldCharType="separate"/>
      </w:r>
      <w:del w:id="802" w:author="Issam" w:date="2019-02-12T23:38:00Z">
        <w:r w:rsidR="00116825">
          <w:delText>63</w:delText>
        </w:r>
      </w:del>
      <w:ins w:id="803" w:author="Issam" w:date="2019-02-12T23:38:00Z">
        <w:r>
          <w:t>65</w:t>
        </w:r>
      </w:ins>
      <w:r>
        <w:fldChar w:fldCharType="end"/>
      </w:r>
    </w:p>
    <w:p w14:paraId="57EF46E3" w14:textId="18D562A1" w:rsidR="004041C3" w:rsidRPr="00175ED9" w:rsidRDefault="004041C3">
      <w:pPr>
        <w:pStyle w:val="41"/>
        <w:rPr>
          <w:rFonts w:ascii="Calibri" w:hAnsi="Calibri"/>
          <w:sz w:val="22"/>
          <w:szCs w:val="22"/>
        </w:rPr>
      </w:pPr>
      <w:r>
        <w:t>8.10.2.4</w:t>
      </w:r>
      <w:r w:rsidRPr="00175ED9">
        <w:rPr>
          <w:rFonts w:ascii="Calibri" w:hAnsi="Calibri"/>
          <w:sz w:val="22"/>
          <w:szCs w:val="22"/>
        </w:rPr>
        <w:tab/>
      </w:r>
      <w:r>
        <w:t xml:space="preserve">UPLINK NON </w:t>
      </w:r>
      <w:r>
        <w:rPr>
          <w:lang w:eastAsia="zh-CN"/>
        </w:rPr>
        <w:t>UE ASSOCIATED NRPPA</w:t>
      </w:r>
      <w:r>
        <w:t xml:space="preserve"> TRANSPORT</w:t>
      </w:r>
      <w:r>
        <w:tab/>
      </w:r>
      <w:r>
        <w:fldChar w:fldCharType="begin" w:fldLock="1"/>
      </w:r>
      <w:r>
        <w:instrText xml:space="preserve"> PAGEREF _</w:instrText>
      </w:r>
      <w:del w:id="804" w:author="Issam" w:date="2019-02-12T23:38:00Z">
        <w:r w:rsidR="00116825">
          <w:delInstrText>Toc525567399</w:delInstrText>
        </w:r>
      </w:del>
      <w:ins w:id="805" w:author="Issam" w:date="2019-02-12T23:38:00Z">
        <w:r>
          <w:instrText>Toc534720387</w:instrText>
        </w:r>
      </w:ins>
      <w:r>
        <w:instrText xml:space="preserve"> \h </w:instrText>
      </w:r>
      <w:r>
        <w:fldChar w:fldCharType="separate"/>
      </w:r>
      <w:del w:id="806" w:author="Issam" w:date="2019-02-12T23:38:00Z">
        <w:r w:rsidR="00116825">
          <w:delText>63</w:delText>
        </w:r>
      </w:del>
      <w:ins w:id="807" w:author="Issam" w:date="2019-02-12T23:38:00Z">
        <w:r>
          <w:t>66</w:t>
        </w:r>
      </w:ins>
      <w:r>
        <w:fldChar w:fldCharType="end"/>
      </w:r>
    </w:p>
    <w:p w14:paraId="117F5107" w14:textId="1729FE7F" w:rsidR="004041C3" w:rsidRPr="00175ED9" w:rsidRDefault="004041C3">
      <w:pPr>
        <w:pStyle w:val="31"/>
        <w:rPr>
          <w:rFonts w:ascii="Calibri" w:hAnsi="Calibri"/>
          <w:sz w:val="22"/>
          <w:szCs w:val="22"/>
        </w:rPr>
      </w:pPr>
      <w:r>
        <w:t>8.10.3</w:t>
      </w:r>
      <w:r w:rsidRPr="00175ED9">
        <w:rPr>
          <w:rFonts w:ascii="Calibri" w:hAnsi="Calibri"/>
          <w:sz w:val="22"/>
          <w:szCs w:val="22"/>
        </w:rPr>
        <w:tab/>
      </w:r>
      <w:r>
        <w:t>Unsuccessful Operations</w:t>
      </w:r>
      <w:r>
        <w:tab/>
      </w:r>
      <w:r>
        <w:fldChar w:fldCharType="begin" w:fldLock="1"/>
      </w:r>
      <w:r>
        <w:instrText xml:space="preserve"> PAGEREF _</w:instrText>
      </w:r>
      <w:del w:id="808" w:author="Issam" w:date="2019-02-12T23:38:00Z">
        <w:r w:rsidR="00116825">
          <w:delInstrText>Toc525567400</w:delInstrText>
        </w:r>
      </w:del>
      <w:ins w:id="809" w:author="Issam" w:date="2019-02-12T23:38:00Z">
        <w:r>
          <w:instrText>Toc534720388</w:instrText>
        </w:r>
      </w:ins>
      <w:r>
        <w:instrText xml:space="preserve"> \h </w:instrText>
      </w:r>
      <w:r>
        <w:fldChar w:fldCharType="separate"/>
      </w:r>
      <w:del w:id="810" w:author="Issam" w:date="2019-02-12T23:38:00Z">
        <w:r w:rsidR="00116825">
          <w:delText>64</w:delText>
        </w:r>
      </w:del>
      <w:ins w:id="811" w:author="Issam" w:date="2019-02-12T23:38:00Z">
        <w:r>
          <w:t>66</w:t>
        </w:r>
      </w:ins>
      <w:r>
        <w:fldChar w:fldCharType="end"/>
      </w:r>
    </w:p>
    <w:p w14:paraId="5C5435DC" w14:textId="6260E25D" w:rsidR="004041C3" w:rsidRPr="00175ED9" w:rsidRDefault="004041C3">
      <w:pPr>
        <w:pStyle w:val="31"/>
        <w:rPr>
          <w:rFonts w:ascii="Calibri" w:hAnsi="Calibri"/>
          <w:sz w:val="22"/>
          <w:szCs w:val="22"/>
        </w:rPr>
      </w:pPr>
      <w:r>
        <w:t>8.10.4</w:t>
      </w:r>
      <w:r w:rsidRPr="00175ED9">
        <w:rPr>
          <w:rFonts w:ascii="Calibri" w:hAnsi="Calibri"/>
          <w:sz w:val="22"/>
          <w:szCs w:val="22"/>
        </w:rPr>
        <w:tab/>
      </w:r>
      <w:r>
        <w:t>Abnormal Conditions</w:t>
      </w:r>
      <w:r>
        <w:tab/>
      </w:r>
      <w:r>
        <w:fldChar w:fldCharType="begin" w:fldLock="1"/>
      </w:r>
      <w:r>
        <w:instrText xml:space="preserve"> PAGEREF _</w:instrText>
      </w:r>
      <w:del w:id="812" w:author="Issam" w:date="2019-02-12T23:38:00Z">
        <w:r w:rsidR="00116825">
          <w:delInstrText>Toc525567401</w:delInstrText>
        </w:r>
      </w:del>
      <w:ins w:id="813" w:author="Issam" w:date="2019-02-12T23:38:00Z">
        <w:r>
          <w:instrText>Toc534720389</w:instrText>
        </w:r>
      </w:ins>
      <w:r>
        <w:instrText xml:space="preserve"> \h </w:instrText>
      </w:r>
      <w:r>
        <w:fldChar w:fldCharType="separate"/>
      </w:r>
      <w:del w:id="814" w:author="Issam" w:date="2019-02-12T23:38:00Z">
        <w:r w:rsidR="00116825">
          <w:delText>64</w:delText>
        </w:r>
      </w:del>
      <w:ins w:id="815" w:author="Issam" w:date="2019-02-12T23:38:00Z">
        <w:r>
          <w:t>66</w:t>
        </w:r>
      </w:ins>
      <w:r>
        <w:fldChar w:fldCharType="end"/>
      </w:r>
    </w:p>
    <w:p w14:paraId="25A31B3B" w14:textId="52984C2A" w:rsidR="004041C3" w:rsidRPr="00175ED9" w:rsidRDefault="004041C3">
      <w:pPr>
        <w:pStyle w:val="21"/>
        <w:rPr>
          <w:rFonts w:ascii="Calibri" w:hAnsi="Calibri"/>
          <w:sz w:val="22"/>
          <w:szCs w:val="22"/>
        </w:rPr>
      </w:pPr>
      <w:r>
        <w:t>8.11</w:t>
      </w:r>
      <w:r w:rsidRPr="00175ED9">
        <w:rPr>
          <w:rFonts w:ascii="Calibri" w:hAnsi="Calibri"/>
          <w:sz w:val="22"/>
          <w:szCs w:val="22"/>
        </w:rPr>
        <w:tab/>
      </w:r>
      <w:r>
        <w:t>Trace Procedures</w:t>
      </w:r>
      <w:r>
        <w:tab/>
      </w:r>
      <w:r>
        <w:fldChar w:fldCharType="begin" w:fldLock="1"/>
      </w:r>
      <w:r>
        <w:instrText xml:space="preserve"> PAGEREF _</w:instrText>
      </w:r>
      <w:del w:id="816" w:author="Issam" w:date="2019-02-12T23:38:00Z">
        <w:r w:rsidR="00116825">
          <w:delInstrText>Toc525567402</w:delInstrText>
        </w:r>
      </w:del>
      <w:ins w:id="817" w:author="Issam" w:date="2019-02-12T23:38:00Z">
        <w:r>
          <w:instrText>Toc534720390</w:instrText>
        </w:r>
      </w:ins>
      <w:r>
        <w:instrText xml:space="preserve"> \h </w:instrText>
      </w:r>
      <w:r>
        <w:fldChar w:fldCharType="separate"/>
      </w:r>
      <w:del w:id="818" w:author="Issam" w:date="2019-02-12T23:38:00Z">
        <w:r w:rsidR="00116825">
          <w:delText>64</w:delText>
        </w:r>
      </w:del>
      <w:ins w:id="819" w:author="Issam" w:date="2019-02-12T23:38:00Z">
        <w:r>
          <w:t>66</w:t>
        </w:r>
      </w:ins>
      <w:r>
        <w:fldChar w:fldCharType="end"/>
      </w:r>
    </w:p>
    <w:p w14:paraId="7D5865E5" w14:textId="47498136" w:rsidR="004041C3" w:rsidRPr="00175ED9" w:rsidRDefault="004041C3">
      <w:pPr>
        <w:pStyle w:val="31"/>
        <w:rPr>
          <w:rFonts w:ascii="Calibri" w:hAnsi="Calibri"/>
          <w:sz w:val="22"/>
          <w:szCs w:val="22"/>
        </w:rPr>
      </w:pPr>
      <w:r>
        <w:t>8.11.1</w:t>
      </w:r>
      <w:r w:rsidRPr="00175ED9">
        <w:rPr>
          <w:rFonts w:ascii="Calibri" w:hAnsi="Calibri"/>
          <w:sz w:val="22"/>
          <w:szCs w:val="22"/>
        </w:rPr>
        <w:tab/>
      </w:r>
      <w:r>
        <w:t>Trace Start</w:t>
      </w:r>
      <w:r>
        <w:tab/>
      </w:r>
      <w:r>
        <w:fldChar w:fldCharType="begin" w:fldLock="1"/>
      </w:r>
      <w:r>
        <w:instrText xml:space="preserve"> PAGEREF _</w:instrText>
      </w:r>
      <w:del w:id="820" w:author="Issam" w:date="2019-02-12T23:38:00Z">
        <w:r w:rsidR="00116825">
          <w:delInstrText>Toc525567403</w:delInstrText>
        </w:r>
      </w:del>
      <w:ins w:id="821" w:author="Issam" w:date="2019-02-12T23:38:00Z">
        <w:r>
          <w:instrText>Toc534720391</w:instrText>
        </w:r>
      </w:ins>
      <w:r>
        <w:instrText xml:space="preserve"> \h </w:instrText>
      </w:r>
      <w:r>
        <w:fldChar w:fldCharType="separate"/>
      </w:r>
      <w:del w:id="822" w:author="Issam" w:date="2019-02-12T23:38:00Z">
        <w:r w:rsidR="00116825">
          <w:delText>64</w:delText>
        </w:r>
      </w:del>
      <w:ins w:id="823" w:author="Issam" w:date="2019-02-12T23:38:00Z">
        <w:r>
          <w:t>66</w:t>
        </w:r>
      </w:ins>
      <w:r>
        <w:fldChar w:fldCharType="end"/>
      </w:r>
    </w:p>
    <w:p w14:paraId="4349FCA0" w14:textId="06F7ECC3" w:rsidR="004041C3" w:rsidRPr="00175ED9" w:rsidRDefault="004041C3">
      <w:pPr>
        <w:pStyle w:val="41"/>
        <w:rPr>
          <w:rFonts w:ascii="Calibri" w:hAnsi="Calibri"/>
          <w:sz w:val="22"/>
          <w:szCs w:val="22"/>
        </w:rPr>
      </w:pPr>
      <w:r>
        <w:t>8.11.1.1</w:t>
      </w:r>
      <w:r w:rsidRPr="00175ED9">
        <w:rPr>
          <w:rFonts w:ascii="Calibri" w:hAnsi="Calibri"/>
          <w:sz w:val="22"/>
          <w:szCs w:val="22"/>
        </w:rPr>
        <w:tab/>
      </w:r>
      <w:r>
        <w:t>General</w:t>
      </w:r>
      <w:r>
        <w:tab/>
      </w:r>
      <w:r>
        <w:fldChar w:fldCharType="begin" w:fldLock="1"/>
      </w:r>
      <w:r>
        <w:instrText xml:space="preserve"> PAGEREF _</w:instrText>
      </w:r>
      <w:del w:id="824" w:author="Issam" w:date="2019-02-12T23:38:00Z">
        <w:r w:rsidR="00116825">
          <w:delInstrText>Toc525567404</w:delInstrText>
        </w:r>
      </w:del>
      <w:ins w:id="825" w:author="Issam" w:date="2019-02-12T23:38:00Z">
        <w:r>
          <w:instrText>Toc534720392</w:instrText>
        </w:r>
      </w:ins>
      <w:r>
        <w:instrText xml:space="preserve"> \h </w:instrText>
      </w:r>
      <w:r>
        <w:fldChar w:fldCharType="separate"/>
      </w:r>
      <w:del w:id="826" w:author="Issam" w:date="2019-02-12T23:38:00Z">
        <w:r w:rsidR="00116825">
          <w:delText>64</w:delText>
        </w:r>
      </w:del>
      <w:ins w:id="827" w:author="Issam" w:date="2019-02-12T23:38:00Z">
        <w:r>
          <w:t>66</w:t>
        </w:r>
      </w:ins>
      <w:r>
        <w:fldChar w:fldCharType="end"/>
      </w:r>
    </w:p>
    <w:p w14:paraId="086D587A" w14:textId="46B06F13" w:rsidR="004041C3" w:rsidRPr="00175ED9" w:rsidRDefault="004041C3">
      <w:pPr>
        <w:pStyle w:val="41"/>
        <w:rPr>
          <w:rFonts w:ascii="Calibri" w:hAnsi="Calibri"/>
          <w:sz w:val="22"/>
          <w:szCs w:val="22"/>
        </w:rPr>
      </w:pPr>
      <w:r>
        <w:t>8.11.1.2</w:t>
      </w:r>
      <w:r w:rsidRPr="00175ED9">
        <w:rPr>
          <w:rFonts w:ascii="Calibri" w:hAnsi="Calibri"/>
          <w:sz w:val="22"/>
          <w:szCs w:val="22"/>
        </w:rPr>
        <w:tab/>
      </w:r>
      <w:r>
        <w:t>Successful Operation</w:t>
      </w:r>
      <w:r>
        <w:tab/>
      </w:r>
      <w:r>
        <w:fldChar w:fldCharType="begin" w:fldLock="1"/>
      </w:r>
      <w:r>
        <w:instrText xml:space="preserve"> PAGEREF _</w:instrText>
      </w:r>
      <w:del w:id="828" w:author="Issam" w:date="2019-02-12T23:38:00Z">
        <w:r w:rsidR="00116825">
          <w:delInstrText>Toc525567405</w:delInstrText>
        </w:r>
      </w:del>
      <w:ins w:id="829" w:author="Issam" w:date="2019-02-12T23:38:00Z">
        <w:r>
          <w:instrText>Toc534720393</w:instrText>
        </w:r>
      </w:ins>
      <w:r>
        <w:instrText xml:space="preserve"> \h </w:instrText>
      </w:r>
      <w:r>
        <w:fldChar w:fldCharType="separate"/>
      </w:r>
      <w:del w:id="830" w:author="Issam" w:date="2019-02-12T23:38:00Z">
        <w:r w:rsidR="00116825">
          <w:delText>64</w:delText>
        </w:r>
      </w:del>
      <w:ins w:id="831" w:author="Issam" w:date="2019-02-12T23:38:00Z">
        <w:r>
          <w:t>66</w:t>
        </w:r>
      </w:ins>
      <w:r>
        <w:fldChar w:fldCharType="end"/>
      </w:r>
    </w:p>
    <w:p w14:paraId="65E7E555" w14:textId="575020DE" w:rsidR="004041C3" w:rsidRPr="00175ED9" w:rsidRDefault="004041C3">
      <w:pPr>
        <w:pStyle w:val="41"/>
        <w:rPr>
          <w:rFonts w:ascii="Calibri" w:hAnsi="Calibri"/>
          <w:sz w:val="22"/>
          <w:szCs w:val="22"/>
        </w:rPr>
      </w:pPr>
      <w:r>
        <w:t>8.11.1.3</w:t>
      </w:r>
      <w:r w:rsidRPr="00175ED9">
        <w:rPr>
          <w:rFonts w:ascii="Calibri" w:hAnsi="Calibri"/>
          <w:sz w:val="22"/>
          <w:szCs w:val="22"/>
        </w:rPr>
        <w:tab/>
      </w:r>
      <w:r>
        <w:t>Abnormal Conditions</w:t>
      </w:r>
      <w:r>
        <w:tab/>
      </w:r>
      <w:r>
        <w:fldChar w:fldCharType="begin" w:fldLock="1"/>
      </w:r>
      <w:r>
        <w:instrText xml:space="preserve"> PAGEREF _</w:instrText>
      </w:r>
      <w:del w:id="832" w:author="Issam" w:date="2019-02-12T23:38:00Z">
        <w:r w:rsidR="00116825">
          <w:delInstrText>Toc525567406</w:delInstrText>
        </w:r>
      </w:del>
      <w:ins w:id="833" w:author="Issam" w:date="2019-02-12T23:38:00Z">
        <w:r>
          <w:instrText>Toc534720394</w:instrText>
        </w:r>
      </w:ins>
      <w:r>
        <w:instrText xml:space="preserve"> \h </w:instrText>
      </w:r>
      <w:r>
        <w:fldChar w:fldCharType="separate"/>
      </w:r>
      <w:del w:id="834" w:author="Issam" w:date="2019-02-12T23:38:00Z">
        <w:r w:rsidR="00116825">
          <w:delText>64</w:delText>
        </w:r>
      </w:del>
      <w:ins w:id="835" w:author="Issam" w:date="2019-02-12T23:38:00Z">
        <w:r>
          <w:t>67</w:t>
        </w:r>
      </w:ins>
      <w:r>
        <w:fldChar w:fldCharType="end"/>
      </w:r>
    </w:p>
    <w:p w14:paraId="0C55E3BF" w14:textId="6A86FFF1" w:rsidR="004041C3" w:rsidRPr="00175ED9" w:rsidRDefault="004041C3">
      <w:pPr>
        <w:pStyle w:val="31"/>
        <w:rPr>
          <w:rFonts w:ascii="Calibri" w:hAnsi="Calibri"/>
          <w:sz w:val="22"/>
          <w:szCs w:val="22"/>
        </w:rPr>
      </w:pPr>
      <w:r>
        <w:t>8.11.2</w:t>
      </w:r>
      <w:r w:rsidRPr="00175ED9">
        <w:rPr>
          <w:rFonts w:ascii="Calibri" w:hAnsi="Calibri"/>
          <w:sz w:val="22"/>
          <w:szCs w:val="22"/>
        </w:rPr>
        <w:tab/>
      </w:r>
      <w:r>
        <w:t>Trace Failure Indication</w:t>
      </w:r>
      <w:r>
        <w:tab/>
      </w:r>
      <w:r>
        <w:fldChar w:fldCharType="begin" w:fldLock="1"/>
      </w:r>
      <w:r>
        <w:instrText xml:space="preserve"> PAGEREF _</w:instrText>
      </w:r>
      <w:del w:id="836" w:author="Issam" w:date="2019-02-12T23:38:00Z">
        <w:r w:rsidR="00116825">
          <w:delInstrText>Toc525567407</w:delInstrText>
        </w:r>
      </w:del>
      <w:ins w:id="837" w:author="Issam" w:date="2019-02-12T23:38:00Z">
        <w:r>
          <w:instrText>Toc534720395</w:instrText>
        </w:r>
      </w:ins>
      <w:r>
        <w:instrText xml:space="preserve"> \h </w:instrText>
      </w:r>
      <w:r>
        <w:fldChar w:fldCharType="separate"/>
      </w:r>
      <w:del w:id="838" w:author="Issam" w:date="2019-02-12T23:38:00Z">
        <w:r w:rsidR="00116825">
          <w:delText>64</w:delText>
        </w:r>
      </w:del>
      <w:ins w:id="839" w:author="Issam" w:date="2019-02-12T23:38:00Z">
        <w:r>
          <w:t>67</w:t>
        </w:r>
      </w:ins>
      <w:r>
        <w:fldChar w:fldCharType="end"/>
      </w:r>
    </w:p>
    <w:p w14:paraId="560EBF26" w14:textId="5054FA0D" w:rsidR="004041C3" w:rsidRPr="00175ED9" w:rsidRDefault="004041C3">
      <w:pPr>
        <w:pStyle w:val="41"/>
        <w:rPr>
          <w:rFonts w:ascii="Calibri" w:hAnsi="Calibri"/>
          <w:sz w:val="22"/>
          <w:szCs w:val="22"/>
        </w:rPr>
      </w:pPr>
      <w:r>
        <w:t>8.11.2.1</w:t>
      </w:r>
      <w:r w:rsidRPr="00175ED9">
        <w:rPr>
          <w:rFonts w:ascii="Calibri" w:hAnsi="Calibri"/>
          <w:sz w:val="22"/>
          <w:szCs w:val="22"/>
        </w:rPr>
        <w:tab/>
      </w:r>
      <w:r>
        <w:t>General</w:t>
      </w:r>
      <w:r>
        <w:tab/>
      </w:r>
      <w:r>
        <w:fldChar w:fldCharType="begin" w:fldLock="1"/>
      </w:r>
      <w:r>
        <w:instrText xml:space="preserve"> PAGEREF _</w:instrText>
      </w:r>
      <w:del w:id="840" w:author="Issam" w:date="2019-02-12T23:38:00Z">
        <w:r w:rsidR="00116825">
          <w:delInstrText>Toc525567408</w:delInstrText>
        </w:r>
      </w:del>
      <w:ins w:id="841" w:author="Issam" w:date="2019-02-12T23:38:00Z">
        <w:r>
          <w:instrText>Toc534720396</w:instrText>
        </w:r>
      </w:ins>
      <w:r>
        <w:instrText xml:space="preserve"> \h </w:instrText>
      </w:r>
      <w:r>
        <w:fldChar w:fldCharType="separate"/>
      </w:r>
      <w:del w:id="842" w:author="Issam" w:date="2019-02-12T23:38:00Z">
        <w:r w:rsidR="00116825">
          <w:delText>64</w:delText>
        </w:r>
      </w:del>
      <w:ins w:id="843" w:author="Issam" w:date="2019-02-12T23:38:00Z">
        <w:r>
          <w:t>67</w:t>
        </w:r>
      </w:ins>
      <w:r>
        <w:fldChar w:fldCharType="end"/>
      </w:r>
    </w:p>
    <w:p w14:paraId="0EC7E774" w14:textId="7759C8E1" w:rsidR="004041C3" w:rsidRPr="00175ED9" w:rsidRDefault="004041C3">
      <w:pPr>
        <w:pStyle w:val="41"/>
        <w:rPr>
          <w:rFonts w:ascii="Calibri" w:hAnsi="Calibri"/>
          <w:sz w:val="22"/>
          <w:szCs w:val="22"/>
        </w:rPr>
      </w:pPr>
      <w:r>
        <w:t>8.11.2.2</w:t>
      </w:r>
      <w:r w:rsidRPr="00175ED9">
        <w:rPr>
          <w:rFonts w:ascii="Calibri" w:hAnsi="Calibri"/>
          <w:sz w:val="22"/>
          <w:szCs w:val="22"/>
        </w:rPr>
        <w:tab/>
      </w:r>
      <w:r>
        <w:t>Successful Operation</w:t>
      </w:r>
      <w:r>
        <w:tab/>
      </w:r>
      <w:r>
        <w:fldChar w:fldCharType="begin" w:fldLock="1"/>
      </w:r>
      <w:r>
        <w:instrText xml:space="preserve"> PAGEREF _</w:instrText>
      </w:r>
      <w:del w:id="844" w:author="Issam" w:date="2019-02-12T23:38:00Z">
        <w:r w:rsidR="00116825">
          <w:delInstrText>Toc525567409</w:delInstrText>
        </w:r>
      </w:del>
      <w:ins w:id="845" w:author="Issam" w:date="2019-02-12T23:38:00Z">
        <w:r>
          <w:instrText>Toc534720397</w:instrText>
        </w:r>
      </w:ins>
      <w:r>
        <w:instrText xml:space="preserve"> \h </w:instrText>
      </w:r>
      <w:r>
        <w:fldChar w:fldCharType="separate"/>
      </w:r>
      <w:del w:id="846" w:author="Issam" w:date="2019-02-12T23:38:00Z">
        <w:r w:rsidR="00116825">
          <w:delText>65</w:delText>
        </w:r>
      </w:del>
      <w:ins w:id="847" w:author="Issam" w:date="2019-02-12T23:38:00Z">
        <w:r>
          <w:t>67</w:t>
        </w:r>
      </w:ins>
      <w:r>
        <w:fldChar w:fldCharType="end"/>
      </w:r>
    </w:p>
    <w:p w14:paraId="26070E08" w14:textId="1D15595B" w:rsidR="004041C3" w:rsidRPr="00175ED9" w:rsidRDefault="004041C3">
      <w:pPr>
        <w:pStyle w:val="41"/>
        <w:rPr>
          <w:rFonts w:ascii="Calibri" w:hAnsi="Calibri"/>
          <w:sz w:val="22"/>
          <w:szCs w:val="22"/>
        </w:rPr>
      </w:pPr>
      <w:r>
        <w:t>8.11.2.3</w:t>
      </w:r>
      <w:r w:rsidRPr="00175ED9">
        <w:rPr>
          <w:rFonts w:ascii="Calibri" w:hAnsi="Calibri"/>
          <w:sz w:val="22"/>
          <w:szCs w:val="22"/>
        </w:rPr>
        <w:tab/>
      </w:r>
      <w:r>
        <w:t>Abnormal Conditions</w:t>
      </w:r>
      <w:r>
        <w:tab/>
      </w:r>
      <w:r>
        <w:fldChar w:fldCharType="begin" w:fldLock="1"/>
      </w:r>
      <w:r>
        <w:instrText xml:space="preserve"> PAGEREF _</w:instrText>
      </w:r>
      <w:del w:id="848" w:author="Issam" w:date="2019-02-12T23:38:00Z">
        <w:r w:rsidR="00116825">
          <w:delInstrText>Toc525567410</w:delInstrText>
        </w:r>
      </w:del>
      <w:ins w:id="849" w:author="Issam" w:date="2019-02-12T23:38:00Z">
        <w:r>
          <w:instrText>Toc534720398</w:instrText>
        </w:r>
      </w:ins>
      <w:r>
        <w:instrText xml:space="preserve"> \h </w:instrText>
      </w:r>
      <w:r>
        <w:fldChar w:fldCharType="separate"/>
      </w:r>
      <w:del w:id="850" w:author="Issam" w:date="2019-02-12T23:38:00Z">
        <w:r w:rsidR="00116825">
          <w:delText>65</w:delText>
        </w:r>
      </w:del>
      <w:ins w:id="851" w:author="Issam" w:date="2019-02-12T23:38:00Z">
        <w:r>
          <w:t>67</w:t>
        </w:r>
      </w:ins>
      <w:r>
        <w:fldChar w:fldCharType="end"/>
      </w:r>
    </w:p>
    <w:p w14:paraId="77B207EB" w14:textId="5F722FF6" w:rsidR="004041C3" w:rsidRPr="00175ED9" w:rsidRDefault="004041C3">
      <w:pPr>
        <w:pStyle w:val="31"/>
        <w:rPr>
          <w:rFonts w:ascii="Calibri" w:hAnsi="Calibri"/>
          <w:sz w:val="22"/>
          <w:szCs w:val="22"/>
        </w:rPr>
      </w:pPr>
      <w:r>
        <w:t>8.11.3</w:t>
      </w:r>
      <w:r w:rsidRPr="00175ED9">
        <w:rPr>
          <w:rFonts w:ascii="Calibri" w:hAnsi="Calibri"/>
          <w:sz w:val="22"/>
          <w:szCs w:val="22"/>
        </w:rPr>
        <w:tab/>
      </w:r>
      <w:r>
        <w:t>Deactivate Trace</w:t>
      </w:r>
      <w:r>
        <w:tab/>
      </w:r>
      <w:r>
        <w:fldChar w:fldCharType="begin" w:fldLock="1"/>
      </w:r>
      <w:r>
        <w:instrText xml:space="preserve"> PAGEREF _</w:instrText>
      </w:r>
      <w:del w:id="852" w:author="Issam" w:date="2019-02-12T23:38:00Z">
        <w:r w:rsidR="00116825">
          <w:delInstrText>Toc525567411</w:delInstrText>
        </w:r>
      </w:del>
      <w:ins w:id="853" w:author="Issam" w:date="2019-02-12T23:38:00Z">
        <w:r>
          <w:instrText>Toc534720399</w:instrText>
        </w:r>
      </w:ins>
      <w:r>
        <w:instrText xml:space="preserve"> \h </w:instrText>
      </w:r>
      <w:r>
        <w:fldChar w:fldCharType="separate"/>
      </w:r>
      <w:del w:id="854" w:author="Issam" w:date="2019-02-12T23:38:00Z">
        <w:r w:rsidR="00116825">
          <w:delText>65</w:delText>
        </w:r>
      </w:del>
      <w:ins w:id="855" w:author="Issam" w:date="2019-02-12T23:38:00Z">
        <w:r>
          <w:t>67</w:t>
        </w:r>
      </w:ins>
      <w:r>
        <w:fldChar w:fldCharType="end"/>
      </w:r>
    </w:p>
    <w:p w14:paraId="03E6B95C" w14:textId="2DC1ACBE" w:rsidR="004041C3" w:rsidRPr="00175ED9" w:rsidRDefault="004041C3">
      <w:pPr>
        <w:pStyle w:val="41"/>
        <w:rPr>
          <w:rFonts w:ascii="Calibri" w:hAnsi="Calibri"/>
          <w:sz w:val="22"/>
          <w:szCs w:val="22"/>
        </w:rPr>
      </w:pPr>
      <w:r>
        <w:t>8.11.3.1</w:t>
      </w:r>
      <w:r w:rsidRPr="00175ED9">
        <w:rPr>
          <w:rFonts w:ascii="Calibri" w:hAnsi="Calibri"/>
          <w:sz w:val="22"/>
          <w:szCs w:val="22"/>
        </w:rPr>
        <w:tab/>
      </w:r>
      <w:r>
        <w:t>General</w:t>
      </w:r>
      <w:r>
        <w:tab/>
      </w:r>
      <w:r>
        <w:fldChar w:fldCharType="begin" w:fldLock="1"/>
      </w:r>
      <w:r>
        <w:instrText xml:space="preserve"> PAGEREF _</w:instrText>
      </w:r>
      <w:del w:id="856" w:author="Issam" w:date="2019-02-12T23:38:00Z">
        <w:r w:rsidR="00116825">
          <w:delInstrText>Toc525567412</w:delInstrText>
        </w:r>
      </w:del>
      <w:ins w:id="857" w:author="Issam" w:date="2019-02-12T23:38:00Z">
        <w:r>
          <w:instrText>Toc534720400</w:instrText>
        </w:r>
      </w:ins>
      <w:r>
        <w:instrText xml:space="preserve"> \h </w:instrText>
      </w:r>
      <w:r>
        <w:fldChar w:fldCharType="separate"/>
      </w:r>
      <w:del w:id="858" w:author="Issam" w:date="2019-02-12T23:38:00Z">
        <w:r w:rsidR="00116825">
          <w:delText>65</w:delText>
        </w:r>
      </w:del>
      <w:ins w:id="859" w:author="Issam" w:date="2019-02-12T23:38:00Z">
        <w:r>
          <w:t>67</w:t>
        </w:r>
      </w:ins>
      <w:r>
        <w:fldChar w:fldCharType="end"/>
      </w:r>
    </w:p>
    <w:p w14:paraId="4561C2FB" w14:textId="57D62C8D" w:rsidR="004041C3" w:rsidRPr="00175ED9" w:rsidRDefault="004041C3">
      <w:pPr>
        <w:pStyle w:val="41"/>
        <w:rPr>
          <w:rFonts w:ascii="Calibri" w:hAnsi="Calibri"/>
          <w:sz w:val="22"/>
          <w:szCs w:val="22"/>
        </w:rPr>
      </w:pPr>
      <w:r>
        <w:t>8.11.3.2</w:t>
      </w:r>
      <w:r w:rsidRPr="00175ED9">
        <w:rPr>
          <w:rFonts w:ascii="Calibri" w:hAnsi="Calibri"/>
          <w:sz w:val="22"/>
          <w:szCs w:val="22"/>
        </w:rPr>
        <w:tab/>
      </w:r>
      <w:r>
        <w:t>Successful Operation</w:t>
      </w:r>
      <w:r>
        <w:tab/>
      </w:r>
      <w:r>
        <w:fldChar w:fldCharType="begin" w:fldLock="1"/>
      </w:r>
      <w:r>
        <w:instrText xml:space="preserve"> PAGEREF _</w:instrText>
      </w:r>
      <w:del w:id="860" w:author="Issam" w:date="2019-02-12T23:38:00Z">
        <w:r w:rsidR="00116825">
          <w:delInstrText>Toc525567413</w:delInstrText>
        </w:r>
      </w:del>
      <w:ins w:id="861" w:author="Issam" w:date="2019-02-12T23:38:00Z">
        <w:r>
          <w:instrText>Toc534720401</w:instrText>
        </w:r>
      </w:ins>
      <w:r>
        <w:instrText xml:space="preserve"> \h </w:instrText>
      </w:r>
      <w:r>
        <w:fldChar w:fldCharType="separate"/>
      </w:r>
      <w:del w:id="862" w:author="Issam" w:date="2019-02-12T23:38:00Z">
        <w:r w:rsidR="00116825">
          <w:delText>65</w:delText>
        </w:r>
      </w:del>
      <w:ins w:id="863" w:author="Issam" w:date="2019-02-12T23:38:00Z">
        <w:r>
          <w:t>68</w:t>
        </w:r>
      </w:ins>
      <w:r>
        <w:fldChar w:fldCharType="end"/>
      </w:r>
    </w:p>
    <w:p w14:paraId="5281F8BD" w14:textId="6DFFD372" w:rsidR="004041C3" w:rsidRPr="00175ED9" w:rsidRDefault="004041C3">
      <w:pPr>
        <w:pStyle w:val="41"/>
        <w:rPr>
          <w:rFonts w:ascii="Calibri" w:hAnsi="Calibri"/>
          <w:sz w:val="22"/>
          <w:szCs w:val="22"/>
        </w:rPr>
      </w:pPr>
      <w:r>
        <w:t>8.11.3.3</w:t>
      </w:r>
      <w:r w:rsidRPr="00175ED9">
        <w:rPr>
          <w:rFonts w:ascii="Calibri" w:hAnsi="Calibri"/>
          <w:sz w:val="22"/>
          <w:szCs w:val="22"/>
        </w:rPr>
        <w:tab/>
      </w:r>
      <w:r>
        <w:t>Abnormal Conditions</w:t>
      </w:r>
      <w:r>
        <w:tab/>
      </w:r>
      <w:r>
        <w:fldChar w:fldCharType="begin" w:fldLock="1"/>
      </w:r>
      <w:r>
        <w:instrText xml:space="preserve"> PAGEREF _</w:instrText>
      </w:r>
      <w:del w:id="864" w:author="Issam" w:date="2019-02-12T23:38:00Z">
        <w:r w:rsidR="00116825">
          <w:delInstrText>Toc525567414</w:delInstrText>
        </w:r>
      </w:del>
      <w:ins w:id="865" w:author="Issam" w:date="2019-02-12T23:38:00Z">
        <w:r>
          <w:instrText>Toc534720402</w:instrText>
        </w:r>
      </w:ins>
      <w:r>
        <w:instrText xml:space="preserve"> \h </w:instrText>
      </w:r>
      <w:r>
        <w:fldChar w:fldCharType="separate"/>
      </w:r>
      <w:del w:id="866" w:author="Issam" w:date="2019-02-12T23:38:00Z">
        <w:r w:rsidR="00116825">
          <w:delText>65</w:delText>
        </w:r>
      </w:del>
      <w:ins w:id="867" w:author="Issam" w:date="2019-02-12T23:38:00Z">
        <w:r>
          <w:t>68</w:t>
        </w:r>
      </w:ins>
      <w:r>
        <w:fldChar w:fldCharType="end"/>
      </w:r>
    </w:p>
    <w:p w14:paraId="5F305788" w14:textId="1144BFA8" w:rsidR="004041C3" w:rsidRPr="00175ED9" w:rsidRDefault="004041C3">
      <w:pPr>
        <w:pStyle w:val="31"/>
        <w:rPr>
          <w:rFonts w:ascii="Calibri" w:hAnsi="Calibri"/>
          <w:sz w:val="22"/>
          <w:szCs w:val="22"/>
        </w:rPr>
      </w:pPr>
      <w:r>
        <w:t>8.11.4</w:t>
      </w:r>
      <w:r w:rsidRPr="00175ED9">
        <w:rPr>
          <w:rFonts w:ascii="Calibri" w:hAnsi="Calibri"/>
          <w:sz w:val="22"/>
          <w:szCs w:val="22"/>
        </w:rPr>
        <w:tab/>
      </w:r>
      <w:r>
        <w:rPr>
          <w:lang w:eastAsia="zh-CN"/>
        </w:rPr>
        <w:t>Cell Traffic Trace</w:t>
      </w:r>
      <w:r>
        <w:tab/>
      </w:r>
      <w:r>
        <w:fldChar w:fldCharType="begin" w:fldLock="1"/>
      </w:r>
      <w:r>
        <w:instrText xml:space="preserve"> PAGEREF _</w:instrText>
      </w:r>
      <w:del w:id="868" w:author="Issam" w:date="2019-02-12T23:38:00Z">
        <w:r w:rsidR="00116825">
          <w:delInstrText>Toc525567415</w:delInstrText>
        </w:r>
      </w:del>
      <w:ins w:id="869" w:author="Issam" w:date="2019-02-12T23:38:00Z">
        <w:r>
          <w:instrText>Toc534720403</w:instrText>
        </w:r>
      </w:ins>
      <w:r>
        <w:instrText xml:space="preserve"> \h </w:instrText>
      </w:r>
      <w:r>
        <w:fldChar w:fldCharType="separate"/>
      </w:r>
      <w:del w:id="870" w:author="Issam" w:date="2019-02-12T23:38:00Z">
        <w:r w:rsidR="00116825">
          <w:delText>66</w:delText>
        </w:r>
      </w:del>
      <w:ins w:id="871" w:author="Issam" w:date="2019-02-12T23:38:00Z">
        <w:r>
          <w:t>68</w:t>
        </w:r>
      </w:ins>
      <w:r>
        <w:fldChar w:fldCharType="end"/>
      </w:r>
    </w:p>
    <w:p w14:paraId="5C9AD352" w14:textId="66E09240" w:rsidR="004041C3" w:rsidRPr="00175ED9" w:rsidRDefault="004041C3">
      <w:pPr>
        <w:pStyle w:val="41"/>
        <w:rPr>
          <w:rFonts w:ascii="Calibri" w:hAnsi="Calibri"/>
          <w:sz w:val="22"/>
          <w:szCs w:val="22"/>
        </w:rPr>
      </w:pPr>
      <w:r>
        <w:t>8.11.4.1</w:t>
      </w:r>
      <w:r w:rsidRPr="00175ED9">
        <w:rPr>
          <w:rFonts w:ascii="Calibri" w:hAnsi="Calibri"/>
          <w:sz w:val="22"/>
          <w:szCs w:val="22"/>
        </w:rPr>
        <w:tab/>
      </w:r>
      <w:r>
        <w:rPr>
          <w:lang w:eastAsia="zh-CN"/>
        </w:rPr>
        <w:t>General</w:t>
      </w:r>
      <w:r>
        <w:tab/>
      </w:r>
      <w:r>
        <w:fldChar w:fldCharType="begin" w:fldLock="1"/>
      </w:r>
      <w:r>
        <w:instrText xml:space="preserve"> PAGEREF _</w:instrText>
      </w:r>
      <w:del w:id="872" w:author="Issam" w:date="2019-02-12T23:38:00Z">
        <w:r w:rsidR="00116825">
          <w:delInstrText>Toc525567416</w:delInstrText>
        </w:r>
      </w:del>
      <w:ins w:id="873" w:author="Issam" w:date="2019-02-12T23:38:00Z">
        <w:r>
          <w:instrText>Toc534720404</w:instrText>
        </w:r>
      </w:ins>
      <w:r>
        <w:instrText xml:space="preserve"> \h </w:instrText>
      </w:r>
      <w:r>
        <w:fldChar w:fldCharType="separate"/>
      </w:r>
      <w:del w:id="874" w:author="Issam" w:date="2019-02-12T23:38:00Z">
        <w:r w:rsidR="00116825">
          <w:delText>66</w:delText>
        </w:r>
      </w:del>
      <w:ins w:id="875" w:author="Issam" w:date="2019-02-12T23:38:00Z">
        <w:r>
          <w:t>68</w:t>
        </w:r>
      </w:ins>
      <w:r>
        <w:fldChar w:fldCharType="end"/>
      </w:r>
    </w:p>
    <w:p w14:paraId="3AA9E59A" w14:textId="4C5856A2" w:rsidR="004041C3" w:rsidRPr="00175ED9" w:rsidRDefault="004041C3">
      <w:pPr>
        <w:pStyle w:val="41"/>
        <w:rPr>
          <w:rFonts w:ascii="Calibri" w:hAnsi="Calibri"/>
          <w:sz w:val="22"/>
          <w:szCs w:val="22"/>
        </w:rPr>
      </w:pPr>
      <w:r>
        <w:t>8.11.4.2</w:t>
      </w:r>
      <w:r w:rsidRPr="00175ED9">
        <w:rPr>
          <w:rFonts w:ascii="Calibri" w:hAnsi="Calibri"/>
          <w:sz w:val="22"/>
          <w:szCs w:val="22"/>
        </w:rPr>
        <w:tab/>
      </w:r>
      <w:r>
        <w:t>Successful Operation</w:t>
      </w:r>
      <w:r>
        <w:tab/>
      </w:r>
      <w:r>
        <w:fldChar w:fldCharType="begin" w:fldLock="1"/>
      </w:r>
      <w:r>
        <w:instrText xml:space="preserve"> PAGEREF _</w:instrText>
      </w:r>
      <w:del w:id="876" w:author="Issam" w:date="2019-02-12T23:38:00Z">
        <w:r w:rsidR="00116825">
          <w:delInstrText>Toc525567417</w:delInstrText>
        </w:r>
      </w:del>
      <w:ins w:id="877" w:author="Issam" w:date="2019-02-12T23:38:00Z">
        <w:r>
          <w:instrText>Toc534720405</w:instrText>
        </w:r>
      </w:ins>
      <w:r>
        <w:instrText xml:space="preserve"> \h </w:instrText>
      </w:r>
      <w:r>
        <w:fldChar w:fldCharType="separate"/>
      </w:r>
      <w:del w:id="878" w:author="Issam" w:date="2019-02-12T23:38:00Z">
        <w:r w:rsidR="00116825">
          <w:delText>66</w:delText>
        </w:r>
      </w:del>
      <w:ins w:id="879" w:author="Issam" w:date="2019-02-12T23:38:00Z">
        <w:r>
          <w:t>68</w:t>
        </w:r>
      </w:ins>
      <w:r>
        <w:fldChar w:fldCharType="end"/>
      </w:r>
    </w:p>
    <w:p w14:paraId="22DA259B" w14:textId="4C37E9BE" w:rsidR="004041C3" w:rsidRPr="00175ED9" w:rsidRDefault="004041C3">
      <w:pPr>
        <w:pStyle w:val="41"/>
        <w:rPr>
          <w:rFonts w:ascii="Calibri" w:hAnsi="Calibri"/>
          <w:sz w:val="22"/>
          <w:szCs w:val="22"/>
        </w:rPr>
      </w:pPr>
      <w:r>
        <w:t>8.11.4.3</w:t>
      </w:r>
      <w:r w:rsidRPr="00175ED9">
        <w:rPr>
          <w:rFonts w:ascii="Calibri" w:hAnsi="Calibri"/>
          <w:sz w:val="22"/>
          <w:szCs w:val="22"/>
        </w:rPr>
        <w:tab/>
      </w:r>
      <w:r>
        <w:t>Abnormal Conditions</w:t>
      </w:r>
      <w:r>
        <w:tab/>
      </w:r>
      <w:r>
        <w:fldChar w:fldCharType="begin" w:fldLock="1"/>
      </w:r>
      <w:r>
        <w:instrText xml:space="preserve"> PAGEREF _</w:instrText>
      </w:r>
      <w:del w:id="880" w:author="Issam" w:date="2019-02-12T23:38:00Z">
        <w:r w:rsidR="00116825">
          <w:delInstrText>Toc525567418</w:delInstrText>
        </w:r>
      </w:del>
      <w:ins w:id="881" w:author="Issam" w:date="2019-02-12T23:38:00Z">
        <w:r>
          <w:instrText>Toc534720406</w:instrText>
        </w:r>
      </w:ins>
      <w:r>
        <w:instrText xml:space="preserve"> \h </w:instrText>
      </w:r>
      <w:r>
        <w:fldChar w:fldCharType="separate"/>
      </w:r>
      <w:del w:id="882" w:author="Issam" w:date="2019-02-12T23:38:00Z">
        <w:r w:rsidR="00116825">
          <w:delText>66</w:delText>
        </w:r>
      </w:del>
      <w:ins w:id="883" w:author="Issam" w:date="2019-02-12T23:38:00Z">
        <w:r>
          <w:t>68</w:t>
        </w:r>
      </w:ins>
      <w:r>
        <w:fldChar w:fldCharType="end"/>
      </w:r>
    </w:p>
    <w:p w14:paraId="25E16AED" w14:textId="0FEEBA7B" w:rsidR="004041C3" w:rsidRPr="00175ED9" w:rsidRDefault="004041C3">
      <w:pPr>
        <w:pStyle w:val="21"/>
        <w:rPr>
          <w:rFonts w:ascii="Calibri" w:hAnsi="Calibri"/>
          <w:sz w:val="22"/>
          <w:szCs w:val="22"/>
        </w:rPr>
      </w:pPr>
      <w:r>
        <w:t>8.12</w:t>
      </w:r>
      <w:r w:rsidRPr="00175ED9">
        <w:rPr>
          <w:rFonts w:ascii="Calibri" w:hAnsi="Calibri"/>
          <w:sz w:val="22"/>
          <w:szCs w:val="22"/>
        </w:rPr>
        <w:tab/>
      </w:r>
      <w:r>
        <w:rPr>
          <w:lang w:eastAsia="zh-CN"/>
        </w:rPr>
        <w:t>Location</w:t>
      </w:r>
      <w:r>
        <w:t xml:space="preserve"> </w:t>
      </w:r>
      <w:r>
        <w:rPr>
          <w:lang w:eastAsia="zh-CN"/>
        </w:rPr>
        <w:t>Reporting Procedures</w:t>
      </w:r>
      <w:r>
        <w:tab/>
      </w:r>
      <w:r>
        <w:fldChar w:fldCharType="begin" w:fldLock="1"/>
      </w:r>
      <w:r>
        <w:instrText xml:space="preserve"> PAGEREF _</w:instrText>
      </w:r>
      <w:del w:id="884" w:author="Issam" w:date="2019-02-12T23:38:00Z">
        <w:r w:rsidR="00116825">
          <w:delInstrText>Toc525567419</w:delInstrText>
        </w:r>
      </w:del>
      <w:ins w:id="885" w:author="Issam" w:date="2019-02-12T23:38:00Z">
        <w:r>
          <w:instrText>Toc534720407</w:instrText>
        </w:r>
      </w:ins>
      <w:r>
        <w:instrText xml:space="preserve"> \h </w:instrText>
      </w:r>
      <w:r>
        <w:fldChar w:fldCharType="separate"/>
      </w:r>
      <w:del w:id="886" w:author="Issam" w:date="2019-02-12T23:38:00Z">
        <w:r w:rsidR="00116825">
          <w:delText>66</w:delText>
        </w:r>
      </w:del>
      <w:ins w:id="887" w:author="Issam" w:date="2019-02-12T23:38:00Z">
        <w:r>
          <w:t>69</w:t>
        </w:r>
      </w:ins>
      <w:r>
        <w:fldChar w:fldCharType="end"/>
      </w:r>
    </w:p>
    <w:p w14:paraId="53CFC1BD" w14:textId="1B7E2296" w:rsidR="004041C3" w:rsidRPr="00175ED9" w:rsidRDefault="004041C3">
      <w:pPr>
        <w:pStyle w:val="31"/>
        <w:rPr>
          <w:rFonts w:ascii="Calibri" w:hAnsi="Calibri"/>
          <w:sz w:val="22"/>
          <w:szCs w:val="22"/>
        </w:rPr>
      </w:pPr>
      <w:r>
        <w:t>8.12.1</w:t>
      </w:r>
      <w:r w:rsidRPr="00175ED9">
        <w:rPr>
          <w:rFonts w:ascii="Calibri" w:hAnsi="Calibri"/>
          <w:sz w:val="22"/>
          <w:szCs w:val="22"/>
        </w:rPr>
        <w:tab/>
      </w:r>
      <w:r w:rsidRPr="00EE618A">
        <w:rPr>
          <w:bCs/>
          <w:lang w:eastAsia="zh-CN"/>
        </w:rPr>
        <w:t>Location</w:t>
      </w:r>
      <w:r w:rsidRPr="00EE618A">
        <w:rPr>
          <w:bCs/>
        </w:rPr>
        <w:t xml:space="preserve"> </w:t>
      </w:r>
      <w:r w:rsidRPr="00EE618A">
        <w:rPr>
          <w:bCs/>
          <w:lang w:eastAsia="zh-CN"/>
        </w:rPr>
        <w:t>Reporting Control</w:t>
      </w:r>
      <w:r>
        <w:tab/>
      </w:r>
      <w:r>
        <w:fldChar w:fldCharType="begin" w:fldLock="1"/>
      </w:r>
      <w:r>
        <w:instrText xml:space="preserve"> PAGEREF _</w:instrText>
      </w:r>
      <w:del w:id="888" w:author="Issam" w:date="2019-02-12T23:38:00Z">
        <w:r w:rsidR="00116825">
          <w:delInstrText>Toc525567420</w:delInstrText>
        </w:r>
      </w:del>
      <w:ins w:id="889" w:author="Issam" w:date="2019-02-12T23:38:00Z">
        <w:r>
          <w:instrText>Toc534720408</w:instrText>
        </w:r>
      </w:ins>
      <w:r>
        <w:instrText xml:space="preserve"> \h </w:instrText>
      </w:r>
      <w:r>
        <w:fldChar w:fldCharType="separate"/>
      </w:r>
      <w:del w:id="890" w:author="Issam" w:date="2019-02-12T23:38:00Z">
        <w:r w:rsidR="00116825">
          <w:delText>66</w:delText>
        </w:r>
      </w:del>
      <w:ins w:id="891" w:author="Issam" w:date="2019-02-12T23:38:00Z">
        <w:r>
          <w:t>69</w:t>
        </w:r>
      </w:ins>
      <w:r>
        <w:fldChar w:fldCharType="end"/>
      </w:r>
    </w:p>
    <w:p w14:paraId="64485FFA" w14:textId="46845BD4" w:rsidR="004041C3" w:rsidRPr="00175ED9" w:rsidRDefault="004041C3">
      <w:pPr>
        <w:pStyle w:val="41"/>
        <w:rPr>
          <w:rFonts w:ascii="Calibri" w:hAnsi="Calibri"/>
          <w:sz w:val="22"/>
          <w:szCs w:val="22"/>
        </w:rPr>
      </w:pPr>
      <w:r>
        <w:t>8.12.1.1</w:t>
      </w:r>
      <w:r w:rsidRPr="00175ED9">
        <w:rPr>
          <w:rFonts w:ascii="Calibri" w:hAnsi="Calibri"/>
          <w:sz w:val="22"/>
          <w:szCs w:val="22"/>
        </w:rPr>
        <w:tab/>
      </w:r>
      <w:r>
        <w:t>General</w:t>
      </w:r>
      <w:r>
        <w:tab/>
      </w:r>
      <w:r>
        <w:fldChar w:fldCharType="begin" w:fldLock="1"/>
      </w:r>
      <w:r>
        <w:instrText xml:space="preserve"> PAGEREF _</w:instrText>
      </w:r>
      <w:del w:id="892" w:author="Issam" w:date="2019-02-12T23:38:00Z">
        <w:r w:rsidR="00116825">
          <w:delInstrText>Toc525567421</w:delInstrText>
        </w:r>
      </w:del>
      <w:ins w:id="893" w:author="Issam" w:date="2019-02-12T23:38:00Z">
        <w:r>
          <w:instrText>Toc534720409</w:instrText>
        </w:r>
      </w:ins>
      <w:r>
        <w:instrText xml:space="preserve"> \h </w:instrText>
      </w:r>
      <w:r>
        <w:fldChar w:fldCharType="separate"/>
      </w:r>
      <w:del w:id="894" w:author="Issam" w:date="2019-02-12T23:38:00Z">
        <w:r w:rsidR="00116825">
          <w:delText>66</w:delText>
        </w:r>
      </w:del>
      <w:ins w:id="895" w:author="Issam" w:date="2019-02-12T23:38:00Z">
        <w:r>
          <w:t>69</w:t>
        </w:r>
      </w:ins>
      <w:r>
        <w:fldChar w:fldCharType="end"/>
      </w:r>
    </w:p>
    <w:p w14:paraId="4796DE60" w14:textId="15CEA6C4" w:rsidR="004041C3" w:rsidRPr="00175ED9" w:rsidRDefault="004041C3">
      <w:pPr>
        <w:pStyle w:val="41"/>
        <w:rPr>
          <w:rFonts w:ascii="Calibri" w:hAnsi="Calibri"/>
          <w:sz w:val="22"/>
          <w:szCs w:val="22"/>
        </w:rPr>
      </w:pPr>
      <w:r>
        <w:t>8.12.1.2</w:t>
      </w:r>
      <w:r w:rsidRPr="00175ED9">
        <w:rPr>
          <w:rFonts w:ascii="Calibri" w:hAnsi="Calibri"/>
          <w:sz w:val="22"/>
          <w:szCs w:val="22"/>
        </w:rPr>
        <w:tab/>
      </w:r>
      <w:r>
        <w:t>Successful Operation</w:t>
      </w:r>
      <w:r>
        <w:tab/>
      </w:r>
      <w:r>
        <w:fldChar w:fldCharType="begin" w:fldLock="1"/>
      </w:r>
      <w:r>
        <w:instrText xml:space="preserve"> PAGEREF _</w:instrText>
      </w:r>
      <w:del w:id="896" w:author="Issam" w:date="2019-02-12T23:38:00Z">
        <w:r w:rsidR="00116825">
          <w:delInstrText>Toc525567422</w:delInstrText>
        </w:r>
      </w:del>
      <w:ins w:id="897" w:author="Issam" w:date="2019-02-12T23:38:00Z">
        <w:r>
          <w:instrText>Toc534720410</w:instrText>
        </w:r>
      </w:ins>
      <w:r>
        <w:instrText xml:space="preserve"> \h </w:instrText>
      </w:r>
      <w:r>
        <w:fldChar w:fldCharType="separate"/>
      </w:r>
      <w:del w:id="898" w:author="Issam" w:date="2019-02-12T23:38:00Z">
        <w:r w:rsidR="00116825">
          <w:delText>66</w:delText>
        </w:r>
      </w:del>
      <w:ins w:id="899" w:author="Issam" w:date="2019-02-12T23:38:00Z">
        <w:r>
          <w:t>69</w:t>
        </w:r>
      </w:ins>
      <w:r>
        <w:fldChar w:fldCharType="end"/>
      </w:r>
    </w:p>
    <w:p w14:paraId="01DDD994" w14:textId="42CFBA89" w:rsidR="004041C3" w:rsidRPr="00175ED9" w:rsidRDefault="004041C3">
      <w:pPr>
        <w:pStyle w:val="41"/>
        <w:rPr>
          <w:rFonts w:ascii="Calibri" w:hAnsi="Calibri"/>
          <w:sz w:val="22"/>
          <w:szCs w:val="22"/>
        </w:rPr>
      </w:pPr>
      <w:r>
        <w:t>8.12.1.3</w:t>
      </w:r>
      <w:r w:rsidRPr="00175ED9">
        <w:rPr>
          <w:rFonts w:ascii="Calibri" w:hAnsi="Calibri"/>
          <w:sz w:val="22"/>
          <w:szCs w:val="22"/>
        </w:rPr>
        <w:tab/>
      </w:r>
      <w:r>
        <w:t>Abnormal Conditions</w:t>
      </w:r>
      <w:r>
        <w:tab/>
      </w:r>
      <w:r>
        <w:fldChar w:fldCharType="begin" w:fldLock="1"/>
      </w:r>
      <w:r>
        <w:instrText xml:space="preserve"> PAGEREF _</w:instrText>
      </w:r>
      <w:del w:id="900" w:author="Issam" w:date="2019-02-12T23:38:00Z">
        <w:r w:rsidR="00116825">
          <w:delInstrText>Toc525567423</w:delInstrText>
        </w:r>
      </w:del>
      <w:ins w:id="901" w:author="Issam" w:date="2019-02-12T23:38:00Z">
        <w:r>
          <w:instrText>Toc534720411</w:instrText>
        </w:r>
      </w:ins>
      <w:r>
        <w:instrText xml:space="preserve"> \h </w:instrText>
      </w:r>
      <w:r>
        <w:fldChar w:fldCharType="separate"/>
      </w:r>
      <w:del w:id="902" w:author="Issam" w:date="2019-02-12T23:38:00Z">
        <w:r w:rsidR="00116825">
          <w:delText>67</w:delText>
        </w:r>
      </w:del>
      <w:ins w:id="903" w:author="Issam" w:date="2019-02-12T23:38:00Z">
        <w:r>
          <w:t>69</w:t>
        </w:r>
      </w:ins>
      <w:r>
        <w:fldChar w:fldCharType="end"/>
      </w:r>
    </w:p>
    <w:p w14:paraId="36F0A7EE" w14:textId="106C8C46" w:rsidR="004041C3" w:rsidRPr="00175ED9" w:rsidRDefault="004041C3">
      <w:pPr>
        <w:pStyle w:val="31"/>
        <w:rPr>
          <w:rFonts w:ascii="Calibri" w:hAnsi="Calibri"/>
          <w:sz w:val="22"/>
          <w:szCs w:val="22"/>
        </w:rPr>
      </w:pPr>
      <w:r>
        <w:t>8.12.2</w:t>
      </w:r>
      <w:r w:rsidRPr="00175ED9">
        <w:rPr>
          <w:rFonts w:ascii="Calibri" w:hAnsi="Calibri"/>
          <w:sz w:val="22"/>
          <w:szCs w:val="22"/>
        </w:rPr>
        <w:tab/>
      </w:r>
      <w:r>
        <w:t xml:space="preserve">Location </w:t>
      </w:r>
      <w:del w:id="904" w:author="Issam" w:date="2019-02-12T23:38:00Z">
        <w:r w:rsidR="00116825">
          <w:delText>Report</w:delText>
        </w:r>
      </w:del>
      <w:ins w:id="905" w:author="Issam" w:date="2019-02-12T23:38:00Z">
        <w:r>
          <w:t>Reporting</w:t>
        </w:r>
      </w:ins>
      <w:r>
        <w:t xml:space="preserve"> Failure Indication</w:t>
      </w:r>
      <w:r>
        <w:tab/>
      </w:r>
      <w:r>
        <w:fldChar w:fldCharType="begin" w:fldLock="1"/>
      </w:r>
      <w:r>
        <w:instrText xml:space="preserve"> PAGEREF _</w:instrText>
      </w:r>
      <w:del w:id="906" w:author="Issam" w:date="2019-02-12T23:38:00Z">
        <w:r w:rsidR="00116825">
          <w:delInstrText>Toc525567424</w:delInstrText>
        </w:r>
      </w:del>
      <w:ins w:id="907" w:author="Issam" w:date="2019-02-12T23:38:00Z">
        <w:r>
          <w:instrText>Toc534720412</w:instrText>
        </w:r>
      </w:ins>
      <w:r>
        <w:instrText xml:space="preserve"> \h </w:instrText>
      </w:r>
      <w:r>
        <w:fldChar w:fldCharType="separate"/>
      </w:r>
      <w:del w:id="908" w:author="Issam" w:date="2019-02-12T23:38:00Z">
        <w:r w:rsidR="00116825">
          <w:delText>67</w:delText>
        </w:r>
      </w:del>
      <w:ins w:id="909" w:author="Issam" w:date="2019-02-12T23:38:00Z">
        <w:r>
          <w:t>69</w:t>
        </w:r>
      </w:ins>
      <w:r>
        <w:fldChar w:fldCharType="end"/>
      </w:r>
    </w:p>
    <w:p w14:paraId="496732E6" w14:textId="642BE598" w:rsidR="004041C3" w:rsidRPr="00175ED9" w:rsidRDefault="004041C3">
      <w:pPr>
        <w:pStyle w:val="41"/>
        <w:rPr>
          <w:rFonts w:ascii="Calibri" w:hAnsi="Calibri"/>
          <w:sz w:val="22"/>
          <w:szCs w:val="22"/>
        </w:rPr>
      </w:pPr>
      <w:r>
        <w:t>8.12.2.1</w:t>
      </w:r>
      <w:r w:rsidRPr="00175ED9">
        <w:rPr>
          <w:rFonts w:ascii="Calibri" w:hAnsi="Calibri"/>
          <w:sz w:val="22"/>
          <w:szCs w:val="22"/>
        </w:rPr>
        <w:tab/>
      </w:r>
      <w:r>
        <w:t>General</w:t>
      </w:r>
      <w:r>
        <w:tab/>
      </w:r>
      <w:r>
        <w:fldChar w:fldCharType="begin" w:fldLock="1"/>
      </w:r>
      <w:r>
        <w:instrText xml:space="preserve"> PAGEREF _</w:instrText>
      </w:r>
      <w:del w:id="910" w:author="Issam" w:date="2019-02-12T23:38:00Z">
        <w:r w:rsidR="00116825">
          <w:delInstrText>Toc525567425</w:delInstrText>
        </w:r>
      </w:del>
      <w:ins w:id="911" w:author="Issam" w:date="2019-02-12T23:38:00Z">
        <w:r>
          <w:instrText>Toc534720413</w:instrText>
        </w:r>
      </w:ins>
      <w:r>
        <w:instrText xml:space="preserve"> \h </w:instrText>
      </w:r>
      <w:r>
        <w:fldChar w:fldCharType="separate"/>
      </w:r>
      <w:del w:id="912" w:author="Issam" w:date="2019-02-12T23:38:00Z">
        <w:r w:rsidR="00116825">
          <w:delText>67</w:delText>
        </w:r>
      </w:del>
      <w:ins w:id="913" w:author="Issam" w:date="2019-02-12T23:38:00Z">
        <w:r>
          <w:t>69</w:t>
        </w:r>
      </w:ins>
      <w:r>
        <w:fldChar w:fldCharType="end"/>
      </w:r>
    </w:p>
    <w:p w14:paraId="17187F71" w14:textId="2B4031AF" w:rsidR="004041C3" w:rsidRPr="00175ED9" w:rsidRDefault="004041C3">
      <w:pPr>
        <w:pStyle w:val="41"/>
        <w:rPr>
          <w:rFonts w:ascii="Calibri" w:hAnsi="Calibri"/>
          <w:sz w:val="22"/>
          <w:szCs w:val="22"/>
        </w:rPr>
      </w:pPr>
      <w:r>
        <w:t>8.12.2.2</w:t>
      </w:r>
      <w:r w:rsidRPr="00175ED9">
        <w:rPr>
          <w:rFonts w:ascii="Calibri" w:hAnsi="Calibri"/>
          <w:sz w:val="22"/>
          <w:szCs w:val="22"/>
        </w:rPr>
        <w:tab/>
      </w:r>
      <w:r>
        <w:t>Successful Operation</w:t>
      </w:r>
      <w:r>
        <w:tab/>
      </w:r>
      <w:r>
        <w:fldChar w:fldCharType="begin" w:fldLock="1"/>
      </w:r>
      <w:r>
        <w:instrText xml:space="preserve"> PAGEREF _</w:instrText>
      </w:r>
      <w:del w:id="914" w:author="Issam" w:date="2019-02-12T23:38:00Z">
        <w:r w:rsidR="00116825">
          <w:delInstrText>Toc525567426</w:delInstrText>
        </w:r>
      </w:del>
      <w:ins w:id="915" w:author="Issam" w:date="2019-02-12T23:38:00Z">
        <w:r>
          <w:instrText>Toc534720414</w:instrText>
        </w:r>
      </w:ins>
      <w:r>
        <w:instrText xml:space="preserve"> \h </w:instrText>
      </w:r>
      <w:r>
        <w:fldChar w:fldCharType="separate"/>
      </w:r>
      <w:del w:id="916" w:author="Issam" w:date="2019-02-12T23:38:00Z">
        <w:r w:rsidR="00116825">
          <w:delText>67</w:delText>
        </w:r>
      </w:del>
      <w:ins w:id="917" w:author="Issam" w:date="2019-02-12T23:38:00Z">
        <w:r>
          <w:t>70</w:t>
        </w:r>
      </w:ins>
      <w:r>
        <w:fldChar w:fldCharType="end"/>
      </w:r>
    </w:p>
    <w:p w14:paraId="21DDDC62" w14:textId="28CC03B3" w:rsidR="004041C3" w:rsidRPr="00175ED9" w:rsidRDefault="004041C3">
      <w:pPr>
        <w:pStyle w:val="41"/>
        <w:rPr>
          <w:rFonts w:ascii="Calibri" w:hAnsi="Calibri"/>
          <w:sz w:val="22"/>
          <w:szCs w:val="22"/>
        </w:rPr>
      </w:pPr>
      <w:r>
        <w:t>8.12.2.3</w:t>
      </w:r>
      <w:r w:rsidRPr="00175ED9">
        <w:rPr>
          <w:rFonts w:ascii="Calibri" w:hAnsi="Calibri"/>
          <w:sz w:val="22"/>
          <w:szCs w:val="22"/>
        </w:rPr>
        <w:tab/>
      </w:r>
      <w:r>
        <w:t>Abnormal Conditions</w:t>
      </w:r>
      <w:r>
        <w:tab/>
      </w:r>
      <w:r>
        <w:fldChar w:fldCharType="begin" w:fldLock="1"/>
      </w:r>
      <w:r>
        <w:instrText xml:space="preserve"> PAGEREF _</w:instrText>
      </w:r>
      <w:del w:id="918" w:author="Issam" w:date="2019-02-12T23:38:00Z">
        <w:r w:rsidR="00116825">
          <w:delInstrText>Toc525567427</w:delInstrText>
        </w:r>
      </w:del>
      <w:ins w:id="919" w:author="Issam" w:date="2019-02-12T23:38:00Z">
        <w:r>
          <w:instrText>Toc534720415</w:instrText>
        </w:r>
      </w:ins>
      <w:r>
        <w:instrText xml:space="preserve"> \h </w:instrText>
      </w:r>
      <w:r>
        <w:fldChar w:fldCharType="separate"/>
      </w:r>
      <w:del w:id="920" w:author="Issam" w:date="2019-02-12T23:38:00Z">
        <w:r w:rsidR="00116825">
          <w:delText>67</w:delText>
        </w:r>
      </w:del>
      <w:ins w:id="921" w:author="Issam" w:date="2019-02-12T23:38:00Z">
        <w:r>
          <w:t>70</w:t>
        </w:r>
      </w:ins>
      <w:r>
        <w:fldChar w:fldCharType="end"/>
      </w:r>
    </w:p>
    <w:p w14:paraId="575C5645" w14:textId="3DC4817F" w:rsidR="004041C3" w:rsidRPr="00175ED9" w:rsidRDefault="004041C3">
      <w:pPr>
        <w:pStyle w:val="31"/>
        <w:rPr>
          <w:rFonts w:ascii="Calibri" w:hAnsi="Calibri"/>
          <w:sz w:val="22"/>
          <w:szCs w:val="22"/>
        </w:rPr>
      </w:pPr>
      <w:r>
        <w:t>8.12.3</w:t>
      </w:r>
      <w:r w:rsidRPr="00175ED9">
        <w:rPr>
          <w:rFonts w:ascii="Calibri" w:hAnsi="Calibri"/>
          <w:sz w:val="22"/>
          <w:szCs w:val="22"/>
        </w:rPr>
        <w:tab/>
      </w:r>
      <w:r>
        <w:t>Location Report</w:t>
      </w:r>
      <w:r>
        <w:tab/>
      </w:r>
      <w:r>
        <w:fldChar w:fldCharType="begin" w:fldLock="1"/>
      </w:r>
      <w:r>
        <w:instrText xml:space="preserve"> PAGEREF _</w:instrText>
      </w:r>
      <w:del w:id="922" w:author="Issam" w:date="2019-02-12T23:38:00Z">
        <w:r w:rsidR="00116825">
          <w:delInstrText>Toc525567428</w:delInstrText>
        </w:r>
      </w:del>
      <w:ins w:id="923" w:author="Issam" w:date="2019-02-12T23:38:00Z">
        <w:r>
          <w:instrText>Toc534720416</w:instrText>
        </w:r>
      </w:ins>
      <w:r>
        <w:instrText xml:space="preserve"> \h </w:instrText>
      </w:r>
      <w:r>
        <w:fldChar w:fldCharType="separate"/>
      </w:r>
      <w:del w:id="924" w:author="Issam" w:date="2019-02-12T23:38:00Z">
        <w:r w:rsidR="00116825">
          <w:delText>67</w:delText>
        </w:r>
      </w:del>
      <w:ins w:id="925" w:author="Issam" w:date="2019-02-12T23:38:00Z">
        <w:r>
          <w:t>70</w:t>
        </w:r>
      </w:ins>
      <w:r>
        <w:fldChar w:fldCharType="end"/>
      </w:r>
    </w:p>
    <w:p w14:paraId="0C667787" w14:textId="013D9F4F" w:rsidR="004041C3" w:rsidRPr="00175ED9" w:rsidRDefault="004041C3">
      <w:pPr>
        <w:pStyle w:val="41"/>
        <w:rPr>
          <w:rFonts w:ascii="Calibri" w:hAnsi="Calibri"/>
          <w:sz w:val="22"/>
          <w:szCs w:val="22"/>
        </w:rPr>
      </w:pPr>
      <w:r>
        <w:t>8.12.3.1</w:t>
      </w:r>
      <w:r w:rsidRPr="00175ED9">
        <w:rPr>
          <w:rFonts w:ascii="Calibri" w:hAnsi="Calibri"/>
          <w:sz w:val="22"/>
          <w:szCs w:val="22"/>
        </w:rPr>
        <w:tab/>
      </w:r>
      <w:r>
        <w:t>General</w:t>
      </w:r>
      <w:r>
        <w:tab/>
      </w:r>
      <w:r>
        <w:fldChar w:fldCharType="begin" w:fldLock="1"/>
      </w:r>
      <w:r>
        <w:instrText xml:space="preserve"> PAGEREF _</w:instrText>
      </w:r>
      <w:del w:id="926" w:author="Issam" w:date="2019-02-12T23:38:00Z">
        <w:r w:rsidR="00116825">
          <w:delInstrText>Toc525567429</w:delInstrText>
        </w:r>
      </w:del>
      <w:ins w:id="927" w:author="Issam" w:date="2019-02-12T23:38:00Z">
        <w:r>
          <w:instrText>Toc534720417</w:instrText>
        </w:r>
      </w:ins>
      <w:r>
        <w:instrText xml:space="preserve"> \h </w:instrText>
      </w:r>
      <w:r>
        <w:fldChar w:fldCharType="separate"/>
      </w:r>
      <w:del w:id="928" w:author="Issam" w:date="2019-02-12T23:38:00Z">
        <w:r w:rsidR="00116825">
          <w:delText>67</w:delText>
        </w:r>
      </w:del>
      <w:ins w:id="929" w:author="Issam" w:date="2019-02-12T23:38:00Z">
        <w:r>
          <w:t>70</w:t>
        </w:r>
      </w:ins>
      <w:r>
        <w:fldChar w:fldCharType="end"/>
      </w:r>
    </w:p>
    <w:p w14:paraId="52041D14" w14:textId="2FF98C20" w:rsidR="004041C3" w:rsidRPr="00175ED9" w:rsidRDefault="004041C3">
      <w:pPr>
        <w:pStyle w:val="41"/>
        <w:rPr>
          <w:rFonts w:ascii="Calibri" w:hAnsi="Calibri"/>
          <w:sz w:val="22"/>
          <w:szCs w:val="22"/>
        </w:rPr>
      </w:pPr>
      <w:r>
        <w:t>8.12.3.2</w:t>
      </w:r>
      <w:r w:rsidRPr="00175ED9">
        <w:rPr>
          <w:rFonts w:ascii="Calibri" w:hAnsi="Calibri"/>
          <w:sz w:val="22"/>
          <w:szCs w:val="22"/>
        </w:rPr>
        <w:tab/>
      </w:r>
      <w:r>
        <w:t>Successful Operation</w:t>
      </w:r>
      <w:r>
        <w:tab/>
      </w:r>
      <w:r>
        <w:fldChar w:fldCharType="begin" w:fldLock="1"/>
      </w:r>
      <w:r>
        <w:instrText xml:space="preserve"> PAGEREF _</w:instrText>
      </w:r>
      <w:del w:id="930" w:author="Issam" w:date="2019-02-12T23:38:00Z">
        <w:r w:rsidR="00116825">
          <w:delInstrText>Toc525567430</w:delInstrText>
        </w:r>
      </w:del>
      <w:ins w:id="931" w:author="Issam" w:date="2019-02-12T23:38:00Z">
        <w:r>
          <w:instrText>Toc534720418</w:instrText>
        </w:r>
      </w:ins>
      <w:r>
        <w:instrText xml:space="preserve"> \h </w:instrText>
      </w:r>
      <w:r>
        <w:fldChar w:fldCharType="separate"/>
      </w:r>
      <w:del w:id="932" w:author="Issam" w:date="2019-02-12T23:38:00Z">
        <w:r w:rsidR="00116825">
          <w:delText>68</w:delText>
        </w:r>
      </w:del>
      <w:ins w:id="933" w:author="Issam" w:date="2019-02-12T23:38:00Z">
        <w:r>
          <w:t>70</w:t>
        </w:r>
      </w:ins>
      <w:r>
        <w:fldChar w:fldCharType="end"/>
      </w:r>
    </w:p>
    <w:p w14:paraId="02DC7A76" w14:textId="698B9CC2" w:rsidR="004041C3" w:rsidRPr="00175ED9" w:rsidRDefault="004041C3">
      <w:pPr>
        <w:pStyle w:val="41"/>
        <w:rPr>
          <w:rFonts w:ascii="Calibri" w:hAnsi="Calibri"/>
          <w:sz w:val="22"/>
          <w:szCs w:val="22"/>
        </w:rPr>
      </w:pPr>
      <w:r>
        <w:t>8.12.3.3</w:t>
      </w:r>
      <w:r w:rsidRPr="00175ED9">
        <w:rPr>
          <w:rFonts w:ascii="Calibri" w:hAnsi="Calibri"/>
          <w:sz w:val="22"/>
          <w:szCs w:val="22"/>
        </w:rPr>
        <w:tab/>
      </w:r>
      <w:r>
        <w:t>Abnormal Conditions</w:t>
      </w:r>
      <w:r>
        <w:tab/>
      </w:r>
      <w:r>
        <w:fldChar w:fldCharType="begin" w:fldLock="1"/>
      </w:r>
      <w:r>
        <w:instrText xml:space="preserve"> PAGEREF _</w:instrText>
      </w:r>
      <w:del w:id="934" w:author="Issam" w:date="2019-02-12T23:38:00Z">
        <w:r w:rsidR="00116825">
          <w:delInstrText>Toc525567431</w:delInstrText>
        </w:r>
      </w:del>
      <w:ins w:id="935" w:author="Issam" w:date="2019-02-12T23:38:00Z">
        <w:r>
          <w:instrText>Toc534720419</w:instrText>
        </w:r>
      </w:ins>
      <w:r>
        <w:instrText xml:space="preserve"> \h </w:instrText>
      </w:r>
      <w:r>
        <w:fldChar w:fldCharType="separate"/>
      </w:r>
      <w:del w:id="936" w:author="Issam" w:date="2019-02-12T23:38:00Z">
        <w:r w:rsidR="00116825">
          <w:delText>68</w:delText>
        </w:r>
      </w:del>
      <w:ins w:id="937" w:author="Issam" w:date="2019-02-12T23:38:00Z">
        <w:r>
          <w:t>70</w:t>
        </w:r>
      </w:ins>
      <w:r>
        <w:fldChar w:fldCharType="end"/>
      </w:r>
    </w:p>
    <w:p w14:paraId="5F52AD73" w14:textId="0C034513" w:rsidR="004041C3" w:rsidRPr="00175ED9" w:rsidRDefault="004041C3">
      <w:pPr>
        <w:pStyle w:val="21"/>
        <w:rPr>
          <w:rFonts w:ascii="Calibri" w:hAnsi="Calibri"/>
          <w:sz w:val="22"/>
          <w:szCs w:val="22"/>
        </w:rPr>
      </w:pPr>
      <w:r>
        <w:t>8.13</w:t>
      </w:r>
      <w:r w:rsidRPr="00175ED9">
        <w:rPr>
          <w:rFonts w:ascii="Calibri" w:hAnsi="Calibri"/>
          <w:sz w:val="22"/>
          <w:szCs w:val="22"/>
        </w:rPr>
        <w:tab/>
      </w:r>
      <w:r>
        <w:t>UE TNLA Binding Procedures</w:t>
      </w:r>
      <w:r>
        <w:tab/>
      </w:r>
      <w:r>
        <w:fldChar w:fldCharType="begin" w:fldLock="1"/>
      </w:r>
      <w:r>
        <w:instrText xml:space="preserve"> PAGEREF _</w:instrText>
      </w:r>
      <w:del w:id="938" w:author="Issam" w:date="2019-02-12T23:38:00Z">
        <w:r w:rsidR="00116825">
          <w:delInstrText>Toc525567432</w:delInstrText>
        </w:r>
      </w:del>
      <w:ins w:id="939" w:author="Issam" w:date="2019-02-12T23:38:00Z">
        <w:r>
          <w:instrText>Toc534720420</w:instrText>
        </w:r>
      </w:ins>
      <w:r>
        <w:instrText xml:space="preserve"> \h </w:instrText>
      </w:r>
      <w:r>
        <w:fldChar w:fldCharType="separate"/>
      </w:r>
      <w:del w:id="940" w:author="Issam" w:date="2019-02-12T23:38:00Z">
        <w:r w:rsidR="00116825">
          <w:delText>68</w:delText>
        </w:r>
      </w:del>
      <w:ins w:id="941" w:author="Issam" w:date="2019-02-12T23:38:00Z">
        <w:r>
          <w:t>71</w:t>
        </w:r>
      </w:ins>
      <w:r>
        <w:fldChar w:fldCharType="end"/>
      </w:r>
    </w:p>
    <w:p w14:paraId="01D4F18C" w14:textId="14FC8208" w:rsidR="004041C3" w:rsidRPr="00175ED9" w:rsidRDefault="004041C3">
      <w:pPr>
        <w:pStyle w:val="31"/>
        <w:rPr>
          <w:rFonts w:ascii="Calibri" w:hAnsi="Calibri"/>
          <w:sz w:val="22"/>
          <w:szCs w:val="22"/>
        </w:rPr>
      </w:pPr>
      <w:r>
        <w:t>8.13.1</w:t>
      </w:r>
      <w:r w:rsidRPr="00175ED9">
        <w:rPr>
          <w:rFonts w:ascii="Calibri" w:hAnsi="Calibri"/>
          <w:sz w:val="22"/>
          <w:szCs w:val="22"/>
        </w:rPr>
        <w:tab/>
      </w:r>
      <w:r>
        <w:t>UE TNLA Binding Release</w:t>
      </w:r>
      <w:r>
        <w:tab/>
      </w:r>
      <w:r>
        <w:fldChar w:fldCharType="begin" w:fldLock="1"/>
      </w:r>
      <w:r>
        <w:instrText xml:space="preserve"> PAGEREF _</w:instrText>
      </w:r>
      <w:del w:id="942" w:author="Issam" w:date="2019-02-12T23:38:00Z">
        <w:r w:rsidR="00116825">
          <w:delInstrText>Toc525567433</w:delInstrText>
        </w:r>
      </w:del>
      <w:ins w:id="943" w:author="Issam" w:date="2019-02-12T23:38:00Z">
        <w:r>
          <w:instrText>Toc534720421</w:instrText>
        </w:r>
      </w:ins>
      <w:r>
        <w:instrText xml:space="preserve"> \h </w:instrText>
      </w:r>
      <w:r>
        <w:fldChar w:fldCharType="separate"/>
      </w:r>
      <w:del w:id="944" w:author="Issam" w:date="2019-02-12T23:38:00Z">
        <w:r w:rsidR="00116825">
          <w:delText>68</w:delText>
        </w:r>
      </w:del>
      <w:ins w:id="945" w:author="Issam" w:date="2019-02-12T23:38:00Z">
        <w:r>
          <w:t>71</w:t>
        </w:r>
      </w:ins>
      <w:r>
        <w:fldChar w:fldCharType="end"/>
      </w:r>
    </w:p>
    <w:p w14:paraId="61432707" w14:textId="62A22B9E" w:rsidR="004041C3" w:rsidRPr="00175ED9" w:rsidRDefault="004041C3">
      <w:pPr>
        <w:pStyle w:val="41"/>
        <w:rPr>
          <w:rFonts w:ascii="Calibri" w:hAnsi="Calibri"/>
          <w:sz w:val="22"/>
          <w:szCs w:val="22"/>
        </w:rPr>
      </w:pPr>
      <w:r>
        <w:t>8.13.1.1</w:t>
      </w:r>
      <w:r w:rsidRPr="00175ED9">
        <w:rPr>
          <w:rFonts w:ascii="Calibri" w:hAnsi="Calibri"/>
          <w:sz w:val="22"/>
          <w:szCs w:val="22"/>
        </w:rPr>
        <w:tab/>
      </w:r>
      <w:r>
        <w:t>General</w:t>
      </w:r>
      <w:r>
        <w:tab/>
      </w:r>
      <w:r>
        <w:fldChar w:fldCharType="begin" w:fldLock="1"/>
      </w:r>
      <w:r>
        <w:instrText xml:space="preserve"> PAGEREF _</w:instrText>
      </w:r>
      <w:del w:id="946" w:author="Issam" w:date="2019-02-12T23:38:00Z">
        <w:r w:rsidR="00116825">
          <w:delInstrText>Toc525567434</w:delInstrText>
        </w:r>
      </w:del>
      <w:ins w:id="947" w:author="Issam" w:date="2019-02-12T23:38:00Z">
        <w:r>
          <w:instrText>Toc534720422</w:instrText>
        </w:r>
      </w:ins>
      <w:r>
        <w:instrText xml:space="preserve"> \h </w:instrText>
      </w:r>
      <w:r>
        <w:fldChar w:fldCharType="separate"/>
      </w:r>
      <w:del w:id="948" w:author="Issam" w:date="2019-02-12T23:38:00Z">
        <w:r w:rsidR="00116825">
          <w:delText>68</w:delText>
        </w:r>
      </w:del>
      <w:ins w:id="949" w:author="Issam" w:date="2019-02-12T23:38:00Z">
        <w:r>
          <w:t>71</w:t>
        </w:r>
      </w:ins>
      <w:r>
        <w:fldChar w:fldCharType="end"/>
      </w:r>
    </w:p>
    <w:p w14:paraId="683D26F6" w14:textId="26D05D4B" w:rsidR="004041C3" w:rsidRPr="00175ED9" w:rsidRDefault="004041C3">
      <w:pPr>
        <w:pStyle w:val="41"/>
        <w:rPr>
          <w:rFonts w:ascii="Calibri" w:hAnsi="Calibri"/>
          <w:sz w:val="22"/>
          <w:szCs w:val="22"/>
        </w:rPr>
      </w:pPr>
      <w:r>
        <w:t>8.13.1.2</w:t>
      </w:r>
      <w:r w:rsidRPr="00175ED9">
        <w:rPr>
          <w:rFonts w:ascii="Calibri" w:hAnsi="Calibri"/>
          <w:sz w:val="22"/>
          <w:szCs w:val="22"/>
        </w:rPr>
        <w:tab/>
      </w:r>
      <w:r>
        <w:t>Successful Operation</w:t>
      </w:r>
      <w:r>
        <w:tab/>
      </w:r>
      <w:r>
        <w:fldChar w:fldCharType="begin" w:fldLock="1"/>
      </w:r>
      <w:r>
        <w:instrText xml:space="preserve"> PAGEREF _</w:instrText>
      </w:r>
      <w:del w:id="950" w:author="Issam" w:date="2019-02-12T23:38:00Z">
        <w:r w:rsidR="00116825">
          <w:delInstrText>Toc525567435</w:delInstrText>
        </w:r>
      </w:del>
      <w:ins w:id="951" w:author="Issam" w:date="2019-02-12T23:38:00Z">
        <w:r>
          <w:instrText>Toc534720423</w:instrText>
        </w:r>
      </w:ins>
      <w:r>
        <w:instrText xml:space="preserve"> \h </w:instrText>
      </w:r>
      <w:r>
        <w:fldChar w:fldCharType="separate"/>
      </w:r>
      <w:del w:id="952" w:author="Issam" w:date="2019-02-12T23:38:00Z">
        <w:r w:rsidR="00116825">
          <w:delText>68</w:delText>
        </w:r>
      </w:del>
      <w:ins w:id="953" w:author="Issam" w:date="2019-02-12T23:38:00Z">
        <w:r>
          <w:t>71</w:t>
        </w:r>
      </w:ins>
      <w:r>
        <w:fldChar w:fldCharType="end"/>
      </w:r>
    </w:p>
    <w:p w14:paraId="0D0CA009" w14:textId="375A1638" w:rsidR="004041C3" w:rsidRPr="00175ED9" w:rsidRDefault="004041C3">
      <w:pPr>
        <w:pStyle w:val="41"/>
        <w:rPr>
          <w:rFonts w:ascii="Calibri" w:hAnsi="Calibri"/>
          <w:sz w:val="22"/>
          <w:szCs w:val="22"/>
        </w:rPr>
      </w:pPr>
      <w:r>
        <w:t>8.13.1.3</w:t>
      </w:r>
      <w:r w:rsidRPr="00175ED9">
        <w:rPr>
          <w:rFonts w:ascii="Calibri" w:hAnsi="Calibri"/>
          <w:sz w:val="22"/>
          <w:szCs w:val="22"/>
        </w:rPr>
        <w:tab/>
      </w:r>
      <w:r>
        <w:t>Abnormal Conditions</w:t>
      </w:r>
      <w:r>
        <w:tab/>
      </w:r>
      <w:r>
        <w:fldChar w:fldCharType="begin" w:fldLock="1"/>
      </w:r>
      <w:r>
        <w:instrText xml:space="preserve"> PAGEREF _</w:instrText>
      </w:r>
      <w:del w:id="954" w:author="Issam" w:date="2019-02-12T23:38:00Z">
        <w:r w:rsidR="00116825">
          <w:delInstrText>Toc525567436</w:delInstrText>
        </w:r>
      </w:del>
      <w:ins w:id="955" w:author="Issam" w:date="2019-02-12T23:38:00Z">
        <w:r>
          <w:instrText>Toc534720424</w:instrText>
        </w:r>
      </w:ins>
      <w:r>
        <w:instrText xml:space="preserve"> \h </w:instrText>
      </w:r>
      <w:r>
        <w:fldChar w:fldCharType="separate"/>
      </w:r>
      <w:del w:id="956" w:author="Issam" w:date="2019-02-12T23:38:00Z">
        <w:r w:rsidR="00116825">
          <w:delText>69</w:delText>
        </w:r>
      </w:del>
      <w:ins w:id="957" w:author="Issam" w:date="2019-02-12T23:38:00Z">
        <w:r>
          <w:t>71</w:t>
        </w:r>
      </w:ins>
      <w:r>
        <w:fldChar w:fldCharType="end"/>
      </w:r>
    </w:p>
    <w:p w14:paraId="386425A1" w14:textId="7B350607" w:rsidR="004041C3" w:rsidRPr="00175ED9" w:rsidRDefault="004041C3">
      <w:pPr>
        <w:pStyle w:val="21"/>
        <w:rPr>
          <w:rFonts w:ascii="Calibri" w:hAnsi="Calibri"/>
          <w:sz w:val="22"/>
          <w:szCs w:val="22"/>
        </w:rPr>
      </w:pPr>
      <w:r>
        <w:t>8.14</w:t>
      </w:r>
      <w:r w:rsidRPr="00175ED9">
        <w:rPr>
          <w:rFonts w:ascii="Calibri" w:hAnsi="Calibri"/>
          <w:sz w:val="22"/>
          <w:szCs w:val="22"/>
        </w:rPr>
        <w:tab/>
      </w:r>
      <w:r>
        <w:t>UE Radio Capability Management Procedures</w:t>
      </w:r>
      <w:r>
        <w:tab/>
      </w:r>
      <w:r>
        <w:fldChar w:fldCharType="begin" w:fldLock="1"/>
      </w:r>
      <w:r>
        <w:instrText xml:space="preserve"> PAGEREF _</w:instrText>
      </w:r>
      <w:del w:id="958" w:author="Issam" w:date="2019-02-12T23:38:00Z">
        <w:r w:rsidR="00116825">
          <w:delInstrText>Toc525567437</w:delInstrText>
        </w:r>
      </w:del>
      <w:ins w:id="959" w:author="Issam" w:date="2019-02-12T23:38:00Z">
        <w:r>
          <w:instrText>Toc534720425</w:instrText>
        </w:r>
      </w:ins>
      <w:r>
        <w:instrText xml:space="preserve"> \h </w:instrText>
      </w:r>
      <w:r>
        <w:fldChar w:fldCharType="separate"/>
      </w:r>
      <w:del w:id="960" w:author="Issam" w:date="2019-02-12T23:38:00Z">
        <w:r w:rsidR="00116825">
          <w:delText>69</w:delText>
        </w:r>
      </w:del>
      <w:ins w:id="961" w:author="Issam" w:date="2019-02-12T23:38:00Z">
        <w:r>
          <w:t>71</w:t>
        </w:r>
      </w:ins>
      <w:r>
        <w:fldChar w:fldCharType="end"/>
      </w:r>
    </w:p>
    <w:p w14:paraId="75045957" w14:textId="5F91B4ED" w:rsidR="004041C3" w:rsidRPr="00175ED9" w:rsidRDefault="004041C3">
      <w:pPr>
        <w:pStyle w:val="31"/>
        <w:rPr>
          <w:rFonts w:ascii="Calibri" w:hAnsi="Calibri"/>
          <w:sz w:val="22"/>
          <w:szCs w:val="22"/>
        </w:rPr>
      </w:pPr>
      <w:r>
        <w:t>8.14.1</w:t>
      </w:r>
      <w:r w:rsidRPr="00175ED9">
        <w:rPr>
          <w:rFonts w:ascii="Calibri" w:hAnsi="Calibri"/>
          <w:sz w:val="22"/>
          <w:szCs w:val="22"/>
        </w:rPr>
        <w:tab/>
      </w:r>
      <w:r>
        <w:t>UE Radio Capability Info Indication</w:t>
      </w:r>
      <w:r>
        <w:tab/>
      </w:r>
      <w:r>
        <w:fldChar w:fldCharType="begin" w:fldLock="1"/>
      </w:r>
      <w:r>
        <w:instrText xml:space="preserve"> PAGEREF _</w:instrText>
      </w:r>
      <w:del w:id="962" w:author="Issam" w:date="2019-02-12T23:38:00Z">
        <w:r w:rsidR="00116825">
          <w:delInstrText>Toc525567438</w:delInstrText>
        </w:r>
      </w:del>
      <w:ins w:id="963" w:author="Issam" w:date="2019-02-12T23:38:00Z">
        <w:r>
          <w:instrText>Toc534720426</w:instrText>
        </w:r>
      </w:ins>
      <w:r>
        <w:instrText xml:space="preserve"> \h </w:instrText>
      </w:r>
      <w:r>
        <w:fldChar w:fldCharType="separate"/>
      </w:r>
      <w:del w:id="964" w:author="Issam" w:date="2019-02-12T23:38:00Z">
        <w:r w:rsidR="00116825">
          <w:delText>69</w:delText>
        </w:r>
      </w:del>
      <w:ins w:id="965" w:author="Issam" w:date="2019-02-12T23:38:00Z">
        <w:r>
          <w:t>71</w:t>
        </w:r>
      </w:ins>
      <w:r>
        <w:fldChar w:fldCharType="end"/>
      </w:r>
    </w:p>
    <w:p w14:paraId="42E4663A" w14:textId="113F8156" w:rsidR="004041C3" w:rsidRPr="00175ED9" w:rsidRDefault="004041C3">
      <w:pPr>
        <w:pStyle w:val="41"/>
        <w:rPr>
          <w:rFonts w:ascii="Calibri" w:hAnsi="Calibri"/>
          <w:sz w:val="22"/>
          <w:szCs w:val="22"/>
        </w:rPr>
      </w:pPr>
      <w:r>
        <w:t>8.14.1.1</w:t>
      </w:r>
      <w:r w:rsidRPr="00175ED9">
        <w:rPr>
          <w:rFonts w:ascii="Calibri" w:hAnsi="Calibri"/>
          <w:sz w:val="22"/>
          <w:szCs w:val="22"/>
        </w:rPr>
        <w:tab/>
      </w:r>
      <w:r>
        <w:t>General</w:t>
      </w:r>
      <w:r>
        <w:tab/>
      </w:r>
      <w:r>
        <w:fldChar w:fldCharType="begin" w:fldLock="1"/>
      </w:r>
      <w:r>
        <w:instrText xml:space="preserve"> PAGEREF _</w:instrText>
      </w:r>
      <w:del w:id="966" w:author="Issam" w:date="2019-02-12T23:38:00Z">
        <w:r w:rsidR="00116825">
          <w:delInstrText>Toc525567439</w:delInstrText>
        </w:r>
      </w:del>
      <w:ins w:id="967" w:author="Issam" w:date="2019-02-12T23:38:00Z">
        <w:r>
          <w:instrText>Toc534720427</w:instrText>
        </w:r>
      </w:ins>
      <w:r>
        <w:instrText xml:space="preserve"> \h </w:instrText>
      </w:r>
      <w:r>
        <w:fldChar w:fldCharType="separate"/>
      </w:r>
      <w:del w:id="968" w:author="Issam" w:date="2019-02-12T23:38:00Z">
        <w:r w:rsidR="00116825">
          <w:delText>69</w:delText>
        </w:r>
      </w:del>
      <w:ins w:id="969" w:author="Issam" w:date="2019-02-12T23:38:00Z">
        <w:r>
          <w:t>71</w:t>
        </w:r>
      </w:ins>
      <w:r>
        <w:fldChar w:fldCharType="end"/>
      </w:r>
    </w:p>
    <w:p w14:paraId="4F329038" w14:textId="6D245C41" w:rsidR="004041C3" w:rsidRPr="00175ED9" w:rsidRDefault="004041C3">
      <w:pPr>
        <w:pStyle w:val="41"/>
        <w:rPr>
          <w:rFonts w:ascii="Calibri" w:hAnsi="Calibri"/>
          <w:sz w:val="22"/>
          <w:szCs w:val="22"/>
        </w:rPr>
      </w:pPr>
      <w:r>
        <w:t>8.14.1.2</w:t>
      </w:r>
      <w:r w:rsidRPr="00175ED9">
        <w:rPr>
          <w:rFonts w:ascii="Calibri" w:hAnsi="Calibri"/>
          <w:sz w:val="22"/>
          <w:szCs w:val="22"/>
        </w:rPr>
        <w:tab/>
      </w:r>
      <w:r>
        <w:t>Successful Operation</w:t>
      </w:r>
      <w:r>
        <w:tab/>
      </w:r>
      <w:r>
        <w:fldChar w:fldCharType="begin" w:fldLock="1"/>
      </w:r>
      <w:r>
        <w:instrText xml:space="preserve"> PAGEREF _</w:instrText>
      </w:r>
      <w:del w:id="970" w:author="Issam" w:date="2019-02-12T23:38:00Z">
        <w:r w:rsidR="00116825">
          <w:delInstrText>Toc525567440</w:delInstrText>
        </w:r>
      </w:del>
      <w:ins w:id="971" w:author="Issam" w:date="2019-02-12T23:38:00Z">
        <w:r>
          <w:instrText>Toc534720428</w:instrText>
        </w:r>
      </w:ins>
      <w:r>
        <w:instrText xml:space="preserve"> \h </w:instrText>
      </w:r>
      <w:r>
        <w:fldChar w:fldCharType="separate"/>
      </w:r>
      <w:del w:id="972" w:author="Issam" w:date="2019-02-12T23:38:00Z">
        <w:r w:rsidR="00116825">
          <w:delText>69</w:delText>
        </w:r>
      </w:del>
      <w:ins w:id="973" w:author="Issam" w:date="2019-02-12T23:38:00Z">
        <w:r>
          <w:t>72</w:t>
        </w:r>
      </w:ins>
      <w:r>
        <w:fldChar w:fldCharType="end"/>
      </w:r>
    </w:p>
    <w:p w14:paraId="61D38351" w14:textId="7C013631" w:rsidR="004041C3" w:rsidRPr="00175ED9" w:rsidRDefault="004041C3">
      <w:pPr>
        <w:pStyle w:val="41"/>
        <w:rPr>
          <w:rFonts w:ascii="Calibri" w:hAnsi="Calibri"/>
          <w:sz w:val="22"/>
          <w:szCs w:val="22"/>
        </w:rPr>
      </w:pPr>
      <w:r>
        <w:t>8.14.1.3</w:t>
      </w:r>
      <w:r w:rsidRPr="00175ED9">
        <w:rPr>
          <w:rFonts w:ascii="Calibri" w:hAnsi="Calibri"/>
          <w:sz w:val="22"/>
          <w:szCs w:val="22"/>
        </w:rPr>
        <w:tab/>
      </w:r>
      <w:r>
        <w:t>Abnormal Conditions</w:t>
      </w:r>
      <w:r>
        <w:tab/>
      </w:r>
      <w:r>
        <w:fldChar w:fldCharType="begin" w:fldLock="1"/>
      </w:r>
      <w:r>
        <w:instrText xml:space="preserve"> PAGEREF _</w:instrText>
      </w:r>
      <w:del w:id="974" w:author="Issam" w:date="2019-02-12T23:38:00Z">
        <w:r w:rsidR="00116825">
          <w:delInstrText>Toc525567441</w:delInstrText>
        </w:r>
      </w:del>
      <w:ins w:id="975" w:author="Issam" w:date="2019-02-12T23:38:00Z">
        <w:r>
          <w:instrText>Toc534720429</w:instrText>
        </w:r>
      </w:ins>
      <w:r>
        <w:instrText xml:space="preserve"> \h </w:instrText>
      </w:r>
      <w:r>
        <w:fldChar w:fldCharType="separate"/>
      </w:r>
      <w:del w:id="976" w:author="Issam" w:date="2019-02-12T23:38:00Z">
        <w:r w:rsidR="00116825">
          <w:delText>69</w:delText>
        </w:r>
      </w:del>
      <w:ins w:id="977" w:author="Issam" w:date="2019-02-12T23:38:00Z">
        <w:r>
          <w:t>72</w:t>
        </w:r>
      </w:ins>
      <w:r>
        <w:fldChar w:fldCharType="end"/>
      </w:r>
    </w:p>
    <w:p w14:paraId="0A61A580" w14:textId="0238775A" w:rsidR="004041C3" w:rsidRPr="00175ED9" w:rsidRDefault="004041C3">
      <w:pPr>
        <w:pStyle w:val="31"/>
        <w:rPr>
          <w:rFonts w:ascii="Calibri" w:hAnsi="Calibri"/>
          <w:sz w:val="22"/>
          <w:szCs w:val="22"/>
        </w:rPr>
      </w:pPr>
      <w:r>
        <w:t>8.14.2</w:t>
      </w:r>
      <w:r w:rsidRPr="00175ED9">
        <w:rPr>
          <w:rFonts w:ascii="Calibri" w:hAnsi="Calibri"/>
          <w:sz w:val="22"/>
          <w:szCs w:val="22"/>
        </w:rPr>
        <w:tab/>
      </w:r>
      <w:r>
        <w:t>UE Radio Capability Check</w:t>
      </w:r>
      <w:r>
        <w:tab/>
      </w:r>
      <w:r>
        <w:fldChar w:fldCharType="begin" w:fldLock="1"/>
      </w:r>
      <w:r>
        <w:instrText xml:space="preserve"> PAGEREF _</w:instrText>
      </w:r>
      <w:del w:id="978" w:author="Issam" w:date="2019-02-12T23:38:00Z">
        <w:r w:rsidR="00116825">
          <w:delInstrText>Toc525567442</w:delInstrText>
        </w:r>
      </w:del>
      <w:ins w:id="979" w:author="Issam" w:date="2019-02-12T23:38:00Z">
        <w:r>
          <w:instrText>Toc534720430</w:instrText>
        </w:r>
      </w:ins>
      <w:r>
        <w:instrText xml:space="preserve"> \h </w:instrText>
      </w:r>
      <w:r>
        <w:fldChar w:fldCharType="separate"/>
      </w:r>
      <w:del w:id="980" w:author="Issam" w:date="2019-02-12T23:38:00Z">
        <w:r w:rsidR="00116825">
          <w:delText>69</w:delText>
        </w:r>
      </w:del>
      <w:ins w:id="981" w:author="Issam" w:date="2019-02-12T23:38:00Z">
        <w:r>
          <w:t>72</w:t>
        </w:r>
      </w:ins>
      <w:r>
        <w:fldChar w:fldCharType="end"/>
      </w:r>
    </w:p>
    <w:p w14:paraId="5F16E8A1" w14:textId="0FBBD395" w:rsidR="004041C3" w:rsidRPr="00175ED9" w:rsidRDefault="004041C3">
      <w:pPr>
        <w:pStyle w:val="41"/>
        <w:rPr>
          <w:rFonts w:ascii="Calibri" w:hAnsi="Calibri"/>
          <w:sz w:val="22"/>
          <w:szCs w:val="22"/>
        </w:rPr>
      </w:pPr>
      <w:r>
        <w:t>8.14.2.1</w:t>
      </w:r>
      <w:r w:rsidRPr="00175ED9">
        <w:rPr>
          <w:rFonts w:ascii="Calibri" w:hAnsi="Calibri"/>
          <w:sz w:val="22"/>
          <w:szCs w:val="22"/>
        </w:rPr>
        <w:tab/>
      </w:r>
      <w:r>
        <w:t>General</w:t>
      </w:r>
      <w:r>
        <w:tab/>
      </w:r>
      <w:r>
        <w:fldChar w:fldCharType="begin" w:fldLock="1"/>
      </w:r>
      <w:r>
        <w:instrText xml:space="preserve"> PAGEREF _</w:instrText>
      </w:r>
      <w:del w:id="982" w:author="Issam" w:date="2019-02-12T23:38:00Z">
        <w:r w:rsidR="00116825">
          <w:delInstrText>Toc525567443</w:delInstrText>
        </w:r>
      </w:del>
      <w:ins w:id="983" w:author="Issam" w:date="2019-02-12T23:38:00Z">
        <w:r>
          <w:instrText>Toc534720431</w:instrText>
        </w:r>
      </w:ins>
      <w:r>
        <w:instrText xml:space="preserve"> \h </w:instrText>
      </w:r>
      <w:r>
        <w:fldChar w:fldCharType="separate"/>
      </w:r>
      <w:del w:id="984" w:author="Issam" w:date="2019-02-12T23:38:00Z">
        <w:r w:rsidR="00116825">
          <w:delText>69</w:delText>
        </w:r>
      </w:del>
      <w:ins w:id="985" w:author="Issam" w:date="2019-02-12T23:38:00Z">
        <w:r>
          <w:t>72</w:t>
        </w:r>
      </w:ins>
      <w:r>
        <w:fldChar w:fldCharType="end"/>
      </w:r>
    </w:p>
    <w:p w14:paraId="0CE74D1F" w14:textId="1C9A3CCF" w:rsidR="004041C3" w:rsidRPr="00175ED9" w:rsidRDefault="004041C3">
      <w:pPr>
        <w:pStyle w:val="41"/>
        <w:rPr>
          <w:rFonts w:ascii="Calibri" w:hAnsi="Calibri"/>
          <w:sz w:val="22"/>
          <w:szCs w:val="22"/>
        </w:rPr>
      </w:pPr>
      <w:r>
        <w:t>8.14.2.2</w:t>
      </w:r>
      <w:r w:rsidRPr="00175ED9">
        <w:rPr>
          <w:rFonts w:ascii="Calibri" w:hAnsi="Calibri"/>
          <w:sz w:val="22"/>
          <w:szCs w:val="22"/>
        </w:rPr>
        <w:tab/>
      </w:r>
      <w:r>
        <w:t>Successful Operation</w:t>
      </w:r>
      <w:r>
        <w:tab/>
      </w:r>
      <w:r>
        <w:fldChar w:fldCharType="begin" w:fldLock="1"/>
      </w:r>
      <w:r>
        <w:instrText xml:space="preserve"> PAGEREF _</w:instrText>
      </w:r>
      <w:del w:id="986" w:author="Issam" w:date="2019-02-12T23:38:00Z">
        <w:r w:rsidR="00116825">
          <w:delInstrText>Toc525567444</w:delInstrText>
        </w:r>
      </w:del>
      <w:ins w:id="987" w:author="Issam" w:date="2019-02-12T23:38:00Z">
        <w:r>
          <w:instrText>Toc534720432</w:instrText>
        </w:r>
      </w:ins>
      <w:r>
        <w:instrText xml:space="preserve"> \h </w:instrText>
      </w:r>
      <w:r>
        <w:fldChar w:fldCharType="separate"/>
      </w:r>
      <w:del w:id="988" w:author="Issam" w:date="2019-02-12T23:38:00Z">
        <w:r w:rsidR="00116825">
          <w:delText>70</w:delText>
        </w:r>
      </w:del>
      <w:ins w:id="989" w:author="Issam" w:date="2019-02-12T23:38:00Z">
        <w:r>
          <w:t>72</w:t>
        </w:r>
      </w:ins>
      <w:r>
        <w:fldChar w:fldCharType="end"/>
      </w:r>
    </w:p>
    <w:p w14:paraId="20864F91" w14:textId="12B744BE" w:rsidR="004041C3" w:rsidRPr="00175ED9" w:rsidRDefault="004041C3">
      <w:pPr>
        <w:pStyle w:val="41"/>
        <w:rPr>
          <w:rFonts w:ascii="Calibri" w:hAnsi="Calibri"/>
          <w:sz w:val="22"/>
          <w:szCs w:val="22"/>
        </w:rPr>
      </w:pPr>
      <w:r>
        <w:t>8.14.2.3</w:t>
      </w:r>
      <w:r w:rsidRPr="00175ED9">
        <w:rPr>
          <w:rFonts w:ascii="Calibri" w:hAnsi="Calibri"/>
          <w:sz w:val="22"/>
          <w:szCs w:val="22"/>
        </w:rPr>
        <w:tab/>
      </w:r>
      <w:r>
        <w:t>Unsuccessful Operation</w:t>
      </w:r>
      <w:r>
        <w:tab/>
      </w:r>
      <w:r>
        <w:fldChar w:fldCharType="begin" w:fldLock="1"/>
      </w:r>
      <w:r>
        <w:instrText xml:space="preserve"> PAGEREF _</w:instrText>
      </w:r>
      <w:del w:id="990" w:author="Issam" w:date="2019-02-12T23:38:00Z">
        <w:r w:rsidR="00116825">
          <w:delInstrText>Toc525567445</w:delInstrText>
        </w:r>
      </w:del>
      <w:ins w:id="991" w:author="Issam" w:date="2019-02-12T23:38:00Z">
        <w:r>
          <w:instrText>Toc534720433</w:instrText>
        </w:r>
      </w:ins>
      <w:r>
        <w:instrText xml:space="preserve"> \h </w:instrText>
      </w:r>
      <w:r>
        <w:fldChar w:fldCharType="separate"/>
      </w:r>
      <w:del w:id="992" w:author="Issam" w:date="2019-02-12T23:38:00Z">
        <w:r w:rsidR="00116825">
          <w:delText>70</w:delText>
        </w:r>
      </w:del>
      <w:ins w:id="993" w:author="Issam" w:date="2019-02-12T23:38:00Z">
        <w:r>
          <w:t>73</w:t>
        </w:r>
      </w:ins>
      <w:r>
        <w:fldChar w:fldCharType="end"/>
      </w:r>
    </w:p>
    <w:p w14:paraId="5BA73515" w14:textId="507BE2C2" w:rsidR="004041C3" w:rsidRPr="00175ED9" w:rsidRDefault="004041C3">
      <w:pPr>
        <w:pStyle w:val="41"/>
        <w:rPr>
          <w:rFonts w:ascii="Calibri" w:hAnsi="Calibri"/>
          <w:sz w:val="22"/>
          <w:szCs w:val="22"/>
        </w:rPr>
      </w:pPr>
      <w:r>
        <w:t>8.14.2.4</w:t>
      </w:r>
      <w:r w:rsidRPr="00175ED9">
        <w:rPr>
          <w:rFonts w:ascii="Calibri" w:hAnsi="Calibri"/>
          <w:sz w:val="22"/>
          <w:szCs w:val="22"/>
        </w:rPr>
        <w:tab/>
      </w:r>
      <w:r>
        <w:t>Abnormal Conditions</w:t>
      </w:r>
      <w:r>
        <w:tab/>
      </w:r>
      <w:r>
        <w:fldChar w:fldCharType="begin" w:fldLock="1"/>
      </w:r>
      <w:r>
        <w:instrText xml:space="preserve"> PAGEREF _</w:instrText>
      </w:r>
      <w:del w:id="994" w:author="Issam" w:date="2019-02-12T23:38:00Z">
        <w:r w:rsidR="00116825">
          <w:delInstrText>Toc525567446</w:delInstrText>
        </w:r>
      </w:del>
      <w:ins w:id="995" w:author="Issam" w:date="2019-02-12T23:38:00Z">
        <w:r>
          <w:instrText>Toc534720434</w:instrText>
        </w:r>
      </w:ins>
      <w:r>
        <w:instrText xml:space="preserve"> \h </w:instrText>
      </w:r>
      <w:r>
        <w:fldChar w:fldCharType="separate"/>
      </w:r>
      <w:del w:id="996" w:author="Issam" w:date="2019-02-12T23:38:00Z">
        <w:r w:rsidR="00116825">
          <w:delText>70</w:delText>
        </w:r>
      </w:del>
      <w:ins w:id="997" w:author="Issam" w:date="2019-02-12T23:38:00Z">
        <w:r>
          <w:t>73</w:t>
        </w:r>
      </w:ins>
      <w:r>
        <w:fldChar w:fldCharType="end"/>
      </w:r>
    </w:p>
    <w:p w14:paraId="38AC4471" w14:textId="78435A0B" w:rsidR="004041C3" w:rsidRPr="00175ED9" w:rsidRDefault="004041C3">
      <w:pPr>
        <w:pStyle w:val="11"/>
        <w:rPr>
          <w:rFonts w:ascii="Calibri" w:hAnsi="Calibri"/>
          <w:szCs w:val="22"/>
        </w:rPr>
      </w:pPr>
      <w:r>
        <w:t>9</w:t>
      </w:r>
      <w:r w:rsidRPr="00175ED9">
        <w:rPr>
          <w:rFonts w:ascii="Calibri" w:hAnsi="Calibri"/>
          <w:szCs w:val="22"/>
        </w:rPr>
        <w:tab/>
      </w:r>
      <w:r>
        <w:t>Elements for NGAP Communication</w:t>
      </w:r>
      <w:r>
        <w:tab/>
      </w:r>
      <w:r>
        <w:fldChar w:fldCharType="begin" w:fldLock="1"/>
      </w:r>
      <w:r>
        <w:instrText xml:space="preserve"> PAGEREF _</w:instrText>
      </w:r>
      <w:del w:id="998" w:author="Issam" w:date="2019-02-12T23:38:00Z">
        <w:r w:rsidR="00116825">
          <w:delInstrText>Toc525567447</w:delInstrText>
        </w:r>
      </w:del>
      <w:ins w:id="999" w:author="Issam" w:date="2019-02-12T23:38:00Z">
        <w:r>
          <w:instrText>Toc534720435</w:instrText>
        </w:r>
      </w:ins>
      <w:r>
        <w:instrText xml:space="preserve"> \h </w:instrText>
      </w:r>
      <w:r>
        <w:fldChar w:fldCharType="separate"/>
      </w:r>
      <w:del w:id="1000" w:author="Issam" w:date="2019-02-12T23:38:00Z">
        <w:r w:rsidR="00116825">
          <w:delText>70</w:delText>
        </w:r>
      </w:del>
      <w:ins w:id="1001" w:author="Issam" w:date="2019-02-12T23:38:00Z">
        <w:r>
          <w:t>73</w:t>
        </w:r>
      </w:ins>
      <w:r>
        <w:fldChar w:fldCharType="end"/>
      </w:r>
    </w:p>
    <w:p w14:paraId="43CA6669" w14:textId="65509173" w:rsidR="004041C3" w:rsidRPr="00175ED9" w:rsidRDefault="004041C3">
      <w:pPr>
        <w:pStyle w:val="21"/>
        <w:rPr>
          <w:rFonts w:ascii="Calibri" w:hAnsi="Calibri"/>
          <w:sz w:val="22"/>
          <w:szCs w:val="22"/>
        </w:rPr>
      </w:pPr>
      <w:r>
        <w:t>9.0</w:t>
      </w:r>
      <w:r w:rsidRPr="00175ED9">
        <w:rPr>
          <w:rFonts w:ascii="Calibri" w:hAnsi="Calibri"/>
          <w:sz w:val="22"/>
          <w:szCs w:val="22"/>
        </w:rPr>
        <w:tab/>
      </w:r>
      <w:r>
        <w:t>General</w:t>
      </w:r>
      <w:r>
        <w:tab/>
      </w:r>
      <w:r>
        <w:fldChar w:fldCharType="begin" w:fldLock="1"/>
      </w:r>
      <w:r>
        <w:instrText xml:space="preserve"> PAGEREF _</w:instrText>
      </w:r>
      <w:del w:id="1002" w:author="Issam" w:date="2019-02-12T23:38:00Z">
        <w:r w:rsidR="00116825">
          <w:delInstrText>Toc525567448</w:delInstrText>
        </w:r>
      </w:del>
      <w:ins w:id="1003" w:author="Issam" w:date="2019-02-12T23:38:00Z">
        <w:r>
          <w:instrText>Toc534720436</w:instrText>
        </w:r>
      </w:ins>
      <w:r>
        <w:instrText xml:space="preserve"> \h </w:instrText>
      </w:r>
      <w:r>
        <w:fldChar w:fldCharType="separate"/>
      </w:r>
      <w:del w:id="1004" w:author="Issam" w:date="2019-02-12T23:38:00Z">
        <w:r w:rsidR="00116825">
          <w:delText>70</w:delText>
        </w:r>
      </w:del>
      <w:ins w:id="1005" w:author="Issam" w:date="2019-02-12T23:38:00Z">
        <w:r>
          <w:t>73</w:t>
        </w:r>
      </w:ins>
      <w:r>
        <w:fldChar w:fldCharType="end"/>
      </w:r>
    </w:p>
    <w:p w14:paraId="46C7AF4C" w14:textId="24BAFF56" w:rsidR="004041C3" w:rsidRPr="00175ED9" w:rsidRDefault="004041C3">
      <w:pPr>
        <w:pStyle w:val="21"/>
        <w:rPr>
          <w:rFonts w:ascii="Calibri" w:hAnsi="Calibri"/>
          <w:sz w:val="22"/>
          <w:szCs w:val="22"/>
        </w:rPr>
      </w:pPr>
      <w:r>
        <w:t>9.1</w:t>
      </w:r>
      <w:r w:rsidRPr="00175ED9">
        <w:rPr>
          <w:rFonts w:ascii="Calibri" w:hAnsi="Calibri"/>
          <w:sz w:val="22"/>
          <w:szCs w:val="22"/>
        </w:rPr>
        <w:tab/>
      </w:r>
      <w:r>
        <w:t>Tabular Format Contents</w:t>
      </w:r>
      <w:r>
        <w:tab/>
      </w:r>
      <w:r>
        <w:fldChar w:fldCharType="begin" w:fldLock="1"/>
      </w:r>
      <w:r>
        <w:instrText xml:space="preserve"> PAGEREF _</w:instrText>
      </w:r>
      <w:del w:id="1006" w:author="Issam" w:date="2019-02-12T23:38:00Z">
        <w:r w:rsidR="00116825">
          <w:delInstrText>Toc525567449</w:delInstrText>
        </w:r>
      </w:del>
      <w:ins w:id="1007" w:author="Issam" w:date="2019-02-12T23:38:00Z">
        <w:r>
          <w:instrText>Toc534720437</w:instrText>
        </w:r>
      </w:ins>
      <w:r>
        <w:instrText xml:space="preserve"> \h </w:instrText>
      </w:r>
      <w:r>
        <w:fldChar w:fldCharType="separate"/>
      </w:r>
      <w:del w:id="1008" w:author="Issam" w:date="2019-02-12T23:38:00Z">
        <w:r w:rsidR="00116825">
          <w:delText>71</w:delText>
        </w:r>
      </w:del>
      <w:ins w:id="1009" w:author="Issam" w:date="2019-02-12T23:38:00Z">
        <w:r>
          <w:t>73</w:t>
        </w:r>
      </w:ins>
      <w:r>
        <w:fldChar w:fldCharType="end"/>
      </w:r>
    </w:p>
    <w:p w14:paraId="759CD8B0" w14:textId="6950D109" w:rsidR="004041C3" w:rsidRPr="00175ED9" w:rsidRDefault="004041C3">
      <w:pPr>
        <w:pStyle w:val="31"/>
        <w:rPr>
          <w:rFonts w:ascii="Calibri" w:hAnsi="Calibri"/>
          <w:sz w:val="22"/>
          <w:szCs w:val="22"/>
        </w:rPr>
      </w:pPr>
      <w:r>
        <w:t>9.1.1</w:t>
      </w:r>
      <w:r w:rsidRPr="00175ED9">
        <w:rPr>
          <w:rFonts w:ascii="Calibri" w:hAnsi="Calibri"/>
          <w:sz w:val="22"/>
          <w:szCs w:val="22"/>
        </w:rPr>
        <w:tab/>
      </w:r>
      <w:r>
        <w:t>Presence</w:t>
      </w:r>
      <w:r>
        <w:tab/>
      </w:r>
      <w:r>
        <w:fldChar w:fldCharType="begin" w:fldLock="1"/>
      </w:r>
      <w:r>
        <w:instrText xml:space="preserve"> PAGEREF _</w:instrText>
      </w:r>
      <w:del w:id="1010" w:author="Issam" w:date="2019-02-12T23:38:00Z">
        <w:r w:rsidR="00116825">
          <w:delInstrText>Toc525567450</w:delInstrText>
        </w:r>
      </w:del>
      <w:ins w:id="1011" w:author="Issam" w:date="2019-02-12T23:38:00Z">
        <w:r>
          <w:instrText>Toc534720438</w:instrText>
        </w:r>
      </w:ins>
      <w:r>
        <w:instrText xml:space="preserve"> \h </w:instrText>
      </w:r>
      <w:r>
        <w:fldChar w:fldCharType="separate"/>
      </w:r>
      <w:del w:id="1012" w:author="Issam" w:date="2019-02-12T23:38:00Z">
        <w:r w:rsidR="00116825">
          <w:delText>71</w:delText>
        </w:r>
      </w:del>
      <w:ins w:id="1013" w:author="Issam" w:date="2019-02-12T23:38:00Z">
        <w:r>
          <w:t>73</w:t>
        </w:r>
      </w:ins>
      <w:r>
        <w:fldChar w:fldCharType="end"/>
      </w:r>
    </w:p>
    <w:p w14:paraId="1D31CF3A" w14:textId="56A62BA9" w:rsidR="004041C3" w:rsidRPr="00175ED9" w:rsidRDefault="004041C3">
      <w:pPr>
        <w:pStyle w:val="31"/>
        <w:rPr>
          <w:rFonts w:ascii="Calibri" w:hAnsi="Calibri"/>
          <w:sz w:val="22"/>
          <w:szCs w:val="22"/>
        </w:rPr>
      </w:pPr>
      <w:r>
        <w:t>9.1.2</w:t>
      </w:r>
      <w:r w:rsidRPr="00175ED9">
        <w:rPr>
          <w:rFonts w:ascii="Calibri" w:hAnsi="Calibri"/>
          <w:sz w:val="22"/>
          <w:szCs w:val="22"/>
        </w:rPr>
        <w:tab/>
      </w:r>
      <w:r>
        <w:t>Criticality</w:t>
      </w:r>
      <w:r>
        <w:tab/>
      </w:r>
      <w:r>
        <w:fldChar w:fldCharType="begin" w:fldLock="1"/>
      </w:r>
      <w:r>
        <w:instrText xml:space="preserve"> PAGEREF _</w:instrText>
      </w:r>
      <w:del w:id="1014" w:author="Issam" w:date="2019-02-12T23:38:00Z">
        <w:r w:rsidR="00116825">
          <w:delInstrText>Toc525567451</w:delInstrText>
        </w:r>
      </w:del>
      <w:ins w:id="1015" w:author="Issam" w:date="2019-02-12T23:38:00Z">
        <w:r>
          <w:instrText>Toc534720439</w:instrText>
        </w:r>
      </w:ins>
      <w:r>
        <w:instrText xml:space="preserve"> \h </w:instrText>
      </w:r>
      <w:r>
        <w:fldChar w:fldCharType="separate"/>
      </w:r>
      <w:del w:id="1016" w:author="Issam" w:date="2019-02-12T23:38:00Z">
        <w:r w:rsidR="00116825">
          <w:delText>71</w:delText>
        </w:r>
      </w:del>
      <w:ins w:id="1017" w:author="Issam" w:date="2019-02-12T23:38:00Z">
        <w:r>
          <w:t>73</w:t>
        </w:r>
      </w:ins>
      <w:r>
        <w:fldChar w:fldCharType="end"/>
      </w:r>
    </w:p>
    <w:p w14:paraId="1AE79E24" w14:textId="6D465210" w:rsidR="004041C3" w:rsidRPr="00175ED9" w:rsidRDefault="004041C3">
      <w:pPr>
        <w:pStyle w:val="31"/>
        <w:rPr>
          <w:rFonts w:ascii="Calibri" w:hAnsi="Calibri"/>
          <w:sz w:val="22"/>
          <w:szCs w:val="22"/>
        </w:rPr>
      </w:pPr>
      <w:r>
        <w:t>9.1.</w:t>
      </w:r>
      <w:r w:rsidRPr="00EE618A">
        <w:rPr>
          <w:rFonts w:eastAsia="MS Mincho"/>
        </w:rPr>
        <w:t>3</w:t>
      </w:r>
      <w:r w:rsidRPr="00175ED9">
        <w:rPr>
          <w:rFonts w:ascii="Calibri" w:hAnsi="Calibri"/>
          <w:sz w:val="22"/>
          <w:szCs w:val="22"/>
        </w:rPr>
        <w:tab/>
      </w:r>
      <w:r>
        <w:t>Range</w:t>
      </w:r>
      <w:r>
        <w:tab/>
      </w:r>
      <w:r>
        <w:fldChar w:fldCharType="begin" w:fldLock="1"/>
      </w:r>
      <w:r>
        <w:instrText xml:space="preserve"> PAGEREF _</w:instrText>
      </w:r>
      <w:del w:id="1018" w:author="Issam" w:date="2019-02-12T23:38:00Z">
        <w:r w:rsidR="00116825">
          <w:delInstrText>Toc525567452</w:delInstrText>
        </w:r>
      </w:del>
      <w:ins w:id="1019" w:author="Issam" w:date="2019-02-12T23:38:00Z">
        <w:r>
          <w:instrText>Toc534720440</w:instrText>
        </w:r>
      </w:ins>
      <w:r>
        <w:instrText xml:space="preserve"> \h </w:instrText>
      </w:r>
      <w:r>
        <w:fldChar w:fldCharType="separate"/>
      </w:r>
      <w:del w:id="1020" w:author="Issam" w:date="2019-02-12T23:38:00Z">
        <w:r w:rsidR="00116825">
          <w:delText>71</w:delText>
        </w:r>
      </w:del>
      <w:ins w:id="1021" w:author="Issam" w:date="2019-02-12T23:38:00Z">
        <w:r>
          <w:t>74</w:t>
        </w:r>
      </w:ins>
      <w:r>
        <w:fldChar w:fldCharType="end"/>
      </w:r>
    </w:p>
    <w:p w14:paraId="42AA9C27" w14:textId="1A791E95" w:rsidR="004041C3" w:rsidRPr="00175ED9" w:rsidRDefault="004041C3">
      <w:pPr>
        <w:pStyle w:val="31"/>
        <w:rPr>
          <w:rFonts w:ascii="Calibri" w:hAnsi="Calibri"/>
          <w:sz w:val="22"/>
          <w:szCs w:val="22"/>
        </w:rPr>
      </w:pPr>
      <w:r>
        <w:t>9.1.</w:t>
      </w:r>
      <w:r w:rsidRPr="00EE618A">
        <w:rPr>
          <w:rFonts w:eastAsia="MS Mincho"/>
        </w:rPr>
        <w:t>4</w:t>
      </w:r>
      <w:r w:rsidRPr="00175ED9">
        <w:rPr>
          <w:rFonts w:ascii="Calibri" w:hAnsi="Calibri"/>
          <w:sz w:val="22"/>
          <w:szCs w:val="22"/>
        </w:rPr>
        <w:tab/>
      </w:r>
      <w:r>
        <w:t>Assigned Criticality</w:t>
      </w:r>
      <w:r>
        <w:tab/>
      </w:r>
      <w:r>
        <w:fldChar w:fldCharType="begin" w:fldLock="1"/>
      </w:r>
      <w:r>
        <w:instrText xml:space="preserve"> PAGEREF _</w:instrText>
      </w:r>
      <w:del w:id="1022" w:author="Issam" w:date="2019-02-12T23:38:00Z">
        <w:r w:rsidR="00116825">
          <w:delInstrText>Toc525567453</w:delInstrText>
        </w:r>
      </w:del>
      <w:ins w:id="1023" w:author="Issam" w:date="2019-02-12T23:38:00Z">
        <w:r>
          <w:instrText>Toc534720441</w:instrText>
        </w:r>
      </w:ins>
      <w:r>
        <w:instrText xml:space="preserve"> \h </w:instrText>
      </w:r>
      <w:r>
        <w:fldChar w:fldCharType="separate"/>
      </w:r>
      <w:del w:id="1024" w:author="Issam" w:date="2019-02-12T23:38:00Z">
        <w:r w:rsidR="00116825">
          <w:delText>71</w:delText>
        </w:r>
      </w:del>
      <w:ins w:id="1025" w:author="Issam" w:date="2019-02-12T23:38:00Z">
        <w:r>
          <w:t>74</w:t>
        </w:r>
      </w:ins>
      <w:r>
        <w:fldChar w:fldCharType="end"/>
      </w:r>
    </w:p>
    <w:p w14:paraId="26354C2D" w14:textId="440B981B" w:rsidR="004041C3" w:rsidRPr="00175ED9" w:rsidRDefault="004041C3">
      <w:pPr>
        <w:pStyle w:val="21"/>
        <w:rPr>
          <w:rFonts w:ascii="Calibri" w:hAnsi="Calibri"/>
          <w:sz w:val="22"/>
          <w:szCs w:val="22"/>
        </w:rPr>
      </w:pPr>
      <w:r>
        <w:t>9.2</w:t>
      </w:r>
      <w:r w:rsidRPr="00175ED9">
        <w:rPr>
          <w:rFonts w:ascii="Calibri" w:hAnsi="Calibri"/>
          <w:sz w:val="22"/>
          <w:szCs w:val="22"/>
        </w:rPr>
        <w:tab/>
      </w:r>
      <w:r>
        <w:t>Message Functional Definition and Content</w:t>
      </w:r>
      <w:r>
        <w:tab/>
      </w:r>
      <w:r>
        <w:fldChar w:fldCharType="begin" w:fldLock="1"/>
      </w:r>
      <w:r>
        <w:instrText xml:space="preserve"> PAGEREF _</w:instrText>
      </w:r>
      <w:del w:id="1026" w:author="Issam" w:date="2019-02-12T23:38:00Z">
        <w:r w:rsidR="00116825">
          <w:delInstrText>Toc525567454</w:delInstrText>
        </w:r>
      </w:del>
      <w:ins w:id="1027" w:author="Issam" w:date="2019-02-12T23:38:00Z">
        <w:r>
          <w:instrText>Toc534720442</w:instrText>
        </w:r>
      </w:ins>
      <w:r>
        <w:instrText xml:space="preserve"> \h </w:instrText>
      </w:r>
      <w:r>
        <w:fldChar w:fldCharType="separate"/>
      </w:r>
      <w:del w:id="1028" w:author="Issam" w:date="2019-02-12T23:38:00Z">
        <w:r w:rsidR="00116825">
          <w:delText>71</w:delText>
        </w:r>
      </w:del>
      <w:ins w:id="1029" w:author="Issam" w:date="2019-02-12T23:38:00Z">
        <w:r>
          <w:t>74</w:t>
        </w:r>
      </w:ins>
      <w:r>
        <w:fldChar w:fldCharType="end"/>
      </w:r>
    </w:p>
    <w:p w14:paraId="65B8232D" w14:textId="54F2ADFD" w:rsidR="004041C3" w:rsidRPr="00175ED9" w:rsidRDefault="004041C3">
      <w:pPr>
        <w:pStyle w:val="31"/>
        <w:rPr>
          <w:rFonts w:ascii="Calibri" w:hAnsi="Calibri"/>
          <w:sz w:val="22"/>
          <w:szCs w:val="22"/>
        </w:rPr>
      </w:pPr>
      <w:r>
        <w:t>9.2.1</w:t>
      </w:r>
      <w:r w:rsidRPr="00175ED9">
        <w:rPr>
          <w:rFonts w:ascii="Calibri" w:hAnsi="Calibri"/>
          <w:sz w:val="22"/>
          <w:szCs w:val="22"/>
        </w:rPr>
        <w:tab/>
      </w:r>
      <w:r>
        <w:t>PDU Session Management Messages</w:t>
      </w:r>
      <w:r>
        <w:tab/>
      </w:r>
      <w:r>
        <w:fldChar w:fldCharType="begin" w:fldLock="1"/>
      </w:r>
      <w:r>
        <w:instrText xml:space="preserve"> PAGEREF _</w:instrText>
      </w:r>
      <w:del w:id="1030" w:author="Issam" w:date="2019-02-12T23:38:00Z">
        <w:r w:rsidR="00116825">
          <w:delInstrText>Toc525567455</w:delInstrText>
        </w:r>
      </w:del>
      <w:ins w:id="1031" w:author="Issam" w:date="2019-02-12T23:38:00Z">
        <w:r>
          <w:instrText>Toc534720443</w:instrText>
        </w:r>
      </w:ins>
      <w:r>
        <w:instrText xml:space="preserve"> \h </w:instrText>
      </w:r>
      <w:r>
        <w:fldChar w:fldCharType="separate"/>
      </w:r>
      <w:del w:id="1032" w:author="Issam" w:date="2019-02-12T23:38:00Z">
        <w:r w:rsidR="00116825">
          <w:delText>71</w:delText>
        </w:r>
      </w:del>
      <w:ins w:id="1033" w:author="Issam" w:date="2019-02-12T23:38:00Z">
        <w:r>
          <w:t>74</w:t>
        </w:r>
      </w:ins>
      <w:r>
        <w:fldChar w:fldCharType="end"/>
      </w:r>
    </w:p>
    <w:p w14:paraId="642A6477" w14:textId="738A7208" w:rsidR="004041C3" w:rsidRPr="00175ED9" w:rsidRDefault="004041C3">
      <w:pPr>
        <w:pStyle w:val="41"/>
        <w:rPr>
          <w:rFonts w:ascii="Calibri" w:hAnsi="Calibri"/>
          <w:sz w:val="22"/>
          <w:szCs w:val="22"/>
        </w:rPr>
      </w:pPr>
      <w:r>
        <w:t>9.2.1.1</w:t>
      </w:r>
      <w:r w:rsidRPr="00175ED9">
        <w:rPr>
          <w:rFonts w:ascii="Calibri" w:hAnsi="Calibri"/>
          <w:sz w:val="22"/>
          <w:szCs w:val="22"/>
        </w:rPr>
        <w:tab/>
      </w:r>
      <w:r>
        <w:t>PDU SESSION RESOURCE SETUP REQUEST</w:t>
      </w:r>
      <w:r>
        <w:tab/>
      </w:r>
      <w:r>
        <w:fldChar w:fldCharType="begin" w:fldLock="1"/>
      </w:r>
      <w:r>
        <w:instrText xml:space="preserve"> PAGEREF _</w:instrText>
      </w:r>
      <w:del w:id="1034" w:author="Issam" w:date="2019-02-12T23:38:00Z">
        <w:r w:rsidR="00116825">
          <w:delInstrText>Toc525567456</w:delInstrText>
        </w:r>
      </w:del>
      <w:ins w:id="1035" w:author="Issam" w:date="2019-02-12T23:38:00Z">
        <w:r>
          <w:instrText>Toc534720444</w:instrText>
        </w:r>
      </w:ins>
      <w:r>
        <w:instrText xml:space="preserve"> \h </w:instrText>
      </w:r>
      <w:r>
        <w:fldChar w:fldCharType="separate"/>
      </w:r>
      <w:del w:id="1036" w:author="Issam" w:date="2019-02-12T23:38:00Z">
        <w:r w:rsidR="00116825">
          <w:delText>71</w:delText>
        </w:r>
      </w:del>
      <w:ins w:id="1037" w:author="Issam" w:date="2019-02-12T23:38:00Z">
        <w:r>
          <w:t>74</w:t>
        </w:r>
      </w:ins>
      <w:r>
        <w:fldChar w:fldCharType="end"/>
      </w:r>
    </w:p>
    <w:p w14:paraId="495D1161" w14:textId="0766C463" w:rsidR="004041C3" w:rsidRPr="00175ED9" w:rsidRDefault="004041C3">
      <w:pPr>
        <w:pStyle w:val="41"/>
        <w:rPr>
          <w:rFonts w:ascii="Calibri" w:hAnsi="Calibri"/>
          <w:sz w:val="22"/>
          <w:szCs w:val="22"/>
        </w:rPr>
      </w:pPr>
      <w:r>
        <w:t>9.2.1.2</w:t>
      </w:r>
      <w:r w:rsidRPr="00175ED9">
        <w:rPr>
          <w:rFonts w:ascii="Calibri" w:hAnsi="Calibri"/>
          <w:sz w:val="22"/>
          <w:szCs w:val="22"/>
        </w:rPr>
        <w:tab/>
      </w:r>
      <w:r>
        <w:t>PDU SESSION RESOURCE SETUP RESPONSE</w:t>
      </w:r>
      <w:r>
        <w:tab/>
      </w:r>
      <w:r>
        <w:fldChar w:fldCharType="begin" w:fldLock="1"/>
      </w:r>
      <w:r>
        <w:instrText xml:space="preserve"> PAGEREF _</w:instrText>
      </w:r>
      <w:del w:id="1038" w:author="Issam" w:date="2019-02-12T23:38:00Z">
        <w:r w:rsidR="00116825">
          <w:delInstrText>Toc525567457</w:delInstrText>
        </w:r>
      </w:del>
      <w:ins w:id="1039" w:author="Issam" w:date="2019-02-12T23:38:00Z">
        <w:r>
          <w:instrText>Toc534720445</w:instrText>
        </w:r>
      </w:ins>
      <w:r>
        <w:instrText xml:space="preserve"> \h </w:instrText>
      </w:r>
      <w:r>
        <w:fldChar w:fldCharType="separate"/>
      </w:r>
      <w:del w:id="1040" w:author="Issam" w:date="2019-02-12T23:38:00Z">
        <w:r w:rsidR="00116825">
          <w:delText>72</w:delText>
        </w:r>
      </w:del>
      <w:ins w:id="1041" w:author="Issam" w:date="2019-02-12T23:38:00Z">
        <w:r>
          <w:t>75</w:t>
        </w:r>
      </w:ins>
      <w:r>
        <w:fldChar w:fldCharType="end"/>
      </w:r>
    </w:p>
    <w:p w14:paraId="1270A283" w14:textId="754E446B" w:rsidR="004041C3" w:rsidRPr="00175ED9" w:rsidRDefault="004041C3">
      <w:pPr>
        <w:pStyle w:val="41"/>
        <w:rPr>
          <w:rFonts w:ascii="Calibri" w:hAnsi="Calibri"/>
          <w:sz w:val="22"/>
          <w:szCs w:val="22"/>
        </w:rPr>
      </w:pPr>
      <w:r>
        <w:t>9.2.1.3</w:t>
      </w:r>
      <w:r w:rsidRPr="00175ED9">
        <w:rPr>
          <w:rFonts w:ascii="Calibri" w:hAnsi="Calibri"/>
          <w:sz w:val="22"/>
          <w:szCs w:val="22"/>
        </w:rPr>
        <w:tab/>
      </w:r>
      <w:r>
        <w:t>PDU SESSION RESOURCE RELEASE COMMAND</w:t>
      </w:r>
      <w:r>
        <w:tab/>
      </w:r>
      <w:r>
        <w:fldChar w:fldCharType="begin" w:fldLock="1"/>
      </w:r>
      <w:r>
        <w:instrText xml:space="preserve"> PAGEREF _</w:instrText>
      </w:r>
      <w:del w:id="1042" w:author="Issam" w:date="2019-02-12T23:38:00Z">
        <w:r w:rsidR="00116825">
          <w:delInstrText>Toc525567458</w:delInstrText>
        </w:r>
      </w:del>
      <w:ins w:id="1043" w:author="Issam" w:date="2019-02-12T23:38:00Z">
        <w:r>
          <w:instrText>Toc534720446</w:instrText>
        </w:r>
      </w:ins>
      <w:r>
        <w:instrText xml:space="preserve"> \h </w:instrText>
      </w:r>
      <w:r>
        <w:fldChar w:fldCharType="separate"/>
      </w:r>
      <w:del w:id="1044" w:author="Issam" w:date="2019-02-12T23:38:00Z">
        <w:r w:rsidR="00116825">
          <w:delText>73</w:delText>
        </w:r>
      </w:del>
      <w:ins w:id="1045" w:author="Issam" w:date="2019-02-12T23:38:00Z">
        <w:r>
          <w:t>75</w:t>
        </w:r>
      </w:ins>
      <w:r>
        <w:fldChar w:fldCharType="end"/>
      </w:r>
    </w:p>
    <w:p w14:paraId="06174121" w14:textId="60350F45" w:rsidR="004041C3" w:rsidRPr="00175ED9" w:rsidRDefault="004041C3">
      <w:pPr>
        <w:pStyle w:val="41"/>
        <w:rPr>
          <w:rFonts w:ascii="Calibri" w:hAnsi="Calibri"/>
          <w:sz w:val="22"/>
          <w:szCs w:val="22"/>
        </w:rPr>
      </w:pPr>
      <w:r>
        <w:t>9.2.1.4</w:t>
      </w:r>
      <w:r w:rsidRPr="00175ED9">
        <w:rPr>
          <w:rFonts w:ascii="Calibri" w:hAnsi="Calibri"/>
          <w:sz w:val="22"/>
          <w:szCs w:val="22"/>
        </w:rPr>
        <w:tab/>
      </w:r>
      <w:r>
        <w:t>PDU SESSION RESOURCE RELEASE RESPONSE</w:t>
      </w:r>
      <w:r>
        <w:tab/>
      </w:r>
      <w:r>
        <w:fldChar w:fldCharType="begin" w:fldLock="1"/>
      </w:r>
      <w:r>
        <w:instrText xml:space="preserve"> PAGEREF _</w:instrText>
      </w:r>
      <w:del w:id="1046" w:author="Issam" w:date="2019-02-12T23:38:00Z">
        <w:r w:rsidR="00116825">
          <w:delInstrText>Toc525567459</w:delInstrText>
        </w:r>
      </w:del>
      <w:ins w:id="1047" w:author="Issam" w:date="2019-02-12T23:38:00Z">
        <w:r>
          <w:instrText>Toc534720447</w:instrText>
        </w:r>
      </w:ins>
      <w:r>
        <w:instrText xml:space="preserve"> \h </w:instrText>
      </w:r>
      <w:r>
        <w:fldChar w:fldCharType="separate"/>
      </w:r>
      <w:del w:id="1048" w:author="Issam" w:date="2019-02-12T23:38:00Z">
        <w:r w:rsidR="00116825">
          <w:delText>74</w:delText>
        </w:r>
      </w:del>
      <w:ins w:id="1049" w:author="Issam" w:date="2019-02-12T23:38:00Z">
        <w:r>
          <w:t>76</w:t>
        </w:r>
      </w:ins>
      <w:r>
        <w:fldChar w:fldCharType="end"/>
      </w:r>
    </w:p>
    <w:p w14:paraId="452A31AE" w14:textId="4BCDDD90" w:rsidR="004041C3" w:rsidRPr="00175ED9" w:rsidRDefault="004041C3">
      <w:pPr>
        <w:pStyle w:val="41"/>
        <w:rPr>
          <w:rFonts w:ascii="Calibri" w:hAnsi="Calibri"/>
          <w:sz w:val="22"/>
          <w:szCs w:val="22"/>
        </w:rPr>
      </w:pPr>
      <w:r>
        <w:t>9.2.1.5</w:t>
      </w:r>
      <w:r w:rsidRPr="00175ED9">
        <w:rPr>
          <w:rFonts w:ascii="Calibri" w:hAnsi="Calibri"/>
          <w:sz w:val="22"/>
          <w:szCs w:val="22"/>
        </w:rPr>
        <w:tab/>
      </w:r>
      <w:r>
        <w:t>PDU SESSION RESOURCE MODIFY REQUEST</w:t>
      </w:r>
      <w:r>
        <w:tab/>
      </w:r>
      <w:r>
        <w:fldChar w:fldCharType="begin" w:fldLock="1"/>
      </w:r>
      <w:r>
        <w:instrText xml:space="preserve"> PAGEREF _</w:instrText>
      </w:r>
      <w:del w:id="1050" w:author="Issam" w:date="2019-02-12T23:38:00Z">
        <w:r w:rsidR="00116825">
          <w:delInstrText>Toc525567460</w:delInstrText>
        </w:r>
      </w:del>
      <w:ins w:id="1051" w:author="Issam" w:date="2019-02-12T23:38:00Z">
        <w:r>
          <w:instrText>Toc534720448</w:instrText>
        </w:r>
      </w:ins>
      <w:r>
        <w:instrText xml:space="preserve"> \h </w:instrText>
      </w:r>
      <w:r>
        <w:fldChar w:fldCharType="separate"/>
      </w:r>
      <w:del w:id="1052" w:author="Issam" w:date="2019-02-12T23:38:00Z">
        <w:r w:rsidR="00116825">
          <w:delText>74</w:delText>
        </w:r>
      </w:del>
      <w:ins w:id="1053" w:author="Issam" w:date="2019-02-12T23:38:00Z">
        <w:r>
          <w:t>76</w:t>
        </w:r>
      </w:ins>
      <w:r>
        <w:fldChar w:fldCharType="end"/>
      </w:r>
    </w:p>
    <w:p w14:paraId="7EC0BDDE" w14:textId="77E4D721" w:rsidR="004041C3" w:rsidRPr="00175ED9" w:rsidRDefault="004041C3">
      <w:pPr>
        <w:pStyle w:val="41"/>
        <w:rPr>
          <w:rFonts w:ascii="Calibri" w:hAnsi="Calibri"/>
          <w:sz w:val="22"/>
          <w:szCs w:val="22"/>
        </w:rPr>
      </w:pPr>
      <w:r>
        <w:t>9.2.1.6</w:t>
      </w:r>
      <w:r w:rsidRPr="00175ED9">
        <w:rPr>
          <w:rFonts w:ascii="Calibri" w:hAnsi="Calibri"/>
          <w:sz w:val="22"/>
          <w:szCs w:val="22"/>
        </w:rPr>
        <w:tab/>
      </w:r>
      <w:r>
        <w:t>PDU SESSION RESOURCE MODIFY RESPONSE</w:t>
      </w:r>
      <w:r>
        <w:tab/>
      </w:r>
      <w:r>
        <w:fldChar w:fldCharType="begin" w:fldLock="1"/>
      </w:r>
      <w:r>
        <w:instrText xml:space="preserve"> PAGEREF _</w:instrText>
      </w:r>
      <w:del w:id="1054" w:author="Issam" w:date="2019-02-12T23:38:00Z">
        <w:r w:rsidR="00116825">
          <w:delInstrText>Toc525567461</w:delInstrText>
        </w:r>
      </w:del>
      <w:ins w:id="1055" w:author="Issam" w:date="2019-02-12T23:38:00Z">
        <w:r>
          <w:instrText>Toc534720449</w:instrText>
        </w:r>
      </w:ins>
      <w:r>
        <w:instrText xml:space="preserve"> \h </w:instrText>
      </w:r>
      <w:r>
        <w:fldChar w:fldCharType="separate"/>
      </w:r>
      <w:del w:id="1056" w:author="Issam" w:date="2019-02-12T23:38:00Z">
        <w:r w:rsidR="00116825">
          <w:delText>76</w:delText>
        </w:r>
      </w:del>
      <w:ins w:id="1057" w:author="Issam" w:date="2019-02-12T23:38:00Z">
        <w:r>
          <w:t>78</w:t>
        </w:r>
      </w:ins>
      <w:r>
        <w:fldChar w:fldCharType="end"/>
      </w:r>
    </w:p>
    <w:p w14:paraId="4340EFCD" w14:textId="16A27CEF" w:rsidR="004041C3" w:rsidRPr="00175ED9" w:rsidRDefault="004041C3">
      <w:pPr>
        <w:pStyle w:val="41"/>
        <w:rPr>
          <w:rFonts w:ascii="Calibri" w:hAnsi="Calibri"/>
          <w:sz w:val="22"/>
          <w:szCs w:val="22"/>
        </w:rPr>
      </w:pPr>
      <w:r>
        <w:t>9.2.1.7</w:t>
      </w:r>
      <w:r w:rsidRPr="00175ED9">
        <w:rPr>
          <w:rFonts w:ascii="Calibri" w:hAnsi="Calibri"/>
          <w:sz w:val="22"/>
          <w:szCs w:val="22"/>
        </w:rPr>
        <w:tab/>
      </w:r>
      <w:r>
        <w:t>PDU SESSION RESOURCE NOTIFY</w:t>
      </w:r>
      <w:r>
        <w:tab/>
      </w:r>
      <w:r>
        <w:fldChar w:fldCharType="begin" w:fldLock="1"/>
      </w:r>
      <w:r>
        <w:instrText xml:space="preserve"> PAGEREF _</w:instrText>
      </w:r>
      <w:del w:id="1058" w:author="Issam" w:date="2019-02-12T23:38:00Z">
        <w:r w:rsidR="00116825">
          <w:delInstrText>Toc525567462</w:delInstrText>
        </w:r>
      </w:del>
      <w:ins w:id="1059" w:author="Issam" w:date="2019-02-12T23:38:00Z">
        <w:r>
          <w:instrText>Toc534720450</w:instrText>
        </w:r>
      </w:ins>
      <w:r>
        <w:instrText xml:space="preserve"> \h </w:instrText>
      </w:r>
      <w:r>
        <w:fldChar w:fldCharType="separate"/>
      </w:r>
      <w:del w:id="1060" w:author="Issam" w:date="2019-02-12T23:38:00Z">
        <w:r w:rsidR="00116825">
          <w:delText>76</w:delText>
        </w:r>
      </w:del>
      <w:ins w:id="1061" w:author="Issam" w:date="2019-02-12T23:38:00Z">
        <w:r>
          <w:t>78</w:t>
        </w:r>
      </w:ins>
      <w:r>
        <w:fldChar w:fldCharType="end"/>
      </w:r>
    </w:p>
    <w:p w14:paraId="2D3C5295" w14:textId="6EEB4615" w:rsidR="004041C3" w:rsidRPr="00175ED9" w:rsidRDefault="004041C3">
      <w:pPr>
        <w:pStyle w:val="41"/>
        <w:rPr>
          <w:rFonts w:ascii="Calibri" w:hAnsi="Calibri"/>
          <w:sz w:val="22"/>
          <w:szCs w:val="22"/>
        </w:rPr>
      </w:pPr>
      <w:r>
        <w:t>9.2.1.8</w:t>
      </w:r>
      <w:r w:rsidRPr="00175ED9">
        <w:rPr>
          <w:rFonts w:ascii="Calibri" w:hAnsi="Calibri"/>
          <w:sz w:val="22"/>
          <w:szCs w:val="22"/>
        </w:rPr>
        <w:tab/>
      </w:r>
      <w:r>
        <w:t>PDU SESSION RESOURCE MODIFY INDICATION</w:t>
      </w:r>
      <w:r>
        <w:tab/>
      </w:r>
      <w:r>
        <w:fldChar w:fldCharType="begin" w:fldLock="1"/>
      </w:r>
      <w:r>
        <w:instrText xml:space="preserve"> PAGEREF _</w:instrText>
      </w:r>
      <w:del w:id="1062" w:author="Issam" w:date="2019-02-12T23:38:00Z">
        <w:r w:rsidR="00116825">
          <w:delInstrText>Toc525567463</w:delInstrText>
        </w:r>
      </w:del>
      <w:ins w:id="1063" w:author="Issam" w:date="2019-02-12T23:38:00Z">
        <w:r>
          <w:instrText>Toc534720451</w:instrText>
        </w:r>
      </w:ins>
      <w:r>
        <w:instrText xml:space="preserve"> \h </w:instrText>
      </w:r>
      <w:r>
        <w:fldChar w:fldCharType="separate"/>
      </w:r>
      <w:del w:id="1064" w:author="Issam" w:date="2019-02-12T23:38:00Z">
        <w:r w:rsidR="00116825">
          <w:delText>77</w:delText>
        </w:r>
      </w:del>
      <w:ins w:id="1065" w:author="Issam" w:date="2019-02-12T23:38:00Z">
        <w:r>
          <w:t>79</w:t>
        </w:r>
      </w:ins>
      <w:r>
        <w:fldChar w:fldCharType="end"/>
      </w:r>
    </w:p>
    <w:p w14:paraId="7E38E010" w14:textId="55528DC5" w:rsidR="004041C3" w:rsidRPr="00175ED9" w:rsidRDefault="004041C3">
      <w:pPr>
        <w:pStyle w:val="41"/>
        <w:rPr>
          <w:rFonts w:ascii="Calibri" w:hAnsi="Calibri"/>
          <w:sz w:val="22"/>
          <w:szCs w:val="22"/>
        </w:rPr>
      </w:pPr>
      <w:r>
        <w:t>9.2.1.9</w:t>
      </w:r>
      <w:r w:rsidRPr="00175ED9">
        <w:rPr>
          <w:rFonts w:ascii="Calibri" w:hAnsi="Calibri"/>
          <w:sz w:val="22"/>
          <w:szCs w:val="22"/>
        </w:rPr>
        <w:tab/>
      </w:r>
      <w:r>
        <w:t>PDU SESSION RESOURCE MODIFY CONFIRM</w:t>
      </w:r>
      <w:r>
        <w:tab/>
      </w:r>
      <w:r>
        <w:fldChar w:fldCharType="begin" w:fldLock="1"/>
      </w:r>
      <w:r>
        <w:instrText xml:space="preserve"> PAGEREF _</w:instrText>
      </w:r>
      <w:del w:id="1066" w:author="Issam" w:date="2019-02-12T23:38:00Z">
        <w:r w:rsidR="00116825">
          <w:delInstrText>Toc525567464</w:delInstrText>
        </w:r>
      </w:del>
      <w:ins w:id="1067" w:author="Issam" w:date="2019-02-12T23:38:00Z">
        <w:r>
          <w:instrText>Toc534720452</w:instrText>
        </w:r>
      </w:ins>
      <w:r>
        <w:instrText xml:space="preserve"> \h </w:instrText>
      </w:r>
      <w:r>
        <w:fldChar w:fldCharType="separate"/>
      </w:r>
      <w:del w:id="1068" w:author="Issam" w:date="2019-02-12T23:38:00Z">
        <w:r w:rsidR="00116825">
          <w:delText>78</w:delText>
        </w:r>
      </w:del>
      <w:ins w:id="1069" w:author="Issam" w:date="2019-02-12T23:38:00Z">
        <w:r>
          <w:t>80</w:t>
        </w:r>
      </w:ins>
      <w:r>
        <w:fldChar w:fldCharType="end"/>
      </w:r>
    </w:p>
    <w:p w14:paraId="66F8C005" w14:textId="65230F5C" w:rsidR="004041C3" w:rsidRPr="00175ED9" w:rsidRDefault="004041C3">
      <w:pPr>
        <w:pStyle w:val="31"/>
        <w:rPr>
          <w:rFonts w:ascii="Calibri" w:hAnsi="Calibri"/>
          <w:sz w:val="22"/>
          <w:szCs w:val="22"/>
        </w:rPr>
      </w:pPr>
      <w:r>
        <w:t>9.2.2</w:t>
      </w:r>
      <w:r w:rsidRPr="00175ED9">
        <w:rPr>
          <w:rFonts w:ascii="Calibri" w:hAnsi="Calibri"/>
          <w:sz w:val="22"/>
          <w:szCs w:val="22"/>
        </w:rPr>
        <w:tab/>
      </w:r>
      <w:r>
        <w:t>UE Context Management Messages</w:t>
      </w:r>
      <w:r>
        <w:tab/>
      </w:r>
      <w:r>
        <w:fldChar w:fldCharType="begin" w:fldLock="1"/>
      </w:r>
      <w:r>
        <w:instrText xml:space="preserve"> PAGEREF _</w:instrText>
      </w:r>
      <w:del w:id="1070" w:author="Issam" w:date="2019-02-12T23:38:00Z">
        <w:r w:rsidR="00116825">
          <w:delInstrText>Toc525567465</w:delInstrText>
        </w:r>
      </w:del>
      <w:ins w:id="1071" w:author="Issam" w:date="2019-02-12T23:38:00Z">
        <w:r>
          <w:instrText>Toc534720453</w:instrText>
        </w:r>
      </w:ins>
      <w:r>
        <w:instrText xml:space="preserve"> \h </w:instrText>
      </w:r>
      <w:r>
        <w:fldChar w:fldCharType="separate"/>
      </w:r>
      <w:del w:id="1072" w:author="Issam" w:date="2019-02-12T23:38:00Z">
        <w:r w:rsidR="00116825">
          <w:delText>78</w:delText>
        </w:r>
      </w:del>
      <w:ins w:id="1073" w:author="Issam" w:date="2019-02-12T23:38:00Z">
        <w:r>
          <w:t>80</w:t>
        </w:r>
      </w:ins>
      <w:r>
        <w:fldChar w:fldCharType="end"/>
      </w:r>
    </w:p>
    <w:p w14:paraId="6FEB638B" w14:textId="64B7ECB0" w:rsidR="004041C3" w:rsidRPr="00175ED9" w:rsidRDefault="004041C3">
      <w:pPr>
        <w:pStyle w:val="41"/>
        <w:rPr>
          <w:rFonts w:ascii="Calibri" w:hAnsi="Calibri"/>
          <w:sz w:val="22"/>
          <w:szCs w:val="22"/>
        </w:rPr>
      </w:pPr>
      <w:r>
        <w:t>9.</w:t>
      </w:r>
      <w:r>
        <w:rPr>
          <w:lang w:eastAsia="zh-CN"/>
        </w:rPr>
        <w:t>2.2.1</w:t>
      </w:r>
      <w:r w:rsidRPr="00175ED9">
        <w:rPr>
          <w:rFonts w:ascii="Calibri" w:hAnsi="Calibri"/>
          <w:sz w:val="22"/>
          <w:szCs w:val="22"/>
        </w:rPr>
        <w:tab/>
      </w:r>
      <w:r>
        <w:rPr>
          <w:lang w:eastAsia="zh-CN"/>
        </w:rPr>
        <w:t>INITIAL CONTEXT SETUP REQUEST</w:t>
      </w:r>
      <w:r>
        <w:tab/>
      </w:r>
      <w:r>
        <w:fldChar w:fldCharType="begin" w:fldLock="1"/>
      </w:r>
      <w:r>
        <w:instrText xml:space="preserve"> PAGEREF _</w:instrText>
      </w:r>
      <w:del w:id="1074" w:author="Issam" w:date="2019-02-12T23:38:00Z">
        <w:r w:rsidR="00116825">
          <w:delInstrText>Toc525567466</w:delInstrText>
        </w:r>
      </w:del>
      <w:ins w:id="1075" w:author="Issam" w:date="2019-02-12T23:38:00Z">
        <w:r>
          <w:instrText>Toc534720454</w:instrText>
        </w:r>
      </w:ins>
      <w:r>
        <w:instrText xml:space="preserve"> \h </w:instrText>
      </w:r>
      <w:r>
        <w:fldChar w:fldCharType="separate"/>
      </w:r>
      <w:del w:id="1076" w:author="Issam" w:date="2019-02-12T23:38:00Z">
        <w:r w:rsidR="00116825">
          <w:delText>78</w:delText>
        </w:r>
      </w:del>
      <w:ins w:id="1077" w:author="Issam" w:date="2019-02-12T23:38:00Z">
        <w:r>
          <w:t>80</w:t>
        </w:r>
      </w:ins>
      <w:r>
        <w:fldChar w:fldCharType="end"/>
      </w:r>
    </w:p>
    <w:p w14:paraId="3456C2A2" w14:textId="41D447CB" w:rsidR="004041C3" w:rsidRPr="00175ED9" w:rsidRDefault="004041C3">
      <w:pPr>
        <w:pStyle w:val="41"/>
        <w:rPr>
          <w:rFonts w:ascii="Calibri" w:hAnsi="Calibri"/>
          <w:sz w:val="22"/>
          <w:szCs w:val="22"/>
        </w:rPr>
      </w:pPr>
      <w:r>
        <w:t>9.2.2.2</w:t>
      </w:r>
      <w:r w:rsidRPr="00175ED9">
        <w:rPr>
          <w:rFonts w:ascii="Calibri" w:hAnsi="Calibri"/>
          <w:sz w:val="22"/>
          <w:szCs w:val="22"/>
        </w:rPr>
        <w:tab/>
      </w:r>
      <w:r>
        <w:t>INITIAL CONTEXT SETUP RESPONSE</w:t>
      </w:r>
      <w:r>
        <w:tab/>
      </w:r>
      <w:r>
        <w:fldChar w:fldCharType="begin" w:fldLock="1"/>
      </w:r>
      <w:r>
        <w:instrText xml:space="preserve"> PAGEREF _</w:instrText>
      </w:r>
      <w:del w:id="1078" w:author="Issam" w:date="2019-02-12T23:38:00Z">
        <w:r w:rsidR="00116825">
          <w:delInstrText>Toc525567467</w:delInstrText>
        </w:r>
      </w:del>
      <w:ins w:id="1079" w:author="Issam" w:date="2019-02-12T23:38:00Z">
        <w:r>
          <w:instrText>Toc534720455</w:instrText>
        </w:r>
      </w:ins>
      <w:r>
        <w:instrText xml:space="preserve"> \h </w:instrText>
      </w:r>
      <w:r>
        <w:fldChar w:fldCharType="separate"/>
      </w:r>
      <w:del w:id="1080" w:author="Issam" w:date="2019-02-12T23:38:00Z">
        <w:r w:rsidR="00116825">
          <w:delText>79</w:delText>
        </w:r>
      </w:del>
      <w:ins w:id="1081" w:author="Issam" w:date="2019-02-12T23:38:00Z">
        <w:r>
          <w:t>81</w:t>
        </w:r>
      </w:ins>
      <w:r>
        <w:fldChar w:fldCharType="end"/>
      </w:r>
    </w:p>
    <w:p w14:paraId="7F75937E" w14:textId="48389044" w:rsidR="004041C3" w:rsidRPr="00175ED9" w:rsidRDefault="004041C3">
      <w:pPr>
        <w:pStyle w:val="41"/>
        <w:rPr>
          <w:rFonts w:ascii="Calibri" w:hAnsi="Calibri"/>
          <w:sz w:val="22"/>
          <w:szCs w:val="22"/>
        </w:rPr>
      </w:pPr>
      <w:r>
        <w:t>9.2.2.3</w:t>
      </w:r>
      <w:r w:rsidRPr="00175ED9">
        <w:rPr>
          <w:rFonts w:ascii="Calibri" w:hAnsi="Calibri"/>
          <w:sz w:val="22"/>
          <w:szCs w:val="22"/>
        </w:rPr>
        <w:tab/>
      </w:r>
      <w:r>
        <w:t>INITIAL CONTEXT SETUP FAILURE</w:t>
      </w:r>
      <w:r>
        <w:tab/>
      </w:r>
      <w:r>
        <w:fldChar w:fldCharType="begin" w:fldLock="1"/>
      </w:r>
      <w:r>
        <w:instrText xml:space="preserve"> PAGEREF _</w:instrText>
      </w:r>
      <w:del w:id="1082" w:author="Issam" w:date="2019-02-12T23:38:00Z">
        <w:r w:rsidR="00116825">
          <w:delInstrText>Toc525567468</w:delInstrText>
        </w:r>
      </w:del>
      <w:ins w:id="1083" w:author="Issam" w:date="2019-02-12T23:38:00Z">
        <w:r>
          <w:instrText>Toc534720456</w:instrText>
        </w:r>
      </w:ins>
      <w:r>
        <w:instrText xml:space="preserve"> \h </w:instrText>
      </w:r>
      <w:r>
        <w:fldChar w:fldCharType="separate"/>
      </w:r>
      <w:del w:id="1084" w:author="Issam" w:date="2019-02-12T23:38:00Z">
        <w:r w:rsidR="00116825">
          <w:delText>80</w:delText>
        </w:r>
      </w:del>
      <w:ins w:id="1085" w:author="Issam" w:date="2019-02-12T23:38:00Z">
        <w:r>
          <w:t>82</w:t>
        </w:r>
      </w:ins>
      <w:r>
        <w:fldChar w:fldCharType="end"/>
      </w:r>
    </w:p>
    <w:p w14:paraId="5CA85663" w14:textId="4550912F" w:rsidR="004041C3" w:rsidRPr="00175ED9" w:rsidRDefault="004041C3">
      <w:pPr>
        <w:pStyle w:val="41"/>
        <w:rPr>
          <w:rFonts w:ascii="Calibri" w:hAnsi="Calibri"/>
          <w:sz w:val="22"/>
          <w:szCs w:val="22"/>
        </w:rPr>
      </w:pPr>
      <w:r>
        <w:t>9.2.2.4</w:t>
      </w:r>
      <w:r w:rsidRPr="00175ED9">
        <w:rPr>
          <w:rFonts w:ascii="Calibri" w:hAnsi="Calibri"/>
          <w:sz w:val="22"/>
          <w:szCs w:val="22"/>
        </w:rPr>
        <w:tab/>
      </w:r>
      <w:r>
        <w:t>UE CONTEXT RELEASE REQUEST</w:t>
      </w:r>
      <w:r>
        <w:tab/>
      </w:r>
      <w:r>
        <w:fldChar w:fldCharType="begin" w:fldLock="1"/>
      </w:r>
      <w:r>
        <w:instrText xml:space="preserve"> PAGEREF _</w:instrText>
      </w:r>
      <w:del w:id="1086" w:author="Issam" w:date="2019-02-12T23:38:00Z">
        <w:r w:rsidR="00116825">
          <w:delInstrText>Toc525567469</w:delInstrText>
        </w:r>
      </w:del>
      <w:ins w:id="1087" w:author="Issam" w:date="2019-02-12T23:38:00Z">
        <w:r>
          <w:instrText>Toc534720457</w:instrText>
        </w:r>
      </w:ins>
      <w:r>
        <w:instrText xml:space="preserve"> \h </w:instrText>
      </w:r>
      <w:r>
        <w:fldChar w:fldCharType="separate"/>
      </w:r>
      <w:del w:id="1088" w:author="Issam" w:date="2019-02-12T23:38:00Z">
        <w:r w:rsidR="00116825">
          <w:delText>80</w:delText>
        </w:r>
      </w:del>
      <w:ins w:id="1089" w:author="Issam" w:date="2019-02-12T23:38:00Z">
        <w:r>
          <w:t>83</w:t>
        </w:r>
      </w:ins>
      <w:r>
        <w:fldChar w:fldCharType="end"/>
      </w:r>
    </w:p>
    <w:p w14:paraId="4106F97E" w14:textId="7CA48343" w:rsidR="004041C3" w:rsidRPr="00175ED9" w:rsidRDefault="004041C3">
      <w:pPr>
        <w:pStyle w:val="41"/>
        <w:rPr>
          <w:rFonts w:ascii="Calibri" w:hAnsi="Calibri"/>
          <w:sz w:val="22"/>
          <w:szCs w:val="22"/>
        </w:rPr>
      </w:pPr>
      <w:r>
        <w:t>9.2.2.5</w:t>
      </w:r>
      <w:r w:rsidRPr="00175ED9">
        <w:rPr>
          <w:rFonts w:ascii="Calibri" w:hAnsi="Calibri"/>
          <w:sz w:val="22"/>
          <w:szCs w:val="22"/>
        </w:rPr>
        <w:tab/>
      </w:r>
      <w:r>
        <w:t>UE CONTEXT RELEASE COMMAND</w:t>
      </w:r>
      <w:r>
        <w:tab/>
      </w:r>
      <w:r>
        <w:fldChar w:fldCharType="begin" w:fldLock="1"/>
      </w:r>
      <w:r>
        <w:instrText xml:space="preserve"> PAGEREF _</w:instrText>
      </w:r>
      <w:del w:id="1090" w:author="Issam" w:date="2019-02-12T23:38:00Z">
        <w:r w:rsidR="00116825">
          <w:delInstrText>Toc525567470</w:delInstrText>
        </w:r>
      </w:del>
      <w:ins w:id="1091" w:author="Issam" w:date="2019-02-12T23:38:00Z">
        <w:r>
          <w:instrText>Toc534720458</w:instrText>
        </w:r>
      </w:ins>
      <w:r>
        <w:instrText xml:space="preserve"> \h </w:instrText>
      </w:r>
      <w:r>
        <w:fldChar w:fldCharType="separate"/>
      </w:r>
      <w:del w:id="1092" w:author="Issam" w:date="2019-02-12T23:38:00Z">
        <w:r w:rsidR="00116825">
          <w:delText>81</w:delText>
        </w:r>
      </w:del>
      <w:ins w:id="1093" w:author="Issam" w:date="2019-02-12T23:38:00Z">
        <w:r>
          <w:t>83</w:t>
        </w:r>
      </w:ins>
      <w:r>
        <w:fldChar w:fldCharType="end"/>
      </w:r>
    </w:p>
    <w:p w14:paraId="439E3555" w14:textId="6B00F8B5" w:rsidR="004041C3" w:rsidRPr="00175ED9" w:rsidRDefault="004041C3">
      <w:pPr>
        <w:pStyle w:val="41"/>
        <w:rPr>
          <w:rFonts w:ascii="Calibri" w:hAnsi="Calibri"/>
          <w:sz w:val="22"/>
          <w:szCs w:val="22"/>
        </w:rPr>
      </w:pPr>
      <w:r>
        <w:t>9.2.2.6</w:t>
      </w:r>
      <w:r w:rsidRPr="00175ED9">
        <w:rPr>
          <w:rFonts w:ascii="Calibri" w:hAnsi="Calibri"/>
          <w:sz w:val="22"/>
          <w:szCs w:val="22"/>
        </w:rPr>
        <w:tab/>
      </w:r>
      <w:r>
        <w:t>UE CONTEXT RELEASE COMPLETE</w:t>
      </w:r>
      <w:r>
        <w:tab/>
      </w:r>
      <w:r>
        <w:fldChar w:fldCharType="begin" w:fldLock="1"/>
      </w:r>
      <w:r>
        <w:instrText xml:space="preserve"> PAGEREF _</w:instrText>
      </w:r>
      <w:del w:id="1094" w:author="Issam" w:date="2019-02-12T23:38:00Z">
        <w:r w:rsidR="00116825">
          <w:delInstrText>Toc525567471</w:delInstrText>
        </w:r>
      </w:del>
      <w:ins w:id="1095" w:author="Issam" w:date="2019-02-12T23:38:00Z">
        <w:r>
          <w:instrText>Toc534720459</w:instrText>
        </w:r>
      </w:ins>
      <w:r>
        <w:instrText xml:space="preserve"> \h </w:instrText>
      </w:r>
      <w:r>
        <w:fldChar w:fldCharType="separate"/>
      </w:r>
      <w:del w:id="1096" w:author="Issam" w:date="2019-02-12T23:38:00Z">
        <w:r w:rsidR="00116825">
          <w:delText>81</w:delText>
        </w:r>
      </w:del>
      <w:ins w:id="1097" w:author="Issam" w:date="2019-02-12T23:38:00Z">
        <w:r>
          <w:t>84</w:t>
        </w:r>
      </w:ins>
      <w:r>
        <w:fldChar w:fldCharType="end"/>
      </w:r>
    </w:p>
    <w:p w14:paraId="2770E090" w14:textId="303C638C" w:rsidR="004041C3" w:rsidRPr="00175ED9" w:rsidRDefault="004041C3">
      <w:pPr>
        <w:pStyle w:val="41"/>
        <w:rPr>
          <w:rFonts w:ascii="Calibri" w:hAnsi="Calibri"/>
          <w:sz w:val="22"/>
          <w:szCs w:val="22"/>
        </w:rPr>
      </w:pPr>
      <w:r>
        <w:t>9.2.2.7</w:t>
      </w:r>
      <w:r w:rsidRPr="00175ED9">
        <w:rPr>
          <w:rFonts w:ascii="Calibri" w:hAnsi="Calibri"/>
          <w:sz w:val="22"/>
          <w:szCs w:val="22"/>
        </w:rPr>
        <w:tab/>
      </w:r>
      <w:r>
        <w:t>UE CONTEXT MODIFICATION REQUEST</w:t>
      </w:r>
      <w:r>
        <w:tab/>
      </w:r>
      <w:r>
        <w:fldChar w:fldCharType="begin" w:fldLock="1"/>
      </w:r>
      <w:r>
        <w:instrText xml:space="preserve"> PAGEREF _</w:instrText>
      </w:r>
      <w:del w:id="1098" w:author="Issam" w:date="2019-02-12T23:38:00Z">
        <w:r w:rsidR="00116825">
          <w:delInstrText>Toc525567472</w:delInstrText>
        </w:r>
      </w:del>
      <w:ins w:id="1099" w:author="Issam" w:date="2019-02-12T23:38:00Z">
        <w:r>
          <w:instrText>Toc534720460</w:instrText>
        </w:r>
      </w:ins>
      <w:r>
        <w:instrText xml:space="preserve"> \h </w:instrText>
      </w:r>
      <w:r>
        <w:fldChar w:fldCharType="separate"/>
      </w:r>
      <w:del w:id="1100" w:author="Issam" w:date="2019-02-12T23:38:00Z">
        <w:r w:rsidR="00116825">
          <w:delText>81</w:delText>
        </w:r>
      </w:del>
      <w:ins w:id="1101" w:author="Issam" w:date="2019-02-12T23:38:00Z">
        <w:r>
          <w:t>84</w:t>
        </w:r>
      </w:ins>
      <w:r>
        <w:fldChar w:fldCharType="end"/>
      </w:r>
    </w:p>
    <w:p w14:paraId="3063B042" w14:textId="4CBB0B96" w:rsidR="004041C3" w:rsidRPr="00175ED9" w:rsidRDefault="004041C3">
      <w:pPr>
        <w:pStyle w:val="41"/>
        <w:rPr>
          <w:rFonts w:ascii="Calibri" w:hAnsi="Calibri"/>
          <w:sz w:val="22"/>
          <w:szCs w:val="22"/>
        </w:rPr>
      </w:pPr>
      <w:r>
        <w:t>9.2.2.8</w:t>
      </w:r>
      <w:r w:rsidRPr="00175ED9">
        <w:rPr>
          <w:rFonts w:ascii="Calibri" w:hAnsi="Calibri"/>
          <w:sz w:val="22"/>
          <w:szCs w:val="22"/>
        </w:rPr>
        <w:tab/>
      </w:r>
      <w:r>
        <w:t>UE CONTEXT MODIFICATION RESPONSE</w:t>
      </w:r>
      <w:r>
        <w:tab/>
      </w:r>
      <w:r>
        <w:fldChar w:fldCharType="begin" w:fldLock="1"/>
      </w:r>
      <w:r>
        <w:instrText xml:space="preserve"> PAGEREF _</w:instrText>
      </w:r>
      <w:del w:id="1102" w:author="Issam" w:date="2019-02-12T23:38:00Z">
        <w:r w:rsidR="00116825">
          <w:delInstrText>Toc525567473</w:delInstrText>
        </w:r>
      </w:del>
      <w:ins w:id="1103" w:author="Issam" w:date="2019-02-12T23:38:00Z">
        <w:r>
          <w:instrText>Toc534720461</w:instrText>
        </w:r>
      </w:ins>
      <w:r>
        <w:instrText xml:space="preserve"> \h </w:instrText>
      </w:r>
      <w:r>
        <w:fldChar w:fldCharType="separate"/>
      </w:r>
      <w:del w:id="1104" w:author="Issam" w:date="2019-02-12T23:38:00Z">
        <w:r w:rsidR="00116825">
          <w:delText>82</w:delText>
        </w:r>
      </w:del>
      <w:ins w:id="1105" w:author="Issam" w:date="2019-02-12T23:38:00Z">
        <w:r>
          <w:t>85</w:t>
        </w:r>
      </w:ins>
      <w:r>
        <w:fldChar w:fldCharType="end"/>
      </w:r>
    </w:p>
    <w:p w14:paraId="7B6D9370" w14:textId="437DF1BA" w:rsidR="004041C3" w:rsidRPr="00175ED9" w:rsidRDefault="004041C3">
      <w:pPr>
        <w:pStyle w:val="41"/>
        <w:rPr>
          <w:rFonts w:ascii="Calibri" w:hAnsi="Calibri"/>
          <w:sz w:val="22"/>
          <w:szCs w:val="22"/>
        </w:rPr>
      </w:pPr>
      <w:r>
        <w:t>9.2.2.9</w:t>
      </w:r>
      <w:r w:rsidRPr="00175ED9">
        <w:rPr>
          <w:rFonts w:ascii="Calibri" w:hAnsi="Calibri"/>
          <w:sz w:val="22"/>
          <w:szCs w:val="22"/>
        </w:rPr>
        <w:tab/>
      </w:r>
      <w:r>
        <w:t>UE CONTEXT MODIFICATION FAILURE</w:t>
      </w:r>
      <w:r>
        <w:tab/>
      </w:r>
      <w:r>
        <w:fldChar w:fldCharType="begin" w:fldLock="1"/>
      </w:r>
      <w:r>
        <w:instrText xml:space="preserve"> PAGEREF _</w:instrText>
      </w:r>
      <w:del w:id="1106" w:author="Issam" w:date="2019-02-12T23:38:00Z">
        <w:r w:rsidR="00116825">
          <w:delInstrText>Toc525567474</w:delInstrText>
        </w:r>
      </w:del>
      <w:ins w:id="1107" w:author="Issam" w:date="2019-02-12T23:38:00Z">
        <w:r>
          <w:instrText>Toc534720462</w:instrText>
        </w:r>
      </w:ins>
      <w:r>
        <w:instrText xml:space="preserve"> \h </w:instrText>
      </w:r>
      <w:r>
        <w:fldChar w:fldCharType="separate"/>
      </w:r>
      <w:del w:id="1108" w:author="Issam" w:date="2019-02-12T23:38:00Z">
        <w:r w:rsidR="00116825">
          <w:delText>82</w:delText>
        </w:r>
      </w:del>
      <w:ins w:id="1109" w:author="Issam" w:date="2019-02-12T23:38:00Z">
        <w:r>
          <w:t>85</w:t>
        </w:r>
      </w:ins>
      <w:r>
        <w:fldChar w:fldCharType="end"/>
      </w:r>
    </w:p>
    <w:p w14:paraId="35BE2A1F" w14:textId="4D830C6D" w:rsidR="004041C3" w:rsidRPr="00175ED9" w:rsidRDefault="004041C3">
      <w:pPr>
        <w:pStyle w:val="41"/>
        <w:rPr>
          <w:rFonts w:ascii="Calibri" w:hAnsi="Calibri"/>
          <w:sz w:val="22"/>
          <w:szCs w:val="22"/>
        </w:rPr>
      </w:pPr>
      <w:r>
        <w:t>9.2.2.10</w:t>
      </w:r>
      <w:r w:rsidRPr="00175ED9">
        <w:rPr>
          <w:rFonts w:ascii="Calibri" w:hAnsi="Calibri"/>
          <w:sz w:val="22"/>
          <w:szCs w:val="22"/>
        </w:rPr>
        <w:tab/>
      </w:r>
      <w:r>
        <w:t>RRC INACTIVE TRANSITION REPORT</w:t>
      </w:r>
      <w:r>
        <w:tab/>
      </w:r>
      <w:r>
        <w:fldChar w:fldCharType="begin" w:fldLock="1"/>
      </w:r>
      <w:r>
        <w:instrText xml:space="preserve"> PAGEREF _</w:instrText>
      </w:r>
      <w:del w:id="1110" w:author="Issam" w:date="2019-02-12T23:38:00Z">
        <w:r w:rsidR="00116825">
          <w:delInstrText>Toc525567475</w:delInstrText>
        </w:r>
      </w:del>
      <w:ins w:id="1111" w:author="Issam" w:date="2019-02-12T23:38:00Z">
        <w:r>
          <w:instrText>Toc534720463</w:instrText>
        </w:r>
      </w:ins>
      <w:r>
        <w:instrText xml:space="preserve"> \h </w:instrText>
      </w:r>
      <w:r>
        <w:fldChar w:fldCharType="separate"/>
      </w:r>
      <w:del w:id="1112" w:author="Issam" w:date="2019-02-12T23:38:00Z">
        <w:r w:rsidR="00116825">
          <w:delText>82</w:delText>
        </w:r>
      </w:del>
      <w:ins w:id="1113" w:author="Issam" w:date="2019-02-12T23:38:00Z">
        <w:r>
          <w:t>85</w:t>
        </w:r>
      </w:ins>
      <w:r>
        <w:fldChar w:fldCharType="end"/>
      </w:r>
    </w:p>
    <w:p w14:paraId="5B62B99B" w14:textId="5A9FEBC7" w:rsidR="004041C3" w:rsidRPr="00175ED9" w:rsidRDefault="004041C3">
      <w:pPr>
        <w:pStyle w:val="31"/>
        <w:rPr>
          <w:rFonts w:ascii="Calibri" w:hAnsi="Calibri"/>
          <w:sz w:val="22"/>
          <w:szCs w:val="22"/>
        </w:rPr>
      </w:pPr>
      <w:r>
        <w:t>9.2.3</w:t>
      </w:r>
      <w:r w:rsidRPr="00175ED9">
        <w:rPr>
          <w:rFonts w:ascii="Calibri" w:hAnsi="Calibri"/>
          <w:sz w:val="22"/>
          <w:szCs w:val="22"/>
        </w:rPr>
        <w:tab/>
      </w:r>
      <w:r>
        <w:t>UE Mobility Management Messages</w:t>
      </w:r>
      <w:r>
        <w:tab/>
      </w:r>
      <w:r>
        <w:fldChar w:fldCharType="begin" w:fldLock="1"/>
      </w:r>
      <w:r>
        <w:instrText xml:space="preserve"> PAGEREF _</w:instrText>
      </w:r>
      <w:del w:id="1114" w:author="Issam" w:date="2019-02-12T23:38:00Z">
        <w:r w:rsidR="00116825">
          <w:delInstrText>Toc525567476</w:delInstrText>
        </w:r>
      </w:del>
      <w:ins w:id="1115" w:author="Issam" w:date="2019-02-12T23:38:00Z">
        <w:r>
          <w:instrText>Toc534720464</w:instrText>
        </w:r>
      </w:ins>
      <w:r>
        <w:instrText xml:space="preserve"> \h </w:instrText>
      </w:r>
      <w:r>
        <w:fldChar w:fldCharType="separate"/>
      </w:r>
      <w:del w:id="1116" w:author="Issam" w:date="2019-02-12T23:38:00Z">
        <w:r w:rsidR="00116825">
          <w:delText>83</w:delText>
        </w:r>
      </w:del>
      <w:ins w:id="1117" w:author="Issam" w:date="2019-02-12T23:38:00Z">
        <w:r>
          <w:t>86</w:t>
        </w:r>
      </w:ins>
      <w:r>
        <w:fldChar w:fldCharType="end"/>
      </w:r>
    </w:p>
    <w:p w14:paraId="7577610C" w14:textId="603C5A14" w:rsidR="004041C3" w:rsidRPr="00175ED9" w:rsidRDefault="004041C3">
      <w:pPr>
        <w:pStyle w:val="41"/>
        <w:rPr>
          <w:rFonts w:ascii="Calibri" w:hAnsi="Calibri"/>
          <w:sz w:val="22"/>
          <w:szCs w:val="22"/>
        </w:rPr>
      </w:pPr>
      <w:r>
        <w:t>9.2.3.1</w:t>
      </w:r>
      <w:r w:rsidRPr="00175ED9">
        <w:rPr>
          <w:rFonts w:ascii="Calibri" w:hAnsi="Calibri"/>
          <w:sz w:val="22"/>
          <w:szCs w:val="22"/>
        </w:rPr>
        <w:tab/>
      </w:r>
      <w:r>
        <w:t>HANDOVER REQUIRED</w:t>
      </w:r>
      <w:r>
        <w:tab/>
      </w:r>
      <w:r>
        <w:fldChar w:fldCharType="begin" w:fldLock="1"/>
      </w:r>
      <w:r>
        <w:instrText xml:space="preserve"> PAGEREF _</w:instrText>
      </w:r>
      <w:del w:id="1118" w:author="Issam" w:date="2019-02-12T23:38:00Z">
        <w:r w:rsidR="00116825">
          <w:delInstrText>Toc525567477</w:delInstrText>
        </w:r>
      </w:del>
      <w:ins w:id="1119" w:author="Issam" w:date="2019-02-12T23:38:00Z">
        <w:r>
          <w:instrText>Toc534720465</w:instrText>
        </w:r>
      </w:ins>
      <w:r>
        <w:instrText xml:space="preserve"> \h </w:instrText>
      </w:r>
      <w:r>
        <w:fldChar w:fldCharType="separate"/>
      </w:r>
      <w:del w:id="1120" w:author="Issam" w:date="2019-02-12T23:38:00Z">
        <w:r w:rsidR="00116825">
          <w:delText>83</w:delText>
        </w:r>
      </w:del>
      <w:ins w:id="1121" w:author="Issam" w:date="2019-02-12T23:38:00Z">
        <w:r>
          <w:t>86</w:t>
        </w:r>
      </w:ins>
      <w:r>
        <w:fldChar w:fldCharType="end"/>
      </w:r>
    </w:p>
    <w:p w14:paraId="7FD2FF38" w14:textId="0DD4BCDF" w:rsidR="004041C3" w:rsidRPr="00175ED9" w:rsidRDefault="004041C3">
      <w:pPr>
        <w:pStyle w:val="41"/>
        <w:rPr>
          <w:rFonts w:ascii="Calibri" w:hAnsi="Calibri"/>
          <w:sz w:val="22"/>
          <w:szCs w:val="22"/>
        </w:rPr>
      </w:pPr>
      <w:r>
        <w:t>9.2.3.2</w:t>
      </w:r>
      <w:r w:rsidRPr="00175ED9">
        <w:rPr>
          <w:rFonts w:ascii="Calibri" w:hAnsi="Calibri"/>
          <w:sz w:val="22"/>
          <w:szCs w:val="22"/>
        </w:rPr>
        <w:tab/>
      </w:r>
      <w:r>
        <w:t>HANDOVER COMMAND</w:t>
      </w:r>
      <w:r>
        <w:tab/>
      </w:r>
      <w:r>
        <w:fldChar w:fldCharType="begin" w:fldLock="1"/>
      </w:r>
      <w:r>
        <w:instrText xml:space="preserve"> PAGEREF _</w:instrText>
      </w:r>
      <w:del w:id="1122" w:author="Issam" w:date="2019-02-12T23:38:00Z">
        <w:r w:rsidR="00116825">
          <w:delInstrText>Toc525567478</w:delInstrText>
        </w:r>
      </w:del>
      <w:ins w:id="1123" w:author="Issam" w:date="2019-02-12T23:38:00Z">
        <w:r>
          <w:instrText>Toc534720466</w:instrText>
        </w:r>
      </w:ins>
      <w:r>
        <w:instrText xml:space="preserve"> \h </w:instrText>
      </w:r>
      <w:r>
        <w:fldChar w:fldCharType="separate"/>
      </w:r>
      <w:del w:id="1124" w:author="Issam" w:date="2019-02-12T23:38:00Z">
        <w:r w:rsidR="00116825">
          <w:delText>83</w:delText>
        </w:r>
      </w:del>
      <w:ins w:id="1125" w:author="Issam" w:date="2019-02-12T23:38:00Z">
        <w:r>
          <w:t>86</w:t>
        </w:r>
      </w:ins>
      <w:r>
        <w:fldChar w:fldCharType="end"/>
      </w:r>
    </w:p>
    <w:p w14:paraId="5C95FCE8" w14:textId="03F11A86" w:rsidR="004041C3" w:rsidRPr="00175ED9" w:rsidRDefault="004041C3">
      <w:pPr>
        <w:pStyle w:val="41"/>
        <w:rPr>
          <w:rFonts w:ascii="Calibri" w:hAnsi="Calibri"/>
          <w:sz w:val="22"/>
          <w:szCs w:val="22"/>
        </w:rPr>
      </w:pPr>
      <w:r>
        <w:t>9.2.3.3</w:t>
      </w:r>
      <w:r w:rsidRPr="00175ED9">
        <w:rPr>
          <w:rFonts w:ascii="Calibri" w:hAnsi="Calibri"/>
          <w:sz w:val="22"/>
          <w:szCs w:val="22"/>
        </w:rPr>
        <w:tab/>
      </w:r>
      <w:r>
        <w:t>HANDOVER PREPARATION FAILURE</w:t>
      </w:r>
      <w:r>
        <w:tab/>
      </w:r>
      <w:r>
        <w:fldChar w:fldCharType="begin" w:fldLock="1"/>
      </w:r>
      <w:r>
        <w:instrText xml:space="preserve"> PAGEREF _</w:instrText>
      </w:r>
      <w:del w:id="1126" w:author="Issam" w:date="2019-02-12T23:38:00Z">
        <w:r w:rsidR="00116825">
          <w:delInstrText>Toc525567479</w:delInstrText>
        </w:r>
      </w:del>
      <w:ins w:id="1127" w:author="Issam" w:date="2019-02-12T23:38:00Z">
        <w:r>
          <w:instrText>Toc534720467</w:instrText>
        </w:r>
      </w:ins>
      <w:r>
        <w:instrText xml:space="preserve"> \h </w:instrText>
      </w:r>
      <w:r>
        <w:fldChar w:fldCharType="separate"/>
      </w:r>
      <w:del w:id="1128" w:author="Issam" w:date="2019-02-12T23:38:00Z">
        <w:r w:rsidR="00116825">
          <w:delText>84</w:delText>
        </w:r>
      </w:del>
      <w:ins w:id="1129" w:author="Issam" w:date="2019-02-12T23:38:00Z">
        <w:r>
          <w:t>87</w:t>
        </w:r>
      </w:ins>
      <w:r>
        <w:fldChar w:fldCharType="end"/>
      </w:r>
    </w:p>
    <w:p w14:paraId="011429F9" w14:textId="51A3C848" w:rsidR="004041C3" w:rsidRPr="00175ED9" w:rsidRDefault="004041C3">
      <w:pPr>
        <w:pStyle w:val="41"/>
        <w:rPr>
          <w:rFonts w:ascii="Calibri" w:hAnsi="Calibri"/>
          <w:sz w:val="22"/>
          <w:szCs w:val="22"/>
        </w:rPr>
      </w:pPr>
      <w:r>
        <w:t>9.2.3.4</w:t>
      </w:r>
      <w:r w:rsidRPr="00175ED9">
        <w:rPr>
          <w:rFonts w:ascii="Calibri" w:hAnsi="Calibri"/>
          <w:sz w:val="22"/>
          <w:szCs w:val="22"/>
        </w:rPr>
        <w:tab/>
      </w:r>
      <w:r>
        <w:t>HANDOVER REQUEST</w:t>
      </w:r>
      <w:r>
        <w:tab/>
      </w:r>
      <w:r>
        <w:fldChar w:fldCharType="begin" w:fldLock="1"/>
      </w:r>
      <w:r>
        <w:instrText xml:space="preserve"> PAGEREF _</w:instrText>
      </w:r>
      <w:del w:id="1130" w:author="Issam" w:date="2019-02-12T23:38:00Z">
        <w:r w:rsidR="00116825">
          <w:delInstrText>Toc525567480</w:delInstrText>
        </w:r>
      </w:del>
      <w:ins w:id="1131" w:author="Issam" w:date="2019-02-12T23:38:00Z">
        <w:r>
          <w:instrText>Toc534720468</w:instrText>
        </w:r>
      </w:ins>
      <w:r>
        <w:instrText xml:space="preserve"> \h </w:instrText>
      </w:r>
      <w:r>
        <w:fldChar w:fldCharType="separate"/>
      </w:r>
      <w:del w:id="1132" w:author="Issam" w:date="2019-02-12T23:38:00Z">
        <w:r w:rsidR="00116825">
          <w:delText>85</w:delText>
        </w:r>
      </w:del>
      <w:ins w:id="1133" w:author="Issam" w:date="2019-02-12T23:38:00Z">
        <w:r>
          <w:t>88</w:t>
        </w:r>
      </w:ins>
      <w:r>
        <w:fldChar w:fldCharType="end"/>
      </w:r>
    </w:p>
    <w:p w14:paraId="7D9AF930" w14:textId="3171E4DA" w:rsidR="004041C3" w:rsidRPr="00175ED9" w:rsidRDefault="004041C3">
      <w:pPr>
        <w:pStyle w:val="41"/>
        <w:rPr>
          <w:rFonts w:ascii="Calibri" w:hAnsi="Calibri"/>
          <w:sz w:val="22"/>
          <w:szCs w:val="22"/>
        </w:rPr>
      </w:pPr>
      <w:r>
        <w:t>9.2.3.5</w:t>
      </w:r>
      <w:r w:rsidRPr="00175ED9">
        <w:rPr>
          <w:rFonts w:ascii="Calibri" w:hAnsi="Calibri"/>
          <w:sz w:val="22"/>
          <w:szCs w:val="22"/>
        </w:rPr>
        <w:tab/>
      </w:r>
      <w:r>
        <w:t>HANDOVER REQUEST ACKNOWLEDGE</w:t>
      </w:r>
      <w:r>
        <w:tab/>
      </w:r>
      <w:r>
        <w:fldChar w:fldCharType="begin" w:fldLock="1"/>
      </w:r>
      <w:r>
        <w:instrText xml:space="preserve"> PAGEREF _</w:instrText>
      </w:r>
      <w:del w:id="1134" w:author="Issam" w:date="2019-02-12T23:38:00Z">
        <w:r w:rsidR="00116825">
          <w:delInstrText>Toc525567481</w:delInstrText>
        </w:r>
      </w:del>
      <w:ins w:id="1135" w:author="Issam" w:date="2019-02-12T23:38:00Z">
        <w:r>
          <w:instrText>Toc534720469</w:instrText>
        </w:r>
      </w:ins>
      <w:r>
        <w:instrText xml:space="preserve"> \h </w:instrText>
      </w:r>
      <w:r>
        <w:fldChar w:fldCharType="separate"/>
      </w:r>
      <w:del w:id="1136" w:author="Issam" w:date="2019-02-12T23:38:00Z">
        <w:r w:rsidR="00116825">
          <w:delText>86</w:delText>
        </w:r>
      </w:del>
      <w:ins w:id="1137" w:author="Issam" w:date="2019-02-12T23:38:00Z">
        <w:r>
          <w:t>89</w:t>
        </w:r>
      </w:ins>
      <w:r>
        <w:fldChar w:fldCharType="end"/>
      </w:r>
    </w:p>
    <w:p w14:paraId="3D56AE6F" w14:textId="3FC7E36F" w:rsidR="004041C3" w:rsidRPr="00175ED9" w:rsidRDefault="004041C3">
      <w:pPr>
        <w:pStyle w:val="41"/>
        <w:rPr>
          <w:rFonts w:ascii="Calibri" w:hAnsi="Calibri"/>
          <w:sz w:val="22"/>
          <w:szCs w:val="22"/>
        </w:rPr>
      </w:pPr>
      <w:r>
        <w:t>9.2.3.6</w:t>
      </w:r>
      <w:r w:rsidRPr="00175ED9">
        <w:rPr>
          <w:rFonts w:ascii="Calibri" w:hAnsi="Calibri"/>
          <w:sz w:val="22"/>
          <w:szCs w:val="22"/>
        </w:rPr>
        <w:tab/>
      </w:r>
      <w:r>
        <w:t>HANDOVER FAILURE</w:t>
      </w:r>
      <w:r>
        <w:tab/>
      </w:r>
      <w:r>
        <w:fldChar w:fldCharType="begin" w:fldLock="1"/>
      </w:r>
      <w:r>
        <w:instrText xml:space="preserve"> PAGEREF _</w:instrText>
      </w:r>
      <w:del w:id="1138" w:author="Issam" w:date="2019-02-12T23:38:00Z">
        <w:r w:rsidR="00116825">
          <w:delInstrText>Toc525567482</w:delInstrText>
        </w:r>
      </w:del>
      <w:ins w:id="1139" w:author="Issam" w:date="2019-02-12T23:38:00Z">
        <w:r>
          <w:instrText>Toc534720470</w:instrText>
        </w:r>
      </w:ins>
      <w:r>
        <w:instrText xml:space="preserve"> \h </w:instrText>
      </w:r>
      <w:r>
        <w:fldChar w:fldCharType="separate"/>
      </w:r>
      <w:del w:id="1140" w:author="Issam" w:date="2019-02-12T23:38:00Z">
        <w:r w:rsidR="00116825">
          <w:delText>86</w:delText>
        </w:r>
      </w:del>
      <w:ins w:id="1141" w:author="Issam" w:date="2019-02-12T23:38:00Z">
        <w:r>
          <w:t>89</w:t>
        </w:r>
      </w:ins>
      <w:r>
        <w:fldChar w:fldCharType="end"/>
      </w:r>
    </w:p>
    <w:p w14:paraId="416EB16A" w14:textId="58186B2C" w:rsidR="004041C3" w:rsidRPr="00175ED9" w:rsidRDefault="004041C3">
      <w:pPr>
        <w:pStyle w:val="41"/>
        <w:rPr>
          <w:rFonts w:ascii="Calibri" w:hAnsi="Calibri"/>
          <w:sz w:val="22"/>
          <w:szCs w:val="22"/>
        </w:rPr>
      </w:pPr>
      <w:r>
        <w:t>9.2.3.7</w:t>
      </w:r>
      <w:r w:rsidRPr="00175ED9">
        <w:rPr>
          <w:rFonts w:ascii="Calibri" w:hAnsi="Calibri"/>
          <w:sz w:val="22"/>
          <w:szCs w:val="22"/>
        </w:rPr>
        <w:tab/>
      </w:r>
      <w:r>
        <w:t>HANDOVER NOTIFY</w:t>
      </w:r>
      <w:r>
        <w:tab/>
      </w:r>
      <w:r>
        <w:fldChar w:fldCharType="begin" w:fldLock="1"/>
      </w:r>
      <w:r>
        <w:instrText xml:space="preserve"> PAGEREF _</w:instrText>
      </w:r>
      <w:del w:id="1142" w:author="Issam" w:date="2019-02-12T23:38:00Z">
        <w:r w:rsidR="00116825">
          <w:delInstrText>Toc525567483</w:delInstrText>
        </w:r>
      </w:del>
      <w:ins w:id="1143" w:author="Issam" w:date="2019-02-12T23:38:00Z">
        <w:r>
          <w:instrText>Toc534720471</w:instrText>
        </w:r>
      </w:ins>
      <w:r>
        <w:instrText xml:space="preserve"> \h </w:instrText>
      </w:r>
      <w:r>
        <w:fldChar w:fldCharType="separate"/>
      </w:r>
      <w:del w:id="1144" w:author="Issam" w:date="2019-02-12T23:38:00Z">
        <w:r w:rsidR="00116825">
          <w:delText>87</w:delText>
        </w:r>
      </w:del>
      <w:ins w:id="1145" w:author="Issam" w:date="2019-02-12T23:38:00Z">
        <w:r>
          <w:t>90</w:t>
        </w:r>
      </w:ins>
      <w:r>
        <w:fldChar w:fldCharType="end"/>
      </w:r>
    </w:p>
    <w:p w14:paraId="4E990839" w14:textId="5B38FFCE" w:rsidR="004041C3" w:rsidRPr="00175ED9" w:rsidRDefault="004041C3">
      <w:pPr>
        <w:pStyle w:val="41"/>
        <w:rPr>
          <w:rFonts w:ascii="Calibri" w:hAnsi="Calibri"/>
          <w:sz w:val="22"/>
          <w:szCs w:val="22"/>
        </w:rPr>
      </w:pPr>
      <w:r>
        <w:t>9.2.3.8</w:t>
      </w:r>
      <w:r w:rsidRPr="00175ED9">
        <w:rPr>
          <w:rFonts w:ascii="Calibri" w:hAnsi="Calibri"/>
          <w:sz w:val="22"/>
          <w:szCs w:val="22"/>
        </w:rPr>
        <w:tab/>
      </w:r>
      <w:r>
        <w:t>PATH SWITCH REQUEST</w:t>
      </w:r>
      <w:r>
        <w:tab/>
      </w:r>
      <w:r>
        <w:fldChar w:fldCharType="begin" w:fldLock="1"/>
      </w:r>
      <w:r>
        <w:instrText xml:space="preserve"> PAGEREF _</w:instrText>
      </w:r>
      <w:del w:id="1146" w:author="Issam" w:date="2019-02-12T23:38:00Z">
        <w:r w:rsidR="00116825">
          <w:delInstrText>Toc525567484</w:delInstrText>
        </w:r>
      </w:del>
      <w:ins w:id="1147" w:author="Issam" w:date="2019-02-12T23:38:00Z">
        <w:r>
          <w:instrText>Toc534720472</w:instrText>
        </w:r>
      </w:ins>
      <w:r>
        <w:instrText xml:space="preserve"> \h </w:instrText>
      </w:r>
      <w:r>
        <w:fldChar w:fldCharType="separate"/>
      </w:r>
      <w:del w:id="1148" w:author="Issam" w:date="2019-02-12T23:38:00Z">
        <w:r w:rsidR="00116825">
          <w:delText>88</w:delText>
        </w:r>
      </w:del>
      <w:ins w:id="1149" w:author="Issam" w:date="2019-02-12T23:38:00Z">
        <w:r>
          <w:t>91</w:t>
        </w:r>
      </w:ins>
      <w:r>
        <w:fldChar w:fldCharType="end"/>
      </w:r>
    </w:p>
    <w:p w14:paraId="5FDD4EF1" w14:textId="6F91E888" w:rsidR="004041C3" w:rsidRPr="00175ED9" w:rsidRDefault="004041C3">
      <w:pPr>
        <w:pStyle w:val="41"/>
        <w:rPr>
          <w:rFonts w:ascii="Calibri" w:hAnsi="Calibri"/>
          <w:sz w:val="22"/>
          <w:szCs w:val="22"/>
        </w:rPr>
      </w:pPr>
      <w:r>
        <w:t>9.2.3.9</w:t>
      </w:r>
      <w:r w:rsidRPr="00175ED9">
        <w:rPr>
          <w:rFonts w:ascii="Calibri" w:hAnsi="Calibri"/>
          <w:sz w:val="22"/>
          <w:szCs w:val="22"/>
        </w:rPr>
        <w:tab/>
      </w:r>
      <w:r>
        <w:t>PATH SWITCH REQUEST ACKNOWLEDGE</w:t>
      </w:r>
      <w:r>
        <w:tab/>
      </w:r>
      <w:r>
        <w:fldChar w:fldCharType="begin" w:fldLock="1"/>
      </w:r>
      <w:r>
        <w:instrText xml:space="preserve"> PAGEREF _</w:instrText>
      </w:r>
      <w:del w:id="1150" w:author="Issam" w:date="2019-02-12T23:38:00Z">
        <w:r w:rsidR="00116825">
          <w:delInstrText>Toc525567485</w:delInstrText>
        </w:r>
      </w:del>
      <w:ins w:id="1151" w:author="Issam" w:date="2019-02-12T23:38:00Z">
        <w:r>
          <w:instrText>Toc534720473</w:instrText>
        </w:r>
      </w:ins>
      <w:r>
        <w:instrText xml:space="preserve"> \h </w:instrText>
      </w:r>
      <w:r>
        <w:fldChar w:fldCharType="separate"/>
      </w:r>
      <w:del w:id="1152" w:author="Issam" w:date="2019-02-12T23:38:00Z">
        <w:r w:rsidR="00116825">
          <w:delText>89</w:delText>
        </w:r>
      </w:del>
      <w:ins w:id="1153" w:author="Issam" w:date="2019-02-12T23:38:00Z">
        <w:r>
          <w:t>92</w:t>
        </w:r>
      </w:ins>
      <w:r>
        <w:fldChar w:fldCharType="end"/>
      </w:r>
    </w:p>
    <w:p w14:paraId="482A6465" w14:textId="5048C80B" w:rsidR="004041C3" w:rsidRPr="00175ED9" w:rsidRDefault="004041C3">
      <w:pPr>
        <w:pStyle w:val="41"/>
        <w:rPr>
          <w:rFonts w:ascii="Calibri" w:hAnsi="Calibri"/>
          <w:sz w:val="22"/>
          <w:szCs w:val="22"/>
        </w:rPr>
      </w:pPr>
      <w:r>
        <w:t>9.2.3.10</w:t>
      </w:r>
      <w:r w:rsidRPr="00175ED9">
        <w:rPr>
          <w:rFonts w:ascii="Calibri" w:hAnsi="Calibri"/>
          <w:sz w:val="22"/>
          <w:szCs w:val="22"/>
        </w:rPr>
        <w:tab/>
      </w:r>
      <w:r>
        <w:t>PATH SWITCH REQUEST FAILURE</w:t>
      </w:r>
      <w:r>
        <w:tab/>
      </w:r>
      <w:r>
        <w:fldChar w:fldCharType="begin" w:fldLock="1"/>
      </w:r>
      <w:r>
        <w:instrText xml:space="preserve"> PAGEREF _</w:instrText>
      </w:r>
      <w:del w:id="1154" w:author="Issam" w:date="2019-02-12T23:38:00Z">
        <w:r w:rsidR="00116825">
          <w:delInstrText>Toc525567486</w:delInstrText>
        </w:r>
      </w:del>
      <w:ins w:id="1155" w:author="Issam" w:date="2019-02-12T23:38:00Z">
        <w:r>
          <w:instrText>Toc534720474</w:instrText>
        </w:r>
      </w:ins>
      <w:r>
        <w:instrText xml:space="preserve"> \h </w:instrText>
      </w:r>
      <w:r>
        <w:fldChar w:fldCharType="separate"/>
      </w:r>
      <w:del w:id="1156" w:author="Issam" w:date="2019-02-12T23:38:00Z">
        <w:r w:rsidR="00116825">
          <w:delText>90</w:delText>
        </w:r>
      </w:del>
      <w:ins w:id="1157" w:author="Issam" w:date="2019-02-12T23:38:00Z">
        <w:r>
          <w:t>93</w:t>
        </w:r>
      </w:ins>
      <w:r>
        <w:fldChar w:fldCharType="end"/>
      </w:r>
    </w:p>
    <w:p w14:paraId="1D5A3F4D" w14:textId="1651094D" w:rsidR="004041C3" w:rsidRPr="00175ED9" w:rsidRDefault="004041C3">
      <w:pPr>
        <w:pStyle w:val="41"/>
        <w:rPr>
          <w:rFonts w:ascii="Calibri" w:hAnsi="Calibri"/>
          <w:sz w:val="22"/>
          <w:szCs w:val="22"/>
        </w:rPr>
      </w:pPr>
      <w:r>
        <w:t>9.2.3.11</w:t>
      </w:r>
      <w:r w:rsidRPr="00175ED9">
        <w:rPr>
          <w:rFonts w:ascii="Calibri" w:hAnsi="Calibri"/>
          <w:sz w:val="22"/>
          <w:szCs w:val="22"/>
        </w:rPr>
        <w:tab/>
      </w:r>
      <w:r>
        <w:t>HANDOVER CANCEL</w:t>
      </w:r>
      <w:r>
        <w:tab/>
      </w:r>
      <w:r>
        <w:fldChar w:fldCharType="begin" w:fldLock="1"/>
      </w:r>
      <w:r>
        <w:instrText xml:space="preserve"> PAGEREF _</w:instrText>
      </w:r>
      <w:del w:id="1158" w:author="Issam" w:date="2019-02-12T23:38:00Z">
        <w:r w:rsidR="00116825">
          <w:delInstrText>Toc525567487</w:delInstrText>
        </w:r>
      </w:del>
      <w:ins w:id="1159" w:author="Issam" w:date="2019-02-12T23:38:00Z">
        <w:r>
          <w:instrText>Toc534720475</w:instrText>
        </w:r>
      </w:ins>
      <w:r>
        <w:instrText xml:space="preserve"> \h </w:instrText>
      </w:r>
      <w:r>
        <w:fldChar w:fldCharType="separate"/>
      </w:r>
      <w:del w:id="1160" w:author="Issam" w:date="2019-02-12T23:38:00Z">
        <w:r w:rsidR="00116825">
          <w:delText>90</w:delText>
        </w:r>
      </w:del>
      <w:ins w:id="1161" w:author="Issam" w:date="2019-02-12T23:38:00Z">
        <w:r>
          <w:t>93</w:t>
        </w:r>
      </w:ins>
      <w:r>
        <w:fldChar w:fldCharType="end"/>
      </w:r>
    </w:p>
    <w:p w14:paraId="2A3B20D3" w14:textId="1D281CFA" w:rsidR="004041C3" w:rsidRPr="00175ED9" w:rsidRDefault="004041C3">
      <w:pPr>
        <w:pStyle w:val="41"/>
        <w:rPr>
          <w:rFonts w:ascii="Calibri" w:hAnsi="Calibri"/>
          <w:sz w:val="22"/>
          <w:szCs w:val="22"/>
        </w:rPr>
      </w:pPr>
      <w:r>
        <w:t>9.2.3.12</w:t>
      </w:r>
      <w:r w:rsidRPr="00175ED9">
        <w:rPr>
          <w:rFonts w:ascii="Calibri" w:hAnsi="Calibri"/>
          <w:sz w:val="22"/>
          <w:szCs w:val="22"/>
        </w:rPr>
        <w:tab/>
      </w:r>
      <w:r>
        <w:t>HANDOVER CANCEL ACKNOWLEDGE</w:t>
      </w:r>
      <w:r>
        <w:tab/>
      </w:r>
      <w:r>
        <w:fldChar w:fldCharType="begin" w:fldLock="1"/>
      </w:r>
      <w:r>
        <w:instrText xml:space="preserve"> PAGEREF _</w:instrText>
      </w:r>
      <w:del w:id="1162" w:author="Issam" w:date="2019-02-12T23:38:00Z">
        <w:r w:rsidR="00116825">
          <w:delInstrText>Toc525567488</w:delInstrText>
        </w:r>
      </w:del>
      <w:ins w:id="1163" w:author="Issam" w:date="2019-02-12T23:38:00Z">
        <w:r>
          <w:instrText>Toc534720476</w:instrText>
        </w:r>
      </w:ins>
      <w:r>
        <w:instrText xml:space="preserve"> \h </w:instrText>
      </w:r>
      <w:r>
        <w:fldChar w:fldCharType="separate"/>
      </w:r>
      <w:del w:id="1164" w:author="Issam" w:date="2019-02-12T23:38:00Z">
        <w:r w:rsidR="00116825">
          <w:delText>90</w:delText>
        </w:r>
      </w:del>
      <w:ins w:id="1165" w:author="Issam" w:date="2019-02-12T23:38:00Z">
        <w:r>
          <w:t>93</w:t>
        </w:r>
      </w:ins>
      <w:r>
        <w:fldChar w:fldCharType="end"/>
      </w:r>
    </w:p>
    <w:p w14:paraId="39670CCE" w14:textId="555E0045" w:rsidR="004041C3" w:rsidRPr="00175ED9" w:rsidRDefault="004041C3">
      <w:pPr>
        <w:pStyle w:val="41"/>
        <w:rPr>
          <w:rFonts w:ascii="Calibri" w:hAnsi="Calibri"/>
          <w:sz w:val="22"/>
          <w:szCs w:val="22"/>
        </w:rPr>
      </w:pPr>
      <w:r>
        <w:t>9.2.3.13</w:t>
      </w:r>
      <w:r w:rsidRPr="00175ED9">
        <w:rPr>
          <w:rFonts w:ascii="Calibri" w:hAnsi="Calibri"/>
          <w:sz w:val="22"/>
          <w:szCs w:val="22"/>
        </w:rPr>
        <w:tab/>
      </w:r>
      <w:r>
        <w:t>UPLINK RAN STATUS TRANSFER</w:t>
      </w:r>
      <w:r>
        <w:tab/>
      </w:r>
      <w:r>
        <w:fldChar w:fldCharType="begin" w:fldLock="1"/>
      </w:r>
      <w:r>
        <w:instrText xml:space="preserve"> PAGEREF _</w:instrText>
      </w:r>
      <w:del w:id="1166" w:author="Issam" w:date="2019-02-12T23:38:00Z">
        <w:r w:rsidR="00116825">
          <w:delInstrText>Toc525567489</w:delInstrText>
        </w:r>
      </w:del>
      <w:ins w:id="1167" w:author="Issam" w:date="2019-02-12T23:38:00Z">
        <w:r>
          <w:instrText>Toc534720477</w:instrText>
        </w:r>
      </w:ins>
      <w:r>
        <w:instrText xml:space="preserve"> \h </w:instrText>
      </w:r>
      <w:r>
        <w:fldChar w:fldCharType="separate"/>
      </w:r>
      <w:del w:id="1168" w:author="Issam" w:date="2019-02-12T23:38:00Z">
        <w:r w:rsidR="00116825">
          <w:delText>91</w:delText>
        </w:r>
      </w:del>
      <w:ins w:id="1169" w:author="Issam" w:date="2019-02-12T23:38:00Z">
        <w:r>
          <w:t>94</w:t>
        </w:r>
      </w:ins>
      <w:r>
        <w:fldChar w:fldCharType="end"/>
      </w:r>
    </w:p>
    <w:p w14:paraId="4162FF9F" w14:textId="51AC58E4" w:rsidR="004041C3" w:rsidRPr="00175ED9" w:rsidRDefault="004041C3">
      <w:pPr>
        <w:pStyle w:val="41"/>
        <w:rPr>
          <w:rFonts w:ascii="Calibri" w:hAnsi="Calibri"/>
          <w:sz w:val="22"/>
          <w:szCs w:val="22"/>
        </w:rPr>
      </w:pPr>
      <w:r>
        <w:t>9.2.3.14</w:t>
      </w:r>
      <w:r w:rsidRPr="00175ED9">
        <w:rPr>
          <w:rFonts w:ascii="Calibri" w:hAnsi="Calibri"/>
          <w:sz w:val="22"/>
          <w:szCs w:val="22"/>
        </w:rPr>
        <w:tab/>
      </w:r>
      <w:r>
        <w:t>DOWNLINK RAN STATUS TRANSFER</w:t>
      </w:r>
      <w:r>
        <w:tab/>
      </w:r>
      <w:r>
        <w:fldChar w:fldCharType="begin" w:fldLock="1"/>
      </w:r>
      <w:r>
        <w:instrText xml:space="preserve"> PAGEREF _</w:instrText>
      </w:r>
      <w:del w:id="1170" w:author="Issam" w:date="2019-02-12T23:38:00Z">
        <w:r w:rsidR="00116825">
          <w:delInstrText>Toc525567490</w:delInstrText>
        </w:r>
      </w:del>
      <w:ins w:id="1171" w:author="Issam" w:date="2019-02-12T23:38:00Z">
        <w:r>
          <w:instrText>Toc534720478</w:instrText>
        </w:r>
      </w:ins>
      <w:r>
        <w:instrText xml:space="preserve"> \h </w:instrText>
      </w:r>
      <w:r>
        <w:fldChar w:fldCharType="separate"/>
      </w:r>
      <w:del w:id="1172" w:author="Issam" w:date="2019-02-12T23:38:00Z">
        <w:r w:rsidR="00116825">
          <w:delText>91</w:delText>
        </w:r>
      </w:del>
      <w:ins w:id="1173" w:author="Issam" w:date="2019-02-12T23:38:00Z">
        <w:r>
          <w:t>94</w:t>
        </w:r>
      </w:ins>
      <w:r>
        <w:fldChar w:fldCharType="end"/>
      </w:r>
    </w:p>
    <w:p w14:paraId="0DF546DD" w14:textId="7BE8149C" w:rsidR="004041C3" w:rsidRPr="00175ED9" w:rsidRDefault="004041C3">
      <w:pPr>
        <w:pStyle w:val="31"/>
        <w:rPr>
          <w:rFonts w:ascii="Calibri" w:hAnsi="Calibri"/>
          <w:sz w:val="22"/>
          <w:szCs w:val="22"/>
        </w:rPr>
      </w:pPr>
      <w:r>
        <w:t>9.2.4</w:t>
      </w:r>
      <w:r w:rsidRPr="00175ED9">
        <w:rPr>
          <w:rFonts w:ascii="Calibri" w:hAnsi="Calibri"/>
          <w:sz w:val="22"/>
          <w:szCs w:val="22"/>
        </w:rPr>
        <w:tab/>
      </w:r>
      <w:r>
        <w:t>Paging Messages</w:t>
      </w:r>
      <w:r>
        <w:tab/>
      </w:r>
      <w:r>
        <w:fldChar w:fldCharType="begin" w:fldLock="1"/>
      </w:r>
      <w:r>
        <w:instrText xml:space="preserve"> PAGEREF _</w:instrText>
      </w:r>
      <w:del w:id="1174" w:author="Issam" w:date="2019-02-12T23:38:00Z">
        <w:r w:rsidR="00116825">
          <w:delInstrText>Toc525567491</w:delInstrText>
        </w:r>
      </w:del>
      <w:ins w:id="1175" w:author="Issam" w:date="2019-02-12T23:38:00Z">
        <w:r>
          <w:instrText>Toc534720479</w:instrText>
        </w:r>
      </w:ins>
      <w:r>
        <w:instrText xml:space="preserve"> \h </w:instrText>
      </w:r>
      <w:r>
        <w:fldChar w:fldCharType="separate"/>
      </w:r>
      <w:del w:id="1176" w:author="Issam" w:date="2019-02-12T23:38:00Z">
        <w:r w:rsidR="00116825">
          <w:delText>91</w:delText>
        </w:r>
      </w:del>
      <w:ins w:id="1177" w:author="Issam" w:date="2019-02-12T23:38:00Z">
        <w:r>
          <w:t>94</w:t>
        </w:r>
      </w:ins>
      <w:r>
        <w:fldChar w:fldCharType="end"/>
      </w:r>
    </w:p>
    <w:p w14:paraId="15AC466F" w14:textId="65F50156" w:rsidR="004041C3" w:rsidRPr="00175ED9" w:rsidRDefault="004041C3">
      <w:pPr>
        <w:pStyle w:val="41"/>
        <w:rPr>
          <w:rFonts w:ascii="Calibri" w:hAnsi="Calibri"/>
          <w:sz w:val="22"/>
          <w:szCs w:val="22"/>
        </w:rPr>
      </w:pPr>
      <w:r>
        <w:t>9.2.4.1</w:t>
      </w:r>
      <w:r w:rsidRPr="00175ED9">
        <w:rPr>
          <w:rFonts w:ascii="Calibri" w:hAnsi="Calibri"/>
          <w:sz w:val="22"/>
          <w:szCs w:val="22"/>
        </w:rPr>
        <w:tab/>
      </w:r>
      <w:r>
        <w:t>PAGING</w:t>
      </w:r>
      <w:r>
        <w:tab/>
      </w:r>
      <w:r>
        <w:fldChar w:fldCharType="begin" w:fldLock="1"/>
      </w:r>
      <w:r>
        <w:instrText xml:space="preserve"> PAGEREF _</w:instrText>
      </w:r>
      <w:del w:id="1178" w:author="Issam" w:date="2019-02-12T23:38:00Z">
        <w:r w:rsidR="00116825">
          <w:delInstrText>Toc525567492</w:delInstrText>
        </w:r>
      </w:del>
      <w:ins w:id="1179" w:author="Issam" w:date="2019-02-12T23:38:00Z">
        <w:r>
          <w:instrText>Toc534720480</w:instrText>
        </w:r>
      </w:ins>
      <w:r>
        <w:instrText xml:space="preserve"> \h </w:instrText>
      </w:r>
      <w:r>
        <w:fldChar w:fldCharType="separate"/>
      </w:r>
      <w:del w:id="1180" w:author="Issam" w:date="2019-02-12T23:38:00Z">
        <w:r w:rsidR="00116825">
          <w:delText>91</w:delText>
        </w:r>
      </w:del>
      <w:ins w:id="1181" w:author="Issam" w:date="2019-02-12T23:38:00Z">
        <w:r>
          <w:t>94</w:t>
        </w:r>
      </w:ins>
      <w:r>
        <w:fldChar w:fldCharType="end"/>
      </w:r>
    </w:p>
    <w:p w14:paraId="0D16C201" w14:textId="743C01AB" w:rsidR="004041C3" w:rsidRPr="00175ED9" w:rsidRDefault="004041C3">
      <w:pPr>
        <w:pStyle w:val="31"/>
        <w:rPr>
          <w:rFonts w:ascii="Calibri" w:hAnsi="Calibri"/>
          <w:sz w:val="22"/>
          <w:szCs w:val="22"/>
        </w:rPr>
      </w:pPr>
      <w:r>
        <w:t>9.2.5</w:t>
      </w:r>
      <w:r w:rsidRPr="00175ED9">
        <w:rPr>
          <w:rFonts w:ascii="Calibri" w:hAnsi="Calibri"/>
          <w:sz w:val="22"/>
          <w:szCs w:val="22"/>
        </w:rPr>
        <w:tab/>
      </w:r>
      <w:r>
        <w:t>NAS Transport Messages</w:t>
      </w:r>
      <w:r>
        <w:tab/>
      </w:r>
      <w:r>
        <w:fldChar w:fldCharType="begin" w:fldLock="1"/>
      </w:r>
      <w:r>
        <w:instrText xml:space="preserve"> PAGEREF _</w:instrText>
      </w:r>
      <w:del w:id="1182" w:author="Issam" w:date="2019-02-12T23:38:00Z">
        <w:r w:rsidR="00116825">
          <w:delInstrText>Toc525567493</w:delInstrText>
        </w:r>
      </w:del>
      <w:ins w:id="1183" w:author="Issam" w:date="2019-02-12T23:38:00Z">
        <w:r>
          <w:instrText>Toc534720481</w:instrText>
        </w:r>
      </w:ins>
      <w:r>
        <w:instrText xml:space="preserve"> \h </w:instrText>
      </w:r>
      <w:r>
        <w:fldChar w:fldCharType="separate"/>
      </w:r>
      <w:del w:id="1184" w:author="Issam" w:date="2019-02-12T23:38:00Z">
        <w:r w:rsidR="00116825">
          <w:delText>92</w:delText>
        </w:r>
      </w:del>
      <w:ins w:id="1185" w:author="Issam" w:date="2019-02-12T23:38:00Z">
        <w:r>
          <w:t>95</w:t>
        </w:r>
      </w:ins>
      <w:r>
        <w:fldChar w:fldCharType="end"/>
      </w:r>
    </w:p>
    <w:p w14:paraId="3D1D6440" w14:textId="00B8B90E" w:rsidR="004041C3" w:rsidRPr="00175ED9" w:rsidRDefault="004041C3">
      <w:pPr>
        <w:pStyle w:val="41"/>
        <w:rPr>
          <w:rFonts w:ascii="Calibri" w:hAnsi="Calibri"/>
          <w:sz w:val="22"/>
          <w:szCs w:val="22"/>
        </w:rPr>
      </w:pPr>
      <w:r>
        <w:t>9.2.5.1</w:t>
      </w:r>
      <w:r w:rsidRPr="00175ED9">
        <w:rPr>
          <w:rFonts w:ascii="Calibri" w:hAnsi="Calibri"/>
          <w:sz w:val="22"/>
          <w:szCs w:val="22"/>
        </w:rPr>
        <w:tab/>
      </w:r>
      <w:r>
        <w:t>INITIAL UE MESSAGE</w:t>
      </w:r>
      <w:r>
        <w:tab/>
      </w:r>
      <w:r>
        <w:fldChar w:fldCharType="begin" w:fldLock="1"/>
      </w:r>
      <w:r>
        <w:instrText xml:space="preserve"> PAGEREF _</w:instrText>
      </w:r>
      <w:del w:id="1186" w:author="Issam" w:date="2019-02-12T23:38:00Z">
        <w:r w:rsidR="00116825">
          <w:delInstrText>Toc525567494</w:delInstrText>
        </w:r>
      </w:del>
      <w:ins w:id="1187" w:author="Issam" w:date="2019-02-12T23:38:00Z">
        <w:r>
          <w:instrText>Toc534720482</w:instrText>
        </w:r>
      </w:ins>
      <w:r>
        <w:instrText xml:space="preserve"> \h </w:instrText>
      </w:r>
      <w:r>
        <w:fldChar w:fldCharType="separate"/>
      </w:r>
      <w:del w:id="1188" w:author="Issam" w:date="2019-02-12T23:38:00Z">
        <w:r w:rsidR="00116825">
          <w:delText>92</w:delText>
        </w:r>
      </w:del>
      <w:ins w:id="1189" w:author="Issam" w:date="2019-02-12T23:38:00Z">
        <w:r>
          <w:t>95</w:t>
        </w:r>
      </w:ins>
      <w:r>
        <w:fldChar w:fldCharType="end"/>
      </w:r>
    </w:p>
    <w:p w14:paraId="2B9BB475" w14:textId="1B575841" w:rsidR="004041C3" w:rsidRPr="00175ED9" w:rsidRDefault="004041C3">
      <w:pPr>
        <w:pStyle w:val="41"/>
        <w:rPr>
          <w:rFonts w:ascii="Calibri" w:hAnsi="Calibri"/>
          <w:sz w:val="22"/>
          <w:szCs w:val="22"/>
        </w:rPr>
      </w:pPr>
      <w:r>
        <w:t>9.2.5.2</w:t>
      </w:r>
      <w:r w:rsidRPr="00175ED9">
        <w:rPr>
          <w:rFonts w:ascii="Calibri" w:hAnsi="Calibri"/>
          <w:sz w:val="22"/>
          <w:szCs w:val="22"/>
        </w:rPr>
        <w:tab/>
      </w:r>
      <w:r>
        <w:t>DOWNLINK NAS TRANSPORT</w:t>
      </w:r>
      <w:r>
        <w:tab/>
      </w:r>
      <w:r>
        <w:fldChar w:fldCharType="begin" w:fldLock="1"/>
      </w:r>
      <w:r>
        <w:instrText xml:space="preserve"> PAGEREF _</w:instrText>
      </w:r>
      <w:del w:id="1190" w:author="Issam" w:date="2019-02-12T23:38:00Z">
        <w:r w:rsidR="00116825">
          <w:delInstrText>Toc525567495</w:delInstrText>
        </w:r>
      </w:del>
      <w:ins w:id="1191" w:author="Issam" w:date="2019-02-12T23:38:00Z">
        <w:r>
          <w:instrText>Toc534720483</w:instrText>
        </w:r>
      </w:ins>
      <w:r>
        <w:instrText xml:space="preserve"> \h </w:instrText>
      </w:r>
      <w:r>
        <w:fldChar w:fldCharType="separate"/>
      </w:r>
      <w:del w:id="1192" w:author="Issam" w:date="2019-02-12T23:38:00Z">
        <w:r w:rsidR="00116825">
          <w:delText>92</w:delText>
        </w:r>
      </w:del>
      <w:ins w:id="1193" w:author="Issam" w:date="2019-02-12T23:38:00Z">
        <w:r>
          <w:t>95</w:t>
        </w:r>
      </w:ins>
      <w:r>
        <w:fldChar w:fldCharType="end"/>
      </w:r>
    </w:p>
    <w:p w14:paraId="0F66B1BE" w14:textId="64AB9074" w:rsidR="004041C3" w:rsidRPr="00175ED9" w:rsidRDefault="004041C3">
      <w:pPr>
        <w:pStyle w:val="41"/>
        <w:rPr>
          <w:rFonts w:ascii="Calibri" w:hAnsi="Calibri"/>
          <w:sz w:val="22"/>
          <w:szCs w:val="22"/>
        </w:rPr>
      </w:pPr>
      <w:r>
        <w:t>9.2.5.3</w:t>
      </w:r>
      <w:r w:rsidRPr="00175ED9">
        <w:rPr>
          <w:rFonts w:ascii="Calibri" w:hAnsi="Calibri"/>
          <w:sz w:val="22"/>
          <w:szCs w:val="22"/>
        </w:rPr>
        <w:tab/>
      </w:r>
      <w:r>
        <w:t>UPLINK NAS TRANSPORT</w:t>
      </w:r>
      <w:r>
        <w:tab/>
      </w:r>
      <w:r>
        <w:fldChar w:fldCharType="begin" w:fldLock="1"/>
      </w:r>
      <w:r>
        <w:instrText xml:space="preserve"> PAGEREF _</w:instrText>
      </w:r>
      <w:del w:id="1194" w:author="Issam" w:date="2019-02-12T23:38:00Z">
        <w:r w:rsidR="00116825">
          <w:delInstrText>Toc525567496</w:delInstrText>
        </w:r>
      </w:del>
      <w:ins w:id="1195" w:author="Issam" w:date="2019-02-12T23:38:00Z">
        <w:r>
          <w:instrText>Toc534720484</w:instrText>
        </w:r>
      </w:ins>
      <w:r>
        <w:instrText xml:space="preserve"> \h </w:instrText>
      </w:r>
      <w:r>
        <w:fldChar w:fldCharType="separate"/>
      </w:r>
      <w:del w:id="1196" w:author="Issam" w:date="2019-02-12T23:38:00Z">
        <w:r w:rsidR="00116825">
          <w:delText>92</w:delText>
        </w:r>
      </w:del>
      <w:ins w:id="1197" w:author="Issam" w:date="2019-02-12T23:38:00Z">
        <w:r>
          <w:t>95</w:t>
        </w:r>
      </w:ins>
      <w:r>
        <w:fldChar w:fldCharType="end"/>
      </w:r>
    </w:p>
    <w:p w14:paraId="71BD7334" w14:textId="1946D30B" w:rsidR="004041C3" w:rsidRPr="00175ED9" w:rsidRDefault="004041C3">
      <w:pPr>
        <w:pStyle w:val="41"/>
        <w:rPr>
          <w:rFonts w:ascii="Calibri" w:hAnsi="Calibri"/>
          <w:sz w:val="22"/>
          <w:szCs w:val="22"/>
        </w:rPr>
      </w:pPr>
      <w:r>
        <w:t>9.2.5.4</w:t>
      </w:r>
      <w:r w:rsidRPr="00175ED9">
        <w:rPr>
          <w:rFonts w:ascii="Calibri" w:hAnsi="Calibri"/>
          <w:sz w:val="22"/>
          <w:szCs w:val="22"/>
        </w:rPr>
        <w:tab/>
      </w:r>
      <w:r>
        <w:t>NAS NON DELIVERY INDICATION</w:t>
      </w:r>
      <w:r>
        <w:tab/>
      </w:r>
      <w:r>
        <w:fldChar w:fldCharType="begin" w:fldLock="1"/>
      </w:r>
      <w:r>
        <w:instrText xml:space="preserve"> PAGEREF _</w:instrText>
      </w:r>
      <w:del w:id="1198" w:author="Issam" w:date="2019-02-12T23:38:00Z">
        <w:r w:rsidR="00116825">
          <w:delInstrText>Toc525567497</w:delInstrText>
        </w:r>
      </w:del>
      <w:ins w:id="1199" w:author="Issam" w:date="2019-02-12T23:38:00Z">
        <w:r>
          <w:instrText>Toc534720485</w:instrText>
        </w:r>
      </w:ins>
      <w:r>
        <w:instrText xml:space="preserve"> \h </w:instrText>
      </w:r>
      <w:r>
        <w:fldChar w:fldCharType="separate"/>
      </w:r>
      <w:del w:id="1200" w:author="Issam" w:date="2019-02-12T23:38:00Z">
        <w:r w:rsidR="00116825">
          <w:delText>93</w:delText>
        </w:r>
      </w:del>
      <w:ins w:id="1201" w:author="Issam" w:date="2019-02-12T23:38:00Z">
        <w:r>
          <w:t>96</w:t>
        </w:r>
      </w:ins>
      <w:r>
        <w:fldChar w:fldCharType="end"/>
      </w:r>
    </w:p>
    <w:p w14:paraId="0BF9800A" w14:textId="1FD414CC" w:rsidR="004041C3" w:rsidRPr="00175ED9" w:rsidRDefault="004041C3">
      <w:pPr>
        <w:pStyle w:val="41"/>
        <w:rPr>
          <w:rFonts w:ascii="Calibri" w:hAnsi="Calibri"/>
          <w:sz w:val="22"/>
          <w:szCs w:val="22"/>
        </w:rPr>
      </w:pPr>
      <w:r>
        <w:t>9.2.5.5</w:t>
      </w:r>
      <w:r w:rsidRPr="00175ED9">
        <w:rPr>
          <w:rFonts w:ascii="Calibri" w:hAnsi="Calibri"/>
          <w:sz w:val="22"/>
          <w:szCs w:val="22"/>
        </w:rPr>
        <w:tab/>
      </w:r>
      <w:r>
        <w:t>REROUTE NAS REQUEST</w:t>
      </w:r>
      <w:r>
        <w:tab/>
      </w:r>
      <w:r>
        <w:fldChar w:fldCharType="begin" w:fldLock="1"/>
      </w:r>
      <w:r>
        <w:instrText xml:space="preserve"> PAGEREF _</w:instrText>
      </w:r>
      <w:del w:id="1202" w:author="Issam" w:date="2019-02-12T23:38:00Z">
        <w:r w:rsidR="00116825">
          <w:delInstrText>Toc525567498</w:delInstrText>
        </w:r>
      </w:del>
      <w:ins w:id="1203" w:author="Issam" w:date="2019-02-12T23:38:00Z">
        <w:r>
          <w:instrText>Toc534720486</w:instrText>
        </w:r>
      </w:ins>
      <w:r>
        <w:instrText xml:space="preserve"> \h </w:instrText>
      </w:r>
      <w:r>
        <w:fldChar w:fldCharType="separate"/>
      </w:r>
      <w:del w:id="1204" w:author="Issam" w:date="2019-02-12T23:38:00Z">
        <w:r w:rsidR="00116825">
          <w:delText>93</w:delText>
        </w:r>
      </w:del>
      <w:ins w:id="1205" w:author="Issam" w:date="2019-02-12T23:38:00Z">
        <w:r>
          <w:t>96</w:t>
        </w:r>
      </w:ins>
      <w:r>
        <w:fldChar w:fldCharType="end"/>
      </w:r>
    </w:p>
    <w:p w14:paraId="7DB1B3B4" w14:textId="621EF423" w:rsidR="004041C3" w:rsidRPr="00175ED9" w:rsidRDefault="004041C3">
      <w:pPr>
        <w:pStyle w:val="31"/>
        <w:rPr>
          <w:rFonts w:ascii="Calibri" w:hAnsi="Calibri"/>
          <w:sz w:val="22"/>
          <w:szCs w:val="22"/>
        </w:rPr>
      </w:pPr>
      <w:r>
        <w:t>9.2.6</w:t>
      </w:r>
      <w:r w:rsidRPr="00175ED9">
        <w:rPr>
          <w:rFonts w:ascii="Calibri" w:hAnsi="Calibri"/>
          <w:sz w:val="22"/>
          <w:szCs w:val="22"/>
        </w:rPr>
        <w:tab/>
      </w:r>
      <w:r>
        <w:t>Interface Management Messages</w:t>
      </w:r>
      <w:r>
        <w:tab/>
      </w:r>
      <w:r>
        <w:fldChar w:fldCharType="begin" w:fldLock="1"/>
      </w:r>
      <w:r>
        <w:instrText xml:space="preserve"> PAGEREF _</w:instrText>
      </w:r>
      <w:del w:id="1206" w:author="Issam" w:date="2019-02-12T23:38:00Z">
        <w:r w:rsidR="00116825">
          <w:delInstrText>Toc525567499</w:delInstrText>
        </w:r>
      </w:del>
      <w:ins w:id="1207" w:author="Issam" w:date="2019-02-12T23:38:00Z">
        <w:r>
          <w:instrText>Toc534720487</w:instrText>
        </w:r>
      </w:ins>
      <w:r>
        <w:instrText xml:space="preserve"> \h </w:instrText>
      </w:r>
      <w:r>
        <w:fldChar w:fldCharType="separate"/>
      </w:r>
      <w:del w:id="1208" w:author="Issam" w:date="2019-02-12T23:38:00Z">
        <w:r w:rsidR="00116825">
          <w:delText>93</w:delText>
        </w:r>
      </w:del>
      <w:ins w:id="1209" w:author="Issam" w:date="2019-02-12T23:38:00Z">
        <w:r>
          <w:t>96</w:t>
        </w:r>
      </w:ins>
      <w:r>
        <w:fldChar w:fldCharType="end"/>
      </w:r>
    </w:p>
    <w:p w14:paraId="254809D0" w14:textId="1359E6DF" w:rsidR="004041C3" w:rsidRPr="00175ED9" w:rsidRDefault="004041C3">
      <w:pPr>
        <w:pStyle w:val="41"/>
        <w:rPr>
          <w:rFonts w:ascii="Calibri" w:hAnsi="Calibri"/>
          <w:sz w:val="22"/>
          <w:szCs w:val="22"/>
        </w:rPr>
      </w:pPr>
      <w:r>
        <w:t>9.2.6.1</w:t>
      </w:r>
      <w:r w:rsidRPr="00175ED9">
        <w:rPr>
          <w:rFonts w:ascii="Calibri" w:hAnsi="Calibri"/>
          <w:sz w:val="22"/>
          <w:szCs w:val="22"/>
        </w:rPr>
        <w:tab/>
      </w:r>
      <w:r>
        <w:t>NG SETUP REQUEST</w:t>
      </w:r>
      <w:r>
        <w:tab/>
      </w:r>
      <w:r>
        <w:fldChar w:fldCharType="begin" w:fldLock="1"/>
      </w:r>
      <w:r>
        <w:instrText xml:space="preserve"> PAGEREF _</w:instrText>
      </w:r>
      <w:del w:id="1210" w:author="Issam" w:date="2019-02-12T23:38:00Z">
        <w:r w:rsidR="00116825">
          <w:delInstrText>Toc525567500</w:delInstrText>
        </w:r>
      </w:del>
      <w:ins w:id="1211" w:author="Issam" w:date="2019-02-12T23:38:00Z">
        <w:r>
          <w:instrText>Toc534720488</w:instrText>
        </w:r>
      </w:ins>
      <w:r>
        <w:instrText xml:space="preserve"> \h </w:instrText>
      </w:r>
      <w:r>
        <w:fldChar w:fldCharType="separate"/>
      </w:r>
      <w:del w:id="1212" w:author="Issam" w:date="2019-02-12T23:38:00Z">
        <w:r w:rsidR="00116825">
          <w:delText>93</w:delText>
        </w:r>
      </w:del>
      <w:ins w:id="1213" w:author="Issam" w:date="2019-02-12T23:38:00Z">
        <w:r>
          <w:t>96</w:t>
        </w:r>
      </w:ins>
      <w:r>
        <w:fldChar w:fldCharType="end"/>
      </w:r>
    </w:p>
    <w:p w14:paraId="57AD2922" w14:textId="7C3F7A05" w:rsidR="004041C3" w:rsidRPr="00175ED9" w:rsidRDefault="004041C3">
      <w:pPr>
        <w:pStyle w:val="41"/>
        <w:rPr>
          <w:rFonts w:ascii="Calibri" w:hAnsi="Calibri"/>
          <w:sz w:val="22"/>
          <w:szCs w:val="22"/>
        </w:rPr>
      </w:pPr>
      <w:r>
        <w:t>9.2.6.2</w:t>
      </w:r>
      <w:r w:rsidRPr="00175ED9">
        <w:rPr>
          <w:rFonts w:ascii="Calibri" w:hAnsi="Calibri"/>
          <w:sz w:val="22"/>
          <w:szCs w:val="22"/>
        </w:rPr>
        <w:tab/>
      </w:r>
      <w:r>
        <w:t>NG SETUP RESPONSE</w:t>
      </w:r>
      <w:r>
        <w:tab/>
      </w:r>
      <w:r>
        <w:fldChar w:fldCharType="begin" w:fldLock="1"/>
      </w:r>
      <w:r>
        <w:instrText xml:space="preserve"> PAGEREF _</w:instrText>
      </w:r>
      <w:del w:id="1214" w:author="Issam" w:date="2019-02-12T23:38:00Z">
        <w:r w:rsidR="00116825">
          <w:delInstrText>Toc525567501</w:delInstrText>
        </w:r>
      </w:del>
      <w:ins w:id="1215" w:author="Issam" w:date="2019-02-12T23:38:00Z">
        <w:r>
          <w:instrText>Toc534720489</w:instrText>
        </w:r>
      </w:ins>
      <w:r>
        <w:instrText xml:space="preserve"> \h </w:instrText>
      </w:r>
      <w:r>
        <w:fldChar w:fldCharType="separate"/>
      </w:r>
      <w:del w:id="1216" w:author="Issam" w:date="2019-02-12T23:38:00Z">
        <w:r w:rsidR="00116825">
          <w:delText>94</w:delText>
        </w:r>
      </w:del>
      <w:ins w:id="1217" w:author="Issam" w:date="2019-02-12T23:38:00Z">
        <w:r>
          <w:t>97</w:t>
        </w:r>
      </w:ins>
      <w:r>
        <w:fldChar w:fldCharType="end"/>
      </w:r>
    </w:p>
    <w:p w14:paraId="290FDC83" w14:textId="6AD1176C" w:rsidR="004041C3" w:rsidRPr="00175ED9" w:rsidRDefault="004041C3">
      <w:pPr>
        <w:pStyle w:val="41"/>
        <w:rPr>
          <w:rFonts w:ascii="Calibri" w:hAnsi="Calibri"/>
          <w:sz w:val="22"/>
          <w:szCs w:val="22"/>
        </w:rPr>
      </w:pPr>
      <w:r>
        <w:t>9.2.6.3</w:t>
      </w:r>
      <w:r w:rsidRPr="00175ED9">
        <w:rPr>
          <w:rFonts w:ascii="Calibri" w:hAnsi="Calibri"/>
          <w:sz w:val="22"/>
          <w:szCs w:val="22"/>
        </w:rPr>
        <w:tab/>
      </w:r>
      <w:r>
        <w:t>NG SETUP FAILURE</w:t>
      </w:r>
      <w:r>
        <w:tab/>
      </w:r>
      <w:r>
        <w:fldChar w:fldCharType="begin" w:fldLock="1"/>
      </w:r>
      <w:r>
        <w:instrText xml:space="preserve"> PAGEREF _</w:instrText>
      </w:r>
      <w:del w:id="1218" w:author="Issam" w:date="2019-02-12T23:38:00Z">
        <w:r w:rsidR="00116825">
          <w:delInstrText>Toc525567502</w:delInstrText>
        </w:r>
      </w:del>
      <w:ins w:id="1219" w:author="Issam" w:date="2019-02-12T23:38:00Z">
        <w:r>
          <w:instrText>Toc534720490</w:instrText>
        </w:r>
      </w:ins>
      <w:r>
        <w:instrText xml:space="preserve"> \h </w:instrText>
      </w:r>
      <w:r>
        <w:fldChar w:fldCharType="separate"/>
      </w:r>
      <w:del w:id="1220" w:author="Issam" w:date="2019-02-12T23:38:00Z">
        <w:r w:rsidR="00116825">
          <w:delText>95</w:delText>
        </w:r>
      </w:del>
      <w:ins w:id="1221" w:author="Issam" w:date="2019-02-12T23:38:00Z">
        <w:r>
          <w:t>98</w:t>
        </w:r>
      </w:ins>
      <w:r>
        <w:fldChar w:fldCharType="end"/>
      </w:r>
    </w:p>
    <w:p w14:paraId="608B5B4A" w14:textId="2D4DEE3A" w:rsidR="004041C3" w:rsidRPr="00175ED9" w:rsidRDefault="004041C3">
      <w:pPr>
        <w:pStyle w:val="41"/>
        <w:rPr>
          <w:rFonts w:ascii="Calibri" w:hAnsi="Calibri"/>
          <w:sz w:val="22"/>
          <w:szCs w:val="22"/>
        </w:rPr>
      </w:pPr>
      <w:r>
        <w:t>9.2.6.4</w:t>
      </w:r>
      <w:r w:rsidRPr="00175ED9">
        <w:rPr>
          <w:rFonts w:ascii="Calibri" w:hAnsi="Calibri"/>
          <w:sz w:val="22"/>
          <w:szCs w:val="22"/>
        </w:rPr>
        <w:tab/>
      </w:r>
      <w:r>
        <w:t>RAN CONFIGURATION UPDATE</w:t>
      </w:r>
      <w:r>
        <w:tab/>
      </w:r>
      <w:r>
        <w:fldChar w:fldCharType="begin" w:fldLock="1"/>
      </w:r>
      <w:r>
        <w:instrText xml:space="preserve"> PAGEREF _</w:instrText>
      </w:r>
      <w:del w:id="1222" w:author="Issam" w:date="2019-02-12T23:38:00Z">
        <w:r w:rsidR="00116825">
          <w:delInstrText>Toc525567503</w:delInstrText>
        </w:r>
      </w:del>
      <w:ins w:id="1223" w:author="Issam" w:date="2019-02-12T23:38:00Z">
        <w:r>
          <w:instrText>Toc534720491</w:instrText>
        </w:r>
      </w:ins>
      <w:r>
        <w:instrText xml:space="preserve"> \h </w:instrText>
      </w:r>
      <w:r>
        <w:fldChar w:fldCharType="separate"/>
      </w:r>
      <w:del w:id="1224" w:author="Issam" w:date="2019-02-12T23:38:00Z">
        <w:r w:rsidR="00116825">
          <w:delText>95</w:delText>
        </w:r>
      </w:del>
      <w:ins w:id="1225" w:author="Issam" w:date="2019-02-12T23:38:00Z">
        <w:r>
          <w:t>98</w:t>
        </w:r>
      </w:ins>
      <w:r>
        <w:fldChar w:fldCharType="end"/>
      </w:r>
    </w:p>
    <w:p w14:paraId="5D3A0D95" w14:textId="51CC37A9" w:rsidR="004041C3" w:rsidRPr="00175ED9" w:rsidRDefault="004041C3">
      <w:pPr>
        <w:pStyle w:val="41"/>
        <w:rPr>
          <w:rFonts w:ascii="Calibri" w:hAnsi="Calibri"/>
          <w:sz w:val="22"/>
          <w:szCs w:val="22"/>
        </w:rPr>
      </w:pPr>
      <w:r>
        <w:t>9.2.6.5</w:t>
      </w:r>
      <w:r w:rsidRPr="00175ED9">
        <w:rPr>
          <w:rFonts w:ascii="Calibri" w:hAnsi="Calibri"/>
          <w:sz w:val="22"/>
          <w:szCs w:val="22"/>
        </w:rPr>
        <w:tab/>
      </w:r>
      <w:r>
        <w:t>RAN CONFIGURATION UPDATE ACKNOWLEDGE</w:t>
      </w:r>
      <w:r>
        <w:tab/>
      </w:r>
      <w:r>
        <w:fldChar w:fldCharType="begin" w:fldLock="1"/>
      </w:r>
      <w:r>
        <w:instrText xml:space="preserve"> PAGEREF _</w:instrText>
      </w:r>
      <w:del w:id="1226" w:author="Issam" w:date="2019-02-12T23:38:00Z">
        <w:r w:rsidR="00116825">
          <w:delInstrText>Toc525567504</w:delInstrText>
        </w:r>
      </w:del>
      <w:ins w:id="1227" w:author="Issam" w:date="2019-02-12T23:38:00Z">
        <w:r>
          <w:instrText>Toc534720492</w:instrText>
        </w:r>
      </w:ins>
      <w:r>
        <w:instrText xml:space="preserve"> \h </w:instrText>
      </w:r>
      <w:r>
        <w:fldChar w:fldCharType="separate"/>
      </w:r>
      <w:del w:id="1228" w:author="Issam" w:date="2019-02-12T23:38:00Z">
        <w:r w:rsidR="00116825">
          <w:delText>95</w:delText>
        </w:r>
      </w:del>
      <w:ins w:id="1229" w:author="Issam" w:date="2019-02-12T23:38:00Z">
        <w:r>
          <w:t>98</w:t>
        </w:r>
      </w:ins>
      <w:r>
        <w:fldChar w:fldCharType="end"/>
      </w:r>
    </w:p>
    <w:p w14:paraId="1727F5F5" w14:textId="2A468F74" w:rsidR="004041C3" w:rsidRPr="00175ED9" w:rsidRDefault="004041C3">
      <w:pPr>
        <w:pStyle w:val="41"/>
        <w:rPr>
          <w:rFonts w:ascii="Calibri" w:hAnsi="Calibri"/>
          <w:sz w:val="22"/>
          <w:szCs w:val="22"/>
        </w:rPr>
      </w:pPr>
      <w:r>
        <w:t>9.2.6.6</w:t>
      </w:r>
      <w:r w:rsidRPr="00175ED9">
        <w:rPr>
          <w:rFonts w:ascii="Calibri" w:hAnsi="Calibri"/>
          <w:sz w:val="22"/>
          <w:szCs w:val="22"/>
        </w:rPr>
        <w:tab/>
      </w:r>
      <w:r>
        <w:t>RAN CONFIGURATION UPDATE FAILURE</w:t>
      </w:r>
      <w:r>
        <w:tab/>
      </w:r>
      <w:r>
        <w:fldChar w:fldCharType="begin" w:fldLock="1"/>
      </w:r>
      <w:r>
        <w:instrText xml:space="preserve"> PAGEREF _</w:instrText>
      </w:r>
      <w:del w:id="1230" w:author="Issam" w:date="2019-02-12T23:38:00Z">
        <w:r w:rsidR="00116825">
          <w:delInstrText>Toc525567505</w:delInstrText>
        </w:r>
      </w:del>
      <w:ins w:id="1231" w:author="Issam" w:date="2019-02-12T23:38:00Z">
        <w:r>
          <w:instrText>Toc534720493</w:instrText>
        </w:r>
      </w:ins>
      <w:r>
        <w:instrText xml:space="preserve"> \h </w:instrText>
      </w:r>
      <w:r>
        <w:fldChar w:fldCharType="separate"/>
      </w:r>
      <w:del w:id="1232" w:author="Issam" w:date="2019-02-12T23:38:00Z">
        <w:r w:rsidR="00116825">
          <w:delText>96</w:delText>
        </w:r>
      </w:del>
      <w:ins w:id="1233" w:author="Issam" w:date="2019-02-12T23:38:00Z">
        <w:r>
          <w:t>99</w:t>
        </w:r>
      </w:ins>
      <w:r>
        <w:fldChar w:fldCharType="end"/>
      </w:r>
    </w:p>
    <w:p w14:paraId="73136FE6" w14:textId="680C5157" w:rsidR="004041C3" w:rsidRPr="00175ED9" w:rsidRDefault="004041C3">
      <w:pPr>
        <w:pStyle w:val="41"/>
        <w:rPr>
          <w:rFonts w:ascii="Calibri" w:hAnsi="Calibri"/>
          <w:sz w:val="22"/>
          <w:szCs w:val="22"/>
        </w:rPr>
      </w:pPr>
      <w:r>
        <w:t>9.2.6.7</w:t>
      </w:r>
      <w:r w:rsidRPr="00175ED9">
        <w:rPr>
          <w:rFonts w:ascii="Calibri" w:hAnsi="Calibri"/>
          <w:sz w:val="22"/>
          <w:szCs w:val="22"/>
        </w:rPr>
        <w:tab/>
      </w:r>
      <w:r>
        <w:t>AMF CONFIGURATION UPDATE</w:t>
      </w:r>
      <w:r>
        <w:tab/>
      </w:r>
      <w:r>
        <w:fldChar w:fldCharType="begin" w:fldLock="1"/>
      </w:r>
      <w:r>
        <w:instrText xml:space="preserve"> PAGEREF _</w:instrText>
      </w:r>
      <w:del w:id="1234" w:author="Issam" w:date="2019-02-12T23:38:00Z">
        <w:r w:rsidR="00116825">
          <w:delInstrText>Toc525567506</w:delInstrText>
        </w:r>
      </w:del>
      <w:ins w:id="1235" w:author="Issam" w:date="2019-02-12T23:38:00Z">
        <w:r>
          <w:instrText>Toc534720494</w:instrText>
        </w:r>
      </w:ins>
      <w:r>
        <w:instrText xml:space="preserve"> \h </w:instrText>
      </w:r>
      <w:r>
        <w:fldChar w:fldCharType="separate"/>
      </w:r>
      <w:del w:id="1236" w:author="Issam" w:date="2019-02-12T23:38:00Z">
        <w:r w:rsidR="00116825">
          <w:delText>96</w:delText>
        </w:r>
      </w:del>
      <w:ins w:id="1237" w:author="Issam" w:date="2019-02-12T23:38:00Z">
        <w:r>
          <w:t>99</w:t>
        </w:r>
      </w:ins>
      <w:r>
        <w:fldChar w:fldCharType="end"/>
      </w:r>
    </w:p>
    <w:p w14:paraId="4BB8B7BA" w14:textId="091F387F" w:rsidR="004041C3" w:rsidRPr="00175ED9" w:rsidRDefault="004041C3">
      <w:pPr>
        <w:pStyle w:val="41"/>
        <w:rPr>
          <w:rFonts w:ascii="Calibri" w:hAnsi="Calibri"/>
          <w:sz w:val="22"/>
          <w:szCs w:val="22"/>
        </w:rPr>
      </w:pPr>
      <w:r>
        <w:t>9.2.6.8</w:t>
      </w:r>
      <w:r w:rsidRPr="00175ED9">
        <w:rPr>
          <w:rFonts w:ascii="Calibri" w:hAnsi="Calibri"/>
          <w:sz w:val="22"/>
          <w:szCs w:val="22"/>
        </w:rPr>
        <w:tab/>
      </w:r>
      <w:r>
        <w:t>AMF CONFIGURATION UPDATE ACKNOWLEDGE</w:t>
      </w:r>
      <w:r>
        <w:tab/>
      </w:r>
      <w:r>
        <w:fldChar w:fldCharType="begin" w:fldLock="1"/>
      </w:r>
      <w:r>
        <w:instrText xml:space="preserve"> PAGEREF _</w:instrText>
      </w:r>
      <w:del w:id="1238" w:author="Issam" w:date="2019-02-12T23:38:00Z">
        <w:r w:rsidR="00116825">
          <w:delInstrText>Toc525567507</w:delInstrText>
        </w:r>
      </w:del>
      <w:ins w:id="1239" w:author="Issam" w:date="2019-02-12T23:38:00Z">
        <w:r>
          <w:instrText>Toc534720495</w:instrText>
        </w:r>
      </w:ins>
      <w:r>
        <w:instrText xml:space="preserve"> \h </w:instrText>
      </w:r>
      <w:r>
        <w:fldChar w:fldCharType="separate"/>
      </w:r>
      <w:del w:id="1240" w:author="Issam" w:date="2019-02-12T23:38:00Z">
        <w:r w:rsidR="00116825">
          <w:delText>98</w:delText>
        </w:r>
      </w:del>
      <w:ins w:id="1241" w:author="Issam" w:date="2019-02-12T23:38:00Z">
        <w:r>
          <w:t>101</w:t>
        </w:r>
      </w:ins>
      <w:r>
        <w:fldChar w:fldCharType="end"/>
      </w:r>
    </w:p>
    <w:p w14:paraId="086D2713" w14:textId="29427FF8" w:rsidR="004041C3" w:rsidRPr="00175ED9" w:rsidRDefault="004041C3">
      <w:pPr>
        <w:pStyle w:val="41"/>
        <w:rPr>
          <w:rFonts w:ascii="Calibri" w:hAnsi="Calibri"/>
          <w:sz w:val="22"/>
          <w:szCs w:val="22"/>
        </w:rPr>
      </w:pPr>
      <w:r>
        <w:t>9.2.6.9</w:t>
      </w:r>
      <w:r w:rsidRPr="00175ED9">
        <w:rPr>
          <w:rFonts w:ascii="Calibri" w:hAnsi="Calibri"/>
          <w:sz w:val="22"/>
          <w:szCs w:val="22"/>
        </w:rPr>
        <w:tab/>
      </w:r>
      <w:r>
        <w:t>AMF CONFIGURATION UPDATE FAILURE</w:t>
      </w:r>
      <w:r>
        <w:tab/>
      </w:r>
      <w:r>
        <w:fldChar w:fldCharType="begin" w:fldLock="1"/>
      </w:r>
      <w:r>
        <w:instrText xml:space="preserve"> PAGEREF _</w:instrText>
      </w:r>
      <w:del w:id="1242" w:author="Issam" w:date="2019-02-12T23:38:00Z">
        <w:r w:rsidR="00116825">
          <w:delInstrText>Toc525567508</w:delInstrText>
        </w:r>
      </w:del>
      <w:ins w:id="1243" w:author="Issam" w:date="2019-02-12T23:38:00Z">
        <w:r>
          <w:instrText>Toc534720496</w:instrText>
        </w:r>
      </w:ins>
      <w:r>
        <w:instrText xml:space="preserve"> \h </w:instrText>
      </w:r>
      <w:r>
        <w:fldChar w:fldCharType="separate"/>
      </w:r>
      <w:del w:id="1244" w:author="Issam" w:date="2019-02-12T23:38:00Z">
        <w:r w:rsidR="00116825">
          <w:delText>98</w:delText>
        </w:r>
      </w:del>
      <w:ins w:id="1245" w:author="Issam" w:date="2019-02-12T23:38:00Z">
        <w:r>
          <w:t>101</w:t>
        </w:r>
      </w:ins>
      <w:r>
        <w:fldChar w:fldCharType="end"/>
      </w:r>
    </w:p>
    <w:p w14:paraId="5E80C8D6" w14:textId="2231A543" w:rsidR="004041C3" w:rsidRPr="00175ED9" w:rsidRDefault="004041C3">
      <w:pPr>
        <w:pStyle w:val="41"/>
        <w:rPr>
          <w:rFonts w:ascii="Calibri" w:hAnsi="Calibri"/>
          <w:sz w:val="22"/>
          <w:szCs w:val="22"/>
        </w:rPr>
      </w:pPr>
      <w:r>
        <w:t>9.2.6.10</w:t>
      </w:r>
      <w:r w:rsidRPr="00175ED9">
        <w:rPr>
          <w:rFonts w:ascii="Calibri" w:hAnsi="Calibri"/>
          <w:sz w:val="22"/>
          <w:szCs w:val="22"/>
        </w:rPr>
        <w:tab/>
      </w:r>
      <w:r>
        <w:t>AMF STATUS INDICATION</w:t>
      </w:r>
      <w:r>
        <w:tab/>
      </w:r>
      <w:r>
        <w:fldChar w:fldCharType="begin" w:fldLock="1"/>
      </w:r>
      <w:r>
        <w:instrText xml:space="preserve"> PAGEREF _</w:instrText>
      </w:r>
      <w:del w:id="1246" w:author="Issam" w:date="2019-02-12T23:38:00Z">
        <w:r w:rsidR="00116825">
          <w:delInstrText>Toc525567509</w:delInstrText>
        </w:r>
      </w:del>
      <w:ins w:id="1247" w:author="Issam" w:date="2019-02-12T23:38:00Z">
        <w:r>
          <w:instrText>Toc534720497</w:instrText>
        </w:r>
      </w:ins>
      <w:r>
        <w:instrText xml:space="preserve"> \h </w:instrText>
      </w:r>
      <w:r>
        <w:fldChar w:fldCharType="separate"/>
      </w:r>
      <w:del w:id="1248" w:author="Issam" w:date="2019-02-12T23:38:00Z">
        <w:r w:rsidR="00116825">
          <w:delText>98</w:delText>
        </w:r>
      </w:del>
      <w:ins w:id="1249" w:author="Issam" w:date="2019-02-12T23:38:00Z">
        <w:r>
          <w:t>101</w:t>
        </w:r>
      </w:ins>
      <w:r>
        <w:fldChar w:fldCharType="end"/>
      </w:r>
    </w:p>
    <w:p w14:paraId="0DA597C8" w14:textId="71FFA347" w:rsidR="004041C3" w:rsidRPr="00175ED9" w:rsidRDefault="004041C3">
      <w:pPr>
        <w:pStyle w:val="41"/>
        <w:rPr>
          <w:rFonts w:ascii="Calibri" w:hAnsi="Calibri"/>
          <w:sz w:val="22"/>
          <w:szCs w:val="22"/>
        </w:rPr>
      </w:pPr>
      <w:r>
        <w:t>9.2.6.11</w:t>
      </w:r>
      <w:r w:rsidRPr="00175ED9">
        <w:rPr>
          <w:rFonts w:ascii="Calibri" w:hAnsi="Calibri"/>
          <w:sz w:val="22"/>
          <w:szCs w:val="22"/>
        </w:rPr>
        <w:tab/>
      </w:r>
      <w:r>
        <w:t>NG RESET</w:t>
      </w:r>
      <w:r>
        <w:tab/>
      </w:r>
      <w:r>
        <w:fldChar w:fldCharType="begin" w:fldLock="1"/>
      </w:r>
      <w:r>
        <w:instrText xml:space="preserve"> PAGEREF _</w:instrText>
      </w:r>
      <w:del w:id="1250" w:author="Issam" w:date="2019-02-12T23:38:00Z">
        <w:r w:rsidR="00116825">
          <w:delInstrText>Toc525567510</w:delInstrText>
        </w:r>
      </w:del>
      <w:ins w:id="1251" w:author="Issam" w:date="2019-02-12T23:38:00Z">
        <w:r>
          <w:instrText>Toc534720498</w:instrText>
        </w:r>
      </w:ins>
      <w:r>
        <w:instrText xml:space="preserve"> \h </w:instrText>
      </w:r>
      <w:r>
        <w:fldChar w:fldCharType="separate"/>
      </w:r>
      <w:del w:id="1252" w:author="Issam" w:date="2019-02-12T23:38:00Z">
        <w:r w:rsidR="00116825">
          <w:delText>99</w:delText>
        </w:r>
      </w:del>
      <w:ins w:id="1253" w:author="Issam" w:date="2019-02-12T23:38:00Z">
        <w:r>
          <w:t>102</w:t>
        </w:r>
      </w:ins>
      <w:r>
        <w:fldChar w:fldCharType="end"/>
      </w:r>
    </w:p>
    <w:p w14:paraId="24BC858F" w14:textId="4E4B82EB" w:rsidR="004041C3" w:rsidRPr="00175ED9" w:rsidRDefault="004041C3">
      <w:pPr>
        <w:pStyle w:val="41"/>
        <w:rPr>
          <w:rFonts w:ascii="Calibri" w:hAnsi="Calibri"/>
          <w:sz w:val="22"/>
          <w:szCs w:val="22"/>
        </w:rPr>
      </w:pPr>
      <w:r>
        <w:t>9.2.6.12</w:t>
      </w:r>
      <w:r w:rsidRPr="00175ED9">
        <w:rPr>
          <w:rFonts w:ascii="Calibri" w:hAnsi="Calibri"/>
          <w:sz w:val="22"/>
          <w:szCs w:val="22"/>
        </w:rPr>
        <w:tab/>
      </w:r>
      <w:r>
        <w:t>NG RESET ACKNOWLEDGE</w:t>
      </w:r>
      <w:r>
        <w:tab/>
      </w:r>
      <w:r>
        <w:fldChar w:fldCharType="begin" w:fldLock="1"/>
      </w:r>
      <w:r>
        <w:instrText xml:space="preserve"> PAGEREF _</w:instrText>
      </w:r>
      <w:del w:id="1254" w:author="Issam" w:date="2019-02-12T23:38:00Z">
        <w:r w:rsidR="00116825">
          <w:delInstrText>Toc525567511</w:delInstrText>
        </w:r>
      </w:del>
      <w:ins w:id="1255" w:author="Issam" w:date="2019-02-12T23:38:00Z">
        <w:r>
          <w:instrText>Toc534720499</w:instrText>
        </w:r>
      </w:ins>
      <w:r>
        <w:instrText xml:space="preserve"> \h </w:instrText>
      </w:r>
      <w:r>
        <w:fldChar w:fldCharType="separate"/>
      </w:r>
      <w:del w:id="1256" w:author="Issam" w:date="2019-02-12T23:38:00Z">
        <w:r w:rsidR="00116825">
          <w:delText>99</w:delText>
        </w:r>
      </w:del>
      <w:ins w:id="1257" w:author="Issam" w:date="2019-02-12T23:38:00Z">
        <w:r>
          <w:t>102</w:t>
        </w:r>
      </w:ins>
      <w:r>
        <w:fldChar w:fldCharType="end"/>
      </w:r>
    </w:p>
    <w:p w14:paraId="6F5C97BD" w14:textId="55D556F5" w:rsidR="004041C3" w:rsidRPr="00175ED9" w:rsidRDefault="004041C3">
      <w:pPr>
        <w:pStyle w:val="41"/>
        <w:rPr>
          <w:rFonts w:ascii="Calibri" w:hAnsi="Calibri"/>
          <w:sz w:val="22"/>
          <w:szCs w:val="22"/>
        </w:rPr>
      </w:pPr>
      <w:r>
        <w:t>9.2.6.13</w:t>
      </w:r>
      <w:r w:rsidRPr="00175ED9">
        <w:rPr>
          <w:rFonts w:ascii="Calibri" w:hAnsi="Calibri"/>
          <w:sz w:val="22"/>
          <w:szCs w:val="22"/>
        </w:rPr>
        <w:tab/>
      </w:r>
      <w:r>
        <w:t>ERROR INDICATION</w:t>
      </w:r>
      <w:r>
        <w:tab/>
      </w:r>
      <w:r>
        <w:fldChar w:fldCharType="begin" w:fldLock="1"/>
      </w:r>
      <w:r>
        <w:instrText xml:space="preserve"> PAGEREF _</w:instrText>
      </w:r>
      <w:del w:id="1258" w:author="Issam" w:date="2019-02-12T23:38:00Z">
        <w:r w:rsidR="00116825">
          <w:delInstrText>Toc525567512</w:delInstrText>
        </w:r>
      </w:del>
      <w:ins w:id="1259" w:author="Issam" w:date="2019-02-12T23:38:00Z">
        <w:r>
          <w:instrText>Toc534720500</w:instrText>
        </w:r>
      </w:ins>
      <w:r>
        <w:instrText xml:space="preserve"> \h </w:instrText>
      </w:r>
      <w:r>
        <w:fldChar w:fldCharType="separate"/>
      </w:r>
      <w:del w:id="1260" w:author="Issam" w:date="2019-02-12T23:38:00Z">
        <w:r w:rsidR="00116825">
          <w:delText>99</w:delText>
        </w:r>
      </w:del>
      <w:ins w:id="1261" w:author="Issam" w:date="2019-02-12T23:38:00Z">
        <w:r>
          <w:t>102</w:t>
        </w:r>
      </w:ins>
      <w:r>
        <w:fldChar w:fldCharType="end"/>
      </w:r>
    </w:p>
    <w:p w14:paraId="4E3610DD" w14:textId="69F6DED3" w:rsidR="004041C3" w:rsidRPr="00175ED9" w:rsidRDefault="004041C3">
      <w:pPr>
        <w:pStyle w:val="41"/>
        <w:rPr>
          <w:rFonts w:ascii="Calibri" w:hAnsi="Calibri"/>
          <w:sz w:val="22"/>
          <w:szCs w:val="22"/>
        </w:rPr>
      </w:pPr>
      <w:r>
        <w:t>9.2.6.14</w:t>
      </w:r>
      <w:r w:rsidRPr="00175ED9">
        <w:rPr>
          <w:rFonts w:ascii="Calibri" w:hAnsi="Calibri"/>
          <w:sz w:val="22"/>
          <w:szCs w:val="22"/>
        </w:rPr>
        <w:tab/>
      </w:r>
      <w:r>
        <w:t>OVERLOAD START</w:t>
      </w:r>
      <w:r>
        <w:tab/>
      </w:r>
      <w:r>
        <w:fldChar w:fldCharType="begin" w:fldLock="1"/>
      </w:r>
      <w:r>
        <w:instrText xml:space="preserve"> PAGEREF _</w:instrText>
      </w:r>
      <w:del w:id="1262" w:author="Issam" w:date="2019-02-12T23:38:00Z">
        <w:r w:rsidR="00116825">
          <w:delInstrText>Toc525567513</w:delInstrText>
        </w:r>
      </w:del>
      <w:ins w:id="1263" w:author="Issam" w:date="2019-02-12T23:38:00Z">
        <w:r>
          <w:instrText>Toc534720501</w:instrText>
        </w:r>
      </w:ins>
      <w:r>
        <w:instrText xml:space="preserve"> \h </w:instrText>
      </w:r>
      <w:r>
        <w:fldChar w:fldCharType="separate"/>
      </w:r>
      <w:del w:id="1264" w:author="Issam" w:date="2019-02-12T23:38:00Z">
        <w:r w:rsidR="00116825">
          <w:delText>100</w:delText>
        </w:r>
      </w:del>
      <w:ins w:id="1265" w:author="Issam" w:date="2019-02-12T23:38:00Z">
        <w:r>
          <w:t>103</w:t>
        </w:r>
      </w:ins>
      <w:r>
        <w:fldChar w:fldCharType="end"/>
      </w:r>
    </w:p>
    <w:p w14:paraId="0B31DB02" w14:textId="2CC00334" w:rsidR="004041C3" w:rsidRPr="00175ED9" w:rsidRDefault="004041C3">
      <w:pPr>
        <w:pStyle w:val="41"/>
        <w:rPr>
          <w:rFonts w:ascii="Calibri" w:hAnsi="Calibri"/>
          <w:sz w:val="22"/>
          <w:szCs w:val="22"/>
        </w:rPr>
      </w:pPr>
      <w:r>
        <w:t>9.2.6.15</w:t>
      </w:r>
      <w:r w:rsidRPr="00175ED9">
        <w:rPr>
          <w:rFonts w:ascii="Calibri" w:hAnsi="Calibri"/>
          <w:sz w:val="22"/>
          <w:szCs w:val="22"/>
        </w:rPr>
        <w:tab/>
      </w:r>
      <w:r>
        <w:t>OVERLOAD STOP</w:t>
      </w:r>
      <w:r>
        <w:tab/>
      </w:r>
      <w:r>
        <w:fldChar w:fldCharType="begin" w:fldLock="1"/>
      </w:r>
      <w:r>
        <w:instrText xml:space="preserve"> PAGEREF _</w:instrText>
      </w:r>
      <w:del w:id="1266" w:author="Issam" w:date="2019-02-12T23:38:00Z">
        <w:r w:rsidR="00116825">
          <w:delInstrText>Toc525567514</w:delInstrText>
        </w:r>
      </w:del>
      <w:ins w:id="1267" w:author="Issam" w:date="2019-02-12T23:38:00Z">
        <w:r>
          <w:instrText>Toc534720502</w:instrText>
        </w:r>
      </w:ins>
      <w:r>
        <w:instrText xml:space="preserve"> \h </w:instrText>
      </w:r>
      <w:r>
        <w:fldChar w:fldCharType="separate"/>
      </w:r>
      <w:del w:id="1268" w:author="Issam" w:date="2019-02-12T23:38:00Z">
        <w:r w:rsidR="00116825">
          <w:delText>100</w:delText>
        </w:r>
      </w:del>
      <w:ins w:id="1269" w:author="Issam" w:date="2019-02-12T23:38:00Z">
        <w:r>
          <w:t>103</w:t>
        </w:r>
      </w:ins>
      <w:r>
        <w:fldChar w:fldCharType="end"/>
      </w:r>
    </w:p>
    <w:p w14:paraId="12ABA4B6" w14:textId="212B26F0" w:rsidR="004041C3" w:rsidRPr="00175ED9" w:rsidRDefault="004041C3">
      <w:pPr>
        <w:pStyle w:val="31"/>
        <w:rPr>
          <w:rFonts w:ascii="Calibri" w:hAnsi="Calibri"/>
          <w:sz w:val="22"/>
          <w:szCs w:val="22"/>
        </w:rPr>
      </w:pPr>
      <w:r>
        <w:t>9.2.7</w:t>
      </w:r>
      <w:r w:rsidRPr="00175ED9">
        <w:rPr>
          <w:rFonts w:ascii="Calibri" w:hAnsi="Calibri"/>
          <w:sz w:val="22"/>
          <w:szCs w:val="22"/>
        </w:rPr>
        <w:tab/>
      </w:r>
      <w:r>
        <w:t>Configuration Transfer Messages</w:t>
      </w:r>
      <w:r>
        <w:tab/>
      </w:r>
      <w:r>
        <w:fldChar w:fldCharType="begin" w:fldLock="1"/>
      </w:r>
      <w:r>
        <w:instrText xml:space="preserve"> PAGEREF _</w:instrText>
      </w:r>
      <w:del w:id="1270" w:author="Issam" w:date="2019-02-12T23:38:00Z">
        <w:r w:rsidR="00116825">
          <w:delInstrText>Toc525567515</w:delInstrText>
        </w:r>
      </w:del>
      <w:ins w:id="1271" w:author="Issam" w:date="2019-02-12T23:38:00Z">
        <w:r>
          <w:instrText>Toc534720503</w:instrText>
        </w:r>
      </w:ins>
      <w:r>
        <w:instrText xml:space="preserve"> \h </w:instrText>
      </w:r>
      <w:r>
        <w:fldChar w:fldCharType="separate"/>
      </w:r>
      <w:del w:id="1272" w:author="Issam" w:date="2019-02-12T23:38:00Z">
        <w:r w:rsidR="00116825">
          <w:delText>100</w:delText>
        </w:r>
      </w:del>
      <w:ins w:id="1273" w:author="Issam" w:date="2019-02-12T23:38:00Z">
        <w:r>
          <w:t>103</w:t>
        </w:r>
      </w:ins>
      <w:r>
        <w:fldChar w:fldCharType="end"/>
      </w:r>
    </w:p>
    <w:p w14:paraId="5DDA8A72" w14:textId="79D8AB8F" w:rsidR="004041C3" w:rsidRPr="00175ED9" w:rsidRDefault="004041C3">
      <w:pPr>
        <w:pStyle w:val="41"/>
        <w:rPr>
          <w:rFonts w:ascii="Calibri" w:hAnsi="Calibri"/>
          <w:sz w:val="22"/>
          <w:szCs w:val="22"/>
        </w:rPr>
      </w:pPr>
      <w:r>
        <w:t>9.2.7.1</w:t>
      </w:r>
      <w:r w:rsidRPr="00175ED9">
        <w:rPr>
          <w:rFonts w:ascii="Calibri" w:hAnsi="Calibri"/>
          <w:sz w:val="22"/>
          <w:szCs w:val="22"/>
        </w:rPr>
        <w:tab/>
      </w:r>
      <w:r>
        <w:t>UPLINK RAN CONFIGURATION TRANSFER</w:t>
      </w:r>
      <w:r>
        <w:tab/>
      </w:r>
      <w:r>
        <w:fldChar w:fldCharType="begin" w:fldLock="1"/>
      </w:r>
      <w:r>
        <w:instrText xml:space="preserve"> PAGEREF _</w:instrText>
      </w:r>
      <w:del w:id="1274" w:author="Issam" w:date="2019-02-12T23:38:00Z">
        <w:r w:rsidR="00116825">
          <w:delInstrText>Toc525567516</w:delInstrText>
        </w:r>
      </w:del>
      <w:ins w:id="1275" w:author="Issam" w:date="2019-02-12T23:38:00Z">
        <w:r>
          <w:instrText>Toc534720504</w:instrText>
        </w:r>
      </w:ins>
      <w:r>
        <w:instrText xml:space="preserve"> \h </w:instrText>
      </w:r>
      <w:r>
        <w:fldChar w:fldCharType="separate"/>
      </w:r>
      <w:del w:id="1276" w:author="Issam" w:date="2019-02-12T23:38:00Z">
        <w:r w:rsidR="00116825">
          <w:delText>100</w:delText>
        </w:r>
      </w:del>
      <w:ins w:id="1277" w:author="Issam" w:date="2019-02-12T23:38:00Z">
        <w:r>
          <w:t>103</w:t>
        </w:r>
      </w:ins>
      <w:r>
        <w:fldChar w:fldCharType="end"/>
      </w:r>
    </w:p>
    <w:p w14:paraId="23FE1753" w14:textId="46DEBE97" w:rsidR="004041C3" w:rsidRPr="00175ED9" w:rsidRDefault="004041C3">
      <w:pPr>
        <w:pStyle w:val="41"/>
        <w:rPr>
          <w:rFonts w:ascii="Calibri" w:hAnsi="Calibri"/>
          <w:sz w:val="22"/>
          <w:szCs w:val="22"/>
        </w:rPr>
      </w:pPr>
      <w:r>
        <w:t>9.2.7.2</w:t>
      </w:r>
      <w:r w:rsidRPr="00175ED9">
        <w:rPr>
          <w:rFonts w:ascii="Calibri" w:hAnsi="Calibri"/>
          <w:sz w:val="22"/>
          <w:szCs w:val="22"/>
        </w:rPr>
        <w:tab/>
      </w:r>
      <w:r>
        <w:t>DOWNLINK RAN CONFIGURATION TRANSFER</w:t>
      </w:r>
      <w:r>
        <w:tab/>
      </w:r>
      <w:r>
        <w:fldChar w:fldCharType="begin" w:fldLock="1"/>
      </w:r>
      <w:r>
        <w:instrText xml:space="preserve"> PAGEREF _</w:instrText>
      </w:r>
      <w:del w:id="1278" w:author="Issam" w:date="2019-02-12T23:38:00Z">
        <w:r w:rsidR="00116825">
          <w:delInstrText>Toc525567517</w:delInstrText>
        </w:r>
      </w:del>
      <w:ins w:id="1279" w:author="Issam" w:date="2019-02-12T23:38:00Z">
        <w:r>
          <w:instrText>Toc534720505</w:instrText>
        </w:r>
      </w:ins>
      <w:r>
        <w:instrText xml:space="preserve"> \h </w:instrText>
      </w:r>
      <w:r>
        <w:fldChar w:fldCharType="separate"/>
      </w:r>
      <w:del w:id="1280" w:author="Issam" w:date="2019-02-12T23:38:00Z">
        <w:r w:rsidR="00116825">
          <w:delText>101</w:delText>
        </w:r>
      </w:del>
      <w:ins w:id="1281" w:author="Issam" w:date="2019-02-12T23:38:00Z">
        <w:r>
          <w:t>104</w:t>
        </w:r>
      </w:ins>
      <w:r>
        <w:fldChar w:fldCharType="end"/>
      </w:r>
    </w:p>
    <w:p w14:paraId="65D191CF" w14:textId="1538D3DD" w:rsidR="004041C3" w:rsidRPr="00175ED9" w:rsidRDefault="004041C3">
      <w:pPr>
        <w:pStyle w:val="31"/>
        <w:rPr>
          <w:rFonts w:ascii="Calibri" w:hAnsi="Calibri"/>
          <w:sz w:val="22"/>
          <w:szCs w:val="22"/>
        </w:rPr>
      </w:pPr>
      <w:r>
        <w:t>9.2.8</w:t>
      </w:r>
      <w:r w:rsidRPr="00175ED9">
        <w:rPr>
          <w:rFonts w:ascii="Calibri" w:hAnsi="Calibri"/>
          <w:sz w:val="22"/>
          <w:szCs w:val="22"/>
        </w:rPr>
        <w:tab/>
      </w:r>
      <w:r>
        <w:t>Warning Message Transmission Messages</w:t>
      </w:r>
      <w:r>
        <w:tab/>
      </w:r>
      <w:r>
        <w:fldChar w:fldCharType="begin" w:fldLock="1"/>
      </w:r>
      <w:r>
        <w:instrText xml:space="preserve"> PAGEREF _</w:instrText>
      </w:r>
      <w:del w:id="1282" w:author="Issam" w:date="2019-02-12T23:38:00Z">
        <w:r w:rsidR="00116825">
          <w:delInstrText>Toc525567518</w:delInstrText>
        </w:r>
      </w:del>
      <w:ins w:id="1283" w:author="Issam" w:date="2019-02-12T23:38:00Z">
        <w:r>
          <w:instrText>Toc534720506</w:instrText>
        </w:r>
      </w:ins>
      <w:r>
        <w:instrText xml:space="preserve"> \h </w:instrText>
      </w:r>
      <w:r>
        <w:fldChar w:fldCharType="separate"/>
      </w:r>
      <w:del w:id="1284" w:author="Issam" w:date="2019-02-12T23:38:00Z">
        <w:r w:rsidR="00116825">
          <w:delText>101</w:delText>
        </w:r>
      </w:del>
      <w:ins w:id="1285" w:author="Issam" w:date="2019-02-12T23:38:00Z">
        <w:r>
          <w:t>104</w:t>
        </w:r>
      </w:ins>
      <w:r>
        <w:fldChar w:fldCharType="end"/>
      </w:r>
    </w:p>
    <w:p w14:paraId="33D3970E" w14:textId="53E02F80" w:rsidR="004041C3" w:rsidRPr="00175ED9" w:rsidRDefault="004041C3">
      <w:pPr>
        <w:pStyle w:val="41"/>
        <w:rPr>
          <w:rFonts w:ascii="Calibri" w:hAnsi="Calibri"/>
          <w:sz w:val="22"/>
          <w:szCs w:val="22"/>
        </w:rPr>
      </w:pPr>
      <w:r>
        <w:t>9.2.8.1</w:t>
      </w:r>
      <w:r w:rsidRPr="00175ED9">
        <w:rPr>
          <w:rFonts w:ascii="Calibri" w:hAnsi="Calibri"/>
          <w:sz w:val="22"/>
          <w:szCs w:val="22"/>
        </w:rPr>
        <w:tab/>
      </w:r>
      <w:r>
        <w:t>WRITE-REPLACE WARNING REQUEST</w:t>
      </w:r>
      <w:r>
        <w:tab/>
      </w:r>
      <w:r>
        <w:fldChar w:fldCharType="begin" w:fldLock="1"/>
      </w:r>
      <w:r>
        <w:instrText xml:space="preserve"> PAGEREF _</w:instrText>
      </w:r>
      <w:del w:id="1286" w:author="Issam" w:date="2019-02-12T23:38:00Z">
        <w:r w:rsidR="00116825">
          <w:delInstrText>Toc525567519</w:delInstrText>
        </w:r>
      </w:del>
      <w:ins w:id="1287" w:author="Issam" w:date="2019-02-12T23:38:00Z">
        <w:r>
          <w:instrText>Toc534720507</w:instrText>
        </w:r>
      </w:ins>
      <w:r>
        <w:instrText xml:space="preserve"> \h </w:instrText>
      </w:r>
      <w:r>
        <w:fldChar w:fldCharType="separate"/>
      </w:r>
      <w:del w:id="1288" w:author="Issam" w:date="2019-02-12T23:38:00Z">
        <w:r w:rsidR="00116825">
          <w:delText>101</w:delText>
        </w:r>
      </w:del>
      <w:ins w:id="1289" w:author="Issam" w:date="2019-02-12T23:38:00Z">
        <w:r>
          <w:t>104</w:t>
        </w:r>
      </w:ins>
      <w:r>
        <w:fldChar w:fldCharType="end"/>
      </w:r>
    </w:p>
    <w:p w14:paraId="5756BA4B" w14:textId="26C6FD38" w:rsidR="004041C3" w:rsidRPr="00175ED9" w:rsidRDefault="004041C3">
      <w:pPr>
        <w:pStyle w:val="41"/>
        <w:rPr>
          <w:rFonts w:ascii="Calibri" w:hAnsi="Calibri"/>
          <w:sz w:val="22"/>
          <w:szCs w:val="22"/>
        </w:rPr>
      </w:pPr>
      <w:r>
        <w:t>9.2.8.2</w:t>
      </w:r>
      <w:r w:rsidRPr="00175ED9">
        <w:rPr>
          <w:rFonts w:ascii="Calibri" w:hAnsi="Calibri"/>
          <w:sz w:val="22"/>
          <w:szCs w:val="22"/>
        </w:rPr>
        <w:tab/>
      </w:r>
      <w:r>
        <w:t>WRITE-REPLACE WARNING RESPONSE</w:t>
      </w:r>
      <w:r>
        <w:tab/>
      </w:r>
      <w:r>
        <w:fldChar w:fldCharType="begin" w:fldLock="1"/>
      </w:r>
      <w:r>
        <w:instrText xml:space="preserve"> PAGEREF _</w:instrText>
      </w:r>
      <w:del w:id="1290" w:author="Issam" w:date="2019-02-12T23:38:00Z">
        <w:r w:rsidR="00116825">
          <w:delInstrText>Toc525567520</w:delInstrText>
        </w:r>
      </w:del>
      <w:ins w:id="1291" w:author="Issam" w:date="2019-02-12T23:38:00Z">
        <w:r>
          <w:instrText>Toc534720508</w:instrText>
        </w:r>
      </w:ins>
      <w:r>
        <w:instrText xml:space="preserve"> \h </w:instrText>
      </w:r>
      <w:r>
        <w:fldChar w:fldCharType="separate"/>
      </w:r>
      <w:del w:id="1292" w:author="Issam" w:date="2019-02-12T23:38:00Z">
        <w:r w:rsidR="00116825">
          <w:delText>101</w:delText>
        </w:r>
      </w:del>
      <w:ins w:id="1293" w:author="Issam" w:date="2019-02-12T23:38:00Z">
        <w:r>
          <w:t>104</w:t>
        </w:r>
      </w:ins>
      <w:r>
        <w:fldChar w:fldCharType="end"/>
      </w:r>
    </w:p>
    <w:p w14:paraId="3535B0A7" w14:textId="321160C8" w:rsidR="004041C3" w:rsidRPr="00175ED9" w:rsidRDefault="004041C3">
      <w:pPr>
        <w:pStyle w:val="41"/>
        <w:rPr>
          <w:rFonts w:ascii="Calibri" w:hAnsi="Calibri"/>
          <w:sz w:val="22"/>
          <w:szCs w:val="22"/>
        </w:rPr>
      </w:pPr>
      <w:r>
        <w:t>9.2.8.3</w:t>
      </w:r>
      <w:r w:rsidRPr="00175ED9">
        <w:rPr>
          <w:rFonts w:ascii="Calibri" w:hAnsi="Calibri"/>
          <w:sz w:val="22"/>
          <w:szCs w:val="22"/>
        </w:rPr>
        <w:tab/>
      </w:r>
      <w:r>
        <w:t>PWS CANCEL REQUEST</w:t>
      </w:r>
      <w:r>
        <w:tab/>
      </w:r>
      <w:r>
        <w:fldChar w:fldCharType="begin" w:fldLock="1"/>
      </w:r>
      <w:r>
        <w:instrText xml:space="preserve"> PAGEREF _</w:instrText>
      </w:r>
      <w:del w:id="1294" w:author="Issam" w:date="2019-02-12T23:38:00Z">
        <w:r w:rsidR="00116825">
          <w:delInstrText>Toc525567521</w:delInstrText>
        </w:r>
      </w:del>
      <w:ins w:id="1295" w:author="Issam" w:date="2019-02-12T23:38:00Z">
        <w:r>
          <w:instrText>Toc534720509</w:instrText>
        </w:r>
      </w:ins>
      <w:r>
        <w:instrText xml:space="preserve"> \h </w:instrText>
      </w:r>
      <w:r>
        <w:fldChar w:fldCharType="separate"/>
      </w:r>
      <w:del w:id="1296" w:author="Issam" w:date="2019-02-12T23:38:00Z">
        <w:r w:rsidR="00116825">
          <w:delText>102</w:delText>
        </w:r>
      </w:del>
      <w:ins w:id="1297" w:author="Issam" w:date="2019-02-12T23:38:00Z">
        <w:r>
          <w:t>105</w:t>
        </w:r>
      </w:ins>
      <w:r>
        <w:fldChar w:fldCharType="end"/>
      </w:r>
    </w:p>
    <w:p w14:paraId="67C6D59A" w14:textId="14B28E1A" w:rsidR="004041C3" w:rsidRPr="00175ED9" w:rsidRDefault="004041C3">
      <w:pPr>
        <w:pStyle w:val="41"/>
        <w:rPr>
          <w:rFonts w:ascii="Calibri" w:hAnsi="Calibri"/>
          <w:sz w:val="22"/>
          <w:szCs w:val="22"/>
        </w:rPr>
      </w:pPr>
      <w:r>
        <w:t>9.2.8.4</w:t>
      </w:r>
      <w:r w:rsidRPr="00175ED9">
        <w:rPr>
          <w:rFonts w:ascii="Calibri" w:hAnsi="Calibri"/>
          <w:sz w:val="22"/>
          <w:szCs w:val="22"/>
        </w:rPr>
        <w:tab/>
      </w:r>
      <w:r>
        <w:t>PWS CANCEL RESPONSE</w:t>
      </w:r>
      <w:r>
        <w:tab/>
      </w:r>
      <w:r>
        <w:fldChar w:fldCharType="begin" w:fldLock="1"/>
      </w:r>
      <w:r>
        <w:instrText xml:space="preserve"> PAGEREF _</w:instrText>
      </w:r>
      <w:del w:id="1298" w:author="Issam" w:date="2019-02-12T23:38:00Z">
        <w:r w:rsidR="00116825">
          <w:delInstrText>Toc525567522</w:delInstrText>
        </w:r>
      </w:del>
      <w:ins w:id="1299" w:author="Issam" w:date="2019-02-12T23:38:00Z">
        <w:r>
          <w:instrText>Toc534720510</w:instrText>
        </w:r>
      </w:ins>
      <w:r>
        <w:instrText xml:space="preserve"> \h </w:instrText>
      </w:r>
      <w:r>
        <w:fldChar w:fldCharType="separate"/>
      </w:r>
      <w:del w:id="1300" w:author="Issam" w:date="2019-02-12T23:38:00Z">
        <w:r w:rsidR="00116825">
          <w:delText>102</w:delText>
        </w:r>
      </w:del>
      <w:ins w:id="1301" w:author="Issam" w:date="2019-02-12T23:38:00Z">
        <w:r>
          <w:t>105</w:t>
        </w:r>
      </w:ins>
      <w:r>
        <w:fldChar w:fldCharType="end"/>
      </w:r>
    </w:p>
    <w:p w14:paraId="51FD541A" w14:textId="6C787DC6" w:rsidR="004041C3" w:rsidRPr="00175ED9" w:rsidRDefault="004041C3">
      <w:pPr>
        <w:pStyle w:val="41"/>
        <w:rPr>
          <w:rFonts w:ascii="Calibri" w:hAnsi="Calibri"/>
          <w:sz w:val="22"/>
          <w:szCs w:val="22"/>
        </w:rPr>
      </w:pPr>
      <w:r>
        <w:t>9.2.8.5</w:t>
      </w:r>
      <w:r w:rsidRPr="00175ED9">
        <w:rPr>
          <w:rFonts w:ascii="Calibri" w:hAnsi="Calibri"/>
          <w:sz w:val="22"/>
          <w:szCs w:val="22"/>
        </w:rPr>
        <w:tab/>
      </w:r>
      <w:r>
        <w:t>PWS RESTART INDICATION</w:t>
      </w:r>
      <w:r>
        <w:tab/>
      </w:r>
      <w:r>
        <w:fldChar w:fldCharType="begin" w:fldLock="1"/>
      </w:r>
      <w:r>
        <w:instrText xml:space="preserve"> PAGEREF _</w:instrText>
      </w:r>
      <w:del w:id="1302" w:author="Issam" w:date="2019-02-12T23:38:00Z">
        <w:r w:rsidR="00116825">
          <w:delInstrText>Toc525567523</w:delInstrText>
        </w:r>
      </w:del>
      <w:ins w:id="1303" w:author="Issam" w:date="2019-02-12T23:38:00Z">
        <w:r>
          <w:instrText>Toc534720511</w:instrText>
        </w:r>
      </w:ins>
      <w:r>
        <w:instrText xml:space="preserve"> \h </w:instrText>
      </w:r>
      <w:r>
        <w:fldChar w:fldCharType="separate"/>
      </w:r>
      <w:del w:id="1304" w:author="Issam" w:date="2019-02-12T23:38:00Z">
        <w:r w:rsidR="00116825">
          <w:delText>102</w:delText>
        </w:r>
      </w:del>
      <w:ins w:id="1305" w:author="Issam" w:date="2019-02-12T23:38:00Z">
        <w:r>
          <w:t>105</w:t>
        </w:r>
      </w:ins>
      <w:r>
        <w:fldChar w:fldCharType="end"/>
      </w:r>
    </w:p>
    <w:p w14:paraId="7E905D81" w14:textId="2EFB022D" w:rsidR="004041C3" w:rsidRPr="00175ED9" w:rsidRDefault="004041C3">
      <w:pPr>
        <w:pStyle w:val="41"/>
        <w:rPr>
          <w:rFonts w:ascii="Calibri" w:hAnsi="Calibri"/>
          <w:sz w:val="22"/>
          <w:szCs w:val="22"/>
        </w:rPr>
      </w:pPr>
      <w:r>
        <w:t>9.2.8.6</w:t>
      </w:r>
      <w:r w:rsidRPr="00175ED9">
        <w:rPr>
          <w:rFonts w:ascii="Calibri" w:hAnsi="Calibri"/>
          <w:sz w:val="22"/>
          <w:szCs w:val="22"/>
        </w:rPr>
        <w:tab/>
      </w:r>
      <w:r>
        <w:t>PWS FAILURE INDICATION</w:t>
      </w:r>
      <w:r>
        <w:tab/>
      </w:r>
      <w:r>
        <w:fldChar w:fldCharType="begin" w:fldLock="1"/>
      </w:r>
      <w:r>
        <w:instrText xml:space="preserve"> PAGEREF _</w:instrText>
      </w:r>
      <w:del w:id="1306" w:author="Issam" w:date="2019-02-12T23:38:00Z">
        <w:r w:rsidR="00116825">
          <w:delInstrText>Toc525567524</w:delInstrText>
        </w:r>
      </w:del>
      <w:ins w:id="1307" w:author="Issam" w:date="2019-02-12T23:38:00Z">
        <w:r>
          <w:instrText>Toc534720512</w:instrText>
        </w:r>
      </w:ins>
      <w:r>
        <w:instrText xml:space="preserve"> \h </w:instrText>
      </w:r>
      <w:r>
        <w:fldChar w:fldCharType="separate"/>
      </w:r>
      <w:del w:id="1308" w:author="Issam" w:date="2019-02-12T23:38:00Z">
        <w:r w:rsidR="00116825">
          <w:delText>103</w:delText>
        </w:r>
      </w:del>
      <w:ins w:id="1309" w:author="Issam" w:date="2019-02-12T23:38:00Z">
        <w:r>
          <w:t>106</w:t>
        </w:r>
      </w:ins>
      <w:r>
        <w:fldChar w:fldCharType="end"/>
      </w:r>
    </w:p>
    <w:p w14:paraId="03602BEE" w14:textId="06D020F9" w:rsidR="004041C3" w:rsidRPr="00175ED9" w:rsidRDefault="004041C3">
      <w:pPr>
        <w:pStyle w:val="31"/>
        <w:rPr>
          <w:rFonts w:ascii="Calibri" w:hAnsi="Calibri"/>
          <w:sz w:val="22"/>
          <w:szCs w:val="22"/>
        </w:rPr>
      </w:pPr>
      <w:r>
        <w:t>9.2.9</w:t>
      </w:r>
      <w:r w:rsidRPr="00175ED9">
        <w:rPr>
          <w:rFonts w:ascii="Calibri" w:hAnsi="Calibri"/>
          <w:sz w:val="22"/>
          <w:szCs w:val="22"/>
        </w:rPr>
        <w:tab/>
      </w:r>
      <w:r>
        <w:t>NRPPa Transport Messages</w:t>
      </w:r>
      <w:r>
        <w:tab/>
      </w:r>
      <w:r>
        <w:fldChar w:fldCharType="begin" w:fldLock="1"/>
      </w:r>
      <w:r>
        <w:instrText xml:space="preserve"> PAGEREF _</w:instrText>
      </w:r>
      <w:del w:id="1310" w:author="Issam" w:date="2019-02-12T23:38:00Z">
        <w:r w:rsidR="00116825">
          <w:delInstrText>Toc525567525</w:delInstrText>
        </w:r>
      </w:del>
      <w:ins w:id="1311" w:author="Issam" w:date="2019-02-12T23:38:00Z">
        <w:r>
          <w:instrText>Toc534720513</w:instrText>
        </w:r>
      </w:ins>
      <w:r>
        <w:instrText xml:space="preserve"> \h </w:instrText>
      </w:r>
      <w:r>
        <w:fldChar w:fldCharType="separate"/>
      </w:r>
      <w:del w:id="1312" w:author="Issam" w:date="2019-02-12T23:38:00Z">
        <w:r w:rsidR="00116825">
          <w:delText>104</w:delText>
        </w:r>
      </w:del>
      <w:ins w:id="1313" w:author="Issam" w:date="2019-02-12T23:38:00Z">
        <w:r>
          <w:t>107</w:t>
        </w:r>
      </w:ins>
      <w:r>
        <w:fldChar w:fldCharType="end"/>
      </w:r>
    </w:p>
    <w:p w14:paraId="1B820BED" w14:textId="4A389519" w:rsidR="004041C3" w:rsidRPr="00175ED9" w:rsidRDefault="004041C3">
      <w:pPr>
        <w:pStyle w:val="41"/>
        <w:rPr>
          <w:rFonts w:ascii="Calibri" w:hAnsi="Calibri"/>
          <w:sz w:val="22"/>
          <w:szCs w:val="22"/>
        </w:rPr>
      </w:pPr>
      <w:r>
        <w:t>9.2.9.1</w:t>
      </w:r>
      <w:r w:rsidRPr="00175ED9">
        <w:rPr>
          <w:rFonts w:ascii="Calibri" w:hAnsi="Calibri"/>
          <w:sz w:val="22"/>
          <w:szCs w:val="22"/>
        </w:rPr>
        <w:tab/>
      </w:r>
      <w:r>
        <w:t>DOWNLINK UE ASSOCIATED NRPPA TRANSPORT</w:t>
      </w:r>
      <w:r>
        <w:tab/>
      </w:r>
      <w:r>
        <w:fldChar w:fldCharType="begin" w:fldLock="1"/>
      </w:r>
      <w:r>
        <w:instrText xml:space="preserve"> PAGEREF _</w:instrText>
      </w:r>
      <w:del w:id="1314" w:author="Issam" w:date="2019-02-12T23:38:00Z">
        <w:r w:rsidR="00116825">
          <w:delInstrText>Toc525567526</w:delInstrText>
        </w:r>
      </w:del>
      <w:ins w:id="1315" w:author="Issam" w:date="2019-02-12T23:38:00Z">
        <w:r>
          <w:instrText>Toc534720514</w:instrText>
        </w:r>
      </w:ins>
      <w:r>
        <w:instrText xml:space="preserve"> \h </w:instrText>
      </w:r>
      <w:r>
        <w:fldChar w:fldCharType="separate"/>
      </w:r>
      <w:del w:id="1316" w:author="Issam" w:date="2019-02-12T23:38:00Z">
        <w:r w:rsidR="00116825">
          <w:delText>104</w:delText>
        </w:r>
      </w:del>
      <w:ins w:id="1317" w:author="Issam" w:date="2019-02-12T23:38:00Z">
        <w:r>
          <w:t>107</w:t>
        </w:r>
      </w:ins>
      <w:r>
        <w:fldChar w:fldCharType="end"/>
      </w:r>
    </w:p>
    <w:p w14:paraId="67103AFE" w14:textId="2023CE2A" w:rsidR="004041C3" w:rsidRPr="00175ED9" w:rsidRDefault="004041C3">
      <w:pPr>
        <w:pStyle w:val="41"/>
        <w:rPr>
          <w:rFonts w:ascii="Calibri" w:hAnsi="Calibri"/>
          <w:sz w:val="22"/>
          <w:szCs w:val="22"/>
        </w:rPr>
      </w:pPr>
      <w:r>
        <w:t>9.2.9.2</w:t>
      </w:r>
      <w:r w:rsidRPr="00175ED9">
        <w:rPr>
          <w:rFonts w:ascii="Calibri" w:hAnsi="Calibri"/>
          <w:sz w:val="22"/>
          <w:szCs w:val="22"/>
        </w:rPr>
        <w:tab/>
      </w:r>
      <w:r>
        <w:t>UPLINK UE ASSOCIATED NRPPA TRANSPORT</w:t>
      </w:r>
      <w:r>
        <w:tab/>
      </w:r>
      <w:r>
        <w:fldChar w:fldCharType="begin" w:fldLock="1"/>
      </w:r>
      <w:r>
        <w:instrText xml:space="preserve"> PAGEREF _</w:instrText>
      </w:r>
      <w:del w:id="1318" w:author="Issam" w:date="2019-02-12T23:38:00Z">
        <w:r w:rsidR="00116825">
          <w:delInstrText>Toc525567527</w:delInstrText>
        </w:r>
      </w:del>
      <w:ins w:id="1319" w:author="Issam" w:date="2019-02-12T23:38:00Z">
        <w:r>
          <w:instrText>Toc534720515</w:instrText>
        </w:r>
      </w:ins>
      <w:r>
        <w:instrText xml:space="preserve"> \h </w:instrText>
      </w:r>
      <w:r>
        <w:fldChar w:fldCharType="separate"/>
      </w:r>
      <w:del w:id="1320" w:author="Issam" w:date="2019-02-12T23:38:00Z">
        <w:r w:rsidR="00116825">
          <w:delText>104</w:delText>
        </w:r>
      </w:del>
      <w:ins w:id="1321" w:author="Issam" w:date="2019-02-12T23:38:00Z">
        <w:r>
          <w:t>107</w:t>
        </w:r>
      </w:ins>
      <w:r>
        <w:fldChar w:fldCharType="end"/>
      </w:r>
    </w:p>
    <w:p w14:paraId="74B40F71" w14:textId="22ECDFD4" w:rsidR="004041C3" w:rsidRPr="00175ED9" w:rsidRDefault="004041C3">
      <w:pPr>
        <w:pStyle w:val="41"/>
        <w:rPr>
          <w:rFonts w:ascii="Calibri" w:hAnsi="Calibri"/>
          <w:sz w:val="22"/>
          <w:szCs w:val="22"/>
        </w:rPr>
      </w:pPr>
      <w:r>
        <w:t>9.2.9.3</w:t>
      </w:r>
      <w:r w:rsidRPr="00175ED9">
        <w:rPr>
          <w:rFonts w:ascii="Calibri" w:hAnsi="Calibri"/>
          <w:sz w:val="22"/>
          <w:szCs w:val="22"/>
        </w:rPr>
        <w:tab/>
      </w:r>
      <w:r>
        <w:t>DOWNLINK NON UE ASSOCIATED NRPPA TRANSPORT</w:t>
      </w:r>
      <w:r>
        <w:tab/>
      </w:r>
      <w:r>
        <w:fldChar w:fldCharType="begin" w:fldLock="1"/>
      </w:r>
      <w:r>
        <w:instrText xml:space="preserve"> PAGEREF _</w:instrText>
      </w:r>
      <w:del w:id="1322" w:author="Issam" w:date="2019-02-12T23:38:00Z">
        <w:r w:rsidR="00116825">
          <w:delInstrText>Toc525567528</w:delInstrText>
        </w:r>
      </w:del>
      <w:ins w:id="1323" w:author="Issam" w:date="2019-02-12T23:38:00Z">
        <w:r>
          <w:instrText>Toc534720516</w:instrText>
        </w:r>
      </w:ins>
      <w:r>
        <w:instrText xml:space="preserve"> \h </w:instrText>
      </w:r>
      <w:r>
        <w:fldChar w:fldCharType="separate"/>
      </w:r>
      <w:del w:id="1324" w:author="Issam" w:date="2019-02-12T23:38:00Z">
        <w:r w:rsidR="00116825">
          <w:delText>104</w:delText>
        </w:r>
      </w:del>
      <w:ins w:id="1325" w:author="Issam" w:date="2019-02-12T23:38:00Z">
        <w:r>
          <w:t>107</w:t>
        </w:r>
      </w:ins>
      <w:r>
        <w:fldChar w:fldCharType="end"/>
      </w:r>
    </w:p>
    <w:p w14:paraId="3AC154D7" w14:textId="4552F8CD" w:rsidR="004041C3" w:rsidRPr="00175ED9" w:rsidRDefault="004041C3">
      <w:pPr>
        <w:pStyle w:val="41"/>
        <w:rPr>
          <w:rFonts w:ascii="Calibri" w:hAnsi="Calibri"/>
          <w:sz w:val="22"/>
          <w:szCs w:val="22"/>
        </w:rPr>
      </w:pPr>
      <w:r>
        <w:t>9.2.9.4</w:t>
      </w:r>
      <w:r w:rsidRPr="00175ED9">
        <w:rPr>
          <w:rFonts w:ascii="Calibri" w:hAnsi="Calibri"/>
          <w:sz w:val="22"/>
          <w:szCs w:val="22"/>
        </w:rPr>
        <w:tab/>
      </w:r>
      <w:r>
        <w:t>UPLINK NON UE ASSOCIATED NRPPA TRANSPORT</w:t>
      </w:r>
      <w:r>
        <w:tab/>
      </w:r>
      <w:r>
        <w:fldChar w:fldCharType="begin" w:fldLock="1"/>
      </w:r>
      <w:r>
        <w:instrText xml:space="preserve"> PAGEREF _</w:instrText>
      </w:r>
      <w:del w:id="1326" w:author="Issam" w:date="2019-02-12T23:38:00Z">
        <w:r w:rsidR="00116825">
          <w:delInstrText>Toc525567529</w:delInstrText>
        </w:r>
      </w:del>
      <w:ins w:id="1327" w:author="Issam" w:date="2019-02-12T23:38:00Z">
        <w:r>
          <w:instrText>Toc534720517</w:instrText>
        </w:r>
      </w:ins>
      <w:r>
        <w:instrText xml:space="preserve"> \h </w:instrText>
      </w:r>
      <w:r>
        <w:fldChar w:fldCharType="separate"/>
      </w:r>
      <w:del w:id="1328" w:author="Issam" w:date="2019-02-12T23:38:00Z">
        <w:r w:rsidR="00116825">
          <w:delText>104</w:delText>
        </w:r>
      </w:del>
      <w:ins w:id="1329" w:author="Issam" w:date="2019-02-12T23:38:00Z">
        <w:r>
          <w:t>107</w:t>
        </w:r>
      </w:ins>
      <w:r>
        <w:fldChar w:fldCharType="end"/>
      </w:r>
    </w:p>
    <w:p w14:paraId="25E0A070" w14:textId="2B1FF65A" w:rsidR="004041C3" w:rsidRPr="00175ED9" w:rsidRDefault="004041C3">
      <w:pPr>
        <w:pStyle w:val="31"/>
        <w:rPr>
          <w:rFonts w:ascii="Calibri" w:hAnsi="Calibri"/>
          <w:sz w:val="22"/>
          <w:szCs w:val="22"/>
        </w:rPr>
      </w:pPr>
      <w:r>
        <w:t>9.2.10</w:t>
      </w:r>
      <w:r w:rsidRPr="00175ED9">
        <w:rPr>
          <w:rFonts w:ascii="Calibri" w:hAnsi="Calibri"/>
          <w:sz w:val="22"/>
          <w:szCs w:val="22"/>
        </w:rPr>
        <w:tab/>
      </w:r>
      <w:r>
        <w:t>Trace Messages</w:t>
      </w:r>
      <w:r>
        <w:tab/>
      </w:r>
      <w:r>
        <w:fldChar w:fldCharType="begin" w:fldLock="1"/>
      </w:r>
      <w:r>
        <w:instrText xml:space="preserve"> PAGEREF _</w:instrText>
      </w:r>
      <w:del w:id="1330" w:author="Issam" w:date="2019-02-12T23:38:00Z">
        <w:r w:rsidR="00116825">
          <w:delInstrText>Toc525567530</w:delInstrText>
        </w:r>
      </w:del>
      <w:ins w:id="1331" w:author="Issam" w:date="2019-02-12T23:38:00Z">
        <w:r>
          <w:instrText>Toc534720518</w:instrText>
        </w:r>
      </w:ins>
      <w:r>
        <w:instrText xml:space="preserve"> \h </w:instrText>
      </w:r>
      <w:r>
        <w:fldChar w:fldCharType="separate"/>
      </w:r>
      <w:del w:id="1332" w:author="Issam" w:date="2019-02-12T23:38:00Z">
        <w:r w:rsidR="00116825">
          <w:delText>105</w:delText>
        </w:r>
      </w:del>
      <w:ins w:id="1333" w:author="Issam" w:date="2019-02-12T23:38:00Z">
        <w:r>
          <w:t>108</w:t>
        </w:r>
      </w:ins>
      <w:r>
        <w:fldChar w:fldCharType="end"/>
      </w:r>
    </w:p>
    <w:p w14:paraId="3577A47B" w14:textId="5B99F887" w:rsidR="004041C3" w:rsidRPr="00175ED9" w:rsidRDefault="004041C3">
      <w:pPr>
        <w:pStyle w:val="41"/>
        <w:rPr>
          <w:rFonts w:ascii="Calibri" w:hAnsi="Calibri"/>
          <w:sz w:val="22"/>
          <w:szCs w:val="22"/>
        </w:rPr>
      </w:pPr>
      <w:r>
        <w:t>9.2.10.1</w:t>
      </w:r>
      <w:r w:rsidRPr="00175ED9">
        <w:rPr>
          <w:rFonts w:ascii="Calibri" w:hAnsi="Calibri"/>
          <w:sz w:val="22"/>
          <w:szCs w:val="22"/>
        </w:rPr>
        <w:tab/>
      </w:r>
      <w:r>
        <w:t>TRACE START</w:t>
      </w:r>
      <w:r>
        <w:tab/>
      </w:r>
      <w:r>
        <w:fldChar w:fldCharType="begin" w:fldLock="1"/>
      </w:r>
      <w:r>
        <w:instrText xml:space="preserve"> PAGEREF _</w:instrText>
      </w:r>
      <w:del w:id="1334" w:author="Issam" w:date="2019-02-12T23:38:00Z">
        <w:r w:rsidR="00116825">
          <w:delInstrText>Toc525567531</w:delInstrText>
        </w:r>
      </w:del>
      <w:ins w:id="1335" w:author="Issam" w:date="2019-02-12T23:38:00Z">
        <w:r>
          <w:instrText>Toc534720519</w:instrText>
        </w:r>
      </w:ins>
      <w:r>
        <w:instrText xml:space="preserve"> \h </w:instrText>
      </w:r>
      <w:r>
        <w:fldChar w:fldCharType="separate"/>
      </w:r>
      <w:del w:id="1336" w:author="Issam" w:date="2019-02-12T23:38:00Z">
        <w:r w:rsidR="00116825">
          <w:delText>105</w:delText>
        </w:r>
      </w:del>
      <w:ins w:id="1337" w:author="Issam" w:date="2019-02-12T23:38:00Z">
        <w:r>
          <w:t>108</w:t>
        </w:r>
      </w:ins>
      <w:r>
        <w:fldChar w:fldCharType="end"/>
      </w:r>
    </w:p>
    <w:p w14:paraId="49EDDA93" w14:textId="7E9CB1FA" w:rsidR="004041C3" w:rsidRPr="00175ED9" w:rsidRDefault="004041C3">
      <w:pPr>
        <w:pStyle w:val="41"/>
        <w:rPr>
          <w:rFonts w:ascii="Calibri" w:hAnsi="Calibri"/>
          <w:sz w:val="22"/>
          <w:szCs w:val="22"/>
        </w:rPr>
      </w:pPr>
      <w:r>
        <w:t>9.2.10.2</w:t>
      </w:r>
      <w:r w:rsidRPr="00175ED9">
        <w:rPr>
          <w:rFonts w:ascii="Calibri" w:hAnsi="Calibri"/>
          <w:sz w:val="22"/>
          <w:szCs w:val="22"/>
        </w:rPr>
        <w:tab/>
      </w:r>
      <w:r>
        <w:t>TRACE FAILURE INDICATION</w:t>
      </w:r>
      <w:r>
        <w:tab/>
      </w:r>
      <w:r>
        <w:fldChar w:fldCharType="begin" w:fldLock="1"/>
      </w:r>
      <w:r>
        <w:instrText xml:space="preserve"> PAGEREF _</w:instrText>
      </w:r>
      <w:del w:id="1338" w:author="Issam" w:date="2019-02-12T23:38:00Z">
        <w:r w:rsidR="00116825">
          <w:delInstrText>Toc525567532</w:delInstrText>
        </w:r>
      </w:del>
      <w:ins w:id="1339" w:author="Issam" w:date="2019-02-12T23:38:00Z">
        <w:r>
          <w:instrText>Toc534720520</w:instrText>
        </w:r>
      </w:ins>
      <w:r>
        <w:instrText xml:space="preserve"> \h </w:instrText>
      </w:r>
      <w:r>
        <w:fldChar w:fldCharType="separate"/>
      </w:r>
      <w:del w:id="1340" w:author="Issam" w:date="2019-02-12T23:38:00Z">
        <w:r w:rsidR="00116825">
          <w:delText>105</w:delText>
        </w:r>
      </w:del>
      <w:ins w:id="1341" w:author="Issam" w:date="2019-02-12T23:38:00Z">
        <w:r>
          <w:t>108</w:t>
        </w:r>
      </w:ins>
      <w:r>
        <w:fldChar w:fldCharType="end"/>
      </w:r>
    </w:p>
    <w:p w14:paraId="44E715B7" w14:textId="2195A25C" w:rsidR="004041C3" w:rsidRPr="00175ED9" w:rsidRDefault="004041C3">
      <w:pPr>
        <w:pStyle w:val="41"/>
        <w:rPr>
          <w:rFonts w:ascii="Calibri" w:hAnsi="Calibri"/>
          <w:sz w:val="22"/>
          <w:szCs w:val="22"/>
        </w:rPr>
      </w:pPr>
      <w:r>
        <w:t>9.2.10.3</w:t>
      </w:r>
      <w:r w:rsidRPr="00175ED9">
        <w:rPr>
          <w:rFonts w:ascii="Calibri" w:hAnsi="Calibri"/>
          <w:sz w:val="22"/>
          <w:szCs w:val="22"/>
        </w:rPr>
        <w:tab/>
      </w:r>
      <w:r>
        <w:t>DEACTIVATE TRACE</w:t>
      </w:r>
      <w:r>
        <w:tab/>
      </w:r>
      <w:r>
        <w:fldChar w:fldCharType="begin" w:fldLock="1"/>
      </w:r>
      <w:r>
        <w:instrText xml:space="preserve"> PAGEREF _</w:instrText>
      </w:r>
      <w:del w:id="1342" w:author="Issam" w:date="2019-02-12T23:38:00Z">
        <w:r w:rsidR="00116825">
          <w:delInstrText>Toc525567533</w:delInstrText>
        </w:r>
      </w:del>
      <w:ins w:id="1343" w:author="Issam" w:date="2019-02-12T23:38:00Z">
        <w:r>
          <w:instrText>Toc534720521</w:instrText>
        </w:r>
      </w:ins>
      <w:r>
        <w:instrText xml:space="preserve"> \h </w:instrText>
      </w:r>
      <w:r>
        <w:fldChar w:fldCharType="separate"/>
      </w:r>
      <w:del w:id="1344" w:author="Issam" w:date="2019-02-12T23:38:00Z">
        <w:r w:rsidR="00116825">
          <w:delText>105</w:delText>
        </w:r>
      </w:del>
      <w:ins w:id="1345" w:author="Issam" w:date="2019-02-12T23:38:00Z">
        <w:r>
          <w:t>108</w:t>
        </w:r>
      </w:ins>
      <w:r>
        <w:fldChar w:fldCharType="end"/>
      </w:r>
    </w:p>
    <w:p w14:paraId="7038DEED" w14:textId="1891589E" w:rsidR="004041C3" w:rsidRPr="00175ED9" w:rsidRDefault="004041C3">
      <w:pPr>
        <w:pStyle w:val="41"/>
        <w:rPr>
          <w:rFonts w:ascii="Calibri" w:hAnsi="Calibri"/>
          <w:sz w:val="22"/>
          <w:szCs w:val="22"/>
        </w:rPr>
      </w:pPr>
      <w:r>
        <w:t>9.2.10.4</w:t>
      </w:r>
      <w:r w:rsidRPr="00175ED9">
        <w:rPr>
          <w:rFonts w:ascii="Calibri" w:hAnsi="Calibri"/>
          <w:sz w:val="22"/>
          <w:szCs w:val="22"/>
        </w:rPr>
        <w:tab/>
      </w:r>
      <w:r>
        <w:t>CELL TRAFFIC TRACE</w:t>
      </w:r>
      <w:r>
        <w:tab/>
      </w:r>
      <w:r>
        <w:fldChar w:fldCharType="begin" w:fldLock="1"/>
      </w:r>
      <w:r>
        <w:instrText xml:space="preserve"> PAGEREF _</w:instrText>
      </w:r>
      <w:del w:id="1346" w:author="Issam" w:date="2019-02-12T23:38:00Z">
        <w:r w:rsidR="00116825">
          <w:delInstrText>Toc525567534</w:delInstrText>
        </w:r>
      </w:del>
      <w:ins w:id="1347" w:author="Issam" w:date="2019-02-12T23:38:00Z">
        <w:r>
          <w:instrText>Toc534720522</w:instrText>
        </w:r>
      </w:ins>
      <w:r>
        <w:instrText xml:space="preserve"> \h </w:instrText>
      </w:r>
      <w:r>
        <w:fldChar w:fldCharType="separate"/>
      </w:r>
      <w:del w:id="1348" w:author="Issam" w:date="2019-02-12T23:38:00Z">
        <w:r w:rsidR="00116825">
          <w:delText>105</w:delText>
        </w:r>
      </w:del>
      <w:ins w:id="1349" w:author="Issam" w:date="2019-02-12T23:38:00Z">
        <w:r>
          <w:t>108</w:t>
        </w:r>
      </w:ins>
      <w:r>
        <w:fldChar w:fldCharType="end"/>
      </w:r>
    </w:p>
    <w:p w14:paraId="50CD14F2" w14:textId="1CDE0502" w:rsidR="004041C3" w:rsidRPr="00175ED9" w:rsidRDefault="004041C3">
      <w:pPr>
        <w:pStyle w:val="31"/>
        <w:rPr>
          <w:rFonts w:ascii="Calibri" w:hAnsi="Calibri"/>
          <w:sz w:val="22"/>
          <w:szCs w:val="22"/>
        </w:rPr>
      </w:pPr>
      <w:r>
        <w:t>9.2.11</w:t>
      </w:r>
      <w:r w:rsidRPr="00175ED9">
        <w:rPr>
          <w:rFonts w:ascii="Calibri" w:hAnsi="Calibri"/>
          <w:sz w:val="22"/>
          <w:szCs w:val="22"/>
        </w:rPr>
        <w:tab/>
      </w:r>
      <w:r>
        <w:t>Location Reporting Messages</w:t>
      </w:r>
      <w:r>
        <w:tab/>
      </w:r>
      <w:r>
        <w:fldChar w:fldCharType="begin" w:fldLock="1"/>
      </w:r>
      <w:r>
        <w:instrText xml:space="preserve"> PAGEREF _</w:instrText>
      </w:r>
      <w:del w:id="1350" w:author="Issam" w:date="2019-02-12T23:38:00Z">
        <w:r w:rsidR="00116825">
          <w:delInstrText>Toc525567535</w:delInstrText>
        </w:r>
      </w:del>
      <w:ins w:id="1351" w:author="Issam" w:date="2019-02-12T23:38:00Z">
        <w:r>
          <w:instrText>Toc534720523</w:instrText>
        </w:r>
      </w:ins>
      <w:r>
        <w:instrText xml:space="preserve"> \h </w:instrText>
      </w:r>
      <w:r>
        <w:fldChar w:fldCharType="separate"/>
      </w:r>
      <w:del w:id="1352" w:author="Issam" w:date="2019-02-12T23:38:00Z">
        <w:r w:rsidR="00116825">
          <w:delText>106</w:delText>
        </w:r>
      </w:del>
      <w:ins w:id="1353" w:author="Issam" w:date="2019-02-12T23:38:00Z">
        <w:r>
          <w:t>109</w:t>
        </w:r>
      </w:ins>
      <w:r>
        <w:fldChar w:fldCharType="end"/>
      </w:r>
    </w:p>
    <w:p w14:paraId="66A962A6" w14:textId="2D4ED85D" w:rsidR="004041C3" w:rsidRPr="00175ED9" w:rsidRDefault="004041C3">
      <w:pPr>
        <w:pStyle w:val="41"/>
        <w:rPr>
          <w:rFonts w:ascii="Calibri" w:hAnsi="Calibri"/>
          <w:sz w:val="22"/>
          <w:szCs w:val="22"/>
        </w:rPr>
      </w:pPr>
      <w:r>
        <w:t>9.2.11.1</w:t>
      </w:r>
      <w:r w:rsidRPr="00175ED9">
        <w:rPr>
          <w:rFonts w:ascii="Calibri" w:hAnsi="Calibri"/>
          <w:sz w:val="22"/>
          <w:szCs w:val="22"/>
        </w:rPr>
        <w:tab/>
      </w:r>
      <w:r>
        <w:rPr>
          <w:lang w:eastAsia="zh-CN"/>
        </w:rPr>
        <w:t>LOCATION REPORTING CONTROL</w:t>
      </w:r>
      <w:r>
        <w:tab/>
      </w:r>
      <w:r>
        <w:fldChar w:fldCharType="begin" w:fldLock="1"/>
      </w:r>
      <w:r>
        <w:instrText xml:space="preserve"> PAGEREF _</w:instrText>
      </w:r>
      <w:del w:id="1354" w:author="Issam" w:date="2019-02-12T23:38:00Z">
        <w:r w:rsidR="00116825">
          <w:delInstrText>Toc525567536</w:delInstrText>
        </w:r>
      </w:del>
      <w:ins w:id="1355" w:author="Issam" w:date="2019-02-12T23:38:00Z">
        <w:r>
          <w:instrText>Toc534720524</w:instrText>
        </w:r>
      </w:ins>
      <w:r>
        <w:instrText xml:space="preserve"> \h </w:instrText>
      </w:r>
      <w:r>
        <w:fldChar w:fldCharType="separate"/>
      </w:r>
      <w:del w:id="1356" w:author="Issam" w:date="2019-02-12T23:38:00Z">
        <w:r w:rsidR="00116825">
          <w:delText>106</w:delText>
        </w:r>
      </w:del>
      <w:ins w:id="1357" w:author="Issam" w:date="2019-02-12T23:38:00Z">
        <w:r>
          <w:t>109</w:t>
        </w:r>
      </w:ins>
      <w:r>
        <w:fldChar w:fldCharType="end"/>
      </w:r>
    </w:p>
    <w:p w14:paraId="0B3A793D" w14:textId="5C5D9C95" w:rsidR="004041C3" w:rsidRPr="00175ED9" w:rsidRDefault="004041C3">
      <w:pPr>
        <w:pStyle w:val="41"/>
        <w:rPr>
          <w:rFonts w:ascii="Calibri" w:hAnsi="Calibri"/>
          <w:sz w:val="22"/>
          <w:szCs w:val="22"/>
        </w:rPr>
      </w:pPr>
      <w:r>
        <w:t>9.2.11.2</w:t>
      </w:r>
      <w:r w:rsidRPr="00175ED9">
        <w:rPr>
          <w:rFonts w:ascii="Calibri" w:hAnsi="Calibri"/>
          <w:sz w:val="22"/>
          <w:szCs w:val="22"/>
        </w:rPr>
        <w:tab/>
      </w:r>
      <w:r>
        <w:t>LOCATION REPORTING FAILURE INDICATION</w:t>
      </w:r>
      <w:r>
        <w:tab/>
      </w:r>
      <w:r>
        <w:fldChar w:fldCharType="begin" w:fldLock="1"/>
      </w:r>
      <w:r>
        <w:instrText xml:space="preserve"> PAGEREF _</w:instrText>
      </w:r>
      <w:del w:id="1358" w:author="Issam" w:date="2019-02-12T23:38:00Z">
        <w:r w:rsidR="00116825">
          <w:delInstrText>Toc525567537</w:delInstrText>
        </w:r>
      </w:del>
      <w:ins w:id="1359" w:author="Issam" w:date="2019-02-12T23:38:00Z">
        <w:r>
          <w:instrText>Toc534720525</w:instrText>
        </w:r>
      </w:ins>
      <w:r>
        <w:instrText xml:space="preserve"> \h </w:instrText>
      </w:r>
      <w:r>
        <w:fldChar w:fldCharType="separate"/>
      </w:r>
      <w:del w:id="1360" w:author="Issam" w:date="2019-02-12T23:38:00Z">
        <w:r w:rsidR="00116825">
          <w:delText>106</w:delText>
        </w:r>
      </w:del>
      <w:ins w:id="1361" w:author="Issam" w:date="2019-02-12T23:38:00Z">
        <w:r>
          <w:t>109</w:t>
        </w:r>
      </w:ins>
      <w:r>
        <w:fldChar w:fldCharType="end"/>
      </w:r>
    </w:p>
    <w:p w14:paraId="5D49C118" w14:textId="37C294B4" w:rsidR="004041C3" w:rsidRPr="00175ED9" w:rsidRDefault="004041C3">
      <w:pPr>
        <w:pStyle w:val="41"/>
        <w:rPr>
          <w:rFonts w:ascii="Calibri" w:hAnsi="Calibri"/>
          <w:sz w:val="22"/>
          <w:szCs w:val="22"/>
        </w:rPr>
      </w:pPr>
      <w:r>
        <w:t>9.2.11.3</w:t>
      </w:r>
      <w:r w:rsidRPr="00175ED9">
        <w:rPr>
          <w:rFonts w:ascii="Calibri" w:hAnsi="Calibri"/>
          <w:sz w:val="22"/>
          <w:szCs w:val="22"/>
        </w:rPr>
        <w:tab/>
      </w:r>
      <w:r>
        <w:t>LOCATION REPORT</w:t>
      </w:r>
      <w:r>
        <w:tab/>
      </w:r>
      <w:r>
        <w:fldChar w:fldCharType="begin" w:fldLock="1"/>
      </w:r>
      <w:r>
        <w:instrText xml:space="preserve"> PAGEREF _</w:instrText>
      </w:r>
      <w:del w:id="1362" w:author="Issam" w:date="2019-02-12T23:38:00Z">
        <w:r w:rsidR="00116825">
          <w:delInstrText>Toc525567538</w:delInstrText>
        </w:r>
      </w:del>
      <w:ins w:id="1363" w:author="Issam" w:date="2019-02-12T23:38:00Z">
        <w:r>
          <w:instrText>Toc534720526</w:instrText>
        </w:r>
      </w:ins>
      <w:r>
        <w:instrText xml:space="preserve"> \h </w:instrText>
      </w:r>
      <w:r>
        <w:fldChar w:fldCharType="separate"/>
      </w:r>
      <w:del w:id="1364" w:author="Issam" w:date="2019-02-12T23:38:00Z">
        <w:r w:rsidR="00116825">
          <w:delText>106</w:delText>
        </w:r>
      </w:del>
      <w:ins w:id="1365" w:author="Issam" w:date="2019-02-12T23:38:00Z">
        <w:r>
          <w:t>109</w:t>
        </w:r>
      </w:ins>
      <w:r>
        <w:fldChar w:fldCharType="end"/>
      </w:r>
    </w:p>
    <w:p w14:paraId="7181AECD" w14:textId="3B0F3972" w:rsidR="004041C3" w:rsidRPr="00175ED9" w:rsidRDefault="004041C3">
      <w:pPr>
        <w:pStyle w:val="31"/>
        <w:rPr>
          <w:rFonts w:ascii="Calibri" w:hAnsi="Calibri"/>
          <w:sz w:val="22"/>
          <w:szCs w:val="22"/>
        </w:rPr>
      </w:pPr>
      <w:r>
        <w:t>9.2.12</w:t>
      </w:r>
      <w:r w:rsidRPr="00175ED9">
        <w:rPr>
          <w:rFonts w:ascii="Calibri" w:hAnsi="Calibri"/>
          <w:sz w:val="22"/>
          <w:szCs w:val="22"/>
        </w:rPr>
        <w:tab/>
      </w:r>
      <w:r>
        <w:t>UE TNLA Binding Messages</w:t>
      </w:r>
      <w:r>
        <w:tab/>
      </w:r>
      <w:r>
        <w:fldChar w:fldCharType="begin" w:fldLock="1"/>
      </w:r>
      <w:r>
        <w:instrText xml:space="preserve"> PAGEREF _</w:instrText>
      </w:r>
      <w:del w:id="1366" w:author="Issam" w:date="2019-02-12T23:38:00Z">
        <w:r w:rsidR="00116825">
          <w:delInstrText>Toc525567539</w:delInstrText>
        </w:r>
      </w:del>
      <w:ins w:id="1367" w:author="Issam" w:date="2019-02-12T23:38:00Z">
        <w:r>
          <w:instrText>Toc534720527</w:instrText>
        </w:r>
      </w:ins>
      <w:r>
        <w:instrText xml:space="preserve"> \h </w:instrText>
      </w:r>
      <w:r>
        <w:fldChar w:fldCharType="separate"/>
      </w:r>
      <w:del w:id="1368" w:author="Issam" w:date="2019-02-12T23:38:00Z">
        <w:r w:rsidR="00116825">
          <w:delText>107</w:delText>
        </w:r>
      </w:del>
      <w:ins w:id="1369" w:author="Issam" w:date="2019-02-12T23:38:00Z">
        <w:r>
          <w:t>110</w:t>
        </w:r>
      </w:ins>
      <w:r>
        <w:fldChar w:fldCharType="end"/>
      </w:r>
    </w:p>
    <w:p w14:paraId="171BDCB2" w14:textId="07D2964D" w:rsidR="004041C3" w:rsidRPr="00175ED9" w:rsidRDefault="004041C3">
      <w:pPr>
        <w:pStyle w:val="41"/>
        <w:rPr>
          <w:rFonts w:ascii="Calibri" w:hAnsi="Calibri"/>
          <w:sz w:val="22"/>
          <w:szCs w:val="22"/>
        </w:rPr>
      </w:pPr>
      <w:r>
        <w:t>9.2.12.1</w:t>
      </w:r>
      <w:r w:rsidRPr="00175ED9">
        <w:rPr>
          <w:rFonts w:ascii="Calibri" w:hAnsi="Calibri"/>
          <w:sz w:val="22"/>
          <w:szCs w:val="22"/>
        </w:rPr>
        <w:tab/>
      </w:r>
      <w:r>
        <w:t>UE TNLA BINDING RELEASE REQUEST</w:t>
      </w:r>
      <w:r>
        <w:tab/>
      </w:r>
      <w:r>
        <w:fldChar w:fldCharType="begin" w:fldLock="1"/>
      </w:r>
      <w:r>
        <w:instrText xml:space="preserve"> PAGEREF _</w:instrText>
      </w:r>
      <w:del w:id="1370" w:author="Issam" w:date="2019-02-12T23:38:00Z">
        <w:r w:rsidR="00116825">
          <w:delInstrText>Toc525567540</w:delInstrText>
        </w:r>
      </w:del>
      <w:ins w:id="1371" w:author="Issam" w:date="2019-02-12T23:38:00Z">
        <w:r>
          <w:instrText>Toc534720528</w:instrText>
        </w:r>
      </w:ins>
      <w:r>
        <w:instrText xml:space="preserve"> \h </w:instrText>
      </w:r>
      <w:r>
        <w:fldChar w:fldCharType="separate"/>
      </w:r>
      <w:del w:id="1372" w:author="Issam" w:date="2019-02-12T23:38:00Z">
        <w:r w:rsidR="00116825">
          <w:delText>107</w:delText>
        </w:r>
      </w:del>
      <w:ins w:id="1373" w:author="Issam" w:date="2019-02-12T23:38:00Z">
        <w:r>
          <w:t>110</w:t>
        </w:r>
      </w:ins>
      <w:r>
        <w:fldChar w:fldCharType="end"/>
      </w:r>
    </w:p>
    <w:p w14:paraId="22EE53A2" w14:textId="11CB2B11" w:rsidR="004041C3" w:rsidRPr="00175ED9" w:rsidRDefault="004041C3">
      <w:pPr>
        <w:pStyle w:val="31"/>
        <w:rPr>
          <w:rFonts w:ascii="Calibri" w:hAnsi="Calibri"/>
          <w:sz w:val="22"/>
          <w:szCs w:val="22"/>
        </w:rPr>
      </w:pPr>
      <w:r>
        <w:t>9.2.13</w:t>
      </w:r>
      <w:r w:rsidRPr="00175ED9">
        <w:rPr>
          <w:rFonts w:ascii="Calibri" w:hAnsi="Calibri"/>
          <w:sz w:val="22"/>
          <w:szCs w:val="22"/>
        </w:rPr>
        <w:tab/>
      </w:r>
      <w:r>
        <w:t>UE Radio Capability Management Messages</w:t>
      </w:r>
      <w:r>
        <w:tab/>
      </w:r>
      <w:r>
        <w:fldChar w:fldCharType="begin" w:fldLock="1"/>
      </w:r>
      <w:r>
        <w:instrText xml:space="preserve"> PAGEREF _</w:instrText>
      </w:r>
      <w:del w:id="1374" w:author="Issam" w:date="2019-02-12T23:38:00Z">
        <w:r w:rsidR="00116825">
          <w:delInstrText>Toc525567541</w:delInstrText>
        </w:r>
      </w:del>
      <w:ins w:id="1375" w:author="Issam" w:date="2019-02-12T23:38:00Z">
        <w:r>
          <w:instrText>Toc534720529</w:instrText>
        </w:r>
      </w:ins>
      <w:r>
        <w:instrText xml:space="preserve"> \h </w:instrText>
      </w:r>
      <w:r>
        <w:fldChar w:fldCharType="separate"/>
      </w:r>
      <w:del w:id="1376" w:author="Issam" w:date="2019-02-12T23:38:00Z">
        <w:r w:rsidR="00116825">
          <w:delText>107</w:delText>
        </w:r>
      </w:del>
      <w:ins w:id="1377" w:author="Issam" w:date="2019-02-12T23:38:00Z">
        <w:r>
          <w:t>110</w:t>
        </w:r>
      </w:ins>
      <w:r>
        <w:fldChar w:fldCharType="end"/>
      </w:r>
    </w:p>
    <w:p w14:paraId="2C0B45D2" w14:textId="400855EF" w:rsidR="004041C3" w:rsidRPr="00175ED9" w:rsidRDefault="004041C3">
      <w:pPr>
        <w:pStyle w:val="41"/>
        <w:rPr>
          <w:rFonts w:ascii="Calibri" w:hAnsi="Calibri"/>
          <w:sz w:val="22"/>
          <w:szCs w:val="22"/>
        </w:rPr>
      </w:pPr>
      <w:r>
        <w:t>9.2.13.1</w:t>
      </w:r>
      <w:r w:rsidRPr="00175ED9">
        <w:rPr>
          <w:rFonts w:ascii="Calibri" w:hAnsi="Calibri"/>
          <w:sz w:val="22"/>
          <w:szCs w:val="22"/>
        </w:rPr>
        <w:tab/>
      </w:r>
      <w:r>
        <w:t>UE RADIO CAPABILITY INFO INDICATION</w:t>
      </w:r>
      <w:r>
        <w:tab/>
      </w:r>
      <w:r>
        <w:fldChar w:fldCharType="begin" w:fldLock="1"/>
      </w:r>
      <w:r>
        <w:instrText xml:space="preserve"> PAGEREF _</w:instrText>
      </w:r>
      <w:del w:id="1378" w:author="Issam" w:date="2019-02-12T23:38:00Z">
        <w:r w:rsidR="00116825">
          <w:delInstrText>Toc525567542</w:delInstrText>
        </w:r>
      </w:del>
      <w:ins w:id="1379" w:author="Issam" w:date="2019-02-12T23:38:00Z">
        <w:r>
          <w:instrText>Toc534720530</w:instrText>
        </w:r>
      </w:ins>
      <w:r>
        <w:instrText xml:space="preserve"> \h </w:instrText>
      </w:r>
      <w:r>
        <w:fldChar w:fldCharType="separate"/>
      </w:r>
      <w:del w:id="1380" w:author="Issam" w:date="2019-02-12T23:38:00Z">
        <w:r w:rsidR="00116825">
          <w:delText>107</w:delText>
        </w:r>
      </w:del>
      <w:ins w:id="1381" w:author="Issam" w:date="2019-02-12T23:38:00Z">
        <w:r>
          <w:t>110</w:t>
        </w:r>
      </w:ins>
      <w:r>
        <w:fldChar w:fldCharType="end"/>
      </w:r>
    </w:p>
    <w:p w14:paraId="47824635" w14:textId="0D646A0C" w:rsidR="004041C3" w:rsidRPr="00175ED9" w:rsidRDefault="004041C3">
      <w:pPr>
        <w:pStyle w:val="41"/>
        <w:rPr>
          <w:rFonts w:ascii="Calibri" w:hAnsi="Calibri"/>
          <w:sz w:val="22"/>
          <w:szCs w:val="22"/>
        </w:rPr>
      </w:pPr>
      <w:r>
        <w:t>9.2.13.2</w:t>
      </w:r>
      <w:r w:rsidRPr="00175ED9">
        <w:rPr>
          <w:rFonts w:ascii="Calibri" w:hAnsi="Calibri"/>
          <w:sz w:val="22"/>
          <w:szCs w:val="22"/>
        </w:rPr>
        <w:tab/>
      </w:r>
      <w:r>
        <w:t>UE RADIO CAPABILITY CHECK REQUEST</w:t>
      </w:r>
      <w:r>
        <w:tab/>
      </w:r>
      <w:r>
        <w:fldChar w:fldCharType="begin" w:fldLock="1"/>
      </w:r>
      <w:r>
        <w:instrText xml:space="preserve"> PAGEREF _</w:instrText>
      </w:r>
      <w:del w:id="1382" w:author="Issam" w:date="2019-02-12T23:38:00Z">
        <w:r w:rsidR="00116825">
          <w:delInstrText>Toc525567543</w:delInstrText>
        </w:r>
      </w:del>
      <w:ins w:id="1383" w:author="Issam" w:date="2019-02-12T23:38:00Z">
        <w:r>
          <w:instrText>Toc534720531</w:instrText>
        </w:r>
      </w:ins>
      <w:r>
        <w:instrText xml:space="preserve"> \h </w:instrText>
      </w:r>
      <w:r>
        <w:fldChar w:fldCharType="separate"/>
      </w:r>
      <w:del w:id="1384" w:author="Issam" w:date="2019-02-12T23:38:00Z">
        <w:r w:rsidR="00116825">
          <w:delText>107</w:delText>
        </w:r>
      </w:del>
      <w:ins w:id="1385" w:author="Issam" w:date="2019-02-12T23:38:00Z">
        <w:r>
          <w:t>110</w:t>
        </w:r>
      </w:ins>
      <w:r>
        <w:fldChar w:fldCharType="end"/>
      </w:r>
    </w:p>
    <w:p w14:paraId="6BCC2C94" w14:textId="5078B687" w:rsidR="004041C3" w:rsidRPr="00175ED9" w:rsidRDefault="004041C3">
      <w:pPr>
        <w:pStyle w:val="41"/>
        <w:rPr>
          <w:rFonts w:ascii="Calibri" w:hAnsi="Calibri"/>
          <w:sz w:val="22"/>
          <w:szCs w:val="22"/>
        </w:rPr>
      </w:pPr>
      <w:r>
        <w:t>9.2.13.3</w:t>
      </w:r>
      <w:r w:rsidRPr="00175ED9">
        <w:rPr>
          <w:rFonts w:ascii="Calibri" w:hAnsi="Calibri"/>
          <w:sz w:val="22"/>
          <w:szCs w:val="22"/>
        </w:rPr>
        <w:tab/>
      </w:r>
      <w:r>
        <w:t>UE RADIO CAPABILITY CHECK RESPONSE</w:t>
      </w:r>
      <w:r>
        <w:tab/>
      </w:r>
      <w:r>
        <w:fldChar w:fldCharType="begin" w:fldLock="1"/>
      </w:r>
      <w:r>
        <w:instrText xml:space="preserve"> PAGEREF _</w:instrText>
      </w:r>
      <w:del w:id="1386" w:author="Issam" w:date="2019-02-12T23:38:00Z">
        <w:r w:rsidR="00116825">
          <w:delInstrText>Toc525567544</w:delInstrText>
        </w:r>
      </w:del>
      <w:ins w:id="1387" w:author="Issam" w:date="2019-02-12T23:38:00Z">
        <w:r>
          <w:instrText>Toc534720532</w:instrText>
        </w:r>
      </w:ins>
      <w:r>
        <w:instrText xml:space="preserve"> \h </w:instrText>
      </w:r>
      <w:r>
        <w:fldChar w:fldCharType="separate"/>
      </w:r>
      <w:del w:id="1388" w:author="Issam" w:date="2019-02-12T23:38:00Z">
        <w:r w:rsidR="00116825">
          <w:delText>108</w:delText>
        </w:r>
      </w:del>
      <w:ins w:id="1389" w:author="Issam" w:date="2019-02-12T23:38:00Z">
        <w:r>
          <w:t>111</w:t>
        </w:r>
      </w:ins>
      <w:r>
        <w:fldChar w:fldCharType="end"/>
      </w:r>
    </w:p>
    <w:p w14:paraId="12D714FE" w14:textId="785DE21B" w:rsidR="004041C3" w:rsidRPr="00175ED9" w:rsidRDefault="004041C3">
      <w:pPr>
        <w:pStyle w:val="21"/>
        <w:rPr>
          <w:rFonts w:ascii="Calibri" w:hAnsi="Calibri"/>
          <w:sz w:val="22"/>
          <w:szCs w:val="22"/>
        </w:rPr>
      </w:pPr>
      <w:r>
        <w:t>9.3</w:t>
      </w:r>
      <w:r w:rsidRPr="00175ED9">
        <w:rPr>
          <w:rFonts w:ascii="Calibri" w:hAnsi="Calibri"/>
          <w:sz w:val="22"/>
          <w:szCs w:val="22"/>
        </w:rPr>
        <w:tab/>
      </w:r>
      <w:r>
        <w:t>Information Element Definitions</w:t>
      </w:r>
      <w:r>
        <w:tab/>
      </w:r>
      <w:r>
        <w:fldChar w:fldCharType="begin" w:fldLock="1"/>
      </w:r>
      <w:r>
        <w:instrText xml:space="preserve"> PAGEREF _</w:instrText>
      </w:r>
      <w:del w:id="1390" w:author="Issam" w:date="2019-02-12T23:38:00Z">
        <w:r w:rsidR="00116825">
          <w:delInstrText>Toc525567545</w:delInstrText>
        </w:r>
      </w:del>
      <w:ins w:id="1391" w:author="Issam" w:date="2019-02-12T23:38:00Z">
        <w:r>
          <w:instrText>Toc534720533</w:instrText>
        </w:r>
      </w:ins>
      <w:r>
        <w:instrText xml:space="preserve"> \h </w:instrText>
      </w:r>
      <w:r>
        <w:fldChar w:fldCharType="separate"/>
      </w:r>
      <w:del w:id="1392" w:author="Issam" w:date="2019-02-12T23:38:00Z">
        <w:r w:rsidR="00116825">
          <w:delText>108</w:delText>
        </w:r>
      </w:del>
      <w:ins w:id="1393" w:author="Issam" w:date="2019-02-12T23:38:00Z">
        <w:r>
          <w:t>111</w:t>
        </w:r>
      </w:ins>
      <w:r>
        <w:fldChar w:fldCharType="end"/>
      </w:r>
    </w:p>
    <w:p w14:paraId="604D050D" w14:textId="63BD1F1E" w:rsidR="004041C3" w:rsidRPr="00175ED9" w:rsidRDefault="004041C3">
      <w:pPr>
        <w:pStyle w:val="31"/>
        <w:rPr>
          <w:rFonts w:ascii="Calibri" w:hAnsi="Calibri"/>
          <w:sz w:val="22"/>
          <w:szCs w:val="22"/>
        </w:rPr>
      </w:pPr>
      <w:r>
        <w:t>9.3.1</w:t>
      </w:r>
      <w:r w:rsidRPr="00175ED9">
        <w:rPr>
          <w:rFonts w:ascii="Calibri" w:hAnsi="Calibri"/>
          <w:sz w:val="22"/>
          <w:szCs w:val="22"/>
        </w:rPr>
        <w:tab/>
      </w:r>
      <w:r>
        <w:t>Radio Network Layer Related IEs</w:t>
      </w:r>
      <w:r>
        <w:tab/>
      </w:r>
      <w:r>
        <w:fldChar w:fldCharType="begin" w:fldLock="1"/>
      </w:r>
      <w:r>
        <w:instrText xml:space="preserve"> PAGEREF _</w:instrText>
      </w:r>
      <w:del w:id="1394" w:author="Issam" w:date="2019-02-12T23:38:00Z">
        <w:r w:rsidR="00116825">
          <w:delInstrText>Toc525567546</w:delInstrText>
        </w:r>
      </w:del>
      <w:ins w:id="1395" w:author="Issam" w:date="2019-02-12T23:38:00Z">
        <w:r>
          <w:instrText>Toc534720534</w:instrText>
        </w:r>
      </w:ins>
      <w:r>
        <w:instrText xml:space="preserve"> \h </w:instrText>
      </w:r>
      <w:r>
        <w:fldChar w:fldCharType="separate"/>
      </w:r>
      <w:del w:id="1396" w:author="Issam" w:date="2019-02-12T23:38:00Z">
        <w:r w:rsidR="00116825">
          <w:delText>108</w:delText>
        </w:r>
      </w:del>
      <w:ins w:id="1397" w:author="Issam" w:date="2019-02-12T23:38:00Z">
        <w:r>
          <w:t>111</w:t>
        </w:r>
      </w:ins>
      <w:r>
        <w:fldChar w:fldCharType="end"/>
      </w:r>
    </w:p>
    <w:p w14:paraId="05C7A715" w14:textId="18B1DC1D" w:rsidR="004041C3" w:rsidRPr="00175ED9" w:rsidRDefault="004041C3">
      <w:pPr>
        <w:pStyle w:val="41"/>
        <w:rPr>
          <w:rFonts w:ascii="Calibri" w:hAnsi="Calibri"/>
          <w:sz w:val="22"/>
          <w:szCs w:val="22"/>
        </w:rPr>
      </w:pPr>
      <w:r>
        <w:t>9.3.1.1</w:t>
      </w:r>
      <w:r w:rsidRPr="00175ED9">
        <w:rPr>
          <w:rFonts w:ascii="Calibri" w:hAnsi="Calibri"/>
          <w:sz w:val="22"/>
          <w:szCs w:val="22"/>
        </w:rPr>
        <w:tab/>
      </w:r>
      <w:r>
        <w:t>Message Type</w:t>
      </w:r>
      <w:r>
        <w:tab/>
      </w:r>
      <w:r>
        <w:fldChar w:fldCharType="begin" w:fldLock="1"/>
      </w:r>
      <w:r>
        <w:instrText xml:space="preserve"> PAGEREF _</w:instrText>
      </w:r>
      <w:del w:id="1398" w:author="Issam" w:date="2019-02-12T23:38:00Z">
        <w:r w:rsidR="00116825">
          <w:delInstrText>Toc525567547</w:delInstrText>
        </w:r>
      </w:del>
      <w:ins w:id="1399" w:author="Issam" w:date="2019-02-12T23:38:00Z">
        <w:r>
          <w:instrText>Toc534720535</w:instrText>
        </w:r>
      </w:ins>
      <w:r>
        <w:instrText xml:space="preserve"> \h </w:instrText>
      </w:r>
      <w:r>
        <w:fldChar w:fldCharType="separate"/>
      </w:r>
      <w:del w:id="1400" w:author="Issam" w:date="2019-02-12T23:38:00Z">
        <w:r w:rsidR="00116825">
          <w:delText>108</w:delText>
        </w:r>
      </w:del>
      <w:ins w:id="1401" w:author="Issam" w:date="2019-02-12T23:38:00Z">
        <w:r>
          <w:t>111</w:t>
        </w:r>
      </w:ins>
      <w:r>
        <w:fldChar w:fldCharType="end"/>
      </w:r>
    </w:p>
    <w:p w14:paraId="57617E8F" w14:textId="4FC7B4DF" w:rsidR="004041C3" w:rsidRPr="00175ED9" w:rsidRDefault="004041C3">
      <w:pPr>
        <w:pStyle w:val="41"/>
        <w:rPr>
          <w:rFonts w:ascii="Calibri" w:hAnsi="Calibri"/>
          <w:sz w:val="22"/>
          <w:szCs w:val="22"/>
        </w:rPr>
      </w:pPr>
      <w:r>
        <w:t>9.3.1.2</w:t>
      </w:r>
      <w:r w:rsidRPr="00175ED9">
        <w:rPr>
          <w:rFonts w:ascii="Calibri" w:hAnsi="Calibri"/>
          <w:sz w:val="22"/>
          <w:szCs w:val="22"/>
        </w:rPr>
        <w:tab/>
      </w:r>
      <w:r>
        <w:t>Cause</w:t>
      </w:r>
      <w:r>
        <w:tab/>
      </w:r>
      <w:r>
        <w:fldChar w:fldCharType="begin" w:fldLock="1"/>
      </w:r>
      <w:r>
        <w:instrText xml:space="preserve"> PAGEREF _</w:instrText>
      </w:r>
      <w:del w:id="1402" w:author="Issam" w:date="2019-02-12T23:38:00Z">
        <w:r w:rsidR="00116825">
          <w:delInstrText>Toc525567548</w:delInstrText>
        </w:r>
      </w:del>
      <w:ins w:id="1403" w:author="Issam" w:date="2019-02-12T23:38:00Z">
        <w:r>
          <w:instrText>Toc534720536</w:instrText>
        </w:r>
      </w:ins>
      <w:r>
        <w:instrText xml:space="preserve"> \h </w:instrText>
      </w:r>
      <w:r>
        <w:fldChar w:fldCharType="separate"/>
      </w:r>
      <w:del w:id="1404" w:author="Issam" w:date="2019-02-12T23:38:00Z">
        <w:r w:rsidR="00116825">
          <w:delText>108</w:delText>
        </w:r>
      </w:del>
      <w:ins w:id="1405" w:author="Issam" w:date="2019-02-12T23:38:00Z">
        <w:r>
          <w:t>111</w:t>
        </w:r>
      </w:ins>
      <w:r>
        <w:fldChar w:fldCharType="end"/>
      </w:r>
    </w:p>
    <w:p w14:paraId="52411B0D" w14:textId="3B4867E6" w:rsidR="004041C3" w:rsidRPr="00175ED9" w:rsidRDefault="004041C3">
      <w:pPr>
        <w:pStyle w:val="41"/>
        <w:rPr>
          <w:rFonts w:ascii="Calibri" w:hAnsi="Calibri"/>
          <w:sz w:val="22"/>
          <w:szCs w:val="22"/>
        </w:rPr>
      </w:pPr>
      <w:r>
        <w:t>9.3.1.3</w:t>
      </w:r>
      <w:r w:rsidRPr="00175ED9">
        <w:rPr>
          <w:rFonts w:ascii="Calibri" w:hAnsi="Calibri"/>
          <w:sz w:val="22"/>
          <w:szCs w:val="22"/>
        </w:rPr>
        <w:tab/>
      </w:r>
      <w:r>
        <w:t>Criticality Diagnostics</w:t>
      </w:r>
      <w:r>
        <w:tab/>
      </w:r>
      <w:r>
        <w:fldChar w:fldCharType="begin" w:fldLock="1"/>
      </w:r>
      <w:r>
        <w:instrText xml:space="preserve"> PAGEREF _</w:instrText>
      </w:r>
      <w:del w:id="1406" w:author="Issam" w:date="2019-02-12T23:38:00Z">
        <w:r w:rsidR="00116825">
          <w:delInstrText>Toc525567549</w:delInstrText>
        </w:r>
      </w:del>
      <w:ins w:id="1407" w:author="Issam" w:date="2019-02-12T23:38:00Z">
        <w:r>
          <w:instrText>Toc534720537</w:instrText>
        </w:r>
      </w:ins>
      <w:r>
        <w:instrText xml:space="preserve"> \h </w:instrText>
      </w:r>
      <w:r>
        <w:fldChar w:fldCharType="separate"/>
      </w:r>
      <w:del w:id="1408" w:author="Issam" w:date="2019-02-12T23:38:00Z">
        <w:r w:rsidR="00116825">
          <w:delText>112</w:delText>
        </w:r>
      </w:del>
      <w:ins w:id="1409" w:author="Issam" w:date="2019-02-12T23:38:00Z">
        <w:r>
          <w:t>115</w:t>
        </w:r>
      </w:ins>
      <w:r>
        <w:fldChar w:fldCharType="end"/>
      </w:r>
    </w:p>
    <w:p w14:paraId="26B7992A" w14:textId="59C90547" w:rsidR="004041C3" w:rsidRPr="00175ED9" w:rsidRDefault="004041C3">
      <w:pPr>
        <w:pStyle w:val="41"/>
        <w:rPr>
          <w:rFonts w:ascii="Calibri" w:hAnsi="Calibri"/>
          <w:sz w:val="22"/>
          <w:szCs w:val="22"/>
        </w:rPr>
      </w:pPr>
      <w:r>
        <w:t>9.3.1.4</w:t>
      </w:r>
      <w:r w:rsidRPr="00175ED9">
        <w:rPr>
          <w:rFonts w:ascii="Calibri" w:hAnsi="Calibri"/>
          <w:sz w:val="22"/>
          <w:szCs w:val="22"/>
        </w:rPr>
        <w:tab/>
      </w:r>
      <w:r>
        <w:t>Bit Rate</w:t>
      </w:r>
      <w:r>
        <w:tab/>
      </w:r>
      <w:r>
        <w:fldChar w:fldCharType="begin" w:fldLock="1"/>
      </w:r>
      <w:r>
        <w:instrText xml:space="preserve"> PAGEREF _</w:instrText>
      </w:r>
      <w:del w:id="1410" w:author="Issam" w:date="2019-02-12T23:38:00Z">
        <w:r w:rsidR="00116825">
          <w:delInstrText>Toc525567550</w:delInstrText>
        </w:r>
      </w:del>
      <w:ins w:id="1411" w:author="Issam" w:date="2019-02-12T23:38:00Z">
        <w:r>
          <w:instrText>Toc534720538</w:instrText>
        </w:r>
      </w:ins>
      <w:r>
        <w:instrText xml:space="preserve"> \h </w:instrText>
      </w:r>
      <w:r>
        <w:fldChar w:fldCharType="separate"/>
      </w:r>
      <w:del w:id="1412" w:author="Issam" w:date="2019-02-12T23:38:00Z">
        <w:r w:rsidR="00116825">
          <w:delText>113</w:delText>
        </w:r>
      </w:del>
      <w:ins w:id="1413" w:author="Issam" w:date="2019-02-12T23:38:00Z">
        <w:r>
          <w:t>116</w:t>
        </w:r>
      </w:ins>
      <w:r>
        <w:fldChar w:fldCharType="end"/>
      </w:r>
    </w:p>
    <w:p w14:paraId="6C7BB91F" w14:textId="1228E9DF" w:rsidR="004041C3" w:rsidRPr="00175ED9" w:rsidRDefault="004041C3">
      <w:pPr>
        <w:pStyle w:val="41"/>
        <w:rPr>
          <w:rFonts w:ascii="Calibri" w:hAnsi="Calibri"/>
          <w:sz w:val="22"/>
          <w:szCs w:val="22"/>
        </w:rPr>
      </w:pPr>
      <w:r>
        <w:t>9.3.1.5</w:t>
      </w:r>
      <w:r w:rsidRPr="00175ED9">
        <w:rPr>
          <w:rFonts w:ascii="Calibri" w:hAnsi="Calibri"/>
          <w:sz w:val="22"/>
          <w:szCs w:val="22"/>
        </w:rPr>
        <w:tab/>
      </w:r>
      <w:r>
        <w:t>Global RAN Node ID</w:t>
      </w:r>
      <w:r>
        <w:tab/>
      </w:r>
      <w:r>
        <w:fldChar w:fldCharType="begin" w:fldLock="1"/>
      </w:r>
      <w:r>
        <w:instrText xml:space="preserve"> PAGEREF _</w:instrText>
      </w:r>
      <w:del w:id="1414" w:author="Issam" w:date="2019-02-12T23:38:00Z">
        <w:r w:rsidR="00116825">
          <w:delInstrText>Toc525567551</w:delInstrText>
        </w:r>
      </w:del>
      <w:ins w:id="1415" w:author="Issam" w:date="2019-02-12T23:38:00Z">
        <w:r>
          <w:instrText>Toc534720539</w:instrText>
        </w:r>
      </w:ins>
      <w:r>
        <w:instrText xml:space="preserve"> \h </w:instrText>
      </w:r>
      <w:r>
        <w:fldChar w:fldCharType="separate"/>
      </w:r>
      <w:del w:id="1416" w:author="Issam" w:date="2019-02-12T23:38:00Z">
        <w:r w:rsidR="00116825">
          <w:delText>113</w:delText>
        </w:r>
      </w:del>
      <w:ins w:id="1417" w:author="Issam" w:date="2019-02-12T23:38:00Z">
        <w:r>
          <w:t>116</w:t>
        </w:r>
      </w:ins>
      <w:r>
        <w:fldChar w:fldCharType="end"/>
      </w:r>
    </w:p>
    <w:p w14:paraId="6179C46F" w14:textId="212A9C11" w:rsidR="004041C3" w:rsidRPr="00175ED9" w:rsidRDefault="004041C3">
      <w:pPr>
        <w:pStyle w:val="41"/>
        <w:rPr>
          <w:rFonts w:ascii="Calibri" w:hAnsi="Calibri"/>
          <w:sz w:val="22"/>
          <w:szCs w:val="22"/>
        </w:rPr>
      </w:pPr>
      <w:r>
        <w:t>9.3.1.6</w:t>
      </w:r>
      <w:r w:rsidRPr="00175ED9">
        <w:rPr>
          <w:rFonts w:ascii="Calibri" w:hAnsi="Calibri"/>
          <w:sz w:val="22"/>
          <w:szCs w:val="22"/>
        </w:rPr>
        <w:tab/>
      </w:r>
      <w:r>
        <w:t>Global gNB ID</w:t>
      </w:r>
      <w:r>
        <w:tab/>
      </w:r>
      <w:r>
        <w:fldChar w:fldCharType="begin" w:fldLock="1"/>
      </w:r>
      <w:r>
        <w:instrText xml:space="preserve"> PAGEREF _</w:instrText>
      </w:r>
      <w:del w:id="1418" w:author="Issam" w:date="2019-02-12T23:38:00Z">
        <w:r w:rsidR="00116825">
          <w:delInstrText>Toc525567552</w:delInstrText>
        </w:r>
      </w:del>
      <w:ins w:id="1419" w:author="Issam" w:date="2019-02-12T23:38:00Z">
        <w:r>
          <w:instrText>Toc534720540</w:instrText>
        </w:r>
      </w:ins>
      <w:r>
        <w:instrText xml:space="preserve"> \h </w:instrText>
      </w:r>
      <w:r>
        <w:fldChar w:fldCharType="separate"/>
      </w:r>
      <w:del w:id="1420" w:author="Issam" w:date="2019-02-12T23:38:00Z">
        <w:r w:rsidR="00116825">
          <w:delText>114</w:delText>
        </w:r>
      </w:del>
      <w:ins w:id="1421" w:author="Issam" w:date="2019-02-12T23:38:00Z">
        <w:r>
          <w:t>117</w:t>
        </w:r>
      </w:ins>
      <w:r>
        <w:fldChar w:fldCharType="end"/>
      </w:r>
    </w:p>
    <w:p w14:paraId="1771BF00" w14:textId="188D219E" w:rsidR="004041C3" w:rsidRPr="00175ED9" w:rsidRDefault="004041C3">
      <w:pPr>
        <w:pStyle w:val="41"/>
        <w:rPr>
          <w:rFonts w:ascii="Calibri" w:hAnsi="Calibri"/>
          <w:sz w:val="22"/>
          <w:szCs w:val="22"/>
        </w:rPr>
      </w:pPr>
      <w:r>
        <w:t>9.3.1.7</w:t>
      </w:r>
      <w:r w:rsidRPr="00175ED9">
        <w:rPr>
          <w:rFonts w:ascii="Calibri" w:hAnsi="Calibri"/>
          <w:sz w:val="22"/>
          <w:szCs w:val="22"/>
        </w:rPr>
        <w:tab/>
      </w:r>
      <w:r>
        <w:t>NR CGI</w:t>
      </w:r>
      <w:r>
        <w:tab/>
      </w:r>
      <w:r>
        <w:fldChar w:fldCharType="begin" w:fldLock="1"/>
      </w:r>
      <w:r>
        <w:instrText xml:space="preserve"> PAGEREF _</w:instrText>
      </w:r>
      <w:del w:id="1422" w:author="Issam" w:date="2019-02-12T23:38:00Z">
        <w:r w:rsidR="00116825">
          <w:delInstrText>Toc525567553</w:delInstrText>
        </w:r>
      </w:del>
      <w:ins w:id="1423" w:author="Issam" w:date="2019-02-12T23:38:00Z">
        <w:r>
          <w:instrText>Toc534720541</w:instrText>
        </w:r>
      </w:ins>
      <w:r>
        <w:instrText xml:space="preserve"> \h </w:instrText>
      </w:r>
      <w:r>
        <w:fldChar w:fldCharType="separate"/>
      </w:r>
      <w:del w:id="1424" w:author="Issam" w:date="2019-02-12T23:38:00Z">
        <w:r w:rsidR="00116825">
          <w:delText>114</w:delText>
        </w:r>
      </w:del>
      <w:ins w:id="1425" w:author="Issam" w:date="2019-02-12T23:38:00Z">
        <w:r>
          <w:t>117</w:t>
        </w:r>
      </w:ins>
      <w:r>
        <w:fldChar w:fldCharType="end"/>
      </w:r>
    </w:p>
    <w:p w14:paraId="01B93354" w14:textId="7480AFAA" w:rsidR="004041C3" w:rsidRPr="00175ED9" w:rsidRDefault="004041C3">
      <w:pPr>
        <w:pStyle w:val="41"/>
        <w:rPr>
          <w:rFonts w:ascii="Calibri" w:hAnsi="Calibri"/>
          <w:sz w:val="22"/>
          <w:szCs w:val="22"/>
        </w:rPr>
      </w:pPr>
      <w:r>
        <w:t>9.3.1.8</w:t>
      </w:r>
      <w:r w:rsidRPr="00175ED9">
        <w:rPr>
          <w:rFonts w:ascii="Calibri" w:hAnsi="Calibri"/>
          <w:sz w:val="22"/>
          <w:szCs w:val="22"/>
        </w:rPr>
        <w:tab/>
      </w:r>
      <w:r>
        <w:t>Global ng-eNB ID</w:t>
      </w:r>
      <w:r>
        <w:tab/>
      </w:r>
      <w:r>
        <w:fldChar w:fldCharType="begin" w:fldLock="1"/>
      </w:r>
      <w:r>
        <w:instrText xml:space="preserve"> PAGEREF _</w:instrText>
      </w:r>
      <w:del w:id="1426" w:author="Issam" w:date="2019-02-12T23:38:00Z">
        <w:r w:rsidR="00116825">
          <w:delInstrText>Toc525567554</w:delInstrText>
        </w:r>
      </w:del>
      <w:ins w:id="1427" w:author="Issam" w:date="2019-02-12T23:38:00Z">
        <w:r>
          <w:instrText>Toc534720542</w:instrText>
        </w:r>
      </w:ins>
      <w:r>
        <w:instrText xml:space="preserve"> \h </w:instrText>
      </w:r>
      <w:r>
        <w:fldChar w:fldCharType="separate"/>
      </w:r>
      <w:del w:id="1428" w:author="Issam" w:date="2019-02-12T23:38:00Z">
        <w:r w:rsidR="00116825">
          <w:delText>114</w:delText>
        </w:r>
      </w:del>
      <w:ins w:id="1429" w:author="Issam" w:date="2019-02-12T23:38:00Z">
        <w:r>
          <w:t>117</w:t>
        </w:r>
      </w:ins>
      <w:r>
        <w:fldChar w:fldCharType="end"/>
      </w:r>
    </w:p>
    <w:p w14:paraId="38F2C634" w14:textId="395E0B1D" w:rsidR="004041C3" w:rsidRPr="00175ED9" w:rsidRDefault="004041C3">
      <w:pPr>
        <w:pStyle w:val="41"/>
        <w:rPr>
          <w:rFonts w:ascii="Calibri" w:hAnsi="Calibri"/>
          <w:sz w:val="22"/>
          <w:szCs w:val="22"/>
        </w:rPr>
      </w:pPr>
      <w:r>
        <w:t>9.3.1.9</w:t>
      </w:r>
      <w:r w:rsidRPr="00175ED9">
        <w:rPr>
          <w:rFonts w:ascii="Calibri" w:hAnsi="Calibri"/>
          <w:sz w:val="22"/>
          <w:szCs w:val="22"/>
        </w:rPr>
        <w:tab/>
      </w:r>
      <w:r>
        <w:t>E-UTRA CGI</w:t>
      </w:r>
      <w:r>
        <w:tab/>
      </w:r>
      <w:r>
        <w:fldChar w:fldCharType="begin" w:fldLock="1"/>
      </w:r>
      <w:r>
        <w:instrText xml:space="preserve"> PAGEREF _</w:instrText>
      </w:r>
      <w:del w:id="1430" w:author="Issam" w:date="2019-02-12T23:38:00Z">
        <w:r w:rsidR="00116825">
          <w:delInstrText>Toc525567555</w:delInstrText>
        </w:r>
      </w:del>
      <w:ins w:id="1431" w:author="Issam" w:date="2019-02-12T23:38:00Z">
        <w:r>
          <w:instrText>Toc534720543</w:instrText>
        </w:r>
      </w:ins>
      <w:r>
        <w:instrText xml:space="preserve"> \h </w:instrText>
      </w:r>
      <w:r>
        <w:fldChar w:fldCharType="separate"/>
      </w:r>
      <w:del w:id="1432" w:author="Issam" w:date="2019-02-12T23:38:00Z">
        <w:r w:rsidR="00116825">
          <w:delText>115</w:delText>
        </w:r>
      </w:del>
      <w:ins w:id="1433" w:author="Issam" w:date="2019-02-12T23:38:00Z">
        <w:r>
          <w:t>118</w:t>
        </w:r>
      </w:ins>
      <w:r>
        <w:fldChar w:fldCharType="end"/>
      </w:r>
    </w:p>
    <w:p w14:paraId="54AA8492" w14:textId="2CB6164C" w:rsidR="004041C3" w:rsidRPr="00175ED9" w:rsidRDefault="004041C3">
      <w:pPr>
        <w:pStyle w:val="41"/>
        <w:rPr>
          <w:rFonts w:ascii="Calibri" w:hAnsi="Calibri"/>
          <w:sz w:val="22"/>
          <w:szCs w:val="22"/>
        </w:rPr>
      </w:pPr>
      <w:r>
        <w:t>9.3.1.10</w:t>
      </w:r>
      <w:r w:rsidRPr="00175ED9">
        <w:rPr>
          <w:rFonts w:ascii="Calibri" w:hAnsi="Calibri"/>
          <w:sz w:val="22"/>
          <w:szCs w:val="22"/>
        </w:rPr>
        <w:tab/>
      </w:r>
      <w:r>
        <w:t>GBR QoS Flow Information</w:t>
      </w:r>
      <w:r>
        <w:tab/>
      </w:r>
      <w:r>
        <w:fldChar w:fldCharType="begin" w:fldLock="1"/>
      </w:r>
      <w:r>
        <w:instrText xml:space="preserve"> PAGEREF _</w:instrText>
      </w:r>
      <w:del w:id="1434" w:author="Issam" w:date="2019-02-12T23:38:00Z">
        <w:r w:rsidR="00116825">
          <w:delInstrText>Toc525567556</w:delInstrText>
        </w:r>
      </w:del>
      <w:ins w:id="1435" w:author="Issam" w:date="2019-02-12T23:38:00Z">
        <w:r>
          <w:instrText>Toc534720544</w:instrText>
        </w:r>
      </w:ins>
      <w:r>
        <w:instrText xml:space="preserve"> \h </w:instrText>
      </w:r>
      <w:r>
        <w:fldChar w:fldCharType="separate"/>
      </w:r>
      <w:del w:id="1436" w:author="Issam" w:date="2019-02-12T23:38:00Z">
        <w:r w:rsidR="00116825">
          <w:delText>115</w:delText>
        </w:r>
      </w:del>
      <w:ins w:id="1437" w:author="Issam" w:date="2019-02-12T23:38:00Z">
        <w:r>
          <w:t>118</w:t>
        </w:r>
      </w:ins>
      <w:r>
        <w:fldChar w:fldCharType="end"/>
      </w:r>
    </w:p>
    <w:p w14:paraId="2CACB10D" w14:textId="7D21741D" w:rsidR="004041C3" w:rsidRPr="00175ED9" w:rsidRDefault="004041C3">
      <w:pPr>
        <w:pStyle w:val="41"/>
        <w:rPr>
          <w:rFonts w:ascii="Calibri" w:hAnsi="Calibri"/>
          <w:sz w:val="22"/>
          <w:szCs w:val="22"/>
        </w:rPr>
      </w:pPr>
      <w:r>
        <w:t>9.3.1.11</w:t>
      </w:r>
      <w:r w:rsidRPr="00175ED9">
        <w:rPr>
          <w:rFonts w:ascii="Calibri" w:hAnsi="Calibri"/>
          <w:sz w:val="22"/>
          <w:szCs w:val="22"/>
        </w:rPr>
        <w:tab/>
      </w:r>
      <w:r>
        <w:t>Void</w:t>
      </w:r>
      <w:r>
        <w:tab/>
      </w:r>
      <w:r>
        <w:fldChar w:fldCharType="begin" w:fldLock="1"/>
      </w:r>
      <w:r>
        <w:instrText xml:space="preserve"> PAGEREF _</w:instrText>
      </w:r>
      <w:del w:id="1438" w:author="Issam" w:date="2019-02-12T23:38:00Z">
        <w:r w:rsidR="00116825">
          <w:delInstrText>Toc525567557</w:delInstrText>
        </w:r>
      </w:del>
      <w:ins w:id="1439" w:author="Issam" w:date="2019-02-12T23:38:00Z">
        <w:r>
          <w:instrText>Toc534720545</w:instrText>
        </w:r>
      </w:ins>
      <w:r>
        <w:instrText xml:space="preserve"> \h </w:instrText>
      </w:r>
      <w:r>
        <w:fldChar w:fldCharType="separate"/>
      </w:r>
      <w:del w:id="1440" w:author="Issam" w:date="2019-02-12T23:38:00Z">
        <w:r w:rsidR="00116825">
          <w:delText>115</w:delText>
        </w:r>
      </w:del>
      <w:ins w:id="1441" w:author="Issam" w:date="2019-02-12T23:38:00Z">
        <w:r>
          <w:t>118</w:t>
        </w:r>
      </w:ins>
      <w:r>
        <w:fldChar w:fldCharType="end"/>
      </w:r>
    </w:p>
    <w:p w14:paraId="78111BA8" w14:textId="7F65E7E3" w:rsidR="004041C3" w:rsidRPr="00175ED9" w:rsidRDefault="004041C3">
      <w:pPr>
        <w:pStyle w:val="41"/>
        <w:rPr>
          <w:rFonts w:ascii="Calibri" w:hAnsi="Calibri"/>
          <w:sz w:val="22"/>
          <w:szCs w:val="22"/>
        </w:rPr>
      </w:pPr>
      <w:r>
        <w:t>9.3.1.12</w:t>
      </w:r>
      <w:r w:rsidRPr="00175ED9">
        <w:rPr>
          <w:rFonts w:ascii="Calibri" w:hAnsi="Calibri"/>
          <w:sz w:val="22"/>
          <w:szCs w:val="22"/>
        </w:rPr>
        <w:tab/>
      </w:r>
      <w:r>
        <w:t>QoS Flow</w:t>
      </w:r>
      <w:r w:rsidRPr="00EE618A">
        <w:rPr>
          <w:rFonts w:eastAsia="Batang"/>
        </w:rPr>
        <w:t xml:space="preserve"> Level QoS Parameters</w:t>
      </w:r>
      <w:r>
        <w:tab/>
      </w:r>
      <w:r>
        <w:fldChar w:fldCharType="begin" w:fldLock="1"/>
      </w:r>
      <w:r>
        <w:instrText xml:space="preserve"> PAGEREF _</w:instrText>
      </w:r>
      <w:del w:id="1442" w:author="Issam" w:date="2019-02-12T23:38:00Z">
        <w:r w:rsidR="00116825">
          <w:delInstrText>Toc525567558</w:delInstrText>
        </w:r>
      </w:del>
      <w:ins w:id="1443" w:author="Issam" w:date="2019-02-12T23:38:00Z">
        <w:r>
          <w:instrText>Toc534720546</w:instrText>
        </w:r>
      </w:ins>
      <w:r>
        <w:instrText xml:space="preserve"> \h </w:instrText>
      </w:r>
      <w:r>
        <w:fldChar w:fldCharType="separate"/>
      </w:r>
      <w:del w:id="1444" w:author="Issam" w:date="2019-02-12T23:38:00Z">
        <w:r w:rsidR="00116825">
          <w:delText>115</w:delText>
        </w:r>
      </w:del>
      <w:ins w:id="1445" w:author="Issam" w:date="2019-02-12T23:38:00Z">
        <w:r>
          <w:t>118</w:t>
        </w:r>
      </w:ins>
      <w:r>
        <w:fldChar w:fldCharType="end"/>
      </w:r>
    </w:p>
    <w:p w14:paraId="435EF75D" w14:textId="10327286" w:rsidR="004041C3" w:rsidRPr="00175ED9" w:rsidRDefault="004041C3">
      <w:pPr>
        <w:pStyle w:val="41"/>
        <w:rPr>
          <w:rFonts w:ascii="Calibri" w:hAnsi="Calibri"/>
          <w:sz w:val="22"/>
          <w:szCs w:val="22"/>
        </w:rPr>
      </w:pPr>
      <w:r w:rsidRPr="004041C3">
        <w:t>9.3.1.13</w:t>
      </w:r>
      <w:r w:rsidRPr="00175ED9">
        <w:rPr>
          <w:rFonts w:ascii="Calibri" w:hAnsi="Calibri"/>
          <w:sz w:val="22"/>
          <w:szCs w:val="22"/>
        </w:rPr>
        <w:tab/>
      </w:r>
      <w:r w:rsidRPr="00EE618A">
        <w:rPr>
          <w:rFonts w:eastAsia="SimSun"/>
        </w:rPr>
        <w:t>QoS Flow List</w:t>
      </w:r>
      <w:r>
        <w:tab/>
      </w:r>
      <w:r>
        <w:fldChar w:fldCharType="begin" w:fldLock="1"/>
      </w:r>
      <w:r>
        <w:instrText xml:space="preserve"> PAGEREF _</w:instrText>
      </w:r>
      <w:del w:id="1446" w:author="Issam" w:date="2019-02-12T23:38:00Z">
        <w:r w:rsidR="00116825">
          <w:delInstrText>Toc525567559</w:delInstrText>
        </w:r>
      </w:del>
      <w:ins w:id="1447" w:author="Issam" w:date="2019-02-12T23:38:00Z">
        <w:r>
          <w:instrText>Toc534720547</w:instrText>
        </w:r>
      </w:ins>
      <w:r>
        <w:instrText xml:space="preserve"> \h </w:instrText>
      </w:r>
      <w:r>
        <w:fldChar w:fldCharType="separate"/>
      </w:r>
      <w:del w:id="1448" w:author="Issam" w:date="2019-02-12T23:38:00Z">
        <w:r w:rsidR="00116825">
          <w:delText>116</w:delText>
        </w:r>
      </w:del>
      <w:ins w:id="1449" w:author="Issam" w:date="2019-02-12T23:38:00Z">
        <w:r>
          <w:t>119</w:t>
        </w:r>
      </w:ins>
      <w:r>
        <w:fldChar w:fldCharType="end"/>
      </w:r>
    </w:p>
    <w:p w14:paraId="2D448407" w14:textId="5B11706E" w:rsidR="004041C3" w:rsidRPr="00175ED9" w:rsidRDefault="004041C3">
      <w:pPr>
        <w:pStyle w:val="41"/>
        <w:rPr>
          <w:rFonts w:ascii="Calibri" w:hAnsi="Calibri"/>
          <w:sz w:val="22"/>
          <w:szCs w:val="22"/>
        </w:rPr>
      </w:pPr>
      <w:r w:rsidRPr="004041C3">
        <w:t>9.3.1.14</w:t>
      </w:r>
      <w:r w:rsidRPr="00175ED9">
        <w:rPr>
          <w:rFonts w:ascii="Calibri" w:hAnsi="Calibri"/>
          <w:sz w:val="22"/>
          <w:szCs w:val="22"/>
        </w:rPr>
        <w:tab/>
      </w:r>
      <w:r w:rsidRPr="00EE618A">
        <w:rPr>
          <w:rFonts w:eastAsia="SimSun"/>
        </w:rPr>
        <w:t>Trace Activation</w:t>
      </w:r>
      <w:r>
        <w:tab/>
      </w:r>
      <w:r>
        <w:fldChar w:fldCharType="begin" w:fldLock="1"/>
      </w:r>
      <w:r>
        <w:instrText xml:space="preserve"> PAGEREF _</w:instrText>
      </w:r>
      <w:del w:id="1450" w:author="Issam" w:date="2019-02-12T23:38:00Z">
        <w:r w:rsidR="00116825">
          <w:delInstrText>Toc525567560</w:delInstrText>
        </w:r>
      </w:del>
      <w:ins w:id="1451" w:author="Issam" w:date="2019-02-12T23:38:00Z">
        <w:r>
          <w:instrText>Toc534720548</w:instrText>
        </w:r>
      </w:ins>
      <w:r>
        <w:instrText xml:space="preserve"> \h </w:instrText>
      </w:r>
      <w:r>
        <w:fldChar w:fldCharType="separate"/>
      </w:r>
      <w:del w:id="1452" w:author="Issam" w:date="2019-02-12T23:38:00Z">
        <w:r w:rsidR="00116825">
          <w:delText>116</w:delText>
        </w:r>
      </w:del>
      <w:ins w:id="1453" w:author="Issam" w:date="2019-02-12T23:38:00Z">
        <w:r>
          <w:t>119</w:t>
        </w:r>
      </w:ins>
      <w:r>
        <w:fldChar w:fldCharType="end"/>
      </w:r>
    </w:p>
    <w:p w14:paraId="3889C0D5" w14:textId="418187BF" w:rsidR="004041C3" w:rsidRPr="00175ED9" w:rsidRDefault="004041C3">
      <w:pPr>
        <w:pStyle w:val="41"/>
        <w:rPr>
          <w:rFonts w:ascii="Calibri" w:hAnsi="Calibri"/>
          <w:sz w:val="22"/>
          <w:szCs w:val="22"/>
        </w:rPr>
      </w:pPr>
      <w:r>
        <w:t>9.3.1.15</w:t>
      </w:r>
      <w:r w:rsidRPr="00175ED9">
        <w:rPr>
          <w:rFonts w:ascii="Calibri" w:hAnsi="Calibri"/>
          <w:sz w:val="22"/>
          <w:szCs w:val="22"/>
        </w:rPr>
        <w:tab/>
      </w:r>
      <w:r>
        <w:t>Core Network Assistance Information</w:t>
      </w:r>
      <w:r>
        <w:tab/>
      </w:r>
      <w:r>
        <w:fldChar w:fldCharType="begin" w:fldLock="1"/>
      </w:r>
      <w:r>
        <w:instrText xml:space="preserve"> PAGEREF _</w:instrText>
      </w:r>
      <w:del w:id="1454" w:author="Issam" w:date="2019-02-12T23:38:00Z">
        <w:r w:rsidR="00116825">
          <w:delInstrText>Toc525567561</w:delInstrText>
        </w:r>
      </w:del>
      <w:ins w:id="1455" w:author="Issam" w:date="2019-02-12T23:38:00Z">
        <w:r>
          <w:instrText>Toc534720549</w:instrText>
        </w:r>
      </w:ins>
      <w:r>
        <w:instrText xml:space="preserve"> \h </w:instrText>
      </w:r>
      <w:r>
        <w:fldChar w:fldCharType="separate"/>
      </w:r>
      <w:del w:id="1456" w:author="Issam" w:date="2019-02-12T23:38:00Z">
        <w:r w:rsidR="00116825">
          <w:delText>117</w:delText>
        </w:r>
      </w:del>
      <w:ins w:id="1457" w:author="Issam" w:date="2019-02-12T23:38:00Z">
        <w:r>
          <w:t>120</w:t>
        </w:r>
      </w:ins>
      <w:r>
        <w:fldChar w:fldCharType="end"/>
      </w:r>
    </w:p>
    <w:p w14:paraId="17B77F60" w14:textId="68C27F04" w:rsidR="004041C3" w:rsidRPr="00175ED9" w:rsidRDefault="004041C3">
      <w:pPr>
        <w:pStyle w:val="41"/>
        <w:rPr>
          <w:rFonts w:ascii="Calibri" w:hAnsi="Calibri"/>
          <w:sz w:val="22"/>
          <w:szCs w:val="22"/>
        </w:rPr>
      </w:pPr>
      <w:r>
        <w:t>9.3.1.16</w:t>
      </w:r>
      <w:r w:rsidRPr="00175ED9">
        <w:rPr>
          <w:rFonts w:ascii="Calibri" w:hAnsi="Calibri"/>
          <w:sz w:val="22"/>
          <w:szCs w:val="22"/>
        </w:rPr>
        <w:tab/>
      </w:r>
      <w:r>
        <w:t>User Location Information</w:t>
      </w:r>
      <w:r>
        <w:tab/>
      </w:r>
      <w:r>
        <w:fldChar w:fldCharType="begin" w:fldLock="1"/>
      </w:r>
      <w:r>
        <w:instrText xml:space="preserve"> PAGEREF _</w:instrText>
      </w:r>
      <w:del w:id="1458" w:author="Issam" w:date="2019-02-12T23:38:00Z">
        <w:r w:rsidR="00116825">
          <w:delInstrText>Toc525567562</w:delInstrText>
        </w:r>
      </w:del>
      <w:ins w:id="1459" w:author="Issam" w:date="2019-02-12T23:38:00Z">
        <w:r>
          <w:instrText>Toc534720550</w:instrText>
        </w:r>
      </w:ins>
      <w:r>
        <w:instrText xml:space="preserve"> \h </w:instrText>
      </w:r>
      <w:r>
        <w:fldChar w:fldCharType="separate"/>
      </w:r>
      <w:del w:id="1460" w:author="Issam" w:date="2019-02-12T23:38:00Z">
        <w:r w:rsidR="00116825">
          <w:delText>117</w:delText>
        </w:r>
      </w:del>
      <w:ins w:id="1461" w:author="Issam" w:date="2019-02-12T23:38:00Z">
        <w:r>
          <w:t>120</w:t>
        </w:r>
      </w:ins>
      <w:r>
        <w:fldChar w:fldCharType="end"/>
      </w:r>
    </w:p>
    <w:p w14:paraId="759E511A" w14:textId="0C7C13C2" w:rsidR="004041C3" w:rsidRPr="00175ED9" w:rsidRDefault="004041C3">
      <w:pPr>
        <w:pStyle w:val="41"/>
        <w:rPr>
          <w:rFonts w:ascii="Calibri" w:hAnsi="Calibri"/>
          <w:sz w:val="22"/>
          <w:szCs w:val="22"/>
        </w:rPr>
      </w:pPr>
      <w:r w:rsidRPr="004041C3">
        <w:t>9.3.1.17</w:t>
      </w:r>
      <w:r w:rsidRPr="00175ED9">
        <w:rPr>
          <w:rFonts w:ascii="Calibri" w:hAnsi="Calibri"/>
          <w:sz w:val="22"/>
          <w:szCs w:val="22"/>
        </w:rPr>
        <w:tab/>
      </w:r>
      <w:r w:rsidRPr="00EE618A">
        <w:rPr>
          <w:rFonts w:eastAsia="SimSun"/>
        </w:rPr>
        <w:t>Slice Support List</w:t>
      </w:r>
      <w:r>
        <w:tab/>
      </w:r>
      <w:r>
        <w:fldChar w:fldCharType="begin" w:fldLock="1"/>
      </w:r>
      <w:r>
        <w:instrText xml:space="preserve"> PAGEREF _</w:instrText>
      </w:r>
      <w:del w:id="1462" w:author="Issam" w:date="2019-02-12T23:38:00Z">
        <w:r w:rsidR="00116825">
          <w:delInstrText>Toc525567563</w:delInstrText>
        </w:r>
      </w:del>
      <w:ins w:id="1463" w:author="Issam" w:date="2019-02-12T23:38:00Z">
        <w:r>
          <w:instrText>Toc534720551</w:instrText>
        </w:r>
      </w:ins>
      <w:r>
        <w:instrText xml:space="preserve"> \h </w:instrText>
      </w:r>
      <w:r>
        <w:fldChar w:fldCharType="separate"/>
      </w:r>
      <w:del w:id="1464" w:author="Issam" w:date="2019-02-12T23:38:00Z">
        <w:r w:rsidR="00116825">
          <w:delText>118</w:delText>
        </w:r>
      </w:del>
      <w:ins w:id="1465" w:author="Issam" w:date="2019-02-12T23:38:00Z">
        <w:r>
          <w:t>121</w:t>
        </w:r>
      </w:ins>
      <w:r>
        <w:fldChar w:fldCharType="end"/>
      </w:r>
    </w:p>
    <w:p w14:paraId="559A3A5F" w14:textId="43F93CB0" w:rsidR="004041C3" w:rsidRPr="00175ED9" w:rsidRDefault="004041C3">
      <w:pPr>
        <w:pStyle w:val="41"/>
        <w:rPr>
          <w:rFonts w:ascii="Calibri" w:hAnsi="Calibri"/>
          <w:sz w:val="22"/>
          <w:szCs w:val="22"/>
        </w:rPr>
      </w:pPr>
      <w:r>
        <w:t>9.3.1.18</w:t>
      </w:r>
      <w:r w:rsidRPr="00175ED9">
        <w:rPr>
          <w:rFonts w:ascii="Calibri" w:hAnsi="Calibri"/>
          <w:sz w:val="22"/>
          <w:szCs w:val="22"/>
        </w:rPr>
        <w:tab/>
      </w:r>
      <w:r>
        <w:t>Dynamic 5QI Descriptor</w:t>
      </w:r>
      <w:r>
        <w:tab/>
      </w:r>
      <w:r>
        <w:fldChar w:fldCharType="begin" w:fldLock="1"/>
      </w:r>
      <w:r>
        <w:instrText xml:space="preserve"> PAGEREF _</w:instrText>
      </w:r>
      <w:del w:id="1466" w:author="Issam" w:date="2019-02-12T23:38:00Z">
        <w:r w:rsidR="00116825">
          <w:delInstrText>Toc525567564</w:delInstrText>
        </w:r>
      </w:del>
      <w:ins w:id="1467" w:author="Issam" w:date="2019-02-12T23:38:00Z">
        <w:r>
          <w:instrText>Toc534720552</w:instrText>
        </w:r>
      </w:ins>
      <w:r>
        <w:instrText xml:space="preserve"> \h </w:instrText>
      </w:r>
      <w:r>
        <w:fldChar w:fldCharType="separate"/>
      </w:r>
      <w:del w:id="1468" w:author="Issam" w:date="2019-02-12T23:38:00Z">
        <w:r w:rsidR="00116825">
          <w:delText>118</w:delText>
        </w:r>
      </w:del>
      <w:ins w:id="1469" w:author="Issam" w:date="2019-02-12T23:38:00Z">
        <w:r>
          <w:t>121</w:t>
        </w:r>
      </w:ins>
      <w:r>
        <w:fldChar w:fldCharType="end"/>
      </w:r>
    </w:p>
    <w:p w14:paraId="18BE25F5" w14:textId="6F32B115" w:rsidR="004041C3" w:rsidRPr="00175ED9" w:rsidRDefault="004041C3">
      <w:pPr>
        <w:pStyle w:val="41"/>
        <w:rPr>
          <w:rFonts w:ascii="Calibri" w:hAnsi="Calibri"/>
          <w:sz w:val="22"/>
          <w:szCs w:val="22"/>
        </w:rPr>
      </w:pPr>
      <w:r>
        <w:t>9.3.1.19</w:t>
      </w:r>
      <w:r w:rsidRPr="00175ED9">
        <w:rPr>
          <w:rFonts w:ascii="Calibri" w:hAnsi="Calibri"/>
          <w:sz w:val="22"/>
          <w:szCs w:val="22"/>
        </w:rPr>
        <w:tab/>
      </w:r>
      <w:r>
        <w:t>Allocation and Retention Priority</w:t>
      </w:r>
      <w:r>
        <w:tab/>
      </w:r>
      <w:r>
        <w:fldChar w:fldCharType="begin" w:fldLock="1"/>
      </w:r>
      <w:r>
        <w:instrText xml:space="preserve"> PAGEREF _</w:instrText>
      </w:r>
      <w:del w:id="1470" w:author="Issam" w:date="2019-02-12T23:38:00Z">
        <w:r w:rsidR="00116825">
          <w:delInstrText>Toc525567565</w:delInstrText>
        </w:r>
      </w:del>
      <w:ins w:id="1471" w:author="Issam" w:date="2019-02-12T23:38:00Z">
        <w:r>
          <w:instrText>Toc534720553</w:instrText>
        </w:r>
      </w:ins>
      <w:r>
        <w:instrText xml:space="preserve"> \h </w:instrText>
      </w:r>
      <w:r>
        <w:fldChar w:fldCharType="separate"/>
      </w:r>
      <w:del w:id="1472" w:author="Issam" w:date="2019-02-12T23:38:00Z">
        <w:r w:rsidR="00116825">
          <w:delText>119</w:delText>
        </w:r>
      </w:del>
      <w:ins w:id="1473" w:author="Issam" w:date="2019-02-12T23:38:00Z">
        <w:r>
          <w:t>122</w:t>
        </w:r>
      </w:ins>
      <w:r>
        <w:fldChar w:fldCharType="end"/>
      </w:r>
    </w:p>
    <w:p w14:paraId="51C2DA81" w14:textId="1EA936A6" w:rsidR="004041C3" w:rsidRPr="00175ED9" w:rsidRDefault="004041C3">
      <w:pPr>
        <w:pStyle w:val="41"/>
        <w:rPr>
          <w:rFonts w:ascii="Calibri" w:hAnsi="Calibri"/>
          <w:sz w:val="22"/>
          <w:szCs w:val="22"/>
        </w:rPr>
      </w:pPr>
      <w:r>
        <w:t>9.3.1.20</w:t>
      </w:r>
      <w:r w:rsidRPr="00175ED9">
        <w:rPr>
          <w:rFonts w:ascii="Calibri" w:hAnsi="Calibri"/>
          <w:sz w:val="22"/>
          <w:szCs w:val="22"/>
        </w:rPr>
        <w:tab/>
      </w:r>
      <w:r>
        <w:t>Source to Target Transparent Container</w:t>
      </w:r>
      <w:r>
        <w:tab/>
      </w:r>
      <w:r>
        <w:fldChar w:fldCharType="begin" w:fldLock="1"/>
      </w:r>
      <w:r>
        <w:instrText xml:space="preserve"> PAGEREF _</w:instrText>
      </w:r>
      <w:del w:id="1474" w:author="Issam" w:date="2019-02-12T23:38:00Z">
        <w:r w:rsidR="00116825">
          <w:delInstrText>Toc525567566</w:delInstrText>
        </w:r>
      </w:del>
      <w:ins w:id="1475" w:author="Issam" w:date="2019-02-12T23:38:00Z">
        <w:r>
          <w:instrText>Toc534720554</w:instrText>
        </w:r>
      </w:ins>
      <w:r>
        <w:instrText xml:space="preserve"> \h </w:instrText>
      </w:r>
      <w:r>
        <w:fldChar w:fldCharType="separate"/>
      </w:r>
      <w:del w:id="1476" w:author="Issam" w:date="2019-02-12T23:38:00Z">
        <w:r w:rsidR="00116825">
          <w:delText>120</w:delText>
        </w:r>
      </w:del>
      <w:ins w:id="1477" w:author="Issam" w:date="2019-02-12T23:38:00Z">
        <w:r>
          <w:t>123</w:t>
        </w:r>
      </w:ins>
      <w:r>
        <w:fldChar w:fldCharType="end"/>
      </w:r>
    </w:p>
    <w:p w14:paraId="3B45710A" w14:textId="55B5B351" w:rsidR="004041C3" w:rsidRPr="00175ED9" w:rsidRDefault="004041C3">
      <w:pPr>
        <w:pStyle w:val="41"/>
        <w:rPr>
          <w:rFonts w:ascii="Calibri" w:hAnsi="Calibri"/>
          <w:sz w:val="22"/>
          <w:szCs w:val="22"/>
        </w:rPr>
      </w:pPr>
      <w:r>
        <w:t>9.3.1.21</w:t>
      </w:r>
      <w:r w:rsidRPr="00175ED9">
        <w:rPr>
          <w:rFonts w:ascii="Calibri" w:hAnsi="Calibri"/>
          <w:sz w:val="22"/>
          <w:szCs w:val="22"/>
        </w:rPr>
        <w:tab/>
      </w:r>
      <w:r>
        <w:t>Target to Source Transparent Container</w:t>
      </w:r>
      <w:r>
        <w:tab/>
      </w:r>
      <w:r>
        <w:fldChar w:fldCharType="begin" w:fldLock="1"/>
      </w:r>
      <w:r>
        <w:instrText xml:space="preserve"> PAGEREF _</w:instrText>
      </w:r>
      <w:del w:id="1478" w:author="Issam" w:date="2019-02-12T23:38:00Z">
        <w:r w:rsidR="00116825">
          <w:delInstrText>Toc525567567</w:delInstrText>
        </w:r>
      </w:del>
      <w:ins w:id="1479" w:author="Issam" w:date="2019-02-12T23:38:00Z">
        <w:r>
          <w:instrText>Toc534720555</w:instrText>
        </w:r>
      </w:ins>
      <w:r>
        <w:instrText xml:space="preserve"> \h </w:instrText>
      </w:r>
      <w:r>
        <w:fldChar w:fldCharType="separate"/>
      </w:r>
      <w:del w:id="1480" w:author="Issam" w:date="2019-02-12T23:38:00Z">
        <w:r w:rsidR="00116825">
          <w:delText>121</w:delText>
        </w:r>
      </w:del>
      <w:ins w:id="1481" w:author="Issam" w:date="2019-02-12T23:38:00Z">
        <w:r>
          <w:t>124</w:t>
        </w:r>
      </w:ins>
      <w:r>
        <w:fldChar w:fldCharType="end"/>
      </w:r>
    </w:p>
    <w:p w14:paraId="720E4EDE" w14:textId="2A522ACB" w:rsidR="004041C3" w:rsidRPr="00175ED9" w:rsidRDefault="004041C3">
      <w:pPr>
        <w:pStyle w:val="41"/>
        <w:rPr>
          <w:rFonts w:ascii="Calibri" w:hAnsi="Calibri"/>
          <w:sz w:val="22"/>
          <w:szCs w:val="22"/>
        </w:rPr>
      </w:pPr>
      <w:r>
        <w:t>9.3.1.22</w:t>
      </w:r>
      <w:r w:rsidRPr="00175ED9">
        <w:rPr>
          <w:rFonts w:ascii="Calibri" w:hAnsi="Calibri"/>
          <w:sz w:val="22"/>
          <w:szCs w:val="22"/>
        </w:rPr>
        <w:tab/>
      </w:r>
      <w:r>
        <w:t>Handover Type</w:t>
      </w:r>
      <w:r>
        <w:tab/>
      </w:r>
      <w:r>
        <w:fldChar w:fldCharType="begin" w:fldLock="1"/>
      </w:r>
      <w:r>
        <w:instrText xml:space="preserve"> PAGEREF _</w:instrText>
      </w:r>
      <w:del w:id="1482" w:author="Issam" w:date="2019-02-12T23:38:00Z">
        <w:r w:rsidR="00116825">
          <w:delInstrText>Toc525567568</w:delInstrText>
        </w:r>
      </w:del>
      <w:ins w:id="1483" w:author="Issam" w:date="2019-02-12T23:38:00Z">
        <w:r>
          <w:instrText>Toc534720556</w:instrText>
        </w:r>
      </w:ins>
      <w:r>
        <w:instrText xml:space="preserve"> \h </w:instrText>
      </w:r>
      <w:r>
        <w:fldChar w:fldCharType="separate"/>
      </w:r>
      <w:del w:id="1484" w:author="Issam" w:date="2019-02-12T23:38:00Z">
        <w:r w:rsidR="00116825">
          <w:delText>121</w:delText>
        </w:r>
      </w:del>
      <w:ins w:id="1485" w:author="Issam" w:date="2019-02-12T23:38:00Z">
        <w:r>
          <w:t>124</w:t>
        </w:r>
      </w:ins>
      <w:r>
        <w:fldChar w:fldCharType="end"/>
      </w:r>
    </w:p>
    <w:p w14:paraId="29F48A5E" w14:textId="1E650543" w:rsidR="004041C3" w:rsidRPr="00175ED9" w:rsidRDefault="004041C3">
      <w:pPr>
        <w:pStyle w:val="41"/>
        <w:rPr>
          <w:rFonts w:ascii="Calibri" w:hAnsi="Calibri"/>
          <w:sz w:val="22"/>
          <w:szCs w:val="22"/>
        </w:rPr>
      </w:pPr>
      <w:r>
        <w:t>9.3.1.23</w:t>
      </w:r>
      <w:r w:rsidRPr="00175ED9">
        <w:rPr>
          <w:rFonts w:ascii="Calibri" w:hAnsi="Calibri"/>
          <w:sz w:val="22"/>
          <w:szCs w:val="22"/>
        </w:rPr>
        <w:tab/>
      </w:r>
      <w:r>
        <w:t>MICO Mode Indication</w:t>
      </w:r>
      <w:r>
        <w:tab/>
      </w:r>
      <w:r>
        <w:fldChar w:fldCharType="begin" w:fldLock="1"/>
      </w:r>
      <w:r>
        <w:instrText xml:space="preserve"> PAGEREF _</w:instrText>
      </w:r>
      <w:del w:id="1486" w:author="Issam" w:date="2019-02-12T23:38:00Z">
        <w:r w:rsidR="00116825">
          <w:delInstrText>Toc525567569</w:delInstrText>
        </w:r>
      </w:del>
      <w:ins w:id="1487" w:author="Issam" w:date="2019-02-12T23:38:00Z">
        <w:r>
          <w:instrText>Toc534720557</w:instrText>
        </w:r>
      </w:ins>
      <w:r>
        <w:instrText xml:space="preserve"> \h </w:instrText>
      </w:r>
      <w:r>
        <w:fldChar w:fldCharType="separate"/>
      </w:r>
      <w:del w:id="1488" w:author="Issam" w:date="2019-02-12T23:38:00Z">
        <w:r w:rsidR="00116825">
          <w:delText>121</w:delText>
        </w:r>
      </w:del>
      <w:ins w:id="1489" w:author="Issam" w:date="2019-02-12T23:38:00Z">
        <w:r>
          <w:t>124</w:t>
        </w:r>
      </w:ins>
      <w:r>
        <w:fldChar w:fldCharType="end"/>
      </w:r>
    </w:p>
    <w:p w14:paraId="256D0B65" w14:textId="0380EB6F" w:rsidR="004041C3" w:rsidRPr="00175ED9" w:rsidRDefault="004041C3">
      <w:pPr>
        <w:pStyle w:val="41"/>
        <w:rPr>
          <w:rFonts w:ascii="Calibri" w:hAnsi="Calibri"/>
          <w:sz w:val="22"/>
          <w:szCs w:val="22"/>
        </w:rPr>
      </w:pPr>
      <w:r>
        <w:t>9.3.1.24</w:t>
      </w:r>
      <w:r w:rsidRPr="00175ED9">
        <w:rPr>
          <w:rFonts w:ascii="Calibri" w:hAnsi="Calibri"/>
          <w:sz w:val="22"/>
          <w:szCs w:val="22"/>
        </w:rPr>
        <w:tab/>
      </w:r>
      <w:r>
        <w:t>S-NSSAI</w:t>
      </w:r>
      <w:r>
        <w:tab/>
      </w:r>
      <w:r>
        <w:fldChar w:fldCharType="begin" w:fldLock="1"/>
      </w:r>
      <w:r>
        <w:instrText xml:space="preserve"> PAGEREF _</w:instrText>
      </w:r>
      <w:del w:id="1490" w:author="Issam" w:date="2019-02-12T23:38:00Z">
        <w:r w:rsidR="00116825">
          <w:delInstrText>Toc525567570</w:delInstrText>
        </w:r>
      </w:del>
      <w:ins w:id="1491" w:author="Issam" w:date="2019-02-12T23:38:00Z">
        <w:r>
          <w:instrText>Toc534720558</w:instrText>
        </w:r>
      </w:ins>
      <w:r>
        <w:instrText xml:space="preserve"> \h </w:instrText>
      </w:r>
      <w:r>
        <w:fldChar w:fldCharType="separate"/>
      </w:r>
      <w:del w:id="1492" w:author="Issam" w:date="2019-02-12T23:38:00Z">
        <w:r w:rsidR="00116825">
          <w:delText>121</w:delText>
        </w:r>
      </w:del>
      <w:ins w:id="1493" w:author="Issam" w:date="2019-02-12T23:38:00Z">
        <w:r>
          <w:t>124</w:t>
        </w:r>
      </w:ins>
      <w:r>
        <w:fldChar w:fldCharType="end"/>
      </w:r>
    </w:p>
    <w:p w14:paraId="635AF3F6" w14:textId="10152613" w:rsidR="004041C3" w:rsidRPr="00175ED9" w:rsidRDefault="004041C3">
      <w:pPr>
        <w:pStyle w:val="41"/>
        <w:rPr>
          <w:rFonts w:ascii="Calibri" w:hAnsi="Calibri"/>
          <w:sz w:val="22"/>
          <w:szCs w:val="22"/>
        </w:rPr>
      </w:pPr>
      <w:r>
        <w:t>9.3.1.25</w:t>
      </w:r>
      <w:r w:rsidRPr="00175ED9">
        <w:rPr>
          <w:rFonts w:ascii="Calibri" w:hAnsi="Calibri"/>
          <w:sz w:val="22"/>
          <w:szCs w:val="22"/>
        </w:rPr>
        <w:tab/>
      </w:r>
      <w:r>
        <w:t>Target ID</w:t>
      </w:r>
      <w:r>
        <w:tab/>
      </w:r>
      <w:r>
        <w:fldChar w:fldCharType="begin" w:fldLock="1"/>
      </w:r>
      <w:r>
        <w:instrText xml:space="preserve"> PAGEREF _</w:instrText>
      </w:r>
      <w:del w:id="1494" w:author="Issam" w:date="2019-02-12T23:38:00Z">
        <w:r w:rsidR="00116825">
          <w:delInstrText>Toc525567571</w:delInstrText>
        </w:r>
      </w:del>
      <w:ins w:id="1495" w:author="Issam" w:date="2019-02-12T23:38:00Z">
        <w:r>
          <w:instrText>Toc534720559</w:instrText>
        </w:r>
      </w:ins>
      <w:r>
        <w:instrText xml:space="preserve"> \h </w:instrText>
      </w:r>
      <w:r>
        <w:fldChar w:fldCharType="separate"/>
      </w:r>
      <w:del w:id="1496" w:author="Issam" w:date="2019-02-12T23:38:00Z">
        <w:r w:rsidR="00116825">
          <w:delText>121</w:delText>
        </w:r>
      </w:del>
      <w:ins w:id="1497" w:author="Issam" w:date="2019-02-12T23:38:00Z">
        <w:r>
          <w:t>124</w:t>
        </w:r>
      </w:ins>
      <w:r>
        <w:fldChar w:fldCharType="end"/>
      </w:r>
    </w:p>
    <w:p w14:paraId="334E0F24" w14:textId="5565F617" w:rsidR="004041C3" w:rsidRPr="00175ED9" w:rsidRDefault="004041C3">
      <w:pPr>
        <w:pStyle w:val="41"/>
        <w:rPr>
          <w:rFonts w:ascii="Calibri" w:hAnsi="Calibri"/>
          <w:sz w:val="22"/>
          <w:szCs w:val="22"/>
        </w:rPr>
      </w:pPr>
      <w:r>
        <w:t>9.3.1.26</w:t>
      </w:r>
      <w:r w:rsidRPr="00175ED9">
        <w:rPr>
          <w:rFonts w:ascii="Calibri" w:hAnsi="Calibri"/>
          <w:sz w:val="22"/>
          <w:szCs w:val="22"/>
        </w:rPr>
        <w:tab/>
      </w:r>
      <w:r>
        <w:t>Emergency Fallback Indicator</w:t>
      </w:r>
      <w:r>
        <w:tab/>
      </w:r>
      <w:r>
        <w:fldChar w:fldCharType="begin" w:fldLock="1"/>
      </w:r>
      <w:r>
        <w:instrText xml:space="preserve"> PAGEREF _</w:instrText>
      </w:r>
      <w:del w:id="1498" w:author="Issam" w:date="2019-02-12T23:38:00Z">
        <w:r w:rsidR="00116825">
          <w:delInstrText>Toc525567572</w:delInstrText>
        </w:r>
      </w:del>
      <w:ins w:id="1499" w:author="Issam" w:date="2019-02-12T23:38:00Z">
        <w:r>
          <w:instrText>Toc534720560</w:instrText>
        </w:r>
      </w:ins>
      <w:r>
        <w:instrText xml:space="preserve"> \h </w:instrText>
      </w:r>
      <w:r>
        <w:fldChar w:fldCharType="separate"/>
      </w:r>
      <w:del w:id="1500" w:author="Issam" w:date="2019-02-12T23:38:00Z">
        <w:r w:rsidR="00116825">
          <w:delText>122</w:delText>
        </w:r>
      </w:del>
      <w:ins w:id="1501" w:author="Issam" w:date="2019-02-12T23:38:00Z">
        <w:r>
          <w:t>125</w:t>
        </w:r>
      </w:ins>
      <w:r>
        <w:fldChar w:fldCharType="end"/>
      </w:r>
    </w:p>
    <w:p w14:paraId="54A7ABB2" w14:textId="3C7D8919" w:rsidR="004041C3" w:rsidRPr="00175ED9" w:rsidRDefault="004041C3">
      <w:pPr>
        <w:pStyle w:val="41"/>
        <w:rPr>
          <w:rFonts w:ascii="Calibri" w:hAnsi="Calibri"/>
          <w:sz w:val="22"/>
          <w:szCs w:val="22"/>
        </w:rPr>
      </w:pPr>
      <w:r>
        <w:t>9.3.1.27</w:t>
      </w:r>
      <w:r w:rsidRPr="00175ED9">
        <w:rPr>
          <w:rFonts w:ascii="Calibri" w:hAnsi="Calibri"/>
          <w:sz w:val="22"/>
          <w:szCs w:val="22"/>
        </w:rPr>
        <w:tab/>
      </w:r>
      <w:r>
        <w:rPr>
          <w:lang w:eastAsia="zh-CN"/>
        </w:rPr>
        <w:t>Security Indication</w:t>
      </w:r>
      <w:r>
        <w:tab/>
      </w:r>
      <w:r>
        <w:fldChar w:fldCharType="begin" w:fldLock="1"/>
      </w:r>
      <w:r>
        <w:instrText xml:space="preserve"> PAGEREF _</w:instrText>
      </w:r>
      <w:del w:id="1502" w:author="Issam" w:date="2019-02-12T23:38:00Z">
        <w:r w:rsidR="00116825">
          <w:delInstrText>Toc525567573</w:delInstrText>
        </w:r>
      </w:del>
      <w:ins w:id="1503" w:author="Issam" w:date="2019-02-12T23:38:00Z">
        <w:r>
          <w:instrText>Toc534720561</w:instrText>
        </w:r>
      </w:ins>
      <w:r>
        <w:instrText xml:space="preserve"> \h </w:instrText>
      </w:r>
      <w:r>
        <w:fldChar w:fldCharType="separate"/>
      </w:r>
      <w:del w:id="1504" w:author="Issam" w:date="2019-02-12T23:38:00Z">
        <w:r w:rsidR="00116825">
          <w:delText>122</w:delText>
        </w:r>
      </w:del>
      <w:ins w:id="1505" w:author="Issam" w:date="2019-02-12T23:38:00Z">
        <w:r>
          <w:t>125</w:t>
        </w:r>
      </w:ins>
      <w:r>
        <w:fldChar w:fldCharType="end"/>
      </w:r>
    </w:p>
    <w:p w14:paraId="3F72C0C7" w14:textId="4B5A4E73" w:rsidR="004041C3" w:rsidRPr="00175ED9" w:rsidRDefault="004041C3">
      <w:pPr>
        <w:pStyle w:val="41"/>
        <w:rPr>
          <w:rFonts w:ascii="Calibri" w:hAnsi="Calibri"/>
          <w:sz w:val="22"/>
          <w:szCs w:val="22"/>
        </w:rPr>
      </w:pPr>
      <w:r>
        <w:t>9.3.1.28</w:t>
      </w:r>
      <w:r w:rsidRPr="00175ED9">
        <w:rPr>
          <w:rFonts w:ascii="Calibri" w:hAnsi="Calibri"/>
          <w:sz w:val="22"/>
          <w:szCs w:val="22"/>
        </w:rPr>
        <w:tab/>
      </w:r>
      <w:r>
        <w:t>Non Dynamic 5QI Descriptor</w:t>
      </w:r>
      <w:r>
        <w:tab/>
      </w:r>
      <w:r>
        <w:fldChar w:fldCharType="begin" w:fldLock="1"/>
      </w:r>
      <w:r>
        <w:instrText xml:space="preserve"> PAGEREF _</w:instrText>
      </w:r>
      <w:del w:id="1506" w:author="Issam" w:date="2019-02-12T23:38:00Z">
        <w:r w:rsidR="00116825">
          <w:delInstrText>Toc525567574</w:delInstrText>
        </w:r>
      </w:del>
      <w:ins w:id="1507" w:author="Issam" w:date="2019-02-12T23:38:00Z">
        <w:r>
          <w:instrText>Toc534720562</w:instrText>
        </w:r>
      </w:ins>
      <w:r>
        <w:instrText xml:space="preserve"> \h </w:instrText>
      </w:r>
      <w:r>
        <w:fldChar w:fldCharType="separate"/>
      </w:r>
      <w:del w:id="1508" w:author="Issam" w:date="2019-02-12T23:38:00Z">
        <w:r w:rsidR="00116825">
          <w:delText>122</w:delText>
        </w:r>
      </w:del>
      <w:ins w:id="1509" w:author="Issam" w:date="2019-02-12T23:38:00Z">
        <w:r>
          <w:t>125</w:t>
        </w:r>
      </w:ins>
      <w:r>
        <w:fldChar w:fldCharType="end"/>
      </w:r>
    </w:p>
    <w:p w14:paraId="305A6876" w14:textId="720C90D2" w:rsidR="004041C3" w:rsidRPr="00175ED9" w:rsidRDefault="004041C3">
      <w:pPr>
        <w:pStyle w:val="41"/>
        <w:rPr>
          <w:rFonts w:ascii="Calibri" w:hAnsi="Calibri"/>
          <w:sz w:val="22"/>
          <w:szCs w:val="22"/>
        </w:rPr>
      </w:pPr>
      <w:r>
        <w:t>9.3.1.29</w:t>
      </w:r>
      <w:r w:rsidRPr="00175ED9">
        <w:rPr>
          <w:rFonts w:ascii="Calibri" w:hAnsi="Calibri"/>
          <w:sz w:val="22"/>
          <w:szCs w:val="22"/>
        </w:rPr>
        <w:tab/>
      </w:r>
      <w:r>
        <w:t>Source NG-RAN Node to Target NG-RAN Node Transparent Container</w:t>
      </w:r>
      <w:r>
        <w:tab/>
      </w:r>
      <w:r>
        <w:fldChar w:fldCharType="begin" w:fldLock="1"/>
      </w:r>
      <w:r>
        <w:instrText xml:space="preserve"> PAGEREF _</w:instrText>
      </w:r>
      <w:del w:id="1510" w:author="Issam" w:date="2019-02-12T23:38:00Z">
        <w:r w:rsidR="00116825">
          <w:delInstrText>Toc525567575</w:delInstrText>
        </w:r>
      </w:del>
      <w:ins w:id="1511" w:author="Issam" w:date="2019-02-12T23:38:00Z">
        <w:r>
          <w:instrText>Toc534720563</w:instrText>
        </w:r>
      </w:ins>
      <w:r>
        <w:instrText xml:space="preserve"> \h </w:instrText>
      </w:r>
      <w:r>
        <w:fldChar w:fldCharType="separate"/>
      </w:r>
      <w:del w:id="1512" w:author="Issam" w:date="2019-02-12T23:38:00Z">
        <w:r w:rsidR="00116825">
          <w:delText>123</w:delText>
        </w:r>
      </w:del>
      <w:ins w:id="1513" w:author="Issam" w:date="2019-02-12T23:38:00Z">
        <w:r>
          <w:t>126</w:t>
        </w:r>
      </w:ins>
      <w:r>
        <w:fldChar w:fldCharType="end"/>
      </w:r>
    </w:p>
    <w:p w14:paraId="17664C5D" w14:textId="53C35849" w:rsidR="004041C3" w:rsidRPr="00175ED9" w:rsidRDefault="004041C3">
      <w:pPr>
        <w:pStyle w:val="41"/>
        <w:rPr>
          <w:rFonts w:ascii="Calibri" w:hAnsi="Calibri"/>
          <w:sz w:val="22"/>
          <w:szCs w:val="22"/>
        </w:rPr>
      </w:pPr>
      <w:r>
        <w:t>9.3.1.30</w:t>
      </w:r>
      <w:r w:rsidRPr="00175ED9">
        <w:rPr>
          <w:rFonts w:ascii="Calibri" w:hAnsi="Calibri"/>
          <w:sz w:val="22"/>
          <w:szCs w:val="22"/>
        </w:rPr>
        <w:tab/>
      </w:r>
      <w:r>
        <w:t>Target NG-RAN Node to Source NG-RAN Node Transparent Container</w:t>
      </w:r>
      <w:r>
        <w:tab/>
      </w:r>
      <w:r>
        <w:fldChar w:fldCharType="begin" w:fldLock="1"/>
      </w:r>
      <w:r>
        <w:instrText xml:space="preserve"> PAGEREF _</w:instrText>
      </w:r>
      <w:del w:id="1514" w:author="Issam" w:date="2019-02-12T23:38:00Z">
        <w:r w:rsidR="00116825">
          <w:delInstrText>Toc525567576</w:delInstrText>
        </w:r>
      </w:del>
      <w:ins w:id="1515" w:author="Issam" w:date="2019-02-12T23:38:00Z">
        <w:r>
          <w:instrText>Toc534720564</w:instrText>
        </w:r>
      </w:ins>
      <w:r>
        <w:instrText xml:space="preserve"> \h </w:instrText>
      </w:r>
      <w:r>
        <w:fldChar w:fldCharType="separate"/>
      </w:r>
      <w:del w:id="1516" w:author="Issam" w:date="2019-02-12T23:38:00Z">
        <w:r w:rsidR="00116825">
          <w:delText>124</w:delText>
        </w:r>
      </w:del>
      <w:ins w:id="1517" w:author="Issam" w:date="2019-02-12T23:38:00Z">
        <w:r>
          <w:t>127</w:t>
        </w:r>
      </w:ins>
      <w:r>
        <w:fldChar w:fldCharType="end"/>
      </w:r>
    </w:p>
    <w:p w14:paraId="4A8C48ED" w14:textId="1EBFB8D9" w:rsidR="004041C3" w:rsidRPr="00175ED9" w:rsidRDefault="004041C3">
      <w:pPr>
        <w:pStyle w:val="41"/>
        <w:rPr>
          <w:rFonts w:ascii="Calibri" w:hAnsi="Calibri"/>
          <w:sz w:val="22"/>
          <w:szCs w:val="22"/>
        </w:rPr>
      </w:pPr>
      <w:r>
        <w:t>9.3.1.31</w:t>
      </w:r>
      <w:r w:rsidRPr="00175ED9">
        <w:rPr>
          <w:rFonts w:ascii="Calibri" w:hAnsi="Calibri"/>
          <w:sz w:val="22"/>
          <w:szCs w:val="22"/>
        </w:rPr>
        <w:tab/>
      </w:r>
      <w:r>
        <w:t>Allowed NSSAI</w:t>
      </w:r>
      <w:r>
        <w:tab/>
      </w:r>
      <w:r>
        <w:fldChar w:fldCharType="begin" w:fldLock="1"/>
      </w:r>
      <w:r>
        <w:instrText xml:space="preserve"> PAGEREF _</w:instrText>
      </w:r>
      <w:del w:id="1518" w:author="Issam" w:date="2019-02-12T23:38:00Z">
        <w:r w:rsidR="00116825">
          <w:delInstrText>Toc525567577</w:delInstrText>
        </w:r>
      </w:del>
      <w:ins w:id="1519" w:author="Issam" w:date="2019-02-12T23:38:00Z">
        <w:r>
          <w:instrText>Toc534720565</w:instrText>
        </w:r>
      </w:ins>
      <w:r>
        <w:instrText xml:space="preserve"> \h </w:instrText>
      </w:r>
      <w:r>
        <w:fldChar w:fldCharType="separate"/>
      </w:r>
      <w:del w:id="1520" w:author="Issam" w:date="2019-02-12T23:38:00Z">
        <w:r w:rsidR="00116825">
          <w:delText>124</w:delText>
        </w:r>
      </w:del>
      <w:ins w:id="1521" w:author="Issam" w:date="2019-02-12T23:38:00Z">
        <w:r>
          <w:t>127</w:t>
        </w:r>
      </w:ins>
      <w:r>
        <w:fldChar w:fldCharType="end"/>
      </w:r>
    </w:p>
    <w:p w14:paraId="02D68E55" w14:textId="28CDD185" w:rsidR="004041C3" w:rsidRPr="00175ED9" w:rsidRDefault="004041C3">
      <w:pPr>
        <w:pStyle w:val="41"/>
        <w:rPr>
          <w:rFonts w:ascii="Calibri" w:hAnsi="Calibri"/>
          <w:sz w:val="22"/>
          <w:szCs w:val="22"/>
        </w:rPr>
      </w:pPr>
      <w:r>
        <w:t>9.3.1.32</w:t>
      </w:r>
      <w:r w:rsidRPr="00175ED9">
        <w:rPr>
          <w:rFonts w:ascii="Calibri" w:hAnsi="Calibri"/>
          <w:sz w:val="22"/>
          <w:szCs w:val="22"/>
        </w:rPr>
        <w:tab/>
      </w:r>
      <w:r>
        <w:t>Relative AMF Capacity</w:t>
      </w:r>
      <w:r>
        <w:tab/>
      </w:r>
      <w:r>
        <w:fldChar w:fldCharType="begin" w:fldLock="1"/>
      </w:r>
      <w:r>
        <w:instrText xml:space="preserve"> PAGEREF _</w:instrText>
      </w:r>
      <w:del w:id="1522" w:author="Issam" w:date="2019-02-12T23:38:00Z">
        <w:r w:rsidR="00116825">
          <w:delInstrText>Toc525567578</w:delInstrText>
        </w:r>
      </w:del>
      <w:ins w:id="1523" w:author="Issam" w:date="2019-02-12T23:38:00Z">
        <w:r>
          <w:instrText>Toc534720566</w:instrText>
        </w:r>
      </w:ins>
      <w:r>
        <w:instrText xml:space="preserve"> \h </w:instrText>
      </w:r>
      <w:r>
        <w:fldChar w:fldCharType="separate"/>
      </w:r>
      <w:del w:id="1524" w:author="Issam" w:date="2019-02-12T23:38:00Z">
        <w:r w:rsidR="00116825">
          <w:delText>125</w:delText>
        </w:r>
      </w:del>
      <w:ins w:id="1525" w:author="Issam" w:date="2019-02-12T23:38:00Z">
        <w:r>
          <w:t>128</w:t>
        </w:r>
      </w:ins>
      <w:r>
        <w:fldChar w:fldCharType="end"/>
      </w:r>
    </w:p>
    <w:p w14:paraId="7C1F0B5F" w14:textId="3B83DFE4" w:rsidR="004041C3" w:rsidRPr="00175ED9" w:rsidRDefault="004041C3">
      <w:pPr>
        <w:pStyle w:val="41"/>
        <w:rPr>
          <w:rFonts w:ascii="Calibri" w:hAnsi="Calibri"/>
          <w:sz w:val="22"/>
          <w:szCs w:val="22"/>
        </w:rPr>
      </w:pPr>
      <w:r>
        <w:t>9.3.1.33</w:t>
      </w:r>
      <w:r w:rsidRPr="00175ED9">
        <w:rPr>
          <w:rFonts w:ascii="Calibri" w:hAnsi="Calibri"/>
          <w:sz w:val="22"/>
          <w:szCs w:val="22"/>
        </w:rPr>
        <w:tab/>
      </w:r>
      <w:r>
        <w:t>DL Forwarding</w:t>
      </w:r>
      <w:r>
        <w:tab/>
      </w:r>
      <w:r>
        <w:fldChar w:fldCharType="begin" w:fldLock="1"/>
      </w:r>
      <w:r>
        <w:instrText xml:space="preserve"> PAGEREF _</w:instrText>
      </w:r>
      <w:del w:id="1526" w:author="Issam" w:date="2019-02-12T23:38:00Z">
        <w:r w:rsidR="00116825">
          <w:delInstrText>Toc525567579</w:delInstrText>
        </w:r>
      </w:del>
      <w:ins w:id="1527" w:author="Issam" w:date="2019-02-12T23:38:00Z">
        <w:r>
          <w:instrText>Toc534720567</w:instrText>
        </w:r>
      </w:ins>
      <w:r>
        <w:instrText xml:space="preserve"> \h </w:instrText>
      </w:r>
      <w:r>
        <w:fldChar w:fldCharType="separate"/>
      </w:r>
      <w:del w:id="1528" w:author="Issam" w:date="2019-02-12T23:38:00Z">
        <w:r w:rsidR="00116825">
          <w:delText>125</w:delText>
        </w:r>
      </w:del>
      <w:ins w:id="1529" w:author="Issam" w:date="2019-02-12T23:38:00Z">
        <w:r>
          <w:t>128</w:t>
        </w:r>
      </w:ins>
      <w:r>
        <w:fldChar w:fldCharType="end"/>
      </w:r>
    </w:p>
    <w:p w14:paraId="4E043A11" w14:textId="6BACCC0D" w:rsidR="004041C3" w:rsidRPr="00175ED9" w:rsidRDefault="004041C3">
      <w:pPr>
        <w:pStyle w:val="41"/>
        <w:rPr>
          <w:rFonts w:ascii="Calibri" w:hAnsi="Calibri"/>
          <w:sz w:val="22"/>
          <w:szCs w:val="22"/>
        </w:rPr>
      </w:pPr>
      <w:r>
        <w:t>9.3.1.34</w:t>
      </w:r>
      <w:r w:rsidRPr="00175ED9">
        <w:rPr>
          <w:rFonts w:ascii="Calibri" w:hAnsi="Calibri"/>
          <w:sz w:val="22"/>
          <w:szCs w:val="22"/>
        </w:rPr>
        <w:tab/>
      </w:r>
      <w:r>
        <w:t>DRBs to QoS Flows Mapping List</w:t>
      </w:r>
      <w:r>
        <w:tab/>
      </w:r>
      <w:r>
        <w:fldChar w:fldCharType="begin" w:fldLock="1"/>
      </w:r>
      <w:r>
        <w:instrText xml:space="preserve"> PAGEREF _</w:instrText>
      </w:r>
      <w:del w:id="1530" w:author="Issam" w:date="2019-02-12T23:38:00Z">
        <w:r w:rsidR="00116825">
          <w:delInstrText>Toc525567580</w:delInstrText>
        </w:r>
      </w:del>
      <w:ins w:id="1531" w:author="Issam" w:date="2019-02-12T23:38:00Z">
        <w:r>
          <w:instrText>Toc534720568</w:instrText>
        </w:r>
      </w:ins>
      <w:r>
        <w:instrText xml:space="preserve"> \h </w:instrText>
      </w:r>
      <w:r>
        <w:fldChar w:fldCharType="separate"/>
      </w:r>
      <w:del w:id="1532" w:author="Issam" w:date="2019-02-12T23:38:00Z">
        <w:r w:rsidR="00116825">
          <w:delText>125</w:delText>
        </w:r>
      </w:del>
      <w:ins w:id="1533" w:author="Issam" w:date="2019-02-12T23:38:00Z">
        <w:r>
          <w:t>128</w:t>
        </w:r>
      </w:ins>
      <w:r>
        <w:fldChar w:fldCharType="end"/>
      </w:r>
    </w:p>
    <w:p w14:paraId="13348701" w14:textId="76E40216" w:rsidR="004041C3" w:rsidRPr="00175ED9" w:rsidRDefault="004041C3">
      <w:pPr>
        <w:pStyle w:val="41"/>
        <w:rPr>
          <w:rFonts w:ascii="Calibri" w:hAnsi="Calibri"/>
          <w:sz w:val="22"/>
          <w:szCs w:val="22"/>
        </w:rPr>
      </w:pPr>
      <w:r>
        <w:t>9.3.1.35</w:t>
      </w:r>
      <w:r w:rsidRPr="00175ED9">
        <w:rPr>
          <w:rFonts w:ascii="Calibri" w:hAnsi="Calibri"/>
          <w:sz w:val="22"/>
          <w:szCs w:val="22"/>
        </w:rPr>
        <w:tab/>
      </w:r>
      <w:r w:rsidRPr="00EE618A">
        <w:rPr>
          <w:rFonts w:cs="Arial"/>
        </w:rPr>
        <w:t>Message Identifier</w:t>
      </w:r>
      <w:r>
        <w:tab/>
      </w:r>
      <w:r>
        <w:fldChar w:fldCharType="begin" w:fldLock="1"/>
      </w:r>
      <w:r>
        <w:instrText xml:space="preserve"> PAGEREF _</w:instrText>
      </w:r>
      <w:del w:id="1534" w:author="Issam" w:date="2019-02-12T23:38:00Z">
        <w:r w:rsidR="00116825">
          <w:delInstrText>Toc525567581</w:delInstrText>
        </w:r>
      </w:del>
      <w:ins w:id="1535" w:author="Issam" w:date="2019-02-12T23:38:00Z">
        <w:r>
          <w:instrText>Toc534720569</w:instrText>
        </w:r>
      </w:ins>
      <w:r>
        <w:instrText xml:space="preserve"> \h </w:instrText>
      </w:r>
      <w:r>
        <w:fldChar w:fldCharType="separate"/>
      </w:r>
      <w:del w:id="1536" w:author="Issam" w:date="2019-02-12T23:38:00Z">
        <w:r w:rsidR="00116825">
          <w:delText>125</w:delText>
        </w:r>
      </w:del>
      <w:ins w:id="1537" w:author="Issam" w:date="2019-02-12T23:38:00Z">
        <w:r>
          <w:t>128</w:t>
        </w:r>
      </w:ins>
      <w:r>
        <w:fldChar w:fldCharType="end"/>
      </w:r>
    </w:p>
    <w:p w14:paraId="612BE942" w14:textId="05BF3566" w:rsidR="004041C3" w:rsidRPr="00175ED9" w:rsidRDefault="004041C3">
      <w:pPr>
        <w:pStyle w:val="41"/>
        <w:rPr>
          <w:rFonts w:ascii="Calibri" w:hAnsi="Calibri"/>
          <w:sz w:val="22"/>
          <w:szCs w:val="22"/>
        </w:rPr>
      </w:pPr>
      <w:r>
        <w:t>9.3.1.36</w:t>
      </w:r>
      <w:r w:rsidRPr="00175ED9">
        <w:rPr>
          <w:rFonts w:ascii="Calibri" w:hAnsi="Calibri"/>
          <w:sz w:val="22"/>
          <w:szCs w:val="22"/>
        </w:rPr>
        <w:tab/>
      </w:r>
      <w:r w:rsidRPr="00EE618A">
        <w:rPr>
          <w:rFonts w:cs="Arial"/>
        </w:rPr>
        <w:t>Serial Number</w:t>
      </w:r>
      <w:r>
        <w:tab/>
      </w:r>
      <w:r>
        <w:fldChar w:fldCharType="begin" w:fldLock="1"/>
      </w:r>
      <w:r>
        <w:instrText xml:space="preserve"> PAGEREF _</w:instrText>
      </w:r>
      <w:del w:id="1538" w:author="Issam" w:date="2019-02-12T23:38:00Z">
        <w:r w:rsidR="00116825">
          <w:delInstrText>Toc525567582</w:delInstrText>
        </w:r>
      </w:del>
      <w:ins w:id="1539" w:author="Issam" w:date="2019-02-12T23:38:00Z">
        <w:r>
          <w:instrText>Toc534720570</w:instrText>
        </w:r>
      </w:ins>
      <w:r>
        <w:instrText xml:space="preserve"> \h </w:instrText>
      </w:r>
      <w:r>
        <w:fldChar w:fldCharType="separate"/>
      </w:r>
      <w:del w:id="1540" w:author="Issam" w:date="2019-02-12T23:38:00Z">
        <w:r w:rsidR="00116825">
          <w:delText>126</w:delText>
        </w:r>
      </w:del>
      <w:ins w:id="1541" w:author="Issam" w:date="2019-02-12T23:38:00Z">
        <w:r>
          <w:t>129</w:t>
        </w:r>
      </w:ins>
      <w:r>
        <w:fldChar w:fldCharType="end"/>
      </w:r>
    </w:p>
    <w:p w14:paraId="6CA07625" w14:textId="52C789A8" w:rsidR="004041C3" w:rsidRPr="00175ED9" w:rsidRDefault="004041C3">
      <w:pPr>
        <w:pStyle w:val="41"/>
        <w:rPr>
          <w:rFonts w:ascii="Calibri" w:hAnsi="Calibri"/>
          <w:sz w:val="22"/>
          <w:szCs w:val="22"/>
        </w:rPr>
      </w:pPr>
      <w:r>
        <w:t>9.3.1.37</w:t>
      </w:r>
      <w:r w:rsidRPr="00175ED9">
        <w:rPr>
          <w:rFonts w:ascii="Calibri" w:hAnsi="Calibri"/>
          <w:sz w:val="22"/>
          <w:szCs w:val="22"/>
        </w:rPr>
        <w:tab/>
      </w:r>
      <w:r w:rsidRPr="00EE618A">
        <w:rPr>
          <w:rFonts w:cs="Arial"/>
        </w:rPr>
        <w:t>Warning Area List</w:t>
      </w:r>
      <w:r>
        <w:tab/>
      </w:r>
      <w:r>
        <w:fldChar w:fldCharType="begin" w:fldLock="1"/>
      </w:r>
      <w:r>
        <w:instrText xml:space="preserve"> PAGEREF _</w:instrText>
      </w:r>
      <w:del w:id="1542" w:author="Issam" w:date="2019-02-12T23:38:00Z">
        <w:r w:rsidR="00116825">
          <w:delInstrText>Toc525567583</w:delInstrText>
        </w:r>
      </w:del>
      <w:ins w:id="1543" w:author="Issam" w:date="2019-02-12T23:38:00Z">
        <w:r>
          <w:instrText>Toc534720571</w:instrText>
        </w:r>
      </w:ins>
      <w:r>
        <w:instrText xml:space="preserve"> \h </w:instrText>
      </w:r>
      <w:r>
        <w:fldChar w:fldCharType="separate"/>
      </w:r>
      <w:del w:id="1544" w:author="Issam" w:date="2019-02-12T23:38:00Z">
        <w:r w:rsidR="00116825">
          <w:delText>126</w:delText>
        </w:r>
      </w:del>
      <w:ins w:id="1545" w:author="Issam" w:date="2019-02-12T23:38:00Z">
        <w:r>
          <w:t>129</w:t>
        </w:r>
      </w:ins>
      <w:r>
        <w:fldChar w:fldCharType="end"/>
      </w:r>
    </w:p>
    <w:p w14:paraId="62E15C3B" w14:textId="243BC9F8" w:rsidR="004041C3" w:rsidRPr="00175ED9" w:rsidRDefault="004041C3">
      <w:pPr>
        <w:pStyle w:val="41"/>
        <w:rPr>
          <w:rFonts w:ascii="Calibri" w:hAnsi="Calibri"/>
          <w:sz w:val="22"/>
          <w:szCs w:val="22"/>
        </w:rPr>
      </w:pPr>
      <w:r>
        <w:t>9.3.1.38</w:t>
      </w:r>
      <w:r w:rsidRPr="00175ED9">
        <w:rPr>
          <w:rFonts w:ascii="Calibri" w:hAnsi="Calibri"/>
          <w:sz w:val="22"/>
          <w:szCs w:val="22"/>
        </w:rPr>
        <w:tab/>
      </w:r>
      <w:r w:rsidRPr="00EE618A">
        <w:rPr>
          <w:rFonts w:cs="Arial"/>
        </w:rPr>
        <w:t>Number of Broadcasts Requested</w:t>
      </w:r>
      <w:r>
        <w:tab/>
      </w:r>
      <w:r>
        <w:fldChar w:fldCharType="begin" w:fldLock="1"/>
      </w:r>
      <w:r>
        <w:instrText xml:space="preserve"> PAGEREF _</w:instrText>
      </w:r>
      <w:del w:id="1546" w:author="Issam" w:date="2019-02-12T23:38:00Z">
        <w:r w:rsidR="00116825">
          <w:delInstrText>Toc525567584</w:delInstrText>
        </w:r>
      </w:del>
      <w:ins w:id="1547" w:author="Issam" w:date="2019-02-12T23:38:00Z">
        <w:r>
          <w:instrText>Toc534720572</w:instrText>
        </w:r>
      </w:ins>
      <w:r>
        <w:instrText xml:space="preserve"> \h </w:instrText>
      </w:r>
      <w:r>
        <w:fldChar w:fldCharType="separate"/>
      </w:r>
      <w:del w:id="1548" w:author="Issam" w:date="2019-02-12T23:38:00Z">
        <w:r w:rsidR="00116825">
          <w:delText>126</w:delText>
        </w:r>
      </w:del>
      <w:ins w:id="1549" w:author="Issam" w:date="2019-02-12T23:38:00Z">
        <w:r>
          <w:t>129</w:t>
        </w:r>
      </w:ins>
      <w:r>
        <w:fldChar w:fldCharType="end"/>
      </w:r>
    </w:p>
    <w:p w14:paraId="7A9C27C2" w14:textId="71F35ABB" w:rsidR="004041C3" w:rsidRPr="00175ED9" w:rsidRDefault="004041C3">
      <w:pPr>
        <w:pStyle w:val="41"/>
        <w:rPr>
          <w:rFonts w:ascii="Calibri" w:hAnsi="Calibri"/>
          <w:sz w:val="22"/>
          <w:szCs w:val="22"/>
        </w:rPr>
      </w:pPr>
      <w:r>
        <w:t>9.3.1.39</w:t>
      </w:r>
      <w:r w:rsidRPr="00175ED9">
        <w:rPr>
          <w:rFonts w:ascii="Calibri" w:hAnsi="Calibri"/>
          <w:sz w:val="22"/>
          <w:szCs w:val="22"/>
        </w:rPr>
        <w:tab/>
      </w:r>
      <w:r w:rsidRPr="00EE618A">
        <w:rPr>
          <w:rFonts w:cs="Arial"/>
        </w:rPr>
        <w:t>Warning Type</w:t>
      </w:r>
      <w:r>
        <w:tab/>
      </w:r>
      <w:r>
        <w:fldChar w:fldCharType="begin" w:fldLock="1"/>
      </w:r>
      <w:r>
        <w:instrText xml:space="preserve"> PAGEREF _</w:instrText>
      </w:r>
      <w:del w:id="1550" w:author="Issam" w:date="2019-02-12T23:38:00Z">
        <w:r w:rsidR="00116825">
          <w:delInstrText>Toc525567585</w:delInstrText>
        </w:r>
      </w:del>
      <w:ins w:id="1551" w:author="Issam" w:date="2019-02-12T23:38:00Z">
        <w:r>
          <w:instrText>Toc534720573</w:instrText>
        </w:r>
      </w:ins>
      <w:r>
        <w:instrText xml:space="preserve"> \h </w:instrText>
      </w:r>
      <w:r>
        <w:fldChar w:fldCharType="separate"/>
      </w:r>
      <w:del w:id="1552" w:author="Issam" w:date="2019-02-12T23:38:00Z">
        <w:r w:rsidR="00116825">
          <w:delText>126</w:delText>
        </w:r>
      </w:del>
      <w:ins w:id="1553" w:author="Issam" w:date="2019-02-12T23:38:00Z">
        <w:r>
          <w:t>129</w:t>
        </w:r>
      </w:ins>
      <w:r>
        <w:fldChar w:fldCharType="end"/>
      </w:r>
    </w:p>
    <w:p w14:paraId="53AE45FF" w14:textId="57B444A3" w:rsidR="004041C3" w:rsidRPr="00175ED9" w:rsidRDefault="004041C3">
      <w:pPr>
        <w:pStyle w:val="41"/>
        <w:rPr>
          <w:rFonts w:ascii="Calibri" w:hAnsi="Calibri"/>
          <w:sz w:val="22"/>
          <w:szCs w:val="22"/>
        </w:rPr>
      </w:pPr>
      <w:r>
        <w:t>9.3.1.40</w:t>
      </w:r>
      <w:r w:rsidRPr="00175ED9">
        <w:rPr>
          <w:rFonts w:ascii="Calibri" w:hAnsi="Calibri"/>
          <w:sz w:val="22"/>
          <w:szCs w:val="22"/>
        </w:rPr>
        <w:tab/>
      </w:r>
      <w:r w:rsidRPr="00EE618A">
        <w:rPr>
          <w:rFonts w:cs="Arial"/>
        </w:rPr>
        <w:t>Warning Security Information</w:t>
      </w:r>
      <w:r>
        <w:tab/>
      </w:r>
      <w:r>
        <w:fldChar w:fldCharType="begin" w:fldLock="1"/>
      </w:r>
      <w:r>
        <w:instrText xml:space="preserve"> PAGEREF _</w:instrText>
      </w:r>
      <w:del w:id="1554" w:author="Issam" w:date="2019-02-12T23:38:00Z">
        <w:r w:rsidR="00116825">
          <w:delInstrText>Toc525567586</w:delInstrText>
        </w:r>
      </w:del>
      <w:ins w:id="1555" w:author="Issam" w:date="2019-02-12T23:38:00Z">
        <w:r>
          <w:instrText>Toc534720574</w:instrText>
        </w:r>
      </w:ins>
      <w:r>
        <w:instrText xml:space="preserve"> \h </w:instrText>
      </w:r>
      <w:r>
        <w:fldChar w:fldCharType="separate"/>
      </w:r>
      <w:del w:id="1556" w:author="Issam" w:date="2019-02-12T23:38:00Z">
        <w:r w:rsidR="00116825">
          <w:delText>127</w:delText>
        </w:r>
      </w:del>
      <w:ins w:id="1557" w:author="Issam" w:date="2019-02-12T23:38:00Z">
        <w:r>
          <w:t>130</w:t>
        </w:r>
      </w:ins>
      <w:r>
        <w:fldChar w:fldCharType="end"/>
      </w:r>
    </w:p>
    <w:p w14:paraId="5FC01FAD" w14:textId="2E26422A" w:rsidR="004041C3" w:rsidRPr="00175ED9" w:rsidRDefault="004041C3">
      <w:pPr>
        <w:pStyle w:val="41"/>
        <w:rPr>
          <w:rFonts w:ascii="Calibri" w:hAnsi="Calibri"/>
          <w:sz w:val="22"/>
          <w:szCs w:val="22"/>
        </w:rPr>
      </w:pPr>
      <w:r>
        <w:t>9.3.1.41</w:t>
      </w:r>
      <w:r w:rsidRPr="00175ED9">
        <w:rPr>
          <w:rFonts w:ascii="Calibri" w:hAnsi="Calibri"/>
          <w:sz w:val="22"/>
          <w:szCs w:val="22"/>
        </w:rPr>
        <w:tab/>
      </w:r>
      <w:r w:rsidRPr="00EE618A">
        <w:rPr>
          <w:rFonts w:cs="Arial"/>
        </w:rPr>
        <w:t>Data Coding Scheme</w:t>
      </w:r>
      <w:r>
        <w:tab/>
      </w:r>
      <w:r>
        <w:fldChar w:fldCharType="begin" w:fldLock="1"/>
      </w:r>
      <w:r>
        <w:instrText xml:space="preserve"> PAGEREF _</w:instrText>
      </w:r>
      <w:del w:id="1558" w:author="Issam" w:date="2019-02-12T23:38:00Z">
        <w:r w:rsidR="00116825">
          <w:delInstrText>Toc525567587</w:delInstrText>
        </w:r>
      </w:del>
      <w:ins w:id="1559" w:author="Issam" w:date="2019-02-12T23:38:00Z">
        <w:r>
          <w:instrText>Toc534720575</w:instrText>
        </w:r>
      </w:ins>
      <w:r>
        <w:instrText xml:space="preserve"> \h </w:instrText>
      </w:r>
      <w:r>
        <w:fldChar w:fldCharType="separate"/>
      </w:r>
      <w:del w:id="1560" w:author="Issam" w:date="2019-02-12T23:38:00Z">
        <w:r w:rsidR="00116825">
          <w:delText>127</w:delText>
        </w:r>
      </w:del>
      <w:ins w:id="1561" w:author="Issam" w:date="2019-02-12T23:38:00Z">
        <w:r>
          <w:t>130</w:t>
        </w:r>
      </w:ins>
      <w:r>
        <w:fldChar w:fldCharType="end"/>
      </w:r>
    </w:p>
    <w:p w14:paraId="688C1A18" w14:textId="011BB5B3" w:rsidR="004041C3" w:rsidRPr="00175ED9" w:rsidRDefault="004041C3">
      <w:pPr>
        <w:pStyle w:val="41"/>
        <w:rPr>
          <w:rFonts w:ascii="Calibri" w:hAnsi="Calibri"/>
          <w:sz w:val="22"/>
          <w:szCs w:val="22"/>
        </w:rPr>
      </w:pPr>
      <w:r>
        <w:t>9.3.1.42</w:t>
      </w:r>
      <w:r w:rsidRPr="00175ED9">
        <w:rPr>
          <w:rFonts w:ascii="Calibri" w:hAnsi="Calibri"/>
          <w:sz w:val="22"/>
          <w:szCs w:val="22"/>
        </w:rPr>
        <w:tab/>
      </w:r>
      <w:r w:rsidRPr="00EE618A">
        <w:rPr>
          <w:rFonts w:cs="Arial"/>
        </w:rPr>
        <w:t>Warning Message Contents</w:t>
      </w:r>
      <w:r>
        <w:tab/>
      </w:r>
      <w:r>
        <w:fldChar w:fldCharType="begin" w:fldLock="1"/>
      </w:r>
      <w:r>
        <w:instrText xml:space="preserve"> PAGEREF _</w:instrText>
      </w:r>
      <w:del w:id="1562" w:author="Issam" w:date="2019-02-12T23:38:00Z">
        <w:r w:rsidR="00116825">
          <w:delInstrText>Toc525567588</w:delInstrText>
        </w:r>
      </w:del>
      <w:ins w:id="1563" w:author="Issam" w:date="2019-02-12T23:38:00Z">
        <w:r>
          <w:instrText>Toc534720576</w:instrText>
        </w:r>
      </w:ins>
      <w:r>
        <w:instrText xml:space="preserve"> \h </w:instrText>
      </w:r>
      <w:r>
        <w:fldChar w:fldCharType="separate"/>
      </w:r>
      <w:del w:id="1564" w:author="Issam" w:date="2019-02-12T23:38:00Z">
        <w:r w:rsidR="00116825">
          <w:delText>127</w:delText>
        </w:r>
      </w:del>
      <w:ins w:id="1565" w:author="Issam" w:date="2019-02-12T23:38:00Z">
        <w:r>
          <w:t>130</w:t>
        </w:r>
      </w:ins>
      <w:r>
        <w:fldChar w:fldCharType="end"/>
      </w:r>
    </w:p>
    <w:p w14:paraId="61D1FA49" w14:textId="3274AC0D" w:rsidR="004041C3" w:rsidRPr="00175ED9" w:rsidRDefault="004041C3">
      <w:pPr>
        <w:pStyle w:val="41"/>
        <w:rPr>
          <w:rFonts w:ascii="Calibri" w:hAnsi="Calibri"/>
          <w:sz w:val="22"/>
          <w:szCs w:val="22"/>
        </w:rPr>
      </w:pPr>
      <w:r>
        <w:t>9.3.1.43</w:t>
      </w:r>
      <w:r w:rsidRPr="00175ED9">
        <w:rPr>
          <w:rFonts w:ascii="Calibri" w:hAnsi="Calibri"/>
          <w:sz w:val="22"/>
          <w:szCs w:val="22"/>
        </w:rPr>
        <w:tab/>
      </w:r>
      <w:r w:rsidRPr="00EE618A">
        <w:rPr>
          <w:rFonts w:cs="Arial"/>
        </w:rPr>
        <w:t>Broadcast Completed Area List</w:t>
      </w:r>
      <w:r>
        <w:tab/>
      </w:r>
      <w:r>
        <w:fldChar w:fldCharType="begin" w:fldLock="1"/>
      </w:r>
      <w:r>
        <w:instrText xml:space="preserve"> PAGEREF _</w:instrText>
      </w:r>
      <w:del w:id="1566" w:author="Issam" w:date="2019-02-12T23:38:00Z">
        <w:r w:rsidR="00116825">
          <w:delInstrText>Toc525567589</w:delInstrText>
        </w:r>
      </w:del>
      <w:ins w:id="1567" w:author="Issam" w:date="2019-02-12T23:38:00Z">
        <w:r>
          <w:instrText>Toc534720577</w:instrText>
        </w:r>
      </w:ins>
      <w:r>
        <w:instrText xml:space="preserve"> \h </w:instrText>
      </w:r>
      <w:r>
        <w:fldChar w:fldCharType="separate"/>
      </w:r>
      <w:del w:id="1568" w:author="Issam" w:date="2019-02-12T23:38:00Z">
        <w:r w:rsidR="00116825">
          <w:delText>127</w:delText>
        </w:r>
      </w:del>
      <w:ins w:id="1569" w:author="Issam" w:date="2019-02-12T23:38:00Z">
        <w:r>
          <w:t>130</w:t>
        </w:r>
      </w:ins>
      <w:r>
        <w:fldChar w:fldCharType="end"/>
      </w:r>
    </w:p>
    <w:p w14:paraId="4F7BAE1E" w14:textId="32696BB4" w:rsidR="004041C3" w:rsidRPr="00175ED9" w:rsidRDefault="004041C3">
      <w:pPr>
        <w:pStyle w:val="41"/>
        <w:rPr>
          <w:rFonts w:ascii="Calibri" w:hAnsi="Calibri"/>
          <w:sz w:val="22"/>
          <w:szCs w:val="22"/>
        </w:rPr>
      </w:pPr>
      <w:r>
        <w:t>9.3.1.44</w:t>
      </w:r>
      <w:r w:rsidRPr="00175ED9">
        <w:rPr>
          <w:rFonts w:ascii="Calibri" w:hAnsi="Calibri"/>
          <w:sz w:val="22"/>
          <w:szCs w:val="22"/>
        </w:rPr>
        <w:tab/>
      </w:r>
      <w:r>
        <w:t>Broadcast Cancelled Area List</w:t>
      </w:r>
      <w:r>
        <w:tab/>
      </w:r>
      <w:r>
        <w:fldChar w:fldCharType="begin" w:fldLock="1"/>
      </w:r>
      <w:r>
        <w:instrText xml:space="preserve"> PAGEREF _</w:instrText>
      </w:r>
      <w:del w:id="1570" w:author="Issam" w:date="2019-02-12T23:38:00Z">
        <w:r w:rsidR="00116825">
          <w:delInstrText>Toc525567590</w:delInstrText>
        </w:r>
      </w:del>
      <w:ins w:id="1571" w:author="Issam" w:date="2019-02-12T23:38:00Z">
        <w:r>
          <w:instrText>Toc534720578</w:instrText>
        </w:r>
      </w:ins>
      <w:r>
        <w:instrText xml:space="preserve"> \h </w:instrText>
      </w:r>
      <w:r>
        <w:fldChar w:fldCharType="separate"/>
      </w:r>
      <w:del w:id="1572" w:author="Issam" w:date="2019-02-12T23:38:00Z">
        <w:r w:rsidR="00116825">
          <w:delText>128</w:delText>
        </w:r>
      </w:del>
      <w:ins w:id="1573" w:author="Issam" w:date="2019-02-12T23:38:00Z">
        <w:r>
          <w:t>131</w:t>
        </w:r>
      </w:ins>
      <w:r>
        <w:fldChar w:fldCharType="end"/>
      </w:r>
    </w:p>
    <w:p w14:paraId="56D38871" w14:textId="1C8CD6AC" w:rsidR="004041C3" w:rsidRPr="00175ED9" w:rsidRDefault="004041C3">
      <w:pPr>
        <w:pStyle w:val="41"/>
        <w:rPr>
          <w:rFonts w:ascii="Calibri" w:hAnsi="Calibri"/>
          <w:sz w:val="22"/>
          <w:szCs w:val="22"/>
        </w:rPr>
      </w:pPr>
      <w:r>
        <w:t>9.3.1.45</w:t>
      </w:r>
      <w:r w:rsidRPr="00175ED9">
        <w:rPr>
          <w:rFonts w:ascii="Calibri" w:hAnsi="Calibri"/>
          <w:sz w:val="22"/>
          <w:szCs w:val="22"/>
        </w:rPr>
        <w:tab/>
      </w:r>
      <w:r>
        <w:t>Number of Broadcasts</w:t>
      </w:r>
      <w:r>
        <w:tab/>
      </w:r>
      <w:r>
        <w:fldChar w:fldCharType="begin" w:fldLock="1"/>
      </w:r>
      <w:r>
        <w:instrText xml:space="preserve"> PAGEREF _</w:instrText>
      </w:r>
      <w:del w:id="1574" w:author="Issam" w:date="2019-02-12T23:38:00Z">
        <w:r w:rsidR="00116825">
          <w:delInstrText>Toc525567591</w:delInstrText>
        </w:r>
      </w:del>
      <w:ins w:id="1575" w:author="Issam" w:date="2019-02-12T23:38:00Z">
        <w:r>
          <w:instrText>Toc534720579</w:instrText>
        </w:r>
      </w:ins>
      <w:r>
        <w:instrText xml:space="preserve"> \h </w:instrText>
      </w:r>
      <w:r>
        <w:fldChar w:fldCharType="separate"/>
      </w:r>
      <w:del w:id="1576" w:author="Issam" w:date="2019-02-12T23:38:00Z">
        <w:r w:rsidR="00116825">
          <w:delText>130</w:delText>
        </w:r>
      </w:del>
      <w:ins w:id="1577" w:author="Issam" w:date="2019-02-12T23:38:00Z">
        <w:r>
          <w:t>133</w:t>
        </w:r>
      </w:ins>
      <w:r>
        <w:fldChar w:fldCharType="end"/>
      </w:r>
    </w:p>
    <w:p w14:paraId="0C264533" w14:textId="3FBEA6FE" w:rsidR="004041C3" w:rsidRPr="00175ED9" w:rsidRDefault="004041C3">
      <w:pPr>
        <w:pStyle w:val="41"/>
        <w:rPr>
          <w:rFonts w:ascii="Calibri" w:hAnsi="Calibri"/>
          <w:sz w:val="22"/>
          <w:szCs w:val="22"/>
        </w:rPr>
      </w:pPr>
      <w:r>
        <w:t>9.3.1.46</w:t>
      </w:r>
      <w:r w:rsidRPr="00175ED9">
        <w:rPr>
          <w:rFonts w:ascii="Calibri" w:hAnsi="Calibri"/>
          <w:sz w:val="22"/>
          <w:szCs w:val="22"/>
        </w:rPr>
        <w:tab/>
      </w:r>
      <w:r>
        <w:t>Concurrent Warning Message Indicator</w:t>
      </w:r>
      <w:r>
        <w:tab/>
      </w:r>
      <w:r>
        <w:fldChar w:fldCharType="begin" w:fldLock="1"/>
      </w:r>
      <w:r>
        <w:instrText xml:space="preserve"> PAGEREF _</w:instrText>
      </w:r>
      <w:del w:id="1578" w:author="Issam" w:date="2019-02-12T23:38:00Z">
        <w:r w:rsidR="00116825">
          <w:delInstrText>Toc525567592</w:delInstrText>
        </w:r>
      </w:del>
      <w:ins w:id="1579" w:author="Issam" w:date="2019-02-12T23:38:00Z">
        <w:r>
          <w:instrText>Toc534720580</w:instrText>
        </w:r>
      </w:ins>
      <w:r>
        <w:instrText xml:space="preserve"> \h </w:instrText>
      </w:r>
      <w:r>
        <w:fldChar w:fldCharType="separate"/>
      </w:r>
      <w:del w:id="1580" w:author="Issam" w:date="2019-02-12T23:38:00Z">
        <w:r w:rsidR="00116825">
          <w:delText>130</w:delText>
        </w:r>
      </w:del>
      <w:ins w:id="1581" w:author="Issam" w:date="2019-02-12T23:38:00Z">
        <w:r>
          <w:t>133</w:t>
        </w:r>
      </w:ins>
      <w:r>
        <w:fldChar w:fldCharType="end"/>
      </w:r>
    </w:p>
    <w:p w14:paraId="33396974" w14:textId="31D56A5B" w:rsidR="004041C3" w:rsidRPr="00175ED9" w:rsidRDefault="004041C3">
      <w:pPr>
        <w:pStyle w:val="41"/>
        <w:rPr>
          <w:rFonts w:ascii="Calibri" w:hAnsi="Calibri"/>
          <w:sz w:val="22"/>
          <w:szCs w:val="22"/>
        </w:rPr>
      </w:pPr>
      <w:r>
        <w:t>9.3.1.47</w:t>
      </w:r>
      <w:r w:rsidRPr="00175ED9">
        <w:rPr>
          <w:rFonts w:ascii="Calibri" w:hAnsi="Calibri"/>
          <w:sz w:val="22"/>
          <w:szCs w:val="22"/>
        </w:rPr>
        <w:tab/>
      </w:r>
      <w:r>
        <w:t>Cancel-All Warning Messages Indicator</w:t>
      </w:r>
      <w:r>
        <w:tab/>
      </w:r>
      <w:r>
        <w:fldChar w:fldCharType="begin" w:fldLock="1"/>
      </w:r>
      <w:r>
        <w:instrText xml:space="preserve"> PAGEREF _</w:instrText>
      </w:r>
      <w:del w:id="1582" w:author="Issam" w:date="2019-02-12T23:38:00Z">
        <w:r w:rsidR="00116825">
          <w:delInstrText>Toc525567593</w:delInstrText>
        </w:r>
      </w:del>
      <w:ins w:id="1583" w:author="Issam" w:date="2019-02-12T23:38:00Z">
        <w:r>
          <w:instrText>Toc534720581</w:instrText>
        </w:r>
      </w:ins>
      <w:r>
        <w:instrText xml:space="preserve"> \h </w:instrText>
      </w:r>
      <w:r>
        <w:fldChar w:fldCharType="separate"/>
      </w:r>
      <w:del w:id="1584" w:author="Issam" w:date="2019-02-12T23:38:00Z">
        <w:r w:rsidR="00116825">
          <w:delText>130</w:delText>
        </w:r>
      </w:del>
      <w:ins w:id="1585" w:author="Issam" w:date="2019-02-12T23:38:00Z">
        <w:r>
          <w:t>133</w:t>
        </w:r>
      </w:ins>
      <w:r>
        <w:fldChar w:fldCharType="end"/>
      </w:r>
    </w:p>
    <w:p w14:paraId="3C8F5C42" w14:textId="26A13F65" w:rsidR="004041C3" w:rsidRPr="00175ED9" w:rsidRDefault="004041C3">
      <w:pPr>
        <w:pStyle w:val="41"/>
        <w:rPr>
          <w:rFonts w:ascii="Calibri" w:hAnsi="Calibri"/>
          <w:sz w:val="22"/>
          <w:szCs w:val="22"/>
        </w:rPr>
      </w:pPr>
      <w:r>
        <w:t>9.3.1.48</w:t>
      </w:r>
      <w:r w:rsidRPr="00175ED9">
        <w:rPr>
          <w:rFonts w:ascii="Calibri" w:hAnsi="Calibri"/>
          <w:sz w:val="22"/>
          <w:szCs w:val="22"/>
        </w:rPr>
        <w:tab/>
      </w:r>
      <w:r w:rsidRPr="00EE618A">
        <w:rPr>
          <w:rFonts w:cs="Arial"/>
        </w:rPr>
        <w:t>Emergency Area ID</w:t>
      </w:r>
      <w:r>
        <w:tab/>
      </w:r>
      <w:r>
        <w:fldChar w:fldCharType="begin" w:fldLock="1"/>
      </w:r>
      <w:r>
        <w:instrText xml:space="preserve"> PAGEREF _</w:instrText>
      </w:r>
      <w:del w:id="1586" w:author="Issam" w:date="2019-02-12T23:38:00Z">
        <w:r w:rsidR="00116825">
          <w:delInstrText>Toc525567594</w:delInstrText>
        </w:r>
      </w:del>
      <w:ins w:id="1587" w:author="Issam" w:date="2019-02-12T23:38:00Z">
        <w:r>
          <w:instrText>Toc534720582</w:instrText>
        </w:r>
      </w:ins>
      <w:r>
        <w:instrText xml:space="preserve"> \h </w:instrText>
      </w:r>
      <w:r>
        <w:fldChar w:fldCharType="separate"/>
      </w:r>
      <w:del w:id="1588" w:author="Issam" w:date="2019-02-12T23:38:00Z">
        <w:r w:rsidR="00116825">
          <w:delText>130</w:delText>
        </w:r>
      </w:del>
      <w:ins w:id="1589" w:author="Issam" w:date="2019-02-12T23:38:00Z">
        <w:r>
          <w:t>133</w:t>
        </w:r>
      </w:ins>
      <w:r>
        <w:fldChar w:fldCharType="end"/>
      </w:r>
    </w:p>
    <w:p w14:paraId="62D33700" w14:textId="7975BCBE" w:rsidR="004041C3" w:rsidRPr="00175ED9" w:rsidRDefault="004041C3">
      <w:pPr>
        <w:pStyle w:val="41"/>
        <w:rPr>
          <w:rFonts w:ascii="Calibri" w:hAnsi="Calibri"/>
          <w:sz w:val="22"/>
          <w:szCs w:val="22"/>
        </w:rPr>
      </w:pPr>
      <w:r>
        <w:t>9.3.1.49</w:t>
      </w:r>
      <w:r w:rsidRPr="00175ED9">
        <w:rPr>
          <w:rFonts w:ascii="Calibri" w:hAnsi="Calibri"/>
          <w:sz w:val="22"/>
          <w:szCs w:val="22"/>
        </w:rPr>
        <w:tab/>
      </w:r>
      <w:r>
        <w:t>Repetition Period</w:t>
      </w:r>
      <w:r>
        <w:tab/>
      </w:r>
      <w:r>
        <w:fldChar w:fldCharType="begin" w:fldLock="1"/>
      </w:r>
      <w:r>
        <w:instrText xml:space="preserve"> PAGEREF _</w:instrText>
      </w:r>
      <w:del w:id="1590" w:author="Issam" w:date="2019-02-12T23:38:00Z">
        <w:r w:rsidR="00116825">
          <w:delInstrText>Toc525567595</w:delInstrText>
        </w:r>
      </w:del>
      <w:ins w:id="1591" w:author="Issam" w:date="2019-02-12T23:38:00Z">
        <w:r>
          <w:instrText>Toc534720583</w:instrText>
        </w:r>
      </w:ins>
      <w:r>
        <w:instrText xml:space="preserve"> \h </w:instrText>
      </w:r>
      <w:r>
        <w:fldChar w:fldCharType="separate"/>
      </w:r>
      <w:del w:id="1592" w:author="Issam" w:date="2019-02-12T23:38:00Z">
        <w:r w:rsidR="00116825">
          <w:delText>130</w:delText>
        </w:r>
      </w:del>
      <w:ins w:id="1593" w:author="Issam" w:date="2019-02-12T23:38:00Z">
        <w:r>
          <w:t>133</w:t>
        </w:r>
      </w:ins>
      <w:r>
        <w:fldChar w:fldCharType="end"/>
      </w:r>
    </w:p>
    <w:p w14:paraId="5BF1F1D6" w14:textId="2EF72CC8" w:rsidR="004041C3" w:rsidRPr="00175ED9" w:rsidRDefault="004041C3">
      <w:pPr>
        <w:pStyle w:val="41"/>
        <w:rPr>
          <w:rFonts w:ascii="Calibri" w:hAnsi="Calibri"/>
          <w:sz w:val="22"/>
          <w:szCs w:val="22"/>
        </w:rPr>
      </w:pPr>
      <w:r>
        <w:t>9.3.1.50</w:t>
      </w:r>
      <w:r w:rsidRPr="00175ED9">
        <w:rPr>
          <w:rFonts w:ascii="Calibri" w:hAnsi="Calibri"/>
          <w:sz w:val="22"/>
          <w:szCs w:val="22"/>
        </w:rPr>
        <w:tab/>
      </w:r>
      <w:r>
        <w:t>PDU Session ID</w:t>
      </w:r>
      <w:r>
        <w:tab/>
      </w:r>
      <w:r>
        <w:fldChar w:fldCharType="begin" w:fldLock="1"/>
      </w:r>
      <w:r>
        <w:instrText xml:space="preserve"> PAGEREF _</w:instrText>
      </w:r>
      <w:del w:id="1594" w:author="Issam" w:date="2019-02-12T23:38:00Z">
        <w:r w:rsidR="00116825">
          <w:delInstrText>Toc525567596</w:delInstrText>
        </w:r>
      </w:del>
      <w:ins w:id="1595" w:author="Issam" w:date="2019-02-12T23:38:00Z">
        <w:r>
          <w:instrText>Toc534720584</w:instrText>
        </w:r>
      </w:ins>
      <w:r>
        <w:instrText xml:space="preserve"> \h </w:instrText>
      </w:r>
      <w:r>
        <w:fldChar w:fldCharType="separate"/>
      </w:r>
      <w:del w:id="1596" w:author="Issam" w:date="2019-02-12T23:38:00Z">
        <w:r w:rsidR="00116825">
          <w:delText>131</w:delText>
        </w:r>
      </w:del>
      <w:ins w:id="1597" w:author="Issam" w:date="2019-02-12T23:38:00Z">
        <w:r>
          <w:t>134</w:t>
        </w:r>
      </w:ins>
      <w:r>
        <w:fldChar w:fldCharType="end"/>
      </w:r>
    </w:p>
    <w:p w14:paraId="6BD77BBA" w14:textId="546C8EC0" w:rsidR="004041C3" w:rsidRPr="00175ED9" w:rsidRDefault="004041C3">
      <w:pPr>
        <w:pStyle w:val="41"/>
        <w:rPr>
          <w:rFonts w:ascii="Calibri" w:hAnsi="Calibri"/>
          <w:sz w:val="22"/>
          <w:szCs w:val="22"/>
        </w:rPr>
      </w:pPr>
      <w:r>
        <w:t>9.3.1.51</w:t>
      </w:r>
      <w:r w:rsidRPr="00175ED9">
        <w:rPr>
          <w:rFonts w:ascii="Calibri" w:hAnsi="Calibri"/>
          <w:sz w:val="22"/>
          <w:szCs w:val="22"/>
        </w:rPr>
        <w:tab/>
      </w:r>
      <w:r>
        <w:t xml:space="preserve">QoS Flow </w:t>
      </w:r>
      <w:del w:id="1598" w:author="Issam" w:date="2019-02-12T23:38:00Z">
        <w:r w:rsidR="00116825">
          <w:delText>Indicator</w:delText>
        </w:r>
      </w:del>
      <w:ins w:id="1599" w:author="Issam" w:date="2019-02-12T23:38:00Z">
        <w:r>
          <w:rPr>
            <w:lang w:eastAsia="ja-JP"/>
          </w:rPr>
          <w:t>Identifier</w:t>
        </w:r>
      </w:ins>
      <w:r>
        <w:tab/>
      </w:r>
      <w:r>
        <w:fldChar w:fldCharType="begin" w:fldLock="1"/>
      </w:r>
      <w:r>
        <w:instrText xml:space="preserve"> PAGEREF _</w:instrText>
      </w:r>
      <w:del w:id="1600" w:author="Issam" w:date="2019-02-12T23:38:00Z">
        <w:r w:rsidR="00116825">
          <w:delInstrText>Toc525567597</w:delInstrText>
        </w:r>
      </w:del>
      <w:ins w:id="1601" w:author="Issam" w:date="2019-02-12T23:38:00Z">
        <w:r>
          <w:instrText>Toc534720585</w:instrText>
        </w:r>
      </w:ins>
      <w:r>
        <w:instrText xml:space="preserve"> \h </w:instrText>
      </w:r>
      <w:r>
        <w:fldChar w:fldCharType="separate"/>
      </w:r>
      <w:del w:id="1602" w:author="Issam" w:date="2019-02-12T23:38:00Z">
        <w:r w:rsidR="00116825">
          <w:delText>131</w:delText>
        </w:r>
      </w:del>
      <w:ins w:id="1603" w:author="Issam" w:date="2019-02-12T23:38:00Z">
        <w:r>
          <w:t>134</w:t>
        </w:r>
      </w:ins>
      <w:r>
        <w:fldChar w:fldCharType="end"/>
      </w:r>
    </w:p>
    <w:p w14:paraId="44B2785E" w14:textId="066F44AF" w:rsidR="004041C3" w:rsidRPr="00175ED9" w:rsidRDefault="004041C3">
      <w:pPr>
        <w:pStyle w:val="41"/>
        <w:rPr>
          <w:rFonts w:ascii="Calibri" w:hAnsi="Calibri"/>
          <w:sz w:val="22"/>
          <w:szCs w:val="22"/>
        </w:rPr>
      </w:pPr>
      <w:r>
        <w:t>9.3.1.52</w:t>
      </w:r>
      <w:r w:rsidRPr="00175ED9">
        <w:rPr>
          <w:rFonts w:ascii="Calibri" w:hAnsi="Calibri"/>
          <w:sz w:val="22"/>
          <w:szCs w:val="22"/>
        </w:rPr>
        <w:tab/>
      </w:r>
      <w:r>
        <w:t>PDU Session Type</w:t>
      </w:r>
      <w:r>
        <w:tab/>
      </w:r>
      <w:r>
        <w:fldChar w:fldCharType="begin" w:fldLock="1"/>
      </w:r>
      <w:r>
        <w:instrText xml:space="preserve"> PAGEREF _</w:instrText>
      </w:r>
      <w:del w:id="1604" w:author="Issam" w:date="2019-02-12T23:38:00Z">
        <w:r w:rsidR="00116825">
          <w:delInstrText>Toc525567598</w:delInstrText>
        </w:r>
      </w:del>
      <w:ins w:id="1605" w:author="Issam" w:date="2019-02-12T23:38:00Z">
        <w:r>
          <w:instrText>Toc534720586</w:instrText>
        </w:r>
      </w:ins>
      <w:r>
        <w:instrText xml:space="preserve"> \h </w:instrText>
      </w:r>
      <w:r>
        <w:fldChar w:fldCharType="separate"/>
      </w:r>
      <w:del w:id="1606" w:author="Issam" w:date="2019-02-12T23:38:00Z">
        <w:r w:rsidR="00116825">
          <w:delText>131</w:delText>
        </w:r>
      </w:del>
      <w:ins w:id="1607" w:author="Issam" w:date="2019-02-12T23:38:00Z">
        <w:r>
          <w:t>134</w:t>
        </w:r>
      </w:ins>
      <w:r>
        <w:fldChar w:fldCharType="end"/>
      </w:r>
    </w:p>
    <w:p w14:paraId="0DC09A46" w14:textId="30D9BFE6" w:rsidR="004041C3" w:rsidRPr="00175ED9" w:rsidRDefault="004041C3">
      <w:pPr>
        <w:pStyle w:val="41"/>
        <w:rPr>
          <w:rFonts w:ascii="Calibri" w:hAnsi="Calibri"/>
          <w:sz w:val="22"/>
          <w:szCs w:val="22"/>
        </w:rPr>
      </w:pPr>
      <w:r>
        <w:t>9.3.1.53</w:t>
      </w:r>
      <w:r w:rsidRPr="00175ED9">
        <w:rPr>
          <w:rFonts w:ascii="Calibri" w:hAnsi="Calibri"/>
          <w:sz w:val="22"/>
          <w:szCs w:val="22"/>
        </w:rPr>
        <w:tab/>
      </w:r>
      <w:r>
        <w:t>DRB ID</w:t>
      </w:r>
      <w:r>
        <w:tab/>
      </w:r>
      <w:r>
        <w:fldChar w:fldCharType="begin" w:fldLock="1"/>
      </w:r>
      <w:r>
        <w:instrText xml:space="preserve"> PAGEREF _</w:instrText>
      </w:r>
      <w:del w:id="1608" w:author="Issam" w:date="2019-02-12T23:38:00Z">
        <w:r w:rsidR="00116825">
          <w:delInstrText>Toc525567599</w:delInstrText>
        </w:r>
      </w:del>
      <w:ins w:id="1609" w:author="Issam" w:date="2019-02-12T23:38:00Z">
        <w:r>
          <w:instrText>Toc534720587</w:instrText>
        </w:r>
      </w:ins>
      <w:r>
        <w:instrText xml:space="preserve"> \h </w:instrText>
      </w:r>
      <w:r>
        <w:fldChar w:fldCharType="separate"/>
      </w:r>
      <w:del w:id="1610" w:author="Issam" w:date="2019-02-12T23:38:00Z">
        <w:r w:rsidR="00116825">
          <w:delText>131</w:delText>
        </w:r>
      </w:del>
      <w:ins w:id="1611" w:author="Issam" w:date="2019-02-12T23:38:00Z">
        <w:r>
          <w:t>134</w:t>
        </w:r>
      </w:ins>
      <w:r>
        <w:fldChar w:fldCharType="end"/>
      </w:r>
    </w:p>
    <w:p w14:paraId="30EB2707" w14:textId="20438D3E" w:rsidR="004041C3" w:rsidRPr="00175ED9" w:rsidRDefault="004041C3">
      <w:pPr>
        <w:pStyle w:val="41"/>
        <w:rPr>
          <w:rFonts w:ascii="Calibri" w:hAnsi="Calibri"/>
          <w:sz w:val="22"/>
          <w:szCs w:val="22"/>
        </w:rPr>
      </w:pPr>
      <w:r>
        <w:t>9.3.1.54</w:t>
      </w:r>
      <w:r w:rsidRPr="00175ED9">
        <w:rPr>
          <w:rFonts w:ascii="Calibri" w:hAnsi="Calibri"/>
          <w:sz w:val="22"/>
          <w:szCs w:val="22"/>
        </w:rPr>
        <w:tab/>
      </w:r>
      <w:r>
        <w:t>Masked IMEISV</w:t>
      </w:r>
      <w:r>
        <w:tab/>
      </w:r>
      <w:r>
        <w:fldChar w:fldCharType="begin" w:fldLock="1"/>
      </w:r>
      <w:r>
        <w:instrText xml:space="preserve"> PAGEREF _</w:instrText>
      </w:r>
      <w:del w:id="1612" w:author="Issam" w:date="2019-02-12T23:38:00Z">
        <w:r w:rsidR="00116825">
          <w:delInstrText>Toc525567600</w:delInstrText>
        </w:r>
      </w:del>
      <w:ins w:id="1613" w:author="Issam" w:date="2019-02-12T23:38:00Z">
        <w:r>
          <w:instrText>Toc534720588</w:instrText>
        </w:r>
      </w:ins>
      <w:r>
        <w:instrText xml:space="preserve"> \h </w:instrText>
      </w:r>
      <w:r>
        <w:fldChar w:fldCharType="separate"/>
      </w:r>
      <w:del w:id="1614" w:author="Issam" w:date="2019-02-12T23:38:00Z">
        <w:r w:rsidR="00116825">
          <w:delText>131</w:delText>
        </w:r>
      </w:del>
      <w:ins w:id="1615" w:author="Issam" w:date="2019-02-12T23:38:00Z">
        <w:r>
          <w:t>134</w:t>
        </w:r>
      </w:ins>
      <w:r>
        <w:fldChar w:fldCharType="end"/>
      </w:r>
    </w:p>
    <w:p w14:paraId="484508D7" w14:textId="21309B03" w:rsidR="004041C3" w:rsidRPr="00175ED9" w:rsidRDefault="004041C3">
      <w:pPr>
        <w:pStyle w:val="41"/>
        <w:rPr>
          <w:rFonts w:ascii="Calibri" w:hAnsi="Calibri"/>
          <w:sz w:val="22"/>
          <w:szCs w:val="22"/>
        </w:rPr>
      </w:pPr>
      <w:r>
        <w:t>9.3.1.55</w:t>
      </w:r>
      <w:r w:rsidRPr="00175ED9">
        <w:rPr>
          <w:rFonts w:ascii="Calibri" w:hAnsi="Calibri"/>
          <w:sz w:val="22"/>
          <w:szCs w:val="22"/>
        </w:rPr>
        <w:tab/>
      </w:r>
      <w:r>
        <w:t>New Security Context Indicator</w:t>
      </w:r>
      <w:r>
        <w:tab/>
      </w:r>
      <w:r>
        <w:fldChar w:fldCharType="begin" w:fldLock="1"/>
      </w:r>
      <w:r>
        <w:instrText xml:space="preserve"> PAGEREF _</w:instrText>
      </w:r>
      <w:del w:id="1616" w:author="Issam" w:date="2019-02-12T23:38:00Z">
        <w:r w:rsidR="00116825">
          <w:delInstrText>Toc525567601</w:delInstrText>
        </w:r>
      </w:del>
      <w:ins w:id="1617" w:author="Issam" w:date="2019-02-12T23:38:00Z">
        <w:r>
          <w:instrText>Toc534720589</w:instrText>
        </w:r>
      </w:ins>
      <w:r>
        <w:instrText xml:space="preserve"> \h </w:instrText>
      </w:r>
      <w:r>
        <w:fldChar w:fldCharType="separate"/>
      </w:r>
      <w:del w:id="1618" w:author="Issam" w:date="2019-02-12T23:38:00Z">
        <w:r w:rsidR="00116825">
          <w:delText>132</w:delText>
        </w:r>
      </w:del>
      <w:ins w:id="1619" w:author="Issam" w:date="2019-02-12T23:38:00Z">
        <w:r>
          <w:t>135</w:t>
        </w:r>
      </w:ins>
      <w:r>
        <w:fldChar w:fldCharType="end"/>
      </w:r>
    </w:p>
    <w:p w14:paraId="1B70FD05" w14:textId="7D649C76" w:rsidR="004041C3" w:rsidRPr="00175ED9" w:rsidRDefault="004041C3">
      <w:pPr>
        <w:pStyle w:val="41"/>
        <w:rPr>
          <w:rFonts w:ascii="Calibri" w:hAnsi="Calibri"/>
          <w:sz w:val="22"/>
          <w:szCs w:val="22"/>
        </w:rPr>
      </w:pPr>
      <w:r w:rsidRPr="004041C3">
        <w:t>9.3.1.56</w:t>
      </w:r>
      <w:r w:rsidRPr="00175ED9">
        <w:rPr>
          <w:rFonts w:ascii="Calibri" w:hAnsi="Calibri"/>
          <w:sz w:val="22"/>
          <w:szCs w:val="22"/>
        </w:rPr>
        <w:tab/>
      </w:r>
      <w:r w:rsidRPr="00EE618A">
        <w:rPr>
          <w:rFonts w:eastAsia="Batang"/>
        </w:rPr>
        <w:t>Time to Wait</w:t>
      </w:r>
      <w:r>
        <w:tab/>
      </w:r>
      <w:r>
        <w:fldChar w:fldCharType="begin" w:fldLock="1"/>
      </w:r>
      <w:r>
        <w:instrText xml:space="preserve"> PAGEREF _</w:instrText>
      </w:r>
      <w:del w:id="1620" w:author="Issam" w:date="2019-02-12T23:38:00Z">
        <w:r w:rsidR="00116825">
          <w:delInstrText>Toc525567602</w:delInstrText>
        </w:r>
      </w:del>
      <w:ins w:id="1621" w:author="Issam" w:date="2019-02-12T23:38:00Z">
        <w:r>
          <w:instrText>Toc534720590</w:instrText>
        </w:r>
      </w:ins>
      <w:r>
        <w:instrText xml:space="preserve"> \h </w:instrText>
      </w:r>
      <w:r>
        <w:fldChar w:fldCharType="separate"/>
      </w:r>
      <w:del w:id="1622" w:author="Issam" w:date="2019-02-12T23:38:00Z">
        <w:r w:rsidR="00116825">
          <w:delText>132</w:delText>
        </w:r>
      </w:del>
      <w:ins w:id="1623" w:author="Issam" w:date="2019-02-12T23:38:00Z">
        <w:r>
          <w:t>135</w:t>
        </w:r>
      </w:ins>
      <w:r>
        <w:fldChar w:fldCharType="end"/>
      </w:r>
    </w:p>
    <w:p w14:paraId="58A76548" w14:textId="1ECD3C28" w:rsidR="004041C3" w:rsidRPr="00175ED9" w:rsidRDefault="004041C3">
      <w:pPr>
        <w:pStyle w:val="41"/>
        <w:rPr>
          <w:rFonts w:ascii="Calibri" w:hAnsi="Calibri"/>
          <w:sz w:val="22"/>
          <w:szCs w:val="22"/>
        </w:rPr>
      </w:pPr>
      <w:r w:rsidRPr="004041C3">
        <w:t>9.3.1.57</w:t>
      </w:r>
      <w:r w:rsidRPr="00175ED9">
        <w:rPr>
          <w:rFonts w:ascii="Calibri" w:hAnsi="Calibri"/>
          <w:sz w:val="22"/>
          <w:szCs w:val="22"/>
        </w:rPr>
        <w:tab/>
      </w:r>
      <w:r>
        <w:t>Global N3IWF ID</w:t>
      </w:r>
      <w:r>
        <w:tab/>
      </w:r>
      <w:r>
        <w:fldChar w:fldCharType="begin" w:fldLock="1"/>
      </w:r>
      <w:r>
        <w:instrText xml:space="preserve"> PAGEREF _</w:instrText>
      </w:r>
      <w:del w:id="1624" w:author="Issam" w:date="2019-02-12T23:38:00Z">
        <w:r w:rsidR="00116825">
          <w:delInstrText>Toc525567603</w:delInstrText>
        </w:r>
      </w:del>
      <w:ins w:id="1625" w:author="Issam" w:date="2019-02-12T23:38:00Z">
        <w:r>
          <w:instrText>Toc534720591</w:instrText>
        </w:r>
      </w:ins>
      <w:r>
        <w:instrText xml:space="preserve"> \h </w:instrText>
      </w:r>
      <w:r>
        <w:fldChar w:fldCharType="separate"/>
      </w:r>
      <w:del w:id="1626" w:author="Issam" w:date="2019-02-12T23:38:00Z">
        <w:r w:rsidR="00116825">
          <w:delText>132</w:delText>
        </w:r>
      </w:del>
      <w:ins w:id="1627" w:author="Issam" w:date="2019-02-12T23:38:00Z">
        <w:r>
          <w:t>135</w:t>
        </w:r>
      </w:ins>
      <w:r>
        <w:fldChar w:fldCharType="end"/>
      </w:r>
    </w:p>
    <w:p w14:paraId="28E56B67" w14:textId="305D7CC5" w:rsidR="004041C3" w:rsidRPr="00175ED9" w:rsidRDefault="004041C3">
      <w:pPr>
        <w:pStyle w:val="41"/>
        <w:rPr>
          <w:rFonts w:ascii="Calibri" w:hAnsi="Calibri"/>
          <w:sz w:val="22"/>
          <w:szCs w:val="22"/>
        </w:rPr>
      </w:pPr>
      <w:r w:rsidRPr="004041C3">
        <w:t>9.3.1.58</w:t>
      </w:r>
      <w:r w:rsidRPr="00175ED9">
        <w:rPr>
          <w:rFonts w:ascii="Calibri" w:hAnsi="Calibri"/>
          <w:sz w:val="22"/>
          <w:szCs w:val="22"/>
        </w:rPr>
        <w:tab/>
      </w:r>
      <w:r>
        <w:t>UE Aggregate Maximum Bit Rate</w:t>
      </w:r>
      <w:r>
        <w:tab/>
      </w:r>
      <w:r>
        <w:fldChar w:fldCharType="begin" w:fldLock="1"/>
      </w:r>
      <w:r>
        <w:instrText xml:space="preserve"> PAGEREF _</w:instrText>
      </w:r>
      <w:del w:id="1628" w:author="Issam" w:date="2019-02-12T23:38:00Z">
        <w:r w:rsidR="00116825">
          <w:delInstrText>Toc525567604</w:delInstrText>
        </w:r>
      </w:del>
      <w:ins w:id="1629" w:author="Issam" w:date="2019-02-12T23:38:00Z">
        <w:r>
          <w:instrText>Toc534720592</w:instrText>
        </w:r>
      </w:ins>
      <w:r>
        <w:instrText xml:space="preserve"> \h </w:instrText>
      </w:r>
      <w:r>
        <w:fldChar w:fldCharType="separate"/>
      </w:r>
      <w:del w:id="1630" w:author="Issam" w:date="2019-02-12T23:38:00Z">
        <w:r w:rsidR="00116825">
          <w:delText>132</w:delText>
        </w:r>
      </w:del>
      <w:ins w:id="1631" w:author="Issam" w:date="2019-02-12T23:38:00Z">
        <w:r>
          <w:t>135</w:t>
        </w:r>
      </w:ins>
      <w:r>
        <w:fldChar w:fldCharType="end"/>
      </w:r>
    </w:p>
    <w:p w14:paraId="045605A5" w14:textId="438ABD9A" w:rsidR="004041C3" w:rsidRPr="00175ED9" w:rsidRDefault="004041C3">
      <w:pPr>
        <w:pStyle w:val="41"/>
        <w:rPr>
          <w:rFonts w:ascii="Calibri" w:hAnsi="Calibri"/>
          <w:sz w:val="22"/>
          <w:szCs w:val="22"/>
        </w:rPr>
      </w:pPr>
      <w:r w:rsidRPr="004041C3">
        <w:t>9.3.1.59</w:t>
      </w:r>
      <w:r w:rsidRPr="00175ED9">
        <w:rPr>
          <w:rFonts w:ascii="Calibri" w:hAnsi="Calibri"/>
          <w:sz w:val="22"/>
          <w:szCs w:val="22"/>
        </w:rPr>
        <w:tab/>
      </w:r>
      <w:r>
        <w:rPr>
          <w:lang w:eastAsia="zh-CN"/>
        </w:rPr>
        <w:t>Security Result</w:t>
      </w:r>
      <w:r>
        <w:tab/>
      </w:r>
      <w:r>
        <w:fldChar w:fldCharType="begin" w:fldLock="1"/>
      </w:r>
      <w:r>
        <w:instrText xml:space="preserve"> PAGEREF _</w:instrText>
      </w:r>
      <w:del w:id="1632" w:author="Issam" w:date="2019-02-12T23:38:00Z">
        <w:r w:rsidR="00116825">
          <w:delInstrText>Toc525567605</w:delInstrText>
        </w:r>
      </w:del>
      <w:ins w:id="1633" w:author="Issam" w:date="2019-02-12T23:38:00Z">
        <w:r>
          <w:instrText>Toc534720593</w:instrText>
        </w:r>
      </w:ins>
      <w:r>
        <w:instrText xml:space="preserve"> \h </w:instrText>
      </w:r>
      <w:r>
        <w:fldChar w:fldCharType="separate"/>
      </w:r>
      <w:del w:id="1634" w:author="Issam" w:date="2019-02-12T23:38:00Z">
        <w:r w:rsidR="00116825">
          <w:delText>133</w:delText>
        </w:r>
      </w:del>
      <w:ins w:id="1635" w:author="Issam" w:date="2019-02-12T23:38:00Z">
        <w:r>
          <w:t>136</w:t>
        </w:r>
      </w:ins>
      <w:r>
        <w:fldChar w:fldCharType="end"/>
      </w:r>
    </w:p>
    <w:p w14:paraId="73233965" w14:textId="461C8056" w:rsidR="004041C3" w:rsidRPr="00175ED9" w:rsidRDefault="004041C3">
      <w:pPr>
        <w:pStyle w:val="41"/>
        <w:rPr>
          <w:rFonts w:ascii="Calibri" w:hAnsi="Calibri"/>
          <w:sz w:val="22"/>
          <w:szCs w:val="22"/>
        </w:rPr>
      </w:pPr>
      <w:r w:rsidRPr="004041C3">
        <w:t>9.3.1.60</w:t>
      </w:r>
      <w:r w:rsidRPr="00175ED9">
        <w:rPr>
          <w:rFonts w:ascii="Calibri" w:hAnsi="Calibri"/>
          <w:sz w:val="22"/>
          <w:szCs w:val="22"/>
        </w:rPr>
        <w:tab/>
      </w:r>
      <w:r>
        <w:t xml:space="preserve">User Plane </w:t>
      </w:r>
      <w:r>
        <w:rPr>
          <w:lang w:eastAsia="zh-CN"/>
        </w:rPr>
        <w:t>Security Information</w:t>
      </w:r>
      <w:r>
        <w:tab/>
      </w:r>
      <w:r>
        <w:fldChar w:fldCharType="begin" w:fldLock="1"/>
      </w:r>
      <w:r>
        <w:instrText xml:space="preserve"> PAGEREF _</w:instrText>
      </w:r>
      <w:del w:id="1636" w:author="Issam" w:date="2019-02-12T23:38:00Z">
        <w:r w:rsidR="00116825">
          <w:delInstrText>Toc525567606</w:delInstrText>
        </w:r>
      </w:del>
      <w:ins w:id="1637" w:author="Issam" w:date="2019-02-12T23:38:00Z">
        <w:r>
          <w:instrText>Toc534720594</w:instrText>
        </w:r>
      </w:ins>
      <w:r>
        <w:instrText xml:space="preserve"> \h </w:instrText>
      </w:r>
      <w:r>
        <w:fldChar w:fldCharType="separate"/>
      </w:r>
      <w:del w:id="1638" w:author="Issam" w:date="2019-02-12T23:38:00Z">
        <w:r w:rsidR="00116825">
          <w:delText>133</w:delText>
        </w:r>
      </w:del>
      <w:ins w:id="1639" w:author="Issam" w:date="2019-02-12T23:38:00Z">
        <w:r>
          <w:t>136</w:t>
        </w:r>
      </w:ins>
      <w:r>
        <w:fldChar w:fldCharType="end"/>
      </w:r>
    </w:p>
    <w:p w14:paraId="295DC936" w14:textId="5CB6FC08" w:rsidR="004041C3" w:rsidRPr="00175ED9" w:rsidRDefault="004041C3">
      <w:pPr>
        <w:pStyle w:val="41"/>
        <w:rPr>
          <w:rFonts w:ascii="Calibri" w:hAnsi="Calibri"/>
          <w:sz w:val="22"/>
          <w:szCs w:val="22"/>
        </w:rPr>
      </w:pPr>
      <w:r w:rsidRPr="004041C3">
        <w:t>9.3.1.61</w:t>
      </w:r>
      <w:r w:rsidRPr="00175ED9">
        <w:rPr>
          <w:rFonts w:ascii="Calibri" w:hAnsi="Calibri"/>
          <w:sz w:val="22"/>
          <w:szCs w:val="22"/>
        </w:rPr>
        <w:tab/>
      </w:r>
      <w:r>
        <w:t>Index to RAT/Frequency Selection Priority</w:t>
      </w:r>
      <w:r>
        <w:tab/>
      </w:r>
      <w:r>
        <w:fldChar w:fldCharType="begin" w:fldLock="1"/>
      </w:r>
      <w:r>
        <w:instrText xml:space="preserve"> PAGEREF _</w:instrText>
      </w:r>
      <w:del w:id="1640" w:author="Issam" w:date="2019-02-12T23:38:00Z">
        <w:r w:rsidR="00116825">
          <w:delInstrText>Toc525567607</w:delInstrText>
        </w:r>
      </w:del>
      <w:ins w:id="1641" w:author="Issam" w:date="2019-02-12T23:38:00Z">
        <w:r>
          <w:instrText>Toc534720595</w:instrText>
        </w:r>
      </w:ins>
      <w:r>
        <w:instrText xml:space="preserve"> \h </w:instrText>
      </w:r>
      <w:r>
        <w:fldChar w:fldCharType="separate"/>
      </w:r>
      <w:del w:id="1642" w:author="Issam" w:date="2019-02-12T23:38:00Z">
        <w:r w:rsidR="00116825">
          <w:delText>133</w:delText>
        </w:r>
      </w:del>
      <w:ins w:id="1643" w:author="Issam" w:date="2019-02-12T23:38:00Z">
        <w:r>
          <w:t>136</w:t>
        </w:r>
      </w:ins>
      <w:r>
        <w:fldChar w:fldCharType="end"/>
      </w:r>
    </w:p>
    <w:p w14:paraId="0DFCD74A" w14:textId="6F502BB3" w:rsidR="004041C3" w:rsidRPr="00175ED9" w:rsidRDefault="004041C3">
      <w:pPr>
        <w:pStyle w:val="41"/>
        <w:rPr>
          <w:rFonts w:ascii="Calibri" w:hAnsi="Calibri"/>
          <w:sz w:val="22"/>
          <w:szCs w:val="22"/>
        </w:rPr>
      </w:pPr>
      <w:r w:rsidRPr="004041C3">
        <w:t>9.3.1.62</w:t>
      </w:r>
      <w:r w:rsidRPr="00175ED9">
        <w:rPr>
          <w:rFonts w:ascii="Calibri" w:hAnsi="Calibri"/>
          <w:sz w:val="22"/>
          <w:szCs w:val="22"/>
        </w:rPr>
        <w:tab/>
      </w:r>
      <w:r>
        <w:t>Data Forwarding Accepted</w:t>
      </w:r>
      <w:r>
        <w:tab/>
      </w:r>
      <w:r>
        <w:fldChar w:fldCharType="begin" w:fldLock="1"/>
      </w:r>
      <w:r>
        <w:instrText xml:space="preserve"> PAGEREF _</w:instrText>
      </w:r>
      <w:del w:id="1644" w:author="Issam" w:date="2019-02-12T23:38:00Z">
        <w:r w:rsidR="00116825">
          <w:delInstrText>Toc525567608</w:delInstrText>
        </w:r>
      </w:del>
      <w:ins w:id="1645" w:author="Issam" w:date="2019-02-12T23:38:00Z">
        <w:r>
          <w:instrText>Toc534720596</w:instrText>
        </w:r>
      </w:ins>
      <w:r>
        <w:instrText xml:space="preserve"> \h </w:instrText>
      </w:r>
      <w:r>
        <w:fldChar w:fldCharType="separate"/>
      </w:r>
      <w:del w:id="1646" w:author="Issam" w:date="2019-02-12T23:38:00Z">
        <w:r w:rsidR="00116825">
          <w:delText>133</w:delText>
        </w:r>
      </w:del>
      <w:ins w:id="1647" w:author="Issam" w:date="2019-02-12T23:38:00Z">
        <w:r>
          <w:t>136</w:t>
        </w:r>
      </w:ins>
      <w:r>
        <w:fldChar w:fldCharType="end"/>
      </w:r>
    </w:p>
    <w:p w14:paraId="37DBEDFA" w14:textId="0A4B6D4F" w:rsidR="004041C3" w:rsidRPr="00175ED9" w:rsidRDefault="004041C3">
      <w:pPr>
        <w:pStyle w:val="41"/>
        <w:rPr>
          <w:rFonts w:ascii="Calibri" w:hAnsi="Calibri"/>
          <w:sz w:val="22"/>
          <w:szCs w:val="22"/>
        </w:rPr>
      </w:pPr>
      <w:r w:rsidRPr="004041C3">
        <w:t>9.3.1.63</w:t>
      </w:r>
      <w:r w:rsidRPr="00175ED9">
        <w:rPr>
          <w:rFonts w:ascii="Calibri" w:hAnsi="Calibri"/>
          <w:sz w:val="22"/>
          <w:szCs w:val="22"/>
        </w:rPr>
        <w:tab/>
      </w:r>
      <w:r>
        <w:t>Data Forwarding Not Possible</w:t>
      </w:r>
      <w:r>
        <w:tab/>
      </w:r>
      <w:r>
        <w:fldChar w:fldCharType="begin" w:fldLock="1"/>
      </w:r>
      <w:r>
        <w:instrText xml:space="preserve"> PAGEREF _</w:instrText>
      </w:r>
      <w:del w:id="1648" w:author="Issam" w:date="2019-02-12T23:38:00Z">
        <w:r w:rsidR="00116825">
          <w:delInstrText>Toc525567609</w:delInstrText>
        </w:r>
      </w:del>
      <w:ins w:id="1649" w:author="Issam" w:date="2019-02-12T23:38:00Z">
        <w:r>
          <w:instrText>Toc534720597</w:instrText>
        </w:r>
      </w:ins>
      <w:r>
        <w:instrText xml:space="preserve"> \h </w:instrText>
      </w:r>
      <w:r>
        <w:fldChar w:fldCharType="separate"/>
      </w:r>
      <w:del w:id="1650" w:author="Issam" w:date="2019-02-12T23:38:00Z">
        <w:r w:rsidR="00116825">
          <w:delText>133</w:delText>
        </w:r>
      </w:del>
      <w:ins w:id="1651" w:author="Issam" w:date="2019-02-12T23:38:00Z">
        <w:r>
          <w:t>136</w:t>
        </w:r>
      </w:ins>
      <w:r>
        <w:fldChar w:fldCharType="end"/>
      </w:r>
    </w:p>
    <w:p w14:paraId="0B455D3A" w14:textId="2E6D8F8E" w:rsidR="004041C3" w:rsidRPr="00175ED9" w:rsidRDefault="004041C3">
      <w:pPr>
        <w:pStyle w:val="41"/>
        <w:rPr>
          <w:rFonts w:ascii="Calibri" w:hAnsi="Calibri"/>
          <w:sz w:val="22"/>
          <w:szCs w:val="22"/>
        </w:rPr>
      </w:pPr>
      <w:r w:rsidRPr="004041C3">
        <w:t>9.3.1.64</w:t>
      </w:r>
      <w:r w:rsidRPr="00175ED9">
        <w:rPr>
          <w:rFonts w:ascii="Calibri" w:hAnsi="Calibri"/>
          <w:sz w:val="22"/>
          <w:szCs w:val="22"/>
        </w:rPr>
        <w:tab/>
      </w:r>
      <w:r w:rsidRPr="00EE618A">
        <w:rPr>
          <w:rFonts w:eastAsia="Batang"/>
        </w:rPr>
        <w:t>Direct Forwarding Path Availability</w:t>
      </w:r>
      <w:r>
        <w:tab/>
      </w:r>
      <w:r>
        <w:fldChar w:fldCharType="begin" w:fldLock="1"/>
      </w:r>
      <w:r>
        <w:instrText xml:space="preserve"> PAGEREF _</w:instrText>
      </w:r>
      <w:del w:id="1652" w:author="Issam" w:date="2019-02-12T23:38:00Z">
        <w:r w:rsidR="00116825">
          <w:delInstrText>Toc525567610</w:delInstrText>
        </w:r>
      </w:del>
      <w:ins w:id="1653" w:author="Issam" w:date="2019-02-12T23:38:00Z">
        <w:r>
          <w:instrText>Toc534720598</w:instrText>
        </w:r>
      </w:ins>
      <w:r>
        <w:instrText xml:space="preserve"> \h </w:instrText>
      </w:r>
      <w:r>
        <w:fldChar w:fldCharType="separate"/>
      </w:r>
      <w:del w:id="1654" w:author="Issam" w:date="2019-02-12T23:38:00Z">
        <w:r w:rsidR="00116825">
          <w:delText>134</w:delText>
        </w:r>
      </w:del>
      <w:ins w:id="1655" w:author="Issam" w:date="2019-02-12T23:38:00Z">
        <w:r>
          <w:t>137</w:t>
        </w:r>
      </w:ins>
      <w:r>
        <w:fldChar w:fldCharType="end"/>
      </w:r>
    </w:p>
    <w:p w14:paraId="7F161F88" w14:textId="0F74661A" w:rsidR="004041C3" w:rsidRPr="00175ED9" w:rsidRDefault="004041C3">
      <w:pPr>
        <w:pStyle w:val="41"/>
        <w:rPr>
          <w:rFonts w:ascii="Calibri" w:hAnsi="Calibri"/>
          <w:sz w:val="22"/>
          <w:szCs w:val="22"/>
        </w:rPr>
      </w:pPr>
      <w:r w:rsidRPr="004041C3">
        <w:t>9.3.1.65</w:t>
      </w:r>
      <w:r w:rsidRPr="00175ED9">
        <w:rPr>
          <w:rFonts w:ascii="Calibri" w:hAnsi="Calibri"/>
          <w:sz w:val="22"/>
          <w:szCs w:val="22"/>
        </w:rPr>
        <w:tab/>
      </w:r>
      <w:r>
        <w:t>Location Reporting Request Type</w:t>
      </w:r>
      <w:r>
        <w:tab/>
      </w:r>
      <w:r>
        <w:fldChar w:fldCharType="begin" w:fldLock="1"/>
      </w:r>
      <w:r>
        <w:instrText xml:space="preserve"> PAGEREF _</w:instrText>
      </w:r>
      <w:del w:id="1656" w:author="Issam" w:date="2019-02-12T23:38:00Z">
        <w:r w:rsidR="00116825">
          <w:delInstrText>Toc525567611</w:delInstrText>
        </w:r>
      </w:del>
      <w:ins w:id="1657" w:author="Issam" w:date="2019-02-12T23:38:00Z">
        <w:r>
          <w:instrText>Toc534720599</w:instrText>
        </w:r>
      </w:ins>
      <w:r>
        <w:instrText xml:space="preserve"> \h </w:instrText>
      </w:r>
      <w:r>
        <w:fldChar w:fldCharType="separate"/>
      </w:r>
      <w:del w:id="1658" w:author="Issam" w:date="2019-02-12T23:38:00Z">
        <w:r w:rsidR="00116825">
          <w:delText>134</w:delText>
        </w:r>
      </w:del>
      <w:ins w:id="1659" w:author="Issam" w:date="2019-02-12T23:38:00Z">
        <w:r>
          <w:t>137</w:t>
        </w:r>
      </w:ins>
      <w:r>
        <w:fldChar w:fldCharType="end"/>
      </w:r>
    </w:p>
    <w:p w14:paraId="0EC49DB8" w14:textId="10B351D8" w:rsidR="004041C3" w:rsidRPr="00175ED9" w:rsidRDefault="004041C3">
      <w:pPr>
        <w:pStyle w:val="41"/>
        <w:rPr>
          <w:rFonts w:ascii="Calibri" w:hAnsi="Calibri"/>
          <w:sz w:val="22"/>
          <w:szCs w:val="22"/>
        </w:rPr>
      </w:pPr>
      <w:r w:rsidRPr="004041C3">
        <w:t>9.3.1.66</w:t>
      </w:r>
      <w:r w:rsidRPr="00175ED9">
        <w:rPr>
          <w:rFonts w:ascii="Calibri" w:hAnsi="Calibri"/>
          <w:sz w:val="22"/>
          <w:szCs w:val="22"/>
        </w:rPr>
        <w:tab/>
      </w:r>
      <w:r w:rsidRPr="00EE618A">
        <w:rPr>
          <w:rFonts w:cs="Arial"/>
          <w:lang w:eastAsia="ja-JP"/>
        </w:rPr>
        <w:t>Area of Interest</w:t>
      </w:r>
      <w:r>
        <w:tab/>
      </w:r>
      <w:r>
        <w:fldChar w:fldCharType="begin" w:fldLock="1"/>
      </w:r>
      <w:r>
        <w:instrText xml:space="preserve"> PAGEREF _</w:instrText>
      </w:r>
      <w:del w:id="1660" w:author="Issam" w:date="2019-02-12T23:38:00Z">
        <w:r w:rsidR="00116825">
          <w:delInstrText>Toc525567612</w:delInstrText>
        </w:r>
      </w:del>
      <w:ins w:id="1661" w:author="Issam" w:date="2019-02-12T23:38:00Z">
        <w:r>
          <w:instrText>Toc534720600</w:instrText>
        </w:r>
      </w:ins>
      <w:r>
        <w:instrText xml:space="preserve"> \h </w:instrText>
      </w:r>
      <w:r>
        <w:fldChar w:fldCharType="separate"/>
      </w:r>
      <w:del w:id="1662" w:author="Issam" w:date="2019-02-12T23:38:00Z">
        <w:r w:rsidR="00116825">
          <w:delText>135</w:delText>
        </w:r>
      </w:del>
      <w:ins w:id="1663" w:author="Issam" w:date="2019-02-12T23:38:00Z">
        <w:r>
          <w:t>138</w:t>
        </w:r>
      </w:ins>
      <w:r>
        <w:fldChar w:fldCharType="end"/>
      </w:r>
    </w:p>
    <w:p w14:paraId="27E35252" w14:textId="19745E2D" w:rsidR="004041C3" w:rsidRPr="00175ED9" w:rsidRDefault="004041C3">
      <w:pPr>
        <w:pStyle w:val="41"/>
        <w:rPr>
          <w:rFonts w:ascii="Calibri" w:hAnsi="Calibri"/>
          <w:sz w:val="22"/>
          <w:szCs w:val="22"/>
        </w:rPr>
      </w:pPr>
      <w:r w:rsidRPr="004041C3">
        <w:t>9.3.1.67</w:t>
      </w:r>
      <w:r w:rsidRPr="00175ED9">
        <w:rPr>
          <w:rFonts w:ascii="Calibri" w:hAnsi="Calibri"/>
          <w:sz w:val="22"/>
          <w:szCs w:val="22"/>
        </w:rPr>
        <w:tab/>
      </w:r>
      <w:r>
        <w:t xml:space="preserve">UE Presence in </w:t>
      </w:r>
      <w:r w:rsidRPr="00EE618A">
        <w:rPr>
          <w:rFonts w:cs="Arial"/>
          <w:lang w:eastAsia="ja-JP"/>
        </w:rPr>
        <w:t>Area of Interest List</w:t>
      </w:r>
      <w:r>
        <w:tab/>
      </w:r>
      <w:r>
        <w:fldChar w:fldCharType="begin" w:fldLock="1"/>
      </w:r>
      <w:r>
        <w:instrText xml:space="preserve"> PAGEREF _</w:instrText>
      </w:r>
      <w:del w:id="1664" w:author="Issam" w:date="2019-02-12T23:38:00Z">
        <w:r w:rsidR="00116825">
          <w:delInstrText>Toc525567613</w:delInstrText>
        </w:r>
      </w:del>
      <w:ins w:id="1665" w:author="Issam" w:date="2019-02-12T23:38:00Z">
        <w:r>
          <w:instrText>Toc534720601</w:instrText>
        </w:r>
      </w:ins>
      <w:r>
        <w:instrText xml:space="preserve"> \h </w:instrText>
      </w:r>
      <w:r>
        <w:fldChar w:fldCharType="separate"/>
      </w:r>
      <w:del w:id="1666" w:author="Issam" w:date="2019-02-12T23:38:00Z">
        <w:r w:rsidR="00116825">
          <w:delText>135</w:delText>
        </w:r>
      </w:del>
      <w:ins w:id="1667" w:author="Issam" w:date="2019-02-12T23:38:00Z">
        <w:r>
          <w:t>138</w:t>
        </w:r>
      </w:ins>
      <w:r>
        <w:fldChar w:fldCharType="end"/>
      </w:r>
    </w:p>
    <w:p w14:paraId="56D9C949" w14:textId="5C8F8245" w:rsidR="004041C3" w:rsidRPr="00175ED9" w:rsidRDefault="004041C3">
      <w:pPr>
        <w:pStyle w:val="41"/>
        <w:rPr>
          <w:rFonts w:ascii="Calibri" w:hAnsi="Calibri"/>
          <w:sz w:val="22"/>
          <w:szCs w:val="22"/>
        </w:rPr>
      </w:pPr>
      <w:r w:rsidRPr="004041C3">
        <w:t>9.3.1.68</w:t>
      </w:r>
      <w:r w:rsidRPr="00175ED9">
        <w:rPr>
          <w:rFonts w:ascii="Calibri" w:hAnsi="Calibri"/>
          <w:sz w:val="22"/>
          <w:szCs w:val="22"/>
        </w:rPr>
        <w:tab/>
      </w:r>
      <w:r>
        <w:t>UE Radio Capability for Paging</w:t>
      </w:r>
      <w:r>
        <w:tab/>
      </w:r>
      <w:r>
        <w:fldChar w:fldCharType="begin" w:fldLock="1"/>
      </w:r>
      <w:r>
        <w:instrText xml:space="preserve"> PAGEREF _</w:instrText>
      </w:r>
      <w:del w:id="1668" w:author="Issam" w:date="2019-02-12T23:38:00Z">
        <w:r w:rsidR="00116825">
          <w:delInstrText>Toc525567614</w:delInstrText>
        </w:r>
      </w:del>
      <w:ins w:id="1669" w:author="Issam" w:date="2019-02-12T23:38:00Z">
        <w:r>
          <w:instrText>Toc534720602</w:instrText>
        </w:r>
      </w:ins>
      <w:r>
        <w:instrText xml:space="preserve"> \h </w:instrText>
      </w:r>
      <w:r>
        <w:fldChar w:fldCharType="separate"/>
      </w:r>
      <w:del w:id="1670" w:author="Issam" w:date="2019-02-12T23:38:00Z">
        <w:r w:rsidR="00116825">
          <w:delText>135</w:delText>
        </w:r>
      </w:del>
      <w:ins w:id="1671" w:author="Issam" w:date="2019-02-12T23:38:00Z">
        <w:r>
          <w:t>138</w:t>
        </w:r>
      </w:ins>
      <w:r>
        <w:fldChar w:fldCharType="end"/>
      </w:r>
    </w:p>
    <w:p w14:paraId="7C0BE9E1" w14:textId="0414F8EB" w:rsidR="004041C3" w:rsidRPr="00175ED9" w:rsidRDefault="004041C3">
      <w:pPr>
        <w:pStyle w:val="41"/>
        <w:rPr>
          <w:rFonts w:ascii="Calibri" w:hAnsi="Calibri"/>
          <w:sz w:val="22"/>
          <w:szCs w:val="22"/>
        </w:rPr>
      </w:pPr>
      <w:r w:rsidRPr="004041C3">
        <w:t>9.3.1.69</w:t>
      </w:r>
      <w:r w:rsidRPr="00175ED9">
        <w:rPr>
          <w:rFonts w:ascii="Calibri" w:hAnsi="Calibri"/>
          <w:sz w:val="22"/>
          <w:szCs w:val="22"/>
        </w:rPr>
        <w:tab/>
      </w:r>
      <w:r>
        <w:t>Assistance Data for Paging</w:t>
      </w:r>
      <w:r>
        <w:tab/>
      </w:r>
      <w:r>
        <w:fldChar w:fldCharType="begin" w:fldLock="1"/>
      </w:r>
      <w:r>
        <w:instrText xml:space="preserve"> PAGEREF _</w:instrText>
      </w:r>
      <w:del w:id="1672" w:author="Issam" w:date="2019-02-12T23:38:00Z">
        <w:r w:rsidR="00116825">
          <w:delInstrText>Toc525567615</w:delInstrText>
        </w:r>
      </w:del>
      <w:ins w:id="1673" w:author="Issam" w:date="2019-02-12T23:38:00Z">
        <w:r>
          <w:instrText>Toc534720603</w:instrText>
        </w:r>
      </w:ins>
      <w:r>
        <w:instrText xml:space="preserve"> \h </w:instrText>
      </w:r>
      <w:r>
        <w:fldChar w:fldCharType="separate"/>
      </w:r>
      <w:del w:id="1674" w:author="Issam" w:date="2019-02-12T23:38:00Z">
        <w:r w:rsidR="00116825">
          <w:delText>135</w:delText>
        </w:r>
      </w:del>
      <w:ins w:id="1675" w:author="Issam" w:date="2019-02-12T23:38:00Z">
        <w:r>
          <w:t>138</w:t>
        </w:r>
      </w:ins>
      <w:r>
        <w:fldChar w:fldCharType="end"/>
      </w:r>
    </w:p>
    <w:p w14:paraId="7018604F" w14:textId="5110C2CB" w:rsidR="004041C3" w:rsidRPr="00175ED9" w:rsidRDefault="004041C3">
      <w:pPr>
        <w:pStyle w:val="41"/>
        <w:rPr>
          <w:rFonts w:ascii="Calibri" w:hAnsi="Calibri"/>
          <w:sz w:val="22"/>
          <w:szCs w:val="22"/>
        </w:rPr>
      </w:pPr>
      <w:r w:rsidRPr="004041C3">
        <w:t>9.3.1.70</w:t>
      </w:r>
      <w:r w:rsidRPr="00175ED9">
        <w:rPr>
          <w:rFonts w:ascii="Calibri" w:hAnsi="Calibri"/>
          <w:sz w:val="22"/>
          <w:szCs w:val="22"/>
        </w:rPr>
        <w:tab/>
      </w:r>
      <w:r w:rsidRPr="00EE618A">
        <w:rPr>
          <w:rFonts w:cs="Arial"/>
          <w:lang w:eastAsia="zh-CN"/>
        </w:rPr>
        <w:t>Assistance Data for Recommended Cells</w:t>
      </w:r>
      <w:r>
        <w:tab/>
      </w:r>
      <w:r>
        <w:fldChar w:fldCharType="begin" w:fldLock="1"/>
      </w:r>
      <w:r>
        <w:instrText xml:space="preserve"> PAGEREF _</w:instrText>
      </w:r>
      <w:del w:id="1676" w:author="Issam" w:date="2019-02-12T23:38:00Z">
        <w:r w:rsidR="00116825">
          <w:delInstrText>Toc525567616</w:delInstrText>
        </w:r>
      </w:del>
      <w:ins w:id="1677" w:author="Issam" w:date="2019-02-12T23:38:00Z">
        <w:r>
          <w:instrText>Toc534720604</w:instrText>
        </w:r>
      </w:ins>
      <w:r>
        <w:instrText xml:space="preserve"> \h </w:instrText>
      </w:r>
      <w:r>
        <w:fldChar w:fldCharType="separate"/>
      </w:r>
      <w:del w:id="1678" w:author="Issam" w:date="2019-02-12T23:38:00Z">
        <w:r w:rsidR="00116825">
          <w:delText>136</w:delText>
        </w:r>
      </w:del>
      <w:ins w:id="1679" w:author="Issam" w:date="2019-02-12T23:38:00Z">
        <w:r>
          <w:t>139</w:t>
        </w:r>
      </w:ins>
      <w:r>
        <w:fldChar w:fldCharType="end"/>
      </w:r>
    </w:p>
    <w:p w14:paraId="7233B566" w14:textId="2CF10755" w:rsidR="004041C3" w:rsidRPr="00175ED9" w:rsidRDefault="004041C3">
      <w:pPr>
        <w:pStyle w:val="41"/>
        <w:rPr>
          <w:rFonts w:ascii="Calibri" w:hAnsi="Calibri"/>
          <w:sz w:val="22"/>
          <w:szCs w:val="22"/>
        </w:rPr>
      </w:pPr>
      <w:r w:rsidRPr="004041C3">
        <w:t>9.3.1.71</w:t>
      </w:r>
      <w:r w:rsidRPr="00175ED9">
        <w:rPr>
          <w:rFonts w:ascii="Calibri" w:hAnsi="Calibri"/>
          <w:sz w:val="22"/>
          <w:szCs w:val="22"/>
        </w:rPr>
        <w:tab/>
      </w:r>
      <w:r>
        <w:t>Recommended Cells for Paging</w:t>
      </w:r>
      <w:r>
        <w:tab/>
      </w:r>
      <w:r>
        <w:fldChar w:fldCharType="begin" w:fldLock="1"/>
      </w:r>
      <w:r>
        <w:instrText xml:space="preserve"> PAGEREF _</w:instrText>
      </w:r>
      <w:del w:id="1680" w:author="Issam" w:date="2019-02-12T23:38:00Z">
        <w:r w:rsidR="00116825">
          <w:delInstrText>Toc525567617</w:delInstrText>
        </w:r>
      </w:del>
      <w:ins w:id="1681" w:author="Issam" w:date="2019-02-12T23:38:00Z">
        <w:r>
          <w:instrText>Toc534720605</w:instrText>
        </w:r>
      </w:ins>
      <w:r>
        <w:instrText xml:space="preserve"> \h </w:instrText>
      </w:r>
      <w:r>
        <w:fldChar w:fldCharType="separate"/>
      </w:r>
      <w:del w:id="1682" w:author="Issam" w:date="2019-02-12T23:38:00Z">
        <w:r w:rsidR="00116825">
          <w:delText>136</w:delText>
        </w:r>
      </w:del>
      <w:ins w:id="1683" w:author="Issam" w:date="2019-02-12T23:38:00Z">
        <w:r>
          <w:t>139</w:t>
        </w:r>
      </w:ins>
      <w:r>
        <w:fldChar w:fldCharType="end"/>
      </w:r>
    </w:p>
    <w:p w14:paraId="44C31040" w14:textId="3391A7FC" w:rsidR="004041C3" w:rsidRPr="00175ED9" w:rsidRDefault="004041C3">
      <w:pPr>
        <w:pStyle w:val="41"/>
        <w:rPr>
          <w:rFonts w:ascii="Calibri" w:hAnsi="Calibri"/>
          <w:sz w:val="22"/>
          <w:szCs w:val="22"/>
        </w:rPr>
      </w:pPr>
      <w:r w:rsidRPr="004041C3">
        <w:t>9.3.1.72</w:t>
      </w:r>
      <w:r w:rsidRPr="00175ED9">
        <w:rPr>
          <w:rFonts w:ascii="Calibri" w:hAnsi="Calibri"/>
          <w:sz w:val="22"/>
          <w:szCs w:val="22"/>
        </w:rPr>
        <w:tab/>
      </w:r>
      <w:r w:rsidRPr="00EE618A">
        <w:rPr>
          <w:rFonts w:cs="Arial"/>
          <w:lang w:eastAsia="zh-CN"/>
        </w:rPr>
        <w:t>Paging Attempt Information</w:t>
      </w:r>
      <w:r>
        <w:tab/>
      </w:r>
      <w:r>
        <w:fldChar w:fldCharType="begin" w:fldLock="1"/>
      </w:r>
      <w:r>
        <w:instrText xml:space="preserve"> PAGEREF _</w:instrText>
      </w:r>
      <w:del w:id="1684" w:author="Issam" w:date="2019-02-12T23:38:00Z">
        <w:r w:rsidR="00116825">
          <w:delInstrText>Toc525567618</w:delInstrText>
        </w:r>
      </w:del>
      <w:ins w:id="1685" w:author="Issam" w:date="2019-02-12T23:38:00Z">
        <w:r>
          <w:instrText>Toc534720606</w:instrText>
        </w:r>
      </w:ins>
      <w:r>
        <w:instrText xml:space="preserve"> \h </w:instrText>
      </w:r>
      <w:r>
        <w:fldChar w:fldCharType="separate"/>
      </w:r>
      <w:del w:id="1686" w:author="Issam" w:date="2019-02-12T23:38:00Z">
        <w:r w:rsidR="00116825">
          <w:delText>136</w:delText>
        </w:r>
      </w:del>
      <w:ins w:id="1687" w:author="Issam" w:date="2019-02-12T23:38:00Z">
        <w:r>
          <w:t>139</w:t>
        </w:r>
      </w:ins>
      <w:r>
        <w:fldChar w:fldCharType="end"/>
      </w:r>
    </w:p>
    <w:p w14:paraId="0A534D62" w14:textId="1AC4FA0F" w:rsidR="004041C3" w:rsidRPr="00175ED9" w:rsidRDefault="004041C3">
      <w:pPr>
        <w:pStyle w:val="41"/>
        <w:rPr>
          <w:rFonts w:ascii="Calibri" w:hAnsi="Calibri"/>
          <w:sz w:val="22"/>
          <w:szCs w:val="22"/>
        </w:rPr>
      </w:pPr>
      <w:r w:rsidRPr="004041C3">
        <w:t>9.3.1.73</w:t>
      </w:r>
      <w:r w:rsidRPr="00175ED9">
        <w:rPr>
          <w:rFonts w:ascii="Calibri" w:hAnsi="Calibri"/>
          <w:sz w:val="22"/>
          <w:szCs w:val="22"/>
        </w:rPr>
        <w:tab/>
      </w:r>
      <w:r w:rsidRPr="00EE618A">
        <w:rPr>
          <w:rFonts w:cs="Arial"/>
          <w:lang w:eastAsia="zh-CN"/>
        </w:rPr>
        <w:t>NG-RAN CGI</w:t>
      </w:r>
      <w:r>
        <w:tab/>
      </w:r>
      <w:r>
        <w:fldChar w:fldCharType="begin" w:fldLock="1"/>
      </w:r>
      <w:r>
        <w:instrText xml:space="preserve"> PAGEREF _</w:instrText>
      </w:r>
      <w:del w:id="1688" w:author="Issam" w:date="2019-02-12T23:38:00Z">
        <w:r w:rsidR="00116825">
          <w:delInstrText>Toc525567619</w:delInstrText>
        </w:r>
      </w:del>
      <w:ins w:id="1689" w:author="Issam" w:date="2019-02-12T23:38:00Z">
        <w:r>
          <w:instrText>Toc534720607</w:instrText>
        </w:r>
      </w:ins>
      <w:r>
        <w:instrText xml:space="preserve"> \h </w:instrText>
      </w:r>
      <w:r>
        <w:fldChar w:fldCharType="separate"/>
      </w:r>
      <w:del w:id="1690" w:author="Issam" w:date="2019-02-12T23:38:00Z">
        <w:r w:rsidR="00116825">
          <w:delText>136</w:delText>
        </w:r>
      </w:del>
      <w:ins w:id="1691" w:author="Issam" w:date="2019-02-12T23:38:00Z">
        <w:r>
          <w:t>140</w:t>
        </w:r>
      </w:ins>
      <w:r>
        <w:fldChar w:fldCharType="end"/>
      </w:r>
    </w:p>
    <w:p w14:paraId="38CC4BD2" w14:textId="2011FAC5" w:rsidR="004041C3" w:rsidRPr="00175ED9" w:rsidRDefault="004041C3">
      <w:pPr>
        <w:pStyle w:val="41"/>
        <w:rPr>
          <w:rFonts w:ascii="Calibri" w:hAnsi="Calibri"/>
          <w:sz w:val="22"/>
          <w:szCs w:val="22"/>
        </w:rPr>
      </w:pPr>
      <w:r w:rsidRPr="004041C3">
        <w:t>9.3.1.74</w:t>
      </w:r>
      <w:r w:rsidRPr="00175ED9">
        <w:rPr>
          <w:rFonts w:ascii="Calibri" w:hAnsi="Calibri"/>
          <w:sz w:val="22"/>
          <w:szCs w:val="22"/>
        </w:rPr>
        <w:tab/>
      </w:r>
      <w:r w:rsidRPr="00EE618A">
        <w:rPr>
          <w:rFonts w:cs="Arial"/>
          <w:lang w:eastAsia="zh-CN"/>
        </w:rPr>
        <w:t>UE Radio Capability</w:t>
      </w:r>
      <w:r>
        <w:tab/>
      </w:r>
      <w:r>
        <w:fldChar w:fldCharType="begin" w:fldLock="1"/>
      </w:r>
      <w:r>
        <w:instrText xml:space="preserve"> PAGEREF _</w:instrText>
      </w:r>
      <w:del w:id="1692" w:author="Issam" w:date="2019-02-12T23:38:00Z">
        <w:r w:rsidR="00116825">
          <w:delInstrText>Toc525567620</w:delInstrText>
        </w:r>
      </w:del>
      <w:ins w:id="1693" w:author="Issam" w:date="2019-02-12T23:38:00Z">
        <w:r>
          <w:instrText>Toc534720608</w:instrText>
        </w:r>
      </w:ins>
      <w:r>
        <w:instrText xml:space="preserve"> \h </w:instrText>
      </w:r>
      <w:r>
        <w:fldChar w:fldCharType="separate"/>
      </w:r>
      <w:del w:id="1694" w:author="Issam" w:date="2019-02-12T23:38:00Z">
        <w:r w:rsidR="00116825">
          <w:delText>137</w:delText>
        </w:r>
      </w:del>
      <w:ins w:id="1695" w:author="Issam" w:date="2019-02-12T23:38:00Z">
        <w:r>
          <w:t>140</w:t>
        </w:r>
      </w:ins>
      <w:r>
        <w:fldChar w:fldCharType="end"/>
      </w:r>
    </w:p>
    <w:p w14:paraId="10857901" w14:textId="3A9293C0" w:rsidR="004041C3" w:rsidRPr="00175ED9" w:rsidRDefault="004041C3">
      <w:pPr>
        <w:pStyle w:val="41"/>
        <w:rPr>
          <w:rFonts w:ascii="Calibri" w:hAnsi="Calibri"/>
          <w:sz w:val="22"/>
          <w:szCs w:val="22"/>
        </w:rPr>
      </w:pPr>
      <w:r w:rsidRPr="004041C3">
        <w:t>9.3.1.75</w:t>
      </w:r>
      <w:r w:rsidRPr="00175ED9">
        <w:rPr>
          <w:rFonts w:ascii="Calibri" w:hAnsi="Calibri"/>
          <w:sz w:val="22"/>
          <w:szCs w:val="22"/>
        </w:rPr>
        <w:tab/>
      </w:r>
      <w:r w:rsidRPr="00EE618A">
        <w:rPr>
          <w:rFonts w:cs="Arial"/>
          <w:lang w:eastAsia="zh-CN"/>
        </w:rPr>
        <w:t>Time Stamp</w:t>
      </w:r>
      <w:r>
        <w:tab/>
      </w:r>
      <w:r>
        <w:fldChar w:fldCharType="begin" w:fldLock="1"/>
      </w:r>
      <w:r>
        <w:instrText xml:space="preserve"> PAGEREF _</w:instrText>
      </w:r>
      <w:del w:id="1696" w:author="Issam" w:date="2019-02-12T23:38:00Z">
        <w:r w:rsidR="00116825">
          <w:delInstrText>Toc525567621</w:delInstrText>
        </w:r>
      </w:del>
      <w:ins w:id="1697" w:author="Issam" w:date="2019-02-12T23:38:00Z">
        <w:r>
          <w:instrText>Toc534720609</w:instrText>
        </w:r>
      </w:ins>
      <w:r>
        <w:instrText xml:space="preserve"> \h </w:instrText>
      </w:r>
      <w:r>
        <w:fldChar w:fldCharType="separate"/>
      </w:r>
      <w:del w:id="1698" w:author="Issam" w:date="2019-02-12T23:38:00Z">
        <w:r w:rsidR="00116825">
          <w:delText>137</w:delText>
        </w:r>
      </w:del>
      <w:ins w:id="1699" w:author="Issam" w:date="2019-02-12T23:38:00Z">
        <w:r>
          <w:t>140</w:t>
        </w:r>
      </w:ins>
      <w:r>
        <w:fldChar w:fldCharType="end"/>
      </w:r>
    </w:p>
    <w:p w14:paraId="6B7FDA4D" w14:textId="0761A191" w:rsidR="004041C3" w:rsidRPr="00175ED9" w:rsidRDefault="004041C3">
      <w:pPr>
        <w:pStyle w:val="41"/>
        <w:rPr>
          <w:rFonts w:ascii="Calibri" w:hAnsi="Calibri"/>
          <w:sz w:val="22"/>
          <w:szCs w:val="22"/>
        </w:rPr>
      </w:pPr>
      <w:r w:rsidRPr="004041C3">
        <w:t>9.3.1.76</w:t>
      </w:r>
      <w:r w:rsidRPr="00175ED9">
        <w:rPr>
          <w:rFonts w:ascii="Calibri" w:hAnsi="Calibri"/>
          <w:sz w:val="22"/>
          <w:szCs w:val="22"/>
        </w:rPr>
        <w:tab/>
      </w:r>
      <w:r w:rsidRPr="00EE618A">
        <w:rPr>
          <w:rFonts w:cs="Arial"/>
          <w:lang w:eastAsia="zh-CN"/>
        </w:rPr>
        <w:t>Location Reporting Reference ID</w:t>
      </w:r>
      <w:r>
        <w:tab/>
      </w:r>
      <w:r>
        <w:fldChar w:fldCharType="begin" w:fldLock="1"/>
      </w:r>
      <w:r>
        <w:instrText xml:space="preserve"> PAGEREF _</w:instrText>
      </w:r>
      <w:del w:id="1700" w:author="Issam" w:date="2019-02-12T23:38:00Z">
        <w:r w:rsidR="00116825">
          <w:delInstrText>Toc525567622</w:delInstrText>
        </w:r>
      </w:del>
      <w:ins w:id="1701" w:author="Issam" w:date="2019-02-12T23:38:00Z">
        <w:r>
          <w:instrText>Toc534720610</w:instrText>
        </w:r>
      </w:ins>
      <w:r>
        <w:instrText xml:space="preserve"> \h </w:instrText>
      </w:r>
      <w:r>
        <w:fldChar w:fldCharType="separate"/>
      </w:r>
      <w:del w:id="1702" w:author="Issam" w:date="2019-02-12T23:38:00Z">
        <w:r w:rsidR="00116825">
          <w:delText>137</w:delText>
        </w:r>
      </w:del>
      <w:ins w:id="1703" w:author="Issam" w:date="2019-02-12T23:38:00Z">
        <w:r>
          <w:t>140</w:t>
        </w:r>
      </w:ins>
      <w:r>
        <w:fldChar w:fldCharType="end"/>
      </w:r>
    </w:p>
    <w:p w14:paraId="22E6ABFE" w14:textId="108CD2EE" w:rsidR="004041C3" w:rsidRPr="00175ED9" w:rsidRDefault="004041C3">
      <w:pPr>
        <w:pStyle w:val="41"/>
        <w:rPr>
          <w:rFonts w:ascii="Calibri" w:hAnsi="Calibri"/>
          <w:sz w:val="22"/>
          <w:szCs w:val="22"/>
        </w:rPr>
      </w:pPr>
      <w:r w:rsidRPr="004041C3">
        <w:t>9.3.1.77</w:t>
      </w:r>
      <w:r w:rsidRPr="00175ED9">
        <w:rPr>
          <w:rFonts w:ascii="Calibri" w:hAnsi="Calibri"/>
          <w:sz w:val="22"/>
          <w:szCs w:val="22"/>
        </w:rPr>
        <w:tab/>
      </w:r>
      <w:r>
        <w:t>Data Forwarding Response DRB</w:t>
      </w:r>
      <w:r w:rsidRPr="00EE618A">
        <w:rPr>
          <w:rFonts w:cs="Arial"/>
          <w:lang w:eastAsia="ja-JP"/>
        </w:rPr>
        <w:t xml:space="preserve"> List</w:t>
      </w:r>
      <w:r>
        <w:tab/>
      </w:r>
      <w:r>
        <w:fldChar w:fldCharType="begin" w:fldLock="1"/>
      </w:r>
      <w:r>
        <w:instrText xml:space="preserve"> PAGEREF _</w:instrText>
      </w:r>
      <w:del w:id="1704" w:author="Issam" w:date="2019-02-12T23:38:00Z">
        <w:r w:rsidR="00116825">
          <w:delInstrText>Toc525567623</w:delInstrText>
        </w:r>
      </w:del>
      <w:ins w:id="1705" w:author="Issam" w:date="2019-02-12T23:38:00Z">
        <w:r>
          <w:instrText>Toc534720611</w:instrText>
        </w:r>
      </w:ins>
      <w:r>
        <w:instrText xml:space="preserve"> \h </w:instrText>
      </w:r>
      <w:r>
        <w:fldChar w:fldCharType="separate"/>
      </w:r>
      <w:del w:id="1706" w:author="Issam" w:date="2019-02-12T23:38:00Z">
        <w:r w:rsidR="00116825">
          <w:delText>137</w:delText>
        </w:r>
      </w:del>
      <w:ins w:id="1707" w:author="Issam" w:date="2019-02-12T23:38:00Z">
        <w:r>
          <w:t>141</w:t>
        </w:r>
      </w:ins>
      <w:r>
        <w:fldChar w:fldCharType="end"/>
      </w:r>
    </w:p>
    <w:p w14:paraId="0660F808" w14:textId="4F47DB8C" w:rsidR="004041C3" w:rsidRPr="00175ED9" w:rsidRDefault="004041C3">
      <w:pPr>
        <w:pStyle w:val="41"/>
        <w:rPr>
          <w:rFonts w:ascii="Calibri" w:hAnsi="Calibri"/>
          <w:sz w:val="22"/>
          <w:szCs w:val="22"/>
        </w:rPr>
      </w:pPr>
      <w:r>
        <w:t>9.3.1.78</w:t>
      </w:r>
      <w:r w:rsidRPr="00175ED9">
        <w:rPr>
          <w:rFonts w:ascii="Calibri" w:hAnsi="Calibri"/>
          <w:sz w:val="22"/>
          <w:szCs w:val="22"/>
        </w:rPr>
        <w:tab/>
      </w:r>
      <w:r>
        <w:t>Paging Priority</w:t>
      </w:r>
      <w:r>
        <w:tab/>
      </w:r>
      <w:r>
        <w:fldChar w:fldCharType="begin" w:fldLock="1"/>
      </w:r>
      <w:r>
        <w:instrText xml:space="preserve"> PAGEREF _</w:instrText>
      </w:r>
      <w:del w:id="1708" w:author="Issam" w:date="2019-02-12T23:38:00Z">
        <w:r w:rsidR="00116825">
          <w:delInstrText>Toc525567624</w:delInstrText>
        </w:r>
      </w:del>
      <w:ins w:id="1709" w:author="Issam" w:date="2019-02-12T23:38:00Z">
        <w:r>
          <w:instrText>Toc534720612</w:instrText>
        </w:r>
      </w:ins>
      <w:r>
        <w:instrText xml:space="preserve"> \h </w:instrText>
      </w:r>
      <w:r>
        <w:fldChar w:fldCharType="separate"/>
      </w:r>
      <w:del w:id="1710" w:author="Issam" w:date="2019-02-12T23:38:00Z">
        <w:r w:rsidR="00116825">
          <w:delText>138</w:delText>
        </w:r>
      </w:del>
      <w:ins w:id="1711" w:author="Issam" w:date="2019-02-12T23:38:00Z">
        <w:r>
          <w:t>141</w:t>
        </w:r>
      </w:ins>
      <w:r>
        <w:fldChar w:fldCharType="end"/>
      </w:r>
    </w:p>
    <w:p w14:paraId="51180CB1" w14:textId="2BD2E969" w:rsidR="004041C3" w:rsidRPr="00175ED9" w:rsidRDefault="004041C3">
      <w:pPr>
        <w:pStyle w:val="41"/>
        <w:rPr>
          <w:rFonts w:ascii="Calibri" w:hAnsi="Calibri"/>
          <w:sz w:val="22"/>
          <w:szCs w:val="22"/>
        </w:rPr>
      </w:pPr>
      <w:r w:rsidRPr="004041C3">
        <w:t>9.3.1.79</w:t>
      </w:r>
      <w:r w:rsidRPr="00175ED9">
        <w:rPr>
          <w:rFonts w:ascii="Calibri" w:hAnsi="Calibri"/>
          <w:sz w:val="22"/>
          <w:szCs w:val="22"/>
        </w:rPr>
        <w:tab/>
      </w:r>
      <w:r w:rsidRPr="00EE618A">
        <w:rPr>
          <w:rFonts w:cs="Arial"/>
          <w:lang w:eastAsia="zh-CN"/>
        </w:rPr>
        <w:t>Packet Loss Rate</w:t>
      </w:r>
      <w:r>
        <w:tab/>
      </w:r>
      <w:r>
        <w:fldChar w:fldCharType="begin" w:fldLock="1"/>
      </w:r>
      <w:r>
        <w:instrText xml:space="preserve"> PAGEREF _</w:instrText>
      </w:r>
      <w:del w:id="1712" w:author="Issam" w:date="2019-02-12T23:38:00Z">
        <w:r w:rsidR="00116825">
          <w:delInstrText>Toc525567625</w:delInstrText>
        </w:r>
      </w:del>
      <w:ins w:id="1713" w:author="Issam" w:date="2019-02-12T23:38:00Z">
        <w:r>
          <w:instrText>Toc534720613</w:instrText>
        </w:r>
      </w:ins>
      <w:r>
        <w:instrText xml:space="preserve"> \h </w:instrText>
      </w:r>
      <w:r>
        <w:fldChar w:fldCharType="separate"/>
      </w:r>
      <w:del w:id="1714" w:author="Issam" w:date="2019-02-12T23:38:00Z">
        <w:r w:rsidR="00116825">
          <w:delText>138</w:delText>
        </w:r>
      </w:del>
      <w:ins w:id="1715" w:author="Issam" w:date="2019-02-12T23:38:00Z">
        <w:r>
          <w:t>141</w:t>
        </w:r>
      </w:ins>
      <w:r>
        <w:fldChar w:fldCharType="end"/>
      </w:r>
    </w:p>
    <w:p w14:paraId="22ABCE93" w14:textId="24B8D09B" w:rsidR="004041C3" w:rsidRPr="00175ED9" w:rsidRDefault="004041C3">
      <w:pPr>
        <w:pStyle w:val="41"/>
        <w:rPr>
          <w:rFonts w:ascii="Calibri" w:hAnsi="Calibri"/>
          <w:sz w:val="22"/>
          <w:szCs w:val="22"/>
        </w:rPr>
      </w:pPr>
      <w:r w:rsidRPr="004041C3">
        <w:t>9.3.1.80</w:t>
      </w:r>
      <w:r w:rsidRPr="00175ED9">
        <w:rPr>
          <w:rFonts w:ascii="Calibri" w:hAnsi="Calibri"/>
          <w:sz w:val="22"/>
          <w:szCs w:val="22"/>
        </w:rPr>
        <w:tab/>
      </w:r>
      <w:r>
        <w:t>Packet Delay Budget</w:t>
      </w:r>
      <w:r>
        <w:tab/>
      </w:r>
      <w:r>
        <w:fldChar w:fldCharType="begin" w:fldLock="1"/>
      </w:r>
      <w:r>
        <w:instrText xml:space="preserve"> PAGEREF _</w:instrText>
      </w:r>
      <w:del w:id="1716" w:author="Issam" w:date="2019-02-12T23:38:00Z">
        <w:r w:rsidR="00116825">
          <w:delInstrText>Toc525567626</w:delInstrText>
        </w:r>
      </w:del>
      <w:ins w:id="1717" w:author="Issam" w:date="2019-02-12T23:38:00Z">
        <w:r>
          <w:instrText>Toc534720614</w:instrText>
        </w:r>
      </w:ins>
      <w:r>
        <w:instrText xml:space="preserve"> \h </w:instrText>
      </w:r>
      <w:r>
        <w:fldChar w:fldCharType="separate"/>
      </w:r>
      <w:del w:id="1718" w:author="Issam" w:date="2019-02-12T23:38:00Z">
        <w:r w:rsidR="00116825">
          <w:delText>138</w:delText>
        </w:r>
      </w:del>
      <w:ins w:id="1719" w:author="Issam" w:date="2019-02-12T23:38:00Z">
        <w:r>
          <w:t>141</w:t>
        </w:r>
      </w:ins>
      <w:r>
        <w:fldChar w:fldCharType="end"/>
      </w:r>
    </w:p>
    <w:p w14:paraId="3420A2F0" w14:textId="452801A3" w:rsidR="004041C3" w:rsidRPr="00175ED9" w:rsidRDefault="004041C3">
      <w:pPr>
        <w:pStyle w:val="41"/>
        <w:rPr>
          <w:rFonts w:ascii="Calibri" w:hAnsi="Calibri"/>
          <w:sz w:val="22"/>
          <w:szCs w:val="22"/>
        </w:rPr>
      </w:pPr>
      <w:r w:rsidRPr="004041C3">
        <w:t>9.3.1.81</w:t>
      </w:r>
      <w:r w:rsidRPr="00175ED9">
        <w:rPr>
          <w:rFonts w:ascii="Calibri" w:hAnsi="Calibri"/>
          <w:sz w:val="22"/>
          <w:szCs w:val="22"/>
        </w:rPr>
        <w:tab/>
      </w:r>
      <w:r>
        <w:t>Packet Error Rate</w:t>
      </w:r>
      <w:r>
        <w:tab/>
      </w:r>
      <w:r>
        <w:fldChar w:fldCharType="begin" w:fldLock="1"/>
      </w:r>
      <w:r>
        <w:instrText xml:space="preserve"> PAGEREF _</w:instrText>
      </w:r>
      <w:del w:id="1720" w:author="Issam" w:date="2019-02-12T23:38:00Z">
        <w:r w:rsidR="00116825">
          <w:delInstrText>Toc525567627</w:delInstrText>
        </w:r>
      </w:del>
      <w:ins w:id="1721" w:author="Issam" w:date="2019-02-12T23:38:00Z">
        <w:r>
          <w:instrText>Toc534720615</w:instrText>
        </w:r>
      </w:ins>
      <w:r>
        <w:instrText xml:space="preserve"> \h </w:instrText>
      </w:r>
      <w:r>
        <w:fldChar w:fldCharType="separate"/>
      </w:r>
      <w:del w:id="1722" w:author="Issam" w:date="2019-02-12T23:38:00Z">
        <w:r w:rsidR="00116825">
          <w:delText>138</w:delText>
        </w:r>
      </w:del>
      <w:ins w:id="1723" w:author="Issam" w:date="2019-02-12T23:38:00Z">
        <w:r>
          <w:t>141</w:t>
        </w:r>
      </w:ins>
      <w:r>
        <w:fldChar w:fldCharType="end"/>
      </w:r>
    </w:p>
    <w:p w14:paraId="63179A3E" w14:textId="1454FE3E" w:rsidR="004041C3" w:rsidRPr="00175ED9" w:rsidRDefault="004041C3">
      <w:pPr>
        <w:pStyle w:val="41"/>
        <w:rPr>
          <w:rFonts w:ascii="Calibri" w:hAnsi="Calibri"/>
          <w:sz w:val="22"/>
          <w:szCs w:val="22"/>
        </w:rPr>
      </w:pPr>
      <w:r w:rsidRPr="004041C3">
        <w:t>9.3.1.82</w:t>
      </w:r>
      <w:r w:rsidRPr="00175ED9">
        <w:rPr>
          <w:rFonts w:ascii="Calibri" w:hAnsi="Calibri"/>
          <w:sz w:val="22"/>
          <w:szCs w:val="22"/>
        </w:rPr>
        <w:tab/>
      </w:r>
      <w:r>
        <w:t>Averaging Window</w:t>
      </w:r>
      <w:r>
        <w:tab/>
      </w:r>
      <w:r>
        <w:fldChar w:fldCharType="begin" w:fldLock="1"/>
      </w:r>
      <w:r>
        <w:instrText xml:space="preserve"> PAGEREF _</w:instrText>
      </w:r>
      <w:del w:id="1724" w:author="Issam" w:date="2019-02-12T23:38:00Z">
        <w:r w:rsidR="00116825">
          <w:delInstrText>Toc525567628</w:delInstrText>
        </w:r>
      </w:del>
      <w:ins w:id="1725" w:author="Issam" w:date="2019-02-12T23:38:00Z">
        <w:r>
          <w:instrText>Toc534720616</w:instrText>
        </w:r>
      </w:ins>
      <w:r>
        <w:instrText xml:space="preserve"> \h </w:instrText>
      </w:r>
      <w:r>
        <w:fldChar w:fldCharType="separate"/>
      </w:r>
      <w:del w:id="1726" w:author="Issam" w:date="2019-02-12T23:38:00Z">
        <w:r w:rsidR="00116825">
          <w:delText>138</w:delText>
        </w:r>
      </w:del>
      <w:ins w:id="1727" w:author="Issam" w:date="2019-02-12T23:38:00Z">
        <w:r>
          <w:t>142</w:t>
        </w:r>
      </w:ins>
      <w:r>
        <w:fldChar w:fldCharType="end"/>
      </w:r>
    </w:p>
    <w:p w14:paraId="1B851A30" w14:textId="7135A0AF" w:rsidR="004041C3" w:rsidRPr="00175ED9" w:rsidRDefault="004041C3">
      <w:pPr>
        <w:pStyle w:val="41"/>
        <w:rPr>
          <w:rFonts w:ascii="Calibri" w:hAnsi="Calibri"/>
          <w:sz w:val="22"/>
          <w:szCs w:val="22"/>
        </w:rPr>
      </w:pPr>
      <w:r w:rsidRPr="004041C3">
        <w:t>9.3.1.83</w:t>
      </w:r>
      <w:r w:rsidRPr="00175ED9">
        <w:rPr>
          <w:rFonts w:ascii="Calibri" w:hAnsi="Calibri"/>
          <w:sz w:val="22"/>
          <w:szCs w:val="22"/>
        </w:rPr>
        <w:tab/>
      </w:r>
      <w:r>
        <w:t>Maximum Data Burst Volume</w:t>
      </w:r>
      <w:r>
        <w:tab/>
      </w:r>
      <w:r>
        <w:fldChar w:fldCharType="begin" w:fldLock="1"/>
      </w:r>
      <w:r>
        <w:instrText xml:space="preserve"> PAGEREF _</w:instrText>
      </w:r>
      <w:del w:id="1728" w:author="Issam" w:date="2019-02-12T23:38:00Z">
        <w:r w:rsidR="00116825">
          <w:delInstrText>Toc525567629</w:delInstrText>
        </w:r>
      </w:del>
      <w:ins w:id="1729" w:author="Issam" w:date="2019-02-12T23:38:00Z">
        <w:r>
          <w:instrText>Toc534720617</w:instrText>
        </w:r>
      </w:ins>
      <w:r>
        <w:instrText xml:space="preserve"> \h </w:instrText>
      </w:r>
      <w:r>
        <w:fldChar w:fldCharType="separate"/>
      </w:r>
      <w:del w:id="1730" w:author="Issam" w:date="2019-02-12T23:38:00Z">
        <w:r w:rsidR="00116825">
          <w:delText>139</w:delText>
        </w:r>
      </w:del>
      <w:ins w:id="1731" w:author="Issam" w:date="2019-02-12T23:38:00Z">
        <w:r>
          <w:t>142</w:t>
        </w:r>
      </w:ins>
      <w:r>
        <w:fldChar w:fldCharType="end"/>
      </w:r>
    </w:p>
    <w:p w14:paraId="5C4A58DC" w14:textId="20E229AB" w:rsidR="004041C3" w:rsidRPr="00175ED9" w:rsidRDefault="004041C3">
      <w:pPr>
        <w:pStyle w:val="41"/>
        <w:rPr>
          <w:rFonts w:ascii="Calibri" w:hAnsi="Calibri"/>
          <w:sz w:val="22"/>
          <w:szCs w:val="22"/>
        </w:rPr>
      </w:pPr>
      <w:r w:rsidRPr="004041C3">
        <w:t>9.3.1.84</w:t>
      </w:r>
      <w:r w:rsidRPr="00175ED9">
        <w:rPr>
          <w:rFonts w:ascii="Calibri" w:hAnsi="Calibri"/>
          <w:sz w:val="22"/>
          <w:szCs w:val="22"/>
        </w:rPr>
        <w:tab/>
      </w:r>
      <w:r>
        <w:t>Priority Level</w:t>
      </w:r>
      <w:r>
        <w:tab/>
      </w:r>
      <w:r>
        <w:fldChar w:fldCharType="begin" w:fldLock="1"/>
      </w:r>
      <w:r>
        <w:instrText xml:space="preserve"> PAGEREF _</w:instrText>
      </w:r>
      <w:del w:id="1732" w:author="Issam" w:date="2019-02-12T23:38:00Z">
        <w:r w:rsidR="00116825">
          <w:delInstrText>Toc525567630</w:delInstrText>
        </w:r>
      </w:del>
      <w:ins w:id="1733" w:author="Issam" w:date="2019-02-12T23:38:00Z">
        <w:r>
          <w:instrText>Toc534720618</w:instrText>
        </w:r>
      </w:ins>
      <w:r>
        <w:instrText xml:space="preserve"> \h </w:instrText>
      </w:r>
      <w:r>
        <w:fldChar w:fldCharType="separate"/>
      </w:r>
      <w:del w:id="1734" w:author="Issam" w:date="2019-02-12T23:38:00Z">
        <w:r w:rsidR="00116825">
          <w:delText>139</w:delText>
        </w:r>
      </w:del>
      <w:ins w:id="1735" w:author="Issam" w:date="2019-02-12T23:38:00Z">
        <w:r>
          <w:t>142</w:t>
        </w:r>
      </w:ins>
      <w:r>
        <w:fldChar w:fldCharType="end"/>
      </w:r>
    </w:p>
    <w:p w14:paraId="2B3FDD52" w14:textId="0C721224" w:rsidR="004041C3" w:rsidRPr="00175ED9" w:rsidRDefault="004041C3">
      <w:pPr>
        <w:pStyle w:val="41"/>
        <w:rPr>
          <w:rFonts w:ascii="Calibri" w:hAnsi="Calibri"/>
          <w:sz w:val="22"/>
          <w:szCs w:val="22"/>
        </w:rPr>
      </w:pPr>
      <w:r w:rsidRPr="004041C3">
        <w:t>9.3.1.85</w:t>
      </w:r>
      <w:r w:rsidRPr="00175ED9">
        <w:rPr>
          <w:rFonts w:ascii="Calibri" w:hAnsi="Calibri"/>
          <w:sz w:val="22"/>
          <w:szCs w:val="22"/>
        </w:rPr>
        <w:tab/>
      </w:r>
      <w:r w:rsidRPr="00EE618A">
        <w:rPr>
          <w:rFonts w:cs="Arial"/>
          <w:lang w:eastAsia="zh-CN"/>
        </w:rPr>
        <w:t>Mobility Restriction List</w:t>
      </w:r>
      <w:r>
        <w:tab/>
      </w:r>
      <w:r>
        <w:fldChar w:fldCharType="begin" w:fldLock="1"/>
      </w:r>
      <w:r>
        <w:instrText xml:space="preserve"> PAGEREF _</w:instrText>
      </w:r>
      <w:del w:id="1736" w:author="Issam" w:date="2019-02-12T23:38:00Z">
        <w:r w:rsidR="00116825">
          <w:delInstrText>Toc525567631</w:delInstrText>
        </w:r>
      </w:del>
      <w:ins w:id="1737" w:author="Issam" w:date="2019-02-12T23:38:00Z">
        <w:r>
          <w:instrText>Toc534720619</w:instrText>
        </w:r>
      </w:ins>
      <w:r>
        <w:instrText xml:space="preserve"> \h </w:instrText>
      </w:r>
      <w:r>
        <w:fldChar w:fldCharType="separate"/>
      </w:r>
      <w:del w:id="1738" w:author="Issam" w:date="2019-02-12T23:38:00Z">
        <w:r w:rsidR="00116825">
          <w:delText>139</w:delText>
        </w:r>
      </w:del>
      <w:ins w:id="1739" w:author="Issam" w:date="2019-02-12T23:38:00Z">
        <w:r>
          <w:t>142</w:t>
        </w:r>
      </w:ins>
      <w:r>
        <w:fldChar w:fldCharType="end"/>
      </w:r>
    </w:p>
    <w:p w14:paraId="4C1A4DC2" w14:textId="0C07C8C9" w:rsidR="004041C3" w:rsidRPr="00175ED9" w:rsidRDefault="004041C3">
      <w:pPr>
        <w:pStyle w:val="41"/>
        <w:rPr>
          <w:rFonts w:ascii="Calibri" w:hAnsi="Calibri"/>
          <w:sz w:val="22"/>
          <w:szCs w:val="22"/>
        </w:rPr>
      </w:pPr>
      <w:r w:rsidRPr="004041C3">
        <w:t>9.3.1.86</w:t>
      </w:r>
      <w:r w:rsidRPr="00175ED9">
        <w:rPr>
          <w:rFonts w:ascii="Calibri" w:hAnsi="Calibri"/>
          <w:sz w:val="22"/>
          <w:szCs w:val="22"/>
        </w:rPr>
        <w:tab/>
      </w:r>
      <w:r>
        <w:t>UE Security Capabilities</w:t>
      </w:r>
      <w:r>
        <w:tab/>
      </w:r>
      <w:r>
        <w:fldChar w:fldCharType="begin" w:fldLock="1"/>
      </w:r>
      <w:r>
        <w:instrText xml:space="preserve"> PAGEREF _</w:instrText>
      </w:r>
      <w:del w:id="1740" w:author="Issam" w:date="2019-02-12T23:38:00Z">
        <w:r w:rsidR="00116825">
          <w:delInstrText>Toc525567632</w:delInstrText>
        </w:r>
      </w:del>
      <w:ins w:id="1741" w:author="Issam" w:date="2019-02-12T23:38:00Z">
        <w:r>
          <w:instrText>Toc534720620</w:instrText>
        </w:r>
      </w:ins>
      <w:r>
        <w:instrText xml:space="preserve"> \h </w:instrText>
      </w:r>
      <w:r>
        <w:fldChar w:fldCharType="separate"/>
      </w:r>
      <w:del w:id="1742" w:author="Issam" w:date="2019-02-12T23:38:00Z">
        <w:r w:rsidR="00116825">
          <w:delText>140</w:delText>
        </w:r>
      </w:del>
      <w:ins w:id="1743" w:author="Issam" w:date="2019-02-12T23:38:00Z">
        <w:r>
          <w:t>143</w:t>
        </w:r>
      </w:ins>
      <w:r>
        <w:fldChar w:fldCharType="end"/>
      </w:r>
    </w:p>
    <w:p w14:paraId="2825E372" w14:textId="3F44B8CC" w:rsidR="004041C3" w:rsidRPr="00175ED9" w:rsidRDefault="004041C3">
      <w:pPr>
        <w:pStyle w:val="41"/>
        <w:rPr>
          <w:rFonts w:ascii="Calibri" w:hAnsi="Calibri"/>
          <w:sz w:val="22"/>
          <w:szCs w:val="22"/>
        </w:rPr>
      </w:pPr>
      <w:r w:rsidRPr="004041C3">
        <w:t>9.3.1.87</w:t>
      </w:r>
      <w:r w:rsidRPr="00175ED9">
        <w:rPr>
          <w:rFonts w:ascii="Calibri" w:hAnsi="Calibri"/>
          <w:sz w:val="22"/>
          <w:szCs w:val="22"/>
        </w:rPr>
        <w:tab/>
      </w:r>
      <w:r>
        <w:t>Security Key</w:t>
      </w:r>
      <w:r>
        <w:tab/>
      </w:r>
      <w:r>
        <w:fldChar w:fldCharType="begin" w:fldLock="1"/>
      </w:r>
      <w:r>
        <w:instrText xml:space="preserve"> PAGEREF _</w:instrText>
      </w:r>
      <w:del w:id="1744" w:author="Issam" w:date="2019-02-12T23:38:00Z">
        <w:r w:rsidR="00116825">
          <w:delInstrText>Toc525567633</w:delInstrText>
        </w:r>
      </w:del>
      <w:ins w:id="1745" w:author="Issam" w:date="2019-02-12T23:38:00Z">
        <w:r>
          <w:instrText>Toc534720621</w:instrText>
        </w:r>
      </w:ins>
      <w:r>
        <w:instrText xml:space="preserve"> \h </w:instrText>
      </w:r>
      <w:r>
        <w:fldChar w:fldCharType="separate"/>
      </w:r>
      <w:del w:id="1746" w:author="Issam" w:date="2019-02-12T23:38:00Z">
        <w:r w:rsidR="00116825">
          <w:delText>141</w:delText>
        </w:r>
      </w:del>
      <w:ins w:id="1747" w:author="Issam" w:date="2019-02-12T23:38:00Z">
        <w:r>
          <w:t>144</w:t>
        </w:r>
      </w:ins>
      <w:r>
        <w:fldChar w:fldCharType="end"/>
      </w:r>
    </w:p>
    <w:p w14:paraId="50934955" w14:textId="1DC7E5E4" w:rsidR="004041C3" w:rsidRPr="00175ED9" w:rsidRDefault="004041C3">
      <w:pPr>
        <w:pStyle w:val="41"/>
        <w:rPr>
          <w:rFonts w:ascii="Calibri" w:hAnsi="Calibri"/>
          <w:sz w:val="22"/>
          <w:szCs w:val="22"/>
        </w:rPr>
      </w:pPr>
      <w:r w:rsidRPr="004041C3">
        <w:t>9.3.1.88</w:t>
      </w:r>
      <w:r w:rsidRPr="00175ED9">
        <w:rPr>
          <w:rFonts w:ascii="Calibri" w:hAnsi="Calibri"/>
          <w:sz w:val="22"/>
          <w:szCs w:val="22"/>
        </w:rPr>
        <w:tab/>
      </w:r>
      <w:r>
        <w:t>Security Context</w:t>
      </w:r>
      <w:r>
        <w:tab/>
      </w:r>
      <w:r>
        <w:fldChar w:fldCharType="begin" w:fldLock="1"/>
      </w:r>
      <w:r>
        <w:instrText xml:space="preserve"> PAGEREF _</w:instrText>
      </w:r>
      <w:del w:id="1748" w:author="Issam" w:date="2019-02-12T23:38:00Z">
        <w:r w:rsidR="00116825">
          <w:delInstrText>Toc525567634</w:delInstrText>
        </w:r>
      </w:del>
      <w:ins w:id="1749" w:author="Issam" w:date="2019-02-12T23:38:00Z">
        <w:r>
          <w:instrText>Toc534720622</w:instrText>
        </w:r>
      </w:ins>
      <w:r>
        <w:instrText xml:space="preserve"> \h </w:instrText>
      </w:r>
      <w:r>
        <w:fldChar w:fldCharType="separate"/>
      </w:r>
      <w:del w:id="1750" w:author="Issam" w:date="2019-02-12T23:38:00Z">
        <w:r w:rsidR="00116825">
          <w:delText>142</w:delText>
        </w:r>
      </w:del>
      <w:ins w:id="1751" w:author="Issam" w:date="2019-02-12T23:38:00Z">
        <w:r>
          <w:t>145</w:t>
        </w:r>
      </w:ins>
      <w:r>
        <w:fldChar w:fldCharType="end"/>
      </w:r>
    </w:p>
    <w:p w14:paraId="3D710F35" w14:textId="41E30BD3" w:rsidR="004041C3" w:rsidRPr="00175ED9" w:rsidRDefault="004041C3">
      <w:pPr>
        <w:pStyle w:val="41"/>
        <w:rPr>
          <w:rFonts w:ascii="Calibri" w:hAnsi="Calibri"/>
          <w:sz w:val="22"/>
          <w:szCs w:val="22"/>
        </w:rPr>
      </w:pPr>
      <w:r w:rsidRPr="004041C3">
        <w:t>9.3.1.89</w:t>
      </w:r>
      <w:r w:rsidRPr="00175ED9">
        <w:rPr>
          <w:rFonts w:ascii="Calibri" w:hAnsi="Calibri"/>
          <w:sz w:val="22"/>
          <w:szCs w:val="22"/>
        </w:rPr>
        <w:tab/>
      </w:r>
      <w:r>
        <w:t>IMS Voice Support Indicator</w:t>
      </w:r>
      <w:r>
        <w:tab/>
      </w:r>
      <w:r>
        <w:fldChar w:fldCharType="begin" w:fldLock="1"/>
      </w:r>
      <w:r>
        <w:instrText xml:space="preserve"> PAGEREF _</w:instrText>
      </w:r>
      <w:del w:id="1752" w:author="Issam" w:date="2019-02-12T23:38:00Z">
        <w:r w:rsidR="00116825">
          <w:delInstrText>Toc525567635</w:delInstrText>
        </w:r>
      </w:del>
      <w:ins w:id="1753" w:author="Issam" w:date="2019-02-12T23:38:00Z">
        <w:r>
          <w:instrText>Toc534720623</w:instrText>
        </w:r>
      </w:ins>
      <w:r>
        <w:instrText xml:space="preserve"> \h </w:instrText>
      </w:r>
      <w:r>
        <w:fldChar w:fldCharType="separate"/>
      </w:r>
      <w:del w:id="1754" w:author="Issam" w:date="2019-02-12T23:38:00Z">
        <w:r w:rsidR="00116825">
          <w:delText>142</w:delText>
        </w:r>
      </w:del>
      <w:ins w:id="1755" w:author="Issam" w:date="2019-02-12T23:38:00Z">
        <w:r>
          <w:t>145</w:t>
        </w:r>
      </w:ins>
      <w:r>
        <w:fldChar w:fldCharType="end"/>
      </w:r>
    </w:p>
    <w:p w14:paraId="3561291D" w14:textId="258DB686" w:rsidR="004041C3" w:rsidRPr="00175ED9" w:rsidRDefault="004041C3">
      <w:pPr>
        <w:pStyle w:val="41"/>
        <w:rPr>
          <w:rFonts w:ascii="Calibri" w:hAnsi="Calibri"/>
          <w:sz w:val="22"/>
          <w:szCs w:val="22"/>
        </w:rPr>
      </w:pPr>
      <w:r w:rsidRPr="004041C3">
        <w:t>9.3.1.90</w:t>
      </w:r>
      <w:r w:rsidRPr="00175ED9">
        <w:rPr>
          <w:rFonts w:ascii="Calibri" w:hAnsi="Calibri"/>
          <w:sz w:val="22"/>
          <w:szCs w:val="22"/>
        </w:rPr>
        <w:tab/>
      </w:r>
      <w:r>
        <w:t>Paging DRX</w:t>
      </w:r>
      <w:r>
        <w:tab/>
      </w:r>
      <w:r>
        <w:fldChar w:fldCharType="begin" w:fldLock="1"/>
      </w:r>
      <w:r>
        <w:instrText xml:space="preserve"> PAGEREF _</w:instrText>
      </w:r>
      <w:del w:id="1756" w:author="Issam" w:date="2019-02-12T23:38:00Z">
        <w:r w:rsidR="00116825">
          <w:delInstrText>Toc525567636</w:delInstrText>
        </w:r>
      </w:del>
      <w:ins w:id="1757" w:author="Issam" w:date="2019-02-12T23:38:00Z">
        <w:r>
          <w:instrText>Toc534720624</w:instrText>
        </w:r>
      </w:ins>
      <w:r>
        <w:instrText xml:space="preserve"> \h </w:instrText>
      </w:r>
      <w:r>
        <w:fldChar w:fldCharType="separate"/>
      </w:r>
      <w:del w:id="1758" w:author="Issam" w:date="2019-02-12T23:38:00Z">
        <w:r w:rsidR="00116825">
          <w:delText>142</w:delText>
        </w:r>
      </w:del>
      <w:ins w:id="1759" w:author="Issam" w:date="2019-02-12T23:38:00Z">
        <w:r>
          <w:t>145</w:t>
        </w:r>
      </w:ins>
      <w:r>
        <w:fldChar w:fldCharType="end"/>
      </w:r>
    </w:p>
    <w:p w14:paraId="6B731499" w14:textId="39F6F693" w:rsidR="004041C3" w:rsidRPr="00175ED9" w:rsidRDefault="004041C3">
      <w:pPr>
        <w:pStyle w:val="41"/>
        <w:rPr>
          <w:rFonts w:ascii="Calibri" w:hAnsi="Calibri"/>
          <w:sz w:val="22"/>
          <w:szCs w:val="22"/>
        </w:rPr>
      </w:pPr>
      <w:r w:rsidRPr="004041C3">
        <w:t>9.3.1.91</w:t>
      </w:r>
      <w:r w:rsidRPr="00175ED9">
        <w:rPr>
          <w:rFonts w:ascii="Calibri" w:hAnsi="Calibri"/>
          <w:sz w:val="22"/>
          <w:szCs w:val="22"/>
        </w:rPr>
        <w:tab/>
      </w:r>
      <w:r>
        <w:t>RRC Inactive Transition Report Request</w:t>
      </w:r>
      <w:r>
        <w:tab/>
      </w:r>
      <w:r>
        <w:fldChar w:fldCharType="begin" w:fldLock="1"/>
      </w:r>
      <w:r>
        <w:instrText xml:space="preserve"> PAGEREF _</w:instrText>
      </w:r>
      <w:del w:id="1760" w:author="Issam" w:date="2019-02-12T23:38:00Z">
        <w:r w:rsidR="00116825">
          <w:delInstrText>Toc525567637</w:delInstrText>
        </w:r>
      </w:del>
      <w:ins w:id="1761" w:author="Issam" w:date="2019-02-12T23:38:00Z">
        <w:r>
          <w:instrText>Toc534720625</w:instrText>
        </w:r>
      </w:ins>
      <w:r>
        <w:instrText xml:space="preserve"> \h </w:instrText>
      </w:r>
      <w:r>
        <w:fldChar w:fldCharType="separate"/>
      </w:r>
      <w:del w:id="1762" w:author="Issam" w:date="2019-02-12T23:38:00Z">
        <w:r w:rsidR="00116825">
          <w:delText>142</w:delText>
        </w:r>
      </w:del>
      <w:ins w:id="1763" w:author="Issam" w:date="2019-02-12T23:38:00Z">
        <w:r>
          <w:t>145</w:t>
        </w:r>
      </w:ins>
      <w:r>
        <w:fldChar w:fldCharType="end"/>
      </w:r>
    </w:p>
    <w:p w14:paraId="38EA3455" w14:textId="02AA7659" w:rsidR="004041C3" w:rsidRPr="00175ED9" w:rsidRDefault="004041C3">
      <w:pPr>
        <w:pStyle w:val="41"/>
        <w:rPr>
          <w:rFonts w:ascii="Calibri" w:hAnsi="Calibri"/>
          <w:sz w:val="22"/>
          <w:szCs w:val="22"/>
        </w:rPr>
      </w:pPr>
      <w:r w:rsidRPr="004041C3">
        <w:t>9.3.1.92</w:t>
      </w:r>
      <w:r w:rsidRPr="00175ED9">
        <w:rPr>
          <w:rFonts w:ascii="Calibri" w:hAnsi="Calibri"/>
          <w:sz w:val="22"/>
          <w:szCs w:val="22"/>
        </w:rPr>
        <w:tab/>
      </w:r>
      <w:r>
        <w:t>RRC State</w:t>
      </w:r>
      <w:r>
        <w:tab/>
      </w:r>
      <w:r>
        <w:fldChar w:fldCharType="begin" w:fldLock="1"/>
      </w:r>
      <w:r>
        <w:instrText xml:space="preserve"> PAGEREF _</w:instrText>
      </w:r>
      <w:del w:id="1764" w:author="Issam" w:date="2019-02-12T23:38:00Z">
        <w:r w:rsidR="00116825">
          <w:delInstrText>Toc525567638</w:delInstrText>
        </w:r>
      </w:del>
      <w:ins w:id="1765" w:author="Issam" w:date="2019-02-12T23:38:00Z">
        <w:r>
          <w:instrText>Toc534720626</w:instrText>
        </w:r>
      </w:ins>
      <w:r>
        <w:instrText xml:space="preserve"> \h </w:instrText>
      </w:r>
      <w:r>
        <w:fldChar w:fldCharType="separate"/>
      </w:r>
      <w:del w:id="1766" w:author="Issam" w:date="2019-02-12T23:38:00Z">
        <w:r w:rsidR="00116825">
          <w:delText>142</w:delText>
        </w:r>
      </w:del>
      <w:ins w:id="1767" w:author="Issam" w:date="2019-02-12T23:38:00Z">
        <w:r>
          <w:t>145</w:t>
        </w:r>
      </w:ins>
      <w:r>
        <w:fldChar w:fldCharType="end"/>
      </w:r>
    </w:p>
    <w:p w14:paraId="0BE6795F" w14:textId="4D2AD385" w:rsidR="004041C3" w:rsidRPr="00175ED9" w:rsidRDefault="004041C3">
      <w:pPr>
        <w:pStyle w:val="41"/>
        <w:rPr>
          <w:rFonts w:ascii="Calibri" w:hAnsi="Calibri"/>
          <w:sz w:val="22"/>
          <w:szCs w:val="22"/>
        </w:rPr>
      </w:pPr>
      <w:r w:rsidRPr="004041C3">
        <w:t>9.3.1.93</w:t>
      </w:r>
      <w:r w:rsidRPr="00175ED9">
        <w:rPr>
          <w:rFonts w:ascii="Calibri" w:hAnsi="Calibri"/>
          <w:sz w:val="22"/>
          <w:szCs w:val="22"/>
        </w:rPr>
        <w:tab/>
      </w:r>
      <w:r>
        <w:t>Expected UE Behaviour</w:t>
      </w:r>
      <w:r>
        <w:tab/>
      </w:r>
      <w:r>
        <w:fldChar w:fldCharType="begin" w:fldLock="1"/>
      </w:r>
      <w:r>
        <w:instrText xml:space="preserve"> PAGEREF _</w:instrText>
      </w:r>
      <w:del w:id="1768" w:author="Issam" w:date="2019-02-12T23:38:00Z">
        <w:r w:rsidR="00116825">
          <w:delInstrText>Toc525567639</w:delInstrText>
        </w:r>
      </w:del>
      <w:ins w:id="1769" w:author="Issam" w:date="2019-02-12T23:38:00Z">
        <w:r>
          <w:instrText>Toc534720627</w:instrText>
        </w:r>
      </w:ins>
      <w:r>
        <w:instrText xml:space="preserve"> \h </w:instrText>
      </w:r>
      <w:r>
        <w:fldChar w:fldCharType="separate"/>
      </w:r>
      <w:del w:id="1770" w:author="Issam" w:date="2019-02-12T23:38:00Z">
        <w:r w:rsidR="00116825">
          <w:delText>143</w:delText>
        </w:r>
      </w:del>
      <w:ins w:id="1771" w:author="Issam" w:date="2019-02-12T23:38:00Z">
        <w:r>
          <w:t>146</w:t>
        </w:r>
      </w:ins>
      <w:r>
        <w:fldChar w:fldCharType="end"/>
      </w:r>
    </w:p>
    <w:p w14:paraId="23CAF8D8" w14:textId="7323B972" w:rsidR="004041C3" w:rsidRPr="00175ED9" w:rsidRDefault="004041C3">
      <w:pPr>
        <w:pStyle w:val="41"/>
        <w:rPr>
          <w:rFonts w:ascii="Calibri" w:hAnsi="Calibri"/>
          <w:sz w:val="22"/>
          <w:szCs w:val="22"/>
        </w:rPr>
      </w:pPr>
      <w:r w:rsidRPr="004041C3">
        <w:t>9.3.1.94</w:t>
      </w:r>
      <w:r w:rsidRPr="00175ED9">
        <w:rPr>
          <w:rFonts w:ascii="Calibri" w:hAnsi="Calibri"/>
          <w:sz w:val="22"/>
          <w:szCs w:val="22"/>
        </w:rPr>
        <w:tab/>
      </w:r>
      <w:r>
        <w:t>Expected UE Activity Behaviour</w:t>
      </w:r>
      <w:r>
        <w:tab/>
      </w:r>
      <w:r>
        <w:fldChar w:fldCharType="begin" w:fldLock="1"/>
      </w:r>
      <w:r>
        <w:instrText xml:space="preserve"> PAGEREF _</w:instrText>
      </w:r>
      <w:del w:id="1772" w:author="Issam" w:date="2019-02-12T23:38:00Z">
        <w:r w:rsidR="00116825">
          <w:delInstrText>Toc525567640</w:delInstrText>
        </w:r>
      </w:del>
      <w:ins w:id="1773" w:author="Issam" w:date="2019-02-12T23:38:00Z">
        <w:r>
          <w:instrText>Toc534720628</w:instrText>
        </w:r>
      </w:ins>
      <w:r>
        <w:instrText xml:space="preserve"> \h </w:instrText>
      </w:r>
      <w:r>
        <w:fldChar w:fldCharType="separate"/>
      </w:r>
      <w:del w:id="1774" w:author="Issam" w:date="2019-02-12T23:38:00Z">
        <w:r w:rsidR="00116825">
          <w:delText>143</w:delText>
        </w:r>
      </w:del>
      <w:ins w:id="1775" w:author="Issam" w:date="2019-02-12T23:38:00Z">
        <w:r>
          <w:t>146</w:t>
        </w:r>
      </w:ins>
      <w:r>
        <w:fldChar w:fldCharType="end"/>
      </w:r>
    </w:p>
    <w:p w14:paraId="3CB94D50" w14:textId="36C38453" w:rsidR="004041C3" w:rsidRPr="00175ED9" w:rsidRDefault="004041C3">
      <w:pPr>
        <w:pStyle w:val="41"/>
        <w:rPr>
          <w:rFonts w:ascii="Calibri" w:hAnsi="Calibri"/>
          <w:sz w:val="22"/>
          <w:szCs w:val="22"/>
        </w:rPr>
      </w:pPr>
      <w:r w:rsidRPr="004041C3">
        <w:t>9.3.1.95</w:t>
      </w:r>
      <w:r w:rsidRPr="00175ED9">
        <w:rPr>
          <w:rFonts w:ascii="Calibri" w:hAnsi="Calibri"/>
          <w:sz w:val="22"/>
          <w:szCs w:val="22"/>
        </w:rPr>
        <w:tab/>
      </w:r>
      <w:r>
        <w:t>UE History Information</w:t>
      </w:r>
      <w:r>
        <w:tab/>
      </w:r>
      <w:r>
        <w:fldChar w:fldCharType="begin" w:fldLock="1"/>
      </w:r>
      <w:r>
        <w:instrText xml:space="preserve"> PAGEREF _</w:instrText>
      </w:r>
      <w:del w:id="1776" w:author="Issam" w:date="2019-02-12T23:38:00Z">
        <w:r w:rsidR="00116825">
          <w:delInstrText>Toc525567641</w:delInstrText>
        </w:r>
      </w:del>
      <w:ins w:id="1777" w:author="Issam" w:date="2019-02-12T23:38:00Z">
        <w:r>
          <w:instrText>Toc534720629</w:instrText>
        </w:r>
      </w:ins>
      <w:r>
        <w:instrText xml:space="preserve"> \h </w:instrText>
      </w:r>
      <w:r>
        <w:fldChar w:fldCharType="separate"/>
      </w:r>
      <w:del w:id="1778" w:author="Issam" w:date="2019-02-12T23:38:00Z">
        <w:r w:rsidR="00116825">
          <w:delText>144</w:delText>
        </w:r>
      </w:del>
      <w:ins w:id="1779" w:author="Issam" w:date="2019-02-12T23:38:00Z">
        <w:r>
          <w:t>147</w:t>
        </w:r>
      </w:ins>
      <w:r>
        <w:fldChar w:fldCharType="end"/>
      </w:r>
    </w:p>
    <w:p w14:paraId="2BD7BD8C" w14:textId="04AB536E" w:rsidR="004041C3" w:rsidRPr="00175ED9" w:rsidRDefault="004041C3">
      <w:pPr>
        <w:pStyle w:val="41"/>
        <w:rPr>
          <w:rFonts w:ascii="Calibri" w:hAnsi="Calibri"/>
          <w:sz w:val="22"/>
          <w:szCs w:val="22"/>
        </w:rPr>
      </w:pPr>
      <w:r w:rsidRPr="004041C3">
        <w:t>9.3.1.96</w:t>
      </w:r>
      <w:r w:rsidRPr="00175ED9">
        <w:rPr>
          <w:rFonts w:ascii="Calibri" w:hAnsi="Calibri"/>
          <w:sz w:val="22"/>
          <w:szCs w:val="22"/>
        </w:rPr>
        <w:tab/>
      </w:r>
      <w:r>
        <w:t>Last Visited Cell Information</w:t>
      </w:r>
      <w:r>
        <w:tab/>
      </w:r>
      <w:r>
        <w:fldChar w:fldCharType="begin" w:fldLock="1"/>
      </w:r>
      <w:r>
        <w:instrText xml:space="preserve"> PAGEREF _</w:instrText>
      </w:r>
      <w:del w:id="1780" w:author="Issam" w:date="2019-02-12T23:38:00Z">
        <w:r w:rsidR="00116825">
          <w:delInstrText>Toc525567642</w:delInstrText>
        </w:r>
      </w:del>
      <w:ins w:id="1781" w:author="Issam" w:date="2019-02-12T23:38:00Z">
        <w:r>
          <w:instrText>Toc534720630</w:instrText>
        </w:r>
      </w:ins>
      <w:r>
        <w:instrText xml:space="preserve"> \h </w:instrText>
      </w:r>
      <w:r>
        <w:fldChar w:fldCharType="separate"/>
      </w:r>
      <w:del w:id="1782" w:author="Issam" w:date="2019-02-12T23:38:00Z">
        <w:r w:rsidR="00116825">
          <w:delText>144</w:delText>
        </w:r>
      </w:del>
      <w:ins w:id="1783" w:author="Issam" w:date="2019-02-12T23:38:00Z">
        <w:r>
          <w:t>147</w:t>
        </w:r>
      </w:ins>
      <w:r>
        <w:fldChar w:fldCharType="end"/>
      </w:r>
    </w:p>
    <w:p w14:paraId="0E8F6247" w14:textId="5B40D218" w:rsidR="004041C3" w:rsidRPr="00175ED9" w:rsidRDefault="004041C3">
      <w:pPr>
        <w:pStyle w:val="41"/>
        <w:rPr>
          <w:rFonts w:ascii="Calibri" w:hAnsi="Calibri"/>
          <w:sz w:val="22"/>
          <w:szCs w:val="22"/>
        </w:rPr>
      </w:pPr>
      <w:r w:rsidRPr="004041C3">
        <w:t>9.3.1.97</w:t>
      </w:r>
      <w:r w:rsidRPr="00175ED9">
        <w:rPr>
          <w:rFonts w:ascii="Calibri" w:hAnsi="Calibri"/>
          <w:sz w:val="22"/>
          <w:szCs w:val="22"/>
        </w:rPr>
        <w:tab/>
      </w:r>
      <w:r>
        <w:t>Last Visited NG-RAN Cell Information</w:t>
      </w:r>
      <w:r>
        <w:tab/>
      </w:r>
      <w:r>
        <w:fldChar w:fldCharType="begin" w:fldLock="1"/>
      </w:r>
      <w:r>
        <w:instrText xml:space="preserve"> PAGEREF _</w:instrText>
      </w:r>
      <w:del w:id="1784" w:author="Issam" w:date="2019-02-12T23:38:00Z">
        <w:r w:rsidR="00116825">
          <w:delInstrText>Toc525567643</w:delInstrText>
        </w:r>
      </w:del>
      <w:ins w:id="1785" w:author="Issam" w:date="2019-02-12T23:38:00Z">
        <w:r>
          <w:instrText>Toc534720631</w:instrText>
        </w:r>
      </w:ins>
      <w:r>
        <w:instrText xml:space="preserve"> \h </w:instrText>
      </w:r>
      <w:r>
        <w:fldChar w:fldCharType="separate"/>
      </w:r>
      <w:del w:id="1786" w:author="Issam" w:date="2019-02-12T23:38:00Z">
        <w:r w:rsidR="00116825">
          <w:delText>145</w:delText>
        </w:r>
      </w:del>
      <w:ins w:id="1787" w:author="Issam" w:date="2019-02-12T23:38:00Z">
        <w:r>
          <w:t>148</w:t>
        </w:r>
      </w:ins>
      <w:r>
        <w:fldChar w:fldCharType="end"/>
      </w:r>
    </w:p>
    <w:p w14:paraId="2DB9FD09" w14:textId="12101371" w:rsidR="004041C3" w:rsidRPr="00175ED9" w:rsidRDefault="004041C3">
      <w:pPr>
        <w:pStyle w:val="41"/>
        <w:rPr>
          <w:rFonts w:ascii="Calibri" w:hAnsi="Calibri"/>
          <w:sz w:val="22"/>
          <w:szCs w:val="22"/>
        </w:rPr>
      </w:pPr>
      <w:r w:rsidRPr="004041C3">
        <w:t>9.3.1.98</w:t>
      </w:r>
      <w:r w:rsidRPr="00175ED9">
        <w:rPr>
          <w:rFonts w:ascii="Calibri" w:hAnsi="Calibri"/>
          <w:sz w:val="22"/>
          <w:szCs w:val="22"/>
        </w:rPr>
        <w:tab/>
      </w:r>
      <w:r>
        <w:t>Cell Type</w:t>
      </w:r>
      <w:r>
        <w:tab/>
      </w:r>
      <w:r>
        <w:fldChar w:fldCharType="begin" w:fldLock="1"/>
      </w:r>
      <w:r>
        <w:instrText xml:space="preserve"> PAGEREF _</w:instrText>
      </w:r>
      <w:del w:id="1788" w:author="Issam" w:date="2019-02-12T23:38:00Z">
        <w:r w:rsidR="00116825">
          <w:delInstrText>Toc525567644</w:delInstrText>
        </w:r>
      </w:del>
      <w:ins w:id="1789" w:author="Issam" w:date="2019-02-12T23:38:00Z">
        <w:r>
          <w:instrText>Toc534720632</w:instrText>
        </w:r>
      </w:ins>
      <w:r>
        <w:instrText xml:space="preserve"> \h </w:instrText>
      </w:r>
      <w:r>
        <w:fldChar w:fldCharType="separate"/>
      </w:r>
      <w:del w:id="1790" w:author="Issam" w:date="2019-02-12T23:38:00Z">
        <w:r w:rsidR="00116825">
          <w:delText>145</w:delText>
        </w:r>
      </w:del>
      <w:ins w:id="1791" w:author="Issam" w:date="2019-02-12T23:38:00Z">
        <w:r>
          <w:t>148</w:t>
        </w:r>
      </w:ins>
      <w:r>
        <w:fldChar w:fldCharType="end"/>
      </w:r>
    </w:p>
    <w:p w14:paraId="532D016F" w14:textId="14043850" w:rsidR="004041C3" w:rsidRPr="00175ED9" w:rsidRDefault="004041C3">
      <w:pPr>
        <w:pStyle w:val="41"/>
        <w:rPr>
          <w:rFonts w:ascii="Calibri" w:hAnsi="Calibri"/>
          <w:sz w:val="22"/>
          <w:szCs w:val="22"/>
        </w:rPr>
      </w:pPr>
      <w:r w:rsidRPr="004041C3">
        <w:t>9.3.1.99</w:t>
      </w:r>
      <w:r w:rsidRPr="00175ED9">
        <w:rPr>
          <w:rFonts w:ascii="Calibri" w:hAnsi="Calibri"/>
          <w:sz w:val="22"/>
          <w:szCs w:val="22"/>
        </w:rPr>
        <w:tab/>
      </w:r>
      <w:r>
        <w:t>Associated QoS Flow</w:t>
      </w:r>
      <w:r w:rsidRPr="00EE618A">
        <w:rPr>
          <w:rFonts w:cs="Arial"/>
          <w:lang w:eastAsia="ja-JP"/>
        </w:rPr>
        <w:t xml:space="preserve"> List</w:t>
      </w:r>
      <w:r>
        <w:tab/>
      </w:r>
      <w:r>
        <w:fldChar w:fldCharType="begin" w:fldLock="1"/>
      </w:r>
      <w:r>
        <w:instrText xml:space="preserve"> PAGEREF _</w:instrText>
      </w:r>
      <w:del w:id="1792" w:author="Issam" w:date="2019-02-12T23:38:00Z">
        <w:r w:rsidR="00116825">
          <w:delInstrText>Toc525567645</w:delInstrText>
        </w:r>
      </w:del>
      <w:ins w:id="1793" w:author="Issam" w:date="2019-02-12T23:38:00Z">
        <w:r>
          <w:instrText>Toc534720633</w:instrText>
        </w:r>
      </w:ins>
      <w:r>
        <w:instrText xml:space="preserve"> \h </w:instrText>
      </w:r>
      <w:r>
        <w:fldChar w:fldCharType="separate"/>
      </w:r>
      <w:del w:id="1794" w:author="Issam" w:date="2019-02-12T23:38:00Z">
        <w:r w:rsidR="00116825">
          <w:delText>145</w:delText>
        </w:r>
      </w:del>
      <w:ins w:id="1795" w:author="Issam" w:date="2019-02-12T23:38:00Z">
        <w:r>
          <w:t>148</w:t>
        </w:r>
      </w:ins>
      <w:r>
        <w:fldChar w:fldCharType="end"/>
      </w:r>
    </w:p>
    <w:p w14:paraId="009CDDE3" w14:textId="3C9068E5" w:rsidR="004041C3" w:rsidRPr="00175ED9" w:rsidRDefault="004041C3">
      <w:pPr>
        <w:pStyle w:val="41"/>
        <w:rPr>
          <w:rFonts w:ascii="Calibri" w:hAnsi="Calibri"/>
          <w:sz w:val="22"/>
          <w:szCs w:val="22"/>
        </w:rPr>
      </w:pPr>
      <w:r w:rsidRPr="004041C3">
        <w:t>9.3.1.100</w:t>
      </w:r>
      <w:r w:rsidRPr="00175ED9">
        <w:rPr>
          <w:rFonts w:ascii="Calibri" w:hAnsi="Calibri"/>
          <w:sz w:val="22"/>
          <w:szCs w:val="22"/>
        </w:rPr>
        <w:tab/>
      </w:r>
      <w:r>
        <w:t>Information on Recommended Cells and RAN Nodes for Paging</w:t>
      </w:r>
      <w:r>
        <w:tab/>
      </w:r>
      <w:r>
        <w:fldChar w:fldCharType="begin" w:fldLock="1"/>
      </w:r>
      <w:r>
        <w:instrText xml:space="preserve"> PAGEREF _</w:instrText>
      </w:r>
      <w:del w:id="1796" w:author="Issam" w:date="2019-02-12T23:38:00Z">
        <w:r w:rsidR="00116825">
          <w:delInstrText>Toc525567646</w:delInstrText>
        </w:r>
      </w:del>
      <w:ins w:id="1797" w:author="Issam" w:date="2019-02-12T23:38:00Z">
        <w:r>
          <w:instrText>Toc534720634</w:instrText>
        </w:r>
      </w:ins>
      <w:r>
        <w:instrText xml:space="preserve"> \h </w:instrText>
      </w:r>
      <w:r>
        <w:fldChar w:fldCharType="separate"/>
      </w:r>
      <w:del w:id="1798" w:author="Issam" w:date="2019-02-12T23:38:00Z">
        <w:r w:rsidR="00116825">
          <w:delText>145</w:delText>
        </w:r>
      </w:del>
      <w:ins w:id="1799" w:author="Issam" w:date="2019-02-12T23:38:00Z">
        <w:r>
          <w:t>148</w:t>
        </w:r>
      </w:ins>
      <w:r>
        <w:fldChar w:fldCharType="end"/>
      </w:r>
    </w:p>
    <w:p w14:paraId="1CF909C9" w14:textId="3F8B2239" w:rsidR="004041C3" w:rsidRPr="00175ED9" w:rsidRDefault="004041C3">
      <w:pPr>
        <w:pStyle w:val="41"/>
        <w:rPr>
          <w:rFonts w:ascii="Calibri" w:hAnsi="Calibri"/>
          <w:sz w:val="22"/>
          <w:szCs w:val="22"/>
        </w:rPr>
      </w:pPr>
      <w:r w:rsidRPr="004041C3">
        <w:t>9.3.1.101</w:t>
      </w:r>
      <w:r w:rsidRPr="00175ED9">
        <w:rPr>
          <w:rFonts w:ascii="Calibri" w:hAnsi="Calibri"/>
          <w:sz w:val="22"/>
          <w:szCs w:val="22"/>
        </w:rPr>
        <w:tab/>
      </w:r>
      <w:r>
        <w:t>Recommended RAN Nodes for Paging</w:t>
      </w:r>
      <w:r>
        <w:tab/>
      </w:r>
      <w:r>
        <w:fldChar w:fldCharType="begin" w:fldLock="1"/>
      </w:r>
      <w:r>
        <w:instrText xml:space="preserve"> PAGEREF _</w:instrText>
      </w:r>
      <w:del w:id="1800" w:author="Issam" w:date="2019-02-12T23:38:00Z">
        <w:r w:rsidR="00116825">
          <w:delInstrText>Toc525567647</w:delInstrText>
        </w:r>
      </w:del>
      <w:ins w:id="1801" w:author="Issam" w:date="2019-02-12T23:38:00Z">
        <w:r>
          <w:instrText>Toc534720635</w:instrText>
        </w:r>
      </w:ins>
      <w:r>
        <w:instrText xml:space="preserve"> \h </w:instrText>
      </w:r>
      <w:r>
        <w:fldChar w:fldCharType="separate"/>
      </w:r>
      <w:del w:id="1802" w:author="Issam" w:date="2019-02-12T23:38:00Z">
        <w:r w:rsidR="00116825">
          <w:delText>146</w:delText>
        </w:r>
      </w:del>
      <w:ins w:id="1803" w:author="Issam" w:date="2019-02-12T23:38:00Z">
        <w:r>
          <w:t>149</w:t>
        </w:r>
      </w:ins>
      <w:r>
        <w:fldChar w:fldCharType="end"/>
      </w:r>
    </w:p>
    <w:p w14:paraId="18F91FF7" w14:textId="161FF4AD" w:rsidR="004041C3" w:rsidRPr="00175ED9" w:rsidRDefault="004041C3">
      <w:pPr>
        <w:pStyle w:val="41"/>
        <w:rPr>
          <w:rFonts w:ascii="Calibri" w:hAnsi="Calibri"/>
          <w:sz w:val="22"/>
          <w:szCs w:val="22"/>
        </w:rPr>
      </w:pPr>
      <w:r w:rsidRPr="004041C3">
        <w:t>9.3.1.102</w:t>
      </w:r>
      <w:r w:rsidRPr="00175ED9">
        <w:rPr>
          <w:rFonts w:ascii="Calibri" w:hAnsi="Calibri"/>
          <w:sz w:val="22"/>
          <w:szCs w:val="22"/>
        </w:rPr>
        <w:tab/>
      </w:r>
      <w:r>
        <w:t>PDU Session Aggregate Maximum Bit Rate</w:t>
      </w:r>
      <w:r>
        <w:tab/>
      </w:r>
      <w:r>
        <w:fldChar w:fldCharType="begin" w:fldLock="1"/>
      </w:r>
      <w:r>
        <w:instrText xml:space="preserve"> PAGEREF _</w:instrText>
      </w:r>
      <w:del w:id="1804" w:author="Issam" w:date="2019-02-12T23:38:00Z">
        <w:r w:rsidR="00116825">
          <w:delInstrText>Toc525567648</w:delInstrText>
        </w:r>
      </w:del>
      <w:ins w:id="1805" w:author="Issam" w:date="2019-02-12T23:38:00Z">
        <w:r>
          <w:instrText>Toc534720636</w:instrText>
        </w:r>
      </w:ins>
      <w:r>
        <w:instrText xml:space="preserve"> \h </w:instrText>
      </w:r>
      <w:r>
        <w:fldChar w:fldCharType="separate"/>
      </w:r>
      <w:del w:id="1806" w:author="Issam" w:date="2019-02-12T23:38:00Z">
        <w:r w:rsidR="00116825">
          <w:delText>146</w:delText>
        </w:r>
      </w:del>
      <w:ins w:id="1807" w:author="Issam" w:date="2019-02-12T23:38:00Z">
        <w:r>
          <w:t>149</w:t>
        </w:r>
      </w:ins>
      <w:r>
        <w:fldChar w:fldCharType="end"/>
      </w:r>
    </w:p>
    <w:p w14:paraId="284C11B3" w14:textId="381B9ECE" w:rsidR="004041C3" w:rsidRPr="00175ED9" w:rsidRDefault="004041C3">
      <w:pPr>
        <w:pStyle w:val="41"/>
        <w:rPr>
          <w:rFonts w:ascii="Calibri" w:hAnsi="Calibri"/>
          <w:sz w:val="22"/>
          <w:szCs w:val="22"/>
        </w:rPr>
      </w:pPr>
      <w:r w:rsidRPr="004041C3">
        <w:t>9.3.1.103</w:t>
      </w:r>
      <w:r w:rsidRPr="00175ED9">
        <w:rPr>
          <w:rFonts w:ascii="Calibri" w:hAnsi="Calibri"/>
          <w:sz w:val="22"/>
          <w:szCs w:val="22"/>
        </w:rPr>
        <w:tab/>
      </w:r>
      <w:r>
        <w:t>Maximum Integrity Protected Data Rate</w:t>
      </w:r>
      <w:r>
        <w:tab/>
      </w:r>
      <w:r>
        <w:fldChar w:fldCharType="begin" w:fldLock="1"/>
      </w:r>
      <w:r>
        <w:instrText xml:space="preserve"> PAGEREF _</w:instrText>
      </w:r>
      <w:del w:id="1808" w:author="Issam" w:date="2019-02-12T23:38:00Z">
        <w:r w:rsidR="00116825">
          <w:delInstrText>Toc525567649</w:delInstrText>
        </w:r>
      </w:del>
      <w:ins w:id="1809" w:author="Issam" w:date="2019-02-12T23:38:00Z">
        <w:r>
          <w:instrText>Toc534720637</w:instrText>
        </w:r>
      </w:ins>
      <w:r>
        <w:instrText xml:space="preserve"> \h </w:instrText>
      </w:r>
      <w:r>
        <w:fldChar w:fldCharType="separate"/>
      </w:r>
      <w:del w:id="1810" w:author="Issam" w:date="2019-02-12T23:38:00Z">
        <w:r w:rsidR="00116825">
          <w:delText>146</w:delText>
        </w:r>
      </w:del>
      <w:ins w:id="1811" w:author="Issam" w:date="2019-02-12T23:38:00Z">
        <w:r>
          <w:t>149</w:t>
        </w:r>
      </w:ins>
      <w:r>
        <w:fldChar w:fldCharType="end"/>
      </w:r>
    </w:p>
    <w:p w14:paraId="094FBC63" w14:textId="49EA2D50" w:rsidR="004041C3" w:rsidRPr="00175ED9" w:rsidRDefault="004041C3">
      <w:pPr>
        <w:pStyle w:val="41"/>
        <w:rPr>
          <w:rFonts w:ascii="Calibri" w:hAnsi="Calibri"/>
          <w:sz w:val="22"/>
          <w:szCs w:val="22"/>
        </w:rPr>
      </w:pPr>
      <w:r w:rsidRPr="004041C3">
        <w:t>9.3.1.104</w:t>
      </w:r>
      <w:r w:rsidRPr="00175ED9">
        <w:rPr>
          <w:rFonts w:ascii="Calibri" w:hAnsi="Calibri"/>
          <w:sz w:val="22"/>
          <w:szCs w:val="22"/>
        </w:rPr>
        <w:tab/>
      </w:r>
      <w:r>
        <w:t>Overload Response</w:t>
      </w:r>
      <w:r>
        <w:tab/>
      </w:r>
      <w:r>
        <w:fldChar w:fldCharType="begin" w:fldLock="1"/>
      </w:r>
      <w:r>
        <w:instrText xml:space="preserve"> PAGEREF _</w:instrText>
      </w:r>
      <w:del w:id="1812" w:author="Issam" w:date="2019-02-12T23:38:00Z">
        <w:r w:rsidR="00116825">
          <w:delInstrText>Toc525567650</w:delInstrText>
        </w:r>
      </w:del>
      <w:ins w:id="1813" w:author="Issam" w:date="2019-02-12T23:38:00Z">
        <w:r>
          <w:instrText>Toc534720638</w:instrText>
        </w:r>
      </w:ins>
      <w:r>
        <w:instrText xml:space="preserve"> \h </w:instrText>
      </w:r>
      <w:r>
        <w:fldChar w:fldCharType="separate"/>
      </w:r>
      <w:del w:id="1814" w:author="Issam" w:date="2019-02-12T23:38:00Z">
        <w:r w:rsidR="00116825">
          <w:delText>147</w:delText>
        </w:r>
      </w:del>
      <w:ins w:id="1815" w:author="Issam" w:date="2019-02-12T23:38:00Z">
        <w:r>
          <w:t>150</w:t>
        </w:r>
      </w:ins>
      <w:r>
        <w:fldChar w:fldCharType="end"/>
      </w:r>
    </w:p>
    <w:p w14:paraId="52FACE36" w14:textId="23BEAF31" w:rsidR="004041C3" w:rsidRPr="00175ED9" w:rsidRDefault="004041C3">
      <w:pPr>
        <w:pStyle w:val="41"/>
        <w:rPr>
          <w:rFonts w:ascii="Calibri" w:hAnsi="Calibri"/>
          <w:sz w:val="22"/>
          <w:szCs w:val="22"/>
        </w:rPr>
      </w:pPr>
      <w:r w:rsidRPr="004041C3">
        <w:t>9.3.1.105</w:t>
      </w:r>
      <w:r w:rsidRPr="00175ED9">
        <w:rPr>
          <w:rFonts w:ascii="Calibri" w:hAnsi="Calibri"/>
          <w:sz w:val="22"/>
          <w:szCs w:val="22"/>
        </w:rPr>
        <w:tab/>
      </w:r>
      <w:r>
        <w:t>Overload Action</w:t>
      </w:r>
      <w:r>
        <w:tab/>
      </w:r>
      <w:r>
        <w:fldChar w:fldCharType="begin" w:fldLock="1"/>
      </w:r>
      <w:r>
        <w:instrText xml:space="preserve"> PAGEREF _</w:instrText>
      </w:r>
      <w:del w:id="1816" w:author="Issam" w:date="2019-02-12T23:38:00Z">
        <w:r w:rsidR="00116825">
          <w:delInstrText>Toc525567651</w:delInstrText>
        </w:r>
      </w:del>
      <w:ins w:id="1817" w:author="Issam" w:date="2019-02-12T23:38:00Z">
        <w:r>
          <w:instrText>Toc534720639</w:instrText>
        </w:r>
      </w:ins>
      <w:r>
        <w:instrText xml:space="preserve"> \h </w:instrText>
      </w:r>
      <w:r>
        <w:fldChar w:fldCharType="separate"/>
      </w:r>
      <w:del w:id="1818" w:author="Issam" w:date="2019-02-12T23:38:00Z">
        <w:r w:rsidR="00116825">
          <w:delText>147</w:delText>
        </w:r>
      </w:del>
      <w:ins w:id="1819" w:author="Issam" w:date="2019-02-12T23:38:00Z">
        <w:r>
          <w:t>150</w:t>
        </w:r>
      </w:ins>
      <w:r>
        <w:fldChar w:fldCharType="end"/>
      </w:r>
    </w:p>
    <w:p w14:paraId="7AC5BE33" w14:textId="58F3A187" w:rsidR="004041C3" w:rsidRPr="00175ED9" w:rsidRDefault="004041C3">
      <w:pPr>
        <w:pStyle w:val="41"/>
        <w:rPr>
          <w:rFonts w:ascii="Calibri" w:hAnsi="Calibri"/>
          <w:sz w:val="22"/>
          <w:szCs w:val="22"/>
        </w:rPr>
      </w:pPr>
      <w:r w:rsidRPr="004041C3">
        <w:t>9.3.1.106</w:t>
      </w:r>
      <w:r w:rsidRPr="00175ED9">
        <w:rPr>
          <w:rFonts w:ascii="Calibri" w:hAnsi="Calibri"/>
          <w:sz w:val="22"/>
          <w:szCs w:val="22"/>
        </w:rPr>
        <w:tab/>
      </w:r>
      <w:r>
        <w:t>Traffic Load Reduction Indication</w:t>
      </w:r>
      <w:r>
        <w:tab/>
      </w:r>
      <w:r>
        <w:fldChar w:fldCharType="begin" w:fldLock="1"/>
      </w:r>
      <w:r>
        <w:instrText xml:space="preserve"> PAGEREF _</w:instrText>
      </w:r>
      <w:del w:id="1820" w:author="Issam" w:date="2019-02-12T23:38:00Z">
        <w:r w:rsidR="00116825">
          <w:delInstrText>Toc525567652</w:delInstrText>
        </w:r>
      </w:del>
      <w:ins w:id="1821" w:author="Issam" w:date="2019-02-12T23:38:00Z">
        <w:r>
          <w:instrText>Toc534720640</w:instrText>
        </w:r>
      </w:ins>
      <w:r>
        <w:instrText xml:space="preserve"> \h </w:instrText>
      </w:r>
      <w:r>
        <w:fldChar w:fldCharType="separate"/>
      </w:r>
      <w:del w:id="1822" w:author="Issam" w:date="2019-02-12T23:38:00Z">
        <w:r w:rsidR="00116825">
          <w:delText>147</w:delText>
        </w:r>
      </w:del>
      <w:ins w:id="1823" w:author="Issam" w:date="2019-02-12T23:38:00Z">
        <w:r>
          <w:t>150</w:t>
        </w:r>
      </w:ins>
      <w:r>
        <w:fldChar w:fldCharType="end"/>
      </w:r>
    </w:p>
    <w:p w14:paraId="0F1EA51D" w14:textId="328825D4" w:rsidR="004041C3" w:rsidRPr="00175ED9" w:rsidRDefault="004041C3">
      <w:pPr>
        <w:pStyle w:val="41"/>
        <w:rPr>
          <w:rFonts w:ascii="Calibri" w:hAnsi="Calibri"/>
          <w:sz w:val="22"/>
          <w:szCs w:val="22"/>
        </w:rPr>
      </w:pPr>
      <w:r w:rsidRPr="004041C3">
        <w:t>9.3.1.107</w:t>
      </w:r>
      <w:r w:rsidRPr="00175ED9">
        <w:rPr>
          <w:rFonts w:ascii="Calibri" w:hAnsi="Calibri"/>
          <w:sz w:val="22"/>
          <w:szCs w:val="22"/>
        </w:rPr>
        <w:tab/>
      </w:r>
      <w:r>
        <w:t>Slice Overload List</w:t>
      </w:r>
      <w:r>
        <w:tab/>
      </w:r>
      <w:r>
        <w:fldChar w:fldCharType="begin" w:fldLock="1"/>
      </w:r>
      <w:r>
        <w:instrText xml:space="preserve"> PAGEREF _</w:instrText>
      </w:r>
      <w:del w:id="1824" w:author="Issam" w:date="2019-02-12T23:38:00Z">
        <w:r w:rsidR="00116825">
          <w:delInstrText>Toc525567653</w:delInstrText>
        </w:r>
      </w:del>
      <w:ins w:id="1825" w:author="Issam" w:date="2019-02-12T23:38:00Z">
        <w:r>
          <w:instrText>Toc534720641</w:instrText>
        </w:r>
      </w:ins>
      <w:r>
        <w:instrText xml:space="preserve"> \h </w:instrText>
      </w:r>
      <w:r>
        <w:fldChar w:fldCharType="separate"/>
      </w:r>
      <w:del w:id="1826" w:author="Issam" w:date="2019-02-12T23:38:00Z">
        <w:r w:rsidR="00116825">
          <w:delText>147</w:delText>
        </w:r>
      </w:del>
      <w:ins w:id="1827" w:author="Issam" w:date="2019-02-12T23:38:00Z">
        <w:r>
          <w:t>150</w:t>
        </w:r>
      </w:ins>
      <w:r>
        <w:fldChar w:fldCharType="end"/>
      </w:r>
    </w:p>
    <w:p w14:paraId="25B1034F" w14:textId="77777777" w:rsidR="004041C3" w:rsidRPr="00175ED9" w:rsidRDefault="004041C3">
      <w:pPr>
        <w:pStyle w:val="41"/>
        <w:rPr>
          <w:ins w:id="1828" w:author="Issam" w:date="2019-02-12T23:38:00Z"/>
          <w:rFonts w:ascii="Calibri" w:hAnsi="Calibri"/>
          <w:sz w:val="22"/>
          <w:szCs w:val="22"/>
        </w:rPr>
      </w:pPr>
      <w:ins w:id="1829" w:author="Issam" w:date="2019-02-12T23:38:00Z">
        <w:r w:rsidRPr="004041C3">
          <w:t>9.3.1.108</w:t>
        </w:r>
        <w:r w:rsidRPr="00175ED9">
          <w:rPr>
            <w:rFonts w:ascii="Calibri" w:hAnsi="Calibri"/>
            <w:sz w:val="22"/>
            <w:szCs w:val="22"/>
          </w:rPr>
          <w:tab/>
        </w:r>
        <w:r>
          <w:t>RAN Status Transfer Transparent Container</w:t>
        </w:r>
        <w:r>
          <w:tab/>
        </w:r>
        <w:r>
          <w:fldChar w:fldCharType="begin" w:fldLock="1"/>
        </w:r>
        <w:r>
          <w:instrText xml:space="preserve"> PAGEREF _Toc534720642 \h </w:instrText>
        </w:r>
        <w:r>
          <w:fldChar w:fldCharType="separate"/>
        </w:r>
        <w:r>
          <w:t>151</w:t>
        </w:r>
        <w:r>
          <w:fldChar w:fldCharType="end"/>
        </w:r>
      </w:ins>
    </w:p>
    <w:p w14:paraId="12D8A2E7" w14:textId="77777777" w:rsidR="004041C3" w:rsidRPr="00175ED9" w:rsidRDefault="004041C3">
      <w:pPr>
        <w:pStyle w:val="41"/>
        <w:rPr>
          <w:ins w:id="1830" w:author="Issam" w:date="2019-02-12T23:38:00Z"/>
          <w:rFonts w:ascii="Calibri" w:hAnsi="Calibri"/>
          <w:sz w:val="22"/>
          <w:szCs w:val="22"/>
        </w:rPr>
      </w:pPr>
      <w:ins w:id="1831" w:author="Issam" w:date="2019-02-12T23:38:00Z">
        <w:r>
          <w:t>9.3.1.109</w:t>
        </w:r>
        <w:r w:rsidRPr="00175ED9">
          <w:rPr>
            <w:rFonts w:ascii="Calibri" w:hAnsi="Calibri"/>
            <w:sz w:val="22"/>
            <w:szCs w:val="22"/>
          </w:rPr>
          <w:tab/>
        </w:r>
        <w:r w:rsidRPr="00EE618A">
          <w:rPr>
            <w:rFonts w:cs="Arial"/>
          </w:rPr>
          <w:t>COUNT Value for PDCP SN Length 12</w:t>
        </w:r>
        <w:r>
          <w:tab/>
        </w:r>
        <w:r>
          <w:fldChar w:fldCharType="begin" w:fldLock="1"/>
        </w:r>
        <w:r>
          <w:instrText xml:space="preserve"> PAGEREF _Toc534720643 \h </w:instrText>
        </w:r>
        <w:r>
          <w:fldChar w:fldCharType="separate"/>
        </w:r>
        <w:r>
          <w:t>153</w:t>
        </w:r>
        <w:r>
          <w:fldChar w:fldCharType="end"/>
        </w:r>
      </w:ins>
    </w:p>
    <w:p w14:paraId="1BEE2A0C" w14:textId="77777777" w:rsidR="004041C3" w:rsidRPr="00175ED9" w:rsidRDefault="004041C3">
      <w:pPr>
        <w:pStyle w:val="41"/>
        <w:rPr>
          <w:ins w:id="1832" w:author="Issam" w:date="2019-02-12T23:38:00Z"/>
          <w:rFonts w:ascii="Calibri" w:hAnsi="Calibri"/>
          <w:sz w:val="22"/>
          <w:szCs w:val="22"/>
        </w:rPr>
      </w:pPr>
      <w:ins w:id="1833" w:author="Issam" w:date="2019-02-12T23:38:00Z">
        <w:r>
          <w:t>9.3.1.110</w:t>
        </w:r>
        <w:r w:rsidRPr="00175ED9">
          <w:rPr>
            <w:rFonts w:ascii="Calibri" w:hAnsi="Calibri"/>
            <w:sz w:val="22"/>
            <w:szCs w:val="22"/>
          </w:rPr>
          <w:tab/>
        </w:r>
        <w:r w:rsidRPr="00EE618A">
          <w:rPr>
            <w:rFonts w:cs="Arial"/>
          </w:rPr>
          <w:t>COUNT Value for PDCP SN Length 18</w:t>
        </w:r>
        <w:r>
          <w:tab/>
        </w:r>
        <w:r>
          <w:fldChar w:fldCharType="begin" w:fldLock="1"/>
        </w:r>
        <w:r>
          <w:instrText xml:space="preserve"> PAGEREF _Toc534720644 \h </w:instrText>
        </w:r>
        <w:r>
          <w:fldChar w:fldCharType="separate"/>
        </w:r>
        <w:r>
          <w:t>153</w:t>
        </w:r>
        <w:r>
          <w:fldChar w:fldCharType="end"/>
        </w:r>
      </w:ins>
    </w:p>
    <w:p w14:paraId="1ACFD5B2" w14:textId="77777777" w:rsidR="004041C3" w:rsidRPr="00175ED9" w:rsidRDefault="004041C3">
      <w:pPr>
        <w:pStyle w:val="41"/>
        <w:rPr>
          <w:ins w:id="1834" w:author="Issam" w:date="2019-02-12T23:38:00Z"/>
          <w:rFonts w:ascii="Calibri" w:hAnsi="Calibri"/>
          <w:sz w:val="22"/>
          <w:szCs w:val="22"/>
        </w:rPr>
      </w:pPr>
      <w:ins w:id="1835" w:author="Issam" w:date="2019-02-12T23:38:00Z">
        <w:r>
          <w:t>9.3.1.111</w:t>
        </w:r>
        <w:r w:rsidRPr="00175ED9">
          <w:rPr>
            <w:rFonts w:ascii="Calibri" w:hAnsi="Calibri"/>
            <w:sz w:val="22"/>
            <w:szCs w:val="22"/>
          </w:rPr>
          <w:tab/>
        </w:r>
        <w:r>
          <w:t>RRC Establishment Cause</w:t>
        </w:r>
        <w:r>
          <w:tab/>
        </w:r>
        <w:r>
          <w:fldChar w:fldCharType="begin" w:fldLock="1"/>
        </w:r>
        <w:r>
          <w:instrText xml:space="preserve"> PAGEREF _Toc534720645 \h </w:instrText>
        </w:r>
        <w:r>
          <w:fldChar w:fldCharType="separate"/>
        </w:r>
        <w:r>
          <w:t>153</w:t>
        </w:r>
        <w:r>
          <w:fldChar w:fldCharType="end"/>
        </w:r>
      </w:ins>
    </w:p>
    <w:p w14:paraId="3245BE25" w14:textId="77777777" w:rsidR="004041C3" w:rsidRPr="00175ED9" w:rsidRDefault="004041C3">
      <w:pPr>
        <w:pStyle w:val="41"/>
        <w:rPr>
          <w:ins w:id="1836" w:author="Issam" w:date="2019-02-12T23:38:00Z"/>
          <w:rFonts w:ascii="Calibri" w:hAnsi="Calibri"/>
          <w:sz w:val="22"/>
          <w:szCs w:val="22"/>
        </w:rPr>
      </w:pPr>
      <w:ins w:id="1837" w:author="Issam" w:date="2019-02-12T23:38:00Z">
        <w:r>
          <w:t>9.3.1.112</w:t>
        </w:r>
        <w:r w:rsidRPr="00175ED9">
          <w:rPr>
            <w:rFonts w:ascii="Calibri" w:hAnsi="Calibri"/>
            <w:sz w:val="22"/>
            <w:szCs w:val="22"/>
          </w:rPr>
          <w:tab/>
        </w:r>
        <w:r>
          <w:t>Warning Area Coordinates</w:t>
        </w:r>
        <w:r>
          <w:tab/>
        </w:r>
        <w:r>
          <w:fldChar w:fldCharType="begin" w:fldLock="1"/>
        </w:r>
        <w:r>
          <w:instrText xml:space="preserve"> PAGEREF _Toc534720646 \h </w:instrText>
        </w:r>
        <w:r>
          <w:fldChar w:fldCharType="separate"/>
        </w:r>
        <w:r>
          <w:t>153</w:t>
        </w:r>
        <w:r>
          <w:fldChar w:fldCharType="end"/>
        </w:r>
      </w:ins>
    </w:p>
    <w:p w14:paraId="389C58EC" w14:textId="77777777" w:rsidR="004041C3" w:rsidRPr="00175ED9" w:rsidRDefault="004041C3">
      <w:pPr>
        <w:pStyle w:val="41"/>
        <w:rPr>
          <w:ins w:id="1838" w:author="Issam" w:date="2019-02-12T23:38:00Z"/>
          <w:rFonts w:ascii="Calibri" w:hAnsi="Calibri"/>
          <w:sz w:val="22"/>
          <w:szCs w:val="22"/>
        </w:rPr>
      </w:pPr>
      <w:ins w:id="1839" w:author="Issam" w:date="2019-02-12T23:38:00Z">
        <w:r>
          <w:t>9.3.1.113</w:t>
        </w:r>
        <w:r w:rsidRPr="00175ED9">
          <w:rPr>
            <w:rFonts w:ascii="Calibri" w:hAnsi="Calibri"/>
            <w:sz w:val="22"/>
            <w:szCs w:val="22"/>
          </w:rPr>
          <w:tab/>
        </w:r>
        <w:r>
          <w:t>Network Instance</w:t>
        </w:r>
        <w:r>
          <w:tab/>
        </w:r>
        <w:r>
          <w:fldChar w:fldCharType="begin" w:fldLock="1"/>
        </w:r>
        <w:r>
          <w:instrText xml:space="preserve"> PAGEREF _Toc534720647 \h </w:instrText>
        </w:r>
        <w:r>
          <w:fldChar w:fldCharType="separate"/>
        </w:r>
        <w:r>
          <w:t>153</w:t>
        </w:r>
        <w:r>
          <w:fldChar w:fldCharType="end"/>
        </w:r>
      </w:ins>
    </w:p>
    <w:p w14:paraId="610C3A83" w14:textId="6238B6D2" w:rsidR="004041C3" w:rsidRPr="00175ED9" w:rsidRDefault="004041C3">
      <w:pPr>
        <w:pStyle w:val="31"/>
        <w:rPr>
          <w:rFonts w:ascii="Calibri" w:hAnsi="Calibri"/>
          <w:sz w:val="22"/>
          <w:szCs w:val="22"/>
        </w:rPr>
      </w:pPr>
      <w:r>
        <w:t>9.3.2</w:t>
      </w:r>
      <w:r w:rsidRPr="00175ED9">
        <w:rPr>
          <w:rFonts w:ascii="Calibri" w:hAnsi="Calibri"/>
          <w:sz w:val="22"/>
          <w:szCs w:val="22"/>
        </w:rPr>
        <w:tab/>
      </w:r>
      <w:r>
        <w:t>Transport Network Layer Related IEs</w:t>
      </w:r>
      <w:r>
        <w:tab/>
      </w:r>
      <w:r>
        <w:fldChar w:fldCharType="begin" w:fldLock="1"/>
      </w:r>
      <w:r>
        <w:instrText xml:space="preserve"> PAGEREF _</w:instrText>
      </w:r>
      <w:del w:id="1840" w:author="Issam" w:date="2019-02-12T23:38:00Z">
        <w:r w:rsidR="00116825">
          <w:delInstrText>Toc525567654</w:delInstrText>
        </w:r>
      </w:del>
      <w:ins w:id="1841" w:author="Issam" w:date="2019-02-12T23:38:00Z">
        <w:r>
          <w:instrText>Toc534720648</w:instrText>
        </w:r>
      </w:ins>
      <w:r>
        <w:instrText xml:space="preserve"> \h </w:instrText>
      </w:r>
      <w:r>
        <w:fldChar w:fldCharType="separate"/>
      </w:r>
      <w:del w:id="1842" w:author="Issam" w:date="2019-02-12T23:38:00Z">
        <w:r w:rsidR="00116825">
          <w:delText>148</w:delText>
        </w:r>
      </w:del>
      <w:ins w:id="1843" w:author="Issam" w:date="2019-02-12T23:38:00Z">
        <w:r>
          <w:t>154</w:t>
        </w:r>
      </w:ins>
      <w:r>
        <w:fldChar w:fldCharType="end"/>
      </w:r>
    </w:p>
    <w:p w14:paraId="2D2D9932" w14:textId="5592AFC8" w:rsidR="004041C3" w:rsidRPr="00175ED9" w:rsidRDefault="004041C3">
      <w:pPr>
        <w:pStyle w:val="41"/>
        <w:rPr>
          <w:rFonts w:ascii="Calibri" w:hAnsi="Calibri"/>
          <w:sz w:val="22"/>
          <w:szCs w:val="22"/>
        </w:rPr>
      </w:pPr>
      <w:r w:rsidRPr="004041C3">
        <w:t>9.3.2.1</w:t>
      </w:r>
      <w:r w:rsidRPr="00175ED9">
        <w:rPr>
          <w:rFonts w:ascii="Calibri" w:hAnsi="Calibri"/>
          <w:sz w:val="22"/>
          <w:szCs w:val="22"/>
        </w:rPr>
        <w:tab/>
      </w:r>
      <w:r w:rsidRPr="00EE618A">
        <w:rPr>
          <w:rFonts w:eastAsia="SimSun"/>
        </w:rPr>
        <w:t>UP TNL Information</w:t>
      </w:r>
      <w:r>
        <w:tab/>
      </w:r>
      <w:r>
        <w:fldChar w:fldCharType="begin" w:fldLock="1"/>
      </w:r>
      <w:r>
        <w:instrText xml:space="preserve"> PAGEREF _</w:instrText>
      </w:r>
      <w:del w:id="1844" w:author="Issam" w:date="2019-02-12T23:38:00Z">
        <w:r w:rsidR="00116825">
          <w:delInstrText>Toc525567655</w:delInstrText>
        </w:r>
      </w:del>
      <w:ins w:id="1845" w:author="Issam" w:date="2019-02-12T23:38:00Z">
        <w:r>
          <w:instrText>Toc534720649</w:instrText>
        </w:r>
      </w:ins>
      <w:r>
        <w:instrText xml:space="preserve"> \h </w:instrText>
      </w:r>
      <w:r>
        <w:fldChar w:fldCharType="separate"/>
      </w:r>
      <w:del w:id="1846" w:author="Issam" w:date="2019-02-12T23:38:00Z">
        <w:r w:rsidR="00116825">
          <w:delText>148</w:delText>
        </w:r>
      </w:del>
      <w:ins w:id="1847" w:author="Issam" w:date="2019-02-12T23:38:00Z">
        <w:r>
          <w:t>154</w:t>
        </w:r>
      </w:ins>
      <w:r>
        <w:fldChar w:fldCharType="end"/>
      </w:r>
    </w:p>
    <w:p w14:paraId="495AD254" w14:textId="5FDF9A53" w:rsidR="004041C3" w:rsidRPr="00175ED9" w:rsidRDefault="004041C3">
      <w:pPr>
        <w:pStyle w:val="41"/>
        <w:rPr>
          <w:rFonts w:ascii="Calibri" w:hAnsi="Calibri"/>
          <w:sz w:val="22"/>
          <w:szCs w:val="22"/>
        </w:rPr>
      </w:pPr>
      <w:r>
        <w:t>9.3.2.2</w:t>
      </w:r>
      <w:r w:rsidRPr="00175ED9">
        <w:rPr>
          <w:rFonts w:ascii="Calibri" w:hAnsi="Calibri"/>
          <w:sz w:val="22"/>
          <w:szCs w:val="22"/>
        </w:rPr>
        <w:tab/>
      </w:r>
      <w:r>
        <w:rPr>
          <w:lang w:eastAsia="ja-JP"/>
        </w:rPr>
        <w:t>UP Transport Layer Information</w:t>
      </w:r>
      <w:r>
        <w:tab/>
      </w:r>
      <w:r>
        <w:fldChar w:fldCharType="begin" w:fldLock="1"/>
      </w:r>
      <w:r>
        <w:instrText xml:space="preserve"> PAGEREF _</w:instrText>
      </w:r>
      <w:del w:id="1848" w:author="Issam" w:date="2019-02-12T23:38:00Z">
        <w:r w:rsidR="00116825">
          <w:delInstrText>Toc525567656</w:delInstrText>
        </w:r>
      </w:del>
      <w:ins w:id="1849" w:author="Issam" w:date="2019-02-12T23:38:00Z">
        <w:r>
          <w:instrText>Toc534720650</w:instrText>
        </w:r>
      </w:ins>
      <w:r>
        <w:instrText xml:space="preserve"> \h </w:instrText>
      </w:r>
      <w:r>
        <w:fldChar w:fldCharType="separate"/>
      </w:r>
      <w:del w:id="1850" w:author="Issam" w:date="2019-02-12T23:38:00Z">
        <w:r w:rsidR="00116825">
          <w:delText>148</w:delText>
        </w:r>
      </w:del>
      <w:ins w:id="1851" w:author="Issam" w:date="2019-02-12T23:38:00Z">
        <w:r>
          <w:t>154</w:t>
        </w:r>
      </w:ins>
      <w:r>
        <w:fldChar w:fldCharType="end"/>
      </w:r>
    </w:p>
    <w:p w14:paraId="3C43BF13" w14:textId="7A8D967D" w:rsidR="004041C3" w:rsidRPr="00175ED9" w:rsidRDefault="004041C3">
      <w:pPr>
        <w:pStyle w:val="41"/>
        <w:rPr>
          <w:rFonts w:ascii="Calibri" w:hAnsi="Calibri"/>
          <w:sz w:val="22"/>
          <w:szCs w:val="22"/>
        </w:rPr>
      </w:pPr>
      <w:r>
        <w:t>9.3.2.3</w:t>
      </w:r>
      <w:r w:rsidRPr="00175ED9">
        <w:rPr>
          <w:rFonts w:ascii="Calibri" w:hAnsi="Calibri"/>
          <w:sz w:val="22"/>
          <w:szCs w:val="22"/>
        </w:rPr>
        <w:tab/>
      </w:r>
      <w:r>
        <w:rPr>
          <w:lang w:eastAsia="ja-JP"/>
        </w:rPr>
        <w:t>E-RAB ID</w:t>
      </w:r>
      <w:r>
        <w:tab/>
      </w:r>
      <w:r>
        <w:fldChar w:fldCharType="begin" w:fldLock="1"/>
      </w:r>
      <w:r>
        <w:instrText xml:space="preserve"> PAGEREF _</w:instrText>
      </w:r>
      <w:del w:id="1852" w:author="Issam" w:date="2019-02-12T23:38:00Z">
        <w:r w:rsidR="00116825">
          <w:delInstrText>Toc525567657</w:delInstrText>
        </w:r>
      </w:del>
      <w:ins w:id="1853" w:author="Issam" w:date="2019-02-12T23:38:00Z">
        <w:r>
          <w:instrText>Toc534720651</w:instrText>
        </w:r>
      </w:ins>
      <w:r>
        <w:instrText xml:space="preserve"> \h </w:instrText>
      </w:r>
      <w:r>
        <w:fldChar w:fldCharType="separate"/>
      </w:r>
      <w:del w:id="1854" w:author="Issam" w:date="2019-02-12T23:38:00Z">
        <w:r w:rsidR="00116825">
          <w:delText>148</w:delText>
        </w:r>
      </w:del>
      <w:ins w:id="1855" w:author="Issam" w:date="2019-02-12T23:38:00Z">
        <w:r>
          <w:t>154</w:t>
        </w:r>
      </w:ins>
      <w:r>
        <w:fldChar w:fldCharType="end"/>
      </w:r>
    </w:p>
    <w:p w14:paraId="0E061E96" w14:textId="53147349" w:rsidR="004041C3" w:rsidRPr="00175ED9" w:rsidRDefault="004041C3">
      <w:pPr>
        <w:pStyle w:val="41"/>
        <w:rPr>
          <w:rFonts w:ascii="Calibri" w:hAnsi="Calibri"/>
          <w:sz w:val="22"/>
          <w:szCs w:val="22"/>
        </w:rPr>
      </w:pPr>
      <w:r w:rsidRPr="004041C3">
        <w:t>9.3.2.4</w:t>
      </w:r>
      <w:r w:rsidRPr="00175ED9">
        <w:rPr>
          <w:rFonts w:ascii="Calibri" w:hAnsi="Calibri"/>
          <w:sz w:val="22"/>
          <w:szCs w:val="22"/>
        </w:rPr>
        <w:tab/>
      </w:r>
      <w:r w:rsidRPr="00EE618A">
        <w:rPr>
          <w:rFonts w:eastAsia="SimSun"/>
        </w:rPr>
        <w:t>Transport Layer Address</w:t>
      </w:r>
      <w:r>
        <w:tab/>
      </w:r>
      <w:r>
        <w:fldChar w:fldCharType="begin" w:fldLock="1"/>
      </w:r>
      <w:r>
        <w:instrText xml:space="preserve"> PAGEREF _</w:instrText>
      </w:r>
      <w:del w:id="1856" w:author="Issam" w:date="2019-02-12T23:38:00Z">
        <w:r w:rsidR="00116825">
          <w:delInstrText>Toc525567658</w:delInstrText>
        </w:r>
      </w:del>
      <w:ins w:id="1857" w:author="Issam" w:date="2019-02-12T23:38:00Z">
        <w:r>
          <w:instrText>Toc534720652</w:instrText>
        </w:r>
      </w:ins>
      <w:r>
        <w:instrText xml:space="preserve"> \h </w:instrText>
      </w:r>
      <w:r>
        <w:fldChar w:fldCharType="separate"/>
      </w:r>
      <w:del w:id="1858" w:author="Issam" w:date="2019-02-12T23:38:00Z">
        <w:r w:rsidR="00116825">
          <w:delText>148</w:delText>
        </w:r>
      </w:del>
      <w:ins w:id="1859" w:author="Issam" w:date="2019-02-12T23:38:00Z">
        <w:r>
          <w:t>155</w:t>
        </w:r>
      </w:ins>
      <w:r>
        <w:fldChar w:fldCharType="end"/>
      </w:r>
    </w:p>
    <w:p w14:paraId="1BD01C70" w14:textId="1D8A92C2" w:rsidR="004041C3" w:rsidRPr="00175ED9" w:rsidRDefault="004041C3">
      <w:pPr>
        <w:pStyle w:val="41"/>
        <w:rPr>
          <w:rFonts w:ascii="Calibri" w:hAnsi="Calibri"/>
          <w:sz w:val="22"/>
          <w:szCs w:val="22"/>
        </w:rPr>
      </w:pPr>
      <w:r w:rsidRPr="004041C3">
        <w:t>9.3.2.5</w:t>
      </w:r>
      <w:r w:rsidRPr="00175ED9">
        <w:rPr>
          <w:rFonts w:ascii="Calibri" w:hAnsi="Calibri"/>
          <w:sz w:val="22"/>
          <w:szCs w:val="22"/>
        </w:rPr>
        <w:tab/>
      </w:r>
      <w:r w:rsidRPr="00EE618A">
        <w:rPr>
          <w:rFonts w:eastAsia="SimSun"/>
        </w:rPr>
        <w:t>GTP-TEID</w:t>
      </w:r>
      <w:r>
        <w:tab/>
      </w:r>
      <w:r>
        <w:fldChar w:fldCharType="begin" w:fldLock="1"/>
      </w:r>
      <w:r>
        <w:instrText xml:space="preserve"> PAGEREF _</w:instrText>
      </w:r>
      <w:del w:id="1860" w:author="Issam" w:date="2019-02-12T23:38:00Z">
        <w:r w:rsidR="00116825">
          <w:delInstrText>Toc525567659</w:delInstrText>
        </w:r>
      </w:del>
      <w:ins w:id="1861" w:author="Issam" w:date="2019-02-12T23:38:00Z">
        <w:r>
          <w:instrText>Toc534720653</w:instrText>
        </w:r>
      </w:ins>
      <w:r>
        <w:instrText xml:space="preserve"> \h </w:instrText>
      </w:r>
      <w:r>
        <w:fldChar w:fldCharType="separate"/>
      </w:r>
      <w:del w:id="1862" w:author="Issam" w:date="2019-02-12T23:38:00Z">
        <w:r w:rsidR="00116825">
          <w:delText>149</w:delText>
        </w:r>
      </w:del>
      <w:ins w:id="1863" w:author="Issam" w:date="2019-02-12T23:38:00Z">
        <w:r>
          <w:t>155</w:t>
        </w:r>
      </w:ins>
      <w:r>
        <w:fldChar w:fldCharType="end"/>
      </w:r>
    </w:p>
    <w:p w14:paraId="19DFB428" w14:textId="1BB6A3DB" w:rsidR="004041C3" w:rsidRPr="00175ED9" w:rsidRDefault="004041C3">
      <w:pPr>
        <w:pStyle w:val="41"/>
        <w:rPr>
          <w:rFonts w:ascii="Calibri" w:hAnsi="Calibri"/>
          <w:sz w:val="22"/>
          <w:szCs w:val="22"/>
        </w:rPr>
      </w:pPr>
      <w:r w:rsidRPr="004041C3">
        <w:t>9.3.2.6</w:t>
      </w:r>
      <w:r w:rsidRPr="00175ED9">
        <w:rPr>
          <w:rFonts w:ascii="Calibri" w:hAnsi="Calibri"/>
          <w:sz w:val="22"/>
          <w:szCs w:val="22"/>
        </w:rPr>
        <w:tab/>
      </w:r>
      <w:r w:rsidRPr="00EE618A">
        <w:rPr>
          <w:rFonts w:eastAsia="SimSun"/>
        </w:rPr>
        <w:t>CP Transport Layer Information</w:t>
      </w:r>
      <w:r>
        <w:tab/>
      </w:r>
      <w:r>
        <w:fldChar w:fldCharType="begin" w:fldLock="1"/>
      </w:r>
      <w:r>
        <w:instrText xml:space="preserve"> PAGEREF _</w:instrText>
      </w:r>
      <w:del w:id="1864" w:author="Issam" w:date="2019-02-12T23:38:00Z">
        <w:r w:rsidR="00116825">
          <w:delInstrText>Toc525567660</w:delInstrText>
        </w:r>
      </w:del>
      <w:ins w:id="1865" w:author="Issam" w:date="2019-02-12T23:38:00Z">
        <w:r>
          <w:instrText>Toc534720654</w:instrText>
        </w:r>
      </w:ins>
      <w:r>
        <w:instrText xml:space="preserve"> \h </w:instrText>
      </w:r>
      <w:r>
        <w:fldChar w:fldCharType="separate"/>
      </w:r>
      <w:del w:id="1866" w:author="Issam" w:date="2019-02-12T23:38:00Z">
        <w:r w:rsidR="00116825">
          <w:delText>149</w:delText>
        </w:r>
      </w:del>
      <w:ins w:id="1867" w:author="Issam" w:date="2019-02-12T23:38:00Z">
        <w:r>
          <w:t>155</w:t>
        </w:r>
      </w:ins>
      <w:r>
        <w:fldChar w:fldCharType="end"/>
      </w:r>
    </w:p>
    <w:p w14:paraId="360F103D" w14:textId="74DE36BD" w:rsidR="004041C3" w:rsidRPr="00175ED9" w:rsidRDefault="004041C3">
      <w:pPr>
        <w:pStyle w:val="41"/>
        <w:rPr>
          <w:rFonts w:ascii="Calibri" w:hAnsi="Calibri"/>
          <w:sz w:val="22"/>
          <w:szCs w:val="22"/>
        </w:rPr>
      </w:pPr>
      <w:r>
        <w:t>9.3.2.7</w:t>
      </w:r>
      <w:r w:rsidRPr="00175ED9">
        <w:rPr>
          <w:rFonts w:ascii="Calibri" w:hAnsi="Calibri"/>
          <w:sz w:val="22"/>
          <w:szCs w:val="22"/>
        </w:rPr>
        <w:tab/>
      </w:r>
      <w:r>
        <w:t>TNL Association List</w:t>
      </w:r>
      <w:r>
        <w:tab/>
      </w:r>
      <w:r>
        <w:fldChar w:fldCharType="begin" w:fldLock="1"/>
      </w:r>
      <w:r>
        <w:instrText xml:space="preserve"> PAGEREF _</w:instrText>
      </w:r>
      <w:del w:id="1868" w:author="Issam" w:date="2019-02-12T23:38:00Z">
        <w:r w:rsidR="00116825">
          <w:delInstrText>Toc525567661</w:delInstrText>
        </w:r>
      </w:del>
      <w:ins w:id="1869" w:author="Issam" w:date="2019-02-12T23:38:00Z">
        <w:r>
          <w:instrText>Toc534720655</w:instrText>
        </w:r>
      </w:ins>
      <w:r>
        <w:instrText xml:space="preserve"> \h </w:instrText>
      </w:r>
      <w:r>
        <w:fldChar w:fldCharType="separate"/>
      </w:r>
      <w:del w:id="1870" w:author="Issam" w:date="2019-02-12T23:38:00Z">
        <w:r w:rsidR="00116825">
          <w:delText>149</w:delText>
        </w:r>
      </w:del>
      <w:ins w:id="1871" w:author="Issam" w:date="2019-02-12T23:38:00Z">
        <w:r>
          <w:t>155</w:t>
        </w:r>
      </w:ins>
      <w:r>
        <w:fldChar w:fldCharType="end"/>
      </w:r>
    </w:p>
    <w:p w14:paraId="7AEEC65A" w14:textId="3154F26A" w:rsidR="004041C3" w:rsidRPr="00175ED9" w:rsidRDefault="004041C3">
      <w:pPr>
        <w:pStyle w:val="41"/>
        <w:rPr>
          <w:rFonts w:ascii="Calibri" w:hAnsi="Calibri"/>
          <w:sz w:val="22"/>
          <w:szCs w:val="22"/>
        </w:rPr>
      </w:pPr>
      <w:r>
        <w:t>9.3.2.8</w:t>
      </w:r>
      <w:r w:rsidRPr="00175ED9">
        <w:rPr>
          <w:rFonts w:ascii="Calibri" w:hAnsi="Calibri"/>
          <w:sz w:val="22"/>
          <w:szCs w:val="22"/>
        </w:rPr>
        <w:tab/>
      </w:r>
      <w:r>
        <w:t>QoS Flow per TNL Information</w:t>
      </w:r>
      <w:r>
        <w:tab/>
      </w:r>
      <w:r>
        <w:fldChar w:fldCharType="begin" w:fldLock="1"/>
      </w:r>
      <w:r>
        <w:instrText xml:space="preserve"> PAGEREF _</w:instrText>
      </w:r>
      <w:del w:id="1872" w:author="Issam" w:date="2019-02-12T23:38:00Z">
        <w:r w:rsidR="00116825">
          <w:delInstrText>Toc525567662</w:delInstrText>
        </w:r>
      </w:del>
      <w:ins w:id="1873" w:author="Issam" w:date="2019-02-12T23:38:00Z">
        <w:r>
          <w:instrText>Toc534720656</w:instrText>
        </w:r>
      </w:ins>
      <w:r>
        <w:instrText xml:space="preserve"> \h </w:instrText>
      </w:r>
      <w:r>
        <w:fldChar w:fldCharType="separate"/>
      </w:r>
      <w:del w:id="1874" w:author="Issam" w:date="2019-02-12T23:38:00Z">
        <w:r w:rsidR="00116825">
          <w:delText>149</w:delText>
        </w:r>
      </w:del>
      <w:ins w:id="1875" w:author="Issam" w:date="2019-02-12T23:38:00Z">
        <w:r>
          <w:t>155</w:t>
        </w:r>
      </w:ins>
      <w:r>
        <w:fldChar w:fldCharType="end"/>
      </w:r>
    </w:p>
    <w:p w14:paraId="353C74DD" w14:textId="399A8CD3" w:rsidR="004041C3" w:rsidRPr="00175ED9" w:rsidRDefault="004041C3">
      <w:pPr>
        <w:pStyle w:val="41"/>
        <w:rPr>
          <w:rFonts w:ascii="Calibri" w:hAnsi="Calibri"/>
          <w:sz w:val="22"/>
          <w:szCs w:val="22"/>
        </w:rPr>
      </w:pPr>
      <w:r>
        <w:t>9.3.2.9</w:t>
      </w:r>
      <w:r w:rsidRPr="00175ED9">
        <w:rPr>
          <w:rFonts w:ascii="Calibri" w:hAnsi="Calibri"/>
          <w:sz w:val="22"/>
          <w:szCs w:val="22"/>
        </w:rPr>
        <w:tab/>
      </w:r>
      <w:r>
        <w:t>TNL Association Usage</w:t>
      </w:r>
      <w:r>
        <w:tab/>
      </w:r>
      <w:r>
        <w:fldChar w:fldCharType="begin" w:fldLock="1"/>
      </w:r>
      <w:r>
        <w:instrText xml:space="preserve"> PAGEREF _</w:instrText>
      </w:r>
      <w:del w:id="1876" w:author="Issam" w:date="2019-02-12T23:38:00Z">
        <w:r w:rsidR="00116825">
          <w:delInstrText>Toc525567663</w:delInstrText>
        </w:r>
      </w:del>
      <w:ins w:id="1877" w:author="Issam" w:date="2019-02-12T23:38:00Z">
        <w:r>
          <w:instrText>Toc534720657</w:instrText>
        </w:r>
      </w:ins>
      <w:r>
        <w:instrText xml:space="preserve"> \h </w:instrText>
      </w:r>
      <w:r>
        <w:fldChar w:fldCharType="separate"/>
      </w:r>
      <w:del w:id="1878" w:author="Issam" w:date="2019-02-12T23:38:00Z">
        <w:r w:rsidR="00116825">
          <w:delText>149</w:delText>
        </w:r>
      </w:del>
      <w:ins w:id="1879" w:author="Issam" w:date="2019-02-12T23:38:00Z">
        <w:r>
          <w:t>156</w:t>
        </w:r>
      </w:ins>
      <w:r>
        <w:fldChar w:fldCharType="end"/>
      </w:r>
    </w:p>
    <w:p w14:paraId="6B5C1A06" w14:textId="581F41BC" w:rsidR="004041C3" w:rsidRPr="00175ED9" w:rsidRDefault="004041C3">
      <w:pPr>
        <w:pStyle w:val="41"/>
        <w:rPr>
          <w:rFonts w:ascii="Calibri" w:hAnsi="Calibri"/>
          <w:sz w:val="22"/>
          <w:szCs w:val="22"/>
        </w:rPr>
      </w:pPr>
      <w:r>
        <w:t>9.3.2.10</w:t>
      </w:r>
      <w:r w:rsidRPr="00175ED9">
        <w:rPr>
          <w:rFonts w:ascii="Calibri" w:hAnsi="Calibri"/>
          <w:sz w:val="22"/>
          <w:szCs w:val="22"/>
        </w:rPr>
        <w:tab/>
      </w:r>
      <w:r>
        <w:t>TNL Address Weight Factor</w:t>
      </w:r>
      <w:r>
        <w:tab/>
      </w:r>
      <w:r>
        <w:fldChar w:fldCharType="begin" w:fldLock="1"/>
      </w:r>
      <w:r>
        <w:instrText xml:space="preserve"> PAGEREF _</w:instrText>
      </w:r>
      <w:del w:id="1880" w:author="Issam" w:date="2019-02-12T23:38:00Z">
        <w:r w:rsidR="00116825">
          <w:delInstrText>Toc525567664</w:delInstrText>
        </w:r>
      </w:del>
      <w:ins w:id="1881" w:author="Issam" w:date="2019-02-12T23:38:00Z">
        <w:r>
          <w:instrText>Toc534720658</w:instrText>
        </w:r>
      </w:ins>
      <w:r>
        <w:instrText xml:space="preserve"> \h </w:instrText>
      </w:r>
      <w:r>
        <w:fldChar w:fldCharType="separate"/>
      </w:r>
      <w:del w:id="1882" w:author="Issam" w:date="2019-02-12T23:38:00Z">
        <w:r w:rsidR="00116825">
          <w:delText>150</w:delText>
        </w:r>
      </w:del>
      <w:ins w:id="1883" w:author="Issam" w:date="2019-02-12T23:38:00Z">
        <w:r>
          <w:t>156</w:t>
        </w:r>
      </w:ins>
      <w:r>
        <w:fldChar w:fldCharType="end"/>
      </w:r>
    </w:p>
    <w:p w14:paraId="475F4CEB" w14:textId="5310BFA0" w:rsidR="004041C3" w:rsidRPr="00175ED9" w:rsidRDefault="004041C3">
      <w:pPr>
        <w:pStyle w:val="31"/>
        <w:rPr>
          <w:rFonts w:ascii="Calibri" w:hAnsi="Calibri"/>
          <w:sz w:val="22"/>
          <w:szCs w:val="22"/>
        </w:rPr>
      </w:pPr>
      <w:r>
        <w:t>9.3.3</w:t>
      </w:r>
      <w:r w:rsidRPr="00175ED9">
        <w:rPr>
          <w:rFonts w:ascii="Calibri" w:hAnsi="Calibri"/>
          <w:sz w:val="22"/>
          <w:szCs w:val="22"/>
        </w:rPr>
        <w:tab/>
      </w:r>
      <w:r>
        <w:t>NAS Related IEs</w:t>
      </w:r>
      <w:r>
        <w:tab/>
      </w:r>
      <w:r>
        <w:fldChar w:fldCharType="begin" w:fldLock="1"/>
      </w:r>
      <w:r>
        <w:instrText xml:space="preserve"> PAGEREF _</w:instrText>
      </w:r>
      <w:del w:id="1884" w:author="Issam" w:date="2019-02-12T23:38:00Z">
        <w:r w:rsidR="00116825">
          <w:delInstrText>Toc525567665</w:delInstrText>
        </w:r>
      </w:del>
      <w:ins w:id="1885" w:author="Issam" w:date="2019-02-12T23:38:00Z">
        <w:r>
          <w:instrText>Toc534720659</w:instrText>
        </w:r>
      </w:ins>
      <w:r>
        <w:instrText xml:space="preserve"> \h </w:instrText>
      </w:r>
      <w:r>
        <w:fldChar w:fldCharType="separate"/>
      </w:r>
      <w:del w:id="1886" w:author="Issam" w:date="2019-02-12T23:38:00Z">
        <w:r w:rsidR="00116825">
          <w:delText>150</w:delText>
        </w:r>
      </w:del>
      <w:ins w:id="1887" w:author="Issam" w:date="2019-02-12T23:38:00Z">
        <w:r>
          <w:t>156</w:t>
        </w:r>
      </w:ins>
      <w:r>
        <w:fldChar w:fldCharType="end"/>
      </w:r>
    </w:p>
    <w:p w14:paraId="2E16AD36" w14:textId="082C8F74" w:rsidR="004041C3" w:rsidRPr="00175ED9" w:rsidRDefault="004041C3">
      <w:pPr>
        <w:pStyle w:val="41"/>
        <w:rPr>
          <w:rFonts w:ascii="Calibri" w:hAnsi="Calibri"/>
          <w:sz w:val="22"/>
          <w:szCs w:val="22"/>
        </w:rPr>
      </w:pPr>
      <w:r w:rsidRPr="004041C3">
        <w:t>9.3.3.1</w:t>
      </w:r>
      <w:r w:rsidRPr="00175ED9">
        <w:rPr>
          <w:rFonts w:ascii="Calibri" w:hAnsi="Calibri"/>
          <w:sz w:val="22"/>
          <w:szCs w:val="22"/>
        </w:rPr>
        <w:tab/>
      </w:r>
      <w:r w:rsidRPr="00EE618A">
        <w:rPr>
          <w:rFonts w:eastAsia="Batang"/>
        </w:rPr>
        <w:t>AMF UE NGAP ID</w:t>
      </w:r>
      <w:r>
        <w:tab/>
      </w:r>
      <w:r>
        <w:fldChar w:fldCharType="begin" w:fldLock="1"/>
      </w:r>
      <w:r>
        <w:instrText xml:space="preserve"> PAGEREF _</w:instrText>
      </w:r>
      <w:del w:id="1888" w:author="Issam" w:date="2019-02-12T23:38:00Z">
        <w:r w:rsidR="00116825">
          <w:delInstrText>Toc525567666</w:delInstrText>
        </w:r>
      </w:del>
      <w:ins w:id="1889" w:author="Issam" w:date="2019-02-12T23:38:00Z">
        <w:r>
          <w:instrText>Toc534720660</w:instrText>
        </w:r>
      </w:ins>
      <w:r>
        <w:instrText xml:space="preserve"> \h </w:instrText>
      </w:r>
      <w:r>
        <w:fldChar w:fldCharType="separate"/>
      </w:r>
      <w:del w:id="1890" w:author="Issam" w:date="2019-02-12T23:38:00Z">
        <w:r w:rsidR="00116825">
          <w:delText>150</w:delText>
        </w:r>
      </w:del>
      <w:ins w:id="1891" w:author="Issam" w:date="2019-02-12T23:38:00Z">
        <w:r>
          <w:t>156</w:t>
        </w:r>
      </w:ins>
      <w:r>
        <w:fldChar w:fldCharType="end"/>
      </w:r>
    </w:p>
    <w:p w14:paraId="36FFC24A" w14:textId="6E775ECA" w:rsidR="004041C3" w:rsidRPr="00175ED9" w:rsidRDefault="004041C3">
      <w:pPr>
        <w:pStyle w:val="41"/>
        <w:rPr>
          <w:rFonts w:ascii="Calibri" w:hAnsi="Calibri"/>
          <w:sz w:val="22"/>
          <w:szCs w:val="22"/>
        </w:rPr>
      </w:pPr>
      <w:r w:rsidRPr="004041C3">
        <w:t>9.3.3.2</w:t>
      </w:r>
      <w:r w:rsidRPr="00175ED9">
        <w:rPr>
          <w:rFonts w:ascii="Calibri" w:hAnsi="Calibri"/>
          <w:sz w:val="22"/>
          <w:szCs w:val="22"/>
        </w:rPr>
        <w:tab/>
      </w:r>
      <w:r w:rsidRPr="00EE618A">
        <w:rPr>
          <w:rFonts w:eastAsia="Batang"/>
        </w:rPr>
        <w:t>RAN UE NGAP ID</w:t>
      </w:r>
      <w:r>
        <w:tab/>
      </w:r>
      <w:r>
        <w:fldChar w:fldCharType="begin" w:fldLock="1"/>
      </w:r>
      <w:r>
        <w:instrText xml:space="preserve"> PAGEREF _</w:instrText>
      </w:r>
      <w:del w:id="1892" w:author="Issam" w:date="2019-02-12T23:38:00Z">
        <w:r w:rsidR="00116825">
          <w:delInstrText>Toc525567667</w:delInstrText>
        </w:r>
      </w:del>
      <w:ins w:id="1893" w:author="Issam" w:date="2019-02-12T23:38:00Z">
        <w:r>
          <w:instrText>Toc534720661</w:instrText>
        </w:r>
      </w:ins>
      <w:r>
        <w:instrText xml:space="preserve"> \h </w:instrText>
      </w:r>
      <w:r>
        <w:fldChar w:fldCharType="separate"/>
      </w:r>
      <w:del w:id="1894" w:author="Issam" w:date="2019-02-12T23:38:00Z">
        <w:r w:rsidR="00116825">
          <w:delText>150</w:delText>
        </w:r>
      </w:del>
      <w:ins w:id="1895" w:author="Issam" w:date="2019-02-12T23:38:00Z">
        <w:r>
          <w:t>156</w:t>
        </w:r>
      </w:ins>
      <w:r>
        <w:fldChar w:fldCharType="end"/>
      </w:r>
    </w:p>
    <w:p w14:paraId="0CCD6A47" w14:textId="64DEE3BC" w:rsidR="004041C3" w:rsidRPr="00175ED9" w:rsidRDefault="004041C3">
      <w:pPr>
        <w:pStyle w:val="41"/>
        <w:rPr>
          <w:rFonts w:ascii="Calibri" w:hAnsi="Calibri"/>
          <w:sz w:val="22"/>
          <w:szCs w:val="22"/>
        </w:rPr>
      </w:pPr>
      <w:r>
        <w:t>9.3.3.3</w:t>
      </w:r>
      <w:r w:rsidRPr="00175ED9">
        <w:rPr>
          <w:rFonts w:ascii="Calibri" w:hAnsi="Calibri"/>
          <w:sz w:val="22"/>
          <w:szCs w:val="22"/>
        </w:rPr>
        <w:tab/>
      </w:r>
      <w:r>
        <w:t>GUAMI</w:t>
      </w:r>
      <w:r>
        <w:tab/>
      </w:r>
      <w:r>
        <w:fldChar w:fldCharType="begin" w:fldLock="1"/>
      </w:r>
      <w:r>
        <w:instrText xml:space="preserve"> PAGEREF _</w:instrText>
      </w:r>
      <w:del w:id="1896" w:author="Issam" w:date="2019-02-12T23:38:00Z">
        <w:r w:rsidR="00116825">
          <w:delInstrText>Toc525567668</w:delInstrText>
        </w:r>
      </w:del>
      <w:ins w:id="1897" w:author="Issam" w:date="2019-02-12T23:38:00Z">
        <w:r>
          <w:instrText>Toc534720662</w:instrText>
        </w:r>
      </w:ins>
      <w:r>
        <w:instrText xml:space="preserve"> \h </w:instrText>
      </w:r>
      <w:r>
        <w:fldChar w:fldCharType="separate"/>
      </w:r>
      <w:del w:id="1898" w:author="Issam" w:date="2019-02-12T23:38:00Z">
        <w:r w:rsidR="00116825">
          <w:delText>150</w:delText>
        </w:r>
      </w:del>
      <w:ins w:id="1899" w:author="Issam" w:date="2019-02-12T23:38:00Z">
        <w:r>
          <w:t>156</w:t>
        </w:r>
      </w:ins>
      <w:r>
        <w:fldChar w:fldCharType="end"/>
      </w:r>
    </w:p>
    <w:p w14:paraId="3F72CDA8" w14:textId="32DDFB0E" w:rsidR="004041C3" w:rsidRPr="00175ED9" w:rsidRDefault="004041C3">
      <w:pPr>
        <w:pStyle w:val="41"/>
        <w:rPr>
          <w:rFonts w:ascii="Calibri" w:hAnsi="Calibri"/>
          <w:sz w:val="22"/>
          <w:szCs w:val="22"/>
        </w:rPr>
      </w:pPr>
      <w:r w:rsidRPr="004041C3">
        <w:t>9.3.3.4</w:t>
      </w:r>
      <w:r w:rsidRPr="00175ED9">
        <w:rPr>
          <w:rFonts w:ascii="Calibri" w:hAnsi="Calibri"/>
          <w:sz w:val="22"/>
          <w:szCs w:val="22"/>
        </w:rPr>
        <w:tab/>
      </w:r>
      <w:r w:rsidRPr="00EE618A">
        <w:rPr>
          <w:rFonts w:eastAsia="Batang"/>
        </w:rPr>
        <w:t>NAS-PDU</w:t>
      </w:r>
      <w:r>
        <w:tab/>
      </w:r>
      <w:r>
        <w:fldChar w:fldCharType="begin" w:fldLock="1"/>
      </w:r>
      <w:r>
        <w:instrText xml:space="preserve"> PAGEREF _</w:instrText>
      </w:r>
      <w:del w:id="1900" w:author="Issam" w:date="2019-02-12T23:38:00Z">
        <w:r w:rsidR="00116825">
          <w:delInstrText>Toc525567669</w:delInstrText>
        </w:r>
      </w:del>
      <w:ins w:id="1901" w:author="Issam" w:date="2019-02-12T23:38:00Z">
        <w:r>
          <w:instrText>Toc534720663</w:instrText>
        </w:r>
      </w:ins>
      <w:r>
        <w:instrText xml:space="preserve"> \h </w:instrText>
      </w:r>
      <w:r>
        <w:fldChar w:fldCharType="separate"/>
      </w:r>
      <w:del w:id="1902" w:author="Issam" w:date="2019-02-12T23:38:00Z">
        <w:r w:rsidR="00116825">
          <w:delText>151</w:delText>
        </w:r>
      </w:del>
      <w:ins w:id="1903" w:author="Issam" w:date="2019-02-12T23:38:00Z">
        <w:r>
          <w:t>157</w:t>
        </w:r>
      </w:ins>
      <w:r>
        <w:fldChar w:fldCharType="end"/>
      </w:r>
    </w:p>
    <w:p w14:paraId="324871C9" w14:textId="3A9A0705" w:rsidR="004041C3" w:rsidRPr="00175ED9" w:rsidRDefault="004041C3">
      <w:pPr>
        <w:pStyle w:val="41"/>
        <w:rPr>
          <w:rFonts w:ascii="Calibri" w:hAnsi="Calibri"/>
          <w:sz w:val="22"/>
          <w:szCs w:val="22"/>
        </w:rPr>
      </w:pPr>
      <w:r>
        <w:t>9.3.3.5</w:t>
      </w:r>
      <w:r w:rsidRPr="00175ED9">
        <w:rPr>
          <w:rFonts w:ascii="Calibri" w:hAnsi="Calibri"/>
          <w:sz w:val="22"/>
          <w:szCs w:val="22"/>
        </w:rPr>
        <w:tab/>
      </w:r>
      <w:r>
        <w:t>PLMN Identity</w:t>
      </w:r>
      <w:r>
        <w:tab/>
      </w:r>
      <w:r>
        <w:fldChar w:fldCharType="begin" w:fldLock="1"/>
      </w:r>
      <w:r>
        <w:instrText xml:space="preserve"> PAGEREF _</w:instrText>
      </w:r>
      <w:del w:id="1904" w:author="Issam" w:date="2019-02-12T23:38:00Z">
        <w:r w:rsidR="00116825">
          <w:delInstrText>Toc525567670</w:delInstrText>
        </w:r>
      </w:del>
      <w:ins w:id="1905" w:author="Issam" w:date="2019-02-12T23:38:00Z">
        <w:r>
          <w:instrText>Toc534720664</w:instrText>
        </w:r>
      </w:ins>
      <w:r>
        <w:instrText xml:space="preserve"> \h </w:instrText>
      </w:r>
      <w:r>
        <w:fldChar w:fldCharType="separate"/>
      </w:r>
      <w:del w:id="1906" w:author="Issam" w:date="2019-02-12T23:38:00Z">
        <w:r w:rsidR="00116825">
          <w:delText>151</w:delText>
        </w:r>
      </w:del>
      <w:ins w:id="1907" w:author="Issam" w:date="2019-02-12T23:38:00Z">
        <w:r>
          <w:t>157</w:t>
        </w:r>
      </w:ins>
      <w:r>
        <w:fldChar w:fldCharType="end"/>
      </w:r>
    </w:p>
    <w:p w14:paraId="2041F800" w14:textId="63607B4F" w:rsidR="004041C3" w:rsidRPr="00175ED9" w:rsidRDefault="004041C3">
      <w:pPr>
        <w:pStyle w:val="41"/>
        <w:rPr>
          <w:rFonts w:ascii="Calibri" w:hAnsi="Calibri"/>
          <w:sz w:val="22"/>
          <w:szCs w:val="22"/>
        </w:rPr>
      </w:pPr>
      <w:r>
        <w:t>9.3.3.6</w:t>
      </w:r>
      <w:r w:rsidRPr="00175ED9">
        <w:rPr>
          <w:rFonts w:ascii="Calibri" w:hAnsi="Calibri"/>
          <w:sz w:val="22"/>
          <w:szCs w:val="22"/>
        </w:rPr>
        <w:tab/>
      </w:r>
      <w:r>
        <w:t>SON Configuration Transfer</w:t>
      </w:r>
      <w:r>
        <w:tab/>
      </w:r>
      <w:r>
        <w:fldChar w:fldCharType="begin" w:fldLock="1"/>
      </w:r>
      <w:r>
        <w:instrText xml:space="preserve"> PAGEREF _</w:instrText>
      </w:r>
      <w:del w:id="1908" w:author="Issam" w:date="2019-02-12T23:38:00Z">
        <w:r w:rsidR="00116825">
          <w:delInstrText>Toc525567671</w:delInstrText>
        </w:r>
      </w:del>
      <w:ins w:id="1909" w:author="Issam" w:date="2019-02-12T23:38:00Z">
        <w:r>
          <w:instrText>Toc534720665</w:instrText>
        </w:r>
      </w:ins>
      <w:r>
        <w:instrText xml:space="preserve"> \h </w:instrText>
      </w:r>
      <w:r>
        <w:fldChar w:fldCharType="separate"/>
      </w:r>
      <w:del w:id="1910" w:author="Issam" w:date="2019-02-12T23:38:00Z">
        <w:r w:rsidR="00116825">
          <w:delText>151</w:delText>
        </w:r>
      </w:del>
      <w:ins w:id="1911" w:author="Issam" w:date="2019-02-12T23:38:00Z">
        <w:r>
          <w:t>157</w:t>
        </w:r>
      </w:ins>
      <w:r>
        <w:fldChar w:fldCharType="end"/>
      </w:r>
    </w:p>
    <w:p w14:paraId="1DD3D285" w14:textId="27EAD337" w:rsidR="004041C3" w:rsidRPr="00175ED9" w:rsidRDefault="004041C3">
      <w:pPr>
        <w:pStyle w:val="41"/>
        <w:rPr>
          <w:rFonts w:ascii="Calibri" w:hAnsi="Calibri"/>
          <w:sz w:val="22"/>
          <w:szCs w:val="22"/>
        </w:rPr>
      </w:pPr>
      <w:r>
        <w:t>9.3.3.7</w:t>
      </w:r>
      <w:r w:rsidRPr="00175ED9">
        <w:rPr>
          <w:rFonts w:ascii="Calibri" w:hAnsi="Calibri"/>
          <w:sz w:val="22"/>
          <w:szCs w:val="22"/>
        </w:rPr>
        <w:tab/>
      </w:r>
      <w:r>
        <w:t>SON Information</w:t>
      </w:r>
      <w:r>
        <w:tab/>
      </w:r>
      <w:r>
        <w:fldChar w:fldCharType="begin" w:fldLock="1"/>
      </w:r>
      <w:r>
        <w:instrText xml:space="preserve"> PAGEREF _</w:instrText>
      </w:r>
      <w:del w:id="1912" w:author="Issam" w:date="2019-02-12T23:38:00Z">
        <w:r w:rsidR="00116825">
          <w:delInstrText>Toc525567672</w:delInstrText>
        </w:r>
      </w:del>
      <w:ins w:id="1913" w:author="Issam" w:date="2019-02-12T23:38:00Z">
        <w:r>
          <w:instrText>Toc534720666</w:instrText>
        </w:r>
      </w:ins>
      <w:r>
        <w:instrText xml:space="preserve"> \h </w:instrText>
      </w:r>
      <w:r>
        <w:fldChar w:fldCharType="separate"/>
      </w:r>
      <w:del w:id="1914" w:author="Issam" w:date="2019-02-12T23:38:00Z">
        <w:r w:rsidR="00116825">
          <w:delText>151</w:delText>
        </w:r>
      </w:del>
      <w:ins w:id="1915" w:author="Issam" w:date="2019-02-12T23:38:00Z">
        <w:r>
          <w:t>158</w:t>
        </w:r>
      </w:ins>
      <w:r>
        <w:fldChar w:fldCharType="end"/>
      </w:r>
    </w:p>
    <w:p w14:paraId="62400CD5" w14:textId="324733EA" w:rsidR="004041C3" w:rsidRPr="00175ED9" w:rsidRDefault="004041C3">
      <w:pPr>
        <w:pStyle w:val="41"/>
        <w:rPr>
          <w:rFonts w:ascii="Calibri" w:hAnsi="Calibri"/>
          <w:sz w:val="22"/>
          <w:szCs w:val="22"/>
        </w:rPr>
      </w:pPr>
      <w:r>
        <w:t>9.3.3.8</w:t>
      </w:r>
      <w:r w:rsidRPr="00175ED9">
        <w:rPr>
          <w:rFonts w:ascii="Calibri" w:hAnsi="Calibri"/>
          <w:sz w:val="22"/>
          <w:szCs w:val="22"/>
        </w:rPr>
        <w:tab/>
      </w:r>
      <w:r>
        <w:t>SON Information Reply</w:t>
      </w:r>
      <w:r>
        <w:tab/>
      </w:r>
      <w:r>
        <w:fldChar w:fldCharType="begin" w:fldLock="1"/>
      </w:r>
      <w:r>
        <w:instrText xml:space="preserve"> PAGEREF _</w:instrText>
      </w:r>
      <w:del w:id="1916" w:author="Issam" w:date="2019-02-12T23:38:00Z">
        <w:r w:rsidR="00116825">
          <w:delInstrText>Toc525567673</w:delInstrText>
        </w:r>
      </w:del>
      <w:ins w:id="1917" w:author="Issam" w:date="2019-02-12T23:38:00Z">
        <w:r>
          <w:instrText>Toc534720667</w:instrText>
        </w:r>
      </w:ins>
      <w:r>
        <w:instrText xml:space="preserve"> \h </w:instrText>
      </w:r>
      <w:r>
        <w:fldChar w:fldCharType="separate"/>
      </w:r>
      <w:del w:id="1918" w:author="Issam" w:date="2019-02-12T23:38:00Z">
        <w:r w:rsidR="00116825">
          <w:delText>152</w:delText>
        </w:r>
      </w:del>
      <w:ins w:id="1919" w:author="Issam" w:date="2019-02-12T23:38:00Z">
        <w:r>
          <w:t>158</w:t>
        </w:r>
      </w:ins>
      <w:r>
        <w:fldChar w:fldCharType="end"/>
      </w:r>
    </w:p>
    <w:p w14:paraId="4E394362" w14:textId="2F04ED56" w:rsidR="004041C3" w:rsidRPr="00175ED9" w:rsidRDefault="004041C3">
      <w:pPr>
        <w:pStyle w:val="41"/>
        <w:rPr>
          <w:rFonts w:ascii="Calibri" w:hAnsi="Calibri"/>
          <w:sz w:val="22"/>
          <w:szCs w:val="22"/>
        </w:rPr>
      </w:pPr>
      <w:r>
        <w:t>9.3.3.9</w:t>
      </w:r>
      <w:r w:rsidRPr="00175ED9">
        <w:rPr>
          <w:rFonts w:ascii="Calibri" w:hAnsi="Calibri"/>
          <w:sz w:val="22"/>
          <w:szCs w:val="22"/>
        </w:rPr>
        <w:tab/>
      </w:r>
      <w:r>
        <w:t>Xn TNL Configuration Info</w:t>
      </w:r>
      <w:r>
        <w:tab/>
      </w:r>
      <w:r>
        <w:fldChar w:fldCharType="begin" w:fldLock="1"/>
      </w:r>
      <w:r>
        <w:instrText xml:space="preserve"> PAGEREF _</w:instrText>
      </w:r>
      <w:del w:id="1920" w:author="Issam" w:date="2019-02-12T23:38:00Z">
        <w:r w:rsidR="00116825">
          <w:delInstrText>Toc525567674</w:delInstrText>
        </w:r>
      </w:del>
      <w:ins w:id="1921" w:author="Issam" w:date="2019-02-12T23:38:00Z">
        <w:r>
          <w:instrText>Toc534720668</w:instrText>
        </w:r>
      </w:ins>
      <w:r>
        <w:instrText xml:space="preserve"> \h </w:instrText>
      </w:r>
      <w:r>
        <w:fldChar w:fldCharType="separate"/>
      </w:r>
      <w:del w:id="1922" w:author="Issam" w:date="2019-02-12T23:38:00Z">
        <w:r w:rsidR="00116825">
          <w:delText>152</w:delText>
        </w:r>
      </w:del>
      <w:ins w:id="1923" w:author="Issam" w:date="2019-02-12T23:38:00Z">
        <w:r>
          <w:t>158</w:t>
        </w:r>
      </w:ins>
      <w:r>
        <w:fldChar w:fldCharType="end"/>
      </w:r>
    </w:p>
    <w:p w14:paraId="05DAF80C" w14:textId="2174ED2C" w:rsidR="004041C3" w:rsidRPr="00175ED9" w:rsidRDefault="004041C3">
      <w:pPr>
        <w:pStyle w:val="41"/>
        <w:rPr>
          <w:rFonts w:ascii="Calibri" w:hAnsi="Calibri"/>
          <w:sz w:val="22"/>
          <w:szCs w:val="22"/>
        </w:rPr>
      </w:pPr>
      <w:r>
        <w:t>9.3.3.10</w:t>
      </w:r>
      <w:r w:rsidRPr="00175ED9">
        <w:rPr>
          <w:rFonts w:ascii="Calibri" w:hAnsi="Calibri"/>
          <w:sz w:val="22"/>
          <w:szCs w:val="22"/>
        </w:rPr>
        <w:tab/>
      </w:r>
      <w:r>
        <w:t>TAC</w:t>
      </w:r>
      <w:r>
        <w:tab/>
      </w:r>
      <w:r>
        <w:fldChar w:fldCharType="begin" w:fldLock="1"/>
      </w:r>
      <w:r>
        <w:instrText xml:space="preserve"> PAGEREF _</w:instrText>
      </w:r>
      <w:del w:id="1924" w:author="Issam" w:date="2019-02-12T23:38:00Z">
        <w:r w:rsidR="00116825">
          <w:delInstrText>Toc525567675</w:delInstrText>
        </w:r>
      </w:del>
      <w:ins w:id="1925" w:author="Issam" w:date="2019-02-12T23:38:00Z">
        <w:r>
          <w:instrText>Toc534720669</w:instrText>
        </w:r>
      </w:ins>
      <w:r>
        <w:instrText xml:space="preserve"> \h </w:instrText>
      </w:r>
      <w:r>
        <w:fldChar w:fldCharType="separate"/>
      </w:r>
      <w:del w:id="1926" w:author="Issam" w:date="2019-02-12T23:38:00Z">
        <w:r w:rsidR="00116825">
          <w:delText>152</w:delText>
        </w:r>
      </w:del>
      <w:ins w:id="1927" w:author="Issam" w:date="2019-02-12T23:38:00Z">
        <w:r>
          <w:t>159</w:t>
        </w:r>
      </w:ins>
      <w:r>
        <w:fldChar w:fldCharType="end"/>
      </w:r>
    </w:p>
    <w:p w14:paraId="3C6A97FC" w14:textId="3B543A28" w:rsidR="004041C3" w:rsidRPr="00175ED9" w:rsidRDefault="004041C3">
      <w:pPr>
        <w:pStyle w:val="41"/>
        <w:rPr>
          <w:rFonts w:ascii="Calibri" w:hAnsi="Calibri"/>
          <w:sz w:val="22"/>
          <w:szCs w:val="22"/>
        </w:rPr>
      </w:pPr>
      <w:r>
        <w:t>9.3.3.11</w:t>
      </w:r>
      <w:r w:rsidRPr="00175ED9">
        <w:rPr>
          <w:rFonts w:ascii="Calibri" w:hAnsi="Calibri"/>
          <w:sz w:val="22"/>
          <w:szCs w:val="22"/>
        </w:rPr>
        <w:tab/>
      </w:r>
      <w:r>
        <w:t>TAI</w:t>
      </w:r>
      <w:r>
        <w:tab/>
      </w:r>
      <w:r>
        <w:fldChar w:fldCharType="begin" w:fldLock="1"/>
      </w:r>
      <w:r>
        <w:instrText xml:space="preserve"> PAGEREF _</w:instrText>
      </w:r>
      <w:del w:id="1928" w:author="Issam" w:date="2019-02-12T23:38:00Z">
        <w:r w:rsidR="00116825">
          <w:delInstrText>Toc525567676</w:delInstrText>
        </w:r>
      </w:del>
      <w:ins w:id="1929" w:author="Issam" w:date="2019-02-12T23:38:00Z">
        <w:r>
          <w:instrText>Toc534720670</w:instrText>
        </w:r>
      </w:ins>
      <w:r>
        <w:instrText xml:space="preserve"> \h </w:instrText>
      </w:r>
      <w:r>
        <w:fldChar w:fldCharType="separate"/>
      </w:r>
      <w:del w:id="1930" w:author="Issam" w:date="2019-02-12T23:38:00Z">
        <w:r w:rsidR="00116825">
          <w:delText>153</w:delText>
        </w:r>
      </w:del>
      <w:ins w:id="1931" w:author="Issam" w:date="2019-02-12T23:38:00Z">
        <w:r>
          <w:t>159</w:t>
        </w:r>
      </w:ins>
      <w:r>
        <w:fldChar w:fldCharType="end"/>
      </w:r>
    </w:p>
    <w:p w14:paraId="60557E27" w14:textId="47644B45" w:rsidR="004041C3" w:rsidRPr="00175ED9" w:rsidRDefault="004041C3">
      <w:pPr>
        <w:pStyle w:val="41"/>
        <w:rPr>
          <w:rFonts w:ascii="Calibri" w:hAnsi="Calibri"/>
          <w:sz w:val="22"/>
          <w:szCs w:val="22"/>
        </w:rPr>
      </w:pPr>
      <w:r>
        <w:t>9.3.3.12</w:t>
      </w:r>
      <w:r w:rsidRPr="00175ED9">
        <w:rPr>
          <w:rFonts w:ascii="Calibri" w:hAnsi="Calibri"/>
          <w:sz w:val="22"/>
          <w:szCs w:val="22"/>
        </w:rPr>
        <w:tab/>
      </w:r>
      <w:r>
        <w:t>AMF Set ID</w:t>
      </w:r>
      <w:r>
        <w:tab/>
      </w:r>
      <w:r>
        <w:fldChar w:fldCharType="begin" w:fldLock="1"/>
      </w:r>
      <w:r>
        <w:instrText xml:space="preserve"> PAGEREF _</w:instrText>
      </w:r>
      <w:del w:id="1932" w:author="Issam" w:date="2019-02-12T23:38:00Z">
        <w:r w:rsidR="00116825">
          <w:delInstrText>Toc525567677</w:delInstrText>
        </w:r>
      </w:del>
      <w:ins w:id="1933" w:author="Issam" w:date="2019-02-12T23:38:00Z">
        <w:r>
          <w:instrText>Toc534720671</w:instrText>
        </w:r>
      </w:ins>
      <w:r>
        <w:instrText xml:space="preserve"> \h </w:instrText>
      </w:r>
      <w:r>
        <w:fldChar w:fldCharType="separate"/>
      </w:r>
      <w:del w:id="1934" w:author="Issam" w:date="2019-02-12T23:38:00Z">
        <w:r w:rsidR="00116825">
          <w:delText>153</w:delText>
        </w:r>
      </w:del>
      <w:ins w:id="1935" w:author="Issam" w:date="2019-02-12T23:38:00Z">
        <w:r>
          <w:t>159</w:t>
        </w:r>
      </w:ins>
      <w:r>
        <w:fldChar w:fldCharType="end"/>
      </w:r>
    </w:p>
    <w:p w14:paraId="4AD595AE" w14:textId="714FEF28" w:rsidR="004041C3" w:rsidRPr="00175ED9" w:rsidRDefault="004041C3">
      <w:pPr>
        <w:pStyle w:val="41"/>
        <w:rPr>
          <w:rFonts w:ascii="Calibri" w:hAnsi="Calibri"/>
          <w:sz w:val="22"/>
          <w:szCs w:val="22"/>
        </w:rPr>
      </w:pPr>
      <w:r>
        <w:t>9.3.3.13</w:t>
      </w:r>
      <w:r w:rsidRPr="00175ED9">
        <w:rPr>
          <w:rFonts w:ascii="Calibri" w:hAnsi="Calibri"/>
          <w:sz w:val="22"/>
          <w:szCs w:val="22"/>
        </w:rPr>
        <w:tab/>
      </w:r>
      <w:r>
        <w:t>Routing ID</w:t>
      </w:r>
      <w:r>
        <w:tab/>
      </w:r>
      <w:r>
        <w:fldChar w:fldCharType="begin" w:fldLock="1"/>
      </w:r>
      <w:r>
        <w:instrText xml:space="preserve"> PAGEREF _</w:instrText>
      </w:r>
      <w:del w:id="1936" w:author="Issam" w:date="2019-02-12T23:38:00Z">
        <w:r w:rsidR="00116825">
          <w:delInstrText>Toc525567678</w:delInstrText>
        </w:r>
      </w:del>
      <w:ins w:id="1937" w:author="Issam" w:date="2019-02-12T23:38:00Z">
        <w:r>
          <w:instrText>Toc534720672</w:instrText>
        </w:r>
      </w:ins>
      <w:r>
        <w:instrText xml:space="preserve"> \h </w:instrText>
      </w:r>
      <w:r>
        <w:fldChar w:fldCharType="separate"/>
      </w:r>
      <w:del w:id="1938" w:author="Issam" w:date="2019-02-12T23:38:00Z">
        <w:r w:rsidR="00116825">
          <w:delText>153</w:delText>
        </w:r>
      </w:del>
      <w:ins w:id="1939" w:author="Issam" w:date="2019-02-12T23:38:00Z">
        <w:r>
          <w:t>159</w:t>
        </w:r>
      </w:ins>
      <w:r>
        <w:fldChar w:fldCharType="end"/>
      </w:r>
    </w:p>
    <w:p w14:paraId="7EDC032F" w14:textId="0FD36138" w:rsidR="004041C3" w:rsidRPr="00175ED9" w:rsidRDefault="004041C3">
      <w:pPr>
        <w:pStyle w:val="41"/>
        <w:rPr>
          <w:rFonts w:ascii="Calibri" w:hAnsi="Calibri"/>
          <w:sz w:val="22"/>
          <w:szCs w:val="22"/>
        </w:rPr>
      </w:pPr>
      <w:r>
        <w:t>9.3.3.14</w:t>
      </w:r>
      <w:r w:rsidRPr="00175ED9">
        <w:rPr>
          <w:rFonts w:ascii="Calibri" w:hAnsi="Calibri"/>
          <w:sz w:val="22"/>
          <w:szCs w:val="22"/>
        </w:rPr>
        <w:tab/>
      </w:r>
      <w:r>
        <w:t>NRPPa-PDU</w:t>
      </w:r>
      <w:r>
        <w:tab/>
      </w:r>
      <w:r>
        <w:fldChar w:fldCharType="begin" w:fldLock="1"/>
      </w:r>
      <w:r>
        <w:instrText xml:space="preserve"> PAGEREF _</w:instrText>
      </w:r>
      <w:del w:id="1940" w:author="Issam" w:date="2019-02-12T23:38:00Z">
        <w:r w:rsidR="00116825">
          <w:delInstrText>Toc525567679</w:delInstrText>
        </w:r>
      </w:del>
      <w:ins w:id="1941" w:author="Issam" w:date="2019-02-12T23:38:00Z">
        <w:r>
          <w:instrText>Toc534720673</w:instrText>
        </w:r>
      </w:ins>
      <w:r>
        <w:instrText xml:space="preserve"> \h </w:instrText>
      </w:r>
      <w:r>
        <w:fldChar w:fldCharType="separate"/>
      </w:r>
      <w:del w:id="1942" w:author="Issam" w:date="2019-02-12T23:38:00Z">
        <w:r w:rsidR="00116825">
          <w:delText>153</w:delText>
        </w:r>
      </w:del>
      <w:ins w:id="1943" w:author="Issam" w:date="2019-02-12T23:38:00Z">
        <w:r>
          <w:t>159</w:t>
        </w:r>
      </w:ins>
      <w:r>
        <w:fldChar w:fldCharType="end"/>
      </w:r>
    </w:p>
    <w:p w14:paraId="59730D25" w14:textId="6DDC6D92" w:rsidR="004041C3" w:rsidRPr="00175ED9" w:rsidRDefault="004041C3">
      <w:pPr>
        <w:pStyle w:val="41"/>
        <w:rPr>
          <w:rFonts w:ascii="Calibri" w:hAnsi="Calibri"/>
          <w:sz w:val="22"/>
          <w:szCs w:val="22"/>
        </w:rPr>
      </w:pPr>
      <w:r>
        <w:t>9.3.3.15</w:t>
      </w:r>
      <w:r w:rsidRPr="00175ED9">
        <w:rPr>
          <w:rFonts w:ascii="Calibri" w:hAnsi="Calibri"/>
          <w:sz w:val="22"/>
          <w:szCs w:val="22"/>
        </w:rPr>
        <w:tab/>
      </w:r>
      <w:r>
        <w:t>RAN Paging Priority</w:t>
      </w:r>
      <w:r>
        <w:tab/>
      </w:r>
      <w:r>
        <w:fldChar w:fldCharType="begin" w:fldLock="1"/>
      </w:r>
      <w:r>
        <w:instrText xml:space="preserve"> PAGEREF _</w:instrText>
      </w:r>
      <w:del w:id="1944" w:author="Issam" w:date="2019-02-12T23:38:00Z">
        <w:r w:rsidR="00116825">
          <w:delInstrText>Toc525567680</w:delInstrText>
        </w:r>
      </w:del>
      <w:ins w:id="1945" w:author="Issam" w:date="2019-02-12T23:38:00Z">
        <w:r>
          <w:instrText>Toc534720674</w:instrText>
        </w:r>
      </w:ins>
      <w:r>
        <w:instrText xml:space="preserve"> \h </w:instrText>
      </w:r>
      <w:r>
        <w:fldChar w:fldCharType="separate"/>
      </w:r>
      <w:del w:id="1946" w:author="Issam" w:date="2019-02-12T23:38:00Z">
        <w:r w:rsidR="00116825">
          <w:delText>153</w:delText>
        </w:r>
      </w:del>
      <w:ins w:id="1947" w:author="Issam" w:date="2019-02-12T23:38:00Z">
        <w:r>
          <w:t>159</w:t>
        </w:r>
      </w:ins>
      <w:r>
        <w:fldChar w:fldCharType="end"/>
      </w:r>
    </w:p>
    <w:p w14:paraId="2DCC3403" w14:textId="73C6E44F" w:rsidR="004041C3" w:rsidRPr="00175ED9" w:rsidRDefault="004041C3">
      <w:pPr>
        <w:pStyle w:val="41"/>
        <w:rPr>
          <w:rFonts w:ascii="Calibri" w:hAnsi="Calibri"/>
          <w:sz w:val="22"/>
          <w:szCs w:val="22"/>
        </w:rPr>
      </w:pPr>
      <w:r>
        <w:t>9.3.3.16</w:t>
      </w:r>
      <w:r w:rsidRPr="00175ED9">
        <w:rPr>
          <w:rFonts w:ascii="Calibri" w:hAnsi="Calibri"/>
          <w:sz w:val="22"/>
          <w:szCs w:val="22"/>
        </w:rPr>
        <w:tab/>
      </w:r>
      <w:r>
        <w:t>EPS TAC</w:t>
      </w:r>
      <w:r>
        <w:tab/>
      </w:r>
      <w:r>
        <w:fldChar w:fldCharType="begin" w:fldLock="1"/>
      </w:r>
      <w:r>
        <w:instrText xml:space="preserve"> PAGEREF _</w:instrText>
      </w:r>
      <w:del w:id="1948" w:author="Issam" w:date="2019-02-12T23:38:00Z">
        <w:r w:rsidR="00116825">
          <w:delInstrText>Toc525567681</w:delInstrText>
        </w:r>
      </w:del>
      <w:ins w:id="1949" w:author="Issam" w:date="2019-02-12T23:38:00Z">
        <w:r>
          <w:instrText>Toc534720675</w:instrText>
        </w:r>
      </w:ins>
      <w:r>
        <w:instrText xml:space="preserve"> \h </w:instrText>
      </w:r>
      <w:r>
        <w:fldChar w:fldCharType="separate"/>
      </w:r>
      <w:del w:id="1950" w:author="Issam" w:date="2019-02-12T23:38:00Z">
        <w:r w:rsidR="00116825">
          <w:delText>153</w:delText>
        </w:r>
      </w:del>
      <w:ins w:id="1951" w:author="Issam" w:date="2019-02-12T23:38:00Z">
        <w:r>
          <w:t>160</w:t>
        </w:r>
      </w:ins>
      <w:r>
        <w:fldChar w:fldCharType="end"/>
      </w:r>
    </w:p>
    <w:p w14:paraId="0DF41C54" w14:textId="78C47C49" w:rsidR="004041C3" w:rsidRPr="00175ED9" w:rsidRDefault="004041C3">
      <w:pPr>
        <w:pStyle w:val="41"/>
        <w:rPr>
          <w:rFonts w:ascii="Calibri" w:hAnsi="Calibri"/>
          <w:sz w:val="22"/>
          <w:szCs w:val="22"/>
        </w:rPr>
      </w:pPr>
      <w:r>
        <w:t>9.3.3.17</w:t>
      </w:r>
      <w:r w:rsidRPr="00175ED9">
        <w:rPr>
          <w:rFonts w:ascii="Calibri" w:hAnsi="Calibri"/>
          <w:sz w:val="22"/>
          <w:szCs w:val="22"/>
        </w:rPr>
        <w:tab/>
      </w:r>
      <w:r>
        <w:t>EPS TAI</w:t>
      </w:r>
      <w:r>
        <w:tab/>
      </w:r>
      <w:r>
        <w:fldChar w:fldCharType="begin" w:fldLock="1"/>
      </w:r>
      <w:r>
        <w:instrText xml:space="preserve"> PAGEREF _</w:instrText>
      </w:r>
      <w:del w:id="1952" w:author="Issam" w:date="2019-02-12T23:38:00Z">
        <w:r w:rsidR="00116825">
          <w:delInstrText>Toc525567682</w:delInstrText>
        </w:r>
      </w:del>
      <w:ins w:id="1953" w:author="Issam" w:date="2019-02-12T23:38:00Z">
        <w:r>
          <w:instrText>Toc534720676</w:instrText>
        </w:r>
      </w:ins>
      <w:r>
        <w:instrText xml:space="preserve"> \h </w:instrText>
      </w:r>
      <w:r>
        <w:fldChar w:fldCharType="separate"/>
      </w:r>
      <w:del w:id="1954" w:author="Issam" w:date="2019-02-12T23:38:00Z">
        <w:r w:rsidR="00116825">
          <w:delText>154</w:delText>
        </w:r>
      </w:del>
      <w:ins w:id="1955" w:author="Issam" w:date="2019-02-12T23:38:00Z">
        <w:r>
          <w:t>160</w:t>
        </w:r>
      </w:ins>
      <w:r>
        <w:fldChar w:fldCharType="end"/>
      </w:r>
    </w:p>
    <w:p w14:paraId="68EF6FB2" w14:textId="6488CB55" w:rsidR="004041C3" w:rsidRPr="00175ED9" w:rsidRDefault="004041C3">
      <w:pPr>
        <w:pStyle w:val="41"/>
        <w:rPr>
          <w:rFonts w:ascii="Calibri" w:hAnsi="Calibri"/>
          <w:sz w:val="22"/>
          <w:szCs w:val="22"/>
        </w:rPr>
      </w:pPr>
      <w:r>
        <w:t>9.3.3.18</w:t>
      </w:r>
      <w:r w:rsidRPr="00175ED9">
        <w:rPr>
          <w:rFonts w:ascii="Calibri" w:hAnsi="Calibri"/>
          <w:sz w:val="22"/>
          <w:szCs w:val="22"/>
        </w:rPr>
        <w:tab/>
      </w:r>
      <w:r>
        <w:t>UE Paging Identity</w:t>
      </w:r>
      <w:r>
        <w:tab/>
      </w:r>
      <w:r>
        <w:fldChar w:fldCharType="begin" w:fldLock="1"/>
      </w:r>
      <w:r>
        <w:instrText xml:space="preserve"> PAGEREF _</w:instrText>
      </w:r>
      <w:del w:id="1956" w:author="Issam" w:date="2019-02-12T23:38:00Z">
        <w:r w:rsidR="00116825">
          <w:delInstrText>Toc525567683</w:delInstrText>
        </w:r>
      </w:del>
      <w:ins w:id="1957" w:author="Issam" w:date="2019-02-12T23:38:00Z">
        <w:r>
          <w:instrText>Toc534720677</w:instrText>
        </w:r>
      </w:ins>
      <w:r>
        <w:instrText xml:space="preserve"> \h </w:instrText>
      </w:r>
      <w:r>
        <w:fldChar w:fldCharType="separate"/>
      </w:r>
      <w:del w:id="1958" w:author="Issam" w:date="2019-02-12T23:38:00Z">
        <w:r w:rsidR="00116825">
          <w:delText>154</w:delText>
        </w:r>
      </w:del>
      <w:ins w:id="1959" w:author="Issam" w:date="2019-02-12T23:38:00Z">
        <w:r>
          <w:t>160</w:t>
        </w:r>
      </w:ins>
      <w:r>
        <w:fldChar w:fldCharType="end"/>
      </w:r>
    </w:p>
    <w:p w14:paraId="449CEDCF" w14:textId="233D572A" w:rsidR="004041C3" w:rsidRPr="00175ED9" w:rsidRDefault="004041C3">
      <w:pPr>
        <w:pStyle w:val="41"/>
        <w:rPr>
          <w:rFonts w:ascii="Calibri" w:hAnsi="Calibri"/>
          <w:sz w:val="22"/>
          <w:szCs w:val="22"/>
        </w:rPr>
      </w:pPr>
      <w:r>
        <w:t>9.3.3.19</w:t>
      </w:r>
      <w:r w:rsidRPr="00175ED9">
        <w:rPr>
          <w:rFonts w:ascii="Calibri" w:hAnsi="Calibri"/>
          <w:sz w:val="22"/>
          <w:szCs w:val="22"/>
        </w:rPr>
        <w:tab/>
      </w:r>
      <w:r>
        <w:t>AMF Pointer</w:t>
      </w:r>
      <w:r>
        <w:tab/>
      </w:r>
      <w:r>
        <w:fldChar w:fldCharType="begin" w:fldLock="1"/>
      </w:r>
      <w:r>
        <w:instrText xml:space="preserve"> PAGEREF _</w:instrText>
      </w:r>
      <w:del w:id="1960" w:author="Issam" w:date="2019-02-12T23:38:00Z">
        <w:r w:rsidR="00116825">
          <w:delInstrText>Toc525567684</w:delInstrText>
        </w:r>
      </w:del>
      <w:ins w:id="1961" w:author="Issam" w:date="2019-02-12T23:38:00Z">
        <w:r>
          <w:instrText>Toc534720678</w:instrText>
        </w:r>
      </w:ins>
      <w:r>
        <w:instrText xml:space="preserve"> \h </w:instrText>
      </w:r>
      <w:r>
        <w:fldChar w:fldCharType="separate"/>
      </w:r>
      <w:del w:id="1962" w:author="Issam" w:date="2019-02-12T23:38:00Z">
        <w:r w:rsidR="00116825">
          <w:delText>154</w:delText>
        </w:r>
      </w:del>
      <w:ins w:id="1963" w:author="Issam" w:date="2019-02-12T23:38:00Z">
        <w:r>
          <w:t>160</w:t>
        </w:r>
      </w:ins>
      <w:r>
        <w:fldChar w:fldCharType="end"/>
      </w:r>
    </w:p>
    <w:p w14:paraId="535BF87D" w14:textId="20894E93" w:rsidR="004041C3" w:rsidRPr="00175ED9" w:rsidRDefault="004041C3">
      <w:pPr>
        <w:pStyle w:val="41"/>
        <w:rPr>
          <w:rFonts w:ascii="Calibri" w:hAnsi="Calibri"/>
          <w:sz w:val="22"/>
          <w:szCs w:val="22"/>
        </w:rPr>
      </w:pPr>
      <w:r>
        <w:t>9.3.3.20</w:t>
      </w:r>
      <w:r w:rsidRPr="00175ED9">
        <w:rPr>
          <w:rFonts w:ascii="Calibri" w:hAnsi="Calibri"/>
          <w:sz w:val="22"/>
          <w:szCs w:val="22"/>
        </w:rPr>
        <w:tab/>
      </w:r>
      <w:r>
        <w:t>5G-S-TMSI</w:t>
      </w:r>
      <w:r>
        <w:tab/>
      </w:r>
      <w:r>
        <w:fldChar w:fldCharType="begin" w:fldLock="1"/>
      </w:r>
      <w:r>
        <w:instrText xml:space="preserve"> PAGEREF _</w:instrText>
      </w:r>
      <w:del w:id="1964" w:author="Issam" w:date="2019-02-12T23:38:00Z">
        <w:r w:rsidR="00116825">
          <w:delInstrText>Toc525567685</w:delInstrText>
        </w:r>
      </w:del>
      <w:ins w:id="1965" w:author="Issam" w:date="2019-02-12T23:38:00Z">
        <w:r>
          <w:instrText>Toc534720679</w:instrText>
        </w:r>
      </w:ins>
      <w:r>
        <w:instrText xml:space="preserve"> \h </w:instrText>
      </w:r>
      <w:r>
        <w:fldChar w:fldCharType="separate"/>
      </w:r>
      <w:del w:id="1966" w:author="Issam" w:date="2019-02-12T23:38:00Z">
        <w:r w:rsidR="00116825">
          <w:delText>154</w:delText>
        </w:r>
      </w:del>
      <w:ins w:id="1967" w:author="Issam" w:date="2019-02-12T23:38:00Z">
        <w:r>
          <w:t>160</w:t>
        </w:r>
      </w:ins>
      <w:r>
        <w:fldChar w:fldCharType="end"/>
      </w:r>
    </w:p>
    <w:p w14:paraId="0A58A888" w14:textId="3CBADA2B" w:rsidR="004041C3" w:rsidRPr="00175ED9" w:rsidRDefault="004041C3">
      <w:pPr>
        <w:pStyle w:val="41"/>
        <w:rPr>
          <w:rFonts w:ascii="Calibri" w:hAnsi="Calibri"/>
          <w:sz w:val="22"/>
          <w:szCs w:val="22"/>
        </w:rPr>
      </w:pPr>
      <w:r>
        <w:t>9.3.3.21</w:t>
      </w:r>
      <w:r w:rsidRPr="00175ED9">
        <w:rPr>
          <w:rFonts w:ascii="Calibri" w:hAnsi="Calibri"/>
          <w:sz w:val="22"/>
          <w:szCs w:val="22"/>
        </w:rPr>
        <w:tab/>
      </w:r>
      <w:r>
        <w:t>AMF Name</w:t>
      </w:r>
      <w:r>
        <w:tab/>
      </w:r>
      <w:r>
        <w:fldChar w:fldCharType="begin" w:fldLock="1"/>
      </w:r>
      <w:r>
        <w:instrText xml:space="preserve"> PAGEREF _</w:instrText>
      </w:r>
      <w:del w:id="1968" w:author="Issam" w:date="2019-02-12T23:38:00Z">
        <w:r w:rsidR="00116825">
          <w:delInstrText>Toc525567686</w:delInstrText>
        </w:r>
      </w:del>
      <w:ins w:id="1969" w:author="Issam" w:date="2019-02-12T23:38:00Z">
        <w:r>
          <w:instrText>Toc534720680</w:instrText>
        </w:r>
      </w:ins>
      <w:r>
        <w:instrText xml:space="preserve"> \h </w:instrText>
      </w:r>
      <w:r>
        <w:fldChar w:fldCharType="separate"/>
      </w:r>
      <w:del w:id="1970" w:author="Issam" w:date="2019-02-12T23:38:00Z">
        <w:r w:rsidR="00116825">
          <w:delText>154</w:delText>
        </w:r>
      </w:del>
      <w:ins w:id="1971" w:author="Issam" w:date="2019-02-12T23:38:00Z">
        <w:r>
          <w:t>160</w:t>
        </w:r>
      </w:ins>
      <w:r>
        <w:fldChar w:fldCharType="end"/>
      </w:r>
    </w:p>
    <w:p w14:paraId="06462A13" w14:textId="177F374F" w:rsidR="004041C3" w:rsidRPr="00175ED9" w:rsidRDefault="004041C3">
      <w:pPr>
        <w:pStyle w:val="41"/>
        <w:rPr>
          <w:rFonts w:ascii="Calibri" w:hAnsi="Calibri"/>
          <w:sz w:val="22"/>
          <w:szCs w:val="22"/>
        </w:rPr>
      </w:pPr>
      <w:r>
        <w:t>9.3.3.22</w:t>
      </w:r>
      <w:r w:rsidRPr="00175ED9">
        <w:rPr>
          <w:rFonts w:ascii="Calibri" w:hAnsi="Calibri"/>
          <w:sz w:val="22"/>
          <w:szCs w:val="22"/>
        </w:rPr>
        <w:tab/>
      </w:r>
      <w:r>
        <w:t>Paging Origin</w:t>
      </w:r>
      <w:r>
        <w:tab/>
      </w:r>
      <w:r>
        <w:fldChar w:fldCharType="begin" w:fldLock="1"/>
      </w:r>
      <w:r>
        <w:instrText xml:space="preserve"> PAGEREF _</w:instrText>
      </w:r>
      <w:del w:id="1972" w:author="Issam" w:date="2019-02-12T23:38:00Z">
        <w:r w:rsidR="00116825">
          <w:delInstrText>Toc525567687</w:delInstrText>
        </w:r>
      </w:del>
      <w:ins w:id="1973" w:author="Issam" w:date="2019-02-12T23:38:00Z">
        <w:r>
          <w:instrText>Toc534720681</w:instrText>
        </w:r>
      </w:ins>
      <w:r>
        <w:instrText xml:space="preserve"> \h </w:instrText>
      </w:r>
      <w:r>
        <w:fldChar w:fldCharType="separate"/>
      </w:r>
      <w:del w:id="1974" w:author="Issam" w:date="2019-02-12T23:38:00Z">
        <w:r w:rsidR="00116825">
          <w:delText>155</w:delText>
        </w:r>
      </w:del>
      <w:ins w:id="1975" w:author="Issam" w:date="2019-02-12T23:38:00Z">
        <w:r>
          <w:t>161</w:t>
        </w:r>
      </w:ins>
      <w:r>
        <w:fldChar w:fldCharType="end"/>
      </w:r>
    </w:p>
    <w:p w14:paraId="4CC8C503" w14:textId="7E0E0B7E" w:rsidR="004041C3" w:rsidRPr="00175ED9" w:rsidRDefault="004041C3">
      <w:pPr>
        <w:pStyle w:val="41"/>
        <w:rPr>
          <w:rFonts w:ascii="Calibri" w:hAnsi="Calibri"/>
          <w:sz w:val="22"/>
          <w:szCs w:val="22"/>
        </w:rPr>
      </w:pPr>
      <w:r>
        <w:t>9.3.3.23</w:t>
      </w:r>
      <w:r w:rsidRPr="00175ED9">
        <w:rPr>
          <w:rFonts w:ascii="Calibri" w:hAnsi="Calibri"/>
          <w:sz w:val="22"/>
          <w:szCs w:val="22"/>
        </w:rPr>
        <w:tab/>
      </w:r>
      <w:r>
        <w:t>UE Identity Index Value</w:t>
      </w:r>
      <w:r>
        <w:tab/>
      </w:r>
      <w:r>
        <w:fldChar w:fldCharType="begin" w:fldLock="1"/>
      </w:r>
      <w:r>
        <w:instrText xml:space="preserve"> PAGEREF _</w:instrText>
      </w:r>
      <w:del w:id="1976" w:author="Issam" w:date="2019-02-12T23:38:00Z">
        <w:r w:rsidR="00116825">
          <w:delInstrText>Toc525567688</w:delInstrText>
        </w:r>
      </w:del>
      <w:ins w:id="1977" w:author="Issam" w:date="2019-02-12T23:38:00Z">
        <w:r>
          <w:instrText>Toc534720682</w:instrText>
        </w:r>
      </w:ins>
      <w:r>
        <w:instrText xml:space="preserve"> \h </w:instrText>
      </w:r>
      <w:r>
        <w:fldChar w:fldCharType="separate"/>
      </w:r>
      <w:del w:id="1978" w:author="Issam" w:date="2019-02-12T23:38:00Z">
        <w:r w:rsidR="00116825">
          <w:delText>155</w:delText>
        </w:r>
      </w:del>
      <w:ins w:id="1979" w:author="Issam" w:date="2019-02-12T23:38:00Z">
        <w:r>
          <w:t>161</w:t>
        </w:r>
      </w:ins>
      <w:r>
        <w:fldChar w:fldCharType="end"/>
      </w:r>
    </w:p>
    <w:p w14:paraId="4D3AE113" w14:textId="3B899D0E" w:rsidR="004041C3" w:rsidRPr="00175ED9" w:rsidRDefault="004041C3">
      <w:pPr>
        <w:pStyle w:val="41"/>
        <w:rPr>
          <w:rFonts w:ascii="Calibri" w:hAnsi="Calibri"/>
          <w:sz w:val="22"/>
          <w:szCs w:val="22"/>
        </w:rPr>
      </w:pPr>
      <w:r>
        <w:t>9.3.3.24</w:t>
      </w:r>
      <w:r w:rsidRPr="00175ED9">
        <w:rPr>
          <w:rFonts w:ascii="Calibri" w:hAnsi="Calibri"/>
          <w:sz w:val="22"/>
          <w:szCs w:val="22"/>
        </w:rPr>
        <w:tab/>
      </w:r>
      <w:r>
        <w:t>Periodic Registration Update Timer</w:t>
      </w:r>
      <w:r>
        <w:tab/>
      </w:r>
      <w:r>
        <w:fldChar w:fldCharType="begin" w:fldLock="1"/>
      </w:r>
      <w:r>
        <w:instrText xml:space="preserve"> PAGEREF _</w:instrText>
      </w:r>
      <w:del w:id="1980" w:author="Issam" w:date="2019-02-12T23:38:00Z">
        <w:r w:rsidR="00116825">
          <w:delInstrText>Toc525567689</w:delInstrText>
        </w:r>
      </w:del>
      <w:ins w:id="1981" w:author="Issam" w:date="2019-02-12T23:38:00Z">
        <w:r>
          <w:instrText>Toc534720683</w:instrText>
        </w:r>
      </w:ins>
      <w:r>
        <w:instrText xml:space="preserve"> \h </w:instrText>
      </w:r>
      <w:r>
        <w:fldChar w:fldCharType="separate"/>
      </w:r>
      <w:del w:id="1982" w:author="Issam" w:date="2019-02-12T23:38:00Z">
        <w:r w:rsidR="00116825">
          <w:delText>155</w:delText>
        </w:r>
      </w:del>
      <w:ins w:id="1983" w:author="Issam" w:date="2019-02-12T23:38:00Z">
        <w:r>
          <w:t>161</w:t>
        </w:r>
      </w:ins>
      <w:r>
        <w:fldChar w:fldCharType="end"/>
      </w:r>
    </w:p>
    <w:p w14:paraId="66D97FB3" w14:textId="22E7001E" w:rsidR="004041C3" w:rsidRPr="00175ED9" w:rsidRDefault="004041C3">
      <w:pPr>
        <w:pStyle w:val="41"/>
        <w:rPr>
          <w:rFonts w:ascii="Calibri" w:hAnsi="Calibri"/>
          <w:sz w:val="22"/>
          <w:szCs w:val="22"/>
        </w:rPr>
      </w:pPr>
      <w:r>
        <w:t>9.3.3.25</w:t>
      </w:r>
      <w:r w:rsidRPr="00175ED9">
        <w:rPr>
          <w:rFonts w:ascii="Calibri" w:hAnsi="Calibri"/>
          <w:sz w:val="22"/>
          <w:szCs w:val="22"/>
        </w:rPr>
        <w:tab/>
      </w:r>
      <w:r>
        <w:t>UE-associated Logical NG-connection List</w:t>
      </w:r>
      <w:r>
        <w:tab/>
      </w:r>
      <w:r>
        <w:fldChar w:fldCharType="begin" w:fldLock="1"/>
      </w:r>
      <w:r>
        <w:instrText xml:space="preserve"> PAGEREF _</w:instrText>
      </w:r>
      <w:del w:id="1984" w:author="Issam" w:date="2019-02-12T23:38:00Z">
        <w:r w:rsidR="00116825">
          <w:delInstrText>Toc525567690</w:delInstrText>
        </w:r>
      </w:del>
      <w:ins w:id="1985" w:author="Issam" w:date="2019-02-12T23:38:00Z">
        <w:r>
          <w:instrText>Toc534720684</w:instrText>
        </w:r>
      </w:ins>
      <w:r>
        <w:instrText xml:space="preserve"> \h </w:instrText>
      </w:r>
      <w:r>
        <w:fldChar w:fldCharType="separate"/>
      </w:r>
      <w:del w:id="1986" w:author="Issam" w:date="2019-02-12T23:38:00Z">
        <w:r w:rsidR="00116825">
          <w:delText>156</w:delText>
        </w:r>
      </w:del>
      <w:ins w:id="1987" w:author="Issam" w:date="2019-02-12T23:38:00Z">
        <w:r>
          <w:t>162</w:t>
        </w:r>
      </w:ins>
      <w:r>
        <w:fldChar w:fldCharType="end"/>
      </w:r>
    </w:p>
    <w:p w14:paraId="4104E226" w14:textId="70D79687" w:rsidR="004041C3" w:rsidRPr="00175ED9" w:rsidRDefault="004041C3">
      <w:pPr>
        <w:pStyle w:val="41"/>
        <w:rPr>
          <w:rFonts w:ascii="Calibri" w:hAnsi="Calibri"/>
          <w:sz w:val="22"/>
          <w:szCs w:val="22"/>
        </w:rPr>
      </w:pPr>
      <w:r>
        <w:t>9.3.3.26</w:t>
      </w:r>
      <w:r w:rsidRPr="00175ED9">
        <w:rPr>
          <w:rFonts w:ascii="Calibri" w:hAnsi="Calibri"/>
          <w:sz w:val="22"/>
          <w:szCs w:val="22"/>
        </w:rPr>
        <w:tab/>
      </w:r>
      <w:r>
        <w:t>NAS Security Parameters from NG-RAN</w:t>
      </w:r>
      <w:r>
        <w:tab/>
      </w:r>
      <w:r>
        <w:fldChar w:fldCharType="begin" w:fldLock="1"/>
      </w:r>
      <w:r>
        <w:instrText xml:space="preserve"> PAGEREF _</w:instrText>
      </w:r>
      <w:del w:id="1988" w:author="Issam" w:date="2019-02-12T23:38:00Z">
        <w:r w:rsidR="00116825">
          <w:delInstrText>Toc525567691</w:delInstrText>
        </w:r>
      </w:del>
      <w:ins w:id="1989" w:author="Issam" w:date="2019-02-12T23:38:00Z">
        <w:r>
          <w:instrText>Toc534720685</w:instrText>
        </w:r>
      </w:ins>
      <w:r>
        <w:instrText xml:space="preserve"> \h </w:instrText>
      </w:r>
      <w:r>
        <w:fldChar w:fldCharType="separate"/>
      </w:r>
      <w:del w:id="1990" w:author="Issam" w:date="2019-02-12T23:38:00Z">
        <w:r w:rsidR="00116825">
          <w:delText>156</w:delText>
        </w:r>
      </w:del>
      <w:ins w:id="1991" w:author="Issam" w:date="2019-02-12T23:38:00Z">
        <w:r>
          <w:t>162</w:t>
        </w:r>
      </w:ins>
      <w:r>
        <w:fldChar w:fldCharType="end"/>
      </w:r>
    </w:p>
    <w:p w14:paraId="7364A9C3" w14:textId="0E10A420" w:rsidR="004041C3" w:rsidRPr="00175ED9" w:rsidRDefault="004041C3">
      <w:pPr>
        <w:pStyle w:val="31"/>
        <w:rPr>
          <w:rFonts w:ascii="Calibri" w:hAnsi="Calibri"/>
          <w:sz w:val="22"/>
          <w:szCs w:val="22"/>
        </w:rPr>
      </w:pPr>
      <w:r>
        <w:t>9.3.4</w:t>
      </w:r>
      <w:r w:rsidRPr="00175ED9">
        <w:rPr>
          <w:rFonts w:ascii="Calibri" w:hAnsi="Calibri"/>
          <w:sz w:val="22"/>
          <w:szCs w:val="22"/>
        </w:rPr>
        <w:tab/>
      </w:r>
      <w:r>
        <w:t>SMF Related IEs</w:t>
      </w:r>
      <w:r>
        <w:tab/>
      </w:r>
      <w:r>
        <w:fldChar w:fldCharType="begin" w:fldLock="1"/>
      </w:r>
      <w:r>
        <w:instrText xml:space="preserve"> PAGEREF _</w:instrText>
      </w:r>
      <w:del w:id="1992" w:author="Issam" w:date="2019-02-12T23:38:00Z">
        <w:r w:rsidR="00116825">
          <w:delInstrText>Toc525567692</w:delInstrText>
        </w:r>
      </w:del>
      <w:ins w:id="1993" w:author="Issam" w:date="2019-02-12T23:38:00Z">
        <w:r>
          <w:instrText>Toc534720686</w:instrText>
        </w:r>
      </w:ins>
      <w:r>
        <w:instrText xml:space="preserve"> \h </w:instrText>
      </w:r>
      <w:r>
        <w:fldChar w:fldCharType="separate"/>
      </w:r>
      <w:del w:id="1994" w:author="Issam" w:date="2019-02-12T23:38:00Z">
        <w:r w:rsidR="00116825">
          <w:delText>156</w:delText>
        </w:r>
      </w:del>
      <w:ins w:id="1995" w:author="Issam" w:date="2019-02-12T23:38:00Z">
        <w:r>
          <w:t>162</w:t>
        </w:r>
      </w:ins>
      <w:r>
        <w:fldChar w:fldCharType="end"/>
      </w:r>
    </w:p>
    <w:p w14:paraId="77D1957F" w14:textId="3A1FB5F8" w:rsidR="004041C3" w:rsidRPr="00175ED9" w:rsidRDefault="004041C3">
      <w:pPr>
        <w:pStyle w:val="41"/>
        <w:rPr>
          <w:rFonts w:ascii="Calibri" w:hAnsi="Calibri"/>
          <w:sz w:val="22"/>
          <w:szCs w:val="22"/>
        </w:rPr>
      </w:pPr>
      <w:r>
        <w:t>9.3.4.1</w:t>
      </w:r>
      <w:r w:rsidRPr="00175ED9">
        <w:rPr>
          <w:rFonts w:ascii="Calibri" w:hAnsi="Calibri"/>
          <w:sz w:val="22"/>
          <w:szCs w:val="22"/>
        </w:rPr>
        <w:tab/>
      </w:r>
      <w:r>
        <w:t>PDU Session Resource Setup Request Transfer</w:t>
      </w:r>
      <w:r>
        <w:tab/>
      </w:r>
      <w:r>
        <w:fldChar w:fldCharType="begin" w:fldLock="1"/>
      </w:r>
      <w:r>
        <w:instrText xml:space="preserve"> PAGEREF _</w:instrText>
      </w:r>
      <w:del w:id="1996" w:author="Issam" w:date="2019-02-12T23:38:00Z">
        <w:r w:rsidR="00116825">
          <w:delInstrText>Toc525567693</w:delInstrText>
        </w:r>
      </w:del>
      <w:ins w:id="1997" w:author="Issam" w:date="2019-02-12T23:38:00Z">
        <w:r>
          <w:instrText>Toc534720687</w:instrText>
        </w:r>
      </w:ins>
      <w:r>
        <w:instrText xml:space="preserve"> \h </w:instrText>
      </w:r>
      <w:r>
        <w:fldChar w:fldCharType="separate"/>
      </w:r>
      <w:del w:id="1998" w:author="Issam" w:date="2019-02-12T23:38:00Z">
        <w:r w:rsidR="00116825">
          <w:delText>156</w:delText>
        </w:r>
      </w:del>
      <w:ins w:id="1999" w:author="Issam" w:date="2019-02-12T23:38:00Z">
        <w:r>
          <w:t>162</w:t>
        </w:r>
      </w:ins>
      <w:r>
        <w:fldChar w:fldCharType="end"/>
      </w:r>
    </w:p>
    <w:p w14:paraId="3E612C7D" w14:textId="0098A7E3" w:rsidR="004041C3" w:rsidRPr="00175ED9" w:rsidRDefault="004041C3">
      <w:pPr>
        <w:pStyle w:val="41"/>
        <w:rPr>
          <w:rFonts w:ascii="Calibri" w:hAnsi="Calibri"/>
          <w:sz w:val="22"/>
          <w:szCs w:val="22"/>
        </w:rPr>
      </w:pPr>
      <w:r>
        <w:t>9.3.4.2</w:t>
      </w:r>
      <w:r w:rsidRPr="00175ED9">
        <w:rPr>
          <w:rFonts w:ascii="Calibri" w:hAnsi="Calibri"/>
          <w:sz w:val="22"/>
          <w:szCs w:val="22"/>
        </w:rPr>
        <w:tab/>
      </w:r>
      <w:r>
        <w:t>PDU Session Resource Setup Response Transfer</w:t>
      </w:r>
      <w:r>
        <w:tab/>
      </w:r>
      <w:r>
        <w:fldChar w:fldCharType="begin" w:fldLock="1"/>
      </w:r>
      <w:r>
        <w:instrText xml:space="preserve"> PAGEREF _</w:instrText>
      </w:r>
      <w:del w:id="2000" w:author="Issam" w:date="2019-02-12T23:38:00Z">
        <w:r w:rsidR="00116825">
          <w:delInstrText>Toc525567694</w:delInstrText>
        </w:r>
      </w:del>
      <w:ins w:id="2001" w:author="Issam" w:date="2019-02-12T23:38:00Z">
        <w:r>
          <w:instrText>Toc534720688</w:instrText>
        </w:r>
      </w:ins>
      <w:r>
        <w:instrText xml:space="preserve"> \h </w:instrText>
      </w:r>
      <w:r>
        <w:fldChar w:fldCharType="separate"/>
      </w:r>
      <w:del w:id="2002" w:author="Issam" w:date="2019-02-12T23:38:00Z">
        <w:r w:rsidR="00116825">
          <w:delText>157</w:delText>
        </w:r>
      </w:del>
      <w:ins w:id="2003" w:author="Issam" w:date="2019-02-12T23:38:00Z">
        <w:r>
          <w:t>163</w:t>
        </w:r>
      </w:ins>
      <w:r>
        <w:fldChar w:fldCharType="end"/>
      </w:r>
    </w:p>
    <w:p w14:paraId="30F47AEC" w14:textId="2D9F130E" w:rsidR="004041C3" w:rsidRPr="00175ED9" w:rsidRDefault="004041C3">
      <w:pPr>
        <w:pStyle w:val="41"/>
        <w:rPr>
          <w:rFonts w:ascii="Calibri" w:hAnsi="Calibri"/>
          <w:sz w:val="22"/>
          <w:szCs w:val="22"/>
        </w:rPr>
      </w:pPr>
      <w:r>
        <w:t>9.3.4.3</w:t>
      </w:r>
      <w:r w:rsidRPr="00175ED9">
        <w:rPr>
          <w:rFonts w:ascii="Calibri" w:hAnsi="Calibri"/>
          <w:sz w:val="22"/>
          <w:szCs w:val="22"/>
        </w:rPr>
        <w:tab/>
      </w:r>
      <w:r>
        <w:t>PDU Session Resource Modify Request Transfer</w:t>
      </w:r>
      <w:r>
        <w:tab/>
      </w:r>
      <w:r>
        <w:fldChar w:fldCharType="begin" w:fldLock="1"/>
      </w:r>
      <w:r>
        <w:instrText xml:space="preserve"> PAGEREF _</w:instrText>
      </w:r>
      <w:del w:id="2004" w:author="Issam" w:date="2019-02-12T23:38:00Z">
        <w:r w:rsidR="00116825">
          <w:delInstrText>Toc525567695</w:delInstrText>
        </w:r>
      </w:del>
      <w:ins w:id="2005" w:author="Issam" w:date="2019-02-12T23:38:00Z">
        <w:r>
          <w:instrText>Toc534720689</w:instrText>
        </w:r>
      </w:ins>
      <w:r>
        <w:instrText xml:space="preserve"> \h </w:instrText>
      </w:r>
      <w:r>
        <w:fldChar w:fldCharType="separate"/>
      </w:r>
      <w:del w:id="2006" w:author="Issam" w:date="2019-02-12T23:38:00Z">
        <w:r w:rsidR="00116825">
          <w:delText>157</w:delText>
        </w:r>
      </w:del>
      <w:ins w:id="2007" w:author="Issam" w:date="2019-02-12T23:38:00Z">
        <w:r>
          <w:t>163</w:t>
        </w:r>
      </w:ins>
      <w:r>
        <w:fldChar w:fldCharType="end"/>
      </w:r>
    </w:p>
    <w:p w14:paraId="2E1C7C76" w14:textId="14524EFC" w:rsidR="004041C3" w:rsidRPr="00175ED9" w:rsidRDefault="004041C3">
      <w:pPr>
        <w:pStyle w:val="41"/>
        <w:rPr>
          <w:rFonts w:ascii="Calibri" w:hAnsi="Calibri"/>
          <w:sz w:val="22"/>
          <w:szCs w:val="22"/>
        </w:rPr>
      </w:pPr>
      <w:r w:rsidRPr="004041C3">
        <w:t>9.3.4.4</w:t>
      </w:r>
      <w:r w:rsidRPr="00175ED9">
        <w:rPr>
          <w:rFonts w:ascii="Calibri" w:hAnsi="Calibri"/>
          <w:sz w:val="22"/>
          <w:szCs w:val="22"/>
        </w:rPr>
        <w:tab/>
      </w:r>
      <w:r w:rsidRPr="00EE618A">
        <w:rPr>
          <w:rFonts w:eastAsia="SimSun"/>
        </w:rPr>
        <w:t>PDU Session Resource Modify Response Transfer</w:t>
      </w:r>
      <w:r>
        <w:tab/>
      </w:r>
      <w:r>
        <w:fldChar w:fldCharType="begin" w:fldLock="1"/>
      </w:r>
      <w:r>
        <w:instrText xml:space="preserve"> PAGEREF _</w:instrText>
      </w:r>
      <w:del w:id="2008" w:author="Issam" w:date="2019-02-12T23:38:00Z">
        <w:r w:rsidR="00116825">
          <w:delInstrText>Toc525567696</w:delInstrText>
        </w:r>
      </w:del>
      <w:ins w:id="2009" w:author="Issam" w:date="2019-02-12T23:38:00Z">
        <w:r>
          <w:instrText>Toc534720690</w:instrText>
        </w:r>
      </w:ins>
      <w:r>
        <w:instrText xml:space="preserve"> \h </w:instrText>
      </w:r>
      <w:r>
        <w:fldChar w:fldCharType="separate"/>
      </w:r>
      <w:del w:id="2010" w:author="Issam" w:date="2019-02-12T23:38:00Z">
        <w:r w:rsidR="00116825">
          <w:delText>157</w:delText>
        </w:r>
      </w:del>
      <w:ins w:id="2011" w:author="Issam" w:date="2019-02-12T23:38:00Z">
        <w:r>
          <w:t>164</w:t>
        </w:r>
      </w:ins>
      <w:r>
        <w:fldChar w:fldCharType="end"/>
      </w:r>
    </w:p>
    <w:p w14:paraId="15DF94B6" w14:textId="64A3EC74" w:rsidR="004041C3" w:rsidRPr="00175ED9" w:rsidRDefault="004041C3">
      <w:pPr>
        <w:pStyle w:val="41"/>
        <w:rPr>
          <w:rFonts w:ascii="Calibri" w:hAnsi="Calibri"/>
          <w:sz w:val="22"/>
          <w:szCs w:val="22"/>
        </w:rPr>
      </w:pPr>
      <w:r>
        <w:t>9.3.4.5</w:t>
      </w:r>
      <w:r w:rsidRPr="00175ED9">
        <w:rPr>
          <w:rFonts w:ascii="Calibri" w:hAnsi="Calibri"/>
          <w:sz w:val="22"/>
          <w:szCs w:val="22"/>
        </w:rPr>
        <w:tab/>
      </w:r>
      <w:r>
        <w:t>PDU Session Resource Notify Transfer</w:t>
      </w:r>
      <w:r>
        <w:tab/>
      </w:r>
      <w:r>
        <w:fldChar w:fldCharType="begin" w:fldLock="1"/>
      </w:r>
      <w:r>
        <w:instrText xml:space="preserve"> PAGEREF _</w:instrText>
      </w:r>
      <w:del w:id="2012" w:author="Issam" w:date="2019-02-12T23:38:00Z">
        <w:r w:rsidR="00116825">
          <w:delInstrText>Toc525567697</w:delInstrText>
        </w:r>
      </w:del>
      <w:ins w:id="2013" w:author="Issam" w:date="2019-02-12T23:38:00Z">
        <w:r>
          <w:instrText>Toc534720691</w:instrText>
        </w:r>
      </w:ins>
      <w:r>
        <w:instrText xml:space="preserve"> \h </w:instrText>
      </w:r>
      <w:r>
        <w:fldChar w:fldCharType="separate"/>
      </w:r>
      <w:del w:id="2014" w:author="Issam" w:date="2019-02-12T23:38:00Z">
        <w:r w:rsidR="00116825">
          <w:delText>158</w:delText>
        </w:r>
      </w:del>
      <w:ins w:id="2015" w:author="Issam" w:date="2019-02-12T23:38:00Z">
        <w:r>
          <w:t>165</w:t>
        </w:r>
      </w:ins>
      <w:r>
        <w:fldChar w:fldCharType="end"/>
      </w:r>
    </w:p>
    <w:p w14:paraId="3D58B56D" w14:textId="11CE939D" w:rsidR="004041C3" w:rsidRPr="00175ED9" w:rsidRDefault="004041C3">
      <w:pPr>
        <w:pStyle w:val="41"/>
        <w:rPr>
          <w:rFonts w:ascii="Calibri" w:hAnsi="Calibri"/>
          <w:sz w:val="22"/>
          <w:szCs w:val="22"/>
        </w:rPr>
      </w:pPr>
      <w:r w:rsidRPr="004041C3">
        <w:t>9.3.4.6</w:t>
      </w:r>
      <w:r w:rsidRPr="00175ED9">
        <w:rPr>
          <w:rFonts w:ascii="Calibri" w:hAnsi="Calibri"/>
          <w:sz w:val="22"/>
          <w:szCs w:val="22"/>
        </w:rPr>
        <w:tab/>
      </w:r>
      <w:r w:rsidRPr="00EE618A">
        <w:rPr>
          <w:rFonts w:eastAsia="SimSun"/>
        </w:rPr>
        <w:t>PDU Session Resource Modify Indication Transfer</w:t>
      </w:r>
      <w:r>
        <w:tab/>
      </w:r>
      <w:r>
        <w:fldChar w:fldCharType="begin" w:fldLock="1"/>
      </w:r>
      <w:r>
        <w:instrText xml:space="preserve"> PAGEREF _</w:instrText>
      </w:r>
      <w:del w:id="2016" w:author="Issam" w:date="2019-02-12T23:38:00Z">
        <w:r w:rsidR="00116825">
          <w:delInstrText>Toc525567698</w:delInstrText>
        </w:r>
      </w:del>
      <w:ins w:id="2017" w:author="Issam" w:date="2019-02-12T23:38:00Z">
        <w:r>
          <w:instrText>Toc534720692</w:instrText>
        </w:r>
      </w:ins>
      <w:r>
        <w:instrText xml:space="preserve"> \h </w:instrText>
      </w:r>
      <w:r>
        <w:fldChar w:fldCharType="separate"/>
      </w:r>
      <w:del w:id="2018" w:author="Issam" w:date="2019-02-12T23:38:00Z">
        <w:r w:rsidR="00116825">
          <w:delText>158</w:delText>
        </w:r>
      </w:del>
      <w:ins w:id="2019" w:author="Issam" w:date="2019-02-12T23:38:00Z">
        <w:r>
          <w:t>165</w:t>
        </w:r>
      </w:ins>
      <w:r>
        <w:fldChar w:fldCharType="end"/>
      </w:r>
    </w:p>
    <w:p w14:paraId="0F34EFFE" w14:textId="0594CE20" w:rsidR="004041C3" w:rsidRPr="00175ED9" w:rsidRDefault="004041C3">
      <w:pPr>
        <w:pStyle w:val="41"/>
        <w:rPr>
          <w:rFonts w:ascii="Calibri" w:hAnsi="Calibri"/>
          <w:sz w:val="22"/>
          <w:szCs w:val="22"/>
        </w:rPr>
      </w:pPr>
      <w:r w:rsidRPr="004041C3">
        <w:t>9.3.4.7</w:t>
      </w:r>
      <w:r w:rsidRPr="00175ED9">
        <w:rPr>
          <w:rFonts w:ascii="Calibri" w:hAnsi="Calibri"/>
          <w:sz w:val="22"/>
          <w:szCs w:val="22"/>
        </w:rPr>
        <w:tab/>
      </w:r>
      <w:r w:rsidRPr="00EE618A">
        <w:rPr>
          <w:rFonts w:eastAsia="SimSun"/>
        </w:rPr>
        <w:t>PDU Session Resource Modify Confirm Transfer</w:t>
      </w:r>
      <w:r>
        <w:tab/>
      </w:r>
      <w:r>
        <w:fldChar w:fldCharType="begin" w:fldLock="1"/>
      </w:r>
      <w:r>
        <w:instrText xml:space="preserve"> PAGEREF _</w:instrText>
      </w:r>
      <w:del w:id="2020" w:author="Issam" w:date="2019-02-12T23:38:00Z">
        <w:r w:rsidR="00116825">
          <w:delInstrText>Toc525567699</w:delInstrText>
        </w:r>
      </w:del>
      <w:ins w:id="2021" w:author="Issam" w:date="2019-02-12T23:38:00Z">
        <w:r>
          <w:instrText>Toc534720693</w:instrText>
        </w:r>
      </w:ins>
      <w:r>
        <w:instrText xml:space="preserve"> \h </w:instrText>
      </w:r>
      <w:r>
        <w:fldChar w:fldCharType="separate"/>
      </w:r>
      <w:del w:id="2022" w:author="Issam" w:date="2019-02-12T23:38:00Z">
        <w:r w:rsidR="00116825">
          <w:delText>158</w:delText>
        </w:r>
      </w:del>
      <w:ins w:id="2023" w:author="Issam" w:date="2019-02-12T23:38:00Z">
        <w:r>
          <w:t>165</w:t>
        </w:r>
      </w:ins>
      <w:r>
        <w:fldChar w:fldCharType="end"/>
      </w:r>
    </w:p>
    <w:p w14:paraId="7CE78B22" w14:textId="770F70B0" w:rsidR="004041C3" w:rsidRPr="00175ED9" w:rsidRDefault="004041C3">
      <w:pPr>
        <w:pStyle w:val="41"/>
        <w:rPr>
          <w:rFonts w:ascii="Calibri" w:hAnsi="Calibri"/>
          <w:sz w:val="22"/>
          <w:szCs w:val="22"/>
        </w:rPr>
      </w:pPr>
      <w:r>
        <w:t>9.3.4.8</w:t>
      </w:r>
      <w:r w:rsidRPr="00175ED9">
        <w:rPr>
          <w:rFonts w:ascii="Calibri" w:hAnsi="Calibri"/>
          <w:sz w:val="22"/>
          <w:szCs w:val="22"/>
        </w:rPr>
        <w:tab/>
      </w:r>
      <w:r>
        <w:t>Path Switch Request Transfer</w:t>
      </w:r>
      <w:r>
        <w:tab/>
      </w:r>
      <w:r>
        <w:fldChar w:fldCharType="begin" w:fldLock="1"/>
      </w:r>
      <w:r>
        <w:instrText xml:space="preserve"> PAGEREF _</w:instrText>
      </w:r>
      <w:del w:id="2024" w:author="Issam" w:date="2019-02-12T23:38:00Z">
        <w:r w:rsidR="00116825">
          <w:delInstrText>Toc525567700</w:delInstrText>
        </w:r>
      </w:del>
      <w:ins w:id="2025" w:author="Issam" w:date="2019-02-12T23:38:00Z">
        <w:r>
          <w:instrText>Toc534720694</w:instrText>
        </w:r>
      </w:ins>
      <w:r>
        <w:instrText xml:space="preserve"> \h </w:instrText>
      </w:r>
      <w:r>
        <w:fldChar w:fldCharType="separate"/>
      </w:r>
      <w:del w:id="2026" w:author="Issam" w:date="2019-02-12T23:38:00Z">
        <w:r w:rsidR="00116825">
          <w:delText>159</w:delText>
        </w:r>
      </w:del>
      <w:ins w:id="2027" w:author="Issam" w:date="2019-02-12T23:38:00Z">
        <w:r>
          <w:t>166</w:t>
        </w:r>
      </w:ins>
      <w:r>
        <w:fldChar w:fldCharType="end"/>
      </w:r>
    </w:p>
    <w:p w14:paraId="59D18977" w14:textId="3DF9AEA8" w:rsidR="004041C3" w:rsidRPr="00175ED9" w:rsidRDefault="004041C3">
      <w:pPr>
        <w:pStyle w:val="41"/>
        <w:rPr>
          <w:rFonts w:ascii="Calibri" w:hAnsi="Calibri"/>
          <w:sz w:val="22"/>
          <w:szCs w:val="22"/>
        </w:rPr>
      </w:pPr>
      <w:r>
        <w:t>9.3.4.9</w:t>
      </w:r>
      <w:r w:rsidRPr="00175ED9">
        <w:rPr>
          <w:rFonts w:ascii="Calibri" w:hAnsi="Calibri"/>
          <w:sz w:val="22"/>
          <w:szCs w:val="22"/>
        </w:rPr>
        <w:tab/>
      </w:r>
      <w:r>
        <w:t>Path Switch Request Acknowledge Transfer</w:t>
      </w:r>
      <w:r>
        <w:tab/>
      </w:r>
      <w:r>
        <w:fldChar w:fldCharType="begin" w:fldLock="1"/>
      </w:r>
      <w:r>
        <w:instrText xml:space="preserve"> PAGEREF _</w:instrText>
      </w:r>
      <w:del w:id="2028" w:author="Issam" w:date="2019-02-12T23:38:00Z">
        <w:r w:rsidR="00116825">
          <w:delInstrText>Toc525567701</w:delInstrText>
        </w:r>
      </w:del>
      <w:ins w:id="2029" w:author="Issam" w:date="2019-02-12T23:38:00Z">
        <w:r>
          <w:instrText>Toc534720695</w:instrText>
        </w:r>
      </w:ins>
      <w:r>
        <w:instrText xml:space="preserve"> \h </w:instrText>
      </w:r>
      <w:r>
        <w:fldChar w:fldCharType="separate"/>
      </w:r>
      <w:del w:id="2030" w:author="Issam" w:date="2019-02-12T23:38:00Z">
        <w:r w:rsidR="00116825">
          <w:delText>159</w:delText>
        </w:r>
      </w:del>
      <w:ins w:id="2031" w:author="Issam" w:date="2019-02-12T23:38:00Z">
        <w:r>
          <w:t>166</w:t>
        </w:r>
      </w:ins>
      <w:r>
        <w:fldChar w:fldCharType="end"/>
      </w:r>
    </w:p>
    <w:p w14:paraId="56938CA5" w14:textId="6EDA97BD" w:rsidR="004041C3" w:rsidRPr="00175ED9" w:rsidRDefault="004041C3">
      <w:pPr>
        <w:pStyle w:val="41"/>
        <w:rPr>
          <w:rFonts w:ascii="Calibri" w:hAnsi="Calibri"/>
          <w:sz w:val="22"/>
          <w:szCs w:val="22"/>
        </w:rPr>
      </w:pPr>
      <w:r>
        <w:t>9.3.4.10</w:t>
      </w:r>
      <w:r w:rsidRPr="00175ED9">
        <w:rPr>
          <w:rFonts w:ascii="Calibri" w:hAnsi="Calibri"/>
          <w:sz w:val="22"/>
          <w:szCs w:val="22"/>
        </w:rPr>
        <w:tab/>
      </w:r>
      <w:r>
        <w:t>Handover Command Transfer</w:t>
      </w:r>
      <w:r>
        <w:tab/>
      </w:r>
      <w:r>
        <w:fldChar w:fldCharType="begin" w:fldLock="1"/>
      </w:r>
      <w:r>
        <w:instrText xml:space="preserve"> PAGEREF _</w:instrText>
      </w:r>
      <w:del w:id="2032" w:author="Issam" w:date="2019-02-12T23:38:00Z">
        <w:r w:rsidR="00116825">
          <w:delInstrText>Toc525567702</w:delInstrText>
        </w:r>
      </w:del>
      <w:ins w:id="2033" w:author="Issam" w:date="2019-02-12T23:38:00Z">
        <w:r>
          <w:instrText>Toc534720696</w:instrText>
        </w:r>
      </w:ins>
      <w:r>
        <w:instrText xml:space="preserve"> \h </w:instrText>
      </w:r>
      <w:r>
        <w:fldChar w:fldCharType="separate"/>
      </w:r>
      <w:del w:id="2034" w:author="Issam" w:date="2019-02-12T23:38:00Z">
        <w:r w:rsidR="00116825">
          <w:delText>159</w:delText>
        </w:r>
      </w:del>
      <w:ins w:id="2035" w:author="Issam" w:date="2019-02-12T23:38:00Z">
        <w:r>
          <w:t>167</w:t>
        </w:r>
      </w:ins>
      <w:r>
        <w:fldChar w:fldCharType="end"/>
      </w:r>
    </w:p>
    <w:p w14:paraId="75877DCA" w14:textId="2EFCAE85" w:rsidR="004041C3" w:rsidRPr="00175ED9" w:rsidRDefault="004041C3">
      <w:pPr>
        <w:pStyle w:val="41"/>
        <w:rPr>
          <w:rFonts w:ascii="Calibri" w:hAnsi="Calibri"/>
          <w:sz w:val="22"/>
          <w:szCs w:val="22"/>
        </w:rPr>
      </w:pPr>
      <w:r>
        <w:t>9.3.4.11</w:t>
      </w:r>
      <w:r w:rsidRPr="00175ED9">
        <w:rPr>
          <w:rFonts w:ascii="Calibri" w:hAnsi="Calibri"/>
          <w:sz w:val="22"/>
          <w:szCs w:val="22"/>
        </w:rPr>
        <w:tab/>
      </w:r>
      <w:r>
        <w:t>Handover Request Acknowledge Transfer</w:t>
      </w:r>
      <w:r>
        <w:tab/>
      </w:r>
      <w:r>
        <w:fldChar w:fldCharType="begin" w:fldLock="1"/>
      </w:r>
      <w:r>
        <w:instrText xml:space="preserve"> PAGEREF _</w:instrText>
      </w:r>
      <w:del w:id="2036" w:author="Issam" w:date="2019-02-12T23:38:00Z">
        <w:r w:rsidR="00116825">
          <w:delInstrText>Toc525567703</w:delInstrText>
        </w:r>
      </w:del>
      <w:ins w:id="2037" w:author="Issam" w:date="2019-02-12T23:38:00Z">
        <w:r>
          <w:instrText>Toc534720697</w:instrText>
        </w:r>
      </w:ins>
      <w:r>
        <w:instrText xml:space="preserve"> \h </w:instrText>
      </w:r>
      <w:r>
        <w:fldChar w:fldCharType="separate"/>
      </w:r>
      <w:del w:id="2038" w:author="Issam" w:date="2019-02-12T23:38:00Z">
        <w:r w:rsidR="00116825">
          <w:delText>159</w:delText>
        </w:r>
      </w:del>
      <w:ins w:id="2039" w:author="Issam" w:date="2019-02-12T23:38:00Z">
        <w:r>
          <w:t>167</w:t>
        </w:r>
      </w:ins>
      <w:r>
        <w:fldChar w:fldCharType="end"/>
      </w:r>
    </w:p>
    <w:p w14:paraId="69F1A524" w14:textId="14445033" w:rsidR="004041C3" w:rsidRPr="00175ED9" w:rsidRDefault="004041C3">
      <w:pPr>
        <w:pStyle w:val="41"/>
        <w:rPr>
          <w:rFonts w:ascii="Calibri" w:hAnsi="Calibri"/>
          <w:sz w:val="22"/>
          <w:szCs w:val="22"/>
        </w:rPr>
      </w:pPr>
      <w:r>
        <w:t>9.3.4.12</w:t>
      </w:r>
      <w:r w:rsidRPr="00175ED9">
        <w:rPr>
          <w:rFonts w:ascii="Calibri" w:hAnsi="Calibri"/>
          <w:sz w:val="22"/>
          <w:szCs w:val="22"/>
        </w:rPr>
        <w:tab/>
      </w:r>
      <w:r>
        <w:t>PDU Session Resource Release Command Transfer</w:t>
      </w:r>
      <w:r>
        <w:tab/>
      </w:r>
      <w:r>
        <w:fldChar w:fldCharType="begin" w:fldLock="1"/>
      </w:r>
      <w:r>
        <w:instrText xml:space="preserve"> PAGEREF _</w:instrText>
      </w:r>
      <w:del w:id="2040" w:author="Issam" w:date="2019-02-12T23:38:00Z">
        <w:r w:rsidR="00116825">
          <w:delInstrText>Toc525567704</w:delInstrText>
        </w:r>
      </w:del>
      <w:ins w:id="2041" w:author="Issam" w:date="2019-02-12T23:38:00Z">
        <w:r>
          <w:instrText>Toc534720698</w:instrText>
        </w:r>
      </w:ins>
      <w:r>
        <w:instrText xml:space="preserve"> \h </w:instrText>
      </w:r>
      <w:r>
        <w:fldChar w:fldCharType="separate"/>
      </w:r>
      <w:del w:id="2042" w:author="Issam" w:date="2019-02-12T23:38:00Z">
        <w:r w:rsidR="00116825">
          <w:delText>160</w:delText>
        </w:r>
      </w:del>
      <w:ins w:id="2043" w:author="Issam" w:date="2019-02-12T23:38:00Z">
        <w:r>
          <w:t>167</w:t>
        </w:r>
      </w:ins>
      <w:r>
        <w:fldChar w:fldCharType="end"/>
      </w:r>
    </w:p>
    <w:p w14:paraId="76595288" w14:textId="028979A1" w:rsidR="004041C3" w:rsidRPr="00175ED9" w:rsidRDefault="004041C3">
      <w:pPr>
        <w:pStyle w:val="41"/>
        <w:rPr>
          <w:rFonts w:ascii="Calibri" w:hAnsi="Calibri"/>
          <w:sz w:val="22"/>
          <w:szCs w:val="22"/>
        </w:rPr>
      </w:pPr>
      <w:r>
        <w:t>9.3.4.13</w:t>
      </w:r>
      <w:r w:rsidRPr="00175ED9">
        <w:rPr>
          <w:rFonts w:ascii="Calibri" w:hAnsi="Calibri"/>
          <w:sz w:val="22"/>
          <w:szCs w:val="22"/>
        </w:rPr>
        <w:tab/>
      </w:r>
      <w:r>
        <w:t>PDU Session Resource Notify Released Transfer</w:t>
      </w:r>
      <w:r>
        <w:tab/>
      </w:r>
      <w:r>
        <w:fldChar w:fldCharType="begin" w:fldLock="1"/>
      </w:r>
      <w:r>
        <w:instrText xml:space="preserve"> PAGEREF _</w:instrText>
      </w:r>
      <w:del w:id="2044" w:author="Issam" w:date="2019-02-12T23:38:00Z">
        <w:r w:rsidR="00116825">
          <w:delInstrText>Toc525567705</w:delInstrText>
        </w:r>
      </w:del>
      <w:ins w:id="2045" w:author="Issam" w:date="2019-02-12T23:38:00Z">
        <w:r>
          <w:instrText>Toc534720699</w:instrText>
        </w:r>
      </w:ins>
      <w:r>
        <w:instrText xml:space="preserve"> \h </w:instrText>
      </w:r>
      <w:r>
        <w:fldChar w:fldCharType="separate"/>
      </w:r>
      <w:del w:id="2046" w:author="Issam" w:date="2019-02-12T23:38:00Z">
        <w:r w:rsidR="00116825">
          <w:delText>160</w:delText>
        </w:r>
      </w:del>
      <w:ins w:id="2047" w:author="Issam" w:date="2019-02-12T23:38:00Z">
        <w:r>
          <w:t>167</w:t>
        </w:r>
      </w:ins>
      <w:r>
        <w:fldChar w:fldCharType="end"/>
      </w:r>
    </w:p>
    <w:p w14:paraId="5BC0204B" w14:textId="32A517D8" w:rsidR="004041C3" w:rsidRPr="00175ED9" w:rsidRDefault="004041C3">
      <w:pPr>
        <w:pStyle w:val="41"/>
        <w:rPr>
          <w:rFonts w:ascii="Calibri" w:hAnsi="Calibri"/>
          <w:sz w:val="22"/>
          <w:szCs w:val="22"/>
        </w:rPr>
      </w:pPr>
      <w:r>
        <w:t>9.3.4.14</w:t>
      </w:r>
      <w:r w:rsidRPr="00175ED9">
        <w:rPr>
          <w:rFonts w:ascii="Calibri" w:hAnsi="Calibri"/>
          <w:sz w:val="22"/>
          <w:szCs w:val="22"/>
        </w:rPr>
        <w:tab/>
      </w:r>
      <w:r>
        <w:t>Handover Required Transfer</w:t>
      </w:r>
      <w:r>
        <w:tab/>
      </w:r>
      <w:r>
        <w:fldChar w:fldCharType="begin" w:fldLock="1"/>
      </w:r>
      <w:r>
        <w:instrText xml:space="preserve"> PAGEREF _</w:instrText>
      </w:r>
      <w:del w:id="2048" w:author="Issam" w:date="2019-02-12T23:38:00Z">
        <w:r w:rsidR="00116825">
          <w:delInstrText>Toc525567706</w:delInstrText>
        </w:r>
      </w:del>
      <w:ins w:id="2049" w:author="Issam" w:date="2019-02-12T23:38:00Z">
        <w:r>
          <w:instrText>Toc534720700</w:instrText>
        </w:r>
      </w:ins>
      <w:r>
        <w:instrText xml:space="preserve"> \h </w:instrText>
      </w:r>
      <w:r>
        <w:fldChar w:fldCharType="separate"/>
      </w:r>
      <w:del w:id="2050" w:author="Issam" w:date="2019-02-12T23:38:00Z">
        <w:r w:rsidR="00116825">
          <w:delText>160</w:delText>
        </w:r>
      </w:del>
      <w:ins w:id="2051" w:author="Issam" w:date="2019-02-12T23:38:00Z">
        <w:r>
          <w:t>168</w:t>
        </w:r>
      </w:ins>
      <w:r>
        <w:fldChar w:fldCharType="end"/>
      </w:r>
    </w:p>
    <w:p w14:paraId="74A3C4DE" w14:textId="7F421170" w:rsidR="004041C3" w:rsidRPr="00175ED9" w:rsidRDefault="004041C3">
      <w:pPr>
        <w:pStyle w:val="41"/>
        <w:rPr>
          <w:rFonts w:ascii="Calibri" w:hAnsi="Calibri"/>
          <w:sz w:val="22"/>
          <w:szCs w:val="22"/>
        </w:rPr>
      </w:pPr>
      <w:r>
        <w:t>9.3.4.15</w:t>
      </w:r>
      <w:r w:rsidRPr="00175ED9">
        <w:rPr>
          <w:rFonts w:ascii="Calibri" w:hAnsi="Calibri"/>
          <w:sz w:val="22"/>
          <w:szCs w:val="22"/>
        </w:rPr>
        <w:tab/>
      </w:r>
      <w:r>
        <w:t>Path Switch Request Setup Failed Transfer</w:t>
      </w:r>
      <w:r>
        <w:tab/>
      </w:r>
      <w:r>
        <w:fldChar w:fldCharType="begin" w:fldLock="1"/>
      </w:r>
      <w:r>
        <w:instrText xml:space="preserve"> PAGEREF _</w:instrText>
      </w:r>
      <w:del w:id="2052" w:author="Issam" w:date="2019-02-12T23:38:00Z">
        <w:r w:rsidR="00116825">
          <w:delInstrText>Toc525567707</w:delInstrText>
        </w:r>
      </w:del>
      <w:ins w:id="2053" w:author="Issam" w:date="2019-02-12T23:38:00Z">
        <w:r>
          <w:instrText>Toc534720701</w:instrText>
        </w:r>
      </w:ins>
      <w:r>
        <w:instrText xml:space="preserve"> \h </w:instrText>
      </w:r>
      <w:r>
        <w:fldChar w:fldCharType="separate"/>
      </w:r>
      <w:del w:id="2054" w:author="Issam" w:date="2019-02-12T23:38:00Z">
        <w:r w:rsidR="00116825">
          <w:delText>160</w:delText>
        </w:r>
      </w:del>
      <w:ins w:id="2055" w:author="Issam" w:date="2019-02-12T23:38:00Z">
        <w:r>
          <w:t>168</w:t>
        </w:r>
      </w:ins>
      <w:r>
        <w:fldChar w:fldCharType="end"/>
      </w:r>
    </w:p>
    <w:p w14:paraId="49C480DE" w14:textId="3F6DE7E7" w:rsidR="004041C3" w:rsidRPr="00175ED9" w:rsidRDefault="004041C3">
      <w:pPr>
        <w:pStyle w:val="41"/>
        <w:rPr>
          <w:rFonts w:ascii="Calibri" w:hAnsi="Calibri"/>
          <w:sz w:val="22"/>
          <w:szCs w:val="22"/>
        </w:rPr>
      </w:pPr>
      <w:r>
        <w:t>9.3.4.16</w:t>
      </w:r>
      <w:r w:rsidRPr="00175ED9">
        <w:rPr>
          <w:rFonts w:ascii="Calibri" w:hAnsi="Calibri"/>
          <w:sz w:val="22"/>
          <w:szCs w:val="22"/>
        </w:rPr>
        <w:tab/>
      </w:r>
      <w:r>
        <w:t>PDU Session Resource Setup Unsuccessful Transfer</w:t>
      </w:r>
      <w:r>
        <w:tab/>
      </w:r>
      <w:r>
        <w:fldChar w:fldCharType="begin" w:fldLock="1"/>
      </w:r>
      <w:r>
        <w:instrText xml:space="preserve"> PAGEREF _</w:instrText>
      </w:r>
      <w:del w:id="2056" w:author="Issam" w:date="2019-02-12T23:38:00Z">
        <w:r w:rsidR="00116825">
          <w:delInstrText>Toc525567708</w:delInstrText>
        </w:r>
      </w:del>
      <w:ins w:id="2057" w:author="Issam" w:date="2019-02-12T23:38:00Z">
        <w:r>
          <w:instrText>Toc534720702</w:instrText>
        </w:r>
      </w:ins>
      <w:r>
        <w:instrText xml:space="preserve"> \h </w:instrText>
      </w:r>
      <w:r>
        <w:fldChar w:fldCharType="separate"/>
      </w:r>
      <w:del w:id="2058" w:author="Issam" w:date="2019-02-12T23:38:00Z">
        <w:r w:rsidR="00116825">
          <w:delText>161</w:delText>
        </w:r>
      </w:del>
      <w:ins w:id="2059" w:author="Issam" w:date="2019-02-12T23:38:00Z">
        <w:r>
          <w:t>168</w:t>
        </w:r>
      </w:ins>
      <w:r>
        <w:fldChar w:fldCharType="end"/>
      </w:r>
    </w:p>
    <w:p w14:paraId="1290A72F" w14:textId="50212712" w:rsidR="004041C3" w:rsidRPr="00175ED9" w:rsidRDefault="004041C3">
      <w:pPr>
        <w:pStyle w:val="41"/>
        <w:rPr>
          <w:rFonts w:ascii="Calibri" w:hAnsi="Calibri"/>
          <w:sz w:val="22"/>
          <w:szCs w:val="22"/>
        </w:rPr>
      </w:pPr>
      <w:r>
        <w:t>9.3.4.17</w:t>
      </w:r>
      <w:r w:rsidRPr="00175ED9">
        <w:rPr>
          <w:rFonts w:ascii="Calibri" w:hAnsi="Calibri"/>
          <w:sz w:val="22"/>
          <w:szCs w:val="22"/>
        </w:rPr>
        <w:tab/>
      </w:r>
      <w:r>
        <w:t>PDU Session Resource Modify Unsuccessful Transfer</w:t>
      </w:r>
      <w:r>
        <w:tab/>
      </w:r>
      <w:r>
        <w:fldChar w:fldCharType="begin" w:fldLock="1"/>
      </w:r>
      <w:r>
        <w:instrText xml:space="preserve"> PAGEREF _</w:instrText>
      </w:r>
      <w:del w:id="2060" w:author="Issam" w:date="2019-02-12T23:38:00Z">
        <w:r w:rsidR="00116825">
          <w:delInstrText>Toc525567709</w:delInstrText>
        </w:r>
      </w:del>
      <w:ins w:id="2061" w:author="Issam" w:date="2019-02-12T23:38:00Z">
        <w:r>
          <w:instrText>Toc534720703</w:instrText>
        </w:r>
      </w:ins>
      <w:r>
        <w:instrText xml:space="preserve"> \h </w:instrText>
      </w:r>
      <w:r>
        <w:fldChar w:fldCharType="separate"/>
      </w:r>
      <w:del w:id="2062" w:author="Issam" w:date="2019-02-12T23:38:00Z">
        <w:r w:rsidR="00116825">
          <w:delText>161</w:delText>
        </w:r>
      </w:del>
      <w:ins w:id="2063" w:author="Issam" w:date="2019-02-12T23:38:00Z">
        <w:r>
          <w:t>168</w:t>
        </w:r>
      </w:ins>
      <w:r>
        <w:fldChar w:fldCharType="end"/>
      </w:r>
    </w:p>
    <w:p w14:paraId="526A6414" w14:textId="3DABFB45" w:rsidR="004041C3" w:rsidRPr="00175ED9" w:rsidRDefault="004041C3">
      <w:pPr>
        <w:pStyle w:val="41"/>
        <w:rPr>
          <w:rFonts w:ascii="Calibri" w:hAnsi="Calibri"/>
          <w:sz w:val="22"/>
          <w:szCs w:val="22"/>
        </w:rPr>
      </w:pPr>
      <w:r>
        <w:t>9.3.4.18</w:t>
      </w:r>
      <w:r w:rsidRPr="00175ED9">
        <w:rPr>
          <w:rFonts w:ascii="Calibri" w:hAnsi="Calibri"/>
          <w:sz w:val="22"/>
          <w:szCs w:val="22"/>
        </w:rPr>
        <w:tab/>
      </w:r>
      <w:r>
        <w:t>Handover Preparation Unsuccessful Transfer</w:t>
      </w:r>
      <w:r>
        <w:tab/>
      </w:r>
      <w:r>
        <w:fldChar w:fldCharType="begin" w:fldLock="1"/>
      </w:r>
      <w:r>
        <w:instrText xml:space="preserve"> PAGEREF _</w:instrText>
      </w:r>
      <w:del w:id="2064" w:author="Issam" w:date="2019-02-12T23:38:00Z">
        <w:r w:rsidR="00116825">
          <w:delInstrText>Toc525567710</w:delInstrText>
        </w:r>
      </w:del>
      <w:ins w:id="2065" w:author="Issam" w:date="2019-02-12T23:38:00Z">
        <w:r>
          <w:instrText>Toc534720704</w:instrText>
        </w:r>
      </w:ins>
      <w:r>
        <w:instrText xml:space="preserve"> \h </w:instrText>
      </w:r>
      <w:r>
        <w:fldChar w:fldCharType="separate"/>
      </w:r>
      <w:del w:id="2066" w:author="Issam" w:date="2019-02-12T23:38:00Z">
        <w:r w:rsidR="00116825">
          <w:delText>161</w:delText>
        </w:r>
      </w:del>
      <w:ins w:id="2067" w:author="Issam" w:date="2019-02-12T23:38:00Z">
        <w:r>
          <w:t>168</w:t>
        </w:r>
      </w:ins>
      <w:r>
        <w:fldChar w:fldCharType="end"/>
      </w:r>
    </w:p>
    <w:p w14:paraId="568E4156" w14:textId="0C442245" w:rsidR="004041C3" w:rsidRPr="00175ED9" w:rsidRDefault="004041C3">
      <w:pPr>
        <w:pStyle w:val="41"/>
        <w:rPr>
          <w:rFonts w:ascii="Calibri" w:hAnsi="Calibri"/>
          <w:sz w:val="22"/>
          <w:szCs w:val="22"/>
        </w:rPr>
      </w:pPr>
      <w:r>
        <w:t>9.3.4.19</w:t>
      </w:r>
      <w:r w:rsidRPr="00175ED9">
        <w:rPr>
          <w:rFonts w:ascii="Calibri" w:hAnsi="Calibri"/>
          <w:sz w:val="22"/>
          <w:szCs w:val="22"/>
        </w:rPr>
        <w:tab/>
      </w:r>
      <w:r>
        <w:t>Handover Resource Allocation Unsuccessful Transfer</w:t>
      </w:r>
      <w:r>
        <w:tab/>
      </w:r>
      <w:r>
        <w:fldChar w:fldCharType="begin" w:fldLock="1"/>
      </w:r>
      <w:r>
        <w:instrText xml:space="preserve"> PAGEREF _</w:instrText>
      </w:r>
      <w:del w:id="2068" w:author="Issam" w:date="2019-02-12T23:38:00Z">
        <w:r w:rsidR="00116825">
          <w:delInstrText>Toc525567711</w:delInstrText>
        </w:r>
      </w:del>
      <w:ins w:id="2069" w:author="Issam" w:date="2019-02-12T23:38:00Z">
        <w:r>
          <w:instrText>Toc534720705</w:instrText>
        </w:r>
      </w:ins>
      <w:r>
        <w:instrText xml:space="preserve"> \h </w:instrText>
      </w:r>
      <w:r>
        <w:fldChar w:fldCharType="separate"/>
      </w:r>
      <w:del w:id="2070" w:author="Issam" w:date="2019-02-12T23:38:00Z">
        <w:r w:rsidR="00116825">
          <w:delText>161</w:delText>
        </w:r>
      </w:del>
      <w:ins w:id="2071" w:author="Issam" w:date="2019-02-12T23:38:00Z">
        <w:r>
          <w:t>168</w:t>
        </w:r>
      </w:ins>
      <w:r>
        <w:fldChar w:fldCharType="end"/>
      </w:r>
    </w:p>
    <w:p w14:paraId="2A6D5390" w14:textId="28FCCC89" w:rsidR="004041C3" w:rsidRPr="00175ED9" w:rsidRDefault="004041C3">
      <w:pPr>
        <w:pStyle w:val="41"/>
        <w:rPr>
          <w:rFonts w:ascii="Calibri" w:hAnsi="Calibri"/>
          <w:sz w:val="22"/>
          <w:szCs w:val="22"/>
        </w:rPr>
      </w:pPr>
      <w:r>
        <w:t>9.3.4.20</w:t>
      </w:r>
      <w:r w:rsidRPr="00175ED9">
        <w:rPr>
          <w:rFonts w:ascii="Calibri" w:hAnsi="Calibri"/>
          <w:sz w:val="22"/>
          <w:szCs w:val="22"/>
        </w:rPr>
        <w:tab/>
      </w:r>
      <w:r>
        <w:t>Path Switch Request Unsuccessful Transfer</w:t>
      </w:r>
      <w:r>
        <w:tab/>
      </w:r>
      <w:r>
        <w:fldChar w:fldCharType="begin" w:fldLock="1"/>
      </w:r>
      <w:r>
        <w:instrText xml:space="preserve"> PAGEREF _</w:instrText>
      </w:r>
      <w:del w:id="2072" w:author="Issam" w:date="2019-02-12T23:38:00Z">
        <w:r w:rsidR="00116825">
          <w:delInstrText>Toc525567712</w:delInstrText>
        </w:r>
      </w:del>
      <w:ins w:id="2073" w:author="Issam" w:date="2019-02-12T23:38:00Z">
        <w:r>
          <w:instrText>Toc534720706</w:instrText>
        </w:r>
      </w:ins>
      <w:r>
        <w:instrText xml:space="preserve"> \h </w:instrText>
      </w:r>
      <w:r>
        <w:fldChar w:fldCharType="separate"/>
      </w:r>
      <w:del w:id="2074" w:author="Issam" w:date="2019-02-12T23:38:00Z">
        <w:r w:rsidR="00116825">
          <w:delText>161</w:delText>
        </w:r>
      </w:del>
      <w:ins w:id="2075" w:author="Issam" w:date="2019-02-12T23:38:00Z">
        <w:r>
          <w:t>169</w:t>
        </w:r>
      </w:ins>
      <w:r>
        <w:fldChar w:fldCharType="end"/>
      </w:r>
    </w:p>
    <w:p w14:paraId="3F2B948D" w14:textId="6B674D85" w:rsidR="004041C3" w:rsidRPr="00175ED9" w:rsidRDefault="004041C3">
      <w:pPr>
        <w:pStyle w:val="41"/>
        <w:rPr>
          <w:rFonts w:ascii="Calibri" w:hAnsi="Calibri"/>
          <w:sz w:val="22"/>
          <w:szCs w:val="22"/>
        </w:rPr>
      </w:pPr>
      <w:r>
        <w:t>9.3.4.21</w:t>
      </w:r>
      <w:r w:rsidRPr="00175ED9">
        <w:rPr>
          <w:rFonts w:ascii="Calibri" w:hAnsi="Calibri"/>
          <w:sz w:val="22"/>
          <w:szCs w:val="22"/>
        </w:rPr>
        <w:tab/>
      </w:r>
      <w:r>
        <w:t>PDU Session Resource Release Response Transfer</w:t>
      </w:r>
      <w:r>
        <w:tab/>
      </w:r>
      <w:r>
        <w:fldChar w:fldCharType="begin" w:fldLock="1"/>
      </w:r>
      <w:r>
        <w:instrText xml:space="preserve"> PAGEREF _</w:instrText>
      </w:r>
      <w:del w:id="2076" w:author="Issam" w:date="2019-02-12T23:38:00Z">
        <w:r w:rsidR="00116825">
          <w:delInstrText>Toc525567713</w:delInstrText>
        </w:r>
      </w:del>
      <w:ins w:id="2077" w:author="Issam" w:date="2019-02-12T23:38:00Z">
        <w:r>
          <w:instrText>Toc534720707</w:instrText>
        </w:r>
      </w:ins>
      <w:r>
        <w:instrText xml:space="preserve"> \h </w:instrText>
      </w:r>
      <w:r>
        <w:fldChar w:fldCharType="separate"/>
      </w:r>
      <w:del w:id="2078" w:author="Issam" w:date="2019-02-12T23:38:00Z">
        <w:r w:rsidR="00116825">
          <w:delText>161</w:delText>
        </w:r>
      </w:del>
      <w:ins w:id="2079" w:author="Issam" w:date="2019-02-12T23:38:00Z">
        <w:r>
          <w:t>169</w:t>
        </w:r>
      </w:ins>
      <w:r>
        <w:fldChar w:fldCharType="end"/>
      </w:r>
    </w:p>
    <w:p w14:paraId="05EECBE1" w14:textId="77777777" w:rsidR="004041C3" w:rsidRPr="00175ED9" w:rsidRDefault="004041C3">
      <w:pPr>
        <w:pStyle w:val="41"/>
        <w:rPr>
          <w:ins w:id="2080" w:author="Issam" w:date="2019-02-12T23:38:00Z"/>
          <w:rFonts w:ascii="Calibri" w:hAnsi="Calibri"/>
          <w:sz w:val="22"/>
          <w:szCs w:val="22"/>
        </w:rPr>
      </w:pPr>
      <w:ins w:id="2081" w:author="Issam" w:date="2019-02-12T23:38:00Z">
        <w:r>
          <w:t>9.3.4.22</w:t>
        </w:r>
        <w:r w:rsidRPr="00175ED9">
          <w:rPr>
            <w:rFonts w:ascii="Calibri" w:hAnsi="Calibri"/>
            <w:sz w:val="22"/>
            <w:szCs w:val="22"/>
          </w:rPr>
          <w:tab/>
        </w:r>
        <w:r>
          <w:t>PDU Session Resource Modify Indication Unsuccessful Transfer</w:t>
        </w:r>
        <w:r>
          <w:tab/>
        </w:r>
        <w:r>
          <w:fldChar w:fldCharType="begin" w:fldLock="1"/>
        </w:r>
        <w:r>
          <w:instrText xml:space="preserve"> PAGEREF _Toc534720708 \h </w:instrText>
        </w:r>
        <w:r>
          <w:fldChar w:fldCharType="separate"/>
        </w:r>
        <w:r>
          <w:t>169</w:t>
        </w:r>
        <w:r>
          <w:fldChar w:fldCharType="end"/>
        </w:r>
      </w:ins>
    </w:p>
    <w:p w14:paraId="3510245F" w14:textId="6277010C" w:rsidR="004041C3" w:rsidRPr="00175ED9" w:rsidRDefault="004041C3">
      <w:pPr>
        <w:pStyle w:val="21"/>
        <w:rPr>
          <w:rFonts w:ascii="Calibri" w:hAnsi="Calibri"/>
          <w:sz w:val="22"/>
          <w:szCs w:val="22"/>
        </w:rPr>
      </w:pPr>
      <w:r>
        <w:t>9.4</w:t>
      </w:r>
      <w:r w:rsidRPr="00175ED9">
        <w:rPr>
          <w:rFonts w:ascii="Calibri" w:hAnsi="Calibri"/>
          <w:sz w:val="22"/>
          <w:szCs w:val="22"/>
        </w:rPr>
        <w:tab/>
      </w:r>
      <w:r>
        <w:t>Message and Information Element Abstract Syntax (with ASN.1)</w:t>
      </w:r>
      <w:r>
        <w:tab/>
      </w:r>
      <w:r>
        <w:fldChar w:fldCharType="begin" w:fldLock="1"/>
      </w:r>
      <w:r>
        <w:instrText xml:space="preserve"> PAGEREF _</w:instrText>
      </w:r>
      <w:del w:id="2082" w:author="Issam" w:date="2019-02-12T23:38:00Z">
        <w:r w:rsidR="00116825">
          <w:delInstrText>Toc525567714</w:delInstrText>
        </w:r>
      </w:del>
      <w:ins w:id="2083" w:author="Issam" w:date="2019-02-12T23:38:00Z">
        <w:r>
          <w:instrText>Toc534720709</w:instrText>
        </w:r>
      </w:ins>
      <w:r>
        <w:instrText xml:space="preserve"> \h </w:instrText>
      </w:r>
      <w:r>
        <w:fldChar w:fldCharType="separate"/>
      </w:r>
      <w:del w:id="2084" w:author="Issam" w:date="2019-02-12T23:38:00Z">
        <w:r w:rsidR="00116825">
          <w:delText>161</w:delText>
        </w:r>
      </w:del>
      <w:ins w:id="2085" w:author="Issam" w:date="2019-02-12T23:38:00Z">
        <w:r>
          <w:t>169</w:t>
        </w:r>
      </w:ins>
      <w:r>
        <w:fldChar w:fldCharType="end"/>
      </w:r>
    </w:p>
    <w:p w14:paraId="47501BBD" w14:textId="08B5B07E" w:rsidR="004041C3" w:rsidRPr="00175ED9" w:rsidRDefault="004041C3">
      <w:pPr>
        <w:pStyle w:val="31"/>
        <w:rPr>
          <w:rFonts w:ascii="Calibri" w:hAnsi="Calibri"/>
          <w:sz w:val="22"/>
          <w:szCs w:val="22"/>
        </w:rPr>
      </w:pPr>
      <w:r>
        <w:t>9.4.1</w:t>
      </w:r>
      <w:r w:rsidRPr="00175ED9">
        <w:rPr>
          <w:rFonts w:ascii="Calibri" w:hAnsi="Calibri"/>
          <w:sz w:val="22"/>
          <w:szCs w:val="22"/>
        </w:rPr>
        <w:tab/>
      </w:r>
      <w:r>
        <w:t>General</w:t>
      </w:r>
      <w:r>
        <w:tab/>
      </w:r>
      <w:r>
        <w:fldChar w:fldCharType="begin" w:fldLock="1"/>
      </w:r>
      <w:r>
        <w:instrText xml:space="preserve"> PAGEREF _</w:instrText>
      </w:r>
      <w:del w:id="2086" w:author="Issam" w:date="2019-02-12T23:38:00Z">
        <w:r w:rsidR="00116825">
          <w:delInstrText>Toc525567715</w:delInstrText>
        </w:r>
      </w:del>
      <w:ins w:id="2087" w:author="Issam" w:date="2019-02-12T23:38:00Z">
        <w:r>
          <w:instrText>Toc534720710</w:instrText>
        </w:r>
      </w:ins>
      <w:r>
        <w:instrText xml:space="preserve"> \h </w:instrText>
      </w:r>
      <w:r>
        <w:fldChar w:fldCharType="separate"/>
      </w:r>
      <w:del w:id="2088" w:author="Issam" w:date="2019-02-12T23:38:00Z">
        <w:r w:rsidR="00116825">
          <w:delText>161</w:delText>
        </w:r>
      </w:del>
      <w:ins w:id="2089" w:author="Issam" w:date="2019-02-12T23:38:00Z">
        <w:r>
          <w:t>169</w:t>
        </w:r>
      </w:ins>
      <w:r>
        <w:fldChar w:fldCharType="end"/>
      </w:r>
    </w:p>
    <w:p w14:paraId="67450995" w14:textId="7013B09C" w:rsidR="004041C3" w:rsidRPr="00175ED9" w:rsidRDefault="004041C3">
      <w:pPr>
        <w:pStyle w:val="31"/>
        <w:rPr>
          <w:rFonts w:ascii="Calibri" w:hAnsi="Calibri"/>
          <w:sz w:val="22"/>
          <w:szCs w:val="22"/>
        </w:rPr>
      </w:pPr>
      <w:r>
        <w:t>9.4.2</w:t>
      </w:r>
      <w:r w:rsidRPr="00175ED9">
        <w:rPr>
          <w:rFonts w:ascii="Calibri" w:hAnsi="Calibri"/>
          <w:sz w:val="22"/>
          <w:szCs w:val="22"/>
        </w:rPr>
        <w:tab/>
      </w:r>
      <w:r>
        <w:t>Usage of private message mechanism for non-standard use</w:t>
      </w:r>
      <w:r>
        <w:tab/>
      </w:r>
      <w:r>
        <w:fldChar w:fldCharType="begin" w:fldLock="1"/>
      </w:r>
      <w:r>
        <w:instrText xml:space="preserve"> PAGEREF _</w:instrText>
      </w:r>
      <w:del w:id="2090" w:author="Issam" w:date="2019-02-12T23:38:00Z">
        <w:r w:rsidR="00116825">
          <w:delInstrText>Toc525567716</w:delInstrText>
        </w:r>
      </w:del>
      <w:ins w:id="2091" w:author="Issam" w:date="2019-02-12T23:38:00Z">
        <w:r>
          <w:instrText>Toc534720711</w:instrText>
        </w:r>
      </w:ins>
      <w:r>
        <w:instrText xml:space="preserve"> \h </w:instrText>
      </w:r>
      <w:r>
        <w:fldChar w:fldCharType="separate"/>
      </w:r>
      <w:del w:id="2092" w:author="Issam" w:date="2019-02-12T23:38:00Z">
        <w:r w:rsidR="00116825">
          <w:delText>162</w:delText>
        </w:r>
      </w:del>
      <w:ins w:id="2093" w:author="Issam" w:date="2019-02-12T23:38:00Z">
        <w:r>
          <w:t>169</w:t>
        </w:r>
      </w:ins>
      <w:r>
        <w:fldChar w:fldCharType="end"/>
      </w:r>
    </w:p>
    <w:p w14:paraId="5E8D96DB" w14:textId="31C06487" w:rsidR="004041C3" w:rsidRPr="00175ED9" w:rsidRDefault="004041C3">
      <w:pPr>
        <w:pStyle w:val="31"/>
        <w:rPr>
          <w:rFonts w:ascii="Calibri" w:hAnsi="Calibri"/>
          <w:sz w:val="22"/>
          <w:szCs w:val="22"/>
        </w:rPr>
      </w:pPr>
      <w:r>
        <w:t>9.4.3</w:t>
      </w:r>
      <w:r w:rsidRPr="00175ED9">
        <w:rPr>
          <w:rFonts w:ascii="Calibri" w:hAnsi="Calibri"/>
          <w:sz w:val="22"/>
          <w:szCs w:val="22"/>
        </w:rPr>
        <w:tab/>
      </w:r>
      <w:r>
        <w:t>Elementary Procedure Definitions</w:t>
      </w:r>
      <w:r>
        <w:tab/>
      </w:r>
      <w:r>
        <w:fldChar w:fldCharType="begin" w:fldLock="1"/>
      </w:r>
      <w:r>
        <w:instrText xml:space="preserve"> PAGEREF _</w:instrText>
      </w:r>
      <w:del w:id="2094" w:author="Issam" w:date="2019-02-12T23:38:00Z">
        <w:r w:rsidR="00116825">
          <w:delInstrText>Toc525567717</w:delInstrText>
        </w:r>
      </w:del>
      <w:ins w:id="2095" w:author="Issam" w:date="2019-02-12T23:38:00Z">
        <w:r>
          <w:instrText>Toc534720712</w:instrText>
        </w:r>
      </w:ins>
      <w:r>
        <w:instrText xml:space="preserve"> \h </w:instrText>
      </w:r>
      <w:r>
        <w:fldChar w:fldCharType="separate"/>
      </w:r>
      <w:del w:id="2096" w:author="Issam" w:date="2019-02-12T23:38:00Z">
        <w:r w:rsidR="00116825">
          <w:delText>163</w:delText>
        </w:r>
      </w:del>
      <w:ins w:id="2097" w:author="Issam" w:date="2019-02-12T23:38:00Z">
        <w:r>
          <w:t>171</w:t>
        </w:r>
      </w:ins>
      <w:r>
        <w:fldChar w:fldCharType="end"/>
      </w:r>
    </w:p>
    <w:p w14:paraId="78E147D1" w14:textId="107B8C6A" w:rsidR="004041C3" w:rsidRPr="00175ED9" w:rsidRDefault="004041C3">
      <w:pPr>
        <w:pStyle w:val="31"/>
        <w:rPr>
          <w:rFonts w:ascii="Calibri" w:hAnsi="Calibri"/>
          <w:sz w:val="22"/>
          <w:szCs w:val="22"/>
        </w:rPr>
      </w:pPr>
      <w:r>
        <w:t>9.4.4</w:t>
      </w:r>
      <w:r w:rsidRPr="00175ED9">
        <w:rPr>
          <w:rFonts w:ascii="Calibri" w:hAnsi="Calibri"/>
          <w:sz w:val="22"/>
          <w:szCs w:val="22"/>
        </w:rPr>
        <w:tab/>
      </w:r>
      <w:r>
        <w:t>PDU Definitions</w:t>
      </w:r>
      <w:r>
        <w:tab/>
      </w:r>
      <w:r>
        <w:fldChar w:fldCharType="begin" w:fldLock="1"/>
      </w:r>
      <w:r>
        <w:instrText xml:space="preserve"> PAGEREF _</w:instrText>
      </w:r>
      <w:del w:id="2098" w:author="Issam" w:date="2019-02-12T23:38:00Z">
        <w:r w:rsidR="00116825">
          <w:delInstrText>Toc525567718</w:delInstrText>
        </w:r>
      </w:del>
      <w:ins w:id="2099" w:author="Issam" w:date="2019-02-12T23:38:00Z">
        <w:r>
          <w:instrText>Toc534720713</w:instrText>
        </w:r>
      </w:ins>
      <w:r>
        <w:instrText xml:space="preserve"> \h </w:instrText>
      </w:r>
      <w:r>
        <w:fldChar w:fldCharType="separate"/>
      </w:r>
      <w:del w:id="2100" w:author="Issam" w:date="2019-02-12T23:38:00Z">
        <w:r w:rsidR="00116825">
          <w:delText>175</w:delText>
        </w:r>
      </w:del>
      <w:ins w:id="2101" w:author="Issam" w:date="2019-02-12T23:38:00Z">
        <w:r>
          <w:t>183</w:t>
        </w:r>
      </w:ins>
      <w:r>
        <w:fldChar w:fldCharType="end"/>
      </w:r>
    </w:p>
    <w:p w14:paraId="758D0B38" w14:textId="4C63557D" w:rsidR="004041C3" w:rsidRPr="00175ED9" w:rsidRDefault="004041C3">
      <w:pPr>
        <w:pStyle w:val="31"/>
        <w:rPr>
          <w:rFonts w:ascii="Calibri" w:hAnsi="Calibri"/>
          <w:sz w:val="22"/>
          <w:szCs w:val="22"/>
        </w:rPr>
      </w:pPr>
      <w:r>
        <w:t>9.4.5</w:t>
      </w:r>
      <w:r w:rsidRPr="00175ED9">
        <w:rPr>
          <w:rFonts w:ascii="Calibri" w:hAnsi="Calibri"/>
          <w:sz w:val="22"/>
          <w:szCs w:val="22"/>
        </w:rPr>
        <w:tab/>
      </w:r>
      <w:r>
        <w:t>Information Element Definitions</w:t>
      </w:r>
      <w:r>
        <w:tab/>
      </w:r>
      <w:r>
        <w:fldChar w:fldCharType="begin" w:fldLock="1"/>
      </w:r>
      <w:r>
        <w:instrText xml:space="preserve"> PAGEREF _</w:instrText>
      </w:r>
      <w:del w:id="2102" w:author="Issam" w:date="2019-02-12T23:38:00Z">
        <w:r w:rsidR="00116825">
          <w:delInstrText>Toc525567719</w:delInstrText>
        </w:r>
      </w:del>
      <w:ins w:id="2103" w:author="Issam" w:date="2019-02-12T23:38:00Z">
        <w:r>
          <w:instrText>Toc534720714</w:instrText>
        </w:r>
      </w:ins>
      <w:r>
        <w:instrText xml:space="preserve"> \h </w:instrText>
      </w:r>
      <w:r>
        <w:fldChar w:fldCharType="separate"/>
      </w:r>
      <w:del w:id="2104" w:author="Issam" w:date="2019-02-12T23:38:00Z">
        <w:r w:rsidR="00116825">
          <w:delText>216</w:delText>
        </w:r>
      </w:del>
      <w:ins w:id="2105" w:author="Issam" w:date="2019-02-12T23:38:00Z">
        <w:r>
          <w:t>224</w:t>
        </w:r>
      </w:ins>
      <w:r>
        <w:fldChar w:fldCharType="end"/>
      </w:r>
    </w:p>
    <w:p w14:paraId="3EF44B92" w14:textId="6066872E" w:rsidR="004041C3" w:rsidRPr="00175ED9" w:rsidRDefault="004041C3">
      <w:pPr>
        <w:pStyle w:val="31"/>
        <w:rPr>
          <w:rFonts w:ascii="Calibri" w:hAnsi="Calibri"/>
          <w:sz w:val="22"/>
          <w:szCs w:val="22"/>
        </w:rPr>
      </w:pPr>
      <w:r>
        <w:t>9.4.6</w:t>
      </w:r>
      <w:r w:rsidRPr="00175ED9">
        <w:rPr>
          <w:rFonts w:ascii="Calibri" w:hAnsi="Calibri"/>
          <w:sz w:val="22"/>
          <w:szCs w:val="22"/>
        </w:rPr>
        <w:tab/>
      </w:r>
      <w:r>
        <w:t>Common Definitions</w:t>
      </w:r>
      <w:r>
        <w:tab/>
      </w:r>
      <w:r>
        <w:fldChar w:fldCharType="begin" w:fldLock="1"/>
      </w:r>
      <w:r>
        <w:instrText xml:space="preserve"> PAGEREF _</w:instrText>
      </w:r>
      <w:del w:id="2106" w:author="Issam" w:date="2019-02-12T23:38:00Z">
        <w:r w:rsidR="00116825">
          <w:delInstrText>Toc525567720</w:delInstrText>
        </w:r>
      </w:del>
      <w:ins w:id="2107" w:author="Issam" w:date="2019-02-12T23:38:00Z">
        <w:r>
          <w:instrText>Toc534720715</w:instrText>
        </w:r>
      </w:ins>
      <w:r>
        <w:instrText xml:space="preserve"> \h </w:instrText>
      </w:r>
      <w:r>
        <w:fldChar w:fldCharType="separate"/>
      </w:r>
      <w:del w:id="2108" w:author="Issam" w:date="2019-02-12T23:38:00Z">
        <w:r w:rsidR="00116825">
          <w:delText>275</w:delText>
        </w:r>
      </w:del>
      <w:ins w:id="2109" w:author="Issam" w:date="2019-02-12T23:38:00Z">
        <w:r>
          <w:t>288</w:t>
        </w:r>
      </w:ins>
      <w:r>
        <w:fldChar w:fldCharType="end"/>
      </w:r>
    </w:p>
    <w:p w14:paraId="3D03ECFE" w14:textId="7BD7EA71" w:rsidR="004041C3" w:rsidRPr="00175ED9" w:rsidRDefault="004041C3">
      <w:pPr>
        <w:pStyle w:val="31"/>
        <w:rPr>
          <w:rFonts w:ascii="Calibri" w:hAnsi="Calibri"/>
          <w:sz w:val="22"/>
          <w:szCs w:val="22"/>
        </w:rPr>
      </w:pPr>
      <w:r>
        <w:t>9.4.7</w:t>
      </w:r>
      <w:r w:rsidRPr="00175ED9">
        <w:rPr>
          <w:rFonts w:ascii="Calibri" w:hAnsi="Calibri"/>
          <w:sz w:val="22"/>
          <w:szCs w:val="22"/>
        </w:rPr>
        <w:tab/>
      </w:r>
      <w:r>
        <w:t>Constant Definitions</w:t>
      </w:r>
      <w:r>
        <w:tab/>
      </w:r>
      <w:r>
        <w:fldChar w:fldCharType="begin" w:fldLock="1"/>
      </w:r>
      <w:r>
        <w:instrText xml:space="preserve"> PAGEREF _</w:instrText>
      </w:r>
      <w:del w:id="2110" w:author="Issam" w:date="2019-02-12T23:38:00Z">
        <w:r w:rsidR="00116825">
          <w:delInstrText>Toc525567721</w:delInstrText>
        </w:r>
      </w:del>
      <w:ins w:id="2111" w:author="Issam" w:date="2019-02-12T23:38:00Z">
        <w:r>
          <w:instrText>Toc534720716</w:instrText>
        </w:r>
      </w:ins>
      <w:r>
        <w:instrText xml:space="preserve"> \h </w:instrText>
      </w:r>
      <w:r>
        <w:fldChar w:fldCharType="separate"/>
      </w:r>
      <w:del w:id="2112" w:author="Issam" w:date="2019-02-12T23:38:00Z">
        <w:r w:rsidR="00116825">
          <w:delText>276</w:delText>
        </w:r>
      </w:del>
      <w:ins w:id="2113" w:author="Issam" w:date="2019-02-12T23:38:00Z">
        <w:r>
          <w:t>289</w:t>
        </w:r>
      </w:ins>
      <w:r>
        <w:fldChar w:fldCharType="end"/>
      </w:r>
    </w:p>
    <w:p w14:paraId="5AA794A7" w14:textId="1FAAE885" w:rsidR="004041C3" w:rsidRPr="00175ED9" w:rsidRDefault="004041C3">
      <w:pPr>
        <w:pStyle w:val="31"/>
        <w:rPr>
          <w:rFonts w:ascii="Calibri" w:hAnsi="Calibri"/>
          <w:sz w:val="22"/>
          <w:szCs w:val="22"/>
        </w:rPr>
      </w:pPr>
      <w:r>
        <w:t>9.4.8</w:t>
      </w:r>
      <w:r w:rsidRPr="00175ED9">
        <w:rPr>
          <w:rFonts w:ascii="Calibri" w:hAnsi="Calibri"/>
          <w:sz w:val="22"/>
          <w:szCs w:val="22"/>
        </w:rPr>
        <w:tab/>
      </w:r>
      <w:r>
        <w:t>Container Definitions</w:t>
      </w:r>
      <w:r>
        <w:tab/>
      </w:r>
      <w:r>
        <w:fldChar w:fldCharType="begin" w:fldLock="1"/>
      </w:r>
      <w:r>
        <w:instrText xml:space="preserve"> PAGEREF _</w:instrText>
      </w:r>
      <w:del w:id="2114" w:author="Issam" w:date="2019-02-12T23:38:00Z">
        <w:r w:rsidR="00116825">
          <w:delInstrText>Toc525567722</w:delInstrText>
        </w:r>
      </w:del>
      <w:ins w:id="2115" w:author="Issam" w:date="2019-02-12T23:38:00Z">
        <w:r>
          <w:instrText>Toc534720717</w:instrText>
        </w:r>
      </w:ins>
      <w:r>
        <w:instrText xml:space="preserve"> \h </w:instrText>
      </w:r>
      <w:r>
        <w:fldChar w:fldCharType="separate"/>
      </w:r>
      <w:del w:id="2116" w:author="Issam" w:date="2019-02-12T23:38:00Z">
        <w:r w:rsidR="00116825">
          <w:delText>282</w:delText>
        </w:r>
      </w:del>
      <w:ins w:id="2117" w:author="Issam" w:date="2019-02-12T23:38:00Z">
        <w:r>
          <w:t>295</w:t>
        </w:r>
      </w:ins>
      <w:r>
        <w:fldChar w:fldCharType="end"/>
      </w:r>
    </w:p>
    <w:p w14:paraId="69FEB656" w14:textId="71EDB0B3" w:rsidR="004041C3" w:rsidRPr="00175ED9" w:rsidRDefault="004041C3">
      <w:pPr>
        <w:pStyle w:val="21"/>
        <w:rPr>
          <w:rFonts w:ascii="Calibri" w:hAnsi="Calibri"/>
          <w:sz w:val="22"/>
          <w:szCs w:val="22"/>
        </w:rPr>
      </w:pPr>
      <w:r>
        <w:t>9.5</w:t>
      </w:r>
      <w:r w:rsidRPr="00175ED9">
        <w:rPr>
          <w:rFonts w:ascii="Calibri" w:hAnsi="Calibri"/>
          <w:sz w:val="22"/>
          <w:szCs w:val="22"/>
        </w:rPr>
        <w:tab/>
      </w:r>
      <w:r>
        <w:t>Message Transfer Syntax</w:t>
      </w:r>
      <w:r>
        <w:tab/>
      </w:r>
      <w:r>
        <w:fldChar w:fldCharType="begin" w:fldLock="1"/>
      </w:r>
      <w:r>
        <w:instrText xml:space="preserve"> PAGEREF _</w:instrText>
      </w:r>
      <w:del w:id="2118" w:author="Issam" w:date="2019-02-12T23:38:00Z">
        <w:r w:rsidR="00116825">
          <w:delInstrText>Toc525567723</w:delInstrText>
        </w:r>
      </w:del>
      <w:ins w:id="2119" w:author="Issam" w:date="2019-02-12T23:38:00Z">
        <w:r>
          <w:instrText>Toc534720718</w:instrText>
        </w:r>
      </w:ins>
      <w:r>
        <w:instrText xml:space="preserve"> \h </w:instrText>
      </w:r>
      <w:r>
        <w:fldChar w:fldCharType="separate"/>
      </w:r>
      <w:del w:id="2120" w:author="Issam" w:date="2019-02-12T23:38:00Z">
        <w:r w:rsidR="00116825">
          <w:delText>287</w:delText>
        </w:r>
      </w:del>
      <w:ins w:id="2121" w:author="Issam" w:date="2019-02-12T23:38:00Z">
        <w:r>
          <w:t>300</w:t>
        </w:r>
      </w:ins>
      <w:r>
        <w:fldChar w:fldCharType="end"/>
      </w:r>
    </w:p>
    <w:p w14:paraId="6BA6021E" w14:textId="1C41304B" w:rsidR="004041C3" w:rsidRPr="00175ED9" w:rsidRDefault="004041C3">
      <w:pPr>
        <w:pStyle w:val="21"/>
        <w:rPr>
          <w:rFonts w:ascii="Calibri" w:hAnsi="Calibri"/>
          <w:sz w:val="22"/>
          <w:szCs w:val="22"/>
        </w:rPr>
      </w:pPr>
      <w:r>
        <w:t>9.6</w:t>
      </w:r>
      <w:r w:rsidRPr="00175ED9">
        <w:rPr>
          <w:rFonts w:ascii="Calibri" w:hAnsi="Calibri"/>
          <w:sz w:val="22"/>
          <w:szCs w:val="22"/>
        </w:rPr>
        <w:tab/>
      </w:r>
      <w:r>
        <w:t>Timers</w:t>
      </w:r>
      <w:r>
        <w:tab/>
      </w:r>
      <w:r>
        <w:fldChar w:fldCharType="begin" w:fldLock="1"/>
      </w:r>
      <w:r>
        <w:instrText xml:space="preserve"> PAGEREF _</w:instrText>
      </w:r>
      <w:del w:id="2122" w:author="Issam" w:date="2019-02-12T23:38:00Z">
        <w:r w:rsidR="00116825">
          <w:delInstrText>Toc525567724</w:delInstrText>
        </w:r>
      </w:del>
      <w:ins w:id="2123" w:author="Issam" w:date="2019-02-12T23:38:00Z">
        <w:r>
          <w:instrText>Toc534720719</w:instrText>
        </w:r>
      </w:ins>
      <w:r>
        <w:instrText xml:space="preserve"> \h </w:instrText>
      </w:r>
      <w:r>
        <w:fldChar w:fldCharType="separate"/>
      </w:r>
      <w:del w:id="2124" w:author="Issam" w:date="2019-02-12T23:38:00Z">
        <w:r w:rsidR="00116825">
          <w:delText>287</w:delText>
        </w:r>
      </w:del>
      <w:ins w:id="2125" w:author="Issam" w:date="2019-02-12T23:38:00Z">
        <w:r>
          <w:t>300</w:t>
        </w:r>
      </w:ins>
      <w:r>
        <w:fldChar w:fldCharType="end"/>
      </w:r>
    </w:p>
    <w:p w14:paraId="5AAC22EC" w14:textId="20DA0237" w:rsidR="004041C3" w:rsidRPr="00175ED9" w:rsidRDefault="004041C3">
      <w:pPr>
        <w:pStyle w:val="11"/>
        <w:rPr>
          <w:rFonts w:ascii="Calibri" w:hAnsi="Calibri"/>
          <w:szCs w:val="22"/>
        </w:rPr>
      </w:pPr>
      <w:r>
        <w:t>10</w:t>
      </w:r>
      <w:r w:rsidRPr="00175ED9">
        <w:rPr>
          <w:rFonts w:ascii="Calibri" w:hAnsi="Calibri"/>
          <w:szCs w:val="22"/>
        </w:rPr>
        <w:tab/>
      </w:r>
      <w:r>
        <w:t>Handling of Unknown, Unforeseen and Erroneous Protocol Data</w:t>
      </w:r>
      <w:r>
        <w:tab/>
      </w:r>
      <w:r>
        <w:fldChar w:fldCharType="begin" w:fldLock="1"/>
      </w:r>
      <w:r>
        <w:instrText xml:space="preserve"> PAGEREF _</w:instrText>
      </w:r>
      <w:del w:id="2126" w:author="Issam" w:date="2019-02-12T23:38:00Z">
        <w:r w:rsidR="00116825">
          <w:delInstrText>Toc525567725</w:delInstrText>
        </w:r>
      </w:del>
      <w:ins w:id="2127" w:author="Issam" w:date="2019-02-12T23:38:00Z">
        <w:r>
          <w:instrText>Toc534720720</w:instrText>
        </w:r>
      </w:ins>
      <w:r>
        <w:instrText xml:space="preserve"> \h </w:instrText>
      </w:r>
      <w:r>
        <w:fldChar w:fldCharType="separate"/>
      </w:r>
      <w:del w:id="2128" w:author="Issam" w:date="2019-02-12T23:38:00Z">
        <w:r w:rsidR="00116825">
          <w:delText>288</w:delText>
        </w:r>
      </w:del>
      <w:ins w:id="2129" w:author="Issam" w:date="2019-02-12T23:38:00Z">
        <w:r>
          <w:t>301</w:t>
        </w:r>
      </w:ins>
      <w:r>
        <w:fldChar w:fldCharType="end"/>
      </w:r>
    </w:p>
    <w:p w14:paraId="18C4927A" w14:textId="4EB1A4CC" w:rsidR="004041C3" w:rsidRPr="00175ED9" w:rsidRDefault="004041C3">
      <w:pPr>
        <w:pStyle w:val="21"/>
        <w:rPr>
          <w:rFonts w:ascii="Calibri" w:hAnsi="Calibri"/>
          <w:sz w:val="22"/>
          <w:szCs w:val="22"/>
        </w:rPr>
      </w:pPr>
      <w:r>
        <w:t>10.1</w:t>
      </w:r>
      <w:r w:rsidRPr="00175ED9">
        <w:rPr>
          <w:rFonts w:ascii="Calibri" w:hAnsi="Calibri"/>
          <w:sz w:val="22"/>
          <w:szCs w:val="22"/>
        </w:rPr>
        <w:tab/>
      </w:r>
      <w:r>
        <w:t>General</w:t>
      </w:r>
      <w:r>
        <w:tab/>
      </w:r>
      <w:r>
        <w:fldChar w:fldCharType="begin" w:fldLock="1"/>
      </w:r>
      <w:r>
        <w:instrText xml:space="preserve"> PAGEREF _</w:instrText>
      </w:r>
      <w:del w:id="2130" w:author="Issam" w:date="2019-02-12T23:38:00Z">
        <w:r w:rsidR="00116825">
          <w:delInstrText>Toc525567726</w:delInstrText>
        </w:r>
      </w:del>
      <w:ins w:id="2131" w:author="Issam" w:date="2019-02-12T23:38:00Z">
        <w:r>
          <w:instrText>Toc534720721</w:instrText>
        </w:r>
      </w:ins>
      <w:r>
        <w:instrText xml:space="preserve"> \h </w:instrText>
      </w:r>
      <w:r>
        <w:fldChar w:fldCharType="separate"/>
      </w:r>
      <w:del w:id="2132" w:author="Issam" w:date="2019-02-12T23:38:00Z">
        <w:r w:rsidR="00116825">
          <w:delText>288</w:delText>
        </w:r>
      </w:del>
      <w:ins w:id="2133" w:author="Issam" w:date="2019-02-12T23:38:00Z">
        <w:r>
          <w:t>301</w:t>
        </w:r>
      </w:ins>
      <w:r>
        <w:fldChar w:fldCharType="end"/>
      </w:r>
    </w:p>
    <w:p w14:paraId="48340486" w14:textId="3A2CDF02" w:rsidR="004041C3" w:rsidRPr="00175ED9" w:rsidRDefault="004041C3">
      <w:pPr>
        <w:pStyle w:val="21"/>
        <w:rPr>
          <w:rFonts w:ascii="Calibri" w:hAnsi="Calibri"/>
          <w:sz w:val="22"/>
          <w:szCs w:val="22"/>
        </w:rPr>
      </w:pPr>
      <w:r>
        <w:t>10.2</w:t>
      </w:r>
      <w:r w:rsidRPr="00175ED9">
        <w:rPr>
          <w:rFonts w:ascii="Calibri" w:hAnsi="Calibri"/>
          <w:sz w:val="22"/>
          <w:szCs w:val="22"/>
        </w:rPr>
        <w:tab/>
      </w:r>
      <w:r>
        <w:t>Transfer Syntax Error</w:t>
      </w:r>
      <w:r>
        <w:tab/>
      </w:r>
      <w:r>
        <w:fldChar w:fldCharType="begin" w:fldLock="1"/>
      </w:r>
      <w:r>
        <w:instrText xml:space="preserve"> PAGEREF _</w:instrText>
      </w:r>
      <w:del w:id="2134" w:author="Issam" w:date="2019-02-12T23:38:00Z">
        <w:r w:rsidR="00116825">
          <w:delInstrText>Toc525567727</w:delInstrText>
        </w:r>
      </w:del>
      <w:ins w:id="2135" w:author="Issam" w:date="2019-02-12T23:38:00Z">
        <w:r>
          <w:instrText>Toc534720722</w:instrText>
        </w:r>
      </w:ins>
      <w:r>
        <w:instrText xml:space="preserve"> \h </w:instrText>
      </w:r>
      <w:r>
        <w:fldChar w:fldCharType="separate"/>
      </w:r>
      <w:del w:id="2136" w:author="Issam" w:date="2019-02-12T23:38:00Z">
        <w:r w:rsidR="00116825">
          <w:delText>288</w:delText>
        </w:r>
      </w:del>
      <w:ins w:id="2137" w:author="Issam" w:date="2019-02-12T23:38:00Z">
        <w:r>
          <w:t>301</w:t>
        </w:r>
      </w:ins>
      <w:r>
        <w:fldChar w:fldCharType="end"/>
      </w:r>
    </w:p>
    <w:p w14:paraId="0E9E56FC" w14:textId="0E49756F" w:rsidR="004041C3" w:rsidRPr="00175ED9" w:rsidRDefault="004041C3">
      <w:pPr>
        <w:pStyle w:val="21"/>
        <w:rPr>
          <w:rFonts w:ascii="Calibri" w:hAnsi="Calibri"/>
          <w:sz w:val="22"/>
          <w:szCs w:val="22"/>
        </w:rPr>
      </w:pPr>
      <w:r>
        <w:t>10.3</w:t>
      </w:r>
      <w:r w:rsidRPr="00175ED9">
        <w:rPr>
          <w:rFonts w:ascii="Calibri" w:hAnsi="Calibri"/>
          <w:sz w:val="22"/>
          <w:szCs w:val="22"/>
        </w:rPr>
        <w:tab/>
      </w:r>
      <w:r>
        <w:t>Abstract Syntax Error</w:t>
      </w:r>
      <w:r>
        <w:tab/>
      </w:r>
      <w:r>
        <w:fldChar w:fldCharType="begin" w:fldLock="1"/>
      </w:r>
      <w:r>
        <w:instrText xml:space="preserve"> PAGEREF _</w:instrText>
      </w:r>
      <w:del w:id="2138" w:author="Issam" w:date="2019-02-12T23:38:00Z">
        <w:r w:rsidR="00116825">
          <w:delInstrText>Toc525567728</w:delInstrText>
        </w:r>
      </w:del>
      <w:ins w:id="2139" w:author="Issam" w:date="2019-02-12T23:38:00Z">
        <w:r>
          <w:instrText>Toc534720723</w:instrText>
        </w:r>
      </w:ins>
      <w:r>
        <w:instrText xml:space="preserve"> \h </w:instrText>
      </w:r>
      <w:r>
        <w:fldChar w:fldCharType="separate"/>
      </w:r>
      <w:del w:id="2140" w:author="Issam" w:date="2019-02-12T23:38:00Z">
        <w:r w:rsidR="00116825">
          <w:delText>288</w:delText>
        </w:r>
      </w:del>
      <w:ins w:id="2141" w:author="Issam" w:date="2019-02-12T23:38:00Z">
        <w:r>
          <w:t>301</w:t>
        </w:r>
      </w:ins>
      <w:r>
        <w:fldChar w:fldCharType="end"/>
      </w:r>
    </w:p>
    <w:p w14:paraId="6B7BADE7" w14:textId="0D42EADD" w:rsidR="004041C3" w:rsidRPr="00175ED9" w:rsidRDefault="004041C3">
      <w:pPr>
        <w:pStyle w:val="31"/>
        <w:rPr>
          <w:rFonts w:ascii="Calibri" w:hAnsi="Calibri"/>
          <w:sz w:val="22"/>
          <w:szCs w:val="22"/>
        </w:rPr>
      </w:pPr>
      <w:r>
        <w:t>10.3.1</w:t>
      </w:r>
      <w:r w:rsidRPr="00175ED9">
        <w:rPr>
          <w:rFonts w:ascii="Calibri" w:hAnsi="Calibri"/>
          <w:sz w:val="22"/>
          <w:szCs w:val="22"/>
        </w:rPr>
        <w:tab/>
      </w:r>
      <w:r>
        <w:t>General</w:t>
      </w:r>
      <w:r>
        <w:tab/>
      </w:r>
      <w:r>
        <w:fldChar w:fldCharType="begin" w:fldLock="1"/>
      </w:r>
      <w:r>
        <w:instrText xml:space="preserve"> PAGEREF _</w:instrText>
      </w:r>
      <w:del w:id="2142" w:author="Issam" w:date="2019-02-12T23:38:00Z">
        <w:r w:rsidR="00116825">
          <w:delInstrText>Toc525567729</w:delInstrText>
        </w:r>
      </w:del>
      <w:ins w:id="2143" w:author="Issam" w:date="2019-02-12T23:38:00Z">
        <w:r>
          <w:instrText>Toc534720724</w:instrText>
        </w:r>
      </w:ins>
      <w:r>
        <w:instrText xml:space="preserve"> \h </w:instrText>
      </w:r>
      <w:r>
        <w:fldChar w:fldCharType="separate"/>
      </w:r>
      <w:del w:id="2144" w:author="Issam" w:date="2019-02-12T23:38:00Z">
        <w:r w:rsidR="00116825">
          <w:delText>288</w:delText>
        </w:r>
      </w:del>
      <w:ins w:id="2145" w:author="Issam" w:date="2019-02-12T23:38:00Z">
        <w:r>
          <w:t>301</w:t>
        </w:r>
      </w:ins>
      <w:r>
        <w:fldChar w:fldCharType="end"/>
      </w:r>
    </w:p>
    <w:p w14:paraId="02CB6524" w14:textId="2F880159" w:rsidR="004041C3" w:rsidRPr="00175ED9" w:rsidRDefault="004041C3">
      <w:pPr>
        <w:pStyle w:val="31"/>
        <w:rPr>
          <w:rFonts w:ascii="Calibri" w:hAnsi="Calibri"/>
          <w:sz w:val="22"/>
          <w:szCs w:val="22"/>
        </w:rPr>
      </w:pPr>
      <w:r>
        <w:t>10.3.2</w:t>
      </w:r>
      <w:r w:rsidRPr="00175ED9">
        <w:rPr>
          <w:rFonts w:ascii="Calibri" w:hAnsi="Calibri"/>
          <w:sz w:val="22"/>
          <w:szCs w:val="22"/>
        </w:rPr>
        <w:tab/>
      </w:r>
      <w:r>
        <w:t>Criticality Information</w:t>
      </w:r>
      <w:r>
        <w:tab/>
      </w:r>
      <w:r>
        <w:fldChar w:fldCharType="begin" w:fldLock="1"/>
      </w:r>
      <w:r>
        <w:instrText xml:space="preserve"> PAGEREF _</w:instrText>
      </w:r>
      <w:del w:id="2146" w:author="Issam" w:date="2019-02-12T23:38:00Z">
        <w:r w:rsidR="00116825">
          <w:delInstrText>Toc525567730</w:delInstrText>
        </w:r>
      </w:del>
      <w:ins w:id="2147" w:author="Issam" w:date="2019-02-12T23:38:00Z">
        <w:r>
          <w:instrText>Toc534720725</w:instrText>
        </w:r>
      </w:ins>
      <w:r>
        <w:instrText xml:space="preserve"> \h </w:instrText>
      </w:r>
      <w:r>
        <w:fldChar w:fldCharType="separate"/>
      </w:r>
      <w:del w:id="2148" w:author="Issam" w:date="2019-02-12T23:38:00Z">
        <w:r w:rsidR="00116825">
          <w:delText>289</w:delText>
        </w:r>
      </w:del>
      <w:ins w:id="2149" w:author="Issam" w:date="2019-02-12T23:38:00Z">
        <w:r>
          <w:t>302</w:t>
        </w:r>
      </w:ins>
      <w:r>
        <w:fldChar w:fldCharType="end"/>
      </w:r>
    </w:p>
    <w:p w14:paraId="4FF3D10C" w14:textId="4DB5DFC1" w:rsidR="004041C3" w:rsidRPr="00175ED9" w:rsidRDefault="004041C3">
      <w:pPr>
        <w:pStyle w:val="31"/>
        <w:rPr>
          <w:rFonts w:ascii="Calibri" w:hAnsi="Calibri"/>
          <w:sz w:val="22"/>
          <w:szCs w:val="22"/>
        </w:rPr>
      </w:pPr>
      <w:r>
        <w:t>10.3.3</w:t>
      </w:r>
      <w:r w:rsidRPr="00175ED9">
        <w:rPr>
          <w:rFonts w:ascii="Calibri" w:hAnsi="Calibri"/>
          <w:sz w:val="22"/>
          <w:szCs w:val="22"/>
        </w:rPr>
        <w:tab/>
      </w:r>
      <w:r>
        <w:t>Presence Information</w:t>
      </w:r>
      <w:r>
        <w:tab/>
      </w:r>
      <w:r>
        <w:fldChar w:fldCharType="begin" w:fldLock="1"/>
      </w:r>
      <w:r>
        <w:instrText xml:space="preserve"> PAGEREF _</w:instrText>
      </w:r>
      <w:del w:id="2150" w:author="Issam" w:date="2019-02-12T23:38:00Z">
        <w:r w:rsidR="00116825">
          <w:delInstrText>Toc525567731</w:delInstrText>
        </w:r>
      </w:del>
      <w:ins w:id="2151" w:author="Issam" w:date="2019-02-12T23:38:00Z">
        <w:r>
          <w:instrText>Toc534720726</w:instrText>
        </w:r>
      </w:ins>
      <w:r>
        <w:instrText xml:space="preserve"> \h </w:instrText>
      </w:r>
      <w:r>
        <w:fldChar w:fldCharType="separate"/>
      </w:r>
      <w:del w:id="2152" w:author="Issam" w:date="2019-02-12T23:38:00Z">
        <w:r w:rsidR="00116825">
          <w:delText>289</w:delText>
        </w:r>
      </w:del>
      <w:ins w:id="2153" w:author="Issam" w:date="2019-02-12T23:38:00Z">
        <w:r>
          <w:t>302</w:t>
        </w:r>
      </w:ins>
      <w:r>
        <w:fldChar w:fldCharType="end"/>
      </w:r>
    </w:p>
    <w:p w14:paraId="57A79154" w14:textId="57F3DFD6" w:rsidR="004041C3" w:rsidRPr="00175ED9" w:rsidRDefault="004041C3">
      <w:pPr>
        <w:pStyle w:val="31"/>
        <w:rPr>
          <w:rFonts w:ascii="Calibri" w:hAnsi="Calibri"/>
          <w:sz w:val="22"/>
          <w:szCs w:val="22"/>
        </w:rPr>
      </w:pPr>
      <w:r>
        <w:t>10.3.4</w:t>
      </w:r>
      <w:r w:rsidRPr="00175ED9">
        <w:rPr>
          <w:rFonts w:ascii="Calibri" w:hAnsi="Calibri"/>
          <w:sz w:val="22"/>
          <w:szCs w:val="22"/>
        </w:rPr>
        <w:tab/>
      </w:r>
      <w:r>
        <w:t>Not comprehended IE/IE group</w:t>
      </w:r>
      <w:r>
        <w:tab/>
      </w:r>
      <w:r>
        <w:fldChar w:fldCharType="begin" w:fldLock="1"/>
      </w:r>
      <w:r>
        <w:instrText xml:space="preserve"> PAGEREF _</w:instrText>
      </w:r>
      <w:del w:id="2154" w:author="Issam" w:date="2019-02-12T23:38:00Z">
        <w:r w:rsidR="00116825">
          <w:delInstrText>Toc525567732</w:delInstrText>
        </w:r>
      </w:del>
      <w:ins w:id="2155" w:author="Issam" w:date="2019-02-12T23:38:00Z">
        <w:r>
          <w:instrText>Toc534720727</w:instrText>
        </w:r>
      </w:ins>
      <w:r>
        <w:instrText xml:space="preserve"> \h </w:instrText>
      </w:r>
      <w:r>
        <w:fldChar w:fldCharType="separate"/>
      </w:r>
      <w:del w:id="2156" w:author="Issam" w:date="2019-02-12T23:38:00Z">
        <w:r w:rsidR="00116825">
          <w:delText>290</w:delText>
        </w:r>
      </w:del>
      <w:ins w:id="2157" w:author="Issam" w:date="2019-02-12T23:38:00Z">
        <w:r>
          <w:t>303</w:t>
        </w:r>
      </w:ins>
      <w:r>
        <w:fldChar w:fldCharType="end"/>
      </w:r>
    </w:p>
    <w:p w14:paraId="527F176F" w14:textId="221A28CB" w:rsidR="004041C3" w:rsidRPr="00175ED9" w:rsidRDefault="004041C3">
      <w:pPr>
        <w:pStyle w:val="41"/>
        <w:rPr>
          <w:rFonts w:ascii="Calibri" w:hAnsi="Calibri"/>
          <w:sz w:val="22"/>
          <w:szCs w:val="22"/>
        </w:rPr>
      </w:pPr>
      <w:r>
        <w:t>10.3.4.1</w:t>
      </w:r>
      <w:r w:rsidRPr="00175ED9">
        <w:rPr>
          <w:rFonts w:ascii="Calibri" w:hAnsi="Calibri"/>
          <w:sz w:val="22"/>
          <w:szCs w:val="22"/>
        </w:rPr>
        <w:tab/>
      </w:r>
      <w:r>
        <w:t>Procedure Code</w:t>
      </w:r>
      <w:r>
        <w:tab/>
      </w:r>
      <w:r>
        <w:fldChar w:fldCharType="begin" w:fldLock="1"/>
      </w:r>
      <w:r>
        <w:instrText xml:space="preserve"> PAGEREF _</w:instrText>
      </w:r>
      <w:del w:id="2158" w:author="Issam" w:date="2019-02-12T23:38:00Z">
        <w:r w:rsidR="00116825">
          <w:delInstrText>Toc525567733</w:delInstrText>
        </w:r>
      </w:del>
      <w:ins w:id="2159" w:author="Issam" w:date="2019-02-12T23:38:00Z">
        <w:r>
          <w:instrText>Toc534720728</w:instrText>
        </w:r>
      </w:ins>
      <w:r>
        <w:instrText xml:space="preserve"> \h </w:instrText>
      </w:r>
      <w:r>
        <w:fldChar w:fldCharType="separate"/>
      </w:r>
      <w:del w:id="2160" w:author="Issam" w:date="2019-02-12T23:38:00Z">
        <w:r w:rsidR="00116825">
          <w:delText>290</w:delText>
        </w:r>
      </w:del>
      <w:ins w:id="2161" w:author="Issam" w:date="2019-02-12T23:38:00Z">
        <w:r>
          <w:t>303</w:t>
        </w:r>
      </w:ins>
      <w:r>
        <w:fldChar w:fldCharType="end"/>
      </w:r>
    </w:p>
    <w:p w14:paraId="70B2E7F2" w14:textId="4F8D5A51" w:rsidR="004041C3" w:rsidRPr="00175ED9" w:rsidRDefault="004041C3">
      <w:pPr>
        <w:pStyle w:val="41"/>
        <w:rPr>
          <w:rFonts w:ascii="Calibri" w:hAnsi="Calibri"/>
          <w:sz w:val="22"/>
          <w:szCs w:val="22"/>
        </w:rPr>
      </w:pPr>
      <w:r>
        <w:t>10.3.4.1A</w:t>
      </w:r>
      <w:r w:rsidRPr="00175ED9">
        <w:rPr>
          <w:rFonts w:ascii="Calibri" w:hAnsi="Calibri"/>
          <w:sz w:val="22"/>
          <w:szCs w:val="22"/>
        </w:rPr>
        <w:tab/>
      </w:r>
      <w:r>
        <w:t>Type of Message</w:t>
      </w:r>
      <w:r>
        <w:tab/>
      </w:r>
      <w:r>
        <w:fldChar w:fldCharType="begin" w:fldLock="1"/>
      </w:r>
      <w:r>
        <w:instrText xml:space="preserve"> PAGEREF _</w:instrText>
      </w:r>
      <w:del w:id="2162" w:author="Issam" w:date="2019-02-12T23:38:00Z">
        <w:r w:rsidR="00116825">
          <w:delInstrText>Toc525567734</w:delInstrText>
        </w:r>
      </w:del>
      <w:ins w:id="2163" w:author="Issam" w:date="2019-02-12T23:38:00Z">
        <w:r>
          <w:instrText>Toc534720729</w:instrText>
        </w:r>
      </w:ins>
      <w:r>
        <w:instrText xml:space="preserve"> \h </w:instrText>
      </w:r>
      <w:r>
        <w:fldChar w:fldCharType="separate"/>
      </w:r>
      <w:del w:id="2164" w:author="Issam" w:date="2019-02-12T23:38:00Z">
        <w:r w:rsidR="00116825">
          <w:delText>290</w:delText>
        </w:r>
      </w:del>
      <w:ins w:id="2165" w:author="Issam" w:date="2019-02-12T23:38:00Z">
        <w:r>
          <w:t>303</w:t>
        </w:r>
      </w:ins>
      <w:r>
        <w:fldChar w:fldCharType="end"/>
      </w:r>
    </w:p>
    <w:p w14:paraId="1A791AF7" w14:textId="20F2AC32" w:rsidR="004041C3" w:rsidRPr="00175ED9" w:rsidRDefault="004041C3">
      <w:pPr>
        <w:pStyle w:val="41"/>
        <w:rPr>
          <w:rFonts w:ascii="Calibri" w:hAnsi="Calibri"/>
          <w:sz w:val="22"/>
          <w:szCs w:val="22"/>
        </w:rPr>
      </w:pPr>
      <w:r>
        <w:t>10.3.4.2</w:t>
      </w:r>
      <w:r w:rsidRPr="00175ED9">
        <w:rPr>
          <w:rFonts w:ascii="Calibri" w:hAnsi="Calibri"/>
          <w:sz w:val="22"/>
          <w:szCs w:val="22"/>
        </w:rPr>
        <w:tab/>
      </w:r>
      <w:r>
        <w:t>IEs other than the Procedure Code and Type of Message</w:t>
      </w:r>
      <w:r>
        <w:tab/>
      </w:r>
      <w:r>
        <w:fldChar w:fldCharType="begin" w:fldLock="1"/>
      </w:r>
      <w:r>
        <w:instrText xml:space="preserve"> PAGEREF _</w:instrText>
      </w:r>
      <w:del w:id="2166" w:author="Issam" w:date="2019-02-12T23:38:00Z">
        <w:r w:rsidR="00116825">
          <w:delInstrText>Toc525567735</w:delInstrText>
        </w:r>
      </w:del>
      <w:ins w:id="2167" w:author="Issam" w:date="2019-02-12T23:38:00Z">
        <w:r>
          <w:instrText>Toc534720730</w:instrText>
        </w:r>
      </w:ins>
      <w:r>
        <w:instrText xml:space="preserve"> \h </w:instrText>
      </w:r>
      <w:r>
        <w:fldChar w:fldCharType="separate"/>
      </w:r>
      <w:del w:id="2168" w:author="Issam" w:date="2019-02-12T23:38:00Z">
        <w:r w:rsidR="00116825">
          <w:delText>290</w:delText>
        </w:r>
      </w:del>
      <w:ins w:id="2169" w:author="Issam" w:date="2019-02-12T23:38:00Z">
        <w:r>
          <w:t>303</w:t>
        </w:r>
      </w:ins>
      <w:r>
        <w:fldChar w:fldCharType="end"/>
      </w:r>
    </w:p>
    <w:p w14:paraId="330C2683" w14:textId="18C4BB94" w:rsidR="004041C3" w:rsidRPr="00175ED9" w:rsidRDefault="004041C3">
      <w:pPr>
        <w:pStyle w:val="31"/>
        <w:rPr>
          <w:rFonts w:ascii="Calibri" w:hAnsi="Calibri"/>
          <w:sz w:val="22"/>
          <w:szCs w:val="22"/>
        </w:rPr>
      </w:pPr>
      <w:r>
        <w:t>10.3.5</w:t>
      </w:r>
      <w:r w:rsidRPr="00175ED9">
        <w:rPr>
          <w:rFonts w:ascii="Calibri" w:hAnsi="Calibri"/>
          <w:sz w:val="22"/>
          <w:szCs w:val="22"/>
        </w:rPr>
        <w:tab/>
      </w:r>
      <w:r>
        <w:t>Missing IE or IE group</w:t>
      </w:r>
      <w:r>
        <w:tab/>
      </w:r>
      <w:del w:id="2170" w:author="Issam" w:date="2019-02-12T23:38:00Z">
        <w:r w:rsidR="00116825">
          <w:fldChar w:fldCharType="begin" w:fldLock="1"/>
        </w:r>
        <w:r w:rsidR="00116825">
          <w:delInstrText xml:space="preserve"> PAGEREF _Toc525567736 \h </w:delInstrText>
        </w:r>
        <w:r w:rsidR="00116825">
          <w:fldChar w:fldCharType="separate"/>
        </w:r>
        <w:r w:rsidR="00116825">
          <w:delText>291</w:delText>
        </w:r>
        <w:r w:rsidR="00116825">
          <w:fldChar w:fldCharType="end"/>
        </w:r>
      </w:del>
      <w:ins w:id="2171" w:author="Issam" w:date="2019-02-12T23:38:00Z">
        <w:r>
          <w:fldChar w:fldCharType="begin" w:fldLock="1"/>
        </w:r>
        <w:r>
          <w:instrText xml:space="preserve"> PAGEREF _Toc534720731 \h </w:instrText>
        </w:r>
        <w:r>
          <w:fldChar w:fldCharType="separate"/>
        </w:r>
        <w:r>
          <w:t>304</w:t>
        </w:r>
        <w:r>
          <w:fldChar w:fldCharType="end"/>
        </w:r>
      </w:ins>
    </w:p>
    <w:p w14:paraId="742E2C94" w14:textId="5CF7E64D" w:rsidR="004041C3" w:rsidRPr="00175ED9" w:rsidRDefault="004041C3">
      <w:pPr>
        <w:pStyle w:val="31"/>
        <w:rPr>
          <w:rFonts w:ascii="Calibri" w:hAnsi="Calibri"/>
          <w:sz w:val="22"/>
          <w:szCs w:val="22"/>
        </w:rPr>
      </w:pPr>
      <w:r>
        <w:t>10.3.6</w:t>
      </w:r>
      <w:r w:rsidRPr="00175ED9">
        <w:rPr>
          <w:rFonts w:ascii="Calibri" w:hAnsi="Calibri"/>
          <w:sz w:val="22"/>
          <w:szCs w:val="22"/>
        </w:rPr>
        <w:tab/>
      </w:r>
      <w:r>
        <w:t>IEs or IE groups received in wrong order or with too many occurrences or erroneously present</w:t>
      </w:r>
      <w:r>
        <w:tab/>
      </w:r>
      <w:r>
        <w:fldChar w:fldCharType="begin" w:fldLock="1"/>
      </w:r>
      <w:r>
        <w:instrText xml:space="preserve"> PAGEREF _</w:instrText>
      </w:r>
      <w:del w:id="2172" w:author="Issam" w:date="2019-02-12T23:38:00Z">
        <w:r w:rsidR="00116825">
          <w:delInstrText>Toc525567737</w:delInstrText>
        </w:r>
      </w:del>
      <w:ins w:id="2173" w:author="Issam" w:date="2019-02-12T23:38:00Z">
        <w:r>
          <w:instrText>Toc534720732</w:instrText>
        </w:r>
      </w:ins>
      <w:r>
        <w:instrText xml:space="preserve"> \h </w:instrText>
      </w:r>
      <w:r>
        <w:fldChar w:fldCharType="separate"/>
      </w:r>
      <w:del w:id="2174" w:author="Issam" w:date="2019-02-12T23:38:00Z">
        <w:r w:rsidR="00116825">
          <w:delText>292</w:delText>
        </w:r>
      </w:del>
      <w:ins w:id="2175" w:author="Issam" w:date="2019-02-12T23:38:00Z">
        <w:r>
          <w:t>305</w:t>
        </w:r>
      </w:ins>
      <w:r>
        <w:fldChar w:fldCharType="end"/>
      </w:r>
    </w:p>
    <w:p w14:paraId="2A71246D" w14:textId="321F8839" w:rsidR="004041C3" w:rsidRPr="00175ED9" w:rsidRDefault="004041C3">
      <w:pPr>
        <w:pStyle w:val="21"/>
        <w:rPr>
          <w:rFonts w:ascii="Calibri" w:hAnsi="Calibri"/>
          <w:sz w:val="22"/>
          <w:szCs w:val="22"/>
        </w:rPr>
      </w:pPr>
      <w:r>
        <w:t>10.4</w:t>
      </w:r>
      <w:r w:rsidRPr="00175ED9">
        <w:rPr>
          <w:rFonts w:ascii="Calibri" w:hAnsi="Calibri"/>
          <w:sz w:val="22"/>
          <w:szCs w:val="22"/>
        </w:rPr>
        <w:tab/>
      </w:r>
      <w:r>
        <w:t>Logical Error</w:t>
      </w:r>
      <w:r>
        <w:tab/>
      </w:r>
      <w:r>
        <w:fldChar w:fldCharType="begin" w:fldLock="1"/>
      </w:r>
      <w:r>
        <w:instrText xml:space="preserve"> PAGEREF _</w:instrText>
      </w:r>
      <w:del w:id="2176" w:author="Issam" w:date="2019-02-12T23:38:00Z">
        <w:r w:rsidR="00116825">
          <w:delInstrText>Toc525567738</w:delInstrText>
        </w:r>
      </w:del>
      <w:ins w:id="2177" w:author="Issam" w:date="2019-02-12T23:38:00Z">
        <w:r>
          <w:instrText>Toc534720733</w:instrText>
        </w:r>
      </w:ins>
      <w:r>
        <w:instrText xml:space="preserve"> \h </w:instrText>
      </w:r>
      <w:r>
        <w:fldChar w:fldCharType="separate"/>
      </w:r>
      <w:del w:id="2178" w:author="Issam" w:date="2019-02-12T23:38:00Z">
        <w:r w:rsidR="00116825">
          <w:delText>293</w:delText>
        </w:r>
      </w:del>
      <w:ins w:id="2179" w:author="Issam" w:date="2019-02-12T23:38:00Z">
        <w:r>
          <w:t>306</w:t>
        </w:r>
      </w:ins>
      <w:r>
        <w:fldChar w:fldCharType="end"/>
      </w:r>
    </w:p>
    <w:p w14:paraId="518F2A69" w14:textId="3764D9FE" w:rsidR="004041C3" w:rsidRPr="00175ED9" w:rsidRDefault="004041C3">
      <w:pPr>
        <w:pStyle w:val="21"/>
        <w:rPr>
          <w:rFonts w:ascii="Calibri" w:hAnsi="Calibri"/>
          <w:sz w:val="22"/>
          <w:szCs w:val="22"/>
        </w:rPr>
      </w:pPr>
      <w:r>
        <w:t>10.5</w:t>
      </w:r>
      <w:r w:rsidRPr="00175ED9">
        <w:rPr>
          <w:rFonts w:ascii="Calibri" w:hAnsi="Calibri"/>
          <w:sz w:val="22"/>
          <w:szCs w:val="22"/>
        </w:rPr>
        <w:tab/>
      </w:r>
      <w:r>
        <w:t>Exceptions</w:t>
      </w:r>
      <w:r>
        <w:tab/>
      </w:r>
      <w:r>
        <w:fldChar w:fldCharType="begin" w:fldLock="1"/>
      </w:r>
      <w:r>
        <w:instrText xml:space="preserve"> PAGEREF _</w:instrText>
      </w:r>
      <w:del w:id="2180" w:author="Issam" w:date="2019-02-12T23:38:00Z">
        <w:r w:rsidR="00116825">
          <w:delInstrText>Toc525567739</w:delInstrText>
        </w:r>
      </w:del>
      <w:ins w:id="2181" w:author="Issam" w:date="2019-02-12T23:38:00Z">
        <w:r>
          <w:instrText>Toc534720734</w:instrText>
        </w:r>
      </w:ins>
      <w:r>
        <w:instrText xml:space="preserve"> \h </w:instrText>
      </w:r>
      <w:r>
        <w:fldChar w:fldCharType="separate"/>
      </w:r>
      <w:del w:id="2182" w:author="Issam" w:date="2019-02-12T23:38:00Z">
        <w:r w:rsidR="00116825">
          <w:delText>293</w:delText>
        </w:r>
      </w:del>
      <w:ins w:id="2183" w:author="Issam" w:date="2019-02-12T23:38:00Z">
        <w:r>
          <w:t>306</w:t>
        </w:r>
      </w:ins>
      <w:r>
        <w:fldChar w:fldCharType="end"/>
      </w:r>
    </w:p>
    <w:p w14:paraId="7C5ADC8D" w14:textId="61C42ED4" w:rsidR="004041C3" w:rsidRPr="00175ED9" w:rsidRDefault="004041C3">
      <w:pPr>
        <w:pStyle w:val="21"/>
        <w:rPr>
          <w:rFonts w:ascii="Calibri" w:hAnsi="Calibri"/>
          <w:sz w:val="22"/>
          <w:szCs w:val="22"/>
        </w:rPr>
      </w:pPr>
      <w:r>
        <w:t>10.6</w:t>
      </w:r>
      <w:r w:rsidRPr="00175ED9">
        <w:rPr>
          <w:rFonts w:ascii="Calibri" w:hAnsi="Calibri"/>
          <w:sz w:val="22"/>
          <w:szCs w:val="22"/>
        </w:rPr>
        <w:tab/>
      </w:r>
      <w:r>
        <w:t>Handling of AP ID</w:t>
      </w:r>
      <w:r>
        <w:tab/>
      </w:r>
      <w:r>
        <w:fldChar w:fldCharType="begin" w:fldLock="1"/>
      </w:r>
      <w:r>
        <w:instrText xml:space="preserve"> PAGEREF _</w:instrText>
      </w:r>
      <w:del w:id="2184" w:author="Issam" w:date="2019-02-12T23:38:00Z">
        <w:r w:rsidR="00116825">
          <w:delInstrText>Toc525567740</w:delInstrText>
        </w:r>
      </w:del>
      <w:ins w:id="2185" w:author="Issam" w:date="2019-02-12T23:38:00Z">
        <w:r>
          <w:instrText>Toc534720735</w:instrText>
        </w:r>
      </w:ins>
      <w:r>
        <w:instrText xml:space="preserve"> \h </w:instrText>
      </w:r>
      <w:r>
        <w:fldChar w:fldCharType="separate"/>
      </w:r>
      <w:del w:id="2186" w:author="Issam" w:date="2019-02-12T23:38:00Z">
        <w:r w:rsidR="00116825">
          <w:delText>294</w:delText>
        </w:r>
      </w:del>
      <w:ins w:id="2187" w:author="Issam" w:date="2019-02-12T23:38:00Z">
        <w:r>
          <w:t>307</w:t>
        </w:r>
      </w:ins>
      <w:r>
        <w:fldChar w:fldCharType="end"/>
      </w:r>
    </w:p>
    <w:p w14:paraId="44CC0854" w14:textId="3E457812" w:rsidR="004041C3" w:rsidRPr="00175ED9" w:rsidRDefault="004041C3" w:rsidP="004041C3">
      <w:pPr>
        <w:pStyle w:val="80"/>
        <w:rPr>
          <w:rFonts w:ascii="Calibri" w:hAnsi="Calibri"/>
          <w:b w:val="0"/>
          <w:szCs w:val="22"/>
        </w:rPr>
      </w:pPr>
      <w:r>
        <w:t>Annex A (informative):</w:t>
      </w:r>
      <w:r>
        <w:tab/>
        <w:t>Change history</w:t>
      </w:r>
      <w:r>
        <w:tab/>
      </w:r>
      <w:del w:id="2188" w:author="Issam" w:date="2019-02-12T23:38:00Z">
        <w:r w:rsidR="00116825">
          <w:fldChar w:fldCharType="begin" w:fldLock="1"/>
        </w:r>
        <w:r w:rsidR="00116825">
          <w:delInstrText xml:space="preserve"> PAGEREF _Toc525567741 \h </w:delInstrText>
        </w:r>
        <w:r w:rsidR="00116825">
          <w:fldChar w:fldCharType="separate"/>
        </w:r>
        <w:r w:rsidR="00116825">
          <w:delText>295</w:delText>
        </w:r>
        <w:r w:rsidR="00116825">
          <w:fldChar w:fldCharType="end"/>
        </w:r>
      </w:del>
      <w:ins w:id="2189" w:author="Issam" w:date="2019-02-12T23:38:00Z">
        <w:r>
          <w:fldChar w:fldCharType="begin" w:fldLock="1"/>
        </w:r>
        <w:r>
          <w:instrText xml:space="preserve"> PAGEREF _Toc534720736 \h </w:instrText>
        </w:r>
        <w:r>
          <w:fldChar w:fldCharType="separate"/>
        </w:r>
        <w:r>
          <w:t>308</w:t>
        </w:r>
        <w:r>
          <w:fldChar w:fldCharType="end"/>
        </w:r>
      </w:ins>
    </w:p>
    <w:p w14:paraId="62686923" w14:textId="77777777" w:rsidR="00080512" w:rsidRPr="00CF5E51" w:rsidRDefault="004041C3">
      <w:r>
        <w:rPr>
          <w:noProof/>
          <w:sz w:val="22"/>
        </w:rPr>
        <w:fldChar w:fldCharType="end"/>
      </w:r>
    </w:p>
    <w:p w14:paraId="5A964FC3" w14:textId="77777777" w:rsidR="00080512" w:rsidRPr="00CF5E51" w:rsidRDefault="00080512">
      <w:pPr>
        <w:pStyle w:val="1"/>
      </w:pPr>
      <w:r w:rsidRPr="00CF5E51">
        <w:br w:type="page"/>
      </w:r>
      <w:bookmarkStart w:id="2190" w:name="_Toc534720188"/>
      <w:bookmarkStart w:id="2191" w:name="_Toc525567200"/>
      <w:r w:rsidRPr="00CF5E51">
        <w:t>Foreword</w:t>
      </w:r>
      <w:bookmarkEnd w:id="2190"/>
      <w:bookmarkEnd w:id="2191"/>
    </w:p>
    <w:p w14:paraId="537EC2D5" w14:textId="77777777" w:rsidR="00080512" w:rsidRPr="00CF5E51" w:rsidRDefault="00080512">
      <w:r w:rsidRPr="00CF5E51">
        <w:t>This Technical Specification has been produced by the 3</w:t>
      </w:r>
      <w:r w:rsidR="00F04712" w:rsidRPr="00CF5E51">
        <w:rPr>
          <w:vertAlign w:val="superscript"/>
        </w:rPr>
        <w:t>rd</w:t>
      </w:r>
      <w:r w:rsidRPr="00CF5E51">
        <w:t xml:space="preserve"> Generation Partnership Project (3GPP).</w:t>
      </w:r>
    </w:p>
    <w:p w14:paraId="41053ACC" w14:textId="77777777" w:rsidR="00080512" w:rsidRPr="00CF5E51" w:rsidRDefault="00080512">
      <w:r w:rsidRPr="00CF5E51">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0AD80A6" w14:textId="77777777" w:rsidR="00080512" w:rsidRPr="00CF5E51" w:rsidRDefault="00080512">
      <w:pPr>
        <w:pStyle w:val="B1"/>
      </w:pPr>
      <w:r w:rsidRPr="00CF5E51">
        <w:t>Version x.y.z</w:t>
      </w:r>
    </w:p>
    <w:p w14:paraId="1B2D204C" w14:textId="77777777" w:rsidR="00080512" w:rsidRPr="00CF5E51" w:rsidRDefault="00080512">
      <w:pPr>
        <w:pStyle w:val="B1"/>
      </w:pPr>
      <w:r w:rsidRPr="00CF5E51">
        <w:t>where:</w:t>
      </w:r>
    </w:p>
    <w:p w14:paraId="2D3CBBBC" w14:textId="77777777" w:rsidR="00080512" w:rsidRPr="00CF5E51" w:rsidRDefault="00080512">
      <w:pPr>
        <w:pStyle w:val="B2"/>
      </w:pPr>
      <w:r w:rsidRPr="00CF5E51">
        <w:t>x</w:t>
      </w:r>
      <w:r w:rsidRPr="00CF5E51">
        <w:tab/>
        <w:t>the first digit:</w:t>
      </w:r>
    </w:p>
    <w:p w14:paraId="0DFADC27" w14:textId="77777777" w:rsidR="00080512" w:rsidRPr="00CF5E51" w:rsidRDefault="00080512">
      <w:pPr>
        <w:pStyle w:val="B3"/>
      </w:pPr>
      <w:r w:rsidRPr="00CF5E51">
        <w:t>1</w:t>
      </w:r>
      <w:r w:rsidRPr="00CF5E51">
        <w:tab/>
        <w:t>presented to TSG for information;</w:t>
      </w:r>
    </w:p>
    <w:p w14:paraId="6BDC6C84" w14:textId="77777777" w:rsidR="00080512" w:rsidRPr="00CF5E51" w:rsidRDefault="00080512">
      <w:pPr>
        <w:pStyle w:val="B3"/>
      </w:pPr>
      <w:r w:rsidRPr="00CF5E51">
        <w:t>2</w:t>
      </w:r>
      <w:r w:rsidRPr="00CF5E51">
        <w:tab/>
        <w:t>presented to TSG for approval;</w:t>
      </w:r>
    </w:p>
    <w:p w14:paraId="023BE9D2" w14:textId="77777777" w:rsidR="00080512" w:rsidRPr="00CF5E51" w:rsidRDefault="00080512">
      <w:pPr>
        <w:pStyle w:val="B3"/>
      </w:pPr>
      <w:r w:rsidRPr="00CF5E51">
        <w:t>3</w:t>
      </w:r>
      <w:r w:rsidRPr="00CF5E51">
        <w:tab/>
        <w:t>or greater indicates TSG approved document under change control.</w:t>
      </w:r>
    </w:p>
    <w:p w14:paraId="4F85E1B3" w14:textId="77777777" w:rsidR="00080512" w:rsidRPr="00CF5E51" w:rsidRDefault="00A67D55">
      <w:pPr>
        <w:pStyle w:val="B2"/>
      </w:pPr>
      <w:r w:rsidRPr="00CF5E51">
        <w:t>Y</w:t>
      </w:r>
      <w:r w:rsidR="00080512" w:rsidRPr="00CF5E51">
        <w:tab/>
        <w:t>the second digit is incremented for all changes of substance, i.e. technical enhancements, corrections, updates, etc.</w:t>
      </w:r>
    </w:p>
    <w:p w14:paraId="5E3063A6" w14:textId="77777777" w:rsidR="00080512" w:rsidRPr="00CF5E51" w:rsidRDefault="00080512">
      <w:pPr>
        <w:pStyle w:val="B2"/>
      </w:pPr>
      <w:r w:rsidRPr="00CF5E51">
        <w:t>z</w:t>
      </w:r>
      <w:r w:rsidRPr="00CF5E51">
        <w:tab/>
        <w:t>the third digit is incremented when editorial only changes have been incorporated in the document.</w:t>
      </w:r>
    </w:p>
    <w:p w14:paraId="016BBD10" w14:textId="77777777" w:rsidR="00080512" w:rsidRPr="00CF5E51" w:rsidRDefault="00080512">
      <w:pPr>
        <w:pStyle w:val="1"/>
      </w:pPr>
      <w:r w:rsidRPr="00CF5E51">
        <w:br w:type="page"/>
      </w:r>
      <w:bookmarkStart w:id="2192" w:name="_Toc534720189"/>
      <w:bookmarkStart w:id="2193" w:name="_Toc525567201"/>
      <w:r w:rsidRPr="00CF5E51">
        <w:t>1</w:t>
      </w:r>
      <w:r w:rsidRPr="00CF5E51">
        <w:tab/>
        <w:t>Scope</w:t>
      </w:r>
      <w:bookmarkEnd w:id="2192"/>
      <w:bookmarkEnd w:id="2193"/>
    </w:p>
    <w:p w14:paraId="1D40B58E" w14:textId="77777777" w:rsidR="00271E54" w:rsidRPr="00CF5E51" w:rsidRDefault="00271E54" w:rsidP="00271E54">
      <w:r w:rsidRPr="00CF5E51">
        <w:t xml:space="preserve">The present document specifies the radio network layer signalling protocol for the </w:t>
      </w:r>
      <w:r w:rsidR="00555D86" w:rsidRPr="00CF5E51">
        <w:t>NG</w:t>
      </w:r>
      <w:r w:rsidRPr="00CF5E51">
        <w:t xml:space="preserve"> interface. The </w:t>
      </w:r>
      <w:r w:rsidR="00555D86" w:rsidRPr="00CF5E51">
        <w:t>NG</w:t>
      </w:r>
      <w:r w:rsidRPr="00CF5E51">
        <w:t xml:space="preserve"> Application Protocol (</w:t>
      </w:r>
      <w:r w:rsidR="00555D86" w:rsidRPr="00CF5E51">
        <w:t>NG</w:t>
      </w:r>
      <w:r w:rsidRPr="00CF5E51">
        <w:t xml:space="preserve">AP) supports the functions of </w:t>
      </w:r>
      <w:r w:rsidR="00555D86" w:rsidRPr="00CF5E51">
        <w:t>the NG</w:t>
      </w:r>
      <w:r w:rsidRPr="00CF5E51">
        <w:t xml:space="preserve"> interface by signalling procedures defined in this document. </w:t>
      </w:r>
      <w:r w:rsidR="00555D86" w:rsidRPr="00CF5E51">
        <w:t>NG</w:t>
      </w:r>
      <w:r w:rsidRPr="00CF5E51">
        <w:t>AP is developed in accordance to the general principles stated in TS 38.401 [2] and TS 38.410 [3].</w:t>
      </w:r>
    </w:p>
    <w:p w14:paraId="5681B88A" w14:textId="77777777" w:rsidR="006A1CE4" w:rsidRPr="00E67E0D" w:rsidRDefault="006A1CE4" w:rsidP="00E7499B">
      <w:pPr>
        <w:pStyle w:val="1"/>
      </w:pPr>
      <w:bookmarkStart w:id="2194" w:name="_Toc534720190"/>
      <w:bookmarkStart w:id="2195" w:name="_Toc525567202"/>
      <w:r w:rsidRPr="00E67E0D">
        <w:t>2</w:t>
      </w:r>
      <w:r w:rsidRPr="00E67E0D">
        <w:tab/>
        <w:t>References</w:t>
      </w:r>
      <w:bookmarkEnd w:id="2194"/>
      <w:bookmarkEnd w:id="2195"/>
    </w:p>
    <w:p w14:paraId="49917510" w14:textId="77777777" w:rsidR="006A1CE4" w:rsidRPr="00E67E0D" w:rsidRDefault="006A1CE4" w:rsidP="00E7499B">
      <w:r w:rsidRPr="00E67E0D">
        <w:t>The following documents contain provisions which, through reference in this text, constitute provisions of the present document.</w:t>
      </w:r>
    </w:p>
    <w:p w14:paraId="6C44D0C2" w14:textId="77777777" w:rsidR="006A1CE4" w:rsidRPr="00E67E0D" w:rsidRDefault="006A1CE4" w:rsidP="00E7499B">
      <w:pPr>
        <w:pStyle w:val="B1"/>
      </w:pPr>
      <w:bookmarkStart w:id="2196" w:name="OLE_LINK1"/>
      <w:bookmarkStart w:id="2197" w:name="OLE_LINK2"/>
      <w:bookmarkStart w:id="2198" w:name="OLE_LINK3"/>
      <w:bookmarkStart w:id="2199" w:name="OLE_LINK4"/>
      <w:r w:rsidRPr="00E67E0D">
        <w:t>-</w:t>
      </w:r>
      <w:r w:rsidRPr="00E67E0D">
        <w:tab/>
        <w:t>References are either specific (identified by date of publication, edition number, version number, etc.) or non</w:t>
      </w:r>
      <w:r w:rsidRPr="00E67E0D">
        <w:noBreakHyphen/>
        <w:t>specific.</w:t>
      </w:r>
    </w:p>
    <w:p w14:paraId="27099C89" w14:textId="77777777" w:rsidR="006A1CE4" w:rsidRPr="00E67E0D" w:rsidRDefault="006A1CE4" w:rsidP="00E7499B">
      <w:pPr>
        <w:pStyle w:val="B1"/>
      </w:pPr>
      <w:r w:rsidRPr="00E67E0D">
        <w:t>-</w:t>
      </w:r>
      <w:r w:rsidRPr="00E67E0D">
        <w:tab/>
        <w:t>For a specific reference, subsequent revisions do not apply.</w:t>
      </w:r>
    </w:p>
    <w:p w14:paraId="36C70990" w14:textId="77777777" w:rsidR="006A1CE4" w:rsidRPr="00E67E0D" w:rsidRDefault="006A1CE4" w:rsidP="00E7499B">
      <w:pPr>
        <w:pStyle w:val="B1"/>
      </w:pPr>
      <w:r w:rsidRPr="00E67E0D">
        <w:t>-</w:t>
      </w:r>
      <w:r w:rsidRPr="00E67E0D">
        <w:tab/>
        <w:t>For a non-specific reference, the latest version applies. In the case of a reference to a 3GPP document (including a GSM document), a non-specific reference implicitly refers to the latest version of that document</w:t>
      </w:r>
      <w:r w:rsidRPr="00E67E0D">
        <w:rPr>
          <w:i/>
        </w:rPr>
        <w:t xml:space="preserve"> in the same Release as the present document</w:t>
      </w:r>
      <w:r w:rsidRPr="00E67E0D">
        <w:t>.</w:t>
      </w:r>
    </w:p>
    <w:bookmarkEnd w:id="2196"/>
    <w:bookmarkEnd w:id="2197"/>
    <w:bookmarkEnd w:id="2198"/>
    <w:bookmarkEnd w:id="2199"/>
    <w:p w14:paraId="0CC6B255" w14:textId="77777777" w:rsidR="006A1CE4" w:rsidRPr="00E67E0D" w:rsidRDefault="006A1CE4" w:rsidP="00E7499B">
      <w:pPr>
        <w:pStyle w:val="EX"/>
      </w:pPr>
      <w:r w:rsidRPr="00E67E0D">
        <w:t>[1]</w:t>
      </w:r>
      <w:r w:rsidRPr="00E67E0D">
        <w:tab/>
        <w:t>3GPP TR 21.905: "Vocabulary for 3GPP Specifications".</w:t>
      </w:r>
    </w:p>
    <w:p w14:paraId="3DB41243" w14:textId="77777777" w:rsidR="006A1CE4" w:rsidRPr="00E67E0D" w:rsidRDefault="006A1CE4" w:rsidP="00E7499B">
      <w:pPr>
        <w:pStyle w:val="EX"/>
      </w:pPr>
      <w:r w:rsidRPr="00E67E0D">
        <w:t>[2]</w:t>
      </w:r>
      <w:r w:rsidRPr="00E67E0D">
        <w:tab/>
        <w:t>3GPP TS 38.401: "NG-RAN; Architecture description".</w:t>
      </w:r>
    </w:p>
    <w:p w14:paraId="402D74B3" w14:textId="77777777" w:rsidR="006A1CE4" w:rsidRPr="00E67E0D" w:rsidRDefault="006A1CE4" w:rsidP="00E7499B">
      <w:pPr>
        <w:pStyle w:val="EX"/>
      </w:pPr>
      <w:r w:rsidRPr="00E67E0D">
        <w:t>[3]</w:t>
      </w:r>
      <w:r w:rsidRPr="00E67E0D">
        <w:tab/>
        <w:t>3GPP TS 38.410: "NG-RAN; NG general aspects and principles".</w:t>
      </w:r>
    </w:p>
    <w:p w14:paraId="2AE2C122" w14:textId="77777777" w:rsidR="006A1CE4" w:rsidRPr="00E67E0D" w:rsidRDefault="006A1CE4" w:rsidP="00E7499B">
      <w:pPr>
        <w:pStyle w:val="EX"/>
      </w:pPr>
      <w:r w:rsidRPr="00E67E0D">
        <w:t>[4]</w:t>
      </w:r>
      <w:r w:rsidRPr="00E67E0D">
        <w:tab/>
        <w:t>ITU-T Recommendation X.691 (07/2002): "Information technology – ASN.1 encoding rules: Specification of Packed Encoding Rules (PER)".</w:t>
      </w:r>
    </w:p>
    <w:p w14:paraId="5818017A" w14:textId="77777777" w:rsidR="006A1CE4" w:rsidRPr="00E67E0D" w:rsidRDefault="006A1CE4" w:rsidP="00E7499B">
      <w:pPr>
        <w:pStyle w:val="EX"/>
      </w:pPr>
      <w:r w:rsidRPr="00E67E0D">
        <w:t>[5]</w:t>
      </w:r>
      <w:r w:rsidRPr="00E67E0D">
        <w:tab/>
        <w:t>ITU-T Recommendation X.680 (07/2002): "Information technology – Abstract Syntax Notation One (ASN.1): Specification of basic notation".</w:t>
      </w:r>
    </w:p>
    <w:p w14:paraId="2BFD9424" w14:textId="77777777" w:rsidR="006A1CE4" w:rsidRPr="00E67E0D" w:rsidRDefault="006A1CE4" w:rsidP="00E7499B">
      <w:pPr>
        <w:pStyle w:val="EX"/>
      </w:pPr>
      <w:r w:rsidRPr="00E67E0D">
        <w:t>[6]</w:t>
      </w:r>
      <w:r w:rsidRPr="00E67E0D">
        <w:tab/>
        <w:t>ITU-T Recommendation X.681 (07/2002): "Information technology – Abstract Syntax Notation One (ASN.1): Information object specification".</w:t>
      </w:r>
    </w:p>
    <w:p w14:paraId="3A28F55B" w14:textId="77777777" w:rsidR="006A1CE4" w:rsidRPr="00E67E0D" w:rsidRDefault="006A1CE4" w:rsidP="00E7499B">
      <w:pPr>
        <w:pStyle w:val="EX"/>
      </w:pPr>
      <w:r w:rsidRPr="00E67E0D">
        <w:t>[7]</w:t>
      </w:r>
      <w:r w:rsidRPr="00E67E0D">
        <w:tab/>
        <w:t>3GPP TR 25.921 (version.7.0.0): "Guidelines and principles for protocol description and error handling".</w:t>
      </w:r>
    </w:p>
    <w:p w14:paraId="50597A73" w14:textId="77777777" w:rsidR="006A1CE4" w:rsidRPr="00E67E0D" w:rsidRDefault="006A1CE4" w:rsidP="00E7499B">
      <w:pPr>
        <w:pStyle w:val="EX"/>
      </w:pPr>
      <w:r w:rsidRPr="00E67E0D">
        <w:t>[8]</w:t>
      </w:r>
      <w:r w:rsidRPr="00E67E0D">
        <w:tab/>
        <w:t>3GPP TS 38.300: "NR; NR and NG-RAN Overall Description; Stage 2".</w:t>
      </w:r>
    </w:p>
    <w:p w14:paraId="13BB782E" w14:textId="77777777" w:rsidR="006A1CE4" w:rsidRPr="00E67E0D" w:rsidRDefault="006A1CE4" w:rsidP="00E7499B">
      <w:pPr>
        <w:pStyle w:val="EX"/>
      </w:pPr>
      <w:r w:rsidRPr="00E67E0D">
        <w:t>[9]</w:t>
      </w:r>
      <w:r w:rsidRPr="00E67E0D">
        <w:tab/>
        <w:t>3GPP TS 23.501: "System Architecture for the 5G System; Stage 2".</w:t>
      </w:r>
    </w:p>
    <w:p w14:paraId="19FE2D7E" w14:textId="77777777" w:rsidR="006A1CE4" w:rsidRPr="00E67E0D" w:rsidRDefault="006A1CE4" w:rsidP="00E7499B">
      <w:pPr>
        <w:pStyle w:val="EX"/>
      </w:pPr>
      <w:r w:rsidRPr="00E67E0D">
        <w:t>[10]</w:t>
      </w:r>
      <w:r w:rsidRPr="00E67E0D">
        <w:tab/>
        <w:t>3GPP TS 23.502: "Procedures for the 5G System; Stage 2".</w:t>
      </w:r>
    </w:p>
    <w:p w14:paraId="4723F7C4" w14:textId="77777777" w:rsidR="006A1CE4" w:rsidRPr="00E67E0D" w:rsidRDefault="006A1CE4" w:rsidP="00E7499B">
      <w:pPr>
        <w:pStyle w:val="EX"/>
      </w:pPr>
      <w:r w:rsidRPr="00E67E0D">
        <w:t>[11]</w:t>
      </w:r>
      <w:r w:rsidRPr="00E67E0D">
        <w:tab/>
        <w:t>3GPP TS 32.422: "Trace control and configuration management".</w:t>
      </w:r>
    </w:p>
    <w:p w14:paraId="49E4EE7F" w14:textId="77777777" w:rsidR="006A1CE4" w:rsidRPr="00E67E0D" w:rsidRDefault="006A1CE4" w:rsidP="00E7499B">
      <w:pPr>
        <w:pStyle w:val="EX"/>
      </w:pPr>
      <w:r w:rsidRPr="00E67E0D">
        <w:t>[12]</w:t>
      </w:r>
      <w:r w:rsidRPr="00E67E0D">
        <w:tab/>
        <w:t>3GPP TS 38.304: "NR; User Equipment (UE) procedures in idle mode and in RRC inactive state".</w:t>
      </w:r>
    </w:p>
    <w:p w14:paraId="6E9E653C" w14:textId="77777777" w:rsidR="006A1CE4" w:rsidRPr="00E67E0D" w:rsidRDefault="006A1CE4" w:rsidP="00E7499B">
      <w:pPr>
        <w:pStyle w:val="EX"/>
      </w:pPr>
      <w:r w:rsidRPr="00E67E0D">
        <w:t>[13]</w:t>
      </w:r>
      <w:r w:rsidRPr="00E67E0D">
        <w:tab/>
        <w:t>3GPP TS 33.501: "Security architecture and procedures for 5G System".</w:t>
      </w:r>
    </w:p>
    <w:p w14:paraId="4D9EAC9A" w14:textId="77777777" w:rsidR="006A1CE4" w:rsidRPr="00E67E0D" w:rsidRDefault="006A1CE4" w:rsidP="00E7499B">
      <w:pPr>
        <w:pStyle w:val="EX"/>
      </w:pPr>
      <w:r w:rsidRPr="00E67E0D">
        <w:t>[14]</w:t>
      </w:r>
      <w:r w:rsidRPr="00E67E0D">
        <w:tab/>
        <w:t>3GPP TS 38.414: "NG-RAN; NG data transport".</w:t>
      </w:r>
    </w:p>
    <w:p w14:paraId="5B5068E2" w14:textId="77777777" w:rsidR="006A1CE4" w:rsidRPr="00E67E0D" w:rsidRDefault="006A1CE4" w:rsidP="00E7499B">
      <w:pPr>
        <w:pStyle w:val="EX"/>
      </w:pPr>
      <w:r w:rsidRPr="00E67E0D">
        <w:t>[15]</w:t>
      </w:r>
      <w:r w:rsidRPr="00E67E0D">
        <w:tab/>
        <w:t>3GPP TS 29.281: "General Packet Radio System (GPRS); Tunnelling Protocol User Plane (GTPv1-U)".</w:t>
      </w:r>
    </w:p>
    <w:p w14:paraId="36D4973F" w14:textId="77777777" w:rsidR="006A1CE4" w:rsidRPr="00E67E0D" w:rsidRDefault="006A1CE4" w:rsidP="00E7499B">
      <w:pPr>
        <w:pStyle w:val="EX"/>
      </w:pPr>
      <w:r w:rsidRPr="00E67E0D">
        <w:t>[16]</w:t>
      </w:r>
      <w:r w:rsidRPr="00E67E0D">
        <w:tab/>
        <w:t>3GPP TS 36.413: "Evolved Universal Terrestrial Radio Access Network</w:t>
      </w:r>
      <w:r w:rsidRPr="00E67E0D">
        <w:rPr>
          <w:rFonts w:hint="eastAsia"/>
          <w:lang w:eastAsia="zh-CN"/>
        </w:rPr>
        <w:t xml:space="preserve"> </w:t>
      </w:r>
      <w:r w:rsidRPr="00E67E0D">
        <w:t>(E-UTRAN);</w:t>
      </w:r>
      <w:r w:rsidRPr="00E67E0D">
        <w:rPr>
          <w:rFonts w:hint="eastAsia"/>
          <w:lang w:eastAsia="zh-CN"/>
        </w:rPr>
        <w:t xml:space="preserve"> </w:t>
      </w:r>
      <w:r w:rsidRPr="00E67E0D">
        <w:t>S1 Application Protocol (S1AP)".</w:t>
      </w:r>
    </w:p>
    <w:p w14:paraId="14BB0A01" w14:textId="77777777" w:rsidR="006A1CE4" w:rsidRPr="00E67E0D" w:rsidRDefault="006A1CE4" w:rsidP="00E7499B">
      <w:pPr>
        <w:pStyle w:val="EX"/>
      </w:pPr>
      <w:r w:rsidRPr="00E67E0D">
        <w:t>[17]</w:t>
      </w:r>
      <w:r w:rsidRPr="00E67E0D">
        <w:tab/>
        <w:t>3GPP TS 36.300: "Evolved Universal Terrestrial Radio Access (E-UTRA) and Evolved Universal Terrestrial Radio Access Network (E-UTRAN); Overall description; Stage 2".</w:t>
      </w:r>
    </w:p>
    <w:p w14:paraId="667B9217" w14:textId="77777777" w:rsidR="006A1CE4" w:rsidRPr="00E67E0D" w:rsidRDefault="006A1CE4" w:rsidP="00E7499B">
      <w:pPr>
        <w:pStyle w:val="EX"/>
      </w:pPr>
      <w:r w:rsidRPr="00E67E0D">
        <w:t>[18]</w:t>
      </w:r>
      <w:r w:rsidRPr="00E67E0D">
        <w:tab/>
        <w:t>3GPP TS 38.331: "NG-RAN;</w:t>
      </w:r>
      <w:r w:rsidRPr="00E67E0D">
        <w:rPr>
          <w:rFonts w:hint="eastAsia"/>
          <w:lang w:eastAsia="zh-CN"/>
        </w:rPr>
        <w:t xml:space="preserve"> </w:t>
      </w:r>
      <w:r w:rsidRPr="00E67E0D">
        <w:t>Radio Resource Control (RRC) Protocol Specification".</w:t>
      </w:r>
    </w:p>
    <w:p w14:paraId="2DA0725E" w14:textId="77777777" w:rsidR="006A1CE4" w:rsidRPr="00E67E0D" w:rsidRDefault="006A1CE4" w:rsidP="00E7499B">
      <w:pPr>
        <w:pStyle w:val="EX"/>
      </w:pPr>
      <w:r w:rsidRPr="00E67E0D">
        <w:t>[19]</w:t>
      </w:r>
      <w:r w:rsidRPr="00E67E0D">
        <w:tab/>
        <w:t>3GPP TS 38.455: "NG-RAN; NR Positioning Protocol A (NRPPa)".</w:t>
      </w:r>
    </w:p>
    <w:p w14:paraId="7F505D35" w14:textId="77777777" w:rsidR="006A1CE4" w:rsidRPr="00E67E0D" w:rsidRDefault="006A1CE4" w:rsidP="00E7499B">
      <w:pPr>
        <w:pStyle w:val="EX"/>
      </w:pPr>
      <w:r w:rsidRPr="00E67E0D">
        <w:t>[20]</w:t>
      </w:r>
      <w:r w:rsidRPr="00E67E0D">
        <w:tab/>
        <w:t>3GPP TS 23.007: "Technical Specification Group Core Network Terminals; Restoration procedures".</w:t>
      </w:r>
    </w:p>
    <w:p w14:paraId="4914AB05" w14:textId="77777777" w:rsidR="006A1CE4" w:rsidRPr="00E67E0D" w:rsidRDefault="006A1CE4" w:rsidP="00E7499B">
      <w:pPr>
        <w:pStyle w:val="EX"/>
      </w:pPr>
      <w:r w:rsidRPr="00E67E0D">
        <w:t>[21]</w:t>
      </w:r>
      <w:r w:rsidRPr="00E67E0D">
        <w:tab/>
        <w:t>3GPP TS 36.331: "Evolved Universal Terrestrial Radio Access (E-UTRA) Radio Resource Control (RRC); Protocol specification".</w:t>
      </w:r>
    </w:p>
    <w:p w14:paraId="38F1C6E4" w14:textId="77777777" w:rsidR="006A1CE4" w:rsidRPr="00E67E0D" w:rsidRDefault="006A1CE4" w:rsidP="00E7499B">
      <w:pPr>
        <w:pStyle w:val="EX"/>
      </w:pPr>
      <w:r w:rsidRPr="00E67E0D">
        <w:t>[22]</w:t>
      </w:r>
      <w:r w:rsidRPr="00E67E0D">
        <w:tab/>
        <w:t>3GPP TS 23.041: "Technical realization of Cell Broadcast Service (CBS)".</w:t>
      </w:r>
    </w:p>
    <w:p w14:paraId="2E67FE22" w14:textId="77777777" w:rsidR="006A1CE4" w:rsidRPr="00E67E0D" w:rsidRDefault="006A1CE4" w:rsidP="00E7499B">
      <w:pPr>
        <w:pStyle w:val="EX"/>
      </w:pPr>
      <w:r w:rsidRPr="00E67E0D">
        <w:t>[23]</w:t>
      </w:r>
      <w:r w:rsidRPr="00E67E0D">
        <w:tab/>
        <w:t>3GPP TS 23.003: "Numbering, addressing and identification".</w:t>
      </w:r>
    </w:p>
    <w:p w14:paraId="668D2801" w14:textId="77777777" w:rsidR="006A1CE4" w:rsidRPr="00E67E0D" w:rsidRDefault="006A1CE4" w:rsidP="00E7499B">
      <w:pPr>
        <w:pStyle w:val="EX"/>
      </w:pPr>
      <w:r w:rsidRPr="00E67E0D">
        <w:t>[24]</w:t>
      </w:r>
      <w:r w:rsidRPr="00E67E0D">
        <w:tab/>
        <w:t>3GPP TS 38.423: "NG-RAN; Xn Application Protocol (XnAP)".</w:t>
      </w:r>
    </w:p>
    <w:p w14:paraId="50449D68" w14:textId="77777777" w:rsidR="006A1CE4" w:rsidRPr="00E67E0D" w:rsidRDefault="006A1CE4" w:rsidP="00E7499B">
      <w:pPr>
        <w:pStyle w:val="EX"/>
        <w:rPr>
          <w:rFonts w:cs="Arial"/>
          <w:snapToGrid w:val="0"/>
        </w:rPr>
      </w:pPr>
      <w:r w:rsidRPr="00E67E0D">
        <w:t>[25]</w:t>
      </w:r>
      <w:r w:rsidRPr="00E67E0D">
        <w:tab/>
      </w:r>
      <w:r w:rsidRPr="00E67E0D">
        <w:rPr>
          <w:rFonts w:cs="Arial"/>
          <w:snapToGrid w:val="0"/>
        </w:rPr>
        <w:t xml:space="preserve">IETF RFC 5905 (2010-06): </w:t>
      </w:r>
      <w:r w:rsidRPr="00E67E0D">
        <w:t>"Network Time Protocol Version 4: Protocol and Algorithms Specification"</w:t>
      </w:r>
      <w:r w:rsidRPr="00E67E0D">
        <w:rPr>
          <w:rFonts w:cs="Arial"/>
          <w:snapToGrid w:val="0"/>
        </w:rPr>
        <w:t>.</w:t>
      </w:r>
    </w:p>
    <w:p w14:paraId="73577FF6" w14:textId="77777777" w:rsidR="006A1CE4" w:rsidRPr="00E67E0D" w:rsidRDefault="006A1CE4" w:rsidP="00E7499B">
      <w:pPr>
        <w:pStyle w:val="EX"/>
      </w:pPr>
      <w:r w:rsidRPr="00E67E0D">
        <w:t>[26]</w:t>
      </w:r>
      <w:r w:rsidRPr="00E67E0D">
        <w:tab/>
        <w:t>3GPP TS 24.501: "Non-Access-Stratum (NAS) protocol for 5G System (5GS); Stage 3".</w:t>
      </w:r>
    </w:p>
    <w:p w14:paraId="7ED4F0C2" w14:textId="77777777" w:rsidR="006A1CE4" w:rsidRPr="00E67E0D" w:rsidRDefault="006A1CE4" w:rsidP="00E7499B">
      <w:pPr>
        <w:pStyle w:val="EX"/>
      </w:pPr>
      <w:r w:rsidRPr="00E67E0D">
        <w:t>[27]</w:t>
      </w:r>
      <w:r w:rsidRPr="00E67E0D">
        <w:tab/>
        <w:t>3GPP TS 33.401: "3GPP System Architecture Evolution (SAE); Security architecture".</w:t>
      </w:r>
    </w:p>
    <w:p w14:paraId="4A252E00" w14:textId="77777777" w:rsidR="006A1CE4" w:rsidRPr="00E67E0D" w:rsidRDefault="006A1CE4" w:rsidP="00E7499B">
      <w:pPr>
        <w:pStyle w:val="EX"/>
      </w:pPr>
      <w:r w:rsidRPr="00E67E0D">
        <w:t>[28]</w:t>
      </w:r>
      <w:r w:rsidRPr="00E67E0D">
        <w:tab/>
        <w:t>3GPP TS 25.413: "UTRAN Iu interface RANAP signalling".</w:t>
      </w:r>
    </w:p>
    <w:p w14:paraId="0F6282A8" w14:textId="77777777" w:rsidR="006A1CE4" w:rsidRPr="00E67E0D" w:rsidRDefault="006A1CE4" w:rsidP="00E7499B">
      <w:pPr>
        <w:pStyle w:val="EX"/>
        <w:rPr>
          <w:ins w:id="2200" w:author="Issam" w:date="2019-02-12T23:38:00Z"/>
        </w:rPr>
      </w:pPr>
      <w:ins w:id="2201" w:author="Issam" w:date="2019-02-12T23:38:00Z">
        <w:r w:rsidRPr="00E67E0D">
          <w:t>[29]</w:t>
        </w:r>
        <w:r w:rsidRPr="00E67E0D">
          <w:tab/>
          <w:t>3GPP TS 36.304: "Evolved Universal Terrestrial Radio Access (E-UTRA); User Equipment (UE) procedures in idle mode".</w:t>
        </w:r>
      </w:ins>
    </w:p>
    <w:p w14:paraId="513B138A" w14:textId="77777777" w:rsidR="006A1CE4" w:rsidRPr="00E67E0D" w:rsidRDefault="006A1CE4" w:rsidP="00E7499B">
      <w:pPr>
        <w:pStyle w:val="1"/>
      </w:pPr>
      <w:bookmarkStart w:id="2202" w:name="_Toc534720191"/>
      <w:bookmarkStart w:id="2203" w:name="_Toc525567203"/>
      <w:r w:rsidRPr="00E67E0D">
        <w:t>3</w:t>
      </w:r>
      <w:r w:rsidRPr="00E67E0D">
        <w:tab/>
        <w:t>Definitions and abbreviations</w:t>
      </w:r>
      <w:bookmarkEnd w:id="2202"/>
      <w:bookmarkEnd w:id="2203"/>
    </w:p>
    <w:p w14:paraId="62696AED" w14:textId="77777777" w:rsidR="006A1CE4" w:rsidRPr="00E67E0D" w:rsidRDefault="006A1CE4" w:rsidP="00E7499B">
      <w:pPr>
        <w:pStyle w:val="2"/>
      </w:pPr>
      <w:bookmarkStart w:id="2204" w:name="_Toc534720192"/>
      <w:bookmarkStart w:id="2205" w:name="_Toc525567204"/>
      <w:r w:rsidRPr="00E67E0D">
        <w:t>3.1</w:t>
      </w:r>
      <w:r w:rsidRPr="00E67E0D">
        <w:tab/>
        <w:t>Definitions</w:t>
      </w:r>
      <w:bookmarkEnd w:id="2204"/>
      <w:bookmarkEnd w:id="2205"/>
    </w:p>
    <w:p w14:paraId="0137DF1E" w14:textId="77777777" w:rsidR="006A1CE4" w:rsidRPr="00E67E0D" w:rsidRDefault="006A1CE4" w:rsidP="00E7499B">
      <w:r w:rsidRPr="00E67E0D">
        <w:t xml:space="preserve">For the purposes of the present document, the terms and definitions given in </w:t>
      </w:r>
      <w:bookmarkStart w:id="2206" w:name="OLE_LINK6"/>
      <w:bookmarkStart w:id="2207" w:name="OLE_LINK7"/>
      <w:bookmarkStart w:id="2208" w:name="OLE_LINK8"/>
      <w:r w:rsidRPr="00E67E0D">
        <w:t xml:space="preserve">3GPP </w:t>
      </w:r>
      <w:bookmarkEnd w:id="2206"/>
      <w:bookmarkEnd w:id="2207"/>
      <w:bookmarkEnd w:id="2208"/>
      <w:r w:rsidRPr="00E67E0D">
        <w:t>TR 21.905 [1] and the following apply. A term defined in the present document takes precedence over the definition of the same term, if any, in 3GPP TR 21.905 [1].</w:t>
      </w:r>
    </w:p>
    <w:p w14:paraId="57772D48" w14:textId="217AED99" w:rsidR="006A1CE4" w:rsidRPr="00E67E0D" w:rsidRDefault="006A1CE4" w:rsidP="00E7499B">
      <w:r w:rsidRPr="00E67E0D">
        <w:rPr>
          <w:b/>
        </w:rPr>
        <w:t xml:space="preserve">Elementary Procedure: </w:t>
      </w:r>
      <w:r w:rsidRPr="00E67E0D">
        <w:t>NGAP consists of Elementary Procedures (</w:t>
      </w:r>
      <w:del w:id="2209" w:author="Issam" w:date="2019-02-12T23:38:00Z">
        <w:r w:rsidR="00AE297A" w:rsidRPr="00FF6A95">
          <w:delText>Eps</w:delText>
        </w:r>
      </w:del>
      <w:ins w:id="2210" w:author="Issam" w:date="2019-02-12T23:38:00Z">
        <w:r w:rsidRPr="00E67E0D">
          <w:t>EPs</w:t>
        </w:r>
      </w:ins>
      <w:r w:rsidRPr="00E67E0D">
        <w:t xml:space="preserve">). An Elementary Procedure is a unit of interaction between the NG-RAN node and the AMF. These Elementary Procedures are defined separately and are intended to be used to build up complete sequences in a flexible manner. If the independence between some </w:t>
      </w:r>
      <w:del w:id="2211" w:author="Issam" w:date="2019-02-12T23:38:00Z">
        <w:r w:rsidR="00AE297A" w:rsidRPr="00FF6A95">
          <w:delText>Eps</w:delText>
        </w:r>
      </w:del>
      <w:ins w:id="2212" w:author="Issam" w:date="2019-02-12T23:38:00Z">
        <w:r w:rsidRPr="00E67E0D">
          <w:t>EPs</w:t>
        </w:r>
      </w:ins>
      <w:r w:rsidRPr="00E67E0D">
        <w:t xml:space="preserve"> is restricted, it is described under the relevant EP description. Unless otherwise stated by the restrictions, the </w:t>
      </w:r>
      <w:del w:id="2213" w:author="Issam" w:date="2019-02-12T23:38:00Z">
        <w:r w:rsidR="00AE297A" w:rsidRPr="00FF6A95">
          <w:delText>Eps</w:delText>
        </w:r>
      </w:del>
      <w:ins w:id="2214" w:author="Issam" w:date="2019-02-12T23:38:00Z">
        <w:r w:rsidRPr="00E67E0D">
          <w:t>EPs</w:t>
        </w:r>
      </w:ins>
      <w:r w:rsidRPr="00E67E0D">
        <w:t xml:space="preserve"> may be invoked independently of each other as standalone procedures, which can be active in parallel. The usage of several NGAP </w:t>
      </w:r>
      <w:del w:id="2215" w:author="Issam" w:date="2019-02-12T23:38:00Z">
        <w:r w:rsidR="00AE297A" w:rsidRPr="00FF6A95">
          <w:delText>Eps</w:delText>
        </w:r>
      </w:del>
      <w:ins w:id="2216" w:author="Issam" w:date="2019-02-12T23:38:00Z">
        <w:r w:rsidRPr="00E67E0D">
          <w:t>EPs</w:t>
        </w:r>
      </w:ins>
      <w:r w:rsidRPr="00E67E0D">
        <w:t xml:space="preserve"> together or together with </w:t>
      </w:r>
      <w:del w:id="2217" w:author="Issam" w:date="2019-02-12T23:38:00Z">
        <w:r w:rsidR="00AE297A" w:rsidRPr="00FF6A95">
          <w:delText>Eps</w:delText>
        </w:r>
      </w:del>
      <w:ins w:id="2218" w:author="Issam" w:date="2019-02-12T23:38:00Z">
        <w:r w:rsidRPr="00E67E0D">
          <w:t>EPs</w:t>
        </w:r>
      </w:ins>
      <w:r w:rsidRPr="00E67E0D">
        <w:t xml:space="preserve"> from other interfaces is specified in stage 2 specifications (e.g., TS 38.401 [2], TS 38.410 [3] and TS 38.300 [8]).</w:t>
      </w:r>
    </w:p>
    <w:p w14:paraId="12110385" w14:textId="03F9BDE2" w:rsidR="006A1CE4" w:rsidRPr="00E67E0D" w:rsidRDefault="006A1CE4" w:rsidP="00E7499B">
      <w:r w:rsidRPr="00E67E0D">
        <w:t xml:space="preserve">An EP consists of an initiating message and possibly a response message. Two kinds of </w:t>
      </w:r>
      <w:del w:id="2219" w:author="Issam" w:date="2019-02-12T23:38:00Z">
        <w:r w:rsidR="00AE297A" w:rsidRPr="00FF6A95">
          <w:delText>Eps</w:delText>
        </w:r>
      </w:del>
      <w:ins w:id="2220" w:author="Issam" w:date="2019-02-12T23:38:00Z">
        <w:r w:rsidRPr="00E67E0D">
          <w:t>EPs</w:t>
        </w:r>
      </w:ins>
      <w:r w:rsidRPr="00E67E0D">
        <w:t xml:space="preserve"> are used:</w:t>
      </w:r>
    </w:p>
    <w:p w14:paraId="31C0B486" w14:textId="77777777" w:rsidR="006A1CE4" w:rsidRPr="00E67E0D" w:rsidRDefault="006A1CE4" w:rsidP="00E7499B">
      <w:pPr>
        <w:pStyle w:val="B1"/>
      </w:pPr>
      <w:r w:rsidRPr="00E67E0D">
        <w:t>-</w:t>
      </w:r>
      <w:r w:rsidRPr="00E67E0D">
        <w:tab/>
      </w:r>
      <w:r w:rsidRPr="00E67E0D">
        <w:rPr>
          <w:b/>
        </w:rPr>
        <w:t xml:space="preserve">Class 1: </w:t>
      </w:r>
      <w:r w:rsidRPr="00E67E0D">
        <w:t>Elementary Procedures with response (success and/or failure).</w:t>
      </w:r>
    </w:p>
    <w:p w14:paraId="48DA3CCA" w14:textId="77777777" w:rsidR="006A1CE4" w:rsidRPr="00E67E0D" w:rsidRDefault="006A1CE4" w:rsidP="00E7499B">
      <w:pPr>
        <w:pStyle w:val="B1"/>
      </w:pPr>
      <w:r w:rsidRPr="00E67E0D">
        <w:t>-</w:t>
      </w:r>
      <w:r w:rsidRPr="00E67E0D">
        <w:tab/>
      </w:r>
      <w:r w:rsidRPr="00E67E0D">
        <w:rPr>
          <w:b/>
        </w:rPr>
        <w:t xml:space="preserve">Class 2: </w:t>
      </w:r>
      <w:r w:rsidRPr="00E67E0D">
        <w:t>Elementary Procedures without response.</w:t>
      </w:r>
    </w:p>
    <w:p w14:paraId="775AEF7D" w14:textId="1EF63C87" w:rsidR="006A1CE4" w:rsidRPr="00E67E0D" w:rsidRDefault="006A1CE4" w:rsidP="00E7499B">
      <w:r w:rsidRPr="00E67E0D">
        <w:t xml:space="preserve">For Class 1 </w:t>
      </w:r>
      <w:del w:id="2221" w:author="Issam" w:date="2019-02-12T23:38:00Z">
        <w:r w:rsidR="00AE297A" w:rsidRPr="00FF6A95">
          <w:delText>Eps</w:delText>
        </w:r>
      </w:del>
      <w:ins w:id="2222" w:author="Issam" w:date="2019-02-12T23:38:00Z">
        <w:r w:rsidRPr="00E67E0D">
          <w:t>EPs</w:t>
        </w:r>
      </w:ins>
      <w:r w:rsidRPr="00E67E0D">
        <w:t>, the types of responses can be as follows:</w:t>
      </w:r>
    </w:p>
    <w:p w14:paraId="76A29401" w14:textId="77777777" w:rsidR="006A1CE4" w:rsidRPr="00E67E0D" w:rsidRDefault="006A1CE4" w:rsidP="00E7499B">
      <w:pPr>
        <w:pStyle w:val="B1"/>
      </w:pPr>
      <w:r w:rsidRPr="00E67E0D">
        <w:t>Successful:</w:t>
      </w:r>
    </w:p>
    <w:p w14:paraId="5614E578" w14:textId="77777777" w:rsidR="006A1CE4" w:rsidRPr="00E67E0D" w:rsidRDefault="006A1CE4" w:rsidP="00E7499B">
      <w:pPr>
        <w:pStyle w:val="B2"/>
      </w:pPr>
      <w:r w:rsidRPr="00E67E0D">
        <w:t>-</w:t>
      </w:r>
      <w:r w:rsidRPr="00E67E0D">
        <w:tab/>
        <w:t>A signalling message explicitly indicates that the elementary procedure successfully completed with the receipt of the response.</w:t>
      </w:r>
    </w:p>
    <w:p w14:paraId="7AB41737" w14:textId="77777777" w:rsidR="006A1CE4" w:rsidRPr="00E67E0D" w:rsidRDefault="006A1CE4" w:rsidP="00E7499B">
      <w:pPr>
        <w:pStyle w:val="B1"/>
      </w:pPr>
      <w:r w:rsidRPr="00E67E0D">
        <w:t>Unsuccessful:</w:t>
      </w:r>
    </w:p>
    <w:p w14:paraId="69EB8506" w14:textId="77777777" w:rsidR="006A1CE4" w:rsidRPr="00E67E0D" w:rsidRDefault="006A1CE4" w:rsidP="00E7499B">
      <w:pPr>
        <w:pStyle w:val="B2"/>
      </w:pPr>
      <w:r w:rsidRPr="00E67E0D">
        <w:t>-</w:t>
      </w:r>
      <w:r w:rsidRPr="00E67E0D">
        <w:tab/>
        <w:t>A signalling message explicitly indicates that the EP failed.</w:t>
      </w:r>
    </w:p>
    <w:p w14:paraId="0B5B34B0" w14:textId="77777777" w:rsidR="006A1CE4" w:rsidRPr="00E67E0D" w:rsidRDefault="006A1CE4" w:rsidP="00E7499B">
      <w:pPr>
        <w:pStyle w:val="B2"/>
      </w:pPr>
      <w:r w:rsidRPr="00E67E0D">
        <w:t>-</w:t>
      </w:r>
      <w:r w:rsidRPr="00E67E0D">
        <w:tab/>
        <w:t>On time supervision expiry (i.e., absence of expected response).</w:t>
      </w:r>
    </w:p>
    <w:p w14:paraId="450100EE" w14:textId="77777777" w:rsidR="006A1CE4" w:rsidRPr="00E67E0D" w:rsidRDefault="006A1CE4" w:rsidP="00E7499B">
      <w:pPr>
        <w:pStyle w:val="B1"/>
      </w:pPr>
      <w:r w:rsidRPr="00E67E0D">
        <w:t>Successful and Unsuccessful:</w:t>
      </w:r>
    </w:p>
    <w:p w14:paraId="528D7EC1" w14:textId="77777777" w:rsidR="006A1CE4" w:rsidRPr="00E67E0D" w:rsidRDefault="006A1CE4" w:rsidP="00E7499B">
      <w:pPr>
        <w:pStyle w:val="B2"/>
      </w:pPr>
      <w:r w:rsidRPr="00E67E0D">
        <w:t>-</w:t>
      </w:r>
      <w:r w:rsidRPr="00E67E0D">
        <w:tab/>
        <w:t>One signalling message reports both successful and unsuccessful outcome for the different included requests. The response message used is the one defined for successful outcome.</w:t>
      </w:r>
    </w:p>
    <w:p w14:paraId="19449938" w14:textId="677CCE13" w:rsidR="006A1CE4" w:rsidRPr="00E67E0D" w:rsidRDefault="006A1CE4" w:rsidP="00E7499B">
      <w:bookmarkStart w:id="2223" w:name="_Hlk508607679"/>
      <w:r w:rsidRPr="00E67E0D">
        <w:t xml:space="preserve">Class 2 </w:t>
      </w:r>
      <w:del w:id="2224" w:author="Issam" w:date="2019-02-12T23:38:00Z">
        <w:r w:rsidR="00AE297A" w:rsidRPr="00FF6A95">
          <w:delText>Eps</w:delText>
        </w:r>
      </w:del>
      <w:ins w:id="2225" w:author="Issam" w:date="2019-02-12T23:38:00Z">
        <w:r w:rsidRPr="00E67E0D">
          <w:t>EPs</w:t>
        </w:r>
      </w:ins>
      <w:r w:rsidRPr="00E67E0D">
        <w:t xml:space="preserve"> are considered always successful</w:t>
      </w:r>
      <w:bookmarkEnd w:id="2223"/>
      <w:r w:rsidRPr="00E67E0D">
        <w:t>.</w:t>
      </w:r>
    </w:p>
    <w:p w14:paraId="77B6AA6B" w14:textId="77777777" w:rsidR="006A1CE4" w:rsidRPr="00E67E0D" w:rsidRDefault="006A1CE4" w:rsidP="00E7499B">
      <w:r w:rsidRPr="00E67E0D">
        <w:rPr>
          <w:b/>
        </w:rPr>
        <w:t>gNB:</w:t>
      </w:r>
      <w:r w:rsidRPr="00E67E0D">
        <w:t xml:space="preserve"> as defined in TS 38.300 [8].</w:t>
      </w:r>
    </w:p>
    <w:p w14:paraId="35B4CA1A" w14:textId="77777777" w:rsidR="006A1CE4" w:rsidRPr="00E67E0D" w:rsidRDefault="006A1CE4" w:rsidP="00E7499B">
      <w:r w:rsidRPr="00E67E0D">
        <w:rPr>
          <w:b/>
        </w:rPr>
        <w:t>ng-eNB:</w:t>
      </w:r>
      <w:r w:rsidRPr="00E67E0D">
        <w:t xml:space="preserve"> as defined in TS 38.300 [8].</w:t>
      </w:r>
    </w:p>
    <w:p w14:paraId="73BA0B67" w14:textId="77777777" w:rsidR="006A1CE4" w:rsidRPr="00E67E0D" w:rsidRDefault="006A1CE4" w:rsidP="00E7499B">
      <w:r w:rsidRPr="00E67E0D">
        <w:rPr>
          <w:b/>
        </w:rPr>
        <w:t>NG-RAN node:</w:t>
      </w:r>
      <w:r w:rsidRPr="00E67E0D">
        <w:t xml:space="preserve"> as defined in TS 38.300 [8].</w:t>
      </w:r>
    </w:p>
    <w:p w14:paraId="435464F4" w14:textId="77777777" w:rsidR="006A1CE4" w:rsidRPr="00E67E0D" w:rsidRDefault="006A1CE4" w:rsidP="00E7499B">
      <w:r w:rsidRPr="00E67E0D">
        <w:rPr>
          <w:b/>
        </w:rPr>
        <w:t>PDU session resource:</w:t>
      </w:r>
      <w:r w:rsidRPr="00E67E0D">
        <w:t xml:space="preserve"> as defined in TS 38.401 [2].</w:t>
      </w:r>
    </w:p>
    <w:p w14:paraId="17B1CC45" w14:textId="77777777" w:rsidR="006A1CE4" w:rsidRPr="00E67E0D" w:rsidRDefault="006A1CE4" w:rsidP="00E7499B">
      <w:pPr>
        <w:pStyle w:val="2"/>
      </w:pPr>
      <w:bookmarkStart w:id="2226" w:name="_Toc534720193"/>
      <w:bookmarkStart w:id="2227" w:name="_Toc525567205"/>
      <w:r w:rsidRPr="00E67E0D">
        <w:t>3.2</w:t>
      </w:r>
      <w:r w:rsidRPr="00E67E0D">
        <w:tab/>
        <w:t>Abbreviations</w:t>
      </w:r>
      <w:bookmarkEnd w:id="2226"/>
      <w:bookmarkEnd w:id="2227"/>
    </w:p>
    <w:p w14:paraId="1AF62E90" w14:textId="77777777" w:rsidR="006A1CE4" w:rsidRPr="00E67E0D" w:rsidRDefault="006A1CE4" w:rsidP="00E7499B">
      <w:pPr>
        <w:keepNext/>
      </w:pPr>
      <w:r w:rsidRPr="00E67E0D">
        <w:t>For the purposes of the present document, the abbreviations given in 3GPP TR 21.905 [1] and the following apply. An abbreviation defined in the present document takes precedence over the definition of the same abbreviation, if any, in 3GPP TR 21.905 [1].</w:t>
      </w:r>
    </w:p>
    <w:p w14:paraId="71650654" w14:textId="77777777" w:rsidR="006A1CE4" w:rsidRPr="00E67E0D" w:rsidRDefault="006A1CE4" w:rsidP="00E7499B">
      <w:pPr>
        <w:pStyle w:val="EW"/>
        <w:ind w:left="1800" w:hanging="1516"/>
      </w:pPr>
      <w:r w:rsidRPr="00E67E0D">
        <w:t>5GC</w:t>
      </w:r>
      <w:r w:rsidRPr="00E67E0D">
        <w:tab/>
        <w:t>5G Core Network</w:t>
      </w:r>
    </w:p>
    <w:p w14:paraId="4BB0B150" w14:textId="77777777" w:rsidR="006A1CE4" w:rsidRPr="00E67E0D" w:rsidRDefault="006A1CE4" w:rsidP="00E7499B">
      <w:pPr>
        <w:pStyle w:val="EW"/>
        <w:ind w:left="1800" w:hanging="1516"/>
      </w:pPr>
      <w:r w:rsidRPr="00E67E0D">
        <w:t>5QI</w:t>
      </w:r>
      <w:r w:rsidRPr="00E67E0D">
        <w:tab/>
        <w:t>5G QoS Identifier</w:t>
      </w:r>
    </w:p>
    <w:p w14:paraId="548F1A03" w14:textId="77777777" w:rsidR="006A1CE4" w:rsidRPr="00E67E0D" w:rsidRDefault="006A1CE4" w:rsidP="00E7499B">
      <w:pPr>
        <w:pStyle w:val="EW"/>
        <w:ind w:left="1800" w:hanging="1516"/>
      </w:pPr>
      <w:r w:rsidRPr="00E67E0D">
        <w:t>AMF</w:t>
      </w:r>
      <w:r w:rsidRPr="00E67E0D">
        <w:tab/>
        <w:t>Access and Mobility Management Function</w:t>
      </w:r>
    </w:p>
    <w:p w14:paraId="10E5B7AA" w14:textId="77777777" w:rsidR="006A1CE4" w:rsidRPr="00E67E0D" w:rsidRDefault="006A1CE4" w:rsidP="00E7499B">
      <w:pPr>
        <w:pStyle w:val="EW"/>
        <w:ind w:left="1800" w:hanging="1516"/>
      </w:pPr>
      <w:r w:rsidRPr="00E67E0D">
        <w:t>CGI</w:t>
      </w:r>
      <w:r w:rsidRPr="00E67E0D">
        <w:tab/>
        <w:t>Cell Global Identifier</w:t>
      </w:r>
    </w:p>
    <w:p w14:paraId="57C3AEAD" w14:textId="77777777" w:rsidR="006A1CE4" w:rsidRPr="00E67E0D" w:rsidRDefault="006A1CE4" w:rsidP="00E7499B">
      <w:pPr>
        <w:pStyle w:val="EW"/>
        <w:ind w:left="1800" w:hanging="1516"/>
      </w:pPr>
      <w:r w:rsidRPr="00E67E0D">
        <w:t>CP</w:t>
      </w:r>
      <w:r w:rsidRPr="00E67E0D">
        <w:tab/>
        <w:t>Control Plane</w:t>
      </w:r>
    </w:p>
    <w:p w14:paraId="09110C5A" w14:textId="77777777" w:rsidR="006A1CE4" w:rsidRPr="00E67E0D" w:rsidRDefault="006A1CE4" w:rsidP="00E7499B">
      <w:pPr>
        <w:pStyle w:val="EW"/>
        <w:ind w:left="1800" w:hanging="1516"/>
      </w:pPr>
      <w:r w:rsidRPr="00E67E0D">
        <w:t>DL</w:t>
      </w:r>
      <w:r w:rsidRPr="00E67E0D">
        <w:tab/>
        <w:t>Downlink</w:t>
      </w:r>
    </w:p>
    <w:p w14:paraId="6E138294" w14:textId="77777777" w:rsidR="006A1CE4" w:rsidRPr="00E67E0D" w:rsidRDefault="006A1CE4" w:rsidP="00E7499B">
      <w:pPr>
        <w:pStyle w:val="EW"/>
        <w:ind w:left="1800" w:hanging="1516"/>
      </w:pPr>
      <w:r w:rsidRPr="00E67E0D">
        <w:t>EPC</w:t>
      </w:r>
      <w:r w:rsidRPr="00E67E0D">
        <w:tab/>
        <w:t>Evolved Packet Core</w:t>
      </w:r>
    </w:p>
    <w:p w14:paraId="7D855635" w14:textId="77777777" w:rsidR="006A1CE4" w:rsidRPr="00E67E0D" w:rsidRDefault="006A1CE4" w:rsidP="00E7499B">
      <w:pPr>
        <w:pStyle w:val="EW"/>
        <w:ind w:left="1800" w:hanging="1516"/>
      </w:pPr>
      <w:r w:rsidRPr="00E67E0D">
        <w:t>GUAMI</w:t>
      </w:r>
      <w:r w:rsidRPr="00E67E0D">
        <w:tab/>
        <w:t>Globally Unique AMF Identifier</w:t>
      </w:r>
    </w:p>
    <w:p w14:paraId="7F492590" w14:textId="77777777" w:rsidR="006A1CE4" w:rsidRPr="00E67E0D" w:rsidRDefault="006A1CE4" w:rsidP="00E7499B">
      <w:pPr>
        <w:pStyle w:val="EW"/>
        <w:ind w:left="1800" w:hanging="1516"/>
      </w:pPr>
      <w:r w:rsidRPr="00E67E0D">
        <w:t>IMEISV</w:t>
      </w:r>
      <w:r w:rsidRPr="00E67E0D">
        <w:tab/>
        <w:t>International Mobile station Equipment Identity and Software Version number</w:t>
      </w:r>
    </w:p>
    <w:p w14:paraId="3432FE53" w14:textId="77777777" w:rsidR="006A1CE4" w:rsidRPr="00E67E0D" w:rsidRDefault="006A1CE4" w:rsidP="00E7499B">
      <w:pPr>
        <w:pStyle w:val="EW"/>
        <w:ind w:left="1800" w:hanging="1516"/>
      </w:pPr>
      <w:r w:rsidRPr="00E67E0D">
        <w:t>LMF</w:t>
      </w:r>
      <w:r w:rsidRPr="00E67E0D">
        <w:tab/>
        <w:t>Location Management Function</w:t>
      </w:r>
    </w:p>
    <w:p w14:paraId="2353771E" w14:textId="77777777" w:rsidR="006A1CE4" w:rsidRPr="00E67E0D" w:rsidRDefault="006A1CE4" w:rsidP="00E7499B">
      <w:pPr>
        <w:pStyle w:val="EW"/>
        <w:ind w:left="1800" w:hanging="1516"/>
      </w:pPr>
      <w:r w:rsidRPr="00E67E0D">
        <w:t>N3IWF</w:t>
      </w:r>
      <w:r w:rsidRPr="00E67E0D">
        <w:tab/>
        <w:t>Non 3GPP InterWorking Function</w:t>
      </w:r>
    </w:p>
    <w:p w14:paraId="540D7FE1" w14:textId="77777777" w:rsidR="006A1CE4" w:rsidRPr="00E67E0D" w:rsidRDefault="006A1CE4" w:rsidP="00E7499B">
      <w:pPr>
        <w:pStyle w:val="EW"/>
        <w:ind w:left="1800" w:hanging="1516"/>
      </w:pPr>
      <w:r w:rsidRPr="00E67E0D">
        <w:t>NGAP</w:t>
      </w:r>
      <w:r w:rsidRPr="00E67E0D">
        <w:tab/>
        <w:t>NG Application Protocol</w:t>
      </w:r>
    </w:p>
    <w:p w14:paraId="24EFCD9B" w14:textId="77777777" w:rsidR="006A1CE4" w:rsidRPr="00E67E0D" w:rsidRDefault="006A1CE4" w:rsidP="00E7499B">
      <w:pPr>
        <w:pStyle w:val="EW"/>
        <w:ind w:left="1800" w:hanging="1516"/>
      </w:pPr>
      <w:r w:rsidRPr="00E67E0D">
        <w:t>NRPPa</w:t>
      </w:r>
      <w:r w:rsidRPr="00E67E0D">
        <w:tab/>
        <w:t>NR Positioning Protocol Annex</w:t>
      </w:r>
    </w:p>
    <w:p w14:paraId="1EAF783F" w14:textId="77777777" w:rsidR="006A1CE4" w:rsidRPr="00E67E0D" w:rsidRDefault="006A1CE4" w:rsidP="00E7499B">
      <w:pPr>
        <w:pStyle w:val="EW"/>
        <w:ind w:left="1800" w:hanging="1516"/>
      </w:pPr>
      <w:r w:rsidRPr="00E67E0D">
        <w:t>NSCI</w:t>
      </w:r>
      <w:r w:rsidRPr="00E67E0D">
        <w:tab/>
        <w:t>New Security Context Indicator</w:t>
      </w:r>
    </w:p>
    <w:p w14:paraId="4CA4C08F" w14:textId="77777777" w:rsidR="006A1CE4" w:rsidRPr="00E67E0D" w:rsidRDefault="006A1CE4" w:rsidP="00E7499B">
      <w:pPr>
        <w:pStyle w:val="EW"/>
        <w:ind w:left="1800" w:hanging="1516"/>
      </w:pPr>
      <w:r w:rsidRPr="00E67E0D">
        <w:t>NSSAI</w:t>
      </w:r>
      <w:r w:rsidRPr="00E67E0D">
        <w:tab/>
        <w:t>Network Slice Selection Assistance Information</w:t>
      </w:r>
    </w:p>
    <w:p w14:paraId="677C0636" w14:textId="77777777" w:rsidR="006A1CE4" w:rsidRPr="00E67E0D" w:rsidRDefault="006A1CE4" w:rsidP="00E7499B">
      <w:pPr>
        <w:pStyle w:val="EW"/>
        <w:ind w:left="1800" w:hanging="1516"/>
      </w:pPr>
      <w:r w:rsidRPr="00E67E0D">
        <w:rPr>
          <w:lang w:eastAsia="ja-JP"/>
        </w:rPr>
        <w:t>OTDOA</w:t>
      </w:r>
      <w:r w:rsidRPr="00E67E0D">
        <w:tab/>
        <w:t>Observed Time Difference of Arrival</w:t>
      </w:r>
    </w:p>
    <w:p w14:paraId="1C0744C6" w14:textId="77777777" w:rsidR="006A1CE4" w:rsidRPr="00E67E0D" w:rsidRDefault="006A1CE4" w:rsidP="00E7499B">
      <w:pPr>
        <w:pStyle w:val="EW"/>
        <w:ind w:left="1800" w:hanging="1516"/>
        <w:rPr>
          <w:lang w:eastAsia="ja-JP"/>
        </w:rPr>
      </w:pPr>
      <w:r w:rsidRPr="00E67E0D">
        <w:t>SCG</w:t>
      </w:r>
      <w:r w:rsidRPr="00E67E0D">
        <w:tab/>
        <w:t>Secondary Cell Group</w:t>
      </w:r>
    </w:p>
    <w:p w14:paraId="5DE61CC5" w14:textId="77777777" w:rsidR="006A1CE4" w:rsidRPr="00E67E0D" w:rsidRDefault="006A1CE4" w:rsidP="00E7499B">
      <w:pPr>
        <w:pStyle w:val="EW"/>
        <w:ind w:left="1800" w:hanging="1516"/>
      </w:pPr>
      <w:r w:rsidRPr="00E67E0D">
        <w:t>SCTP</w:t>
      </w:r>
      <w:r w:rsidRPr="00E67E0D">
        <w:tab/>
        <w:t>Stream Control Transmission Protocol</w:t>
      </w:r>
    </w:p>
    <w:p w14:paraId="5FEA9E49" w14:textId="77777777" w:rsidR="006A1CE4" w:rsidRPr="00E67E0D" w:rsidRDefault="006A1CE4" w:rsidP="00E7499B">
      <w:pPr>
        <w:pStyle w:val="EW"/>
        <w:ind w:left="1800" w:hanging="1516"/>
      </w:pPr>
      <w:r w:rsidRPr="00E67E0D">
        <w:t>SMF</w:t>
      </w:r>
      <w:r w:rsidRPr="00E67E0D">
        <w:tab/>
        <w:t>Session Management Function</w:t>
      </w:r>
    </w:p>
    <w:p w14:paraId="46C745DD" w14:textId="77777777" w:rsidR="006A1CE4" w:rsidRPr="00E67E0D" w:rsidRDefault="006A1CE4" w:rsidP="00E7499B">
      <w:pPr>
        <w:pStyle w:val="EW"/>
        <w:ind w:left="1800" w:hanging="1516"/>
      </w:pPr>
      <w:r w:rsidRPr="00E67E0D">
        <w:t>S-NG-RAN node</w:t>
      </w:r>
      <w:r w:rsidRPr="00E67E0D">
        <w:tab/>
        <w:t>Secondary NG-RAN node</w:t>
      </w:r>
    </w:p>
    <w:p w14:paraId="65D005FA" w14:textId="77777777" w:rsidR="006A1CE4" w:rsidRPr="00E67E0D" w:rsidRDefault="006A1CE4" w:rsidP="00E7499B">
      <w:pPr>
        <w:pStyle w:val="EW"/>
        <w:ind w:left="1800" w:hanging="1516"/>
      </w:pPr>
      <w:r w:rsidRPr="00E67E0D">
        <w:t>S-NSSAI</w:t>
      </w:r>
      <w:r w:rsidRPr="00E67E0D">
        <w:tab/>
        <w:t>Single Network Slice Selection Assistance Information</w:t>
      </w:r>
    </w:p>
    <w:p w14:paraId="788227BA" w14:textId="77777777" w:rsidR="006A1CE4" w:rsidRPr="00E67E0D" w:rsidRDefault="006A1CE4" w:rsidP="00E7499B">
      <w:pPr>
        <w:pStyle w:val="EW"/>
        <w:ind w:left="1800" w:hanging="1516"/>
      </w:pPr>
      <w:r w:rsidRPr="00E67E0D">
        <w:t>TAC</w:t>
      </w:r>
      <w:r w:rsidRPr="00E67E0D">
        <w:tab/>
        <w:t>Tracking Area Code</w:t>
      </w:r>
    </w:p>
    <w:p w14:paraId="343AF798" w14:textId="77777777" w:rsidR="006A1CE4" w:rsidRPr="00E67E0D" w:rsidRDefault="006A1CE4" w:rsidP="00E7499B">
      <w:pPr>
        <w:pStyle w:val="EW"/>
        <w:ind w:left="1800" w:hanging="1516"/>
      </w:pPr>
      <w:r w:rsidRPr="00E67E0D">
        <w:t>TAI</w:t>
      </w:r>
      <w:r w:rsidRPr="00E67E0D">
        <w:tab/>
        <w:t>Tracking Area Identity</w:t>
      </w:r>
    </w:p>
    <w:p w14:paraId="553940C8" w14:textId="77777777" w:rsidR="006A1CE4" w:rsidRPr="00E67E0D" w:rsidRDefault="006A1CE4" w:rsidP="00E7499B">
      <w:pPr>
        <w:pStyle w:val="EW"/>
        <w:ind w:left="1800" w:hanging="1516"/>
      </w:pPr>
      <w:r w:rsidRPr="00E67E0D">
        <w:t>TNLA</w:t>
      </w:r>
      <w:r w:rsidRPr="00E67E0D">
        <w:tab/>
        <w:t>Transport Network Layer Association</w:t>
      </w:r>
    </w:p>
    <w:p w14:paraId="10772C33" w14:textId="77777777" w:rsidR="006A1CE4" w:rsidRPr="00E67E0D" w:rsidRDefault="006A1CE4" w:rsidP="00E7499B">
      <w:pPr>
        <w:pStyle w:val="EW"/>
        <w:ind w:left="1800" w:hanging="1516"/>
      </w:pPr>
      <w:r w:rsidRPr="00E67E0D">
        <w:t>UP</w:t>
      </w:r>
      <w:r w:rsidRPr="00E67E0D">
        <w:tab/>
        <w:t>User Plane</w:t>
      </w:r>
    </w:p>
    <w:p w14:paraId="46E75773" w14:textId="77777777" w:rsidR="006A1CE4" w:rsidRPr="00E67E0D" w:rsidRDefault="006A1CE4" w:rsidP="00E7499B">
      <w:pPr>
        <w:pStyle w:val="EW"/>
        <w:ind w:left="1800" w:hanging="1516"/>
      </w:pPr>
      <w:r w:rsidRPr="00E67E0D">
        <w:t>UPF</w:t>
      </w:r>
      <w:r w:rsidRPr="00E67E0D">
        <w:tab/>
        <w:t>User Plane Function</w:t>
      </w:r>
    </w:p>
    <w:p w14:paraId="3412B616" w14:textId="77777777" w:rsidR="006A1CE4" w:rsidRPr="00E67E0D" w:rsidRDefault="006A1CE4" w:rsidP="00E7499B">
      <w:pPr>
        <w:pStyle w:val="EW"/>
      </w:pPr>
    </w:p>
    <w:p w14:paraId="4CE045A1" w14:textId="77777777" w:rsidR="006A1CE4" w:rsidRPr="00E67E0D" w:rsidRDefault="006A1CE4" w:rsidP="00E7499B">
      <w:pPr>
        <w:pStyle w:val="1"/>
      </w:pPr>
      <w:bookmarkStart w:id="2228" w:name="_Toc534720194"/>
      <w:bookmarkStart w:id="2229" w:name="_Toc525567206"/>
      <w:r w:rsidRPr="00E67E0D">
        <w:t>4</w:t>
      </w:r>
      <w:r w:rsidRPr="00E67E0D">
        <w:tab/>
        <w:t>General</w:t>
      </w:r>
      <w:bookmarkEnd w:id="2228"/>
      <w:bookmarkEnd w:id="2229"/>
    </w:p>
    <w:p w14:paraId="52DC10F2" w14:textId="77777777" w:rsidR="006A1CE4" w:rsidRPr="00E67E0D" w:rsidRDefault="006A1CE4" w:rsidP="00E7499B">
      <w:pPr>
        <w:pStyle w:val="2"/>
      </w:pPr>
      <w:bookmarkStart w:id="2230" w:name="_Toc534720195"/>
      <w:bookmarkStart w:id="2231" w:name="_Toc525567207"/>
      <w:r w:rsidRPr="00E67E0D">
        <w:t>4.1</w:t>
      </w:r>
      <w:r w:rsidRPr="00E67E0D">
        <w:tab/>
        <w:t>Procedure Specification Principles</w:t>
      </w:r>
      <w:bookmarkEnd w:id="2230"/>
      <w:bookmarkEnd w:id="2231"/>
    </w:p>
    <w:p w14:paraId="5F82FD7D" w14:textId="77777777" w:rsidR="006A1CE4" w:rsidRPr="00E67E0D" w:rsidRDefault="006A1CE4" w:rsidP="00E7499B">
      <w:r w:rsidRPr="00E67E0D">
        <w:t>The principle for specifying the procedure logic is to specify the functional behaviour of the terminating node exactly and completely. Any rule that specifies the behaviour of the originating node shall be possible to be verified with information that is visible within the system.</w:t>
      </w:r>
    </w:p>
    <w:p w14:paraId="3F437BA1" w14:textId="77777777" w:rsidR="006A1CE4" w:rsidRPr="00E67E0D" w:rsidRDefault="006A1CE4" w:rsidP="00E7499B">
      <w:pPr>
        <w:rPr>
          <w:snapToGrid w:val="0"/>
        </w:rPr>
      </w:pPr>
      <w:r w:rsidRPr="00E67E0D">
        <w:rPr>
          <w:snapToGrid w:val="0"/>
        </w:rPr>
        <w:t>The following specification principles have been applied for the procedure text in clause 8:</w:t>
      </w:r>
    </w:p>
    <w:p w14:paraId="1AEA9373" w14:textId="77777777" w:rsidR="006A1CE4" w:rsidRPr="00E67E0D" w:rsidRDefault="006A1CE4" w:rsidP="00E7499B">
      <w:pPr>
        <w:pStyle w:val="B1"/>
        <w:rPr>
          <w:snapToGrid w:val="0"/>
        </w:rPr>
      </w:pPr>
      <w:r w:rsidRPr="00E67E0D">
        <w:rPr>
          <w:snapToGrid w:val="0"/>
        </w:rPr>
        <w:t>-</w:t>
      </w:r>
      <w:r w:rsidRPr="00E67E0D">
        <w:rPr>
          <w:snapToGrid w:val="0"/>
        </w:rPr>
        <w:tab/>
        <w:t>The procedure text discriminates between:</w:t>
      </w:r>
    </w:p>
    <w:p w14:paraId="342772F4" w14:textId="77777777" w:rsidR="006A1CE4" w:rsidRPr="00E67E0D" w:rsidRDefault="006A1CE4" w:rsidP="00E7499B">
      <w:pPr>
        <w:pStyle w:val="B2"/>
        <w:rPr>
          <w:snapToGrid w:val="0"/>
        </w:rPr>
      </w:pPr>
      <w:r w:rsidRPr="00E67E0D">
        <w:rPr>
          <w:snapToGrid w:val="0"/>
        </w:rPr>
        <w:t>1)</w:t>
      </w:r>
      <w:r w:rsidRPr="00E67E0D">
        <w:rPr>
          <w:snapToGrid w:val="0"/>
        </w:rPr>
        <w:tab/>
        <w:t>Functionality which "shall" be executed</w:t>
      </w:r>
    </w:p>
    <w:p w14:paraId="6871BBC0" w14:textId="77777777" w:rsidR="006A1CE4" w:rsidRPr="00E67E0D" w:rsidRDefault="006A1CE4" w:rsidP="00E7499B">
      <w:pPr>
        <w:pStyle w:val="B2"/>
        <w:rPr>
          <w:snapToGrid w:val="0"/>
        </w:rPr>
      </w:pPr>
      <w:r w:rsidRPr="00E67E0D">
        <w:rPr>
          <w:snapToGrid w:val="0"/>
        </w:rPr>
        <w:tab/>
        <w:t>The procedure text indicates that the receiving node "shall" perform a certain function Y under a certain condition. If the receiving node supports procedure X but cannot perform functionality Y requested in the REQUEST message of a Class 1 EP, the receiving node shall respond with the message used to report unsuccessful outcome for this procedure, containing an appropriate cause value.</w:t>
      </w:r>
    </w:p>
    <w:p w14:paraId="6E3CAF08" w14:textId="77777777" w:rsidR="006A1CE4" w:rsidRPr="00E67E0D" w:rsidRDefault="006A1CE4" w:rsidP="00E7499B">
      <w:pPr>
        <w:pStyle w:val="B2"/>
        <w:rPr>
          <w:snapToGrid w:val="0"/>
        </w:rPr>
      </w:pPr>
      <w:r w:rsidRPr="00E67E0D">
        <w:rPr>
          <w:snapToGrid w:val="0"/>
        </w:rPr>
        <w:t>2)</w:t>
      </w:r>
      <w:r w:rsidRPr="00E67E0D">
        <w:rPr>
          <w:snapToGrid w:val="0"/>
        </w:rPr>
        <w:tab/>
        <w:t>Functionality which "shall, if supported" be executed</w:t>
      </w:r>
    </w:p>
    <w:p w14:paraId="2913B088" w14:textId="77777777" w:rsidR="006A1CE4" w:rsidRPr="00E67E0D" w:rsidRDefault="006A1CE4" w:rsidP="00E7499B">
      <w:pPr>
        <w:pStyle w:val="B2"/>
        <w:rPr>
          <w:snapToGrid w:val="0"/>
        </w:rPr>
      </w:pPr>
      <w:r w:rsidRPr="00E67E0D">
        <w:rPr>
          <w:snapToGrid w:val="0"/>
        </w:rPr>
        <w:tab/>
        <w:t>The procedure text indicates that the receiving node "shall, if supported," perform a certain function Y under a certain condition. If the receiving node supports procedure X, but does not support functionality Y, the receiving node shall proceed with the execution of the EP, possibly informing the requesting node about the not supported functionality.</w:t>
      </w:r>
    </w:p>
    <w:p w14:paraId="73681729" w14:textId="77777777" w:rsidR="006A1CE4" w:rsidRPr="00E67E0D" w:rsidRDefault="006A1CE4" w:rsidP="00E7499B">
      <w:pPr>
        <w:pStyle w:val="B1"/>
        <w:rPr>
          <w:snapToGrid w:val="0"/>
        </w:rPr>
      </w:pPr>
      <w:r w:rsidRPr="00E67E0D">
        <w:rPr>
          <w:snapToGrid w:val="0"/>
        </w:rPr>
        <w:t>-</w:t>
      </w:r>
      <w:r w:rsidRPr="00E67E0D">
        <w:rPr>
          <w:snapToGrid w:val="0"/>
        </w:rPr>
        <w:tab/>
        <w:t xml:space="preserve">Any required inclusion of an optional IE in a response message is explicitly indicated in the procedure text. If the procedure text does not explicitly indicate that an optional IE shall be included in a response message, the optional IE shall not be included. For requirements on including </w:t>
      </w:r>
      <w:r w:rsidRPr="00E67E0D">
        <w:rPr>
          <w:i/>
          <w:iCs/>
          <w:snapToGrid w:val="0"/>
        </w:rPr>
        <w:t>Criticality Diagnostics</w:t>
      </w:r>
      <w:r w:rsidRPr="00E67E0D">
        <w:rPr>
          <w:snapToGrid w:val="0"/>
        </w:rPr>
        <w:t xml:space="preserve"> IE, see clause 10.</w:t>
      </w:r>
    </w:p>
    <w:p w14:paraId="7B4D8437" w14:textId="77777777" w:rsidR="006A1CE4" w:rsidRPr="00E67E0D" w:rsidRDefault="006A1CE4" w:rsidP="00E7499B">
      <w:pPr>
        <w:pStyle w:val="2"/>
      </w:pPr>
      <w:bookmarkStart w:id="2232" w:name="_Toc534720196"/>
      <w:bookmarkStart w:id="2233" w:name="_Toc525567208"/>
      <w:r w:rsidRPr="00E67E0D">
        <w:t>4.2</w:t>
      </w:r>
      <w:r w:rsidRPr="00E67E0D">
        <w:tab/>
        <w:t>Forwards and Backwards Compatibility</w:t>
      </w:r>
      <w:bookmarkEnd w:id="2232"/>
      <w:bookmarkEnd w:id="2233"/>
    </w:p>
    <w:p w14:paraId="67D629CA" w14:textId="77777777" w:rsidR="006A1CE4" w:rsidRPr="00E67E0D" w:rsidRDefault="006A1CE4" w:rsidP="00E7499B">
      <w:r w:rsidRPr="00E67E0D">
        <w:t>The forwards and backwards compatibility of the protocol is assured by mechanism where all current and future messages, and IEs or groups of related IEs, include I</w:t>
      </w:r>
      <w:r w:rsidRPr="00E67E0D">
        <w:rPr>
          <w:rFonts w:eastAsia="MS Mincho"/>
        </w:rPr>
        <w:t>D</w:t>
      </w:r>
      <w:r w:rsidRPr="00E67E0D">
        <w:t xml:space="preserve"> and criticality fields that are coded in a standard format that will not be changed in the future. These parts can always be decoded regardless of the standard version.</w:t>
      </w:r>
    </w:p>
    <w:p w14:paraId="1E0E154F" w14:textId="77777777" w:rsidR="006A1CE4" w:rsidRPr="00E67E0D" w:rsidRDefault="006A1CE4" w:rsidP="00E7499B">
      <w:pPr>
        <w:pStyle w:val="2"/>
      </w:pPr>
      <w:bookmarkStart w:id="2234" w:name="_Toc534720197"/>
      <w:bookmarkStart w:id="2235" w:name="_Toc525567209"/>
      <w:r w:rsidRPr="00E67E0D">
        <w:t>4.3</w:t>
      </w:r>
      <w:r w:rsidRPr="00E67E0D">
        <w:tab/>
        <w:t>Specification Notations</w:t>
      </w:r>
      <w:bookmarkEnd w:id="2234"/>
      <w:bookmarkEnd w:id="2235"/>
    </w:p>
    <w:p w14:paraId="1D5432E5" w14:textId="77777777" w:rsidR="006A1CE4" w:rsidRPr="00E67E0D" w:rsidRDefault="006A1CE4" w:rsidP="00E7499B">
      <w:pPr>
        <w:keepNext/>
      </w:pPr>
      <w:r w:rsidRPr="00E67E0D">
        <w:t>For the purposes of the present document, the following notations apply:</w:t>
      </w:r>
    </w:p>
    <w:p w14:paraId="423141B3" w14:textId="77777777" w:rsidR="006A1CE4" w:rsidRPr="00E67E0D" w:rsidRDefault="006A1CE4" w:rsidP="00E7499B">
      <w:pPr>
        <w:pStyle w:val="EX"/>
      </w:pPr>
      <w:r w:rsidRPr="00E67E0D">
        <w:t>Procedure</w:t>
      </w:r>
      <w:r w:rsidRPr="00E67E0D">
        <w:tab/>
        <w:t>When referring to an elementary procedure in the specification the Procedure Name is written with the first letters in each word in upper case characters followed by the word "procedure", e.g., Procedure Name procedure.</w:t>
      </w:r>
    </w:p>
    <w:p w14:paraId="76B246F1" w14:textId="77777777" w:rsidR="006A1CE4" w:rsidRPr="00E67E0D" w:rsidRDefault="006A1CE4" w:rsidP="00E7499B">
      <w:pPr>
        <w:pStyle w:val="EX"/>
      </w:pPr>
      <w:r w:rsidRPr="00E67E0D">
        <w:t>Message</w:t>
      </w:r>
      <w:r w:rsidRPr="00E67E0D">
        <w:tab/>
        <w:t>When referring to a message in the specification the MESSAGE NAME is written with all letters in upper case characters followed by the word "message", e.g., MESSAGE NAME message.</w:t>
      </w:r>
    </w:p>
    <w:p w14:paraId="3058805E" w14:textId="77777777" w:rsidR="006A1CE4" w:rsidRPr="00E67E0D" w:rsidRDefault="006A1CE4" w:rsidP="00E7499B">
      <w:pPr>
        <w:pStyle w:val="EX"/>
      </w:pPr>
      <w:r w:rsidRPr="00E67E0D">
        <w:t>IE</w:t>
      </w:r>
      <w:r w:rsidRPr="00E67E0D">
        <w:tab/>
        <w:t xml:space="preserve">When referring to an information element (IE) in the specification the </w:t>
      </w:r>
      <w:r w:rsidRPr="00E67E0D">
        <w:rPr>
          <w:i/>
        </w:rPr>
        <w:t>Information Element Name</w:t>
      </w:r>
      <w:r w:rsidRPr="00E67E0D">
        <w:t xml:space="preserve"> is written with the first letters in each word in upper case characters and all letters in Italic font followed by the abbreviation "IE", e.g., </w:t>
      </w:r>
      <w:r w:rsidRPr="00E67E0D">
        <w:rPr>
          <w:i/>
        </w:rPr>
        <w:t xml:space="preserve">Information Element </w:t>
      </w:r>
      <w:r w:rsidRPr="00E67E0D">
        <w:t>IE.</w:t>
      </w:r>
    </w:p>
    <w:p w14:paraId="4E415084" w14:textId="77777777" w:rsidR="006A1CE4" w:rsidRPr="00E67E0D" w:rsidRDefault="006A1CE4" w:rsidP="00E7499B">
      <w:pPr>
        <w:pStyle w:val="EX"/>
      </w:pPr>
      <w:r w:rsidRPr="00E67E0D">
        <w:t>Value of an IE</w:t>
      </w:r>
      <w:r w:rsidRPr="00E67E0D">
        <w:tab/>
        <w:t>When referring to the value of an information element (IE) in the specification the "Value" is written as it is specified in subclause 9.2 enclosed by quotation marks, e.g., "Value".</w:t>
      </w:r>
    </w:p>
    <w:p w14:paraId="3ABAC4E6" w14:textId="77777777" w:rsidR="006A1CE4" w:rsidRPr="00E67E0D" w:rsidRDefault="006A1CE4" w:rsidP="00E7499B">
      <w:pPr>
        <w:pStyle w:val="1"/>
      </w:pPr>
      <w:bookmarkStart w:id="2236" w:name="_Toc534720198"/>
      <w:bookmarkStart w:id="2237" w:name="_Toc525567210"/>
      <w:r w:rsidRPr="00E67E0D">
        <w:t>5</w:t>
      </w:r>
      <w:r w:rsidRPr="00E67E0D">
        <w:tab/>
        <w:t>NGAP Services</w:t>
      </w:r>
      <w:bookmarkEnd w:id="2236"/>
      <w:bookmarkEnd w:id="2237"/>
    </w:p>
    <w:p w14:paraId="2A208971" w14:textId="77777777" w:rsidR="006A1CE4" w:rsidRPr="00E67E0D" w:rsidRDefault="006A1CE4" w:rsidP="00E7499B">
      <w:r w:rsidRPr="00E67E0D">
        <w:t>NGAP provides the signalling service between the NG-RAN node and the AMF that is required to fulfil the NGAP functions described in TS 38.410 [3]. NGAP services are divided into two groups:</w:t>
      </w:r>
    </w:p>
    <w:p w14:paraId="3D457E61" w14:textId="77777777" w:rsidR="006A1CE4" w:rsidRPr="00E67E0D" w:rsidRDefault="006A1CE4" w:rsidP="00E7499B">
      <w:pPr>
        <w:pStyle w:val="EX"/>
        <w:ind w:left="2835" w:hanging="2551"/>
      </w:pPr>
      <w:r w:rsidRPr="00E67E0D">
        <w:t>Non UE-associated services:</w:t>
      </w:r>
      <w:r w:rsidRPr="00E67E0D">
        <w:tab/>
        <w:t>They are related to the whole NG interface instance between the NG-RAN node and AMF utilising a non UE-associated signalling connection.</w:t>
      </w:r>
    </w:p>
    <w:p w14:paraId="2E0E3046" w14:textId="77777777" w:rsidR="006A1CE4" w:rsidRPr="00E67E0D" w:rsidRDefault="006A1CE4" w:rsidP="00E7499B">
      <w:pPr>
        <w:pStyle w:val="EX"/>
        <w:ind w:left="2835" w:hanging="2551"/>
      </w:pPr>
      <w:r w:rsidRPr="00E67E0D">
        <w:t>UE-associated services:</w:t>
      </w:r>
      <w:r w:rsidRPr="00E67E0D">
        <w:tab/>
        <w:t>They are related to one UE. NGAP functions that provide these services are associated with a UE-associated signalling connection that is maintained for the UE in question.</w:t>
      </w:r>
    </w:p>
    <w:p w14:paraId="715EA985" w14:textId="77777777" w:rsidR="006A1CE4" w:rsidRPr="00E67E0D" w:rsidRDefault="006A1CE4" w:rsidP="00E7499B">
      <w:pPr>
        <w:pStyle w:val="1"/>
      </w:pPr>
      <w:bookmarkStart w:id="2238" w:name="_Toc534720199"/>
      <w:bookmarkStart w:id="2239" w:name="_Toc525567211"/>
      <w:r w:rsidRPr="00E67E0D">
        <w:t>6</w:t>
      </w:r>
      <w:r w:rsidRPr="00E67E0D">
        <w:tab/>
        <w:t>Services Expected from Signalling Transport</w:t>
      </w:r>
      <w:bookmarkEnd w:id="2238"/>
      <w:bookmarkEnd w:id="2239"/>
    </w:p>
    <w:p w14:paraId="579A4714" w14:textId="77777777" w:rsidR="006A1CE4" w:rsidRPr="00E67E0D" w:rsidRDefault="006A1CE4" w:rsidP="00E7499B">
      <w:r w:rsidRPr="00E67E0D">
        <w:t>The signalling connection shall provide in sequence delivery of NGAP messages. NGAP shall be notified if the signalling connection breaks.</w:t>
      </w:r>
    </w:p>
    <w:p w14:paraId="54A5BC88" w14:textId="77777777" w:rsidR="006A1CE4" w:rsidRPr="00E67E0D" w:rsidRDefault="006A1CE4" w:rsidP="00E7499B">
      <w:pPr>
        <w:pStyle w:val="1"/>
      </w:pPr>
      <w:bookmarkStart w:id="2240" w:name="_Toc534720200"/>
      <w:bookmarkStart w:id="2241" w:name="_Toc525567212"/>
      <w:r w:rsidRPr="00E67E0D">
        <w:t>7</w:t>
      </w:r>
      <w:r w:rsidRPr="00E67E0D">
        <w:tab/>
        <w:t>Functions of NGAP</w:t>
      </w:r>
      <w:bookmarkEnd w:id="2240"/>
      <w:bookmarkEnd w:id="2241"/>
    </w:p>
    <w:p w14:paraId="753E8751" w14:textId="77777777" w:rsidR="006A1CE4" w:rsidRPr="00E67E0D" w:rsidRDefault="006A1CE4" w:rsidP="00E7499B">
      <w:r w:rsidRPr="00E67E0D">
        <w:t>The functions of NGAP are described in TS 38.410 [3].</w:t>
      </w:r>
    </w:p>
    <w:p w14:paraId="7ADA2D6D" w14:textId="77777777" w:rsidR="006A1CE4" w:rsidRPr="00E67E0D" w:rsidRDefault="006A1CE4" w:rsidP="00E7499B">
      <w:pPr>
        <w:pStyle w:val="1"/>
      </w:pPr>
      <w:bookmarkStart w:id="2242" w:name="_Toc534720201"/>
      <w:bookmarkStart w:id="2243" w:name="_Toc525567213"/>
      <w:r w:rsidRPr="00E67E0D">
        <w:t>8</w:t>
      </w:r>
      <w:r w:rsidRPr="00E67E0D">
        <w:tab/>
        <w:t>NGAP Procedures</w:t>
      </w:r>
      <w:bookmarkEnd w:id="2242"/>
      <w:bookmarkEnd w:id="2243"/>
    </w:p>
    <w:p w14:paraId="1F0DAA4E" w14:textId="77777777" w:rsidR="006A1CE4" w:rsidRPr="00E67E0D" w:rsidRDefault="006A1CE4" w:rsidP="00E7499B">
      <w:pPr>
        <w:pStyle w:val="2"/>
      </w:pPr>
      <w:bookmarkStart w:id="2244" w:name="_Toc534720202"/>
      <w:bookmarkStart w:id="2245" w:name="_Toc525567214"/>
      <w:r w:rsidRPr="00E67E0D">
        <w:t>8.1</w:t>
      </w:r>
      <w:r w:rsidRPr="00E67E0D">
        <w:tab/>
        <w:t>List of NGAP Elementary Procedures</w:t>
      </w:r>
      <w:bookmarkEnd w:id="2244"/>
      <w:bookmarkEnd w:id="2245"/>
    </w:p>
    <w:p w14:paraId="6A4B47FA" w14:textId="5C7C25C3" w:rsidR="006A1CE4" w:rsidRPr="00E67E0D" w:rsidRDefault="006A1CE4" w:rsidP="00E7499B">
      <w:r w:rsidRPr="00E67E0D">
        <w:t xml:space="preserve">In the following tables, all </w:t>
      </w:r>
      <w:del w:id="2246" w:author="Issam" w:date="2019-02-12T23:38:00Z">
        <w:r w:rsidR="00AE297A" w:rsidRPr="00FF6A95">
          <w:delText>Eps</w:delText>
        </w:r>
      </w:del>
      <w:ins w:id="2247" w:author="Issam" w:date="2019-02-12T23:38:00Z">
        <w:r w:rsidRPr="00E67E0D">
          <w:t>EPs</w:t>
        </w:r>
      </w:ins>
      <w:r w:rsidRPr="00E67E0D">
        <w:t xml:space="preserve"> are divided into Class 1 and Class 2 </w:t>
      </w:r>
      <w:del w:id="2248" w:author="Issam" w:date="2019-02-12T23:38:00Z">
        <w:r w:rsidR="00AE297A" w:rsidRPr="00FF6A95">
          <w:delText>Eps</w:delText>
        </w:r>
      </w:del>
      <w:ins w:id="2249" w:author="Issam" w:date="2019-02-12T23:38:00Z">
        <w:r w:rsidRPr="00E67E0D">
          <w:t>EPs</w:t>
        </w:r>
      </w:ins>
      <w:r w:rsidRPr="00E67E0D">
        <w:t xml:space="preserve"> (see subclause 3.1 for explanation of the different classes):</w:t>
      </w:r>
    </w:p>
    <w:p w14:paraId="65153343" w14:textId="77777777" w:rsidR="006A1CE4" w:rsidRPr="00E67E0D" w:rsidRDefault="006A1CE4" w:rsidP="00E7499B">
      <w:pPr>
        <w:pStyle w:val="TH"/>
      </w:pPr>
      <w:r w:rsidRPr="00E67E0D">
        <w:t>Table 8.1-1: Class 1 procedures</w:t>
      </w:r>
    </w:p>
    <w:tbl>
      <w:tblPr>
        <w:tblW w:w="0" w:type="auto"/>
        <w:jc w:val="center"/>
        <w:tblBorders>
          <w:top w:val="single" w:sz="4" w:space="0" w:color="auto"/>
          <w:left w:val="single" w:sz="4" w:space="0" w:color="auto"/>
          <w:bottom w:val="single" w:sz="4" w:space="0" w:color="auto"/>
          <w:right w:val="single" w:sz="4" w:space="0" w:color="auto"/>
          <w:insideH w:val="single" w:sz="6" w:space="0" w:color="000000"/>
          <w:insideV w:val="single" w:sz="6" w:space="0" w:color="000000"/>
        </w:tblBorders>
        <w:tblLayout w:type="fixed"/>
        <w:tblLook w:val="0020" w:firstRow="1" w:lastRow="0" w:firstColumn="0" w:lastColumn="0" w:noHBand="0" w:noVBand="0"/>
        <w:tblPrChange w:id="2250" w:author="Issam" w:date="2019-02-12T23:38:00Z">
          <w:tblPr>
            <w:tblW w:w="0" w:type="auto"/>
            <w:jc w:val="center"/>
            <w:tblBorders>
              <w:top w:val="single" w:sz="4" w:space="0" w:color="auto"/>
              <w:left w:val="single" w:sz="4" w:space="0" w:color="auto"/>
              <w:bottom w:val="single" w:sz="4" w:space="0" w:color="auto"/>
              <w:right w:val="single" w:sz="4" w:space="0" w:color="auto"/>
              <w:insideH w:val="single" w:sz="6" w:space="0" w:color="000000"/>
              <w:insideV w:val="single" w:sz="6" w:space="0" w:color="000000"/>
            </w:tblBorders>
            <w:tblLayout w:type="fixed"/>
            <w:tblLook w:val="0025" w:firstRow="1" w:lastRow="0" w:firstColumn="0" w:lastColumn="0" w:noHBand="0" w:noVBand="0"/>
          </w:tblPr>
        </w:tblPrChange>
      </w:tblPr>
      <w:tblGrid>
        <w:gridCol w:w="1544"/>
        <w:gridCol w:w="2160"/>
        <w:gridCol w:w="2405"/>
        <w:gridCol w:w="2405"/>
        <w:tblGridChange w:id="2251">
          <w:tblGrid>
            <w:gridCol w:w="1544"/>
            <w:gridCol w:w="2160"/>
            <w:gridCol w:w="2405"/>
            <w:gridCol w:w="2405"/>
          </w:tblGrid>
        </w:tblGridChange>
      </w:tblGrid>
      <w:tr w:rsidR="006A1CE4" w:rsidRPr="00E67E0D" w14:paraId="3DE8FFFE" w14:textId="77777777" w:rsidTr="00E7499B">
        <w:tblPrEx>
          <w:tblPrExChange w:id="2252" w:author="Issam" w:date="2019-02-12T23:38:00Z">
            <w:tblPrEx>
              <w:tblCellMar>
                <w:top w:w="0" w:type="dxa"/>
                <w:bottom w:w="0" w:type="dxa"/>
              </w:tblCellMar>
            </w:tblPrEx>
          </w:tblPrExChange>
        </w:tblPrEx>
        <w:trPr>
          <w:cantSplit/>
          <w:jc w:val="center"/>
          <w:trPrChange w:id="2253" w:author="Issam" w:date="2019-02-12T23:38:00Z">
            <w:trPr>
              <w:cantSplit/>
              <w:jc w:val="center"/>
            </w:trPr>
          </w:trPrChange>
        </w:trPr>
        <w:tc>
          <w:tcPr>
            <w:tcW w:w="1544" w:type="dxa"/>
            <w:vMerge w:val="restart"/>
            <w:tcPrChange w:id="2254" w:author="Issam" w:date="2019-02-12T23:38:00Z">
              <w:tcPr>
                <w:tcW w:w="1544" w:type="dxa"/>
                <w:vMerge w:val="restart"/>
              </w:tcPr>
            </w:tcPrChange>
          </w:tcPr>
          <w:p w14:paraId="795C6B53" w14:textId="77777777" w:rsidR="006A1CE4" w:rsidRPr="00E67E0D" w:rsidRDefault="006A1CE4" w:rsidP="00E7499B">
            <w:pPr>
              <w:pStyle w:val="TAH"/>
              <w:rPr>
                <w:lang w:eastAsia="ja-JP"/>
              </w:rPr>
            </w:pPr>
            <w:r w:rsidRPr="00E67E0D">
              <w:rPr>
                <w:lang w:eastAsia="ja-JP"/>
              </w:rPr>
              <w:t>Elementary Procedure</w:t>
            </w:r>
          </w:p>
        </w:tc>
        <w:tc>
          <w:tcPr>
            <w:tcW w:w="2160" w:type="dxa"/>
            <w:vMerge w:val="restart"/>
            <w:tcPrChange w:id="2255" w:author="Issam" w:date="2019-02-12T23:38:00Z">
              <w:tcPr>
                <w:tcW w:w="2160" w:type="dxa"/>
                <w:vMerge w:val="restart"/>
              </w:tcPr>
            </w:tcPrChange>
          </w:tcPr>
          <w:p w14:paraId="698E551F" w14:textId="77777777" w:rsidR="006A1CE4" w:rsidRPr="00E67E0D" w:rsidRDefault="006A1CE4" w:rsidP="00E7499B">
            <w:pPr>
              <w:pStyle w:val="TAH"/>
              <w:rPr>
                <w:lang w:eastAsia="ja-JP"/>
              </w:rPr>
            </w:pPr>
            <w:r w:rsidRPr="00E67E0D">
              <w:rPr>
                <w:lang w:eastAsia="ja-JP"/>
              </w:rPr>
              <w:t>Initiating Message</w:t>
            </w:r>
          </w:p>
        </w:tc>
        <w:tc>
          <w:tcPr>
            <w:tcW w:w="2405" w:type="dxa"/>
            <w:tcPrChange w:id="2256" w:author="Issam" w:date="2019-02-12T23:38:00Z">
              <w:tcPr>
                <w:tcW w:w="2405" w:type="dxa"/>
              </w:tcPr>
            </w:tcPrChange>
          </w:tcPr>
          <w:p w14:paraId="14647DC6" w14:textId="77777777" w:rsidR="006A1CE4" w:rsidRPr="00E67E0D" w:rsidRDefault="006A1CE4" w:rsidP="00E7499B">
            <w:pPr>
              <w:pStyle w:val="TAH"/>
              <w:rPr>
                <w:lang w:eastAsia="ja-JP"/>
              </w:rPr>
            </w:pPr>
            <w:r w:rsidRPr="00E67E0D">
              <w:rPr>
                <w:lang w:eastAsia="ja-JP"/>
              </w:rPr>
              <w:t>Successful Outcome</w:t>
            </w:r>
          </w:p>
        </w:tc>
        <w:tc>
          <w:tcPr>
            <w:tcW w:w="2405" w:type="dxa"/>
            <w:tcPrChange w:id="2257" w:author="Issam" w:date="2019-02-12T23:38:00Z">
              <w:tcPr>
                <w:tcW w:w="2405" w:type="dxa"/>
              </w:tcPr>
            </w:tcPrChange>
          </w:tcPr>
          <w:p w14:paraId="6E39E3E7" w14:textId="77777777" w:rsidR="006A1CE4" w:rsidRPr="00E67E0D" w:rsidRDefault="006A1CE4" w:rsidP="00E7499B">
            <w:pPr>
              <w:pStyle w:val="TAH"/>
              <w:rPr>
                <w:lang w:eastAsia="ja-JP"/>
              </w:rPr>
            </w:pPr>
            <w:r w:rsidRPr="00E67E0D">
              <w:rPr>
                <w:lang w:eastAsia="ja-JP"/>
              </w:rPr>
              <w:t>Unsuccessful Outcome</w:t>
            </w:r>
          </w:p>
        </w:tc>
      </w:tr>
      <w:tr w:rsidR="006A1CE4" w:rsidRPr="00E67E0D" w14:paraId="59B46A75" w14:textId="77777777" w:rsidTr="00E7499B">
        <w:tblPrEx>
          <w:tblPrExChange w:id="2258" w:author="Issam" w:date="2019-02-12T23:38:00Z">
            <w:tblPrEx>
              <w:tblCellMar>
                <w:top w:w="0" w:type="dxa"/>
                <w:bottom w:w="0" w:type="dxa"/>
              </w:tblCellMar>
            </w:tblPrEx>
          </w:tblPrExChange>
        </w:tblPrEx>
        <w:trPr>
          <w:cantSplit/>
          <w:jc w:val="center"/>
          <w:trPrChange w:id="2259" w:author="Issam" w:date="2019-02-12T23:38:00Z">
            <w:trPr>
              <w:cantSplit/>
              <w:jc w:val="center"/>
            </w:trPr>
          </w:trPrChange>
        </w:trPr>
        <w:tc>
          <w:tcPr>
            <w:tcW w:w="1544" w:type="dxa"/>
            <w:vMerge/>
            <w:tcPrChange w:id="2260" w:author="Issam" w:date="2019-02-12T23:38:00Z">
              <w:tcPr>
                <w:tcW w:w="1544" w:type="dxa"/>
                <w:vMerge/>
              </w:tcPr>
            </w:tcPrChange>
          </w:tcPr>
          <w:p w14:paraId="2EB17C7B" w14:textId="77777777" w:rsidR="006A1CE4" w:rsidRPr="00E67E0D" w:rsidRDefault="006A1CE4" w:rsidP="00E7499B">
            <w:pPr>
              <w:pStyle w:val="TAH"/>
              <w:rPr>
                <w:lang w:eastAsia="ja-JP"/>
              </w:rPr>
            </w:pPr>
          </w:p>
        </w:tc>
        <w:tc>
          <w:tcPr>
            <w:tcW w:w="2160" w:type="dxa"/>
            <w:vMerge/>
            <w:tcPrChange w:id="2261" w:author="Issam" w:date="2019-02-12T23:38:00Z">
              <w:tcPr>
                <w:tcW w:w="2160" w:type="dxa"/>
                <w:vMerge/>
              </w:tcPr>
            </w:tcPrChange>
          </w:tcPr>
          <w:p w14:paraId="6A013FEA" w14:textId="77777777" w:rsidR="006A1CE4" w:rsidRPr="00E67E0D" w:rsidRDefault="006A1CE4" w:rsidP="00E7499B">
            <w:pPr>
              <w:pStyle w:val="TAH"/>
              <w:rPr>
                <w:lang w:eastAsia="ja-JP"/>
              </w:rPr>
            </w:pPr>
          </w:p>
        </w:tc>
        <w:tc>
          <w:tcPr>
            <w:tcW w:w="2405" w:type="dxa"/>
            <w:tcPrChange w:id="2262" w:author="Issam" w:date="2019-02-12T23:38:00Z">
              <w:tcPr>
                <w:tcW w:w="2405" w:type="dxa"/>
              </w:tcPr>
            </w:tcPrChange>
          </w:tcPr>
          <w:p w14:paraId="4CFDEDEA" w14:textId="77777777" w:rsidR="006A1CE4" w:rsidRPr="00E67E0D" w:rsidRDefault="006A1CE4" w:rsidP="00E7499B">
            <w:pPr>
              <w:pStyle w:val="TAH"/>
              <w:rPr>
                <w:lang w:eastAsia="ja-JP"/>
              </w:rPr>
            </w:pPr>
            <w:r w:rsidRPr="00E67E0D">
              <w:rPr>
                <w:lang w:eastAsia="ja-JP"/>
              </w:rPr>
              <w:t>Response message</w:t>
            </w:r>
          </w:p>
        </w:tc>
        <w:tc>
          <w:tcPr>
            <w:tcW w:w="2405" w:type="dxa"/>
            <w:tcPrChange w:id="2263" w:author="Issam" w:date="2019-02-12T23:38:00Z">
              <w:tcPr>
                <w:tcW w:w="2405" w:type="dxa"/>
              </w:tcPr>
            </w:tcPrChange>
          </w:tcPr>
          <w:p w14:paraId="449D1827" w14:textId="77777777" w:rsidR="006A1CE4" w:rsidRPr="00E67E0D" w:rsidRDefault="006A1CE4" w:rsidP="00E7499B">
            <w:pPr>
              <w:pStyle w:val="TAH"/>
              <w:rPr>
                <w:lang w:eastAsia="ja-JP"/>
              </w:rPr>
            </w:pPr>
            <w:r w:rsidRPr="00E67E0D">
              <w:rPr>
                <w:lang w:eastAsia="ja-JP"/>
              </w:rPr>
              <w:t>Response message</w:t>
            </w:r>
          </w:p>
        </w:tc>
      </w:tr>
      <w:tr w:rsidR="006A1CE4" w:rsidRPr="00E67E0D" w14:paraId="17438C30" w14:textId="77777777" w:rsidTr="00E7499B">
        <w:tblPrEx>
          <w:tblPrExChange w:id="2264" w:author="Issam" w:date="2019-02-12T23:38:00Z">
            <w:tblPrEx>
              <w:tblCellMar>
                <w:top w:w="0" w:type="dxa"/>
                <w:bottom w:w="0" w:type="dxa"/>
              </w:tblCellMar>
            </w:tblPrEx>
          </w:tblPrExChange>
        </w:tblPrEx>
        <w:trPr>
          <w:cantSplit/>
          <w:jc w:val="center"/>
          <w:trPrChange w:id="2265" w:author="Issam" w:date="2019-02-12T23:38:00Z">
            <w:trPr>
              <w:cantSplit/>
              <w:jc w:val="center"/>
            </w:trPr>
          </w:trPrChange>
        </w:trPr>
        <w:tc>
          <w:tcPr>
            <w:tcW w:w="1544" w:type="dxa"/>
            <w:tcPrChange w:id="2266" w:author="Issam" w:date="2019-02-12T23:38:00Z">
              <w:tcPr>
                <w:tcW w:w="1544" w:type="dxa"/>
              </w:tcPr>
            </w:tcPrChange>
          </w:tcPr>
          <w:p w14:paraId="7964DF9F" w14:textId="77777777" w:rsidR="006A1CE4" w:rsidRPr="00E67E0D" w:rsidRDefault="006A1CE4" w:rsidP="00E7499B">
            <w:pPr>
              <w:pStyle w:val="TAL"/>
              <w:rPr>
                <w:lang w:eastAsia="ja-JP"/>
              </w:rPr>
            </w:pPr>
            <w:r w:rsidRPr="00E67E0D">
              <w:rPr>
                <w:lang w:eastAsia="ja-JP"/>
              </w:rPr>
              <w:t>AMF Configuration Update</w:t>
            </w:r>
          </w:p>
        </w:tc>
        <w:tc>
          <w:tcPr>
            <w:tcW w:w="2160" w:type="dxa"/>
            <w:tcPrChange w:id="2267" w:author="Issam" w:date="2019-02-12T23:38:00Z">
              <w:tcPr>
                <w:tcW w:w="2160" w:type="dxa"/>
              </w:tcPr>
            </w:tcPrChange>
          </w:tcPr>
          <w:p w14:paraId="2DE3BDCA" w14:textId="77777777" w:rsidR="006A1CE4" w:rsidRPr="00E67E0D" w:rsidRDefault="006A1CE4" w:rsidP="00E7499B">
            <w:pPr>
              <w:pStyle w:val="TAL"/>
              <w:rPr>
                <w:lang w:eastAsia="ja-JP"/>
              </w:rPr>
            </w:pPr>
            <w:r w:rsidRPr="00E67E0D">
              <w:rPr>
                <w:lang w:eastAsia="ja-JP"/>
              </w:rPr>
              <w:t>AMF CONFIGURATION UPDATE</w:t>
            </w:r>
          </w:p>
        </w:tc>
        <w:tc>
          <w:tcPr>
            <w:tcW w:w="2405" w:type="dxa"/>
            <w:tcPrChange w:id="2268" w:author="Issam" w:date="2019-02-12T23:38:00Z">
              <w:tcPr>
                <w:tcW w:w="2405" w:type="dxa"/>
              </w:tcPr>
            </w:tcPrChange>
          </w:tcPr>
          <w:p w14:paraId="14F4BEEF" w14:textId="77777777" w:rsidR="006A1CE4" w:rsidRPr="00E67E0D" w:rsidRDefault="006A1CE4" w:rsidP="00E7499B">
            <w:pPr>
              <w:pStyle w:val="TAL"/>
              <w:rPr>
                <w:lang w:eastAsia="ja-JP"/>
              </w:rPr>
            </w:pPr>
            <w:r w:rsidRPr="00E67E0D">
              <w:rPr>
                <w:lang w:eastAsia="ja-JP"/>
              </w:rPr>
              <w:t>AMF CONFIGURATION UPDATE ACKNOWLEDGE</w:t>
            </w:r>
          </w:p>
        </w:tc>
        <w:tc>
          <w:tcPr>
            <w:tcW w:w="2405" w:type="dxa"/>
            <w:tcPrChange w:id="2269" w:author="Issam" w:date="2019-02-12T23:38:00Z">
              <w:tcPr>
                <w:tcW w:w="2405" w:type="dxa"/>
              </w:tcPr>
            </w:tcPrChange>
          </w:tcPr>
          <w:p w14:paraId="0C4D946B" w14:textId="77777777" w:rsidR="006A1CE4" w:rsidRPr="00E67E0D" w:rsidRDefault="006A1CE4" w:rsidP="00E7499B">
            <w:pPr>
              <w:pStyle w:val="TAL"/>
              <w:rPr>
                <w:lang w:eastAsia="ja-JP"/>
              </w:rPr>
            </w:pPr>
            <w:r w:rsidRPr="00E67E0D">
              <w:rPr>
                <w:lang w:eastAsia="ja-JP"/>
              </w:rPr>
              <w:t>AMF CONFIGURATION UPDATE FAILURE</w:t>
            </w:r>
          </w:p>
        </w:tc>
      </w:tr>
      <w:tr w:rsidR="006A1CE4" w:rsidRPr="00E67E0D" w14:paraId="7DBC2E5B" w14:textId="77777777" w:rsidTr="00E7499B">
        <w:tblPrEx>
          <w:tblPrExChange w:id="2270" w:author="Issam" w:date="2019-02-12T23:38:00Z">
            <w:tblPrEx>
              <w:tblCellMar>
                <w:top w:w="0" w:type="dxa"/>
                <w:bottom w:w="0" w:type="dxa"/>
              </w:tblCellMar>
            </w:tblPrEx>
          </w:tblPrExChange>
        </w:tblPrEx>
        <w:trPr>
          <w:cantSplit/>
          <w:jc w:val="center"/>
          <w:trPrChange w:id="2271" w:author="Issam" w:date="2019-02-12T23:38:00Z">
            <w:trPr>
              <w:cantSplit/>
              <w:jc w:val="center"/>
            </w:trPr>
          </w:trPrChange>
        </w:trPr>
        <w:tc>
          <w:tcPr>
            <w:tcW w:w="1544" w:type="dxa"/>
            <w:tcPrChange w:id="2272" w:author="Issam" w:date="2019-02-12T23:38:00Z">
              <w:tcPr>
                <w:tcW w:w="1544" w:type="dxa"/>
              </w:tcPr>
            </w:tcPrChange>
          </w:tcPr>
          <w:p w14:paraId="1565D393" w14:textId="77777777" w:rsidR="006A1CE4" w:rsidRPr="00E67E0D" w:rsidRDefault="006A1CE4" w:rsidP="00E7499B">
            <w:pPr>
              <w:pStyle w:val="TAL"/>
              <w:rPr>
                <w:lang w:eastAsia="ja-JP"/>
              </w:rPr>
            </w:pPr>
            <w:r w:rsidRPr="00E67E0D">
              <w:rPr>
                <w:lang w:eastAsia="ja-JP"/>
              </w:rPr>
              <w:t>RAN Configuration Update</w:t>
            </w:r>
          </w:p>
        </w:tc>
        <w:tc>
          <w:tcPr>
            <w:tcW w:w="2160" w:type="dxa"/>
            <w:tcPrChange w:id="2273" w:author="Issam" w:date="2019-02-12T23:38:00Z">
              <w:tcPr>
                <w:tcW w:w="2160" w:type="dxa"/>
              </w:tcPr>
            </w:tcPrChange>
          </w:tcPr>
          <w:p w14:paraId="7E726279" w14:textId="77777777" w:rsidR="006A1CE4" w:rsidRPr="00E67E0D" w:rsidRDefault="006A1CE4" w:rsidP="00E7499B">
            <w:pPr>
              <w:pStyle w:val="TAL"/>
              <w:rPr>
                <w:lang w:eastAsia="ja-JP"/>
              </w:rPr>
            </w:pPr>
            <w:r w:rsidRPr="00E67E0D">
              <w:rPr>
                <w:lang w:eastAsia="ja-JP"/>
              </w:rPr>
              <w:t>RAN CONFIGURATION UPDATE</w:t>
            </w:r>
          </w:p>
        </w:tc>
        <w:tc>
          <w:tcPr>
            <w:tcW w:w="2405" w:type="dxa"/>
            <w:tcPrChange w:id="2274" w:author="Issam" w:date="2019-02-12T23:38:00Z">
              <w:tcPr>
                <w:tcW w:w="2405" w:type="dxa"/>
              </w:tcPr>
            </w:tcPrChange>
          </w:tcPr>
          <w:p w14:paraId="0538C561" w14:textId="77777777" w:rsidR="006A1CE4" w:rsidRPr="00E67E0D" w:rsidRDefault="006A1CE4" w:rsidP="00E7499B">
            <w:pPr>
              <w:pStyle w:val="TAL"/>
              <w:rPr>
                <w:lang w:eastAsia="ja-JP"/>
              </w:rPr>
            </w:pPr>
            <w:r w:rsidRPr="00E67E0D">
              <w:rPr>
                <w:lang w:eastAsia="ja-JP"/>
              </w:rPr>
              <w:t>RAN CONFIGURATION UPDATE ACKNOWLEDGE</w:t>
            </w:r>
          </w:p>
        </w:tc>
        <w:tc>
          <w:tcPr>
            <w:tcW w:w="2405" w:type="dxa"/>
            <w:tcPrChange w:id="2275" w:author="Issam" w:date="2019-02-12T23:38:00Z">
              <w:tcPr>
                <w:tcW w:w="2405" w:type="dxa"/>
              </w:tcPr>
            </w:tcPrChange>
          </w:tcPr>
          <w:p w14:paraId="6DF8D2CF" w14:textId="77777777" w:rsidR="006A1CE4" w:rsidRPr="00E67E0D" w:rsidRDefault="006A1CE4" w:rsidP="00E7499B">
            <w:pPr>
              <w:pStyle w:val="TAL"/>
              <w:rPr>
                <w:lang w:eastAsia="ja-JP"/>
              </w:rPr>
            </w:pPr>
            <w:r w:rsidRPr="00E67E0D">
              <w:rPr>
                <w:lang w:eastAsia="ja-JP"/>
              </w:rPr>
              <w:t>RAN CONFIGURATION UPDATE FAILURE</w:t>
            </w:r>
          </w:p>
        </w:tc>
      </w:tr>
      <w:tr w:rsidR="006A1CE4" w:rsidRPr="00E67E0D" w14:paraId="0667D890" w14:textId="77777777" w:rsidTr="00E7499B">
        <w:tblPrEx>
          <w:tblPrExChange w:id="2276" w:author="Issam" w:date="2019-02-12T23:38:00Z">
            <w:tblPrEx>
              <w:tblCellMar>
                <w:top w:w="0" w:type="dxa"/>
                <w:bottom w:w="0" w:type="dxa"/>
              </w:tblCellMar>
            </w:tblPrEx>
          </w:tblPrExChange>
        </w:tblPrEx>
        <w:trPr>
          <w:cantSplit/>
          <w:jc w:val="center"/>
          <w:trPrChange w:id="2277" w:author="Issam" w:date="2019-02-12T23:38:00Z">
            <w:trPr>
              <w:cantSplit/>
              <w:jc w:val="center"/>
            </w:trPr>
          </w:trPrChange>
        </w:trPr>
        <w:tc>
          <w:tcPr>
            <w:tcW w:w="1544" w:type="dxa"/>
            <w:tcPrChange w:id="2278" w:author="Issam" w:date="2019-02-12T23:38:00Z">
              <w:tcPr>
                <w:tcW w:w="1544" w:type="dxa"/>
              </w:tcPr>
            </w:tcPrChange>
          </w:tcPr>
          <w:p w14:paraId="374B4D46" w14:textId="77777777" w:rsidR="006A1CE4" w:rsidRPr="00E67E0D" w:rsidRDefault="006A1CE4" w:rsidP="00E7499B">
            <w:pPr>
              <w:pStyle w:val="TAL"/>
              <w:rPr>
                <w:lang w:eastAsia="ja-JP"/>
              </w:rPr>
            </w:pPr>
            <w:r w:rsidRPr="00E67E0D">
              <w:rPr>
                <w:lang w:eastAsia="ja-JP"/>
              </w:rPr>
              <w:t>Handover Cancellation</w:t>
            </w:r>
          </w:p>
        </w:tc>
        <w:tc>
          <w:tcPr>
            <w:tcW w:w="2160" w:type="dxa"/>
            <w:tcPrChange w:id="2279" w:author="Issam" w:date="2019-02-12T23:38:00Z">
              <w:tcPr>
                <w:tcW w:w="2160" w:type="dxa"/>
              </w:tcPr>
            </w:tcPrChange>
          </w:tcPr>
          <w:p w14:paraId="5EE045C7" w14:textId="77777777" w:rsidR="006A1CE4" w:rsidRPr="00E67E0D" w:rsidRDefault="006A1CE4" w:rsidP="00E7499B">
            <w:pPr>
              <w:pStyle w:val="TAL"/>
              <w:rPr>
                <w:lang w:eastAsia="ja-JP"/>
              </w:rPr>
            </w:pPr>
            <w:r w:rsidRPr="00E67E0D">
              <w:rPr>
                <w:lang w:eastAsia="ja-JP"/>
              </w:rPr>
              <w:t>HANDOVER CANCEL</w:t>
            </w:r>
          </w:p>
        </w:tc>
        <w:tc>
          <w:tcPr>
            <w:tcW w:w="2405" w:type="dxa"/>
            <w:tcPrChange w:id="2280" w:author="Issam" w:date="2019-02-12T23:38:00Z">
              <w:tcPr>
                <w:tcW w:w="2405" w:type="dxa"/>
              </w:tcPr>
            </w:tcPrChange>
          </w:tcPr>
          <w:p w14:paraId="5CE1CAD8" w14:textId="77777777" w:rsidR="006A1CE4" w:rsidRPr="00E67E0D" w:rsidRDefault="006A1CE4" w:rsidP="00E7499B">
            <w:pPr>
              <w:pStyle w:val="TAL"/>
              <w:rPr>
                <w:lang w:eastAsia="ja-JP"/>
              </w:rPr>
            </w:pPr>
            <w:r w:rsidRPr="00E67E0D">
              <w:rPr>
                <w:lang w:eastAsia="ja-JP"/>
              </w:rPr>
              <w:t>HANDOVER CANCEL ACKNOWLEDGE</w:t>
            </w:r>
          </w:p>
        </w:tc>
        <w:tc>
          <w:tcPr>
            <w:tcW w:w="2405" w:type="dxa"/>
            <w:tcPrChange w:id="2281" w:author="Issam" w:date="2019-02-12T23:38:00Z">
              <w:tcPr>
                <w:tcW w:w="2405" w:type="dxa"/>
              </w:tcPr>
            </w:tcPrChange>
          </w:tcPr>
          <w:p w14:paraId="5D2F9B5B" w14:textId="77777777" w:rsidR="006A1CE4" w:rsidRPr="00E67E0D" w:rsidRDefault="006A1CE4" w:rsidP="00E7499B">
            <w:pPr>
              <w:pStyle w:val="TAL"/>
              <w:rPr>
                <w:lang w:eastAsia="ja-JP"/>
              </w:rPr>
            </w:pPr>
          </w:p>
        </w:tc>
      </w:tr>
      <w:tr w:rsidR="006A1CE4" w:rsidRPr="00E67E0D" w14:paraId="4D06CC1F" w14:textId="77777777" w:rsidTr="00E7499B">
        <w:tblPrEx>
          <w:tblPrExChange w:id="2282" w:author="Issam" w:date="2019-02-12T23:38:00Z">
            <w:tblPrEx>
              <w:tblCellMar>
                <w:top w:w="0" w:type="dxa"/>
                <w:bottom w:w="0" w:type="dxa"/>
              </w:tblCellMar>
            </w:tblPrEx>
          </w:tblPrExChange>
        </w:tblPrEx>
        <w:trPr>
          <w:cantSplit/>
          <w:jc w:val="center"/>
          <w:trPrChange w:id="2283" w:author="Issam" w:date="2019-02-12T23:38:00Z">
            <w:trPr>
              <w:cantSplit/>
              <w:jc w:val="center"/>
            </w:trPr>
          </w:trPrChange>
        </w:trPr>
        <w:tc>
          <w:tcPr>
            <w:tcW w:w="1544" w:type="dxa"/>
            <w:tcPrChange w:id="2284" w:author="Issam" w:date="2019-02-12T23:38:00Z">
              <w:tcPr>
                <w:tcW w:w="1544" w:type="dxa"/>
              </w:tcPr>
            </w:tcPrChange>
          </w:tcPr>
          <w:p w14:paraId="58EBD25F" w14:textId="77777777" w:rsidR="006A1CE4" w:rsidRPr="00E67E0D" w:rsidRDefault="006A1CE4" w:rsidP="00E7499B">
            <w:pPr>
              <w:pStyle w:val="TAL"/>
              <w:rPr>
                <w:lang w:eastAsia="ja-JP"/>
              </w:rPr>
            </w:pPr>
            <w:r w:rsidRPr="00E67E0D">
              <w:rPr>
                <w:lang w:eastAsia="ja-JP"/>
              </w:rPr>
              <w:t>Handover Preparation</w:t>
            </w:r>
          </w:p>
        </w:tc>
        <w:tc>
          <w:tcPr>
            <w:tcW w:w="2160" w:type="dxa"/>
            <w:tcPrChange w:id="2285" w:author="Issam" w:date="2019-02-12T23:38:00Z">
              <w:tcPr>
                <w:tcW w:w="2160" w:type="dxa"/>
              </w:tcPr>
            </w:tcPrChange>
          </w:tcPr>
          <w:p w14:paraId="69F259FB" w14:textId="77777777" w:rsidR="006A1CE4" w:rsidRPr="00E67E0D" w:rsidRDefault="006A1CE4" w:rsidP="00E7499B">
            <w:pPr>
              <w:pStyle w:val="TAL"/>
              <w:rPr>
                <w:lang w:eastAsia="ja-JP"/>
              </w:rPr>
            </w:pPr>
            <w:r w:rsidRPr="00E67E0D">
              <w:rPr>
                <w:lang w:eastAsia="ja-JP"/>
              </w:rPr>
              <w:t>HANDOVER REQUIRED</w:t>
            </w:r>
          </w:p>
        </w:tc>
        <w:tc>
          <w:tcPr>
            <w:tcW w:w="2405" w:type="dxa"/>
            <w:tcPrChange w:id="2286" w:author="Issam" w:date="2019-02-12T23:38:00Z">
              <w:tcPr>
                <w:tcW w:w="2405" w:type="dxa"/>
              </w:tcPr>
            </w:tcPrChange>
          </w:tcPr>
          <w:p w14:paraId="1172D95D" w14:textId="77777777" w:rsidR="006A1CE4" w:rsidRPr="00E67E0D" w:rsidRDefault="006A1CE4" w:rsidP="00E7499B">
            <w:pPr>
              <w:pStyle w:val="TAL"/>
              <w:rPr>
                <w:lang w:eastAsia="ja-JP"/>
              </w:rPr>
            </w:pPr>
            <w:r w:rsidRPr="00E67E0D">
              <w:rPr>
                <w:lang w:eastAsia="ja-JP"/>
              </w:rPr>
              <w:t>HANDOVER COMMAND</w:t>
            </w:r>
          </w:p>
        </w:tc>
        <w:tc>
          <w:tcPr>
            <w:tcW w:w="2405" w:type="dxa"/>
            <w:tcPrChange w:id="2287" w:author="Issam" w:date="2019-02-12T23:38:00Z">
              <w:tcPr>
                <w:tcW w:w="2405" w:type="dxa"/>
              </w:tcPr>
            </w:tcPrChange>
          </w:tcPr>
          <w:p w14:paraId="7E097CD4" w14:textId="77777777" w:rsidR="006A1CE4" w:rsidRPr="00E67E0D" w:rsidRDefault="006A1CE4" w:rsidP="00E7499B">
            <w:pPr>
              <w:pStyle w:val="TAL"/>
              <w:rPr>
                <w:lang w:eastAsia="ja-JP"/>
              </w:rPr>
            </w:pPr>
            <w:r w:rsidRPr="00E67E0D">
              <w:rPr>
                <w:lang w:eastAsia="ja-JP"/>
              </w:rPr>
              <w:t>HANDOVER PREPARATION FAILURE</w:t>
            </w:r>
          </w:p>
        </w:tc>
      </w:tr>
      <w:tr w:rsidR="006A1CE4" w:rsidRPr="00E67E0D" w14:paraId="65D7D794" w14:textId="77777777" w:rsidTr="00E7499B">
        <w:tblPrEx>
          <w:tblPrExChange w:id="2288" w:author="Issam" w:date="2019-02-12T23:38:00Z">
            <w:tblPrEx>
              <w:tblCellMar>
                <w:top w:w="0" w:type="dxa"/>
                <w:bottom w:w="0" w:type="dxa"/>
              </w:tblCellMar>
            </w:tblPrEx>
          </w:tblPrExChange>
        </w:tblPrEx>
        <w:trPr>
          <w:cantSplit/>
          <w:jc w:val="center"/>
          <w:trPrChange w:id="2289" w:author="Issam" w:date="2019-02-12T23:38:00Z">
            <w:trPr>
              <w:cantSplit/>
              <w:jc w:val="center"/>
            </w:trPr>
          </w:trPrChange>
        </w:trPr>
        <w:tc>
          <w:tcPr>
            <w:tcW w:w="1544" w:type="dxa"/>
            <w:tcPrChange w:id="2290" w:author="Issam" w:date="2019-02-12T23:38:00Z">
              <w:tcPr>
                <w:tcW w:w="1544" w:type="dxa"/>
              </w:tcPr>
            </w:tcPrChange>
          </w:tcPr>
          <w:p w14:paraId="18D1ABE3" w14:textId="77777777" w:rsidR="006A1CE4" w:rsidRPr="00E67E0D" w:rsidRDefault="006A1CE4" w:rsidP="00E7499B">
            <w:pPr>
              <w:pStyle w:val="TAL"/>
              <w:rPr>
                <w:lang w:eastAsia="ja-JP"/>
              </w:rPr>
            </w:pPr>
            <w:r w:rsidRPr="00E67E0D">
              <w:rPr>
                <w:lang w:eastAsia="ja-JP"/>
              </w:rPr>
              <w:t>Handover Resource Allocation</w:t>
            </w:r>
          </w:p>
        </w:tc>
        <w:tc>
          <w:tcPr>
            <w:tcW w:w="2160" w:type="dxa"/>
            <w:tcPrChange w:id="2291" w:author="Issam" w:date="2019-02-12T23:38:00Z">
              <w:tcPr>
                <w:tcW w:w="2160" w:type="dxa"/>
              </w:tcPr>
            </w:tcPrChange>
          </w:tcPr>
          <w:p w14:paraId="3EBBE926" w14:textId="77777777" w:rsidR="006A1CE4" w:rsidRPr="00E67E0D" w:rsidRDefault="006A1CE4" w:rsidP="00E7499B">
            <w:pPr>
              <w:pStyle w:val="TAL"/>
              <w:rPr>
                <w:lang w:eastAsia="ja-JP"/>
              </w:rPr>
            </w:pPr>
            <w:r w:rsidRPr="00E67E0D">
              <w:rPr>
                <w:lang w:eastAsia="ja-JP"/>
              </w:rPr>
              <w:t>HANDOVER REQUEST</w:t>
            </w:r>
          </w:p>
        </w:tc>
        <w:tc>
          <w:tcPr>
            <w:tcW w:w="2405" w:type="dxa"/>
            <w:tcPrChange w:id="2292" w:author="Issam" w:date="2019-02-12T23:38:00Z">
              <w:tcPr>
                <w:tcW w:w="2405" w:type="dxa"/>
              </w:tcPr>
            </w:tcPrChange>
          </w:tcPr>
          <w:p w14:paraId="49EC2DCC" w14:textId="77777777" w:rsidR="006A1CE4" w:rsidRPr="00E67E0D" w:rsidRDefault="006A1CE4" w:rsidP="00E7499B">
            <w:pPr>
              <w:pStyle w:val="TAL"/>
              <w:rPr>
                <w:lang w:eastAsia="ja-JP"/>
              </w:rPr>
            </w:pPr>
            <w:r w:rsidRPr="00E67E0D">
              <w:rPr>
                <w:lang w:eastAsia="ja-JP"/>
              </w:rPr>
              <w:t>HANDOVER REQUEST ACKNOWLEDGE</w:t>
            </w:r>
          </w:p>
        </w:tc>
        <w:tc>
          <w:tcPr>
            <w:tcW w:w="2405" w:type="dxa"/>
            <w:tcPrChange w:id="2293" w:author="Issam" w:date="2019-02-12T23:38:00Z">
              <w:tcPr>
                <w:tcW w:w="2405" w:type="dxa"/>
              </w:tcPr>
            </w:tcPrChange>
          </w:tcPr>
          <w:p w14:paraId="04A5C088" w14:textId="77777777" w:rsidR="006A1CE4" w:rsidRPr="00E67E0D" w:rsidRDefault="006A1CE4" w:rsidP="00E7499B">
            <w:pPr>
              <w:pStyle w:val="TAL"/>
              <w:rPr>
                <w:lang w:eastAsia="ja-JP"/>
              </w:rPr>
            </w:pPr>
            <w:r w:rsidRPr="00E67E0D">
              <w:rPr>
                <w:lang w:eastAsia="ja-JP"/>
              </w:rPr>
              <w:t>HANDOVER FAILURE</w:t>
            </w:r>
          </w:p>
        </w:tc>
      </w:tr>
      <w:tr w:rsidR="006A1CE4" w:rsidRPr="00E67E0D" w14:paraId="687F6AF0" w14:textId="77777777" w:rsidTr="00E7499B">
        <w:tblPrEx>
          <w:tblPrExChange w:id="2294" w:author="Issam" w:date="2019-02-12T23:38:00Z">
            <w:tblPrEx>
              <w:tblCellMar>
                <w:top w:w="0" w:type="dxa"/>
                <w:bottom w:w="0" w:type="dxa"/>
              </w:tblCellMar>
            </w:tblPrEx>
          </w:tblPrExChange>
        </w:tblPrEx>
        <w:trPr>
          <w:cantSplit/>
          <w:jc w:val="center"/>
          <w:trPrChange w:id="2295" w:author="Issam" w:date="2019-02-12T23:38:00Z">
            <w:trPr>
              <w:cantSplit/>
              <w:jc w:val="center"/>
            </w:trPr>
          </w:trPrChange>
        </w:trPr>
        <w:tc>
          <w:tcPr>
            <w:tcW w:w="1544" w:type="dxa"/>
            <w:shd w:val="clear" w:color="auto" w:fill="auto"/>
            <w:tcPrChange w:id="2296" w:author="Issam" w:date="2019-02-12T23:38:00Z">
              <w:tcPr>
                <w:tcW w:w="1544" w:type="dxa"/>
                <w:shd w:val="clear" w:color="auto" w:fill="auto"/>
              </w:tcPr>
            </w:tcPrChange>
          </w:tcPr>
          <w:p w14:paraId="24762F1F" w14:textId="77777777" w:rsidR="006A1CE4" w:rsidRPr="00E67E0D" w:rsidRDefault="006A1CE4" w:rsidP="00E7499B">
            <w:pPr>
              <w:pStyle w:val="TAL"/>
              <w:rPr>
                <w:lang w:eastAsia="ja-JP"/>
              </w:rPr>
            </w:pPr>
            <w:r w:rsidRPr="00E67E0D">
              <w:rPr>
                <w:lang w:eastAsia="ja-JP"/>
              </w:rPr>
              <w:t>Initial Context Setup</w:t>
            </w:r>
          </w:p>
        </w:tc>
        <w:tc>
          <w:tcPr>
            <w:tcW w:w="2160" w:type="dxa"/>
            <w:shd w:val="clear" w:color="auto" w:fill="auto"/>
            <w:tcPrChange w:id="2297" w:author="Issam" w:date="2019-02-12T23:38:00Z">
              <w:tcPr>
                <w:tcW w:w="2160" w:type="dxa"/>
                <w:shd w:val="clear" w:color="auto" w:fill="auto"/>
              </w:tcPr>
            </w:tcPrChange>
          </w:tcPr>
          <w:p w14:paraId="64FA7062" w14:textId="77777777" w:rsidR="006A1CE4" w:rsidRPr="00E67E0D" w:rsidRDefault="006A1CE4" w:rsidP="00E7499B">
            <w:pPr>
              <w:pStyle w:val="TAL"/>
              <w:rPr>
                <w:lang w:eastAsia="ja-JP"/>
              </w:rPr>
            </w:pPr>
            <w:r w:rsidRPr="00E67E0D">
              <w:rPr>
                <w:lang w:eastAsia="ja-JP"/>
              </w:rPr>
              <w:t>INITIAL CONTEXT SETUP REQUEST</w:t>
            </w:r>
          </w:p>
        </w:tc>
        <w:tc>
          <w:tcPr>
            <w:tcW w:w="2405" w:type="dxa"/>
            <w:shd w:val="clear" w:color="auto" w:fill="auto"/>
            <w:tcPrChange w:id="2298" w:author="Issam" w:date="2019-02-12T23:38:00Z">
              <w:tcPr>
                <w:tcW w:w="2405" w:type="dxa"/>
                <w:shd w:val="clear" w:color="auto" w:fill="auto"/>
              </w:tcPr>
            </w:tcPrChange>
          </w:tcPr>
          <w:p w14:paraId="76B63B50" w14:textId="77777777" w:rsidR="006A1CE4" w:rsidRPr="00E67E0D" w:rsidRDefault="006A1CE4" w:rsidP="00E7499B">
            <w:pPr>
              <w:pStyle w:val="TAL"/>
              <w:rPr>
                <w:lang w:eastAsia="ja-JP"/>
              </w:rPr>
            </w:pPr>
            <w:r w:rsidRPr="00E67E0D">
              <w:rPr>
                <w:lang w:eastAsia="ja-JP"/>
              </w:rPr>
              <w:t>INITIAL CONTEXT SETUP RESPONSE</w:t>
            </w:r>
          </w:p>
        </w:tc>
        <w:tc>
          <w:tcPr>
            <w:tcW w:w="2405" w:type="dxa"/>
            <w:shd w:val="clear" w:color="auto" w:fill="auto"/>
            <w:tcPrChange w:id="2299" w:author="Issam" w:date="2019-02-12T23:38:00Z">
              <w:tcPr>
                <w:tcW w:w="2405" w:type="dxa"/>
                <w:shd w:val="clear" w:color="auto" w:fill="auto"/>
              </w:tcPr>
            </w:tcPrChange>
          </w:tcPr>
          <w:p w14:paraId="480E527D" w14:textId="77777777" w:rsidR="006A1CE4" w:rsidRPr="00E67E0D" w:rsidRDefault="006A1CE4" w:rsidP="00E7499B">
            <w:pPr>
              <w:pStyle w:val="TAL"/>
              <w:rPr>
                <w:lang w:eastAsia="ja-JP"/>
              </w:rPr>
            </w:pPr>
            <w:r w:rsidRPr="00E67E0D">
              <w:rPr>
                <w:lang w:eastAsia="ja-JP"/>
              </w:rPr>
              <w:t>INITIAL CONTEXT SETUP FAILURE</w:t>
            </w:r>
          </w:p>
        </w:tc>
      </w:tr>
      <w:tr w:rsidR="006A1CE4" w:rsidRPr="00E67E0D" w14:paraId="2F54326C" w14:textId="77777777" w:rsidTr="00E7499B">
        <w:tblPrEx>
          <w:tblPrExChange w:id="2300" w:author="Issam" w:date="2019-02-12T23:38:00Z">
            <w:tblPrEx>
              <w:tblCellMar>
                <w:top w:w="0" w:type="dxa"/>
                <w:bottom w:w="0" w:type="dxa"/>
              </w:tblCellMar>
            </w:tblPrEx>
          </w:tblPrExChange>
        </w:tblPrEx>
        <w:trPr>
          <w:cantSplit/>
          <w:jc w:val="center"/>
          <w:trPrChange w:id="2301" w:author="Issam" w:date="2019-02-12T23:38:00Z">
            <w:trPr>
              <w:cantSplit/>
              <w:jc w:val="center"/>
            </w:trPr>
          </w:trPrChange>
        </w:trPr>
        <w:tc>
          <w:tcPr>
            <w:tcW w:w="1544" w:type="dxa"/>
            <w:shd w:val="clear" w:color="auto" w:fill="auto"/>
            <w:tcPrChange w:id="2302" w:author="Issam" w:date="2019-02-12T23:38:00Z">
              <w:tcPr>
                <w:tcW w:w="1544" w:type="dxa"/>
                <w:shd w:val="clear" w:color="auto" w:fill="auto"/>
              </w:tcPr>
            </w:tcPrChange>
          </w:tcPr>
          <w:p w14:paraId="7B3657BE" w14:textId="77777777" w:rsidR="006A1CE4" w:rsidRPr="00E67E0D" w:rsidRDefault="006A1CE4" w:rsidP="00E7499B">
            <w:pPr>
              <w:pStyle w:val="TAL"/>
              <w:rPr>
                <w:lang w:eastAsia="ja-JP"/>
              </w:rPr>
            </w:pPr>
            <w:r w:rsidRPr="00E67E0D">
              <w:rPr>
                <w:lang w:eastAsia="ja-JP"/>
              </w:rPr>
              <w:t>NG Reset</w:t>
            </w:r>
          </w:p>
        </w:tc>
        <w:tc>
          <w:tcPr>
            <w:tcW w:w="2160" w:type="dxa"/>
            <w:shd w:val="clear" w:color="auto" w:fill="auto"/>
            <w:tcPrChange w:id="2303" w:author="Issam" w:date="2019-02-12T23:38:00Z">
              <w:tcPr>
                <w:tcW w:w="2160" w:type="dxa"/>
                <w:shd w:val="clear" w:color="auto" w:fill="auto"/>
              </w:tcPr>
            </w:tcPrChange>
          </w:tcPr>
          <w:p w14:paraId="6ED11D11" w14:textId="77777777" w:rsidR="006A1CE4" w:rsidRPr="00E67E0D" w:rsidRDefault="006A1CE4" w:rsidP="00E7499B">
            <w:pPr>
              <w:pStyle w:val="TAL"/>
              <w:rPr>
                <w:lang w:eastAsia="ja-JP"/>
              </w:rPr>
            </w:pPr>
            <w:r w:rsidRPr="00E67E0D">
              <w:rPr>
                <w:lang w:eastAsia="ja-JP"/>
              </w:rPr>
              <w:t>NG RESET</w:t>
            </w:r>
          </w:p>
        </w:tc>
        <w:tc>
          <w:tcPr>
            <w:tcW w:w="2405" w:type="dxa"/>
            <w:shd w:val="clear" w:color="auto" w:fill="auto"/>
            <w:tcPrChange w:id="2304" w:author="Issam" w:date="2019-02-12T23:38:00Z">
              <w:tcPr>
                <w:tcW w:w="2405" w:type="dxa"/>
                <w:shd w:val="clear" w:color="auto" w:fill="auto"/>
              </w:tcPr>
            </w:tcPrChange>
          </w:tcPr>
          <w:p w14:paraId="6754F78E" w14:textId="77777777" w:rsidR="006A1CE4" w:rsidRPr="00E67E0D" w:rsidRDefault="006A1CE4" w:rsidP="00E7499B">
            <w:pPr>
              <w:pStyle w:val="TAL"/>
              <w:rPr>
                <w:lang w:eastAsia="ja-JP"/>
              </w:rPr>
            </w:pPr>
            <w:r w:rsidRPr="00E67E0D">
              <w:rPr>
                <w:lang w:eastAsia="ja-JP"/>
              </w:rPr>
              <w:t>NG RESET ACKNOWLEDGE</w:t>
            </w:r>
          </w:p>
        </w:tc>
        <w:tc>
          <w:tcPr>
            <w:tcW w:w="2405" w:type="dxa"/>
            <w:shd w:val="clear" w:color="auto" w:fill="auto"/>
            <w:tcPrChange w:id="2305" w:author="Issam" w:date="2019-02-12T23:38:00Z">
              <w:tcPr>
                <w:tcW w:w="2405" w:type="dxa"/>
                <w:shd w:val="clear" w:color="auto" w:fill="auto"/>
              </w:tcPr>
            </w:tcPrChange>
          </w:tcPr>
          <w:p w14:paraId="41A9EF75" w14:textId="77777777" w:rsidR="006A1CE4" w:rsidRPr="00E67E0D" w:rsidRDefault="006A1CE4" w:rsidP="00E7499B">
            <w:pPr>
              <w:pStyle w:val="TAL"/>
              <w:rPr>
                <w:lang w:eastAsia="ja-JP"/>
              </w:rPr>
            </w:pPr>
          </w:p>
        </w:tc>
      </w:tr>
      <w:tr w:rsidR="006A1CE4" w:rsidRPr="00E67E0D" w14:paraId="17B9C620" w14:textId="77777777" w:rsidTr="00E7499B">
        <w:tblPrEx>
          <w:tblPrExChange w:id="2306" w:author="Issam" w:date="2019-02-12T23:38:00Z">
            <w:tblPrEx>
              <w:tblCellMar>
                <w:top w:w="0" w:type="dxa"/>
                <w:bottom w:w="0" w:type="dxa"/>
              </w:tblCellMar>
            </w:tblPrEx>
          </w:tblPrExChange>
        </w:tblPrEx>
        <w:trPr>
          <w:cantSplit/>
          <w:jc w:val="center"/>
          <w:trPrChange w:id="2307" w:author="Issam" w:date="2019-02-12T23:38:00Z">
            <w:trPr>
              <w:cantSplit/>
              <w:jc w:val="center"/>
            </w:trPr>
          </w:trPrChange>
        </w:trPr>
        <w:tc>
          <w:tcPr>
            <w:tcW w:w="1544" w:type="dxa"/>
            <w:shd w:val="clear" w:color="auto" w:fill="auto"/>
            <w:tcPrChange w:id="2308" w:author="Issam" w:date="2019-02-12T23:38:00Z">
              <w:tcPr>
                <w:tcW w:w="1544" w:type="dxa"/>
                <w:shd w:val="clear" w:color="auto" w:fill="auto"/>
              </w:tcPr>
            </w:tcPrChange>
          </w:tcPr>
          <w:p w14:paraId="4C1F27AF" w14:textId="77777777" w:rsidR="006A1CE4" w:rsidRPr="00E67E0D" w:rsidRDefault="006A1CE4" w:rsidP="00E7499B">
            <w:pPr>
              <w:pStyle w:val="TAL"/>
              <w:rPr>
                <w:lang w:eastAsia="ja-JP"/>
              </w:rPr>
            </w:pPr>
            <w:r w:rsidRPr="00E67E0D">
              <w:rPr>
                <w:lang w:eastAsia="ja-JP"/>
              </w:rPr>
              <w:t>NG Setup</w:t>
            </w:r>
          </w:p>
        </w:tc>
        <w:tc>
          <w:tcPr>
            <w:tcW w:w="2160" w:type="dxa"/>
            <w:shd w:val="clear" w:color="auto" w:fill="auto"/>
            <w:tcPrChange w:id="2309" w:author="Issam" w:date="2019-02-12T23:38:00Z">
              <w:tcPr>
                <w:tcW w:w="2160" w:type="dxa"/>
                <w:shd w:val="clear" w:color="auto" w:fill="auto"/>
              </w:tcPr>
            </w:tcPrChange>
          </w:tcPr>
          <w:p w14:paraId="6242453B" w14:textId="77777777" w:rsidR="006A1CE4" w:rsidRPr="00E67E0D" w:rsidRDefault="006A1CE4" w:rsidP="00E7499B">
            <w:pPr>
              <w:pStyle w:val="TAL"/>
              <w:rPr>
                <w:lang w:eastAsia="ja-JP"/>
              </w:rPr>
            </w:pPr>
            <w:r w:rsidRPr="00E67E0D">
              <w:rPr>
                <w:lang w:eastAsia="ja-JP"/>
              </w:rPr>
              <w:t>NG SETUP REQUEST</w:t>
            </w:r>
          </w:p>
        </w:tc>
        <w:tc>
          <w:tcPr>
            <w:tcW w:w="2405" w:type="dxa"/>
            <w:shd w:val="clear" w:color="auto" w:fill="auto"/>
            <w:tcPrChange w:id="2310" w:author="Issam" w:date="2019-02-12T23:38:00Z">
              <w:tcPr>
                <w:tcW w:w="2405" w:type="dxa"/>
                <w:shd w:val="clear" w:color="auto" w:fill="auto"/>
              </w:tcPr>
            </w:tcPrChange>
          </w:tcPr>
          <w:p w14:paraId="2366CE6A" w14:textId="77777777" w:rsidR="006A1CE4" w:rsidRPr="00E67E0D" w:rsidRDefault="006A1CE4" w:rsidP="00E7499B">
            <w:pPr>
              <w:pStyle w:val="TAL"/>
              <w:rPr>
                <w:lang w:eastAsia="ja-JP"/>
              </w:rPr>
            </w:pPr>
            <w:r w:rsidRPr="00E67E0D">
              <w:rPr>
                <w:lang w:eastAsia="ja-JP"/>
              </w:rPr>
              <w:t>NG SETUP RESPONSE</w:t>
            </w:r>
          </w:p>
        </w:tc>
        <w:tc>
          <w:tcPr>
            <w:tcW w:w="2405" w:type="dxa"/>
            <w:shd w:val="clear" w:color="auto" w:fill="auto"/>
            <w:tcPrChange w:id="2311" w:author="Issam" w:date="2019-02-12T23:38:00Z">
              <w:tcPr>
                <w:tcW w:w="2405" w:type="dxa"/>
                <w:shd w:val="clear" w:color="auto" w:fill="auto"/>
              </w:tcPr>
            </w:tcPrChange>
          </w:tcPr>
          <w:p w14:paraId="3A097427" w14:textId="77777777" w:rsidR="006A1CE4" w:rsidRPr="00E67E0D" w:rsidRDefault="006A1CE4" w:rsidP="00E7499B">
            <w:pPr>
              <w:pStyle w:val="TAL"/>
              <w:rPr>
                <w:lang w:eastAsia="ja-JP"/>
              </w:rPr>
            </w:pPr>
            <w:r w:rsidRPr="00E67E0D">
              <w:rPr>
                <w:lang w:eastAsia="ja-JP"/>
              </w:rPr>
              <w:t>NG SETUP FAILURE</w:t>
            </w:r>
          </w:p>
        </w:tc>
      </w:tr>
      <w:tr w:rsidR="006A1CE4" w:rsidRPr="00E67E0D" w14:paraId="503D24B1" w14:textId="77777777" w:rsidTr="00E7499B">
        <w:tblPrEx>
          <w:tblPrExChange w:id="2312" w:author="Issam" w:date="2019-02-12T23:38:00Z">
            <w:tblPrEx>
              <w:tblCellMar>
                <w:top w:w="0" w:type="dxa"/>
                <w:bottom w:w="0" w:type="dxa"/>
              </w:tblCellMar>
            </w:tblPrEx>
          </w:tblPrExChange>
        </w:tblPrEx>
        <w:trPr>
          <w:cantSplit/>
          <w:jc w:val="center"/>
          <w:trPrChange w:id="2313" w:author="Issam" w:date="2019-02-12T23:38:00Z">
            <w:trPr>
              <w:cantSplit/>
              <w:jc w:val="center"/>
            </w:trPr>
          </w:trPrChange>
        </w:trPr>
        <w:tc>
          <w:tcPr>
            <w:tcW w:w="1544" w:type="dxa"/>
            <w:tcPrChange w:id="2314" w:author="Issam" w:date="2019-02-12T23:38:00Z">
              <w:tcPr>
                <w:tcW w:w="1544" w:type="dxa"/>
              </w:tcPr>
            </w:tcPrChange>
          </w:tcPr>
          <w:p w14:paraId="4CF277D1" w14:textId="77777777" w:rsidR="006A1CE4" w:rsidRPr="00E67E0D" w:rsidRDefault="006A1CE4" w:rsidP="00E7499B">
            <w:pPr>
              <w:pStyle w:val="TAL"/>
              <w:rPr>
                <w:lang w:eastAsia="ja-JP"/>
              </w:rPr>
            </w:pPr>
            <w:r w:rsidRPr="00E67E0D">
              <w:rPr>
                <w:lang w:eastAsia="ja-JP"/>
              </w:rPr>
              <w:t>Path Switch Request</w:t>
            </w:r>
          </w:p>
        </w:tc>
        <w:tc>
          <w:tcPr>
            <w:tcW w:w="2160" w:type="dxa"/>
            <w:tcPrChange w:id="2315" w:author="Issam" w:date="2019-02-12T23:38:00Z">
              <w:tcPr>
                <w:tcW w:w="2160" w:type="dxa"/>
              </w:tcPr>
            </w:tcPrChange>
          </w:tcPr>
          <w:p w14:paraId="0CEB5DA1" w14:textId="77777777" w:rsidR="006A1CE4" w:rsidRPr="00E67E0D" w:rsidRDefault="006A1CE4" w:rsidP="00E7499B">
            <w:pPr>
              <w:pStyle w:val="TAL"/>
              <w:rPr>
                <w:lang w:eastAsia="ja-JP"/>
              </w:rPr>
            </w:pPr>
            <w:r w:rsidRPr="00E67E0D">
              <w:rPr>
                <w:lang w:eastAsia="ja-JP"/>
              </w:rPr>
              <w:t>PATH SWITCH REQUEST</w:t>
            </w:r>
          </w:p>
        </w:tc>
        <w:tc>
          <w:tcPr>
            <w:tcW w:w="2405" w:type="dxa"/>
            <w:tcPrChange w:id="2316" w:author="Issam" w:date="2019-02-12T23:38:00Z">
              <w:tcPr>
                <w:tcW w:w="2405" w:type="dxa"/>
              </w:tcPr>
            </w:tcPrChange>
          </w:tcPr>
          <w:p w14:paraId="3C738EA7" w14:textId="77777777" w:rsidR="006A1CE4" w:rsidRPr="00E67E0D" w:rsidRDefault="006A1CE4" w:rsidP="00E7499B">
            <w:pPr>
              <w:pStyle w:val="TAL"/>
              <w:rPr>
                <w:lang w:eastAsia="ja-JP"/>
              </w:rPr>
            </w:pPr>
            <w:r w:rsidRPr="00E67E0D">
              <w:rPr>
                <w:lang w:eastAsia="ja-JP"/>
              </w:rPr>
              <w:t>PATH SWITCH REQUEST ACKNOWLEDGE</w:t>
            </w:r>
          </w:p>
        </w:tc>
        <w:tc>
          <w:tcPr>
            <w:tcW w:w="2405" w:type="dxa"/>
            <w:tcPrChange w:id="2317" w:author="Issam" w:date="2019-02-12T23:38:00Z">
              <w:tcPr>
                <w:tcW w:w="2405" w:type="dxa"/>
              </w:tcPr>
            </w:tcPrChange>
          </w:tcPr>
          <w:p w14:paraId="38347A1B" w14:textId="77777777" w:rsidR="006A1CE4" w:rsidRPr="00E67E0D" w:rsidRDefault="006A1CE4" w:rsidP="00E7499B">
            <w:pPr>
              <w:pStyle w:val="TAL"/>
              <w:rPr>
                <w:lang w:eastAsia="ja-JP"/>
              </w:rPr>
            </w:pPr>
            <w:r w:rsidRPr="00E67E0D">
              <w:rPr>
                <w:lang w:eastAsia="ja-JP"/>
              </w:rPr>
              <w:t>PATH SWITCH REQUEST FAILURE</w:t>
            </w:r>
          </w:p>
        </w:tc>
      </w:tr>
      <w:tr w:rsidR="006A1CE4" w:rsidRPr="00E67E0D" w14:paraId="06AA425C" w14:textId="77777777" w:rsidTr="00E7499B">
        <w:tblPrEx>
          <w:tblPrExChange w:id="2318" w:author="Issam" w:date="2019-02-12T23:38:00Z">
            <w:tblPrEx>
              <w:tblCellMar>
                <w:top w:w="0" w:type="dxa"/>
                <w:bottom w:w="0" w:type="dxa"/>
              </w:tblCellMar>
            </w:tblPrEx>
          </w:tblPrExChange>
        </w:tblPrEx>
        <w:trPr>
          <w:cantSplit/>
          <w:jc w:val="center"/>
          <w:trPrChange w:id="2319" w:author="Issam" w:date="2019-02-12T23:38:00Z">
            <w:trPr>
              <w:cantSplit/>
              <w:jc w:val="center"/>
            </w:trPr>
          </w:trPrChange>
        </w:trPr>
        <w:tc>
          <w:tcPr>
            <w:tcW w:w="1544" w:type="dxa"/>
            <w:tcPrChange w:id="2320" w:author="Issam" w:date="2019-02-12T23:38:00Z">
              <w:tcPr>
                <w:tcW w:w="1544" w:type="dxa"/>
              </w:tcPr>
            </w:tcPrChange>
          </w:tcPr>
          <w:p w14:paraId="54B56DB2" w14:textId="77777777" w:rsidR="006A1CE4" w:rsidRPr="00E67E0D" w:rsidRDefault="006A1CE4" w:rsidP="00E7499B">
            <w:pPr>
              <w:pStyle w:val="TAL"/>
              <w:rPr>
                <w:lang w:eastAsia="ja-JP"/>
              </w:rPr>
            </w:pPr>
            <w:r w:rsidRPr="00E67E0D">
              <w:rPr>
                <w:lang w:eastAsia="ja-JP"/>
              </w:rPr>
              <w:t>PDU Session Resource Modify</w:t>
            </w:r>
          </w:p>
        </w:tc>
        <w:tc>
          <w:tcPr>
            <w:tcW w:w="2160" w:type="dxa"/>
            <w:tcPrChange w:id="2321" w:author="Issam" w:date="2019-02-12T23:38:00Z">
              <w:tcPr>
                <w:tcW w:w="2160" w:type="dxa"/>
              </w:tcPr>
            </w:tcPrChange>
          </w:tcPr>
          <w:p w14:paraId="4F3E25DF" w14:textId="77777777" w:rsidR="006A1CE4" w:rsidRPr="00E67E0D" w:rsidRDefault="006A1CE4" w:rsidP="00E7499B">
            <w:pPr>
              <w:pStyle w:val="TAL"/>
              <w:rPr>
                <w:lang w:eastAsia="ja-JP"/>
              </w:rPr>
            </w:pPr>
            <w:r w:rsidRPr="00E67E0D">
              <w:rPr>
                <w:lang w:eastAsia="ja-JP"/>
              </w:rPr>
              <w:t>PDU SESSION RESOURCE MODIFY REQUEST</w:t>
            </w:r>
          </w:p>
        </w:tc>
        <w:tc>
          <w:tcPr>
            <w:tcW w:w="2405" w:type="dxa"/>
            <w:tcPrChange w:id="2322" w:author="Issam" w:date="2019-02-12T23:38:00Z">
              <w:tcPr>
                <w:tcW w:w="2405" w:type="dxa"/>
              </w:tcPr>
            </w:tcPrChange>
          </w:tcPr>
          <w:p w14:paraId="1E3FBE8B" w14:textId="77777777" w:rsidR="006A1CE4" w:rsidRPr="00E67E0D" w:rsidRDefault="006A1CE4" w:rsidP="00E7499B">
            <w:pPr>
              <w:pStyle w:val="TAL"/>
              <w:rPr>
                <w:lang w:eastAsia="ja-JP"/>
              </w:rPr>
            </w:pPr>
            <w:r w:rsidRPr="00E67E0D">
              <w:rPr>
                <w:lang w:eastAsia="ja-JP"/>
              </w:rPr>
              <w:t>PDU SESSION RESOURCE MODIFY RESPONSE</w:t>
            </w:r>
          </w:p>
        </w:tc>
        <w:tc>
          <w:tcPr>
            <w:tcW w:w="2405" w:type="dxa"/>
            <w:tcPrChange w:id="2323" w:author="Issam" w:date="2019-02-12T23:38:00Z">
              <w:tcPr>
                <w:tcW w:w="2405" w:type="dxa"/>
              </w:tcPr>
            </w:tcPrChange>
          </w:tcPr>
          <w:p w14:paraId="0E7DAEDE" w14:textId="77777777" w:rsidR="006A1CE4" w:rsidRPr="00E67E0D" w:rsidRDefault="006A1CE4" w:rsidP="00E7499B">
            <w:pPr>
              <w:pStyle w:val="TAL"/>
              <w:rPr>
                <w:lang w:eastAsia="ja-JP"/>
              </w:rPr>
            </w:pPr>
          </w:p>
        </w:tc>
      </w:tr>
      <w:tr w:rsidR="006A1CE4" w:rsidRPr="00E67E0D" w14:paraId="5862B95E" w14:textId="77777777" w:rsidTr="00E7499B">
        <w:tblPrEx>
          <w:tblPrExChange w:id="2324" w:author="Issam" w:date="2019-02-12T23:38:00Z">
            <w:tblPrEx>
              <w:tblCellMar>
                <w:top w:w="0" w:type="dxa"/>
                <w:bottom w:w="0" w:type="dxa"/>
              </w:tblCellMar>
            </w:tblPrEx>
          </w:tblPrExChange>
        </w:tblPrEx>
        <w:trPr>
          <w:cantSplit/>
          <w:jc w:val="center"/>
          <w:trPrChange w:id="2325" w:author="Issam" w:date="2019-02-12T23:38:00Z">
            <w:trPr>
              <w:cantSplit/>
              <w:jc w:val="center"/>
            </w:trPr>
          </w:trPrChange>
        </w:trPr>
        <w:tc>
          <w:tcPr>
            <w:tcW w:w="1544" w:type="dxa"/>
            <w:tcPrChange w:id="2326" w:author="Issam" w:date="2019-02-12T23:38:00Z">
              <w:tcPr>
                <w:tcW w:w="1544" w:type="dxa"/>
              </w:tcPr>
            </w:tcPrChange>
          </w:tcPr>
          <w:p w14:paraId="4CC07061" w14:textId="77777777" w:rsidR="006A1CE4" w:rsidRPr="00E67E0D" w:rsidRDefault="006A1CE4" w:rsidP="00E7499B">
            <w:pPr>
              <w:pStyle w:val="TAL"/>
              <w:rPr>
                <w:lang w:eastAsia="ja-JP"/>
              </w:rPr>
            </w:pPr>
            <w:r w:rsidRPr="00E67E0D">
              <w:rPr>
                <w:lang w:eastAsia="ja-JP"/>
              </w:rPr>
              <w:t>PDU Session Resource Modify Indication</w:t>
            </w:r>
          </w:p>
        </w:tc>
        <w:tc>
          <w:tcPr>
            <w:tcW w:w="2160" w:type="dxa"/>
            <w:tcPrChange w:id="2327" w:author="Issam" w:date="2019-02-12T23:38:00Z">
              <w:tcPr>
                <w:tcW w:w="2160" w:type="dxa"/>
              </w:tcPr>
            </w:tcPrChange>
          </w:tcPr>
          <w:p w14:paraId="0DA4127B" w14:textId="77777777" w:rsidR="006A1CE4" w:rsidRPr="00E67E0D" w:rsidRDefault="006A1CE4" w:rsidP="00E7499B">
            <w:pPr>
              <w:pStyle w:val="TAL"/>
              <w:rPr>
                <w:lang w:eastAsia="ja-JP"/>
              </w:rPr>
            </w:pPr>
            <w:r w:rsidRPr="00E67E0D">
              <w:rPr>
                <w:lang w:eastAsia="ja-JP"/>
              </w:rPr>
              <w:t>PDU SESSION RESOURCE MODIFY INDICATION</w:t>
            </w:r>
          </w:p>
        </w:tc>
        <w:tc>
          <w:tcPr>
            <w:tcW w:w="2405" w:type="dxa"/>
            <w:tcPrChange w:id="2328" w:author="Issam" w:date="2019-02-12T23:38:00Z">
              <w:tcPr>
                <w:tcW w:w="2405" w:type="dxa"/>
              </w:tcPr>
            </w:tcPrChange>
          </w:tcPr>
          <w:p w14:paraId="6A65B8F8" w14:textId="77777777" w:rsidR="006A1CE4" w:rsidRPr="00E67E0D" w:rsidRDefault="006A1CE4" w:rsidP="00E7499B">
            <w:pPr>
              <w:pStyle w:val="TAL"/>
              <w:rPr>
                <w:lang w:eastAsia="ja-JP"/>
              </w:rPr>
            </w:pPr>
            <w:r w:rsidRPr="00E67E0D">
              <w:rPr>
                <w:lang w:eastAsia="ja-JP"/>
              </w:rPr>
              <w:t>PDU SESSION RESOURCE MODIFY CONFIRM</w:t>
            </w:r>
          </w:p>
        </w:tc>
        <w:tc>
          <w:tcPr>
            <w:tcW w:w="2405" w:type="dxa"/>
            <w:tcPrChange w:id="2329" w:author="Issam" w:date="2019-02-12T23:38:00Z">
              <w:tcPr>
                <w:tcW w:w="2405" w:type="dxa"/>
              </w:tcPr>
            </w:tcPrChange>
          </w:tcPr>
          <w:p w14:paraId="5B75FC73" w14:textId="77777777" w:rsidR="006A1CE4" w:rsidRPr="00E67E0D" w:rsidRDefault="006A1CE4" w:rsidP="00E7499B">
            <w:pPr>
              <w:pStyle w:val="TAL"/>
              <w:rPr>
                <w:lang w:eastAsia="ja-JP"/>
              </w:rPr>
            </w:pPr>
          </w:p>
        </w:tc>
      </w:tr>
      <w:tr w:rsidR="006A1CE4" w:rsidRPr="00E67E0D" w14:paraId="3D60759F" w14:textId="77777777" w:rsidTr="00E7499B">
        <w:tblPrEx>
          <w:tblPrExChange w:id="2330" w:author="Issam" w:date="2019-02-12T23:38:00Z">
            <w:tblPrEx>
              <w:tblCellMar>
                <w:top w:w="0" w:type="dxa"/>
                <w:bottom w:w="0" w:type="dxa"/>
              </w:tblCellMar>
            </w:tblPrEx>
          </w:tblPrExChange>
        </w:tblPrEx>
        <w:trPr>
          <w:cantSplit/>
          <w:jc w:val="center"/>
          <w:trPrChange w:id="2331" w:author="Issam" w:date="2019-02-12T23:38:00Z">
            <w:trPr>
              <w:cantSplit/>
              <w:jc w:val="center"/>
            </w:trPr>
          </w:trPrChange>
        </w:trPr>
        <w:tc>
          <w:tcPr>
            <w:tcW w:w="1544" w:type="dxa"/>
            <w:tcPrChange w:id="2332" w:author="Issam" w:date="2019-02-12T23:38:00Z">
              <w:tcPr>
                <w:tcW w:w="1544" w:type="dxa"/>
              </w:tcPr>
            </w:tcPrChange>
          </w:tcPr>
          <w:p w14:paraId="5E6E3313" w14:textId="77777777" w:rsidR="006A1CE4" w:rsidRPr="00E67E0D" w:rsidRDefault="006A1CE4" w:rsidP="00E7499B">
            <w:pPr>
              <w:pStyle w:val="TAL"/>
              <w:rPr>
                <w:lang w:eastAsia="ja-JP"/>
              </w:rPr>
            </w:pPr>
            <w:r w:rsidRPr="00E67E0D">
              <w:rPr>
                <w:lang w:eastAsia="ja-JP"/>
              </w:rPr>
              <w:t>PDU Session Resource Release</w:t>
            </w:r>
          </w:p>
        </w:tc>
        <w:tc>
          <w:tcPr>
            <w:tcW w:w="2160" w:type="dxa"/>
            <w:tcPrChange w:id="2333" w:author="Issam" w:date="2019-02-12T23:38:00Z">
              <w:tcPr>
                <w:tcW w:w="2160" w:type="dxa"/>
              </w:tcPr>
            </w:tcPrChange>
          </w:tcPr>
          <w:p w14:paraId="44AA3745" w14:textId="77777777" w:rsidR="006A1CE4" w:rsidRPr="00E67E0D" w:rsidRDefault="006A1CE4" w:rsidP="00E7499B">
            <w:pPr>
              <w:pStyle w:val="TAL"/>
              <w:rPr>
                <w:lang w:eastAsia="ja-JP"/>
              </w:rPr>
            </w:pPr>
            <w:r w:rsidRPr="00E67E0D">
              <w:rPr>
                <w:lang w:eastAsia="ja-JP"/>
              </w:rPr>
              <w:t>PDU SESSION RESOURCE RELEASE COMMAND</w:t>
            </w:r>
          </w:p>
        </w:tc>
        <w:tc>
          <w:tcPr>
            <w:tcW w:w="2405" w:type="dxa"/>
            <w:tcPrChange w:id="2334" w:author="Issam" w:date="2019-02-12T23:38:00Z">
              <w:tcPr>
                <w:tcW w:w="2405" w:type="dxa"/>
              </w:tcPr>
            </w:tcPrChange>
          </w:tcPr>
          <w:p w14:paraId="511723F6" w14:textId="77777777" w:rsidR="006A1CE4" w:rsidRPr="00E67E0D" w:rsidRDefault="006A1CE4" w:rsidP="00E7499B">
            <w:pPr>
              <w:pStyle w:val="TAL"/>
              <w:rPr>
                <w:lang w:eastAsia="ja-JP"/>
              </w:rPr>
            </w:pPr>
            <w:r w:rsidRPr="00E67E0D">
              <w:rPr>
                <w:lang w:eastAsia="ja-JP"/>
              </w:rPr>
              <w:t>PDU SESSION RESOURCE RELEASE RESPONSE</w:t>
            </w:r>
          </w:p>
        </w:tc>
        <w:tc>
          <w:tcPr>
            <w:tcW w:w="2405" w:type="dxa"/>
            <w:tcPrChange w:id="2335" w:author="Issam" w:date="2019-02-12T23:38:00Z">
              <w:tcPr>
                <w:tcW w:w="2405" w:type="dxa"/>
              </w:tcPr>
            </w:tcPrChange>
          </w:tcPr>
          <w:p w14:paraId="7FCB82A8" w14:textId="77777777" w:rsidR="006A1CE4" w:rsidRPr="00E67E0D" w:rsidRDefault="006A1CE4" w:rsidP="00E7499B">
            <w:pPr>
              <w:pStyle w:val="TAL"/>
              <w:rPr>
                <w:lang w:eastAsia="ja-JP"/>
              </w:rPr>
            </w:pPr>
          </w:p>
        </w:tc>
      </w:tr>
      <w:tr w:rsidR="006A1CE4" w:rsidRPr="00E67E0D" w14:paraId="35869CF5" w14:textId="77777777" w:rsidTr="00E7499B">
        <w:tblPrEx>
          <w:tblPrExChange w:id="2336" w:author="Issam" w:date="2019-02-12T23:38:00Z">
            <w:tblPrEx>
              <w:tblCellMar>
                <w:top w:w="0" w:type="dxa"/>
                <w:bottom w:w="0" w:type="dxa"/>
              </w:tblCellMar>
            </w:tblPrEx>
          </w:tblPrExChange>
        </w:tblPrEx>
        <w:trPr>
          <w:cantSplit/>
          <w:jc w:val="center"/>
          <w:trPrChange w:id="2337" w:author="Issam" w:date="2019-02-12T23:38:00Z">
            <w:trPr>
              <w:cantSplit/>
              <w:jc w:val="center"/>
            </w:trPr>
          </w:trPrChange>
        </w:trPr>
        <w:tc>
          <w:tcPr>
            <w:tcW w:w="1544" w:type="dxa"/>
            <w:shd w:val="clear" w:color="auto" w:fill="auto"/>
            <w:tcPrChange w:id="2338" w:author="Issam" w:date="2019-02-12T23:38:00Z">
              <w:tcPr>
                <w:tcW w:w="1544" w:type="dxa"/>
                <w:shd w:val="clear" w:color="auto" w:fill="auto"/>
              </w:tcPr>
            </w:tcPrChange>
          </w:tcPr>
          <w:p w14:paraId="388D21B7" w14:textId="77777777" w:rsidR="006A1CE4" w:rsidRPr="00E67E0D" w:rsidRDefault="006A1CE4" w:rsidP="00E7499B">
            <w:pPr>
              <w:pStyle w:val="TAL"/>
              <w:rPr>
                <w:lang w:eastAsia="ja-JP"/>
              </w:rPr>
            </w:pPr>
            <w:r w:rsidRPr="00E67E0D">
              <w:rPr>
                <w:lang w:eastAsia="ja-JP"/>
              </w:rPr>
              <w:t>PDU Session Resource Setup</w:t>
            </w:r>
          </w:p>
        </w:tc>
        <w:tc>
          <w:tcPr>
            <w:tcW w:w="2160" w:type="dxa"/>
            <w:shd w:val="clear" w:color="auto" w:fill="auto"/>
            <w:tcPrChange w:id="2339" w:author="Issam" w:date="2019-02-12T23:38:00Z">
              <w:tcPr>
                <w:tcW w:w="2160" w:type="dxa"/>
                <w:shd w:val="clear" w:color="auto" w:fill="auto"/>
              </w:tcPr>
            </w:tcPrChange>
          </w:tcPr>
          <w:p w14:paraId="195331DD" w14:textId="77777777" w:rsidR="006A1CE4" w:rsidRPr="00E67E0D" w:rsidRDefault="006A1CE4" w:rsidP="00E7499B">
            <w:pPr>
              <w:pStyle w:val="TAL"/>
              <w:rPr>
                <w:lang w:eastAsia="ja-JP"/>
              </w:rPr>
            </w:pPr>
            <w:r w:rsidRPr="00E67E0D">
              <w:rPr>
                <w:lang w:eastAsia="ja-JP"/>
              </w:rPr>
              <w:t>PDU SESSION RESOURCE SETUP REQUEST</w:t>
            </w:r>
          </w:p>
        </w:tc>
        <w:tc>
          <w:tcPr>
            <w:tcW w:w="2405" w:type="dxa"/>
            <w:shd w:val="clear" w:color="auto" w:fill="auto"/>
            <w:tcPrChange w:id="2340" w:author="Issam" w:date="2019-02-12T23:38:00Z">
              <w:tcPr>
                <w:tcW w:w="2405" w:type="dxa"/>
                <w:shd w:val="clear" w:color="auto" w:fill="auto"/>
              </w:tcPr>
            </w:tcPrChange>
          </w:tcPr>
          <w:p w14:paraId="27ACB098" w14:textId="77777777" w:rsidR="006A1CE4" w:rsidRPr="00E67E0D" w:rsidRDefault="006A1CE4" w:rsidP="00E7499B">
            <w:pPr>
              <w:pStyle w:val="TAL"/>
              <w:rPr>
                <w:lang w:eastAsia="ja-JP"/>
              </w:rPr>
            </w:pPr>
            <w:r w:rsidRPr="00E67E0D">
              <w:rPr>
                <w:lang w:eastAsia="ja-JP"/>
              </w:rPr>
              <w:t>PDU SESSION RESOURCE SETUP RESPONSE</w:t>
            </w:r>
          </w:p>
        </w:tc>
        <w:tc>
          <w:tcPr>
            <w:tcW w:w="2405" w:type="dxa"/>
            <w:shd w:val="clear" w:color="auto" w:fill="auto"/>
            <w:tcPrChange w:id="2341" w:author="Issam" w:date="2019-02-12T23:38:00Z">
              <w:tcPr>
                <w:tcW w:w="2405" w:type="dxa"/>
                <w:shd w:val="clear" w:color="auto" w:fill="auto"/>
              </w:tcPr>
            </w:tcPrChange>
          </w:tcPr>
          <w:p w14:paraId="26FF91BC" w14:textId="77777777" w:rsidR="006A1CE4" w:rsidRPr="00E67E0D" w:rsidRDefault="006A1CE4" w:rsidP="00E7499B">
            <w:pPr>
              <w:pStyle w:val="TAL"/>
              <w:rPr>
                <w:lang w:eastAsia="ja-JP"/>
              </w:rPr>
            </w:pPr>
          </w:p>
        </w:tc>
      </w:tr>
      <w:tr w:rsidR="006A1CE4" w:rsidRPr="00E67E0D" w14:paraId="452A241A" w14:textId="77777777" w:rsidTr="00E7499B">
        <w:tblPrEx>
          <w:tblPrExChange w:id="2342" w:author="Issam" w:date="2019-02-12T23:38:00Z">
            <w:tblPrEx>
              <w:tblCellMar>
                <w:top w:w="0" w:type="dxa"/>
                <w:bottom w:w="0" w:type="dxa"/>
              </w:tblCellMar>
            </w:tblPrEx>
          </w:tblPrExChange>
        </w:tblPrEx>
        <w:trPr>
          <w:cantSplit/>
          <w:jc w:val="center"/>
          <w:trPrChange w:id="2343" w:author="Issam" w:date="2019-02-12T23:38:00Z">
            <w:trPr>
              <w:cantSplit/>
              <w:jc w:val="center"/>
            </w:trPr>
          </w:trPrChange>
        </w:trPr>
        <w:tc>
          <w:tcPr>
            <w:tcW w:w="1544" w:type="dxa"/>
            <w:tcBorders>
              <w:top w:val="single" w:sz="6" w:space="0" w:color="000000"/>
              <w:left w:val="single" w:sz="4" w:space="0" w:color="auto"/>
              <w:bottom w:val="single" w:sz="6" w:space="0" w:color="000000"/>
              <w:right w:val="single" w:sz="6" w:space="0" w:color="000000"/>
            </w:tcBorders>
            <w:tcPrChange w:id="2344" w:author="Issam" w:date="2019-02-12T23:38:00Z">
              <w:tcPr>
                <w:tcW w:w="1544" w:type="dxa"/>
                <w:tcBorders>
                  <w:top w:val="single" w:sz="6" w:space="0" w:color="000000"/>
                  <w:left w:val="single" w:sz="4" w:space="0" w:color="auto"/>
                  <w:bottom w:val="single" w:sz="6" w:space="0" w:color="000000"/>
                  <w:right w:val="single" w:sz="6" w:space="0" w:color="000000"/>
                </w:tcBorders>
              </w:tcPr>
            </w:tcPrChange>
          </w:tcPr>
          <w:p w14:paraId="08403DAC" w14:textId="77777777" w:rsidR="006A1CE4" w:rsidRPr="00E67E0D" w:rsidRDefault="006A1CE4" w:rsidP="00E7499B">
            <w:pPr>
              <w:pStyle w:val="TAL"/>
              <w:rPr>
                <w:lang w:eastAsia="ja-JP"/>
              </w:rPr>
            </w:pPr>
            <w:r w:rsidRPr="00E67E0D">
              <w:rPr>
                <w:lang w:eastAsia="ja-JP"/>
              </w:rPr>
              <w:t>UE Context Modification</w:t>
            </w:r>
          </w:p>
        </w:tc>
        <w:tc>
          <w:tcPr>
            <w:tcW w:w="2160" w:type="dxa"/>
            <w:tcBorders>
              <w:top w:val="single" w:sz="6" w:space="0" w:color="000000"/>
              <w:left w:val="single" w:sz="6" w:space="0" w:color="000000"/>
              <w:bottom w:val="single" w:sz="6" w:space="0" w:color="000000"/>
              <w:right w:val="single" w:sz="6" w:space="0" w:color="000000"/>
            </w:tcBorders>
            <w:tcPrChange w:id="2345" w:author="Issam" w:date="2019-02-12T23:38:00Z">
              <w:tcPr>
                <w:tcW w:w="2160" w:type="dxa"/>
                <w:tcBorders>
                  <w:top w:val="single" w:sz="6" w:space="0" w:color="000000"/>
                  <w:left w:val="single" w:sz="6" w:space="0" w:color="000000"/>
                  <w:bottom w:val="single" w:sz="6" w:space="0" w:color="000000"/>
                  <w:right w:val="single" w:sz="6" w:space="0" w:color="000000"/>
                </w:tcBorders>
              </w:tcPr>
            </w:tcPrChange>
          </w:tcPr>
          <w:p w14:paraId="238A9AB8" w14:textId="77777777" w:rsidR="006A1CE4" w:rsidRPr="00E67E0D" w:rsidRDefault="006A1CE4" w:rsidP="00E7499B">
            <w:pPr>
              <w:pStyle w:val="TAL"/>
              <w:rPr>
                <w:lang w:eastAsia="ja-JP"/>
              </w:rPr>
            </w:pPr>
            <w:r w:rsidRPr="00E67E0D">
              <w:rPr>
                <w:lang w:eastAsia="ja-JP"/>
              </w:rPr>
              <w:t>UE CONTEXT MODIFICATION REQUEST</w:t>
            </w:r>
          </w:p>
        </w:tc>
        <w:tc>
          <w:tcPr>
            <w:tcW w:w="2405" w:type="dxa"/>
            <w:tcBorders>
              <w:top w:val="single" w:sz="6" w:space="0" w:color="000000"/>
              <w:left w:val="single" w:sz="6" w:space="0" w:color="000000"/>
              <w:bottom w:val="single" w:sz="6" w:space="0" w:color="000000"/>
              <w:right w:val="single" w:sz="6" w:space="0" w:color="000000"/>
            </w:tcBorders>
            <w:tcPrChange w:id="2346" w:author="Issam" w:date="2019-02-12T23:38:00Z">
              <w:tcPr>
                <w:tcW w:w="2405" w:type="dxa"/>
                <w:tcBorders>
                  <w:top w:val="single" w:sz="6" w:space="0" w:color="000000"/>
                  <w:left w:val="single" w:sz="6" w:space="0" w:color="000000"/>
                  <w:bottom w:val="single" w:sz="6" w:space="0" w:color="000000"/>
                  <w:right w:val="single" w:sz="6" w:space="0" w:color="000000"/>
                </w:tcBorders>
              </w:tcPr>
            </w:tcPrChange>
          </w:tcPr>
          <w:p w14:paraId="175E5745" w14:textId="77777777" w:rsidR="006A1CE4" w:rsidRPr="00E67E0D" w:rsidRDefault="006A1CE4" w:rsidP="00E7499B">
            <w:pPr>
              <w:pStyle w:val="TAL"/>
              <w:rPr>
                <w:lang w:eastAsia="ja-JP"/>
              </w:rPr>
            </w:pPr>
            <w:r w:rsidRPr="00E67E0D">
              <w:rPr>
                <w:lang w:eastAsia="ja-JP"/>
              </w:rPr>
              <w:t>UE CONTEXT MODIFICATION RESPONSE</w:t>
            </w:r>
          </w:p>
        </w:tc>
        <w:tc>
          <w:tcPr>
            <w:tcW w:w="2405" w:type="dxa"/>
            <w:tcBorders>
              <w:top w:val="single" w:sz="6" w:space="0" w:color="000000"/>
              <w:left w:val="single" w:sz="6" w:space="0" w:color="000000"/>
              <w:bottom w:val="single" w:sz="6" w:space="0" w:color="000000"/>
              <w:right w:val="single" w:sz="4" w:space="0" w:color="auto"/>
            </w:tcBorders>
            <w:tcPrChange w:id="2347" w:author="Issam" w:date="2019-02-12T23:38:00Z">
              <w:tcPr>
                <w:tcW w:w="2405" w:type="dxa"/>
                <w:tcBorders>
                  <w:top w:val="single" w:sz="6" w:space="0" w:color="000000"/>
                  <w:left w:val="single" w:sz="6" w:space="0" w:color="000000"/>
                  <w:bottom w:val="single" w:sz="6" w:space="0" w:color="000000"/>
                  <w:right w:val="single" w:sz="4" w:space="0" w:color="auto"/>
                </w:tcBorders>
              </w:tcPr>
            </w:tcPrChange>
          </w:tcPr>
          <w:p w14:paraId="19469E0D" w14:textId="77777777" w:rsidR="006A1CE4" w:rsidRPr="00E67E0D" w:rsidRDefault="006A1CE4" w:rsidP="00E7499B">
            <w:pPr>
              <w:pStyle w:val="TAL"/>
              <w:rPr>
                <w:lang w:eastAsia="ja-JP"/>
              </w:rPr>
            </w:pPr>
            <w:r w:rsidRPr="00E67E0D">
              <w:rPr>
                <w:lang w:eastAsia="ja-JP"/>
              </w:rPr>
              <w:t>UE CONTEXT MODIFICATION FAILURE</w:t>
            </w:r>
          </w:p>
        </w:tc>
      </w:tr>
      <w:tr w:rsidR="006A1CE4" w:rsidRPr="00E67E0D" w14:paraId="3B561360" w14:textId="77777777" w:rsidTr="00E7499B">
        <w:tblPrEx>
          <w:tblPrExChange w:id="2348" w:author="Issam" w:date="2019-02-12T23:38:00Z">
            <w:tblPrEx>
              <w:tblCellMar>
                <w:top w:w="0" w:type="dxa"/>
                <w:bottom w:w="0" w:type="dxa"/>
              </w:tblCellMar>
            </w:tblPrEx>
          </w:tblPrExChange>
        </w:tblPrEx>
        <w:trPr>
          <w:cantSplit/>
          <w:jc w:val="center"/>
          <w:trPrChange w:id="2349" w:author="Issam" w:date="2019-02-12T23:38:00Z">
            <w:trPr>
              <w:cantSplit/>
              <w:jc w:val="center"/>
            </w:trPr>
          </w:trPrChange>
        </w:trPr>
        <w:tc>
          <w:tcPr>
            <w:tcW w:w="1544" w:type="dxa"/>
            <w:tcPrChange w:id="2350" w:author="Issam" w:date="2019-02-12T23:38:00Z">
              <w:tcPr>
                <w:tcW w:w="1544" w:type="dxa"/>
              </w:tcPr>
            </w:tcPrChange>
          </w:tcPr>
          <w:p w14:paraId="7CB7C8F1" w14:textId="77777777" w:rsidR="006A1CE4" w:rsidRPr="00E67E0D" w:rsidRDefault="006A1CE4" w:rsidP="00E7499B">
            <w:pPr>
              <w:pStyle w:val="TAL"/>
              <w:rPr>
                <w:lang w:eastAsia="ja-JP"/>
              </w:rPr>
            </w:pPr>
            <w:r w:rsidRPr="00E67E0D">
              <w:rPr>
                <w:lang w:eastAsia="ja-JP"/>
              </w:rPr>
              <w:t>UE Context Release</w:t>
            </w:r>
          </w:p>
        </w:tc>
        <w:tc>
          <w:tcPr>
            <w:tcW w:w="2160" w:type="dxa"/>
            <w:tcPrChange w:id="2351" w:author="Issam" w:date="2019-02-12T23:38:00Z">
              <w:tcPr>
                <w:tcW w:w="2160" w:type="dxa"/>
              </w:tcPr>
            </w:tcPrChange>
          </w:tcPr>
          <w:p w14:paraId="31A4BB0A" w14:textId="77777777" w:rsidR="006A1CE4" w:rsidRPr="00E67E0D" w:rsidRDefault="006A1CE4" w:rsidP="00E7499B">
            <w:pPr>
              <w:pStyle w:val="TAL"/>
              <w:rPr>
                <w:lang w:eastAsia="ja-JP"/>
              </w:rPr>
            </w:pPr>
            <w:r w:rsidRPr="00E67E0D">
              <w:rPr>
                <w:lang w:eastAsia="ja-JP"/>
              </w:rPr>
              <w:t>UE CONTEXT RELEASE COMMAND</w:t>
            </w:r>
          </w:p>
        </w:tc>
        <w:tc>
          <w:tcPr>
            <w:tcW w:w="2405" w:type="dxa"/>
            <w:tcPrChange w:id="2352" w:author="Issam" w:date="2019-02-12T23:38:00Z">
              <w:tcPr>
                <w:tcW w:w="2405" w:type="dxa"/>
              </w:tcPr>
            </w:tcPrChange>
          </w:tcPr>
          <w:p w14:paraId="17A84148" w14:textId="77777777" w:rsidR="006A1CE4" w:rsidRPr="00E67E0D" w:rsidRDefault="006A1CE4" w:rsidP="00E7499B">
            <w:pPr>
              <w:pStyle w:val="TAL"/>
              <w:rPr>
                <w:lang w:eastAsia="ja-JP"/>
              </w:rPr>
            </w:pPr>
            <w:r w:rsidRPr="00E67E0D">
              <w:rPr>
                <w:lang w:eastAsia="ja-JP"/>
              </w:rPr>
              <w:t>UE CONTEXT RELEASE COMPLETE</w:t>
            </w:r>
          </w:p>
        </w:tc>
        <w:tc>
          <w:tcPr>
            <w:tcW w:w="2405" w:type="dxa"/>
            <w:tcPrChange w:id="2353" w:author="Issam" w:date="2019-02-12T23:38:00Z">
              <w:tcPr>
                <w:tcW w:w="2405" w:type="dxa"/>
              </w:tcPr>
            </w:tcPrChange>
          </w:tcPr>
          <w:p w14:paraId="2CDD280C" w14:textId="77777777" w:rsidR="006A1CE4" w:rsidRPr="00E67E0D" w:rsidRDefault="006A1CE4" w:rsidP="00E7499B">
            <w:pPr>
              <w:pStyle w:val="TAL"/>
              <w:rPr>
                <w:lang w:eastAsia="ja-JP"/>
              </w:rPr>
            </w:pPr>
          </w:p>
        </w:tc>
      </w:tr>
      <w:tr w:rsidR="006A1CE4" w:rsidRPr="00E67E0D" w14:paraId="1F01079B" w14:textId="77777777" w:rsidTr="00E7499B">
        <w:tblPrEx>
          <w:tblPrExChange w:id="2354" w:author="Issam" w:date="2019-02-12T23:38:00Z">
            <w:tblPrEx>
              <w:tblCellMar>
                <w:top w:w="0" w:type="dxa"/>
                <w:bottom w:w="0" w:type="dxa"/>
              </w:tblCellMar>
            </w:tblPrEx>
          </w:tblPrExChange>
        </w:tblPrEx>
        <w:trPr>
          <w:cantSplit/>
          <w:jc w:val="center"/>
          <w:trPrChange w:id="2355" w:author="Issam" w:date="2019-02-12T23:38:00Z">
            <w:trPr>
              <w:cantSplit/>
              <w:jc w:val="center"/>
            </w:trPr>
          </w:trPrChange>
        </w:trPr>
        <w:tc>
          <w:tcPr>
            <w:tcW w:w="1544" w:type="dxa"/>
            <w:tcPrChange w:id="2356" w:author="Issam" w:date="2019-02-12T23:38:00Z">
              <w:tcPr>
                <w:tcW w:w="1544" w:type="dxa"/>
              </w:tcPr>
            </w:tcPrChange>
          </w:tcPr>
          <w:p w14:paraId="70321A7F" w14:textId="77777777" w:rsidR="006A1CE4" w:rsidRPr="00E67E0D" w:rsidRDefault="006A1CE4" w:rsidP="00E7499B">
            <w:pPr>
              <w:pStyle w:val="TAL"/>
              <w:rPr>
                <w:lang w:eastAsia="ja-JP"/>
              </w:rPr>
            </w:pPr>
            <w:r w:rsidRPr="00E67E0D">
              <w:rPr>
                <w:rFonts w:eastAsia="Malgun Gothic" w:cs="Arial"/>
                <w:lang w:eastAsia="ja-JP"/>
              </w:rPr>
              <w:t xml:space="preserve">Write-Replace Warning </w:t>
            </w:r>
          </w:p>
        </w:tc>
        <w:tc>
          <w:tcPr>
            <w:tcW w:w="2160" w:type="dxa"/>
            <w:tcPrChange w:id="2357" w:author="Issam" w:date="2019-02-12T23:38:00Z">
              <w:tcPr>
                <w:tcW w:w="2160" w:type="dxa"/>
              </w:tcPr>
            </w:tcPrChange>
          </w:tcPr>
          <w:p w14:paraId="4D2F650F" w14:textId="77777777" w:rsidR="006A1CE4" w:rsidRPr="00E67E0D" w:rsidRDefault="006A1CE4" w:rsidP="00E7499B">
            <w:pPr>
              <w:pStyle w:val="TAL"/>
              <w:rPr>
                <w:lang w:eastAsia="ja-JP"/>
              </w:rPr>
            </w:pPr>
            <w:r w:rsidRPr="00E67E0D">
              <w:rPr>
                <w:rFonts w:eastAsia="Malgun Gothic" w:cs="Arial"/>
                <w:lang w:eastAsia="ja-JP"/>
              </w:rPr>
              <w:t>WRITE-REPLACE WARNING REQUEST</w:t>
            </w:r>
          </w:p>
        </w:tc>
        <w:tc>
          <w:tcPr>
            <w:tcW w:w="2405" w:type="dxa"/>
            <w:tcPrChange w:id="2358" w:author="Issam" w:date="2019-02-12T23:38:00Z">
              <w:tcPr>
                <w:tcW w:w="2405" w:type="dxa"/>
              </w:tcPr>
            </w:tcPrChange>
          </w:tcPr>
          <w:p w14:paraId="2E44D215" w14:textId="77777777" w:rsidR="006A1CE4" w:rsidRPr="00E67E0D" w:rsidRDefault="006A1CE4" w:rsidP="00E7499B">
            <w:pPr>
              <w:pStyle w:val="TAL"/>
              <w:rPr>
                <w:lang w:eastAsia="ja-JP"/>
              </w:rPr>
            </w:pPr>
            <w:r w:rsidRPr="00E67E0D">
              <w:rPr>
                <w:rFonts w:eastAsia="Malgun Gothic" w:cs="Arial"/>
                <w:lang w:eastAsia="ja-JP"/>
              </w:rPr>
              <w:t>WRITE-REPLACE WARNING RESPONSE</w:t>
            </w:r>
          </w:p>
        </w:tc>
        <w:tc>
          <w:tcPr>
            <w:tcW w:w="2405" w:type="dxa"/>
            <w:tcPrChange w:id="2359" w:author="Issam" w:date="2019-02-12T23:38:00Z">
              <w:tcPr>
                <w:tcW w:w="2405" w:type="dxa"/>
              </w:tcPr>
            </w:tcPrChange>
          </w:tcPr>
          <w:p w14:paraId="213C3D1B" w14:textId="77777777" w:rsidR="006A1CE4" w:rsidRPr="00E67E0D" w:rsidRDefault="006A1CE4" w:rsidP="00E7499B">
            <w:pPr>
              <w:pStyle w:val="TAL"/>
              <w:rPr>
                <w:lang w:eastAsia="ja-JP"/>
              </w:rPr>
            </w:pPr>
          </w:p>
        </w:tc>
      </w:tr>
      <w:tr w:rsidR="006A1CE4" w:rsidRPr="00E67E0D" w14:paraId="5D5FDB7A" w14:textId="77777777" w:rsidTr="00E7499B">
        <w:tblPrEx>
          <w:tblPrExChange w:id="2360" w:author="Issam" w:date="2019-02-12T23:38:00Z">
            <w:tblPrEx>
              <w:tblCellMar>
                <w:top w:w="0" w:type="dxa"/>
                <w:bottom w:w="0" w:type="dxa"/>
              </w:tblCellMar>
            </w:tblPrEx>
          </w:tblPrExChange>
        </w:tblPrEx>
        <w:trPr>
          <w:cantSplit/>
          <w:jc w:val="center"/>
          <w:trPrChange w:id="2361" w:author="Issam" w:date="2019-02-12T23:38:00Z">
            <w:trPr>
              <w:cantSplit/>
              <w:jc w:val="center"/>
            </w:trPr>
          </w:trPrChange>
        </w:trPr>
        <w:tc>
          <w:tcPr>
            <w:tcW w:w="1544" w:type="dxa"/>
            <w:tcPrChange w:id="2362" w:author="Issam" w:date="2019-02-12T23:38:00Z">
              <w:tcPr>
                <w:tcW w:w="1544" w:type="dxa"/>
              </w:tcPr>
            </w:tcPrChange>
          </w:tcPr>
          <w:p w14:paraId="058D9423" w14:textId="77777777" w:rsidR="006A1CE4" w:rsidRPr="00E67E0D" w:rsidRDefault="006A1CE4" w:rsidP="00E7499B">
            <w:pPr>
              <w:pStyle w:val="TAL"/>
              <w:rPr>
                <w:lang w:eastAsia="ja-JP"/>
              </w:rPr>
            </w:pPr>
            <w:r w:rsidRPr="00E67E0D">
              <w:rPr>
                <w:rFonts w:eastAsia="Malgun Gothic" w:cs="Arial"/>
                <w:lang w:eastAsia="ja-JP"/>
              </w:rPr>
              <w:t>PWS Cancel</w:t>
            </w:r>
          </w:p>
        </w:tc>
        <w:tc>
          <w:tcPr>
            <w:tcW w:w="2160" w:type="dxa"/>
            <w:tcPrChange w:id="2363" w:author="Issam" w:date="2019-02-12T23:38:00Z">
              <w:tcPr>
                <w:tcW w:w="2160" w:type="dxa"/>
              </w:tcPr>
            </w:tcPrChange>
          </w:tcPr>
          <w:p w14:paraId="2378B97D" w14:textId="77777777" w:rsidR="006A1CE4" w:rsidRPr="00E67E0D" w:rsidRDefault="006A1CE4" w:rsidP="00E7499B">
            <w:pPr>
              <w:pStyle w:val="TAL"/>
              <w:rPr>
                <w:lang w:eastAsia="ja-JP"/>
              </w:rPr>
            </w:pPr>
            <w:r w:rsidRPr="00E67E0D">
              <w:rPr>
                <w:rFonts w:eastAsia="Malgun Gothic" w:cs="Arial"/>
                <w:lang w:eastAsia="ja-JP"/>
              </w:rPr>
              <w:t>PWS CANCEL REQUEST</w:t>
            </w:r>
          </w:p>
        </w:tc>
        <w:tc>
          <w:tcPr>
            <w:tcW w:w="2405" w:type="dxa"/>
            <w:tcPrChange w:id="2364" w:author="Issam" w:date="2019-02-12T23:38:00Z">
              <w:tcPr>
                <w:tcW w:w="2405" w:type="dxa"/>
              </w:tcPr>
            </w:tcPrChange>
          </w:tcPr>
          <w:p w14:paraId="6970C1C8" w14:textId="77777777" w:rsidR="006A1CE4" w:rsidRPr="00E67E0D" w:rsidRDefault="006A1CE4" w:rsidP="00E7499B">
            <w:pPr>
              <w:pStyle w:val="TAL"/>
              <w:rPr>
                <w:lang w:eastAsia="ja-JP"/>
              </w:rPr>
            </w:pPr>
            <w:r w:rsidRPr="00E67E0D">
              <w:rPr>
                <w:rFonts w:eastAsia="Malgun Gothic" w:cs="Arial"/>
                <w:lang w:eastAsia="ja-JP"/>
              </w:rPr>
              <w:t>PWS CANCEL RESPONSE</w:t>
            </w:r>
          </w:p>
        </w:tc>
        <w:tc>
          <w:tcPr>
            <w:tcW w:w="2405" w:type="dxa"/>
            <w:tcPrChange w:id="2365" w:author="Issam" w:date="2019-02-12T23:38:00Z">
              <w:tcPr>
                <w:tcW w:w="2405" w:type="dxa"/>
              </w:tcPr>
            </w:tcPrChange>
          </w:tcPr>
          <w:p w14:paraId="25C6F98A" w14:textId="77777777" w:rsidR="006A1CE4" w:rsidRPr="00E67E0D" w:rsidRDefault="006A1CE4" w:rsidP="00E7499B">
            <w:pPr>
              <w:pStyle w:val="TAL"/>
              <w:rPr>
                <w:lang w:eastAsia="ja-JP"/>
              </w:rPr>
            </w:pPr>
          </w:p>
        </w:tc>
      </w:tr>
      <w:tr w:rsidR="006A1CE4" w:rsidRPr="00E67E0D" w14:paraId="0CAF3059" w14:textId="77777777" w:rsidTr="00E7499B">
        <w:tblPrEx>
          <w:tblPrExChange w:id="2366" w:author="Issam" w:date="2019-02-12T23:38:00Z">
            <w:tblPrEx>
              <w:tblCellMar>
                <w:top w:w="0" w:type="dxa"/>
                <w:bottom w:w="0" w:type="dxa"/>
              </w:tblCellMar>
            </w:tblPrEx>
          </w:tblPrExChange>
        </w:tblPrEx>
        <w:trPr>
          <w:cantSplit/>
          <w:jc w:val="center"/>
          <w:trPrChange w:id="2367" w:author="Issam" w:date="2019-02-12T23:38:00Z">
            <w:trPr>
              <w:cantSplit/>
              <w:jc w:val="center"/>
            </w:trPr>
          </w:trPrChange>
        </w:trPr>
        <w:tc>
          <w:tcPr>
            <w:tcW w:w="1544" w:type="dxa"/>
            <w:tcPrChange w:id="2368" w:author="Issam" w:date="2019-02-12T23:38:00Z">
              <w:tcPr>
                <w:tcW w:w="1544" w:type="dxa"/>
              </w:tcPr>
            </w:tcPrChange>
          </w:tcPr>
          <w:p w14:paraId="4173C7F0" w14:textId="77777777" w:rsidR="006A1CE4" w:rsidRPr="00E67E0D" w:rsidRDefault="006A1CE4" w:rsidP="00E7499B">
            <w:pPr>
              <w:pStyle w:val="TAL"/>
              <w:rPr>
                <w:rFonts w:eastAsia="Malgun Gothic" w:cs="Arial"/>
                <w:lang w:eastAsia="ja-JP"/>
              </w:rPr>
            </w:pPr>
            <w:r w:rsidRPr="00E67E0D">
              <w:rPr>
                <w:rFonts w:eastAsia="Malgun Gothic" w:cs="Arial"/>
                <w:lang w:eastAsia="ja-JP"/>
              </w:rPr>
              <w:t>UE Radio Capability Check</w:t>
            </w:r>
          </w:p>
        </w:tc>
        <w:tc>
          <w:tcPr>
            <w:tcW w:w="2160" w:type="dxa"/>
            <w:tcPrChange w:id="2369" w:author="Issam" w:date="2019-02-12T23:38:00Z">
              <w:tcPr>
                <w:tcW w:w="2160" w:type="dxa"/>
              </w:tcPr>
            </w:tcPrChange>
          </w:tcPr>
          <w:p w14:paraId="11CA1C41" w14:textId="77777777" w:rsidR="006A1CE4" w:rsidRPr="00E67E0D" w:rsidRDefault="006A1CE4" w:rsidP="00E7499B">
            <w:pPr>
              <w:pStyle w:val="TAL"/>
              <w:rPr>
                <w:rFonts w:eastAsia="Malgun Gothic" w:cs="Arial"/>
                <w:lang w:eastAsia="ja-JP"/>
              </w:rPr>
            </w:pPr>
            <w:r w:rsidRPr="00E67E0D">
              <w:rPr>
                <w:rFonts w:eastAsia="Malgun Gothic" w:cs="Arial"/>
                <w:lang w:eastAsia="ja-JP"/>
              </w:rPr>
              <w:t>UE RADIO CAPABILITY CHECK REQUEST</w:t>
            </w:r>
          </w:p>
        </w:tc>
        <w:tc>
          <w:tcPr>
            <w:tcW w:w="2405" w:type="dxa"/>
            <w:tcPrChange w:id="2370" w:author="Issam" w:date="2019-02-12T23:38:00Z">
              <w:tcPr>
                <w:tcW w:w="2405" w:type="dxa"/>
              </w:tcPr>
            </w:tcPrChange>
          </w:tcPr>
          <w:p w14:paraId="11AAA9D4" w14:textId="77777777" w:rsidR="006A1CE4" w:rsidRPr="00E67E0D" w:rsidRDefault="006A1CE4" w:rsidP="00E7499B">
            <w:pPr>
              <w:pStyle w:val="TAL"/>
              <w:rPr>
                <w:rFonts w:eastAsia="Malgun Gothic" w:cs="Arial"/>
                <w:lang w:eastAsia="ja-JP"/>
              </w:rPr>
            </w:pPr>
            <w:r w:rsidRPr="00E67E0D">
              <w:rPr>
                <w:rFonts w:eastAsia="Malgun Gothic" w:cs="Arial"/>
                <w:lang w:eastAsia="ja-JP"/>
              </w:rPr>
              <w:t>UE RADIO CAPABILITY CHECK RESPONSE</w:t>
            </w:r>
          </w:p>
        </w:tc>
        <w:tc>
          <w:tcPr>
            <w:tcW w:w="2405" w:type="dxa"/>
            <w:tcPrChange w:id="2371" w:author="Issam" w:date="2019-02-12T23:38:00Z">
              <w:tcPr>
                <w:tcW w:w="2405" w:type="dxa"/>
              </w:tcPr>
            </w:tcPrChange>
          </w:tcPr>
          <w:p w14:paraId="5B41F70A" w14:textId="77777777" w:rsidR="006A1CE4" w:rsidRPr="00E67E0D" w:rsidRDefault="006A1CE4" w:rsidP="00E7499B">
            <w:pPr>
              <w:pStyle w:val="TAL"/>
              <w:rPr>
                <w:lang w:eastAsia="ja-JP"/>
              </w:rPr>
            </w:pPr>
          </w:p>
        </w:tc>
      </w:tr>
    </w:tbl>
    <w:p w14:paraId="37DE8785" w14:textId="77777777" w:rsidR="006A1CE4" w:rsidRPr="00E67E0D" w:rsidRDefault="006A1CE4" w:rsidP="00E7499B"/>
    <w:p w14:paraId="6F01D434" w14:textId="77777777" w:rsidR="006A1CE4" w:rsidRPr="00E67E0D" w:rsidRDefault="006A1CE4" w:rsidP="00E7499B">
      <w:pPr>
        <w:pStyle w:val="TH"/>
      </w:pPr>
      <w:r w:rsidRPr="00E67E0D">
        <w:t>Table 8.1-2: Class 2 procedures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Change w:id="2372" w:author="Issam" w:date="2019-02-12T23:38:00Z">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PrChange>
      </w:tblPr>
      <w:tblGrid>
        <w:gridCol w:w="3827"/>
        <w:gridCol w:w="4712"/>
        <w:tblGridChange w:id="2373">
          <w:tblGrid>
            <w:gridCol w:w="3827"/>
            <w:gridCol w:w="4712"/>
          </w:tblGrid>
        </w:tblGridChange>
      </w:tblGrid>
      <w:tr w:rsidR="006A1CE4" w:rsidRPr="00E67E0D" w14:paraId="0651FE39" w14:textId="77777777" w:rsidTr="00E7499B">
        <w:tblPrEx>
          <w:tblPrExChange w:id="2374" w:author="Issam" w:date="2019-02-12T23:38:00Z">
            <w:tblPrEx>
              <w:tblCellMar>
                <w:top w:w="0" w:type="dxa"/>
                <w:bottom w:w="0" w:type="dxa"/>
              </w:tblCellMar>
            </w:tblPrEx>
          </w:tblPrExChange>
        </w:tblPrEx>
        <w:trPr>
          <w:jc w:val="center"/>
          <w:trPrChange w:id="2375" w:author="Issam" w:date="2019-02-12T23:38:00Z">
            <w:trPr>
              <w:jc w:val="center"/>
            </w:trPr>
          </w:trPrChange>
        </w:trPr>
        <w:tc>
          <w:tcPr>
            <w:tcW w:w="3827" w:type="dxa"/>
            <w:tcPrChange w:id="2376" w:author="Issam" w:date="2019-02-12T23:38:00Z">
              <w:tcPr>
                <w:tcW w:w="3827" w:type="dxa"/>
              </w:tcPr>
            </w:tcPrChange>
          </w:tcPr>
          <w:p w14:paraId="3436B565" w14:textId="77777777" w:rsidR="006A1CE4" w:rsidRPr="00E67E0D" w:rsidRDefault="006A1CE4" w:rsidP="00E7499B">
            <w:pPr>
              <w:pStyle w:val="TAH"/>
              <w:rPr>
                <w:lang w:eastAsia="ja-JP"/>
              </w:rPr>
            </w:pPr>
            <w:r w:rsidRPr="00E67E0D">
              <w:rPr>
                <w:lang w:eastAsia="ja-JP"/>
              </w:rPr>
              <w:t>Elementary Procedure</w:t>
            </w:r>
          </w:p>
        </w:tc>
        <w:tc>
          <w:tcPr>
            <w:tcW w:w="4712" w:type="dxa"/>
            <w:tcPrChange w:id="2377" w:author="Issam" w:date="2019-02-12T23:38:00Z">
              <w:tcPr>
                <w:tcW w:w="4712" w:type="dxa"/>
              </w:tcPr>
            </w:tcPrChange>
          </w:tcPr>
          <w:p w14:paraId="31D9A9C0" w14:textId="77777777" w:rsidR="006A1CE4" w:rsidRPr="00E67E0D" w:rsidRDefault="006A1CE4" w:rsidP="00E7499B">
            <w:pPr>
              <w:pStyle w:val="TAH"/>
              <w:rPr>
                <w:lang w:eastAsia="ja-JP"/>
              </w:rPr>
            </w:pPr>
            <w:r w:rsidRPr="00E67E0D">
              <w:rPr>
                <w:lang w:eastAsia="ja-JP"/>
              </w:rPr>
              <w:t>Message</w:t>
            </w:r>
          </w:p>
        </w:tc>
      </w:tr>
      <w:tr w:rsidR="006A1CE4" w:rsidRPr="00E67E0D" w14:paraId="4D7BA950" w14:textId="77777777" w:rsidTr="00E7499B">
        <w:tblPrEx>
          <w:tblPrExChange w:id="2378" w:author="Issam" w:date="2019-02-12T23:38:00Z">
            <w:tblPrEx>
              <w:tblCellMar>
                <w:top w:w="0" w:type="dxa"/>
                <w:bottom w:w="0" w:type="dxa"/>
              </w:tblCellMar>
            </w:tblPrEx>
          </w:tblPrExChange>
        </w:tblPrEx>
        <w:trPr>
          <w:jc w:val="center"/>
          <w:trPrChange w:id="2379" w:author="Issam" w:date="2019-02-12T23:38:00Z">
            <w:trPr>
              <w:jc w:val="center"/>
            </w:trPr>
          </w:trPrChange>
        </w:trPr>
        <w:tc>
          <w:tcPr>
            <w:tcW w:w="3827" w:type="dxa"/>
            <w:tcPrChange w:id="2380" w:author="Issam" w:date="2019-02-12T23:38:00Z">
              <w:tcPr>
                <w:tcW w:w="3827" w:type="dxa"/>
              </w:tcPr>
            </w:tcPrChange>
          </w:tcPr>
          <w:p w14:paraId="12929186" w14:textId="77777777" w:rsidR="006A1CE4" w:rsidRPr="00E67E0D" w:rsidRDefault="006A1CE4" w:rsidP="00E7499B">
            <w:pPr>
              <w:pStyle w:val="TAL"/>
              <w:rPr>
                <w:lang w:eastAsia="zh-CN"/>
              </w:rPr>
            </w:pPr>
            <w:r w:rsidRPr="00E67E0D">
              <w:rPr>
                <w:lang w:eastAsia="zh-CN"/>
              </w:rPr>
              <w:t>Downlink RAN Configuration Transfer</w:t>
            </w:r>
          </w:p>
        </w:tc>
        <w:tc>
          <w:tcPr>
            <w:tcW w:w="4712" w:type="dxa"/>
            <w:tcPrChange w:id="2381" w:author="Issam" w:date="2019-02-12T23:38:00Z">
              <w:tcPr>
                <w:tcW w:w="4712" w:type="dxa"/>
              </w:tcPr>
            </w:tcPrChange>
          </w:tcPr>
          <w:p w14:paraId="1BE579BB" w14:textId="77777777" w:rsidR="006A1CE4" w:rsidRPr="00E67E0D" w:rsidRDefault="006A1CE4" w:rsidP="00E7499B">
            <w:pPr>
              <w:pStyle w:val="TAL"/>
              <w:rPr>
                <w:lang w:eastAsia="zh-CN"/>
              </w:rPr>
            </w:pPr>
            <w:r w:rsidRPr="00E67E0D">
              <w:rPr>
                <w:lang w:eastAsia="zh-CN"/>
              </w:rPr>
              <w:t>DOWNLINK RAN CONFIGURATION TRANSFER</w:t>
            </w:r>
          </w:p>
        </w:tc>
      </w:tr>
      <w:tr w:rsidR="006A1CE4" w:rsidRPr="00E67E0D" w14:paraId="461F5DDD" w14:textId="77777777" w:rsidTr="00E7499B">
        <w:tblPrEx>
          <w:tblPrExChange w:id="2382" w:author="Issam" w:date="2019-02-12T23:38:00Z">
            <w:tblPrEx>
              <w:tblCellMar>
                <w:top w:w="0" w:type="dxa"/>
                <w:bottom w:w="0" w:type="dxa"/>
              </w:tblCellMar>
            </w:tblPrEx>
          </w:tblPrExChange>
        </w:tblPrEx>
        <w:trPr>
          <w:jc w:val="center"/>
          <w:trPrChange w:id="2383" w:author="Issam" w:date="2019-02-12T23:38:00Z">
            <w:trPr>
              <w:jc w:val="center"/>
            </w:trPr>
          </w:trPrChange>
        </w:trPr>
        <w:tc>
          <w:tcPr>
            <w:tcW w:w="3827" w:type="dxa"/>
            <w:tcPrChange w:id="2384" w:author="Issam" w:date="2019-02-12T23:38:00Z">
              <w:tcPr>
                <w:tcW w:w="3827" w:type="dxa"/>
              </w:tcPr>
            </w:tcPrChange>
          </w:tcPr>
          <w:p w14:paraId="1C1B4C9D" w14:textId="77777777" w:rsidR="006A1CE4" w:rsidRPr="00E67E0D" w:rsidRDefault="006A1CE4" w:rsidP="00E7499B">
            <w:pPr>
              <w:pStyle w:val="TAL"/>
              <w:rPr>
                <w:lang w:eastAsia="ja-JP"/>
              </w:rPr>
            </w:pPr>
            <w:r w:rsidRPr="00E67E0D">
              <w:rPr>
                <w:lang w:eastAsia="ja-JP"/>
              </w:rPr>
              <w:t>Downlink RAN Status Transfer</w:t>
            </w:r>
          </w:p>
        </w:tc>
        <w:tc>
          <w:tcPr>
            <w:tcW w:w="4712" w:type="dxa"/>
            <w:tcPrChange w:id="2385" w:author="Issam" w:date="2019-02-12T23:38:00Z">
              <w:tcPr>
                <w:tcW w:w="4712" w:type="dxa"/>
              </w:tcPr>
            </w:tcPrChange>
          </w:tcPr>
          <w:p w14:paraId="5E56E1C0" w14:textId="77777777" w:rsidR="006A1CE4" w:rsidRPr="00E67E0D" w:rsidRDefault="006A1CE4" w:rsidP="00E7499B">
            <w:pPr>
              <w:pStyle w:val="TAL"/>
              <w:rPr>
                <w:lang w:eastAsia="ja-JP"/>
              </w:rPr>
            </w:pPr>
            <w:r w:rsidRPr="00E67E0D">
              <w:rPr>
                <w:lang w:eastAsia="ja-JP"/>
              </w:rPr>
              <w:t>DOWNLINK RAN STATUS TRANSFER</w:t>
            </w:r>
          </w:p>
        </w:tc>
      </w:tr>
      <w:tr w:rsidR="006A1CE4" w:rsidRPr="00E67E0D" w14:paraId="51A655FF" w14:textId="77777777" w:rsidTr="00E7499B">
        <w:tblPrEx>
          <w:tblPrExChange w:id="2386" w:author="Issam" w:date="2019-02-12T23:38:00Z">
            <w:tblPrEx>
              <w:tblCellMar>
                <w:top w:w="0" w:type="dxa"/>
                <w:bottom w:w="0" w:type="dxa"/>
              </w:tblCellMar>
            </w:tblPrEx>
          </w:tblPrExChange>
        </w:tblPrEx>
        <w:trPr>
          <w:jc w:val="center"/>
          <w:trPrChange w:id="2387" w:author="Issam" w:date="2019-02-12T23:38:00Z">
            <w:trPr>
              <w:jc w:val="center"/>
            </w:trPr>
          </w:trPrChange>
        </w:trPr>
        <w:tc>
          <w:tcPr>
            <w:tcW w:w="3827" w:type="dxa"/>
            <w:tcPrChange w:id="2388" w:author="Issam" w:date="2019-02-12T23:38:00Z">
              <w:tcPr>
                <w:tcW w:w="3827" w:type="dxa"/>
              </w:tcPr>
            </w:tcPrChange>
          </w:tcPr>
          <w:p w14:paraId="3C60BC54" w14:textId="77777777" w:rsidR="006A1CE4" w:rsidRPr="00E67E0D" w:rsidRDefault="006A1CE4" w:rsidP="00E7499B">
            <w:pPr>
              <w:pStyle w:val="TAL"/>
              <w:rPr>
                <w:lang w:eastAsia="ja-JP"/>
              </w:rPr>
            </w:pPr>
            <w:r w:rsidRPr="00E67E0D">
              <w:rPr>
                <w:lang w:eastAsia="ja-JP"/>
              </w:rPr>
              <w:t>Downlink NAS Transport</w:t>
            </w:r>
          </w:p>
        </w:tc>
        <w:tc>
          <w:tcPr>
            <w:tcW w:w="4712" w:type="dxa"/>
            <w:tcPrChange w:id="2389" w:author="Issam" w:date="2019-02-12T23:38:00Z">
              <w:tcPr>
                <w:tcW w:w="4712" w:type="dxa"/>
              </w:tcPr>
            </w:tcPrChange>
          </w:tcPr>
          <w:p w14:paraId="6625C292" w14:textId="77777777" w:rsidR="006A1CE4" w:rsidRPr="00E67E0D" w:rsidRDefault="006A1CE4" w:rsidP="00E7499B">
            <w:pPr>
              <w:pStyle w:val="TAL"/>
              <w:rPr>
                <w:lang w:eastAsia="ja-JP"/>
              </w:rPr>
            </w:pPr>
            <w:r w:rsidRPr="00E67E0D">
              <w:rPr>
                <w:lang w:eastAsia="ja-JP"/>
              </w:rPr>
              <w:t>DOWNLINK NAS TRANSPORT</w:t>
            </w:r>
          </w:p>
        </w:tc>
      </w:tr>
      <w:tr w:rsidR="006A1CE4" w:rsidRPr="00E67E0D" w14:paraId="1AF185B2" w14:textId="77777777" w:rsidTr="00E7499B">
        <w:tblPrEx>
          <w:tblPrExChange w:id="2390" w:author="Issam" w:date="2019-02-12T23:38:00Z">
            <w:tblPrEx>
              <w:tblCellMar>
                <w:top w:w="0" w:type="dxa"/>
                <w:bottom w:w="0" w:type="dxa"/>
              </w:tblCellMar>
            </w:tblPrEx>
          </w:tblPrExChange>
        </w:tblPrEx>
        <w:trPr>
          <w:jc w:val="center"/>
          <w:trPrChange w:id="2391" w:author="Issam" w:date="2019-02-12T23:38:00Z">
            <w:trPr>
              <w:jc w:val="center"/>
            </w:trPr>
          </w:trPrChange>
        </w:trPr>
        <w:tc>
          <w:tcPr>
            <w:tcW w:w="3827" w:type="dxa"/>
            <w:tcPrChange w:id="2392" w:author="Issam" w:date="2019-02-12T23:38:00Z">
              <w:tcPr>
                <w:tcW w:w="3827" w:type="dxa"/>
              </w:tcPr>
            </w:tcPrChange>
          </w:tcPr>
          <w:p w14:paraId="753DF43F" w14:textId="77777777" w:rsidR="006A1CE4" w:rsidRPr="00E67E0D" w:rsidRDefault="006A1CE4" w:rsidP="00E7499B">
            <w:pPr>
              <w:pStyle w:val="TAL"/>
              <w:rPr>
                <w:lang w:eastAsia="ja-JP"/>
              </w:rPr>
            </w:pPr>
            <w:r w:rsidRPr="00E67E0D">
              <w:rPr>
                <w:lang w:eastAsia="ja-JP"/>
              </w:rPr>
              <w:t>Error Indication</w:t>
            </w:r>
          </w:p>
        </w:tc>
        <w:tc>
          <w:tcPr>
            <w:tcW w:w="4712" w:type="dxa"/>
            <w:tcPrChange w:id="2393" w:author="Issam" w:date="2019-02-12T23:38:00Z">
              <w:tcPr>
                <w:tcW w:w="4712" w:type="dxa"/>
              </w:tcPr>
            </w:tcPrChange>
          </w:tcPr>
          <w:p w14:paraId="64D00235" w14:textId="77777777" w:rsidR="006A1CE4" w:rsidRPr="00E67E0D" w:rsidRDefault="006A1CE4" w:rsidP="00E7499B">
            <w:pPr>
              <w:pStyle w:val="TAL"/>
              <w:rPr>
                <w:lang w:eastAsia="ja-JP"/>
              </w:rPr>
            </w:pPr>
            <w:r w:rsidRPr="00E67E0D">
              <w:rPr>
                <w:lang w:eastAsia="ja-JP"/>
              </w:rPr>
              <w:t>ERROR INDICATION</w:t>
            </w:r>
          </w:p>
        </w:tc>
      </w:tr>
      <w:tr w:rsidR="006A1CE4" w:rsidRPr="00E67E0D" w14:paraId="7A0A16B0" w14:textId="77777777" w:rsidTr="00E7499B">
        <w:tblPrEx>
          <w:tblPrExChange w:id="2394" w:author="Issam" w:date="2019-02-12T23:38:00Z">
            <w:tblPrEx>
              <w:tblCellMar>
                <w:top w:w="0" w:type="dxa"/>
                <w:bottom w:w="0" w:type="dxa"/>
              </w:tblCellMar>
            </w:tblPrEx>
          </w:tblPrExChange>
        </w:tblPrEx>
        <w:trPr>
          <w:jc w:val="center"/>
          <w:trPrChange w:id="2395" w:author="Issam" w:date="2019-02-12T23:38:00Z">
            <w:trPr>
              <w:jc w:val="center"/>
            </w:trPr>
          </w:trPrChange>
        </w:trPr>
        <w:tc>
          <w:tcPr>
            <w:tcW w:w="3827" w:type="dxa"/>
            <w:tcPrChange w:id="2396" w:author="Issam" w:date="2019-02-12T23:38:00Z">
              <w:tcPr>
                <w:tcW w:w="3827" w:type="dxa"/>
              </w:tcPr>
            </w:tcPrChange>
          </w:tcPr>
          <w:p w14:paraId="3EA2BA5B" w14:textId="77777777" w:rsidR="006A1CE4" w:rsidRPr="00E67E0D" w:rsidRDefault="006A1CE4" w:rsidP="00E7499B">
            <w:pPr>
              <w:pStyle w:val="TAL"/>
              <w:rPr>
                <w:lang w:eastAsia="zh-CN"/>
              </w:rPr>
            </w:pPr>
            <w:r w:rsidRPr="00E67E0D">
              <w:rPr>
                <w:lang w:eastAsia="zh-CN"/>
              </w:rPr>
              <w:t>Uplink RAN Configuration Transfer</w:t>
            </w:r>
          </w:p>
        </w:tc>
        <w:tc>
          <w:tcPr>
            <w:tcW w:w="4712" w:type="dxa"/>
            <w:tcPrChange w:id="2397" w:author="Issam" w:date="2019-02-12T23:38:00Z">
              <w:tcPr>
                <w:tcW w:w="4712" w:type="dxa"/>
              </w:tcPr>
            </w:tcPrChange>
          </w:tcPr>
          <w:p w14:paraId="03D413D9" w14:textId="77777777" w:rsidR="006A1CE4" w:rsidRPr="00E67E0D" w:rsidRDefault="006A1CE4" w:rsidP="00E7499B">
            <w:pPr>
              <w:pStyle w:val="TAL"/>
              <w:rPr>
                <w:lang w:eastAsia="zh-CN"/>
              </w:rPr>
            </w:pPr>
            <w:r w:rsidRPr="00E67E0D">
              <w:rPr>
                <w:lang w:eastAsia="zh-CN"/>
              </w:rPr>
              <w:t>UPLINK RAN CONFIGURATION TRANSFER</w:t>
            </w:r>
          </w:p>
        </w:tc>
      </w:tr>
      <w:tr w:rsidR="006A1CE4" w:rsidRPr="00E67E0D" w14:paraId="27AD68C6" w14:textId="77777777" w:rsidTr="00E7499B">
        <w:tblPrEx>
          <w:tblPrExChange w:id="2398" w:author="Issam" w:date="2019-02-12T23:38:00Z">
            <w:tblPrEx>
              <w:tblCellMar>
                <w:top w:w="0" w:type="dxa"/>
                <w:bottom w:w="0" w:type="dxa"/>
              </w:tblCellMar>
            </w:tblPrEx>
          </w:tblPrExChange>
        </w:tblPrEx>
        <w:trPr>
          <w:jc w:val="center"/>
          <w:trPrChange w:id="2399" w:author="Issam" w:date="2019-02-12T23:38:00Z">
            <w:trPr>
              <w:jc w:val="center"/>
            </w:trPr>
          </w:trPrChange>
        </w:trPr>
        <w:tc>
          <w:tcPr>
            <w:tcW w:w="3827" w:type="dxa"/>
            <w:tcPrChange w:id="2400" w:author="Issam" w:date="2019-02-12T23:38:00Z">
              <w:tcPr>
                <w:tcW w:w="3827" w:type="dxa"/>
              </w:tcPr>
            </w:tcPrChange>
          </w:tcPr>
          <w:p w14:paraId="70155A3E" w14:textId="77777777" w:rsidR="006A1CE4" w:rsidRPr="00E67E0D" w:rsidRDefault="006A1CE4" w:rsidP="00E7499B">
            <w:pPr>
              <w:pStyle w:val="TAL"/>
              <w:rPr>
                <w:lang w:eastAsia="ja-JP"/>
              </w:rPr>
            </w:pPr>
            <w:r w:rsidRPr="00E67E0D">
              <w:rPr>
                <w:lang w:eastAsia="ja-JP"/>
              </w:rPr>
              <w:t>Uplink RAN Status Transfer</w:t>
            </w:r>
          </w:p>
        </w:tc>
        <w:tc>
          <w:tcPr>
            <w:tcW w:w="4712" w:type="dxa"/>
            <w:tcPrChange w:id="2401" w:author="Issam" w:date="2019-02-12T23:38:00Z">
              <w:tcPr>
                <w:tcW w:w="4712" w:type="dxa"/>
              </w:tcPr>
            </w:tcPrChange>
          </w:tcPr>
          <w:p w14:paraId="7E33E38C" w14:textId="77777777" w:rsidR="006A1CE4" w:rsidRPr="00E67E0D" w:rsidRDefault="006A1CE4" w:rsidP="00E7499B">
            <w:pPr>
              <w:pStyle w:val="TAL"/>
              <w:rPr>
                <w:lang w:eastAsia="ja-JP"/>
              </w:rPr>
            </w:pPr>
            <w:r w:rsidRPr="00E67E0D">
              <w:rPr>
                <w:lang w:eastAsia="ja-JP"/>
              </w:rPr>
              <w:t>UPLINK RAN STATUS TRANSFER</w:t>
            </w:r>
          </w:p>
        </w:tc>
      </w:tr>
      <w:tr w:rsidR="006A1CE4" w:rsidRPr="00E67E0D" w14:paraId="362C86A9" w14:textId="77777777" w:rsidTr="00E7499B">
        <w:tblPrEx>
          <w:tblPrExChange w:id="2402" w:author="Issam" w:date="2019-02-12T23:38:00Z">
            <w:tblPrEx>
              <w:tblCellMar>
                <w:top w:w="0" w:type="dxa"/>
                <w:bottom w:w="0" w:type="dxa"/>
              </w:tblCellMar>
            </w:tblPrEx>
          </w:tblPrExChange>
        </w:tblPrEx>
        <w:trPr>
          <w:jc w:val="center"/>
          <w:trPrChange w:id="2403" w:author="Issam" w:date="2019-02-12T23:38:00Z">
            <w:trPr>
              <w:jc w:val="center"/>
            </w:trPr>
          </w:trPrChange>
        </w:trPr>
        <w:tc>
          <w:tcPr>
            <w:tcW w:w="3827" w:type="dxa"/>
            <w:tcPrChange w:id="2404" w:author="Issam" w:date="2019-02-12T23:38:00Z">
              <w:tcPr>
                <w:tcW w:w="3827" w:type="dxa"/>
              </w:tcPr>
            </w:tcPrChange>
          </w:tcPr>
          <w:p w14:paraId="42993199" w14:textId="77777777" w:rsidR="006A1CE4" w:rsidRPr="00E67E0D" w:rsidRDefault="006A1CE4" w:rsidP="00E7499B">
            <w:pPr>
              <w:pStyle w:val="TAL"/>
              <w:rPr>
                <w:lang w:eastAsia="ja-JP"/>
              </w:rPr>
            </w:pPr>
            <w:r w:rsidRPr="00E67E0D">
              <w:rPr>
                <w:lang w:eastAsia="ja-JP"/>
              </w:rPr>
              <w:t>Handover Notification</w:t>
            </w:r>
          </w:p>
        </w:tc>
        <w:tc>
          <w:tcPr>
            <w:tcW w:w="4712" w:type="dxa"/>
            <w:tcPrChange w:id="2405" w:author="Issam" w:date="2019-02-12T23:38:00Z">
              <w:tcPr>
                <w:tcW w:w="4712" w:type="dxa"/>
              </w:tcPr>
            </w:tcPrChange>
          </w:tcPr>
          <w:p w14:paraId="0A1080DE" w14:textId="77777777" w:rsidR="006A1CE4" w:rsidRPr="00E67E0D" w:rsidRDefault="006A1CE4" w:rsidP="00E7499B">
            <w:pPr>
              <w:pStyle w:val="TAL"/>
              <w:rPr>
                <w:lang w:eastAsia="ja-JP"/>
              </w:rPr>
            </w:pPr>
            <w:r w:rsidRPr="00E67E0D">
              <w:rPr>
                <w:lang w:eastAsia="ja-JP"/>
              </w:rPr>
              <w:t>HANDOVER NOTIFY</w:t>
            </w:r>
          </w:p>
        </w:tc>
      </w:tr>
      <w:tr w:rsidR="006A1CE4" w:rsidRPr="00E67E0D" w14:paraId="25195B90" w14:textId="77777777" w:rsidTr="00E7499B">
        <w:tblPrEx>
          <w:tblPrExChange w:id="2406" w:author="Issam" w:date="2019-02-12T23:38:00Z">
            <w:tblPrEx>
              <w:tblCellMar>
                <w:top w:w="0" w:type="dxa"/>
                <w:bottom w:w="0" w:type="dxa"/>
              </w:tblCellMar>
            </w:tblPrEx>
          </w:tblPrExChange>
        </w:tblPrEx>
        <w:trPr>
          <w:jc w:val="center"/>
          <w:trPrChange w:id="2407" w:author="Issam" w:date="2019-02-12T23:38:00Z">
            <w:trPr>
              <w:jc w:val="center"/>
            </w:trPr>
          </w:trPrChange>
        </w:trPr>
        <w:tc>
          <w:tcPr>
            <w:tcW w:w="3827" w:type="dxa"/>
            <w:tcPrChange w:id="2408" w:author="Issam" w:date="2019-02-12T23:38:00Z">
              <w:tcPr>
                <w:tcW w:w="3827" w:type="dxa"/>
              </w:tcPr>
            </w:tcPrChange>
          </w:tcPr>
          <w:p w14:paraId="6536DC35" w14:textId="77777777" w:rsidR="006A1CE4" w:rsidRPr="00E67E0D" w:rsidRDefault="006A1CE4" w:rsidP="00E7499B">
            <w:pPr>
              <w:pStyle w:val="TAL"/>
              <w:rPr>
                <w:lang w:eastAsia="ja-JP"/>
              </w:rPr>
            </w:pPr>
            <w:r w:rsidRPr="00E67E0D">
              <w:rPr>
                <w:lang w:eastAsia="ja-JP"/>
              </w:rPr>
              <w:t>Initial UE Message</w:t>
            </w:r>
          </w:p>
        </w:tc>
        <w:tc>
          <w:tcPr>
            <w:tcW w:w="4712" w:type="dxa"/>
            <w:tcPrChange w:id="2409" w:author="Issam" w:date="2019-02-12T23:38:00Z">
              <w:tcPr>
                <w:tcW w:w="4712" w:type="dxa"/>
              </w:tcPr>
            </w:tcPrChange>
          </w:tcPr>
          <w:p w14:paraId="04AABCCB" w14:textId="77777777" w:rsidR="006A1CE4" w:rsidRPr="00E67E0D" w:rsidRDefault="006A1CE4" w:rsidP="00E7499B">
            <w:pPr>
              <w:pStyle w:val="TAL"/>
              <w:rPr>
                <w:lang w:eastAsia="ja-JP"/>
              </w:rPr>
            </w:pPr>
            <w:r w:rsidRPr="00E67E0D">
              <w:rPr>
                <w:lang w:eastAsia="ja-JP"/>
              </w:rPr>
              <w:t>INITIAL UE MESSAGE</w:t>
            </w:r>
          </w:p>
        </w:tc>
      </w:tr>
      <w:tr w:rsidR="006A1CE4" w:rsidRPr="00E67E0D" w14:paraId="461E6156" w14:textId="77777777" w:rsidTr="00E7499B">
        <w:tblPrEx>
          <w:tblPrExChange w:id="2410" w:author="Issam" w:date="2019-02-12T23:38:00Z">
            <w:tblPrEx>
              <w:tblCellMar>
                <w:top w:w="0" w:type="dxa"/>
                <w:bottom w:w="0" w:type="dxa"/>
              </w:tblCellMar>
            </w:tblPrEx>
          </w:tblPrExChange>
        </w:tblPrEx>
        <w:trPr>
          <w:jc w:val="center"/>
          <w:trPrChange w:id="2411" w:author="Issam" w:date="2019-02-12T23:38:00Z">
            <w:trPr>
              <w:jc w:val="center"/>
            </w:trPr>
          </w:trPrChange>
        </w:trPr>
        <w:tc>
          <w:tcPr>
            <w:tcW w:w="3827" w:type="dxa"/>
            <w:tcPrChange w:id="2412" w:author="Issam" w:date="2019-02-12T23:38:00Z">
              <w:tcPr>
                <w:tcW w:w="3827" w:type="dxa"/>
              </w:tcPr>
            </w:tcPrChange>
          </w:tcPr>
          <w:p w14:paraId="58DA7668" w14:textId="77777777" w:rsidR="006A1CE4" w:rsidRPr="00E67E0D" w:rsidRDefault="006A1CE4" w:rsidP="00E7499B">
            <w:pPr>
              <w:pStyle w:val="TAL"/>
              <w:rPr>
                <w:lang w:eastAsia="ja-JP"/>
              </w:rPr>
            </w:pPr>
            <w:r w:rsidRPr="00E67E0D">
              <w:rPr>
                <w:lang w:eastAsia="ja-JP"/>
              </w:rPr>
              <w:t>NAS Non Delivery Indication</w:t>
            </w:r>
          </w:p>
        </w:tc>
        <w:tc>
          <w:tcPr>
            <w:tcW w:w="4712" w:type="dxa"/>
            <w:tcPrChange w:id="2413" w:author="Issam" w:date="2019-02-12T23:38:00Z">
              <w:tcPr>
                <w:tcW w:w="4712" w:type="dxa"/>
              </w:tcPr>
            </w:tcPrChange>
          </w:tcPr>
          <w:p w14:paraId="4FFD5E7A" w14:textId="77777777" w:rsidR="006A1CE4" w:rsidRPr="00E67E0D" w:rsidRDefault="006A1CE4" w:rsidP="00E7499B">
            <w:pPr>
              <w:pStyle w:val="TAL"/>
              <w:rPr>
                <w:lang w:eastAsia="ja-JP"/>
              </w:rPr>
            </w:pPr>
            <w:r w:rsidRPr="00E67E0D">
              <w:rPr>
                <w:lang w:eastAsia="ja-JP"/>
              </w:rPr>
              <w:t>NAS NON DELIVERY INDICATION</w:t>
            </w:r>
          </w:p>
        </w:tc>
      </w:tr>
      <w:tr w:rsidR="006A1CE4" w:rsidRPr="00E67E0D" w14:paraId="1718F089" w14:textId="77777777" w:rsidTr="00E7499B">
        <w:tblPrEx>
          <w:tblPrExChange w:id="2414" w:author="Issam" w:date="2019-02-12T23:38:00Z">
            <w:tblPrEx>
              <w:tblCellMar>
                <w:top w:w="0" w:type="dxa"/>
                <w:bottom w:w="0" w:type="dxa"/>
              </w:tblCellMar>
            </w:tblPrEx>
          </w:tblPrExChange>
        </w:tblPrEx>
        <w:trPr>
          <w:jc w:val="center"/>
          <w:trPrChange w:id="2415" w:author="Issam" w:date="2019-02-12T23:38:00Z">
            <w:trPr>
              <w:jc w:val="center"/>
            </w:trPr>
          </w:trPrChange>
        </w:trPr>
        <w:tc>
          <w:tcPr>
            <w:tcW w:w="3827" w:type="dxa"/>
            <w:tcPrChange w:id="2416" w:author="Issam" w:date="2019-02-12T23:38:00Z">
              <w:tcPr>
                <w:tcW w:w="3827" w:type="dxa"/>
              </w:tcPr>
            </w:tcPrChange>
          </w:tcPr>
          <w:p w14:paraId="1688F31E" w14:textId="77777777" w:rsidR="006A1CE4" w:rsidRPr="00E67E0D" w:rsidRDefault="006A1CE4" w:rsidP="00E7499B">
            <w:pPr>
              <w:pStyle w:val="TAL"/>
              <w:rPr>
                <w:lang w:eastAsia="ja-JP"/>
              </w:rPr>
            </w:pPr>
            <w:r w:rsidRPr="00E67E0D">
              <w:rPr>
                <w:lang w:eastAsia="ja-JP"/>
              </w:rPr>
              <w:t>Paging</w:t>
            </w:r>
          </w:p>
        </w:tc>
        <w:tc>
          <w:tcPr>
            <w:tcW w:w="4712" w:type="dxa"/>
            <w:tcPrChange w:id="2417" w:author="Issam" w:date="2019-02-12T23:38:00Z">
              <w:tcPr>
                <w:tcW w:w="4712" w:type="dxa"/>
              </w:tcPr>
            </w:tcPrChange>
          </w:tcPr>
          <w:p w14:paraId="1EE37555" w14:textId="77777777" w:rsidR="006A1CE4" w:rsidRPr="00E67E0D" w:rsidRDefault="006A1CE4" w:rsidP="00E7499B">
            <w:pPr>
              <w:pStyle w:val="TAL"/>
              <w:rPr>
                <w:lang w:eastAsia="ja-JP"/>
              </w:rPr>
            </w:pPr>
            <w:r w:rsidRPr="00E67E0D">
              <w:rPr>
                <w:lang w:eastAsia="ja-JP"/>
              </w:rPr>
              <w:t>PAGING</w:t>
            </w:r>
          </w:p>
        </w:tc>
      </w:tr>
      <w:tr w:rsidR="006A1CE4" w:rsidRPr="00E67E0D" w14:paraId="53F29825" w14:textId="77777777" w:rsidTr="00E7499B">
        <w:tblPrEx>
          <w:tblPrExChange w:id="2418" w:author="Issam" w:date="2019-02-12T23:38:00Z">
            <w:tblPrEx>
              <w:tblCellMar>
                <w:top w:w="0" w:type="dxa"/>
                <w:bottom w:w="0" w:type="dxa"/>
              </w:tblCellMar>
            </w:tblPrEx>
          </w:tblPrExChange>
        </w:tblPrEx>
        <w:trPr>
          <w:jc w:val="center"/>
          <w:trPrChange w:id="2419" w:author="Issam" w:date="2019-02-12T23:38:00Z">
            <w:trPr>
              <w:jc w:val="center"/>
            </w:trPr>
          </w:trPrChange>
        </w:trPr>
        <w:tc>
          <w:tcPr>
            <w:tcW w:w="3827" w:type="dxa"/>
            <w:tcPrChange w:id="2420" w:author="Issam" w:date="2019-02-12T23:38:00Z">
              <w:tcPr>
                <w:tcW w:w="3827" w:type="dxa"/>
              </w:tcPr>
            </w:tcPrChange>
          </w:tcPr>
          <w:p w14:paraId="32D06327" w14:textId="77777777" w:rsidR="006A1CE4" w:rsidRPr="00E67E0D" w:rsidRDefault="006A1CE4" w:rsidP="00E7499B">
            <w:pPr>
              <w:pStyle w:val="TAL"/>
              <w:rPr>
                <w:lang w:eastAsia="ja-JP"/>
              </w:rPr>
            </w:pPr>
            <w:r w:rsidRPr="00E67E0D">
              <w:rPr>
                <w:lang w:eastAsia="ja-JP"/>
              </w:rPr>
              <w:t>PDU Session Resource Notify</w:t>
            </w:r>
          </w:p>
        </w:tc>
        <w:tc>
          <w:tcPr>
            <w:tcW w:w="4712" w:type="dxa"/>
            <w:tcPrChange w:id="2421" w:author="Issam" w:date="2019-02-12T23:38:00Z">
              <w:tcPr>
                <w:tcW w:w="4712" w:type="dxa"/>
              </w:tcPr>
            </w:tcPrChange>
          </w:tcPr>
          <w:p w14:paraId="7F78AF86" w14:textId="77777777" w:rsidR="006A1CE4" w:rsidRPr="00E67E0D" w:rsidRDefault="006A1CE4" w:rsidP="00E7499B">
            <w:pPr>
              <w:pStyle w:val="TAL"/>
              <w:rPr>
                <w:lang w:eastAsia="ja-JP"/>
              </w:rPr>
            </w:pPr>
            <w:r w:rsidRPr="00E67E0D">
              <w:rPr>
                <w:lang w:eastAsia="ja-JP"/>
              </w:rPr>
              <w:t>PDU SESSION RESOURCE NOTIFY</w:t>
            </w:r>
          </w:p>
        </w:tc>
      </w:tr>
      <w:tr w:rsidR="006A1CE4" w:rsidRPr="00E67E0D" w14:paraId="3E05B253" w14:textId="77777777" w:rsidTr="00E7499B">
        <w:tblPrEx>
          <w:tblPrExChange w:id="2422" w:author="Issam" w:date="2019-02-12T23:38:00Z">
            <w:tblPrEx>
              <w:tblCellMar>
                <w:top w:w="0" w:type="dxa"/>
                <w:bottom w:w="0" w:type="dxa"/>
              </w:tblCellMar>
            </w:tblPrEx>
          </w:tblPrExChange>
        </w:tblPrEx>
        <w:trPr>
          <w:jc w:val="center"/>
          <w:trPrChange w:id="2423" w:author="Issam" w:date="2019-02-12T23:38:00Z">
            <w:trPr>
              <w:jc w:val="center"/>
            </w:trPr>
          </w:trPrChange>
        </w:trPr>
        <w:tc>
          <w:tcPr>
            <w:tcW w:w="3827" w:type="dxa"/>
            <w:tcPrChange w:id="2424" w:author="Issam" w:date="2019-02-12T23:38:00Z">
              <w:tcPr>
                <w:tcW w:w="3827" w:type="dxa"/>
              </w:tcPr>
            </w:tcPrChange>
          </w:tcPr>
          <w:p w14:paraId="1CC3B602" w14:textId="77777777" w:rsidR="006A1CE4" w:rsidRPr="00E67E0D" w:rsidRDefault="006A1CE4" w:rsidP="00E7499B">
            <w:pPr>
              <w:pStyle w:val="TAL"/>
              <w:rPr>
                <w:lang w:eastAsia="ja-JP"/>
              </w:rPr>
            </w:pPr>
            <w:r w:rsidRPr="00E67E0D">
              <w:rPr>
                <w:lang w:eastAsia="ja-JP"/>
              </w:rPr>
              <w:t>Reroute NAS Request</w:t>
            </w:r>
          </w:p>
        </w:tc>
        <w:tc>
          <w:tcPr>
            <w:tcW w:w="4712" w:type="dxa"/>
            <w:tcPrChange w:id="2425" w:author="Issam" w:date="2019-02-12T23:38:00Z">
              <w:tcPr>
                <w:tcW w:w="4712" w:type="dxa"/>
              </w:tcPr>
            </w:tcPrChange>
          </w:tcPr>
          <w:p w14:paraId="1B2A3A27" w14:textId="77777777" w:rsidR="006A1CE4" w:rsidRPr="00E67E0D" w:rsidRDefault="006A1CE4" w:rsidP="00E7499B">
            <w:pPr>
              <w:pStyle w:val="TAL"/>
              <w:rPr>
                <w:lang w:eastAsia="ja-JP"/>
              </w:rPr>
            </w:pPr>
            <w:r w:rsidRPr="00E67E0D">
              <w:rPr>
                <w:lang w:eastAsia="ja-JP"/>
              </w:rPr>
              <w:t>REROUTE NAS REQUEST</w:t>
            </w:r>
          </w:p>
        </w:tc>
      </w:tr>
      <w:tr w:rsidR="006A1CE4" w:rsidRPr="00E67E0D" w14:paraId="28B7AFDD" w14:textId="77777777" w:rsidTr="00E7499B">
        <w:tblPrEx>
          <w:tblPrExChange w:id="2426" w:author="Issam" w:date="2019-02-12T23:38:00Z">
            <w:tblPrEx>
              <w:tblCellMar>
                <w:top w:w="0" w:type="dxa"/>
                <w:bottom w:w="0" w:type="dxa"/>
              </w:tblCellMar>
            </w:tblPrEx>
          </w:tblPrExChange>
        </w:tblPrEx>
        <w:trPr>
          <w:jc w:val="center"/>
          <w:trPrChange w:id="2427" w:author="Issam" w:date="2019-02-12T23:38:00Z">
            <w:trPr>
              <w:jc w:val="center"/>
            </w:trPr>
          </w:trPrChange>
        </w:trPr>
        <w:tc>
          <w:tcPr>
            <w:tcW w:w="3827" w:type="dxa"/>
            <w:tcBorders>
              <w:top w:val="single" w:sz="6" w:space="0" w:color="auto"/>
              <w:left w:val="single" w:sz="6" w:space="0" w:color="auto"/>
              <w:bottom w:val="single" w:sz="6" w:space="0" w:color="auto"/>
              <w:right w:val="single" w:sz="6" w:space="0" w:color="auto"/>
            </w:tcBorders>
            <w:tcPrChange w:id="2428" w:author="Issam" w:date="2019-02-12T23:38:00Z">
              <w:tcPr>
                <w:tcW w:w="3827" w:type="dxa"/>
                <w:tcBorders>
                  <w:top w:val="single" w:sz="6" w:space="0" w:color="auto"/>
                  <w:left w:val="single" w:sz="6" w:space="0" w:color="auto"/>
                  <w:bottom w:val="single" w:sz="6" w:space="0" w:color="auto"/>
                  <w:right w:val="single" w:sz="6" w:space="0" w:color="auto"/>
                </w:tcBorders>
              </w:tcPr>
            </w:tcPrChange>
          </w:tcPr>
          <w:p w14:paraId="7B96F0EA" w14:textId="77777777" w:rsidR="006A1CE4" w:rsidRPr="00E67E0D" w:rsidRDefault="006A1CE4" w:rsidP="00E7499B">
            <w:pPr>
              <w:pStyle w:val="TAL"/>
              <w:rPr>
                <w:lang w:eastAsia="ja-JP"/>
              </w:rPr>
            </w:pPr>
            <w:r w:rsidRPr="00E67E0D">
              <w:rPr>
                <w:lang w:eastAsia="ja-JP"/>
              </w:rPr>
              <w:t>UE Context Release Request</w:t>
            </w:r>
          </w:p>
        </w:tc>
        <w:tc>
          <w:tcPr>
            <w:tcW w:w="4712" w:type="dxa"/>
            <w:tcBorders>
              <w:top w:val="single" w:sz="6" w:space="0" w:color="auto"/>
              <w:left w:val="single" w:sz="6" w:space="0" w:color="auto"/>
              <w:bottom w:val="single" w:sz="6" w:space="0" w:color="auto"/>
              <w:right w:val="single" w:sz="6" w:space="0" w:color="auto"/>
            </w:tcBorders>
            <w:tcPrChange w:id="2429" w:author="Issam" w:date="2019-02-12T23:38:00Z">
              <w:tcPr>
                <w:tcW w:w="4712" w:type="dxa"/>
                <w:tcBorders>
                  <w:top w:val="single" w:sz="6" w:space="0" w:color="auto"/>
                  <w:left w:val="single" w:sz="6" w:space="0" w:color="auto"/>
                  <w:bottom w:val="single" w:sz="6" w:space="0" w:color="auto"/>
                  <w:right w:val="single" w:sz="6" w:space="0" w:color="auto"/>
                </w:tcBorders>
              </w:tcPr>
            </w:tcPrChange>
          </w:tcPr>
          <w:p w14:paraId="68A54E3F" w14:textId="77777777" w:rsidR="006A1CE4" w:rsidRPr="00E67E0D" w:rsidRDefault="006A1CE4" w:rsidP="00E7499B">
            <w:pPr>
              <w:pStyle w:val="TAL"/>
              <w:rPr>
                <w:lang w:eastAsia="ja-JP"/>
              </w:rPr>
            </w:pPr>
            <w:r w:rsidRPr="00E67E0D">
              <w:rPr>
                <w:lang w:eastAsia="ja-JP"/>
              </w:rPr>
              <w:t>UE CONTEXT RELEASE REQUEST</w:t>
            </w:r>
          </w:p>
        </w:tc>
      </w:tr>
      <w:tr w:rsidR="006A1CE4" w:rsidRPr="00E67E0D" w14:paraId="62D9F831" w14:textId="77777777" w:rsidTr="00E7499B">
        <w:tblPrEx>
          <w:tblPrExChange w:id="2430" w:author="Issam" w:date="2019-02-12T23:38:00Z">
            <w:tblPrEx>
              <w:tblCellMar>
                <w:top w:w="0" w:type="dxa"/>
                <w:bottom w:w="0" w:type="dxa"/>
              </w:tblCellMar>
            </w:tblPrEx>
          </w:tblPrExChange>
        </w:tblPrEx>
        <w:trPr>
          <w:jc w:val="center"/>
          <w:trPrChange w:id="2431" w:author="Issam" w:date="2019-02-12T23:38:00Z">
            <w:trPr>
              <w:jc w:val="center"/>
            </w:trPr>
          </w:trPrChange>
        </w:trPr>
        <w:tc>
          <w:tcPr>
            <w:tcW w:w="3827" w:type="dxa"/>
            <w:tcPrChange w:id="2432" w:author="Issam" w:date="2019-02-12T23:38:00Z">
              <w:tcPr>
                <w:tcW w:w="3827" w:type="dxa"/>
              </w:tcPr>
            </w:tcPrChange>
          </w:tcPr>
          <w:p w14:paraId="29E2771F" w14:textId="77777777" w:rsidR="006A1CE4" w:rsidRPr="00E67E0D" w:rsidRDefault="006A1CE4" w:rsidP="00E7499B">
            <w:pPr>
              <w:pStyle w:val="TAL"/>
              <w:rPr>
                <w:lang w:eastAsia="ja-JP"/>
              </w:rPr>
            </w:pPr>
            <w:r w:rsidRPr="00E67E0D">
              <w:rPr>
                <w:lang w:eastAsia="ja-JP"/>
              </w:rPr>
              <w:t>Uplink NAS Transport</w:t>
            </w:r>
          </w:p>
        </w:tc>
        <w:tc>
          <w:tcPr>
            <w:tcW w:w="4712" w:type="dxa"/>
            <w:tcPrChange w:id="2433" w:author="Issam" w:date="2019-02-12T23:38:00Z">
              <w:tcPr>
                <w:tcW w:w="4712" w:type="dxa"/>
              </w:tcPr>
            </w:tcPrChange>
          </w:tcPr>
          <w:p w14:paraId="70009ED3" w14:textId="77777777" w:rsidR="006A1CE4" w:rsidRPr="00E67E0D" w:rsidRDefault="006A1CE4" w:rsidP="00E7499B">
            <w:pPr>
              <w:pStyle w:val="TAL"/>
              <w:rPr>
                <w:lang w:eastAsia="ja-JP"/>
              </w:rPr>
            </w:pPr>
            <w:r w:rsidRPr="00E67E0D">
              <w:rPr>
                <w:lang w:eastAsia="ja-JP"/>
              </w:rPr>
              <w:t>UPLINK NAS TRANSPORT</w:t>
            </w:r>
          </w:p>
        </w:tc>
      </w:tr>
      <w:tr w:rsidR="006A1CE4" w:rsidRPr="00E67E0D" w14:paraId="0BE74D65" w14:textId="77777777" w:rsidTr="00E7499B">
        <w:tblPrEx>
          <w:tblPrExChange w:id="2434" w:author="Issam" w:date="2019-02-12T23:38:00Z">
            <w:tblPrEx>
              <w:tblCellMar>
                <w:top w:w="0" w:type="dxa"/>
                <w:bottom w:w="0" w:type="dxa"/>
              </w:tblCellMar>
            </w:tblPrEx>
          </w:tblPrExChange>
        </w:tblPrEx>
        <w:trPr>
          <w:jc w:val="center"/>
          <w:trPrChange w:id="2435" w:author="Issam" w:date="2019-02-12T23:38:00Z">
            <w:trPr>
              <w:jc w:val="center"/>
            </w:trPr>
          </w:trPrChange>
        </w:trPr>
        <w:tc>
          <w:tcPr>
            <w:tcW w:w="3827" w:type="dxa"/>
            <w:tcPrChange w:id="2436" w:author="Issam" w:date="2019-02-12T23:38:00Z">
              <w:tcPr>
                <w:tcW w:w="3827" w:type="dxa"/>
              </w:tcPr>
            </w:tcPrChange>
          </w:tcPr>
          <w:p w14:paraId="5F134D3C" w14:textId="77777777" w:rsidR="006A1CE4" w:rsidRPr="00E67E0D" w:rsidRDefault="006A1CE4" w:rsidP="00E7499B">
            <w:pPr>
              <w:pStyle w:val="TAL"/>
              <w:rPr>
                <w:lang w:eastAsia="ja-JP"/>
              </w:rPr>
            </w:pPr>
            <w:r w:rsidRPr="00E67E0D">
              <w:rPr>
                <w:szCs w:val="18"/>
              </w:rPr>
              <w:t>AMF Status Indication</w:t>
            </w:r>
          </w:p>
        </w:tc>
        <w:tc>
          <w:tcPr>
            <w:tcW w:w="4712" w:type="dxa"/>
            <w:tcPrChange w:id="2437" w:author="Issam" w:date="2019-02-12T23:38:00Z">
              <w:tcPr>
                <w:tcW w:w="4712" w:type="dxa"/>
              </w:tcPr>
            </w:tcPrChange>
          </w:tcPr>
          <w:p w14:paraId="0286E40C" w14:textId="77777777" w:rsidR="006A1CE4" w:rsidRPr="00E67E0D" w:rsidRDefault="006A1CE4" w:rsidP="00E7499B">
            <w:pPr>
              <w:pStyle w:val="TAL"/>
              <w:rPr>
                <w:lang w:eastAsia="ja-JP"/>
              </w:rPr>
            </w:pPr>
            <w:r w:rsidRPr="00E67E0D">
              <w:rPr>
                <w:szCs w:val="18"/>
              </w:rPr>
              <w:t>AMF STATUS INDICATION</w:t>
            </w:r>
          </w:p>
        </w:tc>
      </w:tr>
      <w:tr w:rsidR="006A1CE4" w:rsidRPr="00E67E0D" w14:paraId="546239A0" w14:textId="77777777" w:rsidTr="00E7499B">
        <w:tblPrEx>
          <w:tblPrExChange w:id="2438" w:author="Issam" w:date="2019-02-12T23:38:00Z">
            <w:tblPrEx>
              <w:tblCellMar>
                <w:top w:w="0" w:type="dxa"/>
                <w:bottom w:w="0" w:type="dxa"/>
              </w:tblCellMar>
            </w:tblPrEx>
          </w:tblPrExChange>
        </w:tblPrEx>
        <w:trPr>
          <w:jc w:val="center"/>
          <w:trPrChange w:id="2439" w:author="Issam" w:date="2019-02-12T23:38:00Z">
            <w:trPr>
              <w:jc w:val="center"/>
            </w:trPr>
          </w:trPrChange>
        </w:trPr>
        <w:tc>
          <w:tcPr>
            <w:tcW w:w="3827" w:type="dxa"/>
            <w:tcPrChange w:id="2440" w:author="Issam" w:date="2019-02-12T23:38:00Z">
              <w:tcPr>
                <w:tcW w:w="3827" w:type="dxa"/>
              </w:tcPr>
            </w:tcPrChange>
          </w:tcPr>
          <w:p w14:paraId="4390D58A" w14:textId="77777777" w:rsidR="006A1CE4" w:rsidRPr="00E67E0D" w:rsidRDefault="006A1CE4" w:rsidP="00E7499B">
            <w:pPr>
              <w:pStyle w:val="TAL"/>
              <w:rPr>
                <w:szCs w:val="18"/>
              </w:rPr>
            </w:pPr>
            <w:r w:rsidRPr="00E67E0D">
              <w:rPr>
                <w:rFonts w:eastAsia="Malgun Gothic" w:cs="Arial"/>
                <w:lang w:eastAsia="ja-JP"/>
              </w:rPr>
              <w:t>PWS Restart Indication</w:t>
            </w:r>
          </w:p>
        </w:tc>
        <w:tc>
          <w:tcPr>
            <w:tcW w:w="4712" w:type="dxa"/>
            <w:tcPrChange w:id="2441" w:author="Issam" w:date="2019-02-12T23:38:00Z">
              <w:tcPr>
                <w:tcW w:w="4712" w:type="dxa"/>
              </w:tcPr>
            </w:tcPrChange>
          </w:tcPr>
          <w:p w14:paraId="265CE24C" w14:textId="77777777" w:rsidR="006A1CE4" w:rsidRPr="00E67E0D" w:rsidRDefault="006A1CE4" w:rsidP="00E7499B">
            <w:pPr>
              <w:pStyle w:val="TAL"/>
              <w:rPr>
                <w:szCs w:val="18"/>
              </w:rPr>
            </w:pPr>
            <w:r w:rsidRPr="00E67E0D">
              <w:rPr>
                <w:rFonts w:eastAsia="Malgun Gothic" w:cs="Arial"/>
                <w:lang w:eastAsia="ja-JP"/>
              </w:rPr>
              <w:t>PWS RESTART INDICATION</w:t>
            </w:r>
          </w:p>
        </w:tc>
      </w:tr>
      <w:tr w:rsidR="006A1CE4" w:rsidRPr="00E67E0D" w14:paraId="278F1826" w14:textId="77777777" w:rsidTr="00E7499B">
        <w:tblPrEx>
          <w:tblPrExChange w:id="2442" w:author="Issam" w:date="2019-02-12T23:38:00Z">
            <w:tblPrEx>
              <w:tblCellMar>
                <w:top w:w="0" w:type="dxa"/>
                <w:bottom w:w="0" w:type="dxa"/>
              </w:tblCellMar>
            </w:tblPrEx>
          </w:tblPrExChange>
        </w:tblPrEx>
        <w:trPr>
          <w:jc w:val="center"/>
          <w:trPrChange w:id="2443" w:author="Issam" w:date="2019-02-12T23:38:00Z">
            <w:trPr>
              <w:jc w:val="center"/>
            </w:trPr>
          </w:trPrChange>
        </w:trPr>
        <w:tc>
          <w:tcPr>
            <w:tcW w:w="3827" w:type="dxa"/>
            <w:tcPrChange w:id="2444" w:author="Issam" w:date="2019-02-12T23:38:00Z">
              <w:tcPr>
                <w:tcW w:w="3827" w:type="dxa"/>
              </w:tcPr>
            </w:tcPrChange>
          </w:tcPr>
          <w:p w14:paraId="57499BEB" w14:textId="77777777" w:rsidR="006A1CE4" w:rsidRPr="00E67E0D" w:rsidRDefault="006A1CE4" w:rsidP="00E7499B">
            <w:pPr>
              <w:pStyle w:val="TAL"/>
              <w:rPr>
                <w:szCs w:val="18"/>
              </w:rPr>
            </w:pPr>
            <w:r w:rsidRPr="00E67E0D">
              <w:rPr>
                <w:rFonts w:eastAsia="Malgun Gothic" w:cs="Arial"/>
                <w:lang w:eastAsia="ja-JP"/>
              </w:rPr>
              <w:t>PWS Failure Indication</w:t>
            </w:r>
          </w:p>
        </w:tc>
        <w:tc>
          <w:tcPr>
            <w:tcW w:w="4712" w:type="dxa"/>
            <w:tcPrChange w:id="2445" w:author="Issam" w:date="2019-02-12T23:38:00Z">
              <w:tcPr>
                <w:tcW w:w="4712" w:type="dxa"/>
              </w:tcPr>
            </w:tcPrChange>
          </w:tcPr>
          <w:p w14:paraId="3DEF7CAF" w14:textId="77777777" w:rsidR="006A1CE4" w:rsidRPr="00E67E0D" w:rsidRDefault="006A1CE4" w:rsidP="00E7499B">
            <w:pPr>
              <w:pStyle w:val="TAL"/>
              <w:rPr>
                <w:szCs w:val="18"/>
              </w:rPr>
            </w:pPr>
            <w:r w:rsidRPr="00E67E0D">
              <w:rPr>
                <w:rFonts w:eastAsia="Malgun Gothic" w:cs="Arial"/>
                <w:lang w:eastAsia="ja-JP"/>
              </w:rPr>
              <w:t>PWS FAILURE INDICATION</w:t>
            </w:r>
          </w:p>
        </w:tc>
      </w:tr>
      <w:tr w:rsidR="006A1CE4" w:rsidRPr="00E67E0D" w14:paraId="08F74501" w14:textId="77777777" w:rsidTr="00E7499B">
        <w:tblPrEx>
          <w:tblPrExChange w:id="2446" w:author="Issam" w:date="2019-02-12T23:38:00Z">
            <w:tblPrEx>
              <w:tblCellMar>
                <w:top w:w="0" w:type="dxa"/>
                <w:bottom w:w="0" w:type="dxa"/>
              </w:tblCellMar>
            </w:tblPrEx>
          </w:tblPrExChange>
        </w:tblPrEx>
        <w:trPr>
          <w:jc w:val="center"/>
          <w:trPrChange w:id="2447" w:author="Issam" w:date="2019-02-12T23:38:00Z">
            <w:trPr>
              <w:jc w:val="center"/>
            </w:trPr>
          </w:trPrChange>
        </w:trPr>
        <w:tc>
          <w:tcPr>
            <w:tcW w:w="3827" w:type="dxa"/>
            <w:tcPrChange w:id="2448" w:author="Issam" w:date="2019-02-12T23:38:00Z">
              <w:tcPr>
                <w:tcW w:w="3827" w:type="dxa"/>
              </w:tcPr>
            </w:tcPrChange>
          </w:tcPr>
          <w:p w14:paraId="379E23BA" w14:textId="77777777" w:rsidR="006A1CE4" w:rsidRPr="00E67E0D" w:rsidRDefault="006A1CE4" w:rsidP="00E7499B">
            <w:pPr>
              <w:pStyle w:val="TAL"/>
              <w:rPr>
                <w:szCs w:val="18"/>
              </w:rPr>
            </w:pPr>
            <w:r w:rsidRPr="00E67E0D">
              <w:t>Downlink UE Associated NRPPa Transport</w:t>
            </w:r>
          </w:p>
        </w:tc>
        <w:tc>
          <w:tcPr>
            <w:tcW w:w="4712" w:type="dxa"/>
            <w:tcPrChange w:id="2449" w:author="Issam" w:date="2019-02-12T23:38:00Z">
              <w:tcPr>
                <w:tcW w:w="4712" w:type="dxa"/>
              </w:tcPr>
            </w:tcPrChange>
          </w:tcPr>
          <w:p w14:paraId="48CD59B5" w14:textId="77777777" w:rsidR="006A1CE4" w:rsidRPr="00E67E0D" w:rsidRDefault="006A1CE4" w:rsidP="00E7499B">
            <w:pPr>
              <w:pStyle w:val="TAL"/>
              <w:rPr>
                <w:szCs w:val="18"/>
              </w:rPr>
            </w:pPr>
            <w:r w:rsidRPr="00E67E0D">
              <w:t>DOWNLINK UE ASSOCIATED NRPPA TRANSPORT</w:t>
            </w:r>
          </w:p>
        </w:tc>
      </w:tr>
      <w:tr w:rsidR="006A1CE4" w:rsidRPr="00E67E0D" w14:paraId="79886A9D" w14:textId="77777777" w:rsidTr="00E7499B">
        <w:tblPrEx>
          <w:tblPrExChange w:id="2450" w:author="Issam" w:date="2019-02-12T23:38:00Z">
            <w:tblPrEx>
              <w:tblCellMar>
                <w:top w:w="0" w:type="dxa"/>
                <w:bottom w:w="0" w:type="dxa"/>
              </w:tblCellMar>
            </w:tblPrEx>
          </w:tblPrExChange>
        </w:tblPrEx>
        <w:trPr>
          <w:jc w:val="center"/>
          <w:trPrChange w:id="2451" w:author="Issam" w:date="2019-02-12T23:38:00Z">
            <w:trPr>
              <w:jc w:val="center"/>
            </w:trPr>
          </w:trPrChange>
        </w:trPr>
        <w:tc>
          <w:tcPr>
            <w:tcW w:w="3827" w:type="dxa"/>
            <w:tcPrChange w:id="2452" w:author="Issam" w:date="2019-02-12T23:38:00Z">
              <w:tcPr>
                <w:tcW w:w="3827" w:type="dxa"/>
              </w:tcPr>
            </w:tcPrChange>
          </w:tcPr>
          <w:p w14:paraId="111EFF73" w14:textId="77777777" w:rsidR="006A1CE4" w:rsidRPr="00E67E0D" w:rsidRDefault="006A1CE4" w:rsidP="00E7499B">
            <w:pPr>
              <w:pStyle w:val="TAL"/>
              <w:rPr>
                <w:szCs w:val="18"/>
              </w:rPr>
            </w:pPr>
            <w:r w:rsidRPr="00E67E0D">
              <w:t>Uplink UE Associated NRPPa Transport</w:t>
            </w:r>
          </w:p>
        </w:tc>
        <w:tc>
          <w:tcPr>
            <w:tcW w:w="4712" w:type="dxa"/>
            <w:tcPrChange w:id="2453" w:author="Issam" w:date="2019-02-12T23:38:00Z">
              <w:tcPr>
                <w:tcW w:w="4712" w:type="dxa"/>
              </w:tcPr>
            </w:tcPrChange>
          </w:tcPr>
          <w:p w14:paraId="6D3A8836" w14:textId="77777777" w:rsidR="006A1CE4" w:rsidRPr="00E67E0D" w:rsidRDefault="006A1CE4" w:rsidP="00E7499B">
            <w:pPr>
              <w:pStyle w:val="TAL"/>
              <w:rPr>
                <w:szCs w:val="18"/>
              </w:rPr>
            </w:pPr>
            <w:r w:rsidRPr="00E67E0D">
              <w:t>UPLINK UE ASSOCIATED NRPPA TRANSPORT</w:t>
            </w:r>
          </w:p>
        </w:tc>
      </w:tr>
      <w:tr w:rsidR="006A1CE4" w:rsidRPr="00E67E0D" w14:paraId="66700130" w14:textId="77777777" w:rsidTr="00E7499B">
        <w:tblPrEx>
          <w:tblPrExChange w:id="2454" w:author="Issam" w:date="2019-02-12T23:38:00Z">
            <w:tblPrEx>
              <w:tblCellMar>
                <w:top w:w="0" w:type="dxa"/>
                <w:bottom w:w="0" w:type="dxa"/>
              </w:tblCellMar>
            </w:tblPrEx>
          </w:tblPrExChange>
        </w:tblPrEx>
        <w:trPr>
          <w:jc w:val="center"/>
          <w:trPrChange w:id="2455" w:author="Issam" w:date="2019-02-12T23:38:00Z">
            <w:trPr>
              <w:jc w:val="center"/>
            </w:trPr>
          </w:trPrChange>
        </w:trPr>
        <w:tc>
          <w:tcPr>
            <w:tcW w:w="3827" w:type="dxa"/>
            <w:tcPrChange w:id="2456" w:author="Issam" w:date="2019-02-12T23:38:00Z">
              <w:tcPr>
                <w:tcW w:w="3827" w:type="dxa"/>
              </w:tcPr>
            </w:tcPrChange>
          </w:tcPr>
          <w:p w14:paraId="016EF190" w14:textId="77777777" w:rsidR="006A1CE4" w:rsidRPr="00E67E0D" w:rsidRDefault="006A1CE4" w:rsidP="00E7499B">
            <w:pPr>
              <w:pStyle w:val="TAL"/>
              <w:rPr>
                <w:szCs w:val="18"/>
              </w:rPr>
            </w:pPr>
            <w:r w:rsidRPr="00E67E0D">
              <w:t>Downlink Non UE Associated NRPPa Transport</w:t>
            </w:r>
          </w:p>
        </w:tc>
        <w:tc>
          <w:tcPr>
            <w:tcW w:w="4712" w:type="dxa"/>
            <w:tcPrChange w:id="2457" w:author="Issam" w:date="2019-02-12T23:38:00Z">
              <w:tcPr>
                <w:tcW w:w="4712" w:type="dxa"/>
              </w:tcPr>
            </w:tcPrChange>
          </w:tcPr>
          <w:p w14:paraId="1835E3C7" w14:textId="77777777" w:rsidR="006A1CE4" w:rsidRPr="00E67E0D" w:rsidRDefault="006A1CE4" w:rsidP="00E7499B">
            <w:pPr>
              <w:pStyle w:val="TAL"/>
              <w:rPr>
                <w:szCs w:val="18"/>
              </w:rPr>
            </w:pPr>
            <w:r w:rsidRPr="00E67E0D">
              <w:t>DOWNLINK NON UE ASSOCIATED NRPPA TRANSPORT</w:t>
            </w:r>
          </w:p>
        </w:tc>
      </w:tr>
      <w:tr w:rsidR="006A1CE4" w:rsidRPr="00E67E0D" w14:paraId="48067D90" w14:textId="77777777" w:rsidTr="00E7499B">
        <w:tblPrEx>
          <w:tblPrExChange w:id="2458" w:author="Issam" w:date="2019-02-12T23:38:00Z">
            <w:tblPrEx>
              <w:tblCellMar>
                <w:top w:w="0" w:type="dxa"/>
                <w:bottom w:w="0" w:type="dxa"/>
              </w:tblCellMar>
            </w:tblPrEx>
          </w:tblPrExChange>
        </w:tblPrEx>
        <w:trPr>
          <w:jc w:val="center"/>
          <w:trPrChange w:id="2459" w:author="Issam" w:date="2019-02-12T23:38:00Z">
            <w:trPr>
              <w:jc w:val="center"/>
            </w:trPr>
          </w:trPrChange>
        </w:trPr>
        <w:tc>
          <w:tcPr>
            <w:tcW w:w="3827" w:type="dxa"/>
            <w:tcPrChange w:id="2460" w:author="Issam" w:date="2019-02-12T23:38:00Z">
              <w:tcPr>
                <w:tcW w:w="3827" w:type="dxa"/>
              </w:tcPr>
            </w:tcPrChange>
          </w:tcPr>
          <w:p w14:paraId="71EA871B" w14:textId="77777777" w:rsidR="006A1CE4" w:rsidRPr="00E67E0D" w:rsidRDefault="006A1CE4" w:rsidP="00E7499B">
            <w:pPr>
              <w:pStyle w:val="TAL"/>
              <w:rPr>
                <w:szCs w:val="18"/>
              </w:rPr>
            </w:pPr>
            <w:r w:rsidRPr="00E67E0D">
              <w:t>Uplink Non UE Associated NRPPa Transport</w:t>
            </w:r>
          </w:p>
        </w:tc>
        <w:tc>
          <w:tcPr>
            <w:tcW w:w="4712" w:type="dxa"/>
            <w:tcPrChange w:id="2461" w:author="Issam" w:date="2019-02-12T23:38:00Z">
              <w:tcPr>
                <w:tcW w:w="4712" w:type="dxa"/>
              </w:tcPr>
            </w:tcPrChange>
          </w:tcPr>
          <w:p w14:paraId="4D4E1849" w14:textId="77777777" w:rsidR="006A1CE4" w:rsidRPr="00E67E0D" w:rsidRDefault="006A1CE4" w:rsidP="00E7499B">
            <w:pPr>
              <w:pStyle w:val="TAL"/>
              <w:rPr>
                <w:szCs w:val="18"/>
              </w:rPr>
            </w:pPr>
            <w:r w:rsidRPr="00E67E0D">
              <w:t>UPLINK NON UE ASSOCIATED NRPPA TRANSPORT</w:t>
            </w:r>
          </w:p>
        </w:tc>
      </w:tr>
      <w:tr w:rsidR="006A1CE4" w:rsidRPr="00E67E0D" w14:paraId="42E59A6C" w14:textId="77777777" w:rsidTr="00E7499B">
        <w:tblPrEx>
          <w:tblPrExChange w:id="2462" w:author="Issam" w:date="2019-02-12T23:38:00Z">
            <w:tblPrEx>
              <w:tblCellMar>
                <w:top w:w="0" w:type="dxa"/>
                <w:bottom w:w="0" w:type="dxa"/>
              </w:tblCellMar>
            </w:tblPrEx>
          </w:tblPrExChange>
        </w:tblPrEx>
        <w:trPr>
          <w:jc w:val="center"/>
          <w:trPrChange w:id="2463" w:author="Issam" w:date="2019-02-12T23:38:00Z">
            <w:trPr>
              <w:jc w:val="center"/>
            </w:trPr>
          </w:trPrChange>
        </w:trPr>
        <w:tc>
          <w:tcPr>
            <w:tcW w:w="3827" w:type="dxa"/>
            <w:tcPrChange w:id="2464" w:author="Issam" w:date="2019-02-12T23:38:00Z">
              <w:tcPr>
                <w:tcW w:w="3827" w:type="dxa"/>
              </w:tcPr>
            </w:tcPrChange>
          </w:tcPr>
          <w:p w14:paraId="3C0BDD5F" w14:textId="77777777" w:rsidR="006A1CE4" w:rsidRPr="00E67E0D" w:rsidRDefault="006A1CE4" w:rsidP="00E7499B">
            <w:pPr>
              <w:pStyle w:val="TAL"/>
            </w:pPr>
            <w:r w:rsidRPr="00E67E0D">
              <w:rPr>
                <w:lang w:eastAsia="ja-JP"/>
              </w:rPr>
              <w:t>Trace Start</w:t>
            </w:r>
          </w:p>
        </w:tc>
        <w:tc>
          <w:tcPr>
            <w:tcW w:w="4712" w:type="dxa"/>
            <w:tcPrChange w:id="2465" w:author="Issam" w:date="2019-02-12T23:38:00Z">
              <w:tcPr>
                <w:tcW w:w="4712" w:type="dxa"/>
              </w:tcPr>
            </w:tcPrChange>
          </w:tcPr>
          <w:p w14:paraId="2E385A1B" w14:textId="77777777" w:rsidR="006A1CE4" w:rsidRPr="00E67E0D" w:rsidRDefault="006A1CE4" w:rsidP="00E7499B">
            <w:pPr>
              <w:pStyle w:val="TAL"/>
            </w:pPr>
            <w:r w:rsidRPr="00E67E0D">
              <w:rPr>
                <w:lang w:eastAsia="ja-JP"/>
              </w:rPr>
              <w:t>TRACE START</w:t>
            </w:r>
          </w:p>
        </w:tc>
      </w:tr>
      <w:tr w:rsidR="006A1CE4" w:rsidRPr="00E67E0D" w14:paraId="42FC797F" w14:textId="77777777" w:rsidTr="00E7499B">
        <w:tblPrEx>
          <w:tblPrExChange w:id="2466" w:author="Issam" w:date="2019-02-12T23:38:00Z">
            <w:tblPrEx>
              <w:tblCellMar>
                <w:top w:w="0" w:type="dxa"/>
                <w:bottom w:w="0" w:type="dxa"/>
              </w:tblCellMar>
            </w:tblPrEx>
          </w:tblPrExChange>
        </w:tblPrEx>
        <w:trPr>
          <w:jc w:val="center"/>
          <w:trPrChange w:id="2467" w:author="Issam" w:date="2019-02-12T23:38:00Z">
            <w:trPr>
              <w:jc w:val="center"/>
            </w:trPr>
          </w:trPrChange>
        </w:trPr>
        <w:tc>
          <w:tcPr>
            <w:tcW w:w="3827" w:type="dxa"/>
            <w:tcPrChange w:id="2468" w:author="Issam" w:date="2019-02-12T23:38:00Z">
              <w:tcPr>
                <w:tcW w:w="3827" w:type="dxa"/>
              </w:tcPr>
            </w:tcPrChange>
          </w:tcPr>
          <w:p w14:paraId="7D61E830" w14:textId="77777777" w:rsidR="006A1CE4" w:rsidRPr="00E67E0D" w:rsidRDefault="006A1CE4" w:rsidP="00E7499B">
            <w:pPr>
              <w:pStyle w:val="TAL"/>
            </w:pPr>
            <w:r w:rsidRPr="00E67E0D">
              <w:rPr>
                <w:lang w:eastAsia="ja-JP"/>
              </w:rPr>
              <w:t>Trace Failure Indication</w:t>
            </w:r>
          </w:p>
        </w:tc>
        <w:tc>
          <w:tcPr>
            <w:tcW w:w="4712" w:type="dxa"/>
            <w:tcPrChange w:id="2469" w:author="Issam" w:date="2019-02-12T23:38:00Z">
              <w:tcPr>
                <w:tcW w:w="4712" w:type="dxa"/>
              </w:tcPr>
            </w:tcPrChange>
          </w:tcPr>
          <w:p w14:paraId="30157A2A" w14:textId="77777777" w:rsidR="006A1CE4" w:rsidRPr="00E67E0D" w:rsidRDefault="006A1CE4" w:rsidP="00E7499B">
            <w:pPr>
              <w:pStyle w:val="TAL"/>
            </w:pPr>
            <w:r w:rsidRPr="00E67E0D">
              <w:rPr>
                <w:lang w:eastAsia="ja-JP"/>
              </w:rPr>
              <w:t>TRACE FAILURE INDICATION</w:t>
            </w:r>
          </w:p>
        </w:tc>
      </w:tr>
      <w:tr w:rsidR="006A1CE4" w:rsidRPr="00E67E0D" w14:paraId="214C1DA7" w14:textId="77777777" w:rsidTr="00E7499B">
        <w:tblPrEx>
          <w:tblPrExChange w:id="2470" w:author="Issam" w:date="2019-02-12T23:38:00Z">
            <w:tblPrEx>
              <w:tblCellMar>
                <w:top w:w="0" w:type="dxa"/>
                <w:bottom w:w="0" w:type="dxa"/>
              </w:tblCellMar>
            </w:tblPrEx>
          </w:tblPrExChange>
        </w:tblPrEx>
        <w:trPr>
          <w:jc w:val="center"/>
          <w:trPrChange w:id="2471" w:author="Issam" w:date="2019-02-12T23:38:00Z">
            <w:trPr>
              <w:jc w:val="center"/>
            </w:trPr>
          </w:trPrChange>
        </w:trPr>
        <w:tc>
          <w:tcPr>
            <w:tcW w:w="3827" w:type="dxa"/>
            <w:tcPrChange w:id="2472" w:author="Issam" w:date="2019-02-12T23:38:00Z">
              <w:tcPr>
                <w:tcW w:w="3827" w:type="dxa"/>
              </w:tcPr>
            </w:tcPrChange>
          </w:tcPr>
          <w:p w14:paraId="6ACDC79D" w14:textId="77777777" w:rsidR="006A1CE4" w:rsidRPr="00E67E0D" w:rsidRDefault="006A1CE4" w:rsidP="00E7499B">
            <w:pPr>
              <w:pStyle w:val="TAL"/>
            </w:pPr>
            <w:r w:rsidRPr="00E67E0D">
              <w:rPr>
                <w:lang w:eastAsia="ja-JP"/>
              </w:rPr>
              <w:t>Deactivate Trace</w:t>
            </w:r>
          </w:p>
        </w:tc>
        <w:tc>
          <w:tcPr>
            <w:tcW w:w="4712" w:type="dxa"/>
            <w:tcPrChange w:id="2473" w:author="Issam" w:date="2019-02-12T23:38:00Z">
              <w:tcPr>
                <w:tcW w:w="4712" w:type="dxa"/>
              </w:tcPr>
            </w:tcPrChange>
          </w:tcPr>
          <w:p w14:paraId="736FC100" w14:textId="77777777" w:rsidR="006A1CE4" w:rsidRPr="00E67E0D" w:rsidRDefault="006A1CE4" w:rsidP="00E7499B">
            <w:pPr>
              <w:pStyle w:val="TAL"/>
            </w:pPr>
            <w:r w:rsidRPr="00E67E0D">
              <w:rPr>
                <w:lang w:eastAsia="ja-JP"/>
              </w:rPr>
              <w:t>DEACTIVATE TRACE</w:t>
            </w:r>
          </w:p>
        </w:tc>
      </w:tr>
      <w:tr w:rsidR="006A1CE4" w:rsidRPr="00E67E0D" w14:paraId="7766B8B9" w14:textId="77777777" w:rsidTr="00E7499B">
        <w:tblPrEx>
          <w:tblPrExChange w:id="2474" w:author="Issam" w:date="2019-02-12T23:38:00Z">
            <w:tblPrEx>
              <w:tblCellMar>
                <w:top w:w="0" w:type="dxa"/>
                <w:bottom w:w="0" w:type="dxa"/>
              </w:tblCellMar>
            </w:tblPrEx>
          </w:tblPrExChange>
        </w:tblPrEx>
        <w:trPr>
          <w:jc w:val="center"/>
          <w:trPrChange w:id="2475" w:author="Issam" w:date="2019-02-12T23:38:00Z">
            <w:trPr>
              <w:jc w:val="center"/>
            </w:trPr>
          </w:trPrChange>
        </w:trPr>
        <w:tc>
          <w:tcPr>
            <w:tcW w:w="3827" w:type="dxa"/>
            <w:tcPrChange w:id="2476" w:author="Issam" w:date="2019-02-12T23:38:00Z">
              <w:tcPr>
                <w:tcW w:w="3827" w:type="dxa"/>
              </w:tcPr>
            </w:tcPrChange>
          </w:tcPr>
          <w:p w14:paraId="001A64DE" w14:textId="77777777" w:rsidR="006A1CE4" w:rsidRPr="00E67E0D" w:rsidRDefault="006A1CE4" w:rsidP="00E7499B">
            <w:pPr>
              <w:pStyle w:val="TAL"/>
            </w:pPr>
            <w:r w:rsidRPr="00E67E0D">
              <w:rPr>
                <w:lang w:eastAsia="ja-JP"/>
              </w:rPr>
              <w:t>Cell Traffic Trace</w:t>
            </w:r>
          </w:p>
        </w:tc>
        <w:tc>
          <w:tcPr>
            <w:tcW w:w="4712" w:type="dxa"/>
            <w:tcPrChange w:id="2477" w:author="Issam" w:date="2019-02-12T23:38:00Z">
              <w:tcPr>
                <w:tcW w:w="4712" w:type="dxa"/>
              </w:tcPr>
            </w:tcPrChange>
          </w:tcPr>
          <w:p w14:paraId="0F9C39EB" w14:textId="77777777" w:rsidR="006A1CE4" w:rsidRPr="00E67E0D" w:rsidRDefault="006A1CE4" w:rsidP="00E7499B">
            <w:pPr>
              <w:pStyle w:val="TAL"/>
            </w:pPr>
            <w:r w:rsidRPr="00E67E0D">
              <w:rPr>
                <w:lang w:eastAsia="ja-JP"/>
              </w:rPr>
              <w:t>CELL TRAFFIC TRACE</w:t>
            </w:r>
          </w:p>
        </w:tc>
      </w:tr>
      <w:tr w:rsidR="006A1CE4" w:rsidRPr="00E67E0D" w14:paraId="24244E88" w14:textId="77777777" w:rsidTr="00E7499B">
        <w:tblPrEx>
          <w:tblPrExChange w:id="2478" w:author="Issam" w:date="2019-02-12T23:38:00Z">
            <w:tblPrEx>
              <w:tblCellMar>
                <w:top w:w="0" w:type="dxa"/>
                <w:bottom w:w="0" w:type="dxa"/>
              </w:tblCellMar>
            </w:tblPrEx>
          </w:tblPrExChange>
        </w:tblPrEx>
        <w:trPr>
          <w:jc w:val="center"/>
          <w:trPrChange w:id="2479" w:author="Issam" w:date="2019-02-12T23:38:00Z">
            <w:trPr>
              <w:jc w:val="center"/>
            </w:trPr>
          </w:trPrChange>
        </w:trPr>
        <w:tc>
          <w:tcPr>
            <w:tcW w:w="3827" w:type="dxa"/>
            <w:tcPrChange w:id="2480" w:author="Issam" w:date="2019-02-12T23:38:00Z">
              <w:tcPr>
                <w:tcW w:w="3827" w:type="dxa"/>
              </w:tcPr>
            </w:tcPrChange>
          </w:tcPr>
          <w:p w14:paraId="3AC97CF0" w14:textId="77777777" w:rsidR="006A1CE4" w:rsidRPr="00E67E0D" w:rsidRDefault="006A1CE4" w:rsidP="00E7499B">
            <w:pPr>
              <w:pStyle w:val="TAL"/>
              <w:rPr>
                <w:lang w:eastAsia="ja-JP"/>
              </w:rPr>
            </w:pPr>
            <w:r w:rsidRPr="00E67E0D">
              <w:rPr>
                <w:rFonts w:cs="Arial"/>
                <w:lang w:eastAsia="zh-CN"/>
              </w:rPr>
              <w:t>Location Reporting Control</w:t>
            </w:r>
          </w:p>
        </w:tc>
        <w:tc>
          <w:tcPr>
            <w:tcW w:w="4712" w:type="dxa"/>
            <w:tcPrChange w:id="2481" w:author="Issam" w:date="2019-02-12T23:38:00Z">
              <w:tcPr>
                <w:tcW w:w="4712" w:type="dxa"/>
              </w:tcPr>
            </w:tcPrChange>
          </w:tcPr>
          <w:p w14:paraId="5ECAC63F" w14:textId="77777777" w:rsidR="006A1CE4" w:rsidRPr="00E67E0D" w:rsidRDefault="006A1CE4" w:rsidP="00E7499B">
            <w:pPr>
              <w:pStyle w:val="TAL"/>
              <w:rPr>
                <w:lang w:eastAsia="ja-JP"/>
              </w:rPr>
            </w:pPr>
            <w:r w:rsidRPr="00E67E0D">
              <w:rPr>
                <w:rFonts w:cs="Arial"/>
                <w:lang w:eastAsia="zh-CN"/>
              </w:rPr>
              <w:t>LOCATION REPORTING CONTROL</w:t>
            </w:r>
          </w:p>
        </w:tc>
      </w:tr>
      <w:tr w:rsidR="006A1CE4" w:rsidRPr="00E67E0D" w14:paraId="1040D23E" w14:textId="77777777" w:rsidTr="00E7499B">
        <w:tblPrEx>
          <w:tblPrExChange w:id="2482" w:author="Issam" w:date="2019-02-12T23:38:00Z">
            <w:tblPrEx>
              <w:tblCellMar>
                <w:top w:w="0" w:type="dxa"/>
                <w:bottom w:w="0" w:type="dxa"/>
              </w:tblCellMar>
            </w:tblPrEx>
          </w:tblPrExChange>
        </w:tblPrEx>
        <w:trPr>
          <w:jc w:val="center"/>
          <w:trPrChange w:id="2483" w:author="Issam" w:date="2019-02-12T23:38:00Z">
            <w:trPr>
              <w:jc w:val="center"/>
            </w:trPr>
          </w:trPrChange>
        </w:trPr>
        <w:tc>
          <w:tcPr>
            <w:tcW w:w="3827" w:type="dxa"/>
            <w:tcPrChange w:id="2484" w:author="Issam" w:date="2019-02-12T23:38:00Z">
              <w:tcPr>
                <w:tcW w:w="3827" w:type="dxa"/>
              </w:tcPr>
            </w:tcPrChange>
          </w:tcPr>
          <w:p w14:paraId="1FE5839C" w14:textId="77777777" w:rsidR="006A1CE4" w:rsidRPr="00E67E0D" w:rsidRDefault="006A1CE4" w:rsidP="00E7499B">
            <w:pPr>
              <w:pStyle w:val="TAL"/>
              <w:rPr>
                <w:lang w:eastAsia="ja-JP"/>
              </w:rPr>
            </w:pPr>
            <w:r w:rsidRPr="00E67E0D">
              <w:rPr>
                <w:rFonts w:cs="Arial"/>
                <w:lang w:eastAsia="zh-CN"/>
              </w:rPr>
              <w:t>Location Reporting Failure Indication</w:t>
            </w:r>
          </w:p>
        </w:tc>
        <w:tc>
          <w:tcPr>
            <w:tcW w:w="4712" w:type="dxa"/>
            <w:tcPrChange w:id="2485" w:author="Issam" w:date="2019-02-12T23:38:00Z">
              <w:tcPr>
                <w:tcW w:w="4712" w:type="dxa"/>
              </w:tcPr>
            </w:tcPrChange>
          </w:tcPr>
          <w:p w14:paraId="42F6C719" w14:textId="77777777" w:rsidR="006A1CE4" w:rsidRPr="00E67E0D" w:rsidRDefault="006A1CE4" w:rsidP="00E7499B">
            <w:pPr>
              <w:pStyle w:val="TAL"/>
              <w:rPr>
                <w:lang w:eastAsia="ja-JP"/>
              </w:rPr>
            </w:pPr>
            <w:r w:rsidRPr="00E67E0D">
              <w:rPr>
                <w:rFonts w:cs="Arial"/>
                <w:lang w:eastAsia="zh-CN"/>
              </w:rPr>
              <w:t>LOCATION REPORTING FAILURE INDICATION</w:t>
            </w:r>
          </w:p>
        </w:tc>
      </w:tr>
      <w:tr w:rsidR="006A1CE4" w:rsidRPr="00E67E0D" w14:paraId="3AAC1F5B" w14:textId="77777777" w:rsidTr="00E7499B">
        <w:tblPrEx>
          <w:tblPrExChange w:id="2486" w:author="Issam" w:date="2019-02-12T23:38:00Z">
            <w:tblPrEx>
              <w:tblCellMar>
                <w:top w:w="0" w:type="dxa"/>
                <w:bottom w:w="0" w:type="dxa"/>
              </w:tblCellMar>
            </w:tblPrEx>
          </w:tblPrExChange>
        </w:tblPrEx>
        <w:trPr>
          <w:jc w:val="center"/>
          <w:trPrChange w:id="2487" w:author="Issam" w:date="2019-02-12T23:38:00Z">
            <w:trPr>
              <w:jc w:val="center"/>
            </w:trPr>
          </w:trPrChange>
        </w:trPr>
        <w:tc>
          <w:tcPr>
            <w:tcW w:w="3827" w:type="dxa"/>
            <w:tcPrChange w:id="2488" w:author="Issam" w:date="2019-02-12T23:38:00Z">
              <w:tcPr>
                <w:tcW w:w="3827" w:type="dxa"/>
              </w:tcPr>
            </w:tcPrChange>
          </w:tcPr>
          <w:p w14:paraId="21CE44EE" w14:textId="77777777" w:rsidR="006A1CE4" w:rsidRPr="00E67E0D" w:rsidRDefault="006A1CE4" w:rsidP="00E7499B">
            <w:pPr>
              <w:pStyle w:val="TAL"/>
              <w:rPr>
                <w:lang w:eastAsia="ja-JP"/>
              </w:rPr>
            </w:pPr>
            <w:r w:rsidRPr="00E67E0D">
              <w:rPr>
                <w:rFonts w:cs="Arial"/>
                <w:lang w:eastAsia="zh-CN"/>
              </w:rPr>
              <w:t>Location Report</w:t>
            </w:r>
          </w:p>
        </w:tc>
        <w:tc>
          <w:tcPr>
            <w:tcW w:w="4712" w:type="dxa"/>
            <w:tcPrChange w:id="2489" w:author="Issam" w:date="2019-02-12T23:38:00Z">
              <w:tcPr>
                <w:tcW w:w="4712" w:type="dxa"/>
              </w:tcPr>
            </w:tcPrChange>
          </w:tcPr>
          <w:p w14:paraId="01371EFA" w14:textId="77777777" w:rsidR="006A1CE4" w:rsidRPr="00E67E0D" w:rsidRDefault="006A1CE4" w:rsidP="00E7499B">
            <w:pPr>
              <w:pStyle w:val="TAL"/>
              <w:rPr>
                <w:lang w:eastAsia="ja-JP"/>
              </w:rPr>
            </w:pPr>
            <w:r w:rsidRPr="00E67E0D">
              <w:rPr>
                <w:rFonts w:cs="Arial"/>
                <w:lang w:eastAsia="zh-CN"/>
              </w:rPr>
              <w:t>LOCATION REPORT</w:t>
            </w:r>
          </w:p>
        </w:tc>
      </w:tr>
      <w:tr w:rsidR="006A1CE4" w:rsidRPr="00E67E0D" w14:paraId="7F8BB220" w14:textId="77777777" w:rsidTr="00E7499B">
        <w:tblPrEx>
          <w:tblPrExChange w:id="2490" w:author="Issam" w:date="2019-02-12T23:38:00Z">
            <w:tblPrEx>
              <w:tblCellMar>
                <w:top w:w="0" w:type="dxa"/>
                <w:bottom w:w="0" w:type="dxa"/>
              </w:tblCellMar>
            </w:tblPrEx>
          </w:tblPrExChange>
        </w:tblPrEx>
        <w:trPr>
          <w:jc w:val="center"/>
          <w:trPrChange w:id="2491" w:author="Issam" w:date="2019-02-12T23:38:00Z">
            <w:trPr>
              <w:jc w:val="center"/>
            </w:trPr>
          </w:trPrChange>
        </w:trPr>
        <w:tc>
          <w:tcPr>
            <w:tcW w:w="3827" w:type="dxa"/>
            <w:tcPrChange w:id="2492" w:author="Issam" w:date="2019-02-12T23:38:00Z">
              <w:tcPr>
                <w:tcW w:w="3827" w:type="dxa"/>
              </w:tcPr>
            </w:tcPrChange>
          </w:tcPr>
          <w:p w14:paraId="783BCB49" w14:textId="77777777" w:rsidR="006A1CE4" w:rsidRPr="00E67E0D" w:rsidRDefault="006A1CE4" w:rsidP="00E7499B">
            <w:pPr>
              <w:pStyle w:val="TAL"/>
            </w:pPr>
            <w:r w:rsidRPr="00E67E0D">
              <w:t>UE TNLA Binding Release</w:t>
            </w:r>
          </w:p>
        </w:tc>
        <w:tc>
          <w:tcPr>
            <w:tcW w:w="4712" w:type="dxa"/>
            <w:tcPrChange w:id="2493" w:author="Issam" w:date="2019-02-12T23:38:00Z">
              <w:tcPr>
                <w:tcW w:w="4712" w:type="dxa"/>
              </w:tcPr>
            </w:tcPrChange>
          </w:tcPr>
          <w:p w14:paraId="28F2A409" w14:textId="77777777" w:rsidR="006A1CE4" w:rsidRPr="00E67E0D" w:rsidRDefault="006A1CE4" w:rsidP="00E7499B">
            <w:pPr>
              <w:pStyle w:val="TAL"/>
            </w:pPr>
            <w:r w:rsidRPr="00E67E0D">
              <w:t>UE TNLA BINDING RELEASE REQUEST</w:t>
            </w:r>
          </w:p>
        </w:tc>
      </w:tr>
      <w:tr w:rsidR="006A1CE4" w:rsidRPr="00E67E0D" w14:paraId="5818061D" w14:textId="77777777" w:rsidTr="00E7499B">
        <w:tblPrEx>
          <w:tblPrExChange w:id="2494" w:author="Issam" w:date="2019-02-12T23:38:00Z">
            <w:tblPrEx>
              <w:tblCellMar>
                <w:top w:w="0" w:type="dxa"/>
                <w:bottom w:w="0" w:type="dxa"/>
              </w:tblCellMar>
            </w:tblPrEx>
          </w:tblPrExChange>
        </w:tblPrEx>
        <w:trPr>
          <w:jc w:val="center"/>
          <w:trPrChange w:id="2495" w:author="Issam" w:date="2019-02-12T23:38:00Z">
            <w:trPr>
              <w:jc w:val="center"/>
            </w:trPr>
          </w:trPrChange>
        </w:trPr>
        <w:tc>
          <w:tcPr>
            <w:tcW w:w="3827" w:type="dxa"/>
            <w:tcPrChange w:id="2496" w:author="Issam" w:date="2019-02-12T23:38:00Z">
              <w:tcPr>
                <w:tcW w:w="3827" w:type="dxa"/>
              </w:tcPr>
            </w:tcPrChange>
          </w:tcPr>
          <w:p w14:paraId="2D3D730E" w14:textId="77777777" w:rsidR="006A1CE4" w:rsidRPr="00E67E0D" w:rsidRDefault="006A1CE4" w:rsidP="00E7499B">
            <w:pPr>
              <w:pStyle w:val="TAL"/>
            </w:pPr>
            <w:r w:rsidRPr="00E67E0D">
              <w:t>UE Radio Capability Info Indication</w:t>
            </w:r>
          </w:p>
        </w:tc>
        <w:tc>
          <w:tcPr>
            <w:tcW w:w="4712" w:type="dxa"/>
            <w:tcPrChange w:id="2497" w:author="Issam" w:date="2019-02-12T23:38:00Z">
              <w:tcPr>
                <w:tcW w:w="4712" w:type="dxa"/>
              </w:tcPr>
            </w:tcPrChange>
          </w:tcPr>
          <w:p w14:paraId="2973BCA0" w14:textId="77777777" w:rsidR="006A1CE4" w:rsidRPr="00E67E0D" w:rsidRDefault="006A1CE4" w:rsidP="00E7499B">
            <w:pPr>
              <w:pStyle w:val="TAL"/>
            </w:pPr>
            <w:r w:rsidRPr="00E67E0D">
              <w:t>UE RADIO CAPABILITY INFO INDICATION</w:t>
            </w:r>
          </w:p>
        </w:tc>
      </w:tr>
      <w:tr w:rsidR="006A1CE4" w:rsidRPr="00E67E0D" w14:paraId="625BBD78" w14:textId="77777777" w:rsidTr="00E7499B">
        <w:tblPrEx>
          <w:tblPrExChange w:id="2498" w:author="Issam" w:date="2019-02-12T23:38:00Z">
            <w:tblPrEx>
              <w:tblCellMar>
                <w:top w:w="0" w:type="dxa"/>
                <w:bottom w:w="0" w:type="dxa"/>
              </w:tblCellMar>
            </w:tblPrEx>
          </w:tblPrExChange>
        </w:tblPrEx>
        <w:trPr>
          <w:jc w:val="center"/>
          <w:trPrChange w:id="2499" w:author="Issam" w:date="2019-02-12T23:38:00Z">
            <w:trPr>
              <w:jc w:val="center"/>
            </w:trPr>
          </w:trPrChange>
        </w:trPr>
        <w:tc>
          <w:tcPr>
            <w:tcW w:w="3827" w:type="dxa"/>
            <w:tcPrChange w:id="2500" w:author="Issam" w:date="2019-02-12T23:38:00Z">
              <w:tcPr>
                <w:tcW w:w="3827" w:type="dxa"/>
              </w:tcPr>
            </w:tcPrChange>
          </w:tcPr>
          <w:p w14:paraId="2CAF6505" w14:textId="77777777" w:rsidR="006A1CE4" w:rsidRPr="00E67E0D" w:rsidRDefault="006A1CE4" w:rsidP="00E7499B">
            <w:pPr>
              <w:pStyle w:val="TAL"/>
            </w:pPr>
            <w:r w:rsidRPr="00E67E0D">
              <w:t>RRC Inactive Transition Report</w:t>
            </w:r>
          </w:p>
        </w:tc>
        <w:tc>
          <w:tcPr>
            <w:tcW w:w="4712" w:type="dxa"/>
            <w:tcPrChange w:id="2501" w:author="Issam" w:date="2019-02-12T23:38:00Z">
              <w:tcPr>
                <w:tcW w:w="4712" w:type="dxa"/>
              </w:tcPr>
            </w:tcPrChange>
          </w:tcPr>
          <w:p w14:paraId="5FC34C87" w14:textId="77777777" w:rsidR="006A1CE4" w:rsidRPr="00E67E0D" w:rsidRDefault="006A1CE4" w:rsidP="00E7499B">
            <w:pPr>
              <w:pStyle w:val="TAL"/>
            </w:pPr>
            <w:r w:rsidRPr="00E67E0D">
              <w:t>RRC INACTIVE TRANSITION REPORT</w:t>
            </w:r>
          </w:p>
        </w:tc>
      </w:tr>
      <w:tr w:rsidR="006A1CE4" w:rsidRPr="00E67E0D" w14:paraId="7082E227" w14:textId="77777777" w:rsidTr="00E7499B">
        <w:tblPrEx>
          <w:tblPrExChange w:id="2502" w:author="Issam" w:date="2019-02-12T23:38:00Z">
            <w:tblPrEx>
              <w:tblCellMar>
                <w:top w:w="0" w:type="dxa"/>
                <w:bottom w:w="0" w:type="dxa"/>
              </w:tblCellMar>
            </w:tblPrEx>
          </w:tblPrExChange>
        </w:tblPrEx>
        <w:trPr>
          <w:jc w:val="center"/>
          <w:trPrChange w:id="2503" w:author="Issam" w:date="2019-02-12T23:38:00Z">
            <w:trPr>
              <w:jc w:val="center"/>
            </w:trPr>
          </w:trPrChange>
        </w:trPr>
        <w:tc>
          <w:tcPr>
            <w:tcW w:w="3827" w:type="dxa"/>
            <w:tcPrChange w:id="2504" w:author="Issam" w:date="2019-02-12T23:38:00Z">
              <w:tcPr>
                <w:tcW w:w="3827" w:type="dxa"/>
              </w:tcPr>
            </w:tcPrChange>
          </w:tcPr>
          <w:p w14:paraId="74808A0B" w14:textId="77777777" w:rsidR="006A1CE4" w:rsidRPr="00E67E0D" w:rsidRDefault="006A1CE4" w:rsidP="00E7499B">
            <w:pPr>
              <w:pStyle w:val="TAL"/>
            </w:pPr>
            <w:r w:rsidRPr="00E67E0D">
              <w:rPr>
                <w:rFonts w:cs="Arial"/>
                <w:lang w:eastAsia="zh-CN"/>
              </w:rPr>
              <w:t>Overload Start</w:t>
            </w:r>
          </w:p>
        </w:tc>
        <w:tc>
          <w:tcPr>
            <w:tcW w:w="4712" w:type="dxa"/>
            <w:tcPrChange w:id="2505" w:author="Issam" w:date="2019-02-12T23:38:00Z">
              <w:tcPr>
                <w:tcW w:w="4712" w:type="dxa"/>
              </w:tcPr>
            </w:tcPrChange>
          </w:tcPr>
          <w:p w14:paraId="023CC5F4" w14:textId="77777777" w:rsidR="006A1CE4" w:rsidRPr="00E67E0D" w:rsidRDefault="006A1CE4" w:rsidP="00E7499B">
            <w:pPr>
              <w:pStyle w:val="TAL"/>
            </w:pPr>
            <w:r w:rsidRPr="00E67E0D">
              <w:rPr>
                <w:rFonts w:cs="Arial"/>
                <w:lang w:eastAsia="zh-CN"/>
              </w:rPr>
              <w:t>OVERLOAD START</w:t>
            </w:r>
          </w:p>
        </w:tc>
      </w:tr>
      <w:tr w:rsidR="006A1CE4" w:rsidRPr="00E67E0D" w14:paraId="1048B0A3" w14:textId="77777777" w:rsidTr="00E7499B">
        <w:tblPrEx>
          <w:tblPrExChange w:id="2506" w:author="Issam" w:date="2019-02-12T23:38:00Z">
            <w:tblPrEx>
              <w:tblCellMar>
                <w:top w:w="0" w:type="dxa"/>
                <w:bottom w:w="0" w:type="dxa"/>
              </w:tblCellMar>
            </w:tblPrEx>
          </w:tblPrExChange>
        </w:tblPrEx>
        <w:trPr>
          <w:jc w:val="center"/>
          <w:trPrChange w:id="2507" w:author="Issam" w:date="2019-02-12T23:38:00Z">
            <w:trPr>
              <w:jc w:val="center"/>
            </w:trPr>
          </w:trPrChange>
        </w:trPr>
        <w:tc>
          <w:tcPr>
            <w:tcW w:w="3827" w:type="dxa"/>
            <w:tcPrChange w:id="2508" w:author="Issam" w:date="2019-02-12T23:38:00Z">
              <w:tcPr>
                <w:tcW w:w="3827" w:type="dxa"/>
              </w:tcPr>
            </w:tcPrChange>
          </w:tcPr>
          <w:p w14:paraId="682ADB11" w14:textId="77777777" w:rsidR="006A1CE4" w:rsidRPr="00E67E0D" w:rsidRDefault="006A1CE4" w:rsidP="00E7499B">
            <w:pPr>
              <w:pStyle w:val="TAL"/>
            </w:pPr>
            <w:r w:rsidRPr="00E67E0D">
              <w:rPr>
                <w:rFonts w:cs="Arial"/>
                <w:lang w:eastAsia="zh-CN"/>
              </w:rPr>
              <w:t>Overload Stop</w:t>
            </w:r>
          </w:p>
        </w:tc>
        <w:tc>
          <w:tcPr>
            <w:tcW w:w="4712" w:type="dxa"/>
            <w:tcPrChange w:id="2509" w:author="Issam" w:date="2019-02-12T23:38:00Z">
              <w:tcPr>
                <w:tcW w:w="4712" w:type="dxa"/>
              </w:tcPr>
            </w:tcPrChange>
          </w:tcPr>
          <w:p w14:paraId="4F23177B" w14:textId="77777777" w:rsidR="006A1CE4" w:rsidRPr="00E67E0D" w:rsidRDefault="006A1CE4" w:rsidP="00E7499B">
            <w:pPr>
              <w:pStyle w:val="TAL"/>
            </w:pPr>
            <w:r w:rsidRPr="00E67E0D">
              <w:rPr>
                <w:rFonts w:cs="Arial"/>
                <w:lang w:eastAsia="zh-CN"/>
              </w:rPr>
              <w:t>OVERLOAD STOP</w:t>
            </w:r>
          </w:p>
        </w:tc>
      </w:tr>
    </w:tbl>
    <w:p w14:paraId="4FAD26B8" w14:textId="77777777" w:rsidR="006A1CE4" w:rsidRPr="00E67E0D" w:rsidRDefault="006A1CE4" w:rsidP="00E7499B"/>
    <w:p w14:paraId="40B341F3" w14:textId="77777777" w:rsidR="006A1CE4" w:rsidRPr="00E67E0D" w:rsidRDefault="006A1CE4" w:rsidP="00E7499B">
      <w:pPr>
        <w:pStyle w:val="2"/>
      </w:pPr>
      <w:bookmarkStart w:id="2510" w:name="_Toc534720203"/>
      <w:bookmarkStart w:id="2511" w:name="_Toc525567215"/>
      <w:r w:rsidRPr="00E67E0D">
        <w:t>8.2</w:t>
      </w:r>
      <w:r w:rsidRPr="00E67E0D">
        <w:tab/>
        <w:t>PDU Session Management Procedures</w:t>
      </w:r>
      <w:bookmarkEnd w:id="2510"/>
      <w:bookmarkEnd w:id="2511"/>
    </w:p>
    <w:p w14:paraId="37F5F0B4" w14:textId="77777777" w:rsidR="006A1CE4" w:rsidRPr="00E67E0D" w:rsidRDefault="006A1CE4" w:rsidP="00E7499B">
      <w:pPr>
        <w:pStyle w:val="3"/>
      </w:pPr>
      <w:bookmarkStart w:id="2512" w:name="_Toc534720204"/>
      <w:bookmarkStart w:id="2513" w:name="_Toc525567216"/>
      <w:r w:rsidRPr="00E67E0D">
        <w:t>8.2.1</w:t>
      </w:r>
      <w:r w:rsidRPr="00E67E0D">
        <w:tab/>
        <w:t>PDU Session Resource Setup</w:t>
      </w:r>
      <w:bookmarkEnd w:id="2512"/>
      <w:bookmarkEnd w:id="2513"/>
    </w:p>
    <w:p w14:paraId="711FF2AB" w14:textId="77777777" w:rsidR="006A1CE4" w:rsidRPr="00E67E0D" w:rsidRDefault="006A1CE4" w:rsidP="00E7499B">
      <w:pPr>
        <w:pStyle w:val="4"/>
      </w:pPr>
      <w:bookmarkStart w:id="2514" w:name="_Toc534720205"/>
      <w:bookmarkStart w:id="2515" w:name="_Toc525567217"/>
      <w:r w:rsidRPr="00E67E0D">
        <w:t>8.2.1.1</w:t>
      </w:r>
      <w:r w:rsidRPr="00E67E0D">
        <w:tab/>
        <w:t>General</w:t>
      </w:r>
      <w:bookmarkEnd w:id="2514"/>
      <w:bookmarkEnd w:id="2515"/>
    </w:p>
    <w:p w14:paraId="71AD7CAF" w14:textId="194FAB97" w:rsidR="006A1CE4" w:rsidRPr="00E67E0D" w:rsidRDefault="006A1CE4" w:rsidP="00E7499B">
      <w:r w:rsidRPr="00E67E0D">
        <w:t xml:space="preserve">The purpose of the PDU </w:t>
      </w:r>
      <w:r w:rsidRPr="00E67E0D">
        <w:rPr>
          <w:rStyle w:val="msoins"/>
        </w:rPr>
        <w:t>Session</w:t>
      </w:r>
      <w:r w:rsidRPr="00E67E0D">
        <w:t xml:space="preserve"> Resource Setup procedure is to assign resources on Uu and NG-U for one or several PDU </w:t>
      </w:r>
      <w:del w:id="2516" w:author="Issam" w:date="2019-02-12T23:38:00Z">
        <w:r w:rsidR="00AE297A" w:rsidRPr="00FF6A95">
          <w:delText>session resources</w:delText>
        </w:r>
      </w:del>
      <w:ins w:id="2517" w:author="Issam" w:date="2019-02-12T23:38:00Z">
        <w:r w:rsidRPr="00E67E0D">
          <w:t>sessions</w:t>
        </w:r>
      </w:ins>
      <w:r w:rsidRPr="00E67E0D">
        <w:t xml:space="preserve"> and the corresponding QoS flows, and to setup corresponding </w:t>
      </w:r>
      <w:del w:id="2518" w:author="Issam" w:date="2019-02-12T23:38:00Z">
        <w:r w:rsidR="00AE297A" w:rsidRPr="00FF6A95">
          <w:delText>Data Radio Bearers</w:delText>
        </w:r>
      </w:del>
      <w:ins w:id="2519" w:author="Issam" w:date="2019-02-12T23:38:00Z">
        <w:r w:rsidRPr="00E67E0D">
          <w:t>DRBs</w:t>
        </w:r>
      </w:ins>
      <w:r w:rsidRPr="00E67E0D">
        <w:t xml:space="preserve"> for a given UE. The procedure uses UE-associated signalling.</w:t>
      </w:r>
    </w:p>
    <w:p w14:paraId="27953B70" w14:textId="77777777" w:rsidR="006A1CE4" w:rsidRPr="00E67E0D" w:rsidRDefault="006A1CE4" w:rsidP="00E7499B">
      <w:pPr>
        <w:pStyle w:val="4"/>
      </w:pPr>
      <w:bookmarkStart w:id="2520" w:name="_Toc534720206"/>
      <w:bookmarkStart w:id="2521" w:name="_Toc525567218"/>
      <w:r w:rsidRPr="00E67E0D">
        <w:t>8.2.1.2</w:t>
      </w:r>
      <w:r w:rsidRPr="00E67E0D">
        <w:tab/>
        <w:t>Successful Operation</w:t>
      </w:r>
      <w:bookmarkEnd w:id="2520"/>
      <w:bookmarkEnd w:id="2521"/>
    </w:p>
    <w:p w14:paraId="7DCE378B" w14:textId="77777777" w:rsidR="00AE297A" w:rsidRPr="00FF6A95" w:rsidRDefault="00AE297A" w:rsidP="00AE297A">
      <w:pPr>
        <w:pStyle w:val="TH"/>
        <w:rPr>
          <w:del w:id="2522" w:author="Issam" w:date="2019-02-12T23:38:00Z"/>
        </w:rPr>
      </w:pPr>
      <w:del w:id="2523" w:author="Issam" w:date="2019-02-12T23:38:00Z">
        <w:r w:rsidRPr="00FF6A95">
          <w:object w:dxaOrig="6893" w:dyaOrig="2427" w14:anchorId="207684B8">
            <v:shape id="_x0000_i1089" type="#_x0000_t75" style="width:344.5pt;height:121.85pt" o:ole="">
              <v:imagedata r:id="rId13" o:title=""/>
            </v:shape>
            <o:OLEObject Type="Embed" ProgID="Visio.Drawing.11" ShapeID="_x0000_i1089" DrawAspect="Content" ObjectID="_1611519880" r:id="rId14"/>
          </w:object>
        </w:r>
      </w:del>
    </w:p>
    <w:p w14:paraId="231606E4" w14:textId="77777777" w:rsidR="006A1CE4" w:rsidRPr="00E67E0D" w:rsidRDefault="006A1CE4" w:rsidP="00E7499B">
      <w:pPr>
        <w:pStyle w:val="TH"/>
        <w:rPr>
          <w:ins w:id="2524" w:author="Issam" w:date="2019-02-12T23:38:00Z"/>
        </w:rPr>
      </w:pPr>
      <w:ins w:id="2525" w:author="Issam" w:date="2019-02-12T23:38:00Z">
        <w:r w:rsidRPr="00E67E0D">
          <w:object w:dxaOrig="6893" w:dyaOrig="2427" w14:anchorId="59DFA2E0">
            <v:shape id="_x0000_i1027" type="#_x0000_t75" style="width:344.5pt;height:120.75pt" o:ole="">
              <v:imagedata r:id="rId13" o:title=""/>
            </v:shape>
            <o:OLEObject Type="Embed" ProgID="Visio.Drawing.11" ShapeID="_x0000_i1027" DrawAspect="Content" ObjectID="_1611519881" r:id="rId15"/>
          </w:object>
        </w:r>
      </w:ins>
    </w:p>
    <w:p w14:paraId="1F130C15" w14:textId="77777777" w:rsidR="006A1CE4" w:rsidRPr="00E67E0D" w:rsidRDefault="006A1CE4" w:rsidP="00E7499B">
      <w:pPr>
        <w:pStyle w:val="TF"/>
      </w:pPr>
      <w:r w:rsidRPr="00E67E0D">
        <w:t>Figure 8.2.1.2-1: PDU session resource setup: successful operation</w:t>
      </w:r>
    </w:p>
    <w:p w14:paraId="38C33E66" w14:textId="77777777" w:rsidR="006A1CE4" w:rsidRPr="00E67E0D" w:rsidRDefault="006A1CE4" w:rsidP="00E7499B">
      <w:r w:rsidRPr="00E67E0D">
        <w:t>The AMF initiates the procedure by sending a PDU SESSION RESOURCE SETUP REQUEST message to the NG-RAN node.</w:t>
      </w:r>
    </w:p>
    <w:p w14:paraId="353D8E72" w14:textId="77777777" w:rsidR="006A1CE4" w:rsidRPr="00E67E0D" w:rsidRDefault="006A1CE4" w:rsidP="00E7499B">
      <w:r w:rsidRPr="00E67E0D">
        <w:t xml:space="preserve">The PDU SESSION RESOURCE SETUP REQUEST message shall contain the information required by the NG-RAN node to setup </w:t>
      </w:r>
      <w:ins w:id="2526" w:author="Issam" w:date="2019-02-12T23:38:00Z">
        <w:r w:rsidRPr="00E67E0D">
          <w:t xml:space="preserve">the </w:t>
        </w:r>
      </w:ins>
      <w:r w:rsidRPr="00E67E0D">
        <w:t xml:space="preserve">PDU session related NG-RAN configuration consisting of at least one PDU session resource and include each PDU session resource to setup in the </w:t>
      </w:r>
      <w:r w:rsidRPr="00E67E0D">
        <w:rPr>
          <w:i/>
        </w:rPr>
        <w:t>PDU Session Resource</w:t>
      </w:r>
      <w:r w:rsidRPr="00E67E0D">
        <w:rPr>
          <w:i/>
          <w:iCs/>
        </w:rPr>
        <w:t xml:space="preserve"> Setup Request List</w:t>
      </w:r>
      <w:r w:rsidRPr="00E67E0D">
        <w:t xml:space="preserve"> IE.</w:t>
      </w:r>
    </w:p>
    <w:p w14:paraId="158E7885" w14:textId="6B35D23E" w:rsidR="006A1CE4" w:rsidRPr="00E67E0D" w:rsidRDefault="006A1CE4" w:rsidP="00E7499B">
      <w:r w:rsidRPr="00E67E0D">
        <w:t xml:space="preserve">Upon reception of the PDU SESSION RESOURCE SETUP REQUEST message, </w:t>
      </w:r>
      <w:del w:id="2527" w:author="Issam" w:date="2019-02-12T23:38:00Z">
        <w:r w:rsidR="00AE297A" w:rsidRPr="00FF6A95">
          <w:delText xml:space="preserve">and </w:delText>
        </w:r>
      </w:del>
      <w:r w:rsidRPr="00E67E0D">
        <w:t xml:space="preserve">if resources are available for the requested configuration, the NG-RAN node shall execute the requested NG-RAN configuration and allocate associated resources over NG and over Uu for each PDU session listed in the </w:t>
      </w:r>
      <w:r w:rsidRPr="00E67E0D">
        <w:rPr>
          <w:i/>
        </w:rPr>
        <w:t>PDU Session Resource</w:t>
      </w:r>
      <w:r w:rsidRPr="00E67E0D">
        <w:rPr>
          <w:i/>
          <w:iCs/>
        </w:rPr>
        <w:t xml:space="preserve"> Setup Request List</w:t>
      </w:r>
      <w:r w:rsidRPr="00E67E0D">
        <w:t xml:space="preserve"> IE. </w:t>
      </w:r>
    </w:p>
    <w:p w14:paraId="15B23646" w14:textId="77777777" w:rsidR="006A1CE4" w:rsidRPr="00E67E0D" w:rsidRDefault="006A1CE4" w:rsidP="00E7499B">
      <w:pPr>
        <w:rPr>
          <w:rFonts w:eastAsia="SimSun"/>
          <w:lang w:eastAsia="zh-CN"/>
        </w:rPr>
      </w:pPr>
      <w:r w:rsidRPr="00E67E0D">
        <w:t xml:space="preserve">If the </w:t>
      </w:r>
      <w:r w:rsidRPr="00E67E0D">
        <w:rPr>
          <w:i/>
        </w:rPr>
        <w:t>RAN Paging Priority</w:t>
      </w:r>
      <w:r w:rsidRPr="00E67E0D">
        <w:t xml:space="preserve"> IE is included in the PDU SESSION RESOURCE SETUP REQUEST message, the NG-RAN node may use it to determine a priority for paging the UE in RRC_INACTIVE state.</w:t>
      </w:r>
    </w:p>
    <w:p w14:paraId="70D8D87E" w14:textId="5855B7A5" w:rsidR="006A1CE4" w:rsidRPr="00E67E0D" w:rsidRDefault="006A1CE4" w:rsidP="00E7499B">
      <w:r w:rsidRPr="00E67E0D">
        <w:t>For each requested PDU session, if resources are available for the requested configuration, the NG-RAN node shall establish</w:t>
      </w:r>
      <w:r w:rsidRPr="00E67E0D">
        <w:rPr>
          <w:rFonts w:eastAsia="SimSun" w:hint="eastAsia"/>
          <w:lang w:eastAsia="zh-CN"/>
        </w:rPr>
        <w:t xml:space="preserve"> at least one </w:t>
      </w:r>
      <w:del w:id="2528" w:author="Issam" w:date="2019-02-12T23:38:00Z">
        <w:r w:rsidR="00AE297A" w:rsidRPr="00FF6A95">
          <w:delText>Data Radio Bearer</w:delText>
        </w:r>
        <w:r w:rsidR="00AE297A" w:rsidRPr="00FF6A95">
          <w:rPr>
            <w:rFonts w:eastAsia="SimSun" w:hint="eastAsia"/>
            <w:lang w:eastAsia="zh-CN"/>
          </w:rPr>
          <w:delText>s</w:delText>
        </w:r>
      </w:del>
      <w:ins w:id="2529" w:author="Issam" w:date="2019-02-12T23:38:00Z">
        <w:r w:rsidRPr="00E67E0D">
          <w:rPr>
            <w:rFonts w:eastAsia="SimSun"/>
            <w:lang w:eastAsia="zh-CN"/>
          </w:rPr>
          <w:t>DRB</w:t>
        </w:r>
      </w:ins>
      <w:r w:rsidRPr="00E67E0D">
        <w:rPr>
          <w:rFonts w:eastAsia="SimSun"/>
          <w:lang w:eastAsia="zh-CN"/>
        </w:rPr>
        <w:t xml:space="preserve"> and </w:t>
      </w:r>
      <w:r w:rsidRPr="00E67E0D">
        <w:rPr>
          <w:rFonts w:eastAsia="SimSun" w:hint="eastAsia"/>
          <w:lang w:eastAsia="zh-CN"/>
        </w:rPr>
        <w:t xml:space="preserve">associate each accepted QoS flow of the PDU session to a </w:t>
      </w:r>
      <w:del w:id="2530" w:author="Issam" w:date="2019-02-12T23:38:00Z">
        <w:r w:rsidR="00AE297A" w:rsidRPr="00FF6A95">
          <w:rPr>
            <w:rFonts w:eastAsia="SimSun" w:hint="eastAsia"/>
            <w:lang w:eastAsia="zh-CN"/>
          </w:rPr>
          <w:delText xml:space="preserve">Data Radio </w:delText>
        </w:r>
        <w:r w:rsidR="00AE297A" w:rsidRPr="00FF6A95">
          <w:delText>Bearer</w:delText>
        </w:r>
      </w:del>
      <w:ins w:id="2531" w:author="Issam" w:date="2019-02-12T23:38:00Z">
        <w:r w:rsidRPr="00E67E0D">
          <w:rPr>
            <w:rFonts w:eastAsia="SimSun"/>
            <w:lang w:eastAsia="zh-CN"/>
          </w:rPr>
          <w:t>DRB</w:t>
        </w:r>
      </w:ins>
      <w:r w:rsidRPr="00E67E0D">
        <w:rPr>
          <w:rFonts w:eastAsia="SimSun" w:hint="eastAsia"/>
          <w:lang w:eastAsia="zh-CN"/>
        </w:rPr>
        <w:t xml:space="preserve"> established.</w:t>
      </w:r>
      <w:r w:rsidRPr="00E67E0D">
        <w:rPr>
          <w:rFonts w:eastAsia="SimSun"/>
          <w:lang w:eastAsia="zh-CN"/>
        </w:rPr>
        <w:t xml:space="preserve"> </w:t>
      </w:r>
    </w:p>
    <w:p w14:paraId="49F65B66" w14:textId="6B7312C0" w:rsidR="006A1CE4" w:rsidRPr="00E67E0D" w:rsidRDefault="006A1CE4" w:rsidP="00E7499B">
      <w:pPr>
        <w:rPr>
          <w:rFonts w:eastAsia="SimSun"/>
          <w:lang w:eastAsia="zh-CN"/>
        </w:rPr>
      </w:pPr>
      <w:r w:rsidRPr="00E67E0D">
        <w:t xml:space="preserve">For each PDU session successfully established the NG-RAN node shall pass to the UE the </w:t>
      </w:r>
      <w:r w:rsidRPr="00E67E0D">
        <w:rPr>
          <w:i/>
        </w:rPr>
        <w:t>PDU Session</w:t>
      </w:r>
      <w:r w:rsidRPr="00E67E0D">
        <w:t xml:space="preserve"> </w:t>
      </w:r>
      <w:r w:rsidRPr="00E67E0D">
        <w:rPr>
          <w:i/>
        </w:rPr>
        <w:t>NAS-PDU</w:t>
      </w:r>
      <w:r w:rsidRPr="00E67E0D">
        <w:t xml:space="preserve"> IE, if </w:t>
      </w:r>
      <w:del w:id="2532" w:author="Issam" w:date="2019-02-12T23:38:00Z">
        <w:r w:rsidR="00AE297A" w:rsidRPr="00FF6A95">
          <w:delText>available</w:delText>
        </w:r>
      </w:del>
      <w:ins w:id="2533" w:author="Issam" w:date="2019-02-12T23:38:00Z">
        <w:r w:rsidRPr="00E67E0D">
          <w:t>included</w:t>
        </w:r>
      </w:ins>
      <w:r w:rsidRPr="00E67E0D">
        <w:t xml:space="preserve">, and the value contained in the </w:t>
      </w:r>
      <w:r w:rsidRPr="00E67E0D">
        <w:rPr>
          <w:i/>
        </w:rPr>
        <w:t xml:space="preserve">PDU Session </w:t>
      </w:r>
      <w:r w:rsidRPr="00E67E0D">
        <w:rPr>
          <w:i/>
          <w:iCs/>
        </w:rPr>
        <w:t>ID</w:t>
      </w:r>
      <w:r w:rsidRPr="00E67E0D">
        <w:t xml:space="preserve"> IE received for the PDU session. </w:t>
      </w:r>
      <w:r w:rsidRPr="00E67E0D">
        <w:rPr>
          <w:rFonts w:eastAsia="SimSun"/>
          <w:lang w:eastAsia="zh-CN"/>
        </w:rPr>
        <w:t>T</w:t>
      </w:r>
      <w:r w:rsidRPr="00E67E0D">
        <w:rPr>
          <w:rFonts w:eastAsia="SimSun"/>
        </w:rPr>
        <w:t>he NG-RAN node shall not send to the UE the PDU Session NAS PDUs associated to the failed</w:t>
      </w:r>
      <w:r w:rsidRPr="00E67E0D">
        <w:rPr>
          <w:rFonts w:eastAsia="SimSun"/>
          <w:lang w:eastAsia="zh-CN"/>
        </w:rPr>
        <w:t xml:space="preserve"> PDU sessions</w:t>
      </w:r>
      <w:r w:rsidRPr="00E67E0D">
        <w:rPr>
          <w:rFonts w:eastAsia="SimSun"/>
        </w:rPr>
        <w:t>.</w:t>
      </w:r>
      <w:r w:rsidRPr="00E67E0D">
        <w:rPr>
          <w:rFonts w:eastAsia="SimSun"/>
          <w:lang w:eastAsia="zh-CN"/>
        </w:rPr>
        <w:t xml:space="preserve"> </w:t>
      </w:r>
    </w:p>
    <w:p w14:paraId="0B1D3B30" w14:textId="77777777" w:rsidR="006A1CE4" w:rsidRPr="00E67E0D" w:rsidRDefault="006A1CE4" w:rsidP="00E7499B">
      <w:pPr>
        <w:rPr>
          <w:ins w:id="2534" w:author="Issam" w:date="2019-02-12T23:38:00Z"/>
          <w:rFonts w:eastAsia="SimSun"/>
          <w:lang w:eastAsia="zh-CN"/>
        </w:rPr>
      </w:pPr>
      <w:ins w:id="2535" w:author="Issam" w:date="2019-02-12T23:38:00Z">
        <w:r w:rsidRPr="00E67E0D">
          <w:rPr>
            <w:rFonts w:eastAsia="SimSun"/>
            <w:lang w:eastAsia="zh-CN"/>
          </w:rPr>
          <w:t xml:space="preserve">If the </w:t>
        </w:r>
        <w:r w:rsidRPr="00E67E0D">
          <w:rPr>
            <w:i/>
          </w:rPr>
          <w:t>NAS-PDU</w:t>
        </w:r>
        <w:r w:rsidRPr="00E67E0D">
          <w:t xml:space="preserve"> IE is included in the PDU SESSION RESOURCE SETUP REQUEST message, the NG-RAN node shall pass it to the UE.</w:t>
        </w:r>
      </w:ins>
    </w:p>
    <w:p w14:paraId="7B745FD3" w14:textId="38A33979" w:rsidR="006A1CE4" w:rsidRPr="00E67E0D" w:rsidRDefault="006A1CE4" w:rsidP="00E7499B">
      <w:pPr>
        <w:rPr>
          <w:lang w:eastAsia="ja-JP"/>
        </w:rPr>
      </w:pPr>
      <w:r w:rsidRPr="00E67E0D">
        <w:rPr>
          <w:lang w:eastAsia="ja-JP"/>
        </w:rPr>
        <w:t xml:space="preserve">For each PDU session the NG-RAN node shall store the </w:t>
      </w:r>
      <w:del w:id="2536" w:author="Issam" w:date="2019-02-12T23:38:00Z">
        <w:r w:rsidR="00AE297A" w:rsidRPr="00FF6A95">
          <w:rPr>
            <w:lang w:eastAsia="ja-JP"/>
          </w:rPr>
          <w:delText>UP transport layer information</w:delText>
        </w:r>
      </w:del>
      <w:ins w:id="2537" w:author="Issam" w:date="2019-02-12T23:38:00Z">
        <w:r w:rsidRPr="00E67E0D">
          <w:rPr>
            <w:i/>
            <w:lang w:eastAsia="ja-JP"/>
          </w:rPr>
          <w:t>UL NG-U UP TNL Information</w:t>
        </w:r>
        <w:r w:rsidRPr="00E67E0D">
          <w:rPr>
            <w:lang w:eastAsia="ja-JP"/>
          </w:rPr>
          <w:t xml:space="preserve"> IE</w:t>
        </w:r>
      </w:ins>
      <w:r w:rsidRPr="00E67E0D">
        <w:rPr>
          <w:lang w:eastAsia="ja-JP"/>
        </w:rPr>
        <w:t xml:space="preserve"> included in the </w:t>
      </w:r>
      <w:r w:rsidRPr="00E67E0D">
        <w:rPr>
          <w:i/>
          <w:lang w:eastAsia="ja-JP"/>
        </w:rPr>
        <w:t xml:space="preserve">PDU Session Resource Setup Request Transfer </w:t>
      </w:r>
      <w:r w:rsidRPr="00E67E0D">
        <w:rPr>
          <w:lang w:eastAsia="ja-JP"/>
        </w:rPr>
        <w:t xml:space="preserve">IE contained in the </w:t>
      </w:r>
      <w:r w:rsidRPr="00E67E0D">
        <w:t xml:space="preserve">PDU SESSION RESOURCE SETUP REQUEST </w:t>
      </w:r>
      <w:r w:rsidRPr="00E67E0D">
        <w:rPr>
          <w:lang w:eastAsia="ja-JP"/>
        </w:rPr>
        <w:t xml:space="preserve">message and use it as </w:t>
      </w:r>
      <w:r w:rsidRPr="00E67E0D">
        <w:rPr>
          <w:rFonts w:eastAsia="SimSun" w:hint="eastAsia"/>
          <w:lang w:eastAsia="zh-CN"/>
        </w:rPr>
        <w:t xml:space="preserve">the uplink </w:t>
      </w:r>
      <w:r w:rsidRPr="00E67E0D">
        <w:rPr>
          <w:lang w:eastAsia="ja-JP"/>
        </w:rPr>
        <w:t>termination point for the user plane data for this PDU session.</w:t>
      </w:r>
    </w:p>
    <w:p w14:paraId="3A8D151E" w14:textId="6EC8D86D" w:rsidR="006A1CE4" w:rsidRPr="00E67E0D" w:rsidRDefault="006A1CE4" w:rsidP="00E7499B">
      <w:pPr>
        <w:rPr>
          <w:lang w:eastAsia="ja-JP"/>
        </w:rPr>
      </w:pPr>
      <w:r w:rsidRPr="00E67E0D">
        <w:rPr>
          <w:lang w:eastAsia="ja-JP"/>
        </w:rPr>
        <w:t xml:space="preserve">For each PDU session, if the </w:t>
      </w:r>
      <w:r w:rsidRPr="00E67E0D">
        <w:rPr>
          <w:i/>
          <w:lang w:eastAsia="ja-JP"/>
        </w:rPr>
        <w:t>Additional UL NG-U UP TNL Information</w:t>
      </w:r>
      <w:r w:rsidRPr="00E67E0D">
        <w:rPr>
          <w:lang w:eastAsia="ja-JP"/>
        </w:rPr>
        <w:t xml:space="preserve"> IE is included in the </w:t>
      </w:r>
      <w:r w:rsidRPr="00E67E0D">
        <w:rPr>
          <w:i/>
          <w:lang w:eastAsia="ja-JP"/>
        </w:rPr>
        <w:t xml:space="preserve">PDU Session Resource Setup Request Transfer </w:t>
      </w:r>
      <w:r w:rsidRPr="00E67E0D">
        <w:rPr>
          <w:lang w:eastAsia="ja-JP"/>
        </w:rPr>
        <w:t xml:space="preserve">IE contained in the </w:t>
      </w:r>
      <w:r w:rsidRPr="00E67E0D">
        <w:t xml:space="preserve">PDU SESSION RESOURCE SETUP REQUEST </w:t>
      </w:r>
      <w:r w:rsidRPr="00E67E0D">
        <w:rPr>
          <w:lang w:eastAsia="ja-JP"/>
        </w:rPr>
        <w:t xml:space="preserve">message, the NG-RAN node may forward </w:t>
      </w:r>
      <w:del w:id="2538" w:author="Issam" w:date="2019-02-12T23:38:00Z">
        <w:r w:rsidR="00AE297A" w:rsidRPr="00FF6A95">
          <w:rPr>
            <w:lang w:eastAsia="ja-JP"/>
          </w:rPr>
          <w:delText>the UP transport layer information</w:delText>
        </w:r>
      </w:del>
      <w:ins w:id="2539" w:author="Issam" w:date="2019-02-12T23:38:00Z">
        <w:r w:rsidRPr="00E67E0D">
          <w:rPr>
            <w:lang w:eastAsia="ja-JP"/>
          </w:rPr>
          <w:t>it</w:t>
        </w:r>
      </w:ins>
      <w:r w:rsidRPr="00E67E0D">
        <w:rPr>
          <w:lang w:eastAsia="ja-JP"/>
        </w:rPr>
        <w:t xml:space="preserve"> to the S-NG-RAN node as </w:t>
      </w:r>
      <w:r w:rsidRPr="00E67E0D">
        <w:rPr>
          <w:rFonts w:eastAsia="SimSun" w:hint="eastAsia"/>
          <w:lang w:eastAsia="zh-CN"/>
        </w:rPr>
        <w:t xml:space="preserve">the uplink </w:t>
      </w:r>
      <w:r w:rsidRPr="00E67E0D">
        <w:rPr>
          <w:lang w:eastAsia="ja-JP"/>
        </w:rPr>
        <w:t xml:space="preserve">termination point for the user plane data for </w:t>
      </w:r>
      <w:del w:id="2540" w:author="Issam" w:date="2019-02-12T23:38:00Z">
        <w:r w:rsidR="00AE297A" w:rsidRPr="00FF6A95">
          <w:rPr>
            <w:lang w:eastAsia="ja-JP"/>
          </w:rPr>
          <w:delText>this</w:delText>
        </w:r>
      </w:del>
      <w:ins w:id="2541" w:author="Issam" w:date="2019-02-12T23:38:00Z">
        <w:r w:rsidRPr="00E67E0D">
          <w:rPr>
            <w:lang w:eastAsia="ja-JP"/>
          </w:rPr>
          <w:t>split</w:t>
        </w:r>
      </w:ins>
      <w:r w:rsidRPr="00E67E0D">
        <w:rPr>
          <w:lang w:eastAsia="ja-JP"/>
        </w:rPr>
        <w:t xml:space="preserve"> PDU session</w:t>
      </w:r>
      <w:del w:id="2542" w:author="Issam" w:date="2019-02-12T23:38:00Z">
        <w:r w:rsidR="00AE297A" w:rsidRPr="00FF6A95">
          <w:rPr>
            <w:lang w:eastAsia="ja-JP"/>
          </w:rPr>
          <w:delText xml:space="preserve"> split in different tunnel</w:delText>
        </w:r>
      </w:del>
      <w:r w:rsidRPr="00E67E0D">
        <w:rPr>
          <w:lang w:eastAsia="ja-JP"/>
        </w:rPr>
        <w:t>.</w:t>
      </w:r>
    </w:p>
    <w:p w14:paraId="516FF64A" w14:textId="77777777" w:rsidR="006A1CE4" w:rsidRPr="00E67E0D" w:rsidRDefault="006A1CE4" w:rsidP="00E7499B">
      <w:pPr>
        <w:rPr>
          <w:ins w:id="2543" w:author="Issam" w:date="2019-02-12T23:38:00Z"/>
          <w:lang w:eastAsia="ja-JP"/>
        </w:rPr>
      </w:pPr>
      <w:ins w:id="2544" w:author="Issam" w:date="2019-02-12T23:38:00Z">
        <w:r w:rsidRPr="00E67E0D">
          <w:rPr>
            <w:lang w:eastAsia="ja-JP"/>
          </w:rPr>
          <w:t xml:space="preserve">For each PDU session, if the </w:t>
        </w:r>
        <w:r w:rsidRPr="00E67E0D">
          <w:rPr>
            <w:i/>
            <w:lang w:eastAsia="ja-JP"/>
          </w:rPr>
          <w:t>Network Instance</w:t>
        </w:r>
        <w:r w:rsidRPr="00E67E0D">
          <w:rPr>
            <w:lang w:eastAsia="ja-JP"/>
          </w:rPr>
          <w:t xml:space="preserve"> IE is included in the </w:t>
        </w:r>
        <w:r w:rsidRPr="00E67E0D">
          <w:rPr>
            <w:i/>
            <w:lang w:eastAsia="ja-JP"/>
          </w:rPr>
          <w:t xml:space="preserve">PDU Session Resource Setup Request Transfer </w:t>
        </w:r>
        <w:r w:rsidRPr="00E67E0D">
          <w:rPr>
            <w:lang w:eastAsia="ja-JP"/>
          </w:rPr>
          <w:t xml:space="preserve">IE contained in the </w:t>
        </w:r>
        <w:r w:rsidRPr="00E67E0D">
          <w:t xml:space="preserve">PDU SESSION RESOURCE SETUP REQUEST </w:t>
        </w:r>
        <w:r w:rsidRPr="00E67E0D">
          <w:rPr>
            <w:lang w:eastAsia="ja-JP"/>
          </w:rPr>
          <w:t>message, the NG-RAN node shall, if supported, use it when selecting transport network resource as specified in TS 23.501 [9].</w:t>
        </w:r>
      </w:ins>
    </w:p>
    <w:p w14:paraId="4F485F48" w14:textId="77777777" w:rsidR="006A1CE4" w:rsidRPr="00E67E0D" w:rsidRDefault="006A1CE4" w:rsidP="00E7499B">
      <w:pPr>
        <w:rPr>
          <w:lang w:eastAsia="ja-JP"/>
        </w:rPr>
      </w:pPr>
      <w:r w:rsidRPr="00E67E0D">
        <w:rPr>
          <w:lang w:eastAsia="ja-JP"/>
        </w:rPr>
        <w:t xml:space="preserve">For each PDU session, if the </w:t>
      </w:r>
      <w:r w:rsidRPr="00E67E0D">
        <w:rPr>
          <w:i/>
          <w:lang w:eastAsia="ja-JP"/>
        </w:rPr>
        <w:t>PDU Session Type</w:t>
      </w:r>
      <w:r w:rsidRPr="00E67E0D">
        <w:rPr>
          <w:lang w:eastAsia="ja-JP"/>
        </w:rPr>
        <w:t xml:space="preserve"> IE included in the </w:t>
      </w:r>
      <w:r w:rsidRPr="00E67E0D">
        <w:rPr>
          <w:i/>
        </w:rPr>
        <w:t xml:space="preserve">PDU </w:t>
      </w:r>
      <w:r w:rsidRPr="00E67E0D">
        <w:rPr>
          <w:i/>
          <w:lang w:eastAsia="ja-JP"/>
        </w:rPr>
        <w:t xml:space="preserve">Session Resource Setup Request Transfer </w:t>
      </w:r>
      <w:r w:rsidRPr="00E67E0D">
        <w:rPr>
          <w:lang w:eastAsia="ja-JP"/>
        </w:rPr>
        <w:t xml:space="preserve">IE of the </w:t>
      </w:r>
      <w:r w:rsidRPr="00E67E0D">
        <w:t xml:space="preserve">PDU SESSION RESOURCE SETUP REQUEST </w:t>
      </w:r>
      <w:r w:rsidRPr="00E67E0D">
        <w:rPr>
          <w:lang w:eastAsia="ja-JP"/>
        </w:rPr>
        <w:t>message is set to "ethernet" or "unstructured", the NG-RAN node shall not perform header compression for the concerned PDU session.</w:t>
      </w:r>
    </w:p>
    <w:p w14:paraId="267C244D" w14:textId="77777777" w:rsidR="006A1CE4" w:rsidRPr="00E67E0D" w:rsidRDefault="006A1CE4" w:rsidP="00E7499B">
      <w:pPr>
        <w:rPr>
          <w:lang w:eastAsia="ja-JP"/>
        </w:rPr>
      </w:pPr>
      <w:r w:rsidRPr="00E67E0D">
        <w:rPr>
          <w:rFonts w:hint="eastAsia"/>
          <w:lang w:eastAsia="zh-CN"/>
        </w:rPr>
        <w:t xml:space="preserve">For each PDU session for which the </w:t>
      </w:r>
      <w:bookmarkStart w:id="2545" w:name="OLE_LINK148"/>
      <w:bookmarkStart w:id="2546" w:name="OLE_LINK149"/>
      <w:bookmarkStart w:id="2547" w:name="OLE_LINK150"/>
      <w:r w:rsidRPr="00E67E0D">
        <w:rPr>
          <w:rFonts w:hint="eastAsia"/>
          <w:i/>
          <w:lang w:eastAsia="zh-CN"/>
        </w:rPr>
        <w:t>Security Indication</w:t>
      </w:r>
      <w:r w:rsidRPr="00E67E0D">
        <w:rPr>
          <w:rFonts w:hint="eastAsia"/>
          <w:lang w:eastAsia="zh-CN"/>
        </w:rPr>
        <w:t xml:space="preserve"> </w:t>
      </w:r>
      <w:bookmarkEnd w:id="2545"/>
      <w:bookmarkEnd w:id="2546"/>
      <w:bookmarkEnd w:id="2547"/>
      <w:r w:rsidRPr="00E67E0D">
        <w:rPr>
          <w:rFonts w:hint="eastAsia"/>
          <w:lang w:eastAsia="zh-CN"/>
        </w:rPr>
        <w:t xml:space="preserve">IE is included in the </w:t>
      </w:r>
      <w:r w:rsidRPr="00E67E0D">
        <w:rPr>
          <w:i/>
          <w:lang w:eastAsia="zh-CN"/>
        </w:rPr>
        <w:t>PDU Session Resource Setup Request Transfer</w:t>
      </w:r>
      <w:r w:rsidRPr="00E67E0D">
        <w:rPr>
          <w:lang w:eastAsia="zh-CN"/>
        </w:rPr>
        <w:t xml:space="preserve"> IE of the </w:t>
      </w:r>
      <w:r w:rsidRPr="00E67E0D">
        <w:t xml:space="preserve">PDU SESSION RESOURCE SETUP REQUEST </w:t>
      </w:r>
      <w:r w:rsidRPr="00E67E0D">
        <w:rPr>
          <w:lang w:eastAsia="ja-JP"/>
        </w:rPr>
        <w:t xml:space="preserve">message, </w:t>
      </w:r>
      <w:r w:rsidRPr="00E67E0D">
        <w:rPr>
          <w:rFonts w:hint="eastAsia"/>
          <w:lang w:eastAsia="zh-CN"/>
        </w:rPr>
        <w:t>and</w:t>
      </w:r>
      <w:r w:rsidRPr="00E67E0D">
        <w:rPr>
          <w:lang w:eastAsia="zh-CN"/>
        </w:rPr>
        <w:t xml:space="preserve"> the</w:t>
      </w:r>
      <w:r w:rsidRPr="00E67E0D">
        <w:rPr>
          <w:rFonts w:hint="eastAsia"/>
          <w:lang w:eastAsia="zh-CN"/>
        </w:rPr>
        <w:t xml:space="preserve"> </w:t>
      </w:r>
      <w:bookmarkStart w:id="2548" w:name="OLE_LINK151"/>
      <w:bookmarkStart w:id="2549" w:name="OLE_LINK152"/>
      <w:r w:rsidRPr="00E67E0D">
        <w:rPr>
          <w:rFonts w:hint="eastAsia"/>
          <w:i/>
          <w:lang w:eastAsia="zh-CN"/>
        </w:rPr>
        <w:t>Integrity Protection Indication</w:t>
      </w:r>
      <w:r w:rsidRPr="00E67E0D">
        <w:rPr>
          <w:rFonts w:hint="eastAsia"/>
          <w:lang w:eastAsia="zh-CN"/>
        </w:rPr>
        <w:t xml:space="preserve"> </w:t>
      </w:r>
      <w:bookmarkEnd w:id="2548"/>
      <w:bookmarkEnd w:id="2549"/>
      <w:r w:rsidRPr="00E67E0D">
        <w:rPr>
          <w:rFonts w:hint="eastAsia"/>
          <w:lang w:eastAsia="zh-CN"/>
        </w:rPr>
        <w:t xml:space="preserve">IE </w:t>
      </w:r>
      <w:r w:rsidRPr="00E67E0D">
        <w:rPr>
          <w:lang w:eastAsia="zh-CN"/>
        </w:rPr>
        <w:t xml:space="preserve">or </w:t>
      </w:r>
      <w:r w:rsidRPr="00E67E0D">
        <w:rPr>
          <w:i/>
          <w:lang w:eastAsia="zh-CN"/>
        </w:rPr>
        <w:t>Confidentiality</w:t>
      </w:r>
      <w:r w:rsidRPr="00E67E0D">
        <w:rPr>
          <w:rFonts w:hint="eastAsia"/>
          <w:i/>
          <w:lang w:eastAsia="zh-CN"/>
        </w:rPr>
        <w:t xml:space="preserve"> Protection Indication</w:t>
      </w:r>
      <w:r w:rsidRPr="00E67E0D">
        <w:rPr>
          <w:rFonts w:hint="eastAsia"/>
          <w:lang w:eastAsia="zh-CN"/>
        </w:rPr>
        <w:t xml:space="preserve"> IE is set to </w:t>
      </w:r>
      <w:r w:rsidRPr="00E67E0D">
        <w:rPr>
          <w:lang w:eastAsia="zh-CN"/>
        </w:rPr>
        <w:t>"required"</w:t>
      </w:r>
      <w:r w:rsidRPr="00E67E0D">
        <w:rPr>
          <w:rFonts w:hint="eastAsia"/>
          <w:lang w:eastAsia="zh-CN"/>
        </w:rPr>
        <w:t xml:space="preserve">, </w:t>
      </w:r>
      <w:r w:rsidRPr="00E67E0D">
        <w:rPr>
          <w:lang w:eastAsia="zh-CN"/>
        </w:rPr>
        <w:t xml:space="preserve">then </w:t>
      </w:r>
      <w:r w:rsidRPr="00E67E0D">
        <w:rPr>
          <w:lang w:eastAsia="ja-JP"/>
        </w:rPr>
        <w:t xml:space="preserve">the NG-RAN node shall </w:t>
      </w:r>
      <w:r w:rsidRPr="00E67E0D">
        <w:rPr>
          <w:rFonts w:hint="eastAsia"/>
          <w:lang w:eastAsia="zh-CN"/>
        </w:rPr>
        <w:t xml:space="preserve">perform user plane </w:t>
      </w:r>
      <w:r w:rsidRPr="00E67E0D">
        <w:rPr>
          <w:lang w:eastAsia="zh-CN"/>
        </w:rPr>
        <w:t>integrity</w:t>
      </w:r>
      <w:r w:rsidRPr="00E67E0D">
        <w:rPr>
          <w:rFonts w:hint="eastAsia"/>
          <w:lang w:eastAsia="zh-CN"/>
        </w:rPr>
        <w:t xml:space="preserve"> </w:t>
      </w:r>
      <w:r w:rsidRPr="00E67E0D">
        <w:rPr>
          <w:lang w:eastAsia="zh-CN"/>
        </w:rPr>
        <w:t>protection</w:t>
      </w:r>
      <w:r w:rsidRPr="00E67E0D">
        <w:rPr>
          <w:rFonts w:hint="eastAsia"/>
          <w:lang w:eastAsia="zh-CN"/>
        </w:rPr>
        <w:t xml:space="preserve"> </w:t>
      </w:r>
      <w:r w:rsidRPr="00E67E0D">
        <w:rPr>
          <w:lang w:eastAsia="zh-CN"/>
        </w:rPr>
        <w:t xml:space="preserve">or ciphering, respectively, </w:t>
      </w:r>
      <w:r w:rsidRPr="00E67E0D">
        <w:rPr>
          <w:rFonts w:hint="eastAsia"/>
          <w:lang w:eastAsia="zh-CN"/>
        </w:rPr>
        <w:t xml:space="preserve">for the </w:t>
      </w:r>
      <w:r w:rsidRPr="00E67E0D">
        <w:rPr>
          <w:lang w:eastAsia="ja-JP"/>
        </w:rPr>
        <w:t>concerned PDU session</w:t>
      </w:r>
      <w:r w:rsidRPr="00E67E0D">
        <w:rPr>
          <w:rFonts w:hint="eastAsia"/>
          <w:lang w:eastAsia="zh-CN"/>
        </w:rPr>
        <w:t xml:space="preserve">. </w:t>
      </w:r>
      <w:bookmarkStart w:id="2550" w:name="_Hlk509588533"/>
      <w:r w:rsidRPr="00E67E0D">
        <w:rPr>
          <w:lang w:eastAsia="zh-CN"/>
        </w:rPr>
        <w:t>If</w:t>
      </w:r>
      <w:r w:rsidRPr="00E67E0D">
        <w:rPr>
          <w:rFonts w:hint="eastAsia"/>
          <w:lang w:eastAsia="zh-CN"/>
        </w:rPr>
        <w:t xml:space="preserve"> the NG-RAN node </w:t>
      </w:r>
      <w:r w:rsidRPr="00E67E0D">
        <w:rPr>
          <w:lang w:eastAsia="zh-CN"/>
        </w:rPr>
        <w:t xml:space="preserve">cannot </w:t>
      </w:r>
      <w:r w:rsidRPr="00E67E0D">
        <w:rPr>
          <w:rFonts w:hint="eastAsia"/>
          <w:lang w:eastAsia="zh-CN"/>
        </w:rPr>
        <w:t xml:space="preserve">perform </w:t>
      </w:r>
      <w:r w:rsidRPr="00E67E0D">
        <w:rPr>
          <w:lang w:eastAsia="zh-CN"/>
        </w:rPr>
        <w:t xml:space="preserve">the </w:t>
      </w:r>
      <w:r w:rsidRPr="00E67E0D">
        <w:rPr>
          <w:rFonts w:hint="eastAsia"/>
          <w:lang w:eastAsia="zh-CN"/>
        </w:rPr>
        <w:t>user plane integrity</w:t>
      </w:r>
      <w:r w:rsidRPr="00E67E0D">
        <w:rPr>
          <w:lang w:eastAsia="zh-CN"/>
        </w:rPr>
        <w:t xml:space="preserve"> protection or ciphering, it shall reject the setup of the PDU session resources with an appropriate cause value</w:t>
      </w:r>
      <w:bookmarkEnd w:id="2550"/>
      <w:r w:rsidRPr="00E67E0D">
        <w:rPr>
          <w:lang w:eastAsia="ja-JP"/>
        </w:rPr>
        <w:t>.</w:t>
      </w:r>
    </w:p>
    <w:p w14:paraId="03895AF8" w14:textId="77777777" w:rsidR="006A1CE4" w:rsidRPr="00E67E0D" w:rsidRDefault="006A1CE4" w:rsidP="00E7499B">
      <w:pPr>
        <w:rPr>
          <w:lang w:eastAsia="zh-CN"/>
        </w:rPr>
      </w:pPr>
      <w:r w:rsidRPr="00E67E0D">
        <w:t xml:space="preserve">If the NG-RAN node is an ng-eNB, it shall reject all PDU sessions for which the </w:t>
      </w:r>
      <w:r w:rsidRPr="00E67E0D">
        <w:rPr>
          <w:rFonts w:hint="eastAsia"/>
          <w:i/>
          <w:lang w:eastAsia="zh-CN"/>
        </w:rPr>
        <w:t>Integrity Protection Indication</w:t>
      </w:r>
      <w:r w:rsidRPr="00E67E0D">
        <w:rPr>
          <w:rFonts w:hint="eastAsia"/>
          <w:lang w:eastAsia="zh-CN"/>
        </w:rPr>
        <w:t xml:space="preserve"> IE </w:t>
      </w:r>
      <w:r w:rsidRPr="00E67E0D">
        <w:t>is set to "required".</w:t>
      </w:r>
    </w:p>
    <w:p w14:paraId="47738A06" w14:textId="77777777" w:rsidR="006A1CE4" w:rsidRPr="00E67E0D" w:rsidRDefault="006A1CE4" w:rsidP="00E7499B">
      <w:r w:rsidRPr="00E67E0D">
        <w:rPr>
          <w:rFonts w:hint="eastAsia"/>
          <w:lang w:eastAsia="zh-CN"/>
        </w:rPr>
        <w:t xml:space="preserve">For each PDU session for which the </w:t>
      </w:r>
      <w:r w:rsidRPr="00E67E0D">
        <w:rPr>
          <w:rFonts w:hint="eastAsia"/>
          <w:i/>
          <w:lang w:eastAsia="zh-CN"/>
        </w:rPr>
        <w:t>Security Indication</w:t>
      </w:r>
      <w:r w:rsidRPr="00E67E0D">
        <w:rPr>
          <w:rFonts w:hint="eastAsia"/>
          <w:lang w:eastAsia="zh-CN"/>
        </w:rPr>
        <w:t xml:space="preserve"> IE is included in the </w:t>
      </w:r>
      <w:r w:rsidRPr="00E67E0D">
        <w:rPr>
          <w:i/>
          <w:iCs/>
          <w:lang w:val="en-US"/>
        </w:rPr>
        <w:t>PDU Session Resource Setup Request Transfer</w:t>
      </w:r>
      <w:r w:rsidRPr="00E67E0D">
        <w:rPr>
          <w:i/>
          <w:iCs/>
          <w:lang w:val="en-US" w:eastAsia="zh-CN"/>
        </w:rPr>
        <w:t xml:space="preserve"> </w:t>
      </w:r>
      <w:r w:rsidRPr="00E67E0D">
        <w:rPr>
          <w:lang w:val="en-US" w:eastAsia="zh-CN"/>
        </w:rPr>
        <w:t>IE of the</w:t>
      </w:r>
      <w:r w:rsidRPr="00E67E0D">
        <w:t xml:space="preserve"> PDU SESSION RESOURCE SETUP REQUEST message, </w:t>
      </w:r>
      <w:r w:rsidRPr="00E67E0D">
        <w:rPr>
          <w:rFonts w:hint="eastAsia"/>
          <w:lang w:eastAsia="zh-CN"/>
        </w:rPr>
        <w:t>and</w:t>
      </w:r>
      <w:r w:rsidRPr="00E67E0D">
        <w:rPr>
          <w:lang w:eastAsia="zh-CN"/>
        </w:rPr>
        <w:t xml:space="preserve"> the</w:t>
      </w:r>
      <w:r w:rsidRPr="00E67E0D">
        <w:rPr>
          <w:rFonts w:hint="eastAsia"/>
          <w:lang w:eastAsia="zh-CN"/>
        </w:rPr>
        <w:t xml:space="preserve"> </w:t>
      </w:r>
      <w:r w:rsidRPr="00E67E0D">
        <w:rPr>
          <w:i/>
          <w:lang w:eastAsia="zh-CN"/>
        </w:rPr>
        <w:t>Integrity</w:t>
      </w:r>
      <w:r w:rsidRPr="00E67E0D">
        <w:rPr>
          <w:rFonts w:hint="eastAsia"/>
          <w:i/>
          <w:lang w:eastAsia="zh-CN"/>
        </w:rPr>
        <w:t xml:space="preserve"> Protection Indication</w:t>
      </w:r>
      <w:r w:rsidRPr="00E67E0D">
        <w:rPr>
          <w:rFonts w:hint="eastAsia"/>
          <w:lang w:eastAsia="zh-CN"/>
        </w:rPr>
        <w:t xml:space="preserve"> IE </w:t>
      </w:r>
      <w:r w:rsidRPr="00E67E0D">
        <w:rPr>
          <w:lang w:eastAsia="zh-CN"/>
        </w:rPr>
        <w:t xml:space="preserve">or </w:t>
      </w:r>
      <w:r w:rsidRPr="00E67E0D">
        <w:rPr>
          <w:i/>
          <w:lang w:eastAsia="zh-CN"/>
        </w:rPr>
        <w:t>Confidentiality</w:t>
      </w:r>
      <w:r w:rsidRPr="00E67E0D">
        <w:rPr>
          <w:rFonts w:hint="eastAsia"/>
          <w:i/>
          <w:lang w:eastAsia="zh-CN"/>
        </w:rPr>
        <w:t xml:space="preserve"> Protection Indication</w:t>
      </w:r>
      <w:r w:rsidRPr="00E67E0D">
        <w:rPr>
          <w:rFonts w:hint="eastAsia"/>
          <w:lang w:eastAsia="zh-CN"/>
        </w:rPr>
        <w:t xml:space="preserve"> IE is set to </w:t>
      </w:r>
      <w:r w:rsidRPr="00E67E0D">
        <w:rPr>
          <w:lang w:eastAsia="zh-CN"/>
        </w:rPr>
        <w:t>"preferred"</w:t>
      </w:r>
      <w:r w:rsidRPr="00E67E0D">
        <w:rPr>
          <w:rFonts w:hint="eastAsia"/>
          <w:lang w:eastAsia="zh-CN"/>
        </w:rPr>
        <w:t xml:space="preserve">, </w:t>
      </w:r>
      <w:r w:rsidRPr="00E67E0D">
        <w:rPr>
          <w:lang w:eastAsia="zh-CN"/>
        </w:rPr>
        <w:t xml:space="preserve">then </w:t>
      </w:r>
      <w:r w:rsidRPr="00E67E0D">
        <w:t xml:space="preserve">the NG-RAN node should, if supported, </w:t>
      </w:r>
      <w:r w:rsidRPr="00E67E0D">
        <w:rPr>
          <w:rFonts w:hint="eastAsia"/>
          <w:lang w:eastAsia="zh-CN"/>
        </w:rPr>
        <w:t xml:space="preserve">perform user plane </w:t>
      </w:r>
      <w:r w:rsidRPr="00E67E0D">
        <w:rPr>
          <w:lang w:eastAsia="zh-CN"/>
        </w:rPr>
        <w:t xml:space="preserve">integrity protection or ciphering, respectively, </w:t>
      </w:r>
      <w:r w:rsidRPr="00E67E0D">
        <w:rPr>
          <w:rFonts w:hint="eastAsia"/>
          <w:lang w:eastAsia="zh-CN"/>
        </w:rPr>
        <w:t xml:space="preserve">for the </w:t>
      </w:r>
      <w:r w:rsidRPr="00E67E0D">
        <w:t>concerned PDU session</w:t>
      </w:r>
      <w:r w:rsidRPr="00E67E0D">
        <w:rPr>
          <w:lang w:eastAsia="zh-CN"/>
        </w:rPr>
        <w:t xml:space="preserve"> and shall notify whether it performed the user plane integrity</w:t>
      </w:r>
      <w:r w:rsidRPr="00E67E0D">
        <w:rPr>
          <w:rFonts w:hint="eastAsia"/>
          <w:lang w:eastAsia="zh-CN"/>
        </w:rPr>
        <w:t xml:space="preserve"> </w:t>
      </w:r>
      <w:r w:rsidRPr="00E67E0D">
        <w:rPr>
          <w:lang w:eastAsia="zh-CN"/>
        </w:rPr>
        <w:t xml:space="preserve">protection or ciphering by including the </w:t>
      </w:r>
      <w:r w:rsidRPr="00E67E0D">
        <w:rPr>
          <w:rFonts w:hint="eastAsia"/>
          <w:i/>
          <w:lang w:eastAsia="zh-CN"/>
        </w:rPr>
        <w:t xml:space="preserve">Integrity Protection </w:t>
      </w:r>
      <w:r w:rsidRPr="00E67E0D">
        <w:rPr>
          <w:i/>
          <w:lang w:eastAsia="zh-CN"/>
        </w:rPr>
        <w:t>Result</w:t>
      </w:r>
      <w:r w:rsidRPr="00E67E0D">
        <w:rPr>
          <w:rFonts w:hint="eastAsia"/>
          <w:lang w:eastAsia="zh-CN"/>
        </w:rPr>
        <w:t xml:space="preserve"> IE</w:t>
      </w:r>
      <w:r w:rsidRPr="00E67E0D">
        <w:rPr>
          <w:lang w:eastAsia="zh-CN"/>
        </w:rPr>
        <w:t xml:space="preserve"> or </w:t>
      </w:r>
      <w:r w:rsidRPr="00E67E0D">
        <w:rPr>
          <w:rFonts w:hint="eastAsia"/>
          <w:i/>
          <w:lang w:eastAsia="zh-CN"/>
        </w:rPr>
        <w:t xml:space="preserve">Confidentiality Protection </w:t>
      </w:r>
      <w:r w:rsidRPr="00E67E0D">
        <w:rPr>
          <w:i/>
          <w:lang w:eastAsia="zh-CN"/>
        </w:rPr>
        <w:t>Result</w:t>
      </w:r>
      <w:r w:rsidRPr="00E67E0D">
        <w:rPr>
          <w:rFonts w:hint="eastAsia"/>
          <w:lang w:eastAsia="zh-CN"/>
        </w:rPr>
        <w:t xml:space="preserve"> IE</w:t>
      </w:r>
      <w:r w:rsidRPr="00E67E0D">
        <w:rPr>
          <w:lang w:eastAsia="zh-CN"/>
        </w:rPr>
        <w:t xml:space="preserve">, respectively, in the </w:t>
      </w:r>
      <w:r w:rsidRPr="00E67E0D">
        <w:rPr>
          <w:i/>
          <w:lang w:val="en-US"/>
        </w:rPr>
        <w:t xml:space="preserve">PDU </w:t>
      </w:r>
      <w:r w:rsidRPr="00E67E0D">
        <w:rPr>
          <w:i/>
          <w:iCs/>
          <w:lang w:val="en-US"/>
        </w:rPr>
        <w:t>Session Resource Setup Response Transfer</w:t>
      </w:r>
      <w:r w:rsidRPr="00E67E0D">
        <w:t xml:space="preserve"> IE of the PDU SESSION RESOURCE SETUP RESPONSE message.</w:t>
      </w:r>
    </w:p>
    <w:p w14:paraId="3682EF48" w14:textId="35E69955" w:rsidR="006A1CE4" w:rsidRPr="00E67E0D" w:rsidRDefault="006A1CE4" w:rsidP="00E7499B">
      <w:pPr>
        <w:rPr>
          <w:rFonts w:eastAsia="Malgun Gothic"/>
          <w:lang w:eastAsia="ja-JP"/>
        </w:rPr>
      </w:pPr>
      <w:r w:rsidRPr="00E67E0D">
        <w:rPr>
          <w:lang w:eastAsia="zh-CN"/>
        </w:rPr>
        <w:t xml:space="preserve">For each PDU session for which the </w:t>
      </w:r>
      <w:bookmarkStart w:id="2551" w:name="_Hlk521361544"/>
      <w:r w:rsidRPr="00E67E0D">
        <w:rPr>
          <w:i/>
          <w:lang w:eastAsia="zh-CN"/>
        </w:rPr>
        <w:t>Maximum Integrity Protected Data Rate</w:t>
      </w:r>
      <w:r w:rsidRPr="00E67E0D">
        <w:rPr>
          <w:lang w:eastAsia="zh-CN"/>
        </w:rPr>
        <w:t xml:space="preserve"> IE </w:t>
      </w:r>
      <w:bookmarkEnd w:id="2551"/>
      <w:r w:rsidRPr="00E67E0D">
        <w:rPr>
          <w:lang w:eastAsia="zh-CN"/>
        </w:rPr>
        <w:t xml:space="preserve">is included in the </w:t>
      </w:r>
      <w:r w:rsidRPr="00E67E0D">
        <w:rPr>
          <w:rFonts w:hint="eastAsia"/>
          <w:i/>
          <w:lang w:eastAsia="zh-CN"/>
        </w:rPr>
        <w:t>Security Indication</w:t>
      </w:r>
      <w:r w:rsidRPr="00E67E0D">
        <w:rPr>
          <w:rFonts w:hint="eastAsia"/>
          <w:lang w:eastAsia="zh-CN"/>
        </w:rPr>
        <w:t xml:space="preserve"> IE</w:t>
      </w:r>
      <w:r w:rsidRPr="00E67E0D">
        <w:rPr>
          <w:lang w:eastAsia="zh-CN"/>
        </w:rPr>
        <w:t xml:space="preserve"> in the </w:t>
      </w:r>
      <w:r w:rsidRPr="00E67E0D">
        <w:rPr>
          <w:i/>
          <w:lang w:eastAsia="zh-CN"/>
        </w:rPr>
        <w:t>PDU Session Resource Setup Request Transfer</w:t>
      </w:r>
      <w:r w:rsidRPr="00E67E0D">
        <w:rPr>
          <w:lang w:eastAsia="zh-CN"/>
        </w:rPr>
        <w:t xml:space="preserve"> IE of the PDU SESSION RESOURCE SETUP REQUEST message, </w:t>
      </w:r>
      <w:del w:id="2552" w:author="Issam" w:date="2019-02-12T23:38:00Z">
        <w:r w:rsidR="00AE297A" w:rsidRPr="00F03875">
          <w:rPr>
            <w:lang w:eastAsia="zh-CN"/>
          </w:rPr>
          <w:delText xml:space="preserve">and the </w:delText>
        </w:r>
        <w:r w:rsidR="00AE297A" w:rsidRPr="002630EC">
          <w:rPr>
            <w:i/>
            <w:lang w:eastAsia="zh-CN"/>
          </w:rPr>
          <w:delText>Integrity Protection Indication</w:delText>
        </w:r>
        <w:r w:rsidR="00AE297A" w:rsidRPr="00F03875">
          <w:rPr>
            <w:lang w:eastAsia="zh-CN"/>
          </w:rPr>
          <w:delText xml:space="preserve"> IE is set t</w:delText>
        </w:r>
        <w:r w:rsidR="00AE297A">
          <w:rPr>
            <w:lang w:eastAsia="zh-CN"/>
          </w:rPr>
          <w:delText xml:space="preserve">o "required" or "preferred", </w:delText>
        </w:r>
        <w:r w:rsidR="00AE297A">
          <w:delText>the NG-RAN node</w:delText>
        </w:r>
      </w:del>
      <w:ins w:id="2553" w:author="Issam" w:date="2019-02-12T23:38:00Z">
        <w:r w:rsidRPr="00E67E0D">
          <w:t xml:space="preserve">the NG-RAN node shall </w:t>
        </w:r>
        <w:r w:rsidRPr="00E67E0D">
          <w:rPr>
            <w:lang w:eastAsia="zh-CN"/>
          </w:rPr>
          <w:t>store the respective information and, if integrity protection is to be performed for the PDU session,</w:t>
        </w:r>
        <w:r w:rsidRPr="00E67E0D">
          <w:t xml:space="preserve"> it</w:t>
        </w:r>
      </w:ins>
      <w:r w:rsidRPr="00E67E0D">
        <w:t xml:space="preserve"> shall </w:t>
      </w:r>
      <w:r w:rsidRPr="00E67E0D">
        <w:rPr>
          <w:lang w:eastAsia="ja-JP"/>
        </w:rPr>
        <w:t xml:space="preserve">enforce the traffic corresponding to the received </w:t>
      </w:r>
      <w:bookmarkStart w:id="2554" w:name="_Hlk522727533"/>
      <w:r w:rsidRPr="00E67E0D">
        <w:rPr>
          <w:i/>
          <w:lang w:eastAsia="zh-CN"/>
        </w:rPr>
        <w:t>Maximum Integrity Protected Data Rate</w:t>
      </w:r>
      <w:r w:rsidRPr="00E67E0D">
        <w:rPr>
          <w:lang w:eastAsia="zh-CN"/>
        </w:rPr>
        <w:t xml:space="preserve"> </w:t>
      </w:r>
      <w:r w:rsidRPr="00E67E0D">
        <w:rPr>
          <w:lang w:eastAsia="ja-JP"/>
        </w:rPr>
        <w:t>IE</w:t>
      </w:r>
      <w:bookmarkEnd w:id="2554"/>
      <w:r w:rsidRPr="00E67E0D">
        <w:rPr>
          <w:lang w:eastAsia="ja-JP"/>
        </w:rPr>
        <w:t xml:space="preserve">, </w:t>
      </w:r>
      <w:bookmarkStart w:id="2555" w:name="_Hlk522727582"/>
      <w:r w:rsidRPr="00E67E0D">
        <w:rPr>
          <w:lang w:eastAsia="ja-JP"/>
        </w:rPr>
        <w:t>for the concerned PDU session and concerned UE</w:t>
      </w:r>
      <w:bookmarkEnd w:id="2555"/>
      <w:r w:rsidRPr="00E67E0D">
        <w:rPr>
          <w:lang w:eastAsia="ja-JP"/>
        </w:rPr>
        <w:t xml:space="preserve">, as specified in </w:t>
      </w:r>
      <w:r w:rsidRPr="00E67E0D">
        <w:rPr>
          <w:rFonts w:eastAsia="SimSun" w:hint="eastAsia"/>
          <w:lang w:eastAsia="zh-CN"/>
        </w:rPr>
        <w:t>TS 23.501</w:t>
      </w:r>
      <w:r w:rsidRPr="00E67E0D">
        <w:rPr>
          <w:rFonts w:eastAsia="SimSun"/>
          <w:lang w:eastAsia="zh-CN"/>
        </w:rPr>
        <w:t xml:space="preserve"> </w:t>
      </w:r>
      <w:r w:rsidRPr="00E67E0D">
        <w:rPr>
          <w:rFonts w:eastAsia="SimSun" w:hint="eastAsia"/>
          <w:lang w:eastAsia="zh-CN"/>
        </w:rPr>
        <w:t>[9</w:t>
      </w:r>
      <w:r w:rsidRPr="00E67E0D">
        <w:rPr>
          <w:rFonts w:eastAsia="SimSun"/>
          <w:lang w:eastAsia="zh-CN"/>
        </w:rPr>
        <w:t>]</w:t>
      </w:r>
      <w:r w:rsidRPr="00E67E0D">
        <w:rPr>
          <w:lang w:eastAsia="ja-JP"/>
        </w:rPr>
        <w:t>.</w:t>
      </w:r>
      <w:del w:id="2556" w:author="Issam" w:date="2019-02-12T23:38:00Z">
        <w:r w:rsidR="00AE297A">
          <w:rPr>
            <w:lang w:eastAsia="ja-JP"/>
          </w:rPr>
          <w:delText xml:space="preserve"> </w:delText>
        </w:r>
        <w:bookmarkStart w:id="2557" w:name="_Hlk520813947"/>
        <w:r w:rsidR="00AE297A">
          <w:rPr>
            <w:lang w:eastAsia="ja-JP"/>
          </w:rPr>
          <w:delText>T</w:delText>
        </w:r>
        <w:r w:rsidR="00AE297A" w:rsidRPr="002C4E60">
          <w:rPr>
            <w:rFonts w:eastAsia="Malgun Gothic"/>
          </w:rPr>
          <w:delText>he NG-RAN node shall store</w:delText>
        </w:r>
        <w:r w:rsidR="00AE297A">
          <w:rPr>
            <w:rFonts w:eastAsia="Malgun Gothic"/>
          </w:rPr>
          <w:delText xml:space="preserve"> the received </w:delText>
        </w:r>
        <w:r w:rsidR="00AE297A" w:rsidRPr="00F03875">
          <w:rPr>
            <w:i/>
            <w:lang w:eastAsia="zh-CN"/>
          </w:rPr>
          <w:delText>Maximum Integrity Protected Data Rate</w:delText>
        </w:r>
        <w:r w:rsidR="00AE297A">
          <w:rPr>
            <w:lang w:eastAsia="zh-CN"/>
          </w:rPr>
          <w:delText xml:space="preserve"> </w:delText>
        </w:r>
        <w:r w:rsidR="00AE297A" w:rsidRPr="00EC789A">
          <w:rPr>
            <w:lang w:eastAsia="ja-JP"/>
          </w:rPr>
          <w:delText>IE</w:delText>
        </w:r>
        <w:r w:rsidR="00AE297A" w:rsidRPr="002C4E60">
          <w:rPr>
            <w:rFonts w:eastAsia="Malgun Gothic"/>
          </w:rPr>
          <w:delText xml:space="preserve"> and use it </w:delText>
        </w:r>
        <w:r w:rsidR="00AE297A">
          <w:rPr>
            <w:rFonts w:eastAsia="Malgun Gothic"/>
          </w:rPr>
          <w:delText xml:space="preserve">for </w:delText>
        </w:r>
        <w:r w:rsidR="00AE297A">
          <w:rPr>
            <w:lang w:eastAsia="ja-JP"/>
          </w:rPr>
          <w:delText>the concerned PDU session and concerned UE</w:delText>
        </w:r>
        <w:r w:rsidR="00AE297A" w:rsidRPr="002C4E60">
          <w:rPr>
            <w:rFonts w:eastAsia="Malgun Gothic"/>
          </w:rPr>
          <w:delText xml:space="preserve"> as specified in TS 23.501 [9].</w:delText>
        </w:r>
      </w:del>
      <w:bookmarkEnd w:id="2557"/>
    </w:p>
    <w:p w14:paraId="58227499" w14:textId="6A952BA4" w:rsidR="006A1CE4" w:rsidRPr="00E67E0D" w:rsidRDefault="006A1CE4" w:rsidP="00E7499B">
      <w:pPr>
        <w:rPr>
          <w:ins w:id="2558" w:author="Issam" w:date="2019-02-12T23:38:00Z"/>
          <w:lang w:eastAsia="zh-CN"/>
        </w:rPr>
      </w:pPr>
      <w:r w:rsidRPr="00E67E0D">
        <w:rPr>
          <w:rFonts w:hint="eastAsia"/>
          <w:lang w:eastAsia="zh-CN"/>
        </w:rPr>
        <w:t xml:space="preserve">For each PDU session for which the </w:t>
      </w:r>
      <w:r w:rsidRPr="00E67E0D">
        <w:rPr>
          <w:rFonts w:hint="eastAsia"/>
          <w:i/>
          <w:lang w:eastAsia="zh-CN"/>
        </w:rPr>
        <w:t>Security Indication</w:t>
      </w:r>
      <w:r w:rsidRPr="00E67E0D">
        <w:rPr>
          <w:rFonts w:hint="eastAsia"/>
          <w:lang w:eastAsia="zh-CN"/>
        </w:rPr>
        <w:t xml:space="preserve"> IE is included in the </w:t>
      </w:r>
      <w:r w:rsidRPr="00E67E0D">
        <w:rPr>
          <w:i/>
          <w:iCs/>
          <w:lang w:val="en-US"/>
        </w:rPr>
        <w:t>PDU Session Resource Setup Request Transfer</w:t>
      </w:r>
      <w:r w:rsidRPr="00E67E0D">
        <w:rPr>
          <w:iCs/>
          <w:lang w:val="en-US" w:eastAsia="zh-CN"/>
        </w:rPr>
        <w:t xml:space="preserve"> </w:t>
      </w:r>
      <w:r w:rsidRPr="00E67E0D">
        <w:rPr>
          <w:lang w:val="en-US" w:eastAsia="zh-CN"/>
        </w:rPr>
        <w:t xml:space="preserve">IE of the </w:t>
      </w:r>
      <w:r w:rsidRPr="00E67E0D">
        <w:t>PDU SESSION RESOURCE SETUP REQUEST message</w:t>
      </w:r>
      <w:del w:id="2559" w:author="Issam" w:date="2019-02-12T23:38:00Z">
        <w:r w:rsidR="00AE297A" w:rsidRPr="00FF6A95">
          <w:delText xml:space="preserve">, </w:delText>
        </w:r>
        <w:r w:rsidR="00AE297A" w:rsidRPr="00FF6A95">
          <w:rPr>
            <w:rFonts w:hint="eastAsia"/>
            <w:lang w:eastAsia="zh-CN"/>
          </w:rPr>
          <w:delText>and</w:delText>
        </w:r>
      </w:del>
      <w:ins w:id="2560" w:author="Issam" w:date="2019-02-12T23:38:00Z">
        <w:r w:rsidRPr="00E67E0D">
          <w:rPr>
            <w:lang w:eastAsia="zh-CN"/>
          </w:rPr>
          <w:t xml:space="preserve">: </w:t>
        </w:r>
      </w:ins>
    </w:p>
    <w:p w14:paraId="3CDFEA73" w14:textId="77B823A4" w:rsidR="006A1CE4" w:rsidRPr="00E67E0D" w:rsidRDefault="006A1CE4" w:rsidP="00E7499B">
      <w:pPr>
        <w:pStyle w:val="B1"/>
        <w:rPr>
          <w:ins w:id="2561" w:author="Issam" w:date="2019-02-12T23:38:00Z"/>
          <w:lang w:eastAsia="zh-CN"/>
        </w:rPr>
      </w:pPr>
      <w:ins w:id="2562" w:author="Issam" w:date="2019-02-12T23:38:00Z">
        <w:r w:rsidRPr="00E67E0D">
          <w:rPr>
            <w:lang w:eastAsia="zh-CN"/>
          </w:rPr>
          <w:t>-</w:t>
        </w:r>
        <w:r w:rsidRPr="00E67E0D">
          <w:rPr>
            <w:lang w:eastAsia="zh-CN"/>
          </w:rPr>
          <w:tab/>
          <w:t>if</w:t>
        </w:r>
      </w:ins>
      <w:r w:rsidRPr="00E67E0D">
        <w:rPr>
          <w:lang w:eastAsia="zh-CN"/>
        </w:rPr>
        <w:t xml:space="preserve"> the</w:t>
      </w:r>
      <w:r w:rsidRPr="00E67E0D">
        <w:rPr>
          <w:rFonts w:hint="eastAsia"/>
          <w:lang w:eastAsia="zh-CN"/>
        </w:rPr>
        <w:t xml:space="preserve"> </w:t>
      </w:r>
      <w:r w:rsidRPr="00E67E0D">
        <w:rPr>
          <w:rFonts w:hint="eastAsia"/>
          <w:i/>
          <w:lang w:eastAsia="zh-CN"/>
        </w:rPr>
        <w:t>Integrity Protection Indication</w:t>
      </w:r>
      <w:r w:rsidRPr="00E67E0D">
        <w:rPr>
          <w:rFonts w:hint="eastAsia"/>
          <w:lang w:eastAsia="zh-CN"/>
        </w:rPr>
        <w:t xml:space="preserve"> IE</w:t>
      </w:r>
      <w:r w:rsidRPr="00E67E0D">
        <w:rPr>
          <w:lang w:eastAsia="zh-CN"/>
        </w:rPr>
        <w:t xml:space="preserve"> </w:t>
      </w:r>
      <w:del w:id="2563" w:author="Issam" w:date="2019-02-12T23:38:00Z">
        <w:r w:rsidR="00AE297A" w:rsidRPr="00FF6A95">
          <w:rPr>
            <w:lang w:eastAsia="zh-CN"/>
          </w:rPr>
          <w:delText>or</w:delText>
        </w:r>
      </w:del>
      <w:ins w:id="2564" w:author="Issam" w:date="2019-02-12T23:38:00Z">
        <w:r w:rsidRPr="00E67E0D">
          <w:rPr>
            <w:rFonts w:hint="eastAsia"/>
            <w:lang w:eastAsia="zh-CN"/>
          </w:rPr>
          <w:t xml:space="preserve">is set to </w:t>
        </w:r>
        <w:r w:rsidRPr="00E67E0D">
          <w:rPr>
            <w:lang w:eastAsia="zh-CN"/>
          </w:rPr>
          <w:t>"not needed"</w:t>
        </w:r>
        <w:r w:rsidRPr="00E67E0D">
          <w:rPr>
            <w:rFonts w:hint="eastAsia"/>
            <w:lang w:eastAsia="zh-CN"/>
          </w:rPr>
          <w:t xml:space="preserve">, </w:t>
        </w:r>
        <w:r w:rsidRPr="00E67E0D">
          <w:rPr>
            <w:lang w:eastAsia="zh-CN"/>
          </w:rPr>
          <w:t xml:space="preserve">then </w:t>
        </w:r>
        <w:r w:rsidRPr="00E67E0D">
          <w:t xml:space="preserve">the NG-RAN node shall not </w:t>
        </w:r>
        <w:r w:rsidRPr="00E67E0D">
          <w:rPr>
            <w:rFonts w:hint="eastAsia"/>
            <w:lang w:eastAsia="zh-CN"/>
          </w:rPr>
          <w:t xml:space="preserve">perform user plane </w:t>
        </w:r>
        <w:r w:rsidRPr="00E67E0D">
          <w:rPr>
            <w:lang w:eastAsia="zh-CN"/>
          </w:rPr>
          <w:t>integrity protection</w:t>
        </w:r>
        <w:r w:rsidRPr="00E67E0D">
          <w:rPr>
            <w:rFonts w:hint="eastAsia"/>
            <w:lang w:eastAsia="zh-CN"/>
          </w:rPr>
          <w:t xml:space="preserve"> for the </w:t>
        </w:r>
        <w:r w:rsidRPr="00E67E0D">
          <w:t>concerned PDU session;</w:t>
        </w:r>
        <w:r w:rsidRPr="00E67E0D">
          <w:rPr>
            <w:rFonts w:hint="eastAsia"/>
            <w:lang w:eastAsia="zh-CN"/>
          </w:rPr>
          <w:t xml:space="preserve"> </w:t>
        </w:r>
      </w:ins>
    </w:p>
    <w:p w14:paraId="75320196" w14:textId="6E3C4E73" w:rsidR="006A1CE4" w:rsidRPr="00E67E0D" w:rsidRDefault="006A1CE4" w:rsidP="004041C3">
      <w:pPr>
        <w:pStyle w:val="B1"/>
        <w:rPr>
          <w:lang w:eastAsia="zh-CN"/>
        </w:rPr>
        <w:pPrChange w:id="2565" w:author="Issam" w:date="2019-02-12T23:38:00Z">
          <w:pPr/>
        </w:pPrChange>
      </w:pPr>
      <w:ins w:id="2566" w:author="Issam" w:date="2019-02-12T23:38:00Z">
        <w:r w:rsidRPr="00E67E0D">
          <w:rPr>
            <w:lang w:eastAsia="zh-CN"/>
          </w:rPr>
          <w:t>-</w:t>
        </w:r>
        <w:r w:rsidRPr="00E67E0D">
          <w:rPr>
            <w:i/>
            <w:lang w:eastAsia="zh-CN"/>
          </w:rPr>
          <w:tab/>
        </w:r>
        <w:r w:rsidRPr="00E67E0D">
          <w:rPr>
            <w:lang w:eastAsia="zh-CN"/>
          </w:rPr>
          <w:t>if the</w:t>
        </w:r>
      </w:ins>
      <w:r w:rsidRPr="00E67E0D">
        <w:rPr>
          <w:lang w:eastAsia="zh-CN"/>
        </w:rPr>
        <w:t xml:space="preserve"> </w:t>
      </w:r>
      <w:r w:rsidRPr="00E67E0D">
        <w:rPr>
          <w:i/>
          <w:lang w:eastAsia="zh-CN"/>
        </w:rPr>
        <w:t>Confidentiality</w:t>
      </w:r>
      <w:r w:rsidRPr="00E67E0D">
        <w:rPr>
          <w:rFonts w:hint="eastAsia"/>
          <w:i/>
          <w:lang w:eastAsia="zh-CN"/>
        </w:rPr>
        <w:t xml:space="preserve"> Protection Indication</w:t>
      </w:r>
      <w:r w:rsidRPr="00E67E0D">
        <w:rPr>
          <w:rFonts w:hint="eastAsia"/>
          <w:lang w:eastAsia="zh-CN"/>
        </w:rPr>
        <w:t xml:space="preserve"> IE is set to </w:t>
      </w:r>
      <w:r w:rsidRPr="00E67E0D">
        <w:rPr>
          <w:lang w:eastAsia="zh-CN"/>
        </w:rPr>
        <w:t>"not needed"</w:t>
      </w:r>
      <w:r w:rsidRPr="00E67E0D">
        <w:rPr>
          <w:rFonts w:hint="eastAsia"/>
          <w:lang w:eastAsia="zh-CN"/>
        </w:rPr>
        <w:t xml:space="preserve">, </w:t>
      </w:r>
      <w:r w:rsidRPr="00E67E0D">
        <w:rPr>
          <w:lang w:eastAsia="zh-CN"/>
        </w:rPr>
        <w:t xml:space="preserve">then </w:t>
      </w:r>
      <w:r w:rsidRPr="00E67E0D">
        <w:t xml:space="preserve">the NG-RAN node shall not </w:t>
      </w:r>
      <w:r w:rsidRPr="00E67E0D">
        <w:rPr>
          <w:rFonts w:hint="eastAsia"/>
          <w:lang w:eastAsia="zh-CN"/>
        </w:rPr>
        <w:t xml:space="preserve">perform user plane </w:t>
      </w:r>
      <w:del w:id="2567" w:author="Issam" w:date="2019-02-12T23:38:00Z">
        <w:r w:rsidR="00AE297A" w:rsidRPr="00FF6A95">
          <w:rPr>
            <w:lang w:eastAsia="zh-CN"/>
          </w:rPr>
          <w:delText>integrity protection</w:delText>
        </w:r>
        <w:r w:rsidR="00AE297A" w:rsidRPr="00FF6A95">
          <w:rPr>
            <w:rFonts w:hint="eastAsia"/>
            <w:lang w:eastAsia="zh-CN"/>
          </w:rPr>
          <w:delText xml:space="preserve"> </w:delText>
        </w:r>
        <w:r w:rsidR="00AE297A" w:rsidRPr="00FF6A95">
          <w:rPr>
            <w:lang w:eastAsia="zh-CN"/>
          </w:rPr>
          <w:delText xml:space="preserve">nor perform </w:delText>
        </w:r>
      </w:del>
      <w:r w:rsidRPr="00E67E0D">
        <w:rPr>
          <w:lang w:eastAsia="zh-CN"/>
        </w:rPr>
        <w:t xml:space="preserve">ciphering </w:t>
      </w:r>
      <w:r w:rsidRPr="00E67E0D">
        <w:rPr>
          <w:rFonts w:hint="eastAsia"/>
          <w:lang w:eastAsia="zh-CN"/>
        </w:rPr>
        <w:t xml:space="preserve">for the </w:t>
      </w:r>
      <w:r w:rsidRPr="00E67E0D">
        <w:t>concerned PDU session</w:t>
      </w:r>
      <w:r w:rsidRPr="00E67E0D">
        <w:rPr>
          <w:rFonts w:hint="eastAsia"/>
          <w:lang w:eastAsia="zh-CN"/>
        </w:rPr>
        <w:t>.</w:t>
      </w:r>
    </w:p>
    <w:p w14:paraId="1A73C018" w14:textId="3C3D2B50" w:rsidR="006A1CE4" w:rsidRPr="00E67E0D" w:rsidRDefault="006A1CE4" w:rsidP="00E7499B">
      <w:pPr>
        <w:rPr>
          <w:rFonts w:eastAsia="SimSun"/>
          <w:lang w:eastAsia="zh-CN"/>
        </w:rPr>
      </w:pPr>
      <w:r w:rsidRPr="00E67E0D">
        <w:rPr>
          <w:lang w:eastAsia="ja-JP"/>
        </w:rPr>
        <w:t xml:space="preserve">For each PDU session </w:t>
      </w:r>
      <w:r w:rsidRPr="00E67E0D">
        <w:rPr>
          <w:rFonts w:hint="eastAsia"/>
          <w:lang w:eastAsia="zh-CN"/>
        </w:rPr>
        <w:t xml:space="preserve">for which the </w:t>
      </w:r>
      <w:r w:rsidRPr="00E67E0D">
        <w:rPr>
          <w:i/>
          <w:lang w:eastAsia="ja-JP"/>
        </w:rPr>
        <w:t>PDU Session Aggregate Maximum Bit Rate</w:t>
      </w:r>
      <w:r w:rsidRPr="00E67E0D">
        <w:rPr>
          <w:rFonts w:hint="eastAsia"/>
          <w:lang w:eastAsia="zh-CN"/>
        </w:rPr>
        <w:t xml:space="preserve"> IE is included in the </w:t>
      </w:r>
      <w:r w:rsidRPr="00E67E0D">
        <w:rPr>
          <w:i/>
          <w:lang w:val="en-US"/>
        </w:rPr>
        <w:t xml:space="preserve">PDU </w:t>
      </w:r>
      <w:r w:rsidRPr="00E67E0D">
        <w:rPr>
          <w:i/>
          <w:iCs/>
          <w:lang w:val="en-US"/>
        </w:rPr>
        <w:t>Session Resource Setup Request Transfer</w:t>
      </w:r>
      <w:r w:rsidRPr="00E67E0D">
        <w:rPr>
          <w:iCs/>
          <w:lang w:val="en-US" w:eastAsia="zh-CN"/>
        </w:rPr>
        <w:t xml:space="preserve"> </w:t>
      </w:r>
      <w:r w:rsidRPr="00E67E0D">
        <w:rPr>
          <w:lang w:val="en-US" w:eastAsia="zh-CN"/>
        </w:rPr>
        <w:t>IE of</w:t>
      </w:r>
      <w:r w:rsidRPr="00E67E0D">
        <w:rPr>
          <w:lang w:eastAsia="ja-JP"/>
        </w:rPr>
        <w:t xml:space="preserve"> the </w:t>
      </w:r>
      <w:r w:rsidRPr="00E67E0D">
        <w:t xml:space="preserve">PDU SESSION RESOURCE SETUP REQUEST </w:t>
      </w:r>
      <w:r w:rsidRPr="00E67E0D">
        <w:rPr>
          <w:lang w:eastAsia="ja-JP"/>
        </w:rPr>
        <w:t xml:space="preserve">message, the NG-RAN node shall </w:t>
      </w:r>
      <w:del w:id="2568" w:author="Issam" w:date="2019-02-12T23:38:00Z">
        <w:r w:rsidR="00AE297A" w:rsidRPr="00FF6A95">
          <w:rPr>
            <w:lang w:eastAsia="ja-JP"/>
          </w:rPr>
          <w:delText xml:space="preserve">enforce the traffic </w:delText>
        </w:r>
        <w:r w:rsidR="00AE297A">
          <w:rPr>
            <w:lang w:eastAsia="ja-JP"/>
          </w:rPr>
          <w:delText xml:space="preserve">policing </w:delText>
        </w:r>
        <w:r w:rsidR="00AE297A" w:rsidRPr="00FF6A95">
          <w:rPr>
            <w:lang w:eastAsia="ja-JP"/>
          </w:rPr>
          <w:delText xml:space="preserve">corresponding to the received </w:delText>
        </w:r>
        <w:r w:rsidR="00AE297A" w:rsidRPr="00FF6A95">
          <w:rPr>
            <w:i/>
            <w:lang w:eastAsia="ja-JP"/>
          </w:rPr>
          <w:delText>PDU Session Aggregate Maximum Bit Rate</w:delText>
        </w:r>
        <w:r w:rsidR="00AE297A" w:rsidRPr="00FF6A95">
          <w:rPr>
            <w:lang w:eastAsia="ja-JP"/>
          </w:rPr>
          <w:delText xml:space="preserve"> IE. The </w:delText>
        </w:r>
        <w:r w:rsidR="00AE297A" w:rsidRPr="00FF6A95">
          <w:delText>NG-RAN node shall</w:delText>
        </w:r>
        <w:r w:rsidR="00AE297A" w:rsidRPr="00FF6A95">
          <w:rPr>
            <w:rFonts w:eastAsia="SimSun" w:hint="eastAsia"/>
            <w:lang w:eastAsia="zh-CN"/>
          </w:rPr>
          <w:delText xml:space="preserve"> </w:delText>
        </w:r>
      </w:del>
      <w:r w:rsidRPr="00E67E0D">
        <w:t xml:space="preserve">store the </w:t>
      </w:r>
      <w:r w:rsidRPr="00E67E0D">
        <w:rPr>
          <w:rFonts w:eastAsia="SimSun"/>
          <w:lang w:eastAsia="zh-CN"/>
        </w:rPr>
        <w:t>received</w:t>
      </w:r>
      <w:r w:rsidRPr="00E67E0D">
        <w:t xml:space="preserve"> </w:t>
      </w:r>
      <w:del w:id="2569" w:author="Issam" w:date="2019-02-12T23:38:00Z">
        <w:r w:rsidR="00AE297A" w:rsidRPr="00FF6A95">
          <w:delText>Aggregate Maximum Bit Rate</w:delText>
        </w:r>
      </w:del>
      <w:ins w:id="2570" w:author="Issam" w:date="2019-02-12T23:38:00Z">
        <w:r w:rsidRPr="00E67E0D">
          <w:t>value</w:t>
        </w:r>
      </w:ins>
      <w:r w:rsidRPr="00E67E0D">
        <w:t xml:space="preserve"> in the UE context and use it </w:t>
      </w:r>
      <w:ins w:id="2571" w:author="Issam" w:date="2019-02-12T23:38:00Z">
        <w:r w:rsidRPr="00E67E0D">
          <w:t xml:space="preserve">when enforcing traffic policing </w:t>
        </w:r>
      </w:ins>
      <w:r w:rsidRPr="00E67E0D">
        <w:t>for non-GBR QoS flows</w:t>
      </w:r>
      <w:r w:rsidRPr="00E67E0D">
        <w:rPr>
          <w:rFonts w:eastAsia="SimSun" w:hint="eastAsia"/>
          <w:lang w:eastAsia="zh-CN"/>
        </w:rPr>
        <w:t xml:space="preserve"> for the</w:t>
      </w:r>
      <w:del w:id="2572" w:author="Issam" w:date="2019-02-12T23:38:00Z">
        <w:r w:rsidR="00AE297A" w:rsidRPr="00FF6A95">
          <w:rPr>
            <w:rFonts w:eastAsia="SimSun" w:hint="eastAsia"/>
            <w:lang w:eastAsia="zh-CN"/>
          </w:rPr>
          <w:delText xml:space="preserve"> concerned</w:delText>
        </w:r>
        <w:r w:rsidR="00AE297A" w:rsidRPr="00FF6A95">
          <w:rPr>
            <w:lang w:eastAsia="ja-JP"/>
          </w:rPr>
          <w:delText xml:space="preserve"> PDU session</w:delText>
        </w:r>
        <w:r w:rsidR="00AE297A" w:rsidRPr="00FF6A95">
          <w:rPr>
            <w:rFonts w:eastAsia="SimSun" w:hint="eastAsia"/>
            <w:lang w:eastAsia="zh-CN"/>
          </w:rPr>
          <w:delText xml:space="preserve"> and</w:delText>
        </w:r>
      </w:del>
      <w:r w:rsidRPr="00E67E0D">
        <w:rPr>
          <w:rFonts w:eastAsia="SimSun" w:hint="eastAsia"/>
          <w:lang w:eastAsia="zh-CN"/>
        </w:rPr>
        <w:t xml:space="preserve"> concerned UE as specified in TS 23.501</w:t>
      </w:r>
      <w:r w:rsidRPr="00E67E0D">
        <w:rPr>
          <w:rFonts w:eastAsia="SimSun"/>
          <w:lang w:eastAsia="zh-CN"/>
        </w:rPr>
        <w:t xml:space="preserve"> </w:t>
      </w:r>
      <w:r w:rsidRPr="00E67E0D">
        <w:rPr>
          <w:rFonts w:eastAsia="SimSun" w:hint="eastAsia"/>
          <w:lang w:eastAsia="zh-CN"/>
        </w:rPr>
        <w:t>[9</w:t>
      </w:r>
      <w:r w:rsidRPr="00E67E0D">
        <w:rPr>
          <w:rFonts w:eastAsia="SimSun"/>
          <w:lang w:eastAsia="zh-CN"/>
        </w:rPr>
        <w:t>].</w:t>
      </w:r>
    </w:p>
    <w:p w14:paraId="659D2212" w14:textId="77777777" w:rsidR="006A1CE4" w:rsidRPr="00E67E0D" w:rsidRDefault="006A1CE4" w:rsidP="00E7499B">
      <w:pPr>
        <w:rPr>
          <w:lang w:eastAsia="zh-CN"/>
        </w:rPr>
      </w:pPr>
      <w:r w:rsidRPr="00E67E0D">
        <w:rPr>
          <w:lang w:eastAsia="ja-JP"/>
        </w:rPr>
        <w:t xml:space="preserve">For each PDU session in the </w:t>
      </w:r>
      <w:r w:rsidRPr="00E67E0D">
        <w:t xml:space="preserve">PDU SESSION RESOURCE SETUP REQUEST </w:t>
      </w:r>
      <w:r w:rsidRPr="00E67E0D">
        <w:rPr>
          <w:lang w:eastAsia="ja-JP"/>
        </w:rPr>
        <w:t>message</w:t>
      </w:r>
      <w:r w:rsidRPr="00E67E0D">
        <w:rPr>
          <w:rFonts w:hint="eastAsia"/>
          <w:lang w:eastAsia="zh-CN"/>
        </w:rPr>
        <w:t>, i</w:t>
      </w:r>
      <w:r w:rsidRPr="00E67E0D">
        <w:t xml:space="preserve">f the </w:t>
      </w:r>
      <w:r w:rsidRPr="00E67E0D">
        <w:rPr>
          <w:i/>
          <w:iCs/>
          <w:lang w:eastAsia="zh-CN"/>
        </w:rPr>
        <w:t>Additional QoS</w:t>
      </w:r>
      <w:r w:rsidRPr="00E67E0D">
        <w:t xml:space="preserve"> </w:t>
      </w:r>
      <w:r w:rsidRPr="00E67E0D">
        <w:rPr>
          <w:i/>
        </w:rPr>
        <w:t>Flow Information</w:t>
      </w:r>
      <w:r w:rsidRPr="00E67E0D">
        <w:t xml:space="preserve"> IE is included</w:t>
      </w:r>
      <w:ins w:id="2573" w:author="Issam" w:date="2019-02-12T23:38:00Z">
        <w:r w:rsidRPr="00E67E0D">
          <w:t xml:space="preserve"> in the </w:t>
        </w:r>
        <w:r w:rsidRPr="00E67E0D">
          <w:rPr>
            <w:i/>
            <w:lang w:eastAsia="ja-JP"/>
          </w:rPr>
          <w:t>QoS Flow Level QoS Parameters</w:t>
        </w:r>
        <w:r w:rsidRPr="00E67E0D">
          <w:rPr>
            <w:lang w:eastAsia="ja-JP"/>
          </w:rPr>
          <w:t xml:space="preserve"> IE</w:t>
        </w:r>
        <w:r w:rsidRPr="00E67E0D">
          <w:rPr>
            <w:lang w:eastAsia="zh-CN"/>
          </w:rPr>
          <w:t xml:space="preserve"> in the </w:t>
        </w:r>
        <w:r w:rsidRPr="00E67E0D">
          <w:rPr>
            <w:i/>
            <w:lang w:eastAsia="zh-CN"/>
          </w:rPr>
          <w:t>PDU Session Resource Setup Request Transfer</w:t>
        </w:r>
        <w:r w:rsidRPr="00E67E0D">
          <w:rPr>
            <w:lang w:eastAsia="zh-CN"/>
          </w:rPr>
          <w:t xml:space="preserve"> IE of the PDU SESSION RESOURCE SETUP REQUEST message</w:t>
        </w:r>
      </w:ins>
      <w:r w:rsidRPr="00E67E0D">
        <w:t>, the NG-RAN node may consider it for the DRB allocation process. It is up to NG-RAN node implementation to decide whether and how to use it.</w:t>
      </w:r>
    </w:p>
    <w:p w14:paraId="58310612" w14:textId="77777777" w:rsidR="006A1CE4" w:rsidRPr="00E67E0D" w:rsidRDefault="006A1CE4" w:rsidP="00E7499B">
      <w:r w:rsidRPr="00E67E0D">
        <w:rPr>
          <w:lang w:eastAsia="ja-JP"/>
        </w:rPr>
        <w:t xml:space="preserve">For each QoS flow requested to be setup the NG-RAN node shall take into account the received </w:t>
      </w:r>
      <w:r w:rsidRPr="00E67E0D">
        <w:rPr>
          <w:i/>
          <w:lang w:eastAsia="ja-JP"/>
        </w:rPr>
        <w:t>QoS Flow Level QoS Parameters</w:t>
      </w:r>
      <w:r w:rsidRPr="00E67E0D">
        <w:rPr>
          <w:lang w:eastAsia="ja-JP"/>
        </w:rPr>
        <w:t xml:space="preserve"> IE. For each QoS flow the NG-RAN node shall </w:t>
      </w:r>
      <w:r w:rsidRPr="00E67E0D">
        <w:t xml:space="preserve">establish or modify the resources according to the values of the </w:t>
      </w:r>
      <w:r w:rsidRPr="00E67E0D">
        <w:rPr>
          <w:i/>
        </w:rPr>
        <w:t xml:space="preserve">Allocation and Retention Priority </w:t>
      </w:r>
      <w:r w:rsidRPr="00E67E0D">
        <w:t xml:space="preserve">IE (priority level and pre-emption indicators) and the resource situation as follows: </w:t>
      </w:r>
    </w:p>
    <w:p w14:paraId="6BC2D234" w14:textId="77777777" w:rsidR="006A1CE4" w:rsidRPr="00E67E0D" w:rsidRDefault="006A1CE4" w:rsidP="00E7499B">
      <w:pPr>
        <w:pStyle w:val="B1"/>
        <w:rPr>
          <w:lang w:eastAsia="ja-JP"/>
        </w:rPr>
      </w:pPr>
      <w:r w:rsidRPr="00E67E0D">
        <w:rPr>
          <w:lang w:eastAsia="ja-JP"/>
        </w:rPr>
        <w:t>-</w:t>
      </w:r>
      <w:r w:rsidRPr="00E67E0D">
        <w:rPr>
          <w:lang w:eastAsia="ja-JP"/>
        </w:rPr>
        <w:tab/>
        <w:t>The NG-RAN node shall consider the priority level of the requested QoS flow, when deciding on the resource allocation.</w:t>
      </w:r>
    </w:p>
    <w:p w14:paraId="2C0703C9" w14:textId="77777777" w:rsidR="006A1CE4" w:rsidRPr="00E67E0D" w:rsidRDefault="006A1CE4" w:rsidP="00E7499B">
      <w:pPr>
        <w:pStyle w:val="B1"/>
        <w:rPr>
          <w:lang w:eastAsia="ja-JP"/>
        </w:rPr>
      </w:pPr>
      <w:r w:rsidRPr="00E67E0D">
        <w:rPr>
          <w:lang w:eastAsia="ja-JP"/>
        </w:rPr>
        <w:t>-</w:t>
      </w:r>
      <w:r w:rsidRPr="00E67E0D">
        <w:rPr>
          <w:lang w:eastAsia="ja-JP"/>
        </w:rPr>
        <w:tab/>
        <w:t>The priority levels and the pre-emption indicators may (individually or in combination) be used to determine</w:t>
      </w:r>
      <w:r w:rsidRPr="00E67E0D">
        <w:rPr>
          <w:rFonts w:eastAsia="MS Mincho"/>
          <w:lang w:eastAsia="ja-JP"/>
        </w:rPr>
        <w:t xml:space="preserve"> </w:t>
      </w:r>
      <w:r w:rsidRPr="00E67E0D">
        <w:rPr>
          <w:lang w:eastAsia="ja-JP"/>
        </w:rPr>
        <w:t>whether the QoS flow setup has to be performed unconditionally and immediately. If the requested QoS flow is marked as "may trigger pre-emption" and the resource situation requires so, the NG-RAN node may trigger the pre-emption procedure which may then cause the forced release of a lower priority QoS flow which is marked as "pre-emptable". Whilst the process and the extent of the pre-emption procedure are operator-dependent, the pre-emption indicators shall be treated as follows:</w:t>
      </w:r>
    </w:p>
    <w:p w14:paraId="24290944" w14:textId="77777777" w:rsidR="006A1CE4" w:rsidRPr="00E67E0D" w:rsidRDefault="006A1CE4" w:rsidP="00E7499B">
      <w:pPr>
        <w:pStyle w:val="B2"/>
        <w:rPr>
          <w:lang w:eastAsia="ja-JP"/>
        </w:rPr>
      </w:pPr>
      <w:r w:rsidRPr="00E67E0D">
        <w:rPr>
          <w:lang w:eastAsia="ja-JP"/>
        </w:rPr>
        <w:t>1.</w:t>
      </w:r>
      <w:r w:rsidRPr="00E67E0D">
        <w:rPr>
          <w:lang w:eastAsia="ja-JP"/>
        </w:rPr>
        <w:tab/>
        <w:t xml:space="preserve">The values of the last received </w:t>
      </w:r>
      <w:r w:rsidRPr="00E67E0D">
        <w:rPr>
          <w:i/>
          <w:lang w:eastAsia="ja-JP"/>
        </w:rPr>
        <w:t xml:space="preserve">Pre-emption Vulnerability </w:t>
      </w:r>
      <w:r w:rsidRPr="00E67E0D">
        <w:rPr>
          <w:rFonts w:eastAsia="MS Mincho"/>
          <w:lang w:eastAsia="ja-JP"/>
        </w:rPr>
        <w:t xml:space="preserve">IE </w:t>
      </w:r>
      <w:r w:rsidRPr="00E67E0D">
        <w:rPr>
          <w:lang w:eastAsia="ja-JP"/>
        </w:rPr>
        <w:t xml:space="preserve">and </w:t>
      </w:r>
      <w:r w:rsidRPr="00E67E0D">
        <w:rPr>
          <w:i/>
          <w:lang w:eastAsia="ja-JP"/>
        </w:rPr>
        <w:t>Priority Level</w:t>
      </w:r>
      <w:r w:rsidRPr="00E67E0D">
        <w:rPr>
          <w:lang w:eastAsia="ja-JP"/>
        </w:rPr>
        <w:t xml:space="preserve"> IE shall prevail.</w:t>
      </w:r>
    </w:p>
    <w:p w14:paraId="555547F9" w14:textId="77777777" w:rsidR="006A1CE4" w:rsidRPr="00E67E0D" w:rsidRDefault="006A1CE4" w:rsidP="00E7499B">
      <w:pPr>
        <w:pStyle w:val="B2"/>
        <w:rPr>
          <w:lang w:eastAsia="ja-JP"/>
        </w:rPr>
      </w:pPr>
      <w:r w:rsidRPr="00E67E0D">
        <w:rPr>
          <w:lang w:eastAsia="ja-JP"/>
        </w:rPr>
        <w:t>2.</w:t>
      </w:r>
      <w:r w:rsidRPr="00E67E0D">
        <w:rPr>
          <w:lang w:eastAsia="ja-JP"/>
        </w:rPr>
        <w:tab/>
        <w:t xml:space="preserve">If the </w:t>
      </w:r>
      <w:r w:rsidRPr="00E67E0D">
        <w:rPr>
          <w:i/>
          <w:lang w:eastAsia="ja-JP"/>
        </w:rPr>
        <w:t>Pre-emption Capability</w:t>
      </w:r>
      <w:r w:rsidRPr="00E67E0D">
        <w:rPr>
          <w:lang w:eastAsia="ja-JP"/>
        </w:rPr>
        <w:t xml:space="preserve"> IE is set to "</w:t>
      </w:r>
      <w:r w:rsidRPr="00E67E0D">
        <w:rPr>
          <w:rFonts w:eastAsia="MS Mincho"/>
          <w:lang w:eastAsia="ja-JP"/>
        </w:rPr>
        <w:t>may</w:t>
      </w:r>
      <w:r w:rsidRPr="00E67E0D">
        <w:rPr>
          <w:lang w:eastAsia="ja-JP"/>
        </w:rPr>
        <w:t xml:space="preserve"> trigger pre-emption", then this allocation request may trigger the pre-emption procedure.</w:t>
      </w:r>
    </w:p>
    <w:p w14:paraId="43B7063B" w14:textId="77777777" w:rsidR="006A1CE4" w:rsidRPr="00E67E0D" w:rsidRDefault="006A1CE4" w:rsidP="00E7499B">
      <w:pPr>
        <w:pStyle w:val="B2"/>
        <w:rPr>
          <w:lang w:eastAsia="ja-JP"/>
        </w:rPr>
      </w:pPr>
      <w:r w:rsidRPr="00E67E0D">
        <w:rPr>
          <w:lang w:eastAsia="ja-JP"/>
        </w:rPr>
        <w:t>3.</w:t>
      </w:r>
      <w:r w:rsidRPr="00E67E0D">
        <w:rPr>
          <w:lang w:eastAsia="ja-JP"/>
        </w:rPr>
        <w:tab/>
        <w:t xml:space="preserve">If the </w:t>
      </w:r>
      <w:r w:rsidRPr="00E67E0D">
        <w:rPr>
          <w:i/>
          <w:lang w:eastAsia="ja-JP"/>
        </w:rPr>
        <w:t>Pre-emption Capability</w:t>
      </w:r>
      <w:r w:rsidRPr="00E67E0D">
        <w:rPr>
          <w:lang w:eastAsia="ja-JP"/>
        </w:rPr>
        <w:t xml:space="preserve"> IE is set to "</w:t>
      </w:r>
      <w:r w:rsidRPr="00E67E0D">
        <w:rPr>
          <w:rFonts w:eastAsia="MS Mincho"/>
          <w:lang w:eastAsia="ja-JP"/>
        </w:rPr>
        <w:t>shall not</w:t>
      </w:r>
      <w:r w:rsidRPr="00E67E0D">
        <w:rPr>
          <w:lang w:eastAsia="ja-JP"/>
        </w:rPr>
        <w:t xml:space="preserve"> trigger pre-emption", then this allocation request </w:t>
      </w:r>
      <w:r w:rsidRPr="00E67E0D">
        <w:rPr>
          <w:rFonts w:eastAsia="MS Mincho"/>
          <w:lang w:eastAsia="ja-JP"/>
        </w:rPr>
        <w:t>shall</w:t>
      </w:r>
      <w:r w:rsidRPr="00E67E0D">
        <w:rPr>
          <w:lang w:eastAsia="ja-JP"/>
        </w:rPr>
        <w:t xml:space="preserve"> not trigger the pre-emption procedure.</w:t>
      </w:r>
    </w:p>
    <w:p w14:paraId="5F76D90D" w14:textId="77777777" w:rsidR="006A1CE4" w:rsidRPr="00E67E0D" w:rsidRDefault="006A1CE4" w:rsidP="00E7499B">
      <w:pPr>
        <w:pStyle w:val="B2"/>
        <w:rPr>
          <w:lang w:eastAsia="ja-JP"/>
        </w:rPr>
      </w:pPr>
      <w:r w:rsidRPr="00E67E0D">
        <w:rPr>
          <w:lang w:eastAsia="ja-JP"/>
        </w:rPr>
        <w:t>4.</w:t>
      </w:r>
      <w:r w:rsidRPr="00E67E0D">
        <w:rPr>
          <w:lang w:eastAsia="ja-JP"/>
        </w:rPr>
        <w:tab/>
        <w:t xml:space="preserve">If the </w:t>
      </w:r>
      <w:r w:rsidRPr="00E67E0D">
        <w:rPr>
          <w:i/>
          <w:lang w:eastAsia="ja-JP"/>
        </w:rPr>
        <w:t>Pre-emption Vulnerability</w:t>
      </w:r>
      <w:r w:rsidRPr="00E67E0D">
        <w:rPr>
          <w:lang w:eastAsia="ja-JP"/>
        </w:rPr>
        <w:t xml:space="preserve"> IE is set to "pre-empt</w:t>
      </w:r>
      <w:r w:rsidRPr="00E67E0D">
        <w:rPr>
          <w:rFonts w:eastAsia="MS Mincho"/>
          <w:lang w:eastAsia="ja-JP"/>
        </w:rPr>
        <w:t>able</w:t>
      </w:r>
      <w:r w:rsidRPr="00E67E0D">
        <w:rPr>
          <w:lang w:eastAsia="ja-JP"/>
        </w:rPr>
        <w:t>", then this QoS flow shall be included in the pre-emption process.</w:t>
      </w:r>
    </w:p>
    <w:p w14:paraId="6D71BCD5" w14:textId="77777777" w:rsidR="006A1CE4" w:rsidRPr="00E67E0D" w:rsidRDefault="006A1CE4" w:rsidP="00E7499B">
      <w:pPr>
        <w:pStyle w:val="B2"/>
        <w:rPr>
          <w:lang w:eastAsia="ja-JP"/>
        </w:rPr>
      </w:pPr>
      <w:r w:rsidRPr="00E67E0D">
        <w:rPr>
          <w:lang w:eastAsia="ja-JP"/>
        </w:rPr>
        <w:t>5.</w:t>
      </w:r>
      <w:r w:rsidRPr="00E67E0D">
        <w:rPr>
          <w:lang w:eastAsia="ja-JP"/>
        </w:rPr>
        <w:tab/>
        <w:t xml:space="preserve">If the </w:t>
      </w:r>
      <w:r w:rsidRPr="00E67E0D">
        <w:rPr>
          <w:i/>
          <w:lang w:eastAsia="ja-JP"/>
        </w:rPr>
        <w:t>Pre-emption Vulnerability</w:t>
      </w:r>
      <w:r w:rsidRPr="00E67E0D">
        <w:rPr>
          <w:lang w:eastAsia="ja-JP"/>
        </w:rPr>
        <w:t xml:space="preserve"> IE is set to "not pre-empt</w:t>
      </w:r>
      <w:r w:rsidRPr="00E67E0D">
        <w:rPr>
          <w:rFonts w:eastAsia="MS Mincho"/>
          <w:lang w:eastAsia="ja-JP"/>
        </w:rPr>
        <w:t>able</w:t>
      </w:r>
      <w:r w:rsidRPr="00E67E0D">
        <w:rPr>
          <w:lang w:eastAsia="ja-JP"/>
        </w:rPr>
        <w:t>", then this QoS flow shall not be included in the pre-emption process.</w:t>
      </w:r>
    </w:p>
    <w:p w14:paraId="3F6633E9" w14:textId="77777777" w:rsidR="006A1CE4" w:rsidRPr="00E67E0D" w:rsidRDefault="006A1CE4" w:rsidP="00E7499B">
      <w:pPr>
        <w:pStyle w:val="B1"/>
        <w:rPr>
          <w:lang w:eastAsia="ja-JP"/>
        </w:rPr>
      </w:pPr>
      <w:r w:rsidRPr="00E67E0D">
        <w:rPr>
          <w:lang w:eastAsia="ja-JP"/>
        </w:rPr>
        <w:t>-</w:t>
      </w:r>
      <w:r w:rsidRPr="00E67E0D">
        <w:rPr>
          <w:lang w:eastAsia="ja-JP"/>
        </w:rPr>
        <w:tab/>
        <w:t>The NG-RAN node pre-emption process shall keep the following rules:</w:t>
      </w:r>
    </w:p>
    <w:p w14:paraId="4EE24749" w14:textId="77777777" w:rsidR="006A1CE4" w:rsidRPr="00E67E0D" w:rsidRDefault="006A1CE4" w:rsidP="00E7499B">
      <w:pPr>
        <w:pStyle w:val="B2"/>
        <w:rPr>
          <w:lang w:eastAsia="ja-JP"/>
        </w:rPr>
      </w:pPr>
      <w:r w:rsidRPr="00E67E0D">
        <w:rPr>
          <w:lang w:eastAsia="ja-JP"/>
        </w:rPr>
        <w:t>1.</w:t>
      </w:r>
      <w:r w:rsidRPr="00E67E0D">
        <w:rPr>
          <w:lang w:eastAsia="ja-JP"/>
        </w:rPr>
        <w:tab/>
        <w:t>The NG-RAN node shall only pre</w:t>
      </w:r>
      <w:r w:rsidRPr="00E67E0D">
        <w:rPr>
          <w:lang w:eastAsia="ja-JP"/>
        </w:rPr>
        <w:noBreakHyphen/>
        <w:t>empt QoS flows with lower priority, in ascending order of priority.</w:t>
      </w:r>
    </w:p>
    <w:p w14:paraId="59D5ACF6" w14:textId="77777777" w:rsidR="006A1CE4" w:rsidRPr="00E67E0D" w:rsidRDefault="006A1CE4" w:rsidP="00E7499B">
      <w:pPr>
        <w:pStyle w:val="B2"/>
        <w:rPr>
          <w:snapToGrid w:val="0"/>
          <w:lang w:eastAsia="ja-JP"/>
        </w:rPr>
      </w:pPr>
      <w:r w:rsidRPr="00E67E0D">
        <w:rPr>
          <w:lang w:eastAsia="ja-JP"/>
        </w:rPr>
        <w:t>2.</w:t>
      </w:r>
      <w:r w:rsidRPr="00E67E0D">
        <w:rPr>
          <w:lang w:eastAsia="ja-JP"/>
        </w:rPr>
        <w:tab/>
      </w:r>
      <w:r w:rsidRPr="00E67E0D">
        <w:rPr>
          <w:snapToGrid w:val="0"/>
          <w:lang w:eastAsia="ja-JP"/>
        </w:rPr>
        <w:t xml:space="preserve">The pre-emption </w:t>
      </w:r>
      <w:r w:rsidRPr="00E67E0D">
        <w:rPr>
          <w:rFonts w:eastAsia="MS Mincho"/>
          <w:snapToGrid w:val="0"/>
          <w:lang w:eastAsia="ja-JP"/>
        </w:rPr>
        <w:t>may</w:t>
      </w:r>
      <w:r w:rsidRPr="00E67E0D">
        <w:rPr>
          <w:snapToGrid w:val="0"/>
          <w:lang w:eastAsia="ja-JP"/>
        </w:rPr>
        <w:t xml:space="preserve"> be done for QoS flows belonging to the same UE or to other UEs.</w:t>
      </w:r>
    </w:p>
    <w:p w14:paraId="7559335A" w14:textId="2CE72EC8" w:rsidR="006A1CE4" w:rsidRPr="00E67E0D" w:rsidRDefault="006A1CE4" w:rsidP="00E7499B">
      <w:r w:rsidRPr="00E67E0D">
        <w:rPr>
          <w:lang w:eastAsia="ja-JP"/>
        </w:rPr>
        <w:t xml:space="preserve">For each QoS flow which has been successfully established, </w:t>
      </w:r>
      <w:r w:rsidRPr="00E67E0D">
        <w:rPr>
          <w:rFonts w:eastAsia="SimSun" w:hint="eastAsia"/>
          <w:lang w:eastAsia="zh-CN"/>
        </w:rPr>
        <w:t>the NG-RAN node</w:t>
      </w:r>
      <w:r w:rsidRPr="00E67E0D">
        <w:rPr>
          <w:lang w:eastAsia="ja-JP"/>
        </w:rPr>
        <w:t xml:space="preserve"> </w:t>
      </w:r>
      <w:del w:id="2574" w:author="Issam" w:date="2019-02-12T23:38:00Z">
        <w:r w:rsidR="00AE297A" w:rsidRPr="00FF6A95">
          <w:rPr>
            <w:lang w:eastAsia="ja-JP"/>
          </w:rPr>
          <w:delText>store</w:delText>
        </w:r>
        <w:r w:rsidR="00AE297A" w:rsidRPr="00FF6A95">
          <w:rPr>
            <w:rFonts w:eastAsia="SimSun" w:hint="eastAsia"/>
            <w:lang w:eastAsia="zh-CN"/>
          </w:rPr>
          <w:delText>s</w:delText>
        </w:r>
      </w:del>
      <w:ins w:id="2575" w:author="Issam" w:date="2019-02-12T23:38:00Z">
        <w:r w:rsidRPr="00E67E0D">
          <w:rPr>
            <w:lang w:eastAsia="ja-JP"/>
          </w:rPr>
          <w:t>shall store</w:t>
        </w:r>
      </w:ins>
      <w:r w:rsidRPr="00E67E0D">
        <w:rPr>
          <w:lang w:eastAsia="ja-JP"/>
        </w:rPr>
        <w:t xml:space="preserve"> the </w:t>
      </w:r>
      <w:r w:rsidRPr="00E67E0D">
        <w:rPr>
          <w:rFonts w:eastAsia="SimSun" w:hint="eastAsia"/>
          <w:lang w:eastAsia="zh-CN"/>
        </w:rPr>
        <w:t xml:space="preserve">mapped E-RAB ID if </w:t>
      </w:r>
      <w:r w:rsidRPr="00E67E0D">
        <w:rPr>
          <w:lang w:eastAsia="ja-JP"/>
        </w:rPr>
        <w:t xml:space="preserve">included in the </w:t>
      </w:r>
      <w:r w:rsidRPr="00E67E0D">
        <w:rPr>
          <w:i/>
          <w:lang w:eastAsia="ja-JP"/>
        </w:rPr>
        <w:t xml:space="preserve">PDU Session Resource Setup Request Transfer </w:t>
      </w:r>
      <w:r w:rsidRPr="00E67E0D">
        <w:rPr>
          <w:lang w:eastAsia="ja-JP"/>
        </w:rPr>
        <w:t xml:space="preserve">IE contained in the </w:t>
      </w:r>
      <w:r w:rsidRPr="00E67E0D">
        <w:t xml:space="preserve">PDU SESSION RESOURCE SETUP REQUEST </w:t>
      </w:r>
      <w:r w:rsidRPr="00E67E0D">
        <w:rPr>
          <w:lang w:eastAsia="ja-JP"/>
        </w:rPr>
        <w:t xml:space="preserve">message and </w:t>
      </w:r>
      <w:del w:id="2576" w:author="Issam" w:date="2019-02-12T23:38:00Z">
        <w:r w:rsidR="00AE297A" w:rsidRPr="00FF6A95">
          <w:rPr>
            <w:lang w:eastAsia="ja-JP"/>
          </w:rPr>
          <w:delText>use</w:delText>
        </w:r>
        <w:r w:rsidR="00AE297A" w:rsidRPr="00FF6A95">
          <w:rPr>
            <w:rFonts w:eastAsia="SimSun" w:hint="eastAsia"/>
            <w:lang w:eastAsia="zh-CN"/>
          </w:rPr>
          <w:delText>s</w:delText>
        </w:r>
      </w:del>
      <w:ins w:id="2577" w:author="Issam" w:date="2019-02-12T23:38:00Z">
        <w:r w:rsidRPr="00E67E0D">
          <w:rPr>
            <w:lang w:eastAsia="ja-JP"/>
          </w:rPr>
          <w:t>use</w:t>
        </w:r>
      </w:ins>
      <w:r w:rsidRPr="00E67E0D">
        <w:rPr>
          <w:lang w:eastAsia="ja-JP"/>
        </w:rPr>
        <w:t xml:space="preserve"> it </w:t>
      </w:r>
      <w:r w:rsidRPr="00E67E0D">
        <w:rPr>
          <w:rFonts w:eastAsia="SimSun"/>
          <w:lang w:eastAsia="zh-CN"/>
        </w:rPr>
        <w:t>as specified in TS 38.300 [8]</w:t>
      </w:r>
      <w:r w:rsidRPr="00E67E0D">
        <w:rPr>
          <w:lang w:eastAsia="ja-JP"/>
        </w:rPr>
        <w:t>.</w:t>
      </w:r>
    </w:p>
    <w:p w14:paraId="7A1409AA" w14:textId="77777777" w:rsidR="006A1CE4" w:rsidRPr="00E67E0D" w:rsidRDefault="006A1CE4" w:rsidP="00E7499B">
      <w:pPr>
        <w:rPr>
          <w:lang w:eastAsia="ja-JP"/>
        </w:rPr>
      </w:pPr>
      <w:r w:rsidRPr="00E67E0D">
        <w:rPr>
          <w:snapToGrid w:val="0"/>
          <w:lang w:eastAsia="ja-JP"/>
        </w:rPr>
        <w:t xml:space="preserve">The NG-RAN node shall </w:t>
      </w:r>
      <w:r w:rsidRPr="00E67E0D">
        <w:rPr>
          <w:lang w:eastAsia="ja-JP"/>
        </w:rPr>
        <w:t xml:space="preserve">report to the AMF in the </w:t>
      </w:r>
      <w:r w:rsidRPr="00E67E0D">
        <w:t xml:space="preserve">PDU SESSION RESOURCE SETUP RESPONSE </w:t>
      </w:r>
      <w:r w:rsidRPr="00E67E0D">
        <w:rPr>
          <w:lang w:eastAsia="ja-JP"/>
        </w:rPr>
        <w:t xml:space="preserve">message the result for each PDU session </w:t>
      </w:r>
      <w:r w:rsidRPr="00E67E0D">
        <w:t>resource requested to be setup</w:t>
      </w:r>
      <w:r w:rsidRPr="00E67E0D">
        <w:rPr>
          <w:lang w:eastAsia="ja-JP"/>
        </w:rPr>
        <w:t xml:space="preserve">: </w:t>
      </w:r>
    </w:p>
    <w:p w14:paraId="6DC3B644" w14:textId="77777777" w:rsidR="006A1CE4" w:rsidRPr="00E67E0D" w:rsidRDefault="006A1CE4" w:rsidP="00E7499B">
      <w:pPr>
        <w:pStyle w:val="B1"/>
        <w:rPr>
          <w:lang w:eastAsia="ja-JP"/>
        </w:rPr>
      </w:pPr>
      <w:r w:rsidRPr="00E67E0D">
        <w:rPr>
          <w:lang w:eastAsia="ja-JP"/>
        </w:rPr>
        <w:t>-</w:t>
      </w:r>
      <w:r w:rsidRPr="00E67E0D">
        <w:rPr>
          <w:lang w:eastAsia="ja-JP"/>
        </w:rPr>
        <w:tab/>
        <w:t xml:space="preserve">For each PDU session resource successfully setup, the </w:t>
      </w:r>
      <w:r w:rsidRPr="00E67E0D">
        <w:rPr>
          <w:i/>
          <w:lang w:eastAsia="ja-JP"/>
        </w:rPr>
        <w:t>PDU Session Resource Setup Response Transfer</w:t>
      </w:r>
      <w:r w:rsidRPr="00E67E0D">
        <w:rPr>
          <w:lang w:eastAsia="ja-JP"/>
        </w:rPr>
        <w:t xml:space="preserve"> IE shall be included containing:</w:t>
      </w:r>
    </w:p>
    <w:p w14:paraId="0834441F" w14:textId="77777777" w:rsidR="006A1CE4" w:rsidRPr="00E67E0D" w:rsidRDefault="006A1CE4" w:rsidP="00E7499B">
      <w:pPr>
        <w:pStyle w:val="B2"/>
        <w:rPr>
          <w:lang w:eastAsia="ja-JP"/>
        </w:rPr>
      </w:pPr>
      <w:r w:rsidRPr="00E67E0D">
        <w:rPr>
          <w:lang w:eastAsia="ja-JP"/>
        </w:rPr>
        <w:t>1.</w:t>
      </w:r>
      <w:r w:rsidRPr="00E67E0D">
        <w:rPr>
          <w:lang w:eastAsia="ja-JP"/>
        </w:rPr>
        <w:tab/>
        <w:t>The</w:t>
      </w:r>
      <w:ins w:id="2578" w:author="Issam" w:date="2019-02-12T23:38:00Z">
        <w:r w:rsidRPr="00E67E0D">
          <w:rPr>
            <w:lang w:eastAsia="ja-JP"/>
          </w:rPr>
          <w:t xml:space="preserve"> NG-U</w:t>
        </w:r>
      </w:ins>
      <w:r w:rsidRPr="00E67E0D">
        <w:rPr>
          <w:lang w:eastAsia="ja-JP"/>
        </w:rPr>
        <w:t xml:space="preserve"> </w:t>
      </w:r>
      <w:r w:rsidRPr="00E67E0D">
        <w:rPr>
          <w:snapToGrid w:val="0"/>
          <w:lang w:eastAsia="ja-JP"/>
        </w:rPr>
        <w:t>UP transport layer information to be used for the PDU session</w:t>
      </w:r>
      <w:r w:rsidRPr="00E67E0D">
        <w:rPr>
          <w:lang w:eastAsia="ja-JP"/>
        </w:rPr>
        <w:t xml:space="preserve"> and associated list of QoS flows which have been successfully established, in the </w:t>
      </w:r>
      <w:r w:rsidRPr="00E67E0D">
        <w:rPr>
          <w:i/>
          <w:lang w:eastAsia="ja-JP"/>
        </w:rPr>
        <w:t xml:space="preserve">QoS Flow per TNL Information </w:t>
      </w:r>
      <w:r w:rsidRPr="00E67E0D">
        <w:rPr>
          <w:lang w:eastAsia="ja-JP"/>
        </w:rPr>
        <w:t>IE.</w:t>
      </w:r>
    </w:p>
    <w:p w14:paraId="5825FEA6" w14:textId="77777777" w:rsidR="006A1CE4" w:rsidRPr="00E67E0D" w:rsidRDefault="006A1CE4" w:rsidP="00E7499B">
      <w:pPr>
        <w:pStyle w:val="B2"/>
        <w:rPr>
          <w:lang w:eastAsia="ja-JP"/>
        </w:rPr>
      </w:pPr>
      <w:r w:rsidRPr="00E67E0D">
        <w:rPr>
          <w:lang w:eastAsia="ja-JP"/>
        </w:rPr>
        <w:t>2.</w:t>
      </w:r>
      <w:r w:rsidRPr="00E67E0D">
        <w:rPr>
          <w:lang w:eastAsia="ja-JP"/>
        </w:rPr>
        <w:tab/>
      </w:r>
      <w:r w:rsidRPr="00E67E0D">
        <w:rPr>
          <w:snapToGrid w:val="0"/>
          <w:lang w:eastAsia="ja-JP"/>
        </w:rPr>
        <w:t xml:space="preserve">The list of QoS flows which failed to be established, if any, in the </w:t>
      </w:r>
      <w:r w:rsidRPr="00E67E0D">
        <w:rPr>
          <w:i/>
          <w:iCs/>
          <w:snapToGrid w:val="0"/>
          <w:lang w:eastAsia="ja-JP"/>
        </w:rPr>
        <w:t>QoS Flow Failed to Setup List</w:t>
      </w:r>
      <w:r w:rsidRPr="00E67E0D">
        <w:rPr>
          <w:snapToGrid w:val="0"/>
          <w:lang w:eastAsia="ja-JP"/>
        </w:rPr>
        <w:t xml:space="preserve"> IE.</w:t>
      </w:r>
      <w:ins w:id="2579" w:author="Issam" w:date="2019-02-12T23:38:00Z">
        <w:r w:rsidRPr="00E67E0D">
          <w:rPr>
            <w:snapToGrid w:val="0"/>
            <w:lang w:eastAsia="ja-JP"/>
          </w:rPr>
          <w:t xml:space="preserve"> </w:t>
        </w:r>
        <w:r w:rsidRPr="00E67E0D">
          <w:rPr>
            <w:lang w:eastAsia="ja-JP"/>
          </w:rPr>
          <w:t xml:space="preserve">When the NG-RAN node reports unsuccessful establishment of </w:t>
        </w:r>
        <w:r w:rsidRPr="00E67E0D">
          <w:rPr>
            <w:rFonts w:eastAsia="MS Mincho"/>
            <w:lang w:eastAsia="ja-JP"/>
          </w:rPr>
          <w:t>a QoS flow,</w:t>
        </w:r>
        <w:r w:rsidRPr="00E67E0D">
          <w:rPr>
            <w:lang w:eastAsia="ja-JP"/>
          </w:rPr>
          <w:t xml:space="preserve"> the cause value should be precise enough to enable the SMF to know the reason for the unsuccessful establishment.</w:t>
        </w:r>
      </w:ins>
    </w:p>
    <w:p w14:paraId="44A718A5" w14:textId="3BFA74B7" w:rsidR="006A1CE4" w:rsidRPr="00E67E0D" w:rsidRDefault="006A1CE4" w:rsidP="00E7499B">
      <w:pPr>
        <w:pStyle w:val="B1"/>
        <w:rPr>
          <w:lang w:eastAsia="ja-JP"/>
        </w:rPr>
      </w:pPr>
      <w:r w:rsidRPr="00E67E0D">
        <w:rPr>
          <w:snapToGrid w:val="0"/>
          <w:lang w:eastAsia="ja-JP"/>
        </w:rPr>
        <w:t>-</w:t>
      </w:r>
      <w:r w:rsidRPr="00E67E0D">
        <w:rPr>
          <w:snapToGrid w:val="0"/>
          <w:lang w:eastAsia="ja-JP"/>
        </w:rPr>
        <w:tab/>
      </w:r>
      <w:r w:rsidRPr="00E67E0D">
        <w:rPr>
          <w:rFonts w:eastAsia="SimSun" w:hint="eastAsia"/>
          <w:lang w:eastAsia="zh-CN"/>
        </w:rPr>
        <w:t>F</w:t>
      </w:r>
      <w:r w:rsidRPr="00E67E0D">
        <w:rPr>
          <w:lang w:eastAsia="ja-JP"/>
        </w:rPr>
        <w:t>or each PDU session</w:t>
      </w:r>
      <w:r w:rsidRPr="00E67E0D">
        <w:rPr>
          <w:rFonts w:eastAsia="SimSun" w:hint="eastAsia"/>
          <w:lang w:eastAsia="zh-CN"/>
        </w:rPr>
        <w:t xml:space="preserve"> </w:t>
      </w:r>
      <w:r w:rsidRPr="00E67E0D">
        <w:rPr>
          <w:rFonts w:eastAsia="SimSun"/>
          <w:lang w:eastAsia="zh-CN"/>
        </w:rPr>
        <w:t xml:space="preserve">resource </w:t>
      </w:r>
      <w:r w:rsidRPr="00E67E0D">
        <w:rPr>
          <w:rFonts w:eastAsia="SimSun" w:hint="eastAsia"/>
          <w:lang w:eastAsia="zh-CN"/>
        </w:rPr>
        <w:t xml:space="preserve">which failed to be </w:t>
      </w:r>
      <w:r w:rsidRPr="00E67E0D">
        <w:rPr>
          <w:rFonts w:eastAsia="SimSun"/>
          <w:lang w:eastAsia="zh-CN"/>
        </w:rPr>
        <w:t>setup</w:t>
      </w:r>
      <w:r w:rsidRPr="00E67E0D">
        <w:rPr>
          <w:rFonts w:eastAsia="SimSun" w:hint="eastAsia"/>
          <w:lang w:eastAsia="zh-CN"/>
        </w:rPr>
        <w:t xml:space="preserve">, the </w:t>
      </w:r>
      <w:r w:rsidRPr="00E67E0D">
        <w:rPr>
          <w:i/>
          <w:lang w:eastAsia="ja-JP"/>
        </w:rPr>
        <w:t>PDU Session Resource Setup Unsuccessful Transfer</w:t>
      </w:r>
      <w:r w:rsidRPr="00E67E0D">
        <w:rPr>
          <w:lang w:eastAsia="ja-JP"/>
        </w:rPr>
        <w:t xml:space="preserve"> IE shall be included containing </w:t>
      </w:r>
      <w:del w:id="2580" w:author="Issam" w:date="2019-02-12T23:38:00Z">
        <w:r w:rsidR="00AE297A">
          <w:rPr>
            <w:lang w:eastAsia="ja-JP"/>
          </w:rPr>
          <w:delText>an appropriate cause value</w:delText>
        </w:r>
      </w:del>
      <w:ins w:id="2581" w:author="Issam" w:date="2019-02-12T23:38:00Z">
        <w:r w:rsidRPr="00E67E0D">
          <w:rPr>
            <w:lang w:eastAsia="ja-JP"/>
          </w:rPr>
          <w:t>a cause value that should be precise enough to enable the SMF to know the reason for the unsuccessful establishment</w:t>
        </w:r>
      </w:ins>
      <w:r w:rsidRPr="00E67E0D">
        <w:rPr>
          <w:lang w:eastAsia="ja-JP"/>
        </w:rPr>
        <w:t>.</w:t>
      </w:r>
    </w:p>
    <w:p w14:paraId="596952D3" w14:textId="7D734873" w:rsidR="006A1CE4" w:rsidRPr="00E67E0D" w:rsidRDefault="006A1CE4" w:rsidP="00E7499B">
      <w:pPr>
        <w:rPr>
          <w:lang w:eastAsia="ja-JP"/>
        </w:rPr>
      </w:pPr>
      <w:r w:rsidRPr="00E67E0D">
        <w:rPr>
          <w:snapToGrid w:val="0"/>
        </w:rPr>
        <w:t>For each PDU session resource successfully setup at the NG-RAN</w:t>
      </w:r>
      <w:del w:id="2582" w:author="Issam" w:date="2019-02-12T23:38:00Z">
        <w:r w:rsidR="00AE297A" w:rsidRPr="00FF6A95">
          <w:rPr>
            <w:snapToGrid w:val="0"/>
          </w:rPr>
          <w:delText>,</w:delText>
        </w:r>
      </w:del>
      <w:ins w:id="2583" w:author="Issam" w:date="2019-02-12T23:38:00Z">
        <w:r w:rsidRPr="00E67E0D">
          <w:rPr>
            <w:snapToGrid w:val="0"/>
          </w:rPr>
          <w:t xml:space="preserve"> node, if the </w:t>
        </w:r>
        <w:r w:rsidRPr="00E67E0D">
          <w:rPr>
            <w:i/>
            <w:snapToGrid w:val="0"/>
          </w:rPr>
          <w:t xml:space="preserve">Additional UL NG-U UP TNL Information </w:t>
        </w:r>
        <w:r w:rsidRPr="00E67E0D">
          <w:rPr>
            <w:snapToGrid w:val="0"/>
          </w:rPr>
          <w:t>IE is included i</w:t>
        </w:r>
        <w:r w:rsidRPr="00E67E0D">
          <w:rPr>
            <w:lang w:eastAsia="ja-JP"/>
          </w:rPr>
          <w:t xml:space="preserve">n the </w:t>
        </w:r>
        <w:r w:rsidRPr="00E67E0D">
          <w:rPr>
            <w:i/>
          </w:rPr>
          <w:t xml:space="preserve">PDU Session Resource </w:t>
        </w:r>
        <w:r w:rsidRPr="00E67E0D">
          <w:rPr>
            <w:i/>
            <w:iCs/>
          </w:rPr>
          <w:t>Setup Request Transfer</w:t>
        </w:r>
        <w:r w:rsidRPr="00E67E0D">
          <w:t xml:space="preserve"> IE</w:t>
        </w:r>
      </w:ins>
      <w:r w:rsidRPr="00E67E0D">
        <w:rPr>
          <w:snapToGrid w:val="0"/>
        </w:rPr>
        <w:t xml:space="preserve"> the NG-RAN node may allocate resources for an additional NG-U </w:t>
      </w:r>
      <w:del w:id="2584" w:author="Issam" w:date="2019-02-12T23:38:00Z">
        <w:r w:rsidR="00AE297A" w:rsidRPr="00FF6A95">
          <w:rPr>
            <w:snapToGrid w:val="0"/>
          </w:rPr>
          <w:delText>PDU session resource GTP-U tunnel, indicated</w:delText>
        </w:r>
      </w:del>
      <w:ins w:id="2585" w:author="Issam" w:date="2019-02-12T23:38:00Z">
        <w:r w:rsidRPr="00E67E0D">
          <w:rPr>
            <w:snapToGrid w:val="0"/>
          </w:rPr>
          <w:t>transport bearer for some or all QoS flows which it shall indicate</w:t>
        </w:r>
      </w:ins>
      <w:r w:rsidRPr="00E67E0D">
        <w:rPr>
          <w:snapToGrid w:val="0"/>
        </w:rPr>
        <w:t xml:space="preserve"> in the </w:t>
      </w:r>
      <w:r w:rsidRPr="00E67E0D">
        <w:rPr>
          <w:i/>
          <w:snapToGrid w:val="0"/>
        </w:rPr>
        <w:t xml:space="preserve">Additional QoS Flow per TNL Information </w:t>
      </w:r>
      <w:r w:rsidRPr="00E67E0D">
        <w:rPr>
          <w:snapToGrid w:val="0"/>
        </w:rPr>
        <w:t>IE</w:t>
      </w:r>
      <w:ins w:id="2586" w:author="Issam" w:date="2019-02-12T23:38:00Z">
        <w:r w:rsidRPr="00E67E0D">
          <w:rPr>
            <w:snapToGrid w:val="0"/>
          </w:rPr>
          <w:t xml:space="preserve"> i</w:t>
        </w:r>
        <w:r w:rsidRPr="00E67E0D">
          <w:rPr>
            <w:lang w:eastAsia="ja-JP"/>
          </w:rPr>
          <w:t xml:space="preserve">n the </w:t>
        </w:r>
        <w:r w:rsidRPr="00E67E0D">
          <w:rPr>
            <w:i/>
          </w:rPr>
          <w:t xml:space="preserve">PDU Session Resource </w:t>
        </w:r>
        <w:r w:rsidRPr="00E67E0D">
          <w:rPr>
            <w:i/>
            <w:iCs/>
          </w:rPr>
          <w:t>Setup Response Transfer</w:t>
        </w:r>
        <w:r w:rsidRPr="00E67E0D">
          <w:t xml:space="preserve"> IE</w:t>
        </w:r>
        <w:r w:rsidRPr="00E67E0D">
          <w:rPr>
            <w:lang w:eastAsia="ja-JP"/>
          </w:rPr>
          <w:t xml:space="preserve">. In case the </w:t>
        </w:r>
        <w:r w:rsidRPr="00E67E0D">
          <w:rPr>
            <w:i/>
            <w:snapToGrid w:val="0"/>
          </w:rPr>
          <w:t xml:space="preserve">Additional QoS Flow per TNL Information </w:t>
        </w:r>
        <w:r w:rsidRPr="00E67E0D">
          <w:rPr>
            <w:snapToGrid w:val="0"/>
          </w:rPr>
          <w:t>IE</w:t>
        </w:r>
        <w:r w:rsidRPr="00E67E0D">
          <w:rPr>
            <w:lang w:eastAsia="ja-JP"/>
          </w:rPr>
          <w:t xml:space="preserve"> is not included </w:t>
        </w:r>
        <w:r w:rsidRPr="00E67E0D">
          <w:t>the SMF shall consider the proposed additional UL NG-U UP TNL information as available again</w:t>
        </w:r>
      </w:ins>
      <w:r w:rsidRPr="00E67E0D">
        <w:t>.</w:t>
      </w:r>
    </w:p>
    <w:p w14:paraId="389B3D2C" w14:textId="464ABDF7" w:rsidR="006A1CE4" w:rsidRPr="00E67E0D" w:rsidRDefault="006A1CE4" w:rsidP="00E7499B">
      <w:pPr>
        <w:rPr>
          <w:rFonts w:eastAsia="SimSun"/>
          <w:lang w:eastAsia="zh-CN"/>
        </w:rPr>
      </w:pPr>
      <w:r w:rsidRPr="00E67E0D">
        <w:t xml:space="preserve">Upon reception of the PDU SESSION RESOURCE SETUP RESPONSE message the AMF shall, for each PDU session indicated in the </w:t>
      </w:r>
      <w:r w:rsidRPr="00E67E0D">
        <w:rPr>
          <w:i/>
        </w:rPr>
        <w:t xml:space="preserve">PDU Session </w:t>
      </w:r>
      <w:r w:rsidRPr="00E67E0D">
        <w:rPr>
          <w:i/>
          <w:iCs/>
        </w:rPr>
        <w:t xml:space="preserve">ID </w:t>
      </w:r>
      <w:r w:rsidRPr="00E67E0D">
        <w:t xml:space="preserve">IE, transfer transparently the </w:t>
      </w:r>
      <w:r w:rsidRPr="00E67E0D">
        <w:rPr>
          <w:i/>
        </w:rPr>
        <w:t xml:space="preserve">PDU Session Resource </w:t>
      </w:r>
      <w:r w:rsidRPr="00E67E0D">
        <w:rPr>
          <w:i/>
          <w:iCs/>
        </w:rPr>
        <w:t>Setup Response Transfer</w:t>
      </w:r>
      <w:r w:rsidRPr="00E67E0D">
        <w:t xml:space="preserve"> IE or </w:t>
      </w:r>
      <w:r w:rsidRPr="00E67E0D">
        <w:rPr>
          <w:i/>
          <w:lang w:eastAsia="ja-JP"/>
        </w:rPr>
        <w:t>PDU Session Resource Setup Unsuccessful Transfer</w:t>
      </w:r>
      <w:r w:rsidRPr="00E67E0D">
        <w:rPr>
          <w:lang w:eastAsia="ja-JP"/>
        </w:rPr>
        <w:t xml:space="preserve"> IE</w:t>
      </w:r>
      <w:r w:rsidRPr="00E67E0D">
        <w:t xml:space="preserve"> to </w:t>
      </w:r>
      <w:del w:id="2587" w:author="Issam" w:date="2019-02-12T23:38:00Z">
        <w:r w:rsidR="00AE297A" w:rsidRPr="00FF6A95">
          <w:delText>each</w:delText>
        </w:r>
      </w:del>
      <w:ins w:id="2588" w:author="Issam" w:date="2019-02-12T23:38:00Z">
        <w:r w:rsidRPr="00E67E0D">
          <w:t>the</w:t>
        </w:r>
      </w:ins>
      <w:r w:rsidRPr="00E67E0D">
        <w:t xml:space="preserve"> SMF associated with the concerned PDU session. </w:t>
      </w:r>
      <w:moveFromRangeStart w:id="2589" w:author="Issam" w:date="2019-02-12T23:38:00Z" w:name="move907097"/>
      <w:moveFrom w:id="2590" w:author="Issam" w:date="2019-02-12T23:38:00Z">
        <w:r w:rsidRPr="00E67E0D">
          <w:rPr>
            <w:lang w:eastAsia="ja-JP"/>
          </w:rPr>
          <w:t>In case the splitting PDU session is not used by the NG-RAN node, the SMF should remove the Additional Transport Layer Information, if any.</w:t>
        </w:r>
      </w:moveFrom>
      <w:moveFromRangeEnd w:id="2589"/>
    </w:p>
    <w:p w14:paraId="3C669747" w14:textId="77777777" w:rsidR="00AE297A" w:rsidRPr="00FF6A95" w:rsidRDefault="00AE297A" w:rsidP="00AE297A">
      <w:pPr>
        <w:rPr>
          <w:del w:id="2591" w:author="Issam" w:date="2019-02-12T23:38:00Z"/>
          <w:lang w:eastAsia="ja-JP"/>
        </w:rPr>
      </w:pPr>
      <w:del w:id="2592" w:author="Issam" w:date="2019-02-12T23:38:00Z">
        <w:r w:rsidRPr="00FF6A95">
          <w:rPr>
            <w:lang w:eastAsia="ja-JP"/>
          </w:rPr>
          <w:delText xml:space="preserve">When the NG-RAN node reports unsuccessful establishment of </w:delText>
        </w:r>
        <w:r w:rsidRPr="00FF6A95">
          <w:rPr>
            <w:rFonts w:eastAsia="MS Mincho"/>
            <w:lang w:eastAsia="ja-JP"/>
          </w:rPr>
          <w:delText>a QoS flow,</w:delText>
        </w:r>
        <w:r w:rsidRPr="00FF6A95">
          <w:rPr>
            <w:lang w:eastAsia="ja-JP"/>
          </w:rPr>
          <w:delText xml:space="preserve"> the cause value should be precise enough to enable the SMF to know the reason for an unsuccessful establishment.</w:delText>
        </w:r>
      </w:del>
    </w:p>
    <w:p w14:paraId="46C663DF" w14:textId="77777777" w:rsidR="00AE297A" w:rsidRPr="00FF6A95" w:rsidRDefault="00AE297A" w:rsidP="00AE297A">
      <w:pPr>
        <w:rPr>
          <w:del w:id="2593" w:author="Issam" w:date="2019-02-12T23:38:00Z"/>
        </w:rPr>
      </w:pPr>
      <w:del w:id="2594" w:author="Issam" w:date="2019-02-12T23:38:00Z">
        <w:r w:rsidRPr="00FF6A95">
          <w:delText xml:space="preserve">Upon reception of the PDU SESSION RESOURCE SETUP REQUEST message to setup a QoS flow for IMS voice, if successful IMS voice over NG-RAN is not able to be supported, the NG-RAN node shall initiate EPS fallback or RAT fallback for IMS voice procedure as specified in TS 23.501 [9] and report </w:delText>
        </w:r>
        <w:r w:rsidRPr="00FF6A95">
          <w:rPr>
            <w:lang w:eastAsia="ja-JP"/>
          </w:rPr>
          <w:delText xml:space="preserve">unsuccessful establishment of the </w:delText>
        </w:r>
        <w:r w:rsidRPr="00FF6A95">
          <w:rPr>
            <w:rFonts w:eastAsia="MS Mincho"/>
            <w:lang w:eastAsia="ja-JP"/>
          </w:rPr>
          <w:delText xml:space="preserve">QoS flow in the </w:delText>
        </w:r>
        <w:r w:rsidRPr="00FF6A95">
          <w:rPr>
            <w:i/>
          </w:rPr>
          <w:delText xml:space="preserve">PDU Session Resource </w:delText>
        </w:r>
        <w:r w:rsidRPr="00FF6A95">
          <w:rPr>
            <w:i/>
            <w:iCs/>
          </w:rPr>
          <w:delText>Setup Response Transfer</w:delText>
        </w:r>
        <w:r w:rsidRPr="00FF6A95">
          <w:delText xml:space="preserve"> IE with cause value "</w:delText>
        </w:r>
        <w:r w:rsidRPr="00FF6A95">
          <w:rPr>
            <w:rFonts w:cs="Arial"/>
            <w:lang w:eastAsia="ja-JP"/>
          </w:rPr>
          <w:delText>IMS voice EPS fallback or RAT fallback triggered</w:delText>
        </w:r>
        <w:r w:rsidRPr="00FF6A95">
          <w:delText>".</w:delText>
        </w:r>
      </w:del>
    </w:p>
    <w:p w14:paraId="368696A1" w14:textId="77777777" w:rsidR="006A1CE4" w:rsidRPr="00E67E0D" w:rsidRDefault="006A1CE4" w:rsidP="00E7499B">
      <w:pPr>
        <w:rPr>
          <w:b/>
        </w:rPr>
      </w:pPr>
      <w:r w:rsidRPr="00E67E0D">
        <w:rPr>
          <w:b/>
        </w:rPr>
        <w:t>Interactions with</w:t>
      </w:r>
      <w:r w:rsidRPr="00E67E0D">
        <w:rPr>
          <w:rFonts w:eastAsia="SimSun" w:hint="eastAsia"/>
          <w:b/>
          <w:lang w:eastAsia="zh-CN"/>
        </w:rPr>
        <w:t xml:space="preserve"> Handover </w:t>
      </w:r>
      <w:r w:rsidRPr="00E67E0D">
        <w:rPr>
          <w:rFonts w:eastAsia="SimSun"/>
          <w:b/>
          <w:lang w:eastAsia="zh-CN"/>
        </w:rPr>
        <w:t>Preparation</w:t>
      </w:r>
      <w:r w:rsidRPr="00E67E0D">
        <w:rPr>
          <w:rFonts w:eastAsia="SimSun" w:hint="eastAsia"/>
          <w:b/>
          <w:lang w:eastAsia="zh-CN"/>
        </w:rPr>
        <w:t xml:space="preserve"> </w:t>
      </w:r>
      <w:r w:rsidRPr="00E67E0D">
        <w:rPr>
          <w:b/>
        </w:rPr>
        <w:t>procedure:</w:t>
      </w:r>
    </w:p>
    <w:p w14:paraId="644D6991" w14:textId="77777777" w:rsidR="006A1CE4" w:rsidRPr="00E67E0D" w:rsidRDefault="006A1CE4" w:rsidP="00E7499B">
      <w:r w:rsidRPr="00E67E0D">
        <w:t xml:space="preserve">If a handover becomes necessary during the </w:t>
      </w:r>
      <w:r w:rsidRPr="00E67E0D">
        <w:rPr>
          <w:rFonts w:eastAsia="SimSun" w:hint="eastAsia"/>
          <w:lang w:eastAsia="zh-CN"/>
        </w:rPr>
        <w:t>PDU Session Resource</w:t>
      </w:r>
      <w:r w:rsidRPr="00E67E0D">
        <w:t xml:space="preserve"> Setup</w:t>
      </w:r>
      <w:r w:rsidRPr="00E67E0D">
        <w:rPr>
          <w:rFonts w:eastAsia="SimSun" w:hint="eastAsia"/>
          <w:lang w:eastAsia="zh-CN"/>
        </w:rPr>
        <w:t xml:space="preserve"> procedure</w:t>
      </w:r>
      <w:r w:rsidRPr="00E67E0D">
        <w:rPr>
          <w:rFonts w:eastAsia="MS Mincho"/>
        </w:rPr>
        <w:t>,</w:t>
      </w:r>
      <w:r w:rsidRPr="00E67E0D">
        <w:t xml:space="preserve"> the </w:t>
      </w:r>
      <w:r w:rsidRPr="00E67E0D">
        <w:rPr>
          <w:rFonts w:eastAsia="SimSun" w:hint="eastAsia"/>
          <w:lang w:eastAsia="zh-CN"/>
        </w:rPr>
        <w:t>NG-RAN node</w:t>
      </w:r>
      <w:r w:rsidRPr="00E67E0D">
        <w:t xml:space="preserve"> may interrupt the ongoing </w:t>
      </w:r>
      <w:r w:rsidRPr="00E67E0D">
        <w:rPr>
          <w:rFonts w:eastAsia="SimSun" w:hint="eastAsia"/>
          <w:lang w:eastAsia="zh-CN"/>
        </w:rPr>
        <w:t>PDU Session Resource Setup</w:t>
      </w:r>
      <w:r w:rsidRPr="00E67E0D">
        <w:t xml:space="preserve"> procedure and initiate the Handover Preparation procedure as follows:</w:t>
      </w:r>
    </w:p>
    <w:p w14:paraId="08D7B9AB" w14:textId="43F23D20" w:rsidR="006A1CE4" w:rsidRPr="00E67E0D" w:rsidRDefault="006A1CE4" w:rsidP="00E7499B">
      <w:pPr>
        <w:pStyle w:val="B1"/>
        <w:rPr>
          <w:lang w:eastAsia="ja-JP"/>
        </w:rPr>
      </w:pPr>
      <w:r w:rsidRPr="00E67E0D">
        <w:rPr>
          <w:snapToGrid w:val="0"/>
          <w:lang w:eastAsia="ja-JP"/>
        </w:rPr>
        <w:t>1.</w:t>
      </w:r>
      <w:r w:rsidRPr="00E67E0D">
        <w:rPr>
          <w:snapToGrid w:val="0"/>
          <w:lang w:eastAsia="ja-JP"/>
        </w:rPr>
        <w:tab/>
      </w:r>
      <w:r w:rsidRPr="00E67E0D">
        <w:t xml:space="preserve">The </w:t>
      </w:r>
      <w:r w:rsidRPr="00E67E0D">
        <w:rPr>
          <w:rFonts w:eastAsia="SimSun" w:hint="eastAsia"/>
          <w:lang w:eastAsia="zh-CN"/>
        </w:rPr>
        <w:t>NG-RAN node</w:t>
      </w:r>
      <w:r w:rsidRPr="00E67E0D">
        <w:t xml:space="preserve"> shall send the </w:t>
      </w:r>
      <w:r w:rsidRPr="00E67E0D">
        <w:rPr>
          <w:rFonts w:eastAsia="SimSun" w:hint="eastAsia"/>
          <w:lang w:eastAsia="zh-CN"/>
        </w:rPr>
        <w:t>PDU SESSION</w:t>
      </w:r>
      <w:r w:rsidRPr="00E67E0D">
        <w:t xml:space="preserve"> </w:t>
      </w:r>
      <w:r w:rsidRPr="00E67E0D">
        <w:rPr>
          <w:rFonts w:eastAsia="SimSun" w:hint="eastAsia"/>
          <w:lang w:eastAsia="zh-CN"/>
        </w:rPr>
        <w:t xml:space="preserve">RESOURCE SETUP </w:t>
      </w:r>
      <w:r w:rsidRPr="00E67E0D">
        <w:t xml:space="preserve">RESPONSE message in which the </w:t>
      </w:r>
      <w:r w:rsidRPr="00E67E0D">
        <w:rPr>
          <w:rFonts w:eastAsia="SimSun" w:hint="eastAsia"/>
          <w:lang w:eastAsia="zh-CN"/>
        </w:rPr>
        <w:t>NG-RAN node</w:t>
      </w:r>
      <w:r w:rsidRPr="00E67E0D">
        <w:t xml:space="preserve"> shall indicate, if necessary, </w:t>
      </w:r>
      <w:r w:rsidRPr="00E67E0D">
        <w:rPr>
          <w:lang w:eastAsia="zh-CN"/>
        </w:rPr>
        <w:t>all the</w:t>
      </w:r>
      <w:r w:rsidRPr="00E67E0D">
        <w:rPr>
          <w:rFonts w:eastAsia="SimSun" w:hint="eastAsia"/>
          <w:lang w:eastAsia="zh-CN"/>
        </w:rPr>
        <w:t xml:space="preserve"> PDU session</w:t>
      </w:r>
      <w:r w:rsidRPr="00E67E0D">
        <w:rPr>
          <w:rFonts w:eastAsia="SimSun"/>
          <w:lang w:eastAsia="zh-CN"/>
        </w:rPr>
        <w:t xml:space="preserve"> resources</w:t>
      </w:r>
      <w:r w:rsidRPr="00E67E0D">
        <w:rPr>
          <w:lang w:eastAsia="zh-CN"/>
        </w:rPr>
        <w:t xml:space="preserve"> </w:t>
      </w:r>
      <w:ins w:id="2595" w:author="Issam" w:date="2019-02-12T23:38:00Z">
        <w:r w:rsidRPr="00E67E0D">
          <w:rPr>
            <w:lang w:eastAsia="zh-CN"/>
          </w:rPr>
          <w:t xml:space="preserve">which </w:t>
        </w:r>
      </w:ins>
      <w:r w:rsidRPr="00E67E0D">
        <w:rPr>
          <w:lang w:eastAsia="zh-CN"/>
        </w:rPr>
        <w:t>fail</w:t>
      </w:r>
      <w:r w:rsidRPr="00E67E0D">
        <w:rPr>
          <w:rFonts w:eastAsia="SimSun" w:hint="eastAsia"/>
          <w:lang w:eastAsia="zh-CN"/>
        </w:rPr>
        <w:t>ed</w:t>
      </w:r>
      <w:r w:rsidRPr="00E67E0D">
        <w:rPr>
          <w:lang w:eastAsia="zh-CN"/>
        </w:rPr>
        <w:t xml:space="preserve"> to be setup with</w:t>
      </w:r>
      <w:r w:rsidRPr="00E67E0D">
        <w:t xml:space="preserve"> an appropriate cause value</w:t>
      </w:r>
      <w:del w:id="2596" w:author="Issam" w:date="2019-02-12T23:38:00Z">
        <w:r w:rsidR="00AE297A" w:rsidRPr="00FF6A95">
          <w:delText>.</w:delText>
        </w:r>
      </w:del>
      <w:ins w:id="2597" w:author="Issam" w:date="2019-02-12T23:38:00Z">
        <w:r w:rsidRPr="00E67E0D">
          <w:t xml:space="preserve">, e.g. </w:t>
        </w:r>
        <w:r w:rsidR="001E1181">
          <w:t>"</w:t>
        </w:r>
        <w:r w:rsidRPr="00E67E0D">
          <w:t>NG intra-system handover triggered</w:t>
        </w:r>
        <w:r w:rsidR="001E1181">
          <w:t>"</w:t>
        </w:r>
        <w:r w:rsidRPr="00E67E0D">
          <w:t xml:space="preserve">, </w:t>
        </w:r>
        <w:r w:rsidR="001E1181">
          <w:t>"</w:t>
        </w:r>
        <w:r w:rsidRPr="00E67E0D">
          <w:t>NG inter-system handover triggered</w:t>
        </w:r>
        <w:r w:rsidR="001E1181">
          <w:t>"</w:t>
        </w:r>
        <w:r w:rsidRPr="00E67E0D">
          <w:rPr>
            <w:rFonts w:cs="Arial"/>
            <w:szCs w:val="18"/>
          </w:rPr>
          <w:t xml:space="preserve"> </w:t>
        </w:r>
        <w:r w:rsidRPr="00E67E0D">
          <w:t xml:space="preserve">or </w:t>
        </w:r>
        <w:r w:rsidR="001E1181">
          <w:t>"</w:t>
        </w:r>
        <w:r w:rsidRPr="00E67E0D">
          <w:t>Xn handover triggered</w:t>
        </w:r>
        <w:r w:rsidR="001E1181">
          <w:t>"</w:t>
        </w:r>
        <w:r w:rsidRPr="00E67E0D">
          <w:t>.</w:t>
        </w:r>
      </w:ins>
    </w:p>
    <w:p w14:paraId="56FA8E5E" w14:textId="77777777" w:rsidR="006A1CE4" w:rsidRPr="00E67E0D" w:rsidRDefault="006A1CE4" w:rsidP="00E7499B">
      <w:pPr>
        <w:pStyle w:val="B1"/>
        <w:rPr>
          <w:lang w:eastAsia="ja-JP"/>
        </w:rPr>
      </w:pPr>
      <w:r w:rsidRPr="00E67E0D">
        <w:rPr>
          <w:snapToGrid w:val="0"/>
          <w:lang w:eastAsia="ja-JP"/>
        </w:rPr>
        <w:t>2.</w:t>
      </w:r>
      <w:r w:rsidRPr="00E67E0D">
        <w:rPr>
          <w:snapToGrid w:val="0"/>
          <w:lang w:eastAsia="ja-JP"/>
        </w:rPr>
        <w:tab/>
      </w:r>
      <w:r w:rsidRPr="00E67E0D">
        <w:t xml:space="preserve">The </w:t>
      </w:r>
      <w:r w:rsidRPr="00E67E0D">
        <w:rPr>
          <w:rFonts w:eastAsia="SimSun" w:hint="eastAsia"/>
          <w:lang w:eastAsia="zh-CN"/>
        </w:rPr>
        <w:t>NG-RAN node</w:t>
      </w:r>
      <w:r w:rsidRPr="00E67E0D">
        <w:t xml:space="preserve"> shall trigger the handover procedure.</w:t>
      </w:r>
    </w:p>
    <w:p w14:paraId="65347D4B" w14:textId="77777777" w:rsidR="006A1CE4" w:rsidRPr="00E67E0D" w:rsidRDefault="006A1CE4" w:rsidP="00E7499B">
      <w:pPr>
        <w:pStyle w:val="4"/>
      </w:pPr>
      <w:bookmarkStart w:id="2598" w:name="_Toc534720207"/>
      <w:bookmarkStart w:id="2599" w:name="_Toc525567219"/>
      <w:r w:rsidRPr="00E67E0D">
        <w:t>8.2.1.3</w:t>
      </w:r>
      <w:r w:rsidRPr="00E67E0D">
        <w:tab/>
        <w:t>Unsuccessful Operation</w:t>
      </w:r>
      <w:bookmarkEnd w:id="2598"/>
      <w:bookmarkEnd w:id="2599"/>
    </w:p>
    <w:p w14:paraId="29B79B96" w14:textId="77777777" w:rsidR="006A1CE4" w:rsidRPr="00E67E0D" w:rsidRDefault="006A1CE4" w:rsidP="00E7499B">
      <w:r w:rsidRPr="00E67E0D">
        <w:t>The unsuccessful operation is specified in the successful operation section.</w:t>
      </w:r>
    </w:p>
    <w:p w14:paraId="03D88E35" w14:textId="77777777" w:rsidR="006A1CE4" w:rsidRPr="00E67E0D" w:rsidRDefault="006A1CE4" w:rsidP="00E7499B">
      <w:pPr>
        <w:pStyle w:val="4"/>
      </w:pPr>
      <w:bookmarkStart w:id="2600" w:name="_Toc534720208"/>
      <w:bookmarkStart w:id="2601" w:name="_Toc525567220"/>
      <w:r w:rsidRPr="00E67E0D">
        <w:t>8.2.1.4</w:t>
      </w:r>
      <w:r w:rsidRPr="00E67E0D">
        <w:tab/>
        <w:t>Abnormal Conditions</w:t>
      </w:r>
      <w:bookmarkEnd w:id="2600"/>
      <w:bookmarkEnd w:id="2601"/>
    </w:p>
    <w:p w14:paraId="3F1FC9AB" w14:textId="77777777" w:rsidR="00AE297A" w:rsidRPr="00FF6A95" w:rsidRDefault="00AE297A" w:rsidP="00AE297A">
      <w:pPr>
        <w:rPr>
          <w:del w:id="2602" w:author="Issam" w:date="2019-02-12T23:38:00Z"/>
        </w:rPr>
      </w:pPr>
      <w:del w:id="2603" w:author="Issam" w:date="2019-02-12T23:38:00Z">
        <w:r w:rsidRPr="00FF6A95">
          <w:delText>Void.</w:delText>
        </w:r>
      </w:del>
    </w:p>
    <w:p w14:paraId="25D42A06" w14:textId="77777777" w:rsidR="006A1CE4" w:rsidRPr="00E67E0D" w:rsidRDefault="006A1CE4" w:rsidP="00E7499B">
      <w:pPr>
        <w:rPr>
          <w:ins w:id="2604" w:author="Issam" w:date="2019-02-12T23:38:00Z"/>
          <w:rFonts w:cs="Arial"/>
          <w:szCs w:val="18"/>
        </w:rPr>
      </w:pPr>
      <w:ins w:id="2605" w:author="Issam" w:date="2019-02-12T23:38:00Z">
        <w:r w:rsidRPr="00E67E0D">
          <w:t xml:space="preserve">If the NG-RAN node receives a PDU SESSION RESOURCE SETUP REQUEST message containing several </w:t>
        </w:r>
        <w:r w:rsidRPr="00E67E0D">
          <w:rPr>
            <w:i/>
          </w:rPr>
          <w:t>PDU Session ID</w:t>
        </w:r>
        <w:r w:rsidRPr="00E67E0D">
          <w:t xml:space="preserve"> IEs (in the </w:t>
        </w:r>
        <w:r w:rsidRPr="00E67E0D">
          <w:rPr>
            <w:i/>
          </w:rPr>
          <w:t>PDU Session Resource Setup Request List</w:t>
        </w:r>
        <w:r w:rsidRPr="00E67E0D">
          <w:t xml:space="preserve"> IE) set to the same value, the NG-RAN node </w:t>
        </w:r>
        <w:r w:rsidRPr="00E67E0D">
          <w:rPr>
            <w:rFonts w:cs="Arial"/>
            <w:szCs w:val="18"/>
          </w:rPr>
          <w:t xml:space="preserve">shall </w:t>
        </w:r>
        <w:r w:rsidRPr="00E67E0D">
          <w:rPr>
            <w:rFonts w:cs="Arial"/>
            <w:szCs w:val="18"/>
            <w:lang w:eastAsia="zh-CN"/>
          </w:rPr>
          <w:t>report</w:t>
        </w:r>
        <w:r w:rsidRPr="00E67E0D">
          <w:rPr>
            <w:rFonts w:cs="Arial"/>
            <w:szCs w:val="18"/>
          </w:rPr>
          <w:t xml:space="preserve"> the establishment of the corresponding PDU sessions as failed</w:t>
        </w:r>
        <w:r w:rsidRPr="00E67E0D">
          <w:rPr>
            <w:rFonts w:cs="Arial"/>
            <w:szCs w:val="18"/>
            <w:lang w:eastAsia="zh-CN"/>
          </w:rPr>
          <w:t xml:space="preserve"> in the PDU SESSION RESOURCE SETUP RESPONSE message with an appropriate cause value.</w:t>
        </w:r>
      </w:ins>
    </w:p>
    <w:p w14:paraId="575CE672" w14:textId="77777777" w:rsidR="006A1CE4" w:rsidRPr="00E67E0D" w:rsidRDefault="006A1CE4" w:rsidP="00E7499B">
      <w:pPr>
        <w:rPr>
          <w:ins w:id="2606" w:author="Issam" w:date="2019-02-12T23:38:00Z"/>
        </w:rPr>
      </w:pPr>
      <w:ins w:id="2607" w:author="Issam" w:date="2019-02-12T23:38:00Z">
        <w:r w:rsidRPr="00E67E0D">
          <w:t xml:space="preserve">If the NG-RAN node receives a PDU SESSION RESOURCE SETUP REQUEST message containing a </w:t>
        </w:r>
        <w:r w:rsidRPr="00E67E0D">
          <w:rPr>
            <w:i/>
          </w:rPr>
          <w:t>PDU Session ID</w:t>
        </w:r>
        <w:r w:rsidRPr="00E67E0D">
          <w:t xml:space="preserve"> IE (in the </w:t>
        </w:r>
        <w:r w:rsidRPr="00E67E0D">
          <w:rPr>
            <w:i/>
          </w:rPr>
          <w:t>PDU Session Resource Setup Request List</w:t>
        </w:r>
        <w:r w:rsidRPr="00E67E0D">
          <w:t xml:space="preserve"> IE) set to a value that identifies an active PDU session (established before the PDU SESSION RESOURCE SETUP REQUEST message was received), the NG-RAN node </w:t>
        </w:r>
        <w:r w:rsidRPr="00E67E0D">
          <w:rPr>
            <w:rFonts w:cs="Arial"/>
            <w:szCs w:val="18"/>
          </w:rPr>
          <w:t xml:space="preserve">shall </w:t>
        </w:r>
        <w:r w:rsidRPr="00E67E0D">
          <w:rPr>
            <w:rFonts w:cs="Arial"/>
            <w:szCs w:val="18"/>
            <w:lang w:eastAsia="zh-CN"/>
          </w:rPr>
          <w:t>report</w:t>
        </w:r>
        <w:r w:rsidRPr="00E67E0D">
          <w:rPr>
            <w:rFonts w:cs="Arial"/>
            <w:szCs w:val="18"/>
          </w:rPr>
          <w:t xml:space="preserve"> the establishment of the new PDU session as failed</w:t>
        </w:r>
        <w:r w:rsidRPr="00E67E0D">
          <w:rPr>
            <w:rFonts w:cs="Arial"/>
            <w:szCs w:val="18"/>
            <w:lang w:eastAsia="zh-CN"/>
          </w:rPr>
          <w:t xml:space="preserve"> in the </w:t>
        </w:r>
        <w:r w:rsidRPr="00E67E0D">
          <w:t xml:space="preserve">PDU SESSION RESOURCE SETUP REQUEST message </w:t>
        </w:r>
        <w:r w:rsidRPr="00E67E0D">
          <w:rPr>
            <w:rFonts w:cs="Arial"/>
            <w:szCs w:val="18"/>
            <w:lang w:eastAsia="zh-CN"/>
          </w:rPr>
          <w:t>with an appropriate cause value.</w:t>
        </w:r>
      </w:ins>
    </w:p>
    <w:p w14:paraId="22017B15" w14:textId="77777777" w:rsidR="006A1CE4" w:rsidRPr="00E67E0D" w:rsidRDefault="006A1CE4" w:rsidP="00E7499B">
      <w:pPr>
        <w:pStyle w:val="3"/>
      </w:pPr>
      <w:bookmarkStart w:id="2608" w:name="_Toc534720209"/>
      <w:bookmarkStart w:id="2609" w:name="_Toc525567221"/>
      <w:r w:rsidRPr="00E67E0D">
        <w:t>8.2.2</w:t>
      </w:r>
      <w:r w:rsidRPr="00E67E0D">
        <w:tab/>
        <w:t>PDU Session Resource Release</w:t>
      </w:r>
      <w:bookmarkEnd w:id="2608"/>
      <w:bookmarkEnd w:id="2609"/>
    </w:p>
    <w:p w14:paraId="2DDB9C09" w14:textId="77777777" w:rsidR="006A1CE4" w:rsidRPr="00E67E0D" w:rsidRDefault="006A1CE4" w:rsidP="00E7499B">
      <w:pPr>
        <w:pStyle w:val="4"/>
      </w:pPr>
      <w:bookmarkStart w:id="2610" w:name="_Toc534720210"/>
      <w:bookmarkStart w:id="2611" w:name="_Toc525567222"/>
      <w:r w:rsidRPr="00E67E0D">
        <w:t>8.2.2.1</w:t>
      </w:r>
      <w:r w:rsidRPr="00E67E0D">
        <w:tab/>
        <w:t>General</w:t>
      </w:r>
      <w:bookmarkEnd w:id="2610"/>
      <w:bookmarkEnd w:id="2611"/>
    </w:p>
    <w:p w14:paraId="5CFDE314" w14:textId="77777777" w:rsidR="006A1CE4" w:rsidRPr="00E67E0D" w:rsidRDefault="006A1CE4" w:rsidP="00E7499B">
      <w:pPr>
        <w:rPr>
          <w:b/>
          <w:bCs/>
        </w:rPr>
      </w:pPr>
      <w:r w:rsidRPr="00E67E0D">
        <w:t>The purpose of the PDU Session Resource Release procedure is to enable the release of already established PDU session resources for a given UE. The procedure uses UE-associated signalling.</w:t>
      </w:r>
    </w:p>
    <w:p w14:paraId="12FD5FFE" w14:textId="77777777" w:rsidR="006A1CE4" w:rsidRPr="00E67E0D" w:rsidRDefault="006A1CE4" w:rsidP="00E7499B">
      <w:pPr>
        <w:pStyle w:val="4"/>
      </w:pPr>
      <w:bookmarkStart w:id="2612" w:name="_Toc534720211"/>
      <w:bookmarkStart w:id="2613" w:name="_Toc525567223"/>
      <w:r w:rsidRPr="00E67E0D">
        <w:t>8.2.2.2</w:t>
      </w:r>
      <w:r w:rsidRPr="00E67E0D">
        <w:tab/>
        <w:t>Successful Operation</w:t>
      </w:r>
      <w:bookmarkEnd w:id="2612"/>
      <w:bookmarkEnd w:id="2613"/>
    </w:p>
    <w:p w14:paraId="2D6A0A4E" w14:textId="77777777" w:rsidR="00AE297A" w:rsidRPr="00FF6A95" w:rsidRDefault="00AE297A" w:rsidP="00AE297A">
      <w:pPr>
        <w:pStyle w:val="TH"/>
        <w:rPr>
          <w:del w:id="2614" w:author="Issam" w:date="2019-02-12T23:38:00Z"/>
        </w:rPr>
      </w:pPr>
      <w:del w:id="2615" w:author="Issam" w:date="2019-02-12T23:38:00Z">
        <w:r w:rsidRPr="00FF6A95">
          <w:object w:dxaOrig="6893" w:dyaOrig="2427" w14:anchorId="4188852E">
            <v:shape id="_x0000_i1090" type="#_x0000_t75" style="width:344.5pt;height:121.85pt" o:ole="">
              <v:imagedata r:id="rId16" o:title=""/>
            </v:shape>
            <o:OLEObject Type="Embed" ProgID="Visio.Drawing.11" ShapeID="_x0000_i1090" DrawAspect="Content" ObjectID="_1611519882" r:id="rId17"/>
          </w:object>
        </w:r>
      </w:del>
    </w:p>
    <w:p w14:paraId="1D585211" w14:textId="77777777" w:rsidR="006A1CE4" w:rsidRPr="00E67E0D" w:rsidRDefault="006A1CE4" w:rsidP="00E7499B">
      <w:pPr>
        <w:pStyle w:val="TH"/>
        <w:rPr>
          <w:ins w:id="2616" w:author="Issam" w:date="2019-02-12T23:38:00Z"/>
        </w:rPr>
      </w:pPr>
      <w:ins w:id="2617" w:author="Issam" w:date="2019-02-12T23:38:00Z">
        <w:r w:rsidRPr="00E67E0D">
          <w:object w:dxaOrig="6893" w:dyaOrig="2427" w14:anchorId="69575164">
            <v:shape id="_x0000_i1028" type="#_x0000_t75" style="width:344.5pt;height:120.75pt" o:ole="">
              <v:imagedata r:id="rId16" o:title=""/>
            </v:shape>
            <o:OLEObject Type="Embed" ProgID="Visio.Drawing.11" ShapeID="_x0000_i1028" DrawAspect="Content" ObjectID="_1611519883" r:id="rId18"/>
          </w:object>
        </w:r>
      </w:ins>
    </w:p>
    <w:p w14:paraId="605111E4" w14:textId="77777777" w:rsidR="006A1CE4" w:rsidRPr="00E67E0D" w:rsidRDefault="006A1CE4" w:rsidP="00E7499B">
      <w:pPr>
        <w:pStyle w:val="TF"/>
      </w:pPr>
      <w:r w:rsidRPr="00E67E0D">
        <w:t>Figure 8.2.2.2-1: PDU session resource release: successful operation</w:t>
      </w:r>
    </w:p>
    <w:p w14:paraId="21284F1E" w14:textId="77777777" w:rsidR="006A1CE4" w:rsidRPr="00E67E0D" w:rsidRDefault="006A1CE4" w:rsidP="00E7499B">
      <w:r w:rsidRPr="00E67E0D">
        <w:t xml:space="preserve">The AMF initiates the procedure by sending a PDU SESSION RESOURCE RELEASE COMMAND message. </w:t>
      </w:r>
    </w:p>
    <w:p w14:paraId="226FEBF8" w14:textId="77777777" w:rsidR="006A1CE4" w:rsidRPr="00E67E0D" w:rsidRDefault="006A1CE4" w:rsidP="00E7499B">
      <w:pPr>
        <w:rPr>
          <w:lang w:eastAsia="ja-JP"/>
        </w:rPr>
      </w:pPr>
      <w:r w:rsidRPr="00E67E0D">
        <w:rPr>
          <w:lang w:eastAsia="ja-JP"/>
        </w:rPr>
        <w:t xml:space="preserve">The </w:t>
      </w:r>
      <w:r w:rsidRPr="00E67E0D">
        <w:t xml:space="preserve">PDU SESSION RESOURCE RELEASE COMMAND </w:t>
      </w:r>
      <w:r w:rsidRPr="00E67E0D">
        <w:rPr>
          <w:lang w:eastAsia="ja-JP"/>
        </w:rPr>
        <w:t xml:space="preserve">message shall contain the information required by the NG-RAN node to release at least one PDU session resource, and include each PDU session resource to release in the </w:t>
      </w:r>
      <w:r w:rsidRPr="00E67E0D">
        <w:rPr>
          <w:i/>
          <w:lang w:eastAsia="ja-JP"/>
        </w:rPr>
        <w:t xml:space="preserve">PDU Session Resource to Release List </w:t>
      </w:r>
      <w:r w:rsidRPr="00E67E0D">
        <w:rPr>
          <w:lang w:eastAsia="ja-JP"/>
        </w:rPr>
        <w:t xml:space="preserve">IE. </w:t>
      </w:r>
    </w:p>
    <w:p w14:paraId="3ABC5A2B" w14:textId="77777777" w:rsidR="006A1CE4" w:rsidRPr="00E67E0D" w:rsidRDefault="006A1CE4" w:rsidP="00E7499B">
      <w:pPr>
        <w:rPr>
          <w:lang w:eastAsia="ja-JP"/>
        </w:rPr>
      </w:pPr>
      <w:r w:rsidRPr="00E67E0D">
        <w:rPr>
          <w:lang w:eastAsia="ko-KR"/>
        </w:rPr>
        <w:t xml:space="preserve">If a </w:t>
      </w:r>
      <w:r w:rsidRPr="00E67E0D">
        <w:rPr>
          <w:i/>
          <w:lang w:eastAsia="ko-KR"/>
        </w:rPr>
        <w:t>NAS-PDU</w:t>
      </w:r>
      <w:r w:rsidRPr="00E67E0D">
        <w:rPr>
          <w:lang w:eastAsia="ko-KR"/>
        </w:rPr>
        <w:t xml:space="preserve"> IE is contained in the </w:t>
      </w:r>
      <w:r w:rsidRPr="00E67E0D">
        <w:t xml:space="preserve">PDU SESSION RESOURCE RELEASE COMMAND </w:t>
      </w:r>
      <w:r w:rsidRPr="00E67E0D">
        <w:rPr>
          <w:lang w:eastAsia="ko-KR"/>
        </w:rPr>
        <w:t>message, the</w:t>
      </w:r>
      <w:r w:rsidRPr="00E67E0D">
        <w:rPr>
          <w:lang w:eastAsia="ja-JP"/>
        </w:rPr>
        <w:t xml:space="preserve"> NG-RAN node shall pass it to the UE.</w:t>
      </w:r>
    </w:p>
    <w:p w14:paraId="66DBEBA0" w14:textId="77777777" w:rsidR="006A1CE4" w:rsidRPr="00E67E0D" w:rsidRDefault="006A1CE4" w:rsidP="00E7499B">
      <w:pPr>
        <w:rPr>
          <w:lang w:eastAsia="ja-JP"/>
        </w:rPr>
      </w:pPr>
      <w:r w:rsidRPr="00E67E0D">
        <w:rPr>
          <w:snapToGrid w:val="0"/>
          <w:lang w:eastAsia="ja-JP"/>
        </w:rPr>
        <w:t xml:space="preserve">Upon reception of the </w:t>
      </w:r>
      <w:r w:rsidRPr="00E67E0D">
        <w:t xml:space="preserve">PDU SESSION RESOURCE RELEASE COMMAND </w:t>
      </w:r>
      <w:r w:rsidRPr="00E67E0D">
        <w:rPr>
          <w:snapToGrid w:val="0"/>
          <w:lang w:eastAsia="ja-JP"/>
        </w:rPr>
        <w:t xml:space="preserve">message the NG-RAN node shall execute the release of the requested PDU sessions. </w:t>
      </w:r>
      <w:r w:rsidRPr="00E67E0D">
        <w:rPr>
          <w:lang w:eastAsia="ja-JP"/>
        </w:rPr>
        <w:t xml:space="preserve">For each PDU session to be released the NG-RAN node shall release the corresponding resources over Uu and over NG. </w:t>
      </w:r>
    </w:p>
    <w:p w14:paraId="1DEB4852" w14:textId="77777777" w:rsidR="006A1CE4" w:rsidRPr="00E67E0D" w:rsidRDefault="006A1CE4" w:rsidP="00E7499B">
      <w:pPr>
        <w:rPr>
          <w:rFonts w:eastAsia="SimSun"/>
          <w:lang w:eastAsia="zh-CN"/>
        </w:rPr>
      </w:pPr>
      <w:r w:rsidRPr="00E67E0D">
        <w:t xml:space="preserve">If the </w:t>
      </w:r>
      <w:r w:rsidRPr="00E67E0D">
        <w:rPr>
          <w:i/>
        </w:rPr>
        <w:t>RAN Paging Priority</w:t>
      </w:r>
      <w:r w:rsidRPr="00E67E0D">
        <w:t xml:space="preserve"> IE is included in the PDU SESSION RESOURCE RELEASE COMMAND message, the NG-RAN node may use it to determine a priority for paging the UE in RRC_INACTIVE state.</w:t>
      </w:r>
    </w:p>
    <w:p w14:paraId="66423A8B" w14:textId="77777777" w:rsidR="006A1CE4" w:rsidRPr="00E67E0D" w:rsidRDefault="006A1CE4" w:rsidP="00E7499B">
      <w:pPr>
        <w:rPr>
          <w:lang w:eastAsia="ja-JP"/>
        </w:rPr>
        <w:pPrChange w:id="2618" w:author="Issam" w:date="2019-02-12T23:38:00Z">
          <w:pPr/>
        </w:pPrChange>
      </w:pPr>
      <w:r w:rsidRPr="00E67E0D">
        <w:rPr>
          <w:lang w:eastAsia="ja-JP"/>
        </w:rPr>
        <w:t xml:space="preserve">The NG-RAN node shall, if supported, report in the PDU SESSION RESOURCE RELEASE RESPONSE message location information of the UE in the </w:t>
      </w:r>
      <w:r w:rsidRPr="00E67E0D">
        <w:rPr>
          <w:i/>
          <w:lang w:eastAsia="ja-JP"/>
        </w:rPr>
        <w:t>User Location Information</w:t>
      </w:r>
      <w:r w:rsidRPr="00E67E0D">
        <w:rPr>
          <w:lang w:eastAsia="ja-JP"/>
        </w:rPr>
        <w:t xml:space="preserve"> IE.</w:t>
      </w:r>
    </w:p>
    <w:p w14:paraId="15CCCEA6" w14:textId="77777777" w:rsidR="006A1CE4" w:rsidRPr="00E67E0D" w:rsidRDefault="006A1CE4" w:rsidP="00E7499B">
      <w:pPr>
        <w:rPr>
          <w:lang w:eastAsia="ja-JP"/>
        </w:rPr>
        <w:pPrChange w:id="2619" w:author="Issam" w:date="2019-02-12T23:38:00Z">
          <w:pPr/>
        </w:pPrChange>
      </w:pPr>
      <w:r w:rsidRPr="00E67E0D">
        <w:rPr>
          <w:lang w:eastAsia="ja-JP"/>
        </w:rPr>
        <w:t xml:space="preserve">After sending a PDU SESSION RESOURCE RELEASE RESPONSE message, the NG-RAN node shall be prepared to receive a PDU SESSION RESOURCE SETUP REQUEST message requesting establishment of a PDU session with a PDU Session ID </w:t>
      </w:r>
      <w:r w:rsidRPr="00E67E0D">
        <w:t xml:space="preserve">corresponding to one of the PDU Session IDs that was present in the </w:t>
      </w:r>
      <w:r w:rsidRPr="00E67E0D">
        <w:rPr>
          <w:i/>
        </w:rPr>
        <w:t xml:space="preserve">PDU Session Resource to Release List </w:t>
      </w:r>
      <w:r w:rsidRPr="00E67E0D">
        <w:t>IE of the PDU SESSION RESOURCE RELEASE COMMAND message</w:t>
      </w:r>
      <w:r w:rsidRPr="00E67E0D">
        <w:rPr>
          <w:lang w:eastAsia="ja-JP"/>
        </w:rPr>
        <w:t>.</w:t>
      </w:r>
    </w:p>
    <w:p w14:paraId="6D207C36" w14:textId="77777777" w:rsidR="006A1CE4" w:rsidRPr="00E67E0D" w:rsidRDefault="006A1CE4" w:rsidP="00E7499B">
      <w:pPr>
        <w:rPr>
          <w:lang w:eastAsia="ja-JP"/>
        </w:rPr>
      </w:pPr>
      <w:r w:rsidRPr="00E67E0D">
        <w:rPr>
          <w:lang w:eastAsia="ja-JP"/>
        </w:rPr>
        <w:t xml:space="preserve">If the </w:t>
      </w:r>
      <w:r w:rsidRPr="00E67E0D">
        <w:rPr>
          <w:i/>
          <w:lang w:eastAsia="ja-JP"/>
        </w:rPr>
        <w:t>User Location Information</w:t>
      </w:r>
      <w:r w:rsidRPr="00E67E0D">
        <w:rPr>
          <w:lang w:eastAsia="ja-JP"/>
        </w:rPr>
        <w:t xml:space="preserve"> IE is included in the PDU SESSION RESOURCE RELEASE RESPONSE message, the AMF shall handle this information as specified in TS 23.501 [9].</w:t>
      </w:r>
    </w:p>
    <w:p w14:paraId="124A0F84" w14:textId="77777777" w:rsidR="006A1CE4" w:rsidRPr="00E67E0D" w:rsidRDefault="006A1CE4" w:rsidP="00E7499B">
      <w:pPr>
        <w:pStyle w:val="4"/>
      </w:pPr>
      <w:bookmarkStart w:id="2620" w:name="_Toc534720212"/>
      <w:bookmarkStart w:id="2621" w:name="_Toc525567224"/>
      <w:r w:rsidRPr="00E67E0D">
        <w:t>8.2.2.3</w:t>
      </w:r>
      <w:r w:rsidRPr="00E67E0D">
        <w:tab/>
        <w:t>Unsuccessful Operation</w:t>
      </w:r>
      <w:bookmarkEnd w:id="2620"/>
      <w:bookmarkEnd w:id="2621"/>
    </w:p>
    <w:p w14:paraId="3E420402" w14:textId="77777777" w:rsidR="006A1CE4" w:rsidRPr="00E67E0D" w:rsidRDefault="006A1CE4" w:rsidP="00E7499B">
      <w:r w:rsidRPr="00E67E0D">
        <w:t>The unsuccessful operation is specified in the successful operation section.</w:t>
      </w:r>
    </w:p>
    <w:p w14:paraId="05A09E64" w14:textId="77777777" w:rsidR="006A1CE4" w:rsidRPr="00E67E0D" w:rsidRDefault="006A1CE4" w:rsidP="00E7499B">
      <w:pPr>
        <w:pStyle w:val="4"/>
      </w:pPr>
      <w:bookmarkStart w:id="2622" w:name="_Toc534720213"/>
      <w:bookmarkStart w:id="2623" w:name="_Toc525567225"/>
      <w:r w:rsidRPr="00E67E0D">
        <w:t>8.2.2.4</w:t>
      </w:r>
      <w:r w:rsidRPr="00E67E0D">
        <w:tab/>
        <w:t>Abnormal Conditions</w:t>
      </w:r>
      <w:bookmarkEnd w:id="2622"/>
      <w:bookmarkEnd w:id="2623"/>
    </w:p>
    <w:p w14:paraId="581A2EF2" w14:textId="77777777" w:rsidR="00AE297A" w:rsidRPr="00FF6A95" w:rsidRDefault="00AE297A" w:rsidP="00AE297A">
      <w:pPr>
        <w:rPr>
          <w:del w:id="2624" w:author="Issam" w:date="2019-02-12T23:38:00Z"/>
        </w:rPr>
      </w:pPr>
      <w:bookmarkStart w:id="2625" w:name="_Hlk513818142"/>
      <w:del w:id="2626" w:author="Issam" w:date="2019-02-12T23:38:00Z">
        <w:r w:rsidRPr="00FF6A95">
          <w:delText>Void.</w:delText>
        </w:r>
      </w:del>
    </w:p>
    <w:p w14:paraId="7DE917C0" w14:textId="77777777" w:rsidR="006A1CE4" w:rsidRPr="00E67E0D" w:rsidRDefault="006A1CE4" w:rsidP="00E7499B">
      <w:pPr>
        <w:rPr>
          <w:ins w:id="2627" w:author="Issam" w:date="2019-02-12T23:38:00Z"/>
          <w:snapToGrid w:val="0"/>
        </w:rPr>
      </w:pPr>
      <w:ins w:id="2628" w:author="Issam" w:date="2019-02-12T23:38:00Z">
        <w:r w:rsidRPr="00E67E0D">
          <w:t>If the NG-RAN node receives a PDU SESSION RESOURCE</w:t>
        </w:r>
        <w:r w:rsidRPr="00E67E0D">
          <w:rPr>
            <w:snapToGrid w:val="0"/>
          </w:rPr>
          <w:t xml:space="preserve"> RELEASE COMMAND </w:t>
        </w:r>
        <w:r w:rsidRPr="00E67E0D">
          <w:t xml:space="preserve">message containing multiple </w:t>
        </w:r>
        <w:r w:rsidRPr="00E67E0D">
          <w:rPr>
            <w:i/>
          </w:rPr>
          <w:t>PDU Session ID</w:t>
        </w:r>
        <w:r w:rsidRPr="00E67E0D">
          <w:t xml:space="preserve"> IEs (in the </w:t>
        </w:r>
        <w:r w:rsidRPr="00E67E0D">
          <w:rPr>
            <w:i/>
          </w:rPr>
          <w:t>PDU Session Resource to Release List</w:t>
        </w:r>
        <w:r w:rsidRPr="00E67E0D">
          <w:t xml:space="preserve"> IE) set to the same value, the NG-RAN node </w:t>
        </w:r>
        <w:r w:rsidRPr="00E67E0D">
          <w:rPr>
            <w:rFonts w:cs="Arial"/>
            <w:szCs w:val="18"/>
          </w:rPr>
          <w:t>shall initiate the release of one corresponding PDU session and ignore the duplication of the instances of the selected</w:t>
        </w:r>
        <w:r w:rsidRPr="00E67E0D">
          <w:rPr>
            <w:rFonts w:cs="Arial"/>
            <w:szCs w:val="18"/>
            <w:lang w:eastAsia="zh-CN"/>
          </w:rPr>
          <w:t xml:space="preserve"> </w:t>
        </w:r>
        <w:r w:rsidRPr="00E67E0D">
          <w:rPr>
            <w:rFonts w:cs="Arial"/>
            <w:szCs w:val="18"/>
          </w:rPr>
          <w:t>corresponding PDU sessions</w:t>
        </w:r>
        <w:r w:rsidRPr="00E67E0D">
          <w:rPr>
            <w:rFonts w:cs="Arial"/>
            <w:szCs w:val="18"/>
            <w:lang w:eastAsia="zh-CN"/>
          </w:rPr>
          <w:t>.</w:t>
        </w:r>
      </w:ins>
    </w:p>
    <w:p w14:paraId="72410E24" w14:textId="77777777" w:rsidR="006A1CE4" w:rsidRPr="00E67E0D" w:rsidRDefault="006A1CE4" w:rsidP="00E7499B">
      <w:pPr>
        <w:rPr>
          <w:ins w:id="2629" w:author="Issam" w:date="2019-02-12T23:38:00Z"/>
          <w:rFonts w:cs="Arial"/>
          <w:szCs w:val="18"/>
          <w:lang w:eastAsia="zh-CN"/>
        </w:rPr>
      </w:pPr>
      <w:ins w:id="2630" w:author="Issam" w:date="2019-02-12T23:38:00Z">
        <w:r w:rsidRPr="00E67E0D">
          <w:rPr>
            <w:rFonts w:cs="Arial"/>
            <w:szCs w:val="18"/>
            <w:lang w:eastAsia="zh-CN"/>
          </w:rPr>
          <w:t xml:space="preserve">If the NG-RAN node receives a </w:t>
        </w:r>
        <w:r w:rsidRPr="00E67E0D">
          <w:t>PDU SESSION RESOURCE</w:t>
        </w:r>
        <w:r w:rsidRPr="00E67E0D">
          <w:rPr>
            <w:snapToGrid w:val="0"/>
          </w:rPr>
          <w:t xml:space="preserve"> </w:t>
        </w:r>
        <w:r w:rsidRPr="00E67E0D">
          <w:rPr>
            <w:rFonts w:cs="Arial"/>
            <w:szCs w:val="18"/>
            <w:lang w:eastAsia="zh-CN"/>
          </w:rPr>
          <w:t xml:space="preserve">RELEASE </w:t>
        </w:r>
        <w:r w:rsidRPr="00E67E0D">
          <w:rPr>
            <w:snapToGrid w:val="0"/>
          </w:rPr>
          <w:t xml:space="preserve">COMMAND </w:t>
        </w:r>
        <w:r w:rsidRPr="00E67E0D">
          <w:rPr>
            <w:rFonts w:cs="Arial"/>
            <w:szCs w:val="18"/>
            <w:lang w:eastAsia="zh-CN"/>
          </w:rPr>
          <w:t xml:space="preserve">message containing </w:t>
        </w:r>
        <w:r w:rsidRPr="00E67E0D">
          <w:rPr>
            <w:rFonts w:cs="Arial"/>
            <w:i/>
            <w:iCs/>
            <w:szCs w:val="18"/>
            <w:lang w:eastAsia="zh-CN"/>
          </w:rPr>
          <w:t>PDU Session ID</w:t>
        </w:r>
        <w:r w:rsidRPr="00E67E0D">
          <w:rPr>
            <w:rFonts w:cs="Arial"/>
            <w:szCs w:val="18"/>
            <w:lang w:eastAsia="zh-CN"/>
          </w:rPr>
          <w:t xml:space="preserve"> IE(s) </w:t>
        </w:r>
        <w:r w:rsidRPr="00E67E0D">
          <w:t xml:space="preserve">(in the </w:t>
        </w:r>
        <w:r w:rsidRPr="00E67E0D">
          <w:rPr>
            <w:i/>
          </w:rPr>
          <w:t>PDU Session Resource to Release List</w:t>
        </w:r>
        <w:r w:rsidRPr="00E67E0D">
          <w:t xml:space="preserve"> IE) </w:t>
        </w:r>
        <w:r w:rsidRPr="00E67E0D">
          <w:rPr>
            <w:rFonts w:cs="Arial"/>
            <w:szCs w:val="18"/>
            <w:lang w:eastAsia="zh-CN"/>
          </w:rPr>
          <w:t xml:space="preserve">that the NG-RAN node does not recognize, the NG-RAN node shall report the corresponding invalid PDU session(s) as failed in the </w:t>
        </w:r>
        <w:r w:rsidRPr="00E67E0D">
          <w:t>PDU SESSION RESOURCE</w:t>
        </w:r>
        <w:r w:rsidRPr="00E67E0D">
          <w:rPr>
            <w:snapToGrid w:val="0"/>
          </w:rPr>
          <w:t xml:space="preserve"> </w:t>
        </w:r>
        <w:r w:rsidRPr="00E67E0D">
          <w:rPr>
            <w:rFonts w:cs="Arial"/>
            <w:szCs w:val="18"/>
            <w:lang w:eastAsia="zh-CN"/>
          </w:rPr>
          <w:t xml:space="preserve">RELEASE </w:t>
        </w:r>
        <w:r w:rsidRPr="00E67E0D">
          <w:rPr>
            <w:snapToGrid w:val="0"/>
          </w:rPr>
          <w:t xml:space="preserve">RESPONSE message </w:t>
        </w:r>
        <w:r w:rsidRPr="00E67E0D">
          <w:rPr>
            <w:rFonts w:cs="Arial"/>
            <w:szCs w:val="18"/>
            <w:lang w:eastAsia="zh-CN"/>
          </w:rPr>
          <w:t>with an appropriate cause</w:t>
        </w:r>
        <w:r w:rsidR="00130E7F">
          <w:rPr>
            <w:rFonts w:cs="Arial"/>
            <w:szCs w:val="18"/>
            <w:lang w:eastAsia="zh-CN"/>
          </w:rPr>
          <w:t xml:space="preserve"> value</w:t>
        </w:r>
        <w:r w:rsidRPr="00E67E0D">
          <w:rPr>
            <w:rFonts w:cs="Arial"/>
            <w:szCs w:val="18"/>
            <w:lang w:eastAsia="zh-CN"/>
          </w:rPr>
          <w:t>.</w:t>
        </w:r>
      </w:ins>
    </w:p>
    <w:p w14:paraId="44C882C6" w14:textId="77777777" w:rsidR="006A1CE4" w:rsidRPr="00E67E0D" w:rsidRDefault="006A1CE4" w:rsidP="00E7499B">
      <w:pPr>
        <w:pStyle w:val="3"/>
      </w:pPr>
      <w:bookmarkStart w:id="2631" w:name="_Toc534720214"/>
      <w:bookmarkStart w:id="2632" w:name="_Toc525567226"/>
      <w:bookmarkEnd w:id="2625"/>
      <w:r w:rsidRPr="00E67E0D">
        <w:t>8.2.3</w:t>
      </w:r>
      <w:r w:rsidRPr="00E67E0D">
        <w:tab/>
        <w:t>PDU Session Resource Modify</w:t>
      </w:r>
      <w:bookmarkEnd w:id="2631"/>
      <w:bookmarkEnd w:id="2632"/>
    </w:p>
    <w:p w14:paraId="5B4DBDF8" w14:textId="77777777" w:rsidR="006A1CE4" w:rsidRPr="00E67E0D" w:rsidRDefault="006A1CE4" w:rsidP="00E7499B">
      <w:pPr>
        <w:pStyle w:val="4"/>
      </w:pPr>
      <w:bookmarkStart w:id="2633" w:name="_Toc534720215"/>
      <w:bookmarkStart w:id="2634" w:name="_Toc525567227"/>
      <w:r w:rsidRPr="00E67E0D">
        <w:t>8.2.3.1</w:t>
      </w:r>
      <w:r w:rsidRPr="00E67E0D">
        <w:tab/>
        <w:t>General</w:t>
      </w:r>
      <w:bookmarkEnd w:id="2633"/>
      <w:bookmarkEnd w:id="2634"/>
    </w:p>
    <w:p w14:paraId="507DBD57" w14:textId="77777777" w:rsidR="006A1CE4" w:rsidRPr="00E67E0D" w:rsidRDefault="006A1CE4" w:rsidP="00E7499B">
      <w:r w:rsidRPr="00E67E0D">
        <w:t xml:space="preserve">The purpose of the PDU Session Resource Modify procedure is to enable configuration modifications of already established PDU session(s) for a given UE. </w:t>
      </w:r>
      <w:r w:rsidRPr="00E67E0D">
        <w:rPr>
          <w:rFonts w:hint="eastAsia"/>
          <w:lang w:eastAsia="zh-CN"/>
        </w:rPr>
        <w:t xml:space="preserve">It is also to enable the setup, modification and release of the QoS flow for already </w:t>
      </w:r>
      <w:r w:rsidRPr="00E67E0D">
        <w:rPr>
          <w:lang w:eastAsia="zh-CN"/>
        </w:rPr>
        <w:t>established</w:t>
      </w:r>
      <w:r w:rsidRPr="00E67E0D">
        <w:rPr>
          <w:rFonts w:hint="eastAsia"/>
          <w:lang w:eastAsia="zh-CN"/>
        </w:rPr>
        <w:t xml:space="preserve"> PDU session(s). </w:t>
      </w:r>
      <w:r w:rsidRPr="00E67E0D">
        <w:t>The procedure uses UE-associated signalling.</w:t>
      </w:r>
    </w:p>
    <w:p w14:paraId="02D5A22E" w14:textId="77777777" w:rsidR="006A1CE4" w:rsidRPr="00E67E0D" w:rsidRDefault="006A1CE4" w:rsidP="00E7499B">
      <w:pPr>
        <w:pStyle w:val="4"/>
      </w:pPr>
      <w:bookmarkStart w:id="2635" w:name="_Toc534720216"/>
      <w:bookmarkStart w:id="2636" w:name="_Toc525567228"/>
      <w:r w:rsidRPr="00E67E0D">
        <w:t>8.2.3.2</w:t>
      </w:r>
      <w:r w:rsidRPr="00E67E0D">
        <w:tab/>
        <w:t>Successful Operation</w:t>
      </w:r>
      <w:bookmarkEnd w:id="2635"/>
      <w:bookmarkEnd w:id="2636"/>
    </w:p>
    <w:p w14:paraId="1BBEC32A" w14:textId="77777777" w:rsidR="00AE297A" w:rsidRPr="00FF6A95" w:rsidRDefault="00AE297A" w:rsidP="00AE297A">
      <w:pPr>
        <w:pStyle w:val="TH"/>
        <w:rPr>
          <w:del w:id="2637" w:author="Issam" w:date="2019-02-12T23:38:00Z"/>
        </w:rPr>
      </w:pPr>
      <w:del w:id="2638" w:author="Issam" w:date="2019-02-12T23:38:00Z">
        <w:r w:rsidRPr="00FF6A95">
          <w:object w:dxaOrig="6893" w:dyaOrig="2427" w14:anchorId="7F87E73B">
            <v:shape id="_x0000_i1091" type="#_x0000_t75" style="width:344.5pt;height:121.85pt" o:ole="">
              <v:imagedata r:id="rId19" o:title=""/>
            </v:shape>
            <o:OLEObject Type="Embed" ProgID="Visio.Drawing.11" ShapeID="_x0000_i1091" DrawAspect="Content" ObjectID="_1611519884" r:id="rId20"/>
          </w:object>
        </w:r>
      </w:del>
    </w:p>
    <w:p w14:paraId="58BB5D95" w14:textId="77777777" w:rsidR="006A1CE4" w:rsidRPr="00E67E0D" w:rsidRDefault="006A1CE4" w:rsidP="00E7499B">
      <w:pPr>
        <w:pStyle w:val="TH"/>
        <w:rPr>
          <w:ins w:id="2639" w:author="Issam" w:date="2019-02-12T23:38:00Z"/>
        </w:rPr>
      </w:pPr>
      <w:ins w:id="2640" w:author="Issam" w:date="2019-02-12T23:38:00Z">
        <w:r w:rsidRPr="00E67E0D">
          <w:object w:dxaOrig="6893" w:dyaOrig="2427" w14:anchorId="331B859A">
            <v:shape id="_x0000_i1029" type="#_x0000_t75" style="width:344.5pt;height:120.75pt" o:ole="">
              <v:imagedata r:id="rId19" o:title=""/>
            </v:shape>
            <o:OLEObject Type="Embed" ProgID="Visio.Drawing.11" ShapeID="_x0000_i1029" DrawAspect="Content" ObjectID="_1611519885" r:id="rId21"/>
          </w:object>
        </w:r>
      </w:ins>
    </w:p>
    <w:p w14:paraId="2701F0AE" w14:textId="77777777" w:rsidR="006A1CE4" w:rsidRPr="00E67E0D" w:rsidRDefault="006A1CE4" w:rsidP="00E7499B">
      <w:pPr>
        <w:pStyle w:val="TF"/>
      </w:pPr>
      <w:r w:rsidRPr="00E67E0D">
        <w:t>Figure 8.2.3.2-1: PDU session resource modify: successful operation</w:t>
      </w:r>
    </w:p>
    <w:p w14:paraId="107AFBA3" w14:textId="77777777" w:rsidR="006A1CE4" w:rsidRPr="00E67E0D" w:rsidRDefault="006A1CE4" w:rsidP="00E7499B">
      <w:r w:rsidRPr="00E67E0D">
        <w:t>The AMF initiates the procedure by sending a PDU SESSION RESOURCE MODIFY REQUEST message to the NG-RAN node.</w:t>
      </w:r>
    </w:p>
    <w:p w14:paraId="59144713" w14:textId="77777777" w:rsidR="006A1CE4" w:rsidRPr="00E67E0D" w:rsidRDefault="006A1CE4" w:rsidP="00E7499B">
      <w:r w:rsidRPr="00E67E0D">
        <w:t xml:space="preserve">The PDU SESSION RESOURCE MODIFY REQUEST message shall contain the information required by the NG-RAN node, which may trigger the NG-RAN configuration modification for the existing PDU sessions listed in the </w:t>
      </w:r>
      <w:r w:rsidRPr="00E67E0D">
        <w:rPr>
          <w:i/>
        </w:rPr>
        <w:t>PDU Session Resource Modify Request List</w:t>
      </w:r>
      <w:r w:rsidRPr="00E67E0D">
        <w:t xml:space="preserve"> IE.</w:t>
      </w:r>
    </w:p>
    <w:p w14:paraId="79F779D8" w14:textId="77777777" w:rsidR="006A1CE4" w:rsidRPr="00E67E0D" w:rsidRDefault="006A1CE4" w:rsidP="00E7499B">
      <w:pPr>
        <w:pPrChange w:id="2641" w:author="Issam" w:date="2019-02-12T23:38:00Z">
          <w:pPr/>
        </w:pPrChange>
      </w:pPr>
      <w:r w:rsidRPr="00E67E0D">
        <w:t xml:space="preserve">Upon reception of the PDU </w:t>
      </w:r>
      <w:r w:rsidRPr="00E67E0D">
        <w:rPr>
          <w:rFonts w:eastAsia="SimSun"/>
          <w:iCs/>
          <w:lang w:eastAsia="zh-CN"/>
        </w:rPr>
        <w:t>SESSION</w:t>
      </w:r>
      <w:r w:rsidRPr="00E67E0D">
        <w:t xml:space="preserve"> RESOURCE MODIFY REQUEST message, if the NG-RAN configuration is triggered to be modified and if resources are available for the modified NG-RAN configuration, the </w:t>
      </w:r>
      <w:r w:rsidRPr="00E67E0D">
        <w:rPr>
          <w:rFonts w:eastAsia="SimSun" w:hint="eastAsia"/>
          <w:lang w:eastAsia="zh-CN"/>
        </w:rPr>
        <w:t>NG-RAN node</w:t>
      </w:r>
      <w:r w:rsidRPr="00E67E0D">
        <w:t xml:space="preserve"> shall execute the configuration modification for the requested </w:t>
      </w:r>
      <w:r w:rsidRPr="00E67E0D">
        <w:rPr>
          <w:rFonts w:eastAsia="SimSun" w:hint="eastAsia"/>
          <w:lang w:eastAsia="zh-CN"/>
        </w:rPr>
        <w:t xml:space="preserve">PDU </w:t>
      </w:r>
      <w:r w:rsidRPr="00E67E0D">
        <w:rPr>
          <w:rFonts w:eastAsia="SimSun"/>
          <w:lang w:eastAsia="zh-CN"/>
        </w:rPr>
        <w:t>s</w:t>
      </w:r>
      <w:r w:rsidRPr="00E67E0D">
        <w:rPr>
          <w:rFonts w:eastAsia="SimSun" w:hint="eastAsia"/>
          <w:lang w:eastAsia="zh-CN"/>
        </w:rPr>
        <w:t>ession</w:t>
      </w:r>
      <w:r w:rsidRPr="00E67E0D">
        <w:t>.</w:t>
      </w:r>
    </w:p>
    <w:p w14:paraId="260A3A6C" w14:textId="77777777" w:rsidR="006A1CE4" w:rsidRPr="00E67E0D" w:rsidRDefault="006A1CE4" w:rsidP="00E7499B">
      <w:pPr>
        <w:pPrChange w:id="2642" w:author="Issam" w:date="2019-02-12T23:38:00Z">
          <w:pPr/>
        </w:pPrChange>
      </w:pPr>
      <w:r w:rsidRPr="00E67E0D">
        <w:t xml:space="preserve">If the </w:t>
      </w:r>
      <w:r w:rsidRPr="00E67E0D">
        <w:rPr>
          <w:i/>
        </w:rPr>
        <w:t>RAN Paging Priority</w:t>
      </w:r>
      <w:r w:rsidRPr="00E67E0D">
        <w:t xml:space="preserve"> IE is included in the PDU SESSION RESOURCE MODIFY REQUEST message, the NG-RAN node may use it to determine a priority for paging the UE in RRC_INACTIVE state.</w:t>
      </w:r>
    </w:p>
    <w:p w14:paraId="71700AE3" w14:textId="77777777" w:rsidR="006A1CE4" w:rsidRPr="00E67E0D" w:rsidRDefault="006A1CE4" w:rsidP="00E7499B">
      <w:pPr>
        <w:rPr>
          <w:ins w:id="2643" w:author="Issam" w:date="2019-02-12T23:38:00Z"/>
          <w:lang w:eastAsia="ja-JP"/>
        </w:rPr>
      </w:pPr>
      <w:ins w:id="2644" w:author="Issam" w:date="2019-02-12T23:38:00Z">
        <w:r w:rsidRPr="00E67E0D">
          <w:rPr>
            <w:lang w:eastAsia="ja-JP"/>
          </w:rPr>
          <w:t xml:space="preserve">For each PDU session, if the </w:t>
        </w:r>
        <w:r w:rsidRPr="00E67E0D">
          <w:rPr>
            <w:i/>
            <w:lang w:eastAsia="ja-JP"/>
          </w:rPr>
          <w:t>Network Instance</w:t>
        </w:r>
        <w:r w:rsidRPr="00E67E0D">
          <w:rPr>
            <w:lang w:eastAsia="ja-JP"/>
          </w:rPr>
          <w:t xml:space="preserve"> IE is included in the </w:t>
        </w:r>
        <w:r w:rsidRPr="00E67E0D">
          <w:rPr>
            <w:i/>
            <w:lang w:eastAsia="ja-JP"/>
          </w:rPr>
          <w:t xml:space="preserve">PDU Session Resource Modify Request Transfer </w:t>
        </w:r>
        <w:r w:rsidRPr="00E67E0D">
          <w:rPr>
            <w:lang w:eastAsia="ja-JP"/>
          </w:rPr>
          <w:t xml:space="preserve">IE contained in the </w:t>
        </w:r>
        <w:r w:rsidRPr="00E67E0D">
          <w:t xml:space="preserve">PDU SESSION RESOURCE MODIFY REQUEST </w:t>
        </w:r>
        <w:r w:rsidRPr="00E67E0D">
          <w:rPr>
            <w:lang w:eastAsia="ja-JP"/>
          </w:rPr>
          <w:t>message, the NG-RAN node shall, if supported, use it as specified in TS 23.501 [9].</w:t>
        </w:r>
      </w:ins>
    </w:p>
    <w:p w14:paraId="725E9581" w14:textId="77777777" w:rsidR="006A1CE4" w:rsidRPr="00E67E0D" w:rsidRDefault="006A1CE4" w:rsidP="00E7499B">
      <w:pPr>
        <w:rPr>
          <w:rFonts w:eastAsia="SimSun"/>
          <w:lang w:eastAsia="zh-CN"/>
        </w:rPr>
        <w:pPrChange w:id="2645" w:author="Issam" w:date="2019-02-12T23:38:00Z">
          <w:pPr/>
        </w:pPrChange>
      </w:pPr>
      <w:r w:rsidRPr="00E67E0D">
        <w:rPr>
          <w:lang w:eastAsia="ja-JP"/>
        </w:rPr>
        <w:t>For each PDU session</w:t>
      </w:r>
      <w:r w:rsidRPr="00E67E0D">
        <w:rPr>
          <w:rFonts w:eastAsia="SimSun" w:hint="eastAsia"/>
          <w:lang w:eastAsia="zh-CN"/>
        </w:rPr>
        <w:t xml:space="preserve"> included </w:t>
      </w:r>
      <w:r w:rsidRPr="00E67E0D">
        <w:rPr>
          <w:rFonts w:eastAsia="SimSun"/>
          <w:lang w:eastAsia="zh-CN"/>
        </w:rPr>
        <w:t>in the</w:t>
      </w:r>
      <w:r w:rsidRPr="00E67E0D">
        <w:rPr>
          <w:rFonts w:eastAsia="SimSun" w:hint="eastAsia"/>
          <w:lang w:eastAsia="zh-CN"/>
        </w:rPr>
        <w:t xml:space="preserve"> </w:t>
      </w:r>
      <w:r w:rsidRPr="00E67E0D">
        <w:rPr>
          <w:i/>
          <w:lang w:eastAsia="ja-JP"/>
        </w:rPr>
        <w:t>PDU Session Resource Modify Request List</w:t>
      </w:r>
      <w:r w:rsidRPr="00E67E0D">
        <w:rPr>
          <w:rFonts w:eastAsia="SimSun" w:hint="eastAsia"/>
          <w:i/>
          <w:lang w:eastAsia="zh-CN"/>
        </w:rPr>
        <w:t xml:space="preserve"> </w:t>
      </w:r>
      <w:r w:rsidRPr="00E67E0D">
        <w:rPr>
          <w:rFonts w:eastAsia="SimSun" w:hint="eastAsia"/>
          <w:lang w:eastAsia="zh-CN"/>
        </w:rPr>
        <w:t>IE</w:t>
      </w:r>
      <w:r w:rsidRPr="00E67E0D">
        <w:rPr>
          <w:lang w:eastAsia="ja-JP"/>
        </w:rPr>
        <w:t>:</w:t>
      </w:r>
    </w:p>
    <w:p w14:paraId="319A7D8F" w14:textId="6CF265FC" w:rsidR="006A1CE4" w:rsidRPr="00E67E0D" w:rsidRDefault="006A1CE4" w:rsidP="00E7499B">
      <w:pPr>
        <w:pStyle w:val="B1"/>
        <w:rPr>
          <w:rFonts w:eastAsia="SimSun"/>
          <w:lang w:eastAsia="zh-CN"/>
        </w:rPr>
      </w:pPr>
      <w:r w:rsidRPr="00E67E0D">
        <w:t>-</w:t>
      </w:r>
      <w:r w:rsidRPr="00E67E0D">
        <w:tab/>
      </w:r>
      <w:r w:rsidRPr="00E67E0D">
        <w:rPr>
          <w:rFonts w:eastAsia="SimSun" w:hint="eastAsia"/>
          <w:lang w:eastAsia="zh-CN"/>
        </w:rPr>
        <w:t>For each QoS flow included in</w:t>
      </w:r>
      <w:r w:rsidRPr="00E67E0D">
        <w:rPr>
          <w:rFonts w:eastAsia="SimSun"/>
          <w:lang w:eastAsia="zh-CN"/>
        </w:rPr>
        <w:t xml:space="preserve"> the</w:t>
      </w:r>
      <w:r w:rsidRPr="00E67E0D">
        <w:rPr>
          <w:rFonts w:eastAsia="SimSun" w:hint="eastAsia"/>
          <w:lang w:eastAsia="zh-CN"/>
        </w:rPr>
        <w:t xml:space="preserve"> </w:t>
      </w:r>
      <w:r w:rsidRPr="00E67E0D">
        <w:rPr>
          <w:rFonts w:eastAsia="Batang"/>
          <w:i/>
          <w:lang w:eastAsia="ja-JP"/>
        </w:rPr>
        <w:t>QoS Flow Add or Modify Request Lis</w:t>
      </w:r>
      <w:r w:rsidRPr="00E67E0D">
        <w:rPr>
          <w:rFonts w:eastAsia="SimSun" w:hint="eastAsia"/>
          <w:i/>
          <w:lang w:eastAsia="zh-CN"/>
        </w:rPr>
        <w:t>t</w:t>
      </w:r>
      <w:r w:rsidRPr="00E67E0D">
        <w:rPr>
          <w:rFonts w:eastAsia="SimSun" w:hint="eastAsia"/>
          <w:lang w:eastAsia="zh-CN"/>
        </w:rPr>
        <w:t xml:space="preserve"> IE, b</w:t>
      </w:r>
      <w:r w:rsidRPr="00E67E0D">
        <w:t xml:space="preserve">ased on the </w:t>
      </w:r>
      <w:r w:rsidRPr="00E67E0D">
        <w:rPr>
          <w:rFonts w:eastAsia="SimSun" w:hint="eastAsia"/>
          <w:i/>
          <w:iCs/>
          <w:lang w:eastAsia="zh-CN"/>
        </w:rPr>
        <w:t xml:space="preserve">QoS Flow </w:t>
      </w:r>
      <w:r w:rsidRPr="00E67E0D">
        <w:rPr>
          <w:i/>
          <w:iCs/>
        </w:rPr>
        <w:t xml:space="preserve">Level QoS Parameters </w:t>
      </w:r>
      <w:r w:rsidRPr="00E67E0D">
        <w:t>IE</w:t>
      </w:r>
      <w:r w:rsidRPr="00E67E0D">
        <w:rPr>
          <w:rFonts w:eastAsia="SimSun" w:hint="eastAsia"/>
          <w:lang w:eastAsia="zh-CN"/>
        </w:rPr>
        <w:t>,</w:t>
      </w:r>
      <w:r w:rsidRPr="00E67E0D">
        <w:t xml:space="preserve"> the </w:t>
      </w:r>
      <w:r w:rsidRPr="00E67E0D">
        <w:rPr>
          <w:rFonts w:eastAsia="SimSun" w:hint="eastAsia"/>
          <w:lang w:eastAsia="zh-CN"/>
        </w:rPr>
        <w:t>NG-RAN node</w:t>
      </w:r>
      <w:r w:rsidRPr="00E67E0D">
        <w:t xml:space="preserve"> </w:t>
      </w:r>
      <w:r w:rsidRPr="00E67E0D">
        <w:rPr>
          <w:rFonts w:eastAsia="SimSun" w:hint="eastAsia"/>
          <w:lang w:eastAsia="zh-CN"/>
        </w:rPr>
        <w:t>may</w:t>
      </w:r>
      <w:r w:rsidRPr="00E67E0D">
        <w:t xml:space="preserve"> </w:t>
      </w:r>
      <w:r w:rsidRPr="00E67E0D">
        <w:rPr>
          <w:rFonts w:eastAsia="SimSun" w:hint="eastAsia"/>
          <w:lang w:eastAsia="zh-CN"/>
        </w:rPr>
        <w:t xml:space="preserve">establish, </w:t>
      </w:r>
      <w:r w:rsidRPr="00E67E0D">
        <w:t xml:space="preserve">modify </w:t>
      </w:r>
      <w:r w:rsidRPr="00E67E0D">
        <w:rPr>
          <w:rFonts w:eastAsia="SimSun" w:hint="eastAsia"/>
          <w:lang w:eastAsia="zh-CN"/>
        </w:rPr>
        <w:t xml:space="preserve">or release </w:t>
      </w:r>
      <w:r w:rsidRPr="00E67E0D">
        <w:t xml:space="preserve">the </w:t>
      </w:r>
      <w:del w:id="2646" w:author="Issam" w:date="2019-02-12T23:38:00Z">
        <w:r w:rsidR="00AE297A" w:rsidRPr="00FF6A95">
          <w:delText>Data Radio Bearer</w:delText>
        </w:r>
      </w:del>
      <w:ins w:id="2647" w:author="Issam" w:date="2019-02-12T23:38:00Z">
        <w:r w:rsidRPr="00E67E0D">
          <w:t>DRB</w:t>
        </w:r>
      </w:ins>
      <w:r w:rsidRPr="00E67E0D">
        <w:t xml:space="preserve"> configuration and may change allocation of resources on </w:t>
      </w:r>
      <w:r w:rsidRPr="00E67E0D">
        <w:rPr>
          <w:rFonts w:eastAsia="SimSun" w:hint="eastAsia"/>
          <w:lang w:eastAsia="zh-CN"/>
        </w:rPr>
        <w:t xml:space="preserve">NG or </w:t>
      </w:r>
      <w:r w:rsidRPr="00E67E0D">
        <w:t>Uu according</w:t>
      </w:r>
      <w:r w:rsidRPr="00E67E0D">
        <w:rPr>
          <w:rFonts w:eastAsia="SimSun" w:hint="eastAsia"/>
          <w:lang w:eastAsia="zh-CN"/>
        </w:rPr>
        <w:t>ly</w:t>
      </w:r>
      <w:r w:rsidRPr="00E67E0D">
        <w:t xml:space="preserve">. </w:t>
      </w:r>
      <w:r w:rsidRPr="00E67E0D">
        <w:rPr>
          <w:rFonts w:eastAsia="SimSun" w:hint="eastAsia"/>
          <w:lang w:eastAsia="zh-CN"/>
        </w:rPr>
        <w:t xml:space="preserve">The NG-RAN node </w:t>
      </w:r>
      <w:r w:rsidRPr="00E67E0D">
        <w:rPr>
          <w:rFonts w:eastAsia="SimSun"/>
          <w:lang w:eastAsia="zh-CN"/>
        </w:rPr>
        <w:t>shall</w:t>
      </w:r>
      <w:r w:rsidRPr="00E67E0D">
        <w:rPr>
          <w:rFonts w:eastAsia="SimSun" w:hint="eastAsia"/>
          <w:lang w:eastAsia="zh-CN"/>
        </w:rPr>
        <w:t xml:space="preserve"> </w:t>
      </w:r>
      <w:r w:rsidRPr="00E67E0D">
        <w:rPr>
          <w:rFonts w:hint="eastAsia"/>
        </w:rPr>
        <w:t>associate each QoS flow</w:t>
      </w:r>
      <w:r w:rsidRPr="00E67E0D">
        <w:rPr>
          <w:rFonts w:eastAsia="SimSun" w:hint="eastAsia"/>
          <w:lang w:eastAsia="zh-CN"/>
        </w:rPr>
        <w:t xml:space="preserve"> accepted to setup or modify with a</w:t>
      </w:r>
      <w:r w:rsidRPr="00E67E0D">
        <w:rPr>
          <w:rFonts w:hint="eastAsia"/>
        </w:rPr>
        <w:t xml:space="preserve"> </w:t>
      </w:r>
      <w:del w:id="2648" w:author="Issam" w:date="2019-02-12T23:38:00Z">
        <w:r w:rsidR="00AE297A" w:rsidRPr="00FF6A95">
          <w:delText>Data Radio Bearer</w:delText>
        </w:r>
      </w:del>
      <w:ins w:id="2649" w:author="Issam" w:date="2019-02-12T23:38:00Z">
        <w:r w:rsidRPr="00E67E0D">
          <w:t>DRB</w:t>
        </w:r>
      </w:ins>
      <w:r w:rsidRPr="00E67E0D">
        <w:rPr>
          <w:rFonts w:eastAsia="SimSun" w:hint="eastAsia"/>
          <w:lang w:eastAsia="zh-CN"/>
        </w:rPr>
        <w:t xml:space="preserve"> of the PDU session.</w:t>
      </w:r>
      <w:r w:rsidRPr="00E67E0D">
        <w:rPr>
          <w:rFonts w:eastAsia="SimSun"/>
          <w:lang w:eastAsia="zh-CN"/>
        </w:rPr>
        <w:t xml:space="preserve"> </w:t>
      </w:r>
      <w:r w:rsidRPr="00E67E0D">
        <w:rPr>
          <w:rFonts w:eastAsia="SimSun" w:hint="eastAsia"/>
          <w:lang w:eastAsia="zh-CN"/>
        </w:rPr>
        <w:t xml:space="preserve">The </w:t>
      </w:r>
      <w:r w:rsidRPr="00E67E0D">
        <w:rPr>
          <w:rFonts w:eastAsia="SimSun"/>
          <w:lang w:eastAsia="zh-CN"/>
        </w:rPr>
        <w:t>associated</w:t>
      </w:r>
      <w:r w:rsidRPr="00E67E0D">
        <w:rPr>
          <w:rFonts w:eastAsia="SimSun" w:hint="eastAsia"/>
          <w:lang w:eastAsia="zh-CN"/>
        </w:rPr>
        <w:t xml:space="preserve"> </w:t>
      </w:r>
      <w:del w:id="2650" w:author="Issam" w:date="2019-02-12T23:38:00Z">
        <w:r w:rsidR="00AE297A" w:rsidRPr="00FF6A95">
          <w:delText>Data Radio Bearer</w:delText>
        </w:r>
      </w:del>
      <w:ins w:id="2651" w:author="Issam" w:date="2019-02-12T23:38:00Z">
        <w:r w:rsidRPr="00E67E0D">
          <w:rPr>
            <w:rFonts w:eastAsia="SimSun"/>
            <w:lang w:eastAsia="zh-CN"/>
          </w:rPr>
          <w:t>DRB</w:t>
        </w:r>
      </w:ins>
      <w:r w:rsidRPr="00E67E0D">
        <w:rPr>
          <w:rFonts w:eastAsia="SimSun" w:hint="eastAsia"/>
          <w:lang w:eastAsia="zh-CN"/>
        </w:rPr>
        <w:t xml:space="preserve"> for the </w:t>
      </w:r>
      <w:r w:rsidRPr="00E67E0D">
        <w:rPr>
          <w:rFonts w:hint="eastAsia"/>
        </w:rPr>
        <w:t>QoS flow</w:t>
      </w:r>
      <w:r w:rsidRPr="00E67E0D">
        <w:rPr>
          <w:rFonts w:eastAsia="SimSun" w:hint="eastAsia"/>
          <w:lang w:eastAsia="zh-CN"/>
        </w:rPr>
        <w:t xml:space="preserve"> </w:t>
      </w:r>
      <w:r w:rsidRPr="00E67E0D">
        <w:rPr>
          <w:rFonts w:eastAsia="SimSun"/>
          <w:lang w:eastAsia="zh-CN"/>
        </w:rPr>
        <w:t>accepted</w:t>
      </w:r>
      <w:r w:rsidRPr="00E67E0D">
        <w:rPr>
          <w:rFonts w:eastAsia="SimSun" w:hint="eastAsia"/>
          <w:lang w:eastAsia="zh-CN"/>
        </w:rPr>
        <w:t xml:space="preserve"> to modify may not change.</w:t>
      </w:r>
    </w:p>
    <w:p w14:paraId="0ECFAEFE" w14:textId="2A3F5D26" w:rsidR="006A1CE4" w:rsidRPr="00E67E0D" w:rsidRDefault="006A1CE4" w:rsidP="00E7499B">
      <w:pPr>
        <w:pStyle w:val="B1"/>
        <w:rPr>
          <w:rFonts w:eastAsia="SimSun"/>
          <w:lang w:eastAsia="zh-CN"/>
        </w:rPr>
      </w:pPr>
      <w:r w:rsidRPr="00E67E0D">
        <w:t>-</w:t>
      </w:r>
      <w:r w:rsidRPr="00E67E0D">
        <w:tab/>
      </w:r>
      <w:r w:rsidRPr="00E67E0D">
        <w:rPr>
          <w:rFonts w:eastAsia="SimSun" w:hint="eastAsia"/>
          <w:lang w:eastAsia="zh-CN"/>
        </w:rPr>
        <w:t>For each QoS flow included in</w:t>
      </w:r>
      <w:r w:rsidRPr="00E67E0D">
        <w:rPr>
          <w:rFonts w:eastAsia="SimSun"/>
          <w:lang w:eastAsia="zh-CN"/>
        </w:rPr>
        <w:t xml:space="preserve"> the</w:t>
      </w:r>
      <w:r w:rsidRPr="00E67E0D">
        <w:rPr>
          <w:rFonts w:eastAsia="SimSun" w:hint="eastAsia"/>
          <w:lang w:eastAsia="zh-CN"/>
        </w:rPr>
        <w:t xml:space="preserve"> </w:t>
      </w:r>
      <w:r w:rsidRPr="00E67E0D">
        <w:rPr>
          <w:rFonts w:eastAsia="SimSun"/>
          <w:i/>
          <w:lang w:eastAsia="zh-CN"/>
        </w:rPr>
        <w:t>QoS Flow to Release List</w:t>
      </w:r>
      <w:r w:rsidRPr="00E67E0D">
        <w:rPr>
          <w:rFonts w:eastAsia="SimSun" w:hint="eastAsia"/>
          <w:lang w:eastAsia="zh-CN"/>
        </w:rPr>
        <w:t xml:space="preserve"> IE, the NG-RAN node shall de-</w:t>
      </w:r>
      <w:r w:rsidRPr="00E67E0D">
        <w:rPr>
          <w:rFonts w:eastAsia="SimSun"/>
          <w:lang w:eastAsia="zh-CN"/>
        </w:rPr>
        <w:t>associate</w:t>
      </w:r>
      <w:r w:rsidRPr="00E67E0D">
        <w:rPr>
          <w:rFonts w:eastAsia="SimSun" w:hint="eastAsia"/>
          <w:lang w:eastAsia="zh-CN"/>
        </w:rPr>
        <w:t xml:space="preserve"> the </w:t>
      </w:r>
      <w:r w:rsidRPr="00E67E0D">
        <w:rPr>
          <w:rFonts w:hint="eastAsia"/>
        </w:rPr>
        <w:t>QoS flow with the</w:t>
      </w:r>
      <w:r w:rsidRPr="00E67E0D">
        <w:rPr>
          <w:rFonts w:eastAsia="SimSun" w:hint="eastAsia"/>
          <w:lang w:eastAsia="zh-CN"/>
        </w:rPr>
        <w:t xml:space="preserve"> previously associated</w:t>
      </w:r>
      <w:r w:rsidRPr="00E67E0D">
        <w:rPr>
          <w:rFonts w:hint="eastAsia"/>
        </w:rPr>
        <w:t xml:space="preserve"> </w:t>
      </w:r>
      <w:del w:id="2652" w:author="Issam" w:date="2019-02-12T23:38:00Z">
        <w:r w:rsidR="00AE297A" w:rsidRPr="00FF6A95">
          <w:delText>Data Radio Bearer</w:delText>
        </w:r>
      </w:del>
      <w:ins w:id="2653" w:author="Issam" w:date="2019-02-12T23:38:00Z">
        <w:r w:rsidRPr="00E67E0D">
          <w:t>DRB</w:t>
        </w:r>
      </w:ins>
      <w:r w:rsidRPr="00E67E0D">
        <w:rPr>
          <w:rFonts w:eastAsia="SimSun" w:hint="eastAsia"/>
          <w:lang w:eastAsia="zh-CN"/>
        </w:rPr>
        <w:t>.</w:t>
      </w:r>
    </w:p>
    <w:p w14:paraId="50790A28" w14:textId="77777777" w:rsidR="006A1CE4" w:rsidRPr="00E67E0D" w:rsidRDefault="006A1CE4" w:rsidP="00E7499B">
      <w:pPr>
        <w:pStyle w:val="B1"/>
        <w:rPr>
          <w:rFonts w:eastAsia="SimSun"/>
          <w:lang w:eastAsia="zh-CN"/>
        </w:rPr>
      </w:pPr>
      <w:r w:rsidRPr="00E67E0D">
        <w:t>-</w:t>
      </w:r>
      <w:r w:rsidRPr="00E67E0D">
        <w:tab/>
        <w:t xml:space="preserve">The </w:t>
      </w:r>
      <w:r w:rsidRPr="00E67E0D">
        <w:rPr>
          <w:rFonts w:eastAsia="SimSun" w:hint="eastAsia"/>
          <w:lang w:eastAsia="zh-CN"/>
        </w:rPr>
        <w:t>NG-RAN node</w:t>
      </w:r>
      <w:r w:rsidRPr="00E67E0D">
        <w:t xml:space="preserve"> shall pass the </w:t>
      </w:r>
      <w:r w:rsidRPr="00E67E0D">
        <w:rPr>
          <w:i/>
        </w:rPr>
        <w:t>NAS-PDU</w:t>
      </w:r>
      <w:r w:rsidRPr="00E67E0D">
        <w:t xml:space="preserve"> IE </w:t>
      </w:r>
      <w:r w:rsidRPr="00E67E0D">
        <w:rPr>
          <w:rFonts w:eastAsia="SimSun"/>
          <w:lang w:eastAsia="zh-CN"/>
        </w:rPr>
        <w:t>received</w:t>
      </w:r>
      <w:r w:rsidRPr="00E67E0D">
        <w:t xml:space="preserve"> for the </w:t>
      </w:r>
      <w:r w:rsidRPr="00E67E0D">
        <w:rPr>
          <w:rFonts w:eastAsia="SimSun" w:hint="eastAsia"/>
          <w:lang w:eastAsia="zh-CN"/>
        </w:rPr>
        <w:t>PDU session</w:t>
      </w:r>
      <w:r w:rsidRPr="00E67E0D">
        <w:t xml:space="preserve"> to the UE when modifying the </w:t>
      </w:r>
      <w:r w:rsidRPr="00E67E0D">
        <w:rPr>
          <w:rFonts w:eastAsia="SimSun" w:hint="eastAsia"/>
          <w:lang w:eastAsia="zh-CN"/>
        </w:rPr>
        <w:t xml:space="preserve">PDU session </w:t>
      </w:r>
      <w:r w:rsidRPr="00E67E0D">
        <w:rPr>
          <w:rFonts w:eastAsia="SimSun"/>
          <w:iCs/>
          <w:lang w:eastAsia="zh-CN"/>
        </w:rPr>
        <w:t>configuration</w:t>
      </w:r>
      <w:r w:rsidRPr="00E67E0D">
        <w:t xml:space="preserve">. </w:t>
      </w:r>
      <w:r w:rsidRPr="00E67E0D">
        <w:rPr>
          <w:rFonts w:eastAsia="SimSun"/>
          <w:lang w:eastAsia="zh-CN"/>
        </w:rPr>
        <w:t>T</w:t>
      </w:r>
      <w:r w:rsidRPr="00E67E0D">
        <w:rPr>
          <w:rFonts w:eastAsia="SimSun"/>
        </w:rPr>
        <w:t>he</w:t>
      </w:r>
      <w:r w:rsidRPr="00E67E0D">
        <w:rPr>
          <w:rFonts w:eastAsia="SimSun" w:hint="eastAsia"/>
          <w:lang w:eastAsia="zh-CN"/>
        </w:rPr>
        <w:t xml:space="preserve"> NG-RAN node</w:t>
      </w:r>
      <w:r w:rsidRPr="00E67E0D">
        <w:rPr>
          <w:rFonts w:eastAsia="SimSun"/>
        </w:rPr>
        <w:t xml:space="preserve"> does not send the NAS PDUs associated to the failed </w:t>
      </w:r>
      <w:r w:rsidRPr="00E67E0D">
        <w:rPr>
          <w:rFonts w:eastAsia="SimSun" w:hint="eastAsia"/>
          <w:lang w:eastAsia="zh-CN"/>
        </w:rPr>
        <w:t>PDU session</w:t>
      </w:r>
      <w:r w:rsidRPr="00E67E0D">
        <w:rPr>
          <w:rFonts w:eastAsia="SimSun"/>
        </w:rPr>
        <w:t>s to the UE.</w:t>
      </w:r>
      <w:r w:rsidRPr="00E67E0D">
        <w:rPr>
          <w:rFonts w:eastAsia="SimSun"/>
          <w:lang w:eastAsia="zh-CN"/>
        </w:rPr>
        <w:t xml:space="preserve"> </w:t>
      </w:r>
    </w:p>
    <w:p w14:paraId="4E879019" w14:textId="77777777" w:rsidR="006A1CE4" w:rsidRPr="00E67E0D" w:rsidRDefault="006A1CE4" w:rsidP="00E7499B">
      <w:pPr>
        <w:pStyle w:val="B1"/>
        <w:rPr>
          <w:rFonts w:eastAsia="SimSun"/>
          <w:lang w:eastAsia="zh-CN"/>
        </w:rPr>
      </w:pPr>
      <w:r w:rsidRPr="00E67E0D">
        <w:t>-</w:t>
      </w:r>
      <w:r w:rsidRPr="00E67E0D">
        <w:tab/>
      </w:r>
      <w:r w:rsidRPr="00E67E0D">
        <w:rPr>
          <w:rFonts w:eastAsia="SimSun"/>
          <w:lang w:eastAsia="zh-CN"/>
        </w:rPr>
        <w:t>The</w:t>
      </w:r>
      <w:r w:rsidRPr="00E67E0D">
        <w:rPr>
          <w:rFonts w:eastAsia="SimSun" w:hint="eastAsia"/>
          <w:lang w:eastAsia="zh-CN"/>
        </w:rPr>
        <w:t xml:space="preserve"> NG-RAN node</w:t>
      </w:r>
      <w:r w:rsidRPr="00E67E0D">
        <w:t xml:space="preserve"> </w:t>
      </w:r>
      <w:r w:rsidRPr="00E67E0D">
        <w:rPr>
          <w:rFonts w:eastAsia="SimSun"/>
        </w:rPr>
        <w:t>may</w:t>
      </w:r>
      <w:r w:rsidRPr="00E67E0D">
        <w:t xml:space="preserve"> change allocation of resources on </w:t>
      </w:r>
      <w:r w:rsidRPr="00E67E0D">
        <w:rPr>
          <w:rFonts w:eastAsia="SimSun" w:hint="eastAsia"/>
          <w:lang w:eastAsia="zh-CN"/>
        </w:rPr>
        <w:t>NG</w:t>
      </w:r>
      <w:r w:rsidRPr="00E67E0D">
        <w:t xml:space="preserve"> according to the requested target configuration.</w:t>
      </w:r>
    </w:p>
    <w:p w14:paraId="41AFFAAE" w14:textId="5BE54428" w:rsidR="006A1CE4" w:rsidRPr="00E67E0D" w:rsidRDefault="006A1CE4" w:rsidP="00E7499B">
      <w:pPr>
        <w:pStyle w:val="B1"/>
        <w:rPr>
          <w:rFonts w:eastAsia="SimSun"/>
          <w:lang w:eastAsia="zh-CN"/>
        </w:rPr>
      </w:pPr>
      <w:r w:rsidRPr="00E67E0D">
        <w:t>-</w:t>
      </w:r>
      <w:r w:rsidRPr="00E67E0D">
        <w:tab/>
        <w:t>If the</w:t>
      </w:r>
      <w:r w:rsidRPr="00E67E0D">
        <w:rPr>
          <w:i/>
          <w:snapToGrid w:val="0"/>
        </w:rPr>
        <w:t xml:space="preserve"> </w:t>
      </w:r>
      <w:r w:rsidRPr="00E67E0D">
        <w:rPr>
          <w:i/>
          <w:lang w:eastAsia="ja-JP"/>
        </w:rPr>
        <w:t>PDU Session</w:t>
      </w:r>
      <w:r w:rsidRPr="00E67E0D">
        <w:rPr>
          <w:rFonts w:eastAsia="SimSun" w:hint="eastAsia"/>
          <w:i/>
          <w:lang w:eastAsia="zh-CN"/>
        </w:rPr>
        <w:t xml:space="preserve"> </w:t>
      </w:r>
      <w:r w:rsidRPr="00E67E0D">
        <w:rPr>
          <w:i/>
          <w:lang w:eastAsia="ja-JP"/>
        </w:rPr>
        <w:t>Aggregate Maximum Bit Rate</w:t>
      </w:r>
      <w:r w:rsidRPr="00E67E0D">
        <w:rPr>
          <w:lang w:eastAsia="ja-JP"/>
        </w:rPr>
        <w:t xml:space="preserve"> IE</w:t>
      </w:r>
      <w:r w:rsidRPr="00E67E0D">
        <w:t xml:space="preserve"> is included in the</w:t>
      </w:r>
      <w:r w:rsidRPr="00E67E0D">
        <w:rPr>
          <w:lang w:eastAsia="zh-CN"/>
        </w:rPr>
        <w:t xml:space="preserve"> </w:t>
      </w:r>
      <w:r w:rsidRPr="00E67E0D">
        <w:rPr>
          <w:i/>
          <w:lang w:eastAsia="ja-JP"/>
        </w:rPr>
        <w:t>PDU Session Resource Modify Request Transfer</w:t>
      </w:r>
      <w:r w:rsidRPr="00E67E0D">
        <w:rPr>
          <w:rFonts w:eastAsia="SimSun" w:hint="eastAsia"/>
          <w:i/>
          <w:lang w:eastAsia="zh-CN"/>
        </w:rPr>
        <w:t xml:space="preserve"> </w:t>
      </w:r>
      <w:r w:rsidRPr="00E67E0D">
        <w:rPr>
          <w:rFonts w:eastAsia="SimSun" w:hint="eastAsia"/>
          <w:lang w:eastAsia="zh-CN"/>
        </w:rPr>
        <w:t>IE,</w:t>
      </w:r>
      <w:r w:rsidRPr="00E67E0D">
        <w:t xml:space="preserve"> the </w:t>
      </w:r>
      <w:r w:rsidRPr="00E67E0D">
        <w:rPr>
          <w:rFonts w:eastAsia="SimSun" w:hint="eastAsia"/>
          <w:lang w:eastAsia="zh-CN"/>
        </w:rPr>
        <w:t>NG-RAN node</w:t>
      </w:r>
      <w:r w:rsidRPr="00E67E0D">
        <w:t xml:space="preserve"> shall</w:t>
      </w:r>
      <w:r w:rsidRPr="00E67E0D">
        <w:rPr>
          <w:rFonts w:eastAsia="SimSun" w:hint="eastAsia"/>
          <w:lang w:eastAsia="zh-CN"/>
        </w:rPr>
        <w:t xml:space="preserve"> </w:t>
      </w:r>
      <w:ins w:id="2654" w:author="Issam" w:date="2019-02-12T23:38:00Z">
        <w:r w:rsidRPr="00E67E0D">
          <w:rPr>
            <w:rFonts w:eastAsia="SimSun"/>
            <w:lang w:eastAsia="zh-CN"/>
          </w:rPr>
          <w:t xml:space="preserve">store and </w:t>
        </w:r>
      </w:ins>
      <w:r w:rsidRPr="00E67E0D">
        <w:t xml:space="preserve">use the </w:t>
      </w:r>
      <w:r w:rsidRPr="00E67E0D">
        <w:rPr>
          <w:rFonts w:eastAsia="SimSun"/>
          <w:lang w:eastAsia="zh-CN"/>
        </w:rPr>
        <w:t>received</w:t>
      </w:r>
      <w:r w:rsidRPr="00E67E0D">
        <w:t xml:space="preserve"> </w:t>
      </w:r>
      <w:ins w:id="2655" w:author="Issam" w:date="2019-02-12T23:38:00Z">
        <w:r w:rsidRPr="00E67E0D">
          <w:t xml:space="preserve">PDU Session </w:t>
        </w:r>
      </w:ins>
      <w:r w:rsidRPr="00E67E0D">
        <w:t xml:space="preserve">Aggregate Maximum Bit Rate </w:t>
      </w:r>
      <w:ins w:id="2656" w:author="Issam" w:date="2019-02-12T23:38:00Z">
        <w:r w:rsidRPr="00E67E0D">
          <w:t xml:space="preserve">value when enforcing traffic policing for non-GBR QoS flows </w:t>
        </w:r>
      </w:ins>
      <w:r w:rsidRPr="00E67E0D">
        <w:rPr>
          <w:rFonts w:eastAsia="SimSun" w:hint="eastAsia"/>
          <w:lang w:eastAsia="zh-CN"/>
        </w:rPr>
        <w:t xml:space="preserve">for the concerned </w:t>
      </w:r>
      <w:del w:id="2657" w:author="Issam" w:date="2019-02-12T23:38:00Z">
        <w:r w:rsidR="00AE297A" w:rsidRPr="00FF6A95">
          <w:rPr>
            <w:lang w:eastAsia="ja-JP"/>
          </w:rPr>
          <w:delText>PDU session</w:delText>
        </w:r>
        <w:r w:rsidR="00AE297A" w:rsidRPr="00FF6A95">
          <w:rPr>
            <w:rFonts w:eastAsia="SimSun" w:hint="eastAsia"/>
            <w:lang w:eastAsia="zh-CN"/>
          </w:rPr>
          <w:delText xml:space="preserve"> and concerned </w:delText>
        </w:r>
      </w:del>
      <w:r w:rsidRPr="00E67E0D">
        <w:rPr>
          <w:rFonts w:eastAsia="SimSun" w:hint="eastAsia"/>
          <w:lang w:eastAsia="zh-CN"/>
        </w:rPr>
        <w:t>UE as specified in TS 23.501</w:t>
      </w:r>
      <w:r w:rsidRPr="00E67E0D">
        <w:rPr>
          <w:rFonts w:eastAsia="SimSun"/>
          <w:lang w:eastAsia="zh-CN"/>
        </w:rPr>
        <w:t xml:space="preserve"> </w:t>
      </w:r>
      <w:r w:rsidRPr="00E67E0D">
        <w:rPr>
          <w:rFonts w:eastAsia="SimSun" w:hint="eastAsia"/>
          <w:lang w:eastAsia="zh-CN"/>
        </w:rPr>
        <w:t>[9]</w:t>
      </w:r>
      <w:r w:rsidRPr="00E67E0D">
        <w:rPr>
          <w:lang w:eastAsia="ja-JP"/>
        </w:rPr>
        <w:t>.</w:t>
      </w:r>
    </w:p>
    <w:p w14:paraId="1730B8C2" w14:textId="0574AC12" w:rsidR="006A1CE4" w:rsidRPr="00E67E0D" w:rsidRDefault="006A1CE4" w:rsidP="00E7499B">
      <w:pPr>
        <w:pStyle w:val="B1"/>
        <w:rPr>
          <w:lang w:eastAsia="ja-JP"/>
        </w:rPr>
      </w:pPr>
      <w:r w:rsidRPr="00E67E0D">
        <w:t>-</w:t>
      </w:r>
      <w:r w:rsidRPr="00E67E0D">
        <w:tab/>
      </w:r>
      <w:r w:rsidRPr="00E67E0D">
        <w:rPr>
          <w:rFonts w:eastAsia="SimSun" w:hint="eastAsia"/>
          <w:lang w:eastAsia="zh-CN"/>
        </w:rPr>
        <w:t>If</w:t>
      </w:r>
      <w:r w:rsidRPr="00E67E0D">
        <w:rPr>
          <w:rFonts w:eastAsia="SimSun"/>
          <w:lang w:eastAsia="zh-CN"/>
        </w:rPr>
        <w:t xml:space="preserve"> the</w:t>
      </w:r>
      <w:r w:rsidRPr="00E67E0D">
        <w:rPr>
          <w:rFonts w:eastAsia="SimSun" w:hint="eastAsia"/>
          <w:lang w:eastAsia="zh-CN"/>
        </w:rPr>
        <w:t xml:space="preserve"> </w:t>
      </w:r>
      <w:r w:rsidRPr="00E67E0D">
        <w:rPr>
          <w:rFonts w:eastAsia="SimSun" w:hint="eastAsia"/>
          <w:i/>
          <w:lang w:eastAsia="zh-CN"/>
        </w:rPr>
        <w:t xml:space="preserve">UL </w:t>
      </w:r>
      <w:r w:rsidRPr="00E67E0D">
        <w:rPr>
          <w:rFonts w:eastAsia="SimSun"/>
          <w:i/>
          <w:lang w:eastAsia="zh-CN"/>
        </w:rPr>
        <w:t>NG-U UP TNL</w:t>
      </w:r>
      <w:r w:rsidRPr="00E67E0D">
        <w:rPr>
          <w:i/>
          <w:lang w:eastAsia="ja-JP"/>
        </w:rPr>
        <w:t xml:space="preserve"> Information</w:t>
      </w:r>
      <w:r w:rsidRPr="00E67E0D">
        <w:rPr>
          <w:rFonts w:eastAsia="SimSun" w:hint="eastAsia"/>
          <w:lang w:eastAsia="zh-CN"/>
        </w:rPr>
        <w:t xml:space="preserve"> IE is included in</w:t>
      </w:r>
      <w:r w:rsidRPr="00E67E0D">
        <w:t xml:space="preserve"> the</w:t>
      </w:r>
      <w:r w:rsidRPr="00E67E0D">
        <w:rPr>
          <w:lang w:eastAsia="zh-CN"/>
        </w:rPr>
        <w:t xml:space="preserve"> </w:t>
      </w:r>
      <w:r w:rsidRPr="00E67E0D">
        <w:rPr>
          <w:i/>
          <w:lang w:eastAsia="ja-JP"/>
        </w:rPr>
        <w:t>PDU Session Resource Modify Request Transfer</w:t>
      </w:r>
      <w:r w:rsidRPr="00E67E0D">
        <w:rPr>
          <w:rFonts w:eastAsia="SimSun" w:hint="eastAsia"/>
          <w:i/>
          <w:lang w:eastAsia="zh-CN"/>
        </w:rPr>
        <w:t xml:space="preserve"> </w:t>
      </w:r>
      <w:r w:rsidRPr="00E67E0D">
        <w:rPr>
          <w:rFonts w:eastAsia="SimSun" w:hint="eastAsia"/>
          <w:lang w:eastAsia="zh-CN"/>
        </w:rPr>
        <w:t>IE,</w:t>
      </w:r>
      <w:r w:rsidRPr="00E67E0D">
        <w:t xml:space="preserve"> the </w:t>
      </w:r>
      <w:r w:rsidRPr="00E67E0D">
        <w:rPr>
          <w:rFonts w:eastAsia="SimSun" w:hint="eastAsia"/>
          <w:lang w:eastAsia="zh-CN"/>
        </w:rPr>
        <w:t>NG-RAN node</w:t>
      </w:r>
      <w:r w:rsidRPr="00E67E0D">
        <w:t xml:space="preserve"> shall</w:t>
      </w:r>
      <w:r w:rsidRPr="00E67E0D">
        <w:rPr>
          <w:rFonts w:eastAsia="SimSun" w:hint="eastAsia"/>
          <w:lang w:eastAsia="zh-CN"/>
        </w:rPr>
        <w:t xml:space="preserve"> </w:t>
      </w:r>
      <w:r w:rsidRPr="00E67E0D">
        <w:rPr>
          <w:rFonts w:eastAsia="SimSun"/>
          <w:lang w:eastAsia="zh-CN"/>
        </w:rPr>
        <w:t>update</w:t>
      </w:r>
      <w:r w:rsidRPr="00E67E0D">
        <w:rPr>
          <w:rFonts w:eastAsia="SimSun" w:hint="eastAsia"/>
          <w:lang w:eastAsia="zh-CN"/>
        </w:rPr>
        <w:t xml:space="preserve"> the t</w:t>
      </w:r>
      <w:r w:rsidRPr="00E67E0D">
        <w:t xml:space="preserve">ransport </w:t>
      </w:r>
      <w:r w:rsidRPr="00E67E0D">
        <w:rPr>
          <w:rFonts w:eastAsia="SimSun" w:hint="eastAsia"/>
          <w:lang w:eastAsia="zh-CN"/>
        </w:rPr>
        <w:t>l</w:t>
      </w:r>
      <w:r w:rsidRPr="00E67E0D">
        <w:t xml:space="preserve">ayer </w:t>
      </w:r>
      <w:r w:rsidRPr="00E67E0D">
        <w:rPr>
          <w:rFonts w:eastAsia="SimSun" w:hint="eastAsia"/>
          <w:lang w:eastAsia="zh-CN"/>
        </w:rPr>
        <w:t>i</w:t>
      </w:r>
      <w:r w:rsidRPr="00E67E0D">
        <w:t>nformation</w:t>
      </w:r>
      <w:r w:rsidRPr="00E67E0D">
        <w:rPr>
          <w:rFonts w:eastAsia="SimSun" w:hint="eastAsia"/>
          <w:lang w:eastAsia="zh-CN"/>
        </w:rPr>
        <w:t xml:space="preserve"> for the uplink data accordingly for the concerned</w:t>
      </w:r>
      <w:r w:rsidRPr="00E67E0D">
        <w:rPr>
          <w:lang w:eastAsia="ja-JP"/>
        </w:rPr>
        <w:t xml:space="preserve"> transport </w:t>
      </w:r>
      <w:del w:id="2658" w:author="Issam" w:date="2019-02-12T23:38:00Z">
        <w:r w:rsidR="00AE297A">
          <w:rPr>
            <w:lang w:eastAsia="ja-JP"/>
          </w:rPr>
          <w:delText>tunnel</w:delText>
        </w:r>
      </w:del>
      <w:ins w:id="2659" w:author="Issam" w:date="2019-02-12T23:38:00Z">
        <w:r w:rsidRPr="00E67E0D">
          <w:rPr>
            <w:lang w:eastAsia="ja-JP"/>
          </w:rPr>
          <w:t>bearer</w:t>
        </w:r>
      </w:ins>
      <w:r w:rsidRPr="00E67E0D">
        <w:rPr>
          <w:lang w:eastAsia="ja-JP"/>
        </w:rPr>
        <w:t xml:space="preserve"> identified by the </w:t>
      </w:r>
      <w:r w:rsidRPr="00E67E0D">
        <w:rPr>
          <w:rFonts w:eastAsia="SimSun"/>
          <w:i/>
          <w:lang w:eastAsia="zh-CN"/>
        </w:rPr>
        <w:t>D</w:t>
      </w:r>
      <w:r w:rsidRPr="00E67E0D">
        <w:rPr>
          <w:rFonts w:eastAsia="SimSun" w:hint="eastAsia"/>
          <w:i/>
          <w:lang w:eastAsia="zh-CN"/>
        </w:rPr>
        <w:t xml:space="preserve">L </w:t>
      </w:r>
      <w:r w:rsidRPr="00E67E0D">
        <w:rPr>
          <w:rFonts w:eastAsia="SimSun"/>
          <w:i/>
          <w:lang w:eastAsia="zh-CN"/>
        </w:rPr>
        <w:t>NG-U UP TNL</w:t>
      </w:r>
      <w:r w:rsidRPr="00E67E0D">
        <w:rPr>
          <w:i/>
          <w:lang w:eastAsia="ja-JP"/>
        </w:rPr>
        <w:t xml:space="preserve"> Information</w:t>
      </w:r>
      <w:r w:rsidRPr="00E67E0D">
        <w:rPr>
          <w:rFonts w:eastAsia="SimSun" w:hint="eastAsia"/>
          <w:lang w:eastAsia="zh-CN"/>
        </w:rPr>
        <w:t xml:space="preserve"> IE</w:t>
      </w:r>
      <w:r w:rsidRPr="00E67E0D">
        <w:rPr>
          <w:rFonts w:eastAsia="SimSun"/>
          <w:lang w:eastAsia="zh-CN"/>
        </w:rPr>
        <w:t xml:space="preserve"> </w:t>
      </w:r>
      <w:r w:rsidRPr="00E67E0D">
        <w:rPr>
          <w:rFonts w:eastAsia="SimSun" w:hint="eastAsia"/>
          <w:lang w:eastAsia="zh-CN"/>
        </w:rPr>
        <w:t>included in</w:t>
      </w:r>
      <w:r w:rsidRPr="00E67E0D">
        <w:t xml:space="preserve"> the</w:t>
      </w:r>
      <w:r w:rsidRPr="00E67E0D">
        <w:rPr>
          <w:lang w:eastAsia="zh-CN"/>
        </w:rPr>
        <w:t xml:space="preserve"> </w:t>
      </w:r>
      <w:r w:rsidRPr="00E67E0D">
        <w:rPr>
          <w:i/>
          <w:lang w:eastAsia="ja-JP"/>
        </w:rPr>
        <w:t>PDU Session Resource Modify Request Transfer</w:t>
      </w:r>
      <w:r w:rsidRPr="00E67E0D">
        <w:rPr>
          <w:rFonts w:eastAsia="SimSun" w:hint="eastAsia"/>
          <w:i/>
          <w:lang w:eastAsia="zh-CN"/>
        </w:rPr>
        <w:t xml:space="preserve"> </w:t>
      </w:r>
      <w:r w:rsidRPr="00E67E0D">
        <w:rPr>
          <w:rFonts w:eastAsia="SimSun" w:hint="eastAsia"/>
          <w:lang w:eastAsia="zh-CN"/>
        </w:rPr>
        <w:t xml:space="preserve">IE </w:t>
      </w:r>
      <w:r w:rsidRPr="00E67E0D">
        <w:rPr>
          <w:rFonts w:eastAsia="SimSun"/>
          <w:lang w:eastAsia="zh-CN"/>
        </w:rPr>
        <w:t xml:space="preserve">for the concerned </w:t>
      </w:r>
      <w:r w:rsidRPr="00E67E0D">
        <w:rPr>
          <w:lang w:eastAsia="ja-JP"/>
        </w:rPr>
        <w:t>PDU sessio</w:t>
      </w:r>
      <w:r w:rsidRPr="00E67E0D">
        <w:rPr>
          <w:rFonts w:eastAsia="SimSun" w:hint="eastAsia"/>
          <w:lang w:eastAsia="zh-CN"/>
        </w:rPr>
        <w:t>n</w:t>
      </w:r>
      <w:r w:rsidRPr="00E67E0D">
        <w:rPr>
          <w:lang w:eastAsia="ja-JP"/>
        </w:rPr>
        <w:t>.</w:t>
      </w:r>
    </w:p>
    <w:p w14:paraId="432CB242" w14:textId="77777777" w:rsidR="006A1CE4" w:rsidRPr="00E67E0D" w:rsidRDefault="006A1CE4" w:rsidP="00E7499B">
      <w:pPr>
        <w:pStyle w:val="B1"/>
        <w:rPr>
          <w:ins w:id="2660" w:author="Issam" w:date="2019-02-12T23:38:00Z"/>
          <w:rFonts w:eastAsia="SimSun"/>
          <w:lang w:eastAsia="zh-CN"/>
        </w:rPr>
      </w:pPr>
      <w:ins w:id="2661" w:author="Issam" w:date="2019-02-12T23:38:00Z">
        <w:r w:rsidRPr="00E67E0D">
          <w:rPr>
            <w:lang w:eastAsia="ja-JP"/>
          </w:rPr>
          <w:t>-</w:t>
        </w:r>
        <w:r w:rsidRPr="00E67E0D">
          <w:rPr>
            <w:lang w:eastAsia="ja-JP"/>
          </w:rPr>
          <w:tab/>
        </w:r>
        <w:r w:rsidRPr="00E67E0D">
          <w:rPr>
            <w:rFonts w:eastAsia="SimSun" w:hint="eastAsia"/>
            <w:lang w:eastAsia="zh-CN"/>
          </w:rPr>
          <w:t>If</w:t>
        </w:r>
        <w:r w:rsidRPr="00E67E0D">
          <w:rPr>
            <w:rFonts w:eastAsia="SimSun"/>
            <w:lang w:eastAsia="zh-CN"/>
          </w:rPr>
          <w:t xml:space="preserve"> the</w:t>
        </w:r>
        <w:r w:rsidRPr="00E67E0D">
          <w:rPr>
            <w:rFonts w:eastAsia="SimSun" w:hint="eastAsia"/>
            <w:lang w:eastAsia="zh-CN"/>
          </w:rPr>
          <w:t xml:space="preserve"> </w:t>
        </w:r>
        <w:r w:rsidRPr="00502791">
          <w:rPr>
            <w:rFonts w:eastAsia="SimSun"/>
            <w:i/>
            <w:lang w:eastAsia="zh-CN"/>
          </w:rPr>
          <w:t xml:space="preserve">Additional </w:t>
        </w:r>
        <w:r w:rsidRPr="00E67E0D">
          <w:rPr>
            <w:rFonts w:eastAsia="SimSun" w:hint="eastAsia"/>
            <w:i/>
            <w:lang w:eastAsia="zh-CN"/>
          </w:rPr>
          <w:t xml:space="preserve">UL </w:t>
        </w:r>
        <w:r w:rsidRPr="00E67E0D">
          <w:rPr>
            <w:rFonts w:eastAsia="SimSun"/>
            <w:i/>
            <w:lang w:eastAsia="zh-CN"/>
          </w:rPr>
          <w:t>NG-U UP TNL</w:t>
        </w:r>
        <w:r w:rsidRPr="00E67E0D">
          <w:rPr>
            <w:i/>
            <w:lang w:eastAsia="ja-JP"/>
          </w:rPr>
          <w:t xml:space="preserve"> Information</w:t>
        </w:r>
        <w:r w:rsidRPr="00E67E0D">
          <w:rPr>
            <w:rFonts w:eastAsia="SimSun" w:hint="eastAsia"/>
            <w:lang w:eastAsia="zh-CN"/>
          </w:rPr>
          <w:t xml:space="preserve"> IE is included in</w:t>
        </w:r>
        <w:r w:rsidRPr="00E67E0D">
          <w:t xml:space="preserve"> the</w:t>
        </w:r>
        <w:r w:rsidRPr="00E67E0D">
          <w:rPr>
            <w:lang w:eastAsia="zh-CN"/>
          </w:rPr>
          <w:t xml:space="preserve"> </w:t>
        </w:r>
        <w:r w:rsidRPr="00E67E0D">
          <w:rPr>
            <w:i/>
            <w:lang w:eastAsia="ja-JP"/>
          </w:rPr>
          <w:t>PDU Session Resource Modify Request Transfer</w:t>
        </w:r>
        <w:r w:rsidRPr="00502791">
          <w:rPr>
            <w:rFonts w:eastAsia="SimSun" w:hint="eastAsia"/>
            <w:lang w:eastAsia="zh-CN"/>
          </w:rPr>
          <w:t xml:space="preserve"> </w:t>
        </w:r>
        <w:r w:rsidRPr="00E67E0D">
          <w:rPr>
            <w:rFonts w:eastAsia="SimSun" w:hint="eastAsia"/>
            <w:lang w:eastAsia="zh-CN"/>
          </w:rPr>
          <w:t>IE,</w:t>
        </w:r>
        <w:r w:rsidRPr="00E67E0D">
          <w:t xml:space="preserve"> the </w:t>
        </w:r>
        <w:r w:rsidRPr="00E67E0D">
          <w:rPr>
            <w:rFonts w:eastAsia="SimSun" w:hint="eastAsia"/>
            <w:lang w:eastAsia="zh-CN"/>
          </w:rPr>
          <w:t>NG-RAN node</w:t>
        </w:r>
        <w:r w:rsidRPr="00E67E0D">
          <w:t xml:space="preserve"> </w:t>
        </w:r>
        <w:r w:rsidRPr="00E67E0D">
          <w:rPr>
            <w:lang w:eastAsia="ja-JP"/>
          </w:rPr>
          <w:t xml:space="preserve">may </w:t>
        </w:r>
        <w:r w:rsidRPr="00E67E0D">
          <w:rPr>
            <w:snapToGrid w:val="0"/>
          </w:rPr>
          <w:t xml:space="preserve">allocate resources for an additional NG-U transport bearer for some or all of the QoS flows present in </w:t>
        </w:r>
        <w:r w:rsidRPr="00E67E0D">
          <w:rPr>
            <w:lang w:eastAsia="zh-CN"/>
          </w:rPr>
          <w:t xml:space="preserve">the </w:t>
        </w:r>
        <w:r w:rsidRPr="00E67E0D">
          <w:rPr>
            <w:i/>
            <w:lang w:eastAsia="zh-CN"/>
          </w:rPr>
          <w:t>QoS Flow Add or Modify Request List</w:t>
        </w:r>
        <w:r w:rsidRPr="00E67E0D">
          <w:rPr>
            <w:lang w:eastAsia="zh-CN"/>
          </w:rPr>
          <w:t xml:space="preserve"> IE and</w:t>
        </w:r>
        <w:r w:rsidRPr="00E67E0D">
          <w:rPr>
            <w:snapToGrid w:val="0"/>
          </w:rPr>
          <w:t xml:space="preserve"> it shall indicate these QoS flows in the </w:t>
        </w:r>
        <w:r w:rsidRPr="00E67E0D">
          <w:rPr>
            <w:i/>
            <w:snapToGrid w:val="0"/>
          </w:rPr>
          <w:t xml:space="preserve">Additional QoS Flow per TNL Information </w:t>
        </w:r>
        <w:r w:rsidRPr="00E67E0D">
          <w:rPr>
            <w:snapToGrid w:val="0"/>
          </w:rPr>
          <w:t>IE i</w:t>
        </w:r>
        <w:r w:rsidRPr="00E67E0D">
          <w:rPr>
            <w:lang w:eastAsia="ja-JP"/>
          </w:rPr>
          <w:t xml:space="preserve">n the </w:t>
        </w:r>
        <w:r w:rsidRPr="00E67E0D">
          <w:rPr>
            <w:i/>
          </w:rPr>
          <w:t xml:space="preserve">PDU Session Resource </w:t>
        </w:r>
        <w:r w:rsidRPr="00E67E0D">
          <w:rPr>
            <w:i/>
            <w:iCs/>
          </w:rPr>
          <w:t>Modify Response Transfer</w:t>
        </w:r>
        <w:r w:rsidRPr="00E67E0D">
          <w:t xml:space="preserve"> IE</w:t>
        </w:r>
        <w:r w:rsidRPr="00E67E0D">
          <w:rPr>
            <w:lang w:eastAsia="ja-JP"/>
          </w:rPr>
          <w:t xml:space="preserve">. In case the </w:t>
        </w:r>
        <w:r w:rsidRPr="00E67E0D">
          <w:rPr>
            <w:i/>
            <w:snapToGrid w:val="0"/>
          </w:rPr>
          <w:t xml:space="preserve">Additional QoS Flow per TNL Information </w:t>
        </w:r>
        <w:r w:rsidRPr="00E67E0D">
          <w:rPr>
            <w:snapToGrid w:val="0"/>
          </w:rPr>
          <w:t>IE</w:t>
        </w:r>
        <w:r w:rsidRPr="00E67E0D">
          <w:rPr>
            <w:lang w:eastAsia="ja-JP"/>
          </w:rPr>
          <w:t xml:space="preserve"> is not included </w:t>
        </w:r>
        <w:r w:rsidRPr="00E67E0D">
          <w:t>the SMF shall consider the proposed additional UL NG-U UP TNL information as available again</w:t>
        </w:r>
        <w:r w:rsidRPr="00E67E0D">
          <w:rPr>
            <w:lang w:eastAsia="ja-JP"/>
          </w:rPr>
          <w:t>.</w:t>
        </w:r>
      </w:ins>
    </w:p>
    <w:p w14:paraId="24BF6844" w14:textId="77777777" w:rsidR="006A1CE4" w:rsidRPr="00E67E0D" w:rsidRDefault="006A1CE4" w:rsidP="00E7499B">
      <w:r w:rsidRPr="00E67E0D">
        <w:t xml:space="preserve">The </w:t>
      </w:r>
      <w:r w:rsidRPr="00E67E0D">
        <w:rPr>
          <w:rFonts w:eastAsia="SimSun" w:hint="eastAsia"/>
          <w:lang w:eastAsia="zh-CN"/>
        </w:rPr>
        <w:t>NG-RAN node</w:t>
      </w:r>
      <w:r w:rsidRPr="00E67E0D">
        <w:t xml:space="preserve"> shall report to the </w:t>
      </w:r>
      <w:r w:rsidRPr="00E67E0D">
        <w:rPr>
          <w:rFonts w:eastAsia="SimSun" w:hint="eastAsia"/>
          <w:lang w:eastAsia="zh-CN"/>
        </w:rPr>
        <w:t>AMF</w:t>
      </w:r>
      <w:r w:rsidRPr="00E67E0D">
        <w:t xml:space="preserve">, in the PDU </w:t>
      </w:r>
      <w:r w:rsidRPr="00E67E0D">
        <w:rPr>
          <w:rFonts w:eastAsia="SimSun"/>
          <w:iCs/>
          <w:lang w:eastAsia="zh-CN"/>
        </w:rPr>
        <w:t>SESSION</w:t>
      </w:r>
      <w:r w:rsidRPr="00E67E0D">
        <w:t xml:space="preserve"> RESOURCE MODIFY RESPONSE message, the result for </w:t>
      </w:r>
      <w:r w:rsidRPr="00E67E0D">
        <w:rPr>
          <w:rFonts w:eastAsia="SimSun" w:hint="eastAsia"/>
          <w:lang w:eastAsia="zh-CN"/>
        </w:rPr>
        <w:t>each PDU session</w:t>
      </w:r>
      <w:r w:rsidRPr="00E67E0D">
        <w:t xml:space="preserve"> </w:t>
      </w:r>
      <w:r w:rsidRPr="00E67E0D">
        <w:rPr>
          <w:rFonts w:eastAsia="SimSun" w:hint="eastAsia"/>
          <w:lang w:eastAsia="zh-CN"/>
        </w:rPr>
        <w:t xml:space="preserve">requested to </w:t>
      </w:r>
      <w:r w:rsidRPr="00E67E0D">
        <w:t>be modified</w:t>
      </w:r>
      <w:r w:rsidRPr="00E67E0D">
        <w:rPr>
          <w:rFonts w:eastAsia="SimSun" w:hint="eastAsia"/>
          <w:lang w:eastAsia="zh-CN"/>
        </w:rPr>
        <w:t xml:space="preserve"> listed in </w:t>
      </w:r>
      <w:r w:rsidRPr="00E67E0D">
        <w:rPr>
          <w:rFonts w:eastAsia="SimSun"/>
          <w:lang w:eastAsia="zh-CN"/>
        </w:rPr>
        <w:t xml:space="preserve">the </w:t>
      </w:r>
      <w:r w:rsidRPr="00E67E0D">
        <w:t xml:space="preserve">PDU SESSION RESOURCE </w:t>
      </w:r>
      <w:r w:rsidRPr="00E67E0D">
        <w:rPr>
          <w:rFonts w:eastAsia="SimSun" w:hint="eastAsia"/>
          <w:lang w:eastAsia="zh-CN"/>
        </w:rPr>
        <w:t>MODIFY</w:t>
      </w:r>
      <w:r w:rsidRPr="00E67E0D">
        <w:t xml:space="preserve"> REQUEST message:</w:t>
      </w:r>
    </w:p>
    <w:p w14:paraId="5E0FCDD2" w14:textId="77777777" w:rsidR="006A1CE4" w:rsidRPr="00E67E0D" w:rsidRDefault="006A1CE4" w:rsidP="00E7499B">
      <w:pPr>
        <w:pStyle w:val="B1"/>
        <w:rPr>
          <w:lang w:eastAsia="ja-JP"/>
        </w:rPr>
      </w:pPr>
      <w:r w:rsidRPr="00E67E0D">
        <w:rPr>
          <w:lang w:eastAsia="ja-JP"/>
        </w:rPr>
        <w:t>-</w:t>
      </w:r>
      <w:r w:rsidRPr="00E67E0D">
        <w:rPr>
          <w:lang w:eastAsia="ja-JP"/>
        </w:rPr>
        <w:tab/>
      </w:r>
      <w:r w:rsidRPr="00E67E0D">
        <w:rPr>
          <w:rFonts w:eastAsia="SimSun" w:hint="eastAsia"/>
          <w:lang w:eastAsia="zh-CN"/>
        </w:rPr>
        <w:t>F</w:t>
      </w:r>
      <w:r w:rsidRPr="00E67E0D">
        <w:rPr>
          <w:lang w:eastAsia="ja-JP"/>
        </w:rPr>
        <w:t>or each PDU session</w:t>
      </w:r>
      <w:r w:rsidRPr="00E67E0D">
        <w:rPr>
          <w:rFonts w:eastAsia="SimSun" w:hint="eastAsia"/>
          <w:lang w:eastAsia="zh-CN"/>
        </w:rPr>
        <w:t xml:space="preserve"> which is successfully modified, the </w:t>
      </w:r>
      <w:bookmarkStart w:id="2662" w:name="_Hlk513833536"/>
      <w:r w:rsidRPr="00E67E0D">
        <w:rPr>
          <w:i/>
        </w:rPr>
        <w:t xml:space="preserve">PDU Session Resource </w:t>
      </w:r>
      <w:r w:rsidRPr="00E67E0D">
        <w:rPr>
          <w:rFonts w:eastAsia="SimSun" w:hint="eastAsia"/>
          <w:i/>
          <w:iCs/>
          <w:lang w:eastAsia="zh-CN"/>
        </w:rPr>
        <w:t>Modify Response</w:t>
      </w:r>
      <w:r w:rsidRPr="00E67E0D">
        <w:rPr>
          <w:i/>
          <w:iCs/>
        </w:rPr>
        <w:t xml:space="preserve"> Transfer</w:t>
      </w:r>
      <w:r w:rsidRPr="00E67E0D">
        <w:t xml:space="preserve"> IE</w:t>
      </w:r>
      <w:bookmarkEnd w:id="2662"/>
      <w:r w:rsidRPr="00E67E0D">
        <w:rPr>
          <w:rFonts w:eastAsia="SimSun" w:hint="eastAsia"/>
          <w:iCs/>
          <w:lang w:eastAsia="zh-CN"/>
        </w:rPr>
        <w:t xml:space="preserve"> shall </w:t>
      </w:r>
      <w:r w:rsidRPr="00E67E0D">
        <w:rPr>
          <w:rFonts w:eastAsia="SimSun" w:hint="eastAsia"/>
          <w:lang w:eastAsia="zh-CN"/>
        </w:rPr>
        <w:t xml:space="preserve">be included </w:t>
      </w:r>
      <w:r w:rsidRPr="00E67E0D">
        <w:rPr>
          <w:lang w:eastAsia="ja-JP"/>
        </w:rPr>
        <w:t xml:space="preserve">containing: </w:t>
      </w:r>
    </w:p>
    <w:p w14:paraId="1F57D851" w14:textId="77777777" w:rsidR="006A1CE4" w:rsidRPr="00E67E0D" w:rsidRDefault="006A1CE4" w:rsidP="00E7499B">
      <w:pPr>
        <w:pStyle w:val="B2"/>
        <w:rPr>
          <w:rFonts w:eastAsia="SimSun"/>
          <w:lang w:eastAsia="zh-CN"/>
        </w:rPr>
      </w:pPr>
      <w:r w:rsidRPr="00E67E0D">
        <w:rPr>
          <w:rFonts w:eastAsia="SimSun" w:hint="eastAsia"/>
          <w:lang w:eastAsia="zh-CN"/>
        </w:rPr>
        <w:t>1.</w:t>
      </w:r>
      <w:r w:rsidRPr="00E67E0D">
        <w:rPr>
          <w:lang w:eastAsia="ja-JP"/>
        </w:rPr>
        <w:tab/>
        <w:t xml:space="preserve">The list of QoS flows which have been successfully </w:t>
      </w:r>
      <w:r w:rsidRPr="00E67E0D">
        <w:rPr>
          <w:rFonts w:eastAsia="SimSun" w:hint="eastAsia"/>
          <w:lang w:eastAsia="zh-CN"/>
        </w:rPr>
        <w:t>setup or modified, if any,</w:t>
      </w:r>
      <w:r w:rsidRPr="00E67E0D">
        <w:rPr>
          <w:lang w:eastAsia="ja-JP"/>
        </w:rPr>
        <w:t xml:space="preserve"> in the </w:t>
      </w:r>
      <w:r w:rsidRPr="00E67E0D">
        <w:rPr>
          <w:i/>
          <w:lang w:eastAsia="ja-JP"/>
        </w:rPr>
        <w:t xml:space="preserve">QoS Flow Add or Modify Response List </w:t>
      </w:r>
      <w:r w:rsidRPr="00E67E0D">
        <w:rPr>
          <w:lang w:eastAsia="ja-JP"/>
        </w:rPr>
        <w:t>IE</w:t>
      </w:r>
      <w:r w:rsidRPr="00E67E0D">
        <w:rPr>
          <w:rFonts w:eastAsia="SimSun" w:hint="eastAsia"/>
          <w:lang w:eastAsia="zh-CN"/>
        </w:rPr>
        <w:t xml:space="preserve"> in case the </w:t>
      </w:r>
      <w:r w:rsidRPr="00E67E0D">
        <w:t>PDU Session Resource Modify procedure</w:t>
      </w:r>
      <w:r w:rsidRPr="00E67E0D">
        <w:rPr>
          <w:rFonts w:eastAsia="SimSun" w:hint="eastAsia"/>
          <w:lang w:eastAsia="zh-CN"/>
        </w:rPr>
        <w:t xml:space="preserve"> is triggered by QoS flow setup or modification</w:t>
      </w:r>
      <w:r w:rsidRPr="00E67E0D">
        <w:rPr>
          <w:rFonts w:eastAsia="SimSun"/>
          <w:lang w:eastAsia="zh-CN"/>
        </w:rPr>
        <w:t>.</w:t>
      </w:r>
    </w:p>
    <w:p w14:paraId="08126BE7" w14:textId="77777777" w:rsidR="006A1CE4" w:rsidRPr="00E67E0D" w:rsidRDefault="006A1CE4" w:rsidP="00E7499B">
      <w:pPr>
        <w:pStyle w:val="B2"/>
        <w:rPr>
          <w:rFonts w:eastAsia="SimSun"/>
          <w:lang w:eastAsia="zh-CN"/>
        </w:rPr>
      </w:pPr>
      <w:r w:rsidRPr="00E67E0D">
        <w:rPr>
          <w:rFonts w:eastAsia="SimSun" w:hint="eastAsia"/>
          <w:lang w:eastAsia="zh-CN"/>
        </w:rPr>
        <w:t>2.</w:t>
      </w:r>
      <w:r w:rsidRPr="00E67E0D">
        <w:rPr>
          <w:lang w:eastAsia="ja-JP"/>
        </w:rPr>
        <w:tab/>
      </w:r>
      <w:r w:rsidRPr="00E67E0D">
        <w:rPr>
          <w:snapToGrid w:val="0"/>
          <w:lang w:eastAsia="ja-JP"/>
        </w:rPr>
        <w:t xml:space="preserve">The list of QoS flows which have failed to be </w:t>
      </w:r>
      <w:r w:rsidRPr="00E67E0D">
        <w:rPr>
          <w:rFonts w:eastAsia="SimSun" w:hint="eastAsia"/>
          <w:snapToGrid w:val="0"/>
          <w:lang w:eastAsia="zh-CN"/>
        </w:rPr>
        <w:t>setup or modifie</w:t>
      </w:r>
      <w:r w:rsidRPr="00E67E0D">
        <w:rPr>
          <w:snapToGrid w:val="0"/>
          <w:lang w:eastAsia="ja-JP"/>
        </w:rPr>
        <w:t xml:space="preserve">d, if any, in the </w:t>
      </w:r>
      <w:r w:rsidRPr="00E67E0D">
        <w:rPr>
          <w:i/>
          <w:iCs/>
          <w:snapToGrid w:val="0"/>
          <w:lang w:eastAsia="ja-JP"/>
        </w:rPr>
        <w:t xml:space="preserve">QoS Flow Failed </w:t>
      </w:r>
      <w:r w:rsidRPr="00E67E0D">
        <w:rPr>
          <w:rFonts w:eastAsia="SimSun"/>
          <w:i/>
          <w:iCs/>
          <w:snapToGrid w:val="0"/>
          <w:lang w:eastAsia="zh-CN"/>
        </w:rPr>
        <w:t>t</w:t>
      </w:r>
      <w:r w:rsidRPr="00E67E0D">
        <w:rPr>
          <w:i/>
          <w:iCs/>
          <w:snapToGrid w:val="0"/>
          <w:lang w:eastAsia="ja-JP"/>
        </w:rPr>
        <w:t xml:space="preserve">o Add or </w:t>
      </w:r>
      <w:r w:rsidRPr="00E67E0D">
        <w:rPr>
          <w:i/>
          <w:lang w:eastAsia="ja-JP"/>
        </w:rPr>
        <w:t>Modify</w:t>
      </w:r>
      <w:r w:rsidRPr="00E67E0D">
        <w:rPr>
          <w:i/>
          <w:iCs/>
          <w:snapToGrid w:val="0"/>
          <w:lang w:eastAsia="ja-JP"/>
        </w:rPr>
        <w:t xml:space="preserve"> List </w:t>
      </w:r>
      <w:r w:rsidRPr="00E67E0D">
        <w:rPr>
          <w:snapToGrid w:val="0"/>
          <w:lang w:eastAsia="ja-JP"/>
        </w:rPr>
        <w:t>IE</w:t>
      </w:r>
      <w:r w:rsidRPr="00E67E0D">
        <w:rPr>
          <w:rFonts w:eastAsia="SimSun" w:hint="eastAsia"/>
          <w:snapToGrid w:val="0"/>
          <w:lang w:eastAsia="zh-CN"/>
        </w:rPr>
        <w:t xml:space="preserve"> </w:t>
      </w:r>
      <w:r w:rsidRPr="00E67E0D">
        <w:rPr>
          <w:rFonts w:eastAsia="SimSun" w:hint="eastAsia"/>
          <w:lang w:eastAsia="zh-CN"/>
        </w:rPr>
        <w:t xml:space="preserve">in case the </w:t>
      </w:r>
      <w:r w:rsidRPr="00E67E0D">
        <w:t>PDU Session Resource Modify procedure</w:t>
      </w:r>
      <w:r w:rsidRPr="00E67E0D">
        <w:rPr>
          <w:rFonts w:eastAsia="SimSun" w:hint="eastAsia"/>
          <w:lang w:eastAsia="zh-CN"/>
        </w:rPr>
        <w:t xml:space="preserve"> is triggered by QoS flow setup or modification.</w:t>
      </w:r>
    </w:p>
    <w:p w14:paraId="45C2338A" w14:textId="77777777" w:rsidR="006A1CE4" w:rsidRPr="00E67E0D" w:rsidRDefault="006A1CE4" w:rsidP="00E7499B">
      <w:pPr>
        <w:pStyle w:val="B1"/>
        <w:rPr>
          <w:rFonts w:eastAsia="SimSun"/>
          <w:lang w:eastAsia="zh-CN"/>
        </w:rPr>
      </w:pPr>
      <w:r w:rsidRPr="00E67E0D">
        <w:rPr>
          <w:lang w:eastAsia="ja-JP"/>
        </w:rPr>
        <w:t>-</w:t>
      </w:r>
      <w:r w:rsidRPr="00E67E0D">
        <w:rPr>
          <w:lang w:eastAsia="ja-JP"/>
        </w:rPr>
        <w:tab/>
      </w:r>
      <w:r w:rsidRPr="00E67E0D">
        <w:rPr>
          <w:rFonts w:eastAsia="SimSun" w:hint="eastAsia"/>
          <w:lang w:eastAsia="zh-CN"/>
        </w:rPr>
        <w:t>F</w:t>
      </w:r>
      <w:r w:rsidRPr="00E67E0D">
        <w:rPr>
          <w:lang w:eastAsia="ja-JP"/>
        </w:rPr>
        <w:t>or each PDU session</w:t>
      </w:r>
      <w:r w:rsidRPr="00E67E0D">
        <w:rPr>
          <w:rFonts w:eastAsia="SimSun" w:hint="eastAsia"/>
          <w:lang w:eastAsia="zh-CN"/>
        </w:rPr>
        <w:t xml:space="preserve"> which failed to be modified, the </w:t>
      </w:r>
      <w:r w:rsidRPr="00E67E0D">
        <w:rPr>
          <w:rFonts w:eastAsia="SimSun"/>
          <w:i/>
          <w:lang w:eastAsia="zh-CN"/>
        </w:rPr>
        <w:t>PDU Session Resource Modify Unsuccessful Transfer</w:t>
      </w:r>
      <w:r w:rsidRPr="00E67E0D">
        <w:rPr>
          <w:rFonts w:eastAsia="SimSun"/>
          <w:lang w:eastAsia="zh-CN"/>
        </w:rPr>
        <w:t xml:space="preserve"> IE</w:t>
      </w:r>
      <w:r w:rsidRPr="00E67E0D">
        <w:rPr>
          <w:rFonts w:eastAsia="SimSun" w:hint="eastAsia"/>
          <w:lang w:eastAsia="zh-CN"/>
        </w:rPr>
        <w:t xml:space="preserve"> shall be included </w:t>
      </w:r>
      <w:r w:rsidRPr="00E67E0D">
        <w:rPr>
          <w:rFonts w:eastAsia="SimSun" w:cs="Arial"/>
          <w:bCs/>
          <w:iCs/>
          <w:lang w:eastAsia="zh-CN"/>
        </w:rPr>
        <w:t>containing the failure cause.</w:t>
      </w:r>
    </w:p>
    <w:p w14:paraId="46401EEE" w14:textId="77777777" w:rsidR="006A1CE4" w:rsidRPr="00E67E0D" w:rsidRDefault="006A1CE4" w:rsidP="00E7499B">
      <w:pPr>
        <w:rPr>
          <w:rFonts w:eastAsia="SimSun"/>
          <w:lang w:eastAsia="zh-CN"/>
        </w:rPr>
      </w:pPr>
      <w:r w:rsidRPr="00E67E0D">
        <w:t xml:space="preserve">Upon reception of the PDU SESSION RESOURCE MODIFY RESPONSE message the AMF shall, for each PDU session indicated in the </w:t>
      </w:r>
      <w:r w:rsidRPr="00E67E0D">
        <w:rPr>
          <w:i/>
        </w:rPr>
        <w:t xml:space="preserve">PDU Session </w:t>
      </w:r>
      <w:r w:rsidRPr="00E67E0D">
        <w:rPr>
          <w:i/>
          <w:iCs/>
        </w:rPr>
        <w:t xml:space="preserve">ID </w:t>
      </w:r>
      <w:r w:rsidRPr="00E67E0D">
        <w:t xml:space="preserve">IE, transfer transparently the </w:t>
      </w:r>
      <w:r w:rsidRPr="00E67E0D">
        <w:rPr>
          <w:i/>
        </w:rPr>
        <w:t xml:space="preserve">PDU Session Resource </w:t>
      </w:r>
      <w:r w:rsidRPr="00E67E0D">
        <w:rPr>
          <w:i/>
          <w:iCs/>
        </w:rPr>
        <w:t>Modify Response Transfer</w:t>
      </w:r>
      <w:r w:rsidRPr="00E67E0D">
        <w:t xml:space="preserve"> IE or </w:t>
      </w:r>
      <w:r w:rsidRPr="00E67E0D">
        <w:rPr>
          <w:i/>
          <w:lang w:eastAsia="ja-JP"/>
        </w:rPr>
        <w:t>PDU Session Resource Modify Unsuccessful Transfer</w:t>
      </w:r>
      <w:r w:rsidRPr="00E67E0D">
        <w:rPr>
          <w:lang w:eastAsia="ja-JP"/>
        </w:rPr>
        <w:t xml:space="preserve"> IE</w:t>
      </w:r>
      <w:r w:rsidRPr="00E67E0D">
        <w:t xml:space="preserve"> to each SMF associated with the concerned PDU session.</w:t>
      </w:r>
    </w:p>
    <w:p w14:paraId="24EF7C96" w14:textId="77777777" w:rsidR="006A1CE4" w:rsidRPr="00E67E0D" w:rsidRDefault="006A1CE4" w:rsidP="00E7499B">
      <w:pPr>
        <w:rPr>
          <w:rFonts w:eastAsia="SimSun"/>
          <w:lang w:eastAsia="zh-CN"/>
        </w:rPr>
      </w:pPr>
      <w:r w:rsidRPr="00E67E0D">
        <w:rPr>
          <w:rFonts w:eastAsia="SimSun" w:hint="eastAsia"/>
          <w:lang w:eastAsia="zh-CN"/>
        </w:rPr>
        <w:t>T</w:t>
      </w:r>
      <w:r w:rsidRPr="00E67E0D">
        <w:rPr>
          <w:rFonts w:eastAsia="SimSun"/>
          <w:lang w:eastAsia="zh-CN"/>
        </w:rPr>
        <w:t>he NG-RAN node shall, if supported, report</w:t>
      </w:r>
      <w:r w:rsidRPr="00E67E0D">
        <w:rPr>
          <w:lang w:eastAsia="ja-JP"/>
        </w:rPr>
        <w:t xml:space="preserve"> in the PDU SESSION RESOURCE </w:t>
      </w:r>
      <w:r w:rsidRPr="00E67E0D">
        <w:rPr>
          <w:rFonts w:eastAsia="SimSun" w:hint="eastAsia"/>
          <w:lang w:eastAsia="zh-CN"/>
        </w:rPr>
        <w:t>MODIFY</w:t>
      </w:r>
      <w:r w:rsidRPr="00E67E0D">
        <w:rPr>
          <w:lang w:eastAsia="ja-JP"/>
        </w:rPr>
        <w:t xml:space="preserve"> RESPONSE message location information of the UE</w:t>
      </w:r>
      <w:r w:rsidRPr="00E67E0D">
        <w:rPr>
          <w:rFonts w:eastAsia="SimSun"/>
          <w:lang w:eastAsia="zh-CN"/>
        </w:rPr>
        <w:t xml:space="preserve"> in the </w:t>
      </w:r>
      <w:r w:rsidRPr="00E67E0D">
        <w:rPr>
          <w:rFonts w:eastAsia="SimSun"/>
          <w:i/>
          <w:lang w:eastAsia="zh-CN"/>
        </w:rPr>
        <w:t>User Location Information</w:t>
      </w:r>
      <w:r w:rsidRPr="00E67E0D">
        <w:rPr>
          <w:rFonts w:eastAsia="SimSun"/>
          <w:lang w:eastAsia="zh-CN"/>
        </w:rPr>
        <w:t xml:space="preserve"> IE</w:t>
      </w:r>
      <w:r w:rsidRPr="00E67E0D">
        <w:rPr>
          <w:rFonts w:eastAsia="SimSun" w:hint="eastAsia"/>
          <w:lang w:eastAsia="zh-CN"/>
        </w:rPr>
        <w:t>.</w:t>
      </w:r>
    </w:p>
    <w:p w14:paraId="128B3E18" w14:textId="77777777" w:rsidR="006A1CE4" w:rsidRPr="00E67E0D" w:rsidRDefault="006A1CE4" w:rsidP="00E7499B">
      <w:r w:rsidRPr="00E67E0D">
        <w:rPr>
          <w:rFonts w:eastAsia="SimSun" w:hint="eastAsia"/>
          <w:lang w:eastAsia="zh-CN"/>
        </w:rPr>
        <w:t>For a PDU session</w:t>
      </w:r>
      <w:r w:rsidRPr="00E67E0D">
        <w:t xml:space="preserve"> </w:t>
      </w:r>
      <w:r w:rsidRPr="00E67E0D">
        <w:rPr>
          <w:rFonts w:eastAsia="SimSun" w:hint="eastAsia"/>
          <w:lang w:eastAsia="zh-CN"/>
        </w:rPr>
        <w:t xml:space="preserve">or a QoS flow </w:t>
      </w:r>
      <w:r w:rsidRPr="00E67E0D">
        <w:t>which failed to be modified</w:t>
      </w:r>
      <w:r w:rsidRPr="00E67E0D">
        <w:rPr>
          <w:rFonts w:eastAsia="SimSun" w:hint="eastAsia"/>
          <w:lang w:eastAsia="zh-CN"/>
        </w:rPr>
        <w:t>, the NG-RAN node shall fall back to the</w:t>
      </w:r>
      <w:r w:rsidRPr="00E67E0D">
        <w:t xml:space="preserve"> configuration of </w:t>
      </w:r>
      <w:r w:rsidRPr="00E67E0D">
        <w:rPr>
          <w:rFonts w:eastAsia="SimSun" w:hint="eastAsia"/>
          <w:lang w:eastAsia="zh-CN"/>
        </w:rPr>
        <w:t xml:space="preserve">the </w:t>
      </w:r>
      <w:r w:rsidRPr="00E67E0D">
        <w:t xml:space="preserve">PDU session </w:t>
      </w:r>
      <w:r w:rsidRPr="00E67E0D">
        <w:rPr>
          <w:rFonts w:eastAsia="SimSun" w:hint="eastAsia"/>
          <w:lang w:eastAsia="zh-CN"/>
        </w:rPr>
        <w:t xml:space="preserve">or the QoS flow </w:t>
      </w:r>
      <w:r w:rsidRPr="00E67E0D">
        <w:t>as it was configured prior</w:t>
      </w:r>
      <w:r w:rsidRPr="00E67E0D">
        <w:rPr>
          <w:rFonts w:eastAsia="SimSun" w:hint="eastAsia"/>
          <w:lang w:eastAsia="zh-CN"/>
        </w:rPr>
        <w:t xml:space="preserve"> to </w:t>
      </w:r>
      <w:r w:rsidRPr="00E67E0D">
        <w:rPr>
          <w:rFonts w:eastAsia="SimSun"/>
          <w:lang w:eastAsia="zh-CN"/>
        </w:rPr>
        <w:t>the</w:t>
      </w:r>
      <w:r w:rsidRPr="00E67E0D">
        <w:rPr>
          <w:rFonts w:eastAsia="SimSun" w:hint="eastAsia"/>
          <w:lang w:eastAsia="zh-CN"/>
        </w:rPr>
        <w:t xml:space="preserve"> reception of</w:t>
      </w:r>
      <w:r w:rsidRPr="00E67E0D">
        <w:t xml:space="preserve"> the PDU SESSION RESOURCE MODIFY REQUEST message.</w:t>
      </w:r>
    </w:p>
    <w:p w14:paraId="02D9C9A8" w14:textId="7632DE36" w:rsidR="006A1CE4" w:rsidRPr="00E67E0D" w:rsidRDefault="006A1CE4" w:rsidP="00E7499B">
      <w:r w:rsidRPr="00E67E0D">
        <w:t xml:space="preserve">Upon reception of the PDU SESSION RESOURCE MODIFY REQUEST message to setup a QoS flow for IMS voice, if </w:t>
      </w:r>
      <w:del w:id="2663" w:author="Issam" w:date="2019-02-12T23:38:00Z">
        <w:r w:rsidR="00AE297A" w:rsidRPr="00FF6A95">
          <w:delText>successful IMS voice over</w:delText>
        </w:r>
      </w:del>
      <w:ins w:id="2664" w:author="Issam" w:date="2019-02-12T23:38:00Z">
        <w:r w:rsidRPr="00E67E0D">
          <w:t>the</w:t>
        </w:r>
      </w:ins>
      <w:r w:rsidRPr="00E67E0D">
        <w:t xml:space="preserve"> NG-RAN </w:t>
      </w:r>
      <w:ins w:id="2665" w:author="Issam" w:date="2019-02-12T23:38:00Z">
        <w:r w:rsidRPr="00E67E0D">
          <w:t xml:space="preserve">node </w:t>
        </w:r>
      </w:ins>
      <w:r w:rsidRPr="00E67E0D">
        <w:t xml:space="preserve">is not able to </w:t>
      </w:r>
      <w:del w:id="2666" w:author="Issam" w:date="2019-02-12T23:38:00Z">
        <w:r w:rsidR="00AE297A" w:rsidRPr="00FF6A95">
          <w:delText>be supported</w:delText>
        </w:r>
      </w:del>
      <w:ins w:id="2667" w:author="Issam" w:date="2019-02-12T23:38:00Z">
        <w:r w:rsidRPr="00E67E0D">
          <w:t>support IMS voice</w:t>
        </w:r>
      </w:ins>
      <w:r w:rsidRPr="00E67E0D">
        <w:t xml:space="preserve">, the NG-RAN node shall initiate EPS fallback or RAT fallback for IMS voice procedure as specified in TS 23.501 [9] and report </w:t>
      </w:r>
      <w:r w:rsidRPr="00E67E0D">
        <w:rPr>
          <w:lang w:eastAsia="ja-JP"/>
        </w:rPr>
        <w:t xml:space="preserve">unsuccessful establishment of the </w:t>
      </w:r>
      <w:r w:rsidRPr="00E67E0D">
        <w:rPr>
          <w:rFonts w:eastAsia="MS Mincho"/>
          <w:lang w:eastAsia="ja-JP"/>
        </w:rPr>
        <w:t xml:space="preserve">QoS flow in the </w:t>
      </w:r>
      <w:r w:rsidRPr="00E67E0D">
        <w:rPr>
          <w:i/>
        </w:rPr>
        <w:t>PDU Session Resource Modify</w:t>
      </w:r>
      <w:r w:rsidRPr="00E67E0D">
        <w:rPr>
          <w:i/>
          <w:iCs/>
        </w:rPr>
        <w:t xml:space="preserve"> Response Transfer</w:t>
      </w:r>
      <w:r w:rsidRPr="00E67E0D">
        <w:t xml:space="preserve"> IE with cause value "</w:t>
      </w:r>
      <w:r w:rsidRPr="00E67E0D">
        <w:rPr>
          <w:rFonts w:cs="Arial"/>
          <w:lang w:eastAsia="ja-JP"/>
        </w:rPr>
        <w:t>IMS voice EPS fallback or RAT fallback triggered</w:t>
      </w:r>
      <w:r w:rsidRPr="00E67E0D">
        <w:t>".</w:t>
      </w:r>
    </w:p>
    <w:p w14:paraId="7819E893" w14:textId="77777777" w:rsidR="006A1CE4" w:rsidRPr="00E67E0D" w:rsidRDefault="006A1CE4" w:rsidP="00E7499B">
      <w:r w:rsidRPr="00E67E0D">
        <w:rPr>
          <w:lang w:eastAsia="ja-JP"/>
        </w:rPr>
        <w:t xml:space="preserve">If the </w:t>
      </w:r>
      <w:r w:rsidRPr="00E67E0D">
        <w:rPr>
          <w:i/>
          <w:lang w:eastAsia="ja-JP"/>
        </w:rPr>
        <w:t>User Location Information</w:t>
      </w:r>
      <w:r w:rsidRPr="00E67E0D">
        <w:rPr>
          <w:lang w:eastAsia="ja-JP"/>
        </w:rPr>
        <w:t xml:space="preserve"> IE is included in the </w:t>
      </w:r>
      <w:r w:rsidRPr="00E67E0D">
        <w:t xml:space="preserve">PDU </w:t>
      </w:r>
      <w:r w:rsidRPr="00E67E0D">
        <w:rPr>
          <w:rFonts w:eastAsia="SimSun"/>
          <w:iCs/>
          <w:lang w:eastAsia="zh-CN"/>
        </w:rPr>
        <w:t>SESSION</w:t>
      </w:r>
      <w:r w:rsidRPr="00E67E0D">
        <w:t xml:space="preserve"> RESOURCE MODIFY RESPONSE</w:t>
      </w:r>
      <w:r w:rsidRPr="00E67E0D">
        <w:rPr>
          <w:lang w:eastAsia="ja-JP"/>
        </w:rPr>
        <w:t xml:space="preserve"> message, the AMF shall handle this information as specified in TS 23.50</w:t>
      </w:r>
      <w:r w:rsidRPr="00E67E0D">
        <w:rPr>
          <w:rFonts w:eastAsia="SimSun" w:hint="eastAsia"/>
          <w:lang w:eastAsia="zh-CN"/>
        </w:rPr>
        <w:t>1</w:t>
      </w:r>
      <w:r w:rsidRPr="00E67E0D">
        <w:rPr>
          <w:rFonts w:eastAsia="SimSun"/>
          <w:lang w:eastAsia="zh-CN"/>
        </w:rPr>
        <w:t xml:space="preserve"> </w:t>
      </w:r>
      <w:r w:rsidRPr="00E67E0D">
        <w:rPr>
          <w:rFonts w:eastAsia="SimSun" w:hint="eastAsia"/>
          <w:lang w:eastAsia="zh-CN"/>
        </w:rPr>
        <w:t>[9]</w:t>
      </w:r>
      <w:r w:rsidRPr="00E67E0D">
        <w:rPr>
          <w:lang w:eastAsia="ja-JP"/>
        </w:rPr>
        <w:t>.</w:t>
      </w:r>
    </w:p>
    <w:p w14:paraId="14FC589A" w14:textId="77777777" w:rsidR="006A1CE4" w:rsidRPr="00E67E0D" w:rsidRDefault="006A1CE4" w:rsidP="00E7499B">
      <w:pPr>
        <w:rPr>
          <w:b/>
        </w:rPr>
      </w:pPr>
      <w:r w:rsidRPr="00E67E0D">
        <w:rPr>
          <w:b/>
        </w:rPr>
        <w:t>Interactions with</w:t>
      </w:r>
      <w:r w:rsidRPr="00E67E0D">
        <w:rPr>
          <w:rFonts w:eastAsia="SimSun" w:hint="eastAsia"/>
          <w:b/>
          <w:lang w:eastAsia="zh-CN"/>
        </w:rPr>
        <w:t xml:space="preserve"> Handover </w:t>
      </w:r>
      <w:r w:rsidRPr="00E67E0D">
        <w:rPr>
          <w:rFonts w:eastAsia="SimSun"/>
          <w:b/>
          <w:lang w:eastAsia="zh-CN"/>
        </w:rPr>
        <w:t>Preparation</w:t>
      </w:r>
      <w:r w:rsidRPr="00E67E0D">
        <w:rPr>
          <w:rFonts w:eastAsia="SimSun" w:hint="eastAsia"/>
          <w:b/>
          <w:lang w:eastAsia="zh-CN"/>
        </w:rPr>
        <w:t xml:space="preserve"> </w:t>
      </w:r>
      <w:r w:rsidRPr="00E67E0D">
        <w:rPr>
          <w:b/>
        </w:rPr>
        <w:t>procedure:</w:t>
      </w:r>
    </w:p>
    <w:p w14:paraId="2FDFC677" w14:textId="77777777" w:rsidR="006A1CE4" w:rsidRPr="00E67E0D" w:rsidRDefault="006A1CE4" w:rsidP="00E7499B">
      <w:r w:rsidRPr="00E67E0D">
        <w:t xml:space="preserve">If a handover becomes necessary during the </w:t>
      </w:r>
      <w:r w:rsidRPr="00E67E0D">
        <w:rPr>
          <w:rFonts w:eastAsia="SimSun" w:hint="eastAsia"/>
          <w:lang w:eastAsia="zh-CN"/>
        </w:rPr>
        <w:t>PDU Session Resource</w:t>
      </w:r>
      <w:r w:rsidRPr="00E67E0D">
        <w:t xml:space="preserve"> Modify</w:t>
      </w:r>
      <w:r w:rsidRPr="00E67E0D">
        <w:rPr>
          <w:rFonts w:eastAsia="SimSun" w:hint="eastAsia"/>
          <w:lang w:eastAsia="zh-CN"/>
        </w:rPr>
        <w:t xml:space="preserve"> procedure</w:t>
      </w:r>
      <w:r w:rsidRPr="00E67E0D">
        <w:rPr>
          <w:rFonts w:eastAsia="MS Mincho"/>
        </w:rPr>
        <w:t>,</w:t>
      </w:r>
      <w:r w:rsidRPr="00E67E0D">
        <w:t xml:space="preserve"> the </w:t>
      </w:r>
      <w:r w:rsidRPr="00E67E0D">
        <w:rPr>
          <w:rFonts w:eastAsia="SimSun" w:hint="eastAsia"/>
          <w:lang w:eastAsia="zh-CN"/>
        </w:rPr>
        <w:t>NG-RAN node</w:t>
      </w:r>
      <w:r w:rsidRPr="00E67E0D">
        <w:t xml:space="preserve"> may interrupt the ongoing </w:t>
      </w:r>
      <w:r w:rsidRPr="00E67E0D">
        <w:rPr>
          <w:rFonts w:eastAsia="SimSun" w:hint="eastAsia"/>
          <w:lang w:eastAsia="zh-CN"/>
        </w:rPr>
        <w:t xml:space="preserve">PDU Session Resource </w:t>
      </w:r>
      <w:r w:rsidRPr="00E67E0D">
        <w:rPr>
          <w:rFonts w:eastAsia="SimSun"/>
          <w:lang w:eastAsia="zh-CN"/>
        </w:rPr>
        <w:t>Modify</w:t>
      </w:r>
      <w:r w:rsidRPr="00E67E0D">
        <w:t xml:space="preserve"> procedure and initiate the Handover Preparation procedure as follows:</w:t>
      </w:r>
    </w:p>
    <w:p w14:paraId="36CD97C0" w14:textId="1883B73B" w:rsidR="006A1CE4" w:rsidRPr="00E67E0D" w:rsidRDefault="006A1CE4" w:rsidP="00E7499B">
      <w:pPr>
        <w:pStyle w:val="B1"/>
        <w:rPr>
          <w:lang w:eastAsia="ja-JP"/>
        </w:rPr>
      </w:pPr>
      <w:r w:rsidRPr="00E67E0D">
        <w:rPr>
          <w:snapToGrid w:val="0"/>
          <w:lang w:eastAsia="ja-JP"/>
        </w:rPr>
        <w:t>1.</w:t>
      </w:r>
      <w:r w:rsidRPr="00E67E0D">
        <w:rPr>
          <w:snapToGrid w:val="0"/>
          <w:lang w:eastAsia="ja-JP"/>
        </w:rPr>
        <w:tab/>
      </w:r>
      <w:r w:rsidRPr="00E67E0D">
        <w:t xml:space="preserve">The </w:t>
      </w:r>
      <w:r w:rsidRPr="00E67E0D">
        <w:rPr>
          <w:rFonts w:eastAsia="SimSun" w:hint="eastAsia"/>
          <w:lang w:eastAsia="zh-CN"/>
        </w:rPr>
        <w:t>NG-RAN node</w:t>
      </w:r>
      <w:r w:rsidRPr="00E67E0D">
        <w:t xml:space="preserve"> shall send the </w:t>
      </w:r>
      <w:r w:rsidRPr="00E67E0D">
        <w:rPr>
          <w:rFonts w:eastAsia="SimSun" w:hint="eastAsia"/>
          <w:lang w:eastAsia="zh-CN"/>
        </w:rPr>
        <w:t>PDU SESSION</w:t>
      </w:r>
      <w:r w:rsidRPr="00E67E0D">
        <w:t xml:space="preserve"> </w:t>
      </w:r>
      <w:r w:rsidRPr="00E67E0D">
        <w:rPr>
          <w:rFonts w:eastAsia="SimSun" w:hint="eastAsia"/>
          <w:lang w:eastAsia="zh-CN"/>
        </w:rPr>
        <w:t xml:space="preserve">RESOURCE </w:t>
      </w:r>
      <w:r w:rsidRPr="00E67E0D">
        <w:rPr>
          <w:rFonts w:eastAsia="SimSun"/>
          <w:lang w:eastAsia="zh-CN"/>
        </w:rPr>
        <w:t>MODIFY</w:t>
      </w:r>
      <w:r w:rsidRPr="00E67E0D">
        <w:rPr>
          <w:rFonts w:eastAsia="SimSun" w:hint="eastAsia"/>
          <w:lang w:eastAsia="zh-CN"/>
        </w:rPr>
        <w:t xml:space="preserve"> </w:t>
      </w:r>
      <w:r w:rsidRPr="00E67E0D">
        <w:t xml:space="preserve">RESPONSE message in which the </w:t>
      </w:r>
      <w:r w:rsidRPr="00E67E0D">
        <w:rPr>
          <w:rFonts w:eastAsia="SimSun" w:hint="eastAsia"/>
          <w:lang w:eastAsia="zh-CN"/>
        </w:rPr>
        <w:t>NG-RAN node</w:t>
      </w:r>
      <w:r w:rsidRPr="00E67E0D">
        <w:t xml:space="preserve"> shall indicate, if necessary, </w:t>
      </w:r>
      <w:r w:rsidRPr="00E67E0D">
        <w:rPr>
          <w:lang w:eastAsia="zh-CN"/>
        </w:rPr>
        <w:t>all the</w:t>
      </w:r>
      <w:r w:rsidRPr="00E67E0D">
        <w:rPr>
          <w:rFonts w:eastAsia="SimSun" w:hint="eastAsia"/>
          <w:lang w:eastAsia="zh-CN"/>
        </w:rPr>
        <w:t xml:space="preserve"> PDU session</w:t>
      </w:r>
      <w:r w:rsidRPr="00E67E0D">
        <w:rPr>
          <w:rFonts w:eastAsia="SimSun"/>
          <w:lang w:eastAsia="zh-CN"/>
        </w:rPr>
        <w:t>s</w:t>
      </w:r>
      <w:r w:rsidRPr="00E67E0D">
        <w:rPr>
          <w:lang w:eastAsia="zh-CN"/>
        </w:rPr>
        <w:t xml:space="preserve"> fail</w:t>
      </w:r>
      <w:r w:rsidRPr="00E67E0D">
        <w:rPr>
          <w:rFonts w:eastAsia="SimSun" w:hint="eastAsia"/>
          <w:lang w:eastAsia="zh-CN"/>
        </w:rPr>
        <w:t>ed</w:t>
      </w:r>
      <w:r w:rsidRPr="00E67E0D">
        <w:rPr>
          <w:lang w:eastAsia="zh-CN"/>
        </w:rPr>
        <w:t xml:space="preserve"> with</w:t>
      </w:r>
      <w:r w:rsidRPr="00E67E0D">
        <w:t xml:space="preserve"> an appropriate cause value</w:t>
      </w:r>
      <w:del w:id="2668" w:author="Issam" w:date="2019-02-12T23:38:00Z">
        <w:r w:rsidR="00AE297A" w:rsidRPr="00FF6A95">
          <w:delText>.</w:delText>
        </w:r>
      </w:del>
      <w:ins w:id="2669" w:author="Issam" w:date="2019-02-12T23:38:00Z">
        <w:r w:rsidRPr="00E67E0D">
          <w:t xml:space="preserve">, e.g. </w:t>
        </w:r>
        <w:r w:rsidR="001E1181">
          <w:t>"</w:t>
        </w:r>
        <w:r w:rsidRPr="00E67E0D">
          <w:t>NG intra-system handover triggered</w:t>
        </w:r>
        <w:r w:rsidR="001E1181">
          <w:t>"</w:t>
        </w:r>
        <w:r w:rsidRPr="00E67E0D">
          <w:t xml:space="preserve">, </w:t>
        </w:r>
        <w:r w:rsidR="001E1181">
          <w:t>"</w:t>
        </w:r>
        <w:r w:rsidRPr="00E67E0D">
          <w:t>NG inter-system handover triggered</w:t>
        </w:r>
        <w:r w:rsidR="001E1181">
          <w:t>"</w:t>
        </w:r>
        <w:r w:rsidRPr="00E67E0D">
          <w:rPr>
            <w:rFonts w:cs="Arial"/>
            <w:szCs w:val="18"/>
          </w:rPr>
          <w:t xml:space="preserve"> </w:t>
        </w:r>
        <w:r w:rsidRPr="00E67E0D">
          <w:t xml:space="preserve">or </w:t>
        </w:r>
        <w:r w:rsidR="001E1181">
          <w:t>"</w:t>
        </w:r>
        <w:r w:rsidRPr="00E67E0D">
          <w:t>Xn handover triggered</w:t>
        </w:r>
        <w:r w:rsidR="001E1181">
          <w:t>"</w:t>
        </w:r>
        <w:r w:rsidRPr="00E67E0D">
          <w:t>.</w:t>
        </w:r>
      </w:ins>
    </w:p>
    <w:p w14:paraId="08437666" w14:textId="77777777" w:rsidR="006A1CE4" w:rsidRPr="00E67E0D" w:rsidRDefault="006A1CE4" w:rsidP="00E7499B">
      <w:pPr>
        <w:pStyle w:val="B1"/>
      </w:pPr>
      <w:r w:rsidRPr="00E67E0D">
        <w:rPr>
          <w:snapToGrid w:val="0"/>
          <w:lang w:eastAsia="ja-JP"/>
        </w:rPr>
        <w:t>2.</w:t>
      </w:r>
      <w:r w:rsidRPr="00E67E0D">
        <w:rPr>
          <w:snapToGrid w:val="0"/>
          <w:lang w:eastAsia="ja-JP"/>
        </w:rPr>
        <w:tab/>
      </w:r>
      <w:r w:rsidRPr="00E67E0D">
        <w:t xml:space="preserve">The </w:t>
      </w:r>
      <w:r w:rsidRPr="00E67E0D">
        <w:rPr>
          <w:rFonts w:eastAsia="SimSun" w:hint="eastAsia"/>
          <w:lang w:eastAsia="zh-CN"/>
        </w:rPr>
        <w:t>NG-RAN node</w:t>
      </w:r>
      <w:r w:rsidRPr="00E67E0D">
        <w:t xml:space="preserve"> shall trigger the handover procedure. </w:t>
      </w:r>
    </w:p>
    <w:p w14:paraId="1018FE6B" w14:textId="77777777" w:rsidR="00AE297A" w:rsidRPr="00FF6A95" w:rsidRDefault="00AE297A" w:rsidP="00AE297A">
      <w:pPr>
        <w:pStyle w:val="NO"/>
        <w:rPr>
          <w:del w:id="2670" w:author="Issam" w:date="2019-02-12T23:38:00Z"/>
        </w:rPr>
      </w:pPr>
      <w:bookmarkStart w:id="2671" w:name="_Toc534720217"/>
      <w:del w:id="2672" w:author="Issam" w:date="2019-02-12T23:38:00Z">
        <w:r w:rsidRPr="00FF6A95">
          <w:delText>NOTE:</w:delText>
        </w:r>
        <w:r w:rsidRPr="00FF6A95">
          <w:tab/>
          <w:delText>Description of step 1 may need to be refined with examples of appropriate cause values.</w:delText>
        </w:r>
      </w:del>
    </w:p>
    <w:p w14:paraId="1F21CBC6" w14:textId="77777777" w:rsidR="006A1CE4" w:rsidRPr="00E67E0D" w:rsidRDefault="006A1CE4" w:rsidP="00E7499B">
      <w:pPr>
        <w:pStyle w:val="4"/>
      </w:pPr>
      <w:bookmarkStart w:id="2673" w:name="_Toc525567229"/>
      <w:r w:rsidRPr="00E67E0D">
        <w:t>8.2.3.3</w:t>
      </w:r>
      <w:r w:rsidRPr="00E67E0D">
        <w:tab/>
        <w:t>Unsuccessful Operation</w:t>
      </w:r>
      <w:bookmarkEnd w:id="2671"/>
      <w:bookmarkEnd w:id="2673"/>
    </w:p>
    <w:p w14:paraId="6E931E8E" w14:textId="77777777" w:rsidR="006A1CE4" w:rsidRPr="00E67E0D" w:rsidRDefault="006A1CE4" w:rsidP="00E7499B">
      <w:r w:rsidRPr="00E67E0D">
        <w:t>The unsuccessful operation is specified in the successful operation section.</w:t>
      </w:r>
    </w:p>
    <w:p w14:paraId="1D080D32" w14:textId="77777777" w:rsidR="006A1CE4" w:rsidRPr="00E67E0D" w:rsidRDefault="006A1CE4" w:rsidP="00E7499B">
      <w:pPr>
        <w:pStyle w:val="4"/>
      </w:pPr>
      <w:bookmarkStart w:id="2674" w:name="_Toc534720218"/>
      <w:bookmarkStart w:id="2675" w:name="_Toc525567230"/>
      <w:r w:rsidRPr="00E67E0D">
        <w:t>8.2.3.4</w:t>
      </w:r>
      <w:r w:rsidRPr="00E67E0D">
        <w:tab/>
        <w:t>Abnormal Conditions</w:t>
      </w:r>
      <w:bookmarkEnd w:id="2674"/>
      <w:bookmarkEnd w:id="2675"/>
    </w:p>
    <w:p w14:paraId="29E51A40" w14:textId="77777777" w:rsidR="00AE297A" w:rsidRPr="00FF6A95" w:rsidRDefault="00AE297A" w:rsidP="00AE297A">
      <w:pPr>
        <w:rPr>
          <w:del w:id="2676" w:author="Issam" w:date="2019-02-12T23:38:00Z"/>
        </w:rPr>
      </w:pPr>
      <w:del w:id="2677" w:author="Issam" w:date="2019-02-12T23:38:00Z">
        <w:r w:rsidRPr="00FF6A95">
          <w:delText>Void.</w:delText>
        </w:r>
      </w:del>
    </w:p>
    <w:p w14:paraId="58EF084F" w14:textId="77777777" w:rsidR="006A1CE4" w:rsidRPr="00E67E0D" w:rsidRDefault="006A1CE4" w:rsidP="00E7499B">
      <w:pPr>
        <w:rPr>
          <w:ins w:id="2678" w:author="Issam" w:date="2019-02-12T23:38:00Z"/>
          <w:rFonts w:cs="Arial"/>
          <w:szCs w:val="18"/>
          <w:lang w:eastAsia="zh-CN"/>
        </w:rPr>
      </w:pPr>
      <w:ins w:id="2679" w:author="Issam" w:date="2019-02-12T23:38:00Z">
        <w:r w:rsidRPr="00E67E0D">
          <w:t xml:space="preserve">If the NG-RAN node receives a PDU SESSION RESOURCE MODIFY REQUEST message containing several </w:t>
        </w:r>
        <w:r w:rsidRPr="00E67E0D">
          <w:rPr>
            <w:i/>
          </w:rPr>
          <w:t>PDU Session ID</w:t>
        </w:r>
        <w:r w:rsidRPr="00E67E0D">
          <w:t xml:space="preserve"> IEs (in the </w:t>
        </w:r>
        <w:r w:rsidRPr="00E67E0D">
          <w:rPr>
            <w:i/>
          </w:rPr>
          <w:t>PDU Session Resource Modify Request List</w:t>
        </w:r>
        <w:r w:rsidRPr="00E67E0D">
          <w:t xml:space="preserve"> IE) set to the same value, the NG-RAN node </w:t>
        </w:r>
        <w:r w:rsidRPr="00E67E0D">
          <w:rPr>
            <w:rFonts w:cs="Arial"/>
            <w:szCs w:val="18"/>
          </w:rPr>
          <w:t xml:space="preserve">shall </w:t>
        </w:r>
        <w:r w:rsidRPr="00E67E0D">
          <w:rPr>
            <w:rFonts w:cs="Arial"/>
            <w:szCs w:val="18"/>
            <w:lang w:eastAsia="zh-CN"/>
          </w:rPr>
          <w:t>report</w:t>
        </w:r>
        <w:r w:rsidRPr="00E67E0D">
          <w:rPr>
            <w:rFonts w:cs="Arial"/>
            <w:szCs w:val="18"/>
          </w:rPr>
          <w:t xml:space="preserve"> the modification of the corresponding PDU sessions as</w:t>
        </w:r>
        <w:r w:rsidRPr="00E67E0D">
          <w:rPr>
            <w:snapToGrid w:val="0"/>
          </w:rPr>
          <w:t xml:space="preserve"> failed</w:t>
        </w:r>
        <w:r w:rsidRPr="00E67E0D">
          <w:rPr>
            <w:rFonts w:cs="Arial"/>
            <w:szCs w:val="18"/>
            <w:lang w:eastAsia="zh-CN"/>
          </w:rPr>
          <w:t xml:space="preserve"> in the </w:t>
        </w:r>
        <w:r w:rsidRPr="00E67E0D">
          <w:t xml:space="preserve">PDU SESSION RESOURCE </w:t>
        </w:r>
        <w:r w:rsidRPr="00E67E0D">
          <w:rPr>
            <w:rFonts w:cs="Arial"/>
            <w:szCs w:val="18"/>
            <w:lang w:eastAsia="zh-CN"/>
          </w:rPr>
          <w:t>MODIFY RESPONSE message with an appropriate cause value.</w:t>
        </w:r>
      </w:ins>
    </w:p>
    <w:p w14:paraId="651EB409" w14:textId="77777777" w:rsidR="006A1CE4" w:rsidRPr="00E67E0D" w:rsidRDefault="006A1CE4" w:rsidP="00E7499B">
      <w:pPr>
        <w:rPr>
          <w:ins w:id="2680" w:author="Issam" w:date="2019-02-12T23:38:00Z"/>
          <w:rFonts w:cs="Arial"/>
          <w:szCs w:val="18"/>
          <w:lang w:eastAsia="zh-CN"/>
        </w:rPr>
      </w:pPr>
      <w:ins w:id="2681" w:author="Issam" w:date="2019-02-12T23:38:00Z">
        <w:r w:rsidRPr="00E67E0D">
          <w:rPr>
            <w:rFonts w:cs="Arial"/>
            <w:szCs w:val="18"/>
            <w:lang w:eastAsia="zh-CN"/>
          </w:rPr>
          <w:t xml:space="preserve">If the NG-RAN node receives a </w:t>
        </w:r>
        <w:r w:rsidRPr="00E67E0D">
          <w:t xml:space="preserve">PDU SESSION RESOURCE </w:t>
        </w:r>
        <w:r w:rsidRPr="00E67E0D">
          <w:rPr>
            <w:rFonts w:cs="Arial"/>
            <w:szCs w:val="18"/>
            <w:lang w:eastAsia="zh-CN"/>
          </w:rPr>
          <w:t xml:space="preserve">MODIFY REQUEST message containing some </w:t>
        </w:r>
        <w:r w:rsidRPr="00E67E0D">
          <w:rPr>
            <w:rFonts w:cs="Arial"/>
            <w:i/>
            <w:iCs/>
            <w:szCs w:val="18"/>
            <w:lang w:eastAsia="zh-CN"/>
          </w:rPr>
          <w:t xml:space="preserve">PDU Session ID </w:t>
        </w:r>
        <w:r w:rsidRPr="00E67E0D">
          <w:rPr>
            <w:rFonts w:cs="Arial"/>
            <w:szCs w:val="18"/>
            <w:lang w:eastAsia="zh-CN"/>
          </w:rPr>
          <w:t xml:space="preserve">IEs </w:t>
        </w:r>
        <w:r w:rsidRPr="00E67E0D">
          <w:t xml:space="preserve">(in the </w:t>
        </w:r>
        <w:r w:rsidRPr="00E67E0D">
          <w:rPr>
            <w:i/>
          </w:rPr>
          <w:t>PDU Session Resource Modify Request List</w:t>
        </w:r>
        <w:r w:rsidRPr="00E67E0D">
          <w:t xml:space="preserve"> IE) </w:t>
        </w:r>
        <w:r w:rsidRPr="00E67E0D">
          <w:rPr>
            <w:rFonts w:cs="Arial"/>
            <w:szCs w:val="18"/>
            <w:lang w:eastAsia="zh-CN"/>
          </w:rPr>
          <w:t xml:space="preserve">that the NG-RAN node does not recognize, the NG-RAN node shall report the corresponding invalid PDU sessions as failed in the </w:t>
        </w:r>
        <w:r w:rsidRPr="00E67E0D">
          <w:t xml:space="preserve">PDU SESSION RESOURCE </w:t>
        </w:r>
        <w:r w:rsidRPr="00E67E0D">
          <w:rPr>
            <w:rFonts w:cs="Arial"/>
            <w:szCs w:val="18"/>
            <w:lang w:eastAsia="zh-CN"/>
          </w:rPr>
          <w:t>MODIFY RESPONSE message with an appropriate cause value.</w:t>
        </w:r>
      </w:ins>
    </w:p>
    <w:p w14:paraId="65EDA857" w14:textId="77777777" w:rsidR="006A1CE4" w:rsidRPr="00E67E0D" w:rsidRDefault="006A1CE4" w:rsidP="00E7499B">
      <w:pPr>
        <w:pStyle w:val="3"/>
      </w:pPr>
      <w:bookmarkStart w:id="2682" w:name="_Toc534720219"/>
      <w:bookmarkStart w:id="2683" w:name="_Toc525567231"/>
      <w:r w:rsidRPr="00E67E0D">
        <w:t>8.2.4</w:t>
      </w:r>
      <w:r w:rsidRPr="00E67E0D">
        <w:tab/>
        <w:t>PDU Session Resource Notify</w:t>
      </w:r>
      <w:bookmarkEnd w:id="2682"/>
      <w:bookmarkEnd w:id="2683"/>
    </w:p>
    <w:p w14:paraId="69600119" w14:textId="77777777" w:rsidR="006A1CE4" w:rsidRPr="00E67E0D" w:rsidRDefault="006A1CE4" w:rsidP="00E7499B">
      <w:pPr>
        <w:pStyle w:val="4"/>
      </w:pPr>
      <w:bookmarkStart w:id="2684" w:name="_Toc534720220"/>
      <w:bookmarkStart w:id="2685" w:name="_Toc525567232"/>
      <w:r w:rsidRPr="00E67E0D">
        <w:t>8.2.4.1</w:t>
      </w:r>
      <w:r w:rsidRPr="00E67E0D">
        <w:tab/>
        <w:t>General</w:t>
      </w:r>
      <w:bookmarkEnd w:id="2684"/>
      <w:bookmarkEnd w:id="2685"/>
    </w:p>
    <w:p w14:paraId="231700B6" w14:textId="34840CE0" w:rsidR="006A1CE4" w:rsidRPr="00E67E0D" w:rsidRDefault="006A1CE4" w:rsidP="00E7499B">
      <w:r w:rsidRPr="00E67E0D">
        <w:t xml:space="preserve">The purpose of the PDU Session Resource Notify procedure is to notify that the already established QoS flow(s) or PDU session(s) for a given UE are released or not fulfilled anymore or fulfilled again by the NG-RAN node for which </w:t>
      </w:r>
      <w:del w:id="2686" w:author="Issam" w:date="2019-02-12T23:38:00Z">
        <w:r w:rsidR="00AE297A" w:rsidRPr="00FF6A95">
          <w:delText xml:space="preserve">a </w:delText>
        </w:r>
      </w:del>
      <w:r w:rsidRPr="00E67E0D">
        <w:t xml:space="preserve">notification </w:t>
      </w:r>
      <w:ins w:id="2687" w:author="Issam" w:date="2019-02-12T23:38:00Z">
        <w:r w:rsidRPr="00E67E0D">
          <w:t xml:space="preserve">control </w:t>
        </w:r>
      </w:ins>
      <w:r w:rsidRPr="00E67E0D">
        <w:t xml:space="preserve">is </w:t>
      </w:r>
      <w:del w:id="2688" w:author="Issam" w:date="2019-02-12T23:38:00Z">
        <w:r w:rsidR="00AE297A" w:rsidRPr="00FF6A95">
          <w:delText>issued</w:delText>
        </w:r>
      </w:del>
      <w:ins w:id="2689" w:author="Issam" w:date="2019-02-12T23:38:00Z">
        <w:r w:rsidRPr="00E67E0D">
          <w:t>requested</w:t>
        </w:r>
      </w:ins>
      <w:r w:rsidRPr="00E67E0D">
        <w:t>. The procedure uses UE-associated signalling.</w:t>
      </w:r>
    </w:p>
    <w:p w14:paraId="44831DC9" w14:textId="77777777" w:rsidR="006A1CE4" w:rsidRPr="00E67E0D" w:rsidRDefault="006A1CE4" w:rsidP="00E7499B">
      <w:pPr>
        <w:pStyle w:val="4"/>
      </w:pPr>
      <w:bookmarkStart w:id="2690" w:name="_Toc534720221"/>
      <w:bookmarkStart w:id="2691" w:name="_Toc525567233"/>
      <w:r w:rsidRPr="00E67E0D">
        <w:t>8.2.4.2</w:t>
      </w:r>
      <w:r w:rsidRPr="00E67E0D">
        <w:tab/>
        <w:t>Successful Operation</w:t>
      </w:r>
      <w:bookmarkEnd w:id="2690"/>
      <w:bookmarkEnd w:id="2691"/>
    </w:p>
    <w:p w14:paraId="0A496712" w14:textId="77777777" w:rsidR="00AE297A" w:rsidRPr="00FF6A95" w:rsidRDefault="00AE297A" w:rsidP="00AE297A">
      <w:pPr>
        <w:pStyle w:val="TH"/>
        <w:rPr>
          <w:del w:id="2692" w:author="Issam" w:date="2019-02-12T23:38:00Z"/>
        </w:rPr>
      </w:pPr>
      <w:del w:id="2693" w:author="Issam" w:date="2019-02-12T23:38:00Z">
        <w:r w:rsidRPr="00FF6A95">
          <w:object w:dxaOrig="6893" w:dyaOrig="2427" w14:anchorId="48EEC005">
            <v:shape id="_x0000_i1092" type="#_x0000_t75" style="width:344.5pt;height:121.85pt" o:ole="">
              <v:imagedata r:id="rId22" o:title=""/>
            </v:shape>
            <o:OLEObject Type="Embed" ProgID="Visio.Drawing.11" ShapeID="_x0000_i1092" DrawAspect="Content" ObjectID="_1611519886" r:id="rId23"/>
          </w:object>
        </w:r>
      </w:del>
    </w:p>
    <w:p w14:paraId="751A6F6C" w14:textId="77777777" w:rsidR="006A1CE4" w:rsidRPr="00E67E0D" w:rsidRDefault="006A1CE4" w:rsidP="00E7499B">
      <w:pPr>
        <w:pStyle w:val="TH"/>
        <w:rPr>
          <w:ins w:id="2694" w:author="Issam" w:date="2019-02-12T23:38:00Z"/>
        </w:rPr>
      </w:pPr>
      <w:ins w:id="2695" w:author="Issam" w:date="2019-02-12T23:38:00Z">
        <w:r w:rsidRPr="00E67E0D">
          <w:object w:dxaOrig="6893" w:dyaOrig="2427" w14:anchorId="780D43E1">
            <v:shape id="_x0000_i1030" type="#_x0000_t75" style="width:344.5pt;height:120.75pt" o:ole="">
              <v:imagedata r:id="rId22" o:title=""/>
            </v:shape>
            <o:OLEObject Type="Embed" ProgID="Visio.Drawing.11" ShapeID="_x0000_i1030" DrawAspect="Content" ObjectID="_1611519887" r:id="rId24"/>
          </w:object>
        </w:r>
      </w:ins>
    </w:p>
    <w:p w14:paraId="12318669" w14:textId="77777777" w:rsidR="006A1CE4" w:rsidRPr="00E67E0D" w:rsidRDefault="006A1CE4" w:rsidP="00E7499B">
      <w:pPr>
        <w:pStyle w:val="TF"/>
      </w:pPr>
      <w:r w:rsidRPr="00E67E0D">
        <w:t>Figure 8.2.4.2-1: PDU session resource notify</w:t>
      </w:r>
    </w:p>
    <w:p w14:paraId="10FE2D82" w14:textId="77777777" w:rsidR="006A1CE4" w:rsidRPr="00E67E0D" w:rsidRDefault="006A1CE4" w:rsidP="00E7499B">
      <w:r w:rsidRPr="00E67E0D">
        <w:t xml:space="preserve">The NG-RAN node initiates the procedure by sending a PDU SESSION RESOURCE NOTIFY message. </w:t>
      </w:r>
    </w:p>
    <w:p w14:paraId="02249305" w14:textId="77777777" w:rsidR="006A1CE4" w:rsidRPr="00E67E0D" w:rsidRDefault="006A1CE4" w:rsidP="00E7499B">
      <w:pPr>
        <w:rPr>
          <w:rFonts w:eastAsia="SimSun"/>
          <w:lang w:eastAsia="zh-CN"/>
        </w:rPr>
      </w:pPr>
      <w:r w:rsidRPr="00E67E0D">
        <w:t>The PDU SESSION RESOURCE NOTIFY</w:t>
      </w:r>
      <w:r w:rsidRPr="00E67E0D">
        <w:rPr>
          <w:rFonts w:eastAsia="SimSun" w:hint="eastAsia"/>
          <w:lang w:eastAsia="zh-CN"/>
        </w:rPr>
        <w:t xml:space="preserve"> </w:t>
      </w:r>
      <w:r w:rsidRPr="00E67E0D">
        <w:t>message shall contain the information</w:t>
      </w:r>
      <w:r w:rsidRPr="00E67E0D">
        <w:rPr>
          <w:rFonts w:eastAsia="SimSun" w:hint="eastAsia"/>
          <w:lang w:eastAsia="zh-CN"/>
        </w:rPr>
        <w:t xml:space="preserve"> of PDU </w:t>
      </w:r>
      <w:r w:rsidRPr="00E67E0D">
        <w:rPr>
          <w:rFonts w:eastAsia="SimSun"/>
          <w:lang w:eastAsia="zh-CN"/>
        </w:rPr>
        <w:t>s</w:t>
      </w:r>
      <w:r w:rsidRPr="00E67E0D">
        <w:rPr>
          <w:rFonts w:eastAsia="SimSun" w:hint="eastAsia"/>
          <w:lang w:eastAsia="zh-CN"/>
        </w:rPr>
        <w:t>ession</w:t>
      </w:r>
      <w:r w:rsidRPr="00E67E0D">
        <w:rPr>
          <w:rFonts w:eastAsia="SimSun"/>
          <w:lang w:eastAsia="zh-CN"/>
        </w:rPr>
        <w:t xml:space="preserve"> resource</w:t>
      </w:r>
      <w:r w:rsidRPr="00E67E0D">
        <w:rPr>
          <w:rFonts w:eastAsia="SimSun" w:hint="eastAsia"/>
          <w:lang w:eastAsia="zh-CN"/>
        </w:rPr>
        <w:t xml:space="preserve">s or QoS flows which are released or not fulfilled anymore </w:t>
      </w:r>
      <w:r w:rsidRPr="00E67E0D">
        <w:rPr>
          <w:rFonts w:eastAsia="SimSun"/>
          <w:lang w:eastAsia="zh-CN"/>
        </w:rPr>
        <w:t xml:space="preserve">or fulfilled again </w:t>
      </w:r>
      <w:r w:rsidRPr="00E67E0D">
        <w:rPr>
          <w:rFonts w:eastAsia="SimSun" w:hint="eastAsia"/>
          <w:lang w:eastAsia="zh-CN"/>
        </w:rPr>
        <w:t>by the NG-RAN node.</w:t>
      </w:r>
    </w:p>
    <w:p w14:paraId="5028E289" w14:textId="77777777" w:rsidR="006A1CE4" w:rsidRPr="00E67E0D" w:rsidRDefault="006A1CE4" w:rsidP="00E7499B">
      <w:pPr>
        <w:pStyle w:val="B1"/>
        <w:rPr>
          <w:lang w:eastAsia="ja-JP"/>
        </w:rPr>
      </w:pPr>
      <w:r w:rsidRPr="00E67E0D">
        <w:rPr>
          <w:rFonts w:eastAsia="SimSun"/>
          <w:lang w:eastAsia="zh-CN"/>
        </w:rPr>
        <w:t>-</w:t>
      </w:r>
      <w:r w:rsidRPr="00E67E0D">
        <w:rPr>
          <w:rFonts w:eastAsia="SimSun"/>
          <w:lang w:eastAsia="zh-CN"/>
        </w:rPr>
        <w:tab/>
      </w:r>
      <w:r w:rsidRPr="00E67E0D">
        <w:rPr>
          <w:rFonts w:eastAsia="SimSun" w:hint="eastAsia"/>
          <w:lang w:eastAsia="zh-CN"/>
        </w:rPr>
        <w:t xml:space="preserve">For each PDU session </w:t>
      </w:r>
      <w:r w:rsidRPr="00E67E0D">
        <w:rPr>
          <w:rFonts w:eastAsia="SimSun"/>
          <w:lang w:eastAsia="zh-CN"/>
        </w:rPr>
        <w:t>for</w:t>
      </w:r>
      <w:r w:rsidRPr="00E67E0D">
        <w:rPr>
          <w:rFonts w:eastAsia="SimSun" w:hint="eastAsia"/>
          <w:lang w:eastAsia="zh-CN"/>
        </w:rPr>
        <w:t xml:space="preserve"> which some QoS flows are released </w:t>
      </w:r>
      <w:r w:rsidRPr="00E67E0D">
        <w:rPr>
          <w:rFonts w:eastAsia="SimSun"/>
          <w:lang w:eastAsia="zh-CN"/>
        </w:rPr>
        <w:t xml:space="preserve">or not fulfilled anymore or fulfilled again </w:t>
      </w:r>
      <w:r w:rsidRPr="00E67E0D">
        <w:rPr>
          <w:rFonts w:eastAsia="SimSun" w:hint="eastAsia"/>
          <w:lang w:eastAsia="zh-CN"/>
        </w:rPr>
        <w:t xml:space="preserve">by the NG-RAN node, the </w:t>
      </w:r>
      <w:r w:rsidRPr="00E67E0D">
        <w:rPr>
          <w:i/>
        </w:rPr>
        <w:t xml:space="preserve">PDU Session Resource </w:t>
      </w:r>
      <w:r w:rsidRPr="00E67E0D">
        <w:rPr>
          <w:rFonts w:eastAsia="SimSun" w:hint="eastAsia"/>
          <w:i/>
          <w:iCs/>
          <w:lang w:eastAsia="zh-CN"/>
        </w:rPr>
        <w:t>Notify</w:t>
      </w:r>
      <w:r w:rsidRPr="00E67E0D">
        <w:rPr>
          <w:i/>
          <w:iCs/>
        </w:rPr>
        <w:t xml:space="preserve"> Transfer</w:t>
      </w:r>
      <w:r w:rsidRPr="00E67E0D">
        <w:t xml:space="preserve"> IE</w:t>
      </w:r>
      <w:r w:rsidRPr="00E67E0D" w:rsidDel="008B1D66">
        <w:rPr>
          <w:lang w:eastAsia="ja-JP"/>
        </w:rPr>
        <w:t xml:space="preserve"> </w:t>
      </w:r>
      <w:r w:rsidRPr="00E67E0D">
        <w:rPr>
          <w:lang w:eastAsia="ja-JP"/>
        </w:rPr>
        <w:t>shall</w:t>
      </w:r>
      <w:r w:rsidRPr="00E67E0D">
        <w:rPr>
          <w:rFonts w:eastAsia="SimSun" w:hint="eastAsia"/>
          <w:lang w:eastAsia="zh-CN"/>
        </w:rPr>
        <w:t xml:space="preserve"> be included </w:t>
      </w:r>
      <w:r w:rsidRPr="00E67E0D">
        <w:rPr>
          <w:rFonts w:eastAsia="SimSun"/>
          <w:lang w:eastAsia="zh-CN"/>
        </w:rPr>
        <w:t>containing</w:t>
      </w:r>
      <w:r w:rsidRPr="00E67E0D">
        <w:rPr>
          <w:lang w:eastAsia="ja-JP"/>
        </w:rPr>
        <w:t xml:space="preserve">: </w:t>
      </w:r>
    </w:p>
    <w:p w14:paraId="4B8772B2" w14:textId="77777777" w:rsidR="006A1CE4" w:rsidRPr="00E67E0D" w:rsidRDefault="006A1CE4" w:rsidP="00E7499B">
      <w:pPr>
        <w:pStyle w:val="B2"/>
        <w:rPr>
          <w:rFonts w:eastAsia="SimSun"/>
          <w:lang w:eastAsia="zh-CN"/>
        </w:rPr>
      </w:pPr>
      <w:r w:rsidRPr="00E67E0D">
        <w:rPr>
          <w:rFonts w:eastAsia="SimSun" w:hint="eastAsia"/>
          <w:lang w:eastAsia="zh-CN"/>
        </w:rPr>
        <w:t>1.</w:t>
      </w:r>
      <w:r w:rsidRPr="00E67E0D">
        <w:rPr>
          <w:lang w:eastAsia="ja-JP"/>
        </w:rPr>
        <w:tab/>
      </w:r>
      <w:r w:rsidRPr="00E67E0D">
        <w:rPr>
          <w:rFonts w:eastAsia="SimSun" w:hint="eastAsia"/>
          <w:lang w:eastAsia="zh-CN"/>
        </w:rPr>
        <w:t xml:space="preserve">The list of QoS flows which are released by </w:t>
      </w:r>
      <w:r w:rsidRPr="00E67E0D">
        <w:rPr>
          <w:rFonts w:eastAsia="SimSun"/>
          <w:lang w:eastAsia="zh-CN"/>
        </w:rPr>
        <w:t>the</w:t>
      </w:r>
      <w:r w:rsidRPr="00E67E0D">
        <w:rPr>
          <w:rFonts w:eastAsia="SimSun" w:hint="eastAsia"/>
          <w:lang w:eastAsia="zh-CN"/>
        </w:rPr>
        <w:t xml:space="preserve"> NG-RAN node, if any, </w:t>
      </w:r>
      <w:r w:rsidRPr="00E67E0D">
        <w:t>in the</w:t>
      </w:r>
      <w:r w:rsidRPr="00E67E0D">
        <w:rPr>
          <w:rFonts w:eastAsia="SimSun" w:hint="eastAsia"/>
          <w:lang w:eastAsia="zh-CN"/>
        </w:rPr>
        <w:t xml:space="preserve"> </w:t>
      </w:r>
      <w:r w:rsidRPr="00E67E0D">
        <w:rPr>
          <w:rFonts w:eastAsia="SimSun" w:hint="eastAsia"/>
          <w:i/>
          <w:lang w:eastAsia="zh-CN"/>
        </w:rPr>
        <w:t>Qo</w:t>
      </w:r>
      <w:r w:rsidRPr="00E67E0D">
        <w:rPr>
          <w:rFonts w:eastAsia="SimSun"/>
          <w:i/>
          <w:lang w:eastAsia="zh-CN"/>
        </w:rPr>
        <w:t>S</w:t>
      </w:r>
      <w:r w:rsidRPr="00E67E0D">
        <w:rPr>
          <w:rFonts w:eastAsia="SimSun" w:hint="eastAsia"/>
          <w:i/>
          <w:lang w:eastAsia="zh-CN"/>
        </w:rPr>
        <w:t xml:space="preserve"> Flow </w:t>
      </w:r>
      <w:r w:rsidRPr="00E67E0D">
        <w:rPr>
          <w:rFonts w:eastAsia="SimSun"/>
          <w:i/>
          <w:lang w:eastAsia="zh-CN"/>
        </w:rPr>
        <w:t>Released</w:t>
      </w:r>
      <w:r w:rsidRPr="00E67E0D">
        <w:rPr>
          <w:rFonts w:eastAsia="SimSun" w:hint="eastAsia"/>
          <w:i/>
          <w:lang w:eastAsia="zh-CN"/>
        </w:rPr>
        <w:t xml:space="preserve"> List</w:t>
      </w:r>
      <w:r w:rsidRPr="00E67E0D">
        <w:rPr>
          <w:rFonts w:eastAsia="SimSun" w:hint="eastAsia"/>
          <w:lang w:eastAsia="zh-CN"/>
        </w:rPr>
        <w:t xml:space="preserve"> IE.</w:t>
      </w:r>
    </w:p>
    <w:p w14:paraId="2647E7BD" w14:textId="77777777" w:rsidR="006A1CE4" w:rsidRPr="00E67E0D" w:rsidRDefault="006A1CE4" w:rsidP="00E7499B">
      <w:pPr>
        <w:pStyle w:val="B2"/>
        <w:rPr>
          <w:rFonts w:eastAsia="SimSun"/>
          <w:lang w:eastAsia="zh-CN"/>
        </w:rPr>
      </w:pPr>
      <w:r w:rsidRPr="00E67E0D">
        <w:rPr>
          <w:rFonts w:eastAsia="SimSun" w:hint="eastAsia"/>
          <w:lang w:eastAsia="zh-CN"/>
        </w:rPr>
        <w:t>2.</w:t>
      </w:r>
      <w:r w:rsidRPr="00E67E0D">
        <w:rPr>
          <w:lang w:eastAsia="ja-JP"/>
        </w:rPr>
        <w:tab/>
      </w:r>
      <w:r w:rsidRPr="00E67E0D">
        <w:rPr>
          <w:rFonts w:eastAsia="SimSun" w:hint="eastAsia"/>
          <w:lang w:eastAsia="zh-CN"/>
        </w:rPr>
        <w:t xml:space="preserve">The list of </w:t>
      </w:r>
      <w:r w:rsidRPr="00E67E0D">
        <w:rPr>
          <w:rFonts w:eastAsia="SimSun"/>
          <w:lang w:eastAsia="zh-CN"/>
        </w:rPr>
        <w:t xml:space="preserve">GBR </w:t>
      </w:r>
      <w:r w:rsidRPr="00E67E0D">
        <w:rPr>
          <w:rFonts w:eastAsia="SimSun" w:hint="eastAsia"/>
          <w:lang w:eastAsia="zh-CN"/>
        </w:rPr>
        <w:t xml:space="preserve">QoS </w:t>
      </w:r>
      <w:r w:rsidRPr="00E67E0D">
        <w:rPr>
          <w:rFonts w:hint="eastAsia"/>
          <w:snapToGrid w:val="0"/>
          <w:lang w:eastAsia="ja-JP"/>
        </w:rPr>
        <w:t>flow</w:t>
      </w:r>
      <w:r w:rsidRPr="00E67E0D">
        <w:rPr>
          <w:snapToGrid w:val="0"/>
          <w:lang w:eastAsia="ja-JP"/>
        </w:rPr>
        <w:t>s</w:t>
      </w:r>
      <w:r w:rsidRPr="00E67E0D">
        <w:rPr>
          <w:rFonts w:eastAsia="SimSun" w:hint="eastAsia"/>
          <w:lang w:eastAsia="zh-CN"/>
        </w:rPr>
        <w:t xml:space="preserve"> which are not fulfilled anymore</w:t>
      </w:r>
      <w:r w:rsidRPr="00E67E0D">
        <w:rPr>
          <w:rFonts w:eastAsia="SimSun"/>
          <w:lang w:eastAsia="zh-CN"/>
        </w:rPr>
        <w:t xml:space="preserve"> or fulfilled again</w:t>
      </w:r>
      <w:r w:rsidRPr="00E67E0D">
        <w:rPr>
          <w:rFonts w:eastAsia="SimSun" w:hint="eastAsia"/>
          <w:lang w:eastAsia="zh-CN"/>
        </w:rPr>
        <w:t xml:space="preserve"> by</w:t>
      </w:r>
      <w:r w:rsidRPr="00E67E0D">
        <w:t xml:space="preserve"> the</w:t>
      </w:r>
      <w:r w:rsidRPr="00E67E0D">
        <w:rPr>
          <w:rFonts w:eastAsia="SimSun" w:hint="eastAsia"/>
          <w:lang w:eastAsia="zh-CN"/>
        </w:rPr>
        <w:t xml:space="preserve"> NG-RAN node, if any, </w:t>
      </w:r>
      <w:r w:rsidRPr="00E67E0D">
        <w:t>in the</w:t>
      </w:r>
      <w:r w:rsidRPr="00E67E0D">
        <w:rPr>
          <w:rFonts w:eastAsia="SimSun" w:hint="eastAsia"/>
          <w:i/>
          <w:lang w:eastAsia="zh-CN"/>
        </w:rPr>
        <w:t xml:space="preserve"> Qo</w:t>
      </w:r>
      <w:r w:rsidRPr="00E67E0D">
        <w:rPr>
          <w:rFonts w:eastAsia="SimSun"/>
          <w:i/>
          <w:lang w:eastAsia="zh-CN"/>
        </w:rPr>
        <w:t>S</w:t>
      </w:r>
      <w:r w:rsidRPr="00E67E0D">
        <w:rPr>
          <w:rFonts w:eastAsia="SimSun" w:hint="eastAsia"/>
          <w:i/>
          <w:lang w:eastAsia="zh-CN"/>
        </w:rPr>
        <w:t xml:space="preserve"> Flow Notify List</w:t>
      </w:r>
      <w:r w:rsidRPr="00E67E0D">
        <w:rPr>
          <w:rFonts w:eastAsia="SimSun" w:hint="eastAsia"/>
          <w:lang w:eastAsia="zh-CN"/>
        </w:rPr>
        <w:t xml:space="preserve"> IE</w:t>
      </w:r>
      <w:r w:rsidRPr="00E67E0D">
        <w:rPr>
          <w:rFonts w:eastAsia="SimSun"/>
          <w:lang w:eastAsia="zh-CN"/>
        </w:rPr>
        <w:t xml:space="preserve"> together with the </w:t>
      </w:r>
      <w:r w:rsidRPr="00E67E0D">
        <w:rPr>
          <w:rFonts w:eastAsia="SimSun"/>
          <w:i/>
          <w:lang w:eastAsia="zh-CN"/>
        </w:rPr>
        <w:t>Notification Cause</w:t>
      </w:r>
      <w:r w:rsidRPr="00E67E0D">
        <w:rPr>
          <w:rFonts w:eastAsia="SimSun"/>
          <w:lang w:eastAsia="zh-CN"/>
        </w:rPr>
        <w:t xml:space="preserve"> IE</w:t>
      </w:r>
      <w:r w:rsidRPr="00E67E0D">
        <w:rPr>
          <w:rFonts w:eastAsia="SimSun" w:hint="eastAsia"/>
          <w:lang w:eastAsia="zh-CN"/>
        </w:rPr>
        <w:t>.</w:t>
      </w:r>
    </w:p>
    <w:p w14:paraId="2F9205AB" w14:textId="77777777" w:rsidR="006A1CE4" w:rsidRPr="00E67E0D" w:rsidRDefault="006A1CE4" w:rsidP="00E7499B">
      <w:pPr>
        <w:pStyle w:val="B1"/>
        <w:rPr>
          <w:rFonts w:eastAsia="SimSun"/>
          <w:lang w:eastAsia="zh-CN"/>
        </w:rPr>
      </w:pPr>
      <w:r w:rsidRPr="00E67E0D">
        <w:rPr>
          <w:rFonts w:eastAsia="SimSun"/>
          <w:lang w:eastAsia="zh-CN"/>
        </w:rPr>
        <w:t>-</w:t>
      </w:r>
      <w:r w:rsidRPr="00E67E0D">
        <w:rPr>
          <w:rFonts w:eastAsia="SimSun"/>
          <w:lang w:eastAsia="zh-CN"/>
        </w:rPr>
        <w:tab/>
      </w:r>
      <w:r w:rsidRPr="00E67E0D">
        <w:rPr>
          <w:rFonts w:eastAsia="SimSun" w:hint="eastAsia"/>
          <w:lang w:eastAsia="zh-CN"/>
        </w:rPr>
        <w:t xml:space="preserve">For each PDU session </w:t>
      </w:r>
      <w:r w:rsidRPr="00E67E0D">
        <w:rPr>
          <w:rFonts w:eastAsia="SimSun"/>
          <w:lang w:eastAsia="zh-CN"/>
        </w:rPr>
        <w:t xml:space="preserve">resource </w:t>
      </w:r>
      <w:r w:rsidRPr="00E67E0D">
        <w:rPr>
          <w:rFonts w:eastAsia="SimSun" w:hint="eastAsia"/>
          <w:lang w:eastAsia="zh-CN"/>
        </w:rPr>
        <w:t xml:space="preserve">which is released by the </w:t>
      </w:r>
      <w:r w:rsidRPr="00E67E0D">
        <w:rPr>
          <w:rFonts w:eastAsia="SimSun"/>
          <w:lang w:eastAsia="zh-CN"/>
        </w:rPr>
        <w:t>NG-RAN node</w:t>
      </w:r>
      <w:r w:rsidRPr="00E67E0D">
        <w:rPr>
          <w:rFonts w:eastAsia="SimSun" w:hint="eastAsia"/>
          <w:lang w:eastAsia="zh-CN"/>
        </w:rPr>
        <w:t xml:space="preserve">, the </w:t>
      </w:r>
      <w:r w:rsidRPr="00E67E0D">
        <w:rPr>
          <w:i/>
        </w:rPr>
        <w:t>PDU Session Resource Notify Released Transfer</w:t>
      </w:r>
      <w:r w:rsidRPr="00E67E0D">
        <w:t xml:space="preserve"> IE</w:t>
      </w:r>
      <w:r w:rsidRPr="00E67E0D" w:rsidDel="008B1D66">
        <w:rPr>
          <w:lang w:eastAsia="ja-JP"/>
        </w:rPr>
        <w:t xml:space="preserve"> </w:t>
      </w:r>
      <w:r w:rsidRPr="00E67E0D">
        <w:rPr>
          <w:lang w:eastAsia="ja-JP"/>
        </w:rPr>
        <w:t>shall</w:t>
      </w:r>
      <w:r w:rsidRPr="00E67E0D">
        <w:rPr>
          <w:rFonts w:eastAsia="SimSun" w:hint="eastAsia"/>
          <w:lang w:eastAsia="zh-CN"/>
        </w:rPr>
        <w:t xml:space="preserve"> be included </w:t>
      </w:r>
      <w:r w:rsidRPr="00E67E0D">
        <w:rPr>
          <w:lang w:eastAsia="ja-JP"/>
        </w:rPr>
        <w:t xml:space="preserve">containing </w:t>
      </w:r>
      <w:r w:rsidRPr="00E67E0D">
        <w:rPr>
          <w:rFonts w:eastAsia="SimSun" w:hint="eastAsia"/>
          <w:lang w:eastAsia="zh-CN"/>
        </w:rPr>
        <w:t xml:space="preserve">the release cause in the </w:t>
      </w:r>
      <w:r w:rsidRPr="00E67E0D">
        <w:rPr>
          <w:rFonts w:eastAsia="SimSun"/>
          <w:i/>
          <w:lang w:eastAsia="zh-CN"/>
        </w:rPr>
        <w:t>C</w:t>
      </w:r>
      <w:r w:rsidRPr="00E67E0D">
        <w:rPr>
          <w:rFonts w:eastAsia="SimSun" w:hint="eastAsia"/>
          <w:i/>
          <w:lang w:eastAsia="zh-CN"/>
        </w:rPr>
        <w:t>ause</w:t>
      </w:r>
      <w:r w:rsidRPr="00E67E0D">
        <w:rPr>
          <w:rFonts w:eastAsia="SimSun" w:hint="eastAsia"/>
          <w:lang w:eastAsia="zh-CN"/>
        </w:rPr>
        <w:t xml:space="preserve"> IE.</w:t>
      </w:r>
    </w:p>
    <w:p w14:paraId="0FF039F4" w14:textId="77777777" w:rsidR="006A1CE4" w:rsidRPr="00E67E0D" w:rsidRDefault="006A1CE4" w:rsidP="00E7499B">
      <w:pPr>
        <w:rPr>
          <w:rFonts w:eastAsia="SimSun"/>
          <w:lang w:eastAsia="zh-CN"/>
        </w:rPr>
      </w:pPr>
      <w:r w:rsidRPr="00E67E0D">
        <w:rPr>
          <w:rFonts w:eastAsia="SimSun" w:hint="eastAsia"/>
          <w:lang w:eastAsia="zh-CN"/>
        </w:rPr>
        <w:t>T</w:t>
      </w:r>
      <w:r w:rsidRPr="00E67E0D">
        <w:rPr>
          <w:rFonts w:eastAsia="SimSun"/>
          <w:lang w:eastAsia="zh-CN"/>
        </w:rPr>
        <w:t>he NG-RAN node shall, if supported, report</w:t>
      </w:r>
      <w:r w:rsidRPr="00E67E0D">
        <w:rPr>
          <w:lang w:eastAsia="ja-JP"/>
        </w:rPr>
        <w:t xml:space="preserve"> in the PDU SESSION RESOURCE </w:t>
      </w:r>
      <w:r w:rsidRPr="00E67E0D">
        <w:rPr>
          <w:rFonts w:eastAsia="SimSun" w:hint="eastAsia"/>
          <w:lang w:eastAsia="zh-CN"/>
        </w:rPr>
        <w:t>NOTIFY</w:t>
      </w:r>
      <w:r w:rsidRPr="00E67E0D">
        <w:rPr>
          <w:lang w:eastAsia="ja-JP"/>
        </w:rPr>
        <w:t xml:space="preserve"> message location information of the UE</w:t>
      </w:r>
      <w:r w:rsidRPr="00E67E0D">
        <w:rPr>
          <w:rFonts w:eastAsia="SimSun"/>
          <w:lang w:eastAsia="zh-CN"/>
        </w:rPr>
        <w:t xml:space="preserve"> in the </w:t>
      </w:r>
      <w:r w:rsidRPr="00E67E0D">
        <w:rPr>
          <w:rFonts w:eastAsia="SimSun"/>
          <w:i/>
          <w:lang w:eastAsia="zh-CN"/>
        </w:rPr>
        <w:t>User Location Information</w:t>
      </w:r>
      <w:r w:rsidRPr="00E67E0D">
        <w:rPr>
          <w:rFonts w:eastAsia="SimSun"/>
          <w:lang w:eastAsia="zh-CN"/>
        </w:rPr>
        <w:t xml:space="preserve"> IE</w:t>
      </w:r>
      <w:r w:rsidRPr="00E67E0D">
        <w:rPr>
          <w:rFonts w:eastAsia="SimSun" w:hint="eastAsia"/>
          <w:lang w:eastAsia="zh-CN"/>
        </w:rPr>
        <w:t>.</w:t>
      </w:r>
    </w:p>
    <w:p w14:paraId="0DEC0E66" w14:textId="3D03DC8E" w:rsidR="006A1CE4" w:rsidRPr="00E67E0D" w:rsidRDefault="006A1CE4" w:rsidP="00E7499B">
      <w:r w:rsidRPr="00E67E0D">
        <w:t>Upon reception of the PDU S</w:t>
      </w:r>
      <w:r w:rsidRPr="00E67E0D">
        <w:rPr>
          <w:rFonts w:eastAsia="SimSun" w:hint="eastAsia"/>
          <w:lang w:eastAsia="zh-CN"/>
        </w:rPr>
        <w:t>ESSION</w:t>
      </w:r>
      <w:r w:rsidRPr="00E67E0D">
        <w:t xml:space="preserve"> R</w:t>
      </w:r>
      <w:r w:rsidRPr="00E67E0D">
        <w:rPr>
          <w:rFonts w:eastAsia="SimSun" w:hint="eastAsia"/>
          <w:lang w:eastAsia="zh-CN"/>
        </w:rPr>
        <w:t>ESOURCE</w:t>
      </w:r>
      <w:r w:rsidRPr="00E67E0D">
        <w:t xml:space="preserve"> NOTIFY message, the </w:t>
      </w:r>
      <w:r w:rsidRPr="00E67E0D">
        <w:rPr>
          <w:rFonts w:eastAsia="SimSun" w:hint="eastAsia"/>
          <w:lang w:eastAsia="zh-CN"/>
        </w:rPr>
        <w:t>AMF</w:t>
      </w:r>
      <w:r w:rsidRPr="00E67E0D">
        <w:t xml:space="preserve"> shall, for each PDU session indicated in the </w:t>
      </w:r>
      <w:r w:rsidRPr="00E67E0D">
        <w:rPr>
          <w:i/>
        </w:rPr>
        <w:t xml:space="preserve">PDU Session </w:t>
      </w:r>
      <w:r w:rsidRPr="00E67E0D">
        <w:rPr>
          <w:i/>
          <w:iCs/>
        </w:rPr>
        <w:t xml:space="preserve">ID </w:t>
      </w:r>
      <w:r w:rsidRPr="00E67E0D">
        <w:t xml:space="preserve">IE, transfer transparently the </w:t>
      </w:r>
      <w:r w:rsidRPr="00E67E0D">
        <w:rPr>
          <w:i/>
        </w:rPr>
        <w:t xml:space="preserve">PDU Session Resource </w:t>
      </w:r>
      <w:r w:rsidRPr="00E67E0D">
        <w:rPr>
          <w:rFonts w:eastAsia="SimSun" w:hint="eastAsia"/>
          <w:i/>
          <w:iCs/>
          <w:lang w:eastAsia="zh-CN"/>
        </w:rPr>
        <w:t>Notify</w:t>
      </w:r>
      <w:r w:rsidRPr="00E67E0D">
        <w:rPr>
          <w:i/>
          <w:iCs/>
        </w:rPr>
        <w:t xml:space="preserve"> Transfer</w:t>
      </w:r>
      <w:r w:rsidRPr="00E67E0D">
        <w:t xml:space="preserve"> </w:t>
      </w:r>
      <w:r w:rsidRPr="00E67E0D">
        <w:rPr>
          <w:rFonts w:eastAsia="SimSun" w:hint="eastAsia"/>
          <w:lang w:eastAsia="zh-CN"/>
        </w:rPr>
        <w:t xml:space="preserve">IE </w:t>
      </w:r>
      <w:r w:rsidRPr="00E67E0D">
        <w:rPr>
          <w:rFonts w:eastAsia="SimSun"/>
          <w:lang w:eastAsia="zh-CN"/>
        </w:rPr>
        <w:t xml:space="preserve">or </w:t>
      </w:r>
      <w:r w:rsidRPr="00E67E0D">
        <w:rPr>
          <w:rFonts w:eastAsia="SimSun"/>
          <w:i/>
          <w:lang w:eastAsia="zh-CN"/>
        </w:rPr>
        <w:t>PDU Session Resource Notify Released Transfer</w:t>
      </w:r>
      <w:r w:rsidRPr="00E67E0D">
        <w:rPr>
          <w:rFonts w:eastAsia="SimSun"/>
          <w:lang w:eastAsia="zh-CN"/>
        </w:rPr>
        <w:t xml:space="preserve"> IE </w:t>
      </w:r>
      <w:r w:rsidRPr="00E67E0D">
        <w:t xml:space="preserve">to </w:t>
      </w:r>
      <w:del w:id="2696" w:author="Issam" w:date="2019-02-12T23:38:00Z">
        <w:r w:rsidR="00AE297A" w:rsidRPr="00FF6A95">
          <w:delText>each</w:delText>
        </w:r>
      </w:del>
      <w:ins w:id="2697" w:author="Issam" w:date="2019-02-12T23:38:00Z">
        <w:r w:rsidRPr="00E67E0D">
          <w:t>the</w:t>
        </w:r>
      </w:ins>
      <w:r w:rsidRPr="00E67E0D">
        <w:t xml:space="preserve"> SMF associated with the concerned PDU session. Upon reception of </w:t>
      </w:r>
      <w:r w:rsidRPr="00E67E0D">
        <w:rPr>
          <w:i/>
        </w:rPr>
        <w:t>PDU Session</w:t>
      </w:r>
      <w:r w:rsidRPr="00E67E0D">
        <w:t xml:space="preserve"> </w:t>
      </w:r>
      <w:r w:rsidRPr="00E67E0D">
        <w:rPr>
          <w:i/>
        </w:rPr>
        <w:t xml:space="preserve">Resource </w:t>
      </w:r>
      <w:r w:rsidRPr="00E67E0D">
        <w:rPr>
          <w:rFonts w:eastAsia="SimSun" w:hint="eastAsia"/>
          <w:i/>
          <w:iCs/>
          <w:lang w:eastAsia="zh-CN"/>
        </w:rPr>
        <w:t>Notify</w:t>
      </w:r>
      <w:r w:rsidRPr="00E67E0D">
        <w:rPr>
          <w:i/>
          <w:iCs/>
        </w:rPr>
        <w:t xml:space="preserve"> Transfer</w:t>
      </w:r>
      <w:r w:rsidRPr="00E67E0D">
        <w:t xml:space="preserve"> </w:t>
      </w:r>
      <w:r w:rsidRPr="00E67E0D">
        <w:rPr>
          <w:rFonts w:eastAsia="SimSun" w:hint="eastAsia"/>
          <w:lang w:eastAsia="zh-CN"/>
        </w:rPr>
        <w:t xml:space="preserve">IE, </w:t>
      </w:r>
      <w:r w:rsidRPr="00E67E0D">
        <w:rPr>
          <w:rFonts w:eastAsia="SimSun"/>
          <w:lang w:eastAsia="zh-CN"/>
        </w:rPr>
        <w:t xml:space="preserve">the </w:t>
      </w:r>
      <w:r w:rsidRPr="00E67E0D">
        <w:rPr>
          <w:rFonts w:eastAsia="SimSun" w:hint="eastAsia"/>
          <w:lang w:eastAsia="zh-CN"/>
        </w:rPr>
        <w:t>SMF</w:t>
      </w:r>
      <w:r w:rsidRPr="00E67E0D">
        <w:t xml:space="preserve"> normally initiate the appropriate release </w:t>
      </w:r>
      <w:r w:rsidRPr="00E67E0D">
        <w:rPr>
          <w:rFonts w:eastAsia="SimSun" w:hint="eastAsia"/>
          <w:lang w:eastAsia="zh-CN"/>
        </w:rPr>
        <w:t xml:space="preserve">or modify </w:t>
      </w:r>
      <w:r w:rsidRPr="00E67E0D">
        <w:t xml:space="preserve">procedure </w:t>
      </w:r>
      <w:r w:rsidRPr="00E67E0D">
        <w:rPr>
          <w:lang w:eastAsia="ko-KR"/>
        </w:rPr>
        <w:t xml:space="preserve">on the core network side </w:t>
      </w:r>
      <w:r w:rsidRPr="00E67E0D">
        <w:t xml:space="preserve">for the </w:t>
      </w:r>
      <w:r w:rsidRPr="00E67E0D">
        <w:rPr>
          <w:rFonts w:eastAsia="SimSun" w:hint="eastAsia"/>
          <w:lang w:eastAsia="zh-CN"/>
        </w:rPr>
        <w:t>PDU s</w:t>
      </w:r>
      <w:r w:rsidRPr="00E67E0D">
        <w:rPr>
          <w:rFonts w:eastAsia="SimSun"/>
          <w:lang w:eastAsia="zh-CN"/>
        </w:rPr>
        <w:t>ession</w:t>
      </w:r>
      <w:r w:rsidRPr="00E67E0D">
        <w:rPr>
          <w:rFonts w:eastAsia="SimSun" w:hint="eastAsia"/>
          <w:lang w:eastAsia="zh-CN"/>
        </w:rPr>
        <w:t>(</w:t>
      </w:r>
      <w:r w:rsidRPr="00E67E0D">
        <w:t>s</w:t>
      </w:r>
      <w:r w:rsidRPr="00E67E0D">
        <w:rPr>
          <w:rFonts w:eastAsia="SimSun" w:hint="eastAsia"/>
          <w:lang w:eastAsia="zh-CN"/>
        </w:rPr>
        <w:t>)</w:t>
      </w:r>
      <w:r w:rsidRPr="00E67E0D">
        <w:t xml:space="preserve"> </w:t>
      </w:r>
      <w:r w:rsidRPr="00E67E0D">
        <w:rPr>
          <w:rFonts w:eastAsia="SimSun" w:hint="eastAsia"/>
          <w:lang w:eastAsia="zh-CN"/>
        </w:rPr>
        <w:t xml:space="preserve">or QoS flow(s) </w:t>
      </w:r>
      <w:r w:rsidRPr="00E67E0D">
        <w:t>identified as not fulfilled anymore.</w:t>
      </w:r>
    </w:p>
    <w:p w14:paraId="33F120D8" w14:textId="77777777" w:rsidR="006A1CE4" w:rsidRPr="00E67E0D" w:rsidRDefault="006A1CE4" w:rsidP="00E7499B">
      <w:pPr>
        <w:rPr>
          <w:lang w:eastAsia="ja-JP"/>
        </w:rPr>
      </w:pPr>
      <w:r w:rsidRPr="00E67E0D">
        <w:rPr>
          <w:lang w:eastAsia="ja-JP"/>
        </w:rPr>
        <w:t xml:space="preserve">If the </w:t>
      </w:r>
      <w:r w:rsidRPr="00E67E0D">
        <w:rPr>
          <w:i/>
          <w:lang w:eastAsia="ja-JP"/>
        </w:rPr>
        <w:t>User Location Information</w:t>
      </w:r>
      <w:r w:rsidRPr="00E67E0D">
        <w:rPr>
          <w:lang w:eastAsia="ja-JP"/>
        </w:rPr>
        <w:t xml:space="preserve"> IE is included in the </w:t>
      </w:r>
      <w:r w:rsidRPr="00E67E0D">
        <w:t>PDU S</w:t>
      </w:r>
      <w:r w:rsidRPr="00E67E0D">
        <w:rPr>
          <w:rFonts w:eastAsia="SimSun" w:hint="eastAsia"/>
          <w:lang w:eastAsia="zh-CN"/>
        </w:rPr>
        <w:t>ESSION</w:t>
      </w:r>
      <w:r w:rsidRPr="00E67E0D">
        <w:t xml:space="preserve"> R</w:t>
      </w:r>
      <w:r w:rsidRPr="00E67E0D">
        <w:rPr>
          <w:rFonts w:eastAsia="SimSun" w:hint="eastAsia"/>
          <w:lang w:eastAsia="zh-CN"/>
        </w:rPr>
        <w:t>ESOURCE</w:t>
      </w:r>
      <w:r w:rsidRPr="00E67E0D">
        <w:t xml:space="preserve"> NOTIFY </w:t>
      </w:r>
      <w:r w:rsidRPr="00E67E0D">
        <w:rPr>
          <w:lang w:eastAsia="ja-JP"/>
        </w:rPr>
        <w:t>message, the AMF shall handle this information as specified in TS 23.50</w:t>
      </w:r>
      <w:r w:rsidRPr="00E67E0D">
        <w:rPr>
          <w:rFonts w:eastAsia="SimSun" w:hint="eastAsia"/>
          <w:lang w:eastAsia="zh-CN"/>
        </w:rPr>
        <w:t>1</w:t>
      </w:r>
      <w:r w:rsidRPr="00E67E0D">
        <w:rPr>
          <w:rFonts w:eastAsia="SimSun"/>
          <w:lang w:eastAsia="zh-CN"/>
        </w:rPr>
        <w:t xml:space="preserve"> </w:t>
      </w:r>
      <w:r w:rsidRPr="00E67E0D">
        <w:rPr>
          <w:rFonts w:eastAsia="SimSun" w:hint="eastAsia"/>
          <w:lang w:eastAsia="zh-CN"/>
        </w:rPr>
        <w:t>[9]</w:t>
      </w:r>
      <w:r w:rsidRPr="00E67E0D">
        <w:rPr>
          <w:lang w:eastAsia="ja-JP"/>
        </w:rPr>
        <w:t>.</w:t>
      </w:r>
    </w:p>
    <w:p w14:paraId="4485C460" w14:textId="77777777" w:rsidR="006A1CE4" w:rsidRPr="00E67E0D" w:rsidRDefault="006A1CE4" w:rsidP="00E7499B">
      <w:pPr>
        <w:pStyle w:val="4"/>
      </w:pPr>
      <w:bookmarkStart w:id="2698" w:name="_Toc534720222"/>
      <w:bookmarkStart w:id="2699" w:name="_Toc525567234"/>
      <w:r w:rsidRPr="00E67E0D">
        <w:t>8.2.4.3</w:t>
      </w:r>
      <w:r w:rsidRPr="00E67E0D">
        <w:tab/>
        <w:t>Abnormal Conditions</w:t>
      </w:r>
      <w:bookmarkEnd w:id="2698"/>
      <w:bookmarkEnd w:id="2699"/>
    </w:p>
    <w:p w14:paraId="5ACB82C5" w14:textId="77777777" w:rsidR="006A1CE4" w:rsidRPr="00E67E0D" w:rsidRDefault="006A1CE4" w:rsidP="00E7499B">
      <w:r w:rsidRPr="00E67E0D">
        <w:t>Void.</w:t>
      </w:r>
    </w:p>
    <w:p w14:paraId="4C64AEFC" w14:textId="77777777" w:rsidR="006A1CE4" w:rsidRPr="00E67E0D" w:rsidRDefault="006A1CE4" w:rsidP="00E7499B">
      <w:pPr>
        <w:pStyle w:val="3"/>
      </w:pPr>
      <w:bookmarkStart w:id="2700" w:name="_Toc534720223"/>
      <w:bookmarkStart w:id="2701" w:name="_Toc525567235"/>
      <w:r w:rsidRPr="00E67E0D">
        <w:t>8.2.5</w:t>
      </w:r>
      <w:r w:rsidRPr="00E67E0D">
        <w:tab/>
        <w:t>PDU Session Resource Modify Indication</w:t>
      </w:r>
      <w:bookmarkEnd w:id="2700"/>
      <w:bookmarkEnd w:id="2701"/>
    </w:p>
    <w:p w14:paraId="4D99D735" w14:textId="77777777" w:rsidR="006A1CE4" w:rsidRPr="00E67E0D" w:rsidRDefault="006A1CE4" w:rsidP="00E7499B">
      <w:pPr>
        <w:pStyle w:val="4"/>
      </w:pPr>
      <w:bookmarkStart w:id="2702" w:name="_Toc534720224"/>
      <w:bookmarkStart w:id="2703" w:name="_Toc525567236"/>
      <w:r w:rsidRPr="00E67E0D">
        <w:t>8.2.5.1</w:t>
      </w:r>
      <w:r w:rsidRPr="00E67E0D">
        <w:tab/>
        <w:t>General</w:t>
      </w:r>
      <w:bookmarkEnd w:id="2702"/>
      <w:bookmarkEnd w:id="2703"/>
    </w:p>
    <w:p w14:paraId="21E1E80B" w14:textId="77777777" w:rsidR="006A1CE4" w:rsidRPr="00E67E0D" w:rsidRDefault="006A1CE4" w:rsidP="00E7499B">
      <w:pPr>
        <w:rPr>
          <w:lang w:eastAsia="zh-CN"/>
        </w:rPr>
      </w:pPr>
      <w:r w:rsidRPr="00E67E0D">
        <w:rPr>
          <w:lang w:eastAsia="zh-CN"/>
        </w:rPr>
        <w:t xml:space="preserve">The purpose of the PDU Session Resource </w:t>
      </w:r>
      <w:r w:rsidRPr="00E67E0D">
        <w:rPr>
          <w:rFonts w:eastAsia="SimSun" w:hint="eastAsia"/>
          <w:lang w:eastAsia="zh-CN"/>
        </w:rPr>
        <w:t>Modify</w:t>
      </w:r>
      <w:r w:rsidRPr="00E67E0D">
        <w:rPr>
          <w:lang w:eastAsia="zh-CN"/>
        </w:rPr>
        <w:t xml:space="preserve"> Indication procedure is for the </w:t>
      </w:r>
      <w:r w:rsidRPr="00E67E0D">
        <w:rPr>
          <w:rFonts w:eastAsia="SimSun" w:hint="eastAsia"/>
          <w:lang w:eastAsia="zh-CN"/>
        </w:rPr>
        <w:t>NG-RAN node</w:t>
      </w:r>
      <w:r w:rsidRPr="00E67E0D">
        <w:rPr>
          <w:lang w:eastAsia="zh-CN"/>
        </w:rPr>
        <w:t xml:space="preserve"> to request modification of the established </w:t>
      </w:r>
      <w:r w:rsidRPr="00E67E0D">
        <w:rPr>
          <w:rFonts w:hint="eastAsia"/>
          <w:lang w:eastAsia="zh-CN"/>
        </w:rPr>
        <w:t>PDU session(s)</w:t>
      </w:r>
      <w:r w:rsidRPr="00E67E0D">
        <w:rPr>
          <w:lang w:eastAsia="zh-CN"/>
        </w:rPr>
        <w:t>.</w:t>
      </w:r>
      <w:r w:rsidRPr="00E67E0D">
        <w:rPr>
          <w:rFonts w:hint="eastAsia"/>
          <w:lang w:eastAsia="zh-CN"/>
        </w:rPr>
        <w:t xml:space="preserve"> </w:t>
      </w:r>
      <w:r w:rsidRPr="00E67E0D">
        <w:rPr>
          <w:lang w:eastAsia="zh-CN"/>
        </w:rPr>
        <w:t>The procedure uses UE-associated signalling.</w:t>
      </w:r>
    </w:p>
    <w:p w14:paraId="728FB506" w14:textId="77777777" w:rsidR="006A1CE4" w:rsidRPr="00E67E0D" w:rsidRDefault="006A1CE4" w:rsidP="00E7499B">
      <w:pPr>
        <w:pStyle w:val="4"/>
      </w:pPr>
      <w:bookmarkStart w:id="2704" w:name="_Toc534720225"/>
      <w:bookmarkStart w:id="2705" w:name="_Toc525567237"/>
      <w:r w:rsidRPr="00E67E0D">
        <w:t>8.2.5.2</w:t>
      </w:r>
      <w:r w:rsidRPr="00E67E0D">
        <w:tab/>
        <w:t>Successful Operation</w:t>
      </w:r>
      <w:bookmarkEnd w:id="2704"/>
      <w:bookmarkEnd w:id="2705"/>
    </w:p>
    <w:p w14:paraId="6B7B502D" w14:textId="77777777" w:rsidR="00AE297A" w:rsidRPr="00FF6A95" w:rsidRDefault="00AE297A" w:rsidP="00AE297A">
      <w:pPr>
        <w:pStyle w:val="TH"/>
        <w:rPr>
          <w:del w:id="2706" w:author="Issam" w:date="2019-02-12T23:38:00Z"/>
        </w:rPr>
      </w:pPr>
      <w:del w:id="2707" w:author="Issam" w:date="2019-02-12T23:38:00Z">
        <w:r w:rsidRPr="00FF6A95">
          <w:object w:dxaOrig="6893" w:dyaOrig="2427" w14:anchorId="58310435">
            <v:shape id="_x0000_i1093" type="#_x0000_t75" style="width:344.5pt;height:121.85pt" o:ole="">
              <v:imagedata r:id="rId25" o:title=""/>
            </v:shape>
            <o:OLEObject Type="Embed" ProgID="Visio.Drawing.11" ShapeID="_x0000_i1093" DrawAspect="Content" ObjectID="_1611519888" r:id="rId26"/>
          </w:object>
        </w:r>
      </w:del>
    </w:p>
    <w:p w14:paraId="0E20AEE1" w14:textId="77777777" w:rsidR="006A1CE4" w:rsidRPr="00E67E0D" w:rsidRDefault="006A1CE4" w:rsidP="00E7499B">
      <w:pPr>
        <w:pStyle w:val="TH"/>
        <w:rPr>
          <w:ins w:id="2708" w:author="Issam" w:date="2019-02-12T23:38:00Z"/>
        </w:rPr>
      </w:pPr>
      <w:ins w:id="2709" w:author="Issam" w:date="2019-02-12T23:38:00Z">
        <w:r w:rsidRPr="00E67E0D">
          <w:object w:dxaOrig="6893" w:dyaOrig="2427" w14:anchorId="73E388EA">
            <v:shape id="_x0000_i1031" type="#_x0000_t75" style="width:344.5pt;height:120.75pt" o:ole="">
              <v:imagedata r:id="rId25" o:title=""/>
            </v:shape>
            <o:OLEObject Type="Embed" ProgID="Visio.Drawing.11" ShapeID="_x0000_i1031" DrawAspect="Content" ObjectID="_1611519889" r:id="rId27"/>
          </w:object>
        </w:r>
      </w:ins>
    </w:p>
    <w:p w14:paraId="16E19F6B" w14:textId="77777777" w:rsidR="006A1CE4" w:rsidRPr="00E67E0D" w:rsidRDefault="006A1CE4" w:rsidP="00E7499B">
      <w:pPr>
        <w:pStyle w:val="TF"/>
      </w:pPr>
      <w:r w:rsidRPr="00E67E0D">
        <w:t>Figure 8.2.5.2-1: PDU session resource modify indication: successful operation</w:t>
      </w:r>
    </w:p>
    <w:p w14:paraId="68AD8FC1" w14:textId="74BFAFE7" w:rsidR="006A1CE4" w:rsidRPr="00E67E0D" w:rsidRDefault="006A1CE4" w:rsidP="00E7499B">
      <w:pPr>
        <w:rPr>
          <w:lang w:eastAsia="zh-CN"/>
        </w:rPr>
      </w:pPr>
      <w:r w:rsidRPr="00E67E0D">
        <w:t>The NG-RAN node initiates the procedure by sending a PDU SESSION RESOURCE</w:t>
      </w:r>
      <w:r w:rsidRPr="00E67E0D">
        <w:rPr>
          <w:rFonts w:eastAsia="SimSun" w:hint="eastAsia"/>
          <w:lang w:eastAsia="zh-CN"/>
        </w:rPr>
        <w:t xml:space="preserve"> MODIFY</w:t>
      </w:r>
      <w:r w:rsidRPr="00E67E0D">
        <w:t xml:space="preserve"> INDICATION message. Upon reception of the PDU SESSION RESOURCE</w:t>
      </w:r>
      <w:r w:rsidRPr="00E67E0D">
        <w:rPr>
          <w:rFonts w:eastAsia="SimSun" w:hint="eastAsia"/>
          <w:lang w:eastAsia="zh-CN"/>
        </w:rPr>
        <w:t xml:space="preserve"> MODIFY</w:t>
      </w:r>
      <w:r w:rsidRPr="00E67E0D">
        <w:t xml:space="preserve"> INDICATION message</w:t>
      </w:r>
      <w:r w:rsidRPr="00E67E0D">
        <w:rPr>
          <w:rFonts w:eastAsia="SimSun" w:hint="eastAsia"/>
          <w:lang w:eastAsia="zh-CN"/>
        </w:rPr>
        <w:t>,</w:t>
      </w:r>
      <w:r w:rsidRPr="00E67E0D">
        <w:t xml:space="preserve"> the AMF shall, for each PDU session indicated in the</w:t>
      </w:r>
      <w:r w:rsidRPr="00E67E0D">
        <w:rPr>
          <w:i/>
        </w:rPr>
        <w:t xml:space="preserve"> PDU Session ID</w:t>
      </w:r>
      <w:r w:rsidRPr="00E67E0D">
        <w:t xml:space="preserve"> IE, transparently</w:t>
      </w:r>
      <w:r w:rsidRPr="00E67E0D">
        <w:rPr>
          <w:rFonts w:eastAsia="SimSun" w:hint="eastAsia"/>
          <w:lang w:eastAsia="zh-CN"/>
        </w:rPr>
        <w:t xml:space="preserve"> </w:t>
      </w:r>
      <w:r w:rsidRPr="00E67E0D">
        <w:t xml:space="preserve">transfer the </w:t>
      </w:r>
      <w:bookmarkStart w:id="2710" w:name="_Hlk513833629"/>
      <w:r w:rsidRPr="00E67E0D">
        <w:rPr>
          <w:i/>
          <w:snapToGrid w:val="0"/>
          <w:lang w:eastAsia="zh-CN"/>
        </w:rPr>
        <w:t>PDU Session Resource Modify Indication Transfer</w:t>
      </w:r>
      <w:r w:rsidRPr="00E67E0D">
        <w:t xml:space="preserve"> IE</w:t>
      </w:r>
      <w:bookmarkEnd w:id="2710"/>
      <w:r w:rsidRPr="00E67E0D">
        <w:t xml:space="preserve"> to </w:t>
      </w:r>
      <w:del w:id="2711" w:author="Issam" w:date="2019-02-12T23:38:00Z">
        <w:r w:rsidR="00AE297A" w:rsidRPr="00FF6A95">
          <w:delText>each</w:delText>
        </w:r>
      </w:del>
      <w:ins w:id="2712" w:author="Issam" w:date="2019-02-12T23:38:00Z">
        <w:r w:rsidRPr="00E67E0D">
          <w:t>the</w:t>
        </w:r>
      </w:ins>
      <w:r w:rsidRPr="00E67E0D">
        <w:t xml:space="preserve"> SMF associated with the concerned PDU session.</w:t>
      </w:r>
    </w:p>
    <w:p w14:paraId="6570CEAE" w14:textId="49A5651E" w:rsidR="006A1CE4" w:rsidRPr="00E67E0D" w:rsidRDefault="006A1CE4" w:rsidP="00E7499B">
      <w:pPr>
        <w:pStyle w:val="B1"/>
        <w:rPr>
          <w:rFonts w:eastAsia="SimSun"/>
          <w:snapToGrid w:val="0"/>
          <w:lang w:eastAsia="zh-CN"/>
        </w:rPr>
      </w:pPr>
      <w:r w:rsidRPr="00E67E0D">
        <w:t>-</w:t>
      </w:r>
      <w:r w:rsidRPr="00E67E0D">
        <w:tab/>
        <w:t xml:space="preserve">If </w:t>
      </w:r>
      <w:r w:rsidRPr="00E67E0D">
        <w:rPr>
          <w:snapToGrid w:val="0"/>
        </w:rPr>
        <w:t xml:space="preserve">the </w:t>
      </w:r>
      <w:r w:rsidRPr="00E67E0D">
        <w:rPr>
          <w:rFonts w:eastAsia="SimSun" w:hint="eastAsia"/>
          <w:i/>
          <w:snapToGrid w:val="0"/>
          <w:lang w:eastAsia="zh-CN"/>
        </w:rPr>
        <w:t xml:space="preserve">DL </w:t>
      </w:r>
      <w:r w:rsidRPr="00E67E0D">
        <w:rPr>
          <w:rFonts w:eastAsia="SimSun"/>
          <w:i/>
          <w:snapToGrid w:val="0"/>
          <w:lang w:eastAsia="zh-CN"/>
        </w:rPr>
        <w:t xml:space="preserve">UP </w:t>
      </w:r>
      <w:r w:rsidRPr="00E67E0D">
        <w:rPr>
          <w:rFonts w:eastAsia="SimSun" w:hint="eastAsia"/>
          <w:i/>
          <w:snapToGrid w:val="0"/>
          <w:lang w:eastAsia="zh-CN"/>
        </w:rPr>
        <w:t>TNL Information</w:t>
      </w:r>
      <w:r w:rsidRPr="00E67E0D">
        <w:rPr>
          <w:snapToGrid w:val="0"/>
        </w:rPr>
        <w:t xml:space="preserve"> IE is included in the</w:t>
      </w:r>
      <w:r w:rsidRPr="00E67E0D">
        <w:rPr>
          <w:rFonts w:hint="eastAsia"/>
          <w:i/>
          <w:snapToGrid w:val="0"/>
          <w:lang w:eastAsia="zh-CN"/>
        </w:rPr>
        <w:t xml:space="preserve"> </w:t>
      </w:r>
      <w:r w:rsidRPr="00E67E0D">
        <w:rPr>
          <w:i/>
          <w:snapToGrid w:val="0"/>
          <w:lang w:eastAsia="zh-CN"/>
        </w:rPr>
        <w:t>PDU Session Resource Modify Indication Transfer</w:t>
      </w:r>
      <w:r w:rsidRPr="00E67E0D">
        <w:rPr>
          <w:rFonts w:eastAsia="SimSun" w:hint="eastAsia"/>
          <w:i/>
          <w:snapToGrid w:val="0"/>
          <w:lang w:eastAsia="zh-CN"/>
        </w:rPr>
        <w:t xml:space="preserve"> </w:t>
      </w:r>
      <w:r w:rsidRPr="00E67E0D">
        <w:rPr>
          <w:snapToGrid w:val="0"/>
        </w:rPr>
        <w:t>IE in the</w:t>
      </w:r>
      <w:r w:rsidRPr="00E67E0D">
        <w:t xml:space="preserve"> PDU SESSION RESOURCE</w:t>
      </w:r>
      <w:r w:rsidRPr="00E67E0D">
        <w:rPr>
          <w:rFonts w:eastAsia="SimSun" w:hint="eastAsia"/>
          <w:lang w:eastAsia="zh-CN"/>
        </w:rPr>
        <w:t xml:space="preserve"> MODIFY</w:t>
      </w:r>
      <w:r w:rsidRPr="00E67E0D">
        <w:t xml:space="preserve"> INDICATION</w:t>
      </w:r>
      <w:r w:rsidRPr="00E67E0D">
        <w:rPr>
          <w:snapToGrid w:val="0"/>
        </w:rPr>
        <w:t xml:space="preserve"> message, it shall be considered by the </w:t>
      </w:r>
      <w:r w:rsidRPr="00E67E0D">
        <w:rPr>
          <w:rFonts w:eastAsia="SimSun"/>
          <w:snapToGrid w:val="0"/>
          <w:lang w:eastAsia="zh-CN"/>
        </w:rPr>
        <w:t>SMF</w:t>
      </w:r>
      <w:r w:rsidRPr="00E67E0D">
        <w:rPr>
          <w:snapToGrid w:val="0"/>
        </w:rPr>
        <w:t xml:space="preserve"> as the new DL </w:t>
      </w:r>
      <w:ins w:id="2713" w:author="Issam" w:date="2019-02-12T23:38:00Z">
        <w:r w:rsidRPr="00E67E0D">
          <w:rPr>
            <w:snapToGrid w:val="0"/>
          </w:rPr>
          <w:t xml:space="preserve">transport layer </w:t>
        </w:r>
      </w:ins>
      <w:r w:rsidRPr="00E67E0D">
        <w:rPr>
          <w:snapToGrid w:val="0"/>
        </w:rPr>
        <w:t>address</w:t>
      </w:r>
      <w:del w:id="2714" w:author="Issam" w:date="2019-02-12T23:38:00Z">
        <w:r w:rsidR="00AE297A" w:rsidRPr="00FF6A95">
          <w:rPr>
            <w:snapToGrid w:val="0"/>
          </w:rPr>
          <w:delText xml:space="preserve"> of</w:delText>
        </w:r>
      </w:del>
      <w:ins w:id="2715" w:author="Issam" w:date="2019-02-12T23:38:00Z">
        <w:r w:rsidRPr="00E67E0D">
          <w:rPr>
            <w:snapToGrid w:val="0"/>
          </w:rPr>
          <w:t>(es) for</w:t>
        </w:r>
      </w:ins>
      <w:r w:rsidRPr="00E67E0D">
        <w:rPr>
          <w:snapToGrid w:val="0"/>
        </w:rPr>
        <w:t xml:space="preserve"> the </w:t>
      </w:r>
      <w:r w:rsidRPr="00E67E0D">
        <w:rPr>
          <w:rFonts w:eastAsia="SimSun" w:hint="eastAsia"/>
          <w:snapToGrid w:val="0"/>
          <w:lang w:eastAsia="zh-CN"/>
        </w:rPr>
        <w:t xml:space="preserve">PDU </w:t>
      </w:r>
      <w:del w:id="2716" w:author="Issam" w:date="2019-02-12T23:38:00Z">
        <w:r w:rsidR="00AE297A" w:rsidRPr="00FF6A95">
          <w:rPr>
            <w:rFonts w:eastAsia="SimSun" w:hint="eastAsia"/>
            <w:snapToGrid w:val="0"/>
            <w:lang w:eastAsia="zh-CN"/>
          </w:rPr>
          <w:delText>session</w:delText>
        </w:r>
        <w:r w:rsidR="00AE297A" w:rsidRPr="00FF6A95">
          <w:rPr>
            <w:snapToGrid w:val="0"/>
          </w:rPr>
          <w:delText>s</w:delText>
        </w:r>
      </w:del>
      <w:ins w:id="2717" w:author="Issam" w:date="2019-02-12T23:38:00Z">
        <w:r w:rsidRPr="00E67E0D">
          <w:rPr>
            <w:rFonts w:eastAsia="SimSun" w:hint="eastAsia"/>
            <w:snapToGrid w:val="0"/>
            <w:lang w:eastAsia="zh-CN"/>
          </w:rPr>
          <w:t>session</w:t>
        </w:r>
      </w:ins>
      <w:r w:rsidRPr="00E67E0D">
        <w:rPr>
          <w:snapToGrid w:val="0"/>
        </w:rPr>
        <w:t>.</w:t>
      </w:r>
    </w:p>
    <w:p w14:paraId="33B5D4CF" w14:textId="77777777" w:rsidR="006A1CE4" w:rsidRPr="00E67E0D" w:rsidRDefault="006A1CE4" w:rsidP="00E7499B">
      <w:pPr>
        <w:pPrChange w:id="2718" w:author="Issam" w:date="2019-02-12T23:38:00Z">
          <w:pPr/>
        </w:pPrChange>
      </w:pPr>
      <w:r w:rsidRPr="00E67E0D">
        <w:rPr>
          <w:snapToGrid w:val="0"/>
          <w:lang w:eastAsia="ja-JP"/>
        </w:rPr>
        <w:t>The</w:t>
      </w:r>
      <w:r w:rsidRPr="00E67E0D">
        <w:rPr>
          <w:rFonts w:eastAsia="SimSun" w:hint="eastAsia"/>
          <w:snapToGrid w:val="0"/>
          <w:lang w:eastAsia="zh-CN"/>
        </w:rPr>
        <w:t xml:space="preserve"> AMF</w:t>
      </w:r>
      <w:r w:rsidRPr="00E67E0D">
        <w:rPr>
          <w:snapToGrid w:val="0"/>
          <w:lang w:eastAsia="ja-JP"/>
        </w:rPr>
        <w:t xml:space="preserve"> shall </w:t>
      </w:r>
      <w:r w:rsidRPr="00E67E0D">
        <w:rPr>
          <w:lang w:eastAsia="ja-JP"/>
        </w:rPr>
        <w:t>report to</w:t>
      </w:r>
      <w:r w:rsidRPr="00E67E0D">
        <w:rPr>
          <w:rFonts w:eastAsia="SimSun" w:hint="eastAsia"/>
          <w:lang w:eastAsia="zh-CN"/>
        </w:rPr>
        <w:t xml:space="preserve"> the NG-RAN node in </w:t>
      </w:r>
      <w:r w:rsidRPr="00E67E0D">
        <w:rPr>
          <w:snapToGrid w:val="0"/>
        </w:rPr>
        <w:t xml:space="preserve">the </w:t>
      </w:r>
      <w:r w:rsidRPr="00E67E0D">
        <w:rPr>
          <w:rFonts w:eastAsia="SimSun" w:hint="eastAsia"/>
          <w:snapToGrid w:val="0"/>
          <w:lang w:eastAsia="zh-CN"/>
        </w:rPr>
        <w:t>PDU SESSION MODIFY RESOURCE CONFIRM</w:t>
      </w:r>
      <w:r w:rsidRPr="00E67E0D">
        <w:t xml:space="preserve"> message the result for </w:t>
      </w:r>
      <w:r w:rsidRPr="00E67E0D">
        <w:rPr>
          <w:rFonts w:eastAsia="SimSun" w:hint="eastAsia"/>
          <w:lang w:eastAsia="zh-CN"/>
        </w:rPr>
        <w:t xml:space="preserve">each PDU session listed in </w:t>
      </w:r>
      <w:r w:rsidRPr="00E67E0D">
        <w:t>PDU SESSION RESOURCE</w:t>
      </w:r>
      <w:r w:rsidRPr="00E67E0D">
        <w:rPr>
          <w:rFonts w:eastAsia="SimSun" w:hint="eastAsia"/>
          <w:lang w:eastAsia="zh-CN"/>
        </w:rPr>
        <w:t xml:space="preserve"> MODIFY</w:t>
      </w:r>
      <w:r w:rsidRPr="00E67E0D">
        <w:t xml:space="preserve"> INDICATION message:</w:t>
      </w:r>
    </w:p>
    <w:p w14:paraId="61B1DCBE" w14:textId="77777777" w:rsidR="006A1CE4" w:rsidRPr="00E67E0D" w:rsidRDefault="006A1CE4" w:rsidP="00E7499B">
      <w:pPr>
        <w:pStyle w:val="B1"/>
        <w:rPr>
          <w:lang w:eastAsia="ja-JP"/>
        </w:rPr>
      </w:pPr>
      <w:r w:rsidRPr="00E67E0D">
        <w:rPr>
          <w:rFonts w:eastAsia="SimSun"/>
          <w:lang w:eastAsia="zh-CN"/>
        </w:rPr>
        <w:t>-</w:t>
      </w:r>
      <w:r w:rsidRPr="00E67E0D">
        <w:rPr>
          <w:rFonts w:eastAsia="SimSun"/>
          <w:lang w:eastAsia="zh-CN"/>
        </w:rPr>
        <w:tab/>
      </w:r>
      <w:r w:rsidRPr="00E67E0D">
        <w:rPr>
          <w:rFonts w:eastAsia="SimSun" w:hint="eastAsia"/>
          <w:lang w:eastAsia="zh-CN"/>
        </w:rPr>
        <w:t>F</w:t>
      </w:r>
      <w:r w:rsidRPr="00E67E0D">
        <w:rPr>
          <w:lang w:eastAsia="ja-JP"/>
        </w:rPr>
        <w:t>or each PDU session</w:t>
      </w:r>
      <w:r w:rsidRPr="00E67E0D">
        <w:rPr>
          <w:rFonts w:eastAsia="SimSun" w:hint="eastAsia"/>
          <w:lang w:eastAsia="zh-CN"/>
        </w:rPr>
        <w:t xml:space="preserve"> which is successfully modified, the </w:t>
      </w:r>
      <w:r w:rsidRPr="00E67E0D">
        <w:rPr>
          <w:i/>
        </w:rPr>
        <w:t xml:space="preserve">PDU Session Resource </w:t>
      </w:r>
      <w:r w:rsidRPr="00E67E0D">
        <w:rPr>
          <w:rFonts w:eastAsia="SimSun" w:hint="eastAsia"/>
          <w:i/>
          <w:iCs/>
          <w:lang w:eastAsia="zh-CN"/>
        </w:rPr>
        <w:t xml:space="preserve">Modify Confirm Transfer </w:t>
      </w:r>
      <w:r w:rsidRPr="00E67E0D">
        <w:t>IE</w:t>
      </w:r>
      <w:r w:rsidRPr="00E67E0D">
        <w:rPr>
          <w:rFonts w:eastAsia="SimSun" w:hint="eastAsia"/>
          <w:iCs/>
          <w:lang w:eastAsia="zh-CN"/>
        </w:rPr>
        <w:t xml:space="preserve"> shall </w:t>
      </w:r>
      <w:r w:rsidRPr="00E67E0D">
        <w:rPr>
          <w:rFonts w:eastAsia="SimSun" w:hint="eastAsia"/>
          <w:lang w:eastAsia="zh-CN"/>
        </w:rPr>
        <w:t xml:space="preserve">be included </w:t>
      </w:r>
      <w:r w:rsidRPr="00E67E0D">
        <w:rPr>
          <w:lang w:eastAsia="ja-JP"/>
        </w:rPr>
        <w:t xml:space="preserve">containing: </w:t>
      </w:r>
    </w:p>
    <w:p w14:paraId="7F6E532A" w14:textId="77777777" w:rsidR="006A1CE4" w:rsidRPr="00E67E0D" w:rsidRDefault="006A1CE4" w:rsidP="00E7499B">
      <w:pPr>
        <w:pStyle w:val="B2"/>
        <w:rPr>
          <w:rFonts w:eastAsia="SimSun"/>
          <w:lang w:eastAsia="zh-CN"/>
        </w:rPr>
      </w:pPr>
      <w:r w:rsidRPr="00E67E0D">
        <w:rPr>
          <w:rFonts w:eastAsia="SimSun" w:hint="eastAsia"/>
          <w:lang w:eastAsia="zh-CN"/>
        </w:rPr>
        <w:t>1.</w:t>
      </w:r>
      <w:r w:rsidRPr="00E67E0D">
        <w:rPr>
          <w:lang w:eastAsia="ja-JP"/>
        </w:rPr>
        <w:tab/>
      </w:r>
      <w:r w:rsidRPr="00E67E0D">
        <w:rPr>
          <w:rFonts w:eastAsia="SimSun" w:hint="eastAsia"/>
          <w:lang w:eastAsia="zh-CN"/>
        </w:rPr>
        <w:t>The list of QoS flow</w:t>
      </w:r>
      <w:r w:rsidRPr="00E67E0D">
        <w:rPr>
          <w:rFonts w:eastAsia="SimSun"/>
          <w:lang w:eastAsia="zh-CN"/>
        </w:rPr>
        <w:t>s</w:t>
      </w:r>
      <w:r w:rsidRPr="00E67E0D">
        <w:rPr>
          <w:rFonts w:eastAsia="SimSun" w:hint="eastAsia"/>
          <w:lang w:eastAsia="zh-CN"/>
        </w:rPr>
        <w:t xml:space="preserve"> which </w:t>
      </w:r>
      <w:r w:rsidRPr="00E67E0D">
        <w:rPr>
          <w:rFonts w:eastAsia="SimSun"/>
          <w:lang w:eastAsia="zh-CN"/>
        </w:rPr>
        <w:t>have been</w:t>
      </w:r>
      <w:r w:rsidRPr="00E67E0D">
        <w:rPr>
          <w:rFonts w:eastAsia="SimSun" w:hint="eastAsia"/>
          <w:lang w:eastAsia="zh-CN"/>
        </w:rPr>
        <w:t xml:space="preserve"> </w:t>
      </w:r>
      <w:r w:rsidRPr="00E67E0D">
        <w:rPr>
          <w:rFonts w:eastAsia="SimSun"/>
          <w:lang w:eastAsia="zh-CN"/>
        </w:rPr>
        <w:t xml:space="preserve">successfully </w:t>
      </w:r>
      <w:r w:rsidRPr="00E67E0D">
        <w:rPr>
          <w:rFonts w:eastAsia="SimSun" w:hint="eastAsia"/>
          <w:lang w:eastAsia="zh-CN"/>
        </w:rPr>
        <w:t xml:space="preserve">modified </w:t>
      </w:r>
      <w:r w:rsidRPr="00E67E0D">
        <w:rPr>
          <w:rFonts w:eastAsia="SimSun"/>
          <w:lang w:eastAsia="zh-CN"/>
        </w:rPr>
        <w:t>in the</w:t>
      </w:r>
      <w:r w:rsidRPr="00E67E0D">
        <w:rPr>
          <w:rFonts w:eastAsia="SimSun" w:hint="eastAsia"/>
          <w:lang w:eastAsia="zh-CN"/>
        </w:rPr>
        <w:t xml:space="preserve"> </w:t>
      </w:r>
      <w:r w:rsidRPr="00E67E0D">
        <w:rPr>
          <w:rFonts w:eastAsia="SimSun"/>
          <w:i/>
          <w:lang w:eastAsia="zh-CN"/>
        </w:rPr>
        <w:t>QoS Flow Modify Confirm List</w:t>
      </w:r>
      <w:r w:rsidRPr="00E67E0D">
        <w:rPr>
          <w:rFonts w:eastAsia="SimSun" w:hint="eastAsia"/>
          <w:lang w:eastAsia="zh-CN"/>
        </w:rPr>
        <w:t xml:space="preserve"> IE.</w:t>
      </w:r>
    </w:p>
    <w:p w14:paraId="467972E9" w14:textId="77777777" w:rsidR="006A1CE4" w:rsidRPr="00E67E0D" w:rsidRDefault="006A1CE4" w:rsidP="00E7499B">
      <w:pPr>
        <w:pStyle w:val="B2"/>
        <w:rPr>
          <w:rFonts w:eastAsia="SimSun"/>
          <w:lang w:eastAsia="zh-CN"/>
        </w:rPr>
      </w:pPr>
      <w:r w:rsidRPr="00E67E0D">
        <w:rPr>
          <w:rFonts w:eastAsia="SimSun" w:hint="eastAsia"/>
          <w:lang w:eastAsia="zh-CN"/>
        </w:rPr>
        <w:t>2.</w:t>
      </w:r>
      <w:r w:rsidRPr="00E67E0D">
        <w:rPr>
          <w:rFonts w:eastAsia="SimSun"/>
          <w:lang w:eastAsia="zh-CN"/>
        </w:rPr>
        <w:tab/>
      </w:r>
      <w:r w:rsidRPr="00E67E0D">
        <w:rPr>
          <w:rFonts w:eastAsia="SimSun" w:hint="eastAsia"/>
          <w:lang w:eastAsia="zh-CN"/>
        </w:rPr>
        <w:t>The list of QoS flow</w:t>
      </w:r>
      <w:r w:rsidRPr="00E67E0D">
        <w:rPr>
          <w:rFonts w:eastAsia="SimSun"/>
          <w:lang w:eastAsia="zh-CN"/>
        </w:rPr>
        <w:t>s</w:t>
      </w:r>
      <w:r w:rsidRPr="00E67E0D">
        <w:rPr>
          <w:rFonts w:eastAsia="SimSun" w:hint="eastAsia"/>
          <w:lang w:eastAsia="zh-CN"/>
        </w:rPr>
        <w:t xml:space="preserve"> which </w:t>
      </w:r>
      <w:r w:rsidRPr="00E67E0D">
        <w:rPr>
          <w:rFonts w:eastAsia="SimSun"/>
          <w:lang w:eastAsia="zh-CN"/>
        </w:rPr>
        <w:t xml:space="preserve">have </w:t>
      </w:r>
      <w:r w:rsidRPr="00E67E0D">
        <w:rPr>
          <w:rFonts w:eastAsia="SimSun" w:hint="eastAsia"/>
          <w:lang w:eastAsia="zh-CN"/>
        </w:rPr>
        <w:t>fail</w:t>
      </w:r>
      <w:r w:rsidRPr="00E67E0D">
        <w:rPr>
          <w:rFonts w:eastAsia="SimSun"/>
          <w:lang w:eastAsia="zh-CN"/>
        </w:rPr>
        <w:t>ed</w:t>
      </w:r>
      <w:r w:rsidRPr="00E67E0D">
        <w:rPr>
          <w:rFonts w:eastAsia="SimSun" w:hint="eastAsia"/>
          <w:lang w:eastAsia="zh-CN"/>
        </w:rPr>
        <w:t xml:space="preserve"> to be modified, if any, </w:t>
      </w:r>
      <w:r w:rsidRPr="00E67E0D">
        <w:rPr>
          <w:rFonts w:eastAsia="SimSun"/>
          <w:lang w:eastAsia="zh-CN"/>
        </w:rPr>
        <w:t>in the</w:t>
      </w:r>
      <w:r w:rsidRPr="00E67E0D">
        <w:rPr>
          <w:rFonts w:eastAsia="SimSun" w:hint="eastAsia"/>
          <w:lang w:eastAsia="zh-CN"/>
        </w:rPr>
        <w:t xml:space="preserve"> </w:t>
      </w:r>
      <w:r w:rsidRPr="00E67E0D">
        <w:rPr>
          <w:rFonts w:eastAsia="SimSun"/>
          <w:i/>
          <w:lang w:eastAsia="zh-CN"/>
        </w:rPr>
        <w:t xml:space="preserve">QoS Flow </w:t>
      </w:r>
      <w:r w:rsidRPr="00E67E0D">
        <w:rPr>
          <w:rFonts w:eastAsia="SimSun" w:hint="eastAsia"/>
          <w:i/>
          <w:lang w:eastAsia="zh-CN"/>
        </w:rPr>
        <w:t xml:space="preserve">Failed </w:t>
      </w:r>
      <w:r w:rsidRPr="00E67E0D">
        <w:rPr>
          <w:rFonts w:eastAsia="SimSun"/>
          <w:i/>
          <w:lang w:eastAsia="zh-CN"/>
        </w:rPr>
        <w:t>t</w:t>
      </w:r>
      <w:r w:rsidRPr="00E67E0D">
        <w:rPr>
          <w:rFonts w:eastAsia="SimSun" w:hint="eastAsia"/>
          <w:i/>
          <w:lang w:eastAsia="zh-CN"/>
        </w:rPr>
        <w:t xml:space="preserve">o </w:t>
      </w:r>
      <w:r w:rsidRPr="00E67E0D">
        <w:rPr>
          <w:rFonts w:eastAsia="SimSun"/>
          <w:i/>
          <w:lang w:eastAsia="zh-CN"/>
        </w:rPr>
        <w:t>Modify List</w:t>
      </w:r>
      <w:r w:rsidRPr="00E67E0D">
        <w:rPr>
          <w:rFonts w:eastAsia="SimSun" w:hint="eastAsia"/>
          <w:lang w:eastAsia="zh-CN"/>
        </w:rPr>
        <w:t xml:space="preserve"> IE.</w:t>
      </w:r>
    </w:p>
    <w:p w14:paraId="3C3A29D7" w14:textId="77777777" w:rsidR="006A1CE4" w:rsidRPr="00E67E0D" w:rsidRDefault="006A1CE4" w:rsidP="00E7499B">
      <w:pPr>
        <w:pStyle w:val="B2"/>
        <w:rPr>
          <w:ins w:id="2719" w:author="Issam" w:date="2019-02-12T23:38:00Z"/>
          <w:rFonts w:eastAsia="SimSun"/>
          <w:lang w:eastAsia="zh-CN"/>
        </w:rPr>
      </w:pPr>
      <w:ins w:id="2720" w:author="Issam" w:date="2019-02-12T23:38:00Z">
        <w:r w:rsidRPr="00E67E0D">
          <w:rPr>
            <w:rFonts w:eastAsia="SimSun"/>
            <w:lang w:eastAsia="zh-CN"/>
          </w:rPr>
          <w:t>3.</w:t>
        </w:r>
        <w:r w:rsidRPr="00E67E0D">
          <w:rPr>
            <w:rFonts w:eastAsia="SimSun"/>
            <w:lang w:eastAsia="zh-CN"/>
          </w:rPr>
          <w:tab/>
          <w:t xml:space="preserve">If more than one DL transport layer address was included in the </w:t>
        </w:r>
        <w:r w:rsidRPr="00E67E0D">
          <w:rPr>
            <w:i/>
            <w:snapToGrid w:val="0"/>
            <w:lang w:eastAsia="zh-CN"/>
          </w:rPr>
          <w:t>PDU Session Resource Modify Indication Transfer</w:t>
        </w:r>
        <w:r w:rsidRPr="00E67E0D">
          <w:rPr>
            <w:rFonts w:eastAsia="SimSun" w:hint="eastAsia"/>
            <w:i/>
            <w:snapToGrid w:val="0"/>
            <w:lang w:eastAsia="zh-CN"/>
          </w:rPr>
          <w:t xml:space="preserve"> </w:t>
        </w:r>
        <w:r w:rsidRPr="00E67E0D">
          <w:rPr>
            <w:snapToGrid w:val="0"/>
          </w:rPr>
          <w:t>IE, t</w:t>
        </w:r>
        <w:r w:rsidRPr="00E67E0D">
          <w:rPr>
            <w:rFonts w:eastAsia="SimSun" w:hint="eastAsia"/>
            <w:lang w:eastAsia="zh-CN"/>
          </w:rPr>
          <w:t xml:space="preserve">he </w:t>
        </w:r>
        <w:r w:rsidRPr="00E67E0D">
          <w:rPr>
            <w:rFonts w:eastAsia="SimSun"/>
            <w:lang w:eastAsia="zh-CN"/>
          </w:rPr>
          <w:t>mapping between each</w:t>
        </w:r>
        <w:r w:rsidRPr="00E67E0D">
          <w:rPr>
            <w:rFonts w:eastAsia="SimSun" w:hint="eastAsia"/>
            <w:lang w:eastAsia="zh-CN"/>
          </w:rPr>
          <w:t xml:space="preserve"> </w:t>
        </w:r>
        <w:r w:rsidRPr="00E67E0D">
          <w:rPr>
            <w:rFonts w:eastAsia="SimSun"/>
            <w:lang w:eastAsia="zh-CN"/>
          </w:rPr>
          <w:t xml:space="preserve">DL transport layer address </w:t>
        </w:r>
        <w:r w:rsidRPr="00E67E0D">
          <w:rPr>
            <w:snapToGrid w:val="0"/>
          </w:rPr>
          <w:t xml:space="preserve">and the corresponding UL transport layer address assigned by the 5GC shall be indicated in the </w:t>
        </w:r>
        <w:r w:rsidRPr="00E67E0D">
          <w:rPr>
            <w:rFonts w:eastAsia="SimSun"/>
            <w:i/>
            <w:lang w:eastAsia="zh-CN"/>
          </w:rPr>
          <w:t>TNL Mapping List</w:t>
        </w:r>
        <w:r w:rsidRPr="00E67E0D">
          <w:rPr>
            <w:rFonts w:eastAsia="SimSun" w:hint="eastAsia"/>
            <w:lang w:eastAsia="zh-CN"/>
          </w:rPr>
          <w:t xml:space="preserve"> IE.</w:t>
        </w:r>
      </w:ins>
    </w:p>
    <w:p w14:paraId="1E63E4BD" w14:textId="6924FD26" w:rsidR="006A1CE4" w:rsidRPr="00E67E0D" w:rsidRDefault="006A1CE4" w:rsidP="00E7499B">
      <w:pPr>
        <w:pStyle w:val="B1"/>
      </w:pPr>
      <w:r w:rsidRPr="00E67E0D">
        <w:rPr>
          <w:lang w:eastAsia="ja-JP"/>
        </w:rPr>
        <w:t>-</w:t>
      </w:r>
      <w:r w:rsidRPr="00E67E0D">
        <w:rPr>
          <w:lang w:eastAsia="ja-JP"/>
        </w:rPr>
        <w:tab/>
      </w:r>
      <w:r w:rsidRPr="00E67E0D">
        <w:rPr>
          <w:rFonts w:eastAsia="SimSun" w:hint="eastAsia"/>
          <w:lang w:eastAsia="zh-CN"/>
        </w:rPr>
        <w:t>F</w:t>
      </w:r>
      <w:r w:rsidRPr="00E67E0D">
        <w:rPr>
          <w:lang w:eastAsia="ja-JP"/>
        </w:rPr>
        <w:t>or each PDU session</w:t>
      </w:r>
      <w:r w:rsidRPr="00E67E0D">
        <w:rPr>
          <w:rFonts w:eastAsia="SimSun" w:hint="eastAsia"/>
          <w:lang w:eastAsia="zh-CN"/>
        </w:rPr>
        <w:t xml:space="preserve"> which failed to be modified, the </w:t>
      </w:r>
      <w:r w:rsidRPr="00E67E0D">
        <w:rPr>
          <w:i/>
        </w:rPr>
        <w:t xml:space="preserve">PDU Session Resource </w:t>
      </w:r>
      <w:r w:rsidRPr="00E67E0D">
        <w:rPr>
          <w:rFonts w:eastAsia="SimSun" w:hint="eastAsia"/>
          <w:i/>
          <w:iCs/>
          <w:lang w:eastAsia="zh-CN"/>
        </w:rPr>
        <w:t xml:space="preserve">Modify </w:t>
      </w:r>
      <w:del w:id="2721" w:author="Issam" w:date="2019-02-12T23:38:00Z">
        <w:r w:rsidR="00AE297A" w:rsidRPr="00FF6A95">
          <w:rPr>
            <w:rFonts w:eastAsia="SimSun" w:hint="eastAsia"/>
            <w:i/>
            <w:iCs/>
            <w:lang w:eastAsia="zh-CN"/>
          </w:rPr>
          <w:delText>Confirm</w:delText>
        </w:r>
      </w:del>
      <w:ins w:id="2722" w:author="Issam" w:date="2019-02-12T23:38:00Z">
        <w:r w:rsidRPr="00E67E0D">
          <w:rPr>
            <w:rFonts w:eastAsia="SimSun"/>
            <w:i/>
            <w:iCs/>
            <w:lang w:eastAsia="zh-CN"/>
          </w:rPr>
          <w:t>Failed</w:t>
        </w:r>
      </w:ins>
      <w:r w:rsidRPr="00E67E0D">
        <w:rPr>
          <w:rFonts w:eastAsia="SimSun" w:hint="eastAsia"/>
          <w:i/>
          <w:iCs/>
          <w:lang w:eastAsia="zh-CN"/>
        </w:rPr>
        <w:t xml:space="preserve"> Transfer </w:t>
      </w:r>
      <w:r w:rsidRPr="00E67E0D">
        <w:t>IE</w:t>
      </w:r>
      <w:r w:rsidRPr="00E67E0D">
        <w:rPr>
          <w:rFonts w:eastAsia="SimSun" w:hint="eastAsia"/>
          <w:iCs/>
          <w:lang w:eastAsia="zh-CN"/>
        </w:rPr>
        <w:t xml:space="preserve"> shall </w:t>
      </w:r>
      <w:r w:rsidRPr="00E67E0D">
        <w:rPr>
          <w:rFonts w:eastAsia="SimSun" w:hint="eastAsia"/>
          <w:lang w:eastAsia="zh-CN"/>
        </w:rPr>
        <w:t xml:space="preserve">be included to </w:t>
      </w:r>
      <w:r w:rsidRPr="00E67E0D">
        <w:rPr>
          <w:lang w:eastAsia="ja-JP"/>
        </w:rPr>
        <w:t xml:space="preserve">report </w:t>
      </w:r>
      <w:r w:rsidRPr="00E67E0D">
        <w:rPr>
          <w:rFonts w:eastAsia="SimSun" w:hint="eastAsia"/>
          <w:lang w:eastAsia="zh-CN"/>
        </w:rPr>
        <w:t>the failure cause.</w:t>
      </w:r>
    </w:p>
    <w:p w14:paraId="794AF302" w14:textId="77777777" w:rsidR="006A1CE4" w:rsidRPr="00E67E0D" w:rsidRDefault="006A1CE4" w:rsidP="00E7499B">
      <w:pPr>
        <w:rPr>
          <w:rFonts w:eastAsia="SimSun"/>
          <w:snapToGrid w:val="0"/>
          <w:lang w:eastAsia="zh-CN"/>
        </w:rPr>
      </w:pPr>
      <w:r w:rsidRPr="00E67E0D">
        <w:rPr>
          <w:rFonts w:eastAsia="SimSun" w:hint="eastAsia"/>
          <w:lang w:eastAsia="zh-CN"/>
        </w:rPr>
        <w:t xml:space="preserve">Upon reception </w:t>
      </w:r>
      <w:r w:rsidRPr="00E67E0D">
        <w:rPr>
          <w:rFonts w:hint="eastAsia"/>
        </w:rPr>
        <w:t>of</w:t>
      </w:r>
      <w:r w:rsidRPr="00E67E0D">
        <w:rPr>
          <w:rFonts w:eastAsia="SimSun" w:hint="eastAsia"/>
          <w:lang w:eastAsia="zh-CN"/>
        </w:rPr>
        <w:t xml:space="preserve"> the </w:t>
      </w:r>
      <w:r w:rsidRPr="00E67E0D">
        <w:rPr>
          <w:i/>
        </w:rPr>
        <w:t>PDU Session</w:t>
      </w:r>
      <w:r w:rsidRPr="00E67E0D">
        <w:t xml:space="preserve"> </w:t>
      </w:r>
      <w:r w:rsidRPr="00E67E0D">
        <w:rPr>
          <w:i/>
        </w:rPr>
        <w:t xml:space="preserve">Resource </w:t>
      </w:r>
      <w:r w:rsidRPr="00E67E0D">
        <w:rPr>
          <w:rFonts w:eastAsia="SimSun" w:hint="eastAsia"/>
          <w:i/>
          <w:iCs/>
          <w:lang w:eastAsia="zh-CN"/>
        </w:rPr>
        <w:t xml:space="preserve">Modify Confirm Transfer </w:t>
      </w:r>
      <w:r w:rsidRPr="00E67E0D">
        <w:t>IE</w:t>
      </w:r>
      <w:r w:rsidRPr="00E67E0D">
        <w:rPr>
          <w:rFonts w:eastAsia="SimSun" w:hint="eastAsia"/>
          <w:lang w:eastAsia="zh-CN"/>
        </w:rPr>
        <w:t xml:space="preserve"> for each PDU session listed in </w:t>
      </w:r>
      <w:r w:rsidRPr="00E67E0D">
        <w:rPr>
          <w:rFonts w:eastAsia="SimSun"/>
          <w:lang w:eastAsia="zh-CN"/>
        </w:rPr>
        <w:t xml:space="preserve">the </w:t>
      </w:r>
      <w:r w:rsidRPr="00E67E0D">
        <w:t>PDU SESSION RESOURCE</w:t>
      </w:r>
      <w:r w:rsidRPr="00E67E0D">
        <w:rPr>
          <w:rFonts w:eastAsia="SimSun" w:hint="eastAsia"/>
          <w:lang w:eastAsia="zh-CN"/>
        </w:rPr>
        <w:t xml:space="preserve"> MODIFY</w:t>
      </w:r>
      <w:r w:rsidRPr="00E67E0D">
        <w:t xml:space="preserve"> </w:t>
      </w:r>
      <w:r w:rsidRPr="00E67E0D">
        <w:rPr>
          <w:rFonts w:eastAsia="SimSun" w:hint="eastAsia"/>
          <w:lang w:eastAsia="zh-CN"/>
        </w:rPr>
        <w:t>CONFIRM</w:t>
      </w:r>
      <w:r w:rsidRPr="00E67E0D">
        <w:t xml:space="preserve"> message</w:t>
      </w:r>
      <w:r w:rsidRPr="00E67E0D">
        <w:rPr>
          <w:rFonts w:eastAsia="SimSun" w:hint="eastAsia"/>
          <w:lang w:eastAsia="zh-CN"/>
        </w:rPr>
        <w:t>:</w:t>
      </w:r>
    </w:p>
    <w:p w14:paraId="4B599773" w14:textId="77777777" w:rsidR="006A1CE4" w:rsidRPr="00E67E0D" w:rsidRDefault="006A1CE4" w:rsidP="00E7499B">
      <w:pPr>
        <w:pStyle w:val="B1"/>
        <w:rPr>
          <w:rFonts w:eastAsia="SimSun"/>
          <w:lang w:eastAsia="zh-CN"/>
        </w:rPr>
      </w:pPr>
      <w:r w:rsidRPr="00E67E0D">
        <w:rPr>
          <w:lang w:eastAsia="ja-JP"/>
        </w:rPr>
        <w:t>-</w:t>
      </w:r>
      <w:r w:rsidRPr="00E67E0D">
        <w:rPr>
          <w:lang w:eastAsia="ja-JP"/>
        </w:rPr>
        <w:tab/>
      </w:r>
      <w:r w:rsidRPr="00E67E0D">
        <w:rPr>
          <w:rFonts w:eastAsia="SimSun" w:hint="eastAsia"/>
          <w:lang w:eastAsia="zh-CN"/>
        </w:rPr>
        <w:t xml:space="preserve">If </w:t>
      </w:r>
      <w:r w:rsidRPr="00E67E0D">
        <w:t>the</w:t>
      </w:r>
      <w:r w:rsidRPr="00E67E0D">
        <w:rPr>
          <w:rFonts w:eastAsia="SimSun" w:hint="eastAsia"/>
          <w:i/>
          <w:lang w:eastAsia="zh-CN"/>
        </w:rPr>
        <w:t xml:space="preserve"> </w:t>
      </w:r>
      <w:r w:rsidRPr="00E67E0D">
        <w:rPr>
          <w:rFonts w:eastAsia="SimSun"/>
          <w:i/>
          <w:lang w:eastAsia="zh-CN"/>
        </w:rPr>
        <w:t xml:space="preserve">QoS Flow </w:t>
      </w:r>
      <w:r w:rsidRPr="00E67E0D">
        <w:rPr>
          <w:rFonts w:eastAsia="SimSun" w:hint="eastAsia"/>
          <w:i/>
          <w:lang w:eastAsia="zh-CN"/>
        </w:rPr>
        <w:t xml:space="preserve">Failed To </w:t>
      </w:r>
      <w:r w:rsidRPr="00E67E0D">
        <w:rPr>
          <w:rFonts w:eastAsia="SimSun"/>
          <w:i/>
          <w:lang w:eastAsia="zh-CN"/>
        </w:rPr>
        <w:t>Modify List</w:t>
      </w:r>
      <w:r w:rsidRPr="00E67E0D">
        <w:rPr>
          <w:rFonts w:eastAsia="SimSun" w:hint="eastAsia"/>
          <w:lang w:eastAsia="zh-CN"/>
        </w:rPr>
        <w:t xml:space="preserve"> IE is included, the NG-RAN node shall either </w:t>
      </w:r>
    </w:p>
    <w:p w14:paraId="4713FD34" w14:textId="4B107F0F" w:rsidR="006A1CE4" w:rsidRPr="00E67E0D" w:rsidRDefault="006A1CE4" w:rsidP="00E7499B">
      <w:pPr>
        <w:pStyle w:val="B2"/>
        <w:rPr>
          <w:rFonts w:eastAsia="SimSun"/>
          <w:lang w:eastAsia="zh-CN"/>
        </w:rPr>
      </w:pPr>
      <w:r w:rsidRPr="00E67E0D">
        <w:rPr>
          <w:rFonts w:eastAsia="SimSun" w:hint="eastAsia"/>
          <w:lang w:eastAsia="zh-CN"/>
        </w:rPr>
        <w:t>1.</w:t>
      </w:r>
      <w:r w:rsidRPr="00E67E0D">
        <w:rPr>
          <w:lang w:eastAsia="ja-JP"/>
        </w:rPr>
        <w:tab/>
      </w:r>
      <w:r w:rsidRPr="00E67E0D">
        <w:rPr>
          <w:rFonts w:eastAsia="SimSun" w:hint="eastAsia"/>
          <w:lang w:eastAsia="zh-CN"/>
        </w:rPr>
        <w:t xml:space="preserve">de-associate the </w:t>
      </w:r>
      <w:r w:rsidRPr="00E67E0D">
        <w:t xml:space="preserve">corresponding </w:t>
      </w:r>
      <w:del w:id="2723" w:author="Issam" w:date="2019-02-12T23:38:00Z">
        <w:r w:rsidR="00AE297A" w:rsidRPr="00FF6A95">
          <w:rPr>
            <w:rFonts w:eastAsia="SimSun" w:hint="eastAsia"/>
            <w:lang w:eastAsia="zh-CN"/>
          </w:rPr>
          <w:delText>Data Radio Bearer</w:delText>
        </w:r>
      </w:del>
      <w:ins w:id="2724" w:author="Issam" w:date="2019-02-12T23:38:00Z">
        <w:r w:rsidRPr="00E67E0D">
          <w:t>DRB</w:t>
        </w:r>
      </w:ins>
      <w:r w:rsidRPr="00E67E0D">
        <w:rPr>
          <w:rFonts w:eastAsia="SimSun" w:hint="eastAsia"/>
          <w:lang w:eastAsia="zh-CN"/>
        </w:rPr>
        <w:t xml:space="preserve"> </w:t>
      </w:r>
      <w:r w:rsidRPr="00E67E0D">
        <w:t>for the concerned</w:t>
      </w:r>
      <w:r w:rsidRPr="00E67E0D">
        <w:rPr>
          <w:rFonts w:eastAsia="SimSun" w:hint="eastAsia"/>
          <w:lang w:eastAsia="zh-CN"/>
        </w:rPr>
        <w:t xml:space="preserve"> QoS flow</w:t>
      </w:r>
      <w:r w:rsidRPr="00E67E0D">
        <w:rPr>
          <w:rFonts w:eastAsia="SimSun"/>
          <w:lang w:eastAsia="zh-CN"/>
        </w:rPr>
        <w:t>, or</w:t>
      </w:r>
    </w:p>
    <w:p w14:paraId="64E59957" w14:textId="77777777" w:rsidR="006A1CE4" w:rsidRPr="00E67E0D" w:rsidRDefault="006A1CE4" w:rsidP="00E7499B">
      <w:pPr>
        <w:pStyle w:val="B2"/>
        <w:rPr>
          <w:rFonts w:eastAsia="SimSun"/>
          <w:lang w:eastAsia="zh-CN"/>
        </w:rPr>
      </w:pPr>
      <w:r w:rsidRPr="00E67E0D">
        <w:rPr>
          <w:rFonts w:eastAsia="SimSun" w:hint="eastAsia"/>
          <w:lang w:eastAsia="zh-CN"/>
        </w:rPr>
        <w:t>2.</w:t>
      </w:r>
      <w:r w:rsidRPr="00E67E0D">
        <w:rPr>
          <w:lang w:eastAsia="ja-JP"/>
        </w:rPr>
        <w:tab/>
      </w:r>
      <w:r w:rsidRPr="00E67E0D">
        <w:rPr>
          <w:rFonts w:eastAsia="SimSun"/>
          <w:lang w:eastAsia="zh-CN"/>
        </w:rPr>
        <w:t>keep the previous transport</w:t>
      </w:r>
      <w:ins w:id="2725" w:author="Issam" w:date="2019-02-12T23:38:00Z">
        <w:r w:rsidRPr="00E67E0D">
          <w:rPr>
            <w:rFonts w:eastAsia="SimSun"/>
            <w:lang w:eastAsia="zh-CN"/>
          </w:rPr>
          <w:t xml:space="preserve"> layer</w:t>
        </w:r>
      </w:ins>
      <w:r w:rsidRPr="00E67E0D">
        <w:rPr>
          <w:rFonts w:eastAsia="SimSun"/>
          <w:lang w:eastAsia="zh-CN"/>
        </w:rPr>
        <w:t xml:space="preserve"> information before sending the </w:t>
      </w:r>
      <w:r w:rsidRPr="00E67E0D">
        <w:t>PDU SESSION RESOURCE</w:t>
      </w:r>
      <w:r w:rsidRPr="00E67E0D">
        <w:rPr>
          <w:rFonts w:eastAsia="SimSun" w:hint="eastAsia"/>
          <w:lang w:eastAsia="zh-CN"/>
        </w:rPr>
        <w:t xml:space="preserve"> MODIFY</w:t>
      </w:r>
      <w:r w:rsidRPr="00E67E0D">
        <w:t xml:space="preserve"> INDICATION</w:t>
      </w:r>
      <w:r w:rsidRPr="00E67E0D">
        <w:rPr>
          <w:rFonts w:eastAsia="SimSun"/>
          <w:lang w:eastAsia="zh-CN"/>
        </w:rPr>
        <w:t xml:space="preserve"> </w:t>
      </w:r>
      <w:r w:rsidRPr="00E67E0D">
        <w:rPr>
          <w:rFonts w:eastAsia="SimSun"/>
          <w:snapToGrid w:val="0"/>
          <w:lang w:eastAsia="zh-CN"/>
        </w:rPr>
        <w:t>unchanged for the concerned</w:t>
      </w:r>
      <w:r w:rsidRPr="00E67E0D">
        <w:rPr>
          <w:rFonts w:eastAsia="SimSun" w:hint="eastAsia"/>
          <w:lang w:eastAsia="zh-CN"/>
        </w:rPr>
        <w:t xml:space="preserve"> QoS flow</w:t>
      </w:r>
      <w:r w:rsidRPr="00E67E0D">
        <w:rPr>
          <w:rFonts w:eastAsia="SimSun"/>
          <w:snapToGrid w:val="0"/>
          <w:lang w:eastAsia="zh-CN"/>
        </w:rPr>
        <w:t>.</w:t>
      </w:r>
    </w:p>
    <w:p w14:paraId="57389C8F" w14:textId="0C34723B" w:rsidR="006A1CE4" w:rsidRPr="00E67E0D" w:rsidRDefault="00AE297A" w:rsidP="004041C3">
      <w:pPr>
        <w:rPr>
          <w:snapToGrid w:val="0"/>
          <w:lang w:eastAsia="zh-CN"/>
        </w:rPr>
        <w:pPrChange w:id="2726" w:author="Issam" w:date="2019-02-12T23:38:00Z">
          <w:pPr>
            <w:pStyle w:val="B1"/>
          </w:pPr>
        </w:pPrChange>
      </w:pPr>
      <w:del w:id="2727" w:author="Issam" w:date="2019-02-12T23:38:00Z">
        <w:r w:rsidRPr="00FF6A95">
          <w:rPr>
            <w:lang w:eastAsia="ja-JP"/>
          </w:rPr>
          <w:delText>-</w:delText>
        </w:r>
        <w:r w:rsidRPr="00FF6A95">
          <w:rPr>
            <w:lang w:eastAsia="ja-JP"/>
          </w:rPr>
          <w:tab/>
        </w:r>
        <w:r w:rsidRPr="00FF6A95">
          <w:delText>If</w:delText>
        </w:r>
        <w:r w:rsidRPr="00FF6A95">
          <w:rPr>
            <w:rFonts w:eastAsia="SimSun" w:hint="eastAsia"/>
            <w:lang w:eastAsia="zh-CN"/>
          </w:rPr>
          <w:delText xml:space="preserve"> a</w:delText>
        </w:r>
      </w:del>
      <w:ins w:id="2728" w:author="Issam" w:date="2019-02-12T23:38:00Z">
        <w:r w:rsidR="006A1CE4" w:rsidRPr="00E67E0D">
          <w:rPr>
            <w:rFonts w:hint="eastAsia"/>
            <w:lang w:eastAsia="zh-CN"/>
          </w:rPr>
          <w:t xml:space="preserve">Upon reception </w:t>
        </w:r>
        <w:r w:rsidR="006A1CE4" w:rsidRPr="00E67E0D">
          <w:rPr>
            <w:rFonts w:hint="eastAsia"/>
          </w:rPr>
          <w:t>of</w:t>
        </w:r>
        <w:r w:rsidR="006A1CE4" w:rsidRPr="00E67E0D">
          <w:rPr>
            <w:rFonts w:hint="eastAsia"/>
            <w:lang w:eastAsia="zh-CN"/>
          </w:rPr>
          <w:t xml:space="preserve"> the </w:t>
        </w:r>
        <w:r w:rsidR="006A1CE4" w:rsidRPr="00E67E0D">
          <w:rPr>
            <w:i/>
          </w:rPr>
          <w:t>PDU Session</w:t>
        </w:r>
        <w:r w:rsidR="006A1CE4" w:rsidRPr="00E67E0D">
          <w:t xml:space="preserve"> </w:t>
        </w:r>
        <w:r w:rsidR="006A1CE4" w:rsidRPr="00E67E0D">
          <w:rPr>
            <w:i/>
          </w:rPr>
          <w:t xml:space="preserve">Resource </w:t>
        </w:r>
        <w:r w:rsidR="006A1CE4" w:rsidRPr="00E67E0D">
          <w:rPr>
            <w:rFonts w:hint="eastAsia"/>
            <w:i/>
            <w:iCs/>
            <w:lang w:eastAsia="zh-CN"/>
          </w:rPr>
          <w:t xml:space="preserve">Modify </w:t>
        </w:r>
        <w:r w:rsidR="006A1CE4" w:rsidRPr="00E67E0D">
          <w:rPr>
            <w:i/>
            <w:iCs/>
            <w:lang w:eastAsia="zh-CN"/>
          </w:rPr>
          <w:t>Failed</w:t>
        </w:r>
        <w:r w:rsidR="006A1CE4" w:rsidRPr="00E67E0D">
          <w:rPr>
            <w:rFonts w:hint="eastAsia"/>
            <w:i/>
            <w:iCs/>
            <w:lang w:eastAsia="zh-CN"/>
          </w:rPr>
          <w:t xml:space="preserve"> Transfer </w:t>
        </w:r>
        <w:r w:rsidR="006A1CE4" w:rsidRPr="00E67E0D">
          <w:t>IE</w:t>
        </w:r>
        <w:r w:rsidR="006A1CE4" w:rsidRPr="00E67E0D">
          <w:rPr>
            <w:rFonts w:hint="eastAsia"/>
            <w:lang w:eastAsia="zh-CN"/>
          </w:rPr>
          <w:t xml:space="preserve"> for each</w:t>
        </w:r>
      </w:ins>
      <w:r w:rsidR="006A1CE4" w:rsidRPr="00E67E0D">
        <w:rPr>
          <w:rFonts w:hint="eastAsia"/>
          <w:lang w:eastAsia="zh-CN"/>
        </w:rPr>
        <w:t xml:space="preserve"> PDU session </w:t>
      </w:r>
      <w:del w:id="2729" w:author="Issam" w:date="2019-02-12T23:38:00Z">
        <w:r w:rsidRPr="00FF6A95">
          <w:rPr>
            <w:rFonts w:eastAsia="SimSun" w:hint="eastAsia"/>
            <w:lang w:eastAsia="zh-CN"/>
          </w:rPr>
          <w:delText xml:space="preserve">failed to be </w:delText>
        </w:r>
        <w:r w:rsidRPr="00FF6A95">
          <w:rPr>
            <w:rFonts w:eastAsia="SimSun"/>
            <w:lang w:eastAsia="zh-CN"/>
          </w:rPr>
          <w:delText>modified</w:delText>
        </w:r>
        <w:r w:rsidRPr="00FF6A95">
          <w:rPr>
            <w:rFonts w:eastAsia="SimSun" w:hint="eastAsia"/>
            <w:lang w:eastAsia="zh-CN"/>
          </w:rPr>
          <w:delText xml:space="preserve"> is included</w:delText>
        </w:r>
      </w:del>
      <w:ins w:id="2730" w:author="Issam" w:date="2019-02-12T23:38:00Z">
        <w:r w:rsidR="006A1CE4" w:rsidRPr="00E67E0D">
          <w:rPr>
            <w:rFonts w:hint="eastAsia"/>
            <w:lang w:eastAsia="zh-CN"/>
          </w:rPr>
          <w:t xml:space="preserve">listed in </w:t>
        </w:r>
        <w:r w:rsidR="006A1CE4" w:rsidRPr="00E67E0D">
          <w:rPr>
            <w:lang w:eastAsia="zh-CN"/>
          </w:rPr>
          <w:t xml:space="preserve">the </w:t>
        </w:r>
        <w:r w:rsidR="006A1CE4" w:rsidRPr="00E67E0D">
          <w:t>PDU SESSION RESOURCE</w:t>
        </w:r>
        <w:r w:rsidR="006A1CE4" w:rsidRPr="00E67E0D">
          <w:rPr>
            <w:rFonts w:hint="eastAsia"/>
            <w:lang w:eastAsia="zh-CN"/>
          </w:rPr>
          <w:t xml:space="preserve"> MODIFY</w:t>
        </w:r>
        <w:r w:rsidR="006A1CE4" w:rsidRPr="00E67E0D">
          <w:t xml:space="preserve"> </w:t>
        </w:r>
        <w:r w:rsidR="006A1CE4" w:rsidRPr="00E67E0D">
          <w:rPr>
            <w:rFonts w:hint="eastAsia"/>
            <w:lang w:eastAsia="zh-CN"/>
          </w:rPr>
          <w:t>CONFIRM</w:t>
        </w:r>
        <w:r w:rsidR="006A1CE4" w:rsidRPr="00E67E0D">
          <w:t xml:space="preserve"> message</w:t>
        </w:r>
      </w:ins>
      <w:r w:rsidR="006A1CE4" w:rsidRPr="00E67E0D">
        <w:t>, the NG-RAN node shall either</w:t>
      </w:r>
      <w:ins w:id="2731" w:author="Issam" w:date="2019-02-12T23:38:00Z">
        <w:r w:rsidR="006A1CE4" w:rsidRPr="00E67E0D">
          <w:rPr>
            <w:rFonts w:hint="eastAsia"/>
            <w:lang w:eastAsia="zh-CN"/>
          </w:rPr>
          <w:t>:</w:t>
        </w:r>
      </w:ins>
    </w:p>
    <w:p w14:paraId="31DB00C1" w14:textId="77777777" w:rsidR="006A1CE4" w:rsidRPr="00E67E0D" w:rsidRDefault="006A1CE4" w:rsidP="00130E7F">
      <w:pPr>
        <w:pStyle w:val="B1"/>
        <w:rPr>
          <w:rFonts w:eastAsia="SimSun"/>
          <w:lang w:eastAsia="zh-CN"/>
        </w:rPr>
        <w:pPrChange w:id="2732" w:author="Issam" w:date="2019-02-12T23:38:00Z">
          <w:pPr>
            <w:pStyle w:val="B2"/>
          </w:pPr>
        </w:pPrChange>
      </w:pPr>
      <w:r w:rsidRPr="00E67E0D">
        <w:rPr>
          <w:rFonts w:eastAsia="SimSun" w:hint="eastAsia"/>
          <w:lang w:eastAsia="zh-CN"/>
        </w:rPr>
        <w:t>1.</w:t>
      </w:r>
      <w:r w:rsidRPr="00E67E0D">
        <w:rPr>
          <w:lang w:eastAsia="ja-JP"/>
        </w:rPr>
        <w:tab/>
      </w:r>
      <w:r w:rsidRPr="00E67E0D">
        <w:t xml:space="preserve">release </w:t>
      </w:r>
      <w:r w:rsidRPr="00E67E0D">
        <w:rPr>
          <w:rFonts w:eastAsia="SimSun"/>
          <w:lang w:eastAsia="zh-CN"/>
        </w:rPr>
        <w:t>all</w:t>
      </w:r>
      <w:r w:rsidRPr="00E67E0D">
        <w:t xml:space="preserve"> corresponding </w:t>
      </w:r>
      <w:r w:rsidRPr="00E67E0D">
        <w:rPr>
          <w:rFonts w:eastAsia="SimSun" w:hint="eastAsia"/>
          <w:lang w:eastAsia="zh-CN"/>
        </w:rPr>
        <w:t xml:space="preserve">NG-RAN </w:t>
      </w:r>
      <w:r w:rsidRPr="00E67E0D">
        <w:rPr>
          <w:rFonts w:eastAsia="SimSun"/>
          <w:lang w:eastAsia="zh-CN"/>
        </w:rPr>
        <w:t>configuration</w:t>
      </w:r>
      <w:r w:rsidRPr="00E67E0D">
        <w:rPr>
          <w:rFonts w:eastAsia="SimSun" w:hint="eastAsia"/>
          <w:lang w:eastAsia="zh-CN"/>
        </w:rPr>
        <w:t xml:space="preserve"> and </w:t>
      </w:r>
      <w:r w:rsidRPr="00E67E0D">
        <w:t xml:space="preserve">resources for the concerned </w:t>
      </w:r>
      <w:r w:rsidRPr="00E67E0D">
        <w:rPr>
          <w:rFonts w:eastAsia="SimSun" w:hint="eastAsia"/>
          <w:lang w:eastAsia="zh-CN"/>
        </w:rPr>
        <w:t>PDU session</w:t>
      </w:r>
      <w:r w:rsidRPr="00E67E0D">
        <w:rPr>
          <w:rFonts w:eastAsia="SimSun"/>
          <w:lang w:eastAsia="zh-CN"/>
        </w:rPr>
        <w:t>, or</w:t>
      </w:r>
    </w:p>
    <w:p w14:paraId="39B8A7AF" w14:textId="77777777" w:rsidR="006A1CE4" w:rsidRPr="00E67E0D" w:rsidRDefault="006A1CE4" w:rsidP="00130E7F">
      <w:pPr>
        <w:pStyle w:val="B1"/>
        <w:rPr>
          <w:rFonts w:eastAsia="SimSun"/>
          <w:lang w:eastAsia="zh-CN"/>
        </w:rPr>
        <w:pPrChange w:id="2733" w:author="Issam" w:date="2019-02-12T23:38:00Z">
          <w:pPr>
            <w:pStyle w:val="B2"/>
          </w:pPr>
        </w:pPrChange>
      </w:pPr>
      <w:r w:rsidRPr="00E67E0D">
        <w:rPr>
          <w:rFonts w:eastAsia="SimSun" w:hint="eastAsia"/>
          <w:lang w:eastAsia="zh-CN"/>
        </w:rPr>
        <w:t>2.</w:t>
      </w:r>
      <w:r w:rsidRPr="00E67E0D">
        <w:rPr>
          <w:lang w:eastAsia="ja-JP"/>
        </w:rPr>
        <w:tab/>
      </w:r>
      <w:r w:rsidRPr="00E67E0D">
        <w:rPr>
          <w:rFonts w:eastAsia="SimSun"/>
          <w:lang w:eastAsia="zh-CN"/>
        </w:rPr>
        <w:t>keep the previous transport</w:t>
      </w:r>
      <w:ins w:id="2734" w:author="Issam" w:date="2019-02-12T23:38:00Z">
        <w:r w:rsidRPr="00E67E0D">
          <w:rPr>
            <w:rFonts w:eastAsia="SimSun"/>
            <w:lang w:eastAsia="zh-CN"/>
          </w:rPr>
          <w:t xml:space="preserve"> layer</w:t>
        </w:r>
      </w:ins>
      <w:r w:rsidRPr="00E67E0D">
        <w:rPr>
          <w:rFonts w:eastAsia="SimSun"/>
          <w:lang w:eastAsia="zh-CN"/>
        </w:rPr>
        <w:t xml:space="preserve"> information before sending the </w:t>
      </w:r>
      <w:r w:rsidRPr="00E67E0D">
        <w:t>PDU SESSION RESOURCE</w:t>
      </w:r>
      <w:r w:rsidRPr="00E67E0D">
        <w:rPr>
          <w:rFonts w:eastAsia="SimSun" w:hint="eastAsia"/>
          <w:lang w:eastAsia="zh-CN"/>
        </w:rPr>
        <w:t xml:space="preserve"> MODIFY</w:t>
      </w:r>
      <w:r w:rsidRPr="00E67E0D">
        <w:t xml:space="preserve"> INDICATION</w:t>
      </w:r>
      <w:r w:rsidRPr="00E67E0D">
        <w:rPr>
          <w:rFonts w:eastAsia="SimSun"/>
          <w:lang w:eastAsia="zh-CN"/>
        </w:rPr>
        <w:t xml:space="preserve"> </w:t>
      </w:r>
      <w:r w:rsidRPr="00E67E0D">
        <w:rPr>
          <w:rFonts w:eastAsia="SimSun"/>
          <w:snapToGrid w:val="0"/>
          <w:lang w:eastAsia="zh-CN"/>
        </w:rPr>
        <w:t xml:space="preserve">unchanged for the concerned </w:t>
      </w:r>
      <w:r w:rsidRPr="00E67E0D">
        <w:rPr>
          <w:rFonts w:eastAsia="SimSun" w:hint="eastAsia"/>
          <w:lang w:eastAsia="zh-CN"/>
        </w:rPr>
        <w:t>PDU session</w:t>
      </w:r>
      <w:r w:rsidRPr="00E67E0D">
        <w:rPr>
          <w:rFonts w:eastAsia="SimSun"/>
          <w:snapToGrid w:val="0"/>
          <w:lang w:eastAsia="zh-CN"/>
        </w:rPr>
        <w:t>.</w:t>
      </w:r>
    </w:p>
    <w:p w14:paraId="7C05A78F" w14:textId="77777777" w:rsidR="006A1CE4" w:rsidRPr="00E67E0D" w:rsidRDefault="006A1CE4" w:rsidP="00E7499B">
      <w:pPr>
        <w:pStyle w:val="4"/>
      </w:pPr>
      <w:bookmarkStart w:id="2735" w:name="_Toc534720226"/>
      <w:bookmarkStart w:id="2736" w:name="_Toc525567238"/>
      <w:r w:rsidRPr="00E67E0D">
        <w:t>8.2.5.3</w:t>
      </w:r>
      <w:r w:rsidRPr="00E67E0D">
        <w:tab/>
        <w:t>Unsuccessful Operation</w:t>
      </w:r>
      <w:bookmarkEnd w:id="2735"/>
      <w:bookmarkEnd w:id="2736"/>
    </w:p>
    <w:p w14:paraId="7FFA019F" w14:textId="77777777" w:rsidR="006A1CE4" w:rsidRPr="00E67E0D" w:rsidRDefault="006A1CE4" w:rsidP="00E7499B">
      <w:r w:rsidRPr="00E67E0D">
        <w:t>The unsuccessful operation is specified in the successful operation section.</w:t>
      </w:r>
    </w:p>
    <w:p w14:paraId="351D2786" w14:textId="77777777" w:rsidR="006A1CE4" w:rsidRPr="00E67E0D" w:rsidRDefault="006A1CE4" w:rsidP="00E7499B">
      <w:pPr>
        <w:pStyle w:val="4"/>
      </w:pPr>
      <w:bookmarkStart w:id="2737" w:name="_Toc534720227"/>
      <w:bookmarkStart w:id="2738" w:name="_Toc525567239"/>
      <w:r w:rsidRPr="00E67E0D">
        <w:t>8.2.5.4</w:t>
      </w:r>
      <w:r w:rsidRPr="00E67E0D">
        <w:tab/>
        <w:t>Abnormal Conditions</w:t>
      </w:r>
      <w:bookmarkEnd w:id="2737"/>
      <w:bookmarkEnd w:id="2738"/>
    </w:p>
    <w:p w14:paraId="3A8215C6" w14:textId="77777777" w:rsidR="006A1CE4" w:rsidRPr="00E67E0D" w:rsidRDefault="006A1CE4" w:rsidP="00E7499B">
      <w:r w:rsidRPr="00E67E0D">
        <w:t>Void.</w:t>
      </w:r>
    </w:p>
    <w:p w14:paraId="2B8A1B75" w14:textId="77777777" w:rsidR="006A1CE4" w:rsidRPr="00E67E0D" w:rsidRDefault="006A1CE4" w:rsidP="00E7499B">
      <w:pPr>
        <w:pStyle w:val="2"/>
      </w:pPr>
      <w:bookmarkStart w:id="2739" w:name="_Toc534720228"/>
      <w:bookmarkStart w:id="2740" w:name="_Toc525567240"/>
      <w:r w:rsidRPr="00E67E0D">
        <w:t>8.3</w:t>
      </w:r>
      <w:r w:rsidRPr="00E67E0D">
        <w:tab/>
        <w:t>UE Context Management Procedures</w:t>
      </w:r>
      <w:bookmarkEnd w:id="2739"/>
      <w:bookmarkEnd w:id="2740"/>
    </w:p>
    <w:p w14:paraId="6C4C18C4" w14:textId="77777777" w:rsidR="006A1CE4" w:rsidRPr="00E67E0D" w:rsidRDefault="006A1CE4" w:rsidP="00E7499B">
      <w:pPr>
        <w:pStyle w:val="3"/>
      </w:pPr>
      <w:bookmarkStart w:id="2741" w:name="_Toc534720229"/>
      <w:bookmarkStart w:id="2742" w:name="_Toc525567241"/>
      <w:r w:rsidRPr="00E67E0D">
        <w:t>8.3.1</w:t>
      </w:r>
      <w:r w:rsidRPr="00E67E0D">
        <w:tab/>
        <w:t>Initial Context Setup</w:t>
      </w:r>
      <w:bookmarkEnd w:id="2741"/>
      <w:bookmarkEnd w:id="2742"/>
    </w:p>
    <w:p w14:paraId="3E5EF90F" w14:textId="77777777" w:rsidR="006A1CE4" w:rsidRPr="00E67E0D" w:rsidRDefault="006A1CE4" w:rsidP="00E7499B">
      <w:pPr>
        <w:pStyle w:val="4"/>
      </w:pPr>
      <w:bookmarkStart w:id="2743" w:name="_Toc534720230"/>
      <w:bookmarkStart w:id="2744" w:name="_Toc525567242"/>
      <w:r w:rsidRPr="00E67E0D">
        <w:t>8.3.1.1</w:t>
      </w:r>
      <w:r w:rsidRPr="00E67E0D">
        <w:tab/>
        <w:t>General</w:t>
      </w:r>
      <w:bookmarkEnd w:id="2743"/>
      <w:bookmarkEnd w:id="2744"/>
    </w:p>
    <w:p w14:paraId="5C8596FA" w14:textId="530EF702" w:rsidR="006A1CE4" w:rsidRPr="00E67E0D" w:rsidRDefault="006A1CE4" w:rsidP="00E7499B">
      <w:pPr>
        <w:rPr>
          <w:lang w:eastAsia="zh-CN"/>
        </w:rPr>
      </w:pPr>
      <w:r w:rsidRPr="00E67E0D">
        <w:rPr>
          <w:lang w:eastAsia="zh-CN"/>
        </w:rPr>
        <w:t xml:space="preserve">The purpose of the Initial Context Setup procedure is to </w:t>
      </w:r>
      <w:r w:rsidRPr="00E67E0D">
        <w:t xml:space="preserve">establish the necessary overall initial UE </w:t>
      </w:r>
      <w:del w:id="2745" w:author="Issam" w:date="2019-02-12T23:38:00Z">
        <w:r w:rsidR="00AE297A" w:rsidRPr="00FF6A95">
          <w:delText>Context</w:delText>
        </w:r>
      </w:del>
      <w:ins w:id="2746" w:author="Issam" w:date="2019-02-12T23:38:00Z">
        <w:r w:rsidRPr="00E67E0D">
          <w:t>context</w:t>
        </w:r>
      </w:ins>
      <w:r w:rsidRPr="00E67E0D">
        <w:t xml:space="preserve"> at the NG-RAN node, when required, including PDU session context, the Security Key, Mobility Restriction List, UE Radio Capability and UE Security Capabilities, </w:t>
      </w:r>
      <w:r w:rsidRPr="00E67E0D">
        <w:rPr>
          <w:lang w:eastAsia="zh-CN"/>
        </w:rPr>
        <w:t>etc.</w:t>
      </w:r>
      <w:r w:rsidRPr="00E67E0D">
        <w:t xml:space="preserve"> The AMF may initiate the Initial Context Setup procedure if a UE-associated logical NG-connection exists for the UE or if the AMF has received the </w:t>
      </w:r>
      <w:r w:rsidRPr="00E67E0D">
        <w:rPr>
          <w:i/>
        </w:rPr>
        <w:t>RAN UE NGAP ID</w:t>
      </w:r>
      <w:r w:rsidRPr="00E67E0D">
        <w:t xml:space="preserve"> IE in an INITIAL UE MESSAGE</w:t>
      </w:r>
      <w:r w:rsidRPr="00E67E0D">
        <w:rPr>
          <w:rFonts w:eastAsia="MS Mincho"/>
        </w:rPr>
        <w:t xml:space="preserve"> message </w:t>
      </w:r>
      <w:r w:rsidRPr="00E67E0D">
        <w:rPr>
          <w:rFonts w:eastAsia="MS Mincho"/>
          <w:lang w:eastAsia="en-US"/>
        </w:rPr>
        <w:t xml:space="preserve">or if the NG-RAN node has already </w:t>
      </w:r>
      <w:r w:rsidRPr="00E67E0D">
        <w:rPr>
          <w:lang w:eastAsia="en-US"/>
        </w:rPr>
        <w:t>initiated a UE-associated logical NG-connection by sending an INITIAL UE MESSAGE</w:t>
      </w:r>
      <w:r w:rsidRPr="00E67E0D">
        <w:rPr>
          <w:rFonts w:eastAsia="MS Mincho"/>
          <w:lang w:eastAsia="en-US"/>
        </w:rPr>
        <w:t xml:space="preserve"> message via</w:t>
      </w:r>
      <w:r w:rsidRPr="00E67E0D">
        <w:rPr>
          <w:rFonts w:eastAsia="MS Mincho"/>
        </w:rPr>
        <w:t xml:space="preserve"> another NG interface instance</w:t>
      </w:r>
      <w:r w:rsidRPr="00E67E0D">
        <w:t xml:space="preserve">. </w:t>
      </w:r>
      <w:r w:rsidRPr="00E67E0D">
        <w:rPr>
          <w:lang w:eastAsia="zh-CN"/>
        </w:rPr>
        <w:t>The procedure uses UE-associated signalling.</w:t>
      </w:r>
    </w:p>
    <w:p w14:paraId="0BFDEF8E" w14:textId="77777777" w:rsidR="006A1CE4" w:rsidRPr="00E67E0D" w:rsidRDefault="006A1CE4" w:rsidP="00E7499B">
      <w:pPr>
        <w:pStyle w:val="4"/>
      </w:pPr>
      <w:bookmarkStart w:id="2747" w:name="_Toc534720231"/>
      <w:bookmarkStart w:id="2748" w:name="_Toc525567243"/>
      <w:r w:rsidRPr="00E67E0D">
        <w:t>8.3.1.2</w:t>
      </w:r>
      <w:r w:rsidRPr="00E67E0D">
        <w:tab/>
        <w:t>Successful Operation</w:t>
      </w:r>
      <w:bookmarkEnd w:id="2747"/>
      <w:bookmarkEnd w:id="2748"/>
    </w:p>
    <w:p w14:paraId="6DED71C0" w14:textId="77777777" w:rsidR="00AE297A" w:rsidRPr="00FF6A95" w:rsidRDefault="00AE297A" w:rsidP="00AE297A">
      <w:pPr>
        <w:pStyle w:val="TH"/>
        <w:rPr>
          <w:del w:id="2749" w:author="Issam" w:date="2019-02-12T23:38:00Z"/>
        </w:rPr>
      </w:pPr>
      <w:del w:id="2750" w:author="Issam" w:date="2019-02-12T23:38:00Z">
        <w:r w:rsidRPr="00FF6A95">
          <w:object w:dxaOrig="6893" w:dyaOrig="2427" w14:anchorId="0026DCB3">
            <v:shape id="_x0000_i1094" type="#_x0000_t75" style="width:344.5pt;height:121.85pt" o:ole="">
              <v:imagedata r:id="rId28" o:title=""/>
            </v:shape>
            <o:OLEObject Type="Embed" ProgID="Visio.Drawing.11" ShapeID="_x0000_i1094" DrawAspect="Content" ObjectID="_1611519890" r:id="rId29"/>
          </w:object>
        </w:r>
      </w:del>
    </w:p>
    <w:p w14:paraId="27DBE24B" w14:textId="77777777" w:rsidR="006A1CE4" w:rsidRPr="00E67E0D" w:rsidRDefault="006A1CE4" w:rsidP="00E7499B">
      <w:pPr>
        <w:pStyle w:val="TH"/>
        <w:rPr>
          <w:ins w:id="2751" w:author="Issam" w:date="2019-02-12T23:38:00Z"/>
        </w:rPr>
      </w:pPr>
      <w:ins w:id="2752" w:author="Issam" w:date="2019-02-12T23:38:00Z">
        <w:r w:rsidRPr="00E67E0D">
          <w:object w:dxaOrig="6893" w:dyaOrig="2427" w14:anchorId="102472AC">
            <v:shape id="_x0000_i1032" type="#_x0000_t75" style="width:344.5pt;height:120.75pt" o:ole="">
              <v:imagedata r:id="rId28" o:title=""/>
            </v:shape>
            <o:OLEObject Type="Embed" ProgID="Visio.Drawing.11" ShapeID="_x0000_i1032" DrawAspect="Content" ObjectID="_1611519891" r:id="rId30"/>
          </w:object>
        </w:r>
      </w:ins>
    </w:p>
    <w:p w14:paraId="39852A91" w14:textId="77777777" w:rsidR="006A1CE4" w:rsidRPr="00E67E0D" w:rsidRDefault="006A1CE4" w:rsidP="00E7499B">
      <w:pPr>
        <w:pStyle w:val="TF"/>
      </w:pPr>
      <w:r w:rsidRPr="00E67E0D">
        <w:t xml:space="preserve">Figure 8.3.1.2-1: Initial context setup: successful </w:t>
      </w:r>
      <w:r w:rsidRPr="00E67E0D">
        <w:rPr>
          <w:rFonts w:eastAsia="MS Mincho"/>
        </w:rPr>
        <w:t>o</w:t>
      </w:r>
      <w:r w:rsidRPr="00E67E0D">
        <w:t>peration</w:t>
      </w:r>
    </w:p>
    <w:p w14:paraId="44BED5EA" w14:textId="77777777" w:rsidR="006A1CE4" w:rsidRPr="00E67E0D" w:rsidRDefault="006A1CE4" w:rsidP="00E7499B">
      <w:bookmarkStart w:id="2753" w:name="_Hlt241614351"/>
      <w:bookmarkEnd w:id="2753"/>
      <w:r w:rsidRPr="00E67E0D">
        <w:t xml:space="preserve">In case of the establishment of a PDU session the 5GC shall be prepared to receive user data before the </w:t>
      </w:r>
      <w:r w:rsidRPr="00E67E0D">
        <w:rPr>
          <w:lang w:eastAsia="zh-CN"/>
        </w:rPr>
        <w:t>INITIAL CONTEXT</w:t>
      </w:r>
      <w:r w:rsidRPr="00E67E0D">
        <w:t xml:space="preserve"> SETUP RESPONSE message has been received by the AMF. If no UE-associated logical NG-connection exists, the UE-associated logical NG-connection shall be established at reception of the INITIAL CONTEXT SETUP REQUEST message.</w:t>
      </w:r>
    </w:p>
    <w:p w14:paraId="682158A8" w14:textId="77777777" w:rsidR="006A1CE4" w:rsidRPr="00E67E0D" w:rsidRDefault="006A1CE4" w:rsidP="00E7499B">
      <w:r w:rsidRPr="00E67E0D">
        <w:t xml:space="preserve">The </w:t>
      </w:r>
      <w:r w:rsidRPr="00E67E0D">
        <w:rPr>
          <w:lang w:eastAsia="zh-CN"/>
        </w:rPr>
        <w:t>INITIAL CONTEXT SETUP REQUEST</w:t>
      </w:r>
      <w:r w:rsidRPr="00E67E0D">
        <w:t xml:space="preserve"> message shall contain</w:t>
      </w:r>
      <w:r w:rsidRPr="00E67E0D">
        <w:rPr>
          <w:lang w:eastAsia="zh-CN"/>
        </w:rPr>
        <w:t xml:space="preserve"> the </w:t>
      </w:r>
      <w:r w:rsidRPr="00E67E0D">
        <w:rPr>
          <w:i/>
        </w:rPr>
        <w:t>Index to RAT/Frequency Selection</w:t>
      </w:r>
      <w:r w:rsidRPr="00E67E0D">
        <w:rPr>
          <w:rFonts w:cs="Arial"/>
          <w:i/>
        </w:rPr>
        <w:t xml:space="preserve"> Priority</w:t>
      </w:r>
      <w:r w:rsidRPr="00E67E0D">
        <w:rPr>
          <w:i/>
          <w:lang w:eastAsia="zh-CN"/>
        </w:rPr>
        <w:t xml:space="preserve"> </w:t>
      </w:r>
      <w:r w:rsidRPr="00E67E0D">
        <w:rPr>
          <w:lang w:eastAsia="zh-CN"/>
        </w:rPr>
        <w:t xml:space="preserve">IE, </w:t>
      </w:r>
      <w:r w:rsidRPr="00E67E0D">
        <w:t>if available in the AMF.</w:t>
      </w:r>
    </w:p>
    <w:p w14:paraId="62531F63" w14:textId="77777777" w:rsidR="006A1CE4" w:rsidRPr="00E67E0D" w:rsidRDefault="006A1CE4" w:rsidP="00E7499B">
      <w:r w:rsidRPr="00E67E0D">
        <w:t xml:space="preserve">If the </w:t>
      </w:r>
      <w:r w:rsidRPr="00E67E0D">
        <w:rPr>
          <w:i/>
        </w:rPr>
        <w:t>NAS-PDU</w:t>
      </w:r>
      <w:r w:rsidRPr="00E67E0D">
        <w:t xml:space="preserve"> IE is included in the INITIAL CONTEXT SETUP REQUEST message, the NG-RAN node shall pass it transparently towards the UE.</w:t>
      </w:r>
    </w:p>
    <w:p w14:paraId="29E80A8F" w14:textId="77777777" w:rsidR="006A1CE4" w:rsidRPr="00E67E0D" w:rsidRDefault="006A1CE4" w:rsidP="00E7499B">
      <w:r w:rsidRPr="00E67E0D">
        <w:t xml:space="preserve">If the </w:t>
      </w:r>
      <w:r w:rsidRPr="00E67E0D">
        <w:rPr>
          <w:i/>
        </w:rPr>
        <w:t>Masked IMEISV</w:t>
      </w:r>
      <w:r w:rsidRPr="00E67E0D">
        <w:t xml:space="preserve"> IE is contained in the INITIAL CONTEXT SETUP REQUEST message the target NG-RAN node shall, if supported, use it to determine the characteristics of the UE for subsequent handling.</w:t>
      </w:r>
    </w:p>
    <w:p w14:paraId="45E9D183" w14:textId="77777777" w:rsidR="006A1CE4" w:rsidRPr="00E67E0D" w:rsidRDefault="006A1CE4" w:rsidP="00E7499B">
      <w:pPr>
        <w:rPr>
          <w:lang w:eastAsia="zh-CN"/>
        </w:rPr>
      </w:pPr>
      <w:r w:rsidRPr="00E67E0D">
        <w:t xml:space="preserve">Upon receipt of the </w:t>
      </w:r>
      <w:r w:rsidRPr="00E67E0D">
        <w:rPr>
          <w:lang w:eastAsia="zh-CN"/>
        </w:rPr>
        <w:t>INITIAL CONTEXT</w:t>
      </w:r>
      <w:r w:rsidRPr="00E67E0D">
        <w:t xml:space="preserve"> SETUP REQUEST message the NG-RAN node shall</w:t>
      </w:r>
    </w:p>
    <w:p w14:paraId="361765F5" w14:textId="77777777" w:rsidR="006A1CE4" w:rsidRPr="00E67E0D" w:rsidRDefault="006A1CE4" w:rsidP="00E7499B">
      <w:pPr>
        <w:pStyle w:val="B1"/>
        <w:pPrChange w:id="2754" w:author="Issam" w:date="2019-02-12T23:38:00Z">
          <w:pPr>
            <w:pStyle w:val="B1"/>
          </w:pPr>
        </w:pPrChange>
      </w:pPr>
      <w:r w:rsidRPr="00E67E0D">
        <w:t>-</w:t>
      </w:r>
      <w:r w:rsidRPr="00E67E0D">
        <w:tab/>
        <w:t>attempt to execute the requested PDU session configuration;</w:t>
      </w:r>
    </w:p>
    <w:p w14:paraId="3AAF39E7" w14:textId="77777777" w:rsidR="006A1CE4" w:rsidRPr="00E67E0D" w:rsidRDefault="006A1CE4" w:rsidP="00E7499B">
      <w:pPr>
        <w:pStyle w:val="B1"/>
      </w:pPr>
      <w:r w:rsidRPr="00E67E0D">
        <w:t>-</w:t>
      </w:r>
      <w:r w:rsidRPr="00E67E0D">
        <w:tab/>
        <w:t>store the received UE Aggregate Maximum Bit Rate in the UE context, and use the received UE Aggregate Maximum Bit Rate for non-GBR Bearers for the concerned UE;</w:t>
      </w:r>
    </w:p>
    <w:p w14:paraId="6F4D1AD9" w14:textId="77777777" w:rsidR="006A1CE4" w:rsidRPr="00E67E0D" w:rsidRDefault="006A1CE4" w:rsidP="00E7499B">
      <w:pPr>
        <w:pStyle w:val="B1"/>
      </w:pPr>
      <w:r w:rsidRPr="00E67E0D">
        <w:t>-</w:t>
      </w:r>
      <w:r w:rsidRPr="00E67E0D">
        <w:tab/>
        <w:t>store the received Mobility Restriction List in the UE context;</w:t>
      </w:r>
    </w:p>
    <w:p w14:paraId="7C0BDF0E" w14:textId="77777777" w:rsidR="006A1CE4" w:rsidRPr="00E67E0D" w:rsidRDefault="006A1CE4" w:rsidP="00E7499B">
      <w:pPr>
        <w:pStyle w:val="B1"/>
      </w:pPr>
      <w:r w:rsidRPr="00E67E0D">
        <w:t>-</w:t>
      </w:r>
      <w:r w:rsidRPr="00E67E0D">
        <w:tab/>
        <w:t>store the received UE Radio Capability in the UE context;</w:t>
      </w:r>
    </w:p>
    <w:p w14:paraId="6E790F66" w14:textId="77777777" w:rsidR="006A1CE4" w:rsidRPr="00E67E0D" w:rsidRDefault="006A1CE4" w:rsidP="00E7499B">
      <w:pPr>
        <w:pStyle w:val="B1"/>
      </w:pPr>
      <w:r w:rsidRPr="00E67E0D">
        <w:t>-</w:t>
      </w:r>
      <w:r w:rsidRPr="00E67E0D">
        <w:tab/>
        <w:t>store the received Index to RAT/Frequency Selection Priority in the UE context and use it as defined in TS 23.501 [9];</w:t>
      </w:r>
    </w:p>
    <w:p w14:paraId="3550AAE0" w14:textId="77777777" w:rsidR="006A1CE4" w:rsidRPr="00E67E0D" w:rsidRDefault="006A1CE4" w:rsidP="00E7499B">
      <w:pPr>
        <w:pStyle w:val="B1"/>
      </w:pPr>
      <w:r w:rsidRPr="00E67E0D">
        <w:t>-</w:t>
      </w:r>
      <w:r w:rsidRPr="00E67E0D">
        <w:tab/>
        <w:t>store the received UE Security Capabilities in the UE context;</w:t>
      </w:r>
    </w:p>
    <w:p w14:paraId="72B81FB9" w14:textId="77777777" w:rsidR="006A1CE4" w:rsidRPr="00E67E0D" w:rsidRDefault="006A1CE4" w:rsidP="00E7499B">
      <w:pPr>
        <w:pStyle w:val="B1"/>
      </w:pPr>
      <w:r w:rsidRPr="00E67E0D">
        <w:t>-</w:t>
      </w:r>
      <w:r w:rsidRPr="00E67E0D">
        <w:tab/>
        <w:t>store the received Security Key in the UE context and, if the NG-RAN node is required to activate security for the UE, take this security key into use.</w:t>
      </w:r>
    </w:p>
    <w:p w14:paraId="1CA5FFEF" w14:textId="77777777" w:rsidR="006A1CE4" w:rsidRPr="00E67E0D" w:rsidRDefault="006A1CE4" w:rsidP="00E7499B">
      <w:r w:rsidRPr="00E67E0D">
        <w:t xml:space="preserve">For the Initial Context Setup an initial value for the </w:t>
      </w:r>
      <w:r w:rsidRPr="00E67E0D">
        <w:rPr>
          <w:rFonts w:cs="Arial"/>
          <w:szCs w:val="18"/>
          <w:lang w:eastAsia="zh-CN"/>
        </w:rPr>
        <w:t>Next Hop Chaining Count is stored in the UE context.</w:t>
      </w:r>
    </w:p>
    <w:p w14:paraId="275833E4" w14:textId="47E30C25" w:rsidR="006A1CE4" w:rsidRPr="00E67E0D" w:rsidRDefault="006A1CE4" w:rsidP="00E7499B">
      <w:r w:rsidRPr="00E67E0D">
        <w:t xml:space="preserve">If the </w:t>
      </w:r>
      <w:r w:rsidRPr="00E67E0D">
        <w:rPr>
          <w:i/>
          <w:iCs/>
          <w:lang w:eastAsia="zh-CN"/>
        </w:rPr>
        <w:t xml:space="preserve">PDU Session Resource Setup Request List </w:t>
      </w:r>
      <w:r w:rsidRPr="00E67E0D">
        <w:t xml:space="preserve">IE is contained in the </w:t>
      </w:r>
      <w:r w:rsidRPr="00E67E0D">
        <w:rPr>
          <w:lang w:eastAsia="zh-CN"/>
        </w:rPr>
        <w:t>INITIAL CONTEXT</w:t>
      </w:r>
      <w:r w:rsidRPr="00E67E0D">
        <w:t xml:space="preserve"> SETUP REQUEST message, the NG-RAN node shall behave the same as </w:t>
      </w:r>
      <w:del w:id="2755" w:author="Issam" w:date="2019-02-12T23:38:00Z">
        <w:r w:rsidR="00AE297A" w:rsidRPr="00FF6A95">
          <w:delText xml:space="preserve">the one </w:delText>
        </w:r>
      </w:del>
      <w:r w:rsidRPr="00E67E0D">
        <w:t xml:space="preserve">defined in the PDU Session Resource Setup procedure. </w:t>
      </w:r>
      <w:r w:rsidRPr="00E67E0D">
        <w:rPr>
          <w:snapToGrid w:val="0"/>
        </w:rPr>
        <w:t xml:space="preserve">The NG-RAN node shall </w:t>
      </w:r>
      <w:r w:rsidRPr="00E67E0D">
        <w:t>report to the AMF</w:t>
      </w:r>
      <w:del w:id="2756" w:author="Issam" w:date="2019-02-12T23:38:00Z">
        <w:r w:rsidR="00AE297A" w:rsidRPr="00FF6A95">
          <w:delText>,</w:delText>
        </w:r>
      </w:del>
      <w:r w:rsidRPr="00E67E0D">
        <w:t xml:space="preserve"> in the </w:t>
      </w:r>
      <w:r w:rsidRPr="00E67E0D">
        <w:rPr>
          <w:lang w:eastAsia="zh-CN"/>
        </w:rPr>
        <w:t>INITIAL CONTEXT</w:t>
      </w:r>
      <w:r w:rsidRPr="00E67E0D">
        <w:t xml:space="preserve"> SETUP RESPONSE message</w:t>
      </w:r>
      <w:del w:id="2757" w:author="Issam" w:date="2019-02-12T23:38:00Z">
        <w:r w:rsidR="00AE297A" w:rsidRPr="00FF6A95">
          <w:delText>, the successful establishment of</w:delText>
        </w:r>
      </w:del>
      <w:r w:rsidRPr="00E67E0D">
        <w:t xml:space="preserve"> the result for </w:t>
      </w:r>
      <w:del w:id="2758" w:author="Issam" w:date="2019-02-12T23:38:00Z">
        <w:r w:rsidR="00AE297A" w:rsidRPr="00FF6A95">
          <w:delText>all the</w:delText>
        </w:r>
      </w:del>
      <w:ins w:id="2759" w:author="Issam" w:date="2019-02-12T23:38:00Z">
        <w:r w:rsidRPr="00E67E0D">
          <w:t>each PDU session resource</w:t>
        </w:r>
      </w:ins>
      <w:r w:rsidRPr="00E67E0D">
        <w:t xml:space="preserve"> requested </w:t>
      </w:r>
      <w:del w:id="2760" w:author="Issam" w:date="2019-02-12T23:38:00Z">
        <w:r w:rsidR="00AE297A" w:rsidRPr="00FF6A95">
          <w:delText>PDU sessions</w:delText>
        </w:r>
        <w:r w:rsidR="00AE297A" w:rsidRPr="00FF6A95">
          <w:rPr>
            <w:snapToGrid w:val="0"/>
          </w:rPr>
          <w:delText xml:space="preserve">. </w:delText>
        </w:r>
        <w:r w:rsidR="00AE297A" w:rsidRPr="00FF6A95">
          <w:delText xml:space="preserve">When the NG-RAN node reports the unsuccessful establishment of </w:delText>
        </w:r>
        <w:r w:rsidR="00AE297A" w:rsidRPr="00FF6A95">
          <w:rPr>
            <w:rFonts w:eastAsia="MS Mincho"/>
          </w:rPr>
          <w:delText xml:space="preserve">a </w:delText>
        </w:r>
      </w:del>
      <w:ins w:id="2761" w:author="Issam" w:date="2019-02-12T23:38:00Z">
        <w:r w:rsidRPr="00E67E0D">
          <w:t xml:space="preserve">to be setup as defined in the </w:t>
        </w:r>
      </w:ins>
      <w:r w:rsidRPr="00E67E0D">
        <w:t>PDU Session</w:t>
      </w:r>
      <w:del w:id="2762" w:author="Issam" w:date="2019-02-12T23:38:00Z">
        <w:r w:rsidR="00AE297A" w:rsidRPr="00FF6A95">
          <w:rPr>
            <w:rFonts w:eastAsia="MS Mincho"/>
          </w:rPr>
          <w:delText>,</w:delText>
        </w:r>
        <w:r w:rsidR="00AE297A" w:rsidRPr="00FF6A95">
          <w:delText xml:space="preserve"> the cause value should be pr</w:delText>
        </w:r>
        <w:r w:rsidR="00AE297A" w:rsidRPr="00FF6A95">
          <w:delText>e</w:delText>
        </w:r>
        <w:r w:rsidR="00AE297A" w:rsidRPr="00FF6A95">
          <w:delText>cise enough to enable the AMF to know the reason for the unsuccessful establishment</w:delText>
        </w:r>
      </w:del>
      <w:ins w:id="2763" w:author="Issam" w:date="2019-02-12T23:38:00Z">
        <w:r w:rsidRPr="00E67E0D">
          <w:t xml:space="preserve"> Resource Setup procedure</w:t>
        </w:r>
      </w:ins>
      <w:r w:rsidRPr="00E67E0D">
        <w:rPr>
          <w:snapToGrid w:val="0"/>
        </w:rPr>
        <w:t>.</w:t>
      </w:r>
    </w:p>
    <w:p w14:paraId="7DCB70EA" w14:textId="77777777" w:rsidR="006A1CE4" w:rsidRPr="00E67E0D" w:rsidRDefault="006A1CE4" w:rsidP="00E7499B">
      <w:pPr>
        <w:rPr>
          <w:ins w:id="2764" w:author="Issam" w:date="2019-02-12T23:38:00Z"/>
        </w:rPr>
      </w:pPr>
      <w:ins w:id="2765" w:author="Issam" w:date="2019-02-12T23:38:00Z">
        <w:r w:rsidRPr="00E67E0D">
          <w:t xml:space="preserve">Upon reception of the INITIAL CONTEXT SETUP RESPONSE message the AMF shall, for each PDU session indicated in the </w:t>
        </w:r>
        <w:r w:rsidRPr="00E67E0D">
          <w:rPr>
            <w:i/>
          </w:rPr>
          <w:t xml:space="preserve">PDU Session </w:t>
        </w:r>
        <w:r w:rsidRPr="00E67E0D">
          <w:rPr>
            <w:i/>
            <w:iCs/>
          </w:rPr>
          <w:t xml:space="preserve">ID </w:t>
        </w:r>
        <w:r w:rsidRPr="00E67E0D">
          <w:t xml:space="preserve">IE, transfer transparently the </w:t>
        </w:r>
        <w:r w:rsidRPr="00E67E0D">
          <w:rPr>
            <w:i/>
          </w:rPr>
          <w:t xml:space="preserve">PDU Session Resource </w:t>
        </w:r>
        <w:r w:rsidRPr="00E67E0D">
          <w:rPr>
            <w:i/>
            <w:iCs/>
          </w:rPr>
          <w:t>Setup Response Transfer</w:t>
        </w:r>
        <w:r w:rsidRPr="00E67E0D">
          <w:t xml:space="preserve"> IE or </w:t>
        </w:r>
        <w:r w:rsidRPr="00E67E0D">
          <w:rPr>
            <w:i/>
            <w:lang w:eastAsia="ja-JP"/>
          </w:rPr>
          <w:t>PDU Session Resource Setup Unsuccessful Transfer</w:t>
        </w:r>
        <w:r w:rsidRPr="00E67E0D">
          <w:rPr>
            <w:lang w:eastAsia="ja-JP"/>
          </w:rPr>
          <w:t xml:space="preserve"> IE</w:t>
        </w:r>
        <w:r w:rsidRPr="00E67E0D">
          <w:t xml:space="preserve"> to the SMF associated with the concerned PDU session. </w:t>
        </w:r>
      </w:ins>
      <w:moveToRangeStart w:id="2766" w:author="Issam" w:date="2019-02-12T23:38:00Z" w:name="move907097"/>
      <w:moveTo w:id="2767" w:author="Issam" w:date="2019-02-12T23:38:00Z">
        <w:r w:rsidRPr="00E67E0D">
          <w:rPr>
            <w:lang w:eastAsia="ja-JP"/>
          </w:rPr>
          <w:t>In case the splitting PDU session is not used by the NG-RAN node, the SMF should remove the Additional Transport Layer Information, if any.</w:t>
        </w:r>
      </w:moveTo>
      <w:moveToRangeEnd w:id="2766"/>
    </w:p>
    <w:p w14:paraId="00B7BEF7" w14:textId="77777777" w:rsidR="006A1CE4" w:rsidRPr="00E67E0D" w:rsidRDefault="006A1CE4" w:rsidP="00E7499B">
      <w:r w:rsidRPr="00E67E0D">
        <w:t xml:space="preserve">The NG-RAN node shall use the information in the </w:t>
      </w:r>
      <w:r w:rsidRPr="00E67E0D">
        <w:rPr>
          <w:i/>
          <w:iCs/>
          <w:lang w:eastAsia="zh-CN"/>
        </w:rPr>
        <w:t>Mobility Restriction List</w:t>
      </w:r>
      <w:r w:rsidRPr="00E67E0D">
        <w:t xml:space="preserve"> IE if present in the </w:t>
      </w:r>
      <w:r w:rsidRPr="00E67E0D">
        <w:rPr>
          <w:lang w:eastAsia="zh-CN"/>
        </w:rPr>
        <w:t>INITIAL CONTEXT</w:t>
      </w:r>
      <w:r w:rsidRPr="00E67E0D">
        <w:t xml:space="preserve"> SETUP REQUEST message to</w:t>
      </w:r>
    </w:p>
    <w:p w14:paraId="2425CA3F" w14:textId="77777777" w:rsidR="006A1CE4" w:rsidRPr="00E67E0D" w:rsidRDefault="006A1CE4" w:rsidP="00E7499B">
      <w:pPr>
        <w:pStyle w:val="B1"/>
      </w:pPr>
      <w:r w:rsidRPr="00E67E0D">
        <w:t>-</w:t>
      </w:r>
      <w:r w:rsidRPr="00E67E0D">
        <w:tab/>
        <w:t xml:space="preserve">determine a target for </w:t>
      </w:r>
      <w:r w:rsidRPr="00E67E0D">
        <w:rPr>
          <w:lang w:eastAsia="zh-CN"/>
        </w:rPr>
        <w:t>subsequent mobility action for which the NG-RAN node provides information about the target of the mobility action towards the UE</w:t>
      </w:r>
      <w:r w:rsidRPr="00E67E0D">
        <w:t>;</w:t>
      </w:r>
    </w:p>
    <w:p w14:paraId="58CC956C" w14:textId="77777777" w:rsidR="006A1CE4" w:rsidRPr="00E67E0D" w:rsidRDefault="006A1CE4" w:rsidP="00E7499B">
      <w:pPr>
        <w:pStyle w:val="B1"/>
      </w:pPr>
      <w:r w:rsidRPr="00E67E0D">
        <w:t>-</w:t>
      </w:r>
      <w:r w:rsidRPr="00E67E0D">
        <w:tab/>
        <w:t>select a proper SCG during dual connectivity operation;</w:t>
      </w:r>
    </w:p>
    <w:p w14:paraId="3B8D40F7" w14:textId="77777777" w:rsidR="006A1CE4" w:rsidRPr="00E67E0D" w:rsidRDefault="006A1CE4" w:rsidP="00E7499B">
      <w:pPr>
        <w:pStyle w:val="B1"/>
      </w:pPr>
      <w:r w:rsidRPr="00E67E0D">
        <w:t>-</w:t>
      </w:r>
      <w:r w:rsidRPr="00E67E0D">
        <w:tab/>
        <w:t>assign proper RNA(s) for the UE when moving the UE to RRC_INACTIVE state.</w:t>
      </w:r>
    </w:p>
    <w:p w14:paraId="3502151B" w14:textId="77777777" w:rsidR="006A1CE4" w:rsidRPr="00E67E0D" w:rsidRDefault="006A1CE4" w:rsidP="00E7499B">
      <w:r w:rsidRPr="00E67E0D">
        <w:t xml:space="preserve">If the </w:t>
      </w:r>
      <w:r w:rsidRPr="00E67E0D">
        <w:rPr>
          <w:i/>
          <w:iCs/>
          <w:lang w:eastAsia="zh-CN"/>
        </w:rPr>
        <w:t>Mobility Restriction List</w:t>
      </w:r>
      <w:r w:rsidRPr="00E67E0D">
        <w:t xml:space="preserve"> IE is not contained in the </w:t>
      </w:r>
      <w:r w:rsidRPr="00E67E0D">
        <w:rPr>
          <w:lang w:eastAsia="zh-CN"/>
        </w:rPr>
        <w:t>INITIAL CONTEXT</w:t>
      </w:r>
      <w:r w:rsidRPr="00E67E0D">
        <w:t xml:space="preserve"> SETUP REQUEST message, the NG-RAN node shall consider that no roaming and no access restriction apply to the UE. The NG-RAN node shall also consider that no roaming and no access restriction apply to the UE when:</w:t>
      </w:r>
    </w:p>
    <w:p w14:paraId="2BF06A54" w14:textId="77777777" w:rsidR="006A1CE4" w:rsidRPr="00E67E0D" w:rsidRDefault="006A1CE4" w:rsidP="00E7499B">
      <w:pPr>
        <w:pStyle w:val="B1"/>
      </w:pPr>
      <w:r w:rsidRPr="00E67E0D">
        <w:t>-</w:t>
      </w:r>
      <w:r w:rsidRPr="00E67E0D">
        <w:tab/>
        <w:t>one of the QoS flows includes a particular ARP value (TS 23.501 [9]).</w:t>
      </w:r>
    </w:p>
    <w:p w14:paraId="6C55CDCB" w14:textId="77777777" w:rsidR="00AE297A" w:rsidRPr="00FF6A95" w:rsidRDefault="00AE297A" w:rsidP="00AE297A">
      <w:pPr>
        <w:rPr>
          <w:del w:id="2768" w:author="Issam" w:date="2019-02-12T23:38:00Z"/>
        </w:rPr>
      </w:pPr>
      <w:del w:id="2769" w:author="Issam" w:date="2019-02-12T23:38:00Z">
        <w:r w:rsidRPr="00FF6A95">
          <w:delText xml:space="preserve">If the </w:delText>
        </w:r>
        <w:r w:rsidRPr="00FF6A95">
          <w:rPr>
            <w:i/>
            <w:iCs/>
            <w:lang w:eastAsia="zh-CN"/>
          </w:rPr>
          <w:delText>Additional QoS</w:delText>
        </w:r>
        <w:r w:rsidRPr="00FF6A95">
          <w:delText xml:space="preserve"> </w:delText>
        </w:r>
        <w:r w:rsidRPr="00FF6A95">
          <w:rPr>
            <w:i/>
          </w:rPr>
          <w:delText>Flow Information</w:delText>
        </w:r>
        <w:r w:rsidRPr="00FF6A95">
          <w:delText xml:space="preserve"> IE is included in the </w:delText>
        </w:r>
        <w:r w:rsidRPr="00FF6A95">
          <w:rPr>
            <w:lang w:eastAsia="zh-CN"/>
          </w:rPr>
          <w:delText>INITIAL CONTEXT</w:delText>
        </w:r>
        <w:r w:rsidRPr="00FF6A95">
          <w:delText xml:space="preserve"> SETUP REQUEST message, the NG-RAN node may consider it for the DRB allocation process. It is up to NG-RAN node implementation to decide whether and how to use it.</w:delText>
        </w:r>
      </w:del>
    </w:p>
    <w:p w14:paraId="412BD0DD" w14:textId="77777777" w:rsidR="006A1CE4" w:rsidRPr="00E67E0D" w:rsidRDefault="006A1CE4" w:rsidP="00E7499B">
      <w:r w:rsidRPr="00E67E0D">
        <w:t xml:space="preserve">If the </w:t>
      </w:r>
      <w:r w:rsidRPr="00E67E0D">
        <w:rPr>
          <w:rFonts w:eastAsia="Batang"/>
          <w:i/>
          <w:iCs/>
        </w:rPr>
        <w:t>Trace Activation</w:t>
      </w:r>
      <w:r w:rsidRPr="00E67E0D">
        <w:rPr>
          <w:rFonts w:eastAsia="Batang"/>
        </w:rPr>
        <w:t xml:space="preserve"> IE is included in the </w:t>
      </w:r>
      <w:r w:rsidRPr="00E67E0D">
        <w:rPr>
          <w:lang w:eastAsia="zh-CN"/>
        </w:rPr>
        <w:t>INITIAL CONTEXT</w:t>
      </w:r>
      <w:r w:rsidRPr="00E67E0D">
        <w:t xml:space="preserve"> SETUP REQUEST message the NG-RAN node shall, if supported, initiate the requested trace function as described in TS 32.422 [11]. </w:t>
      </w:r>
    </w:p>
    <w:p w14:paraId="48F8788A" w14:textId="77777777" w:rsidR="006A1CE4" w:rsidRPr="00E67E0D" w:rsidRDefault="006A1CE4" w:rsidP="00E7499B">
      <w:pPr>
        <w:rPr>
          <w:sz w:val="16"/>
          <w:szCs w:val="16"/>
        </w:rPr>
      </w:pPr>
      <w:r w:rsidRPr="00E67E0D">
        <w:rPr>
          <w:lang w:eastAsia="zh-CN"/>
        </w:rPr>
        <w:t xml:space="preserve">If the </w:t>
      </w:r>
      <w:r w:rsidRPr="00E67E0D">
        <w:rPr>
          <w:i/>
          <w:lang w:eastAsia="zh-CN"/>
        </w:rPr>
        <w:t xml:space="preserve">UE Security Capabilities </w:t>
      </w:r>
      <w:r w:rsidRPr="00E67E0D">
        <w:rPr>
          <w:lang w:eastAsia="zh-CN"/>
        </w:rPr>
        <w:t>IE included in the INITIAL CONTEXT</w:t>
      </w:r>
      <w:r w:rsidRPr="00E67E0D">
        <w:t xml:space="preserve"> SETUP REQUEST message only contains the EIA0 or NIA0 algorithm as defined in TS 33.501 [13] and if the EIA0 or NIA0 algorithm is defined in the configured list of allowed integrity protection algorithms in the NG-RAN node (TS 33.501 [13]), the NG-RAN node shall take it into use and ignore the keys received in the </w:t>
      </w:r>
      <w:r w:rsidRPr="00E67E0D">
        <w:rPr>
          <w:i/>
        </w:rPr>
        <w:t>Security Key</w:t>
      </w:r>
      <w:r w:rsidRPr="00E67E0D">
        <w:t xml:space="preserve"> IE.</w:t>
      </w:r>
    </w:p>
    <w:p w14:paraId="7F352031" w14:textId="77777777" w:rsidR="006A1CE4" w:rsidRPr="00E67E0D" w:rsidRDefault="006A1CE4" w:rsidP="00E7499B">
      <w:pPr>
        <w:rPr>
          <w:rFonts w:eastAsia="Malgun Gothic"/>
          <w:lang w:eastAsia="ko-KR"/>
        </w:rPr>
      </w:pPr>
      <w:r w:rsidRPr="00E67E0D">
        <w:rPr>
          <w:rFonts w:eastAsia="Malgun Gothic" w:hint="eastAsia"/>
          <w:lang w:eastAsia="ko-KR"/>
        </w:rPr>
        <w:t xml:space="preserve">If the </w:t>
      </w:r>
      <w:r w:rsidRPr="00E67E0D">
        <w:rPr>
          <w:rFonts w:eastAsia="Malgun Gothic"/>
          <w:i/>
          <w:lang w:eastAsia="ko-KR"/>
        </w:rPr>
        <w:t>Core Network</w:t>
      </w:r>
      <w:r w:rsidRPr="00E67E0D">
        <w:rPr>
          <w:rFonts w:eastAsia="Malgun Gothic" w:hint="eastAsia"/>
          <w:i/>
          <w:lang w:eastAsia="ko-KR"/>
        </w:rPr>
        <w:t xml:space="preserve"> </w:t>
      </w:r>
      <w:r w:rsidRPr="00E67E0D">
        <w:rPr>
          <w:rFonts w:eastAsia="Malgun Gothic"/>
          <w:i/>
          <w:lang w:eastAsia="ko-KR"/>
        </w:rPr>
        <w:t xml:space="preserve">Assistance </w:t>
      </w:r>
      <w:r w:rsidRPr="00E67E0D">
        <w:rPr>
          <w:rFonts w:eastAsia="Malgun Gothic" w:hint="eastAsia"/>
          <w:i/>
          <w:lang w:eastAsia="ko-KR"/>
        </w:rPr>
        <w:t>Information</w:t>
      </w:r>
      <w:r w:rsidRPr="00E67E0D">
        <w:rPr>
          <w:rFonts w:eastAsia="Malgun Gothic" w:hint="eastAsia"/>
          <w:lang w:eastAsia="ko-KR"/>
        </w:rPr>
        <w:t xml:space="preserve"> IE is included in the </w:t>
      </w:r>
      <w:r w:rsidRPr="00E67E0D">
        <w:rPr>
          <w:rFonts w:eastAsia="Malgun Gothic"/>
          <w:lang w:eastAsia="ko-KR"/>
        </w:rPr>
        <w:t xml:space="preserve">INITIAL CONTEXT SETUP REQUEST message, the NG-RAN node shall, if supported, store this information in the UE context and use it for e.g. </w:t>
      </w:r>
      <w:r w:rsidRPr="00E67E0D">
        <w:rPr>
          <w:rFonts w:eastAsia="SimSun" w:hint="eastAsia"/>
          <w:lang w:eastAsia="zh-CN"/>
        </w:rPr>
        <w:t>the RRC</w:t>
      </w:r>
      <w:r w:rsidRPr="00E67E0D">
        <w:rPr>
          <w:rFonts w:eastAsia="SimSun"/>
          <w:lang w:eastAsia="zh-CN"/>
        </w:rPr>
        <w:t>_</w:t>
      </w:r>
      <w:r w:rsidRPr="00E67E0D">
        <w:rPr>
          <w:rFonts w:eastAsia="SimSun" w:hint="eastAsia"/>
          <w:lang w:eastAsia="zh-CN"/>
        </w:rPr>
        <w:t xml:space="preserve">INACTIVE state decision and </w:t>
      </w:r>
      <w:r w:rsidRPr="00E67E0D">
        <w:rPr>
          <w:rFonts w:eastAsia="SimSun"/>
          <w:lang w:eastAsia="zh-CN"/>
        </w:rPr>
        <w:t xml:space="preserve">RNA </w:t>
      </w:r>
      <w:r w:rsidRPr="00E67E0D">
        <w:rPr>
          <w:rFonts w:eastAsia="SimSun" w:hint="eastAsia"/>
          <w:lang w:eastAsia="zh-CN"/>
        </w:rPr>
        <w:t>configuration for the UE and</w:t>
      </w:r>
      <w:r w:rsidRPr="00E67E0D">
        <w:rPr>
          <w:rFonts w:eastAsia="Malgun Gothic"/>
          <w:lang w:eastAsia="ko-KR"/>
        </w:rPr>
        <w:t xml:space="preserve"> RAN paging if any for a UE in RRC_INACTIVE state</w:t>
      </w:r>
      <w:r w:rsidRPr="00E67E0D">
        <w:rPr>
          <w:rFonts w:eastAsia="SimSun" w:hint="eastAsia"/>
          <w:lang w:eastAsia="zh-CN"/>
        </w:rPr>
        <w:t>, as specified in TS 38.300</w:t>
      </w:r>
      <w:r w:rsidRPr="00E67E0D">
        <w:rPr>
          <w:rFonts w:eastAsia="SimSun"/>
          <w:lang w:eastAsia="zh-CN"/>
        </w:rPr>
        <w:t xml:space="preserve"> </w:t>
      </w:r>
      <w:r w:rsidRPr="00E67E0D">
        <w:rPr>
          <w:rFonts w:eastAsia="SimSun" w:hint="eastAsia"/>
          <w:lang w:eastAsia="zh-CN"/>
        </w:rPr>
        <w:t>[8]</w:t>
      </w:r>
      <w:r w:rsidRPr="00E67E0D">
        <w:rPr>
          <w:rFonts w:eastAsia="Malgun Gothic"/>
          <w:lang w:eastAsia="ko-KR"/>
        </w:rPr>
        <w:t>.</w:t>
      </w:r>
    </w:p>
    <w:p w14:paraId="342104BE" w14:textId="32C4C33B" w:rsidR="006A1CE4" w:rsidRPr="00E67E0D" w:rsidRDefault="006A1CE4" w:rsidP="00E7499B">
      <w:pPr>
        <w:rPr>
          <w:rFonts w:eastAsia="SimSun"/>
          <w:lang w:eastAsia="zh-CN"/>
        </w:rPr>
      </w:pPr>
      <w:r w:rsidRPr="00E67E0D">
        <w:rPr>
          <w:rFonts w:eastAsia="Malgun Gothic" w:hint="eastAsia"/>
          <w:lang w:eastAsia="ko-KR"/>
        </w:rPr>
        <w:t xml:space="preserve">If the </w:t>
      </w:r>
      <w:r w:rsidRPr="00E67E0D">
        <w:rPr>
          <w:rFonts w:eastAsia="SimSun" w:hint="eastAsia"/>
          <w:i/>
          <w:lang w:eastAsia="zh-CN"/>
        </w:rPr>
        <w:t>RRC Inactive Transition Report Request</w:t>
      </w:r>
      <w:r w:rsidRPr="00E67E0D">
        <w:rPr>
          <w:rFonts w:eastAsia="SimSun"/>
          <w:i/>
          <w:lang w:eastAsia="zh-CN"/>
        </w:rPr>
        <w:t xml:space="preserve"> </w:t>
      </w:r>
      <w:r w:rsidRPr="00E67E0D">
        <w:rPr>
          <w:rFonts w:eastAsia="Malgun Gothic"/>
          <w:lang w:eastAsia="ko-KR"/>
        </w:rPr>
        <w:t>IE</w:t>
      </w:r>
      <w:r w:rsidRPr="00E67E0D">
        <w:rPr>
          <w:rFonts w:eastAsia="Malgun Gothic" w:hint="eastAsia"/>
          <w:lang w:eastAsia="ko-KR"/>
        </w:rPr>
        <w:t xml:space="preserve"> is included in the </w:t>
      </w:r>
      <w:r w:rsidRPr="00E67E0D">
        <w:rPr>
          <w:rFonts w:eastAsia="Malgun Gothic"/>
          <w:lang w:eastAsia="ko-KR"/>
        </w:rPr>
        <w:t xml:space="preserve">INITIAL CONTEXT SETUP REQUEST message, the </w:t>
      </w:r>
      <w:r w:rsidRPr="00E67E0D">
        <w:rPr>
          <w:rFonts w:eastAsia="SimSun" w:hint="eastAsia"/>
          <w:lang w:eastAsia="zh-CN"/>
        </w:rPr>
        <w:t>NG-RAN node</w:t>
      </w:r>
      <w:r w:rsidRPr="00E67E0D">
        <w:rPr>
          <w:rFonts w:eastAsia="Malgun Gothic"/>
          <w:lang w:eastAsia="ko-KR"/>
        </w:rPr>
        <w:t xml:space="preserve"> shall, if supported, store this information in the UE context</w:t>
      </w:r>
      <w:del w:id="2770" w:author="Issam" w:date="2019-02-12T23:38:00Z">
        <w:r w:rsidR="00AE297A" w:rsidRPr="00FF6A95">
          <w:rPr>
            <w:rFonts w:eastAsia="Malgun Gothic"/>
            <w:lang w:eastAsia="ko-KR"/>
          </w:rPr>
          <w:delText xml:space="preserve"> and</w:delText>
        </w:r>
      </w:del>
      <w:ins w:id="2771" w:author="Issam" w:date="2019-02-12T23:38:00Z">
        <w:r w:rsidRPr="00E67E0D">
          <w:rPr>
            <w:rFonts w:eastAsia="Malgun Gothic"/>
            <w:lang w:eastAsia="ko-KR"/>
          </w:rPr>
          <w:t>.</w:t>
        </w:r>
      </w:ins>
    </w:p>
    <w:p w14:paraId="41828A39" w14:textId="77777777" w:rsidR="00AE297A" w:rsidRPr="00FF6A95" w:rsidRDefault="00AE297A" w:rsidP="00AE297A">
      <w:pPr>
        <w:pStyle w:val="B1"/>
        <w:rPr>
          <w:del w:id="2772" w:author="Issam" w:date="2019-02-12T23:38:00Z"/>
          <w:rFonts w:eastAsia="SimSun" w:hint="eastAsia"/>
          <w:lang w:eastAsia="zh-CN"/>
        </w:rPr>
      </w:pPr>
      <w:del w:id="2773" w:author="Issam" w:date="2019-02-12T23:38:00Z">
        <w:r w:rsidRPr="00FF6A95">
          <w:delText>-</w:delText>
        </w:r>
        <w:r w:rsidRPr="00FF6A95">
          <w:tab/>
        </w:r>
        <w:r w:rsidRPr="00FF6A95">
          <w:rPr>
            <w:rFonts w:eastAsia="SimSun" w:hint="eastAsia"/>
            <w:lang w:eastAsia="zh-CN"/>
          </w:rPr>
          <w:delText xml:space="preserve">report to the AMF the RRC state of the UE when the UE enters or leaves RRC_INACTIVE state in case the </w:delText>
        </w:r>
        <w:r w:rsidRPr="00FF6A95">
          <w:rPr>
            <w:rFonts w:eastAsia="SimSun" w:hint="eastAsia"/>
            <w:i/>
            <w:lang w:eastAsia="zh-CN"/>
          </w:rPr>
          <w:delText>RRC Inactive Transition Report Request</w:delText>
        </w:r>
        <w:r w:rsidRPr="00FF6A95">
          <w:rPr>
            <w:rFonts w:eastAsia="SimSun"/>
            <w:i/>
            <w:lang w:eastAsia="zh-CN"/>
          </w:rPr>
          <w:delText xml:space="preserve"> </w:delText>
        </w:r>
        <w:r w:rsidRPr="00FF6A95">
          <w:rPr>
            <w:rFonts w:eastAsia="Malgun Gothic"/>
            <w:lang w:eastAsia="ko-KR"/>
          </w:rPr>
          <w:delText>IE</w:delText>
        </w:r>
        <w:r w:rsidRPr="00FF6A95">
          <w:rPr>
            <w:rFonts w:eastAsia="SimSun" w:hint="eastAsia"/>
            <w:lang w:eastAsia="zh-CN"/>
          </w:rPr>
          <w:delText xml:space="preserve"> is set to </w:delText>
        </w:r>
        <w:r w:rsidRPr="00FF6A95">
          <w:rPr>
            <w:rFonts w:eastAsia="SimSun"/>
            <w:lang w:eastAsia="zh-CN"/>
          </w:rPr>
          <w:delText>"</w:delText>
        </w:r>
        <w:r w:rsidRPr="00FF6A95">
          <w:rPr>
            <w:rFonts w:eastAsia="SimSun" w:cs="Arial" w:hint="eastAsia"/>
            <w:lang w:eastAsia="zh-CN"/>
          </w:rPr>
          <w:delText>s</w:delText>
        </w:r>
        <w:r w:rsidRPr="00FF6A95">
          <w:rPr>
            <w:rFonts w:eastAsia="SimSun" w:cs="Arial"/>
            <w:lang w:eastAsia="zh-CN"/>
          </w:rPr>
          <w:delText>ubsequent state transition</w:delText>
        </w:r>
        <w:r w:rsidRPr="00FF6A95">
          <w:rPr>
            <w:rFonts w:eastAsia="SimSun" w:cs="Arial" w:hint="eastAsia"/>
            <w:lang w:eastAsia="zh-CN"/>
          </w:rPr>
          <w:delText xml:space="preserve"> report</w:delText>
        </w:r>
        <w:r w:rsidRPr="00FF6A95">
          <w:rPr>
            <w:rFonts w:eastAsia="SimSun"/>
            <w:lang w:eastAsia="zh-CN"/>
          </w:rPr>
          <w:delText>"</w:delText>
        </w:r>
        <w:r w:rsidRPr="00FF6A95">
          <w:rPr>
            <w:rFonts w:eastAsia="SimSun" w:hint="eastAsia"/>
            <w:lang w:eastAsia="zh-CN"/>
          </w:rPr>
          <w:delText xml:space="preserve">; </w:delText>
        </w:r>
        <w:r w:rsidRPr="00FF6A95">
          <w:delText>or</w:delText>
        </w:r>
      </w:del>
    </w:p>
    <w:p w14:paraId="47FD73BD" w14:textId="77777777" w:rsidR="00AE297A" w:rsidRPr="00FF6A95" w:rsidRDefault="00AE297A" w:rsidP="00AE297A">
      <w:pPr>
        <w:pStyle w:val="B1"/>
        <w:rPr>
          <w:del w:id="2774" w:author="Issam" w:date="2019-02-12T23:38:00Z"/>
          <w:rFonts w:eastAsia="SimSun" w:hint="eastAsia"/>
          <w:lang w:eastAsia="zh-CN"/>
        </w:rPr>
      </w:pPr>
      <w:del w:id="2775" w:author="Issam" w:date="2019-02-12T23:38:00Z">
        <w:r w:rsidRPr="00FF6A95">
          <w:rPr>
            <w:rFonts w:eastAsia="SimSun" w:hint="eastAsia"/>
            <w:lang w:eastAsia="zh-CN"/>
          </w:rPr>
          <w:delText>-</w:delText>
        </w:r>
        <w:r w:rsidRPr="00FF6A95">
          <w:rPr>
            <w:rFonts w:eastAsia="SimSun" w:hint="eastAsia"/>
            <w:lang w:eastAsia="zh-CN"/>
          </w:rPr>
          <w:tab/>
        </w:r>
        <w:r w:rsidRPr="00FF6A95">
          <w:rPr>
            <w:rFonts w:eastAsia="SimSun"/>
            <w:lang w:eastAsia="zh-CN"/>
          </w:rPr>
          <w:delText xml:space="preserve">send one RRC </w:delText>
        </w:r>
        <w:r w:rsidRPr="00FF6A95">
          <w:rPr>
            <w:rFonts w:eastAsia="SimSun" w:hint="eastAsia"/>
            <w:lang w:eastAsia="zh-CN"/>
          </w:rPr>
          <w:delText>INACTIVE</w:delText>
        </w:r>
        <w:r w:rsidRPr="00FF6A95">
          <w:rPr>
            <w:rFonts w:eastAsia="SimSun"/>
            <w:lang w:eastAsia="zh-CN"/>
          </w:rPr>
          <w:delText xml:space="preserve"> </w:delText>
        </w:r>
        <w:r w:rsidRPr="00FF6A95">
          <w:rPr>
            <w:rFonts w:eastAsia="SimSun" w:hint="eastAsia"/>
            <w:lang w:eastAsia="zh-CN"/>
          </w:rPr>
          <w:delText>TRANSITION</w:delText>
        </w:r>
        <w:r w:rsidRPr="00FF6A95">
          <w:rPr>
            <w:rFonts w:eastAsia="SimSun"/>
            <w:lang w:eastAsia="zh-CN"/>
          </w:rPr>
          <w:delText xml:space="preserve"> </w:delText>
        </w:r>
        <w:r w:rsidRPr="00FF6A95">
          <w:rPr>
            <w:rFonts w:eastAsia="SimSun" w:hint="eastAsia"/>
            <w:lang w:eastAsia="zh-CN"/>
          </w:rPr>
          <w:delText>REPORT</w:delText>
        </w:r>
        <w:r w:rsidRPr="00FF6A95">
          <w:rPr>
            <w:rFonts w:eastAsia="SimSun"/>
            <w:lang w:eastAsia="zh-CN"/>
          </w:rPr>
          <w:delText xml:space="preserve"> message but no subsequent messages</w:delText>
        </w:r>
        <w:r w:rsidRPr="00FF6A95">
          <w:rPr>
            <w:rFonts w:eastAsia="SimSun" w:hint="eastAsia"/>
            <w:lang w:eastAsia="zh-CN"/>
          </w:rPr>
          <w:delText xml:space="preserve"> if the UE is in RRC</w:delText>
        </w:r>
        <w:r w:rsidRPr="00FF6A95">
          <w:rPr>
            <w:rFonts w:eastAsia="SimSun"/>
            <w:lang w:eastAsia="zh-CN"/>
          </w:rPr>
          <w:delText>_CONNECTED</w:delText>
        </w:r>
        <w:r w:rsidRPr="00FF6A95">
          <w:rPr>
            <w:rFonts w:eastAsia="SimSun" w:hint="eastAsia"/>
            <w:lang w:eastAsia="zh-CN"/>
          </w:rPr>
          <w:delText xml:space="preserve"> state and </w:delText>
        </w:r>
        <w:bookmarkStart w:id="2776" w:name="OLE_LINK22"/>
        <w:bookmarkStart w:id="2777" w:name="OLE_LINK23"/>
        <w:r w:rsidRPr="00FF6A95">
          <w:rPr>
            <w:rFonts w:eastAsia="SimSun" w:hint="eastAsia"/>
            <w:lang w:eastAsia="zh-CN"/>
          </w:rPr>
          <w:delText xml:space="preserve">the </w:delText>
        </w:r>
        <w:r w:rsidRPr="00FF6A95">
          <w:rPr>
            <w:rFonts w:eastAsia="SimSun" w:hint="eastAsia"/>
            <w:i/>
            <w:lang w:eastAsia="zh-CN"/>
          </w:rPr>
          <w:delText>RRC Inactive Transition Report Request</w:delText>
        </w:r>
        <w:r w:rsidRPr="00FF6A95">
          <w:rPr>
            <w:rFonts w:eastAsia="SimSun"/>
            <w:i/>
            <w:lang w:eastAsia="zh-CN"/>
          </w:rPr>
          <w:delText xml:space="preserve"> </w:delText>
        </w:r>
        <w:r w:rsidRPr="00FF6A95">
          <w:rPr>
            <w:rFonts w:eastAsia="Malgun Gothic"/>
            <w:lang w:eastAsia="ko-KR"/>
          </w:rPr>
          <w:delText>IE</w:delText>
        </w:r>
        <w:r w:rsidRPr="00FF6A95">
          <w:rPr>
            <w:rFonts w:eastAsia="SimSun" w:hint="eastAsia"/>
            <w:lang w:eastAsia="zh-CN"/>
          </w:rPr>
          <w:delText xml:space="preserve"> is set to </w:delText>
        </w:r>
        <w:r w:rsidRPr="00FF6A95">
          <w:rPr>
            <w:rFonts w:eastAsia="SimSun"/>
            <w:lang w:eastAsia="zh-CN"/>
          </w:rPr>
          <w:delText>"</w:delText>
        </w:r>
        <w:r w:rsidRPr="00FF6A95">
          <w:rPr>
            <w:rFonts w:eastAsia="SimSun" w:cs="Arial" w:hint="eastAsia"/>
            <w:lang w:eastAsia="zh-CN"/>
          </w:rPr>
          <w:delText>s</w:delText>
        </w:r>
        <w:r w:rsidRPr="00FF6A95">
          <w:rPr>
            <w:rFonts w:eastAsia="SimSun" w:cs="Arial"/>
            <w:lang w:eastAsia="zh-CN"/>
          </w:rPr>
          <w:delText>ingle RRC connected state</w:delText>
        </w:r>
        <w:r w:rsidRPr="00FF6A95">
          <w:rPr>
            <w:rFonts w:eastAsia="SimSun" w:cs="Arial" w:hint="eastAsia"/>
            <w:lang w:eastAsia="zh-CN"/>
          </w:rPr>
          <w:delText xml:space="preserve"> report</w:delText>
        </w:r>
        <w:bookmarkEnd w:id="2776"/>
        <w:bookmarkEnd w:id="2777"/>
        <w:r w:rsidRPr="00FF6A95">
          <w:rPr>
            <w:rFonts w:eastAsia="SimSun"/>
            <w:lang w:eastAsia="zh-CN"/>
          </w:rPr>
          <w:delText>"</w:delText>
        </w:r>
        <w:r w:rsidRPr="00FF6A95">
          <w:rPr>
            <w:rFonts w:eastAsia="SimSun" w:hint="eastAsia"/>
            <w:lang w:eastAsia="zh-CN"/>
          </w:rPr>
          <w:delText>, or</w:delText>
        </w:r>
      </w:del>
    </w:p>
    <w:p w14:paraId="614DFAFE" w14:textId="77777777" w:rsidR="00AE297A" w:rsidRPr="00FF6A95" w:rsidRDefault="00AE297A" w:rsidP="00AE297A">
      <w:pPr>
        <w:pStyle w:val="B1"/>
        <w:rPr>
          <w:del w:id="2778" w:author="Issam" w:date="2019-02-12T23:38:00Z"/>
          <w:rFonts w:eastAsia="SimSun"/>
          <w:lang w:eastAsia="zh-CN"/>
        </w:rPr>
      </w:pPr>
      <w:del w:id="2779" w:author="Issam" w:date="2019-02-12T23:38:00Z">
        <w:r w:rsidRPr="00FF6A95">
          <w:rPr>
            <w:rFonts w:eastAsia="SimSun" w:hint="eastAsia"/>
            <w:lang w:eastAsia="zh-CN"/>
          </w:rPr>
          <w:delText>-</w:delText>
        </w:r>
        <w:r w:rsidRPr="00FF6A95">
          <w:rPr>
            <w:rFonts w:eastAsia="SimSun" w:hint="eastAsia"/>
            <w:lang w:eastAsia="zh-CN"/>
          </w:rPr>
          <w:tab/>
        </w:r>
        <w:r w:rsidRPr="00FF6A95">
          <w:rPr>
            <w:rFonts w:eastAsia="SimSun"/>
            <w:lang w:eastAsia="zh-CN"/>
          </w:rPr>
          <w:delText xml:space="preserve">send one RRC </w:delText>
        </w:r>
        <w:r w:rsidRPr="00FF6A95">
          <w:rPr>
            <w:rFonts w:eastAsia="SimSun" w:hint="eastAsia"/>
            <w:lang w:eastAsia="zh-CN"/>
          </w:rPr>
          <w:delText>INACTIVE</w:delText>
        </w:r>
        <w:r w:rsidRPr="00FF6A95">
          <w:rPr>
            <w:rFonts w:eastAsia="SimSun"/>
            <w:lang w:eastAsia="zh-CN"/>
          </w:rPr>
          <w:delText xml:space="preserve"> </w:delText>
        </w:r>
        <w:r w:rsidRPr="00FF6A95">
          <w:rPr>
            <w:rFonts w:eastAsia="SimSun" w:hint="eastAsia"/>
            <w:lang w:eastAsia="zh-CN"/>
          </w:rPr>
          <w:delText>TRANSITION</w:delText>
        </w:r>
        <w:r w:rsidRPr="00FF6A95">
          <w:rPr>
            <w:rFonts w:eastAsia="SimSun"/>
            <w:lang w:eastAsia="zh-CN"/>
          </w:rPr>
          <w:delText xml:space="preserve"> </w:delText>
        </w:r>
        <w:r w:rsidRPr="00FF6A95">
          <w:rPr>
            <w:rFonts w:eastAsia="SimSun" w:hint="eastAsia"/>
            <w:lang w:eastAsia="zh-CN"/>
          </w:rPr>
          <w:delText>REPORT</w:delText>
        </w:r>
        <w:r w:rsidRPr="00FF6A95">
          <w:rPr>
            <w:rFonts w:eastAsia="SimSun"/>
            <w:lang w:eastAsia="zh-CN"/>
          </w:rPr>
          <w:delText xml:space="preserve"> message plus one subsequent RRC </w:delText>
        </w:r>
        <w:r w:rsidRPr="00FF6A95">
          <w:rPr>
            <w:rFonts w:eastAsia="SimSun" w:hint="eastAsia"/>
            <w:lang w:eastAsia="zh-CN"/>
          </w:rPr>
          <w:delText>INACTIVE</w:delText>
        </w:r>
        <w:r w:rsidRPr="00FF6A95">
          <w:rPr>
            <w:rFonts w:eastAsia="SimSun"/>
            <w:lang w:eastAsia="zh-CN"/>
          </w:rPr>
          <w:delText xml:space="preserve"> </w:delText>
        </w:r>
        <w:r w:rsidRPr="00FF6A95">
          <w:rPr>
            <w:rFonts w:eastAsia="SimSun" w:hint="eastAsia"/>
            <w:lang w:eastAsia="zh-CN"/>
          </w:rPr>
          <w:delText>TRANSITION</w:delText>
        </w:r>
        <w:r w:rsidRPr="00FF6A95">
          <w:rPr>
            <w:rFonts w:eastAsia="SimSun"/>
            <w:lang w:eastAsia="zh-CN"/>
          </w:rPr>
          <w:delText xml:space="preserve"> </w:delText>
        </w:r>
        <w:r w:rsidRPr="00FF6A95">
          <w:rPr>
            <w:rFonts w:eastAsia="SimSun" w:hint="eastAsia"/>
            <w:lang w:eastAsia="zh-CN"/>
          </w:rPr>
          <w:delText>REPORT</w:delText>
        </w:r>
        <w:r w:rsidRPr="00FF6A95">
          <w:rPr>
            <w:rFonts w:eastAsia="SimSun"/>
            <w:lang w:eastAsia="zh-CN"/>
          </w:rPr>
          <w:delText xml:space="preserve"> message when the RRC state transitions to RRC_CONNECTED state if the UE is in RRC_INACTIVE state</w:delText>
        </w:r>
        <w:r w:rsidRPr="00FF6A95">
          <w:rPr>
            <w:rFonts w:eastAsia="SimSun" w:hint="eastAsia"/>
            <w:lang w:eastAsia="zh-CN"/>
          </w:rPr>
          <w:delText xml:space="preserve"> and the </w:delText>
        </w:r>
        <w:r w:rsidRPr="00FF6A95">
          <w:rPr>
            <w:rFonts w:eastAsia="SimSun" w:hint="eastAsia"/>
            <w:i/>
            <w:lang w:eastAsia="zh-CN"/>
          </w:rPr>
          <w:delText>RRC Inactive Transition Report Request</w:delText>
        </w:r>
        <w:r w:rsidRPr="00FF6A95">
          <w:rPr>
            <w:rFonts w:eastAsia="SimSun"/>
            <w:i/>
            <w:lang w:eastAsia="zh-CN"/>
          </w:rPr>
          <w:delText xml:space="preserve"> </w:delText>
        </w:r>
        <w:r w:rsidRPr="00FF6A95">
          <w:rPr>
            <w:rFonts w:eastAsia="Malgun Gothic"/>
            <w:lang w:eastAsia="ko-KR"/>
          </w:rPr>
          <w:delText>IE</w:delText>
        </w:r>
        <w:r w:rsidRPr="00FF6A95">
          <w:rPr>
            <w:rFonts w:eastAsia="SimSun" w:hint="eastAsia"/>
            <w:lang w:eastAsia="zh-CN"/>
          </w:rPr>
          <w:delText xml:space="preserve"> is set to </w:delText>
        </w:r>
        <w:r w:rsidRPr="00FF6A95">
          <w:rPr>
            <w:rFonts w:eastAsia="SimSun"/>
            <w:lang w:eastAsia="zh-CN"/>
          </w:rPr>
          <w:delText>"</w:delText>
        </w:r>
        <w:r w:rsidRPr="00FF6A95">
          <w:rPr>
            <w:rFonts w:eastAsia="SimSun" w:cs="Arial" w:hint="eastAsia"/>
            <w:lang w:eastAsia="zh-CN"/>
          </w:rPr>
          <w:delText>s</w:delText>
        </w:r>
        <w:r w:rsidRPr="00FF6A95">
          <w:rPr>
            <w:rFonts w:eastAsia="SimSun" w:cs="Arial"/>
            <w:lang w:eastAsia="zh-CN"/>
          </w:rPr>
          <w:delText>ingle RRC connected state</w:delText>
        </w:r>
        <w:r w:rsidRPr="00FF6A95">
          <w:rPr>
            <w:rFonts w:eastAsia="SimSun" w:cs="Arial" w:hint="eastAsia"/>
            <w:lang w:eastAsia="zh-CN"/>
          </w:rPr>
          <w:delText xml:space="preserve"> report</w:delText>
        </w:r>
        <w:r w:rsidRPr="00FF6A95">
          <w:rPr>
            <w:rFonts w:eastAsia="SimSun"/>
            <w:lang w:eastAsia="zh-CN"/>
          </w:rPr>
          <w:delText xml:space="preserve">", </w:delText>
        </w:r>
        <w:r w:rsidRPr="00FF6A95">
          <w:rPr>
            <w:rFonts w:eastAsia="SimSun" w:hint="eastAsia"/>
            <w:lang w:eastAsia="zh-CN"/>
          </w:rPr>
          <w:delText>or</w:delText>
        </w:r>
      </w:del>
    </w:p>
    <w:p w14:paraId="07A2BA3E" w14:textId="77777777" w:rsidR="00AE297A" w:rsidRPr="00FF6A95" w:rsidRDefault="00AE297A" w:rsidP="00AE297A">
      <w:pPr>
        <w:pStyle w:val="B1"/>
        <w:rPr>
          <w:del w:id="2780" w:author="Issam" w:date="2019-02-12T23:38:00Z"/>
          <w:rFonts w:eastAsia="SimSun" w:hint="eastAsia"/>
          <w:lang w:eastAsia="zh-CN"/>
        </w:rPr>
      </w:pPr>
      <w:del w:id="2781" w:author="Issam" w:date="2019-02-12T23:38:00Z">
        <w:r w:rsidRPr="00FF6A95">
          <w:rPr>
            <w:rFonts w:eastAsia="SimSun"/>
            <w:lang w:eastAsia="zh-CN"/>
          </w:rPr>
          <w:delText>-</w:delText>
        </w:r>
        <w:r w:rsidRPr="00FF6A95">
          <w:rPr>
            <w:rFonts w:eastAsia="SimSun"/>
            <w:lang w:eastAsia="zh-CN"/>
          </w:rPr>
          <w:tab/>
        </w:r>
        <w:r w:rsidRPr="00FF6A95">
          <w:delText>stop</w:delText>
        </w:r>
        <w:r w:rsidRPr="00FF6A95">
          <w:rPr>
            <w:rFonts w:eastAsia="SimSun" w:hint="eastAsia"/>
            <w:lang w:eastAsia="zh-CN"/>
          </w:rPr>
          <w:delText xml:space="preserve"> reporting to </w:delText>
        </w:r>
        <w:r w:rsidRPr="00FF6A95">
          <w:rPr>
            <w:rFonts w:eastAsia="SimSun"/>
            <w:lang w:eastAsia="zh-CN"/>
          </w:rPr>
          <w:delText xml:space="preserve">the </w:delText>
        </w:r>
        <w:r w:rsidRPr="00FF6A95">
          <w:rPr>
            <w:rFonts w:eastAsia="SimSun" w:hint="eastAsia"/>
            <w:lang w:eastAsia="zh-CN"/>
          </w:rPr>
          <w:delText>AMF the RRC state</w:delText>
        </w:r>
        <w:r w:rsidRPr="00FF6A95">
          <w:rPr>
            <w:rFonts w:eastAsia="SimSun"/>
            <w:lang w:eastAsia="zh-CN"/>
          </w:rPr>
          <w:delText xml:space="preserve"> of the UE</w:delText>
        </w:r>
        <w:r w:rsidRPr="00FF6A95">
          <w:rPr>
            <w:rFonts w:eastAsia="SimSun" w:hint="eastAsia"/>
            <w:lang w:eastAsia="zh-CN"/>
          </w:rPr>
          <w:delText xml:space="preserve"> in case the </w:delText>
        </w:r>
        <w:r w:rsidRPr="00FF6A95">
          <w:rPr>
            <w:rFonts w:eastAsia="SimSun" w:hint="eastAsia"/>
            <w:i/>
            <w:lang w:eastAsia="zh-CN"/>
          </w:rPr>
          <w:delText>RRC Inactive Transition Report Request</w:delText>
        </w:r>
        <w:r w:rsidRPr="00FF6A95">
          <w:rPr>
            <w:rFonts w:eastAsia="SimSun"/>
            <w:i/>
            <w:lang w:eastAsia="zh-CN"/>
          </w:rPr>
          <w:delText xml:space="preserve"> </w:delText>
        </w:r>
        <w:r w:rsidRPr="00FF6A95">
          <w:rPr>
            <w:rFonts w:eastAsia="Malgun Gothic"/>
            <w:lang w:eastAsia="ko-KR"/>
          </w:rPr>
          <w:delText>IE</w:delText>
        </w:r>
        <w:r w:rsidRPr="00FF6A95">
          <w:rPr>
            <w:rFonts w:eastAsia="SimSun" w:hint="eastAsia"/>
            <w:lang w:eastAsia="zh-CN"/>
          </w:rPr>
          <w:delText xml:space="preserve"> is set to </w:delText>
        </w:r>
        <w:r w:rsidRPr="00FF6A95">
          <w:rPr>
            <w:rFonts w:eastAsia="SimSun"/>
            <w:lang w:eastAsia="zh-CN"/>
          </w:rPr>
          <w:delText>"</w:delText>
        </w:r>
        <w:r w:rsidRPr="00FF6A95">
          <w:rPr>
            <w:rFonts w:eastAsia="SimSun" w:hint="eastAsia"/>
            <w:lang w:eastAsia="zh-CN"/>
          </w:rPr>
          <w:delText>cancel report</w:delText>
        </w:r>
        <w:r w:rsidRPr="00FF6A95">
          <w:rPr>
            <w:rFonts w:eastAsia="SimSun"/>
            <w:lang w:eastAsia="zh-CN"/>
          </w:rPr>
          <w:delText>"</w:delText>
        </w:r>
        <w:r w:rsidRPr="00FF6A95">
          <w:rPr>
            <w:rFonts w:eastAsia="SimSun" w:hint="eastAsia"/>
            <w:lang w:eastAsia="zh-CN"/>
          </w:rPr>
          <w:delText>.</w:delText>
        </w:r>
      </w:del>
    </w:p>
    <w:p w14:paraId="71BFBA1F" w14:textId="08CF9972" w:rsidR="006A1CE4" w:rsidRPr="00E67E0D" w:rsidRDefault="006A1CE4" w:rsidP="00E7499B">
      <w:r w:rsidRPr="00E67E0D">
        <w:rPr>
          <w:lang w:eastAsia="zh-CN"/>
        </w:rPr>
        <w:t xml:space="preserve">If the </w:t>
      </w:r>
      <w:r w:rsidRPr="00E67E0D">
        <w:rPr>
          <w:i/>
          <w:lang w:eastAsia="zh-CN"/>
        </w:rPr>
        <w:t xml:space="preserve">Emergency Fallback Indicator </w:t>
      </w:r>
      <w:r w:rsidRPr="00E67E0D">
        <w:rPr>
          <w:lang w:eastAsia="zh-CN"/>
        </w:rPr>
        <w:t>IE is included in the INITIAL CONTEXT</w:t>
      </w:r>
      <w:r w:rsidRPr="00E67E0D">
        <w:t xml:space="preserve"> SETUP REQUEST message, it indicates that the UE </w:t>
      </w:r>
      <w:del w:id="2782" w:author="Issam" w:date="2019-02-12T23:38:00Z">
        <w:r w:rsidR="00AE297A" w:rsidRPr="00FF6A95">
          <w:delText>Context</w:delText>
        </w:r>
      </w:del>
      <w:ins w:id="2783" w:author="Issam" w:date="2019-02-12T23:38:00Z">
        <w:r w:rsidRPr="00E67E0D">
          <w:t>context</w:t>
        </w:r>
      </w:ins>
      <w:r w:rsidRPr="00E67E0D">
        <w:t xml:space="preserve"> to be set up is subject to emergency service fallback as described in TS 23.501 [9] and the NG-RAN node may, if supported, take the appropriate mobility actions. </w:t>
      </w:r>
    </w:p>
    <w:p w14:paraId="635433F1" w14:textId="77777777" w:rsidR="006A1CE4" w:rsidRPr="00E67E0D" w:rsidRDefault="006A1CE4" w:rsidP="00E7499B">
      <w:r w:rsidRPr="00E67E0D">
        <w:rPr>
          <w:rFonts w:eastAsia="Malgun Gothic"/>
        </w:rPr>
        <w:t xml:space="preserve">If the </w:t>
      </w:r>
      <w:r w:rsidRPr="00E67E0D">
        <w:rPr>
          <w:rFonts w:eastAsia="Malgun Gothic"/>
          <w:i/>
        </w:rPr>
        <w:t xml:space="preserve">Old AMF </w:t>
      </w:r>
      <w:r w:rsidRPr="00E67E0D">
        <w:rPr>
          <w:rFonts w:eastAsia="Malgun Gothic"/>
        </w:rPr>
        <w:t xml:space="preserve">IE is included in the </w:t>
      </w:r>
      <w:r w:rsidRPr="00E67E0D">
        <w:t>INITIAL CONTEXT SETUP REQUEST</w:t>
      </w:r>
      <w:r w:rsidRPr="00E67E0D">
        <w:rPr>
          <w:rFonts w:eastAsia="Malgun Gothic"/>
        </w:rPr>
        <w:t xml:space="preserve"> message, the NG-RAN node shall consider that this </w:t>
      </w:r>
      <w:r w:rsidRPr="00E67E0D">
        <w:t xml:space="preserve">UE-associated logical NG-connection was redirected to this AMF from another AMF identified by the </w:t>
      </w:r>
      <w:r w:rsidRPr="00E67E0D">
        <w:rPr>
          <w:i/>
        </w:rPr>
        <w:t>Old AMF</w:t>
      </w:r>
      <w:r w:rsidRPr="00E67E0D">
        <w:t xml:space="preserve"> IE.</w:t>
      </w:r>
    </w:p>
    <w:p w14:paraId="1F3E5161" w14:textId="77777777" w:rsidR="00AE297A" w:rsidRPr="00FF6A95" w:rsidRDefault="00AE297A" w:rsidP="00AE297A">
      <w:pPr>
        <w:tabs>
          <w:tab w:val="right" w:pos="9641"/>
        </w:tabs>
        <w:rPr>
          <w:del w:id="2784" w:author="Issam" w:date="2019-02-12T23:38:00Z"/>
        </w:rPr>
      </w:pPr>
      <w:bookmarkStart w:id="2785" w:name="_Hlk512438381"/>
      <w:del w:id="2786" w:author="Issam" w:date="2019-02-12T23:38:00Z">
        <w:r w:rsidRPr="00FF6A95">
          <w:delText>After sending the INITIAL CONTEXT SETUP RESPONSE message, the procedure is terminated in the NG-RAN node.</w:delText>
        </w:r>
      </w:del>
    </w:p>
    <w:p w14:paraId="305987FB" w14:textId="77777777" w:rsidR="006A1CE4" w:rsidRPr="00E67E0D" w:rsidRDefault="006A1CE4" w:rsidP="00E7499B">
      <w:pPr>
        <w:rPr>
          <w:b/>
        </w:rPr>
      </w:pPr>
      <w:r w:rsidRPr="00E67E0D">
        <w:rPr>
          <w:b/>
        </w:rPr>
        <w:t>Interactions with Initial UE Message procedure:</w:t>
      </w:r>
    </w:p>
    <w:p w14:paraId="75C28371" w14:textId="77777777" w:rsidR="006A1CE4" w:rsidRPr="00E67E0D" w:rsidRDefault="006A1CE4" w:rsidP="00E7499B">
      <w:r w:rsidRPr="00E67E0D">
        <w:t xml:space="preserve">The NG-RAN node shall use the </w:t>
      </w:r>
      <w:r w:rsidRPr="00E67E0D">
        <w:rPr>
          <w:i/>
        </w:rPr>
        <w:t>AMF UE NGAP ID</w:t>
      </w:r>
      <w:r w:rsidRPr="00E67E0D">
        <w:t xml:space="preserve"> IE and </w:t>
      </w:r>
      <w:r w:rsidRPr="00E67E0D">
        <w:rPr>
          <w:i/>
        </w:rPr>
        <w:t>RAN UE NGAP ID</w:t>
      </w:r>
      <w:r w:rsidRPr="00E67E0D">
        <w:t xml:space="preserve"> IE received in the INITIAL CONTEXT SETUP REQUEST message as identification of the logical connection even if the </w:t>
      </w:r>
      <w:r w:rsidRPr="00E67E0D">
        <w:rPr>
          <w:i/>
        </w:rPr>
        <w:t>RAN UE NGAP ID</w:t>
      </w:r>
      <w:r w:rsidRPr="00E67E0D">
        <w:t xml:space="preserve"> IE had been allocated in an INITIAL UE MESSAGE message sent over a different NG interface instance.</w:t>
      </w:r>
      <w:bookmarkEnd w:id="2785"/>
    </w:p>
    <w:p w14:paraId="42398F65" w14:textId="77777777" w:rsidR="006A1CE4" w:rsidRPr="00E67E0D" w:rsidRDefault="006A1CE4" w:rsidP="00E7499B">
      <w:pPr>
        <w:rPr>
          <w:ins w:id="2787" w:author="Issam" w:date="2019-02-12T23:38:00Z"/>
          <w:b/>
        </w:rPr>
      </w:pPr>
      <w:ins w:id="2788" w:author="Issam" w:date="2019-02-12T23:38:00Z">
        <w:r w:rsidRPr="00E67E0D">
          <w:rPr>
            <w:b/>
          </w:rPr>
          <w:t>Interactions with RRC Inactive Transition Report procedure:</w:t>
        </w:r>
      </w:ins>
    </w:p>
    <w:p w14:paraId="353EED95" w14:textId="77777777" w:rsidR="006A1CE4" w:rsidRPr="00E67E0D" w:rsidRDefault="006A1CE4" w:rsidP="00E7499B">
      <w:pPr>
        <w:rPr>
          <w:ins w:id="2789" w:author="Issam" w:date="2019-02-12T23:38:00Z"/>
        </w:rPr>
      </w:pPr>
      <w:ins w:id="2790" w:author="Issam" w:date="2019-02-12T23:38:00Z">
        <w:r w:rsidRPr="00E67E0D">
          <w:rPr>
            <w:rFonts w:eastAsia="Malgun Gothic" w:hint="eastAsia"/>
            <w:lang w:eastAsia="ko-KR"/>
          </w:rPr>
          <w:t xml:space="preserve">If the </w:t>
        </w:r>
        <w:r w:rsidRPr="00E67E0D">
          <w:rPr>
            <w:rFonts w:eastAsia="SimSun" w:hint="eastAsia"/>
            <w:i/>
            <w:lang w:eastAsia="zh-CN"/>
          </w:rPr>
          <w:t>RRC Inactive Transition Report Request</w:t>
        </w:r>
        <w:r w:rsidRPr="00E67E0D">
          <w:rPr>
            <w:rFonts w:eastAsia="SimSun"/>
            <w:i/>
            <w:lang w:eastAsia="zh-CN"/>
          </w:rPr>
          <w:t xml:space="preserve"> </w:t>
        </w:r>
        <w:r w:rsidRPr="00E67E0D">
          <w:rPr>
            <w:rFonts w:eastAsia="Malgun Gothic"/>
            <w:lang w:eastAsia="ko-KR"/>
          </w:rPr>
          <w:t>IE</w:t>
        </w:r>
        <w:r w:rsidRPr="00E67E0D">
          <w:rPr>
            <w:rFonts w:eastAsia="Malgun Gothic" w:hint="eastAsia"/>
            <w:lang w:eastAsia="ko-KR"/>
          </w:rPr>
          <w:t xml:space="preserve"> is included in the </w:t>
        </w:r>
        <w:r w:rsidRPr="00E67E0D">
          <w:rPr>
            <w:rFonts w:eastAsia="Malgun Gothic"/>
            <w:lang w:eastAsia="ko-KR"/>
          </w:rPr>
          <w:t>INITIAL CONTEXT SETUP REQUEST message and set to</w:t>
        </w:r>
        <w:r w:rsidRPr="00E67E0D">
          <w:rPr>
            <w:rFonts w:eastAsia="SimSun" w:hint="eastAsia"/>
            <w:lang w:eastAsia="zh-CN"/>
          </w:rPr>
          <w:t xml:space="preserve"> </w:t>
        </w:r>
        <w:r w:rsidRPr="00E67E0D">
          <w:rPr>
            <w:rFonts w:eastAsia="SimSun"/>
            <w:lang w:eastAsia="zh-CN"/>
          </w:rPr>
          <w:t>"</w:t>
        </w:r>
        <w:r w:rsidRPr="00E67E0D">
          <w:rPr>
            <w:rFonts w:eastAsia="SimSun" w:cs="Arial" w:hint="eastAsia"/>
            <w:lang w:eastAsia="zh-CN"/>
          </w:rPr>
          <w:t>s</w:t>
        </w:r>
        <w:r w:rsidRPr="00E67E0D">
          <w:rPr>
            <w:rFonts w:eastAsia="SimSun" w:cs="Arial"/>
            <w:lang w:eastAsia="zh-CN"/>
          </w:rPr>
          <w:t>ubsequent state transition</w:t>
        </w:r>
        <w:r w:rsidRPr="00E67E0D">
          <w:rPr>
            <w:rFonts w:eastAsia="SimSun" w:cs="Arial" w:hint="eastAsia"/>
            <w:lang w:eastAsia="zh-CN"/>
          </w:rPr>
          <w:t xml:space="preserve"> report</w:t>
        </w:r>
        <w:r w:rsidRPr="00E67E0D">
          <w:rPr>
            <w:rFonts w:eastAsia="SimSun"/>
            <w:lang w:eastAsia="zh-CN"/>
          </w:rPr>
          <w:t>"</w:t>
        </w:r>
        <w:r w:rsidRPr="00E67E0D">
          <w:rPr>
            <w:rFonts w:eastAsia="Malgun Gothic"/>
            <w:lang w:eastAsia="ko-KR"/>
          </w:rPr>
          <w:t xml:space="preserve">, the </w:t>
        </w:r>
        <w:r w:rsidRPr="00E67E0D">
          <w:rPr>
            <w:rFonts w:eastAsia="SimSun" w:hint="eastAsia"/>
            <w:lang w:eastAsia="zh-CN"/>
          </w:rPr>
          <w:t>NG-RAN node</w:t>
        </w:r>
        <w:r w:rsidRPr="00E67E0D">
          <w:rPr>
            <w:rFonts w:eastAsia="Malgun Gothic"/>
            <w:lang w:eastAsia="ko-KR"/>
          </w:rPr>
          <w:t xml:space="preserve"> shall, if supported, </w:t>
        </w:r>
        <w:r w:rsidRPr="00E67E0D">
          <w:rPr>
            <w:rFonts w:eastAsia="SimSun" w:hint="eastAsia"/>
            <w:lang w:eastAsia="zh-CN"/>
          </w:rPr>
          <w:t xml:space="preserve">send the </w:t>
        </w:r>
        <w:r w:rsidRPr="00E67E0D">
          <w:rPr>
            <w:rFonts w:eastAsia="SimSun"/>
            <w:lang w:eastAsia="zh-CN"/>
          </w:rPr>
          <w:t>RRC INACTIVE TRANSITION REPORT</w:t>
        </w:r>
        <w:r w:rsidRPr="00E67E0D">
          <w:rPr>
            <w:rFonts w:eastAsia="Malgun Gothic"/>
            <w:lang w:eastAsia="ko-KR"/>
          </w:rPr>
          <w:t xml:space="preserve"> message</w:t>
        </w:r>
        <w:r w:rsidRPr="00E67E0D">
          <w:rPr>
            <w:rFonts w:eastAsia="SimSun" w:hint="eastAsia"/>
            <w:lang w:eastAsia="zh-CN"/>
          </w:rPr>
          <w:t xml:space="preserve"> </w:t>
        </w:r>
        <w:r w:rsidRPr="00E67E0D">
          <w:rPr>
            <w:rFonts w:eastAsia="SimSun"/>
            <w:lang w:eastAsia="zh-CN"/>
          </w:rPr>
          <w:t xml:space="preserve">to </w:t>
        </w:r>
        <w:r w:rsidRPr="00E67E0D">
          <w:rPr>
            <w:rFonts w:eastAsia="SimSun" w:hint="eastAsia"/>
            <w:lang w:eastAsia="zh-CN"/>
          </w:rPr>
          <w:t xml:space="preserve">the AMF </w:t>
        </w:r>
        <w:r w:rsidRPr="00E67E0D">
          <w:rPr>
            <w:rFonts w:eastAsia="SimSun"/>
            <w:lang w:eastAsia="zh-CN"/>
          </w:rPr>
          <w:t xml:space="preserve">to report </w:t>
        </w:r>
        <w:r w:rsidRPr="00E67E0D">
          <w:rPr>
            <w:rFonts w:eastAsia="SimSun" w:hint="eastAsia"/>
            <w:lang w:eastAsia="zh-CN"/>
          </w:rPr>
          <w:t>the RRC state of the UE when the UE enters or leaves RRC_INACTIVE state</w:t>
        </w:r>
        <w:r w:rsidRPr="00E67E0D">
          <w:rPr>
            <w:rFonts w:eastAsia="SimSun"/>
            <w:lang w:eastAsia="zh-CN"/>
          </w:rPr>
          <w:t>.</w:t>
        </w:r>
      </w:ins>
    </w:p>
    <w:p w14:paraId="4A2D4971" w14:textId="77777777" w:rsidR="006A1CE4" w:rsidRPr="00E67E0D" w:rsidRDefault="006A1CE4" w:rsidP="00E7499B">
      <w:pPr>
        <w:pStyle w:val="4"/>
      </w:pPr>
      <w:bookmarkStart w:id="2791" w:name="_Toc534720232"/>
      <w:bookmarkStart w:id="2792" w:name="_Toc525567244"/>
      <w:r w:rsidRPr="00E67E0D">
        <w:t>8.3.1.3</w:t>
      </w:r>
      <w:r w:rsidRPr="00E67E0D">
        <w:tab/>
        <w:t>Unsuccessful Operation</w:t>
      </w:r>
      <w:bookmarkEnd w:id="2791"/>
      <w:bookmarkEnd w:id="2792"/>
    </w:p>
    <w:p w14:paraId="7A4A8525" w14:textId="77777777" w:rsidR="00AE297A" w:rsidRPr="00FF6A95" w:rsidRDefault="00AE297A" w:rsidP="00AE297A">
      <w:pPr>
        <w:pStyle w:val="TH"/>
        <w:rPr>
          <w:del w:id="2793" w:author="Issam" w:date="2019-02-12T23:38:00Z"/>
        </w:rPr>
      </w:pPr>
      <w:del w:id="2794" w:author="Issam" w:date="2019-02-12T23:38:00Z">
        <w:r w:rsidRPr="00FF6A95">
          <w:object w:dxaOrig="6893" w:dyaOrig="2427" w14:anchorId="34C4BB19">
            <v:shape id="_x0000_i1095" type="#_x0000_t75" style="width:344.5pt;height:121.85pt" o:ole="">
              <v:imagedata r:id="rId31" o:title=""/>
            </v:shape>
            <o:OLEObject Type="Embed" ProgID="Visio.Drawing.11" ShapeID="_x0000_i1095" DrawAspect="Content" ObjectID="_1611519892" r:id="rId32"/>
          </w:object>
        </w:r>
      </w:del>
    </w:p>
    <w:p w14:paraId="4667457F" w14:textId="77777777" w:rsidR="006A1CE4" w:rsidRPr="00E67E0D" w:rsidRDefault="006A1CE4" w:rsidP="00E7499B">
      <w:pPr>
        <w:pStyle w:val="TH"/>
        <w:rPr>
          <w:ins w:id="2795" w:author="Issam" w:date="2019-02-12T23:38:00Z"/>
        </w:rPr>
      </w:pPr>
      <w:ins w:id="2796" w:author="Issam" w:date="2019-02-12T23:38:00Z">
        <w:r w:rsidRPr="00E67E0D">
          <w:object w:dxaOrig="6893" w:dyaOrig="2427" w14:anchorId="543BFFC2">
            <v:shape id="_x0000_i1033" type="#_x0000_t75" style="width:344.5pt;height:120.75pt" o:ole="">
              <v:imagedata r:id="rId31" o:title=""/>
            </v:shape>
            <o:OLEObject Type="Embed" ProgID="Visio.Drawing.11" ShapeID="_x0000_i1033" DrawAspect="Content" ObjectID="_1611519893" r:id="rId33"/>
          </w:object>
        </w:r>
      </w:ins>
    </w:p>
    <w:p w14:paraId="02E203FD" w14:textId="77777777" w:rsidR="006A1CE4" w:rsidRPr="00E67E0D" w:rsidRDefault="006A1CE4" w:rsidP="00E7499B">
      <w:pPr>
        <w:pStyle w:val="TF"/>
        <w:rPr>
          <w:rFonts w:eastAsia="MS Mincho"/>
        </w:rPr>
      </w:pPr>
      <w:r w:rsidRPr="00E67E0D">
        <w:t xml:space="preserve">Figure 8.3.1.3-1: Initial context setup: unsuccessful </w:t>
      </w:r>
      <w:r w:rsidRPr="00E67E0D">
        <w:rPr>
          <w:rFonts w:eastAsia="MS Mincho"/>
        </w:rPr>
        <w:t>o</w:t>
      </w:r>
      <w:r w:rsidRPr="00E67E0D">
        <w:t>peration</w:t>
      </w:r>
    </w:p>
    <w:p w14:paraId="33BFB523" w14:textId="77777777" w:rsidR="006A1CE4" w:rsidRPr="00E67E0D" w:rsidRDefault="006A1CE4" w:rsidP="00E7499B">
      <w:r w:rsidRPr="00E67E0D">
        <w:t>If the NG-RAN node is not able to establish an NG UE context, it shall consider the procedure as failed and reply with the INITIAL CONTEXT SETUP FAILURE message.</w:t>
      </w:r>
    </w:p>
    <w:p w14:paraId="5C94CA58" w14:textId="77777777" w:rsidR="006A1CE4" w:rsidRPr="00E67E0D" w:rsidRDefault="006A1CE4" w:rsidP="00E7499B">
      <w:pPr>
        <w:rPr>
          <w:ins w:id="2797" w:author="Issam" w:date="2019-02-12T23:38:00Z"/>
          <w:snapToGrid w:val="0"/>
        </w:rPr>
      </w:pPr>
      <w:ins w:id="2798" w:author="Issam" w:date="2019-02-12T23:38:00Z">
        <w:r w:rsidRPr="00E67E0D">
          <w:t xml:space="preserve">If the </w:t>
        </w:r>
        <w:r w:rsidRPr="00E67E0D">
          <w:rPr>
            <w:i/>
            <w:iCs/>
            <w:lang w:eastAsia="zh-CN"/>
          </w:rPr>
          <w:t xml:space="preserve">PDU Session Resource Setup Request List </w:t>
        </w:r>
        <w:r w:rsidRPr="00E67E0D">
          <w:t xml:space="preserve">IE is contained in the </w:t>
        </w:r>
        <w:r w:rsidRPr="00E67E0D">
          <w:rPr>
            <w:lang w:eastAsia="zh-CN"/>
          </w:rPr>
          <w:t>INITIAL CONTEXT</w:t>
        </w:r>
        <w:r w:rsidRPr="00E67E0D">
          <w:t xml:space="preserve"> SETUP REQUEST message,</w:t>
        </w:r>
        <w:r w:rsidRPr="00E67E0D">
          <w:rPr>
            <w:rFonts w:hint="eastAsia"/>
            <w:lang w:eastAsia="zh-CN"/>
          </w:rPr>
          <w:t xml:space="preserve"> </w:t>
        </w:r>
        <w:r w:rsidRPr="00E67E0D">
          <w:rPr>
            <w:rFonts w:hint="eastAsia"/>
            <w:snapToGrid w:val="0"/>
            <w:lang w:eastAsia="zh-CN"/>
          </w:rPr>
          <w:t>t</w:t>
        </w:r>
        <w:r w:rsidRPr="00E67E0D">
          <w:rPr>
            <w:snapToGrid w:val="0"/>
          </w:rPr>
          <w:t xml:space="preserve">he NG-RAN node shall </w:t>
        </w:r>
        <w:r w:rsidRPr="00E67E0D">
          <w:t xml:space="preserve">report to the </w:t>
        </w:r>
        <w:r w:rsidRPr="00E67E0D">
          <w:rPr>
            <w:rFonts w:hint="eastAsia"/>
            <w:lang w:eastAsia="zh-CN"/>
          </w:rPr>
          <w:t>A</w:t>
        </w:r>
        <w:r w:rsidRPr="00E67E0D">
          <w:t xml:space="preserve">MF, in the </w:t>
        </w:r>
        <w:r w:rsidRPr="00E67E0D">
          <w:rPr>
            <w:lang w:eastAsia="zh-CN"/>
          </w:rPr>
          <w:t>INITIAL CONTEXT</w:t>
        </w:r>
        <w:r w:rsidRPr="00E67E0D">
          <w:t xml:space="preserve"> SETUP </w:t>
        </w:r>
        <w:r w:rsidRPr="00E67E0D">
          <w:rPr>
            <w:rFonts w:hint="eastAsia"/>
            <w:lang w:eastAsia="zh-CN"/>
          </w:rPr>
          <w:t>FAILURE</w:t>
        </w:r>
        <w:r w:rsidRPr="00E67E0D">
          <w:t xml:space="preserve"> message, the </w:t>
        </w:r>
        <w:r w:rsidRPr="00E67E0D">
          <w:rPr>
            <w:rFonts w:hint="eastAsia"/>
            <w:lang w:eastAsia="zh-CN"/>
          </w:rPr>
          <w:t>un</w:t>
        </w:r>
        <w:r w:rsidRPr="00E67E0D">
          <w:t>successful establishment result for each PDU session resource requested to be setup as defined in the PDU Session Resource Setup procedure</w:t>
        </w:r>
        <w:r w:rsidRPr="00E67E0D">
          <w:rPr>
            <w:snapToGrid w:val="0"/>
          </w:rPr>
          <w:t>.</w:t>
        </w:r>
      </w:ins>
    </w:p>
    <w:p w14:paraId="53237F83" w14:textId="77777777" w:rsidR="006A1CE4" w:rsidRPr="00E67E0D" w:rsidRDefault="006A1CE4" w:rsidP="00E7499B">
      <w:pPr>
        <w:rPr>
          <w:ins w:id="2799" w:author="Issam" w:date="2019-02-12T23:38:00Z"/>
          <w:rFonts w:eastAsia="MS Mincho"/>
        </w:rPr>
      </w:pPr>
      <w:ins w:id="2800" w:author="Issam" w:date="2019-02-12T23:38:00Z">
        <w:r w:rsidRPr="00E67E0D">
          <w:t xml:space="preserve">Upon reception of the INITIAL CONTEXT SETUP RESPONSE message the AMF shall, for each PDU session indicated in the </w:t>
        </w:r>
        <w:r w:rsidRPr="00E67E0D">
          <w:rPr>
            <w:i/>
          </w:rPr>
          <w:t xml:space="preserve">PDU Session </w:t>
        </w:r>
        <w:r w:rsidRPr="00E67E0D">
          <w:rPr>
            <w:i/>
            <w:iCs/>
          </w:rPr>
          <w:t xml:space="preserve">ID </w:t>
        </w:r>
        <w:r w:rsidRPr="00E67E0D">
          <w:t xml:space="preserve">IE, transfer transparently the </w:t>
        </w:r>
        <w:r w:rsidRPr="00E67E0D">
          <w:rPr>
            <w:i/>
          </w:rPr>
          <w:t xml:space="preserve">PDU Session Resource </w:t>
        </w:r>
        <w:r w:rsidRPr="00E67E0D">
          <w:rPr>
            <w:i/>
            <w:iCs/>
          </w:rPr>
          <w:t>Setup Response Transfer</w:t>
        </w:r>
        <w:r w:rsidRPr="00E67E0D">
          <w:t xml:space="preserve"> IE or </w:t>
        </w:r>
        <w:r w:rsidRPr="00E67E0D">
          <w:rPr>
            <w:i/>
            <w:lang w:eastAsia="ja-JP"/>
          </w:rPr>
          <w:t>PDU Session Resource Setup Unsuccessful Transfer</w:t>
        </w:r>
        <w:r w:rsidRPr="00E67E0D">
          <w:rPr>
            <w:lang w:eastAsia="ja-JP"/>
          </w:rPr>
          <w:t xml:space="preserve"> IE</w:t>
        </w:r>
        <w:r w:rsidRPr="00E67E0D">
          <w:t xml:space="preserve"> to the SMF associated with the concerned PDU session. </w:t>
        </w:r>
        <w:r w:rsidRPr="00E67E0D">
          <w:rPr>
            <w:lang w:eastAsia="ja-JP"/>
          </w:rPr>
          <w:t>In case the splitting PDU session is not used by the NG-RAN node, the SMF should remove the Additional Transport Layer Information, if any.</w:t>
        </w:r>
      </w:ins>
    </w:p>
    <w:p w14:paraId="13DFB3DD" w14:textId="77777777" w:rsidR="006A1CE4" w:rsidRPr="00E67E0D" w:rsidRDefault="006A1CE4" w:rsidP="00E7499B">
      <w:pPr>
        <w:pStyle w:val="4"/>
      </w:pPr>
      <w:bookmarkStart w:id="2801" w:name="_Toc534720233"/>
      <w:bookmarkStart w:id="2802" w:name="_Toc525567245"/>
      <w:r w:rsidRPr="00E67E0D">
        <w:t>8.3.1.4</w:t>
      </w:r>
      <w:r w:rsidRPr="00E67E0D">
        <w:tab/>
        <w:t>Abnormal Conditions</w:t>
      </w:r>
      <w:bookmarkEnd w:id="2801"/>
      <w:bookmarkEnd w:id="2802"/>
    </w:p>
    <w:p w14:paraId="0803CEA6" w14:textId="77777777" w:rsidR="006A1CE4" w:rsidRPr="00E67E0D" w:rsidRDefault="006A1CE4" w:rsidP="00E7499B">
      <w:r w:rsidRPr="00E67E0D">
        <w:t xml:space="preserve">If the supported algorithms for encryption defined in the </w:t>
      </w:r>
      <w:r w:rsidRPr="00E67E0D">
        <w:rPr>
          <w:i/>
        </w:rPr>
        <w:t>Encryption Algorithms</w:t>
      </w:r>
      <w:r w:rsidRPr="00E67E0D">
        <w:t xml:space="preserve"> IE in the</w:t>
      </w:r>
      <w:r w:rsidRPr="00E67E0D">
        <w:rPr>
          <w:i/>
        </w:rPr>
        <w:t xml:space="preserve"> UE Security Capabilities</w:t>
      </w:r>
      <w:r w:rsidRPr="00E67E0D">
        <w:t xml:space="preserve"> IE, plus the mandated support of EEA0 and NEA0 in all UEs (TS 33.501 [13]), do not match any allowed algorithms defined in the configured list of allowed encryption algorithms in the NG-RAN node (TS 33.501 [13]), the NG-RAN node shall reject the procedure using the INITIAL CONTEXT SETUP FAILURE message.</w:t>
      </w:r>
    </w:p>
    <w:p w14:paraId="151B73F9" w14:textId="77777777" w:rsidR="006A1CE4" w:rsidRPr="00E67E0D" w:rsidRDefault="006A1CE4" w:rsidP="00E7499B">
      <w:r w:rsidRPr="00E67E0D">
        <w:t xml:space="preserve">If the supported algorithms for integrity defined in the </w:t>
      </w:r>
      <w:r w:rsidRPr="00E67E0D">
        <w:rPr>
          <w:i/>
        </w:rPr>
        <w:t>Integrity Protection Algorithms</w:t>
      </w:r>
      <w:r w:rsidRPr="00E67E0D">
        <w:t xml:space="preserve"> IE in the </w:t>
      </w:r>
      <w:r w:rsidRPr="00E67E0D">
        <w:rPr>
          <w:i/>
        </w:rPr>
        <w:t>UE Security Capabilities</w:t>
      </w:r>
      <w:r w:rsidRPr="00E67E0D">
        <w:t xml:space="preserve"> IE, plus the mandated support of the EIA0 and NIA0 algorithm in all UEs (TS 33.501 [13]), do not match any allowed algorithms defined in the configured list of allowed integrity protection algorithms in the NG-RAN node (TS 33.501 [13]), the NG-RAN node shall reject the procedure using the INITIAL CONTEXT SETUP FAILURE message.</w:t>
      </w:r>
    </w:p>
    <w:p w14:paraId="593CDDBD" w14:textId="77777777" w:rsidR="006A1CE4" w:rsidRPr="00E67E0D" w:rsidRDefault="006A1CE4" w:rsidP="00E7499B">
      <w:pPr>
        <w:pStyle w:val="3"/>
      </w:pPr>
      <w:bookmarkStart w:id="2803" w:name="_Toc534720234"/>
      <w:bookmarkStart w:id="2804" w:name="_Toc525567246"/>
      <w:r w:rsidRPr="00E67E0D">
        <w:t>8.3.2</w:t>
      </w:r>
      <w:r w:rsidRPr="00E67E0D">
        <w:tab/>
        <w:t>UE Context Release Request (NG-RAN node initiated)</w:t>
      </w:r>
      <w:bookmarkEnd w:id="2803"/>
      <w:bookmarkEnd w:id="2804"/>
    </w:p>
    <w:p w14:paraId="0F13840A" w14:textId="77777777" w:rsidR="006A1CE4" w:rsidRPr="00E67E0D" w:rsidRDefault="006A1CE4" w:rsidP="00E7499B">
      <w:pPr>
        <w:pStyle w:val="4"/>
      </w:pPr>
      <w:bookmarkStart w:id="2805" w:name="_Toc534720235"/>
      <w:bookmarkStart w:id="2806" w:name="_Toc525567247"/>
      <w:r w:rsidRPr="00E67E0D">
        <w:t>8.3.2.1</w:t>
      </w:r>
      <w:r w:rsidRPr="00E67E0D">
        <w:tab/>
        <w:t>General</w:t>
      </w:r>
      <w:bookmarkEnd w:id="2805"/>
      <w:bookmarkEnd w:id="2806"/>
    </w:p>
    <w:p w14:paraId="7ABD2814" w14:textId="77777777" w:rsidR="006A1CE4" w:rsidRPr="00E67E0D" w:rsidRDefault="006A1CE4" w:rsidP="00E7499B">
      <w:r w:rsidRPr="00E67E0D">
        <w:t>The purpose of the UE Context Release Request procedure is to enable the NG-RAN node to request the AMF to release the UE-associated logical NG-connection due to NG-RAN node generated reasons. The procedure uses UE-associated signalling.</w:t>
      </w:r>
    </w:p>
    <w:p w14:paraId="45B78D2A" w14:textId="77777777" w:rsidR="006A1CE4" w:rsidRPr="00E67E0D" w:rsidRDefault="006A1CE4" w:rsidP="00E7499B">
      <w:pPr>
        <w:pStyle w:val="4"/>
      </w:pPr>
      <w:bookmarkStart w:id="2807" w:name="_Toc534720236"/>
      <w:bookmarkStart w:id="2808" w:name="_Toc525567248"/>
      <w:r w:rsidRPr="00E67E0D">
        <w:t>8.3.2.2</w:t>
      </w:r>
      <w:r w:rsidRPr="00E67E0D">
        <w:tab/>
        <w:t>Successful Operation</w:t>
      </w:r>
      <w:bookmarkEnd w:id="2807"/>
      <w:bookmarkEnd w:id="2808"/>
    </w:p>
    <w:p w14:paraId="7599334A" w14:textId="77777777" w:rsidR="00AE297A" w:rsidRPr="00FF6A95" w:rsidRDefault="00AE297A" w:rsidP="00AE297A">
      <w:pPr>
        <w:pStyle w:val="TH"/>
        <w:rPr>
          <w:del w:id="2809" w:author="Issam" w:date="2019-02-12T23:38:00Z"/>
        </w:rPr>
      </w:pPr>
      <w:del w:id="2810" w:author="Issam" w:date="2019-02-12T23:38:00Z">
        <w:r w:rsidRPr="00FF6A95">
          <w:object w:dxaOrig="6893" w:dyaOrig="2427" w14:anchorId="17E2DF32">
            <v:shape id="_x0000_i1096" type="#_x0000_t75" style="width:344.5pt;height:121.85pt" o:ole="">
              <v:imagedata r:id="rId34" o:title=""/>
            </v:shape>
            <o:OLEObject Type="Embed" ProgID="Visio.Drawing.11" ShapeID="_x0000_i1096" DrawAspect="Content" ObjectID="_1611519894" r:id="rId35"/>
          </w:object>
        </w:r>
      </w:del>
    </w:p>
    <w:p w14:paraId="2DAF4E83" w14:textId="77777777" w:rsidR="006A1CE4" w:rsidRPr="00E67E0D" w:rsidRDefault="006A1CE4" w:rsidP="00E7499B">
      <w:pPr>
        <w:pStyle w:val="TH"/>
        <w:rPr>
          <w:ins w:id="2811" w:author="Issam" w:date="2019-02-12T23:38:00Z"/>
        </w:rPr>
      </w:pPr>
      <w:ins w:id="2812" w:author="Issam" w:date="2019-02-12T23:38:00Z">
        <w:r w:rsidRPr="00E67E0D">
          <w:object w:dxaOrig="6893" w:dyaOrig="2427" w14:anchorId="62D39B6C">
            <v:shape id="_x0000_i1034" type="#_x0000_t75" style="width:344.5pt;height:120.75pt" o:ole="">
              <v:imagedata r:id="rId34" o:title=""/>
            </v:shape>
            <o:OLEObject Type="Embed" ProgID="Visio.Drawing.11" ShapeID="_x0000_i1034" DrawAspect="Content" ObjectID="_1611519895" r:id="rId36"/>
          </w:object>
        </w:r>
      </w:ins>
    </w:p>
    <w:p w14:paraId="3963D1A8" w14:textId="77777777" w:rsidR="006A1CE4" w:rsidRPr="00E67E0D" w:rsidRDefault="006A1CE4" w:rsidP="00E7499B">
      <w:pPr>
        <w:pStyle w:val="TF"/>
      </w:pPr>
      <w:r w:rsidRPr="00E67E0D">
        <w:t>Figure 8.3.2.2-1: UE context release request</w:t>
      </w:r>
    </w:p>
    <w:p w14:paraId="456EDA3F" w14:textId="77777777" w:rsidR="006A1CE4" w:rsidRPr="00E67E0D" w:rsidRDefault="006A1CE4" w:rsidP="00E7499B">
      <w:r w:rsidRPr="00E67E0D">
        <w:t xml:space="preserve">The NG-RAN node controlling a UE-associated logical NG-connection initiates the procedure by sending a UE CONTEXT RELEASE REQUEST message towards the affected AMF. </w:t>
      </w:r>
    </w:p>
    <w:p w14:paraId="48B76FEA" w14:textId="77777777" w:rsidR="006A1CE4" w:rsidRPr="00E67E0D" w:rsidRDefault="006A1CE4" w:rsidP="00E7499B">
      <w:r w:rsidRPr="00E67E0D">
        <w:t>The UE CONTEXT RELEASE REQUEST message shall indicate the appropriate cause value, e.g., "TXn</w:t>
      </w:r>
      <w:r w:rsidRPr="00E67E0D">
        <w:rPr>
          <w:vertAlign w:val="subscript"/>
        </w:rPr>
        <w:t xml:space="preserve">RELOCOverall </w:t>
      </w:r>
      <w:r w:rsidRPr="00E67E0D">
        <w:t>Expiry", "Redirection", for the requested UE-associated logical NG-connection release.</w:t>
      </w:r>
    </w:p>
    <w:p w14:paraId="404D335B" w14:textId="77777777" w:rsidR="006A1CE4" w:rsidRPr="00E67E0D" w:rsidRDefault="006A1CE4" w:rsidP="00E7499B">
      <w:r w:rsidRPr="00E67E0D">
        <w:rPr>
          <w:b/>
        </w:rPr>
        <w:t>Interactions with UE Context Release procedure:</w:t>
      </w:r>
    </w:p>
    <w:p w14:paraId="6CB8119B" w14:textId="77777777" w:rsidR="006A1CE4" w:rsidRPr="00E67E0D" w:rsidRDefault="006A1CE4" w:rsidP="00E7499B">
      <w:r w:rsidRPr="00E67E0D">
        <w:t xml:space="preserve">The UE Context Release procedure should be initiated upon reception of </w:t>
      </w:r>
      <w:r w:rsidRPr="00E67E0D">
        <w:rPr>
          <w:lang w:eastAsia="zh-CN"/>
        </w:rPr>
        <w:t>a UE CONTEXT</w:t>
      </w:r>
      <w:r w:rsidRPr="00E67E0D">
        <w:t xml:space="preserve"> RELEASE REQUEST</w:t>
      </w:r>
      <w:r w:rsidRPr="00E67E0D">
        <w:rPr>
          <w:rFonts w:eastAsia="MS Mincho"/>
        </w:rPr>
        <w:t xml:space="preserve"> message. </w:t>
      </w:r>
    </w:p>
    <w:p w14:paraId="6C88688F" w14:textId="77777777" w:rsidR="006A1CE4" w:rsidRPr="00E67E0D" w:rsidRDefault="006A1CE4" w:rsidP="00E7499B">
      <w:pPr>
        <w:pStyle w:val="4"/>
      </w:pPr>
      <w:bookmarkStart w:id="2813" w:name="_Toc534720237"/>
      <w:bookmarkStart w:id="2814" w:name="_Toc525567249"/>
      <w:r w:rsidRPr="00E67E0D">
        <w:t>8.3.2.3</w:t>
      </w:r>
      <w:r w:rsidRPr="00E67E0D">
        <w:tab/>
        <w:t>Abnormal Conditions</w:t>
      </w:r>
      <w:bookmarkEnd w:id="2813"/>
      <w:bookmarkEnd w:id="2814"/>
    </w:p>
    <w:p w14:paraId="48201C87" w14:textId="77777777" w:rsidR="006A1CE4" w:rsidRPr="00E67E0D" w:rsidRDefault="006A1CE4" w:rsidP="00E7499B">
      <w:r w:rsidRPr="00E67E0D">
        <w:t>Void.</w:t>
      </w:r>
    </w:p>
    <w:p w14:paraId="12F33426" w14:textId="77777777" w:rsidR="006A1CE4" w:rsidRPr="00E67E0D" w:rsidRDefault="006A1CE4" w:rsidP="00E7499B">
      <w:pPr>
        <w:pStyle w:val="3"/>
      </w:pPr>
      <w:bookmarkStart w:id="2815" w:name="_Toc534720238"/>
      <w:bookmarkStart w:id="2816" w:name="_Toc525567250"/>
      <w:r w:rsidRPr="00E67E0D">
        <w:t>8.3.3</w:t>
      </w:r>
      <w:r w:rsidRPr="00E67E0D">
        <w:tab/>
        <w:t>UE Context Release (AMF initiated)</w:t>
      </w:r>
      <w:bookmarkEnd w:id="2815"/>
      <w:bookmarkEnd w:id="2816"/>
    </w:p>
    <w:p w14:paraId="172445C3" w14:textId="77777777" w:rsidR="006A1CE4" w:rsidRPr="00E67E0D" w:rsidRDefault="006A1CE4" w:rsidP="00E7499B">
      <w:pPr>
        <w:pStyle w:val="4"/>
      </w:pPr>
      <w:bookmarkStart w:id="2817" w:name="_Toc534720239"/>
      <w:bookmarkStart w:id="2818" w:name="_Toc525567251"/>
      <w:r w:rsidRPr="00E67E0D">
        <w:t>8.3.3.1</w:t>
      </w:r>
      <w:r w:rsidRPr="00E67E0D">
        <w:tab/>
        <w:t>General</w:t>
      </w:r>
      <w:bookmarkEnd w:id="2817"/>
      <w:bookmarkEnd w:id="2818"/>
    </w:p>
    <w:p w14:paraId="659506E8" w14:textId="77777777" w:rsidR="006A1CE4" w:rsidRPr="00E67E0D" w:rsidRDefault="006A1CE4" w:rsidP="00E7499B">
      <w:pPr>
        <w:rPr>
          <w:lang w:eastAsia="zh-CN"/>
        </w:rPr>
      </w:pPr>
      <w:r w:rsidRPr="00E67E0D">
        <w:t>The purpose of the UE Context Release procedure is to enable the AMF to order the release of the UE-associated logical NG-connection due to various reasons, e.g., completion of a transaction between the UE and the 5GC, or release of the old UE-associated logical NG-connection when the UE has initiated the establishment of a new UE-associated logical NG-connection</w:t>
      </w:r>
      <w:r w:rsidRPr="00E67E0D">
        <w:rPr>
          <w:lang w:eastAsia="zh-CN"/>
        </w:rPr>
        <w:t>, etc</w:t>
      </w:r>
      <w:r w:rsidRPr="00E67E0D">
        <w:t>. The procedure uses UE-associated signalling.</w:t>
      </w:r>
    </w:p>
    <w:p w14:paraId="2136CD8C" w14:textId="77777777" w:rsidR="006A1CE4" w:rsidRPr="00E67E0D" w:rsidRDefault="006A1CE4" w:rsidP="00E7499B">
      <w:pPr>
        <w:pStyle w:val="4"/>
      </w:pPr>
      <w:bookmarkStart w:id="2819" w:name="_Toc534720240"/>
      <w:bookmarkStart w:id="2820" w:name="_Toc525567252"/>
      <w:r w:rsidRPr="00E67E0D">
        <w:t>8.3.3.2</w:t>
      </w:r>
      <w:r w:rsidRPr="00E67E0D">
        <w:tab/>
        <w:t>Successful Operation</w:t>
      </w:r>
      <w:bookmarkEnd w:id="2819"/>
      <w:bookmarkEnd w:id="2820"/>
    </w:p>
    <w:p w14:paraId="0064839D" w14:textId="77777777" w:rsidR="00AE297A" w:rsidRPr="00FF6A95" w:rsidRDefault="00AE297A" w:rsidP="00AE297A">
      <w:pPr>
        <w:pStyle w:val="TH"/>
        <w:rPr>
          <w:del w:id="2821" w:author="Issam" w:date="2019-02-12T23:38:00Z"/>
        </w:rPr>
      </w:pPr>
      <w:del w:id="2822" w:author="Issam" w:date="2019-02-12T23:38:00Z">
        <w:r w:rsidRPr="00FF6A95">
          <w:object w:dxaOrig="6893" w:dyaOrig="2427" w14:anchorId="11518B95">
            <v:shape id="_x0000_i1097" type="#_x0000_t75" style="width:344.5pt;height:121.85pt" o:ole="">
              <v:imagedata r:id="rId37" o:title=""/>
            </v:shape>
            <o:OLEObject Type="Embed" ProgID="Visio.Drawing.11" ShapeID="_x0000_i1097" DrawAspect="Content" ObjectID="_1611519896" r:id="rId38"/>
          </w:object>
        </w:r>
      </w:del>
    </w:p>
    <w:p w14:paraId="4E78307A" w14:textId="77777777" w:rsidR="006A1CE4" w:rsidRPr="00E67E0D" w:rsidRDefault="006A1CE4" w:rsidP="00E7499B">
      <w:pPr>
        <w:pStyle w:val="TH"/>
        <w:rPr>
          <w:ins w:id="2823" w:author="Issam" w:date="2019-02-12T23:38:00Z"/>
        </w:rPr>
      </w:pPr>
      <w:ins w:id="2824" w:author="Issam" w:date="2019-02-12T23:38:00Z">
        <w:r w:rsidRPr="00E67E0D">
          <w:object w:dxaOrig="6893" w:dyaOrig="2427" w14:anchorId="3D2C040E">
            <v:shape id="_x0000_i1035" type="#_x0000_t75" style="width:344.5pt;height:120.75pt" o:ole="">
              <v:imagedata r:id="rId37" o:title=""/>
            </v:shape>
            <o:OLEObject Type="Embed" ProgID="Visio.Drawing.11" ShapeID="_x0000_i1035" DrawAspect="Content" ObjectID="_1611519897" r:id="rId39"/>
          </w:object>
        </w:r>
      </w:ins>
    </w:p>
    <w:p w14:paraId="73E89022" w14:textId="77777777" w:rsidR="006A1CE4" w:rsidRPr="00E67E0D" w:rsidRDefault="006A1CE4" w:rsidP="00E7499B">
      <w:pPr>
        <w:pStyle w:val="TF"/>
      </w:pPr>
      <w:r w:rsidRPr="00E67E0D">
        <w:t>Figure 8.3.3.2-1: UE context release: successful operation</w:t>
      </w:r>
    </w:p>
    <w:p w14:paraId="3BEE640F" w14:textId="77777777" w:rsidR="006A1CE4" w:rsidRPr="00E67E0D" w:rsidRDefault="006A1CE4" w:rsidP="00E7499B">
      <w:r w:rsidRPr="00E67E0D">
        <w:t xml:space="preserve">The AMF initiates the procedure by sending the UE CONTEXT RELEASE COMMAND message to the NG-RAN node. </w:t>
      </w:r>
    </w:p>
    <w:p w14:paraId="43816918" w14:textId="77777777" w:rsidR="006A1CE4" w:rsidRPr="00E67E0D" w:rsidRDefault="006A1CE4" w:rsidP="00E7499B">
      <w:pPr>
        <w:rPr>
          <w:lang w:eastAsia="zh-CN"/>
        </w:rPr>
      </w:pPr>
      <w:r w:rsidRPr="00E67E0D">
        <w:t xml:space="preserve">The UE </w:t>
      </w:r>
      <w:r w:rsidRPr="00E67E0D">
        <w:rPr>
          <w:lang w:eastAsia="zh-CN"/>
        </w:rPr>
        <w:t>CONTEXT</w:t>
      </w:r>
      <w:r w:rsidRPr="00E67E0D">
        <w:t xml:space="preserve"> RELEASE COMMAND message shall contain both the AMF UE NGAP ID IE and </w:t>
      </w:r>
      <w:r w:rsidRPr="00E67E0D">
        <w:rPr>
          <w:lang w:eastAsia="zh-CN"/>
        </w:rPr>
        <w:t xml:space="preserve">the </w:t>
      </w:r>
      <w:r w:rsidRPr="00E67E0D">
        <w:rPr>
          <w:i/>
          <w:lang w:eastAsia="zh-CN"/>
        </w:rPr>
        <w:t xml:space="preserve">RAN UE NGAP ID </w:t>
      </w:r>
      <w:r w:rsidRPr="00E67E0D">
        <w:rPr>
          <w:lang w:eastAsia="zh-CN"/>
        </w:rPr>
        <w:t xml:space="preserve">IE if available, otherwise the message shall contain the </w:t>
      </w:r>
      <w:r w:rsidRPr="00E67E0D">
        <w:rPr>
          <w:bCs/>
          <w:i/>
        </w:rPr>
        <w:t>AMF UE NGAP ID</w:t>
      </w:r>
      <w:r w:rsidRPr="00E67E0D">
        <w:rPr>
          <w:bCs/>
        </w:rPr>
        <w:t xml:space="preserve"> IE</w:t>
      </w:r>
      <w:r w:rsidRPr="00E67E0D">
        <w:rPr>
          <w:lang w:eastAsia="zh-CN"/>
        </w:rPr>
        <w:t>.</w:t>
      </w:r>
    </w:p>
    <w:p w14:paraId="56A988CC" w14:textId="77777777" w:rsidR="006A1CE4" w:rsidRPr="00E67E0D" w:rsidRDefault="006A1CE4" w:rsidP="00E7499B">
      <w:r w:rsidRPr="00E67E0D">
        <w:t>Upon reception of the UE CONTEXT RELEASE COMMAND message, the NG-RAN node shall release all related signalling and user data transport resources and reply with the UE CONTEXT RELEASE COMPLETE message.</w:t>
      </w:r>
    </w:p>
    <w:p w14:paraId="2B19BF28" w14:textId="77777777" w:rsidR="00AE297A" w:rsidRPr="00FF6A95" w:rsidRDefault="00AE297A" w:rsidP="00AE297A">
      <w:pPr>
        <w:rPr>
          <w:del w:id="2825" w:author="Issam" w:date="2019-02-12T23:38:00Z"/>
        </w:rPr>
      </w:pPr>
      <w:del w:id="2826" w:author="Issam" w:date="2019-02-12T23:38:00Z">
        <w:r w:rsidRPr="00FF6A95">
          <w:delText xml:space="preserve">If the </w:delText>
        </w:r>
        <w:r w:rsidRPr="00FF6A95">
          <w:rPr>
            <w:i/>
          </w:rPr>
          <w:delText>RAN Paging Priority</w:delText>
        </w:r>
        <w:r w:rsidRPr="00FF6A95">
          <w:delText xml:space="preserve"> IE is included in the UE CONTEXT RELEASE COMMAND message, the NG-RAN node may use it to determine a priority for paging the UE in RRC_INACTIVE state.</w:delText>
        </w:r>
      </w:del>
    </w:p>
    <w:p w14:paraId="15C71FF3" w14:textId="77777777" w:rsidR="00AE297A" w:rsidRPr="00FF6A95" w:rsidRDefault="00AE297A" w:rsidP="00AE297A">
      <w:pPr>
        <w:pStyle w:val="NO"/>
        <w:rPr>
          <w:del w:id="2827" w:author="Issam" w:date="2019-02-12T23:38:00Z"/>
        </w:rPr>
      </w:pPr>
      <w:del w:id="2828" w:author="Issam" w:date="2019-02-12T23:38:00Z">
        <w:r w:rsidRPr="00FF6A95">
          <w:delText>NOTE:</w:delText>
        </w:r>
        <w:r w:rsidRPr="00FF6A95">
          <w:tab/>
          <w:delText xml:space="preserve">The applicability of the </w:delText>
        </w:r>
        <w:r w:rsidRPr="00FF6A95">
          <w:rPr>
            <w:i/>
          </w:rPr>
          <w:delText>RAN Paging Priority</w:delText>
        </w:r>
        <w:r w:rsidRPr="00FF6A95">
          <w:delText xml:space="preserve"> IE to this procedure may need to be refined.</w:delText>
        </w:r>
      </w:del>
    </w:p>
    <w:p w14:paraId="40F1D419" w14:textId="77777777" w:rsidR="006A1CE4" w:rsidRPr="00E67E0D" w:rsidRDefault="006A1CE4" w:rsidP="00E7499B">
      <w:r w:rsidRPr="00E67E0D">
        <w:t xml:space="preserve">If the </w:t>
      </w:r>
      <w:r w:rsidRPr="00E67E0D">
        <w:rPr>
          <w:i/>
        </w:rPr>
        <w:t>User Location Information</w:t>
      </w:r>
      <w:r w:rsidRPr="00E67E0D">
        <w:t xml:space="preserve"> IE is included in the UE CONTEXT RELEASE COMPLETE message, the AMF shall handle this information as specified in TS 23.502 [10].</w:t>
      </w:r>
    </w:p>
    <w:p w14:paraId="1862A2B1" w14:textId="77777777" w:rsidR="006A1CE4" w:rsidRPr="00E67E0D" w:rsidRDefault="006A1CE4" w:rsidP="00E7499B">
      <w:pPr>
        <w:rPr>
          <w:i/>
        </w:rPr>
      </w:pPr>
      <w:r w:rsidRPr="00E67E0D">
        <w:t xml:space="preserve">If the </w:t>
      </w:r>
      <w:bookmarkStart w:id="2829" w:name="_Hlk489551572"/>
      <w:r w:rsidRPr="00E67E0D">
        <w:rPr>
          <w:i/>
        </w:rPr>
        <w:t>Information on Recommended Cells and RAN Nodes for Paging</w:t>
      </w:r>
      <w:bookmarkEnd w:id="2829"/>
      <w:r w:rsidRPr="00E67E0D">
        <w:t xml:space="preserve"> IE is included in the UE CONTEXT RELEASE COMPLETE message, the AMF shall, if supported, store it and may use it for subsequent paging.</w:t>
      </w:r>
    </w:p>
    <w:p w14:paraId="1B083173" w14:textId="77777777" w:rsidR="006A1CE4" w:rsidRPr="00E67E0D" w:rsidRDefault="006A1CE4" w:rsidP="00E7499B">
      <w:pPr>
        <w:pStyle w:val="4"/>
      </w:pPr>
      <w:bookmarkStart w:id="2830" w:name="_Toc534720241"/>
      <w:bookmarkStart w:id="2831" w:name="_Toc525567253"/>
      <w:r w:rsidRPr="00E67E0D">
        <w:t>8.3.3.3</w:t>
      </w:r>
      <w:r w:rsidRPr="00E67E0D">
        <w:tab/>
        <w:t>Unsuccessful Operation</w:t>
      </w:r>
      <w:bookmarkEnd w:id="2830"/>
      <w:bookmarkEnd w:id="2831"/>
    </w:p>
    <w:p w14:paraId="245DD7C1" w14:textId="77777777" w:rsidR="006A1CE4" w:rsidRPr="00E67E0D" w:rsidRDefault="006A1CE4" w:rsidP="00E7499B">
      <w:r w:rsidRPr="00E67E0D">
        <w:t>Not applicable.</w:t>
      </w:r>
    </w:p>
    <w:p w14:paraId="3F2ACBD3" w14:textId="77777777" w:rsidR="006A1CE4" w:rsidRPr="00E67E0D" w:rsidRDefault="006A1CE4" w:rsidP="00E7499B">
      <w:pPr>
        <w:pStyle w:val="4"/>
      </w:pPr>
      <w:bookmarkStart w:id="2832" w:name="_Toc534720242"/>
      <w:bookmarkStart w:id="2833" w:name="_Toc525567254"/>
      <w:r w:rsidRPr="00E67E0D">
        <w:t>8.3.3.4</w:t>
      </w:r>
      <w:r w:rsidRPr="00E67E0D">
        <w:tab/>
        <w:t>Abnormal Conditions</w:t>
      </w:r>
      <w:bookmarkEnd w:id="2832"/>
      <w:bookmarkEnd w:id="2833"/>
    </w:p>
    <w:p w14:paraId="67DA26C8" w14:textId="77777777" w:rsidR="006A1CE4" w:rsidRPr="00E67E0D" w:rsidRDefault="006A1CE4" w:rsidP="00E7499B">
      <w:pPr>
        <w:rPr>
          <w:snapToGrid w:val="0"/>
        </w:rPr>
      </w:pPr>
      <w:r w:rsidRPr="00E67E0D">
        <w:rPr>
          <w:snapToGrid w:val="0"/>
        </w:rPr>
        <w:t xml:space="preserve">If the UE Context Release procedure is not initiated towards the NG-RAN node before the expiry of the timer </w:t>
      </w:r>
      <w:r w:rsidRPr="00E67E0D">
        <w:t>TNG</w:t>
      </w:r>
      <w:r w:rsidRPr="00E67E0D">
        <w:rPr>
          <w:vertAlign w:val="subscript"/>
        </w:rPr>
        <w:t>RELOCOverall</w:t>
      </w:r>
      <w:r w:rsidRPr="00E67E0D">
        <w:rPr>
          <w:snapToGrid w:val="0"/>
        </w:rPr>
        <w:t>, the NG-RAN node shall request the AMF to release the UE context.</w:t>
      </w:r>
    </w:p>
    <w:p w14:paraId="370EAB49" w14:textId="77777777" w:rsidR="006A1CE4" w:rsidRPr="00E67E0D" w:rsidRDefault="006A1CE4" w:rsidP="00E7499B">
      <w:pPr>
        <w:rPr>
          <w:snapToGrid w:val="0"/>
        </w:rPr>
      </w:pPr>
      <w:r w:rsidRPr="00E67E0D">
        <w:rPr>
          <w:snapToGrid w:val="0"/>
        </w:rPr>
        <w:t xml:space="preserve">If the UE returns to the NG-RAN node before the reception of the UE CONTEXT RELEASE COMMAND message or the expiry of the timer </w:t>
      </w:r>
      <w:r w:rsidRPr="00E67E0D">
        <w:t>TNG</w:t>
      </w:r>
      <w:r w:rsidRPr="00E67E0D">
        <w:rPr>
          <w:vertAlign w:val="subscript"/>
        </w:rPr>
        <w:t>RELOCOverall</w:t>
      </w:r>
      <w:r w:rsidRPr="00E67E0D">
        <w:rPr>
          <w:snapToGrid w:val="0"/>
        </w:rPr>
        <w:t xml:space="preserve">, the NG-RAN node shall stop the timer </w:t>
      </w:r>
      <w:r w:rsidRPr="00E67E0D">
        <w:t>TNG</w:t>
      </w:r>
      <w:r w:rsidRPr="00E67E0D">
        <w:rPr>
          <w:vertAlign w:val="subscript"/>
        </w:rPr>
        <w:t>RELOCOverall</w:t>
      </w:r>
      <w:r w:rsidRPr="00E67E0D">
        <w:rPr>
          <w:snapToGrid w:val="0"/>
        </w:rPr>
        <w:t xml:space="preserve"> and continue to serve the UE.</w:t>
      </w:r>
    </w:p>
    <w:p w14:paraId="48CDE72F" w14:textId="77777777" w:rsidR="006A1CE4" w:rsidRPr="00E67E0D" w:rsidRDefault="006A1CE4" w:rsidP="00E7499B">
      <w:pPr>
        <w:pStyle w:val="3"/>
      </w:pPr>
      <w:bookmarkStart w:id="2834" w:name="_Toc534720243"/>
      <w:bookmarkStart w:id="2835" w:name="_Toc525567255"/>
      <w:r w:rsidRPr="00E67E0D">
        <w:t>8.3.4</w:t>
      </w:r>
      <w:r w:rsidRPr="00E67E0D">
        <w:tab/>
        <w:t>UE Context Modification</w:t>
      </w:r>
      <w:bookmarkEnd w:id="2834"/>
      <w:bookmarkEnd w:id="2835"/>
    </w:p>
    <w:p w14:paraId="1E2AE3D9" w14:textId="77777777" w:rsidR="006A1CE4" w:rsidRPr="00E67E0D" w:rsidRDefault="006A1CE4" w:rsidP="00E7499B">
      <w:pPr>
        <w:pStyle w:val="4"/>
      </w:pPr>
      <w:bookmarkStart w:id="2836" w:name="_Toc534720244"/>
      <w:bookmarkStart w:id="2837" w:name="_Toc525567256"/>
      <w:r w:rsidRPr="00E67E0D">
        <w:t>8.3.4.1</w:t>
      </w:r>
      <w:r w:rsidRPr="00E67E0D">
        <w:tab/>
        <w:t>General</w:t>
      </w:r>
      <w:bookmarkEnd w:id="2836"/>
      <w:bookmarkEnd w:id="2837"/>
    </w:p>
    <w:p w14:paraId="6E73B347" w14:textId="13217AE8" w:rsidR="006A1CE4" w:rsidRPr="00E67E0D" w:rsidRDefault="006A1CE4" w:rsidP="00E7499B">
      <w:pPr>
        <w:rPr>
          <w:lang w:eastAsia="zh-CN"/>
        </w:rPr>
      </w:pPr>
      <w:r w:rsidRPr="00E67E0D">
        <w:rPr>
          <w:lang w:eastAsia="zh-CN"/>
        </w:rPr>
        <w:t>The purpose of the UE Context Modification procedure is to partly modify the established</w:t>
      </w:r>
      <w:r w:rsidRPr="00E67E0D">
        <w:t xml:space="preserve"> UE </w:t>
      </w:r>
      <w:del w:id="2838" w:author="Issam" w:date="2019-02-12T23:38:00Z">
        <w:r w:rsidR="00AE297A" w:rsidRPr="00FF6A95">
          <w:delText>Context</w:delText>
        </w:r>
      </w:del>
      <w:ins w:id="2839" w:author="Issam" w:date="2019-02-12T23:38:00Z">
        <w:r w:rsidRPr="00E67E0D">
          <w:t>context</w:t>
        </w:r>
      </w:ins>
      <w:r w:rsidRPr="00E67E0D">
        <w:rPr>
          <w:lang w:eastAsia="zh-CN"/>
        </w:rPr>
        <w:t>.</w:t>
      </w:r>
      <w:r w:rsidRPr="00E67E0D">
        <w:t xml:space="preserve"> </w:t>
      </w:r>
      <w:r w:rsidRPr="00E67E0D">
        <w:rPr>
          <w:lang w:eastAsia="zh-CN"/>
        </w:rPr>
        <w:t>The procedure uses UE-associated signalling.</w:t>
      </w:r>
    </w:p>
    <w:p w14:paraId="0674D0A7" w14:textId="77777777" w:rsidR="00AE297A" w:rsidRPr="00FF6A95" w:rsidRDefault="00AE297A" w:rsidP="00AE297A">
      <w:pPr>
        <w:pStyle w:val="NO"/>
        <w:rPr>
          <w:del w:id="2840" w:author="Issam" w:date="2019-02-12T23:38:00Z"/>
          <w:lang w:eastAsia="zh-CN"/>
        </w:rPr>
      </w:pPr>
      <w:bookmarkStart w:id="2841" w:name="_Toc534720245"/>
      <w:del w:id="2842" w:author="Issam" w:date="2019-02-12T23:38:00Z">
        <w:r w:rsidRPr="00FF6A95">
          <w:rPr>
            <w:lang w:eastAsia="zh-CN"/>
          </w:rPr>
          <w:delText>NOTE:</w:delText>
        </w:r>
        <w:r w:rsidRPr="00FF6A95">
          <w:rPr>
            <w:lang w:eastAsia="zh-CN"/>
          </w:rPr>
          <w:tab/>
          <w:delText>The text above may need to be refined to include example(s) for partly modifying an established UE context.</w:delText>
        </w:r>
      </w:del>
    </w:p>
    <w:p w14:paraId="67B19484" w14:textId="77777777" w:rsidR="006A1CE4" w:rsidRPr="00E67E0D" w:rsidRDefault="006A1CE4" w:rsidP="00E7499B">
      <w:pPr>
        <w:pStyle w:val="4"/>
      </w:pPr>
      <w:bookmarkStart w:id="2843" w:name="_Toc525567257"/>
      <w:r w:rsidRPr="00E67E0D">
        <w:t>8.3.4.2</w:t>
      </w:r>
      <w:r w:rsidRPr="00E67E0D">
        <w:tab/>
        <w:t>Successful Operation</w:t>
      </w:r>
      <w:bookmarkEnd w:id="2841"/>
      <w:bookmarkEnd w:id="2843"/>
    </w:p>
    <w:p w14:paraId="13873E23" w14:textId="77777777" w:rsidR="00AE297A" w:rsidRPr="00FF6A95" w:rsidRDefault="00AE297A" w:rsidP="00AE297A">
      <w:pPr>
        <w:pStyle w:val="TH"/>
        <w:rPr>
          <w:del w:id="2844" w:author="Issam" w:date="2019-02-12T23:38:00Z"/>
        </w:rPr>
      </w:pPr>
      <w:del w:id="2845" w:author="Issam" w:date="2019-02-12T23:38:00Z">
        <w:r w:rsidRPr="00FF6A95">
          <w:object w:dxaOrig="6893" w:dyaOrig="2427" w14:anchorId="4A755D40">
            <v:shape id="_x0000_i1098" type="#_x0000_t75" style="width:344.5pt;height:121.85pt" o:ole="">
              <v:imagedata r:id="rId40" o:title=""/>
            </v:shape>
            <o:OLEObject Type="Embed" ProgID="Visio.Drawing.11" ShapeID="_x0000_i1098" DrawAspect="Content" ObjectID="_1611519898" r:id="rId41"/>
          </w:object>
        </w:r>
      </w:del>
    </w:p>
    <w:p w14:paraId="229B712F" w14:textId="77777777" w:rsidR="006A1CE4" w:rsidRPr="00E67E0D" w:rsidRDefault="006A1CE4" w:rsidP="00E7499B">
      <w:pPr>
        <w:pStyle w:val="TH"/>
        <w:rPr>
          <w:ins w:id="2846" w:author="Issam" w:date="2019-02-12T23:38:00Z"/>
        </w:rPr>
      </w:pPr>
      <w:ins w:id="2847" w:author="Issam" w:date="2019-02-12T23:38:00Z">
        <w:r w:rsidRPr="00E67E0D">
          <w:object w:dxaOrig="6893" w:dyaOrig="2427" w14:anchorId="27FC7B91">
            <v:shape id="_x0000_i1036" type="#_x0000_t75" style="width:344.5pt;height:120.75pt" o:ole="">
              <v:imagedata r:id="rId40" o:title=""/>
            </v:shape>
            <o:OLEObject Type="Embed" ProgID="Visio.Drawing.11" ShapeID="_x0000_i1036" DrawAspect="Content" ObjectID="_1611519899" r:id="rId42"/>
          </w:object>
        </w:r>
      </w:ins>
    </w:p>
    <w:p w14:paraId="4051DAC3" w14:textId="77777777" w:rsidR="006A1CE4" w:rsidRPr="00E67E0D" w:rsidRDefault="006A1CE4" w:rsidP="00E7499B">
      <w:pPr>
        <w:pStyle w:val="TF"/>
      </w:pPr>
      <w:r w:rsidRPr="00E67E0D">
        <w:t>Figure 8.3.4.2-1: UE context modification: successful operation</w:t>
      </w:r>
    </w:p>
    <w:p w14:paraId="1F4237A5" w14:textId="77777777" w:rsidR="006A1CE4" w:rsidRPr="00E67E0D" w:rsidRDefault="006A1CE4" w:rsidP="00E7499B">
      <w:pPr>
        <w:rPr>
          <w:lang w:eastAsia="zh-CN"/>
        </w:rPr>
      </w:pPr>
      <w:r w:rsidRPr="00E67E0D">
        <w:t>Upon receipt of the</w:t>
      </w:r>
      <w:r w:rsidRPr="00E67E0D">
        <w:rPr>
          <w:lang w:eastAsia="zh-CN"/>
        </w:rPr>
        <w:t xml:space="preserve"> UE CONTEXT</w:t>
      </w:r>
      <w:r w:rsidRPr="00E67E0D">
        <w:t xml:space="preserve"> MODIFICATION REQUEST message the NG-RAN node shall</w:t>
      </w:r>
    </w:p>
    <w:p w14:paraId="4A5D6F63" w14:textId="77777777" w:rsidR="006A1CE4" w:rsidRPr="00E67E0D" w:rsidRDefault="006A1CE4" w:rsidP="00E7499B">
      <w:pPr>
        <w:pStyle w:val="B1"/>
        <w:rPr>
          <w:i/>
        </w:rPr>
      </w:pPr>
      <w:r w:rsidRPr="00E67E0D">
        <w:t>-</w:t>
      </w:r>
      <w:r w:rsidRPr="00E67E0D">
        <w:tab/>
        <w:t xml:space="preserve">store the received </w:t>
      </w:r>
      <w:r w:rsidRPr="00E67E0D">
        <w:rPr>
          <w:i/>
        </w:rPr>
        <w:t>Security Key</w:t>
      </w:r>
      <w:r w:rsidRPr="00E67E0D">
        <w:t xml:space="preserve"> IE and, if the NG-RAN node is required to activate security for the UE, take this security key into use.</w:t>
      </w:r>
    </w:p>
    <w:p w14:paraId="7D86F683" w14:textId="77777777" w:rsidR="006A1CE4" w:rsidRPr="00E67E0D" w:rsidRDefault="006A1CE4" w:rsidP="00E7499B">
      <w:pPr>
        <w:pStyle w:val="B1"/>
      </w:pPr>
      <w:r w:rsidRPr="00E67E0D">
        <w:t>-</w:t>
      </w:r>
      <w:r w:rsidRPr="00E67E0D">
        <w:tab/>
        <w:t>store the</w:t>
      </w:r>
      <w:r w:rsidRPr="00E67E0D">
        <w:rPr>
          <w:i/>
        </w:rPr>
        <w:t xml:space="preserve"> UE Security Capabilities</w:t>
      </w:r>
      <w:r w:rsidRPr="00E67E0D">
        <w:t xml:space="preserve"> IE and take them into use together with the received keys according to TS 33.501 [13]. </w:t>
      </w:r>
    </w:p>
    <w:p w14:paraId="3DABFFB8" w14:textId="77777777" w:rsidR="006A1CE4" w:rsidRPr="00E67E0D" w:rsidRDefault="006A1CE4" w:rsidP="00E7499B">
      <w:pPr>
        <w:pStyle w:val="B1"/>
      </w:pPr>
      <w:r w:rsidRPr="00E67E0D">
        <w:t>-</w:t>
      </w:r>
      <w:r w:rsidRPr="00E67E0D">
        <w:tab/>
        <w:t xml:space="preserve">store the </w:t>
      </w:r>
      <w:r w:rsidRPr="00E67E0D">
        <w:rPr>
          <w:i/>
        </w:rPr>
        <w:t>Index to RAT/Frequency Selection Priority</w:t>
      </w:r>
      <w:r w:rsidRPr="00E67E0D">
        <w:t xml:space="preserve"> IE and use it as defined in TS 23.501 [9].</w:t>
      </w:r>
    </w:p>
    <w:p w14:paraId="0A7E00B3" w14:textId="77777777" w:rsidR="006A1CE4" w:rsidRPr="00E67E0D" w:rsidRDefault="006A1CE4" w:rsidP="00E7499B">
      <w:pPr>
        <w:rPr>
          <w:rFonts w:eastAsia="SimSun"/>
          <w:lang w:eastAsia="zh-CN"/>
        </w:rPr>
      </w:pPr>
      <w:r w:rsidRPr="00E67E0D">
        <w:t xml:space="preserve">If the </w:t>
      </w:r>
      <w:r w:rsidRPr="00E67E0D">
        <w:rPr>
          <w:i/>
        </w:rPr>
        <w:t>RAN Paging Priority</w:t>
      </w:r>
      <w:r w:rsidRPr="00E67E0D">
        <w:t xml:space="preserve"> IE is included in the UE CONTEXT MODIFICATION REQUEST message, the NG-RAN node may use it to determine a priority for paging the UE in RRC_INACTIVE state.</w:t>
      </w:r>
    </w:p>
    <w:p w14:paraId="1EED981D" w14:textId="77777777" w:rsidR="006A1CE4" w:rsidRPr="00E67E0D" w:rsidRDefault="006A1CE4" w:rsidP="00E7499B">
      <w:pPr>
        <w:rPr>
          <w:lang w:eastAsia="zh-CN"/>
        </w:rPr>
      </w:pPr>
      <w:r w:rsidRPr="00E67E0D">
        <w:t>If the</w:t>
      </w:r>
      <w:r w:rsidRPr="00E67E0D">
        <w:rPr>
          <w:i/>
          <w:snapToGrid w:val="0"/>
        </w:rPr>
        <w:t xml:space="preserve"> UE Aggregate Maximum Bit Rate</w:t>
      </w:r>
      <w:r w:rsidRPr="00E67E0D">
        <w:rPr>
          <w:snapToGrid w:val="0"/>
        </w:rPr>
        <w:t xml:space="preserve"> IE</w:t>
      </w:r>
      <w:r w:rsidRPr="00E67E0D">
        <w:t xml:space="preserve"> is included in the</w:t>
      </w:r>
      <w:r w:rsidRPr="00E67E0D">
        <w:rPr>
          <w:lang w:eastAsia="zh-CN"/>
        </w:rPr>
        <w:t xml:space="preserve"> UE CONTEXT MODIFICATION REQUEST</w:t>
      </w:r>
      <w:r w:rsidRPr="00E67E0D">
        <w:t xml:space="preserve"> message, the NG-RAN node shall</w:t>
      </w:r>
    </w:p>
    <w:p w14:paraId="1BF15625" w14:textId="77777777" w:rsidR="006A1CE4" w:rsidRPr="00E67E0D" w:rsidRDefault="006A1CE4" w:rsidP="00E7499B">
      <w:pPr>
        <w:pStyle w:val="B1"/>
      </w:pPr>
      <w:r w:rsidRPr="00E67E0D">
        <w:t>-</w:t>
      </w:r>
      <w:r w:rsidRPr="00E67E0D">
        <w:tab/>
        <w:t>replace the previously provided UE Aggregate Maximum Bit Rate by the received UE Aggregate Maximum Bit Rate in the UE context;</w:t>
      </w:r>
    </w:p>
    <w:p w14:paraId="14829978" w14:textId="77777777" w:rsidR="006A1CE4" w:rsidRPr="00E67E0D" w:rsidRDefault="006A1CE4" w:rsidP="00E7499B">
      <w:pPr>
        <w:pStyle w:val="B1"/>
      </w:pPr>
      <w:r w:rsidRPr="00E67E0D">
        <w:t>-</w:t>
      </w:r>
      <w:r w:rsidRPr="00E67E0D">
        <w:tab/>
        <w:t>use the received UE Aggregate Maximum Bit Rate for all non-GBR QoS flows for the concerned UE as specified in TS 23.501 [9].</w:t>
      </w:r>
    </w:p>
    <w:p w14:paraId="714643C4" w14:textId="77777777" w:rsidR="006A1CE4" w:rsidRPr="00E67E0D" w:rsidRDefault="006A1CE4" w:rsidP="00E7499B">
      <w:pPr>
        <w:rPr>
          <w:snapToGrid w:val="0"/>
        </w:rPr>
      </w:pPr>
      <w:r w:rsidRPr="00E67E0D">
        <w:rPr>
          <w:rFonts w:eastAsia="Malgun Gothic" w:hint="eastAsia"/>
          <w:lang w:eastAsia="ko-KR"/>
        </w:rPr>
        <w:t xml:space="preserve">If the </w:t>
      </w:r>
      <w:r w:rsidRPr="00E67E0D">
        <w:rPr>
          <w:rFonts w:eastAsia="Malgun Gothic"/>
          <w:i/>
          <w:lang w:eastAsia="ko-KR"/>
        </w:rPr>
        <w:t>Core Network</w:t>
      </w:r>
      <w:r w:rsidRPr="00E67E0D">
        <w:rPr>
          <w:rFonts w:eastAsia="Malgun Gothic" w:hint="eastAsia"/>
          <w:i/>
          <w:lang w:eastAsia="ko-KR"/>
        </w:rPr>
        <w:t xml:space="preserve"> </w:t>
      </w:r>
      <w:r w:rsidRPr="00E67E0D">
        <w:rPr>
          <w:rFonts w:eastAsia="Malgun Gothic"/>
          <w:i/>
          <w:lang w:eastAsia="ko-KR"/>
        </w:rPr>
        <w:t xml:space="preserve">Assistance </w:t>
      </w:r>
      <w:r w:rsidRPr="00E67E0D">
        <w:rPr>
          <w:rFonts w:eastAsia="Malgun Gothic" w:hint="eastAsia"/>
          <w:i/>
          <w:lang w:eastAsia="ko-KR"/>
        </w:rPr>
        <w:t>Information</w:t>
      </w:r>
      <w:r w:rsidRPr="00E67E0D">
        <w:rPr>
          <w:rFonts w:eastAsia="Malgun Gothic" w:hint="eastAsia"/>
          <w:lang w:eastAsia="ko-KR"/>
        </w:rPr>
        <w:t xml:space="preserve"> IE is included in the </w:t>
      </w:r>
      <w:r w:rsidRPr="00E67E0D">
        <w:rPr>
          <w:rFonts w:eastAsia="Malgun Gothic"/>
          <w:lang w:eastAsia="ko-KR"/>
        </w:rPr>
        <w:t xml:space="preserve">UE CONTEXT MODIFICATION REQUEST message, the NG-RAN node shall, if supported, store this information in the UE context and use it for e.g. </w:t>
      </w:r>
      <w:r w:rsidRPr="00E67E0D">
        <w:rPr>
          <w:rFonts w:eastAsia="SimSun" w:hint="eastAsia"/>
          <w:lang w:eastAsia="zh-CN"/>
        </w:rPr>
        <w:t>the RRC</w:t>
      </w:r>
      <w:r w:rsidRPr="00E67E0D">
        <w:rPr>
          <w:rFonts w:eastAsia="SimSun"/>
          <w:lang w:eastAsia="zh-CN"/>
        </w:rPr>
        <w:t>_</w:t>
      </w:r>
      <w:r w:rsidRPr="00E67E0D">
        <w:rPr>
          <w:rFonts w:eastAsia="SimSun" w:hint="eastAsia"/>
          <w:lang w:eastAsia="zh-CN"/>
        </w:rPr>
        <w:t xml:space="preserve">INACTIVE state decision and </w:t>
      </w:r>
      <w:r w:rsidRPr="00E67E0D">
        <w:rPr>
          <w:rFonts w:eastAsia="SimSun"/>
          <w:lang w:eastAsia="zh-CN"/>
        </w:rPr>
        <w:t xml:space="preserve">RNA </w:t>
      </w:r>
      <w:r w:rsidRPr="00E67E0D">
        <w:rPr>
          <w:rFonts w:eastAsia="SimSun" w:hint="eastAsia"/>
          <w:lang w:eastAsia="zh-CN"/>
        </w:rPr>
        <w:t>configuration for the UE and</w:t>
      </w:r>
      <w:r w:rsidRPr="00E67E0D">
        <w:rPr>
          <w:rFonts w:eastAsia="Malgun Gothic"/>
          <w:lang w:eastAsia="ko-KR"/>
        </w:rPr>
        <w:t xml:space="preserve"> RAN paging if any for a UE in RRC_INACTIVE state, </w:t>
      </w:r>
      <w:r w:rsidRPr="00E67E0D">
        <w:rPr>
          <w:rFonts w:eastAsia="SimSun" w:hint="eastAsia"/>
          <w:lang w:eastAsia="zh-CN"/>
        </w:rPr>
        <w:t>as specified in TS 38.300</w:t>
      </w:r>
      <w:r w:rsidRPr="00E67E0D">
        <w:rPr>
          <w:rFonts w:eastAsia="SimSun"/>
          <w:lang w:eastAsia="zh-CN"/>
        </w:rPr>
        <w:t xml:space="preserve"> </w:t>
      </w:r>
      <w:r w:rsidRPr="00E67E0D">
        <w:rPr>
          <w:rFonts w:eastAsia="SimSun" w:hint="eastAsia"/>
          <w:lang w:eastAsia="zh-CN"/>
        </w:rPr>
        <w:t>[8]</w:t>
      </w:r>
      <w:r w:rsidRPr="00E67E0D">
        <w:rPr>
          <w:rFonts w:eastAsia="Malgun Gothic"/>
          <w:lang w:eastAsia="ko-KR"/>
        </w:rPr>
        <w:t>.</w:t>
      </w:r>
    </w:p>
    <w:p w14:paraId="2FA2B8BB" w14:textId="77777777" w:rsidR="006A1CE4" w:rsidRPr="00E67E0D" w:rsidRDefault="006A1CE4" w:rsidP="00E7499B">
      <w:pPr>
        <w:rPr>
          <w:rFonts w:eastAsia="Malgun Gothic"/>
          <w:lang w:eastAsia="ko-KR"/>
        </w:rPr>
      </w:pPr>
      <w:r w:rsidRPr="00E67E0D">
        <w:rPr>
          <w:rFonts w:eastAsia="Malgun Gothic" w:hint="eastAsia"/>
          <w:lang w:eastAsia="ko-KR"/>
        </w:rPr>
        <w:t xml:space="preserve">If the </w:t>
      </w:r>
      <w:r w:rsidRPr="00E67E0D">
        <w:rPr>
          <w:rFonts w:eastAsia="SimSun" w:hint="eastAsia"/>
          <w:i/>
          <w:lang w:eastAsia="zh-CN"/>
        </w:rPr>
        <w:t>RRC Inactive Transition Report Request</w:t>
      </w:r>
      <w:r w:rsidRPr="00E67E0D">
        <w:rPr>
          <w:rFonts w:eastAsia="SimSun"/>
          <w:i/>
          <w:lang w:eastAsia="zh-CN"/>
        </w:rPr>
        <w:t xml:space="preserve"> </w:t>
      </w:r>
      <w:r w:rsidRPr="00E67E0D">
        <w:rPr>
          <w:rFonts w:eastAsia="Malgun Gothic"/>
          <w:lang w:eastAsia="ko-KR"/>
        </w:rPr>
        <w:t>IE</w:t>
      </w:r>
      <w:r w:rsidRPr="00E67E0D">
        <w:rPr>
          <w:rFonts w:eastAsia="Malgun Gothic" w:hint="eastAsia"/>
          <w:lang w:eastAsia="ko-KR"/>
        </w:rPr>
        <w:t xml:space="preserve"> is included in the </w:t>
      </w:r>
      <w:r w:rsidRPr="00E67E0D">
        <w:rPr>
          <w:rFonts w:eastAsia="Malgun Gothic"/>
          <w:lang w:eastAsia="ko-KR"/>
        </w:rPr>
        <w:t xml:space="preserve">UE CONTEXT MODIFICATION REQUEST message, the </w:t>
      </w:r>
      <w:r w:rsidRPr="00E67E0D">
        <w:rPr>
          <w:rFonts w:eastAsia="SimSun" w:hint="eastAsia"/>
          <w:lang w:eastAsia="zh-CN"/>
        </w:rPr>
        <w:t>NG-RAN node</w:t>
      </w:r>
      <w:r w:rsidRPr="00E67E0D">
        <w:rPr>
          <w:rFonts w:eastAsia="Malgun Gothic"/>
          <w:lang w:eastAsia="ko-KR"/>
        </w:rPr>
        <w:t xml:space="preserve"> shall, if supported, store this information in the UE context and</w:t>
      </w:r>
      <w:ins w:id="2848" w:author="Issam" w:date="2019-02-12T23:38:00Z">
        <w:r w:rsidRPr="00E67E0D">
          <w:rPr>
            <w:rFonts w:eastAsia="Malgun Gothic"/>
            <w:lang w:eastAsia="ko-KR"/>
          </w:rPr>
          <w:t xml:space="preserve"> report to the </w:t>
        </w:r>
        <w:r w:rsidRPr="00E67E0D">
          <w:rPr>
            <w:rFonts w:eastAsia="SimSun" w:hint="eastAsia"/>
            <w:lang w:eastAsia="zh-CN"/>
          </w:rPr>
          <w:t xml:space="preserve">AMF the </w:t>
        </w:r>
        <w:r w:rsidRPr="00E67E0D">
          <w:rPr>
            <w:i/>
            <w:lang w:eastAsia="zh-CN"/>
          </w:rPr>
          <w:t xml:space="preserve">User Location Information </w:t>
        </w:r>
        <w:r w:rsidRPr="00E67E0D">
          <w:rPr>
            <w:lang w:eastAsia="zh-CN"/>
          </w:rPr>
          <w:t>IE</w:t>
        </w:r>
        <w:r w:rsidRPr="00E67E0D">
          <w:rPr>
            <w:rFonts w:eastAsia="Malgun Gothic"/>
            <w:lang w:eastAsia="ko-KR"/>
          </w:rPr>
          <w:t xml:space="preserve"> and </w:t>
        </w:r>
        <w:r w:rsidRPr="00E67E0D">
          <w:rPr>
            <w:lang w:eastAsia="zh-CN"/>
          </w:rPr>
          <w:t xml:space="preserve">the </w:t>
        </w:r>
        <w:r w:rsidRPr="00E67E0D">
          <w:rPr>
            <w:i/>
            <w:lang w:eastAsia="zh-CN"/>
          </w:rPr>
          <w:t xml:space="preserve">RRC State </w:t>
        </w:r>
        <w:r w:rsidRPr="00E67E0D">
          <w:rPr>
            <w:lang w:eastAsia="zh-CN"/>
          </w:rPr>
          <w:t xml:space="preserve">IE in the UE </w:t>
        </w:r>
        <w:r w:rsidRPr="00E67E0D">
          <w:rPr>
            <w:rFonts w:eastAsia="Malgun Gothic"/>
            <w:lang w:eastAsia="ko-KR"/>
          </w:rPr>
          <w:t>CONTEXT MODIFICATION RESPONSE message.</w:t>
        </w:r>
      </w:ins>
    </w:p>
    <w:p w14:paraId="0DE77A08" w14:textId="77777777" w:rsidR="00AE297A" w:rsidRPr="00FF6A95" w:rsidRDefault="00AE297A" w:rsidP="00AE297A">
      <w:pPr>
        <w:pStyle w:val="B1"/>
        <w:rPr>
          <w:del w:id="2849" w:author="Issam" w:date="2019-02-12T23:38:00Z"/>
          <w:rFonts w:eastAsia="SimSun" w:hint="eastAsia"/>
          <w:lang w:eastAsia="zh-CN"/>
        </w:rPr>
      </w:pPr>
      <w:del w:id="2850" w:author="Issam" w:date="2019-02-12T23:38:00Z">
        <w:r w:rsidRPr="00FF6A95">
          <w:delText>-</w:delText>
        </w:r>
        <w:r w:rsidRPr="00FF6A95">
          <w:tab/>
        </w:r>
        <w:r w:rsidRPr="00FF6A95">
          <w:rPr>
            <w:rFonts w:eastAsia="SimSun" w:hint="eastAsia"/>
            <w:lang w:eastAsia="zh-CN"/>
          </w:rPr>
          <w:delText>report to the AMF the RRC state of the UE when the UE enters or leaves RRC_INACTIVE state in case</w:delText>
        </w:r>
      </w:del>
      <w:ins w:id="2851" w:author="Issam" w:date="2019-02-12T23:38:00Z">
        <w:r w:rsidR="006A1CE4" w:rsidRPr="00E67E0D">
          <w:rPr>
            <w:rFonts w:eastAsia="Malgun Gothic" w:hint="eastAsia"/>
            <w:lang w:eastAsia="ko-KR"/>
          </w:rPr>
          <w:t>If</w:t>
        </w:r>
      </w:ins>
      <w:r w:rsidR="006A1CE4" w:rsidRPr="00E67E0D">
        <w:rPr>
          <w:rFonts w:eastAsia="Malgun Gothic" w:hint="eastAsia"/>
          <w:lang w:eastAsia="ko-KR"/>
        </w:rPr>
        <w:t xml:space="preserve"> the </w:t>
      </w:r>
      <w:r w:rsidR="006A1CE4" w:rsidRPr="00E67E0D">
        <w:rPr>
          <w:rFonts w:eastAsia="SimSun" w:hint="eastAsia"/>
          <w:i/>
          <w:lang w:eastAsia="zh-CN"/>
        </w:rPr>
        <w:t>RRC Inactive Transition Report Request</w:t>
      </w:r>
      <w:r w:rsidR="006A1CE4" w:rsidRPr="00E67E0D">
        <w:rPr>
          <w:rFonts w:eastAsia="SimSun"/>
          <w:i/>
          <w:lang w:eastAsia="zh-CN"/>
        </w:rPr>
        <w:t xml:space="preserve"> </w:t>
      </w:r>
      <w:r w:rsidR="006A1CE4" w:rsidRPr="00E67E0D">
        <w:rPr>
          <w:rFonts w:eastAsia="Malgun Gothic"/>
          <w:lang w:eastAsia="ko-KR"/>
        </w:rPr>
        <w:t>IE</w:t>
      </w:r>
      <w:r w:rsidR="006A1CE4" w:rsidRPr="00E67E0D">
        <w:rPr>
          <w:rFonts w:eastAsia="Malgun Gothic" w:hint="eastAsia"/>
          <w:lang w:eastAsia="ko-KR"/>
        </w:rPr>
        <w:t xml:space="preserve"> is </w:t>
      </w:r>
      <w:del w:id="2852" w:author="Issam" w:date="2019-02-12T23:38:00Z">
        <w:r w:rsidRPr="00FF6A95">
          <w:rPr>
            <w:rFonts w:eastAsia="SimSun" w:hint="eastAsia"/>
            <w:lang w:eastAsia="zh-CN"/>
          </w:rPr>
          <w:delText xml:space="preserve">set to </w:delText>
        </w:r>
        <w:r w:rsidRPr="00FF6A95">
          <w:rPr>
            <w:rFonts w:eastAsia="SimSun"/>
            <w:lang w:eastAsia="zh-CN"/>
          </w:rPr>
          <w:delText>"</w:delText>
        </w:r>
        <w:r w:rsidRPr="00FF6A95">
          <w:rPr>
            <w:rFonts w:eastAsia="SimSun" w:cs="Arial" w:hint="eastAsia"/>
            <w:lang w:eastAsia="zh-CN"/>
          </w:rPr>
          <w:delText>s</w:delText>
        </w:r>
        <w:r w:rsidRPr="00FF6A95">
          <w:rPr>
            <w:rFonts w:eastAsia="SimSun" w:cs="Arial"/>
            <w:lang w:eastAsia="zh-CN"/>
          </w:rPr>
          <w:delText>ubsequent state transition</w:delText>
        </w:r>
        <w:r w:rsidRPr="00FF6A95">
          <w:rPr>
            <w:rFonts w:eastAsia="SimSun" w:cs="Arial" w:hint="eastAsia"/>
            <w:lang w:eastAsia="zh-CN"/>
          </w:rPr>
          <w:delText xml:space="preserve"> report</w:delText>
        </w:r>
        <w:r w:rsidRPr="00FF6A95">
          <w:rPr>
            <w:rFonts w:eastAsia="SimSun"/>
            <w:lang w:eastAsia="zh-CN"/>
          </w:rPr>
          <w:delText>"</w:delText>
        </w:r>
        <w:r w:rsidRPr="00FF6A95">
          <w:rPr>
            <w:rFonts w:eastAsia="SimSun" w:hint="eastAsia"/>
            <w:lang w:eastAsia="zh-CN"/>
          </w:rPr>
          <w:delText xml:space="preserve">; </w:delText>
        </w:r>
        <w:r w:rsidRPr="00FF6A95">
          <w:delText>or</w:delText>
        </w:r>
      </w:del>
    </w:p>
    <w:p w14:paraId="3EC38424" w14:textId="77777777" w:rsidR="00AE297A" w:rsidRPr="00FF6A95" w:rsidRDefault="00AE297A" w:rsidP="00AE297A">
      <w:pPr>
        <w:pStyle w:val="B1"/>
        <w:rPr>
          <w:del w:id="2853" w:author="Issam" w:date="2019-02-12T23:38:00Z"/>
          <w:rFonts w:eastAsia="SimSun" w:hint="eastAsia"/>
          <w:lang w:eastAsia="zh-CN"/>
        </w:rPr>
      </w:pPr>
      <w:del w:id="2854" w:author="Issam" w:date="2019-02-12T23:38:00Z">
        <w:r w:rsidRPr="00FF6A95">
          <w:rPr>
            <w:rFonts w:eastAsia="SimSun" w:hint="eastAsia"/>
            <w:lang w:eastAsia="zh-CN"/>
          </w:rPr>
          <w:delText>-</w:delText>
        </w:r>
        <w:r w:rsidRPr="00FF6A95">
          <w:rPr>
            <w:rFonts w:eastAsia="SimSun" w:hint="eastAsia"/>
            <w:lang w:eastAsia="zh-CN"/>
          </w:rPr>
          <w:tab/>
        </w:r>
        <w:r w:rsidRPr="00FF6A95">
          <w:rPr>
            <w:rFonts w:eastAsia="SimSun"/>
            <w:lang w:eastAsia="zh-CN"/>
          </w:rPr>
          <w:delText xml:space="preserve">send one RRC </w:delText>
        </w:r>
        <w:r w:rsidRPr="00FF6A95">
          <w:rPr>
            <w:rFonts w:eastAsia="SimSun" w:hint="eastAsia"/>
            <w:lang w:eastAsia="zh-CN"/>
          </w:rPr>
          <w:delText>INACTIVE</w:delText>
        </w:r>
        <w:r w:rsidRPr="00FF6A95">
          <w:rPr>
            <w:rFonts w:eastAsia="SimSun"/>
            <w:lang w:eastAsia="zh-CN"/>
          </w:rPr>
          <w:delText xml:space="preserve"> </w:delText>
        </w:r>
        <w:r w:rsidRPr="00FF6A95">
          <w:rPr>
            <w:rFonts w:eastAsia="SimSun" w:hint="eastAsia"/>
            <w:lang w:eastAsia="zh-CN"/>
          </w:rPr>
          <w:delText>TRANSITION</w:delText>
        </w:r>
        <w:r w:rsidRPr="00FF6A95">
          <w:rPr>
            <w:rFonts w:eastAsia="SimSun"/>
            <w:lang w:eastAsia="zh-CN"/>
          </w:rPr>
          <w:delText xml:space="preserve"> </w:delText>
        </w:r>
        <w:r w:rsidRPr="00FF6A95">
          <w:rPr>
            <w:rFonts w:eastAsia="SimSun" w:hint="eastAsia"/>
            <w:lang w:eastAsia="zh-CN"/>
          </w:rPr>
          <w:delText>REPORT</w:delText>
        </w:r>
      </w:del>
      <w:ins w:id="2855" w:author="Issam" w:date="2019-02-12T23:38:00Z">
        <w:r w:rsidR="006A1CE4" w:rsidRPr="00E67E0D">
          <w:rPr>
            <w:rFonts w:eastAsia="Malgun Gothic" w:hint="eastAsia"/>
            <w:lang w:eastAsia="ko-KR"/>
          </w:rPr>
          <w:t xml:space="preserve">included in the </w:t>
        </w:r>
        <w:r w:rsidR="006A1CE4" w:rsidRPr="00E67E0D">
          <w:rPr>
            <w:rFonts w:eastAsia="Malgun Gothic"/>
            <w:lang w:eastAsia="ko-KR"/>
          </w:rPr>
          <w:t>UE CONTEXT MODIFICATION REQUEST</w:t>
        </w:r>
      </w:ins>
      <w:r w:rsidR="006A1CE4" w:rsidRPr="00E67E0D">
        <w:rPr>
          <w:rFonts w:eastAsia="Malgun Gothic"/>
          <w:lang w:eastAsia="ko-KR"/>
        </w:rPr>
        <w:t xml:space="preserve"> message </w:t>
      </w:r>
      <w:del w:id="2856" w:author="Issam" w:date="2019-02-12T23:38:00Z">
        <w:r w:rsidRPr="00FF6A95">
          <w:rPr>
            <w:rFonts w:eastAsia="SimSun"/>
            <w:lang w:eastAsia="zh-CN"/>
          </w:rPr>
          <w:delText>but no subsequent messages</w:delText>
        </w:r>
        <w:r w:rsidRPr="00FF6A95">
          <w:rPr>
            <w:rFonts w:eastAsia="SimSun" w:hint="eastAsia"/>
            <w:lang w:eastAsia="zh-CN"/>
          </w:rPr>
          <w:delText xml:space="preserve"> if the UE is in RRC</w:delText>
        </w:r>
        <w:r w:rsidRPr="00FF6A95">
          <w:rPr>
            <w:rFonts w:eastAsia="SimSun"/>
            <w:lang w:eastAsia="zh-CN"/>
          </w:rPr>
          <w:delText>_CONNECTED</w:delText>
        </w:r>
        <w:r w:rsidRPr="00FF6A95">
          <w:rPr>
            <w:rFonts w:eastAsia="SimSun" w:hint="eastAsia"/>
            <w:lang w:eastAsia="zh-CN"/>
          </w:rPr>
          <w:delText xml:space="preserve"> state </w:delText>
        </w:r>
      </w:del>
      <w:r w:rsidR="006A1CE4" w:rsidRPr="00E67E0D">
        <w:rPr>
          <w:rFonts w:eastAsia="Malgun Gothic"/>
          <w:lang w:eastAsia="ko-KR"/>
        </w:rPr>
        <w:t xml:space="preserve">and </w:t>
      </w:r>
      <w:del w:id="2857" w:author="Issam" w:date="2019-02-12T23:38:00Z">
        <w:r w:rsidRPr="00FF6A95">
          <w:rPr>
            <w:rFonts w:eastAsia="SimSun" w:hint="eastAsia"/>
            <w:lang w:eastAsia="zh-CN"/>
          </w:rPr>
          <w:delText xml:space="preserve">the </w:delText>
        </w:r>
        <w:r w:rsidRPr="00FF6A95">
          <w:rPr>
            <w:rFonts w:eastAsia="SimSun" w:hint="eastAsia"/>
            <w:i/>
            <w:lang w:eastAsia="zh-CN"/>
          </w:rPr>
          <w:delText>RRC Inactive Transition Report Request</w:delText>
        </w:r>
        <w:r w:rsidRPr="00FF6A95">
          <w:rPr>
            <w:rFonts w:eastAsia="SimSun"/>
            <w:i/>
            <w:lang w:eastAsia="zh-CN"/>
          </w:rPr>
          <w:delText xml:space="preserve"> </w:delText>
        </w:r>
        <w:r w:rsidRPr="00FF6A95">
          <w:rPr>
            <w:rFonts w:eastAsia="Malgun Gothic"/>
            <w:lang w:eastAsia="ko-KR"/>
          </w:rPr>
          <w:delText>IE</w:delText>
        </w:r>
        <w:r w:rsidRPr="00FF6A95">
          <w:rPr>
            <w:rFonts w:eastAsia="SimSun" w:hint="eastAsia"/>
            <w:lang w:eastAsia="zh-CN"/>
          </w:rPr>
          <w:delText xml:space="preserve"> is </w:delText>
        </w:r>
      </w:del>
      <w:r w:rsidR="006A1CE4" w:rsidRPr="00E67E0D">
        <w:rPr>
          <w:rFonts w:eastAsia="Malgun Gothic"/>
          <w:lang w:eastAsia="ko-KR"/>
        </w:rPr>
        <w:t>set to</w:t>
      </w:r>
      <w:r w:rsidR="006A1CE4" w:rsidRPr="00E67E0D">
        <w:rPr>
          <w:rFonts w:eastAsia="SimSun" w:hint="eastAsia"/>
          <w:lang w:eastAsia="zh-CN"/>
        </w:rPr>
        <w:t xml:space="preserve"> </w:t>
      </w:r>
      <w:r w:rsidR="006A1CE4" w:rsidRPr="00E67E0D">
        <w:rPr>
          <w:rFonts w:eastAsia="SimSun"/>
          <w:lang w:eastAsia="zh-CN"/>
        </w:rPr>
        <w:t>"</w:t>
      </w:r>
      <w:del w:id="2858" w:author="Issam" w:date="2019-02-12T23:38:00Z">
        <w:r w:rsidRPr="00FF6A95">
          <w:rPr>
            <w:rFonts w:eastAsia="SimSun" w:cs="Arial" w:hint="eastAsia"/>
            <w:lang w:eastAsia="zh-CN"/>
          </w:rPr>
          <w:delText>s</w:delText>
        </w:r>
        <w:r w:rsidRPr="00FF6A95">
          <w:rPr>
            <w:rFonts w:eastAsia="SimSun" w:cs="Arial"/>
            <w:lang w:eastAsia="zh-CN"/>
          </w:rPr>
          <w:delText>ingle RRC connected state</w:delText>
        </w:r>
      </w:del>
      <w:ins w:id="2859" w:author="Issam" w:date="2019-02-12T23:38:00Z">
        <w:r w:rsidR="006A1CE4" w:rsidRPr="00E67E0D">
          <w:rPr>
            <w:rFonts w:eastAsia="SimSun"/>
            <w:lang w:eastAsia="zh-CN"/>
          </w:rPr>
          <w:t>cancel</w:t>
        </w:r>
      </w:ins>
      <w:r w:rsidR="006A1CE4" w:rsidRPr="00E67E0D">
        <w:rPr>
          <w:rFonts w:eastAsia="SimSun"/>
          <w:lang w:eastAsia="zh-CN"/>
        </w:rPr>
        <w:t xml:space="preserve"> report"</w:t>
      </w:r>
      <w:r w:rsidR="006A1CE4" w:rsidRPr="00E67E0D">
        <w:rPr>
          <w:rFonts w:eastAsia="Malgun Gothic"/>
          <w:lang w:eastAsia="ko-KR"/>
        </w:rPr>
        <w:t xml:space="preserve">, </w:t>
      </w:r>
      <w:del w:id="2860" w:author="Issam" w:date="2019-02-12T23:38:00Z">
        <w:r w:rsidRPr="00FF6A95">
          <w:rPr>
            <w:rFonts w:eastAsia="SimSun" w:hint="eastAsia"/>
            <w:lang w:eastAsia="zh-CN"/>
          </w:rPr>
          <w:delText>or</w:delText>
        </w:r>
      </w:del>
    </w:p>
    <w:p w14:paraId="41433B52" w14:textId="77777777" w:rsidR="00AE297A" w:rsidRPr="00FF6A95" w:rsidRDefault="00AE297A" w:rsidP="00AE297A">
      <w:pPr>
        <w:pStyle w:val="B1"/>
        <w:rPr>
          <w:del w:id="2861" w:author="Issam" w:date="2019-02-12T23:38:00Z"/>
          <w:rFonts w:eastAsia="SimSun"/>
          <w:lang w:eastAsia="zh-CN"/>
        </w:rPr>
      </w:pPr>
      <w:del w:id="2862" w:author="Issam" w:date="2019-02-12T23:38:00Z">
        <w:r w:rsidRPr="00FF6A95">
          <w:rPr>
            <w:rFonts w:eastAsia="SimSun" w:hint="eastAsia"/>
            <w:lang w:eastAsia="zh-CN"/>
          </w:rPr>
          <w:delText>-</w:delText>
        </w:r>
        <w:r w:rsidRPr="00FF6A95">
          <w:rPr>
            <w:rFonts w:eastAsia="SimSun" w:hint="eastAsia"/>
            <w:lang w:eastAsia="zh-CN"/>
          </w:rPr>
          <w:tab/>
        </w:r>
        <w:r w:rsidRPr="00FF6A95">
          <w:rPr>
            <w:rFonts w:eastAsia="SimSun"/>
            <w:lang w:eastAsia="zh-CN"/>
          </w:rPr>
          <w:delText xml:space="preserve">send one RRC </w:delText>
        </w:r>
        <w:r w:rsidRPr="00FF6A95">
          <w:rPr>
            <w:rFonts w:eastAsia="SimSun" w:hint="eastAsia"/>
            <w:lang w:eastAsia="zh-CN"/>
          </w:rPr>
          <w:delText>INACTIVE</w:delText>
        </w:r>
        <w:r w:rsidRPr="00FF6A95">
          <w:rPr>
            <w:rFonts w:eastAsia="SimSun"/>
            <w:lang w:eastAsia="zh-CN"/>
          </w:rPr>
          <w:delText xml:space="preserve"> </w:delText>
        </w:r>
        <w:r w:rsidRPr="00FF6A95">
          <w:rPr>
            <w:rFonts w:eastAsia="SimSun" w:hint="eastAsia"/>
            <w:lang w:eastAsia="zh-CN"/>
          </w:rPr>
          <w:delText>TRANSITION</w:delText>
        </w:r>
        <w:r w:rsidRPr="00FF6A95">
          <w:rPr>
            <w:rFonts w:eastAsia="SimSun"/>
            <w:lang w:eastAsia="zh-CN"/>
          </w:rPr>
          <w:delText xml:space="preserve"> </w:delText>
        </w:r>
        <w:r w:rsidRPr="00FF6A95">
          <w:rPr>
            <w:rFonts w:eastAsia="SimSun" w:hint="eastAsia"/>
            <w:lang w:eastAsia="zh-CN"/>
          </w:rPr>
          <w:delText>REPORT</w:delText>
        </w:r>
        <w:r w:rsidRPr="00FF6A95">
          <w:rPr>
            <w:rFonts w:eastAsia="SimSun"/>
            <w:lang w:eastAsia="zh-CN"/>
          </w:rPr>
          <w:delText xml:space="preserve"> message plus one subsequent RRC </w:delText>
        </w:r>
        <w:r w:rsidRPr="00FF6A95">
          <w:rPr>
            <w:rFonts w:eastAsia="SimSun" w:hint="eastAsia"/>
            <w:lang w:eastAsia="zh-CN"/>
          </w:rPr>
          <w:delText>INACTIVE</w:delText>
        </w:r>
        <w:r w:rsidRPr="00FF6A95">
          <w:rPr>
            <w:rFonts w:eastAsia="SimSun"/>
            <w:lang w:eastAsia="zh-CN"/>
          </w:rPr>
          <w:delText xml:space="preserve"> </w:delText>
        </w:r>
        <w:r w:rsidRPr="00FF6A95">
          <w:rPr>
            <w:rFonts w:eastAsia="SimSun" w:hint="eastAsia"/>
            <w:lang w:eastAsia="zh-CN"/>
          </w:rPr>
          <w:delText>TRANSITION</w:delText>
        </w:r>
        <w:r w:rsidRPr="00FF6A95">
          <w:rPr>
            <w:rFonts w:eastAsia="SimSun"/>
            <w:lang w:eastAsia="zh-CN"/>
          </w:rPr>
          <w:delText xml:space="preserve"> </w:delText>
        </w:r>
        <w:r w:rsidRPr="00FF6A95">
          <w:rPr>
            <w:rFonts w:eastAsia="SimSun" w:hint="eastAsia"/>
            <w:lang w:eastAsia="zh-CN"/>
          </w:rPr>
          <w:delText>REPORT</w:delText>
        </w:r>
        <w:r w:rsidRPr="00FF6A95">
          <w:rPr>
            <w:rFonts w:eastAsia="SimSun"/>
            <w:lang w:eastAsia="zh-CN"/>
          </w:rPr>
          <w:delText xml:space="preserve"> message when the RRC state transitions to RRC_CONNECTED state</w:delText>
        </w:r>
      </w:del>
      <w:ins w:id="2863" w:author="Issam" w:date="2019-02-12T23:38:00Z">
        <w:r w:rsidR="006A1CE4" w:rsidRPr="00E67E0D">
          <w:rPr>
            <w:rFonts w:eastAsia="Malgun Gothic"/>
            <w:lang w:eastAsia="ko-KR"/>
          </w:rPr>
          <w:t xml:space="preserve">the </w:t>
        </w:r>
        <w:r w:rsidR="006A1CE4" w:rsidRPr="00E67E0D">
          <w:rPr>
            <w:rFonts w:eastAsia="SimSun" w:hint="eastAsia"/>
            <w:lang w:eastAsia="zh-CN"/>
          </w:rPr>
          <w:t>NG-RAN node</w:t>
        </w:r>
        <w:r w:rsidR="006A1CE4" w:rsidRPr="00E67E0D">
          <w:rPr>
            <w:rFonts w:eastAsia="Malgun Gothic"/>
            <w:lang w:eastAsia="ko-KR"/>
          </w:rPr>
          <w:t xml:space="preserve"> shall,</w:t>
        </w:r>
      </w:ins>
      <w:r w:rsidR="006A1CE4" w:rsidRPr="00E67E0D">
        <w:rPr>
          <w:rFonts w:eastAsia="Malgun Gothic"/>
          <w:lang w:eastAsia="ko-KR"/>
        </w:rPr>
        <w:t xml:space="preserve"> if </w:t>
      </w:r>
      <w:del w:id="2864" w:author="Issam" w:date="2019-02-12T23:38:00Z">
        <w:r w:rsidRPr="00FF6A95">
          <w:rPr>
            <w:rFonts w:eastAsia="SimSun"/>
            <w:lang w:eastAsia="zh-CN"/>
          </w:rPr>
          <w:delText>the UE is in RRC_INACTIVE state</w:delText>
        </w:r>
        <w:r w:rsidRPr="00FF6A95">
          <w:rPr>
            <w:rFonts w:eastAsia="SimSun" w:hint="eastAsia"/>
            <w:lang w:eastAsia="zh-CN"/>
          </w:rPr>
          <w:delText xml:space="preserve"> and the </w:delText>
        </w:r>
        <w:r w:rsidRPr="00FF6A95">
          <w:rPr>
            <w:rFonts w:eastAsia="SimSun" w:hint="eastAsia"/>
            <w:i/>
            <w:lang w:eastAsia="zh-CN"/>
          </w:rPr>
          <w:delText>RRC Inactive Transition Report Request</w:delText>
        </w:r>
        <w:r w:rsidRPr="00FF6A95">
          <w:rPr>
            <w:rFonts w:eastAsia="SimSun"/>
            <w:i/>
            <w:lang w:eastAsia="zh-CN"/>
          </w:rPr>
          <w:delText xml:space="preserve"> </w:delText>
        </w:r>
        <w:r w:rsidRPr="00FF6A95">
          <w:rPr>
            <w:rFonts w:eastAsia="Malgun Gothic"/>
            <w:lang w:eastAsia="ko-KR"/>
          </w:rPr>
          <w:delText>IE</w:delText>
        </w:r>
        <w:r w:rsidRPr="00FF6A95">
          <w:rPr>
            <w:rFonts w:eastAsia="SimSun" w:hint="eastAsia"/>
            <w:lang w:eastAsia="zh-CN"/>
          </w:rPr>
          <w:delText xml:space="preserve"> is set to </w:delText>
        </w:r>
        <w:r w:rsidRPr="00FF6A95">
          <w:rPr>
            <w:rFonts w:eastAsia="SimSun"/>
            <w:lang w:eastAsia="zh-CN"/>
          </w:rPr>
          <w:delText>"</w:delText>
        </w:r>
        <w:r w:rsidRPr="00FF6A95">
          <w:rPr>
            <w:rFonts w:eastAsia="SimSun" w:cs="Arial" w:hint="eastAsia"/>
            <w:lang w:eastAsia="zh-CN"/>
          </w:rPr>
          <w:delText>s</w:delText>
        </w:r>
        <w:r w:rsidRPr="00FF6A95">
          <w:rPr>
            <w:rFonts w:eastAsia="SimSun" w:cs="Arial"/>
            <w:lang w:eastAsia="zh-CN"/>
          </w:rPr>
          <w:delText>ingle RRC connected state</w:delText>
        </w:r>
        <w:r w:rsidRPr="00FF6A95">
          <w:rPr>
            <w:rFonts w:eastAsia="SimSun" w:cs="Arial" w:hint="eastAsia"/>
            <w:lang w:eastAsia="zh-CN"/>
          </w:rPr>
          <w:delText xml:space="preserve"> report</w:delText>
        </w:r>
        <w:r w:rsidRPr="00FF6A95">
          <w:rPr>
            <w:rFonts w:eastAsia="SimSun"/>
            <w:lang w:eastAsia="zh-CN"/>
          </w:rPr>
          <w:delText xml:space="preserve">", </w:delText>
        </w:r>
        <w:r w:rsidRPr="00FF6A95">
          <w:rPr>
            <w:rFonts w:eastAsia="SimSun" w:hint="eastAsia"/>
            <w:lang w:eastAsia="zh-CN"/>
          </w:rPr>
          <w:delText>or</w:delText>
        </w:r>
      </w:del>
    </w:p>
    <w:p w14:paraId="1095A199" w14:textId="130D84F5" w:rsidR="006A1CE4" w:rsidRPr="00502791" w:rsidRDefault="00AE297A" w:rsidP="004041C3">
      <w:pPr>
        <w:rPr>
          <w:rFonts w:eastAsia="Malgun Gothic"/>
          <w:lang w:eastAsia="ko-KR"/>
        </w:rPr>
        <w:pPrChange w:id="2865" w:author="Issam" w:date="2019-02-12T23:38:00Z">
          <w:pPr>
            <w:pStyle w:val="B1"/>
          </w:pPr>
        </w:pPrChange>
      </w:pPr>
      <w:del w:id="2866" w:author="Issam" w:date="2019-02-12T23:38:00Z">
        <w:r w:rsidRPr="00FF6A95">
          <w:rPr>
            <w:rFonts w:eastAsia="SimSun"/>
            <w:lang w:eastAsia="zh-CN"/>
          </w:rPr>
          <w:delText>-</w:delText>
        </w:r>
        <w:r w:rsidRPr="00FF6A95">
          <w:rPr>
            <w:rFonts w:eastAsia="SimSun"/>
            <w:lang w:eastAsia="zh-CN"/>
          </w:rPr>
          <w:tab/>
        </w:r>
      </w:del>
      <w:ins w:id="2867" w:author="Issam" w:date="2019-02-12T23:38:00Z">
        <w:r w:rsidR="006A1CE4" w:rsidRPr="00E67E0D">
          <w:rPr>
            <w:rFonts w:eastAsia="Malgun Gothic"/>
            <w:lang w:eastAsia="ko-KR"/>
          </w:rPr>
          <w:t xml:space="preserve">supported, </w:t>
        </w:r>
      </w:ins>
      <w:r w:rsidR="006A1CE4" w:rsidRPr="00E67E0D">
        <w:rPr>
          <w:rFonts w:eastAsia="Malgun Gothic"/>
          <w:lang w:eastAsia="ko-KR"/>
        </w:rPr>
        <w:t>stop reporting to the AMF the RRC state of the UE</w:t>
      </w:r>
      <w:del w:id="2868" w:author="Issam" w:date="2019-02-12T23:38:00Z">
        <w:r w:rsidRPr="00FF6A95">
          <w:rPr>
            <w:rFonts w:eastAsia="SimSun" w:hint="eastAsia"/>
            <w:lang w:eastAsia="zh-CN"/>
          </w:rPr>
          <w:delText xml:space="preserve"> in case the </w:delText>
        </w:r>
        <w:r w:rsidRPr="00FF6A95">
          <w:rPr>
            <w:rFonts w:eastAsia="SimSun" w:hint="eastAsia"/>
            <w:i/>
            <w:lang w:eastAsia="zh-CN"/>
          </w:rPr>
          <w:delText>RRC Inactive Transition Report Request</w:delText>
        </w:r>
        <w:r w:rsidRPr="00FF6A95">
          <w:rPr>
            <w:rFonts w:eastAsia="SimSun"/>
            <w:i/>
            <w:lang w:eastAsia="zh-CN"/>
          </w:rPr>
          <w:delText xml:space="preserve"> </w:delText>
        </w:r>
        <w:r w:rsidRPr="00FF6A95">
          <w:rPr>
            <w:rFonts w:eastAsia="Malgun Gothic"/>
            <w:lang w:eastAsia="ko-KR"/>
          </w:rPr>
          <w:delText>IE</w:delText>
        </w:r>
        <w:r w:rsidRPr="00FF6A95">
          <w:rPr>
            <w:rFonts w:eastAsia="SimSun" w:hint="eastAsia"/>
            <w:lang w:eastAsia="zh-CN"/>
          </w:rPr>
          <w:delText xml:space="preserve"> is set to </w:delText>
        </w:r>
        <w:r w:rsidRPr="00FF6A95">
          <w:rPr>
            <w:rFonts w:eastAsia="SimSun"/>
            <w:lang w:eastAsia="zh-CN"/>
          </w:rPr>
          <w:delText>"</w:delText>
        </w:r>
        <w:r w:rsidRPr="00FF6A95">
          <w:rPr>
            <w:rFonts w:eastAsia="SimSun" w:hint="eastAsia"/>
            <w:lang w:eastAsia="zh-CN"/>
          </w:rPr>
          <w:delText>cancel report</w:delText>
        </w:r>
        <w:r w:rsidRPr="00FF6A95">
          <w:rPr>
            <w:rFonts w:eastAsia="SimSun"/>
            <w:lang w:eastAsia="zh-CN"/>
          </w:rPr>
          <w:delText>"</w:delText>
        </w:r>
        <w:r w:rsidRPr="00FF6A95">
          <w:rPr>
            <w:rFonts w:eastAsia="SimSun" w:hint="eastAsia"/>
            <w:lang w:eastAsia="zh-CN"/>
          </w:rPr>
          <w:delText>.</w:delText>
        </w:r>
      </w:del>
      <w:ins w:id="2869" w:author="Issam" w:date="2019-02-12T23:38:00Z">
        <w:r w:rsidR="006A1CE4" w:rsidRPr="00E67E0D">
          <w:rPr>
            <w:rFonts w:eastAsia="Malgun Gothic"/>
            <w:lang w:eastAsia="ko-KR"/>
          </w:rPr>
          <w:t>.</w:t>
        </w:r>
      </w:ins>
    </w:p>
    <w:p w14:paraId="57651EE2" w14:textId="77777777" w:rsidR="006A1CE4" w:rsidRPr="00E67E0D" w:rsidRDefault="006A1CE4" w:rsidP="00E7499B">
      <w:r w:rsidRPr="00E67E0D">
        <w:rPr>
          <w:snapToGrid w:val="0"/>
        </w:rPr>
        <w:t xml:space="preserve">The NG-RAN node shall </w:t>
      </w:r>
      <w:r w:rsidRPr="00E67E0D">
        <w:t xml:space="preserve">report, in the UE </w:t>
      </w:r>
      <w:r w:rsidRPr="00E67E0D">
        <w:rPr>
          <w:lang w:eastAsia="zh-CN"/>
        </w:rPr>
        <w:t xml:space="preserve">CONTEXT MODIFICATION </w:t>
      </w:r>
      <w:r w:rsidRPr="00E67E0D">
        <w:t>RESPONSE message to the AMF, the successful update of the UE context.</w:t>
      </w:r>
    </w:p>
    <w:p w14:paraId="5D5E95B2" w14:textId="08B269B9" w:rsidR="006A1CE4" w:rsidRPr="00E67E0D" w:rsidRDefault="006A1CE4" w:rsidP="00E7499B">
      <w:pPr>
        <w:rPr>
          <w:rFonts w:eastAsia="Malgun Gothic"/>
          <w:lang w:eastAsia="ko-KR"/>
        </w:rPr>
      </w:pPr>
      <w:r w:rsidRPr="00E67E0D">
        <w:rPr>
          <w:rFonts w:eastAsia="Malgun Gothic"/>
          <w:lang w:eastAsia="ko-KR"/>
        </w:rPr>
        <w:t xml:space="preserve">If the </w:t>
      </w:r>
      <w:r w:rsidRPr="00E67E0D">
        <w:rPr>
          <w:rFonts w:eastAsia="Malgun Gothic"/>
          <w:i/>
          <w:lang w:eastAsia="ko-KR"/>
        </w:rPr>
        <w:t>Emergency Fallback Indicator</w:t>
      </w:r>
      <w:r w:rsidRPr="00E67E0D">
        <w:rPr>
          <w:rFonts w:eastAsia="Malgun Gothic"/>
          <w:lang w:eastAsia="ko-KR"/>
        </w:rPr>
        <w:t xml:space="preserve"> IE is included in the UE CONTEXT MODIFICATION REQUEST message, it indicates that the concerned UE </w:t>
      </w:r>
      <w:del w:id="2870" w:author="Issam" w:date="2019-02-12T23:38:00Z">
        <w:r w:rsidR="00AE297A" w:rsidRPr="00FF6A95">
          <w:rPr>
            <w:rFonts w:eastAsia="Malgun Gothic"/>
            <w:lang w:eastAsia="ko-KR"/>
          </w:rPr>
          <w:delText>Context</w:delText>
        </w:r>
      </w:del>
      <w:ins w:id="2871" w:author="Issam" w:date="2019-02-12T23:38:00Z">
        <w:r w:rsidRPr="00E67E0D">
          <w:rPr>
            <w:rFonts w:eastAsia="Malgun Gothic"/>
            <w:lang w:eastAsia="ko-KR"/>
          </w:rPr>
          <w:t>context</w:t>
        </w:r>
      </w:ins>
      <w:r w:rsidRPr="00E67E0D">
        <w:rPr>
          <w:rFonts w:eastAsia="Malgun Gothic"/>
          <w:lang w:eastAsia="ko-KR"/>
        </w:rPr>
        <w:t xml:space="preserve"> is subject to emergency service fallback as described in TS 23.501 [9] and the NG-RAN node may, if supported, take the appropriate mobility actions</w:t>
      </w:r>
      <w:r w:rsidRPr="00E67E0D">
        <w:rPr>
          <w:lang w:eastAsia="en-US"/>
        </w:rPr>
        <w:t xml:space="preserve"> taking into account the </w:t>
      </w:r>
      <w:r w:rsidRPr="00E67E0D">
        <w:rPr>
          <w:i/>
          <w:lang w:eastAsia="en-US"/>
        </w:rPr>
        <w:t>Emergency Service Target CN</w:t>
      </w:r>
      <w:r w:rsidRPr="00E67E0D">
        <w:rPr>
          <w:lang w:eastAsia="en-US"/>
        </w:rPr>
        <w:t xml:space="preserve"> IE if provided</w:t>
      </w:r>
      <w:r w:rsidRPr="00E67E0D">
        <w:rPr>
          <w:rFonts w:eastAsia="Malgun Gothic"/>
          <w:lang w:eastAsia="ko-KR"/>
        </w:rPr>
        <w:t>.</w:t>
      </w:r>
    </w:p>
    <w:p w14:paraId="3F8E92F5" w14:textId="77777777" w:rsidR="00AE297A" w:rsidRPr="00FF6A95" w:rsidRDefault="00AE297A" w:rsidP="00AE297A">
      <w:pPr>
        <w:tabs>
          <w:tab w:val="right" w:pos="9641"/>
        </w:tabs>
        <w:rPr>
          <w:del w:id="2872" w:author="Issam" w:date="2019-02-12T23:38:00Z"/>
        </w:rPr>
      </w:pPr>
      <w:del w:id="2873" w:author="Issam" w:date="2019-02-12T23:38:00Z">
        <w:r w:rsidRPr="00FF6A95">
          <w:delText>After sending the UE CONTEXT MODIFICATION RESPONSE message, the procedure is terminated in the NG-RAN node.</w:delText>
        </w:r>
      </w:del>
    </w:p>
    <w:p w14:paraId="10A1C674" w14:textId="77777777" w:rsidR="006A1CE4" w:rsidRPr="00E67E0D" w:rsidRDefault="006A1CE4" w:rsidP="00E7499B">
      <w:pPr>
        <w:tabs>
          <w:tab w:val="right" w:pos="9641"/>
        </w:tabs>
      </w:pPr>
      <w:r w:rsidRPr="00E67E0D">
        <w:t xml:space="preserve">If the </w:t>
      </w:r>
      <w:r w:rsidRPr="00E67E0D">
        <w:rPr>
          <w:i/>
        </w:rPr>
        <w:t>New AMF UE NGAP ID</w:t>
      </w:r>
      <w:r w:rsidRPr="00E67E0D">
        <w:t xml:space="preserve"> IE is included in the </w:t>
      </w:r>
      <w:r w:rsidRPr="00E67E0D">
        <w:rPr>
          <w:rFonts w:eastAsia="Malgun Gothic"/>
          <w:lang w:eastAsia="ko-KR"/>
        </w:rPr>
        <w:t>UE CONTEXT MODIFICATION REQUEST</w:t>
      </w:r>
      <w:r w:rsidRPr="00E67E0D">
        <w:t xml:space="preserve"> message, the NG-RAN node shall use the received value for future signalling with the AMF.</w:t>
      </w:r>
    </w:p>
    <w:p w14:paraId="2946FC20" w14:textId="77777777" w:rsidR="006A1CE4" w:rsidRPr="00E67E0D" w:rsidRDefault="006A1CE4" w:rsidP="00E7499B">
      <w:pPr>
        <w:rPr>
          <w:ins w:id="2874" w:author="Issam" w:date="2019-02-12T23:38:00Z"/>
          <w:b/>
        </w:rPr>
      </w:pPr>
      <w:ins w:id="2875" w:author="Issam" w:date="2019-02-12T23:38:00Z">
        <w:r w:rsidRPr="00E67E0D">
          <w:rPr>
            <w:b/>
          </w:rPr>
          <w:t>Interactions with</w:t>
        </w:r>
        <w:r w:rsidRPr="00E67E0D">
          <w:rPr>
            <w:rFonts w:eastAsia="SimSun" w:hint="eastAsia"/>
            <w:b/>
            <w:lang w:eastAsia="zh-CN"/>
          </w:rPr>
          <w:t xml:space="preserve"> </w:t>
        </w:r>
        <w:r w:rsidRPr="00E67E0D">
          <w:rPr>
            <w:rFonts w:eastAsia="SimSun"/>
            <w:b/>
            <w:lang w:eastAsia="zh-CN"/>
          </w:rPr>
          <w:t>RRC Inactive Transition Report</w:t>
        </w:r>
        <w:r w:rsidRPr="00E67E0D">
          <w:rPr>
            <w:rFonts w:eastAsia="SimSun" w:hint="eastAsia"/>
            <w:b/>
            <w:lang w:eastAsia="zh-CN"/>
          </w:rPr>
          <w:t xml:space="preserve"> </w:t>
        </w:r>
        <w:r w:rsidRPr="00E67E0D">
          <w:rPr>
            <w:b/>
          </w:rPr>
          <w:t>procedure:</w:t>
        </w:r>
      </w:ins>
    </w:p>
    <w:p w14:paraId="23432301" w14:textId="77777777" w:rsidR="006A1CE4" w:rsidRPr="00E67E0D" w:rsidRDefault="006A1CE4" w:rsidP="00E7499B">
      <w:pPr>
        <w:rPr>
          <w:ins w:id="2876" w:author="Issam" w:date="2019-02-12T23:38:00Z"/>
          <w:rFonts w:eastAsia="SimSun"/>
          <w:lang w:eastAsia="zh-CN"/>
        </w:rPr>
      </w:pPr>
      <w:ins w:id="2877" w:author="Issam" w:date="2019-02-12T23:38:00Z">
        <w:r w:rsidRPr="00E67E0D">
          <w:rPr>
            <w:rFonts w:eastAsia="Malgun Gothic" w:hint="eastAsia"/>
            <w:lang w:eastAsia="ko-KR"/>
          </w:rPr>
          <w:t xml:space="preserve">If the </w:t>
        </w:r>
        <w:r w:rsidRPr="00E67E0D">
          <w:rPr>
            <w:rFonts w:eastAsia="SimSun" w:hint="eastAsia"/>
            <w:i/>
            <w:lang w:eastAsia="zh-CN"/>
          </w:rPr>
          <w:t>RRC Inactive Transition Report Request</w:t>
        </w:r>
        <w:r w:rsidRPr="00E67E0D">
          <w:rPr>
            <w:rFonts w:eastAsia="SimSun"/>
            <w:i/>
            <w:lang w:eastAsia="zh-CN"/>
          </w:rPr>
          <w:t xml:space="preserve"> </w:t>
        </w:r>
        <w:r w:rsidRPr="00E67E0D">
          <w:rPr>
            <w:rFonts w:eastAsia="Malgun Gothic"/>
            <w:lang w:eastAsia="ko-KR"/>
          </w:rPr>
          <w:t>IE</w:t>
        </w:r>
        <w:r w:rsidRPr="00E67E0D">
          <w:rPr>
            <w:rFonts w:eastAsia="Malgun Gothic" w:hint="eastAsia"/>
            <w:lang w:eastAsia="ko-KR"/>
          </w:rPr>
          <w:t xml:space="preserve"> is included in the </w:t>
        </w:r>
        <w:r w:rsidRPr="00E67E0D">
          <w:rPr>
            <w:rFonts w:eastAsia="Malgun Gothic"/>
            <w:lang w:eastAsia="ko-KR"/>
          </w:rPr>
          <w:t>UE CONTEXT MODIFICATION REQUEST message and set to</w:t>
        </w:r>
        <w:r w:rsidRPr="00E67E0D">
          <w:rPr>
            <w:rFonts w:eastAsia="SimSun" w:hint="eastAsia"/>
            <w:lang w:eastAsia="zh-CN"/>
          </w:rPr>
          <w:t xml:space="preserve"> </w:t>
        </w:r>
        <w:r w:rsidRPr="00E67E0D">
          <w:rPr>
            <w:rFonts w:eastAsia="SimSun"/>
            <w:lang w:eastAsia="zh-CN"/>
          </w:rPr>
          <w:t>"</w:t>
        </w:r>
        <w:r w:rsidRPr="00E67E0D">
          <w:rPr>
            <w:rFonts w:eastAsia="SimSun" w:cs="Arial" w:hint="eastAsia"/>
            <w:lang w:eastAsia="zh-CN"/>
          </w:rPr>
          <w:t>s</w:t>
        </w:r>
        <w:r w:rsidRPr="00E67E0D">
          <w:rPr>
            <w:rFonts w:eastAsia="SimSun" w:cs="Arial"/>
            <w:lang w:eastAsia="zh-CN"/>
          </w:rPr>
          <w:t>ingle RRC connected state report</w:t>
        </w:r>
        <w:r w:rsidRPr="00E67E0D">
          <w:rPr>
            <w:rFonts w:eastAsia="SimSun"/>
            <w:lang w:eastAsia="zh-CN"/>
          </w:rPr>
          <w:t>"</w:t>
        </w:r>
        <w:r w:rsidRPr="00E67E0D">
          <w:rPr>
            <w:rFonts w:eastAsia="Malgun Gothic"/>
            <w:lang w:eastAsia="ko-KR"/>
          </w:rPr>
          <w:t xml:space="preserve">, the </w:t>
        </w:r>
        <w:r w:rsidRPr="00E67E0D">
          <w:rPr>
            <w:rFonts w:eastAsia="SimSun" w:hint="eastAsia"/>
            <w:lang w:eastAsia="zh-CN"/>
          </w:rPr>
          <w:t>NG-RAN node</w:t>
        </w:r>
        <w:r w:rsidRPr="00E67E0D">
          <w:rPr>
            <w:rFonts w:eastAsia="Malgun Gothic"/>
            <w:lang w:eastAsia="ko-KR"/>
          </w:rPr>
          <w:t xml:space="preserve"> shall, if supported and if the UE is in RRC_INACTIVE state, </w:t>
        </w:r>
        <w:r w:rsidRPr="00E67E0D">
          <w:rPr>
            <w:rFonts w:eastAsia="SimSun" w:hint="eastAsia"/>
            <w:lang w:eastAsia="zh-CN"/>
          </w:rPr>
          <w:t xml:space="preserve">send one subsequent </w:t>
        </w:r>
        <w:r w:rsidRPr="00E67E0D">
          <w:rPr>
            <w:rFonts w:eastAsia="SimSun"/>
            <w:lang w:eastAsia="zh-CN"/>
          </w:rPr>
          <w:t>RRC INACTIVE TRANSITION REPORT</w:t>
        </w:r>
        <w:r w:rsidRPr="00E67E0D">
          <w:rPr>
            <w:rFonts w:eastAsia="Malgun Gothic"/>
            <w:lang w:eastAsia="ko-KR"/>
          </w:rPr>
          <w:t xml:space="preserve"> message</w:t>
        </w:r>
        <w:r w:rsidRPr="00E67E0D">
          <w:rPr>
            <w:rFonts w:eastAsia="SimSun" w:hint="eastAsia"/>
            <w:lang w:eastAsia="zh-CN"/>
          </w:rPr>
          <w:t xml:space="preserve"> </w:t>
        </w:r>
        <w:r w:rsidRPr="00E67E0D">
          <w:rPr>
            <w:rFonts w:eastAsia="SimSun"/>
            <w:lang w:eastAsia="zh-CN"/>
          </w:rPr>
          <w:t xml:space="preserve">to </w:t>
        </w:r>
        <w:r w:rsidRPr="00E67E0D">
          <w:rPr>
            <w:rFonts w:eastAsia="SimSun" w:hint="eastAsia"/>
            <w:lang w:eastAsia="zh-CN"/>
          </w:rPr>
          <w:t xml:space="preserve">the AMF </w:t>
        </w:r>
        <w:r w:rsidRPr="00E67E0D">
          <w:rPr>
            <w:rFonts w:eastAsia="SimSun"/>
            <w:lang w:eastAsia="zh-CN"/>
          </w:rPr>
          <w:t>when the RRC state transitions to RRC_CONNECTED state.</w:t>
        </w:r>
      </w:ins>
    </w:p>
    <w:p w14:paraId="61A2ACDC" w14:textId="77777777" w:rsidR="006A1CE4" w:rsidRPr="00E67E0D" w:rsidRDefault="006A1CE4" w:rsidP="00E7499B">
      <w:pPr>
        <w:rPr>
          <w:ins w:id="2878" w:author="Issam" w:date="2019-02-12T23:38:00Z"/>
        </w:rPr>
      </w:pPr>
      <w:ins w:id="2879" w:author="Issam" w:date="2019-02-12T23:38:00Z">
        <w:r w:rsidRPr="00E67E0D">
          <w:rPr>
            <w:rFonts w:eastAsia="Malgun Gothic" w:hint="eastAsia"/>
            <w:lang w:eastAsia="ko-KR"/>
          </w:rPr>
          <w:t xml:space="preserve">If the </w:t>
        </w:r>
        <w:r w:rsidRPr="00E67E0D">
          <w:rPr>
            <w:rFonts w:eastAsia="SimSun" w:hint="eastAsia"/>
            <w:i/>
            <w:lang w:eastAsia="zh-CN"/>
          </w:rPr>
          <w:t>RRC Inactive Transition Report Request</w:t>
        </w:r>
        <w:r w:rsidRPr="00E67E0D">
          <w:rPr>
            <w:rFonts w:eastAsia="SimSun"/>
            <w:i/>
            <w:lang w:eastAsia="zh-CN"/>
          </w:rPr>
          <w:t xml:space="preserve"> </w:t>
        </w:r>
        <w:r w:rsidRPr="00E67E0D">
          <w:rPr>
            <w:rFonts w:eastAsia="Malgun Gothic"/>
            <w:lang w:eastAsia="ko-KR"/>
          </w:rPr>
          <w:t>IE</w:t>
        </w:r>
        <w:r w:rsidRPr="00E67E0D">
          <w:rPr>
            <w:rFonts w:eastAsia="Malgun Gothic" w:hint="eastAsia"/>
            <w:lang w:eastAsia="ko-KR"/>
          </w:rPr>
          <w:t xml:space="preserve"> is included in the </w:t>
        </w:r>
        <w:r w:rsidRPr="00E67E0D">
          <w:rPr>
            <w:rFonts w:eastAsia="Malgun Gothic"/>
            <w:lang w:eastAsia="ko-KR"/>
          </w:rPr>
          <w:t>UE CONTEXT MODIFICATION REQUEST message and set to</w:t>
        </w:r>
        <w:r w:rsidRPr="00E67E0D">
          <w:rPr>
            <w:rFonts w:eastAsia="SimSun" w:hint="eastAsia"/>
            <w:lang w:eastAsia="zh-CN"/>
          </w:rPr>
          <w:t xml:space="preserve"> </w:t>
        </w:r>
        <w:r w:rsidRPr="00E67E0D">
          <w:rPr>
            <w:rFonts w:eastAsia="SimSun"/>
            <w:lang w:eastAsia="zh-CN"/>
          </w:rPr>
          <w:t>"</w:t>
        </w:r>
        <w:r w:rsidRPr="00E67E0D">
          <w:rPr>
            <w:rFonts w:eastAsia="SimSun" w:cs="Arial" w:hint="eastAsia"/>
            <w:lang w:eastAsia="zh-CN"/>
          </w:rPr>
          <w:t>s</w:t>
        </w:r>
        <w:r w:rsidRPr="00E67E0D">
          <w:rPr>
            <w:rFonts w:eastAsia="SimSun" w:cs="Arial"/>
            <w:lang w:eastAsia="zh-CN"/>
          </w:rPr>
          <w:t>ubsequent state transition</w:t>
        </w:r>
        <w:r w:rsidRPr="00E67E0D">
          <w:rPr>
            <w:rFonts w:eastAsia="SimSun" w:cs="Arial" w:hint="eastAsia"/>
            <w:lang w:eastAsia="zh-CN"/>
          </w:rPr>
          <w:t xml:space="preserve"> report</w:t>
        </w:r>
        <w:r w:rsidRPr="00E67E0D">
          <w:rPr>
            <w:rFonts w:eastAsia="SimSun"/>
            <w:lang w:eastAsia="zh-CN"/>
          </w:rPr>
          <w:t>"</w:t>
        </w:r>
        <w:r w:rsidRPr="00E67E0D">
          <w:rPr>
            <w:rFonts w:eastAsia="Malgun Gothic"/>
            <w:lang w:eastAsia="ko-KR"/>
          </w:rPr>
          <w:t xml:space="preserve">, the </w:t>
        </w:r>
        <w:r w:rsidRPr="00E67E0D">
          <w:rPr>
            <w:rFonts w:eastAsia="SimSun" w:hint="eastAsia"/>
            <w:lang w:eastAsia="zh-CN"/>
          </w:rPr>
          <w:t>NG-RAN node</w:t>
        </w:r>
        <w:r w:rsidRPr="00E67E0D">
          <w:rPr>
            <w:rFonts w:eastAsia="Malgun Gothic"/>
            <w:lang w:eastAsia="ko-KR"/>
          </w:rPr>
          <w:t xml:space="preserve"> shall, if supported, </w:t>
        </w:r>
        <w:r w:rsidRPr="00E67E0D">
          <w:rPr>
            <w:rFonts w:eastAsia="SimSun" w:hint="eastAsia"/>
            <w:lang w:eastAsia="zh-CN"/>
          </w:rPr>
          <w:t xml:space="preserve">send the </w:t>
        </w:r>
        <w:r w:rsidRPr="00E67E0D">
          <w:rPr>
            <w:rFonts w:eastAsia="SimSun"/>
            <w:lang w:eastAsia="zh-CN"/>
          </w:rPr>
          <w:t>RRC INACTIVE TRANSITION REPORT</w:t>
        </w:r>
        <w:r w:rsidRPr="00E67E0D">
          <w:rPr>
            <w:rFonts w:eastAsia="Malgun Gothic"/>
            <w:lang w:eastAsia="ko-KR"/>
          </w:rPr>
          <w:t xml:space="preserve"> message</w:t>
        </w:r>
        <w:r w:rsidRPr="00E67E0D">
          <w:rPr>
            <w:rFonts w:eastAsia="SimSun" w:hint="eastAsia"/>
            <w:lang w:eastAsia="zh-CN"/>
          </w:rPr>
          <w:t xml:space="preserve"> </w:t>
        </w:r>
        <w:r w:rsidRPr="00E67E0D">
          <w:rPr>
            <w:rFonts w:eastAsia="SimSun"/>
            <w:lang w:eastAsia="zh-CN"/>
          </w:rPr>
          <w:t xml:space="preserve">to </w:t>
        </w:r>
        <w:r w:rsidRPr="00E67E0D">
          <w:rPr>
            <w:rFonts w:eastAsia="SimSun" w:hint="eastAsia"/>
            <w:lang w:eastAsia="zh-CN"/>
          </w:rPr>
          <w:t xml:space="preserve">the AMF </w:t>
        </w:r>
        <w:r w:rsidRPr="00E67E0D">
          <w:rPr>
            <w:rFonts w:eastAsia="SimSun"/>
            <w:lang w:eastAsia="zh-CN"/>
          </w:rPr>
          <w:t xml:space="preserve">to report </w:t>
        </w:r>
        <w:r w:rsidRPr="00E67E0D">
          <w:rPr>
            <w:rFonts w:eastAsia="SimSun" w:hint="eastAsia"/>
            <w:lang w:eastAsia="zh-CN"/>
          </w:rPr>
          <w:t>the RRC state of the UE when the UE enters or leaves RRC_INACTIVE state</w:t>
        </w:r>
        <w:r w:rsidRPr="00E67E0D">
          <w:rPr>
            <w:rFonts w:eastAsia="SimSun"/>
            <w:lang w:eastAsia="zh-CN"/>
          </w:rPr>
          <w:t>.</w:t>
        </w:r>
      </w:ins>
    </w:p>
    <w:p w14:paraId="38CE6969" w14:textId="77777777" w:rsidR="006A1CE4" w:rsidRPr="00E67E0D" w:rsidRDefault="006A1CE4" w:rsidP="00E7499B">
      <w:pPr>
        <w:pStyle w:val="4"/>
      </w:pPr>
      <w:bookmarkStart w:id="2880" w:name="_Toc534720246"/>
      <w:bookmarkStart w:id="2881" w:name="_Toc525567258"/>
      <w:r w:rsidRPr="00E67E0D">
        <w:t>8.3.4.3</w:t>
      </w:r>
      <w:r w:rsidRPr="00E67E0D">
        <w:tab/>
        <w:t>Unsuccessful Operation</w:t>
      </w:r>
      <w:bookmarkEnd w:id="2880"/>
      <w:bookmarkEnd w:id="2881"/>
    </w:p>
    <w:p w14:paraId="6D912A6A" w14:textId="77777777" w:rsidR="00AE297A" w:rsidRPr="00FF6A95" w:rsidRDefault="00AE297A" w:rsidP="00AE297A">
      <w:pPr>
        <w:pStyle w:val="TH"/>
        <w:rPr>
          <w:del w:id="2882" w:author="Issam" w:date="2019-02-12T23:38:00Z"/>
        </w:rPr>
      </w:pPr>
      <w:del w:id="2883" w:author="Issam" w:date="2019-02-12T23:38:00Z">
        <w:r w:rsidRPr="00FF6A95">
          <w:object w:dxaOrig="6893" w:dyaOrig="2427" w14:anchorId="5BA8960C">
            <v:shape id="_x0000_i1099" type="#_x0000_t75" style="width:344.5pt;height:121.85pt" o:ole="">
              <v:imagedata r:id="rId43" o:title=""/>
            </v:shape>
            <o:OLEObject Type="Embed" ProgID="Visio.Drawing.11" ShapeID="_x0000_i1099" DrawAspect="Content" ObjectID="_1611519900" r:id="rId44"/>
          </w:object>
        </w:r>
      </w:del>
    </w:p>
    <w:p w14:paraId="61AEB3CA" w14:textId="77777777" w:rsidR="006A1CE4" w:rsidRPr="00E67E0D" w:rsidRDefault="006A1CE4" w:rsidP="00E7499B">
      <w:pPr>
        <w:pStyle w:val="TH"/>
        <w:rPr>
          <w:ins w:id="2884" w:author="Issam" w:date="2019-02-12T23:38:00Z"/>
        </w:rPr>
      </w:pPr>
      <w:ins w:id="2885" w:author="Issam" w:date="2019-02-12T23:38:00Z">
        <w:r w:rsidRPr="00E67E0D">
          <w:object w:dxaOrig="6893" w:dyaOrig="2427" w14:anchorId="2849C0EC">
            <v:shape id="_x0000_i1037" type="#_x0000_t75" style="width:344.5pt;height:120.75pt" o:ole="">
              <v:imagedata r:id="rId43" o:title=""/>
            </v:shape>
            <o:OLEObject Type="Embed" ProgID="Visio.Drawing.11" ShapeID="_x0000_i1037" DrawAspect="Content" ObjectID="_1611519901" r:id="rId45"/>
          </w:object>
        </w:r>
      </w:ins>
    </w:p>
    <w:p w14:paraId="063433A3" w14:textId="77777777" w:rsidR="006A1CE4" w:rsidRPr="00E67E0D" w:rsidRDefault="006A1CE4" w:rsidP="00E7499B">
      <w:pPr>
        <w:pStyle w:val="TF"/>
      </w:pPr>
      <w:r w:rsidRPr="00E67E0D">
        <w:t>Figure 8.3.4.3-1: UE context modification: unsuccessful operation</w:t>
      </w:r>
    </w:p>
    <w:p w14:paraId="1BADB33B" w14:textId="77777777" w:rsidR="006A1CE4" w:rsidRPr="00E67E0D" w:rsidRDefault="006A1CE4" w:rsidP="00E7499B">
      <w:r w:rsidRPr="00E67E0D">
        <w:t xml:space="preserve">In case the UE context update cannot be performed successfully, the NG-RAN node shall respond with the UE </w:t>
      </w:r>
      <w:r w:rsidRPr="00E67E0D">
        <w:rPr>
          <w:lang w:eastAsia="zh-CN"/>
        </w:rPr>
        <w:t>CONTEXT</w:t>
      </w:r>
      <w:r w:rsidRPr="00E67E0D">
        <w:t xml:space="preserve"> MODIFICATION FAILURE message to the AMF with an appropriate cause value in the </w:t>
      </w:r>
      <w:r w:rsidRPr="00E67E0D">
        <w:rPr>
          <w:i/>
        </w:rPr>
        <w:t>Cause</w:t>
      </w:r>
      <w:r w:rsidRPr="00E67E0D">
        <w:t xml:space="preserve"> IE. </w:t>
      </w:r>
    </w:p>
    <w:p w14:paraId="71C1AF0E" w14:textId="77777777" w:rsidR="006A1CE4" w:rsidRPr="00E67E0D" w:rsidRDefault="006A1CE4" w:rsidP="00E7499B">
      <w:pPr>
        <w:pStyle w:val="4"/>
      </w:pPr>
      <w:bookmarkStart w:id="2886" w:name="_Toc534720247"/>
      <w:bookmarkStart w:id="2887" w:name="_Toc525567259"/>
      <w:r w:rsidRPr="00E67E0D">
        <w:t>8.3.4.4</w:t>
      </w:r>
      <w:r w:rsidRPr="00E67E0D">
        <w:tab/>
        <w:t>Abnormal Conditions</w:t>
      </w:r>
      <w:bookmarkEnd w:id="2886"/>
      <w:bookmarkEnd w:id="2887"/>
    </w:p>
    <w:p w14:paraId="2E659703" w14:textId="77777777" w:rsidR="006A1CE4" w:rsidRPr="00E67E0D" w:rsidRDefault="006A1CE4" w:rsidP="00E7499B">
      <w:pPr>
        <w:rPr>
          <w:lang w:val="en-US"/>
        </w:rPr>
      </w:pPr>
      <w:r w:rsidRPr="00E67E0D">
        <w:rPr>
          <w:lang w:val="en-US" w:eastAsia="zh-CN"/>
        </w:rPr>
        <w:t xml:space="preserve">If the </w:t>
      </w:r>
      <w:r w:rsidRPr="00E67E0D">
        <w:rPr>
          <w:lang w:val="en-US" w:eastAsia="ko-KR"/>
        </w:rPr>
        <w:t>UE CONTEXT MODIFICATION REQUEST</w:t>
      </w:r>
      <w:r w:rsidRPr="00E67E0D">
        <w:rPr>
          <w:lang w:val="en-US" w:eastAsia="zh-CN"/>
        </w:rPr>
        <w:t xml:space="preserve"> message including</w:t>
      </w:r>
      <w:r w:rsidRPr="00E67E0D">
        <w:rPr>
          <w:b/>
          <w:bCs/>
          <w:lang w:val="en-US" w:eastAsia="zh-CN"/>
        </w:rPr>
        <w:t xml:space="preserve"> </w:t>
      </w:r>
      <w:r w:rsidRPr="00E67E0D">
        <w:rPr>
          <w:lang w:val="en-US" w:eastAsia="zh-CN"/>
        </w:rPr>
        <w:t xml:space="preserve">the </w:t>
      </w:r>
      <w:r w:rsidRPr="00E67E0D">
        <w:rPr>
          <w:i/>
          <w:iCs/>
          <w:lang w:val="en-US" w:eastAsia="zh-CN"/>
        </w:rPr>
        <w:t>New AMF UE NGAP ID</w:t>
      </w:r>
      <w:r w:rsidRPr="00E67E0D">
        <w:rPr>
          <w:lang w:val="en-US" w:eastAsia="zh-CN"/>
        </w:rPr>
        <w:t xml:space="preserve"> IE is received after the NG-RAN node has initiated another class 1 NGAP EP, the NG-RAN node shall be prepared to receive the response message containing an AMF UE NGAP ID with the value received in the </w:t>
      </w:r>
      <w:r w:rsidRPr="00E67E0D">
        <w:rPr>
          <w:i/>
          <w:iCs/>
          <w:lang w:val="en-US" w:eastAsia="zh-CN"/>
        </w:rPr>
        <w:t>New AMF UE NGAP ID</w:t>
      </w:r>
      <w:r w:rsidRPr="00E67E0D">
        <w:rPr>
          <w:lang w:val="en-US" w:eastAsia="zh-CN"/>
        </w:rPr>
        <w:t xml:space="preserve"> IE.</w:t>
      </w:r>
    </w:p>
    <w:p w14:paraId="0A5F095D" w14:textId="77777777" w:rsidR="006A1CE4" w:rsidRPr="00E67E0D" w:rsidRDefault="006A1CE4" w:rsidP="00E7499B">
      <w:pPr>
        <w:pStyle w:val="3"/>
      </w:pPr>
      <w:bookmarkStart w:id="2888" w:name="_Toc534720248"/>
      <w:bookmarkStart w:id="2889" w:name="_Toc525567260"/>
      <w:r w:rsidRPr="00E67E0D">
        <w:t>8.3.5</w:t>
      </w:r>
      <w:r w:rsidRPr="00E67E0D">
        <w:tab/>
        <w:t>RRC Inactive Transition Report</w:t>
      </w:r>
      <w:bookmarkEnd w:id="2888"/>
      <w:bookmarkEnd w:id="2889"/>
    </w:p>
    <w:p w14:paraId="7AF6DBE5" w14:textId="77777777" w:rsidR="006A1CE4" w:rsidRPr="00E67E0D" w:rsidRDefault="006A1CE4" w:rsidP="00E7499B">
      <w:pPr>
        <w:pStyle w:val="4"/>
      </w:pPr>
      <w:bookmarkStart w:id="2890" w:name="_Toc534720249"/>
      <w:bookmarkStart w:id="2891" w:name="_Toc525567261"/>
      <w:r w:rsidRPr="00E67E0D">
        <w:t>8.3.5.1</w:t>
      </w:r>
      <w:r w:rsidRPr="00E67E0D">
        <w:tab/>
        <w:t>General</w:t>
      </w:r>
      <w:bookmarkEnd w:id="2890"/>
      <w:bookmarkEnd w:id="2891"/>
    </w:p>
    <w:p w14:paraId="6B5ED959" w14:textId="77777777" w:rsidR="006A1CE4" w:rsidRPr="00E67E0D" w:rsidRDefault="006A1CE4" w:rsidP="00E7499B">
      <w:r w:rsidRPr="00E67E0D">
        <w:t xml:space="preserve">The purpose of the </w:t>
      </w:r>
      <w:r w:rsidRPr="00E67E0D">
        <w:rPr>
          <w:lang w:eastAsia="zh-CN"/>
        </w:rPr>
        <w:t>RRC Inactive Transition Report procedure is to</w:t>
      </w:r>
      <w:r w:rsidRPr="00E67E0D">
        <w:rPr>
          <w:rFonts w:eastAsia="SimSun" w:hint="eastAsia"/>
          <w:lang w:eastAsia="zh-CN"/>
        </w:rPr>
        <w:t xml:space="preserve"> notify the AMF </w:t>
      </w:r>
      <w:r w:rsidRPr="00E67E0D">
        <w:rPr>
          <w:rFonts w:eastAsia="SimSun"/>
          <w:lang w:eastAsia="zh-CN"/>
        </w:rPr>
        <w:t xml:space="preserve">when </w:t>
      </w:r>
      <w:r w:rsidRPr="00E67E0D">
        <w:rPr>
          <w:rFonts w:eastAsia="SimSun" w:hint="eastAsia"/>
          <w:lang w:eastAsia="zh-CN"/>
        </w:rPr>
        <w:t>the UE enters or leaves RRC_INACTIVE state</w:t>
      </w:r>
      <w:r w:rsidRPr="00E67E0D">
        <w:t>.</w:t>
      </w:r>
      <w:ins w:id="2892" w:author="Issam" w:date="2019-02-12T23:38:00Z">
        <w:r w:rsidRPr="00E67E0D">
          <w:t xml:space="preserve"> The procedure uses UE-associated signalling.</w:t>
        </w:r>
      </w:ins>
    </w:p>
    <w:p w14:paraId="30C52099" w14:textId="77777777" w:rsidR="006A1CE4" w:rsidRPr="00E67E0D" w:rsidRDefault="006A1CE4" w:rsidP="00E7499B">
      <w:pPr>
        <w:pStyle w:val="4"/>
      </w:pPr>
      <w:bookmarkStart w:id="2893" w:name="_Toc534720250"/>
      <w:bookmarkStart w:id="2894" w:name="_Toc525567262"/>
      <w:r w:rsidRPr="00E67E0D">
        <w:t>8.3.5.2</w:t>
      </w:r>
      <w:r w:rsidRPr="00E67E0D">
        <w:tab/>
        <w:t>Successful Operation</w:t>
      </w:r>
      <w:bookmarkEnd w:id="2893"/>
      <w:bookmarkEnd w:id="2894"/>
    </w:p>
    <w:p w14:paraId="4664F4EB" w14:textId="77777777" w:rsidR="00AE297A" w:rsidRPr="00FF6A95" w:rsidRDefault="00AE297A" w:rsidP="00AE297A">
      <w:pPr>
        <w:pStyle w:val="TH"/>
        <w:rPr>
          <w:del w:id="2895" w:author="Issam" w:date="2019-02-12T23:38:00Z"/>
        </w:rPr>
      </w:pPr>
      <w:del w:id="2896" w:author="Issam" w:date="2019-02-12T23:38:00Z">
        <w:r w:rsidRPr="00FF6A95">
          <w:object w:dxaOrig="6893" w:dyaOrig="2427" w14:anchorId="75151F76">
            <v:shape id="_x0000_i1100" type="#_x0000_t75" style="width:344.5pt;height:121.85pt" o:ole="">
              <v:imagedata r:id="rId46" o:title=""/>
            </v:shape>
            <o:OLEObject Type="Embed" ProgID="Visio.Drawing.11" ShapeID="_x0000_i1100" DrawAspect="Content" ObjectID="_1611519902" r:id="rId47"/>
          </w:object>
        </w:r>
      </w:del>
    </w:p>
    <w:p w14:paraId="15804B67" w14:textId="77777777" w:rsidR="006A1CE4" w:rsidRPr="00E67E0D" w:rsidRDefault="006A1CE4" w:rsidP="00E7499B">
      <w:pPr>
        <w:pStyle w:val="TH"/>
        <w:rPr>
          <w:ins w:id="2897" w:author="Issam" w:date="2019-02-12T23:38:00Z"/>
        </w:rPr>
      </w:pPr>
      <w:ins w:id="2898" w:author="Issam" w:date="2019-02-12T23:38:00Z">
        <w:r w:rsidRPr="00E67E0D">
          <w:object w:dxaOrig="6893" w:dyaOrig="2427" w14:anchorId="75BB33A0">
            <v:shape id="_x0000_i1038" type="#_x0000_t75" style="width:344.5pt;height:120.75pt" o:ole="">
              <v:imagedata r:id="rId46" o:title=""/>
            </v:shape>
            <o:OLEObject Type="Embed" ProgID="Visio.Drawing.11" ShapeID="_x0000_i1038" DrawAspect="Content" ObjectID="_1611519903" r:id="rId48"/>
          </w:object>
        </w:r>
      </w:ins>
    </w:p>
    <w:p w14:paraId="75D95C45" w14:textId="77777777" w:rsidR="006A1CE4" w:rsidRPr="00E67E0D" w:rsidRDefault="006A1CE4" w:rsidP="00E7499B">
      <w:pPr>
        <w:pStyle w:val="TF"/>
      </w:pPr>
      <w:r w:rsidRPr="00E67E0D">
        <w:t>Figure 8.3.5.2-1: RRC Inactive transition report</w:t>
      </w:r>
    </w:p>
    <w:p w14:paraId="2EB5C990" w14:textId="77777777" w:rsidR="006A1CE4" w:rsidRPr="00E67E0D" w:rsidRDefault="006A1CE4" w:rsidP="00E7499B">
      <w:r w:rsidRPr="00E67E0D">
        <w:t xml:space="preserve">The </w:t>
      </w:r>
      <w:r w:rsidRPr="00E67E0D">
        <w:rPr>
          <w:rFonts w:eastAsia="SimSun" w:hint="eastAsia"/>
          <w:lang w:eastAsia="zh-CN"/>
        </w:rPr>
        <w:t>NG-RAN node</w:t>
      </w:r>
      <w:r w:rsidRPr="00E67E0D">
        <w:t xml:space="preserve"> initiates the procedure by sending an RRC INACTIVE TRANSITION REPORT message</w:t>
      </w:r>
      <w:r w:rsidRPr="00E67E0D">
        <w:rPr>
          <w:rFonts w:eastAsia="SimSun" w:hint="eastAsia"/>
          <w:lang w:eastAsia="zh-CN"/>
        </w:rPr>
        <w:t xml:space="preserve"> to the AMF</w:t>
      </w:r>
      <w:r w:rsidRPr="00E67E0D">
        <w:t xml:space="preserve">. Upon reception of the RRC INACTIVE TRANSITION REPORT message, the </w:t>
      </w:r>
      <w:r w:rsidRPr="00E67E0D">
        <w:rPr>
          <w:rFonts w:eastAsia="SimSun" w:hint="eastAsia"/>
          <w:lang w:eastAsia="zh-CN"/>
        </w:rPr>
        <w:t>AMF</w:t>
      </w:r>
      <w:r w:rsidRPr="00E67E0D">
        <w:t xml:space="preserve"> shall take appropriate actions based on the</w:t>
      </w:r>
      <w:r w:rsidRPr="00E67E0D">
        <w:rPr>
          <w:rFonts w:eastAsia="SimSun" w:hint="eastAsia"/>
          <w:lang w:eastAsia="zh-CN"/>
        </w:rPr>
        <w:t xml:space="preserve"> information </w:t>
      </w:r>
      <w:r w:rsidRPr="00E67E0D">
        <w:t xml:space="preserve">indicated by the </w:t>
      </w:r>
      <w:r w:rsidRPr="00E67E0D">
        <w:rPr>
          <w:rFonts w:eastAsia="SimSun" w:cs="Arial"/>
          <w:bCs/>
          <w:i/>
          <w:iCs/>
          <w:lang w:eastAsia="zh-CN"/>
        </w:rPr>
        <w:t>RRC State</w:t>
      </w:r>
      <w:r w:rsidRPr="00E67E0D">
        <w:t xml:space="preserve"> IE.</w:t>
      </w:r>
    </w:p>
    <w:p w14:paraId="0F0274F4" w14:textId="77777777" w:rsidR="006A1CE4" w:rsidRPr="00E67E0D" w:rsidRDefault="006A1CE4" w:rsidP="00E7499B">
      <w:pPr>
        <w:pStyle w:val="4"/>
      </w:pPr>
      <w:bookmarkStart w:id="2899" w:name="_Toc534720251"/>
      <w:bookmarkStart w:id="2900" w:name="_Toc525567263"/>
      <w:r w:rsidRPr="00E67E0D">
        <w:t>8.3.5.3</w:t>
      </w:r>
      <w:r w:rsidRPr="00E67E0D">
        <w:tab/>
        <w:t>Abnormal Conditions</w:t>
      </w:r>
      <w:bookmarkEnd w:id="2899"/>
      <w:bookmarkEnd w:id="2900"/>
    </w:p>
    <w:p w14:paraId="6C4D6DBC" w14:textId="77777777" w:rsidR="006A1CE4" w:rsidRPr="00E67E0D" w:rsidRDefault="006A1CE4" w:rsidP="00E7499B">
      <w:r w:rsidRPr="00E67E0D">
        <w:t>Void.</w:t>
      </w:r>
    </w:p>
    <w:p w14:paraId="7177AEDE" w14:textId="77777777" w:rsidR="006A1CE4" w:rsidRPr="00E67E0D" w:rsidRDefault="006A1CE4" w:rsidP="00E7499B">
      <w:pPr>
        <w:pStyle w:val="2"/>
      </w:pPr>
      <w:bookmarkStart w:id="2901" w:name="_Toc534720252"/>
      <w:bookmarkStart w:id="2902" w:name="_Toc525567264"/>
      <w:r w:rsidRPr="00E67E0D">
        <w:t>8.4</w:t>
      </w:r>
      <w:r w:rsidRPr="00E67E0D">
        <w:tab/>
        <w:t>UE Mobility Management Procedures</w:t>
      </w:r>
      <w:bookmarkEnd w:id="2901"/>
      <w:bookmarkEnd w:id="2902"/>
    </w:p>
    <w:p w14:paraId="177C784E" w14:textId="77777777" w:rsidR="006A1CE4" w:rsidRPr="00E67E0D" w:rsidRDefault="006A1CE4" w:rsidP="00E7499B">
      <w:pPr>
        <w:pStyle w:val="3"/>
      </w:pPr>
      <w:bookmarkStart w:id="2903" w:name="_Toc534720253"/>
      <w:bookmarkStart w:id="2904" w:name="_Toc525567265"/>
      <w:r w:rsidRPr="00E67E0D">
        <w:t>8.4.1</w:t>
      </w:r>
      <w:r w:rsidRPr="00E67E0D">
        <w:tab/>
        <w:t>Handover Preparation</w:t>
      </w:r>
      <w:bookmarkEnd w:id="2903"/>
      <w:bookmarkEnd w:id="2904"/>
    </w:p>
    <w:p w14:paraId="1D201357" w14:textId="77777777" w:rsidR="006A1CE4" w:rsidRPr="00E67E0D" w:rsidRDefault="006A1CE4" w:rsidP="00E7499B">
      <w:pPr>
        <w:pStyle w:val="4"/>
      </w:pPr>
      <w:bookmarkStart w:id="2905" w:name="_Toc534720254"/>
      <w:bookmarkStart w:id="2906" w:name="_Toc525567266"/>
      <w:r w:rsidRPr="00E67E0D">
        <w:t>8.4.1.1</w:t>
      </w:r>
      <w:r w:rsidRPr="00E67E0D">
        <w:tab/>
        <w:t>General</w:t>
      </w:r>
      <w:bookmarkEnd w:id="2905"/>
      <w:bookmarkEnd w:id="2906"/>
    </w:p>
    <w:p w14:paraId="7292C3A0" w14:textId="77777777" w:rsidR="006A1CE4" w:rsidRPr="00E67E0D" w:rsidRDefault="006A1CE4" w:rsidP="00E7499B">
      <w:r w:rsidRPr="00E67E0D">
        <w:t>The purpose of the Handover Preparation procedure is to request the preparation of resources at the target side via the 5GC. There is only one Handover Preparation procedure ongoing at the same time for a certain UE.</w:t>
      </w:r>
    </w:p>
    <w:p w14:paraId="0367B4DC" w14:textId="77777777" w:rsidR="006A1CE4" w:rsidRPr="00E67E0D" w:rsidRDefault="006A1CE4" w:rsidP="00E7499B">
      <w:pPr>
        <w:pStyle w:val="4"/>
      </w:pPr>
      <w:bookmarkStart w:id="2907" w:name="_Toc534720255"/>
      <w:bookmarkStart w:id="2908" w:name="_Toc525567267"/>
      <w:r w:rsidRPr="00E67E0D">
        <w:t>8.4.1.2</w:t>
      </w:r>
      <w:r w:rsidRPr="00E67E0D">
        <w:tab/>
        <w:t>Successful Operation</w:t>
      </w:r>
      <w:bookmarkEnd w:id="2907"/>
      <w:bookmarkEnd w:id="2908"/>
    </w:p>
    <w:bookmarkStart w:id="2909" w:name="_Ref161395216"/>
    <w:p w14:paraId="75B27EB8" w14:textId="77777777" w:rsidR="00AE297A" w:rsidRPr="00FF6A95" w:rsidRDefault="00AE297A" w:rsidP="00AE297A">
      <w:pPr>
        <w:pStyle w:val="TH"/>
        <w:rPr>
          <w:del w:id="2910" w:author="Issam" w:date="2019-02-12T23:38:00Z"/>
        </w:rPr>
      </w:pPr>
      <w:del w:id="2911" w:author="Issam" w:date="2019-02-12T23:38:00Z">
        <w:r w:rsidRPr="00FF6A95">
          <w:object w:dxaOrig="6893" w:dyaOrig="2427" w14:anchorId="2A14A960">
            <v:shape id="_x0000_i1101" type="#_x0000_t75" style="width:344.5pt;height:121.85pt" o:ole="">
              <v:imagedata r:id="rId49" o:title=""/>
            </v:shape>
            <o:OLEObject Type="Embed" ProgID="Visio.Drawing.11" ShapeID="_x0000_i1101" DrawAspect="Content" ObjectID="_1611519904" r:id="rId50"/>
          </w:object>
        </w:r>
      </w:del>
    </w:p>
    <w:p w14:paraId="3C920668" w14:textId="77777777" w:rsidR="006A1CE4" w:rsidRPr="00E67E0D" w:rsidRDefault="006A1CE4" w:rsidP="00E7499B">
      <w:pPr>
        <w:pStyle w:val="TH"/>
        <w:rPr>
          <w:ins w:id="2912" w:author="Issam" w:date="2019-02-12T23:38:00Z"/>
        </w:rPr>
      </w:pPr>
      <w:ins w:id="2913" w:author="Issam" w:date="2019-02-12T23:38:00Z">
        <w:r w:rsidRPr="00E67E0D">
          <w:object w:dxaOrig="6893" w:dyaOrig="2427" w14:anchorId="276B7813">
            <v:shape id="_x0000_i1039" type="#_x0000_t75" style="width:344.5pt;height:120.75pt" o:ole="">
              <v:imagedata r:id="rId49" o:title=""/>
            </v:shape>
            <o:OLEObject Type="Embed" ProgID="Visio.Drawing.11" ShapeID="_x0000_i1039" DrawAspect="Content" ObjectID="_1611519905" r:id="rId51"/>
          </w:object>
        </w:r>
      </w:ins>
    </w:p>
    <w:p w14:paraId="490C9D3F" w14:textId="77777777" w:rsidR="006A1CE4" w:rsidRPr="00E67E0D" w:rsidRDefault="006A1CE4" w:rsidP="00E7499B">
      <w:pPr>
        <w:pStyle w:val="TF"/>
      </w:pPr>
      <w:r w:rsidRPr="00E67E0D">
        <w:t>Figure</w:t>
      </w:r>
      <w:bookmarkEnd w:id="2909"/>
      <w:r w:rsidRPr="00E67E0D">
        <w:t xml:space="preserve"> 8.4.1.2-1: Handover preparation: successful operation</w:t>
      </w:r>
    </w:p>
    <w:p w14:paraId="03F94F16" w14:textId="77777777" w:rsidR="006A1CE4" w:rsidRPr="00E67E0D" w:rsidRDefault="006A1CE4" w:rsidP="00E7499B">
      <w:r w:rsidRPr="00E67E0D">
        <w:t>The source NG-RAN node initiates the handover preparation by sending the HANDOVER REQUIRED message to the serving AMF. When the source NG-RAN node sends the HANDOVER REQUIRED message, it shall start the timer TNG</w:t>
      </w:r>
      <w:r w:rsidRPr="00E67E0D">
        <w:rPr>
          <w:vertAlign w:val="subscript"/>
        </w:rPr>
        <w:t xml:space="preserve">RELOCprep. </w:t>
      </w:r>
      <w:r w:rsidRPr="00E67E0D">
        <w:t xml:space="preserve">The source NG-RAN node shall indicate the appropriate cause value for the handover in the </w:t>
      </w:r>
      <w:r w:rsidRPr="00E67E0D">
        <w:rPr>
          <w:i/>
        </w:rPr>
        <w:t>Cause</w:t>
      </w:r>
      <w:r w:rsidRPr="00E67E0D">
        <w:t xml:space="preserve"> IE.</w:t>
      </w:r>
    </w:p>
    <w:p w14:paraId="0E5BA044" w14:textId="77777777" w:rsidR="006A1CE4" w:rsidRPr="00E67E0D" w:rsidRDefault="006A1CE4" w:rsidP="00E7499B">
      <w:pPr>
        <w:rPr>
          <w:ins w:id="2914" w:author="Issam" w:date="2019-02-12T23:38:00Z"/>
        </w:rPr>
      </w:pPr>
      <w:ins w:id="2915" w:author="Issam" w:date="2019-02-12T23:38:00Z">
        <w:r w:rsidRPr="00E67E0D">
          <w:t>Upon reception of the HANDOVER REQUIRED message the AMF shall, for each PDU session indicated in the</w:t>
        </w:r>
        <w:r w:rsidRPr="00E67E0D">
          <w:rPr>
            <w:i/>
          </w:rPr>
          <w:t xml:space="preserve"> PDU Session ID</w:t>
        </w:r>
        <w:r w:rsidRPr="00E67E0D">
          <w:t xml:space="preserve"> IE, transparently</w:t>
        </w:r>
        <w:r w:rsidRPr="00E67E0D">
          <w:rPr>
            <w:rFonts w:eastAsia="SimSun" w:hint="eastAsia"/>
            <w:lang w:eastAsia="zh-CN"/>
          </w:rPr>
          <w:t xml:space="preserve"> </w:t>
        </w:r>
        <w:r w:rsidRPr="00E67E0D">
          <w:t xml:space="preserve">transfer the </w:t>
        </w:r>
        <w:r w:rsidRPr="00E67E0D">
          <w:rPr>
            <w:i/>
            <w:snapToGrid w:val="0"/>
            <w:lang w:eastAsia="zh-CN"/>
          </w:rPr>
          <w:t>Handover Required Transfer</w:t>
        </w:r>
        <w:r w:rsidRPr="00E67E0D">
          <w:t xml:space="preserve"> IE to the SMF associated with the concerned PDU session.</w:t>
        </w:r>
      </w:ins>
    </w:p>
    <w:p w14:paraId="6C1FF6B0" w14:textId="77777777" w:rsidR="006A1CE4" w:rsidRPr="00E67E0D" w:rsidRDefault="006A1CE4" w:rsidP="00E7499B">
      <w:pPr>
        <w:rPr>
          <w:rFonts w:eastAsia="SimSun"/>
          <w:lang w:eastAsia="zh-CN"/>
        </w:rPr>
      </w:pPr>
      <w:r w:rsidRPr="00E67E0D">
        <w:t xml:space="preserve">In case of intra-system handover, the information in the </w:t>
      </w:r>
      <w:r w:rsidRPr="00E67E0D">
        <w:rPr>
          <w:i/>
        </w:rPr>
        <w:t>Source to Target Transparent Container</w:t>
      </w:r>
      <w:r w:rsidRPr="00E67E0D">
        <w:t xml:space="preserve"> IE shall be encoded according to the definition of the </w:t>
      </w:r>
      <w:r w:rsidRPr="00E67E0D">
        <w:rPr>
          <w:i/>
        </w:rPr>
        <w:t xml:space="preserve">Source </w:t>
      </w:r>
      <w:r w:rsidRPr="00E67E0D">
        <w:rPr>
          <w:rFonts w:eastAsia="SimSun" w:hint="eastAsia"/>
          <w:i/>
          <w:lang w:eastAsia="zh-CN"/>
        </w:rPr>
        <w:t>NG-RAN node</w:t>
      </w:r>
      <w:r w:rsidRPr="00E67E0D">
        <w:rPr>
          <w:i/>
        </w:rPr>
        <w:t xml:space="preserve"> to Target </w:t>
      </w:r>
      <w:r w:rsidRPr="00E67E0D">
        <w:rPr>
          <w:rFonts w:eastAsia="SimSun" w:hint="eastAsia"/>
          <w:i/>
          <w:lang w:eastAsia="zh-CN"/>
        </w:rPr>
        <w:t>NG-RAN</w:t>
      </w:r>
      <w:r w:rsidRPr="00E67E0D">
        <w:rPr>
          <w:i/>
        </w:rPr>
        <w:t xml:space="preserve"> </w:t>
      </w:r>
      <w:r w:rsidRPr="00E67E0D">
        <w:rPr>
          <w:rFonts w:eastAsia="SimSun" w:hint="eastAsia"/>
          <w:i/>
          <w:lang w:eastAsia="zh-CN"/>
        </w:rPr>
        <w:t xml:space="preserve">node </w:t>
      </w:r>
      <w:r w:rsidRPr="00E67E0D">
        <w:rPr>
          <w:i/>
        </w:rPr>
        <w:t xml:space="preserve">Transparent Container </w:t>
      </w:r>
      <w:r w:rsidRPr="00E67E0D">
        <w:t>IE.</w:t>
      </w:r>
    </w:p>
    <w:p w14:paraId="2147C1AA" w14:textId="77777777" w:rsidR="006A1CE4" w:rsidRPr="00E67E0D" w:rsidRDefault="006A1CE4" w:rsidP="00E7499B">
      <w:pPr>
        <w:rPr>
          <w:rFonts w:eastAsia="SimSun"/>
          <w:lang w:eastAsia="zh-CN"/>
        </w:rPr>
      </w:pPr>
      <w:r w:rsidRPr="00E67E0D">
        <w:t xml:space="preserve">If the </w:t>
      </w:r>
      <w:r w:rsidRPr="00E67E0D">
        <w:rPr>
          <w:i/>
        </w:rPr>
        <w:t>DL Forwarding</w:t>
      </w:r>
      <w:r w:rsidRPr="00E67E0D">
        <w:t xml:space="preserve"> IE is included </w:t>
      </w:r>
      <w:r w:rsidRPr="00E67E0D">
        <w:rPr>
          <w:rFonts w:eastAsia="SimSun" w:hint="eastAsia"/>
          <w:lang w:eastAsia="zh-CN"/>
        </w:rPr>
        <w:t xml:space="preserve">for a given QoS flow in the </w:t>
      </w:r>
      <w:r w:rsidRPr="00E67E0D">
        <w:rPr>
          <w:rFonts w:eastAsia="SimSun"/>
          <w:i/>
          <w:lang w:eastAsia="zh-CN"/>
        </w:rPr>
        <w:t>PDU Session Resource Information Item</w:t>
      </w:r>
      <w:r w:rsidRPr="00E67E0D">
        <w:rPr>
          <w:rFonts w:eastAsia="SimSun"/>
        </w:rPr>
        <w:t xml:space="preserve"> </w:t>
      </w:r>
      <w:r w:rsidRPr="00E67E0D">
        <w:rPr>
          <w:rFonts w:eastAsia="SimSun"/>
          <w:lang w:eastAsia="zh-CN"/>
        </w:rPr>
        <w:t xml:space="preserve">IE </w:t>
      </w:r>
      <w:r w:rsidRPr="00E67E0D">
        <w:t xml:space="preserve">within the </w:t>
      </w:r>
      <w:r w:rsidRPr="00E67E0D">
        <w:rPr>
          <w:i/>
        </w:rPr>
        <w:t xml:space="preserve">Source </w:t>
      </w:r>
      <w:r w:rsidRPr="00E67E0D">
        <w:rPr>
          <w:rFonts w:eastAsia="SimSun" w:hint="eastAsia"/>
          <w:i/>
          <w:lang w:eastAsia="zh-CN"/>
        </w:rPr>
        <w:t>NG-RAN node</w:t>
      </w:r>
      <w:r w:rsidRPr="00E67E0D">
        <w:rPr>
          <w:i/>
        </w:rPr>
        <w:t xml:space="preserve"> to Target </w:t>
      </w:r>
      <w:r w:rsidRPr="00E67E0D">
        <w:rPr>
          <w:rFonts w:eastAsia="SimSun" w:hint="eastAsia"/>
          <w:i/>
          <w:lang w:eastAsia="zh-CN"/>
        </w:rPr>
        <w:t>NG-RAN</w:t>
      </w:r>
      <w:r w:rsidRPr="00E67E0D">
        <w:rPr>
          <w:i/>
        </w:rPr>
        <w:t xml:space="preserve"> </w:t>
      </w:r>
      <w:r w:rsidRPr="00E67E0D">
        <w:rPr>
          <w:rFonts w:eastAsia="SimSun" w:hint="eastAsia"/>
          <w:i/>
          <w:lang w:eastAsia="zh-CN"/>
        </w:rPr>
        <w:t xml:space="preserve">node </w:t>
      </w:r>
      <w:r w:rsidRPr="00E67E0D">
        <w:rPr>
          <w:i/>
        </w:rPr>
        <w:t xml:space="preserve">Transparent Container </w:t>
      </w:r>
      <w:r w:rsidRPr="00E67E0D">
        <w:t xml:space="preserve">IE </w:t>
      </w:r>
      <w:r w:rsidRPr="00E67E0D">
        <w:rPr>
          <w:rFonts w:eastAsia="SimSun"/>
          <w:lang w:eastAsia="zh-CN"/>
        </w:rPr>
        <w:t>of</w:t>
      </w:r>
      <w:r w:rsidRPr="00E67E0D">
        <w:t xml:space="preserve"> the HANDOVER REQUIRED message and it is set to "DL forwarding proposed", it indicates that the source NG-RAN node proposes forwarding of downlink data</w:t>
      </w:r>
      <w:r w:rsidRPr="00E67E0D">
        <w:rPr>
          <w:rFonts w:eastAsia="SimSun" w:hint="eastAsia"/>
          <w:lang w:eastAsia="zh-CN"/>
        </w:rPr>
        <w:t xml:space="preserve"> for that QoS </w:t>
      </w:r>
      <w:r w:rsidRPr="00E67E0D">
        <w:rPr>
          <w:rFonts w:eastAsia="SimSun"/>
          <w:lang w:eastAsia="zh-CN"/>
        </w:rPr>
        <w:t>f</w:t>
      </w:r>
      <w:r w:rsidRPr="00E67E0D">
        <w:rPr>
          <w:rFonts w:eastAsia="SimSun" w:hint="eastAsia"/>
          <w:lang w:eastAsia="zh-CN"/>
        </w:rPr>
        <w:t>low</w:t>
      </w:r>
      <w:r w:rsidRPr="00E67E0D">
        <w:t>.</w:t>
      </w:r>
    </w:p>
    <w:p w14:paraId="58DD56D2" w14:textId="5BB4578C" w:rsidR="006A1CE4" w:rsidRPr="00E67E0D" w:rsidRDefault="006A1CE4" w:rsidP="00E7499B">
      <w:pPr>
        <w:rPr>
          <w:ins w:id="2916" w:author="Issam" w:date="2019-02-12T23:38:00Z"/>
        </w:rPr>
      </w:pPr>
      <w:r w:rsidRPr="00E67E0D">
        <w:t>If the</w:t>
      </w:r>
      <w:r w:rsidRPr="00E67E0D">
        <w:rPr>
          <w:i/>
          <w:lang w:eastAsia="ja-JP"/>
        </w:rPr>
        <w:t xml:space="preserve"> DRBs </w:t>
      </w:r>
      <w:del w:id="2917" w:author="Issam" w:date="2019-02-12T23:38:00Z">
        <w:r w:rsidR="00AE297A" w:rsidRPr="00FF6A95">
          <w:rPr>
            <w:i/>
            <w:lang w:eastAsia="ja-JP"/>
          </w:rPr>
          <w:delText>Requested for Data Forwarding</w:delText>
        </w:r>
      </w:del>
      <w:ins w:id="2918" w:author="Issam" w:date="2019-02-12T23:38:00Z">
        <w:r w:rsidRPr="00E67E0D">
          <w:rPr>
            <w:i/>
            <w:lang w:eastAsia="ja-JP"/>
          </w:rPr>
          <w:t>to QoS Flows Mapping</w:t>
        </w:r>
      </w:ins>
      <w:r w:rsidRPr="00E67E0D">
        <w:rPr>
          <w:i/>
          <w:lang w:eastAsia="ja-JP"/>
        </w:rPr>
        <w:t xml:space="preserve"> List</w:t>
      </w:r>
      <w:r w:rsidRPr="00E67E0D">
        <w:rPr>
          <w:rFonts w:eastAsia="SimSun" w:hint="eastAsia"/>
          <w:i/>
          <w:lang w:eastAsia="zh-CN"/>
        </w:rPr>
        <w:t xml:space="preserve"> </w:t>
      </w:r>
      <w:r w:rsidRPr="00E67E0D">
        <w:t xml:space="preserve">IE is included </w:t>
      </w:r>
      <w:r w:rsidRPr="00E67E0D">
        <w:rPr>
          <w:rFonts w:eastAsia="SimSun" w:hint="eastAsia"/>
          <w:lang w:eastAsia="zh-CN"/>
        </w:rPr>
        <w:t xml:space="preserve">in the </w:t>
      </w:r>
      <w:r w:rsidRPr="00E67E0D">
        <w:rPr>
          <w:rFonts w:eastAsia="SimSun"/>
          <w:i/>
          <w:lang w:eastAsia="zh-CN"/>
        </w:rPr>
        <w:t>PDU Session Resource Information Item</w:t>
      </w:r>
      <w:r w:rsidRPr="00E67E0D">
        <w:rPr>
          <w:rFonts w:eastAsia="SimSun"/>
        </w:rPr>
        <w:t xml:space="preserve"> </w:t>
      </w:r>
      <w:r w:rsidRPr="00E67E0D">
        <w:rPr>
          <w:rFonts w:eastAsia="SimSun"/>
          <w:lang w:eastAsia="zh-CN"/>
        </w:rPr>
        <w:t xml:space="preserve">IE </w:t>
      </w:r>
      <w:r w:rsidRPr="00E67E0D">
        <w:t xml:space="preserve">within the </w:t>
      </w:r>
      <w:r w:rsidRPr="00E67E0D">
        <w:rPr>
          <w:i/>
        </w:rPr>
        <w:t xml:space="preserve">Source </w:t>
      </w:r>
      <w:r w:rsidRPr="00E67E0D">
        <w:rPr>
          <w:rFonts w:eastAsia="SimSun" w:hint="eastAsia"/>
          <w:i/>
          <w:lang w:eastAsia="zh-CN"/>
        </w:rPr>
        <w:t>NG-RAN node</w:t>
      </w:r>
      <w:r w:rsidRPr="00E67E0D">
        <w:rPr>
          <w:i/>
        </w:rPr>
        <w:t xml:space="preserve"> to Target </w:t>
      </w:r>
      <w:r w:rsidRPr="00E67E0D">
        <w:rPr>
          <w:rFonts w:eastAsia="SimSun" w:hint="eastAsia"/>
          <w:i/>
          <w:lang w:eastAsia="zh-CN"/>
        </w:rPr>
        <w:t>NG-RAN</w:t>
      </w:r>
      <w:r w:rsidRPr="00E67E0D">
        <w:rPr>
          <w:i/>
        </w:rPr>
        <w:t xml:space="preserve"> </w:t>
      </w:r>
      <w:r w:rsidRPr="00E67E0D">
        <w:rPr>
          <w:rFonts w:eastAsia="SimSun" w:hint="eastAsia"/>
          <w:i/>
          <w:lang w:eastAsia="zh-CN"/>
        </w:rPr>
        <w:t xml:space="preserve">node </w:t>
      </w:r>
      <w:r w:rsidRPr="00E67E0D">
        <w:rPr>
          <w:i/>
        </w:rPr>
        <w:t xml:space="preserve">Transparent Container </w:t>
      </w:r>
      <w:r w:rsidRPr="00E67E0D">
        <w:t xml:space="preserve">IE </w:t>
      </w:r>
      <w:r w:rsidRPr="00E67E0D">
        <w:rPr>
          <w:rFonts w:eastAsia="SimSun"/>
          <w:lang w:eastAsia="zh-CN"/>
        </w:rPr>
        <w:t>of</w:t>
      </w:r>
      <w:r w:rsidRPr="00E67E0D">
        <w:t xml:space="preserve"> the HANDOVER REQUIRED message, it </w:t>
      </w:r>
      <w:ins w:id="2919" w:author="Issam" w:date="2019-02-12T23:38:00Z">
        <w:r w:rsidRPr="00E67E0D">
          <w:t xml:space="preserve">implicitly </w:t>
        </w:r>
      </w:ins>
      <w:r w:rsidRPr="00E67E0D">
        <w:t>indicates that the source NG-RAN node proposes forwarding of downlink data</w:t>
      </w:r>
      <w:r w:rsidRPr="00E67E0D">
        <w:rPr>
          <w:rFonts w:eastAsia="SimSun" w:hint="eastAsia"/>
          <w:lang w:eastAsia="zh-CN"/>
        </w:rPr>
        <w:t xml:space="preserve"> for those DRBs</w:t>
      </w:r>
      <w:r w:rsidRPr="00E67E0D">
        <w:t xml:space="preserve">. </w:t>
      </w:r>
    </w:p>
    <w:p w14:paraId="3E589BBE" w14:textId="77777777" w:rsidR="006A1CE4" w:rsidRPr="00E67E0D" w:rsidRDefault="006A1CE4" w:rsidP="00E7499B">
      <w:pPr>
        <w:rPr>
          <w:ins w:id="2920" w:author="Issam" w:date="2019-02-12T23:38:00Z"/>
        </w:rPr>
      </w:pPr>
      <w:ins w:id="2921" w:author="Issam" w:date="2019-02-12T23:38:00Z">
        <w:r w:rsidRPr="00E67E0D">
          <w:t xml:space="preserve">If </w:t>
        </w:r>
        <w:r w:rsidRPr="00502791">
          <w:t xml:space="preserve">the </w:t>
        </w:r>
        <w:r w:rsidRPr="00E67E0D">
          <w:rPr>
            <w:i/>
          </w:rPr>
          <w:t>QoS Flow Mapping Indication</w:t>
        </w:r>
        <w:r w:rsidRPr="00E67E0D">
          <w:t xml:space="preserve"> IE for a QoS flow is included in the </w:t>
        </w:r>
        <w:r w:rsidRPr="00502791">
          <w:rPr>
            <w:i/>
          </w:rPr>
          <w:t>Associated QoS Flow</w:t>
        </w:r>
        <w:r w:rsidRPr="00502791">
          <w:rPr>
            <w:rFonts w:cs="Arial"/>
            <w:i/>
            <w:lang w:eastAsia="ja-JP"/>
          </w:rPr>
          <w:t xml:space="preserve"> List</w:t>
        </w:r>
        <w:r w:rsidRPr="00502791">
          <w:rPr>
            <w:lang w:eastAsia="ja-JP"/>
          </w:rPr>
          <w:t xml:space="preserve"> </w:t>
        </w:r>
        <w:r w:rsidRPr="00E67E0D">
          <w:rPr>
            <w:lang w:eastAsia="ja-JP"/>
          </w:rPr>
          <w:t xml:space="preserve">IE </w:t>
        </w:r>
        <w:r w:rsidRPr="00502791">
          <w:rPr>
            <w:lang w:eastAsia="ja-JP"/>
          </w:rPr>
          <w:t xml:space="preserve">within the </w:t>
        </w:r>
        <w:r w:rsidRPr="00E67E0D">
          <w:rPr>
            <w:i/>
            <w:lang w:eastAsia="ja-JP"/>
          </w:rPr>
          <w:t>DRBs to QoS Flows Mapping List</w:t>
        </w:r>
        <w:r w:rsidRPr="00E67E0D">
          <w:t xml:space="preserve"> IE within the </w:t>
        </w:r>
        <w:r w:rsidRPr="00E67E0D">
          <w:rPr>
            <w:i/>
          </w:rPr>
          <w:t xml:space="preserve">Source </w:t>
        </w:r>
        <w:r w:rsidRPr="00E67E0D">
          <w:rPr>
            <w:rFonts w:hint="eastAsia"/>
            <w:i/>
            <w:lang w:eastAsia="zh-CN"/>
          </w:rPr>
          <w:t>NG-RAN node</w:t>
        </w:r>
        <w:r w:rsidRPr="00E67E0D">
          <w:rPr>
            <w:i/>
          </w:rPr>
          <w:t xml:space="preserve"> to Target </w:t>
        </w:r>
        <w:r w:rsidRPr="00E67E0D">
          <w:rPr>
            <w:rFonts w:hint="eastAsia"/>
            <w:i/>
            <w:lang w:eastAsia="zh-CN"/>
          </w:rPr>
          <w:t>NG-RAN</w:t>
        </w:r>
        <w:r w:rsidRPr="00E67E0D">
          <w:rPr>
            <w:i/>
          </w:rPr>
          <w:t xml:space="preserve"> </w:t>
        </w:r>
        <w:r w:rsidRPr="00E67E0D">
          <w:rPr>
            <w:rFonts w:hint="eastAsia"/>
            <w:i/>
            <w:lang w:eastAsia="zh-CN"/>
          </w:rPr>
          <w:t xml:space="preserve">node </w:t>
        </w:r>
        <w:r w:rsidRPr="00E67E0D">
          <w:rPr>
            <w:i/>
          </w:rPr>
          <w:t>Transparent Container</w:t>
        </w:r>
        <w:r w:rsidRPr="00502791">
          <w:t xml:space="preserve"> </w:t>
        </w:r>
        <w:r w:rsidRPr="00E67E0D">
          <w:t xml:space="preserve">IE of the HANDOVER REQUIRED message, it indicates that the source NG-RAN node has mapped only the uplink or downlink of the QoS flow to the DRB. </w:t>
        </w:r>
      </w:ins>
    </w:p>
    <w:p w14:paraId="685B9F9D" w14:textId="77777777" w:rsidR="006A1CE4" w:rsidRPr="00E67E0D" w:rsidRDefault="006A1CE4" w:rsidP="00E7499B">
      <w:pPr>
        <w:rPr>
          <w:rFonts w:eastAsia="SimSun"/>
          <w:lang w:eastAsia="zh-CN"/>
        </w:rPr>
      </w:pPr>
      <w:r w:rsidRPr="00E67E0D">
        <w:t xml:space="preserve">If the HANDOVER COMMAND message contains the </w:t>
      </w:r>
      <w:r w:rsidRPr="00E67E0D">
        <w:rPr>
          <w:i/>
          <w:lang w:eastAsia="ja-JP"/>
        </w:rPr>
        <w:t>DL Forwarding UP TNL Information</w:t>
      </w:r>
      <w:r w:rsidRPr="00E67E0D">
        <w:rPr>
          <w:i/>
        </w:rPr>
        <w:t xml:space="preserve"> </w:t>
      </w:r>
      <w:r w:rsidRPr="00E67E0D">
        <w:t xml:space="preserve">IE for a given DRB </w:t>
      </w:r>
      <w:r w:rsidRPr="00E67E0D">
        <w:rPr>
          <w:rFonts w:eastAsia="SimSun" w:hint="eastAsia"/>
          <w:lang w:eastAsia="zh-CN"/>
        </w:rPr>
        <w:t>with</w:t>
      </w:r>
      <w:r w:rsidRPr="00E67E0D">
        <w:t xml:space="preserve">in the </w:t>
      </w:r>
      <w:r w:rsidRPr="00E67E0D">
        <w:rPr>
          <w:i/>
        </w:rPr>
        <w:t>Handover Command Transfer</w:t>
      </w:r>
      <w:r w:rsidRPr="00E67E0D">
        <w:rPr>
          <w:rFonts w:eastAsia="SimSun" w:hint="eastAsia"/>
          <w:lang w:eastAsia="zh-CN"/>
        </w:rPr>
        <w:t xml:space="preserve"> IE</w:t>
      </w:r>
      <w:r w:rsidRPr="00E67E0D">
        <w:t xml:space="preserve">, the source NG-RAN node shall consider that the forwarding of downlink data for this DRB is </w:t>
      </w:r>
      <w:r w:rsidRPr="00E67E0D">
        <w:rPr>
          <w:rFonts w:eastAsia="SimSun" w:hint="eastAsia"/>
          <w:lang w:eastAsia="zh-CN"/>
        </w:rPr>
        <w:t>accepted by the target NG-RAN node</w:t>
      </w:r>
      <w:r w:rsidRPr="00E67E0D">
        <w:t>.</w:t>
      </w:r>
      <w:r w:rsidRPr="00E67E0D">
        <w:rPr>
          <w:rFonts w:eastAsia="SimSun" w:hint="eastAsia"/>
          <w:lang w:eastAsia="zh-CN"/>
        </w:rPr>
        <w:t xml:space="preserve"> </w:t>
      </w:r>
      <w:r w:rsidRPr="00E67E0D">
        <w:rPr>
          <w:rFonts w:eastAsia="SimSun"/>
          <w:lang w:eastAsia="zh-CN"/>
        </w:rPr>
        <w:t xml:space="preserve">If the HANDOVER COMMAND message contains the </w:t>
      </w:r>
      <w:r w:rsidRPr="00E67E0D">
        <w:rPr>
          <w:i/>
          <w:lang w:eastAsia="ja-JP"/>
        </w:rPr>
        <w:t>UL Forwarding UP TNL Information</w:t>
      </w:r>
      <w:r w:rsidRPr="00E67E0D">
        <w:rPr>
          <w:rFonts w:eastAsia="SimSun"/>
          <w:lang w:eastAsia="zh-CN"/>
        </w:rPr>
        <w:t xml:space="preserve"> IE for a given DRB </w:t>
      </w:r>
      <w:ins w:id="2922" w:author="Issam" w:date="2019-02-12T23:38:00Z">
        <w:r w:rsidRPr="00E67E0D">
          <w:rPr>
            <w:rFonts w:eastAsia="SimSun"/>
            <w:lang w:eastAsia="zh-CN"/>
          </w:rPr>
          <w:t xml:space="preserve">in </w:t>
        </w:r>
        <w:r w:rsidRPr="00E67E0D">
          <w:t xml:space="preserve">the </w:t>
        </w:r>
        <w:r w:rsidRPr="00E67E0D">
          <w:rPr>
            <w:i/>
          </w:rPr>
          <w:t>Data Forwarding Response DRB List</w:t>
        </w:r>
        <w:r w:rsidRPr="00E67E0D">
          <w:t xml:space="preserve"> IE </w:t>
        </w:r>
      </w:ins>
      <w:r w:rsidRPr="00E67E0D">
        <w:rPr>
          <w:rFonts w:eastAsia="SimSun" w:hint="eastAsia"/>
          <w:lang w:eastAsia="zh-CN"/>
        </w:rPr>
        <w:t>with</w:t>
      </w:r>
      <w:r w:rsidRPr="00E67E0D">
        <w:t xml:space="preserve">in the </w:t>
      </w:r>
      <w:r w:rsidRPr="00E67E0D">
        <w:rPr>
          <w:i/>
        </w:rPr>
        <w:t>Handover Command Transfer</w:t>
      </w:r>
      <w:r w:rsidRPr="00E67E0D">
        <w:rPr>
          <w:rFonts w:eastAsia="SimSun" w:hint="eastAsia"/>
          <w:lang w:eastAsia="zh-CN"/>
        </w:rPr>
        <w:t xml:space="preserve"> IE</w:t>
      </w:r>
      <w:r w:rsidRPr="00E67E0D">
        <w:rPr>
          <w:rFonts w:eastAsia="SimSun"/>
          <w:lang w:eastAsia="zh-CN"/>
        </w:rPr>
        <w:t>, it means the target NG-RAN node has requested the forwarding of uplink data for this DRB.</w:t>
      </w:r>
    </w:p>
    <w:p w14:paraId="1E0730D7" w14:textId="77777777" w:rsidR="006A1CE4" w:rsidRPr="00E67E0D" w:rsidRDefault="006A1CE4" w:rsidP="00E7499B">
      <w:r w:rsidRPr="00E67E0D">
        <w:t xml:space="preserve">In case of inter-system handover to </w:t>
      </w:r>
      <w:r w:rsidRPr="00E67E0D">
        <w:rPr>
          <w:rFonts w:eastAsia="SimSun" w:hint="eastAsia"/>
          <w:lang w:eastAsia="zh-CN"/>
        </w:rPr>
        <w:t>LTE</w:t>
      </w:r>
      <w:r w:rsidRPr="00E67E0D">
        <w:t xml:space="preserve">, the information in the </w:t>
      </w:r>
      <w:r w:rsidRPr="00E67E0D">
        <w:rPr>
          <w:i/>
        </w:rPr>
        <w:t>Source to Target Transparent Container</w:t>
      </w:r>
      <w:r w:rsidRPr="00E67E0D">
        <w:t xml:space="preserve"> IE shall be encoded according to the </w:t>
      </w:r>
      <w:r w:rsidRPr="00E67E0D">
        <w:rPr>
          <w:i/>
        </w:rPr>
        <w:t xml:space="preserve">Source </w:t>
      </w:r>
      <w:r w:rsidRPr="00E67E0D">
        <w:rPr>
          <w:rFonts w:eastAsia="SimSun" w:hint="eastAsia"/>
          <w:i/>
          <w:lang w:eastAsia="zh-CN"/>
        </w:rPr>
        <w:t>eNB</w:t>
      </w:r>
      <w:r w:rsidRPr="00E67E0D">
        <w:rPr>
          <w:i/>
        </w:rPr>
        <w:t xml:space="preserve"> to Target </w:t>
      </w:r>
      <w:r w:rsidRPr="00E67E0D">
        <w:rPr>
          <w:rFonts w:eastAsia="SimSun" w:hint="eastAsia"/>
          <w:i/>
          <w:lang w:eastAsia="zh-CN"/>
        </w:rPr>
        <w:t>eNB</w:t>
      </w:r>
      <w:r w:rsidRPr="00E67E0D">
        <w:rPr>
          <w:i/>
        </w:rPr>
        <w:t xml:space="preserve"> Transparent Container</w:t>
      </w:r>
      <w:r w:rsidRPr="00E67E0D">
        <w:t xml:space="preserve"> IE definition as specified in TS </w:t>
      </w:r>
      <w:r w:rsidRPr="00E67E0D">
        <w:rPr>
          <w:rFonts w:eastAsia="SimSun" w:hint="eastAsia"/>
          <w:lang w:eastAsia="zh-CN"/>
        </w:rPr>
        <w:t>36</w:t>
      </w:r>
      <w:r w:rsidRPr="00E67E0D">
        <w:t>.413 [</w:t>
      </w:r>
      <w:r w:rsidRPr="00E67E0D">
        <w:rPr>
          <w:rFonts w:eastAsia="SimSun" w:hint="eastAsia"/>
          <w:lang w:eastAsia="zh-CN"/>
        </w:rPr>
        <w:t>16</w:t>
      </w:r>
      <w:r w:rsidRPr="00E67E0D">
        <w:t>].</w:t>
      </w:r>
    </w:p>
    <w:p w14:paraId="14E963AD" w14:textId="77777777" w:rsidR="006A1CE4" w:rsidRPr="00E67E0D" w:rsidRDefault="006A1CE4" w:rsidP="00E7499B">
      <w:pPr>
        <w:rPr>
          <w:rFonts w:eastAsia="DengXian"/>
          <w:lang w:eastAsia="zh-CN"/>
        </w:rPr>
      </w:pPr>
      <w:r w:rsidRPr="00E67E0D">
        <w:rPr>
          <w:rFonts w:eastAsia="DengXian" w:hint="eastAsia"/>
          <w:lang w:eastAsia="zh-CN"/>
        </w:rPr>
        <w:t>I</w:t>
      </w:r>
      <w:r w:rsidRPr="00E67E0D">
        <w:rPr>
          <w:rFonts w:eastAsia="DengXian"/>
          <w:lang w:eastAsia="zh-CN"/>
        </w:rPr>
        <w:t xml:space="preserve">f the </w:t>
      </w:r>
      <w:bookmarkStart w:id="2923" w:name="OLE_LINK34"/>
      <w:r w:rsidRPr="00E67E0D">
        <w:rPr>
          <w:rFonts w:eastAsia="DengXian"/>
          <w:i/>
          <w:lang w:eastAsia="zh-CN"/>
        </w:rPr>
        <w:t>Direct Forwarding Path Availability</w:t>
      </w:r>
      <w:r w:rsidRPr="00E67E0D">
        <w:rPr>
          <w:rFonts w:eastAsia="DengXian"/>
          <w:lang w:eastAsia="zh-CN"/>
        </w:rPr>
        <w:t xml:space="preserve"> IE</w:t>
      </w:r>
      <w:bookmarkEnd w:id="2923"/>
      <w:r w:rsidRPr="00E67E0D">
        <w:rPr>
          <w:rFonts w:eastAsia="DengXian"/>
          <w:lang w:eastAsia="zh-CN"/>
        </w:rPr>
        <w:t xml:space="preserve"> is included in the HANDOVER REQUIRED message the AMF shall handle it as specified in TS 23.502 [10].</w:t>
      </w:r>
    </w:p>
    <w:p w14:paraId="58A1A6D5" w14:textId="77777777" w:rsidR="006A1CE4" w:rsidRPr="00E67E0D" w:rsidRDefault="006A1CE4" w:rsidP="00E7499B">
      <w:pPr>
        <w:rPr>
          <w:rFonts w:eastAsia="DengXian"/>
          <w:lang w:eastAsia="zh-CN"/>
        </w:rPr>
      </w:pPr>
      <w:r w:rsidRPr="00E67E0D">
        <w:rPr>
          <w:rFonts w:eastAsia="DengXian" w:hint="eastAsia"/>
          <w:lang w:eastAsia="zh-CN"/>
        </w:rPr>
        <w:t>I</w:t>
      </w:r>
      <w:r w:rsidRPr="00E67E0D">
        <w:rPr>
          <w:rFonts w:eastAsia="DengXian"/>
          <w:lang w:eastAsia="zh-CN"/>
        </w:rPr>
        <w:t xml:space="preserve">f the </w:t>
      </w:r>
      <w:r w:rsidRPr="00E67E0D">
        <w:rPr>
          <w:rFonts w:eastAsia="DengXian"/>
          <w:i/>
          <w:lang w:eastAsia="zh-CN"/>
        </w:rPr>
        <w:t>Direct Forwarding Path Availability</w:t>
      </w:r>
      <w:r w:rsidRPr="00E67E0D">
        <w:rPr>
          <w:rFonts w:eastAsia="DengXian"/>
          <w:lang w:eastAsia="zh-CN"/>
        </w:rPr>
        <w:t xml:space="preserve"> IE is included within the </w:t>
      </w:r>
      <w:r w:rsidRPr="00E67E0D">
        <w:rPr>
          <w:rFonts w:eastAsia="DengXian"/>
          <w:i/>
          <w:lang w:eastAsia="zh-CN"/>
        </w:rPr>
        <w:t>Handover Required Transfer</w:t>
      </w:r>
      <w:r w:rsidRPr="00E67E0D">
        <w:rPr>
          <w:rFonts w:eastAsia="DengXian"/>
          <w:lang w:eastAsia="zh-CN"/>
        </w:rPr>
        <w:t xml:space="preserve"> IE of the HANDOVER REQUIRED message the SMF shall handle it as specified in TS 23.502 [10].</w:t>
      </w:r>
    </w:p>
    <w:p w14:paraId="4C8A220E" w14:textId="77777777" w:rsidR="006A1CE4" w:rsidRPr="00E67E0D" w:rsidRDefault="006A1CE4" w:rsidP="00E7499B">
      <w:r w:rsidRPr="00E67E0D">
        <w:t>When the preparation, including the reservation of resources at the target side is ready, the AMF responds with the HANDOVER COMMAND message to the source NG-RAN node.</w:t>
      </w:r>
    </w:p>
    <w:p w14:paraId="6A494368" w14:textId="77777777" w:rsidR="006A1CE4" w:rsidRPr="00E67E0D" w:rsidRDefault="006A1CE4" w:rsidP="00E7499B">
      <w:bookmarkStart w:id="2924" w:name="OLE_LINK5"/>
      <w:r w:rsidRPr="00E67E0D">
        <w:t>Upon reception of the HANDOVER COMMAND message the source NG-RAN node shall stop the timer TNG</w:t>
      </w:r>
      <w:r w:rsidRPr="00E67E0D">
        <w:rPr>
          <w:vertAlign w:val="subscript"/>
        </w:rPr>
        <w:t>RELOCprep</w:t>
      </w:r>
      <w:r w:rsidRPr="00E67E0D">
        <w:t xml:space="preserve"> and start the timer TNG</w:t>
      </w:r>
      <w:r w:rsidRPr="00E67E0D">
        <w:rPr>
          <w:vertAlign w:val="subscript"/>
        </w:rPr>
        <w:t>RELOCoverall</w:t>
      </w:r>
      <w:r w:rsidRPr="00E67E0D">
        <w:t>.</w:t>
      </w:r>
    </w:p>
    <w:p w14:paraId="17ABE232" w14:textId="77777777" w:rsidR="006A1CE4" w:rsidRPr="00E67E0D" w:rsidRDefault="006A1CE4" w:rsidP="00E7499B">
      <w:r w:rsidRPr="00E67E0D">
        <w:t xml:space="preserve">If there are any PDU Sessions that could not be admitted in the target, they shall be indicated in the </w:t>
      </w:r>
      <w:r w:rsidRPr="00E67E0D">
        <w:rPr>
          <w:i/>
          <w:iCs/>
        </w:rPr>
        <w:t>PDU Session Resources to Release List</w:t>
      </w:r>
      <w:r w:rsidRPr="00E67E0D">
        <w:t xml:space="preserve"> IE.</w:t>
      </w:r>
    </w:p>
    <w:p w14:paraId="381163D8" w14:textId="77777777" w:rsidR="006A1CE4" w:rsidRPr="00E67E0D" w:rsidRDefault="006A1CE4" w:rsidP="00E7499B">
      <w:r w:rsidRPr="00E67E0D">
        <w:t xml:space="preserve">If the HANDOVER COMMAND message contains the </w:t>
      </w:r>
      <w:r w:rsidRPr="00E67E0D">
        <w:rPr>
          <w:bCs/>
          <w:i/>
          <w:iCs/>
        </w:rPr>
        <w:t>QoS Flow to be Forwarded List</w:t>
      </w:r>
      <w:r w:rsidRPr="00E67E0D">
        <w:t xml:space="preserve"> </w:t>
      </w:r>
      <w:r w:rsidRPr="00E67E0D">
        <w:rPr>
          <w:iCs/>
        </w:rPr>
        <w:t>IE</w:t>
      </w:r>
      <w:r w:rsidRPr="00E67E0D">
        <w:t xml:space="preserve"> within the </w:t>
      </w:r>
      <w:r w:rsidRPr="00E67E0D">
        <w:rPr>
          <w:i/>
        </w:rPr>
        <w:t>Handover</w:t>
      </w:r>
      <w:r w:rsidRPr="00E67E0D">
        <w:rPr>
          <w:i/>
          <w:iCs/>
        </w:rPr>
        <w:t xml:space="preserve"> Command Transfer </w:t>
      </w:r>
      <w:r w:rsidRPr="00E67E0D">
        <w:t>IE for a given PDU session</w:t>
      </w:r>
      <w:r w:rsidRPr="00E67E0D">
        <w:rPr>
          <w:iCs/>
        </w:rPr>
        <w:t xml:space="preserve">, </w:t>
      </w:r>
      <w:r w:rsidRPr="00E67E0D">
        <w:t xml:space="preserve">then the source NG-RAN node should </w:t>
      </w:r>
      <w:r w:rsidRPr="00E67E0D">
        <w:rPr>
          <w:lang w:eastAsia="zh-CN"/>
        </w:rPr>
        <w:t>initiate</w:t>
      </w:r>
      <w:r w:rsidRPr="00E67E0D">
        <w:rPr>
          <w:rFonts w:hint="eastAsia"/>
          <w:lang w:eastAsia="zh-CN"/>
        </w:rPr>
        <w:t xml:space="preserve"> data forwarding </w:t>
      </w:r>
      <w:r w:rsidRPr="00E67E0D">
        <w:t xml:space="preserve">for the listed QoS flows </w:t>
      </w:r>
      <w:r w:rsidRPr="00E67E0D">
        <w:rPr>
          <w:iCs/>
        </w:rPr>
        <w:t>as specified in TS 38.300 [8]</w:t>
      </w:r>
      <w:r w:rsidRPr="00E67E0D">
        <w:t>.</w:t>
      </w:r>
    </w:p>
    <w:p w14:paraId="0E301A7B" w14:textId="77777777" w:rsidR="006A1CE4" w:rsidRPr="00E67E0D" w:rsidRDefault="006A1CE4" w:rsidP="00E7499B">
      <w:r w:rsidRPr="00E67E0D">
        <w:t xml:space="preserve">If the </w:t>
      </w:r>
      <w:r w:rsidRPr="00E67E0D">
        <w:rPr>
          <w:i/>
          <w:iCs/>
        </w:rPr>
        <w:t>Target to Source Transparent Container</w:t>
      </w:r>
      <w:r w:rsidRPr="00E67E0D">
        <w:t xml:space="preserve"> IE has been received by the </w:t>
      </w:r>
      <w:r w:rsidRPr="00E67E0D">
        <w:rPr>
          <w:rFonts w:eastAsia="SimSun" w:hint="eastAsia"/>
          <w:lang w:eastAsia="zh-CN"/>
        </w:rPr>
        <w:t>AMF</w:t>
      </w:r>
      <w:r w:rsidRPr="00E67E0D">
        <w:t xml:space="preserve"> from the handover target then the transparent container shall be included in the HANDOVER COMMAND message.</w:t>
      </w:r>
    </w:p>
    <w:bookmarkEnd w:id="2924"/>
    <w:p w14:paraId="66749F52" w14:textId="77777777" w:rsidR="006A1CE4" w:rsidRPr="00E67E0D" w:rsidRDefault="006A1CE4" w:rsidP="00E7499B">
      <w:r w:rsidRPr="00E67E0D">
        <w:t xml:space="preserve">In case of inter-system handover to </w:t>
      </w:r>
      <w:r w:rsidRPr="00E67E0D">
        <w:rPr>
          <w:rFonts w:eastAsia="SimSun" w:hint="eastAsia"/>
          <w:lang w:eastAsia="zh-CN"/>
        </w:rPr>
        <w:t>LTE</w:t>
      </w:r>
      <w:r w:rsidRPr="00E67E0D">
        <w:t xml:space="preserve">, the information in the </w:t>
      </w:r>
      <w:r w:rsidRPr="00E67E0D">
        <w:rPr>
          <w:i/>
        </w:rPr>
        <w:t xml:space="preserve">Target to Source Transparent Container </w:t>
      </w:r>
      <w:r w:rsidRPr="00E67E0D">
        <w:t xml:space="preserve">IE shall be encoded according to the definition of the </w:t>
      </w:r>
      <w:r w:rsidRPr="00E67E0D">
        <w:rPr>
          <w:i/>
        </w:rPr>
        <w:t>Target eNB to Source eNB Transparent Container</w:t>
      </w:r>
      <w:r w:rsidRPr="00E67E0D">
        <w:t xml:space="preserve"> IE as specified in TS </w:t>
      </w:r>
      <w:r w:rsidRPr="00E67E0D">
        <w:rPr>
          <w:rFonts w:eastAsia="SimSun" w:hint="eastAsia"/>
          <w:lang w:eastAsia="zh-CN"/>
        </w:rPr>
        <w:t>36</w:t>
      </w:r>
      <w:r w:rsidRPr="00E67E0D">
        <w:t>.413 [</w:t>
      </w:r>
      <w:r w:rsidRPr="00E67E0D">
        <w:rPr>
          <w:rFonts w:eastAsia="SimSun" w:hint="eastAsia"/>
          <w:lang w:eastAsia="zh-CN"/>
        </w:rPr>
        <w:t>16</w:t>
      </w:r>
      <w:r w:rsidRPr="00E67E0D">
        <w:t xml:space="preserve">]. </w:t>
      </w:r>
    </w:p>
    <w:p w14:paraId="2311074D" w14:textId="77777777" w:rsidR="006A1CE4" w:rsidRPr="00E67E0D" w:rsidRDefault="006A1CE4" w:rsidP="00E7499B">
      <w:r w:rsidRPr="00E67E0D">
        <w:t xml:space="preserve">If the </w:t>
      </w:r>
      <w:r w:rsidRPr="00E67E0D">
        <w:rPr>
          <w:i/>
          <w:iCs/>
        </w:rPr>
        <w:t>Index to RAT/Frequency Selection</w:t>
      </w:r>
      <w:r w:rsidRPr="00E67E0D">
        <w:rPr>
          <w:i/>
        </w:rPr>
        <w:t xml:space="preserve"> Priority </w:t>
      </w:r>
      <w:r w:rsidRPr="00E67E0D">
        <w:t xml:space="preserve">IE is contained in the </w:t>
      </w:r>
      <w:r w:rsidRPr="00E67E0D">
        <w:rPr>
          <w:i/>
          <w:iCs/>
        </w:rPr>
        <w:t>Source NG-RAN Node to Target NG-RAN Node Transparent Container</w:t>
      </w:r>
      <w:r w:rsidRPr="00E67E0D">
        <w:t xml:space="preserve"> IE, the target NG-RAN node shall store the content of the received </w:t>
      </w:r>
      <w:r w:rsidRPr="00E67E0D">
        <w:rPr>
          <w:i/>
        </w:rPr>
        <w:t>Index to RAT/Frequency Selection Priority</w:t>
      </w:r>
      <w:r w:rsidRPr="00E67E0D">
        <w:t xml:space="preserve"> IE in the UE context and use it as defined in TS 23.501 [9].</w:t>
      </w:r>
    </w:p>
    <w:p w14:paraId="5F51C7C6" w14:textId="77777777" w:rsidR="006A1CE4" w:rsidRPr="00E67E0D" w:rsidRDefault="006A1CE4" w:rsidP="00E7499B">
      <w:pPr>
        <w:rPr>
          <w:b/>
        </w:rPr>
      </w:pPr>
      <w:r w:rsidRPr="00E67E0D">
        <w:rPr>
          <w:b/>
        </w:rPr>
        <w:t>Interactions with other NGAP procedures:</w:t>
      </w:r>
    </w:p>
    <w:p w14:paraId="5F69D69D" w14:textId="308F75B2" w:rsidR="006A1CE4" w:rsidRPr="00E67E0D" w:rsidRDefault="00AE297A" w:rsidP="00E7499B">
      <w:pPr>
        <w:rPr>
          <w:ins w:id="2925" w:author="Issam" w:date="2019-02-12T23:38:00Z"/>
        </w:rPr>
      </w:pPr>
      <w:del w:id="2926" w:author="Issam" w:date="2019-02-12T23:38:00Z">
        <w:r w:rsidRPr="00FF6A95">
          <w:delText>NOTE:</w:delText>
        </w:r>
        <w:r w:rsidRPr="00FF6A95">
          <w:tab/>
          <w:delText>Description of the interaction of</w:delText>
        </w:r>
      </w:del>
      <w:ins w:id="2927" w:author="Issam" w:date="2019-02-12T23:38:00Z">
        <w:r w:rsidR="006A1CE4" w:rsidRPr="00E67E0D">
          <w:t>If, after a HANDOVER REQUIRED message is sent and before</w:t>
        </w:r>
      </w:ins>
      <w:r w:rsidR="006A1CE4" w:rsidRPr="00E67E0D">
        <w:t xml:space="preserve"> the Handover Preparation procedure </w:t>
      </w:r>
      <w:ins w:id="2928" w:author="Issam" w:date="2019-02-12T23:38:00Z">
        <w:r w:rsidR="006A1CE4" w:rsidRPr="00E67E0D">
          <w:t>is terminated, the source NG-RAN node receives an AMF initiated PDU Session Management procedure on the same UE-associated signalling connection, the source NG-RAN node shall either:</w:t>
        </w:r>
      </w:ins>
    </w:p>
    <w:p w14:paraId="7A5B1D26" w14:textId="0AA2ED5B" w:rsidR="006A1CE4" w:rsidRPr="00E67E0D" w:rsidRDefault="006A1CE4" w:rsidP="00E7499B">
      <w:pPr>
        <w:pStyle w:val="B1"/>
        <w:rPr>
          <w:ins w:id="2929" w:author="Issam" w:date="2019-02-12T23:38:00Z"/>
        </w:rPr>
      </w:pPr>
      <w:ins w:id="2930" w:author="Issam" w:date="2019-02-12T23:38:00Z">
        <w:r w:rsidRPr="00E67E0D">
          <w:t>1.</w:t>
        </w:r>
        <w:r w:rsidRPr="00E67E0D">
          <w:tab/>
          <w:t xml:space="preserve">Cancel the Handover Preparation procedure by executing the Handover Cancellation procedure </w:t>
        </w:r>
      </w:ins>
      <w:r w:rsidRPr="00E67E0D">
        <w:t xml:space="preserve">with </w:t>
      </w:r>
      <w:del w:id="2931" w:author="Issam" w:date="2019-02-12T23:38:00Z">
        <w:r w:rsidR="00AE297A" w:rsidRPr="00FF6A95">
          <w:delText>other NGAP procedures may need</w:delText>
        </w:r>
      </w:del>
      <w:ins w:id="2932" w:author="Issam" w:date="2019-02-12T23:38:00Z">
        <w:r w:rsidRPr="00E67E0D">
          <w:t>an appropriate cause value. After successful completion of the Handover Cancellation procedure, the source NG-RAN node shall continue the AMF initiated PDU Session Management procedure.</w:t>
        </w:r>
      </w:ins>
    </w:p>
    <w:p w14:paraId="147A2C06" w14:textId="77777777" w:rsidR="006A1CE4" w:rsidRPr="00E67E0D" w:rsidRDefault="006A1CE4" w:rsidP="00E7499B">
      <w:pPr>
        <w:rPr>
          <w:ins w:id="2933" w:author="Issam" w:date="2019-02-12T23:38:00Z"/>
        </w:rPr>
      </w:pPr>
      <w:ins w:id="2934" w:author="Issam" w:date="2019-02-12T23:38:00Z">
        <w:r w:rsidRPr="00E67E0D">
          <w:t>or</w:t>
        </w:r>
      </w:ins>
    </w:p>
    <w:p w14:paraId="2DF7A757" w14:textId="27787EAC" w:rsidR="006A1CE4" w:rsidRPr="00E67E0D" w:rsidRDefault="006A1CE4" w:rsidP="004041C3">
      <w:pPr>
        <w:pStyle w:val="B1"/>
        <w:pPrChange w:id="2935" w:author="Issam" w:date="2019-02-12T23:38:00Z">
          <w:pPr>
            <w:pStyle w:val="NO"/>
          </w:pPr>
        </w:pPrChange>
      </w:pPr>
      <w:ins w:id="2936" w:author="Issam" w:date="2019-02-12T23:38:00Z">
        <w:r w:rsidRPr="00E67E0D">
          <w:t>2.</w:t>
        </w:r>
        <w:r w:rsidRPr="00E67E0D">
          <w:tab/>
          <w:t xml:space="preserve">Terminate the AMF initiated PDU Session Management procedure by sending the appropriate response message with an appropriate cause value, e.g. </w:t>
        </w:r>
        <w:r w:rsidR="00130E7F">
          <w:t>"</w:t>
        </w:r>
        <w:r w:rsidRPr="00E67E0D">
          <w:t>NG intra-system handover triggered</w:t>
        </w:r>
        <w:r w:rsidR="00130E7F">
          <w:t>"</w:t>
        </w:r>
        <w:r w:rsidRPr="00E67E0D">
          <w:t xml:space="preserve"> or </w:t>
        </w:r>
        <w:r w:rsidR="00130E7F">
          <w:t>"</w:t>
        </w:r>
        <w:r w:rsidRPr="00E67E0D">
          <w:t>NG inter-system handover triggered</w:t>
        </w:r>
        <w:r w:rsidR="00130E7F">
          <w:t>"</w:t>
        </w:r>
      </w:ins>
      <w:r w:rsidRPr="00E67E0D">
        <w:t xml:space="preserve"> to </w:t>
      </w:r>
      <w:del w:id="2937" w:author="Issam" w:date="2019-02-12T23:38:00Z">
        <w:r w:rsidR="00AE297A" w:rsidRPr="00FF6A95">
          <w:delText>be refined</w:delText>
        </w:r>
      </w:del>
      <w:ins w:id="2938" w:author="Issam" w:date="2019-02-12T23:38:00Z">
        <w:r w:rsidRPr="00E67E0D">
          <w:t>the AMF and then the source NG-RAN node shall continue with the handover procedure</w:t>
        </w:r>
      </w:ins>
      <w:r w:rsidRPr="00E67E0D">
        <w:t>.</w:t>
      </w:r>
    </w:p>
    <w:p w14:paraId="10DB812F" w14:textId="77777777" w:rsidR="006A1CE4" w:rsidRPr="00E67E0D" w:rsidRDefault="006A1CE4" w:rsidP="00E7499B">
      <w:pPr>
        <w:pStyle w:val="4"/>
      </w:pPr>
      <w:bookmarkStart w:id="2939" w:name="_Toc534720256"/>
      <w:bookmarkStart w:id="2940" w:name="_Toc525567268"/>
      <w:r w:rsidRPr="00E67E0D">
        <w:t>8.4.1.3</w:t>
      </w:r>
      <w:r w:rsidRPr="00E67E0D">
        <w:tab/>
        <w:t>Unsuccessful Operation</w:t>
      </w:r>
      <w:bookmarkEnd w:id="2939"/>
      <w:bookmarkEnd w:id="2940"/>
    </w:p>
    <w:p w14:paraId="2582D25B" w14:textId="77777777" w:rsidR="00AE297A" w:rsidRPr="00FF6A95" w:rsidRDefault="00AE297A" w:rsidP="00AE297A">
      <w:pPr>
        <w:pStyle w:val="TH"/>
        <w:rPr>
          <w:del w:id="2941" w:author="Issam" w:date="2019-02-12T23:38:00Z"/>
        </w:rPr>
      </w:pPr>
      <w:del w:id="2942" w:author="Issam" w:date="2019-02-12T23:38:00Z">
        <w:r w:rsidRPr="00FF6A95">
          <w:object w:dxaOrig="6893" w:dyaOrig="2427" w14:anchorId="54A05251">
            <v:shape id="_x0000_i1102" type="#_x0000_t75" style="width:344.5pt;height:121.85pt" o:ole="">
              <v:imagedata r:id="rId52" o:title=""/>
            </v:shape>
            <o:OLEObject Type="Embed" ProgID="Visio.Drawing.11" ShapeID="_x0000_i1102" DrawAspect="Content" ObjectID="_1611519906" r:id="rId53"/>
          </w:object>
        </w:r>
      </w:del>
    </w:p>
    <w:p w14:paraId="4FF7B3FA" w14:textId="77777777" w:rsidR="006A1CE4" w:rsidRPr="00E67E0D" w:rsidRDefault="006A1CE4" w:rsidP="00E7499B">
      <w:pPr>
        <w:pStyle w:val="TH"/>
        <w:rPr>
          <w:ins w:id="2943" w:author="Issam" w:date="2019-02-12T23:38:00Z"/>
        </w:rPr>
      </w:pPr>
      <w:ins w:id="2944" w:author="Issam" w:date="2019-02-12T23:38:00Z">
        <w:r w:rsidRPr="00E67E0D">
          <w:object w:dxaOrig="6893" w:dyaOrig="2427" w14:anchorId="12BBC0D1">
            <v:shape id="_x0000_i1040" type="#_x0000_t75" style="width:344.5pt;height:120.75pt" o:ole="">
              <v:imagedata r:id="rId52" o:title=""/>
            </v:shape>
            <o:OLEObject Type="Embed" ProgID="Visio.Drawing.11" ShapeID="_x0000_i1040" DrawAspect="Content" ObjectID="_1611519907" r:id="rId54"/>
          </w:object>
        </w:r>
      </w:ins>
    </w:p>
    <w:p w14:paraId="6CC057BB" w14:textId="77777777" w:rsidR="006A1CE4" w:rsidRPr="00E67E0D" w:rsidRDefault="006A1CE4" w:rsidP="00E7499B">
      <w:pPr>
        <w:pStyle w:val="TF"/>
      </w:pPr>
      <w:r w:rsidRPr="00E67E0D">
        <w:t>Figure 8.4.1.3-1: Handover preparation: unsuccessful operation</w:t>
      </w:r>
    </w:p>
    <w:p w14:paraId="29F29FF0" w14:textId="77777777" w:rsidR="006A1CE4" w:rsidRPr="00E67E0D" w:rsidRDefault="006A1CE4" w:rsidP="00E7499B">
      <w:r w:rsidRPr="00E67E0D">
        <w:t>If the 5GC or the target side is not able to accept any of the PDU session resources or a failure occurs during the Handover Preparation, the AMF sends the HANDOVER PREPARATION FAILURE message with an appropriate cause value to the source NG-RAN node.</w:t>
      </w:r>
    </w:p>
    <w:p w14:paraId="5BEE8F88" w14:textId="77777777" w:rsidR="006A1CE4" w:rsidRPr="00E67E0D" w:rsidRDefault="006A1CE4" w:rsidP="00E7499B">
      <w:pPr>
        <w:rPr>
          <w:b/>
        </w:rPr>
      </w:pPr>
      <w:r w:rsidRPr="00E67E0D">
        <w:rPr>
          <w:b/>
        </w:rPr>
        <w:t>Interaction with Handover Cancel procedure:</w:t>
      </w:r>
    </w:p>
    <w:p w14:paraId="6A0529F9" w14:textId="77777777" w:rsidR="006A1CE4" w:rsidRPr="00E67E0D" w:rsidRDefault="006A1CE4" w:rsidP="00E7499B">
      <w:r w:rsidRPr="00E67E0D">
        <w:t>If there is no response from the AMF to the HANDOVER REQUIRED message before timer TNG</w:t>
      </w:r>
      <w:r w:rsidRPr="00E67E0D">
        <w:rPr>
          <w:vertAlign w:val="subscript"/>
        </w:rPr>
        <w:t>RELOCprep</w:t>
      </w:r>
      <w:r w:rsidRPr="00E67E0D">
        <w:t xml:space="preserve"> expires in the source NG-RAN node, the source NG-RAN node should cancel the Handover Preparation procedure by initiating the Handover Cancel procedure with the appropriate value for the </w:t>
      </w:r>
      <w:r w:rsidRPr="00E67E0D">
        <w:rPr>
          <w:i/>
        </w:rPr>
        <w:t>Cause</w:t>
      </w:r>
      <w:r w:rsidRPr="00E67E0D">
        <w:t xml:space="preserve"> IE. The source NG-RAN node shall ignore any HANDOVER COMMAND message or HANDOVER PREPARATION FAILURE message received after the initiation of the Handover Cancel procedure.</w:t>
      </w:r>
    </w:p>
    <w:p w14:paraId="63281FEE" w14:textId="77777777" w:rsidR="006A1CE4" w:rsidRPr="00E67E0D" w:rsidRDefault="006A1CE4" w:rsidP="00E7499B">
      <w:pPr>
        <w:pStyle w:val="4"/>
      </w:pPr>
      <w:bookmarkStart w:id="2945" w:name="_Toc534720257"/>
      <w:bookmarkStart w:id="2946" w:name="_Toc525567269"/>
      <w:r w:rsidRPr="00E67E0D">
        <w:t>8.4.1.4</w:t>
      </w:r>
      <w:r w:rsidRPr="00E67E0D">
        <w:tab/>
        <w:t>Abnormal Conditions</w:t>
      </w:r>
      <w:bookmarkEnd w:id="2945"/>
      <w:bookmarkEnd w:id="2946"/>
    </w:p>
    <w:p w14:paraId="26CCBA3D" w14:textId="77777777" w:rsidR="00AE297A" w:rsidRPr="00FF6A95" w:rsidRDefault="00AE297A" w:rsidP="00AE297A">
      <w:pPr>
        <w:rPr>
          <w:del w:id="2947" w:author="Issam" w:date="2019-02-12T23:38:00Z"/>
        </w:rPr>
      </w:pPr>
      <w:del w:id="2948" w:author="Issam" w:date="2019-02-12T23:38:00Z">
        <w:r w:rsidRPr="00FF6A95">
          <w:delText>Void.</w:delText>
        </w:r>
      </w:del>
    </w:p>
    <w:p w14:paraId="155DCB93" w14:textId="77777777" w:rsidR="006A1CE4" w:rsidRPr="00E67E0D" w:rsidRDefault="006A1CE4" w:rsidP="00E7499B">
      <w:pPr>
        <w:rPr>
          <w:ins w:id="2949" w:author="Issam" w:date="2019-02-12T23:38:00Z"/>
          <w:iCs/>
        </w:rPr>
      </w:pPr>
      <w:ins w:id="2950" w:author="Issam" w:date="2019-02-12T23:38:00Z">
        <w:r w:rsidRPr="00E67E0D">
          <w:t>If the NG-RAN node receives at least one</w:t>
        </w:r>
        <w:r w:rsidRPr="00E67E0D" w:rsidDel="00E26F64">
          <w:t xml:space="preserve"> </w:t>
        </w:r>
        <w:r w:rsidRPr="00E67E0D">
          <w:t xml:space="preserve">PDU Session ID included in the </w:t>
        </w:r>
        <w:r w:rsidRPr="00E67E0D">
          <w:rPr>
            <w:bCs/>
            <w:i/>
            <w:iCs/>
          </w:rPr>
          <w:t xml:space="preserve">PDU Session Resource Handover List </w:t>
        </w:r>
        <w:r w:rsidRPr="00E67E0D">
          <w:rPr>
            <w:iCs/>
          </w:rPr>
          <w:t>IE without at least one valid</w:t>
        </w:r>
        <w:r w:rsidRPr="00E67E0D" w:rsidDel="00E26F64">
          <w:rPr>
            <w:iCs/>
          </w:rPr>
          <w:t xml:space="preserve"> </w:t>
        </w:r>
        <w:r w:rsidRPr="00E67E0D">
          <w:rPr>
            <w:iCs/>
          </w:rPr>
          <w:t xml:space="preserve">associated GTP tunnel address pair (in either UL or DL), then the NG-RAN node shall consider it as a logical error and act as described in subclause 10.4. A GTP tunnel address pair is considered valid if both the </w:t>
        </w:r>
        <w:r w:rsidRPr="00E67E0D">
          <w:rPr>
            <w:i/>
            <w:iCs/>
          </w:rPr>
          <w:t>GTP-TEID</w:t>
        </w:r>
        <w:r w:rsidRPr="00E67E0D">
          <w:rPr>
            <w:iCs/>
          </w:rPr>
          <w:t xml:space="preserve"> IE and the </w:t>
        </w:r>
        <w:r w:rsidRPr="00E67E0D">
          <w:rPr>
            <w:i/>
            <w:iCs/>
          </w:rPr>
          <w:t>Endpoint IP Address</w:t>
        </w:r>
        <w:r w:rsidRPr="00E67E0D">
          <w:rPr>
            <w:iCs/>
          </w:rPr>
          <w:t xml:space="preserve"> IE are present.</w:t>
        </w:r>
      </w:ins>
    </w:p>
    <w:p w14:paraId="4A577F46" w14:textId="77777777" w:rsidR="006A1CE4" w:rsidRPr="00E67E0D" w:rsidRDefault="006A1CE4" w:rsidP="00E7499B">
      <w:pPr>
        <w:pStyle w:val="3"/>
      </w:pPr>
      <w:bookmarkStart w:id="2951" w:name="_Toc534720258"/>
      <w:bookmarkStart w:id="2952" w:name="_Toc525567270"/>
      <w:r w:rsidRPr="00E67E0D">
        <w:t>8.4.2</w:t>
      </w:r>
      <w:r w:rsidRPr="00E67E0D">
        <w:tab/>
        <w:t>Handover Resource Allocation</w:t>
      </w:r>
      <w:bookmarkEnd w:id="2951"/>
      <w:bookmarkEnd w:id="2952"/>
    </w:p>
    <w:p w14:paraId="19BA751A" w14:textId="77777777" w:rsidR="006A1CE4" w:rsidRPr="00E67E0D" w:rsidRDefault="006A1CE4" w:rsidP="00E7499B">
      <w:pPr>
        <w:pStyle w:val="4"/>
      </w:pPr>
      <w:bookmarkStart w:id="2953" w:name="_Toc534720259"/>
      <w:bookmarkStart w:id="2954" w:name="_Toc525567271"/>
      <w:r w:rsidRPr="00E67E0D">
        <w:t>8.4.2.1</w:t>
      </w:r>
      <w:r w:rsidRPr="00E67E0D">
        <w:tab/>
        <w:t>General</w:t>
      </w:r>
      <w:bookmarkEnd w:id="2953"/>
      <w:bookmarkEnd w:id="2954"/>
    </w:p>
    <w:p w14:paraId="212B23AA" w14:textId="77777777" w:rsidR="006A1CE4" w:rsidRPr="00E67E0D" w:rsidRDefault="006A1CE4" w:rsidP="00E7499B">
      <w:r w:rsidRPr="00E67E0D">
        <w:t>The purpose of the Handover Resource Allocation procedure is to reserve resources at the target NG-RAN node for the handover of a UE.</w:t>
      </w:r>
    </w:p>
    <w:p w14:paraId="0F03F399" w14:textId="77777777" w:rsidR="006A1CE4" w:rsidRPr="00E67E0D" w:rsidRDefault="006A1CE4" w:rsidP="00E7499B">
      <w:pPr>
        <w:pStyle w:val="4"/>
      </w:pPr>
      <w:bookmarkStart w:id="2955" w:name="_Toc534720260"/>
      <w:bookmarkStart w:id="2956" w:name="_Toc525567272"/>
      <w:r w:rsidRPr="00E67E0D">
        <w:t>8.4.2.2</w:t>
      </w:r>
      <w:r w:rsidRPr="00E67E0D">
        <w:tab/>
        <w:t>Successful Operation</w:t>
      </w:r>
      <w:bookmarkEnd w:id="2955"/>
      <w:bookmarkEnd w:id="2956"/>
    </w:p>
    <w:p w14:paraId="12929DF1" w14:textId="77777777" w:rsidR="00AE297A" w:rsidRPr="00FF6A95" w:rsidRDefault="00AE297A" w:rsidP="00AE297A">
      <w:pPr>
        <w:pStyle w:val="TH"/>
        <w:rPr>
          <w:del w:id="2957" w:author="Issam" w:date="2019-02-12T23:38:00Z"/>
        </w:rPr>
      </w:pPr>
      <w:del w:id="2958" w:author="Issam" w:date="2019-02-12T23:38:00Z">
        <w:r w:rsidRPr="00FF6A95">
          <w:object w:dxaOrig="6893" w:dyaOrig="2427" w14:anchorId="17116D16">
            <v:shape id="_x0000_i1103" type="#_x0000_t75" style="width:344.5pt;height:121.85pt" o:ole="">
              <v:imagedata r:id="rId55" o:title=""/>
            </v:shape>
            <o:OLEObject Type="Embed" ProgID="Visio.Drawing.11" ShapeID="_x0000_i1103" DrawAspect="Content" ObjectID="_1611519908" r:id="rId56"/>
          </w:object>
        </w:r>
      </w:del>
    </w:p>
    <w:p w14:paraId="25A4E8F5" w14:textId="77777777" w:rsidR="006A1CE4" w:rsidRPr="00E67E0D" w:rsidRDefault="006A1CE4" w:rsidP="00E7499B">
      <w:pPr>
        <w:pStyle w:val="TH"/>
        <w:rPr>
          <w:ins w:id="2959" w:author="Issam" w:date="2019-02-12T23:38:00Z"/>
        </w:rPr>
      </w:pPr>
      <w:ins w:id="2960" w:author="Issam" w:date="2019-02-12T23:38:00Z">
        <w:r w:rsidRPr="00E67E0D">
          <w:object w:dxaOrig="6893" w:dyaOrig="2427" w14:anchorId="169CDF99">
            <v:shape id="_x0000_i1041" type="#_x0000_t75" style="width:344.5pt;height:120.75pt" o:ole="">
              <v:imagedata r:id="rId55" o:title=""/>
            </v:shape>
            <o:OLEObject Type="Embed" ProgID="Visio.Drawing.11" ShapeID="_x0000_i1041" DrawAspect="Content" ObjectID="_1611519909" r:id="rId57"/>
          </w:object>
        </w:r>
      </w:ins>
    </w:p>
    <w:p w14:paraId="4289D792" w14:textId="77777777" w:rsidR="006A1CE4" w:rsidRPr="00E67E0D" w:rsidRDefault="006A1CE4" w:rsidP="00E7499B">
      <w:pPr>
        <w:pStyle w:val="TF"/>
      </w:pPr>
      <w:r w:rsidRPr="00E67E0D">
        <w:t>Figure 8.4.2.2-1: Handover resource allocation: successful operation</w:t>
      </w:r>
    </w:p>
    <w:p w14:paraId="3D1FCA57" w14:textId="77777777" w:rsidR="006A1CE4" w:rsidRPr="00E67E0D" w:rsidRDefault="006A1CE4" w:rsidP="00E7499B">
      <w:r w:rsidRPr="00E67E0D">
        <w:t>The AMF initiates the procedure by sending the HANDOVER REQUEST message to the target NG-RAN node.</w:t>
      </w:r>
    </w:p>
    <w:p w14:paraId="07A23E54" w14:textId="77777777" w:rsidR="006A1CE4" w:rsidRPr="00E67E0D" w:rsidRDefault="006A1CE4" w:rsidP="00E7499B">
      <w:r w:rsidRPr="00E67E0D">
        <w:t xml:space="preserve">If the </w:t>
      </w:r>
      <w:r w:rsidRPr="00E67E0D">
        <w:rPr>
          <w:i/>
        </w:rPr>
        <w:t>Masked IMEISV</w:t>
      </w:r>
      <w:r w:rsidRPr="00E67E0D">
        <w:t xml:space="preserve"> IE is contained in the HANDOVER REQUEST message the target NG-RAN node shall, if supported, use it to determine the characteristics of the UE for subsequent handling.</w:t>
      </w:r>
    </w:p>
    <w:p w14:paraId="763DE45E" w14:textId="77777777" w:rsidR="006A1CE4" w:rsidRPr="00E67E0D" w:rsidRDefault="006A1CE4" w:rsidP="00E7499B">
      <w:pPr>
        <w:rPr>
          <w:lang w:eastAsia="zh-CN"/>
        </w:rPr>
      </w:pPr>
      <w:r w:rsidRPr="00E67E0D">
        <w:t xml:space="preserve">Upon receipt of the </w:t>
      </w:r>
      <w:r w:rsidRPr="00E67E0D">
        <w:rPr>
          <w:lang w:eastAsia="zh-CN"/>
        </w:rPr>
        <w:t xml:space="preserve">HANDOVER </w:t>
      </w:r>
      <w:r w:rsidRPr="00E67E0D">
        <w:t>REQUEST message the target NG-RAN node shall</w:t>
      </w:r>
    </w:p>
    <w:p w14:paraId="3F6EF1C5" w14:textId="77777777" w:rsidR="006A1CE4" w:rsidRPr="00E67E0D" w:rsidRDefault="006A1CE4" w:rsidP="00E7499B">
      <w:pPr>
        <w:pStyle w:val="B1"/>
      </w:pPr>
      <w:r w:rsidRPr="00E67E0D">
        <w:t>-</w:t>
      </w:r>
      <w:r w:rsidRPr="00E67E0D">
        <w:tab/>
        <w:t>attempt to execute the requested PDU session configuration and associated security;</w:t>
      </w:r>
    </w:p>
    <w:p w14:paraId="1E3DE3B7" w14:textId="77777777" w:rsidR="006A1CE4" w:rsidRPr="00E67E0D" w:rsidRDefault="006A1CE4" w:rsidP="00E7499B">
      <w:pPr>
        <w:pStyle w:val="B1"/>
      </w:pPr>
      <w:r w:rsidRPr="00E67E0D">
        <w:t>-</w:t>
      </w:r>
      <w:r w:rsidRPr="00E67E0D">
        <w:tab/>
        <w:t>store the UE Aggregate Maximum Bit Rate in the UE context, and use the received UE Aggregate Maximum Bit Rate for all non-GBR QoS flows for the concerned UE</w:t>
      </w:r>
      <w:r w:rsidRPr="00E67E0D">
        <w:rPr>
          <w:rFonts w:eastAsia="Malgun Gothic"/>
        </w:rPr>
        <w:t xml:space="preserve"> as specified in TS 23.501 [9]</w:t>
      </w:r>
      <w:r w:rsidRPr="00E67E0D">
        <w:t>;</w:t>
      </w:r>
    </w:p>
    <w:p w14:paraId="4755B274" w14:textId="77777777" w:rsidR="006A1CE4" w:rsidRPr="00E67E0D" w:rsidRDefault="006A1CE4" w:rsidP="00E7499B">
      <w:pPr>
        <w:pStyle w:val="B1"/>
      </w:pPr>
      <w:r w:rsidRPr="00E67E0D">
        <w:t>-</w:t>
      </w:r>
      <w:r w:rsidRPr="00E67E0D">
        <w:tab/>
        <w:t>store the received Mobility Restriction List in the UE context;</w:t>
      </w:r>
    </w:p>
    <w:p w14:paraId="3DABF737" w14:textId="77777777" w:rsidR="006A1CE4" w:rsidRPr="00E67E0D" w:rsidRDefault="006A1CE4" w:rsidP="00E7499B">
      <w:pPr>
        <w:pStyle w:val="B1"/>
      </w:pPr>
      <w:r w:rsidRPr="00E67E0D">
        <w:t>-</w:t>
      </w:r>
      <w:r w:rsidRPr="00E67E0D">
        <w:tab/>
        <w:t>store the received UE Security Capabilities in the UE context;</w:t>
      </w:r>
    </w:p>
    <w:p w14:paraId="0937C21D" w14:textId="77777777" w:rsidR="006A1CE4" w:rsidRPr="00E67E0D" w:rsidRDefault="006A1CE4" w:rsidP="00E7499B">
      <w:pPr>
        <w:pStyle w:val="B1"/>
      </w:pPr>
      <w:r w:rsidRPr="00E67E0D">
        <w:t>-</w:t>
      </w:r>
      <w:r w:rsidRPr="00E67E0D">
        <w:tab/>
        <w:t>store the received Security Context in the UE context and take it into use as defined in TS 33.501 [13].</w:t>
      </w:r>
    </w:p>
    <w:p w14:paraId="3B1E90CD" w14:textId="77777777" w:rsidR="006A1CE4" w:rsidRPr="00E67E0D" w:rsidRDefault="006A1CE4" w:rsidP="00E7499B">
      <w:pPr>
        <w:rPr>
          <w:rStyle w:val="msoins"/>
          <w:rFonts w:cs="Arial"/>
        </w:rPr>
      </w:pPr>
      <w:r w:rsidRPr="00E67E0D">
        <w:t xml:space="preserve">Upon reception of the </w:t>
      </w:r>
      <w:r w:rsidRPr="00E67E0D">
        <w:rPr>
          <w:i/>
          <w:iCs/>
        </w:rPr>
        <w:t>UE History Information</w:t>
      </w:r>
      <w:r w:rsidRPr="00E67E0D">
        <w:t xml:space="preserve"> IE, which is included within the </w:t>
      </w:r>
      <w:r w:rsidRPr="00E67E0D">
        <w:rPr>
          <w:i/>
          <w:iCs/>
        </w:rPr>
        <w:t xml:space="preserve">Source to Target Transparent Container </w:t>
      </w:r>
      <w:r w:rsidRPr="00E67E0D">
        <w:t xml:space="preserve">IE of the HANDOVER REQUEST message, the target NG-RAN node shall </w:t>
      </w:r>
      <w:r w:rsidRPr="00E67E0D">
        <w:rPr>
          <w:rStyle w:val="msoins"/>
          <w:rFonts w:cs="Arial"/>
        </w:rPr>
        <w:t xml:space="preserve">collect </w:t>
      </w:r>
      <w:r w:rsidRPr="00E67E0D">
        <w:t xml:space="preserve">the information defined as mandatory in the </w:t>
      </w:r>
      <w:r w:rsidRPr="00E67E0D">
        <w:rPr>
          <w:i/>
          <w:iCs/>
        </w:rPr>
        <w:t>UE History Information</w:t>
      </w:r>
      <w:r w:rsidRPr="00E67E0D">
        <w:t xml:space="preserve"> IE and shall, if supported, collect the information defined as optional in the </w:t>
      </w:r>
      <w:r w:rsidRPr="00E67E0D">
        <w:rPr>
          <w:i/>
        </w:rPr>
        <w:t>UE History Information</w:t>
      </w:r>
      <w:r w:rsidRPr="00E67E0D">
        <w:t xml:space="preserve"> IE,</w:t>
      </w:r>
      <w:r w:rsidRPr="00E67E0D">
        <w:rPr>
          <w:rStyle w:val="msoins"/>
          <w:rFonts w:cs="Arial"/>
        </w:rPr>
        <w:t xml:space="preserve"> for as long as the UE stays in one of its cells, and store the collected information to be used for future handover preparations.</w:t>
      </w:r>
    </w:p>
    <w:p w14:paraId="1EA5E024" w14:textId="34387A9B" w:rsidR="006A1CE4" w:rsidRPr="00E67E0D" w:rsidRDefault="006A1CE4" w:rsidP="00E7499B">
      <w:pPr>
        <w:rPr>
          <w:lang w:eastAsia="ja-JP"/>
        </w:rPr>
      </w:pPr>
      <w:r w:rsidRPr="00E67E0D">
        <w:t xml:space="preserve">Upon receiving the </w:t>
      </w:r>
      <w:r w:rsidRPr="00E67E0D">
        <w:rPr>
          <w:i/>
          <w:iCs/>
          <w:lang w:eastAsia="zh-CN"/>
        </w:rPr>
        <w:t xml:space="preserve">PDU Session Resource Setup List </w:t>
      </w:r>
      <w:r w:rsidRPr="00E67E0D">
        <w:t xml:space="preserve">IE contained in the HANDOVER REQUEST message, the target NG-RAN node shall behave the same as defined in the PDU Session Resource Setup procedure. </w:t>
      </w:r>
      <w:r w:rsidRPr="00E67E0D">
        <w:rPr>
          <w:snapToGrid w:val="0"/>
        </w:rPr>
        <w:t xml:space="preserve">The target NG-RAN node shall </w:t>
      </w:r>
      <w:del w:id="2961" w:author="Issam" w:date="2019-02-12T23:38:00Z">
        <w:r w:rsidR="00AE297A" w:rsidRPr="00FF6A95">
          <w:rPr>
            <w:snapToGrid w:val="0"/>
          </w:rPr>
          <w:delText xml:space="preserve">then </w:delText>
        </w:r>
      </w:del>
      <w:r w:rsidRPr="00E67E0D">
        <w:t xml:space="preserve">report </w:t>
      </w:r>
      <w:ins w:id="2962" w:author="Issam" w:date="2019-02-12T23:38:00Z">
        <w:r w:rsidRPr="00E67E0D">
          <w:t xml:space="preserve">to the AMF </w:t>
        </w:r>
      </w:ins>
      <w:r w:rsidRPr="00E67E0D">
        <w:t xml:space="preserve">in the </w:t>
      </w:r>
      <w:r w:rsidRPr="00E67E0D">
        <w:rPr>
          <w:lang w:eastAsia="zh-CN"/>
        </w:rPr>
        <w:t>HANDOVER REQUEST ACKNOWLEDGE</w:t>
      </w:r>
      <w:r w:rsidRPr="00E67E0D">
        <w:t xml:space="preserve"> message the </w:t>
      </w:r>
      <w:del w:id="2963" w:author="Issam" w:date="2019-02-12T23:38:00Z">
        <w:r w:rsidR="00AE297A" w:rsidRPr="00FF6A95">
          <w:delText xml:space="preserve">successful establishment of the </w:delText>
        </w:r>
      </w:del>
      <w:r w:rsidRPr="00E67E0D">
        <w:t xml:space="preserve">result for </w:t>
      </w:r>
      <w:del w:id="2964" w:author="Issam" w:date="2019-02-12T23:38:00Z">
        <w:r w:rsidR="00AE297A" w:rsidRPr="00FF6A95">
          <w:delText>all the</w:delText>
        </w:r>
      </w:del>
      <w:ins w:id="2965" w:author="Issam" w:date="2019-02-12T23:38:00Z">
        <w:r w:rsidRPr="00E67E0D">
          <w:t>each PDU session resource</w:t>
        </w:r>
      </w:ins>
      <w:r w:rsidRPr="00E67E0D">
        <w:t xml:space="preserve"> requested </w:t>
      </w:r>
      <w:del w:id="2966" w:author="Issam" w:date="2019-02-12T23:38:00Z">
        <w:r w:rsidR="00AE297A" w:rsidRPr="00FF6A95">
          <w:delText>PDU sessions</w:delText>
        </w:r>
      </w:del>
      <w:ins w:id="2967" w:author="Issam" w:date="2019-02-12T23:38:00Z">
        <w:r w:rsidRPr="00E67E0D">
          <w:t>to be setup</w:t>
        </w:r>
      </w:ins>
      <w:r w:rsidRPr="00E67E0D">
        <w:rPr>
          <w:snapToGrid w:val="0"/>
        </w:rPr>
        <w:t xml:space="preserve">. </w:t>
      </w:r>
      <w:r w:rsidRPr="00E67E0D">
        <w:t xml:space="preserve">In </w:t>
      </w:r>
      <w:r w:rsidRPr="00E67E0D">
        <w:rPr>
          <w:lang w:eastAsia="ja-JP"/>
        </w:rPr>
        <w:t xml:space="preserve">particular, for each PDU session resource successfully setup, it shall include the </w:t>
      </w:r>
      <w:r w:rsidRPr="00E67E0D">
        <w:rPr>
          <w:i/>
          <w:lang w:eastAsia="ja-JP"/>
        </w:rPr>
        <w:t>Handover Request Acknowledge Transfer</w:t>
      </w:r>
      <w:r w:rsidRPr="00E67E0D">
        <w:rPr>
          <w:lang w:eastAsia="ja-JP"/>
        </w:rPr>
        <w:t xml:space="preserve"> IE containing the following information:</w:t>
      </w:r>
    </w:p>
    <w:p w14:paraId="5C948C7C" w14:textId="77777777" w:rsidR="006A1CE4" w:rsidRPr="00E67E0D" w:rsidRDefault="006A1CE4" w:rsidP="00E7499B">
      <w:pPr>
        <w:pStyle w:val="B1"/>
        <w:rPr>
          <w:lang w:eastAsia="ja-JP"/>
        </w:rPr>
      </w:pPr>
      <w:r w:rsidRPr="00E67E0D">
        <w:t>-</w:t>
      </w:r>
      <w:r w:rsidRPr="00E67E0D">
        <w:tab/>
      </w:r>
      <w:r w:rsidRPr="00E67E0D">
        <w:rPr>
          <w:lang w:eastAsia="ja-JP"/>
        </w:rPr>
        <w:t xml:space="preserve">The list of QoS flows which have been successfully established in the </w:t>
      </w:r>
      <w:r w:rsidRPr="00E67E0D">
        <w:rPr>
          <w:i/>
          <w:lang w:eastAsia="ja-JP"/>
        </w:rPr>
        <w:t xml:space="preserve">QoS Flow Setup Response List </w:t>
      </w:r>
      <w:r w:rsidRPr="00E67E0D">
        <w:rPr>
          <w:lang w:eastAsia="ja-JP"/>
        </w:rPr>
        <w:t>IE.</w:t>
      </w:r>
    </w:p>
    <w:p w14:paraId="49DE4EDB" w14:textId="77777777" w:rsidR="006A1CE4" w:rsidRPr="00E67E0D" w:rsidRDefault="006A1CE4" w:rsidP="00E7499B">
      <w:pPr>
        <w:pStyle w:val="B1"/>
      </w:pPr>
      <w:r w:rsidRPr="00E67E0D">
        <w:rPr>
          <w:lang w:eastAsia="ja-JP"/>
        </w:rPr>
        <w:t>-</w:t>
      </w:r>
      <w:r w:rsidRPr="00E67E0D">
        <w:rPr>
          <w:lang w:eastAsia="ja-JP"/>
        </w:rPr>
        <w:tab/>
      </w:r>
      <w:r w:rsidRPr="00E67E0D">
        <w:t xml:space="preserve">The </w:t>
      </w:r>
      <w:r w:rsidRPr="00E67E0D">
        <w:rPr>
          <w:i/>
        </w:rPr>
        <w:t>Data Forwarding Accepted</w:t>
      </w:r>
      <w:r w:rsidRPr="00E67E0D">
        <w:t xml:space="preserve"> IE if the data forwarding for the QoS flow is accepted</w:t>
      </w:r>
      <w:r w:rsidRPr="00E67E0D">
        <w:rPr>
          <w:lang w:eastAsia="ja-JP"/>
        </w:rPr>
        <w:t>.</w:t>
      </w:r>
    </w:p>
    <w:p w14:paraId="70841148" w14:textId="77777777" w:rsidR="006A1CE4" w:rsidRPr="00E67E0D" w:rsidRDefault="006A1CE4" w:rsidP="00E7499B">
      <w:pPr>
        <w:pStyle w:val="B1"/>
      </w:pPr>
      <w:r w:rsidRPr="00E67E0D">
        <w:t>-</w:t>
      </w:r>
      <w:r w:rsidRPr="00E67E0D">
        <w:tab/>
      </w:r>
      <w:r w:rsidRPr="00E67E0D">
        <w:rPr>
          <w:snapToGrid w:val="0"/>
          <w:lang w:eastAsia="ja-JP"/>
        </w:rPr>
        <w:t xml:space="preserve">The list of QoS flows which have failed to be established, if any, in the </w:t>
      </w:r>
      <w:r w:rsidRPr="00E67E0D">
        <w:rPr>
          <w:i/>
          <w:iCs/>
          <w:snapToGrid w:val="0"/>
          <w:lang w:eastAsia="ja-JP"/>
        </w:rPr>
        <w:t>QoS Flow Failed to Setup List</w:t>
      </w:r>
      <w:r w:rsidRPr="00E67E0D">
        <w:rPr>
          <w:snapToGrid w:val="0"/>
          <w:lang w:eastAsia="ja-JP"/>
        </w:rPr>
        <w:t xml:space="preserve"> IE.</w:t>
      </w:r>
    </w:p>
    <w:p w14:paraId="1597DC50" w14:textId="77777777" w:rsidR="006A1CE4" w:rsidRPr="00E67E0D" w:rsidRDefault="006A1CE4" w:rsidP="00E7499B">
      <w:pPr>
        <w:pStyle w:val="B1"/>
        <w:rPr>
          <w:snapToGrid w:val="0"/>
          <w:lang w:eastAsia="ja-JP"/>
        </w:rPr>
      </w:pPr>
      <w:r w:rsidRPr="00E67E0D">
        <w:t>-</w:t>
      </w:r>
      <w:r w:rsidRPr="00E67E0D">
        <w:tab/>
      </w:r>
      <w:r w:rsidRPr="00E67E0D">
        <w:rPr>
          <w:snapToGrid w:val="0"/>
          <w:lang w:eastAsia="ja-JP"/>
        </w:rPr>
        <w:t>The UP transport layer information to be used for the PDU session.</w:t>
      </w:r>
    </w:p>
    <w:p w14:paraId="7DEBA4ED" w14:textId="77777777" w:rsidR="006A1CE4" w:rsidRPr="00E67E0D" w:rsidRDefault="006A1CE4" w:rsidP="00E7499B">
      <w:pPr>
        <w:pStyle w:val="B1"/>
      </w:pPr>
      <w:r w:rsidRPr="00E67E0D">
        <w:rPr>
          <w:snapToGrid w:val="0"/>
          <w:lang w:eastAsia="ja-JP"/>
        </w:rPr>
        <w:t>-</w:t>
      </w:r>
      <w:r w:rsidRPr="00E67E0D">
        <w:rPr>
          <w:snapToGrid w:val="0"/>
          <w:lang w:eastAsia="ja-JP"/>
        </w:rPr>
        <w:tab/>
        <w:t xml:space="preserve">The </w:t>
      </w:r>
      <w:r w:rsidRPr="00E67E0D">
        <w:rPr>
          <w:rFonts w:hint="eastAsia"/>
          <w:snapToGrid w:val="0"/>
          <w:lang w:eastAsia="zh-CN"/>
        </w:rPr>
        <w:t xml:space="preserve">security result associated to </w:t>
      </w:r>
      <w:r w:rsidRPr="00E67E0D">
        <w:rPr>
          <w:snapToGrid w:val="0"/>
          <w:lang w:eastAsia="ja-JP"/>
        </w:rPr>
        <w:t>the PDU session.</w:t>
      </w:r>
    </w:p>
    <w:p w14:paraId="54231D52" w14:textId="1EE13787" w:rsidR="006A1CE4" w:rsidRPr="00E67E0D" w:rsidRDefault="00AE297A" w:rsidP="00E7499B">
      <w:bookmarkStart w:id="2968" w:name="_Hlk527048006"/>
      <w:del w:id="2969" w:author="Issam" w:date="2019-02-12T23:38:00Z">
        <w:r w:rsidRPr="00FF6A95">
          <w:delText>The list of</w:delText>
        </w:r>
      </w:del>
      <w:ins w:id="2970" w:author="Issam" w:date="2019-02-12T23:38:00Z">
        <w:r w:rsidR="006A1CE4" w:rsidRPr="00E67E0D">
          <w:t>For each</w:t>
        </w:r>
      </w:ins>
      <w:r w:rsidR="006A1CE4" w:rsidRPr="00E67E0D">
        <w:t xml:space="preserve"> PDU session </w:t>
      </w:r>
      <w:del w:id="2971" w:author="Issam" w:date="2019-02-12T23:38:00Z">
        <w:r w:rsidRPr="00FF6A95">
          <w:delText>resources</w:delText>
        </w:r>
      </w:del>
      <w:ins w:id="2972" w:author="Issam" w:date="2019-02-12T23:38:00Z">
        <w:r w:rsidR="006A1CE4" w:rsidRPr="00E67E0D">
          <w:t>resource</w:t>
        </w:r>
      </w:ins>
      <w:r w:rsidR="006A1CE4" w:rsidRPr="00E67E0D">
        <w:t xml:space="preserve"> which failed to be setup, </w:t>
      </w:r>
      <w:del w:id="2973" w:author="Issam" w:date="2019-02-12T23:38:00Z">
        <w:r w:rsidRPr="00FF6A95">
          <w:delText>if any,</w:delText>
        </w:r>
      </w:del>
      <w:ins w:id="2974" w:author="Issam" w:date="2019-02-12T23:38:00Z">
        <w:r w:rsidR="006A1CE4" w:rsidRPr="00E67E0D">
          <w:t xml:space="preserve">the </w:t>
        </w:r>
        <w:r w:rsidR="006A1CE4" w:rsidRPr="00E67E0D">
          <w:rPr>
            <w:i/>
          </w:rPr>
          <w:t>Handover Resource Allocation Unsuccessful Transfer</w:t>
        </w:r>
        <w:r w:rsidR="006A1CE4" w:rsidRPr="00E67E0D">
          <w:t xml:space="preserve"> IE</w:t>
        </w:r>
      </w:ins>
      <w:r w:rsidR="006A1CE4" w:rsidRPr="00E67E0D">
        <w:t xml:space="preserve"> shall be </w:t>
      </w:r>
      <w:del w:id="2975" w:author="Issam" w:date="2019-02-12T23:38:00Z">
        <w:r w:rsidRPr="00FF6A95">
          <w:delText>reported</w:delText>
        </w:r>
      </w:del>
      <w:ins w:id="2976" w:author="Issam" w:date="2019-02-12T23:38:00Z">
        <w:r w:rsidR="006A1CE4" w:rsidRPr="00E67E0D">
          <w:t>included</w:t>
        </w:r>
      </w:ins>
      <w:r w:rsidR="006A1CE4" w:rsidRPr="00E67E0D">
        <w:t xml:space="preserve"> in the </w:t>
      </w:r>
      <w:r w:rsidR="006A1CE4" w:rsidRPr="00E67E0D">
        <w:rPr>
          <w:lang w:eastAsia="zh-CN"/>
        </w:rPr>
        <w:t>HANDOVER REQUEST ACKNOWLEDGE</w:t>
      </w:r>
      <w:r w:rsidR="006A1CE4" w:rsidRPr="00E67E0D">
        <w:t xml:space="preserve"> </w:t>
      </w:r>
      <w:r w:rsidR="006A1CE4" w:rsidRPr="00E67E0D">
        <w:rPr>
          <w:lang w:eastAsia="ja-JP"/>
        </w:rPr>
        <w:t xml:space="preserve">message </w:t>
      </w:r>
      <w:del w:id="2977" w:author="Issam" w:date="2019-02-12T23:38:00Z">
        <w:r w:rsidRPr="00FF6A95">
          <w:rPr>
            <w:lang w:eastAsia="ja-JP"/>
          </w:rPr>
          <w:delText>with an appropriate</w:delText>
        </w:r>
      </w:del>
      <w:ins w:id="2978" w:author="Issam" w:date="2019-02-12T23:38:00Z">
        <w:r w:rsidR="006A1CE4" w:rsidRPr="00E67E0D">
          <w:rPr>
            <w:lang w:eastAsia="ja-JP"/>
          </w:rPr>
          <w:t>containing a</w:t>
        </w:r>
      </w:ins>
      <w:r w:rsidR="006A1CE4" w:rsidRPr="00E67E0D">
        <w:rPr>
          <w:lang w:eastAsia="ja-JP"/>
        </w:rPr>
        <w:t xml:space="preserve"> cause value </w:t>
      </w:r>
      <w:del w:id="2979" w:author="Issam" w:date="2019-02-12T23:38:00Z">
        <w:r w:rsidRPr="00FF6A95">
          <w:delText xml:space="preserve">within the </w:delText>
        </w:r>
        <w:r w:rsidRPr="00FF6A95">
          <w:rPr>
            <w:i/>
          </w:rPr>
          <w:delText>PDU Session Resource Failed</w:delText>
        </w:r>
      </w:del>
      <w:ins w:id="2980" w:author="Issam" w:date="2019-02-12T23:38:00Z">
        <w:r w:rsidR="006A1CE4" w:rsidRPr="00E67E0D">
          <w:rPr>
            <w:lang w:eastAsia="ja-JP"/>
          </w:rPr>
          <w:t>that should be precise enough</w:t>
        </w:r>
      </w:ins>
      <w:r w:rsidR="006A1CE4" w:rsidRPr="004041C3">
        <w:rPr>
          <w:rPrChange w:id="2981" w:author="Issam" w:date="2019-02-12T23:38:00Z">
            <w:rPr>
              <w:i/>
            </w:rPr>
          </w:rPrChange>
        </w:rPr>
        <w:t xml:space="preserve"> to </w:t>
      </w:r>
      <w:del w:id="2982" w:author="Issam" w:date="2019-02-12T23:38:00Z">
        <w:r w:rsidRPr="00FF6A95">
          <w:rPr>
            <w:i/>
          </w:rPr>
          <w:delText>Setup List</w:delText>
        </w:r>
        <w:r w:rsidRPr="00FF6A95">
          <w:delText xml:space="preserve"> IE</w:delText>
        </w:r>
      </w:del>
      <w:ins w:id="2983" w:author="Issam" w:date="2019-02-12T23:38:00Z">
        <w:r w:rsidR="006A1CE4" w:rsidRPr="00E67E0D">
          <w:rPr>
            <w:lang w:eastAsia="ja-JP"/>
          </w:rPr>
          <w:t>enable the SMF to know the reason for the unsuccessful establishment</w:t>
        </w:r>
      </w:ins>
      <w:r w:rsidR="006A1CE4" w:rsidRPr="00E67E0D">
        <w:t xml:space="preserve">. </w:t>
      </w:r>
    </w:p>
    <w:bookmarkEnd w:id="2968"/>
    <w:p w14:paraId="6228AB21" w14:textId="411BF0F0" w:rsidR="006A1CE4" w:rsidRPr="00E67E0D" w:rsidRDefault="006A1CE4" w:rsidP="00E7499B">
      <w:pPr>
        <w:rPr>
          <w:lang w:eastAsia="zh-CN"/>
        </w:rPr>
      </w:pPr>
      <w:r w:rsidRPr="00E67E0D">
        <w:t xml:space="preserve">Upon reception of the </w:t>
      </w:r>
      <w:r w:rsidRPr="00E67E0D">
        <w:rPr>
          <w:lang w:eastAsia="zh-CN"/>
        </w:rPr>
        <w:t>HANDOVER REQUEST ACKNOWLEDGE</w:t>
      </w:r>
      <w:r w:rsidRPr="00E67E0D">
        <w:t xml:space="preserve"> message the AMF shall, for each PDU session indicated in the </w:t>
      </w:r>
      <w:r w:rsidRPr="00E67E0D">
        <w:rPr>
          <w:i/>
        </w:rPr>
        <w:t xml:space="preserve">PDU Session </w:t>
      </w:r>
      <w:r w:rsidRPr="00E67E0D">
        <w:rPr>
          <w:i/>
          <w:iCs/>
        </w:rPr>
        <w:t xml:space="preserve">ID </w:t>
      </w:r>
      <w:r w:rsidRPr="00E67E0D">
        <w:t xml:space="preserve">IE, transfer transparently the </w:t>
      </w:r>
      <w:r w:rsidRPr="00E67E0D">
        <w:rPr>
          <w:i/>
          <w:iCs/>
        </w:rPr>
        <w:t>Handover Request Acknowledge Transfer</w:t>
      </w:r>
      <w:r w:rsidRPr="00E67E0D">
        <w:t xml:space="preserve"> IE or </w:t>
      </w:r>
      <w:r w:rsidRPr="00E67E0D">
        <w:rPr>
          <w:i/>
        </w:rPr>
        <w:t>Handover Resource Allocation Unsuccessful Transfer</w:t>
      </w:r>
      <w:r w:rsidRPr="00E67E0D">
        <w:t xml:space="preserve"> IE to </w:t>
      </w:r>
      <w:del w:id="2984" w:author="Issam" w:date="2019-02-12T23:38:00Z">
        <w:r w:rsidR="00AE297A" w:rsidRPr="00FF6A95">
          <w:delText>each</w:delText>
        </w:r>
      </w:del>
      <w:ins w:id="2985" w:author="Issam" w:date="2019-02-12T23:38:00Z">
        <w:r w:rsidRPr="00E67E0D">
          <w:t>the</w:t>
        </w:r>
      </w:ins>
      <w:r w:rsidRPr="00E67E0D">
        <w:t xml:space="preserve"> SMF associated with the concerned PDU session.</w:t>
      </w:r>
    </w:p>
    <w:p w14:paraId="67F6F82F" w14:textId="77777777" w:rsidR="00AE297A" w:rsidRPr="00FF6A95" w:rsidRDefault="00AE297A" w:rsidP="00AE297A">
      <w:pPr>
        <w:rPr>
          <w:del w:id="2986" w:author="Issam" w:date="2019-02-12T23:38:00Z"/>
          <w:lang w:eastAsia="ja-JP"/>
        </w:rPr>
      </w:pPr>
      <w:del w:id="2987" w:author="Issam" w:date="2019-02-12T23:38:00Z">
        <w:r w:rsidRPr="00FF6A95">
          <w:rPr>
            <w:lang w:eastAsia="ja-JP"/>
          </w:rPr>
          <w:delText xml:space="preserve">When the target NG-RAN node reports unsuccessful establishment of </w:delText>
        </w:r>
        <w:r w:rsidRPr="00FF6A95">
          <w:rPr>
            <w:rFonts w:eastAsia="MS Mincho"/>
            <w:lang w:eastAsia="ja-JP"/>
          </w:rPr>
          <w:delText>a QoS flow,</w:delText>
        </w:r>
        <w:r w:rsidRPr="00FF6A95">
          <w:rPr>
            <w:lang w:eastAsia="ja-JP"/>
          </w:rPr>
          <w:delText xml:space="preserve"> the cause value should be precise enough to know the reason for an unsuccessful establishment.</w:delText>
        </w:r>
      </w:del>
    </w:p>
    <w:p w14:paraId="089C0A7B" w14:textId="77777777" w:rsidR="00AE297A" w:rsidRPr="00FF6A95" w:rsidRDefault="00AE297A" w:rsidP="00AE297A">
      <w:pPr>
        <w:pStyle w:val="NO"/>
        <w:rPr>
          <w:del w:id="2988" w:author="Issam" w:date="2019-02-12T23:38:00Z"/>
          <w:lang w:eastAsia="ja-JP"/>
        </w:rPr>
      </w:pPr>
      <w:del w:id="2989" w:author="Issam" w:date="2019-02-12T23:38:00Z">
        <w:r w:rsidRPr="00FF6A95">
          <w:rPr>
            <w:lang w:eastAsia="ja-JP"/>
          </w:rPr>
          <w:delText>NOTE:</w:delText>
        </w:r>
        <w:r w:rsidRPr="00FF6A95">
          <w:rPr>
            <w:lang w:eastAsia="ja-JP"/>
          </w:rPr>
          <w:tab/>
          <w:delText>The text above may need to be refined, e.g. to add example cause value(s).</w:delText>
        </w:r>
      </w:del>
    </w:p>
    <w:p w14:paraId="4D39F0BF" w14:textId="77777777" w:rsidR="006A1CE4" w:rsidRPr="00E67E0D" w:rsidRDefault="006A1CE4" w:rsidP="00E7499B">
      <w:r w:rsidRPr="00E67E0D">
        <w:t xml:space="preserve">If the HANDOVER REQUEST message contains the </w:t>
      </w:r>
      <w:r w:rsidRPr="00E67E0D">
        <w:rPr>
          <w:i/>
        </w:rPr>
        <w:t>Data Forwarding Not Possible</w:t>
      </w:r>
      <w:r w:rsidRPr="00E67E0D">
        <w:t xml:space="preserve"> IE associated with a given PDU session within the </w:t>
      </w:r>
      <w:r w:rsidRPr="00E67E0D">
        <w:rPr>
          <w:i/>
        </w:rPr>
        <w:t xml:space="preserve">Handover Request Transfer </w:t>
      </w:r>
      <w:r w:rsidRPr="00E67E0D">
        <w:t xml:space="preserve">IE set to "data forwarding not possible", the target </w:t>
      </w:r>
      <w:r w:rsidRPr="00E67E0D">
        <w:rPr>
          <w:rFonts w:eastAsia="SimSun" w:hint="eastAsia"/>
          <w:lang w:eastAsia="zh-CN"/>
        </w:rPr>
        <w:t>NG-RAN node</w:t>
      </w:r>
      <w:r w:rsidRPr="00E67E0D">
        <w:t xml:space="preserve"> may not include the </w:t>
      </w:r>
      <w:r w:rsidRPr="00E67E0D">
        <w:rPr>
          <w:i/>
        </w:rPr>
        <w:t>DL Forwarding UP TNL Information</w:t>
      </w:r>
      <w:r w:rsidRPr="00E67E0D">
        <w:t xml:space="preserve"> IE and for intra</w:t>
      </w:r>
      <w:r w:rsidRPr="00E67E0D">
        <w:rPr>
          <w:rFonts w:eastAsia="SimSun" w:hint="eastAsia"/>
          <w:lang w:eastAsia="zh-CN"/>
        </w:rPr>
        <w:t>-system</w:t>
      </w:r>
      <w:r w:rsidRPr="00E67E0D">
        <w:t xml:space="preserve"> handover the </w:t>
      </w:r>
      <w:r w:rsidRPr="00E67E0D">
        <w:rPr>
          <w:i/>
        </w:rPr>
        <w:t>Data Forwarding Response DRB List</w:t>
      </w:r>
      <w:r w:rsidRPr="00E67E0D">
        <w:t xml:space="preserve"> IE within the </w:t>
      </w:r>
      <w:r w:rsidRPr="00E67E0D">
        <w:rPr>
          <w:i/>
        </w:rPr>
        <w:t>Handover Request Acknowledge Transfer</w:t>
      </w:r>
      <w:r w:rsidRPr="00E67E0D">
        <w:t xml:space="preserve"> IE </w:t>
      </w:r>
      <w:r w:rsidRPr="00E67E0D">
        <w:rPr>
          <w:rFonts w:eastAsia="SimSun" w:hint="eastAsia"/>
          <w:lang w:eastAsia="zh-CN"/>
        </w:rPr>
        <w:t>in</w:t>
      </w:r>
      <w:r w:rsidRPr="00E67E0D">
        <w:t xml:space="preserve"> the HANDOVER REQUEST ACKNOWLEDGE message for that PDU session.</w:t>
      </w:r>
    </w:p>
    <w:p w14:paraId="42D5AE79" w14:textId="77777777" w:rsidR="006A1CE4" w:rsidRPr="00E67E0D" w:rsidRDefault="006A1CE4" w:rsidP="00E7499B">
      <w:r w:rsidRPr="00E67E0D">
        <w:t xml:space="preserve">In case of intra-system handover, if the target NG-RAN node accepts the downlink data forwarding for at least one QoS </w:t>
      </w:r>
      <w:r w:rsidRPr="00E67E0D">
        <w:rPr>
          <w:rFonts w:eastAsia="SimSun" w:hint="eastAsia"/>
          <w:lang w:eastAsia="zh-CN"/>
        </w:rPr>
        <w:t>f</w:t>
      </w:r>
      <w:r w:rsidRPr="00E67E0D">
        <w:t>low for which the</w:t>
      </w:r>
      <w:r w:rsidRPr="00E67E0D">
        <w:rPr>
          <w:i/>
          <w:iCs/>
        </w:rPr>
        <w:t xml:space="preserve"> DL Forwarding</w:t>
      </w:r>
      <w:r w:rsidRPr="00E67E0D">
        <w:t xml:space="preserve"> IE is set to "DL forwarding proposed", it may include the</w:t>
      </w:r>
      <w:r w:rsidRPr="00E67E0D">
        <w:rPr>
          <w:i/>
          <w:iCs/>
          <w:szCs w:val="18"/>
        </w:rPr>
        <w:t xml:space="preserve"> DL Forward</w:t>
      </w:r>
      <w:r w:rsidRPr="00E67E0D">
        <w:rPr>
          <w:rFonts w:eastAsia="SimSun" w:hint="eastAsia"/>
          <w:i/>
          <w:iCs/>
          <w:szCs w:val="18"/>
          <w:lang w:eastAsia="zh-CN"/>
        </w:rPr>
        <w:t>ing</w:t>
      </w:r>
      <w:r w:rsidRPr="00E67E0D">
        <w:rPr>
          <w:i/>
          <w:iCs/>
          <w:szCs w:val="18"/>
        </w:rPr>
        <w:t xml:space="preserve"> UP TNL Information</w:t>
      </w:r>
      <w:r w:rsidRPr="00E67E0D">
        <w:rPr>
          <w:i/>
        </w:rPr>
        <w:t xml:space="preserve"> </w:t>
      </w:r>
      <w:r w:rsidRPr="00E67E0D">
        <w:rPr>
          <w:iCs/>
        </w:rPr>
        <w:t xml:space="preserve">IE in the </w:t>
      </w:r>
      <w:r w:rsidRPr="00E67E0D">
        <w:rPr>
          <w:i/>
        </w:rPr>
        <w:t>Handover Request Acknowledge Transfer</w:t>
      </w:r>
      <w:r w:rsidRPr="00E67E0D">
        <w:t xml:space="preserve"> IE for </w:t>
      </w:r>
      <w:r w:rsidRPr="00E67E0D">
        <w:rPr>
          <w:rFonts w:eastAsia="SimSun" w:hint="eastAsia"/>
          <w:lang w:eastAsia="zh-CN"/>
        </w:rPr>
        <w:t>the</w:t>
      </w:r>
      <w:r w:rsidRPr="00E67E0D">
        <w:t xml:space="preserve"> PDU session within the </w:t>
      </w:r>
      <w:r w:rsidRPr="00E67E0D">
        <w:rPr>
          <w:i/>
        </w:rPr>
        <w:t xml:space="preserve">PDU Session Resource Admitted List </w:t>
      </w:r>
      <w:r w:rsidRPr="00E67E0D">
        <w:t xml:space="preserve">IE </w:t>
      </w:r>
      <w:r w:rsidRPr="00E67E0D">
        <w:rPr>
          <w:rFonts w:eastAsia="SimSun"/>
          <w:lang w:eastAsia="zh-CN"/>
        </w:rPr>
        <w:t>of</w:t>
      </w:r>
      <w:r w:rsidRPr="00E67E0D">
        <w:rPr>
          <w:rFonts w:eastAsia="SimSun" w:hint="eastAsia"/>
          <w:lang w:eastAsia="zh-CN"/>
        </w:rPr>
        <w:t xml:space="preserve"> </w:t>
      </w:r>
      <w:r w:rsidRPr="00E67E0D">
        <w:t>the HANDOVER REQUEST ACKNOWLEDGE message.</w:t>
      </w:r>
    </w:p>
    <w:p w14:paraId="1A931EB1" w14:textId="77777777" w:rsidR="006A1CE4" w:rsidRPr="00E67E0D" w:rsidRDefault="006A1CE4" w:rsidP="00E7499B">
      <w:r w:rsidRPr="00E67E0D">
        <w:t xml:space="preserve">In case of intra-system handover, if the target NG-RAN node accepts the data forwarding </w:t>
      </w:r>
      <w:r w:rsidRPr="00E67E0D">
        <w:rPr>
          <w:rFonts w:eastAsia="SimSun" w:hint="eastAsia"/>
          <w:lang w:eastAsia="zh-CN"/>
        </w:rPr>
        <w:t>for a successful</w:t>
      </w:r>
      <w:r w:rsidRPr="00E67E0D">
        <w:rPr>
          <w:rFonts w:eastAsia="SimSun"/>
          <w:lang w:eastAsia="zh-CN"/>
        </w:rPr>
        <w:t>ly</w:t>
      </w:r>
      <w:r w:rsidRPr="00E67E0D">
        <w:rPr>
          <w:rFonts w:eastAsia="SimSun" w:hint="eastAsia"/>
          <w:lang w:eastAsia="zh-CN"/>
        </w:rPr>
        <w:t xml:space="preserve"> configured DRB, t</w:t>
      </w:r>
      <w:r w:rsidRPr="00E67E0D">
        <w:t xml:space="preserve">he target </w:t>
      </w:r>
      <w:r w:rsidRPr="00E67E0D">
        <w:rPr>
          <w:rFonts w:eastAsia="SimSun" w:hint="eastAsia"/>
          <w:lang w:eastAsia="zh-CN"/>
        </w:rPr>
        <w:t>NG-RAN node</w:t>
      </w:r>
      <w:r w:rsidRPr="00E67E0D">
        <w:t xml:space="preserve"> may include</w:t>
      </w:r>
      <w:r w:rsidRPr="00E67E0D">
        <w:rPr>
          <w:rFonts w:eastAsia="SimSun"/>
          <w:lang w:eastAsia="zh-CN"/>
        </w:rPr>
        <w:t xml:space="preserve"> </w:t>
      </w:r>
      <w:r w:rsidRPr="00E67E0D">
        <w:t xml:space="preserve">the </w:t>
      </w:r>
      <w:r w:rsidRPr="00E67E0D">
        <w:rPr>
          <w:i/>
        </w:rPr>
        <w:t>DL Forwarding UP TNL Information</w:t>
      </w:r>
      <w:r w:rsidRPr="00E67E0D">
        <w:t xml:space="preserve"> IE </w:t>
      </w:r>
      <w:r w:rsidRPr="00E67E0D">
        <w:rPr>
          <w:rFonts w:eastAsia="SimSun" w:hint="eastAsia"/>
          <w:lang w:eastAsia="zh-CN"/>
        </w:rPr>
        <w:t xml:space="preserve">for the DRB </w:t>
      </w:r>
      <w:r w:rsidRPr="00E67E0D">
        <w:t>within the</w:t>
      </w:r>
      <w:r w:rsidRPr="00E67E0D">
        <w:rPr>
          <w:rFonts w:eastAsia="SimSun" w:hint="eastAsia"/>
          <w:lang w:eastAsia="zh-CN"/>
        </w:rPr>
        <w:t xml:space="preserve"> </w:t>
      </w:r>
      <w:r w:rsidRPr="00E67E0D">
        <w:rPr>
          <w:rFonts w:eastAsia="SimSun"/>
          <w:i/>
          <w:lang w:eastAsia="zh-CN"/>
        </w:rPr>
        <w:t>Data Forwarding Response DRB List</w:t>
      </w:r>
      <w:r w:rsidRPr="00E67E0D">
        <w:rPr>
          <w:rFonts w:eastAsia="Batang"/>
          <w:i/>
          <w:lang w:eastAsia="ja-JP"/>
        </w:rPr>
        <w:t xml:space="preserve"> </w:t>
      </w:r>
      <w:r w:rsidRPr="00E67E0D">
        <w:t xml:space="preserve">IE </w:t>
      </w:r>
      <w:r w:rsidRPr="00E67E0D">
        <w:rPr>
          <w:rFonts w:eastAsia="SimSun" w:hint="eastAsia"/>
          <w:iCs/>
          <w:lang w:eastAsia="zh-CN"/>
        </w:rPr>
        <w:t>within</w:t>
      </w:r>
      <w:r w:rsidRPr="00E67E0D">
        <w:rPr>
          <w:i/>
        </w:rPr>
        <w:t xml:space="preserve"> Handover Request Acknowledge Transfer</w:t>
      </w:r>
      <w:r w:rsidRPr="00E67E0D">
        <w:t xml:space="preserve"> IE of the </w:t>
      </w:r>
      <w:r w:rsidRPr="00E67E0D">
        <w:rPr>
          <w:lang w:eastAsia="zh-CN"/>
        </w:rPr>
        <w:t>HANDOVER REQUEST ACKNOWLEDGE message.</w:t>
      </w:r>
      <w:bookmarkStart w:id="2990" w:name="OLE_LINK47"/>
      <w:bookmarkStart w:id="2991" w:name="OLE_LINK48"/>
    </w:p>
    <w:p w14:paraId="190D31C3" w14:textId="77777777" w:rsidR="006A1CE4" w:rsidRPr="00E67E0D" w:rsidRDefault="006A1CE4" w:rsidP="00E7499B">
      <w:r w:rsidRPr="00E67E0D">
        <w:t xml:space="preserve">If the HANDOVER REQUEST ACKNOWLEDGE message contains the </w:t>
      </w:r>
      <w:r w:rsidRPr="00E67E0D">
        <w:rPr>
          <w:i/>
          <w:iCs/>
        </w:rPr>
        <w:t>UL Forwarding UP TNL Information</w:t>
      </w:r>
      <w:r w:rsidRPr="00E67E0D">
        <w:t xml:space="preserve"> IE for a given </w:t>
      </w:r>
      <w:r w:rsidRPr="00E67E0D">
        <w:rPr>
          <w:rFonts w:eastAsia="SimSun" w:hint="eastAsia"/>
          <w:lang w:eastAsia="zh-CN"/>
        </w:rPr>
        <w:t>DRB</w:t>
      </w:r>
      <w:r w:rsidRPr="00E67E0D">
        <w:t xml:space="preserve"> in the </w:t>
      </w:r>
      <w:r w:rsidRPr="00E67E0D">
        <w:rPr>
          <w:i/>
        </w:rPr>
        <w:t xml:space="preserve">Data Forwarding Response DRB List </w:t>
      </w:r>
      <w:r w:rsidRPr="00E67E0D">
        <w:rPr>
          <w:iCs/>
        </w:rPr>
        <w:t>IE</w:t>
      </w:r>
      <w:r w:rsidRPr="00E67E0D">
        <w:rPr>
          <w:rFonts w:eastAsia="SimSun" w:hint="eastAsia"/>
          <w:iCs/>
          <w:lang w:eastAsia="zh-CN"/>
        </w:rPr>
        <w:t xml:space="preserve"> within</w:t>
      </w:r>
      <w:r w:rsidRPr="00E67E0D">
        <w:rPr>
          <w:rFonts w:eastAsia="SimSun"/>
          <w:iCs/>
          <w:lang w:eastAsia="zh-CN"/>
        </w:rPr>
        <w:t xml:space="preserve"> the</w:t>
      </w:r>
      <w:r w:rsidRPr="00E67E0D">
        <w:rPr>
          <w:i/>
        </w:rPr>
        <w:t xml:space="preserve"> Handover Request Acknowledge Transfer</w:t>
      </w:r>
      <w:r w:rsidRPr="00E67E0D">
        <w:t xml:space="preserve"> IE</w:t>
      </w:r>
      <w:r w:rsidRPr="00E67E0D">
        <w:rPr>
          <w:iCs/>
        </w:rPr>
        <w:t xml:space="preserve">, </w:t>
      </w:r>
      <w:r w:rsidRPr="00E67E0D">
        <w:t xml:space="preserve">it </w:t>
      </w:r>
      <w:r w:rsidRPr="00E67E0D">
        <w:rPr>
          <w:rFonts w:hint="eastAsia"/>
          <w:lang w:eastAsia="zh-CN"/>
        </w:rPr>
        <w:t>indicates</w:t>
      </w:r>
      <w:r w:rsidRPr="00E67E0D">
        <w:t xml:space="preserve"> the target </w:t>
      </w:r>
      <w:r w:rsidRPr="00E67E0D">
        <w:rPr>
          <w:rFonts w:eastAsia="SimSun" w:hint="eastAsia"/>
          <w:lang w:eastAsia="zh-CN"/>
        </w:rPr>
        <w:t>NG-RAN node</w:t>
      </w:r>
      <w:r w:rsidRPr="00E67E0D">
        <w:t xml:space="preserve"> has requested the forwarding of uplink data for th</w:t>
      </w:r>
      <w:r w:rsidRPr="00E67E0D">
        <w:rPr>
          <w:rFonts w:eastAsia="SimSun" w:hint="eastAsia"/>
          <w:lang w:eastAsia="zh-CN"/>
        </w:rPr>
        <w:t>e</w:t>
      </w:r>
      <w:r w:rsidRPr="00E67E0D">
        <w:t xml:space="preserve"> </w:t>
      </w:r>
      <w:r w:rsidRPr="00E67E0D">
        <w:rPr>
          <w:rFonts w:eastAsia="SimSun" w:hint="eastAsia"/>
          <w:lang w:eastAsia="zh-CN"/>
        </w:rPr>
        <w:t>DRB</w:t>
      </w:r>
      <w:r w:rsidRPr="00E67E0D">
        <w:rPr>
          <w:rFonts w:eastAsia="SimSun"/>
          <w:lang w:eastAsia="zh-CN"/>
        </w:rPr>
        <w:t>.</w:t>
      </w:r>
      <w:bookmarkEnd w:id="2990"/>
      <w:bookmarkEnd w:id="2991"/>
    </w:p>
    <w:p w14:paraId="2A3AC7EE" w14:textId="77777777" w:rsidR="006A1CE4" w:rsidRPr="00E67E0D" w:rsidRDefault="006A1CE4" w:rsidP="00E7499B">
      <w:pPr>
        <w:rPr>
          <w:rFonts w:eastAsia="SimSun"/>
          <w:lang w:eastAsia="zh-CN"/>
        </w:rPr>
      </w:pPr>
      <w:r w:rsidRPr="00E67E0D">
        <w:t>In case of inter-system handover</w:t>
      </w:r>
      <w:r w:rsidRPr="00E67E0D">
        <w:rPr>
          <w:rFonts w:eastAsia="SimSun" w:hint="eastAsia"/>
          <w:lang w:eastAsia="zh-CN"/>
        </w:rPr>
        <w:t xml:space="preserve"> from E-UTRAN</w:t>
      </w:r>
      <w:r w:rsidRPr="00E67E0D">
        <w:t xml:space="preserve">, </w:t>
      </w:r>
      <w:r w:rsidRPr="00E67E0D">
        <w:rPr>
          <w:rFonts w:eastAsia="SimSun"/>
          <w:lang w:eastAsia="zh-CN"/>
        </w:rPr>
        <w:t>the</w:t>
      </w:r>
      <w:r w:rsidRPr="00E67E0D">
        <w:rPr>
          <w:rFonts w:eastAsia="SimSun" w:hint="eastAsia"/>
          <w:lang w:eastAsia="zh-CN"/>
        </w:rPr>
        <w:t xml:space="preserve"> target NG-RAN node includes</w:t>
      </w:r>
      <w:r w:rsidRPr="00E67E0D">
        <w:rPr>
          <w:rFonts w:eastAsia="SimSun"/>
          <w:lang w:eastAsia="zh-CN"/>
        </w:rPr>
        <w:t xml:space="preserve"> the</w:t>
      </w:r>
      <w:r w:rsidRPr="00E67E0D">
        <w:rPr>
          <w:rFonts w:eastAsia="SimSun" w:hint="eastAsia"/>
          <w:lang w:eastAsia="zh-CN"/>
        </w:rPr>
        <w:t xml:space="preserve"> </w:t>
      </w:r>
      <w:r w:rsidRPr="00E67E0D">
        <w:rPr>
          <w:rFonts w:eastAsia="SimSun" w:hint="eastAsia"/>
          <w:i/>
          <w:lang w:eastAsia="zh-CN"/>
        </w:rPr>
        <w:t>Data Forwarding Accepted</w:t>
      </w:r>
      <w:r w:rsidRPr="00E67E0D">
        <w:t xml:space="preserve"> </w:t>
      </w:r>
      <w:r w:rsidRPr="00E67E0D">
        <w:rPr>
          <w:rFonts w:eastAsia="SimSun" w:hint="eastAsia"/>
          <w:lang w:eastAsia="zh-CN"/>
        </w:rPr>
        <w:t xml:space="preserve">IE </w:t>
      </w:r>
      <w:r w:rsidRPr="00E67E0D">
        <w:t xml:space="preserve">for each QoS flow </w:t>
      </w:r>
      <w:r w:rsidRPr="00E67E0D">
        <w:rPr>
          <w:rFonts w:eastAsia="SimSun" w:hint="eastAsia"/>
          <w:lang w:eastAsia="zh-CN"/>
        </w:rPr>
        <w:t>that</w:t>
      </w:r>
      <w:r w:rsidRPr="00E67E0D">
        <w:rPr>
          <w:rFonts w:eastAsia="SimSun"/>
          <w:lang w:eastAsia="zh-CN"/>
        </w:rPr>
        <w:t xml:space="preserve"> the</w:t>
      </w:r>
      <w:r w:rsidRPr="00E67E0D">
        <w:rPr>
          <w:i/>
          <w:iCs/>
        </w:rPr>
        <w:t xml:space="preserve"> DL Forwarding</w:t>
      </w:r>
      <w:r w:rsidRPr="00E67E0D">
        <w:t xml:space="preserve"> IE is set to "DL forwarding proposed" for the corresponding E-RAB </w:t>
      </w:r>
      <w:r w:rsidRPr="00E67E0D">
        <w:rPr>
          <w:rFonts w:eastAsia="SimSun" w:hint="eastAsia"/>
          <w:lang w:eastAsia="zh-CN"/>
        </w:rPr>
        <w:t xml:space="preserve">in the </w:t>
      </w:r>
      <w:r w:rsidRPr="00E67E0D">
        <w:rPr>
          <w:rFonts w:eastAsia="SimSun" w:hint="eastAsia"/>
          <w:i/>
          <w:lang w:eastAsia="zh-CN"/>
        </w:rPr>
        <w:t xml:space="preserve">Source NG-RAN Node to Target NG-RAN Node </w:t>
      </w:r>
      <w:r w:rsidRPr="00E67E0D">
        <w:rPr>
          <w:rFonts w:eastAsia="SimSun"/>
          <w:i/>
          <w:lang w:eastAsia="zh-CN"/>
        </w:rPr>
        <w:t>Transparent C</w:t>
      </w:r>
      <w:r w:rsidRPr="00E67E0D">
        <w:rPr>
          <w:rFonts w:eastAsia="SimSun" w:hint="eastAsia"/>
          <w:i/>
          <w:lang w:eastAsia="zh-CN"/>
        </w:rPr>
        <w:t>ontainer</w:t>
      </w:r>
      <w:r w:rsidRPr="00E67E0D">
        <w:rPr>
          <w:rFonts w:eastAsia="SimSun" w:hint="eastAsia"/>
          <w:lang w:eastAsia="zh-CN"/>
        </w:rPr>
        <w:t xml:space="preserve"> </w:t>
      </w:r>
      <w:r w:rsidRPr="00E67E0D">
        <w:rPr>
          <w:rFonts w:eastAsia="SimSun"/>
          <w:lang w:eastAsia="zh-CN"/>
        </w:rPr>
        <w:t xml:space="preserve">IE </w:t>
      </w:r>
      <w:r w:rsidRPr="00E67E0D">
        <w:rPr>
          <w:rFonts w:eastAsia="SimSun" w:hint="eastAsia"/>
          <w:lang w:eastAsia="zh-CN"/>
        </w:rPr>
        <w:t xml:space="preserve">and </w:t>
      </w:r>
      <w:r w:rsidRPr="00E67E0D">
        <w:t xml:space="preserve">that the target </w:t>
      </w:r>
      <w:r w:rsidRPr="00E67E0D">
        <w:rPr>
          <w:rFonts w:eastAsia="SimSun" w:hint="eastAsia"/>
          <w:lang w:eastAsia="zh-CN"/>
        </w:rPr>
        <w:t>NG-RAN</w:t>
      </w:r>
      <w:r w:rsidRPr="00E67E0D">
        <w:t xml:space="preserve"> node has admit</w:t>
      </w:r>
      <w:r w:rsidRPr="00E67E0D">
        <w:rPr>
          <w:rFonts w:eastAsia="SimSun"/>
          <w:lang w:eastAsia="zh-CN"/>
        </w:rPr>
        <w:t>ted</w:t>
      </w:r>
      <w:r w:rsidRPr="00E67E0D">
        <w:t xml:space="preserve"> the proposed forwarding of downlink data for th</w:t>
      </w:r>
      <w:r w:rsidRPr="00E67E0D">
        <w:rPr>
          <w:rFonts w:eastAsia="SimSun" w:hint="eastAsia"/>
          <w:lang w:eastAsia="zh-CN"/>
        </w:rPr>
        <w:t>e</w:t>
      </w:r>
      <w:r w:rsidRPr="00E67E0D">
        <w:t xml:space="preserve"> QoS flow. If the target </w:t>
      </w:r>
      <w:r w:rsidRPr="00E67E0D">
        <w:rPr>
          <w:rFonts w:eastAsia="SimSun" w:hint="eastAsia"/>
          <w:lang w:eastAsia="zh-CN"/>
        </w:rPr>
        <w:t>NG-RAN node</w:t>
      </w:r>
      <w:r w:rsidRPr="00E67E0D">
        <w:t xml:space="preserve"> accepts the downlink </w:t>
      </w:r>
      <w:r w:rsidRPr="00E67E0D">
        <w:rPr>
          <w:rFonts w:eastAsia="SimSun" w:hint="eastAsia"/>
          <w:lang w:eastAsia="zh-CN"/>
        </w:rPr>
        <w:t xml:space="preserve">data </w:t>
      </w:r>
      <w:r w:rsidRPr="00E67E0D">
        <w:t xml:space="preserve">forwarding for at least one QoS </w:t>
      </w:r>
      <w:r w:rsidRPr="00E67E0D">
        <w:rPr>
          <w:rFonts w:eastAsia="SimSun" w:hint="eastAsia"/>
          <w:lang w:eastAsia="zh-CN"/>
        </w:rPr>
        <w:t>f</w:t>
      </w:r>
      <w:r w:rsidRPr="00E67E0D">
        <w:t>low of an admitted PDU session it shall include the</w:t>
      </w:r>
      <w:r w:rsidRPr="00E67E0D">
        <w:rPr>
          <w:i/>
          <w:iCs/>
          <w:szCs w:val="18"/>
        </w:rPr>
        <w:t xml:space="preserve"> DL Forward</w:t>
      </w:r>
      <w:r w:rsidRPr="00E67E0D">
        <w:rPr>
          <w:rFonts w:eastAsia="SimSun" w:hint="eastAsia"/>
          <w:i/>
          <w:iCs/>
          <w:szCs w:val="18"/>
          <w:lang w:eastAsia="zh-CN"/>
        </w:rPr>
        <w:t>ing</w:t>
      </w:r>
      <w:r w:rsidRPr="00E67E0D">
        <w:rPr>
          <w:i/>
          <w:iCs/>
          <w:szCs w:val="18"/>
        </w:rPr>
        <w:t xml:space="preserve"> UP TNL Information</w:t>
      </w:r>
      <w:r w:rsidRPr="00E67E0D">
        <w:rPr>
          <w:i/>
        </w:rPr>
        <w:t xml:space="preserve"> </w:t>
      </w:r>
      <w:r w:rsidRPr="00E67E0D">
        <w:rPr>
          <w:iCs/>
        </w:rPr>
        <w:t xml:space="preserve">IE in the </w:t>
      </w:r>
      <w:r w:rsidRPr="00E67E0D">
        <w:rPr>
          <w:i/>
          <w:iCs/>
          <w:szCs w:val="18"/>
        </w:rPr>
        <w:t>PDU Session Resource Setup Response Transfer</w:t>
      </w:r>
      <w:r w:rsidRPr="00E67E0D">
        <w:t xml:space="preserve"> IE for that PDU session within the </w:t>
      </w:r>
      <w:r w:rsidRPr="00E67E0D">
        <w:rPr>
          <w:i/>
        </w:rPr>
        <w:t xml:space="preserve">PDU Session Resources Admitted List </w:t>
      </w:r>
      <w:r w:rsidRPr="00E67E0D">
        <w:t xml:space="preserve">IE of the HANDOVER REQUEST ACKNOWLEDGE message. </w:t>
      </w:r>
    </w:p>
    <w:p w14:paraId="2C14B0E1" w14:textId="77777777" w:rsidR="006A1CE4" w:rsidRPr="00E67E0D" w:rsidRDefault="006A1CE4" w:rsidP="00E7499B">
      <w:r w:rsidRPr="00E67E0D">
        <w:t xml:space="preserve">The target NG-RAN node shall use the information in the </w:t>
      </w:r>
      <w:r w:rsidRPr="00E67E0D">
        <w:rPr>
          <w:i/>
          <w:iCs/>
          <w:lang w:eastAsia="zh-CN"/>
        </w:rPr>
        <w:t>Mobility Restriction List</w:t>
      </w:r>
      <w:r w:rsidRPr="00E67E0D">
        <w:t xml:space="preserve"> IE if present in the </w:t>
      </w:r>
      <w:r w:rsidRPr="00E67E0D">
        <w:rPr>
          <w:lang w:eastAsia="zh-CN"/>
        </w:rPr>
        <w:t>HANDOVER</w:t>
      </w:r>
      <w:r w:rsidRPr="00E67E0D">
        <w:t xml:space="preserve"> REQUEST message to</w:t>
      </w:r>
    </w:p>
    <w:p w14:paraId="30D28327" w14:textId="77777777" w:rsidR="006A1CE4" w:rsidRPr="00E67E0D" w:rsidRDefault="006A1CE4" w:rsidP="00E7499B">
      <w:pPr>
        <w:pStyle w:val="B1"/>
      </w:pPr>
      <w:r w:rsidRPr="00E67E0D">
        <w:t>-</w:t>
      </w:r>
      <w:r w:rsidRPr="00E67E0D">
        <w:tab/>
        <w:t xml:space="preserve">determine a target for </w:t>
      </w:r>
      <w:r w:rsidRPr="00E67E0D">
        <w:rPr>
          <w:lang w:eastAsia="zh-CN"/>
        </w:rPr>
        <w:t>subsequent mobility action for which the target NG-RAN node provides information about the target of the mobility action towards the UE</w:t>
      </w:r>
      <w:r w:rsidRPr="00E67E0D">
        <w:t>;</w:t>
      </w:r>
    </w:p>
    <w:p w14:paraId="16FE39B9" w14:textId="77777777" w:rsidR="006A1CE4" w:rsidRPr="00E67E0D" w:rsidRDefault="006A1CE4" w:rsidP="00E7499B">
      <w:pPr>
        <w:pStyle w:val="B1"/>
      </w:pPr>
      <w:r w:rsidRPr="00E67E0D">
        <w:t>-</w:t>
      </w:r>
      <w:r w:rsidRPr="00E67E0D">
        <w:tab/>
        <w:t>select a proper SCG during dual connectivity operation;</w:t>
      </w:r>
    </w:p>
    <w:p w14:paraId="31F93DC8" w14:textId="77777777" w:rsidR="006A1CE4" w:rsidRPr="00E67E0D" w:rsidRDefault="006A1CE4" w:rsidP="00E7499B">
      <w:pPr>
        <w:pStyle w:val="B1"/>
      </w:pPr>
      <w:r w:rsidRPr="00E67E0D">
        <w:t>-</w:t>
      </w:r>
      <w:r w:rsidRPr="00E67E0D">
        <w:tab/>
        <w:t>assign proper RNA(s) for the UE when moving the UE to RRC_INACTIVE state.</w:t>
      </w:r>
    </w:p>
    <w:p w14:paraId="41C3F7C0" w14:textId="77777777" w:rsidR="006A1CE4" w:rsidRPr="00E67E0D" w:rsidRDefault="006A1CE4" w:rsidP="00E7499B">
      <w:r w:rsidRPr="00E67E0D">
        <w:t xml:space="preserve">If the </w:t>
      </w:r>
      <w:r w:rsidRPr="00E67E0D">
        <w:rPr>
          <w:i/>
          <w:iCs/>
          <w:lang w:eastAsia="zh-CN"/>
        </w:rPr>
        <w:t>Mobility Restriction List</w:t>
      </w:r>
      <w:r w:rsidRPr="00E67E0D">
        <w:t xml:space="preserve"> IE is not contained in the </w:t>
      </w:r>
      <w:r w:rsidRPr="00E67E0D">
        <w:rPr>
          <w:lang w:eastAsia="zh-CN"/>
        </w:rPr>
        <w:t>HANDOVER</w:t>
      </w:r>
      <w:r w:rsidRPr="00E67E0D">
        <w:t xml:space="preserve"> REQUEST message, the target NG-RAN node shall consider that no roaming and no access restriction apply to the UE. The target NG-RAN node shall also consider that no roaming and no access restriction apply to the UE when:</w:t>
      </w:r>
    </w:p>
    <w:p w14:paraId="16044F47" w14:textId="77777777" w:rsidR="006A1CE4" w:rsidRPr="00E67E0D" w:rsidRDefault="006A1CE4" w:rsidP="00E7499B">
      <w:pPr>
        <w:pStyle w:val="B1"/>
      </w:pPr>
      <w:r w:rsidRPr="00E67E0D">
        <w:t>-</w:t>
      </w:r>
      <w:r w:rsidRPr="00E67E0D">
        <w:tab/>
        <w:t>one of the QoS flows includes a particular ARP value (TS 23.501 [9]).</w:t>
      </w:r>
    </w:p>
    <w:p w14:paraId="3E62180E" w14:textId="77777777" w:rsidR="006A1CE4" w:rsidRPr="00E67E0D" w:rsidRDefault="006A1CE4" w:rsidP="00E7499B">
      <w:r w:rsidRPr="00E67E0D">
        <w:t xml:space="preserve">If the </w:t>
      </w:r>
      <w:r w:rsidRPr="00E67E0D">
        <w:rPr>
          <w:rFonts w:eastAsia="Batang"/>
          <w:i/>
          <w:iCs/>
        </w:rPr>
        <w:t>Trace Activation</w:t>
      </w:r>
      <w:r w:rsidRPr="00E67E0D">
        <w:rPr>
          <w:rFonts w:eastAsia="Batang"/>
        </w:rPr>
        <w:t xml:space="preserve"> IE is included in the </w:t>
      </w:r>
      <w:r w:rsidRPr="00E67E0D">
        <w:rPr>
          <w:lang w:eastAsia="zh-CN"/>
        </w:rPr>
        <w:t xml:space="preserve">HANDOVER </w:t>
      </w:r>
      <w:r w:rsidRPr="00E67E0D">
        <w:t xml:space="preserve">REQUEST message the target NG-RAN node shall, if supported, initiate the requested trace function as described in TS 32.422 [11]. </w:t>
      </w:r>
    </w:p>
    <w:p w14:paraId="5441B2F1" w14:textId="77777777" w:rsidR="006A1CE4" w:rsidRPr="00E67E0D" w:rsidRDefault="006A1CE4" w:rsidP="00E7499B">
      <w:r w:rsidRPr="00E67E0D">
        <w:t xml:space="preserve">If the </w:t>
      </w:r>
      <w:r w:rsidRPr="00E67E0D">
        <w:rPr>
          <w:i/>
        </w:rPr>
        <w:t xml:space="preserve">Location Reporting Request Type </w:t>
      </w:r>
      <w:r w:rsidRPr="00E67E0D">
        <w:t xml:space="preserve">IE is included in the HANDOVER REQUEST message, the </w:t>
      </w:r>
      <w:r w:rsidRPr="00E67E0D">
        <w:rPr>
          <w:lang w:eastAsia="zh-CN"/>
        </w:rPr>
        <w:t xml:space="preserve">target </w:t>
      </w:r>
      <w:r w:rsidRPr="00E67E0D">
        <w:t>NG-RAN node should perform the requested location reporting functionality for the UE as described in subclause 8.12.</w:t>
      </w:r>
    </w:p>
    <w:p w14:paraId="777AA9EE" w14:textId="77777777" w:rsidR="006A1CE4" w:rsidRPr="00E67E0D" w:rsidRDefault="006A1CE4" w:rsidP="00E7499B">
      <w:pPr>
        <w:rPr>
          <w:rFonts w:eastAsia="Malgun Gothic"/>
          <w:lang w:eastAsia="ko-KR"/>
        </w:rPr>
      </w:pPr>
      <w:r w:rsidRPr="00E67E0D">
        <w:rPr>
          <w:rFonts w:eastAsia="Malgun Gothic" w:hint="eastAsia"/>
          <w:lang w:eastAsia="ko-KR"/>
        </w:rPr>
        <w:t xml:space="preserve">If the </w:t>
      </w:r>
      <w:r w:rsidRPr="00E67E0D">
        <w:rPr>
          <w:rFonts w:eastAsia="Malgun Gothic"/>
          <w:i/>
          <w:lang w:eastAsia="ko-KR"/>
        </w:rPr>
        <w:t>Core Network</w:t>
      </w:r>
      <w:r w:rsidRPr="00E67E0D">
        <w:rPr>
          <w:rFonts w:eastAsia="Malgun Gothic" w:hint="eastAsia"/>
          <w:i/>
          <w:lang w:eastAsia="ko-KR"/>
        </w:rPr>
        <w:t xml:space="preserve"> </w:t>
      </w:r>
      <w:r w:rsidRPr="00E67E0D">
        <w:rPr>
          <w:rFonts w:eastAsia="Malgun Gothic"/>
          <w:i/>
          <w:lang w:eastAsia="ko-KR"/>
        </w:rPr>
        <w:t xml:space="preserve">Assistance </w:t>
      </w:r>
      <w:r w:rsidRPr="00E67E0D">
        <w:rPr>
          <w:rFonts w:eastAsia="Malgun Gothic" w:hint="eastAsia"/>
          <w:i/>
          <w:lang w:eastAsia="ko-KR"/>
        </w:rPr>
        <w:t>Information</w:t>
      </w:r>
      <w:r w:rsidRPr="00E67E0D">
        <w:rPr>
          <w:rFonts w:eastAsia="Malgun Gothic" w:hint="eastAsia"/>
          <w:lang w:eastAsia="ko-KR"/>
        </w:rPr>
        <w:t xml:space="preserve"> IE is included in the </w:t>
      </w:r>
      <w:r w:rsidRPr="00E67E0D">
        <w:rPr>
          <w:rFonts w:eastAsia="Malgun Gothic"/>
          <w:lang w:eastAsia="ko-KR"/>
        </w:rPr>
        <w:t xml:space="preserve">HANDOVER REQUEST message, the target NG-RAN node shall, if supported, store this information in the UE context and use it for e.g. </w:t>
      </w:r>
      <w:r w:rsidRPr="00E67E0D">
        <w:rPr>
          <w:rFonts w:eastAsia="SimSun" w:hint="eastAsia"/>
          <w:lang w:eastAsia="zh-CN"/>
        </w:rPr>
        <w:t>the RRC</w:t>
      </w:r>
      <w:r w:rsidRPr="00E67E0D">
        <w:rPr>
          <w:rFonts w:eastAsia="SimSun"/>
          <w:lang w:eastAsia="zh-CN"/>
        </w:rPr>
        <w:t>_</w:t>
      </w:r>
      <w:r w:rsidRPr="00E67E0D">
        <w:rPr>
          <w:rFonts w:eastAsia="SimSun" w:hint="eastAsia"/>
          <w:lang w:eastAsia="zh-CN"/>
        </w:rPr>
        <w:t xml:space="preserve">INACTIVE state decision and </w:t>
      </w:r>
      <w:r w:rsidRPr="00E67E0D">
        <w:rPr>
          <w:rFonts w:eastAsia="SimSun"/>
          <w:lang w:eastAsia="zh-CN"/>
        </w:rPr>
        <w:t xml:space="preserve">RNA </w:t>
      </w:r>
      <w:r w:rsidRPr="00E67E0D">
        <w:rPr>
          <w:rFonts w:eastAsia="SimSun" w:hint="eastAsia"/>
          <w:lang w:eastAsia="zh-CN"/>
        </w:rPr>
        <w:t>configuration for the UE and</w:t>
      </w:r>
      <w:r w:rsidRPr="00E67E0D">
        <w:rPr>
          <w:rFonts w:eastAsia="Malgun Gothic"/>
          <w:lang w:eastAsia="ko-KR"/>
        </w:rPr>
        <w:t xml:space="preserve"> RAN paging if any for a UE in RRC_INACTIVE state, </w:t>
      </w:r>
      <w:r w:rsidRPr="00E67E0D">
        <w:rPr>
          <w:rFonts w:eastAsia="SimSun" w:hint="eastAsia"/>
          <w:lang w:eastAsia="zh-CN"/>
        </w:rPr>
        <w:t>as specified in TS 38.300</w:t>
      </w:r>
      <w:r w:rsidRPr="00E67E0D">
        <w:rPr>
          <w:rFonts w:eastAsia="SimSun"/>
          <w:lang w:eastAsia="zh-CN"/>
        </w:rPr>
        <w:t xml:space="preserve"> </w:t>
      </w:r>
      <w:r w:rsidRPr="00E67E0D">
        <w:rPr>
          <w:rFonts w:eastAsia="SimSun" w:hint="eastAsia"/>
          <w:lang w:eastAsia="zh-CN"/>
        </w:rPr>
        <w:t>[8]</w:t>
      </w:r>
      <w:r w:rsidRPr="00E67E0D">
        <w:rPr>
          <w:rFonts w:eastAsia="Malgun Gothic"/>
          <w:lang w:eastAsia="ko-KR"/>
        </w:rPr>
        <w:t>.</w:t>
      </w:r>
    </w:p>
    <w:p w14:paraId="37D5FC42" w14:textId="77777777" w:rsidR="006A1CE4" w:rsidRPr="00E67E0D" w:rsidRDefault="006A1CE4" w:rsidP="00E7499B">
      <w:pPr>
        <w:rPr>
          <w:rFonts w:eastAsia="Malgun Gothic"/>
          <w:lang w:eastAsia="ko-KR"/>
        </w:rPr>
      </w:pPr>
      <w:r w:rsidRPr="00E67E0D">
        <w:rPr>
          <w:rFonts w:eastAsia="Malgun Gothic" w:hint="eastAsia"/>
          <w:lang w:eastAsia="ko-KR"/>
        </w:rPr>
        <w:t xml:space="preserve">If the </w:t>
      </w:r>
      <w:r w:rsidRPr="00E67E0D">
        <w:rPr>
          <w:rFonts w:eastAsia="Malgun Gothic"/>
          <w:i/>
          <w:lang w:eastAsia="ko-KR"/>
        </w:rPr>
        <w:t>New Security Context Indicator</w:t>
      </w:r>
      <w:r w:rsidRPr="00E67E0D">
        <w:rPr>
          <w:rFonts w:eastAsia="Malgun Gothic" w:hint="eastAsia"/>
          <w:i/>
          <w:lang w:eastAsia="ko-KR"/>
        </w:rPr>
        <w:t xml:space="preserve"> </w:t>
      </w:r>
      <w:r w:rsidRPr="00E67E0D">
        <w:rPr>
          <w:rFonts w:eastAsia="Malgun Gothic" w:hint="eastAsia"/>
          <w:lang w:eastAsia="ko-KR"/>
        </w:rPr>
        <w:t xml:space="preserve">IE is included in the </w:t>
      </w:r>
      <w:r w:rsidRPr="00E67E0D">
        <w:rPr>
          <w:rFonts w:eastAsia="Malgun Gothic"/>
          <w:lang w:eastAsia="ko-KR"/>
        </w:rPr>
        <w:t xml:space="preserve">HANDOVER REQUEST message, the target NG-RAN node shall use the information </w:t>
      </w:r>
      <w:r w:rsidRPr="00E67E0D">
        <w:rPr>
          <w:rFonts w:eastAsia="SimSun" w:hint="eastAsia"/>
          <w:lang w:eastAsia="zh-CN"/>
        </w:rPr>
        <w:t xml:space="preserve">as specified in TS </w:t>
      </w:r>
      <w:r w:rsidRPr="00E67E0D">
        <w:rPr>
          <w:rFonts w:eastAsia="SimSun"/>
          <w:lang w:eastAsia="zh-CN"/>
        </w:rPr>
        <w:t xml:space="preserve">33.501 </w:t>
      </w:r>
      <w:r w:rsidRPr="00E67E0D">
        <w:rPr>
          <w:rFonts w:eastAsia="SimSun" w:hint="eastAsia"/>
          <w:lang w:eastAsia="zh-CN"/>
        </w:rPr>
        <w:t>[</w:t>
      </w:r>
      <w:r w:rsidRPr="00E67E0D">
        <w:rPr>
          <w:rFonts w:eastAsia="SimSun"/>
          <w:lang w:eastAsia="zh-CN"/>
        </w:rPr>
        <w:t>13</w:t>
      </w:r>
      <w:r w:rsidRPr="00E67E0D">
        <w:rPr>
          <w:rFonts w:eastAsia="SimSun" w:hint="eastAsia"/>
          <w:lang w:eastAsia="zh-CN"/>
        </w:rPr>
        <w:t>]</w:t>
      </w:r>
      <w:r w:rsidRPr="00E67E0D">
        <w:rPr>
          <w:rFonts w:eastAsia="Malgun Gothic"/>
          <w:lang w:eastAsia="ko-KR"/>
        </w:rPr>
        <w:t>.</w:t>
      </w:r>
    </w:p>
    <w:p w14:paraId="273B3FED" w14:textId="77777777" w:rsidR="006A1CE4" w:rsidRPr="00E67E0D" w:rsidRDefault="006A1CE4" w:rsidP="00E7499B">
      <w:pPr>
        <w:rPr>
          <w:rFonts w:eastAsia="Malgun Gothic"/>
          <w:lang w:eastAsia="ko-KR"/>
        </w:rPr>
      </w:pPr>
      <w:r w:rsidRPr="00E67E0D">
        <w:rPr>
          <w:rFonts w:eastAsia="Malgun Gothic" w:hint="eastAsia"/>
          <w:lang w:eastAsia="ko-KR"/>
        </w:rPr>
        <w:t xml:space="preserve">If the </w:t>
      </w:r>
      <w:r w:rsidRPr="00E67E0D">
        <w:rPr>
          <w:rFonts w:eastAsia="Malgun Gothic"/>
          <w:i/>
          <w:lang w:eastAsia="ko-KR"/>
        </w:rPr>
        <w:t>NASC</w:t>
      </w:r>
      <w:r w:rsidRPr="00E67E0D">
        <w:rPr>
          <w:rFonts w:eastAsia="Malgun Gothic" w:hint="eastAsia"/>
          <w:i/>
          <w:lang w:eastAsia="ko-KR"/>
        </w:rPr>
        <w:t xml:space="preserve"> </w:t>
      </w:r>
      <w:r w:rsidRPr="00E67E0D">
        <w:rPr>
          <w:rFonts w:eastAsia="Malgun Gothic" w:hint="eastAsia"/>
          <w:lang w:eastAsia="ko-KR"/>
        </w:rPr>
        <w:t xml:space="preserve">IE is included in the </w:t>
      </w:r>
      <w:r w:rsidRPr="00E67E0D">
        <w:rPr>
          <w:rFonts w:eastAsia="Malgun Gothic"/>
          <w:lang w:eastAsia="ko-KR"/>
        </w:rPr>
        <w:t xml:space="preserve">HANDOVER REQUEST message, the target NG-RAN node shall use it towards the UE as specified </w:t>
      </w:r>
      <w:r w:rsidRPr="00E67E0D">
        <w:rPr>
          <w:rFonts w:eastAsia="SimSun" w:hint="eastAsia"/>
          <w:lang w:eastAsia="zh-CN"/>
        </w:rPr>
        <w:t xml:space="preserve">in TS </w:t>
      </w:r>
      <w:r w:rsidRPr="00E67E0D">
        <w:rPr>
          <w:rFonts w:eastAsia="SimSun"/>
          <w:lang w:eastAsia="zh-CN"/>
        </w:rPr>
        <w:t xml:space="preserve">33.501 </w:t>
      </w:r>
      <w:r w:rsidRPr="00E67E0D">
        <w:rPr>
          <w:rFonts w:eastAsia="SimSun" w:hint="eastAsia"/>
          <w:lang w:eastAsia="zh-CN"/>
        </w:rPr>
        <w:t>[</w:t>
      </w:r>
      <w:r w:rsidRPr="00E67E0D">
        <w:rPr>
          <w:rFonts w:eastAsia="SimSun"/>
          <w:lang w:eastAsia="zh-CN"/>
        </w:rPr>
        <w:t>13</w:t>
      </w:r>
      <w:r w:rsidRPr="00E67E0D">
        <w:rPr>
          <w:rFonts w:eastAsia="SimSun" w:hint="eastAsia"/>
          <w:lang w:eastAsia="zh-CN"/>
        </w:rPr>
        <w:t>]</w:t>
      </w:r>
      <w:r w:rsidRPr="00E67E0D">
        <w:rPr>
          <w:rFonts w:eastAsia="Malgun Gothic"/>
          <w:lang w:eastAsia="ko-KR"/>
        </w:rPr>
        <w:t>.</w:t>
      </w:r>
    </w:p>
    <w:p w14:paraId="271039AC" w14:textId="654AB745" w:rsidR="006A1CE4" w:rsidRPr="00E67E0D" w:rsidRDefault="006A1CE4" w:rsidP="00E7499B">
      <w:pPr>
        <w:rPr>
          <w:rFonts w:eastAsia="SimSun"/>
          <w:lang w:eastAsia="zh-CN"/>
        </w:rPr>
      </w:pPr>
      <w:r w:rsidRPr="00E67E0D">
        <w:rPr>
          <w:rFonts w:eastAsia="Malgun Gothic" w:hint="eastAsia"/>
          <w:lang w:eastAsia="ko-KR"/>
        </w:rPr>
        <w:t xml:space="preserve">If the </w:t>
      </w:r>
      <w:r w:rsidRPr="00E67E0D">
        <w:rPr>
          <w:rFonts w:eastAsia="SimSun" w:hint="eastAsia"/>
          <w:i/>
          <w:lang w:eastAsia="zh-CN"/>
        </w:rPr>
        <w:t>RRC Inactive Transition Report Request</w:t>
      </w:r>
      <w:r w:rsidRPr="00E67E0D">
        <w:rPr>
          <w:rFonts w:eastAsia="SimSun"/>
          <w:i/>
          <w:lang w:eastAsia="zh-CN"/>
        </w:rPr>
        <w:t xml:space="preserve"> </w:t>
      </w:r>
      <w:r w:rsidRPr="00E67E0D">
        <w:rPr>
          <w:rFonts w:eastAsia="Malgun Gothic"/>
          <w:lang w:eastAsia="ko-KR"/>
        </w:rPr>
        <w:t>IE</w:t>
      </w:r>
      <w:r w:rsidRPr="00E67E0D">
        <w:rPr>
          <w:rFonts w:eastAsia="Malgun Gothic" w:hint="eastAsia"/>
          <w:lang w:eastAsia="ko-KR"/>
        </w:rPr>
        <w:t xml:space="preserve"> is included in the </w:t>
      </w:r>
      <w:r w:rsidRPr="00E67E0D">
        <w:rPr>
          <w:rFonts w:eastAsia="Malgun Gothic"/>
          <w:lang w:eastAsia="ko-KR"/>
        </w:rPr>
        <w:t xml:space="preserve">HANDOVER REQUEST message, the </w:t>
      </w:r>
      <w:r w:rsidRPr="00E67E0D">
        <w:rPr>
          <w:rFonts w:eastAsia="SimSun" w:hint="eastAsia"/>
          <w:lang w:eastAsia="zh-CN"/>
        </w:rPr>
        <w:t>NG-RAN node</w:t>
      </w:r>
      <w:r w:rsidRPr="00E67E0D">
        <w:rPr>
          <w:rFonts w:eastAsia="Malgun Gothic"/>
          <w:lang w:eastAsia="ko-KR"/>
        </w:rPr>
        <w:t xml:space="preserve"> shall, if supported, store this information in the UE context</w:t>
      </w:r>
      <w:del w:id="2992" w:author="Issam" w:date="2019-02-12T23:38:00Z">
        <w:r w:rsidR="00AE297A" w:rsidRPr="00FF6A95">
          <w:rPr>
            <w:rFonts w:eastAsia="Malgun Gothic"/>
            <w:lang w:eastAsia="ko-KR"/>
          </w:rPr>
          <w:delText xml:space="preserve"> and</w:delText>
        </w:r>
      </w:del>
      <w:ins w:id="2993" w:author="Issam" w:date="2019-02-12T23:38:00Z">
        <w:r w:rsidRPr="00E67E0D">
          <w:rPr>
            <w:rFonts w:eastAsia="Malgun Gothic"/>
            <w:lang w:eastAsia="ko-KR"/>
          </w:rPr>
          <w:t>.</w:t>
        </w:r>
      </w:ins>
    </w:p>
    <w:p w14:paraId="7E65C0CF" w14:textId="77777777" w:rsidR="00AE297A" w:rsidRPr="00FF6A95" w:rsidRDefault="00AE297A" w:rsidP="00AE297A">
      <w:pPr>
        <w:pStyle w:val="B1"/>
        <w:rPr>
          <w:del w:id="2994" w:author="Issam" w:date="2019-02-12T23:38:00Z"/>
          <w:rFonts w:eastAsia="SimSun" w:hint="eastAsia"/>
          <w:lang w:eastAsia="zh-CN"/>
        </w:rPr>
      </w:pPr>
      <w:del w:id="2995" w:author="Issam" w:date="2019-02-12T23:38:00Z">
        <w:r w:rsidRPr="00FF6A95">
          <w:delText>-</w:delText>
        </w:r>
        <w:r w:rsidRPr="00FF6A95">
          <w:tab/>
        </w:r>
        <w:r w:rsidRPr="00FF6A95">
          <w:rPr>
            <w:rFonts w:eastAsia="SimSun" w:hint="eastAsia"/>
            <w:lang w:eastAsia="zh-CN"/>
          </w:rPr>
          <w:delText xml:space="preserve">report to the AMF the RRC state of the UE when the UE enters or leaves RRC_INACTIVE state in case the </w:delText>
        </w:r>
        <w:r w:rsidRPr="00FF6A95">
          <w:rPr>
            <w:rFonts w:eastAsia="SimSun" w:hint="eastAsia"/>
            <w:i/>
            <w:lang w:eastAsia="zh-CN"/>
          </w:rPr>
          <w:delText>RRC Inactive Transition Report Request</w:delText>
        </w:r>
        <w:r w:rsidRPr="00FF6A95">
          <w:rPr>
            <w:rFonts w:eastAsia="SimSun"/>
            <w:i/>
            <w:lang w:eastAsia="zh-CN"/>
          </w:rPr>
          <w:delText xml:space="preserve"> </w:delText>
        </w:r>
        <w:r w:rsidRPr="00FF6A95">
          <w:rPr>
            <w:rFonts w:eastAsia="Malgun Gothic"/>
            <w:lang w:eastAsia="ko-KR"/>
          </w:rPr>
          <w:delText>IE</w:delText>
        </w:r>
        <w:r w:rsidRPr="00FF6A95">
          <w:rPr>
            <w:rFonts w:eastAsia="SimSun" w:hint="eastAsia"/>
            <w:lang w:eastAsia="zh-CN"/>
          </w:rPr>
          <w:delText xml:space="preserve"> is set to </w:delText>
        </w:r>
        <w:r w:rsidRPr="00FF6A95">
          <w:rPr>
            <w:rFonts w:eastAsia="SimSun"/>
            <w:lang w:eastAsia="zh-CN"/>
          </w:rPr>
          <w:delText>"</w:delText>
        </w:r>
        <w:r w:rsidRPr="00FF6A95">
          <w:rPr>
            <w:rFonts w:eastAsia="SimSun" w:cs="Arial" w:hint="eastAsia"/>
            <w:lang w:eastAsia="zh-CN"/>
          </w:rPr>
          <w:delText>s</w:delText>
        </w:r>
        <w:r w:rsidRPr="00FF6A95">
          <w:rPr>
            <w:rFonts w:eastAsia="SimSun" w:cs="Arial"/>
            <w:lang w:eastAsia="zh-CN"/>
          </w:rPr>
          <w:delText>ubsequent state transition</w:delText>
        </w:r>
        <w:r w:rsidRPr="00FF6A95">
          <w:rPr>
            <w:rFonts w:eastAsia="SimSun" w:cs="Arial" w:hint="eastAsia"/>
            <w:lang w:eastAsia="zh-CN"/>
          </w:rPr>
          <w:delText xml:space="preserve"> report</w:delText>
        </w:r>
        <w:r w:rsidRPr="00FF6A95">
          <w:rPr>
            <w:rFonts w:eastAsia="SimSun"/>
            <w:lang w:eastAsia="zh-CN"/>
          </w:rPr>
          <w:delText>"</w:delText>
        </w:r>
        <w:r w:rsidRPr="00FF6A95">
          <w:rPr>
            <w:rFonts w:eastAsia="SimSun" w:hint="eastAsia"/>
            <w:lang w:eastAsia="zh-CN"/>
          </w:rPr>
          <w:delText xml:space="preserve">; </w:delText>
        </w:r>
        <w:r w:rsidRPr="00FF6A95">
          <w:delText>or</w:delText>
        </w:r>
      </w:del>
    </w:p>
    <w:p w14:paraId="20A2B0E0" w14:textId="77777777" w:rsidR="00AE297A" w:rsidRPr="00FF6A95" w:rsidRDefault="00AE297A" w:rsidP="00AE297A">
      <w:pPr>
        <w:pStyle w:val="B1"/>
        <w:rPr>
          <w:del w:id="2996" w:author="Issam" w:date="2019-02-12T23:38:00Z"/>
          <w:rFonts w:eastAsia="SimSun" w:hint="eastAsia"/>
          <w:lang w:eastAsia="zh-CN"/>
        </w:rPr>
      </w:pPr>
      <w:del w:id="2997" w:author="Issam" w:date="2019-02-12T23:38:00Z">
        <w:r w:rsidRPr="00FF6A95">
          <w:rPr>
            <w:rFonts w:eastAsia="SimSun" w:hint="eastAsia"/>
            <w:lang w:eastAsia="zh-CN"/>
          </w:rPr>
          <w:delText>-</w:delText>
        </w:r>
        <w:r w:rsidRPr="00FF6A95">
          <w:rPr>
            <w:rFonts w:eastAsia="SimSun" w:hint="eastAsia"/>
            <w:lang w:eastAsia="zh-CN"/>
          </w:rPr>
          <w:tab/>
        </w:r>
        <w:r w:rsidRPr="00FF6A95">
          <w:rPr>
            <w:rFonts w:eastAsia="SimSun"/>
            <w:lang w:eastAsia="zh-CN"/>
          </w:rPr>
          <w:delText xml:space="preserve">send one RRC </w:delText>
        </w:r>
        <w:r w:rsidRPr="00FF6A95">
          <w:rPr>
            <w:rFonts w:eastAsia="SimSun" w:hint="eastAsia"/>
            <w:lang w:eastAsia="zh-CN"/>
          </w:rPr>
          <w:delText>INACTIVE</w:delText>
        </w:r>
        <w:r w:rsidRPr="00FF6A95">
          <w:rPr>
            <w:rFonts w:eastAsia="SimSun"/>
            <w:lang w:eastAsia="zh-CN"/>
          </w:rPr>
          <w:delText xml:space="preserve"> </w:delText>
        </w:r>
        <w:r w:rsidRPr="00FF6A95">
          <w:rPr>
            <w:rFonts w:eastAsia="SimSun" w:hint="eastAsia"/>
            <w:lang w:eastAsia="zh-CN"/>
          </w:rPr>
          <w:delText>TRANSITION</w:delText>
        </w:r>
        <w:r w:rsidRPr="00FF6A95">
          <w:rPr>
            <w:rFonts w:eastAsia="SimSun"/>
            <w:lang w:eastAsia="zh-CN"/>
          </w:rPr>
          <w:delText xml:space="preserve"> </w:delText>
        </w:r>
        <w:r w:rsidRPr="00FF6A95">
          <w:rPr>
            <w:rFonts w:eastAsia="SimSun" w:hint="eastAsia"/>
            <w:lang w:eastAsia="zh-CN"/>
          </w:rPr>
          <w:delText>REPORT</w:delText>
        </w:r>
        <w:r w:rsidRPr="00FF6A95">
          <w:rPr>
            <w:rFonts w:eastAsia="SimSun"/>
            <w:lang w:eastAsia="zh-CN"/>
          </w:rPr>
          <w:delText xml:space="preserve"> message but no subsequent messages</w:delText>
        </w:r>
        <w:r w:rsidRPr="00FF6A95">
          <w:rPr>
            <w:rFonts w:eastAsia="SimSun" w:hint="eastAsia"/>
            <w:lang w:eastAsia="zh-CN"/>
          </w:rPr>
          <w:delText xml:space="preserve"> if the UE is in RRC</w:delText>
        </w:r>
        <w:r w:rsidRPr="00FF6A95">
          <w:rPr>
            <w:rFonts w:eastAsia="SimSun"/>
            <w:lang w:eastAsia="zh-CN"/>
          </w:rPr>
          <w:delText>_CONNECTED</w:delText>
        </w:r>
        <w:r w:rsidRPr="00FF6A95">
          <w:rPr>
            <w:rFonts w:eastAsia="SimSun" w:hint="eastAsia"/>
            <w:lang w:eastAsia="zh-CN"/>
          </w:rPr>
          <w:delText xml:space="preserve"> state and the </w:delText>
        </w:r>
        <w:r w:rsidRPr="00FF6A95">
          <w:rPr>
            <w:rFonts w:eastAsia="SimSun" w:hint="eastAsia"/>
            <w:i/>
            <w:lang w:eastAsia="zh-CN"/>
          </w:rPr>
          <w:delText>RRC Inactive Transition Report Request</w:delText>
        </w:r>
        <w:r w:rsidRPr="00FF6A95">
          <w:rPr>
            <w:rFonts w:eastAsia="SimSun"/>
            <w:i/>
            <w:lang w:eastAsia="zh-CN"/>
          </w:rPr>
          <w:delText xml:space="preserve"> </w:delText>
        </w:r>
        <w:r w:rsidRPr="00FF6A95">
          <w:rPr>
            <w:rFonts w:eastAsia="Malgun Gothic"/>
            <w:lang w:eastAsia="ko-KR"/>
          </w:rPr>
          <w:delText>IE</w:delText>
        </w:r>
        <w:r w:rsidRPr="00FF6A95">
          <w:rPr>
            <w:rFonts w:eastAsia="SimSun" w:hint="eastAsia"/>
            <w:lang w:eastAsia="zh-CN"/>
          </w:rPr>
          <w:delText xml:space="preserve"> is set to </w:delText>
        </w:r>
        <w:r w:rsidRPr="00FF6A95">
          <w:rPr>
            <w:rFonts w:eastAsia="SimSun"/>
            <w:lang w:eastAsia="zh-CN"/>
          </w:rPr>
          <w:delText>"</w:delText>
        </w:r>
        <w:r w:rsidRPr="00FF6A95">
          <w:rPr>
            <w:rFonts w:eastAsia="SimSun" w:cs="Arial" w:hint="eastAsia"/>
            <w:lang w:eastAsia="zh-CN"/>
          </w:rPr>
          <w:delText>s</w:delText>
        </w:r>
        <w:r w:rsidRPr="00FF6A95">
          <w:rPr>
            <w:rFonts w:eastAsia="SimSun" w:cs="Arial"/>
            <w:lang w:eastAsia="zh-CN"/>
          </w:rPr>
          <w:delText>ingle RRC connected state</w:delText>
        </w:r>
        <w:r w:rsidRPr="00FF6A95">
          <w:rPr>
            <w:rFonts w:eastAsia="SimSun" w:cs="Arial" w:hint="eastAsia"/>
            <w:lang w:eastAsia="zh-CN"/>
          </w:rPr>
          <w:delText xml:space="preserve"> report</w:delText>
        </w:r>
        <w:r w:rsidRPr="00FF6A95">
          <w:rPr>
            <w:rFonts w:eastAsia="SimSun"/>
            <w:lang w:eastAsia="zh-CN"/>
          </w:rPr>
          <w:delText>"</w:delText>
        </w:r>
        <w:r w:rsidRPr="00FF6A95">
          <w:rPr>
            <w:rFonts w:eastAsia="SimSun" w:hint="eastAsia"/>
            <w:lang w:eastAsia="zh-CN"/>
          </w:rPr>
          <w:delText>, or</w:delText>
        </w:r>
      </w:del>
    </w:p>
    <w:p w14:paraId="1C68359A" w14:textId="77777777" w:rsidR="00AE297A" w:rsidRPr="00FF6A95" w:rsidRDefault="00AE297A" w:rsidP="00AE297A">
      <w:pPr>
        <w:pStyle w:val="B1"/>
        <w:rPr>
          <w:del w:id="2998" w:author="Issam" w:date="2019-02-12T23:38:00Z"/>
          <w:rFonts w:eastAsia="SimSun"/>
          <w:lang w:eastAsia="zh-CN"/>
        </w:rPr>
      </w:pPr>
      <w:del w:id="2999" w:author="Issam" w:date="2019-02-12T23:38:00Z">
        <w:r w:rsidRPr="00FF6A95">
          <w:rPr>
            <w:rFonts w:eastAsia="SimSun" w:hint="eastAsia"/>
            <w:lang w:eastAsia="zh-CN"/>
          </w:rPr>
          <w:delText>-</w:delText>
        </w:r>
        <w:r w:rsidRPr="00FF6A95">
          <w:rPr>
            <w:rFonts w:eastAsia="SimSun" w:hint="eastAsia"/>
            <w:lang w:eastAsia="zh-CN"/>
          </w:rPr>
          <w:tab/>
        </w:r>
        <w:r w:rsidRPr="00FF6A95">
          <w:rPr>
            <w:rFonts w:eastAsia="SimSun"/>
            <w:lang w:eastAsia="zh-CN"/>
          </w:rPr>
          <w:delText xml:space="preserve">send one RRC </w:delText>
        </w:r>
        <w:r w:rsidRPr="00FF6A95">
          <w:rPr>
            <w:rFonts w:eastAsia="SimSun" w:hint="eastAsia"/>
            <w:lang w:eastAsia="zh-CN"/>
          </w:rPr>
          <w:delText>INACTIVE</w:delText>
        </w:r>
        <w:r w:rsidRPr="00FF6A95">
          <w:rPr>
            <w:rFonts w:eastAsia="SimSun"/>
            <w:lang w:eastAsia="zh-CN"/>
          </w:rPr>
          <w:delText xml:space="preserve"> </w:delText>
        </w:r>
        <w:r w:rsidRPr="00FF6A95">
          <w:rPr>
            <w:rFonts w:eastAsia="SimSun" w:hint="eastAsia"/>
            <w:lang w:eastAsia="zh-CN"/>
          </w:rPr>
          <w:delText>TRANSITION</w:delText>
        </w:r>
        <w:r w:rsidRPr="00FF6A95">
          <w:rPr>
            <w:rFonts w:eastAsia="SimSun"/>
            <w:lang w:eastAsia="zh-CN"/>
          </w:rPr>
          <w:delText xml:space="preserve"> </w:delText>
        </w:r>
        <w:r w:rsidRPr="00FF6A95">
          <w:rPr>
            <w:rFonts w:eastAsia="SimSun" w:hint="eastAsia"/>
            <w:lang w:eastAsia="zh-CN"/>
          </w:rPr>
          <w:delText>REPORT</w:delText>
        </w:r>
        <w:r w:rsidRPr="00FF6A95">
          <w:rPr>
            <w:rFonts w:eastAsia="SimSun"/>
            <w:lang w:eastAsia="zh-CN"/>
          </w:rPr>
          <w:delText xml:space="preserve"> message plus one subsequent RRC </w:delText>
        </w:r>
        <w:r w:rsidRPr="00FF6A95">
          <w:rPr>
            <w:rFonts w:eastAsia="SimSun" w:hint="eastAsia"/>
            <w:lang w:eastAsia="zh-CN"/>
          </w:rPr>
          <w:delText>INACTIVE</w:delText>
        </w:r>
        <w:r w:rsidRPr="00FF6A95">
          <w:rPr>
            <w:rFonts w:eastAsia="SimSun"/>
            <w:lang w:eastAsia="zh-CN"/>
          </w:rPr>
          <w:delText xml:space="preserve"> </w:delText>
        </w:r>
        <w:r w:rsidRPr="00FF6A95">
          <w:rPr>
            <w:rFonts w:eastAsia="SimSun" w:hint="eastAsia"/>
            <w:lang w:eastAsia="zh-CN"/>
          </w:rPr>
          <w:delText>TRANSITION</w:delText>
        </w:r>
        <w:r w:rsidRPr="00FF6A95">
          <w:rPr>
            <w:rFonts w:eastAsia="SimSun"/>
            <w:lang w:eastAsia="zh-CN"/>
          </w:rPr>
          <w:delText xml:space="preserve"> </w:delText>
        </w:r>
        <w:r w:rsidRPr="00FF6A95">
          <w:rPr>
            <w:rFonts w:eastAsia="SimSun" w:hint="eastAsia"/>
            <w:lang w:eastAsia="zh-CN"/>
          </w:rPr>
          <w:delText>REPORT</w:delText>
        </w:r>
        <w:r w:rsidRPr="00FF6A95">
          <w:rPr>
            <w:rFonts w:eastAsia="SimSun"/>
            <w:lang w:eastAsia="zh-CN"/>
          </w:rPr>
          <w:delText xml:space="preserve"> message when the RRC state transitions to RRC_CONNECTED state if the UE is in RRC_INACTIVE state</w:delText>
        </w:r>
        <w:r w:rsidRPr="00FF6A95">
          <w:rPr>
            <w:rFonts w:eastAsia="SimSun" w:hint="eastAsia"/>
            <w:lang w:eastAsia="zh-CN"/>
          </w:rPr>
          <w:delText xml:space="preserve"> and the </w:delText>
        </w:r>
        <w:r w:rsidRPr="00FF6A95">
          <w:rPr>
            <w:rFonts w:eastAsia="SimSun" w:hint="eastAsia"/>
            <w:i/>
            <w:lang w:eastAsia="zh-CN"/>
          </w:rPr>
          <w:delText>RRC Inactive Transition Report Request</w:delText>
        </w:r>
        <w:r w:rsidRPr="00FF6A95">
          <w:rPr>
            <w:rFonts w:eastAsia="SimSun"/>
            <w:i/>
            <w:lang w:eastAsia="zh-CN"/>
          </w:rPr>
          <w:delText xml:space="preserve"> </w:delText>
        </w:r>
        <w:r w:rsidRPr="00FF6A95">
          <w:rPr>
            <w:rFonts w:eastAsia="Malgun Gothic"/>
            <w:lang w:eastAsia="ko-KR"/>
          </w:rPr>
          <w:delText>IE</w:delText>
        </w:r>
        <w:r w:rsidRPr="00FF6A95">
          <w:rPr>
            <w:rFonts w:eastAsia="SimSun" w:hint="eastAsia"/>
            <w:lang w:eastAsia="zh-CN"/>
          </w:rPr>
          <w:delText xml:space="preserve"> is set to </w:delText>
        </w:r>
        <w:r w:rsidRPr="00FF6A95">
          <w:rPr>
            <w:rFonts w:eastAsia="SimSun"/>
            <w:lang w:eastAsia="zh-CN"/>
          </w:rPr>
          <w:delText>"</w:delText>
        </w:r>
        <w:r w:rsidRPr="00FF6A95">
          <w:rPr>
            <w:rFonts w:eastAsia="SimSun" w:cs="Arial" w:hint="eastAsia"/>
            <w:lang w:eastAsia="zh-CN"/>
          </w:rPr>
          <w:delText>s</w:delText>
        </w:r>
        <w:r w:rsidRPr="00FF6A95">
          <w:rPr>
            <w:rFonts w:eastAsia="SimSun" w:cs="Arial"/>
            <w:lang w:eastAsia="zh-CN"/>
          </w:rPr>
          <w:delText>ingle RRC connected state</w:delText>
        </w:r>
        <w:r w:rsidRPr="00FF6A95">
          <w:rPr>
            <w:rFonts w:eastAsia="SimSun" w:cs="Arial" w:hint="eastAsia"/>
            <w:lang w:eastAsia="zh-CN"/>
          </w:rPr>
          <w:delText xml:space="preserve"> report</w:delText>
        </w:r>
        <w:r w:rsidRPr="00FF6A95">
          <w:rPr>
            <w:rFonts w:eastAsia="SimSun"/>
            <w:lang w:eastAsia="zh-CN"/>
          </w:rPr>
          <w:delText xml:space="preserve">", </w:delText>
        </w:r>
        <w:r w:rsidRPr="00FF6A95">
          <w:rPr>
            <w:rFonts w:eastAsia="SimSun" w:hint="eastAsia"/>
            <w:lang w:eastAsia="zh-CN"/>
          </w:rPr>
          <w:delText>or</w:delText>
        </w:r>
      </w:del>
    </w:p>
    <w:p w14:paraId="64DD1F92" w14:textId="77777777" w:rsidR="00AE297A" w:rsidRPr="00FF6A95" w:rsidRDefault="00AE297A" w:rsidP="00AE297A">
      <w:pPr>
        <w:pStyle w:val="B1"/>
        <w:rPr>
          <w:del w:id="3000" w:author="Issam" w:date="2019-02-12T23:38:00Z"/>
          <w:rFonts w:eastAsia="SimSun" w:hint="eastAsia"/>
          <w:lang w:eastAsia="zh-CN"/>
        </w:rPr>
      </w:pPr>
      <w:del w:id="3001" w:author="Issam" w:date="2019-02-12T23:38:00Z">
        <w:r w:rsidRPr="00FF6A95">
          <w:rPr>
            <w:rFonts w:eastAsia="SimSun"/>
            <w:lang w:eastAsia="zh-CN"/>
          </w:rPr>
          <w:delText>-</w:delText>
        </w:r>
        <w:r w:rsidRPr="00FF6A95">
          <w:rPr>
            <w:rFonts w:eastAsia="SimSun"/>
            <w:lang w:eastAsia="zh-CN"/>
          </w:rPr>
          <w:tab/>
        </w:r>
        <w:r w:rsidRPr="00FF6A95">
          <w:delText>stop</w:delText>
        </w:r>
        <w:r w:rsidRPr="00FF6A95">
          <w:rPr>
            <w:rFonts w:eastAsia="SimSun" w:hint="eastAsia"/>
            <w:lang w:eastAsia="zh-CN"/>
          </w:rPr>
          <w:delText xml:space="preserve"> reporting to </w:delText>
        </w:r>
        <w:r w:rsidRPr="00FF6A95">
          <w:rPr>
            <w:rFonts w:eastAsia="SimSun"/>
            <w:lang w:eastAsia="zh-CN"/>
          </w:rPr>
          <w:delText xml:space="preserve">the </w:delText>
        </w:r>
        <w:r w:rsidRPr="00FF6A95">
          <w:rPr>
            <w:rFonts w:eastAsia="SimSun" w:hint="eastAsia"/>
            <w:lang w:eastAsia="zh-CN"/>
          </w:rPr>
          <w:delText>AMF the RRC state</w:delText>
        </w:r>
        <w:r w:rsidRPr="00FF6A95">
          <w:rPr>
            <w:rFonts w:eastAsia="SimSun"/>
            <w:lang w:eastAsia="zh-CN"/>
          </w:rPr>
          <w:delText xml:space="preserve"> of the UE</w:delText>
        </w:r>
        <w:r w:rsidRPr="00FF6A95">
          <w:rPr>
            <w:rFonts w:eastAsia="SimSun" w:hint="eastAsia"/>
            <w:lang w:eastAsia="zh-CN"/>
          </w:rPr>
          <w:delText xml:space="preserve"> in case the </w:delText>
        </w:r>
        <w:r w:rsidRPr="00FF6A95">
          <w:rPr>
            <w:rFonts w:eastAsia="SimSun" w:hint="eastAsia"/>
            <w:i/>
            <w:lang w:eastAsia="zh-CN"/>
          </w:rPr>
          <w:delText>RRC Inactive Transition Report Request</w:delText>
        </w:r>
        <w:r w:rsidRPr="00FF6A95">
          <w:rPr>
            <w:rFonts w:eastAsia="SimSun"/>
            <w:i/>
            <w:lang w:eastAsia="zh-CN"/>
          </w:rPr>
          <w:delText xml:space="preserve"> </w:delText>
        </w:r>
        <w:r w:rsidRPr="00FF6A95">
          <w:rPr>
            <w:rFonts w:eastAsia="Malgun Gothic"/>
            <w:lang w:eastAsia="ko-KR"/>
          </w:rPr>
          <w:delText>IE</w:delText>
        </w:r>
        <w:r w:rsidRPr="00FF6A95">
          <w:rPr>
            <w:rFonts w:eastAsia="SimSun" w:hint="eastAsia"/>
            <w:lang w:eastAsia="zh-CN"/>
          </w:rPr>
          <w:delText xml:space="preserve"> is set to </w:delText>
        </w:r>
        <w:r w:rsidRPr="00FF6A95">
          <w:rPr>
            <w:rFonts w:eastAsia="SimSun"/>
            <w:lang w:eastAsia="zh-CN"/>
          </w:rPr>
          <w:delText>"</w:delText>
        </w:r>
        <w:r w:rsidRPr="00FF6A95">
          <w:rPr>
            <w:rFonts w:eastAsia="SimSun" w:hint="eastAsia"/>
            <w:lang w:eastAsia="zh-CN"/>
          </w:rPr>
          <w:delText>cancel report</w:delText>
        </w:r>
        <w:r w:rsidRPr="00FF6A95">
          <w:rPr>
            <w:rFonts w:eastAsia="SimSun"/>
            <w:lang w:eastAsia="zh-CN"/>
          </w:rPr>
          <w:delText>"</w:delText>
        </w:r>
        <w:r w:rsidRPr="00FF6A95">
          <w:rPr>
            <w:rFonts w:eastAsia="SimSun" w:hint="eastAsia"/>
            <w:lang w:eastAsia="zh-CN"/>
          </w:rPr>
          <w:delText>.</w:delText>
        </w:r>
      </w:del>
    </w:p>
    <w:p w14:paraId="34813568" w14:textId="77777777" w:rsidR="006A1CE4" w:rsidRPr="00E67E0D" w:rsidRDefault="006A1CE4" w:rsidP="00E7499B">
      <w:r w:rsidRPr="00E67E0D">
        <w:t>After all necessary resources for the admitted PDU session resources have been allocated, the target NG-RAN node shall generate the HANDOVER REQUEST ACKNOWLEDGE message.</w:t>
      </w:r>
    </w:p>
    <w:p w14:paraId="5BEA99EA" w14:textId="77777777" w:rsidR="006A1CE4" w:rsidRPr="00E67E0D" w:rsidRDefault="006A1CE4" w:rsidP="00E7499B">
      <w:pPr>
        <w:rPr>
          <w:ins w:id="3002" w:author="Issam" w:date="2019-02-12T23:38:00Z"/>
          <w:b/>
        </w:rPr>
      </w:pPr>
      <w:ins w:id="3003" w:author="Issam" w:date="2019-02-12T23:38:00Z">
        <w:r w:rsidRPr="00E67E0D">
          <w:rPr>
            <w:b/>
          </w:rPr>
          <w:t>Interactions with</w:t>
        </w:r>
        <w:r w:rsidRPr="00E67E0D">
          <w:rPr>
            <w:rFonts w:eastAsia="SimSun" w:hint="eastAsia"/>
            <w:b/>
            <w:lang w:eastAsia="zh-CN"/>
          </w:rPr>
          <w:t xml:space="preserve"> </w:t>
        </w:r>
        <w:r w:rsidRPr="00E67E0D">
          <w:rPr>
            <w:rFonts w:eastAsia="SimSun"/>
            <w:b/>
            <w:lang w:eastAsia="zh-CN"/>
          </w:rPr>
          <w:t>RRC Inactive Transition Report</w:t>
        </w:r>
        <w:r w:rsidRPr="00E67E0D">
          <w:rPr>
            <w:rFonts w:eastAsia="SimSun" w:hint="eastAsia"/>
            <w:b/>
            <w:lang w:eastAsia="zh-CN"/>
          </w:rPr>
          <w:t xml:space="preserve"> </w:t>
        </w:r>
        <w:r w:rsidRPr="00E67E0D">
          <w:rPr>
            <w:b/>
          </w:rPr>
          <w:t>procedure:</w:t>
        </w:r>
      </w:ins>
    </w:p>
    <w:p w14:paraId="521F9C9E" w14:textId="77777777" w:rsidR="006A1CE4" w:rsidRPr="00E67E0D" w:rsidRDefault="006A1CE4" w:rsidP="00E7499B">
      <w:pPr>
        <w:rPr>
          <w:ins w:id="3004" w:author="Issam" w:date="2019-02-12T23:38:00Z"/>
        </w:rPr>
      </w:pPr>
      <w:ins w:id="3005" w:author="Issam" w:date="2019-02-12T23:38:00Z">
        <w:r w:rsidRPr="00E67E0D">
          <w:rPr>
            <w:rFonts w:eastAsia="Malgun Gothic" w:hint="eastAsia"/>
            <w:lang w:eastAsia="ko-KR"/>
          </w:rPr>
          <w:t xml:space="preserve">If the </w:t>
        </w:r>
        <w:r w:rsidRPr="00E67E0D">
          <w:rPr>
            <w:rFonts w:eastAsia="SimSun" w:hint="eastAsia"/>
            <w:i/>
            <w:lang w:eastAsia="zh-CN"/>
          </w:rPr>
          <w:t>RRC Inactive Transition Report Request</w:t>
        </w:r>
        <w:r w:rsidRPr="00E67E0D">
          <w:rPr>
            <w:rFonts w:eastAsia="SimSun"/>
            <w:i/>
            <w:lang w:eastAsia="zh-CN"/>
          </w:rPr>
          <w:t xml:space="preserve"> </w:t>
        </w:r>
        <w:r w:rsidRPr="00E67E0D">
          <w:rPr>
            <w:rFonts w:eastAsia="Malgun Gothic"/>
            <w:lang w:eastAsia="ko-KR"/>
          </w:rPr>
          <w:t>IE</w:t>
        </w:r>
        <w:r w:rsidRPr="00E67E0D">
          <w:rPr>
            <w:rFonts w:eastAsia="Malgun Gothic" w:hint="eastAsia"/>
            <w:lang w:eastAsia="ko-KR"/>
          </w:rPr>
          <w:t xml:space="preserve"> is included in the </w:t>
        </w:r>
        <w:r w:rsidRPr="00E67E0D">
          <w:rPr>
            <w:rFonts w:eastAsia="Malgun Gothic"/>
            <w:lang w:eastAsia="ko-KR"/>
          </w:rPr>
          <w:t>HANDOVER REQUEST message and set to</w:t>
        </w:r>
        <w:r w:rsidRPr="00E67E0D">
          <w:rPr>
            <w:rFonts w:eastAsia="SimSun" w:hint="eastAsia"/>
            <w:lang w:eastAsia="zh-CN"/>
          </w:rPr>
          <w:t xml:space="preserve"> </w:t>
        </w:r>
        <w:r w:rsidRPr="00E67E0D">
          <w:rPr>
            <w:rFonts w:eastAsia="SimSun"/>
            <w:lang w:eastAsia="zh-CN"/>
          </w:rPr>
          <w:t>"</w:t>
        </w:r>
        <w:r w:rsidRPr="00E67E0D">
          <w:rPr>
            <w:rFonts w:eastAsia="SimSun" w:cs="Arial" w:hint="eastAsia"/>
            <w:lang w:eastAsia="zh-CN"/>
          </w:rPr>
          <w:t>s</w:t>
        </w:r>
        <w:r w:rsidRPr="00E67E0D">
          <w:rPr>
            <w:rFonts w:eastAsia="SimSun" w:cs="Arial"/>
            <w:lang w:eastAsia="zh-CN"/>
          </w:rPr>
          <w:t>ubsequent state transition</w:t>
        </w:r>
        <w:r w:rsidRPr="00E67E0D">
          <w:rPr>
            <w:rFonts w:eastAsia="SimSun" w:cs="Arial" w:hint="eastAsia"/>
            <w:lang w:eastAsia="zh-CN"/>
          </w:rPr>
          <w:t xml:space="preserve"> report</w:t>
        </w:r>
        <w:r w:rsidRPr="00E67E0D">
          <w:rPr>
            <w:rFonts w:eastAsia="SimSun"/>
            <w:lang w:eastAsia="zh-CN"/>
          </w:rPr>
          <w:t>"</w:t>
        </w:r>
        <w:r w:rsidRPr="00E67E0D">
          <w:rPr>
            <w:rFonts w:eastAsia="Malgun Gothic"/>
            <w:lang w:eastAsia="ko-KR"/>
          </w:rPr>
          <w:t xml:space="preserve">, the </w:t>
        </w:r>
        <w:r w:rsidRPr="00E67E0D">
          <w:rPr>
            <w:rFonts w:eastAsia="SimSun" w:hint="eastAsia"/>
            <w:lang w:eastAsia="zh-CN"/>
          </w:rPr>
          <w:t>NG-RAN node</w:t>
        </w:r>
        <w:r w:rsidRPr="00E67E0D">
          <w:rPr>
            <w:rFonts w:eastAsia="Malgun Gothic"/>
            <w:lang w:eastAsia="ko-KR"/>
          </w:rPr>
          <w:t xml:space="preserve"> shall, if supported, </w:t>
        </w:r>
        <w:r w:rsidRPr="00E67E0D">
          <w:rPr>
            <w:rFonts w:eastAsia="SimSun" w:hint="eastAsia"/>
            <w:lang w:eastAsia="zh-CN"/>
          </w:rPr>
          <w:t xml:space="preserve">send the </w:t>
        </w:r>
        <w:r w:rsidRPr="00E67E0D">
          <w:rPr>
            <w:rFonts w:eastAsia="SimSun"/>
            <w:lang w:eastAsia="zh-CN"/>
          </w:rPr>
          <w:t>RRC INACTIVE TRANSITION REPORT</w:t>
        </w:r>
        <w:r w:rsidRPr="00E67E0D">
          <w:rPr>
            <w:rFonts w:eastAsia="Malgun Gothic"/>
            <w:lang w:eastAsia="ko-KR"/>
          </w:rPr>
          <w:t xml:space="preserve"> message</w:t>
        </w:r>
        <w:r w:rsidRPr="00E67E0D">
          <w:rPr>
            <w:rFonts w:eastAsia="SimSun" w:hint="eastAsia"/>
            <w:lang w:eastAsia="zh-CN"/>
          </w:rPr>
          <w:t xml:space="preserve"> </w:t>
        </w:r>
        <w:r w:rsidRPr="00E67E0D">
          <w:rPr>
            <w:rFonts w:eastAsia="SimSun"/>
            <w:lang w:eastAsia="zh-CN"/>
          </w:rPr>
          <w:t xml:space="preserve">to </w:t>
        </w:r>
        <w:r w:rsidRPr="00E67E0D">
          <w:rPr>
            <w:rFonts w:eastAsia="SimSun" w:hint="eastAsia"/>
            <w:lang w:eastAsia="zh-CN"/>
          </w:rPr>
          <w:t xml:space="preserve">the AMF </w:t>
        </w:r>
        <w:r w:rsidRPr="00E67E0D">
          <w:rPr>
            <w:rFonts w:eastAsia="SimSun"/>
            <w:lang w:eastAsia="zh-CN"/>
          </w:rPr>
          <w:t xml:space="preserve">to report </w:t>
        </w:r>
        <w:r w:rsidRPr="00E67E0D">
          <w:rPr>
            <w:rFonts w:eastAsia="SimSun" w:hint="eastAsia"/>
            <w:lang w:eastAsia="zh-CN"/>
          </w:rPr>
          <w:t>the RRC state of the UE when the UE enters or leaves RRC_INACTIVE state</w:t>
        </w:r>
        <w:r w:rsidRPr="00E67E0D">
          <w:rPr>
            <w:rFonts w:eastAsia="SimSun"/>
            <w:lang w:eastAsia="zh-CN"/>
          </w:rPr>
          <w:t>.</w:t>
        </w:r>
      </w:ins>
    </w:p>
    <w:p w14:paraId="21C847D8" w14:textId="77777777" w:rsidR="006A1CE4" w:rsidRPr="00E67E0D" w:rsidRDefault="006A1CE4" w:rsidP="00E7499B">
      <w:pPr>
        <w:pStyle w:val="4"/>
      </w:pPr>
      <w:bookmarkStart w:id="3006" w:name="_Toc534720261"/>
      <w:bookmarkStart w:id="3007" w:name="_Toc525567273"/>
      <w:r w:rsidRPr="00E67E0D">
        <w:t>8.4.2.3</w:t>
      </w:r>
      <w:r w:rsidRPr="00E67E0D">
        <w:tab/>
        <w:t>Unsuccessful Operation</w:t>
      </w:r>
      <w:bookmarkEnd w:id="3006"/>
      <w:bookmarkEnd w:id="3007"/>
    </w:p>
    <w:p w14:paraId="3629B5E3" w14:textId="77777777" w:rsidR="00AE297A" w:rsidRPr="00FF6A95" w:rsidRDefault="00AE297A" w:rsidP="00AE297A">
      <w:pPr>
        <w:pStyle w:val="TH"/>
        <w:rPr>
          <w:del w:id="3008" w:author="Issam" w:date="2019-02-12T23:38:00Z"/>
        </w:rPr>
      </w:pPr>
      <w:del w:id="3009" w:author="Issam" w:date="2019-02-12T23:38:00Z">
        <w:r w:rsidRPr="00FF6A95">
          <w:object w:dxaOrig="6893" w:dyaOrig="2427" w14:anchorId="121120F3">
            <v:shape id="_x0000_i1104" type="#_x0000_t75" style="width:344.5pt;height:121.85pt" o:ole="">
              <v:imagedata r:id="rId58" o:title=""/>
            </v:shape>
            <o:OLEObject Type="Embed" ProgID="Visio.Drawing.11" ShapeID="_x0000_i1104" DrawAspect="Content" ObjectID="_1611519910" r:id="rId59"/>
          </w:object>
        </w:r>
      </w:del>
    </w:p>
    <w:p w14:paraId="1B78F945" w14:textId="77777777" w:rsidR="006A1CE4" w:rsidRPr="00E67E0D" w:rsidRDefault="006A1CE4" w:rsidP="00E7499B">
      <w:pPr>
        <w:pStyle w:val="TH"/>
        <w:rPr>
          <w:ins w:id="3010" w:author="Issam" w:date="2019-02-12T23:38:00Z"/>
        </w:rPr>
      </w:pPr>
      <w:ins w:id="3011" w:author="Issam" w:date="2019-02-12T23:38:00Z">
        <w:r w:rsidRPr="00E67E0D">
          <w:object w:dxaOrig="6893" w:dyaOrig="2427" w14:anchorId="374F5B9C">
            <v:shape id="_x0000_i1042" type="#_x0000_t75" style="width:344.5pt;height:120.75pt" o:ole="">
              <v:imagedata r:id="rId58" o:title=""/>
            </v:shape>
            <o:OLEObject Type="Embed" ProgID="Visio.Drawing.11" ShapeID="_x0000_i1042" DrawAspect="Content" ObjectID="_1611519911" r:id="rId60"/>
          </w:object>
        </w:r>
      </w:ins>
    </w:p>
    <w:p w14:paraId="0AFF90B4" w14:textId="77777777" w:rsidR="006A1CE4" w:rsidRPr="00E67E0D" w:rsidRDefault="006A1CE4" w:rsidP="00E7499B">
      <w:pPr>
        <w:pStyle w:val="TF"/>
      </w:pPr>
      <w:r w:rsidRPr="00E67E0D">
        <w:t>Figure 8.4.2.3-1: Handover resource allocation: unsuccessful operation</w:t>
      </w:r>
    </w:p>
    <w:p w14:paraId="095F0B8E" w14:textId="77777777" w:rsidR="006A1CE4" w:rsidRPr="00E67E0D" w:rsidRDefault="006A1CE4" w:rsidP="00E7499B">
      <w:r w:rsidRPr="00E67E0D">
        <w:t>If the target NG-RAN node does not admit any of the PDU session resources, or a failure occurs during the Handover Preparation, it shall send the HANDOVER FAILURE message to the AMF with an appropriate cause value.</w:t>
      </w:r>
    </w:p>
    <w:p w14:paraId="1E4B08FA" w14:textId="77777777" w:rsidR="006A1CE4" w:rsidRPr="00E67E0D" w:rsidRDefault="006A1CE4" w:rsidP="00E7499B">
      <w:pPr>
        <w:pStyle w:val="4"/>
      </w:pPr>
      <w:bookmarkStart w:id="3012" w:name="_Toc534720262"/>
      <w:bookmarkStart w:id="3013" w:name="_Toc525567274"/>
      <w:r w:rsidRPr="00E67E0D">
        <w:t>8.4.2.4</w:t>
      </w:r>
      <w:r w:rsidRPr="00E67E0D">
        <w:tab/>
        <w:t>Abnormal Conditions</w:t>
      </w:r>
      <w:bookmarkEnd w:id="3012"/>
      <w:bookmarkEnd w:id="3013"/>
    </w:p>
    <w:p w14:paraId="3FA40FC0" w14:textId="77777777" w:rsidR="006A1CE4" w:rsidRPr="00E67E0D" w:rsidRDefault="006A1CE4" w:rsidP="00E7499B">
      <w:r w:rsidRPr="00E67E0D">
        <w:t xml:space="preserve">If the supported algorithms for encryption defined in the </w:t>
      </w:r>
      <w:r w:rsidRPr="00E67E0D">
        <w:rPr>
          <w:i/>
        </w:rPr>
        <w:t>Encryption Algorithms</w:t>
      </w:r>
      <w:r w:rsidRPr="00E67E0D">
        <w:t xml:space="preserve"> IE in the </w:t>
      </w:r>
      <w:r w:rsidRPr="00E67E0D">
        <w:rPr>
          <w:i/>
        </w:rPr>
        <w:t>UE Security Capabilities</w:t>
      </w:r>
      <w:r w:rsidRPr="00E67E0D">
        <w:t xml:space="preserve"> IE, plus the mandated support of EEA0 and NEA0 in all UEs (TS 33.501 [13]), do not match any allowed algorithms defined in the configured list of allowed encryption algorithms in the NG-RAN node (TS 33.501 [13]), the target NG-RAN node shall reject the procedure using the HANDOVER FAILURE message.</w:t>
      </w:r>
    </w:p>
    <w:p w14:paraId="13FD03AE" w14:textId="77777777" w:rsidR="006A1CE4" w:rsidRPr="00E67E0D" w:rsidRDefault="006A1CE4" w:rsidP="00E7499B">
      <w:r w:rsidRPr="00E67E0D">
        <w:t xml:space="preserve">If the supported algorithms for integrity defined in the </w:t>
      </w:r>
      <w:r w:rsidRPr="00E67E0D">
        <w:rPr>
          <w:i/>
        </w:rPr>
        <w:t>Integrity Protection Algorithms</w:t>
      </w:r>
      <w:r w:rsidRPr="00E67E0D">
        <w:t xml:space="preserve"> IE in the </w:t>
      </w:r>
      <w:r w:rsidRPr="00E67E0D">
        <w:rPr>
          <w:i/>
        </w:rPr>
        <w:t>UE Security Capabilities</w:t>
      </w:r>
      <w:r w:rsidRPr="00E67E0D">
        <w:t xml:space="preserve"> IE, plus the mandated support of the EIA0 and NIA0 algorithm in all UEs (TS 33.501 [13]), do not match any allowed algorithms defined in the configured list of allowed integrity protection algorithms in the NG-RAN node (TS 33.501 [13]), the target NG-RAN node shall reject the procedure using the HANDOVER FAILURE message.</w:t>
      </w:r>
    </w:p>
    <w:p w14:paraId="6C82F643" w14:textId="77777777" w:rsidR="006A1CE4" w:rsidRPr="00E67E0D" w:rsidRDefault="006A1CE4" w:rsidP="00E7499B">
      <w:pPr>
        <w:rPr>
          <w:ins w:id="3014" w:author="Issam" w:date="2019-02-12T23:38:00Z"/>
          <w:lang w:eastAsia="zh-CN"/>
        </w:rPr>
      </w:pPr>
      <w:ins w:id="3015" w:author="Issam" w:date="2019-02-12T23:38:00Z">
        <w:r w:rsidRPr="00E67E0D">
          <w:t xml:space="preserve">If the target NG-RAN node receives a HANDOVER REQUEST message which does not contain the </w:t>
        </w:r>
        <w:r w:rsidRPr="00E67E0D">
          <w:rPr>
            <w:i/>
            <w:iCs/>
            <w:lang w:eastAsia="zh-CN"/>
          </w:rPr>
          <w:t>Mobility Restriction List</w:t>
        </w:r>
        <w:r w:rsidRPr="00E67E0D">
          <w:rPr>
            <w:lang w:eastAsia="zh-CN"/>
          </w:rPr>
          <w:t xml:space="preserve"> IE, and the serving PLMN cannot be determined otherwise by the NG-RAN node, the </w:t>
        </w:r>
        <w:r w:rsidRPr="00E67E0D">
          <w:t xml:space="preserve">target </w:t>
        </w:r>
        <w:r w:rsidRPr="00E67E0D">
          <w:rPr>
            <w:lang w:eastAsia="zh-CN"/>
          </w:rPr>
          <w:t>NG-RAN node shall reject the procedure using the HANDOVER FAILURE message.</w:t>
        </w:r>
      </w:ins>
    </w:p>
    <w:p w14:paraId="772E5030" w14:textId="77777777" w:rsidR="006A1CE4" w:rsidRPr="00E67E0D" w:rsidRDefault="006A1CE4" w:rsidP="00E7499B">
      <w:pPr>
        <w:rPr>
          <w:ins w:id="3016" w:author="Issam" w:date="2019-02-12T23:38:00Z"/>
        </w:rPr>
      </w:pPr>
      <w:ins w:id="3017" w:author="Issam" w:date="2019-02-12T23:38:00Z">
        <w:r w:rsidRPr="00E67E0D">
          <w:rPr>
            <w:lang w:eastAsia="zh-CN"/>
          </w:rPr>
          <w:t xml:space="preserve">If the </w:t>
        </w:r>
        <w:r w:rsidRPr="00E67E0D">
          <w:t xml:space="preserve">target </w:t>
        </w:r>
        <w:r w:rsidRPr="00E67E0D">
          <w:rPr>
            <w:lang w:eastAsia="zh-CN"/>
          </w:rPr>
          <w:t xml:space="preserve">NG-RAN node </w:t>
        </w:r>
        <w:r w:rsidRPr="00E67E0D">
          <w:t xml:space="preserve">receives a HANDOVER REQUEST message containing the </w:t>
        </w:r>
        <w:r w:rsidRPr="00E67E0D">
          <w:rPr>
            <w:i/>
            <w:iCs/>
            <w:lang w:eastAsia="zh-CN"/>
          </w:rPr>
          <w:t>Mobility Restriction List</w:t>
        </w:r>
        <w:r w:rsidRPr="00E67E0D">
          <w:rPr>
            <w:lang w:eastAsia="zh-CN"/>
          </w:rPr>
          <w:t xml:space="preserve"> IE, and the serving PLMN indicated is not supported by the target cell, the </w:t>
        </w:r>
        <w:r w:rsidRPr="00E67E0D">
          <w:t xml:space="preserve">target </w:t>
        </w:r>
        <w:r w:rsidRPr="00E67E0D">
          <w:rPr>
            <w:lang w:eastAsia="zh-CN"/>
          </w:rPr>
          <w:t>NG-RAN node shall reject the procedure using the HANDOVER FAILURE message.</w:t>
        </w:r>
      </w:ins>
    </w:p>
    <w:p w14:paraId="46C73859" w14:textId="77777777" w:rsidR="006A1CE4" w:rsidRPr="00E67E0D" w:rsidRDefault="006A1CE4" w:rsidP="00E7499B">
      <w:pPr>
        <w:pStyle w:val="3"/>
      </w:pPr>
      <w:bookmarkStart w:id="3018" w:name="_Toc534720263"/>
      <w:bookmarkStart w:id="3019" w:name="_Toc525567275"/>
      <w:r w:rsidRPr="00E67E0D">
        <w:t>8.4.3</w:t>
      </w:r>
      <w:r w:rsidRPr="00E67E0D">
        <w:tab/>
        <w:t>Handover Notification</w:t>
      </w:r>
      <w:bookmarkEnd w:id="3018"/>
      <w:bookmarkEnd w:id="3019"/>
    </w:p>
    <w:p w14:paraId="63C9925C" w14:textId="77777777" w:rsidR="006A1CE4" w:rsidRPr="00E67E0D" w:rsidRDefault="006A1CE4" w:rsidP="00E7499B">
      <w:pPr>
        <w:pStyle w:val="4"/>
      </w:pPr>
      <w:bookmarkStart w:id="3020" w:name="_Toc534720264"/>
      <w:bookmarkStart w:id="3021" w:name="_Toc525567276"/>
      <w:r w:rsidRPr="00E67E0D">
        <w:t>8.4.3.1</w:t>
      </w:r>
      <w:r w:rsidRPr="00E67E0D">
        <w:tab/>
        <w:t>General</w:t>
      </w:r>
      <w:bookmarkEnd w:id="3020"/>
      <w:bookmarkEnd w:id="3021"/>
    </w:p>
    <w:p w14:paraId="4700C011" w14:textId="77777777" w:rsidR="006A1CE4" w:rsidRPr="00E67E0D" w:rsidRDefault="006A1CE4" w:rsidP="00E7499B">
      <w:r w:rsidRPr="00E67E0D">
        <w:t>The purpose of the Handover Notification procedure is to indicate to the AMF that the UE has arrived to the target cell and the NG-based handover has been successfully completed.</w:t>
      </w:r>
    </w:p>
    <w:p w14:paraId="02D5348E" w14:textId="77777777" w:rsidR="006A1CE4" w:rsidRPr="00E67E0D" w:rsidRDefault="006A1CE4" w:rsidP="00E7499B">
      <w:pPr>
        <w:pStyle w:val="4"/>
      </w:pPr>
      <w:bookmarkStart w:id="3022" w:name="_Toc534720265"/>
      <w:bookmarkStart w:id="3023" w:name="_Toc525567277"/>
      <w:r w:rsidRPr="00E67E0D">
        <w:t>8.4.3.2</w:t>
      </w:r>
      <w:r w:rsidRPr="00E67E0D">
        <w:tab/>
        <w:t>Successful Operation</w:t>
      </w:r>
      <w:bookmarkEnd w:id="3022"/>
      <w:bookmarkEnd w:id="3023"/>
    </w:p>
    <w:p w14:paraId="4ACF97E4" w14:textId="77777777" w:rsidR="00AE297A" w:rsidRPr="00FF6A95" w:rsidRDefault="00AE297A" w:rsidP="00AE297A">
      <w:pPr>
        <w:pStyle w:val="TH"/>
        <w:rPr>
          <w:del w:id="3024" w:author="Issam" w:date="2019-02-12T23:38:00Z"/>
        </w:rPr>
      </w:pPr>
      <w:del w:id="3025" w:author="Issam" w:date="2019-02-12T23:38:00Z">
        <w:r w:rsidRPr="00FF6A95">
          <w:object w:dxaOrig="6893" w:dyaOrig="2427" w14:anchorId="7933945C">
            <v:shape id="_x0000_i1105" type="#_x0000_t75" style="width:344.5pt;height:121.85pt" o:ole="">
              <v:imagedata r:id="rId61" o:title=""/>
            </v:shape>
            <o:OLEObject Type="Embed" ProgID="Visio.Drawing.11" ShapeID="_x0000_i1105" DrawAspect="Content" ObjectID="_1611519912" r:id="rId62"/>
          </w:object>
        </w:r>
      </w:del>
    </w:p>
    <w:p w14:paraId="484DE009" w14:textId="77777777" w:rsidR="006A1CE4" w:rsidRPr="00E67E0D" w:rsidRDefault="006A1CE4" w:rsidP="00E7499B">
      <w:pPr>
        <w:pStyle w:val="TH"/>
        <w:rPr>
          <w:ins w:id="3026" w:author="Issam" w:date="2019-02-12T23:38:00Z"/>
        </w:rPr>
      </w:pPr>
      <w:ins w:id="3027" w:author="Issam" w:date="2019-02-12T23:38:00Z">
        <w:r w:rsidRPr="00E67E0D">
          <w:object w:dxaOrig="6893" w:dyaOrig="2427" w14:anchorId="3D8BB8FB">
            <v:shape id="_x0000_i1043" type="#_x0000_t75" style="width:344.5pt;height:120.75pt" o:ole="">
              <v:imagedata r:id="rId61" o:title=""/>
            </v:shape>
            <o:OLEObject Type="Embed" ProgID="Visio.Drawing.11" ShapeID="_x0000_i1043" DrawAspect="Content" ObjectID="_1611519913" r:id="rId63"/>
          </w:object>
        </w:r>
      </w:ins>
    </w:p>
    <w:p w14:paraId="6E9898CE" w14:textId="77777777" w:rsidR="006A1CE4" w:rsidRPr="00E67E0D" w:rsidRDefault="006A1CE4" w:rsidP="00E7499B">
      <w:pPr>
        <w:pStyle w:val="TF"/>
      </w:pPr>
      <w:r w:rsidRPr="00E67E0D">
        <w:t>Figure 8.4.3.2-1: Handover notification</w:t>
      </w:r>
    </w:p>
    <w:p w14:paraId="6F2AF804" w14:textId="77777777" w:rsidR="006A1CE4" w:rsidRPr="00E67E0D" w:rsidRDefault="006A1CE4" w:rsidP="00E7499B">
      <w:r w:rsidRPr="00E67E0D">
        <w:t>The target NG-RAN node shall send the HANDOVER NOTIFY message to the AMF when the UE has been identified in the target cell and the NG-based handover has been successfully completed.</w:t>
      </w:r>
    </w:p>
    <w:p w14:paraId="5E79A1EB" w14:textId="77777777" w:rsidR="006A1CE4" w:rsidRPr="00E67E0D" w:rsidRDefault="006A1CE4" w:rsidP="00E7499B">
      <w:pPr>
        <w:pStyle w:val="4"/>
      </w:pPr>
      <w:bookmarkStart w:id="3028" w:name="_Toc534720266"/>
      <w:bookmarkStart w:id="3029" w:name="_Toc525567278"/>
      <w:r w:rsidRPr="00E67E0D">
        <w:t>8.4.3.3</w:t>
      </w:r>
      <w:r w:rsidRPr="00E67E0D">
        <w:tab/>
        <w:t>Abnormal Conditions</w:t>
      </w:r>
      <w:bookmarkEnd w:id="3028"/>
      <w:bookmarkEnd w:id="3029"/>
    </w:p>
    <w:p w14:paraId="7B45A6EF" w14:textId="77777777" w:rsidR="006A1CE4" w:rsidRPr="00E67E0D" w:rsidRDefault="006A1CE4" w:rsidP="00E7499B">
      <w:r w:rsidRPr="00E67E0D">
        <w:t>Void.</w:t>
      </w:r>
    </w:p>
    <w:p w14:paraId="3A22149D" w14:textId="77777777" w:rsidR="006A1CE4" w:rsidRPr="00E67E0D" w:rsidRDefault="006A1CE4" w:rsidP="00E7499B">
      <w:pPr>
        <w:pStyle w:val="3"/>
      </w:pPr>
      <w:bookmarkStart w:id="3030" w:name="_Toc534720267"/>
      <w:bookmarkStart w:id="3031" w:name="_Toc525567279"/>
      <w:r w:rsidRPr="00E67E0D">
        <w:t>8.4.4</w:t>
      </w:r>
      <w:r w:rsidRPr="00E67E0D">
        <w:tab/>
        <w:t>Path Switch Request</w:t>
      </w:r>
      <w:bookmarkEnd w:id="3030"/>
      <w:bookmarkEnd w:id="3031"/>
    </w:p>
    <w:p w14:paraId="487D9331" w14:textId="77777777" w:rsidR="006A1CE4" w:rsidRPr="00E67E0D" w:rsidRDefault="006A1CE4" w:rsidP="00E7499B">
      <w:pPr>
        <w:pStyle w:val="4"/>
      </w:pPr>
      <w:bookmarkStart w:id="3032" w:name="_Toc534720268"/>
      <w:bookmarkStart w:id="3033" w:name="_Toc525567280"/>
      <w:r w:rsidRPr="00E67E0D">
        <w:t>8.4.4.1</w:t>
      </w:r>
      <w:r w:rsidRPr="00E67E0D">
        <w:tab/>
        <w:t>General</w:t>
      </w:r>
      <w:bookmarkEnd w:id="3032"/>
      <w:bookmarkEnd w:id="3033"/>
    </w:p>
    <w:p w14:paraId="14849592" w14:textId="7196EB80" w:rsidR="006A1CE4" w:rsidRPr="00E67E0D" w:rsidRDefault="006A1CE4" w:rsidP="00E7499B">
      <w:r w:rsidRPr="00E67E0D">
        <w:t xml:space="preserve">The purpose of the Path Switch Request procedure is to request the switch of </w:t>
      </w:r>
      <w:del w:id="3034" w:author="Issam" w:date="2019-02-12T23:38:00Z">
        <w:r w:rsidR="00AE297A" w:rsidRPr="00FF6A95">
          <w:delText>a</w:delText>
        </w:r>
      </w:del>
      <w:ins w:id="3035" w:author="Issam" w:date="2019-02-12T23:38:00Z">
        <w:r w:rsidRPr="00E67E0D">
          <w:t>the</w:t>
        </w:r>
      </w:ins>
      <w:r w:rsidRPr="00E67E0D">
        <w:t xml:space="preserve"> downlink </w:t>
      </w:r>
      <w:del w:id="3036" w:author="Issam" w:date="2019-02-12T23:38:00Z">
        <w:r w:rsidR="00AE297A" w:rsidRPr="00FF6A95">
          <w:delText>GTP tunnel</w:delText>
        </w:r>
      </w:del>
      <w:ins w:id="3037" w:author="Issam" w:date="2019-02-12T23:38:00Z">
        <w:r w:rsidRPr="00E67E0D">
          <w:t>termination point of the NG-U transport bearer</w:t>
        </w:r>
      </w:ins>
      <w:r w:rsidRPr="00E67E0D">
        <w:t xml:space="preserve"> towards a new </w:t>
      </w:r>
      <w:del w:id="3038" w:author="Issam" w:date="2019-02-12T23:38:00Z">
        <w:r w:rsidR="00AE297A" w:rsidRPr="00FF6A95">
          <w:delText>GTP tunnel endpoint</w:delText>
        </w:r>
      </w:del>
      <w:ins w:id="3039" w:author="Issam" w:date="2019-02-12T23:38:00Z">
        <w:r w:rsidRPr="00E67E0D">
          <w:t>termination point</w:t>
        </w:r>
      </w:ins>
      <w:r w:rsidRPr="00E67E0D">
        <w:t>.</w:t>
      </w:r>
    </w:p>
    <w:p w14:paraId="3D6AC28E" w14:textId="77777777" w:rsidR="006A1CE4" w:rsidRPr="00E67E0D" w:rsidRDefault="006A1CE4" w:rsidP="00E7499B">
      <w:pPr>
        <w:pStyle w:val="4"/>
      </w:pPr>
      <w:bookmarkStart w:id="3040" w:name="_Toc534720269"/>
      <w:bookmarkStart w:id="3041" w:name="_Toc525567281"/>
      <w:r w:rsidRPr="00E67E0D">
        <w:t>8.4.4.2</w:t>
      </w:r>
      <w:r w:rsidRPr="00E67E0D">
        <w:tab/>
        <w:t>Successful Operation</w:t>
      </w:r>
      <w:bookmarkEnd w:id="3040"/>
      <w:bookmarkEnd w:id="3041"/>
    </w:p>
    <w:p w14:paraId="2CFD6050" w14:textId="77777777" w:rsidR="00AE297A" w:rsidRPr="00FF6A95" w:rsidRDefault="00AE297A" w:rsidP="00AE297A">
      <w:pPr>
        <w:pStyle w:val="TH"/>
        <w:rPr>
          <w:del w:id="3042" w:author="Issam" w:date="2019-02-12T23:38:00Z"/>
        </w:rPr>
      </w:pPr>
      <w:del w:id="3043" w:author="Issam" w:date="2019-02-12T23:38:00Z">
        <w:r w:rsidRPr="00FF6A95">
          <w:object w:dxaOrig="6893" w:dyaOrig="2427" w14:anchorId="45D58FE0">
            <v:shape id="_x0000_i1106" type="#_x0000_t75" style="width:344.5pt;height:121.85pt" o:ole="">
              <v:imagedata r:id="rId64" o:title=""/>
            </v:shape>
            <o:OLEObject Type="Embed" ProgID="Visio.Drawing.11" ShapeID="_x0000_i1106" DrawAspect="Content" ObjectID="_1611519914" r:id="rId65"/>
          </w:object>
        </w:r>
      </w:del>
    </w:p>
    <w:p w14:paraId="43B6841F" w14:textId="77777777" w:rsidR="006A1CE4" w:rsidRPr="00E67E0D" w:rsidRDefault="006A1CE4" w:rsidP="00E7499B">
      <w:pPr>
        <w:pStyle w:val="TH"/>
        <w:rPr>
          <w:ins w:id="3044" w:author="Issam" w:date="2019-02-12T23:38:00Z"/>
        </w:rPr>
      </w:pPr>
      <w:ins w:id="3045" w:author="Issam" w:date="2019-02-12T23:38:00Z">
        <w:r w:rsidRPr="00E67E0D">
          <w:object w:dxaOrig="6893" w:dyaOrig="2427" w14:anchorId="3C8F9FBB">
            <v:shape id="_x0000_i1044" type="#_x0000_t75" style="width:344.5pt;height:120.75pt" o:ole="">
              <v:imagedata r:id="rId64" o:title=""/>
            </v:shape>
            <o:OLEObject Type="Embed" ProgID="Visio.Drawing.11" ShapeID="_x0000_i1044" DrawAspect="Content" ObjectID="_1611519915" r:id="rId66"/>
          </w:object>
        </w:r>
      </w:ins>
    </w:p>
    <w:p w14:paraId="4BF77E7D" w14:textId="77777777" w:rsidR="006A1CE4" w:rsidRPr="00E67E0D" w:rsidRDefault="006A1CE4" w:rsidP="00E7499B">
      <w:pPr>
        <w:pStyle w:val="TF"/>
      </w:pPr>
      <w:r w:rsidRPr="00E67E0D">
        <w:t>Figure 8.4.4.2-1: Path switch request: successful operation</w:t>
      </w:r>
    </w:p>
    <w:p w14:paraId="70BC6A75" w14:textId="77777777" w:rsidR="006A1CE4" w:rsidRPr="00E67E0D" w:rsidRDefault="006A1CE4" w:rsidP="00E7499B">
      <w:r w:rsidRPr="00E67E0D">
        <w:t>The NG-RAN node initiates the procedure by sending the PATH SWITCH REQUEST message to the AMF.</w:t>
      </w:r>
      <w:ins w:id="3046" w:author="Issam" w:date="2019-02-12T23:38:00Z">
        <w:r w:rsidRPr="00E67E0D">
          <w:t xml:space="preserve"> Upon reception of the PATH SWITCH REQUEST message the AMF shall, for each PDU session indicated in the</w:t>
        </w:r>
        <w:r w:rsidRPr="00E67E0D">
          <w:rPr>
            <w:i/>
          </w:rPr>
          <w:t xml:space="preserve"> PDU Session ID</w:t>
        </w:r>
        <w:r w:rsidRPr="00E67E0D">
          <w:t xml:space="preserve"> IE, transparently</w:t>
        </w:r>
        <w:r w:rsidRPr="00E67E0D">
          <w:rPr>
            <w:rFonts w:eastAsia="SimSun" w:hint="eastAsia"/>
            <w:lang w:eastAsia="zh-CN"/>
          </w:rPr>
          <w:t xml:space="preserve"> </w:t>
        </w:r>
        <w:r w:rsidRPr="00E67E0D">
          <w:t xml:space="preserve">transfer the </w:t>
        </w:r>
        <w:r w:rsidRPr="00E67E0D">
          <w:rPr>
            <w:i/>
            <w:snapToGrid w:val="0"/>
            <w:lang w:eastAsia="zh-CN"/>
          </w:rPr>
          <w:t>Path Switch Request Transfer</w:t>
        </w:r>
        <w:r w:rsidRPr="00E67E0D">
          <w:t xml:space="preserve"> IE to the SMF associated with the concerned PDU session.</w:t>
        </w:r>
      </w:ins>
    </w:p>
    <w:p w14:paraId="074CFDAC" w14:textId="77777777" w:rsidR="006A1CE4" w:rsidRPr="00E67E0D" w:rsidRDefault="006A1CE4" w:rsidP="00E7499B">
      <w:r w:rsidRPr="00E67E0D">
        <w:t>After all necessary updates including the UP path switch have been successfully completed in the 5GC for at least one of the PDU session resources included in the PATH SWITCH REQUEST, the AMF shall send the PATH SWITCH REQUEST ACKNOWLEDGE message to the NG-RAN node and the procedure ends.</w:t>
      </w:r>
    </w:p>
    <w:p w14:paraId="2FAC6A01" w14:textId="77777777" w:rsidR="006A1CE4" w:rsidRPr="00E67E0D" w:rsidRDefault="006A1CE4" w:rsidP="00E7499B">
      <w:r w:rsidRPr="00E67E0D">
        <w:rPr>
          <w:rFonts w:eastAsia="SimSun" w:hint="eastAsia"/>
          <w:lang w:eastAsia="zh-CN"/>
        </w:rPr>
        <w:t xml:space="preserve">The list of accepted QoS flows shall be included </w:t>
      </w:r>
      <w:r w:rsidRPr="00E67E0D">
        <w:rPr>
          <w:rFonts w:eastAsia="SimSun"/>
          <w:lang w:eastAsia="zh-CN"/>
        </w:rPr>
        <w:t>in the</w:t>
      </w:r>
      <w:r w:rsidRPr="00E67E0D">
        <w:rPr>
          <w:rFonts w:eastAsia="SimSun" w:hint="eastAsia"/>
          <w:lang w:eastAsia="zh-CN"/>
        </w:rPr>
        <w:t xml:space="preserve"> </w:t>
      </w:r>
      <w:r w:rsidRPr="00E67E0D">
        <w:t>PATH SWITCH REQUEST message</w:t>
      </w:r>
      <w:r w:rsidRPr="00E67E0D">
        <w:rPr>
          <w:lang w:eastAsia="ja-JP"/>
        </w:rPr>
        <w:t xml:space="preserve"> </w:t>
      </w:r>
      <w:r w:rsidRPr="00E67E0D">
        <w:t xml:space="preserve">within the </w:t>
      </w:r>
      <w:r w:rsidRPr="00E67E0D">
        <w:rPr>
          <w:i/>
        </w:rPr>
        <w:t>Path Switch Request Transfer</w:t>
      </w:r>
      <w:r w:rsidRPr="00E67E0D">
        <w:t xml:space="preserve"> IE. The </w:t>
      </w:r>
      <w:r w:rsidRPr="00E67E0D">
        <w:rPr>
          <w:rFonts w:eastAsia="SimSun" w:hint="eastAsia"/>
          <w:lang w:eastAsia="zh-CN"/>
        </w:rPr>
        <w:t>S</w:t>
      </w:r>
      <w:r w:rsidRPr="00E67E0D">
        <w:t>MF shall handle this information as specified in TS 23.502 [10].</w:t>
      </w:r>
    </w:p>
    <w:p w14:paraId="046B7CE3" w14:textId="77777777" w:rsidR="006A1CE4" w:rsidRPr="00E67E0D" w:rsidRDefault="006A1CE4" w:rsidP="00E7499B">
      <w:r w:rsidRPr="00E67E0D">
        <w:t xml:space="preserve">The list of PDU sessions which failed to be setup, if any, shall be included in the PATH SWITCH REQUEST message within the </w:t>
      </w:r>
      <w:r w:rsidRPr="00E67E0D">
        <w:rPr>
          <w:i/>
        </w:rPr>
        <w:t>Path Switch Request Setup Failed Transfer</w:t>
      </w:r>
      <w:r w:rsidRPr="00E67E0D">
        <w:t xml:space="preserve"> IE. The AMF shall handle this information as specified in TS 23.502 [10].</w:t>
      </w:r>
    </w:p>
    <w:p w14:paraId="2AA2BFBF" w14:textId="77777777" w:rsidR="006A1CE4" w:rsidRPr="00E67E0D" w:rsidRDefault="006A1CE4" w:rsidP="00E7499B">
      <w:r w:rsidRPr="00E67E0D">
        <w:rPr>
          <w:rFonts w:hint="eastAsia"/>
          <w:lang w:eastAsia="zh-CN"/>
        </w:rPr>
        <w:t xml:space="preserve">For each PDU session for which the </w:t>
      </w:r>
      <w:r w:rsidRPr="00E67E0D">
        <w:rPr>
          <w:i/>
          <w:lang w:eastAsia="zh-CN"/>
        </w:rPr>
        <w:t>User Plane S</w:t>
      </w:r>
      <w:r w:rsidRPr="00E67E0D">
        <w:rPr>
          <w:rFonts w:hint="eastAsia"/>
          <w:i/>
          <w:lang w:eastAsia="zh-CN"/>
        </w:rPr>
        <w:t xml:space="preserve">ecurity </w:t>
      </w:r>
      <w:r w:rsidRPr="00E67E0D">
        <w:rPr>
          <w:i/>
          <w:lang w:eastAsia="zh-CN"/>
        </w:rPr>
        <w:t>Information</w:t>
      </w:r>
      <w:r w:rsidRPr="00E67E0D">
        <w:rPr>
          <w:rFonts w:hint="eastAsia"/>
          <w:lang w:eastAsia="zh-CN"/>
        </w:rPr>
        <w:t xml:space="preserve"> IE </w:t>
      </w:r>
      <w:r w:rsidRPr="00E67E0D">
        <w:rPr>
          <w:lang w:eastAsia="zh-CN"/>
        </w:rPr>
        <w:t>i</w:t>
      </w:r>
      <w:r w:rsidRPr="00E67E0D">
        <w:rPr>
          <w:rFonts w:hint="eastAsia"/>
          <w:lang w:eastAsia="zh-CN"/>
        </w:rPr>
        <w:t xml:space="preserve">s included in the </w:t>
      </w:r>
      <w:r w:rsidRPr="00E67E0D">
        <w:rPr>
          <w:i/>
          <w:lang w:eastAsia="zh-CN"/>
        </w:rPr>
        <w:t xml:space="preserve">Path Switch Request Transfer </w:t>
      </w:r>
      <w:r w:rsidRPr="00E67E0D">
        <w:rPr>
          <w:rFonts w:hint="eastAsia"/>
          <w:lang w:eastAsia="zh-CN"/>
        </w:rPr>
        <w:t xml:space="preserve">IE </w:t>
      </w:r>
      <w:r w:rsidRPr="00E67E0D">
        <w:rPr>
          <w:lang w:eastAsia="zh-CN"/>
        </w:rPr>
        <w:t xml:space="preserve">of the </w:t>
      </w:r>
      <w:r w:rsidRPr="00E67E0D">
        <w:t xml:space="preserve">PATH SWITCH REQUEST message, the SMF shall behave as specified in TS 33.501 [13] and may send back the </w:t>
      </w:r>
      <w:r w:rsidRPr="00E67E0D">
        <w:rPr>
          <w:rFonts w:hint="eastAsia"/>
          <w:i/>
          <w:lang w:eastAsia="zh-CN"/>
        </w:rPr>
        <w:t xml:space="preserve">Security </w:t>
      </w:r>
      <w:r w:rsidRPr="00E67E0D">
        <w:rPr>
          <w:i/>
          <w:lang w:eastAsia="zh-CN"/>
        </w:rPr>
        <w:t>Indication</w:t>
      </w:r>
      <w:r w:rsidRPr="00E67E0D">
        <w:rPr>
          <w:rFonts w:hint="eastAsia"/>
          <w:lang w:eastAsia="zh-CN"/>
        </w:rPr>
        <w:t xml:space="preserve"> IE </w:t>
      </w:r>
      <w:r w:rsidRPr="00E67E0D">
        <w:rPr>
          <w:lang w:eastAsia="zh-CN"/>
        </w:rPr>
        <w:t xml:space="preserve">within </w:t>
      </w:r>
      <w:r w:rsidRPr="00E67E0D">
        <w:t xml:space="preserve">the </w:t>
      </w:r>
      <w:r w:rsidRPr="00E67E0D">
        <w:rPr>
          <w:i/>
          <w:lang w:eastAsia="zh-CN"/>
        </w:rPr>
        <w:t xml:space="preserve">Path Switch Request Acknowledge Transfer </w:t>
      </w:r>
      <w:r w:rsidRPr="00E67E0D">
        <w:rPr>
          <w:rFonts w:hint="eastAsia"/>
          <w:lang w:eastAsia="zh-CN"/>
        </w:rPr>
        <w:t xml:space="preserve">IE </w:t>
      </w:r>
      <w:r w:rsidRPr="00E67E0D">
        <w:rPr>
          <w:lang w:eastAsia="zh-CN"/>
        </w:rPr>
        <w:t xml:space="preserve">of the </w:t>
      </w:r>
      <w:r w:rsidRPr="00E67E0D">
        <w:t>PATH SWITCH REQUEST ACKNOWLEDGE message.</w:t>
      </w:r>
    </w:p>
    <w:p w14:paraId="40A2CD77" w14:textId="77777777" w:rsidR="006A1CE4" w:rsidRPr="00E67E0D" w:rsidRDefault="006A1CE4" w:rsidP="00E7499B">
      <w:pPr>
        <w:rPr>
          <w:ins w:id="3047" w:author="Issam" w:date="2019-02-12T23:38:00Z"/>
        </w:rPr>
      </w:pPr>
      <w:ins w:id="3048" w:author="Issam" w:date="2019-02-12T23:38:00Z">
        <w:r w:rsidRPr="00E67E0D">
          <w:rPr>
            <w:rFonts w:hint="eastAsia"/>
            <w:lang w:eastAsia="zh-CN"/>
          </w:rPr>
          <w:t xml:space="preserve">For each PDU session for which the </w:t>
        </w:r>
        <w:r w:rsidRPr="00E67E0D">
          <w:rPr>
            <w:i/>
            <w:lang w:eastAsia="zh-CN"/>
          </w:rPr>
          <w:t>DL NG-U TNL Information Reused</w:t>
        </w:r>
        <w:r w:rsidRPr="00E67E0D">
          <w:rPr>
            <w:rFonts w:hint="eastAsia"/>
            <w:lang w:eastAsia="zh-CN"/>
          </w:rPr>
          <w:t xml:space="preserve"> IE</w:t>
        </w:r>
        <w:r w:rsidRPr="00E67E0D">
          <w:rPr>
            <w:lang w:eastAsia="zh-CN"/>
          </w:rPr>
          <w:t xml:space="preserve"> </w:t>
        </w:r>
        <w:r w:rsidRPr="00502791">
          <w:rPr>
            <w:lang w:eastAsia="zh-CN"/>
          </w:rPr>
          <w:t>set to "true"</w:t>
        </w:r>
        <w:r w:rsidRPr="00E67E0D">
          <w:rPr>
            <w:rFonts w:hint="eastAsia"/>
            <w:lang w:eastAsia="zh-CN"/>
          </w:rPr>
          <w:t xml:space="preserve"> </w:t>
        </w:r>
        <w:r w:rsidRPr="00E67E0D">
          <w:rPr>
            <w:lang w:eastAsia="zh-CN"/>
          </w:rPr>
          <w:t>i</w:t>
        </w:r>
        <w:r w:rsidRPr="00E67E0D">
          <w:rPr>
            <w:rFonts w:hint="eastAsia"/>
            <w:lang w:eastAsia="zh-CN"/>
          </w:rPr>
          <w:t xml:space="preserve">s included in the </w:t>
        </w:r>
        <w:r w:rsidRPr="00E67E0D">
          <w:rPr>
            <w:i/>
            <w:lang w:eastAsia="zh-CN"/>
          </w:rPr>
          <w:t xml:space="preserve">Path Switch Request Transfer </w:t>
        </w:r>
        <w:r w:rsidRPr="00E67E0D">
          <w:rPr>
            <w:rFonts w:hint="eastAsia"/>
            <w:lang w:eastAsia="zh-CN"/>
          </w:rPr>
          <w:t xml:space="preserve">IE </w:t>
        </w:r>
        <w:r w:rsidRPr="00E67E0D">
          <w:rPr>
            <w:lang w:eastAsia="zh-CN"/>
          </w:rPr>
          <w:t xml:space="preserve">of the </w:t>
        </w:r>
        <w:r w:rsidRPr="00E67E0D">
          <w:t xml:space="preserve">PATH SWITCH REQUEST message, the SMF shall, if supported, consider that the </w:t>
        </w:r>
        <w:r w:rsidRPr="00502791">
          <w:t>DL TNL information contained in the</w:t>
        </w:r>
        <w:r w:rsidRPr="00E67E0D">
          <w:t xml:space="preserve"> </w:t>
        </w:r>
        <w:r w:rsidRPr="00E67E0D">
          <w:rPr>
            <w:i/>
            <w:lang w:eastAsia="zh-CN"/>
          </w:rPr>
          <w:t>DL NG-U UP TNL Information</w:t>
        </w:r>
        <w:r w:rsidRPr="00E67E0D">
          <w:rPr>
            <w:rFonts w:hint="eastAsia"/>
            <w:lang w:eastAsia="zh-CN"/>
          </w:rPr>
          <w:t xml:space="preserve"> IE</w:t>
        </w:r>
        <w:r w:rsidRPr="00E67E0D">
          <w:rPr>
            <w:lang w:eastAsia="zh-CN"/>
          </w:rPr>
          <w:t xml:space="preserve"> has been reused.</w:t>
        </w:r>
      </w:ins>
    </w:p>
    <w:p w14:paraId="40B12838" w14:textId="77777777" w:rsidR="006A1CE4" w:rsidRPr="00E67E0D" w:rsidRDefault="006A1CE4" w:rsidP="00E7499B">
      <w:r w:rsidRPr="00E67E0D">
        <w:t xml:space="preserve">If the </w:t>
      </w:r>
      <w:r w:rsidRPr="00E67E0D">
        <w:rPr>
          <w:rFonts w:hint="eastAsia"/>
          <w:i/>
          <w:lang w:eastAsia="zh-CN"/>
        </w:rPr>
        <w:t xml:space="preserve">Security </w:t>
      </w:r>
      <w:r w:rsidRPr="00E67E0D">
        <w:rPr>
          <w:i/>
          <w:lang w:eastAsia="zh-CN"/>
        </w:rPr>
        <w:t>Indication</w:t>
      </w:r>
      <w:r w:rsidRPr="00E67E0D">
        <w:rPr>
          <w:rFonts w:hint="eastAsia"/>
          <w:lang w:eastAsia="zh-CN"/>
        </w:rPr>
        <w:t xml:space="preserve"> IE </w:t>
      </w:r>
      <w:r w:rsidRPr="00E67E0D">
        <w:rPr>
          <w:lang w:eastAsia="zh-CN"/>
        </w:rPr>
        <w:t xml:space="preserve">is included within </w:t>
      </w:r>
      <w:r w:rsidRPr="00E67E0D">
        <w:t xml:space="preserve">the </w:t>
      </w:r>
      <w:r w:rsidRPr="00E67E0D">
        <w:rPr>
          <w:i/>
          <w:lang w:eastAsia="zh-CN"/>
        </w:rPr>
        <w:t xml:space="preserve">Path Switch Request Acknowledge Transfer </w:t>
      </w:r>
      <w:r w:rsidRPr="00E67E0D">
        <w:rPr>
          <w:rFonts w:hint="eastAsia"/>
          <w:lang w:eastAsia="zh-CN"/>
        </w:rPr>
        <w:t xml:space="preserve">IE </w:t>
      </w:r>
      <w:r w:rsidRPr="00E67E0D">
        <w:rPr>
          <w:lang w:eastAsia="zh-CN"/>
        </w:rPr>
        <w:t xml:space="preserve">of the </w:t>
      </w:r>
      <w:r w:rsidRPr="00E67E0D">
        <w:t>PATH SWITCH REQUEST ACKNOWLEDGE message, the NG-RAN node shall behave as specified in TS 33.501 [13].</w:t>
      </w:r>
    </w:p>
    <w:p w14:paraId="6760CBF3" w14:textId="77777777" w:rsidR="006A1CE4" w:rsidRPr="00E67E0D" w:rsidRDefault="006A1CE4" w:rsidP="00E7499B">
      <w:pPr>
        <w:rPr>
          <w:rFonts w:eastAsia="SimSun"/>
          <w:lang w:eastAsia="ja-JP"/>
        </w:rPr>
      </w:pPr>
      <w:r w:rsidRPr="00E67E0D">
        <w:t>If</w:t>
      </w:r>
      <w:r w:rsidRPr="00E67E0D">
        <w:rPr>
          <w:lang w:eastAsia="zh-CN"/>
        </w:rPr>
        <w:t xml:space="preserve"> the</w:t>
      </w:r>
      <w:r w:rsidRPr="00E67E0D">
        <w:t xml:space="preserve"> </w:t>
      </w:r>
      <w:r w:rsidRPr="00E67E0D">
        <w:rPr>
          <w:rFonts w:eastAsia="Yu Mincho"/>
          <w:i/>
        </w:rPr>
        <w:t>UL NG-U UP TNL Information</w:t>
      </w:r>
      <w:r w:rsidRPr="00E67E0D">
        <w:rPr>
          <w:rFonts w:eastAsia="Yu Mincho"/>
        </w:rPr>
        <w:t xml:space="preserve"> IE </w:t>
      </w:r>
      <w:r w:rsidRPr="00E67E0D">
        <w:t>is included within</w:t>
      </w:r>
      <w:r w:rsidRPr="00E67E0D">
        <w:rPr>
          <w:rFonts w:eastAsia="SimSun"/>
        </w:rPr>
        <w:t xml:space="preserve"> the </w:t>
      </w:r>
      <w:r w:rsidRPr="00E67E0D">
        <w:rPr>
          <w:rFonts w:eastAsia="SimSun"/>
          <w:i/>
        </w:rPr>
        <w:t xml:space="preserve">Path Switch Request Acknowledge Transfer </w:t>
      </w:r>
      <w:r w:rsidRPr="00E67E0D">
        <w:rPr>
          <w:rFonts w:eastAsia="SimSun"/>
        </w:rPr>
        <w:t>IE of the PATH SWITCH REQUEST ACKNOWLEDGE message</w:t>
      </w:r>
      <w:r w:rsidRPr="00E67E0D">
        <w:t>,</w:t>
      </w:r>
      <w:r w:rsidRPr="00E67E0D">
        <w:rPr>
          <w:lang w:eastAsia="ja-JP"/>
        </w:rPr>
        <w:t xml:space="preserve"> </w:t>
      </w:r>
      <w:r w:rsidRPr="00E67E0D">
        <w:rPr>
          <w:rFonts w:eastAsia="SimSun"/>
          <w:lang w:eastAsia="ja-JP"/>
        </w:rPr>
        <w:t xml:space="preserve">the NG-RAN node shall store this information and use it as </w:t>
      </w:r>
      <w:r w:rsidRPr="00E67E0D">
        <w:rPr>
          <w:rFonts w:eastAsia="SimSun"/>
        </w:rPr>
        <w:t xml:space="preserve">the uplink </w:t>
      </w:r>
      <w:r w:rsidRPr="00E67E0D">
        <w:rPr>
          <w:rFonts w:eastAsia="SimSun"/>
          <w:lang w:eastAsia="ja-JP"/>
        </w:rPr>
        <w:t>termination point for the user plane data for this PDU session.</w:t>
      </w:r>
    </w:p>
    <w:p w14:paraId="077D20CB" w14:textId="77777777" w:rsidR="006A1CE4" w:rsidRPr="00E67E0D" w:rsidRDefault="006A1CE4" w:rsidP="00E7499B">
      <w:pPr>
        <w:rPr>
          <w:rFonts w:eastAsia="Malgun Gothic"/>
          <w:lang w:eastAsia="ko-KR"/>
        </w:rPr>
      </w:pPr>
      <w:r w:rsidRPr="00E67E0D">
        <w:rPr>
          <w:rFonts w:eastAsia="Malgun Gothic" w:hint="eastAsia"/>
          <w:lang w:eastAsia="ko-KR"/>
        </w:rPr>
        <w:t xml:space="preserve">If the </w:t>
      </w:r>
      <w:r w:rsidRPr="00E67E0D">
        <w:rPr>
          <w:rFonts w:eastAsia="Malgun Gothic"/>
          <w:i/>
          <w:lang w:eastAsia="ko-KR"/>
        </w:rPr>
        <w:t>Core Network</w:t>
      </w:r>
      <w:r w:rsidRPr="00E67E0D">
        <w:rPr>
          <w:rFonts w:eastAsia="Malgun Gothic" w:hint="eastAsia"/>
          <w:i/>
          <w:lang w:eastAsia="ko-KR"/>
        </w:rPr>
        <w:t xml:space="preserve"> </w:t>
      </w:r>
      <w:r w:rsidRPr="00E67E0D">
        <w:rPr>
          <w:rFonts w:eastAsia="Malgun Gothic"/>
          <w:i/>
          <w:lang w:eastAsia="ko-KR"/>
        </w:rPr>
        <w:t xml:space="preserve">Assistance </w:t>
      </w:r>
      <w:r w:rsidRPr="00E67E0D">
        <w:rPr>
          <w:rFonts w:eastAsia="Malgun Gothic" w:hint="eastAsia"/>
          <w:i/>
          <w:lang w:eastAsia="ko-KR"/>
        </w:rPr>
        <w:t>Information</w:t>
      </w:r>
      <w:r w:rsidRPr="00E67E0D">
        <w:rPr>
          <w:rFonts w:eastAsia="Malgun Gothic" w:hint="eastAsia"/>
          <w:lang w:eastAsia="ko-KR"/>
        </w:rPr>
        <w:t xml:space="preserve"> IE is included in the </w:t>
      </w:r>
      <w:r w:rsidRPr="00E67E0D">
        <w:rPr>
          <w:rFonts w:eastAsia="Malgun Gothic"/>
          <w:lang w:eastAsia="ko-KR"/>
        </w:rPr>
        <w:t xml:space="preserve">PATH SWITCH REQUEST ACKNOWLEDGE message, the NG-RAN node shall, if supported, store this information in the UE context and use it for e.g. </w:t>
      </w:r>
      <w:r w:rsidRPr="00E67E0D">
        <w:rPr>
          <w:rFonts w:eastAsia="SimSun" w:hint="eastAsia"/>
          <w:lang w:eastAsia="zh-CN"/>
        </w:rPr>
        <w:t>the RRC</w:t>
      </w:r>
      <w:r w:rsidRPr="00E67E0D">
        <w:rPr>
          <w:rFonts w:eastAsia="SimSun"/>
          <w:lang w:eastAsia="zh-CN"/>
        </w:rPr>
        <w:t>_</w:t>
      </w:r>
      <w:r w:rsidRPr="00E67E0D">
        <w:rPr>
          <w:rFonts w:eastAsia="SimSun" w:hint="eastAsia"/>
          <w:lang w:eastAsia="zh-CN"/>
        </w:rPr>
        <w:t xml:space="preserve">INACTIVE state decision and </w:t>
      </w:r>
      <w:r w:rsidRPr="00E67E0D">
        <w:rPr>
          <w:rFonts w:eastAsia="SimSun"/>
          <w:lang w:eastAsia="zh-CN"/>
        </w:rPr>
        <w:t xml:space="preserve">RNA </w:t>
      </w:r>
      <w:r w:rsidRPr="00E67E0D">
        <w:rPr>
          <w:rFonts w:eastAsia="SimSun" w:hint="eastAsia"/>
          <w:lang w:eastAsia="zh-CN"/>
        </w:rPr>
        <w:t>configuration for the UE and</w:t>
      </w:r>
      <w:r w:rsidRPr="00E67E0D">
        <w:rPr>
          <w:rFonts w:eastAsia="Malgun Gothic"/>
          <w:lang w:eastAsia="ko-KR"/>
        </w:rPr>
        <w:t xml:space="preserve"> RAN paging if any for a UE in RRC_INACTIVE state, </w:t>
      </w:r>
      <w:r w:rsidRPr="00E67E0D">
        <w:rPr>
          <w:rFonts w:eastAsia="SimSun" w:hint="eastAsia"/>
          <w:lang w:eastAsia="zh-CN"/>
        </w:rPr>
        <w:t>as specified in TS 38.300</w:t>
      </w:r>
      <w:r w:rsidRPr="00E67E0D">
        <w:rPr>
          <w:rFonts w:eastAsia="SimSun"/>
          <w:lang w:eastAsia="zh-CN"/>
        </w:rPr>
        <w:t xml:space="preserve"> </w:t>
      </w:r>
      <w:r w:rsidRPr="00E67E0D">
        <w:rPr>
          <w:rFonts w:eastAsia="SimSun" w:hint="eastAsia"/>
          <w:lang w:eastAsia="zh-CN"/>
        </w:rPr>
        <w:t>[8]</w:t>
      </w:r>
      <w:r w:rsidRPr="00E67E0D">
        <w:rPr>
          <w:rFonts w:eastAsia="Malgun Gothic"/>
          <w:lang w:eastAsia="ko-KR"/>
        </w:rPr>
        <w:t>.</w:t>
      </w:r>
    </w:p>
    <w:p w14:paraId="665FB45B" w14:textId="0F64B209" w:rsidR="006A1CE4" w:rsidRPr="00E67E0D" w:rsidRDefault="006A1CE4" w:rsidP="00E7499B">
      <w:pPr>
        <w:rPr>
          <w:rFonts w:eastAsia="SimSun"/>
          <w:lang w:eastAsia="zh-CN"/>
        </w:rPr>
      </w:pPr>
      <w:r w:rsidRPr="00E67E0D">
        <w:rPr>
          <w:rFonts w:eastAsia="Malgun Gothic" w:hint="eastAsia"/>
          <w:lang w:eastAsia="ko-KR"/>
        </w:rPr>
        <w:t xml:space="preserve">If the </w:t>
      </w:r>
      <w:r w:rsidRPr="00E67E0D">
        <w:rPr>
          <w:rFonts w:eastAsia="SimSun" w:hint="eastAsia"/>
          <w:i/>
          <w:lang w:eastAsia="zh-CN"/>
        </w:rPr>
        <w:t>RRC Inactive Transition Report Request</w:t>
      </w:r>
      <w:r w:rsidRPr="00E67E0D">
        <w:rPr>
          <w:rFonts w:eastAsia="SimSun"/>
          <w:i/>
          <w:lang w:eastAsia="zh-CN"/>
        </w:rPr>
        <w:t xml:space="preserve"> </w:t>
      </w:r>
      <w:r w:rsidRPr="00E67E0D">
        <w:rPr>
          <w:rFonts w:eastAsia="Malgun Gothic"/>
          <w:lang w:eastAsia="ko-KR"/>
        </w:rPr>
        <w:t>IE</w:t>
      </w:r>
      <w:r w:rsidRPr="00E67E0D">
        <w:rPr>
          <w:rFonts w:eastAsia="Malgun Gothic" w:hint="eastAsia"/>
          <w:lang w:eastAsia="ko-KR"/>
        </w:rPr>
        <w:t xml:space="preserve"> is included in the </w:t>
      </w:r>
      <w:r w:rsidRPr="00E67E0D">
        <w:rPr>
          <w:rFonts w:eastAsia="Malgun Gothic"/>
          <w:lang w:eastAsia="ko-KR"/>
        </w:rPr>
        <w:t xml:space="preserve">PATH SWITCH REQUEST ACKNOWLEDGE message, the </w:t>
      </w:r>
      <w:r w:rsidRPr="00E67E0D">
        <w:rPr>
          <w:rFonts w:eastAsia="SimSun" w:hint="eastAsia"/>
          <w:lang w:eastAsia="zh-CN"/>
        </w:rPr>
        <w:t>NG-RAN node</w:t>
      </w:r>
      <w:r w:rsidRPr="00E67E0D">
        <w:rPr>
          <w:rFonts w:eastAsia="Malgun Gothic"/>
          <w:lang w:eastAsia="ko-KR"/>
        </w:rPr>
        <w:t xml:space="preserve"> shall, if supported, store this information in the UE context</w:t>
      </w:r>
      <w:del w:id="3049" w:author="Issam" w:date="2019-02-12T23:38:00Z">
        <w:r w:rsidR="00AE297A" w:rsidRPr="00FF6A95">
          <w:rPr>
            <w:rFonts w:eastAsia="Malgun Gothic"/>
            <w:lang w:eastAsia="ko-KR"/>
          </w:rPr>
          <w:delText xml:space="preserve"> and</w:delText>
        </w:r>
      </w:del>
      <w:ins w:id="3050" w:author="Issam" w:date="2019-02-12T23:38:00Z">
        <w:r w:rsidRPr="00E67E0D">
          <w:rPr>
            <w:rFonts w:eastAsia="Malgun Gothic"/>
            <w:lang w:eastAsia="ko-KR"/>
          </w:rPr>
          <w:t>.</w:t>
        </w:r>
      </w:ins>
    </w:p>
    <w:p w14:paraId="250EB5FF" w14:textId="77777777" w:rsidR="00AE297A" w:rsidRPr="00FF6A95" w:rsidRDefault="00AE297A" w:rsidP="00AE297A">
      <w:pPr>
        <w:pStyle w:val="B1"/>
        <w:rPr>
          <w:del w:id="3051" w:author="Issam" w:date="2019-02-12T23:38:00Z"/>
          <w:rFonts w:eastAsia="SimSun" w:hint="eastAsia"/>
          <w:lang w:eastAsia="zh-CN"/>
        </w:rPr>
      </w:pPr>
      <w:del w:id="3052" w:author="Issam" w:date="2019-02-12T23:38:00Z">
        <w:r w:rsidRPr="00FF6A95">
          <w:delText>-</w:delText>
        </w:r>
        <w:r w:rsidRPr="00FF6A95">
          <w:tab/>
        </w:r>
        <w:r w:rsidRPr="00FF6A95">
          <w:rPr>
            <w:rFonts w:eastAsia="SimSun" w:hint="eastAsia"/>
            <w:lang w:eastAsia="zh-CN"/>
          </w:rPr>
          <w:delText xml:space="preserve">report to the AMF the RRC state of the UE when the UE enters or leaves RRC_INACTIVE state in case the </w:delText>
        </w:r>
        <w:r w:rsidRPr="00FF6A95">
          <w:rPr>
            <w:rFonts w:eastAsia="SimSun" w:hint="eastAsia"/>
            <w:i/>
            <w:lang w:eastAsia="zh-CN"/>
          </w:rPr>
          <w:delText>RRC Inactive Transition Report Request</w:delText>
        </w:r>
        <w:r w:rsidRPr="00FF6A95">
          <w:rPr>
            <w:rFonts w:eastAsia="SimSun"/>
            <w:i/>
            <w:lang w:eastAsia="zh-CN"/>
          </w:rPr>
          <w:delText xml:space="preserve"> </w:delText>
        </w:r>
        <w:r w:rsidRPr="00FF6A95">
          <w:rPr>
            <w:rFonts w:eastAsia="Malgun Gothic"/>
            <w:lang w:eastAsia="ko-KR"/>
          </w:rPr>
          <w:delText>IE</w:delText>
        </w:r>
        <w:r w:rsidRPr="00FF6A95">
          <w:rPr>
            <w:rFonts w:eastAsia="SimSun" w:hint="eastAsia"/>
            <w:lang w:eastAsia="zh-CN"/>
          </w:rPr>
          <w:delText xml:space="preserve"> is set to </w:delText>
        </w:r>
        <w:r w:rsidRPr="00FF6A95">
          <w:rPr>
            <w:rFonts w:eastAsia="SimSun"/>
            <w:lang w:eastAsia="zh-CN"/>
          </w:rPr>
          <w:delText>"</w:delText>
        </w:r>
        <w:r w:rsidRPr="00FF6A95">
          <w:rPr>
            <w:rFonts w:eastAsia="SimSun" w:cs="Arial" w:hint="eastAsia"/>
            <w:lang w:eastAsia="zh-CN"/>
          </w:rPr>
          <w:delText>s</w:delText>
        </w:r>
        <w:r w:rsidRPr="00FF6A95">
          <w:rPr>
            <w:rFonts w:eastAsia="SimSun" w:cs="Arial"/>
            <w:lang w:eastAsia="zh-CN"/>
          </w:rPr>
          <w:delText>ubsequent state transition</w:delText>
        </w:r>
        <w:r w:rsidRPr="00FF6A95">
          <w:rPr>
            <w:rFonts w:eastAsia="SimSun" w:cs="Arial" w:hint="eastAsia"/>
            <w:lang w:eastAsia="zh-CN"/>
          </w:rPr>
          <w:delText xml:space="preserve"> report</w:delText>
        </w:r>
        <w:r w:rsidRPr="00FF6A95">
          <w:rPr>
            <w:rFonts w:eastAsia="SimSun"/>
            <w:lang w:eastAsia="zh-CN"/>
          </w:rPr>
          <w:delText>"</w:delText>
        </w:r>
        <w:r w:rsidRPr="00FF6A95">
          <w:rPr>
            <w:rFonts w:eastAsia="SimSun" w:hint="eastAsia"/>
            <w:lang w:eastAsia="zh-CN"/>
          </w:rPr>
          <w:delText xml:space="preserve">; </w:delText>
        </w:r>
        <w:r w:rsidRPr="00FF6A95">
          <w:delText>or</w:delText>
        </w:r>
      </w:del>
    </w:p>
    <w:p w14:paraId="4068D05A" w14:textId="77777777" w:rsidR="00AE297A" w:rsidRPr="00FF6A95" w:rsidRDefault="00AE297A" w:rsidP="00AE297A">
      <w:pPr>
        <w:pStyle w:val="B1"/>
        <w:rPr>
          <w:del w:id="3053" w:author="Issam" w:date="2019-02-12T23:38:00Z"/>
          <w:rFonts w:eastAsia="SimSun" w:hint="eastAsia"/>
          <w:lang w:eastAsia="zh-CN"/>
        </w:rPr>
      </w:pPr>
      <w:del w:id="3054" w:author="Issam" w:date="2019-02-12T23:38:00Z">
        <w:r w:rsidRPr="00FF6A95">
          <w:rPr>
            <w:rFonts w:eastAsia="SimSun" w:hint="eastAsia"/>
            <w:lang w:eastAsia="zh-CN"/>
          </w:rPr>
          <w:delText>-</w:delText>
        </w:r>
        <w:r w:rsidRPr="00FF6A95">
          <w:rPr>
            <w:rFonts w:eastAsia="SimSun" w:hint="eastAsia"/>
            <w:lang w:eastAsia="zh-CN"/>
          </w:rPr>
          <w:tab/>
        </w:r>
        <w:r w:rsidRPr="00FF6A95">
          <w:rPr>
            <w:rFonts w:eastAsia="SimSun"/>
            <w:lang w:eastAsia="zh-CN"/>
          </w:rPr>
          <w:delText xml:space="preserve">send one RRC </w:delText>
        </w:r>
        <w:r w:rsidRPr="00FF6A95">
          <w:rPr>
            <w:rFonts w:eastAsia="SimSun" w:hint="eastAsia"/>
            <w:lang w:eastAsia="zh-CN"/>
          </w:rPr>
          <w:delText>INACTIVE</w:delText>
        </w:r>
        <w:r w:rsidRPr="00FF6A95">
          <w:rPr>
            <w:rFonts w:eastAsia="SimSun"/>
            <w:lang w:eastAsia="zh-CN"/>
          </w:rPr>
          <w:delText xml:space="preserve"> </w:delText>
        </w:r>
        <w:r w:rsidRPr="00FF6A95">
          <w:rPr>
            <w:rFonts w:eastAsia="SimSun" w:hint="eastAsia"/>
            <w:lang w:eastAsia="zh-CN"/>
          </w:rPr>
          <w:delText>TRANSITION</w:delText>
        </w:r>
        <w:r w:rsidRPr="00FF6A95">
          <w:rPr>
            <w:rFonts w:eastAsia="SimSun"/>
            <w:lang w:eastAsia="zh-CN"/>
          </w:rPr>
          <w:delText xml:space="preserve"> </w:delText>
        </w:r>
        <w:r w:rsidRPr="00FF6A95">
          <w:rPr>
            <w:rFonts w:eastAsia="SimSun" w:hint="eastAsia"/>
            <w:lang w:eastAsia="zh-CN"/>
          </w:rPr>
          <w:delText>REPORT</w:delText>
        </w:r>
        <w:r w:rsidRPr="00FF6A95">
          <w:rPr>
            <w:rFonts w:eastAsia="SimSun"/>
            <w:lang w:eastAsia="zh-CN"/>
          </w:rPr>
          <w:delText xml:space="preserve"> message but no subsequent messages</w:delText>
        </w:r>
        <w:r w:rsidRPr="00FF6A95">
          <w:rPr>
            <w:rFonts w:eastAsia="SimSun" w:hint="eastAsia"/>
            <w:lang w:eastAsia="zh-CN"/>
          </w:rPr>
          <w:delText xml:space="preserve"> if the UE is in RRC</w:delText>
        </w:r>
        <w:r w:rsidRPr="00FF6A95">
          <w:rPr>
            <w:rFonts w:eastAsia="SimSun"/>
            <w:lang w:eastAsia="zh-CN"/>
          </w:rPr>
          <w:delText>_CONNECTED</w:delText>
        </w:r>
        <w:r w:rsidRPr="00FF6A95">
          <w:rPr>
            <w:rFonts w:eastAsia="SimSun" w:hint="eastAsia"/>
            <w:lang w:eastAsia="zh-CN"/>
          </w:rPr>
          <w:delText xml:space="preserve"> state and the </w:delText>
        </w:r>
        <w:r w:rsidRPr="00FF6A95">
          <w:rPr>
            <w:rFonts w:eastAsia="SimSun" w:hint="eastAsia"/>
            <w:i/>
            <w:lang w:eastAsia="zh-CN"/>
          </w:rPr>
          <w:delText>RRC Inactive Transition Report Request</w:delText>
        </w:r>
        <w:r w:rsidRPr="00FF6A95">
          <w:rPr>
            <w:rFonts w:eastAsia="SimSun"/>
            <w:i/>
            <w:lang w:eastAsia="zh-CN"/>
          </w:rPr>
          <w:delText xml:space="preserve"> </w:delText>
        </w:r>
        <w:r w:rsidRPr="00FF6A95">
          <w:rPr>
            <w:rFonts w:eastAsia="Malgun Gothic"/>
            <w:lang w:eastAsia="ko-KR"/>
          </w:rPr>
          <w:delText>IE</w:delText>
        </w:r>
        <w:r w:rsidRPr="00FF6A95">
          <w:rPr>
            <w:rFonts w:eastAsia="SimSun" w:hint="eastAsia"/>
            <w:lang w:eastAsia="zh-CN"/>
          </w:rPr>
          <w:delText xml:space="preserve"> is set to </w:delText>
        </w:r>
        <w:r w:rsidRPr="00FF6A95">
          <w:rPr>
            <w:rFonts w:eastAsia="SimSun"/>
            <w:lang w:eastAsia="zh-CN"/>
          </w:rPr>
          <w:delText>"</w:delText>
        </w:r>
        <w:r w:rsidRPr="00FF6A95">
          <w:rPr>
            <w:rFonts w:eastAsia="SimSun" w:cs="Arial" w:hint="eastAsia"/>
            <w:lang w:eastAsia="zh-CN"/>
          </w:rPr>
          <w:delText>s</w:delText>
        </w:r>
        <w:r w:rsidRPr="00FF6A95">
          <w:rPr>
            <w:rFonts w:eastAsia="SimSun" w:cs="Arial"/>
            <w:lang w:eastAsia="zh-CN"/>
          </w:rPr>
          <w:delText>ingle RRC connected state</w:delText>
        </w:r>
        <w:r w:rsidRPr="00FF6A95">
          <w:rPr>
            <w:rFonts w:eastAsia="SimSun" w:cs="Arial" w:hint="eastAsia"/>
            <w:lang w:eastAsia="zh-CN"/>
          </w:rPr>
          <w:delText xml:space="preserve"> report</w:delText>
        </w:r>
        <w:r w:rsidRPr="00FF6A95">
          <w:rPr>
            <w:rFonts w:eastAsia="SimSun"/>
            <w:lang w:eastAsia="zh-CN"/>
          </w:rPr>
          <w:delText>"</w:delText>
        </w:r>
        <w:r w:rsidRPr="00FF6A95">
          <w:rPr>
            <w:rFonts w:eastAsia="SimSun" w:hint="eastAsia"/>
            <w:lang w:eastAsia="zh-CN"/>
          </w:rPr>
          <w:delText>, or</w:delText>
        </w:r>
      </w:del>
    </w:p>
    <w:p w14:paraId="100DE8EF" w14:textId="77777777" w:rsidR="00AE297A" w:rsidRPr="00FF6A95" w:rsidRDefault="00AE297A" w:rsidP="00AE297A">
      <w:pPr>
        <w:pStyle w:val="B1"/>
        <w:rPr>
          <w:del w:id="3055" w:author="Issam" w:date="2019-02-12T23:38:00Z"/>
          <w:rFonts w:eastAsia="SimSun"/>
          <w:lang w:eastAsia="zh-CN"/>
        </w:rPr>
      </w:pPr>
      <w:del w:id="3056" w:author="Issam" w:date="2019-02-12T23:38:00Z">
        <w:r w:rsidRPr="00FF6A95">
          <w:rPr>
            <w:rFonts w:eastAsia="SimSun" w:hint="eastAsia"/>
            <w:lang w:eastAsia="zh-CN"/>
          </w:rPr>
          <w:delText>-</w:delText>
        </w:r>
        <w:r w:rsidRPr="00FF6A95">
          <w:rPr>
            <w:rFonts w:eastAsia="SimSun" w:hint="eastAsia"/>
            <w:lang w:eastAsia="zh-CN"/>
          </w:rPr>
          <w:tab/>
        </w:r>
        <w:r w:rsidRPr="00FF6A95">
          <w:rPr>
            <w:rFonts w:eastAsia="SimSun"/>
            <w:lang w:eastAsia="zh-CN"/>
          </w:rPr>
          <w:delText xml:space="preserve">send one RRC </w:delText>
        </w:r>
        <w:r w:rsidRPr="00FF6A95">
          <w:rPr>
            <w:rFonts w:eastAsia="SimSun" w:hint="eastAsia"/>
            <w:lang w:eastAsia="zh-CN"/>
          </w:rPr>
          <w:delText>INACTIVE</w:delText>
        </w:r>
        <w:r w:rsidRPr="00FF6A95">
          <w:rPr>
            <w:rFonts w:eastAsia="SimSun"/>
            <w:lang w:eastAsia="zh-CN"/>
          </w:rPr>
          <w:delText xml:space="preserve"> </w:delText>
        </w:r>
        <w:r w:rsidRPr="00FF6A95">
          <w:rPr>
            <w:rFonts w:eastAsia="SimSun" w:hint="eastAsia"/>
            <w:lang w:eastAsia="zh-CN"/>
          </w:rPr>
          <w:delText>TRANSITION</w:delText>
        </w:r>
        <w:r w:rsidRPr="00FF6A95">
          <w:rPr>
            <w:rFonts w:eastAsia="SimSun"/>
            <w:lang w:eastAsia="zh-CN"/>
          </w:rPr>
          <w:delText xml:space="preserve"> </w:delText>
        </w:r>
        <w:r w:rsidRPr="00FF6A95">
          <w:rPr>
            <w:rFonts w:eastAsia="SimSun" w:hint="eastAsia"/>
            <w:lang w:eastAsia="zh-CN"/>
          </w:rPr>
          <w:delText>REPORT</w:delText>
        </w:r>
        <w:r w:rsidRPr="00FF6A95">
          <w:rPr>
            <w:rFonts w:eastAsia="SimSun"/>
            <w:lang w:eastAsia="zh-CN"/>
          </w:rPr>
          <w:delText xml:space="preserve"> message plus one subsequent RRC </w:delText>
        </w:r>
        <w:r w:rsidRPr="00FF6A95">
          <w:rPr>
            <w:rFonts w:eastAsia="SimSun" w:hint="eastAsia"/>
            <w:lang w:eastAsia="zh-CN"/>
          </w:rPr>
          <w:delText>INACTIVE</w:delText>
        </w:r>
        <w:r w:rsidRPr="00FF6A95">
          <w:rPr>
            <w:rFonts w:eastAsia="SimSun"/>
            <w:lang w:eastAsia="zh-CN"/>
          </w:rPr>
          <w:delText xml:space="preserve"> </w:delText>
        </w:r>
        <w:r w:rsidRPr="00FF6A95">
          <w:rPr>
            <w:rFonts w:eastAsia="SimSun" w:hint="eastAsia"/>
            <w:lang w:eastAsia="zh-CN"/>
          </w:rPr>
          <w:delText>TRANSITION</w:delText>
        </w:r>
        <w:r w:rsidRPr="00FF6A95">
          <w:rPr>
            <w:rFonts w:eastAsia="SimSun"/>
            <w:lang w:eastAsia="zh-CN"/>
          </w:rPr>
          <w:delText xml:space="preserve"> </w:delText>
        </w:r>
        <w:r w:rsidRPr="00FF6A95">
          <w:rPr>
            <w:rFonts w:eastAsia="SimSun" w:hint="eastAsia"/>
            <w:lang w:eastAsia="zh-CN"/>
          </w:rPr>
          <w:delText>REPORT</w:delText>
        </w:r>
        <w:r w:rsidRPr="00FF6A95">
          <w:rPr>
            <w:rFonts w:eastAsia="SimSun"/>
            <w:lang w:eastAsia="zh-CN"/>
          </w:rPr>
          <w:delText xml:space="preserve"> message when the RRC state transitions to RRC_CONNECTED state if the UE is in RRC_INACTIVE state</w:delText>
        </w:r>
        <w:r w:rsidRPr="00FF6A95">
          <w:rPr>
            <w:rFonts w:eastAsia="SimSun" w:hint="eastAsia"/>
            <w:lang w:eastAsia="zh-CN"/>
          </w:rPr>
          <w:delText xml:space="preserve"> and the </w:delText>
        </w:r>
        <w:r w:rsidRPr="00FF6A95">
          <w:rPr>
            <w:rFonts w:eastAsia="SimSun" w:hint="eastAsia"/>
            <w:i/>
            <w:lang w:eastAsia="zh-CN"/>
          </w:rPr>
          <w:delText>RRC Inactive Transition Report Request</w:delText>
        </w:r>
        <w:r w:rsidRPr="00FF6A95">
          <w:rPr>
            <w:rFonts w:eastAsia="SimSun"/>
            <w:i/>
            <w:lang w:eastAsia="zh-CN"/>
          </w:rPr>
          <w:delText xml:space="preserve"> </w:delText>
        </w:r>
        <w:r w:rsidRPr="00FF6A95">
          <w:rPr>
            <w:rFonts w:eastAsia="Malgun Gothic"/>
            <w:lang w:eastAsia="ko-KR"/>
          </w:rPr>
          <w:delText>IE</w:delText>
        </w:r>
        <w:r w:rsidRPr="00FF6A95">
          <w:rPr>
            <w:rFonts w:eastAsia="SimSun" w:hint="eastAsia"/>
            <w:lang w:eastAsia="zh-CN"/>
          </w:rPr>
          <w:delText xml:space="preserve"> is set to </w:delText>
        </w:r>
        <w:r w:rsidRPr="00FF6A95">
          <w:rPr>
            <w:rFonts w:eastAsia="SimSun"/>
            <w:lang w:eastAsia="zh-CN"/>
          </w:rPr>
          <w:delText>"</w:delText>
        </w:r>
        <w:r w:rsidRPr="00FF6A95">
          <w:rPr>
            <w:rFonts w:eastAsia="SimSun" w:cs="Arial" w:hint="eastAsia"/>
            <w:lang w:eastAsia="zh-CN"/>
          </w:rPr>
          <w:delText>s</w:delText>
        </w:r>
        <w:r w:rsidRPr="00FF6A95">
          <w:rPr>
            <w:rFonts w:eastAsia="SimSun" w:cs="Arial"/>
            <w:lang w:eastAsia="zh-CN"/>
          </w:rPr>
          <w:delText>ingle RRC connected state</w:delText>
        </w:r>
        <w:r w:rsidRPr="00FF6A95">
          <w:rPr>
            <w:rFonts w:eastAsia="SimSun" w:cs="Arial" w:hint="eastAsia"/>
            <w:lang w:eastAsia="zh-CN"/>
          </w:rPr>
          <w:delText xml:space="preserve"> report</w:delText>
        </w:r>
        <w:r w:rsidRPr="00FF6A95">
          <w:rPr>
            <w:rFonts w:eastAsia="SimSun"/>
            <w:lang w:eastAsia="zh-CN"/>
          </w:rPr>
          <w:delText xml:space="preserve">", </w:delText>
        </w:r>
        <w:r w:rsidRPr="00FF6A95">
          <w:rPr>
            <w:rFonts w:eastAsia="SimSun" w:hint="eastAsia"/>
            <w:lang w:eastAsia="zh-CN"/>
          </w:rPr>
          <w:delText>or</w:delText>
        </w:r>
      </w:del>
    </w:p>
    <w:p w14:paraId="00ADE34F" w14:textId="77777777" w:rsidR="00AE297A" w:rsidRPr="00FF6A95" w:rsidRDefault="00AE297A" w:rsidP="00AE297A">
      <w:pPr>
        <w:pStyle w:val="B1"/>
        <w:rPr>
          <w:del w:id="3057" w:author="Issam" w:date="2019-02-12T23:38:00Z"/>
          <w:rFonts w:eastAsia="SimSun" w:hint="eastAsia"/>
          <w:lang w:eastAsia="zh-CN"/>
        </w:rPr>
      </w:pPr>
      <w:del w:id="3058" w:author="Issam" w:date="2019-02-12T23:38:00Z">
        <w:r w:rsidRPr="00FF6A95">
          <w:rPr>
            <w:rFonts w:eastAsia="SimSun"/>
            <w:lang w:eastAsia="zh-CN"/>
          </w:rPr>
          <w:delText>-</w:delText>
        </w:r>
        <w:r w:rsidRPr="00FF6A95">
          <w:rPr>
            <w:rFonts w:eastAsia="SimSun"/>
            <w:lang w:eastAsia="zh-CN"/>
          </w:rPr>
          <w:tab/>
        </w:r>
        <w:r w:rsidRPr="00FF6A95">
          <w:delText>stop</w:delText>
        </w:r>
        <w:r w:rsidRPr="00FF6A95">
          <w:rPr>
            <w:rFonts w:eastAsia="SimSun" w:hint="eastAsia"/>
            <w:lang w:eastAsia="zh-CN"/>
          </w:rPr>
          <w:delText xml:space="preserve"> reporting to </w:delText>
        </w:r>
        <w:r w:rsidRPr="00FF6A95">
          <w:rPr>
            <w:rFonts w:eastAsia="SimSun"/>
            <w:lang w:eastAsia="zh-CN"/>
          </w:rPr>
          <w:delText xml:space="preserve">the </w:delText>
        </w:r>
        <w:r w:rsidRPr="00FF6A95">
          <w:rPr>
            <w:rFonts w:eastAsia="SimSun" w:hint="eastAsia"/>
            <w:lang w:eastAsia="zh-CN"/>
          </w:rPr>
          <w:delText>AMF the RRC state</w:delText>
        </w:r>
        <w:r w:rsidRPr="00FF6A95">
          <w:rPr>
            <w:rFonts w:eastAsia="SimSun"/>
            <w:lang w:eastAsia="zh-CN"/>
          </w:rPr>
          <w:delText xml:space="preserve"> of the UE</w:delText>
        </w:r>
        <w:r w:rsidRPr="00FF6A95">
          <w:rPr>
            <w:rFonts w:eastAsia="SimSun" w:hint="eastAsia"/>
            <w:lang w:eastAsia="zh-CN"/>
          </w:rPr>
          <w:delText xml:space="preserve"> in case the </w:delText>
        </w:r>
        <w:r w:rsidRPr="00FF6A95">
          <w:rPr>
            <w:rFonts w:eastAsia="SimSun" w:hint="eastAsia"/>
            <w:i/>
            <w:lang w:eastAsia="zh-CN"/>
          </w:rPr>
          <w:delText>RRC Inactive Transition Report Request</w:delText>
        </w:r>
        <w:r w:rsidRPr="00FF6A95">
          <w:rPr>
            <w:rFonts w:eastAsia="SimSun"/>
            <w:i/>
            <w:lang w:eastAsia="zh-CN"/>
          </w:rPr>
          <w:delText xml:space="preserve"> </w:delText>
        </w:r>
        <w:r w:rsidRPr="00FF6A95">
          <w:rPr>
            <w:rFonts w:eastAsia="Malgun Gothic"/>
            <w:lang w:eastAsia="ko-KR"/>
          </w:rPr>
          <w:delText>IE</w:delText>
        </w:r>
        <w:r w:rsidRPr="00FF6A95">
          <w:rPr>
            <w:rFonts w:eastAsia="SimSun" w:hint="eastAsia"/>
            <w:lang w:eastAsia="zh-CN"/>
          </w:rPr>
          <w:delText xml:space="preserve"> is set to </w:delText>
        </w:r>
        <w:r w:rsidRPr="00FF6A95">
          <w:rPr>
            <w:rFonts w:eastAsia="SimSun"/>
            <w:lang w:eastAsia="zh-CN"/>
          </w:rPr>
          <w:delText>"</w:delText>
        </w:r>
        <w:r w:rsidRPr="00FF6A95">
          <w:rPr>
            <w:rFonts w:eastAsia="SimSun" w:hint="eastAsia"/>
            <w:lang w:eastAsia="zh-CN"/>
          </w:rPr>
          <w:delText>cancel report</w:delText>
        </w:r>
        <w:r w:rsidRPr="00FF6A95">
          <w:rPr>
            <w:rFonts w:eastAsia="SimSun"/>
            <w:lang w:eastAsia="zh-CN"/>
          </w:rPr>
          <w:delText>"</w:delText>
        </w:r>
        <w:r w:rsidRPr="00FF6A95">
          <w:rPr>
            <w:rFonts w:eastAsia="SimSun" w:hint="eastAsia"/>
            <w:lang w:eastAsia="zh-CN"/>
          </w:rPr>
          <w:delText>.</w:delText>
        </w:r>
      </w:del>
    </w:p>
    <w:p w14:paraId="0096F223" w14:textId="77777777" w:rsidR="006A1CE4" w:rsidRPr="00E67E0D" w:rsidRDefault="006A1CE4" w:rsidP="00E7499B">
      <w:pPr>
        <w:rPr>
          <w:rFonts w:eastAsia="Malgun Gothic"/>
          <w:lang w:eastAsia="ko-KR"/>
        </w:rPr>
      </w:pPr>
      <w:r w:rsidRPr="00E67E0D">
        <w:rPr>
          <w:rFonts w:eastAsia="Malgun Gothic" w:hint="eastAsia"/>
          <w:lang w:eastAsia="ko-KR"/>
        </w:rPr>
        <w:t xml:space="preserve">If the </w:t>
      </w:r>
      <w:r w:rsidRPr="00E67E0D">
        <w:rPr>
          <w:rFonts w:eastAsia="Malgun Gothic"/>
          <w:i/>
          <w:lang w:eastAsia="ko-KR"/>
        </w:rPr>
        <w:t>New Security Context Indicator</w:t>
      </w:r>
      <w:r w:rsidRPr="00E67E0D">
        <w:rPr>
          <w:rFonts w:eastAsia="Malgun Gothic" w:hint="eastAsia"/>
          <w:i/>
          <w:lang w:eastAsia="ko-KR"/>
        </w:rPr>
        <w:t xml:space="preserve"> </w:t>
      </w:r>
      <w:r w:rsidRPr="00E67E0D">
        <w:rPr>
          <w:rFonts w:eastAsia="Malgun Gothic" w:hint="eastAsia"/>
          <w:lang w:eastAsia="ko-KR"/>
        </w:rPr>
        <w:t xml:space="preserve">IE is included in the </w:t>
      </w:r>
      <w:r w:rsidRPr="00E67E0D">
        <w:rPr>
          <w:rFonts w:eastAsia="Malgun Gothic"/>
          <w:lang w:eastAsia="ko-KR"/>
        </w:rPr>
        <w:t xml:space="preserve">PATH SWITCH REQUEST ACKNOWLEDGE message, the NG-RAN node shall use the information </w:t>
      </w:r>
      <w:r w:rsidRPr="00E67E0D">
        <w:rPr>
          <w:rFonts w:eastAsia="SimSun" w:hint="eastAsia"/>
          <w:lang w:eastAsia="zh-CN"/>
        </w:rPr>
        <w:t xml:space="preserve">as specified in TS </w:t>
      </w:r>
      <w:r w:rsidRPr="00E67E0D">
        <w:rPr>
          <w:rFonts w:eastAsia="SimSun"/>
          <w:lang w:eastAsia="zh-CN"/>
        </w:rPr>
        <w:t xml:space="preserve">33.501 </w:t>
      </w:r>
      <w:r w:rsidRPr="00E67E0D">
        <w:rPr>
          <w:rFonts w:eastAsia="SimSun" w:hint="eastAsia"/>
          <w:lang w:eastAsia="zh-CN"/>
        </w:rPr>
        <w:t>[</w:t>
      </w:r>
      <w:r w:rsidRPr="00E67E0D">
        <w:rPr>
          <w:rFonts w:eastAsia="SimSun"/>
          <w:lang w:eastAsia="zh-CN"/>
        </w:rPr>
        <w:t>13</w:t>
      </w:r>
      <w:r w:rsidRPr="00E67E0D">
        <w:rPr>
          <w:rFonts w:eastAsia="SimSun" w:hint="eastAsia"/>
          <w:lang w:eastAsia="zh-CN"/>
        </w:rPr>
        <w:t>]</w:t>
      </w:r>
      <w:r w:rsidRPr="00E67E0D">
        <w:rPr>
          <w:rFonts w:eastAsia="Malgun Gothic"/>
          <w:lang w:eastAsia="ko-KR"/>
        </w:rPr>
        <w:t>.</w:t>
      </w:r>
    </w:p>
    <w:p w14:paraId="39D3CB7B" w14:textId="77777777" w:rsidR="006A1CE4" w:rsidRPr="00E67E0D" w:rsidRDefault="006A1CE4" w:rsidP="00E7499B">
      <w:r w:rsidRPr="00E67E0D">
        <w:t xml:space="preserve">Upon reception of the PATH SWITCH REQUEST ACKNOWLEDGE message the NG-RAN node shall store the received </w:t>
      </w:r>
      <w:r w:rsidRPr="00E67E0D">
        <w:rPr>
          <w:i/>
          <w:iCs/>
        </w:rPr>
        <w:t>Security Context</w:t>
      </w:r>
      <w:r w:rsidRPr="00E67E0D">
        <w:t xml:space="preserve"> IE in the UE context and the NG-RAN node shall use it as specified in TS 33.501 [13].</w:t>
      </w:r>
    </w:p>
    <w:p w14:paraId="0D321251" w14:textId="77777777" w:rsidR="006A1CE4" w:rsidRPr="00E67E0D" w:rsidRDefault="006A1CE4" w:rsidP="00E7499B">
      <w:r w:rsidRPr="00E67E0D">
        <w:t xml:space="preserve">If the </w:t>
      </w:r>
      <w:r w:rsidRPr="00E67E0D">
        <w:rPr>
          <w:i/>
        </w:rPr>
        <w:t xml:space="preserve">UE Security Capabilities </w:t>
      </w:r>
      <w:r w:rsidRPr="00E67E0D">
        <w:t>IE is included in the PATH SWITCH REQUEST ACKNOWLEDGE message, the NG-RAN node shall handle it accordingly (TS 33.501 [13]).</w:t>
      </w:r>
    </w:p>
    <w:p w14:paraId="54F56A31" w14:textId="77777777" w:rsidR="006A1CE4" w:rsidRPr="00E67E0D" w:rsidRDefault="006A1CE4" w:rsidP="00E7499B">
      <w:r w:rsidRPr="00E67E0D">
        <w:rPr>
          <w:rFonts w:eastAsia="SimSun" w:hint="eastAsia"/>
          <w:lang w:eastAsia="zh-CN"/>
        </w:rPr>
        <w:t>If</w:t>
      </w:r>
      <w:r w:rsidRPr="00E67E0D">
        <w:rPr>
          <w:rFonts w:eastAsia="SimSun"/>
          <w:lang w:eastAsia="zh-CN"/>
        </w:rPr>
        <w:t xml:space="preserve"> the</w:t>
      </w:r>
      <w:r w:rsidRPr="00E67E0D">
        <w:rPr>
          <w:i/>
          <w:szCs w:val="18"/>
        </w:rPr>
        <w:t xml:space="preserve"> PDU Session Resource </w:t>
      </w:r>
      <w:r w:rsidRPr="00E67E0D">
        <w:rPr>
          <w:rFonts w:eastAsia="MS Mincho"/>
          <w:i/>
          <w:szCs w:val="18"/>
        </w:rPr>
        <w:t>Released List</w:t>
      </w:r>
      <w:r w:rsidRPr="00E67E0D">
        <w:rPr>
          <w:rFonts w:eastAsia="SimSun" w:hint="eastAsia"/>
          <w:lang w:eastAsia="zh-CN"/>
        </w:rPr>
        <w:t xml:space="preserve"> IE is</w:t>
      </w:r>
      <w:r w:rsidRPr="00E67E0D">
        <w:t xml:space="preserve"> included in the PATH SWITCH REQUEST ACKNOWLEDGE message</w:t>
      </w:r>
      <w:r w:rsidRPr="00E67E0D">
        <w:rPr>
          <w:rFonts w:eastAsia="SimSun" w:hint="eastAsia"/>
          <w:lang w:eastAsia="zh-CN"/>
        </w:rPr>
        <w:t xml:space="preserve">, the </w:t>
      </w:r>
      <w:r w:rsidRPr="00E67E0D">
        <w:t xml:space="preserve">NG-RAN node </w:t>
      </w:r>
      <w:r w:rsidRPr="00E67E0D">
        <w:rPr>
          <w:lang w:eastAsia="zh-CN"/>
        </w:rPr>
        <w:t xml:space="preserve">shall </w:t>
      </w:r>
      <w:r w:rsidRPr="00E67E0D">
        <w:t xml:space="preserve">release the corresponding QoS flows </w:t>
      </w:r>
      <w:r w:rsidRPr="00E67E0D">
        <w:rPr>
          <w:lang w:eastAsia="zh-CN"/>
        </w:rPr>
        <w:t xml:space="preserve">and </w:t>
      </w:r>
      <w:r w:rsidRPr="00E67E0D">
        <w:t>regard the</w:t>
      </w:r>
      <w:r w:rsidRPr="00E67E0D">
        <w:rPr>
          <w:rFonts w:eastAsia="SimSun" w:hint="eastAsia"/>
          <w:lang w:eastAsia="zh-CN"/>
        </w:rPr>
        <w:t xml:space="preserve"> PDU session(</w:t>
      </w:r>
      <w:r w:rsidRPr="00E67E0D">
        <w:t>s</w:t>
      </w:r>
      <w:r w:rsidRPr="00E67E0D">
        <w:rPr>
          <w:rFonts w:eastAsia="SimSun" w:hint="eastAsia"/>
          <w:lang w:eastAsia="zh-CN"/>
        </w:rPr>
        <w:t>)</w:t>
      </w:r>
      <w:r w:rsidRPr="00E67E0D">
        <w:t xml:space="preserve"> indicated in the </w:t>
      </w:r>
      <w:r w:rsidRPr="00E67E0D">
        <w:rPr>
          <w:i/>
          <w:szCs w:val="18"/>
        </w:rPr>
        <w:t xml:space="preserve">PDU Session Resource </w:t>
      </w:r>
      <w:r w:rsidRPr="00E67E0D">
        <w:rPr>
          <w:rFonts w:eastAsia="MS Mincho"/>
          <w:i/>
          <w:szCs w:val="18"/>
        </w:rPr>
        <w:t>Released List</w:t>
      </w:r>
      <w:r w:rsidRPr="00E67E0D">
        <w:rPr>
          <w:i/>
          <w:iCs/>
        </w:rPr>
        <w:t xml:space="preserve"> </w:t>
      </w:r>
      <w:r w:rsidRPr="00E67E0D">
        <w:t>IE as being released. The appropriate cause value for each PDU session released is included in the</w:t>
      </w:r>
      <w:r w:rsidRPr="00E67E0D">
        <w:rPr>
          <w:rFonts w:cs="Arial"/>
          <w:i/>
          <w:lang w:eastAsia="ja-JP"/>
        </w:rPr>
        <w:t xml:space="preserve"> Path Switch Request Unsuccessful Transfer</w:t>
      </w:r>
      <w:r w:rsidRPr="00E67E0D">
        <w:rPr>
          <w:rFonts w:cs="Arial"/>
          <w:lang w:eastAsia="ja-JP"/>
        </w:rPr>
        <w:t xml:space="preserve"> IE</w:t>
      </w:r>
      <w:r w:rsidRPr="00E67E0D">
        <w:t xml:space="preserve"> contained in the PATH SWITCH REQUEST ACKNOWLEDGE message.</w:t>
      </w:r>
    </w:p>
    <w:p w14:paraId="65F7BF8D" w14:textId="77777777" w:rsidR="006A1CE4" w:rsidRPr="00E67E0D" w:rsidRDefault="006A1CE4" w:rsidP="00E7499B">
      <w:pPr>
        <w:rPr>
          <w:ins w:id="3059" w:author="Issam" w:date="2019-02-12T23:38:00Z"/>
          <w:b/>
        </w:rPr>
      </w:pPr>
      <w:ins w:id="3060" w:author="Issam" w:date="2019-02-12T23:38:00Z">
        <w:r w:rsidRPr="00E67E0D">
          <w:rPr>
            <w:b/>
          </w:rPr>
          <w:t>Interactions with</w:t>
        </w:r>
        <w:r w:rsidRPr="00E67E0D">
          <w:rPr>
            <w:rFonts w:eastAsia="SimSun" w:hint="eastAsia"/>
            <w:b/>
            <w:lang w:eastAsia="zh-CN"/>
          </w:rPr>
          <w:t xml:space="preserve"> </w:t>
        </w:r>
        <w:r w:rsidRPr="00E67E0D">
          <w:rPr>
            <w:rFonts w:eastAsia="SimSun"/>
            <w:b/>
            <w:lang w:eastAsia="zh-CN"/>
          </w:rPr>
          <w:t>RRC Inactive Transition Report</w:t>
        </w:r>
        <w:r w:rsidRPr="00E67E0D">
          <w:rPr>
            <w:rFonts w:eastAsia="SimSun" w:hint="eastAsia"/>
            <w:b/>
            <w:lang w:eastAsia="zh-CN"/>
          </w:rPr>
          <w:t xml:space="preserve"> </w:t>
        </w:r>
        <w:r w:rsidRPr="00E67E0D">
          <w:rPr>
            <w:b/>
          </w:rPr>
          <w:t>procedure:</w:t>
        </w:r>
      </w:ins>
    </w:p>
    <w:p w14:paraId="6C7C77AF" w14:textId="77777777" w:rsidR="006A1CE4" w:rsidRPr="00E67E0D" w:rsidRDefault="006A1CE4" w:rsidP="00E7499B">
      <w:pPr>
        <w:rPr>
          <w:ins w:id="3061" w:author="Issam" w:date="2019-02-12T23:38:00Z"/>
          <w:rFonts w:eastAsia="SimSun"/>
          <w:lang w:eastAsia="zh-CN"/>
        </w:rPr>
      </w:pPr>
      <w:ins w:id="3062" w:author="Issam" w:date="2019-02-12T23:38:00Z">
        <w:r w:rsidRPr="00E67E0D">
          <w:rPr>
            <w:rFonts w:eastAsia="Malgun Gothic" w:hint="eastAsia"/>
            <w:lang w:eastAsia="ko-KR"/>
          </w:rPr>
          <w:t xml:space="preserve">If the </w:t>
        </w:r>
        <w:r w:rsidRPr="00E67E0D">
          <w:rPr>
            <w:rFonts w:eastAsia="SimSun" w:hint="eastAsia"/>
            <w:i/>
            <w:lang w:eastAsia="zh-CN"/>
          </w:rPr>
          <w:t>RRC Inactive Transition Report Request</w:t>
        </w:r>
        <w:r w:rsidRPr="00E67E0D">
          <w:rPr>
            <w:rFonts w:eastAsia="SimSun"/>
            <w:i/>
            <w:lang w:eastAsia="zh-CN"/>
          </w:rPr>
          <w:t xml:space="preserve"> </w:t>
        </w:r>
        <w:r w:rsidRPr="00E67E0D">
          <w:rPr>
            <w:rFonts w:eastAsia="Malgun Gothic"/>
            <w:lang w:eastAsia="ko-KR"/>
          </w:rPr>
          <w:t>IE</w:t>
        </w:r>
        <w:r w:rsidRPr="00E67E0D">
          <w:rPr>
            <w:rFonts w:eastAsia="Malgun Gothic" w:hint="eastAsia"/>
            <w:lang w:eastAsia="ko-KR"/>
          </w:rPr>
          <w:t xml:space="preserve"> is included in the </w:t>
        </w:r>
        <w:r w:rsidRPr="00E67E0D">
          <w:rPr>
            <w:rFonts w:eastAsia="Malgun Gothic"/>
            <w:lang w:eastAsia="ko-KR"/>
          </w:rPr>
          <w:t>PATH SWITCH REQUEST ACKNOWLEDGE message and set to</w:t>
        </w:r>
        <w:r w:rsidRPr="00E67E0D">
          <w:rPr>
            <w:rFonts w:eastAsia="SimSun" w:hint="eastAsia"/>
            <w:lang w:eastAsia="zh-CN"/>
          </w:rPr>
          <w:t xml:space="preserve"> </w:t>
        </w:r>
        <w:r w:rsidRPr="00E67E0D">
          <w:rPr>
            <w:rFonts w:eastAsia="SimSun"/>
            <w:lang w:eastAsia="zh-CN"/>
          </w:rPr>
          <w:t>"</w:t>
        </w:r>
        <w:r w:rsidRPr="00E67E0D">
          <w:rPr>
            <w:rFonts w:eastAsia="SimSun" w:cs="Arial" w:hint="eastAsia"/>
            <w:lang w:eastAsia="zh-CN"/>
          </w:rPr>
          <w:t>s</w:t>
        </w:r>
        <w:r w:rsidRPr="00E67E0D">
          <w:rPr>
            <w:rFonts w:eastAsia="SimSun" w:cs="Arial"/>
            <w:lang w:eastAsia="zh-CN"/>
          </w:rPr>
          <w:t>ingle RRC connected state report</w:t>
        </w:r>
        <w:r w:rsidRPr="00E67E0D">
          <w:rPr>
            <w:rFonts w:eastAsia="SimSun"/>
            <w:lang w:eastAsia="zh-CN"/>
          </w:rPr>
          <w:t>"</w:t>
        </w:r>
        <w:r w:rsidRPr="00E67E0D">
          <w:rPr>
            <w:rFonts w:eastAsia="Malgun Gothic"/>
            <w:lang w:eastAsia="ko-KR"/>
          </w:rPr>
          <w:t xml:space="preserve">, the </w:t>
        </w:r>
        <w:r w:rsidRPr="00E67E0D">
          <w:rPr>
            <w:rFonts w:eastAsia="SimSun" w:hint="eastAsia"/>
            <w:lang w:eastAsia="zh-CN"/>
          </w:rPr>
          <w:t>NG-RAN node</w:t>
        </w:r>
        <w:r w:rsidRPr="00E67E0D">
          <w:rPr>
            <w:rFonts w:eastAsia="Malgun Gothic"/>
            <w:lang w:eastAsia="ko-KR"/>
          </w:rPr>
          <w:t xml:space="preserve"> shall, if supported, </w:t>
        </w:r>
        <w:r w:rsidRPr="00E67E0D">
          <w:rPr>
            <w:rFonts w:eastAsia="SimSun" w:hint="eastAsia"/>
            <w:lang w:eastAsia="zh-CN"/>
          </w:rPr>
          <w:t xml:space="preserve">send </w:t>
        </w:r>
        <w:r w:rsidRPr="00E67E0D">
          <w:rPr>
            <w:rFonts w:eastAsia="SimSun"/>
            <w:lang w:eastAsia="zh-CN"/>
          </w:rPr>
          <w:t>one</w:t>
        </w:r>
        <w:r w:rsidRPr="00E67E0D">
          <w:rPr>
            <w:rFonts w:eastAsia="SimSun" w:hint="eastAsia"/>
            <w:lang w:eastAsia="zh-CN"/>
          </w:rPr>
          <w:t xml:space="preserve"> </w:t>
        </w:r>
        <w:r w:rsidRPr="00E67E0D">
          <w:rPr>
            <w:rFonts w:eastAsia="SimSun"/>
            <w:lang w:eastAsia="zh-CN"/>
          </w:rPr>
          <w:t>RRC INACTIVE TRANSITION REPORT</w:t>
        </w:r>
        <w:r w:rsidRPr="00E67E0D">
          <w:rPr>
            <w:rFonts w:eastAsia="Malgun Gothic"/>
            <w:lang w:eastAsia="ko-KR"/>
          </w:rPr>
          <w:t xml:space="preserve"> message</w:t>
        </w:r>
        <w:r w:rsidRPr="00E67E0D">
          <w:rPr>
            <w:rFonts w:eastAsia="SimSun" w:hint="eastAsia"/>
            <w:lang w:eastAsia="zh-CN"/>
          </w:rPr>
          <w:t xml:space="preserve"> </w:t>
        </w:r>
        <w:r w:rsidRPr="00E67E0D">
          <w:rPr>
            <w:rFonts w:eastAsia="SimSun"/>
            <w:lang w:eastAsia="zh-CN"/>
          </w:rPr>
          <w:t xml:space="preserve">to </w:t>
        </w:r>
        <w:r w:rsidRPr="00E67E0D">
          <w:rPr>
            <w:rFonts w:eastAsia="SimSun" w:hint="eastAsia"/>
            <w:lang w:eastAsia="zh-CN"/>
          </w:rPr>
          <w:t xml:space="preserve">the AMF </w:t>
        </w:r>
        <w:r w:rsidRPr="00E67E0D">
          <w:rPr>
            <w:rFonts w:eastAsia="SimSun"/>
            <w:lang w:eastAsia="zh-CN"/>
          </w:rPr>
          <w:t xml:space="preserve">to report </w:t>
        </w:r>
        <w:r w:rsidRPr="00E67E0D">
          <w:rPr>
            <w:rFonts w:eastAsia="SimSun" w:hint="eastAsia"/>
            <w:lang w:eastAsia="zh-CN"/>
          </w:rPr>
          <w:t xml:space="preserve">the RRC state of the </w:t>
        </w:r>
        <w:r w:rsidRPr="00E67E0D">
          <w:rPr>
            <w:rFonts w:eastAsia="SimSun"/>
            <w:lang w:eastAsia="zh-CN"/>
          </w:rPr>
          <w:t>UE.</w:t>
        </w:r>
      </w:ins>
    </w:p>
    <w:p w14:paraId="7E087140" w14:textId="77777777" w:rsidR="006A1CE4" w:rsidRPr="00502791" w:rsidRDefault="006A1CE4" w:rsidP="00E7499B">
      <w:pPr>
        <w:rPr>
          <w:ins w:id="3063" w:author="Issam" w:date="2019-02-12T23:38:00Z"/>
        </w:rPr>
      </w:pPr>
      <w:ins w:id="3064" w:author="Issam" w:date="2019-02-12T23:38:00Z">
        <w:r w:rsidRPr="00E67E0D">
          <w:rPr>
            <w:rFonts w:eastAsia="Malgun Gothic"/>
            <w:lang w:eastAsia="ko-KR"/>
          </w:rPr>
          <w:t>I</w:t>
        </w:r>
        <w:r w:rsidRPr="00E67E0D">
          <w:rPr>
            <w:rFonts w:eastAsia="Malgun Gothic" w:hint="eastAsia"/>
            <w:lang w:eastAsia="ko-KR"/>
          </w:rPr>
          <w:t xml:space="preserve">f the </w:t>
        </w:r>
        <w:r w:rsidRPr="00E67E0D">
          <w:rPr>
            <w:rFonts w:eastAsia="SimSun" w:hint="eastAsia"/>
            <w:i/>
            <w:lang w:eastAsia="zh-CN"/>
          </w:rPr>
          <w:t>RRC Inactive Transition Report Request</w:t>
        </w:r>
        <w:r w:rsidRPr="00E67E0D">
          <w:rPr>
            <w:rFonts w:eastAsia="SimSun"/>
            <w:i/>
            <w:lang w:eastAsia="zh-CN"/>
          </w:rPr>
          <w:t xml:space="preserve"> </w:t>
        </w:r>
        <w:r w:rsidRPr="00E67E0D">
          <w:rPr>
            <w:rFonts w:eastAsia="Malgun Gothic"/>
            <w:lang w:eastAsia="ko-KR"/>
          </w:rPr>
          <w:t>IE</w:t>
        </w:r>
        <w:r w:rsidRPr="00E67E0D">
          <w:rPr>
            <w:rFonts w:eastAsia="Malgun Gothic" w:hint="eastAsia"/>
            <w:lang w:eastAsia="ko-KR"/>
          </w:rPr>
          <w:t xml:space="preserve"> is included in the </w:t>
        </w:r>
        <w:r w:rsidRPr="00E67E0D">
          <w:rPr>
            <w:rFonts w:eastAsia="Malgun Gothic"/>
            <w:lang w:eastAsia="ko-KR"/>
          </w:rPr>
          <w:t>PATH SWITCH REQUEST ACKNOWLEDGE message and set to</w:t>
        </w:r>
        <w:r w:rsidRPr="00E67E0D">
          <w:rPr>
            <w:rFonts w:eastAsia="SimSun" w:hint="eastAsia"/>
            <w:lang w:eastAsia="zh-CN"/>
          </w:rPr>
          <w:t xml:space="preserve"> </w:t>
        </w:r>
        <w:r w:rsidRPr="00E67E0D">
          <w:rPr>
            <w:rFonts w:eastAsia="SimSun"/>
            <w:lang w:eastAsia="zh-CN"/>
          </w:rPr>
          <w:t>"</w:t>
        </w:r>
        <w:r w:rsidRPr="00E67E0D">
          <w:rPr>
            <w:rFonts w:eastAsia="SimSun" w:cs="Arial" w:hint="eastAsia"/>
            <w:lang w:eastAsia="zh-CN"/>
          </w:rPr>
          <w:t>s</w:t>
        </w:r>
        <w:r w:rsidRPr="00E67E0D">
          <w:rPr>
            <w:rFonts w:eastAsia="SimSun" w:cs="Arial"/>
            <w:lang w:eastAsia="zh-CN"/>
          </w:rPr>
          <w:t>ubsequent state transition</w:t>
        </w:r>
        <w:r w:rsidRPr="00E67E0D">
          <w:rPr>
            <w:rFonts w:eastAsia="SimSun" w:cs="Arial" w:hint="eastAsia"/>
            <w:lang w:eastAsia="zh-CN"/>
          </w:rPr>
          <w:t xml:space="preserve"> report</w:t>
        </w:r>
        <w:r w:rsidRPr="00E67E0D">
          <w:rPr>
            <w:rFonts w:eastAsia="SimSun"/>
            <w:lang w:eastAsia="zh-CN"/>
          </w:rPr>
          <w:t>"</w:t>
        </w:r>
        <w:r w:rsidRPr="00E67E0D">
          <w:rPr>
            <w:rFonts w:eastAsia="Malgun Gothic"/>
            <w:lang w:eastAsia="ko-KR"/>
          </w:rPr>
          <w:t xml:space="preserve">, the </w:t>
        </w:r>
        <w:r w:rsidRPr="00E67E0D">
          <w:rPr>
            <w:rFonts w:eastAsia="SimSun" w:hint="eastAsia"/>
            <w:lang w:eastAsia="zh-CN"/>
          </w:rPr>
          <w:t>NG-RAN node</w:t>
        </w:r>
        <w:r w:rsidRPr="00E67E0D">
          <w:rPr>
            <w:rFonts w:eastAsia="Malgun Gothic"/>
            <w:lang w:eastAsia="ko-KR"/>
          </w:rPr>
          <w:t xml:space="preserve"> shall, if supported, </w:t>
        </w:r>
        <w:r w:rsidRPr="00E67E0D">
          <w:rPr>
            <w:rFonts w:eastAsia="SimSun" w:hint="eastAsia"/>
            <w:lang w:eastAsia="zh-CN"/>
          </w:rPr>
          <w:t xml:space="preserve">send </w:t>
        </w:r>
        <w:r w:rsidRPr="00E67E0D">
          <w:rPr>
            <w:rFonts w:eastAsia="SimSun"/>
            <w:lang w:eastAsia="zh-CN"/>
          </w:rPr>
          <w:t>one</w:t>
        </w:r>
        <w:r w:rsidRPr="00E67E0D">
          <w:rPr>
            <w:rFonts w:eastAsia="SimSun" w:hint="eastAsia"/>
            <w:lang w:eastAsia="zh-CN"/>
          </w:rPr>
          <w:t xml:space="preserve"> </w:t>
        </w:r>
        <w:r w:rsidRPr="00E67E0D">
          <w:rPr>
            <w:rFonts w:eastAsia="SimSun"/>
            <w:lang w:eastAsia="zh-CN"/>
          </w:rPr>
          <w:t>RRC INACTIVE TRANSITION REPORT</w:t>
        </w:r>
        <w:r w:rsidRPr="00E67E0D">
          <w:rPr>
            <w:rFonts w:eastAsia="Malgun Gothic"/>
            <w:lang w:eastAsia="ko-KR"/>
          </w:rPr>
          <w:t xml:space="preserve"> message</w:t>
        </w:r>
        <w:r w:rsidRPr="00E67E0D">
          <w:rPr>
            <w:rFonts w:eastAsia="SimSun" w:hint="eastAsia"/>
            <w:lang w:eastAsia="zh-CN"/>
          </w:rPr>
          <w:t xml:space="preserve"> </w:t>
        </w:r>
        <w:r w:rsidRPr="00E67E0D">
          <w:rPr>
            <w:rFonts w:eastAsia="SimSun"/>
            <w:lang w:eastAsia="zh-CN"/>
          </w:rPr>
          <w:t xml:space="preserve">to </w:t>
        </w:r>
        <w:r w:rsidRPr="00E67E0D">
          <w:rPr>
            <w:rFonts w:eastAsia="SimSun" w:hint="eastAsia"/>
            <w:lang w:eastAsia="zh-CN"/>
          </w:rPr>
          <w:t xml:space="preserve">the AMF </w:t>
        </w:r>
        <w:r w:rsidRPr="00E67E0D">
          <w:rPr>
            <w:rFonts w:eastAsia="SimSun"/>
            <w:lang w:eastAsia="zh-CN"/>
          </w:rPr>
          <w:t xml:space="preserve">to report </w:t>
        </w:r>
        <w:r w:rsidRPr="00E67E0D">
          <w:rPr>
            <w:rFonts w:eastAsia="SimSun" w:hint="eastAsia"/>
            <w:lang w:eastAsia="zh-CN"/>
          </w:rPr>
          <w:t xml:space="preserve">the RRC state of the </w:t>
        </w:r>
        <w:r w:rsidRPr="00E67E0D">
          <w:rPr>
            <w:rFonts w:eastAsia="SimSun"/>
            <w:lang w:eastAsia="zh-CN"/>
          </w:rPr>
          <w:t>UE</w:t>
        </w:r>
        <w:r w:rsidRPr="00E67E0D">
          <w:rPr>
            <w:rFonts w:eastAsia="SimSun" w:hint="eastAsia"/>
            <w:lang w:eastAsia="zh-CN"/>
          </w:rPr>
          <w:t xml:space="preserve"> </w:t>
        </w:r>
        <w:r w:rsidRPr="00E67E0D">
          <w:rPr>
            <w:rFonts w:eastAsia="SimSun"/>
            <w:lang w:eastAsia="zh-CN"/>
          </w:rPr>
          <w:t>and subsequent RRC INACTIVE TRANSITION REPORT</w:t>
        </w:r>
        <w:r w:rsidRPr="00E67E0D">
          <w:rPr>
            <w:rFonts w:eastAsia="Malgun Gothic"/>
            <w:lang w:eastAsia="ko-KR"/>
          </w:rPr>
          <w:t xml:space="preserve"> messages </w:t>
        </w:r>
        <w:r w:rsidRPr="00E67E0D">
          <w:rPr>
            <w:rFonts w:eastAsia="SimSun"/>
            <w:lang w:eastAsia="zh-CN"/>
          </w:rPr>
          <w:t xml:space="preserve">to report </w:t>
        </w:r>
        <w:r w:rsidRPr="00E67E0D">
          <w:rPr>
            <w:rFonts w:eastAsia="SimSun" w:hint="eastAsia"/>
            <w:lang w:eastAsia="zh-CN"/>
          </w:rPr>
          <w:t>the RRC state of the UE when the UE enters or leaves RRC_INACTIVE state</w:t>
        </w:r>
        <w:r w:rsidRPr="00E67E0D">
          <w:rPr>
            <w:rFonts w:eastAsia="SimSun"/>
            <w:lang w:eastAsia="zh-CN"/>
          </w:rPr>
          <w:t>.</w:t>
        </w:r>
      </w:ins>
    </w:p>
    <w:p w14:paraId="24EDAE0C" w14:textId="77777777" w:rsidR="006A1CE4" w:rsidRPr="00E67E0D" w:rsidRDefault="006A1CE4" w:rsidP="00E7499B">
      <w:pPr>
        <w:pStyle w:val="4"/>
      </w:pPr>
      <w:bookmarkStart w:id="3065" w:name="_Toc534720270"/>
      <w:bookmarkStart w:id="3066" w:name="_Toc525567282"/>
      <w:r w:rsidRPr="00E67E0D">
        <w:t>8.4.4.3</w:t>
      </w:r>
      <w:r w:rsidRPr="00E67E0D">
        <w:tab/>
        <w:t>Unsuccessful Operation</w:t>
      </w:r>
      <w:bookmarkEnd w:id="3065"/>
      <w:bookmarkEnd w:id="3066"/>
    </w:p>
    <w:p w14:paraId="5B02CAC4" w14:textId="77777777" w:rsidR="00AE297A" w:rsidRPr="00FF6A95" w:rsidRDefault="00AE297A" w:rsidP="00AE297A">
      <w:pPr>
        <w:pStyle w:val="TH"/>
        <w:rPr>
          <w:del w:id="3067" w:author="Issam" w:date="2019-02-12T23:38:00Z"/>
        </w:rPr>
      </w:pPr>
      <w:del w:id="3068" w:author="Issam" w:date="2019-02-12T23:38:00Z">
        <w:r w:rsidRPr="00FF6A95">
          <w:object w:dxaOrig="6893" w:dyaOrig="2427" w14:anchorId="29F5EFF1">
            <v:shape id="_x0000_i1107" type="#_x0000_t75" style="width:344.5pt;height:121.85pt" o:ole="">
              <v:imagedata r:id="rId67" o:title=""/>
            </v:shape>
            <o:OLEObject Type="Embed" ProgID="Visio.Drawing.11" ShapeID="_x0000_i1107" DrawAspect="Content" ObjectID="_1611519916" r:id="rId68"/>
          </w:object>
        </w:r>
      </w:del>
    </w:p>
    <w:p w14:paraId="4D3AB755" w14:textId="77777777" w:rsidR="006A1CE4" w:rsidRPr="00E67E0D" w:rsidRDefault="006A1CE4" w:rsidP="00E7499B">
      <w:pPr>
        <w:pStyle w:val="TH"/>
        <w:rPr>
          <w:ins w:id="3069" w:author="Issam" w:date="2019-02-12T23:38:00Z"/>
        </w:rPr>
      </w:pPr>
      <w:ins w:id="3070" w:author="Issam" w:date="2019-02-12T23:38:00Z">
        <w:r w:rsidRPr="00E67E0D">
          <w:object w:dxaOrig="6893" w:dyaOrig="2427" w14:anchorId="3ED46828">
            <v:shape id="_x0000_i1045" type="#_x0000_t75" style="width:344.5pt;height:120.75pt" o:ole="">
              <v:imagedata r:id="rId67" o:title=""/>
            </v:shape>
            <o:OLEObject Type="Embed" ProgID="Visio.Drawing.11" ShapeID="_x0000_i1045" DrawAspect="Content" ObjectID="_1611519917" r:id="rId69"/>
          </w:object>
        </w:r>
      </w:ins>
    </w:p>
    <w:p w14:paraId="609821D3" w14:textId="77777777" w:rsidR="006A1CE4" w:rsidRPr="00E67E0D" w:rsidRDefault="006A1CE4" w:rsidP="00E7499B">
      <w:pPr>
        <w:pStyle w:val="TF"/>
      </w:pPr>
      <w:r w:rsidRPr="00E67E0D">
        <w:t>Figure 8.4.4.3-1: Path switch request: unsuccessful operation</w:t>
      </w:r>
    </w:p>
    <w:p w14:paraId="475695B6" w14:textId="78269707" w:rsidR="006A1CE4" w:rsidRPr="00E67E0D" w:rsidRDefault="006A1CE4" w:rsidP="00E7499B">
      <w:r w:rsidRPr="00E67E0D">
        <w:t xml:space="preserve">If the 5GC fails to switch the downlink </w:t>
      </w:r>
      <w:del w:id="3071" w:author="Issam" w:date="2019-02-12T23:38:00Z">
        <w:r w:rsidR="00AE297A" w:rsidRPr="00FF6A95">
          <w:delText>GTP tunnel endpoint</w:delText>
        </w:r>
      </w:del>
      <w:ins w:id="3072" w:author="Issam" w:date="2019-02-12T23:38:00Z">
        <w:r w:rsidRPr="00E67E0D">
          <w:t>termination point of the NG-U transport bearer</w:t>
        </w:r>
      </w:ins>
      <w:r w:rsidRPr="00E67E0D">
        <w:t xml:space="preserve"> towards a new </w:t>
      </w:r>
      <w:del w:id="3073" w:author="Issam" w:date="2019-02-12T23:38:00Z">
        <w:r w:rsidR="00AE297A" w:rsidRPr="00FF6A95">
          <w:delText>GTP tunnel endpoint</w:delText>
        </w:r>
      </w:del>
      <w:ins w:id="3074" w:author="Issam" w:date="2019-02-12T23:38:00Z">
        <w:r w:rsidRPr="00E67E0D">
          <w:t>termination point</w:t>
        </w:r>
      </w:ins>
      <w:r w:rsidRPr="00E67E0D">
        <w:t xml:space="preserve"> for all PDU session resources, the AMF shall send the PATH SWITCH REQUEST FAILURE message to the NG-RAN node.</w:t>
      </w:r>
    </w:p>
    <w:p w14:paraId="5FBA3CD5" w14:textId="77777777" w:rsidR="006A1CE4" w:rsidRPr="00E67E0D" w:rsidRDefault="006A1CE4" w:rsidP="00E7499B">
      <w:r w:rsidRPr="00E67E0D">
        <w:rPr>
          <w:rFonts w:eastAsia="SimSun"/>
          <w:lang w:eastAsia="zh-CN"/>
        </w:rPr>
        <w:t>T</w:t>
      </w:r>
      <w:r w:rsidRPr="00E67E0D">
        <w:rPr>
          <w:rFonts w:eastAsia="SimSun" w:hint="eastAsia"/>
          <w:lang w:eastAsia="zh-CN"/>
        </w:rPr>
        <w:t xml:space="preserve">he </w:t>
      </w:r>
      <w:r w:rsidRPr="00E67E0D">
        <w:t xml:space="preserve">NG-RAN node </w:t>
      </w:r>
      <w:r w:rsidRPr="00E67E0D">
        <w:rPr>
          <w:lang w:eastAsia="zh-CN"/>
        </w:rPr>
        <w:t xml:space="preserve">shall </w:t>
      </w:r>
      <w:r w:rsidRPr="00E67E0D">
        <w:t xml:space="preserve">release the corresponding </w:t>
      </w:r>
      <w:r w:rsidRPr="00E67E0D">
        <w:rPr>
          <w:lang w:eastAsia="zh-CN"/>
        </w:rPr>
        <w:t xml:space="preserve">QoS flows and </w:t>
      </w:r>
      <w:r w:rsidRPr="00E67E0D">
        <w:t>regard the</w:t>
      </w:r>
      <w:r w:rsidRPr="00E67E0D">
        <w:rPr>
          <w:rFonts w:eastAsia="SimSun" w:hint="eastAsia"/>
          <w:lang w:eastAsia="zh-CN"/>
        </w:rPr>
        <w:t xml:space="preserve"> PDU session(</w:t>
      </w:r>
      <w:r w:rsidRPr="00E67E0D">
        <w:t>s</w:t>
      </w:r>
      <w:r w:rsidRPr="00E67E0D">
        <w:rPr>
          <w:rFonts w:eastAsia="SimSun" w:hint="eastAsia"/>
          <w:lang w:eastAsia="zh-CN"/>
        </w:rPr>
        <w:t>)</w:t>
      </w:r>
      <w:r w:rsidRPr="00E67E0D">
        <w:t xml:space="preserve"> indicated in the </w:t>
      </w:r>
      <w:r w:rsidRPr="00E67E0D">
        <w:rPr>
          <w:i/>
          <w:szCs w:val="18"/>
        </w:rPr>
        <w:t xml:space="preserve">PDU Session Resource </w:t>
      </w:r>
      <w:r w:rsidRPr="00E67E0D">
        <w:rPr>
          <w:rFonts w:eastAsia="MS Mincho"/>
          <w:i/>
          <w:szCs w:val="18"/>
        </w:rPr>
        <w:t>Released List</w:t>
      </w:r>
      <w:r w:rsidRPr="00E67E0D">
        <w:rPr>
          <w:i/>
          <w:iCs/>
        </w:rPr>
        <w:t xml:space="preserve"> </w:t>
      </w:r>
      <w:r w:rsidRPr="00E67E0D">
        <w:t>IE included in the PATH SWITCH REQUEST FAILURE message</w:t>
      </w:r>
      <w:r w:rsidRPr="00E67E0D">
        <w:rPr>
          <w:rFonts w:eastAsia="SimSun"/>
          <w:lang w:eastAsia="zh-CN"/>
        </w:rPr>
        <w:t xml:space="preserve"> </w:t>
      </w:r>
      <w:r w:rsidRPr="00E67E0D">
        <w:t xml:space="preserve">as being released. </w:t>
      </w:r>
    </w:p>
    <w:p w14:paraId="06BCAFCB" w14:textId="77777777" w:rsidR="006A1CE4" w:rsidRPr="00E67E0D" w:rsidRDefault="006A1CE4" w:rsidP="00E7499B">
      <w:pPr>
        <w:rPr>
          <w:rFonts w:eastAsia="SimSun"/>
          <w:lang w:eastAsia="zh-CN"/>
        </w:rPr>
      </w:pPr>
      <w:r w:rsidRPr="00E67E0D">
        <w:t>The appropriate cause value for each PDU session released is included in the</w:t>
      </w:r>
      <w:r w:rsidRPr="00E67E0D">
        <w:rPr>
          <w:rFonts w:cs="Arial"/>
          <w:i/>
          <w:lang w:eastAsia="ja-JP"/>
        </w:rPr>
        <w:t xml:space="preserve"> Path Switch Request Unsuccessful Transfer</w:t>
      </w:r>
      <w:r w:rsidRPr="00E67E0D">
        <w:rPr>
          <w:rFonts w:cs="Arial"/>
          <w:lang w:eastAsia="ja-JP"/>
        </w:rPr>
        <w:t xml:space="preserve"> IE</w:t>
      </w:r>
      <w:r w:rsidRPr="00E67E0D">
        <w:t xml:space="preserve"> contained in the PATH SWITCH REQUEST FAILURE message.</w:t>
      </w:r>
    </w:p>
    <w:p w14:paraId="0FB0AE41" w14:textId="77777777" w:rsidR="006A1CE4" w:rsidRPr="00E67E0D" w:rsidRDefault="006A1CE4" w:rsidP="00E7499B">
      <w:pPr>
        <w:pStyle w:val="4"/>
      </w:pPr>
      <w:bookmarkStart w:id="3075" w:name="_Toc534720271"/>
      <w:bookmarkStart w:id="3076" w:name="_Toc525567283"/>
      <w:r w:rsidRPr="00E67E0D">
        <w:t>8.4.4.4</w:t>
      </w:r>
      <w:r w:rsidRPr="00E67E0D">
        <w:tab/>
        <w:t>Abnormal Conditions</w:t>
      </w:r>
      <w:bookmarkEnd w:id="3075"/>
      <w:bookmarkEnd w:id="3076"/>
    </w:p>
    <w:p w14:paraId="7B7CCEB7" w14:textId="77777777" w:rsidR="00AE297A" w:rsidRPr="00FF6A95" w:rsidRDefault="00AE297A" w:rsidP="00AE297A">
      <w:pPr>
        <w:rPr>
          <w:del w:id="3077" w:author="Issam" w:date="2019-02-12T23:38:00Z"/>
        </w:rPr>
      </w:pPr>
      <w:del w:id="3078" w:author="Issam" w:date="2019-02-12T23:38:00Z">
        <w:r w:rsidRPr="00FF6A95">
          <w:delText>Void.</w:delText>
        </w:r>
      </w:del>
    </w:p>
    <w:p w14:paraId="0819AD3D" w14:textId="77777777" w:rsidR="006A1CE4" w:rsidRPr="00E67E0D" w:rsidRDefault="006A1CE4" w:rsidP="00E7499B">
      <w:pPr>
        <w:rPr>
          <w:ins w:id="3079" w:author="Issam" w:date="2019-02-12T23:38:00Z"/>
        </w:rPr>
      </w:pPr>
      <w:ins w:id="3080" w:author="Issam" w:date="2019-02-12T23:38:00Z">
        <w:r w:rsidRPr="00E67E0D">
          <w:t xml:space="preserve">If the AMF receives a PATH SWITCH REQUEST message containing several </w:t>
        </w:r>
        <w:r w:rsidRPr="00E67E0D">
          <w:rPr>
            <w:i/>
          </w:rPr>
          <w:t>PDU Session ID</w:t>
        </w:r>
        <w:r w:rsidRPr="00E67E0D">
          <w:t xml:space="preserve"> IEs (in the </w:t>
        </w:r>
        <w:r w:rsidRPr="00E67E0D">
          <w:rPr>
            <w:i/>
          </w:rPr>
          <w:t>PDU Session Resource to be Switched in Downlink List</w:t>
        </w:r>
        <w:r w:rsidRPr="00E67E0D">
          <w:t xml:space="preserve"> IE) set to the same value, the AMF shall send the PATH SWITCH REQUEST FAILURE message to the NG-RAN node.</w:t>
        </w:r>
      </w:ins>
    </w:p>
    <w:p w14:paraId="5C17A46C" w14:textId="77777777" w:rsidR="006A1CE4" w:rsidRPr="00E67E0D" w:rsidRDefault="006A1CE4" w:rsidP="00E7499B">
      <w:pPr>
        <w:pStyle w:val="3"/>
      </w:pPr>
      <w:bookmarkStart w:id="3081" w:name="_Toc534720272"/>
      <w:bookmarkStart w:id="3082" w:name="_Toc525567284"/>
      <w:r w:rsidRPr="00E67E0D">
        <w:t>8.4.5</w:t>
      </w:r>
      <w:r w:rsidRPr="00E67E0D">
        <w:tab/>
        <w:t>Handover Cancellation</w:t>
      </w:r>
      <w:bookmarkEnd w:id="3081"/>
      <w:bookmarkEnd w:id="3082"/>
    </w:p>
    <w:p w14:paraId="120BA3F8" w14:textId="77777777" w:rsidR="006A1CE4" w:rsidRPr="00E67E0D" w:rsidRDefault="006A1CE4" w:rsidP="00E7499B">
      <w:pPr>
        <w:pStyle w:val="4"/>
      </w:pPr>
      <w:bookmarkStart w:id="3083" w:name="_Toc534720273"/>
      <w:bookmarkStart w:id="3084" w:name="_Toc525567285"/>
      <w:r w:rsidRPr="00E67E0D">
        <w:t>8.4.5.1</w:t>
      </w:r>
      <w:r w:rsidRPr="00E67E0D">
        <w:tab/>
        <w:t>General</w:t>
      </w:r>
      <w:bookmarkEnd w:id="3083"/>
      <w:bookmarkEnd w:id="3084"/>
    </w:p>
    <w:p w14:paraId="639E27AD" w14:textId="7E134753" w:rsidR="006A1CE4" w:rsidRPr="00E67E0D" w:rsidRDefault="006A1CE4" w:rsidP="00E7499B">
      <w:r w:rsidRPr="00E67E0D">
        <w:t xml:space="preserve">The purpose of the Handover </w:t>
      </w:r>
      <w:del w:id="3085" w:author="Issam" w:date="2019-02-12T23:38:00Z">
        <w:r w:rsidR="00AE297A" w:rsidRPr="00FF6A95">
          <w:delText>Cancel</w:delText>
        </w:r>
      </w:del>
      <w:ins w:id="3086" w:author="Issam" w:date="2019-02-12T23:38:00Z">
        <w:r w:rsidRPr="00E67E0D">
          <w:t>Cancellation</w:t>
        </w:r>
      </w:ins>
      <w:r w:rsidRPr="00E67E0D">
        <w:t xml:space="preserve"> procedure is to enable a source NG-RAN node to cancel an ongoing handover preparation or an already prepared handover. The procedure uses UE-associated signalling.</w:t>
      </w:r>
    </w:p>
    <w:p w14:paraId="4564F5BC" w14:textId="77777777" w:rsidR="006A1CE4" w:rsidRPr="00E67E0D" w:rsidRDefault="006A1CE4" w:rsidP="00E7499B">
      <w:pPr>
        <w:pStyle w:val="4"/>
      </w:pPr>
      <w:bookmarkStart w:id="3087" w:name="_Toc534720274"/>
      <w:bookmarkStart w:id="3088" w:name="_Toc525567286"/>
      <w:r w:rsidRPr="00E67E0D">
        <w:t>8.4.5.2</w:t>
      </w:r>
      <w:r w:rsidRPr="00E67E0D">
        <w:tab/>
        <w:t>Successful Operation</w:t>
      </w:r>
      <w:bookmarkEnd w:id="3087"/>
      <w:bookmarkEnd w:id="3088"/>
    </w:p>
    <w:p w14:paraId="6BD0A071" w14:textId="77777777" w:rsidR="00AE297A" w:rsidRPr="00FF6A95" w:rsidRDefault="00AE297A" w:rsidP="00AE297A">
      <w:pPr>
        <w:pStyle w:val="TH"/>
        <w:rPr>
          <w:del w:id="3089" w:author="Issam" w:date="2019-02-12T23:38:00Z"/>
        </w:rPr>
      </w:pPr>
      <w:del w:id="3090" w:author="Issam" w:date="2019-02-12T23:38:00Z">
        <w:r w:rsidRPr="00FF6A95">
          <w:object w:dxaOrig="6893" w:dyaOrig="2427" w14:anchorId="44A43D4E">
            <v:shape id="_x0000_i1108" type="#_x0000_t75" style="width:344.5pt;height:121.85pt" o:ole="">
              <v:imagedata r:id="rId70" o:title=""/>
            </v:shape>
            <o:OLEObject Type="Embed" ProgID="Visio.Drawing.11" ShapeID="_x0000_i1108" DrawAspect="Content" ObjectID="_1611519918" r:id="rId71"/>
          </w:object>
        </w:r>
      </w:del>
    </w:p>
    <w:p w14:paraId="4D33F7A0" w14:textId="77777777" w:rsidR="006A1CE4" w:rsidRPr="00E67E0D" w:rsidRDefault="006A1CE4" w:rsidP="00E7499B">
      <w:pPr>
        <w:pStyle w:val="TH"/>
        <w:rPr>
          <w:ins w:id="3091" w:author="Issam" w:date="2019-02-12T23:38:00Z"/>
        </w:rPr>
      </w:pPr>
      <w:ins w:id="3092" w:author="Issam" w:date="2019-02-12T23:38:00Z">
        <w:r w:rsidRPr="00E67E0D">
          <w:object w:dxaOrig="6893" w:dyaOrig="2427" w14:anchorId="7915BF40">
            <v:shape id="_x0000_i1046" type="#_x0000_t75" style="width:344.5pt;height:120.75pt" o:ole="">
              <v:imagedata r:id="rId70" o:title=""/>
            </v:shape>
            <o:OLEObject Type="Embed" ProgID="Visio.Drawing.11" ShapeID="_x0000_i1046" DrawAspect="Content" ObjectID="_1611519919" r:id="rId72"/>
          </w:object>
        </w:r>
      </w:ins>
    </w:p>
    <w:p w14:paraId="5DAF9628" w14:textId="77777777" w:rsidR="006A1CE4" w:rsidRPr="00E67E0D" w:rsidRDefault="006A1CE4" w:rsidP="00E7499B">
      <w:pPr>
        <w:pStyle w:val="TF"/>
      </w:pPr>
      <w:r w:rsidRPr="00E67E0D">
        <w:t>Figure 8.4.5.2-1: Handover cancel: successful operation</w:t>
      </w:r>
    </w:p>
    <w:p w14:paraId="34205EFD" w14:textId="77777777" w:rsidR="006A1CE4" w:rsidRPr="00E67E0D" w:rsidRDefault="006A1CE4" w:rsidP="00E7499B">
      <w:r w:rsidRPr="00E67E0D">
        <w:t>The source NG-RAN node initiates the procedure by sending a HANDOVER CANCEL message to the AMF.</w:t>
      </w:r>
    </w:p>
    <w:p w14:paraId="58E8DD4F" w14:textId="77777777" w:rsidR="006A1CE4" w:rsidRPr="00E67E0D" w:rsidRDefault="006A1CE4" w:rsidP="00E7499B">
      <w:pPr>
        <w:pStyle w:val="4"/>
      </w:pPr>
      <w:bookmarkStart w:id="3093" w:name="_Toc534720275"/>
      <w:bookmarkStart w:id="3094" w:name="_Toc525567287"/>
      <w:r w:rsidRPr="00E67E0D">
        <w:t>8.4.5.3</w:t>
      </w:r>
      <w:r w:rsidRPr="00E67E0D">
        <w:tab/>
        <w:t>Unsuccessful Operation</w:t>
      </w:r>
      <w:bookmarkEnd w:id="3093"/>
      <w:bookmarkEnd w:id="3094"/>
    </w:p>
    <w:p w14:paraId="787F11E3" w14:textId="77777777" w:rsidR="006A1CE4" w:rsidRPr="00E67E0D" w:rsidRDefault="006A1CE4" w:rsidP="00E7499B">
      <w:r w:rsidRPr="00E67E0D">
        <w:t>Not applicable.</w:t>
      </w:r>
    </w:p>
    <w:p w14:paraId="3DDE2AC6" w14:textId="77777777" w:rsidR="006A1CE4" w:rsidRPr="00E67E0D" w:rsidRDefault="006A1CE4" w:rsidP="00E7499B">
      <w:pPr>
        <w:pStyle w:val="4"/>
      </w:pPr>
      <w:bookmarkStart w:id="3095" w:name="_Toc534720276"/>
      <w:bookmarkStart w:id="3096" w:name="_Toc525567288"/>
      <w:r w:rsidRPr="00E67E0D">
        <w:t>8.4.5.4</w:t>
      </w:r>
      <w:r w:rsidRPr="00E67E0D">
        <w:tab/>
        <w:t>Abnormal Conditions</w:t>
      </w:r>
      <w:bookmarkEnd w:id="3095"/>
      <w:bookmarkEnd w:id="3096"/>
    </w:p>
    <w:p w14:paraId="3DA7F75A" w14:textId="77777777" w:rsidR="00AE297A" w:rsidRPr="00FF6A95" w:rsidRDefault="00AE297A" w:rsidP="00AE297A">
      <w:pPr>
        <w:rPr>
          <w:del w:id="3097" w:author="Issam" w:date="2019-02-12T23:38:00Z"/>
        </w:rPr>
      </w:pPr>
      <w:del w:id="3098" w:author="Issam" w:date="2019-02-12T23:38:00Z">
        <w:r w:rsidRPr="00FF6A95">
          <w:delText>Void.</w:delText>
        </w:r>
      </w:del>
    </w:p>
    <w:p w14:paraId="0F1BCAC5" w14:textId="77777777" w:rsidR="006A1CE4" w:rsidRPr="00E67E0D" w:rsidRDefault="006A1CE4" w:rsidP="00E7499B">
      <w:pPr>
        <w:rPr>
          <w:ins w:id="3099" w:author="Issam" w:date="2019-02-12T23:38:00Z"/>
        </w:rPr>
      </w:pPr>
      <w:ins w:id="3100" w:author="Issam" w:date="2019-02-12T23:38:00Z">
        <w:r w:rsidRPr="00E67E0D">
          <w:t>If the source NG-RAN node becomes aware of the fact that an expected HANDOVER CANCEL ACKNOWLEDGE message is missing, the source NG-RAN node shall consider the Handover Cancellation procedure as successfully terminated.</w:t>
        </w:r>
      </w:ins>
    </w:p>
    <w:p w14:paraId="383E9D11" w14:textId="77777777" w:rsidR="006A1CE4" w:rsidRPr="00E67E0D" w:rsidRDefault="006A1CE4" w:rsidP="00E7499B">
      <w:pPr>
        <w:pStyle w:val="3"/>
      </w:pPr>
      <w:bookmarkStart w:id="3101" w:name="_Toc534720277"/>
      <w:bookmarkStart w:id="3102" w:name="_Toc525567289"/>
      <w:r w:rsidRPr="00E67E0D">
        <w:t>8.4.6</w:t>
      </w:r>
      <w:r w:rsidRPr="00E67E0D">
        <w:tab/>
        <w:t>Uplink RAN Status Transfer</w:t>
      </w:r>
      <w:bookmarkEnd w:id="3101"/>
      <w:bookmarkEnd w:id="3102"/>
    </w:p>
    <w:p w14:paraId="551C632D" w14:textId="77777777" w:rsidR="006A1CE4" w:rsidRPr="00E67E0D" w:rsidRDefault="006A1CE4" w:rsidP="00E7499B">
      <w:pPr>
        <w:pStyle w:val="4"/>
      </w:pPr>
      <w:bookmarkStart w:id="3103" w:name="_Toc534720278"/>
      <w:bookmarkStart w:id="3104" w:name="_Toc525567290"/>
      <w:r w:rsidRPr="00E67E0D">
        <w:t>8.4.6.1</w:t>
      </w:r>
      <w:r w:rsidRPr="00E67E0D">
        <w:tab/>
        <w:t>General</w:t>
      </w:r>
      <w:bookmarkEnd w:id="3103"/>
      <w:bookmarkEnd w:id="3104"/>
    </w:p>
    <w:p w14:paraId="3D15928F" w14:textId="6FC90B8A" w:rsidR="006A1CE4" w:rsidRPr="00E67E0D" w:rsidRDefault="006A1CE4" w:rsidP="00E7499B">
      <w:r w:rsidRPr="00E67E0D">
        <w:t xml:space="preserve">The purpose of the Uplink RAN Status Transfer procedure is to enable lossless </w:t>
      </w:r>
      <w:del w:id="3105" w:author="Issam" w:date="2019-02-12T23:38:00Z">
        <w:r w:rsidR="00AE297A" w:rsidRPr="00FF6A95">
          <w:delText xml:space="preserve">handover for </w:delText>
        </w:r>
      </w:del>
      <w:r w:rsidRPr="00E67E0D">
        <w:t>NG-based handover</w:t>
      </w:r>
      <w:ins w:id="3106" w:author="Issam" w:date="2019-02-12T23:38:00Z">
        <w:r w:rsidRPr="00E67E0D">
          <w:t>. The procedure uses UE-associated signalling</w:t>
        </w:r>
      </w:ins>
      <w:r w:rsidRPr="00E67E0D">
        <w:t>.</w:t>
      </w:r>
    </w:p>
    <w:p w14:paraId="7FA45049" w14:textId="77777777" w:rsidR="006A1CE4" w:rsidRPr="00E67E0D" w:rsidRDefault="006A1CE4" w:rsidP="00E7499B">
      <w:pPr>
        <w:pStyle w:val="4"/>
      </w:pPr>
      <w:bookmarkStart w:id="3107" w:name="_Toc534720279"/>
      <w:bookmarkStart w:id="3108" w:name="_Toc525567291"/>
      <w:r w:rsidRPr="00E67E0D">
        <w:t>8.4.6.2</w:t>
      </w:r>
      <w:r w:rsidRPr="00E67E0D">
        <w:tab/>
        <w:t>Successful Operation</w:t>
      </w:r>
      <w:bookmarkEnd w:id="3107"/>
      <w:bookmarkEnd w:id="3108"/>
    </w:p>
    <w:p w14:paraId="58DB5F56" w14:textId="77777777" w:rsidR="00AE297A" w:rsidRPr="00FF6A95" w:rsidRDefault="00AE297A" w:rsidP="00AE297A">
      <w:pPr>
        <w:pStyle w:val="TH"/>
        <w:rPr>
          <w:del w:id="3109" w:author="Issam" w:date="2019-02-12T23:38:00Z"/>
        </w:rPr>
      </w:pPr>
      <w:del w:id="3110" w:author="Issam" w:date="2019-02-12T23:38:00Z">
        <w:r w:rsidRPr="00FF6A95">
          <w:object w:dxaOrig="6893" w:dyaOrig="2427" w14:anchorId="0ECC90CA">
            <v:shape id="_x0000_i1109" type="#_x0000_t75" style="width:344.5pt;height:121.85pt" o:ole="">
              <v:imagedata r:id="rId73" o:title=""/>
            </v:shape>
            <o:OLEObject Type="Embed" ProgID="Visio.Drawing.11" ShapeID="_x0000_i1109" DrawAspect="Content" ObjectID="_1611519920" r:id="rId74"/>
          </w:object>
        </w:r>
      </w:del>
    </w:p>
    <w:p w14:paraId="5DA906A4" w14:textId="77777777" w:rsidR="006A1CE4" w:rsidRPr="00E67E0D" w:rsidRDefault="006A1CE4" w:rsidP="00E7499B">
      <w:pPr>
        <w:pStyle w:val="TH"/>
        <w:rPr>
          <w:ins w:id="3111" w:author="Issam" w:date="2019-02-12T23:38:00Z"/>
        </w:rPr>
      </w:pPr>
      <w:ins w:id="3112" w:author="Issam" w:date="2019-02-12T23:38:00Z">
        <w:r w:rsidRPr="00E67E0D">
          <w:object w:dxaOrig="6893" w:dyaOrig="2427" w14:anchorId="6ECFFA81">
            <v:shape id="_x0000_i1047" type="#_x0000_t75" style="width:344.5pt;height:120.75pt" o:ole="">
              <v:imagedata r:id="rId73" o:title=""/>
            </v:shape>
            <o:OLEObject Type="Embed" ProgID="Visio.Drawing.11" ShapeID="_x0000_i1047" DrawAspect="Content" ObjectID="_1611519921" r:id="rId75"/>
          </w:object>
        </w:r>
      </w:ins>
    </w:p>
    <w:p w14:paraId="3870A0D0" w14:textId="77777777" w:rsidR="006A1CE4" w:rsidRPr="00E67E0D" w:rsidRDefault="006A1CE4" w:rsidP="00E7499B">
      <w:pPr>
        <w:pStyle w:val="TF"/>
      </w:pPr>
      <w:r w:rsidRPr="00E67E0D">
        <w:t>Figure 8.4.6.2-1: Uplink RAN status transfer</w:t>
      </w:r>
    </w:p>
    <w:p w14:paraId="72E54ACB" w14:textId="77777777" w:rsidR="00AE297A" w:rsidRPr="00FF6A95" w:rsidRDefault="00AE297A" w:rsidP="00AE297A">
      <w:pPr>
        <w:pStyle w:val="NO"/>
        <w:rPr>
          <w:del w:id="3113" w:author="Issam" w:date="2019-02-12T23:38:00Z"/>
        </w:rPr>
      </w:pPr>
      <w:del w:id="3114" w:author="Issam" w:date="2019-02-12T23:38:00Z">
        <w:r w:rsidRPr="00FF6A95">
          <w:delText>NOTE:</w:delText>
        </w:r>
        <w:r w:rsidRPr="00FF6A95">
          <w:tab/>
          <w:delText>Procedure description for the Uplink RAN Status Transfer procedure may need to be refined.</w:delText>
        </w:r>
      </w:del>
    </w:p>
    <w:p w14:paraId="53D6203B" w14:textId="77777777" w:rsidR="006A1CE4" w:rsidRPr="00E67E0D" w:rsidRDefault="006A1CE4" w:rsidP="00E7499B">
      <w:pPr>
        <w:rPr>
          <w:ins w:id="3115" w:author="Issam" w:date="2019-02-12T23:38:00Z"/>
        </w:rPr>
      </w:pPr>
      <w:ins w:id="3116" w:author="Issam" w:date="2019-02-12T23:38:00Z">
        <w:r w:rsidRPr="00E67E0D">
          <w:t>The source NG-RAN node initiates the procedure by stopping the assigning of PDCP-SNs to downlink SDUs and sending the UPLINK RAN STATUS TRANSFER message to the AMF at the point in time when it considers the transmitter/receiver status to be frozen.</w:t>
        </w:r>
      </w:ins>
    </w:p>
    <w:p w14:paraId="589F5B03" w14:textId="77777777" w:rsidR="006A1CE4" w:rsidRPr="00E67E0D" w:rsidRDefault="006A1CE4" w:rsidP="00E7499B">
      <w:pPr>
        <w:rPr>
          <w:ins w:id="3117" w:author="Issam" w:date="2019-02-12T23:38:00Z"/>
        </w:rPr>
      </w:pPr>
      <w:ins w:id="3118" w:author="Issam" w:date="2019-02-12T23:38:00Z">
        <w:r w:rsidRPr="00E67E0D">
          <w:t xml:space="preserve">For each DRB for which PDCP-SN and HFN status preservation applies, the source NG-RAN node shall include the </w:t>
        </w:r>
        <w:r w:rsidRPr="00502791">
          <w:rPr>
            <w:i/>
          </w:rPr>
          <w:t>DRB</w:t>
        </w:r>
        <w:r w:rsidRPr="00E67E0D">
          <w:rPr>
            <w:i/>
          </w:rPr>
          <w:t xml:space="preserve"> ID</w:t>
        </w:r>
        <w:r w:rsidRPr="00E67E0D">
          <w:t xml:space="preserve"> IE, the </w:t>
        </w:r>
        <w:r w:rsidRPr="00502791">
          <w:rPr>
            <w:i/>
          </w:rPr>
          <w:t>UL COUNT V</w:t>
        </w:r>
        <w:r w:rsidRPr="00E67E0D">
          <w:rPr>
            <w:i/>
          </w:rPr>
          <w:t>alue</w:t>
        </w:r>
        <w:r w:rsidRPr="00E67E0D">
          <w:t xml:space="preserve"> IE and the </w:t>
        </w:r>
        <w:r w:rsidRPr="00502791">
          <w:rPr>
            <w:i/>
          </w:rPr>
          <w:t>DL COUNT V</w:t>
        </w:r>
        <w:r w:rsidRPr="00E67E0D">
          <w:rPr>
            <w:i/>
          </w:rPr>
          <w:t>alue</w:t>
        </w:r>
        <w:r w:rsidRPr="00E67E0D">
          <w:t xml:space="preserve"> IE within the </w:t>
        </w:r>
        <w:r w:rsidRPr="00502791">
          <w:rPr>
            <w:i/>
          </w:rPr>
          <w:t>DR</w:t>
        </w:r>
        <w:r w:rsidRPr="00E67E0D">
          <w:rPr>
            <w:i/>
          </w:rPr>
          <w:t xml:space="preserve">Bs Subject to Status Transfer </w:t>
        </w:r>
        <w:r w:rsidRPr="00502791">
          <w:rPr>
            <w:i/>
          </w:rPr>
          <w:t>List</w:t>
        </w:r>
        <w:r w:rsidRPr="00E67E0D">
          <w:t xml:space="preserve"> IE in the </w:t>
        </w:r>
        <w:r w:rsidRPr="00502791">
          <w:rPr>
            <w:i/>
          </w:rPr>
          <w:t>RAN</w:t>
        </w:r>
        <w:r w:rsidRPr="00E67E0D">
          <w:rPr>
            <w:i/>
          </w:rPr>
          <w:t xml:space="preserve"> Status Transfer Transparent Container</w:t>
        </w:r>
        <w:r w:rsidRPr="00E67E0D">
          <w:t xml:space="preserve"> IE of the UPLINK RAN STATUS TRANSFER message. </w:t>
        </w:r>
      </w:ins>
    </w:p>
    <w:p w14:paraId="74736B49" w14:textId="77777777" w:rsidR="006A1CE4" w:rsidRPr="00E67E0D" w:rsidRDefault="006A1CE4" w:rsidP="00E7499B">
      <w:pPr>
        <w:rPr>
          <w:ins w:id="3119" w:author="Issam" w:date="2019-02-12T23:38:00Z"/>
        </w:rPr>
      </w:pPr>
      <w:ins w:id="3120" w:author="Issam" w:date="2019-02-12T23:38:00Z">
        <w:r w:rsidRPr="00E67E0D">
          <w:t xml:space="preserve">The source NG-RAN node may also include in the UPLINK RAN STATUS TRANSFER message the missing and the received uplink SDUs in the </w:t>
        </w:r>
        <w:r w:rsidRPr="00E67E0D">
          <w:rPr>
            <w:i/>
            <w:iCs/>
          </w:rPr>
          <w:t>Receive Status of UL PDCP SDUs</w:t>
        </w:r>
        <w:r w:rsidRPr="00E67E0D">
          <w:rPr>
            <w:bCs/>
          </w:rPr>
          <w:t xml:space="preserve"> IE for each DRB for which the source NG-RAN node has accepted the request from the target NG-RAN node for uplink forwarding.</w:t>
        </w:r>
      </w:ins>
    </w:p>
    <w:p w14:paraId="0AE7D0A0" w14:textId="77777777" w:rsidR="006A1CE4" w:rsidRPr="00E67E0D" w:rsidRDefault="006A1CE4" w:rsidP="00E7499B">
      <w:pPr>
        <w:pStyle w:val="4"/>
      </w:pPr>
      <w:bookmarkStart w:id="3121" w:name="_Toc534720280"/>
      <w:bookmarkStart w:id="3122" w:name="_Toc525567292"/>
      <w:r w:rsidRPr="00E67E0D">
        <w:t>8.4.6.3</w:t>
      </w:r>
      <w:r w:rsidRPr="00E67E0D">
        <w:tab/>
        <w:t>Abnormal Conditions</w:t>
      </w:r>
      <w:bookmarkEnd w:id="3121"/>
      <w:bookmarkEnd w:id="3122"/>
    </w:p>
    <w:p w14:paraId="7A3B3C66" w14:textId="77777777" w:rsidR="006A1CE4" w:rsidRPr="00E67E0D" w:rsidRDefault="006A1CE4" w:rsidP="00E7499B">
      <w:pPr>
        <w:rPr>
          <w:lang w:eastAsia="ko-KR"/>
        </w:rPr>
      </w:pPr>
      <w:r w:rsidRPr="00E67E0D">
        <w:rPr>
          <w:lang w:eastAsia="ko-KR"/>
        </w:rPr>
        <w:t>Void.</w:t>
      </w:r>
    </w:p>
    <w:p w14:paraId="4D8910B0" w14:textId="77777777" w:rsidR="006A1CE4" w:rsidRPr="00E67E0D" w:rsidRDefault="006A1CE4" w:rsidP="00E7499B">
      <w:pPr>
        <w:pStyle w:val="3"/>
      </w:pPr>
      <w:bookmarkStart w:id="3123" w:name="_Toc534720281"/>
      <w:bookmarkStart w:id="3124" w:name="_Toc525567293"/>
      <w:r w:rsidRPr="00E67E0D">
        <w:t>8.4.7</w:t>
      </w:r>
      <w:r w:rsidRPr="00E67E0D">
        <w:tab/>
        <w:t>Downlink RAN Status Transfer</w:t>
      </w:r>
      <w:bookmarkEnd w:id="3123"/>
      <w:bookmarkEnd w:id="3124"/>
    </w:p>
    <w:p w14:paraId="1E51FEB1" w14:textId="77777777" w:rsidR="006A1CE4" w:rsidRPr="00E67E0D" w:rsidRDefault="006A1CE4" w:rsidP="00E7499B">
      <w:pPr>
        <w:pStyle w:val="4"/>
      </w:pPr>
      <w:bookmarkStart w:id="3125" w:name="_Toc534720282"/>
      <w:bookmarkStart w:id="3126" w:name="_Toc525567294"/>
      <w:r w:rsidRPr="00E67E0D">
        <w:t>8.4.7.1</w:t>
      </w:r>
      <w:r w:rsidRPr="00E67E0D">
        <w:tab/>
        <w:t>General</w:t>
      </w:r>
      <w:bookmarkEnd w:id="3125"/>
      <w:bookmarkEnd w:id="3126"/>
    </w:p>
    <w:p w14:paraId="4AA47C1B" w14:textId="617344CE" w:rsidR="006A1CE4" w:rsidRPr="00E67E0D" w:rsidRDefault="006A1CE4" w:rsidP="00E7499B">
      <w:r w:rsidRPr="00E67E0D">
        <w:t xml:space="preserve">The purpose of the Downlink RAN Status Transfer procedure is to is to enable lossless </w:t>
      </w:r>
      <w:del w:id="3127" w:author="Issam" w:date="2019-02-12T23:38:00Z">
        <w:r w:rsidR="00AE297A" w:rsidRPr="00FF6A95">
          <w:delText xml:space="preserve">handover for </w:delText>
        </w:r>
      </w:del>
      <w:r w:rsidRPr="00E67E0D">
        <w:t>NG-based handover</w:t>
      </w:r>
      <w:ins w:id="3128" w:author="Issam" w:date="2019-02-12T23:38:00Z">
        <w:r w:rsidRPr="00E67E0D">
          <w:t>. The procedure uses UE-associated signalling</w:t>
        </w:r>
      </w:ins>
      <w:r w:rsidRPr="00E67E0D">
        <w:t>.</w:t>
      </w:r>
    </w:p>
    <w:p w14:paraId="2339ED4E" w14:textId="77777777" w:rsidR="006A1CE4" w:rsidRPr="00E67E0D" w:rsidRDefault="006A1CE4" w:rsidP="00E7499B">
      <w:pPr>
        <w:pStyle w:val="4"/>
      </w:pPr>
      <w:bookmarkStart w:id="3129" w:name="_Toc534720283"/>
      <w:bookmarkStart w:id="3130" w:name="_Toc525567295"/>
      <w:r w:rsidRPr="00E67E0D">
        <w:t>8.4.7.2</w:t>
      </w:r>
      <w:r w:rsidRPr="00E67E0D">
        <w:tab/>
        <w:t>Successful Operation</w:t>
      </w:r>
      <w:bookmarkEnd w:id="3129"/>
      <w:bookmarkEnd w:id="3130"/>
    </w:p>
    <w:p w14:paraId="53AA90E0" w14:textId="77777777" w:rsidR="00AE297A" w:rsidRPr="00FF6A95" w:rsidRDefault="00AE297A" w:rsidP="00AE297A">
      <w:pPr>
        <w:pStyle w:val="TH"/>
        <w:rPr>
          <w:del w:id="3131" w:author="Issam" w:date="2019-02-12T23:38:00Z"/>
        </w:rPr>
      </w:pPr>
      <w:del w:id="3132" w:author="Issam" w:date="2019-02-12T23:38:00Z">
        <w:r w:rsidRPr="00FF6A95">
          <w:object w:dxaOrig="6893" w:dyaOrig="2427" w14:anchorId="1E2384CE">
            <v:shape id="_x0000_i1110" type="#_x0000_t75" style="width:344.5pt;height:121.85pt" o:ole="">
              <v:imagedata r:id="rId76" o:title=""/>
            </v:shape>
            <o:OLEObject Type="Embed" ProgID="Visio.Drawing.11" ShapeID="_x0000_i1110" DrawAspect="Content" ObjectID="_1611519922" r:id="rId77"/>
          </w:object>
        </w:r>
      </w:del>
    </w:p>
    <w:p w14:paraId="0051867B" w14:textId="77777777" w:rsidR="006A1CE4" w:rsidRPr="00E67E0D" w:rsidRDefault="006A1CE4" w:rsidP="00E7499B">
      <w:pPr>
        <w:pStyle w:val="TH"/>
        <w:rPr>
          <w:ins w:id="3133" w:author="Issam" w:date="2019-02-12T23:38:00Z"/>
        </w:rPr>
      </w:pPr>
      <w:ins w:id="3134" w:author="Issam" w:date="2019-02-12T23:38:00Z">
        <w:r w:rsidRPr="00E67E0D">
          <w:object w:dxaOrig="6893" w:dyaOrig="2427" w14:anchorId="53A8BBC0">
            <v:shape id="_x0000_i1048" type="#_x0000_t75" style="width:344.5pt;height:120.75pt" o:ole="">
              <v:imagedata r:id="rId76" o:title=""/>
            </v:shape>
            <o:OLEObject Type="Embed" ProgID="Visio.Drawing.11" ShapeID="_x0000_i1048" DrawAspect="Content" ObjectID="_1611519923" r:id="rId78"/>
          </w:object>
        </w:r>
      </w:ins>
    </w:p>
    <w:p w14:paraId="52A0D88D" w14:textId="77777777" w:rsidR="006A1CE4" w:rsidRPr="00E67E0D" w:rsidRDefault="006A1CE4" w:rsidP="00E7499B">
      <w:pPr>
        <w:pStyle w:val="TF"/>
      </w:pPr>
      <w:r w:rsidRPr="00E67E0D">
        <w:t>Figure 8.4.7.2-1: Downlink RAN status transfer</w:t>
      </w:r>
    </w:p>
    <w:p w14:paraId="5184CA80" w14:textId="77777777" w:rsidR="00AE297A" w:rsidRPr="00FF6A95" w:rsidRDefault="00AE297A" w:rsidP="00AE297A">
      <w:pPr>
        <w:pStyle w:val="NO"/>
        <w:rPr>
          <w:del w:id="3135" w:author="Issam" w:date="2019-02-12T23:38:00Z"/>
        </w:rPr>
      </w:pPr>
      <w:del w:id="3136" w:author="Issam" w:date="2019-02-12T23:38:00Z">
        <w:r w:rsidRPr="00FF6A95">
          <w:delText>NOTE:</w:delText>
        </w:r>
        <w:r w:rsidRPr="00FF6A95">
          <w:tab/>
          <w:delText>Procedure description for the Downlink RAN Status Transfer procedure may need to be refined.</w:delText>
        </w:r>
      </w:del>
    </w:p>
    <w:p w14:paraId="7FA07814" w14:textId="77777777" w:rsidR="006A1CE4" w:rsidRPr="00E67E0D" w:rsidRDefault="006A1CE4" w:rsidP="00E7499B">
      <w:pPr>
        <w:rPr>
          <w:ins w:id="3137" w:author="Issam" w:date="2019-02-12T23:38:00Z"/>
        </w:rPr>
      </w:pPr>
      <w:ins w:id="3138" w:author="Issam" w:date="2019-02-12T23:38:00Z">
        <w:r w:rsidRPr="00E67E0D">
          <w:t>The AMF initiates the procedure by sending the DOWNLINK RAN STATUS TRANSFER message to the target NG-RAN node. The target NG-RAN node using Full Configuration for this handover as per TS 38.300 [8] shall ignore the information received in this message.</w:t>
        </w:r>
      </w:ins>
    </w:p>
    <w:p w14:paraId="4A2BA435" w14:textId="77777777" w:rsidR="006A1CE4" w:rsidRPr="00E67E0D" w:rsidRDefault="006A1CE4" w:rsidP="00E7499B">
      <w:pPr>
        <w:rPr>
          <w:ins w:id="3139" w:author="Issam" w:date="2019-02-12T23:38:00Z"/>
        </w:rPr>
      </w:pPr>
      <w:ins w:id="3140" w:author="Issam" w:date="2019-02-12T23:38:00Z">
        <w:r w:rsidRPr="00E67E0D">
          <w:t xml:space="preserve">For each DRB in the </w:t>
        </w:r>
        <w:r w:rsidRPr="00E67E0D">
          <w:rPr>
            <w:bCs/>
            <w:i/>
            <w:iCs/>
          </w:rPr>
          <w:t xml:space="preserve">DRBs </w:t>
        </w:r>
        <w:r w:rsidRPr="00E67E0D">
          <w:rPr>
            <w:rFonts w:eastAsia="MS Mincho"/>
            <w:bCs/>
            <w:i/>
            <w:iCs/>
          </w:rPr>
          <w:t>Subject to Status Transfer List</w:t>
        </w:r>
        <w:r w:rsidRPr="00E67E0D">
          <w:t xml:space="preserve"> IE within the </w:t>
        </w:r>
        <w:r w:rsidRPr="00E67E0D">
          <w:rPr>
            <w:i/>
          </w:rPr>
          <w:t>RAN Status Transfer Transparent Container</w:t>
        </w:r>
        <w:r w:rsidRPr="00E67E0D">
          <w:t xml:space="preserve"> IE, the target NG-RAN node shall not deliver any uplink packet which has a PDCP-SN lower than the value of the </w:t>
        </w:r>
        <w:r w:rsidRPr="00E67E0D">
          <w:rPr>
            <w:i/>
          </w:rPr>
          <w:t>UL Count Value</w:t>
        </w:r>
        <w:r w:rsidRPr="00E67E0D">
          <w:t xml:space="preserve"> IE.</w:t>
        </w:r>
      </w:ins>
    </w:p>
    <w:p w14:paraId="0747525C" w14:textId="77777777" w:rsidR="006A1CE4" w:rsidRPr="00E67E0D" w:rsidRDefault="006A1CE4" w:rsidP="00E7499B">
      <w:pPr>
        <w:rPr>
          <w:ins w:id="3141" w:author="Issam" w:date="2019-02-12T23:38:00Z"/>
        </w:rPr>
      </w:pPr>
      <w:ins w:id="3142" w:author="Issam" w:date="2019-02-12T23:38:00Z">
        <w:r w:rsidRPr="00E67E0D">
          <w:t xml:space="preserve">For each DRB in the </w:t>
        </w:r>
        <w:r w:rsidRPr="00E67E0D">
          <w:rPr>
            <w:bCs/>
            <w:i/>
            <w:iCs/>
          </w:rPr>
          <w:t xml:space="preserve">DRBs </w:t>
        </w:r>
        <w:r w:rsidRPr="00E67E0D">
          <w:rPr>
            <w:rFonts w:eastAsia="MS Mincho"/>
            <w:bCs/>
            <w:i/>
            <w:iCs/>
          </w:rPr>
          <w:t>Subject to Status Transfer List</w:t>
        </w:r>
        <w:r w:rsidRPr="00E67E0D">
          <w:t xml:space="preserve"> IE within the </w:t>
        </w:r>
        <w:r w:rsidRPr="00E67E0D">
          <w:rPr>
            <w:i/>
          </w:rPr>
          <w:t>RAN Status Transfer Transparent Container</w:t>
        </w:r>
        <w:r w:rsidRPr="00E67E0D">
          <w:t xml:space="preserve"> IE, the target NG-RAN node shall use the value of the </w:t>
        </w:r>
        <w:r w:rsidRPr="00E67E0D">
          <w:rPr>
            <w:i/>
          </w:rPr>
          <w:t xml:space="preserve">DL COUNT Value </w:t>
        </w:r>
        <w:r w:rsidRPr="00E67E0D">
          <w:t>IE for the first downlink packet for which there is no PDCP-SN yet assigned.</w:t>
        </w:r>
      </w:ins>
    </w:p>
    <w:p w14:paraId="562F4360" w14:textId="77777777" w:rsidR="006A1CE4" w:rsidRPr="00E67E0D" w:rsidRDefault="006A1CE4" w:rsidP="00E7499B">
      <w:pPr>
        <w:rPr>
          <w:ins w:id="3143" w:author="Issam" w:date="2019-02-12T23:38:00Z"/>
        </w:rPr>
      </w:pPr>
      <w:ins w:id="3144" w:author="Issam" w:date="2019-02-12T23:38:00Z">
        <w:r w:rsidRPr="00E67E0D">
          <w:t xml:space="preserve">If the </w:t>
        </w:r>
        <w:r w:rsidRPr="00E67E0D">
          <w:rPr>
            <w:i/>
            <w:iCs/>
          </w:rPr>
          <w:t xml:space="preserve">Receive Status of UL PDCP SDUs </w:t>
        </w:r>
        <w:r w:rsidRPr="00E67E0D">
          <w:rPr>
            <w:bCs/>
          </w:rPr>
          <w:t xml:space="preserve">IE is included for at least one DRB in the </w:t>
        </w:r>
        <w:r w:rsidRPr="00E67E0D">
          <w:rPr>
            <w:i/>
            <w:iCs/>
          </w:rPr>
          <w:t>RAN Status Transfer Transparent Container</w:t>
        </w:r>
        <w:r w:rsidRPr="00E67E0D">
          <w:rPr>
            <w:bCs/>
          </w:rPr>
          <w:t xml:space="preserve"> IE of the DOWNLINK RAN STATUS TRANSFER message, the target NG-RAN node may use it in a Status Report message sent to the UE over the radio interface.</w:t>
        </w:r>
      </w:ins>
    </w:p>
    <w:p w14:paraId="6E389D4D" w14:textId="77777777" w:rsidR="006A1CE4" w:rsidRPr="00E67E0D" w:rsidRDefault="006A1CE4" w:rsidP="00E7499B">
      <w:pPr>
        <w:pStyle w:val="4"/>
      </w:pPr>
      <w:bookmarkStart w:id="3145" w:name="_Toc534720284"/>
      <w:bookmarkStart w:id="3146" w:name="_Toc525567296"/>
      <w:r w:rsidRPr="00E67E0D">
        <w:t>8.4.7.3</w:t>
      </w:r>
      <w:r w:rsidRPr="00E67E0D">
        <w:tab/>
        <w:t>Abnormal Conditions</w:t>
      </w:r>
      <w:bookmarkEnd w:id="3145"/>
      <w:bookmarkEnd w:id="3146"/>
    </w:p>
    <w:p w14:paraId="6E596444" w14:textId="77777777" w:rsidR="00AE297A" w:rsidRPr="00FF6A95" w:rsidRDefault="00AE297A" w:rsidP="00AE297A">
      <w:pPr>
        <w:rPr>
          <w:del w:id="3147" w:author="Issam" w:date="2019-02-12T23:38:00Z"/>
          <w:lang w:eastAsia="ko-KR"/>
        </w:rPr>
      </w:pPr>
      <w:del w:id="3148" w:author="Issam" w:date="2019-02-12T23:38:00Z">
        <w:r w:rsidRPr="00FF6A95">
          <w:rPr>
            <w:lang w:eastAsia="ko-KR"/>
          </w:rPr>
          <w:delText>Void.</w:delText>
        </w:r>
      </w:del>
    </w:p>
    <w:p w14:paraId="0CF7949A" w14:textId="77777777" w:rsidR="006A1CE4" w:rsidRPr="00E67E0D" w:rsidRDefault="006A1CE4" w:rsidP="00E7499B">
      <w:pPr>
        <w:rPr>
          <w:ins w:id="3149" w:author="Issam" w:date="2019-02-12T23:38:00Z"/>
          <w:lang w:eastAsia="ko-KR"/>
        </w:rPr>
      </w:pPr>
      <w:ins w:id="3150" w:author="Issam" w:date="2019-02-12T23:38:00Z">
        <w:r w:rsidRPr="00E67E0D">
          <w:t>If the target NG-RAN node receives this message for a UE for which no prepared handover exists at the target NG-RAN node, the target NG-RAN node shall ignore the message</w:t>
        </w:r>
        <w:r w:rsidRPr="00E67E0D">
          <w:rPr>
            <w:lang w:eastAsia="ko-KR"/>
          </w:rPr>
          <w:t>.</w:t>
        </w:r>
      </w:ins>
    </w:p>
    <w:p w14:paraId="110C94B7" w14:textId="77777777" w:rsidR="006A1CE4" w:rsidRPr="00E67E0D" w:rsidRDefault="006A1CE4" w:rsidP="00E7499B">
      <w:pPr>
        <w:pStyle w:val="2"/>
      </w:pPr>
      <w:bookmarkStart w:id="3151" w:name="_Toc534720285"/>
      <w:bookmarkStart w:id="3152" w:name="_Toc525567297"/>
      <w:r w:rsidRPr="00E67E0D">
        <w:t>8.5</w:t>
      </w:r>
      <w:r w:rsidRPr="00E67E0D">
        <w:tab/>
        <w:t>Paging Procedures</w:t>
      </w:r>
      <w:bookmarkEnd w:id="3151"/>
      <w:bookmarkEnd w:id="3152"/>
    </w:p>
    <w:p w14:paraId="2AB1EFDF" w14:textId="77777777" w:rsidR="006A1CE4" w:rsidRPr="00E67E0D" w:rsidRDefault="006A1CE4" w:rsidP="00E7499B">
      <w:pPr>
        <w:pStyle w:val="3"/>
      </w:pPr>
      <w:bookmarkStart w:id="3153" w:name="_Toc534720286"/>
      <w:bookmarkStart w:id="3154" w:name="_Toc525567298"/>
      <w:r w:rsidRPr="00E67E0D">
        <w:t>8.5.1</w:t>
      </w:r>
      <w:r w:rsidRPr="00E67E0D">
        <w:tab/>
        <w:t>Paging</w:t>
      </w:r>
      <w:bookmarkEnd w:id="3153"/>
      <w:bookmarkEnd w:id="3154"/>
    </w:p>
    <w:p w14:paraId="074C0B1E" w14:textId="77777777" w:rsidR="006A1CE4" w:rsidRPr="00E67E0D" w:rsidRDefault="006A1CE4" w:rsidP="00E7499B">
      <w:pPr>
        <w:pStyle w:val="4"/>
      </w:pPr>
      <w:bookmarkStart w:id="3155" w:name="_Toc534720287"/>
      <w:bookmarkStart w:id="3156" w:name="_Toc525567299"/>
      <w:r w:rsidRPr="00E67E0D">
        <w:t>8.5.1.1</w:t>
      </w:r>
      <w:r w:rsidRPr="00E67E0D">
        <w:tab/>
        <w:t>General</w:t>
      </w:r>
      <w:bookmarkEnd w:id="3155"/>
      <w:bookmarkEnd w:id="3156"/>
    </w:p>
    <w:p w14:paraId="0B532DDB" w14:textId="77777777" w:rsidR="006A1CE4" w:rsidRPr="00E67E0D" w:rsidRDefault="006A1CE4" w:rsidP="00E7499B">
      <w:pPr>
        <w:rPr>
          <w:lang w:eastAsia="ko-KR"/>
        </w:rPr>
      </w:pPr>
      <w:r w:rsidRPr="00E67E0D">
        <w:rPr>
          <w:lang w:eastAsia="ko-KR"/>
        </w:rPr>
        <w:t xml:space="preserve">The purpose of the Paging procedure is to enable the </w:t>
      </w:r>
      <w:r w:rsidRPr="00E67E0D">
        <w:rPr>
          <w:rFonts w:hint="eastAsia"/>
          <w:lang w:eastAsia="zh-CN"/>
        </w:rPr>
        <w:t>AMF</w:t>
      </w:r>
      <w:r w:rsidRPr="00E67E0D">
        <w:rPr>
          <w:lang w:eastAsia="ko-KR"/>
        </w:rPr>
        <w:t xml:space="preserve"> </w:t>
      </w:r>
      <w:r w:rsidRPr="00E67E0D">
        <w:t xml:space="preserve">to page a UE in the specific </w:t>
      </w:r>
      <w:r w:rsidRPr="00E67E0D">
        <w:rPr>
          <w:lang w:eastAsia="ko-KR"/>
        </w:rPr>
        <w:t>NG-RAN node</w:t>
      </w:r>
      <w:r w:rsidRPr="00E67E0D">
        <w:t>.</w:t>
      </w:r>
    </w:p>
    <w:p w14:paraId="1112E7A1" w14:textId="77777777" w:rsidR="006A1CE4" w:rsidRPr="00E67E0D" w:rsidRDefault="006A1CE4" w:rsidP="00E7499B">
      <w:pPr>
        <w:pStyle w:val="4"/>
      </w:pPr>
      <w:bookmarkStart w:id="3157" w:name="_Toc534720288"/>
      <w:bookmarkStart w:id="3158" w:name="_Toc525567300"/>
      <w:r w:rsidRPr="00E67E0D">
        <w:t>8.5.1.2</w:t>
      </w:r>
      <w:r w:rsidRPr="00E67E0D">
        <w:tab/>
        <w:t>Successful Operation</w:t>
      </w:r>
      <w:bookmarkEnd w:id="3157"/>
      <w:bookmarkEnd w:id="3158"/>
    </w:p>
    <w:p w14:paraId="232CC51E" w14:textId="77777777" w:rsidR="00AE297A" w:rsidRPr="00FF6A95" w:rsidRDefault="00AE297A" w:rsidP="00AE297A">
      <w:pPr>
        <w:pStyle w:val="TH"/>
        <w:rPr>
          <w:del w:id="3159" w:author="Issam" w:date="2019-02-12T23:38:00Z"/>
        </w:rPr>
      </w:pPr>
      <w:del w:id="3160" w:author="Issam" w:date="2019-02-12T23:38:00Z">
        <w:r w:rsidRPr="00FF6A95">
          <w:object w:dxaOrig="6893" w:dyaOrig="2427" w14:anchorId="766887C0">
            <v:shape id="_x0000_i1111" type="#_x0000_t75" style="width:344.5pt;height:121.85pt" o:ole="">
              <v:imagedata r:id="rId79" o:title=""/>
            </v:shape>
            <o:OLEObject Type="Embed" ProgID="Visio.Drawing.11" ShapeID="_x0000_i1111" DrawAspect="Content" ObjectID="_1611519924" r:id="rId80"/>
          </w:object>
        </w:r>
      </w:del>
    </w:p>
    <w:p w14:paraId="1D4CC064" w14:textId="77777777" w:rsidR="006A1CE4" w:rsidRPr="00E67E0D" w:rsidRDefault="006A1CE4" w:rsidP="00E7499B">
      <w:pPr>
        <w:pStyle w:val="TH"/>
        <w:rPr>
          <w:ins w:id="3161" w:author="Issam" w:date="2019-02-12T23:38:00Z"/>
        </w:rPr>
      </w:pPr>
      <w:ins w:id="3162" w:author="Issam" w:date="2019-02-12T23:38:00Z">
        <w:r w:rsidRPr="00E67E0D">
          <w:object w:dxaOrig="6893" w:dyaOrig="2427" w14:anchorId="6CFBAD4F">
            <v:shape id="_x0000_i1049" type="#_x0000_t75" style="width:344.5pt;height:120.75pt" o:ole="">
              <v:imagedata r:id="rId79" o:title=""/>
            </v:shape>
            <o:OLEObject Type="Embed" ProgID="Visio.Drawing.11" ShapeID="_x0000_i1049" DrawAspect="Content" ObjectID="_1611519925" r:id="rId81"/>
          </w:object>
        </w:r>
      </w:ins>
    </w:p>
    <w:p w14:paraId="247D78F2" w14:textId="77777777" w:rsidR="006A1CE4" w:rsidRPr="00E67E0D" w:rsidRDefault="006A1CE4" w:rsidP="00E7499B">
      <w:pPr>
        <w:pStyle w:val="TF"/>
        <w:rPr>
          <w:lang w:eastAsia="ko-KR"/>
        </w:rPr>
      </w:pPr>
      <w:r w:rsidRPr="00E67E0D">
        <w:t>Figure 8.5.1.2-1</w:t>
      </w:r>
      <w:r w:rsidRPr="00E67E0D">
        <w:rPr>
          <w:rFonts w:eastAsia="Malgun Gothic"/>
          <w:lang w:eastAsia="ko-KR"/>
        </w:rPr>
        <w:t>:</w:t>
      </w:r>
      <w:r w:rsidRPr="00E67E0D">
        <w:rPr>
          <w:lang w:eastAsia="ko-KR"/>
        </w:rPr>
        <w:t xml:space="preserve"> </w:t>
      </w:r>
      <w:r w:rsidRPr="00E67E0D">
        <w:rPr>
          <w:rFonts w:eastAsia="Batang"/>
          <w:lang w:eastAsia="ko-KR"/>
        </w:rPr>
        <w:t>P</w:t>
      </w:r>
      <w:r w:rsidRPr="00E67E0D">
        <w:t xml:space="preserve">aging </w:t>
      </w:r>
    </w:p>
    <w:p w14:paraId="7C95B3BA" w14:textId="77777777" w:rsidR="006A1CE4" w:rsidRPr="00E67E0D" w:rsidRDefault="006A1CE4" w:rsidP="00E7499B">
      <w:r w:rsidRPr="00E67E0D">
        <w:t xml:space="preserve">The AMF initiates the Paging procedure by sending the PAGING message to the </w:t>
      </w:r>
      <w:bookmarkStart w:id="3163" w:name="_Hlk510775353"/>
      <w:r w:rsidRPr="00E67E0D">
        <w:t>NG-RAN node</w:t>
      </w:r>
      <w:bookmarkEnd w:id="3163"/>
      <w:r w:rsidRPr="00E67E0D">
        <w:t>.</w:t>
      </w:r>
    </w:p>
    <w:p w14:paraId="161CE248" w14:textId="77777777" w:rsidR="006A1CE4" w:rsidRPr="00E67E0D" w:rsidRDefault="006A1CE4" w:rsidP="00E7499B">
      <w:r w:rsidRPr="00E67E0D">
        <w:t xml:space="preserve">At the reception of the PAGING message, the NG-RAN node shall perform paging of the UE in cells which belong to tracking areas as indicated in the </w:t>
      </w:r>
      <w:r w:rsidRPr="00E67E0D">
        <w:rPr>
          <w:i/>
        </w:rPr>
        <w:t>TAI List for Paging</w:t>
      </w:r>
      <w:r w:rsidRPr="00E67E0D">
        <w:t xml:space="preserve"> IE.</w:t>
      </w:r>
    </w:p>
    <w:p w14:paraId="6D21936F" w14:textId="77777777" w:rsidR="006A1CE4" w:rsidRPr="00E67E0D" w:rsidRDefault="006A1CE4" w:rsidP="00E7499B">
      <w:r w:rsidRPr="00E67E0D">
        <w:t xml:space="preserve">If the </w:t>
      </w:r>
      <w:r w:rsidRPr="00E67E0D">
        <w:rPr>
          <w:i/>
          <w:lang w:eastAsia="ko-KR"/>
        </w:rPr>
        <w:t>Paging DRX</w:t>
      </w:r>
      <w:r w:rsidRPr="00E67E0D">
        <w:rPr>
          <w:i/>
        </w:rPr>
        <w:t xml:space="preserve"> </w:t>
      </w:r>
      <w:r w:rsidRPr="00E67E0D">
        <w:t>IE is included in the PAGING message, the NG-RAN node</w:t>
      </w:r>
      <w:r w:rsidRPr="00E67E0D">
        <w:rPr>
          <w:lang w:eastAsia="zh-CN"/>
        </w:rPr>
        <w:t xml:space="preserve"> </w:t>
      </w:r>
      <w:r w:rsidRPr="00E67E0D">
        <w:t>shall use it according to TS 38.304 [12</w:t>
      </w:r>
      <w:ins w:id="3164" w:author="Issam" w:date="2019-02-12T23:38:00Z">
        <w:r w:rsidRPr="00E67E0D">
          <w:t>] and TS 36.304 [29</w:t>
        </w:r>
      </w:ins>
      <w:r w:rsidRPr="00E67E0D">
        <w:t>].</w:t>
      </w:r>
    </w:p>
    <w:p w14:paraId="3C21FAC4" w14:textId="77777777" w:rsidR="006A1CE4" w:rsidRPr="00E67E0D" w:rsidRDefault="006A1CE4" w:rsidP="00E7499B">
      <w:r w:rsidRPr="00E67E0D">
        <w:t xml:space="preserve">For each cell that belongs to any of the tracking areas indicated in the </w:t>
      </w:r>
      <w:r w:rsidRPr="00E67E0D">
        <w:rPr>
          <w:i/>
        </w:rPr>
        <w:t xml:space="preserve">TAI </w:t>
      </w:r>
      <w:r w:rsidRPr="00E67E0D">
        <w:rPr>
          <w:i/>
          <w:iCs/>
        </w:rPr>
        <w:t>List for Paging</w:t>
      </w:r>
      <w:r w:rsidRPr="00E67E0D">
        <w:t xml:space="preserve"> IE, the NG-RAN node shall generate one page on the radio interface.</w:t>
      </w:r>
    </w:p>
    <w:p w14:paraId="7E9E0B57" w14:textId="77777777" w:rsidR="006A1CE4" w:rsidRPr="00E67E0D" w:rsidRDefault="006A1CE4" w:rsidP="00E7499B">
      <w:r w:rsidRPr="00E67E0D">
        <w:t xml:space="preserve">If the </w:t>
      </w:r>
      <w:r w:rsidRPr="00E67E0D">
        <w:rPr>
          <w:i/>
        </w:rPr>
        <w:t>Paging Priority</w:t>
      </w:r>
      <w:r w:rsidRPr="00E67E0D">
        <w:t xml:space="preserve"> IE is included in the PAGING message, the NG-RAN node may use it according to TS 23.501 [9].</w:t>
      </w:r>
    </w:p>
    <w:p w14:paraId="1025F627" w14:textId="77777777" w:rsidR="006A1CE4" w:rsidRPr="00E67E0D" w:rsidRDefault="006A1CE4" w:rsidP="00E7499B">
      <w:r w:rsidRPr="00E67E0D">
        <w:t xml:space="preserve">If the </w:t>
      </w:r>
      <w:r w:rsidRPr="00E67E0D">
        <w:rPr>
          <w:i/>
        </w:rPr>
        <w:t>UE Radio Capability for Paging</w:t>
      </w:r>
      <w:r w:rsidRPr="00E67E0D">
        <w:t xml:space="preserve"> IE is included in the PAGING message, the NG-RAN node may use it to apply specific paging schemes.</w:t>
      </w:r>
    </w:p>
    <w:p w14:paraId="1B60FF3A" w14:textId="77777777" w:rsidR="006A1CE4" w:rsidRPr="00E67E0D" w:rsidRDefault="006A1CE4" w:rsidP="00E7499B">
      <w:r w:rsidRPr="00E67E0D">
        <w:t xml:space="preserve">If the </w:t>
      </w:r>
      <w:r w:rsidRPr="00E67E0D">
        <w:rPr>
          <w:i/>
        </w:rPr>
        <w:t>Assistance Data for Recommended Cells</w:t>
      </w:r>
      <w:r w:rsidRPr="00E67E0D">
        <w:t xml:space="preserve"> IE is included in the </w:t>
      </w:r>
      <w:r w:rsidRPr="00E67E0D">
        <w:rPr>
          <w:i/>
        </w:rPr>
        <w:t>Assistance Data for Paging</w:t>
      </w:r>
      <w:r w:rsidRPr="00E67E0D">
        <w:t xml:space="preserve"> IE it may be used, together with the </w:t>
      </w:r>
      <w:r w:rsidRPr="00E67E0D">
        <w:rPr>
          <w:i/>
        </w:rPr>
        <w:t>Paging Attempt Information</w:t>
      </w:r>
      <w:r w:rsidRPr="00E67E0D">
        <w:t xml:space="preserve"> IE if also present, according to TS 38.300 [8].</w:t>
      </w:r>
    </w:p>
    <w:p w14:paraId="732C0B5D" w14:textId="77777777" w:rsidR="006A1CE4" w:rsidRPr="00E67E0D" w:rsidRDefault="006A1CE4" w:rsidP="00E7499B">
      <w:r w:rsidRPr="00E67E0D">
        <w:t xml:space="preserve">If the </w:t>
      </w:r>
      <w:r w:rsidRPr="00E67E0D">
        <w:rPr>
          <w:i/>
        </w:rPr>
        <w:t>Next Paging Area Scope</w:t>
      </w:r>
      <w:r w:rsidRPr="00E67E0D">
        <w:t xml:space="preserve"> IE is included in the </w:t>
      </w:r>
      <w:r w:rsidRPr="00E67E0D">
        <w:rPr>
          <w:i/>
        </w:rPr>
        <w:t>Paging Attempt Information</w:t>
      </w:r>
      <w:r w:rsidRPr="00E67E0D">
        <w:t xml:space="preserve"> IE it may be used for paging the UE according to TS 38.300 [8].</w:t>
      </w:r>
    </w:p>
    <w:p w14:paraId="7BBCF0EF" w14:textId="77777777" w:rsidR="006A1CE4" w:rsidRPr="00E67E0D" w:rsidRDefault="006A1CE4" w:rsidP="00E7499B">
      <w:r w:rsidRPr="00E67E0D">
        <w:t xml:space="preserve">If the </w:t>
      </w:r>
      <w:r w:rsidRPr="00E67E0D">
        <w:rPr>
          <w:i/>
        </w:rPr>
        <w:t xml:space="preserve">Paging Origin </w:t>
      </w:r>
      <w:r w:rsidRPr="00E67E0D">
        <w:t>IE is included in the PAGING message, the NG-RAN node shall transfer it to the UE according to TS 38.331 [18</w:t>
      </w:r>
      <w:ins w:id="3165" w:author="Issam" w:date="2019-02-12T23:38:00Z">
        <w:r w:rsidRPr="00E67E0D">
          <w:t>] and TS 36.331 [21</w:t>
        </w:r>
      </w:ins>
      <w:r w:rsidRPr="00E67E0D">
        <w:t>].</w:t>
      </w:r>
    </w:p>
    <w:p w14:paraId="1A73EE4C" w14:textId="77777777" w:rsidR="006A1CE4" w:rsidRPr="00E67E0D" w:rsidRDefault="006A1CE4" w:rsidP="00E7499B">
      <w:pPr>
        <w:pStyle w:val="4"/>
      </w:pPr>
      <w:bookmarkStart w:id="3166" w:name="_Toc534720289"/>
      <w:bookmarkStart w:id="3167" w:name="_Toc525567301"/>
      <w:r w:rsidRPr="00E67E0D">
        <w:t>8.5.1.3</w:t>
      </w:r>
      <w:r w:rsidRPr="00E67E0D">
        <w:tab/>
        <w:t>Abnormal Conditions</w:t>
      </w:r>
      <w:bookmarkEnd w:id="3166"/>
      <w:bookmarkEnd w:id="3167"/>
    </w:p>
    <w:p w14:paraId="6C899B9E" w14:textId="77777777" w:rsidR="006A1CE4" w:rsidRPr="00E67E0D" w:rsidRDefault="006A1CE4" w:rsidP="00E7499B">
      <w:pPr>
        <w:rPr>
          <w:lang w:eastAsia="ko-KR"/>
        </w:rPr>
      </w:pPr>
      <w:r w:rsidRPr="00E67E0D">
        <w:rPr>
          <w:lang w:eastAsia="ko-KR"/>
        </w:rPr>
        <w:t>Void.</w:t>
      </w:r>
    </w:p>
    <w:p w14:paraId="7623FD92" w14:textId="77777777" w:rsidR="006A1CE4" w:rsidRPr="00E67E0D" w:rsidRDefault="006A1CE4" w:rsidP="00E7499B">
      <w:pPr>
        <w:pStyle w:val="2"/>
      </w:pPr>
      <w:bookmarkStart w:id="3168" w:name="_Toc534720290"/>
      <w:bookmarkStart w:id="3169" w:name="_Toc525567302"/>
      <w:r w:rsidRPr="00E67E0D">
        <w:t>8.6</w:t>
      </w:r>
      <w:r w:rsidRPr="00E67E0D">
        <w:tab/>
        <w:t>Transport of NAS Messages Procedures</w:t>
      </w:r>
      <w:bookmarkEnd w:id="3168"/>
      <w:bookmarkEnd w:id="3169"/>
    </w:p>
    <w:p w14:paraId="5DC3CFEF" w14:textId="77777777" w:rsidR="006A1CE4" w:rsidRPr="00E67E0D" w:rsidRDefault="006A1CE4" w:rsidP="00E7499B">
      <w:pPr>
        <w:pStyle w:val="3"/>
      </w:pPr>
      <w:bookmarkStart w:id="3170" w:name="_Toc534720291"/>
      <w:bookmarkStart w:id="3171" w:name="_Toc525567303"/>
      <w:r w:rsidRPr="00E67E0D">
        <w:t>8.6.1</w:t>
      </w:r>
      <w:r w:rsidRPr="00E67E0D">
        <w:tab/>
        <w:t>Initial UE Message</w:t>
      </w:r>
      <w:bookmarkEnd w:id="3170"/>
      <w:bookmarkEnd w:id="3171"/>
    </w:p>
    <w:p w14:paraId="3C0CF471" w14:textId="77777777" w:rsidR="006A1CE4" w:rsidRPr="00E67E0D" w:rsidRDefault="006A1CE4" w:rsidP="00E7499B">
      <w:pPr>
        <w:pStyle w:val="4"/>
      </w:pPr>
      <w:bookmarkStart w:id="3172" w:name="_Toc534720292"/>
      <w:bookmarkStart w:id="3173" w:name="_Toc525567304"/>
      <w:r w:rsidRPr="00E67E0D">
        <w:t>8.6.1.1</w:t>
      </w:r>
      <w:r w:rsidRPr="00E67E0D">
        <w:tab/>
        <w:t>General</w:t>
      </w:r>
      <w:bookmarkEnd w:id="3172"/>
      <w:bookmarkEnd w:id="3173"/>
    </w:p>
    <w:p w14:paraId="580A6D1D" w14:textId="77777777" w:rsidR="006A1CE4" w:rsidRPr="00E67E0D" w:rsidRDefault="006A1CE4" w:rsidP="00E7499B">
      <w:r w:rsidRPr="00E67E0D">
        <w:t xml:space="preserve">The Initial UE Message procedure is used when the NG-RAN node has received from </w:t>
      </w:r>
      <w:r w:rsidRPr="00E67E0D">
        <w:rPr>
          <w:rFonts w:eastAsia="Batang"/>
        </w:rPr>
        <w:t xml:space="preserve">the </w:t>
      </w:r>
      <w:r w:rsidRPr="00E67E0D">
        <w:t xml:space="preserve">radio interface </w:t>
      </w:r>
      <w:r w:rsidRPr="00E67E0D">
        <w:rPr>
          <w:rFonts w:eastAsia="MS Mincho"/>
        </w:rPr>
        <w:t xml:space="preserve">the </w:t>
      </w:r>
      <w:r w:rsidRPr="00E67E0D">
        <w:t xml:space="preserve">first uplink NAS message transmitted on an RRC connection to be forwarded to an </w:t>
      </w:r>
      <w:r w:rsidRPr="00E67E0D">
        <w:rPr>
          <w:rFonts w:eastAsia="Batang"/>
        </w:rPr>
        <w:t>AMF</w:t>
      </w:r>
      <w:r w:rsidRPr="00E67E0D">
        <w:t xml:space="preserve">. </w:t>
      </w:r>
    </w:p>
    <w:p w14:paraId="2308D81D" w14:textId="77777777" w:rsidR="006A1CE4" w:rsidRPr="00E67E0D" w:rsidRDefault="006A1CE4" w:rsidP="00E7499B">
      <w:pPr>
        <w:pStyle w:val="4"/>
      </w:pPr>
      <w:bookmarkStart w:id="3174" w:name="_Toc534720293"/>
      <w:bookmarkStart w:id="3175" w:name="_Toc525567305"/>
      <w:r w:rsidRPr="00E67E0D">
        <w:t>8.6.1.2</w:t>
      </w:r>
      <w:r w:rsidRPr="00E67E0D">
        <w:tab/>
        <w:t>Successful Operation</w:t>
      </w:r>
      <w:bookmarkEnd w:id="3174"/>
      <w:bookmarkEnd w:id="3175"/>
    </w:p>
    <w:p w14:paraId="24E2459A" w14:textId="77777777" w:rsidR="00AE297A" w:rsidRPr="00FF6A95" w:rsidRDefault="00AE297A" w:rsidP="00AE297A">
      <w:pPr>
        <w:pStyle w:val="TH"/>
        <w:rPr>
          <w:del w:id="3176" w:author="Issam" w:date="2019-02-12T23:38:00Z"/>
        </w:rPr>
      </w:pPr>
      <w:del w:id="3177" w:author="Issam" w:date="2019-02-12T23:38:00Z">
        <w:r w:rsidRPr="00FF6A95">
          <w:object w:dxaOrig="6893" w:dyaOrig="2427" w14:anchorId="0792C6D3">
            <v:shape id="_x0000_i1112" type="#_x0000_t75" style="width:344.5pt;height:121.85pt" o:ole="">
              <v:imagedata r:id="rId82" o:title=""/>
            </v:shape>
            <o:OLEObject Type="Embed" ProgID="Visio.Drawing.11" ShapeID="_x0000_i1112" DrawAspect="Content" ObjectID="_1611519926" r:id="rId83"/>
          </w:object>
        </w:r>
      </w:del>
    </w:p>
    <w:p w14:paraId="25579D90" w14:textId="77777777" w:rsidR="006A1CE4" w:rsidRPr="00E67E0D" w:rsidRDefault="006A1CE4" w:rsidP="00E7499B">
      <w:pPr>
        <w:pStyle w:val="TH"/>
        <w:rPr>
          <w:ins w:id="3178" w:author="Issam" w:date="2019-02-12T23:38:00Z"/>
        </w:rPr>
      </w:pPr>
      <w:ins w:id="3179" w:author="Issam" w:date="2019-02-12T23:38:00Z">
        <w:r w:rsidRPr="00E67E0D">
          <w:object w:dxaOrig="6893" w:dyaOrig="2427" w14:anchorId="1616650D">
            <v:shape id="_x0000_i1050" type="#_x0000_t75" style="width:344.5pt;height:120.75pt" o:ole="">
              <v:imagedata r:id="rId82" o:title=""/>
            </v:shape>
            <o:OLEObject Type="Embed" ProgID="Visio.Drawing.11" ShapeID="_x0000_i1050" DrawAspect="Content" ObjectID="_1611519927" r:id="rId84"/>
          </w:object>
        </w:r>
      </w:ins>
    </w:p>
    <w:p w14:paraId="2D446CAA" w14:textId="77777777" w:rsidR="006A1CE4" w:rsidRPr="00E67E0D" w:rsidRDefault="006A1CE4" w:rsidP="00E7499B">
      <w:pPr>
        <w:pStyle w:val="TF"/>
      </w:pPr>
      <w:r w:rsidRPr="00E67E0D">
        <w:t>Figure 8.6.1.2-1: Initial UE message</w:t>
      </w:r>
    </w:p>
    <w:p w14:paraId="350976F2" w14:textId="77777777" w:rsidR="006A1CE4" w:rsidRPr="00E67E0D" w:rsidRDefault="006A1CE4" w:rsidP="00E7499B">
      <w:r w:rsidRPr="00E67E0D">
        <w:rPr>
          <w:noProof/>
        </w:rPr>
        <w:t>The NG-RAN node</w:t>
      </w:r>
      <w:r w:rsidRPr="00E67E0D">
        <w:t xml:space="preserve"> </w:t>
      </w:r>
      <w:r w:rsidRPr="00E67E0D">
        <w:rPr>
          <w:noProof/>
        </w:rPr>
        <w:t>initiates the procedure by sending an INITIAL UE MESSAGE message to the AMF</w:t>
      </w:r>
      <w:r w:rsidRPr="00E67E0D">
        <w:t xml:space="preserve">. The NG-RAN node shall allocate a unique </w:t>
      </w:r>
      <w:r w:rsidRPr="00E67E0D">
        <w:rPr>
          <w:lang w:eastAsia="zh-CN"/>
        </w:rPr>
        <w:t>RAN UE NGAP ID</w:t>
      </w:r>
      <w:r w:rsidRPr="00E67E0D">
        <w:t xml:space="preserve"> to be used for the UE and the NG-RAN node shall include this identity in the INITIAL UE MESSAGE message. </w:t>
      </w:r>
    </w:p>
    <w:p w14:paraId="4724FCCD" w14:textId="77777777" w:rsidR="006A1CE4" w:rsidRPr="00E67E0D" w:rsidRDefault="006A1CE4" w:rsidP="00E7499B">
      <w:r w:rsidRPr="00E67E0D">
        <w:t xml:space="preserve">The </w:t>
      </w:r>
      <w:r w:rsidRPr="00E67E0D">
        <w:rPr>
          <w:i/>
        </w:rPr>
        <w:t>NAS-PDU</w:t>
      </w:r>
      <w:r w:rsidRPr="00E67E0D">
        <w:t xml:space="preserve"> IE contains a UE – AMF message that is transferred without interpretation in the NG-RAN node.</w:t>
      </w:r>
    </w:p>
    <w:p w14:paraId="71032AF9" w14:textId="77777777" w:rsidR="006A1CE4" w:rsidRPr="00E67E0D" w:rsidRDefault="006A1CE4" w:rsidP="00E7499B">
      <w:r w:rsidRPr="00E67E0D">
        <w:t xml:space="preserve">In case of network sharing, the selected PLMN is indicated by the </w:t>
      </w:r>
      <w:r w:rsidRPr="00E67E0D">
        <w:rPr>
          <w:i/>
        </w:rPr>
        <w:t>PLMN Identity</w:t>
      </w:r>
      <w:r w:rsidRPr="00E67E0D">
        <w:t xml:space="preserve"> IE within the </w:t>
      </w:r>
      <w:r w:rsidRPr="00E67E0D">
        <w:rPr>
          <w:i/>
        </w:rPr>
        <w:t>TAI</w:t>
      </w:r>
      <w:r w:rsidRPr="00E67E0D">
        <w:t xml:space="preserve"> IE included in the INITIAL UE MESSAGE message.</w:t>
      </w:r>
    </w:p>
    <w:p w14:paraId="21947EE1" w14:textId="77777777" w:rsidR="006A1CE4" w:rsidRPr="00E67E0D" w:rsidRDefault="006A1CE4" w:rsidP="00E7499B">
      <w:pPr>
        <w:rPr>
          <w:rStyle w:val="msoins"/>
        </w:rPr>
      </w:pPr>
      <w:r w:rsidRPr="00E67E0D">
        <w:t xml:space="preserve">When the NG-RAN node has received from the radio interface the </w:t>
      </w:r>
      <w:r w:rsidRPr="00E67E0D">
        <w:rPr>
          <w:i/>
        </w:rPr>
        <w:t>5G-S-TMSI</w:t>
      </w:r>
      <w:r w:rsidRPr="00E67E0D">
        <w:t xml:space="preserve"> IE, it shall include it in the INITIAL UE MESSAGE message.</w:t>
      </w:r>
    </w:p>
    <w:p w14:paraId="58D45148" w14:textId="77777777" w:rsidR="006A1CE4" w:rsidRPr="00E67E0D" w:rsidRDefault="006A1CE4" w:rsidP="00E7499B">
      <w:r w:rsidRPr="00E67E0D">
        <w:t xml:space="preserve">If the </w:t>
      </w:r>
      <w:r w:rsidRPr="00E67E0D">
        <w:rPr>
          <w:i/>
        </w:rPr>
        <w:t>AMF Set ID</w:t>
      </w:r>
      <w:r w:rsidRPr="00E67E0D">
        <w:t xml:space="preserve"> IE is included in the INITIAL UE MESSAGE message this indicates that the message is a rerouted message and the AMF shall, if supported, use the IE as described in TS 23.502 [10].</w:t>
      </w:r>
    </w:p>
    <w:p w14:paraId="643F254D" w14:textId="77777777" w:rsidR="006A1CE4" w:rsidRPr="00E67E0D" w:rsidRDefault="006A1CE4" w:rsidP="00E7499B">
      <w:r w:rsidRPr="00E67E0D">
        <w:t xml:space="preserve">If the </w:t>
      </w:r>
      <w:r w:rsidRPr="00E67E0D">
        <w:rPr>
          <w:i/>
        </w:rPr>
        <w:t>UE Context Request</w:t>
      </w:r>
      <w:r w:rsidRPr="00E67E0D">
        <w:t xml:space="preserve"> IE is included in the INITIAL UE MESSAGE message the AMF shall trigger an Initial Context Setup procedure towards the NG-RAN node.</w:t>
      </w:r>
    </w:p>
    <w:p w14:paraId="6586D542" w14:textId="77777777" w:rsidR="006A1CE4" w:rsidRPr="00E67E0D" w:rsidRDefault="006A1CE4" w:rsidP="00E7499B">
      <w:r w:rsidRPr="00E67E0D">
        <w:rPr>
          <w:noProof/>
        </w:rPr>
        <w:t xml:space="preserve">If the </w:t>
      </w:r>
      <w:r w:rsidRPr="00E67E0D">
        <w:rPr>
          <w:i/>
          <w:noProof/>
        </w:rPr>
        <w:t>Allowed NSSAI</w:t>
      </w:r>
      <w:r w:rsidRPr="00E67E0D">
        <w:rPr>
          <w:noProof/>
        </w:rPr>
        <w:t xml:space="preserve"> IE is included in the INITIAL UE MESSAGE message the AMF shall use the IE as defined in TS 23.502 [10].</w:t>
      </w:r>
    </w:p>
    <w:p w14:paraId="00B04076" w14:textId="77777777" w:rsidR="006A1CE4" w:rsidRPr="00E67E0D" w:rsidRDefault="006A1CE4" w:rsidP="00E7499B">
      <w:pPr>
        <w:pStyle w:val="4"/>
      </w:pPr>
      <w:bookmarkStart w:id="3180" w:name="_Toc534720294"/>
      <w:bookmarkStart w:id="3181" w:name="_Toc525567306"/>
      <w:r w:rsidRPr="00E67E0D">
        <w:t>8.6.1.3</w:t>
      </w:r>
      <w:r w:rsidRPr="00E67E0D">
        <w:tab/>
        <w:t>Abnormal Conditions</w:t>
      </w:r>
      <w:bookmarkEnd w:id="3180"/>
      <w:bookmarkEnd w:id="3181"/>
    </w:p>
    <w:p w14:paraId="1794DA39" w14:textId="77777777" w:rsidR="00AE297A" w:rsidRPr="00FF6A95" w:rsidRDefault="00AE297A" w:rsidP="00AE297A">
      <w:pPr>
        <w:rPr>
          <w:del w:id="3182" w:author="Issam" w:date="2019-02-12T23:38:00Z"/>
          <w:lang w:eastAsia="ko-KR"/>
        </w:rPr>
      </w:pPr>
      <w:del w:id="3183" w:author="Issam" w:date="2019-02-12T23:38:00Z">
        <w:r w:rsidRPr="00FF6A95">
          <w:rPr>
            <w:lang w:eastAsia="ko-KR"/>
          </w:rPr>
          <w:delText>Void.</w:delText>
        </w:r>
      </w:del>
    </w:p>
    <w:p w14:paraId="04A5AF89" w14:textId="77777777" w:rsidR="006A1CE4" w:rsidRPr="00E67E0D" w:rsidRDefault="006A1CE4" w:rsidP="00E7499B">
      <w:pPr>
        <w:rPr>
          <w:ins w:id="3184" w:author="Issam" w:date="2019-02-12T23:38:00Z"/>
        </w:rPr>
      </w:pPr>
      <w:ins w:id="3185" w:author="Issam" w:date="2019-02-12T23:38:00Z">
        <w:r w:rsidRPr="00E67E0D">
          <w:t>If the 5G-S-TMSI is not received by the AMF in the INITIAL UE MESSAGE message whereas expected, the AMF shall consider the procedure as failed.</w:t>
        </w:r>
      </w:ins>
    </w:p>
    <w:p w14:paraId="634BC4E1" w14:textId="77777777" w:rsidR="006A1CE4" w:rsidRPr="00E67E0D" w:rsidRDefault="006A1CE4" w:rsidP="00E7499B">
      <w:pPr>
        <w:pStyle w:val="3"/>
      </w:pPr>
      <w:bookmarkStart w:id="3186" w:name="_Toc534720295"/>
      <w:bookmarkStart w:id="3187" w:name="_Toc525567307"/>
      <w:r w:rsidRPr="00E67E0D">
        <w:t>8.6.2</w:t>
      </w:r>
      <w:r w:rsidRPr="00E67E0D">
        <w:tab/>
        <w:t>Downlink NAS Transport</w:t>
      </w:r>
      <w:bookmarkEnd w:id="3186"/>
      <w:bookmarkEnd w:id="3187"/>
    </w:p>
    <w:p w14:paraId="6CCCD438" w14:textId="77777777" w:rsidR="006A1CE4" w:rsidRPr="00E67E0D" w:rsidRDefault="006A1CE4" w:rsidP="00E7499B">
      <w:pPr>
        <w:pStyle w:val="4"/>
      </w:pPr>
      <w:bookmarkStart w:id="3188" w:name="_Toc534720296"/>
      <w:bookmarkStart w:id="3189" w:name="_Toc525567308"/>
      <w:r w:rsidRPr="00E67E0D">
        <w:t>8.6.2.1</w:t>
      </w:r>
      <w:r w:rsidRPr="00E67E0D">
        <w:tab/>
        <w:t>General</w:t>
      </w:r>
      <w:bookmarkEnd w:id="3188"/>
      <w:bookmarkEnd w:id="3189"/>
    </w:p>
    <w:p w14:paraId="08F65931" w14:textId="77777777" w:rsidR="006A1CE4" w:rsidRPr="00E67E0D" w:rsidRDefault="006A1CE4" w:rsidP="00E7499B">
      <w:r w:rsidRPr="00E67E0D">
        <w:t xml:space="preserve">The Downlink NAS Transport procedure is used when </w:t>
      </w:r>
      <w:r w:rsidRPr="00E67E0D">
        <w:rPr>
          <w:rFonts w:eastAsia="SimSun"/>
          <w:lang w:eastAsia="zh-CN"/>
        </w:rPr>
        <w:t xml:space="preserve">the AMF only needs to send </w:t>
      </w:r>
      <w:r w:rsidRPr="00E67E0D">
        <w:t xml:space="preserve">a </w:t>
      </w:r>
      <w:r w:rsidRPr="00E67E0D">
        <w:rPr>
          <w:rFonts w:eastAsia="Batang"/>
        </w:rPr>
        <w:t>NAS</w:t>
      </w:r>
      <w:r w:rsidRPr="00E67E0D">
        <w:t xml:space="preserve"> message </w:t>
      </w:r>
      <w:r w:rsidRPr="00E67E0D">
        <w:rPr>
          <w:rFonts w:eastAsia="SimSun"/>
          <w:lang w:eastAsia="zh-CN"/>
        </w:rPr>
        <w:t>transparently via the NG-RAN node</w:t>
      </w:r>
      <w:r w:rsidRPr="00E67E0D">
        <w:t xml:space="preserve"> to the UE, and a UE-associated logical NG-connection exists for the UE or the AMF has received the </w:t>
      </w:r>
      <w:r w:rsidRPr="00E67E0D">
        <w:rPr>
          <w:i/>
          <w:lang w:eastAsia="zh-CN"/>
        </w:rPr>
        <w:t>RAN UE NGAP ID</w:t>
      </w:r>
      <w:r w:rsidRPr="00E67E0D">
        <w:t xml:space="preserve"> IE in an INITIAL UE MESSAGE</w:t>
      </w:r>
      <w:r w:rsidRPr="00E67E0D">
        <w:rPr>
          <w:rFonts w:eastAsia="MS Mincho"/>
        </w:rPr>
        <w:t xml:space="preserve"> message </w:t>
      </w:r>
      <w:r w:rsidRPr="00E67E0D">
        <w:rPr>
          <w:rFonts w:eastAsia="MS Mincho"/>
          <w:lang w:eastAsia="en-US"/>
        </w:rPr>
        <w:t xml:space="preserve">or if the NG-RAN node has already </w:t>
      </w:r>
      <w:r w:rsidRPr="00E67E0D">
        <w:rPr>
          <w:lang w:eastAsia="en-US"/>
        </w:rPr>
        <w:t>initiated a UE-associated logical NG-connection by sending an INITIAL UE MESSAGE</w:t>
      </w:r>
      <w:r w:rsidRPr="00E67E0D">
        <w:rPr>
          <w:rFonts w:eastAsia="MS Mincho"/>
          <w:lang w:eastAsia="en-US"/>
        </w:rPr>
        <w:t xml:space="preserve"> message via</w:t>
      </w:r>
      <w:r w:rsidRPr="00E67E0D">
        <w:rPr>
          <w:rFonts w:eastAsia="MS Mincho"/>
        </w:rPr>
        <w:t xml:space="preserve"> another NG interface instance.</w:t>
      </w:r>
    </w:p>
    <w:p w14:paraId="6DC84F31" w14:textId="77777777" w:rsidR="006A1CE4" w:rsidRPr="00E67E0D" w:rsidRDefault="006A1CE4" w:rsidP="00E7499B">
      <w:pPr>
        <w:pStyle w:val="4"/>
      </w:pPr>
      <w:bookmarkStart w:id="3190" w:name="_Toc534720297"/>
      <w:bookmarkStart w:id="3191" w:name="_Toc525567309"/>
      <w:r w:rsidRPr="00E67E0D">
        <w:t>8.6.2.2</w:t>
      </w:r>
      <w:r w:rsidRPr="00E67E0D">
        <w:tab/>
        <w:t>Successful Operation</w:t>
      </w:r>
      <w:bookmarkEnd w:id="3190"/>
      <w:bookmarkEnd w:id="3191"/>
    </w:p>
    <w:p w14:paraId="28A8230C" w14:textId="77777777" w:rsidR="00AE297A" w:rsidRPr="00FF6A95" w:rsidRDefault="00AE297A" w:rsidP="00AE297A">
      <w:pPr>
        <w:pStyle w:val="TH"/>
        <w:rPr>
          <w:del w:id="3192" w:author="Issam" w:date="2019-02-12T23:38:00Z"/>
        </w:rPr>
      </w:pPr>
      <w:del w:id="3193" w:author="Issam" w:date="2019-02-12T23:38:00Z">
        <w:r w:rsidRPr="00FF6A95">
          <w:object w:dxaOrig="6893" w:dyaOrig="2427" w14:anchorId="448475CD">
            <v:shape id="_x0000_i1113" type="#_x0000_t75" style="width:344.5pt;height:121.85pt" o:ole="">
              <v:imagedata r:id="rId85" o:title=""/>
            </v:shape>
            <o:OLEObject Type="Embed" ProgID="Visio.Drawing.11" ShapeID="_x0000_i1113" DrawAspect="Content" ObjectID="_1611519928" r:id="rId86"/>
          </w:object>
        </w:r>
      </w:del>
    </w:p>
    <w:p w14:paraId="3892F2F4" w14:textId="77777777" w:rsidR="006A1CE4" w:rsidRPr="00E67E0D" w:rsidRDefault="006A1CE4" w:rsidP="00E7499B">
      <w:pPr>
        <w:pStyle w:val="TH"/>
        <w:rPr>
          <w:ins w:id="3194" w:author="Issam" w:date="2019-02-12T23:38:00Z"/>
        </w:rPr>
      </w:pPr>
      <w:ins w:id="3195" w:author="Issam" w:date="2019-02-12T23:38:00Z">
        <w:r w:rsidRPr="00E67E0D">
          <w:object w:dxaOrig="6893" w:dyaOrig="2427" w14:anchorId="575C2F42">
            <v:shape id="_x0000_i1051" type="#_x0000_t75" style="width:344.5pt;height:120.75pt" o:ole="">
              <v:imagedata r:id="rId85" o:title=""/>
            </v:shape>
            <o:OLEObject Type="Embed" ProgID="Visio.Drawing.11" ShapeID="_x0000_i1051" DrawAspect="Content" ObjectID="_1611519929" r:id="rId87"/>
          </w:object>
        </w:r>
      </w:ins>
    </w:p>
    <w:p w14:paraId="787F40B2" w14:textId="77777777" w:rsidR="006A1CE4" w:rsidRPr="00E67E0D" w:rsidRDefault="006A1CE4" w:rsidP="00E7499B">
      <w:pPr>
        <w:pStyle w:val="TF"/>
      </w:pPr>
      <w:r w:rsidRPr="00E67E0D">
        <w:t>Figure 8.6.2.2-1: Downlink NAS transport</w:t>
      </w:r>
    </w:p>
    <w:p w14:paraId="44E1E67F" w14:textId="77777777" w:rsidR="006A1CE4" w:rsidRPr="00E67E0D" w:rsidRDefault="006A1CE4" w:rsidP="00E7499B">
      <w:r w:rsidRPr="00E67E0D">
        <w:rPr>
          <w:noProof/>
        </w:rPr>
        <w:t>The AMF</w:t>
      </w:r>
      <w:r w:rsidRPr="00E67E0D">
        <w:t xml:space="preserve"> </w:t>
      </w:r>
      <w:r w:rsidRPr="00E67E0D">
        <w:rPr>
          <w:noProof/>
        </w:rPr>
        <w:t xml:space="preserve">initiates the procedure by sending a DOWNLINK NAS TRANSPORT message to the </w:t>
      </w:r>
      <w:r w:rsidRPr="00E67E0D">
        <w:t xml:space="preserve">NG-RAN node. If the UE-associated logical NG-connection is not established, the AMF shall allocate a unique </w:t>
      </w:r>
      <w:r w:rsidRPr="00E67E0D">
        <w:rPr>
          <w:rFonts w:eastAsia="Batang"/>
          <w:bCs/>
        </w:rPr>
        <w:t>AMF</w:t>
      </w:r>
      <w:r w:rsidRPr="00E67E0D">
        <w:rPr>
          <w:bCs/>
        </w:rPr>
        <w:t xml:space="preserve"> UE NGAP ID</w:t>
      </w:r>
      <w:r w:rsidRPr="00E67E0D">
        <w:t xml:space="preserve"> to be used for the UE and include that in the DOWNLINK NAS TRANSPORT message; </w:t>
      </w:r>
      <w:r w:rsidRPr="00E67E0D">
        <w:rPr>
          <w:iCs/>
        </w:rPr>
        <w:t xml:space="preserve">by receiving the </w:t>
      </w:r>
      <w:r w:rsidRPr="00E67E0D">
        <w:rPr>
          <w:rFonts w:eastAsia="Batang"/>
          <w:bCs/>
          <w:i/>
        </w:rPr>
        <w:t>AMF</w:t>
      </w:r>
      <w:r w:rsidRPr="00E67E0D">
        <w:rPr>
          <w:bCs/>
          <w:i/>
        </w:rPr>
        <w:t xml:space="preserve"> UE NGAP ID</w:t>
      </w:r>
      <w:r w:rsidRPr="00E67E0D">
        <w:t xml:space="preserve"> IE in the DOWNLINK NAS TRANSPORT message, the NG-RAN node establishes the UE-associated logical NG-connection.</w:t>
      </w:r>
    </w:p>
    <w:p w14:paraId="29547D77" w14:textId="77777777" w:rsidR="006A1CE4" w:rsidRPr="00E67E0D" w:rsidRDefault="006A1CE4" w:rsidP="00E7499B">
      <w:pPr>
        <w:rPr>
          <w:rFonts w:eastAsia="SimSun"/>
          <w:lang w:eastAsia="zh-CN"/>
        </w:rPr>
      </w:pPr>
      <w:r w:rsidRPr="00E67E0D">
        <w:t xml:space="preserve">If the </w:t>
      </w:r>
      <w:r w:rsidRPr="00E67E0D">
        <w:rPr>
          <w:i/>
        </w:rPr>
        <w:t>RAN Paging Priority</w:t>
      </w:r>
      <w:r w:rsidRPr="00E67E0D">
        <w:t xml:space="preserve"> IE is included in the DOWNLINK NAS TRANSPORT message, the NG-RAN node may use it to determine a priority for paging the UE in RRC_INACTIVE state.</w:t>
      </w:r>
    </w:p>
    <w:p w14:paraId="295E0437" w14:textId="77777777" w:rsidR="006A1CE4" w:rsidRPr="00E67E0D" w:rsidRDefault="006A1CE4" w:rsidP="00E7499B">
      <w:r w:rsidRPr="00E67E0D">
        <w:t xml:space="preserve">The </w:t>
      </w:r>
      <w:r w:rsidRPr="00E67E0D">
        <w:rPr>
          <w:i/>
        </w:rPr>
        <w:t>NAS-PDU</w:t>
      </w:r>
      <w:r w:rsidRPr="00E67E0D">
        <w:t xml:space="preserve"> IE contains an AMF – UE message that is transferred without interpretation in the NG-RAN node.</w:t>
      </w:r>
    </w:p>
    <w:p w14:paraId="16D47E7C" w14:textId="77777777" w:rsidR="006A1CE4" w:rsidRPr="00E67E0D" w:rsidRDefault="006A1CE4" w:rsidP="00E7499B">
      <w:r w:rsidRPr="00E67E0D">
        <w:t xml:space="preserve">If the </w:t>
      </w:r>
      <w:r w:rsidRPr="00E67E0D">
        <w:rPr>
          <w:i/>
          <w:iCs/>
          <w:lang w:eastAsia="zh-CN"/>
        </w:rPr>
        <w:t>Mobility Restriction List</w:t>
      </w:r>
      <w:r w:rsidRPr="00E67E0D">
        <w:t xml:space="preserve"> IE is contained in the DOWNLINK NAS TRANSPORT message, the NG-RAN node shall store this information in the UE context. The NG-RAN node shall use the information in the </w:t>
      </w:r>
      <w:r w:rsidRPr="00E67E0D">
        <w:rPr>
          <w:i/>
          <w:iCs/>
          <w:lang w:eastAsia="zh-CN"/>
        </w:rPr>
        <w:t>Mobility Restriction List</w:t>
      </w:r>
      <w:r w:rsidRPr="00E67E0D">
        <w:t xml:space="preserve"> IE if present in the DOWNLINK NAS TRANSPORT message to:</w:t>
      </w:r>
    </w:p>
    <w:p w14:paraId="71051FFA" w14:textId="77777777" w:rsidR="006A1CE4" w:rsidRPr="00E67E0D" w:rsidRDefault="006A1CE4" w:rsidP="00E7499B">
      <w:pPr>
        <w:pStyle w:val="B1"/>
        <w:rPr>
          <w:lang w:eastAsia="zh-CN"/>
        </w:rPr>
      </w:pPr>
      <w:r w:rsidRPr="00E67E0D">
        <w:t>-</w:t>
      </w:r>
      <w:r w:rsidRPr="00E67E0D">
        <w:tab/>
        <w:t xml:space="preserve">determine a target for </w:t>
      </w:r>
      <w:r w:rsidRPr="00E67E0D">
        <w:rPr>
          <w:lang w:eastAsia="zh-CN"/>
        </w:rPr>
        <w:t>subsequent mobility action for which the NG-RAN node provides information about the target of the mobility action towards the UE;</w:t>
      </w:r>
    </w:p>
    <w:p w14:paraId="6CA8BE37" w14:textId="77777777" w:rsidR="006A1CE4" w:rsidRPr="00E67E0D" w:rsidRDefault="006A1CE4" w:rsidP="00E7499B">
      <w:pPr>
        <w:pStyle w:val="B1"/>
        <w:rPr>
          <w:lang w:eastAsia="zh-CN"/>
        </w:rPr>
      </w:pPr>
      <w:r w:rsidRPr="00E67E0D">
        <w:rPr>
          <w:lang w:eastAsia="zh-CN"/>
        </w:rPr>
        <w:t>-</w:t>
      </w:r>
      <w:r w:rsidRPr="00E67E0D">
        <w:rPr>
          <w:lang w:eastAsia="zh-CN"/>
        </w:rPr>
        <w:tab/>
        <w:t>select a proper SCG during dual connectivity operation;</w:t>
      </w:r>
    </w:p>
    <w:p w14:paraId="209642B0" w14:textId="77777777" w:rsidR="006A1CE4" w:rsidRPr="00E67E0D" w:rsidRDefault="006A1CE4" w:rsidP="00E7499B">
      <w:pPr>
        <w:pStyle w:val="B1"/>
        <w:rPr>
          <w:lang w:eastAsia="zh-CN"/>
        </w:rPr>
      </w:pPr>
      <w:r w:rsidRPr="00E67E0D">
        <w:rPr>
          <w:lang w:eastAsia="zh-CN"/>
        </w:rPr>
        <w:t>-</w:t>
      </w:r>
      <w:r w:rsidRPr="00E67E0D">
        <w:rPr>
          <w:lang w:eastAsia="zh-CN"/>
        </w:rPr>
        <w:tab/>
      </w:r>
      <w:r w:rsidRPr="00E67E0D">
        <w:t>assign proper RNA(s) for the UE when moving the UE to RRC_INACTIVE state</w:t>
      </w:r>
      <w:r w:rsidRPr="00E67E0D">
        <w:rPr>
          <w:lang w:eastAsia="zh-CN"/>
        </w:rPr>
        <w:t>.</w:t>
      </w:r>
    </w:p>
    <w:p w14:paraId="3F891368" w14:textId="77777777" w:rsidR="006A1CE4" w:rsidRPr="00E67E0D" w:rsidRDefault="006A1CE4" w:rsidP="00E7499B">
      <w:r w:rsidRPr="00E67E0D">
        <w:t xml:space="preserve">If the </w:t>
      </w:r>
      <w:r w:rsidRPr="00E67E0D">
        <w:rPr>
          <w:i/>
          <w:iCs/>
          <w:lang w:eastAsia="zh-CN"/>
        </w:rPr>
        <w:t>Mobility Restriction List</w:t>
      </w:r>
      <w:r w:rsidRPr="00E67E0D">
        <w:t xml:space="preserve"> IE is not contained in the DOWNLINK NAS TRANSPORT message and there is no previously stored mobility restriction information, the NG-RAN node shall consider that no roaming and no access restriction apply to the UE.</w:t>
      </w:r>
    </w:p>
    <w:p w14:paraId="08BA62D6" w14:textId="77777777" w:rsidR="006A1CE4" w:rsidRPr="00E67E0D" w:rsidRDefault="006A1CE4" w:rsidP="00E7499B">
      <w:r w:rsidRPr="00E67E0D">
        <w:t>If the</w:t>
      </w:r>
      <w:r w:rsidRPr="00E67E0D">
        <w:rPr>
          <w:i/>
        </w:rPr>
        <w:t xml:space="preserve"> Index to RAT/Frequency Selection Priority</w:t>
      </w:r>
      <w:r w:rsidRPr="00E67E0D">
        <w:t xml:space="preserve"> IE is included in the DOWNLINK NAS TRANSPORT message, the NG-RAN node shall, if supported, use it as defined in TS 23.501 [9]. </w:t>
      </w:r>
    </w:p>
    <w:p w14:paraId="716E6E5A" w14:textId="77777777" w:rsidR="006A1CE4" w:rsidRPr="00E67E0D" w:rsidRDefault="006A1CE4" w:rsidP="00E7499B">
      <w:pPr>
        <w:rPr>
          <w:rFonts w:eastAsia="Malgun Gothic"/>
        </w:rPr>
      </w:pPr>
      <w:r w:rsidRPr="00E67E0D">
        <w:rPr>
          <w:rFonts w:eastAsia="Malgun Gothic"/>
        </w:rPr>
        <w:t>If the</w:t>
      </w:r>
      <w:r w:rsidRPr="00E67E0D">
        <w:rPr>
          <w:rFonts w:eastAsia="Malgun Gothic"/>
          <w:i/>
          <w:snapToGrid w:val="0"/>
        </w:rPr>
        <w:t xml:space="preserve"> UE Aggregate Maximum Bit Rate</w:t>
      </w:r>
      <w:r w:rsidRPr="00E67E0D">
        <w:rPr>
          <w:rFonts w:eastAsia="Malgun Gothic"/>
          <w:snapToGrid w:val="0"/>
        </w:rPr>
        <w:t xml:space="preserve"> IE</w:t>
      </w:r>
      <w:r w:rsidRPr="00E67E0D">
        <w:rPr>
          <w:rFonts w:eastAsia="Malgun Gothic"/>
        </w:rPr>
        <w:t xml:space="preserve"> is included in the</w:t>
      </w:r>
      <w:r w:rsidRPr="00E67E0D">
        <w:rPr>
          <w:rFonts w:eastAsia="Malgun Gothic"/>
          <w:lang w:eastAsia="zh-CN"/>
        </w:rPr>
        <w:t xml:space="preserve"> DOWNLINK NAS TRANSPORT</w:t>
      </w:r>
      <w:r w:rsidRPr="00E67E0D">
        <w:rPr>
          <w:rFonts w:eastAsia="Malgun Gothic"/>
        </w:rPr>
        <w:t xml:space="preserve"> message, the NG-RAN node shall store the UE Aggregate Maximum Bit Rate in the UE context, and use the received UE Aggregate Maximum Bit Rate for all non-GBR QoS flows for the concerned UE as specified in TS 23.501 [9].</w:t>
      </w:r>
    </w:p>
    <w:p w14:paraId="348C5EE5" w14:textId="77777777" w:rsidR="006A1CE4" w:rsidRPr="00E67E0D" w:rsidRDefault="006A1CE4" w:rsidP="00E7499B">
      <w:r w:rsidRPr="00E67E0D">
        <w:rPr>
          <w:rFonts w:eastAsia="Malgun Gothic"/>
        </w:rPr>
        <w:t xml:space="preserve">If the </w:t>
      </w:r>
      <w:r w:rsidRPr="00E67E0D">
        <w:rPr>
          <w:rFonts w:eastAsia="Malgun Gothic"/>
          <w:i/>
        </w:rPr>
        <w:t xml:space="preserve">Old AMF </w:t>
      </w:r>
      <w:r w:rsidRPr="00E67E0D">
        <w:rPr>
          <w:rFonts w:eastAsia="Malgun Gothic"/>
        </w:rPr>
        <w:t xml:space="preserve">IE is included in the DOWNLINK NAS TRANSPORT message, the NG-RAN node shall consider that this </w:t>
      </w:r>
      <w:r w:rsidRPr="00E67E0D">
        <w:t xml:space="preserve">UE-associated logical NG-connection was redirected to this AMF from another AMF identified by the </w:t>
      </w:r>
      <w:r w:rsidRPr="00E67E0D">
        <w:rPr>
          <w:i/>
        </w:rPr>
        <w:t>Old AMF</w:t>
      </w:r>
      <w:r w:rsidRPr="00E67E0D">
        <w:t xml:space="preserve"> IE.</w:t>
      </w:r>
    </w:p>
    <w:p w14:paraId="082135C3" w14:textId="77777777" w:rsidR="006A1CE4" w:rsidRPr="00E67E0D" w:rsidRDefault="006A1CE4" w:rsidP="00E7499B">
      <w:pPr>
        <w:rPr>
          <w:b/>
        </w:rPr>
      </w:pPr>
      <w:r w:rsidRPr="00E67E0D">
        <w:rPr>
          <w:b/>
        </w:rPr>
        <w:t>Interactions with Initial UE Message procedure:</w:t>
      </w:r>
    </w:p>
    <w:p w14:paraId="7D1820A6" w14:textId="77777777" w:rsidR="006A1CE4" w:rsidRPr="00E67E0D" w:rsidRDefault="006A1CE4" w:rsidP="00E7499B">
      <w:r w:rsidRPr="00E67E0D">
        <w:t xml:space="preserve">The NG-RAN node shall use the </w:t>
      </w:r>
      <w:r w:rsidRPr="00E67E0D">
        <w:rPr>
          <w:i/>
        </w:rPr>
        <w:t>AMF UE NGAP ID</w:t>
      </w:r>
      <w:r w:rsidRPr="00E67E0D">
        <w:t xml:space="preserve"> IE and </w:t>
      </w:r>
      <w:r w:rsidRPr="00E67E0D">
        <w:rPr>
          <w:i/>
        </w:rPr>
        <w:t>RAN UE NGAP ID</w:t>
      </w:r>
      <w:r w:rsidRPr="00E67E0D">
        <w:t xml:space="preserve"> IE received in the DOWNLINK NAS TRANSPORT message as identification of the logical connection even if the </w:t>
      </w:r>
      <w:r w:rsidRPr="00E67E0D">
        <w:rPr>
          <w:i/>
        </w:rPr>
        <w:t>RAN UE NGAP ID</w:t>
      </w:r>
      <w:r w:rsidRPr="00E67E0D">
        <w:t xml:space="preserve"> IE had been allocated in an INITIAL UE MESSAGE message sent over a different NG interface instance.</w:t>
      </w:r>
    </w:p>
    <w:p w14:paraId="21A983F5" w14:textId="77777777" w:rsidR="006A1CE4" w:rsidRPr="00E67E0D" w:rsidRDefault="006A1CE4" w:rsidP="00E7499B">
      <w:pPr>
        <w:pStyle w:val="4"/>
      </w:pPr>
      <w:bookmarkStart w:id="3196" w:name="_Toc534720298"/>
      <w:bookmarkStart w:id="3197" w:name="_Toc525567310"/>
      <w:r w:rsidRPr="00E67E0D">
        <w:t>8.6.2.3</w:t>
      </w:r>
      <w:r w:rsidRPr="00E67E0D">
        <w:tab/>
        <w:t>Abnormal Conditions</w:t>
      </w:r>
      <w:bookmarkEnd w:id="3196"/>
      <w:bookmarkEnd w:id="3197"/>
    </w:p>
    <w:p w14:paraId="7F380705" w14:textId="77777777" w:rsidR="006A1CE4" w:rsidRPr="00E67E0D" w:rsidRDefault="006A1CE4" w:rsidP="00E7499B">
      <w:pPr>
        <w:rPr>
          <w:lang w:eastAsia="ko-KR"/>
        </w:rPr>
      </w:pPr>
      <w:r w:rsidRPr="00E67E0D">
        <w:rPr>
          <w:lang w:eastAsia="ko-KR"/>
        </w:rPr>
        <w:t>Void.</w:t>
      </w:r>
    </w:p>
    <w:p w14:paraId="237253CA" w14:textId="77777777" w:rsidR="006A1CE4" w:rsidRPr="00E67E0D" w:rsidRDefault="006A1CE4" w:rsidP="00E7499B">
      <w:pPr>
        <w:pStyle w:val="3"/>
      </w:pPr>
      <w:bookmarkStart w:id="3198" w:name="_Toc534720299"/>
      <w:bookmarkStart w:id="3199" w:name="_Toc525567311"/>
      <w:r w:rsidRPr="00E67E0D">
        <w:t>8.6.3</w:t>
      </w:r>
      <w:r w:rsidRPr="00E67E0D">
        <w:tab/>
        <w:t>Uplink NAS Transport</w:t>
      </w:r>
      <w:bookmarkEnd w:id="3198"/>
      <w:bookmarkEnd w:id="3199"/>
    </w:p>
    <w:p w14:paraId="7405215B" w14:textId="77777777" w:rsidR="006A1CE4" w:rsidRPr="00E67E0D" w:rsidRDefault="006A1CE4" w:rsidP="00E7499B">
      <w:pPr>
        <w:pStyle w:val="4"/>
      </w:pPr>
      <w:bookmarkStart w:id="3200" w:name="_Toc534720300"/>
      <w:bookmarkStart w:id="3201" w:name="_Toc525567312"/>
      <w:r w:rsidRPr="00E67E0D">
        <w:t>8.6.3.1</w:t>
      </w:r>
      <w:r w:rsidRPr="00E67E0D">
        <w:tab/>
        <w:t>General</w:t>
      </w:r>
      <w:bookmarkEnd w:id="3200"/>
      <w:bookmarkEnd w:id="3201"/>
    </w:p>
    <w:p w14:paraId="03DD8A03" w14:textId="77777777" w:rsidR="006A1CE4" w:rsidRPr="00E67E0D" w:rsidRDefault="006A1CE4" w:rsidP="00E7499B">
      <w:r w:rsidRPr="00E67E0D">
        <w:t xml:space="preserve">The Uplink NAS Transport procedure is used when the NG-RAN node has received from </w:t>
      </w:r>
      <w:r w:rsidRPr="00E67E0D">
        <w:rPr>
          <w:rFonts w:eastAsia="Batang"/>
        </w:rPr>
        <w:t xml:space="preserve">the </w:t>
      </w:r>
      <w:r w:rsidRPr="00E67E0D">
        <w:t>radio interface a NAS message to be forwarded to the AMF to which a UE-associated logical NG-connection for the UE exists.</w:t>
      </w:r>
    </w:p>
    <w:p w14:paraId="65044292" w14:textId="77777777" w:rsidR="006A1CE4" w:rsidRPr="00E67E0D" w:rsidRDefault="006A1CE4" w:rsidP="00E7499B">
      <w:pPr>
        <w:pStyle w:val="4"/>
      </w:pPr>
      <w:bookmarkStart w:id="3202" w:name="_Toc534720301"/>
      <w:bookmarkStart w:id="3203" w:name="_Toc525567313"/>
      <w:r w:rsidRPr="00E67E0D">
        <w:t>8.6.3.2</w:t>
      </w:r>
      <w:r w:rsidRPr="00E67E0D">
        <w:tab/>
        <w:t>Successful Operation</w:t>
      </w:r>
      <w:bookmarkEnd w:id="3202"/>
      <w:bookmarkEnd w:id="3203"/>
    </w:p>
    <w:p w14:paraId="4680A3BA" w14:textId="77777777" w:rsidR="00AE297A" w:rsidRPr="00FF6A95" w:rsidRDefault="00AE297A" w:rsidP="00AE297A">
      <w:pPr>
        <w:pStyle w:val="TH"/>
        <w:rPr>
          <w:del w:id="3204" w:author="Issam" w:date="2019-02-12T23:38:00Z"/>
        </w:rPr>
      </w:pPr>
      <w:del w:id="3205" w:author="Issam" w:date="2019-02-12T23:38:00Z">
        <w:r w:rsidRPr="00FF6A95">
          <w:object w:dxaOrig="6893" w:dyaOrig="2427" w14:anchorId="55555A93">
            <v:shape id="_x0000_i1114" type="#_x0000_t75" style="width:344.5pt;height:121.85pt" o:ole="">
              <v:imagedata r:id="rId88" o:title=""/>
            </v:shape>
            <o:OLEObject Type="Embed" ProgID="Visio.Drawing.11" ShapeID="_x0000_i1114" DrawAspect="Content" ObjectID="_1611519930" r:id="rId89"/>
          </w:object>
        </w:r>
      </w:del>
    </w:p>
    <w:p w14:paraId="6F7ABEB1" w14:textId="77777777" w:rsidR="006A1CE4" w:rsidRPr="00E67E0D" w:rsidRDefault="006A1CE4" w:rsidP="00E7499B">
      <w:pPr>
        <w:pStyle w:val="TH"/>
        <w:rPr>
          <w:ins w:id="3206" w:author="Issam" w:date="2019-02-12T23:38:00Z"/>
        </w:rPr>
      </w:pPr>
      <w:ins w:id="3207" w:author="Issam" w:date="2019-02-12T23:38:00Z">
        <w:r w:rsidRPr="00E67E0D">
          <w:object w:dxaOrig="6893" w:dyaOrig="2427" w14:anchorId="0BBE5A83">
            <v:shape id="_x0000_i1052" type="#_x0000_t75" style="width:344.5pt;height:120.75pt" o:ole="">
              <v:imagedata r:id="rId88" o:title=""/>
            </v:shape>
            <o:OLEObject Type="Embed" ProgID="Visio.Drawing.11" ShapeID="_x0000_i1052" DrawAspect="Content" ObjectID="_1611519931" r:id="rId90"/>
          </w:object>
        </w:r>
      </w:ins>
    </w:p>
    <w:p w14:paraId="52F27C78" w14:textId="77777777" w:rsidR="006A1CE4" w:rsidRPr="00E67E0D" w:rsidRDefault="006A1CE4" w:rsidP="00E7499B">
      <w:pPr>
        <w:pStyle w:val="TF"/>
      </w:pPr>
      <w:r w:rsidRPr="00E67E0D">
        <w:t>Figure 8.6.3.2-1: Uplink NAS transport</w:t>
      </w:r>
    </w:p>
    <w:p w14:paraId="3B9DDE49" w14:textId="77777777" w:rsidR="006A1CE4" w:rsidRPr="00E67E0D" w:rsidRDefault="006A1CE4" w:rsidP="00E7499B">
      <w:r w:rsidRPr="00E67E0D">
        <w:rPr>
          <w:noProof/>
        </w:rPr>
        <w:t xml:space="preserve">The </w:t>
      </w:r>
      <w:r w:rsidRPr="00E67E0D">
        <w:t xml:space="preserve">NG-RAN node </w:t>
      </w:r>
      <w:r w:rsidRPr="00E67E0D">
        <w:rPr>
          <w:noProof/>
        </w:rPr>
        <w:t xml:space="preserve">initiates the procedure by sending an UPLINK NAS TRANSPORT message to the </w:t>
      </w:r>
      <w:r w:rsidRPr="00E67E0D">
        <w:t xml:space="preserve">AMF. The NG-RAN node shall include the TAI and CGI of the current cell in the </w:t>
      </w:r>
      <w:r w:rsidRPr="00E67E0D">
        <w:rPr>
          <w:i/>
        </w:rPr>
        <w:t xml:space="preserve">User Location Information </w:t>
      </w:r>
      <w:r w:rsidRPr="00E67E0D">
        <w:t>IE of every UPLINK NAS TRANSPORT message.</w:t>
      </w:r>
    </w:p>
    <w:p w14:paraId="3265766E" w14:textId="77777777" w:rsidR="006A1CE4" w:rsidRPr="00E67E0D" w:rsidRDefault="006A1CE4" w:rsidP="00E7499B">
      <w:r w:rsidRPr="00E67E0D">
        <w:t xml:space="preserve">The </w:t>
      </w:r>
      <w:r w:rsidRPr="00E67E0D">
        <w:rPr>
          <w:i/>
        </w:rPr>
        <w:t>NAS-PDU</w:t>
      </w:r>
      <w:r w:rsidRPr="00E67E0D">
        <w:t xml:space="preserve"> IE contains a UE – AMF message that is transferred without interpretation in the NG-RAN node.</w:t>
      </w:r>
    </w:p>
    <w:p w14:paraId="797D209D" w14:textId="77777777" w:rsidR="006A1CE4" w:rsidRPr="00E67E0D" w:rsidRDefault="006A1CE4" w:rsidP="00E7499B">
      <w:pPr>
        <w:pStyle w:val="4"/>
      </w:pPr>
      <w:bookmarkStart w:id="3208" w:name="_Toc534720302"/>
      <w:bookmarkStart w:id="3209" w:name="_Toc525567314"/>
      <w:r w:rsidRPr="00E67E0D">
        <w:t>8.6.3.3</w:t>
      </w:r>
      <w:r w:rsidRPr="00E67E0D">
        <w:tab/>
        <w:t>Abnormal Conditions</w:t>
      </w:r>
      <w:bookmarkEnd w:id="3208"/>
      <w:bookmarkEnd w:id="3209"/>
    </w:p>
    <w:p w14:paraId="50593240" w14:textId="77777777" w:rsidR="006A1CE4" w:rsidRPr="00E67E0D" w:rsidRDefault="006A1CE4" w:rsidP="00E7499B">
      <w:pPr>
        <w:rPr>
          <w:lang w:eastAsia="ko-KR"/>
        </w:rPr>
      </w:pPr>
      <w:r w:rsidRPr="00E67E0D">
        <w:rPr>
          <w:lang w:eastAsia="ko-KR"/>
        </w:rPr>
        <w:t>Void.</w:t>
      </w:r>
    </w:p>
    <w:p w14:paraId="08E9ADFA" w14:textId="77777777" w:rsidR="006A1CE4" w:rsidRPr="00E67E0D" w:rsidRDefault="006A1CE4" w:rsidP="00E7499B">
      <w:pPr>
        <w:pStyle w:val="3"/>
      </w:pPr>
      <w:bookmarkStart w:id="3210" w:name="_Toc534720303"/>
      <w:bookmarkStart w:id="3211" w:name="_Toc525567315"/>
      <w:r w:rsidRPr="00E67E0D">
        <w:t>8.6.4</w:t>
      </w:r>
      <w:r w:rsidRPr="00E67E0D">
        <w:tab/>
        <w:t>NAS Non Delivery Indication</w:t>
      </w:r>
      <w:bookmarkEnd w:id="3210"/>
      <w:bookmarkEnd w:id="3211"/>
    </w:p>
    <w:p w14:paraId="07C3F271" w14:textId="77777777" w:rsidR="006A1CE4" w:rsidRPr="00E67E0D" w:rsidRDefault="006A1CE4" w:rsidP="00E7499B">
      <w:pPr>
        <w:pStyle w:val="4"/>
      </w:pPr>
      <w:bookmarkStart w:id="3212" w:name="_Toc534720304"/>
      <w:bookmarkStart w:id="3213" w:name="_Toc525567316"/>
      <w:r w:rsidRPr="00E67E0D">
        <w:t>8.6.4.1</w:t>
      </w:r>
      <w:r w:rsidRPr="00E67E0D">
        <w:tab/>
        <w:t>General</w:t>
      </w:r>
      <w:bookmarkEnd w:id="3212"/>
      <w:bookmarkEnd w:id="3213"/>
    </w:p>
    <w:p w14:paraId="03388962" w14:textId="77777777" w:rsidR="006A1CE4" w:rsidRPr="00E67E0D" w:rsidRDefault="006A1CE4" w:rsidP="00E7499B">
      <w:r w:rsidRPr="00E67E0D">
        <w:t>The NAS Non Delivery Indication procedure is used when the NG-RAN node decides not to start the delivery of a NAS message that has been received over a UE-associated logical NG-connection</w:t>
      </w:r>
      <w:r w:rsidRPr="00E67E0D">
        <w:rPr>
          <w:lang w:eastAsia="zh-CN"/>
        </w:rPr>
        <w:t xml:space="preserve"> or the NG-RAN node is unable to ensure that the message has been received by the UE</w:t>
      </w:r>
      <w:r w:rsidRPr="00E67E0D">
        <w:t>.</w:t>
      </w:r>
    </w:p>
    <w:p w14:paraId="2AFB2E26" w14:textId="77777777" w:rsidR="006A1CE4" w:rsidRPr="00E67E0D" w:rsidRDefault="006A1CE4" w:rsidP="00E7499B">
      <w:pPr>
        <w:pStyle w:val="4"/>
      </w:pPr>
      <w:bookmarkStart w:id="3214" w:name="_Toc534720305"/>
      <w:bookmarkStart w:id="3215" w:name="_Toc525567317"/>
      <w:r w:rsidRPr="00E67E0D">
        <w:t>8.6.4.2</w:t>
      </w:r>
      <w:r w:rsidRPr="00E67E0D">
        <w:tab/>
        <w:t>Successful Operation</w:t>
      </w:r>
      <w:bookmarkEnd w:id="3214"/>
      <w:bookmarkEnd w:id="3215"/>
    </w:p>
    <w:p w14:paraId="7341EE7F" w14:textId="77777777" w:rsidR="00AE297A" w:rsidRPr="00FF6A95" w:rsidRDefault="00AE297A" w:rsidP="00AE297A">
      <w:pPr>
        <w:pStyle w:val="TH"/>
        <w:rPr>
          <w:del w:id="3216" w:author="Issam" w:date="2019-02-12T23:38:00Z"/>
        </w:rPr>
      </w:pPr>
      <w:del w:id="3217" w:author="Issam" w:date="2019-02-12T23:38:00Z">
        <w:r w:rsidRPr="00FF6A95">
          <w:object w:dxaOrig="6893" w:dyaOrig="2427" w14:anchorId="5015E6BE">
            <v:shape id="_x0000_i1115" type="#_x0000_t75" style="width:344.5pt;height:121.85pt" o:ole="">
              <v:imagedata r:id="rId91" o:title=""/>
            </v:shape>
            <o:OLEObject Type="Embed" ProgID="Visio.Drawing.11" ShapeID="_x0000_i1115" DrawAspect="Content" ObjectID="_1611519932" r:id="rId92"/>
          </w:object>
        </w:r>
      </w:del>
    </w:p>
    <w:p w14:paraId="01262E78" w14:textId="77777777" w:rsidR="006A1CE4" w:rsidRPr="00E67E0D" w:rsidRDefault="006A1CE4" w:rsidP="00E7499B">
      <w:pPr>
        <w:pStyle w:val="TH"/>
        <w:rPr>
          <w:ins w:id="3218" w:author="Issam" w:date="2019-02-12T23:38:00Z"/>
        </w:rPr>
      </w:pPr>
      <w:ins w:id="3219" w:author="Issam" w:date="2019-02-12T23:38:00Z">
        <w:r w:rsidRPr="00E67E0D">
          <w:object w:dxaOrig="6893" w:dyaOrig="2427" w14:anchorId="2A2D5F05">
            <v:shape id="_x0000_i1053" type="#_x0000_t75" style="width:344.5pt;height:120.75pt" o:ole="">
              <v:imagedata r:id="rId91" o:title=""/>
            </v:shape>
            <o:OLEObject Type="Embed" ProgID="Visio.Drawing.11" ShapeID="_x0000_i1053" DrawAspect="Content" ObjectID="_1611519933" r:id="rId93"/>
          </w:object>
        </w:r>
      </w:ins>
    </w:p>
    <w:p w14:paraId="30D160BA" w14:textId="77777777" w:rsidR="006A1CE4" w:rsidRPr="00E67E0D" w:rsidRDefault="006A1CE4" w:rsidP="00E7499B">
      <w:pPr>
        <w:pStyle w:val="TF"/>
      </w:pPr>
      <w:r w:rsidRPr="00E67E0D">
        <w:t>Figure 8.6.4.2-1: NAS non delivery indication</w:t>
      </w:r>
    </w:p>
    <w:p w14:paraId="6B787CB6" w14:textId="77777777" w:rsidR="006A1CE4" w:rsidRPr="00E67E0D" w:rsidRDefault="006A1CE4" w:rsidP="00E7499B">
      <w:r w:rsidRPr="00E67E0D">
        <w:rPr>
          <w:noProof/>
        </w:rPr>
        <w:t xml:space="preserve">The </w:t>
      </w:r>
      <w:r w:rsidRPr="00E67E0D">
        <w:t xml:space="preserve">NG-RAN node </w:t>
      </w:r>
      <w:r w:rsidRPr="00E67E0D">
        <w:rPr>
          <w:noProof/>
        </w:rPr>
        <w:t xml:space="preserve">initiates the procedure by sending a NAS NON DELIVERY INDICATION message to the </w:t>
      </w:r>
      <w:r w:rsidRPr="00E67E0D">
        <w:t xml:space="preserve">AMF. The NG-RAN node shall report the non-delivery of a NAS message by including the non-delivered NAS message within the </w:t>
      </w:r>
      <w:r w:rsidRPr="00E67E0D">
        <w:rPr>
          <w:i/>
        </w:rPr>
        <w:t>NAS-PDU</w:t>
      </w:r>
      <w:r w:rsidRPr="00E67E0D">
        <w:t xml:space="preserve"> IE and an appropriate cause value within the </w:t>
      </w:r>
      <w:r w:rsidRPr="00E67E0D">
        <w:rPr>
          <w:i/>
        </w:rPr>
        <w:t>Cause</w:t>
      </w:r>
      <w:r w:rsidRPr="00E67E0D">
        <w:t xml:space="preserve"> IE, e.g., "NG intra system handover triggered", "NG inter system handover triggered" or "Xn handover triggered".</w:t>
      </w:r>
    </w:p>
    <w:p w14:paraId="08553FDA" w14:textId="77777777" w:rsidR="006A1CE4" w:rsidRPr="00E67E0D" w:rsidRDefault="006A1CE4" w:rsidP="00E7499B">
      <w:pPr>
        <w:pStyle w:val="4"/>
      </w:pPr>
      <w:bookmarkStart w:id="3220" w:name="_Toc534720306"/>
      <w:bookmarkStart w:id="3221" w:name="_Toc525567318"/>
      <w:r w:rsidRPr="00E67E0D">
        <w:t>8.6.4.3</w:t>
      </w:r>
      <w:r w:rsidRPr="00E67E0D">
        <w:tab/>
        <w:t>Abnormal Conditions</w:t>
      </w:r>
      <w:bookmarkEnd w:id="3220"/>
      <w:bookmarkEnd w:id="3221"/>
    </w:p>
    <w:p w14:paraId="497F5574" w14:textId="77777777" w:rsidR="006A1CE4" w:rsidRPr="00E67E0D" w:rsidRDefault="006A1CE4" w:rsidP="00E7499B">
      <w:pPr>
        <w:rPr>
          <w:lang w:eastAsia="ko-KR"/>
        </w:rPr>
      </w:pPr>
      <w:r w:rsidRPr="00E67E0D">
        <w:rPr>
          <w:lang w:eastAsia="ko-KR"/>
        </w:rPr>
        <w:t>Void.</w:t>
      </w:r>
    </w:p>
    <w:p w14:paraId="34FE1304" w14:textId="77777777" w:rsidR="006A1CE4" w:rsidRPr="00E67E0D" w:rsidRDefault="006A1CE4" w:rsidP="00E7499B">
      <w:pPr>
        <w:pStyle w:val="3"/>
      </w:pPr>
      <w:bookmarkStart w:id="3222" w:name="_Toc534720307"/>
      <w:bookmarkStart w:id="3223" w:name="_Toc525567319"/>
      <w:r w:rsidRPr="00E67E0D">
        <w:t>8.6.5</w:t>
      </w:r>
      <w:r w:rsidRPr="00E67E0D">
        <w:tab/>
        <w:t>Reroute NAS Request</w:t>
      </w:r>
      <w:bookmarkEnd w:id="3222"/>
      <w:bookmarkEnd w:id="3223"/>
    </w:p>
    <w:p w14:paraId="122C4C0F" w14:textId="77777777" w:rsidR="006A1CE4" w:rsidRPr="00E67E0D" w:rsidRDefault="006A1CE4" w:rsidP="00E7499B">
      <w:pPr>
        <w:pStyle w:val="4"/>
      </w:pPr>
      <w:bookmarkStart w:id="3224" w:name="_Toc534720308"/>
      <w:bookmarkStart w:id="3225" w:name="_Toc525567320"/>
      <w:r w:rsidRPr="00E67E0D">
        <w:t>8.6.5.1</w:t>
      </w:r>
      <w:r w:rsidRPr="00E67E0D">
        <w:tab/>
        <w:t>General</w:t>
      </w:r>
      <w:bookmarkEnd w:id="3224"/>
      <w:bookmarkEnd w:id="3225"/>
    </w:p>
    <w:p w14:paraId="486E997D" w14:textId="77777777" w:rsidR="006A1CE4" w:rsidRPr="00E67E0D" w:rsidRDefault="006A1CE4" w:rsidP="00E7499B">
      <w:pPr>
        <w:rPr>
          <w:noProof/>
        </w:rPr>
      </w:pPr>
      <w:r w:rsidRPr="00E67E0D">
        <w:rPr>
          <w:noProof/>
        </w:rPr>
        <w:t>The purpose of the Reroute NAS Request procedure is to enable the AMF to request for a rerouting of the INITIAL UE MESSAGE message to another AMF.</w:t>
      </w:r>
    </w:p>
    <w:p w14:paraId="56033989" w14:textId="77777777" w:rsidR="006A1CE4" w:rsidRPr="00E67E0D" w:rsidRDefault="006A1CE4" w:rsidP="00E7499B">
      <w:pPr>
        <w:pStyle w:val="4"/>
      </w:pPr>
      <w:bookmarkStart w:id="3226" w:name="_Toc534720309"/>
      <w:bookmarkStart w:id="3227" w:name="_Toc525567321"/>
      <w:r w:rsidRPr="00E67E0D">
        <w:t>8.6.5.2</w:t>
      </w:r>
      <w:r w:rsidRPr="00E67E0D">
        <w:tab/>
        <w:t>Successful Operation</w:t>
      </w:r>
      <w:bookmarkEnd w:id="3226"/>
      <w:bookmarkEnd w:id="3227"/>
    </w:p>
    <w:p w14:paraId="73838B7E" w14:textId="77777777" w:rsidR="00AE297A" w:rsidRPr="00FF6A95" w:rsidRDefault="00AE297A" w:rsidP="00AE297A">
      <w:pPr>
        <w:pStyle w:val="TH"/>
        <w:rPr>
          <w:del w:id="3228" w:author="Issam" w:date="2019-02-12T23:38:00Z"/>
        </w:rPr>
      </w:pPr>
      <w:del w:id="3229" w:author="Issam" w:date="2019-02-12T23:38:00Z">
        <w:r w:rsidRPr="00FF6A95">
          <w:object w:dxaOrig="6893" w:dyaOrig="2427" w14:anchorId="4367786B">
            <v:shape id="_x0000_i1116" type="#_x0000_t75" style="width:344.5pt;height:121.85pt" o:ole="">
              <v:imagedata r:id="rId94" o:title=""/>
            </v:shape>
            <o:OLEObject Type="Embed" ProgID="Visio.Drawing.11" ShapeID="_x0000_i1116" DrawAspect="Content" ObjectID="_1611519934" r:id="rId95"/>
          </w:object>
        </w:r>
      </w:del>
    </w:p>
    <w:p w14:paraId="54C3108A" w14:textId="77777777" w:rsidR="006A1CE4" w:rsidRPr="00E67E0D" w:rsidRDefault="006A1CE4" w:rsidP="00E7499B">
      <w:pPr>
        <w:pStyle w:val="TH"/>
        <w:rPr>
          <w:ins w:id="3230" w:author="Issam" w:date="2019-02-12T23:38:00Z"/>
        </w:rPr>
      </w:pPr>
      <w:ins w:id="3231" w:author="Issam" w:date="2019-02-12T23:38:00Z">
        <w:r w:rsidRPr="00E67E0D">
          <w:object w:dxaOrig="6893" w:dyaOrig="2427" w14:anchorId="708C7657">
            <v:shape id="_x0000_i1054" type="#_x0000_t75" style="width:344.5pt;height:120.75pt" o:ole="">
              <v:imagedata r:id="rId94" o:title=""/>
            </v:shape>
            <o:OLEObject Type="Embed" ProgID="Visio.Drawing.11" ShapeID="_x0000_i1054" DrawAspect="Content" ObjectID="_1611519935" r:id="rId96"/>
          </w:object>
        </w:r>
      </w:ins>
    </w:p>
    <w:p w14:paraId="5A5E5AD1" w14:textId="77777777" w:rsidR="006A1CE4" w:rsidRPr="00E67E0D" w:rsidRDefault="006A1CE4" w:rsidP="00E7499B">
      <w:pPr>
        <w:pStyle w:val="TF"/>
      </w:pPr>
      <w:r w:rsidRPr="00E67E0D">
        <w:t>Figure 8.6.5.2-1: Reroute NAS request</w:t>
      </w:r>
    </w:p>
    <w:p w14:paraId="70CEF836" w14:textId="77777777" w:rsidR="006A1CE4" w:rsidRPr="00E67E0D" w:rsidRDefault="006A1CE4" w:rsidP="00E7499B">
      <w:pPr>
        <w:rPr>
          <w:noProof/>
        </w:rPr>
      </w:pPr>
      <w:r w:rsidRPr="00E67E0D">
        <w:rPr>
          <w:noProof/>
        </w:rPr>
        <w:t>The AMF initiates the procedure by sending a REROUTE NAS REQUEST message to the NG-RAN node. The NG-RAN node shall, if supported, reroute the INITIAL UE MESSAGE message to</w:t>
      </w:r>
      <w:r w:rsidRPr="00E67E0D">
        <w:t xml:space="preserve"> </w:t>
      </w:r>
      <w:r w:rsidRPr="00E67E0D">
        <w:rPr>
          <w:noProof/>
        </w:rPr>
        <w:t xml:space="preserve">an AMF indicated by the </w:t>
      </w:r>
      <w:r w:rsidRPr="00E67E0D">
        <w:rPr>
          <w:i/>
          <w:noProof/>
        </w:rPr>
        <w:t>AMF Set ID</w:t>
      </w:r>
      <w:r w:rsidRPr="00E67E0D">
        <w:rPr>
          <w:noProof/>
        </w:rPr>
        <w:t xml:space="preserve"> IE as described in TS 23.501 [9].</w:t>
      </w:r>
    </w:p>
    <w:p w14:paraId="4F152C39" w14:textId="5E6ABE50" w:rsidR="006A1CE4" w:rsidRPr="00E67E0D" w:rsidRDefault="006A1CE4" w:rsidP="00E7499B">
      <w:pPr>
        <w:rPr>
          <w:rFonts w:eastAsia="SimSun"/>
          <w:lang w:eastAsia="zh-CN"/>
        </w:rPr>
      </w:pPr>
      <w:r w:rsidRPr="00E67E0D">
        <w:rPr>
          <w:noProof/>
        </w:rPr>
        <w:t xml:space="preserve">If the </w:t>
      </w:r>
      <w:r w:rsidRPr="00E67E0D">
        <w:rPr>
          <w:i/>
          <w:noProof/>
        </w:rPr>
        <w:t>Allowed NSSAI</w:t>
      </w:r>
      <w:r w:rsidRPr="00E67E0D">
        <w:rPr>
          <w:noProof/>
        </w:rPr>
        <w:t xml:space="preserve"> IE is included in the REROUTE NAS REQUEST message, then the NG-RAN node shall</w:t>
      </w:r>
      <w:del w:id="3232" w:author="Issam" w:date="2019-02-12T23:38:00Z">
        <w:r w:rsidR="00AE297A" w:rsidRPr="00FF6A95">
          <w:rPr>
            <w:noProof/>
          </w:rPr>
          <w:delText>, if supported, use</w:delText>
        </w:r>
      </w:del>
      <w:ins w:id="3233" w:author="Issam" w:date="2019-02-12T23:38:00Z">
        <w:r w:rsidRPr="00E67E0D">
          <w:rPr>
            <w:noProof/>
          </w:rPr>
          <w:t xml:space="preserve"> propagate</w:t>
        </w:r>
      </w:ins>
      <w:r w:rsidRPr="00E67E0D">
        <w:rPr>
          <w:noProof/>
        </w:rPr>
        <w:t xml:space="preserve"> it </w:t>
      </w:r>
      <w:del w:id="3234" w:author="Issam" w:date="2019-02-12T23:38:00Z">
        <w:r w:rsidR="00AE297A" w:rsidRPr="00FF6A95">
          <w:rPr>
            <w:noProof/>
          </w:rPr>
          <w:delText>when selecting</w:delText>
        </w:r>
      </w:del>
      <w:ins w:id="3235" w:author="Issam" w:date="2019-02-12T23:38:00Z">
        <w:r w:rsidRPr="00E67E0D">
          <w:rPr>
            <w:noProof/>
          </w:rPr>
          <w:t>in</w:t>
        </w:r>
      </w:ins>
      <w:r w:rsidRPr="00E67E0D">
        <w:rPr>
          <w:noProof/>
        </w:rPr>
        <w:t xml:space="preserve"> the </w:t>
      </w:r>
      <w:del w:id="3236" w:author="Issam" w:date="2019-02-12T23:38:00Z">
        <w:r w:rsidR="00AE297A" w:rsidRPr="00FF6A95">
          <w:rPr>
            <w:noProof/>
          </w:rPr>
          <w:delText>AMF</w:delText>
        </w:r>
      </w:del>
      <w:ins w:id="3237" w:author="Issam" w:date="2019-02-12T23:38:00Z">
        <w:r w:rsidRPr="00E67E0D">
          <w:rPr>
            <w:noProof/>
          </w:rPr>
          <w:t>rerouted INITIAL UE MESSAGE message</w:t>
        </w:r>
      </w:ins>
      <w:r w:rsidRPr="00E67E0D">
        <w:rPr>
          <w:noProof/>
        </w:rPr>
        <w:t xml:space="preserve"> as defined in TS 23.502 [10].</w:t>
      </w:r>
    </w:p>
    <w:p w14:paraId="7A4E633E" w14:textId="77777777" w:rsidR="006A1CE4" w:rsidRPr="00E67E0D" w:rsidRDefault="006A1CE4" w:rsidP="00E7499B">
      <w:pPr>
        <w:pStyle w:val="4"/>
      </w:pPr>
      <w:bookmarkStart w:id="3238" w:name="_Toc534720310"/>
      <w:bookmarkStart w:id="3239" w:name="_Toc525567322"/>
      <w:r w:rsidRPr="00E67E0D">
        <w:t>8.6.5.3</w:t>
      </w:r>
      <w:r w:rsidRPr="00E67E0D">
        <w:tab/>
        <w:t>Abnormal Conditions</w:t>
      </w:r>
      <w:bookmarkEnd w:id="3238"/>
      <w:bookmarkEnd w:id="3239"/>
    </w:p>
    <w:p w14:paraId="2C4227E1" w14:textId="77777777" w:rsidR="006A1CE4" w:rsidRPr="00E67E0D" w:rsidRDefault="006A1CE4" w:rsidP="00E7499B">
      <w:r w:rsidRPr="00E67E0D">
        <w:t>Void.</w:t>
      </w:r>
    </w:p>
    <w:p w14:paraId="01009B03" w14:textId="77777777" w:rsidR="006A1CE4" w:rsidRPr="00E67E0D" w:rsidRDefault="006A1CE4" w:rsidP="00E7499B">
      <w:pPr>
        <w:pStyle w:val="2"/>
      </w:pPr>
      <w:bookmarkStart w:id="3240" w:name="_Toc534720311"/>
      <w:bookmarkStart w:id="3241" w:name="_Toc525567323"/>
      <w:r w:rsidRPr="00E67E0D">
        <w:t>8.7</w:t>
      </w:r>
      <w:r w:rsidRPr="00E67E0D">
        <w:tab/>
        <w:t>Interface Management Procedures</w:t>
      </w:r>
      <w:bookmarkEnd w:id="3240"/>
      <w:bookmarkEnd w:id="3241"/>
    </w:p>
    <w:p w14:paraId="0F478561" w14:textId="77777777" w:rsidR="006A1CE4" w:rsidRPr="00E67E0D" w:rsidRDefault="006A1CE4" w:rsidP="00E7499B">
      <w:pPr>
        <w:pStyle w:val="3"/>
      </w:pPr>
      <w:bookmarkStart w:id="3242" w:name="_Toc534720312"/>
      <w:bookmarkStart w:id="3243" w:name="_Toc525567324"/>
      <w:r w:rsidRPr="00E67E0D">
        <w:t>8.7.1</w:t>
      </w:r>
      <w:r w:rsidRPr="00E67E0D">
        <w:tab/>
        <w:t>NG Setup</w:t>
      </w:r>
      <w:bookmarkEnd w:id="3242"/>
      <w:bookmarkEnd w:id="3243"/>
    </w:p>
    <w:p w14:paraId="45D49210" w14:textId="77777777" w:rsidR="006A1CE4" w:rsidRPr="00E67E0D" w:rsidRDefault="006A1CE4" w:rsidP="00E7499B">
      <w:pPr>
        <w:pStyle w:val="4"/>
      </w:pPr>
      <w:bookmarkStart w:id="3244" w:name="_Toc534720313"/>
      <w:bookmarkStart w:id="3245" w:name="_Toc525567325"/>
      <w:r w:rsidRPr="00E67E0D">
        <w:t>8.7.1.1</w:t>
      </w:r>
      <w:r w:rsidRPr="00E67E0D">
        <w:tab/>
        <w:t>General</w:t>
      </w:r>
      <w:bookmarkEnd w:id="3244"/>
      <w:bookmarkEnd w:id="3245"/>
    </w:p>
    <w:p w14:paraId="06F43B28" w14:textId="77777777" w:rsidR="006A1CE4" w:rsidRPr="00E67E0D" w:rsidRDefault="006A1CE4" w:rsidP="00E7499B">
      <w:r w:rsidRPr="00E67E0D">
        <w:t>The purpose of the NG Setup procedure is to exchange application level data needed for the NG-RAN node and the AMF to correctly interoperate on the NG-C interface. This procedure shall be the first NGAP procedure triggered after the TNL association has become operational. The procedure uses non-UE associated signalling.</w:t>
      </w:r>
    </w:p>
    <w:p w14:paraId="628E2653" w14:textId="77777777" w:rsidR="006A1CE4" w:rsidRPr="00E67E0D" w:rsidRDefault="006A1CE4" w:rsidP="00E7499B">
      <w:pPr>
        <w:rPr>
          <w:ins w:id="3246" w:author="Issam" w:date="2019-02-12T23:38:00Z"/>
        </w:rPr>
      </w:pPr>
      <w:ins w:id="3247" w:author="Issam" w:date="2019-02-12T23:38:00Z">
        <w:r w:rsidRPr="00E67E0D">
          <w:t xml:space="preserve">This procedure erases any existing application level configuration data in the two nodes, replaces it by the one received and clears </w:t>
        </w:r>
        <w:r w:rsidRPr="00E67E0D">
          <w:rPr>
            <w:rFonts w:hint="eastAsia"/>
            <w:lang w:eastAsia="zh-CN"/>
          </w:rPr>
          <w:t>AMF</w:t>
        </w:r>
        <w:r w:rsidRPr="00E67E0D">
          <w:t xml:space="preserve"> overload state information at the NG-RAN node. </w:t>
        </w:r>
        <w:r w:rsidRPr="00E67E0D">
          <w:rPr>
            <w:rFonts w:hint="eastAsia"/>
            <w:lang w:eastAsia="zh-CN"/>
          </w:rPr>
          <w:t>T</w:t>
        </w:r>
        <w:r w:rsidRPr="00E67E0D">
          <w:t xml:space="preserve">his procedure also re-initialises the </w:t>
        </w:r>
        <w:r w:rsidRPr="00E67E0D">
          <w:rPr>
            <w:rFonts w:hint="eastAsia"/>
            <w:lang w:eastAsia="zh-CN"/>
          </w:rPr>
          <w:t>NG</w:t>
        </w:r>
        <w:r w:rsidRPr="00E67E0D">
          <w:t>AP UE-related contexts (if any) and erases all related signalling connections in the two nodes like an NG Reset procedure would do.</w:t>
        </w:r>
      </w:ins>
    </w:p>
    <w:p w14:paraId="02613238" w14:textId="77777777" w:rsidR="006A1CE4" w:rsidRPr="00E67E0D" w:rsidRDefault="006A1CE4" w:rsidP="00E7499B">
      <w:pPr>
        <w:pStyle w:val="4"/>
      </w:pPr>
      <w:bookmarkStart w:id="3248" w:name="_Toc534720314"/>
      <w:bookmarkStart w:id="3249" w:name="_Toc525567326"/>
      <w:r w:rsidRPr="00E67E0D">
        <w:t>8.7.1.2</w:t>
      </w:r>
      <w:r w:rsidRPr="00E67E0D">
        <w:tab/>
        <w:t>Successful Operation</w:t>
      </w:r>
      <w:bookmarkEnd w:id="3248"/>
      <w:bookmarkEnd w:id="3249"/>
    </w:p>
    <w:p w14:paraId="59F962F2" w14:textId="77777777" w:rsidR="00AE297A" w:rsidRPr="00FF6A95" w:rsidRDefault="00AE297A" w:rsidP="00AE297A">
      <w:pPr>
        <w:pStyle w:val="TH"/>
        <w:rPr>
          <w:del w:id="3250" w:author="Issam" w:date="2019-02-12T23:38:00Z"/>
        </w:rPr>
      </w:pPr>
      <w:del w:id="3251" w:author="Issam" w:date="2019-02-12T23:38:00Z">
        <w:r w:rsidRPr="00FF6A95">
          <w:object w:dxaOrig="6893" w:dyaOrig="2427" w14:anchorId="4013FDB8">
            <v:shape id="_x0000_i1117" type="#_x0000_t75" style="width:344.5pt;height:121.85pt" o:ole="">
              <v:imagedata r:id="rId97" o:title=""/>
            </v:shape>
            <o:OLEObject Type="Embed" ProgID="Visio.Drawing.11" ShapeID="_x0000_i1117" DrawAspect="Content" ObjectID="_1611519936" r:id="rId98"/>
          </w:object>
        </w:r>
      </w:del>
    </w:p>
    <w:p w14:paraId="65D04FAE" w14:textId="77777777" w:rsidR="006A1CE4" w:rsidRPr="00E67E0D" w:rsidRDefault="006A1CE4" w:rsidP="00E7499B">
      <w:pPr>
        <w:pStyle w:val="TH"/>
        <w:rPr>
          <w:ins w:id="3252" w:author="Issam" w:date="2019-02-12T23:38:00Z"/>
        </w:rPr>
      </w:pPr>
      <w:ins w:id="3253" w:author="Issam" w:date="2019-02-12T23:38:00Z">
        <w:r w:rsidRPr="00E67E0D">
          <w:object w:dxaOrig="6893" w:dyaOrig="2427" w14:anchorId="6A63D8B4">
            <v:shape id="_x0000_i1055" type="#_x0000_t75" style="width:344.5pt;height:120.75pt" o:ole="">
              <v:imagedata r:id="rId97" o:title=""/>
            </v:shape>
            <o:OLEObject Type="Embed" ProgID="Visio.Drawing.11" ShapeID="_x0000_i1055" DrawAspect="Content" ObjectID="_1611519937" r:id="rId99"/>
          </w:object>
        </w:r>
      </w:ins>
    </w:p>
    <w:p w14:paraId="038DAF0B" w14:textId="77777777" w:rsidR="006A1CE4" w:rsidRPr="00E67E0D" w:rsidRDefault="006A1CE4" w:rsidP="00E7499B">
      <w:pPr>
        <w:pStyle w:val="TF"/>
        <w:pPrChange w:id="3254" w:author="Issam" w:date="2019-02-12T23:38:00Z">
          <w:pPr>
            <w:pStyle w:val="TF"/>
          </w:pPr>
        </w:pPrChange>
      </w:pPr>
      <w:r w:rsidRPr="00E67E0D">
        <w:t>Figure 8.7.1.2-1: NG setup: successful operation</w:t>
      </w:r>
    </w:p>
    <w:p w14:paraId="6D80E188" w14:textId="77777777" w:rsidR="006A1CE4" w:rsidRPr="00E67E0D" w:rsidRDefault="006A1CE4" w:rsidP="00E7499B">
      <w:pPr>
        <w:rPr>
          <w:rFonts w:eastAsia="SimSun"/>
        </w:rPr>
      </w:pPr>
      <w:r w:rsidRPr="00E67E0D">
        <w:rPr>
          <w:rFonts w:eastAsia="SimSun"/>
        </w:rPr>
        <w:t>The NG-RAN node initiates the procedure by sending an NG SETUP REQUEST message</w:t>
      </w:r>
      <w:r w:rsidRPr="00E67E0D">
        <w:t xml:space="preserve"> including the appropriate data to the AMF. The AMF responds </w:t>
      </w:r>
      <w:r w:rsidRPr="00E67E0D">
        <w:rPr>
          <w:rFonts w:eastAsia="SimSun"/>
        </w:rPr>
        <w:t xml:space="preserve">with an NG SETUP RESPONSE message </w:t>
      </w:r>
      <w:r w:rsidRPr="00E67E0D">
        <w:t>including the appropriate data</w:t>
      </w:r>
      <w:r w:rsidRPr="00E67E0D">
        <w:rPr>
          <w:rFonts w:eastAsia="SimSun"/>
        </w:rPr>
        <w:t>.</w:t>
      </w:r>
    </w:p>
    <w:p w14:paraId="04590284" w14:textId="77777777" w:rsidR="006A1CE4" w:rsidRPr="00E67E0D" w:rsidRDefault="006A1CE4" w:rsidP="00E7499B">
      <w:pPr>
        <w:pStyle w:val="4"/>
      </w:pPr>
      <w:bookmarkStart w:id="3255" w:name="_Toc534720315"/>
      <w:bookmarkStart w:id="3256" w:name="_Toc525567327"/>
      <w:r w:rsidRPr="00E67E0D">
        <w:t>8.7.1.3</w:t>
      </w:r>
      <w:r w:rsidRPr="00E67E0D">
        <w:tab/>
        <w:t>Unsuccessful Operation</w:t>
      </w:r>
      <w:bookmarkEnd w:id="3255"/>
      <w:bookmarkEnd w:id="3256"/>
    </w:p>
    <w:p w14:paraId="261B3CED" w14:textId="77777777" w:rsidR="00AE297A" w:rsidRPr="00FF6A95" w:rsidRDefault="00AE297A" w:rsidP="00AE297A">
      <w:pPr>
        <w:pStyle w:val="TH"/>
        <w:rPr>
          <w:del w:id="3257" w:author="Issam" w:date="2019-02-12T23:38:00Z"/>
        </w:rPr>
      </w:pPr>
      <w:del w:id="3258" w:author="Issam" w:date="2019-02-12T23:38:00Z">
        <w:r w:rsidRPr="00FF6A95">
          <w:object w:dxaOrig="6893" w:dyaOrig="2427" w14:anchorId="4F55B55B">
            <v:shape id="_x0000_i1118" type="#_x0000_t75" style="width:344.5pt;height:121.85pt" o:ole="">
              <v:imagedata r:id="rId100" o:title=""/>
            </v:shape>
            <o:OLEObject Type="Embed" ProgID="Visio.Drawing.11" ShapeID="_x0000_i1118" DrawAspect="Content" ObjectID="_1611519938" r:id="rId101"/>
          </w:object>
        </w:r>
      </w:del>
    </w:p>
    <w:p w14:paraId="65C228D7" w14:textId="77777777" w:rsidR="006A1CE4" w:rsidRPr="00E67E0D" w:rsidRDefault="006A1CE4" w:rsidP="00E7499B">
      <w:pPr>
        <w:pStyle w:val="TH"/>
        <w:rPr>
          <w:ins w:id="3259" w:author="Issam" w:date="2019-02-12T23:38:00Z"/>
        </w:rPr>
      </w:pPr>
      <w:ins w:id="3260" w:author="Issam" w:date="2019-02-12T23:38:00Z">
        <w:r w:rsidRPr="00E67E0D">
          <w:object w:dxaOrig="6893" w:dyaOrig="2427" w14:anchorId="4EEBC0D9">
            <v:shape id="_x0000_i1056" type="#_x0000_t75" style="width:344.5pt;height:120.75pt" o:ole="">
              <v:imagedata r:id="rId100" o:title=""/>
            </v:shape>
            <o:OLEObject Type="Embed" ProgID="Visio.Drawing.11" ShapeID="_x0000_i1056" DrawAspect="Content" ObjectID="_1611519939" r:id="rId102"/>
          </w:object>
        </w:r>
      </w:ins>
    </w:p>
    <w:p w14:paraId="64A5A45C" w14:textId="77777777" w:rsidR="006A1CE4" w:rsidRPr="00E67E0D" w:rsidRDefault="006A1CE4" w:rsidP="00E7499B">
      <w:pPr>
        <w:pStyle w:val="TF"/>
        <w:pPrChange w:id="3261" w:author="Issam" w:date="2019-02-12T23:38:00Z">
          <w:pPr>
            <w:pStyle w:val="TF"/>
          </w:pPr>
        </w:pPrChange>
      </w:pPr>
      <w:r w:rsidRPr="00E67E0D">
        <w:t>Figure 8.7.1.3-1: NG setup: unsuccessful operation</w:t>
      </w:r>
    </w:p>
    <w:p w14:paraId="419F389C" w14:textId="77777777" w:rsidR="006A1CE4" w:rsidRPr="00E67E0D" w:rsidRDefault="006A1CE4" w:rsidP="00E7499B">
      <w:r w:rsidRPr="00E67E0D">
        <w:t>If the AMF cannot accept the setup, it should respond with an NG SETUP FAILURE message and appropriate cause value.</w:t>
      </w:r>
    </w:p>
    <w:p w14:paraId="144B94B0" w14:textId="77777777" w:rsidR="006A1CE4" w:rsidRPr="00E67E0D" w:rsidRDefault="006A1CE4" w:rsidP="00E7499B">
      <w:r w:rsidRPr="00E67E0D">
        <w:t xml:space="preserve">If the NG SETUP FAILURE message includes the </w:t>
      </w:r>
      <w:r w:rsidRPr="00E67E0D">
        <w:rPr>
          <w:i/>
          <w:iCs/>
        </w:rPr>
        <w:t>Time to Wait</w:t>
      </w:r>
      <w:r w:rsidRPr="00E67E0D">
        <w:t xml:space="preserve"> IE, the NG-RAN node shall wait at least for the indicated time before reinitiating the NG Setup procedure towards the same AMF.</w:t>
      </w:r>
    </w:p>
    <w:p w14:paraId="3293D983" w14:textId="77777777" w:rsidR="006A1CE4" w:rsidRPr="00E67E0D" w:rsidRDefault="006A1CE4" w:rsidP="00E7499B">
      <w:pPr>
        <w:pStyle w:val="4"/>
      </w:pPr>
      <w:bookmarkStart w:id="3262" w:name="_Toc534720316"/>
      <w:bookmarkStart w:id="3263" w:name="_Toc525567328"/>
      <w:r w:rsidRPr="00E67E0D">
        <w:t>8.7.1.4</w:t>
      </w:r>
      <w:r w:rsidRPr="00E67E0D">
        <w:tab/>
        <w:t>Abnormal Conditions</w:t>
      </w:r>
      <w:bookmarkEnd w:id="3262"/>
      <w:bookmarkEnd w:id="3263"/>
    </w:p>
    <w:p w14:paraId="7DFD13E8" w14:textId="77777777" w:rsidR="00AE297A" w:rsidRPr="00FF6A95" w:rsidRDefault="00AE297A" w:rsidP="00AE297A">
      <w:pPr>
        <w:rPr>
          <w:del w:id="3264" w:author="Issam" w:date="2019-02-12T23:38:00Z"/>
        </w:rPr>
      </w:pPr>
      <w:del w:id="3265" w:author="Issam" w:date="2019-02-12T23:38:00Z">
        <w:r w:rsidRPr="00FF6A95">
          <w:delText>Void.</w:delText>
        </w:r>
      </w:del>
    </w:p>
    <w:p w14:paraId="6D0C4B8E" w14:textId="77777777" w:rsidR="006A1CE4" w:rsidRPr="00E67E0D" w:rsidRDefault="006A1CE4" w:rsidP="00E7499B">
      <w:pPr>
        <w:rPr>
          <w:ins w:id="3266" w:author="Issam" w:date="2019-02-12T23:38:00Z"/>
        </w:rPr>
      </w:pPr>
      <w:ins w:id="3267" w:author="Issam" w:date="2019-02-12T23:38:00Z">
        <w:r w:rsidRPr="00E67E0D">
          <w:t xml:space="preserve">If the NG-RAN node initiates the procedure by sending an NG SETUP REQUEST message including the </w:t>
        </w:r>
        <w:r w:rsidRPr="00E67E0D">
          <w:rPr>
            <w:i/>
          </w:rPr>
          <w:t>PLMN Identity</w:t>
        </w:r>
        <w:r w:rsidRPr="00E67E0D">
          <w:t xml:space="preserve"> IEs and none of the PLMNs provided by the NG-RAN node is identified by the AMF, then the AMF shall reject the NG Setup procedure with an appropriate cause value.</w:t>
        </w:r>
      </w:ins>
    </w:p>
    <w:p w14:paraId="0BBB860B" w14:textId="77777777" w:rsidR="006A1CE4" w:rsidRPr="00E67E0D" w:rsidRDefault="006A1CE4" w:rsidP="00E7499B">
      <w:pPr>
        <w:pStyle w:val="3"/>
      </w:pPr>
      <w:bookmarkStart w:id="3268" w:name="_Toc534720317"/>
      <w:bookmarkStart w:id="3269" w:name="_Toc525567329"/>
      <w:r w:rsidRPr="00E67E0D">
        <w:t>8.7.2</w:t>
      </w:r>
      <w:r w:rsidRPr="00E67E0D">
        <w:tab/>
        <w:t>RAN Configuration Update</w:t>
      </w:r>
      <w:bookmarkEnd w:id="3268"/>
      <w:bookmarkEnd w:id="3269"/>
    </w:p>
    <w:p w14:paraId="3412066D" w14:textId="77777777" w:rsidR="006A1CE4" w:rsidRPr="00E67E0D" w:rsidRDefault="006A1CE4" w:rsidP="00E7499B">
      <w:pPr>
        <w:pStyle w:val="4"/>
      </w:pPr>
      <w:bookmarkStart w:id="3270" w:name="_Toc534720318"/>
      <w:bookmarkStart w:id="3271" w:name="_Toc525567330"/>
      <w:r w:rsidRPr="00E67E0D">
        <w:t>8.7.2.1</w:t>
      </w:r>
      <w:r w:rsidRPr="00E67E0D">
        <w:tab/>
        <w:t>General</w:t>
      </w:r>
      <w:bookmarkEnd w:id="3270"/>
      <w:bookmarkEnd w:id="3271"/>
    </w:p>
    <w:p w14:paraId="328D4071" w14:textId="77777777" w:rsidR="006A1CE4" w:rsidRPr="00E67E0D" w:rsidRDefault="006A1CE4" w:rsidP="00E7499B">
      <w:r w:rsidRPr="00E67E0D">
        <w:t>The purpose of the RAN Configuration Update procedure is to update application level configuration data needed for the NG-RAN node and the AMF to interoperate correctly on the NG-C interface. This procedure does not affect existing UE-related contexts, if any.</w:t>
      </w:r>
    </w:p>
    <w:p w14:paraId="6FEDF568" w14:textId="77777777" w:rsidR="006A1CE4" w:rsidRPr="00E67E0D" w:rsidRDefault="006A1CE4" w:rsidP="00E7499B">
      <w:pPr>
        <w:pStyle w:val="4"/>
      </w:pPr>
      <w:bookmarkStart w:id="3272" w:name="_Toc534720319"/>
      <w:bookmarkStart w:id="3273" w:name="_Toc525567331"/>
      <w:r w:rsidRPr="00E67E0D">
        <w:t>8.7.2.2</w:t>
      </w:r>
      <w:r w:rsidRPr="00E67E0D">
        <w:tab/>
        <w:t>Successful Operation</w:t>
      </w:r>
      <w:bookmarkEnd w:id="3272"/>
      <w:bookmarkEnd w:id="3273"/>
    </w:p>
    <w:p w14:paraId="7EC30E74" w14:textId="77777777" w:rsidR="00AE297A" w:rsidRPr="00FF6A95" w:rsidRDefault="00AE297A" w:rsidP="00AE297A">
      <w:pPr>
        <w:pStyle w:val="TH"/>
        <w:rPr>
          <w:del w:id="3274" w:author="Issam" w:date="2019-02-12T23:38:00Z"/>
        </w:rPr>
      </w:pPr>
      <w:del w:id="3275" w:author="Issam" w:date="2019-02-12T23:38:00Z">
        <w:r w:rsidRPr="00FF6A95">
          <w:object w:dxaOrig="6893" w:dyaOrig="2427" w14:anchorId="70F193E1">
            <v:shape id="_x0000_i1119" type="#_x0000_t75" style="width:344.5pt;height:121.85pt" o:ole="">
              <v:imagedata r:id="rId103" o:title=""/>
            </v:shape>
            <o:OLEObject Type="Embed" ProgID="Visio.Drawing.11" ShapeID="_x0000_i1119" DrawAspect="Content" ObjectID="_1611519940" r:id="rId104"/>
          </w:object>
        </w:r>
      </w:del>
    </w:p>
    <w:p w14:paraId="16EC8621" w14:textId="77777777" w:rsidR="006A1CE4" w:rsidRPr="00E67E0D" w:rsidRDefault="006A1CE4" w:rsidP="00E7499B">
      <w:pPr>
        <w:pStyle w:val="TH"/>
        <w:rPr>
          <w:ins w:id="3276" w:author="Issam" w:date="2019-02-12T23:38:00Z"/>
        </w:rPr>
      </w:pPr>
      <w:ins w:id="3277" w:author="Issam" w:date="2019-02-12T23:38:00Z">
        <w:r w:rsidRPr="00E67E0D">
          <w:object w:dxaOrig="6893" w:dyaOrig="2427" w14:anchorId="79476B79">
            <v:shape id="_x0000_i1057" type="#_x0000_t75" style="width:344.5pt;height:120.75pt" o:ole="">
              <v:imagedata r:id="rId103" o:title=""/>
            </v:shape>
            <o:OLEObject Type="Embed" ProgID="Visio.Drawing.11" ShapeID="_x0000_i1057" DrawAspect="Content" ObjectID="_1611519941" r:id="rId105"/>
          </w:object>
        </w:r>
      </w:ins>
    </w:p>
    <w:p w14:paraId="0AE25078" w14:textId="77777777" w:rsidR="006A1CE4" w:rsidRPr="00E67E0D" w:rsidRDefault="006A1CE4" w:rsidP="00E7499B">
      <w:pPr>
        <w:pStyle w:val="TF"/>
        <w:pPrChange w:id="3278" w:author="Issam" w:date="2019-02-12T23:38:00Z">
          <w:pPr>
            <w:pStyle w:val="TF"/>
          </w:pPr>
        </w:pPrChange>
      </w:pPr>
      <w:r w:rsidRPr="00E67E0D">
        <w:t>Figure 8.7.2.2-1: RAN configuration update: successful operation</w:t>
      </w:r>
    </w:p>
    <w:p w14:paraId="2735D314" w14:textId="77777777" w:rsidR="006A1CE4" w:rsidRPr="00E67E0D" w:rsidRDefault="006A1CE4" w:rsidP="00E7499B">
      <w:pPr>
        <w:rPr>
          <w:rFonts w:eastAsia="SimSun"/>
        </w:rPr>
      </w:pPr>
      <w:r w:rsidRPr="00E67E0D">
        <w:rPr>
          <w:rFonts w:eastAsia="SimSun"/>
        </w:rPr>
        <w:t xml:space="preserve">The NG-RAN node initiates the procedure by sending a </w:t>
      </w:r>
      <w:r w:rsidRPr="00E67E0D">
        <w:t xml:space="preserve">RAN CONFIGURATION UPDATE </w:t>
      </w:r>
      <w:r w:rsidRPr="00E67E0D">
        <w:rPr>
          <w:rFonts w:eastAsia="SimSun"/>
        </w:rPr>
        <w:t>message</w:t>
      </w:r>
      <w:r w:rsidRPr="00E67E0D">
        <w:t xml:space="preserve"> </w:t>
      </w:r>
      <w:r w:rsidRPr="00E67E0D">
        <w:rPr>
          <w:rFonts w:eastAsia="SimSun"/>
        </w:rPr>
        <w:t>to the AMF</w:t>
      </w:r>
      <w:r w:rsidRPr="00E67E0D">
        <w:t xml:space="preserve"> including an appropriate set of updated configuration data that it has just taken into operational use. The AMF responds </w:t>
      </w:r>
      <w:r w:rsidRPr="00E67E0D">
        <w:rPr>
          <w:rFonts w:eastAsia="SimSun"/>
        </w:rPr>
        <w:t xml:space="preserve">with a </w:t>
      </w:r>
      <w:r w:rsidRPr="00E67E0D">
        <w:t>RAN CONFIGURATION UPDATE</w:t>
      </w:r>
      <w:r w:rsidRPr="00E67E0D">
        <w:rPr>
          <w:rFonts w:eastAsia="SimSun"/>
        </w:rPr>
        <w:t xml:space="preserve"> </w:t>
      </w:r>
      <w:r w:rsidRPr="00E67E0D">
        <w:t>ACKNOWLEDGE message</w:t>
      </w:r>
      <w:r w:rsidRPr="00E67E0D">
        <w:rPr>
          <w:rFonts w:eastAsia="SimSun"/>
        </w:rPr>
        <w:t xml:space="preserve"> </w:t>
      </w:r>
      <w:r w:rsidRPr="00E67E0D">
        <w:t>to acknowledge that it successfully updated the configuration data</w:t>
      </w:r>
      <w:r w:rsidRPr="00E67E0D">
        <w:rPr>
          <w:rFonts w:eastAsia="SimSun"/>
        </w:rPr>
        <w:t xml:space="preserve">. </w:t>
      </w:r>
    </w:p>
    <w:p w14:paraId="56EF64AE" w14:textId="77777777" w:rsidR="006A1CE4" w:rsidRPr="00E67E0D" w:rsidRDefault="006A1CE4" w:rsidP="00E7499B">
      <w:pPr>
        <w:rPr>
          <w:rFonts w:eastAsia="SimSun"/>
        </w:rPr>
      </w:pPr>
      <w:r w:rsidRPr="00E67E0D">
        <w:rPr>
          <w:rFonts w:eastAsia="SimSun"/>
        </w:rPr>
        <w:t xml:space="preserve">If the </w:t>
      </w:r>
      <w:r w:rsidRPr="00E67E0D">
        <w:rPr>
          <w:rFonts w:eastAsia="SimSun"/>
          <w:i/>
        </w:rPr>
        <w:t>TAI Slice Support List</w:t>
      </w:r>
      <w:r w:rsidRPr="00E67E0D">
        <w:rPr>
          <w:rFonts w:eastAsia="SimSun"/>
        </w:rPr>
        <w:t xml:space="preserve"> IE is included in the RAN CONFIGURATION UPDATE message, the AMF shall store the received values and use them for subsequent registration area management of the UE.</w:t>
      </w:r>
    </w:p>
    <w:p w14:paraId="38F64CD1" w14:textId="77777777" w:rsidR="006A1CE4" w:rsidRPr="00E67E0D" w:rsidRDefault="006A1CE4" w:rsidP="00E7499B">
      <w:pPr>
        <w:pStyle w:val="4"/>
      </w:pPr>
      <w:bookmarkStart w:id="3279" w:name="_Toc534720320"/>
      <w:bookmarkStart w:id="3280" w:name="_Toc525567332"/>
      <w:r w:rsidRPr="00E67E0D">
        <w:t>8.7.2.3</w:t>
      </w:r>
      <w:r w:rsidRPr="00E67E0D">
        <w:tab/>
        <w:t>Unsuccessful Operation</w:t>
      </w:r>
      <w:bookmarkEnd w:id="3279"/>
      <w:bookmarkEnd w:id="3280"/>
    </w:p>
    <w:p w14:paraId="712EA518" w14:textId="77777777" w:rsidR="00AE297A" w:rsidRPr="00FF6A95" w:rsidRDefault="00AE297A" w:rsidP="00AE297A">
      <w:pPr>
        <w:pStyle w:val="TH"/>
        <w:rPr>
          <w:del w:id="3281" w:author="Issam" w:date="2019-02-12T23:38:00Z"/>
        </w:rPr>
      </w:pPr>
      <w:del w:id="3282" w:author="Issam" w:date="2019-02-12T23:38:00Z">
        <w:r w:rsidRPr="00FF6A95">
          <w:object w:dxaOrig="6893" w:dyaOrig="2427" w14:anchorId="1C0E71C0">
            <v:shape id="_x0000_i1120" type="#_x0000_t75" style="width:344.5pt;height:121.85pt" o:ole="">
              <v:imagedata r:id="rId106" o:title=""/>
            </v:shape>
            <o:OLEObject Type="Embed" ProgID="Visio.Drawing.11" ShapeID="_x0000_i1120" DrawAspect="Content" ObjectID="_1611519942" r:id="rId107"/>
          </w:object>
        </w:r>
      </w:del>
    </w:p>
    <w:p w14:paraId="5BEDAD17" w14:textId="77777777" w:rsidR="006A1CE4" w:rsidRPr="00E67E0D" w:rsidRDefault="006A1CE4" w:rsidP="00E7499B">
      <w:pPr>
        <w:pStyle w:val="TH"/>
        <w:rPr>
          <w:ins w:id="3283" w:author="Issam" w:date="2019-02-12T23:38:00Z"/>
        </w:rPr>
      </w:pPr>
      <w:ins w:id="3284" w:author="Issam" w:date="2019-02-12T23:38:00Z">
        <w:r w:rsidRPr="00E67E0D">
          <w:object w:dxaOrig="6893" w:dyaOrig="2427" w14:anchorId="5CCDF039">
            <v:shape id="_x0000_i1058" type="#_x0000_t75" style="width:344.5pt;height:120.75pt" o:ole="">
              <v:imagedata r:id="rId106" o:title=""/>
            </v:shape>
            <o:OLEObject Type="Embed" ProgID="Visio.Drawing.11" ShapeID="_x0000_i1058" DrawAspect="Content" ObjectID="_1611519943" r:id="rId108"/>
          </w:object>
        </w:r>
      </w:ins>
    </w:p>
    <w:p w14:paraId="481629EA" w14:textId="77777777" w:rsidR="006A1CE4" w:rsidRPr="00E67E0D" w:rsidRDefault="006A1CE4" w:rsidP="00E7499B">
      <w:pPr>
        <w:pStyle w:val="TF"/>
        <w:pPrChange w:id="3285" w:author="Issam" w:date="2019-02-12T23:38:00Z">
          <w:pPr>
            <w:pStyle w:val="TF"/>
          </w:pPr>
        </w:pPrChange>
      </w:pPr>
      <w:r w:rsidRPr="00E67E0D">
        <w:t>Figure 8.7.2.3-1: RAN configuration update: unsuccessful operation</w:t>
      </w:r>
    </w:p>
    <w:p w14:paraId="1552D8B1" w14:textId="77777777" w:rsidR="006A1CE4" w:rsidRPr="00E67E0D" w:rsidRDefault="006A1CE4" w:rsidP="00E7499B">
      <w:r w:rsidRPr="00E67E0D">
        <w:t>If the AMF cannot accept the update, it shall respond with a RAN CONFIGURATION UPDATE FAILURE message and appropriate cause value.</w:t>
      </w:r>
    </w:p>
    <w:p w14:paraId="264FBA3F" w14:textId="77777777" w:rsidR="006A1CE4" w:rsidRPr="00E67E0D" w:rsidRDefault="006A1CE4" w:rsidP="00E7499B">
      <w:pPr>
        <w:pStyle w:val="4"/>
      </w:pPr>
      <w:bookmarkStart w:id="3286" w:name="_Toc534720321"/>
      <w:bookmarkStart w:id="3287" w:name="_Toc525567333"/>
      <w:r w:rsidRPr="00E67E0D">
        <w:t>8.7.2.4</w:t>
      </w:r>
      <w:r w:rsidRPr="00E67E0D">
        <w:tab/>
        <w:t>Abnormal Conditions</w:t>
      </w:r>
      <w:bookmarkEnd w:id="3286"/>
      <w:bookmarkEnd w:id="3287"/>
    </w:p>
    <w:p w14:paraId="25807B76" w14:textId="77777777" w:rsidR="00AE297A" w:rsidRPr="00FF6A95" w:rsidRDefault="00AE297A" w:rsidP="00AE297A">
      <w:pPr>
        <w:rPr>
          <w:del w:id="3288" w:author="Issam" w:date="2019-02-12T23:38:00Z"/>
        </w:rPr>
      </w:pPr>
      <w:del w:id="3289" w:author="Issam" w:date="2019-02-12T23:38:00Z">
        <w:r w:rsidRPr="00FF6A95">
          <w:delText>Void.</w:delText>
        </w:r>
      </w:del>
    </w:p>
    <w:p w14:paraId="5BA8C25A" w14:textId="77777777" w:rsidR="006A1CE4" w:rsidRPr="00E67E0D" w:rsidRDefault="006A1CE4" w:rsidP="00E7499B">
      <w:pPr>
        <w:rPr>
          <w:ins w:id="3290" w:author="Issam" w:date="2019-02-12T23:38:00Z"/>
        </w:rPr>
      </w:pPr>
      <w:ins w:id="3291" w:author="Issam" w:date="2019-02-12T23:38:00Z">
        <w:r w:rsidRPr="00E67E0D">
          <w:t>If the NG-RAN node, after initiating the RAN Configuration Update procedure, receives neither a RAN CONFIGURATION UPDATE ACKOWLEDGE nor a RAN CONFIGURATION UPDATE FAILURE message, the NG-RAN node may reinitiate a further RAN Configuration Update procedure towards the same AMF, provided that the content of the new RAN CONFIGURATION UPDATE message is identical to the content of the previously unacknowledged RAN CONFIGURATION UPDATE message.</w:t>
        </w:r>
      </w:ins>
    </w:p>
    <w:p w14:paraId="7434CAC3" w14:textId="77777777" w:rsidR="006A1CE4" w:rsidRPr="00E67E0D" w:rsidRDefault="006A1CE4" w:rsidP="00E7499B">
      <w:pPr>
        <w:pStyle w:val="3"/>
      </w:pPr>
      <w:bookmarkStart w:id="3292" w:name="_Toc534720322"/>
      <w:bookmarkStart w:id="3293" w:name="_Toc525567334"/>
      <w:r w:rsidRPr="00E67E0D">
        <w:t>8.7.3</w:t>
      </w:r>
      <w:r w:rsidRPr="00E67E0D">
        <w:tab/>
        <w:t>AMF Configuration Update</w:t>
      </w:r>
      <w:bookmarkEnd w:id="3292"/>
      <w:bookmarkEnd w:id="3293"/>
    </w:p>
    <w:p w14:paraId="28539367" w14:textId="77777777" w:rsidR="006A1CE4" w:rsidRPr="00E67E0D" w:rsidRDefault="006A1CE4" w:rsidP="00E7499B">
      <w:pPr>
        <w:pStyle w:val="4"/>
      </w:pPr>
      <w:bookmarkStart w:id="3294" w:name="_Toc534720323"/>
      <w:bookmarkStart w:id="3295" w:name="_Toc525567335"/>
      <w:r w:rsidRPr="00E67E0D">
        <w:t>8.7.3.1</w:t>
      </w:r>
      <w:r w:rsidRPr="00E67E0D">
        <w:tab/>
        <w:t>General</w:t>
      </w:r>
      <w:bookmarkEnd w:id="3294"/>
      <w:bookmarkEnd w:id="3295"/>
    </w:p>
    <w:p w14:paraId="294A93F0" w14:textId="77777777" w:rsidR="006A1CE4" w:rsidRPr="00E67E0D" w:rsidRDefault="006A1CE4" w:rsidP="00E7499B">
      <w:r w:rsidRPr="00E67E0D">
        <w:t>The purpose of the AMF Configuration Update procedure is to update application level configuration data needed for the NG-RAN node and AMF to interoperate correctly on the NG-C interface. This procedure does not affect existing UE-related contexts, if any.</w:t>
      </w:r>
    </w:p>
    <w:p w14:paraId="2D1A1689" w14:textId="77777777" w:rsidR="006A1CE4" w:rsidRPr="00E67E0D" w:rsidRDefault="006A1CE4" w:rsidP="00E7499B">
      <w:pPr>
        <w:pStyle w:val="4"/>
      </w:pPr>
      <w:bookmarkStart w:id="3296" w:name="_Toc534720324"/>
      <w:bookmarkStart w:id="3297" w:name="_Toc525567336"/>
      <w:r w:rsidRPr="00E67E0D">
        <w:t>8.7.3.2</w:t>
      </w:r>
      <w:r w:rsidRPr="00E67E0D">
        <w:tab/>
        <w:t>Successful Operation</w:t>
      </w:r>
      <w:bookmarkEnd w:id="3296"/>
      <w:bookmarkEnd w:id="3297"/>
    </w:p>
    <w:p w14:paraId="0D97FE04" w14:textId="77777777" w:rsidR="00AE297A" w:rsidRPr="00FF6A95" w:rsidRDefault="00AE297A" w:rsidP="00AE297A">
      <w:pPr>
        <w:pStyle w:val="TH"/>
        <w:rPr>
          <w:del w:id="3298" w:author="Issam" w:date="2019-02-12T23:38:00Z"/>
        </w:rPr>
      </w:pPr>
      <w:del w:id="3299" w:author="Issam" w:date="2019-02-12T23:38:00Z">
        <w:r w:rsidRPr="00FF6A95">
          <w:object w:dxaOrig="6893" w:dyaOrig="2427" w14:anchorId="4D0D2D84">
            <v:shape id="_x0000_i1121" type="#_x0000_t75" style="width:344.5pt;height:121.85pt" o:ole="">
              <v:imagedata r:id="rId109" o:title=""/>
            </v:shape>
            <o:OLEObject Type="Embed" ProgID="Visio.Drawing.11" ShapeID="_x0000_i1121" DrawAspect="Content" ObjectID="_1611519944" r:id="rId110"/>
          </w:object>
        </w:r>
      </w:del>
    </w:p>
    <w:p w14:paraId="5CDF5006" w14:textId="77777777" w:rsidR="006A1CE4" w:rsidRPr="00E67E0D" w:rsidRDefault="006A1CE4" w:rsidP="00E7499B">
      <w:pPr>
        <w:pStyle w:val="TH"/>
        <w:rPr>
          <w:ins w:id="3300" w:author="Issam" w:date="2019-02-12T23:38:00Z"/>
        </w:rPr>
      </w:pPr>
      <w:ins w:id="3301" w:author="Issam" w:date="2019-02-12T23:38:00Z">
        <w:r w:rsidRPr="00E67E0D">
          <w:object w:dxaOrig="6893" w:dyaOrig="2427" w14:anchorId="193892A9">
            <v:shape id="_x0000_i1059" type="#_x0000_t75" style="width:344.5pt;height:120.75pt" o:ole="">
              <v:imagedata r:id="rId109" o:title=""/>
            </v:shape>
            <o:OLEObject Type="Embed" ProgID="Visio.Drawing.11" ShapeID="_x0000_i1059" DrawAspect="Content" ObjectID="_1611519945" r:id="rId111"/>
          </w:object>
        </w:r>
      </w:ins>
    </w:p>
    <w:p w14:paraId="7E0DD03D" w14:textId="77777777" w:rsidR="006A1CE4" w:rsidRPr="00E67E0D" w:rsidRDefault="006A1CE4" w:rsidP="00E7499B">
      <w:pPr>
        <w:pStyle w:val="TF"/>
        <w:pPrChange w:id="3302" w:author="Issam" w:date="2019-02-12T23:38:00Z">
          <w:pPr>
            <w:pStyle w:val="TF"/>
          </w:pPr>
        </w:pPrChange>
      </w:pPr>
      <w:r w:rsidRPr="00E67E0D">
        <w:t>Figure 8.7.3.2-1: AMF configuration update: successful operation</w:t>
      </w:r>
    </w:p>
    <w:p w14:paraId="72FAC119" w14:textId="77777777" w:rsidR="006A1CE4" w:rsidRPr="00E67E0D" w:rsidRDefault="006A1CE4" w:rsidP="00E7499B">
      <w:pPr>
        <w:rPr>
          <w:rFonts w:eastAsia="SimSun"/>
        </w:rPr>
      </w:pPr>
      <w:r w:rsidRPr="00E67E0D">
        <w:rPr>
          <w:rFonts w:eastAsia="SimSun"/>
        </w:rPr>
        <w:t xml:space="preserve">The AMF initiates the procedure by sending an AMF </w:t>
      </w:r>
      <w:r w:rsidRPr="00E67E0D">
        <w:t xml:space="preserve">CONFIGURATION UPDATE </w:t>
      </w:r>
      <w:r w:rsidRPr="00E67E0D">
        <w:rPr>
          <w:rFonts w:eastAsia="SimSun"/>
        </w:rPr>
        <w:t>message</w:t>
      </w:r>
      <w:r w:rsidRPr="00E67E0D">
        <w:t xml:space="preserve"> including the appropriate updated configuration data to the NG-RAN node. The NG-RAN node responds </w:t>
      </w:r>
      <w:r w:rsidRPr="00E67E0D">
        <w:rPr>
          <w:rFonts w:eastAsia="SimSun"/>
        </w:rPr>
        <w:t xml:space="preserve">with an AMF </w:t>
      </w:r>
      <w:r w:rsidRPr="00E67E0D">
        <w:t>CONFIGURATION UPDATE ACKNOWLEDGE</w:t>
      </w:r>
      <w:r w:rsidRPr="00E67E0D">
        <w:rPr>
          <w:rFonts w:eastAsia="SimSun"/>
        </w:rPr>
        <w:t xml:space="preserve"> message to acknowledge that it </w:t>
      </w:r>
      <w:r w:rsidRPr="00E67E0D">
        <w:t xml:space="preserve">successfully updated </w:t>
      </w:r>
      <w:r w:rsidRPr="00E67E0D">
        <w:rPr>
          <w:rFonts w:eastAsia="SimSun"/>
        </w:rPr>
        <w:t xml:space="preserve">the </w:t>
      </w:r>
      <w:r w:rsidRPr="00E67E0D">
        <w:t>configuration data</w:t>
      </w:r>
      <w:r w:rsidRPr="00E67E0D">
        <w:rPr>
          <w:rFonts w:eastAsia="SimSun"/>
        </w:rPr>
        <w:t>.</w:t>
      </w:r>
    </w:p>
    <w:p w14:paraId="18CECF8D" w14:textId="77777777" w:rsidR="006A1CE4" w:rsidRPr="00E67E0D" w:rsidRDefault="006A1CE4" w:rsidP="00E7499B">
      <w:pPr>
        <w:rPr>
          <w:rFonts w:eastAsia="SimSun"/>
        </w:rPr>
      </w:pPr>
      <w:r w:rsidRPr="00E67E0D">
        <w:rPr>
          <w:rFonts w:eastAsia="SimSun"/>
        </w:rPr>
        <w:t xml:space="preserve">If the </w:t>
      </w:r>
      <w:r w:rsidRPr="00E67E0D">
        <w:rPr>
          <w:rFonts w:eastAsia="SimSun"/>
          <w:i/>
        </w:rPr>
        <w:t>Slice Support List</w:t>
      </w:r>
      <w:r w:rsidRPr="00E67E0D">
        <w:rPr>
          <w:rFonts w:eastAsia="SimSun"/>
        </w:rPr>
        <w:t xml:space="preserve"> IE is included in the AMF CONFIGURATION UPDATE message, the NG-RAN node shall overwrite the list of supported AMF slices for the PLMN Identity affected by the new list and use the received values for further network slice selection and AMF selection. </w:t>
      </w:r>
    </w:p>
    <w:p w14:paraId="50FD0440" w14:textId="77777777" w:rsidR="006A1CE4" w:rsidRPr="00E67E0D" w:rsidRDefault="006A1CE4" w:rsidP="00E7499B">
      <w:r w:rsidRPr="00E67E0D">
        <w:rPr>
          <w:rFonts w:eastAsia="SimSun"/>
        </w:rPr>
        <w:t xml:space="preserve">If the </w:t>
      </w:r>
      <w:r w:rsidRPr="00E67E0D">
        <w:rPr>
          <w:rFonts w:eastAsia="SimSun"/>
          <w:i/>
        </w:rPr>
        <w:t>AMF TNL Association to Add List</w:t>
      </w:r>
      <w:r w:rsidRPr="00E67E0D">
        <w:rPr>
          <w:rFonts w:eastAsia="SimSun"/>
        </w:rPr>
        <w:t xml:space="preserve"> IE is included in the AMF CONFIGURATION UPDATE message, the NG-RAN node shall, if supported, use it to establish the TNL association(s) with the AMF. </w:t>
      </w:r>
      <w:r w:rsidRPr="00E67E0D">
        <w:rPr>
          <w:snapToGrid w:val="0"/>
        </w:rPr>
        <w:t xml:space="preserve">The NG-RAN node shall </w:t>
      </w:r>
      <w:r w:rsidRPr="00E67E0D">
        <w:t>report to the AMF, in the AMF CONFIGURATION UPDATE ACKNOWLEDGE message, the successful establishment of the TNL association(s) with the AMF as follows:</w:t>
      </w:r>
    </w:p>
    <w:p w14:paraId="1598F5A7" w14:textId="77777777" w:rsidR="006A1CE4" w:rsidRPr="00E67E0D" w:rsidRDefault="006A1CE4" w:rsidP="00E7499B">
      <w:pPr>
        <w:pStyle w:val="B1"/>
      </w:pPr>
      <w:r w:rsidRPr="00E67E0D">
        <w:t>-</w:t>
      </w:r>
      <w:r w:rsidRPr="00E67E0D">
        <w:tab/>
      </w:r>
      <w:bookmarkStart w:id="3303" w:name="_Hlk497194898"/>
      <w:r w:rsidRPr="00E67E0D">
        <w:t xml:space="preserve">A list of successfully established TNL associations shall be included in the </w:t>
      </w:r>
      <w:r w:rsidRPr="00E67E0D">
        <w:rPr>
          <w:i/>
        </w:rPr>
        <w:t xml:space="preserve">AMF TNL Association Setup List </w:t>
      </w:r>
      <w:r w:rsidRPr="00E67E0D">
        <w:t>IE;</w:t>
      </w:r>
      <w:bookmarkEnd w:id="3303"/>
    </w:p>
    <w:p w14:paraId="2814B873" w14:textId="77777777" w:rsidR="006A1CE4" w:rsidRPr="00E67E0D" w:rsidRDefault="006A1CE4" w:rsidP="00E7499B">
      <w:pPr>
        <w:pStyle w:val="B1"/>
      </w:pPr>
      <w:r w:rsidRPr="00E67E0D">
        <w:t>-</w:t>
      </w:r>
      <w:r w:rsidRPr="00E67E0D">
        <w:tab/>
        <w:t>A l</w:t>
      </w:r>
      <w:r w:rsidRPr="00E67E0D">
        <w:rPr>
          <w:snapToGrid w:val="0"/>
        </w:rPr>
        <w:t xml:space="preserve">ist of TNL associations that failed to be established shall be </w:t>
      </w:r>
      <w:r w:rsidRPr="00E67E0D">
        <w:t>included</w:t>
      </w:r>
      <w:r w:rsidRPr="00E67E0D">
        <w:rPr>
          <w:snapToGrid w:val="0"/>
        </w:rPr>
        <w:t xml:space="preserve"> in the </w:t>
      </w:r>
      <w:r w:rsidRPr="00E67E0D">
        <w:rPr>
          <w:i/>
          <w:snapToGrid w:val="0"/>
        </w:rPr>
        <w:t>AMF TNL Association Failed to Setup List</w:t>
      </w:r>
      <w:r w:rsidRPr="00E67E0D">
        <w:rPr>
          <w:snapToGrid w:val="0"/>
        </w:rPr>
        <w:t xml:space="preserve"> IE.</w:t>
      </w:r>
    </w:p>
    <w:p w14:paraId="3DF4D0C5" w14:textId="77777777" w:rsidR="006A1CE4" w:rsidRPr="00E67E0D" w:rsidRDefault="006A1CE4" w:rsidP="00E7499B">
      <w:pPr>
        <w:rPr>
          <w:rFonts w:eastAsia="SimSun"/>
        </w:rPr>
      </w:pPr>
      <w:r w:rsidRPr="00E67E0D">
        <w:rPr>
          <w:rFonts w:eastAsia="SimSun"/>
        </w:rPr>
        <w:t xml:space="preserve">If the </w:t>
      </w:r>
      <w:r w:rsidRPr="00E67E0D">
        <w:rPr>
          <w:rFonts w:eastAsia="SimSun"/>
          <w:i/>
        </w:rPr>
        <w:t xml:space="preserve">AMF TNL Association to Remove List </w:t>
      </w:r>
      <w:r w:rsidRPr="00E67E0D">
        <w:rPr>
          <w:rFonts w:eastAsia="SimSun"/>
        </w:rPr>
        <w:t>IE is included in the AMF CONFIGURATION UPDATE message the NG-RAN node shall, if supported, initiate removal of the TNL association(s) indicated by the received AMF Transport Layer information towards the AMF.</w:t>
      </w:r>
    </w:p>
    <w:p w14:paraId="73F9E9DC" w14:textId="77777777" w:rsidR="006A1CE4" w:rsidRPr="00E67E0D" w:rsidRDefault="006A1CE4" w:rsidP="00E7499B">
      <w:pPr>
        <w:rPr>
          <w:lang w:eastAsia="zh-CN"/>
        </w:rPr>
      </w:pPr>
      <w:r w:rsidRPr="00E67E0D">
        <w:t xml:space="preserve">If the </w:t>
      </w:r>
      <w:r w:rsidRPr="00E67E0D">
        <w:rPr>
          <w:i/>
          <w:iCs/>
        </w:rPr>
        <w:t>AMF Name</w:t>
      </w:r>
      <w:r w:rsidRPr="00E67E0D">
        <w:t xml:space="preserve"> IE</w:t>
      </w:r>
      <w:r w:rsidRPr="00E67E0D">
        <w:rPr>
          <w:rFonts w:hint="eastAsia"/>
          <w:lang w:eastAsia="zh-CN"/>
        </w:rPr>
        <w:t xml:space="preserve"> </w:t>
      </w:r>
      <w:r w:rsidRPr="00E67E0D">
        <w:t>is included in the AMF CONFIGURATION UPDATE message, the NG-RAN node shall overwrite the previously stored AMF name</w:t>
      </w:r>
      <w:r w:rsidRPr="00E67E0D">
        <w:rPr>
          <w:rFonts w:hint="eastAsia"/>
          <w:lang w:val="en-US" w:eastAsia="zh-CN"/>
        </w:rPr>
        <w:t xml:space="preserve"> </w:t>
      </w:r>
      <w:r w:rsidRPr="00E67E0D">
        <w:t xml:space="preserve">and use </w:t>
      </w:r>
      <w:r w:rsidRPr="00E67E0D">
        <w:rPr>
          <w:rFonts w:hint="eastAsia"/>
          <w:lang w:eastAsia="zh-CN"/>
        </w:rPr>
        <w:t>it</w:t>
      </w:r>
      <w:r w:rsidRPr="00E67E0D">
        <w:t xml:space="preserve"> </w:t>
      </w:r>
      <w:r w:rsidRPr="00E67E0D">
        <w:rPr>
          <w:rFonts w:hint="eastAsia"/>
          <w:lang w:eastAsia="zh-CN"/>
        </w:rPr>
        <w:t>to identify</w:t>
      </w:r>
      <w:r w:rsidRPr="00E67E0D">
        <w:t xml:space="preserve"> the </w:t>
      </w:r>
      <w:r w:rsidRPr="00E67E0D">
        <w:rPr>
          <w:rFonts w:hint="eastAsia"/>
          <w:lang w:eastAsia="zh-CN"/>
        </w:rPr>
        <w:t>AMF</w:t>
      </w:r>
      <w:r w:rsidRPr="00E67E0D">
        <w:t>.</w:t>
      </w:r>
    </w:p>
    <w:p w14:paraId="558D8406" w14:textId="77777777" w:rsidR="006A1CE4" w:rsidRPr="00E67E0D" w:rsidRDefault="006A1CE4" w:rsidP="00E7499B">
      <w:r w:rsidRPr="00E67E0D">
        <w:t xml:space="preserve">If the </w:t>
      </w:r>
      <w:r w:rsidRPr="00E67E0D">
        <w:rPr>
          <w:i/>
          <w:iCs/>
        </w:rPr>
        <w:t>Served GUAMI List</w:t>
      </w:r>
      <w:r w:rsidRPr="00E67E0D">
        <w:t xml:space="preserve"> IE is included in the AMF CONFIGURATION UPDATE message, the NG-RAN node shall overwrite the whole list of GUAMIs served by the AMF by the new list and use the received values for further AMF </w:t>
      </w:r>
      <w:r w:rsidRPr="00E67E0D">
        <w:rPr>
          <w:rFonts w:hint="eastAsia"/>
          <w:lang w:eastAsia="zh-CN"/>
        </w:rPr>
        <w:t>management</w:t>
      </w:r>
      <w:r w:rsidRPr="00E67E0D">
        <w:t xml:space="preserve"> as defined in TS 23.501 [9]. </w:t>
      </w:r>
    </w:p>
    <w:p w14:paraId="310EB19F" w14:textId="77777777" w:rsidR="006A1CE4" w:rsidRPr="00E67E0D" w:rsidRDefault="006A1CE4" w:rsidP="00E7499B">
      <w:pPr>
        <w:rPr>
          <w:lang w:eastAsia="zh-CN"/>
        </w:rPr>
      </w:pPr>
      <w:r w:rsidRPr="00E67E0D">
        <w:t xml:space="preserve">If the </w:t>
      </w:r>
      <w:r w:rsidRPr="00E67E0D">
        <w:rPr>
          <w:i/>
        </w:rPr>
        <w:t>Relative AMF Capacity</w:t>
      </w:r>
      <w:r w:rsidRPr="00E67E0D">
        <w:t xml:space="preserve"> IE</w:t>
      </w:r>
      <w:r w:rsidRPr="00E67E0D">
        <w:rPr>
          <w:rFonts w:hint="eastAsia"/>
          <w:lang w:eastAsia="zh-CN"/>
        </w:rPr>
        <w:t xml:space="preserve"> </w:t>
      </w:r>
      <w:r w:rsidRPr="00E67E0D">
        <w:t xml:space="preserve">is included in the AMF CONFIGURATION UPDATE message, the NG-RAN node may use </w:t>
      </w:r>
      <w:r w:rsidRPr="00E67E0D">
        <w:rPr>
          <w:rFonts w:hint="eastAsia"/>
          <w:lang w:eastAsia="zh-CN"/>
        </w:rPr>
        <w:t xml:space="preserve">it as </w:t>
      </w:r>
      <w:r w:rsidRPr="00E67E0D">
        <w:t>defined in TS 23.501 [9].</w:t>
      </w:r>
    </w:p>
    <w:p w14:paraId="1BC0F9A1" w14:textId="77777777" w:rsidR="006A1CE4" w:rsidRPr="00E67E0D" w:rsidRDefault="006A1CE4" w:rsidP="00E7499B">
      <w:r w:rsidRPr="00E67E0D">
        <w:t xml:space="preserve">If the </w:t>
      </w:r>
      <w:r w:rsidRPr="00E67E0D">
        <w:rPr>
          <w:i/>
        </w:rPr>
        <w:t xml:space="preserve">AMF TNL Association to </w:t>
      </w:r>
      <w:r w:rsidRPr="00E67E0D">
        <w:rPr>
          <w:rFonts w:hint="eastAsia"/>
          <w:i/>
          <w:lang w:eastAsia="zh-CN"/>
        </w:rPr>
        <w:t>Update</w:t>
      </w:r>
      <w:r w:rsidRPr="00E67E0D">
        <w:rPr>
          <w:i/>
        </w:rPr>
        <w:t xml:space="preserve"> List </w:t>
      </w:r>
      <w:r w:rsidRPr="00E67E0D">
        <w:t>IE is included in the AMF CONFIGURATION UPDATE message the NG-RAN node shall, if supported,</w:t>
      </w:r>
      <w:r w:rsidRPr="00E67E0D">
        <w:rPr>
          <w:rFonts w:hint="eastAsia"/>
          <w:lang w:eastAsia="zh-CN"/>
        </w:rPr>
        <w:t xml:space="preserve"> update</w:t>
      </w:r>
      <w:r w:rsidRPr="00E67E0D">
        <w:t xml:space="preserve"> the TNL association(s) indicated by the received AMF Transport Layer information towards the AMF.</w:t>
      </w:r>
    </w:p>
    <w:p w14:paraId="5535594C" w14:textId="77777777" w:rsidR="006A1CE4" w:rsidRPr="00E67E0D" w:rsidRDefault="006A1CE4" w:rsidP="00E7499B">
      <w:r w:rsidRPr="00E67E0D">
        <w:rPr>
          <w:rFonts w:hint="eastAsia"/>
          <w:lang w:eastAsia="zh-CN"/>
        </w:rPr>
        <w:t xml:space="preserve">If the </w:t>
      </w:r>
      <w:r w:rsidRPr="00E67E0D">
        <w:rPr>
          <w:rFonts w:hint="eastAsia"/>
          <w:i/>
          <w:lang w:eastAsia="zh-CN"/>
        </w:rPr>
        <w:t xml:space="preserve">TNL </w:t>
      </w:r>
      <w:r w:rsidRPr="00E67E0D">
        <w:rPr>
          <w:i/>
          <w:lang w:eastAsia="zh-CN"/>
        </w:rPr>
        <w:t>Association U</w:t>
      </w:r>
      <w:r w:rsidRPr="00E67E0D">
        <w:rPr>
          <w:i/>
        </w:rPr>
        <w:t>sage</w:t>
      </w:r>
      <w:r w:rsidRPr="00E67E0D">
        <w:t xml:space="preserve"> IE or the </w:t>
      </w:r>
      <w:r w:rsidRPr="00E67E0D">
        <w:rPr>
          <w:i/>
        </w:rPr>
        <w:t xml:space="preserve">TNL Address Weight Factor </w:t>
      </w:r>
      <w:r w:rsidRPr="00E67E0D">
        <w:t>IE</w:t>
      </w:r>
      <w:r w:rsidRPr="00E67E0D">
        <w:rPr>
          <w:rFonts w:hint="eastAsia"/>
          <w:lang w:eastAsia="zh-CN"/>
        </w:rPr>
        <w:t xml:space="preserve"> is included in </w:t>
      </w:r>
      <w:r w:rsidRPr="00E67E0D">
        <w:t xml:space="preserve">the </w:t>
      </w:r>
      <w:r w:rsidRPr="00E67E0D">
        <w:rPr>
          <w:i/>
        </w:rPr>
        <w:t>AMF TNL Association to Add List</w:t>
      </w:r>
      <w:r w:rsidRPr="00E67E0D">
        <w:t xml:space="preserve"> IE </w:t>
      </w:r>
      <w:r w:rsidRPr="00E67E0D">
        <w:rPr>
          <w:rFonts w:hint="eastAsia"/>
          <w:lang w:eastAsia="zh-CN"/>
        </w:rPr>
        <w:t xml:space="preserve">or </w:t>
      </w:r>
      <w:r w:rsidRPr="00E67E0D">
        <w:t xml:space="preserve">the </w:t>
      </w:r>
      <w:r w:rsidRPr="00E67E0D">
        <w:rPr>
          <w:i/>
        </w:rPr>
        <w:t xml:space="preserve">AMF TNL Association to </w:t>
      </w:r>
      <w:r w:rsidRPr="00E67E0D">
        <w:rPr>
          <w:rFonts w:hint="eastAsia"/>
          <w:i/>
          <w:lang w:eastAsia="zh-CN"/>
        </w:rPr>
        <w:t>Update</w:t>
      </w:r>
      <w:r w:rsidRPr="00E67E0D">
        <w:rPr>
          <w:i/>
        </w:rPr>
        <w:t xml:space="preserve"> List </w:t>
      </w:r>
      <w:r w:rsidRPr="00E67E0D">
        <w:t>IE</w:t>
      </w:r>
      <w:r w:rsidRPr="00E67E0D">
        <w:rPr>
          <w:rFonts w:hint="eastAsia"/>
          <w:lang w:eastAsia="zh-CN"/>
        </w:rPr>
        <w:t xml:space="preserve">, the NG-RAN node shall, if supported, </w:t>
      </w:r>
      <w:r w:rsidRPr="00E67E0D">
        <w:t xml:space="preserve">consider </w:t>
      </w:r>
      <w:r w:rsidRPr="00E67E0D">
        <w:rPr>
          <w:rFonts w:hint="eastAsia"/>
          <w:lang w:eastAsia="zh-CN"/>
        </w:rPr>
        <w:t>it</w:t>
      </w:r>
      <w:r w:rsidRPr="00E67E0D">
        <w:t xml:space="preserve"> as defined in TS 23.502 [</w:t>
      </w:r>
      <w:r w:rsidRPr="00E67E0D">
        <w:rPr>
          <w:rFonts w:hint="eastAsia"/>
          <w:lang w:val="en-US" w:eastAsia="zh-CN"/>
        </w:rPr>
        <w:t>10</w:t>
      </w:r>
      <w:r w:rsidRPr="00E67E0D">
        <w:t>].</w:t>
      </w:r>
    </w:p>
    <w:p w14:paraId="7AAFA135" w14:textId="77777777" w:rsidR="006A1CE4" w:rsidRPr="00E67E0D" w:rsidRDefault="006A1CE4" w:rsidP="00E7499B">
      <w:pPr>
        <w:pStyle w:val="4"/>
      </w:pPr>
      <w:bookmarkStart w:id="3304" w:name="_Toc534720325"/>
      <w:bookmarkStart w:id="3305" w:name="_Toc525567337"/>
      <w:r w:rsidRPr="00E67E0D">
        <w:t>8.7.3.3</w:t>
      </w:r>
      <w:r w:rsidRPr="00E67E0D">
        <w:tab/>
        <w:t>Unsuccessful Operation</w:t>
      </w:r>
      <w:bookmarkEnd w:id="3304"/>
      <w:bookmarkEnd w:id="3305"/>
    </w:p>
    <w:p w14:paraId="50991E8F" w14:textId="77777777" w:rsidR="00AE297A" w:rsidRPr="00FF6A95" w:rsidRDefault="00AE297A" w:rsidP="00AE297A">
      <w:pPr>
        <w:pStyle w:val="TH"/>
        <w:rPr>
          <w:del w:id="3306" w:author="Issam" w:date="2019-02-12T23:38:00Z"/>
        </w:rPr>
      </w:pPr>
      <w:del w:id="3307" w:author="Issam" w:date="2019-02-12T23:38:00Z">
        <w:r w:rsidRPr="00FF6A95">
          <w:object w:dxaOrig="6893" w:dyaOrig="2427" w14:anchorId="1AF8A9DC">
            <v:shape id="_x0000_i1122" type="#_x0000_t75" style="width:344.5pt;height:121.85pt" o:ole="">
              <v:imagedata r:id="rId112" o:title=""/>
            </v:shape>
            <o:OLEObject Type="Embed" ProgID="Visio.Drawing.11" ShapeID="_x0000_i1122" DrawAspect="Content" ObjectID="_1611519946" r:id="rId113"/>
          </w:object>
        </w:r>
      </w:del>
    </w:p>
    <w:p w14:paraId="3EC85DF9" w14:textId="77777777" w:rsidR="006A1CE4" w:rsidRPr="00E67E0D" w:rsidRDefault="006A1CE4" w:rsidP="00E7499B">
      <w:pPr>
        <w:pStyle w:val="TH"/>
        <w:rPr>
          <w:ins w:id="3308" w:author="Issam" w:date="2019-02-12T23:38:00Z"/>
        </w:rPr>
      </w:pPr>
      <w:ins w:id="3309" w:author="Issam" w:date="2019-02-12T23:38:00Z">
        <w:r w:rsidRPr="00E67E0D">
          <w:object w:dxaOrig="6893" w:dyaOrig="2427" w14:anchorId="1D16E12D">
            <v:shape id="_x0000_i1060" type="#_x0000_t75" style="width:344.5pt;height:120.75pt" o:ole="">
              <v:imagedata r:id="rId112" o:title=""/>
            </v:shape>
            <o:OLEObject Type="Embed" ProgID="Visio.Drawing.11" ShapeID="_x0000_i1060" DrawAspect="Content" ObjectID="_1611519947" r:id="rId114"/>
          </w:object>
        </w:r>
      </w:ins>
    </w:p>
    <w:p w14:paraId="27C9ECB4" w14:textId="77777777" w:rsidR="006A1CE4" w:rsidRPr="00E67E0D" w:rsidRDefault="006A1CE4" w:rsidP="00E7499B">
      <w:pPr>
        <w:pStyle w:val="TF"/>
        <w:pPrChange w:id="3310" w:author="Issam" w:date="2019-02-12T23:38:00Z">
          <w:pPr>
            <w:pStyle w:val="TF"/>
          </w:pPr>
        </w:pPrChange>
      </w:pPr>
      <w:r w:rsidRPr="00E67E0D">
        <w:t>Figure 8.7.3.3-1: AMF configuration update: unsuccessful operation</w:t>
      </w:r>
    </w:p>
    <w:p w14:paraId="088A87AA" w14:textId="77777777" w:rsidR="006A1CE4" w:rsidRPr="00E67E0D" w:rsidRDefault="006A1CE4" w:rsidP="00E7499B">
      <w:r w:rsidRPr="00E67E0D">
        <w:t>If the NG-RAN node cannot accept the update, it shall respond with an AMF CONFIGURATION UPDATE FAILURE message and appropriate cause value.</w:t>
      </w:r>
    </w:p>
    <w:p w14:paraId="4583492B" w14:textId="77777777" w:rsidR="006A1CE4" w:rsidRPr="00E67E0D" w:rsidRDefault="006A1CE4" w:rsidP="00E7499B">
      <w:pPr>
        <w:pStyle w:val="4"/>
      </w:pPr>
      <w:bookmarkStart w:id="3311" w:name="_Toc534720326"/>
      <w:bookmarkStart w:id="3312" w:name="_Toc525567338"/>
      <w:r w:rsidRPr="00E67E0D">
        <w:t>8.7.3.4</w:t>
      </w:r>
      <w:r w:rsidRPr="00E67E0D">
        <w:tab/>
        <w:t>Abnormal Conditions</w:t>
      </w:r>
      <w:bookmarkEnd w:id="3311"/>
      <w:bookmarkEnd w:id="3312"/>
    </w:p>
    <w:p w14:paraId="1D363249" w14:textId="77777777" w:rsidR="00AE297A" w:rsidRPr="00FF6A95" w:rsidRDefault="00AE297A" w:rsidP="00AE297A">
      <w:pPr>
        <w:rPr>
          <w:del w:id="3313" w:author="Issam" w:date="2019-02-12T23:38:00Z"/>
        </w:rPr>
      </w:pPr>
      <w:del w:id="3314" w:author="Issam" w:date="2019-02-12T23:38:00Z">
        <w:r w:rsidRPr="00FF6A95">
          <w:delText>Void.</w:delText>
        </w:r>
      </w:del>
    </w:p>
    <w:p w14:paraId="589ACA3D" w14:textId="77777777" w:rsidR="006A1CE4" w:rsidRPr="00E67E0D" w:rsidRDefault="006A1CE4" w:rsidP="00E7499B">
      <w:pPr>
        <w:rPr>
          <w:ins w:id="3315" w:author="Issam" w:date="2019-02-12T23:38:00Z"/>
        </w:rPr>
      </w:pPr>
      <w:ins w:id="3316" w:author="Issam" w:date="2019-02-12T23:38:00Z">
        <w:r w:rsidRPr="00E67E0D">
          <w:t>If the AMF receives neither an AMF CONFIGURATION UPDATE ACKOWLEDGE nor an AMF CONFIGURATION UPDATE FAILURE message, the AMF may reinitiate the AMF Configuration Update procedure towards the same NG-RAN node provided that the content of the new AMF CONFIGURATION UPDATE message is identical to the content of the previously unacknowledged AMF CONFIGURATION UPDATE message.</w:t>
        </w:r>
      </w:ins>
    </w:p>
    <w:p w14:paraId="454D7B46" w14:textId="77777777" w:rsidR="006A1CE4" w:rsidRPr="00E67E0D" w:rsidRDefault="006A1CE4" w:rsidP="00E7499B">
      <w:pPr>
        <w:pStyle w:val="3"/>
      </w:pPr>
      <w:bookmarkStart w:id="3317" w:name="_Toc534720327"/>
      <w:bookmarkStart w:id="3318" w:name="_Toc525567339"/>
      <w:r w:rsidRPr="00E67E0D">
        <w:t>8.7.4</w:t>
      </w:r>
      <w:r w:rsidRPr="00E67E0D">
        <w:tab/>
        <w:t>NG Reset</w:t>
      </w:r>
      <w:bookmarkEnd w:id="3317"/>
      <w:bookmarkEnd w:id="3318"/>
    </w:p>
    <w:p w14:paraId="487F0299" w14:textId="77777777" w:rsidR="006A1CE4" w:rsidRPr="00E67E0D" w:rsidRDefault="006A1CE4" w:rsidP="00E7499B">
      <w:pPr>
        <w:pStyle w:val="4"/>
      </w:pPr>
      <w:bookmarkStart w:id="3319" w:name="_Toc534720328"/>
      <w:bookmarkStart w:id="3320" w:name="_Toc525567340"/>
      <w:r w:rsidRPr="00E67E0D">
        <w:t>8.7.4.1</w:t>
      </w:r>
      <w:r w:rsidRPr="00E67E0D">
        <w:tab/>
        <w:t>General</w:t>
      </w:r>
      <w:bookmarkEnd w:id="3319"/>
      <w:bookmarkEnd w:id="3320"/>
    </w:p>
    <w:p w14:paraId="4B937D13" w14:textId="77777777" w:rsidR="006A1CE4" w:rsidRPr="00E67E0D" w:rsidRDefault="006A1CE4" w:rsidP="00E7499B">
      <w:r w:rsidRPr="00E67E0D">
        <w:t>The purpose of the NG Reset procedure is to initialise or re-initialise the RAN, or part of RAN NGAP UE-related contexts, in the event of a failure in the 5GC or vice versa. This procedure does not affect the application level configuration data exchanged during, e.g., the NG Setup procedure. The procedure uses non-UE associated signalling.</w:t>
      </w:r>
    </w:p>
    <w:p w14:paraId="74322567" w14:textId="77777777" w:rsidR="006A1CE4" w:rsidRPr="00E67E0D" w:rsidRDefault="006A1CE4" w:rsidP="00E7499B">
      <w:pPr>
        <w:pStyle w:val="4"/>
      </w:pPr>
      <w:bookmarkStart w:id="3321" w:name="_Toc534720329"/>
      <w:bookmarkStart w:id="3322" w:name="_Toc525567341"/>
      <w:r w:rsidRPr="00E67E0D">
        <w:t>8.7.4.2</w:t>
      </w:r>
      <w:r w:rsidRPr="00E67E0D">
        <w:tab/>
        <w:t>Successful Operation</w:t>
      </w:r>
      <w:bookmarkEnd w:id="3321"/>
      <w:bookmarkEnd w:id="3322"/>
    </w:p>
    <w:p w14:paraId="42D1E903" w14:textId="77777777" w:rsidR="006A1CE4" w:rsidRPr="00E67E0D" w:rsidRDefault="006A1CE4" w:rsidP="00E7499B">
      <w:pPr>
        <w:pStyle w:val="5"/>
      </w:pPr>
      <w:bookmarkStart w:id="3323" w:name="_Toc534720330"/>
      <w:bookmarkStart w:id="3324" w:name="_Toc525567342"/>
      <w:r w:rsidRPr="00E67E0D">
        <w:t>8.7.4.2.1</w:t>
      </w:r>
      <w:r w:rsidRPr="00E67E0D">
        <w:tab/>
        <w:t>NG Reset initiated by the AMF</w:t>
      </w:r>
      <w:bookmarkEnd w:id="3323"/>
      <w:bookmarkEnd w:id="3324"/>
    </w:p>
    <w:p w14:paraId="396373EA" w14:textId="77777777" w:rsidR="00AE297A" w:rsidRPr="00FF6A95" w:rsidRDefault="00AE297A" w:rsidP="00AE297A">
      <w:pPr>
        <w:pStyle w:val="TH"/>
        <w:rPr>
          <w:del w:id="3325" w:author="Issam" w:date="2019-02-12T23:38:00Z"/>
        </w:rPr>
      </w:pPr>
      <w:del w:id="3326" w:author="Issam" w:date="2019-02-12T23:38:00Z">
        <w:r w:rsidRPr="00FF6A95">
          <w:object w:dxaOrig="6893" w:dyaOrig="2427" w14:anchorId="4333E84C">
            <v:shape id="_x0000_i1123" type="#_x0000_t75" style="width:344.5pt;height:121.85pt" o:ole="">
              <v:imagedata r:id="rId115" o:title=""/>
            </v:shape>
            <o:OLEObject Type="Embed" ProgID="Visio.Drawing.11" ShapeID="_x0000_i1123" DrawAspect="Content" ObjectID="_1611519948" r:id="rId116"/>
          </w:object>
        </w:r>
      </w:del>
    </w:p>
    <w:p w14:paraId="09E4F707" w14:textId="77777777" w:rsidR="006A1CE4" w:rsidRPr="00E67E0D" w:rsidRDefault="006A1CE4" w:rsidP="00E7499B">
      <w:pPr>
        <w:pStyle w:val="TH"/>
        <w:rPr>
          <w:ins w:id="3327" w:author="Issam" w:date="2019-02-12T23:38:00Z"/>
        </w:rPr>
      </w:pPr>
      <w:ins w:id="3328" w:author="Issam" w:date="2019-02-12T23:38:00Z">
        <w:r w:rsidRPr="00E67E0D">
          <w:object w:dxaOrig="6893" w:dyaOrig="2427" w14:anchorId="708BAA00">
            <v:shape id="_x0000_i1061" type="#_x0000_t75" style="width:344.5pt;height:120.75pt" o:ole="">
              <v:imagedata r:id="rId115" o:title=""/>
            </v:shape>
            <o:OLEObject Type="Embed" ProgID="Visio.Drawing.11" ShapeID="_x0000_i1061" DrawAspect="Content" ObjectID="_1611519949" r:id="rId117"/>
          </w:object>
        </w:r>
      </w:ins>
    </w:p>
    <w:p w14:paraId="2FE58057" w14:textId="77777777" w:rsidR="006A1CE4" w:rsidRPr="00E67E0D" w:rsidRDefault="006A1CE4" w:rsidP="00E7499B">
      <w:pPr>
        <w:pStyle w:val="TF"/>
        <w:pPrChange w:id="3329" w:author="Issam" w:date="2019-02-12T23:38:00Z">
          <w:pPr>
            <w:pStyle w:val="TF"/>
          </w:pPr>
        </w:pPrChange>
      </w:pPr>
      <w:r w:rsidRPr="00E67E0D">
        <w:t>Figure 8.7.4.2.1-1: NG reset initiated by the AMF: successful operation</w:t>
      </w:r>
    </w:p>
    <w:p w14:paraId="1279574F" w14:textId="77777777" w:rsidR="006A1CE4" w:rsidRPr="00E67E0D" w:rsidRDefault="006A1CE4" w:rsidP="00E7499B">
      <w:r w:rsidRPr="00E67E0D">
        <w:t>In the event of a failure at the AMF which has resulted in the loss of some or all transaction reference information, an NG RESET message shall be sent to the NG-RAN node.</w:t>
      </w:r>
    </w:p>
    <w:p w14:paraId="54173309" w14:textId="77777777" w:rsidR="006A1CE4" w:rsidRPr="00E67E0D" w:rsidRDefault="006A1CE4" w:rsidP="00E7499B">
      <w:r w:rsidRPr="00E67E0D">
        <w:t>At reception of the NG RESET message the NG-RAN node shall release all allocated resources on NG and Uu related to the UE association(s) indicated explicitly or implicitly in the NG RESET message and remove the indicated UE contexts including NGAP ID.</w:t>
      </w:r>
    </w:p>
    <w:p w14:paraId="190DC919" w14:textId="77777777" w:rsidR="006A1CE4" w:rsidRPr="00E67E0D" w:rsidRDefault="006A1CE4" w:rsidP="00E7499B">
      <w:r w:rsidRPr="00E67E0D">
        <w:t>After the NG-RAN node has released all assigned NG resources and the UE NGAP IDs for all indicated UE associations which can be used for new UE-associated logical NG-connections over the NG interface, the NG-RAN node shall respond with the NG RESET ACKNOWLEDGE message. The NG-RAN node does not need to wait for the release of radio resources to be completed before returning the NG RESET ACKNOWLEDGE message.</w:t>
      </w:r>
    </w:p>
    <w:p w14:paraId="40E87BFB" w14:textId="77777777" w:rsidR="006A1CE4" w:rsidRPr="00E67E0D" w:rsidRDefault="006A1CE4" w:rsidP="00E7499B">
      <w:pPr>
        <w:rPr>
          <w:iCs/>
        </w:rPr>
      </w:pPr>
      <w:r w:rsidRPr="00E67E0D">
        <w:rPr>
          <w:iCs/>
        </w:rPr>
        <w:t xml:space="preserve">If the NG RESET message contains the </w:t>
      </w:r>
      <w:r w:rsidRPr="00E67E0D">
        <w:rPr>
          <w:i/>
        </w:rPr>
        <w:t xml:space="preserve">UE-associated Logical NG-connection List </w:t>
      </w:r>
      <w:r w:rsidRPr="00E67E0D">
        <w:rPr>
          <w:iCs/>
        </w:rPr>
        <w:t>IE, then:</w:t>
      </w:r>
    </w:p>
    <w:p w14:paraId="31E912FE" w14:textId="77777777" w:rsidR="006A1CE4" w:rsidRPr="00E67E0D" w:rsidRDefault="006A1CE4" w:rsidP="00E7499B">
      <w:pPr>
        <w:pStyle w:val="B1"/>
      </w:pPr>
      <w:r w:rsidRPr="00E67E0D">
        <w:rPr>
          <w:iCs/>
        </w:rPr>
        <w:t>-</w:t>
      </w:r>
      <w:r w:rsidRPr="00E67E0D">
        <w:rPr>
          <w:iCs/>
        </w:rPr>
        <w:tab/>
        <w:t xml:space="preserve">The NG-RAN node shall use the </w:t>
      </w:r>
      <w:r w:rsidRPr="00E67E0D">
        <w:rPr>
          <w:i/>
          <w:iCs/>
        </w:rPr>
        <w:t>AMF UE NGAP ID</w:t>
      </w:r>
      <w:r w:rsidRPr="00E67E0D">
        <w:t xml:space="preserve"> IE and/or the </w:t>
      </w:r>
      <w:r w:rsidRPr="00E67E0D">
        <w:rPr>
          <w:i/>
          <w:iCs/>
        </w:rPr>
        <w:t>RAN UE NGAP ID</w:t>
      </w:r>
      <w:r w:rsidRPr="00E67E0D">
        <w:t xml:space="preserve"> IE to explicitly identify the UE association(s) to be reset.</w:t>
      </w:r>
    </w:p>
    <w:p w14:paraId="558A66B3" w14:textId="77777777" w:rsidR="006A1CE4" w:rsidRPr="00E67E0D" w:rsidRDefault="006A1CE4" w:rsidP="00E7499B">
      <w:pPr>
        <w:pStyle w:val="B1"/>
      </w:pPr>
      <w:r w:rsidRPr="00E67E0D">
        <w:t>-</w:t>
      </w:r>
      <w:r w:rsidRPr="00E67E0D">
        <w:tab/>
        <w:t xml:space="preserve">The NG-RAN node shall include in the NG RESET ACKNOWLEDGE message, for each UE association to be reset, the </w:t>
      </w:r>
      <w:r w:rsidRPr="00E67E0D">
        <w:rPr>
          <w:i/>
        </w:rPr>
        <w:t>UE-associated Logical NG-connection Item</w:t>
      </w:r>
      <w:r w:rsidRPr="00E67E0D">
        <w:t xml:space="preserve"> IE in the </w:t>
      </w:r>
      <w:r w:rsidRPr="00E67E0D">
        <w:rPr>
          <w:i/>
        </w:rPr>
        <w:t>UE-associated Logical NG-connection List</w:t>
      </w:r>
      <w:r w:rsidRPr="00E67E0D">
        <w:t xml:space="preserve"> IE. The </w:t>
      </w:r>
      <w:r w:rsidRPr="00E67E0D">
        <w:rPr>
          <w:i/>
        </w:rPr>
        <w:t>UE-associated Logical NG-connection Item</w:t>
      </w:r>
      <w:r w:rsidRPr="00E67E0D">
        <w:t xml:space="preserve"> IEs shall be in the same order as received in the NG RESET message and shall include also unknown UE-associated logical NG-connections. Empty </w:t>
      </w:r>
      <w:r w:rsidRPr="00E67E0D">
        <w:rPr>
          <w:i/>
        </w:rPr>
        <w:t>UE-associated Logical NG-connection Item</w:t>
      </w:r>
      <w:r w:rsidRPr="00E67E0D">
        <w:t xml:space="preserve"> IEs, received in the NG RESET message, may be omitted in the NG RESET ACKNOWLEDGE message.</w:t>
      </w:r>
    </w:p>
    <w:p w14:paraId="3992C55B" w14:textId="77777777" w:rsidR="006A1CE4" w:rsidRPr="00E67E0D" w:rsidRDefault="006A1CE4" w:rsidP="00E7499B">
      <w:pPr>
        <w:pStyle w:val="B1"/>
      </w:pPr>
      <w:r w:rsidRPr="00E67E0D">
        <w:t>-</w:t>
      </w:r>
      <w:r w:rsidRPr="00E67E0D">
        <w:tab/>
        <w:t xml:space="preserve">If the </w:t>
      </w:r>
      <w:r w:rsidRPr="00E67E0D">
        <w:rPr>
          <w:i/>
          <w:iCs/>
        </w:rPr>
        <w:t xml:space="preserve">AMF UE NGAP ID </w:t>
      </w:r>
      <w:r w:rsidRPr="00E67E0D">
        <w:t xml:space="preserve">IE is included in the </w:t>
      </w:r>
      <w:r w:rsidRPr="00E67E0D">
        <w:rPr>
          <w:i/>
        </w:rPr>
        <w:t>UE-associated Logical NG-connection Item</w:t>
      </w:r>
      <w:r w:rsidRPr="00E67E0D">
        <w:t xml:space="preserve"> IE for a UE association, the NG-RAN node shall include the </w:t>
      </w:r>
      <w:r w:rsidRPr="00E67E0D">
        <w:rPr>
          <w:i/>
          <w:iCs/>
        </w:rPr>
        <w:t xml:space="preserve">AMF UE NGAP ID </w:t>
      </w:r>
      <w:r w:rsidRPr="00E67E0D">
        <w:t xml:space="preserve">IE in the corresponding </w:t>
      </w:r>
      <w:r w:rsidRPr="00E67E0D">
        <w:rPr>
          <w:i/>
        </w:rPr>
        <w:t>UE-associated Logical NG-connection Item</w:t>
      </w:r>
      <w:r w:rsidRPr="00E67E0D">
        <w:t xml:space="preserve"> IE in the NG RESET ACKNOWLEDGE message.</w:t>
      </w:r>
    </w:p>
    <w:p w14:paraId="4EAA1637" w14:textId="77777777" w:rsidR="006A1CE4" w:rsidRPr="00E67E0D" w:rsidRDefault="006A1CE4" w:rsidP="00E7499B">
      <w:pPr>
        <w:pStyle w:val="B1"/>
      </w:pPr>
      <w:r w:rsidRPr="00E67E0D">
        <w:t>-</w:t>
      </w:r>
      <w:r w:rsidRPr="00E67E0D">
        <w:tab/>
        <w:t xml:space="preserve">If the </w:t>
      </w:r>
      <w:r w:rsidRPr="00E67E0D">
        <w:rPr>
          <w:rFonts w:eastAsia="Batang" w:cs="Arial"/>
          <w:bCs/>
          <w:i/>
          <w:iCs/>
          <w:szCs w:val="18"/>
        </w:rPr>
        <w:t>RAN</w:t>
      </w:r>
      <w:r w:rsidRPr="00E67E0D">
        <w:rPr>
          <w:rFonts w:cs="Arial"/>
          <w:bCs/>
          <w:i/>
          <w:iCs/>
          <w:szCs w:val="18"/>
        </w:rPr>
        <w:t xml:space="preserve"> UE NGAP ID</w:t>
      </w:r>
      <w:r w:rsidRPr="00E67E0D">
        <w:t xml:space="preserve"> IE is included in the </w:t>
      </w:r>
      <w:r w:rsidRPr="00E67E0D">
        <w:rPr>
          <w:i/>
        </w:rPr>
        <w:t>UE-associated Logical NG-connection Item</w:t>
      </w:r>
      <w:r w:rsidRPr="00E67E0D">
        <w:t xml:space="preserve"> IE for a UE association, the NG-RAN node shall include the </w:t>
      </w:r>
      <w:r w:rsidRPr="00E67E0D">
        <w:rPr>
          <w:i/>
          <w:iCs/>
        </w:rPr>
        <w:t xml:space="preserve">RAN UE NGAP ID </w:t>
      </w:r>
      <w:r w:rsidRPr="00E67E0D">
        <w:t xml:space="preserve">IE in the corresponding </w:t>
      </w:r>
      <w:r w:rsidRPr="00E67E0D">
        <w:rPr>
          <w:i/>
        </w:rPr>
        <w:t>UE-associated Logical NG-connection Item</w:t>
      </w:r>
      <w:r w:rsidRPr="00E67E0D">
        <w:t xml:space="preserve"> IE in the NG RESET ACKNOWLEDGE message.</w:t>
      </w:r>
    </w:p>
    <w:p w14:paraId="6E2313DE" w14:textId="77777777" w:rsidR="006A1CE4" w:rsidRPr="00E67E0D" w:rsidRDefault="006A1CE4" w:rsidP="00E7499B">
      <w:r w:rsidRPr="00E67E0D">
        <w:rPr>
          <w:b/>
        </w:rPr>
        <w:t>Interactions with other procedures:</w:t>
      </w:r>
    </w:p>
    <w:p w14:paraId="52BE2E53" w14:textId="77777777" w:rsidR="006A1CE4" w:rsidRPr="00E67E0D" w:rsidRDefault="006A1CE4" w:rsidP="00E7499B">
      <w:pPr>
        <w:spacing w:line="0" w:lineRule="atLeast"/>
      </w:pPr>
      <w:r w:rsidRPr="00E67E0D">
        <w:t>If the NG RESET message is received, any other ongoing procedure (except for another NG Reset procedure) on the same NG interface related to a UE association, indicated explicitly or implicitly in the NG RESET message, shall be aborted.</w:t>
      </w:r>
    </w:p>
    <w:p w14:paraId="6503F799" w14:textId="77777777" w:rsidR="006A1CE4" w:rsidRPr="00E67E0D" w:rsidRDefault="006A1CE4" w:rsidP="00E7499B">
      <w:pPr>
        <w:pStyle w:val="5"/>
      </w:pPr>
      <w:bookmarkStart w:id="3330" w:name="_Toc534720331"/>
      <w:bookmarkStart w:id="3331" w:name="_Toc525567343"/>
      <w:r w:rsidRPr="00E67E0D">
        <w:t>8.7.4.2.2</w:t>
      </w:r>
      <w:r w:rsidRPr="00E67E0D">
        <w:tab/>
        <w:t>NG Reset initiated by the NG-RAN node</w:t>
      </w:r>
      <w:bookmarkEnd w:id="3330"/>
      <w:bookmarkEnd w:id="3331"/>
    </w:p>
    <w:p w14:paraId="61EE70C0" w14:textId="77777777" w:rsidR="00AE297A" w:rsidRPr="00FF6A95" w:rsidRDefault="00AE297A" w:rsidP="00AE297A">
      <w:pPr>
        <w:pStyle w:val="TH"/>
        <w:rPr>
          <w:del w:id="3332" w:author="Issam" w:date="2019-02-12T23:38:00Z"/>
        </w:rPr>
      </w:pPr>
      <w:del w:id="3333" w:author="Issam" w:date="2019-02-12T23:38:00Z">
        <w:r w:rsidRPr="00FF6A95">
          <w:object w:dxaOrig="6893" w:dyaOrig="2427" w14:anchorId="3762BCB6">
            <v:shape id="_x0000_i1124" type="#_x0000_t75" style="width:344.5pt;height:121.85pt" o:ole="">
              <v:imagedata r:id="rId118" o:title=""/>
            </v:shape>
            <o:OLEObject Type="Embed" ProgID="Visio.Drawing.11" ShapeID="_x0000_i1124" DrawAspect="Content" ObjectID="_1611519950" r:id="rId119"/>
          </w:object>
        </w:r>
      </w:del>
    </w:p>
    <w:p w14:paraId="643E936E" w14:textId="77777777" w:rsidR="006A1CE4" w:rsidRPr="00E67E0D" w:rsidRDefault="006A1CE4" w:rsidP="00E7499B">
      <w:pPr>
        <w:pStyle w:val="TH"/>
        <w:rPr>
          <w:ins w:id="3334" w:author="Issam" w:date="2019-02-12T23:38:00Z"/>
        </w:rPr>
      </w:pPr>
      <w:ins w:id="3335" w:author="Issam" w:date="2019-02-12T23:38:00Z">
        <w:r w:rsidRPr="00E67E0D">
          <w:object w:dxaOrig="6893" w:dyaOrig="2427" w14:anchorId="29E19A21">
            <v:shape id="_x0000_i1062" type="#_x0000_t75" style="width:344.5pt;height:120.75pt" o:ole="">
              <v:imagedata r:id="rId118" o:title=""/>
            </v:shape>
            <o:OLEObject Type="Embed" ProgID="Visio.Drawing.11" ShapeID="_x0000_i1062" DrawAspect="Content" ObjectID="_1611519951" r:id="rId120"/>
          </w:object>
        </w:r>
      </w:ins>
    </w:p>
    <w:p w14:paraId="4FAABD8C" w14:textId="77777777" w:rsidR="006A1CE4" w:rsidRPr="00E67E0D" w:rsidRDefault="006A1CE4" w:rsidP="00E7499B">
      <w:pPr>
        <w:pStyle w:val="TF"/>
        <w:pPrChange w:id="3336" w:author="Issam" w:date="2019-02-12T23:38:00Z">
          <w:pPr>
            <w:pStyle w:val="TF"/>
          </w:pPr>
        </w:pPrChange>
      </w:pPr>
      <w:r w:rsidRPr="00E67E0D">
        <w:t>Figure 8.7.4.2.2-1: NG reset initiated by the NG-RAN node: successful operation</w:t>
      </w:r>
    </w:p>
    <w:p w14:paraId="643694D9" w14:textId="77777777" w:rsidR="006A1CE4" w:rsidRPr="00E67E0D" w:rsidRDefault="006A1CE4" w:rsidP="00E7499B">
      <w:r w:rsidRPr="00E67E0D">
        <w:t>In the event of a failure at the NG-RAN node which has resulted in the loss of some or all transaction reference information, an NG RESET message shall be sent to the AMF.</w:t>
      </w:r>
    </w:p>
    <w:p w14:paraId="1CF945BD" w14:textId="77777777" w:rsidR="006A1CE4" w:rsidRPr="00E67E0D" w:rsidRDefault="006A1CE4" w:rsidP="00E7499B">
      <w:r w:rsidRPr="00E67E0D">
        <w:t>At reception of the NG RESET message the AMF shall release all allocated resources on NG related to the UE association(s) indicated explicitly or implicitly in the NG RESET message and remove the NGAP ID for the indicated UE associations.</w:t>
      </w:r>
    </w:p>
    <w:p w14:paraId="21F535A2" w14:textId="77777777" w:rsidR="006A1CE4" w:rsidRPr="00E67E0D" w:rsidRDefault="006A1CE4" w:rsidP="00E7499B">
      <w:r w:rsidRPr="00E67E0D">
        <w:t>After the AMF has released all assigned NG resources and the UE NGAP IDs for all indicated UE associations which can be used for new UE-associated logical NG-connections over the NG interface, the AMF shall respond with the NG RESET ACKNOWLEDGE message.</w:t>
      </w:r>
    </w:p>
    <w:p w14:paraId="571756C0" w14:textId="77777777" w:rsidR="006A1CE4" w:rsidRPr="00E67E0D" w:rsidRDefault="006A1CE4" w:rsidP="00E7499B">
      <w:pPr>
        <w:rPr>
          <w:iCs/>
        </w:rPr>
      </w:pPr>
      <w:r w:rsidRPr="00E67E0D">
        <w:rPr>
          <w:iCs/>
        </w:rPr>
        <w:t xml:space="preserve">If the NG RESET message contains the </w:t>
      </w:r>
      <w:r w:rsidRPr="00E67E0D">
        <w:rPr>
          <w:i/>
        </w:rPr>
        <w:t xml:space="preserve">UE-associated Logical NG-connection List </w:t>
      </w:r>
      <w:r w:rsidRPr="00E67E0D">
        <w:rPr>
          <w:iCs/>
        </w:rPr>
        <w:t>IE, then:</w:t>
      </w:r>
    </w:p>
    <w:p w14:paraId="3567E7DB" w14:textId="77777777" w:rsidR="006A1CE4" w:rsidRPr="00E67E0D" w:rsidRDefault="006A1CE4" w:rsidP="00E7499B">
      <w:pPr>
        <w:pStyle w:val="B1"/>
      </w:pPr>
      <w:r w:rsidRPr="00E67E0D">
        <w:rPr>
          <w:iCs/>
        </w:rPr>
        <w:t>-</w:t>
      </w:r>
      <w:r w:rsidRPr="00E67E0D">
        <w:rPr>
          <w:iCs/>
        </w:rPr>
        <w:tab/>
        <w:t xml:space="preserve">The AMF shall use the </w:t>
      </w:r>
      <w:r w:rsidRPr="00E67E0D">
        <w:rPr>
          <w:i/>
          <w:iCs/>
        </w:rPr>
        <w:t>AMF UE NGAP ID</w:t>
      </w:r>
      <w:r w:rsidRPr="00E67E0D">
        <w:t xml:space="preserve"> IE and/or the </w:t>
      </w:r>
      <w:r w:rsidRPr="00E67E0D">
        <w:rPr>
          <w:i/>
          <w:iCs/>
        </w:rPr>
        <w:t>RAN UE NGAP ID</w:t>
      </w:r>
      <w:r w:rsidRPr="00E67E0D">
        <w:t xml:space="preserve"> IE to explicitly identify the UE association(s) to be reset.</w:t>
      </w:r>
    </w:p>
    <w:p w14:paraId="6E3689CF" w14:textId="77777777" w:rsidR="006A1CE4" w:rsidRPr="00E67E0D" w:rsidRDefault="006A1CE4" w:rsidP="00E7499B">
      <w:pPr>
        <w:pStyle w:val="B1"/>
      </w:pPr>
      <w:r w:rsidRPr="00E67E0D">
        <w:t>-</w:t>
      </w:r>
      <w:r w:rsidRPr="00E67E0D">
        <w:tab/>
        <w:t xml:space="preserve">The AMF shall include in the NG RESET ACKNOWLEDGE message, for each UE association to be reset, the </w:t>
      </w:r>
      <w:r w:rsidRPr="00E67E0D">
        <w:rPr>
          <w:i/>
        </w:rPr>
        <w:t>UE-associated Logical NG-connection Item</w:t>
      </w:r>
      <w:r w:rsidRPr="00E67E0D">
        <w:t xml:space="preserve"> IE in the </w:t>
      </w:r>
      <w:r w:rsidRPr="00E67E0D">
        <w:rPr>
          <w:i/>
        </w:rPr>
        <w:t>UE-associated Logical NG-connection List</w:t>
      </w:r>
      <w:r w:rsidRPr="00E67E0D">
        <w:t xml:space="preserve"> IE. The </w:t>
      </w:r>
      <w:r w:rsidRPr="00E67E0D">
        <w:rPr>
          <w:i/>
        </w:rPr>
        <w:t>UE-associated Logical NG-connection Item</w:t>
      </w:r>
      <w:r w:rsidRPr="00E67E0D">
        <w:t xml:space="preserve"> IEs shall be in the same order as received in the NG RESET message and shall include also unknown UE-associated logical NG-connections. Empty </w:t>
      </w:r>
      <w:r w:rsidRPr="00E67E0D">
        <w:rPr>
          <w:i/>
        </w:rPr>
        <w:t>UE-associated Logical NG-connection Item</w:t>
      </w:r>
      <w:r w:rsidRPr="00E67E0D">
        <w:t xml:space="preserve"> IEs, received in the NG RESET message, may be omitted in the NG RESET ACKNOWLEDGE message.</w:t>
      </w:r>
    </w:p>
    <w:p w14:paraId="3D51AE74" w14:textId="77777777" w:rsidR="006A1CE4" w:rsidRPr="00E67E0D" w:rsidRDefault="006A1CE4" w:rsidP="00E7499B">
      <w:pPr>
        <w:pStyle w:val="B1"/>
      </w:pPr>
      <w:r w:rsidRPr="00E67E0D">
        <w:t>-</w:t>
      </w:r>
      <w:r w:rsidRPr="00E67E0D">
        <w:tab/>
        <w:t xml:space="preserve">If the </w:t>
      </w:r>
      <w:r w:rsidRPr="00E67E0D">
        <w:rPr>
          <w:i/>
          <w:iCs/>
        </w:rPr>
        <w:t xml:space="preserve">AMF UE NGAP ID </w:t>
      </w:r>
      <w:r w:rsidRPr="00E67E0D">
        <w:t xml:space="preserve">IE is included in the </w:t>
      </w:r>
      <w:r w:rsidRPr="00E67E0D">
        <w:rPr>
          <w:i/>
        </w:rPr>
        <w:t>UE-associated Logical NG-connection Item</w:t>
      </w:r>
      <w:r w:rsidRPr="00E67E0D">
        <w:t xml:space="preserve"> IE for a UE association, the AMF shall include the </w:t>
      </w:r>
      <w:r w:rsidRPr="00E67E0D">
        <w:rPr>
          <w:i/>
          <w:iCs/>
        </w:rPr>
        <w:t xml:space="preserve">AMF UE NGAP ID </w:t>
      </w:r>
      <w:r w:rsidRPr="00E67E0D">
        <w:t xml:space="preserve">IE in the corresponding </w:t>
      </w:r>
      <w:r w:rsidRPr="00E67E0D">
        <w:rPr>
          <w:i/>
        </w:rPr>
        <w:t>UE-associated Logical NG-connection Item</w:t>
      </w:r>
      <w:r w:rsidRPr="00E67E0D">
        <w:t xml:space="preserve"> IE in the NG RESET ACKNOWLEDGE message.</w:t>
      </w:r>
    </w:p>
    <w:p w14:paraId="019E737B" w14:textId="77777777" w:rsidR="006A1CE4" w:rsidRPr="00E67E0D" w:rsidRDefault="006A1CE4" w:rsidP="00E7499B">
      <w:pPr>
        <w:pStyle w:val="B1"/>
      </w:pPr>
      <w:r w:rsidRPr="00E67E0D">
        <w:t>-</w:t>
      </w:r>
      <w:r w:rsidRPr="00E67E0D">
        <w:tab/>
        <w:t xml:space="preserve">If the </w:t>
      </w:r>
      <w:r w:rsidRPr="00E67E0D">
        <w:rPr>
          <w:rFonts w:eastAsia="Batang" w:cs="Arial"/>
          <w:bCs/>
          <w:i/>
          <w:iCs/>
          <w:szCs w:val="18"/>
        </w:rPr>
        <w:t>RAN</w:t>
      </w:r>
      <w:r w:rsidRPr="00E67E0D">
        <w:rPr>
          <w:rFonts w:cs="Arial"/>
          <w:bCs/>
          <w:i/>
          <w:iCs/>
          <w:szCs w:val="18"/>
        </w:rPr>
        <w:t xml:space="preserve"> UE NGAP ID</w:t>
      </w:r>
      <w:r w:rsidRPr="00E67E0D">
        <w:t xml:space="preserve"> IE is included in a </w:t>
      </w:r>
      <w:r w:rsidRPr="00E67E0D">
        <w:rPr>
          <w:i/>
        </w:rPr>
        <w:t>UE-associated Logical NG-connection Item</w:t>
      </w:r>
      <w:r w:rsidRPr="00E67E0D">
        <w:t xml:space="preserve"> IE for a UE association, the AMF shall include the</w:t>
      </w:r>
      <w:r w:rsidRPr="00E67E0D">
        <w:rPr>
          <w:i/>
        </w:rPr>
        <w:t xml:space="preserve"> RAN</w:t>
      </w:r>
      <w:r w:rsidRPr="00E67E0D">
        <w:rPr>
          <w:i/>
          <w:iCs/>
        </w:rPr>
        <w:t xml:space="preserve"> UE NGAP ID </w:t>
      </w:r>
      <w:r w:rsidRPr="00E67E0D">
        <w:t xml:space="preserve">IE in the corresponding </w:t>
      </w:r>
      <w:r w:rsidRPr="00E67E0D">
        <w:rPr>
          <w:i/>
        </w:rPr>
        <w:t>UE-associated Logical NG-connection Item</w:t>
      </w:r>
      <w:r w:rsidRPr="00E67E0D">
        <w:t xml:space="preserve"> IE in the NG RESET ACKNOWLEDGE message.</w:t>
      </w:r>
    </w:p>
    <w:p w14:paraId="36C0F945" w14:textId="77777777" w:rsidR="006A1CE4" w:rsidRPr="00E67E0D" w:rsidRDefault="006A1CE4" w:rsidP="00E7499B">
      <w:pPr>
        <w:rPr>
          <w:b/>
        </w:rPr>
      </w:pPr>
      <w:r w:rsidRPr="00E67E0D">
        <w:rPr>
          <w:b/>
        </w:rPr>
        <w:t>Interactions with other procedures:</w:t>
      </w:r>
    </w:p>
    <w:p w14:paraId="24279FC4" w14:textId="77777777" w:rsidR="006A1CE4" w:rsidRPr="00E67E0D" w:rsidRDefault="006A1CE4" w:rsidP="00E7499B">
      <w:pPr>
        <w:spacing w:line="0" w:lineRule="atLeast"/>
      </w:pPr>
      <w:r w:rsidRPr="00E67E0D">
        <w:t>If the NG RESET message is received, any other ongoing procedure (except for another NG Reset procedure) on the same NG interface related to a UE association, indicated explicitly or implicitly in the NG RESET message, shall be aborted.</w:t>
      </w:r>
    </w:p>
    <w:p w14:paraId="1F28DD06" w14:textId="77777777" w:rsidR="006A1CE4" w:rsidRPr="00E67E0D" w:rsidRDefault="006A1CE4" w:rsidP="00E7499B">
      <w:pPr>
        <w:pStyle w:val="4"/>
      </w:pPr>
      <w:bookmarkStart w:id="3337" w:name="_Toc534720332"/>
      <w:bookmarkStart w:id="3338" w:name="_Toc525567344"/>
      <w:r w:rsidRPr="00E67E0D">
        <w:t>8.7.4.3</w:t>
      </w:r>
      <w:r w:rsidRPr="00E67E0D">
        <w:tab/>
        <w:t>Unsuccessful Operation</w:t>
      </w:r>
      <w:bookmarkEnd w:id="3337"/>
      <w:bookmarkEnd w:id="3338"/>
    </w:p>
    <w:p w14:paraId="7DB3F935" w14:textId="77777777" w:rsidR="006A1CE4" w:rsidRPr="00E67E0D" w:rsidRDefault="006A1CE4" w:rsidP="00E7499B">
      <w:r w:rsidRPr="00E67E0D">
        <w:t>Not applicable.</w:t>
      </w:r>
    </w:p>
    <w:p w14:paraId="7C6C51C6" w14:textId="77777777" w:rsidR="006A1CE4" w:rsidRPr="00E67E0D" w:rsidRDefault="006A1CE4" w:rsidP="00E7499B">
      <w:pPr>
        <w:pStyle w:val="4"/>
      </w:pPr>
      <w:bookmarkStart w:id="3339" w:name="_Toc534720333"/>
      <w:bookmarkStart w:id="3340" w:name="_Toc525567345"/>
      <w:r w:rsidRPr="00E67E0D">
        <w:t>8.7.4.4</w:t>
      </w:r>
      <w:r w:rsidRPr="00E67E0D">
        <w:tab/>
        <w:t>Abnormal Conditions</w:t>
      </w:r>
      <w:bookmarkEnd w:id="3339"/>
      <w:bookmarkEnd w:id="3340"/>
    </w:p>
    <w:p w14:paraId="628A0BF1" w14:textId="77777777" w:rsidR="006A1CE4" w:rsidRPr="00E67E0D" w:rsidRDefault="006A1CE4" w:rsidP="00E7499B">
      <w:pPr>
        <w:pStyle w:val="5"/>
      </w:pPr>
      <w:bookmarkStart w:id="3341" w:name="_Toc534720334"/>
      <w:bookmarkStart w:id="3342" w:name="_Toc525567346"/>
      <w:r w:rsidRPr="00E67E0D">
        <w:t>8.7.4.4.1</w:t>
      </w:r>
      <w:r w:rsidRPr="00E67E0D">
        <w:tab/>
        <w:t>Abnormal Condition at the 5GC</w:t>
      </w:r>
      <w:bookmarkEnd w:id="3341"/>
      <w:bookmarkEnd w:id="3342"/>
    </w:p>
    <w:p w14:paraId="64F915DC" w14:textId="77777777" w:rsidR="006A1CE4" w:rsidRPr="00E67E0D" w:rsidRDefault="006A1CE4" w:rsidP="00E7499B">
      <w:pPr>
        <w:rPr>
          <w:iCs/>
        </w:rPr>
      </w:pPr>
      <w:r w:rsidRPr="00E67E0D">
        <w:t xml:space="preserve">If the NG RESET message includes the </w:t>
      </w:r>
      <w:r w:rsidRPr="00E67E0D">
        <w:rPr>
          <w:i/>
        </w:rPr>
        <w:t xml:space="preserve">UE-associated Logical NG-connection List </w:t>
      </w:r>
      <w:r w:rsidRPr="00E67E0D">
        <w:rPr>
          <w:iCs/>
        </w:rPr>
        <w:t xml:space="preserve">IE, but </w:t>
      </w:r>
      <w:r w:rsidRPr="00E67E0D">
        <w:t xml:space="preserve">neither the </w:t>
      </w:r>
      <w:r w:rsidRPr="00E67E0D">
        <w:rPr>
          <w:i/>
          <w:iCs/>
        </w:rPr>
        <w:t>AMF UE NGAP ID</w:t>
      </w:r>
      <w:r w:rsidRPr="00E67E0D">
        <w:t xml:space="preserve"> IE nor the </w:t>
      </w:r>
      <w:r w:rsidRPr="00E67E0D">
        <w:rPr>
          <w:i/>
          <w:iCs/>
        </w:rPr>
        <w:t>RAN UE NGAP ID</w:t>
      </w:r>
      <w:r w:rsidRPr="00E67E0D">
        <w:t xml:space="preserve"> IE is present for a </w:t>
      </w:r>
      <w:r w:rsidRPr="00E67E0D">
        <w:rPr>
          <w:i/>
        </w:rPr>
        <w:t>UE-associated Logical NG-connection Item</w:t>
      </w:r>
      <w:r w:rsidRPr="00E67E0D">
        <w:t xml:space="preserve"> IE, then the AMF shall ignore the </w:t>
      </w:r>
      <w:r w:rsidRPr="00E67E0D">
        <w:rPr>
          <w:i/>
        </w:rPr>
        <w:t>UE-associated Logical NG-connection Item</w:t>
      </w:r>
      <w:r w:rsidRPr="00E67E0D">
        <w:t xml:space="preserve"> IE. The AMF may return the empty </w:t>
      </w:r>
      <w:r w:rsidRPr="00E67E0D">
        <w:rPr>
          <w:i/>
        </w:rPr>
        <w:t>UE-associated Logical NG-connection Item</w:t>
      </w:r>
      <w:r w:rsidRPr="00E67E0D">
        <w:t xml:space="preserve"> IE in the </w:t>
      </w:r>
      <w:r w:rsidRPr="00E67E0D">
        <w:rPr>
          <w:i/>
        </w:rPr>
        <w:t xml:space="preserve">UE-associated Logical NG-connection List </w:t>
      </w:r>
      <w:r w:rsidRPr="00E67E0D">
        <w:rPr>
          <w:iCs/>
        </w:rPr>
        <w:t>IE in the NG RESET ACKNOWLEDGE message.</w:t>
      </w:r>
    </w:p>
    <w:p w14:paraId="42C875AF" w14:textId="77777777" w:rsidR="006A1CE4" w:rsidRPr="00E67E0D" w:rsidRDefault="006A1CE4" w:rsidP="00E7499B">
      <w:pPr>
        <w:pStyle w:val="5"/>
      </w:pPr>
      <w:bookmarkStart w:id="3343" w:name="_Toc534720335"/>
      <w:bookmarkStart w:id="3344" w:name="_Toc525567347"/>
      <w:r w:rsidRPr="00E67E0D">
        <w:t>8.7.4.4.2</w:t>
      </w:r>
      <w:r w:rsidRPr="00E67E0D">
        <w:tab/>
        <w:t>Abnormal Condition at the NG-RAN</w:t>
      </w:r>
      <w:bookmarkEnd w:id="3343"/>
      <w:bookmarkEnd w:id="3344"/>
    </w:p>
    <w:p w14:paraId="1F578F78" w14:textId="77777777" w:rsidR="006A1CE4" w:rsidRPr="00E67E0D" w:rsidRDefault="006A1CE4" w:rsidP="00E7499B">
      <w:pPr>
        <w:rPr>
          <w:iCs/>
        </w:rPr>
      </w:pPr>
      <w:r w:rsidRPr="00E67E0D">
        <w:t xml:space="preserve">If the NG RESET message includes the </w:t>
      </w:r>
      <w:r w:rsidRPr="00E67E0D">
        <w:rPr>
          <w:i/>
        </w:rPr>
        <w:t xml:space="preserve">UE-associated Logical NG-connection List </w:t>
      </w:r>
      <w:r w:rsidRPr="00E67E0D">
        <w:rPr>
          <w:iCs/>
        </w:rPr>
        <w:t xml:space="preserve">IE, but </w:t>
      </w:r>
      <w:r w:rsidRPr="00E67E0D">
        <w:t xml:space="preserve">neither the </w:t>
      </w:r>
      <w:r w:rsidRPr="00E67E0D">
        <w:rPr>
          <w:i/>
          <w:iCs/>
        </w:rPr>
        <w:t>AMF UE NGAP ID</w:t>
      </w:r>
      <w:r w:rsidRPr="00E67E0D">
        <w:t xml:space="preserve"> IE nor the </w:t>
      </w:r>
      <w:r w:rsidRPr="00E67E0D">
        <w:rPr>
          <w:i/>
          <w:iCs/>
        </w:rPr>
        <w:t>RAN UE NGAP ID</w:t>
      </w:r>
      <w:r w:rsidRPr="00E67E0D">
        <w:t xml:space="preserve"> IE is present for a </w:t>
      </w:r>
      <w:r w:rsidRPr="00E67E0D">
        <w:rPr>
          <w:i/>
        </w:rPr>
        <w:t>UE-associated Logical NG-connection Item</w:t>
      </w:r>
      <w:r w:rsidRPr="00E67E0D">
        <w:t xml:space="preserve"> IE, then the NG-RAN node shall ignore the </w:t>
      </w:r>
      <w:r w:rsidRPr="00E67E0D">
        <w:rPr>
          <w:i/>
        </w:rPr>
        <w:t>UE-associated Logical NG-connection Item</w:t>
      </w:r>
      <w:r w:rsidRPr="00E67E0D">
        <w:t xml:space="preserve"> IE. The NG-RAN node may return the empty </w:t>
      </w:r>
      <w:r w:rsidRPr="00E67E0D">
        <w:rPr>
          <w:i/>
        </w:rPr>
        <w:t>UE-associated Logical NG-connection Item</w:t>
      </w:r>
      <w:r w:rsidRPr="00E67E0D">
        <w:t xml:space="preserve"> IE in the </w:t>
      </w:r>
      <w:r w:rsidRPr="00E67E0D">
        <w:rPr>
          <w:i/>
        </w:rPr>
        <w:t xml:space="preserve">UE-associated Logical NG-connection List </w:t>
      </w:r>
      <w:r w:rsidRPr="00E67E0D">
        <w:rPr>
          <w:iCs/>
        </w:rPr>
        <w:t>IE in the NG RESET ACKNOWLEDGE message.</w:t>
      </w:r>
    </w:p>
    <w:p w14:paraId="7D27C0B6" w14:textId="77777777" w:rsidR="006A1CE4" w:rsidRPr="00E67E0D" w:rsidRDefault="006A1CE4" w:rsidP="00E7499B">
      <w:pPr>
        <w:pStyle w:val="5"/>
      </w:pPr>
      <w:bookmarkStart w:id="3345" w:name="_Toc534720336"/>
      <w:bookmarkStart w:id="3346" w:name="_Toc525567348"/>
      <w:r w:rsidRPr="00E67E0D">
        <w:t>8.7.4.4.3</w:t>
      </w:r>
      <w:r w:rsidRPr="00E67E0D">
        <w:tab/>
        <w:t>Crossing of NG RESET Messages</w:t>
      </w:r>
      <w:bookmarkEnd w:id="3345"/>
      <w:bookmarkEnd w:id="3346"/>
    </w:p>
    <w:p w14:paraId="79190950" w14:textId="77777777" w:rsidR="006A1CE4" w:rsidRPr="00E67E0D" w:rsidRDefault="006A1CE4" w:rsidP="00E7499B">
      <w:pPr>
        <w:rPr>
          <w:b/>
        </w:rPr>
      </w:pPr>
      <w:r w:rsidRPr="00E67E0D">
        <w:t>If an NG Reset procedure is ongoing in the NG-RAN node and the NG-RAN node receives an NG RESET message from the peer entity on the same NG interface related to one or several UE associations previously requested to be reset, indicated explicitly or implicitly in the received NG RESET message, the NG-RAN node shall respond with the NG RESET ACKNOWLEDGE message as described in 8.7.4.2.1.</w:t>
      </w:r>
    </w:p>
    <w:p w14:paraId="5087445D" w14:textId="77777777" w:rsidR="006A1CE4" w:rsidRPr="00E67E0D" w:rsidRDefault="006A1CE4" w:rsidP="00E7499B">
      <w:r w:rsidRPr="00E67E0D">
        <w:t>If an NG Reset procedure is ongoing in the AMF and the AMF receives an NG RESET message from the peer entity on the same NG interface related to one or several UE associations previously requested to be reset, indicated explicitly or implicitly in the received NG RESET message, the AMF shall respond with the NG RESET ACKNOWLEDGE message as described in 8.7.4.2.2.</w:t>
      </w:r>
    </w:p>
    <w:p w14:paraId="705678D3" w14:textId="77777777" w:rsidR="006A1CE4" w:rsidRPr="00E67E0D" w:rsidRDefault="006A1CE4" w:rsidP="00E7499B">
      <w:pPr>
        <w:pStyle w:val="3"/>
      </w:pPr>
      <w:bookmarkStart w:id="3347" w:name="_Toc534720337"/>
      <w:bookmarkStart w:id="3348" w:name="_Toc525567349"/>
      <w:r w:rsidRPr="00E67E0D">
        <w:t>8.7.5</w:t>
      </w:r>
      <w:r w:rsidRPr="00E67E0D">
        <w:tab/>
        <w:t>Error Indication</w:t>
      </w:r>
      <w:bookmarkEnd w:id="3347"/>
      <w:bookmarkEnd w:id="3348"/>
    </w:p>
    <w:p w14:paraId="40663D13" w14:textId="77777777" w:rsidR="006A1CE4" w:rsidRPr="00E67E0D" w:rsidRDefault="006A1CE4" w:rsidP="00E7499B">
      <w:pPr>
        <w:pStyle w:val="4"/>
      </w:pPr>
      <w:bookmarkStart w:id="3349" w:name="_Toc534720338"/>
      <w:bookmarkStart w:id="3350" w:name="_Toc525567350"/>
      <w:r w:rsidRPr="00E67E0D">
        <w:t>8.7.5.1</w:t>
      </w:r>
      <w:r w:rsidRPr="00E67E0D">
        <w:tab/>
        <w:t>General</w:t>
      </w:r>
      <w:bookmarkEnd w:id="3349"/>
      <w:bookmarkEnd w:id="3350"/>
    </w:p>
    <w:p w14:paraId="2D41D6A6" w14:textId="77777777" w:rsidR="006A1CE4" w:rsidRPr="00E67E0D" w:rsidRDefault="006A1CE4" w:rsidP="00E7499B">
      <w:r w:rsidRPr="00E67E0D">
        <w:t>The Error Indication procedure is initiated by a node in order to report detected errors in one incoming message, provided they cannot be reported by an appropriate failure message.</w:t>
      </w:r>
    </w:p>
    <w:p w14:paraId="51D4627D" w14:textId="13685F67" w:rsidR="006A1CE4" w:rsidRPr="00E67E0D" w:rsidRDefault="006A1CE4" w:rsidP="00E7499B">
      <w:r w:rsidRPr="00E67E0D">
        <w:t>If the error situation arises due to reception of a message utilising UE-associated signalling, then the Error Indication procedure uses UE</w:t>
      </w:r>
      <w:del w:id="3351" w:author="Issam" w:date="2019-02-12T23:38:00Z">
        <w:r w:rsidR="00AE297A" w:rsidRPr="00FF6A95">
          <w:delText xml:space="preserve"> </w:delText>
        </w:r>
      </w:del>
      <w:ins w:id="3352" w:author="Issam" w:date="2019-02-12T23:38:00Z">
        <w:r w:rsidRPr="00E67E0D">
          <w:t>-</w:t>
        </w:r>
      </w:ins>
      <w:r w:rsidRPr="00E67E0D">
        <w:t>associated signalling. Otherwise the procedure uses non-UE associated signalling.</w:t>
      </w:r>
    </w:p>
    <w:p w14:paraId="5BD33A7D" w14:textId="77777777" w:rsidR="006A1CE4" w:rsidRPr="00E67E0D" w:rsidRDefault="006A1CE4" w:rsidP="00E7499B">
      <w:pPr>
        <w:pStyle w:val="4"/>
      </w:pPr>
      <w:bookmarkStart w:id="3353" w:name="_Toc534720339"/>
      <w:bookmarkStart w:id="3354" w:name="_Toc525567351"/>
      <w:r w:rsidRPr="00E67E0D">
        <w:t>8.7.5.2</w:t>
      </w:r>
      <w:r w:rsidRPr="00E67E0D">
        <w:tab/>
        <w:t>Successful Operation</w:t>
      </w:r>
      <w:bookmarkEnd w:id="3353"/>
      <w:bookmarkEnd w:id="3354"/>
    </w:p>
    <w:p w14:paraId="4E2FCC5D" w14:textId="77777777" w:rsidR="00AE297A" w:rsidRPr="00FF6A95" w:rsidRDefault="00AE297A" w:rsidP="00AE297A">
      <w:pPr>
        <w:pStyle w:val="TH"/>
        <w:rPr>
          <w:del w:id="3355" w:author="Issam" w:date="2019-02-12T23:38:00Z"/>
        </w:rPr>
      </w:pPr>
      <w:del w:id="3356" w:author="Issam" w:date="2019-02-12T23:38:00Z">
        <w:r w:rsidRPr="00FF6A95">
          <w:object w:dxaOrig="6893" w:dyaOrig="2427" w14:anchorId="2620AA3E">
            <v:shape id="_x0000_i1125" type="#_x0000_t75" style="width:344.5pt;height:121.85pt" o:ole="">
              <v:imagedata r:id="rId121" o:title=""/>
            </v:shape>
            <o:OLEObject Type="Embed" ProgID="Visio.Drawing.11" ShapeID="_x0000_i1125" DrawAspect="Content" ObjectID="_1611519952" r:id="rId122"/>
          </w:object>
        </w:r>
      </w:del>
    </w:p>
    <w:p w14:paraId="5177A886" w14:textId="77777777" w:rsidR="006A1CE4" w:rsidRPr="00E67E0D" w:rsidRDefault="006A1CE4" w:rsidP="00E7499B">
      <w:pPr>
        <w:pStyle w:val="TH"/>
        <w:rPr>
          <w:ins w:id="3357" w:author="Issam" w:date="2019-02-12T23:38:00Z"/>
        </w:rPr>
      </w:pPr>
      <w:ins w:id="3358" w:author="Issam" w:date="2019-02-12T23:38:00Z">
        <w:r w:rsidRPr="00E67E0D">
          <w:object w:dxaOrig="6893" w:dyaOrig="2427" w14:anchorId="68E47EDA">
            <v:shape id="_x0000_i1063" type="#_x0000_t75" style="width:344.5pt;height:120.75pt" o:ole="">
              <v:imagedata r:id="rId121" o:title=""/>
            </v:shape>
            <o:OLEObject Type="Embed" ProgID="Visio.Drawing.11" ShapeID="_x0000_i1063" DrawAspect="Content" ObjectID="_1611519953" r:id="rId123"/>
          </w:object>
        </w:r>
      </w:ins>
    </w:p>
    <w:p w14:paraId="7688F1B8" w14:textId="77777777" w:rsidR="006A1CE4" w:rsidRPr="00E67E0D" w:rsidRDefault="006A1CE4" w:rsidP="00E7499B">
      <w:pPr>
        <w:pStyle w:val="TF"/>
      </w:pPr>
      <w:r w:rsidRPr="00E67E0D">
        <w:t>Figure 8.7.5.2-1: Error indication initiated by the AMF</w:t>
      </w:r>
    </w:p>
    <w:p w14:paraId="4D748CD5" w14:textId="77777777" w:rsidR="00AE297A" w:rsidRPr="00FF6A95" w:rsidRDefault="00AE297A" w:rsidP="00AE297A">
      <w:pPr>
        <w:pStyle w:val="TH"/>
        <w:rPr>
          <w:del w:id="3359" w:author="Issam" w:date="2019-02-12T23:38:00Z"/>
        </w:rPr>
      </w:pPr>
      <w:del w:id="3360" w:author="Issam" w:date="2019-02-12T23:38:00Z">
        <w:r w:rsidRPr="00FF6A95">
          <w:object w:dxaOrig="6893" w:dyaOrig="2427" w14:anchorId="1ABFDC56">
            <v:shape id="_x0000_i1126" type="#_x0000_t75" style="width:344.5pt;height:121.85pt" o:ole="">
              <v:imagedata r:id="rId124" o:title=""/>
            </v:shape>
            <o:OLEObject Type="Embed" ProgID="Visio.Drawing.11" ShapeID="_x0000_i1126" DrawAspect="Content" ObjectID="_1611519954" r:id="rId125"/>
          </w:object>
        </w:r>
      </w:del>
    </w:p>
    <w:p w14:paraId="7EAE2643" w14:textId="77777777" w:rsidR="006A1CE4" w:rsidRPr="00E67E0D" w:rsidRDefault="006A1CE4" w:rsidP="00E7499B">
      <w:pPr>
        <w:pStyle w:val="TH"/>
        <w:rPr>
          <w:ins w:id="3361" w:author="Issam" w:date="2019-02-12T23:38:00Z"/>
        </w:rPr>
      </w:pPr>
      <w:ins w:id="3362" w:author="Issam" w:date="2019-02-12T23:38:00Z">
        <w:r w:rsidRPr="00E67E0D">
          <w:object w:dxaOrig="6893" w:dyaOrig="2427" w14:anchorId="4FCD0FE0">
            <v:shape id="_x0000_i1064" type="#_x0000_t75" style="width:344.5pt;height:120.75pt" o:ole="">
              <v:imagedata r:id="rId124" o:title=""/>
            </v:shape>
            <o:OLEObject Type="Embed" ProgID="Visio.Drawing.11" ShapeID="_x0000_i1064" DrawAspect="Content" ObjectID="_1611519955" r:id="rId126"/>
          </w:object>
        </w:r>
      </w:ins>
    </w:p>
    <w:p w14:paraId="79FED372" w14:textId="77777777" w:rsidR="006A1CE4" w:rsidRPr="00E67E0D" w:rsidRDefault="006A1CE4" w:rsidP="00E7499B">
      <w:pPr>
        <w:pStyle w:val="TF"/>
      </w:pPr>
      <w:r w:rsidRPr="00E67E0D">
        <w:t>Figure 8.7.5.2-2: Error indication initiated by the NG-RAN node</w:t>
      </w:r>
    </w:p>
    <w:p w14:paraId="4002A70A" w14:textId="77777777" w:rsidR="006A1CE4" w:rsidRPr="00E67E0D" w:rsidRDefault="006A1CE4" w:rsidP="00E7499B">
      <w:r w:rsidRPr="00E67E0D">
        <w:t>When the conditions defined in clause 10 are fulfilled, the Error Indication procedure is initiated by an ERROR INDICATION message sent from the receiving node.</w:t>
      </w:r>
    </w:p>
    <w:p w14:paraId="40CEF064" w14:textId="77777777" w:rsidR="006A1CE4" w:rsidRPr="00E67E0D" w:rsidRDefault="006A1CE4" w:rsidP="00E7499B">
      <w:pPr>
        <w:rPr>
          <w:lang w:eastAsia="zh-CN"/>
        </w:rPr>
      </w:pPr>
      <w:r w:rsidRPr="00E67E0D">
        <w:t xml:space="preserve">The ERROR INDICATION message shall contain at least either the </w:t>
      </w:r>
      <w:r w:rsidRPr="00E67E0D">
        <w:rPr>
          <w:i/>
        </w:rPr>
        <w:t>Cause</w:t>
      </w:r>
      <w:r w:rsidRPr="00E67E0D">
        <w:t xml:space="preserve"> IE or the </w:t>
      </w:r>
      <w:r w:rsidRPr="00E67E0D">
        <w:rPr>
          <w:i/>
        </w:rPr>
        <w:t>Criticality Diagnostics</w:t>
      </w:r>
      <w:r w:rsidRPr="00E67E0D">
        <w:t xml:space="preserve"> IE. In case the Error Indication procedure is triggered by utilising UE-associated signalling the </w:t>
      </w:r>
      <w:r w:rsidRPr="00E67E0D">
        <w:rPr>
          <w:rFonts w:eastAsia="Batang"/>
          <w:i/>
        </w:rPr>
        <w:t>AMF UE NGAP ID</w:t>
      </w:r>
      <w:r w:rsidRPr="00E67E0D">
        <w:t xml:space="preserve"> IE and the </w:t>
      </w:r>
      <w:r w:rsidRPr="00E67E0D">
        <w:rPr>
          <w:i/>
        </w:rPr>
        <w:t>RAN</w:t>
      </w:r>
      <w:r w:rsidRPr="00E67E0D">
        <w:rPr>
          <w:rFonts w:eastAsia="Batang"/>
          <w:i/>
        </w:rPr>
        <w:t xml:space="preserve"> UE NGAP ID </w:t>
      </w:r>
      <w:r w:rsidRPr="00E67E0D">
        <w:rPr>
          <w:rFonts w:eastAsia="Batang"/>
        </w:rPr>
        <w:t>IE</w:t>
      </w:r>
      <w:r w:rsidRPr="00E67E0D">
        <w:t xml:space="preserve"> shall be included in the ERROR INDICATION message.</w:t>
      </w:r>
      <w:r w:rsidRPr="00E67E0D">
        <w:rPr>
          <w:lang w:eastAsia="zh-CN"/>
        </w:rPr>
        <w:t xml:space="preserve"> If one or both of the </w:t>
      </w:r>
      <w:r w:rsidRPr="00E67E0D">
        <w:rPr>
          <w:rFonts w:eastAsia="Batang"/>
          <w:i/>
        </w:rPr>
        <w:t>AMF UE NGAP ID</w:t>
      </w:r>
      <w:r w:rsidRPr="00E67E0D">
        <w:t xml:space="preserve"> IE and the </w:t>
      </w:r>
      <w:r w:rsidRPr="00E67E0D">
        <w:rPr>
          <w:i/>
        </w:rPr>
        <w:t>RAN</w:t>
      </w:r>
      <w:r w:rsidRPr="00E67E0D">
        <w:rPr>
          <w:rFonts w:eastAsia="Batang"/>
          <w:i/>
        </w:rPr>
        <w:t xml:space="preserve"> UE NGAP ID </w:t>
      </w:r>
      <w:r w:rsidRPr="00E67E0D">
        <w:rPr>
          <w:rFonts w:eastAsia="Batang"/>
        </w:rPr>
        <w:t>IE</w:t>
      </w:r>
      <w:r w:rsidRPr="00E67E0D">
        <w:rPr>
          <w:lang w:eastAsia="zh-CN"/>
        </w:rPr>
        <w:t xml:space="preserve"> are not correct, the cause shall be set to an appropriate value, e.g., "Unknown or already allocated</w:t>
      </w:r>
      <w:r w:rsidRPr="00E67E0D">
        <w:rPr>
          <w:rFonts w:eastAsia="Batang"/>
        </w:rPr>
        <w:t xml:space="preserve"> AMF UE NGAP ID</w:t>
      </w:r>
      <w:r w:rsidRPr="00E67E0D">
        <w:rPr>
          <w:lang w:eastAsia="zh-CN"/>
        </w:rPr>
        <w:t>", "Unknown</w:t>
      </w:r>
      <w:r w:rsidRPr="00E67E0D">
        <w:t xml:space="preserve"> </w:t>
      </w:r>
      <w:r w:rsidRPr="00E67E0D">
        <w:rPr>
          <w:lang w:eastAsia="zh-CN"/>
        </w:rPr>
        <w:t xml:space="preserve">or already allocated </w:t>
      </w:r>
      <w:r w:rsidRPr="00E67E0D">
        <w:t>RAN</w:t>
      </w:r>
      <w:r w:rsidRPr="00E67E0D">
        <w:rPr>
          <w:rFonts w:eastAsia="Batang"/>
        </w:rPr>
        <w:t xml:space="preserve"> UE NGAP ID</w:t>
      </w:r>
      <w:r w:rsidRPr="00E67E0D">
        <w:rPr>
          <w:lang w:eastAsia="zh-CN"/>
        </w:rPr>
        <w:t>" or "Unknown or inconsistent pair of UE NGAP ID".</w:t>
      </w:r>
    </w:p>
    <w:p w14:paraId="5DE90A49" w14:textId="77777777" w:rsidR="006A1CE4" w:rsidRPr="00E67E0D" w:rsidRDefault="006A1CE4" w:rsidP="00E7499B">
      <w:pPr>
        <w:pStyle w:val="4"/>
      </w:pPr>
      <w:bookmarkStart w:id="3363" w:name="_Toc534720340"/>
      <w:bookmarkStart w:id="3364" w:name="_Toc525567352"/>
      <w:r w:rsidRPr="00E67E0D">
        <w:t>8.7.5.3</w:t>
      </w:r>
      <w:r w:rsidRPr="00E67E0D">
        <w:tab/>
        <w:t>Abnormal Conditions</w:t>
      </w:r>
      <w:bookmarkEnd w:id="3363"/>
      <w:bookmarkEnd w:id="3364"/>
    </w:p>
    <w:p w14:paraId="503C8A2E" w14:textId="77777777" w:rsidR="006A1CE4" w:rsidRPr="00E67E0D" w:rsidRDefault="006A1CE4" w:rsidP="00E7499B">
      <w:r w:rsidRPr="00E67E0D">
        <w:t>Void.</w:t>
      </w:r>
    </w:p>
    <w:p w14:paraId="3D8DE39F" w14:textId="77777777" w:rsidR="006A1CE4" w:rsidRPr="00E67E0D" w:rsidRDefault="006A1CE4" w:rsidP="00E7499B">
      <w:pPr>
        <w:pStyle w:val="3"/>
      </w:pPr>
      <w:bookmarkStart w:id="3365" w:name="_Toc534720341"/>
      <w:bookmarkStart w:id="3366" w:name="_Toc525567353"/>
      <w:r w:rsidRPr="00E67E0D">
        <w:t>8.7.6</w:t>
      </w:r>
      <w:r w:rsidRPr="00E67E0D">
        <w:tab/>
        <w:t>AMF Status Indication</w:t>
      </w:r>
      <w:bookmarkEnd w:id="3365"/>
      <w:bookmarkEnd w:id="3366"/>
    </w:p>
    <w:p w14:paraId="07622D99" w14:textId="77777777" w:rsidR="006A1CE4" w:rsidRPr="00E67E0D" w:rsidRDefault="006A1CE4" w:rsidP="00E7499B">
      <w:pPr>
        <w:pStyle w:val="4"/>
      </w:pPr>
      <w:bookmarkStart w:id="3367" w:name="_Toc534720342"/>
      <w:bookmarkStart w:id="3368" w:name="_Toc525567354"/>
      <w:r w:rsidRPr="00E67E0D">
        <w:t>8.7.6.1</w:t>
      </w:r>
      <w:r w:rsidRPr="00E67E0D">
        <w:tab/>
        <w:t>General</w:t>
      </w:r>
      <w:bookmarkEnd w:id="3367"/>
      <w:bookmarkEnd w:id="3368"/>
    </w:p>
    <w:p w14:paraId="5C7BEA19" w14:textId="77777777" w:rsidR="006A1CE4" w:rsidRPr="00E67E0D" w:rsidRDefault="006A1CE4" w:rsidP="00E7499B">
      <w:pPr>
        <w:rPr>
          <w:noProof/>
        </w:rPr>
      </w:pPr>
      <w:r w:rsidRPr="00E67E0D">
        <w:rPr>
          <w:noProof/>
        </w:rPr>
        <w:t>The purpose of the AMF Status Indication procedure is to support AMF management functions.</w:t>
      </w:r>
    </w:p>
    <w:p w14:paraId="18D09EAC" w14:textId="77777777" w:rsidR="006A1CE4" w:rsidRPr="00E67E0D" w:rsidRDefault="006A1CE4" w:rsidP="00E7499B">
      <w:pPr>
        <w:pStyle w:val="4"/>
      </w:pPr>
      <w:bookmarkStart w:id="3369" w:name="_Toc534720343"/>
      <w:bookmarkStart w:id="3370" w:name="_Toc525567355"/>
      <w:r w:rsidRPr="00E67E0D">
        <w:t>8.7.6.2</w:t>
      </w:r>
      <w:r w:rsidRPr="00E67E0D">
        <w:tab/>
        <w:t>Successful Operation</w:t>
      </w:r>
      <w:bookmarkEnd w:id="3369"/>
      <w:bookmarkEnd w:id="3370"/>
    </w:p>
    <w:p w14:paraId="713ADE94" w14:textId="77777777" w:rsidR="00AE297A" w:rsidRPr="00FF6A95" w:rsidRDefault="00AE297A" w:rsidP="00AE297A">
      <w:pPr>
        <w:pStyle w:val="TH"/>
        <w:rPr>
          <w:del w:id="3371" w:author="Issam" w:date="2019-02-12T23:38:00Z"/>
        </w:rPr>
      </w:pPr>
      <w:del w:id="3372" w:author="Issam" w:date="2019-02-12T23:38:00Z">
        <w:r w:rsidRPr="00FF6A95">
          <w:object w:dxaOrig="6893" w:dyaOrig="2427" w14:anchorId="0B4BAD0F">
            <v:shape id="_x0000_i1127" type="#_x0000_t75" style="width:344.5pt;height:121.85pt" o:ole="">
              <v:imagedata r:id="rId127" o:title=""/>
            </v:shape>
            <o:OLEObject Type="Embed" ProgID="Visio.Drawing.11" ShapeID="_x0000_i1127" DrawAspect="Content" ObjectID="_1611519956" r:id="rId128"/>
          </w:object>
        </w:r>
      </w:del>
    </w:p>
    <w:p w14:paraId="1663DAF1" w14:textId="77777777" w:rsidR="006A1CE4" w:rsidRPr="00E67E0D" w:rsidRDefault="006A1CE4" w:rsidP="00E7499B">
      <w:pPr>
        <w:pStyle w:val="TH"/>
        <w:rPr>
          <w:ins w:id="3373" w:author="Issam" w:date="2019-02-12T23:38:00Z"/>
        </w:rPr>
      </w:pPr>
      <w:ins w:id="3374" w:author="Issam" w:date="2019-02-12T23:38:00Z">
        <w:r w:rsidRPr="00E67E0D">
          <w:object w:dxaOrig="6893" w:dyaOrig="2427" w14:anchorId="1A8065D2">
            <v:shape id="_x0000_i1065" type="#_x0000_t75" style="width:344.5pt;height:120.75pt" o:ole="">
              <v:imagedata r:id="rId127" o:title=""/>
            </v:shape>
            <o:OLEObject Type="Embed" ProgID="Visio.Drawing.11" ShapeID="_x0000_i1065" DrawAspect="Content" ObjectID="_1611519957" r:id="rId129"/>
          </w:object>
        </w:r>
      </w:ins>
    </w:p>
    <w:p w14:paraId="0FD31AB5" w14:textId="77777777" w:rsidR="006A1CE4" w:rsidRPr="00E67E0D" w:rsidRDefault="006A1CE4" w:rsidP="00E7499B">
      <w:pPr>
        <w:pStyle w:val="TF"/>
      </w:pPr>
      <w:r w:rsidRPr="00E67E0D">
        <w:t>Figure 8.7.6.2-1: AMF status indication</w:t>
      </w:r>
    </w:p>
    <w:p w14:paraId="30B44C59" w14:textId="77777777" w:rsidR="006A1CE4" w:rsidRPr="00E67E0D" w:rsidRDefault="006A1CE4" w:rsidP="00E7499B">
      <w:pPr>
        <w:rPr>
          <w:noProof/>
        </w:rPr>
      </w:pPr>
      <w:r w:rsidRPr="00E67E0D">
        <w:rPr>
          <w:noProof/>
        </w:rPr>
        <w:t>The AMF initiates the procedure by sending an AMF STATUS INDICATION message to the NG-RAN node.</w:t>
      </w:r>
    </w:p>
    <w:p w14:paraId="0FE1CDD3" w14:textId="77777777" w:rsidR="006A1CE4" w:rsidRPr="00E67E0D" w:rsidRDefault="006A1CE4" w:rsidP="00E7499B">
      <w:r w:rsidRPr="00E67E0D">
        <w:t xml:space="preserve">Upon receipt of the AMF STATUS INDICATION message, the NG-RAN node shall consider the </w:t>
      </w:r>
      <w:r w:rsidRPr="00E67E0D">
        <w:rPr>
          <w:rFonts w:hint="eastAsia"/>
          <w:lang w:val="en-US" w:eastAsia="zh-CN"/>
        </w:rPr>
        <w:t xml:space="preserve">indicated </w:t>
      </w:r>
      <w:r w:rsidRPr="00E67E0D">
        <w:rPr>
          <w:lang w:val="en-US" w:eastAsia="zh-CN"/>
        </w:rPr>
        <w:t xml:space="preserve">GUAMI(s) </w:t>
      </w:r>
      <w:r w:rsidRPr="00E67E0D">
        <w:t>will be unavailable</w:t>
      </w:r>
      <w:r w:rsidRPr="00E67E0D">
        <w:rPr>
          <w:rFonts w:hint="eastAsia"/>
          <w:lang w:eastAsia="zh-CN"/>
        </w:rPr>
        <w:t xml:space="preserve"> </w:t>
      </w:r>
      <w:r w:rsidRPr="00E67E0D">
        <w:t>and perform AMF reselection as defined in TS 23.501 [9].</w:t>
      </w:r>
    </w:p>
    <w:p w14:paraId="64A1C2CF" w14:textId="77777777" w:rsidR="006A1CE4" w:rsidRPr="00E67E0D" w:rsidRDefault="006A1CE4" w:rsidP="00E7499B">
      <w:pPr>
        <w:rPr>
          <w:lang w:eastAsia="zh-CN"/>
        </w:rPr>
      </w:pPr>
      <w:r w:rsidRPr="00E67E0D">
        <w:t xml:space="preserve">The NG-RAN node shall, if supported, act accordingly as specified in TS 23.501 [9], based on the presence or absence of the </w:t>
      </w:r>
      <w:r w:rsidRPr="00E67E0D">
        <w:rPr>
          <w:i/>
        </w:rPr>
        <w:t xml:space="preserve">Timer Approach for GUAMI Removal </w:t>
      </w:r>
      <w:r w:rsidRPr="00E67E0D">
        <w:t>IE.</w:t>
      </w:r>
    </w:p>
    <w:p w14:paraId="2CBB7104" w14:textId="77777777" w:rsidR="006A1CE4" w:rsidRPr="00E67E0D" w:rsidRDefault="006A1CE4" w:rsidP="00E7499B">
      <w:pPr>
        <w:rPr>
          <w:lang w:eastAsia="zh-CN"/>
        </w:rPr>
      </w:pPr>
      <w:r w:rsidRPr="00E67E0D">
        <w:t xml:space="preserve">If the </w:t>
      </w:r>
      <w:r w:rsidRPr="00E67E0D">
        <w:rPr>
          <w:rFonts w:hint="eastAsia"/>
          <w:i/>
          <w:iCs/>
          <w:lang w:eastAsia="zh-CN"/>
        </w:rPr>
        <w:t>Backup</w:t>
      </w:r>
      <w:r w:rsidRPr="00E67E0D">
        <w:rPr>
          <w:i/>
          <w:iCs/>
        </w:rPr>
        <w:t xml:space="preserve"> AMF Name</w:t>
      </w:r>
      <w:r w:rsidRPr="00E67E0D">
        <w:t xml:space="preserve"> IE is included in the AMF STATUS INDICATION message, the NG-RAN node shall, if supported, perform AMF reselection considering the AMF as indicated by the </w:t>
      </w:r>
      <w:r w:rsidRPr="00E67E0D">
        <w:rPr>
          <w:i/>
        </w:rPr>
        <w:t xml:space="preserve">Backup AMF Name </w:t>
      </w:r>
      <w:r w:rsidRPr="00E67E0D">
        <w:t>IE.</w:t>
      </w:r>
    </w:p>
    <w:p w14:paraId="2DEB7CEC" w14:textId="77777777" w:rsidR="006A1CE4" w:rsidRPr="00E67E0D" w:rsidRDefault="006A1CE4" w:rsidP="00E7499B">
      <w:pPr>
        <w:pStyle w:val="4"/>
      </w:pPr>
      <w:bookmarkStart w:id="3375" w:name="_Toc534720344"/>
      <w:bookmarkStart w:id="3376" w:name="_Toc525567356"/>
      <w:r w:rsidRPr="00E67E0D">
        <w:t>8.7.6.3</w:t>
      </w:r>
      <w:r w:rsidRPr="00E67E0D">
        <w:tab/>
        <w:t>Abnormal Conditions</w:t>
      </w:r>
      <w:bookmarkEnd w:id="3375"/>
      <w:bookmarkEnd w:id="3376"/>
    </w:p>
    <w:p w14:paraId="3E2434BD" w14:textId="77777777" w:rsidR="006A1CE4" w:rsidRPr="00E67E0D" w:rsidRDefault="006A1CE4" w:rsidP="00E7499B">
      <w:r w:rsidRPr="00E67E0D">
        <w:t>Void.</w:t>
      </w:r>
    </w:p>
    <w:p w14:paraId="0E0809AF" w14:textId="77777777" w:rsidR="006A1CE4" w:rsidRPr="00E67E0D" w:rsidRDefault="006A1CE4" w:rsidP="00E7499B">
      <w:pPr>
        <w:pStyle w:val="3"/>
      </w:pPr>
      <w:bookmarkStart w:id="3377" w:name="_Toc534720345"/>
      <w:bookmarkStart w:id="3378" w:name="_Toc525567357"/>
      <w:r w:rsidRPr="00E67E0D">
        <w:t>8.7.7</w:t>
      </w:r>
      <w:r w:rsidRPr="00E67E0D">
        <w:tab/>
        <w:t>Overload Start</w:t>
      </w:r>
      <w:bookmarkEnd w:id="3377"/>
      <w:bookmarkEnd w:id="3378"/>
    </w:p>
    <w:p w14:paraId="65683BF0" w14:textId="77777777" w:rsidR="006A1CE4" w:rsidRPr="00E67E0D" w:rsidRDefault="006A1CE4" w:rsidP="00E7499B">
      <w:pPr>
        <w:pStyle w:val="4"/>
      </w:pPr>
      <w:bookmarkStart w:id="3379" w:name="_Toc534720346"/>
      <w:bookmarkStart w:id="3380" w:name="_Toc525567358"/>
      <w:r w:rsidRPr="00E67E0D">
        <w:t>8.7.7.1</w:t>
      </w:r>
      <w:r w:rsidRPr="00E67E0D">
        <w:tab/>
        <w:t>General</w:t>
      </w:r>
      <w:bookmarkEnd w:id="3379"/>
      <w:bookmarkEnd w:id="3380"/>
    </w:p>
    <w:p w14:paraId="6AD05D52" w14:textId="77777777" w:rsidR="006A1CE4" w:rsidRPr="00E67E0D" w:rsidRDefault="006A1CE4" w:rsidP="00E7499B">
      <w:pPr>
        <w:rPr>
          <w:noProof/>
        </w:rPr>
      </w:pPr>
      <w:r w:rsidRPr="00E67E0D">
        <w:rPr>
          <w:noProof/>
        </w:rPr>
        <w:t xml:space="preserve">The purpose of the </w:t>
      </w:r>
      <w:r w:rsidRPr="00E67E0D">
        <w:rPr>
          <w:lang w:eastAsia="ko-KR"/>
        </w:rPr>
        <w:t>Overload Start procedure is to inform an NG-RAN node to reduce the signalling load towards the concerned AMF</w:t>
      </w:r>
      <w:r w:rsidRPr="00E67E0D">
        <w:rPr>
          <w:noProof/>
        </w:rPr>
        <w:t xml:space="preserve">. </w:t>
      </w:r>
      <w:r w:rsidRPr="00E67E0D">
        <w:t>The procedure uses non-UE associated signalling.</w:t>
      </w:r>
    </w:p>
    <w:p w14:paraId="56990BA6" w14:textId="77777777" w:rsidR="006A1CE4" w:rsidRPr="00E67E0D" w:rsidRDefault="006A1CE4" w:rsidP="00E7499B">
      <w:pPr>
        <w:pStyle w:val="4"/>
      </w:pPr>
      <w:bookmarkStart w:id="3381" w:name="_Toc534720347"/>
      <w:bookmarkStart w:id="3382" w:name="_Toc525567359"/>
      <w:r w:rsidRPr="00E67E0D">
        <w:t>8.7.7.2</w:t>
      </w:r>
      <w:r w:rsidRPr="00E67E0D">
        <w:tab/>
        <w:t>Successful Operation</w:t>
      </w:r>
      <w:bookmarkEnd w:id="3381"/>
      <w:bookmarkEnd w:id="3382"/>
    </w:p>
    <w:p w14:paraId="2EDCA1CF" w14:textId="77777777" w:rsidR="00AE297A" w:rsidRPr="00FF6A95" w:rsidRDefault="00AE297A" w:rsidP="00AE297A">
      <w:pPr>
        <w:pStyle w:val="TH"/>
        <w:rPr>
          <w:del w:id="3383" w:author="Issam" w:date="2019-02-12T23:38:00Z"/>
        </w:rPr>
      </w:pPr>
      <w:del w:id="3384" w:author="Issam" w:date="2019-02-12T23:38:00Z">
        <w:r w:rsidRPr="00FF6A95">
          <w:object w:dxaOrig="6893" w:dyaOrig="2427" w14:anchorId="7A79D490">
            <v:shape id="_x0000_i1128" type="#_x0000_t75" style="width:344.5pt;height:121.85pt" o:ole="">
              <v:imagedata r:id="rId130" o:title=""/>
            </v:shape>
            <o:OLEObject Type="Embed" ProgID="Visio.Drawing.11" ShapeID="_x0000_i1128" DrawAspect="Content" ObjectID="_1611519958" r:id="rId131"/>
          </w:object>
        </w:r>
      </w:del>
    </w:p>
    <w:p w14:paraId="4860B8B2" w14:textId="77777777" w:rsidR="006A1CE4" w:rsidRPr="00E67E0D" w:rsidRDefault="006A1CE4" w:rsidP="00E7499B">
      <w:pPr>
        <w:pStyle w:val="TH"/>
        <w:rPr>
          <w:ins w:id="3385" w:author="Issam" w:date="2019-02-12T23:38:00Z"/>
        </w:rPr>
      </w:pPr>
      <w:ins w:id="3386" w:author="Issam" w:date="2019-02-12T23:38:00Z">
        <w:r w:rsidRPr="00E67E0D">
          <w:object w:dxaOrig="6893" w:dyaOrig="2427" w14:anchorId="7F5C6153">
            <v:shape id="_x0000_i1066" type="#_x0000_t75" style="width:344.5pt;height:120.75pt" o:ole="">
              <v:imagedata r:id="rId130" o:title=""/>
            </v:shape>
            <o:OLEObject Type="Embed" ProgID="Visio.Drawing.11" ShapeID="_x0000_i1066" DrawAspect="Content" ObjectID="_1611519959" r:id="rId132"/>
          </w:object>
        </w:r>
      </w:ins>
    </w:p>
    <w:p w14:paraId="419A52E4" w14:textId="77777777" w:rsidR="006A1CE4" w:rsidRPr="00E67E0D" w:rsidRDefault="006A1CE4" w:rsidP="00E7499B">
      <w:pPr>
        <w:pStyle w:val="TF"/>
      </w:pPr>
      <w:r w:rsidRPr="00E67E0D">
        <w:t>Figure 8.7.7.2-1: Overload start</w:t>
      </w:r>
    </w:p>
    <w:p w14:paraId="586AC094" w14:textId="77777777" w:rsidR="006A1CE4" w:rsidRPr="00E67E0D" w:rsidRDefault="006A1CE4" w:rsidP="00E7499B">
      <w:r w:rsidRPr="00E67E0D">
        <w:t>The NG-RAN node receiving the OVERLOAD START message shall assume the AMF from which it receives the message as being in an overloaded state.</w:t>
      </w:r>
    </w:p>
    <w:p w14:paraId="126AE01C" w14:textId="77777777" w:rsidR="006A1CE4" w:rsidRPr="00E67E0D" w:rsidRDefault="006A1CE4" w:rsidP="00E7499B">
      <w:pPr>
        <w:rPr>
          <w:rFonts w:eastAsia="MS Mincho"/>
        </w:rPr>
      </w:pPr>
      <w:r w:rsidRPr="00E67E0D">
        <w:rPr>
          <w:rFonts w:eastAsia="MS Mincho"/>
        </w:rPr>
        <w:t xml:space="preserve">If the </w:t>
      </w:r>
      <w:r w:rsidRPr="00E67E0D">
        <w:rPr>
          <w:rFonts w:eastAsia="MS Mincho"/>
          <w:i/>
        </w:rPr>
        <w:t>Overload Action</w:t>
      </w:r>
      <w:r w:rsidRPr="00E67E0D">
        <w:rPr>
          <w:rFonts w:eastAsia="MS Mincho"/>
        </w:rPr>
        <w:t xml:space="preserve"> IE is included the </w:t>
      </w:r>
      <w:r w:rsidRPr="00E67E0D">
        <w:rPr>
          <w:rFonts w:eastAsia="SimSun" w:hint="eastAsia"/>
          <w:i/>
          <w:lang w:eastAsia="zh-CN"/>
        </w:rPr>
        <w:t>AMF</w:t>
      </w:r>
      <w:r w:rsidRPr="00E67E0D">
        <w:rPr>
          <w:rFonts w:eastAsia="SimSun" w:hint="eastAsia"/>
          <w:lang w:eastAsia="zh-CN"/>
        </w:rPr>
        <w:t xml:space="preserve"> </w:t>
      </w:r>
      <w:r w:rsidRPr="00E67E0D">
        <w:rPr>
          <w:rFonts w:eastAsia="MS Mincho"/>
          <w:i/>
        </w:rPr>
        <w:t>Overload Response</w:t>
      </w:r>
      <w:r w:rsidRPr="00E67E0D">
        <w:rPr>
          <w:rFonts w:eastAsia="MS Mincho"/>
        </w:rPr>
        <w:t xml:space="preserve"> IE within the OVERLOAD START message, the NG-RAN node shall use it to identify the related signalling traffic. When the </w:t>
      </w:r>
      <w:r w:rsidRPr="00E67E0D">
        <w:rPr>
          <w:rFonts w:eastAsia="MS Mincho"/>
          <w:i/>
        </w:rPr>
        <w:t>Overload Action</w:t>
      </w:r>
      <w:r w:rsidRPr="00E67E0D">
        <w:rPr>
          <w:rFonts w:eastAsia="MS Mincho"/>
        </w:rPr>
        <w:t xml:space="preserve"> IE is set to</w:t>
      </w:r>
    </w:p>
    <w:p w14:paraId="29244CB1" w14:textId="613841A9" w:rsidR="006A1CE4" w:rsidRPr="00E67E0D" w:rsidRDefault="006A1CE4" w:rsidP="00E7499B">
      <w:pPr>
        <w:pStyle w:val="B1"/>
        <w:rPr>
          <w:rFonts w:eastAsia="SimSun"/>
        </w:rPr>
      </w:pPr>
      <w:r w:rsidRPr="00E67E0D">
        <w:t>-</w:t>
      </w:r>
      <w:r w:rsidRPr="00E67E0D">
        <w:tab/>
      </w:r>
      <w:r w:rsidRPr="00E67E0D">
        <w:rPr>
          <w:rFonts w:eastAsia="SimSun"/>
        </w:rPr>
        <w:t>"reject RRC connection establishments for non-emergency mobile originated data transfer" (i.e., reject traffic corresponding to RRC cause "mo-data</w:t>
      </w:r>
      <w:del w:id="3387" w:author="Issam" w:date="2019-02-12T23:38:00Z">
        <w:r w:rsidR="00AE297A">
          <w:rPr>
            <w:rFonts w:eastAsia="SimSun"/>
          </w:rPr>
          <w:delText>"</w:delText>
        </w:r>
      </w:del>
      <w:ins w:id="3388" w:author="Issam" w:date="2019-02-12T23:38:00Z">
        <w:r w:rsidRPr="00E67E0D">
          <w:rPr>
            <w:rFonts w:eastAsia="SimSun"/>
          </w:rPr>
          <w:t xml:space="preserve">", </w:t>
        </w:r>
        <w:r w:rsidRPr="00E67E0D">
          <w:t xml:space="preserve">"mo-SMS", "mo-VideoCall" </w:t>
        </w:r>
      </w:ins>
      <w:r w:rsidRPr="00E67E0D">
        <w:rPr>
          <w:rFonts w:eastAsia="SimSun"/>
        </w:rPr>
        <w:t xml:space="preserve"> and "mo-VoiceCall" in TS 38.331 [18</w:t>
      </w:r>
      <w:ins w:id="3389" w:author="Issam" w:date="2019-02-12T23:38:00Z">
        <w:r w:rsidRPr="00E67E0D">
          <w:rPr>
            <w:rFonts w:eastAsia="SimSun"/>
          </w:rPr>
          <w:t xml:space="preserve">] </w:t>
        </w:r>
        <w:r w:rsidRPr="00E67E0D">
          <w:t>or "mo-data" and "mo-VoiceCall" in TS 36.331 [21</w:t>
        </w:r>
      </w:ins>
      <w:r w:rsidRPr="00E67E0D">
        <w:t>]</w:t>
      </w:r>
      <w:r w:rsidRPr="00E67E0D">
        <w:rPr>
          <w:rFonts w:eastAsia="SimSun"/>
        </w:rPr>
        <w:t>), or</w:t>
      </w:r>
    </w:p>
    <w:p w14:paraId="709EF6D1" w14:textId="77777777" w:rsidR="006A1CE4" w:rsidRPr="00E67E0D" w:rsidRDefault="006A1CE4" w:rsidP="00E7499B">
      <w:pPr>
        <w:pStyle w:val="B1"/>
        <w:rPr>
          <w:rFonts w:eastAsia="SimSun"/>
        </w:rPr>
      </w:pPr>
      <w:r w:rsidRPr="00E67E0D">
        <w:t>-</w:t>
      </w:r>
      <w:r w:rsidRPr="00E67E0D">
        <w:tab/>
      </w:r>
      <w:r w:rsidRPr="00E67E0D">
        <w:rPr>
          <w:rFonts w:eastAsia="SimSun"/>
        </w:rPr>
        <w:t xml:space="preserve">"reject RRC connection establishments for signalling" (i.e., reject traffic corresponding to RRC cause "mo-data", </w:t>
      </w:r>
      <w:r w:rsidRPr="00E67E0D">
        <w:t>"mo-</w:t>
      </w:r>
      <w:ins w:id="3390" w:author="Issam" w:date="2019-02-12T23:38:00Z">
        <w:r w:rsidRPr="00E67E0D">
          <w:t xml:space="preserve">SMS", </w:t>
        </w:r>
        <w:r w:rsidRPr="00E67E0D">
          <w:rPr>
            <w:rFonts w:eastAsia="SimSun"/>
          </w:rPr>
          <w:t>"mo-</w:t>
        </w:r>
      </w:ins>
      <w:r w:rsidRPr="00E67E0D">
        <w:rPr>
          <w:rFonts w:eastAsia="SimSun"/>
        </w:rPr>
        <w:t xml:space="preserve">signalling", </w:t>
      </w:r>
      <w:ins w:id="3391" w:author="Issam" w:date="2019-02-12T23:38:00Z">
        <w:r w:rsidRPr="00E67E0D">
          <w:t xml:space="preserve">"mo-VideoCall" </w:t>
        </w:r>
      </w:ins>
      <w:r w:rsidRPr="00E67E0D">
        <w:rPr>
          <w:rFonts w:eastAsia="SimSun"/>
        </w:rPr>
        <w:t>and "mo-VoiceCall" in TS 38.331 [18</w:t>
      </w:r>
      <w:ins w:id="3392" w:author="Issam" w:date="2019-02-12T23:38:00Z">
        <w:r w:rsidRPr="00E67E0D">
          <w:rPr>
            <w:rFonts w:eastAsia="SimSun"/>
          </w:rPr>
          <w:t>]</w:t>
        </w:r>
        <w:r w:rsidRPr="00E67E0D">
          <w:t xml:space="preserve"> or "mo-data", "mo-signalling" and "mo-VoiceCall" in TS 36.331 [21</w:t>
        </w:r>
      </w:ins>
      <w:r w:rsidRPr="00E67E0D">
        <w:t>]</w:t>
      </w:r>
      <w:r w:rsidRPr="00E67E0D">
        <w:rPr>
          <w:rFonts w:eastAsia="SimSun"/>
        </w:rPr>
        <w:t>), or</w:t>
      </w:r>
    </w:p>
    <w:p w14:paraId="1D6FABEF" w14:textId="77777777" w:rsidR="006A1CE4" w:rsidRPr="00E67E0D" w:rsidRDefault="006A1CE4" w:rsidP="00E7499B">
      <w:pPr>
        <w:pStyle w:val="B1"/>
        <w:rPr>
          <w:rFonts w:eastAsia="SimSun"/>
        </w:rPr>
      </w:pPr>
      <w:r w:rsidRPr="00E67E0D">
        <w:t>-</w:t>
      </w:r>
      <w:r w:rsidRPr="00E67E0D">
        <w:tab/>
      </w:r>
      <w:r w:rsidRPr="00E67E0D">
        <w:rPr>
          <w:rFonts w:eastAsia="SimSun"/>
        </w:rPr>
        <w:t>"only permit RRC connection establishments for emergency sessions and mobile terminated services" (i.e., only permit traffic corresponding to RRC cause "emergency" and "mt-Access" in TS 38.331 [18</w:t>
      </w:r>
      <w:ins w:id="3393" w:author="Issam" w:date="2019-02-12T23:38:00Z">
        <w:r w:rsidRPr="00E67E0D">
          <w:rPr>
            <w:rFonts w:eastAsia="SimSun"/>
          </w:rPr>
          <w:t>]</w:t>
        </w:r>
        <w:r w:rsidRPr="00E67E0D">
          <w:t xml:space="preserve"> or in TS 36.331 [21</w:t>
        </w:r>
      </w:ins>
      <w:r w:rsidRPr="00E67E0D">
        <w:t>]</w:t>
      </w:r>
      <w:r w:rsidRPr="00E67E0D">
        <w:rPr>
          <w:rFonts w:eastAsia="SimSun"/>
        </w:rPr>
        <w:t>), or</w:t>
      </w:r>
    </w:p>
    <w:p w14:paraId="6023BAFA" w14:textId="77777777" w:rsidR="006A1CE4" w:rsidRPr="00E67E0D" w:rsidRDefault="006A1CE4" w:rsidP="00E7499B">
      <w:pPr>
        <w:pStyle w:val="B1"/>
      </w:pPr>
      <w:r w:rsidRPr="00E67E0D">
        <w:t>-</w:t>
      </w:r>
      <w:r w:rsidRPr="00E67E0D">
        <w:tab/>
      </w:r>
      <w:r w:rsidRPr="00E67E0D">
        <w:rPr>
          <w:rFonts w:eastAsia="SimSun"/>
        </w:rPr>
        <w:t>"only permit RRC connection establishments for high priority sessions and mobile terminated</w:t>
      </w:r>
      <w:r w:rsidRPr="00E67E0D">
        <w:t xml:space="preserve"> services" (i.e., only permit traffic corresponding to RRC cause "highPriorityAccess</w:t>
      </w:r>
      <w:ins w:id="3394" w:author="Issam" w:date="2019-02-12T23:38:00Z">
        <w:r w:rsidRPr="00E67E0D">
          <w:t>", "mps-PriorityAccess", "mcs-PriorityAccess</w:t>
        </w:r>
      </w:ins>
      <w:r w:rsidRPr="00E67E0D">
        <w:t>" and "mt-Access" in TS 38.331 [18</w:t>
      </w:r>
      <w:ins w:id="3395" w:author="Issam" w:date="2019-02-12T23:38:00Z">
        <w:r w:rsidRPr="00E67E0D">
          <w:t>] or "highPriorityAccess" and "mt-Access" in TS 36.331 [21</w:t>
        </w:r>
      </w:ins>
      <w:r w:rsidRPr="00E67E0D">
        <w:t>]),</w:t>
      </w:r>
    </w:p>
    <w:p w14:paraId="55C8E9C7" w14:textId="77777777" w:rsidR="006A1CE4" w:rsidRPr="00E67E0D" w:rsidRDefault="006A1CE4" w:rsidP="00E7499B">
      <w:pPr>
        <w:rPr>
          <w:rFonts w:eastAsia="SimSun"/>
          <w:lang w:eastAsia="zh-CN"/>
        </w:rPr>
      </w:pPr>
      <w:r w:rsidRPr="00E67E0D">
        <w:t>the NG-RAN node shall</w:t>
      </w:r>
      <w:r w:rsidRPr="00E67E0D">
        <w:rPr>
          <w:rFonts w:eastAsia="SimSun" w:hint="eastAsia"/>
          <w:lang w:eastAsia="zh-CN"/>
        </w:rPr>
        <w:t>:</w:t>
      </w:r>
    </w:p>
    <w:p w14:paraId="17BD52C8" w14:textId="77777777" w:rsidR="006A1CE4" w:rsidRPr="00E67E0D" w:rsidRDefault="006A1CE4" w:rsidP="00E7499B">
      <w:pPr>
        <w:pStyle w:val="B1"/>
      </w:pPr>
      <w:r w:rsidRPr="00E67E0D">
        <w:t>-</w:t>
      </w:r>
      <w:r w:rsidRPr="00E67E0D">
        <w:tab/>
      </w:r>
      <w:r w:rsidRPr="00E67E0D">
        <w:rPr>
          <w:rFonts w:eastAsia="SimSun" w:hint="eastAsia"/>
        </w:rPr>
        <w:t>i</w:t>
      </w:r>
      <w:r w:rsidRPr="00E67E0D">
        <w:t xml:space="preserve">f the </w:t>
      </w:r>
      <w:r w:rsidRPr="00E67E0D">
        <w:rPr>
          <w:rFonts w:eastAsia="SimSun" w:hint="eastAsia"/>
          <w:i/>
        </w:rPr>
        <w:t xml:space="preserve">AMF </w:t>
      </w:r>
      <w:r w:rsidRPr="00E67E0D">
        <w:rPr>
          <w:i/>
        </w:rPr>
        <w:t>Traffic Load Reduction Indication</w:t>
      </w:r>
      <w:r w:rsidRPr="00E67E0D">
        <w:t xml:space="preserve"> IE is included in the OVERLOAD START message, reduce the signalling traffic by the indicated percentage,</w:t>
      </w:r>
    </w:p>
    <w:p w14:paraId="551D942D" w14:textId="77777777" w:rsidR="006A1CE4" w:rsidRPr="00E67E0D" w:rsidRDefault="006A1CE4" w:rsidP="00E7499B">
      <w:pPr>
        <w:pStyle w:val="B1"/>
      </w:pPr>
      <w:r w:rsidRPr="00E67E0D">
        <w:t>-</w:t>
      </w:r>
      <w:r w:rsidRPr="00E67E0D">
        <w:tab/>
        <w:t>otherwise ensure that only the signalling traffic</w:t>
      </w:r>
      <w:r w:rsidRPr="00E67E0D">
        <w:rPr>
          <w:rFonts w:hint="eastAsia"/>
        </w:rPr>
        <w:t xml:space="preserve"> </w:t>
      </w:r>
      <w:r w:rsidRPr="00E67E0D">
        <w:t>not indicated as to be rejected is sent to the AMF.</w:t>
      </w:r>
    </w:p>
    <w:p w14:paraId="6ACA7429" w14:textId="77777777" w:rsidR="006A1CE4" w:rsidRPr="00E67E0D" w:rsidRDefault="006A1CE4" w:rsidP="00E7499B">
      <w:pPr>
        <w:rPr>
          <w:rFonts w:eastAsia="SimSun"/>
          <w:lang w:eastAsia="zh-CN"/>
        </w:rPr>
      </w:pPr>
      <w:r w:rsidRPr="00E67E0D">
        <w:t>If the</w:t>
      </w:r>
      <w:r w:rsidRPr="00E67E0D">
        <w:rPr>
          <w:rFonts w:eastAsia="SimSun" w:hint="eastAsia"/>
          <w:lang w:eastAsia="zh-CN"/>
        </w:rPr>
        <w:t xml:space="preserve"> </w:t>
      </w:r>
      <w:r w:rsidRPr="00E67E0D">
        <w:rPr>
          <w:rFonts w:eastAsia="SimSun" w:hint="eastAsia"/>
          <w:i/>
          <w:lang w:eastAsia="zh-CN"/>
        </w:rPr>
        <w:t>Overload Start NSSAI</w:t>
      </w:r>
      <w:r w:rsidRPr="00E67E0D">
        <w:rPr>
          <w:i/>
        </w:rPr>
        <w:t xml:space="preserve"> List</w:t>
      </w:r>
      <w:r w:rsidRPr="00E67E0D">
        <w:t xml:space="preserve"> IE is included in the OVERLOAD START message, the NG-RAN node shall</w:t>
      </w:r>
      <w:r w:rsidRPr="00E67E0D">
        <w:rPr>
          <w:rFonts w:eastAsia="SimSun" w:hint="eastAsia"/>
          <w:lang w:eastAsia="zh-CN"/>
        </w:rPr>
        <w:t>:</w:t>
      </w:r>
    </w:p>
    <w:p w14:paraId="73D745B9" w14:textId="77777777" w:rsidR="006A1CE4" w:rsidRPr="00E67E0D" w:rsidRDefault="006A1CE4" w:rsidP="00E7499B">
      <w:pPr>
        <w:pStyle w:val="B1"/>
      </w:pPr>
      <w:r w:rsidRPr="00E67E0D">
        <w:t>-</w:t>
      </w:r>
      <w:r w:rsidRPr="00E67E0D">
        <w:tab/>
      </w:r>
      <w:r w:rsidRPr="00E67E0D">
        <w:rPr>
          <w:rFonts w:eastAsia="SimSun" w:hint="eastAsia"/>
        </w:rPr>
        <w:t>i</w:t>
      </w:r>
      <w:r w:rsidRPr="00E67E0D">
        <w:t xml:space="preserve">f the </w:t>
      </w:r>
      <w:r w:rsidRPr="00E67E0D">
        <w:rPr>
          <w:rFonts w:eastAsia="SimSun" w:hint="eastAsia"/>
          <w:i/>
        </w:rPr>
        <w:t xml:space="preserve">Slice </w:t>
      </w:r>
      <w:r w:rsidRPr="00E67E0D">
        <w:rPr>
          <w:i/>
        </w:rPr>
        <w:t>Traffic Load Reduction Indication</w:t>
      </w:r>
      <w:r w:rsidRPr="00E67E0D">
        <w:t xml:space="preserve"> IE is present, reduce the signalling traffic by the indicated percentage</w:t>
      </w:r>
      <w:r w:rsidRPr="00E67E0D">
        <w:rPr>
          <w:rFonts w:eastAsia="SimSun" w:hint="eastAsia"/>
        </w:rPr>
        <w:t xml:space="preserve"> </w:t>
      </w:r>
      <w:r w:rsidRPr="00E67E0D">
        <w:t>f</w:t>
      </w:r>
      <w:r w:rsidRPr="00E67E0D">
        <w:rPr>
          <w:rFonts w:eastAsia="SimSun" w:hint="eastAsia"/>
        </w:rPr>
        <w:t>or</w:t>
      </w:r>
      <w:r w:rsidRPr="00E67E0D">
        <w:t xml:space="preserve"> </w:t>
      </w:r>
      <w:r w:rsidRPr="00E67E0D">
        <w:rPr>
          <w:rFonts w:eastAsia="SimSun"/>
        </w:rPr>
        <w:t>the</w:t>
      </w:r>
      <w:r w:rsidRPr="00E67E0D">
        <w:rPr>
          <w:rFonts w:eastAsia="SimSun" w:hint="eastAsia"/>
        </w:rPr>
        <w:t xml:space="preserve"> </w:t>
      </w:r>
      <w:r w:rsidRPr="00E67E0D">
        <w:t>UE(s)</w:t>
      </w:r>
      <w:r w:rsidRPr="00E67E0D">
        <w:rPr>
          <w:rFonts w:eastAsia="SimSun" w:hint="eastAsia"/>
        </w:rPr>
        <w:t xml:space="preserve"> </w:t>
      </w:r>
      <w:r w:rsidRPr="00E67E0D">
        <w:t xml:space="preserve"> whose requested NSSAI only include S-NSSAI(s) contained in the </w:t>
      </w:r>
      <w:r w:rsidRPr="00E67E0D">
        <w:rPr>
          <w:rFonts w:eastAsia="SimSun" w:hint="eastAsia"/>
          <w:i/>
        </w:rPr>
        <w:t>Overload Start NSSAI</w:t>
      </w:r>
      <w:r w:rsidRPr="00E67E0D">
        <w:rPr>
          <w:i/>
        </w:rPr>
        <w:t xml:space="preserve"> List</w:t>
      </w:r>
      <w:r w:rsidRPr="00E67E0D">
        <w:t xml:space="preserve"> IE,</w:t>
      </w:r>
      <w:r w:rsidRPr="00E67E0D">
        <w:rPr>
          <w:rFonts w:eastAsia="SimSun" w:hint="eastAsia"/>
        </w:rPr>
        <w:t xml:space="preserve"> and </w:t>
      </w:r>
      <w:r w:rsidRPr="00E67E0D">
        <w:rPr>
          <w:rFonts w:eastAsia="SimSun"/>
        </w:rPr>
        <w:t xml:space="preserve">the signalling traffic </w:t>
      </w:r>
      <w:r w:rsidRPr="00E67E0D">
        <w:rPr>
          <w:rFonts w:eastAsia="SimSun" w:hint="eastAsia"/>
        </w:rPr>
        <w:t xml:space="preserve">indicated as to be </w:t>
      </w:r>
      <w:r w:rsidRPr="00E67E0D">
        <w:rPr>
          <w:rFonts w:eastAsia="SimSun"/>
        </w:rPr>
        <w:t>reduced</w:t>
      </w:r>
      <w:r w:rsidRPr="00E67E0D">
        <w:rPr>
          <w:rFonts w:eastAsia="SimSun" w:hint="eastAsia"/>
        </w:rPr>
        <w:t xml:space="preserve"> by the </w:t>
      </w:r>
      <w:r w:rsidRPr="00E67E0D">
        <w:rPr>
          <w:i/>
        </w:rPr>
        <w:t>Overload Action</w:t>
      </w:r>
      <w:r w:rsidRPr="00E67E0D">
        <w:t xml:space="preserve"> IE</w:t>
      </w:r>
      <w:r w:rsidRPr="00E67E0D">
        <w:rPr>
          <w:rFonts w:eastAsia="SimSun" w:hint="eastAsia"/>
        </w:rPr>
        <w:t xml:space="preserve"> in the </w:t>
      </w:r>
      <w:r w:rsidRPr="00E67E0D">
        <w:rPr>
          <w:rFonts w:eastAsia="SimSun" w:hint="eastAsia"/>
          <w:i/>
        </w:rPr>
        <w:t xml:space="preserve">Slice </w:t>
      </w:r>
      <w:r w:rsidRPr="00E67E0D">
        <w:rPr>
          <w:i/>
        </w:rPr>
        <w:t>Overload Response</w:t>
      </w:r>
      <w:r w:rsidRPr="00E67E0D">
        <w:t xml:space="preserve"> IE if the IE is present,</w:t>
      </w:r>
    </w:p>
    <w:p w14:paraId="249ABBBA" w14:textId="77777777" w:rsidR="006A1CE4" w:rsidRPr="00E67E0D" w:rsidRDefault="006A1CE4" w:rsidP="00E7499B">
      <w:pPr>
        <w:pStyle w:val="B1"/>
      </w:pPr>
      <w:r w:rsidRPr="00E67E0D">
        <w:t>-</w:t>
      </w:r>
      <w:r w:rsidRPr="00E67E0D">
        <w:tab/>
      </w:r>
      <w:r w:rsidRPr="00E67E0D">
        <w:rPr>
          <w:rFonts w:eastAsia="SimSun" w:hint="eastAsia"/>
        </w:rPr>
        <w:t>o</w:t>
      </w:r>
      <w:r w:rsidRPr="00E67E0D">
        <w:t>therwise ensure that only the signalling traffic</w:t>
      </w:r>
      <w:r w:rsidRPr="00E67E0D">
        <w:rPr>
          <w:rFonts w:hint="eastAsia"/>
        </w:rPr>
        <w:t xml:space="preserve"> </w:t>
      </w:r>
      <w:r w:rsidRPr="00E67E0D">
        <w:t xml:space="preserve">from UE(s) whose requested NSSAI includes S-NSSAI(s) other than the ones contained in the </w:t>
      </w:r>
      <w:r w:rsidRPr="00E67E0D">
        <w:rPr>
          <w:rFonts w:eastAsia="SimSun" w:hint="eastAsia"/>
          <w:i/>
        </w:rPr>
        <w:t>Overload Start NSSAI</w:t>
      </w:r>
      <w:r w:rsidRPr="00E67E0D">
        <w:rPr>
          <w:i/>
        </w:rPr>
        <w:t xml:space="preserve"> List</w:t>
      </w:r>
      <w:r w:rsidRPr="00E67E0D">
        <w:t xml:space="preserve"> IE,</w:t>
      </w:r>
      <w:r w:rsidRPr="00E67E0D">
        <w:rPr>
          <w:rFonts w:eastAsia="SimSun" w:hint="eastAsia"/>
        </w:rPr>
        <w:t xml:space="preserve"> o</w:t>
      </w:r>
      <w:r w:rsidRPr="00E67E0D">
        <w:rPr>
          <w:rFonts w:hint="eastAsia"/>
        </w:rPr>
        <w:t xml:space="preserve">r </w:t>
      </w:r>
      <w:r w:rsidRPr="00E67E0D">
        <w:t xml:space="preserve">the signalling traffic not indicated as to be reduced by the </w:t>
      </w:r>
      <w:r w:rsidRPr="00E67E0D">
        <w:rPr>
          <w:i/>
        </w:rPr>
        <w:t>Overload Action</w:t>
      </w:r>
      <w:r w:rsidRPr="00E67E0D">
        <w:t xml:space="preserve"> IE</w:t>
      </w:r>
      <w:r w:rsidRPr="00E67E0D">
        <w:rPr>
          <w:rFonts w:hint="eastAsia"/>
        </w:rPr>
        <w:t xml:space="preserve"> </w:t>
      </w:r>
      <w:r w:rsidRPr="00E67E0D">
        <w:t xml:space="preserve">in the </w:t>
      </w:r>
      <w:r w:rsidRPr="00E67E0D">
        <w:rPr>
          <w:i/>
        </w:rPr>
        <w:t>Slice Overload Response</w:t>
      </w:r>
      <w:r w:rsidRPr="00E67E0D">
        <w:t xml:space="preserve"> IE for the </w:t>
      </w:r>
      <w:r w:rsidRPr="00E67E0D">
        <w:rPr>
          <w:rFonts w:eastAsia="SimSun" w:hint="eastAsia"/>
        </w:rPr>
        <w:t>U</w:t>
      </w:r>
      <w:r w:rsidRPr="00E67E0D">
        <w:t>E(</w:t>
      </w:r>
      <w:r w:rsidRPr="00E67E0D">
        <w:rPr>
          <w:rFonts w:eastAsia="SimSun" w:hint="eastAsia"/>
        </w:rPr>
        <w:t>s</w:t>
      </w:r>
      <w:r w:rsidRPr="00E67E0D">
        <w:rPr>
          <w:rFonts w:eastAsia="SimSun"/>
        </w:rPr>
        <w:t>)</w:t>
      </w:r>
      <w:r w:rsidRPr="00E67E0D">
        <w:t xml:space="preserve"> if the requested NSSAI matched, is sent to the AMF.</w:t>
      </w:r>
    </w:p>
    <w:p w14:paraId="5F20893D" w14:textId="77777777" w:rsidR="006A1CE4" w:rsidRPr="00E67E0D" w:rsidRDefault="006A1CE4" w:rsidP="00E7499B">
      <w:pPr>
        <w:rPr>
          <w:rFonts w:eastAsia="SimSun"/>
          <w:lang w:eastAsia="zh-CN"/>
        </w:rPr>
      </w:pPr>
      <w:r w:rsidRPr="00E67E0D">
        <w:rPr>
          <w:rFonts w:eastAsia="SimSun"/>
        </w:rPr>
        <w:t xml:space="preserve">If an overload </w:t>
      </w:r>
      <w:r w:rsidRPr="00E67E0D">
        <w:rPr>
          <w:rFonts w:eastAsia="SimSun" w:hint="eastAsia"/>
          <w:lang w:eastAsia="zh-CN"/>
        </w:rPr>
        <w:t>control</w:t>
      </w:r>
      <w:r w:rsidRPr="00E67E0D">
        <w:rPr>
          <w:rFonts w:eastAsia="SimSun"/>
        </w:rPr>
        <w:t xml:space="preserve"> is ongoing and the NG-RAN node receives a further OVERLOAD START message, the NG-RAN node shall replace</w:t>
      </w:r>
      <w:r w:rsidRPr="00E67E0D">
        <w:rPr>
          <w:rFonts w:eastAsia="SimSun" w:hint="eastAsia"/>
          <w:lang w:eastAsia="zh-CN"/>
        </w:rPr>
        <w:t xml:space="preserve"> </w:t>
      </w:r>
      <w:r w:rsidRPr="004041C3">
        <w:rPr>
          <w:rPrChange w:id="3396" w:author="Issam" w:date="2019-02-12T23:38:00Z">
            <w:rPr>
              <w:u w:val="single"/>
            </w:rPr>
          </w:rPrChange>
        </w:rPr>
        <w:t>the contents of the previously received information with the new one.</w:t>
      </w:r>
      <w:r w:rsidRPr="00E67E0D">
        <w:rPr>
          <w:rFonts w:eastAsia="SimSun"/>
        </w:rPr>
        <w:t xml:space="preserve"> </w:t>
      </w:r>
    </w:p>
    <w:p w14:paraId="7E3DCB9D" w14:textId="77777777" w:rsidR="006A1CE4" w:rsidRPr="00E67E0D" w:rsidRDefault="006A1CE4" w:rsidP="00E7499B">
      <w:pPr>
        <w:pStyle w:val="4"/>
      </w:pPr>
      <w:bookmarkStart w:id="3397" w:name="_Toc534720348"/>
      <w:bookmarkStart w:id="3398" w:name="_Toc525567360"/>
      <w:r w:rsidRPr="00E67E0D">
        <w:t>8.7.7.3</w:t>
      </w:r>
      <w:r w:rsidRPr="00E67E0D">
        <w:tab/>
        <w:t>Abnormal Conditions</w:t>
      </w:r>
      <w:bookmarkEnd w:id="3397"/>
      <w:bookmarkEnd w:id="3398"/>
    </w:p>
    <w:p w14:paraId="23B939CD" w14:textId="77777777" w:rsidR="006A1CE4" w:rsidRPr="00E67E0D" w:rsidRDefault="006A1CE4" w:rsidP="00E7499B">
      <w:r w:rsidRPr="00E67E0D">
        <w:t>Void.</w:t>
      </w:r>
    </w:p>
    <w:p w14:paraId="13EB3961" w14:textId="77777777" w:rsidR="006A1CE4" w:rsidRPr="00E67E0D" w:rsidRDefault="006A1CE4" w:rsidP="00E7499B">
      <w:pPr>
        <w:pStyle w:val="3"/>
      </w:pPr>
      <w:bookmarkStart w:id="3399" w:name="_Toc534720349"/>
      <w:bookmarkStart w:id="3400" w:name="_Toc525567361"/>
      <w:r w:rsidRPr="00E67E0D">
        <w:t>8.7.8</w:t>
      </w:r>
      <w:r w:rsidRPr="00E67E0D">
        <w:tab/>
        <w:t>Overload Stop</w:t>
      </w:r>
      <w:bookmarkEnd w:id="3399"/>
      <w:bookmarkEnd w:id="3400"/>
    </w:p>
    <w:p w14:paraId="4204F1CA" w14:textId="77777777" w:rsidR="006A1CE4" w:rsidRPr="00E67E0D" w:rsidRDefault="006A1CE4" w:rsidP="00E7499B">
      <w:pPr>
        <w:pStyle w:val="4"/>
      </w:pPr>
      <w:bookmarkStart w:id="3401" w:name="_Toc534720350"/>
      <w:bookmarkStart w:id="3402" w:name="_Toc525567362"/>
      <w:r w:rsidRPr="00E67E0D">
        <w:t>8.7.8.1</w:t>
      </w:r>
      <w:r w:rsidRPr="00E67E0D">
        <w:tab/>
        <w:t>General</w:t>
      </w:r>
      <w:bookmarkEnd w:id="3401"/>
      <w:bookmarkEnd w:id="3402"/>
    </w:p>
    <w:p w14:paraId="52BCAB06" w14:textId="77777777" w:rsidR="006A1CE4" w:rsidRPr="00E67E0D" w:rsidRDefault="006A1CE4" w:rsidP="00E7499B">
      <w:pPr>
        <w:rPr>
          <w:noProof/>
        </w:rPr>
      </w:pPr>
      <w:r w:rsidRPr="00E67E0D">
        <w:rPr>
          <w:noProof/>
        </w:rPr>
        <w:t xml:space="preserve">The purpose of the </w:t>
      </w:r>
      <w:r w:rsidRPr="00E67E0D">
        <w:rPr>
          <w:lang w:eastAsia="ko-KR"/>
        </w:rPr>
        <w:t>Overload Stop procedure is to signal to an NG-RAN node the AMF is connected to that the overload situation at the AMF has ended and normal operation shall resume</w:t>
      </w:r>
      <w:r w:rsidRPr="00E67E0D">
        <w:rPr>
          <w:noProof/>
        </w:rPr>
        <w:t xml:space="preserve">. </w:t>
      </w:r>
      <w:r w:rsidRPr="00E67E0D">
        <w:t>The procedure uses non-UE associated signalling.</w:t>
      </w:r>
    </w:p>
    <w:p w14:paraId="2AF9DA73" w14:textId="77777777" w:rsidR="006A1CE4" w:rsidRPr="00E67E0D" w:rsidRDefault="006A1CE4" w:rsidP="00E7499B">
      <w:pPr>
        <w:pStyle w:val="4"/>
      </w:pPr>
      <w:bookmarkStart w:id="3403" w:name="_Toc534720351"/>
      <w:bookmarkStart w:id="3404" w:name="_Toc525567363"/>
      <w:r w:rsidRPr="00E67E0D">
        <w:t>8.7.8.2</w:t>
      </w:r>
      <w:r w:rsidRPr="00E67E0D">
        <w:tab/>
        <w:t>Successful Operation</w:t>
      </w:r>
      <w:bookmarkEnd w:id="3403"/>
      <w:bookmarkEnd w:id="3404"/>
    </w:p>
    <w:p w14:paraId="03AC9937" w14:textId="77777777" w:rsidR="00AE297A" w:rsidRPr="00FF6A95" w:rsidRDefault="00AE297A" w:rsidP="00AE297A">
      <w:pPr>
        <w:pStyle w:val="TH"/>
        <w:rPr>
          <w:del w:id="3405" w:author="Issam" w:date="2019-02-12T23:38:00Z"/>
        </w:rPr>
      </w:pPr>
      <w:del w:id="3406" w:author="Issam" w:date="2019-02-12T23:38:00Z">
        <w:r w:rsidRPr="00FF6A95">
          <w:object w:dxaOrig="6893" w:dyaOrig="2427" w14:anchorId="463BEAD4">
            <v:shape id="_x0000_i1129" type="#_x0000_t75" style="width:344.5pt;height:121.85pt" o:ole="">
              <v:imagedata r:id="rId133" o:title=""/>
            </v:shape>
            <o:OLEObject Type="Embed" ProgID="Visio.Drawing.11" ShapeID="_x0000_i1129" DrawAspect="Content" ObjectID="_1611519960" r:id="rId134"/>
          </w:object>
        </w:r>
      </w:del>
    </w:p>
    <w:p w14:paraId="4E3E3C60" w14:textId="77777777" w:rsidR="006A1CE4" w:rsidRPr="00E67E0D" w:rsidRDefault="006A1CE4" w:rsidP="00E7499B">
      <w:pPr>
        <w:pStyle w:val="TH"/>
        <w:rPr>
          <w:ins w:id="3407" w:author="Issam" w:date="2019-02-12T23:38:00Z"/>
        </w:rPr>
      </w:pPr>
      <w:ins w:id="3408" w:author="Issam" w:date="2019-02-12T23:38:00Z">
        <w:r w:rsidRPr="00E67E0D">
          <w:object w:dxaOrig="6893" w:dyaOrig="2427" w14:anchorId="4CBB66C4">
            <v:shape id="_x0000_i1067" type="#_x0000_t75" style="width:344.5pt;height:120.75pt" o:ole="">
              <v:imagedata r:id="rId133" o:title=""/>
            </v:shape>
            <o:OLEObject Type="Embed" ProgID="Visio.Drawing.11" ShapeID="_x0000_i1067" DrawAspect="Content" ObjectID="_1611519961" r:id="rId135"/>
          </w:object>
        </w:r>
      </w:ins>
    </w:p>
    <w:p w14:paraId="449F1D78" w14:textId="77777777" w:rsidR="006A1CE4" w:rsidRPr="00E67E0D" w:rsidRDefault="006A1CE4" w:rsidP="00E7499B">
      <w:pPr>
        <w:pStyle w:val="TF"/>
      </w:pPr>
      <w:r w:rsidRPr="00E67E0D">
        <w:t>Figure 8.7.8.2-1: Overload stop</w:t>
      </w:r>
    </w:p>
    <w:p w14:paraId="273A6255" w14:textId="77777777" w:rsidR="006A1CE4" w:rsidRPr="00E67E0D" w:rsidRDefault="006A1CE4" w:rsidP="00E7499B">
      <w:r w:rsidRPr="00E67E0D">
        <w:t>The NG-RAN node receiving the OVERLOAD STOP message shall assume that the overload situation at the AMF from which it receives the message has ended and shall resume normal operation for the applicable traffic towards this AMF.</w:t>
      </w:r>
    </w:p>
    <w:p w14:paraId="05DB1346" w14:textId="77777777" w:rsidR="006A1CE4" w:rsidRPr="00E67E0D" w:rsidRDefault="006A1CE4" w:rsidP="00E7499B">
      <w:pPr>
        <w:pStyle w:val="4"/>
      </w:pPr>
      <w:bookmarkStart w:id="3409" w:name="_Toc534720352"/>
      <w:bookmarkStart w:id="3410" w:name="_Toc525567364"/>
      <w:r w:rsidRPr="00E67E0D">
        <w:t>8.7.8.3</w:t>
      </w:r>
      <w:r w:rsidRPr="00E67E0D">
        <w:tab/>
        <w:t>Abnormal Conditions</w:t>
      </w:r>
      <w:bookmarkEnd w:id="3409"/>
      <w:bookmarkEnd w:id="3410"/>
    </w:p>
    <w:p w14:paraId="407F2757" w14:textId="77777777" w:rsidR="006A1CE4" w:rsidRPr="00E67E0D" w:rsidRDefault="006A1CE4" w:rsidP="00E7499B">
      <w:r w:rsidRPr="00E67E0D">
        <w:t>Void.</w:t>
      </w:r>
    </w:p>
    <w:p w14:paraId="6915164F" w14:textId="77777777" w:rsidR="006A1CE4" w:rsidRPr="00E67E0D" w:rsidRDefault="006A1CE4" w:rsidP="00E7499B">
      <w:pPr>
        <w:pStyle w:val="2"/>
      </w:pPr>
      <w:bookmarkStart w:id="3411" w:name="_Toc534720353"/>
      <w:bookmarkStart w:id="3412" w:name="_Toc525567365"/>
      <w:r w:rsidRPr="00E67E0D">
        <w:t>8.8</w:t>
      </w:r>
      <w:r w:rsidRPr="00E67E0D">
        <w:tab/>
        <w:t>Configuration Transfer Procedures</w:t>
      </w:r>
      <w:bookmarkEnd w:id="3411"/>
      <w:bookmarkEnd w:id="3412"/>
    </w:p>
    <w:p w14:paraId="6905CF81" w14:textId="77777777" w:rsidR="006A1CE4" w:rsidRPr="00E67E0D" w:rsidRDefault="006A1CE4" w:rsidP="00E7499B">
      <w:pPr>
        <w:pStyle w:val="3"/>
      </w:pPr>
      <w:bookmarkStart w:id="3413" w:name="_Toc534720354"/>
      <w:bookmarkStart w:id="3414" w:name="_Toc525567366"/>
      <w:r w:rsidRPr="00E67E0D">
        <w:t>8.8.1</w:t>
      </w:r>
      <w:r w:rsidRPr="00E67E0D">
        <w:tab/>
        <w:t>Uplink RAN Configuration Transfer</w:t>
      </w:r>
      <w:bookmarkEnd w:id="3413"/>
      <w:bookmarkEnd w:id="3414"/>
    </w:p>
    <w:p w14:paraId="1EF67CE7" w14:textId="77777777" w:rsidR="006A1CE4" w:rsidRPr="00E67E0D" w:rsidRDefault="006A1CE4" w:rsidP="00E7499B">
      <w:pPr>
        <w:pStyle w:val="4"/>
      </w:pPr>
      <w:bookmarkStart w:id="3415" w:name="_Toc534720355"/>
      <w:bookmarkStart w:id="3416" w:name="_Toc525567367"/>
      <w:r w:rsidRPr="00E67E0D">
        <w:t>8.8.1.1</w:t>
      </w:r>
      <w:r w:rsidRPr="00E67E0D">
        <w:tab/>
        <w:t>General</w:t>
      </w:r>
      <w:bookmarkEnd w:id="3415"/>
      <w:bookmarkEnd w:id="3416"/>
    </w:p>
    <w:p w14:paraId="7122791D" w14:textId="77777777" w:rsidR="006A1CE4" w:rsidRPr="00E67E0D" w:rsidRDefault="006A1CE4" w:rsidP="00E7499B">
      <w:r w:rsidRPr="00E67E0D">
        <w:t>The purpose of the Uplink RAN Configuration Transfer procedure is to transfer RAN configuration information from the NG-RAN node to the AMF. The AMF does not interpret the transferred RAN configuration information. This procedure uses non-UE associated signalling.</w:t>
      </w:r>
    </w:p>
    <w:p w14:paraId="528D4D83" w14:textId="77777777" w:rsidR="006A1CE4" w:rsidRPr="00E67E0D" w:rsidRDefault="006A1CE4" w:rsidP="00E7499B">
      <w:pPr>
        <w:pStyle w:val="4"/>
      </w:pPr>
      <w:bookmarkStart w:id="3417" w:name="_Toc534720356"/>
      <w:bookmarkStart w:id="3418" w:name="_Toc525567368"/>
      <w:r w:rsidRPr="00E67E0D">
        <w:t>8.8.1.2</w:t>
      </w:r>
      <w:r w:rsidRPr="00E67E0D">
        <w:tab/>
        <w:t>Successful Operation</w:t>
      </w:r>
      <w:bookmarkEnd w:id="3417"/>
      <w:bookmarkEnd w:id="3418"/>
    </w:p>
    <w:p w14:paraId="057756FB" w14:textId="77777777" w:rsidR="00AE297A" w:rsidRPr="00FF6A95" w:rsidRDefault="00AE297A" w:rsidP="00AE297A">
      <w:pPr>
        <w:pStyle w:val="TH"/>
        <w:rPr>
          <w:del w:id="3419" w:author="Issam" w:date="2019-02-12T23:38:00Z"/>
        </w:rPr>
      </w:pPr>
      <w:del w:id="3420" w:author="Issam" w:date="2019-02-12T23:38:00Z">
        <w:r w:rsidRPr="00FF6A95">
          <w:object w:dxaOrig="6893" w:dyaOrig="2427" w14:anchorId="0F7E906D">
            <v:shape id="_x0000_i1130" type="#_x0000_t75" style="width:344.5pt;height:121.85pt" o:ole="">
              <v:imagedata r:id="rId136" o:title=""/>
            </v:shape>
            <o:OLEObject Type="Embed" ProgID="Visio.Drawing.11" ShapeID="_x0000_i1130" DrawAspect="Content" ObjectID="_1611519962" r:id="rId137"/>
          </w:object>
        </w:r>
      </w:del>
    </w:p>
    <w:p w14:paraId="11E37DB9" w14:textId="77777777" w:rsidR="006A1CE4" w:rsidRPr="00E67E0D" w:rsidRDefault="006A1CE4" w:rsidP="00E7499B">
      <w:pPr>
        <w:pStyle w:val="TH"/>
        <w:rPr>
          <w:ins w:id="3421" w:author="Issam" w:date="2019-02-12T23:38:00Z"/>
        </w:rPr>
      </w:pPr>
      <w:ins w:id="3422" w:author="Issam" w:date="2019-02-12T23:38:00Z">
        <w:r w:rsidRPr="00E67E0D">
          <w:object w:dxaOrig="6893" w:dyaOrig="2427" w14:anchorId="73D8C54F">
            <v:shape id="_x0000_i1068" type="#_x0000_t75" style="width:344.5pt;height:120.75pt" o:ole="">
              <v:imagedata r:id="rId136" o:title=""/>
            </v:shape>
            <o:OLEObject Type="Embed" ProgID="Visio.Drawing.11" ShapeID="_x0000_i1068" DrawAspect="Content" ObjectID="_1611519963" r:id="rId138"/>
          </w:object>
        </w:r>
      </w:ins>
    </w:p>
    <w:p w14:paraId="5F5AE198" w14:textId="77777777" w:rsidR="006A1CE4" w:rsidRPr="00E67E0D" w:rsidRDefault="006A1CE4" w:rsidP="00E7499B">
      <w:pPr>
        <w:pStyle w:val="TF"/>
      </w:pPr>
      <w:r w:rsidRPr="00E67E0D">
        <w:t>Figure 8.8.1.2-1: Uplink RAN configuration transfer</w:t>
      </w:r>
    </w:p>
    <w:p w14:paraId="3C8D77AF" w14:textId="77777777" w:rsidR="006A1CE4" w:rsidRPr="00E67E0D" w:rsidRDefault="006A1CE4" w:rsidP="00E7499B">
      <w:r w:rsidRPr="00E67E0D">
        <w:t>The NG-RAN node initiates the procedure by sending the UPLINK RAN CONFIGURATION TRANSFER message to the AMF.</w:t>
      </w:r>
    </w:p>
    <w:p w14:paraId="1A354AE5" w14:textId="77777777" w:rsidR="006A1CE4" w:rsidRPr="00E67E0D" w:rsidRDefault="006A1CE4" w:rsidP="00E7499B">
      <w:r w:rsidRPr="00E67E0D">
        <w:t xml:space="preserve">If the AMF receives the </w:t>
      </w:r>
      <w:r w:rsidRPr="00E67E0D">
        <w:rPr>
          <w:i/>
          <w:iCs/>
        </w:rPr>
        <w:t>SON Configuration Transfer</w:t>
      </w:r>
      <w:r w:rsidRPr="00E67E0D">
        <w:t xml:space="preserve"> IE, it shall transparently transfer the </w:t>
      </w:r>
      <w:r w:rsidRPr="00E67E0D">
        <w:rPr>
          <w:i/>
          <w:iCs/>
        </w:rPr>
        <w:t>SON Configuration Transfer</w:t>
      </w:r>
      <w:r w:rsidRPr="00E67E0D">
        <w:t xml:space="preserve"> IE towards the NG-RAN node indicated in the </w:t>
      </w:r>
      <w:r w:rsidRPr="00E67E0D">
        <w:rPr>
          <w:i/>
          <w:iCs/>
        </w:rPr>
        <w:t>Target RAN Node ID</w:t>
      </w:r>
      <w:r w:rsidRPr="00E67E0D">
        <w:t xml:space="preserve"> IE which is included in the </w:t>
      </w:r>
      <w:r w:rsidRPr="00E67E0D">
        <w:rPr>
          <w:i/>
        </w:rPr>
        <w:t>SON Configuration Transfer</w:t>
      </w:r>
      <w:r w:rsidRPr="00E67E0D">
        <w:t xml:space="preserve"> IE.</w:t>
      </w:r>
    </w:p>
    <w:p w14:paraId="0986F043" w14:textId="77777777" w:rsidR="006A1CE4" w:rsidRPr="00E67E0D" w:rsidRDefault="006A1CE4" w:rsidP="00E7499B">
      <w:pPr>
        <w:pStyle w:val="4"/>
      </w:pPr>
      <w:bookmarkStart w:id="3423" w:name="_Toc534720357"/>
      <w:bookmarkStart w:id="3424" w:name="_Toc525567369"/>
      <w:r w:rsidRPr="00E67E0D">
        <w:t>8.8.1.3</w:t>
      </w:r>
      <w:r w:rsidRPr="00E67E0D">
        <w:tab/>
        <w:t>Abnormal Conditions</w:t>
      </w:r>
      <w:bookmarkEnd w:id="3423"/>
      <w:bookmarkEnd w:id="3424"/>
    </w:p>
    <w:p w14:paraId="18BBEF3E" w14:textId="77777777" w:rsidR="006A1CE4" w:rsidRPr="00E67E0D" w:rsidRDefault="006A1CE4" w:rsidP="00E7499B">
      <w:r w:rsidRPr="00E67E0D">
        <w:t>Void.</w:t>
      </w:r>
    </w:p>
    <w:p w14:paraId="7CD5DA23" w14:textId="77777777" w:rsidR="006A1CE4" w:rsidRPr="00E67E0D" w:rsidRDefault="006A1CE4" w:rsidP="00E7499B">
      <w:pPr>
        <w:pStyle w:val="3"/>
      </w:pPr>
      <w:bookmarkStart w:id="3425" w:name="_Toc534720358"/>
      <w:bookmarkStart w:id="3426" w:name="_Toc525567370"/>
      <w:r w:rsidRPr="00E67E0D">
        <w:t>8.8.2</w:t>
      </w:r>
      <w:r w:rsidRPr="00E67E0D">
        <w:tab/>
        <w:t>Downlink RAN Configuration Transfer</w:t>
      </w:r>
      <w:bookmarkEnd w:id="3425"/>
      <w:bookmarkEnd w:id="3426"/>
    </w:p>
    <w:p w14:paraId="331E6EE5" w14:textId="77777777" w:rsidR="006A1CE4" w:rsidRPr="00E67E0D" w:rsidRDefault="006A1CE4" w:rsidP="00E7499B">
      <w:pPr>
        <w:pStyle w:val="4"/>
      </w:pPr>
      <w:bookmarkStart w:id="3427" w:name="_Toc534720359"/>
      <w:bookmarkStart w:id="3428" w:name="_Toc525567371"/>
      <w:r w:rsidRPr="00E67E0D">
        <w:t>8.8.2.1</w:t>
      </w:r>
      <w:r w:rsidRPr="00E67E0D">
        <w:tab/>
        <w:t>General</w:t>
      </w:r>
      <w:bookmarkEnd w:id="3427"/>
      <w:bookmarkEnd w:id="3428"/>
    </w:p>
    <w:p w14:paraId="31911C89" w14:textId="77777777" w:rsidR="006A1CE4" w:rsidRPr="00E67E0D" w:rsidRDefault="006A1CE4" w:rsidP="00E7499B">
      <w:r w:rsidRPr="00E67E0D">
        <w:t>The purpose of the Downlink RAN Configuration Transfer procedure is to transfer RAN configuration information from the AMF to the NG-RAN node. This procedure uses non-UE associated signalling.</w:t>
      </w:r>
    </w:p>
    <w:p w14:paraId="27008957" w14:textId="77777777" w:rsidR="006A1CE4" w:rsidRPr="00E67E0D" w:rsidRDefault="006A1CE4" w:rsidP="00E7499B">
      <w:pPr>
        <w:pStyle w:val="4"/>
      </w:pPr>
      <w:bookmarkStart w:id="3429" w:name="_Toc534720360"/>
      <w:bookmarkStart w:id="3430" w:name="_Toc525567372"/>
      <w:r w:rsidRPr="00E67E0D">
        <w:t>8.8.2.2</w:t>
      </w:r>
      <w:r w:rsidRPr="00E67E0D">
        <w:tab/>
        <w:t>Successful Operation</w:t>
      </w:r>
      <w:bookmarkEnd w:id="3429"/>
      <w:bookmarkEnd w:id="3430"/>
    </w:p>
    <w:p w14:paraId="01C5EEDB" w14:textId="77777777" w:rsidR="00AE297A" w:rsidRPr="00FF6A95" w:rsidRDefault="00AE297A" w:rsidP="00AE297A">
      <w:pPr>
        <w:pStyle w:val="TH"/>
        <w:rPr>
          <w:del w:id="3431" w:author="Issam" w:date="2019-02-12T23:38:00Z"/>
        </w:rPr>
      </w:pPr>
      <w:del w:id="3432" w:author="Issam" w:date="2019-02-12T23:38:00Z">
        <w:r w:rsidRPr="00FF6A95">
          <w:object w:dxaOrig="6893" w:dyaOrig="2427" w14:anchorId="4E508332">
            <v:shape id="_x0000_i1131" type="#_x0000_t75" style="width:344.5pt;height:121.85pt" o:ole="">
              <v:imagedata r:id="rId139" o:title=""/>
            </v:shape>
            <o:OLEObject Type="Embed" ProgID="Visio.Drawing.11" ShapeID="_x0000_i1131" DrawAspect="Content" ObjectID="_1611519964" r:id="rId140"/>
          </w:object>
        </w:r>
      </w:del>
    </w:p>
    <w:p w14:paraId="5AA192B7" w14:textId="77777777" w:rsidR="006A1CE4" w:rsidRPr="00E67E0D" w:rsidRDefault="006A1CE4" w:rsidP="00E7499B">
      <w:pPr>
        <w:pStyle w:val="TH"/>
        <w:rPr>
          <w:ins w:id="3433" w:author="Issam" w:date="2019-02-12T23:38:00Z"/>
        </w:rPr>
      </w:pPr>
      <w:ins w:id="3434" w:author="Issam" w:date="2019-02-12T23:38:00Z">
        <w:r w:rsidRPr="00E67E0D">
          <w:object w:dxaOrig="6893" w:dyaOrig="2427" w14:anchorId="1A5554D8">
            <v:shape id="_x0000_i1069" type="#_x0000_t75" style="width:344.5pt;height:120.75pt" o:ole="">
              <v:imagedata r:id="rId139" o:title=""/>
            </v:shape>
            <o:OLEObject Type="Embed" ProgID="Visio.Drawing.11" ShapeID="_x0000_i1069" DrawAspect="Content" ObjectID="_1611519965" r:id="rId141"/>
          </w:object>
        </w:r>
      </w:ins>
    </w:p>
    <w:p w14:paraId="03865498" w14:textId="77777777" w:rsidR="006A1CE4" w:rsidRPr="00E67E0D" w:rsidRDefault="006A1CE4" w:rsidP="00E7499B">
      <w:pPr>
        <w:pStyle w:val="TF"/>
      </w:pPr>
      <w:r w:rsidRPr="00E67E0D">
        <w:t>Figure 8.8.2.2-1: Downlink RAN configuration transfer</w:t>
      </w:r>
    </w:p>
    <w:p w14:paraId="53680417" w14:textId="77777777" w:rsidR="006A1CE4" w:rsidRPr="00E67E0D" w:rsidRDefault="006A1CE4" w:rsidP="00E7499B">
      <w:r w:rsidRPr="00E67E0D">
        <w:t>The procedure is initiated with an DOWNLINK RAN CONFIGURATION TRANSFER message sent from the AMF to the NG-RAN node.</w:t>
      </w:r>
    </w:p>
    <w:p w14:paraId="5871BB06" w14:textId="77777777" w:rsidR="006A1CE4" w:rsidRPr="00E67E0D" w:rsidRDefault="006A1CE4" w:rsidP="00E7499B">
      <w:r w:rsidRPr="00E67E0D">
        <w:t xml:space="preserve">If the NG-RAN node receives, in the </w:t>
      </w:r>
      <w:r w:rsidRPr="00E67E0D">
        <w:rPr>
          <w:i/>
        </w:rPr>
        <w:t>SON Configuration Transfer</w:t>
      </w:r>
      <w:r w:rsidRPr="00E67E0D">
        <w:t xml:space="preserve"> IE, the </w:t>
      </w:r>
      <w:r w:rsidRPr="00E67E0D">
        <w:rPr>
          <w:i/>
        </w:rPr>
        <w:t>SON Information</w:t>
      </w:r>
      <w:r w:rsidRPr="00E67E0D">
        <w:t xml:space="preserve"> IE containing the </w:t>
      </w:r>
      <w:r w:rsidRPr="00E67E0D">
        <w:rPr>
          <w:i/>
        </w:rPr>
        <w:t>SON Information Request</w:t>
      </w:r>
      <w:r w:rsidRPr="00E67E0D">
        <w:t xml:space="preserve"> IE, it may transfer back the requested information towards the NG-RAN node indicated in the</w:t>
      </w:r>
      <w:r w:rsidRPr="00E67E0D">
        <w:rPr>
          <w:i/>
        </w:rPr>
        <w:t xml:space="preserve"> Source RAN Node ID</w:t>
      </w:r>
      <w:r w:rsidRPr="00E67E0D">
        <w:t xml:space="preserve"> IE of the </w:t>
      </w:r>
      <w:r w:rsidRPr="00E67E0D">
        <w:rPr>
          <w:i/>
        </w:rPr>
        <w:t>SON Configuration Transfer</w:t>
      </w:r>
      <w:r w:rsidRPr="00E67E0D">
        <w:t xml:space="preserve"> IE by initiating the Uplink RAN Configuration Transfer procedure.</w:t>
      </w:r>
    </w:p>
    <w:p w14:paraId="1E20B8C3" w14:textId="77777777" w:rsidR="006A1CE4" w:rsidRPr="00E67E0D" w:rsidRDefault="006A1CE4" w:rsidP="00E7499B">
      <w:r w:rsidRPr="00E67E0D">
        <w:t xml:space="preserve">If the NG-RAN node receives, in the </w:t>
      </w:r>
      <w:r w:rsidRPr="00E67E0D">
        <w:rPr>
          <w:i/>
        </w:rPr>
        <w:t xml:space="preserve">SON Configuration Transfer </w:t>
      </w:r>
      <w:r w:rsidRPr="00E67E0D">
        <w:t xml:space="preserve">IE, the </w:t>
      </w:r>
      <w:r w:rsidRPr="00E67E0D">
        <w:rPr>
          <w:i/>
        </w:rPr>
        <w:t>Xn TNL Configuration Info</w:t>
      </w:r>
      <w:r w:rsidRPr="00E67E0D">
        <w:t xml:space="preserve"> IE containing the </w:t>
      </w:r>
      <w:bookmarkStart w:id="3435" w:name="_Hlk489552232"/>
      <w:r w:rsidRPr="00E67E0D">
        <w:rPr>
          <w:i/>
        </w:rPr>
        <w:t>Xn Extended Transport Layer Addresses</w:t>
      </w:r>
      <w:bookmarkEnd w:id="3435"/>
      <w:r w:rsidRPr="00E67E0D">
        <w:t xml:space="preserve"> IE, it may use it as part of its ACL functionality configuration actions, if such ACL functionality is deployed.</w:t>
      </w:r>
    </w:p>
    <w:p w14:paraId="685CD3AC" w14:textId="77777777" w:rsidR="006A1CE4" w:rsidRPr="00E67E0D" w:rsidRDefault="006A1CE4" w:rsidP="00E7499B">
      <w:pPr>
        <w:rPr>
          <w:rFonts w:eastAsia="SimSun"/>
          <w:lang w:eastAsia="zh-CN"/>
        </w:rPr>
      </w:pPr>
      <w:r w:rsidRPr="00E67E0D">
        <w:t xml:space="preserve">If the NG-RAN node receives, in the </w:t>
      </w:r>
      <w:r w:rsidRPr="00E67E0D">
        <w:rPr>
          <w:i/>
        </w:rPr>
        <w:t>SON Configuration Transfer</w:t>
      </w:r>
      <w:r w:rsidRPr="00E67E0D">
        <w:t xml:space="preserve"> IE, the </w:t>
      </w:r>
      <w:r w:rsidRPr="00E67E0D">
        <w:rPr>
          <w:i/>
        </w:rPr>
        <w:t>SON Information</w:t>
      </w:r>
      <w:r w:rsidRPr="00E67E0D">
        <w:t xml:space="preserve"> IE containing the </w:t>
      </w:r>
      <w:r w:rsidRPr="00E67E0D">
        <w:rPr>
          <w:i/>
        </w:rPr>
        <w:t>SON Information Reply</w:t>
      </w:r>
      <w:r w:rsidRPr="00E67E0D">
        <w:t xml:space="preserve"> IE including the </w:t>
      </w:r>
      <w:r w:rsidRPr="00E67E0D">
        <w:rPr>
          <w:rFonts w:eastAsia="SimSun"/>
          <w:i/>
          <w:lang w:eastAsia="zh-CN"/>
        </w:rPr>
        <w:t>Xn TNL Configuration Info</w:t>
      </w:r>
      <w:r w:rsidRPr="00E67E0D">
        <w:rPr>
          <w:rFonts w:eastAsia="SimSun"/>
          <w:lang w:eastAsia="zh-CN"/>
        </w:rPr>
        <w:t xml:space="preserve"> IE</w:t>
      </w:r>
      <w:r w:rsidRPr="00E67E0D">
        <w:t xml:space="preserve"> as an answer to a former request, it may use it to initiate the Xn TNL establishment.</w:t>
      </w:r>
    </w:p>
    <w:p w14:paraId="4C316E96" w14:textId="77777777" w:rsidR="006A1CE4" w:rsidRPr="00E67E0D" w:rsidRDefault="006A1CE4" w:rsidP="00E7499B">
      <w:r w:rsidRPr="00E67E0D">
        <w:t xml:space="preserve">In case the </w:t>
      </w:r>
      <w:r w:rsidRPr="00E67E0D">
        <w:rPr>
          <w:i/>
          <w:iCs/>
        </w:rPr>
        <w:t>IP-</w:t>
      </w:r>
      <w:r w:rsidRPr="00E67E0D">
        <w:rPr>
          <w:i/>
        </w:rPr>
        <w:t xml:space="preserve">Sec Transport Layer Address </w:t>
      </w:r>
      <w:r w:rsidRPr="00E67E0D">
        <w:t xml:space="preserve">IE is present and the </w:t>
      </w:r>
      <w:r w:rsidRPr="00E67E0D">
        <w:rPr>
          <w:i/>
        </w:rPr>
        <w:t xml:space="preserve">GTP Transport Layer Addresses </w:t>
      </w:r>
      <w:r w:rsidRPr="00E67E0D">
        <w:t xml:space="preserve">IE within the </w:t>
      </w:r>
      <w:r w:rsidRPr="00E67E0D">
        <w:rPr>
          <w:i/>
        </w:rPr>
        <w:t>Xn Extended Transport Layer Addresses</w:t>
      </w:r>
      <w:r w:rsidRPr="00E67E0D">
        <w:t xml:space="preserve"> IE is not empty, GTP traffic is conveyed within an IP-Sec tunnel terminated at the IP-Sec tunnel endpoint given in the </w:t>
      </w:r>
      <w:r w:rsidRPr="00E67E0D">
        <w:rPr>
          <w:i/>
          <w:iCs/>
        </w:rPr>
        <w:t>IP-</w:t>
      </w:r>
      <w:r w:rsidRPr="00E67E0D">
        <w:rPr>
          <w:i/>
        </w:rPr>
        <w:t xml:space="preserve">Sec Transport Layer Address </w:t>
      </w:r>
      <w:r w:rsidRPr="00E67E0D">
        <w:t>IE.</w:t>
      </w:r>
    </w:p>
    <w:p w14:paraId="1F6C490F" w14:textId="77777777" w:rsidR="006A1CE4" w:rsidRPr="00E67E0D" w:rsidRDefault="006A1CE4" w:rsidP="00E7499B">
      <w:r w:rsidRPr="00E67E0D">
        <w:t xml:space="preserve">In case the </w:t>
      </w:r>
      <w:r w:rsidRPr="00E67E0D">
        <w:rPr>
          <w:i/>
          <w:iCs/>
        </w:rPr>
        <w:t>IP-</w:t>
      </w:r>
      <w:r w:rsidRPr="00E67E0D">
        <w:rPr>
          <w:i/>
        </w:rPr>
        <w:t xml:space="preserve">Sec Transport Layer Address </w:t>
      </w:r>
      <w:r w:rsidRPr="00E67E0D">
        <w:t xml:space="preserve">IE is not present, GTP traffic is terminated at the endpoints given by the list of addresses in the </w:t>
      </w:r>
      <w:r w:rsidRPr="00E67E0D">
        <w:rPr>
          <w:i/>
          <w:iCs/>
        </w:rPr>
        <w:t>Xn</w:t>
      </w:r>
      <w:r w:rsidRPr="00E67E0D">
        <w:t xml:space="preserve"> </w:t>
      </w:r>
      <w:r w:rsidRPr="00E67E0D">
        <w:rPr>
          <w:i/>
        </w:rPr>
        <w:t xml:space="preserve">GTP Transport Layer Addresses </w:t>
      </w:r>
      <w:r w:rsidRPr="00E67E0D">
        <w:t xml:space="preserve">IE within the </w:t>
      </w:r>
      <w:r w:rsidRPr="00E67E0D">
        <w:rPr>
          <w:i/>
        </w:rPr>
        <w:t>Xn Extended Transport Layer Addresses</w:t>
      </w:r>
      <w:r w:rsidRPr="00E67E0D">
        <w:t xml:space="preserve"> IE.</w:t>
      </w:r>
    </w:p>
    <w:p w14:paraId="183B92C1" w14:textId="77777777" w:rsidR="006A1CE4" w:rsidRPr="00E67E0D" w:rsidRDefault="006A1CE4" w:rsidP="00E7499B">
      <w:r w:rsidRPr="00E67E0D">
        <w:t xml:space="preserve">In case the </w:t>
      </w:r>
      <w:r w:rsidRPr="00E67E0D">
        <w:rPr>
          <w:i/>
          <w:iCs/>
        </w:rPr>
        <w:t>Xn</w:t>
      </w:r>
      <w:r w:rsidRPr="00E67E0D">
        <w:t xml:space="preserve"> </w:t>
      </w:r>
      <w:r w:rsidRPr="00E67E0D">
        <w:rPr>
          <w:i/>
        </w:rPr>
        <w:t xml:space="preserve">GTP Transport Layer Addresses </w:t>
      </w:r>
      <w:r w:rsidRPr="00E67E0D">
        <w:t xml:space="preserve">IE is empty and the </w:t>
      </w:r>
      <w:r w:rsidRPr="00E67E0D">
        <w:rPr>
          <w:i/>
          <w:iCs/>
        </w:rPr>
        <w:t>IP-</w:t>
      </w:r>
      <w:r w:rsidRPr="00E67E0D">
        <w:rPr>
          <w:i/>
        </w:rPr>
        <w:t xml:space="preserve">Sec Transport Layer Address </w:t>
      </w:r>
      <w:r w:rsidRPr="00E67E0D">
        <w:t xml:space="preserve">IE is present, SCTP traffic is conveyed within an IP-Sec tunnel terminated at the IP-Sec tunnel endpoint given in the </w:t>
      </w:r>
      <w:r w:rsidRPr="00E67E0D">
        <w:rPr>
          <w:i/>
          <w:iCs/>
        </w:rPr>
        <w:t>IP-</w:t>
      </w:r>
      <w:r w:rsidRPr="00E67E0D">
        <w:rPr>
          <w:i/>
        </w:rPr>
        <w:t xml:space="preserve">Sec Transport Layer Address </w:t>
      </w:r>
      <w:r w:rsidRPr="00E67E0D">
        <w:t xml:space="preserve">IE, within the </w:t>
      </w:r>
      <w:r w:rsidRPr="00E67E0D">
        <w:rPr>
          <w:i/>
        </w:rPr>
        <w:t>Xn Extended Transport Layer Addresses</w:t>
      </w:r>
      <w:r w:rsidRPr="00E67E0D">
        <w:t xml:space="preserve"> IE.</w:t>
      </w:r>
    </w:p>
    <w:p w14:paraId="4079A279" w14:textId="77777777" w:rsidR="006A1CE4" w:rsidRPr="00E67E0D" w:rsidRDefault="006A1CE4" w:rsidP="00E7499B">
      <w:pPr>
        <w:rPr>
          <w:i/>
          <w:iCs/>
          <w:u w:val="single"/>
        </w:rPr>
      </w:pPr>
      <w:r w:rsidRPr="00E67E0D">
        <w:t xml:space="preserve">If the NG-RAN node is configured to use one IPsec tunnel for all NG and Xn traffic (IPsec star topology) then the traffic to the peer NG-RAN node shall be routed through this IPsec tunnel and the </w:t>
      </w:r>
      <w:r w:rsidRPr="00E67E0D">
        <w:rPr>
          <w:rStyle w:val="aa"/>
        </w:rPr>
        <w:t>IP-Sec Transport Layer Address</w:t>
      </w:r>
      <w:r w:rsidRPr="00E67E0D">
        <w:t xml:space="preserve"> IE shall be ignored.</w:t>
      </w:r>
    </w:p>
    <w:p w14:paraId="155AC3D1" w14:textId="77777777" w:rsidR="006A1CE4" w:rsidRPr="00E67E0D" w:rsidRDefault="006A1CE4" w:rsidP="00E7499B">
      <w:pPr>
        <w:pStyle w:val="4"/>
      </w:pPr>
      <w:bookmarkStart w:id="3436" w:name="_Toc534720361"/>
      <w:bookmarkStart w:id="3437" w:name="_Toc525567373"/>
      <w:r w:rsidRPr="00E67E0D">
        <w:t>8.8.2.3</w:t>
      </w:r>
      <w:r w:rsidRPr="00E67E0D">
        <w:tab/>
        <w:t>Abnormal Conditions</w:t>
      </w:r>
      <w:bookmarkEnd w:id="3436"/>
      <w:bookmarkEnd w:id="3437"/>
    </w:p>
    <w:p w14:paraId="5616E3D2" w14:textId="77777777" w:rsidR="006A1CE4" w:rsidRPr="00E67E0D" w:rsidRDefault="006A1CE4" w:rsidP="00E7499B">
      <w:r w:rsidRPr="00E67E0D">
        <w:t>Void.</w:t>
      </w:r>
    </w:p>
    <w:p w14:paraId="472EC049" w14:textId="77777777" w:rsidR="006A1CE4" w:rsidRPr="00E67E0D" w:rsidRDefault="006A1CE4" w:rsidP="00E7499B">
      <w:pPr>
        <w:pStyle w:val="2"/>
      </w:pPr>
      <w:bookmarkStart w:id="3438" w:name="_Toc534720362"/>
      <w:bookmarkStart w:id="3439" w:name="_Toc525567374"/>
      <w:r w:rsidRPr="00E67E0D">
        <w:t>8.9</w:t>
      </w:r>
      <w:r w:rsidRPr="00E67E0D">
        <w:tab/>
        <w:t>Warning Message Transmission Procedures</w:t>
      </w:r>
      <w:bookmarkEnd w:id="3438"/>
      <w:bookmarkEnd w:id="3439"/>
    </w:p>
    <w:p w14:paraId="679397EB" w14:textId="77777777" w:rsidR="006A1CE4" w:rsidRPr="00E67E0D" w:rsidRDefault="006A1CE4" w:rsidP="00E7499B">
      <w:pPr>
        <w:pStyle w:val="3"/>
      </w:pPr>
      <w:bookmarkStart w:id="3440" w:name="_Toc534720363"/>
      <w:bookmarkStart w:id="3441" w:name="_Toc525567375"/>
      <w:r w:rsidRPr="00E67E0D">
        <w:t>8.9.1</w:t>
      </w:r>
      <w:r w:rsidRPr="00E67E0D">
        <w:tab/>
        <w:t>Write-Replace Warning</w:t>
      </w:r>
      <w:bookmarkEnd w:id="3440"/>
      <w:bookmarkEnd w:id="3441"/>
    </w:p>
    <w:p w14:paraId="243805B0" w14:textId="77777777" w:rsidR="006A1CE4" w:rsidRPr="00E67E0D" w:rsidRDefault="006A1CE4" w:rsidP="00E7499B">
      <w:pPr>
        <w:pStyle w:val="4"/>
      </w:pPr>
      <w:bookmarkStart w:id="3442" w:name="_Toc534720364"/>
      <w:bookmarkStart w:id="3443" w:name="_Toc525567376"/>
      <w:r w:rsidRPr="00E67E0D">
        <w:t>8.9.1.1</w:t>
      </w:r>
      <w:r w:rsidRPr="00E67E0D">
        <w:tab/>
        <w:t>General</w:t>
      </w:r>
      <w:bookmarkEnd w:id="3442"/>
      <w:bookmarkEnd w:id="3443"/>
    </w:p>
    <w:p w14:paraId="143EF952" w14:textId="77777777" w:rsidR="006A1CE4" w:rsidRPr="00E67E0D" w:rsidRDefault="006A1CE4" w:rsidP="00E7499B">
      <w:r w:rsidRPr="00E67E0D">
        <w:t>The purpose of Write-Replace Warning procedure is to start or overwrite the broadcasting of warning messages. The procedure uses non UE-associated signalling.</w:t>
      </w:r>
    </w:p>
    <w:p w14:paraId="4EEF8419" w14:textId="77777777" w:rsidR="006A1CE4" w:rsidRPr="00E67E0D" w:rsidRDefault="006A1CE4" w:rsidP="00E7499B">
      <w:pPr>
        <w:pStyle w:val="4"/>
      </w:pPr>
      <w:bookmarkStart w:id="3444" w:name="_Toc534720365"/>
      <w:bookmarkStart w:id="3445" w:name="_Toc525567377"/>
      <w:r w:rsidRPr="00E67E0D">
        <w:t>8.9.1.2</w:t>
      </w:r>
      <w:r w:rsidRPr="00E67E0D">
        <w:tab/>
        <w:t>Successful Operation</w:t>
      </w:r>
      <w:bookmarkEnd w:id="3444"/>
      <w:bookmarkEnd w:id="3445"/>
    </w:p>
    <w:p w14:paraId="55E31DE1" w14:textId="77777777" w:rsidR="00AE297A" w:rsidRPr="00FF6A95" w:rsidRDefault="00AE297A" w:rsidP="00AE297A">
      <w:pPr>
        <w:pStyle w:val="TH"/>
        <w:rPr>
          <w:del w:id="3446" w:author="Issam" w:date="2019-02-12T23:38:00Z"/>
        </w:rPr>
      </w:pPr>
      <w:del w:id="3447" w:author="Issam" w:date="2019-02-12T23:38:00Z">
        <w:r w:rsidRPr="00FF6A95">
          <w:object w:dxaOrig="6893" w:dyaOrig="2427" w14:anchorId="21690B4C">
            <v:shape id="_x0000_i1132" type="#_x0000_t75" style="width:344.5pt;height:121.85pt" o:ole="">
              <v:imagedata r:id="rId142" o:title=""/>
            </v:shape>
            <o:OLEObject Type="Embed" ProgID="Visio.Drawing.11" ShapeID="_x0000_i1132" DrawAspect="Content" ObjectID="_1611519966" r:id="rId143"/>
          </w:object>
        </w:r>
      </w:del>
    </w:p>
    <w:p w14:paraId="55AB8D98" w14:textId="77777777" w:rsidR="006A1CE4" w:rsidRPr="00E67E0D" w:rsidRDefault="006A1CE4" w:rsidP="00E7499B">
      <w:pPr>
        <w:pStyle w:val="TH"/>
        <w:rPr>
          <w:ins w:id="3448" w:author="Issam" w:date="2019-02-12T23:38:00Z"/>
        </w:rPr>
      </w:pPr>
      <w:ins w:id="3449" w:author="Issam" w:date="2019-02-12T23:38:00Z">
        <w:r w:rsidRPr="00E67E0D">
          <w:object w:dxaOrig="6893" w:dyaOrig="2427" w14:anchorId="07AB21F4">
            <v:shape id="_x0000_i1070" type="#_x0000_t75" style="width:344.5pt;height:120.75pt" o:ole="">
              <v:imagedata r:id="rId142" o:title=""/>
            </v:shape>
            <o:OLEObject Type="Embed" ProgID="Visio.Drawing.11" ShapeID="_x0000_i1070" DrawAspect="Content" ObjectID="_1611519967" r:id="rId144"/>
          </w:object>
        </w:r>
      </w:ins>
    </w:p>
    <w:p w14:paraId="3163EA3E" w14:textId="77777777" w:rsidR="006A1CE4" w:rsidRPr="00E67E0D" w:rsidRDefault="006A1CE4" w:rsidP="00E7499B">
      <w:pPr>
        <w:pStyle w:val="TF"/>
        <w:pPrChange w:id="3450" w:author="Issam" w:date="2019-02-12T23:38:00Z">
          <w:pPr>
            <w:pStyle w:val="TF"/>
          </w:pPr>
        </w:pPrChange>
      </w:pPr>
      <w:r w:rsidRPr="00E67E0D">
        <w:t>Figure 8.9.1.2-1: Write-Replace Warning procedure: successful operation</w:t>
      </w:r>
    </w:p>
    <w:p w14:paraId="611E272F" w14:textId="77777777" w:rsidR="006A1CE4" w:rsidRPr="00E67E0D" w:rsidRDefault="006A1CE4" w:rsidP="00E7499B">
      <w:r w:rsidRPr="00E67E0D">
        <w:t>The AMF initiates the procedure by sending a WRITE-REPLACE WARNING REQUEST message to the NG-RAN node.</w:t>
      </w:r>
    </w:p>
    <w:p w14:paraId="5CD22E08" w14:textId="77777777" w:rsidR="006A1CE4" w:rsidRPr="00E67E0D" w:rsidRDefault="006A1CE4" w:rsidP="00E7499B">
      <w:r w:rsidRPr="00E67E0D">
        <w:t>Upon receipt of the WRITE-REPLACE WARNING REQUEST message, the NG-RAN node shall prioritise its resources to process the warning message.</w:t>
      </w:r>
    </w:p>
    <w:p w14:paraId="063CE1B2" w14:textId="77777777" w:rsidR="006A1CE4" w:rsidRPr="00E67E0D" w:rsidRDefault="006A1CE4" w:rsidP="00E7499B">
      <w:r w:rsidRPr="00E67E0D">
        <w:t xml:space="preserve">If, in a certain area, broadcast of a warning message is already ongoing and the NG-RAN node receives a WRITE-REPLACE WARNING REQUEST message with </w:t>
      </w:r>
      <w:r w:rsidRPr="00E67E0D">
        <w:rPr>
          <w:i/>
        </w:rPr>
        <w:t>Message Identifier</w:t>
      </w:r>
      <w:r w:rsidRPr="00E67E0D">
        <w:t xml:space="preserve"> IE and/or </w:t>
      </w:r>
      <w:r w:rsidRPr="00E67E0D">
        <w:rPr>
          <w:i/>
        </w:rPr>
        <w:t>Serial Number</w:t>
      </w:r>
      <w:r w:rsidRPr="00E67E0D">
        <w:t xml:space="preserve"> IE which are different from those in the warning message being broadcast, and if the </w:t>
      </w:r>
      <w:r w:rsidRPr="00E67E0D">
        <w:rPr>
          <w:i/>
        </w:rPr>
        <w:t>Concurrent Warning Message Indicator</w:t>
      </w:r>
      <w:r w:rsidRPr="00E67E0D">
        <w:t xml:space="preserve"> IE is not present, the NG-RAN node shall replace the warning message being broadcast with the newly received one for that area.</w:t>
      </w:r>
    </w:p>
    <w:p w14:paraId="68AB15A5" w14:textId="77777777" w:rsidR="006A1CE4" w:rsidRPr="00E67E0D" w:rsidRDefault="006A1CE4" w:rsidP="00E7499B">
      <w:r w:rsidRPr="00E67E0D">
        <w:t xml:space="preserve">If the NG-RAN node receives a WRITE-REPLACE WARNING REQUEST message with a warning message identified by the </w:t>
      </w:r>
      <w:r w:rsidRPr="00E67E0D">
        <w:rPr>
          <w:i/>
        </w:rPr>
        <w:t>Message Identifier</w:t>
      </w:r>
      <w:r w:rsidRPr="00E67E0D">
        <w:t xml:space="preserve"> IE and </w:t>
      </w:r>
      <w:r w:rsidRPr="00E67E0D">
        <w:rPr>
          <w:i/>
        </w:rPr>
        <w:t>Serial Number</w:t>
      </w:r>
      <w:r w:rsidRPr="00E67E0D">
        <w:t xml:space="preserve"> IE and if there are no prior warning messages being broadcast in any of the warning areas indicated in the </w:t>
      </w:r>
      <w:r w:rsidRPr="00E67E0D">
        <w:rPr>
          <w:i/>
        </w:rPr>
        <w:t>Warning Area List</w:t>
      </w:r>
      <w:r w:rsidRPr="00E67E0D">
        <w:t xml:space="preserve"> IE, the NG-RAN node shall broadcast the received warning message for those area(s).</w:t>
      </w:r>
    </w:p>
    <w:p w14:paraId="066A4CB0" w14:textId="77777777" w:rsidR="006A1CE4" w:rsidRPr="00E67E0D" w:rsidRDefault="006A1CE4" w:rsidP="00E7499B">
      <w:r w:rsidRPr="00E67E0D">
        <w:t xml:space="preserve">If, in a certain area, broadcast of one or more warning messages are already ongoing and the NG-RAN node receives a WRITE-REPLACE WARNING REQUEST message with a </w:t>
      </w:r>
      <w:r w:rsidRPr="00E67E0D">
        <w:rPr>
          <w:i/>
        </w:rPr>
        <w:t>Message Identifier</w:t>
      </w:r>
      <w:r w:rsidRPr="00E67E0D">
        <w:t xml:space="preserve"> IE and/or</w:t>
      </w:r>
      <w:r w:rsidRPr="00E67E0D">
        <w:rPr>
          <w:i/>
        </w:rPr>
        <w:t xml:space="preserve"> Serial Number</w:t>
      </w:r>
      <w:r w:rsidRPr="00E67E0D">
        <w:t xml:space="preserve"> IE which are different from those in any of the warning messages being broadcast, and if the </w:t>
      </w:r>
      <w:r w:rsidRPr="00E67E0D">
        <w:rPr>
          <w:i/>
        </w:rPr>
        <w:t xml:space="preserve">Concurrent Warning Message Indictor </w:t>
      </w:r>
      <w:r w:rsidRPr="00E67E0D">
        <w:t>IE is present, the NG-RAN node shall schedule the received warning message for broadcast, for that area.</w:t>
      </w:r>
    </w:p>
    <w:p w14:paraId="370CA513" w14:textId="77777777" w:rsidR="006A1CE4" w:rsidRPr="00E67E0D" w:rsidRDefault="006A1CE4" w:rsidP="00E7499B">
      <w:r w:rsidRPr="00E67E0D">
        <w:rPr>
          <w:snapToGrid w:val="0"/>
        </w:rPr>
        <w:t xml:space="preserve">If the </w:t>
      </w:r>
      <w:r w:rsidRPr="00E67E0D">
        <w:rPr>
          <w:i/>
        </w:rPr>
        <w:t>Concurrent Warning Message Indicator</w:t>
      </w:r>
      <w:r w:rsidRPr="00E67E0D">
        <w:t xml:space="preserve"> IE is present</w:t>
      </w:r>
      <w:r w:rsidRPr="00E67E0D">
        <w:rPr>
          <w:snapToGrid w:val="0"/>
        </w:rPr>
        <w:t xml:space="preserve"> and if a value "0" is received in the </w:t>
      </w:r>
      <w:r w:rsidRPr="00E67E0D">
        <w:rPr>
          <w:i/>
          <w:snapToGrid w:val="0"/>
        </w:rPr>
        <w:t>Number of Broadcast Requested</w:t>
      </w:r>
      <w:r w:rsidRPr="00E67E0D">
        <w:rPr>
          <w:snapToGrid w:val="0"/>
        </w:rPr>
        <w:t xml:space="preserve"> IE, the NG-RAN node shall broadcast the received warning message indefinitely until requested otherwise to stop broadcasting, except if the </w:t>
      </w:r>
      <w:r w:rsidRPr="00E67E0D">
        <w:rPr>
          <w:i/>
        </w:rPr>
        <w:t>Repetition Period</w:t>
      </w:r>
      <w:r w:rsidRPr="00E67E0D">
        <w:t xml:space="preserve"> IE is set to "0"</w:t>
      </w:r>
      <w:r w:rsidRPr="00E67E0D">
        <w:rPr>
          <w:snapToGrid w:val="0"/>
        </w:rPr>
        <w:t>.</w:t>
      </w:r>
    </w:p>
    <w:p w14:paraId="7B259906" w14:textId="77777777" w:rsidR="006A1CE4" w:rsidRPr="00E67E0D" w:rsidRDefault="006A1CE4" w:rsidP="00E7499B">
      <w:bookmarkStart w:id="3451" w:name="OLE_LINK35"/>
      <w:r w:rsidRPr="00E67E0D">
        <w:t xml:space="preserve">If, in a certain area, broadcast of one or more warning messages are already ongoing and the NG-RAN node receives a WRITE-REPLACE WARNING REQUEST message with </w:t>
      </w:r>
      <w:r w:rsidRPr="00E67E0D">
        <w:rPr>
          <w:i/>
        </w:rPr>
        <w:t xml:space="preserve">Message Identifier </w:t>
      </w:r>
      <w:r w:rsidRPr="00E67E0D">
        <w:t xml:space="preserve">IE and </w:t>
      </w:r>
      <w:r w:rsidRPr="00E67E0D">
        <w:rPr>
          <w:i/>
        </w:rPr>
        <w:t xml:space="preserve">Serial Number </w:t>
      </w:r>
      <w:r w:rsidRPr="00E67E0D">
        <w:t xml:space="preserve">IE which correspond to one of the warning messages already being broadcast in that area, the NG-RAN node shall not start a new broadcast or replace an existing one but it shall still reply by sending a WRITE-REPLACE WARNING RESPONSE message which includes the </w:t>
      </w:r>
      <w:r w:rsidRPr="00E67E0D">
        <w:rPr>
          <w:i/>
        </w:rPr>
        <w:t>Broadcast Completed Area List</w:t>
      </w:r>
      <w:r w:rsidRPr="00E67E0D">
        <w:t xml:space="preserve"> IE set according to the ongoing broadcast.</w:t>
      </w:r>
      <w:bookmarkEnd w:id="3451"/>
    </w:p>
    <w:p w14:paraId="6C6C7430" w14:textId="77777777" w:rsidR="006A1CE4" w:rsidRPr="00E67E0D" w:rsidRDefault="006A1CE4" w:rsidP="00E7499B">
      <w:r w:rsidRPr="00E67E0D">
        <w:t xml:space="preserve">If the </w:t>
      </w:r>
      <w:r w:rsidRPr="00E67E0D">
        <w:rPr>
          <w:i/>
        </w:rPr>
        <w:t>Warning Area</w:t>
      </w:r>
      <w:r w:rsidRPr="00E67E0D">
        <w:t xml:space="preserve"> </w:t>
      </w:r>
      <w:r w:rsidRPr="00E67E0D">
        <w:rPr>
          <w:i/>
        </w:rPr>
        <w:t>List</w:t>
      </w:r>
      <w:r w:rsidRPr="00E67E0D">
        <w:t xml:space="preserve"> IE is not included in the WRITE-REPLACE WARNING REQUEST message, the NG-RAN node shall broadcast the indicated message in all of the cells within the NG-RAN node.</w:t>
      </w:r>
    </w:p>
    <w:p w14:paraId="17B23CC4" w14:textId="77777777" w:rsidR="006A1CE4" w:rsidRPr="00E67E0D" w:rsidRDefault="006A1CE4" w:rsidP="00E7499B">
      <w:r w:rsidRPr="00E67E0D">
        <w:t xml:space="preserve">If the </w:t>
      </w:r>
      <w:r w:rsidRPr="00E67E0D">
        <w:rPr>
          <w:i/>
        </w:rPr>
        <w:t>Warning Type</w:t>
      </w:r>
      <w:r w:rsidRPr="00E67E0D">
        <w:t xml:space="preserve"> IE is included in the WRITE-REPLACE WARNING REQUEST message, the NG-RAN node shall broadcast the Primary Notification irrespective of the setting of the </w:t>
      </w:r>
      <w:r w:rsidRPr="00E67E0D">
        <w:rPr>
          <w:i/>
        </w:rPr>
        <w:t>Repetition Period</w:t>
      </w:r>
      <w:r w:rsidRPr="00E67E0D">
        <w:t xml:space="preserve"> IE and the </w:t>
      </w:r>
      <w:r w:rsidRPr="00E67E0D">
        <w:rPr>
          <w:i/>
        </w:rPr>
        <w:t xml:space="preserve">Number of Broadcasts Requested </w:t>
      </w:r>
      <w:r w:rsidRPr="00E67E0D">
        <w:t xml:space="preserve">IE, and process the Primary Notification according to </w:t>
      </w:r>
      <w:bookmarkStart w:id="3452" w:name="OLE_LINK11"/>
      <w:r w:rsidRPr="00E67E0D">
        <w:t>TS 36.331 [21] and TS 38.331 [18].</w:t>
      </w:r>
      <w:bookmarkEnd w:id="3452"/>
    </w:p>
    <w:p w14:paraId="2BD1F143" w14:textId="77777777" w:rsidR="006A1CE4" w:rsidRPr="00E67E0D" w:rsidRDefault="006A1CE4" w:rsidP="00E7499B">
      <w:r w:rsidRPr="00E67E0D">
        <w:t xml:space="preserve">If the </w:t>
      </w:r>
      <w:r w:rsidRPr="00E67E0D">
        <w:rPr>
          <w:i/>
        </w:rPr>
        <w:t>Warning Security Information</w:t>
      </w:r>
      <w:r w:rsidRPr="00E67E0D">
        <w:t xml:space="preserve"> IE is included in the WRITE-REPLACE WARNING REQUEST message, the NG-RAN node shall send this IE together with the </w:t>
      </w:r>
      <w:r w:rsidRPr="00E67E0D">
        <w:rPr>
          <w:i/>
        </w:rPr>
        <w:t>Warning Type</w:t>
      </w:r>
      <w:r w:rsidRPr="00E67E0D">
        <w:t xml:space="preserve"> IE in the Primary Notification.</w:t>
      </w:r>
    </w:p>
    <w:p w14:paraId="30216AD0" w14:textId="77777777" w:rsidR="006A1CE4" w:rsidRPr="00E67E0D" w:rsidRDefault="006A1CE4" w:rsidP="00E7499B">
      <w:r w:rsidRPr="00E67E0D">
        <w:t xml:space="preserve">If the </w:t>
      </w:r>
      <w:r w:rsidRPr="00E67E0D">
        <w:rPr>
          <w:i/>
        </w:rPr>
        <w:t>Data Coding Scheme</w:t>
      </w:r>
      <w:r w:rsidRPr="00E67E0D">
        <w:t xml:space="preserve"> IE and the </w:t>
      </w:r>
      <w:r w:rsidRPr="00E67E0D">
        <w:rPr>
          <w:i/>
        </w:rPr>
        <w:t>Warning Message Contents</w:t>
      </w:r>
      <w:r w:rsidRPr="00E67E0D">
        <w:t xml:space="preserve"> IE are both included in the WRITE-REPLACE WARNING REQUEST message, the NG-RAN node shall schedule a broadcast of the warning message according to the value of the </w:t>
      </w:r>
      <w:r w:rsidRPr="00E67E0D">
        <w:rPr>
          <w:i/>
        </w:rPr>
        <w:t>Repetitio</w:t>
      </w:r>
      <w:r w:rsidRPr="00E67E0D">
        <w:t xml:space="preserve">n </w:t>
      </w:r>
      <w:r w:rsidRPr="00E67E0D">
        <w:rPr>
          <w:i/>
        </w:rPr>
        <w:t>Period</w:t>
      </w:r>
      <w:r w:rsidRPr="00E67E0D">
        <w:t xml:space="preserve"> IE and the </w:t>
      </w:r>
      <w:r w:rsidRPr="00E67E0D">
        <w:rPr>
          <w:i/>
        </w:rPr>
        <w:t>Number of Broadcasts Requested</w:t>
      </w:r>
      <w:r w:rsidRPr="00E67E0D">
        <w:t xml:space="preserve"> IE and process the warning message according to TS 36.331 [21] and TS 38.331 [18].</w:t>
      </w:r>
    </w:p>
    <w:p w14:paraId="0D0B6E61" w14:textId="77777777" w:rsidR="006A1CE4" w:rsidRPr="00E67E0D" w:rsidRDefault="006A1CE4" w:rsidP="00E7499B">
      <w:pPr>
        <w:rPr>
          <w:ins w:id="3453" w:author="Issam" w:date="2019-02-12T23:38:00Z"/>
        </w:rPr>
      </w:pPr>
      <w:ins w:id="3454" w:author="Issam" w:date="2019-02-12T23:38:00Z">
        <w:r w:rsidRPr="00E67E0D">
          <w:t xml:space="preserve">If the </w:t>
        </w:r>
        <w:r w:rsidRPr="00502791">
          <w:rPr>
            <w:i/>
          </w:rPr>
          <w:t>Warning Area Coordinates</w:t>
        </w:r>
        <w:r w:rsidRPr="00E67E0D">
          <w:t xml:space="preserve"> IE is included in the WRITE-REPLACE WARNING REQUEST message, the NG-RAN node shall send this IE together with the warning message being broadcast according to TS 36.331 [21] and TS 38.331 [18].</w:t>
        </w:r>
      </w:ins>
    </w:p>
    <w:p w14:paraId="0A96374A" w14:textId="77777777" w:rsidR="006A1CE4" w:rsidRPr="00E67E0D" w:rsidRDefault="006A1CE4" w:rsidP="00E7499B">
      <w:r w:rsidRPr="00E67E0D">
        <w:t>The NG-RAN node acknowledges the WRITE-REPLACE WARNING REQUEST message by sending a WRITE-REPLACE WARNING RESPONSE message to the AMF.</w:t>
      </w:r>
    </w:p>
    <w:p w14:paraId="3FD3C044" w14:textId="77777777" w:rsidR="006A1CE4" w:rsidRPr="00E67E0D" w:rsidRDefault="006A1CE4" w:rsidP="00E7499B">
      <w:pPr>
        <w:rPr>
          <w:lang w:eastAsia="ko-KR"/>
        </w:rPr>
      </w:pPr>
      <w:r w:rsidRPr="00E67E0D">
        <w:t xml:space="preserve">If the </w:t>
      </w:r>
      <w:r w:rsidRPr="00E67E0D">
        <w:rPr>
          <w:i/>
        </w:rPr>
        <w:t>Broadcast Completed Area List</w:t>
      </w:r>
      <w:r w:rsidRPr="00E67E0D">
        <w:t xml:space="preserve"> IE is not included in the WRITE-REPLACE WARNING RESPONSE message, the AMF shall consider that the broadcast is unsuccessful in all the </w:t>
      </w:r>
      <w:bookmarkStart w:id="3455" w:name="OLE_LINK12"/>
      <w:r w:rsidRPr="00E67E0D">
        <w:t xml:space="preserve">cells </w:t>
      </w:r>
      <w:bookmarkEnd w:id="3455"/>
      <w:r w:rsidRPr="00E67E0D">
        <w:t>within the NG-RAN node.</w:t>
      </w:r>
    </w:p>
    <w:p w14:paraId="3983B4E3" w14:textId="77777777" w:rsidR="006A1CE4" w:rsidRPr="00E67E0D" w:rsidRDefault="006A1CE4" w:rsidP="00E7499B">
      <w:pPr>
        <w:pStyle w:val="4"/>
      </w:pPr>
      <w:bookmarkStart w:id="3456" w:name="_Toc534720366"/>
      <w:bookmarkStart w:id="3457" w:name="_Toc525567378"/>
      <w:r w:rsidRPr="00E67E0D">
        <w:t>8.9.1.3</w:t>
      </w:r>
      <w:r w:rsidRPr="00E67E0D">
        <w:tab/>
        <w:t>Unsuccessful Operation</w:t>
      </w:r>
      <w:bookmarkEnd w:id="3456"/>
      <w:bookmarkEnd w:id="3457"/>
    </w:p>
    <w:p w14:paraId="0CBF4D8C" w14:textId="77777777" w:rsidR="006A1CE4" w:rsidRPr="00E67E0D" w:rsidRDefault="006A1CE4" w:rsidP="00E7499B">
      <w:r w:rsidRPr="00E67E0D">
        <w:t>Not applicable.</w:t>
      </w:r>
    </w:p>
    <w:p w14:paraId="220EA89C" w14:textId="77777777" w:rsidR="006A1CE4" w:rsidRPr="00E67E0D" w:rsidRDefault="006A1CE4" w:rsidP="00E7499B">
      <w:pPr>
        <w:pStyle w:val="4"/>
      </w:pPr>
      <w:bookmarkStart w:id="3458" w:name="_Toc534720367"/>
      <w:bookmarkStart w:id="3459" w:name="_Toc525567379"/>
      <w:r w:rsidRPr="00E67E0D">
        <w:t>8.9.1.4</w:t>
      </w:r>
      <w:r w:rsidRPr="00E67E0D">
        <w:tab/>
        <w:t>Abnormal Conditions</w:t>
      </w:r>
      <w:bookmarkEnd w:id="3458"/>
      <w:bookmarkEnd w:id="3459"/>
    </w:p>
    <w:p w14:paraId="27673DB8" w14:textId="77777777" w:rsidR="006A1CE4" w:rsidRPr="00E67E0D" w:rsidRDefault="006A1CE4" w:rsidP="00E7499B">
      <w:pPr>
        <w:rPr>
          <w:snapToGrid w:val="0"/>
        </w:rPr>
      </w:pPr>
      <w:r w:rsidRPr="00E67E0D">
        <w:rPr>
          <w:snapToGrid w:val="0"/>
        </w:rPr>
        <w:t xml:space="preserve">If the </w:t>
      </w:r>
      <w:r w:rsidRPr="00E67E0D">
        <w:rPr>
          <w:i/>
        </w:rPr>
        <w:t>Concurrent Warning Message Indicator</w:t>
      </w:r>
      <w:r w:rsidRPr="00E67E0D">
        <w:t xml:space="preserve"> IE is not present</w:t>
      </w:r>
      <w:r w:rsidRPr="00E67E0D">
        <w:rPr>
          <w:snapToGrid w:val="0"/>
        </w:rPr>
        <w:t xml:space="preserve"> and if a value "0" is received in the </w:t>
      </w:r>
      <w:r w:rsidRPr="00E67E0D">
        <w:rPr>
          <w:i/>
          <w:snapToGrid w:val="0"/>
        </w:rPr>
        <w:t>Number of Broadcast Requested</w:t>
      </w:r>
      <w:r w:rsidRPr="00E67E0D">
        <w:rPr>
          <w:snapToGrid w:val="0"/>
        </w:rPr>
        <w:t xml:space="preserve"> IE, the NG-RAN node shall not broadcast the received secondary notification.</w:t>
      </w:r>
    </w:p>
    <w:p w14:paraId="3EB7758A" w14:textId="77777777" w:rsidR="006A1CE4" w:rsidRPr="00E67E0D" w:rsidRDefault="006A1CE4" w:rsidP="00E7499B">
      <w:r w:rsidRPr="00E67E0D">
        <w:rPr>
          <w:snapToGrid w:val="0"/>
        </w:rPr>
        <w:t xml:space="preserve">If the </w:t>
      </w:r>
      <w:r w:rsidRPr="00E67E0D">
        <w:rPr>
          <w:i/>
          <w:snapToGrid w:val="0"/>
        </w:rPr>
        <w:t>Concurrent Warning Message Indicator</w:t>
      </w:r>
      <w:r w:rsidRPr="00E67E0D">
        <w:rPr>
          <w:snapToGrid w:val="0"/>
        </w:rPr>
        <w:t xml:space="preserve"> IE is included and i</w:t>
      </w:r>
      <w:r w:rsidRPr="00E67E0D">
        <w:t xml:space="preserve">f a value "0" is received in the </w:t>
      </w:r>
      <w:r w:rsidRPr="00E67E0D">
        <w:rPr>
          <w:i/>
          <w:iCs/>
        </w:rPr>
        <w:t xml:space="preserve">Repetition Period </w:t>
      </w:r>
      <w:r w:rsidRPr="00E67E0D">
        <w:t xml:space="preserve">IE, the NG-RAN node shall not broadcast the received warning message except if the </w:t>
      </w:r>
      <w:r w:rsidRPr="00E67E0D">
        <w:rPr>
          <w:i/>
          <w:iCs/>
        </w:rPr>
        <w:t>Number of Broadcast Requested</w:t>
      </w:r>
      <w:r w:rsidRPr="00E67E0D">
        <w:t xml:space="preserve"> IE is set to "1".</w:t>
      </w:r>
    </w:p>
    <w:p w14:paraId="1F2503BB" w14:textId="77777777" w:rsidR="006A1CE4" w:rsidRPr="00E67E0D" w:rsidRDefault="006A1CE4" w:rsidP="00E7499B">
      <w:r w:rsidRPr="00E67E0D">
        <w:t xml:space="preserve">If the </w:t>
      </w:r>
      <w:r w:rsidRPr="00E67E0D">
        <w:rPr>
          <w:i/>
        </w:rPr>
        <w:t>Concurrent Warning Message Indicator</w:t>
      </w:r>
      <w:r w:rsidRPr="00E67E0D">
        <w:t xml:space="preserve"> IE is not included and if a value "0" is received in the </w:t>
      </w:r>
      <w:r w:rsidRPr="00E67E0D">
        <w:rPr>
          <w:i/>
        </w:rPr>
        <w:t>Repetition Period</w:t>
      </w:r>
      <w:r w:rsidRPr="00E67E0D">
        <w:t xml:space="preserve"> IE, the NG-RAN node shall not broadcast the received secondary notification except if the </w:t>
      </w:r>
      <w:r w:rsidRPr="00E67E0D">
        <w:rPr>
          <w:i/>
        </w:rPr>
        <w:t>Number of Broadcast Requested</w:t>
      </w:r>
      <w:r w:rsidRPr="00E67E0D">
        <w:t xml:space="preserve"> IE is set to "1".</w:t>
      </w:r>
    </w:p>
    <w:p w14:paraId="6A0CD32E" w14:textId="77777777" w:rsidR="006A1CE4" w:rsidRPr="00E67E0D" w:rsidRDefault="006A1CE4" w:rsidP="00E7499B">
      <w:pPr>
        <w:pStyle w:val="3"/>
      </w:pPr>
      <w:bookmarkStart w:id="3460" w:name="_Toc534720368"/>
      <w:bookmarkStart w:id="3461" w:name="_Toc525567380"/>
      <w:r w:rsidRPr="00E67E0D">
        <w:t>8.9.2</w:t>
      </w:r>
      <w:r w:rsidRPr="00E67E0D">
        <w:tab/>
        <w:t>PWS Cancel</w:t>
      </w:r>
      <w:bookmarkEnd w:id="3460"/>
      <w:bookmarkEnd w:id="3461"/>
    </w:p>
    <w:p w14:paraId="090E7909" w14:textId="77777777" w:rsidR="006A1CE4" w:rsidRPr="00E67E0D" w:rsidRDefault="006A1CE4" w:rsidP="00E7499B">
      <w:pPr>
        <w:pStyle w:val="4"/>
      </w:pPr>
      <w:bookmarkStart w:id="3462" w:name="_Toc534720369"/>
      <w:bookmarkStart w:id="3463" w:name="_Toc525567381"/>
      <w:r w:rsidRPr="00E67E0D">
        <w:t>8.9.2.1</w:t>
      </w:r>
      <w:r w:rsidRPr="00E67E0D">
        <w:tab/>
        <w:t>General</w:t>
      </w:r>
      <w:bookmarkEnd w:id="3462"/>
      <w:bookmarkEnd w:id="3463"/>
    </w:p>
    <w:p w14:paraId="0B460246" w14:textId="77777777" w:rsidR="006A1CE4" w:rsidRPr="00E67E0D" w:rsidRDefault="006A1CE4" w:rsidP="00E7499B">
      <w:r w:rsidRPr="00E67E0D">
        <w:t>The purpose of the PWS Cancel procedure is to cancel an already ongoing broadcast of a warning message. The procedure uses non UE-associated signalling.</w:t>
      </w:r>
    </w:p>
    <w:p w14:paraId="17D1ED28" w14:textId="77777777" w:rsidR="006A1CE4" w:rsidRPr="00E67E0D" w:rsidRDefault="006A1CE4" w:rsidP="00E7499B">
      <w:pPr>
        <w:pStyle w:val="4"/>
      </w:pPr>
      <w:bookmarkStart w:id="3464" w:name="_Toc534720370"/>
      <w:bookmarkStart w:id="3465" w:name="_Toc525567382"/>
      <w:r w:rsidRPr="00E67E0D">
        <w:t>8.9.2.2</w:t>
      </w:r>
      <w:r w:rsidRPr="00E67E0D">
        <w:tab/>
        <w:t>Successful Operation</w:t>
      </w:r>
      <w:bookmarkEnd w:id="3464"/>
      <w:bookmarkEnd w:id="3465"/>
    </w:p>
    <w:p w14:paraId="24E69F13" w14:textId="77777777" w:rsidR="00AE297A" w:rsidRPr="00FF6A95" w:rsidRDefault="00AE297A" w:rsidP="00AE297A">
      <w:pPr>
        <w:pStyle w:val="TH"/>
        <w:rPr>
          <w:del w:id="3466" w:author="Issam" w:date="2019-02-12T23:38:00Z"/>
        </w:rPr>
      </w:pPr>
      <w:del w:id="3467" w:author="Issam" w:date="2019-02-12T23:38:00Z">
        <w:r w:rsidRPr="00FF6A95">
          <w:object w:dxaOrig="6893" w:dyaOrig="2427" w14:anchorId="04FE2539">
            <v:shape id="_x0000_i1133" type="#_x0000_t75" style="width:344.5pt;height:121.85pt" o:ole="">
              <v:imagedata r:id="rId145" o:title=""/>
            </v:shape>
            <o:OLEObject Type="Embed" ProgID="Visio.Drawing.11" ShapeID="_x0000_i1133" DrawAspect="Content" ObjectID="_1611519968" r:id="rId146"/>
          </w:object>
        </w:r>
      </w:del>
    </w:p>
    <w:p w14:paraId="6B83D412" w14:textId="77777777" w:rsidR="006A1CE4" w:rsidRPr="00E67E0D" w:rsidRDefault="006A1CE4" w:rsidP="00E7499B">
      <w:pPr>
        <w:pStyle w:val="TH"/>
        <w:rPr>
          <w:ins w:id="3468" w:author="Issam" w:date="2019-02-12T23:38:00Z"/>
        </w:rPr>
      </w:pPr>
      <w:ins w:id="3469" w:author="Issam" w:date="2019-02-12T23:38:00Z">
        <w:r w:rsidRPr="00E67E0D">
          <w:object w:dxaOrig="6893" w:dyaOrig="2427" w14:anchorId="4952BBDA">
            <v:shape id="_x0000_i1071" type="#_x0000_t75" style="width:344.5pt;height:120.75pt" o:ole="">
              <v:imagedata r:id="rId145" o:title=""/>
            </v:shape>
            <o:OLEObject Type="Embed" ProgID="Visio.Drawing.11" ShapeID="_x0000_i1071" DrawAspect="Content" ObjectID="_1611519969" r:id="rId147"/>
          </w:object>
        </w:r>
      </w:ins>
    </w:p>
    <w:p w14:paraId="3B6BADC0" w14:textId="77777777" w:rsidR="006A1CE4" w:rsidRPr="00E67E0D" w:rsidRDefault="006A1CE4" w:rsidP="00E7499B">
      <w:pPr>
        <w:pStyle w:val="TF"/>
        <w:pPrChange w:id="3470" w:author="Issam" w:date="2019-02-12T23:38:00Z">
          <w:pPr>
            <w:pStyle w:val="TF"/>
          </w:pPr>
        </w:pPrChange>
      </w:pPr>
      <w:r w:rsidRPr="00E67E0D">
        <w:t>Figure 8.9.2.2-1: PWS Cancel procedure: successful operation</w:t>
      </w:r>
    </w:p>
    <w:p w14:paraId="2CF5784A" w14:textId="77777777" w:rsidR="006A1CE4" w:rsidRPr="00E67E0D" w:rsidRDefault="006A1CE4" w:rsidP="00E7499B">
      <w:r w:rsidRPr="00E67E0D">
        <w:t>The AMF initiates the procedure by sending a PWS CANCEL REQUEST message to the NG-RAN node.</w:t>
      </w:r>
    </w:p>
    <w:p w14:paraId="60148B0B" w14:textId="77777777" w:rsidR="006A1CE4" w:rsidRPr="00E67E0D" w:rsidRDefault="006A1CE4" w:rsidP="00E7499B">
      <w:r w:rsidRPr="00E67E0D">
        <w:t xml:space="preserve">If the NG-RAN node receives a PWS CANCEL REQUEST message and broadcast of the warning message identified by the </w:t>
      </w:r>
      <w:r w:rsidRPr="00E67E0D">
        <w:rPr>
          <w:i/>
        </w:rPr>
        <w:t>Message Identifier</w:t>
      </w:r>
      <w:r w:rsidRPr="00E67E0D">
        <w:t xml:space="preserve"> and </w:t>
      </w:r>
      <w:r w:rsidRPr="00E67E0D">
        <w:rPr>
          <w:i/>
        </w:rPr>
        <w:t>Serial Number</w:t>
      </w:r>
      <w:r w:rsidRPr="00E67E0D">
        <w:t xml:space="preserve"> IE is ongoing in an area indicated within the </w:t>
      </w:r>
      <w:r w:rsidRPr="00E67E0D">
        <w:rPr>
          <w:i/>
        </w:rPr>
        <w:t>Warning Area List</w:t>
      </w:r>
      <w:r w:rsidRPr="00E67E0D">
        <w:t xml:space="preserve"> IE, the NG-RAN node shall stop broadcasting the warning message within that area and discard the warning message for that area.</w:t>
      </w:r>
    </w:p>
    <w:p w14:paraId="0F270EE0" w14:textId="77777777" w:rsidR="006A1CE4" w:rsidRPr="00E67E0D" w:rsidRDefault="006A1CE4" w:rsidP="00E7499B">
      <w:r w:rsidRPr="00E67E0D">
        <w:t xml:space="preserve">If the </w:t>
      </w:r>
      <w:r w:rsidRPr="00E67E0D">
        <w:rPr>
          <w:i/>
        </w:rPr>
        <w:t>Warning Area</w:t>
      </w:r>
      <w:r w:rsidRPr="00E67E0D">
        <w:t xml:space="preserve"> </w:t>
      </w:r>
      <w:r w:rsidRPr="00E67E0D">
        <w:rPr>
          <w:i/>
        </w:rPr>
        <w:t>List</w:t>
      </w:r>
      <w:r w:rsidRPr="00E67E0D">
        <w:t xml:space="preserve"> IE is not included in the PWS CANCEL REQUEST message, the NG-RAN node shall stop broadcasting and discard the warning message identified by the </w:t>
      </w:r>
      <w:r w:rsidRPr="00E67E0D">
        <w:rPr>
          <w:i/>
        </w:rPr>
        <w:t>Message Identifier</w:t>
      </w:r>
      <w:r w:rsidRPr="00E67E0D">
        <w:t xml:space="preserve"> IE and the </w:t>
      </w:r>
      <w:r w:rsidRPr="00E67E0D">
        <w:rPr>
          <w:i/>
        </w:rPr>
        <w:t xml:space="preserve">Serial Number </w:t>
      </w:r>
      <w:r w:rsidRPr="00E67E0D">
        <w:t>IE in all of the cells in the NG-RAN node.</w:t>
      </w:r>
    </w:p>
    <w:p w14:paraId="68724DBC" w14:textId="77777777" w:rsidR="006A1CE4" w:rsidRPr="00E67E0D" w:rsidRDefault="006A1CE4" w:rsidP="00E7499B">
      <w:r w:rsidRPr="00E67E0D">
        <w:t>The NG-RAN node shall acknowledge the PWS CANCEL REQUEST message by sending the PWS CANCEL RESPONSE message, with the</w:t>
      </w:r>
      <w:r w:rsidRPr="00E67E0D">
        <w:rPr>
          <w:i/>
        </w:rPr>
        <w:t xml:space="preserve"> Message Identifier</w:t>
      </w:r>
      <w:r w:rsidRPr="00E67E0D">
        <w:t xml:space="preserve"> IE and the </w:t>
      </w:r>
      <w:r w:rsidRPr="00E67E0D">
        <w:rPr>
          <w:i/>
        </w:rPr>
        <w:t xml:space="preserve">Serial Number </w:t>
      </w:r>
      <w:r w:rsidRPr="00E67E0D">
        <w:t xml:space="preserve">IE copied from the PWS CANCEL REQUEST message </w:t>
      </w:r>
      <w:r w:rsidRPr="00E67E0D">
        <w:rPr>
          <w:rFonts w:eastAsia="MS Mincho"/>
        </w:rPr>
        <w:t>and</w:t>
      </w:r>
      <w:r w:rsidRPr="00E67E0D">
        <w:t xml:space="preserve"> </w:t>
      </w:r>
      <w:r w:rsidRPr="00E67E0D">
        <w:rPr>
          <w:rFonts w:eastAsia="MS Mincho"/>
        </w:rPr>
        <w:t xml:space="preserve">shall, if there is an area to report where an ongoing broadcast was stopped successfully, include the </w:t>
      </w:r>
      <w:r w:rsidRPr="00E67E0D">
        <w:rPr>
          <w:rFonts w:eastAsia="MS Mincho"/>
          <w:i/>
        </w:rPr>
        <w:t>Broadcast Cancelled Area List</w:t>
      </w:r>
      <w:r w:rsidRPr="00E67E0D">
        <w:rPr>
          <w:rFonts w:eastAsia="MS Mincho"/>
        </w:rPr>
        <w:t xml:space="preserve"> IE</w:t>
      </w:r>
      <w:r w:rsidRPr="00E67E0D">
        <w:t>.</w:t>
      </w:r>
    </w:p>
    <w:p w14:paraId="041D2581" w14:textId="77777777" w:rsidR="006A1CE4" w:rsidRPr="00E67E0D" w:rsidRDefault="006A1CE4" w:rsidP="00E7499B">
      <w:r w:rsidRPr="00E67E0D">
        <w:t xml:space="preserve">If an area included in the </w:t>
      </w:r>
      <w:r w:rsidRPr="00E67E0D">
        <w:rPr>
          <w:i/>
        </w:rPr>
        <w:t>Warning Area List</w:t>
      </w:r>
      <w:r w:rsidRPr="00E67E0D">
        <w:t xml:space="preserve"> IE in the PWS CANCEL REQUEST message does not appear in the </w:t>
      </w:r>
      <w:r w:rsidRPr="00E67E0D">
        <w:rPr>
          <w:i/>
        </w:rPr>
        <w:t>Broadcast Cancelled Area List</w:t>
      </w:r>
      <w:r w:rsidRPr="00E67E0D">
        <w:t xml:space="preserve"> IE, the AMF shall consider that the NG-RAN node had no ongoing broadcast to stop for the same </w:t>
      </w:r>
      <w:r w:rsidRPr="00E67E0D">
        <w:rPr>
          <w:i/>
        </w:rPr>
        <w:t>Message Identifier</w:t>
      </w:r>
      <w:r w:rsidRPr="00E67E0D">
        <w:t xml:space="preserve"> and </w:t>
      </w:r>
      <w:r w:rsidRPr="00E67E0D">
        <w:rPr>
          <w:i/>
        </w:rPr>
        <w:t>Serial Number</w:t>
      </w:r>
      <w:r w:rsidRPr="00E67E0D">
        <w:t xml:space="preserve"> in that area.</w:t>
      </w:r>
    </w:p>
    <w:p w14:paraId="6D34712B" w14:textId="77777777" w:rsidR="006A1CE4" w:rsidRPr="00E67E0D" w:rsidRDefault="006A1CE4" w:rsidP="00E7499B">
      <w:r w:rsidRPr="00E67E0D">
        <w:t xml:space="preserve">If the </w:t>
      </w:r>
      <w:r w:rsidRPr="00E67E0D">
        <w:rPr>
          <w:i/>
        </w:rPr>
        <w:t>Broadcast Cancelled Area List</w:t>
      </w:r>
      <w:r w:rsidRPr="00E67E0D">
        <w:t xml:space="preserve"> IE is not included in the PWS CANCEL RESPONSE message, the AMF shall consider that the NG-RAN node had no ongoing broadcast to stop for the same </w:t>
      </w:r>
      <w:r w:rsidRPr="00E67E0D">
        <w:rPr>
          <w:i/>
        </w:rPr>
        <w:t>Message Identifier</w:t>
      </w:r>
      <w:r w:rsidRPr="00E67E0D">
        <w:t xml:space="preserve"> and </w:t>
      </w:r>
      <w:r w:rsidRPr="00E67E0D">
        <w:rPr>
          <w:i/>
        </w:rPr>
        <w:t>Serial Number</w:t>
      </w:r>
      <w:r w:rsidRPr="00E67E0D">
        <w:t>.</w:t>
      </w:r>
    </w:p>
    <w:p w14:paraId="0FE67E61" w14:textId="77777777" w:rsidR="006A1CE4" w:rsidRPr="00E67E0D" w:rsidRDefault="006A1CE4" w:rsidP="00E7499B">
      <w:r w:rsidRPr="00E67E0D">
        <w:t xml:space="preserve">If the </w:t>
      </w:r>
      <w:r w:rsidRPr="00E67E0D">
        <w:rPr>
          <w:i/>
        </w:rPr>
        <w:t>Cancel-All Warning Messages Indicator</w:t>
      </w:r>
      <w:r w:rsidRPr="00E67E0D">
        <w:t xml:space="preserve"> IE is present in the PWS CANCEL REQUEST message, then the NG-RAN node shall stop broadcasting and discard all warning messages for the area as indicated in the </w:t>
      </w:r>
      <w:r w:rsidRPr="00E67E0D">
        <w:rPr>
          <w:i/>
        </w:rPr>
        <w:t>Warning Area List</w:t>
      </w:r>
      <w:r w:rsidRPr="00E67E0D">
        <w:t xml:space="preserve"> IE or in all the cells of the NG-RAN node if the </w:t>
      </w:r>
      <w:r w:rsidRPr="00E67E0D">
        <w:rPr>
          <w:i/>
        </w:rPr>
        <w:t>Warning Area List</w:t>
      </w:r>
      <w:r w:rsidRPr="00E67E0D">
        <w:t xml:space="preserve"> IE is not included. The NG-RAN node shall acknowledge the PWS CANCEL REQUEST message by sending the PWS CANCEL RESPONSE message, with the </w:t>
      </w:r>
      <w:r w:rsidRPr="00E67E0D">
        <w:rPr>
          <w:i/>
        </w:rPr>
        <w:t>Message Identifier</w:t>
      </w:r>
      <w:r w:rsidRPr="00E67E0D">
        <w:t xml:space="preserve"> IE and the </w:t>
      </w:r>
      <w:r w:rsidRPr="00E67E0D">
        <w:rPr>
          <w:i/>
        </w:rPr>
        <w:t>Serial Number</w:t>
      </w:r>
      <w:r w:rsidRPr="00E67E0D">
        <w:t xml:space="preserve"> IE copied from the PWS CANCEL REQUEST message and shall, if there is area to report where an ongoing broadcast was stopped successfully, include the</w:t>
      </w:r>
      <w:r w:rsidRPr="00E67E0D">
        <w:rPr>
          <w:i/>
        </w:rPr>
        <w:t xml:space="preserve"> Broadcast Cancelled Area List</w:t>
      </w:r>
      <w:r w:rsidRPr="00E67E0D">
        <w:t xml:space="preserve"> IE with the </w:t>
      </w:r>
      <w:r w:rsidRPr="00E67E0D">
        <w:rPr>
          <w:i/>
        </w:rPr>
        <w:t>Number of Broadcasts</w:t>
      </w:r>
      <w:r w:rsidRPr="00E67E0D">
        <w:t xml:space="preserve"> IE set to 0.</w:t>
      </w:r>
    </w:p>
    <w:p w14:paraId="188AF72E" w14:textId="77777777" w:rsidR="006A1CE4" w:rsidRPr="00E67E0D" w:rsidRDefault="006A1CE4" w:rsidP="00E7499B">
      <w:pPr>
        <w:pStyle w:val="4"/>
      </w:pPr>
      <w:bookmarkStart w:id="3471" w:name="_Toc534720371"/>
      <w:bookmarkStart w:id="3472" w:name="_Toc525567383"/>
      <w:r w:rsidRPr="00E67E0D">
        <w:t>8.9.2.3</w:t>
      </w:r>
      <w:r w:rsidRPr="00E67E0D">
        <w:tab/>
        <w:t>Unsuccessful Operation</w:t>
      </w:r>
      <w:bookmarkEnd w:id="3471"/>
      <w:bookmarkEnd w:id="3472"/>
    </w:p>
    <w:p w14:paraId="26394C12" w14:textId="77777777" w:rsidR="006A1CE4" w:rsidRPr="00E67E0D" w:rsidRDefault="006A1CE4" w:rsidP="00E7499B">
      <w:r w:rsidRPr="00E67E0D">
        <w:t>Not applicable.</w:t>
      </w:r>
    </w:p>
    <w:p w14:paraId="7F281664" w14:textId="77777777" w:rsidR="006A1CE4" w:rsidRPr="00E67E0D" w:rsidRDefault="006A1CE4" w:rsidP="00E7499B">
      <w:pPr>
        <w:pStyle w:val="4"/>
      </w:pPr>
      <w:bookmarkStart w:id="3473" w:name="_Toc534720372"/>
      <w:bookmarkStart w:id="3474" w:name="_Toc525567384"/>
      <w:r w:rsidRPr="00E67E0D">
        <w:t>8.9.2.4</w:t>
      </w:r>
      <w:r w:rsidRPr="00E67E0D">
        <w:tab/>
        <w:t>Abnormal Conditions</w:t>
      </w:r>
      <w:bookmarkEnd w:id="3473"/>
      <w:bookmarkEnd w:id="3474"/>
    </w:p>
    <w:p w14:paraId="3FF001F3" w14:textId="77777777" w:rsidR="006A1CE4" w:rsidRPr="00E67E0D" w:rsidRDefault="006A1CE4" w:rsidP="00E7499B">
      <w:r w:rsidRPr="00E67E0D">
        <w:t>Void.</w:t>
      </w:r>
    </w:p>
    <w:p w14:paraId="7587986C" w14:textId="77777777" w:rsidR="006A1CE4" w:rsidRPr="00E67E0D" w:rsidRDefault="006A1CE4" w:rsidP="00E7499B">
      <w:pPr>
        <w:pStyle w:val="3"/>
      </w:pPr>
      <w:bookmarkStart w:id="3475" w:name="_Toc534720373"/>
      <w:bookmarkStart w:id="3476" w:name="_Toc525567385"/>
      <w:r w:rsidRPr="00E67E0D">
        <w:t>8.9.3</w:t>
      </w:r>
      <w:r w:rsidRPr="00E67E0D">
        <w:tab/>
        <w:t>PWS Restart Indication</w:t>
      </w:r>
      <w:bookmarkEnd w:id="3475"/>
      <w:bookmarkEnd w:id="3476"/>
    </w:p>
    <w:p w14:paraId="6DEF5C92" w14:textId="77777777" w:rsidR="006A1CE4" w:rsidRPr="00E67E0D" w:rsidRDefault="006A1CE4" w:rsidP="00E7499B">
      <w:pPr>
        <w:pStyle w:val="4"/>
      </w:pPr>
      <w:bookmarkStart w:id="3477" w:name="_Toc534720374"/>
      <w:bookmarkStart w:id="3478" w:name="_Toc525567386"/>
      <w:r w:rsidRPr="00E67E0D">
        <w:t>8.9.3.1</w:t>
      </w:r>
      <w:r w:rsidRPr="00E67E0D">
        <w:tab/>
        <w:t>General</w:t>
      </w:r>
      <w:bookmarkEnd w:id="3477"/>
      <w:bookmarkEnd w:id="3478"/>
    </w:p>
    <w:p w14:paraId="12BF3844" w14:textId="77777777" w:rsidR="006A1CE4" w:rsidRPr="00E67E0D" w:rsidRDefault="006A1CE4" w:rsidP="00E7499B">
      <w:r w:rsidRPr="00E67E0D">
        <w:t>The purpose of the PWS Restart Indication procedure is to inform the AMF that PWS information for some or all cells of the NG-RAN node may be reloaded from the CBC if needed. The procedure uses non UE-associated signalling.</w:t>
      </w:r>
    </w:p>
    <w:p w14:paraId="4CDE397B" w14:textId="77777777" w:rsidR="006A1CE4" w:rsidRPr="00E67E0D" w:rsidRDefault="006A1CE4" w:rsidP="00E7499B">
      <w:pPr>
        <w:pStyle w:val="4"/>
      </w:pPr>
      <w:bookmarkStart w:id="3479" w:name="_Toc534720375"/>
      <w:bookmarkStart w:id="3480" w:name="_Toc525567387"/>
      <w:r w:rsidRPr="00E67E0D">
        <w:t>8.9.3.2</w:t>
      </w:r>
      <w:r w:rsidRPr="00E67E0D">
        <w:tab/>
        <w:t>Successful Operation</w:t>
      </w:r>
      <w:bookmarkEnd w:id="3479"/>
      <w:bookmarkEnd w:id="3480"/>
    </w:p>
    <w:p w14:paraId="2037DD49" w14:textId="77777777" w:rsidR="00AE297A" w:rsidRPr="00FF6A95" w:rsidRDefault="00AE297A" w:rsidP="00AE297A">
      <w:pPr>
        <w:pStyle w:val="TH"/>
        <w:rPr>
          <w:del w:id="3481" w:author="Issam" w:date="2019-02-12T23:38:00Z"/>
        </w:rPr>
      </w:pPr>
      <w:del w:id="3482" w:author="Issam" w:date="2019-02-12T23:38:00Z">
        <w:r w:rsidRPr="00FF6A95">
          <w:object w:dxaOrig="6893" w:dyaOrig="2427" w14:anchorId="3E716B8D">
            <v:shape id="_x0000_i1134" type="#_x0000_t75" style="width:344.5pt;height:121.85pt" o:ole="">
              <v:imagedata r:id="rId148" o:title=""/>
            </v:shape>
            <o:OLEObject Type="Embed" ProgID="Visio.Drawing.11" ShapeID="_x0000_i1134" DrawAspect="Content" ObjectID="_1611519970" r:id="rId149"/>
          </w:object>
        </w:r>
      </w:del>
    </w:p>
    <w:p w14:paraId="0450070B" w14:textId="77777777" w:rsidR="006A1CE4" w:rsidRPr="00E67E0D" w:rsidRDefault="006A1CE4" w:rsidP="00E7499B">
      <w:pPr>
        <w:pStyle w:val="TH"/>
        <w:rPr>
          <w:ins w:id="3483" w:author="Issam" w:date="2019-02-12T23:38:00Z"/>
        </w:rPr>
      </w:pPr>
      <w:ins w:id="3484" w:author="Issam" w:date="2019-02-12T23:38:00Z">
        <w:r w:rsidRPr="00E67E0D">
          <w:object w:dxaOrig="6893" w:dyaOrig="2427" w14:anchorId="68E8DCF7">
            <v:shape id="_x0000_i1072" type="#_x0000_t75" style="width:344.5pt;height:120.75pt" o:ole="">
              <v:imagedata r:id="rId148" o:title=""/>
            </v:shape>
            <o:OLEObject Type="Embed" ProgID="Visio.Drawing.11" ShapeID="_x0000_i1072" DrawAspect="Content" ObjectID="_1611519971" r:id="rId150"/>
          </w:object>
        </w:r>
      </w:ins>
    </w:p>
    <w:p w14:paraId="0D2ADEEE" w14:textId="77777777" w:rsidR="006A1CE4" w:rsidRPr="00E67E0D" w:rsidRDefault="006A1CE4" w:rsidP="00E7499B">
      <w:pPr>
        <w:pStyle w:val="TF"/>
      </w:pPr>
      <w:r w:rsidRPr="00E67E0D">
        <w:t>Figure 8.9.3.2-1: PWS restart indication</w:t>
      </w:r>
    </w:p>
    <w:p w14:paraId="40B71133" w14:textId="77777777" w:rsidR="006A1CE4" w:rsidRPr="00E67E0D" w:rsidRDefault="006A1CE4" w:rsidP="00E7499B">
      <w:r w:rsidRPr="00E67E0D">
        <w:t>The NG-RAN node initiates the procedure by sending a PWS RESTART INDICATION message to the AMF. On receipt of a PWS RESTART INDICATION message, the AMF shall act as defined in TS 23.007 [20].</w:t>
      </w:r>
    </w:p>
    <w:p w14:paraId="4A1BA8F8" w14:textId="77777777" w:rsidR="006A1CE4" w:rsidRPr="00E67E0D" w:rsidRDefault="006A1CE4" w:rsidP="00E7499B">
      <w:r w:rsidRPr="00E67E0D">
        <w:t xml:space="preserve">If the Emergency Area ID is available, the NG-RAN node shall also include it in the </w:t>
      </w:r>
      <w:r w:rsidRPr="00E67E0D">
        <w:rPr>
          <w:i/>
        </w:rPr>
        <w:t>Emergency Area ID List for Restart</w:t>
      </w:r>
      <w:r w:rsidRPr="00E67E0D">
        <w:t xml:space="preserve"> IE.</w:t>
      </w:r>
    </w:p>
    <w:p w14:paraId="222E0AF6" w14:textId="77777777" w:rsidR="006A1CE4" w:rsidRPr="00E67E0D" w:rsidRDefault="006A1CE4" w:rsidP="00E7499B">
      <w:pPr>
        <w:pStyle w:val="4"/>
      </w:pPr>
      <w:bookmarkStart w:id="3485" w:name="_Toc534720376"/>
      <w:bookmarkStart w:id="3486" w:name="_Toc525567388"/>
      <w:r w:rsidRPr="00E67E0D">
        <w:t>8.9.3.3</w:t>
      </w:r>
      <w:r w:rsidRPr="00E67E0D">
        <w:tab/>
        <w:t>Abnormal Conditions</w:t>
      </w:r>
      <w:bookmarkEnd w:id="3485"/>
      <w:bookmarkEnd w:id="3486"/>
    </w:p>
    <w:p w14:paraId="5B67432D" w14:textId="77777777" w:rsidR="006A1CE4" w:rsidRPr="00E67E0D" w:rsidRDefault="006A1CE4" w:rsidP="00E7499B">
      <w:r w:rsidRPr="00E67E0D">
        <w:t>Void.</w:t>
      </w:r>
    </w:p>
    <w:p w14:paraId="2388FDF3" w14:textId="77777777" w:rsidR="006A1CE4" w:rsidRPr="00E67E0D" w:rsidRDefault="006A1CE4" w:rsidP="00E7499B">
      <w:pPr>
        <w:pStyle w:val="3"/>
      </w:pPr>
      <w:bookmarkStart w:id="3487" w:name="_Toc534720377"/>
      <w:bookmarkStart w:id="3488" w:name="_Toc525567389"/>
      <w:r w:rsidRPr="00E67E0D">
        <w:t>8.9.4</w:t>
      </w:r>
      <w:r w:rsidRPr="00E67E0D">
        <w:tab/>
        <w:t>PWS Failure Indication</w:t>
      </w:r>
      <w:bookmarkEnd w:id="3487"/>
      <w:bookmarkEnd w:id="3488"/>
    </w:p>
    <w:p w14:paraId="59831CA2" w14:textId="77777777" w:rsidR="006A1CE4" w:rsidRPr="00E67E0D" w:rsidRDefault="006A1CE4" w:rsidP="00E7499B">
      <w:pPr>
        <w:pStyle w:val="4"/>
      </w:pPr>
      <w:bookmarkStart w:id="3489" w:name="_Toc534720378"/>
      <w:bookmarkStart w:id="3490" w:name="_Toc525567390"/>
      <w:r w:rsidRPr="00E67E0D">
        <w:t>8.9.4.1</w:t>
      </w:r>
      <w:r w:rsidRPr="00E67E0D">
        <w:tab/>
        <w:t>General</w:t>
      </w:r>
      <w:bookmarkEnd w:id="3489"/>
      <w:bookmarkEnd w:id="3490"/>
    </w:p>
    <w:p w14:paraId="15EE4606" w14:textId="77777777" w:rsidR="006A1CE4" w:rsidRPr="00E67E0D" w:rsidRDefault="006A1CE4" w:rsidP="00E7499B">
      <w:r w:rsidRPr="00E67E0D">
        <w:t>The purpose of the PWS Failure Indication procedure is to inform the AMF that ongoing PWS operation for one or more cells of the NG-RAN node has failed. The procedure uses non UE-associated signalling.</w:t>
      </w:r>
    </w:p>
    <w:p w14:paraId="71011F7B" w14:textId="77777777" w:rsidR="006A1CE4" w:rsidRPr="00E67E0D" w:rsidRDefault="006A1CE4" w:rsidP="00E7499B">
      <w:pPr>
        <w:pStyle w:val="4"/>
      </w:pPr>
      <w:bookmarkStart w:id="3491" w:name="_Toc534720379"/>
      <w:bookmarkStart w:id="3492" w:name="_Toc525567391"/>
      <w:r w:rsidRPr="00E67E0D">
        <w:t>8.9.4.2</w:t>
      </w:r>
      <w:r w:rsidRPr="00E67E0D">
        <w:tab/>
        <w:t>Successful Operation</w:t>
      </w:r>
      <w:bookmarkEnd w:id="3491"/>
      <w:bookmarkEnd w:id="3492"/>
    </w:p>
    <w:p w14:paraId="65705CBC" w14:textId="77777777" w:rsidR="00AE297A" w:rsidRPr="00FF6A95" w:rsidRDefault="00AE297A" w:rsidP="00AE297A">
      <w:pPr>
        <w:pStyle w:val="TH"/>
        <w:rPr>
          <w:del w:id="3493" w:author="Issam" w:date="2019-02-12T23:38:00Z"/>
        </w:rPr>
      </w:pPr>
      <w:del w:id="3494" w:author="Issam" w:date="2019-02-12T23:38:00Z">
        <w:r w:rsidRPr="00FF6A95">
          <w:object w:dxaOrig="6893" w:dyaOrig="2427" w14:anchorId="1A3103ED">
            <v:shape id="_x0000_i1135" type="#_x0000_t75" style="width:344.5pt;height:121.85pt" o:ole="">
              <v:imagedata r:id="rId151" o:title=""/>
            </v:shape>
            <o:OLEObject Type="Embed" ProgID="Visio.Drawing.11" ShapeID="_x0000_i1135" DrawAspect="Content" ObjectID="_1611519972" r:id="rId152"/>
          </w:object>
        </w:r>
      </w:del>
    </w:p>
    <w:p w14:paraId="5321A094" w14:textId="77777777" w:rsidR="006A1CE4" w:rsidRPr="00E67E0D" w:rsidRDefault="006A1CE4" w:rsidP="00E7499B">
      <w:pPr>
        <w:pStyle w:val="TH"/>
        <w:rPr>
          <w:ins w:id="3495" w:author="Issam" w:date="2019-02-12T23:38:00Z"/>
        </w:rPr>
      </w:pPr>
      <w:ins w:id="3496" w:author="Issam" w:date="2019-02-12T23:38:00Z">
        <w:r w:rsidRPr="00E67E0D">
          <w:object w:dxaOrig="6893" w:dyaOrig="2427" w14:anchorId="50A213F6">
            <v:shape id="_x0000_i1073" type="#_x0000_t75" style="width:344.5pt;height:120.75pt" o:ole="">
              <v:imagedata r:id="rId151" o:title=""/>
            </v:shape>
            <o:OLEObject Type="Embed" ProgID="Visio.Drawing.11" ShapeID="_x0000_i1073" DrawAspect="Content" ObjectID="_1611519973" r:id="rId153"/>
          </w:object>
        </w:r>
      </w:ins>
    </w:p>
    <w:p w14:paraId="4C1A2103" w14:textId="77777777" w:rsidR="006A1CE4" w:rsidRPr="00E67E0D" w:rsidRDefault="006A1CE4" w:rsidP="00E7499B">
      <w:pPr>
        <w:pStyle w:val="TF"/>
      </w:pPr>
      <w:r w:rsidRPr="00E67E0D">
        <w:t>Figure 8.9.4.2-1: PWS failure indication</w:t>
      </w:r>
    </w:p>
    <w:p w14:paraId="2171425D" w14:textId="77777777" w:rsidR="006A1CE4" w:rsidRPr="00E67E0D" w:rsidRDefault="006A1CE4" w:rsidP="00E7499B">
      <w:r w:rsidRPr="00E67E0D">
        <w:t>The NG-RAN node initiates the procedure by sending a PWS FAILURE INDICATION message to the AMF. On receipt of a PWS FAILURE INDICATION message, the AMF shall act as defined in TS 23.041 [22].</w:t>
      </w:r>
    </w:p>
    <w:p w14:paraId="110BAE33" w14:textId="77777777" w:rsidR="006A1CE4" w:rsidRPr="00E67E0D" w:rsidRDefault="006A1CE4" w:rsidP="00E7499B">
      <w:pPr>
        <w:pStyle w:val="4"/>
      </w:pPr>
      <w:bookmarkStart w:id="3497" w:name="_Toc534720380"/>
      <w:bookmarkStart w:id="3498" w:name="_Toc525567392"/>
      <w:r w:rsidRPr="00E67E0D">
        <w:t>8.9.4.3</w:t>
      </w:r>
      <w:r w:rsidRPr="00E67E0D">
        <w:tab/>
        <w:t>Abnormal Conditions</w:t>
      </w:r>
      <w:bookmarkEnd w:id="3497"/>
      <w:bookmarkEnd w:id="3498"/>
    </w:p>
    <w:p w14:paraId="082687CA" w14:textId="77777777" w:rsidR="006A1CE4" w:rsidRPr="00E67E0D" w:rsidRDefault="006A1CE4" w:rsidP="00E7499B">
      <w:pPr>
        <w:rPr>
          <w:rFonts w:eastAsia="MS Mincho"/>
        </w:rPr>
      </w:pPr>
      <w:r w:rsidRPr="00E67E0D">
        <w:t>Void.</w:t>
      </w:r>
    </w:p>
    <w:p w14:paraId="4933F8C5" w14:textId="77777777" w:rsidR="006A1CE4" w:rsidRPr="00E67E0D" w:rsidRDefault="006A1CE4" w:rsidP="00E7499B">
      <w:pPr>
        <w:pStyle w:val="2"/>
      </w:pPr>
      <w:bookmarkStart w:id="3499" w:name="_Toc534720381"/>
      <w:bookmarkStart w:id="3500" w:name="_Toc525567393"/>
      <w:r w:rsidRPr="00E67E0D">
        <w:t>8.10</w:t>
      </w:r>
      <w:r w:rsidRPr="00E67E0D">
        <w:tab/>
        <w:t>NRPPa Transport Procedures</w:t>
      </w:r>
      <w:bookmarkEnd w:id="3499"/>
      <w:bookmarkEnd w:id="3500"/>
    </w:p>
    <w:p w14:paraId="69DB73BB" w14:textId="77777777" w:rsidR="006A1CE4" w:rsidRPr="00E67E0D" w:rsidRDefault="006A1CE4" w:rsidP="00E7499B">
      <w:pPr>
        <w:pStyle w:val="3"/>
      </w:pPr>
      <w:bookmarkStart w:id="3501" w:name="_Toc534720382"/>
      <w:bookmarkStart w:id="3502" w:name="_Toc525567394"/>
      <w:r w:rsidRPr="00E67E0D">
        <w:t>8.10.1</w:t>
      </w:r>
      <w:r w:rsidRPr="00E67E0D">
        <w:tab/>
        <w:t>General</w:t>
      </w:r>
      <w:bookmarkEnd w:id="3501"/>
      <w:bookmarkEnd w:id="3502"/>
    </w:p>
    <w:p w14:paraId="22F3C8CB" w14:textId="77777777" w:rsidR="006A1CE4" w:rsidRPr="00E67E0D" w:rsidRDefault="006A1CE4" w:rsidP="00E7499B">
      <w:r w:rsidRPr="00E67E0D">
        <w:t>The purpose of the NR</w:t>
      </w:r>
      <w:r w:rsidRPr="00E67E0D">
        <w:rPr>
          <w:lang w:eastAsia="zh-CN"/>
        </w:rPr>
        <w:t>PPa</w:t>
      </w:r>
      <w:r w:rsidRPr="00E67E0D">
        <w:t xml:space="preserve"> Transport procedure is to carry NR</w:t>
      </w:r>
      <w:r w:rsidRPr="00E67E0D">
        <w:rPr>
          <w:lang w:eastAsia="zh-CN"/>
        </w:rPr>
        <w:t>PPa</w:t>
      </w:r>
      <w:r w:rsidRPr="00E67E0D">
        <w:t xml:space="preserve"> signalling (defined in TS 38.455 [19]) </w:t>
      </w:r>
      <w:r w:rsidRPr="00E67E0D">
        <w:rPr>
          <w:lang w:eastAsia="zh-CN"/>
        </w:rPr>
        <w:t xml:space="preserve">between the NG-RAN node and the LMF </w:t>
      </w:r>
      <w:r w:rsidRPr="00E67E0D">
        <w:t>over the NG interface as defined in TS 38.455 [19]. The procedure may use UE-associated signalling</w:t>
      </w:r>
      <w:r w:rsidRPr="00E67E0D">
        <w:rPr>
          <w:lang w:eastAsia="zh-CN"/>
        </w:rPr>
        <w:t xml:space="preserve"> </w:t>
      </w:r>
      <w:r w:rsidRPr="00E67E0D">
        <w:rPr>
          <w:bCs/>
          <w:lang w:eastAsia="zh-CN"/>
        </w:rPr>
        <w:t>or</w:t>
      </w:r>
      <w:r w:rsidRPr="00E67E0D">
        <w:rPr>
          <w:lang w:eastAsia="zh-CN"/>
        </w:rPr>
        <w:t xml:space="preserve"> </w:t>
      </w:r>
      <w:r w:rsidRPr="00E67E0D">
        <w:t>non-UE associated signalling. The UE-associated signalling</w:t>
      </w:r>
      <w:r w:rsidRPr="00E67E0D">
        <w:rPr>
          <w:lang w:eastAsia="zh-CN"/>
        </w:rPr>
        <w:t xml:space="preserve"> is used to support E-CID</w:t>
      </w:r>
      <w:r w:rsidRPr="00E67E0D">
        <w:t xml:space="preserve"> </w:t>
      </w:r>
      <w:r w:rsidRPr="00E67E0D">
        <w:rPr>
          <w:lang w:eastAsia="zh-CN"/>
        </w:rPr>
        <w:t>positioning of a specific UE. The n</w:t>
      </w:r>
      <w:r w:rsidRPr="00E67E0D">
        <w:t>on-UE associated signalling</w:t>
      </w:r>
      <w:r w:rsidRPr="00E67E0D">
        <w:rPr>
          <w:lang w:eastAsia="zh-CN"/>
        </w:rPr>
        <w:t xml:space="preserve"> is used to obtain assistance data from an NG-RAN node to support OTDOA positioning for any UE</w:t>
      </w:r>
      <w:r w:rsidRPr="00E67E0D">
        <w:t>.</w:t>
      </w:r>
    </w:p>
    <w:p w14:paraId="7D6AD0E2" w14:textId="77777777" w:rsidR="006A1CE4" w:rsidRPr="00E67E0D" w:rsidRDefault="006A1CE4" w:rsidP="00E7499B">
      <w:pPr>
        <w:pStyle w:val="3"/>
      </w:pPr>
      <w:bookmarkStart w:id="3503" w:name="_Toc534720383"/>
      <w:bookmarkStart w:id="3504" w:name="_Toc525567395"/>
      <w:r w:rsidRPr="00E67E0D">
        <w:t>8.10.2</w:t>
      </w:r>
      <w:r w:rsidRPr="00E67E0D">
        <w:tab/>
        <w:t>Successful Operations</w:t>
      </w:r>
      <w:bookmarkEnd w:id="3503"/>
      <w:bookmarkEnd w:id="3504"/>
    </w:p>
    <w:p w14:paraId="05DC76B3" w14:textId="77777777" w:rsidR="006A1CE4" w:rsidRPr="00E67E0D" w:rsidRDefault="006A1CE4" w:rsidP="00E7499B">
      <w:pPr>
        <w:pStyle w:val="4"/>
      </w:pPr>
      <w:bookmarkStart w:id="3505" w:name="_Toc534720384"/>
      <w:bookmarkStart w:id="3506" w:name="_Toc525567396"/>
      <w:r w:rsidRPr="00E67E0D">
        <w:t>8.10.2.1</w:t>
      </w:r>
      <w:r w:rsidRPr="00E67E0D">
        <w:tab/>
        <w:t xml:space="preserve">DOWNLINK </w:t>
      </w:r>
      <w:r w:rsidRPr="00E67E0D">
        <w:rPr>
          <w:lang w:eastAsia="zh-CN"/>
        </w:rPr>
        <w:t>UE ASSOCIATED NRPPA</w:t>
      </w:r>
      <w:r w:rsidRPr="00E67E0D">
        <w:t xml:space="preserve"> TRANSPORT</w:t>
      </w:r>
      <w:bookmarkEnd w:id="3505"/>
      <w:bookmarkEnd w:id="3506"/>
    </w:p>
    <w:p w14:paraId="4DADF2A0" w14:textId="77777777" w:rsidR="00AE297A" w:rsidRPr="00FF6A95" w:rsidRDefault="00AE297A" w:rsidP="00AE297A">
      <w:pPr>
        <w:pStyle w:val="TH"/>
        <w:rPr>
          <w:del w:id="3507" w:author="Issam" w:date="2019-02-12T23:38:00Z"/>
        </w:rPr>
      </w:pPr>
      <w:del w:id="3508" w:author="Issam" w:date="2019-02-12T23:38:00Z">
        <w:r w:rsidRPr="00FF6A95">
          <w:object w:dxaOrig="6893" w:dyaOrig="2427" w14:anchorId="22A276A2">
            <v:shape id="_x0000_i1136" type="#_x0000_t75" style="width:344.5pt;height:121.85pt" o:ole="">
              <v:imagedata r:id="rId154" o:title=""/>
            </v:shape>
            <o:OLEObject Type="Embed" ProgID="Visio.Drawing.11" ShapeID="_x0000_i1136" DrawAspect="Content" ObjectID="_1611519974" r:id="rId155"/>
          </w:object>
        </w:r>
      </w:del>
    </w:p>
    <w:p w14:paraId="75C26998" w14:textId="77777777" w:rsidR="006A1CE4" w:rsidRPr="00E67E0D" w:rsidRDefault="006A1CE4" w:rsidP="00E7499B">
      <w:pPr>
        <w:pStyle w:val="TH"/>
        <w:rPr>
          <w:ins w:id="3509" w:author="Issam" w:date="2019-02-12T23:38:00Z"/>
        </w:rPr>
      </w:pPr>
      <w:ins w:id="3510" w:author="Issam" w:date="2019-02-12T23:38:00Z">
        <w:r w:rsidRPr="00E67E0D">
          <w:object w:dxaOrig="6893" w:dyaOrig="2427" w14:anchorId="00DB5156">
            <v:shape id="_x0000_i1074" type="#_x0000_t75" style="width:344.5pt;height:120.75pt" o:ole="">
              <v:imagedata r:id="rId154" o:title=""/>
            </v:shape>
            <o:OLEObject Type="Embed" ProgID="Visio.Drawing.11" ShapeID="_x0000_i1074" DrawAspect="Content" ObjectID="_1611519975" r:id="rId156"/>
          </w:object>
        </w:r>
      </w:ins>
    </w:p>
    <w:p w14:paraId="3E59F1BE" w14:textId="77777777" w:rsidR="006A1CE4" w:rsidRPr="00E67E0D" w:rsidRDefault="006A1CE4" w:rsidP="00E7499B">
      <w:pPr>
        <w:pStyle w:val="TF"/>
      </w:pPr>
      <w:r w:rsidRPr="00E67E0D">
        <w:t>Figure 8.10.2.1-1: Downlink UE-associated NRPPa transport</w:t>
      </w:r>
    </w:p>
    <w:p w14:paraId="1B9BD3E0" w14:textId="77777777" w:rsidR="006A1CE4" w:rsidRPr="00E67E0D" w:rsidRDefault="006A1CE4" w:rsidP="00E7499B">
      <w:pPr>
        <w:rPr>
          <w:i/>
        </w:rPr>
      </w:pPr>
      <w:r w:rsidRPr="00E67E0D">
        <w:t xml:space="preserve">The </w:t>
      </w:r>
      <w:r w:rsidRPr="00E67E0D">
        <w:rPr>
          <w:lang w:eastAsia="zh-CN"/>
        </w:rPr>
        <w:t>AMF</w:t>
      </w:r>
      <w:r w:rsidRPr="00E67E0D">
        <w:t xml:space="preserve"> initiates the </w:t>
      </w:r>
      <w:r w:rsidRPr="00E67E0D">
        <w:rPr>
          <w:lang w:eastAsia="zh-CN"/>
        </w:rPr>
        <w:t>procedure</w:t>
      </w:r>
      <w:r w:rsidRPr="00E67E0D">
        <w:t xml:space="preserve"> by sending the </w:t>
      </w:r>
      <w:r w:rsidRPr="00E67E0D">
        <w:rPr>
          <w:lang w:eastAsia="zh-CN"/>
        </w:rPr>
        <w:t>DOWNLINK UE ASSOCIATED NRPPA TRANSPORT</w:t>
      </w:r>
      <w:r w:rsidRPr="00E67E0D">
        <w:t xml:space="preserve"> message to </w:t>
      </w:r>
      <w:r w:rsidRPr="00E67E0D">
        <w:rPr>
          <w:lang w:eastAsia="zh-CN"/>
        </w:rPr>
        <w:t>the NG-RAN node.</w:t>
      </w:r>
    </w:p>
    <w:p w14:paraId="441C07A6" w14:textId="77777777" w:rsidR="006A1CE4" w:rsidRPr="00E67E0D" w:rsidRDefault="006A1CE4" w:rsidP="00E7499B">
      <w:pPr>
        <w:pStyle w:val="4"/>
      </w:pPr>
      <w:bookmarkStart w:id="3511" w:name="_Toc534720385"/>
      <w:bookmarkStart w:id="3512" w:name="_Toc525567397"/>
      <w:r w:rsidRPr="00E67E0D">
        <w:t>8.10.2.2</w:t>
      </w:r>
      <w:r w:rsidRPr="00E67E0D">
        <w:tab/>
        <w:t xml:space="preserve">UPLINK </w:t>
      </w:r>
      <w:r w:rsidRPr="00E67E0D">
        <w:rPr>
          <w:lang w:eastAsia="zh-CN"/>
        </w:rPr>
        <w:t>UE ASSOCIATED NRPPA</w:t>
      </w:r>
      <w:r w:rsidRPr="00E67E0D">
        <w:t xml:space="preserve"> TRANSPORT</w:t>
      </w:r>
      <w:bookmarkEnd w:id="3511"/>
      <w:bookmarkEnd w:id="3512"/>
    </w:p>
    <w:p w14:paraId="69409A73" w14:textId="77777777" w:rsidR="00AE297A" w:rsidRPr="00FF6A95" w:rsidRDefault="00AE297A" w:rsidP="00AE297A">
      <w:pPr>
        <w:pStyle w:val="TH"/>
        <w:rPr>
          <w:del w:id="3513" w:author="Issam" w:date="2019-02-12T23:38:00Z"/>
        </w:rPr>
      </w:pPr>
      <w:del w:id="3514" w:author="Issam" w:date="2019-02-12T23:38:00Z">
        <w:r w:rsidRPr="00FF6A95">
          <w:object w:dxaOrig="6893" w:dyaOrig="2427" w14:anchorId="2541D2CC">
            <v:shape id="_x0000_i1137" type="#_x0000_t75" style="width:344.5pt;height:121.85pt" o:ole="">
              <v:imagedata r:id="rId157" o:title=""/>
            </v:shape>
            <o:OLEObject Type="Embed" ProgID="Visio.Drawing.11" ShapeID="_x0000_i1137" DrawAspect="Content" ObjectID="_1611519976" r:id="rId158"/>
          </w:object>
        </w:r>
      </w:del>
    </w:p>
    <w:p w14:paraId="025E4BE4" w14:textId="77777777" w:rsidR="006A1CE4" w:rsidRPr="00E67E0D" w:rsidRDefault="006A1CE4" w:rsidP="00E7499B">
      <w:pPr>
        <w:pStyle w:val="TH"/>
        <w:rPr>
          <w:ins w:id="3515" w:author="Issam" w:date="2019-02-12T23:38:00Z"/>
        </w:rPr>
      </w:pPr>
      <w:ins w:id="3516" w:author="Issam" w:date="2019-02-12T23:38:00Z">
        <w:r w:rsidRPr="00E67E0D">
          <w:object w:dxaOrig="6893" w:dyaOrig="2427" w14:anchorId="458F3D54">
            <v:shape id="_x0000_i1075" type="#_x0000_t75" style="width:344.5pt;height:120.75pt" o:ole="">
              <v:imagedata r:id="rId157" o:title=""/>
            </v:shape>
            <o:OLEObject Type="Embed" ProgID="Visio.Drawing.11" ShapeID="_x0000_i1075" DrawAspect="Content" ObjectID="_1611519977" r:id="rId159"/>
          </w:object>
        </w:r>
      </w:ins>
    </w:p>
    <w:p w14:paraId="76922279" w14:textId="77777777" w:rsidR="006A1CE4" w:rsidRPr="00E67E0D" w:rsidRDefault="006A1CE4" w:rsidP="00E7499B">
      <w:pPr>
        <w:pStyle w:val="TF"/>
      </w:pPr>
      <w:r w:rsidRPr="00E67E0D">
        <w:t>Figure 8.10.2.2-1: Uplink UE-associated NRPPa transport</w:t>
      </w:r>
    </w:p>
    <w:p w14:paraId="5F416216" w14:textId="77777777" w:rsidR="006A1CE4" w:rsidRPr="00E67E0D" w:rsidRDefault="006A1CE4" w:rsidP="00E7499B">
      <w:r w:rsidRPr="00E67E0D">
        <w:rPr>
          <w:lang w:eastAsia="zh-CN"/>
        </w:rPr>
        <w:t>T</w:t>
      </w:r>
      <w:r w:rsidRPr="00E67E0D">
        <w:t xml:space="preserve">he NG-RAN node initiates the </w:t>
      </w:r>
      <w:r w:rsidRPr="00E67E0D">
        <w:rPr>
          <w:lang w:eastAsia="zh-CN"/>
        </w:rPr>
        <w:t>procedure</w:t>
      </w:r>
      <w:r w:rsidRPr="00E67E0D">
        <w:t xml:space="preserve"> by sending the </w:t>
      </w:r>
      <w:r w:rsidRPr="00E67E0D">
        <w:rPr>
          <w:lang w:eastAsia="zh-CN"/>
        </w:rPr>
        <w:t>UPLINK UE ASSOCIATED NRPPA TRANSPORT</w:t>
      </w:r>
      <w:r w:rsidRPr="00E67E0D">
        <w:t xml:space="preserve"> message to the </w:t>
      </w:r>
      <w:r w:rsidRPr="00E67E0D">
        <w:rPr>
          <w:lang w:eastAsia="zh-CN"/>
        </w:rPr>
        <w:t>AMF</w:t>
      </w:r>
      <w:r w:rsidRPr="00E67E0D">
        <w:t>.</w:t>
      </w:r>
    </w:p>
    <w:p w14:paraId="6A5CC693" w14:textId="77777777" w:rsidR="006A1CE4" w:rsidRPr="00E67E0D" w:rsidRDefault="006A1CE4" w:rsidP="00E7499B">
      <w:pPr>
        <w:pStyle w:val="4"/>
      </w:pPr>
      <w:bookmarkStart w:id="3517" w:name="_Toc534720386"/>
      <w:bookmarkStart w:id="3518" w:name="_Toc525567398"/>
      <w:r w:rsidRPr="00E67E0D">
        <w:t>8.10.2.3</w:t>
      </w:r>
      <w:r w:rsidRPr="00E67E0D">
        <w:tab/>
        <w:t xml:space="preserve">DOWNLINK NON </w:t>
      </w:r>
      <w:r w:rsidRPr="00E67E0D">
        <w:rPr>
          <w:lang w:eastAsia="zh-CN"/>
        </w:rPr>
        <w:t>UE ASSOCIATED NRPPA</w:t>
      </w:r>
      <w:r w:rsidRPr="00E67E0D">
        <w:t xml:space="preserve"> TRANSPORT</w:t>
      </w:r>
      <w:bookmarkEnd w:id="3517"/>
      <w:bookmarkEnd w:id="3518"/>
    </w:p>
    <w:p w14:paraId="285301CC" w14:textId="77777777" w:rsidR="00AE297A" w:rsidRPr="00FF6A95" w:rsidRDefault="00AE297A" w:rsidP="00AE297A">
      <w:pPr>
        <w:pStyle w:val="TH"/>
        <w:rPr>
          <w:del w:id="3519" w:author="Issam" w:date="2019-02-12T23:38:00Z"/>
        </w:rPr>
      </w:pPr>
      <w:del w:id="3520" w:author="Issam" w:date="2019-02-12T23:38:00Z">
        <w:r w:rsidRPr="00FF6A95">
          <w:object w:dxaOrig="6893" w:dyaOrig="2427" w14:anchorId="6E720C69">
            <v:shape id="_x0000_i1138" type="#_x0000_t75" style="width:344.5pt;height:121.85pt" o:ole="">
              <v:imagedata r:id="rId160" o:title=""/>
            </v:shape>
            <o:OLEObject Type="Embed" ProgID="Visio.Drawing.11" ShapeID="_x0000_i1138" DrawAspect="Content" ObjectID="_1611519978" r:id="rId161"/>
          </w:object>
        </w:r>
      </w:del>
    </w:p>
    <w:p w14:paraId="043AD46A" w14:textId="77777777" w:rsidR="006A1CE4" w:rsidRPr="00E67E0D" w:rsidRDefault="006A1CE4" w:rsidP="00E7499B">
      <w:pPr>
        <w:pStyle w:val="TH"/>
        <w:rPr>
          <w:ins w:id="3521" w:author="Issam" w:date="2019-02-12T23:38:00Z"/>
        </w:rPr>
      </w:pPr>
      <w:ins w:id="3522" w:author="Issam" w:date="2019-02-12T23:38:00Z">
        <w:r w:rsidRPr="00E67E0D">
          <w:object w:dxaOrig="6893" w:dyaOrig="2427" w14:anchorId="19475771">
            <v:shape id="_x0000_i1076" type="#_x0000_t75" style="width:344.5pt;height:120.75pt" o:ole="">
              <v:imagedata r:id="rId160" o:title=""/>
            </v:shape>
            <o:OLEObject Type="Embed" ProgID="Visio.Drawing.11" ShapeID="_x0000_i1076" DrawAspect="Content" ObjectID="_1611519979" r:id="rId162"/>
          </w:object>
        </w:r>
      </w:ins>
    </w:p>
    <w:p w14:paraId="5FF3A645" w14:textId="77777777" w:rsidR="006A1CE4" w:rsidRPr="00E67E0D" w:rsidRDefault="006A1CE4" w:rsidP="00E7499B">
      <w:pPr>
        <w:pStyle w:val="TF"/>
      </w:pPr>
      <w:r w:rsidRPr="00E67E0D">
        <w:t>Figure 8.10.2.3-1: Downlink non UE-associated NRPPa transport</w:t>
      </w:r>
    </w:p>
    <w:p w14:paraId="213E9503" w14:textId="77777777" w:rsidR="006A1CE4" w:rsidRPr="00E67E0D" w:rsidRDefault="006A1CE4" w:rsidP="00E7499B">
      <w:pPr>
        <w:rPr>
          <w:i/>
        </w:rPr>
      </w:pPr>
      <w:r w:rsidRPr="00E67E0D">
        <w:t xml:space="preserve">The </w:t>
      </w:r>
      <w:r w:rsidRPr="00E67E0D">
        <w:rPr>
          <w:lang w:eastAsia="zh-CN"/>
        </w:rPr>
        <w:t>AMF</w:t>
      </w:r>
      <w:r w:rsidRPr="00E67E0D">
        <w:t xml:space="preserve"> initiates the </w:t>
      </w:r>
      <w:r w:rsidRPr="00E67E0D">
        <w:rPr>
          <w:lang w:eastAsia="zh-CN"/>
        </w:rPr>
        <w:t>procedure</w:t>
      </w:r>
      <w:r w:rsidRPr="00E67E0D">
        <w:t xml:space="preserve"> by sending the </w:t>
      </w:r>
      <w:r w:rsidRPr="00E67E0D">
        <w:rPr>
          <w:lang w:eastAsia="zh-CN"/>
        </w:rPr>
        <w:t>DOWNLINK NON UE ASSOCIATED NRPPA TRANSPORT</w:t>
      </w:r>
      <w:r w:rsidRPr="00E67E0D">
        <w:t xml:space="preserve"> message to </w:t>
      </w:r>
      <w:r w:rsidRPr="00E67E0D">
        <w:rPr>
          <w:lang w:eastAsia="zh-CN"/>
        </w:rPr>
        <w:t>the NG-RAN node.</w:t>
      </w:r>
    </w:p>
    <w:p w14:paraId="78E755CC" w14:textId="77777777" w:rsidR="006A1CE4" w:rsidRPr="00E67E0D" w:rsidRDefault="006A1CE4" w:rsidP="00E7499B">
      <w:pPr>
        <w:pStyle w:val="4"/>
      </w:pPr>
      <w:bookmarkStart w:id="3523" w:name="_Toc534720387"/>
      <w:bookmarkStart w:id="3524" w:name="_Toc525567399"/>
      <w:r w:rsidRPr="00E67E0D">
        <w:t>8.10.2.4</w:t>
      </w:r>
      <w:r w:rsidRPr="00E67E0D">
        <w:tab/>
        <w:t xml:space="preserve">UPLINK NON </w:t>
      </w:r>
      <w:r w:rsidRPr="00E67E0D">
        <w:rPr>
          <w:lang w:eastAsia="zh-CN"/>
        </w:rPr>
        <w:t>UE ASSOCIATED NRPPA</w:t>
      </w:r>
      <w:r w:rsidRPr="00E67E0D">
        <w:t xml:space="preserve"> TRANSPORT</w:t>
      </w:r>
      <w:bookmarkEnd w:id="3523"/>
      <w:bookmarkEnd w:id="3524"/>
    </w:p>
    <w:p w14:paraId="16AE9E68" w14:textId="77777777" w:rsidR="00AE297A" w:rsidRPr="00FF6A95" w:rsidRDefault="00AE297A" w:rsidP="00AE297A">
      <w:pPr>
        <w:pStyle w:val="TH"/>
        <w:rPr>
          <w:del w:id="3525" w:author="Issam" w:date="2019-02-12T23:38:00Z"/>
        </w:rPr>
      </w:pPr>
      <w:del w:id="3526" w:author="Issam" w:date="2019-02-12T23:38:00Z">
        <w:r w:rsidRPr="00FF6A95">
          <w:object w:dxaOrig="6893" w:dyaOrig="2427" w14:anchorId="1378A715">
            <v:shape id="_x0000_i1139" type="#_x0000_t75" style="width:344.5pt;height:121.85pt" o:ole="">
              <v:imagedata r:id="rId163" o:title=""/>
            </v:shape>
            <o:OLEObject Type="Embed" ProgID="Visio.Drawing.11" ShapeID="_x0000_i1139" DrawAspect="Content" ObjectID="_1611519980" r:id="rId164"/>
          </w:object>
        </w:r>
      </w:del>
    </w:p>
    <w:p w14:paraId="5DD37EC6" w14:textId="77777777" w:rsidR="006A1CE4" w:rsidRPr="00E67E0D" w:rsidRDefault="006A1CE4" w:rsidP="00E7499B">
      <w:pPr>
        <w:pStyle w:val="TH"/>
        <w:rPr>
          <w:ins w:id="3527" w:author="Issam" w:date="2019-02-12T23:38:00Z"/>
        </w:rPr>
      </w:pPr>
      <w:ins w:id="3528" w:author="Issam" w:date="2019-02-12T23:38:00Z">
        <w:r w:rsidRPr="00E67E0D">
          <w:object w:dxaOrig="6893" w:dyaOrig="2427" w14:anchorId="4A571CE2">
            <v:shape id="_x0000_i1077" type="#_x0000_t75" style="width:344.5pt;height:120.75pt" o:ole="">
              <v:imagedata r:id="rId163" o:title=""/>
            </v:shape>
            <o:OLEObject Type="Embed" ProgID="Visio.Drawing.11" ShapeID="_x0000_i1077" DrawAspect="Content" ObjectID="_1611519981" r:id="rId165"/>
          </w:object>
        </w:r>
      </w:ins>
    </w:p>
    <w:p w14:paraId="15B361F3" w14:textId="77777777" w:rsidR="006A1CE4" w:rsidRPr="00E67E0D" w:rsidRDefault="006A1CE4" w:rsidP="00E7499B">
      <w:pPr>
        <w:pStyle w:val="TF"/>
      </w:pPr>
      <w:r w:rsidRPr="00E67E0D">
        <w:t>Figure 8.10.2.4-1: Uplink non UE-associated NRPPa transport</w:t>
      </w:r>
    </w:p>
    <w:p w14:paraId="1DC16FF6" w14:textId="77777777" w:rsidR="006A1CE4" w:rsidRPr="00E67E0D" w:rsidRDefault="006A1CE4" w:rsidP="00E7499B">
      <w:r w:rsidRPr="00E67E0D">
        <w:rPr>
          <w:lang w:eastAsia="zh-CN"/>
        </w:rPr>
        <w:t>T</w:t>
      </w:r>
      <w:r w:rsidRPr="00E67E0D">
        <w:t xml:space="preserve">he NG-RAN node initiates the </w:t>
      </w:r>
      <w:r w:rsidRPr="00E67E0D">
        <w:rPr>
          <w:lang w:eastAsia="zh-CN"/>
        </w:rPr>
        <w:t>procedure</w:t>
      </w:r>
      <w:r w:rsidRPr="00E67E0D">
        <w:t xml:space="preserve"> by sending the </w:t>
      </w:r>
      <w:r w:rsidRPr="00E67E0D">
        <w:rPr>
          <w:lang w:eastAsia="zh-CN"/>
        </w:rPr>
        <w:t>UPLINK NON UE ASSOCIATED NRPPA TRANSPORT</w:t>
      </w:r>
      <w:r w:rsidRPr="00E67E0D">
        <w:t xml:space="preserve"> message to the </w:t>
      </w:r>
      <w:r w:rsidRPr="00E67E0D">
        <w:rPr>
          <w:lang w:eastAsia="zh-CN"/>
        </w:rPr>
        <w:t>AMF</w:t>
      </w:r>
      <w:r w:rsidRPr="00E67E0D">
        <w:t>.</w:t>
      </w:r>
    </w:p>
    <w:p w14:paraId="20F0EB30" w14:textId="77777777" w:rsidR="006A1CE4" w:rsidRPr="00E67E0D" w:rsidRDefault="006A1CE4" w:rsidP="00E7499B">
      <w:pPr>
        <w:pStyle w:val="3"/>
      </w:pPr>
      <w:bookmarkStart w:id="3529" w:name="_Toc534720388"/>
      <w:bookmarkStart w:id="3530" w:name="_Toc525567400"/>
      <w:r w:rsidRPr="00E67E0D">
        <w:t>8.10.3</w:t>
      </w:r>
      <w:r w:rsidRPr="00E67E0D">
        <w:tab/>
        <w:t>Unsuccessful Operations</w:t>
      </w:r>
      <w:bookmarkEnd w:id="3529"/>
      <w:bookmarkEnd w:id="3530"/>
    </w:p>
    <w:p w14:paraId="557B5A77" w14:textId="77777777" w:rsidR="006A1CE4" w:rsidRPr="00E67E0D" w:rsidRDefault="006A1CE4" w:rsidP="00E7499B">
      <w:r w:rsidRPr="00E67E0D">
        <w:t>Not applicable.</w:t>
      </w:r>
    </w:p>
    <w:p w14:paraId="784A72C0" w14:textId="77777777" w:rsidR="006A1CE4" w:rsidRPr="00E67E0D" w:rsidRDefault="006A1CE4" w:rsidP="00E7499B">
      <w:pPr>
        <w:pStyle w:val="3"/>
      </w:pPr>
      <w:bookmarkStart w:id="3531" w:name="_Toc534720389"/>
      <w:bookmarkStart w:id="3532" w:name="_Toc525567401"/>
      <w:r w:rsidRPr="00E67E0D">
        <w:t>8.10.4</w:t>
      </w:r>
      <w:r w:rsidRPr="00E67E0D">
        <w:tab/>
        <w:t>Abnormal Conditions</w:t>
      </w:r>
      <w:bookmarkEnd w:id="3531"/>
      <w:bookmarkEnd w:id="3532"/>
    </w:p>
    <w:p w14:paraId="5B2122B0" w14:textId="77777777" w:rsidR="006A1CE4" w:rsidRPr="00E67E0D" w:rsidRDefault="006A1CE4" w:rsidP="00E7499B">
      <w:pPr>
        <w:rPr>
          <w:lang w:eastAsia="zh-CN"/>
        </w:rPr>
      </w:pPr>
      <w:r w:rsidRPr="00E67E0D">
        <w:rPr>
          <w:lang w:eastAsia="zh-CN"/>
        </w:rPr>
        <w:t>If an AMF receives an UPLINK UE ASSOCIATED NRPPA TRANSPORT message with an unknown Routing ID for the UE, the AMF shall ignore the message.</w:t>
      </w:r>
    </w:p>
    <w:p w14:paraId="213CAC5B" w14:textId="77777777" w:rsidR="006A1CE4" w:rsidRPr="00E67E0D" w:rsidRDefault="006A1CE4" w:rsidP="00E7499B">
      <w:pPr>
        <w:rPr>
          <w:lang w:eastAsia="zh-CN"/>
        </w:rPr>
      </w:pPr>
      <w:r w:rsidRPr="00E67E0D">
        <w:rPr>
          <w:lang w:eastAsia="zh-CN"/>
        </w:rPr>
        <w:t>If an AMF receives an UPLINK NON UE ASSOCIATED NRPPA TRANSPORT message indicating an unknown or unreachable Routing ID, the AMF shall ignore the message.</w:t>
      </w:r>
    </w:p>
    <w:p w14:paraId="2FACE08C" w14:textId="77777777" w:rsidR="006A1CE4" w:rsidRPr="00E67E0D" w:rsidRDefault="006A1CE4" w:rsidP="00E7499B">
      <w:pPr>
        <w:pStyle w:val="2"/>
      </w:pPr>
      <w:bookmarkStart w:id="3533" w:name="_Toc534720390"/>
      <w:bookmarkStart w:id="3534" w:name="_Toc525567402"/>
      <w:r w:rsidRPr="00E67E0D">
        <w:t>8.11</w:t>
      </w:r>
      <w:r w:rsidRPr="00E67E0D">
        <w:tab/>
        <w:t>Trace Procedures</w:t>
      </w:r>
      <w:bookmarkEnd w:id="3533"/>
      <w:bookmarkEnd w:id="3534"/>
    </w:p>
    <w:p w14:paraId="162F2B43" w14:textId="77777777" w:rsidR="006A1CE4" w:rsidRPr="00E67E0D" w:rsidRDefault="006A1CE4" w:rsidP="00E7499B">
      <w:pPr>
        <w:pStyle w:val="3"/>
      </w:pPr>
      <w:bookmarkStart w:id="3535" w:name="_Toc534720391"/>
      <w:bookmarkStart w:id="3536" w:name="_Toc525567403"/>
      <w:r w:rsidRPr="00E67E0D">
        <w:t>8.11.1</w:t>
      </w:r>
      <w:r w:rsidRPr="00E67E0D">
        <w:tab/>
        <w:t>Trace Start</w:t>
      </w:r>
      <w:bookmarkEnd w:id="3535"/>
      <w:bookmarkEnd w:id="3536"/>
    </w:p>
    <w:p w14:paraId="2A9B58FF" w14:textId="77777777" w:rsidR="006A1CE4" w:rsidRPr="00E67E0D" w:rsidRDefault="006A1CE4" w:rsidP="00E7499B">
      <w:pPr>
        <w:pStyle w:val="4"/>
      </w:pPr>
      <w:bookmarkStart w:id="3537" w:name="_Toc534720392"/>
      <w:bookmarkStart w:id="3538" w:name="_Toc525567404"/>
      <w:r w:rsidRPr="00E67E0D">
        <w:t>8.11.1.1</w:t>
      </w:r>
      <w:r w:rsidRPr="00E67E0D">
        <w:tab/>
        <w:t>General</w:t>
      </w:r>
      <w:bookmarkEnd w:id="3537"/>
      <w:bookmarkEnd w:id="3538"/>
    </w:p>
    <w:p w14:paraId="24B1F632" w14:textId="77777777" w:rsidR="006A1CE4" w:rsidRPr="00E67E0D" w:rsidRDefault="006A1CE4" w:rsidP="00E7499B">
      <w:r w:rsidRPr="00E67E0D">
        <w:t xml:space="preserve">The purpose of the Trace Start procedure is to allow the AMF to request the NG-RAN node to initiate a trace session for a UE. The procedure uses UE-associated signalling. If no </w:t>
      </w:r>
      <w:r w:rsidRPr="00E67E0D">
        <w:rPr>
          <w:bCs/>
        </w:rPr>
        <w:t xml:space="preserve">UE-associated logical NG-connection </w:t>
      </w:r>
      <w:r w:rsidRPr="00E67E0D">
        <w:t>exists, the UE-associated logical NG-connection shall be established as part of the procedure.</w:t>
      </w:r>
    </w:p>
    <w:p w14:paraId="5A3EA18C" w14:textId="77777777" w:rsidR="006A1CE4" w:rsidRPr="00E67E0D" w:rsidRDefault="006A1CE4" w:rsidP="00E7499B">
      <w:pPr>
        <w:pStyle w:val="4"/>
      </w:pPr>
      <w:bookmarkStart w:id="3539" w:name="_Toc534720393"/>
      <w:bookmarkStart w:id="3540" w:name="_Toc525567405"/>
      <w:r w:rsidRPr="00E67E0D">
        <w:t>8.11.1.2</w:t>
      </w:r>
      <w:r w:rsidRPr="00E67E0D">
        <w:tab/>
        <w:t>Successful Operation</w:t>
      </w:r>
      <w:bookmarkEnd w:id="3539"/>
      <w:bookmarkEnd w:id="3540"/>
    </w:p>
    <w:p w14:paraId="461264B2" w14:textId="77777777" w:rsidR="00AE297A" w:rsidRPr="00FF6A95" w:rsidRDefault="00AE297A" w:rsidP="00AE297A">
      <w:pPr>
        <w:pStyle w:val="TH"/>
        <w:rPr>
          <w:del w:id="3541" w:author="Issam" w:date="2019-02-12T23:38:00Z"/>
        </w:rPr>
      </w:pPr>
      <w:del w:id="3542" w:author="Issam" w:date="2019-02-12T23:38:00Z">
        <w:r w:rsidRPr="00FF6A95">
          <w:object w:dxaOrig="6893" w:dyaOrig="2427" w14:anchorId="43FFC416">
            <v:shape id="_x0000_i1140" type="#_x0000_t75" style="width:344.5pt;height:121.85pt" o:ole="">
              <v:imagedata r:id="rId166" o:title=""/>
            </v:shape>
            <o:OLEObject Type="Embed" ProgID="Visio.Drawing.11" ShapeID="_x0000_i1140" DrawAspect="Content" ObjectID="_1611519982" r:id="rId167"/>
          </w:object>
        </w:r>
      </w:del>
    </w:p>
    <w:p w14:paraId="2FC85958" w14:textId="77777777" w:rsidR="006A1CE4" w:rsidRPr="00E67E0D" w:rsidRDefault="006A1CE4" w:rsidP="00E7499B">
      <w:pPr>
        <w:pStyle w:val="TH"/>
        <w:rPr>
          <w:ins w:id="3543" w:author="Issam" w:date="2019-02-12T23:38:00Z"/>
        </w:rPr>
      </w:pPr>
      <w:ins w:id="3544" w:author="Issam" w:date="2019-02-12T23:38:00Z">
        <w:r w:rsidRPr="00E67E0D">
          <w:object w:dxaOrig="6893" w:dyaOrig="2427" w14:anchorId="7E7B0E2A">
            <v:shape id="_x0000_i1078" type="#_x0000_t75" style="width:344.5pt;height:120.75pt" o:ole="">
              <v:imagedata r:id="rId166" o:title=""/>
            </v:shape>
            <o:OLEObject Type="Embed" ProgID="Visio.Drawing.11" ShapeID="_x0000_i1078" DrawAspect="Content" ObjectID="_1611519983" r:id="rId168"/>
          </w:object>
        </w:r>
      </w:ins>
    </w:p>
    <w:p w14:paraId="34184482" w14:textId="77777777" w:rsidR="006A1CE4" w:rsidRPr="00E67E0D" w:rsidRDefault="006A1CE4" w:rsidP="00E7499B">
      <w:pPr>
        <w:pStyle w:val="TF"/>
      </w:pPr>
      <w:r w:rsidRPr="00E67E0D">
        <w:t>Figure 8.11.1.2-1: Trace start</w:t>
      </w:r>
    </w:p>
    <w:p w14:paraId="22090A44" w14:textId="77777777" w:rsidR="006A1CE4" w:rsidRPr="00E67E0D" w:rsidRDefault="006A1CE4" w:rsidP="00E7499B">
      <w:r w:rsidRPr="00E67E0D">
        <w:t>The AMF initiates the procedure by sending a TRACE START message. Upon reception of the TRACE START message, the NG-RAN node shall initiate the requested trace session as described in TS 32.422 [11].</w:t>
      </w:r>
    </w:p>
    <w:p w14:paraId="4FDBA0C7" w14:textId="77777777" w:rsidR="006A1CE4" w:rsidRPr="00E67E0D" w:rsidRDefault="006A1CE4" w:rsidP="00E7499B">
      <w:pPr>
        <w:rPr>
          <w:b/>
        </w:rPr>
      </w:pPr>
      <w:r w:rsidRPr="00E67E0D">
        <w:rPr>
          <w:b/>
        </w:rPr>
        <w:t>Interactions with other procedures:</w:t>
      </w:r>
    </w:p>
    <w:p w14:paraId="37B3D679" w14:textId="77777777" w:rsidR="006A1CE4" w:rsidRPr="00E67E0D" w:rsidRDefault="006A1CE4" w:rsidP="00E7499B">
      <w:r w:rsidRPr="00E67E0D">
        <w:t>If the NG-RAN node is not able to initiate the trace session due to ongoing handover of the UE to another NG-RAN node, the NG-RAN node shall initiate a Trace Failure Indication procedure with the appropriate cause value.</w:t>
      </w:r>
    </w:p>
    <w:p w14:paraId="0937B42E" w14:textId="77777777" w:rsidR="006A1CE4" w:rsidRPr="00E67E0D" w:rsidRDefault="006A1CE4" w:rsidP="00E7499B">
      <w:pPr>
        <w:pStyle w:val="4"/>
      </w:pPr>
      <w:bookmarkStart w:id="3545" w:name="_Toc534720394"/>
      <w:bookmarkStart w:id="3546" w:name="_Toc525567406"/>
      <w:r w:rsidRPr="00E67E0D">
        <w:t>8.11.1.3</w:t>
      </w:r>
      <w:r w:rsidRPr="00E67E0D">
        <w:tab/>
        <w:t>Abnormal Conditions</w:t>
      </w:r>
      <w:bookmarkEnd w:id="3545"/>
      <w:bookmarkEnd w:id="3546"/>
    </w:p>
    <w:p w14:paraId="3908027B" w14:textId="77777777" w:rsidR="006A1CE4" w:rsidRPr="00E67E0D" w:rsidRDefault="006A1CE4" w:rsidP="00E7499B">
      <w:r w:rsidRPr="00E67E0D">
        <w:t>Void.</w:t>
      </w:r>
    </w:p>
    <w:p w14:paraId="03540440" w14:textId="77777777" w:rsidR="006A1CE4" w:rsidRPr="00E67E0D" w:rsidRDefault="006A1CE4" w:rsidP="00E7499B">
      <w:pPr>
        <w:pStyle w:val="3"/>
      </w:pPr>
      <w:bookmarkStart w:id="3547" w:name="_Toc534720395"/>
      <w:bookmarkStart w:id="3548" w:name="_Toc525567407"/>
      <w:r w:rsidRPr="00E67E0D">
        <w:t>8.11.2</w:t>
      </w:r>
      <w:r w:rsidRPr="00E67E0D">
        <w:tab/>
        <w:t>Trace Failure Indication</w:t>
      </w:r>
      <w:bookmarkEnd w:id="3547"/>
      <w:bookmarkEnd w:id="3548"/>
    </w:p>
    <w:p w14:paraId="4933BD60" w14:textId="77777777" w:rsidR="006A1CE4" w:rsidRPr="00E67E0D" w:rsidRDefault="006A1CE4" w:rsidP="00E7499B">
      <w:pPr>
        <w:pStyle w:val="4"/>
      </w:pPr>
      <w:bookmarkStart w:id="3549" w:name="_Toc534720396"/>
      <w:bookmarkStart w:id="3550" w:name="_Toc525567408"/>
      <w:r w:rsidRPr="00E67E0D">
        <w:t>8.11.2.1</w:t>
      </w:r>
      <w:r w:rsidRPr="00E67E0D">
        <w:tab/>
        <w:t>General</w:t>
      </w:r>
      <w:bookmarkEnd w:id="3549"/>
      <w:bookmarkEnd w:id="3550"/>
    </w:p>
    <w:p w14:paraId="60F4F992" w14:textId="77777777" w:rsidR="006A1CE4" w:rsidRPr="00E67E0D" w:rsidRDefault="006A1CE4" w:rsidP="00E7499B">
      <w:r w:rsidRPr="00E67E0D">
        <w:t>The purpose of the Trace Failure Indication procedure is to allow the NG-RAN node to inform the AMF that a Trace Start procedure or a Deactivate Trace procedure has failed due to an interaction with a handover procedure. The procedure uses UE-associated signalling.</w:t>
      </w:r>
    </w:p>
    <w:p w14:paraId="311743E3" w14:textId="77777777" w:rsidR="006A1CE4" w:rsidRPr="00E67E0D" w:rsidRDefault="006A1CE4" w:rsidP="00E7499B">
      <w:pPr>
        <w:pStyle w:val="4"/>
      </w:pPr>
      <w:bookmarkStart w:id="3551" w:name="_Toc534720397"/>
      <w:bookmarkStart w:id="3552" w:name="_Toc525567409"/>
      <w:r w:rsidRPr="00E67E0D">
        <w:t>8.11.2.2</w:t>
      </w:r>
      <w:r w:rsidRPr="00E67E0D">
        <w:tab/>
        <w:t>Successful Operation</w:t>
      </w:r>
      <w:bookmarkEnd w:id="3551"/>
      <w:bookmarkEnd w:id="3552"/>
    </w:p>
    <w:p w14:paraId="0B5C5043" w14:textId="77777777" w:rsidR="00AE297A" w:rsidRPr="00FF6A95" w:rsidRDefault="00AE297A" w:rsidP="00AE297A">
      <w:pPr>
        <w:pStyle w:val="TH"/>
        <w:rPr>
          <w:del w:id="3553" w:author="Issam" w:date="2019-02-12T23:38:00Z"/>
        </w:rPr>
      </w:pPr>
      <w:del w:id="3554" w:author="Issam" w:date="2019-02-12T23:38:00Z">
        <w:r w:rsidRPr="00FF6A95">
          <w:object w:dxaOrig="6893" w:dyaOrig="2427" w14:anchorId="4AADDF4C">
            <v:shape id="_x0000_i1141" type="#_x0000_t75" style="width:344.5pt;height:121.85pt" o:ole="">
              <v:imagedata r:id="rId169" o:title=""/>
            </v:shape>
            <o:OLEObject Type="Embed" ProgID="Visio.Drawing.11" ShapeID="_x0000_i1141" DrawAspect="Content" ObjectID="_1611519984" r:id="rId170"/>
          </w:object>
        </w:r>
      </w:del>
    </w:p>
    <w:p w14:paraId="649419E1" w14:textId="77777777" w:rsidR="006A1CE4" w:rsidRPr="00E67E0D" w:rsidRDefault="006A1CE4" w:rsidP="00E7499B">
      <w:pPr>
        <w:pStyle w:val="TH"/>
        <w:rPr>
          <w:ins w:id="3555" w:author="Issam" w:date="2019-02-12T23:38:00Z"/>
        </w:rPr>
      </w:pPr>
      <w:ins w:id="3556" w:author="Issam" w:date="2019-02-12T23:38:00Z">
        <w:r w:rsidRPr="00E67E0D">
          <w:object w:dxaOrig="6893" w:dyaOrig="2427" w14:anchorId="68423D18">
            <v:shape id="_x0000_i1079" type="#_x0000_t75" style="width:344.5pt;height:120.75pt" o:ole="">
              <v:imagedata r:id="rId169" o:title=""/>
            </v:shape>
            <o:OLEObject Type="Embed" ProgID="Visio.Drawing.11" ShapeID="_x0000_i1079" DrawAspect="Content" ObjectID="_1611519985" r:id="rId171"/>
          </w:object>
        </w:r>
      </w:ins>
    </w:p>
    <w:p w14:paraId="20B1B258" w14:textId="77777777" w:rsidR="006A1CE4" w:rsidRPr="00E67E0D" w:rsidRDefault="006A1CE4" w:rsidP="00E7499B">
      <w:pPr>
        <w:pStyle w:val="TF"/>
      </w:pPr>
      <w:r w:rsidRPr="00E67E0D">
        <w:t>Figure 8.11.2.2-1: Trace failure indication</w:t>
      </w:r>
    </w:p>
    <w:p w14:paraId="5C139922" w14:textId="77777777" w:rsidR="006A1CE4" w:rsidRPr="00E67E0D" w:rsidRDefault="006A1CE4" w:rsidP="00E7499B">
      <w:r w:rsidRPr="00E67E0D">
        <w:t xml:space="preserve">The NG-RAN node initiates the procedure by sending a TRACE FAILURE INDICATION message. Upon reception of the TRACE FAILURE INDICATION message, the AMF shall take appropriate actions based on the failure reason indicated by the </w:t>
      </w:r>
      <w:r w:rsidRPr="00E67E0D">
        <w:rPr>
          <w:i/>
          <w:iCs/>
        </w:rPr>
        <w:t>Cause</w:t>
      </w:r>
      <w:r w:rsidRPr="00E67E0D">
        <w:t xml:space="preserve"> IE.</w:t>
      </w:r>
    </w:p>
    <w:p w14:paraId="76E68BE8" w14:textId="77777777" w:rsidR="006A1CE4" w:rsidRPr="00E67E0D" w:rsidRDefault="006A1CE4" w:rsidP="00E7499B">
      <w:pPr>
        <w:pStyle w:val="4"/>
      </w:pPr>
      <w:bookmarkStart w:id="3557" w:name="_Toc534720398"/>
      <w:bookmarkStart w:id="3558" w:name="_Toc525567410"/>
      <w:r w:rsidRPr="00E67E0D">
        <w:t>8.11.2.3</w:t>
      </w:r>
      <w:r w:rsidRPr="00E67E0D">
        <w:tab/>
        <w:t>Abnormal Conditions</w:t>
      </w:r>
      <w:bookmarkEnd w:id="3557"/>
      <w:bookmarkEnd w:id="3558"/>
    </w:p>
    <w:p w14:paraId="05924C54" w14:textId="77777777" w:rsidR="006A1CE4" w:rsidRPr="00E67E0D" w:rsidRDefault="006A1CE4" w:rsidP="00E7499B">
      <w:r w:rsidRPr="00E67E0D">
        <w:t>Void.</w:t>
      </w:r>
    </w:p>
    <w:p w14:paraId="5886EE88" w14:textId="77777777" w:rsidR="006A1CE4" w:rsidRPr="00E67E0D" w:rsidRDefault="006A1CE4" w:rsidP="00E7499B">
      <w:pPr>
        <w:pStyle w:val="3"/>
      </w:pPr>
      <w:bookmarkStart w:id="3559" w:name="_Toc534720399"/>
      <w:bookmarkStart w:id="3560" w:name="_Toc525567411"/>
      <w:r w:rsidRPr="00E67E0D">
        <w:t>8.11.3</w:t>
      </w:r>
      <w:r w:rsidRPr="00E67E0D">
        <w:tab/>
        <w:t>Deactivate Trace</w:t>
      </w:r>
      <w:bookmarkEnd w:id="3559"/>
      <w:bookmarkEnd w:id="3560"/>
    </w:p>
    <w:p w14:paraId="4B79C434" w14:textId="77777777" w:rsidR="006A1CE4" w:rsidRPr="00E67E0D" w:rsidRDefault="006A1CE4" w:rsidP="00E7499B">
      <w:pPr>
        <w:pStyle w:val="4"/>
      </w:pPr>
      <w:bookmarkStart w:id="3561" w:name="_Toc534720400"/>
      <w:bookmarkStart w:id="3562" w:name="_Toc525567412"/>
      <w:r w:rsidRPr="00E67E0D">
        <w:t>8.11.3.1</w:t>
      </w:r>
      <w:r w:rsidRPr="00E67E0D">
        <w:tab/>
        <w:t>General</w:t>
      </w:r>
      <w:bookmarkEnd w:id="3561"/>
      <w:bookmarkEnd w:id="3562"/>
    </w:p>
    <w:p w14:paraId="1968CED7" w14:textId="77777777" w:rsidR="006A1CE4" w:rsidRPr="00E67E0D" w:rsidRDefault="006A1CE4" w:rsidP="00E7499B">
      <w:r w:rsidRPr="00E67E0D">
        <w:t>The purpose of the Deactivate Trace procedure is to allow the AMF to request the NG-RAN node to stop the trace session for the indicated trace reference.</w:t>
      </w:r>
      <w:ins w:id="3563" w:author="Issam" w:date="2019-02-12T23:38:00Z">
        <w:r w:rsidRPr="00E67E0D">
          <w:t xml:space="preserve"> The procedure uses UE-associated signalling.</w:t>
        </w:r>
      </w:ins>
    </w:p>
    <w:p w14:paraId="64D3E0AD" w14:textId="77777777" w:rsidR="006A1CE4" w:rsidRPr="00E67E0D" w:rsidRDefault="006A1CE4" w:rsidP="00E7499B">
      <w:pPr>
        <w:pStyle w:val="4"/>
      </w:pPr>
      <w:bookmarkStart w:id="3564" w:name="_Toc534720401"/>
      <w:bookmarkStart w:id="3565" w:name="_Toc525567413"/>
      <w:r w:rsidRPr="00E67E0D">
        <w:t>8.11.3.2</w:t>
      </w:r>
      <w:r w:rsidRPr="00E67E0D">
        <w:tab/>
        <w:t>Successful Operation</w:t>
      </w:r>
      <w:bookmarkEnd w:id="3564"/>
      <w:bookmarkEnd w:id="3565"/>
    </w:p>
    <w:p w14:paraId="15AE551A" w14:textId="77777777" w:rsidR="00AE297A" w:rsidRPr="00FF6A95" w:rsidRDefault="00AE297A" w:rsidP="00AE297A">
      <w:pPr>
        <w:pStyle w:val="TH"/>
        <w:rPr>
          <w:del w:id="3566" w:author="Issam" w:date="2019-02-12T23:38:00Z"/>
        </w:rPr>
      </w:pPr>
      <w:del w:id="3567" w:author="Issam" w:date="2019-02-12T23:38:00Z">
        <w:r w:rsidRPr="00FF6A95">
          <w:object w:dxaOrig="6893" w:dyaOrig="2427" w14:anchorId="6F7FD229">
            <v:shape id="_x0000_i1142" type="#_x0000_t75" style="width:344.5pt;height:121.85pt" o:ole="">
              <v:imagedata r:id="rId172" o:title=""/>
            </v:shape>
            <o:OLEObject Type="Embed" ProgID="Visio.Drawing.11" ShapeID="_x0000_i1142" DrawAspect="Content" ObjectID="_1611519986" r:id="rId173"/>
          </w:object>
        </w:r>
      </w:del>
    </w:p>
    <w:p w14:paraId="2F5F2D22" w14:textId="77777777" w:rsidR="006A1CE4" w:rsidRPr="00E67E0D" w:rsidRDefault="006A1CE4" w:rsidP="00E7499B">
      <w:pPr>
        <w:pStyle w:val="TH"/>
        <w:rPr>
          <w:ins w:id="3568" w:author="Issam" w:date="2019-02-12T23:38:00Z"/>
        </w:rPr>
      </w:pPr>
      <w:ins w:id="3569" w:author="Issam" w:date="2019-02-12T23:38:00Z">
        <w:r w:rsidRPr="00E67E0D">
          <w:object w:dxaOrig="6893" w:dyaOrig="2427" w14:anchorId="2B53FD9C">
            <v:shape id="_x0000_i1080" type="#_x0000_t75" style="width:344.5pt;height:120.75pt" o:ole="">
              <v:imagedata r:id="rId172" o:title=""/>
            </v:shape>
            <o:OLEObject Type="Embed" ProgID="Visio.Drawing.11" ShapeID="_x0000_i1080" DrawAspect="Content" ObjectID="_1611519987" r:id="rId174"/>
          </w:object>
        </w:r>
      </w:ins>
    </w:p>
    <w:p w14:paraId="7153347C" w14:textId="77777777" w:rsidR="006A1CE4" w:rsidRPr="00E67E0D" w:rsidRDefault="006A1CE4" w:rsidP="00E7499B">
      <w:pPr>
        <w:pStyle w:val="TF"/>
      </w:pPr>
      <w:r w:rsidRPr="00E67E0D">
        <w:t>Figure 8.11.3.2-1: Deactivate trace</w:t>
      </w:r>
    </w:p>
    <w:p w14:paraId="20116FA9" w14:textId="77777777" w:rsidR="006A1CE4" w:rsidRPr="00E67E0D" w:rsidRDefault="006A1CE4" w:rsidP="00E7499B">
      <w:r w:rsidRPr="00E67E0D">
        <w:t xml:space="preserve">The AMF initiates the procedure by sending a DEACTIVATE TRACE message to the NG-RAN node as described in TS 32.422 [11]. Upon reception of the DEACTIVATE TRACE message, the NG-RAN node shall stop the trace session for the indicated trace reference in the </w:t>
      </w:r>
      <w:r w:rsidRPr="00E67E0D">
        <w:rPr>
          <w:i/>
          <w:iCs/>
        </w:rPr>
        <w:t>NG-RAN Trace ID</w:t>
      </w:r>
      <w:r w:rsidRPr="00E67E0D">
        <w:rPr>
          <w:i/>
        </w:rPr>
        <w:t xml:space="preserve"> </w:t>
      </w:r>
      <w:r w:rsidRPr="00E67E0D">
        <w:t>IE.</w:t>
      </w:r>
    </w:p>
    <w:p w14:paraId="57F56E8D" w14:textId="77777777" w:rsidR="006A1CE4" w:rsidRPr="00E67E0D" w:rsidRDefault="006A1CE4" w:rsidP="00E7499B">
      <w:pPr>
        <w:rPr>
          <w:b/>
        </w:rPr>
      </w:pPr>
      <w:r w:rsidRPr="00E67E0D">
        <w:rPr>
          <w:b/>
        </w:rPr>
        <w:t>Interactions with other procedures:</w:t>
      </w:r>
    </w:p>
    <w:p w14:paraId="7D9EEDFC" w14:textId="77777777" w:rsidR="006A1CE4" w:rsidRPr="00E67E0D" w:rsidRDefault="006A1CE4" w:rsidP="00E7499B">
      <w:r w:rsidRPr="00E67E0D">
        <w:t>If the NG-RAN node is not able to stop the trace session due to ongoing handover of the UE to another NG-RAN node, the NG-RAN node shall initiate a Trace Failure Indication procedure with the appropriate cause value.</w:t>
      </w:r>
    </w:p>
    <w:p w14:paraId="551CE9C9" w14:textId="77777777" w:rsidR="006A1CE4" w:rsidRPr="00E67E0D" w:rsidRDefault="006A1CE4" w:rsidP="00E7499B">
      <w:pPr>
        <w:pStyle w:val="4"/>
      </w:pPr>
      <w:bookmarkStart w:id="3570" w:name="_Toc534720402"/>
      <w:bookmarkStart w:id="3571" w:name="_Toc525567414"/>
      <w:r w:rsidRPr="00E67E0D">
        <w:t>8.11.3.3</w:t>
      </w:r>
      <w:r w:rsidRPr="00E67E0D">
        <w:tab/>
        <w:t>Abnormal Conditions</w:t>
      </w:r>
      <w:bookmarkEnd w:id="3570"/>
      <w:bookmarkEnd w:id="3571"/>
    </w:p>
    <w:p w14:paraId="5141ACFE" w14:textId="77777777" w:rsidR="006A1CE4" w:rsidRPr="00E67E0D" w:rsidRDefault="006A1CE4" w:rsidP="00E7499B">
      <w:r w:rsidRPr="00E67E0D">
        <w:t>Void.</w:t>
      </w:r>
    </w:p>
    <w:p w14:paraId="5F967878" w14:textId="77777777" w:rsidR="006A1CE4" w:rsidRPr="00E67E0D" w:rsidRDefault="006A1CE4" w:rsidP="00E7499B">
      <w:pPr>
        <w:pStyle w:val="3"/>
        <w:rPr>
          <w:lang w:eastAsia="zh-CN"/>
        </w:rPr>
      </w:pPr>
      <w:bookmarkStart w:id="3572" w:name="_Toc534720403"/>
      <w:bookmarkStart w:id="3573" w:name="_Toc525567415"/>
      <w:r w:rsidRPr="00E67E0D">
        <w:rPr>
          <w:lang w:eastAsia="zh-CN"/>
        </w:rPr>
        <w:t>8.11.4</w:t>
      </w:r>
      <w:r w:rsidRPr="00E67E0D">
        <w:tab/>
      </w:r>
      <w:r w:rsidRPr="00E67E0D">
        <w:rPr>
          <w:lang w:eastAsia="zh-CN"/>
        </w:rPr>
        <w:t>Cell Traffic Trace</w:t>
      </w:r>
      <w:bookmarkEnd w:id="3572"/>
      <w:bookmarkEnd w:id="3573"/>
    </w:p>
    <w:p w14:paraId="2A987886" w14:textId="77777777" w:rsidR="006A1CE4" w:rsidRPr="00E67E0D" w:rsidRDefault="006A1CE4" w:rsidP="00E7499B">
      <w:pPr>
        <w:pStyle w:val="4"/>
        <w:rPr>
          <w:lang w:eastAsia="zh-CN"/>
        </w:rPr>
      </w:pPr>
      <w:bookmarkStart w:id="3574" w:name="_Toc534720404"/>
      <w:bookmarkStart w:id="3575" w:name="_Toc525567416"/>
      <w:r w:rsidRPr="00E67E0D">
        <w:rPr>
          <w:lang w:eastAsia="zh-CN"/>
        </w:rPr>
        <w:t>8.11.4.1</w:t>
      </w:r>
      <w:r w:rsidRPr="00E67E0D">
        <w:tab/>
      </w:r>
      <w:r w:rsidRPr="00E67E0D">
        <w:rPr>
          <w:lang w:eastAsia="zh-CN"/>
        </w:rPr>
        <w:t>General</w:t>
      </w:r>
      <w:bookmarkEnd w:id="3574"/>
      <w:bookmarkEnd w:id="3575"/>
    </w:p>
    <w:p w14:paraId="365479DB" w14:textId="77777777" w:rsidR="006A1CE4" w:rsidRPr="00E67E0D" w:rsidRDefault="006A1CE4" w:rsidP="00E7499B">
      <w:pPr>
        <w:rPr>
          <w:lang w:eastAsia="zh-CN"/>
        </w:rPr>
      </w:pPr>
      <w:r w:rsidRPr="00E67E0D">
        <w:rPr>
          <w:lang w:eastAsia="zh-CN"/>
        </w:rPr>
        <w:t xml:space="preserve">The purpose of the Cell Traffic Trace procedure is to send the allocated Trace Recording Session Reference and the Trace Reference to the AMF. </w:t>
      </w:r>
      <w:r w:rsidRPr="00E67E0D">
        <w:t>The procedure uses UE-associated signalling.</w:t>
      </w:r>
    </w:p>
    <w:p w14:paraId="61D3A3D8" w14:textId="77777777" w:rsidR="006A1CE4" w:rsidRPr="00E67E0D" w:rsidRDefault="006A1CE4" w:rsidP="00E7499B">
      <w:pPr>
        <w:pStyle w:val="4"/>
      </w:pPr>
      <w:bookmarkStart w:id="3576" w:name="_Toc534720405"/>
      <w:bookmarkStart w:id="3577" w:name="_Toc525567417"/>
      <w:r w:rsidRPr="00E67E0D">
        <w:t>8.11.4.2</w:t>
      </w:r>
      <w:r w:rsidRPr="00E67E0D">
        <w:tab/>
        <w:t>Successful Operation</w:t>
      </w:r>
      <w:bookmarkEnd w:id="3576"/>
      <w:bookmarkEnd w:id="3577"/>
    </w:p>
    <w:p w14:paraId="0B04B472" w14:textId="77777777" w:rsidR="00AE297A" w:rsidRPr="00FF6A95" w:rsidRDefault="00AE297A" w:rsidP="00AE297A">
      <w:pPr>
        <w:pStyle w:val="TH"/>
        <w:rPr>
          <w:del w:id="3578" w:author="Issam" w:date="2019-02-12T23:38:00Z"/>
        </w:rPr>
      </w:pPr>
      <w:del w:id="3579" w:author="Issam" w:date="2019-02-12T23:38:00Z">
        <w:r w:rsidRPr="00FF6A95">
          <w:object w:dxaOrig="6893" w:dyaOrig="2427" w14:anchorId="5C0370A1">
            <v:shape id="_x0000_i1143" type="#_x0000_t75" style="width:344.5pt;height:121.85pt" o:ole="">
              <v:imagedata r:id="rId175" o:title=""/>
            </v:shape>
            <o:OLEObject Type="Embed" ProgID="Visio.Drawing.11" ShapeID="_x0000_i1143" DrawAspect="Content" ObjectID="_1611519988" r:id="rId176"/>
          </w:object>
        </w:r>
      </w:del>
    </w:p>
    <w:p w14:paraId="0F4174C8" w14:textId="77777777" w:rsidR="006A1CE4" w:rsidRPr="00E67E0D" w:rsidRDefault="006A1CE4" w:rsidP="00E7499B">
      <w:pPr>
        <w:pStyle w:val="TH"/>
        <w:rPr>
          <w:ins w:id="3580" w:author="Issam" w:date="2019-02-12T23:38:00Z"/>
        </w:rPr>
      </w:pPr>
      <w:ins w:id="3581" w:author="Issam" w:date="2019-02-12T23:38:00Z">
        <w:r w:rsidRPr="00E67E0D">
          <w:object w:dxaOrig="6893" w:dyaOrig="2427" w14:anchorId="1D75BA3E">
            <v:shape id="_x0000_i1081" type="#_x0000_t75" style="width:344.5pt;height:120.75pt" o:ole="">
              <v:imagedata r:id="rId175" o:title=""/>
            </v:shape>
            <o:OLEObject Type="Embed" ProgID="Visio.Drawing.11" ShapeID="_x0000_i1081" DrawAspect="Content" ObjectID="_1611519989" r:id="rId177"/>
          </w:object>
        </w:r>
      </w:ins>
    </w:p>
    <w:p w14:paraId="5D29D1EE" w14:textId="77777777" w:rsidR="006A1CE4" w:rsidRPr="00E67E0D" w:rsidRDefault="006A1CE4" w:rsidP="00E7499B">
      <w:pPr>
        <w:pStyle w:val="TF"/>
        <w:rPr>
          <w:lang w:eastAsia="zh-CN"/>
        </w:rPr>
      </w:pPr>
      <w:r w:rsidRPr="00E67E0D">
        <w:rPr>
          <w:lang w:eastAsia="zh-CN"/>
        </w:rPr>
        <w:t>Figure 8.11.4.2-1: Cell traffic trace</w:t>
      </w:r>
    </w:p>
    <w:p w14:paraId="286776EC" w14:textId="77777777" w:rsidR="006A1CE4" w:rsidRPr="00E67E0D" w:rsidRDefault="006A1CE4" w:rsidP="00E7499B">
      <w:pPr>
        <w:rPr>
          <w:lang w:eastAsia="zh-CN"/>
        </w:rPr>
      </w:pPr>
      <w:r w:rsidRPr="00E67E0D">
        <w:rPr>
          <w:lang w:eastAsia="zh-CN"/>
        </w:rPr>
        <w:t>The NG-RAN node initiates the procedure by sending a CELL TRAFFIC TRACE message.</w:t>
      </w:r>
      <w:r w:rsidRPr="00E67E0D">
        <w:t xml:space="preserve"> </w:t>
      </w:r>
    </w:p>
    <w:p w14:paraId="2449FEF2" w14:textId="77777777" w:rsidR="006A1CE4" w:rsidRPr="00E67E0D" w:rsidRDefault="006A1CE4" w:rsidP="00E7499B">
      <w:pPr>
        <w:pStyle w:val="4"/>
      </w:pPr>
      <w:bookmarkStart w:id="3582" w:name="_Toc534720406"/>
      <w:bookmarkStart w:id="3583" w:name="_Toc525567418"/>
      <w:r w:rsidRPr="00E67E0D">
        <w:t>8.11.4.3</w:t>
      </w:r>
      <w:r w:rsidRPr="00E67E0D">
        <w:tab/>
        <w:t>Abnormal Conditions</w:t>
      </w:r>
      <w:bookmarkEnd w:id="3582"/>
      <w:bookmarkEnd w:id="3583"/>
    </w:p>
    <w:p w14:paraId="45C66121" w14:textId="77777777" w:rsidR="006A1CE4" w:rsidRPr="00E67E0D" w:rsidRDefault="006A1CE4" w:rsidP="00E7499B">
      <w:r w:rsidRPr="00E67E0D">
        <w:t>Void.</w:t>
      </w:r>
    </w:p>
    <w:p w14:paraId="6689194F" w14:textId="77777777" w:rsidR="006A1CE4" w:rsidRPr="00E67E0D" w:rsidRDefault="006A1CE4" w:rsidP="00E7499B">
      <w:pPr>
        <w:pStyle w:val="2"/>
      </w:pPr>
      <w:bookmarkStart w:id="3584" w:name="_Toc534720407"/>
      <w:bookmarkStart w:id="3585" w:name="_Toc525567419"/>
      <w:r w:rsidRPr="00E67E0D">
        <w:t>8.12</w:t>
      </w:r>
      <w:r w:rsidRPr="00E67E0D">
        <w:tab/>
      </w:r>
      <w:r w:rsidRPr="00E67E0D">
        <w:rPr>
          <w:lang w:eastAsia="zh-CN"/>
        </w:rPr>
        <w:t>Location</w:t>
      </w:r>
      <w:r w:rsidRPr="00E67E0D">
        <w:t xml:space="preserve"> </w:t>
      </w:r>
      <w:r w:rsidRPr="00E67E0D">
        <w:rPr>
          <w:lang w:eastAsia="zh-CN"/>
        </w:rPr>
        <w:t>Reporting Procedures</w:t>
      </w:r>
      <w:bookmarkEnd w:id="3584"/>
      <w:bookmarkEnd w:id="3585"/>
    </w:p>
    <w:p w14:paraId="349CE23D" w14:textId="77777777" w:rsidR="006A1CE4" w:rsidRPr="00E67E0D" w:rsidRDefault="006A1CE4" w:rsidP="00E7499B">
      <w:pPr>
        <w:pStyle w:val="3"/>
      </w:pPr>
      <w:bookmarkStart w:id="3586" w:name="_Toc534720408"/>
      <w:bookmarkStart w:id="3587" w:name="_Toc525567420"/>
      <w:r w:rsidRPr="00E67E0D">
        <w:t>8.12.1</w:t>
      </w:r>
      <w:r w:rsidRPr="00E67E0D">
        <w:tab/>
      </w:r>
      <w:r w:rsidRPr="00E67E0D">
        <w:rPr>
          <w:bCs/>
          <w:lang w:eastAsia="zh-CN"/>
        </w:rPr>
        <w:t>Location</w:t>
      </w:r>
      <w:r w:rsidRPr="00E67E0D">
        <w:rPr>
          <w:bCs/>
        </w:rPr>
        <w:t xml:space="preserve"> </w:t>
      </w:r>
      <w:r w:rsidRPr="00E67E0D">
        <w:rPr>
          <w:bCs/>
          <w:lang w:eastAsia="zh-CN"/>
        </w:rPr>
        <w:t>Reporting Control</w:t>
      </w:r>
      <w:bookmarkEnd w:id="3586"/>
      <w:bookmarkEnd w:id="3587"/>
    </w:p>
    <w:p w14:paraId="019FFF47" w14:textId="77777777" w:rsidR="006A1CE4" w:rsidRPr="00E67E0D" w:rsidRDefault="006A1CE4" w:rsidP="00E7499B">
      <w:pPr>
        <w:pStyle w:val="4"/>
      </w:pPr>
      <w:bookmarkStart w:id="3588" w:name="_Toc534720409"/>
      <w:bookmarkStart w:id="3589" w:name="_Toc525567421"/>
      <w:r w:rsidRPr="00E67E0D">
        <w:t>8.12.1.1</w:t>
      </w:r>
      <w:r w:rsidRPr="00E67E0D">
        <w:tab/>
        <w:t>General</w:t>
      </w:r>
      <w:bookmarkEnd w:id="3588"/>
      <w:bookmarkEnd w:id="3589"/>
    </w:p>
    <w:p w14:paraId="7210F459" w14:textId="4E8B38BA" w:rsidR="006A1CE4" w:rsidRPr="00E67E0D" w:rsidRDefault="006A1CE4" w:rsidP="00E7499B">
      <w:r w:rsidRPr="00E67E0D">
        <w:t xml:space="preserve">The </w:t>
      </w:r>
      <w:r w:rsidRPr="00E67E0D">
        <w:rPr>
          <w:lang w:eastAsia="zh-CN"/>
        </w:rPr>
        <w:t>purpose of the Location Reporting</w:t>
      </w:r>
      <w:r w:rsidRPr="00E67E0D">
        <w:t xml:space="preserve"> </w:t>
      </w:r>
      <w:r w:rsidRPr="00E67E0D">
        <w:rPr>
          <w:lang w:eastAsia="zh-CN"/>
        </w:rPr>
        <w:t>Control</w:t>
      </w:r>
      <w:r w:rsidRPr="00E67E0D">
        <w:t xml:space="preserve"> procedure is </w:t>
      </w:r>
      <w:r w:rsidRPr="00E67E0D">
        <w:rPr>
          <w:lang w:eastAsia="zh-CN"/>
        </w:rPr>
        <w:t xml:space="preserve">to allow the AMF to </w:t>
      </w:r>
      <w:r w:rsidRPr="00E67E0D">
        <w:t xml:space="preserve">request the NG-RAN node to report the UE's current location, </w:t>
      </w:r>
      <w:r w:rsidRPr="00E67E0D">
        <w:rPr>
          <w:lang w:eastAsia="zh-CN"/>
        </w:rPr>
        <w:t xml:space="preserve">or the UE's last known location with time stamp, or the UE's presence in the area of interest while in </w:t>
      </w:r>
      <w:del w:id="3590" w:author="Issam" w:date="2019-02-12T23:38:00Z">
        <w:r w:rsidR="00AE297A" w:rsidRPr="00FF6A95">
          <w:rPr>
            <w:lang w:eastAsia="zh-CN"/>
          </w:rPr>
          <w:delText>CN</w:delText>
        </w:r>
      </w:del>
      <w:ins w:id="3591" w:author="Issam" w:date="2019-02-12T23:38:00Z">
        <w:r w:rsidRPr="00E67E0D">
          <w:rPr>
            <w:lang w:eastAsia="zh-CN"/>
          </w:rPr>
          <w:t>CM</w:t>
        </w:r>
      </w:ins>
      <w:r w:rsidRPr="00E67E0D">
        <w:rPr>
          <w:lang w:eastAsia="zh-CN"/>
        </w:rPr>
        <w:t>-CONNECTED</w:t>
      </w:r>
      <w:ins w:id="3592" w:author="Issam" w:date="2019-02-12T23:38:00Z">
        <w:r w:rsidRPr="00E67E0D">
          <w:rPr>
            <w:lang w:eastAsia="zh-CN"/>
          </w:rPr>
          <w:t xml:space="preserve"> state</w:t>
        </w:r>
      </w:ins>
      <w:r w:rsidRPr="00E67E0D">
        <w:rPr>
          <w:lang w:eastAsia="zh-CN"/>
        </w:rPr>
        <w:t xml:space="preserve"> as </w:t>
      </w:r>
      <w:r w:rsidRPr="00E67E0D">
        <w:t>specified in TS 23.501 [9] and TS 23.502 [10]. The procedure uses UE-associated signalling.</w:t>
      </w:r>
    </w:p>
    <w:p w14:paraId="0F7AE4F6" w14:textId="77777777" w:rsidR="006A1CE4" w:rsidRPr="00E67E0D" w:rsidRDefault="006A1CE4" w:rsidP="00E7499B">
      <w:pPr>
        <w:pStyle w:val="4"/>
      </w:pPr>
      <w:bookmarkStart w:id="3593" w:name="_Toc534720410"/>
      <w:bookmarkStart w:id="3594" w:name="_Toc525567422"/>
      <w:r w:rsidRPr="00E67E0D">
        <w:t>8.12.1.2</w:t>
      </w:r>
      <w:r w:rsidRPr="00E67E0D">
        <w:tab/>
        <w:t>Successful Operation</w:t>
      </w:r>
      <w:bookmarkEnd w:id="3593"/>
      <w:bookmarkEnd w:id="3594"/>
    </w:p>
    <w:p w14:paraId="42D07A9D" w14:textId="77777777" w:rsidR="00AE297A" w:rsidRPr="00FF6A95" w:rsidRDefault="00AE297A" w:rsidP="00AE297A">
      <w:pPr>
        <w:pStyle w:val="TH"/>
        <w:rPr>
          <w:del w:id="3595" w:author="Issam" w:date="2019-02-12T23:38:00Z"/>
        </w:rPr>
      </w:pPr>
      <w:del w:id="3596" w:author="Issam" w:date="2019-02-12T23:38:00Z">
        <w:r w:rsidRPr="00FF6A95">
          <w:object w:dxaOrig="6893" w:dyaOrig="2427" w14:anchorId="4E0C2411">
            <v:shape id="_x0000_i1144" type="#_x0000_t75" style="width:344.5pt;height:121.85pt" o:ole="">
              <v:imagedata r:id="rId178" o:title=""/>
            </v:shape>
            <o:OLEObject Type="Embed" ProgID="Visio.Drawing.11" ShapeID="_x0000_i1144" DrawAspect="Content" ObjectID="_1611519990" r:id="rId179"/>
          </w:object>
        </w:r>
      </w:del>
    </w:p>
    <w:p w14:paraId="78AE5C4C" w14:textId="77777777" w:rsidR="006A1CE4" w:rsidRPr="00E67E0D" w:rsidRDefault="006A1CE4" w:rsidP="00E7499B">
      <w:pPr>
        <w:pStyle w:val="TH"/>
        <w:rPr>
          <w:ins w:id="3597" w:author="Issam" w:date="2019-02-12T23:38:00Z"/>
        </w:rPr>
      </w:pPr>
      <w:ins w:id="3598" w:author="Issam" w:date="2019-02-12T23:38:00Z">
        <w:r w:rsidRPr="00E67E0D">
          <w:object w:dxaOrig="6893" w:dyaOrig="2427" w14:anchorId="0C5609F0">
            <v:shape id="_x0000_i1082" type="#_x0000_t75" style="width:344.5pt;height:120.75pt" o:ole="">
              <v:imagedata r:id="rId178" o:title=""/>
            </v:shape>
            <o:OLEObject Type="Embed" ProgID="Visio.Drawing.11" ShapeID="_x0000_i1082" DrawAspect="Content" ObjectID="_1611519991" r:id="rId180"/>
          </w:object>
        </w:r>
      </w:ins>
    </w:p>
    <w:p w14:paraId="5417D2E2" w14:textId="77777777" w:rsidR="006A1CE4" w:rsidRPr="00E67E0D" w:rsidRDefault="006A1CE4" w:rsidP="00E7499B">
      <w:pPr>
        <w:pStyle w:val="TF"/>
      </w:pPr>
      <w:r w:rsidRPr="00E67E0D">
        <w:t>Figure 8.12.1.2-1: Location reporting control</w:t>
      </w:r>
    </w:p>
    <w:p w14:paraId="31020AEF" w14:textId="77777777" w:rsidR="006A1CE4" w:rsidRPr="00E67E0D" w:rsidRDefault="006A1CE4" w:rsidP="00E7499B">
      <w:pPr>
        <w:rPr>
          <w:lang w:eastAsia="zh-CN"/>
        </w:rPr>
      </w:pPr>
      <w:r w:rsidRPr="00E67E0D">
        <w:t xml:space="preserve">The </w:t>
      </w:r>
      <w:r w:rsidRPr="00E67E0D">
        <w:rPr>
          <w:lang w:eastAsia="zh-CN"/>
        </w:rPr>
        <w:t>AMF</w:t>
      </w:r>
      <w:r w:rsidRPr="00E67E0D">
        <w:t xml:space="preserve"> initiates the procedure by sending a LOCATION REPORTING CONTROL message to the NG-RAN node.</w:t>
      </w:r>
      <w:r w:rsidRPr="00E67E0D">
        <w:rPr>
          <w:lang w:eastAsia="zh-CN"/>
        </w:rPr>
        <w:t xml:space="preserve"> </w:t>
      </w:r>
      <w:r w:rsidRPr="00E67E0D">
        <w:t>On receipt of the</w:t>
      </w:r>
      <w:r w:rsidRPr="00E67E0D">
        <w:rPr>
          <w:lang w:eastAsia="zh-CN"/>
        </w:rPr>
        <w:t xml:space="preserve"> LOCATION REPORTING CONTROL</w:t>
      </w:r>
      <w:r w:rsidRPr="00E67E0D">
        <w:t xml:space="preserve"> message the NG-RAN node </w:t>
      </w:r>
      <w:r w:rsidRPr="00E67E0D">
        <w:rPr>
          <w:rFonts w:eastAsia="MS Mincho"/>
        </w:rPr>
        <w:t>shall</w:t>
      </w:r>
      <w:r w:rsidRPr="00E67E0D">
        <w:t xml:space="preserve"> </w:t>
      </w:r>
      <w:r w:rsidRPr="00E67E0D">
        <w:rPr>
          <w:lang w:eastAsia="zh-CN"/>
        </w:rPr>
        <w:t xml:space="preserve">perform the requested location reporting control action </w:t>
      </w:r>
      <w:r w:rsidRPr="00E67E0D">
        <w:t>f</w:t>
      </w:r>
      <w:r w:rsidRPr="00E67E0D">
        <w:rPr>
          <w:lang w:eastAsia="zh-CN"/>
        </w:rPr>
        <w:t>or</w:t>
      </w:r>
      <w:r w:rsidRPr="00E67E0D">
        <w:t xml:space="preserve"> the UE.</w:t>
      </w:r>
    </w:p>
    <w:p w14:paraId="366A3CB4" w14:textId="77777777" w:rsidR="006A1CE4" w:rsidRPr="00E67E0D" w:rsidRDefault="006A1CE4" w:rsidP="00E7499B">
      <w:r w:rsidRPr="00E67E0D">
        <w:t xml:space="preserve">The </w:t>
      </w:r>
      <w:r w:rsidRPr="00E67E0D">
        <w:rPr>
          <w:i/>
        </w:rPr>
        <w:t>Location Reporting Request Type</w:t>
      </w:r>
      <w:r w:rsidRPr="00E67E0D">
        <w:t xml:space="preserve"> IE indicate</w:t>
      </w:r>
      <w:r w:rsidRPr="00E67E0D">
        <w:rPr>
          <w:lang w:eastAsia="zh-CN"/>
        </w:rPr>
        <w:t>s</w:t>
      </w:r>
      <w:r w:rsidRPr="00E67E0D">
        <w:t xml:space="preserve"> to the </w:t>
      </w:r>
      <w:r w:rsidRPr="00E67E0D">
        <w:rPr>
          <w:lang w:eastAsia="zh-CN"/>
        </w:rPr>
        <w:t>NG-RAN node</w:t>
      </w:r>
      <w:r w:rsidRPr="00E67E0D">
        <w:t xml:space="preserve"> whether:</w:t>
      </w:r>
    </w:p>
    <w:p w14:paraId="24A7A2FA" w14:textId="77777777" w:rsidR="006A1CE4" w:rsidRPr="00E67E0D" w:rsidRDefault="006A1CE4" w:rsidP="00E7499B">
      <w:pPr>
        <w:pStyle w:val="B1"/>
      </w:pPr>
      <w:r w:rsidRPr="00E67E0D">
        <w:t>-</w:t>
      </w:r>
      <w:r w:rsidRPr="00E67E0D">
        <w:tab/>
        <w:t>to report directly;</w:t>
      </w:r>
    </w:p>
    <w:p w14:paraId="4E2425A3" w14:textId="77777777" w:rsidR="006A1CE4" w:rsidRPr="00E67E0D" w:rsidRDefault="006A1CE4" w:rsidP="00E7499B">
      <w:pPr>
        <w:pStyle w:val="B1"/>
      </w:pPr>
      <w:r w:rsidRPr="00E67E0D">
        <w:t>-</w:t>
      </w:r>
      <w:r w:rsidRPr="00E67E0D">
        <w:tab/>
        <w:t xml:space="preserve">to report upon change of </w:t>
      </w:r>
      <w:r w:rsidRPr="00E67E0D">
        <w:rPr>
          <w:rFonts w:eastAsia="MS Mincho"/>
        </w:rPr>
        <w:t>serving cell</w:t>
      </w:r>
      <w:r w:rsidRPr="00E67E0D">
        <w:t>;</w:t>
      </w:r>
    </w:p>
    <w:p w14:paraId="5BC4CFBB" w14:textId="77777777" w:rsidR="006A1CE4" w:rsidRPr="00E67E0D" w:rsidRDefault="006A1CE4" w:rsidP="00E7499B">
      <w:pPr>
        <w:pStyle w:val="B1"/>
      </w:pPr>
      <w:r w:rsidRPr="00E67E0D">
        <w:t>-</w:t>
      </w:r>
      <w:r w:rsidRPr="00E67E0D">
        <w:tab/>
        <w:t>to report UE presence in the area of interest;</w:t>
      </w:r>
    </w:p>
    <w:p w14:paraId="286219E4" w14:textId="77777777" w:rsidR="006A1CE4" w:rsidRPr="00E67E0D" w:rsidRDefault="006A1CE4" w:rsidP="00E7499B">
      <w:pPr>
        <w:pStyle w:val="B1"/>
      </w:pPr>
      <w:r w:rsidRPr="00E67E0D">
        <w:t>-</w:t>
      </w:r>
      <w:r w:rsidRPr="00E67E0D">
        <w:tab/>
        <w:t xml:space="preserve">to stop reporting at change of </w:t>
      </w:r>
      <w:r w:rsidRPr="00E67E0D">
        <w:rPr>
          <w:rFonts w:eastAsia="MS Mincho"/>
        </w:rPr>
        <w:t>serving cell</w:t>
      </w:r>
      <w:r w:rsidRPr="00E67E0D">
        <w:t>;</w:t>
      </w:r>
    </w:p>
    <w:p w14:paraId="56881B51" w14:textId="77777777" w:rsidR="006A1CE4" w:rsidRPr="00E67E0D" w:rsidRDefault="006A1CE4" w:rsidP="00E7499B">
      <w:pPr>
        <w:pStyle w:val="B1"/>
      </w:pPr>
      <w:r w:rsidRPr="00E67E0D">
        <w:t>-</w:t>
      </w:r>
      <w:r w:rsidRPr="00E67E0D">
        <w:tab/>
        <w:t>to stop reporting UE presence in the area of interest;</w:t>
      </w:r>
    </w:p>
    <w:p w14:paraId="3E8CC3F3" w14:textId="77777777" w:rsidR="006A1CE4" w:rsidRPr="00E67E0D" w:rsidRDefault="006A1CE4" w:rsidP="00E7499B">
      <w:pPr>
        <w:pStyle w:val="B1"/>
        <w:rPr>
          <w:lang w:eastAsia="zh-CN"/>
        </w:rPr>
      </w:pPr>
      <w:r w:rsidRPr="00E67E0D">
        <w:t>-</w:t>
      </w:r>
      <w:r w:rsidRPr="00E67E0D">
        <w:tab/>
        <w:t>to cancel location reporting for the UE.</w:t>
      </w:r>
    </w:p>
    <w:p w14:paraId="39460CBB" w14:textId="52FCBC17" w:rsidR="006A1CE4" w:rsidRPr="00E67E0D" w:rsidRDefault="006A1CE4" w:rsidP="00E7499B">
      <w:pPr>
        <w:rPr>
          <w:rStyle w:val="msoins"/>
          <w:rFonts w:cs="Arial"/>
        </w:rPr>
      </w:pPr>
      <w:r w:rsidRPr="00E67E0D">
        <w:rPr>
          <w:rFonts w:hint="eastAsia"/>
          <w:lang w:eastAsia="zh-CN"/>
        </w:rPr>
        <w:t xml:space="preserve">If the </w:t>
      </w:r>
      <w:r w:rsidRPr="00E67E0D">
        <w:rPr>
          <w:i/>
          <w:lang w:val="x-none" w:eastAsia="ja-JP"/>
        </w:rPr>
        <w:t xml:space="preserve">Area Of Interest </w:t>
      </w:r>
      <w:del w:id="3599" w:author="Issam" w:date="2019-02-12T23:38:00Z">
        <w:r w:rsidR="00AE297A" w:rsidRPr="00FF6A95">
          <w:rPr>
            <w:i/>
            <w:lang w:val="de-DE" w:eastAsia="ja-JP"/>
          </w:rPr>
          <w:delText>I</w:delText>
        </w:r>
        <w:r w:rsidR="00AE297A" w:rsidRPr="00FF6A95">
          <w:rPr>
            <w:i/>
            <w:lang w:val="x-none" w:eastAsia="ja-JP"/>
          </w:rPr>
          <w:delText>nformation</w:delText>
        </w:r>
      </w:del>
      <w:ins w:id="3600" w:author="Issam" w:date="2019-02-12T23:38:00Z">
        <w:r w:rsidRPr="00E67E0D">
          <w:rPr>
            <w:i/>
            <w:lang w:val="en-US" w:eastAsia="ja-JP"/>
          </w:rPr>
          <w:t>List</w:t>
        </w:r>
      </w:ins>
      <w:r w:rsidRPr="00E67E0D">
        <w:rPr>
          <w:i/>
          <w:lang w:val="x-none" w:eastAsia="ja-JP"/>
        </w:rPr>
        <w:t xml:space="preserve"> </w:t>
      </w:r>
      <w:r w:rsidRPr="00E67E0D">
        <w:rPr>
          <w:lang w:val="x-none" w:eastAsia="ja-JP"/>
        </w:rPr>
        <w:t xml:space="preserve">IE is </w:t>
      </w:r>
      <w:r w:rsidRPr="00E67E0D">
        <w:rPr>
          <w:rStyle w:val="msoins"/>
          <w:rFonts w:cs="Arial"/>
        </w:rPr>
        <w:t>included</w:t>
      </w:r>
      <w:ins w:id="3601" w:author="Issam" w:date="2019-02-12T23:38:00Z">
        <w:r w:rsidRPr="00E67E0D">
          <w:rPr>
            <w:rStyle w:val="msoins"/>
            <w:rFonts w:cs="Arial"/>
          </w:rPr>
          <w:t xml:space="preserve"> in the </w:t>
        </w:r>
        <w:r w:rsidRPr="00E67E0D">
          <w:rPr>
            <w:i/>
          </w:rPr>
          <w:t>Location Reporting Request Type</w:t>
        </w:r>
        <w:r w:rsidRPr="00E67E0D">
          <w:t xml:space="preserve"> IE</w:t>
        </w:r>
      </w:ins>
      <w:r w:rsidRPr="004041C3">
        <w:rPr>
          <w:rPrChange w:id="3602" w:author="Issam" w:date="2019-02-12T23:38:00Z">
            <w:rPr>
              <w:rStyle w:val="msoins"/>
            </w:rPr>
          </w:rPrChange>
        </w:rPr>
        <w:t xml:space="preserve"> in the </w:t>
      </w:r>
      <w:r w:rsidRPr="00E67E0D">
        <w:t>LOCATION REPORTING CONTROL</w:t>
      </w:r>
      <w:r w:rsidRPr="00E67E0D">
        <w:rPr>
          <w:rStyle w:val="msoins"/>
          <w:rFonts w:cs="Arial"/>
        </w:rPr>
        <w:t xml:space="preserve"> message, the </w:t>
      </w:r>
      <w:r w:rsidRPr="00E67E0D">
        <w:t>NG-RAN node</w:t>
      </w:r>
      <w:r w:rsidRPr="00E67E0D">
        <w:rPr>
          <w:rStyle w:val="msoins"/>
          <w:rFonts w:cs="Arial"/>
        </w:rPr>
        <w:t xml:space="preserve"> shall store this information and use it to track the UE's presence in the area of interest as defined in TS 23.502 [10].</w:t>
      </w:r>
    </w:p>
    <w:p w14:paraId="4F633866" w14:textId="77777777" w:rsidR="006A1CE4" w:rsidRPr="00E67E0D" w:rsidRDefault="006A1CE4" w:rsidP="00E7499B">
      <w:pPr>
        <w:pStyle w:val="4"/>
      </w:pPr>
      <w:bookmarkStart w:id="3603" w:name="_Toc534720411"/>
      <w:bookmarkStart w:id="3604" w:name="_Toc525567423"/>
      <w:r w:rsidRPr="00E67E0D">
        <w:t>8.12.1.3</w:t>
      </w:r>
      <w:r w:rsidRPr="00E67E0D">
        <w:tab/>
        <w:t>Abnormal Conditions</w:t>
      </w:r>
      <w:bookmarkEnd w:id="3603"/>
      <w:bookmarkEnd w:id="3604"/>
    </w:p>
    <w:p w14:paraId="2C77926C" w14:textId="77777777" w:rsidR="006A1CE4" w:rsidRPr="00E67E0D" w:rsidRDefault="006A1CE4" w:rsidP="00E7499B">
      <w:r w:rsidRPr="00E67E0D">
        <w:t>Void.</w:t>
      </w:r>
    </w:p>
    <w:p w14:paraId="02390C42" w14:textId="44C89D24" w:rsidR="006A1CE4" w:rsidRPr="00E67E0D" w:rsidRDefault="006A1CE4" w:rsidP="00E7499B">
      <w:pPr>
        <w:pStyle w:val="3"/>
      </w:pPr>
      <w:bookmarkStart w:id="3605" w:name="_Toc534720412"/>
      <w:bookmarkStart w:id="3606" w:name="_Toc525567424"/>
      <w:r w:rsidRPr="00E67E0D">
        <w:t>8.12.2</w:t>
      </w:r>
      <w:r w:rsidRPr="00E67E0D">
        <w:tab/>
        <w:t xml:space="preserve">Location </w:t>
      </w:r>
      <w:del w:id="3607" w:author="Issam" w:date="2019-02-12T23:38:00Z">
        <w:r w:rsidR="00AE297A" w:rsidRPr="00FF6A95">
          <w:delText>Report</w:delText>
        </w:r>
      </w:del>
      <w:ins w:id="3608" w:author="Issam" w:date="2019-02-12T23:38:00Z">
        <w:r w:rsidRPr="00E67E0D">
          <w:t>Reporting</w:t>
        </w:r>
      </w:ins>
      <w:r w:rsidRPr="00E67E0D">
        <w:t xml:space="preserve"> Failure Indication</w:t>
      </w:r>
      <w:bookmarkEnd w:id="3605"/>
      <w:bookmarkEnd w:id="3606"/>
    </w:p>
    <w:p w14:paraId="6197FD57" w14:textId="77777777" w:rsidR="006A1CE4" w:rsidRPr="00E67E0D" w:rsidRDefault="006A1CE4" w:rsidP="00E7499B">
      <w:pPr>
        <w:pStyle w:val="4"/>
      </w:pPr>
      <w:bookmarkStart w:id="3609" w:name="_Toc534720413"/>
      <w:bookmarkStart w:id="3610" w:name="_Toc525567425"/>
      <w:r w:rsidRPr="00E67E0D">
        <w:t>8.12.2.1</w:t>
      </w:r>
      <w:r w:rsidRPr="00E67E0D">
        <w:tab/>
        <w:t>General</w:t>
      </w:r>
      <w:bookmarkEnd w:id="3609"/>
      <w:bookmarkEnd w:id="3610"/>
    </w:p>
    <w:p w14:paraId="1EDEE9BF" w14:textId="5F413F4C" w:rsidR="006A1CE4" w:rsidRPr="00E67E0D" w:rsidRDefault="006A1CE4" w:rsidP="00E7499B">
      <w:r w:rsidRPr="00E67E0D">
        <w:t xml:space="preserve">The purpose of the Location </w:t>
      </w:r>
      <w:del w:id="3611" w:author="Issam" w:date="2019-02-12T23:38:00Z">
        <w:r w:rsidR="00AE297A" w:rsidRPr="00FF6A95">
          <w:delText>Report</w:delText>
        </w:r>
      </w:del>
      <w:ins w:id="3612" w:author="Issam" w:date="2019-02-12T23:38:00Z">
        <w:r w:rsidRPr="00E67E0D">
          <w:t>Reporting</w:t>
        </w:r>
      </w:ins>
      <w:r w:rsidRPr="00E67E0D">
        <w:t xml:space="preserve"> Failure Indication procedure is to allow the NG-RAN node to inform the AMF that the Location Reporting Control procedure has failed. The procedure uses UE-associated signalling.</w:t>
      </w:r>
    </w:p>
    <w:p w14:paraId="68BA0785" w14:textId="77777777" w:rsidR="006A1CE4" w:rsidRPr="00E67E0D" w:rsidRDefault="006A1CE4" w:rsidP="00E7499B">
      <w:pPr>
        <w:pStyle w:val="4"/>
      </w:pPr>
      <w:bookmarkStart w:id="3613" w:name="_Toc534720414"/>
      <w:bookmarkStart w:id="3614" w:name="_Toc525567426"/>
      <w:r w:rsidRPr="00E67E0D">
        <w:t>8.12.2.2</w:t>
      </w:r>
      <w:r w:rsidRPr="00E67E0D">
        <w:tab/>
        <w:t>Successful Operation</w:t>
      </w:r>
      <w:bookmarkEnd w:id="3613"/>
      <w:bookmarkEnd w:id="3614"/>
    </w:p>
    <w:p w14:paraId="07E1F1F7" w14:textId="77777777" w:rsidR="00AE297A" w:rsidRPr="00FF6A95" w:rsidRDefault="00AE297A" w:rsidP="00AE297A">
      <w:pPr>
        <w:pStyle w:val="TH"/>
        <w:rPr>
          <w:del w:id="3615" w:author="Issam" w:date="2019-02-12T23:38:00Z"/>
        </w:rPr>
      </w:pPr>
      <w:del w:id="3616" w:author="Issam" w:date="2019-02-12T23:38:00Z">
        <w:r w:rsidRPr="00FF6A95">
          <w:object w:dxaOrig="6893" w:dyaOrig="2427" w14:anchorId="652642EA">
            <v:shape id="_x0000_i1145" type="#_x0000_t75" style="width:344.5pt;height:121.85pt" o:ole="">
              <v:imagedata r:id="rId181" o:title=""/>
            </v:shape>
            <o:OLEObject Type="Embed" ProgID="Visio.Drawing.11" ShapeID="_x0000_i1145" DrawAspect="Content" ObjectID="_1611519992" r:id="rId182"/>
          </w:object>
        </w:r>
      </w:del>
    </w:p>
    <w:p w14:paraId="43BF6FEE" w14:textId="77777777" w:rsidR="006A1CE4" w:rsidRPr="00E67E0D" w:rsidRDefault="006A1CE4" w:rsidP="00E7499B">
      <w:pPr>
        <w:pStyle w:val="TH"/>
        <w:rPr>
          <w:ins w:id="3617" w:author="Issam" w:date="2019-02-12T23:38:00Z"/>
        </w:rPr>
      </w:pPr>
      <w:ins w:id="3618" w:author="Issam" w:date="2019-02-12T23:38:00Z">
        <w:r w:rsidRPr="00E67E0D">
          <w:object w:dxaOrig="6893" w:dyaOrig="2427" w14:anchorId="1E7912FF">
            <v:shape id="_x0000_i1083" type="#_x0000_t75" style="width:344.5pt;height:120.75pt" o:ole="">
              <v:imagedata r:id="rId183" o:title=""/>
            </v:shape>
            <o:OLEObject Type="Embed" ProgID="Visio.Drawing.11" ShapeID="_x0000_i1083" DrawAspect="Content" ObjectID="_1611519993" r:id="rId184"/>
          </w:object>
        </w:r>
      </w:ins>
    </w:p>
    <w:p w14:paraId="2235C58B" w14:textId="77777777" w:rsidR="006A1CE4" w:rsidRPr="00E67E0D" w:rsidRDefault="006A1CE4" w:rsidP="00E7499B">
      <w:pPr>
        <w:pStyle w:val="TF"/>
      </w:pPr>
      <w:r w:rsidRPr="00E67E0D">
        <w:t>Figure 8.12.2.2-1: Location reporting failure</w:t>
      </w:r>
      <w:ins w:id="3619" w:author="Issam" w:date="2019-02-12T23:38:00Z">
        <w:r w:rsidRPr="00E67E0D">
          <w:t xml:space="preserve"> indication</w:t>
        </w:r>
      </w:ins>
    </w:p>
    <w:p w14:paraId="03E8354C" w14:textId="020C33E0" w:rsidR="006A1CE4" w:rsidRPr="00E67E0D" w:rsidRDefault="006A1CE4" w:rsidP="00E7499B">
      <w:pPr>
        <w:rPr>
          <w:lang w:eastAsia="zh-CN"/>
        </w:rPr>
      </w:pPr>
      <w:r w:rsidRPr="00E67E0D">
        <w:t xml:space="preserve">The </w:t>
      </w:r>
      <w:r w:rsidRPr="00E67E0D">
        <w:rPr>
          <w:lang w:eastAsia="zh-CN"/>
        </w:rPr>
        <w:t>NG-RAN node</w:t>
      </w:r>
      <w:r w:rsidRPr="00E67E0D">
        <w:t xml:space="preserve"> initiates the procedure by sending a LOCATION REPORTING FAILURE </w:t>
      </w:r>
      <w:ins w:id="3620" w:author="Issam" w:date="2019-02-12T23:38:00Z">
        <w:r w:rsidRPr="00E67E0D">
          <w:t xml:space="preserve">INDICATION </w:t>
        </w:r>
      </w:ins>
      <w:r w:rsidRPr="00E67E0D">
        <w:t xml:space="preserve">message to the AMF. Upon reception of the LOCATION </w:t>
      </w:r>
      <w:del w:id="3621" w:author="Issam" w:date="2019-02-12T23:38:00Z">
        <w:r w:rsidR="00AE297A" w:rsidRPr="00FF6A95">
          <w:delText>REPORT</w:delText>
        </w:r>
      </w:del>
      <w:ins w:id="3622" w:author="Issam" w:date="2019-02-12T23:38:00Z">
        <w:r w:rsidRPr="00E67E0D">
          <w:t>REPORTING</w:t>
        </w:r>
      </w:ins>
      <w:r w:rsidRPr="00E67E0D">
        <w:t xml:space="preserve"> FAILURE INDICATION message the AMF shall, based on the failure reason indicated by the </w:t>
      </w:r>
      <w:r w:rsidRPr="00E67E0D">
        <w:rPr>
          <w:i/>
          <w:iCs/>
        </w:rPr>
        <w:t>Cause</w:t>
      </w:r>
      <w:r w:rsidRPr="00E67E0D">
        <w:t xml:space="preserve"> IE, take appropriate action.</w:t>
      </w:r>
    </w:p>
    <w:p w14:paraId="7E51693D" w14:textId="77777777" w:rsidR="006A1CE4" w:rsidRPr="00E67E0D" w:rsidRDefault="006A1CE4" w:rsidP="00E7499B">
      <w:pPr>
        <w:pStyle w:val="4"/>
      </w:pPr>
      <w:bookmarkStart w:id="3623" w:name="_Toc534720415"/>
      <w:bookmarkStart w:id="3624" w:name="_Toc525567427"/>
      <w:r w:rsidRPr="00E67E0D">
        <w:t>8.12.2.3</w:t>
      </w:r>
      <w:r w:rsidRPr="00E67E0D">
        <w:tab/>
        <w:t>Abnormal Conditions</w:t>
      </w:r>
      <w:bookmarkEnd w:id="3623"/>
      <w:bookmarkEnd w:id="3624"/>
    </w:p>
    <w:p w14:paraId="143F580D" w14:textId="77777777" w:rsidR="006A1CE4" w:rsidRPr="00E67E0D" w:rsidRDefault="006A1CE4" w:rsidP="00E7499B">
      <w:r w:rsidRPr="00E67E0D">
        <w:t>Void.</w:t>
      </w:r>
    </w:p>
    <w:p w14:paraId="5D21AD2F" w14:textId="77777777" w:rsidR="006A1CE4" w:rsidRPr="00E67E0D" w:rsidRDefault="006A1CE4" w:rsidP="00E7499B">
      <w:pPr>
        <w:pStyle w:val="3"/>
      </w:pPr>
      <w:bookmarkStart w:id="3625" w:name="_Toc534720416"/>
      <w:bookmarkStart w:id="3626" w:name="_Toc525567428"/>
      <w:r w:rsidRPr="00E67E0D">
        <w:t>8.12.3</w:t>
      </w:r>
      <w:r w:rsidRPr="00E67E0D">
        <w:tab/>
        <w:t>Location Report</w:t>
      </w:r>
      <w:bookmarkEnd w:id="3625"/>
      <w:bookmarkEnd w:id="3626"/>
    </w:p>
    <w:p w14:paraId="6FFDC255" w14:textId="77777777" w:rsidR="006A1CE4" w:rsidRPr="00E67E0D" w:rsidRDefault="006A1CE4" w:rsidP="00E7499B">
      <w:pPr>
        <w:pStyle w:val="4"/>
      </w:pPr>
      <w:bookmarkStart w:id="3627" w:name="_Toc534720417"/>
      <w:bookmarkStart w:id="3628" w:name="_Toc525567429"/>
      <w:r w:rsidRPr="00E67E0D">
        <w:t>8.12.3.1</w:t>
      </w:r>
      <w:r w:rsidRPr="00E67E0D">
        <w:tab/>
        <w:t>General</w:t>
      </w:r>
      <w:bookmarkEnd w:id="3627"/>
      <w:bookmarkEnd w:id="3628"/>
    </w:p>
    <w:p w14:paraId="7515240C" w14:textId="77777777" w:rsidR="006A1CE4" w:rsidRPr="00E67E0D" w:rsidRDefault="006A1CE4" w:rsidP="00E7499B">
      <w:r w:rsidRPr="00E67E0D">
        <w:t xml:space="preserve">The </w:t>
      </w:r>
      <w:r w:rsidRPr="00E67E0D">
        <w:rPr>
          <w:lang w:eastAsia="zh-CN"/>
        </w:rPr>
        <w:t>purpose of the Location Report</w:t>
      </w:r>
      <w:r w:rsidRPr="00E67E0D">
        <w:t xml:space="preserve"> procedure is to provide the UE's</w:t>
      </w:r>
      <w:r w:rsidRPr="00E67E0D">
        <w:rPr>
          <w:rFonts w:eastAsia="MS Mincho"/>
        </w:rPr>
        <w:t xml:space="preserve"> current</w:t>
      </w:r>
      <w:r w:rsidRPr="00E67E0D">
        <w:t xml:space="preserve"> location, the UE's last known location with time stamp, or the UE's presence in the area of interest to the </w:t>
      </w:r>
      <w:r w:rsidRPr="00E67E0D">
        <w:rPr>
          <w:lang w:eastAsia="zh-CN"/>
        </w:rPr>
        <w:t>AMF</w:t>
      </w:r>
      <w:r w:rsidRPr="00E67E0D">
        <w:t>. The procedure uses UE-associated signalling.</w:t>
      </w:r>
    </w:p>
    <w:p w14:paraId="4714D339" w14:textId="77777777" w:rsidR="006A1CE4" w:rsidRPr="00E67E0D" w:rsidRDefault="006A1CE4" w:rsidP="00E7499B">
      <w:pPr>
        <w:pStyle w:val="4"/>
      </w:pPr>
      <w:bookmarkStart w:id="3629" w:name="_Toc534720418"/>
      <w:bookmarkStart w:id="3630" w:name="_Toc525567430"/>
      <w:r w:rsidRPr="00E67E0D">
        <w:t>8.12.3.2</w:t>
      </w:r>
      <w:r w:rsidRPr="00E67E0D">
        <w:tab/>
        <w:t>Successful Operation</w:t>
      </w:r>
      <w:bookmarkEnd w:id="3629"/>
      <w:bookmarkEnd w:id="3630"/>
    </w:p>
    <w:p w14:paraId="04660F54" w14:textId="77777777" w:rsidR="00AE297A" w:rsidRPr="00FF6A95" w:rsidRDefault="00AE297A" w:rsidP="00AE297A">
      <w:pPr>
        <w:pStyle w:val="TH"/>
        <w:rPr>
          <w:del w:id="3631" w:author="Issam" w:date="2019-02-12T23:38:00Z"/>
        </w:rPr>
      </w:pPr>
      <w:del w:id="3632" w:author="Issam" w:date="2019-02-12T23:38:00Z">
        <w:r w:rsidRPr="00FF6A95">
          <w:object w:dxaOrig="6893" w:dyaOrig="2427" w14:anchorId="292ED31F">
            <v:shape id="_x0000_i1146" type="#_x0000_t75" style="width:344.5pt;height:121.85pt" o:ole="">
              <v:imagedata r:id="rId185" o:title=""/>
            </v:shape>
            <o:OLEObject Type="Embed" ProgID="Visio.Drawing.11" ShapeID="_x0000_i1146" DrawAspect="Content" ObjectID="_1611519994" r:id="rId186"/>
          </w:object>
        </w:r>
      </w:del>
    </w:p>
    <w:p w14:paraId="04F81D15" w14:textId="77777777" w:rsidR="006A1CE4" w:rsidRPr="00E67E0D" w:rsidRDefault="006A1CE4" w:rsidP="00E7499B">
      <w:pPr>
        <w:pStyle w:val="TH"/>
        <w:rPr>
          <w:ins w:id="3633" w:author="Issam" w:date="2019-02-12T23:38:00Z"/>
        </w:rPr>
      </w:pPr>
      <w:ins w:id="3634" w:author="Issam" w:date="2019-02-12T23:38:00Z">
        <w:r w:rsidRPr="00E67E0D">
          <w:object w:dxaOrig="6893" w:dyaOrig="2427" w14:anchorId="4909E9AE">
            <v:shape id="_x0000_i1084" type="#_x0000_t75" style="width:344.5pt;height:120.75pt" o:ole="">
              <v:imagedata r:id="rId185" o:title=""/>
            </v:shape>
            <o:OLEObject Type="Embed" ProgID="Visio.Drawing.11" ShapeID="_x0000_i1084" DrawAspect="Content" ObjectID="_1611519995" r:id="rId187"/>
          </w:object>
        </w:r>
      </w:ins>
    </w:p>
    <w:p w14:paraId="3D806D45" w14:textId="5A66C36F" w:rsidR="006A1CE4" w:rsidRPr="00E67E0D" w:rsidRDefault="006A1CE4" w:rsidP="00E7499B">
      <w:pPr>
        <w:pStyle w:val="TF"/>
      </w:pPr>
      <w:r w:rsidRPr="00E67E0D">
        <w:t xml:space="preserve">Figure 8.12.3.2-1: Location </w:t>
      </w:r>
      <w:del w:id="3635" w:author="Issam" w:date="2019-02-12T23:38:00Z">
        <w:r w:rsidR="00AE297A" w:rsidRPr="00FF6A95">
          <w:delText>reporting failure</w:delText>
        </w:r>
      </w:del>
      <w:ins w:id="3636" w:author="Issam" w:date="2019-02-12T23:38:00Z">
        <w:r w:rsidRPr="00E67E0D">
          <w:t>report</w:t>
        </w:r>
      </w:ins>
    </w:p>
    <w:p w14:paraId="02ECC437" w14:textId="336462D3" w:rsidR="006A1CE4" w:rsidRPr="00E67E0D" w:rsidRDefault="006A1CE4" w:rsidP="00E7499B">
      <w:r w:rsidRPr="00E67E0D">
        <w:t xml:space="preserve">The </w:t>
      </w:r>
      <w:r w:rsidRPr="00E67E0D">
        <w:rPr>
          <w:lang w:eastAsia="zh-CN"/>
        </w:rPr>
        <w:t>NG-RAN node</w:t>
      </w:r>
      <w:r w:rsidRPr="00E67E0D">
        <w:t xml:space="preserve"> initiates the procedure by </w:t>
      </w:r>
      <w:del w:id="3637" w:author="Issam" w:date="2019-02-12T23:38:00Z">
        <w:r w:rsidR="00AE297A" w:rsidRPr="00FF6A95">
          <w:delText>generating</w:delText>
        </w:r>
      </w:del>
      <w:ins w:id="3638" w:author="Issam" w:date="2019-02-12T23:38:00Z">
        <w:r w:rsidRPr="00E67E0D">
          <w:t>sending</w:t>
        </w:r>
      </w:ins>
      <w:r w:rsidRPr="00E67E0D">
        <w:t xml:space="preserve"> a LOCATION REPORT message</w:t>
      </w:r>
      <w:ins w:id="3639" w:author="Issam" w:date="2019-02-12T23:38:00Z">
        <w:r w:rsidRPr="00E67E0D">
          <w:t xml:space="preserve"> to the AMF</w:t>
        </w:r>
      </w:ins>
      <w:r w:rsidRPr="00E67E0D">
        <w:t>. The LOCATION REPORT message may be used as a response to the LOCATION REPORTING CONTROL message.</w:t>
      </w:r>
    </w:p>
    <w:p w14:paraId="503024C8" w14:textId="77777777" w:rsidR="006A1CE4" w:rsidRPr="00E67E0D" w:rsidRDefault="006A1CE4" w:rsidP="00E7499B">
      <w:pPr>
        <w:pStyle w:val="4"/>
      </w:pPr>
      <w:bookmarkStart w:id="3640" w:name="_Toc534720419"/>
      <w:bookmarkStart w:id="3641" w:name="_Toc525567431"/>
      <w:r w:rsidRPr="00E67E0D">
        <w:t>8.12.3.3</w:t>
      </w:r>
      <w:r w:rsidRPr="00E67E0D">
        <w:tab/>
        <w:t>Abnormal Conditions</w:t>
      </w:r>
      <w:bookmarkEnd w:id="3640"/>
      <w:bookmarkEnd w:id="3641"/>
    </w:p>
    <w:p w14:paraId="61FFEC57" w14:textId="77777777" w:rsidR="006A1CE4" w:rsidRPr="00E67E0D" w:rsidRDefault="006A1CE4" w:rsidP="00E7499B">
      <w:r w:rsidRPr="00E67E0D">
        <w:t>Void.</w:t>
      </w:r>
    </w:p>
    <w:p w14:paraId="321AB4BA" w14:textId="77777777" w:rsidR="006A1CE4" w:rsidRPr="00E67E0D" w:rsidRDefault="006A1CE4" w:rsidP="00E7499B">
      <w:pPr>
        <w:pStyle w:val="2"/>
      </w:pPr>
      <w:bookmarkStart w:id="3642" w:name="_Toc534720420"/>
      <w:bookmarkStart w:id="3643" w:name="_Toc525567432"/>
      <w:r w:rsidRPr="00E67E0D">
        <w:t>8.13</w:t>
      </w:r>
      <w:r w:rsidRPr="00E67E0D">
        <w:tab/>
        <w:t>UE TNLA Binding Procedures</w:t>
      </w:r>
      <w:bookmarkEnd w:id="3642"/>
      <w:bookmarkEnd w:id="3643"/>
    </w:p>
    <w:p w14:paraId="4594055B" w14:textId="77777777" w:rsidR="006A1CE4" w:rsidRPr="00E67E0D" w:rsidRDefault="006A1CE4" w:rsidP="00E7499B">
      <w:pPr>
        <w:pStyle w:val="3"/>
      </w:pPr>
      <w:bookmarkStart w:id="3644" w:name="_Toc534720421"/>
      <w:bookmarkStart w:id="3645" w:name="_Toc525567433"/>
      <w:r w:rsidRPr="00E67E0D">
        <w:t>8.13.1</w:t>
      </w:r>
      <w:r w:rsidRPr="00E67E0D">
        <w:tab/>
        <w:t>UE TNLA Binding Release</w:t>
      </w:r>
      <w:bookmarkEnd w:id="3644"/>
      <w:bookmarkEnd w:id="3645"/>
    </w:p>
    <w:p w14:paraId="5A9E6054" w14:textId="77777777" w:rsidR="006A1CE4" w:rsidRPr="00E67E0D" w:rsidRDefault="006A1CE4" w:rsidP="00E7499B">
      <w:pPr>
        <w:pStyle w:val="4"/>
      </w:pPr>
      <w:bookmarkStart w:id="3646" w:name="_Toc534720422"/>
      <w:bookmarkStart w:id="3647" w:name="_Toc525567434"/>
      <w:r w:rsidRPr="00E67E0D">
        <w:t>8.13.1.1</w:t>
      </w:r>
      <w:r w:rsidRPr="00E67E0D">
        <w:tab/>
        <w:t>General</w:t>
      </w:r>
      <w:bookmarkEnd w:id="3646"/>
      <w:bookmarkEnd w:id="3647"/>
    </w:p>
    <w:p w14:paraId="08E2626B" w14:textId="2D3008E7" w:rsidR="006A1CE4" w:rsidRPr="00E67E0D" w:rsidRDefault="006A1CE4" w:rsidP="00E7499B">
      <w:r w:rsidRPr="00E67E0D">
        <w:t>The purpose of the UE TNLA Binding Release procedure is to request the NG-RAN node to release the NGAP UE TNLA binding, while requesting the NG-RAN node to maintain NG-U (user plane connectivity) and UE context information as specified in TS 23.502 [10]. The procedure uses UE</w:t>
      </w:r>
      <w:del w:id="3648" w:author="Issam" w:date="2019-02-12T23:38:00Z">
        <w:r w:rsidR="00AE297A" w:rsidRPr="00FF6A95">
          <w:delText xml:space="preserve"> </w:delText>
        </w:r>
      </w:del>
      <w:ins w:id="3649" w:author="Issam" w:date="2019-02-12T23:38:00Z">
        <w:r w:rsidRPr="00E67E0D">
          <w:t>-</w:t>
        </w:r>
      </w:ins>
      <w:r w:rsidRPr="00E67E0D">
        <w:t>associated signalling.</w:t>
      </w:r>
    </w:p>
    <w:p w14:paraId="6FE6458F" w14:textId="77777777" w:rsidR="006A1CE4" w:rsidRPr="00E67E0D" w:rsidRDefault="006A1CE4" w:rsidP="00E7499B">
      <w:pPr>
        <w:pStyle w:val="4"/>
      </w:pPr>
      <w:bookmarkStart w:id="3650" w:name="_Toc534720423"/>
      <w:bookmarkStart w:id="3651" w:name="_Toc525567435"/>
      <w:r w:rsidRPr="00E67E0D">
        <w:t>8.13.1.2</w:t>
      </w:r>
      <w:r w:rsidRPr="00E67E0D">
        <w:tab/>
        <w:t>Successful Operation</w:t>
      </w:r>
      <w:bookmarkEnd w:id="3650"/>
      <w:bookmarkEnd w:id="3651"/>
    </w:p>
    <w:p w14:paraId="6D0725CC" w14:textId="77777777" w:rsidR="00AE297A" w:rsidRPr="00FF6A95" w:rsidRDefault="00AE297A" w:rsidP="00AE297A">
      <w:pPr>
        <w:pStyle w:val="TH"/>
        <w:rPr>
          <w:del w:id="3652" w:author="Issam" w:date="2019-02-12T23:38:00Z"/>
        </w:rPr>
      </w:pPr>
      <w:del w:id="3653" w:author="Issam" w:date="2019-02-12T23:38:00Z">
        <w:r w:rsidRPr="00FF6A95">
          <w:object w:dxaOrig="6893" w:dyaOrig="2427" w14:anchorId="26D24E00">
            <v:shape id="_x0000_i1147" type="#_x0000_t75" style="width:344.5pt;height:121.85pt" o:ole="">
              <v:imagedata r:id="rId188" o:title=""/>
            </v:shape>
            <o:OLEObject Type="Embed" ProgID="Visio.Drawing.11" ShapeID="_x0000_i1147" DrawAspect="Content" ObjectID="_1611519996" r:id="rId189"/>
          </w:object>
        </w:r>
      </w:del>
    </w:p>
    <w:p w14:paraId="700782F8" w14:textId="77777777" w:rsidR="006A1CE4" w:rsidRPr="00E67E0D" w:rsidRDefault="006A1CE4" w:rsidP="00E7499B">
      <w:pPr>
        <w:pStyle w:val="TH"/>
        <w:rPr>
          <w:ins w:id="3654" w:author="Issam" w:date="2019-02-12T23:38:00Z"/>
        </w:rPr>
      </w:pPr>
      <w:ins w:id="3655" w:author="Issam" w:date="2019-02-12T23:38:00Z">
        <w:r w:rsidRPr="00E67E0D">
          <w:object w:dxaOrig="6893" w:dyaOrig="2427" w14:anchorId="417E1F43">
            <v:shape id="_x0000_i1085" type="#_x0000_t75" style="width:344.5pt;height:120.75pt" o:ole="">
              <v:imagedata r:id="rId188" o:title=""/>
            </v:shape>
            <o:OLEObject Type="Embed" ProgID="Visio.Drawing.11" ShapeID="_x0000_i1085" DrawAspect="Content" ObjectID="_1611519997" r:id="rId190"/>
          </w:object>
        </w:r>
      </w:ins>
    </w:p>
    <w:p w14:paraId="6B386664" w14:textId="77777777" w:rsidR="006A1CE4" w:rsidRPr="00E67E0D" w:rsidRDefault="006A1CE4" w:rsidP="00E7499B">
      <w:pPr>
        <w:pStyle w:val="TF"/>
      </w:pPr>
      <w:r w:rsidRPr="00E67E0D">
        <w:t>Figure 8.13.1.2-1: UE TNLA binding release request</w:t>
      </w:r>
    </w:p>
    <w:p w14:paraId="6DBD05BC" w14:textId="6A586A55" w:rsidR="006A1CE4" w:rsidRPr="00E67E0D" w:rsidRDefault="006A1CE4" w:rsidP="00E7499B">
      <w:r w:rsidRPr="00E67E0D">
        <w:t xml:space="preserve">At reception of the UE TNLA BINDING RELEASE REQUEST message, the NG-RAN node shall release the UE TNLA binding for the </w:t>
      </w:r>
      <w:del w:id="3656" w:author="Issam" w:date="2019-02-12T23:38:00Z">
        <w:r w:rsidR="00AE297A" w:rsidRPr="00FF6A95">
          <w:delText>UEs</w:delText>
        </w:r>
      </w:del>
      <w:ins w:id="3657" w:author="Issam" w:date="2019-02-12T23:38:00Z">
        <w:r w:rsidRPr="00E67E0D">
          <w:t>UE</w:t>
        </w:r>
      </w:ins>
      <w:r w:rsidRPr="00E67E0D">
        <w:t xml:space="preserve"> indicated in the</w:t>
      </w:r>
      <w:r w:rsidRPr="00E67E0D">
        <w:rPr>
          <w:lang w:eastAsia="ja-JP"/>
        </w:rPr>
        <w:t xml:space="preserve"> UE </w:t>
      </w:r>
      <w:r w:rsidRPr="00E67E0D">
        <w:t xml:space="preserve">TNLA BINDING RELEASE REQUEST message. The NG-RAN node shall keep the NG-U (user plane connectivity) and UE context information for </w:t>
      </w:r>
      <w:del w:id="3658" w:author="Issam" w:date="2019-02-12T23:38:00Z">
        <w:r w:rsidR="00AE297A" w:rsidRPr="00FF6A95">
          <w:delText>those UEs</w:delText>
        </w:r>
      </w:del>
      <w:ins w:id="3659" w:author="Issam" w:date="2019-02-12T23:38:00Z">
        <w:r w:rsidRPr="00E67E0D">
          <w:t>the UE</w:t>
        </w:r>
      </w:ins>
      <w:r w:rsidRPr="00E67E0D">
        <w:t>.</w:t>
      </w:r>
    </w:p>
    <w:p w14:paraId="0791DD6F" w14:textId="77777777" w:rsidR="006A1CE4" w:rsidRPr="00E67E0D" w:rsidRDefault="006A1CE4" w:rsidP="00E7499B">
      <w:r w:rsidRPr="00E67E0D">
        <w:rPr>
          <w:b/>
        </w:rPr>
        <w:t>Interactions with other procedures:</w:t>
      </w:r>
    </w:p>
    <w:p w14:paraId="01E8A09A" w14:textId="5CF427A1" w:rsidR="006A1CE4" w:rsidRPr="00E67E0D" w:rsidRDefault="006A1CE4" w:rsidP="00E7499B">
      <w:pPr>
        <w:spacing w:line="0" w:lineRule="atLeast"/>
      </w:pPr>
      <w:r w:rsidRPr="00E67E0D">
        <w:t>If the</w:t>
      </w:r>
      <w:r w:rsidRPr="00E67E0D">
        <w:rPr>
          <w:lang w:eastAsia="ja-JP"/>
        </w:rPr>
        <w:t xml:space="preserve"> UE </w:t>
      </w:r>
      <w:r w:rsidRPr="00E67E0D">
        <w:t>TNLA BINDING RELEASE REQUEST message is received, any other ongoing procedure (except for the NG Reset procedure or another</w:t>
      </w:r>
      <w:r w:rsidRPr="00E67E0D">
        <w:rPr>
          <w:lang w:eastAsia="ja-JP"/>
        </w:rPr>
        <w:t xml:space="preserve"> UE </w:t>
      </w:r>
      <w:r w:rsidRPr="00E67E0D">
        <w:t xml:space="preserve">TNLA Binding Release procedure) on the same NG interface related to </w:t>
      </w:r>
      <w:del w:id="3660" w:author="Issam" w:date="2019-02-12T23:38:00Z">
        <w:r w:rsidR="00AE297A" w:rsidRPr="00FF6A95">
          <w:delText>a</w:delText>
        </w:r>
      </w:del>
      <w:ins w:id="3661" w:author="Issam" w:date="2019-02-12T23:38:00Z">
        <w:r w:rsidRPr="00E67E0D">
          <w:t>the</w:t>
        </w:r>
      </w:ins>
      <w:r w:rsidRPr="00E67E0D">
        <w:t xml:space="preserve"> UE indicated in the UE TNLA BINDING RELEASE REQUEST message shall be aborted.</w:t>
      </w:r>
    </w:p>
    <w:p w14:paraId="5465ED0A" w14:textId="77777777" w:rsidR="006A1CE4" w:rsidRPr="00E67E0D" w:rsidRDefault="006A1CE4" w:rsidP="00E7499B">
      <w:pPr>
        <w:pStyle w:val="4"/>
      </w:pPr>
      <w:bookmarkStart w:id="3662" w:name="_Toc534720424"/>
      <w:bookmarkStart w:id="3663" w:name="_Toc525567436"/>
      <w:r w:rsidRPr="00E67E0D">
        <w:t>8.13.1.3</w:t>
      </w:r>
      <w:r w:rsidRPr="00E67E0D">
        <w:tab/>
        <w:t>Abnormal Conditions</w:t>
      </w:r>
      <w:bookmarkEnd w:id="3662"/>
      <w:bookmarkEnd w:id="3663"/>
    </w:p>
    <w:p w14:paraId="65438235" w14:textId="77777777" w:rsidR="006A1CE4" w:rsidRPr="00E67E0D" w:rsidRDefault="006A1CE4" w:rsidP="00E7499B">
      <w:r w:rsidRPr="00E67E0D">
        <w:t>Void.</w:t>
      </w:r>
    </w:p>
    <w:p w14:paraId="69E71979" w14:textId="77777777" w:rsidR="006A1CE4" w:rsidRPr="00E67E0D" w:rsidRDefault="006A1CE4" w:rsidP="00E7499B">
      <w:pPr>
        <w:pStyle w:val="2"/>
      </w:pPr>
      <w:bookmarkStart w:id="3664" w:name="_Toc534720425"/>
      <w:bookmarkStart w:id="3665" w:name="_Toc525567437"/>
      <w:r w:rsidRPr="00E67E0D">
        <w:t>8.14</w:t>
      </w:r>
      <w:r w:rsidRPr="00E67E0D">
        <w:tab/>
        <w:t>UE Radio Capability Management Procedures</w:t>
      </w:r>
      <w:bookmarkEnd w:id="3664"/>
      <w:bookmarkEnd w:id="3665"/>
    </w:p>
    <w:p w14:paraId="61C91836" w14:textId="77777777" w:rsidR="006A1CE4" w:rsidRPr="00E67E0D" w:rsidRDefault="006A1CE4" w:rsidP="00E7499B">
      <w:pPr>
        <w:pStyle w:val="3"/>
      </w:pPr>
      <w:bookmarkStart w:id="3666" w:name="_Toc534720426"/>
      <w:bookmarkStart w:id="3667" w:name="_Toc525567438"/>
      <w:r w:rsidRPr="00E67E0D">
        <w:t>8.14.1</w:t>
      </w:r>
      <w:r w:rsidRPr="00E67E0D">
        <w:tab/>
        <w:t>UE Radio Capability Info Indication</w:t>
      </w:r>
      <w:bookmarkEnd w:id="3666"/>
      <w:bookmarkEnd w:id="3667"/>
    </w:p>
    <w:p w14:paraId="7AB2C6FA" w14:textId="77777777" w:rsidR="006A1CE4" w:rsidRPr="00E67E0D" w:rsidRDefault="006A1CE4" w:rsidP="00E7499B">
      <w:pPr>
        <w:pStyle w:val="4"/>
      </w:pPr>
      <w:bookmarkStart w:id="3668" w:name="_Toc534720427"/>
      <w:bookmarkStart w:id="3669" w:name="_Toc525567439"/>
      <w:r w:rsidRPr="00E67E0D">
        <w:t>8.14.1.1</w:t>
      </w:r>
      <w:r w:rsidRPr="00E67E0D">
        <w:tab/>
        <w:t>General</w:t>
      </w:r>
      <w:bookmarkEnd w:id="3668"/>
      <w:bookmarkEnd w:id="3669"/>
    </w:p>
    <w:p w14:paraId="37884C39" w14:textId="1DA122C8" w:rsidR="006A1CE4" w:rsidRPr="00E67E0D" w:rsidRDefault="006A1CE4" w:rsidP="00E7499B">
      <w:r w:rsidRPr="00E67E0D">
        <w:t>The purpose of the UE Radio Capability Info Indication procedure is to enable the NG-RAN node to provide to the AMF UE radio capability-related information. The procedure uses UE</w:t>
      </w:r>
      <w:del w:id="3670" w:author="Issam" w:date="2019-02-12T23:38:00Z">
        <w:r w:rsidR="00AE297A" w:rsidRPr="00FF6A95">
          <w:delText xml:space="preserve"> </w:delText>
        </w:r>
      </w:del>
      <w:ins w:id="3671" w:author="Issam" w:date="2019-02-12T23:38:00Z">
        <w:r w:rsidRPr="00E67E0D">
          <w:t>-</w:t>
        </w:r>
      </w:ins>
      <w:r w:rsidRPr="00E67E0D">
        <w:t>associated signalling.</w:t>
      </w:r>
    </w:p>
    <w:p w14:paraId="02E0F3AA" w14:textId="77777777" w:rsidR="006A1CE4" w:rsidRPr="00E67E0D" w:rsidRDefault="006A1CE4" w:rsidP="00E7499B">
      <w:pPr>
        <w:pStyle w:val="4"/>
      </w:pPr>
      <w:bookmarkStart w:id="3672" w:name="_Toc534720428"/>
      <w:bookmarkStart w:id="3673" w:name="_Toc525567440"/>
      <w:r w:rsidRPr="00E67E0D">
        <w:t>8.14.1.2</w:t>
      </w:r>
      <w:r w:rsidRPr="00E67E0D">
        <w:tab/>
        <w:t>Successful Operation</w:t>
      </w:r>
      <w:bookmarkEnd w:id="3672"/>
      <w:bookmarkEnd w:id="3673"/>
    </w:p>
    <w:p w14:paraId="6A3BCF8B" w14:textId="77777777" w:rsidR="00AE297A" w:rsidRPr="00CF5E51" w:rsidRDefault="00AE297A" w:rsidP="00AE297A">
      <w:pPr>
        <w:pStyle w:val="TH"/>
        <w:rPr>
          <w:del w:id="3674" w:author="Issam" w:date="2019-02-12T23:38:00Z"/>
        </w:rPr>
      </w:pPr>
      <w:del w:id="3675" w:author="Issam" w:date="2019-02-12T23:38:00Z">
        <w:r w:rsidRPr="00CF5E51">
          <w:object w:dxaOrig="6893" w:dyaOrig="2427" w14:anchorId="49C01D96">
            <v:shape id="_x0000_i1148" type="#_x0000_t75" style="width:344.5pt;height:121.85pt" o:ole="">
              <v:imagedata r:id="rId191" o:title=""/>
            </v:shape>
            <o:OLEObject Type="Embed" ProgID="Visio.Drawing.11" ShapeID="_x0000_i1148" DrawAspect="Content" ObjectID="_1611519998" r:id="rId192"/>
          </w:object>
        </w:r>
      </w:del>
    </w:p>
    <w:p w14:paraId="0AF062C7" w14:textId="77777777" w:rsidR="006A1CE4" w:rsidRPr="00E67E0D" w:rsidRDefault="006A1CE4" w:rsidP="00E7499B">
      <w:pPr>
        <w:pStyle w:val="TH"/>
        <w:rPr>
          <w:ins w:id="3676" w:author="Issam" w:date="2019-02-12T23:38:00Z"/>
        </w:rPr>
      </w:pPr>
      <w:ins w:id="3677" w:author="Issam" w:date="2019-02-12T23:38:00Z">
        <w:r w:rsidRPr="00E67E0D">
          <w:object w:dxaOrig="6893" w:dyaOrig="2427" w14:anchorId="048FE595">
            <v:shape id="_x0000_i1086" type="#_x0000_t75" style="width:344.5pt;height:120.75pt" o:ole="">
              <v:imagedata r:id="rId191" o:title=""/>
            </v:shape>
            <o:OLEObject Type="Embed" ProgID="Visio.Drawing.11" ShapeID="_x0000_i1086" DrawAspect="Content" ObjectID="_1611519999" r:id="rId193"/>
          </w:object>
        </w:r>
      </w:ins>
    </w:p>
    <w:p w14:paraId="430A319B" w14:textId="77777777" w:rsidR="006A1CE4" w:rsidRPr="00E67E0D" w:rsidRDefault="006A1CE4" w:rsidP="00E7499B">
      <w:pPr>
        <w:pStyle w:val="TF"/>
      </w:pPr>
      <w:r w:rsidRPr="00E67E0D">
        <w:t>Figure 8.14.1.2-1: UE radio capability info indication</w:t>
      </w:r>
    </w:p>
    <w:p w14:paraId="791DD273" w14:textId="77777777" w:rsidR="006A1CE4" w:rsidRPr="00E67E0D" w:rsidRDefault="006A1CE4" w:rsidP="00E7499B">
      <w:r w:rsidRPr="00E67E0D">
        <w:t>The NG-RAN node controlling a UE-associated logical NG connection initiates the procedure by sending a UE RADIO CAPABILITY INFO INDICATION message to the AMF including the UE radio capability information.</w:t>
      </w:r>
    </w:p>
    <w:p w14:paraId="081F7DD1" w14:textId="77777777" w:rsidR="006A1CE4" w:rsidRPr="00E67E0D" w:rsidRDefault="006A1CE4" w:rsidP="00E7499B">
      <w:r w:rsidRPr="00E67E0D">
        <w:t xml:space="preserve">The UE RADIO CAPABILITY INFO INDICATION message may also include paging specific UE radio capability information within the </w:t>
      </w:r>
      <w:r w:rsidRPr="00E67E0D">
        <w:rPr>
          <w:i/>
        </w:rPr>
        <w:t>UE Radio Capability for Paging</w:t>
      </w:r>
      <w:r w:rsidRPr="00E67E0D">
        <w:t xml:space="preserve"> IE.</w:t>
      </w:r>
    </w:p>
    <w:p w14:paraId="3B2A6E1A" w14:textId="77777777" w:rsidR="006A1CE4" w:rsidRPr="00E67E0D" w:rsidRDefault="006A1CE4" w:rsidP="00E7499B">
      <w:r w:rsidRPr="00E67E0D">
        <w:t>The UE radio capability information received by the AMF shall replace previously stored corresponding UE radio capability information in the AMF for the UE, as described in TS 23.501 [9].</w:t>
      </w:r>
    </w:p>
    <w:p w14:paraId="65CEB79B" w14:textId="77777777" w:rsidR="006A1CE4" w:rsidRPr="00E67E0D" w:rsidRDefault="006A1CE4" w:rsidP="00E7499B">
      <w:pPr>
        <w:pStyle w:val="4"/>
      </w:pPr>
      <w:bookmarkStart w:id="3678" w:name="_Toc534720429"/>
      <w:bookmarkStart w:id="3679" w:name="_Toc525567441"/>
      <w:r w:rsidRPr="00E67E0D">
        <w:t>8.14.1.3</w:t>
      </w:r>
      <w:r w:rsidRPr="00E67E0D">
        <w:tab/>
        <w:t>Abnormal Conditions</w:t>
      </w:r>
      <w:bookmarkEnd w:id="3678"/>
      <w:bookmarkEnd w:id="3679"/>
    </w:p>
    <w:p w14:paraId="46669F2F" w14:textId="77777777" w:rsidR="006A1CE4" w:rsidRPr="00E67E0D" w:rsidRDefault="006A1CE4" w:rsidP="00E7499B">
      <w:r w:rsidRPr="00E67E0D">
        <w:t>Void.</w:t>
      </w:r>
    </w:p>
    <w:p w14:paraId="69F59ACC" w14:textId="77777777" w:rsidR="006A1CE4" w:rsidRPr="00E67E0D" w:rsidRDefault="006A1CE4" w:rsidP="00E7499B">
      <w:pPr>
        <w:pStyle w:val="3"/>
      </w:pPr>
      <w:bookmarkStart w:id="3680" w:name="_Toc534720430"/>
      <w:bookmarkStart w:id="3681" w:name="_Toc525567442"/>
      <w:r w:rsidRPr="00E67E0D">
        <w:t>8.14.2</w:t>
      </w:r>
      <w:r w:rsidRPr="00E67E0D">
        <w:tab/>
        <w:t>UE Radio Capability Check</w:t>
      </w:r>
      <w:bookmarkEnd w:id="3680"/>
      <w:bookmarkEnd w:id="3681"/>
    </w:p>
    <w:p w14:paraId="0E408451" w14:textId="77777777" w:rsidR="006A1CE4" w:rsidRPr="00E67E0D" w:rsidRDefault="006A1CE4" w:rsidP="00E7499B">
      <w:pPr>
        <w:pStyle w:val="4"/>
      </w:pPr>
      <w:bookmarkStart w:id="3682" w:name="_Toc534720431"/>
      <w:bookmarkStart w:id="3683" w:name="_Toc525567443"/>
      <w:r w:rsidRPr="00E67E0D">
        <w:t>8.14.2.1</w:t>
      </w:r>
      <w:r w:rsidRPr="00E67E0D">
        <w:tab/>
        <w:t>General</w:t>
      </w:r>
      <w:bookmarkEnd w:id="3682"/>
      <w:bookmarkEnd w:id="3683"/>
    </w:p>
    <w:p w14:paraId="5C20C2BC" w14:textId="77777777" w:rsidR="006A1CE4" w:rsidRPr="00E67E0D" w:rsidRDefault="006A1CE4" w:rsidP="00E7499B">
      <w:pPr>
        <w:rPr>
          <w:lang w:eastAsia="zh-CN"/>
        </w:rPr>
      </w:pPr>
      <w:r w:rsidRPr="00E67E0D">
        <w:rPr>
          <w:lang w:eastAsia="zh-CN"/>
        </w:rPr>
        <w:t>The purpose of the UE Radio Capability Check procedure is for the AMF to request the NG-RAN node to derive and provide an indication to the AMF on whether the UE radio capabilities are compatible with the network configuration for IMS voice. The procedure uses UE-associated signalling.</w:t>
      </w:r>
    </w:p>
    <w:p w14:paraId="6FDB7FAF" w14:textId="77777777" w:rsidR="006A1CE4" w:rsidRPr="00E67E0D" w:rsidRDefault="006A1CE4" w:rsidP="00E7499B">
      <w:pPr>
        <w:pStyle w:val="4"/>
      </w:pPr>
      <w:bookmarkStart w:id="3684" w:name="_Toc534720432"/>
      <w:bookmarkStart w:id="3685" w:name="_Toc525567444"/>
      <w:r w:rsidRPr="00E67E0D">
        <w:t>8.14.2.2</w:t>
      </w:r>
      <w:r w:rsidRPr="00E67E0D">
        <w:tab/>
        <w:t>Successful Operation</w:t>
      </w:r>
      <w:bookmarkEnd w:id="3684"/>
      <w:bookmarkEnd w:id="3685"/>
    </w:p>
    <w:p w14:paraId="7A0BF9BA" w14:textId="77777777" w:rsidR="00AE297A" w:rsidRPr="00FF6A95" w:rsidRDefault="00AE297A" w:rsidP="00AE297A">
      <w:pPr>
        <w:pStyle w:val="TH"/>
        <w:rPr>
          <w:del w:id="3686" w:author="Issam" w:date="2019-02-12T23:38:00Z"/>
        </w:rPr>
      </w:pPr>
      <w:del w:id="3687" w:author="Issam" w:date="2019-02-12T23:38:00Z">
        <w:r w:rsidRPr="00FF6A95">
          <w:object w:dxaOrig="6893" w:dyaOrig="2427" w14:anchorId="1395EF5A">
            <v:shape id="_x0000_i1149" type="#_x0000_t75" style="width:344.5pt;height:121.85pt" o:ole="">
              <v:imagedata r:id="rId194" o:title=""/>
            </v:shape>
            <o:OLEObject Type="Embed" ProgID="Visio.Drawing.11" ShapeID="_x0000_i1149" DrawAspect="Content" ObjectID="_1611520000" r:id="rId195"/>
          </w:object>
        </w:r>
      </w:del>
    </w:p>
    <w:p w14:paraId="52BE5129" w14:textId="77777777" w:rsidR="006A1CE4" w:rsidRPr="00E67E0D" w:rsidRDefault="006A1CE4" w:rsidP="00E7499B">
      <w:pPr>
        <w:pStyle w:val="TH"/>
        <w:rPr>
          <w:ins w:id="3688" w:author="Issam" w:date="2019-02-12T23:38:00Z"/>
        </w:rPr>
      </w:pPr>
      <w:ins w:id="3689" w:author="Issam" w:date="2019-02-12T23:38:00Z">
        <w:r w:rsidRPr="00E67E0D">
          <w:object w:dxaOrig="6893" w:dyaOrig="2427" w14:anchorId="55554B18">
            <v:shape id="_x0000_i1087" type="#_x0000_t75" style="width:344.5pt;height:120.75pt" o:ole="">
              <v:imagedata r:id="rId194" o:title=""/>
            </v:shape>
            <o:OLEObject Type="Embed" ProgID="Visio.Drawing.11" ShapeID="_x0000_i1087" DrawAspect="Content" ObjectID="_1611520001" r:id="rId196"/>
          </w:object>
        </w:r>
      </w:ins>
    </w:p>
    <w:p w14:paraId="6A3C8402" w14:textId="77777777" w:rsidR="006A1CE4" w:rsidRPr="00E67E0D" w:rsidRDefault="006A1CE4" w:rsidP="00E7499B">
      <w:pPr>
        <w:pStyle w:val="TF"/>
        <w:pPrChange w:id="3690" w:author="Issam" w:date="2019-02-12T23:38:00Z">
          <w:pPr>
            <w:pStyle w:val="TF"/>
          </w:pPr>
        </w:pPrChange>
      </w:pPr>
      <w:r w:rsidRPr="00E67E0D">
        <w:t>Figure 8.14.2.2-1: UE radio capability check procedure: successful operation</w:t>
      </w:r>
    </w:p>
    <w:p w14:paraId="2EA13312" w14:textId="77777777" w:rsidR="006A1CE4" w:rsidRPr="00E67E0D" w:rsidRDefault="006A1CE4" w:rsidP="00E7499B">
      <w:pPr>
        <w:rPr>
          <w:lang w:eastAsia="zh-CN"/>
        </w:rPr>
      </w:pPr>
      <w:r w:rsidRPr="00E67E0D">
        <w:rPr>
          <w:lang w:eastAsia="zh-CN"/>
        </w:rPr>
        <w:t xml:space="preserve">The AMF initiates the procedure by sending a UE RADIO CAPABILITY CHECK REQUEST message. </w:t>
      </w:r>
      <w:r w:rsidRPr="00E67E0D">
        <w:t xml:space="preserve">If the UE-associated logical NG-connection is not established, the AMF shall allocate a unique </w:t>
      </w:r>
      <w:r w:rsidRPr="00E67E0D">
        <w:rPr>
          <w:rFonts w:eastAsia="Batang"/>
          <w:bCs/>
        </w:rPr>
        <w:t>AMF</w:t>
      </w:r>
      <w:r w:rsidRPr="00E67E0D">
        <w:rPr>
          <w:bCs/>
        </w:rPr>
        <w:t xml:space="preserve"> UE NGAP ID</w:t>
      </w:r>
      <w:r w:rsidRPr="00E67E0D">
        <w:t xml:space="preserve"> to be used for the UE and include</w:t>
      </w:r>
      <w:r w:rsidRPr="00E67E0D">
        <w:rPr>
          <w:lang w:eastAsia="zh-CN"/>
        </w:rPr>
        <w:t xml:space="preserve"> the </w:t>
      </w:r>
      <w:r w:rsidRPr="00E67E0D">
        <w:rPr>
          <w:rFonts w:eastAsia="Batang"/>
          <w:bCs/>
          <w:i/>
        </w:rPr>
        <w:t>AMF</w:t>
      </w:r>
      <w:r w:rsidRPr="00E67E0D">
        <w:rPr>
          <w:bCs/>
          <w:i/>
        </w:rPr>
        <w:t xml:space="preserve"> UE NGAP ID</w:t>
      </w:r>
      <w:r w:rsidRPr="00E67E0D">
        <w:rPr>
          <w:bCs/>
          <w:lang w:eastAsia="zh-CN"/>
        </w:rPr>
        <w:t xml:space="preserve"> IE </w:t>
      </w:r>
      <w:r w:rsidRPr="00E67E0D">
        <w:t xml:space="preserve">in the </w:t>
      </w:r>
      <w:r w:rsidRPr="00E67E0D">
        <w:rPr>
          <w:lang w:eastAsia="zh-CN"/>
        </w:rPr>
        <w:t>UE RADIO CAPABILITY CHECK REQUEST</w:t>
      </w:r>
      <w:r w:rsidRPr="00E67E0D">
        <w:t xml:space="preserve"> message; </w:t>
      </w:r>
      <w:r w:rsidRPr="00E67E0D">
        <w:rPr>
          <w:iCs/>
        </w:rPr>
        <w:t xml:space="preserve">by receiving the </w:t>
      </w:r>
      <w:r w:rsidRPr="00E67E0D">
        <w:rPr>
          <w:rFonts w:eastAsia="Batang"/>
          <w:bCs/>
          <w:i/>
        </w:rPr>
        <w:t>AMF</w:t>
      </w:r>
      <w:r w:rsidRPr="00E67E0D">
        <w:rPr>
          <w:bCs/>
          <w:i/>
        </w:rPr>
        <w:t xml:space="preserve"> UE NGAP ID</w:t>
      </w:r>
      <w:r w:rsidRPr="00E67E0D">
        <w:t xml:space="preserve"> IE in the </w:t>
      </w:r>
      <w:r w:rsidRPr="00E67E0D">
        <w:rPr>
          <w:lang w:eastAsia="zh-CN"/>
        </w:rPr>
        <w:t>UE RADIO CAPABILITY CHECK REQUEST message</w:t>
      </w:r>
      <w:r w:rsidRPr="00E67E0D">
        <w:t>, the NG-RAN node establishes the UE-associated logical NG-connection.</w:t>
      </w:r>
    </w:p>
    <w:p w14:paraId="7930F40E" w14:textId="77777777" w:rsidR="006A1CE4" w:rsidRPr="00E67E0D" w:rsidRDefault="006A1CE4" w:rsidP="00E7499B">
      <w:r w:rsidRPr="00E67E0D">
        <w:t>Upon receipt of the UE RADIO CAPABILITY CHECK REQUEST message, the NG-RAN node checks whether the UE radio capabilities are compatible with the network configuration for IMS voice, and responds with a UE RADIO CAPABILITY CHECK RESPONSE message, as defined in TS 23.502 [10].</w:t>
      </w:r>
    </w:p>
    <w:p w14:paraId="660FB7F7" w14:textId="77777777" w:rsidR="006A1CE4" w:rsidRPr="00E67E0D" w:rsidRDefault="006A1CE4" w:rsidP="00E7499B">
      <w:r w:rsidRPr="00E67E0D">
        <w:t xml:space="preserve">If the </w:t>
      </w:r>
      <w:r w:rsidRPr="00E67E0D">
        <w:rPr>
          <w:i/>
        </w:rPr>
        <w:t>UE Radio Capability</w:t>
      </w:r>
      <w:r w:rsidRPr="00E67E0D">
        <w:t xml:space="preserve"> IE is contained in the UE RADIO CAPABILITY CHECK REQUEST message, the NG-RAN node shall use it to determine the value of the </w:t>
      </w:r>
      <w:r w:rsidRPr="00E67E0D">
        <w:rPr>
          <w:i/>
        </w:rPr>
        <w:t>IMS Voice Support Indicator</w:t>
      </w:r>
      <w:r w:rsidRPr="00E67E0D">
        <w:t xml:space="preserve"> IE to be included in the UE RADIO CAPABILITY CHECK RESPONSE message.</w:t>
      </w:r>
    </w:p>
    <w:p w14:paraId="04117ABE" w14:textId="77777777" w:rsidR="006A1CE4" w:rsidRPr="00E67E0D" w:rsidRDefault="006A1CE4" w:rsidP="00E7499B">
      <w:pPr>
        <w:pStyle w:val="4"/>
      </w:pPr>
      <w:bookmarkStart w:id="3691" w:name="_Toc534720433"/>
      <w:bookmarkStart w:id="3692" w:name="_Toc525567445"/>
      <w:r w:rsidRPr="00E67E0D">
        <w:t>8.14.2.3</w:t>
      </w:r>
      <w:r w:rsidRPr="00E67E0D">
        <w:tab/>
        <w:t>Unsuccessful Operation</w:t>
      </w:r>
      <w:bookmarkEnd w:id="3691"/>
      <w:bookmarkEnd w:id="3692"/>
    </w:p>
    <w:p w14:paraId="2D9E6FBD" w14:textId="77777777" w:rsidR="006A1CE4" w:rsidRPr="00E67E0D" w:rsidRDefault="006A1CE4" w:rsidP="00E7499B">
      <w:r w:rsidRPr="00E67E0D">
        <w:t>Not applicable.</w:t>
      </w:r>
    </w:p>
    <w:p w14:paraId="32317FA6" w14:textId="77777777" w:rsidR="006A1CE4" w:rsidRPr="00E67E0D" w:rsidRDefault="006A1CE4" w:rsidP="00E7499B">
      <w:pPr>
        <w:pStyle w:val="4"/>
      </w:pPr>
      <w:bookmarkStart w:id="3693" w:name="_Toc534720434"/>
      <w:bookmarkStart w:id="3694" w:name="_Toc525567446"/>
      <w:r w:rsidRPr="00E67E0D">
        <w:t>8.14.2.4</w:t>
      </w:r>
      <w:r w:rsidRPr="00E67E0D">
        <w:tab/>
        <w:t>Abnormal Conditions</w:t>
      </w:r>
      <w:bookmarkEnd w:id="3693"/>
      <w:bookmarkEnd w:id="3694"/>
    </w:p>
    <w:p w14:paraId="2FFAE2EA" w14:textId="77777777" w:rsidR="006A1CE4" w:rsidRPr="00E67E0D" w:rsidRDefault="006A1CE4" w:rsidP="00E7499B">
      <w:r w:rsidRPr="00E67E0D">
        <w:t>Void.</w:t>
      </w:r>
    </w:p>
    <w:p w14:paraId="46DFFC28" w14:textId="77777777" w:rsidR="006A1CE4" w:rsidRPr="00E67E0D" w:rsidRDefault="006A1CE4" w:rsidP="00E7499B">
      <w:pPr>
        <w:pStyle w:val="1"/>
      </w:pPr>
      <w:bookmarkStart w:id="3695" w:name="_Toc534720435"/>
      <w:bookmarkStart w:id="3696" w:name="_Toc525567447"/>
      <w:r w:rsidRPr="00E67E0D">
        <w:t>9</w:t>
      </w:r>
      <w:r w:rsidRPr="00E67E0D">
        <w:tab/>
        <w:t>Elements for NGAP Communication</w:t>
      </w:r>
      <w:bookmarkEnd w:id="3695"/>
      <w:bookmarkEnd w:id="3696"/>
    </w:p>
    <w:p w14:paraId="19D95982" w14:textId="77777777" w:rsidR="006A1CE4" w:rsidRPr="00E67E0D" w:rsidRDefault="006A1CE4" w:rsidP="00E7499B">
      <w:pPr>
        <w:pStyle w:val="2"/>
      </w:pPr>
      <w:bookmarkStart w:id="3697" w:name="_Toc534720436"/>
      <w:bookmarkStart w:id="3698" w:name="_Toc525567448"/>
      <w:r w:rsidRPr="00E67E0D">
        <w:t>9.0</w:t>
      </w:r>
      <w:r w:rsidRPr="00E67E0D">
        <w:tab/>
        <w:t>General</w:t>
      </w:r>
      <w:bookmarkEnd w:id="3697"/>
      <w:bookmarkEnd w:id="3698"/>
    </w:p>
    <w:p w14:paraId="424B94F0" w14:textId="77777777" w:rsidR="006A1CE4" w:rsidRPr="00E67E0D" w:rsidRDefault="006A1CE4" w:rsidP="00E7499B">
      <w:r w:rsidRPr="00E67E0D">
        <w:t xml:space="preserve">Subclauses 9.2 and 9.3 present the NGAP message and IE definitions in tabular format. The corresponding ASN.1 definition is presented in subclause 9.4. In case there is contradiction between the tabular format and the ASN.1 definition, the ASN.1 shall take precedence, except for the definition of conditions for the presence of conditional IEs, where the tabular format shall take precedence. </w:t>
      </w:r>
    </w:p>
    <w:p w14:paraId="689D8451" w14:textId="77777777" w:rsidR="006A1CE4" w:rsidRPr="00E67E0D" w:rsidRDefault="006A1CE4" w:rsidP="00E7499B">
      <w:r w:rsidRPr="00E67E0D">
        <w:t>The messages have been defined in accordance to the guidelines specified in TR 25.921 [7].</w:t>
      </w:r>
    </w:p>
    <w:p w14:paraId="7DE9FC0D" w14:textId="77777777" w:rsidR="006A1CE4" w:rsidRPr="00E67E0D" w:rsidRDefault="006A1CE4" w:rsidP="00E7499B">
      <w:pPr>
        <w:rPr>
          <w:snapToGrid w:val="0"/>
        </w:rPr>
      </w:pPr>
      <w:r w:rsidRPr="00E67E0D">
        <w:rPr>
          <w:snapToGrid w:val="0"/>
        </w:rPr>
        <w:t>When specifying IEs which are to be represented by bitstrings, if not otherwise specifically stated in the semantics description of the concerned IE or elsewhere, the following principle applies with regards to the ordering of bits:</w:t>
      </w:r>
    </w:p>
    <w:p w14:paraId="14777CC1" w14:textId="77777777" w:rsidR="006A1CE4" w:rsidRPr="00E67E0D" w:rsidRDefault="006A1CE4" w:rsidP="00E7499B">
      <w:pPr>
        <w:pStyle w:val="B1"/>
        <w:rPr>
          <w:snapToGrid w:val="0"/>
        </w:rPr>
      </w:pPr>
      <w:r w:rsidRPr="00E67E0D">
        <w:rPr>
          <w:snapToGrid w:val="0"/>
        </w:rPr>
        <w:t>-</w:t>
      </w:r>
      <w:r w:rsidRPr="00E67E0D">
        <w:rPr>
          <w:snapToGrid w:val="0"/>
        </w:rPr>
        <w:tab/>
        <w:t>The first bit (leftmost bit) contains the most significant bit (MSB);</w:t>
      </w:r>
    </w:p>
    <w:p w14:paraId="46F9BFAB" w14:textId="77777777" w:rsidR="006A1CE4" w:rsidRPr="00E67E0D" w:rsidRDefault="006A1CE4" w:rsidP="00E7499B">
      <w:pPr>
        <w:pStyle w:val="B1"/>
        <w:rPr>
          <w:snapToGrid w:val="0"/>
        </w:rPr>
      </w:pPr>
      <w:r w:rsidRPr="00E67E0D">
        <w:rPr>
          <w:snapToGrid w:val="0"/>
        </w:rPr>
        <w:t>-</w:t>
      </w:r>
      <w:r w:rsidRPr="00E67E0D">
        <w:rPr>
          <w:snapToGrid w:val="0"/>
        </w:rPr>
        <w:tab/>
        <w:t>The last bit (rightmost bit) contains the least significant bit (LSB);</w:t>
      </w:r>
    </w:p>
    <w:p w14:paraId="763AEEDD" w14:textId="77777777" w:rsidR="006A1CE4" w:rsidRPr="00E67E0D" w:rsidRDefault="006A1CE4" w:rsidP="00E7499B">
      <w:pPr>
        <w:pStyle w:val="B1"/>
      </w:pPr>
      <w:r w:rsidRPr="00E67E0D">
        <w:rPr>
          <w:snapToGrid w:val="0"/>
        </w:rPr>
        <w:t>-</w:t>
      </w:r>
      <w:r w:rsidRPr="00E67E0D">
        <w:rPr>
          <w:snapToGrid w:val="0"/>
        </w:rPr>
        <w:tab/>
        <w:t>When importing bitstrings from other specifications, the first bit of the bitstring contains the first bit of the concerned information;</w:t>
      </w:r>
    </w:p>
    <w:p w14:paraId="4DEA9C21" w14:textId="77777777" w:rsidR="006A1CE4" w:rsidRPr="00E67E0D" w:rsidRDefault="006A1CE4" w:rsidP="00E7499B">
      <w:pPr>
        <w:pStyle w:val="2"/>
      </w:pPr>
      <w:bookmarkStart w:id="3699" w:name="_Toc534720437"/>
      <w:bookmarkStart w:id="3700" w:name="_Toc525567449"/>
      <w:r w:rsidRPr="00E67E0D">
        <w:t>9.1</w:t>
      </w:r>
      <w:r w:rsidRPr="00E67E0D">
        <w:tab/>
        <w:t>Tabular Format Contents</w:t>
      </w:r>
      <w:bookmarkEnd w:id="3699"/>
      <w:bookmarkEnd w:id="3700"/>
    </w:p>
    <w:p w14:paraId="3C7483F7" w14:textId="77777777" w:rsidR="006A1CE4" w:rsidRPr="00E67E0D" w:rsidRDefault="006A1CE4" w:rsidP="00E7499B">
      <w:pPr>
        <w:pStyle w:val="3"/>
      </w:pPr>
      <w:bookmarkStart w:id="3701" w:name="_Toc534720438"/>
      <w:bookmarkStart w:id="3702" w:name="_Toc525567450"/>
      <w:r w:rsidRPr="00E67E0D">
        <w:t>9.1.1</w:t>
      </w:r>
      <w:r w:rsidRPr="00E67E0D">
        <w:tab/>
        <w:t>Presence</w:t>
      </w:r>
      <w:bookmarkEnd w:id="3701"/>
      <w:bookmarkEnd w:id="3702"/>
    </w:p>
    <w:p w14:paraId="5CF77CBC" w14:textId="77777777" w:rsidR="006A1CE4" w:rsidRPr="00E67E0D" w:rsidRDefault="006A1CE4" w:rsidP="00E7499B">
      <w:r w:rsidRPr="00E67E0D">
        <w:t>All IEs are marked mandatory, optional or conditional according to table 9.1.1-1.</w:t>
      </w:r>
    </w:p>
    <w:p w14:paraId="1D79289E" w14:textId="77777777" w:rsidR="006A1CE4" w:rsidRPr="00E67E0D" w:rsidRDefault="006A1CE4" w:rsidP="00E7499B">
      <w:pPr>
        <w:pStyle w:val="TH"/>
      </w:pPr>
      <w:r w:rsidRPr="00E67E0D">
        <w:t>Table 9.1.1-1: Meaning of content within "Presence" column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86"/>
        <w:gridCol w:w="5670"/>
      </w:tblGrid>
      <w:tr w:rsidR="006A1CE4" w:rsidRPr="00E67E0D" w14:paraId="73FCEB1C" w14:textId="77777777" w:rsidTr="00E7499B">
        <w:tc>
          <w:tcPr>
            <w:tcW w:w="3686" w:type="dxa"/>
          </w:tcPr>
          <w:p w14:paraId="4C17F397" w14:textId="77777777" w:rsidR="006A1CE4" w:rsidRPr="00E67E0D" w:rsidRDefault="006A1CE4" w:rsidP="00E7499B">
            <w:pPr>
              <w:pStyle w:val="TAH"/>
              <w:rPr>
                <w:rFonts w:cs="Arial"/>
                <w:lang w:eastAsia="ja-JP"/>
              </w:rPr>
            </w:pPr>
            <w:r w:rsidRPr="00E67E0D">
              <w:rPr>
                <w:rFonts w:cs="Arial"/>
                <w:lang w:eastAsia="ja-JP"/>
              </w:rPr>
              <w:t>Abbreviation</w:t>
            </w:r>
          </w:p>
        </w:tc>
        <w:tc>
          <w:tcPr>
            <w:tcW w:w="5670" w:type="dxa"/>
          </w:tcPr>
          <w:p w14:paraId="4DE8B88D" w14:textId="77777777" w:rsidR="006A1CE4" w:rsidRPr="00E67E0D" w:rsidRDefault="006A1CE4" w:rsidP="00E7499B">
            <w:pPr>
              <w:pStyle w:val="TAH"/>
              <w:rPr>
                <w:rFonts w:cs="Arial"/>
                <w:lang w:eastAsia="ja-JP"/>
              </w:rPr>
            </w:pPr>
            <w:r w:rsidRPr="00E67E0D">
              <w:rPr>
                <w:rFonts w:cs="Arial"/>
                <w:lang w:eastAsia="ja-JP"/>
              </w:rPr>
              <w:t>Meaning</w:t>
            </w:r>
          </w:p>
        </w:tc>
      </w:tr>
      <w:tr w:rsidR="006A1CE4" w:rsidRPr="00E67E0D" w14:paraId="77E54BDE" w14:textId="77777777" w:rsidTr="00E7499B">
        <w:tc>
          <w:tcPr>
            <w:tcW w:w="3686" w:type="dxa"/>
          </w:tcPr>
          <w:p w14:paraId="48D494F8" w14:textId="77777777" w:rsidR="006A1CE4" w:rsidRPr="00E67E0D" w:rsidRDefault="006A1CE4" w:rsidP="00E7499B">
            <w:pPr>
              <w:pStyle w:val="TAH"/>
              <w:rPr>
                <w:rFonts w:cs="Arial"/>
                <w:lang w:eastAsia="ja-JP"/>
              </w:rPr>
            </w:pPr>
            <w:r w:rsidRPr="00E67E0D">
              <w:rPr>
                <w:rFonts w:cs="Arial"/>
                <w:lang w:eastAsia="ja-JP"/>
              </w:rPr>
              <w:t>M</w:t>
            </w:r>
          </w:p>
        </w:tc>
        <w:tc>
          <w:tcPr>
            <w:tcW w:w="5670" w:type="dxa"/>
          </w:tcPr>
          <w:p w14:paraId="1E63DB6B" w14:textId="77777777" w:rsidR="006A1CE4" w:rsidRPr="00E67E0D" w:rsidRDefault="006A1CE4" w:rsidP="00E7499B">
            <w:pPr>
              <w:pStyle w:val="TAL"/>
              <w:rPr>
                <w:rFonts w:cs="Arial"/>
                <w:lang w:eastAsia="ja-JP"/>
              </w:rPr>
            </w:pPr>
            <w:r w:rsidRPr="00E67E0D">
              <w:rPr>
                <w:rFonts w:cs="Arial"/>
                <w:lang w:eastAsia="ja-JP"/>
              </w:rPr>
              <w:t xml:space="preserve">IEs marked as Mandatory (M) </w:t>
            </w:r>
            <w:r w:rsidRPr="00E67E0D">
              <w:rPr>
                <w:rFonts w:eastAsia="MS Mincho" w:cs="Arial"/>
                <w:lang w:eastAsia="ja-JP"/>
              </w:rPr>
              <w:t>shall</w:t>
            </w:r>
            <w:r w:rsidRPr="00E67E0D">
              <w:rPr>
                <w:rFonts w:cs="Arial"/>
                <w:lang w:eastAsia="ja-JP"/>
              </w:rPr>
              <w:t xml:space="preserve"> always be included in the message.</w:t>
            </w:r>
          </w:p>
        </w:tc>
      </w:tr>
      <w:tr w:rsidR="006A1CE4" w:rsidRPr="00E67E0D" w14:paraId="2DF94DA1" w14:textId="77777777" w:rsidTr="00E7499B">
        <w:tc>
          <w:tcPr>
            <w:tcW w:w="3686" w:type="dxa"/>
          </w:tcPr>
          <w:p w14:paraId="329C861A" w14:textId="77777777" w:rsidR="006A1CE4" w:rsidRPr="00E67E0D" w:rsidRDefault="006A1CE4" w:rsidP="00E7499B">
            <w:pPr>
              <w:pStyle w:val="TAH"/>
              <w:rPr>
                <w:rFonts w:cs="Arial"/>
                <w:lang w:eastAsia="ja-JP"/>
              </w:rPr>
            </w:pPr>
            <w:r w:rsidRPr="00E67E0D">
              <w:rPr>
                <w:rFonts w:cs="Arial"/>
                <w:lang w:eastAsia="ja-JP"/>
              </w:rPr>
              <w:t>O</w:t>
            </w:r>
          </w:p>
        </w:tc>
        <w:tc>
          <w:tcPr>
            <w:tcW w:w="5670" w:type="dxa"/>
          </w:tcPr>
          <w:p w14:paraId="39D15010" w14:textId="77777777" w:rsidR="006A1CE4" w:rsidRPr="00E67E0D" w:rsidRDefault="006A1CE4" w:rsidP="00E7499B">
            <w:pPr>
              <w:pStyle w:val="TAL"/>
              <w:rPr>
                <w:rFonts w:cs="Arial"/>
                <w:lang w:eastAsia="ja-JP"/>
              </w:rPr>
            </w:pPr>
            <w:r w:rsidRPr="00E67E0D">
              <w:rPr>
                <w:rFonts w:cs="Arial"/>
                <w:lang w:eastAsia="ja-JP"/>
              </w:rPr>
              <w:t>IEs marked as Optional (O) may or may not be included in the message.</w:t>
            </w:r>
          </w:p>
        </w:tc>
      </w:tr>
      <w:tr w:rsidR="006A1CE4" w:rsidRPr="00E67E0D" w14:paraId="3553D013" w14:textId="77777777" w:rsidTr="00E7499B">
        <w:tc>
          <w:tcPr>
            <w:tcW w:w="3686" w:type="dxa"/>
          </w:tcPr>
          <w:p w14:paraId="5023EED5" w14:textId="77777777" w:rsidR="006A1CE4" w:rsidRPr="00E67E0D" w:rsidRDefault="006A1CE4" w:rsidP="00E7499B">
            <w:pPr>
              <w:pStyle w:val="TAH"/>
              <w:rPr>
                <w:rFonts w:cs="Arial"/>
                <w:lang w:eastAsia="ja-JP"/>
              </w:rPr>
            </w:pPr>
            <w:r w:rsidRPr="00E67E0D">
              <w:rPr>
                <w:rFonts w:cs="Arial"/>
                <w:lang w:eastAsia="ja-JP"/>
              </w:rPr>
              <w:t>C</w:t>
            </w:r>
          </w:p>
        </w:tc>
        <w:tc>
          <w:tcPr>
            <w:tcW w:w="5670" w:type="dxa"/>
          </w:tcPr>
          <w:p w14:paraId="0D8E36F3" w14:textId="77777777" w:rsidR="006A1CE4" w:rsidRPr="00E67E0D" w:rsidRDefault="006A1CE4" w:rsidP="00E7499B">
            <w:pPr>
              <w:pStyle w:val="TAL"/>
              <w:rPr>
                <w:rFonts w:cs="Arial"/>
                <w:lang w:eastAsia="ja-JP"/>
              </w:rPr>
            </w:pPr>
            <w:r w:rsidRPr="00E67E0D">
              <w:rPr>
                <w:rFonts w:cs="Arial"/>
                <w:lang w:eastAsia="ja-JP"/>
              </w:rPr>
              <w:t xml:space="preserve">IEs marked as Conditional (C) </w:t>
            </w:r>
            <w:r w:rsidRPr="00E67E0D">
              <w:rPr>
                <w:rFonts w:eastAsia="MS Mincho" w:cs="Arial"/>
                <w:lang w:eastAsia="ja-JP"/>
              </w:rPr>
              <w:t>shall</w:t>
            </w:r>
            <w:r w:rsidRPr="00E67E0D">
              <w:rPr>
                <w:rFonts w:cs="Arial"/>
                <w:lang w:eastAsia="ja-JP"/>
              </w:rPr>
              <w:t xml:space="preserve"> be included in a message only if the condition is satisfied. Otherwise the IE </w:t>
            </w:r>
            <w:r w:rsidRPr="00E67E0D">
              <w:rPr>
                <w:rFonts w:eastAsia="MS Mincho" w:cs="Arial"/>
                <w:lang w:eastAsia="ja-JP"/>
              </w:rPr>
              <w:t>shall</w:t>
            </w:r>
            <w:r w:rsidRPr="00E67E0D">
              <w:rPr>
                <w:rFonts w:cs="Arial"/>
                <w:lang w:eastAsia="ja-JP"/>
              </w:rPr>
              <w:t xml:space="preserve"> not</w:t>
            </w:r>
            <w:r w:rsidRPr="00E67E0D">
              <w:rPr>
                <w:rFonts w:eastAsia="MS Mincho" w:cs="Arial"/>
                <w:lang w:eastAsia="ja-JP"/>
              </w:rPr>
              <w:t xml:space="preserve"> be</w:t>
            </w:r>
            <w:r w:rsidRPr="00E67E0D">
              <w:rPr>
                <w:rFonts w:cs="Arial"/>
                <w:lang w:eastAsia="ja-JP"/>
              </w:rPr>
              <w:t xml:space="preserve"> included.</w:t>
            </w:r>
          </w:p>
          <w:p w14:paraId="23DECC64" w14:textId="77777777" w:rsidR="006A1CE4" w:rsidRPr="00E67E0D" w:rsidRDefault="006A1CE4" w:rsidP="00E7499B">
            <w:pPr>
              <w:pStyle w:val="TAL"/>
              <w:rPr>
                <w:rFonts w:cs="Arial"/>
                <w:lang w:eastAsia="ja-JP"/>
              </w:rPr>
            </w:pPr>
          </w:p>
        </w:tc>
      </w:tr>
    </w:tbl>
    <w:p w14:paraId="6B624822" w14:textId="77777777" w:rsidR="006A1CE4" w:rsidRPr="00E67E0D" w:rsidRDefault="006A1CE4" w:rsidP="00E7499B"/>
    <w:p w14:paraId="34763B63" w14:textId="77777777" w:rsidR="006A1CE4" w:rsidRPr="00E67E0D" w:rsidRDefault="006A1CE4" w:rsidP="00E7499B">
      <w:pPr>
        <w:pStyle w:val="3"/>
      </w:pPr>
      <w:bookmarkStart w:id="3703" w:name="_Toc534720439"/>
      <w:bookmarkStart w:id="3704" w:name="_Toc525567451"/>
      <w:r w:rsidRPr="00E67E0D">
        <w:t>9.1.2</w:t>
      </w:r>
      <w:r w:rsidRPr="00E67E0D">
        <w:tab/>
        <w:t>Criticality</w:t>
      </w:r>
      <w:bookmarkEnd w:id="3703"/>
      <w:bookmarkEnd w:id="3704"/>
    </w:p>
    <w:p w14:paraId="36D10255" w14:textId="77777777" w:rsidR="006A1CE4" w:rsidRPr="00E67E0D" w:rsidRDefault="006A1CE4" w:rsidP="00E7499B">
      <w:r w:rsidRPr="00E67E0D">
        <w:t>Each IE or group of IEs may have criticality information applied to it according to table 9.1.2-1.</w:t>
      </w:r>
    </w:p>
    <w:p w14:paraId="0B5347A8" w14:textId="77777777" w:rsidR="006A1CE4" w:rsidRPr="00E67E0D" w:rsidRDefault="006A1CE4" w:rsidP="00E7499B">
      <w:pPr>
        <w:pStyle w:val="TH"/>
      </w:pPr>
      <w:r w:rsidRPr="00E67E0D">
        <w:t>Table 9.1.2-1: Meaning of content within "Criticality" column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63"/>
        <w:gridCol w:w="5661"/>
      </w:tblGrid>
      <w:tr w:rsidR="006A1CE4" w:rsidRPr="00E67E0D" w14:paraId="75CD7157" w14:textId="77777777" w:rsidTr="00E7499B">
        <w:tc>
          <w:tcPr>
            <w:tcW w:w="3763" w:type="dxa"/>
          </w:tcPr>
          <w:p w14:paraId="14F0A42B" w14:textId="77777777" w:rsidR="006A1CE4" w:rsidRPr="00E67E0D" w:rsidRDefault="006A1CE4" w:rsidP="00E7499B">
            <w:pPr>
              <w:pStyle w:val="TAH"/>
              <w:rPr>
                <w:rFonts w:cs="Arial"/>
                <w:lang w:eastAsia="ja-JP"/>
              </w:rPr>
            </w:pPr>
            <w:r w:rsidRPr="00E67E0D">
              <w:rPr>
                <w:rFonts w:cs="Arial"/>
                <w:lang w:eastAsia="ja-JP"/>
              </w:rPr>
              <w:t>Abbreviation</w:t>
            </w:r>
          </w:p>
        </w:tc>
        <w:tc>
          <w:tcPr>
            <w:tcW w:w="5661" w:type="dxa"/>
          </w:tcPr>
          <w:p w14:paraId="6ED6B892" w14:textId="77777777" w:rsidR="006A1CE4" w:rsidRPr="00E67E0D" w:rsidRDefault="006A1CE4" w:rsidP="00E7499B">
            <w:pPr>
              <w:pStyle w:val="TAH"/>
              <w:rPr>
                <w:lang w:eastAsia="ja-JP"/>
              </w:rPr>
            </w:pPr>
            <w:r w:rsidRPr="00E67E0D">
              <w:rPr>
                <w:lang w:eastAsia="ja-JP"/>
              </w:rPr>
              <w:t>Meaning</w:t>
            </w:r>
          </w:p>
          <w:p w14:paraId="3E73A6A9" w14:textId="77777777" w:rsidR="006A1CE4" w:rsidRPr="00E67E0D" w:rsidRDefault="006A1CE4" w:rsidP="00E7499B">
            <w:pPr>
              <w:pStyle w:val="TAL"/>
              <w:rPr>
                <w:rFonts w:cs="Arial"/>
                <w:lang w:eastAsia="ja-JP"/>
              </w:rPr>
            </w:pPr>
          </w:p>
        </w:tc>
      </w:tr>
      <w:tr w:rsidR="006A1CE4" w:rsidRPr="00E67E0D" w14:paraId="5A97E8BF" w14:textId="77777777" w:rsidTr="00E7499B">
        <w:tc>
          <w:tcPr>
            <w:tcW w:w="3763" w:type="dxa"/>
          </w:tcPr>
          <w:p w14:paraId="65820F8A" w14:textId="77777777" w:rsidR="006A1CE4" w:rsidRPr="00E67E0D" w:rsidRDefault="006A1CE4" w:rsidP="00E7499B">
            <w:pPr>
              <w:pStyle w:val="TAH"/>
              <w:rPr>
                <w:rFonts w:cs="Arial"/>
                <w:lang w:eastAsia="ja-JP"/>
              </w:rPr>
            </w:pPr>
            <w:r w:rsidRPr="00E67E0D">
              <w:rPr>
                <w:rFonts w:cs="Arial"/>
                <w:lang w:eastAsia="ja-JP"/>
              </w:rPr>
              <w:t>–</w:t>
            </w:r>
          </w:p>
        </w:tc>
        <w:tc>
          <w:tcPr>
            <w:tcW w:w="5661" w:type="dxa"/>
          </w:tcPr>
          <w:p w14:paraId="499B0191" w14:textId="77777777" w:rsidR="006A1CE4" w:rsidRPr="00E67E0D" w:rsidRDefault="006A1CE4" w:rsidP="00E7499B">
            <w:pPr>
              <w:pStyle w:val="TAL"/>
              <w:rPr>
                <w:rFonts w:cs="Arial"/>
                <w:lang w:eastAsia="ja-JP"/>
              </w:rPr>
            </w:pPr>
            <w:r w:rsidRPr="00E67E0D">
              <w:rPr>
                <w:rFonts w:cs="Arial"/>
                <w:lang w:eastAsia="ja-JP"/>
              </w:rPr>
              <w:t>No criticality information is applied explicitly.</w:t>
            </w:r>
          </w:p>
        </w:tc>
      </w:tr>
      <w:tr w:rsidR="006A1CE4" w:rsidRPr="00E67E0D" w14:paraId="0DBF6B75" w14:textId="77777777" w:rsidTr="00E7499B">
        <w:tc>
          <w:tcPr>
            <w:tcW w:w="3763" w:type="dxa"/>
          </w:tcPr>
          <w:p w14:paraId="10C8D5C2" w14:textId="77777777" w:rsidR="006A1CE4" w:rsidRPr="00E67E0D" w:rsidRDefault="006A1CE4" w:rsidP="00E7499B">
            <w:pPr>
              <w:pStyle w:val="TAH"/>
              <w:rPr>
                <w:rFonts w:cs="Arial"/>
                <w:lang w:eastAsia="ja-JP"/>
              </w:rPr>
            </w:pPr>
            <w:r w:rsidRPr="00E67E0D">
              <w:rPr>
                <w:rFonts w:cs="Arial"/>
                <w:lang w:eastAsia="ja-JP"/>
              </w:rPr>
              <w:t>YES</w:t>
            </w:r>
          </w:p>
        </w:tc>
        <w:tc>
          <w:tcPr>
            <w:tcW w:w="5661" w:type="dxa"/>
          </w:tcPr>
          <w:p w14:paraId="03BD3C50" w14:textId="77777777" w:rsidR="006A1CE4" w:rsidRPr="00E67E0D" w:rsidRDefault="006A1CE4" w:rsidP="00E7499B">
            <w:pPr>
              <w:pStyle w:val="TAL"/>
              <w:rPr>
                <w:rFonts w:cs="Arial"/>
                <w:lang w:eastAsia="ja-JP"/>
              </w:rPr>
            </w:pPr>
            <w:r w:rsidRPr="00E67E0D">
              <w:rPr>
                <w:rFonts w:cs="Arial"/>
                <w:snapToGrid w:val="0"/>
                <w:lang w:eastAsia="de-DE"/>
              </w:rPr>
              <w:t>Criticality information is applied. This is usable only for non-repeatable IEs</w:t>
            </w:r>
            <w:r w:rsidRPr="00E67E0D">
              <w:rPr>
                <w:rFonts w:cs="Arial"/>
                <w:lang w:eastAsia="ja-JP"/>
              </w:rPr>
              <w:t xml:space="preserve"> </w:t>
            </w:r>
          </w:p>
        </w:tc>
      </w:tr>
      <w:tr w:rsidR="006A1CE4" w:rsidRPr="00E67E0D" w14:paraId="61FD0C10" w14:textId="77777777" w:rsidTr="00E7499B">
        <w:tc>
          <w:tcPr>
            <w:tcW w:w="3763" w:type="dxa"/>
          </w:tcPr>
          <w:p w14:paraId="038A294C" w14:textId="77777777" w:rsidR="006A1CE4" w:rsidRPr="00E67E0D" w:rsidRDefault="006A1CE4" w:rsidP="00E7499B">
            <w:pPr>
              <w:pStyle w:val="TAH"/>
              <w:rPr>
                <w:rFonts w:cs="Arial"/>
                <w:lang w:eastAsia="ja-JP"/>
              </w:rPr>
            </w:pPr>
            <w:r w:rsidRPr="00E67E0D">
              <w:rPr>
                <w:rFonts w:cs="Arial"/>
                <w:lang w:eastAsia="ja-JP"/>
              </w:rPr>
              <w:t>GLOBAL</w:t>
            </w:r>
          </w:p>
        </w:tc>
        <w:tc>
          <w:tcPr>
            <w:tcW w:w="5661" w:type="dxa"/>
          </w:tcPr>
          <w:p w14:paraId="665EE827" w14:textId="77777777" w:rsidR="006A1CE4" w:rsidRPr="00E67E0D" w:rsidRDefault="006A1CE4" w:rsidP="00E7499B">
            <w:pPr>
              <w:pStyle w:val="TAL"/>
              <w:rPr>
                <w:rFonts w:cs="Arial"/>
                <w:lang w:eastAsia="ja-JP"/>
              </w:rPr>
            </w:pPr>
            <w:r w:rsidRPr="00E67E0D">
              <w:rPr>
                <w:rFonts w:cs="Arial"/>
                <w:snapToGrid w:val="0"/>
                <w:lang w:eastAsia="de-DE"/>
              </w:rPr>
              <w:t>The IE and all its repetitions together have one common criticality information. This is usable only for repeatable IEs.</w:t>
            </w:r>
          </w:p>
        </w:tc>
      </w:tr>
      <w:tr w:rsidR="006A1CE4" w:rsidRPr="00E67E0D" w14:paraId="25ED2E82" w14:textId="77777777" w:rsidTr="00E7499B">
        <w:tc>
          <w:tcPr>
            <w:tcW w:w="3763" w:type="dxa"/>
          </w:tcPr>
          <w:p w14:paraId="43C4B13B" w14:textId="77777777" w:rsidR="006A1CE4" w:rsidRPr="00E67E0D" w:rsidRDefault="006A1CE4" w:rsidP="00E7499B">
            <w:pPr>
              <w:pStyle w:val="TAH"/>
              <w:keepNext w:val="0"/>
              <w:rPr>
                <w:rFonts w:cs="Arial"/>
                <w:lang w:eastAsia="ja-JP"/>
              </w:rPr>
            </w:pPr>
            <w:r w:rsidRPr="00E67E0D">
              <w:rPr>
                <w:rFonts w:cs="Arial"/>
                <w:lang w:eastAsia="ja-JP"/>
              </w:rPr>
              <w:t>EACH</w:t>
            </w:r>
          </w:p>
        </w:tc>
        <w:tc>
          <w:tcPr>
            <w:tcW w:w="5661" w:type="dxa"/>
          </w:tcPr>
          <w:p w14:paraId="6BD00217" w14:textId="77777777" w:rsidR="006A1CE4" w:rsidRPr="00E67E0D" w:rsidRDefault="006A1CE4" w:rsidP="00E7499B">
            <w:pPr>
              <w:pStyle w:val="TAL"/>
              <w:keepNext w:val="0"/>
              <w:rPr>
                <w:rFonts w:cs="Arial"/>
                <w:lang w:eastAsia="ja-JP"/>
              </w:rPr>
            </w:pPr>
            <w:r w:rsidRPr="00E67E0D">
              <w:rPr>
                <w:rFonts w:cs="Arial"/>
                <w:snapToGrid w:val="0"/>
                <w:lang w:eastAsia="de-DE"/>
              </w:rPr>
              <w:t>Each repetition of the IE has its own criticality information. It is not allowed to assign different criticality values to the repetitions. This is usable only for repeatable IEs.</w:t>
            </w:r>
          </w:p>
        </w:tc>
      </w:tr>
    </w:tbl>
    <w:p w14:paraId="171DF856" w14:textId="77777777" w:rsidR="006A1CE4" w:rsidRPr="00E67E0D" w:rsidRDefault="006A1CE4" w:rsidP="00E7499B">
      <w:pPr>
        <w:rPr>
          <w:rFonts w:eastAsia="MS Mincho"/>
        </w:rPr>
      </w:pPr>
    </w:p>
    <w:p w14:paraId="73CCBD2D" w14:textId="77777777" w:rsidR="006A1CE4" w:rsidRPr="00E67E0D" w:rsidRDefault="006A1CE4" w:rsidP="00E7499B">
      <w:pPr>
        <w:pStyle w:val="3"/>
      </w:pPr>
      <w:bookmarkStart w:id="3705" w:name="_Toc534720440"/>
      <w:bookmarkStart w:id="3706" w:name="_Toc525567452"/>
      <w:r w:rsidRPr="00E67E0D">
        <w:t>9.1.</w:t>
      </w:r>
      <w:r w:rsidRPr="00E67E0D">
        <w:rPr>
          <w:rFonts w:eastAsia="MS Mincho"/>
        </w:rPr>
        <w:t>3</w:t>
      </w:r>
      <w:r w:rsidRPr="00E67E0D">
        <w:tab/>
        <w:t>Range</w:t>
      </w:r>
      <w:bookmarkEnd w:id="3705"/>
      <w:bookmarkEnd w:id="3706"/>
    </w:p>
    <w:p w14:paraId="1082618F" w14:textId="77777777" w:rsidR="006A1CE4" w:rsidRPr="00E67E0D" w:rsidRDefault="006A1CE4" w:rsidP="00E7499B">
      <w:r w:rsidRPr="00E67E0D">
        <w:t>The Range column indicates the allowed number of copies of repetitive IEs/IE groups.</w:t>
      </w:r>
    </w:p>
    <w:p w14:paraId="74E56850" w14:textId="77777777" w:rsidR="006A1CE4" w:rsidRPr="00E67E0D" w:rsidRDefault="006A1CE4" w:rsidP="00E7499B">
      <w:pPr>
        <w:pStyle w:val="3"/>
      </w:pPr>
      <w:bookmarkStart w:id="3707" w:name="_Toc534720441"/>
      <w:bookmarkStart w:id="3708" w:name="_Toc525567453"/>
      <w:r w:rsidRPr="00E67E0D">
        <w:t>9.1.</w:t>
      </w:r>
      <w:r w:rsidRPr="00E67E0D">
        <w:rPr>
          <w:rFonts w:eastAsia="MS Mincho"/>
        </w:rPr>
        <w:t>4</w:t>
      </w:r>
      <w:r w:rsidRPr="00E67E0D">
        <w:tab/>
        <w:t>Assigned Criticality</w:t>
      </w:r>
      <w:bookmarkEnd w:id="3707"/>
      <w:bookmarkEnd w:id="3708"/>
    </w:p>
    <w:p w14:paraId="1FDFBC33" w14:textId="77777777" w:rsidR="006A1CE4" w:rsidRPr="00E67E0D" w:rsidRDefault="006A1CE4" w:rsidP="00E7499B">
      <w:r w:rsidRPr="00E67E0D">
        <w:t>The Assigned Criticality column provides the actual criticality information as defined in subclause 10.3.2, if applicable.</w:t>
      </w:r>
    </w:p>
    <w:p w14:paraId="6543C32C" w14:textId="77777777" w:rsidR="006A1CE4" w:rsidRPr="00E67E0D" w:rsidRDefault="006A1CE4" w:rsidP="00E7499B">
      <w:pPr>
        <w:pStyle w:val="2"/>
      </w:pPr>
      <w:bookmarkStart w:id="3709" w:name="_Toc534720442"/>
      <w:bookmarkStart w:id="3710" w:name="_Toc525567454"/>
      <w:r w:rsidRPr="00E67E0D">
        <w:t>9.2</w:t>
      </w:r>
      <w:r w:rsidRPr="00E67E0D">
        <w:tab/>
        <w:t>Message Functional Definition and Content</w:t>
      </w:r>
      <w:bookmarkEnd w:id="3709"/>
      <w:bookmarkEnd w:id="3710"/>
    </w:p>
    <w:p w14:paraId="73A3563C" w14:textId="77777777" w:rsidR="006A1CE4" w:rsidRPr="00E67E0D" w:rsidRDefault="006A1CE4" w:rsidP="00E7499B">
      <w:pPr>
        <w:pStyle w:val="3"/>
      </w:pPr>
      <w:bookmarkStart w:id="3711" w:name="_Toc534720443"/>
      <w:bookmarkStart w:id="3712" w:name="_Hlt508803627"/>
      <w:bookmarkStart w:id="3713" w:name="_Toc525567455"/>
      <w:bookmarkEnd w:id="3712"/>
      <w:r w:rsidRPr="00E67E0D">
        <w:t>9.2.1</w:t>
      </w:r>
      <w:r w:rsidRPr="00E67E0D">
        <w:tab/>
        <w:t>PDU Session Management Messages</w:t>
      </w:r>
      <w:bookmarkEnd w:id="3711"/>
      <w:bookmarkEnd w:id="3713"/>
    </w:p>
    <w:p w14:paraId="5C30212C" w14:textId="77777777" w:rsidR="006A1CE4" w:rsidRPr="00E67E0D" w:rsidRDefault="006A1CE4" w:rsidP="00E7499B">
      <w:pPr>
        <w:pStyle w:val="4"/>
      </w:pPr>
      <w:bookmarkStart w:id="3714" w:name="_Toc534720444"/>
      <w:bookmarkStart w:id="3715" w:name="_Toc525567456"/>
      <w:r w:rsidRPr="00E67E0D">
        <w:t>9.2.1.1</w:t>
      </w:r>
      <w:r w:rsidRPr="00E67E0D">
        <w:tab/>
        <w:t>PDU SESSION RESOURCE SETUP REQUEST</w:t>
      </w:r>
      <w:bookmarkEnd w:id="3714"/>
      <w:bookmarkEnd w:id="3715"/>
    </w:p>
    <w:p w14:paraId="3D758C0C" w14:textId="77777777" w:rsidR="006A1CE4" w:rsidRPr="00E67E0D" w:rsidRDefault="006A1CE4" w:rsidP="00E7499B">
      <w:r w:rsidRPr="00E67E0D">
        <w:t>This message is sent by the AMF and is used to request the NG-RAN node to assign resources on Uu and NG-U for one or several PDU session resources.</w:t>
      </w:r>
    </w:p>
    <w:p w14:paraId="618A73E3" w14:textId="77777777" w:rsidR="006A1CE4" w:rsidRPr="00E67E0D" w:rsidRDefault="006A1CE4" w:rsidP="00E7499B">
      <w:pPr>
        <w:rPr>
          <w:rFonts w:eastAsia="Batang"/>
        </w:rPr>
      </w:pPr>
      <w:r w:rsidRPr="00E67E0D">
        <w:t xml:space="preserve">Direction: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676D3B1C" w14:textId="77777777" w:rsidTr="00E7499B">
        <w:tc>
          <w:tcPr>
            <w:tcW w:w="2160" w:type="dxa"/>
          </w:tcPr>
          <w:p w14:paraId="178CA8E7"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A386CCE"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31B2C7DE"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32AA6FDC"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4F920717"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3026D1BA"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5C489446"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3F2AECA8" w14:textId="77777777" w:rsidTr="00E7499B">
        <w:tc>
          <w:tcPr>
            <w:tcW w:w="2160" w:type="dxa"/>
          </w:tcPr>
          <w:p w14:paraId="6481A0C6"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5C01B294"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482CD220" w14:textId="77777777" w:rsidR="006A1CE4" w:rsidRPr="00E67E0D" w:rsidRDefault="006A1CE4" w:rsidP="00E7499B">
            <w:pPr>
              <w:pStyle w:val="TAL"/>
              <w:rPr>
                <w:rFonts w:cs="Arial"/>
                <w:lang w:eastAsia="ja-JP"/>
              </w:rPr>
            </w:pPr>
          </w:p>
        </w:tc>
        <w:tc>
          <w:tcPr>
            <w:tcW w:w="1512" w:type="dxa"/>
          </w:tcPr>
          <w:p w14:paraId="7A85E0DA" w14:textId="77777777" w:rsidR="006A1CE4" w:rsidRPr="00E67E0D" w:rsidRDefault="006A1CE4" w:rsidP="00E7499B">
            <w:pPr>
              <w:pStyle w:val="TAL"/>
              <w:rPr>
                <w:rFonts w:cs="Arial"/>
                <w:lang w:eastAsia="ja-JP"/>
              </w:rPr>
            </w:pPr>
            <w:r w:rsidRPr="00E67E0D">
              <w:rPr>
                <w:rFonts w:cs="Arial"/>
                <w:lang w:eastAsia="ja-JP"/>
              </w:rPr>
              <w:t>9.3.1.1</w:t>
            </w:r>
          </w:p>
        </w:tc>
        <w:tc>
          <w:tcPr>
            <w:tcW w:w="1728" w:type="dxa"/>
          </w:tcPr>
          <w:p w14:paraId="7D0FF31E" w14:textId="77777777" w:rsidR="006A1CE4" w:rsidRPr="00E67E0D" w:rsidRDefault="006A1CE4" w:rsidP="00E7499B">
            <w:pPr>
              <w:pStyle w:val="TAL"/>
              <w:rPr>
                <w:rFonts w:cs="Arial"/>
                <w:lang w:eastAsia="ja-JP"/>
              </w:rPr>
            </w:pPr>
          </w:p>
        </w:tc>
        <w:tc>
          <w:tcPr>
            <w:tcW w:w="1080" w:type="dxa"/>
          </w:tcPr>
          <w:p w14:paraId="67EEC3B3"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4DD6A954"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1D1EBD27" w14:textId="77777777" w:rsidTr="00E7499B">
        <w:tc>
          <w:tcPr>
            <w:tcW w:w="2160" w:type="dxa"/>
          </w:tcPr>
          <w:p w14:paraId="6CC5CD82" w14:textId="77777777" w:rsidR="006A1CE4" w:rsidRPr="00E67E0D" w:rsidRDefault="006A1CE4" w:rsidP="00E7499B">
            <w:pPr>
              <w:pStyle w:val="TAL"/>
              <w:rPr>
                <w:rFonts w:eastAsia="MS Mincho"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Pr>
          <w:p w14:paraId="7B69E451"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2868ED71" w14:textId="77777777" w:rsidR="006A1CE4" w:rsidRPr="00E67E0D" w:rsidRDefault="006A1CE4" w:rsidP="00E7499B">
            <w:pPr>
              <w:pStyle w:val="TAL"/>
              <w:rPr>
                <w:rFonts w:cs="Arial"/>
                <w:lang w:eastAsia="ja-JP"/>
              </w:rPr>
            </w:pPr>
          </w:p>
        </w:tc>
        <w:tc>
          <w:tcPr>
            <w:tcW w:w="1512" w:type="dxa"/>
          </w:tcPr>
          <w:p w14:paraId="5C69BED2" w14:textId="77777777" w:rsidR="006A1CE4" w:rsidRPr="00E67E0D" w:rsidRDefault="006A1CE4" w:rsidP="00E7499B">
            <w:pPr>
              <w:pStyle w:val="TAL"/>
              <w:rPr>
                <w:rFonts w:cs="Arial"/>
                <w:lang w:eastAsia="ja-JP"/>
              </w:rPr>
            </w:pPr>
            <w:r w:rsidRPr="00E67E0D">
              <w:rPr>
                <w:rFonts w:cs="Arial"/>
                <w:lang w:eastAsia="ja-JP"/>
              </w:rPr>
              <w:t>9.3.3.1</w:t>
            </w:r>
          </w:p>
        </w:tc>
        <w:tc>
          <w:tcPr>
            <w:tcW w:w="1728" w:type="dxa"/>
          </w:tcPr>
          <w:p w14:paraId="5FCA7606" w14:textId="77777777" w:rsidR="006A1CE4" w:rsidRPr="00E67E0D" w:rsidRDefault="006A1CE4" w:rsidP="00E7499B">
            <w:pPr>
              <w:pStyle w:val="TAL"/>
              <w:rPr>
                <w:rFonts w:cs="Arial"/>
                <w:lang w:eastAsia="ja-JP"/>
              </w:rPr>
            </w:pPr>
          </w:p>
        </w:tc>
        <w:tc>
          <w:tcPr>
            <w:tcW w:w="1080" w:type="dxa"/>
          </w:tcPr>
          <w:p w14:paraId="751EA80E"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34222629"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3D965B7F" w14:textId="77777777" w:rsidTr="00E7499B">
        <w:tc>
          <w:tcPr>
            <w:tcW w:w="2160" w:type="dxa"/>
          </w:tcPr>
          <w:p w14:paraId="3F4B34DE" w14:textId="77777777" w:rsidR="006A1CE4" w:rsidRPr="00E67E0D" w:rsidRDefault="006A1CE4" w:rsidP="00E7499B">
            <w:pPr>
              <w:pStyle w:val="TAL"/>
              <w:rPr>
                <w:rFonts w:cs="Arial"/>
                <w:lang w:eastAsia="ja-JP"/>
              </w:rPr>
            </w:pPr>
            <w:r w:rsidRPr="00E67E0D">
              <w:rPr>
                <w:rFonts w:eastAsia="Batang" w:cs="Arial"/>
                <w:lang w:eastAsia="ja-JP"/>
              </w:rPr>
              <w:t>RAN</w:t>
            </w:r>
            <w:r w:rsidRPr="00E67E0D">
              <w:rPr>
                <w:rFonts w:cs="Arial"/>
                <w:lang w:eastAsia="ja-JP"/>
              </w:rPr>
              <w:t xml:space="preserve"> UE NGAP ID</w:t>
            </w:r>
          </w:p>
        </w:tc>
        <w:tc>
          <w:tcPr>
            <w:tcW w:w="1080" w:type="dxa"/>
          </w:tcPr>
          <w:p w14:paraId="43380F3A"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58ACF118" w14:textId="77777777" w:rsidR="006A1CE4" w:rsidRPr="00E67E0D" w:rsidRDefault="006A1CE4" w:rsidP="00E7499B">
            <w:pPr>
              <w:pStyle w:val="TAL"/>
              <w:rPr>
                <w:rFonts w:cs="Arial"/>
                <w:lang w:eastAsia="ja-JP"/>
              </w:rPr>
            </w:pPr>
          </w:p>
        </w:tc>
        <w:tc>
          <w:tcPr>
            <w:tcW w:w="1512" w:type="dxa"/>
          </w:tcPr>
          <w:p w14:paraId="7DAA1B6D" w14:textId="77777777" w:rsidR="006A1CE4" w:rsidRPr="00E67E0D" w:rsidRDefault="006A1CE4" w:rsidP="00E7499B">
            <w:pPr>
              <w:pStyle w:val="TAL"/>
              <w:rPr>
                <w:rFonts w:cs="Arial"/>
                <w:lang w:eastAsia="ja-JP"/>
              </w:rPr>
            </w:pPr>
            <w:r w:rsidRPr="00E67E0D">
              <w:rPr>
                <w:rFonts w:cs="Arial"/>
                <w:lang w:eastAsia="ja-JP"/>
              </w:rPr>
              <w:t>9.3.3.2</w:t>
            </w:r>
          </w:p>
        </w:tc>
        <w:tc>
          <w:tcPr>
            <w:tcW w:w="1728" w:type="dxa"/>
          </w:tcPr>
          <w:p w14:paraId="01EB3284" w14:textId="77777777" w:rsidR="006A1CE4" w:rsidRPr="00E67E0D" w:rsidRDefault="006A1CE4" w:rsidP="00E7499B">
            <w:pPr>
              <w:pStyle w:val="TAL"/>
              <w:rPr>
                <w:rFonts w:cs="Arial"/>
                <w:lang w:eastAsia="ja-JP"/>
              </w:rPr>
            </w:pPr>
          </w:p>
        </w:tc>
        <w:tc>
          <w:tcPr>
            <w:tcW w:w="1080" w:type="dxa"/>
          </w:tcPr>
          <w:p w14:paraId="36FDA6A1"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3BEE3C91"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3B446A3A" w14:textId="77777777" w:rsidTr="00E7499B">
        <w:tc>
          <w:tcPr>
            <w:tcW w:w="2160" w:type="dxa"/>
            <w:shd w:val="clear" w:color="auto" w:fill="auto"/>
          </w:tcPr>
          <w:p w14:paraId="4C40E24A" w14:textId="77777777" w:rsidR="006A1CE4" w:rsidRPr="00E67E0D" w:rsidRDefault="006A1CE4" w:rsidP="00E7499B">
            <w:pPr>
              <w:pStyle w:val="TAL"/>
              <w:rPr>
                <w:rFonts w:eastAsia="Batang" w:cs="Arial"/>
                <w:lang w:eastAsia="ja-JP"/>
              </w:rPr>
            </w:pPr>
            <w:r w:rsidRPr="00E67E0D">
              <w:rPr>
                <w:rFonts w:eastAsia="Batang" w:cs="Arial"/>
              </w:rPr>
              <w:t>RAN Paging Priority</w:t>
            </w:r>
          </w:p>
        </w:tc>
        <w:tc>
          <w:tcPr>
            <w:tcW w:w="1080" w:type="dxa"/>
          </w:tcPr>
          <w:p w14:paraId="703611D6" w14:textId="77777777" w:rsidR="006A1CE4" w:rsidRPr="00E67E0D" w:rsidRDefault="006A1CE4" w:rsidP="00E7499B">
            <w:pPr>
              <w:pStyle w:val="TAL"/>
              <w:rPr>
                <w:rFonts w:cs="Arial"/>
                <w:lang w:eastAsia="ja-JP"/>
              </w:rPr>
            </w:pPr>
            <w:r w:rsidRPr="00E67E0D">
              <w:rPr>
                <w:rFonts w:cs="Arial"/>
              </w:rPr>
              <w:t xml:space="preserve">O </w:t>
            </w:r>
          </w:p>
        </w:tc>
        <w:tc>
          <w:tcPr>
            <w:tcW w:w="1080" w:type="dxa"/>
          </w:tcPr>
          <w:p w14:paraId="65574097" w14:textId="77777777" w:rsidR="006A1CE4" w:rsidRPr="00E67E0D" w:rsidRDefault="006A1CE4" w:rsidP="00E7499B">
            <w:pPr>
              <w:pStyle w:val="TAL"/>
              <w:rPr>
                <w:rFonts w:cs="Arial"/>
                <w:lang w:eastAsia="ja-JP"/>
              </w:rPr>
            </w:pPr>
          </w:p>
        </w:tc>
        <w:tc>
          <w:tcPr>
            <w:tcW w:w="1512" w:type="dxa"/>
          </w:tcPr>
          <w:p w14:paraId="5F55D8D0" w14:textId="77777777" w:rsidR="006A1CE4" w:rsidRPr="00E67E0D" w:rsidRDefault="006A1CE4" w:rsidP="00E7499B">
            <w:pPr>
              <w:pStyle w:val="TAL"/>
              <w:rPr>
                <w:rFonts w:cs="Arial"/>
                <w:lang w:eastAsia="ja-JP"/>
              </w:rPr>
            </w:pPr>
            <w:r w:rsidRPr="00E67E0D">
              <w:rPr>
                <w:rFonts w:cs="Arial"/>
              </w:rPr>
              <w:t>9.3.3.15</w:t>
            </w:r>
          </w:p>
        </w:tc>
        <w:tc>
          <w:tcPr>
            <w:tcW w:w="1728" w:type="dxa"/>
          </w:tcPr>
          <w:p w14:paraId="7B6B9C58" w14:textId="77777777" w:rsidR="006A1CE4" w:rsidRPr="00E67E0D" w:rsidRDefault="006A1CE4" w:rsidP="00E7499B">
            <w:pPr>
              <w:pStyle w:val="TAL"/>
              <w:rPr>
                <w:rFonts w:cs="Arial"/>
                <w:lang w:eastAsia="ja-JP"/>
              </w:rPr>
            </w:pPr>
          </w:p>
        </w:tc>
        <w:tc>
          <w:tcPr>
            <w:tcW w:w="1080" w:type="dxa"/>
          </w:tcPr>
          <w:p w14:paraId="6A59D4AD" w14:textId="77777777" w:rsidR="006A1CE4" w:rsidRPr="00E67E0D" w:rsidRDefault="006A1CE4" w:rsidP="00E7499B">
            <w:pPr>
              <w:pStyle w:val="TAL"/>
              <w:jc w:val="center"/>
              <w:rPr>
                <w:rFonts w:cs="Arial"/>
                <w:lang w:eastAsia="ja-JP"/>
              </w:rPr>
            </w:pPr>
            <w:r w:rsidRPr="00E67E0D">
              <w:rPr>
                <w:rFonts w:cs="Arial"/>
              </w:rPr>
              <w:t>YES</w:t>
            </w:r>
          </w:p>
        </w:tc>
        <w:tc>
          <w:tcPr>
            <w:tcW w:w="1080" w:type="dxa"/>
          </w:tcPr>
          <w:p w14:paraId="1340E2AB" w14:textId="77777777" w:rsidR="006A1CE4" w:rsidRPr="00E67E0D" w:rsidRDefault="006A1CE4" w:rsidP="00E7499B">
            <w:pPr>
              <w:pStyle w:val="TAL"/>
              <w:jc w:val="center"/>
              <w:rPr>
                <w:rFonts w:cs="Arial"/>
                <w:lang w:eastAsia="ja-JP"/>
              </w:rPr>
            </w:pPr>
            <w:r w:rsidRPr="00E67E0D">
              <w:rPr>
                <w:rFonts w:cs="Arial"/>
              </w:rPr>
              <w:t>ignore</w:t>
            </w:r>
          </w:p>
        </w:tc>
      </w:tr>
      <w:tr w:rsidR="006A1CE4" w:rsidRPr="00E67E0D" w14:paraId="496964BF" w14:textId="77777777" w:rsidTr="00E7499B">
        <w:tc>
          <w:tcPr>
            <w:tcW w:w="2160" w:type="dxa"/>
          </w:tcPr>
          <w:p w14:paraId="4AABFE13" w14:textId="77777777" w:rsidR="006A1CE4" w:rsidRPr="00E67E0D" w:rsidRDefault="006A1CE4" w:rsidP="00E7499B">
            <w:pPr>
              <w:pStyle w:val="TAL"/>
              <w:rPr>
                <w:rFonts w:eastAsia="Batang" w:cs="Arial"/>
                <w:lang w:eastAsia="ja-JP"/>
              </w:rPr>
            </w:pPr>
            <w:r w:rsidRPr="00E67E0D">
              <w:rPr>
                <w:rFonts w:eastAsia="Batang" w:cs="Arial"/>
                <w:lang w:eastAsia="ja-JP"/>
              </w:rPr>
              <w:t>NAS-PDU</w:t>
            </w:r>
          </w:p>
        </w:tc>
        <w:tc>
          <w:tcPr>
            <w:tcW w:w="1080" w:type="dxa"/>
          </w:tcPr>
          <w:p w14:paraId="433EF1EC" w14:textId="77777777" w:rsidR="006A1CE4" w:rsidRPr="00E67E0D" w:rsidRDefault="006A1CE4" w:rsidP="00E7499B">
            <w:pPr>
              <w:pStyle w:val="TAL"/>
              <w:rPr>
                <w:rFonts w:cs="Arial"/>
                <w:lang w:eastAsia="ja-JP"/>
              </w:rPr>
            </w:pPr>
            <w:r w:rsidRPr="00E67E0D">
              <w:rPr>
                <w:rFonts w:cs="Arial"/>
                <w:lang w:eastAsia="ja-JP"/>
              </w:rPr>
              <w:t>O</w:t>
            </w:r>
          </w:p>
        </w:tc>
        <w:tc>
          <w:tcPr>
            <w:tcW w:w="1080" w:type="dxa"/>
          </w:tcPr>
          <w:p w14:paraId="60D3CE76" w14:textId="77777777" w:rsidR="006A1CE4" w:rsidRPr="00E67E0D" w:rsidRDefault="006A1CE4" w:rsidP="00E7499B">
            <w:pPr>
              <w:pStyle w:val="TAL"/>
              <w:rPr>
                <w:rFonts w:cs="Arial"/>
                <w:lang w:eastAsia="ja-JP"/>
              </w:rPr>
            </w:pPr>
          </w:p>
        </w:tc>
        <w:tc>
          <w:tcPr>
            <w:tcW w:w="1512" w:type="dxa"/>
          </w:tcPr>
          <w:p w14:paraId="38A47C01" w14:textId="77777777" w:rsidR="006A1CE4" w:rsidRPr="00E67E0D" w:rsidRDefault="006A1CE4" w:rsidP="00E7499B">
            <w:pPr>
              <w:pStyle w:val="TAL"/>
              <w:rPr>
                <w:rFonts w:cs="Arial"/>
                <w:lang w:eastAsia="ja-JP"/>
              </w:rPr>
            </w:pPr>
            <w:r w:rsidRPr="00E67E0D">
              <w:rPr>
                <w:rFonts w:cs="Arial"/>
                <w:lang w:eastAsia="ja-JP"/>
              </w:rPr>
              <w:t>9.3.3.4</w:t>
            </w:r>
          </w:p>
        </w:tc>
        <w:tc>
          <w:tcPr>
            <w:tcW w:w="1728" w:type="dxa"/>
          </w:tcPr>
          <w:p w14:paraId="193604DD" w14:textId="77777777" w:rsidR="006A1CE4" w:rsidRPr="00E67E0D" w:rsidRDefault="006A1CE4" w:rsidP="00E7499B">
            <w:pPr>
              <w:pStyle w:val="TAL"/>
              <w:rPr>
                <w:rFonts w:cs="Arial"/>
                <w:lang w:eastAsia="ja-JP"/>
              </w:rPr>
            </w:pPr>
          </w:p>
        </w:tc>
        <w:tc>
          <w:tcPr>
            <w:tcW w:w="1080" w:type="dxa"/>
          </w:tcPr>
          <w:p w14:paraId="4865453C"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701DFC6A"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14B17170" w14:textId="77777777" w:rsidTr="00E7499B">
        <w:tc>
          <w:tcPr>
            <w:tcW w:w="2160" w:type="dxa"/>
          </w:tcPr>
          <w:p w14:paraId="6B4ABF23" w14:textId="77777777" w:rsidR="006A1CE4" w:rsidRPr="00E67E0D" w:rsidRDefault="006A1CE4" w:rsidP="00E7499B">
            <w:pPr>
              <w:pStyle w:val="TAL"/>
              <w:rPr>
                <w:rFonts w:cs="Arial"/>
                <w:b/>
                <w:lang w:eastAsia="ja-JP"/>
              </w:rPr>
            </w:pPr>
            <w:r w:rsidRPr="00E67E0D">
              <w:rPr>
                <w:rFonts w:cs="Arial"/>
                <w:b/>
                <w:bCs/>
                <w:iCs/>
                <w:lang w:eastAsia="ja-JP"/>
              </w:rPr>
              <w:t>PDU Session Resource Setup Request List</w:t>
            </w:r>
          </w:p>
        </w:tc>
        <w:tc>
          <w:tcPr>
            <w:tcW w:w="1080" w:type="dxa"/>
          </w:tcPr>
          <w:p w14:paraId="2D93940F" w14:textId="77777777" w:rsidR="006A1CE4" w:rsidRPr="00E67E0D" w:rsidRDefault="006A1CE4" w:rsidP="00E7499B">
            <w:pPr>
              <w:pStyle w:val="TAL"/>
              <w:rPr>
                <w:rFonts w:cs="Arial"/>
                <w:lang w:eastAsia="ja-JP"/>
              </w:rPr>
            </w:pPr>
          </w:p>
        </w:tc>
        <w:tc>
          <w:tcPr>
            <w:tcW w:w="1080" w:type="dxa"/>
          </w:tcPr>
          <w:p w14:paraId="11A3BE1F" w14:textId="77777777" w:rsidR="006A1CE4" w:rsidRPr="00E67E0D" w:rsidRDefault="006A1CE4" w:rsidP="00E7499B">
            <w:pPr>
              <w:pStyle w:val="TAL"/>
              <w:rPr>
                <w:rFonts w:cs="Arial"/>
                <w:i/>
                <w:lang w:eastAsia="ja-JP"/>
              </w:rPr>
            </w:pPr>
            <w:r w:rsidRPr="00E67E0D">
              <w:rPr>
                <w:rFonts w:cs="Arial"/>
                <w:i/>
                <w:lang w:eastAsia="ja-JP"/>
              </w:rPr>
              <w:t>1</w:t>
            </w:r>
          </w:p>
        </w:tc>
        <w:tc>
          <w:tcPr>
            <w:tcW w:w="1512" w:type="dxa"/>
          </w:tcPr>
          <w:p w14:paraId="51C1675A" w14:textId="77777777" w:rsidR="006A1CE4" w:rsidRPr="00E67E0D" w:rsidRDefault="006A1CE4" w:rsidP="00E7499B">
            <w:pPr>
              <w:pStyle w:val="TAL"/>
              <w:rPr>
                <w:rFonts w:cs="Arial"/>
                <w:lang w:eastAsia="ja-JP"/>
              </w:rPr>
            </w:pPr>
          </w:p>
        </w:tc>
        <w:tc>
          <w:tcPr>
            <w:tcW w:w="1728" w:type="dxa"/>
          </w:tcPr>
          <w:p w14:paraId="03A6DB77" w14:textId="77777777" w:rsidR="006A1CE4" w:rsidRPr="00E67E0D" w:rsidRDefault="006A1CE4" w:rsidP="00E7499B">
            <w:pPr>
              <w:pStyle w:val="TAL"/>
              <w:rPr>
                <w:rFonts w:cs="Arial"/>
                <w:lang w:eastAsia="ja-JP"/>
              </w:rPr>
            </w:pPr>
          </w:p>
        </w:tc>
        <w:tc>
          <w:tcPr>
            <w:tcW w:w="1080" w:type="dxa"/>
          </w:tcPr>
          <w:p w14:paraId="333E09B2" w14:textId="77777777" w:rsidR="006A1CE4" w:rsidRPr="00E67E0D" w:rsidRDefault="006A1CE4" w:rsidP="00E7499B">
            <w:pPr>
              <w:pStyle w:val="TAR"/>
              <w:jc w:val="center"/>
              <w:rPr>
                <w:rFonts w:cs="Arial"/>
                <w:lang w:eastAsia="ja-JP"/>
              </w:rPr>
            </w:pPr>
            <w:r w:rsidRPr="00E67E0D">
              <w:rPr>
                <w:rFonts w:cs="Arial"/>
                <w:lang w:eastAsia="ja-JP"/>
              </w:rPr>
              <w:t>YES</w:t>
            </w:r>
          </w:p>
        </w:tc>
        <w:tc>
          <w:tcPr>
            <w:tcW w:w="1080" w:type="dxa"/>
          </w:tcPr>
          <w:p w14:paraId="6E06C49B" w14:textId="77777777" w:rsidR="006A1CE4" w:rsidRPr="00E67E0D" w:rsidRDefault="006A1CE4" w:rsidP="00E7499B">
            <w:pPr>
              <w:pStyle w:val="TAR"/>
              <w:jc w:val="center"/>
              <w:rPr>
                <w:rFonts w:cs="Arial"/>
                <w:lang w:eastAsia="ja-JP"/>
              </w:rPr>
            </w:pPr>
            <w:r w:rsidRPr="00E67E0D">
              <w:rPr>
                <w:rFonts w:cs="Arial"/>
                <w:lang w:eastAsia="ja-JP"/>
              </w:rPr>
              <w:t>reject</w:t>
            </w:r>
          </w:p>
        </w:tc>
      </w:tr>
      <w:tr w:rsidR="006A1CE4" w:rsidRPr="00E67E0D" w14:paraId="53164EFE" w14:textId="77777777" w:rsidTr="00E7499B">
        <w:tc>
          <w:tcPr>
            <w:tcW w:w="2160" w:type="dxa"/>
          </w:tcPr>
          <w:p w14:paraId="7659845D" w14:textId="77777777" w:rsidR="006A1CE4" w:rsidRPr="00E67E0D" w:rsidRDefault="006A1CE4" w:rsidP="00E7499B">
            <w:pPr>
              <w:pStyle w:val="TAL"/>
              <w:ind w:left="73"/>
              <w:rPr>
                <w:rFonts w:cs="Arial"/>
                <w:bCs/>
                <w:iCs/>
                <w:lang w:eastAsia="ja-JP"/>
              </w:rPr>
            </w:pPr>
            <w:r w:rsidRPr="00E67E0D">
              <w:rPr>
                <w:b/>
                <w:lang w:eastAsia="ja-JP"/>
              </w:rPr>
              <w:t>&gt;PDU Session Resource Setup</w:t>
            </w:r>
            <w:r w:rsidRPr="00E67E0D">
              <w:rPr>
                <w:rFonts w:eastAsia="MS Mincho"/>
                <w:b/>
                <w:lang w:eastAsia="ja-JP"/>
              </w:rPr>
              <w:t xml:space="preserve"> Request Item</w:t>
            </w:r>
          </w:p>
        </w:tc>
        <w:tc>
          <w:tcPr>
            <w:tcW w:w="1080" w:type="dxa"/>
          </w:tcPr>
          <w:p w14:paraId="6337EA34" w14:textId="77777777" w:rsidR="006A1CE4" w:rsidRPr="00E67E0D" w:rsidDel="00DB51C0" w:rsidRDefault="006A1CE4" w:rsidP="00E7499B">
            <w:pPr>
              <w:pStyle w:val="TAL"/>
              <w:rPr>
                <w:rFonts w:cs="Arial"/>
                <w:lang w:eastAsia="ja-JP"/>
              </w:rPr>
            </w:pPr>
          </w:p>
        </w:tc>
        <w:tc>
          <w:tcPr>
            <w:tcW w:w="1080" w:type="dxa"/>
          </w:tcPr>
          <w:p w14:paraId="7320C7FF" w14:textId="77777777" w:rsidR="006A1CE4" w:rsidRPr="00E67E0D" w:rsidRDefault="006A1CE4" w:rsidP="00E7499B">
            <w:pPr>
              <w:pStyle w:val="TAL"/>
              <w:rPr>
                <w:rFonts w:cs="Arial"/>
                <w:i/>
                <w:lang w:eastAsia="ja-JP"/>
              </w:rPr>
            </w:pPr>
            <w:r w:rsidRPr="00E67E0D">
              <w:rPr>
                <w:bCs/>
                <w:i/>
                <w:szCs w:val="18"/>
                <w:lang w:eastAsia="ja-JP"/>
              </w:rPr>
              <w:t>1..&lt;maxnoofPDUSessions&gt;</w:t>
            </w:r>
          </w:p>
        </w:tc>
        <w:tc>
          <w:tcPr>
            <w:tcW w:w="1512" w:type="dxa"/>
          </w:tcPr>
          <w:p w14:paraId="4BA56C2F" w14:textId="77777777" w:rsidR="006A1CE4" w:rsidRPr="00E67E0D" w:rsidDel="00DB51C0" w:rsidRDefault="006A1CE4" w:rsidP="00E7499B">
            <w:pPr>
              <w:pStyle w:val="TAL"/>
              <w:rPr>
                <w:rFonts w:cs="Arial"/>
                <w:lang w:eastAsia="ja-JP"/>
              </w:rPr>
            </w:pPr>
          </w:p>
        </w:tc>
        <w:tc>
          <w:tcPr>
            <w:tcW w:w="1728" w:type="dxa"/>
          </w:tcPr>
          <w:p w14:paraId="24342C4E" w14:textId="77777777" w:rsidR="006A1CE4" w:rsidRPr="00E67E0D" w:rsidRDefault="006A1CE4" w:rsidP="00E7499B">
            <w:pPr>
              <w:pStyle w:val="TAL"/>
              <w:rPr>
                <w:rFonts w:cs="Arial"/>
                <w:lang w:eastAsia="ja-JP"/>
              </w:rPr>
            </w:pPr>
          </w:p>
        </w:tc>
        <w:tc>
          <w:tcPr>
            <w:tcW w:w="1080" w:type="dxa"/>
          </w:tcPr>
          <w:p w14:paraId="00946F07"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597405FB" w14:textId="77777777" w:rsidR="006A1CE4" w:rsidRPr="00E67E0D" w:rsidRDefault="006A1CE4" w:rsidP="00E7499B">
            <w:pPr>
              <w:pStyle w:val="TAR"/>
              <w:jc w:val="center"/>
              <w:rPr>
                <w:rFonts w:cs="Arial"/>
                <w:lang w:eastAsia="ja-JP"/>
              </w:rPr>
            </w:pPr>
          </w:p>
        </w:tc>
      </w:tr>
      <w:tr w:rsidR="006A1CE4" w:rsidRPr="00E67E0D" w14:paraId="0348A35F" w14:textId="77777777" w:rsidTr="00E7499B">
        <w:tc>
          <w:tcPr>
            <w:tcW w:w="2160" w:type="dxa"/>
          </w:tcPr>
          <w:p w14:paraId="19E13F4A" w14:textId="77777777" w:rsidR="006A1CE4" w:rsidRPr="00E67E0D" w:rsidRDefault="006A1CE4" w:rsidP="00E7499B">
            <w:pPr>
              <w:pStyle w:val="TAL"/>
              <w:ind w:left="163"/>
              <w:rPr>
                <w:rFonts w:cs="Arial"/>
                <w:bCs/>
                <w:iCs/>
                <w:lang w:eastAsia="ja-JP"/>
              </w:rPr>
            </w:pPr>
            <w:r w:rsidRPr="00E67E0D">
              <w:rPr>
                <w:rFonts w:cs="Arial"/>
                <w:bCs/>
                <w:iCs/>
                <w:lang w:eastAsia="ja-JP"/>
              </w:rPr>
              <w:t>&gt;&gt;PDU Session ID</w:t>
            </w:r>
          </w:p>
        </w:tc>
        <w:tc>
          <w:tcPr>
            <w:tcW w:w="1080" w:type="dxa"/>
          </w:tcPr>
          <w:p w14:paraId="7145CBA0" w14:textId="77777777" w:rsidR="006A1CE4" w:rsidRPr="00E67E0D" w:rsidDel="00DB51C0" w:rsidRDefault="006A1CE4" w:rsidP="00E7499B">
            <w:pPr>
              <w:pStyle w:val="TAL"/>
              <w:rPr>
                <w:rFonts w:cs="Arial"/>
                <w:lang w:eastAsia="ja-JP"/>
              </w:rPr>
            </w:pPr>
            <w:r w:rsidRPr="00E67E0D">
              <w:rPr>
                <w:rFonts w:cs="Arial"/>
                <w:lang w:eastAsia="ja-JP"/>
              </w:rPr>
              <w:t>M</w:t>
            </w:r>
          </w:p>
        </w:tc>
        <w:tc>
          <w:tcPr>
            <w:tcW w:w="1080" w:type="dxa"/>
          </w:tcPr>
          <w:p w14:paraId="1DA1BFD9" w14:textId="77777777" w:rsidR="006A1CE4" w:rsidRPr="00E67E0D" w:rsidRDefault="006A1CE4" w:rsidP="00E7499B">
            <w:pPr>
              <w:pStyle w:val="TAL"/>
              <w:rPr>
                <w:rFonts w:cs="Arial"/>
                <w:i/>
                <w:lang w:eastAsia="ja-JP"/>
              </w:rPr>
            </w:pPr>
          </w:p>
        </w:tc>
        <w:tc>
          <w:tcPr>
            <w:tcW w:w="1512" w:type="dxa"/>
          </w:tcPr>
          <w:p w14:paraId="6149B216" w14:textId="77777777" w:rsidR="006A1CE4" w:rsidRPr="00E67E0D" w:rsidDel="00DB51C0" w:rsidRDefault="006A1CE4" w:rsidP="00E7499B">
            <w:pPr>
              <w:pStyle w:val="TAL"/>
              <w:rPr>
                <w:rFonts w:cs="Arial"/>
                <w:lang w:eastAsia="ja-JP"/>
              </w:rPr>
            </w:pPr>
            <w:r w:rsidRPr="00E67E0D">
              <w:rPr>
                <w:rFonts w:cs="Arial"/>
                <w:lang w:eastAsia="ja-JP"/>
              </w:rPr>
              <w:t>9.3.1.50</w:t>
            </w:r>
          </w:p>
        </w:tc>
        <w:tc>
          <w:tcPr>
            <w:tcW w:w="1728" w:type="dxa"/>
          </w:tcPr>
          <w:p w14:paraId="6341D00E" w14:textId="77777777" w:rsidR="006A1CE4" w:rsidRPr="00E67E0D" w:rsidRDefault="006A1CE4" w:rsidP="00E7499B">
            <w:pPr>
              <w:pStyle w:val="TAL"/>
              <w:rPr>
                <w:rFonts w:cs="Arial"/>
                <w:lang w:eastAsia="ja-JP"/>
              </w:rPr>
            </w:pPr>
          </w:p>
        </w:tc>
        <w:tc>
          <w:tcPr>
            <w:tcW w:w="1080" w:type="dxa"/>
          </w:tcPr>
          <w:p w14:paraId="6ED78FA9"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5EAF39C8" w14:textId="77777777" w:rsidR="006A1CE4" w:rsidRPr="00E67E0D" w:rsidRDefault="006A1CE4" w:rsidP="00E7499B">
            <w:pPr>
              <w:pStyle w:val="TAR"/>
              <w:jc w:val="center"/>
              <w:rPr>
                <w:rFonts w:cs="Arial"/>
                <w:lang w:eastAsia="ja-JP"/>
              </w:rPr>
            </w:pPr>
          </w:p>
        </w:tc>
      </w:tr>
      <w:tr w:rsidR="006A1CE4" w:rsidRPr="00E67E0D" w14:paraId="30C6F8A1" w14:textId="77777777" w:rsidTr="00E7499B">
        <w:tc>
          <w:tcPr>
            <w:tcW w:w="2160" w:type="dxa"/>
          </w:tcPr>
          <w:p w14:paraId="14B034B4" w14:textId="77777777" w:rsidR="006A1CE4" w:rsidRPr="00E67E0D" w:rsidRDefault="006A1CE4" w:rsidP="00E7499B">
            <w:pPr>
              <w:pStyle w:val="TAL"/>
              <w:ind w:left="163"/>
              <w:rPr>
                <w:rFonts w:cs="Arial"/>
                <w:bCs/>
                <w:iCs/>
                <w:lang w:eastAsia="ja-JP"/>
              </w:rPr>
              <w:pPrChange w:id="3716" w:author="Issam" w:date="2019-02-12T23:38:00Z">
                <w:pPr>
                  <w:pStyle w:val="TAL"/>
                  <w:ind w:left="163"/>
                </w:pPr>
              </w:pPrChange>
            </w:pPr>
            <w:r w:rsidRPr="00E67E0D">
              <w:rPr>
                <w:rFonts w:cs="Arial"/>
                <w:bCs/>
                <w:iCs/>
                <w:lang w:eastAsia="ja-JP"/>
              </w:rPr>
              <w:t>&gt;&gt;PDU Session NAS-PDU</w:t>
            </w:r>
          </w:p>
        </w:tc>
        <w:tc>
          <w:tcPr>
            <w:tcW w:w="1080" w:type="dxa"/>
          </w:tcPr>
          <w:p w14:paraId="46E291EB" w14:textId="77777777" w:rsidR="006A1CE4" w:rsidRPr="00E67E0D" w:rsidRDefault="006A1CE4" w:rsidP="00E7499B">
            <w:pPr>
              <w:pStyle w:val="TAL"/>
              <w:rPr>
                <w:rFonts w:cs="Arial"/>
                <w:lang w:eastAsia="ja-JP"/>
              </w:rPr>
            </w:pPr>
            <w:r w:rsidRPr="00E67E0D">
              <w:rPr>
                <w:rFonts w:cs="Arial"/>
                <w:lang w:eastAsia="ja-JP"/>
              </w:rPr>
              <w:t>O</w:t>
            </w:r>
          </w:p>
        </w:tc>
        <w:tc>
          <w:tcPr>
            <w:tcW w:w="1080" w:type="dxa"/>
          </w:tcPr>
          <w:p w14:paraId="7D04BB82" w14:textId="77777777" w:rsidR="006A1CE4" w:rsidRPr="00E67E0D" w:rsidRDefault="006A1CE4" w:rsidP="00E7499B">
            <w:pPr>
              <w:pStyle w:val="TAL"/>
              <w:rPr>
                <w:rFonts w:cs="Arial"/>
                <w:i/>
                <w:lang w:eastAsia="ja-JP"/>
              </w:rPr>
            </w:pPr>
          </w:p>
        </w:tc>
        <w:tc>
          <w:tcPr>
            <w:tcW w:w="1512" w:type="dxa"/>
          </w:tcPr>
          <w:p w14:paraId="399A73F2" w14:textId="77777777" w:rsidR="006A1CE4" w:rsidRPr="00E67E0D" w:rsidRDefault="006A1CE4" w:rsidP="00E7499B">
            <w:pPr>
              <w:pStyle w:val="TAL"/>
              <w:rPr>
                <w:rFonts w:cs="Arial"/>
                <w:lang w:eastAsia="ja-JP"/>
              </w:rPr>
            </w:pPr>
            <w:r w:rsidRPr="00E67E0D">
              <w:rPr>
                <w:rFonts w:cs="Arial"/>
                <w:lang w:eastAsia="ja-JP"/>
              </w:rPr>
              <w:t>NAS-PDU</w:t>
            </w:r>
          </w:p>
          <w:p w14:paraId="755EDF5B" w14:textId="77777777" w:rsidR="006A1CE4" w:rsidRPr="00E67E0D" w:rsidRDefault="006A1CE4" w:rsidP="00E7499B">
            <w:pPr>
              <w:pStyle w:val="TAL"/>
              <w:rPr>
                <w:rFonts w:cs="Arial"/>
                <w:lang w:eastAsia="ja-JP"/>
              </w:rPr>
            </w:pPr>
            <w:r w:rsidRPr="00E67E0D">
              <w:rPr>
                <w:rFonts w:cs="Arial"/>
                <w:lang w:eastAsia="ja-JP"/>
              </w:rPr>
              <w:t>9.3.3.4</w:t>
            </w:r>
          </w:p>
        </w:tc>
        <w:tc>
          <w:tcPr>
            <w:tcW w:w="1728" w:type="dxa"/>
          </w:tcPr>
          <w:p w14:paraId="53AB9B19" w14:textId="77777777" w:rsidR="006A1CE4" w:rsidRPr="00E67E0D" w:rsidRDefault="006A1CE4" w:rsidP="00E7499B">
            <w:pPr>
              <w:pStyle w:val="TAL"/>
              <w:rPr>
                <w:rFonts w:cs="Arial"/>
                <w:lang w:eastAsia="ja-JP"/>
              </w:rPr>
            </w:pPr>
          </w:p>
        </w:tc>
        <w:tc>
          <w:tcPr>
            <w:tcW w:w="1080" w:type="dxa"/>
          </w:tcPr>
          <w:p w14:paraId="7969DD6E"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6D60AC82" w14:textId="77777777" w:rsidR="006A1CE4" w:rsidRPr="00E67E0D" w:rsidRDefault="006A1CE4" w:rsidP="00E7499B">
            <w:pPr>
              <w:pStyle w:val="TAR"/>
              <w:jc w:val="center"/>
              <w:rPr>
                <w:rFonts w:cs="Arial"/>
                <w:lang w:eastAsia="ja-JP"/>
              </w:rPr>
            </w:pPr>
          </w:p>
        </w:tc>
      </w:tr>
      <w:tr w:rsidR="006A1CE4" w:rsidRPr="00E67E0D" w14:paraId="240D3A4B" w14:textId="77777777" w:rsidTr="00E7499B">
        <w:tc>
          <w:tcPr>
            <w:tcW w:w="2160" w:type="dxa"/>
          </w:tcPr>
          <w:p w14:paraId="5C3D06A3" w14:textId="77777777" w:rsidR="006A1CE4" w:rsidRPr="00E67E0D" w:rsidRDefault="006A1CE4" w:rsidP="00E7499B">
            <w:pPr>
              <w:pStyle w:val="TAL"/>
              <w:ind w:left="163"/>
              <w:rPr>
                <w:rFonts w:cs="Arial"/>
                <w:bCs/>
                <w:iCs/>
                <w:lang w:eastAsia="ja-JP"/>
              </w:rPr>
            </w:pPr>
            <w:r w:rsidRPr="00E67E0D">
              <w:rPr>
                <w:rFonts w:cs="Arial"/>
                <w:bCs/>
                <w:iCs/>
                <w:lang w:eastAsia="ja-JP"/>
              </w:rPr>
              <w:t xml:space="preserve">&gt;&gt;S-NSSAI </w:t>
            </w:r>
          </w:p>
        </w:tc>
        <w:tc>
          <w:tcPr>
            <w:tcW w:w="1080" w:type="dxa"/>
          </w:tcPr>
          <w:p w14:paraId="2C34865D" w14:textId="77777777" w:rsidR="006A1CE4" w:rsidRPr="00E67E0D" w:rsidDel="00DB51C0" w:rsidRDefault="006A1CE4" w:rsidP="00E7499B">
            <w:pPr>
              <w:pStyle w:val="TAL"/>
              <w:rPr>
                <w:rFonts w:cs="Arial"/>
                <w:lang w:eastAsia="ja-JP"/>
              </w:rPr>
            </w:pPr>
            <w:r w:rsidRPr="00E67E0D">
              <w:rPr>
                <w:rFonts w:cs="Arial"/>
                <w:lang w:eastAsia="ja-JP"/>
              </w:rPr>
              <w:t>M</w:t>
            </w:r>
          </w:p>
        </w:tc>
        <w:tc>
          <w:tcPr>
            <w:tcW w:w="1080" w:type="dxa"/>
          </w:tcPr>
          <w:p w14:paraId="76136DE1" w14:textId="77777777" w:rsidR="006A1CE4" w:rsidRPr="00E67E0D" w:rsidRDefault="006A1CE4" w:rsidP="00E7499B">
            <w:pPr>
              <w:pStyle w:val="TAL"/>
              <w:rPr>
                <w:rFonts w:cs="Arial"/>
                <w:i/>
                <w:lang w:eastAsia="ja-JP"/>
              </w:rPr>
            </w:pPr>
          </w:p>
        </w:tc>
        <w:tc>
          <w:tcPr>
            <w:tcW w:w="1512" w:type="dxa"/>
          </w:tcPr>
          <w:p w14:paraId="626B579C" w14:textId="77777777" w:rsidR="006A1CE4" w:rsidRPr="00E67E0D" w:rsidDel="00DB51C0" w:rsidRDefault="006A1CE4" w:rsidP="00E7499B">
            <w:pPr>
              <w:pStyle w:val="TAL"/>
              <w:rPr>
                <w:rFonts w:cs="Arial"/>
                <w:lang w:eastAsia="ja-JP"/>
              </w:rPr>
            </w:pPr>
            <w:r w:rsidRPr="00E67E0D">
              <w:rPr>
                <w:rFonts w:cs="Arial"/>
                <w:lang w:eastAsia="ja-JP"/>
              </w:rPr>
              <w:t>9.3.1.24</w:t>
            </w:r>
          </w:p>
        </w:tc>
        <w:tc>
          <w:tcPr>
            <w:tcW w:w="1728" w:type="dxa"/>
          </w:tcPr>
          <w:p w14:paraId="4B0CD3B6" w14:textId="77777777" w:rsidR="006A1CE4" w:rsidRPr="00E67E0D" w:rsidRDefault="006A1CE4" w:rsidP="00E7499B">
            <w:pPr>
              <w:pStyle w:val="TAL"/>
              <w:rPr>
                <w:rFonts w:cs="Arial"/>
                <w:lang w:eastAsia="ja-JP"/>
              </w:rPr>
            </w:pPr>
          </w:p>
        </w:tc>
        <w:tc>
          <w:tcPr>
            <w:tcW w:w="1080" w:type="dxa"/>
          </w:tcPr>
          <w:p w14:paraId="4622D75E"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41ACFA5B" w14:textId="77777777" w:rsidR="006A1CE4" w:rsidRPr="00E67E0D" w:rsidRDefault="006A1CE4" w:rsidP="00E7499B">
            <w:pPr>
              <w:pStyle w:val="TAR"/>
              <w:jc w:val="center"/>
              <w:rPr>
                <w:rFonts w:cs="Arial"/>
                <w:lang w:eastAsia="ja-JP"/>
              </w:rPr>
            </w:pPr>
          </w:p>
        </w:tc>
      </w:tr>
      <w:tr w:rsidR="006A1CE4" w:rsidRPr="00E67E0D" w14:paraId="712698AB" w14:textId="77777777" w:rsidTr="00E7499B">
        <w:tc>
          <w:tcPr>
            <w:tcW w:w="2160" w:type="dxa"/>
          </w:tcPr>
          <w:p w14:paraId="2A8222CB" w14:textId="77777777" w:rsidR="006A1CE4" w:rsidRPr="00E67E0D" w:rsidRDefault="006A1CE4" w:rsidP="00E7499B">
            <w:pPr>
              <w:pStyle w:val="TAL"/>
              <w:ind w:left="163"/>
              <w:rPr>
                <w:rFonts w:cs="Arial"/>
                <w:bCs/>
                <w:iCs/>
                <w:lang w:eastAsia="ja-JP"/>
              </w:rPr>
            </w:pPr>
            <w:r w:rsidRPr="00E67E0D">
              <w:rPr>
                <w:rFonts w:cs="Arial"/>
                <w:bCs/>
                <w:iCs/>
                <w:lang w:eastAsia="ja-JP"/>
              </w:rPr>
              <w:t>&gt;&gt;PDU Session Resource Setup Request Transfer</w:t>
            </w:r>
          </w:p>
        </w:tc>
        <w:tc>
          <w:tcPr>
            <w:tcW w:w="1080" w:type="dxa"/>
          </w:tcPr>
          <w:p w14:paraId="5D7D8D87" w14:textId="77777777" w:rsidR="006A1CE4" w:rsidRPr="00E67E0D" w:rsidDel="00DB51C0" w:rsidRDefault="006A1CE4" w:rsidP="00E7499B">
            <w:pPr>
              <w:pStyle w:val="TAL"/>
              <w:rPr>
                <w:rFonts w:cs="Arial"/>
                <w:lang w:eastAsia="ja-JP"/>
              </w:rPr>
            </w:pPr>
            <w:r w:rsidRPr="00E67E0D">
              <w:rPr>
                <w:rFonts w:cs="Arial"/>
                <w:lang w:eastAsia="ja-JP"/>
              </w:rPr>
              <w:t>M</w:t>
            </w:r>
          </w:p>
        </w:tc>
        <w:tc>
          <w:tcPr>
            <w:tcW w:w="1080" w:type="dxa"/>
          </w:tcPr>
          <w:p w14:paraId="34AB4E55" w14:textId="77777777" w:rsidR="006A1CE4" w:rsidRPr="00E67E0D" w:rsidRDefault="006A1CE4" w:rsidP="00E7499B">
            <w:pPr>
              <w:pStyle w:val="TAL"/>
              <w:rPr>
                <w:rFonts w:cs="Arial"/>
                <w:i/>
                <w:lang w:eastAsia="ja-JP"/>
              </w:rPr>
            </w:pPr>
          </w:p>
        </w:tc>
        <w:tc>
          <w:tcPr>
            <w:tcW w:w="1512" w:type="dxa"/>
          </w:tcPr>
          <w:p w14:paraId="2AE8E800" w14:textId="77777777" w:rsidR="006A1CE4" w:rsidRPr="00E67E0D" w:rsidDel="00DB51C0" w:rsidRDefault="006A1CE4" w:rsidP="00E7499B">
            <w:pPr>
              <w:pStyle w:val="TAL"/>
              <w:rPr>
                <w:rFonts w:cs="Arial"/>
                <w:lang w:eastAsia="ja-JP"/>
              </w:rPr>
            </w:pPr>
            <w:r w:rsidRPr="00E67E0D">
              <w:rPr>
                <w:rFonts w:cs="Arial"/>
                <w:lang w:eastAsia="ja-JP"/>
              </w:rPr>
              <w:t>OCTET STRING</w:t>
            </w:r>
          </w:p>
        </w:tc>
        <w:tc>
          <w:tcPr>
            <w:tcW w:w="1728" w:type="dxa"/>
          </w:tcPr>
          <w:p w14:paraId="441908AA" w14:textId="77777777" w:rsidR="006A1CE4" w:rsidRPr="00E67E0D" w:rsidRDefault="006A1CE4" w:rsidP="00E7499B">
            <w:pPr>
              <w:pStyle w:val="TAL"/>
              <w:rPr>
                <w:rFonts w:cs="Arial"/>
                <w:lang w:eastAsia="ja-JP"/>
              </w:rPr>
            </w:pPr>
            <w:r w:rsidRPr="00E67E0D">
              <w:rPr>
                <w:iCs/>
                <w:lang w:eastAsia="ja-JP"/>
              </w:rPr>
              <w:t xml:space="preserve">Containing the </w:t>
            </w:r>
            <w:r w:rsidRPr="00E67E0D">
              <w:rPr>
                <w:rFonts w:cs="Arial"/>
                <w:bCs/>
                <w:i/>
                <w:iCs/>
                <w:lang w:eastAsia="ja-JP"/>
              </w:rPr>
              <w:t>PDU Session Resource Setup Request Transfer</w:t>
            </w:r>
            <w:r w:rsidRPr="00E67E0D">
              <w:rPr>
                <w:rFonts w:cs="Arial"/>
                <w:bCs/>
                <w:iCs/>
                <w:lang w:eastAsia="ja-JP"/>
              </w:rPr>
              <w:t xml:space="preserve"> IE specified</w:t>
            </w:r>
            <w:r w:rsidRPr="00E67E0D">
              <w:rPr>
                <w:iCs/>
                <w:lang w:eastAsia="ja-JP"/>
              </w:rPr>
              <w:t xml:space="preserve"> in subclause 9.3.4.1.</w:t>
            </w:r>
          </w:p>
        </w:tc>
        <w:tc>
          <w:tcPr>
            <w:tcW w:w="1080" w:type="dxa"/>
          </w:tcPr>
          <w:p w14:paraId="0F6E323C"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1189DE6C" w14:textId="77777777" w:rsidR="006A1CE4" w:rsidRPr="00E67E0D" w:rsidRDefault="006A1CE4" w:rsidP="00E7499B">
            <w:pPr>
              <w:pStyle w:val="TAR"/>
              <w:jc w:val="center"/>
              <w:rPr>
                <w:rFonts w:cs="Arial"/>
                <w:lang w:eastAsia="ja-JP"/>
              </w:rPr>
            </w:pPr>
          </w:p>
        </w:tc>
      </w:tr>
    </w:tbl>
    <w:p w14:paraId="70BBC43D"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75A7A0B7" w14:textId="77777777" w:rsidTr="00E7499B">
        <w:tc>
          <w:tcPr>
            <w:tcW w:w="3528" w:type="dxa"/>
          </w:tcPr>
          <w:p w14:paraId="6E645C8E"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1B3FB24B"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4DAD992D" w14:textId="77777777" w:rsidTr="00E7499B">
        <w:tc>
          <w:tcPr>
            <w:tcW w:w="3528" w:type="dxa"/>
          </w:tcPr>
          <w:p w14:paraId="3ACD7289" w14:textId="77777777" w:rsidR="006A1CE4" w:rsidRPr="00E67E0D" w:rsidRDefault="006A1CE4" w:rsidP="00E7499B">
            <w:pPr>
              <w:pStyle w:val="TAL"/>
              <w:rPr>
                <w:rFonts w:cs="Arial"/>
                <w:lang w:eastAsia="ja-JP"/>
              </w:rPr>
            </w:pPr>
            <w:r w:rsidRPr="00E67E0D">
              <w:rPr>
                <w:bCs/>
                <w:szCs w:val="18"/>
                <w:lang w:eastAsia="ja-JP"/>
              </w:rPr>
              <w:t>maxnoofPDUSessions</w:t>
            </w:r>
          </w:p>
        </w:tc>
        <w:tc>
          <w:tcPr>
            <w:tcW w:w="6192" w:type="dxa"/>
          </w:tcPr>
          <w:p w14:paraId="76AFB487" w14:textId="77777777" w:rsidR="006A1CE4" w:rsidRPr="00E67E0D" w:rsidRDefault="006A1CE4" w:rsidP="00E7499B">
            <w:pPr>
              <w:pStyle w:val="TAL"/>
              <w:rPr>
                <w:rFonts w:cs="Arial"/>
                <w:lang w:eastAsia="ja-JP"/>
              </w:rPr>
            </w:pPr>
            <w:r w:rsidRPr="00E67E0D">
              <w:rPr>
                <w:rFonts w:cs="Arial"/>
                <w:lang w:eastAsia="ja-JP"/>
              </w:rPr>
              <w:t>Maximum no. of PDU sessions allowed towards one UE. Value is 256.</w:t>
            </w:r>
          </w:p>
        </w:tc>
      </w:tr>
    </w:tbl>
    <w:p w14:paraId="17DA3030" w14:textId="77777777" w:rsidR="006A1CE4" w:rsidRPr="00E67E0D" w:rsidRDefault="006A1CE4" w:rsidP="00E7499B"/>
    <w:p w14:paraId="287756F0" w14:textId="77777777" w:rsidR="006A1CE4" w:rsidRPr="00E67E0D" w:rsidRDefault="006A1CE4" w:rsidP="00E7499B">
      <w:pPr>
        <w:pStyle w:val="4"/>
      </w:pPr>
      <w:bookmarkStart w:id="3717" w:name="_Toc534720445"/>
      <w:bookmarkStart w:id="3718" w:name="_Toc525567457"/>
      <w:r w:rsidRPr="00E67E0D">
        <w:t>9.2.1.2</w:t>
      </w:r>
      <w:r w:rsidRPr="00E67E0D">
        <w:tab/>
        <w:t>PDU SESSION RESOURCE SETUP RESPONSE</w:t>
      </w:r>
      <w:bookmarkEnd w:id="3717"/>
      <w:bookmarkEnd w:id="3718"/>
    </w:p>
    <w:p w14:paraId="054F0331" w14:textId="77777777" w:rsidR="006A1CE4" w:rsidRPr="00E67E0D" w:rsidRDefault="006A1CE4" w:rsidP="00E7499B">
      <w:r w:rsidRPr="00E67E0D">
        <w:t xml:space="preserve">This message is sent by the NG-RAN node as a response to the request to assign resources on Uu and NG-U for one or several PDU session resources. </w:t>
      </w:r>
    </w:p>
    <w:p w14:paraId="433A25A6" w14:textId="77777777" w:rsidR="006A1CE4" w:rsidRPr="00E67E0D" w:rsidRDefault="006A1CE4" w:rsidP="00E7499B">
      <w:pPr>
        <w:rPr>
          <w:rFonts w:eastAsia="Batang"/>
        </w:rPr>
      </w:pPr>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080"/>
        <w:gridCol w:w="1080"/>
        <w:gridCol w:w="1512"/>
        <w:gridCol w:w="1728"/>
        <w:gridCol w:w="1080"/>
        <w:gridCol w:w="1080"/>
      </w:tblGrid>
      <w:tr w:rsidR="006A1CE4" w:rsidRPr="00E67E0D" w14:paraId="0E89A00F" w14:textId="77777777" w:rsidTr="00E7499B">
        <w:tc>
          <w:tcPr>
            <w:tcW w:w="2160" w:type="dxa"/>
            <w:tcBorders>
              <w:top w:val="single" w:sz="4" w:space="0" w:color="auto"/>
              <w:left w:val="single" w:sz="4" w:space="0" w:color="auto"/>
              <w:bottom w:val="single" w:sz="4" w:space="0" w:color="auto"/>
              <w:right w:val="single" w:sz="4" w:space="0" w:color="auto"/>
            </w:tcBorders>
            <w:hideMark/>
          </w:tcPr>
          <w:p w14:paraId="28C329A6"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Borders>
              <w:top w:val="single" w:sz="4" w:space="0" w:color="auto"/>
              <w:left w:val="single" w:sz="4" w:space="0" w:color="auto"/>
              <w:bottom w:val="single" w:sz="4" w:space="0" w:color="auto"/>
              <w:right w:val="single" w:sz="4" w:space="0" w:color="auto"/>
            </w:tcBorders>
            <w:hideMark/>
          </w:tcPr>
          <w:p w14:paraId="62217EB3"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Borders>
              <w:top w:val="single" w:sz="4" w:space="0" w:color="auto"/>
              <w:left w:val="single" w:sz="4" w:space="0" w:color="auto"/>
              <w:bottom w:val="single" w:sz="4" w:space="0" w:color="auto"/>
              <w:right w:val="single" w:sz="4" w:space="0" w:color="auto"/>
            </w:tcBorders>
            <w:hideMark/>
          </w:tcPr>
          <w:p w14:paraId="3A06781D"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Borders>
              <w:top w:val="single" w:sz="4" w:space="0" w:color="auto"/>
              <w:left w:val="single" w:sz="4" w:space="0" w:color="auto"/>
              <w:bottom w:val="single" w:sz="4" w:space="0" w:color="auto"/>
              <w:right w:val="single" w:sz="4" w:space="0" w:color="auto"/>
            </w:tcBorders>
            <w:hideMark/>
          </w:tcPr>
          <w:p w14:paraId="253AB745"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Borders>
              <w:top w:val="single" w:sz="4" w:space="0" w:color="auto"/>
              <w:left w:val="single" w:sz="4" w:space="0" w:color="auto"/>
              <w:bottom w:val="single" w:sz="4" w:space="0" w:color="auto"/>
              <w:right w:val="single" w:sz="4" w:space="0" w:color="auto"/>
            </w:tcBorders>
            <w:hideMark/>
          </w:tcPr>
          <w:p w14:paraId="58959786"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Borders>
              <w:top w:val="single" w:sz="4" w:space="0" w:color="auto"/>
              <w:left w:val="single" w:sz="4" w:space="0" w:color="auto"/>
              <w:bottom w:val="single" w:sz="4" w:space="0" w:color="auto"/>
              <w:right w:val="single" w:sz="4" w:space="0" w:color="auto"/>
            </w:tcBorders>
            <w:hideMark/>
          </w:tcPr>
          <w:p w14:paraId="7DE2D820"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Borders>
              <w:top w:val="single" w:sz="4" w:space="0" w:color="auto"/>
              <w:left w:val="single" w:sz="4" w:space="0" w:color="auto"/>
              <w:bottom w:val="single" w:sz="4" w:space="0" w:color="auto"/>
              <w:right w:val="single" w:sz="4" w:space="0" w:color="auto"/>
            </w:tcBorders>
            <w:hideMark/>
          </w:tcPr>
          <w:p w14:paraId="028A4BC6"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7A8BBCB0" w14:textId="77777777" w:rsidTr="00E7499B">
        <w:tc>
          <w:tcPr>
            <w:tcW w:w="2160" w:type="dxa"/>
            <w:tcBorders>
              <w:top w:val="single" w:sz="4" w:space="0" w:color="auto"/>
              <w:left w:val="single" w:sz="4" w:space="0" w:color="auto"/>
              <w:bottom w:val="single" w:sz="4" w:space="0" w:color="auto"/>
              <w:right w:val="single" w:sz="4" w:space="0" w:color="auto"/>
            </w:tcBorders>
            <w:hideMark/>
          </w:tcPr>
          <w:p w14:paraId="50CE0A9C"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Borders>
              <w:top w:val="single" w:sz="4" w:space="0" w:color="auto"/>
              <w:left w:val="single" w:sz="4" w:space="0" w:color="auto"/>
              <w:bottom w:val="single" w:sz="4" w:space="0" w:color="auto"/>
              <w:right w:val="single" w:sz="4" w:space="0" w:color="auto"/>
            </w:tcBorders>
            <w:hideMark/>
          </w:tcPr>
          <w:p w14:paraId="0B79E522" w14:textId="77777777" w:rsidR="006A1CE4" w:rsidRPr="00E67E0D" w:rsidRDefault="006A1CE4" w:rsidP="00E7499B">
            <w:pPr>
              <w:pStyle w:val="TAL"/>
              <w:rPr>
                <w:rFonts w:cs="Arial"/>
                <w:lang w:eastAsia="ja-JP"/>
              </w:rPr>
            </w:pPr>
            <w:r w:rsidRPr="00E67E0D">
              <w:rPr>
                <w:rFonts w:cs="Arial"/>
                <w:lang w:eastAsia="ja-JP"/>
              </w:rPr>
              <w:t>M</w:t>
            </w:r>
          </w:p>
        </w:tc>
        <w:tc>
          <w:tcPr>
            <w:tcW w:w="1080" w:type="dxa"/>
            <w:tcBorders>
              <w:top w:val="single" w:sz="4" w:space="0" w:color="auto"/>
              <w:left w:val="single" w:sz="4" w:space="0" w:color="auto"/>
              <w:bottom w:val="single" w:sz="4" w:space="0" w:color="auto"/>
              <w:right w:val="single" w:sz="4" w:space="0" w:color="auto"/>
            </w:tcBorders>
          </w:tcPr>
          <w:p w14:paraId="5E57F063" w14:textId="77777777" w:rsidR="006A1CE4" w:rsidRPr="00E67E0D" w:rsidRDefault="006A1CE4" w:rsidP="00E7499B">
            <w:pPr>
              <w:pStyle w:val="TAL"/>
              <w:rPr>
                <w:rFonts w:cs="Arial"/>
                <w:lang w:eastAsia="ja-JP"/>
              </w:rPr>
            </w:pPr>
          </w:p>
        </w:tc>
        <w:tc>
          <w:tcPr>
            <w:tcW w:w="1512" w:type="dxa"/>
            <w:tcBorders>
              <w:top w:val="single" w:sz="4" w:space="0" w:color="auto"/>
              <w:left w:val="single" w:sz="4" w:space="0" w:color="auto"/>
              <w:bottom w:val="single" w:sz="4" w:space="0" w:color="auto"/>
              <w:right w:val="single" w:sz="4" w:space="0" w:color="auto"/>
            </w:tcBorders>
            <w:hideMark/>
          </w:tcPr>
          <w:p w14:paraId="6EADF827" w14:textId="77777777" w:rsidR="006A1CE4" w:rsidRPr="00E67E0D" w:rsidRDefault="006A1CE4" w:rsidP="00E7499B">
            <w:pPr>
              <w:pStyle w:val="TAL"/>
              <w:rPr>
                <w:rFonts w:cs="Arial"/>
                <w:lang w:eastAsia="ja-JP"/>
              </w:rPr>
            </w:pPr>
            <w:r w:rsidRPr="00E67E0D">
              <w:rPr>
                <w:rFonts w:cs="Arial"/>
                <w:lang w:eastAsia="ja-JP"/>
              </w:rPr>
              <w:t>9.3.1.1</w:t>
            </w:r>
          </w:p>
        </w:tc>
        <w:tc>
          <w:tcPr>
            <w:tcW w:w="1728" w:type="dxa"/>
            <w:tcBorders>
              <w:top w:val="single" w:sz="4" w:space="0" w:color="auto"/>
              <w:left w:val="single" w:sz="4" w:space="0" w:color="auto"/>
              <w:bottom w:val="single" w:sz="4" w:space="0" w:color="auto"/>
              <w:right w:val="single" w:sz="4" w:space="0" w:color="auto"/>
            </w:tcBorders>
          </w:tcPr>
          <w:p w14:paraId="2315E97B"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hideMark/>
          </w:tcPr>
          <w:p w14:paraId="1AAACA29"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Borders>
              <w:top w:val="single" w:sz="4" w:space="0" w:color="auto"/>
              <w:left w:val="single" w:sz="4" w:space="0" w:color="auto"/>
              <w:bottom w:val="single" w:sz="4" w:space="0" w:color="auto"/>
              <w:right w:val="single" w:sz="4" w:space="0" w:color="auto"/>
            </w:tcBorders>
            <w:hideMark/>
          </w:tcPr>
          <w:p w14:paraId="251A3C65"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245A7CA3" w14:textId="77777777" w:rsidTr="00E7499B">
        <w:tc>
          <w:tcPr>
            <w:tcW w:w="2160" w:type="dxa"/>
            <w:tcBorders>
              <w:top w:val="single" w:sz="4" w:space="0" w:color="auto"/>
              <w:left w:val="single" w:sz="4" w:space="0" w:color="auto"/>
              <w:bottom w:val="single" w:sz="4" w:space="0" w:color="auto"/>
              <w:right w:val="single" w:sz="4" w:space="0" w:color="auto"/>
            </w:tcBorders>
            <w:hideMark/>
          </w:tcPr>
          <w:p w14:paraId="5DD2AF83" w14:textId="77777777" w:rsidR="006A1CE4" w:rsidRPr="00E67E0D" w:rsidRDefault="006A1CE4" w:rsidP="00E7499B">
            <w:pPr>
              <w:pStyle w:val="TAL"/>
              <w:rPr>
                <w:rFonts w:eastAsia="MS Mincho"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Borders>
              <w:top w:val="single" w:sz="4" w:space="0" w:color="auto"/>
              <w:left w:val="single" w:sz="4" w:space="0" w:color="auto"/>
              <w:bottom w:val="single" w:sz="4" w:space="0" w:color="auto"/>
              <w:right w:val="single" w:sz="4" w:space="0" w:color="auto"/>
            </w:tcBorders>
            <w:hideMark/>
          </w:tcPr>
          <w:p w14:paraId="76A40CED"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Borders>
              <w:top w:val="single" w:sz="4" w:space="0" w:color="auto"/>
              <w:left w:val="single" w:sz="4" w:space="0" w:color="auto"/>
              <w:bottom w:val="single" w:sz="4" w:space="0" w:color="auto"/>
              <w:right w:val="single" w:sz="4" w:space="0" w:color="auto"/>
            </w:tcBorders>
          </w:tcPr>
          <w:p w14:paraId="0E90E639" w14:textId="77777777" w:rsidR="006A1CE4" w:rsidRPr="00E67E0D" w:rsidRDefault="006A1CE4" w:rsidP="00E7499B">
            <w:pPr>
              <w:pStyle w:val="TAL"/>
              <w:rPr>
                <w:rFonts w:cs="Arial"/>
                <w:lang w:eastAsia="ja-JP"/>
              </w:rPr>
            </w:pPr>
          </w:p>
        </w:tc>
        <w:tc>
          <w:tcPr>
            <w:tcW w:w="1512" w:type="dxa"/>
            <w:tcBorders>
              <w:top w:val="single" w:sz="4" w:space="0" w:color="auto"/>
              <w:left w:val="single" w:sz="4" w:space="0" w:color="auto"/>
              <w:bottom w:val="single" w:sz="4" w:space="0" w:color="auto"/>
              <w:right w:val="single" w:sz="4" w:space="0" w:color="auto"/>
            </w:tcBorders>
            <w:hideMark/>
          </w:tcPr>
          <w:p w14:paraId="67DCD193" w14:textId="77777777" w:rsidR="006A1CE4" w:rsidRPr="00E67E0D" w:rsidRDefault="006A1CE4" w:rsidP="00E7499B">
            <w:pPr>
              <w:pStyle w:val="TAL"/>
              <w:rPr>
                <w:rFonts w:cs="Arial"/>
                <w:lang w:eastAsia="ja-JP"/>
              </w:rPr>
            </w:pPr>
            <w:r w:rsidRPr="00E67E0D">
              <w:rPr>
                <w:rFonts w:cs="Arial"/>
                <w:lang w:eastAsia="ja-JP"/>
              </w:rPr>
              <w:t>9.3.3.1</w:t>
            </w:r>
          </w:p>
        </w:tc>
        <w:tc>
          <w:tcPr>
            <w:tcW w:w="1728" w:type="dxa"/>
            <w:tcBorders>
              <w:top w:val="single" w:sz="4" w:space="0" w:color="auto"/>
              <w:left w:val="single" w:sz="4" w:space="0" w:color="auto"/>
              <w:bottom w:val="single" w:sz="4" w:space="0" w:color="auto"/>
              <w:right w:val="single" w:sz="4" w:space="0" w:color="auto"/>
            </w:tcBorders>
          </w:tcPr>
          <w:p w14:paraId="1D60EF70"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hideMark/>
          </w:tcPr>
          <w:p w14:paraId="2ACE58E8"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Borders>
              <w:top w:val="single" w:sz="4" w:space="0" w:color="auto"/>
              <w:left w:val="single" w:sz="4" w:space="0" w:color="auto"/>
              <w:bottom w:val="single" w:sz="4" w:space="0" w:color="auto"/>
              <w:right w:val="single" w:sz="4" w:space="0" w:color="auto"/>
            </w:tcBorders>
            <w:hideMark/>
          </w:tcPr>
          <w:p w14:paraId="49357F1E"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2F6CB3BC" w14:textId="77777777" w:rsidTr="00E7499B">
        <w:tc>
          <w:tcPr>
            <w:tcW w:w="2160" w:type="dxa"/>
            <w:tcBorders>
              <w:top w:val="single" w:sz="4" w:space="0" w:color="auto"/>
              <w:left w:val="single" w:sz="4" w:space="0" w:color="auto"/>
              <w:bottom w:val="single" w:sz="4" w:space="0" w:color="auto"/>
              <w:right w:val="single" w:sz="4" w:space="0" w:color="auto"/>
            </w:tcBorders>
            <w:hideMark/>
          </w:tcPr>
          <w:p w14:paraId="3E6C51C8" w14:textId="77777777" w:rsidR="006A1CE4" w:rsidRPr="00E67E0D" w:rsidRDefault="006A1CE4" w:rsidP="00E7499B">
            <w:pPr>
              <w:pStyle w:val="TAL"/>
              <w:rPr>
                <w:rFonts w:cs="Arial"/>
                <w:lang w:eastAsia="ja-JP"/>
              </w:rPr>
            </w:pPr>
            <w:r w:rsidRPr="00E67E0D">
              <w:rPr>
                <w:rFonts w:eastAsia="Batang" w:cs="Arial"/>
                <w:lang w:eastAsia="ja-JP"/>
              </w:rPr>
              <w:t>RAN</w:t>
            </w:r>
            <w:r w:rsidRPr="00E67E0D">
              <w:rPr>
                <w:rFonts w:cs="Arial"/>
                <w:lang w:eastAsia="ja-JP"/>
              </w:rPr>
              <w:t xml:space="preserve"> UE NGAP ID</w:t>
            </w:r>
          </w:p>
        </w:tc>
        <w:tc>
          <w:tcPr>
            <w:tcW w:w="1080" w:type="dxa"/>
            <w:tcBorders>
              <w:top w:val="single" w:sz="4" w:space="0" w:color="auto"/>
              <w:left w:val="single" w:sz="4" w:space="0" w:color="auto"/>
              <w:bottom w:val="single" w:sz="4" w:space="0" w:color="auto"/>
              <w:right w:val="single" w:sz="4" w:space="0" w:color="auto"/>
            </w:tcBorders>
            <w:hideMark/>
          </w:tcPr>
          <w:p w14:paraId="5C8A33F4" w14:textId="77777777" w:rsidR="006A1CE4" w:rsidRPr="00E67E0D" w:rsidRDefault="006A1CE4" w:rsidP="00E7499B">
            <w:pPr>
              <w:pStyle w:val="TAL"/>
              <w:rPr>
                <w:rFonts w:cs="Arial"/>
                <w:lang w:eastAsia="ja-JP"/>
              </w:rPr>
            </w:pPr>
            <w:r w:rsidRPr="00E67E0D">
              <w:rPr>
                <w:rFonts w:cs="Arial"/>
                <w:lang w:eastAsia="ja-JP"/>
              </w:rPr>
              <w:t>M</w:t>
            </w:r>
          </w:p>
        </w:tc>
        <w:tc>
          <w:tcPr>
            <w:tcW w:w="1080" w:type="dxa"/>
            <w:tcBorders>
              <w:top w:val="single" w:sz="4" w:space="0" w:color="auto"/>
              <w:left w:val="single" w:sz="4" w:space="0" w:color="auto"/>
              <w:bottom w:val="single" w:sz="4" w:space="0" w:color="auto"/>
              <w:right w:val="single" w:sz="4" w:space="0" w:color="auto"/>
            </w:tcBorders>
          </w:tcPr>
          <w:p w14:paraId="3CF810BA" w14:textId="77777777" w:rsidR="006A1CE4" w:rsidRPr="00E67E0D" w:rsidRDefault="006A1CE4" w:rsidP="00E7499B">
            <w:pPr>
              <w:pStyle w:val="TAL"/>
              <w:rPr>
                <w:rFonts w:cs="Arial"/>
                <w:lang w:eastAsia="ja-JP"/>
              </w:rPr>
            </w:pPr>
          </w:p>
        </w:tc>
        <w:tc>
          <w:tcPr>
            <w:tcW w:w="1512" w:type="dxa"/>
            <w:tcBorders>
              <w:top w:val="single" w:sz="4" w:space="0" w:color="auto"/>
              <w:left w:val="single" w:sz="4" w:space="0" w:color="auto"/>
              <w:bottom w:val="single" w:sz="4" w:space="0" w:color="auto"/>
              <w:right w:val="single" w:sz="4" w:space="0" w:color="auto"/>
            </w:tcBorders>
            <w:hideMark/>
          </w:tcPr>
          <w:p w14:paraId="13A6776E" w14:textId="77777777" w:rsidR="006A1CE4" w:rsidRPr="00E67E0D" w:rsidRDefault="006A1CE4" w:rsidP="00E7499B">
            <w:pPr>
              <w:pStyle w:val="TAL"/>
              <w:rPr>
                <w:rFonts w:cs="Arial"/>
                <w:lang w:eastAsia="ja-JP"/>
              </w:rPr>
            </w:pPr>
            <w:r w:rsidRPr="00E67E0D">
              <w:rPr>
                <w:rFonts w:cs="Arial"/>
                <w:lang w:eastAsia="ja-JP"/>
              </w:rPr>
              <w:t>9.3.3.2</w:t>
            </w:r>
          </w:p>
        </w:tc>
        <w:tc>
          <w:tcPr>
            <w:tcW w:w="1728" w:type="dxa"/>
            <w:tcBorders>
              <w:top w:val="single" w:sz="4" w:space="0" w:color="auto"/>
              <w:left w:val="single" w:sz="4" w:space="0" w:color="auto"/>
              <w:bottom w:val="single" w:sz="4" w:space="0" w:color="auto"/>
              <w:right w:val="single" w:sz="4" w:space="0" w:color="auto"/>
            </w:tcBorders>
          </w:tcPr>
          <w:p w14:paraId="744071DA"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hideMark/>
          </w:tcPr>
          <w:p w14:paraId="675CAF8E"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Borders>
              <w:top w:val="single" w:sz="4" w:space="0" w:color="auto"/>
              <w:left w:val="single" w:sz="4" w:space="0" w:color="auto"/>
              <w:bottom w:val="single" w:sz="4" w:space="0" w:color="auto"/>
              <w:right w:val="single" w:sz="4" w:space="0" w:color="auto"/>
            </w:tcBorders>
            <w:hideMark/>
          </w:tcPr>
          <w:p w14:paraId="69C7C20F"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4E410A3C" w14:textId="77777777" w:rsidTr="00E7499B">
        <w:tc>
          <w:tcPr>
            <w:tcW w:w="2160" w:type="dxa"/>
            <w:tcBorders>
              <w:top w:val="single" w:sz="4" w:space="0" w:color="auto"/>
              <w:left w:val="single" w:sz="4" w:space="0" w:color="auto"/>
              <w:bottom w:val="single" w:sz="4" w:space="0" w:color="auto"/>
              <w:right w:val="single" w:sz="4" w:space="0" w:color="auto"/>
            </w:tcBorders>
            <w:hideMark/>
          </w:tcPr>
          <w:p w14:paraId="7837F78E" w14:textId="77777777" w:rsidR="006A1CE4" w:rsidRPr="00E67E0D" w:rsidRDefault="006A1CE4" w:rsidP="00E7499B">
            <w:pPr>
              <w:pStyle w:val="TAL"/>
              <w:rPr>
                <w:rFonts w:cs="Arial"/>
                <w:b/>
                <w:lang w:eastAsia="ja-JP"/>
              </w:rPr>
            </w:pPr>
            <w:r w:rsidRPr="00E67E0D">
              <w:rPr>
                <w:rFonts w:cs="Arial"/>
                <w:b/>
                <w:bCs/>
                <w:iCs/>
                <w:lang w:eastAsia="ja-JP"/>
              </w:rPr>
              <w:t>PDU Session Resource Setup Response List</w:t>
            </w:r>
          </w:p>
        </w:tc>
        <w:tc>
          <w:tcPr>
            <w:tcW w:w="1080" w:type="dxa"/>
            <w:tcBorders>
              <w:top w:val="single" w:sz="4" w:space="0" w:color="auto"/>
              <w:left w:val="single" w:sz="4" w:space="0" w:color="auto"/>
              <w:bottom w:val="single" w:sz="4" w:space="0" w:color="auto"/>
              <w:right w:val="single" w:sz="4" w:space="0" w:color="auto"/>
            </w:tcBorders>
            <w:hideMark/>
          </w:tcPr>
          <w:p w14:paraId="1620EEA3"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tcPr>
          <w:p w14:paraId="086F93FF" w14:textId="77777777" w:rsidR="006A1CE4" w:rsidRPr="00E67E0D" w:rsidRDefault="006A1CE4" w:rsidP="00E7499B">
            <w:pPr>
              <w:pStyle w:val="TAL"/>
              <w:rPr>
                <w:rFonts w:cs="Arial"/>
                <w:i/>
                <w:lang w:eastAsia="ja-JP"/>
              </w:rPr>
            </w:pPr>
            <w:r w:rsidRPr="00E67E0D">
              <w:rPr>
                <w:rFonts w:cs="Arial"/>
                <w:i/>
                <w:lang w:eastAsia="ja-JP"/>
              </w:rPr>
              <w:t>0..1</w:t>
            </w:r>
          </w:p>
        </w:tc>
        <w:tc>
          <w:tcPr>
            <w:tcW w:w="1512" w:type="dxa"/>
            <w:tcBorders>
              <w:top w:val="single" w:sz="4" w:space="0" w:color="auto"/>
              <w:left w:val="single" w:sz="4" w:space="0" w:color="auto"/>
              <w:bottom w:val="single" w:sz="4" w:space="0" w:color="auto"/>
              <w:right w:val="single" w:sz="4" w:space="0" w:color="auto"/>
            </w:tcBorders>
            <w:hideMark/>
          </w:tcPr>
          <w:p w14:paraId="3B8D5AA1" w14:textId="77777777" w:rsidR="006A1CE4" w:rsidRPr="00E67E0D" w:rsidRDefault="006A1CE4" w:rsidP="00E7499B">
            <w:pPr>
              <w:pStyle w:val="TAL"/>
              <w:rPr>
                <w:rFonts w:cs="Arial"/>
                <w:lang w:eastAsia="ja-JP"/>
              </w:rPr>
            </w:pPr>
          </w:p>
        </w:tc>
        <w:tc>
          <w:tcPr>
            <w:tcW w:w="1728" w:type="dxa"/>
            <w:tcBorders>
              <w:top w:val="single" w:sz="4" w:space="0" w:color="auto"/>
              <w:left w:val="single" w:sz="4" w:space="0" w:color="auto"/>
              <w:bottom w:val="single" w:sz="4" w:space="0" w:color="auto"/>
              <w:right w:val="single" w:sz="4" w:space="0" w:color="auto"/>
            </w:tcBorders>
          </w:tcPr>
          <w:p w14:paraId="38DAA6C9"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hideMark/>
          </w:tcPr>
          <w:p w14:paraId="373D2DC2" w14:textId="77777777" w:rsidR="006A1CE4" w:rsidRPr="00E67E0D" w:rsidRDefault="006A1CE4" w:rsidP="00E7499B">
            <w:pPr>
              <w:pStyle w:val="TAR"/>
              <w:jc w:val="center"/>
              <w:rPr>
                <w:rFonts w:cs="Arial"/>
                <w:lang w:eastAsia="ja-JP"/>
              </w:rPr>
            </w:pPr>
            <w:r w:rsidRPr="00E67E0D">
              <w:rPr>
                <w:rFonts w:cs="Arial"/>
                <w:lang w:eastAsia="ja-JP"/>
              </w:rPr>
              <w:t>YES</w:t>
            </w:r>
          </w:p>
        </w:tc>
        <w:tc>
          <w:tcPr>
            <w:tcW w:w="1080" w:type="dxa"/>
            <w:tcBorders>
              <w:top w:val="single" w:sz="4" w:space="0" w:color="auto"/>
              <w:left w:val="single" w:sz="4" w:space="0" w:color="auto"/>
              <w:bottom w:val="single" w:sz="4" w:space="0" w:color="auto"/>
              <w:right w:val="single" w:sz="4" w:space="0" w:color="auto"/>
            </w:tcBorders>
            <w:hideMark/>
          </w:tcPr>
          <w:p w14:paraId="411142EB" w14:textId="77777777" w:rsidR="006A1CE4" w:rsidRPr="00E67E0D" w:rsidRDefault="006A1CE4" w:rsidP="00E7499B">
            <w:pPr>
              <w:pStyle w:val="TAR"/>
              <w:jc w:val="center"/>
              <w:rPr>
                <w:rFonts w:cs="Arial"/>
                <w:lang w:eastAsia="ja-JP"/>
              </w:rPr>
            </w:pPr>
            <w:r w:rsidRPr="00E67E0D">
              <w:rPr>
                <w:rFonts w:cs="Arial"/>
                <w:lang w:eastAsia="ja-JP"/>
              </w:rPr>
              <w:t>ignore</w:t>
            </w:r>
          </w:p>
        </w:tc>
      </w:tr>
      <w:tr w:rsidR="006A1CE4" w:rsidRPr="00E67E0D" w14:paraId="3976B604" w14:textId="77777777" w:rsidTr="00E7499B">
        <w:tc>
          <w:tcPr>
            <w:tcW w:w="2160" w:type="dxa"/>
            <w:tcBorders>
              <w:top w:val="single" w:sz="4" w:space="0" w:color="auto"/>
              <w:left w:val="single" w:sz="4" w:space="0" w:color="auto"/>
              <w:bottom w:val="single" w:sz="4" w:space="0" w:color="auto"/>
              <w:right w:val="single" w:sz="4" w:space="0" w:color="auto"/>
            </w:tcBorders>
          </w:tcPr>
          <w:p w14:paraId="303289F9" w14:textId="77777777" w:rsidR="006A1CE4" w:rsidRPr="00E67E0D" w:rsidRDefault="006A1CE4" w:rsidP="00E7499B">
            <w:pPr>
              <w:pStyle w:val="TAL"/>
              <w:ind w:left="73"/>
              <w:rPr>
                <w:rFonts w:cs="Arial"/>
                <w:bCs/>
                <w:iCs/>
                <w:lang w:eastAsia="ja-JP"/>
              </w:rPr>
            </w:pPr>
            <w:r w:rsidRPr="00E67E0D">
              <w:rPr>
                <w:b/>
                <w:lang w:eastAsia="ja-JP"/>
              </w:rPr>
              <w:t>&gt;PDU Session Resource Setup Response</w:t>
            </w:r>
            <w:r w:rsidRPr="00E67E0D">
              <w:rPr>
                <w:rFonts w:eastAsia="MS Mincho"/>
                <w:b/>
                <w:lang w:eastAsia="ja-JP"/>
              </w:rPr>
              <w:t xml:space="preserve"> Item</w:t>
            </w:r>
          </w:p>
        </w:tc>
        <w:tc>
          <w:tcPr>
            <w:tcW w:w="1080" w:type="dxa"/>
            <w:tcBorders>
              <w:top w:val="single" w:sz="4" w:space="0" w:color="auto"/>
              <w:left w:val="single" w:sz="4" w:space="0" w:color="auto"/>
              <w:bottom w:val="single" w:sz="4" w:space="0" w:color="auto"/>
              <w:right w:val="single" w:sz="4" w:space="0" w:color="auto"/>
            </w:tcBorders>
          </w:tcPr>
          <w:p w14:paraId="1DE3D7B2" w14:textId="77777777" w:rsidR="006A1CE4" w:rsidRPr="00E67E0D" w:rsidDel="004E67AF"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tcPr>
          <w:p w14:paraId="48D69105" w14:textId="77777777" w:rsidR="006A1CE4" w:rsidRPr="00E67E0D" w:rsidRDefault="006A1CE4" w:rsidP="00E7499B">
            <w:pPr>
              <w:pStyle w:val="TAL"/>
              <w:rPr>
                <w:rFonts w:cs="Arial"/>
                <w:i/>
                <w:lang w:eastAsia="ja-JP"/>
              </w:rPr>
            </w:pPr>
            <w:r w:rsidRPr="00E67E0D">
              <w:rPr>
                <w:bCs/>
                <w:i/>
                <w:szCs w:val="18"/>
                <w:lang w:eastAsia="ja-JP"/>
              </w:rPr>
              <w:t>1..&lt;maxnoofPDUSessions&gt;</w:t>
            </w:r>
          </w:p>
        </w:tc>
        <w:tc>
          <w:tcPr>
            <w:tcW w:w="1512" w:type="dxa"/>
            <w:tcBorders>
              <w:top w:val="single" w:sz="4" w:space="0" w:color="auto"/>
              <w:left w:val="single" w:sz="4" w:space="0" w:color="auto"/>
              <w:bottom w:val="single" w:sz="4" w:space="0" w:color="auto"/>
              <w:right w:val="single" w:sz="4" w:space="0" w:color="auto"/>
            </w:tcBorders>
          </w:tcPr>
          <w:p w14:paraId="6A863FFC" w14:textId="77777777" w:rsidR="006A1CE4" w:rsidRPr="00E67E0D" w:rsidDel="004E67AF" w:rsidRDefault="006A1CE4" w:rsidP="00E7499B">
            <w:pPr>
              <w:pStyle w:val="TAL"/>
              <w:rPr>
                <w:rFonts w:cs="Arial"/>
                <w:lang w:eastAsia="ja-JP"/>
              </w:rPr>
            </w:pPr>
          </w:p>
        </w:tc>
        <w:tc>
          <w:tcPr>
            <w:tcW w:w="1728" w:type="dxa"/>
            <w:tcBorders>
              <w:top w:val="single" w:sz="4" w:space="0" w:color="auto"/>
              <w:left w:val="single" w:sz="4" w:space="0" w:color="auto"/>
              <w:bottom w:val="single" w:sz="4" w:space="0" w:color="auto"/>
              <w:right w:val="single" w:sz="4" w:space="0" w:color="auto"/>
            </w:tcBorders>
          </w:tcPr>
          <w:p w14:paraId="3B519837"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tcPr>
          <w:p w14:paraId="44493E83"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Borders>
              <w:top w:val="single" w:sz="4" w:space="0" w:color="auto"/>
              <w:left w:val="single" w:sz="4" w:space="0" w:color="auto"/>
              <w:bottom w:val="single" w:sz="4" w:space="0" w:color="auto"/>
              <w:right w:val="single" w:sz="4" w:space="0" w:color="auto"/>
            </w:tcBorders>
          </w:tcPr>
          <w:p w14:paraId="48EFFAD6" w14:textId="77777777" w:rsidR="006A1CE4" w:rsidRPr="00E67E0D" w:rsidRDefault="006A1CE4" w:rsidP="00E7499B">
            <w:pPr>
              <w:pStyle w:val="TAR"/>
              <w:jc w:val="center"/>
              <w:rPr>
                <w:rFonts w:cs="Arial"/>
                <w:lang w:eastAsia="ja-JP"/>
              </w:rPr>
            </w:pPr>
          </w:p>
        </w:tc>
      </w:tr>
      <w:tr w:rsidR="006A1CE4" w:rsidRPr="00E67E0D" w14:paraId="1F74E4EC" w14:textId="77777777" w:rsidTr="00E7499B">
        <w:tc>
          <w:tcPr>
            <w:tcW w:w="2160" w:type="dxa"/>
            <w:tcBorders>
              <w:top w:val="single" w:sz="4" w:space="0" w:color="auto"/>
              <w:left w:val="single" w:sz="4" w:space="0" w:color="auto"/>
              <w:bottom w:val="single" w:sz="4" w:space="0" w:color="auto"/>
              <w:right w:val="single" w:sz="4" w:space="0" w:color="auto"/>
            </w:tcBorders>
          </w:tcPr>
          <w:p w14:paraId="1A317BDE" w14:textId="77777777" w:rsidR="006A1CE4" w:rsidRPr="00E67E0D" w:rsidRDefault="006A1CE4" w:rsidP="00E7499B">
            <w:pPr>
              <w:pStyle w:val="TAL"/>
              <w:ind w:left="163"/>
              <w:rPr>
                <w:rFonts w:cs="Arial"/>
                <w:bCs/>
                <w:iCs/>
                <w:lang w:eastAsia="ja-JP"/>
              </w:rPr>
            </w:pPr>
            <w:r w:rsidRPr="00E67E0D">
              <w:rPr>
                <w:rFonts w:cs="Arial"/>
                <w:bCs/>
                <w:iCs/>
                <w:lang w:eastAsia="ja-JP"/>
              </w:rPr>
              <w:t>&gt;&gt;PDU Session ID</w:t>
            </w:r>
          </w:p>
        </w:tc>
        <w:tc>
          <w:tcPr>
            <w:tcW w:w="1080" w:type="dxa"/>
            <w:tcBorders>
              <w:top w:val="single" w:sz="4" w:space="0" w:color="auto"/>
              <w:left w:val="single" w:sz="4" w:space="0" w:color="auto"/>
              <w:bottom w:val="single" w:sz="4" w:space="0" w:color="auto"/>
              <w:right w:val="single" w:sz="4" w:space="0" w:color="auto"/>
            </w:tcBorders>
          </w:tcPr>
          <w:p w14:paraId="7769A0E7" w14:textId="77777777" w:rsidR="006A1CE4" w:rsidRPr="00E67E0D" w:rsidDel="004E67AF" w:rsidRDefault="006A1CE4" w:rsidP="00E7499B">
            <w:pPr>
              <w:pStyle w:val="TAL"/>
              <w:rPr>
                <w:rFonts w:cs="Arial"/>
                <w:lang w:eastAsia="ja-JP"/>
              </w:rPr>
            </w:pPr>
            <w:r w:rsidRPr="00E67E0D">
              <w:rPr>
                <w:rFonts w:cs="Arial"/>
                <w:lang w:eastAsia="ja-JP"/>
              </w:rPr>
              <w:t>M</w:t>
            </w:r>
          </w:p>
        </w:tc>
        <w:tc>
          <w:tcPr>
            <w:tcW w:w="1080" w:type="dxa"/>
            <w:tcBorders>
              <w:top w:val="single" w:sz="4" w:space="0" w:color="auto"/>
              <w:left w:val="single" w:sz="4" w:space="0" w:color="auto"/>
              <w:bottom w:val="single" w:sz="4" w:space="0" w:color="auto"/>
              <w:right w:val="single" w:sz="4" w:space="0" w:color="auto"/>
            </w:tcBorders>
          </w:tcPr>
          <w:p w14:paraId="2A4EB308" w14:textId="77777777" w:rsidR="006A1CE4" w:rsidRPr="00E67E0D" w:rsidRDefault="006A1CE4" w:rsidP="00E7499B">
            <w:pPr>
              <w:pStyle w:val="TAL"/>
              <w:rPr>
                <w:rFonts w:cs="Arial"/>
                <w:i/>
                <w:lang w:eastAsia="ja-JP"/>
              </w:rPr>
            </w:pPr>
          </w:p>
        </w:tc>
        <w:tc>
          <w:tcPr>
            <w:tcW w:w="1512" w:type="dxa"/>
            <w:tcBorders>
              <w:top w:val="single" w:sz="4" w:space="0" w:color="auto"/>
              <w:left w:val="single" w:sz="4" w:space="0" w:color="auto"/>
              <w:bottom w:val="single" w:sz="4" w:space="0" w:color="auto"/>
              <w:right w:val="single" w:sz="4" w:space="0" w:color="auto"/>
            </w:tcBorders>
          </w:tcPr>
          <w:p w14:paraId="28371027" w14:textId="77777777" w:rsidR="006A1CE4" w:rsidRPr="00E67E0D" w:rsidDel="004E67AF" w:rsidRDefault="006A1CE4" w:rsidP="00E7499B">
            <w:pPr>
              <w:pStyle w:val="TAL"/>
              <w:rPr>
                <w:rFonts w:cs="Arial"/>
                <w:lang w:eastAsia="ja-JP"/>
              </w:rPr>
            </w:pPr>
            <w:r w:rsidRPr="00E67E0D">
              <w:rPr>
                <w:rFonts w:cs="Arial"/>
                <w:lang w:eastAsia="ja-JP"/>
              </w:rPr>
              <w:t>9.3.1.50</w:t>
            </w:r>
          </w:p>
        </w:tc>
        <w:tc>
          <w:tcPr>
            <w:tcW w:w="1728" w:type="dxa"/>
            <w:tcBorders>
              <w:top w:val="single" w:sz="4" w:space="0" w:color="auto"/>
              <w:left w:val="single" w:sz="4" w:space="0" w:color="auto"/>
              <w:bottom w:val="single" w:sz="4" w:space="0" w:color="auto"/>
              <w:right w:val="single" w:sz="4" w:space="0" w:color="auto"/>
            </w:tcBorders>
          </w:tcPr>
          <w:p w14:paraId="63735E44"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tcPr>
          <w:p w14:paraId="5BF43616"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Borders>
              <w:top w:val="single" w:sz="4" w:space="0" w:color="auto"/>
              <w:left w:val="single" w:sz="4" w:space="0" w:color="auto"/>
              <w:bottom w:val="single" w:sz="4" w:space="0" w:color="auto"/>
              <w:right w:val="single" w:sz="4" w:space="0" w:color="auto"/>
            </w:tcBorders>
          </w:tcPr>
          <w:p w14:paraId="42CBCC99" w14:textId="77777777" w:rsidR="006A1CE4" w:rsidRPr="00E67E0D" w:rsidRDefault="006A1CE4" w:rsidP="00E7499B">
            <w:pPr>
              <w:pStyle w:val="TAR"/>
              <w:jc w:val="center"/>
              <w:rPr>
                <w:rFonts w:cs="Arial"/>
                <w:lang w:eastAsia="ja-JP"/>
              </w:rPr>
            </w:pPr>
          </w:p>
        </w:tc>
      </w:tr>
      <w:tr w:rsidR="006A1CE4" w:rsidRPr="00E67E0D" w14:paraId="6241BF2C" w14:textId="77777777" w:rsidTr="00E7499B">
        <w:tc>
          <w:tcPr>
            <w:tcW w:w="2160" w:type="dxa"/>
            <w:tcBorders>
              <w:top w:val="single" w:sz="4" w:space="0" w:color="auto"/>
              <w:left w:val="single" w:sz="4" w:space="0" w:color="auto"/>
              <w:bottom w:val="single" w:sz="4" w:space="0" w:color="auto"/>
              <w:right w:val="single" w:sz="4" w:space="0" w:color="auto"/>
            </w:tcBorders>
          </w:tcPr>
          <w:p w14:paraId="627EF551" w14:textId="77777777" w:rsidR="006A1CE4" w:rsidRPr="00E67E0D" w:rsidRDefault="006A1CE4" w:rsidP="00E7499B">
            <w:pPr>
              <w:pStyle w:val="TAL"/>
              <w:ind w:left="163"/>
              <w:rPr>
                <w:rFonts w:cs="Arial"/>
                <w:bCs/>
                <w:iCs/>
                <w:lang w:eastAsia="ja-JP"/>
              </w:rPr>
            </w:pPr>
            <w:r w:rsidRPr="00E67E0D">
              <w:rPr>
                <w:rFonts w:cs="Arial"/>
                <w:bCs/>
                <w:iCs/>
                <w:lang w:eastAsia="ja-JP"/>
              </w:rPr>
              <w:t>&gt;&gt;PDU Session Resource Setup Response Transfer</w:t>
            </w:r>
          </w:p>
        </w:tc>
        <w:tc>
          <w:tcPr>
            <w:tcW w:w="1080" w:type="dxa"/>
            <w:tcBorders>
              <w:top w:val="single" w:sz="4" w:space="0" w:color="auto"/>
              <w:left w:val="single" w:sz="4" w:space="0" w:color="auto"/>
              <w:bottom w:val="single" w:sz="4" w:space="0" w:color="auto"/>
              <w:right w:val="single" w:sz="4" w:space="0" w:color="auto"/>
            </w:tcBorders>
          </w:tcPr>
          <w:p w14:paraId="3B961E7C" w14:textId="77777777" w:rsidR="006A1CE4" w:rsidRPr="00E67E0D" w:rsidDel="004E67AF" w:rsidRDefault="006A1CE4" w:rsidP="00E7499B">
            <w:pPr>
              <w:pStyle w:val="TAL"/>
              <w:rPr>
                <w:rFonts w:cs="Arial"/>
                <w:lang w:eastAsia="ja-JP"/>
              </w:rPr>
            </w:pPr>
            <w:r w:rsidRPr="00E67E0D">
              <w:rPr>
                <w:rFonts w:cs="Arial"/>
                <w:lang w:eastAsia="ja-JP"/>
              </w:rPr>
              <w:t>M</w:t>
            </w:r>
          </w:p>
        </w:tc>
        <w:tc>
          <w:tcPr>
            <w:tcW w:w="1080" w:type="dxa"/>
            <w:tcBorders>
              <w:top w:val="single" w:sz="4" w:space="0" w:color="auto"/>
              <w:left w:val="single" w:sz="4" w:space="0" w:color="auto"/>
              <w:bottom w:val="single" w:sz="4" w:space="0" w:color="auto"/>
              <w:right w:val="single" w:sz="4" w:space="0" w:color="auto"/>
            </w:tcBorders>
          </w:tcPr>
          <w:p w14:paraId="091C50C5" w14:textId="77777777" w:rsidR="006A1CE4" w:rsidRPr="00E67E0D" w:rsidRDefault="006A1CE4" w:rsidP="00E7499B">
            <w:pPr>
              <w:pStyle w:val="TAL"/>
              <w:rPr>
                <w:rFonts w:cs="Arial"/>
                <w:i/>
                <w:lang w:eastAsia="ja-JP"/>
              </w:rPr>
            </w:pPr>
          </w:p>
        </w:tc>
        <w:tc>
          <w:tcPr>
            <w:tcW w:w="1512" w:type="dxa"/>
            <w:tcBorders>
              <w:top w:val="single" w:sz="4" w:space="0" w:color="auto"/>
              <w:left w:val="single" w:sz="4" w:space="0" w:color="auto"/>
              <w:bottom w:val="single" w:sz="4" w:space="0" w:color="auto"/>
              <w:right w:val="single" w:sz="4" w:space="0" w:color="auto"/>
            </w:tcBorders>
          </w:tcPr>
          <w:p w14:paraId="1E534141" w14:textId="77777777" w:rsidR="006A1CE4" w:rsidRPr="00E67E0D" w:rsidDel="004E67AF" w:rsidRDefault="006A1CE4" w:rsidP="00E7499B">
            <w:pPr>
              <w:pStyle w:val="TAL"/>
              <w:rPr>
                <w:rFonts w:cs="Arial"/>
                <w:lang w:eastAsia="ja-JP"/>
              </w:rPr>
            </w:pPr>
            <w:r w:rsidRPr="00E67E0D">
              <w:rPr>
                <w:rFonts w:cs="Arial"/>
                <w:lang w:eastAsia="ja-JP"/>
              </w:rPr>
              <w:t>OCTET STRING</w:t>
            </w:r>
          </w:p>
        </w:tc>
        <w:tc>
          <w:tcPr>
            <w:tcW w:w="1728" w:type="dxa"/>
            <w:tcBorders>
              <w:top w:val="single" w:sz="4" w:space="0" w:color="auto"/>
              <w:left w:val="single" w:sz="4" w:space="0" w:color="auto"/>
              <w:bottom w:val="single" w:sz="4" w:space="0" w:color="auto"/>
              <w:right w:val="single" w:sz="4" w:space="0" w:color="auto"/>
            </w:tcBorders>
          </w:tcPr>
          <w:p w14:paraId="7AFB0A1D" w14:textId="77777777" w:rsidR="006A1CE4" w:rsidRPr="00E67E0D" w:rsidRDefault="006A1CE4" w:rsidP="00E7499B">
            <w:pPr>
              <w:pStyle w:val="TAL"/>
              <w:rPr>
                <w:rFonts w:cs="Arial"/>
                <w:lang w:eastAsia="ja-JP"/>
              </w:rPr>
            </w:pPr>
            <w:r w:rsidRPr="00E67E0D">
              <w:rPr>
                <w:iCs/>
                <w:lang w:eastAsia="ja-JP"/>
              </w:rPr>
              <w:t xml:space="preserve">Containing the </w:t>
            </w:r>
            <w:r w:rsidRPr="00E67E0D">
              <w:rPr>
                <w:rFonts w:cs="Arial"/>
                <w:bCs/>
                <w:i/>
                <w:iCs/>
                <w:lang w:eastAsia="ja-JP"/>
              </w:rPr>
              <w:t>PDU Session Resource Setup Response Transfer</w:t>
            </w:r>
            <w:r w:rsidRPr="00E67E0D">
              <w:rPr>
                <w:rFonts w:cs="Arial"/>
                <w:bCs/>
                <w:iCs/>
                <w:lang w:eastAsia="ja-JP"/>
              </w:rPr>
              <w:t xml:space="preserve"> IE</w:t>
            </w:r>
            <w:r w:rsidRPr="00E67E0D">
              <w:rPr>
                <w:iCs/>
                <w:lang w:eastAsia="ja-JP"/>
              </w:rPr>
              <w:t xml:space="preserve"> specified in subclause 9.3.4.2.</w:t>
            </w:r>
          </w:p>
        </w:tc>
        <w:tc>
          <w:tcPr>
            <w:tcW w:w="1080" w:type="dxa"/>
            <w:tcBorders>
              <w:top w:val="single" w:sz="4" w:space="0" w:color="auto"/>
              <w:left w:val="single" w:sz="4" w:space="0" w:color="auto"/>
              <w:bottom w:val="single" w:sz="4" w:space="0" w:color="auto"/>
              <w:right w:val="single" w:sz="4" w:space="0" w:color="auto"/>
            </w:tcBorders>
          </w:tcPr>
          <w:p w14:paraId="0BC000E3"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Borders>
              <w:top w:val="single" w:sz="4" w:space="0" w:color="auto"/>
              <w:left w:val="single" w:sz="4" w:space="0" w:color="auto"/>
              <w:bottom w:val="single" w:sz="4" w:space="0" w:color="auto"/>
              <w:right w:val="single" w:sz="4" w:space="0" w:color="auto"/>
            </w:tcBorders>
          </w:tcPr>
          <w:p w14:paraId="5FEEABCD" w14:textId="77777777" w:rsidR="006A1CE4" w:rsidRPr="00E67E0D" w:rsidRDefault="006A1CE4" w:rsidP="00E7499B">
            <w:pPr>
              <w:pStyle w:val="TAR"/>
              <w:jc w:val="center"/>
              <w:rPr>
                <w:rFonts w:cs="Arial"/>
                <w:lang w:eastAsia="ja-JP"/>
              </w:rPr>
            </w:pPr>
          </w:p>
        </w:tc>
      </w:tr>
      <w:tr w:rsidR="006A1CE4" w:rsidRPr="00E67E0D" w14:paraId="16E8D86A" w14:textId="77777777" w:rsidTr="00E7499B">
        <w:tc>
          <w:tcPr>
            <w:tcW w:w="2160" w:type="dxa"/>
            <w:tcBorders>
              <w:top w:val="single" w:sz="4" w:space="0" w:color="auto"/>
              <w:left w:val="single" w:sz="4" w:space="0" w:color="auto"/>
              <w:bottom w:val="single" w:sz="4" w:space="0" w:color="auto"/>
              <w:right w:val="single" w:sz="4" w:space="0" w:color="auto"/>
            </w:tcBorders>
          </w:tcPr>
          <w:p w14:paraId="0F4FE3D0" w14:textId="77777777" w:rsidR="006A1CE4" w:rsidRPr="00E67E0D" w:rsidRDefault="006A1CE4" w:rsidP="00E7499B">
            <w:pPr>
              <w:pStyle w:val="TAL"/>
              <w:rPr>
                <w:b/>
                <w:lang w:eastAsia="ja-JP"/>
              </w:rPr>
            </w:pPr>
            <w:r w:rsidRPr="00E67E0D">
              <w:rPr>
                <w:b/>
                <w:lang w:eastAsia="ja-JP"/>
              </w:rPr>
              <w:t>PDU Session Resource Failed to Setup List</w:t>
            </w:r>
          </w:p>
        </w:tc>
        <w:tc>
          <w:tcPr>
            <w:tcW w:w="1080" w:type="dxa"/>
            <w:tcBorders>
              <w:top w:val="single" w:sz="4" w:space="0" w:color="auto"/>
              <w:left w:val="single" w:sz="4" w:space="0" w:color="auto"/>
              <w:bottom w:val="single" w:sz="4" w:space="0" w:color="auto"/>
              <w:right w:val="single" w:sz="4" w:space="0" w:color="auto"/>
            </w:tcBorders>
          </w:tcPr>
          <w:p w14:paraId="06E35A76"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tcPr>
          <w:p w14:paraId="5B1227AC" w14:textId="77777777" w:rsidR="006A1CE4" w:rsidRPr="00E67E0D" w:rsidRDefault="006A1CE4" w:rsidP="00E7499B">
            <w:pPr>
              <w:pStyle w:val="TAL"/>
              <w:rPr>
                <w:rFonts w:cs="Arial"/>
                <w:i/>
                <w:lang w:eastAsia="ja-JP"/>
              </w:rPr>
            </w:pPr>
            <w:r w:rsidRPr="00E67E0D">
              <w:rPr>
                <w:rFonts w:cs="Arial"/>
                <w:i/>
                <w:lang w:eastAsia="ja-JP"/>
              </w:rPr>
              <w:t>0..1</w:t>
            </w:r>
          </w:p>
        </w:tc>
        <w:tc>
          <w:tcPr>
            <w:tcW w:w="1512" w:type="dxa"/>
            <w:tcBorders>
              <w:top w:val="single" w:sz="4" w:space="0" w:color="auto"/>
              <w:left w:val="single" w:sz="4" w:space="0" w:color="auto"/>
              <w:bottom w:val="single" w:sz="4" w:space="0" w:color="auto"/>
              <w:right w:val="single" w:sz="4" w:space="0" w:color="auto"/>
            </w:tcBorders>
          </w:tcPr>
          <w:p w14:paraId="6288E446" w14:textId="77777777" w:rsidR="006A1CE4" w:rsidRPr="00E67E0D" w:rsidRDefault="006A1CE4" w:rsidP="00E7499B">
            <w:pPr>
              <w:pStyle w:val="TAL"/>
              <w:rPr>
                <w:rFonts w:cs="Arial"/>
                <w:lang w:eastAsia="ja-JP"/>
              </w:rPr>
            </w:pPr>
          </w:p>
        </w:tc>
        <w:tc>
          <w:tcPr>
            <w:tcW w:w="1728" w:type="dxa"/>
            <w:tcBorders>
              <w:top w:val="single" w:sz="4" w:space="0" w:color="auto"/>
              <w:left w:val="single" w:sz="4" w:space="0" w:color="auto"/>
              <w:bottom w:val="single" w:sz="4" w:space="0" w:color="auto"/>
              <w:right w:val="single" w:sz="4" w:space="0" w:color="auto"/>
            </w:tcBorders>
          </w:tcPr>
          <w:p w14:paraId="38AA35C2"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tcPr>
          <w:p w14:paraId="74DD35A1" w14:textId="77777777" w:rsidR="006A1CE4" w:rsidRPr="00E67E0D" w:rsidRDefault="006A1CE4" w:rsidP="00E7499B">
            <w:pPr>
              <w:pStyle w:val="TAR"/>
              <w:jc w:val="center"/>
              <w:rPr>
                <w:rFonts w:cs="Arial"/>
                <w:lang w:eastAsia="ja-JP"/>
              </w:rPr>
            </w:pPr>
            <w:r w:rsidRPr="00E67E0D">
              <w:rPr>
                <w:rFonts w:cs="Arial"/>
                <w:lang w:eastAsia="ja-JP"/>
              </w:rPr>
              <w:t>YES</w:t>
            </w:r>
          </w:p>
        </w:tc>
        <w:tc>
          <w:tcPr>
            <w:tcW w:w="1080" w:type="dxa"/>
            <w:tcBorders>
              <w:top w:val="single" w:sz="4" w:space="0" w:color="auto"/>
              <w:left w:val="single" w:sz="4" w:space="0" w:color="auto"/>
              <w:bottom w:val="single" w:sz="4" w:space="0" w:color="auto"/>
              <w:right w:val="single" w:sz="4" w:space="0" w:color="auto"/>
            </w:tcBorders>
          </w:tcPr>
          <w:p w14:paraId="655F5FBE" w14:textId="77777777" w:rsidR="006A1CE4" w:rsidRPr="00E67E0D" w:rsidRDefault="006A1CE4" w:rsidP="00E7499B">
            <w:pPr>
              <w:pStyle w:val="TAR"/>
              <w:jc w:val="center"/>
              <w:rPr>
                <w:rFonts w:cs="Arial"/>
                <w:lang w:eastAsia="ja-JP"/>
              </w:rPr>
            </w:pPr>
            <w:r w:rsidRPr="00E67E0D">
              <w:rPr>
                <w:rFonts w:cs="Arial"/>
                <w:lang w:eastAsia="ja-JP"/>
              </w:rPr>
              <w:t>ignore</w:t>
            </w:r>
          </w:p>
        </w:tc>
      </w:tr>
      <w:tr w:rsidR="006A1CE4" w:rsidRPr="00E67E0D" w14:paraId="6C7D8471" w14:textId="77777777" w:rsidTr="00E7499B">
        <w:tc>
          <w:tcPr>
            <w:tcW w:w="2160" w:type="dxa"/>
            <w:tcBorders>
              <w:top w:val="single" w:sz="4" w:space="0" w:color="auto"/>
              <w:left w:val="single" w:sz="4" w:space="0" w:color="auto"/>
              <w:bottom w:val="single" w:sz="4" w:space="0" w:color="auto"/>
              <w:right w:val="single" w:sz="4" w:space="0" w:color="auto"/>
            </w:tcBorders>
          </w:tcPr>
          <w:p w14:paraId="7DC30C8E" w14:textId="77777777" w:rsidR="006A1CE4" w:rsidRPr="00E67E0D" w:rsidRDefault="006A1CE4" w:rsidP="00E7499B">
            <w:pPr>
              <w:pStyle w:val="TAL"/>
              <w:ind w:left="72"/>
              <w:rPr>
                <w:lang w:eastAsia="ja-JP"/>
              </w:rPr>
            </w:pPr>
            <w:r w:rsidRPr="00E67E0D">
              <w:rPr>
                <w:b/>
                <w:lang w:eastAsia="ja-JP"/>
              </w:rPr>
              <w:t>&gt;PDU Session Resource Failed to Setup Item</w:t>
            </w:r>
          </w:p>
        </w:tc>
        <w:tc>
          <w:tcPr>
            <w:tcW w:w="1080" w:type="dxa"/>
            <w:tcBorders>
              <w:top w:val="single" w:sz="4" w:space="0" w:color="auto"/>
              <w:left w:val="single" w:sz="4" w:space="0" w:color="auto"/>
              <w:bottom w:val="single" w:sz="4" w:space="0" w:color="auto"/>
              <w:right w:val="single" w:sz="4" w:space="0" w:color="auto"/>
            </w:tcBorders>
          </w:tcPr>
          <w:p w14:paraId="3EC5B0AD" w14:textId="77777777" w:rsidR="006A1CE4" w:rsidRPr="00E67E0D" w:rsidDel="00FF5598"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tcPr>
          <w:p w14:paraId="4117B7E3" w14:textId="77777777" w:rsidR="006A1CE4" w:rsidRPr="00E67E0D" w:rsidRDefault="006A1CE4" w:rsidP="00E7499B">
            <w:pPr>
              <w:pStyle w:val="TAL"/>
              <w:rPr>
                <w:rFonts w:cs="Arial"/>
                <w:i/>
                <w:lang w:eastAsia="ja-JP"/>
              </w:rPr>
            </w:pPr>
            <w:r w:rsidRPr="00E67E0D">
              <w:rPr>
                <w:bCs/>
                <w:i/>
                <w:szCs w:val="18"/>
                <w:lang w:eastAsia="ja-JP"/>
              </w:rPr>
              <w:t>1..&lt;maxnoofPDUSessions&gt;</w:t>
            </w:r>
          </w:p>
        </w:tc>
        <w:tc>
          <w:tcPr>
            <w:tcW w:w="1512" w:type="dxa"/>
            <w:tcBorders>
              <w:top w:val="single" w:sz="4" w:space="0" w:color="auto"/>
              <w:left w:val="single" w:sz="4" w:space="0" w:color="auto"/>
              <w:bottom w:val="single" w:sz="4" w:space="0" w:color="auto"/>
              <w:right w:val="single" w:sz="4" w:space="0" w:color="auto"/>
            </w:tcBorders>
          </w:tcPr>
          <w:p w14:paraId="45F64D8A" w14:textId="77777777" w:rsidR="006A1CE4" w:rsidRPr="00E67E0D" w:rsidDel="00FF5598" w:rsidRDefault="006A1CE4" w:rsidP="00E7499B">
            <w:pPr>
              <w:pStyle w:val="TAL"/>
              <w:rPr>
                <w:rFonts w:eastAsia="SimSun" w:cs="Arial"/>
                <w:lang w:eastAsia="zh-CN"/>
              </w:rPr>
            </w:pPr>
          </w:p>
        </w:tc>
        <w:tc>
          <w:tcPr>
            <w:tcW w:w="1728" w:type="dxa"/>
            <w:tcBorders>
              <w:top w:val="single" w:sz="4" w:space="0" w:color="auto"/>
              <w:left w:val="single" w:sz="4" w:space="0" w:color="auto"/>
              <w:bottom w:val="single" w:sz="4" w:space="0" w:color="auto"/>
              <w:right w:val="single" w:sz="4" w:space="0" w:color="auto"/>
            </w:tcBorders>
          </w:tcPr>
          <w:p w14:paraId="15098B51"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tcPr>
          <w:p w14:paraId="2A325049"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Borders>
              <w:top w:val="single" w:sz="4" w:space="0" w:color="auto"/>
              <w:left w:val="single" w:sz="4" w:space="0" w:color="auto"/>
              <w:bottom w:val="single" w:sz="4" w:space="0" w:color="auto"/>
              <w:right w:val="single" w:sz="4" w:space="0" w:color="auto"/>
            </w:tcBorders>
          </w:tcPr>
          <w:p w14:paraId="673EBA4A" w14:textId="77777777" w:rsidR="006A1CE4" w:rsidRPr="00E67E0D" w:rsidRDefault="006A1CE4" w:rsidP="00E7499B">
            <w:pPr>
              <w:pStyle w:val="TAR"/>
              <w:jc w:val="center"/>
              <w:rPr>
                <w:rFonts w:cs="Arial"/>
                <w:lang w:eastAsia="ja-JP"/>
              </w:rPr>
            </w:pPr>
          </w:p>
        </w:tc>
      </w:tr>
      <w:tr w:rsidR="006A1CE4" w:rsidRPr="00E67E0D" w14:paraId="14047848" w14:textId="77777777" w:rsidTr="00E7499B">
        <w:tc>
          <w:tcPr>
            <w:tcW w:w="2160" w:type="dxa"/>
            <w:tcBorders>
              <w:top w:val="single" w:sz="4" w:space="0" w:color="auto"/>
              <w:left w:val="single" w:sz="4" w:space="0" w:color="auto"/>
              <w:bottom w:val="single" w:sz="4" w:space="0" w:color="auto"/>
              <w:right w:val="single" w:sz="4" w:space="0" w:color="auto"/>
            </w:tcBorders>
          </w:tcPr>
          <w:p w14:paraId="264EE1E8" w14:textId="77777777" w:rsidR="006A1CE4" w:rsidRPr="00E67E0D" w:rsidRDefault="006A1CE4" w:rsidP="00E7499B">
            <w:pPr>
              <w:pStyle w:val="TAL"/>
              <w:ind w:left="162"/>
              <w:rPr>
                <w:lang w:eastAsia="ja-JP"/>
              </w:rPr>
            </w:pPr>
            <w:r w:rsidRPr="00E67E0D">
              <w:rPr>
                <w:lang w:eastAsia="ja-JP"/>
              </w:rPr>
              <w:t>&gt;&gt;PDU Session ID</w:t>
            </w:r>
          </w:p>
        </w:tc>
        <w:tc>
          <w:tcPr>
            <w:tcW w:w="1080" w:type="dxa"/>
            <w:tcBorders>
              <w:top w:val="single" w:sz="4" w:space="0" w:color="auto"/>
              <w:left w:val="single" w:sz="4" w:space="0" w:color="auto"/>
              <w:bottom w:val="single" w:sz="4" w:space="0" w:color="auto"/>
              <w:right w:val="single" w:sz="4" w:space="0" w:color="auto"/>
            </w:tcBorders>
          </w:tcPr>
          <w:p w14:paraId="3B3D48B0" w14:textId="77777777" w:rsidR="006A1CE4" w:rsidRPr="00E67E0D" w:rsidDel="00FF5598" w:rsidRDefault="006A1CE4" w:rsidP="00E7499B">
            <w:pPr>
              <w:pStyle w:val="TAL"/>
              <w:rPr>
                <w:rFonts w:cs="Arial"/>
                <w:lang w:eastAsia="ja-JP"/>
              </w:rPr>
            </w:pPr>
            <w:r w:rsidRPr="00E67E0D">
              <w:rPr>
                <w:rFonts w:cs="Arial"/>
                <w:lang w:eastAsia="ja-JP"/>
              </w:rPr>
              <w:t>M</w:t>
            </w:r>
          </w:p>
        </w:tc>
        <w:tc>
          <w:tcPr>
            <w:tcW w:w="1080" w:type="dxa"/>
            <w:tcBorders>
              <w:top w:val="single" w:sz="4" w:space="0" w:color="auto"/>
              <w:left w:val="single" w:sz="4" w:space="0" w:color="auto"/>
              <w:bottom w:val="single" w:sz="4" w:space="0" w:color="auto"/>
              <w:right w:val="single" w:sz="4" w:space="0" w:color="auto"/>
            </w:tcBorders>
          </w:tcPr>
          <w:p w14:paraId="391A65C0" w14:textId="77777777" w:rsidR="006A1CE4" w:rsidRPr="00E67E0D" w:rsidRDefault="006A1CE4" w:rsidP="00E7499B">
            <w:pPr>
              <w:pStyle w:val="TAL"/>
              <w:rPr>
                <w:rFonts w:cs="Arial"/>
                <w:i/>
                <w:lang w:eastAsia="ja-JP"/>
              </w:rPr>
            </w:pPr>
          </w:p>
        </w:tc>
        <w:tc>
          <w:tcPr>
            <w:tcW w:w="1512" w:type="dxa"/>
            <w:tcBorders>
              <w:top w:val="single" w:sz="4" w:space="0" w:color="auto"/>
              <w:left w:val="single" w:sz="4" w:space="0" w:color="auto"/>
              <w:bottom w:val="single" w:sz="4" w:space="0" w:color="auto"/>
              <w:right w:val="single" w:sz="4" w:space="0" w:color="auto"/>
            </w:tcBorders>
          </w:tcPr>
          <w:p w14:paraId="44BE3A1C" w14:textId="77777777" w:rsidR="006A1CE4" w:rsidRPr="00E67E0D" w:rsidDel="00FF5598" w:rsidRDefault="006A1CE4" w:rsidP="00E7499B">
            <w:pPr>
              <w:pStyle w:val="TAL"/>
              <w:rPr>
                <w:rFonts w:eastAsia="SimSun" w:cs="Arial"/>
                <w:lang w:eastAsia="zh-CN"/>
              </w:rPr>
            </w:pPr>
            <w:r w:rsidRPr="00E67E0D">
              <w:rPr>
                <w:rFonts w:eastAsia="SimSun" w:cs="Arial"/>
                <w:lang w:eastAsia="zh-CN"/>
              </w:rPr>
              <w:t>9.3.1.50</w:t>
            </w:r>
          </w:p>
        </w:tc>
        <w:tc>
          <w:tcPr>
            <w:tcW w:w="1728" w:type="dxa"/>
            <w:tcBorders>
              <w:top w:val="single" w:sz="4" w:space="0" w:color="auto"/>
              <w:left w:val="single" w:sz="4" w:space="0" w:color="auto"/>
              <w:bottom w:val="single" w:sz="4" w:space="0" w:color="auto"/>
              <w:right w:val="single" w:sz="4" w:space="0" w:color="auto"/>
            </w:tcBorders>
          </w:tcPr>
          <w:p w14:paraId="50C82953"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tcPr>
          <w:p w14:paraId="29E6373C"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Borders>
              <w:top w:val="single" w:sz="4" w:space="0" w:color="auto"/>
              <w:left w:val="single" w:sz="4" w:space="0" w:color="auto"/>
              <w:bottom w:val="single" w:sz="4" w:space="0" w:color="auto"/>
              <w:right w:val="single" w:sz="4" w:space="0" w:color="auto"/>
            </w:tcBorders>
          </w:tcPr>
          <w:p w14:paraId="7FE1C9B7" w14:textId="77777777" w:rsidR="006A1CE4" w:rsidRPr="00E67E0D" w:rsidRDefault="006A1CE4" w:rsidP="00E7499B">
            <w:pPr>
              <w:pStyle w:val="TAR"/>
              <w:jc w:val="center"/>
              <w:rPr>
                <w:rFonts w:cs="Arial"/>
                <w:lang w:eastAsia="ja-JP"/>
              </w:rPr>
            </w:pPr>
          </w:p>
        </w:tc>
      </w:tr>
      <w:tr w:rsidR="006A1CE4" w:rsidRPr="00E67E0D" w14:paraId="2EF03A33" w14:textId="77777777" w:rsidTr="00E7499B">
        <w:tc>
          <w:tcPr>
            <w:tcW w:w="2160" w:type="dxa"/>
            <w:tcBorders>
              <w:top w:val="single" w:sz="4" w:space="0" w:color="auto"/>
              <w:left w:val="single" w:sz="4" w:space="0" w:color="auto"/>
              <w:bottom w:val="single" w:sz="4" w:space="0" w:color="auto"/>
              <w:right w:val="single" w:sz="4" w:space="0" w:color="auto"/>
            </w:tcBorders>
          </w:tcPr>
          <w:p w14:paraId="0A870CF2" w14:textId="77777777" w:rsidR="006A1CE4" w:rsidRPr="00E67E0D" w:rsidRDefault="006A1CE4" w:rsidP="00E7499B">
            <w:pPr>
              <w:pStyle w:val="TAL"/>
              <w:ind w:left="162"/>
              <w:rPr>
                <w:lang w:eastAsia="ja-JP"/>
              </w:rPr>
            </w:pPr>
            <w:r w:rsidRPr="00E67E0D">
              <w:rPr>
                <w:lang w:eastAsia="ja-JP"/>
              </w:rPr>
              <w:t>&gt;&gt;</w:t>
            </w:r>
            <w:bookmarkStart w:id="3719" w:name="_Hlk494400492"/>
            <w:r w:rsidRPr="00E67E0D">
              <w:rPr>
                <w:lang w:eastAsia="ja-JP"/>
              </w:rPr>
              <w:t>PDU Session Resource Setup Unsuccessful Transfer</w:t>
            </w:r>
            <w:bookmarkEnd w:id="3719"/>
          </w:p>
        </w:tc>
        <w:tc>
          <w:tcPr>
            <w:tcW w:w="1080" w:type="dxa"/>
            <w:tcBorders>
              <w:top w:val="single" w:sz="4" w:space="0" w:color="auto"/>
              <w:left w:val="single" w:sz="4" w:space="0" w:color="auto"/>
              <w:bottom w:val="single" w:sz="4" w:space="0" w:color="auto"/>
              <w:right w:val="single" w:sz="4" w:space="0" w:color="auto"/>
            </w:tcBorders>
          </w:tcPr>
          <w:p w14:paraId="7A084886" w14:textId="77777777" w:rsidR="006A1CE4" w:rsidRPr="00E67E0D" w:rsidDel="00FF5598" w:rsidRDefault="006A1CE4" w:rsidP="00E7499B">
            <w:pPr>
              <w:pStyle w:val="TAL"/>
              <w:rPr>
                <w:rFonts w:cs="Arial"/>
                <w:lang w:eastAsia="ja-JP"/>
              </w:rPr>
            </w:pPr>
            <w:r w:rsidRPr="00E67E0D">
              <w:rPr>
                <w:rFonts w:cs="Arial"/>
                <w:lang w:eastAsia="ja-JP"/>
              </w:rPr>
              <w:t>M</w:t>
            </w:r>
          </w:p>
        </w:tc>
        <w:tc>
          <w:tcPr>
            <w:tcW w:w="1080" w:type="dxa"/>
            <w:tcBorders>
              <w:top w:val="single" w:sz="4" w:space="0" w:color="auto"/>
              <w:left w:val="single" w:sz="4" w:space="0" w:color="auto"/>
              <w:bottom w:val="single" w:sz="4" w:space="0" w:color="auto"/>
              <w:right w:val="single" w:sz="4" w:space="0" w:color="auto"/>
            </w:tcBorders>
          </w:tcPr>
          <w:p w14:paraId="2AD327C1" w14:textId="77777777" w:rsidR="006A1CE4" w:rsidRPr="00E67E0D" w:rsidRDefault="006A1CE4" w:rsidP="00E7499B">
            <w:pPr>
              <w:pStyle w:val="TAL"/>
              <w:rPr>
                <w:rFonts w:cs="Arial"/>
                <w:i/>
                <w:lang w:eastAsia="ja-JP"/>
              </w:rPr>
            </w:pPr>
          </w:p>
        </w:tc>
        <w:tc>
          <w:tcPr>
            <w:tcW w:w="1512" w:type="dxa"/>
            <w:tcBorders>
              <w:top w:val="single" w:sz="4" w:space="0" w:color="auto"/>
              <w:left w:val="single" w:sz="4" w:space="0" w:color="auto"/>
              <w:bottom w:val="single" w:sz="4" w:space="0" w:color="auto"/>
              <w:right w:val="single" w:sz="4" w:space="0" w:color="auto"/>
            </w:tcBorders>
          </w:tcPr>
          <w:p w14:paraId="01A8E053" w14:textId="77777777" w:rsidR="006A1CE4" w:rsidRPr="00E67E0D" w:rsidDel="00FF5598" w:rsidRDefault="006A1CE4" w:rsidP="00E7499B">
            <w:pPr>
              <w:pStyle w:val="TAL"/>
              <w:rPr>
                <w:rFonts w:eastAsia="SimSun" w:cs="Arial"/>
                <w:lang w:eastAsia="zh-CN"/>
              </w:rPr>
            </w:pPr>
            <w:r w:rsidRPr="00E67E0D">
              <w:rPr>
                <w:rFonts w:eastAsia="SimSun" w:cs="Arial"/>
                <w:lang w:eastAsia="zh-CN"/>
              </w:rPr>
              <w:t>OCTET STRING</w:t>
            </w:r>
          </w:p>
        </w:tc>
        <w:tc>
          <w:tcPr>
            <w:tcW w:w="1728" w:type="dxa"/>
            <w:tcBorders>
              <w:top w:val="single" w:sz="4" w:space="0" w:color="auto"/>
              <w:left w:val="single" w:sz="4" w:space="0" w:color="auto"/>
              <w:bottom w:val="single" w:sz="4" w:space="0" w:color="auto"/>
              <w:right w:val="single" w:sz="4" w:space="0" w:color="auto"/>
            </w:tcBorders>
          </w:tcPr>
          <w:p w14:paraId="46B26F06" w14:textId="77777777" w:rsidR="006A1CE4" w:rsidRPr="00E67E0D" w:rsidRDefault="006A1CE4" w:rsidP="00E7499B">
            <w:pPr>
              <w:pStyle w:val="TAL"/>
              <w:rPr>
                <w:rFonts w:cs="Arial"/>
                <w:lang w:eastAsia="ja-JP"/>
              </w:rPr>
            </w:pPr>
            <w:r w:rsidRPr="00E67E0D">
              <w:rPr>
                <w:iCs/>
                <w:lang w:eastAsia="ja-JP"/>
              </w:rPr>
              <w:t xml:space="preserve">Containing the </w:t>
            </w:r>
            <w:r w:rsidRPr="00E67E0D">
              <w:rPr>
                <w:rFonts w:cs="Arial"/>
                <w:bCs/>
                <w:i/>
                <w:iCs/>
                <w:lang w:eastAsia="ja-JP"/>
              </w:rPr>
              <w:t>PDU Session Resource Setup Unsuccessful Transfer</w:t>
            </w:r>
            <w:r w:rsidRPr="00E67E0D">
              <w:rPr>
                <w:rFonts w:cs="Arial"/>
                <w:bCs/>
                <w:iCs/>
                <w:lang w:eastAsia="ja-JP"/>
              </w:rPr>
              <w:t xml:space="preserve"> IE</w:t>
            </w:r>
            <w:r w:rsidRPr="00E67E0D">
              <w:rPr>
                <w:iCs/>
                <w:lang w:eastAsia="ja-JP"/>
              </w:rPr>
              <w:t xml:space="preserve"> specified in subclause 9.3.4.16.</w:t>
            </w:r>
          </w:p>
        </w:tc>
        <w:tc>
          <w:tcPr>
            <w:tcW w:w="1080" w:type="dxa"/>
            <w:tcBorders>
              <w:top w:val="single" w:sz="4" w:space="0" w:color="auto"/>
              <w:left w:val="single" w:sz="4" w:space="0" w:color="auto"/>
              <w:bottom w:val="single" w:sz="4" w:space="0" w:color="auto"/>
              <w:right w:val="single" w:sz="4" w:space="0" w:color="auto"/>
            </w:tcBorders>
          </w:tcPr>
          <w:p w14:paraId="465A0CBA"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Borders>
              <w:top w:val="single" w:sz="4" w:space="0" w:color="auto"/>
              <w:left w:val="single" w:sz="4" w:space="0" w:color="auto"/>
              <w:bottom w:val="single" w:sz="4" w:space="0" w:color="auto"/>
              <w:right w:val="single" w:sz="4" w:space="0" w:color="auto"/>
            </w:tcBorders>
          </w:tcPr>
          <w:p w14:paraId="07A70ED2" w14:textId="77777777" w:rsidR="006A1CE4" w:rsidRPr="00E67E0D" w:rsidRDefault="006A1CE4" w:rsidP="00E7499B">
            <w:pPr>
              <w:pStyle w:val="TAR"/>
              <w:jc w:val="center"/>
              <w:rPr>
                <w:rFonts w:cs="Arial"/>
                <w:lang w:eastAsia="ja-JP"/>
              </w:rPr>
            </w:pPr>
          </w:p>
        </w:tc>
      </w:tr>
      <w:tr w:rsidR="006A1CE4" w:rsidRPr="00E67E0D" w14:paraId="0A4C8243" w14:textId="77777777" w:rsidTr="00E7499B">
        <w:tc>
          <w:tcPr>
            <w:tcW w:w="2160" w:type="dxa"/>
            <w:tcBorders>
              <w:top w:val="single" w:sz="4" w:space="0" w:color="auto"/>
              <w:left w:val="single" w:sz="4" w:space="0" w:color="auto"/>
              <w:bottom w:val="single" w:sz="4" w:space="0" w:color="auto"/>
              <w:right w:val="single" w:sz="4" w:space="0" w:color="auto"/>
            </w:tcBorders>
          </w:tcPr>
          <w:p w14:paraId="50F57AF0" w14:textId="77777777" w:rsidR="006A1CE4" w:rsidRPr="00E67E0D" w:rsidRDefault="006A1CE4" w:rsidP="00E7499B">
            <w:pPr>
              <w:pStyle w:val="TAL"/>
              <w:rPr>
                <w:rFonts w:cs="Arial"/>
                <w:lang w:eastAsia="ja-JP"/>
              </w:rPr>
            </w:pPr>
            <w:r w:rsidRPr="00E67E0D">
              <w:rPr>
                <w:lang w:eastAsia="ja-JP"/>
              </w:rPr>
              <w:t xml:space="preserve">Criticality Diagnostics </w:t>
            </w:r>
          </w:p>
        </w:tc>
        <w:tc>
          <w:tcPr>
            <w:tcW w:w="1080" w:type="dxa"/>
            <w:tcBorders>
              <w:top w:val="single" w:sz="4" w:space="0" w:color="auto"/>
              <w:left w:val="single" w:sz="4" w:space="0" w:color="auto"/>
              <w:bottom w:val="single" w:sz="4" w:space="0" w:color="auto"/>
              <w:right w:val="single" w:sz="4" w:space="0" w:color="auto"/>
            </w:tcBorders>
          </w:tcPr>
          <w:p w14:paraId="747A1CCE" w14:textId="77777777" w:rsidR="006A1CE4" w:rsidRPr="00E67E0D" w:rsidRDefault="006A1CE4" w:rsidP="00E7499B">
            <w:pPr>
              <w:pStyle w:val="TAL"/>
              <w:rPr>
                <w:rFonts w:cs="Arial"/>
                <w:lang w:eastAsia="ja-JP"/>
              </w:rPr>
            </w:pPr>
            <w:r w:rsidRPr="00E67E0D">
              <w:rPr>
                <w:rFonts w:cs="Arial"/>
                <w:lang w:eastAsia="ja-JP"/>
              </w:rPr>
              <w:t>O</w:t>
            </w:r>
          </w:p>
        </w:tc>
        <w:tc>
          <w:tcPr>
            <w:tcW w:w="1080" w:type="dxa"/>
            <w:tcBorders>
              <w:top w:val="single" w:sz="4" w:space="0" w:color="auto"/>
              <w:left w:val="single" w:sz="4" w:space="0" w:color="auto"/>
              <w:bottom w:val="single" w:sz="4" w:space="0" w:color="auto"/>
              <w:right w:val="single" w:sz="4" w:space="0" w:color="auto"/>
            </w:tcBorders>
          </w:tcPr>
          <w:p w14:paraId="0BAFFFF4" w14:textId="77777777" w:rsidR="006A1CE4" w:rsidRPr="00E67E0D" w:rsidRDefault="006A1CE4" w:rsidP="00E7499B">
            <w:pPr>
              <w:pStyle w:val="TAL"/>
              <w:rPr>
                <w:rFonts w:cs="Arial"/>
                <w:i/>
                <w:lang w:eastAsia="ja-JP"/>
              </w:rPr>
            </w:pPr>
          </w:p>
        </w:tc>
        <w:tc>
          <w:tcPr>
            <w:tcW w:w="1512" w:type="dxa"/>
            <w:tcBorders>
              <w:top w:val="single" w:sz="4" w:space="0" w:color="auto"/>
              <w:left w:val="single" w:sz="4" w:space="0" w:color="auto"/>
              <w:bottom w:val="single" w:sz="4" w:space="0" w:color="auto"/>
              <w:right w:val="single" w:sz="4" w:space="0" w:color="auto"/>
            </w:tcBorders>
          </w:tcPr>
          <w:p w14:paraId="79FAE384" w14:textId="77777777" w:rsidR="006A1CE4" w:rsidRPr="00E67E0D" w:rsidRDefault="006A1CE4" w:rsidP="00E7499B">
            <w:pPr>
              <w:pStyle w:val="TAL"/>
              <w:rPr>
                <w:rFonts w:cs="Arial"/>
                <w:lang w:eastAsia="ja-JP"/>
              </w:rPr>
            </w:pPr>
            <w:r w:rsidRPr="00E67E0D">
              <w:rPr>
                <w:rFonts w:cs="Arial"/>
                <w:lang w:eastAsia="ja-JP"/>
              </w:rPr>
              <w:t>9.3.1.3</w:t>
            </w:r>
          </w:p>
        </w:tc>
        <w:tc>
          <w:tcPr>
            <w:tcW w:w="1728" w:type="dxa"/>
            <w:tcBorders>
              <w:top w:val="single" w:sz="4" w:space="0" w:color="auto"/>
              <w:left w:val="single" w:sz="4" w:space="0" w:color="auto"/>
              <w:bottom w:val="single" w:sz="4" w:space="0" w:color="auto"/>
              <w:right w:val="single" w:sz="4" w:space="0" w:color="auto"/>
            </w:tcBorders>
          </w:tcPr>
          <w:p w14:paraId="28F741C8"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tcPr>
          <w:p w14:paraId="30A34ED4" w14:textId="77777777" w:rsidR="006A1CE4" w:rsidRPr="00E67E0D" w:rsidRDefault="006A1CE4" w:rsidP="00E7499B">
            <w:pPr>
              <w:pStyle w:val="TAR"/>
              <w:jc w:val="center"/>
              <w:rPr>
                <w:rFonts w:cs="Arial"/>
                <w:lang w:eastAsia="ja-JP"/>
              </w:rPr>
            </w:pPr>
            <w:r w:rsidRPr="00E67E0D">
              <w:rPr>
                <w:rFonts w:cs="Arial"/>
                <w:lang w:eastAsia="ja-JP"/>
              </w:rPr>
              <w:t>YES</w:t>
            </w:r>
          </w:p>
        </w:tc>
        <w:tc>
          <w:tcPr>
            <w:tcW w:w="1080" w:type="dxa"/>
            <w:tcBorders>
              <w:top w:val="single" w:sz="4" w:space="0" w:color="auto"/>
              <w:left w:val="single" w:sz="4" w:space="0" w:color="auto"/>
              <w:bottom w:val="single" w:sz="4" w:space="0" w:color="auto"/>
              <w:right w:val="single" w:sz="4" w:space="0" w:color="auto"/>
            </w:tcBorders>
          </w:tcPr>
          <w:p w14:paraId="0413E533" w14:textId="77777777" w:rsidR="006A1CE4" w:rsidRPr="00E67E0D" w:rsidRDefault="006A1CE4" w:rsidP="00E7499B">
            <w:pPr>
              <w:pStyle w:val="TAR"/>
              <w:jc w:val="center"/>
              <w:rPr>
                <w:rFonts w:cs="Arial"/>
                <w:lang w:eastAsia="ja-JP"/>
              </w:rPr>
            </w:pPr>
            <w:r w:rsidRPr="00E67E0D">
              <w:rPr>
                <w:rFonts w:cs="Arial"/>
                <w:lang w:eastAsia="ja-JP"/>
              </w:rPr>
              <w:t>ignore</w:t>
            </w:r>
          </w:p>
        </w:tc>
      </w:tr>
    </w:tbl>
    <w:p w14:paraId="342E08AD"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3803D84E" w14:textId="77777777" w:rsidTr="00E7499B">
        <w:tc>
          <w:tcPr>
            <w:tcW w:w="3528" w:type="dxa"/>
          </w:tcPr>
          <w:p w14:paraId="650FA17F"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23B37E5F"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167BEE69" w14:textId="77777777" w:rsidTr="00E7499B">
        <w:tc>
          <w:tcPr>
            <w:tcW w:w="3528" w:type="dxa"/>
          </w:tcPr>
          <w:p w14:paraId="068E015B" w14:textId="77777777" w:rsidR="006A1CE4" w:rsidRPr="00E67E0D" w:rsidRDefault="006A1CE4" w:rsidP="00E7499B">
            <w:pPr>
              <w:pStyle w:val="TAL"/>
              <w:rPr>
                <w:rFonts w:cs="Arial"/>
                <w:lang w:eastAsia="ja-JP"/>
              </w:rPr>
            </w:pPr>
            <w:r w:rsidRPr="00E67E0D">
              <w:rPr>
                <w:bCs/>
                <w:szCs w:val="18"/>
                <w:lang w:eastAsia="ja-JP"/>
              </w:rPr>
              <w:t>maxnoofPDUSessions</w:t>
            </w:r>
          </w:p>
        </w:tc>
        <w:tc>
          <w:tcPr>
            <w:tcW w:w="6192" w:type="dxa"/>
          </w:tcPr>
          <w:p w14:paraId="10D6AB72" w14:textId="77777777" w:rsidR="006A1CE4" w:rsidRPr="00E67E0D" w:rsidRDefault="006A1CE4" w:rsidP="00E7499B">
            <w:pPr>
              <w:pStyle w:val="TAL"/>
              <w:rPr>
                <w:rFonts w:cs="Arial"/>
                <w:lang w:eastAsia="ja-JP"/>
              </w:rPr>
            </w:pPr>
            <w:r w:rsidRPr="00E67E0D">
              <w:rPr>
                <w:rFonts w:cs="Arial"/>
                <w:lang w:eastAsia="ja-JP"/>
              </w:rPr>
              <w:t>Maximum no. of PDU sessions allowed towards one UE. Value is 256.</w:t>
            </w:r>
          </w:p>
        </w:tc>
      </w:tr>
    </w:tbl>
    <w:p w14:paraId="2B75FC40" w14:textId="77777777" w:rsidR="006A1CE4" w:rsidRPr="00E67E0D" w:rsidRDefault="006A1CE4" w:rsidP="00E7499B"/>
    <w:p w14:paraId="685AEF60" w14:textId="77777777" w:rsidR="006A1CE4" w:rsidRPr="00E67E0D" w:rsidRDefault="006A1CE4" w:rsidP="00E7499B">
      <w:pPr>
        <w:pStyle w:val="4"/>
      </w:pPr>
      <w:bookmarkStart w:id="3720" w:name="_Toc534720446"/>
      <w:bookmarkStart w:id="3721" w:name="_Toc525567458"/>
      <w:r w:rsidRPr="00E67E0D">
        <w:t>9.2.1.3</w:t>
      </w:r>
      <w:r w:rsidRPr="00E67E0D">
        <w:tab/>
        <w:t>PDU SESSION RESOURCE RELEASE COMMAND</w:t>
      </w:r>
      <w:bookmarkEnd w:id="3720"/>
      <w:bookmarkEnd w:id="3721"/>
    </w:p>
    <w:p w14:paraId="039E24B3" w14:textId="77777777" w:rsidR="006A1CE4" w:rsidRPr="00E67E0D" w:rsidRDefault="006A1CE4" w:rsidP="00E7499B">
      <w:r w:rsidRPr="00E67E0D">
        <w:t>This message is sent by the AMF and is used to request the NG-RAN node to release already established PDU session resources for a given UE.</w:t>
      </w:r>
    </w:p>
    <w:p w14:paraId="64F28CF0" w14:textId="77777777" w:rsidR="006A1CE4" w:rsidRPr="00E67E0D" w:rsidRDefault="006A1CE4" w:rsidP="00E7499B">
      <w:pPr>
        <w:rPr>
          <w:rFonts w:eastAsia="Batang"/>
        </w:rPr>
      </w:pPr>
      <w:r w:rsidRPr="00E67E0D">
        <w:t xml:space="preserve">Direction: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39254E26" w14:textId="77777777" w:rsidTr="00E7499B">
        <w:tc>
          <w:tcPr>
            <w:tcW w:w="2160" w:type="dxa"/>
          </w:tcPr>
          <w:p w14:paraId="4815CFF1"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7D73AF4"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66FD536B"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1F76133A"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0FCC6C5E"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306612E3"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56EF65E8"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5F53038C" w14:textId="77777777" w:rsidTr="00E7499B">
        <w:tc>
          <w:tcPr>
            <w:tcW w:w="2160" w:type="dxa"/>
          </w:tcPr>
          <w:p w14:paraId="6733CB9D"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49172EA3"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1964EC93" w14:textId="77777777" w:rsidR="006A1CE4" w:rsidRPr="00E67E0D" w:rsidRDefault="006A1CE4" w:rsidP="00E7499B">
            <w:pPr>
              <w:pStyle w:val="TAL"/>
              <w:rPr>
                <w:rFonts w:cs="Arial"/>
                <w:lang w:eastAsia="ja-JP"/>
              </w:rPr>
            </w:pPr>
          </w:p>
        </w:tc>
        <w:tc>
          <w:tcPr>
            <w:tcW w:w="1512" w:type="dxa"/>
          </w:tcPr>
          <w:p w14:paraId="4FD47035" w14:textId="77777777" w:rsidR="006A1CE4" w:rsidRPr="00E67E0D" w:rsidRDefault="006A1CE4" w:rsidP="00E7499B">
            <w:pPr>
              <w:pStyle w:val="TAL"/>
              <w:rPr>
                <w:rFonts w:cs="Arial"/>
                <w:lang w:eastAsia="ja-JP"/>
              </w:rPr>
            </w:pPr>
            <w:r w:rsidRPr="00E67E0D">
              <w:rPr>
                <w:rFonts w:cs="Arial"/>
                <w:lang w:eastAsia="ja-JP"/>
              </w:rPr>
              <w:t>9.3.1.1</w:t>
            </w:r>
          </w:p>
        </w:tc>
        <w:tc>
          <w:tcPr>
            <w:tcW w:w="1728" w:type="dxa"/>
          </w:tcPr>
          <w:p w14:paraId="23E192EC" w14:textId="77777777" w:rsidR="006A1CE4" w:rsidRPr="00E67E0D" w:rsidRDefault="006A1CE4" w:rsidP="00E7499B">
            <w:pPr>
              <w:pStyle w:val="TAL"/>
              <w:rPr>
                <w:rFonts w:cs="Arial"/>
                <w:lang w:eastAsia="ja-JP"/>
              </w:rPr>
            </w:pPr>
          </w:p>
        </w:tc>
        <w:tc>
          <w:tcPr>
            <w:tcW w:w="1080" w:type="dxa"/>
          </w:tcPr>
          <w:p w14:paraId="1FCE3044"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441E73F3"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58DFE102" w14:textId="77777777" w:rsidTr="00E7499B">
        <w:tc>
          <w:tcPr>
            <w:tcW w:w="2160" w:type="dxa"/>
          </w:tcPr>
          <w:p w14:paraId="0EBBFCA3" w14:textId="77777777" w:rsidR="006A1CE4" w:rsidRPr="00E67E0D" w:rsidRDefault="006A1CE4" w:rsidP="00E7499B">
            <w:pPr>
              <w:pStyle w:val="TAL"/>
              <w:rPr>
                <w:rFonts w:eastAsia="MS Mincho"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Pr>
          <w:p w14:paraId="5CD7A678"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581A3EB5" w14:textId="77777777" w:rsidR="006A1CE4" w:rsidRPr="00E67E0D" w:rsidRDefault="006A1CE4" w:rsidP="00E7499B">
            <w:pPr>
              <w:pStyle w:val="TAL"/>
              <w:rPr>
                <w:rFonts w:cs="Arial"/>
                <w:lang w:eastAsia="ja-JP"/>
              </w:rPr>
            </w:pPr>
          </w:p>
        </w:tc>
        <w:tc>
          <w:tcPr>
            <w:tcW w:w="1512" w:type="dxa"/>
          </w:tcPr>
          <w:p w14:paraId="01E47BED" w14:textId="77777777" w:rsidR="006A1CE4" w:rsidRPr="00E67E0D" w:rsidRDefault="006A1CE4" w:rsidP="00E7499B">
            <w:pPr>
              <w:pStyle w:val="TAL"/>
              <w:rPr>
                <w:rFonts w:cs="Arial"/>
                <w:lang w:eastAsia="ja-JP"/>
              </w:rPr>
            </w:pPr>
            <w:r w:rsidRPr="00E67E0D">
              <w:rPr>
                <w:rFonts w:cs="Arial"/>
                <w:lang w:eastAsia="ja-JP"/>
              </w:rPr>
              <w:t>9.3.3.1</w:t>
            </w:r>
          </w:p>
        </w:tc>
        <w:tc>
          <w:tcPr>
            <w:tcW w:w="1728" w:type="dxa"/>
          </w:tcPr>
          <w:p w14:paraId="3572E23B" w14:textId="77777777" w:rsidR="006A1CE4" w:rsidRPr="00E67E0D" w:rsidRDefault="006A1CE4" w:rsidP="00E7499B">
            <w:pPr>
              <w:pStyle w:val="TAL"/>
              <w:rPr>
                <w:rFonts w:cs="Arial"/>
                <w:lang w:eastAsia="ja-JP"/>
              </w:rPr>
            </w:pPr>
          </w:p>
        </w:tc>
        <w:tc>
          <w:tcPr>
            <w:tcW w:w="1080" w:type="dxa"/>
          </w:tcPr>
          <w:p w14:paraId="135DAE95"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0BFF36A4"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6C63294B" w14:textId="77777777" w:rsidTr="00E7499B">
        <w:tc>
          <w:tcPr>
            <w:tcW w:w="2160" w:type="dxa"/>
          </w:tcPr>
          <w:p w14:paraId="1FC7E2BE" w14:textId="77777777" w:rsidR="006A1CE4" w:rsidRPr="00E67E0D" w:rsidRDefault="006A1CE4" w:rsidP="00E7499B">
            <w:pPr>
              <w:pStyle w:val="TAL"/>
              <w:rPr>
                <w:rFonts w:cs="Arial"/>
                <w:lang w:eastAsia="ja-JP"/>
              </w:rPr>
            </w:pPr>
            <w:r w:rsidRPr="00E67E0D">
              <w:rPr>
                <w:rFonts w:eastAsia="Batang" w:cs="Arial"/>
                <w:lang w:eastAsia="ja-JP"/>
              </w:rPr>
              <w:t>RAN</w:t>
            </w:r>
            <w:r w:rsidRPr="00E67E0D">
              <w:rPr>
                <w:rFonts w:cs="Arial"/>
                <w:lang w:eastAsia="ja-JP"/>
              </w:rPr>
              <w:t xml:space="preserve"> UE NGAP ID</w:t>
            </w:r>
          </w:p>
        </w:tc>
        <w:tc>
          <w:tcPr>
            <w:tcW w:w="1080" w:type="dxa"/>
          </w:tcPr>
          <w:p w14:paraId="525264C5"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3DF0B9ED" w14:textId="77777777" w:rsidR="006A1CE4" w:rsidRPr="00E67E0D" w:rsidRDefault="006A1CE4" w:rsidP="00E7499B">
            <w:pPr>
              <w:pStyle w:val="TAL"/>
              <w:rPr>
                <w:rFonts w:cs="Arial"/>
                <w:lang w:eastAsia="ja-JP"/>
              </w:rPr>
            </w:pPr>
          </w:p>
        </w:tc>
        <w:tc>
          <w:tcPr>
            <w:tcW w:w="1512" w:type="dxa"/>
          </w:tcPr>
          <w:p w14:paraId="57198333" w14:textId="77777777" w:rsidR="006A1CE4" w:rsidRPr="00E67E0D" w:rsidRDefault="006A1CE4" w:rsidP="00E7499B">
            <w:pPr>
              <w:pStyle w:val="TAL"/>
              <w:rPr>
                <w:rFonts w:cs="Arial"/>
                <w:lang w:eastAsia="ja-JP"/>
              </w:rPr>
            </w:pPr>
            <w:r w:rsidRPr="00E67E0D">
              <w:rPr>
                <w:rFonts w:cs="Arial"/>
                <w:lang w:eastAsia="ja-JP"/>
              </w:rPr>
              <w:t>9.3.3.2</w:t>
            </w:r>
          </w:p>
        </w:tc>
        <w:tc>
          <w:tcPr>
            <w:tcW w:w="1728" w:type="dxa"/>
          </w:tcPr>
          <w:p w14:paraId="08CB2E05" w14:textId="77777777" w:rsidR="006A1CE4" w:rsidRPr="00E67E0D" w:rsidRDefault="006A1CE4" w:rsidP="00E7499B">
            <w:pPr>
              <w:pStyle w:val="TAL"/>
              <w:rPr>
                <w:rFonts w:cs="Arial"/>
                <w:lang w:eastAsia="ja-JP"/>
              </w:rPr>
            </w:pPr>
          </w:p>
        </w:tc>
        <w:tc>
          <w:tcPr>
            <w:tcW w:w="1080" w:type="dxa"/>
          </w:tcPr>
          <w:p w14:paraId="75B13E45"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2BAECFB5"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0255BFF7" w14:textId="77777777" w:rsidTr="00E7499B">
        <w:tc>
          <w:tcPr>
            <w:tcW w:w="2160" w:type="dxa"/>
          </w:tcPr>
          <w:p w14:paraId="33341A95" w14:textId="77777777" w:rsidR="006A1CE4" w:rsidRPr="00E67E0D" w:rsidRDefault="006A1CE4" w:rsidP="00E7499B">
            <w:pPr>
              <w:pStyle w:val="TAL"/>
              <w:rPr>
                <w:rFonts w:eastAsia="Batang" w:cs="Arial"/>
                <w:lang w:eastAsia="ja-JP"/>
              </w:rPr>
            </w:pPr>
            <w:r w:rsidRPr="00E67E0D">
              <w:rPr>
                <w:rFonts w:eastAsia="Batang" w:cs="Arial"/>
              </w:rPr>
              <w:t>RAN Paging Priority</w:t>
            </w:r>
          </w:p>
        </w:tc>
        <w:tc>
          <w:tcPr>
            <w:tcW w:w="1080" w:type="dxa"/>
          </w:tcPr>
          <w:p w14:paraId="70EC952D" w14:textId="77777777" w:rsidR="006A1CE4" w:rsidRPr="00E67E0D" w:rsidRDefault="006A1CE4" w:rsidP="00E7499B">
            <w:pPr>
              <w:pStyle w:val="TAL"/>
              <w:rPr>
                <w:rFonts w:cs="Arial"/>
                <w:lang w:eastAsia="ja-JP"/>
              </w:rPr>
            </w:pPr>
            <w:r w:rsidRPr="00E67E0D">
              <w:rPr>
                <w:rFonts w:cs="Arial"/>
              </w:rPr>
              <w:t>O</w:t>
            </w:r>
          </w:p>
        </w:tc>
        <w:tc>
          <w:tcPr>
            <w:tcW w:w="1080" w:type="dxa"/>
          </w:tcPr>
          <w:p w14:paraId="3F23D164" w14:textId="77777777" w:rsidR="006A1CE4" w:rsidRPr="00E67E0D" w:rsidRDefault="006A1CE4" w:rsidP="00E7499B">
            <w:pPr>
              <w:pStyle w:val="TAL"/>
              <w:rPr>
                <w:rFonts w:cs="Arial"/>
                <w:lang w:eastAsia="ja-JP"/>
              </w:rPr>
            </w:pPr>
          </w:p>
        </w:tc>
        <w:tc>
          <w:tcPr>
            <w:tcW w:w="1512" w:type="dxa"/>
          </w:tcPr>
          <w:p w14:paraId="5C24AE7C" w14:textId="77777777" w:rsidR="006A1CE4" w:rsidRPr="00E67E0D" w:rsidRDefault="006A1CE4" w:rsidP="00E7499B">
            <w:pPr>
              <w:pStyle w:val="TAL"/>
              <w:rPr>
                <w:rFonts w:cs="Arial"/>
                <w:lang w:eastAsia="ja-JP"/>
              </w:rPr>
            </w:pPr>
            <w:r w:rsidRPr="00E67E0D">
              <w:rPr>
                <w:rFonts w:cs="Arial"/>
              </w:rPr>
              <w:t>9.3.3.15</w:t>
            </w:r>
          </w:p>
        </w:tc>
        <w:tc>
          <w:tcPr>
            <w:tcW w:w="1728" w:type="dxa"/>
          </w:tcPr>
          <w:p w14:paraId="0646BDFE" w14:textId="77777777" w:rsidR="006A1CE4" w:rsidRPr="00E67E0D" w:rsidRDefault="006A1CE4" w:rsidP="00E7499B">
            <w:pPr>
              <w:pStyle w:val="TAL"/>
              <w:rPr>
                <w:rFonts w:cs="Arial"/>
                <w:lang w:eastAsia="ja-JP"/>
              </w:rPr>
            </w:pPr>
          </w:p>
        </w:tc>
        <w:tc>
          <w:tcPr>
            <w:tcW w:w="1080" w:type="dxa"/>
          </w:tcPr>
          <w:p w14:paraId="62F35ED0" w14:textId="77777777" w:rsidR="006A1CE4" w:rsidRPr="00E67E0D" w:rsidRDefault="006A1CE4" w:rsidP="00E7499B">
            <w:pPr>
              <w:pStyle w:val="TAL"/>
              <w:jc w:val="center"/>
              <w:rPr>
                <w:rFonts w:cs="Arial"/>
                <w:lang w:eastAsia="ja-JP"/>
              </w:rPr>
            </w:pPr>
            <w:r w:rsidRPr="00E67E0D">
              <w:rPr>
                <w:rFonts w:cs="Arial"/>
              </w:rPr>
              <w:t>YES</w:t>
            </w:r>
          </w:p>
        </w:tc>
        <w:tc>
          <w:tcPr>
            <w:tcW w:w="1080" w:type="dxa"/>
          </w:tcPr>
          <w:p w14:paraId="2D892B7A" w14:textId="77777777" w:rsidR="006A1CE4" w:rsidRPr="00E67E0D" w:rsidRDefault="006A1CE4" w:rsidP="00E7499B">
            <w:pPr>
              <w:pStyle w:val="TAL"/>
              <w:jc w:val="center"/>
              <w:rPr>
                <w:rFonts w:cs="Arial"/>
                <w:lang w:eastAsia="ja-JP"/>
              </w:rPr>
            </w:pPr>
            <w:r w:rsidRPr="00E67E0D">
              <w:rPr>
                <w:rFonts w:cs="Arial"/>
              </w:rPr>
              <w:t>ignore</w:t>
            </w:r>
          </w:p>
        </w:tc>
      </w:tr>
      <w:tr w:rsidR="006A1CE4" w:rsidRPr="00E67E0D" w14:paraId="24A7859E" w14:textId="77777777" w:rsidTr="00E7499B">
        <w:tc>
          <w:tcPr>
            <w:tcW w:w="2160" w:type="dxa"/>
          </w:tcPr>
          <w:p w14:paraId="2EB215A3" w14:textId="77777777" w:rsidR="006A1CE4" w:rsidRPr="00E67E0D" w:rsidRDefault="006A1CE4" w:rsidP="00E7499B">
            <w:pPr>
              <w:pStyle w:val="TAL"/>
              <w:rPr>
                <w:rFonts w:eastAsia="Batang" w:cs="Arial"/>
                <w:lang w:eastAsia="ja-JP"/>
              </w:rPr>
            </w:pPr>
            <w:r w:rsidRPr="00E67E0D">
              <w:rPr>
                <w:rFonts w:eastAsia="Batang" w:cs="Arial"/>
                <w:lang w:eastAsia="ja-JP"/>
              </w:rPr>
              <w:t>NAS-PDU</w:t>
            </w:r>
          </w:p>
        </w:tc>
        <w:tc>
          <w:tcPr>
            <w:tcW w:w="1080" w:type="dxa"/>
          </w:tcPr>
          <w:p w14:paraId="00F4DCD2" w14:textId="77777777" w:rsidR="006A1CE4" w:rsidRPr="00E67E0D" w:rsidRDefault="006A1CE4" w:rsidP="00E7499B">
            <w:pPr>
              <w:pStyle w:val="TAL"/>
              <w:rPr>
                <w:rFonts w:cs="Arial"/>
                <w:lang w:eastAsia="ja-JP"/>
              </w:rPr>
            </w:pPr>
            <w:r w:rsidRPr="00E67E0D">
              <w:rPr>
                <w:rFonts w:cs="Arial"/>
                <w:lang w:eastAsia="ja-JP"/>
              </w:rPr>
              <w:t>O</w:t>
            </w:r>
          </w:p>
        </w:tc>
        <w:tc>
          <w:tcPr>
            <w:tcW w:w="1080" w:type="dxa"/>
          </w:tcPr>
          <w:p w14:paraId="4CC81D29" w14:textId="77777777" w:rsidR="006A1CE4" w:rsidRPr="00E67E0D" w:rsidRDefault="006A1CE4" w:rsidP="00E7499B">
            <w:pPr>
              <w:pStyle w:val="TAL"/>
              <w:rPr>
                <w:rFonts w:cs="Arial"/>
                <w:lang w:eastAsia="ja-JP"/>
              </w:rPr>
            </w:pPr>
          </w:p>
        </w:tc>
        <w:tc>
          <w:tcPr>
            <w:tcW w:w="1512" w:type="dxa"/>
          </w:tcPr>
          <w:p w14:paraId="34138291" w14:textId="77777777" w:rsidR="006A1CE4" w:rsidRPr="00E67E0D" w:rsidRDefault="006A1CE4" w:rsidP="00E7499B">
            <w:pPr>
              <w:pStyle w:val="TAL"/>
              <w:rPr>
                <w:rFonts w:cs="Arial"/>
                <w:lang w:eastAsia="ja-JP"/>
              </w:rPr>
            </w:pPr>
            <w:r w:rsidRPr="00E67E0D">
              <w:rPr>
                <w:rFonts w:cs="Arial"/>
                <w:lang w:eastAsia="ja-JP"/>
              </w:rPr>
              <w:t>9.3.3.4</w:t>
            </w:r>
          </w:p>
        </w:tc>
        <w:tc>
          <w:tcPr>
            <w:tcW w:w="1728" w:type="dxa"/>
          </w:tcPr>
          <w:p w14:paraId="6B84BD5B" w14:textId="77777777" w:rsidR="006A1CE4" w:rsidRPr="00E67E0D" w:rsidRDefault="006A1CE4" w:rsidP="00E7499B">
            <w:pPr>
              <w:pStyle w:val="TAL"/>
              <w:rPr>
                <w:rFonts w:cs="Arial"/>
                <w:lang w:eastAsia="ja-JP"/>
              </w:rPr>
            </w:pPr>
          </w:p>
        </w:tc>
        <w:tc>
          <w:tcPr>
            <w:tcW w:w="1080" w:type="dxa"/>
          </w:tcPr>
          <w:p w14:paraId="5E612D3D"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51116DA0"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59890740" w14:textId="77777777" w:rsidTr="00E7499B">
        <w:tc>
          <w:tcPr>
            <w:tcW w:w="2160" w:type="dxa"/>
          </w:tcPr>
          <w:p w14:paraId="49BDC6DB" w14:textId="77777777" w:rsidR="006A1CE4" w:rsidRPr="00E67E0D" w:rsidRDefault="006A1CE4" w:rsidP="00E7499B">
            <w:pPr>
              <w:pStyle w:val="TAL"/>
              <w:rPr>
                <w:rFonts w:eastAsia="Batang" w:cs="Arial"/>
                <w:b/>
                <w:lang w:eastAsia="ja-JP"/>
              </w:rPr>
            </w:pPr>
            <w:r w:rsidRPr="00E67E0D">
              <w:rPr>
                <w:rFonts w:eastAsia="Batang" w:cs="Arial"/>
                <w:b/>
                <w:lang w:eastAsia="ja-JP"/>
              </w:rPr>
              <w:t>PDU Session Resource to Release List</w:t>
            </w:r>
          </w:p>
        </w:tc>
        <w:tc>
          <w:tcPr>
            <w:tcW w:w="1080" w:type="dxa"/>
          </w:tcPr>
          <w:p w14:paraId="10828BD7" w14:textId="77777777" w:rsidR="006A1CE4" w:rsidRPr="00E67E0D" w:rsidRDefault="006A1CE4" w:rsidP="00E7499B">
            <w:pPr>
              <w:pStyle w:val="TAL"/>
              <w:rPr>
                <w:rFonts w:cs="Arial"/>
                <w:lang w:eastAsia="ja-JP"/>
              </w:rPr>
            </w:pPr>
          </w:p>
        </w:tc>
        <w:tc>
          <w:tcPr>
            <w:tcW w:w="1080" w:type="dxa"/>
          </w:tcPr>
          <w:p w14:paraId="7B3B6722" w14:textId="77777777" w:rsidR="006A1CE4" w:rsidRPr="00E67E0D" w:rsidRDefault="006A1CE4" w:rsidP="00E7499B">
            <w:pPr>
              <w:pStyle w:val="TAL"/>
              <w:rPr>
                <w:rFonts w:cs="Arial"/>
                <w:i/>
                <w:lang w:eastAsia="ja-JP"/>
              </w:rPr>
            </w:pPr>
            <w:r w:rsidRPr="00E67E0D">
              <w:rPr>
                <w:rFonts w:cs="Arial"/>
                <w:i/>
                <w:lang w:eastAsia="ja-JP"/>
              </w:rPr>
              <w:t>1</w:t>
            </w:r>
          </w:p>
        </w:tc>
        <w:tc>
          <w:tcPr>
            <w:tcW w:w="1512" w:type="dxa"/>
          </w:tcPr>
          <w:p w14:paraId="30F06DC0" w14:textId="77777777" w:rsidR="006A1CE4" w:rsidRPr="00E67E0D" w:rsidRDefault="006A1CE4" w:rsidP="00E7499B">
            <w:pPr>
              <w:pStyle w:val="TAL"/>
              <w:rPr>
                <w:rFonts w:cs="Arial"/>
                <w:lang w:eastAsia="ja-JP"/>
              </w:rPr>
            </w:pPr>
          </w:p>
        </w:tc>
        <w:tc>
          <w:tcPr>
            <w:tcW w:w="1728" w:type="dxa"/>
          </w:tcPr>
          <w:p w14:paraId="12AF35E5" w14:textId="77777777" w:rsidR="006A1CE4" w:rsidRPr="00E67E0D" w:rsidRDefault="006A1CE4" w:rsidP="00E7499B">
            <w:pPr>
              <w:pStyle w:val="TAL"/>
              <w:rPr>
                <w:rFonts w:cs="Arial"/>
                <w:lang w:eastAsia="ja-JP"/>
              </w:rPr>
            </w:pPr>
          </w:p>
        </w:tc>
        <w:tc>
          <w:tcPr>
            <w:tcW w:w="1080" w:type="dxa"/>
          </w:tcPr>
          <w:p w14:paraId="66B34F2E"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07F1925F"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4BBD93CE" w14:textId="77777777" w:rsidTr="00E7499B">
        <w:tc>
          <w:tcPr>
            <w:tcW w:w="2160" w:type="dxa"/>
          </w:tcPr>
          <w:p w14:paraId="78E7F9B0" w14:textId="77777777" w:rsidR="006A1CE4" w:rsidRPr="00E67E0D" w:rsidRDefault="006A1CE4" w:rsidP="00E7499B">
            <w:pPr>
              <w:pStyle w:val="TAL"/>
              <w:ind w:left="72"/>
              <w:rPr>
                <w:rFonts w:eastAsia="Batang" w:cs="Arial"/>
                <w:lang w:eastAsia="ja-JP"/>
              </w:rPr>
            </w:pPr>
            <w:r w:rsidRPr="00E67E0D">
              <w:rPr>
                <w:b/>
                <w:lang w:eastAsia="ja-JP"/>
              </w:rPr>
              <w:t>&gt;PDU Session Resource to Release Item</w:t>
            </w:r>
          </w:p>
        </w:tc>
        <w:tc>
          <w:tcPr>
            <w:tcW w:w="1080" w:type="dxa"/>
          </w:tcPr>
          <w:p w14:paraId="7662D42A" w14:textId="77777777" w:rsidR="006A1CE4" w:rsidRPr="00E67E0D" w:rsidDel="00FF5598" w:rsidRDefault="006A1CE4" w:rsidP="00E7499B">
            <w:pPr>
              <w:pStyle w:val="TAL"/>
              <w:rPr>
                <w:rFonts w:cs="Arial"/>
                <w:lang w:eastAsia="ja-JP"/>
              </w:rPr>
            </w:pPr>
          </w:p>
        </w:tc>
        <w:tc>
          <w:tcPr>
            <w:tcW w:w="1080" w:type="dxa"/>
          </w:tcPr>
          <w:p w14:paraId="48723995" w14:textId="77777777" w:rsidR="006A1CE4" w:rsidRPr="00E67E0D" w:rsidRDefault="006A1CE4" w:rsidP="00E7499B">
            <w:pPr>
              <w:pStyle w:val="TAL"/>
              <w:rPr>
                <w:rFonts w:cs="Arial"/>
                <w:i/>
                <w:lang w:eastAsia="ja-JP"/>
              </w:rPr>
            </w:pPr>
            <w:r w:rsidRPr="00E67E0D">
              <w:rPr>
                <w:bCs/>
                <w:i/>
                <w:szCs w:val="18"/>
                <w:lang w:eastAsia="ja-JP"/>
              </w:rPr>
              <w:t>1..&lt;maxnoofPDUSessions&gt;</w:t>
            </w:r>
          </w:p>
        </w:tc>
        <w:tc>
          <w:tcPr>
            <w:tcW w:w="1512" w:type="dxa"/>
          </w:tcPr>
          <w:p w14:paraId="6117D960" w14:textId="77777777" w:rsidR="006A1CE4" w:rsidRPr="00E67E0D" w:rsidDel="00FF5598" w:rsidRDefault="006A1CE4" w:rsidP="00E7499B">
            <w:pPr>
              <w:pStyle w:val="TAL"/>
              <w:rPr>
                <w:rFonts w:cs="Arial"/>
                <w:lang w:eastAsia="ja-JP"/>
              </w:rPr>
            </w:pPr>
          </w:p>
        </w:tc>
        <w:tc>
          <w:tcPr>
            <w:tcW w:w="1728" w:type="dxa"/>
          </w:tcPr>
          <w:p w14:paraId="6AFB2651" w14:textId="77777777" w:rsidR="006A1CE4" w:rsidRPr="00E67E0D" w:rsidRDefault="006A1CE4" w:rsidP="00E7499B">
            <w:pPr>
              <w:pStyle w:val="TAL"/>
              <w:rPr>
                <w:rFonts w:cs="Arial"/>
                <w:lang w:eastAsia="ja-JP"/>
              </w:rPr>
            </w:pPr>
          </w:p>
        </w:tc>
        <w:tc>
          <w:tcPr>
            <w:tcW w:w="1080" w:type="dxa"/>
          </w:tcPr>
          <w:p w14:paraId="3FF9E797" w14:textId="77777777" w:rsidR="006A1CE4" w:rsidRPr="00E67E0D" w:rsidRDefault="006A1CE4" w:rsidP="00E7499B">
            <w:pPr>
              <w:pStyle w:val="TAL"/>
              <w:jc w:val="center"/>
              <w:rPr>
                <w:rFonts w:cs="Arial"/>
                <w:lang w:eastAsia="ja-JP"/>
              </w:rPr>
            </w:pPr>
            <w:r w:rsidRPr="00E67E0D">
              <w:rPr>
                <w:rFonts w:cs="Arial"/>
                <w:lang w:eastAsia="ja-JP"/>
              </w:rPr>
              <w:t>-</w:t>
            </w:r>
          </w:p>
        </w:tc>
        <w:tc>
          <w:tcPr>
            <w:tcW w:w="1080" w:type="dxa"/>
          </w:tcPr>
          <w:p w14:paraId="71365090" w14:textId="77777777" w:rsidR="006A1CE4" w:rsidRPr="00E67E0D" w:rsidRDefault="006A1CE4" w:rsidP="00E7499B">
            <w:pPr>
              <w:pStyle w:val="TAL"/>
              <w:jc w:val="center"/>
              <w:rPr>
                <w:rFonts w:cs="Arial"/>
                <w:lang w:eastAsia="ja-JP"/>
              </w:rPr>
            </w:pPr>
          </w:p>
        </w:tc>
      </w:tr>
      <w:tr w:rsidR="006A1CE4" w:rsidRPr="00E67E0D" w14:paraId="08166E87" w14:textId="77777777" w:rsidTr="00E7499B">
        <w:tc>
          <w:tcPr>
            <w:tcW w:w="2160" w:type="dxa"/>
          </w:tcPr>
          <w:p w14:paraId="42DC2A77" w14:textId="77777777" w:rsidR="006A1CE4" w:rsidRPr="00E67E0D" w:rsidRDefault="006A1CE4" w:rsidP="00E7499B">
            <w:pPr>
              <w:pStyle w:val="TAL"/>
              <w:ind w:left="162"/>
              <w:rPr>
                <w:rFonts w:eastAsia="Batang" w:cs="Arial"/>
                <w:lang w:eastAsia="ja-JP"/>
              </w:rPr>
            </w:pPr>
            <w:r w:rsidRPr="00E67E0D">
              <w:rPr>
                <w:lang w:eastAsia="ja-JP"/>
              </w:rPr>
              <w:t>&gt;&gt;PDU Session ID</w:t>
            </w:r>
          </w:p>
        </w:tc>
        <w:tc>
          <w:tcPr>
            <w:tcW w:w="1080" w:type="dxa"/>
          </w:tcPr>
          <w:p w14:paraId="1355EEE6" w14:textId="77777777" w:rsidR="006A1CE4" w:rsidRPr="00E67E0D" w:rsidDel="00FF5598" w:rsidRDefault="006A1CE4" w:rsidP="00E7499B">
            <w:pPr>
              <w:pStyle w:val="TAL"/>
              <w:rPr>
                <w:rFonts w:cs="Arial"/>
                <w:lang w:eastAsia="ja-JP"/>
              </w:rPr>
            </w:pPr>
            <w:r w:rsidRPr="00E67E0D">
              <w:rPr>
                <w:rFonts w:cs="Arial"/>
                <w:lang w:eastAsia="ja-JP"/>
              </w:rPr>
              <w:t>M</w:t>
            </w:r>
          </w:p>
        </w:tc>
        <w:tc>
          <w:tcPr>
            <w:tcW w:w="1080" w:type="dxa"/>
          </w:tcPr>
          <w:p w14:paraId="62BAB4F6" w14:textId="77777777" w:rsidR="006A1CE4" w:rsidRPr="00E67E0D" w:rsidRDefault="006A1CE4" w:rsidP="00E7499B">
            <w:pPr>
              <w:pStyle w:val="TAL"/>
              <w:rPr>
                <w:rFonts w:cs="Arial"/>
                <w:i/>
                <w:lang w:eastAsia="ja-JP"/>
              </w:rPr>
            </w:pPr>
          </w:p>
        </w:tc>
        <w:tc>
          <w:tcPr>
            <w:tcW w:w="1512" w:type="dxa"/>
          </w:tcPr>
          <w:p w14:paraId="2FBD1F2E" w14:textId="77777777" w:rsidR="006A1CE4" w:rsidRPr="00E67E0D" w:rsidDel="00FF5598" w:rsidRDefault="006A1CE4" w:rsidP="00E7499B">
            <w:pPr>
              <w:pStyle w:val="TAL"/>
              <w:rPr>
                <w:rFonts w:cs="Arial"/>
                <w:lang w:eastAsia="ja-JP"/>
              </w:rPr>
            </w:pPr>
            <w:r w:rsidRPr="00E67E0D">
              <w:rPr>
                <w:rFonts w:eastAsia="SimSun" w:cs="Arial"/>
                <w:lang w:eastAsia="zh-CN"/>
              </w:rPr>
              <w:t>9.3.1.50</w:t>
            </w:r>
          </w:p>
        </w:tc>
        <w:tc>
          <w:tcPr>
            <w:tcW w:w="1728" w:type="dxa"/>
          </w:tcPr>
          <w:p w14:paraId="0561EB13" w14:textId="77777777" w:rsidR="006A1CE4" w:rsidRPr="00E67E0D" w:rsidRDefault="006A1CE4" w:rsidP="00E7499B">
            <w:pPr>
              <w:pStyle w:val="TAL"/>
              <w:rPr>
                <w:rFonts w:cs="Arial"/>
                <w:lang w:eastAsia="ja-JP"/>
              </w:rPr>
            </w:pPr>
          </w:p>
        </w:tc>
        <w:tc>
          <w:tcPr>
            <w:tcW w:w="1080" w:type="dxa"/>
          </w:tcPr>
          <w:p w14:paraId="1883F6B2" w14:textId="77777777" w:rsidR="006A1CE4" w:rsidRPr="00E67E0D" w:rsidRDefault="006A1CE4" w:rsidP="00E7499B">
            <w:pPr>
              <w:pStyle w:val="TAL"/>
              <w:jc w:val="center"/>
              <w:rPr>
                <w:rFonts w:cs="Arial"/>
                <w:lang w:eastAsia="ja-JP"/>
              </w:rPr>
            </w:pPr>
            <w:r w:rsidRPr="00E67E0D">
              <w:rPr>
                <w:rFonts w:cs="Arial"/>
                <w:lang w:eastAsia="ja-JP"/>
              </w:rPr>
              <w:t>-</w:t>
            </w:r>
          </w:p>
        </w:tc>
        <w:tc>
          <w:tcPr>
            <w:tcW w:w="1080" w:type="dxa"/>
          </w:tcPr>
          <w:p w14:paraId="199BC662" w14:textId="77777777" w:rsidR="006A1CE4" w:rsidRPr="00E67E0D" w:rsidRDefault="006A1CE4" w:rsidP="00E7499B">
            <w:pPr>
              <w:pStyle w:val="TAL"/>
              <w:jc w:val="center"/>
              <w:rPr>
                <w:rFonts w:cs="Arial"/>
                <w:lang w:eastAsia="ja-JP"/>
              </w:rPr>
            </w:pPr>
          </w:p>
        </w:tc>
      </w:tr>
      <w:tr w:rsidR="006A1CE4" w:rsidRPr="00E67E0D" w14:paraId="4953D271" w14:textId="77777777" w:rsidTr="00E7499B">
        <w:tc>
          <w:tcPr>
            <w:tcW w:w="2160" w:type="dxa"/>
          </w:tcPr>
          <w:p w14:paraId="5F9AEB1C" w14:textId="77777777" w:rsidR="006A1CE4" w:rsidRPr="00E67E0D" w:rsidRDefault="006A1CE4" w:rsidP="00E7499B">
            <w:pPr>
              <w:pStyle w:val="TAL"/>
              <w:ind w:left="162"/>
              <w:rPr>
                <w:rFonts w:eastAsia="Batang" w:cs="Arial"/>
                <w:lang w:eastAsia="ja-JP"/>
              </w:rPr>
            </w:pPr>
            <w:r w:rsidRPr="00E67E0D">
              <w:rPr>
                <w:lang w:eastAsia="ja-JP"/>
              </w:rPr>
              <w:t>&gt;&gt;PDU Session Resource Release Command Transfer</w:t>
            </w:r>
          </w:p>
        </w:tc>
        <w:tc>
          <w:tcPr>
            <w:tcW w:w="1080" w:type="dxa"/>
          </w:tcPr>
          <w:p w14:paraId="553A889B" w14:textId="77777777" w:rsidR="006A1CE4" w:rsidRPr="00E67E0D" w:rsidDel="00FF5598" w:rsidRDefault="006A1CE4" w:rsidP="00E7499B">
            <w:pPr>
              <w:pStyle w:val="TAL"/>
              <w:rPr>
                <w:rFonts w:cs="Arial"/>
                <w:lang w:eastAsia="ja-JP"/>
              </w:rPr>
            </w:pPr>
            <w:r w:rsidRPr="00E67E0D">
              <w:rPr>
                <w:rFonts w:cs="Arial"/>
                <w:lang w:eastAsia="ja-JP"/>
              </w:rPr>
              <w:t>M</w:t>
            </w:r>
          </w:p>
        </w:tc>
        <w:tc>
          <w:tcPr>
            <w:tcW w:w="1080" w:type="dxa"/>
          </w:tcPr>
          <w:p w14:paraId="419790AE" w14:textId="77777777" w:rsidR="006A1CE4" w:rsidRPr="00E67E0D" w:rsidRDefault="006A1CE4" w:rsidP="00E7499B">
            <w:pPr>
              <w:pStyle w:val="TAL"/>
              <w:rPr>
                <w:i/>
              </w:rPr>
            </w:pPr>
          </w:p>
        </w:tc>
        <w:tc>
          <w:tcPr>
            <w:tcW w:w="1512" w:type="dxa"/>
          </w:tcPr>
          <w:p w14:paraId="6E962C0A" w14:textId="77777777" w:rsidR="006A1CE4" w:rsidRPr="00E67E0D" w:rsidDel="00FF5598" w:rsidRDefault="006A1CE4" w:rsidP="00E7499B">
            <w:pPr>
              <w:pStyle w:val="TAL"/>
              <w:rPr>
                <w:rFonts w:cs="Arial"/>
                <w:lang w:eastAsia="ja-JP"/>
              </w:rPr>
            </w:pPr>
            <w:r w:rsidRPr="00E67E0D">
              <w:rPr>
                <w:rFonts w:eastAsia="SimSun" w:cs="Arial"/>
                <w:lang w:eastAsia="zh-CN"/>
              </w:rPr>
              <w:t>OCTET STRING</w:t>
            </w:r>
          </w:p>
        </w:tc>
        <w:tc>
          <w:tcPr>
            <w:tcW w:w="1728" w:type="dxa"/>
          </w:tcPr>
          <w:p w14:paraId="12246AC1" w14:textId="77777777" w:rsidR="006A1CE4" w:rsidRPr="00E67E0D" w:rsidRDefault="006A1CE4" w:rsidP="00E7499B">
            <w:pPr>
              <w:pStyle w:val="TAL"/>
              <w:rPr>
                <w:rFonts w:cs="Arial"/>
                <w:lang w:eastAsia="ja-JP"/>
              </w:rPr>
            </w:pPr>
            <w:r w:rsidRPr="00E67E0D">
              <w:rPr>
                <w:iCs/>
                <w:lang w:eastAsia="ja-JP"/>
              </w:rPr>
              <w:t xml:space="preserve">Containing the </w:t>
            </w:r>
            <w:r w:rsidRPr="00E67E0D">
              <w:rPr>
                <w:rFonts w:cs="Arial"/>
                <w:bCs/>
                <w:i/>
                <w:iCs/>
                <w:lang w:eastAsia="ja-JP"/>
              </w:rPr>
              <w:t>PDU Session Resource Release Command Transfer</w:t>
            </w:r>
            <w:r w:rsidRPr="00E67E0D">
              <w:rPr>
                <w:rFonts w:cs="Arial"/>
                <w:bCs/>
                <w:iCs/>
                <w:lang w:eastAsia="ja-JP"/>
              </w:rPr>
              <w:t xml:space="preserve"> IE</w:t>
            </w:r>
            <w:r w:rsidRPr="00E67E0D">
              <w:rPr>
                <w:iCs/>
                <w:lang w:eastAsia="ja-JP"/>
              </w:rPr>
              <w:t xml:space="preserve"> specified in subclause 9.3.4.12.</w:t>
            </w:r>
          </w:p>
        </w:tc>
        <w:tc>
          <w:tcPr>
            <w:tcW w:w="1080" w:type="dxa"/>
          </w:tcPr>
          <w:p w14:paraId="1A202FFA" w14:textId="77777777" w:rsidR="006A1CE4" w:rsidRPr="00E67E0D" w:rsidRDefault="006A1CE4" w:rsidP="00E7499B">
            <w:pPr>
              <w:pStyle w:val="TAL"/>
              <w:jc w:val="center"/>
              <w:rPr>
                <w:rFonts w:cs="Arial"/>
                <w:lang w:eastAsia="ja-JP"/>
              </w:rPr>
            </w:pPr>
            <w:r w:rsidRPr="00E67E0D">
              <w:rPr>
                <w:rFonts w:cs="Arial"/>
                <w:lang w:eastAsia="ja-JP"/>
              </w:rPr>
              <w:t>-</w:t>
            </w:r>
          </w:p>
        </w:tc>
        <w:tc>
          <w:tcPr>
            <w:tcW w:w="1080" w:type="dxa"/>
          </w:tcPr>
          <w:p w14:paraId="5FDD56B2" w14:textId="77777777" w:rsidR="006A1CE4" w:rsidRPr="00E67E0D" w:rsidRDefault="006A1CE4" w:rsidP="00E7499B">
            <w:pPr>
              <w:pStyle w:val="TAL"/>
              <w:jc w:val="center"/>
              <w:rPr>
                <w:rFonts w:cs="Arial"/>
                <w:lang w:eastAsia="ja-JP"/>
              </w:rPr>
            </w:pPr>
          </w:p>
        </w:tc>
      </w:tr>
    </w:tbl>
    <w:p w14:paraId="2FBD027B"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6B441DA5" w14:textId="77777777" w:rsidTr="00E7499B">
        <w:tc>
          <w:tcPr>
            <w:tcW w:w="3528" w:type="dxa"/>
          </w:tcPr>
          <w:p w14:paraId="011502D4"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1E1A1FD6"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4990ACD6" w14:textId="77777777" w:rsidTr="00E7499B">
        <w:tc>
          <w:tcPr>
            <w:tcW w:w="3528" w:type="dxa"/>
          </w:tcPr>
          <w:p w14:paraId="2F324488" w14:textId="77777777" w:rsidR="006A1CE4" w:rsidRPr="00E67E0D" w:rsidRDefault="006A1CE4" w:rsidP="00E7499B">
            <w:pPr>
              <w:pStyle w:val="TAL"/>
              <w:rPr>
                <w:rFonts w:cs="Arial"/>
                <w:lang w:eastAsia="ja-JP"/>
              </w:rPr>
            </w:pPr>
            <w:r w:rsidRPr="00E67E0D">
              <w:rPr>
                <w:bCs/>
                <w:szCs w:val="18"/>
                <w:lang w:eastAsia="ja-JP"/>
              </w:rPr>
              <w:t>maxnoofPDUSessions</w:t>
            </w:r>
          </w:p>
        </w:tc>
        <w:tc>
          <w:tcPr>
            <w:tcW w:w="6192" w:type="dxa"/>
          </w:tcPr>
          <w:p w14:paraId="367BE1C2" w14:textId="77777777" w:rsidR="006A1CE4" w:rsidRPr="00E67E0D" w:rsidRDefault="006A1CE4" w:rsidP="00E7499B">
            <w:pPr>
              <w:pStyle w:val="TAL"/>
              <w:rPr>
                <w:rFonts w:cs="Arial"/>
                <w:lang w:eastAsia="ja-JP"/>
              </w:rPr>
            </w:pPr>
            <w:r w:rsidRPr="00E67E0D">
              <w:rPr>
                <w:rFonts w:cs="Arial"/>
                <w:lang w:eastAsia="ja-JP"/>
              </w:rPr>
              <w:t>Maximum no. of PDU sessions allowed towards one UE. Value is 256.</w:t>
            </w:r>
          </w:p>
        </w:tc>
      </w:tr>
    </w:tbl>
    <w:p w14:paraId="4E437405" w14:textId="77777777" w:rsidR="006A1CE4" w:rsidRPr="00E67E0D" w:rsidRDefault="006A1CE4" w:rsidP="00E7499B"/>
    <w:p w14:paraId="0CC6BB56" w14:textId="77777777" w:rsidR="006A1CE4" w:rsidRPr="00E67E0D" w:rsidRDefault="006A1CE4" w:rsidP="00E7499B">
      <w:pPr>
        <w:pStyle w:val="4"/>
      </w:pPr>
      <w:bookmarkStart w:id="3722" w:name="_Toc534720447"/>
      <w:bookmarkStart w:id="3723" w:name="_Toc525567459"/>
      <w:r w:rsidRPr="00E67E0D">
        <w:t>9.2.1.4</w:t>
      </w:r>
      <w:r w:rsidRPr="00E67E0D">
        <w:tab/>
        <w:t>PDU SESSION RESOURCE RELEASE RESPONSE</w:t>
      </w:r>
      <w:bookmarkEnd w:id="3722"/>
      <w:bookmarkEnd w:id="3723"/>
    </w:p>
    <w:p w14:paraId="3F0D8BB6" w14:textId="77777777" w:rsidR="006A1CE4" w:rsidRPr="00E67E0D" w:rsidRDefault="006A1CE4" w:rsidP="00E7499B">
      <w:r w:rsidRPr="00E67E0D">
        <w:t>This message is sent by the NG-RAN node as a response to the request to release already established PDU session resources for a given UE.</w:t>
      </w:r>
    </w:p>
    <w:p w14:paraId="05B5AB2C" w14:textId="77777777" w:rsidR="006A1CE4" w:rsidRPr="00E67E0D" w:rsidRDefault="006A1CE4" w:rsidP="00E7499B">
      <w:pPr>
        <w:rPr>
          <w:rFonts w:eastAsia="Batang"/>
        </w:rPr>
      </w:pPr>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080"/>
        <w:gridCol w:w="1080"/>
        <w:gridCol w:w="1512"/>
        <w:gridCol w:w="1728"/>
        <w:gridCol w:w="1080"/>
        <w:gridCol w:w="1080"/>
      </w:tblGrid>
      <w:tr w:rsidR="006A1CE4" w:rsidRPr="00E67E0D" w14:paraId="2DF1EC8F" w14:textId="77777777" w:rsidTr="00E7499B">
        <w:tc>
          <w:tcPr>
            <w:tcW w:w="2160" w:type="dxa"/>
            <w:tcBorders>
              <w:top w:val="single" w:sz="4" w:space="0" w:color="auto"/>
              <w:left w:val="single" w:sz="4" w:space="0" w:color="auto"/>
              <w:bottom w:val="single" w:sz="4" w:space="0" w:color="auto"/>
              <w:right w:val="single" w:sz="4" w:space="0" w:color="auto"/>
            </w:tcBorders>
            <w:hideMark/>
          </w:tcPr>
          <w:p w14:paraId="25747999"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Borders>
              <w:top w:val="single" w:sz="4" w:space="0" w:color="auto"/>
              <w:left w:val="single" w:sz="4" w:space="0" w:color="auto"/>
              <w:bottom w:val="single" w:sz="4" w:space="0" w:color="auto"/>
              <w:right w:val="single" w:sz="4" w:space="0" w:color="auto"/>
            </w:tcBorders>
            <w:hideMark/>
          </w:tcPr>
          <w:p w14:paraId="0069A86B"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Borders>
              <w:top w:val="single" w:sz="4" w:space="0" w:color="auto"/>
              <w:left w:val="single" w:sz="4" w:space="0" w:color="auto"/>
              <w:bottom w:val="single" w:sz="4" w:space="0" w:color="auto"/>
              <w:right w:val="single" w:sz="4" w:space="0" w:color="auto"/>
            </w:tcBorders>
            <w:hideMark/>
          </w:tcPr>
          <w:p w14:paraId="706ECF6F"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Borders>
              <w:top w:val="single" w:sz="4" w:space="0" w:color="auto"/>
              <w:left w:val="single" w:sz="4" w:space="0" w:color="auto"/>
              <w:bottom w:val="single" w:sz="4" w:space="0" w:color="auto"/>
              <w:right w:val="single" w:sz="4" w:space="0" w:color="auto"/>
            </w:tcBorders>
            <w:hideMark/>
          </w:tcPr>
          <w:p w14:paraId="6618C8DD"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Borders>
              <w:top w:val="single" w:sz="4" w:space="0" w:color="auto"/>
              <w:left w:val="single" w:sz="4" w:space="0" w:color="auto"/>
              <w:bottom w:val="single" w:sz="4" w:space="0" w:color="auto"/>
              <w:right w:val="single" w:sz="4" w:space="0" w:color="auto"/>
            </w:tcBorders>
            <w:hideMark/>
          </w:tcPr>
          <w:p w14:paraId="5FDEB1F5"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Borders>
              <w:top w:val="single" w:sz="4" w:space="0" w:color="auto"/>
              <w:left w:val="single" w:sz="4" w:space="0" w:color="auto"/>
              <w:bottom w:val="single" w:sz="4" w:space="0" w:color="auto"/>
              <w:right w:val="single" w:sz="4" w:space="0" w:color="auto"/>
            </w:tcBorders>
            <w:hideMark/>
          </w:tcPr>
          <w:p w14:paraId="7D5DDE84"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Borders>
              <w:top w:val="single" w:sz="4" w:space="0" w:color="auto"/>
              <w:left w:val="single" w:sz="4" w:space="0" w:color="auto"/>
              <w:bottom w:val="single" w:sz="4" w:space="0" w:color="auto"/>
              <w:right w:val="single" w:sz="4" w:space="0" w:color="auto"/>
            </w:tcBorders>
            <w:hideMark/>
          </w:tcPr>
          <w:p w14:paraId="152E57FB"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7B225748" w14:textId="77777777" w:rsidTr="00E7499B">
        <w:tc>
          <w:tcPr>
            <w:tcW w:w="2160" w:type="dxa"/>
            <w:tcBorders>
              <w:top w:val="single" w:sz="4" w:space="0" w:color="auto"/>
              <w:left w:val="single" w:sz="4" w:space="0" w:color="auto"/>
              <w:bottom w:val="single" w:sz="4" w:space="0" w:color="auto"/>
              <w:right w:val="single" w:sz="4" w:space="0" w:color="auto"/>
            </w:tcBorders>
            <w:hideMark/>
          </w:tcPr>
          <w:p w14:paraId="350D0284"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Borders>
              <w:top w:val="single" w:sz="4" w:space="0" w:color="auto"/>
              <w:left w:val="single" w:sz="4" w:space="0" w:color="auto"/>
              <w:bottom w:val="single" w:sz="4" w:space="0" w:color="auto"/>
              <w:right w:val="single" w:sz="4" w:space="0" w:color="auto"/>
            </w:tcBorders>
            <w:hideMark/>
          </w:tcPr>
          <w:p w14:paraId="4F265041" w14:textId="77777777" w:rsidR="006A1CE4" w:rsidRPr="00E67E0D" w:rsidRDefault="006A1CE4" w:rsidP="00E7499B">
            <w:pPr>
              <w:pStyle w:val="TAL"/>
              <w:rPr>
                <w:rFonts w:cs="Arial"/>
                <w:lang w:eastAsia="ja-JP"/>
              </w:rPr>
            </w:pPr>
            <w:r w:rsidRPr="00E67E0D">
              <w:rPr>
                <w:rFonts w:cs="Arial"/>
                <w:lang w:eastAsia="ja-JP"/>
              </w:rPr>
              <w:t>M</w:t>
            </w:r>
          </w:p>
        </w:tc>
        <w:tc>
          <w:tcPr>
            <w:tcW w:w="1080" w:type="dxa"/>
            <w:tcBorders>
              <w:top w:val="single" w:sz="4" w:space="0" w:color="auto"/>
              <w:left w:val="single" w:sz="4" w:space="0" w:color="auto"/>
              <w:bottom w:val="single" w:sz="4" w:space="0" w:color="auto"/>
              <w:right w:val="single" w:sz="4" w:space="0" w:color="auto"/>
            </w:tcBorders>
          </w:tcPr>
          <w:p w14:paraId="0BE1A056" w14:textId="77777777" w:rsidR="006A1CE4" w:rsidRPr="00E67E0D" w:rsidRDefault="006A1CE4" w:rsidP="00E7499B">
            <w:pPr>
              <w:pStyle w:val="TAL"/>
              <w:rPr>
                <w:rFonts w:cs="Arial"/>
                <w:lang w:eastAsia="ja-JP"/>
              </w:rPr>
            </w:pPr>
          </w:p>
        </w:tc>
        <w:tc>
          <w:tcPr>
            <w:tcW w:w="1512" w:type="dxa"/>
            <w:tcBorders>
              <w:top w:val="single" w:sz="4" w:space="0" w:color="auto"/>
              <w:left w:val="single" w:sz="4" w:space="0" w:color="auto"/>
              <w:bottom w:val="single" w:sz="4" w:space="0" w:color="auto"/>
              <w:right w:val="single" w:sz="4" w:space="0" w:color="auto"/>
            </w:tcBorders>
            <w:hideMark/>
          </w:tcPr>
          <w:p w14:paraId="69D0CB19" w14:textId="77777777" w:rsidR="006A1CE4" w:rsidRPr="00E67E0D" w:rsidRDefault="006A1CE4" w:rsidP="00E7499B">
            <w:pPr>
              <w:pStyle w:val="TAL"/>
              <w:rPr>
                <w:rFonts w:cs="Arial"/>
                <w:lang w:eastAsia="ja-JP"/>
              </w:rPr>
            </w:pPr>
            <w:r w:rsidRPr="00E67E0D">
              <w:rPr>
                <w:rFonts w:cs="Arial"/>
                <w:lang w:eastAsia="ja-JP"/>
              </w:rPr>
              <w:t>9.3.1.1</w:t>
            </w:r>
          </w:p>
        </w:tc>
        <w:tc>
          <w:tcPr>
            <w:tcW w:w="1728" w:type="dxa"/>
            <w:tcBorders>
              <w:top w:val="single" w:sz="4" w:space="0" w:color="auto"/>
              <w:left w:val="single" w:sz="4" w:space="0" w:color="auto"/>
              <w:bottom w:val="single" w:sz="4" w:space="0" w:color="auto"/>
              <w:right w:val="single" w:sz="4" w:space="0" w:color="auto"/>
            </w:tcBorders>
          </w:tcPr>
          <w:p w14:paraId="0A0C5F58"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hideMark/>
          </w:tcPr>
          <w:p w14:paraId="17B25D9B"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Borders>
              <w:top w:val="single" w:sz="4" w:space="0" w:color="auto"/>
              <w:left w:val="single" w:sz="4" w:space="0" w:color="auto"/>
              <w:bottom w:val="single" w:sz="4" w:space="0" w:color="auto"/>
              <w:right w:val="single" w:sz="4" w:space="0" w:color="auto"/>
            </w:tcBorders>
            <w:hideMark/>
          </w:tcPr>
          <w:p w14:paraId="30BDC459"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6AA24215" w14:textId="77777777" w:rsidTr="00E7499B">
        <w:tc>
          <w:tcPr>
            <w:tcW w:w="2160" w:type="dxa"/>
            <w:tcBorders>
              <w:top w:val="single" w:sz="4" w:space="0" w:color="auto"/>
              <w:left w:val="single" w:sz="4" w:space="0" w:color="auto"/>
              <w:bottom w:val="single" w:sz="4" w:space="0" w:color="auto"/>
              <w:right w:val="single" w:sz="4" w:space="0" w:color="auto"/>
            </w:tcBorders>
            <w:hideMark/>
          </w:tcPr>
          <w:p w14:paraId="6F7B53E6" w14:textId="77777777" w:rsidR="006A1CE4" w:rsidRPr="00E67E0D" w:rsidRDefault="006A1CE4" w:rsidP="00E7499B">
            <w:pPr>
              <w:pStyle w:val="TAL"/>
              <w:rPr>
                <w:rFonts w:eastAsia="MS Mincho"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Borders>
              <w:top w:val="single" w:sz="4" w:space="0" w:color="auto"/>
              <w:left w:val="single" w:sz="4" w:space="0" w:color="auto"/>
              <w:bottom w:val="single" w:sz="4" w:space="0" w:color="auto"/>
              <w:right w:val="single" w:sz="4" w:space="0" w:color="auto"/>
            </w:tcBorders>
            <w:hideMark/>
          </w:tcPr>
          <w:p w14:paraId="694E8A60"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Borders>
              <w:top w:val="single" w:sz="4" w:space="0" w:color="auto"/>
              <w:left w:val="single" w:sz="4" w:space="0" w:color="auto"/>
              <w:bottom w:val="single" w:sz="4" w:space="0" w:color="auto"/>
              <w:right w:val="single" w:sz="4" w:space="0" w:color="auto"/>
            </w:tcBorders>
          </w:tcPr>
          <w:p w14:paraId="051F6D67" w14:textId="77777777" w:rsidR="006A1CE4" w:rsidRPr="00E67E0D" w:rsidRDefault="006A1CE4" w:rsidP="00E7499B">
            <w:pPr>
              <w:pStyle w:val="TAL"/>
              <w:rPr>
                <w:rFonts w:cs="Arial"/>
                <w:lang w:eastAsia="ja-JP"/>
              </w:rPr>
            </w:pPr>
          </w:p>
        </w:tc>
        <w:tc>
          <w:tcPr>
            <w:tcW w:w="1512" w:type="dxa"/>
            <w:tcBorders>
              <w:top w:val="single" w:sz="4" w:space="0" w:color="auto"/>
              <w:left w:val="single" w:sz="4" w:space="0" w:color="auto"/>
              <w:bottom w:val="single" w:sz="4" w:space="0" w:color="auto"/>
              <w:right w:val="single" w:sz="4" w:space="0" w:color="auto"/>
            </w:tcBorders>
            <w:hideMark/>
          </w:tcPr>
          <w:p w14:paraId="21B4CACE" w14:textId="77777777" w:rsidR="006A1CE4" w:rsidRPr="00E67E0D" w:rsidRDefault="006A1CE4" w:rsidP="00E7499B">
            <w:pPr>
              <w:pStyle w:val="TAL"/>
              <w:rPr>
                <w:rFonts w:cs="Arial"/>
                <w:lang w:eastAsia="ja-JP"/>
              </w:rPr>
            </w:pPr>
            <w:r w:rsidRPr="00E67E0D">
              <w:rPr>
                <w:rFonts w:cs="Arial"/>
                <w:lang w:eastAsia="ja-JP"/>
              </w:rPr>
              <w:t>9.3.3.1</w:t>
            </w:r>
          </w:p>
        </w:tc>
        <w:tc>
          <w:tcPr>
            <w:tcW w:w="1728" w:type="dxa"/>
            <w:tcBorders>
              <w:top w:val="single" w:sz="4" w:space="0" w:color="auto"/>
              <w:left w:val="single" w:sz="4" w:space="0" w:color="auto"/>
              <w:bottom w:val="single" w:sz="4" w:space="0" w:color="auto"/>
              <w:right w:val="single" w:sz="4" w:space="0" w:color="auto"/>
            </w:tcBorders>
          </w:tcPr>
          <w:p w14:paraId="2FD51821"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hideMark/>
          </w:tcPr>
          <w:p w14:paraId="1D0B74EB"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Borders>
              <w:top w:val="single" w:sz="4" w:space="0" w:color="auto"/>
              <w:left w:val="single" w:sz="4" w:space="0" w:color="auto"/>
              <w:bottom w:val="single" w:sz="4" w:space="0" w:color="auto"/>
              <w:right w:val="single" w:sz="4" w:space="0" w:color="auto"/>
            </w:tcBorders>
            <w:hideMark/>
          </w:tcPr>
          <w:p w14:paraId="5B91276C"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0D7468A5" w14:textId="77777777" w:rsidTr="00E7499B">
        <w:tc>
          <w:tcPr>
            <w:tcW w:w="2160" w:type="dxa"/>
            <w:tcBorders>
              <w:top w:val="single" w:sz="4" w:space="0" w:color="auto"/>
              <w:left w:val="single" w:sz="4" w:space="0" w:color="auto"/>
              <w:bottom w:val="single" w:sz="4" w:space="0" w:color="auto"/>
              <w:right w:val="single" w:sz="4" w:space="0" w:color="auto"/>
            </w:tcBorders>
            <w:hideMark/>
          </w:tcPr>
          <w:p w14:paraId="6DCE1663" w14:textId="77777777" w:rsidR="006A1CE4" w:rsidRPr="00E67E0D" w:rsidRDefault="006A1CE4" w:rsidP="00E7499B">
            <w:pPr>
              <w:pStyle w:val="TAL"/>
              <w:rPr>
                <w:rFonts w:cs="Arial"/>
                <w:lang w:eastAsia="ja-JP"/>
              </w:rPr>
            </w:pPr>
            <w:r w:rsidRPr="00E67E0D">
              <w:rPr>
                <w:rFonts w:eastAsia="Batang" w:cs="Arial"/>
                <w:lang w:eastAsia="ja-JP"/>
              </w:rPr>
              <w:t>RAN</w:t>
            </w:r>
            <w:r w:rsidRPr="00E67E0D">
              <w:rPr>
                <w:rFonts w:cs="Arial"/>
                <w:lang w:eastAsia="ja-JP"/>
              </w:rPr>
              <w:t xml:space="preserve"> UE NGAP ID</w:t>
            </w:r>
          </w:p>
        </w:tc>
        <w:tc>
          <w:tcPr>
            <w:tcW w:w="1080" w:type="dxa"/>
            <w:tcBorders>
              <w:top w:val="single" w:sz="4" w:space="0" w:color="auto"/>
              <w:left w:val="single" w:sz="4" w:space="0" w:color="auto"/>
              <w:bottom w:val="single" w:sz="4" w:space="0" w:color="auto"/>
              <w:right w:val="single" w:sz="4" w:space="0" w:color="auto"/>
            </w:tcBorders>
            <w:hideMark/>
          </w:tcPr>
          <w:p w14:paraId="163DD059" w14:textId="77777777" w:rsidR="006A1CE4" w:rsidRPr="00E67E0D" w:rsidRDefault="006A1CE4" w:rsidP="00E7499B">
            <w:pPr>
              <w:pStyle w:val="TAL"/>
              <w:rPr>
                <w:rFonts w:cs="Arial"/>
                <w:lang w:eastAsia="ja-JP"/>
              </w:rPr>
            </w:pPr>
            <w:r w:rsidRPr="00E67E0D">
              <w:rPr>
                <w:rFonts w:cs="Arial"/>
                <w:lang w:eastAsia="ja-JP"/>
              </w:rPr>
              <w:t>M</w:t>
            </w:r>
          </w:p>
        </w:tc>
        <w:tc>
          <w:tcPr>
            <w:tcW w:w="1080" w:type="dxa"/>
            <w:tcBorders>
              <w:top w:val="single" w:sz="4" w:space="0" w:color="auto"/>
              <w:left w:val="single" w:sz="4" w:space="0" w:color="auto"/>
              <w:bottom w:val="single" w:sz="4" w:space="0" w:color="auto"/>
              <w:right w:val="single" w:sz="4" w:space="0" w:color="auto"/>
            </w:tcBorders>
          </w:tcPr>
          <w:p w14:paraId="5C6EADE3" w14:textId="77777777" w:rsidR="006A1CE4" w:rsidRPr="00E67E0D" w:rsidRDefault="006A1CE4" w:rsidP="00E7499B">
            <w:pPr>
              <w:pStyle w:val="TAL"/>
              <w:rPr>
                <w:rFonts w:cs="Arial"/>
                <w:lang w:eastAsia="ja-JP"/>
              </w:rPr>
            </w:pPr>
          </w:p>
        </w:tc>
        <w:tc>
          <w:tcPr>
            <w:tcW w:w="1512" w:type="dxa"/>
            <w:tcBorders>
              <w:top w:val="single" w:sz="4" w:space="0" w:color="auto"/>
              <w:left w:val="single" w:sz="4" w:space="0" w:color="auto"/>
              <w:bottom w:val="single" w:sz="4" w:space="0" w:color="auto"/>
              <w:right w:val="single" w:sz="4" w:space="0" w:color="auto"/>
            </w:tcBorders>
            <w:hideMark/>
          </w:tcPr>
          <w:p w14:paraId="1D11C937" w14:textId="77777777" w:rsidR="006A1CE4" w:rsidRPr="00E67E0D" w:rsidRDefault="006A1CE4" w:rsidP="00E7499B">
            <w:pPr>
              <w:pStyle w:val="TAL"/>
              <w:rPr>
                <w:rFonts w:cs="Arial"/>
                <w:lang w:eastAsia="ja-JP"/>
              </w:rPr>
            </w:pPr>
            <w:r w:rsidRPr="00E67E0D">
              <w:rPr>
                <w:rFonts w:cs="Arial"/>
                <w:lang w:eastAsia="ja-JP"/>
              </w:rPr>
              <w:t>9.3.3.2</w:t>
            </w:r>
          </w:p>
        </w:tc>
        <w:tc>
          <w:tcPr>
            <w:tcW w:w="1728" w:type="dxa"/>
            <w:tcBorders>
              <w:top w:val="single" w:sz="4" w:space="0" w:color="auto"/>
              <w:left w:val="single" w:sz="4" w:space="0" w:color="auto"/>
              <w:bottom w:val="single" w:sz="4" w:space="0" w:color="auto"/>
              <w:right w:val="single" w:sz="4" w:space="0" w:color="auto"/>
            </w:tcBorders>
          </w:tcPr>
          <w:p w14:paraId="4E60FE19"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hideMark/>
          </w:tcPr>
          <w:p w14:paraId="7A00EAFB"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Borders>
              <w:top w:val="single" w:sz="4" w:space="0" w:color="auto"/>
              <w:left w:val="single" w:sz="4" w:space="0" w:color="auto"/>
              <w:bottom w:val="single" w:sz="4" w:space="0" w:color="auto"/>
              <w:right w:val="single" w:sz="4" w:space="0" w:color="auto"/>
            </w:tcBorders>
            <w:hideMark/>
          </w:tcPr>
          <w:p w14:paraId="1043A097"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0DACEDA0" w14:textId="77777777" w:rsidTr="00E7499B">
        <w:tc>
          <w:tcPr>
            <w:tcW w:w="2160" w:type="dxa"/>
            <w:tcBorders>
              <w:top w:val="single" w:sz="4" w:space="0" w:color="auto"/>
              <w:left w:val="single" w:sz="4" w:space="0" w:color="auto"/>
              <w:bottom w:val="single" w:sz="4" w:space="0" w:color="auto"/>
              <w:right w:val="single" w:sz="4" w:space="0" w:color="auto"/>
            </w:tcBorders>
          </w:tcPr>
          <w:p w14:paraId="45DF46BA" w14:textId="77777777" w:rsidR="006A1CE4" w:rsidRPr="00E67E0D" w:rsidRDefault="006A1CE4" w:rsidP="00E7499B">
            <w:pPr>
              <w:pStyle w:val="TAL"/>
              <w:rPr>
                <w:rFonts w:eastAsia="Batang" w:cs="Arial"/>
                <w:b/>
                <w:lang w:eastAsia="ja-JP"/>
              </w:rPr>
            </w:pPr>
            <w:r w:rsidRPr="00E67E0D">
              <w:rPr>
                <w:b/>
                <w:lang w:eastAsia="ja-JP"/>
              </w:rPr>
              <w:t>PDU Session Resource Released List</w:t>
            </w:r>
          </w:p>
        </w:tc>
        <w:tc>
          <w:tcPr>
            <w:tcW w:w="1080" w:type="dxa"/>
            <w:tcBorders>
              <w:top w:val="single" w:sz="4" w:space="0" w:color="auto"/>
              <w:left w:val="single" w:sz="4" w:space="0" w:color="auto"/>
              <w:bottom w:val="single" w:sz="4" w:space="0" w:color="auto"/>
              <w:right w:val="single" w:sz="4" w:space="0" w:color="auto"/>
            </w:tcBorders>
          </w:tcPr>
          <w:p w14:paraId="21A91DAC"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tcPr>
          <w:p w14:paraId="6FE409A0" w14:textId="77777777" w:rsidR="006A1CE4" w:rsidRPr="00E67E0D" w:rsidRDefault="006A1CE4" w:rsidP="00E7499B">
            <w:pPr>
              <w:pStyle w:val="TAL"/>
              <w:rPr>
                <w:rFonts w:cs="Arial"/>
                <w:i/>
                <w:lang w:eastAsia="ja-JP"/>
              </w:rPr>
            </w:pPr>
            <w:r w:rsidRPr="00E67E0D">
              <w:rPr>
                <w:rFonts w:cs="Arial"/>
                <w:i/>
                <w:lang w:eastAsia="ja-JP"/>
              </w:rPr>
              <w:t>1</w:t>
            </w:r>
          </w:p>
        </w:tc>
        <w:tc>
          <w:tcPr>
            <w:tcW w:w="1512" w:type="dxa"/>
            <w:tcBorders>
              <w:top w:val="single" w:sz="4" w:space="0" w:color="auto"/>
              <w:left w:val="single" w:sz="4" w:space="0" w:color="auto"/>
              <w:bottom w:val="single" w:sz="4" w:space="0" w:color="auto"/>
              <w:right w:val="single" w:sz="4" w:space="0" w:color="auto"/>
            </w:tcBorders>
          </w:tcPr>
          <w:p w14:paraId="1A523D88" w14:textId="77777777" w:rsidR="006A1CE4" w:rsidRPr="00E67E0D" w:rsidRDefault="006A1CE4" w:rsidP="00E7499B">
            <w:pPr>
              <w:pStyle w:val="TAL"/>
              <w:rPr>
                <w:rFonts w:cs="Arial"/>
                <w:lang w:eastAsia="ja-JP"/>
              </w:rPr>
            </w:pPr>
          </w:p>
        </w:tc>
        <w:tc>
          <w:tcPr>
            <w:tcW w:w="1728" w:type="dxa"/>
            <w:tcBorders>
              <w:top w:val="single" w:sz="4" w:space="0" w:color="auto"/>
              <w:left w:val="single" w:sz="4" w:space="0" w:color="auto"/>
              <w:bottom w:val="single" w:sz="4" w:space="0" w:color="auto"/>
              <w:right w:val="single" w:sz="4" w:space="0" w:color="auto"/>
            </w:tcBorders>
          </w:tcPr>
          <w:p w14:paraId="600F4E5D"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tcPr>
          <w:p w14:paraId="463E3C52"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Borders>
              <w:top w:val="single" w:sz="4" w:space="0" w:color="auto"/>
              <w:left w:val="single" w:sz="4" w:space="0" w:color="auto"/>
              <w:bottom w:val="single" w:sz="4" w:space="0" w:color="auto"/>
              <w:right w:val="single" w:sz="4" w:space="0" w:color="auto"/>
            </w:tcBorders>
          </w:tcPr>
          <w:p w14:paraId="5C9CFD43"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70F54CD0" w14:textId="77777777" w:rsidTr="00E7499B">
        <w:tc>
          <w:tcPr>
            <w:tcW w:w="2160" w:type="dxa"/>
            <w:tcBorders>
              <w:top w:val="single" w:sz="4" w:space="0" w:color="auto"/>
              <w:left w:val="single" w:sz="4" w:space="0" w:color="auto"/>
              <w:bottom w:val="single" w:sz="4" w:space="0" w:color="auto"/>
              <w:right w:val="single" w:sz="4" w:space="0" w:color="auto"/>
            </w:tcBorders>
          </w:tcPr>
          <w:p w14:paraId="3E24D763" w14:textId="77777777" w:rsidR="006A1CE4" w:rsidRPr="00E67E0D" w:rsidRDefault="006A1CE4" w:rsidP="00E7499B">
            <w:pPr>
              <w:pStyle w:val="TAL"/>
              <w:ind w:left="73"/>
              <w:rPr>
                <w:b/>
                <w:lang w:eastAsia="ja-JP"/>
              </w:rPr>
            </w:pPr>
            <w:r w:rsidRPr="00E67E0D">
              <w:rPr>
                <w:b/>
                <w:lang w:eastAsia="ja-JP"/>
              </w:rPr>
              <w:t>&gt;PDU Session Resource Released Item</w:t>
            </w:r>
          </w:p>
        </w:tc>
        <w:tc>
          <w:tcPr>
            <w:tcW w:w="1080" w:type="dxa"/>
            <w:tcBorders>
              <w:top w:val="single" w:sz="4" w:space="0" w:color="auto"/>
              <w:left w:val="single" w:sz="4" w:space="0" w:color="auto"/>
              <w:bottom w:val="single" w:sz="4" w:space="0" w:color="auto"/>
              <w:right w:val="single" w:sz="4" w:space="0" w:color="auto"/>
            </w:tcBorders>
          </w:tcPr>
          <w:p w14:paraId="2667B6A6"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tcPr>
          <w:p w14:paraId="73D6D54B" w14:textId="77777777" w:rsidR="006A1CE4" w:rsidRPr="00E67E0D" w:rsidRDefault="006A1CE4" w:rsidP="00E7499B">
            <w:pPr>
              <w:pStyle w:val="TAL"/>
              <w:rPr>
                <w:rFonts w:cs="Arial"/>
                <w:lang w:eastAsia="ja-JP"/>
              </w:rPr>
            </w:pPr>
            <w:r w:rsidRPr="00E67E0D">
              <w:rPr>
                <w:rFonts w:cs="Arial"/>
                <w:i/>
                <w:lang w:eastAsia="ja-JP"/>
              </w:rPr>
              <w:t>1..&lt;maxnoofPDUSessions&gt;</w:t>
            </w:r>
          </w:p>
        </w:tc>
        <w:tc>
          <w:tcPr>
            <w:tcW w:w="1512" w:type="dxa"/>
            <w:tcBorders>
              <w:top w:val="single" w:sz="4" w:space="0" w:color="auto"/>
              <w:left w:val="single" w:sz="4" w:space="0" w:color="auto"/>
              <w:bottom w:val="single" w:sz="4" w:space="0" w:color="auto"/>
              <w:right w:val="single" w:sz="4" w:space="0" w:color="auto"/>
            </w:tcBorders>
          </w:tcPr>
          <w:p w14:paraId="13C19A08" w14:textId="77777777" w:rsidR="006A1CE4" w:rsidRPr="00E67E0D" w:rsidRDefault="006A1CE4" w:rsidP="00E7499B">
            <w:pPr>
              <w:pStyle w:val="TAL"/>
              <w:rPr>
                <w:rFonts w:cs="Arial"/>
                <w:lang w:eastAsia="ja-JP"/>
              </w:rPr>
            </w:pPr>
          </w:p>
        </w:tc>
        <w:tc>
          <w:tcPr>
            <w:tcW w:w="1728" w:type="dxa"/>
            <w:tcBorders>
              <w:top w:val="single" w:sz="4" w:space="0" w:color="auto"/>
              <w:left w:val="single" w:sz="4" w:space="0" w:color="auto"/>
              <w:bottom w:val="single" w:sz="4" w:space="0" w:color="auto"/>
              <w:right w:val="single" w:sz="4" w:space="0" w:color="auto"/>
            </w:tcBorders>
          </w:tcPr>
          <w:p w14:paraId="053EDB15"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tcPr>
          <w:p w14:paraId="5767749E" w14:textId="77777777" w:rsidR="006A1CE4" w:rsidRPr="00E67E0D" w:rsidRDefault="006A1CE4" w:rsidP="00E7499B">
            <w:pPr>
              <w:pStyle w:val="TAL"/>
              <w:jc w:val="center"/>
              <w:rPr>
                <w:rFonts w:cs="Arial"/>
                <w:lang w:eastAsia="ja-JP"/>
              </w:rPr>
            </w:pPr>
            <w:r w:rsidRPr="00E67E0D">
              <w:rPr>
                <w:rFonts w:cs="Arial"/>
                <w:lang w:eastAsia="ja-JP"/>
              </w:rPr>
              <w:t>-</w:t>
            </w:r>
          </w:p>
        </w:tc>
        <w:tc>
          <w:tcPr>
            <w:tcW w:w="1080" w:type="dxa"/>
            <w:tcBorders>
              <w:top w:val="single" w:sz="4" w:space="0" w:color="auto"/>
              <w:left w:val="single" w:sz="4" w:space="0" w:color="auto"/>
              <w:bottom w:val="single" w:sz="4" w:space="0" w:color="auto"/>
              <w:right w:val="single" w:sz="4" w:space="0" w:color="auto"/>
            </w:tcBorders>
          </w:tcPr>
          <w:p w14:paraId="36F1AFE2" w14:textId="77777777" w:rsidR="006A1CE4" w:rsidRPr="00E67E0D" w:rsidRDefault="006A1CE4" w:rsidP="00E7499B">
            <w:pPr>
              <w:pStyle w:val="TAL"/>
              <w:jc w:val="center"/>
              <w:rPr>
                <w:rFonts w:cs="Arial"/>
                <w:lang w:eastAsia="ja-JP"/>
              </w:rPr>
            </w:pPr>
          </w:p>
        </w:tc>
      </w:tr>
      <w:tr w:rsidR="006A1CE4" w:rsidRPr="00E67E0D" w14:paraId="7CFE9D56" w14:textId="77777777" w:rsidTr="00E7499B">
        <w:tc>
          <w:tcPr>
            <w:tcW w:w="2160" w:type="dxa"/>
            <w:tcBorders>
              <w:top w:val="single" w:sz="4" w:space="0" w:color="auto"/>
              <w:left w:val="single" w:sz="4" w:space="0" w:color="auto"/>
              <w:bottom w:val="single" w:sz="4" w:space="0" w:color="auto"/>
              <w:right w:val="single" w:sz="4" w:space="0" w:color="auto"/>
            </w:tcBorders>
          </w:tcPr>
          <w:p w14:paraId="0D90ADFE" w14:textId="77777777" w:rsidR="006A1CE4" w:rsidRPr="00E67E0D" w:rsidRDefault="006A1CE4" w:rsidP="00E7499B">
            <w:pPr>
              <w:pStyle w:val="TAL"/>
              <w:ind w:left="163"/>
              <w:rPr>
                <w:lang w:eastAsia="ja-JP"/>
              </w:rPr>
            </w:pPr>
            <w:r w:rsidRPr="00E67E0D">
              <w:rPr>
                <w:lang w:eastAsia="ja-JP"/>
              </w:rPr>
              <w:t>&gt;&gt;PDU Session ID</w:t>
            </w:r>
          </w:p>
        </w:tc>
        <w:tc>
          <w:tcPr>
            <w:tcW w:w="1080" w:type="dxa"/>
            <w:tcBorders>
              <w:top w:val="single" w:sz="4" w:space="0" w:color="auto"/>
              <w:left w:val="single" w:sz="4" w:space="0" w:color="auto"/>
              <w:bottom w:val="single" w:sz="4" w:space="0" w:color="auto"/>
              <w:right w:val="single" w:sz="4" w:space="0" w:color="auto"/>
            </w:tcBorders>
          </w:tcPr>
          <w:p w14:paraId="026FA871" w14:textId="77777777" w:rsidR="006A1CE4" w:rsidRPr="00E67E0D" w:rsidRDefault="006A1CE4" w:rsidP="00E7499B">
            <w:pPr>
              <w:pStyle w:val="TAL"/>
              <w:rPr>
                <w:rFonts w:cs="Arial"/>
                <w:lang w:eastAsia="ja-JP"/>
              </w:rPr>
            </w:pPr>
            <w:r w:rsidRPr="00E67E0D">
              <w:rPr>
                <w:rFonts w:cs="Arial"/>
                <w:lang w:eastAsia="ja-JP"/>
              </w:rPr>
              <w:t>M</w:t>
            </w:r>
          </w:p>
        </w:tc>
        <w:tc>
          <w:tcPr>
            <w:tcW w:w="1080" w:type="dxa"/>
            <w:tcBorders>
              <w:top w:val="single" w:sz="4" w:space="0" w:color="auto"/>
              <w:left w:val="single" w:sz="4" w:space="0" w:color="auto"/>
              <w:bottom w:val="single" w:sz="4" w:space="0" w:color="auto"/>
              <w:right w:val="single" w:sz="4" w:space="0" w:color="auto"/>
            </w:tcBorders>
          </w:tcPr>
          <w:p w14:paraId="109DAF40" w14:textId="77777777" w:rsidR="006A1CE4" w:rsidRPr="00E67E0D" w:rsidRDefault="006A1CE4" w:rsidP="00E7499B">
            <w:pPr>
              <w:pStyle w:val="TAL"/>
              <w:rPr>
                <w:rFonts w:cs="Arial"/>
                <w:lang w:eastAsia="ja-JP"/>
              </w:rPr>
            </w:pPr>
          </w:p>
        </w:tc>
        <w:tc>
          <w:tcPr>
            <w:tcW w:w="1512" w:type="dxa"/>
            <w:tcBorders>
              <w:top w:val="single" w:sz="4" w:space="0" w:color="auto"/>
              <w:left w:val="single" w:sz="4" w:space="0" w:color="auto"/>
              <w:bottom w:val="single" w:sz="4" w:space="0" w:color="auto"/>
              <w:right w:val="single" w:sz="4" w:space="0" w:color="auto"/>
            </w:tcBorders>
          </w:tcPr>
          <w:p w14:paraId="0C58E693" w14:textId="77777777" w:rsidR="006A1CE4" w:rsidRPr="00E67E0D" w:rsidRDefault="006A1CE4" w:rsidP="00E7499B">
            <w:pPr>
              <w:pStyle w:val="TAL"/>
              <w:rPr>
                <w:rFonts w:cs="Arial"/>
                <w:lang w:eastAsia="ja-JP"/>
              </w:rPr>
            </w:pPr>
            <w:r w:rsidRPr="00E67E0D">
              <w:rPr>
                <w:rFonts w:cs="Arial"/>
                <w:lang w:eastAsia="ja-JP"/>
              </w:rPr>
              <w:t>9.3.1.50</w:t>
            </w:r>
          </w:p>
        </w:tc>
        <w:tc>
          <w:tcPr>
            <w:tcW w:w="1728" w:type="dxa"/>
            <w:tcBorders>
              <w:top w:val="single" w:sz="4" w:space="0" w:color="auto"/>
              <w:left w:val="single" w:sz="4" w:space="0" w:color="auto"/>
              <w:bottom w:val="single" w:sz="4" w:space="0" w:color="auto"/>
              <w:right w:val="single" w:sz="4" w:space="0" w:color="auto"/>
            </w:tcBorders>
          </w:tcPr>
          <w:p w14:paraId="499241FC"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tcPr>
          <w:p w14:paraId="0AFA3D50" w14:textId="77777777" w:rsidR="006A1CE4" w:rsidRPr="00E67E0D" w:rsidRDefault="006A1CE4" w:rsidP="00E7499B">
            <w:pPr>
              <w:pStyle w:val="TAL"/>
              <w:jc w:val="center"/>
              <w:rPr>
                <w:rFonts w:cs="Arial"/>
                <w:lang w:eastAsia="ja-JP"/>
              </w:rPr>
            </w:pPr>
            <w:r w:rsidRPr="00E67E0D">
              <w:rPr>
                <w:rFonts w:cs="Arial"/>
                <w:lang w:eastAsia="ja-JP"/>
              </w:rPr>
              <w:t>-</w:t>
            </w:r>
          </w:p>
        </w:tc>
        <w:tc>
          <w:tcPr>
            <w:tcW w:w="1080" w:type="dxa"/>
            <w:tcBorders>
              <w:top w:val="single" w:sz="4" w:space="0" w:color="auto"/>
              <w:left w:val="single" w:sz="4" w:space="0" w:color="auto"/>
              <w:bottom w:val="single" w:sz="4" w:space="0" w:color="auto"/>
              <w:right w:val="single" w:sz="4" w:space="0" w:color="auto"/>
            </w:tcBorders>
          </w:tcPr>
          <w:p w14:paraId="3D0ED498" w14:textId="77777777" w:rsidR="006A1CE4" w:rsidRPr="00E67E0D" w:rsidRDefault="006A1CE4" w:rsidP="00E7499B">
            <w:pPr>
              <w:pStyle w:val="TAL"/>
              <w:jc w:val="center"/>
              <w:rPr>
                <w:rFonts w:cs="Arial"/>
                <w:lang w:eastAsia="ja-JP"/>
              </w:rPr>
            </w:pPr>
          </w:p>
        </w:tc>
      </w:tr>
      <w:tr w:rsidR="006A1CE4" w:rsidRPr="00E67E0D" w14:paraId="466365C8" w14:textId="77777777" w:rsidTr="00E7499B">
        <w:tc>
          <w:tcPr>
            <w:tcW w:w="2160" w:type="dxa"/>
            <w:tcBorders>
              <w:top w:val="single" w:sz="4" w:space="0" w:color="auto"/>
              <w:left w:val="single" w:sz="4" w:space="0" w:color="auto"/>
              <w:bottom w:val="single" w:sz="4" w:space="0" w:color="auto"/>
              <w:right w:val="single" w:sz="4" w:space="0" w:color="auto"/>
            </w:tcBorders>
          </w:tcPr>
          <w:p w14:paraId="4EE6EF71" w14:textId="77777777" w:rsidR="006A1CE4" w:rsidRPr="00E67E0D" w:rsidRDefault="006A1CE4" w:rsidP="00E7499B">
            <w:pPr>
              <w:pStyle w:val="TAL"/>
              <w:ind w:left="163"/>
              <w:rPr>
                <w:lang w:eastAsia="ja-JP"/>
              </w:rPr>
            </w:pPr>
            <w:r w:rsidRPr="00E67E0D">
              <w:rPr>
                <w:lang w:eastAsia="ja-JP"/>
              </w:rPr>
              <w:t>&gt;&gt;PDU Session Resource Release Response Transfer</w:t>
            </w:r>
          </w:p>
        </w:tc>
        <w:tc>
          <w:tcPr>
            <w:tcW w:w="1080" w:type="dxa"/>
            <w:tcBorders>
              <w:top w:val="single" w:sz="4" w:space="0" w:color="auto"/>
              <w:left w:val="single" w:sz="4" w:space="0" w:color="auto"/>
              <w:bottom w:val="single" w:sz="4" w:space="0" w:color="auto"/>
              <w:right w:val="single" w:sz="4" w:space="0" w:color="auto"/>
            </w:tcBorders>
          </w:tcPr>
          <w:p w14:paraId="0C7C9DFE" w14:textId="77777777" w:rsidR="006A1CE4" w:rsidRPr="00E67E0D" w:rsidRDefault="006A1CE4" w:rsidP="00E7499B">
            <w:pPr>
              <w:pStyle w:val="TAL"/>
              <w:rPr>
                <w:rFonts w:cs="Arial"/>
                <w:lang w:eastAsia="ja-JP"/>
              </w:rPr>
            </w:pPr>
            <w:r w:rsidRPr="00E67E0D">
              <w:rPr>
                <w:rFonts w:cs="Arial"/>
                <w:lang w:eastAsia="ja-JP"/>
              </w:rPr>
              <w:t>M</w:t>
            </w:r>
          </w:p>
        </w:tc>
        <w:tc>
          <w:tcPr>
            <w:tcW w:w="1080" w:type="dxa"/>
            <w:tcBorders>
              <w:top w:val="single" w:sz="4" w:space="0" w:color="auto"/>
              <w:left w:val="single" w:sz="4" w:space="0" w:color="auto"/>
              <w:bottom w:val="single" w:sz="4" w:space="0" w:color="auto"/>
              <w:right w:val="single" w:sz="4" w:space="0" w:color="auto"/>
            </w:tcBorders>
          </w:tcPr>
          <w:p w14:paraId="23C5C7E2" w14:textId="77777777" w:rsidR="006A1CE4" w:rsidRPr="00E67E0D" w:rsidRDefault="006A1CE4" w:rsidP="00E7499B">
            <w:pPr>
              <w:pStyle w:val="TAL"/>
              <w:rPr>
                <w:rFonts w:cs="Arial"/>
                <w:lang w:eastAsia="ja-JP"/>
              </w:rPr>
            </w:pPr>
          </w:p>
        </w:tc>
        <w:tc>
          <w:tcPr>
            <w:tcW w:w="1512" w:type="dxa"/>
            <w:tcBorders>
              <w:top w:val="single" w:sz="4" w:space="0" w:color="auto"/>
              <w:left w:val="single" w:sz="4" w:space="0" w:color="auto"/>
              <w:bottom w:val="single" w:sz="4" w:space="0" w:color="auto"/>
              <w:right w:val="single" w:sz="4" w:space="0" w:color="auto"/>
            </w:tcBorders>
          </w:tcPr>
          <w:p w14:paraId="7591DBD3" w14:textId="77777777" w:rsidR="006A1CE4" w:rsidRPr="00E67E0D" w:rsidRDefault="006A1CE4" w:rsidP="00E7499B">
            <w:pPr>
              <w:pStyle w:val="TAL"/>
              <w:rPr>
                <w:rFonts w:cs="Arial"/>
                <w:lang w:eastAsia="ja-JP"/>
              </w:rPr>
            </w:pPr>
            <w:r w:rsidRPr="00E67E0D">
              <w:rPr>
                <w:rFonts w:cs="Arial"/>
                <w:lang w:eastAsia="ja-JP"/>
              </w:rPr>
              <w:t>OCTET STRING</w:t>
            </w:r>
          </w:p>
        </w:tc>
        <w:tc>
          <w:tcPr>
            <w:tcW w:w="1728" w:type="dxa"/>
            <w:tcBorders>
              <w:top w:val="single" w:sz="4" w:space="0" w:color="auto"/>
              <w:left w:val="single" w:sz="4" w:space="0" w:color="auto"/>
              <w:bottom w:val="single" w:sz="4" w:space="0" w:color="auto"/>
              <w:right w:val="single" w:sz="4" w:space="0" w:color="auto"/>
            </w:tcBorders>
          </w:tcPr>
          <w:p w14:paraId="77AB2CBA" w14:textId="77777777" w:rsidR="006A1CE4" w:rsidRPr="00E67E0D" w:rsidRDefault="006A1CE4" w:rsidP="00E7499B">
            <w:pPr>
              <w:pStyle w:val="TAL"/>
              <w:rPr>
                <w:rFonts w:cs="Arial"/>
                <w:lang w:eastAsia="ja-JP"/>
              </w:rPr>
            </w:pPr>
            <w:r w:rsidRPr="00E67E0D">
              <w:rPr>
                <w:rFonts w:cs="Arial"/>
                <w:lang w:eastAsia="ja-JP"/>
              </w:rPr>
              <w:t xml:space="preserve">Containing the </w:t>
            </w:r>
            <w:r w:rsidRPr="00E67E0D">
              <w:rPr>
                <w:rFonts w:cs="Arial"/>
                <w:i/>
                <w:lang w:eastAsia="ja-JP"/>
              </w:rPr>
              <w:t>PDU Session Resource Release Response Transfer</w:t>
            </w:r>
            <w:r w:rsidRPr="00E67E0D">
              <w:rPr>
                <w:rFonts w:cs="Arial"/>
                <w:lang w:eastAsia="ja-JP"/>
              </w:rPr>
              <w:t xml:space="preserve"> IE specified in subclause 9.3.4.21.</w:t>
            </w:r>
          </w:p>
        </w:tc>
        <w:tc>
          <w:tcPr>
            <w:tcW w:w="1080" w:type="dxa"/>
            <w:tcBorders>
              <w:top w:val="single" w:sz="4" w:space="0" w:color="auto"/>
              <w:left w:val="single" w:sz="4" w:space="0" w:color="auto"/>
              <w:bottom w:val="single" w:sz="4" w:space="0" w:color="auto"/>
              <w:right w:val="single" w:sz="4" w:space="0" w:color="auto"/>
            </w:tcBorders>
          </w:tcPr>
          <w:p w14:paraId="7CDFDE2B" w14:textId="77777777" w:rsidR="006A1CE4" w:rsidRPr="00E67E0D" w:rsidRDefault="006A1CE4" w:rsidP="00E7499B">
            <w:pPr>
              <w:pStyle w:val="TAL"/>
              <w:jc w:val="center"/>
              <w:rPr>
                <w:rFonts w:cs="Arial"/>
                <w:lang w:eastAsia="ja-JP"/>
              </w:rPr>
            </w:pPr>
            <w:r w:rsidRPr="00E67E0D">
              <w:rPr>
                <w:rFonts w:cs="Arial"/>
                <w:lang w:eastAsia="ja-JP"/>
              </w:rPr>
              <w:t>-</w:t>
            </w:r>
          </w:p>
        </w:tc>
        <w:tc>
          <w:tcPr>
            <w:tcW w:w="1080" w:type="dxa"/>
            <w:tcBorders>
              <w:top w:val="single" w:sz="4" w:space="0" w:color="auto"/>
              <w:left w:val="single" w:sz="4" w:space="0" w:color="auto"/>
              <w:bottom w:val="single" w:sz="4" w:space="0" w:color="auto"/>
              <w:right w:val="single" w:sz="4" w:space="0" w:color="auto"/>
            </w:tcBorders>
          </w:tcPr>
          <w:p w14:paraId="335B088A" w14:textId="77777777" w:rsidR="006A1CE4" w:rsidRPr="00E67E0D" w:rsidRDefault="006A1CE4" w:rsidP="00E7499B">
            <w:pPr>
              <w:pStyle w:val="TAL"/>
              <w:jc w:val="center"/>
              <w:rPr>
                <w:rFonts w:cs="Arial"/>
                <w:lang w:eastAsia="ja-JP"/>
              </w:rPr>
            </w:pPr>
          </w:p>
        </w:tc>
      </w:tr>
      <w:tr w:rsidR="006A1CE4" w:rsidRPr="00E67E0D" w14:paraId="04AB766D" w14:textId="77777777" w:rsidTr="00E7499B">
        <w:tc>
          <w:tcPr>
            <w:tcW w:w="2160" w:type="dxa"/>
            <w:tcBorders>
              <w:top w:val="single" w:sz="4" w:space="0" w:color="auto"/>
              <w:left w:val="single" w:sz="4" w:space="0" w:color="auto"/>
              <w:bottom w:val="single" w:sz="4" w:space="0" w:color="auto"/>
              <w:right w:val="single" w:sz="4" w:space="0" w:color="auto"/>
            </w:tcBorders>
          </w:tcPr>
          <w:p w14:paraId="6E4486B7" w14:textId="77777777" w:rsidR="006A1CE4" w:rsidRPr="00E67E0D" w:rsidRDefault="006A1CE4" w:rsidP="00E7499B">
            <w:pPr>
              <w:pStyle w:val="TAL"/>
              <w:rPr>
                <w:rFonts w:cs="Arial"/>
                <w:lang w:eastAsia="ja-JP"/>
              </w:rPr>
            </w:pPr>
            <w:r w:rsidRPr="00E67E0D">
              <w:rPr>
                <w:lang w:eastAsia="ja-JP"/>
              </w:rPr>
              <w:t>User Location Information</w:t>
            </w:r>
          </w:p>
        </w:tc>
        <w:tc>
          <w:tcPr>
            <w:tcW w:w="1080" w:type="dxa"/>
            <w:tcBorders>
              <w:top w:val="single" w:sz="4" w:space="0" w:color="auto"/>
              <w:left w:val="single" w:sz="4" w:space="0" w:color="auto"/>
              <w:bottom w:val="single" w:sz="4" w:space="0" w:color="auto"/>
              <w:right w:val="single" w:sz="4" w:space="0" w:color="auto"/>
            </w:tcBorders>
          </w:tcPr>
          <w:p w14:paraId="55F10B3F" w14:textId="77777777" w:rsidR="006A1CE4" w:rsidRPr="00E67E0D" w:rsidRDefault="006A1CE4" w:rsidP="00E7499B">
            <w:pPr>
              <w:pStyle w:val="TAL"/>
              <w:rPr>
                <w:rFonts w:cs="Arial"/>
                <w:lang w:eastAsia="ja-JP"/>
              </w:rPr>
            </w:pPr>
            <w:r w:rsidRPr="00E67E0D">
              <w:rPr>
                <w:rFonts w:cs="Arial"/>
                <w:lang w:eastAsia="ja-JP"/>
              </w:rPr>
              <w:t>O</w:t>
            </w:r>
          </w:p>
        </w:tc>
        <w:tc>
          <w:tcPr>
            <w:tcW w:w="1080" w:type="dxa"/>
            <w:tcBorders>
              <w:top w:val="single" w:sz="4" w:space="0" w:color="auto"/>
              <w:left w:val="single" w:sz="4" w:space="0" w:color="auto"/>
              <w:bottom w:val="single" w:sz="4" w:space="0" w:color="auto"/>
              <w:right w:val="single" w:sz="4" w:space="0" w:color="auto"/>
            </w:tcBorders>
          </w:tcPr>
          <w:p w14:paraId="1B4957F7" w14:textId="77777777" w:rsidR="006A1CE4" w:rsidRPr="00E67E0D" w:rsidRDefault="006A1CE4" w:rsidP="00E7499B">
            <w:pPr>
              <w:pStyle w:val="TAL"/>
              <w:rPr>
                <w:rFonts w:cs="Arial"/>
                <w:i/>
                <w:lang w:eastAsia="ja-JP"/>
              </w:rPr>
            </w:pPr>
          </w:p>
        </w:tc>
        <w:tc>
          <w:tcPr>
            <w:tcW w:w="1512" w:type="dxa"/>
            <w:tcBorders>
              <w:top w:val="single" w:sz="4" w:space="0" w:color="auto"/>
              <w:left w:val="single" w:sz="4" w:space="0" w:color="auto"/>
              <w:bottom w:val="single" w:sz="4" w:space="0" w:color="auto"/>
              <w:right w:val="single" w:sz="4" w:space="0" w:color="auto"/>
            </w:tcBorders>
          </w:tcPr>
          <w:p w14:paraId="67C05DAB" w14:textId="77777777" w:rsidR="006A1CE4" w:rsidRPr="00E67E0D" w:rsidRDefault="006A1CE4" w:rsidP="00E7499B">
            <w:pPr>
              <w:pStyle w:val="TAL"/>
              <w:rPr>
                <w:rFonts w:cs="Arial"/>
                <w:lang w:eastAsia="ja-JP"/>
              </w:rPr>
            </w:pPr>
            <w:r w:rsidRPr="00E67E0D">
              <w:rPr>
                <w:rFonts w:cs="Arial"/>
                <w:lang w:eastAsia="ja-JP"/>
              </w:rPr>
              <w:t>9.3.1.16</w:t>
            </w:r>
          </w:p>
        </w:tc>
        <w:tc>
          <w:tcPr>
            <w:tcW w:w="1728" w:type="dxa"/>
            <w:tcBorders>
              <w:top w:val="single" w:sz="4" w:space="0" w:color="auto"/>
              <w:left w:val="single" w:sz="4" w:space="0" w:color="auto"/>
              <w:bottom w:val="single" w:sz="4" w:space="0" w:color="auto"/>
              <w:right w:val="single" w:sz="4" w:space="0" w:color="auto"/>
            </w:tcBorders>
          </w:tcPr>
          <w:p w14:paraId="59D65923"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tcPr>
          <w:p w14:paraId="0F2682C3" w14:textId="77777777" w:rsidR="006A1CE4" w:rsidRPr="00E67E0D" w:rsidRDefault="006A1CE4" w:rsidP="00E7499B">
            <w:pPr>
              <w:pStyle w:val="TAR"/>
              <w:jc w:val="center"/>
              <w:rPr>
                <w:rFonts w:cs="Arial"/>
                <w:lang w:eastAsia="ja-JP"/>
              </w:rPr>
            </w:pPr>
            <w:r w:rsidRPr="00E67E0D">
              <w:rPr>
                <w:rFonts w:cs="Arial"/>
                <w:lang w:eastAsia="ja-JP"/>
              </w:rPr>
              <w:t>YES</w:t>
            </w:r>
          </w:p>
        </w:tc>
        <w:tc>
          <w:tcPr>
            <w:tcW w:w="1080" w:type="dxa"/>
            <w:tcBorders>
              <w:top w:val="single" w:sz="4" w:space="0" w:color="auto"/>
              <w:left w:val="single" w:sz="4" w:space="0" w:color="auto"/>
              <w:bottom w:val="single" w:sz="4" w:space="0" w:color="auto"/>
              <w:right w:val="single" w:sz="4" w:space="0" w:color="auto"/>
            </w:tcBorders>
          </w:tcPr>
          <w:p w14:paraId="53732DA8" w14:textId="77777777" w:rsidR="006A1CE4" w:rsidRPr="00E67E0D" w:rsidRDefault="006A1CE4" w:rsidP="00E7499B">
            <w:pPr>
              <w:pStyle w:val="TAR"/>
              <w:jc w:val="center"/>
              <w:rPr>
                <w:rFonts w:cs="Arial"/>
                <w:lang w:eastAsia="ja-JP"/>
              </w:rPr>
            </w:pPr>
            <w:r w:rsidRPr="00E67E0D">
              <w:rPr>
                <w:rFonts w:cs="Arial"/>
                <w:lang w:eastAsia="ja-JP"/>
              </w:rPr>
              <w:t>ignore</w:t>
            </w:r>
          </w:p>
        </w:tc>
      </w:tr>
      <w:tr w:rsidR="006A1CE4" w:rsidRPr="00E67E0D" w14:paraId="74ECC0FB" w14:textId="77777777" w:rsidTr="00E7499B">
        <w:tc>
          <w:tcPr>
            <w:tcW w:w="2160" w:type="dxa"/>
            <w:tcBorders>
              <w:top w:val="single" w:sz="4" w:space="0" w:color="auto"/>
              <w:left w:val="single" w:sz="4" w:space="0" w:color="auto"/>
              <w:bottom w:val="single" w:sz="4" w:space="0" w:color="auto"/>
              <w:right w:val="single" w:sz="4" w:space="0" w:color="auto"/>
            </w:tcBorders>
          </w:tcPr>
          <w:p w14:paraId="40EAF8C2" w14:textId="77777777" w:rsidR="006A1CE4" w:rsidRPr="00E67E0D" w:rsidRDefault="006A1CE4" w:rsidP="00E7499B">
            <w:pPr>
              <w:pStyle w:val="TAL"/>
              <w:rPr>
                <w:rFonts w:cs="Arial"/>
                <w:lang w:eastAsia="ja-JP"/>
              </w:rPr>
            </w:pPr>
            <w:r w:rsidRPr="00E67E0D">
              <w:rPr>
                <w:lang w:eastAsia="ja-JP"/>
              </w:rPr>
              <w:t xml:space="preserve">Criticality Diagnostics </w:t>
            </w:r>
          </w:p>
        </w:tc>
        <w:tc>
          <w:tcPr>
            <w:tcW w:w="1080" w:type="dxa"/>
            <w:tcBorders>
              <w:top w:val="single" w:sz="4" w:space="0" w:color="auto"/>
              <w:left w:val="single" w:sz="4" w:space="0" w:color="auto"/>
              <w:bottom w:val="single" w:sz="4" w:space="0" w:color="auto"/>
              <w:right w:val="single" w:sz="4" w:space="0" w:color="auto"/>
            </w:tcBorders>
          </w:tcPr>
          <w:p w14:paraId="1155F70E" w14:textId="77777777" w:rsidR="006A1CE4" w:rsidRPr="00E67E0D" w:rsidRDefault="006A1CE4" w:rsidP="00E7499B">
            <w:pPr>
              <w:pStyle w:val="TAL"/>
              <w:rPr>
                <w:rFonts w:cs="Arial"/>
                <w:lang w:eastAsia="ja-JP"/>
              </w:rPr>
            </w:pPr>
            <w:r w:rsidRPr="00E67E0D">
              <w:rPr>
                <w:rFonts w:cs="Arial"/>
                <w:lang w:eastAsia="ja-JP"/>
              </w:rPr>
              <w:t>O</w:t>
            </w:r>
          </w:p>
        </w:tc>
        <w:tc>
          <w:tcPr>
            <w:tcW w:w="1080" w:type="dxa"/>
            <w:tcBorders>
              <w:top w:val="single" w:sz="4" w:space="0" w:color="auto"/>
              <w:left w:val="single" w:sz="4" w:space="0" w:color="auto"/>
              <w:bottom w:val="single" w:sz="4" w:space="0" w:color="auto"/>
              <w:right w:val="single" w:sz="4" w:space="0" w:color="auto"/>
            </w:tcBorders>
          </w:tcPr>
          <w:p w14:paraId="29F39FFD" w14:textId="77777777" w:rsidR="006A1CE4" w:rsidRPr="00E67E0D" w:rsidRDefault="006A1CE4" w:rsidP="00E7499B">
            <w:pPr>
              <w:pStyle w:val="TAL"/>
              <w:rPr>
                <w:rFonts w:cs="Arial"/>
                <w:i/>
                <w:lang w:eastAsia="ja-JP"/>
              </w:rPr>
            </w:pPr>
          </w:p>
        </w:tc>
        <w:tc>
          <w:tcPr>
            <w:tcW w:w="1512" w:type="dxa"/>
            <w:tcBorders>
              <w:top w:val="single" w:sz="4" w:space="0" w:color="auto"/>
              <w:left w:val="single" w:sz="4" w:space="0" w:color="auto"/>
              <w:bottom w:val="single" w:sz="4" w:space="0" w:color="auto"/>
              <w:right w:val="single" w:sz="4" w:space="0" w:color="auto"/>
            </w:tcBorders>
          </w:tcPr>
          <w:p w14:paraId="024D86D4" w14:textId="77777777" w:rsidR="006A1CE4" w:rsidRPr="00E67E0D" w:rsidRDefault="006A1CE4" w:rsidP="00E7499B">
            <w:pPr>
              <w:pStyle w:val="TAL"/>
              <w:rPr>
                <w:rFonts w:cs="Arial"/>
                <w:lang w:eastAsia="ja-JP"/>
              </w:rPr>
            </w:pPr>
            <w:r w:rsidRPr="00E67E0D">
              <w:rPr>
                <w:rFonts w:cs="Arial"/>
                <w:lang w:eastAsia="ja-JP"/>
              </w:rPr>
              <w:t>9.3.1.3</w:t>
            </w:r>
          </w:p>
        </w:tc>
        <w:tc>
          <w:tcPr>
            <w:tcW w:w="1728" w:type="dxa"/>
            <w:tcBorders>
              <w:top w:val="single" w:sz="4" w:space="0" w:color="auto"/>
              <w:left w:val="single" w:sz="4" w:space="0" w:color="auto"/>
              <w:bottom w:val="single" w:sz="4" w:space="0" w:color="auto"/>
              <w:right w:val="single" w:sz="4" w:space="0" w:color="auto"/>
            </w:tcBorders>
          </w:tcPr>
          <w:p w14:paraId="733A254A"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tcPr>
          <w:p w14:paraId="18B58385" w14:textId="77777777" w:rsidR="006A1CE4" w:rsidRPr="00E67E0D" w:rsidRDefault="006A1CE4" w:rsidP="00E7499B">
            <w:pPr>
              <w:pStyle w:val="TAR"/>
              <w:jc w:val="center"/>
              <w:rPr>
                <w:rFonts w:cs="Arial"/>
                <w:lang w:eastAsia="ja-JP"/>
              </w:rPr>
            </w:pPr>
            <w:r w:rsidRPr="00E67E0D">
              <w:rPr>
                <w:rFonts w:cs="Arial"/>
                <w:lang w:eastAsia="ja-JP"/>
              </w:rPr>
              <w:t>YES</w:t>
            </w:r>
          </w:p>
        </w:tc>
        <w:tc>
          <w:tcPr>
            <w:tcW w:w="1080" w:type="dxa"/>
            <w:tcBorders>
              <w:top w:val="single" w:sz="4" w:space="0" w:color="auto"/>
              <w:left w:val="single" w:sz="4" w:space="0" w:color="auto"/>
              <w:bottom w:val="single" w:sz="4" w:space="0" w:color="auto"/>
              <w:right w:val="single" w:sz="4" w:space="0" w:color="auto"/>
            </w:tcBorders>
          </w:tcPr>
          <w:p w14:paraId="068344A2" w14:textId="77777777" w:rsidR="006A1CE4" w:rsidRPr="00E67E0D" w:rsidRDefault="006A1CE4" w:rsidP="00E7499B">
            <w:pPr>
              <w:pStyle w:val="TAR"/>
              <w:jc w:val="center"/>
              <w:rPr>
                <w:rFonts w:cs="Arial"/>
                <w:lang w:eastAsia="ja-JP"/>
              </w:rPr>
            </w:pPr>
            <w:r w:rsidRPr="00E67E0D">
              <w:rPr>
                <w:rFonts w:cs="Arial"/>
                <w:lang w:eastAsia="ja-JP"/>
              </w:rPr>
              <w:t>ignore</w:t>
            </w:r>
          </w:p>
        </w:tc>
      </w:tr>
    </w:tbl>
    <w:p w14:paraId="39B45DFC" w14:textId="77777777" w:rsidR="006A1CE4" w:rsidRPr="00E67E0D" w:rsidRDefault="006A1CE4" w:rsidP="00E7499B"/>
    <w:p w14:paraId="57866FAD" w14:textId="77777777" w:rsidR="006A1CE4" w:rsidRPr="00E67E0D" w:rsidRDefault="006A1CE4" w:rsidP="00E7499B">
      <w:pPr>
        <w:pStyle w:val="4"/>
      </w:pPr>
      <w:bookmarkStart w:id="3724" w:name="_Toc534720448"/>
      <w:bookmarkStart w:id="3725" w:name="_Toc525567460"/>
      <w:r w:rsidRPr="00E67E0D">
        <w:t>9.2.1.5</w:t>
      </w:r>
      <w:r w:rsidRPr="00E67E0D">
        <w:tab/>
        <w:t>PDU SESSION RESOURCE MODIFY REQUEST</w:t>
      </w:r>
      <w:bookmarkEnd w:id="3724"/>
      <w:bookmarkEnd w:id="3725"/>
    </w:p>
    <w:p w14:paraId="5B772599" w14:textId="77777777" w:rsidR="006A1CE4" w:rsidRPr="00E67E0D" w:rsidRDefault="006A1CE4" w:rsidP="00E7499B">
      <w:r w:rsidRPr="00E67E0D">
        <w:t>This message is sent by the AMF and is used to request the NG-RAN node to enable modifications of already established PDU session resources for a given UE.</w:t>
      </w:r>
    </w:p>
    <w:p w14:paraId="04EA520D" w14:textId="77777777" w:rsidR="006A1CE4" w:rsidRPr="00E67E0D" w:rsidRDefault="006A1CE4" w:rsidP="00E7499B">
      <w:pPr>
        <w:rPr>
          <w:rFonts w:eastAsia="Batang"/>
        </w:rPr>
      </w:pPr>
      <w:r w:rsidRPr="00E67E0D">
        <w:t xml:space="preserve">Direction: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629A5F34" w14:textId="77777777" w:rsidTr="00E7499B">
        <w:tc>
          <w:tcPr>
            <w:tcW w:w="2160" w:type="dxa"/>
          </w:tcPr>
          <w:p w14:paraId="2C5A6CAE"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24080C48"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63CBDB0E"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1E9F8B12"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69A6E2FD"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425EFF9E"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518125F7"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42B2A55D" w14:textId="77777777" w:rsidTr="00E7499B">
        <w:tc>
          <w:tcPr>
            <w:tcW w:w="2160" w:type="dxa"/>
          </w:tcPr>
          <w:p w14:paraId="57432C00"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46FBDB3C"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47166177" w14:textId="77777777" w:rsidR="006A1CE4" w:rsidRPr="00E67E0D" w:rsidRDefault="006A1CE4" w:rsidP="00E7499B">
            <w:pPr>
              <w:pStyle w:val="TAL"/>
              <w:rPr>
                <w:rFonts w:cs="Arial"/>
                <w:lang w:eastAsia="ja-JP"/>
              </w:rPr>
            </w:pPr>
          </w:p>
        </w:tc>
        <w:tc>
          <w:tcPr>
            <w:tcW w:w="1512" w:type="dxa"/>
          </w:tcPr>
          <w:p w14:paraId="40A5F5CF" w14:textId="77777777" w:rsidR="006A1CE4" w:rsidRPr="00E67E0D" w:rsidRDefault="006A1CE4" w:rsidP="00E7499B">
            <w:pPr>
              <w:pStyle w:val="TAL"/>
              <w:rPr>
                <w:rFonts w:cs="Arial"/>
                <w:lang w:eastAsia="ja-JP"/>
              </w:rPr>
            </w:pPr>
            <w:r w:rsidRPr="00E67E0D">
              <w:rPr>
                <w:rFonts w:cs="Arial"/>
                <w:lang w:eastAsia="ja-JP"/>
              </w:rPr>
              <w:t>9.3.1.1</w:t>
            </w:r>
          </w:p>
        </w:tc>
        <w:tc>
          <w:tcPr>
            <w:tcW w:w="1728" w:type="dxa"/>
          </w:tcPr>
          <w:p w14:paraId="39D3EF66" w14:textId="77777777" w:rsidR="006A1CE4" w:rsidRPr="00E67E0D" w:rsidRDefault="006A1CE4" w:rsidP="00E7499B">
            <w:pPr>
              <w:pStyle w:val="TAL"/>
              <w:rPr>
                <w:rFonts w:cs="Arial"/>
                <w:lang w:eastAsia="ja-JP"/>
              </w:rPr>
            </w:pPr>
          </w:p>
        </w:tc>
        <w:tc>
          <w:tcPr>
            <w:tcW w:w="1080" w:type="dxa"/>
          </w:tcPr>
          <w:p w14:paraId="1293F6CC"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516FA250"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771BB0D5" w14:textId="77777777" w:rsidTr="00E7499B">
        <w:tc>
          <w:tcPr>
            <w:tcW w:w="2160" w:type="dxa"/>
          </w:tcPr>
          <w:p w14:paraId="5A7EB381" w14:textId="77777777" w:rsidR="006A1CE4" w:rsidRPr="00E67E0D" w:rsidRDefault="006A1CE4" w:rsidP="00E7499B">
            <w:pPr>
              <w:pStyle w:val="TAL"/>
              <w:rPr>
                <w:rFonts w:eastAsia="MS Mincho"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Pr>
          <w:p w14:paraId="49B94A15"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645BE8E2" w14:textId="77777777" w:rsidR="006A1CE4" w:rsidRPr="00E67E0D" w:rsidRDefault="006A1CE4" w:rsidP="00E7499B">
            <w:pPr>
              <w:pStyle w:val="TAL"/>
              <w:rPr>
                <w:rFonts w:cs="Arial"/>
                <w:lang w:eastAsia="ja-JP"/>
              </w:rPr>
            </w:pPr>
          </w:p>
        </w:tc>
        <w:tc>
          <w:tcPr>
            <w:tcW w:w="1512" w:type="dxa"/>
          </w:tcPr>
          <w:p w14:paraId="35021D77" w14:textId="77777777" w:rsidR="006A1CE4" w:rsidRPr="00E67E0D" w:rsidRDefault="006A1CE4" w:rsidP="00E7499B">
            <w:pPr>
              <w:pStyle w:val="TAL"/>
              <w:rPr>
                <w:rFonts w:cs="Arial"/>
                <w:lang w:eastAsia="ja-JP"/>
              </w:rPr>
            </w:pPr>
            <w:r w:rsidRPr="00E67E0D">
              <w:rPr>
                <w:rFonts w:cs="Arial"/>
                <w:lang w:eastAsia="ja-JP"/>
              </w:rPr>
              <w:t>9.3.3.1</w:t>
            </w:r>
          </w:p>
        </w:tc>
        <w:tc>
          <w:tcPr>
            <w:tcW w:w="1728" w:type="dxa"/>
          </w:tcPr>
          <w:p w14:paraId="2D311F45" w14:textId="77777777" w:rsidR="006A1CE4" w:rsidRPr="00E67E0D" w:rsidRDefault="006A1CE4" w:rsidP="00E7499B">
            <w:pPr>
              <w:pStyle w:val="TAL"/>
              <w:rPr>
                <w:rFonts w:cs="Arial"/>
                <w:lang w:eastAsia="ja-JP"/>
              </w:rPr>
            </w:pPr>
          </w:p>
        </w:tc>
        <w:tc>
          <w:tcPr>
            <w:tcW w:w="1080" w:type="dxa"/>
          </w:tcPr>
          <w:p w14:paraId="50896704"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4241F333"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00533A16" w14:textId="77777777" w:rsidTr="00E7499B">
        <w:tc>
          <w:tcPr>
            <w:tcW w:w="2160" w:type="dxa"/>
          </w:tcPr>
          <w:p w14:paraId="7C5BDC41" w14:textId="77777777" w:rsidR="006A1CE4" w:rsidRPr="00E67E0D" w:rsidRDefault="006A1CE4" w:rsidP="00E7499B">
            <w:pPr>
              <w:pStyle w:val="TAL"/>
              <w:rPr>
                <w:rFonts w:cs="Arial"/>
                <w:lang w:eastAsia="ja-JP"/>
              </w:rPr>
            </w:pPr>
            <w:r w:rsidRPr="00E67E0D">
              <w:rPr>
                <w:rFonts w:eastAsia="Batang" w:cs="Arial"/>
                <w:lang w:eastAsia="ja-JP"/>
              </w:rPr>
              <w:t>RAN</w:t>
            </w:r>
            <w:r w:rsidRPr="00E67E0D">
              <w:rPr>
                <w:rFonts w:cs="Arial"/>
                <w:lang w:eastAsia="ja-JP"/>
              </w:rPr>
              <w:t xml:space="preserve"> UE NGAP ID</w:t>
            </w:r>
          </w:p>
        </w:tc>
        <w:tc>
          <w:tcPr>
            <w:tcW w:w="1080" w:type="dxa"/>
          </w:tcPr>
          <w:p w14:paraId="6B1D93A2"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68B5AEF3" w14:textId="77777777" w:rsidR="006A1CE4" w:rsidRPr="00E67E0D" w:rsidRDefault="006A1CE4" w:rsidP="00E7499B">
            <w:pPr>
              <w:pStyle w:val="TAL"/>
              <w:rPr>
                <w:rFonts w:cs="Arial"/>
                <w:lang w:eastAsia="ja-JP"/>
              </w:rPr>
            </w:pPr>
          </w:p>
        </w:tc>
        <w:tc>
          <w:tcPr>
            <w:tcW w:w="1512" w:type="dxa"/>
          </w:tcPr>
          <w:p w14:paraId="1D059F49" w14:textId="77777777" w:rsidR="006A1CE4" w:rsidRPr="00E67E0D" w:rsidRDefault="006A1CE4" w:rsidP="00E7499B">
            <w:pPr>
              <w:pStyle w:val="TAL"/>
              <w:rPr>
                <w:rFonts w:cs="Arial"/>
                <w:lang w:eastAsia="ja-JP"/>
              </w:rPr>
            </w:pPr>
            <w:r w:rsidRPr="00E67E0D">
              <w:rPr>
                <w:rFonts w:cs="Arial"/>
                <w:lang w:eastAsia="ja-JP"/>
              </w:rPr>
              <w:t>9.3.3.2</w:t>
            </w:r>
          </w:p>
        </w:tc>
        <w:tc>
          <w:tcPr>
            <w:tcW w:w="1728" w:type="dxa"/>
          </w:tcPr>
          <w:p w14:paraId="7BBC626C" w14:textId="77777777" w:rsidR="006A1CE4" w:rsidRPr="00E67E0D" w:rsidRDefault="006A1CE4" w:rsidP="00E7499B">
            <w:pPr>
              <w:pStyle w:val="TAL"/>
              <w:rPr>
                <w:rFonts w:cs="Arial"/>
                <w:lang w:eastAsia="ja-JP"/>
              </w:rPr>
            </w:pPr>
          </w:p>
        </w:tc>
        <w:tc>
          <w:tcPr>
            <w:tcW w:w="1080" w:type="dxa"/>
          </w:tcPr>
          <w:p w14:paraId="0518BE34"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214572D6"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0D89B27C" w14:textId="77777777" w:rsidTr="00E7499B">
        <w:tc>
          <w:tcPr>
            <w:tcW w:w="2160" w:type="dxa"/>
          </w:tcPr>
          <w:p w14:paraId="13E81644" w14:textId="77777777" w:rsidR="006A1CE4" w:rsidRPr="00E67E0D" w:rsidRDefault="006A1CE4" w:rsidP="00E7499B">
            <w:pPr>
              <w:pStyle w:val="TAL"/>
              <w:rPr>
                <w:rFonts w:eastAsia="Batang" w:cs="Arial"/>
                <w:lang w:eastAsia="ja-JP"/>
              </w:rPr>
            </w:pPr>
            <w:r w:rsidRPr="00E67E0D">
              <w:rPr>
                <w:rFonts w:eastAsia="Batang" w:cs="Arial"/>
              </w:rPr>
              <w:t>RAN Paging Priority</w:t>
            </w:r>
          </w:p>
        </w:tc>
        <w:tc>
          <w:tcPr>
            <w:tcW w:w="1080" w:type="dxa"/>
          </w:tcPr>
          <w:p w14:paraId="49AAF1FD" w14:textId="77777777" w:rsidR="006A1CE4" w:rsidRPr="00E67E0D" w:rsidRDefault="006A1CE4" w:rsidP="00E7499B">
            <w:pPr>
              <w:pStyle w:val="TAL"/>
              <w:rPr>
                <w:rFonts w:cs="Arial"/>
                <w:lang w:eastAsia="ja-JP"/>
              </w:rPr>
            </w:pPr>
            <w:r w:rsidRPr="00E67E0D">
              <w:rPr>
                <w:rFonts w:cs="Arial"/>
              </w:rPr>
              <w:t xml:space="preserve">O </w:t>
            </w:r>
          </w:p>
        </w:tc>
        <w:tc>
          <w:tcPr>
            <w:tcW w:w="1080" w:type="dxa"/>
          </w:tcPr>
          <w:p w14:paraId="3E126377" w14:textId="77777777" w:rsidR="006A1CE4" w:rsidRPr="00E67E0D" w:rsidRDefault="006A1CE4" w:rsidP="00E7499B">
            <w:pPr>
              <w:pStyle w:val="TAL"/>
              <w:rPr>
                <w:rFonts w:cs="Arial"/>
                <w:lang w:eastAsia="ja-JP"/>
              </w:rPr>
            </w:pPr>
          </w:p>
        </w:tc>
        <w:tc>
          <w:tcPr>
            <w:tcW w:w="1512" w:type="dxa"/>
          </w:tcPr>
          <w:p w14:paraId="627E8F24" w14:textId="77777777" w:rsidR="006A1CE4" w:rsidRPr="00E67E0D" w:rsidRDefault="006A1CE4" w:rsidP="00E7499B">
            <w:pPr>
              <w:pStyle w:val="TAL"/>
              <w:rPr>
                <w:rFonts w:cs="Arial"/>
                <w:lang w:eastAsia="ja-JP"/>
              </w:rPr>
            </w:pPr>
            <w:r w:rsidRPr="00E67E0D">
              <w:rPr>
                <w:rFonts w:cs="Arial"/>
              </w:rPr>
              <w:t>9.3.3.15</w:t>
            </w:r>
          </w:p>
        </w:tc>
        <w:tc>
          <w:tcPr>
            <w:tcW w:w="1728" w:type="dxa"/>
          </w:tcPr>
          <w:p w14:paraId="2C4639C9" w14:textId="77777777" w:rsidR="006A1CE4" w:rsidRPr="00E67E0D" w:rsidRDefault="006A1CE4" w:rsidP="00E7499B">
            <w:pPr>
              <w:pStyle w:val="TAL"/>
              <w:rPr>
                <w:rFonts w:cs="Arial"/>
                <w:lang w:eastAsia="ja-JP"/>
              </w:rPr>
            </w:pPr>
          </w:p>
        </w:tc>
        <w:tc>
          <w:tcPr>
            <w:tcW w:w="1080" w:type="dxa"/>
          </w:tcPr>
          <w:p w14:paraId="1D23A877" w14:textId="77777777" w:rsidR="006A1CE4" w:rsidRPr="00E67E0D" w:rsidRDefault="006A1CE4" w:rsidP="00E7499B">
            <w:pPr>
              <w:pStyle w:val="TAL"/>
              <w:jc w:val="center"/>
              <w:rPr>
                <w:rFonts w:cs="Arial"/>
                <w:lang w:eastAsia="ja-JP"/>
              </w:rPr>
            </w:pPr>
            <w:r w:rsidRPr="00E67E0D">
              <w:rPr>
                <w:rFonts w:cs="Arial"/>
              </w:rPr>
              <w:t>YES</w:t>
            </w:r>
          </w:p>
        </w:tc>
        <w:tc>
          <w:tcPr>
            <w:tcW w:w="1080" w:type="dxa"/>
          </w:tcPr>
          <w:p w14:paraId="7C02ABE7" w14:textId="77777777" w:rsidR="006A1CE4" w:rsidRPr="00E67E0D" w:rsidRDefault="006A1CE4" w:rsidP="00E7499B">
            <w:pPr>
              <w:pStyle w:val="TAL"/>
              <w:jc w:val="center"/>
              <w:rPr>
                <w:rFonts w:cs="Arial"/>
                <w:lang w:eastAsia="ja-JP"/>
              </w:rPr>
            </w:pPr>
            <w:r w:rsidRPr="00E67E0D">
              <w:rPr>
                <w:rFonts w:cs="Arial"/>
              </w:rPr>
              <w:t>ignore</w:t>
            </w:r>
          </w:p>
        </w:tc>
      </w:tr>
      <w:tr w:rsidR="006A1CE4" w:rsidRPr="00E67E0D" w14:paraId="718C128D" w14:textId="77777777" w:rsidTr="00E7499B">
        <w:tc>
          <w:tcPr>
            <w:tcW w:w="2160" w:type="dxa"/>
          </w:tcPr>
          <w:p w14:paraId="7690F25F" w14:textId="77777777" w:rsidR="006A1CE4" w:rsidRPr="00E67E0D" w:rsidRDefault="006A1CE4" w:rsidP="00E7499B">
            <w:pPr>
              <w:pStyle w:val="TAL"/>
              <w:rPr>
                <w:rFonts w:cs="Arial"/>
                <w:b/>
                <w:lang w:eastAsia="ja-JP"/>
              </w:rPr>
            </w:pPr>
            <w:r w:rsidRPr="00E67E0D">
              <w:rPr>
                <w:rFonts w:cs="Arial"/>
                <w:b/>
                <w:bCs/>
                <w:iCs/>
                <w:lang w:eastAsia="ja-JP"/>
              </w:rPr>
              <w:t>PDU Session Resource Modify Request List</w:t>
            </w:r>
          </w:p>
        </w:tc>
        <w:tc>
          <w:tcPr>
            <w:tcW w:w="1080" w:type="dxa"/>
          </w:tcPr>
          <w:p w14:paraId="31AF109D" w14:textId="77777777" w:rsidR="006A1CE4" w:rsidRPr="00E67E0D" w:rsidRDefault="006A1CE4" w:rsidP="00E7499B">
            <w:pPr>
              <w:pStyle w:val="TAL"/>
              <w:rPr>
                <w:rFonts w:cs="Arial"/>
                <w:lang w:eastAsia="ja-JP"/>
              </w:rPr>
            </w:pPr>
          </w:p>
        </w:tc>
        <w:tc>
          <w:tcPr>
            <w:tcW w:w="1080" w:type="dxa"/>
          </w:tcPr>
          <w:p w14:paraId="241D124E" w14:textId="77777777" w:rsidR="006A1CE4" w:rsidRPr="00E67E0D" w:rsidRDefault="006A1CE4" w:rsidP="00E7499B">
            <w:pPr>
              <w:pStyle w:val="TAL"/>
              <w:rPr>
                <w:rFonts w:cs="Arial"/>
                <w:i/>
                <w:lang w:eastAsia="ja-JP"/>
              </w:rPr>
            </w:pPr>
            <w:r w:rsidRPr="00E67E0D">
              <w:rPr>
                <w:rFonts w:cs="Arial"/>
                <w:i/>
                <w:lang w:eastAsia="ja-JP"/>
              </w:rPr>
              <w:t>1</w:t>
            </w:r>
          </w:p>
        </w:tc>
        <w:tc>
          <w:tcPr>
            <w:tcW w:w="1512" w:type="dxa"/>
          </w:tcPr>
          <w:p w14:paraId="0A5407D1" w14:textId="77777777" w:rsidR="006A1CE4" w:rsidRPr="00E67E0D" w:rsidRDefault="006A1CE4" w:rsidP="00E7499B">
            <w:pPr>
              <w:pStyle w:val="TAL"/>
              <w:rPr>
                <w:rFonts w:cs="Arial"/>
                <w:lang w:eastAsia="ja-JP"/>
              </w:rPr>
            </w:pPr>
          </w:p>
        </w:tc>
        <w:tc>
          <w:tcPr>
            <w:tcW w:w="1728" w:type="dxa"/>
          </w:tcPr>
          <w:p w14:paraId="54BC895B" w14:textId="77777777" w:rsidR="006A1CE4" w:rsidRPr="00E67E0D" w:rsidRDefault="006A1CE4" w:rsidP="00E7499B">
            <w:pPr>
              <w:pStyle w:val="TAL"/>
              <w:rPr>
                <w:rFonts w:cs="Arial"/>
                <w:lang w:eastAsia="ja-JP"/>
              </w:rPr>
            </w:pPr>
          </w:p>
        </w:tc>
        <w:tc>
          <w:tcPr>
            <w:tcW w:w="1080" w:type="dxa"/>
          </w:tcPr>
          <w:p w14:paraId="5FEE5D3F" w14:textId="77777777" w:rsidR="006A1CE4" w:rsidRPr="00E67E0D" w:rsidRDefault="006A1CE4" w:rsidP="00E7499B">
            <w:pPr>
              <w:pStyle w:val="TAR"/>
              <w:jc w:val="center"/>
              <w:rPr>
                <w:rFonts w:cs="Arial"/>
                <w:lang w:eastAsia="ja-JP"/>
              </w:rPr>
            </w:pPr>
            <w:r w:rsidRPr="00E67E0D">
              <w:rPr>
                <w:rFonts w:cs="Arial"/>
                <w:lang w:eastAsia="ja-JP"/>
              </w:rPr>
              <w:t>YES</w:t>
            </w:r>
          </w:p>
        </w:tc>
        <w:tc>
          <w:tcPr>
            <w:tcW w:w="1080" w:type="dxa"/>
          </w:tcPr>
          <w:p w14:paraId="567C1706" w14:textId="77777777" w:rsidR="006A1CE4" w:rsidRPr="00E67E0D" w:rsidRDefault="006A1CE4" w:rsidP="00E7499B">
            <w:pPr>
              <w:pStyle w:val="TAR"/>
              <w:jc w:val="center"/>
              <w:rPr>
                <w:rFonts w:cs="Arial"/>
                <w:lang w:eastAsia="ja-JP"/>
              </w:rPr>
            </w:pPr>
            <w:r w:rsidRPr="00E67E0D">
              <w:rPr>
                <w:rFonts w:cs="Arial"/>
                <w:lang w:eastAsia="ja-JP"/>
              </w:rPr>
              <w:t>reject</w:t>
            </w:r>
          </w:p>
        </w:tc>
      </w:tr>
      <w:tr w:rsidR="006A1CE4" w:rsidRPr="00E67E0D" w14:paraId="020662A9" w14:textId="77777777" w:rsidTr="00E7499B">
        <w:tc>
          <w:tcPr>
            <w:tcW w:w="2160" w:type="dxa"/>
          </w:tcPr>
          <w:p w14:paraId="25B08F1B" w14:textId="77777777" w:rsidR="006A1CE4" w:rsidRPr="00E67E0D" w:rsidRDefault="006A1CE4" w:rsidP="00E7499B">
            <w:pPr>
              <w:pStyle w:val="TAL"/>
              <w:ind w:left="72"/>
              <w:rPr>
                <w:rFonts w:cs="Arial"/>
                <w:b/>
                <w:bCs/>
                <w:iCs/>
                <w:lang w:eastAsia="ja-JP"/>
              </w:rPr>
            </w:pPr>
            <w:r w:rsidRPr="00E67E0D">
              <w:rPr>
                <w:rFonts w:eastAsia="SimSun" w:cs="Arial" w:hint="eastAsia"/>
                <w:b/>
                <w:bCs/>
                <w:iCs/>
                <w:lang w:eastAsia="zh-CN"/>
              </w:rPr>
              <w:t>&gt;</w:t>
            </w:r>
            <w:r w:rsidRPr="00E67E0D">
              <w:rPr>
                <w:rFonts w:cs="Arial"/>
                <w:b/>
                <w:bCs/>
                <w:iCs/>
                <w:lang w:eastAsia="ja-JP"/>
              </w:rPr>
              <w:t xml:space="preserve">PDU Session Resource </w:t>
            </w:r>
            <w:r w:rsidRPr="00E67E0D">
              <w:rPr>
                <w:rFonts w:cs="Arial" w:hint="eastAsia"/>
                <w:b/>
                <w:bCs/>
                <w:iCs/>
                <w:lang w:eastAsia="ja-JP"/>
              </w:rPr>
              <w:t>Modify Request</w:t>
            </w:r>
            <w:r w:rsidRPr="00E67E0D">
              <w:rPr>
                <w:rFonts w:cs="Arial"/>
                <w:b/>
                <w:bCs/>
                <w:iCs/>
                <w:lang w:eastAsia="ja-JP"/>
              </w:rPr>
              <w:t xml:space="preserve"> Item</w:t>
            </w:r>
          </w:p>
        </w:tc>
        <w:tc>
          <w:tcPr>
            <w:tcW w:w="1080" w:type="dxa"/>
          </w:tcPr>
          <w:p w14:paraId="016EB73C" w14:textId="77777777" w:rsidR="006A1CE4" w:rsidRPr="00E67E0D" w:rsidDel="008169DB" w:rsidRDefault="006A1CE4" w:rsidP="00E7499B">
            <w:pPr>
              <w:pStyle w:val="TAL"/>
              <w:rPr>
                <w:rFonts w:cs="Arial"/>
                <w:lang w:eastAsia="ja-JP"/>
              </w:rPr>
            </w:pPr>
          </w:p>
        </w:tc>
        <w:tc>
          <w:tcPr>
            <w:tcW w:w="1080" w:type="dxa"/>
          </w:tcPr>
          <w:p w14:paraId="0F7823A9" w14:textId="77777777" w:rsidR="006A1CE4" w:rsidRPr="00E67E0D" w:rsidRDefault="006A1CE4" w:rsidP="00E7499B">
            <w:pPr>
              <w:pStyle w:val="TAL"/>
              <w:rPr>
                <w:rFonts w:cs="Arial"/>
                <w:i/>
                <w:lang w:eastAsia="ja-JP"/>
              </w:rPr>
            </w:pPr>
            <w:r w:rsidRPr="00E67E0D">
              <w:rPr>
                <w:rFonts w:cs="Arial"/>
                <w:i/>
                <w:lang w:eastAsia="ja-JP"/>
              </w:rPr>
              <w:t>1..&lt;maxnoofPDUSessions&gt;</w:t>
            </w:r>
          </w:p>
        </w:tc>
        <w:tc>
          <w:tcPr>
            <w:tcW w:w="1512" w:type="dxa"/>
          </w:tcPr>
          <w:p w14:paraId="0EFCB9FA" w14:textId="77777777" w:rsidR="006A1CE4" w:rsidRPr="00E67E0D" w:rsidDel="008169DB" w:rsidRDefault="006A1CE4" w:rsidP="00E7499B">
            <w:pPr>
              <w:pStyle w:val="TAL"/>
              <w:rPr>
                <w:rFonts w:cs="Arial"/>
                <w:lang w:eastAsia="ja-JP"/>
              </w:rPr>
            </w:pPr>
          </w:p>
        </w:tc>
        <w:tc>
          <w:tcPr>
            <w:tcW w:w="1728" w:type="dxa"/>
          </w:tcPr>
          <w:p w14:paraId="107777EA" w14:textId="77777777" w:rsidR="006A1CE4" w:rsidRPr="00E67E0D" w:rsidRDefault="006A1CE4" w:rsidP="00E7499B">
            <w:pPr>
              <w:pStyle w:val="TAL"/>
              <w:rPr>
                <w:rFonts w:cs="Arial"/>
                <w:lang w:eastAsia="ja-JP"/>
              </w:rPr>
            </w:pPr>
          </w:p>
        </w:tc>
        <w:tc>
          <w:tcPr>
            <w:tcW w:w="1080" w:type="dxa"/>
          </w:tcPr>
          <w:p w14:paraId="523FFDCC"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7BF85CA0" w14:textId="77777777" w:rsidR="006A1CE4" w:rsidRPr="00E67E0D" w:rsidRDefault="006A1CE4" w:rsidP="00E7499B">
            <w:pPr>
              <w:pStyle w:val="TAR"/>
              <w:jc w:val="center"/>
              <w:rPr>
                <w:rFonts w:cs="Arial"/>
                <w:lang w:eastAsia="ja-JP"/>
              </w:rPr>
            </w:pPr>
          </w:p>
        </w:tc>
      </w:tr>
      <w:tr w:rsidR="006A1CE4" w:rsidRPr="00E67E0D" w14:paraId="75226D10" w14:textId="77777777" w:rsidTr="00E7499B">
        <w:tc>
          <w:tcPr>
            <w:tcW w:w="2160" w:type="dxa"/>
          </w:tcPr>
          <w:p w14:paraId="4A039CAD" w14:textId="77777777" w:rsidR="006A1CE4" w:rsidRPr="00E67E0D" w:rsidRDefault="006A1CE4" w:rsidP="00E7499B">
            <w:pPr>
              <w:pStyle w:val="TAL"/>
              <w:ind w:left="162"/>
              <w:rPr>
                <w:rFonts w:cs="Arial"/>
                <w:b/>
                <w:bCs/>
                <w:iCs/>
                <w:lang w:eastAsia="ja-JP"/>
              </w:rPr>
            </w:pPr>
            <w:r w:rsidRPr="00E67E0D">
              <w:rPr>
                <w:rFonts w:cs="Arial"/>
                <w:bCs/>
                <w:iCs/>
                <w:lang w:eastAsia="ja-JP"/>
              </w:rPr>
              <w:t>&gt;&gt;PDU Session ID</w:t>
            </w:r>
          </w:p>
        </w:tc>
        <w:tc>
          <w:tcPr>
            <w:tcW w:w="1080" w:type="dxa"/>
          </w:tcPr>
          <w:p w14:paraId="079E63EF" w14:textId="77777777" w:rsidR="006A1CE4" w:rsidRPr="00E67E0D" w:rsidDel="008169DB" w:rsidRDefault="006A1CE4" w:rsidP="00E7499B">
            <w:pPr>
              <w:pStyle w:val="TAL"/>
              <w:rPr>
                <w:rFonts w:cs="Arial"/>
                <w:lang w:eastAsia="ja-JP"/>
              </w:rPr>
            </w:pPr>
            <w:r w:rsidRPr="00E67E0D">
              <w:rPr>
                <w:rFonts w:cs="Arial"/>
                <w:lang w:eastAsia="ja-JP"/>
              </w:rPr>
              <w:t>M</w:t>
            </w:r>
          </w:p>
        </w:tc>
        <w:tc>
          <w:tcPr>
            <w:tcW w:w="1080" w:type="dxa"/>
          </w:tcPr>
          <w:p w14:paraId="626C6C16" w14:textId="77777777" w:rsidR="006A1CE4" w:rsidRPr="00E67E0D" w:rsidRDefault="006A1CE4" w:rsidP="00E7499B">
            <w:pPr>
              <w:pStyle w:val="TAL"/>
              <w:rPr>
                <w:rFonts w:cs="Arial"/>
                <w:i/>
                <w:lang w:eastAsia="ja-JP"/>
              </w:rPr>
            </w:pPr>
          </w:p>
        </w:tc>
        <w:tc>
          <w:tcPr>
            <w:tcW w:w="1512" w:type="dxa"/>
          </w:tcPr>
          <w:p w14:paraId="747B84E5" w14:textId="77777777" w:rsidR="006A1CE4" w:rsidRPr="00E67E0D" w:rsidDel="008169DB" w:rsidRDefault="006A1CE4" w:rsidP="00E7499B">
            <w:pPr>
              <w:pStyle w:val="TAL"/>
              <w:rPr>
                <w:rFonts w:cs="Arial"/>
                <w:lang w:eastAsia="ja-JP"/>
              </w:rPr>
            </w:pPr>
            <w:r w:rsidRPr="00E67E0D">
              <w:rPr>
                <w:rFonts w:cs="Arial"/>
                <w:lang w:eastAsia="ja-JP"/>
              </w:rPr>
              <w:t>9.3.1.50</w:t>
            </w:r>
          </w:p>
        </w:tc>
        <w:tc>
          <w:tcPr>
            <w:tcW w:w="1728" w:type="dxa"/>
          </w:tcPr>
          <w:p w14:paraId="41A63D87" w14:textId="77777777" w:rsidR="006A1CE4" w:rsidRPr="00E67E0D" w:rsidRDefault="006A1CE4" w:rsidP="00E7499B">
            <w:pPr>
              <w:pStyle w:val="TAL"/>
              <w:rPr>
                <w:rFonts w:cs="Arial"/>
                <w:lang w:eastAsia="ja-JP"/>
              </w:rPr>
            </w:pPr>
          </w:p>
        </w:tc>
        <w:tc>
          <w:tcPr>
            <w:tcW w:w="1080" w:type="dxa"/>
          </w:tcPr>
          <w:p w14:paraId="21933318"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271BEB66" w14:textId="77777777" w:rsidR="006A1CE4" w:rsidRPr="00E67E0D" w:rsidRDefault="006A1CE4" w:rsidP="00E7499B">
            <w:pPr>
              <w:pStyle w:val="TAR"/>
              <w:jc w:val="center"/>
              <w:rPr>
                <w:rFonts w:cs="Arial"/>
                <w:lang w:eastAsia="ja-JP"/>
              </w:rPr>
            </w:pPr>
          </w:p>
        </w:tc>
      </w:tr>
      <w:tr w:rsidR="006A1CE4" w:rsidRPr="00E67E0D" w14:paraId="25160198" w14:textId="77777777" w:rsidTr="00E7499B">
        <w:tc>
          <w:tcPr>
            <w:tcW w:w="2160" w:type="dxa"/>
          </w:tcPr>
          <w:p w14:paraId="44BEE3D1" w14:textId="77777777" w:rsidR="006A1CE4" w:rsidRPr="00E67E0D" w:rsidRDefault="006A1CE4" w:rsidP="00E7499B">
            <w:pPr>
              <w:pStyle w:val="TAL"/>
              <w:ind w:left="162"/>
              <w:rPr>
                <w:rFonts w:cs="Arial"/>
                <w:b/>
                <w:bCs/>
                <w:iCs/>
                <w:lang w:eastAsia="ja-JP"/>
              </w:rPr>
            </w:pPr>
            <w:r w:rsidRPr="00E67E0D">
              <w:rPr>
                <w:rFonts w:cs="Arial"/>
                <w:bCs/>
                <w:iCs/>
                <w:lang w:eastAsia="ja-JP"/>
              </w:rPr>
              <w:t>&gt;&gt;NAS-PDU</w:t>
            </w:r>
          </w:p>
        </w:tc>
        <w:tc>
          <w:tcPr>
            <w:tcW w:w="1080" w:type="dxa"/>
          </w:tcPr>
          <w:p w14:paraId="6A369D11" w14:textId="77777777" w:rsidR="006A1CE4" w:rsidRPr="00E67E0D" w:rsidDel="008169DB" w:rsidRDefault="006A1CE4" w:rsidP="00E7499B">
            <w:pPr>
              <w:pStyle w:val="TAL"/>
              <w:rPr>
                <w:rFonts w:cs="Arial"/>
                <w:lang w:eastAsia="ja-JP"/>
              </w:rPr>
            </w:pPr>
            <w:r w:rsidRPr="00E67E0D">
              <w:rPr>
                <w:rFonts w:eastAsia="SimSun" w:cs="Arial" w:hint="eastAsia"/>
                <w:lang w:eastAsia="zh-CN"/>
              </w:rPr>
              <w:t>O</w:t>
            </w:r>
          </w:p>
        </w:tc>
        <w:tc>
          <w:tcPr>
            <w:tcW w:w="1080" w:type="dxa"/>
          </w:tcPr>
          <w:p w14:paraId="4C3494B4" w14:textId="77777777" w:rsidR="006A1CE4" w:rsidRPr="00E67E0D" w:rsidRDefault="006A1CE4" w:rsidP="00E7499B">
            <w:pPr>
              <w:pStyle w:val="TAL"/>
              <w:rPr>
                <w:rFonts w:cs="Arial"/>
                <w:i/>
                <w:lang w:eastAsia="ja-JP"/>
              </w:rPr>
            </w:pPr>
          </w:p>
        </w:tc>
        <w:tc>
          <w:tcPr>
            <w:tcW w:w="1512" w:type="dxa"/>
          </w:tcPr>
          <w:p w14:paraId="18399D14" w14:textId="77777777" w:rsidR="006A1CE4" w:rsidRPr="00E67E0D" w:rsidDel="008169DB" w:rsidRDefault="006A1CE4" w:rsidP="00E7499B">
            <w:pPr>
              <w:pStyle w:val="TAL"/>
              <w:rPr>
                <w:rFonts w:cs="Arial"/>
                <w:lang w:eastAsia="ja-JP"/>
              </w:rPr>
            </w:pPr>
            <w:r w:rsidRPr="00E67E0D">
              <w:rPr>
                <w:rFonts w:cs="Arial"/>
                <w:lang w:eastAsia="ja-JP"/>
              </w:rPr>
              <w:t>9.3.3.4</w:t>
            </w:r>
          </w:p>
        </w:tc>
        <w:tc>
          <w:tcPr>
            <w:tcW w:w="1728" w:type="dxa"/>
          </w:tcPr>
          <w:p w14:paraId="754BBA04" w14:textId="77777777" w:rsidR="006A1CE4" w:rsidRPr="00E67E0D" w:rsidRDefault="006A1CE4" w:rsidP="00E7499B">
            <w:pPr>
              <w:pStyle w:val="TAL"/>
              <w:rPr>
                <w:rFonts w:cs="Arial"/>
                <w:lang w:eastAsia="ja-JP"/>
              </w:rPr>
            </w:pPr>
          </w:p>
        </w:tc>
        <w:tc>
          <w:tcPr>
            <w:tcW w:w="1080" w:type="dxa"/>
          </w:tcPr>
          <w:p w14:paraId="752C1CAB"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3854B7A5" w14:textId="77777777" w:rsidR="006A1CE4" w:rsidRPr="00E67E0D" w:rsidRDefault="006A1CE4" w:rsidP="00E7499B">
            <w:pPr>
              <w:pStyle w:val="TAR"/>
              <w:jc w:val="center"/>
              <w:rPr>
                <w:rFonts w:cs="Arial"/>
                <w:lang w:eastAsia="ja-JP"/>
              </w:rPr>
            </w:pPr>
          </w:p>
        </w:tc>
      </w:tr>
      <w:tr w:rsidR="006A1CE4" w:rsidRPr="00E67E0D" w14:paraId="790FB3A8" w14:textId="77777777" w:rsidTr="00E7499B">
        <w:tc>
          <w:tcPr>
            <w:tcW w:w="2160" w:type="dxa"/>
          </w:tcPr>
          <w:p w14:paraId="5847F717" w14:textId="77777777" w:rsidR="006A1CE4" w:rsidRPr="00E67E0D" w:rsidRDefault="006A1CE4" w:rsidP="00E7499B">
            <w:pPr>
              <w:pStyle w:val="TAL"/>
              <w:ind w:left="162"/>
              <w:rPr>
                <w:rFonts w:cs="Arial"/>
                <w:b/>
                <w:bCs/>
                <w:iCs/>
                <w:lang w:eastAsia="ja-JP"/>
              </w:rPr>
            </w:pPr>
            <w:r w:rsidRPr="00E67E0D">
              <w:rPr>
                <w:rFonts w:cs="Arial"/>
                <w:bCs/>
                <w:iCs/>
                <w:lang w:eastAsia="ja-JP"/>
              </w:rPr>
              <w:t xml:space="preserve">&gt;&gt;PDU Session Resource </w:t>
            </w:r>
            <w:r w:rsidRPr="00E67E0D">
              <w:rPr>
                <w:rFonts w:cs="Arial" w:hint="eastAsia"/>
                <w:bCs/>
                <w:iCs/>
                <w:lang w:eastAsia="ja-JP"/>
              </w:rPr>
              <w:t>Modify</w:t>
            </w:r>
            <w:r w:rsidRPr="00E67E0D">
              <w:rPr>
                <w:rFonts w:cs="Arial"/>
                <w:bCs/>
                <w:iCs/>
                <w:lang w:eastAsia="ja-JP"/>
              </w:rPr>
              <w:t xml:space="preserve"> Request Transfer </w:t>
            </w:r>
          </w:p>
        </w:tc>
        <w:tc>
          <w:tcPr>
            <w:tcW w:w="1080" w:type="dxa"/>
          </w:tcPr>
          <w:p w14:paraId="5BDF0326" w14:textId="77777777" w:rsidR="006A1CE4" w:rsidRPr="00E67E0D" w:rsidDel="008169DB" w:rsidRDefault="006A1CE4" w:rsidP="00E7499B">
            <w:pPr>
              <w:pStyle w:val="TAL"/>
              <w:rPr>
                <w:rFonts w:cs="Arial"/>
                <w:lang w:eastAsia="ja-JP"/>
              </w:rPr>
            </w:pPr>
            <w:r w:rsidRPr="00E67E0D">
              <w:rPr>
                <w:rFonts w:eastAsia="SimSun" w:cs="Arial" w:hint="eastAsia"/>
                <w:lang w:eastAsia="zh-CN"/>
              </w:rPr>
              <w:t>M</w:t>
            </w:r>
          </w:p>
        </w:tc>
        <w:tc>
          <w:tcPr>
            <w:tcW w:w="1080" w:type="dxa"/>
          </w:tcPr>
          <w:p w14:paraId="1588A1D3" w14:textId="77777777" w:rsidR="006A1CE4" w:rsidRPr="00E67E0D" w:rsidRDefault="006A1CE4" w:rsidP="00E7499B">
            <w:pPr>
              <w:pStyle w:val="TAL"/>
              <w:rPr>
                <w:rFonts w:cs="Arial"/>
                <w:i/>
                <w:lang w:eastAsia="ja-JP"/>
              </w:rPr>
            </w:pPr>
          </w:p>
        </w:tc>
        <w:tc>
          <w:tcPr>
            <w:tcW w:w="1512" w:type="dxa"/>
          </w:tcPr>
          <w:p w14:paraId="35B4C709" w14:textId="77777777" w:rsidR="006A1CE4" w:rsidRPr="00E67E0D" w:rsidDel="008169DB" w:rsidRDefault="006A1CE4" w:rsidP="00E7499B">
            <w:pPr>
              <w:pStyle w:val="TAL"/>
              <w:rPr>
                <w:rFonts w:cs="Arial"/>
                <w:lang w:eastAsia="ja-JP"/>
              </w:rPr>
            </w:pPr>
            <w:r w:rsidRPr="00E67E0D">
              <w:rPr>
                <w:rFonts w:cs="Arial"/>
                <w:bCs/>
                <w:iCs/>
                <w:lang w:eastAsia="ja-JP"/>
              </w:rPr>
              <w:t>OCTET STRING</w:t>
            </w:r>
          </w:p>
        </w:tc>
        <w:tc>
          <w:tcPr>
            <w:tcW w:w="1728" w:type="dxa"/>
          </w:tcPr>
          <w:p w14:paraId="734484A0" w14:textId="77777777" w:rsidR="006A1CE4" w:rsidRPr="00E67E0D" w:rsidRDefault="006A1CE4" w:rsidP="00E7499B">
            <w:pPr>
              <w:pStyle w:val="TAL"/>
              <w:rPr>
                <w:rFonts w:cs="Arial"/>
                <w:lang w:eastAsia="ja-JP"/>
              </w:rPr>
            </w:pPr>
            <w:r w:rsidRPr="00E67E0D">
              <w:rPr>
                <w:iCs/>
                <w:lang w:eastAsia="ja-JP"/>
              </w:rPr>
              <w:t xml:space="preserve">Containing the </w:t>
            </w:r>
            <w:r w:rsidRPr="00E67E0D">
              <w:rPr>
                <w:rFonts w:cs="Arial"/>
                <w:bCs/>
                <w:i/>
                <w:iCs/>
                <w:lang w:eastAsia="ja-JP"/>
              </w:rPr>
              <w:t>PDU Session Resource Modify Request Transfer</w:t>
            </w:r>
            <w:r w:rsidRPr="00E67E0D">
              <w:rPr>
                <w:rFonts w:cs="Arial"/>
                <w:bCs/>
                <w:iCs/>
                <w:lang w:eastAsia="ja-JP"/>
              </w:rPr>
              <w:t xml:space="preserve"> IE</w:t>
            </w:r>
            <w:r w:rsidRPr="00E67E0D">
              <w:rPr>
                <w:iCs/>
                <w:lang w:eastAsia="ja-JP"/>
              </w:rPr>
              <w:t xml:space="preserve"> specified in subclause 9.3.4.3.</w:t>
            </w:r>
          </w:p>
        </w:tc>
        <w:tc>
          <w:tcPr>
            <w:tcW w:w="1080" w:type="dxa"/>
          </w:tcPr>
          <w:p w14:paraId="26A0DE98"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0488396D" w14:textId="77777777" w:rsidR="006A1CE4" w:rsidRPr="00E67E0D" w:rsidRDefault="006A1CE4" w:rsidP="00E7499B">
            <w:pPr>
              <w:pStyle w:val="TAR"/>
              <w:jc w:val="center"/>
              <w:rPr>
                <w:rFonts w:cs="Arial"/>
                <w:lang w:eastAsia="ja-JP"/>
              </w:rPr>
            </w:pPr>
          </w:p>
        </w:tc>
      </w:tr>
    </w:tbl>
    <w:p w14:paraId="6A6C228C"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34799AD0" w14:textId="77777777" w:rsidTr="00E7499B">
        <w:tc>
          <w:tcPr>
            <w:tcW w:w="3528" w:type="dxa"/>
          </w:tcPr>
          <w:p w14:paraId="51765210"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43371DA8"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3F46008F" w14:textId="77777777" w:rsidTr="00E7499B">
        <w:tc>
          <w:tcPr>
            <w:tcW w:w="3528" w:type="dxa"/>
          </w:tcPr>
          <w:p w14:paraId="3834DCCE" w14:textId="77777777" w:rsidR="006A1CE4" w:rsidRPr="00E67E0D" w:rsidRDefault="006A1CE4" w:rsidP="00E7499B">
            <w:pPr>
              <w:pStyle w:val="TAL"/>
              <w:rPr>
                <w:rFonts w:cs="Arial"/>
                <w:lang w:eastAsia="ja-JP"/>
              </w:rPr>
            </w:pPr>
            <w:r w:rsidRPr="00E67E0D">
              <w:rPr>
                <w:lang w:eastAsia="ja-JP"/>
              </w:rPr>
              <w:t>maxnoofPDUSessions</w:t>
            </w:r>
          </w:p>
        </w:tc>
        <w:tc>
          <w:tcPr>
            <w:tcW w:w="6192" w:type="dxa"/>
          </w:tcPr>
          <w:p w14:paraId="5F078A00" w14:textId="77777777" w:rsidR="006A1CE4" w:rsidRPr="00E67E0D" w:rsidRDefault="006A1CE4" w:rsidP="00E7499B">
            <w:pPr>
              <w:pStyle w:val="TAL"/>
              <w:rPr>
                <w:rFonts w:cs="Arial"/>
                <w:lang w:eastAsia="ja-JP"/>
              </w:rPr>
            </w:pPr>
            <w:r w:rsidRPr="00E67E0D">
              <w:rPr>
                <w:lang w:eastAsia="ja-JP"/>
              </w:rPr>
              <w:t xml:space="preserve">Maximum no. of PDU sessions allowed towards one UE. Value is </w:t>
            </w:r>
            <w:r w:rsidRPr="00E67E0D">
              <w:rPr>
                <w:rFonts w:eastAsia="SimSun"/>
                <w:lang w:eastAsia="zh-CN"/>
              </w:rPr>
              <w:t>256</w:t>
            </w:r>
            <w:r w:rsidRPr="00E67E0D">
              <w:rPr>
                <w:lang w:eastAsia="ja-JP"/>
              </w:rPr>
              <w:t>.</w:t>
            </w:r>
          </w:p>
        </w:tc>
      </w:tr>
    </w:tbl>
    <w:p w14:paraId="7B9050A0" w14:textId="77777777" w:rsidR="006A1CE4" w:rsidRPr="00E67E0D" w:rsidRDefault="006A1CE4" w:rsidP="00E7499B"/>
    <w:p w14:paraId="6A7212CB" w14:textId="77777777" w:rsidR="006A1CE4" w:rsidRPr="00E67E0D" w:rsidRDefault="006A1CE4" w:rsidP="00E7499B">
      <w:pPr>
        <w:pStyle w:val="4"/>
      </w:pPr>
      <w:bookmarkStart w:id="3726" w:name="_Toc534720449"/>
      <w:bookmarkStart w:id="3727" w:name="_Toc525567461"/>
      <w:r w:rsidRPr="00E67E0D">
        <w:t>9.2.1.6</w:t>
      </w:r>
      <w:r w:rsidRPr="00E67E0D">
        <w:tab/>
        <w:t>PDU SESSION RESOURCE MODIFY RESPONSE</w:t>
      </w:r>
      <w:bookmarkEnd w:id="3726"/>
      <w:bookmarkEnd w:id="3727"/>
    </w:p>
    <w:p w14:paraId="3547DB93" w14:textId="77777777" w:rsidR="006A1CE4" w:rsidRPr="00E67E0D" w:rsidRDefault="006A1CE4" w:rsidP="00E7499B">
      <w:pPr>
        <w:keepNext/>
        <w:rPr>
          <w:rFonts w:eastAsia="Batang"/>
        </w:rPr>
      </w:pPr>
      <w:r w:rsidRPr="00E67E0D">
        <w:t xml:space="preserve">This message is sent by the </w:t>
      </w:r>
      <w:r w:rsidRPr="00E67E0D">
        <w:rPr>
          <w:rFonts w:eastAsia="SimSun" w:hint="eastAsia"/>
          <w:lang w:eastAsia="zh-CN"/>
        </w:rPr>
        <w:t>NG-RAN node</w:t>
      </w:r>
      <w:r w:rsidRPr="00E67E0D">
        <w:t xml:space="preserve"> and is used to report the outcome of the request from the </w:t>
      </w:r>
      <w:r w:rsidRPr="00E67E0D">
        <w:rPr>
          <w:rFonts w:eastAsia="SimSun" w:hint="eastAsia"/>
          <w:lang w:eastAsia="zh-CN"/>
        </w:rPr>
        <w:t>PDU SESSION RESOURCE</w:t>
      </w:r>
      <w:r w:rsidRPr="00E67E0D">
        <w:t xml:space="preserve"> MODIFY REQUEST message.</w:t>
      </w:r>
    </w:p>
    <w:p w14:paraId="20BF6A79" w14:textId="77777777" w:rsidR="006A1CE4" w:rsidRPr="00E67E0D" w:rsidRDefault="006A1CE4" w:rsidP="00E7499B">
      <w:pPr>
        <w:keepNext/>
        <w:rPr>
          <w:rFonts w:eastAsia="SimSun"/>
          <w:lang w:eastAsia="zh-CN"/>
        </w:rPr>
      </w:pPr>
      <w:r w:rsidRPr="00E67E0D">
        <w:t xml:space="preserve">Direction: </w:t>
      </w:r>
      <w:r w:rsidRPr="00E67E0D">
        <w:rPr>
          <w:rFonts w:eastAsia="SimSun" w:hint="eastAsia"/>
          <w:lang w:eastAsia="zh-CN"/>
        </w:rPr>
        <w:t>NG-RAN node</w:t>
      </w:r>
      <w:r w:rsidRPr="00E67E0D">
        <w:t xml:space="preserve"> </w:t>
      </w:r>
      <w:r w:rsidRPr="00E67E0D">
        <w:sym w:font="Symbol" w:char="F0AE"/>
      </w:r>
      <w:r w:rsidRPr="00E67E0D">
        <w:t xml:space="preserve"> </w:t>
      </w:r>
      <w:r w:rsidRPr="00E67E0D">
        <w:rPr>
          <w:rFonts w:eastAsia="SimSun" w:hint="eastAsia"/>
          <w:lang w:eastAsia="zh-CN"/>
        </w:rPr>
        <w:t>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475A2D64" w14:textId="77777777" w:rsidTr="00E7499B">
        <w:tc>
          <w:tcPr>
            <w:tcW w:w="2160" w:type="dxa"/>
          </w:tcPr>
          <w:p w14:paraId="6A647627"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2B1599F9"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76C0BD32"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5B271BE7"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066646C3"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1CB55227"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731D5531"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1DFB5364" w14:textId="77777777" w:rsidTr="00E7499B">
        <w:tc>
          <w:tcPr>
            <w:tcW w:w="2160" w:type="dxa"/>
          </w:tcPr>
          <w:p w14:paraId="698C2114"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3FDDEE9B"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40179131" w14:textId="77777777" w:rsidR="006A1CE4" w:rsidRPr="00E67E0D" w:rsidRDefault="006A1CE4" w:rsidP="00E7499B">
            <w:pPr>
              <w:pStyle w:val="TAL"/>
              <w:rPr>
                <w:rFonts w:cs="Arial"/>
                <w:lang w:eastAsia="ja-JP"/>
              </w:rPr>
            </w:pPr>
          </w:p>
        </w:tc>
        <w:tc>
          <w:tcPr>
            <w:tcW w:w="1512" w:type="dxa"/>
          </w:tcPr>
          <w:p w14:paraId="6329D951" w14:textId="77777777" w:rsidR="006A1CE4" w:rsidRPr="00E67E0D" w:rsidRDefault="006A1CE4" w:rsidP="00E7499B">
            <w:pPr>
              <w:pStyle w:val="TAL"/>
              <w:rPr>
                <w:rFonts w:cs="Arial"/>
                <w:lang w:eastAsia="ja-JP"/>
              </w:rPr>
            </w:pPr>
            <w:r w:rsidRPr="00E67E0D">
              <w:rPr>
                <w:rFonts w:cs="Arial"/>
                <w:lang w:eastAsia="ja-JP"/>
              </w:rPr>
              <w:t>9.3.1.1</w:t>
            </w:r>
          </w:p>
        </w:tc>
        <w:tc>
          <w:tcPr>
            <w:tcW w:w="1728" w:type="dxa"/>
          </w:tcPr>
          <w:p w14:paraId="5782F46E" w14:textId="77777777" w:rsidR="006A1CE4" w:rsidRPr="00E67E0D" w:rsidRDefault="006A1CE4" w:rsidP="00E7499B">
            <w:pPr>
              <w:pStyle w:val="TAL"/>
              <w:rPr>
                <w:rFonts w:cs="Arial"/>
                <w:lang w:eastAsia="ja-JP"/>
              </w:rPr>
            </w:pPr>
          </w:p>
        </w:tc>
        <w:tc>
          <w:tcPr>
            <w:tcW w:w="1080" w:type="dxa"/>
          </w:tcPr>
          <w:p w14:paraId="55E81167"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42F07668"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63CCDBDA" w14:textId="77777777" w:rsidTr="00E7499B">
        <w:tc>
          <w:tcPr>
            <w:tcW w:w="2160" w:type="dxa"/>
          </w:tcPr>
          <w:p w14:paraId="4DBAF47A" w14:textId="77777777" w:rsidR="006A1CE4" w:rsidRPr="00E67E0D" w:rsidRDefault="006A1CE4" w:rsidP="00E7499B">
            <w:pPr>
              <w:pStyle w:val="TAL"/>
              <w:rPr>
                <w:rFonts w:eastAsia="MS Mincho"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Pr>
          <w:p w14:paraId="1841BB4C"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2CBB1752" w14:textId="77777777" w:rsidR="006A1CE4" w:rsidRPr="00E67E0D" w:rsidRDefault="006A1CE4" w:rsidP="00E7499B">
            <w:pPr>
              <w:pStyle w:val="TAL"/>
              <w:rPr>
                <w:rFonts w:cs="Arial"/>
                <w:lang w:eastAsia="ja-JP"/>
              </w:rPr>
            </w:pPr>
          </w:p>
        </w:tc>
        <w:tc>
          <w:tcPr>
            <w:tcW w:w="1512" w:type="dxa"/>
          </w:tcPr>
          <w:p w14:paraId="207A6DEC" w14:textId="77777777" w:rsidR="006A1CE4" w:rsidRPr="00E67E0D" w:rsidRDefault="006A1CE4" w:rsidP="00E7499B">
            <w:pPr>
              <w:pStyle w:val="TAL"/>
              <w:rPr>
                <w:rFonts w:cs="Arial"/>
                <w:lang w:eastAsia="ja-JP"/>
              </w:rPr>
            </w:pPr>
            <w:r w:rsidRPr="00E67E0D">
              <w:rPr>
                <w:rFonts w:cs="Arial"/>
                <w:lang w:eastAsia="ja-JP"/>
              </w:rPr>
              <w:t>9.3.3.1</w:t>
            </w:r>
          </w:p>
        </w:tc>
        <w:tc>
          <w:tcPr>
            <w:tcW w:w="1728" w:type="dxa"/>
          </w:tcPr>
          <w:p w14:paraId="13D7B501" w14:textId="77777777" w:rsidR="006A1CE4" w:rsidRPr="00E67E0D" w:rsidRDefault="006A1CE4" w:rsidP="00E7499B">
            <w:pPr>
              <w:pStyle w:val="TAL"/>
              <w:rPr>
                <w:rFonts w:cs="Arial"/>
                <w:lang w:eastAsia="ja-JP"/>
              </w:rPr>
            </w:pPr>
          </w:p>
        </w:tc>
        <w:tc>
          <w:tcPr>
            <w:tcW w:w="1080" w:type="dxa"/>
          </w:tcPr>
          <w:p w14:paraId="554798AA"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36B89F87"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02454525" w14:textId="77777777" w:rsidTr="00E7499B">
        <w:tc>
          <w:tcPr>
            <w:tcW w:w="2160" w:type="dxa"/>
          </w:tcPr>
          <w:p w14:paraId="451B23EB" w14:textId="77777777" w:rsidR="006A1CE4" w:rsidRPr="00E67E0D" w:rsidRDefault="006A1CE4" w:rsidP="00E7499B">
            <w:pPr>
              <w:pStyle w:val="TAL"/>
              <w:rPr>
                <w:rFonts w:cs="Arial"/>
                <w:lang w:eastAsia="ja-JP"/>
              </w:rPr>
            </w:pPr>
            <w:r w:rsidRPr="00E67E0D">
              <w:rPr>
                <w:rFonts w:eastAsia="Batang" w:cs="Arial"/>
                <w:lang w:eastAsia="ja-JP"/>
              </w:rPr>
              <w:t>RAN</w:t>
            </w:r>
            <w:r w:rsidRPr="00E67E0D">
              <w:rPr>
                <w:rFonts w:cs="Arial"/>
                <w:lang w:eastAsia="ja-JP"/>
              </w:rPr>
              <w:t xml:space="preserve"> UE NGAP ID</w:t>
            </w:r>
          </w:p>
        </w:tc>
        <w:tc>
          <w:tcPr>
            <w:tcW w:w="1080" w:type="dxa"/>
          </w:tcPr>
          <w:p w14:paraId="3D3DD386"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07E89DC4" w14:textId="77777777" w:rsidR="006A1CE4" w:rsidRPr="00E67E0D" w:rsidRDefault="006A1CE4" w:rsidP="00E7499B">
            <w:pPr>
              <w:pStyle w:val="TAL"/>
              <w:rPr>
                <w:rFonts w:cs="Arial"/>
                <w:lang w:eastAsia="ja-JP"/>
              </w:rPr>
            </w:pPr>
          </w:p>
        </w:tc>
        <w:tc>
          <w:tcPr>
            <w:tcW w:w="1512" w:type="dxa"/>
          </w:tcPr>
          <w:p w14:paraId="01F912C4" w14:textId="77777777" w:rsidR="006A1CE4" w:rsidRPr="00E67E0D" w:rsidRDefault="006A1CE4" w:rsidP="00E7499B">
            <w:pPr>
              <w:pStyle w:val="TAL"/>
              <w:rPr>
                <w:rFonts w:cs="Arial"/>
                <w:lang w:eastAsia="ja-JP"/>
              </w:rPr>
            </w:pPr>
            <w:r w:rsidRPr="00E67E0D">
              <w:rPr>
                <w:rFonts w:cs="Arial"/>
                <w:lang w:eastAsia="ja-JP"/>
              </w:rPr>
              <w:t>9.3.3.2</w:t>
            </w:r>
          </w:p>
        </w:tc>
        <w:tc>
          <w:tcPr>
            <w:tcW w:w="1728" w:type="dxa"/>
          </w:tcPr>
          <w:p w14:paraId="4B51A346" w14:textId="77777777" w:rsidR="006A1CE4" w:rsidRPr="00E67E0D" w:rsidRDefault="006A1CE4" w:rsidP="00E7499B">
            <w:pPr>
              <w:pStyle w:val="TAL"/>
              <w:rPr>
                <w:rFonts w:cs="Arial"/>
                <w:lang w:eastAsia="ja-JP"/>
              </w:rPr>
            </w:pPr>
          </w:p>
        </w:tc>
        <w:tc>
          <w:tcPr>
            <w:tcW w:w="1080" w:type="dxa"/>
          </w:tcPr>
          <w:p w14:paraId="15F18582"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6D9B84DF"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268D7585" w14:textId="77777777" w:rsidTr="00E7499B">
        <w:tc>
          <w:tcPr>
            <w:tcW w:w="2160" w:type="dxa"/>
          </w:tcPr>
          <w:p w14:paraId="367A3FBC" w14:textId="77777777" w:rsidR="006A1CE4" w:rsidRPr="00E67E0D" w:rsidRDefault="006A1CE4" w:rsidP="00E7499B">
            <w:pPr>
              <w:pStyle w:val="TAL"/>
              <w:rPr>
                <w:rFonts w:cs="Arial"/>
                <w:b/>
                <w:lang w:eastAsia="ja-JP"/>
              </w:rPr>
            </w:pPr>
            <w:r w:rsidRPr="00E67E0D">
              <w:rPr>
                <w:rFonts w:cs="Arial"/>
                <w:b/>
                <w:bCs/>
                <w:iCs/>
                <w:lang w:eastAsia="ja-JP"/>
              </w:rPr>
              <w:t>PDU Session</w:t>
            </w:r>
            <w:r w:rsidRPr="00E67E0D">
              <w:rPr>
                <w:rFonts w:eastAsia="SimSun" w:cs="Arial" w:hint="eastAsia"/>
                <w:b/>
                <w:bCs/>
                <w:iCs/>
                <w:lang w:eastAsia="zh-CN"/>
              </w:rPr>
              <w:t xml:space="preserve"> </w:t>
            </w:r>
            <w:r w:rsidRPr="00E67E0D">
              <w:rPr>
                <w:rFonts w:eastAsia="SimSun" w:cs="Arial"/>
                <w:b/>
                <w:bCs/>
                <w:iCs/>
                <w:lang w:eastAsia="zh-CN"/>
              </w:rPr>
              <w:t xml:space="preserve">Resource </w:t>
            </w:r>
            <w:r w:rsidRPr="00E67E0D">
              <w:rPr>
                <w:rFonts w:eastAsia="SimSun" w:cs="Arial" w:hint="eastAsia"/>
                <w:b/>
                <w:bCs/>
                <w:iCs/>
                <w:lang w:eastAsia="zh-CN"/>
              </w:rPr>
              <w:t>Modify</w:t>
            </w:r>
            <w:r w:rsidRPr="00E67E0D">
              <w:rPr>
                <w:rFonts w:cs="Arial"/>
                <w:b/>
                <w:bCs/>
                <w:iCs/>
                <w:lang w:eastAsia="ja-JP"/>
              </w:rPr>
              <w:t xml:space="preserve"> Response List</w:t>
            </w:r>
          </w:p>
        </w:tc>
        <w:tc>
          <w:tcPr>
            <w:tcW w:w="1080" w:type="dxa"/>
          </w:tcPr>
          <w:p w14:paraId="0AEBD7FC" w14:textId="77777777" w:rsidR="006A1CE4" w:rsidRPr="00E67E0D" w:rsidRDefault="006A1CE4" w:rsidP="00E7499B">
            <w:pPr>
              <w:pStyle w:val="TAL"/>
              <w:rPr>
                <w:rFonts w:cs="Arial"/>
                <w:lang w:eastAsia="ja-JP"/>
              </w:rPr>
            </w:pPr>
          </w:p>
        </w:tc>
        <w:tc>
          <w:tcPr>
            <w:tcW w:w="1080" w:type="dxa"/>
          </w:tcPr>
          <w:p w14:paraId="14C98A02" w14:textId="77777777" w:rsidR="006A1CE4" w:rsidRPr="00E67E0D" w:rsidRDefault="006A1CE4" w:rsidP="00E7499B">
            <w:pPr>
              <w:pStyle w:val="TAL"/>
              <w:rPr>
                <w:rFonts w:cs="Arial"/>
                <w:i/>
                <w:lang w:eastAsia="ja-JP"/>
              </w:rPr>
            </w:pPr>
            <w:r w:rsidRPr="00E67E0D">
              <w:rPr>
                <w:rFonts w:cs="Arial"/>
                <w:i/>
                <w:lang w:eastAsia="ja-JP"/>
              </w:rPr>
              <w:t>0..1</w:t>
            </w:r>
          </w:p>
        </w:tc>
        <w:tc>
          <w:tcPr>
            <w:tcW w:w="1512" w:type="dxa"/>
          </w:tcPr>
          <w:p w14:paraId="12C02FB1" w14:textId="77777777" w:rsidR="006A1CE4" w:rsidRPr="00E67E0D" w:rsidRDefault="006A1CE4" w:rsidP="00E7499B">
            <w:pPr>
              <w:pStyle w:val="TAL"/>
              <w:rPr>
                <w:rFonts w:eastAsia="SimSun" w:cs="Arial"/>
                <w:lang w:eastAsia="zh-CN"/>
              </w:rPr>
            </w:pPr>
          </w:p>
        </w:tc>
        <w:tc>
          <w:tcPr>
            <w:tcW w:w="1728" w:type="dxa"/>
          </w:tcPr>
          <w:p w14:paraId="71F25F48" w14:textId="77777777" w:rsidR="006A1CE4" w:rsidRPr="00E67E0D" w:rsidRDefault="006A1CE4" w:rsidP="00E7499B">
            <w:pPr>
              <w:pStyle w:val="TAL"/>
              <w:rPr>
                <w:rFonts w:cs="Arial"/>
                <w:lang w:eastAsia="ja-JP"/>
              </w:rPr>
            </w:pPr>
          </w:p>
        </w:tc>
        <w:tc>
          <w:tcPr>
            <w:tcW w:w="1080" w:type="dxa"/>
          </w:tcPr>
          <w:p w14:paraId="7A3E4005" w14:textId="77777777" w:rsidR="006A1CE4" w:rsidRPr="00E67E0D" w:rsidRDefault="006A1CE4" w:rsidP="00E7499B">
            <w:pPr>
              <w:pStyle w:val="TAR"/>
              <w:jc w:val="center"/>
              <w:rPr>
                <w:rFonts w:cs="Arial"/>
                <w:lang w:eastAsia="ja-JP"/>
              </w:rPr>
            </w:pPr>
            <w:r w:rsidRPr="00E67E0D">
              <w:rPr>
                <w:rFonts w:cs="Arial"/>
                <w:lang w:eastAsia="ja-JP"/>
              </w:rPr>
              <w:t>YES</w:t>
            </w:r>
          </w:p>
        </w:tc>
        <w:tc>
          <w:tcPr>
            <w:tcW w:w="1080" w:type="dxa"/>
          </w:tcPr>
          <w:p w14:paraId="412AEB30" w14:textId="77777777" w:rsidR="006A1CE4" w:rsidRPr="00E67E0D" w:rsidRDefault="006A1CE4" w:rsidP="00E7499B">
            <w:pPr>
              <w:pStyle w:val="TAR"/>
              <w:jc w:val="center"/>
              <w:rPr>
                <w:rFonts w:cs="Arial"/>
                <w:lang w:eastAsia="ja-JP"/>
              </w:rPr>
            </w:pPr>
            <w:r w:rsidRPr="00E67E0D">
              <w:rPr>
                <w:rFonts w:cs="Arial"/>
                <w:lang w:eastAsia="ja-JP"/>
              </w:rPr>
              <w:t>ignore</w:t>
            </w:r>
          </w:p>
        </w:tc>
      </w:tr>
      <w:tr w:rsidR="006A1CE4" w:rsidRPr="00E67E0D" w14:paraId="4256E2D8" w14:textId="77777777" w:rsidTr="00E7499B">
        <w:tc>
          <w:tcPr>
            <w:tcW w:w="2160" w:type="dxa"/>
          </w:tcPr>
          <w:p w14:paraId="1BE22412" w14:textId="77777777" w:rsidR="006A1CE4" w:rsidRPr="00E67E0D" w:rsidRDefault="006A1CE4" w:rsidP="00E7499B">
            <w:pPr>
              <w:pStyle w:val="TAL"/>
              <w:ind w:left="72"/>
              <w:rPr>
                <w:rFonts w:cs="Arial"/>
                <w:b/>
                <w:bCs/>
                <w:iCs/>
                <w:lang w:eastAsia="ja-JP"/>
              </w:rPr>
            </w:pPr>
            <w:r w:rsidRPr="00E67E0D">
              <w:rPr>
                <w:b/>
                <w:lang w:eastAsia="ja-JP"/>
              </w:rPr>
              <w:t>&gt;PDU Session Resource Modify Response</w:t>
            </w:r>
            <w:r w:rsidRPr="00E67E0D">
              <w:rPr>
                <w:rFonts w:eastAsia="MS Mincho"/>
                <w:b/>
                <w:lang w:eastAsia="ja-JP"/>
              </w:rPr>
              <w:t xml:space="preserve"> Item</w:t>
            </w:r>
          </w:p>
        </w:tc>
        <w:tc>
          <w:tcPr>
            <w:tcW w:w="1080" w:type="dxa"/>
          </w:tcPr>
          <w:p w14:paraId="4D8E7538" w14:textId="77777777" w:rsidR="006A1CE4" w:rsidRPr="00E67E0D" w:rsidDel="000859CB" w:rsidRDefault="006A1CE4" w:rsidP="00E7499B">
            <w:pPr>
              <w:pStyle w:val="TAL"/>
              <w:rPr>
                <w:rFonts w:cs="Arial"/>
                <w:lang w:eastAsia="ja-JP"/>
              </w:rPr>
            </w:pPr>
          </w:p>
        </w:tc>
        <w:tc>
          <w:tcPr>
            <w:tcW w:w="1080" w:type="dxa"/>
          </w:tcPr>
          <w:p w14:paraId="6D33C566" w14:textId="77777777" w:rsidR="006A1CE4" w:rsidRPr="00E67E0D" w:rsidRDefault="006A1CE4" w:rsidP="00E7499B">
            <w:pPr>
              <w:pStyle w:val="TAL"/>
              <w:rPr>
                <w:rFonts w:cs="Arial"/>
                <w:i/>
                <w:lang w:eastAsia="ja-JP"/>
              </w:rPr>
            </w:pPr>
            <w:r w:rsidRPr="00E67E0D">
              <w:rPr>
                <w:bCs/>
                <w:i/>
                <w:szCs w:val="18"/>
                <w:lang w:eastAsia="ja-JP"/>
              </w:rPr>
              <w:t>1..&lt;maxnoofPDUSessions&gt;</w:t>
            </w:r>
          </w:p>
        </w:tc>
        <w:tc>
          <w:tcPr>
            <w:tcW w:w="1512" w:type="dxa"/>
          </w:tcPr>
          <w:p w14:paraId="7628D502" w14:textId="77777777" w:rsidR="006A1CE4" w:rsidRPr="00E67E0D" w:rsidDel="000859CB" w:rsidRDefault="006A1CE4" w:rsidP="00E7499B">
            <w:pPr>
              <w:pStyle w:val="TAL"/>
              <w:rPr>
                <w:rFonts w:eastAsia="SimSun" w:cs="Arial"/>
                <w:lang w:eastAsia="zh-CN"/>
              </w:rPr>
            </w:pPr>
          </w:p>
        </w:tc>
        <w:tc>
          <w:tcPr>
            <w:tcW w:w="1728" w:type="dxa"/>
          </w:tcPr>
          <w:p w14:paraId="1780B0C7" w14:textId="77777777" w:rsidR="006A1CE4" w:rsidRPr="00E67E0D" w:rsidRDefault="006A1CE4" w:rsidP="00E7499B">
            <w:pPr>
              <w:pStyle w:val="TAL"/>
              <w:rPr>
                <w:rFonts w:cs="Arial"/>
                <w:lang w:eastAsia="ja-JP"/>
              </w:rPr>
            </w:pPr>
          </w:p>
        </w:tc>
        <w:tc>
          <w:tcPr>
            <w:tcW w:w="1080" w:type="dxa"/>
          </w:tcPr>
          <w:p w14:paraId="3F0A904B"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134E6A76" w14:textId="77777777" w:rsidR="006A1CE4" w:rsidRPr="00E67E0D" w:rsidRDefault="006A1CE4" w:rsidP="00E7499B">
            <w:pPr>
              <w:pStyle w:val="TAR"/>
              <w:jc w:val="center"/>
              <w:rPr>
                <w:rFonts w:cs="Arial"/>
                <w:lang w:eastAsia="ja-JP"/>
              </w:rPr>
            </w:pPr>
          </w:p>
        </w:tc>
      </w:tr>
      <w:tr w:rsidR="006A1CE4" w:rsidRPr="00E67E0D" w14:paraId="1AB38BAF" w14:textId="77777777" w:rsidTr="00E7499B">
        <w:tc>
          <w:tcPr>
            <w:tcW w:w="2160" w:type="dxa"/>
          </w:tcPr>
          <w:p w14:paraId="1A49583B" w14:textId="77777777" w:rsidR="006A1CE4" w:rsidRPr="00E67E0D" w:rsidRDefault="006A1CE4" w:rsidP="00E7499B">
            <w:pPr>
              <w:pStyle w:val="TAL"/>
              <w:ind w:left="162"/>
              <w:rPr>
                <w:rFonts w:cs="Arial"/>
                <w:b/>
                <w:bCs/>
                <w:iCs/>
                <w:lang w:eastAsia="ja-JP"/>
              </w:rPr>
            </w:pPr>
            <w:r w:rsidRPr="00E67E0D">
              <w:rPr>
                <w:rFonts w:cs="Arial"/>
                <w:bCs/>
                <w:iCs/>
                <w:lang w:eastAsia="ja-JP"/>
              </w:rPr>
              <w:t>&gt;&gt;PDU Session ID</w:t>
            </w:r>
          </w:p>
        </w:tc>
        <w:tc>
          <w:tcPr>
            <w:tcW w:w="1080" w:type="dxa"/>
          </w:tcPr>
          <w:p w14:paraId="0ACA8828" w14:textId="77777777" w:rsidR="006A1CE4" w:rsidRPr="00E67E0D" w:rsidDel="000859CB" w:rsidRDefault="006A1CE4" w:rsidP="00E7499B">
            <w:pPr>
              <w:pStyle w:val="TAL"/>
              <w:rPr>
                <w:rFonts w:cs="Arial"/>
                <w:lang w:eastAsia="ja-JP"/>
              </w:rPr>
            </w:pPr>
            <w:r w:rsidRPr="00E67E0D">
              <w:rPr>
                <w:rFonts w:cs="Arial"/>
                <w:lang w:eastAsia="ja-JP"/>
              </w:rPr>
              <w:t>M</w:t>
            </w:r>
          </w:p>
        </w:tc>
        <w:tc>
          <w:tcPr>
            <w:tcW w:w="1080" w:type="dxa"/>
          </w:tcPr>
          <w:p w14:paraId="16D62D44" w14:textId="77777777" w:rsidR="006A1CE4" w:rsidRPr="00E67E0D" w:rsidRDefault="006A1CE4" w:rsidP="00E7499B">
            <w:pPr>
              <w:pStyle w:val="TAL"/>
              <w:rPr>
                <w:rFonts w:cs="Arial"/>
                <w:i/>
                <w:lang w:eastAsia="ja-JP"/>
              </w:rPr>
            </w:pPr>
          </w:p>
        </w:tc>
        <w:tc>
          <w:tcPr>
            <w:tcW w:w="1512" w:type="dxa"/>
          </w:tcPr>
          <w:p w14:paraId="31934F2A" w14:textId="77777777" w:rsidR="006A1CE4" w:rsidRPr="00E67E0D" w:rsidDel="000859CB" w:rsidRDefault="006A1CE4" w:rsidP="00E7499B">
            <w:pPr>
              <w:pStyle w:val="TAL"/>
              <w:rPr>
                <w:rFonts w:eastAsia="SimSun" w:cs="Arial"/>
                <w:lang w:eastAsia="zh-CN"/>
              </w:rPr>
            </w:pPr>
            <w:r w:rsidRPr="00E67E0D">
              <w:rPr>
                <w:rFonts w:cs="Arial"/>
                <w:lang w:eastAsia="ja-JP"/>
              </w:rPr>
              <w:t>9.3.1.50</w:t>
            </w:r>
          </w:p>
        </w:tc>
        <w:tc>
          <w:tcPr>
            <w:tcW w:w="1728" w:type="dxa"/>
          </w:tcPr>
          <w:p w14:paraId="7B50C057" w14:textId="77777777" w:rsidR="006A1CE4" w:rsidRPr="00E67E0D" w:rsidRDefault="006A1CE4" w:rsidP="00E7499B">
            <w:pPr>
              <w:pStyle w:val="TAL"/>
              <w:rPr>
                <w:rFonts w:cs="Arial"/>
                <w:lang w:eastAsia="ja-JP"/>
              </w:rPr>
            </w:pPr>
          </w:p>
        </w:tc>
        <w:tc>
          <w:tcPr>
            <w:tcW w:w="1080" w:type="dxa"/>
          </w:tcPr>
          <w:p w14:paraId="63EFD1C0"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024E8E3E" w14:textId="77777777" w:rsidR="006A1CE4" w:rsidRPr="00E67E0D" w:rsidRDefault="006A1CE4" w:rsidP="00E7499B">
            <w:pPr>
              <w:pStyle w:val="TAR"/>
              <w:jc w:val="center"/>
              <w:rPr>
                <w:rFonts w:cs="Arial"/>
                <w:lang w:eastAsia="ja-JP"/>
              </w:rPr>
            </w:pPr>
          </w:p>
        </w:tc>
      </w:tr>
      <w:tr w:rsidR="006A1CE4" w:rsidRPr="00E67E0D" w14:paraId="0A7CBE90" w14:textId="77777777" w:rsidTr="00E7499B">
        <w:tc>
          <w:tcPr>
            <w:tcW w:w="2160" w:type="dxa"/>
          </w:tcPr>
          <w:p w14:paraId="75028407" w14:textId="77777777" w:rsidR="006A1CE4" w:rsidRPr="00E67E0D" w:rsidRDefault="006A1CE4" w:rsidP="00E7499B">
            <w:pPr>
              <w:pStyle w:val="TAL"/>
              <w:ind w:left="162"/>
              <w:rPr>
                <w:rFonts w:cs="Arial"/>
                <w:b/>
                <w:bCs/>
                <w:iCs/>
                <w:lang w:eastAsia="ja-JP"/>
              </w:rPr>
            </w:pPr>
            <w:r w:rsidRPr="00E67E0D">
              <w:rPr>
                <w:rFonts w:cs="Arial"/>
                <w:bCs/>
                <w:iCs/>
                <w:lang w:eastAsia="ja-JP"/>
              </w:rPr>
              <w:t>&gt;&gt;PDU Session Resource Modify Response Transfer</w:t>
            </w:r>
          </w:p>
        </w:tc>
        <w:tc>
          <w:tcPr>
            <w:tcW w:w="1080" w:type="dxa"/>
          </w:tcPr>
          <w:p w14:paraId="7C8FEE03" w14:textId="77777777" w:rsidR="006A1CE4" w:rsidRPr="00E67E0D" w:rsidDel="000859CB" w:rsidRDefault="006A1CE4" w:rsidP="00E7499B">
            <w:pPr>
              <w:pStyle w:val="TAL"/>
              <w:rPr>
                <w:rFonts w:cs="Arial"/>
                <w:lang w:eastAsia="ja-JP"/>
              </w:rPr>
            </w:pPr>
            <w:r w:rsidRPr="00E67E0D">
              <w:rPr>
                <w:rFonts w:cs="Arial"/>
                <w:lang w:eastAsia="ja-JP"/>
              </w:rPr>
              <w:t>M</w:t>
            </w:r>
          </w:p>
        </w:tc>
        <w:tc>
          <w:tcPr>
            <w:tcW w:w="1080" w:type="dxa"/>
          </w:tcPr>
          <w:p w14:paraId="38AAD177" w14:textId="77777777" w:rsidR="006A1CE4" w:rsidRPr="00E67E0D" w:rsidRDefault="006A1CE4" w:rsidP="00E7499B">
            <w:pPr>
              <w:pStyle w:val="TAL"/>
              <w:rPr>
                <w:rFonts w:cs="Arial"/>
                <w:i/>
                <w:lang w:eastAsia="ja-JP"/>
              </w:rPr>
            </w:pPr>
          </w:p>
        </w:tc>
        <w:tc>
          <w:tcPr>
            <w:tcW w:w="1512" w:type="dxa"/>
          </w:tcPr>
          <w:p w14:paraId="0C329D1F" w14:textId="77777777" w:rsidR="006A1CE4" w:rsidRPr="00E67E0D" w:rsidDel="000859CB" w:rsidRDefault="006A1CE4" w:rsidP="00E7499B">
            <w:pPr>
              <w:pStyle w:val="TAL"/>
              <w:rPr>
                <w:rFonts w:eastAsia="SimSun" w:cs="Arial"/>
                <w:lang w:eastAsia="zh-CN"/>
              </w:rPr>
            </w:pPr>
            <w:r w:rsidRPr="00E67E0D">
              <w:rPr>
                <w:rFonts w:cs="Arial"/>
                <w:lang w:eastAsia="ja-JP"/>
              </w:rPr>
              <w:t>OCTET STRING</w:t>
            </w:r>
          </w:p>
        </w:tc>
        <w:tc>
          <w:tcPr>
            <w:tcW w:w="1728" w:type="dxa"/>
          </w:tcPr>
          <w:p w14:paraId="0CC26E67" w14:textId="77777777" w:rsidR="006A1CE4" w:rsidRPr="00E67E0D" w:rsidRDefault="006A1CE4" w:rsidP="00E7499B">
            <w:pPr>
              <w:pStyle w:val="TAL"/>
              <w:rPr>
                <w:iCs/>
                <w:lang w:eastAsia="ja-JP"/>
              </w:rPr>
            </w:pPr>
            <w:r w:rsidRPr="00E67E0D">
              <w:rPr>
                <w:iCs/>
                <w:lang w:eastAsia="ja-JP"/>
              </w:rPr>
              <w:t xml:space="preserve">Containing the </w:t>
            </w:r>
            <w:r w:rsidRPr="00E67E0D">
              <w:rPr>
                <w:rFonts w:cs="Arial"/>
                <w:bCs/>
                <w:i/>
                <w:iCs/>
                <w:lang w:eastAsia="ja-JP"/>
              </w:rPr>
              <w:t>PDU Session Resource Modify Response Transfer</w:t>
            </w:r>
            <w:r w:rsidRPr="00E67E0D">
              <w:rPr>
                <w:rFonts w:cs="Arial"/>
                <w:bCs/>
                <w:iCs/>
                <w:lang w:eastAsia="ja-JP"/>
              </w:rPr>
              <w:t xml:space="preserve"> IE</w:t>
            </w:r>
            <w:r w:rsidRPr="00E67E0D">
              <w:rPr>
                <w:iCs/>
                <w:lang w:eastAsia="ja-JP"/>
              </w:rPr>
              <w:t xml:space="preserve"> specified in subclause 9.3.4.4.</w:t>
            </w:r>
          </w:p>
        </w:tc>
        <w:tc>
          <w:tcPr>
            <w:tcW w:w="1080" w:type="dxa"/>
          </w:tcPr>
          <w:p w14:paraId="1A122B7B"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461ABACA" w14:textId="77777777" w:rsidR="006A1CE4" w:rsidRPr="00E67E0D" w:rsidRDefault="006A1CE4" w:rsidP="00E7499B">
            <w:pPr>
              <w:pStyle w:val="TAR"/>
              <w:jc w:val="center"/>
              <w:rPr>
                <w:rFonts w:cs="Arial"/>
                <w:lang w:eastAsia="ja-JP"/>
              </w:rPr>
            </w:pPr>
          </w:p>
        </w:tc>
      </w:tr>
      <w:tr w:rsidR="006A1CE4" w:rsidRPr="00E67E0D" w14:paraId="7F65FC98" w14:textId="77777777" w:rsidTr="00E7499B">
        <w:tc>
          <w:tcPr>
            <w:tcW w:w="2160" w:type="dxa"/>
          </w:tcPr>
          <w:p w14:paraId="6EA7525B" w14:textId="77777777" w:rsidR="006A1CE4" w:rsidRPr="00E67E0D" w:rsidRDefault="006A1CE4" w:rsidP="00E7499B">
            <w:pPr>
              <w:pStyle w:val="TAL"/>
              <w:rPr>
                <w:rFonts w:cs="Arial"/>
                <w:b/>
                <w:bCs/>
                <w:iCs/>
                <w:lang w:eastAsia="ja-JP"/>
              </w:rPr>
            </w:pPr>
            <w:r w:rsidRPr="00E67E0D">
              <w:rPr>
                <w:rFonts w:cs="Arial"/>
                <w:b/>
                <w:bCs/>
                <w:iCs/>
                <w:lang w:eastAsia="ja-JP"/>
              </w:rPr>
              <w:t xml:space="preserve">PDU Session Resource </w:t>
            </w:r>
            <w:r w:rsidRPr="00E67E0D">
              <w:rPr>
                <w:rFonts w:eastAsia="SimSun" w:cs="Arial" w:hint="eastAsia"/>
                <w:b/>
                <w:bCs/>
                <w:iCs/>
                <w:lang w:eastAsia="zh-CN"/>
              </w:rPr>
              <w:t xml:space="preserve">Failed </w:t>
            </w:r>
            <w:r w:rsidRPr="00E67E0D">
              <w:rPr>
                <w:rFonts w:eastAsia="SimSun" w:cs="Arial"/>
                <w:b/>
                <w:bCs/>
                <w:iCs/>
                <w:lang w:eastAsia="zh-CN"/>
              </w:rPr>
              <w:t>t</w:t>
            </w:r>
            <w:r w:rsidRPr="00E67E0D">
              <w:rPr>
                <w:rFonts w:eastAsia="SimSun" w:cs="Arial" w:hint="eastAsia"/>
                <w:b/>
                <w:bCs/>
                <w:iCs/>
                <w:lang w:eastAsia="zh-CN"/>
              </w:rPr>
              <w:t>o Modify</w:t>
            </w:r>
            <w:r w:rsidRPr="00E67E0D">
              <w:rPr>
                <w:rFonts w:cs="Arial"/>
                <w:b/>
                <w:bCs/>
                <w:iCs/>
                <w:lang w:eastAsia="ja-JP"/>
              </w:rPr>
              <w:t xml:space="preserve"> List</w:t>
            </w:r>
          </w:p>
        </w:tc>
        <w:tc>
          <w:tcPr>
            <w:tcW w:w="1080" w:type="dxa"/>
          </w:tcPr>
          <w:p w14:paraId="240F682B" w14:textId="77777777" w:rsidR="006A1CE4" w:rsidRPr="00E67E0D" w:rsidRDefault="006A1CE4" w:rsidP="00E7499B">
            <w:pPr>
              <w:pStyle w:val="TAL"/>
              <w:rPr>
                <w:rFonts w:cs="Arial"/>
                <w:lang w:eastAsia="ja-JP"/>
              </w:rPr>
            </w:pPr>
          </w:p>
        </w:tc>
        <w:tc>
          <w:tcPr>
            <w:tcW w:w="1080" w:type="dxa"/>
          </w:tcPr>
          <w:p w14:paraId="7E1BFDE1" w14:textId="77777777" w:rsidR="006A1CE4" w:rsidRPr="00E67E0D" w:rsidRDefault="006A1CE4" w:rsidP="00E7499B">
            <w:pPr>
              <w:pStyle w:val="TAL"/>
              <w:rPr>
                <w:rFonts w:cs="Arial"/>
                <w:i/>
                <w:lang w:eastAsia="ja-JP"/>
              </w:rPr>
            </w:pPr>
            <w:r w:rsidRPr="00E67E0D">
              <w:rPr>
                <w:rFonts w:cs="Arial"/>
                <w:i/>
                <w:lang w:eastAsia="ja-JP"/>
              </w:rPr>
              <w:t>0..1</w:t>
            </w:r>
          </w:p>
        </w:tc>
        <w:tc>
          <w:tcPr>
            <w:tcW w:w="1512" w:type="dxa"/>
          </w:tcPr>
          <w:p w14:paraId="12E78CCA" w14:textId="77777777" w:rsidR="006A1CE4" w:rsidRPr="00E67E0D" w:rsidRDefault="006A1CE4" w:rsidP="00E7499B">
            <w:pPr>
              <w:pStyle w:val="TAL"/>
              <w:rPr>
                <w:rFonts w:eastAsia="SimSun" w:cs="Arial"/>
                <w:lang w:eastAsia="zh-CN"/>
              </w:rPr>
            </w:pPr>
          </w:p>
        </w:tc>
        <w:tc>
          <w:tcPr>
            <w:tcW w:w="1728" w:type="dxa"/>
          </w:tcPr>
          <w:p w14:paraId="5810D229" w14:textId="77777777" w:rsidR="006A1CE4" w:rsidRPr="00E67E0D" w:rsidRDefault="006A1CE4" w:rsidP="00E7499B">
            <w:pPr>
              <w:pStyle w:val="TAL"/>
              <w:rPr>
                <w:rFonts w:cs="Arial"/>
                <w:lang w:eastAsia="ja-JP"/>
              </w:rPr>
            </w:pPr>
          </w:p>
        </w:tc>
        <w:tc>
          <w:tcPr>
            <w:tcW w:w="1080" w:type="dxa"/>
          </w:tcPr>
          <w:p w14:paraId="185B5241" w14:textId="77777777" w:rsidR="006A1CE4" w:rsidRPr="00E67E0D" w:rsidRDefault="006A1CE4" w:rsidP="00E7499B">
            <w:pPr>
              <w:pStyle w:val="TAR"/>
              <w:jc w:val="center"/>
              <w:rPr>
                <w:rFonts w:cs="Arial"/>
                <w:lang w:eastAsia="ja-JP"/>
              </w:rPr>
            </w:pPr>
            <w:r w:rsidRPr="00E67E0D">
              <w:rPr>
                <w:rFonts w:cs="Arial"/>
                <w:lang w:eastAsia="ja-JP"/>
              </w:rPr>
              <w:t>YES</w:t>
            </w:r>
          </w:p>
        </w:tc>
        <w:tc>
          <w:tcPr>
            <w:tcW w:w="1080" w:type="dxa"/>
          </w:tcPr>
          <w:p w14:paraId="026F358C" w14:textId="77777777" w:rsidR="006A1CE4" w:rsidRPr="00E67E0D" w:rsidRDefault="006A1CE4" w:rsidP="00E7499B">
            <w:pPr>
              <w:pStyle w:val="TAR"/>
              <w:jc w:val="center"/>
              <w:rPr>
                <w:rFonts w:cs="Arial"/>
                <w:lang w:eastAsia="ja-JP"/>
              </w:rPr>
            </w:pPr>
            <w:r w:rsidRPr="00E67E0D">
              <w:t>ignore</w:t>
            </w:r>
          </w:p>
        </w:tc>
      </w:tr>
      <w:tr w:rsidR="006A1CE4" w:rsidRPr="00E67E0D" w14:paraId="201A2B26" w14:textId="77777777" w:rsidTr="00E7499B">
        <w:tc>
          <w:tcPr>
            <w:tcW w:w="2160" w:type="dxa"/>
          </w:tcPr>
          <w:p w14:paraId="06985108" w14:textId="77777777" w:rsidR="006A1CE4" w:rsidRPr="00E67E0D" w:rsidRDefault="006A1CE4" w:rsidP="00E7499B">
            <w:pPr>
              <w:pStyle w:val="TAL"/>
              <w:ind w:left="72"/>
              <w:rPr>
                <w:rFonts w:cs="Arial"/>
                <w:b/>
                <w:bCs/>
                <w:iCs/>
                <w:lang w:eastAsia="ja-JP"/>
              </w:rPr>
            </w:pPr>
            <w:r w:rsidRPr="00E67E0D">
              <w:rPr>
                <w:b/>
                <w:lang w:eastAsia="ja-JP"/>
              </w:rPr>
              <w:t>&gt;PDU Session Resource Failed to Modify Item</w:t>
            </w:r>
          </w:p>
        </w:tc>
        <w:tc>
          <w:tcPr>
            <w:tcW w:w="1080" w:type="dxa"/>
          </w:tcPr>
          <w:p w14:paraId="1C69430D" w14:textId="77777777" w:rsidR="006A1CE4" w:rsidRPr="00E67E0D" w:rsidDel="00FF5598" w:rsidRDefault="006A1CE4" w:rsidP="00E7499B">
            <w:pPr>
              <w:pStyle w:val="TAL"/>
              <w:rPr>
                <w:rFonts w:eastAsia="SimSun" w:cs="Arial"/>
                <w:lang w:eastAsia="zh-CN"/>
              </w:rPr>
            </w:pPr>
          </w:p>
        </w:tc>
        <w:tc>
          <w:tcPr>
            <w:tcW w:w="1080" w:type="dxa"/>
          </w:tcPr>
          <w:p w14:paraId="0D3E0478" w14:textId="77777777" w:rsidR="006A1CE4" w:rsidRPr="00E67E0D" w:rsidRDefault="006A1CE4" w:rsidP="00E7499B">
            <w:pPr>
              <w:pStyle w:val="TAL"/>
              <w:rPr>
                <w:rFonts w:cs="Arial"/>
                <w:i/>
                <w:lang w:eastAsia="ja-JP"/>
              </w:rPr>
            </w:pPr>
            <w:r w:rsidRPr="00E67E0D">
              <w:rPr>
                <w:bCs/>
                <w:i/>
                <w:szCs w:val="18"/>
                <w:lang w:eastAsia="ja-JP"/>
              </w:rPr>
              <w:t>1..&lt;maxnoofPDUSessions&gt;</w:t>
            </w:r>
          </w:p>
        </w:tc>
        <w:tc>
          <w:tcPr>
            <w:tcW w:w="1512" w:type="dxa"/>
          </w:tcPr>
          <w:p w14:paraId="1F3E32A8" w14:textId="77777777" w:rsidR="006A1CE4" w:rsidRPr="00E67E0D" w:rsidDel="00FF5598" w:rsidRDefault="006A1CE4" w:rsidP="00E7499B">
            <w:pPr>
              <w:pStyle w:val="TAL"/>
              <w:rPr>
                <w:rFonts w:eastAsia="SimSun" w:cs="Arial"/>
                <w:lang w:eastAsia="zh-CN"/>
              </w:rPr>
            </w:pPr>
          </w:p>
        </w:tc>
        <w:tc>
          <w:tcPr>
            <w:tcW w:w="1728" w:type="dxa"/>
          </w:tcPr>
          <w:p w14:paraId="302A2050" w14:textId="77777777" w:rsidR="006A1CE4" w:rsidRPr="00E67E0D" w:rsidRDefault="006A1CE4" w:rsidP="00E7499B">
            <w:pPr>
              <w:pStyle w:val="TAL"/>
              <w:rPr>
                <w:rFonts w:cs="Arial"/>
                <w:lang w:eastAsia="ja-JP"/>
              </w:rPr>
            </w:pPr>
          </w:p>
        </w:tc>
        <w:tc>
          <w:tcPr>
            <w:tcW w:w="1080" w:type="dxa"/>
          </w:tcPr>
          <w:p w14:paraId="5B266943"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6BA12520" w14:textId="77777777" w:rsidR="006A1CE4" w:rsidRPr="00E67E0D" w:rsidRDefault="006A1CE4" w:rsidP="00E7499B">
            <w:pPr>
              <w:pStyle w:val="TAR"/>
              <w:jc w:val="center"/>
            </w:pPr>
          </w:p>
        </w:tc>
      </w:tr>
      <w:tr w:rsidR="006A1CE4" w:rsidRPr="00E67E0D" w14:paraId="68FDBA76" w14:textId="77777777" w:rsidTr="00E7499B">
        <w:tc>
          <w:tcPr>
            <w:tcW w:w="2160" w:type="dxa"/>
          </w:tcPr>
          <w:p w14:paraId="26F60149" w14:textId="77777777" w:rsidR="006A1CE4" w:rsidRPr="00E67E0D" w:rsidRDefault="006A1CE4" w:rsidP="00E7499B">
            <w:pPr>
              <w:pStyle w:val="TAL"/>
              <w:ind w:left="162"/>
              <w:rPr>
                <w:rFonts w:cs="Arial"/>
                <w:bCs/>
                <w:iCs/>
                <w:lang w:eastAsia="ja-JP"/>
              </w:rPr>
            </w:pPr>
            <w:r w:rsidRPr="00E67E0D">
              <w:rPr>
                <w:lang w:eastAsia="ja-JP"/>
              </w:rPr>
              <w:t>&gt;&gt;PDU Session ID</w:t>
            </w:r>
          </w:p>
        </w:tc>
        <w:tc>
          <w:tcPr>
            <w:tcW w:w="1080" w:type="dxa"/>
          </w:tcPr>
          <w:p w14:paraId="469C1500" w14:textId="77777777" w:rsidR="006A1CE4" w:rsidRPr="00E67E0D" w:rsidDel="00FF5598" w:rsidRDefault="006A1CE4" w:rsidP="00E7499B">
            <w:pPr>
              <w:pStyle w:val="TAL"/>
              <w:rPr>
                <w:rFonts w:eastAsia="SimSun" w:cs="Arial"/>
                <w:lang w:eastAsia="zh-CN"/>
              </w:rPr>
            </w:pPr>
            <w:r w:rsidRPr="00E67E0D">
              <w:rPr>
                <w:rFonts w:cs="Arial"/>
                <w:lang w:eastAsia="ja-JP"/>
              </w:rPr>
              <w:t>M</w:t>
            </w:r>
          </w:p>
        </w:tc>
        <w:tc>
          <w:tcPr>
            <w:tcW w:w="1080" w:type="dxa"/>
          </w:tcPr>
          <w:p w14:paraId="6CDE85C7" w14:textId="77777777" w:rsidR="006A1CE4" w:rsidRPr="00E67E0D" w:rsidRDefault="006A1CE4" w:rsidP="00E7499B">
            <w:pPr>
              <w:pStyle w:val="TAL"/>
              <w:rPr>
                <w:rFonts w:cs="Arial"/>
                <w:i/>
                <w:lang w:eastAsia="ja-JP"/>
              </w:rPr>
            </w:pPr>
          </w:p>
        </w:tc>
        <w:tc>
          <w:tcPr>
            <w:tcW w:w="1512" w:type="dxa"/>
          </w:tcPr>
          <w:p w14:paraId="2FBF08E6" w14:textId="77777777" w:rsidR="006A1CE4" w:rsidRPr="00E67E0D" w:rsidDel="00FF5598" w:rsidRDefault="006A1CE4" w:rsidP="00E7499B">
            <w:pPr>
              <w:pStyle w:val="TAL"/>
              <w:rPr>
                <w:rFonts w:eastAsia="SimSun" w:cs="Arial"/>
                <w:lang w:eastAsia="zh-CN"/>
              </w:rPr>
            </w:pPr>
            <w:r w:rsidRPr="00E67E0D">
              <w:rPr>
                <w:rFonts w:eastAsia="SimSun" w:cs="Arial"/>
                <w:lang w:eastAsia="zh-CN"/>
              </w:rPr>
              <w:t>9.3.1.50</w:t>
            </w:r>
          </w:p>
        </w:tc>
        <w:tc>
          <w:tcPr>
            <w:tcW w:w="1728" w:type="dxa"/>
          </w:tcPr>
          <w:p w14:paraId="4EC51EB8" w14:textId="77777777" w:rsidR="006A1CE4" w:rsidRPr="00E67E0D" w:rsidRDefault="006A1CE4" w:rsidP="00E7499B">
            <w:pPr>
              <w:pStyle w:val="TAL"/>
              <w:rPr>
                <w:rFonts w:cs="Arial"/>
                <w:lang w:eastAsia="ja-JP"/>
              </w:rPr>
            </w:pPr>
          </w:p>
        </w:tc>
        <w:tc>
          <w:tcPr>
            <w:tcW w:w="1080" w:type="dxa"/>
          </w:tcPr>
          <w:p w14:paraId="7B385766"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3B7DED19" w14:textId="77777777" w:rsidR="006A1CE4" w:rsidRPr="00E67E0D" w:rsidRDefault="006A1CE4" w:rsidP="00E7499B">
            <w:pPr>
              <w:pStyle w:val="TAR"/>
              <w:jc w:val="center"/>
            </w:pPr>
          </w:p>
        </w:tc>
      </w:tr>
      <w:tr w:rsidR="006A1CE4" w:rsidRPr="00E67E0D" w14:paraId="4C23FEAB" w14:textId="77777777" w:rsidTr="00E7499B">
        <w:tc>
          <w:tcPr>
            <w:tcW w:w="2160" w:type="dxa"/>
          </w:tcPr>
          <w:p w14:paraId="68E72DA9" w14:textId="77777777" w:rsidR="006A1CE4" w:rsidRPr="00E67E0D" w:rsidRDefault="006A1CE4" w:rsidP="00E7499B">
            <w:pPr>
              <w:pStyle w:val="TAL"/>
              <w:ind w:left="162"/>
              <w:rPr>
                <w:rFonts w:cs="Arial"/>
                <w:bCs/>
                <w:iCs/>
                <w:lang w:eastAsia="ja-JP"/>
              </w:rPr>
            </w:pPr>
            <w:r w:rsidRPr="00E67E0D">
              <w:rPr>
                <w:lang w:eastAsia="ja-JP"/>
              </w:rPr>
              <w:t>&gt;&gt;PDU Session Resource Modify Unsuccessful Transfer</w:t>
            </w:r>
          </w:p>
        </w:tc>
        <w:tc>
          <w:tcPr>
            <w:tcW w:w="1080" w:type="dxa"/>
          </w:tcPr>
          <w:p w14:paraId="07CFA2B6" w14:textId="77777777" w:rsidR="006A1CE4" w:rsidRPr="00E67E0D" w:rsidDel="00FF5598" w:rsidRDefault="006A1CE4" w:rsidP="00E7499B">
            <w:pPr>
              <w:pStyle w:val="TAL"/>
              <w:rPr>
                <w:rFonts w:eastAsia="SimSun" w:cs="Arial"/>
                <w:lang w:eastAsia="zh-CN"/>
              </w:rPr>
            </w:pPr>
            <w:r w:rsidRPr="00E67E0D">
              <w:rPr>
                <w:rFonts w:cs="Arial"/>
                <w:lang w:eastAsia="ja-JP"/>
              </w:rPr>
              <w:t>M</w:t>
            </w:r>
          </w:p>
        </w:tc>
        <w:tc>
          <w:tcPr>
            <w:tcW w:w="1080" w:type="dxa"/>
          </w:tcPr>
          <w:p w14:paraId="43A1CC53" w14:textId="77777777" w:rsidR="006A1CE4" w:rsidRPr="00E67E0D" w:rsidRDefault="006A1CE4" w:rsidP="00E7499B">
            <w:pPr>
              <w:pStyle w:val="TAL"/>
              <w:rPr>
                <w:rFonts w:cs="Arial"/>
                <w:i/>
                <w:lang w:eastAsia="ja-JP"/>
              </w:rPr>
            </w:pPr>
          </w:p>
        </w:tc>
        <w:tc>
          <w:tcPr>
            <w:tcW w:w="1512" w:type="dxa"/>
          </w:tcPr>
          <w:p w14:paraId="31286C70" w14:textId="77777777" w:rsidR="006A1CE4" w:rsidRPr="00E67E0D" w:rsidDel="00FF5598" w:rsidRDefault="006A1CE4" w:rsidP="00E7499B">
            <w:pPr>
              <w:pStyle w:val="TAL"/>
              <w:rPr>
                <w:rFonts w:eastAsia="SimSun" w:cs="Arial"/>
                <w:lang w:eastAsia="zh-CN"/>
              </w:rPr>
            </w:pPr>
            <w:r w:rsidRPr="00E67E0D">
              <w:rPr>
                <w:rFonts w:eastAsia="SimSun" w:cs="Arial"/>
                <w:lang w:eastAsia="zh-CN"/>
              </w:rPr>
              <w:t>OCTET STRING</w:t>
            </w:r>
          </w:p>
        </w:tc>
        <w:tc>
          <w:tcPr>
            <w:tcW w:w="1728" w:type="dxa"/>
          </w:tcPr>
          <w:p w14:paraId="76D4C7D2" w14:textId="77777777" w:rsidR="006A1CE4" w:rsidRPr="00E67E0D" w:rsidRDefault="006A1CE4" w:rsidP="00E7499B">
            <w:pPr>
              <w:pStyle w:val="TAL"/>
              <w:rPr>
                <w:rFonts w:cs="Arial"/>
                <w:lang w:eastAsia="ja-JP"/>
              </w:rPr>
            </w:pPr>
            <w:r w:rsidRPr="00E67E0D">
              <w:rPr>
                <w:iCs/>
                <w:lang w:eastAsia="ja-JP"/>
              </w:rPr>
              <w:t xml:space="preserve">Containing the </w:t>
            </w:r>
            <w:r w:rsidRPr="00E67E0D">
              <w:rPr>
                <w:rFonts w:cs="Arial"/>
                <w:bCs/>
                <w:i/>
                <w:iCs/>
                <w:lang w:eastAsia="ja-JP"/>
              </w:rPr>
              <w:t>PDU Session Resource Modify Unsuccessful Transfer</w:t>
            </w:r>
            <w:r w:rsidRPr="00E67E0D">
              <w:rPr>
                <w:rFonts w:cs="Arial"/>
                <w:bCs/>
                <w:iCs/>
                <w:lang w:eastAsia="ja-JP"/>
              </w:rPr>
              <w:t xml:space="preserve"> IE</w:t>
            </w:r>
            <w:r w:rsidRPr="00E67E0D">
              <w:rPr>
                <w:iCs/>
                <w:lang w:eastAsia="ja-JP"/>
              </w:rPr>
              <w:t xml:space="preserve"> specified in subclause 9.3.4.17.</w:t>
            </w:r>
          </w:p>
        </w:tc>
        <w:tc>
          <w:tcPr>
            <w:tcW w:w="1080" w:type="dxa"/>
          </w:tcPr>
          <w:p w14:paraId="5C02B9E6"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6FA29B12" w14:textId="77777777" w:rsidR="006A1CE4" w:rsidRPr="00E67E0D" w:rsidRDefault="006A1CE4" w:rsidP="00E7499B">
            <w:pPr>
              <w:pStyle w:val="TAR"/>
              <w:jc w:val="center"/>
            </w:pPr>
          </w:p>
        </w:tc>
      </w:tr>
      <w:tr w:rsidR="006A1CE4" w:rsidRPr="00E67E0D" w14:paraId="7E74B90C" w14:textId="77777777" w:rsidTr="00E7499B">
        <w:tc>
          <w:tcPr>
            <w:tcW w:w="2160" w:type="dxa"/>
          </w:tcPr>
          <w:p w14:paraId="1BEDCD26" w14:textId="77777777" w:rsidR="006A1CE4" w:rsidRPr="00E67E0D" w:rsidRDefault="006A1CE4" w:rsidP="00E7499B">
            <w:pPr>
              <w:pStyle w:val="TAL"/>
              <w:rPr>
                <w:rFonts w:cs="Arial"/>
                <w:bCs/>
                <w:iCs/>
                <w:lang w:eastAsia="ja-JP"/>
              </w:rPr>
            </w:pPr>
            <w:r w:rsidRPr="00E67E0D">
              <w:rPr>
                <w:rFonts w:cs="Arial"/>
                <w:bCs/>
                <w:iCs/>
                <w:lang w:eastAsia="ja-JP"/>
              </w:rPr>
              <w:t>User Location Information</w:t>
            </w:r>
          </w:p>
        </w:tc>
        <w:tc>
          <w:tcPr>
            <w:tcW w:w="1080" w:type="dxa"/>
          </w:tcPr>
          <w:p w14:paraId="0CE3FB48" w14:textId="77777777" w:rsidR="006A1CE4" w:rsidRPr="00E67E0D" w:rsidRDefault="006A1CE4" w:rsidP="00E7499B">
            <w:pPr>
              <w:pStyle w:val="TAL"/>
              <w:rPr>
                <w:rFonts w:eastAsia="SimSun" w:cs="Arial"/>
                <w:lang w:eastAsia="zh-CN"/>
              </w:rPr>
            </w:pPr>
            <w:r w:rsidRPr="00E67E0D">
              <w:rPr>
                <w:rFonts w:eastAsia="SimSun" w:cs="Arial"/>
                <w:lang w:eastAsia="zh-CN"/>
              </w:rPr>
              <w:t>O</w:t>
            </w:r>
          </w:p>
        </w:tc>
        <w:tc>
          <w:tcPr>
            <w:tcW w:w="1080" w:type="dxa"/>
          </w:tcPr>
          <w:p w14:paraId="212BAFC8" w14:textId="77777777" w:rsidR="006A1CE4" w:rsidRPr="00E67E0D" w:rsidRDefault="006A1CE4" w:rsidP="00E7499B">
            <w:pPr>
              <w:pStyle w:val="TAL"/>
              <w:rPr>
                <w:rFonts w:cs="Arial"/>
                <w:i/>
                <w:lang w:eastAsia="ja-JP"/>
              </w:rPr>
            </w:pPr>
          </w:p>
        </w:tc>
        <w:tc>
          <w:tcPr>
            <w:tcW w:w="1512" w:type="dxa"/>
          </w:tcPr>
          <w:p w14:paraId="24034F18" w14:textId="77777777" w:rsidR="006A1CE4" w:rsidRPr="00E67E0D" w:rsidRDefault="006A1CE4" w:rsidP="00E7499B">
            <w:pPr>
              <w:pStyle w:val="TAL"/>
              <w:rPr>
                <w:rFonts w:eastAsia="SimSun" w:cs="Arial"/>
                <w:lang w:eastAsia="zh-CN"/>
              </w:rPr>
            </w:pPr>
            <w:r w:rsidRPr="00E67E0D">
              <w:rPr>
                <w:rFonts w:eastAsia="SimSun" w:cs="Arial"/>
                <w:lang w:eastAsia="zh-CN"/>
              </w:rPr>
              <w:t>9.3.1.16</w:t>
            </w:r>
          </w:p>
        </w:tc>
        <w:tc>
          <w:tcPr>
            <w:tcW w:w="1728" w:type="dxa"/>
          </w:tcPr>
          <w:p w14:paraId="2DFE117A" w14:textId="77777777" w:rsidR="006A1CE4" w:rsidRPr="00E67E0D" w:rsidRDefault="006A1CE4" w:rsidP="00E7499B">
            <w:pPr>
              <w:pStyle w:val="TAL"/>
              <w:rPr>
                <w:rFonts w:cs="Arial"/>
                <w:lang w:eastAsia="ja-JP"/>
              </w:rPr>
            </w:pPr>
          </w:p>
        </w:tc>
        <w:tc>
          <w:tcPr>
            <w:tcW w:w="1080" w:type="dxa"/>
          </w:tcPr>
          <w:p w14:paraId="06F15349" w14:textId="77777777" w:rsidR="006A1CE4" w:rsidRPr="00E67E0D" w:rsidRDefault="006A1CE4" w:rsidP="00E7499B">
            <w:pPr>
              <w:pStyle w:val="TAR"/>
              <w:jc w:val="center"/>
              <w:rPr>
                <w:rFonts w:cs="Arial"/>
                <w:lang w:eastAsia="ja-JP"/>
              </w:rPr>
            </w:pPr>
            <w:r w:rsidRPr="00E67E0D">
              <w:rPr>
                <w:rFonts w:cs="Arial"/>
                <w:lang w:eastAsia="ja-JP"/>
              </w:rPr>
              <w:t>YES</w:t>
            </w:r>
          </w:p>
        </w:tc>
        <w:tc>
          <w:tcPr>
            <w:tcW w:w="1080" w:type="dxa"/>
          </w:tcPr>
          <w:p w14:paraId="7314C273" w14:textId="77777777" w:rsidR="006A1CE4" w:rsidRPr="00E67E0D" w:rsidRDefault="006A1CE4" w:rsidP="00E7499B">
            <w:pPr>
              <w:pStyle w:val="TAR"/>
              <w:jc w:val="center"/>
            </w:pPr>
            <w:r w:rsidRPr="00E67E0D">
              <w:t>ignore</w:t>
            </w:r>
          </w:p>
        </w:tc>
      </w:tr>
      <w:tr w:rsidR="006A1CE4" w:rsidRPr="00E67E0D" w14:paraId="7A358D24" w14:textId="77777777" w:rsidTr="00E7499B">
        <w:tc>
          <w:tcPr>
            <w:tcW w:w="2160" w:type="dxa"/>
            <w:tcBorders>
              <w:top w:val="single" w:sz="4" w:space="0" w:color="auto"/>
              <w:left w:val="single" w:sz="4" w:space="0" w:color="auto"/>
              <w:bottom w:val="single" w:sz="4" w:space="0" w:color="auto"/>
              <w:right w:val="single" w:sz="4" w:space="0" w:color="auto"/>
            </w:tcBorders>
          </w:tcPr>
          <w:p w14:paraId="5EEC0A8D" w14:textId="77777777" w:rsidR="006A1CE4" w:rsidRPr="00E67E0D" w:rsidRDefault="006A1CE4" w:rsidP="00E7499B">
            <w:pPr>
              <w:pStyle w:val="TAL"/>
              <w:rPr>
                <w:rFonts w:cs="Arial"/>
                <w:bCs/>
                <w:iCs/>
                <w:lang w:eastAsia="ja-JP"/>
              </w:rPr>
            </w:pPr>
            <w:r w:rsidRPr="00E67E0D">
              <w:rPr>
                <w:rFonts w:cs="Arial"/>
                <w:bCs/>
                <w:iCs/>
                <w:lang w:eastAsia="ja-JP"/>
              </w:rPr>
              <w:t>Criticality Diagnostics</w:t>
            </w:r>
          </w:p>
        </w:tc>
        <w:tc>
          <w:tcPr>
            <w:tcW w:w="1080" w:type="dxa"/>
            <w:tcBorders>
              <w:top w:val="single" w:sz="4" w:space="0" w:color="auto"/>
              <w:left w:val="single" w:sz="4" w:space="0" w:color="auto"/>
              <w:bottom w:val="single" w:sz="4" w:space="0" w:color="auto"/>
              <w:right w:val="single" w:sz="4" w:space="0" w:color="auto"/>
            </w:tcBorders>
          </w:tcPr>
          <w:p w14:paraId="205DB38B" w14:textId="77777777" w:rsidR="006A1CE4" w:rsidRPr="00E67E0D" w:rsidRDefault="006A1CE4" w:rsidP="00E7499B">
            <w:pPr>
              <w:pStyle w:val="TAL"/>
              <w:rPr>
                <w:rFonts w:eastAsia="SimSun" w:cs="Arial"/>
                <w:lang w:eastAsia="zh-CN"/>
              </w:rPr>
            </w:pPr>
            <w:r w:rsidRPr="00E67E0D">
              <w:rPr>
                <w:rFonts w:eastAsia="SimSun" w:cs="Arial"/>
                <w:lang w:eastAsia="zh-CN"/>
              </w:rPr>
              <w:t>O</w:t>
            </w:r>
          </w:p>
        </w:tc>
        <w:tc>
          <w:tcPr>
            <w:tcW w:w="1080" w:type="dxa"/>
            <w:tcBorders>
              <w:top w:val="single" w:sz="4" w:space="0" w:color="auto"/>
              <w:left w:val="single" w:sz="4" w:space="0" w:color="auto"/>
              <w:bottom w:val="single" w:sz="4" w:space="0" w:color="auto"/>
              <w:right w:val="single" w:sz="4" w:space="0" w:color="auto"/>
            </w:tcBorders>
          </w:tcPr>
          <w:p w14:paraId="45BD99B0" w14:textId="77777777" w:rsidR="006A1CE4" w:rsidRPr="00E67E0D" w:rsidRDefault="006A1CE4" w:rsidP="00E7499B">
            <w:pPr>
              <w:pStyle w:val="TAL"/>
              <w:rPr>
                <w:rFonts w:cs="Arial"/>
                <w:i/>
                <w:lang w:eastAsia="ja-JP"/>
              </w:rPr>
            </w:pPr>
          </w:p>
        </w:tc>
        <w:tc>
          <w:tcPr>
            <w:tcW w:w="1512" w:type="dxa"/>
            <w:tcBorders>
              <w:top w:val="single" w:sz="4" w:space="0" w:color="auto"/>
              <w:left w:val="single" w:sz="4" w:space="0" w:color="auto"/>
              <w:bottom w:val="single" w:sz="4" w:space="0" w:color="auto"/>
              <w:right w:val="single" w:sz="4" w:space="0" w:color="auto"/>
            </w:tcBorders>
          </w:tcPr>
          <w:p w14:paraId="15BDC5A3" w14:textId="77777777" w:rsidR="006A1CE4" w:rsidRPr="00E67E0D" w:rsidRDefault="006A1CE4" w:rsidP="00E7499B">
            <w:pPr>
              <w:pStyle w:val="TAL"/>
              <w:rPr>
                <w:rFonts w:cs="Arial"/>
                <w:lang w:eastAsia="ja-JP"/>
              </w:rPr>
            </w:pPr>
            <w:r w:rsidRPr="00E67E0D">
              <w:rPr>
                <w:rFonts w:cs="Arial"/>
                <w:lang w:eastAsia="ja-JP"/>
              </w:rPr>
              <w:t>9.3.1.3</w:t>
            </w:r>
          </w:p>
        </w:tc>
        <w:tc>
          <w:tcPr>
            <w:tcW w:w="1728" w:type="dxa"/>
            <w:tcBorders>
              <w:top w:val="single" w:sz="4" w:space="0" w:color="auto"/>
              <w:left w:val="single" w:sz="4" w:space="0" w:color="auto"/>
              <w:bottom w:val="single" w:sz="4" w:space="0" w:color="auto"/>
              <w:right w:val="single" w:sz="4" w:space="0" w:color="auto"/>
            </w:tcBorders>
          </w:tcPr>
          <w:p w14:paraId="2C53C9BE"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tcPr>
          <w:p w14:paraId="256F5B76" w14:textId="77777777" w:rsidR="006A1CE4" w:rsidRPr="00E67E0D" w:rsidRDefault="006A1CE4" w:rsidP="00E7499B">
            <w:pPr>
              <w:pStyle w:val="TAR"/>
              <w:jc w:val="center"/>
              <w:rPr>
                <w:rFonts w:cs="Arial"/>
                <w:lang w:eastAsia="ja-JP"/>
              </w:rPr>
            </w:pPr>
            <w:r w:rsidRPr="00E67E0D">
              <w:rPr>
                <w:rFonts w:cs="Arial"/>
                <w:lang w:eastAsia="ja-JP"/>
              </w:rPr>
              <w:t>YES</w:t>
            </w:r>
          </w:p>
        </w:tc>
        <w:tc>
          <w:tcPr>
            <w:tcW w:w="1080" w:type="dxa"/>
            <w:tcBorders>
              <w:top w:val="single" w:sz="4" w:space="0" w:color="auto"/>
              <w:left w:val="single" w:sz="4" w:space="0" w:color="auto"/>
              <w:bottom w:val="single" w:sz="4" w:space="0" w:color="auto"/>
              <w:right w:val="single" w:sz="4" w:space="0" w:color="auto"/>
            </w:tcBorders>
          </w:tcPr>
          <w:p w14:paraId="3C1484C0" w14:textId="77777777" w:rsidR="006A1CE4" w:rsidRPr="00E67E0D" w:rsidRDefault="006A1CE4" w:rsidP="00E7499B">
            <w:pPr>
              <w:pStyle w:val="TAR"/>
              <w:jc w:val="center"/>
            </w:pPr>
            <w:r w:rsidRPr="00E67E0D">
              <w:t>ignore</w:t>
            </w:r>
          </w:p>
        </w:tc>
      </w:tr>
    </w:tbl>
    <w:p w14:paraId="7374A4A6"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20CE141D" w14:textId="77777777" w:rsidTr="00E7499B">
        <w:tc>
          <w:tcPr>
            <w:tcW w:w="3528" w:type="dxa"/>
          </w:tcPr>
          <w:p w14:paraId="5CDD56D5"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32592430"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32BDA1C7" w14:textId="77777777" w:rsidTr="00E7499B">
        <w:tc>
          <w:tcPr>
            <w:tcW w:w="3528" w:type="dxa"/>
          </w:tcPr>
          <w:p w14:paraId="1CE66BBD" w14:textId="77777777" w:rsidR="006A1CE4" w:rsidRPr="00E67E0D" w:rsidRDefault="006A1CE4" w:rsidP="00E7499B">
            <w:pPr>
              <w:pStyle w:val="TAL"/>
              <w:rPr>
                <w:rFonts w:cs="Arial"/>
                <w:lang w:eastAsia="ja-JP"/>
              </w:rPr>
            </w:pPr>
            <w:r w:rsidRPr="00E67E0D">
              <w:rPr>
                <w:lang w:eastAsia="ja-JP"/>
              </w:rPr>
              <w:t>maxnoofPDUSessions</w:t>
            </w:r>
          </w:p>
        </w:tc>
        <w:tc>
          <w:tcPr>
            <w:tcW w:w="6192" w:type="dxa"/>
          </w:tcPr>
          <w:p w14:paraId="4EBFE4E9" w14:textId="77777777" w:rsidR="006A1CE4" w:rsidRPr="00E67E0D" w:rsidRDefault="006A1CE4" w:rsidP="00E7499B">
            <w:pPr>
              <w:pStyle w:val="TAL"/>
              <w:rPr>
                <w:rFonts w:cs="Arial"/>
                <w:lang w:eastAsia="ja-JP"/>
              </w:rPr>
            </w:pPr>
            <w:r w:rsidRPr="00E67E0D">
              <w:rPr>
                <w:lang w:eastAsia="ja-JP"/>
              </w:rPr>
              <w:t xml:space="preserve">Maximum no. of PDU sessions allowed towards one UE. Value is </w:t>
            </w:r>
            <w:r w:rsidRPr="00E67E0D">
              <w:rPr>
                <w:rFonts w:eastAsia="SimSun"/>
                <w:lang w:eastAsia="zh-CN"/>
              </w:rPr>
              <w:t>256</w:t>
            </w:r>
            <w:r w:rsidRPr="00E67E0D">
              <w:rPr>
                <w:lang w:eastAsia="ja-JP"/>
              </w:rPr>
              <w:t>.</w:t>
            </w:r>
          </w:p>
        </w:tc>
      </w:tr>
    </w:tbl>
    <w:p w14:paraId="2FF40EAF" w14:textId="77777777" w:rsidR="006A1CE4" w:rsidRPr="00E67E0D" w:rsidRDefault="006A1CE4" w:rsidP="00E7499B"/>
    <w:p w14:paraId="40E41CAD" w14:textId="77777777" w:rsidR="006A1CE4" w:rsidRPr="00E67E0D" w:rsidRDefault="006A1CE4" w:rsidP="00E7499B">
      <w:pPr>
        <w:pStyle w:val="4"/>
      </w:pPr>
      <w:bookmarkStart w:id="3728" w:name="_Toc534720450"/>
      <w:bookmarkStart w:id="3729" w:name="_Toc525567462"/>
      <w:r w:rsidRPr="00E67E0D">
        <w:t>9.2.1.7</w:t>
      </w:r>
      <w:r w:rsidRPr="00E67E0D">
        <w:tab/>
        <w:t>PDU SESSION RESOURCE NOTIFY</w:t>
      </w:r>
      <w:bookmarkEnd w:id="3728"/>
      <w:bookmarkEnd w:id="3729"/>
    </w:p>
    <w:p w14:paraId="0A2CEF2B" w14:textId="289831EA" w:rsidR="006A1CE4" w:rsidRPr="00E67E0D" w:rsidRDefault="006A1CE4" w:rsidP="00E7499B">
      <w:r w:rsidRPr="00E67E0D">
        <w:t xml:space="preserve">This message is sent by the NG-RAN node to notify that the </w:t>
      </w:r>
      <w:ins w:id="3730" w:author="Issam" w:date="2019-02-12T23:38:00Z">
        <w:r w:rsidRPr="00E67E0D">
          <w:t xml:space="preserve">QoS requirements of </w:t>
        </w:r>
      </w:ins>
      <w:r w:rsidRPr="00E67E0D">
        <w:t xml:space="preserve">already established </w:t>
      </w:r>
      <w:ins w:id="3731" w:author="Issam" w:date="2019-02-12T23:38:00Z">
        <w:r w:rsidRPr="00E67E0D">
          <w:t xml:space="preserve">GBR </w:t>
        </w:r>
      </w:ins>
      <w:r w:rsidRPr="00E67E0D">
        <w:t xml:space="preserve">QoS flow(s) </w:t>
      </w:r>
      <w:del w:id="3732" w:author="Issam" w:date="2019-02-12T23:38:00Z">
        <w:r w:rsidR="00AE297A" w:rsidRPr="00FF6A95">
          <w:delText xml:space="preserve">or PDU session resource(s) </w:delText>
        </w:r>
      </w:del>
      <w:r w:rsidRPr="00E67E0D">
        <w:t xml:space="preserve">for </w:t>
      </w:r>
      <w:del w:id="3733" w:author="Issam" w:date="2019-02-12T23:38:00Z">
        <w:r w:rsidR="00AE297A" w:rsidRPr="00FF6A95">
          <w:delText>a given UE</w:delText>
        </w:r>
      </w:del>
      <w:ins w:id="3734" w:author="Issam" w:date="2019-02-12T23:38:00Z">
        <w:r w:rsidRPr="00E67E0D">
          <w:t>which notification control has been requested</w:t>
        </w:r>
      </w:ins>
      <w:r w:rsidRPr="00E67E0D">
        <w:t xml:space="preserve"> are </w:t>
      </w:r>
      <w:del w:id="3735" w:author="Issam" w:date="2019-02-12T23:38:00Z">
        <w:r w:rsidR="00AE297A" w:rsidRPr="00FF6A95">
          <w:delText>released or</w:delText>
        </w:r>
      </w:del>
      <w:ins w:id="3736" w:author="Issam" w:date="2019-02-12T23:38:00Z">
        <w:r w:rsidRPr="00E67E0D">
          <w:t>either</w:t>
        </w:r>
      </w:ins>
      <w:r w:rsidRPr="00E67E0D">
        <w:t xml:space="preserve"> not fulfilled anymore or fulfilled again by the NG-RAN node</w:t>
      </w:r>
      <w:ins w:id="3737" w:author="Issam" w:date="2019-02-12T23:38:00Z">
        <w:r w:rsidRPr="00E67E0D">
          <w:t>. This message can also be sent by the NG-RAN node to notify that PDU session resource(s) for a given UE are released</w:t>
        </w:r>
      </w:ins>
      <w:r w:rsidRPr="00E67E0D">
        <w:t>.</w:t>
      </w:r>
    </w:p>
    <w:p w14:paraId="78E001AF" w14:textId="77777777" w:rsidR="006A1CE4" w:rsidRPr="00E67E0D" w:rsidRDefault="006A1CE4" w:rsidP="00E7499B">
      <w:pPr>
        <w:rPr>
          <w:rFonts w:eastAsia="Batang"/>
        </w:rPr>
      </w:pPr>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5D8F46DD" w14:textId="77777777" w:rsidTr="00E7499B">
        <w:tc>
          <w:tcPr>
            <w:tcW w:w="2160" w:type="dxa"/>
          </w:tcPr>
          <w:p w14:paraId="44AD9833"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52B4BFA8"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7B2975C8"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00986D20"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729F14A7"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5BE83511"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7648AFDA"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6E444177" w14:textId="77777777" w:rsidTr="00E7499B">
        <w:tc>
          <w:tcPr>
            <w:tcW w:w="2160" w:type="dxa"/>
          </w:tcPr>
          <w:p w14:paraId="5C9E721C"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458C969B"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3D7A8A81" w14:textId="77777777" w:rsidR="006A1CE4" w:rsidRPr="00E67E0D" w:rsidRDefault="006A1CE4" w:rsidP="00E7499B">
            <w:pPr>
              <w:pStyle w:val="TAL"/>
              <w:rPr>
                <w:rFonts w:cs="Arial"/>
                <w:lang w:eastAsia="ja-JP"/>
              </w:rPr>
            </w:pPr>
          </w:p>
        </w:tc>
        <w:tc>
          <w:tcPr>
            <w:tcW w:w="1512" w:type="dxa"/>
          </w:tcPr>
          <w:p w14:paraId="21205AAC" w14:textId="77777777" w:rsidR="006A1CE4" w:rsidRPr="00E67E0D" w:rsidRDefault="006A1CE4" w:rsidP="00E7499B">
            <w:pPr>
              <w:pStyle w:val="TAL"/>
              <w:rPr>
                <w:rFonts w:cs="Arial"/>
                <w:lang w:eastAsia="ja-JP"/>
              </w:rPr>
            </w:pPr>
            <w:r w:rsidRPr="00E67E0D">
              <w:rPr>
                <w:rFonts w:cs="Arial"/>
                <w:lang w:eastAsia="ja-JP"/>
              </w:rPr>
              <w:t>9.3.1.1</w:t>
            </w:r>
          </w:p>
        </w:tc>
        <w:tc>
          <w:tcPr>
            <w:tcW w:w="1728" w:type="dxa"/>
          </w:tcPr>
          <w:p w14:paraId="714329DC" w14:textId="77777777" w:rsidR="006A1CE4" w:rsidRPr="00E67E0D" w:rsidRDefault="006A1CE4" w:rsidP="00E7499B">
            <w:pPr>
              <w:pStyle w:val="TAL"/>
              <w:rPr>
                <w:rFonts w:cs="Arial"/>
                <w:lang w:eastAsia="ja-JP"/>
              </w:rPr>
            </w:pPr>
          </w:p>
        </w:tc>
        <w:tc>
          <w:tcPr>
            <w:tcW w:w="1080" w:type="dxa"/>
          </w:tcPr>
          <w:p w14:paraId="38A9D1A9"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65DD1A3B"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57508420" w14:textId="77777777" w:rsidTr="00E7499B">
        <w:tc>
          <w:tcPr>
            <w:tcW w:w="2160" w:type="dxa"/>
          </w:tcPr>
          <w:p w14:paraId="4B9071FC" w14:textId="77777777" w:rsidR="006A1CE4" w:rsidRPr="00E67E0D" w:rsidRDefault="006A1CE4" w:rsidP="00E7499B">
            <w:pPr>
              <w:pStyle w:val="TAL"/>
              <w:rPr>
                <w:rFonts w:eastAsia="MS Mincho"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Pr>
          <w:p w14:paraId="7F719ED8"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44E7BD8E" w14:textId="77777777" w:rsidR="006A1CE4" w:rsidRPr="00E67E0D" w:rsidRDefault="006A1CE4" w:rsidP="00E7499B">
            <w:pPr>
              <w:pStyle w:val="TAL"/>
              <w:rPr>
                <w:rFonts w:cs="Arial"/>
                <w:lang w:eastAsia="ja-JP"/>
              </w:rPr>
            </w:pPr>
          </w:p>
        </w:tc>
        <w:tc>
          <w:tcPr>
            <w:tcW w:w="1512" w:type="dxa"/>
          </w:tcPr>
          <w:p w14:paraId="095FB872" w14:textId="77777777" w:rsidR="006A1CE4" w:rsidRPr="00E67E0D" w:rsidRDefault="006A1CE4" w:rsidP="00E7499B">
            <w:pPr>
              <w:pStyle w:val="TAL"/>
              <w:rPr>
                <w:rFonts w:cs="Arial"/>
                <w:lang w:eastAsia="ja-JP"/>
              </w:rPr>
            </w:pPr>
            <w:r w:rsidRPr="00E67E0D">
              <w:rPr>
                <w:rFonts w:cs="Arial"/>
                <w:lang w:eastAsia="ja-JP"/>
              </w:rPr>
              <w:t>9.3.3.1</w:t>
            </w:r>
          </w:p>
        </w:tc>
        <w:tc>
          <w:tcPr>
            <w:tcW w:w="1728" w:type="dxa"/>
          </w:tcPr>
          <w:p w14:paraId="3833A84F" w14:textId="77777777" w:rsidR="006A1CE4" w:rsidRPr="00E67E0D" w:rsidRDefault="006A1CE4" w:rsidP="00E7499B">
            <w:pPr>
              <w:pStyle w:val="TAL"/>
              <w:rPr>
                <w:rFonts w:cs="Arial"/>
                <w:lang w:eastAsia="ja-JP"/>
              </w:rPr>
            </w:pPr>
          </w:p>
        </w:tc>
        <w:tc>
          <w:tcPr>
            <w:tcW w:w="1080" w:type="dxa"/>
            <w:shd w:val="clear" w:color="auto" w:fill="auto"/>
          </w:tcPr>
          <w:p w14:paraId="30CCAFB3"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377D2711"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5D5742FD" w14:textId="77777777" w:rsidTr="00E7499B">
        <w:tc>
          <w:tcPr>
            <w:tcW w:w="2160" w:type="dxa"/>
          </w:tcPr>
          <w:p w14:paraId="46E9AE5E" w14:textId="77777777" w:rsidR="006A1CE4" w:rsidRPr="00E67E0D" w:rsidRDefault="006A1CE4" w:rsidP="00E7499B">
            <w:pPr>
              <w:pStyle w:val="TAL"/>
              <w:rPr>
                <w:rFonts w:cs="Arial"/>
                <w:lang w:eastAsia="ja-JP"/>
              </w:rPr>
            </w:pPr>
            <w:r w:rsidRPr="00E67E0D">
              <w:rPr>
                <w:rFonts w:eastAsia="Batang" w:cs="Arial"/>
                <w:lang w:eastAsia="ja-JP"/>
              </w:rPr>
              <w:t>RAN</w:t>
            </w:r>
            <w:r w:rsidRPr="00E67E0D">
              <w:rPr>
                <w:rFonts w:cs="Arial"/>
                <w:lang w:eastAsia="ja-JP"/>
              </w:rPr>
              <w:t xml:space="preserve"> UE NGAP ID</w:t>
            </w:r>
          </w:p>
        </w:tc>
        <w:tc>
          <w:tcPr>
            <w:tcW w:w="1080" w:type="dxa"/>
          </w:tcPr>
          <w:p w14:paraId="0DD337D3"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7B114DCD" w14:textId="77777777" w:rsidR="006A1CE4" w:rsidRPr="00E67E0D" w:rsidRDefault="006A1CE4" w:rsidP="00E7499B">
            <w:pPr>
              <w:pStyle w:val="TAL"/>
              <w:rPr>
                <w:rFonts w:cs="Arial"/>
                <w:lang w:eastAsia="ja-JP"/>
              </w:rPr>
            </w:pPr>
          </w:p>
        </w:tc>
        <w:tc>
          <w:tcPr>
            <w:tcW w:w="1512" w:type="dxa"/>
          </w:tcPr>
          <w:p w14:paraId="61E29B7F" w14:textId="77777777" w:rsidR="006A1CE4" w:rsidRPr="00E67E0D" w:rsidRDefault="006A1CE4" w:rsidP="00E7499B">
            <w:pPr>
              <w:pStyle w:val="TAL"/>
              <w:rPr>
                <w:rFonts w:cs="Arial"/>
                <w:lang w:eastAsia="ja-JP"/>
              </w:rPr>
            </w:pPr>
            <w:r w:rsidRPr="00E67E0D">
              <w:rPr>
                <w:rFonts w:cs="Arial"/>
                <w:lang w:eastAsia="ja-JP"/>
              </w:rPr>
              <w:t>9.3.3.2</w:t>
            </w:r>
          </w:p>
        </w:tc>
        <w:tc>
          <w:tcPr>
            <w:tcW w:w="1728" w:type="dxa"/>
          </w:tcPr>
          <w:p w14:paraId="4D7431E0" w14:textId="77777777" w:rsidR="006A1CE4" w:rsidRPr="00E67E0D" w:rsidRDefault="006A1CE4" w:rsidP="00E7499B">
            <w:pPr>
              <w:pStyle w:val="TAL"/>
              <w:rPr>
                <w:rFonts w:cs="Arial"/>
                <w:lang w:eastAsia="ja-JP"/>
              </w:rPr>
            </w:pPr>
          </w:p>
        </w:tc>
        <w:tc>
          <w:tcPr>
            <w:tcW w:w="1080" w:type="dxa"/>
            <w:shd w:val="clear" w:color="auto" w:fill="auto"/>
          </w:tcPr>
          <w:p w14:paraId="7DAA36F0"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060A89DB"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7973A55C" w14:textId="77777777" w:rsidTr="00E7499B">
        <w:tc>
          <w:tcPr>
            <w:tcW w:w="2160" w:type="dxa"/>
          </w:tcPr>
          <w:p w14:paraId="77B1D918" w14:textId="77777777" w:rsidR="006A1CE4" w:rsidRPr="00E67E0D" w:rsidRDefault="006A1CE4" w:rsidP="00E7499B">
            <w:pPr>
              <w:pStyle w:val="TAL"/>
              <w:rPr>
                <w:rFonts w:cs="Arial"/>
                <w:b/>
                <w:lang w:eastAsia="ja-JP"/>
              </w:rPr>
            </w:pPr>
            <w:r w:rsidRPr="00E67E0D">
              <w:rPr>
                <w:rFonts w:cs="Arial"/>
                <w:b/>
                <w:bCs/>
                <w:iCs/>
                <w:lang w:eastAsia="ja-JP"/>
              </w:rPr>
              <w:t>PDU Session Resource Notify List</w:t>
            </w:r>
          </w:p>
        </w:tc>
        <w:tc>
          <w:tcPr>
            <w:tcW w:w="1080" w:type="dxa"/>
          </w:tcPr>
          <w:p w14:paraId="7CE27137" w14:textId="77777777" w:rsidR="006A1CE4" w:rsidRPr="00E67E0D" w:rsidRDefault="006A1CE4" w:rsidP="00E7499B">
            <w:pPr>
              <w:pStyle w:val="TAL"/>
              <w:rPr>
                <w:rFonts w:cs="Arial"/>
                <w:lang w:eastAsia="ja-JP"/>
              </w:rPr>
            </w:pPr>
          </w:p>
        </w:tc>
        <w:tc>
          <w:tcPr>
            <w:tcW w:w="1080" w:type="dxa"/>
          </w:tcPr>
          <w:p w14:paraId="161E42CB" w14:textId="77777777" w:rsidR="006A1CE4" w:rsidRPr="00E67E0D" w:rsidRDefault="006A1CE4" w:rsidP="00E7499B">
            <w:pPr>
              <w:pStyle w:val="TAL"/>
              <w:rPr>
                <w:rFonts w:cs="Arial"/>
                <w:i/>
                <w:lang w:eastAsia="ja-JP"/>
              </w:rPr>
            </w:pPr>
            <w:r w:rsidRPr="00E67E0D">
              <w:rPr>
                <w:rFonts w:cs="Arial"/>
                <w:i/>
                <w:lang w:eastAsia="ja-JP"/>
              </w:rPr>
              <w:t>0..1</w:t>
            </w:r>
          </w:p>
        </w:tc>
        <w:tc>
          <w:tcPr>
            <w:tcW w:w="1512" w:type="dxa"/>
          </w:tcPr>
          <w:p w14:paraId="21F52A4F" w14:textId="77777777" w:rsidR="006A1CE4" w:rsidRPr="00E67E0D" w:rsidRDefault="006A1CE4" w:rsidP="00E7499B">
            <w:pPr>
              <w:pStyle w:val="TAL"/>
              <w:rPr>
                <w:rFonts w:cs="Arial"/>
                <w:lang w:eastAsia="ja-JP"/>
              </w:rPr>
            </w:pPr>
          </w:p>
        </w:tc>
        <w:tc>
          <w:tcPr>
            <w:tcW w:w="1728" w:type="dxa"/>
          </w:tcPr>
          <w:p w14:paraId="5564D3E4" w14:textId="77777777" w:rsidR="006A1CE4" w:rsidRPr="00E67E0D" w:rsidRDefault="006A1CE4" w:rsidP="00E7499B">
            <w:pPr>
              <w:pStyle w:val="TAL"/>
              <w:rPr>
                <w:rFonts w:cs="Arial"/>
                <w:lang w:eastAsia="ja-JP"/>
              </w:rPr>
            </w:pPr>
          </w:p>
        </w:tc>
        <w:tc>
          <w:tcPr>
            <w:tcW w:w="1080" w:type="dxa"/>
            <w:shd w:val="clear" w:color="auto" w:fill="auto"/>
          </w:tcPr>
          <w:p w14:paraId="1821BEB4" w14:textId="77777777" w:rsidR="006A1CE4" w:rsidRPr="00E67E0D" w:rsidRDefault="006A1CE4" w:rsidP="00E7499B">
            <w:pPr>
              <w:pStyle w:val="TAR"/>
              <w:jc w:val="center"/>
              <w:rPr>
                <w:rFonts w:cs="Arial"/>
                <w:lang w:eastAsia="ja-JP"/>
              </w:rPr>
            </w:pPr>
            <w:r w:rsidRPr="00E67E0D">
              <w:rPr>
                <w:rFonts w:cs="Arial"/>
                <w:lang w:eastAsia="ja-JP"/>
              </w:rPr>
              <w:t>YES</w:t>
            </w:r>
          </w:p>
        </w:tc>
        <w:tc>
          <w:tcPr>
            <w:tcW w:w="1080" w:type="dxa"/>
          </w:tcPr>
          <w:p w14:paraId="619DAFF1" w14:textId="77777777" w:rsidR="006A1CE4" w:rsidRPr="00E67E0D" w:rsidRDefault="006A1CE4" w:rsidP="00E7499B">
            <w:pPr>
              <w:pStyle w:val="TAR"/>
              <w:jc w:val="center"/>
              <w:rPr>
                <w:rFonts w:cs="Arial"/>
                <w:lang w:eastAsia="ja-JP"/>
              </w:rPr>
            </w:pPr>
            <w:r w:rsidRPr="00E67E0D">
              <w:rPr>
                <w:rFonts w:cs="Arial"/>
                <w:lang w:eastAsia="ja-JP"/>
              </w:rPr>
              <w:t>reject</w:t>
            </w:r>
          </w:p>
        </w:tc>
      </w:tr>
      <w:tr w:rsidR="006A1CE4" w:rsidRPr="00E67E0D" w14:paraId="3E0CB4B7" w14:textId="77777777" w:rsidTr="00E7499B">
        <w:tc>
          <w:tcPr>
            <w:tcW w:w="2160" w:type="dxa"/>
          </w:tcPr>
          <w:p w14:paraId="649BC171" w14:textId="77777777" w:rsidR="006A1CE4" w:rsidRPr="00E67E0D" w:rsidRDefault="006A1CE4" w:rsidP="00E7499B">
            <w:pPr>
              <w:pStyle w:val="TAL"/>
              <w:ind w:left="72"/>
              <w:rPr>
                <w:rFonts w:cs="Arial"/>
                <w:bCs/>
                <w:iCs/>
                <w:lang w:eastAsia="ja-JP"/>
              </w:rPr>
            </w:pPr>
            <w:r w:rsidRPr="00E67E0D">
              <w:rPr>
                <w:b/>
                <w:lang w:eastAsia="ja-JP"/>
              </w:rPr>
              <w:t xml:space="preserve">&gt;PDU Session Resource Notify </w:t>
            </w:r>
            <w:r w:rsidRPr="00E67E0D">
              <w:rPr>
                <w:rFonts w:eastAsia="MS Mincho"/>
                <w:b/>
                <w:lang w:eastAsia="ja-JP"/>
              </w:rPr>
              <w:t>Item</w:t>
            </w:r>
          </w:p>
        </w:tc>
        <w:tc>
          <w:tcPr>
            <w:tcW w:w="1080" w:type="dxa"/>
          </w:tcPr>
          <w:p w14:paraId="4658F22E" w14:textId="77777777" w:rsidR="006A1CE4" w:rsidRPr="00E67E0D" w:rsidDel="00F96BEF" w:rsidRDefault="006A1CE4" w:rsidP="00E7499B">
            <w:pPr>
              <w:pStyle w:val="TAL"/>
              <w:rPr>
                <w:rFonts w:cs="Arial"/>
                <w:lang w:eastAsia="ja-JP"/>
              </w:rPr>
            </w:pPr>
          </w:p>
        </w:tc>
        <w:tc>
          <w:tcPr>
            <w:tcW w:w="1080" w:type="dxa"/>
          </w:tcPr>
          <w:p w14:paraId="5D4F984A" w14:textId="77777777" w:rsidR="006A1CE4" w:rsidRPr="00E67E0D" w:rsidRDefault="006A1CE4" w:rsidP="00E7499B">
            <w:pPr>
              <w:pStyle w:val="TAL"/>
              <w:rPr>
                <w:rFonts w:cs="Arial"/>
                <w:i/>
                <w:lang w:eastAsia="ja-JP"/>
              </w:rPr>
            </w:pPr>
            <w:r w:rsidRPr="00E67E0D">
              <w:rPr>
                <w:bCs/>
                <w:i/>
                <w:szCs w:val="18"/>
                <w:lang w:eastAsia="ja-JP"/>
              </w:rPr>
              <w:t>1..&lt;maxnoofPDUSessions&gt;</w:t>
            </w:r>
          </w:p>
        </w:tc>
        <w:tc>
          <w:tcPr>
            <w:tcW w:w="1512" w:type="dxa"/>
          </w:tcPr>
          <w:p w14:paraId="519236F5" w14:textId="77777777" w:rsidR="006A1CE4" w:rsidRPr="00E67E0D" w:rsidDel="00520129" w:rsidRDefault="006A1CE4" w:rsidP="00E7499B">
            <w:pPr>
              <w:pStyle w:val="TAL"/>
              <w:rPr>
                <w:rFonts w:cs="Arial"/>
                <w:lang w:eastAsia="ja-JP"/>
              </w:rPr>
            </w:pPr>
          </w:p>
        </w:tc>
        <w:tc>
          <w:tcPr>
            <w:tcW w:w="1728" w:type="dxa"/>
          </w:tcPr>
          <w:p w14:paraId="71533A4E" w14:textId="77777777" w:rsidR="006A1CE4" w:rsidRPr="00E67E0D" w:rsidRDefault="006A1CE4" w:rsidP="00E7499B">
            <w:pPr>
              <w:pStyle w:val="TAL"/>
              <w:rPr>
                <w:rFonts w:cs="Arial"/>
                <w:lang w:eastAsia="ja-JP"/>
              </w:rPr>
            </w:pPr>
          </w:p>
        </w:tc>
        <w:tc>
          <w:tcPr>
            <w:tcW w:w="1080" w:type="dxa"/>
            <w:shd w:val="clear" w:color="auto" w:fill="auto"/>
          </w:tcPr>
          <w:p w14:paraId="20F0B25B"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4CF715D0" w14:textId="77777777" w:rsidR="006A1CE4" w:rsidRPr="00E67E0D" w:rsidRDefault="006A1CE4" w:rsidP="00E7499B">
            <w:pPr>
              <w:pStyle w:val="TAR"/>
              <w:jc w:val="center"/>
              <w:rPr>
                <w:rFonts w:cs="Arial"/>
                <w:lang w:eastAsia="ja-JP"/>
              </w:rPr>
            </w:pPr>
          </w:p>
        </w:tc>
      </w:tr>
      <w:tr w:rsidR="006A1CE4" w:rsidRPr="00E67E0D" w14:paraId="0ECB307B" w14:textId="77777777" w:rsidTr="00E7499B">
        <w:tc>
          <w:tcPr>
            <w:tcW w:w="2160" w:type="dxa"/>
          </w:tcPr>
          <w:p w14:paraId="087D9664" w14:textId="77777777" w:rsidR="006A1CE4" w:rsidRPr="00E67E0D" w:rsidRDefault="006A1CE4" w:rsidP="00E7499B">
            <w:pPr>
              <w:pStyle w:val="TAL"/>
              <w:ind w:left="162"/>
              <w:rPr>
                <w:rFonts w:cs="Arial"/>
                <w:bCs/>
                <w:iCs/>
                <w:lang w:eastAsia="ja-JP"/>
              </w:rPr>
            </w:pPr>
            <w:r w:rsidRPr="00E67E0D">
              <w:rPr>
                <w:rFonts w:cs="Arial"/>
                <w:bCs/>
                <w:iCs/>
                <w:lang w:eastAsia="ja-JP"/>
              </w:rPr>
              <w:t>&gt;&gt;PDU Session ID</w:t>
            </w:r>
          </w:p>
        </w:tc>
        <w:tc>
          <w:tcPr>
            <w:tcW w:w="1080" w:type="dxa"/>
          </w:tcPr>
          <w:p w14:paraId="54FF3FDC" w14:textId="77777777" w:rsidR="006A1CE4" w:rsidRPr="00E67E0D" w:rsidDel="00F96BEF" w:rsidRDefault="006A1CE4" w:rsidP="00E7499B">
            <w:pPr>
              <w:pStyle w:val="TAL"/>
              <w:rPr>
                <w:rFonts w:cs="Arial"/>
                <w:lang w:eastAsia="ja-JP"/>
              </w:rPr>
            </w:pPr>
            <w:r w:rsidRPr="00E67E0D">
              <w:rPr>
                <w:rFonts w:cs="Arial"/>
                <w:lang w:eastAsia="ja-JP"/>
              </w:rPr>
              <w:t>M</w:t>
            </w:r>
          </w:p>
        </w:tc>
        <w:tc>
          <w:tcPr>
            <w:tcW w:w="1080" w:type="dxa"/>
          </w:tcPr>
          <w:p w14:paraId="5F41CA57" w14:textId="77777777" w:rsidR="006A1CE4" w:rsidRPr="00E67E0D" w:rsidRDefault="006A1CE4" w:rsidP="00E7499B">
            <w:pPr>
              <w:pStyle w:val="TAL"/>
              <w:rPr>
                <w:rFonts w:cs="Arial"/>
                <w:i/>
                <w:lang w:eastAsia="ja-JP"/>
              </w:rPr>
            </w:pPr>
          </w:p>
        </w:tc>
        <w:tc>
          <w:tcPr>
            <w:tcW w:w="1512" w:type="dxa"/>
          </w:tcPr>
          <w:p w14:paraId="79FC4943" w14:textId="77777777" w:rsidR="006A1CE4" w:rsidRPr="00E67E0D" w:rsidDel="00520129" w:rsidRDefault="006A1CE4" w:rsidP="00E7499B">
            <w:pPr>
              <w:pStyle w:val="TAL"/>
              <w:rPr>
                <w:rFonts w:cs="Arial"/>
                <w:lang w:eastAsia="ja-JP"/>
              </w:rPr>
            </w:pPr>
            <w:r w:rsidRPr="00E67E0D">
              <w:rPr>
                <w:rFonts w:cs="Arial"/>
                <w:lang w:eastAsia="ja-JP"/>
              </w:rPr>
              <w:t>9.3.1.50</w:t>
            </w:r>
          </w:p>
        </w:tc>
        <w:tc>
          <w:tcPr>
            <w:tcW w:w="1728" w:type="dxa"/>
          </w:tcPr>
          <w:p w14:paraId="5E93917D" w14:textId="77777777" w:rsidR="006A1CE4" w:rsidRPr="00E67E0D" w:rsidRDefault="006A1CE4" w:rsidP="00E7499B">
            <w:pPr>
              <w:pStyle w:val="TAL"/>
              <w:rPr>
                <w:rFonts w:cs="Arial"/>
                <w:lang w:eastAsia="ja-JP"/>
              </w:rPr>
            </w:pPr>
          </w:p>
        </w:tc>
        <w:tc>
          <w:tcPr>
            <w:tcW w:w="1080" w:type="dxa"/>
            <w:shd w:val="clear" w:color="auto" w:fill="auto"/>
          </w:tcPr>
          <w:p w14:paraId="5E4155E1"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0B88810B" w14:textId="77777777" w:rsidR="006A1CE4" w:rsidRPr="00E67E0D" w:rsidRDefault="006A1CE4" w:rsidP="00E7499B">
            <w:pPr>
              <w:pStyle w:val="TAR"/>
              <w:jc w:val="center"/>
              <w:rPr>
                <w:rFonts w:cs="Arial"/>
                <w:lang w:eastAsia="ja-JP"/>
              </w:rPr>
            </w:pPr>
          </w:p>
        </w:tc>
      </w:tr>
      <w:tr w:rsidR="006A1CE4" w:rsidRPr="00E67E0D" w14:paraId="2F295EB7" w14:textId="77777777" w:rsidTr="00E7499B">
        <w:tc>
          <w:tcPr>
            <w:tcW w:w="2160" w:type="dxa"/>
          </w:tcPr>
          <w:p w14:paraId="240F9BFA" w14:textId="77777777" w:rsidR="006A1CE4" w:rsidRPr="00E67E0D" w:rsidRDefault="006A1CE4" w:rsidP="00E7499B">
            <w:pPr>
              <w:pStyle w:val="TAL"/>
              <w:ind w:left="162"/>
              <w:rPr>
                <w:rFonts w:cs="Arial"/>
                <w:bCs/>
                <w:iCs/>
                <w:lang w:eastAsia="ja-JP"/>
              </w:rPr>
            </w:pPr>
            <w:r w:rsidRPr="00E67E0D">
              <w:rPr>
                <w:rFonts w:cs="Arial"/>
                <w:bCs/>
                <w:iCs/>
                <w:lang w:eastAsia="ja-JP"/>
              </w:rPr>
              <w:t>&gt;&gt;PDU Session Resource Notify Transfer</w:t>
            </w:r>
          </w:p>
        </w:tc>
        <w:tc>
          <w:tcPr>
            <w:tcW w:w="1080" w:type="dxa"/>
          </w:tcPr>
          <w:p w14:paraId="05DF8FA1" w14:textId="77777777" w:rsidR="006A1CE4" w:rsidRPr="00E67E0D" w:rsidDel="00F96BEF" w:rsidRDefault="006A1CE4" w:rsidP="00E7499B">
            <w:pPr>
              <w:pStyle w:val="TAL"/>
              <w:rPr>
                <w:rFonts w:cs="Arial"/>
                <w:lang w:eastAsia="ja-JP"/>
              </w:rPr>
            </w:pPr>
            <w:r w:rsidRPr="00E67E0D">
              <w:rPr>
                <w:rFonts w:cs="Arial"/>
                <w:lang w:eastAsia="ja-JP"/>
              </w:rPr>
              <w:t>M</w:t>
            </w:r>
          </w:p>
        </w:tc>
        <w:tc>
          <w:tcPr>
            <w:tcW w:w="1080" w:type="dxa"/>
          </w:tcPr>
          <w:p w14:paraId="6C95C3BD" w14:textId="77777777" w:rsidR="006A1CE4" w:rsidRPr="00E67E0D" w:rsidRDefault="006A1CE4" w:rsidP="00E7499B">
            <w:pPr>
              <w:pStyle w:val="TAL"/>
              <w:rPr>
                <w:rFonts w:cs="Arial"/>
                <w:i/>
                <w:lang w:eastAsia="ja-JP"/>
              </w:rPr>
            </w:pPr>
          </w:p>
        </w:tc>
        <w:tc>
          <w:tcPr>
            <w:tcW w:w="1512" w:type="dxa"/>
          </w:tcPr>
          <w:p w14:paraId="488328F7" w14:textId="77777777" w:rsidR="006A1CE4" w:rsidRPr="00E67E0D" w:rsidDel="00520129" w:rsidRDefault="006A1CE4" w:rsidP="00E7499B">
            <w:pPr>
              <w:pStyle w:val="TAL"/>
              <w:rPr>
                <w:rFonts w:cs="Arial"/>
                <w:lang w:eastAsia="ja-JP"/>
              </w:rPr>
            </w:pPr>
            <w:r w:rsidRPr="00E67E0D">
              <w:rPr>
                <w:rFonts w:cs="Arial"/>
                <w:lang w:eastAsia="ja-JP"/>
              </w:rPr>
              <w:t>OCTET STRING</w:t>
            </w:r>
          </w:p>
        </w:tc>
        <w:tc>
          <w:tcPr>
            <w:tcW w:w="1728" w:type="dxa"/>
          </w:tcPr>
          <w:p w14:paraId="6AC75695" w14:textId="77777777" w:rsidR="006A1CE4" w:rsidRPr="00E67E0D" w:rsidRDefault="006A1CE4" w:rsidP="00E7499B">
            <w:pPr>
              <w:pStyle w:val="TAL"/>
              <w:rPr>
                <w:rFonts w:cs="Arial"/>
                <w:lang w:eastAsia="ja-JP"/>
              </w:rPr>
            </w:pPr>
            <w:r w:rsidRPr="00E67E0D">
              <w:rPr>
                <w:iCs/>
                <w:lang w:eastAsia="ja-JP"/>
              </w:rPr>
              <w:t xml:space="preserve">Containing the </w:t>
            </w:r>
            <w:r w:rsidRPr="00E67E0D">
              <w:rPr>
                <w:rFonts w:cs="Arial"/>
                <w:bCs/>
                <w:i/>
                <w:iCs/>
                <w:lang w:eastAsia="ja-JP"/>
              </w:rPr>
              <w:t>PDU Session Resource Notify Transfer</w:t>
            </w:r>
            <w:r w:rsidRPr="00E67E0D">
              <w:rPr>
                <w:rFonts w:cs="Arial"/>
                <w:bCs/>
                <w:iCs/>
                <w:lang w:eastAsia="ja-JP"/>
              </w:rPr>
              <w:t xml:space="preserve"> IE</w:t>
            </w:r>
            <w:r w:rsidRPr="00E67E0D">
              <w:rPr>
                <w:iCs/>
                <w:lang w:eastAsia="ja-JP"/>
              </w:rPr>
              <w:t xml:space="preserve"> specified in subclause 9.3.4.5.</w:t>
            </w:r>
          </w:p>
        </w:tc>
        <w:tc>
          <w:tcPr>
            <w:tcW w:w="1080" w:type="dxa"/>
            <w:shd w:val="clear" w:color="auto" w:fill="auto"/>
          </w:tcPr>
          <w:p w14:paraId="7C517D93"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5D4B5C86" w14:textId="77777777" w:rsidR="006A1CE4" w:rsidRPr="00E67E0D" w:rsidRDefault="006A1CE4" w:rsidP="00E7499B">
            <w:pPr>
              <w:pStyle w:val="TAR"/>
              <w:jc w:val="center"/>
              <w:rPr>
                <w:rFonts w:cs="Arial"/>
                <w:lang w:eastAsia="ja-JP"/>
              </w:rPr>
            </w:pPr>
          </w:p>
        </w:tc>
      </w:tr>
      <w:tr w:rsidR="006A1CE4" w:rsidRPr="00E67E0D" w14:paraId="62FC2EBF" w14:textId="77777777" w:rsidTr="00E7499B">
        <w:tc>
          <w:tcPr>
            <w:tcW w:w="2160" w:type="dxa"/>
          </w:tcPr>
          <w:p w14:paraId="61236ABF" w14:textId="77777777" w:rsidR="006A1CE4" w:rsidRPr="00E67E0D" w:rsidRDefault="006A1CE4" w:rsidP="00E7499B">
            <w:pPr>
              <w:pStyle w:val="TAL"/>
              <w:rPr>
                <w:rFonts w:cs="Arial"/>
                <w:b/>
                <w:bCs/>
                <w:iCs/>
                <w:lang w:eastAsia="ja-JP"/>
              </w:rPr>
            </w:pPr>
            <w:r w:rsidRPr="00E67E0D">
              <w:rPr>
                <w:rFonts w:cs="Arial"/>
                <w:b/>
                <w:bCs/>
                <w:iCs/>
                <w:lang w:eastAsia="ja-JP"/>
              </w:rPr>
              <w:t>PDU Session Resource Released List</w:t>
            </w:r>
          </w:p>
        </w:tc>
        <w:tc>
          <w:tcPr>
            <w:tcW w:w="1080" w:type="dxa"/>
          </w:tcPr>
          <w:p w14:paraId="26C2FA2E" w14:textId="77777777" w:rsidR="006A1CE4" w:rsidRPr="00E67E0D" w:rsidRDefault="006A1CE4" w:rsidP="00E7499B">
            <w:pPr>
              <w:pStyle w:val="TAL"/>
              <w:rPr>
                <w:rFonts w:cs="Arial"/>
                <w:lang w:eastAsia="ja-JP"/>
              </w:rPr>
            </w:pPr>
          </w:p>
        </w:tc>
        <w:tc>
          <w:tcPr>
            <w:tcW w:w="1080" w:type="dxa"/>
          </w:tcPr>
          <w:p w14:paraId="2104738E" w14:textId="77777777" w:rsidR="006A1CE4" w:rsidRPr="00E67E0D" w:rsidRDefault="006A1CE4" w:rsidP="00E7499B">
            <w:pPr>
              <w:pStyle w:val="TAL"/>
              <w:rPr>
                <w:rFonts w:cs="Arial"/>
                <w:i/>
                <w:lang w:eastAsia="ja-JP"/>
              </w:rPr>
            </w:pPr>
            <w:r w:rsidRPr="00E67E0D">
              <w:rPr>
                <w:rFonts w:cs="Arial"/>
                <w:i/>
                <w:lang w:eastAsia="ja-JP"/>
              </w:rPr>
              <w:t>0..1</w:t>
            </w:r>
          </w:p>
        </w:tc>
        <w:tc>
          <w:tcPr>
            <w:tcW w:w="1512" w:type="dxa"/>
          </w:tcPr>
          <w:p w14:paraId="42D1D4F2" w14:textId="77777777" w:rsidR="006A1CE4" w:rsidRPr="00E67E0D" w:rsidRDefault="006A1CE4" w:rsidP="00E7499B">
            <w:pPr>
              <w:pStyle w:val="TAL"/>
              <w:rPr>
                <w:rFonts w:cs="Arial"/>
                <w:lang w:eastAsia="ja-JP"/>
              </w:rPr>
            </w:pPr>
          </w:p>
        </w:tc>
        <w:tc>
          <w:tcPr>
            <w:tcW w:w="1728" w:type="dxa"/>
          </w:tcPr>
          <w:p w14:paraId="06E310E6" w14:textId="77777777" w:rsidR="006A1CE4" w:rsidRPr="00E67E0D" w:rsidRDefault="006A1CE4" w:rsidP="00E7499B">
            <w:pPr>
              <w:pStyle w:val="TAL"/>
              <w:rPr>
                <w:rFonts w:cs="Arial"/>
                <w:lang w:eastAsia="ja-JP"/>
              </w:rPr>
            </w:pPr>
          </w:p>
        </w:tc>
        <w:tc>
          <w:tcPr>
            <w:tcW w:w="1080" w:type="dxa"/>
            <w:shd w:val="clear" w:color="auto" w:fill="auto"/>
          </w:tcPr>
          <w:p w14:paraId="500BF7E2" w14:textId="77777777" w:rsidR="006A1CE4" w:rsidRPr="00E67E0D" w:rsidRDefault="006A1CE4" w:rsidP="00E7499B">
            <w:pPr>
              <w:pStyle w:val="TAR"/>
              <w:jc w:val="center"/>
              <w:rPr>
                <w:rFonts w:cs="Arial"/>
                <w:lang w:eastAsia="ja-JP"/>
              </w:rPr>
            </w:pPr>
            <w:r w:rsidRPr="00E67E0D">
              <w:rPr>
                <w:rFonts w:cs="Arial"/>
                <w:lang w:eastAsia="ja-JP"/>
              </w:rPr>
              <w:t>YES</w:t>
            </w:r>
          </w:p>
        </w:tc>
        <w:tc>
          <w:tcPr>
            <w:tcW w:w="1080" w:type="dxa"/>
          </w:tcPr>
          <w:p w14:paraId="76317902" w14:textId="77777777" w:rsidR="006A1CE4" w:rsidRPr="00E67E0D" w:rsidRDefault="006A1CE4" w:rsidP="00E7499B">
            <w:pPr>
              <w:pStyle w:val="TAR"/>
              <w:jc w:val="center"/>
              <w:rPr>
                <w:rFonts w:cs="Arial"/>
                <w:lang w:eastAsia="ja-JP"/>
              </w:rPr>
            </w:pPr>
            <w:r w:rsidRPr="00E67E0D">
              <w:rPr>
                <w:rFonts w:cs="Arial"/>
                <w:lang w:eastAsia="ja-JP"/>
              </w:rPr>
              <w:t>ignore</w:t>
            </w:r>
          </w:p>
        </w:tc>
      </w:tr>
      <w:tr w:rsidR="006A1CE4" w:rsidRPr="00E67E0D" w14:paraId="49A3D1D1" w14:textId="77777777" w:rsidTr="00E7499B">
        <w:tc>
          <w:tcPr>
            <w:tcW w:w="2160" w:type="dxa"/>
          </w:tcPr>
          <w:p w14:paraId="7F9A3A50" w14:textId="77777777" w:rsidR="006A1CE4" w:rsidRPr="00E67E0D" w:rsidRDefault="006A1CE4" w:rsidP="00E7499B">
            <w:pPr>
              <w:pStyle w:val="TAL"/>
              <w:ind w:left="72"/>
              <w:rPr>
                <w:rFonts w:cs="Arial"/>
                <w:bCs/>
                <w:iCs/>
                <w:lang w:eastAsia="ja-JP"/>
              </w:rPr>
            </w:pPr>
            <w:r w:rsidRPr="00E67E0D">
              <w:rPr>
                <w:rFonts w:eastAsia="Batang" w:cs="Arial"/>
                <w:b/>
                <w:lang w:eastAsia="ja-JP"/>
              </w:rPr>
              <w:t>&gt;PDU Session Resource Released Item</w:t>
            </w:r>
          </w:p>
        </w:tc>
        <w:tc>
          <w:tcPr>
            <w:tcW w:w="1080" w:type="dxa"/>
          </w:tcPr>
          <w:p w14:paraId="5ABC029A" w14:textId="77777777" w:rsidR="006A1CE4" w:rsidRPr="00E67E0D" w:rsidDel="00FF5598" w:rsidRDefault="006A1CE4" w:rsidP="00E7499B">
            <w:pPr>
              <w:pStyle w:val="TAL"/>
              <w:rPr>
                <w:rFonts w:cs="Arial"/>
                <w:lang w:eastAsia="ja-JP"/>
              </w:rPr>
            </w:pPr>
          </w:p>
        </w:tc>
        <w:tc>
          <w:tcPr>
            <w:tcW w:w="1080" w:type="dxa"/>
          </w:tcPr>
          <w:p w14:paraId="79BCAB61" w14:textId="77777777" w:rsidR="006A1CE4" w:rsidRPr="00E67E0D" w:rsidRDefault="006A1CE4" w:rsidP="00E7499B">
            <w:pPr>
              <w:pStyle w:val="TAL"/>
              <w:rPr>
                <w:rFonts w:cs="Arial"/>
                <w:i/>
                <w:lang w:eastAsia="ja-JP"/>
              </w:rPr>
            </w:pPr>
            <w:r w:rsidRPr="00E67E0D">
              <w:rPr>
                <w:bCs/>
                <w:i/>
                <w:szCs w:val="18"/>
              </w:rPr>
              <w:t>1..&lt;maxnoofPDUSessions&gt;</w:t>
            </w:r>
          </w:p>
        </w:tc>
        <w:tc>
          <w:tcPr>
            <w:tcW w:w="1512" w:type="dxa"/>
          </w:tcPr>
          <w:p w14:paraId="5607957C" w14:textId="77777777" w:rsidR="006A1CE4" w:rsidRPr="00E67E0D" w:rsidDel="00FF5598" w:rsidRDefault="006A1CE4" w:rsidP="00E7499B">
            <w:pPr>
              <w:pStyle w:val="TAL"/>
              <w:rPr>
                <w:rFonts w:cs="Arial"/>
                <w:lang w:eastAsia="ja-JP"/>
              </w:rPr>
            </w:pPr>
          </w:p>
        </w:tc>
        <w:tc>
          <w:tcPr>
            <w:tcW w:w="1728" w:type="dxa"/>
          </w:tcPr>
          <w:p w14:paraId="7BFE8997" w14:textId="77777777" w:rsidR="006A1CE4" w:rsidRPr="00E67E0D" w:rsidRDefault="006A1CE4" w:rsidP="00E7499B">
            <w:pPr>
              <w:pStyle w:val="TAL"/>
              <w:rPr>
                <w:rFonts w:cs="Arial"/>
                <w:lang w:eastAsia="ja-JP"/>
              </w:rPr>
            </w:pPr>
          </w:p>
        </w:tc>
        <w:tc>
          <w:tcPr>
            <w:tcW w:w="1080" w:type="dxa"/>
            <w:shd w:val="clear" w:color="auto" w:fill="auto"/>
          </w:tcPr>
          <w:p w14:paraId="6EF153FF"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3B305E70" w14:textId="77777777" w:rsidR="006A1CE4" w:rsidRPr="00E67E0D" w:rsidRDefault="006A1CE4" w:rsidP="00E7499B">
            <w:pPr>
              <w:pStyle w:val="TAR"/>
              <w:jc w:val="center"/>
              <w:rPr>
                <w:rFonts w:cs="Arial"/>
                <w:lang w:eastAsia="ja-JP"/>
              </w:rPr>
            </w:pPr>
          </w:p>
        </w:tc>
      </w:tr>
      <w:tr w:rsidR="006A1CE4" w:rsidRPr="00E67E0D" w14:paraId="4F7E2833" w14:textId="77777777" w:rsidTr="00E7499B">
        <w:tc>
          <w:tcPr>
            <w:tcW w:w="2160" w:type="dxa"/>
          </w:tcPr>
          <w:p w14:paraId="2CB524AE" w14:textId="77777777" w:rsidR="006A1CE4" w:rsidRPr="00E67E0D" w:rsidRDefault="006A1CE4" w:rsidP="00E7499B">
            <w:pPr>
              <w:pStyle w:val="TAL"/>
              <w:ind w:left="162"/>
              <w:rPr>
                <w:rFonts w:cs="Arial"/>
                <w:bCs/>
                <w:iCs/>
                <w:lang w:eastAsia="ja-JP"/>
              </w:rPr>
            </w:pPr>
            <w:r w:rsidRPr="00E67E0D">
              <w:rPr>
                <w:rFonts w:eastAsia="Batang" w:cs="Arial"/>
                <w:lang w:eastAsia="ja-JP"/>
              </w:rPr>
              <w:t>&gt;&gt;PDU Session ID</w:t>
            </w:r>
          </w:p>
        </w:tc>
        <w:tc>
          <w:tcPr>
            <w:tcW w:w="1080" w:type="dxa"/>
          </w:tcPr>
          <w:p w14:paraId="3C4CF450" w14:textId="77777777" w:rsidR="006A1CE4" w:rsidRPr="00E67E0D" w:rsidDel="00FF5598" w:rsidRDefault="006A1CE4" w:rsidP="00E7499B">
            <w:pPr>
              <w:pStyle w:val="TAL"/>
              <w:rPr>
                <w:rFonts w:cs="Arial"/>
                <w:lang w:eastAsia="ja-JP"/>
              </w:rPr>
            </w:pPr>
            <w:r w:rsidRPr="00E67E0D">
              <w:rPr>
                <w:rFonts w:cs="Arial"/>
                <w:lang w:eastAsia="ja-JP"/>
              </w:rPr>
              <w:t>M</w:t>
            </w:r>
          </w:p>
        </w:tc>
        <w:tc>
          <w:tcPr>
            <w:tcW w:w="1080" w:type="dxa"/>
          </w:tcPr>
          <w:p w14:paraId="6F457761" w14:textId="77777777" w:rsidR="006A1CE4" w:rsidRPr="00E67E0D" w:rsidRDefault="006A1CE4" w:rsidP="00E7499B">
            <w:pPr>
              <w:pStyle w:val="TAL"/>
              <w:rPr>
                <w:rFonts w:cs="Arial"/>
                <w:i/>
                <w:lang w:eastAsia="ja-JP"/>
              </w:rPr>
            </w:pPr>
          </w:p>
        </w:tc>
        <w:tc>
          <w:tcPr>
            <w:tcW w:w="1512" w:type="dxa"/>
          </w:tcPr>
          <w:p w14:paraId="5701A7AB" w14:textId="77777777" w:rsidR="006A1CE4" w:rsidRPr="00E67E0D" w:rsidDel="00FF5598" w:rsidRDefault="006A1CE4" w:rsidP="00E7499B">
            <w:pPr>
              <w:pStyle w:val="TAL"/>
              <w:rPr>
                <w:rFonts w:cs="Arial"/>
                <w:lang w:eastAsia="ja-JP"/>
              </w:rPr>
            </w:pPr>
            <w:r w:rsidRPr="00E67E0D">
              <w:rPr>
                <w:rFonts w:cs="Arial"/>
                <w:lang w:eastAsia="ja-JP"/>
              </w:rPr>
              <w:t>9.3.1.50</w:t>
            </w:r>
          </w:p>
        </w:tc>
        <w:tc>
          <w:tcPr>
            <w:tcW w:w="1728" w:type="dxa"/>
          </w:tcPr>
          <w:p w14:paraId="758A2675" w14:textId="77777777" w:rsidR="006A1CE4" w:rsidRPr="00E67E0D" w:rsidRDefault="006A1CE4" w:rsidP="00E7499B">
            <w:pPr>
              <w:pStyle w:val="TAL"/>
              <w:rPr>
                <w:rFonts w:cs="Arial"/>
                <w:lang w:eastAsia="ja-JP"/>
              </w:rPr>
            </w:pPr>
          </w:p>
        </w:tc>
        <w:tc>
          <w:tcPr>
            <w:tcW w:w="1080" w:type="dxa"/>
            <w:shd w:val="clear" w:color="auto" w:fill="auto"/>
          </w:tcPr>
          <w:p w14:paraId="4FF24074"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1B9F75FD" w14:textId="77777777" w:rsidR="006A1CE4" w:rsidRPr="00E67E0D" w:rsidRDefault="006A1CE4" w:rsidP="00E7499B">
            <w:pPr>
              <w:pStyle w:val="TAR"/>
              <w:jc w:val="center"/>
              <w:rPr>
                <w:rFonts w:cs="Arial"/>
                <w:lang w:eastAsia="ja-JP"/>
              </w:rPr>
            </w:pPr>
          </w:p>
        </w:tc>
      </w:tr>
      <w:tr w:rsidR="006A1CE4" w:rsidRPr="00E67E0D" w14:paraId="493A6A18" w14:textId="77777777" w:rsidTr="00E7499B">
        <w:tc>
          <w:tcPr>
            <w:tcW w:w="2160" w:type="dxa"/>
          </w:tcPr>
          <w:p w14:paraId="35D91CB2" w14:textId="77777777" w:rsidR="006A1CE4" w:rsidRPr="00E67E0D" w:rsidRDefault="006A1CE4" w:rsidP="00E7499B">
            <w:pPr>
              <w:pStyle w:val="TAL"/>
              <w:ind w:left="162"/>
              <w:rPr>
                <w:rFonts w:cs="Arial"/>
                <w:bCs/>
                <w:iCs/>
                <w:lang w:eastAsia="ja-JP"/>
              </w:rPr>
            </w:pPr>
            <w:r w:rsidRPr="00E67E0D">
              <w:rPr>
                <w:rFonts w:eastAsia="Batang" w:cs="Arial"/>
                <w:lang w:eastAsia="ja-JP"/>
              </w:rPr>
              <w:t>&gt;&gt;PDU Session Resource Notify Released Transfer</w:t>
            </w:r>
          </w:p>
        </w:tc>
        <w:tc>
          <w:tcPr>
            <w:tcW w:w="1080" w:type="dxa"/>
          </w:tcPr>
          <w:p w14:paraId="652EAF47" w14:textId="77777777" w:rsidR="006A1CE4" w:rsidRPr="00E67E0D" w:rsidDel="00FF5598" w:rsidRDefault="006A1CE4" w:rsidP="00E7499B">
            <w:pPr>
              <w:pStyle w:val="TAL"/>
              <w:rPr>
                <w:rFonts w:cs="Arial"/>
                <w:lang w:eastAsia="ja-JP"/>
              </w:rPr>
            </w:pPr>
            <w:r w:rsidRPr="00E67E0D">
              <w:rPr>
                <w:rFonts w:cs="Arial"/>
                <w:lang w:eastAsia="ja-JP"/>
              </w:rPr>
              <w:t>M</w:t>
            </w:r>
          </w:p>
        </w:tc>
        <w:tc>
          <w:tcPr>
            <w:tcW w:w="1080" w:type="dxa"/>
          </w:tcPr>
          <w:p w14:paraId="4B073619" w14:textId="77777777" w:rsidR="006A1CE4" w:rsidRPr="00E67E0D" w:rsidRDefault="006A1CE4" w:rsidP="00E7499B">
            <w:pPr>
              <w:pStyle w:val="TAL"/>
              <w:rPr>
                <w:rFonts w:cs="Arial"/>
                <w:i/>
                <w:lang w:eastAsia="ja-JP"/>
              </w:rPr>
            </w:pPr>
          </w:p>
        </w:tc>
        <w:tc>
          <w:tcPr>
            <w:tcW w:w="1512" w:type="dxa"/>
          </w:tcPr>
          <w:p w14:paraId="6EB327DC" w14:textId="77777777" w:rsidR="006A1CE4" w:rsidRPr="00E67E0D" w:rsidDel="00FF5598" w:rsidRDefault="006A1CE4" w:rsidP="00E7499B">
            <w:pPr>
              <w:pStyle w:val="TAL"/>
              <w:rPr>
                <w:rFonts w:cs="Arial"/>
                <w:lang w:eastAsia="ja-JP"/>
              </w:rPr>
            </w:pPr>
            <w:r w:rsidRPr="00E67E0D">
              <w:rPr>
                <w:rFonts w:cs="Arial"/>
                <w:lang w:eastAsia="ja-JP"/>
              </w:rPr>
              <w:t>OCTET STRING</w:t>
            </w:r>
          </w:p>
        </w:tc>
        <w:tc>
          <w:tcPr>
            <w:tcW w:w="1728" w:type="dxa"/>
          </w:tcPr>
          <w:p w14:paraId="6A0D0766" w14:textId="77777777" w:rsidR="006A1CE4" w:rsidRPr="00E67E0D" w:rsidRDefault="006A1CE4" w:rsidP="00E7499B">
            <w:pPr>
              <w:pStyle w:val="TAL"/>
              <w:rPr>
                <w:rFonts w:cs="Arial"/>
                <w:lang w:eastAsia="ja-JP"/>
              </w:rPr>
            </w:pPr>
            <w:r w:rsidRPr="00E67E0D">
              <w:rPr>
                <w:iCs/>
              </w:rPr>
              <w:t xml:space="preserve">Containing the </w:t>
            </w:r>
            <w:r w:rsidRPr="00E67E0D">
              <w:rPr>
                <w:rFonts w:cs="Arial"/>
                <w:bCs/>
                <w:i/>
                <w:iCs/>
              </w:rPr>
              <w:t>PDU Session Resource Notify Released Transfer</w:t>
            </w:r>
            <w:r w:rsidRPr="00E67E0D">
              <w:rPr>
                <w:rFonts w:cs="Arial"/>
                <w:bCs/>
                <w:iCs/>
              </w:rPr>
              <w:t xml:space="preserve"> IE</w:t>
            </w:r>
            <w:r w:rsidRPr="00E67E0D">
              <w:rPr>
                <w:iCs/>
              </w:rPr>
              <w:t xml:space="preserve"> specified in subclause 9.3.4.13.</w:t>
            </w:r>
          </w:p>
        </w:tc>
        <w:tc>
          <w:tcPr>
            <w:tcW w:w="1080" w:type="dxa"/>
            <w:shd w:val="clear" w:color="auto" w:fill="auto"/>
          </w:tcPr>
          <w:p w14:paraId="10E1C43A"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40319553" w14:textId="77777777" w:rsidR="006A1CE4" w:rsidRPr="00E67E0D" w:rsidRDefault="006A1CE4" w:rsidP="00E7499B">
            <w:pPr>
              <w:pStyle w:val="TAR"/>
              <w:jc w:val="center"/>
              <w:rPr>
                <w:rFonts w:cs="Arial"/>
                <w:lang w:eastAsia="ja-JP"/>
              </w:rPr>
            </w:pPr>
          </w:p>
        </w:tc>
      </w:tr>
      <w:tr w:rsidR="006A1CE4" w:rsidRPr="00E67E0D" w14:paraId="16019899" w14:textId="77777777" w:rsidTr="00E7499B">
        <w:tc>
          <w:tcPr>
            <w:tcW w:w="2160" w:type="dxa"/>
          </w:tcPr>
          <w:p w14:paraId="6104E57F" w14:textId="77777777" w:rsidR="006A1CE4" w:rsidRPr="00E67E0D" w:rsidRDefault="006A1CE4" w:rsidP="00E7499B">
            <w:pPr>
              <w:pStyle w:val="TAL"/>
              <w:rPr>
                <w:rFonts w:cs="Arial"/>
                <w:bCs/>
                <w:iCs/>
                <w:lang w:eastAsia="ja-JP"/>
              </w:rPr>
            </w:pPr>
            <w:r w:rsidRPr="00E67E0D">
              <w:rPr>
                <w:rFonts w:cs="Arial"/>
                <w:bCs/>
                <w:iCs/>
                <w:lang w:eastAsia="ja-JP"/>
              </w:rPr>
              <w:t>User Location Information</w:t>
            </w:r>
          </w:p>
        </w:tc>
        <w:tc>
          <w:tcPr>
            <w:tcW w:w="1080" w:type="dxa"/>
          </w:tcPr>
          <w:p w14:paraId="13E51D9E" w14:textId="77777777" w:rsidR="006A1CE4" w:rsidRPr="00E67E0D" w:rsidRDefault="006A1CE4" w:rsidP="00E7499B">
            <w:pPr>
              <w:pStyle w:val="TAL"/>
              <w:rPr>
                <w:rFonts w:cs="Arial"/>
                <w:lang w:eastAsia="ja-JP"/>
              </w:rPr>
            </w:pPr>
            <w:r w:rsidRPr="00E67E0D">
              <w:rPr>
                <w:rFonts w:cs="Arial"/>
                <w:lang w:eastAsia="ja-JP"/>
              </w:rPr>
              <w:t>O</w:t>
            </w:r>
          </w:p>
        </w:tc>
        <w:tc>
          <w:tcPr>
            <w:tcW w:w="1080" w:type="dxa"/>
          </w:tcPr>
          <w:p w14:paraId="57AE0020" w14:textId="77777777" w:rsidR="006A1CE4" w:rsidRPr="00E67E0D" w:rsidRDefault="006A1CE4" w:rsidP="00E7499B">
            <w:pPr>
              <w:pStyle w:val="TAL"/>
              <w:rPr>
                <w:rFonts w:cs="Arial"/>
                <w:i/>
                <w:lang w:eastAsia="ja-JP"/>
              </w:rPr>
            </w:pPr>
          </w:p>
        </w:tc>
        <w:tc>
          <w:tcPr>
            <w:tcW w:w="1512" w:type="dxa"/>
          </w:tcPr>
          <w:p w14:paraId="4947C1A3" w14:textId="77777777" w:rsidR="006A1CE4" w:rsidRPr="00E67E0D" w:rsidRDefault="006A1CE4" w:rsidP="00E7499B">
            <w:pPr>
              <w:pStyle w:val="TAL"/>
              <w:rPr>
                <w:rFonts w:cs="Arial"/>
                <w:lang w:eastAsia="ja-JP"/>
              </w:rPr>
            </w:pPr>
            <w:r w:rsidRPr="00E67E0D">
              <w:rPr>
                <w:rFonts w:cs="Arial"/>
                <w:lang w:eastAsia="ja-JP"/>
              </w:rPr>
              <w:t>9.3.1.16</w:t>
            </w:r>
          </w:p>
        </w:tc>
        <w:tc>
          <w:tcPr>
            <w:tcW w:w="1728" w:type="dxa"/>
          </w:tcPr>
          <w:p w14:paraId="60DC6746" w14:textId="77777777" w:rsidR="006A1CE4" w:rsidRPr="00E67E0D" w:rsidRDefault="006A1CE4" w:rsidP="00E7499B">
            <w:pPr>
              <w:pStyle w:val="TAL"/>
              <w:rPr>
                <w:rFonts w:cs="Arial"/>
                <w:lang w:eastAsia="ja-JP"/>
              </w:rPr>
            </w:pPr>
          </w:p>
        </w:tc>
        <w:tc>
          <w:tcPr>
            <w:tcW w:w="1080" w:type="dxa"/>
            <w:shd w:val="clear" w:color="auto" w:fill="auto"/>
          </w:tcPr>
          <w:p w14:paraId="0272D933" w14:textId="77777777" w:rsidR="006A1CE4" w:rsidRPr="00E67E0D" w:rsidRDefault="006A1CE4" w:rsidP="00E7499B">
            <w:pPr>
              <w:pStyle w:val="TAR"/>
              <w:jc w:val="center"/>
              <w:rPr>
                <w:rFonts w:cs="Arial"/>
                <w:lang w:eastAsia="ja-JP"/>
              </w:rPr>
            </w:pPr>
            <w:r w:rsidRPr="00E67E0D">
              <w:rPr>
                <w:rFonts w:cs="Arial"/>
                <w:lang w:eastAsia="ja-JP"/>
              </w:rPr>
              <w:t>YES</w:t>
            </w:r>
          </w:p>
        </w:tc>
        <w:tc>
          <w:tcPr>
            <w:tcW w:w="1080" w:type="dxa"/>
          </w:tcPr>
          <w:p w14:paraId="0B033B2B" w14:textId="77777777" w:rsidR="006A1CE4" w:rsidRPr="00E67E0D" w:rsidRDefault="006A1CE4" w:rsidP="00E7499B">
            <w:pPr>
              <w:pStyle w:val="TAR"/>
              <w:jc w:val="center"/>
              <w:rPr>
                <w:rFonts w:cs="Arial"/>
                <w:lang w:eastAsia="ja-JP"/>
              </w:rPr>
            </w:pPr>
            <w:r w:rsidRPr="00E67E0D">
              <w:rPr>
                <w:rFonts w:cs="Arial"/>
                <w:lang w:eastAsia="ja-JP"/>
              </w:rPr>
              <w:t>ignore</w:t>
            </w:r>
          </w:p>
        </w:tc>
      </w:tr>
    </w:tbl>
    <w:p w14:paraId="5647E3FD"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616BA1A4" w14:textId="77777777" w:rsidTr="00E7499B">
        <w:tc>
          <w:tcPr>
            <w:tcW w:w="3528" w:type="dxa"/>
          </w:tcPr>
          <w:p w14:paraId="1F023744"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330EFF79"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40CE9D5D" w14:textId="77777777" w:rsidTr="00E7499B">
        <w:tc>
          <w:tcPr>
            <w:tcW w:w="3528" w:type="dxa"/>
          </w:tcPr>
          <w:p w14:paraId="792504DD" w14:textId="77777777" w:rsidR="006A1CE4" w:rsidRPr="00E67E0D" w:rsidRDefault="006A1CE4" w:rsidP="00E7499B">
            <w:pPr>
              <w:pStyle w:val="TAL"/>
              <w:rPr>
                <w:rFonts w:cs="Arial"/>
                <w:lang w:eastAsia="ja-JP"/>
              </w:rPr>
            </w:pPr>
            <w:r w:rsidRPr="00E67E0D">
              <w:rPr>
                <w:lang w:eastAsia="ja-JP"/>
              </w:rPr>
              <w:t>maxnoofPDUSessions</w:t>
            </w:r>
          </w:p>
        </w:tc>
        <w:tc>
          <w:tcPr>
            <w:tcW w:w="6192" w:type="dxa"/>
          </w:tcPr>
          <w:p w14:paraId="1C388EE5" w14:textId="77777777" w:rsidR="006A1CE4" w:rsidRPr="00E67E0D" w:rsidRDefault="006A1CE4" w:rsidP="00E7499B">
            <w:pPr>
              <w:pStyle w:val="TAL"/>
              <w:rPr>
                <w:rFonts w:cs="Arial"/>
                <w:lang w:eastAsia="ja-JP"/>
              </w:rPr>
            </w:pPr>
            <w:r w:rsidRPr="00E67E0D">
              <w:rPr>
                <w:lang w:eastAsia="ja-JP"/>
              </w:rPr>
              <w:t xml:space="preserve">Maximum no. of PDU sessions allowed towards one UE. Value is </w:t>
            </w:r>
            <w:r w:rsidRPr="00E67E0D">
              <w:rPr>
                <w:rFonts w:eastAsia="SimSun"/>
                <w:lang w:eastAsia="zh-CN"/>
              </w:rPr>
              <w:t>256</w:t>
            </w:r>
            <w:r w:rsidRPr="00E67E0D">
              <w:rPr>
                <w:lang w:eastAsia="ja-JP"/>
              </w:rPr>
              <w:t>.</w:t>
            </w:r>
          </w:p>
        </w:tc>
      </w:tr>
    </w:tbl>
    <w:p w14:paraId="5177DF23" w14:textId="77777777" w:rsidR="006A1CE4" w:rsidRPr="00E67E0D" w:rsidRDefault="006A1CE4" w:rsidP="00E7499B"/>
    <w:p w14:paraId="7EB82032" w14:textId="77777777" w:rsidR="006A1CE4" w:rsidRPr="00E67E0D" w:rsidRDefault="006A1CE4" w:rsidP="00E7499B">
      <w:pPr>
        <w:pStyle w:val="4"/>
      </w:pPr>
      <w:bookmarkStart w:id="3738" w:name="_Toc534720451"/>
      <w:bookmarkStart w:id="3739" w:name="_Toc525567463"/>
      <w:r w:rsidRPr="00E67E0D">
        <w:t>9.2.1.8</w:t>
      </w:r>
      <w:r w:rsidRPr="00E67E0D">
        <w:tab/>
        <w:t>PDU SESSION RESOURCE MODIFY INDICATION</w:t>
      </w:r>
      <w:bookmarkEnd w:id="3738"/>
      <w:bookmarkEnd w:id="3739"/>
    </w:p>
    <w:p w14:paraId="78B8203D" w14:textId="77777777" w:rsidR="006A1CE4" w:rsidRPr="00E67E0D" w:rsidRDefault="006A1CE4" w:rsidP="00E7499B">
      <w:r w:rsidRPr="00E67E0D">
        <w:t xml:space="preserve">This message is sent by the </w:t>
      </w:r>
      <w:r w:rsidRPr="00E67E0D">
        <w:rPr>
          <w:rFonts w:eastAsia="SimSun" w:hint="eastAsia"/>
          <w:lang w:eastAsia="zh-CN"/>
        </w:rPr>
        <w:t>NG-RAN node</w:t>
      </w:r>
      <w:r w:rsidRPr="00E67E0D">
        <w:t xml:space="preserve"> and is used to request the </w:t>
      </w:r>
      <w:r w:rsidRPr="00E67E0D">
        <w:rPr>
          <w:rFonts w:eastAsia="SimSun" w:hint="eastAsia"/>
          <w:lang w:eastAsia="zh-CN"/>
        </w:rPr>
        <w:t xml:space="preserve">AMF </w:t>
      </w:r>
      <w:r w:rsidRPr="00E67E0D">
        <w:t>to enable modifications of already established PDU session resources for a given UE.</w:t>
      </w:r>
    </w:p>
    <w:p w14:paraId="4AB9AA96" w14:textId="77777777" w:rsidR="006A1CE4" w:rsidRPr="00E67E0D" w:rsidRDefault="006A1CE4" w:rsidP="00E7499B">
      <w:pPr>
        <w:rPr>
          <w:rFonts w:eastAsia="Batang"/>
        </w:rPr>
      </w:pPr>
      <w:r w:rsidRPr="00E67E0D">
        <w:t xml:space="preserve">Direction: </w:t>
      </w:r>
      <w:r w:rsidRPr="00E67E0D">
        <w:rPr>
          <w:rFonts w:eastAsia="SimSun" w:hint="eastAsia"/>
          <w:lang w:eastAsia="zh-CN"/>
        </w:rPr>
        <w:t>NG-RAN node</w:t>
      </w:r>
      <w:r w:rsidRPr="00E67E0D">
        <w:t xml:space="preserve"> </w:t>
      </w:r>
      <w:r w:rsidRPr="00E67E0D">
        <w:sym w:font="Symbol" w:char="F0AE"/>
      </w:r>
      <w:r w:rsidRPr="00E67E0D">
        <w:t xml:space="preserve"> </w:t>
      </w:r>
      <w:r w:rsidRPr="00E67E0D">
        <w:rPr>
          <w:rFonts w:eastAsia="SimSun" w:hint="eastAsia"/>
          <w:lang w:eastAsia="zh-CN"/>
        </w:rPr>
        <w:t>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2E64076D" w14:textId="77777777" w:rsidTr="00E7499B">
        <w:tc>
          <w:tcPr>
            <w:tcW w:w="2160" w:type="dxa"/>
          </w:tcPr>
          <w:p w14:paraId="4FD22205"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4B6FF860"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21985D8F"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6D49F2E4"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48F7FAA8"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6C57D32C"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004D3E84"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39FA6816" w14:textId="77777777" w:rsidTr="00E7499B">
        <w:tc>
          <w:tcPr>
            <w:tcW w:w="2160" w:type="dxa"/>
          </w:tcPr>
          <w:p w14:paraId="4E7DA04A"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447B07E1"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3EEA2A24" w14:textId="77777777" w:rsidR="006A1CE4" w:rsidRPr="00E67E0D" w:rsidRDefault="006A1CE4" w:rsidP="00E7499B">
            <w:pPr>
              <w:pStyle w:val="TAL"/>
              <w:rPr>
                <w:rFonts w:cs="Arial"/>
                <w:lang w:eastAsia="ja-JP"/>
              </w:rPr>
            </w:pPr>
          </w:p>
        </w:tc>
        <w:tc>
          <w:tcPr>
            <w:tcW w:w="1512" w:type="dxa"/>
          </w:tcPr>
          <w:p w14:paraId="385F7408" w14:textId="77777777" w:rsidR="006A1CE4" w:rsidRPr="00E67E0D" w:rsidRDefault="006A1CE4" w:rsidP="00E7499B">
            <w:pPr>
              <w:pStyle w:val="TAL"/>
              <w:rPr>
                <w:rFonts w:cs="Arial"/>
                <w:lang w:eastAsia="ja-JP"/>
              </w:rPr>
            </w:pPr>
            <w:r w:rsidRPr="00E67E0D">
              <w:rPr>
                <w:rFonts w:cs="Arial"/>
                <w:lang w:eastAsia="ja-JP"/>
              </w:rPr>
              <w:t>9.3.1.1</w:t>
            </w:r>
          </w:p>
        </w:tc>
        <w:tc>
          <w:tcPr>
            <w:tcW w:w="1728" w:type="dxa"/>
          </w:tcPr>
          <w:p w14:paraId="40F31F4A" w14:textId="77777777" w:rsidR="006A1CE4" w:rsidRPr="00E67E0D" w:rsidRDefault="006A1CE4" w:rsidP="00E7499B">
            <w:pPr>
              <w:pStyle w:val="TAL"/>
              <w:rPr>
                <w:rFonts w:cs="Arial"/>
                <w:lang w:eastAsia="ja-JP"/>
              </w:rPr>
            </w:pPr>
          </w:p>
        </w:tc>
        <w:tc>
          <w:tcPr>
            <w:tcW w:w="1080" w:type="dxa"/>
          </w:tcPr>
          <w:p w14:paraId="4A041F31"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1B2D7551"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3557D909" w14:textId="77777777" w:rsidTr="00E7499B">
        <w:tc>
          <w:tcPr>
            <w:tcW w:w="2160" w:type="dxa"/>
          </w:tcPr>
          <w:p w14:paraId="5677EEA8" w14:textId="77777777" w:rsidR="006A1CE4" w:rsidRPr="00E67E0D" w:rsidRDefault="006A1CE4" w:rsidP="00E7499B">
            <w:pPr>
              <w:pStyle w:val="TAL"/>
              <w:rPr>
                <w:rFonts w:eastAsia="MS Mincho"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Pr>
          <w:p w14:paraId="520B74A1"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1C8616E9" w14:textId="77777777" w:rsidR="006A1CE4" w:rsidRPr="00E67E0D" w:rsidRDefault="006A1CE4" w:rsidP="00E7499B">
            <w:pPr>
              <w:pStyle w:val="TAL"/>
              <w:rPr>
                <w:rFonts w:cs="Arial"/>
                <w:lang w:eastAsia="ja-JP"/>
              </w:rPr>
            </w:pPr>
          </w:p>
        </w:tc>
        <w:tc>
          <w:tcPr>
            <w:tcW w:w="1512" w:type="dxa"/>
          </w:tcPr>
          <w:p w14:paraId="5F29BAFD" w14:textId="77777777" w:rsidR="006A1CE4" w:rsidRPr="00E67E0D" w:rsidRDefault="006A1CE4" w:rsidP="00E7499B">
            <w:pPr>
              <w:pStyle w:val="TAL"/>
              <w:rPr>
                <w:rFonts w:cs="Arial"/>
                <w:lang w:eastAsia="ja-JP"/>
              </w:rPr>
            </w:pPr>
            <w:r w:rsidRPr="00E67E0D">
              <w:rPr>
                <w:rFonts w:cs="Arial"/>
                <w:lang w:eastAsia="ja-JP"/>
              </w:rPr>
              <w:t>9.3.3.1</w:t>
            </w:r>
          </w:p>
        </w:tc>
        <w:tc>
          <w:tcPr>
            <w:tcW w:w="1728" w:type="dxa"/>
          </w:tcPr>
          <w:p w14:paraId="5EF76DA6" w14:textId="77777777" w:rsidR="006A1CE4" w:rsidRPr="00E67E0D" w:rsidRDefault="006A1CE4" w:rsidP="00E7499B">
            <w:pPr>
              <w:pStyle w:val="TAL"/>
              <w:rPr>
                <w:rFonts w:cs="Arial"/>
                <w:lang w:eastAsia="ja-JP"/>
              </w:rPr>
            </w:pPr>
          </w:p>
        </w:tc>
        <w:tc>
          <w:tcPr>
            <w:tcW w:w="1080" w:type="dxa"/>
          </w:tcPr>
          <w:p w14:paraId="55366F2A"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245393BF"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76D38C4E" w14:textId="77777777" w:rsidTr="00E7499B">
        <w:tc>
          <w:tcPr>
            <w:tcW w:w="2160" w:type="dxa"/>
          </w:tcPr>
          <w:p w14:paraId="062DEF29" w14:textId="77777777" w:rsidR="006A1CE4" w:rsidRPr="00E67E0D" w:rsidRDefault="006A1CE4" w:rsidP="00E7499B">
            <w:pPr>
              <w:pStyle w:val="TAL"/>
              <w:rPr>
                <w:rFonts w:cs="Arial"/>
                <w:lang w:eastAsia="ja-JP"/>
              </w:rPr>
            </w:pPr>
            <w:r w:rsidRPr="00E67E0D">
              <w:rPr>
                <w:rFonts w:eastAsia="Batang" w:cs="Arial"/>
                <w:lang w:eastAsia="ja-JP"/>
              </w:rPr>
              <w:t>RAN</w:t>
            </w:r>
            <w:r w:rsidRPr="00E67E0D">
              <w:rPr>
                <w:rFonts w:cs="Arial"/>
                <w:lang w:eastAsia="ja-JP"/>
              </w:rPr>
              <w:t xml:space="preserve"> UE NGAP ID</w:t>
            </w:r>
          </w:p>
        </w:tc>
        <w:tc>
          <w:tcPr>
            <w:tcW w:w="1080" w:type="dxa"/>
          </w:tcPr>
          <w:p w14:paraId="2B3CB6E9"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5341D944" w14:textId="77777777" w:rsidR="006A1CE4" w:rsidRPr="00E67E0D" w:rsidRDefault="006A1CE4" w:rsidP="00E7499B">
            <w:pPr>
              <w:pStyle w:val="TAL"/>
              <w:rPr>
                <w:rFonts w:cs="Arial"/>
                <w:lang w:eastAsia="ja-JP"/>
              </w:rPr>
            </w:pPr>
          </w:p>
        </w:tc>
        <w:tc>
          <w:tcPr>
            <w:tcW w:w="1512" w:type="dxa"/>
          </w:tcPr>
          <w:p w14:paraId="2038F0A1" w14:textId="77777777" w:rsidR="006A1CE4" w:rsidRPr="00E67E0D" w:rsidRDefault="006A1CE4" w:rsidP="00E7499B">
            <w:pPr>
              <w:pStyle w:val="TAL"/>
              <w:rPr>
                <w:rFonts w:cs="Arial"/>
                <w:lang w:eastAsia="ja-JP"/>
              </w:rPr>
            </w:pPr>
            <w:r w:rsidRPr="00E67E0D">
              <w:rPr>
                <w:rFonts w:cs="Arial"/>
                <w:lang w:eastAsia="ja-JP"/>
              </w:rPr>
              <w:t>9.3.3.2</w:t>
            </w:r>
          </w:p>
        </w:tc>
        <w:tc>
          <w:tcPr>
            <w:tcW w:w="1728" w:type="dxa"/>
          </w:tcPr>
          <w:p w14:paraId="43740BAF" w14:textId="77777777" w:rsidR="006A1CE4" w:rsidRPr="00E67E0D" w:rsidRDefault="006A1CE4" w:rsidP="00E7499B">
            <w:pPr>
              <w:pStyle w:val="TAL"/>
              <w:rPr>
                <w:rFonts w:cs="Arial"/>
                <w:lang w:eastAsia="ja-JP"/>
              </w:rPr>
            </w:pPr>
          </w:p>
        </w:tc>
        <w:tc>
          <w:tcPr>
            <w:tcW w:w="1080" w:type="dxa"/>
          </w:tcPr>
          <w:p w14:paraId="55F0FF15"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19769F8C"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1DA4933E" w14:textId="77777777" w:rsidTr="00E7499B">
        <w:tc>
          <w:tcPr>
            <w:tcW w:w="2160" w:type="dxa"/>
          </w:tcPr>
          <w:p w14:paraId="2CBA935C" w14:textId="77777777" w:rsidR="006A1CE4" w:rsidRPr="00E67E0D" w:rsidRDefault="006A1CE4" w:rsidP="00E7499B">
            <w:pPr>
              <w:pStyle w:val="TAL"/>
              <w:rPr>
                <w:rFonts w:cs="Arial"/>
                <w:b/>
                <w:lang w:eastAsia="ja-JP"/>
              </w:rPr>
            </w:pPr>
            <w:r w:rsidRPr="00E67E0D">
              <w:rPr>
                <w:rFonts w:cs="Arial"/>
                <w:b/>
                <w:bCs/>
                <w:iCs/>
                <w:lang w:eastAsia="ja-JP"/>
              </w:rPr>
              <w:t>PDU Session Resource Modify Indication</w:t>
            </w:r>
            <w:r w:rsidRPr="00E67E0D">
              <w:rPr>
                <w:rFonts w:eastAsia="SimSun" w:cs="Arial" w:hint="eastAsia"/>
                <w:b/>
                <w:bCs/>
                <w:iCs/>
                <w:lang w:eastAsia="zh-CN"/>
              </w:rPr>
              <w:t xml:space="preserve"> </w:t>
            </w:r>
            <w:r w:rsidRPr="00E67E0D">
              <w:rPr>
                <w:rFonts w:cs="Arial"/>
                <w:b/>
                <w:bCs/>
                <w:iCs/>
                <w:lang w:eastAsia="ja-JP"/>
              </w:rPr>
              <w:t>List</w:t>
            </w:r>
          </w:p>
        </w:tc>
        <w:tc>
          <w:tcPr>
            <w:tcW w:w="1080" w:type="dxa"/>
          </w:tcPr>
          <w:p w14:paraId="0CB3F030" w14:textId="77777777" w:rsidR="006A1CE4" w:rsidRPr="00E67E0D" w:rsidRDefault="006A1CE4" w:rsidP="00E7499B">
            <w:pPr>
              <w:pStyle w:val="TAL"/>
              <w:rPr>
                <w:rFonts w:cs="Arial"/>
                <w:lang w:eastAsia="ja-JP"/>
              </w:rPr>
            </w:pPr>
          </w:p>
        </w:tc>
        <w:tc>
          <w:tcPr>
            <w:tcW w:w="1080" w:type="dxa"/>
          </w:tcPr>
          <w:p w14:paraId="6E122B04" w14:textId="77777777" w:rsidR="006A1CE4" w:rsidRPr="00E67E0D" w:rsidRDefault="006A1CE4" w:rsidP="00E7499B">
            <w:pPr>
              <w:pStyle w:val="TAL"/>
              <w:rPr>
                <w:rFonts w:cs="Arial"/>
                <w:i/>
                <w:lang w:eastAsia="ja-JP"/>
              </w:rPr>
            </w:pPr>
            <w:r w:rsidRPr="00E67E0D">
              <w:rPr>
                <w:rFonts w:cs="Arial"/>
                <w:i/>
                <w:lang w:eastAsia="ja-JP"/>
              </w:rPr>
              <w:t>1</w:t>
            </w:r>
          </w:p>
        </w:tc>
        <w:tc>
          <w:tcPr>
            <w:tcW w:w="1512" w:type="dxa"/>
          </w:tcPr>
          <w:p w14:paraId="4A092087" w14:textId="77777777" w:rsidR="006A1CE4" w:rsidRPr="00E67E0D" w:rsidRDefault="006A1CE4" w:rsidP="00E7499B">
            <w:pPr>
              <w:pStyle w:val="TAL"/>
              <w:rPr>
                <w:rFonts w:cs="Arial"/>
                <w:lang w:eastAsia="ja-JP"/>
              </w:rPr>
            </w:pPr>
          </w:p>
        </w:tc>
        <w:tc>
          <w:tcPr>
            <w:tcW w:w="1728" w:type="dxa"/>
          </w:tcPr>
          <w:p w14:paraId="5B31C06B" w14:textId="77777777" w:rsidR="006A1CE4" w:rsidRPr="00E67E0D" w:rsidRDefault="006A1CE4" w:rsidP="00E7499B">
            <w:pPr>
              <w:pStyle w:val="TAL"/>
              <w:rPr>
                <w:rFonts w:cs="Arial"/>
                <w:lang w:eastAsia="ja-JP"/>
              </w:rPr>
            </w:pPr>
          </w:p>
        </w:tc>
        <w:tc>
          <w:tcPr>
            <w:tcW w:w="1080" w:type="dxa"/>
          </w:tcPr>
          <w:p w14:paraId="1EAFBFDC" w14:textId="77777777" w:rsidR="006A1CE4" w:rsidRPr="00E67E0D" w:rsidRDefault="006A1CE4" w:rsidP="00E7499B">
            <w:pPr>
              <w:pStyle w:val="TAR"/>
              <w:jc w:val="center"/>
              <w:rPr>
                <w:rFonts w:cs="Arial"/>
                <w:lang w:eastAsia="ja-JP"/>
              </w:rPr>
            </w:pPr>
            <w:r w:rsidRPr="00E67E0D">
              <w:rPr>
                <w:rFonts w:cs="Arial"/>
                <w:lang w:eastAsia="ja-JP"/>
              </w:rPr>
              <w:t>YES</w:t>
            </w:r>
          </w:p>
        </w:tc>
        <w:tc>
          <w:tcPr>
            <w:tcW w:w="1080" w:type="dxa"/>
          </w:tcPr>
          <w:p w14:paraId="57601F7B" w14:textId="77777777" w:rsidR="006A1CE4" w:rsidRPr="00E67E0D" w:rsidRDefault="006A1CE4" w:rsidP="00E7499B">
            <w:pPr>
              <w:pStyle w:val="TAR"/>
              <w:jc w:val="center"/>
              <w:rPr>
                <w:rFonts w:cs="Arial"/>
                <w:lang w:eastAsia="ja-JP"/>
              </w:rPr>
            </w:pPr>
            <w:r w:rsidRPr="00E67E0D">
              <w:rPr>
                <w:rFonts w:cs="Arial"/>
                <w:lang w:eastAsia="ja-JP"/>
              </w:rPr>
              <w:t>reject</w:t>
            </w:r>
          </w:p>
        </w:tc>
      </w:tr>
      <w:tr w:rsidR="006A1CE4" w:rsidRPr="00E67E0D" w14:paraId="5F7C72C3" w14:textId="77777777" w:rsidTr="00E7499B">
        <w:tc>
          <w:tcPr>
            <w:tcW w:w="2160" w:type="dxa"/>
          </w:tcPr>
          <w:p w14:paraId="4DB17808" w14:textId="77777777" w:rsidR="006A1CE4" w:rsidRPr="00E67E0D" w:rsidRDefault="006A1CE4" w:rsidP="00E7499B">
            <w:pPr>
              <w:pStyle w:val="TAL"/>
              <w:ind w:left="72"/>
              <w:rPr>
                <w:rFonts w:cs="Arial"/>
                <w:bCs/>
                <w:iCs/>
                <w:lang w:eastAsia="ja-JP"/>
              </w:rPr>
            </w:pPr>
            <w:r w:rsidRPr="00E67E0D">
              <w:rPr>
                <w:b/>
                <w:lang w:eastAsia="ja-JP"/>
              </w:rPr>
              <w:t xml:space="preserve">&gt;PDU Session Resource Modify Indication </w:t>
            </w:r>
            <w:r w:rsidRPr="00E67E0D">
              <w:rPr>
                <w:rFonts w:eastAsia="MS Mincho"/>
                <w:b/>
                <w:lang w:eastAsia="ja-JP"/>
              </w:rPr>
              <w:t>Item</w:t>
            </w:r>
          </w:p>
        </w:tc>
        <w:tc>
          <w:tcPr>
            <w:tcW w:w="1080" w:type="dxa"/>
          </w:tcPr>
          <w:p w14:paraId="2C56A1D3" w14:textId="77777777" w:rsidR="006A1CE4" w:rsidRPr="00E67E0D" w:rsidRDefault="006A1CE4" w:rsidP="00E7499B">
            <w:pPr>
              <w:pStyle w:val="TAL"/>
              <w:rPr>
                <w:rFonts w:cs="Arial"/>
                <w:lang w:eastAsia="ja-JP"/>
              </w:rPr>
            </w:pPr>
          </w:p>
        </w:tc>
        <w:tc>
          <w:tcPr>
            <w:tcW w:w="1080" w:type="dxa"/>
          </w:tcPr>
          <w:p w14:paraId="128AEA1B" w14:textId="77777777" w:rsidR="006A1CE4" w:rsidRPr="00E67E0D" w:rsidRDefault="006A1CE4" w:rsidP="00E7499B">
            <w:pPr>
              <w:pStyle w:val="TAL"/>
              <w:rPr>
                <w:rFonts w:cs="Arial"/>
                <w:i/>
                <w:lang w:eastAsia="ja-JP"/>
              </w:rPr>
            </w:pPr>
            <w:r w:rsidRPr="00E67E0D">
              <w:rPr>
                <w:bCs/>
                <w:i/>
                <w:szCs w:val="18"/>
                <w:lang w:eastAsia="ja-JP"/>
              </w:rPr>
              <w:t>1..&lt;maxnoofPDUSessions&gt;</w:t>
            </w:r>
          </w:p>
        </w:tc>
        <w:tc>
          <w:tcPr>
            <w:tcW w:w="1512" w:type="dxa"/>
          </w:tcPr>
          <w:p w14:paraId="7643C81A" w14:textId="77777777" w:rsidR="006A1CE4" w:rsidRPr="00E67E0D" w:rsidRDefault="006A1CE4" w:rsidP="00E7499B">
            <w:pPr>
              <w:pStyle w:val="TAL"/>
              <w:rPr>
                <w:rFonts w:cs="Arial"/>
                <w:lang w:eastAsia="ja-JP"/>
              </w:rPr>
            </w:pPr>
          </w:p>
        </w:tc>
        <w:tc>
          <w:tcPr>
            <w:tcW w:w="1728" w:type="dxa"/>
          </w:tcPr>
          <w:p w14:paraId="2160736D" w14:textId="77777777" w:rsidR="006A1CE4" w:rsidRPr="00E67E0D" w:rsidRDefault="006A1CE4" w:rsidP="00E7499B">
            <w:pPr>
              <w:pStyle w:val="TAL"/>
              <w:rPr>
                <w:rFonts w:cs="Arial"/>
                <w:lang w:eastAsia="ja-JP"/>
              </w:rPr>
            </w:pPr>
          </w:p>
        </w:tc>
        <w:tc>
          <w:tcPr>
            <w:tcW w:w="1080" w:type="dxa"/>
          </w:tcPr>
          <w:p w14:paraId="0C38D852"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7BCF6C58" w14:textId="77777777" w:rsidR="006A1CE4" w:rsidRPr="00E67E0D" w:rsidRDefault="006A1CE4" w:rsidP="00E7499B">
            <w:pPr>
              <w:pStyle w:val="TAR"/>
              <w:jc w:val="center"/>
              <w:rPr>
                <w:rFonts w:cs="Arial"/>
                <w:lang w:eastAsia="ja-JP"/>
              </w:rPr>
            </w:pPr>
          </w:p>
        </w:tc>
      </w:tr>
      <w:tr w:rsidR="006A1CE4" w:rsidRPr="00E67E0D" w14:paraId="10DA974E" w14:textId="77777777" w:rsidTr="00E7499B">
        <w:tc>
          <w:tcPr>
            <w:tcW w:w="2160" w:type="dxa"/>
          </w:tcPr>
          <w:p w14:paraId="444B9A5A" w14:textId="77777777" w:rsidR="006A1CE4" w:rsidRPr="00E67E0D" w:rsidRDefault="006A1CE4" w:rsidP="00E7499B">
            <w:pPr>
              <w:pStyle w:val="TAL"/>
              <w:ind w:left="162"/>
              <w:rPr>
                <w:rFonts w:cs="Arial"/>
                <w:bCs/>
                <w:iCs/>
                <w:lang w:eastAsia="ja-JP"/>
              </w:rPr>
            </w:pPr>
            <w:r w:rsidRPr="00E67E0D">
              <w:rPr>
                <w:rFonts w:cs="Arial"/>
                <w:bCs/>
                <w:iCs/>
                <w:lang w:eastAsia="ja-JP"/>
              </w:rPr>
              <w:t>&gt;&gt;PDU Session ID</w:t>
            </w:r>
          </w:p>
        </w:tc>
        <w:tc>
          <w:tcPr>
            <w:tcW w:w="1080" w:type="dxa"/>
          </w:tcPr>
          <w:p w14:paraId="236D3DAC"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30E3B432" w14:textId="77777777" w:rsidR="006A1CE4" w:rsidRPr="00E67E0D" w:rsidRDefault="006A1CE4" w:rsidP="00E7499B">
            <w:pPr>
              <w:pStyle w:val="TAL"/>
              <w:rPr>
                <w:rFonts w:cs="Arial"/>
                <w:i/>
                <w:lang w:eastAsia="ja-JP"/>
              </w:rPr>
            </w:pPr>
          </w:p>
        </w:tc>
        <w:tc>
          <w:tcPr>
            <w:tcW w:w="1512" w:type="dxa"/>
          </w:tcPr>
          <w:p w14:paraId="2A84AB4C" w14:textId="77777777" w:rsidR="006A1CE4" w:rsidRPr="00E67E0D" w:rsidRDefault="006A1CE4" w:rsidP="00E7499B">
            <w:pPr>
              <w:pStyle w:val="TAL"/>
              <w:rPr>
                <w:rFonts w:cs="Arial"/>
                <w:lang w:eastAsia="ja-JP"/>
              </w:rPr>
            </w:pPr>
            <w:r w:rsidRPr="00E67E0D">
              <w:rPr>
                <w:rFonts w:cs="Arial"/>
                <w:lang w:eastAsia="ja-JP"/>
              </w:rPr>
              <w:t>9.3.1.50</w:t>
            </w:r>
          </w:p>
        </w:tc>
        <w:tc>
          <w:tcPr>
            <w:tcW w:w="1728" w:type="dxa"/>
          </w:tcPr>
          <w:p w14:paraId="3EAC40E0" w14:textId="77777777" w:rsidR="006A1CE4" w:rsidRPr="00E67E0D" w:rsidRDefault="006A1CE4" w:rsidP="00E7499B">
            <w:pPr>
              <w:pStyle w:val="TAL"/>
              <w:rPr>
                <w:rFonts w:cs="Arial"/>
                <w:lang w:eastAsia="ja-JP"/>
              </w:rPr>
            </w:pPr>
          </w:p>
        </w:tc>
        <w:tc>
          <w:tcPr>
            <w:tcW w:w="1080" w:type="dxa"/>
          </w:tcPr>
          <w:p w14:paraId="7141A90A"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7EFED266" w14:textId="77777777" w:rsidR="006A1CE4" w:rsidRPr="00E67E0D" w:rsidRDefault="006A1CE4" w:rsidP="00E7499B">
            <w:pPr>
              <w:pStyle w:val="TAR"/>
              <w:jc w:val="center"/>
              <w:rPr>
                <w:rFonts w:cs="Arial"/>
                <w:lang w:eastAsia="ja-JP"/>
              </w:rPr>
            </w:pPr>
          </w:p>
        </w:tc>
      </w:tr>
      <w:tr w:rsidR="006A1CE4" w:rsidRPr="00E67E0D" w14:paraId="00A1A0D5" w14:textId="77777777" w:rsidTr="00E7499B">
        <w:tc>
          <w:tcPr>
            <w:tcW w:w="2160" w:type="dxa"/>
          </w:tcPr>
          <w:p w14:paraId="2CEB55BE" w14:textId="77777777" w:rsidR="006A1CE4" w:rsidRPr="00E67E0D" w:rsidRDefault="006A1CE4" w:rsidP="00E7499B">
            <w:pPr>
              <w:pStyle w:val="TAL"/>
              <w:ind w:left="162"/>
              <w:rPr>
                <w:rFonts w:cs="Arial"/>
                <w:bCs/>
                <w:iCs/>
                <w:lang w:eastAsia="ja-JP"/>
              </w:rPr>
            </w:pPr>
            <w:r w:rsidRPr="00E67E0D">
              <w:rPr>
                <w:rFonts w:cs="Arial"/>
                <w:bCs/>
                <w:iCs/>
                <w:lang w:eastAsia="ja-JP"/>
              </w:rPr>
              <w:t>&gt;&gt;PDU Session Resource Modify Indication Transfer</w:t>
            </w:r>
          </w:p>
        </w:tc>
        <w:tc>
          <w:tcPr>
            <w:tcW w:w="1080" w:type="dxa"/>
          </w:tcPr>
          <w:p w14:paraId="5B451BA9"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054300BC" w14:textId="77777777" w:rsidR="006A1CE4" w:rsidRPr="00E67E0D" w:rsidRDefault="006A1CE4" w:rsidP="00E7499B">
            <w:pPr>
              <w:pStyle w:val="TAL"/>
              <w:rPr>
                <w:rFonts w:cs="Arial"/>
                <w:i/>
                <w:lang w:eastAsia="ja-JP"/>
              </w:rPr>
            </w:pPr>
          </w:p>
        </w:tc>
        <w:tc>
          <w:tcPr>
            <w:tcW w:w="1512" w:type="dxa"/>
          </w:tcPr>
          <w:p w14:paraId="767FD3B5" w14:textId="77777777" w:rsidR="006A1CE4" w:rsidRPr="00E67E0D" w:rsidRDefault="006A1CE4" w:rsidP="00E7499B">
            <w:pPr>
              <w:pStyle w:val="TAL"/>
              <w:rPr>
                <w:rFonts w:cs="Arial"/>
                <w:lang w:eastAsia="ja-JP"/>
              </w:rPr>
            </w:pPr>
            <w:r w:rsidRPr="00E67E0D">
              <w:rPr>
                <w:rFonts w:cs="Arial"/>
                <w:lang w:eastAsia="ja-JP"/>
              </w:rPr>
              <w:t>OCTET STRING</w:t>
            </w:r>
          </w:p>
        </w:tc>
        <w:tc>
          <w:tcPr>
            <w:tcW w:w="1728" w:type="dxa"/>
          </w:tcPr>
          <w:p w14:paraId="20E9B56D" w14:textId="77777777" w:rsidR="006A1CE4" w:rsidRPr="00E67E0D" w:rsidRDefault="006A1CE4" w:rsidP="00E7499B">
            <w:pPr>
              <w:pStyle w:val="TAL"/>
              <w:rPr>
                <w:rFonts w:cs="Arial"/>
                <w:lang w:eastAsia="ja-JP"/>
              </w:rPr>
            </w:pPr>
            <w:r w:rsidRPr="00E67E0D">
              <w:rPr>
                <w:iCs/>
                <w:lang w:eastAsia="ja-JP"/>
              </w:rPr>
              <w:t xml:space="preserve">Containing the </w:t>
            </w:r>
            <w:r w:rsidRPr="00E67E0D">
              <w:rPr>
                <w:rFonts w:cs="Arial"/>
                <w:bCs/>
                <w:i/>
                <w:iCs/>
                <w:lang w:eastAsia="ja-JP"/>
              </w:rPr>
              <w:t>PDU Session Resource Modify Indication Transfer</w:t>
            </w:r>
            <w:r w:rsidRPr="00E67E0D">
              <w:rPr>
                <w:rFonts w:cs="Arial"/>
                <w:bCs/>
                <w:iCs/>
                <w:lang w:eastAsia="ja-JP"/>
              </w:rPr>
              <w:t xml:space="preserve"> IE</w:t>
            </w:r>
            <w:r w:rsidRPr="00E67E0D">
              <w:rPr>
                <w:iCs/>
                <w:lang w:eastAsia="ja-JP"/>
              </w:rPr>
              <w:t xml:space="preserve"> specified in subclause 9.3.4.6.</w:t>
            </w:r>
          </w:p>
        </w:tc>
        <w:tc>
          <w:tcPr>
            <w:tcW w:w="1080" w:type="dxa"/>
          </w:tcPr>
          <w:p w14:paraId="40E1D503"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32B5B9B2" w14:textId="77777777" w:rsidR="006A1CE4" w:rsidRPr="00E67E0D" w:rsidRDefault="006A1CE4" w:rsidP="00E7499B">
            <w:pPr>
              <w:pStyle w:val="TAR"/>
              <w:jc w:val="center"/>
              <w:rPr>
                <w:rFonts w:cs="Arial"/>
                <w:lang w:eastAsia="ja-JP"/>
              </w:rPr>
            </w:pPr>
          </w:p>
        </w:tc>
      </w:tr>
    </w:tbl>
    <w:p w14:paraId="53A3C393"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497B96DD" w14:textId="77777777" w:rsidTr="00E7499B">
        <w:tc>
          <w:tcPr>
            <w:tcW w:w="3528" w:type="dxa"/>
          </w:tcPr>
          <w:p w14:paraId="4C92C115"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35063066"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4DE59CD2" w14:textId="77777777" w:rsidTr="00E7499B">
        <w:tc>
          <w:tcPr>
            <w:tcW w:w="3528" w:type="dxa"/>
          </w:tcPr>
          <w:p w14:paraId="25578603" w14:textId="77777777" w:rsidR="006A1CE4" w:rsidRPr="00E67E0D" w:rsidRDefault="006A1CE4" w:rsidP="00E7499B">
            <w:pPr>
              <w:pStyle w:val="TAL"/>
              <w:rPr>
                <w:rFonts w:cs="Arial"/>
                <w:lang w:eastAsia="ja-JP"/>
              </w:rPr>
            </w:pPr>
            <w:r w:rsidRPr="00E67E0D">
              <w:rPr>
                <w:lang w:eastAsia="ja-JP"/>
              </w:rPr>
              <w:t>maxnoofPDUSessions</w:t>
            </w:r>
          </w:p>
        </w:tc>
        <w:tc>
          <w:tcPr>
            <w:tcW w:w="6192" w:type="dxa"/>
          </w:tcPr>
          <w:p w14:paraId="29BCDFE2" w14:textId="77777777" w:rsidR="006A1CE4" w:rsidRPr="00E67E0D" w:rsidRDefault="006A1CE4" w:rsidP="00E7499B">
            <w:pPr>
              <w:pStyle w:val="TAL"/>
              <w:rPr>
                <w:rFonts w:cs="Arial"/>
                <w:lang w:eastAsia="ja-JP"/>
              </w:rPr>
            </w:pPr>
            <w:r w:rsidRPr="00E67E0D">
              <w:rPr>
                <w:lang w:eastAsia="ja-JP"/>
              </w:rPr>
              <w:t xml:space="preserve">Maximum no. of PDU sessions allowed towards one UE. Value is </w:t>
            </w:r>
            <w:r w:rsidRPr="00E67E0D">
              <w:rPr>
                <w:rFonts w:eastAsia="SimSun"/>
                <w:lang w:eastAsia="zh-CN"/>
              </w:rPr>
              <w:t>256</w:t>
            </w:r>
            <w:r w:rsidRPr="00E67E0D">
              <w:rPr>
                <w:lang w:eastAsia="ja-JP"/>
              </w:rPr>
              <w:t>.</w:t>
            </w:r>
          </w:p>
        </w:tc>
      </w:tr>
    </w:tbl>
    <w:p w14:paraId="7CBDF535" w14:textId="77777777" w:rsidR="006A1CE4" w:rsidRPr="00E67E0D" w:rsidRDefault="006A1CE4" w:rsidP="00E7499B"/>
    <w:p w14:paraId="1E74F90D" w14:textId="77777777" w:rsidR="006A1CE4" w:rsidRPr="00E67E0D" w:rsidRDefault="006A1CE4" w:rsidP="00E7499B">
      <w:pPr>
        <w:pStyle w:val="4"/>
      </w:pPr>
      <w:bookmarkStart w:id="3740" w:name="_Toc534720452"/>
      <w:bookmarkStart w:id="3741" w:name="_Toc525567464"/>
      <w:r w:rsidRPr="00E67E0D">
        <w:t>9.2.1.9</w:t>
      </w:r>
      <w:r w:rsidRPr="00E67E0D">
        <w:tab/>
        <w:t>PDU SESSION RESOURCE MODIFY CONFIRM</w:t>
      </w:r>
      <w:bookmarkEnd w:id="3740"/>
      <w:bookmarkEnd w:id="3741"/>
    </w:p>
    <w:p w14:paraId="088338E0" w14:textId="77777777" w:rsidR="006A1CE4" w:rsidRPr="00E67E0D" w:rsidRDefault="006A1CE4" w:rsidP="00E7499B">
      <w:pPr>
        <w:keepNext/>
        <w:rPr>
          <w:rFonts w:eastAsia="Batang"/>
        </w:rPr>
      </w:pPr>
      <w:r w:rsidRPr="00E67E0D">
        <w:t xml:space="preserve">This message is sent by the </w:t>
      </w:r>
      <w:r w:rsidRPr="00E67E0D">
        <w:rPr>
          <w:rFonts w:eastAsia="SimSun" w:hint="eastAsia"/>
          <w:lang w:eastAsia="zh-CN"/>
        </w:rPr>
        <w:t>AMF</w:t>
      </w:r>
      <w:r w:rsidRPr="00E67E0D">
        <w:t xml:space="preserve"> and is used to</w:t>
      </w:r>
      <w:r w:rsidRPr="00E67E0D">
        <w:rPr>
          <w:rFonts w:eastAsia="SimSun" w:hint="eastAsia"/>
          <w:lang w:eastAsia="zh-CN"/>
        </w:rPr>
        <w:t xml:space="preserve"> confirm </w:t>
      </w:r>
      <w:r w:rsidRPr="00E67E0D">
        <w:t xml:space="preserve">the outcome of the request from the </w:t>
      </w:r>
      <w:r w:rsidRPr="00E67E0D">
        <w:rPr>
          <w:rFonts w:eastAsia="SimSun" w:hint="eastAsia"/>
          <w:lang w:eastAsia="zh-CN"/>
        </w:rPr>
        <w:t>PDU SESSION RESOURCE</w:t>
      </w:r>
      <w:r w:rsidRPr="00E67E0D">
        <w:t xml:space="preserve"> MODIFY </w:t>
      </w:r>
      <w:r w:rsidRPr="00E67E0D">
        <w:rPr>
          <w:rFonts w:eastAsia="SimSun" w:hint="eastAsia"/>
          <w:lang w:eastAsia="zh-CN"/>
        </w:rPr>
        <w:t>INDICATION</w:t>
      </w:r>
      <w:r w:rsidRPr="00E67E0D">
        <w:t xml:space="preserve"> message.</w:t>
      </w:r>
    </w:p>
    <w:p w14:paraId="2D2991FD" w14:textId="77777777" w:rsidR="006A1CE4" w:rsidRPr="00E67E0D" w:rsidRDefault="006A1CE4" w:rsidP="00E7499B">
      <w:pPr>
        <w:rPr>
          <w:rFonts w:eastAsia="Batang"/>
        </w:rPr>
      </w:pPr>
      <w:r w:rsidRPr="00E67E0D">
        <w:t xml:space="preserve">Direction: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01009ABC" w14:textId="77777777" w:rsidTr="00E7499B">
        <w:tc>
          <w:tcPr>
            <w:tcW w:w="2160" w:type="dxa"/>
          </w:tcPr>
          <w:p w14:paraId="2ED25B9F"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5711ABE4"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5BFC2E75"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748F162B"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30525D64"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62D5A336"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38E33F4F"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61E213FF" w14:textId="77777777" w:rsidTr="00E7499B">
        <w:tc>
          <w:tcPr>
            <w:tcW w:w="2160" w:type="dxa"/>
          </w:tcPr>
          <w:p w14:paraId="0F3CDA65"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2C92FBBB"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1DD00C44" w14:textId="77777777" w:rsidR="006A1CE4" w:rsidRPr="00E67E0D" w:rsidRDefault="006A1CE4" w:rsidP="00E7499B">
            <w:pPr>
              <w:pStyle w:val="TAL"/>
              <w:rPr>
                <w:rFonts w:cs="Arial"/>
                <w:lang w:eastAsia="ja-JP"/>
              </w:rPr>
            </w:pPr>
          </w:p>
        </w:tc>
        <w:tc>
          <w:tcPr>
            <w:tcW w:w="1512" w:type="dxa"/>
          </w:tcPr>
          <w:p w14:paraId="517347EF" w14:textId="77777777" w:rsidR="006A1CE4" w:rsidRPr="00E67E0D" w:rsidRDefault="006A1CE4" w:rsidP="00E7499B">
            <w:pPr>
              <w:pStyle w:val="TAL"/>
              <w:rPr>
                <w:rFonts w:cs="Arial"/>
                <w:lang w:eastAsia="ja-JP"/>
              </w:rPr>
            </w:pPr>
            <w:r w:rsidRPr="00E67E0D">
              <w:rPr>
                <w:rFonts w:cs="Arial"/>
                <w:lang w:eastAsia="ja-JP"/>
              </w:rPr>
              <w:t>9.3.1.1</w:t>
            </w:r>
          </w:p>
        </w:tc>
        <w:tc>
          <w:tcPr>
            <w:tcW w:w="1728" w:type="dxa"/>
          </w:tcPr>
          <w:p w14:paraId="4E9B78FF" w14:textId="77777777" w:rsidR="006A1CE4" w:rsidRPr="00E67E0D" w:rsidRDefault="006A1CE4" w:rsidP="00E7499B">
            <w:pPr>
              <w:pStyle w:val="TAL"/>
              <w:rPr>
                <w:rFonts w:cs="Arial"/>
                <w:lang w:eastAsia="ja-JP"/>
              </w:rPr>
            </w:pPr>
          </w:p>
        </w:tc>
        <w:tc>
          <w:tcPr>
            <w:tcW w:w="1080" w:type="dxa"/>
          </w:tcPr>
          <w:p w14:paraId="3D7DB6A3"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1AD4698D"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49E2E59F" w14:textId="77777777" w:rsidTr="00E7499B">
        <w:tc>
          <w:tcPr>
            <w:tcW w:w="2160" w:type="dxa"/>
          </w:tcPr>
          <w:p w14:paraId="39260C4E" w14:textId="77777777" w:rsidR="006A1CE4" w:rsidRPr="00E67E0D" w:rsidRDefault="006A1CE4" w:rsidP="00E7499B">
            <w:pPr>
              <w:pStyle w:val="TAL"/>
              <w:rPr>
                <w:rFonts w:eastAsia="MS Mincho"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Pr>
          <w:p w14:paraId="03B2F10B"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02D5EB45" w14:textId="77777777" w:rsidR="006A1CE4" w:rsidRPr="00E67E0D" w:rsidRDefault="006A1CE4" w:rsidP="00E7499B">
            <w:pPr>
              <w:pStyle w:val="TAL"/>
              <w:rPr>
                <w:rFonts w:cs="Arial"/>
                <w:lang w:eastAsia="ja-JP"/>
              </w:rPr>
            </w:pPr>
          </w:p>
        </w:tc>
        <w:tc>
          <w:tcPr>
            <w:tcW w:w="1512" w:type="dxa"/>
          </w:tcPr>
          <w:p w14:paraId="63AF795A" w14:textId="77777777" w:rsidR="006A1CE4" w:rsidRPr="00E67E0D" w:rsidRDefault="006A1CE4" w:rsidP="00E7499B">
            <w:pPr>
              <w:pStyle w:val="TAL"/>
              <w:rPr>
                <w:rFonts w:cs="Arial"/>
                <w:lang w:eastAsia="ja-JP"/>
              </w:rPr>
            </w:pPr>
            <w:r w:rsidRPr="00E67E0D">
              <w:rPr>
                <w:rFonts w:cs="Arial"/>
                <w:lang w:eastAsia="ja-JP"/>
              </w:rPr>
              <w:t>9.3.3.1</w:t>
            </w:r>
          </w:p>
        </w:tc>
        <w:tc>
          <w:tcPr>
            <w:tcW w:w="1728" w:type="dxa"/>
          </w:tcPr>
          <w:p w14:paraId="5DCF4FE2" w14:textId="77777777" w:rsidR="006A1CE4" w:rsidRPr="00E67E0D" w:rsidRDefault="006A1CE4" w:rsidP="00E7499B">
            <w:pPr>
              <w:pStyle w:val="TAL"/>
              <w:rPr>
                <w:rFonts w:cs="Arial"/>
                <w:lang w:eastAsia="ja-JP"/>
              </w:rPr>
            </w:pPr>
          </w:p>
        </w:tc>
        <w:tc>
          <w:tcPr>
            <w:tcW w:w="1080" w:type="dxa"/>
          </w:tcPr>
          <w:p w14:paraId="753867F1"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0FF87666"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5515CE09" w14:textId="77777777" w:rsidTr="00E7499B">
        <w:tc>
          <w:tcPr>
            <w:tcW w:w="2160" w:type="dxa"/>
          </w:tcPr>
          <w:p w14:paraId="208FD1F1" w14:textId="77777777" w:rsidR="006A1CE4" w:rsidRPr="00E67E0D" w:rsidRDefault="006A1CE4" w:rsidP="00E7499B">
            <w:pPr>
              <w:pStyle w:val="TAL"/>
              <w:rPr>
                <w:rFonts w:cs="Arial"/>
                <w:lang w:eastAsia="ja-JP"/>
              </w:rPr>
            </w:pPr>
            <w:r w:rsidRPr="00E67E0D">
              <w:rPr>
                <w:rFonts w:eastAsia="Batang" w:cs="Arial"/>
                <w:lang w:eastAsia="ja-JP"/>
              </w:rPr>
              <w:t>RAN</w:t>
            </w:r>
            <w:r w:rsidRPr="00E67E0D">
              <w:rPr>
                <w:rFonts w:cs="Arial"/>
                <w:lang w:eastAsia="ja-JP"/>
              </w:rPr>
              <w:t xml:space="preserve"> UE NGAP ID</w:t>
            </w:r>
          </w:p>
        </w:tc>
        <w:tc>
          <w:tcPr>
            <w:tcW w:w="1080" w:type="dxa"/>
          </w:tcPr>
          <w:p w14:paraId="4875C179"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688C1E43" w14:textId="77777777" w:rsidR="006A1CE4" w:rsidRPr="00E67E0D" w:rsidRDefault="006A1CE4" w:rsidP="00E7499B">
            <w:pPr>
              <w:pStyle w:val="TAL"/>
              <w:rPr>
                <w:rFonts w:cs="Arial"/>
                <w:lang w:eastAsia="ja-JP"/>
              </w:rPr>
            </w:pPr>
          </w:p>
        </w:tc>
        <w:tc>
          <w:tcPr>
            <w:tcW w:w="1512" w:type="dxa"/>
          </w:tcPr>
          <w:p w14:paraId="6271F257" w14:textId="77777777" w:rsidR="006A1CE4" w:rsidRPr="00E67E0D" w:rsidRDefault="006A1CE4" w:rsidP="00E7499B">
            <w:pPr>
              <w:pStyle w:val="TAL"/>
              <w:rPr>
                <w:rFonts w:cs="Arial"/>
                <w:lang w:eastAsia="ja-JP"/>
              </w:rPr>
            </w:pPr>
            <w:r w:rsidRPr="00E67E0D">
              <w:rPr>
                <w:rFonts w:cs="Arial"/>
                <w:lang w:eastAsia="ja-JP"/>
              </w:rPr>
              <w:t>9.3.3.2</w:t>
            </w:r>
          </w:p>
        </w:tc>
        <w:tc>
          <w:tcPr>
            <w:tcW w:w="1728" w:type="dxa"/>
          </w:tcPr>
          <w:p w14:paraId="486AD310" w14:textId="77777777" w:rsidR="006A1CE4" w:rsidRPr="00E67E0D" w:rsidRDefault="006A1CE4" w:rsidP="00E7499B">
            <w:pPr>
              <w:pStyle w:val="TAL"/>
              <w:rPr>
                <w:rFonts w:cs="Arial"/>
                <w:lang w:eastAsia="ja-JP"/>
              </w:rPr>
            </w:pPr>
          </w:p>
        </w:tc>
        <w:tc>
          <w:tcPr>
            <w:tcW w:w="1080" w:type="dxa"/>
          </w:tcPr>
          <w:p w14:paraId="452FF663"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5C0C0B2E"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31834D7F" w14:textId="77777777" w:rsidTr="00E7499B">
        <w:tc>
          <w:tcPr>
            <w:tcW w:w="2160" w:type="dxa"/>
          </w:tcPr>
          <w:p w14:paraId="408DFF71" w14:textId="77777777" w:rsidR="006A1CE4" w:rsidRPr="00E67E0D" w:rsidRDefault="006A1CE4" w:rsidP="00E7499B">
            <w:pPr>
              <w:pStyle w:val="TAL"/>
              <w:rPr>
                <w:rFonts w:cs="Arial"/>
                <w:b/>
                <w:lang w:eastAsia="ja-JP"/>
              </w:rPr>
            </w:pPr>
            <w:r w:rsidRPr="00E67E0D">
              <w:rPr>
                <w:rFonts w:cs="Arial"/>
                <w:b/>
                <w:bCs/>
                <w:iCs/>
                <w:lang w:eastAsia="ja-JP"/>
              </w:rPr>
              <w:t>PDU Session</w:t>
            </w:r>
            <w:r w:rsidRPr="00E67E0D">
              <w:rPr>
                <w:rFonts w:eastAsia="SimSun" w:cs="Arial" w:hint="eastAsia"/>
                <w:b/>
                <w:bCs/>
                <w:iCs/>
                <w:lang w:eastAsia="zh-CN"/>
              </w:rPr>
              <w:t xml:space="preserve"> </w:t>
            </w:r>
            <w:r w:rsidRPr="00E67E0D">
              <w:rPr>
                <w:rFonts w:eastAsia="SimSun" w:cs="Arial"/>
                <w:b/>
                <w:bCs/>
                <w:iCs/>
                <w:lang w:eastAsia="zh-CN"/>
              </w:rPr>
              <w:t xml:space="preserve">Resource Modify </w:t>
            </w:r>
            <w:r w:rsidRPr="00E67E0D">
              <w:rPr>
                <w:rFonts w:eastAsia="SimSun" w:cs="Arial" w:hint="eastAsia"/>
                <w:b/>
                <w:bCs/>
                <w:iCs/>
                <w:lang w:eastAsia="zh-CN"/>
              </w:rPr>
              <w:t xml:space="preserve">Confirm </w:t>
            </w:r>
            <w:r w:rsidRPr="00E67E0D">
              <w:rPr>
                <w:rFonts w:cs="Arial"/>
                <w:b/>
                <w:bCs/>
                <w:iCs/>
                <w:lang w:eastAsia="ja-JP"/>
              </w:rPr>
              <w:t>List</w:t>
            </w:r>
          </w:p>
        </w:tc>
        <w:tc>
          <w:tcPr>
            <w:tcW w:w="1080" w:type="dxa"/>
          </w:tcPr>
          <w:p w14:paraId="228D7987" w14:textId="77777777" w:rsidR="006A1CE4" w:rsidRPr="00E67E0D" w:rsidRDefault="006A1CE4" w:rsidP="00E7499B">
            <w:pPr>
              <w:pStyle w:val="TAL"/>
              <w:rPr>
                <w:rFonts w:cs="Arial"/>
                <w:lang w:eastAsia="ja-JP"/>
              </w:rPr>
            </w:pPr>
          </w:p>
        </w:tc>
        <w:tc>
          <w:tcPr>
            <w:tcW w:w="1080" w:type="dxa"/>
          </w:tcPr>
          <w:p w14:paraId="287C03F7" w14:textId="77777777" w:rsidR="006A1CE4" w:rsidRPr="00E67E0D" w:rsidRDefault="006A1CE4" w:rsidP="00E7499B">
            <w:pPr>
              <w:pStyle w:val="TAL"/>
              <w:rPr>
                <w:rFonts w:cs="Arial"/>
                <w:i/>
                <w:lang w:eastAsia="ja-JP"/>
              </w:rPr>
            </w:pPr>
            <w:r w:rsidRPr="00E67E0D">
              <w:rPr>
                <w:rFonts w:cs="Arial"/>
                <w:i/>
                <w:lang w:eastAsia="ja-JP"/>
              </w:rPr>
              <w:t>1</w:t>
            </w:r>
          </w:p>
        </w:tc>
        <w:tc>
          <w:tcPr>
            <w:tcW w:w="1512" w:type="dxa"/>
          </w:tcPr>
          <w:p w14:paraId="38B0DEFE" w14:textId="77777777" w:rsidR="006A1CE4" w:rsidRPr="00E67E0D" w:rsidRDefault="006A1CE4" w:rsidP="00E7499B">
            <w:pPr>
              <w:pStyle w:val="TAL"/>
              <w:rPr>
                <w:rFonts w:eastAsia="SimSun" w:cs="Arial"/>
                <w:lang w:eastAsia="zh-CN"/>
              </w:rPr>
            </w:pPr>
          </w:p>
        </w:tc>
        <w:tc>
          <w:tcPr>
            <w:tcW w:w="1728" w:type="dxa"/>
          </w:tcPr>
          <w:p w14:paraId="74677BF4" w14:textId="77777777" w:rsidR="006A1CE4" w:rsidRPr="00E67E0D" w:rsidRDefault="006A1CE4" w:rsidP="00E7499B">
            <w:pPr>
              <w:pStyle w:val="TAL"/>
              <w:rPr>
                <w:rFonts w:cs="Arial"/>
                <w:lang w:eastAsia="ja-JP"/>
              </w:rPr>
            </w:pPr>
          </w:p>
        </w:tc>
        <w:tc>
          <w:tcPr>
            <w:tcW w:w="1080" w:type="dxa"/>
          </w:tcPr>
          <w:p w14:paraId="410B3CFF" w14:textId="77777777" w:rsidR="006A1CE4" w:rsidRPr="00E67E0D" w:rsidRDefault="006A1CE4" w:rsidP="00E7499B">
            <w:pPr>
              <w:pStyle w:val="TAR"/>
              <w:jc w:val="center"/>
              <w:rPr>
                <w:rFonts w:cs="Arial"/>
                <w:lang w:eastAsia="ja-JP"/>
              </w:rPr>
            </w:pPr>
            <w:r w:rsidRPr="00E67E0D">
              <w:rPr>
                <w:rFonts w:cs="Arial"/>
                <w:lang w:eastAsia="ja-JP"/>
              </w:rPr>
              <w:t>YES</w:t>
            </w:r>
          </w:p>
        </w:tc>
        <w:tc>
          <w:tcPr>
            <w:tcW w:w="1080" w:type="dxa"/>
          </w:tcPr>
          <w:p w14:paraId="672FD821" w14:textId="77777777" w:rsidR="006A1CE4" w:rsidRPr="00E67E0D" w:rsidRDefault="006A1CE4" w:rsidP="00E7499B">
            <w:pPr>
              <w:pStyle w:val="TAR"/>
              <w:jc w:val="center"/>
              <w:rPr>
                <w:rFonts w:cs="Arial"/>
                <w:lang w:eastAsia="ja-JP"/>
              </w:rPr>
            </w:pPr>
            <w:r w:rsidRPr="00E67E0D">
              <w:rPr>
                <w:rFonts w:cs="Arial"/>
                <w:lang w:eastAsia="ja-JP"/>
              </w:rPr>
              <w:t>ignore</w:t>
            </w:r>
          </w:p>
        </w:tc>
      </w:tr>
      <w:tr w:rsidR="006A1CE4" w:rsidRPr="00E67E0D" w14:paraId="60F8070B" w14:textId="77777777" w:rsidTr="00E7499B">
        <w:tc>
          <w:tcPr>
            <w:tcW w:w="2160" w:type="dxa"/>
          </w:tcPr>
          <w:p w14:paraId="1540BD02" w14:textId="77777777" w:rsidR="006A1CE4" w:rsidRPr="00E67E0D" w:rsidRDefault="006A1CE4" w:rsidP="00E7499B">
            <w:pPr>
              <w:pStyle w:val="TAL"/>
              <w:ind w:left="72"/>
              <w:rPr>
                <w:rFonts w:cs="Arial"/>
                <w:b/>
                <w:bCs/>
                <w:iCs/>
                <w:lang w:eastAsia="ja-JP"/>
              </w:rPr>
            </w:pPr>
            <w:r w:rsidRPr="00E67E0D">
              <w:rPr>
                <w:b/>
                <w:lang w:eastAsia="ja-JP"/>
              </w:rPr>
              <w:t xml:space="preserve">&gt;PDU Session Resource Modify Confirm </w:t>
            </w:r>
            <w:r w:rsidRPr="00E67E0D">
              <w:rPr>
                <w:rFonts w:eastAsia="MS Mincho"/>
                <w:b/>
                <w:lang w:eastAsia="ja-JP"/>
              </w:rPr>
              <w:t>Item</w:t>
            </w:r>
          </w:p>
        </w:tc>
        <w:tc>
          <w:tcPr>
            <w:tcW w:w="1080" w:type="dxa"/>
          </w:tcPr>
          <w:p w14:paraId="6F9FAE38" w14:textId="77777777" w:rsidR="006A1CE4" w:rsidRPr="00E67E0D" w:rsidDel="0040057A" w:rsidRDefault="006A1CE4" w:rsidP="00E7499B">
            <w:pPr>
              <w:pStyle w:val="TAL"/>
              <w:rPr>
                <w:rFonts w:cs="Arial"/>
                <w:lang w:eastAsia="ja-JP"/>
              </w:rPr>
            </w:pPr>
          </w:p>
        </w:tc>
        <w:tc>
          <w:tcPr>
            <w:tcW w:w="1080" w:type="dxa"/>
          </w:tcPr>
          <w:p w14:paraId="5BEB98E5" w14:textId="77777777" w:rsidR="006A1CE4" w:rsidRPr="00E67E0D" w:rsidRDefault="006A1CE4" w:rsidP="00E7499B">
            <w:pPr>
              <w:pStyle w:val="TAL"/>
              <w:rPr>
                <w:rFonts w:cs="Arial"/>
                <w:i/>
                <w:lang w:eastAsia="ja-JP"/>
              </w:rPr>
            </w:pPr>
            <w:r w:rsidRPr="00E67E0D">
              <w:rPr>
                <w:bCs/>
                <w:i/>
                <w:szCs w:val="18"/>
                <w:lang w:eastAsia="ja-JP"/>
              </w:rPr>
              <w:t>1..&lt;maxnoofPDUSessions&gt;</w:t>
            </w:r>
          </w:p>
        </w:tc>
        <w:tc>
          <w:tcPr>
            <w:tcW w:w="1512" w:type="dxa"/>
          </w:tcPr>
          <w:p w14:paraId="78558173" w14:textId="77777777" w:rsidR="006A1CE4" w:rsidRPr="00E67E0D" w:rsidDel="0040057A" w:rsidRDefault="006A1CE4" w:rsidP="00E7499B">
            <w:pPr>
              <w:pStyle w:val="TAL"/>
              <w:rPr>
                <w:rFonts w:eastAsia="SimSun" w:cs="Arial"/>
                <w:lang w:eastAsia="zh-CN"/>
              </w:rPr>
            </w:pPr>
          </w:p>
        </w:tc>
        <w:tc>
          <w:tcPr>
            <w:tcW w:w="1728" w:type="dxa"/>
          </w:tcPr>
          <w:p w14:paraId="03540713" w14:textId="77777777" w:rsidR="006A1CE4" w:rsidRPr="00E67E0D" w:rsidRDefault="006A1CE4" w:rsidP="00E7499B">
            <w:pPr>
              <w:pStyle w:val="TAL"/>
              <w:rPr>
                <w:rFonts w:cs="Arial"/>
                <w:lang w:eastAsia="ja-JP"/>
              </w:rPr>
            </w:pPr>
          </w:p>
        </w:tc>
        <w:tc>
          <w:tcPr>
            <w:tcW w:w="1080" w:type="dxa"/>
          </w:tcPr>
          <w:p w14:paraId="49A025C4"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1FD59D16" w14:textId="77777777" w:rsidR="006A1CE4" w:rsidRPr="00E67E0D" w:rsidRDefault="006A1CE4" w:rsidP="00E7499B">
            <w:pPr>
              <w:pStyle w:val="TAR"/>
              <w:jc w:val="center"/>
              <w:rPr>
                <w:rFonts w:cs="Arial"/>
                <w:lang w:eastAsia="ja-JP"/>
              </w:rPr>
            </w:pPr>
          </w:p>
        </w:tc>
      </w:tr>
      <w:tr w:rsidR="006A1CE4" w:rsidRPr="00E67E0D" w14:paraId="5C0049BC" w14:textId="77777777" w:rsidTr="00E7499B">
        <w:tc>
          <w:tcPr>
            <w:tcW w:w="2160" w:type="dxa"/>
          </w:tcPr>
          <w:p w14:paraId="263317BA" w14:textId="77777777" w:rsidR="006A1CE4" w:rsidRPr="00E67E0D" w:rsidRDefault="006A1CE4" w:rsidP="00E7499B">
            <w:pPr>
              <w:pStyle w:val="TAL"/>
              <w:ind w:left="162"/>
              <w:rPr>
                <w:rFonts w:cs="Arial"/>
                <w:b/>
                <w:bCs/>
                <w:iCs/>
                <w:lang w:eastAsia="ja-JP"/>
              </w:rPr>
            </w:pPr>
            <w:r w:rsidRPr="00E67E0D">
              <w:rPr>
                <w:rFonts w:cs="Arial"/>
                <w:bCs/>
                <w:iCs/>
                <w:lang w:eastAsia="ja-JP"/>
              </w:rPr>
              <w:t>&gt;&gt;PDU Session ID</w:t>
            </w:r>
          </w:p>
        </w:tc>
        <w:tc>
          <w:tcPr>
            <w:tcW w:w="1080" w:type="dxa"/>
          </w:tcPr>
          <w:p w14:paraId="1121EF2C" w14:textId="77777777" w:rsidR="006A1CE4" w:rsidRPr="00E67E0D" w:rsidDel="0040057A" w:rsidRDefault="006A1CE4" w:rsidP="00E7499B">
            <w:pPr>
              <w:pStyle w:val="TAL"/>
              <w:rPr>
                <w:rFonts w:cs="Arial"/>
                <w:lang w:eastAsia="ja-JP"/>
              </w:rPr>
            </w:pPr>
            <w:r w:rsidRPr="00E67E0D">
              <w:rPr>
                <w:rFonts w:cs="Arial"/>
                <w:lang w:eastAsia="ja-JP"/>
              </w:rPr>
              <w:t>M</w:t>
            </w:r>
          </w:p>
        </w:tc>
        <w:tc>
          <w:tcPr>
            <w:tcW w:w="1080" w:type="dxa"/>
          </w:tcPr>
          <w:p w14:paraId="5DE13217" w14:textId="77777777" w:rsidR="006A1CE4" w:rsidRPr="00E67E0D" w:rsidRDefault="006A1CE4" w:rsidP="00E7499B">
            <w:pPr>
              <w:pStyle w:val="TAL"/>
              <w:rPr>
                <w:rFonts w:cs="Arial"/>
                <w:i/>
                <w:lang w:eastAsia="ja-JP"/>
              </w:rPr>
            </w:pPr>
          </w:p>
        </w:tc>
        <w:tc>
          <w:tcPr>
            <w:tcW w:w="1512" w:type="dxa"/>
          </w:tcPr>
          <w:p w14:paraId="234B84A8" w14:textId="77777777" w:rsidR="006A1CE4" w:rsidRPr="00E67E0D" w:rsidDel="0040057A" w:rsidRDefault="006A1CE4" w:rsidP="00E7499B">
            <w:pPr>
              <w:pStyle w:val="TAL"/>
              <w:rPr>
                <w:rFonts w:eastAsia="SimSun" w:cs="Arial"/>
                <w:lang w:eastAsia="zh-CN"/>
              </w:rPr>
            </w:pPr>
            <w:r w:rsidRPr="00E67E0D">
              <w:rPr>
                <w:rFonts w:cs="Arial"/>
                <w:lang w:eastAsia="ja-JP"/>
              </w:rPr>
              <w:t>9.3.1.50</w:t>
            </w:r>
          </w:p>
        </w:tc>
        <w:tc>
          <w:tcPr>
            <w:tcW w:w="1728" w:type="dxa"/>
          </w:tcPr>
          <w:p w14:paraId="232CF4E1" w14:textId="77777777" w:rsidR="006A1CE4" w:rsidRPr="00E67E0D" w:rsidRDefault="006A1CE4" w:rsidP="00E7499B">
            <w:pPr>
              <w:pStyle w:val="TAL"/>
              <w:rPr>
                <w:rFonts w:cs="Arial"/>
                <w:lang w:eastAsia="ja-JP"/>
              </w:rPr>
            </w:pPr>
          </w:p>
        </w:tc>
        <w:tc>
          <w:tcPr>
            <w:tcW w:w="1080" w:type="dxa"/>
          </w:tcPr>
          <w:p w14:paraId="0EBB1908"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3ABC11B6" w14:textId="77777777" w:rsidR="006A1CE4" w:rsidRPr="00E67E0D" w:rsidRDefault="006A1CE4" w:rsidP="00E7499B">
            <w:pPr>
              <w:pStyle w:val="TAR"/>
              <w:jc w:val="center"/>
              <w:rPr>
                <w:rFonts w:cs="Arial"/>
                <w:lang w:eastAsia="ja-JP"/>
              </w:rPr>
            </w:pPr>
          </w:p>
        </w:tc>
      </w:tr>
      <w:tr w:rsidR="006A1CE4" w:rsidRPr="00E67E0D" w14:paraId="665D2091" w14:textId="77777777" w:rsidTr="00E7499B">
        <w:trPr>
          <w:trHeight w:val="1229"/>
        </w:trPr>
        <w:tc>
          <w:tcPr>
            <w:tcW w:w="2160" w:type="dxa"/>
          </w:tcPr>
          <w:p w14:paraId="12198A3D" w14:textId="77777777" w:rsidR="006A1CE4" w:rsidRPr="00E67E0D" w:rsidRDefault="006A1CE4" w:rsidP="00E7499B">
            <w:pPr>
              <w:pStyle w:val="TAL"/>
              <w:ind w:left="162"/>
              <w:rPr>
                <w:rFonts w:cs="Arial"/>
                <w:b/>
                <w:bCs/>
                <w:iCs/>
                <w:lang w:eastAsia="ja-JP"/>
              </w:rPr>
            </w:pPr>
            <w:r w:rsidRPr="00E67E0D">
              <w:rPr>
                <w:rFonts w:cs="Arial"/>
                <w:bCs/>
                <w:iCs/>
                <w:lang w:eastAsia="ja-JP"/>
              </w:rPr>
              <w:t>&gt;&gt;PDU Session Resource Modify Confirm Transfer</w:t>
            </w:r>
          </w:p>
        </w:tc>
        <w:tc>
          <w:tcPr>
            <w:tcW w:w="1080" w:type="dxa"/>
          </w:tcPr>
          <w:p w14:paraId="78D910EF" w14:textId="77777777" w:rsidR="006A1CE4" w:rsidRPr="00E67E0D" w:rsidDel="0040057A" w:rsidRDefault="006A1CE4" w:rsidP="00E7499B">
            <w:pPr>
              <w:pStyle w:val="TAL"/>
              <w:rPr>
                <w:rFonts w:cs="Arial"/>
                <w:lang w:eastAsia="ja-JP"/>
              </w:rPr>
            </w:pPr>
            <w:r w:rsidRPr="00E67E0D">
              <w:rPr>
                <w:rFonts w:cs="Arial"/>
                <w:lang w:eastAsia="ja-JP"/>
              </w:rPr>
              <w:t>M</w:t>
            </w:r>
          </w:p>
        </w:tc>
        <w:tc>
          <w:tcPr>
            <w:tcW w:w="1080" w:type="dxa"/>
          </w:tcPr>
          <w:p w14:paraId="3A6BABAB" w14:textId="77777777" w:rsidR="006A1CE4" w:rsidRPr="00E67E0D" w:rsidRDefault="006A1CE4" w:rsidP="00E7499B">
            <w:pPr>
              <w:pStyle w:val="TAL"/>
              <w:rPr>
                <w:rFonts w:cs="Arial"/>
                <w:i/>
                <w:lang w:eastAsia="ja-JP"/>
              </w:rPr>
            </w:pPr>
          </w:p>
        </w:tc>
        <w:tc>
          <w:tcPr>
            <w:tcW w:w="1512" w:type="dxa"/>
          </w:tcPr>
          <w:p w14:paraId="4FA588ED" w14:textId="77777777" w:rsidR="006A1CE4" w:rsidRPr="00E67E0D" w:rsidDel="0040057A" w:rsidRDefault="006A1CE4" w:rsidP="00E7499B">
            <w:pPr>
              <w:pStyle w:val="TAL"/>
              <w:rPr>
                <w:rFonts w:eastAsia="SimSun" w:cs="Arial"/>
                <w:lang w:eastAsia="zh-CN"/>
              </w:rPr>
            </w:pPr>
            <w:r w:rsidRPr="00E67E0D">
              <w:rPr>
                <w:rFonts w:cs="Arial"/>
                <w:lang w:eastAsia="ja-JP"/>
              </w:rPr>
              <w:t>OCTET STRING</w:t>
            </w:r>
          </w:p>
        </w:tc>
        <w:tc>
          <w:tcPr>
            <w:tcW w:w="1728" w:type="dxa"/>
          </w:tcPr>
          <w:p w14:paraId="1C82C2B8" w14:textId="77777777" w:rsidR="006A1CE4" w:rsidRPr="00E67E0D" w:rsidRDefault="006A1CE4" w:rsidP="00E7499B">
            <w:pPr>
              <w:pStyle w:val="TAL"/>
              <w:rPr>
                <w:rFonts w:cs="Arial"/>
                <w:lang w:eastAsia="ja-JP"/>
              </w:rPr>
            </w:pPr>
            <w:r w:rsidRPr="00E67E0D">
              <w:rPr>
                <w:iCs/>
                <w:lang w:eastAsia="ja-JP"/>
              </w:rPr>
              <w:t xml:space="preserve">Containing the </w:t>
            </w:r>
            <w:r w:rsidRPr="00E67E0D">
              <w:rPr>
                <w:rFonts w:cs="Arial"/>
                <w:bCs/>
                <w:i/>
                <w:iCs/>
                <w:lang w:eastAsia="ja-JP"/>
              </w:rPr>
              <w:t>PDU Session Resource Modify Confirm Transfer</w:t>
            </w:r>
            <w:r w:rsidRPr="00E67E0D">
              <w:rPr>
                <w:rFonts w:cs="Arial"/>
                <w:bCs/>
                <w:iCs/>
                <w:lang w:eastAsia="ja-JP"/>
              </w:rPr>
              <w:t xml:space="preserve"> IE</w:t>
            </w:r>
            <w:r w:rsidRPr="00E67E0D">
              <w:rPr>
                <w:iCs/>
                <w:lang w:eastAsia="ja-JP"/>
              </w:rPr>
              <w:t xml:space="preserve"> specified in subclause 9.3.4.7.</w:t>
            </w:r>
          </w:p>
        </w:tc>
        <w:tc>
          <w:tcPr>
            <w:tcW w:w="1080" w:type="dxa"/>
          </w:tcPr>
          <w:p w14:paraId="5F74BF6B"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1CE05D04" w14:textId="77777777" w:rsidR="006A1CE4" w:rsidRPr="00E67E0D" w:rsidRDefault="006A1CE4" w:rsidP="00E7499B">
            <w:pPr>
              <w:pStyle w:val="TAR"/>
              <w:jc w:val="center"/>
              <w:rPr>
                <w:rFonts w:cs="Arial"/>
                <w:lang w:eastAsia="ja-JP"/>
              </w:rPr>
            </w:pPr>
          </w:p>
        </w:tc>
      </w:tr>
      <w:tr w:rsidR="006A1CE4" w:rsidRPr="00E67E0D" w14:paraId="4E5EB644" w14:textId="77777777" w:rsidTr="00E7499B">
        <w:trPr>
          <w:ins w:id="3742" w:author="Issam" w:date="2019-02-12T23:38:00Z"/>
        </w:trPr>
        <w:tc>
          <w:tcPr>
            <w:tcW w:w="2160" w:type="dxa"/>
            <w:tcBorders>
              <w:top w:val="single" w:sz="4" w:space="0" w:color="auto"/>
              <w:left w:val="single" w:sz="4" w:space="0" w:color="auto"/>
              <w:bottom w:val="single" w:sz="4" w:space="0" w:color="auto"/>
              <w:right w:val="single" w:sz="4" w:space="0" w:color="auto"/>
            </w:tcBorders>
          </w:tcPr>
          <w:p w14:paraId="1DB74AC5" w14:textId="77777777" w:rsidR="006A1CE4" w:rsidRPr="00E67E0D" w:rsidRDefault="006A1CE4" w:rsidP="00E7499B">
            <w:pPr>
              <w:pStyle w:val="TAL"/>
              <w:rPr>
                <w:ins w:id="3743" w:author="Issam" w:date="2019-02-12T23:38:00Z"/>
                <w:rFonts w:cs="Arial"/>
                <w:bCs/>
                <w:iCs/>
                <w:lang w:eastAsia="ja-JP"/>
              </w:rPr>
            </w:pPr>
            <w:ins w:id="3744" w:author="Issam" w:date="2019-02-12T23:38:00Z">
              <w:r w:rsidRPr="00E67E0D">
                <w:rPr>
                  <w:rFonts w:cs="Arial"/>
                  <w:b/>
                  <w:bCs/>
                  <w:iCs/>
                  <w:lang w:eastAsia="ja-JP"/>
                </w:rPr>
                <w:t>PDU Session</w:t>
              </w:r>
              <w:r w:rsidRPr="00E67E0D">
                <w:rPr>
                  <w:rFonts w:cs="Arial" w:hint="eastAsia"/>
                  <w:b/>
                  <w:bCs/>
                  <w:iCs/>
                  <w:lang w:eastAsia="zh-CN"/>
                </w:rPr>
                <w:t xml:space="preserve"> </w:t>
              </w:r>
              <w:r w:rsidRPr="00E67E0D">
                <w:rPr>
                  <w:rFonts w:cs="Arial"/>
                  <w:b/>
                  <w:bCs/>
                  <w:iCs/>
                  <w:lang w:eastAsia="zh-CN"/>
                </w:rPr>
                <w:t xml:space="preserve">Resource Failed to Modify </w:t>
              </w:r>
              <w:r w:rsidRPr="00E67E0D">
                <w:rPr>
                  <w:rFonts w:cs="Arial"/>
                  <w:b/>
                  <w:bCs/>
                  <w:iCs/>
                  <w:lang w:eastAsia="ja-JP"/>
                </w:rPr>
                <w:t>List</w:t>
              </w:r>
            </w:ins>
          </w:p>
        </w:tc>
        <w:tc>
          <w:tcPr>
            <w:tcW w:w="1080" w:type="dxa"/>
            <w:tcBorders>
              <w:top w:val="single" w:sz="4" w:space="0" w:color="auto"/>
              <w:left w:val="single" w:sz="4" w:space="0" w:color="auto"/>
              <w:bottom w:val="single" w:sz="4" w:space="0" w:color="auto"/>
              <w:right w:val="single" w:sz="4" w:space="0" w:color="auto"/>
            </w:tcBorders>
          </w:tcPr>
          <w:p w14:paraId="1BBC3738" w14:textId="77777777" w:rsidR="006A1CE4" w:rsidRPr="00E67E0D" w:rsidRDefault="006A1CE4" w:rsidP="00E7499B">
            <w:pPr>
              <w:pStyle w:val="TAL"/>
              <w:rPr>
                <w:ins w:id="3745" w:author="Issam" w:date="2019-02-12T23:38:00Z"/>
                <w:rFonts w:eastAsia="SimSun" w:cs="Arial"/>
                <w:lang w:eastAsia="zh-CN"/>
              </w:rPr>
            </w:pPr>
          </w:p>
        </w:tc>
        <w:tc>
          <w:tcPr>
            <w:tcW w:w="1080" w:type="dxa"/>
            <w:tcBorders>
              <w:top w:val="single" w:sz="4" w:space="0" w:color="auto"/>
              <w:left w:val="single" w:sz="4" w:space="0" w:color="auto"/>
              <w:bottom w:val="single" w:sz="4" w:space="0" w:color="auto"/>
              <w:right w:val="single" w:sz="4" w:space="0" w:color="auto"/>
            </w:tcBorders>
          </w:tcPr>
          <w:p w14:paraId="1E9F160B" w14:textId="77777777" w:rsidR="006A1CE4" w:rsidRPr="00E67E0D" w:rsidRDefault="006A1CE4" w:rsidP="00E7499B">
            <w:pPr>
              <w:pStyle w:val="TAL"/>
              <w:rPr>
                <w:ins w:id="3746" w:author="Issam" w:date="2019-02-12T23:38:00Z"/>
                <w:rFonts w:cs="Arial"/>
                <w:i/>
                <w:lang w:eastAsia="ja-JP"/>
              </w:rPr>
            </w:pPr>
            <w:ins w:id="3747" w:author="Issam" w:date="2019-02-12T23:38:00Z">
              <w:r w:rsidRPr="00E67E0D">
                <w:rPr>
                  <w:rFonts w:cs="Arial"/>
                  <w:i/>
                  <w:lang w:eastAsia="ja-JP"/>
                </w:rPr>
                <w:t>0..1</w:t>
              </w:r>
            </w:ins>
          </w:p>
        </w:tc>
        <w:tc>
          <w:tcPr>
            <w:tcW w:w="1512" w:type="dxa"/>
            <w:tcBorders>
              <w:top w:val="single" w:sz="4" w:space="0" w:color="auto"/>
              <w:left w:val="single" w:sz="4" w:space="0" w:color="auto"/>
              <w:bottom w:val="single" w:sz="4" w:space="0" w:color="auto"/>
              <w:right w:val="single" w:sz="4" w:space="0" w:color="auto"/>
            </w:tcBorders>
          </w:tcPr>
          <w:p w14:paraId="581D6E66" w14:textId="77777777" w:rsidR="006A1CE4" w:rsidRPr="00E67E0D" w:rsidRDefault="006A1CE4" w:rsidP="00E7499B">
            <w:pPr>
              <w:pStyle w:val="TAL"/>
              <w:rPr>
                <w:ins w:id="3748" w:author="Issam" w:date="2019-02-12T23:38:00Z"/>
                <w:rFonts w:cs="Arial"/>
                <w:lang w:eastAsia="ja-JP"/>
              </w:rPr>
            </w:pPr>
          </w:p>
        </w:tc>
        <w:tc>
          <w:tcPr>
            <w:tcW w:w="1728" w:type="dxa"/>
            <w:tcBorders>
              <w:top w:val="single" w:sz="4" w:space="0" w:color="auto"/>
              <w:left w:val="single" w:sz="4" w:space="0" w:color="auto"/>
              <w:bottom w:val="single" w:sz="4" w:space="0" w:color="auto"/>
              <w:right w:val="single" w:sz="4" w:space="0" w:color="auto"/>
            </w:tcBorders>
          </w:tcPr>
          <w:p w14:paraId="7C21270D" w14:textId="77777777" w:rsidR="006A1CE4" w:rsidRPr="00E67E0D" w:rsidRDefault="006A1CE4" w:rsidP="00E7499B">
            <w:pPr>
              <w:pStyle w:val="TAL"/>
              <w:rPr>
                <w:ins w:id="3749" w:author="Issam" w:date="2019-02-12T23:38:00Z"/>
                <w:rFonts w:cs="Arial"/>
                <w:lang w:eastAsia="ja-JP"/>
              </w:rPr>
            </w:pPr>
          </w:p>
        </w:tc>
        <w:tc>
          <w:tcPr>
            <w:tcW w:w="1080" w:type="dxa"/>
            <w:tcBorders>
              <w:top w:val="single" w:sz="4" w:space="0" w:color="auto"/>
              <w:left w:val="single" w:sz="4" w:space="0" w:color="auto"/>
              <w:bottom w:val="single" w:sz="4" w:space="0" w:color="auto"/>
              <w:right w:val="single" w:sz="4" w:space="0" w:color="auto"/>
            </w:tcBorders>
          </w:tcPr>
          <w:p w14:paraId="1EE4226C" w14:textId="77777777" w:rsidR="006A1CE4" w:rsidRPr="00E67E0D" w:rsidRDefault="006A1CE4" w:rsidP="00E7499B">
            <w:pPr>
              <w:pStyle w:val="TAR"/>
              <w:jc w:val="center"/>
              <w:rPr>
                <w:ins w:id="3750" w:author="Issam" w:date="2019-02-12T23:38:00Z"/>
                <w:rFonts w:cs="Arial"/>
                <w:lang w:eastAsia="ja-JP"/>
              </w:rPr>
            </w:pPr>
            <w:ins w:id="3751" w:author="Issam" w:date="2019-02-12T23:38:00Z">
              <w:r w:rsidRPr="00E67E0D">
                <w:rPr>
                  <w:rFonts w:cs="Arial"/>
                  <w:lang w:eastAsia="ja-JP"/>
                </w:rPr>
                <w:t>YES</w:t>
              </w:r>
            </w:ins>
          </w:p>
        </w:tc>
        <w:tc>
          <w:tcPr>
            <w:tcW w:w="1080" w:type="dxa"/>
            <w:tcBorders>
              <w:top w:val="single" w:sz="4" w:space="0" w:color="auto"/>
              <w:left w:val="single" w:sz="4" w:space="0" w:color="auto"/>
              <w:bottom w:val="single" w:sz="4" w:space="0" w:color="auto"/>
              <w:right w:val="single" w:sz="4" w:space="0" w:color="auto"/>
            </w:tcBorders>
          </w:tcPr>
          <w:p w14:paraId="31095716" w14:textId="77777777" w:rsidR="006A1CE4" w:rsidRPr="00E67E0D" w:rsidRDefault="006A1CE4" w:rsidP="00E7499B">
            <w:pPr>
              <w:pStyle w:val="TAR"/>
              <w:jc w:val="center"/>
              <w:rPr>
                <w:ins w:id="3752" w:author="Issam" w:date="2019-02-12T23:38:00Z"/>
              </w:rPr>
            </w:pPr>
            <w:ins w:id="3753" w:author="Issam" w:date="2019-02-12T23:38:00Z">
              <w:r w:rsidRPr="00E67E0D">
                <w:rPr>
                  <w:rFonts w:cs="Arial"/>
                  <w:lang w:eastAsia="ja-JP"/>
                </w:rPr>
                <w:t>ignore</w:t>
              </w:r>
            </w:ins>
          </w:p>
        </w:tc>
      </w:tr>
      <w:tr w:rsidR="006A1CE4" w:rsidRPr="00E67E0D" w14:paraId="1AD0D15F" w14:textId="77777777" w:rsidTr="00E7499B">
        <w:trPr>
          <w:ins w:id="3754" w:author="Issam" w:date="2019-02-12T23:38:00Z"/>
        </w:trPr>
        <w:tc>
          <w:tcPr>
            <w:tcW w:w="2160" w:type="dxa"/>
            <w:tcBorders>
              <w:top w:val="single" w:sz="4" w:space="0" w:color="auto"/>
              <w:left w:val="single" w:sz="4" w:space="0" w:color="auto"/>
              <w:bottom w:val="single" w:sz="4" w:space="0" w:color="auto"/>
              <w:right w:val="single" w:sz="4" w:space="0" w:color="auto"/>
            </w:tcBorders>
          </w:tcPr>
          <w:p w14:paraId="22832F4A" w14:textId="77777777" w:rsidR="006A1CE4" w:rsidRPr="00E67E0D" w:rsidRDefault="006A1CE4" w:rsidP="00E7499B">
            <w:pPr>
              <w:pStyle w:val="TAL"/>
              <w:ind w:left="75"/>
              <w:rPr>
                <w:ins w:id="3755" w:author="Issam" w:date="2019-02-12T23:38:00Z"/>
                <w:rFonts w:cs="Arial"/>
                <w:bCs/>
                <w:iCs/>
                <w:lang w:eastAsia="ja-JP"/>
              </w:rPr>
            </w:pPr>
            <w:ins w:id="3756" w:author="Issam" w:date="2019-02-12T23:38:00Z">
              <w:r w:rsidRPr="00E67E0D">
                <w:rPr>
                  <w:b/>
                  <w:lang w:eastAsia="ja-JP"/>
                </w:rPr>
                <w:t xml:space="preserve">&gt;PDU Session Resource Failed to Modify </w:t>
              </w:r>
              <w:r w:rsidRPr="00E67E0D">
                <w:rPr>
                  <w:rFonts w:eastAsia="MS Mincho"/>
                  <w:b/>
                  <w:lang w:eastAsia="ja-JP"/>
                </w:rPr>
                <w:t>Item</w:t>
              </w:r>
            </w:ins>
          </w:p>
        </w:tc>
        <w:tc>
          <w:tcPr>
            <w:tcW w:w="1080" w:type="dxa"/>
            <w:tcBorders>
              <w:top w:val="single" w:sz="4" w:space="0" w:color="auto"/>
              <w:left w:val="single" w:sz="4" w:space="0" w:color="auto"/>
              <w:bottom w:val="single" w:sz="4" w:space="0" w:color="auto"/>
              <w:right w:val="single" w:sz="4" w:space="0" w:color="auto"/>
            </w:tcBorders>
          </w:tcPr>
          <w:p w14:paraId="1DB9E288" w14:textId="77777777" w:rsidR="006A1CE4" w:rsidRPr="00E67E0D" w:rsidRDefault="006A1CE4" w:rsidP="00E7499B">
            <w:pPr>
              <w:pStyle w:val="TAL"/>
              <w:rPr>
                <w:ins w:id="3757" w:author="Issam" w:date="2019-02-12T23:38:00Z"/>
                <w:rFonts w:eastAsia="SimSun" w:cs="Arial"/>
                <w:lang w:eastAsia="zh-CN"/>
              </w:rPr>
            </w:pPr>
          </w:p>
        </w:tc>
        <w:tc>
          <w:tcPr>
            <w:tcW w:w="1080" w:type="dxa"/>
            <w:tcBorders>
              <w:top w:val="single" w:sz="4" w:space="0" w:color="auto"/>
              <w:left w:val="single" w:sz="4" w:space="0" w:color="auto"/>
              <w:bottom w:val="single" w:sz="4" w:space="0" w:color="auto"/>
              <w:right w:val="single" w:sz="4" w:space="0" w:color="auto"/>
            </w:tcBorders>
          </w:tcPr>
          <w:p w14:paraId="7F343B2B" w14:textId="77777777" w:rsidR="006A1CE4" w:rsidRPr="00E67E0D" w:rsidRDefault="006A1CE4" w:rsidP="00E7499B">
            <w:pPr>
              <w:pStyle w:val="TAL"/>
              <w:rPr>
                <w:ins w:id="3758" w:author="Issam" w:date="2019-02-12T23:38:00Z"/>
                <w:rFonts w:cs="Arial"/>
                <w:i/>
                <w:lang w:eastAsia="ja-JP"/>
              </w:rPr>
            </w:pPr>
            <w:ins w:id="3759" w:author="Issam" w:date="2019-02-12T23:38:00Z">
              <w:r w:rsidRPr="00E67E0D">
                <w:rPr>
                  <w:bCs/>
                  <w:i/>
                  <w:szCs w:val="18"/>
                  <w:lang w:eastAsia="ja-JP"/>
                </w:rPr>
                <w:t>1..&lt;maxnoofPDUSessions&gt;</w:t>
              </w:r>
            </w:ins>
          </w:p>
        </w:tc>
        <w:tc>
          <w:tcPr>
            <w:tcW w:w="1512" w:type="dxa"/>
            <w:tcBorders>
              <w:top w:val="single" w:sz="4" w:space="0" w:color="auto"/>
              <w:left w:val="single" w:sz="4" w:space="0" w:color="auto"/>
              <w:bottom w:val="single" w:sz="4" w:space="0" w:color="auto"/>
              <w:right w:val="single" w:sz="4" w:space="0" w:color="auto"/>
            </w:tcBorders>
          </w:tcPr>
          <w:p w14:paraId="11CED091" w14:textId="77777777" w:rsidR="006A1CE4" w:rsidRPr="00E67E0D" w:rsidRDefault="006A1CE4" w:rsidP="00E7499B">
            <w:pPr>
              <w:pStyle w:val="TAL"/>
              <w:rPr>
                <w:ins w:id="3760" w:author="Issam" w:date="2019-02-12T23:38:00Z"/>
                <w:rFonts w:cs="Arial"/>
                <w:lang w:eastAsia="ja-JP"/>
              </w:rPr>
            </w:pPr>
          </w:p>
        </w:tc>
        <w:tc>
          <w:tcPr>
            <w:tcW w:w="1728" w:type="dxa"/>
            <w:tcBorders>
              <w:top w:val="single" w:sz="4" w:space="0" w:color="auto"/>
              <w:left w:val="single" w:sz="4" w:space="0" w:color="auto"/>
              <w:bottom w:val="single" w:sz="4" w:space="0" w:color="auto"/>
              <w:right w:val="single" w:sz="4" w:space="0" w:color="auto"/>
            </w:tcBorders>
          </w:tcPr>
          <w:p w14:paraId="46240C8A" w14:textId="77777777" w:rsidR="006A1CE4" w:rsidRPr="00E67E0D" w:rsidRDefault="006A1CE4" w:rsidP="00E7499B">
            <w:pPr>
              <w:pStyle w:val="TAL"/>
              <w:rPr>
                <w:ins w:id="3761" w:author="Issam" w:date="2019-02-12T23:38:00Z"/>
                <w:rFonts w:cs="Arial"/>
                <w:lang w:eastAsia="ja-JP"/>
              </w:rPr>
            </w:pPr>
          </w:p>
        </w:tc>
        <w:tc>
          <w:tcPr>
            <w:tcW w:w="1080" w:type="dxa"/>
            <w:tcBorders>
              <w:top w:val="single" w:sz="4" w:space="0" w:color="auto"/>
              <w:left w:val="single" w:sz="4" w:space="0" w:color="auto"/>
              <w:bottom w:val="single" w:sz="4" w:space="0" w:color="auto"/>
              <w:right w:val="single" w:sz="4" w:space="0" w:color="auto"/>
            </w:tcBorders>
          </w:tcPr>
          <w:p w14:paraId="7001D702" w14:textId="77777777" w:rsidR="006A1CE4" w:rsidRPr="00E67E0D" w:rsidRDefault="006A1CE4" w:rsidP="00E7499B">
            <w:pPr>
              <w:pStyle w:val="TAR"/>
              <w:jc w:val="center"/>
              <w:rPr>
                <w:ins w:id="3762" w:author="Issam" w:date="2019-02-12T23:38:00Z"/>
                <w:rFonts w:cs="Arial"/>
                <w:lang w:eastAsia="ja-JP"/>
              </w:rPr>
            </w:pPr>
            <w:ins w:id="3763" w:author="Issam" w:date="2019-02-12T23:38:00Z">
              <w:r w:rsidRPr="00E67E0D">
                <w:rPr>
                  <w:rFonts w:cs="Arial"/>
                  <w:lang w:eastAsia="ja-JP"/>
                </w:rPr>
                <w:t>-</w:t>
              </w:r>
            </w:ins>
          </w:p>
        </w:tc>
        <w:tc>
          <w:tcPr>
            <w:tcW w:w="1080" w:type="dxa"/>
            <w:tcBorders>
              <w:top w:val="single" w:sz="4" w:space="0" w:color="auto"/>
              <w:left w:val="single" w:sz="4" w:space="0" w:color="auto"/>
              <w:bottom w:val="single" w:sz="4" w:space="0" w:color="auto"/>
              <w:right w:val="single" w:sz="4" w:space="0" w:color="auto"/>
            </w:tcBorders>
          </w:tcPr>
          <w:p w14:paraId="11A24F81" w14:textId="77777777" w:rsidR="006A1CE4" w:rsidRPr="00E67E0D" w:rsidRDefault="006A1CE4" w:rsidP="00E7499B">
            <w:pPr>
              <w:pStyle w:val="TAR"/>
              <w:jc w:val="center"/>
              <w:rPr>
                <w:ins w:id="3764" w:author="Issam" w:date="2019-02-12T23:38:00Z"/>
              </w:rPr>
            </w:pPr>
          </w:p>
        </w:tc>
      </w:tr>
      <w:tr w:rsidR="006A1CE4" w:rsidRPr="00E67E0D" w14:paraId="0E50E6B4" w14:textId="77777777" w:rsidTr="00E7499B">
        <w:trPr>
          <w:ins w:id="3765" w:author="Issam" w:date="2019-02-12T23:38:00Z"/>
        </w:trPr>
        <w:tc>
          <w:tcPr>
            <w:tcW w:w="2160" w:type="dxa"/>
            <w:tcBorders>
              <w:top w:val="single" w:sz="4" w:space="0" w:color="auto"/>
              <w:left w:val="single" w:sz="4" w:space="0" w:color="auto"/>
              <w:bottom w:val="single" w:sz="4" w:space="0" w:color="auto"/>
              <w:right w:val="single" w:sz="4" w:space="0" w:color="auto"/>
            </w:tcBorders>
          </w:tcPr>
          <w:p w14:paraId="57FCE441" w14:textId="77777777" w:rsidR="006A1CE4" w:rsidRPr="00E67E0D" w:rsidRDefault="006A1CE4" w:rsidP="00E7499B">
            <w:pPr>
              <w:pStyle w:val="TAL"/>
              <w:ind w:left="165"/>
              <w:rPr>
                <w:ins w:id="3766" w:author="Issam" w:date="2019-02-12T23:38:00Z"/>
                <w:rFonts w:cs="Arial"/>
                <w:bCs/>
                <w:iCs/>
                <w:lang w:eastAsia="ja-JP"/>
              </w:rPr>
            </w:pPr>
            <w:ins w:id="3767" w:author="Issam" w:date="2019-02-12T23:38:00Z">
              <w:r w:rsidRPr="00E67E0D">
                <w:rPr>
                  <w:rFonts w:cs="Arial"/>
                  <w:bCs/>
                  <w:iCs/>
                  <w:lang w:eastAsia="ja-JP"/>
                </w:rPr>
                <w:t>&gt;&gt;PDU Session ID</w:t>
              </w:r>
            </w:ins>
          </w:p>
        </w:tc>
        <w:tc>
          <w:tcPr>
            <w:tcW w:w="1080" w:type="dxa"/>
            <w:tcBorders>
              <w:top w:val="single" w:sz="4" w:space="0" w:color="auto"/>
              <w:left w:val="single" w:sz="4" w:space="0" w:color="auto"/>
              <w:bottom w:val="single" w:sz="4" w:space="0" w:color="auto"/>
              <w:right w:val="single" w:sz="4" w:space="0" w:color="auto"/>
            </w:tcBorders>
          </w:tcPr>
          <w:p w14:paraId="1BCD7B0A" w14:textId="77777777" w:rsidR="006A1CE4" w:rsidRPr="00E67E0D" w:rsidRDefault="006A1CE4" w:rsidP="00E7499B">
            <w:pPr>
              <w:pStyle w:val="TAL"/>
              <w:rPr>
                <w:ins w:id="3768" w:author="Issam" w:date="2019-02-12T23:38:00Z"/>
                <w:rFonts w:eastAsia="SimSun" w:cs="Arial"/>
                <w:lang w:eastAsia="zh-CN"/>
              </w:rPr>
            </w:pPr>
            <w:ins w:id="3769" w:author="Issam" w:date="2019-02-12T23:38:00Z">
              <w:r w:rsidRPr="00E67E0D">
                <w:rPr>
                  <w:rFonts w:cs="Arial"/>
                  <w:lang w:eastAsia="ja-JP"/>
                </w:rPr>
                <w:t>M</w:t>
              </w:r>
            </w:ins>
          </w:p>
        </w:tc>
        <w:tc>
          <w:tcPr>
            <w:tcW w:w="1080" w:type="dxa"/>
            <w:tcBorders>
              <w:top w:val="single" w:sz="4" w:space="0" w:color="auto"/>
              <w:left w:val="single" w:sz="4" w:space="0" w:color="auto"/>
              <w:bottom w:val="single" w:sz="4" w:space="0" w:color="auto"/>
              <w:right w:val="single" w:sz="4" w:space="0" w:color="auto"/>
            </w:tcBorders>
          </w:tcPr>
          <w:p w14:paraId="34F5F7EA" w14:textId="77777777" w:rsidR="006A1CE4" w:rsidRPr="00E67E0D" w:rsidRDefault="006A1CE4" w:rsidP="00E7499B">
            <w:pPr>
              <w:pStyle w:val="TAL"/>
              <w:rPr>
                <w:ins w:id="3770" w:author="Issam" w:date="2019-02-12T23:38:00Z"/>
                <w:rFonts w:cs="Arial"/>
                <w:i/>
                <w:lang w:eastAsia="ja-JP"/>
              </w:rPr>
            </w:pPr>
          </w:p>
        </w:tc>
        <w:tc>
          <w:tcPr>
            <w:tcW w:w="1512" w:type="dxa"/>
            <w:tcBorders>
              <w:top w:val="single" w:sz="4" w:space="0" w:color="auto"/>
              <w:left w:val="single" w:sz="4" w:space="0" w:color="auto"/>
              <w:bottom w:val="single" w:sz="4" w:space="0" w:color="auto"/>
              <w:right w:val="single" w:sz="4" w:space="0" w:color="auto"/>
            </w:tcBorders>
          </w:tcPr>
          <w:p w14:paraId="5B349835" w14:textId="77777777" w:rsidR="006A1CE4" w:rsidRPr="00E67E0D" w:rsidRDefault="006A1CE4" w:rsidP="00E7499B">
            <w:pPr>
              <w:pStyle w:val="TAL"/>
              <w:rPr>
                <w:ins w:id="3771" w:author="Issam" w:date="2019-02-12T23:38:00Z"/>
                <w:rFonts w:cs="Arial"/>
                <w:lang w:eastAsia="ja-JP"/>
              </w:rPr>
            </w:pPr>
            <w:ins w:id="3772" w:author="Issam" w:date="2019-02-12T23:38:00Z">
              <w:r w:rsidRPr="00E67E0D">
                <w:rPr>
                  <w:rFonts w:cs="Arial"/>
                  <w:lang w:eastAsia="ja-JP"/>
                </w:rPr>
                <w:t>9.3.1.50</w:t>
              </w:r>
            </w:ins>
          </w:p>
        </w:tc>
        <w:tc>
          <w:tcPr>
            <w:tcW w:w="1728" w:type="dxa"/>
            <w:tcBorders>
              <w:top w:val="single" w:sz="4" w:space="0" w:color="auto"/>
              <w:left w:val="single" w:sz="4" w:space="0" w:color="auto"/>
              <w:bottom w:val="single" w:sz="4" w:space="0" w:color="auto"/>
              <w:right w:val="single" w:sz="4" w:space="0" w:color="auto"/>
            </w:tcBorders>
          </w:tcPr>
          <w:p w14:paraId="0BC01F0B" w14:textId="77777777" w:rsidR="006A1CE4" w:rsidRPr="00E67E0D" w:rsidRDefault="006A1CE4" w:rsidP="00E7499B">
            <w:pPr>
              <w:pStyle w:val="TAL"/>
              <w:rPr>
                <w:ins w:id="3773" w:author="Issam" w:date="2019-02-12T23:38:00Z"/>
                <w:rFonts w:cs="Arial"/>
                <w:lang w:eastAsia="ja-JP"/>
              </w:rPr>
            </w:pPr>
          </w:p>
        </w:tc>
        <w:tc>
          <w:tcPr>
            <w:tcW w:w="1080" w:type="dxa"/>
            <w:tcBorders>
              <w:top w:val="single" w:sz="4" w:space="0" w:color="auto"/>
              <w:left w:val="single" w:sz="4" w:space="0" w:color="auto"/>
              <w:bottom w:val="single" w:sz="4" w:space="0" w:color="auto"/>
              <w:right w:val="single" w:sz="4" w:space="0" w:color="auto"/>
            </w:tcBorders>
          </w:tcPr>
          <w:p w14:paraId="6473B126" w14:textId="77777777" w:rsidR="006A1CE4" w:rsidRPr="00E67E0D" w:rsidRDefault="006A1CE4" w:rsidP="00E7499B">
            <w:pPr>
              <w:pStyle w:val="TAR"/>
              <w:jc w:val="center"/>
              <w:rPr>
                <w:ins w:id="3774" w:author="Issam" w:date="2019-02-12T23:38:00Z"/>
                <w:rFonts w:cs="Arial"/>
                <w:lang w:eastAsia="ja-JP"/>
              </w:rPr>
            </w:pPr>
            <w:ins w:id="3775" w:author="Issam" w:date="2019-02-12T23:38:00Z">
              <w:r w:rsidRPr="00E67E0D">
                <w:rPr>
                  <w:rFonts w:cs="Arial"/>
                  <w:lang w:eastAsia="ja-JP"/>
                </w:rPr>
                <w:t>-</w:t>
              </w:r>
            </w:ins>
          </w:p>
        </w:tc>
        <w:tc>
          <w:tcPr>
            <w:tcW w:w="1080" w:type="dxa"/>
            <w:tcBorders>
              <w:top w:val="single" w:sz="4" w:space="0" w:color="auto"/>
              <w:left w:val="single" w:sz="4" w:space="0" w:color="auto"/>
              <w:bottom w:val="single" w:sz="4" w:space="0" w:color="auto"/>
              <w:right w:val="single" w:sz="4" w:space="0" w:color="auto"/>
            </w:tcBorders>
          </w:tcPr>
          <w:p w14:paraId="455FFBEF" w14:textId="77777777" w:rsidR="006A1CE4" w:rsidRPr="00E67E0D" w:rsidRDefault="006A1CE4" w:rsidP="00E7499B">
            <w:pPr>
              <w:pStyle w:val="TAR"/>
              <w:jc w:val="center"/>
              <w:rPr>
                <w:ins w:id="3776" w:author="Issam" w:date="2019-02-12T23:38:00Z"/>
              </w:rPr>
            </w:pPr>
          </w:p>
        </w:tc>
      </w:tr>
      <w:tr w:rsidR="006A1CE4" w:rsidRPr="00E67E0D" w14:paraId="050AF7E7" w14:textId="77777777" w:rsidTr="00E7499B">
        <w:trPr>
          <w:ins w:id="3777" w:author="Issam" w:date="2019-02-12T23:38:00Z"/>
        </w:trPr>
        <w:tc>
          <w:tcPr>
            <w:tcW w:w="2160" w:type="dxa"/>
            <w:tcBorders>
              <w:top w:val="single" w:sz="4" w:space="0" w:color="auto"/>
              <w:left w:val="single" w:sz="4" w:space="0" w:color="auto"/>
              <w:bottom w:val="single" w:sz="4" w:space="0" w:color="auto"/>
              <w:right w:val="single" w:sz="4" w:space="0" w:color="auto"/>
            </w:tcBorders>
          </w:tcPr>
          <w:p w14:paraId="50AF49ED" w14:textId="77777777" w:rsidR="006A1CE4" w:rsidRPr="00E67E0D" w:rsidRDefault="006A1CE4" w:rsidP="00E7499B">
            <w:pPr>
              <w:pStyle w:val="TAL"/>
              <w:ind w:left="165"/>
              <w:rPr>
                <w:ins w:id="3778" w:author="Issam" w:date="2019-02-12T23:38:00Z"/>
                <w:rFonts w:cs="Arial"/>
                <w:bCs/>
                <w:iCs/>
                <w:lang w:eastAsia="ja-JP"/>
              </w:rPr>
            </w:pPr>
            <w:ins w:id="3779" w:author="Issam" w:date="2019-02-12T23:38:00Z">
              <w:r w:rsidRPr="00E67E0D">
                <w:rPr>
                  <w:rFonts w:cs="Arial"/>
                  <w:bCs/>
                  <w:iCs/>
                  <w:lang w:eastAsia="ja-JP"/>
                </w:rPr>
                <w:t>&gt;&gt;PDU Session Resource Modify Indication Unsuccessful Transfer</w:t>
              </w:r>
            </w:ins>
          </w:p>
        </w:tc>
        <w:tc>
          <w:tcPr>
            <w:tcW w:w="1080" w:type="dxa"/>
            <w:tcBorders>
              <w:top w:val="single" w:sz="4" w:space="0" w:color="auto"/>
              <w:left w:val="single" w:sz="4" w:space="0" w:color="auto"/>
              <w:bottom w:val="single" w:sz="4" w:space="0" w:color="auto"/>
              <w:right w:val="single" w:sz="4" w:space="0" w:color="auto"/>
            </w:tcBorders>
          </w:tcPr>
          <w:p w14:paraId="6FB3EE53" w14:textId="77777777" w:rsidR="006A1CE4" w:rsidRPr="00E67E0D" w:rsidRDefault="006A1CE4" w:rsidP="00E7499B">
            <w:pPr>
              <w:pStyle w:val="TAL"/>
              <w:rPr>
                <w:ins w:id="3780" w:author="Issam" w:date="2019-02-12T23:38:00Z"/>
                <w:rFonts w:eastAsia="SimSun" w:cs="Arial"/>
                <w:lang w:eastAsia="zh-CN"/>
              </w:rPr>
            </w:pPr>
            <w:ins w:id="3781" w:author="Issam" w:date="2019-02-12T23:38:00Z">
              <w:r w:rsidRPr="00E67E0D">
                <w:rPr>
                  <w:rFonts w:cs="Arial"/>
                  <w:lang w:eastAsia="ja-JP"/>
                </w:rPr>
                <w:t>M</w:t>
              </w:r>
            </w:ins>
          </w:p>
        </w:tc>
        <w:tc>
          <w:tcPr>
            <w:tcW w:w="1080" w:type="dxa"/>
            <w:tcBorders>
              <w:top w:val="single" w:sz="4" w:space="0" w:color="auto"/>
              <w:left w:val="single" w:sz="4" w:space="0" w:color="auto"/>
              <w:bottom w:val="single" w:sz="4" w:space="0" w:color="auto"/>
              <w:right w:val="single" w:sz="4" w:space="0" w:color="auto"/>
            </w:tcBorders>
          </w:tcPr>
          <w:p w14:paraId="64CACF33" w14:textId="77777777" w:rsidR="006A1CE4" w:rsidRPr="00E67E0D" w:rsidRDefault="006A1CE4" w:rsidP="00E7499B">
            <w:pPr>
              <w:pStyle w:val="TAL"/>
              <w:rPr>
                <w:ins w:id="3782" w:author="Issam" w:date="2019-02-12T23:38:00Z"/>
                <w:rFonts w:cs="Arial"/>
                <w:i/>
                <w:lang w:eastAsia="ja-JP"/>
              </w:rPr>
            </w:pPr>
          </w:p>
        </w:tc>
        <w:tc>
          <w:tcPr>
            <w:tcW w:w="1512" w:type="dxa"/>
            <w:tcBorders>
              <w:top w:val="single" w:sz="4" w:space="0" w:color="auto"/>
              <w:left w:val="single" w:sz="4" w:space="0" w:color="auto"/>
              <w:bottom w:val="single" w:sz="4" w:space="0" w:color="auto"/>
              <w:right w:val="single" w:sz="4" w:space="0" w:color="auto"/>
            </w:tcBorders>
          </w:tcPr>
          <w:p w14:paraId="537BCAD7" w14:textId="77777777" w:rsidR="006A1CE4" w:rsidRPr="00E67E0D" w:rsidRDefault="006A1CE4" w:rsidP="00E7499B">
            <w:pPr>
              <w:pStyle w:val="TAL"/>
              <w:rPr>
                <w:ins w:id="3783" w:author="Issam" w:date="2019-02-12T23:38:00Z"/>
                <w:rFonts w:cs="Arial"/>
                <w:lang w:eastAsia="ja-JP"/>
              </w:rPr>
            </w:pPr>
            <w:ins w:id="3784" w:author="Issam" w:date="2019-02-12T23:38:00Z">
              <w:r w:rsidRPr="00E67E0D">
                <w:rPr>
                  <w:rFonts w:cs="Arial"/>
                  <w:lang w:eastAsia="ja-JP"/>
                </w:rPr>
                <w:t>OCTET STRING</w:t>
              </w:r>
            </w:ins>
          </w:p>
        </w:tc>
        <w:tc>
          <w:tcPr>
            <w:tcW w:w="1728" w:type="dxa"/>
            <w:tcBorders>
              <w:top w:val="single" w:sz="4" w:space="0" w:color="auto"/>
              <w:left w:val="single" w:sz="4" w:space="0" w:color="auto"/>
              <w:bottom w:val="single" w:sz="4" w:space="0" w:color="auto"/>
              <w:right w:val="single" w:sz="4" w:space="0" w:color="auto"/>
            </w:tcBorders>
          </w:tcPr>
          <w:p w14:paraId="4F2188D9" w14:textId="77777777" w:rsidR="006A1CE4" w:rsidRPr="00E67E0D" w:rsidRDefault="006A1CE4" w:rsidP="00E7499B">
            <w:pPr>
              <w:pStyle w:val="TAL"/>
              <w:rPr>
                <w:ins w:id="3785" w:author="Issam" w:date="2019-02-12T23:38:00Z"/>
                <w:rFonts w:cs="Arial"/>
                <w:lang w:eastAsia="ja-JP"/>
              </w:rPr>
            </w:pPr>
            <w:ins w:id="3786" w:author="Issam" w:date="2019-02-12T23:38:00Z">
              <w:r w:rsidRPr="00E67E0D">
                <w:rPr>
                  <w:iCs/>
                  <w:lang w:eastAsia="ja-JP"/>
                </w:rPr>
                <w:t xml:space="preserve">Containing the </w:t>
              </w:r>
              <w:r w:rsidRPr="00E67E0D">
                <w:rPr>
                  <w:rFonts w:cs="Arial"/>
                  <w:bCs/>
                  <w:i/>
                  <w:iCs/>
                  <w:lang w:eastAsia="ja-JP"/>
                </w:rPr>
                <w:t>PDU Session Resource Modify Indication Unsuccessful Transfer</w:t>
              </w:r>
              <w:r w:rsidRPr="00E67E0D">
                <w:rPr>
                  <w:rFonts w:cs="Arial"/>
                  <w:bCs/>
                  <w:iCs/>
                  <w:lang w:eastAsia="ja-JP"/>
                </w:rPr>
                <w:t xml:space="preserve"> IE</w:t>
              </w:r>
              <w:r w:rsidRPr="00E67E0D">
                <w:rPr>
                  <w:iCs/>
                  <w:lang w:eastAsia="ja-JP"/>
                </w:rPr>
                <w:t xml:space="preserve"> specified in subclause 9.3.4.22.</w:t>
              </w:r>
            </w:ins>
          </w:p>
        </w:tc>
        <w:tc>
          <w:tcPr>
            <w:tcW w:w="1080" w:type="dxa"/>
            <w:tcBorders>
              <w:top w:val="single" w:sz="4" w:space="0" w:color="auto"/>
              <w:left w:val="single" w:sz="4" w:space="0" w:color="auto"/>
              <w:bottom w:val="single" w:sz="4" w:space="0" w:color="auto"/>
              <w:right w:val="single" w:sz="4" w:space="0" w:color="auto"/>
            </w:tcBorders>
          </w:tcPr>
          <w:p w14:paraId="548BD881" w14:textId="77777777" w:rsidR="006A1CE4" w:rsidRPr="00E67E0D" w:rsidRDefault="006A1CE4" w:rsidP="00E7499B">
            <w:pPr>
              <w:pStyle w:val="TAR"/>
              <w:jc w:val="center"/>
              <w:rPr>
                <w:ins w:id="3787" w:author="Issam" w:date="2019-02-12T23:38:00Z"/>
                <w:rFonts w:cs="Arial"/>
                <w:lang w:eastAsia="ja-JP"/>
              </w:rPr>
            </w:pPr>
            <w:ins w:id="3788" w:author="Issam" w:date="2019-02-12T23:38:00Z">
              <w:r w:rsidRPr="00E67E0D">
                <w:rPr>
                  <w:rFonts w:cs="Arial"/>
                  <w:lang w:eastAsia="ja-JP"/>
                </w:rPr>
                <w:t>-</w:t>
              </w:r>
            </w:ins>
          </w:p>
        </w:tc>
        <w:tc>
          <w:tcPr>
            <w:tcW w:w="1080" w:type="dxa"/>
            <w:tcBorders>
              <w:top w:val="single" w:sz="4" w:space="0" w:color="auto"/>
              <w:left w:val="single" w:sz="4" w:space="0" w:color="auto"/>
              <w:bottom w:val="single" w:sz="4" w:space="0" w:color="auto"/>
              <w:right w:val="single" w:sz="4" w:space="0" w:color="auto"/>
            </w:tcBorders>
          </w:tcPr>
          <w:p w14:paraId="13FDA761" w14:textId="77777777" w:rsidR="006A1CE4" w:rsidRPr="00E67E0D" w:rsidRDefault="006A1CE4" w:rsidP="00E7499B">
            <w:pPr>
              <w:pStyle w:val="TAR"/>
              <w:jc w:val="center"/>
              <w:rPr>
                <w:ins w:id="3789" w:author="Issam" w:date="2019-02-12T23:38:00Z"/>
              </w:rPr>
            </w:pPr>
          </w:p>
        </w:tc>
      </w:tr>
      <w:tr w:rsidR="006A1CE4" w:rsidRPr="00E67E0D" w14:paraId="1369CAD9" w14:textId="77777777" w:rsidTr="00E7499B">
        <w:tc>
          <w:tcPr>
            <w:tcW w:w="2160" w:type="dxa"/>
            <w:tcBorders>
              <w:top w:val="single" w:sz="4" w:space="0" w:color="auto"/>
              <w:left w:val="single" w:sz="4" w:space="0" w:color="auto"/>
              <w:bottom w:val="single" w:sz="4" w:space="0" w:color="auto"/>
              <w:right w:val="single" w:sz="4" w:space="0" w:color="auto"/>
            </w:tcBorders>
          </w:tcPr>
          <w:p w14:paraId="10D50D39" w14:textId="77777777" w:rsidR="006A1CE4" w:rsidRPr="00E67E0D" w:rsidRDefault="006A1CE4" w:rsidP="00E7499B">
            <w:pPr>
              <w:pStyle w:val="TAL"/>
              <w:rPr>
                <w:rFonts w:cs="Arial"/>
                <w:bCs/>
                <w:iCs/>
                <w:lang w:eastAsia="ja-JP"/>
              </w:rPr>
            </w:pPr>
            <w:r w:rsidRPr="00E67E0D">
              <w:rPr>
                <w:rFonts w:cs="Arial"/>
                <w:bCs/>
                <w:iCs/>
                <w:lang w:eastAsia="ja-JP"/>
              </w:rPr>
              <w:t>Criticality Diagnostics</w:t>
            </w:r>
          </w:p>
        </w:tc>
        <w:tc>
          <w:tcPr>
            <w:tcW w:w="1080" w:type="dxa"/>
            <w:tcBorders>
              <w:top w:val="single" w:sz="4" w:space="0" w:color="auto"/>
              <w:left w:val="single" w:sz="4" w:space="0" w:color="auto"/>
              <w:bottom w:val="single" w:sz="4" w:space="0" w:color="auto"/>
              <w:right w:val="single" w:sz="4" w:space="0" w:color="auto"/>
            </w:tcBorders>
          </w:tcPr>
          <w:p w14:paraId="5868EEF1" w14:textId="77777777" w:rsidR="006A1CE4" w:rsidRPr="00E67E0D" w:rsidRDefault="006A1CE4" w:rsidP="00E7499B">
            <w:pPr>
              <w:pStyle w:val="TAL"/>
              <w:rPr>
                <w:rFonts w:eastAsia="SimSun" w:cs="Arial"/>
                <w:lang w:eastAsia="zh-CN"/>
              </w:rPr>
            </w:pPr>
            <w:r w:rsidRPr="00E67E0D">
              <w:rPr>
                <w:rFonts w:eastAsia="SimSun" w:cs="Arial"/>
                <w:lang w:eastAsia="zh-CN"/>
              </w:rPr>
              <w:t>O</w:t>
            </w:r>
          </w:p>
        </w:tc>
        <w:tc>
          <w:tcPr>
            <w:tcW w:w="1080" w:type="dxa"/>
            <w:tcBorders>
              <w:top w:val="single" w:sz="4" w:space="0" w:color="auto"/>
              <w:left w:val="single" w:sz="4" w:space="0" w:color="auto"/>
              <w:bottom w:val="single" w:sz="4" w:space="0" w:color="auto"/>
              <w:right w:val="single" w:sz="4" w:space="0" w:color="auto"/>
            </w:tcBorders>
          </w:tcPr>
          <w:p w14:paraId="4CA365F9" w14:textId="77777777" w:rsidR="006A1CE4" w:rsidRPr="00E67E0D" w:rsidRDefault="006A1CE4" w:rsidP="00E7499B">
            <w:pPr>
              <w:pStyle w:val="TAL"/>
              <w:rPr>
                <w:rFonts w:cs="Arial"/>
                <w:i/>
                <w:lang w:eastAsia="ja-JP"/>
              </w:rPr>
            </w:pPr>
          </w:p>
        </w:tc>
        <w:tc>
          <w:tcPr>
            <w:tcW w:w="1512" w:type="dxa"/>
            <w:tcBorders>
              <w:top w:val="single" w:sz="4" w:space="0" w:color="auto"/>
              <w:left w:val="single" w:sz="4" w:space="0" w:color="auto"/>
              <w:bottom w:val="single" w:sz="4" w:space="0" w:color="auto"/>
              <w:right w:val="single" w:sz="4" w:space="0" w:color="auto"/>
            </w:tcBorders>
          </w:tcPr>
          <w:p w14:paraId="338BD3CE" w14:textId="77777777" w:rsidR="006A1CE4" w:rsidRPr="00E67E0D" w:rsidRDefault="006A1CE4" w:rsidP="00E7499B">
            <w:pPr>
              <w:pStyle w:val="TAL"/>
              <w:rPr>
                <w:rFonts w:cs="Arial"/>
                <w:lang w:eastAsia="ja-JP"/>
              </w:rPr>
            </w:pPr>
            <w:r w:rsidRPr="00E67E0D">
              <w:rPr>
                <w:rFonts w:cs="Arial"/>
                <w:lang w:eastAsia="ja-JP"/>
              </w:rPr>
              <w:t>9.3.1.3</w:t>
            </w:r>
          </w:p>
        </w:tc>
        <w:tc>
          <w:tcPr>
            <w:tcW w:w="1728" w:type="dxa"/>
            <w:tcBorders>
              <w:top w:val="single" w:sz="4" w:space="0" w:color="auto"/>
              <w:left w:val="single" w:sz="4" w:space="0" w:color="auto"/>
              <w:bottom w:val="single" w:sz="4" w:space="0" w:color="auto"/>
              <w:right w:val="single" w:sz="4" w:space="0" w:color="auto"/>
            </w:tcBorders>
          </w:tcPr>
          <w:p w14:paraId="16495137"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tcPr>
          <w:p w14:paraId="15BD7A7B" w14:textId="77777777" w:rsidR="006A1CE4" w:rsidRPr="00E67E0D" w:rsidRDefault="006A1CE4" w:rsidP="00E7499B">
            <w:pPr>
              <w:pStyle w:val="TAR"/>
              <w:jc w:val="center"/>
              <w:rPr>
                <w:rFonts w:cs="Arial"/>
                <w:lang w:eastAsia="ja-JP"/>
              </w:rPr>
            </w:pPr>
            <w:r w:rsidRPr="00E67E0D">
              <w:rPr>
                <w:rFonts w:cs="Arial"/>
                <w:lang w:eastAsia="ja-JP"/>
              </w:rPr>
              <w:t>YES</w:t>
            </w:r>
          </w:p>
        </w:tc>
        <w:tc>
          <w:tcPr>
            <w:tcW w:w="1080" w:type="dxa"/>
            <w:tcBorders>
              <w:top w:val="single" w:sz="4" w:space="0" w:color="auto"/>
              <w:left w:val="single" w:sz="4" w:space="0" w:color="auto"/>
              <w:bottom w:val="single" w:sz="4" w:space="0" w:color="auto"/>
              <w:right w:val="single" w:sz="4" w:space="0" w:color="auto"/>
            </w:tcBorders>
          </w:tcPr>
          <w:p w14:paraId="21108FCF" w14:textId="77777777" w:rsidR="006A1CE4" w:rsidRPr="00E67E0D" w:rsidRDefault="006A1CE4" w:rsidP="00E7499B">
            <w:pPr>
              <w:pStyle w:val="TAR"/>
              <w:jc w:val="center"/>
            </w:pPr>
            <w:r w:rsidRPr="00E67E0D">
              <w:t>ignore</w:t>
            </w:r>
          </w:p>
        </w:tc>
      </w:tr>
    </w:tbl>
    <w:p w14:paraId="5C97A7B8"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472A0B70" w14:textId="77777777" w:rsidTr="00E7499B">
        <w:tc>
          <w:tcPr>
            <w:tcW w:w="3528" w:type="dxa"/>
          </w:tcPr>
          <w:p w14:paraId="410A2339"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3CF61255"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128EA59C" w14:textId="77777777" w:rsidTr="00E7499B">
        <w:tc>
          <w:tcPr>
            <w:tcW w:w="3528" w:type="dxa"/>
          </w:tcPr>
          <w:p w14:paraId="3305A93F" w14:textId="77777777" w:rsidR="006A1CE4" w:rsidRPr="00E67E0D" w:rsidRDefault="006A1CE4" w:rsidP="00E7499B">
            <w:pPr>
              <w:pStyle w:val="TAL"/>
              <w:rPr>
                <w:rFonts w:cs="Arial"/>
                <w:lang w:eastAsia="ja-JP"/>
              </w:rPr>
            </w:pPr>
            <w:r w:rsidRPr="00E67E0D">
              <w:rPr>
                <w:lang w:eastAsia="ja-JP"/>
              </w:rPr>
              <w:t>maxnoofPDUSessions</w:t>
            </w:r>
          </w:p>
        </w:tc>
        <w:tc>
          <w:tcPr>
            <w:tcW w:w="6192" w:type="dxa"/>
          </w:tcPr>
          <w:p w14:paraId="7B3A9C64" w14:textId="77777777" w:rsidR="006A1CE4" w:rsidRPr="00E67E0D" w:rsidRDefault="006A1CE4" w:rsidP="00E7499B">
            <w:pPr>
              <w:pStyle w:val="TAL"/>
              <w:rPr>
                <w:rFonts w:cs="Arial"/>
                <w:lang w:eastAsia="ja-JP"/>
              </w:rPr>
            </w:pPr>
            <w:r w:rsidRPr="00E67E0D">
              <w:rPr>
                <w:lang w:eastAsia="ja-JP"/>
              </w:rPr>
              <w:t xml:space="preserve">Maximum no. of PDU sessions allowed towards one UE. Value is </w:t>
            </w:r>
            <w:r w:rsidRPr="00E67E0D">
              <w:rPr>
                <w:rFonts w:eastAsia="SimSun"/>
                <w:lang w:eastAsia="zh-CN"/>
              </w:rPr>
              <w:t>256</w:t>
            </w:r>
            <w:r w:rsidRPr="00E67E0D">
              <w:rPr>
                <w:lang w:eastAsia="ja-JP"/>
              </w:rPr>
              <w:t>.</w:t>
            </w:r>
          </w:p>
        </w:tc>
      </w:tr>
    </w:tbl>
    <w:p w14:paraId="05742020" w14:textId="77777777" w:rsidR="006A1CE4" w:rsidRPr="00E67E0D" w:rsidRDefault="006A1CE4" w:rsidP="00E7499B"/>
    <w:p w14:paraId="530125EB" w14:textId="77777777" w:rsidR="006A1CE4" w:rsidRPr="00E67E0D" w:rsidRDefault="006A1CE4" w:rsidP="00E7499B">
      <w:pPr>
        <w:pStyle w:val="3"/>
      </w:pPr>
      <w:bookmarkStart w:id="3790" w:name="_Toc534720453"/>
      <w:bookmarkStart w:id="3791" w:name="_Toc525567465"/>
      <w:r w:rsidRPr="00E67E0D">
        <w:t>9.2.2</w:t>
      </w:r>
      <w:r w:rsidRPr="00E67E0D">
        <w:tab/>
        <w:t>UE Context Management Messages</w:t>
      </w:r>
      <w:bookmarkEnd w:id="3790"/>
      <w:bookmarkEnd w:id="3791"/>
    </w:p>
    <w:p w14:paraId="6E188E59" w14:textId="77777777" w:rsidR="006A1CE4" w:rsidRPr="00E67E0D" w:rsidRDefault="006A1CE4" w:rsidP="00E7499B">
      <w:pPr>
        <w:pStyle w:val="4"/>
        <w:rPr>
          <w:lang w:eastAsia="zh-CN"/>
        </w:rPr>
      </w:pPr>
      <w:bookmarkStart w:id="3792" w:name="_Ref469454216"/>
      <w:bookmarkStart w:id="3793" w:name="_Toc534720454"/>
      <w:bookmarkStart w:id="3794" w:name="_Toc525567466"/>
      <w:r w:rsidRPr="00E67E0D">
        <w:t>9.</w:t>
      </w:r>
      <w:r w:rsidRPr="00E67E0D">
        <w:rPr>
          <w:lang w:eastAsia="zh-CN"/>
        </w:rPr>
        <w:t>2.2.1</w:t>
      </w:r>
      <w:r w:rsidRPr="00E67E0D">
        <w:tab/>
      </w:r>
      <w:bookmarkEnd w:id="3792"/>
      <w:r w:rsidRPr="00E67E0D">
        <w:rPr>
          <w:lang w:eastAsia="zh-CN"/>
        </w:rPr>
        <w:t>INITIAL CONTEXT SETUP REQUEST</w:t>
      </w:r>
      <w:bookmarkEnd w:id="3793"/>
      <w:bookmarkEnd w:id="3794"/>
    </w:p>
    <w:p w14:paraId="3F19CE57" w14:textId="77777777" w:rsidR="006A1CE4" w:rsidRPr="00E67E0D" w:rsidRDefault="006A1CE4" w:rsidP="00E7499B">
      <w:pPr>
        <w:rPr>
          <w:rFonts w:eastAsia="Batang"/>
        </w:rPr>
      </w:pPr>
      <w:r w:rsidRPr="00E67E0D">
        <w:t>This message is sent by the AMF to request the setup of a UE context.</w:t>
      </w:r>
    </w:p>
    <w:p w14:paraId="5C0DA98F" w14:textId="77777777" w:rsidR="006A1CE4" w:rsidRPr="00E67E0D" w:rsidRDefault="006A1CE4" w:rsidP="00E7499B">
      <w:r w:rsidRPr="00E67E0D">
        <w:t xml:space="preserve">Direction: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755C763A" w14:textId="77777777" w:rsidTr="00E7499B">
        <w:tc>
          <w:tcPr>
            <w:tcW w:w="2160" w:type="dxa"/>
          </w:tcPr>
          <w:p w14:paraId="132EB782"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242A091"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51167FD7"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6733388B"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330D0A62"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16541BEF"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33C05A7F"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0D7369FA" w14:textId="77777777" w:rsidTr="00E7499B">
        <w:tc>
          <w:tcPr>
            <w:tcW w:w="2160" w:type="dxa"/>
          </w:tcPr>
          <w:p w14:paraId="773082D5"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1B1817A6"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064FEEEF" w14:textId="77777777" w:rsidR="006A1CE4" w:rsidRPr="00E67E0D" w:rsidRDefault="006A1CE4" w:rsidP="00E7499B">
            <w:pPr>
              <w:pStyle w:val="TAL"/>
              <w:rPr>
                <w:rFonts w:cs="Arial"/>
                <w:lang w:eastAsia="ja-JP"/>
              </w:rPr>
            </w:pPr>
          </w:p>
        </w:tc>
        <w:tc>
          <w:tcPr>
            <w:tcW w:w="1512" w:type="dxa"/>
          </w:tcPr>
          <w:p w14:paraId="438E0012" w14:textId="77777777" w:rsidR="006A1CE4" w:rsidRPr="00E67E0D" w:rsidRDefault="006A1CE4" w:rsidP="00E7499B">
            <w:pPr>
              <w:pStyle w:val="TAL"/>
              <w:rPr>
                <w:rFonts w:cs="Arial"/>
                <w:lang w:eastAsia="ja-JP"/>
              </w:rPr>
            </w:pPr>
            <w:r w:rsidRPr="00E67E0D">
              <w:rPr>
                <w:lang w:eastAsia="ja-JP"/>
              </w:rPr>
              <w:t>9.3.1.1</w:t>
            </w:r>
          </w:p>
        </w:tc>
        <w:tc>
          <w:tcPr>
            <w:tcW w:w="1728" w:type="dxa"/>
          </w:tcPr>
          <w:p w14:paraId="39A583B0" w14:textId="77777777" w:rsidR="006A1CE4" w:rsidRPr="00E67E0D" w:rsidRDefault="006A1CE4" w:rsidP="00E7499B">
            <w:pPr>
              <w:pStyle w:val="TAL"/>
              <w:rPr>
                <w:rFonts w:cs="Arial"/>
                <w:lang w:eastAsia="ja-JP"/>
              </w:rPr>
            </w:pPr>
          </w:p>
        </w:tc>
        <w:tc>
          <w:tcPr>
            <w:tcW w:w="1080" w:type="dxa"/>
          </w:tcPr>
          <w:p w14:paraId="1DB9C5EA"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7AEA66B7"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72196790" w14:textId="77777777" w:rsidTr="00E7499B">
        <w:tc>
          <w:tcPr>
            <w:tcW w:w="2160" w:type="dxa"/>
          </w:tcPr>
          <w:p w14:paraId="1FB55A17" w14:textId="77777777" w:rsidR="006A1CE4" w:rsidRPr="00E67E0D" w:rsidRDefault="006A1CE4" w:rsidP="00E7499B">
            <w:pPr>
              <w:pStyle w:val="TAL"/>
              <w:rPr>
                <w:rFonts w:eastAsia="MS Mincho"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Pr>
          <w:p w14:paraId="0B4DD5A9" w14:textId="77777777" w:rsidR="006A1CE4" w:rsidRPr="00E67E0D" w:rsidRDefault="006A1CE4" w:rsidP="00E7499B">
            <w:pPr>
              <w:pStyle w:val="TAL"/>
              <w:rPr>
                <w:rFonts w:eastAsia="MS Mincho" w:cs="Arial"/>
                <w:lang w:eastAsia="ja-JP"/>
              </w:rPr>
            </w:pPr>
            <w:r w:rsidRPr="00E67E0D">
              <w:rPr>
                <w:rFonts w:cs="Arial"/>
                <w:lang w:eastAsia="zh-CN"/>
              </w:rPr>
              <w:t>M</w:t>
            </w:r>
          </w:p>
        </w:tc>
        <w:tc>
          <w:tcPr>
            <w:tcW w:w="1080" w:type="dxa"/>
          </w:tcPr>
          <w:p w14:paraId="440A7BCD" w14:textId="77777777" w:rsidR="006A1CE4" w:rsidRPr="00E67E0D" w:rsidRDefault="006A1CE4" w:rsidP="00E7499B">
            <w:pPr>
              <w:pStyle w:val="TAL"/>
              <w:rPr>
                <w:rFonts w:cs="Arial"/>
                <w:lang w:eastAsia="ja-JP"/>
              </w:rPr>
            </w:pPr>
          </w:p>
        </w:tc>
        <w:tc>
          <w:tcPr>
            <w:tcW w:w="1512" w:type="dxa"/>
          </w:tcPr>
          <w:p w14:paraId="613C4548" w14:textId="77777777" w:rsidR="006A1CE4" w:rsidRPr="00E67E0D" w:rsidRDefault="006A1CE4" w:rsidP="00E7499B">
            <w:pPr>
              <w:pStyle w:val="TAL"/>
              <w:rPr>
                <w:rFonts w:cs="Arial"/>
                <w:lang w:eastAsia="ja-JP"/>
              </w:rPr>
            </w:pPr>
            <w:r w:rsidRPr="00E67E0D">
              <w:rPr>
                <w:lang w:eastAsia="ja-JP"/>
              </w:rPr>
              <w:t>9.3.3.1</w:t>
            </w:r>
          </w:p>
        </w:tc>
        <w:tc>
          <w:tcPr>
            <w:tcW w:w="1728" w:type="dxa"/>
          </w:tcPr>
          <w:p w14:paraId="603AC4E1" w14:textId="77777777" w:rsidR="006A1CE4" w:rsidRPr="00E67E0D" w:rsidRDefault="006A1CE4" w:rsidP="00E7499B">
            <w:pPr>
              <w:pStyle w:val="TAL"/>
              <w:rPr>
                <w:rFonts w:cs="Arial"/>
                <w:lang w:eastAsia="ja-JP"/>
              </w:rPr>
            </w:pPr>
          </w:p>
        </w:tc>
        <w:tc>
          <w:tcPr>
            <w:tcW w:w="1080" w:type="dxa"/>
          </w:tcPr>
          <w:p w14:paraId="499FD0E4"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131D9CEA"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714160D2" w14:textId="77777777" w:rsidTr="00E7499B">
        <w:tc>
          <w:tcPr>
            <w:tcW w:w="2160" w:type="dxa"/>
          </w:tcPr>
          <w:p w14:paraId="53A7061C" w14:textId="77777777" w:rsidR="006A1CE4" w:rsidRPr="00E67E0D" w:rsidRDefault="006A1CE4" w:rsidP="00E7499B">
            <w:pPr>
              <w:pStyle w:val="TAL"/>
              <w:rPr>
                <w:rFonts w:eastAsia="MS Mincho" w:cs="Arial"/>
                <w:lang w:eastAsia="ja-JP"/>
              </w:rPr>
            </w:pPr>
            <w:r w:rsidRPr="00E67E0D">
              <w:rPr>
                <w:rFonts w:eastAsia="Batang" w:cs="Arial"/>
                <w:bCs/>
                <w:lang w:eastAsia="ja-JP"/>
              </w:rPr>
              <w:t>RAN</w:t>
            </w:r>
            <w:r w:rsidRPr="00E67E0D">
              <w:rPr>
                <w:rFonts w:cs="Arial"/>
                <w:bCs/>
                <w:lang w:eastAsia="ja-JP"/>
              </w:rPr>
              <w:t xml:space="preserve"> UE NGAP ID</w:t>
            </w:r>
          </w:p>
        </w:tc>
        <w:tc>
          <w:tcPr>
            <w:tcW w:w="1080" w:type="dxa"/>
          </w:tcPr>
          <w:p w14:paraId="49A23152" w14:textId="77777777" w:rsidR="006A1CE4" w:rsidRPr="00E67E0D" w:rsidRDefault="006A1CE4" w:rsidP="00E7499B">
            <w:pPr>
              <w:pStyle w:val="TAL"/>
              <w:rPr>
                <w:rFonts w:eastAsia="MS Mincho" w:cs="Arial"/>
                <w:lang w:eastAsia="ja-JP"/>
              </w:rPr>
            </w:pPr>
            <w:r w:rsidRPr="00E67E0D">
              <w:rPr>
                <w:rFonts w:cs="Arial"/>
                <w:lang w:eastAsia="zh-CN"/>
              </w:rPr>
              <w:t>M</w:t>
            </w:r>
          </w:p>
        </w:tc>
        <w:tc>
          <w:tcPr>
            <w:tcW w:w="1080" w:type="dxa"/>
          </w:tcPr>
          <w:p w14:paraId="6E4AE5C3" w14:textId="77777777" w:rsidR="006A1CE4" w:rsidRPr="00E67E0D" w:rsidRDefault="006A1CE4" w:rsidP="00E7499B">
            <w:pPr>
              <w:pStyle w:val="TAL"/>
              <w:rPr>
                <w:rFonts w:cs="Arial"/>
                <w:lang w:eastAsia="ja-JP"/>
              </w:rPr>
            </w:pPr>
          </w:p>
        </w:tc>
        <w:tc>
          <w:tcPr>
            <w:tcW w:w="1512" w:type="dxa"/>
          </w:tcPr>
          <w:p w14:paraId="4A5D54E9" w14:textId="77777777" w:rsidR="006A1CE4" w:rsidRPr="00E67E0D" w:rsidRDefault="006A1CE4" w:rsidP="00E7499B">
            <w:pPr>
              <w:pStyle w:val="TAL"/>
              <w:rPr>
                <w:rFonts w:cs="Arial"/>
                <w:lang w:eastAsia="ja-JP"/>
              </w:rPr>
            </w:pPr>
            <w:r w:rsidRPr="00E67E0D">
              <w:rPr>
                <w:lang w:eastAsia="ja-JP"/>
              </w:rPr>
              <w:t>9.3.3.2</w:t>
            </w:r>
          </w:p>
        </w:tc>
        <w:tc>
          <w:tcPr>
            <w:tcW w:w="1728" w:type="dxa"/>
          </w:tcPr>
          <w:p w14:paraId="798F5E36" w14:textId="77777777" w:rsidR="006A1CE4" w:rsidRPr="00E67E0D" w:rsidRDefault="006A1CE4" w:rsidP="00E7499B">
            <w:pPr>
              <w:pStyle w:val="TAL"/>
              <w:rPr>
                <w:rFonts w:cs="Arial"/>
                <w:lang w:eastAsia="ja-JP"/>
              </w:rPr>
            </w:pPr>
          </w:p>
        </w:tc>
        <w:tc>
          <w:tcPr>
            <w:tcW w:w="1080" w:type="dxa"/>
          </w:tcPr>
          <w:p w14:paraId="0C1E2938"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7C1FF686"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777536FF" w14:textId="77777777" w:rsidTr="00E7499B">
        <w:tc>
          <w:tcPr>
            <w:tcW w:w="2160" w:type="dxa"/>
          </w:tcPr>
          <w:p w14:paraId="742C5917" w14:textId="77777777" w:rsidR="006A1CE4" w:rsidRPr="00E67E0D" w:rsidRDefault="006A1CE4" w:rsidP="00E7499B">
            <w:pPr>
              <w:pStyle w:val="TAL"/>
              <w:rPr>
                <w:rFonts w:eastAsia="Batang" w:cs="Arial"/>
                <w:bCs/>
                <w:lang w:eastAsia="ja-JP"/>
              </w:rPr>
            </w:pPr>
            <w:r w:rsidRPr="00E67E0D">
              <w:rPr>
                <w:rFonts w:eastAsia="Batang" w:cs="Arial"/>
                <w:bCs/>
                <w:lang w:eastAsia="ja-JP"/>
              </w:rPr>
              <w:t>Old AMF</w:t>
            </w:r>
          </w:p>
        </w:tc>
        <w:tc>
          <w:tcPr>
            <w:tcW w:w="1080" w:type="dxa"/>
          </w:tcPr>
          <w:p w14:paraId="6462AA7C" w14:textId="77777777" w:rsidR="006A1CE4" w:rsidRPr="00E67E0D" w:rsidRDefault="006A1CE4" w:rsidP="00E7499B">
            <w:pPr>
              <w:pStyle w:val="TAL"/>
              <w:rPr>
                <w:rFonts w:cs="Arial"/>
                <w:lang w:eastAsia="zh-CN"/>
              </w:rPr>
            </w:pPr>
            <w:r w:rsidRPr="00E67E0D">
              <w:rPr>
                <w:rFonts w:cs="Arial"/>
                <w:lang w:eastAsia="zh-CN"/>
              </w:rPr>
              <w:t>O</w:t>
            </w:r>
          </w:p>
        </w:tc>
        <w:tc>
          <w:tcPr>
            <w:tcW w:w="1080" w:type="dxa"/>
          </w:tcPr>
          <w:p w14:paraId="38333CE0" w14:textId="77777777" w:rsidR="006A1CE4" w:rsidRPr="00E67E0D" w:rsidRDefault="006A1CE4" w:rsidP="00E7499B">
            <w:pPr>
              <w:pStyle w:val="TAL"/>
              <w:rPr>
                <w:rFonts w:cs="Arial"/>
                <w:lang w:eastAsia="ja-JP"/>
              </w:rPr>
            </w:pPr>
          </w:p>
        </w:tc>
        <w:tc>
          <w:tcPr>
            <w:tcW w:w="1512" w:type="dxa"/>
          </w:tcPr>
          <w:p w14:paraId="20B33172" w14:textId="77777777" w:rsidR="006A1CE4" w:rsidRPr="00E67E0D" w:rsidRDefault="006A1CE4" w:rsidP="00E7499B">
            <w:pPr>
              <w:pStyle w:val="TAL"/>
              <w:rPr>
                <w:lang w:eastAsia="ja-JP"/>
              </w:rPr>
            </w:pPr>
            <w:r w:rsidRPr="00E67E0D">
              <w:rPr>
                <w:lang w:eastAsia="ja-JP"/>
              </w:rPr>
              <w:t>AMF Name</w:t>
            </w:r>
          </w:p>
          <w:p w14:paraId="157CB49D" w14:textId="77777777" w:rsidR="006A1CE4" w:rsidRPr="00E67E0D" w:rsidRDefault="006A1CE4" w:rsidP="00E7499B">
            <w:pPr>
              <w:pStyle w:val="TAL"/>
              <w:rPr>
                <w:lang w:eastAsia="ja-JP"/>
              </w:rPr>
            </w:pPr>
            <w:r w:rsidRPr="00E67E0D">
              <w:rPr>
                <w:lang w:eastAsia="ja-JP"/>
              </w:rPr>
              <w:t>9.3.3.22</w:t>
            </w:r>
          </w:p>
        </w:tc>
        <w:tc>
          <w:tcPr>
            <w:tcW w:w="1728" w:type="dxa"/>
          </w:tcPr>
          <w:p w14:paraId="6C29A879" w14:textId="77777777" w:rsidR="006A1CE4" w:rsidRPr="00E67E0D" w:rsidRDefault="006A1CE4" w:rsidP="00E7499B">
            <w:pPr>
              <w:pStyle w:val="TAL"/>
              <w:rPr>
                <w:rFonts w:cs="Arial"/>
                <w:lang w:eastAsia="ja-JP"/>
              </w:rPr>
            </w:pPr>
          </w:p>
        </w:tc>
        <w:tc>
          <w:tcPr>
            <w:tcW w:w="1080" w:type="dxa"/>
          </w:tcPr>
          <w:p w14:paraId="15312810"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19DABC44"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657D511C" w14:textId="77777777" w:rsidTr="00E7499B">
        <w:tc>
          <w:tcPr>
            <w:tcW w:w="2160" w:type="dxa"/>
          </w:tcPr>
          <w:p w14:paraId="66CBBA9D" w14:textId="77777777" w:rsidR="006A1CE4" w:rsidRPr="00E67E0D" w:rsidRDefault="006A1CE4" w:rsidP="00E7499B">
            <w:pPr>
              <w:pStyle w:val="TAL"/>
              <w:rPr>
                <w:rFonts w:eastAsia="MS Mincho" w:cs="Arial"/>
                <w:lang w:eastAsia="ja-JP"/>
              </w:rPr>
            </w:pPr>
            <w:r w:rsidRPr="00E67E0D">
              <w:rPr>
                <w:rFonts w:cs="Arial"/>
                <w:lang w:eastAsia="ja-JP"/>
              </w:rPr>
              <w:t>UE Aggregate Maximum Bit Rate</w:t>
            </w:r>
          </w:p>
        </w:tc>
        <w:tc>
          <w:tcPr>
            <w:tcW w:w="1080" w:type="dxa"/>
          </w:tcPr>
          <w:p w14:paraId="30C2FB1E" w14:textId="77777777" w:rsidR="006A1CE4" w:rsidRPr="00E67E0D" w:rsidRDefault="006A1CE4" w:rsidP="00E7499B">
            <w:pPr>
              <w:pStyle w:val="TAL"/>
              <w:rPr>
                <w:rFonts w:eastAsia="MS Mincho" w:cs="Arial"/>
                <w:lang w:eastAsia="ja-JP"/>
              </w:rPr>
            </w:pPr>
            <w:r w:rsidRPr="00E67E0D">
              <w:rPr>
                <w:rFonts w:cs="Arial"/>
                <w:lang w:eastAsia="zh-CN"/>
              </w:rPr>
              <w:t>C-ifPDUsessionResourceSetup</w:t>
            </w:r>
          </w:p>
        </w:tc>
        <w:tc>
          <w:tcPr>
            <w:tcW w:w="1080" w:type="dxa"/>
          </w:tcPr>
          <w:p w14:paraId="43287ED2" w14:textId="77777777" w:rsidR="006A1CE4" w:rsidRPr="00E67E0D" w:rsidRDefault="006A1CE4" w:rsidP="00E7499B">
            <w:pPr>
              <w:pStyle w:val="TAL"/>
              <w:rPr>
                <w:rFonts w:cs="Arial"/>
                <w:lang w:eastAsia="ja-JP"/>
              </w:rPr>
            </w:pPr>
          </w:p>
        </w:tc>
        <w:tc>
          <w:tcPr>
            <w:tcW w:w="1512" w:type="dxa"/>
          </w:tcPr>
          <w:p w14:paraId="03961EBA" w14:textId="77777777" w:rsidR="006A1CE4" w:rsidRPr="00E67E0D" w:rsidRDefault="006A1CE4" w:rsidP="00E7499B">
            <w:pPr>
              <w:pStyle w:val="TAL"/>
              <w:rPr>
                <w:rFonts w:cs="Arial"/>
                <w:lang w:eastAsia="ja-JP"/>
              </w:rPr>
            </w:pPr>
            <w:r w:rsidRPr="00E67E0D">
              <w:rPr>
                <w:lang w:eastAsia="ja-JP"/>
              </w:rPr>
              <w:t>9.3.1.58</w:t>
            </w:r>
          </w:p>
        </w:tc>
        <w:tc>
          <w:tcPr>
            <w:tcW w:w="1728" w:type="dxa"/>
          </w:tcPr>
          <w:p w14:paraId="31257048" w14:textId="77777777" w:rsidR="006A1CE4" w:rsidRPr="00E67E0D" w:rsidRDefault="006A1CE4" w:rsidP="00E7499B">
            <w:pPr>
              <w:pStyle w:val="TAL"/>
              <w:rPr>
                <w:rFonts w:cs="Arial"/>
                <w:lang w:eastAsia="ja-JP"/>
              </w:rPr>
            </w:pPr>
          </w:p>
        </w:tc>
        <w:tc>
          <w:tcPr>
            <w:tcW w:w="1080" w:type="dxa"/>
          </w:tcPr>
          <w:p w14:paraId="0451422B"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3C640E17"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0B650BF8" w14:textId="77777777" w:rsidTr="00E7499B">
        <w:tc>
          <w:tcPr>
            <w:tcW w:w="2160" w:type="dxa"/>
          </w:tcPr>
          <w:p w14:paraId="139D8753" w14:textId="77777777" w:rsidR="006A1CE4" w:rsidRPr="00E67E0D" w:rsidRDefault="006A1CE4" w:rsidP="00E7499B">
            <w:pPr>
              <w:pStyle w:val="TAL"/>
              <w:rPr>
                <w:rFonts w:cs="Arial"/>
                <w:lang w:eastAsia="ja-JP"/>
              </w:rPr>
            </w:pPr>
            <w:r w:rsidRPr="00E67E0D">
              <w:rPr>
                <w:rFonts w:eastAsia="Batang" w:cs="Arial"/>
                <w:lang w:eastAsia="ja-JP"/>
              </w:rPr>
              <w:t>Core Network Assistance Information</w:t>
            </w:r>
          </w:p>
        </w:tc>
        <w:tc>
          <w:tcPr>
            <w:tcW w:w="1080" w:type="dxa"/>
          </w:tcPr>
          <w:p w14:paraId="1D5D4110" w14:textId="77777777" w:rsidR="006A1CE4" w:rsidRPr="00E67E0D" w:rsidRDefault="006A1CE4" w:rsidP="00E7499B">
            <w:pPr>
              <w:pStyle w:val="TAL"/>
              <w:rPr>
                <w:rFonts w:cs="Arial"/>
                <w:lang w:eastAsia="zh-CN"/>
              </w:rPr>
            </w:pPr>
            <w:r w:rsidRPr="00E67E0D">
              <w:rPr>
                <w:rFonts w:cs="Arial"/>
                <w:lang w:eastAsia="zh-CN"/>
              </w:rPr>
              <w:t>O</w:t>
            </w:r>
          </w:p>
        </w:tc>
        <w:tc>
          <w:tcPr>
            <w:tcW w:w="1080" w:type="dxa"/>
          </w:tcPr>
          <w:p w14:paraId="1D95C859" w14:textId="77777777" w:rsidR="006A1CE4" w:rsidRPr="00E67E0D" w:rsidRDefault="006A1CE4" w:rsidP="00E7499B">
            <w:pPr>
              <w:pStyle w:val="TAL"/>
              <w:rPr>
                <w:rFonts w:cs="Arial"/>
                <w:lang w:eastAsia="ja-JP"/>
              </w:rPr>
            </w:pPr>
          </w:p>
        </w:tc>
        <w:tc>
          <w:tcPr>
            <w:tcW w:w="1512" w:type="dxa"/>
          </w:tcPr>
          <w:p w14:paraId="1633C764" w14:textId="77777777" w:rsidR="006A1CE4" w:rsidRPr="00E67E0D" w:rsidRDefault="006A1CE4" w:rsidP="00E7499B">
            <w:pPr>
              <w:pStyle w:val="TAL"/>
              <w:rPr>
                <w:lang w:eastAsia="ja-JP"/>
              </w:rPr>
            </w:pPr>
            <w:r w:rsidRPr="00E67E0D">
              <w:rPr>
                <w:lang w:eastAsia="ja-JP"/>
              </w:rPr>
              <w:t>9.3.1.</w:t>
            </w:r>
            <w:r w:rsidRPr="00E67E0D">
              <w:rPr>
                <w:rFonts w:eastAsia="SimSun"/>
                <w:lang w:eastAsia="zh-CN"/>
              </w:rPr>
              <w:t>15</w:t>
            </w:r>
          </w:p>
        </w:tc>
        <w:tc>
          <w:tcPr>
            <w:tcW w:w="1728" w:type="dxa"/>
          </w:tcPr>
          <w:p w14:paraId="5B74FEA0" w14:textId="77777777" w:rsidR="006A1CE4" w:rsidRPr="00E67E0D" w:rsidRDefault="006A1CE4" w:rsidP="00E7499B">
            <w:pPr>
              <w:pStyle w:val="TAL"/>
              <w:rPr>
                <w:rFonts w:cs="Arial"/>
                <w:lang w:eastAsia="ja-JP"/>
              </w:rPr>
            </w:pPr>
          </w:p>
        </w:tc>
        <w:tc>
          <w:tcPr>
            <w:tcW w:w="1080" w:type="dxa"/>
          </w:tcPr>
          <w:p w14:paraId="32591BEA"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1F90A70B"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0DB3704F" w14:textId="77777777" w:rsidTr="00E7499B">
        <w:tc>
          <w:tcPr>
            <w:tcW w:w="2160" w:type="dxa"/>
          </w:tcPr>
          <w:p w14:paraId="3E88DAB2" w14:textId="77777777" w:rsidR="006A1CE4" w:rsidRPr="00E67E0D" w:rsidRDefault="006A1CE4" w:rsidP="00E7499B">
            <w:pPr>
              <w:pStyle w:val="TAL"/>
              <w:rPr>
                <w:rFonts w:eastAsia="Batang" w:cs="Arial"/>
                <w:lang w:eastAsia="ja-JP"/>
              </w:rPr>
            </w:pPr>
            <w:r w:rsidRPr="00E67E0D">
              <w:rPr>
                <w:rFonts w:eastAsia="Batang" w:cs="Arial"/>
                <w:lang w:eastAsia="ja-JP"/>
              </w:rPr>
              <w:t>GUAMI</w:t>
            </w:r>
          </w:p>
        </w:tc>
        <w:tc>
          <w:tcPr>
            <w:tcW w:w="1080" w:type="dxa"/>
          </w:tcPr>
          <w:p w14:paraId="233AC1F2" w14:textId="77777777" w:rsidR="006A1CE4" w:rsidRPr="00E67E0D" w:rsidRDefault="006A1CE4" w:rsidP="00E7499B">
            <w:pPr>
              <w:pStyle w:val="TAL"/>
              <w:rPr>
                <w:rFonts w:cs="Arial"/>
                <w:lang w:eastAsia="zh-CN"/>
              </w:rPr>
            </w:pPr>
            <w:r w:rsidRPr="00E67E0D">
              <w:rPr>
                <w:rFonts w:cs="Arial"/>
                <w:lang w:eastAsia="zh-CN"/>
              </w:rPr>
              <w:t>M</w:t>
            </w:r>
          </w:p>
        </w:tc>
        <w:tc>
          <w:tcPr>
            <w:tcW w:w="1080" w:type="dxa"/>
          </w:tcPr>
          <w:p w14:paraId="202F2E3E" w14:textId="77777777" w:rsidR="006A1CE4" w:rsidRPr="00E67E0D" w:rsidRDefault="006A1CE4" w:rsidP="00E7499B">
            <w:pPr>
              <w:pStyle w:val="TAL"/>
              <w:rPr>
                <w:rFonts w:cs="Arial"/>
                <w:lang w:eastAsia="ja-JP"/>
              </w:rPr>
            </w:pPr>
          </w:p>
        </w:tc>
        <w:tc>
          <w:tcPr>
            <w:tcW w:w="1512" w:type="dxa"/>
          </w:tcPr>
          <w:p w14:paraId="4D0DC562" w14:textId="77777777" w:rsidR="006A1CE4" w:rsidRPr="00E67E0D" w:rsidRDefault="006A1CE4" w:rsidP="00E7499B">
            <w:pPr>
              <w:pStyle w:val="TAL"/>
              <w:rPr>
                <w:lang w:eastAsia="ja-JP"/>
              </w:rPr>
            </w:pPr>
            <w:r w:rsidRPr="00E67E0D">
              <w:rPr>
                <w:lang w:eastAsia="ja-JP"/>
              </w:rPr>
              <w:t>9.3.3.3</w:t>
            </w:r>
          </w:p>
        </w:tc>
        <w:tc>
          <w:tcPr>
            <w:tcW w:w="1728" w:type="dxa"/>
          </w:tcPr>
          <w:p w14:paraId="245A17AC" w14:textId="77777777" w:rsidR="006A1CE4" w:rsidRPr="00E67E0D" w:rsidRDefault="006A1CE4" w:rsidP="00E7499B">
            <w:pPr>
              <w:pStyle w:val="TAL"/>
              <w:rPr>
                <w:rFonts w:cs="Arial"/>
                <w:lang w:eastAsia="ja-JP"/>
              </w:rPr>
            </w:pPr>
          </w:p>
        </w:tc>
        <w:tc>
          <w:tcPr>
            <w:tcW w:w="1080" w:type="dxa"/>
          </w:tcPr>
          <w:p w14:paraId="2F4AD782"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653A6EA4"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4EA84825" w14:textId="77777777" w:rsidTr="00E7499B">
        <w:tc>
          <w:tcPr>
            <w:tcW w:w="2160" w:type="dxa"/>
          </w:tcPr>
          <w:p w14:paraId="37E83B4D" w14:textId="77777777" w:rsidR="006A1CE4" w:rsidRPr="00E67E0D" w:rsidRDefault="006A1CE4" w:rsidP="00E7499B">
            <w:pPr>
              <w:pStyle w:val="TAL"/>
              <w:rPr>
                <w:rFonts w:eastAsia="MS Mincho" w:cs="Arial"/>
                <w:b/>
                <w:lang w:eastAsia="ja-JP"/>
              </w:rPr>
            </w:pPr>
            <w:r w:rsidRPr="00E67E0D">
              <w:rPr>
                <w:rFonts w:cs="Arial"/>
                <w:b/>
                <w:bCs/>
                <w:iCs/>
                <w:lang w:eastAsia="ja-JP"/>
              </w:rPr>
              <w:t>PDU Session Resource Setup Request List</w:t>
            </w:r>
          </w:p>
        </w:tc>
        <w:tc>
          <w:tcPr>
            <w:tcW w:w="1080" w:type="dxa"/>
          </w:tcPr>
          <w:p w14:paraId="6337C014" w14:textId="77777777" w:rsidR="006A1CE4" w:rsidRPr="00E67E0D" w:rsidRDefault="006A1CE4" w:rsidP="00E7499B">
            <w:pPr>
              <w:pStyle w:val="TAL"/>
              <w:rPr>
                <w:rFonts w:eastAsia="MS Mincho" w:cs="Arial"/>
                <w:lang w:eastAsia="ja-JP"/>
              </w:rPr>
            </w:pPr>
          </w:p>
        </w:tc>
        <w:tc>
          <w:tcPr>
            <w:tcW w:w="1080" w:type="dxa"/>
          </w:tcPr>
          <w:p w14:paraId="6CD0A790" w14:textId="77777777" w:rsidR="006A1CE4" w:rsidRPr="00E67E0D" w:rsidRDefault="006A1CE4" w:rsidP="00E7499B">
            <w:pPr>
              <w:pStyle w:val="TAL"/>
              <w:rPr>
                <w:rFonts w:cs="Arial"/>
                <w:lang w:eastAsia="ja-JP"/>
              </w:rPr>
            </w:pPr>
            <w:r w:rsidRPr="00E67E0D">
              <w:rPr>
                <w:rFonts w:cs="Arial"/>
                <w:i/>
                <w:lang w:eastAsia="ja-JP"/>
              </w:rPr>
              <w:t>0..1</w:t>
            </w:r>
          </w:p>
        </w:tc>
        <w:tc>
          <w:tcPr>
            <w:tcW w:w="1512" w:type="dxa"/>
          </w:tcPr>
          <w:p w14:paraId="1BB93986" w14:textId="77777777" w:rsidR="006A1CE4" w:rsidRPr="00E67E0D" w:rsidRDefault="006A1CE4" w:rsidP="00E7499B">
            <w:pPr>
              <w:pStyle w:val="TAL"/>
              <w:rPr>
                <w:rFonts w:cs="Arial"/>
                <w:lang w:eastAsia="ja-JP"/>
              </w:rPr>
            </w:pPr>
          </w:p>
        </w:tc>
        <w:tc>
          <w:tcPr>
            <w:tcW w:w="1728" w:type="dxa"/>
          </w:tcPr>
          <w:p w14:paraId="2BE0870C" w14:textId="77777777" w:rsidR="006A1CE4" w:rsidRPr="00E67E0D" w:rsidRDefault="006A1CE4" w:rsidP="00E7499B">
            <w:pPr>
              <w:pStyle w:val="TAL"/>
              <w:rPr>
                <w:rFonts w:cs="Arial"/>
                <w:lang w:eastAsia="ja-JP"/>
              </w:rPr>
            </w:pPr>
          </w:p>
        </w:tc>
        <w:tc>
          <w:tcPr>
            <w:tcW w:w="1080" w:type="dxa"/>
          </w:tcPr>
          <w:p w14:paraId="5FA9A821"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0AA3F2DA"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50735003" w14:textId="77777777" w:rsidTr="00E7499B">
        <w:tc>
          <w:tcPr>
            <w:tcW w:w="2160" w:type="dxa"/>
          </w:tcPr>
          <w:p w14:paraId="28E4A110" w14:textId="77777777" w:rsidR="006A1CE4" w:rsidRPr="00E67E0D" w:rsidRDefault="006A1CE4" w:rsidP="00E7499B">
            <w:pPr>
              <w:pStyle w:val="TAL"/>
              <w:ind w:left="73"/>
              <w:rPr>
                <w:rFonts w:cs="Arial"/>
                <w:bCs/>
                <w:iCs/>
                <w:lang w:eastAsia="ja-JP"/>
              </w:rPr>
            </w:pPr>
            <w:r w:rsidRPr="00E67E0D">
              <w:rPr>
                <w:b/>
                <w:lang w:eastAsia="ja-JP"/>
              </w:rPr>
              <w:t>&gt;PDU Session Resource Setup</w:t>
            </w:r>
            <w:r w:rsidRPr="00E67E0D">
              <w:rPr>
                <w:rFonts w:eastAsia="MS Mincho"/>
                <w:b/>
                <w:lang w:eastAsia="ja-JP"/>
              </w:rPr>
              <w:t xml:space="preserve"> Request Item</w:t>
            </w:r>
          </w:p>
        </w:tc>
        <w:tc>
          <w:tcPr>
            <w:tcW w:w="1080" w:type="dxa"/>
          </w:tcPr>
          <w:p w14:paraId="6603B2AF" w14:textId="77777777" w:rsidR="006A1CE4" w:rsidRPr="00E67E0D" w:rsidDel="00DB51C0" w:rsidRDefault="006A1CE4" w:rsidP="00E7499B">
            <w:pPr>
              <w:pStyle w:val="TAL"/>
              <w:rPr>
                <w:rFonts w:cs="Arial"/>
                <w:lang w:eastAsia="ja-JP"/>
              </w:rPr>
            </w:pPr>
          </w:p>
        </w:tc>
        <w:tc>
          <w:tcPr>
            <w:tcW w:w="1080" w:type="dxa"/>
          </w:tcPr>
          <w:p w14:paraId="36EAD58B" w14:textId="77777777" w:rsidR="006A1CE4" w:rsidRPr="00E67E0D" w:rsidRDefault="006A1CE4" w:rsidP="00E7499B">
            <w:pPr>
              <w:pStyle w:val="TAL"/>
              <w:rPr>
                <w:rFonts w:cs="Arial"/>
                <w:i/>
                <w:lang w:eastAsia="ja-JP"/>
              </w:rPr>
            </w:pPr>
            <w:r w:rsidRPr="00E67E0D">
              <w:rPr>
                <w:bCs/>
                <w:i/>
                <w:szCs w:val="18"/>
                <w:lang w:eastAsia="ja-JP"/>
              </w:rPr>
              <w:t>1..&lt;maxnoofPDUSessions&gt;</w:t>
            </w:r>
          </w:p>
        </w:tc>
        <w:tc>
          <w:tcPr>
            <w:tcW w:w="1512" w:type="dxa"/>
          </w:tcPr>
          <w:p w14:paraId="6A0EF389" w14:textId="77777777" w:rsidR="006A1CE4" w:rsidRPr="00E67E0D" w:rsidDel="00DB51C0" w:rsidRDefault="006A1CE4" w:rsidP="00E7499B">
            <w:pPr>
              <w:pStyle w:val="TAL"/>
              <w:rPr>
                <w:rFonts w:cs="Arial"/>
                <w:lang w:eastAsia="ja-JP"/>
              </w:rPr>
            </w:pPr>
          </w:p>
        </w:tc>
        <w:tc>
          <w:tcPr>
            <w:tcW w:w="1728" w:type="dxa"/>
          </w:tcPr>
          <w:p w14:paraId="5AA1B7E5" w14:textId="77777777" w:rsidR="006A1CE4" w:rsidRPr="00E67E0D" w:rsidRDefault="006A1CE4" w:rsidP="00E7499B">
            <w:pPr>
              <w:pStyle w:val="TAL"/>
              <w:rPr>
                <w:rFonts w:cs="Arial"/>
                <w:lang w:eastAsia="ja-JP"/>
              </w:rPr>
            </w:pPr>
          </w:p>
        </w:tc>
        <w:tc>
          <w:tcPr>
            <w:tcW w:w="1080" w:type="dxa"/>
          </w:tcPr>
          <w:p w14:paraId="09189FF7"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10BD7D0F" w14:textId="77777777" w:rsidR="006A1CE4" w:rsidRPr="00E67E0D" w:rsidRDefault="006A1CE4" w:rsidP="00E7499B">
            <w:pPr>
              <w:pStyle w:val="TAR"/>
              <w:jc w:val="center"/>
              <w:rPr>
                <w:rFonts w:cs="Arial"/>
                <w:lang w:eastAsia="ja-JP"/>
              </w:rPr>
            </w:pPr>
          </w:p>
        </w:tc>
      </w:tr>
      <w:tr w:rsidR="006A1CE4" w:rsidRPr="00E67E0D" w14:paraId="73A65881" w14:textId="77777777" w:rsidTr="00E7499B">
        <w:tc>
          <w:tcPr>
            <w:tcW w:w="2160" w:type="dxa"/>
          </w:tcPr>
          <w:p w14:paraId="72D15954" w14:textId="77777777" w:rsidR="006A1CE4" w:rsidRPr="00E67E0D" w:rsidRDefault="006A1CE4" w:rsidP="00E7499B">
            <w:pPr>
              <w:pStyle w:val="TAL"/>
              <w:ind w:left="163"/>
              <w:rPr>
                <w:rFonts w:cs="Arial"/>
                <w:bCs/>
                <w:iCs/>
                <w:lang w:eastAsia="ja-JP"/>
              </w:rPr>
            </w:pPr>
            <w:r w:rsidRPr="00E67E0D">
              <w:rPr>
                <w:rFonts w:cs="Arial"/>
                <w:bCs/>
                <w:iCs/>
                <w:lang w:eastAsia="ja-JP"/>
              </w:rPr>
              <w:t>&gt;&gt;PDU Session ID</w:t>
            </w:r>
          </w:p>
        </w:tc>
        <w:tc>
          <w:tcPr>
            <w:tcW w:w="1080" w:type="dxa"/>
          </w:tcPr>
          <w:p w14:paraId="645CEE57" w14:textId="77777777" w:rsidR="006A1CE4" w:rsidRPr="00E67E0D" w:rsidDel="00DB51C0" w:rsidRDefault="006A1CE4" w:rsidP="00E7499B">
            <w:pPr>
              <w:pStyle w:val="TAL"/>
              <w:rPr>
                <w:rFonts w:cs="Arial"/>
                <w:lang w:eastAsia="ja-JP"/>
              </w:rPr>
            </w:pPr>
            <w:r w:rsidRPr="00E67E0D">
              <w:rPr>
                <w:rFonts w:cs="Arial"/>
                <w:lang w:eastAsia="ja-JP"/>
              </w:rPr>
              <w:t>M</w:t>
            </w:r>
          </w:p>
        </w:tc>
        <w:tc>
          <w:tcPr>
            <w:tcW w:w="1080" w:type="dxa"/>
          </w:tcPr>
          <w:p w14:paraId="5C305F23" w14:textId="77777777" w:rsidR="006A1CE4" w:rsidRPr="00E67E0D" w:rsidRDefault="006A1CE4" w:rsidP="00E7499B">
            <w:pPr>
              <w:pStyle w:val="TAL"/>
              <w:rPr>
                <w:rFonts w:cs="Arial"/>
                <w:i/>
                <w:lang w:eastAsia="ja-JP"/>
              </w:rPr>
            </w:pPr>
          </w:p>
        </w:tc>
        <w:tc>
          <w:tcPr>
            <w:tcW w:w="1512" w:type="dxa"/>
          </w:tcPr>
          <w:p w14:paraId="46BEB242" w14:textId="77777777" w:rsidR="006A1CE4" w:rsidRPr="00E67E0D" w:rsidDel="00DB51C0" w:rsidRDefault="006A1CE4" w:rsidP="00E7499B">
            <w:pPr>
              <w:pStyle w:val="TAL"/>
              <w:rPr>
                <w:rFonts w:cs="Arial"/>
                <w:lang w:eastAsia="ja-JP"/>
              </w:rPr>
            </w:pPr>
            <w:r w:rsidRPr="00E67E0D">
              <w:rPr>
                <w:rFonts w:cs="Arial"/>
                <w:lang w:eastAsia="ja-JP"/>
              </w:rPr>
              <w:t>9.3.1.50</w:t>
            </w:r>
          </w:p>
        </w:tc>
        <w:tc>
          <w:tcPr>
            <w:tcW w:w="1728" w:type="dxa"/>
          </w:tcPr>
          <w:p w14:paraId="1CC96113" w14:textId="77777777" w:rsidR="006A1CE4" w:rsidRPr="00E67E0D" w:rsidRDefault="006A1CE4" w:rsidP="00E7499B">
            <w:pPr>
              <w:pStyle w:val="TAL"/>
              <w:rPr>
                <w:rFonts w:cs="Arial"/>
                <w:lang w:eastAsia="ja-JP"/>
              </w:rPr>
            </w:pPr>
          </w:p>
        </w:tc>
        <w:tc>
          <w:tcPr>
            <w:tcW w:w="1080" w:type="dxa"/>
          </w:tcPr>
          <w:p w14:paraId="749DDA3C"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66CA22CF" w14:textId="77777777" w:rsidR="006A1CE4" w:rsidRPr="00E67E0D" w:rsidRDefault="006A1CE4" w:rsidP="00E7499B">
            <w:pPr>
              <w:pStyle w:val="TAR"/>
              <w:jc w:val="center"/>
              <w:rPr>
                <w:rFonts w:cs="Arial"/>
                <w:lang w:eastAsia="ja-JP"/>
              </w:rPr>
            </w:pPr>
          </w:p>
        </w:tc>
      </w:tr>
      <w:tr w:rsidR="006A1CE4" w:rsidRPr="00E67E0D" w14:paraId="62C1971C" w14:textId="77777777" w:rsidTr="00E7499B">
        <w:tc>
          <w:tcPr>
            <w:tcW w:w="2160" w:type="dxa"/>
          </w:tcPr>
          <w:p w14:paraId="4F9E4FFD" w14:textId="77777777" w:rsidR="006A1CE4" w:rsidRPr="00E67E0D" w:rsidRDefault="006A1CE4" w:rsidP="00E7499B">
            <w:pPr>
              <w:pStyle w:val="TAL"/>
              <w:ind w:left="163"/>
              <w:rPr>
                <w:rFonts w:cs="Arial"/>
                <w:bCs/>
                <w:iCs/>
                <w:lang w:eastAsia="ja-JP"/>
              </w:rPr>
              <w:pPrChange w:id="3795" w:author="Issam" w:date="2019-02-12T23:38:00Z">
                <w:pPr>
                  <w:pStyle w:val="TAL"/>
                  <w:ind w:left="163"/>
                </w:pPr>
              </w:pPrChange>
            </w:pPr>
            <w:r w:rsidRPr="00E67E0D">
              <w:rPr>
                <w:rFonts w:cs="Arial"/>
                <w:bCs/>
                <w:iCs/>
                <w:lang w:eastAsia="ja-JP"/>
              </w:rPr>
              <w:t>&gt;&gt;NAS-PDU</w:t>
            </w:r>
          </w:p>
        </w:tc>
        <w:tc>
          <w:tcPr>
            <w:tcW w:w="1080" w:type="dxa"/>
          </w:tcPr>
          <w:p w14:paraId="076F71F5" w14:textId="77777777" w:rsidR="006A1CE4" w:rsidRPr="00E67E0D" w:rsidRDefault="006A1CE4" w:rsidP="00E7499B">
            <w:pPr>
              <w:pStyle w:val="TAL"/>
              <w:rPr>
                <w:rFonts w:cs="Arial"/>
                <w:lang w:eastAsia="ja-JP"/>
              </w:rPr>
            </w:pPr>
            <w:r w:rsidRPr="00E67E0D">
              <w:rPr>
                <w:rFonts w:cs="Arial"/>
                <w:lang w:eastAsia="ja-JP"/>
              </w:rPr>
              <w:t>O</w:t>
            </w:r>
          </w:p>
        </w:tc>
        <w:tc>
          <w:tcPr>
            <w:tcW w:w="1080" w:type="dxa"/>
          </w:tcPr>
          <w:p w14:paraId="59737DB3" w14:textId="77777777" w:rsidR="006A1CE4" w:rsidRPr="00E67E0D" w:rsidRDefault="006A1CE4" w:rsidP="00E7499B">
            <w:pPr>
              <w:pStyle w:val="TAL"/>
              <w:rPr>
                <w:rFonts w:cs="Arial"/>
                <w:i/>
                <w:lang w:eastAsia="ja-JP"/>
              </w:rPr>
            </w:pPr>
          </w:p>
        </w:tc>
        <w:tc>
          <w:tcPr>
            <w:tcW w:w="1512" w:type="dxa"/>
          </w:tcPr>
          <w:p w14:paraId="3EAA109F" w14:textId="77777777" w:rsidR="006A1CE4" w:rsidRPr="00E67E0D" w:rsidRDefault="006A1CE4" w:rsidP="00E7499B">
            <w:pPr>
              <w:pStyle w:val="TAL"/>
              <w:rPr>
                <w:rFonts w:cs="Arial"/>
                <w:lang w:eastAsia="ja-JP"/>
              </w:rPr>
            </w:pPr>
            <w:r w:rsidRPr="00E67E0D">
              <w:rPr>
                <w:rFonts w:cs="Arial"/>
                <w:lang w:eastAsia="ja-JP"/>
              </w:rPr>
              <w:t>9.3.3.4</w:t>
            </w:r>
          </w:p>
        </w:tc>
        <w:tc>
          <w:tcPr>
            <w:tcW w:w="1728" w:type="dxa"/>
          </w:tcPr>
          <w:p w14:paraId="1D4C8060" w14:textId="77777777" w:rsidR="006A1CE4" w:rsidRPr="00E67E0D" w:rsidRDefault="006A1CE4" w:rsidP="00E7499B">
            <w:pPr>
              <w:pStyle w:val="TAL"/>
              <w:rPr>
                <w:rFonts w:cs="Arial"/>
                <w:lang w:eastAsia="ja-JP"/>
              </w:rPr>
            </w:pPr>
          </w:p>
        </w:tc>
        <w:tc>
          <w:tcPr>
            <w:tcW w:w="1080" w:type="dxa"/>
          </w:tcPr>
          <w:p w14:paraId="1AE5A9D6"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77B12ABD" w14:textId="77777777" w:rsidR="006A1CE4" w:rsidRPr="00E67E0D" w:rsidRDefault="006A1CE4" w:rsidP="00E7499B">
            <w:pPr>
              <w:pStyle w:val="TAR"/>
              <w:jc w:val="center"/>
              <w:rPr>
                <w:rFonts w:cs="Arial"/>
                <w:lang w:eastAsia="ja-JP"/>
              </w:rPr>
            </w:pPr>
          </w:p>
        </w:tc>
      </w:tr>
      <w:tr w:rsidR="006A1CE4" w:rsidRPr="00E67E0D" w14:paraId="092B7646" w14:textId="77777777" w:rsidTr="00E7499B">
        <w:tc>
          <w:tcPr>
            <w:tcW w:w="2160" w:type="dxa"/>
          </w:tcPr>
          <w:p w14:paraId="37CEF027" w14:textId="77777777" w:rsidR="006A1CE4" w:rsidRPr="00E67E0D" w:rsidRDefault="006A1CE4" w:rsidP="00E7499B">
            <w:pPr>
              <w:pStyle w:val="TAL"/>
              <w:ind w:left="163"/>
              <w:rPr>
                <w:rFonts w:cs="Arial"/>
                <w:bCs/>
                <w:iCs/>
                <w:lang w:eastAsia="ja-JP"/>
              </w:rPr>
            </w:pPr>
            <w:r w:rsidRPr="00E67E0D">
              <w:rPr>
                <w:rFonts w:cs="Arial"/>
                <w:bCs/>
                <w:iCs/>
                <w:lang w:eastAsia="ja-JP"/>
              </w:rPr>
              <w:t xml:space="preserve">&gt;&gt;S-NSSAI </w:t>
            </w:r>
          </w:p>
        </w:tc>
        <w:tc>
          <w:tcPr>
            <w:tcW w:w="1080" w:type="dxa"/>
          </w:tcPr>
          <w:p w14:paraId="18DFDFFD" w14:textId="77777777" w:rsidR="006A1CE4" w:rsidRPr="00E67E0D" w:rsidDel="00DB51C0" w:rsidRDefault="006A1CE4" w:rsidP="00E7499B">
            <w:pPr>
              <w:pStyle w:val="TAL"/>
              <w:rPr>
                <w:rFonts w:cs="Arial"/>
                <w:lang w:eastAsia="ja-JP"/>
              </w:rPr>
            </w:pPr>
            <w:r w:rsidRPr="00E67E0D">
              <w:rPr>
                <w:rFonts w:cs="Arial"/>
                <w:lang w:eastAsia="ja-JP"/>
              </w:rPr>
              <w:t>M</w:t>
            </w:r>
          </w:p>
        </w:tc>
        <w:tc>
          <w:tcPr>
            <w:tcW w:w="1080" w:type="dxa"/>
          </w:tcPr>
          <w:p w14:paraId="5FA09BE3" w14:textId="77777777" w:rsidR="006A1CE4" w:rsidRPr="00E67E0D" w:rsidRDefault="006A1CE4" w:rsidP="00E7499B">
            <w:pPr>
              <w:pStyle w:val="TAL"/>
              <w:rPr>
                <w:rFonts w:cs="Arial"/>
                <w:i/>
                <w:lang w:eastAsia="ja-JP"/>
              </w:rPr>
            </w:pPr>
          </w:p>
        </w:tc>
        <w:tc>
          <w:tcPr>
            <w:tcW w:w="1512" w:type="dxa"/>
          </w:tcPr>
          <w:p w14:paraId="2F894F66" w14:textId="77777777" w:rsidR="006A1CE4" w:rsidRPr="00E67E0D" w:rsidDel="00DB51C0" w:rsidRDefault="006A1CE4" w:rsidP="00E7499B">
            <w:pPr>
              <w:pStyle w:val="TAL"/>
              <w:rPr>
                <w:rFonts w:cs="Arial"/>
                <w:lang w:eastAsia="ja-JP"/>
              </w:rPr>
            </w:pPr>
            <w:r w:rsidRPr="00E67E0D">
              <w:rPr>
                <w:rFonts w:cs="Arial"/>
                <w:lang w:eastAsia="ja-JP"/>
              </w:rPr>
              <w:t>9.3.1.24</w:t>
            </w:r>
          </w:p>
        </w:tc>
        <w:tc>
          <w:tcPr>
            <w:tcW w:w="1728" w:type="dxa"/>
          </w:tcPr>
          <w:p w14:paraId="41B7C02A" w14:textId="77777777" w:rsidR="006A1CE4" w:rsidRPr="00E67E0D" w:rsidRDefault="006A1CE4" w:rsidP="00E7499B">
            <w:pPr>
              <w:pStyle w:val="TAL"/>
              <w:rPr>
                <w:rFonts w:cs="Arial"/>
                <w:lang w:eastAsia="ja-JP"/>
              </w:rPr>
            </w:pPr>
          </w:p>
        </w:tc>
        <w:tc>
          <w:tcPr>
            <w:tcW w:w="1080" w:type="dxa"/>
          </w:tcPr>
          <w:p w14:paraId="4153E95E"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4B2C9A62" w14:textId="77777777" w:rsidR="006A1CE4" w:rsidRPr="00E67E0D" w:rsidRDefault="006A1CE4" w:rsidP="00E7499B">
            <w:pPr>
              <w:pStyle w:val="TAR"/>
              <w:jc w:val="center"/>
              <w:rPr>
                <w:rFonts w:cs="Arial"/>
                <w:lang w:eastAsia="ja-JP"/>
              </w:rPr>
            </w:pPr>
          </w:p>
        </w:tc>
      </w:tr>
      <w:tr w:rsidR="006A1CE4" w:rsidRPr="00E67E0D" w14:paraId="5B01960C" w14:textId="77777777" w:rsidTr="00E7499B">
        <w:tc>
          <w:tcPr>
            <w:tcW w:w="2160" w:type="dxa"/>
          </w:tcPr>
          <w:p w14:paraId="636518A5" w14:textId="77777777" w:rsidR="006A1CE4" w:rsidRPr="00E67E0D" w:rsidRDefault="006A1CE4" w:rsidP="00E7499B">
            <w:pPr>
              <w:pStyle w:val="TAL"/>
              <w:ind w:left="165"/>
              <w:rPr>
                <w:rFonts w:cs="Arial"/>
                <w:lang w:eastAsia="ja-JP"/>
              </w:rPr>
            </w:pPr>
            <w:r w:rsidRPr="00E67E0D">
              <w:rPr>
                <w:rFonts w:cs="Arial"/>
                <w:bCs/>
                <w:iCs/>
                <w:lang w:eastAsia="ja-JP"/>
              </w:rPr>
              <w:t>&gt;&gt;PDU Session Resource Setup Request Transfer</w:t>
            </w:r>
          </w:p>
          <w:p w14:paraId="386F5B24" w14:textId="77777777" w:rsidR="006A1CE4" w:rsidRPr="00E67E0D" w:rsidRDefault="006A1CE4" w:rsidP="00E7499B">
            <w:pPr>
              <w:pStyle w:val="TAL"/>
              <w:ind w:left="163"/>
              <w:rPr>
                <w:rFonts w:cs="Arial"/>
                <w:bCs/>
                <w:iCs/>
                <w:lang w:eastAsia="ja-JP"/>
              </w:rPr>
            </w:pPr>
          </w:p>
        </w:tc>
        <w:tc>
          <w:tcPr>
            <w:tcW w:w="1080" w:type="dxa"/>
          </w:tcPr>
          <w:p w14:paraId="23084ED2" w14:textId="77777777" w:rsidR="006A1CE4" w:rsidRPr="00E67E0D" w:rsidDel="00DB51C0" w:rsidRDefault="006A1CE4" w:rsidP="00E7499B">
            <w:pPr>
              <w:pStyle w:val="TAL"/>
              <w:rPr>
                <w:rFonts w:cs="Arial"/>
                <w:lang w:eastAsia="ja-JP"/>
              </w:rPr>
            </w:pPr>
            <w:r w:rsidRPr="00E67E0D">
              <w:rPr>
                <w:rFonts w:cs="Arial"/>
                <w:lang w:eastAsia="ja-JP"/>
              </w:rPr>
              <w:t>M</w:t>
            </w:r>
          </w:p>
        </w:tc>
        <w:tc>
          <w:tcPr>
            <w:tcW w:w="1080" w:type="dxa"/>
          </w:tcPr>
          <w:p w14:paraId="10C4807F" w14:textId="77777777" w:rsidR="006A1CE4" w:rsidRPr="00E67E0D" w:rsidRDefault="006A1CE4" w:rsidP="00E7499B">
            <w:pPr>
              <w:pStyle w:val="TAL"/>
              <w:rPr>
                <w:rFonts w:cs="Arial"/>
                <w:i/>
                <w:lang w:eastAsia="ja-JP"/>
              </w:rPr>
            </w:pPr>
          </w:p>
        </w:tc>
        <w:tc>
          <w:tcPr>
            <w:tcW w:w="1512" w:type="dxa"/>
          </w:tcPr>
          <w:p w14:paraId="5D823012" w14:textId="77777777" w:rsidR="006A1CE4" w:rsidRPr="00E67E0D" w:rsidDel="00DB51C0" w:rsidRDefault="006A1CE4" w:rsidP="00E7499B">
            <w:pPr>
              <w:pStyle w:val="TAL"/>
              <w:rPr>
                <w:rFonts w:cs="Arial"/>
                <w:lang w:eastAsia="ja-JP"/>
              </w:rPr>
            </w:pPr>
            <w:r w:rsidRPr="00E67E0D">
              <w:rPr>
                <w:rFonts w:cs="Arial"/>
                <w:lang w:eastAsia="ja-JP"/>
              </w:rPr>
              <w:t>OCTET STRING</w:t>
            </w:r>
          </w:p>
        </w:tc>
        <w:tc>
          <w:tcPr>
            <w:tcW w:w="1728" w:type="dxa"/>
          </w:tcPr>
          <w:p w14:paraId="667B1B9F" w14:textId="77777777" w:rsidR="006A1CE4" w:rsidRPr="00E67E0D" w:rsidRDefault="006A1CE4" w:rsidP="00E7499B">
            <w:pPr>
              <w:pStyle w:val="TAL"/>
              <w:rPr>
                <w:rFonts w:cs="Arial"/>
                <w:lang w:eastAsia="ja-JP"/>
              </w:rPr>
            </w:pPr>
            <w:r w:rsidRPr="00E67E0D">
              <w:rPr>
                <w:iCs/>
                <w:lang w:eastAsia="ja-JP"/>
              </w:rPr>
              <w:t xml:space="preserve">Containing the </w:t>
            </w:r>
            <w:r w:rsidRPr="00E67E0D">
              <w:rPr>
                <w:rFonts w:cs="Arial"/>
                <w:bCs/>
                <w:i/>
                <w:iCs/>
                <w:lang w:eastAsia="ja-JP"/>
              </w:rPr>
              <w:t>PDU Session Resource Setup Request Transfer</w:t>
            </w:r>
            <w:r w:rsidRPr="00E67E0D">
              <w:rPr>
                <w:rFonts w:cs="Arial"/>
                <w:bCs/>
                <w:iCs/>
                <w:lang w:eastAsia="ja-JP"/>
              </w:rPr>
              <w:t xml:space="preserve"> IE</w:t>
            </w:r>
            <w:r w:rsidRPr="00E67E0D">
              <w:rPr>
                <w:iCs/>
                <w:lang w:eastAsia="ja-JP"/>
              </w:rPr>
              <w:t xml:space="preserve"> specified in subclause 9.3.4.1.</w:t>
            </w:r>
          </w:p>
        </w:tc>
        <w:tc>
          <w:tcPr>
            <w:tcW w:w="1080" w:type="dxa"/>
            <w:shd w:val="clear" w:color="auto" w:fill="auto"/>
          </w:tcPr>
          <w:p w14:paraId="1BDF90FC"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6AC9CE70" w14:textId="77777777" w:rsidR="006A1CE4" w:rsidRPr="00E67E0D" w:rsidRDefault="006A1CE4" w:rsidP="00E7499B">
            <w:pPr>
              <w:pStyle w:val="TAR"/>
              <w:jc w:val="center"/>
              <w:rPr>
                <w:rFonts w:cs="Arial"/>
                <w:lang w:eastAsia="ja-JP"/>
              </w:rPr>
            </w:pPr>
          </w:p>
        </w:tc>
      </w:tr>
      <w:tr w:rsidR="006A1CE4" w:rsidRPr="00E67E0D" w14:paraId="783A72FF" w14:textId="77777777" w:rsidTr="00E7499B">
        <w:tc>
          <w:tcPr>
            <w:tcW w:w="2160" w:type="dxa"/>
          </w:tcPr>
          <w:p w14:paraId="66E631D5" w14:textId="77777777" w:rsidR="006A1CE4" w:rsidRPr="00E67E0D" w:rsidRDefault="006A1CE4" w:rsidP="00E7499B">
            <w:pPr>
              <w:pStyle w:val="TAL"/>
              <w:rPr>
                <w:rFonts w:cs="Arial"/>
                <w:bCs/>
                <w:iCs/>
                <w:lang w:eastAsia="ja-JP"/>
              </w:rPr>
            </w:pPr>
            <w:r w:rsidRPr="00E67E0D">
              <w:rPr>
                <w:rFonts w:cs="Arial"/>
                <w:bCs/>
                <w:iCs/>
                <w:lang w:eastAsia="ja-JP"/>
              </w:rPr>
              <w:t>Allowed NSSAI</w:t>
            </w:r>
          </w:p>
        </w:tc>
        <w:tc>
          <w:tcPr>
            <w:tcW w:w="1080" w:type="dxa"/>
          </w:tcPr>
          <w:p w14:paraId="2812B2AA"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705CE804" w14:textId="77777777" w:rsidR="006A1CE4" w:rsidRPr="00E67E0D" w:rsidRDefault="006A1CE4" w:rsidP="00E7499B">
            <w:pPr>
              <w:pStyle w:val="TAL"/>
              <w:rPr>
                <w:rFonts w:cs="Arial"/>
                <w:i/>
                <w:lang w:eastAsia="ja-JP"/>
              </w:rPr>
            </w:pPr>
          </w:p>
        </w:tc>
        <w:tc>
          <w:tcPr>
            <w:tcW w:w="1512" w:type="dxa"/>
          </w:tcPr>
          <w:p w14:paraId="373DCD80" w14:textId="77777777" w:rsidR="006A1CE4" w:rsidRPr="00E67E0D" w:rsidRDefault="006A1CE4" w:rsidP="00E7499B">
            <w:pPr>
              <w:pStyle w:val="TAL"/>
              <w:rPr>
                <w:rFonts w:cs="Arial"/>
                <w:lang w:eastAsia="ja-JP"/>
              </w:rPr>
            </w:pPr>
            <w:r w:rsidRPr="00E67E0D">
              <w:rPr>
                <w:rFonts w:cs="Arial"/>
                <w:lang w:eastAsia="ja-JP"/>
              </w:rPr>
              <w:t>9.3.1.31</w:t>
            </w:r>
          </w:p>
        </w:tc>
        <w:tc>
          <w:tcPr>
            <w:tcW w:w="1728" w:type="dxa"/>
          </w:tcPr>
          <w:p w14:paraId="59017EA4" w14:textId="77777777" w:rsidR="006A1CE4" w:rsidRPr="00E67E0D" w:rsidRDefault="006A1CE4" w:rsidP="00E7499B">
            <w:pPr>
              <w:pStyle w:val="TAL"/>
              <w:rPr>
                <w:iCs/>
                <w:lang w:eastAsia="ja-JP"/>
              </w:rPr>
            </w:pPr>
            <w:r w:rsidRPr="00E67E0D">
              <w:rPr>
                <w:iCs/>
                <w:lang w:eastAsia="ja-JP"/>
              </w:rPr>
              <w:t>Indicates the S-NSSAIs permitted by the network</w:t>
            </w:r>
          </w:p>
        </w:tc>
        <w:tc>
          <w:tcPr>
            <w:tcW w:w="1080" w:type="dxa"/>
            <w:shd w:val="clear" w:color="auto" w:fill="auto"/>
          </w:tcPr>
          <w:p w14:paraId="29643CEF" w14:textId="77777777" w:rsidR="006A1CE4" w:rsidRPr="00E67E0D" w:rsidRDefault="006A1CE4" w:rsidP="00E7499B">
            <w:pPr>
              <w:pStyle w:val="TAR"/>
              <w:jc w:val="center"/>
              <w:rPr>
                <w:rFonts w:cs="Arial"/>
                <w:lang w:eastAsia="ja-JP"/>
              </w:rPr>
            </w:pPr>
            <w:r w:rsidRPr="00E67E0D">
              <w:rPr>
                <w:rFonts w:cs="Arial"/>
                <w:lang w:eastAsia="ja-JP"/>
              </w:rPr>
              <w:t>YES</w:t>
            </w:r>
          </w:p>
        </w:tc>
        <w:tc>
          <w:tcPr>
            <w:tcW w:w="1080" w:type="dxa"/>
          </w:tcPr>
          <w:p w14:paraId="0582711F" w14:textId="71BF9946" w:rsidR="006A1CE4" w:rsidRPr="00E67E0D" w:rsidRDefault="00AE297A" w:rsidP="00E7499B">
            <w:pPr>
              <w:pStyle w:val="TAR"/>
              <w:jc w:val="center"/>
              <w:rPr>
                <w:rFonts w:cs="Arial"/>
                <w:lang w:eastAsia="ja-JP"/>
              </w:rPr>
            </w:pPr>
            <w:del w:id="3796" w:author="Issam" w:date="2019-02-12T23:38:00Z">
              <w:r w:rsidRPr="00FF6A95">
                <w:rPr>
                  <w:rFonts w:cs="Arial"/>
                  <w:lang w:eastAsia="ja-JP"/>
                </w:rPr>
                <w:delText>ignore</w:delText>
              </w:r>
            </w:del>
            <w:ins w:id="3797" w:author="Issam" w:date="2019-02-12T23:38:00Z">
              <w:r w:rsidR="006A1CE4" w:rsidRPr="00E67E0D">
                <w:rPr>
                  <w:rFonts w:cs="Arial"/>
                  <w:lang w:eastAsia="ja-JP"/>
                </w:rPr>
                <w:t>reject</w:t>
              </w:r>
            </w:ins>
          </w:p>
        </w:tc>
      </w:tr>
      <w:tr w:rsidR="006A1CE4" w:rsidRPr="00E67E0D" w14:paraId="2E071DA4" w14:textId="77777777" w:rsidTr="00E7499B">
        <w:tc>
          <w:tcPr>
            <w:tcW w:w="2160" w:type="dxa"/>
          </w:tcPr>
          <w:p w14:paraId="755A9E70" w14:textId="77777777" w:rsidR="006A1CE4" w:rsidRPr="00E67E0D" w:rsidRDefault="006A1CE4" w:rsidP="00E7499B">
            <w:pPr>
              <w:pStyle w:val="TAL"/>
              <w:rPr>
                <w:rFonts w:eastAsia="MS Mincho" w:cs="Arial"/>
                <w:lang w:eastAsia="ja-JP"/>
              </w:rPr>
            </w:pPr>
            <w:r w:rsidRPr="00E67E0D">
              <w:rPr>
                <w:rFonts w:cs="Arial"/>
                <w:bCs/>
                <w:lang w:eastAsia="zh-CN"/>
              </w:rPr>
              <w:t>UE Security Capabilities</w:t>
            </w:r>
          </w:p>
        </w:tc>
        <w:tc>
          <w:tcPr>
            <w:tcW w:w="1080" w:type="dxa"/>
          </w:tcPr>
          <w:p w14:paraId="307D2DFE"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4D5A3420" w14:textId="77777777" w:rsidR="006A1CE4" w:rsidRPr="00E67E0D" w:rsidRDefault="006A1CE4" w:rsidP="00E7499B">
            <w:pPr>
              <w:pStyle w:val="TAL"/>
              <w:rPr>
                <w:rFonts w:cs="Arial"/>
                <w:lang w:eastAsia="ja-JP"/>
              </w:rPr>
            </w:pPr>
          </w:p>
        </w:tc>
        <w:tc>
          <w:tcPr>
            <w:tcW w:w="1512" w:type="dxa"/>
          </w:tcPr>
          <w:p w14:paraId="188E9B13" w14:textId="77777777" w:rsidR="006A1CE4" w:rsidRPr="00E67E0D" w:rsidRDefault="006A1CE4" w:rsidP="00E7499B">
            <w:pPr>
              <w:pStyle w:val="TAL"/>
              <w:rPr>
                <w:rFonts w:cs="Arial"/>
                <w:lang w:eastAsia="ja-JP"/>
              </w:rPr>
            </w:pPr>
            <w:r w:rsidRPr="00E67E0D">
              <w:rPr>
                <w:lang w:eastAsia="ja-JP"/>
              </w:rPr>
              <w:t>9.3.1.86</w:t>
            </w:r>
          </w:p>
        </w:tc>
        <w:tc>
          <w:tcPr>
            <w:tcW w:w="1728" w:type="dxa"/>
          </w:tcPr>
          <w:p w14:paraId="31DFED83" w14:textId="77777777" w:rsidR="006A1CE4" w:rsidRPr="00E67E0D" w:rsidRDefault="006A1CE4" w:rsidP="00E7499B">
            <w:pPr>
              <w:pStyle w:val="TAL"/>
              <w:rPr>
                <w:rFonts w:cs="Arial"/>
                <w:lang w:eastAsia="ja-JP"/>
              </w:rPr>
            </w:pPr>
          </w:p>
        </w:tc>
        <w:tc>
          <w:tcPr>
            <w:tcW w:w="1080" w:type="dxa"/>
          </w:tcPr>
          <w:p w14:paraId="76A78A9C"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147D8294"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65A9FB69" w14:textId="77777777" w:rsidTr="00E7499B">
        <w:tc>
          <w:tcPr>
            <w:tcW w:w="2160" w:type="dxa"/>
          </w:tcPr>
          <w:p w14:paraId="6208E70E" w14:textId="77777777" w:rsidR="006A1CE4" w:rsidRPr="00E67E0D" w:rsidRDefault="006A1CE4" w:rsidP="00E7499B">
            <w:pPr>
              <w:pStyle w:val="TAL"/>
              <w:rPr>
                <w:rFonts w:eastAsia="MS Mincho" w:cs="Arial"/>
                <w:lang w:eastAsia="ja-JP"/>
              </w:rPr>
            </w:pPr>
            <w:r w:rsidRPr="00E67E0D">
              <w:rPr>
                <w:rFonts w:cs="Arial"/>
                <w:lang w:eastAsia="zh-CN"/>
              </w:rPr>
              <w:t>Security Key</w:t>
            </w:r>
          </w:p>
        </w:tc>
        <w:tc>
          <w:tcPr>
            <w:tcW w:w="1080" w:type="dxa"/>
          </w:tcPr>
          <w:p w14:paraId="0A94F30F"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0F3D3A4E" w14:textId="77777777" w:rsidR="006A1CE4" w:rsidRPr="00E67E0D" w:rsidRDefault="006A1CE4" w:rsidP="00E7499B">
            <w:pPr>
              <w:pStyle w:val="TAL"/>
              <w:rPr>
                <w:rFonts w:cs="Arial"/>
                <w:lang w:eastAsia="ja-JP"/>
              </w:rPr>
            </w:pPr>
          </w:p>
        </w:tc>
        <w:tc>
          <w:tcPr>
            <w:tcW w:w="1512" w:type="dxa"/>
          </w:tcPr>
          <w:p w14:paraId="3AF26A20" w14:textId="77777777" w:rsidR="006A1CE4" w:rsidRPr="00E67E0D" w:rsidRDefault="006A1CE4" w:rsidP="00E7499B">
            <w:pPr>
              <w:pStyle w:val="TAL"/>
              <w:rPr>
                <w:rFonts w:cs="Arial"/>
                <w:lang w:eastAsia="ja-JP"/>
              </w:rPr>
            </w:pPr>
            <w:r w:rsidRPr="00E67E0D">
              <w:rPr>
                <w:lang w:eastAsia="ja-JP"/>
              </w:rPr>
              <w:t>9.3.1.87</w:t>
            </w:r>
          </w:p>
        </w:tc>
        <w:tc>
          <w:tcPr>
            <w:tcW w:w="1728" w:type="dxa"/>
          </w:tcPr>
          <w:p w14:paraId="00DE126A" w14:textId="77777777" w:rsidR="006A1CE4" w:rsidRPr="00E67E0D" w:rsidRDefault="006A1CE4" w:rsidP="00E7499B">
            <w:pPr>
              <w:pStyle w:val="TAL"/>
              <w:rPr>
                <w:rFonts w:cs="Arial"/>
                <w:lang w:eastAsia="ja-JP"/>
              </w:rPr>
            </w:pPr>
          </w:p>
        </w:tc>
        <w:tc>
          <w:tcPr>
            <w:tcW w:w="1080" w:type="dxa"/>
          </w:tcPr>
          <w:p w14:paraId="6275163E"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40E32908"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351BC18B" w14:textId="77777777" w:rsidTr="00E7499B">
        <w:tc>
          <w:tcPr>
            <w:tcW w:w="2160" w:type="dxa"/>
          </w:tcPr>
          <w:p w14:paraId="451ECD60" w14:textId="77777777" w:rsidR="006A1CE4" w:rsidRPr="00E67E0D" w:rsidRDefault="006A1CE4" w:rsidP="00E7499B">
            <w:pPr>
              <w:pStyle w:val="TAL"/>
              <w:rPr>
                <w:rFonts w:eastAsia="MS Mincho" w:cs="Arial"/>
                <w:lang w:eastAsia="ja-JP"/>
              </w:rPr>
            </w:pPr>
            <w:r w:rsidRPr="00E67E0D">
              <w:rPr>
                <w:rFonts w:eastAsia="Batang" w:cs="Arial"/>
                <w:lang w:eastAsia="ja-JP"/>
              </w:rPr>
              <w:t>Trace Activation</w:t>
            </w:r>
          </w:p>
        </w:tc>
        <w:tc>
          <w:tcPr>
            <w:tcW w:w="1080" w:type="dxa"/>
          </w:tcPr>
          <w:p w14:paraId="49B9BABC" w14:textId="77777777" w:rsidR="006A1CE4" w:rsidRPr="00E67E0D" w:rsidRDefault="006A1CE4" w:rsidP="00E7499B">
            <w:pPr>
              <w:pStyle w:val="TAL"/>
              <w:rPr>
                <w:rFonts w:eastAsia="MS Mincho" w:cs="Arial"/>
                <w:lang w:eastAsia="ja-JP"/>
              </w:rPr>
            </w:pPr>
            <w:r w:rsidRPr="00E67E0D">
              <w:rPr>
                <w:rFonts w:cs="Arial"/>
                <w:lang w:eastAsia="ja-JP"/>
              </w:rPr>
              <w:t>O</w:t>
            </w:r>
          </w:p>
        </w:tc>
        <w:tc>
          <w:tcPr>
            <w:tcW w:w="1080" w:type="dxa"/>
          </w:tcPr>
          <w:p w14:paraId="753D967C" w14:textId="77777777" w:rsidR="006A1CE4" w:rsidRPr="00E67E0D" w:rsidRDefault="006A1CE4" w:rsidP="00E7499B">
            <w:pPr>
              <w:pStyle w:val="TAL"/>
              <w:rPr>
                <w:rFonts w:cs="Arial"/>
                <w:lang w:eastAsia="ja-JP"/>
              </w:rPr>
            </w:pPr>
          </w:p>
        </w:tc>
        <w:tc>
          <w:tcPr>
            <w:tcW w:w="1512" w:type="dxa"/>
          </w:tcPr>
          <w:p w14:paraId="56C30B3B" w14:textId="77777777" w:rsidR="006A1CE4" w:rsidRPr="00E67E0D" w:rsidRDefault="006A1CE4" w:rsidP="00E7499B">
            <w:pPr>
              <w:pStyle w:val="TAL"/>
              <w:rPr>
                <w:rFonts w:cs="Arial"/>
                <w:lang w:eastAsia="ja-JP"/>
              </w:rPr>
            </w:pPr>
            <w:r w:rsidRPr="00E67E0D">
              <w:rPr>
                <w:lang w:eastAsia="ja-JP"/>
              </w:rPr>
              <w:t>9.3.1.14</w:t>
            </w:r>
          </w:p>
        </w:tc>
        <w:tc>
          <w:tcPr>
            <w:tcW w:w="1728" w:type="dxa"/>
          </w:tcPr>
          <w:p w14:paraId="1392BDC3" w14:textId="77777777" w:rsidR="006A1CE4" w:rsidRPr="00E67E0D" w:rsidRDefault="006A1CE4" w:rsidP="00E7499B">
            <w:pPr>
              <w:pStyle w:val="TAL"/>
              <w:rPr>
                <w:rFonts w:cs="Arial"/>
                <w:lang w:eastAsia="ja-JP"/>
              </w:rPr>
            </w:pPr>
          </w:p>
        </w:tc>
        <w:tc>
          <w:tcPr>
            <w:tcW w:w="1080" w:type="dxa"/>
          </w:tcPr>
          <w:p w14:paraId="7F86A7D2"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6BE11627"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2FA1DF4C" w14:textId="77777777" w:rsidTr="00E7499B">
        <w:tc>
          <w:tcPr>
            <w:tcW w:w="2160" w:type="dxa"/>
          </w:tcPr>
          <w:p w14:paraId="04DCB037" w14:textId="77777777" w:rsidR="006A1CE4" w:rsidRPr="00E67E0D" w:rsidRDefault="006A1CE4" w:rsidP="00E7499B">
            <w:pPr>
              <w:pStyle w:val="TAL"/>
              <w:rPr>
                <w:rFonts w:eastAsia="MS Mincho" w:cs="Arial"/>
                <w:lang w:eastAsia="ja-JP"/>
              </w:rPr>
            </w:pPr>
            <w:r w:rsidRPr="00E67E0D">
              <w:rPr>
                <w:rFonts w:cs="Arial"/>
                <w:lang w:eastAsia="zh-CN"/>
              </w:rPr>
              <w:t>Mobility Restriction List</w:t>
            </w:r>
          </w:p>
        </w:tc>
        <w:tc>
          <w:tcPr>
            <w:tcW w:w="1080" w:type="dxa"/>
          </w:tcPr>
          <w:p w14:paraId="2160E2BB" w14:textId="77777777" w:rsidR="006A1CE4" w:rsidRPr="00E67E0D" w:rsidRDefault="006A1CE4" w:rsidP="00E7499B">
            <w:pPr>
              <w:pStyle w:val="TAL"/>
              <w:rPr>
                <w:rFonts w:eastAsia="MS Mincho" w:cs="Arial"/>
                <w:lang w:eastAsia="ja-JP"/>
              </w:rPr>
            </w:pPr>
            <w:r w:rsidRPr="00E67E0D">
              <w:rPr>
                <w:rFonts w:cs="Arial"/>
                <w:lang w:eastAsia="ja-JP"/>
              </w:rPr>
              <w:t>O</w:t>
            </w:r>
          </w:p>
        </w:tc>
        <w:tc>
          <w:tcPr>
            <w:tcW w:w="1080" w:type="dxa"/>
          </w:tcPr>
          <w:p w14:paraId="1CE6F4FB" w14:textId="77777777" w:rsidR="006A1CE4" w:rsidRPr="00E67E0D" w:rsidRDefault="006A1CE4" w:rsidP="00E7499B">
            <w:pPr>
              <w:pStyle w:val="TAL"/>
              <w:rPr>
                <w:rFonts w:cs="Arial"/>
                <w:lang w:eastAsia="ja-JP"/>
              </w:rPr>
            </w:pPr>
          </w:p>
        </w:tc>
        <w:tc>
          <w:tcPr>
            <w:tcW w:w="1512" w:type="dxa"/>
          </w:tcPr>
          <w:p w14:paraId="6350FAE0" w14:textId="77777777" w:rsidR="006A1CE4" w:rsidRPr="00E67E0D" w:rsidRDefault="006A1CE4" w:rsidP="00E7499B">
            <w:pPr>
              <w:pStyle w:val="TAL"/>
              <w:rPr>
                <w:rFonts w:cs="Arial"/>
                <w:lang w:eastAsia="ja-JP"/>
              </w:rPr>
            </w:pPr>
            <w:r w:rsidRPr="00E67E0D">
              <w:rPr>
                <w:lang w:eastAsia="ja-JP"/>
              </w:rPr>
              <w:t>9.3.1.85</w:t>
            </w:r>
          </w:p>
        </w:tc>
        <w:tc>
          <w:tcPr>
            <w:tcW w:w="1728" w:type="dxa"/>
          </w:tcPr>
          <w:p w14:paraId="34B55E55" w14:textId="77777777" w:rsidR="006A1CE4" w:rsidRPr="00E67E0D" w:rsidRDefault="006A1CE4" w:rsidP="00E7499B">
            <w:pPr>
              <w:pStyle w:val="TAL"/>
              <w:rPr>
                <w:rFonts w:cs="Arial"/>
                <w:lang w:eastAsia="ja-JP"/>
              </w:rPr>
            </w:pPr>
          </w:p>
        </w:tc>
        <w:tc>
          <w:tcPr>
            <w:tcW w:w="1080" w:type="dxa"/>
          </w:tcPr>
          <w:p w14:paraId="2CF0BF7E"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2AEF0BBB"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0E2F4300" w14:textId="77777777" w:rsidTr="00E7499B">
        <w:tc>
          <w:tcPr>
            <w:tcW w:w="2160" w:type="dxa"/>
          </w:tcPr>
          <w:p w14:paraId="700042B2" w14:textId="77777777" w:rsidR="006A1CE4" w:rsidRPr="00E67E0D" w:rsidRDefault="006A1CE4" w:rsidP="00E7499B">
            <w:pPr>
              <w:pStyle w:val="TAL"/>
              <w:rPr>
                <w:rFonts w:eastAsia="MS Mincho" w:cs="Arial"/>
                <w:lang w:eastAsia="ja-JP"/>
              </w:rPr>
            </w:pPr>
            <w:r w:rsidRPr="00E67E0D">
              <w:rPr>
                <w:rFonts w:cs="Arial"/>
                <w:lang w:eastAsia="zh-CN"/>
              </w:rPr>
              <w:t>UE Radio Capability</w:t>
            </w:r>
          </w:p>
        </w:tc>
        <w:tc>
          <w:tcPr>
            <w:tcW w:w="1080" w:type="dxa"/>
          </w:tcPr>
          <w:p w14:paraId="550B8992" w14:textId="77777777" w:rsidR="006A1CE4" w:rsidRPr="00E67E0D" w:rsidRDefault="006A1CE4" w:rsidP="00E7499B">
            <w:pPr>
              <w:pStyle w:val="TAL"/>
              <w:rPr>
                <w:rFonts w:eastAsia="MS Mincho" w:cs="Arial"/>
                <w:lang w:eastAsia="ja-JP"/>
              </w:rPr>
            </w:pPr>
            <w:r w:rsidRPr="00E67E0D">
              <w:rPr>
                <w:rFonts w:cs="Arial"/>
                <w:lang w:eastAsia="ja-JP"/>
              </w:rPr>
              <w:t>O</w:t>
            </w:r>
          </w:p>
        </w:tc>
        <w:tc>
          <w:tcPr>
            <w:tcW w:w="1080" w:type="dxa"/>
          </w:tcPr>
          <w:p w14:paraId="36A976E3" w14:textId="77777777" w:rsidR="006A1CE4" w:rsidRPr="00E67E0D" w:rsidRDefault="006A1CE4" w:rsidP="00E7499B">
            <w:pPr>
              <w:pStyle w:val="TAL"/>
              <w:rPr>
                <w:rFonts w:cs="Arial"/>
                <w:lang w:eastAsia="ja-JP"/>
              </w:rPr>
            </w:pPr>
          </w:p>
        </w:tc>
        <w:tc>
          <w:tcPr>
            <w:tcW w:w="1512" w:type="dxa"/>
          </w:tcPr>
          <w:p w14:paraId="1E42BBEE" w14:textId="77777777" w:rsidR="006A1CE4" w:rsidRPr="00E67E0D" w:rsidRDefault="006A1CE4" w:rsidP="00E7499B">
            <w:pPr>
              <w:pStyle w:val="TAL"/>
              <w:rPr>
                <w:rFonts w:cs="Arial"/>
                <w:lang w:eastAsia="ja-JP"/>
              </w:rPr>
            </w:pPr>
            <w:r w:rsidRPr="00E67E0D">
              <w:rPr>
                <w:lang w:eastAsia="ja-JP"/>
              </w:rPr>
              <w:t>9.3.1.74</w:t>
            </w:r>
          </w:p>
        </w:tc>
        <w:tc>
          <w:tcPr>
            <w:tcW w:w="1728" w:type="dxa"/>
          </w:tcPr>
          <w:p w14:paraId="01306EA9" w14:textId="77777777" w:rsidR="006A1CE4" w:rsidRPr="00E67E0D" w:rsidRDefault="006A1CE4" w:rsidP="00E7499B">
            <w:pPr>
              <w:pStyle w:val="TAL"/>
              <w:rPr>
                <w:rFonts w:cs="Arial"/>
                <w:lang w:eastAsia="ja-JP"/>
              </w:rPr>
            </w:pPr>
          </w:p>
        </w:tc>
        <w:tc>
          <w:tcPr>
            <w:tcW w:w="1080" w:type="dxa"/>
          </w:tcPr>
          <w:p w14:paraId="3A11EAAA"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5C64481C"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283B89E1" w14:textId="77777777" w:rsidTr="00E7499B">
        <w:tc>
          <w:tcPr>
            <w:tcW w:w="2160" w:type="dxa"/>
          </w:tcPr>
          <w:p w14:paraId="462A0EE5" w14:textId="77777777" w:rsidR="006A1CE4" w:rsidRPr="00E67E0D" w:rsidRDefault="006A1CE4" w:rsidP="00E7499B">
            <w:pPr>
              <w:pStyle w:val="TAL"/>
              <w:rPr>
                <w:rFonts w:eastAsia="MS Mincho" w:cs="Arial"/>
                <w:lang w:eastAsia="ja-JP"/>
              </w:rPr>
            </w:pPr>
            <w:r w:rsidRPr="00E67E0D">
              <w:t>Index to RAT/Frequency Selection</w:t>
            </w:r>
            <w:r w:rsidRPr="00E67E0D">
              <w:rPr>
                <w:rFonts w:cs="Arial"/>
                <w:lang w:eastAsia="zh-CN"/>
              </w:rPr>
              <w:t xml:space="preserve"> Priority</w:t>
            </w:r>
          </w:p>
        </w:tc>
        <w:tc>
          <w:tcPr>
            <w:tcW w:w="1080" w:type="dxa"/>
          </w:tcPr>
          <w:p w14:paraId="568A545C" w14:textId="77777777" w:rsidR="006A1CE4" w:rsidRPr="00E67E0D" w:rsidRDefault="006A1CE4" w:rsidP="00E7499B">
            <w:pPr>
              <w:pStyle w:val="TAL"/>
              <w:rPr>
                <w:rFonts w:eastAsia="MS Mincho" w:cs="Arial"/>
                <w:lang w:eastAsia="ja-JP"/>
              </w:rPr>
            </w:pPr>
            <w:r w:rsidRPr="00E67E0D">
              <w:rPr>
                <w:rFonts w:cs="Arial"/>
                <w:lang w:eastAsia="ja-JP"/>
              </w:rPr>
              <w:t>O</w:t>
            </w:r>
          </w:p>
        </w:tc>
        <w:tc>
          <w:tcPr>
            <w:tcW w:w="1080" w:type="dxa"/>
          </w:tcPr>
          <w:p w14:paraId="13D34037" w14:textId="77777777" w:rsidR="006A1CE4" w:rsidRPr="00E67E0D" w:rsidRDefault="006A1CE4" w:rsidP="00E7499B">
            <w:pPr>
              <w:pStyle w:val="TAL"/>
              <w:rPr>
                <w:rFonts w:cs="Arial"/>
                <w:lang w:eastAsia="ja-JP"/>
              </w:rPr>
            </w:pPr>
          </w:p>
        </w:tc>
        <w:tc>
          <w:tcPr>
            <w:tcW w:w="1512" w:type="dxa"/>
          </w:tcPr>
          <w:p w14:paraId="2A533BF3" w14:textId="77777777" w:rsidR="006A1CE4" w:rsidRPr="00E67E0D" w:rsidRDefault="006A1CE4" w:rsidP="00E7499B">
            <w:pPr>
              <w:pStyle w:val="TAL"/>
              <w:rPr>
                <w:rFonts w:cs="Arial"/>
                <w:lang w:eastAsia="ja-JP"/>
              </w:rPr>
            </w:pPr>
            <w:r w:rsidRPr="00E67E0D">
              <w:rPr>
                <w:lang w:eastAsia="ja-JP"/>
              </w:rPr>
              <w:t>9.3.1.61</w:t>
            </w:r>
          </w:p>
        </w:tc>
        <w:tc>
          <w:tcPr>
            <w:tcW w:w="1728" w:type="dxa"/>
          </w:tcPr>
          <w:p w14:paraId="562F9512" w14:textId="77777777" w:rsidR="006A1CE4" w:rsidRPr="00E67E0D" w:rsidRDefault="006A1CE4" w:rsidP="00E7499B">
            <w:pPr>
              <w:pStyle w:val="TAL"/>
              <w:rPr>
                <w:rFonts w:cs="Arial"/>
                <w:lang w:eastAsia="ja-JP"/>
              </w:rPr>
            </w:pPr>
          </w:p>
        </w:tc>
        <w:tc>
          <w:tcPr>
            <w:tcW w:w="1080" w:type="dxa"/>
          </w:tcPr>
          <w:p w14:paraId="7A76AB6D"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359B7746"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37FBD6C9" w14:textId="77777777" w:rsidTr="00E7499B">
        <w:tc>
          <w:tcPr>
            <w:tcW w:w="2160" w:type="dxa"/>
          </w:tcPr>
          <w:p w14:paraId="0F25413A" w14:textId="77777777" w:rsidR="006A1CE4" w:rsidRPr="00E67E0D" w:rsidRDefault="006A1CE4" w:rsidP="00E7499B">
            <w:pPr>
              <w:pStyle w:val="TAL"/>
              <w:rPr>
                <w:rFonts w:cs="Arial"/>
                <w:lang w:eastAsia="ja-JP"/>
              </w:rPr>
            </w:pPr>
            <w:r w:rsidRPr="00E67E0D">
              <w:rPr>
                <w:rFonts w:eastAsia="Batang" w:cs="Arial"/>
                <w:lang w:eastAsia="ja-JP"/>
              </w:rPr>
              <w:t>Masked IMEISV</w:t>
            </w:r>
          </w:p>
        </w:tc>
        <w:tc>
          <w:tcPr>
            <w:tcW w:w="1080" w:type="dxa"/>
          </w:tcPr>
          <w:p w14:paraId="2344024C" w14:textId="77777777" w:rsidR="006A1CE4" w:rsidRPr="00E67E0D" w:rsidRDefault="006A1CE4" w:rsidP="00E7499B">
            <w:pPr>
              <w:pStyle w:val="TAL"/>
              <w:rPr>
                <w:rFonts w:cs="Arial"/>
                <w:lang w:eastAsia="ja-JP"/>
              </w:rPr>
            </w:pPr>
            <w:r w:rsidRPr="00E67E0D">
              <w:rPr>
                <w:rFonts w:cs="Arial"/>
                <w:lang w:eastAsia="zh-CN"/>
              </w:rPr>
              <w:t>O</w:t>
            </w:r>
          </w:p>
        </w:tc>
        <w:tc>
          <w:tcPr>
            <w:tcW w:w="1080" w:type="dxa"/>
          </w:tcPr>
          <w:p w14:paraId="0318E83E" w14:textId="77777777" w:rsidR="006A1CE4" w:rsidRPr="00E67E0D" w:rsidRDefault="006A1CE4" w:rsidP="00E7499B">
            <w:pPr>
              <w:pStyle w:val="TAL"/>
              <w:rPr>
                <w:rFonts w:cs="Arial"/>
                <w:lang w:eastAsia="ja-JP"/>
              </w:rPr>
            </w:pPr>
          </w:p>
        </w:tc>
        <w:tc>
          <w:tcPr>
            <w:tcW w:w="1512" w:type="dxa"/>
          </w:tcPr>
          <w:p w14:paraId="6D9242B3" w14:textId="77777777" w:rsidR="006A1CE4" w:rsidRPr="00E67E0D" w:rsidRDefault="006A1CE4" w:rsidP="00E7499B">
            <w:pPr>
              <w:pStyle w:val="TAL"/>
              <w:rPr>
                <w:rFonts w:cs="Arial"/>
                <w:lang w:eastAsia="ja-JP"/>
              </w:rPr>
            </w:pPr>
            <w:r w:rsidRPr="00E67E0D">
              <w:rPr>
                <w:lang w:eastAsia="ja-JP"/>
              </w:rPr>
              <w:t>9.3.1.54</w:t>
            </w:r>
          </w:p>
        </w:tc>
        <w:tc>
          <w:tcPr>
            <w:tcW w:w="1728" w:type="dxa"/>
          </w:tcPr>
          <w:p w14:paraId="1F15C55E" w14:textId="77777777" w:rsidR="006A1CE4" w:rsidRPr="00E67E0D" w:rsidRDefault="006A1CE4" w:rsidP="00E7499B">
            <w:pPr>
              <w:pStyle w:val="TAL"/>
              <w:rPr>
                <w:rFonts w:cs="Arial"/>
                <w:lang w:eastAsia="ja-JP"/>
              </w:rPr>
            </w:pPr>
          </w:p>
        </w:tc>
        <w:tc>
          <w:tcPr>
            <w:tcW w:w="1080" w:type="dxa"/>
          </w:tcPr>
          <w:p w14:paraId="214166C4"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651028D8"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63827D3C" w14:textId="77777777" w:rsidTr="00E7499B">
        <w:tc>
          <w:tcPr>
            <w:tcW w:w="2160" w:type="dxa"/>
          </w:tcPr>
          <w:p w14:paraId="536BC193" w14:textId="77777777" w:rsidR="006A1CE4" w:rsidRPr="00E67E0D" w:rsidRDefault="006A1CE4" w:rsidP="00E7499B">
            <w:pPr>
              <w:pStyle w:val="TAL"/>
              <w:rPr>
                <w:rFonts w:cs="Arial"/>
                <w:lang w:eastAsia="ja-JP"/>
              </w:rPr>
            </w:pPr>
            <w:r w:rsidRPr="00E67E0D">
              <w:rPr>
                <w:rFonts w:eastAsia="Batang" w:cs="Arial"/>
                <w:lang w:eastAsia="ja-JP"/>
              </w:rPr>
              <w:t>NAS-PDU</w:t>
            </w:r>
          </w:p>
        </w:tc>
        <w:tc>
          <w:tcPr>
            <w:tcW w:w="1080" w:type="dxa"/>
          </w:tcPr>
          <w:p w14:paraId="67EDF519" w14:textId="77777777" w:rsidR="006A1CE4" w:rsidRPr="00E67E0D" w:rsidRDefault="006A1CE4" w:rsidP="00E7499B">
            <w:pPr>
              <w:pStyle w:val="TAL"/>
              <w:rPr>
                <w:rFonts w:cs="Arial"/>
                <w:lang w:eastAsia="ja-JP"/>
              </w:rPr>
            </w:pPr>
            <w:r w:rsidRPr="00E67E0D">
              <w:rPr>
                <w:rFonts w:cs="Arial"/>
                <w:lang w:eastAsia="zh-CN"/>
              </w:rPr>
              <w:t>O</w:t>
            </w:r>
          </w:p>
        </w:tc>
        <w:tc>
          <w:tcPr>
            <w:tcW w:w="1080" w:type="dxa"/>
          </w:tcPr>
          <w:p w14:paraId="2EE0B1F9" w14:textId="77777777" w:rsidR="006A1CE4" w:rsidRPr="00E67E0D" w:rsidRDefault="006A1CE4" w:rsidP="00E7499B">
            <w:pPr>
              <w:pStyle w:val="TAL"/>
              <w:rPr>
                <w:rFonts w:cs="Arial"/>
                <w:i/>
                <w:lang w:eastAsia="ja-JP"/>
              </w:rPr>
            </w:pPr>
          </w:p>
        </w:tc>
        <w:tc>
          <w:tcPr>
            <w:tcW w:w="1512" w:type="dxa"/>
          </w:tcPr>
          <w:p w14:paraId="7D187AE4" w14:textId="77777777" w:rsidR="006A1CE4" w:rsidRPr="00E67E0D" w:rsidRDefault="006A1CE4" w:rsidP="00E7499B">
            <w:pPr>
              <w:pStyle w:val="TAL"/>
              <w:rPr>
                <w:rFonts w:cs="Arial"/>
                <w:lang w:eastAsia="ja-JP"/>
              </w:rPr>
            </w:pPr>
            <w:r w:rsidRPr="00E67E0D">
              <w:rPr>
                <w:lang w:eastAsia="ja-JP"/>
              </w:rPr>
              <w:t>9.3.3.4</w:t>
            </w:r>
          </w:p>
        </w:tc>
        <w:tc>
          <w:tcPr>
            <w:tcW w:w="1728" w:type="dxa"/>
          </w:tcPr>
          <w:p w14:paraId="2F2F6A13" w14:textId="77777777" w:rsidR="006A1CE4" w:rsidRPr="00E67E0D" w:rsidRDefault="006A1CE4" w:rsidP="00E7499B">
            <w:pPr>
              <w:pStyle w:val="TAL"/>
              <w:rPr>
                <w:lang w:eastAsia="ja-JP"/>
              </w:rPr>
            </w:pPr>
          </w:p>
        </w:tc>
        <w:tc>
          <w:tcPr>
            <w:tcW w:w="1080" w:type="dxa"/>
          </w:tcPr>
          <w:p w14:paraId="49052E72" w14:textId="77777777" w:rsidR="006A1CE4" w:rsidRPr="00E67E0D" w:rsidRDefault="006A1CE4" w:rsidP="00E7499B">
            <w:pPr>
              <w:pStyle w:val="TAR"/>
              <w:jc w:val="center"/>
              <w:rPr>
                <w:rFonts w:cs="Arial"/>
                <w:lang w:eastAsia="ja-JP"/>
              </w:rPr>
            </w:pPr>
            <w:r w:rsidRPr="00E67E0D">
              <w:rPr>
                <w:rFonts w:cs="Arial"/>
                <w:lang w:eastAsia="ja-JP"/>
              </w:rPr>
              <w:t>YES</w:t>
            </w:r>
          </w:p>
        </w:tc>
        <w:tc>
          <w:tcPr>
            <w:tcW w:w="1080" w:type="dxa"/>
          </w:tcPr>
          <w:p w14:paraId="66D3B98E" w14:textId="77777777" w:rsidR="006A1CE4" w:rsidRPr="00E67E0D" w:rsidRDefault="006A1CE4" w:rsidP="00E7499B">
            <w:pPr>
              <w:pStyle w:val="TAR"/>
              <w:jc w:val="center"/>
              <w:rPr>
                <w:rFonts w:cs="Arial"/>
                <w:lang w:eastAsia="ja-JP"/>
              </w:rPr>
            </w:pPr>
            <w:r w:rsidRPr="00E67E0D">
              <w:rPr>
                <w:rFonts w:cs="Arial"/>
                <w:lang w:eastAsia="ja-JP"/>
              </w:rPr>
              <w:t>ignore</w:t>
            </w:r>
          </w:p>
        </w:tc>
      </w:tr>
      <w:tr w:rsidR="006A1CE4" w:rsidRPr="00E67E0D" w14:paraId="709B94EB" w14:textId="77777777" w:rsidTr="00E7499B">
        <w:tc>
          <w:tcPr>
            <w:tcW w:w="2160" w:type="dxa"/>
          </w:tcPr>
          <w:p w14:paraId="200B6248" w14:textId="77777777" w:rsidR="006A1CE4" w:rsidRPr="00E67E0D" w:rsidRDefault="006A1CE4" w:rsidP="00E7499B">
            <w:pPr>
              <w:pStyle w:val="TAL"/>
              <w:rPr>
                <w:rFonts w:eastAsia="Batang" w:cs="Arial"/>
                <w:lang w:eastAsia="ja-JP"/>
              </w:rPr>
            </w:pPr>
            <w:r w:rsidRPr="00E67E0D">
              <w:rPr>
                <w:rFonts w:eastAsia="Batang" w:cs="Arial"/>
              </w:rPr>
              <w:t>Emergency Fallback Indicator</w:t>
            </w:r>
          </w:p>
        </w:tc>
        <w:tc>
          <w:tcPr>
            <w:tcW w:w="1080" w:type="dxa"/>
          </w:tcPr>
          <w:p w14:paraId="6FC624D1" w14:textId="77777777" w:rsidR="006A1CE4" w:rsidRPr="00E67E0D" w:rsidRDefault="006A1CE4" w:rsidP="00E7499B">
            <w:pPr>
              <w:pStyle w:val="TAL"/>
              <w:rPr>
                <w:rFonts w:cs="Arial"/>
                <w:lang w:eastAsia="zh-CN"/>
              </w:rPr>
            </w:pPr>
            <w:r w:rsidRPr="00E67E0D">
              <w:rPr>
                <w:rFonts w:cs="Arial"/>
                <w:lang w:eastAsia="zh-CN"/>
              </w:rPr>
              <w:t>O</w:t>
            </w:r>
          </w:p>
        </w:tc>
        <w:tc>
          <w:tcPr>
            <w:tcW w:w="1080" w:type="dxa"/>
          </w:tcPr>
          <w:p w14:paraId="1F7F5CC4" w14:textId="77777777" w:rsidR="006A1CE4" w:rsidRPr="00E67E0D" w:rsidRDefault="006A1CE4" w:rsidP="00E7499B">
            <w:pPr>
              <w:pStyle w:val="TAL"/>
              <w:rPr>
                <w:rFonts w:cs="Arial"/>
                <w:i/>
                <w:lang w:eastAsia="ja-JP"/>
              </w:rPr>
            </w:pPr>
          </w:p>
        </w:tc>
        <w:tc>
          <w:tcPr>
            <w:tcW w:w="1512" w:type="dxa"/>
          </w:tcPr>
          <w:p w14:paraId="741681F9" w14:textId="77777777" w:rsidR="006A1CE4" w:rsidRPr="00E67E0D" w:rsidRDefault="006A1CE4" w:rsidP="00E7499B">
            <w:pPr>
              <w:pStyle w:val="TAL"/>
              <w:rPr>
                <w:lang w:eastAsia="ja-JP"/>
              </w:rPr>
            </w:pPr>
            <w:r w:rsidRPr="00E67E0D">
              <w:t>9.3.1.26</w:t>
            </w:r>
          </w:p>
        </w:tc>
        <w:tc>
          <w:tcPr>
            <w:tcW w:w="1728" w:type="dxa"/>
          </w:tcPr>
          <w:p w14:paraId="1E852532" w14:textId="77777777" w:rsidR="006A1CE4" w:rsidRPr="00E67E0D" w:rsidRDefault="006A1CE4" w:rsidP="00E7499B">
            <w:pPr>
              <w:pStyle w:val="TAL"/>
              <w:rPr>
                <w:rFonts w:eastAsia="DengXian" w:cs="Arial"/>
                <w:lang w:eastAsia="zh-CN"/>
              </w:rPr>
            </w:pPr>
          </w:p>
        </w:tc>
        <w:tc>
          <w:tcPr>
            <w:tcW w:w="1080" w:type="dxa"/>
          </w:tcPr>
          <w:p w14:paraId="74F0ACD4" w14:textId="77777777" w:rsidR="006A1CE4" w:rsidRPr="00E67E0D" w:rsidRDefault="006A1CE4" w:rsidP="00E7499B">
            <w:pPr>
              <w:pStyle w:val="TAR"/>
              <w:jc w:val="center"/>
              <w:rPr>
                <w:rFonts w:cs="Arial"/>
                <w:lang w:eastAsia="ja-JP"/>
              </w:rPr>
            </w:pPr>
            <w:r w:rsidRPr="00E67E0D">
              <w:rPr>
                <w:rFonts w:cs="Arial"/>
              </w:rPr>
              <w:t>YES</w:t>
            </w:r>
          </w:p>
        </w:tc>
        <w:tc>
          <w:tcPr>
            <w:tcW w:w="1080" w:type="dxa"/>
          </w:tcPr>
          <w:p w14:paraId="50232DA9" w14:textId="77777777" w:rsidR="006A1CE4" w:rsidRPr="00E67E0D" w:rsidRDefault="006A1CE4" w:rsidP="00E7499B">
            <w:pPr>
              <w:pStyle w:val="TAR"/>
              <w:jc w:val="center"/>
              <w:rPr>
                <w:rFonts w:cs="Arial"/>
                <w:lang w:eastAsia="ja-JP"/>
              </w:rPr>
            </w:pPr>
            <w:r w:rsidRPr="00E67E0D">
              <w:rPr>
                <w:rFonts w:cs="Arial"/>
              </w:rPr>
              <w:t>reject</w:t>
            </w:r>
          </w:p>
        </w:tc>
      </w:tr>
      <w:tr w:rsidR="006A1CE4" w:rsidRPr="00E67E0D" w14:paraId="054240D9" w14:textId="77777777" w:rsidTr="00E7499B">
        <w:tc>
          <w:tcPr>
            <w:tcW w:w="2160" w:type="dxa"/>
          </w:tcPr>
          <w:p w14:paraId="1BACE420" w14:textId="77777777" w:rsidR="006A1CE4" w:rsidRPr="00E67E0D" w:rsidRDefault="006A1CE4" w:rsidP="00E7499B">
            <w:pPr>
              <w:pStyle w:val="TAL"/>
              <w:rPr>
                <w:rFonts w:eastAsia="Batang" w:cs="Arial"/>
              </w:rPr>
            </w:pPr>
            <w:r w:rsidRPr="00E67E0D">
              <w:rPr>
                <w:rFonts w:eastAsia="Batang" w:cs="Arial"/>
              </w:rPr>
              <w:t>RRC Inactive Transition Report Request</w:t>
            </w:r>
          </w:p>
        </w:tc>
        <w:tc>
          <w:tcPr>
            <w:tcW w:w="1080" w:type="dxa"/>
          </w:tcPr>
          <w:p w14:paraId="52B850B4" w14:textId="77777777" w:rsidR="006A1CE4" w:rsidRPr="00E67E0D" w:rsidRDefault="006A1CE4" w:rsidP="00E7499B">
            <w:pPr>
              <w:pStyle w:val="TAL"/>
              <w:rPr>
                <w:rFonts w:cs="Arial"/>
                <w:lang w:eastAsia="zh-CN"/>
              </w:rPr>
            </w:pPr>
            <w:r w:rsidRPr="00E67E0D">
              <w:rPr>
                <w:rFonts w:cs="Arial"/>
                <w:lang w:eastAsia="zh-CN"/>
              </w:rPr>
              <w:t>O</w:t>
            </w:r>
          </w:p>
        </w:tc>
        <w:tc>
          <w:tcPr>
            <w:tcW w:w="1080" w:type="dxa"/>
          </w:tcPr>
          <w:p w14:paraId="03FCE242" w14:textId="77777777" w:rsidR="006A1CE4" w:rsidRPr="00E67E0D" w:rsidRDefault="006A1CE4" w:rsidP="00E7499B">
            <w:pPr>
              <w:pStyle w:val="TAL"/>
              <w:rPr>
                <w:rFonts w:cs="Arial"/>
                <w:i/>
                <w:lang w:eastAsia="ja-JP"/>
              </w:rPr>
            </w:pPr>
          </w:p>
        </w:tc>
        <w:tc>
          <w:tcPr>
            <w:tcW w:w="1512" w:type="dxa"/>
          </w:tcPr>
          <w:p w14:paraId="1780C1CA" w14:textId="77777777" w:rsidR="006A1CE4" w:rsidRPr="00E67E0D" w:rsidRDefault="006A1CE4" w:rsidP="00E7499B">
            <w:pPr>
              <w:pStyle w:val="TAL"/>
            </w:pPr>
            <w:r w:rsidRPr="00E67E0D">
              <w:t>9.3.1.91</w:t>
            </w:r>
          </w:p>
        </w:tc>
        <w:tc>
          <w:tcPr>
            <w:tcW w:w="1728" w:type="dxa"/>
          </w:tcPr>
          <w:p w14:paraId="4197249F" w14:textId="77777777" w:rsidR="006A1CE4" w:rsidRPr="00E67E0D" w:rsidRDefault="006A1CE4" w:rsidP="00E7499B">
            <w:pPr>
              <w:pStyle w:val="TAL"/>
              <w:rPr>
                <w:rFonts w:eastAsia="DengXian" w:cs="Arial"/>
                <w:lang w:eastAsia="zh-CN"/>
              </w:rPr>
            </w:pPr>
          </w:p>
        </w:tc>
        <w:tc>
          <w:tcPr>
            <w:tcW w:w="1080" w:type="dxa"/>
          </w:tcPr>
          <w:p w14:paraId="5E64B11D" w14:textId="77777777" w:rsidR="006A1CE4" w:rsidRPr="00E67E0D" w:rsidRDefault="006A1CE4" w:rsidP="00E7499B">
            <w:pPr>
              <w:pStyle w:val="TAR"/>
              <w:jc w:val="center"/>
              <w:rPr>
                <w:rFonts w:cs="Arial"/>
              </w:rPr>
            </w:pPr>
            <w:r w:rsidRPr="00E67E0D">
              <w:rPr>
                <w:rFonts w:cs="Arial"/>
              </w:rPr>
              <w:t>YES</w:t>
            </w:r>
          </w:p>
        </w:tc>
        <w:tc>
          <w:tcPr>
            <w:tcW w:w="1080" w:type="dxa"/>
          </w:tcPr>
          <w:p w14:paraId="57EB9F11" w14:textId="77777777" w:rsidR="006A1CE4" w:rsidRPr="00E67E0D" w:rsidRDefault="006A1CE4" w:rsidP="00E7499B">
            <w:pPr>
              <w:pStyle w:val="TAR"/>
              <w:jc w:val="center"/>
              <w:rPr>
                <w:rFonts w:cs="Arial"/>
              </w:rPr>
            </w:pPr>
            <w:r w:rsidRPr="00E67E0D">
              <w:rPr>
                <w:rFonts w:cs="Arial"/>
                <w:lang w:eastAsia="ja-JP"/>
              </w:rPr>
              <w:t>ignore</w:t>
            </w:r>
          </w:p>
        </w:tc>
      </w:tr>
      <w:tr w:rsidR="006A1CE4" w:rsidRPr="00E67E0D" w14:paraId="1E4D1264" w14:textId="77777777" w:rsidTr="00E7499B">
        <w:trPr>
          <w:ins w:id="3798" w:author="Issam" w:date="2019-02-12T23:38:00Z"/>
        </w:trPr>
        <w:tc>
          <w:tcPr>
            <w:tcW w:w="2160" w:type="dxa"/>
          </w:tcPr>
          <w:p w14:paraId="59BE6700" w14:textId="77777777" w:rsidR="006A1CE4" w:rsidRPr="00E67E0D" w:rsidRDefault="006A1CE4" w:rsidP="00E7499B">
            <w:pPr>
              <w:pStyle w:val="TAL"/>
              <w:rPr>
                <w:ins w:id="3799" w:author="Issam" w:date="2019-02-12T23:38:00Z"/>
                <w:rFonts w:eastAsia="Batang" w:cs="Arial"/>
              </w:rPr>
            </w:pPr>
            <w:ins w:id="3800" w:author="Issam" w:date="2019-02-12T23:38:00Z">
              <w:r w:rsidRPr="00E67E0D">
                <w:rPr>
                  <w:rFonts w:cs="Arial" w:hint="eastAsia"/>
                  <w:lang w:eastAsia="zh-CN"/>
                </w:rPr>
                <w:t>UE Radio Capability for Paging</w:t>
              </w:r>
            </w:ins>
          </w:p>
        </w:tc>
        <w:tc>
          <w:tcPr>
            <w:tcW w:w="1080" w:type="dxa"/>
          </w:tcPr>
          <w:p w14:paraId="78823E3E" w14:textId="77777777" w:rsidR="006A1CE4" w:rsidRPr="00E67E0D" w:rsidRDefault="006A1CE4" w:rsidP="00E7499B">
            <w:pPr>
              <w:pStyle w:val="TAL"/>
              <w:rPr>
                <w:ins w:id="3801" w:author="Issam" w:date="2019-02-12T23:38:00Z"/>
                <w:rFonts w:cs="Arial"/>
                <w:lang w:eastAsia="zh-CN"/>
              </w:rPr>
            </w:pPr>
            <w:ins w:id="3802" w:author="Issam" w:date="2019-02-12T23:38:00Z">
              <w:r w:rsidRPr="00E67E0D">
                <w:rPr>
                  <w:rFonts w:cs="Arial"/>
                  <w:lang w:eastAsia="zh-CN"/>
                </w:rPr>
                <w:t>O</w:t>
              </w:r>
            </w:ins>
          </w:p>
        </w:tc>
        <w:tc>
          <w:tcPr>
            <w:tcW w:w="1080" w:type="dxa"/>
          </w:tcPr>
          <w:p w14:paraId="379AC929" w14:textId="77777777" w:rsidR="006A1CE4" w:rsidRPr="00E67E0D" w:rsidRDefault="006A1CE4" w:rsidP="00E7499B">
            <w:pPr>
              <w:pStyle w:val="TAL"/>
              <w:rPr>
                <w:ins w:id="3803" w:author="Issam" w:date="2019-02-12T23:38:00Z"/>
                <w:rFonts w:cs="Arial"/>
                <w:i/>
                <w:lang w:eastAsia="ja-JP"/>
              </w:rPr>
            </w:pPr>
          </w:p>
        </w:tc>
        <w:tc>
          <w:tcPr>
            <w:tcW w:w="1512" w:type="dxa"/>
          </w:tcPr>
          <w:p w14:paraId="4823EE74" w14:textId="77777777" w:rsidR="006A1CE4" w:rsidRPr="00E67E0D" w:rsidRDefault="006A1CE4" w:rsidP="00E7499B">
            <w:pPr>
              <w:pStyle w:val="TAL"/>
              <w:rPr>
                <w:ins w:id="3804" w:author="Issam" w:date="2019-02-12T23:38:00Z"/>
              </w:rPr>
            </w:pPr>
            <w:ins w:id="3805" w:author="Issam" w:date="2019-02-12T23:38:00Z">
              <w:r w:rsidRPr="00E67E0D">
                <w:t>9.3.1.68</w:t>
              </w:r>
            </w:ins>
          </w:p>
        </w:tc>
        <w:tc>
          <w:tcPr>
            <w:tcW w:w="1728" w:type="dxa"/>
          </w:tcPr>
          <w:p w14:paraId="257FB9B3" w14:textId="77777777" w:rsidR="006A1CE4" w:rsidRPr="00E67E0D" w:rsidRDefault="006A1CE4" w:rsidP="00E7499B">
            <w:pPr>
              <w:pStyle w:val="TAL"/>
              <w:rPr>
                <w:ins w:id="3806" w:author="Issam" w:date="2019-02-12T23:38:00Z"/>
                <w:rFonts w:eastAsia="DengXian" w:cs="Arial"/>
                <w:lang w:eastAsia="zh-CN"/>
              </w:rPr>
            </w:pPr>
          </w:p>
        </w:tc>
        <w:tc>
          <w:tcPr>
            <w:tcW w:w="1080" w:type="dxa"/>
          </w:tcPr>
          <w:p w14:paraId="3003CE89" w14:textId="77777777" w:rsidR="006A1CE4" w:rsidRPr="00E67E0D" w:rsidRDefault="006A1CE4" w:rsidP="00E7499B">
            <w:pPr>
              <w:pStyle w:val="TAR"/>
              <w:jc w:val="center"/>
              <w:rPr>
                <w:ins w:id="3807" w:author="Issam" w:date="2019-02-12T23:38:00Z"/>
                <w:rFonts w:cs="Arial"/>
              </w:rPr>
            </w:pPr>
            <w:ins w:id="3808" w:author="Issam" w:date="2019-02-12T23:38:00Z">
              <w:r w:rsidRPr="00E67E0D">
                <w:rPr>
                  <w:rFonts w:cs="Arial"/>
                </w:rPr>
                <w:t>YES</w:t>
              </w:r>
            </w:ins>
          </w:p>
        </w:tc>
        <w:tc>
          <w:tcPr>
            <w:tcW w:w="1080" w:type="dxa"/>
          </w:tcPr>
          <w:p w14:paraId="1D1734B0" w14:textId="77777777" w:rsidR="006A1CE4" w:rsidRPr="00E67E0D" w:rsidRDefault="006A1CE4" w:rsidP="00E7499B">
            <w:pPr>
              <w:pStyle w:val="TAR"/>
              <w:jc w:val="center"/>
              <w:rPr>
                <w:ins w:id="3809" w:author="Issam" w:date="2019-02-12T23:38:00Z"/>
                <w:rFonts w:cs="Arial"/>
                <w:lang w:eastAsia="ja-JP"/>
              </w:rPr>
            </w:pPr>
            <w:ins w:id="3810" w:author="Issam" w:date="2019-02-12T23:38:00Z">
              <w:r w:rsidRPr="00E67E0D">
                <w:rPr>
                  <w:rFonts w:cs="Arial"/>
                  <w:lang w:eastAsia="ja-JP"/>
                </w:rPr>
                <w:t>ignore</w:t>
              </w:r>
            </w:ins>
          </w:p>
        </w:tc>
      </w:tr>
    </w:tbl>
    <w:p w14:paraId="0DC740A0"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3924CF13" w14:textId="77777777" w:rsidTr="00E7499B">
        <w:tc>
          <w:tcPr>
            <w:tcW w:w="3528" w:type="dxa"/>
          </w:tcPr>
          <w:p w14:paraId="3006F9BE"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16A7A9AB"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53A55B6B" w14:textId="77777777" w:rsidTr="00E7499B">
        <w:tc>
          <w:tcPr>
            <w:tcW w:w="3528" w:type="dxa"/>
          </w:tcPr>
          <w:p w14:paraId="5428F075" w14:textId="77777777" w:rsidR="006A1CE4" w:rsidRPr="00E67E0D" w:rsidRDefault="006A1CE4" w:rsidP="00E7499B">
            <w:pPr>
              <w:pStyle w:val="TAL"/>
              <w:rPr>
                <w:rFonts w:cs="Arial"/>
                <w:lang w:eastAsia="ja-JP"/>
              </w:rPr>
            </w:pPr>
            <w:r w:rsidRPr="00E67E0D">
              <w:rPr>
                <w:bCs/>
                <w:szCs w:val="18"/>
                <w:lang w:eastAsia="ja-JP"/>
              </w:rPr>
              <w:t>maxnoofPDUSessions</w:t>
            </w:r>
          </w:p>
        </w:tc>
        <w:tc>
          <w:tcPr>
            <w:tcW w:w="6192" w:type="dxa"/>
          </w:tcPr>
          <w:p w14:paraId="419D8934" w14:textId="77777777" w:rsidR="006A1CE4" w:rsidRPr="00E67E0D" w:rsidRDefault="006A1CE4" w:rsidP="00E7499B">
            <w:pPr>
              <w:pStyle w:val="TAL"/>
              <w:rPr>
                <w:rFonts w:cs="Arial"/>
                <w:lang w:eastAsia="ja-JP"/>
              </w:rPr>
            </w:pPr>
            <w:r w:rsidRPr="00E67E0D">
              <w:rPr>
                <w:rFonts w:cs="Arial"/>
                <w:lang w:eastAsia="ja-JP"/>
              </w:rPr>
              <w:t>Maximum no. of PDU sessions allowed towards one UE. Value is 256.</w:t>
            </w:r>
          </w:p>
        </w:tc>
      </w:tr>
    </w:tbl>
    <w:p w14:paraId="09B0F54F" w14:textId="77777777" w:rsidR="006A1CE4" w:rsidRPr="00E67E0D" w:rsidRDefault="006A1CE4" w:rsidP="00E7499B">
      <w:pPr>
        <w:rPr>
          <w:lang w:eastAsia="zh-CN"/>
        </w:rPr>
      </w:pP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22C92DE4" w14:textId="77777777" w:rsidTr="00E7499B">
        <w:tc>
          <w:tcPr>
            <w:tcW w:w="3528" w:type="dxa"/>
          </w:tcPr>
          <w:p w14:paraId="64BF9E94" w14:textId="77777777" w:rsidR="006A1CE4" w:rsidRPr="00E67E0D" w:rsidRDefault="006A1CE4" w:rsidP="00E7499B">
            <w:pPr>
              <w:pStyle w:val="TAH"/>
              <w:ind w:left="480" w:hanging="480"/>
              <w:rPr>
                <w:rFonts w:cs="Arial"/>
                <w:lang w:eastAsia="ja-JP"/>
              </w:rPr>
            </w:pPr>
            <w:r w:rsidRPr="00E67E0D">
              <w:rPr>
                <w:rFonts w:cs="Arial"/>
                <w:lang w:eastAsia="ja-JP"/>
              </w:rPr>
              <w:t>Condition</w:t>
            </w:r>
          </w:p>
        </w:tc>
        <w:tc>
          <w:tcPr>
            <w:tcW w:w="6192" w:type="dxa"/>
          </w:tcPr>
          <w:p w14:paraId="26338D87" w14:textId="77777777" w:rsidR="006A1CE4" w:rsidRPr="00E67E0D" w:rsidRDefault="006A1CE4" w:rsidP="00E7499B">
            <w:pPr>
              <w:pStyle w:val="TAH"/>
              <w:ind w:left="480" w:hanging="480"/>
              <w:rPr>
                <w:rFonts w:cs="Arial"/>
                <w:lang w:eastAsia="ja-JP"/>
              </w:rPr>
            </w:pPr>
            <w:r w:rsidRPr="00E67E0D">
              <w:rPr>
                <w:rFonts w:cs="Arial"/>
                <w:lang w:eastAsia="ja-JP"/>
              </w:rPr>
              <w:t>Explanation</w:t>
            </w:r>
          </w:p>
        </w:tc>
      </w:tr>
      <w:tr w:rsidR="006A1CE4" w:rsidRPr="00E67E0D" w14:paraId="11F08A70" w14:textId="77777777" w:rsidTr="00E7499B">
        <w:tc>
          <w:tcPr>
            <w:tcW w:w="3528" w:type="dxa"/>
          </w:tcPr>
          <w:p w14:paraId="1AF24000" w14:textId="77777777" w:rsidR="006A1CE4" w:rsidRPr="00E67E0D" w:rsidRDefault="006A1CE4" w:rsidP="00E7499B">
            <w:pPr>
              <w:pStyle w:val="TAL"/>
              <w:rPr>
                <w:rFonts w:cs="Arial"/>
                <w:lang w:eastAsia="ja-JP"/>
              </w:rPr>
            </w:pPr>
            <w:r w:rsidRPr="00E67E0D">
              <w:rPr>
                <w:rFonts w:cs="Arial"/>
                <w:lang w:eastAsia="zh-CN"/>
              </w:rPr>
              <w:t>ifPDUsessionResourceSetup</w:t>
            </w:r>
          </w:p>
        </w:tc>
        <w:tc>
          <w:tcPr>
            <w:tcW w:w="6192" w:type="dxa"/>
          </w:tcPr>
          <w:p w14:paraId="5A8DEE01" w14:textId="77777777" w:rsidR="006A1CE4" w:rsidRPr="00E67E0D" w:rsidRDefault="006A1CE4" w:rsidP="00E7499B">
            <w:pPr>
              <w:pStyle w:val="TAL"/>
              <w:rPr>
                <w:rFonts w:cs="Arial"/>
                <w:lang w:eastAsia="ja-JP"/>
              </w:rPr>
            </w:pPr>
            <w:r w:rsidRPr="00E67E0D">
              <w:rPr>
                <w:rFonts w:cs="Arial"/>
                <w:lang w:eastAsia="zh-CN"/>
              </w:rPr>
              <w:t xml:space="preserve">This IE shall be present if the </w:t>
            </w:r>
            <w:r w:rsidRPr="00E67E0D">
              <w:rPr>
                <w:rFonts w:cs="Arial"/>
                <w:i/>
                <w:lang w:eastAsia="zh-CN"/>
              </w:rPr>
              <w:t>PDU Session Resource Setup List</w:t>
            </w:r>
            <w:r w:rsidRPr="00E67E0D">
              <w:rPr>
                <w:rFonts w:cs="Arial"/>
                <w:lang w:eastAsia="zh-CN"/>
              </w:rPr>
              <w:t xml:space="preserve"> IE is present.</w:t>
            </w:r>
          </w:p>
        </w:tc>
      </w:tr>
    </w:tbl>
    <w:p w14:paraId="53FB97A5" w14:textId="77777777" w:rsidR="006A1CE4" w:rsidRPr="00E67E0D" w:rsidRDefault="006A1CE4" w:rsidP="00E7499B">
      <w:pPr>
        <w:rPr>
          <w:lang w:eastAsia="zh-CN"/>
        </w:rPr>
      </w:pPr>
    </w:p>
    <w:p w14:paraId="75F56E2E" w14:textId="77777777" w:rsidR="006A1CE4" w:rsidRPr="00E67E0D" w:rsidRDefault="006A1CE4" w:rsidP="00E7499B">
      <w:pPr>
        <w:pStyle w:val="4"/>
      </w:pPr>
      <w:bookmarkStart w:id="3811" w:name="_Toc534720455"/>
      <w:bookmarkStart w:id="3812" w:name="_Toc525567467"/>
      <w:r w:rsidRPr="00E67E0D">
        <w:t>9.2.2.2</w:t>
      </w:r>
      <w:r w:rsidRPr="00E67E0D">
        <w:tab/>
        <w:t>INITIAL CONTEXT SETUP RESPONSE</w:t>
      </w:r>
      <w:bookmarkEnd w:id="3811"/>
      <w:bookmarkEnd w:id="3812"/>
    </w:p>
    <w:p w14:paraId="6390C15C" w14:textId="77777777" w:rsidR="006A1CE4" w:rsidRPr="00E67E0D" w:rsidRDefault="006A1CE4" w:rsidP="00E7499B">
      <w:pPr>
        <w:rPr>
          <w:rFonts w:eastAsia="Batang"/>
        </w:rPr>
      </w:pPr>
      <w:r w:rsidRPr="00E67E0D">
        <w:t>This message is sent by the NG-RAN node to confirm the setup of a UE context.</w:t>
      </w:r>
    </w:p>
    <w:p w14:paraId="4356E0EE" w14:textId="77777777" w:rsidR="006A1CE4" w:rsidRPr="00E67E0D" w:rsidRDefault="006A1CE4" w:rsidP="00E7499B">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34BAD952" w14:textId="77777777" w:rsidTr="00E7499B">
        <w:tc>
          <w:tcPr>
            <w:tcW w:w="2160" w:type="dxa"/>
          </w:tcPr>
          <w:p w14:paraId="76FFE39F"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51CC50CF"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2644ED64"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3D53E726"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56D78421"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24F4D256"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5F35F9BE"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0F814646" w14:textId="77777777" w:rsidTr="00E7499B">
        <w:tc>
          <w:tcPr>
            <w:tcW w:w="2160" w:type="dxa"/>
          </w:tcPr>
          <w:p w14:paraId="7F2FFCD2"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6F0302EA"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6193CA4F" w14:textId="77777777" w:rsidR="006A1CE4" w:rsidRPr="00E67E0D" w:rsidRDefault="006A1CE4" w:rsidP="00E7499B">
            <w:pPr>
              <w:pStyle w:val="TAL"/>
              <w:rPr>
                <w:rFonts w:cs="Arial"/>
                <w:lang w:eastAsia="ja-JP"/>
              </w:rPr>
            </w:pPr>
          </w:p>
        </w:tc>
        <w:tc>
          <w:tcPr>
            <w:tcW w:w="1512" w:type="dxa"/>
          </w:tcPr>
          <w:p w14:paraId="7DC529EA" w14:textId="77777777" w:rsidR="006A1CE4" w:rsidRPr="00E67E0D" w:rsidRDefault="006A1CE4" w:rsidP="00E7499B">
            <w:pPr>
              <w:pStyle w:val="TAL"/>
              <w:rPr>
                <w:rFonts w:cs="Arial"/>
                <w:lang w:eastAsia="ja-JP"/>
              </w:rPr>
            </w:pPr>
            <w:r w:rsidRPr="00E67E0D">
              <w:rPr>
                <w:lang w:eastAsia="ja-JP"/>
              </w:rPr>
              <w:t>9.3.1.1</w:t>
            </w:r>
          </w:p>
        </w:tc>
        <w:tc>
          <w:tcPr>
            <w:tcW w:w="1728" w:type="dxa"/>
          </w:tcPr>
          <w:p w14:paraId="0FE5E175" w14:textId="77777777" w:rsidR="006A1CE4" w:rsidRPr="00E67E0D" w:rsidRDefault="006A1CE4" w:rsidP="00E7499B">
            <w:pPr>
              <w:pStyle w:val="TAL"/>
              <w:rPr>
                <w:rFonts w:cs="Arial"/>
                <w:lang w:eastAsia="ja-JP"/>
              </w:rPr>
            </w:pPr>
          </w:p>
        </w:tc>
        <w:tc>
          <w:tcPr>
            <w:tcW w:w="1080" w:type="dxa"/>
          </w:tcPr>
          <w:p w14:paraId="01070B44"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0647E74E"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7314FBCC" w14:textId="77777777" w:rsidTr="00E7499B">
        <w:tc>
          <w:tcPr>
            <w:tcW w:w="2160" w:type="dxa"/>
          </w:tcPr>
          <w:p w14:paraId="6D71AD79" w14:textId="77777777" w:rsidR="006A1CE4" w:rsidRPr="00E67E0D" w:rsidRDefault="006A1CE4" w:rsidP="00E7499B">
            <w:pPr>
              <w:pStyle w:val="TAL"/>
              <w:rPr>
                <w:rFonts w:eastAsia="MS Mincho"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Pr>
          <w:p w14:paraId="3D18E4D0" w14:textId="77777777" w:rsidR="006A1CE4" w:rsidRPr="00E67E0D" w:rsidRDefault="006A1CE4" w:rsidP="00E7499B">
            <w:pPr>
              <w:pStyle w:val="TAL"/>
              <w:rPr>
                <w:rFonts w:eastAsia="MS Mincho" w:cs="Arial"/>
                <w:lang w:eastAsia="ja-JP"/>
              </w:rPr>
            </w:pPr>
            <w:r w:rsidRPr="00E67E0D">
              <w:rPr>
                <w:rFonts w:cs="Arial"/>
                <w:lang w:eastAsia="zh-CN"/>
              </w:rPr>
              <w:t>M</w:t>
            </w:r>
          </w:p>
        </w:tc>
        <w:tc>
          <w:tcPr>
            <w:tcW w:w="1080" w:type="dxa"/>
          </w:tcPr>
          <w:p w14:paraId="7F0ED427" w14:textId="77777777" w:rsidR="006A1CE4" w:rsidRPr="00E67E0D" w:rsidRDefault="006A1CE4" w:rsidP="00E7499B">
            <w:pPr>
              <w:pStyle w:val="TAL"/>
              <w:rPr>
                <w:rFonts w:cs="Arial"/>
                <w:lang w:eastAsia="ja-JP"/>
              </w:rPr>
            </w:pPr>
          </w:p>
        </w:tc>
        <w:tc>
          <w:tcPr>
            <w:tcW w:w="1512" w:type="dxa"/>
          </w:tcPr>
          <w:p w14:paraId="76EDDF24" w14:textId="77777777" w:rsidR="006A1CE4" w:rsidRPr="00E67E0D" w:rsidRDefault="006A1CE4" w:rsidP="00E7499B">
            <w:pPr>
              <w:pStyle w:val="TAL"/>
              <w:rPr>
                <w:rFonts w:cs="Arial"/>
                <w:lang w:eastAsia="ja-JP"/>
              </w:rPr>
            </w:pPr>
            <w:r w:rsidRPr="00E67E0D">
              <w:rPr>
                <w:lang w:eastAsia="ja-JP"/>
              </w:rPr>
              <w:t>9.3.3.1</w:t>
            </w:r>
          </w:p>
        </w:tc>
        <w:tc>
          <w:tcPr>
            <w:tcW w:w="1728" w:type="dxa"/>
          </w:tcPr>
          <w:p w14:paraId="1E965567" w14:textId="77777777" w:rsidR="006A1CE4" w:rsidRPr="00E67E0D" w:rsidRDefault="006A1CE4" w:rsidP="00E7499B">
            <w:pPr>
              <w:pStyle w:val="TAL"/>
              <w:rPr>
                <w:rFonts w:cs="Arial"/>
                <w:lang w:eastAsia="ja-JP"/>
              </w:rPr>
            </w:pPr>
          </w:p>
        </w:tc>
        <w:tc>
          <w:tcPr>
            <w:tcW w:w="1080" w:type="dxa"/>
          </w:tcPr>
          <w:p w14:paraId="0857047F"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0D5438D5" w14:textId="77777777" w:rsidR="006A1CE4" w:rsidRPr="00E67E0D" w:rsidRDefault="006A1CE4" w:rsidP="00E7499B">
            <w:pPr>
              <w:pStyle w:val="TAL"/>
              <w:jc w:val="center"/>
              <w:rPr>
                <w:rFonts w:cs="Arial"/>
                <w:lang w:eastAsia="ja-JP"/>
              </w:rPr>
            </w:pPr>
            <w:r w:rsidRPr="00E67E0D">
              <w:rPr>
                <w:rFonts w:cs="Arial"/>
                <w:lang w:eastAsia="zh-CN"/>
              </w:rPr>
              <w:t>ignore</w:t>
            </w:r>
          </w:p>
        </w:tc>
      </w:tr>
      <w:tr w:rsidR="006A1CE4" w:rsidRPr="00E67E0D" w14:paraId="1D990AF7" w14:textId="77777777" w:rsidTr="00E7499B">
        <w:tc>
          <w:tcPr>
            <w:tcW w:w="2160" w:type="dxa"/>
          </w:tcPr>
          <w:p w14:paraId="070CB8B3" w14:textId="77777777" w:rsidR="006A1CE4" w:rsidRPr="00E67E0D" w:rsidRDefault="006A1CE4" w:rsidP="00E7499B">
            <w:pPr>
              <w:pStyle w:val="TAL"/>
              <w:rPr>
                <w:rFonts w:eastAsia="MS Mincho" w:cs="Arial"/>
                <w:lang w:eastAsia="ja-JP"/>
              </w:rPr>
            </w:pPr>
            <w:r w:rsidRPr="00E67E0D">
              <w:rPr>
                <w:rFonts w:eastAsia="Batang" w:cs="Arial"/>
                <w:bCs/>
                <w:lang w:eastAsia="ja-JP"/>
              </w:rPr>
              <w:t>RAN</w:t>
            </w:r>
            <w:r w:rsidRPr="00E67E0D">
              <w:rPr>
                <w:rFonts w:cs="Arial"/>
                <w:bCs/>
                <w:lang w:eastAsia="ja-JP"/>
              </w:rPr>
              <w:t xml:space="preserve"> UE NGAP ID</w:t>
            </w:r>
          </w:p>
        </w:tc>
        <w:tc>
          <w:tcPr>
            <w:tcW w:w="1080" w:type="dxa"/>
          </w:tcPr>
          <w:p w14:paraId="0E165A9C" w14:textId="77777777" w:rsidR="006A1CE4" w:rsidRPr="00E67E0D" w:rsidRDefault="006A1CE4" w:rsidP="00E7499B">
            <w:pPr>
              <w:pStyle w:val="TAL"/>
              <w:rPr>
                <w:rFonts w:eastAsia="MS Mincho" w:cs="Arial"/>
                <w:lang w:eastAsia="ja-JP"/>
              </w:rPr>
            </w:pPr>
            <w:r w:rsidRPr="00E67E0D">
              <w:rPr>
                <w:rFonts w:cs="Arial"/>
                <w:lang w:eastAsia="zh-CN"/>
              </w:rPr>
              <w:t>M</w:t>
            </w:r>
          </w:p>
        </w:tc>
        <w:tc>
          <w:tcPr>
            <w:tcW w:w="1080" w:type="dxa"/>
          </w:tcPr>
          <w:p w14:paraId="0A9ED343" w14:textId="77777777" w:rsidR="006A1CE4" w:rsidRPr="00E67E0D" w:rsidRDefault="006A1CE4" w:rsidP="00E7499B">
            <w:pPr>
              <w:pStyle w:val="TAL"/>
              <w:rPr>
                <w:rFonts w:cs="Arial"/>
                <w:lang w:eastAsia="ja-JP"/>
              </w:rPr>
            </w:pPr>
          </w:p>
        </w:tc>
        <w:tc>
          <w:tcPr>
            <w:tcW w:w="1512" w:type="dxa"/>
          </w:tcPr>
          <w:p w14:paraId="0A1B7AD9" w14:textId="77777777" w:rsidR="006A1CE4" w:rsidRPr="00E67E0D" w:rsidRDefault="006A1CE4" w:rsidP="00E7499B">
            <w:pPr>
              <w:pStyle w:val="TAL"/>
              <w:rPr>
                <w:rFonts w:cs="Arial"/>
                <w:lang w:eastAsia="ja-JP"/>
              </w:rPr>
            </w:pPr>
            <w:r w:rsidRPr="00E67E0D">
              <w:rPr>
                <w:lang w:eastAsia="ja-JP"/>
              </w:rPr>
              <w:t>9.3.3.2</w:t>
            </w:r>
          </w:p>
        </w:tc>
        <w:tc>
          <w:tcPr>
            <w:tcW w:w="1728" w:type="dxa"/>
          </w:tcPr>
          <w:p w14:paraId="5B449193" w14:textId="77777777" w:rsidR="006A1CE4" w:rsidRPr="00E67E0D" w:rsidRDefault="006A1CE4" w:rsidP="00E7499B">
            <w:pPr>
              <w:pStyle w:val="TAL"/>
              <w:rPr>
                <w:rFonts w:cs="Arial"/>
                <w:lang w:eastAsia="ja-JP"/>
              </w:rPr>
            </w:pPr>
          </w:p>
        </w:tc>
        <w:tc>
          <w:tcPr>
            <w:tcW w:w="1080" w:type="dxa"/>
          </w:tcPr>
          <w:p w14:paraId="70919DD3"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1D60974C" w14:textId="77777777" w:rsidR="006A1CE4" w:rsidRPr="00E67E0D" w:rsidRDefault="006A1CE4" w:rsidP="00E7499B">
            <w:pPr>
              <w:pStyle w:val="TAL"/>
              <w:jc w:val="center"/>
              <w:rPr>
                <w:rFonts w:cs="Arial"/>
                <w:lang w:eastAsia="ja-JP"/>
              </w:rPr>
            </w:pPr>
            <w:r w:rsidRPr="00E67E0D">
              <w:rPr>
                <w:rFonts w:cs="Arial"/>
                <w:lang w:eastAsia="zh-CN"/>
              </w:rPr>
              <w:t>ignore</w:t>
            </w:r>
          </w:p>
        </w:tc>
      </w:tr>
      <w:tr w:rsidR="006A1CE4" w:rsidRPr="00E67E0D" w14:paraId="039D9925" w14:textId="77777777" w:rsidTr="00E7499B">
        <w:tc>
          <w:tcPr>
            <w:tcW w:w="2160" w:type="dxa"/>
          </w:tcPr>
          <w:p w14:paraId="13465CBB" w14:textId="77777777" w:rsidR="006A1CE4" w:rsidRPr="00E67E0D" w:rsidRDefault="006A1CE4" w:rsidP="00E7499B">
            <w:pPr>
              <w:pStyle w:val="TAL"/>
              <w:rPr>
                <w:rFonts w:eastAsia="MS Mincho" w:cs="Arial"/>
                <w:b/>
                <w:lang w:eastAsia="ja-JP"/>
              </w:rPr>
            </w:pPr>
            <w:r w:rsidRPr="00E67E0D">
              <w:rPr>
                <w:rFonts w:cs="Arial"/>
                <w:b/>
                <w:bCs/>
                <w:iCs/>
                <w:lang w:eastAsia="ja-JP"/>
              </w:rPr>
              <w:t>PDU Session Resource Setup Response List</w:t>
            </w:r>
          </w:p>
        </w:tc>
        <w:tc>
          <w:tcPr>
            <w:tcW w:w="1080" w:type="dxa"/>
          </w:tcPr>
          <w:p w14:paraId="0D6031DA" w14:textId="77777777" w:rsidR="006A1CE4" w:rsidRPr="00E67E0D" w:rsidRDefault="006A1CE4" w:rsidP="00E7499B">
            <w:pPr>
              <w:pStyle w:val="TAL"/>
              <w:rPr>
                <w:rFonts w:eastAsia="MS Mincho" w:cs="Arial"/>
                <w:lang w:eastAsia="ja-JP"/>
              </w:rPr>
            </w:pPr>
          </w:p>
        </w:tc>
        <w:tc>
          <w:tcPr>
            <w:tcW w:w="1080" w:type="dxa"/>
          </w:tcPr>
          <w:p w14:paraId="3E652959" w14:textId="77777777" w:rsidR="006A1CE4" w:rsidRPr="00E67E0D" w:rsidRDefault="006A1CE4" w:rsidP="00E7499B">
            <w:pPr>
              <w:pStyle w:val="TAL"/>
              <w:rPr>
                <w:rFonts w:cs="Arial"/>
                <w:lang w:eastAsia="ja-JP"/>
              </w:rPr>
            </w:pPr>
            <w:r w:rsidRPr="00E67E0D">
              <w:rPr>
                <w:rFonts w:cs="Arial"/>
                <w:i/>
                <w:lang w:eastAsia="ja-JP"/>
              </w:rPr>
              <w:t>0..1</w:t>
            </w:r>
          </w:p>
        </w:tc>
        <w:tc>
          <w:tcPr>
            <w:tcW w:w="1512" w:type="dxa"/>
          </w:tcPr>
          <w:p w14:paraId="49F01B2A" w14:textId="77777777" w:rsidR="006A1CE4" w:rsidRPr="00E67E0D" w:rsidRDefault="006A1CE4" w:rsidP="00E7499B">
            <w:pPr>
              <w:pStyle w:val="TAL"/>
              <w:rPr>
                <w:rFonts w:cs="Arial"/>
                <w:lang w:eastAsia="ja-JP"/>
              </w:rPr>
            </w:pPr>
          </w:p>
        </w:tc>
        <w:tc>
          <w:tcPr>
            <w:tcW w:w="1728" w:type="dxa"/>
          </w:tcPr>
          <w:p w14:paraId="1B4F0050" w14:textId="77777777" w:rsidR="006A1CE4" w:rsidRPr="00E67E0D" w:rsidRDefault="006A1CE4" w:rsidP="00E7499B">
            <w:pPr>
              <w:pStyle w:val="TAL"/>
              <w:rPr>
                <w:rFonts w:cs="Arial"/>
                <w:lang w:eastAsia="ja-JP"/>
              </w:rPr>
            </w:pPr>
          </w:p>
        </w:tc>
        <w:tc>
          <w:tcPr>
            <w:tcW w:w="1080" w:type="dxa"/>
          </w:tcPr>
          <w:p w14:paraId="40CBBFAD" w14:textId="77777777" w:rsidR="006A1CE4" w:rsidRPr="00E67E0D" w:rsidRDefault="006A1CE4" w:rsidP="00E7499B">
            <w:pPr>
              <w:pStyle w:val="TAL"/>
              <w:jc w:val="center"/>
              <w:rPr>
                <w:rFonts w:eastAsia="MS Mincho" w:cs="Arial"/>
                <w:lang w:eastAsia="ja-JP"/>
              </w:rPr>
            </w:pPr>
            <w:r w:rsidRPr="00E67E0D">
              <w:rPr>
                <w:rFonts w:cs="Arial"/>
                <w:lang w:eastAsia="zh-CN"/>
              </w:rPr>
              <w:t>YES</w:t>
            </w:r>
          </w:p>
        </w:tc>
        <w:tc>
          <w:tcPr>
            <w:tcW w:w="1080" w:type="dxa"/>
          </w:tcPr>
          <w:p w14:paraId="638515AE" w14:textId="77777777" w:rsidR="006A1CE4" w:rsidRPr="00E67E0D" w:rsidRDefault="006A1CE4" w:rsidP="00E7499B">
            <w:pPr>
              <w:pStyle w:val="TAL"/>
              <w:jc w:val="center"/>
              <w:rPr>
                <w:rFonts w:cs="Arial"/>
                <w:lang w:eastAsia="ja-JP"/>
              </w:rPr>
            </w:pPr>
            <w:r w:rsidRPr="00E67E0D">
              <w:rPr>
                <w:rFonts w:cs="Arial"/>
                <w:lang w:eastAsia="zh-CN"/>
              </w:rPr>
              <w:t>ignore</w:t>
            </w:r>
          </w:p>
        </w:tc>
      </w:tr>
      <w:tr w:rsidR="006A1CE4" w:rsidRPr="00E67E0D" w14:paraId="2F35ECAE" w14:textId="77777777" w:rsidTr="00E7499B">
        <w:tblPrEx>
          <w:tblLook w:val="04A0" w:firstRow="1" w:lastRow="0" w:firstColumn="1" w:lastColumn="0" w:noHBand="0" w:noVBand="1"/>
        </w:tblPrEx>
        <w:tc>
          <w:tcPr>
            <w:tcW w:w="2160" w:type="dxa"/>
            <w:tcBorders>
              <w:top w:val="single" w:sz="4" w:space="0" w:color="auto"/>
              <w:left w:val="single" w:sz="4" w:space="0" w:color="auto"/>
              <w:bottom w:val="single" w:sz="4" w:space="0" w:color="auto"/>
              <w:right w:val="single" w:sz="4" w:space="0" w:color="auto"/>
            </w:tcBorders>
          </w:tcPr>
          <w:p w14:paraId="5008C741" w14:textId="77777777" w:rsidR="006A1CE4" w:rsidRPr="00E67E0D" w:rsidRDefault="006A1CE4" w:rsidP="00E7499B">
            <w:pPr>
              <w:pStyle w:val="TAL"/>
              <w:ind w:left="73"/>
              <w:rPr>
                <w:rFonts w:cs="Arial"/>
                <w:bCs/>
                <w:iCs/>
                <w:lang w:eastAsia="ja-JP"/>
              </w:rPr>
            </w:pPr>
            <w:r w:rsidRPr="00E67E0D">
              <w:rPr>
                <w:b/>
                <w:lang w:eastAsia="ja-JP"/>
              </w:rPr>
              <w:t>&gt;PDU Session Resource Setup Response</w:t>
            </w:r>
            <w:r w:rsidRPr="00E67E0D">
              <w:rPr>
                <w:rFonts w:eastAsia="MS Mincho"/>
                <w:b/>
                <w:lang w:eastAsia="ja-JP"/>
              </w:rPr>
              <w:t xml:space="preserve"> Item</w:t>
            </w:r>
          </w:p>
        </w:tc>
        <w:tc>
          <w:tcPr>
            <w:tcW w:w="1080" w:type="dxa"/>
            <w:tcBorders>
              <w:top w:val="single" w:sz="4" w:space="0" w:color="auto"/>
              <w:left w:val="single" w:sz="4" w:space="0" w:color="auto"/>
              <w:bottom w:val="single" w:sz="4" w:space="0" w:color="auto"/>
              <w:right w:val="single" w:sz="4" w:space="0" w:color="auto"/>
            </w:tcBorders>
          </w:tcPr>
          <w:p w14:paraId="7BD0E5E5" w14:textId="77777777" w:rsidR="006A1CE4" w:rsidRPr="00E67E0D" w:rsidDel="004E67AF"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tcPr>
          <w:p w14:paraId="181087DE" w14:textId="77777777" w:rsidR="006A1CE4" w:rsidRPr="00E67E0D" w:rsidRDefault="006A1CE4" w:rsidP="00E7499B">
            <w:pPr>
              <w:pStyle w:val="TAL"/>
              <w:rPr>
                <w:rFonts w:cs="Arial"/>
                <w:i/>
                <w:lang w:eastAsia="ja-JP"/>
              </w:rPr>
            </w:pPr>
            <w:r w:rsidRPr="00E67E0D">
              <w:rPr>
                <w:bCs/>
                <w:i/>
                <w:szCs w:val="18"/>
                <w:lang w:eastAsia="ja-JP"/>
              </w:rPr>
              <w:t>1..&lt;maxnoofPDUSessions&gt;</w:t>
            </w:r>
          </w:p>
        </w:tc>
        <w:tc>
          <w:tcPr>
            <w:tcW w:w="1512" w:type="dxa"/>
            <w:tcBorders>
              <w:top w:val="single" w:sz="4" w:space="0" w:color="auto"/>
              <w:left w:val="single" w:sz="4" w:space="0" w:color="auto"/>
              <w:bottom w:val="single" w:sz="4" w:space="0" w:color="auto"/>
              <w:right w:val="single" w:sz="4" w:space="0" w:color="auto"/>
            </w:tcBorders>
          </w:tcPr>
          <w:p w14:paraId="4D3904EC" w14:textId="77777777" w:rsidR="006A1CE4" w:rsidRPr="00E67E0D" w:rsidDel="004E67AF" w:rsidRDefault="006A1CE4" w:rsidP="00E7499B">
            <w:pPr>
              <w:pStyle w:val="TAL"/>
              <w:rPr>
                <w:rFonts w:cs="Arial"/>
                <w:lang w:eastAsia="ja-JP"/>
              </w:rPr>
            </w:pPr>
          </w:p>
        </w:tc>
        <w:tc>
          <w:tcPr>
            <w:tcW w:w="1728" w:type="dxa"/>
            <w:tcBorders>
              <w:top w:val="single" w:sz="4" w:space="0" w:color="auto"/>
              <w:left w:val="single" w:sz="4" w:space="0" w:color="auto"/>
              <w:bottom w:val="single" w:sz="4" w:space="0" w:color="auto"/>
              <w:right w:val="single" w:sz="4" w:space="0" w:color="auto"/>
            </w:tcBorders>
          </w:tcPr>
          <w:p w14:paraId="1F7EB132"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tcPr>
          <w:p w14:paraId="5A608E60"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Borders>
              <w:top w:val="single" w:sz="4" w:space="0" w:color="auto"/>
              <w:left w:val="single" w:sz="4" w:space="0" w:color="auto"/>
              <w:bottom w:val="single" w:sz="4" w:space="0" w:color="auto"/>
              <w:right w:val="single" w:sz="4" w:space="0" w:color="auto"/>
            </w:tcBorders>
          </w:tcPr>
          <w:p w14:paraId="4542D017" w14:textId="77777777" w:rsidR="006A1CE4" w:rsidRPr="00E67E0D" w:rsidRDefault="006A1CE4" w:rsidP="00E7499B">
            <w:pPr>
              <w:pStyle w:val="TAR"/>
              <w:jc w:val="center"/>
              <w:rPr>
                <w:rFonts w:cs="Arial"/>
                <w:lang w:eastAsia="ja-JP"/>
              </w:rPr>
            </w:pPr>
          </w:p>
        </w:tc>
      </w:tr>
      <w:tr w:rsidR="006A1CE4" w:rsidRPr="00E67E0D" w14:paraId="040134AB" w14:textId="77777777" w:rsidTr="00E7499B">
        <w:tblPrEx>
          <w:tblLook w:val="04A0" w:firstRow="1" w:lastRow="0" w:firstColumn="1" w:lastColumn="0" w:noHBand="0" w:noVBand="1"/>
        </w:tblPrEx>
        <w:tc>
          <w:tcPr>
            <w:tcW w:w="2160" w:type="dxa"/>
            <w:tcBorders>
              <w:top w:val="single" w:sz="4" w:space="0" w:color="auto"/>
              <w:left w:val="single" w:sz="4" w:space="0" w:color="auto"/>
              <w:bottom w:val="single" w:sz="4" w:space="0" w:color="auto"/>
              <w:right w:val="single" w:sz="4" w:space="0" w:color="auto"/>
            </w:tcBorders>
          </w:tcPr>
          <w:p w14:paraId="42C59F62" w14:textId="77777777" w:rsidR="006A1CE4" w:rsidRPr="00E67E0D" w:rsidRDefault="006A1CE4" w:rsidP="00E7499B">
            <w:pPr>
              <w:pStyle w:val="TAL"/>
              <w:ind w:left="163"/>
              <w:rPr>
                <w:rFonts w:cs="Arial"/>
                <w:bCs/>
                <w:iCs/>
                <w:lang w:eastAsia="ja-JP"/>
              </w:rPr>
            </w:pPr>
            <w:r w:rsidRPr="00E67E0D">
              <w:rPr>
                <w:rFonts w:cs="Arial"/>
                <w:bCs/>
                <w:iCs/>
                <w:lang w:eastAsia="ja-JP"/>
              </w:rPr>
              <w:t>&gt;&gt;PDU Session ID</w:t>
            </w:r>
          </w:p>
        </w:tc>
        <w:tc>
          <w:tcPr>
            <w:tcW w:w="1080" w:type="dxa"/>
            <w:tcBorders>
              <w:top w:val="single" w:sz="4" w:space="0" w:color="auto"/>
              <w:left w:val="single" w:sz="4" w:space="0" w:color="auto"/>
              <w:bottom w:val="single" w:sz="4" w:space="0" w:color="auto"/>
              <w:right w:val="single" w:sz="4" w:space="0" w:color="auto"/>
            </w:tcBorders>
          </w:tcPr>
          <w:p w14:paraId="32805A14" w14:textId="77777777" w:rsidR="006A1CE4" w:rsidRPr="00E67E0D" w:rsidDel="004E67AF" w:rsidRDefault="006A1CE4" w:rsidP="00E7499B">
            <w:pPr>
              <w:pStyle w:val="TAL"/>
              <w:rPr>
                <w:rFonts w:cs="Arial"/>
                <w:lang w:eastAsia="ja-JP"/>
              </w:rPr>
            </w:pPr>
            <w:r w:rsidRPr="00E67E0D">
              <w:rPr>
                <w:rFonts w:cs="Arial"/>
                <w:lang w:eastAsia="ja-JP"/>
              </w:rPr>
              <w:t>M</w:t>
            </w:r>
          </w:p>
        </w:tc>
        <w:tc>
          <w:tcPr>
            <w:tcW w:w="1080" w:type="dxa"/>
            <w:tcBorders>
              <w:top w:val="single" w:sz="4" w:space="0" w:color="auto"/>
              <w:left w:val="single" w:sz="4" w:space="0" w:color="auto"/>
              <w:bottom w:val="single" w:sz="4" w:space="0" w:color="auto"/>
              <w:right w:val="single" w:sz="4" w:space="0" w:color="auto"/>
            </w:tcBorders>
          </w:tcPr>
          <w:p w14:paraId="010C8531" w14:textId="77777777" w:rsidR="006A1CE4" w:rsidRPr="00E67E0D" w:rsidRDefault="006A1CE4" w:rsidP="00E7499B">
            <w:pPr>
              <w:pStyle w:val="TAL"/>
              <w:rPr>
                <w:rFonts w:cs="Arial"/>
                <w:i/>
                <w:lang w:eastAsia="ja-JP"/>
              </w:rPr>
            </w:pPr>
          </w:p>
        </w:tc>
        <w:tc>
          <w:tcPr>
            <w:tcW w:w="1512" w:type="dxa"/>
            <w:tcBorders>
              <w:top w:val="single" w:sz="4" w:space="0" w:color="auto"/>
              <w:left w:val="single" w:sz="4" w:space="0" w:color="auto"/>
              <w:bottom w:val="single" w:sz="4" w:space="0" w:color="auto"/>
              <w:right w:val="single" w:sz="4" w:space="0" w:color="auto"/>
            </w:tcBorders>
          </w:tcPr>
          <w:p w14:paraId="585E46B2" w14:textId="77777777" w:rsidR="006A1CE4" w:rsidRPr="00E67E0D" w:rsidDel="004E67AF" w:rsidRDefault="006A1CE4" w:rsidP="00E7499B">
            <w:pPr>
              <w:pStyle w:val="TAL"/>
              <w:rPr>
                <w:rFonts w:cs="Arial"/>
                <w:lang w:eastAsia="ja-JP"/>
              </w:rPr>
            </w:pPr>
            <w:r w:rsidRPr="00E67E0D">
              <w:rPr>
                <w:rFonts w:cs="Arial"/>
                <w:lang w:eastAsia="ja-JP"/>
              </w:rPr>
              <w:t>9.3.1.50</w:t>
            </w:r>
          </w:p>
        </w:tc>
        <w:tc>
          <w:tcPr>
            <w:tcW w:w="1728" w:type="dxa"/>
            <w:tcBorders>
              <w:top w:val="single" w:sz="4" w:space="0" w:color="auto"/>
              <w:left w:val="single" w:sz="4" w:space="0" w:color="auto"/>
              <w:bottom w:val="single" w:sz="4" w:space="0" w:color="auto"/>
              <w:right w:val="single" w:sz="4" w:space="0" w:color="auto"/>
            </w:tcBorders>
          </w:tcPr>
          <w:p w14:paraId="33CB06B7"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tcPr>
          <w:p w14:paraId="0ECD5694"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Borders>
              <w:top w:val="single" w:sz="4" w:space="0" w:color="auto"/>
              <w:left w:val="single" w:sz="4" w:space="0" w:color="auto"/>
              <w:bottom w:val="single" w:sz="4" w:space="0" w:color="auto"/>
              <w:right w:val="single" w:sz="4" w:space="0" w:color="auto"/>
            </w:tcBorders>
          </w:tcPr>
          <w:p w14:paraId="767F12CD" w14:textId="77777777" w:rsidR="006A1CE4" w:rsidRPr="00E67E0D" w:rsidRDefault="006A1CE4" w:rsidP="00E7499B">
            <w:pPr>
              <w:pStyle w:val="TAR"/>
              <w:jc w:val="center"/>
              <w:rPr>
                <w:rFonts w:cs="Arial"/>
                <w:lang w:eastAsia="ja-JP"/>
              </w:rPr>
            </w:pPr>
          </w:p>
        </w:tc>
      </w:tr>
      <w:tr w:rsidR="006A1CE4" w:rsidRPr="00E67E0D" w14:paraId="5F01A666" w14:textId="77777777" w:rsidTr="00E7499B">
        <w:tblPrEx>
          <w:tblLook w:val="04A0" w:firstRow="1" w:lastRow="0" w:firstColumn="1" w:lastColumn="0" w:noHBand="0" w:noVBand="1"/>
        </w:tblPrEx>
        <w:tc>
          <w:tcPr>
            <w:tcW w:w="2160" w:type="dxa"/>
            <w:tcBorders>
              <w:top w:val="single" w:sz="4" w:space="0" w:color="auto"/>
              <w:left w:val="single" w:sz="4" w:space="0" w:color="auto"/>
              <w:bottom w:val="single" w:sz="4" w:space="0" w:color="auto"/>
              <w:right w:val="single" w:sz="4" w:space="0" w:color="auto"/>
            </w:tcBorders>
          </w:tcPr>
          <w:p w14:paraId="3D4E30B4" w14:textId="77777777" w:rsidR="006A1CE4" w:rsidRPr="00E67E0D" w:rsidRDefault="006A1CE4" w:rsidP="00E7499B">
            <w:pPr>
              <w:pStyle w:val="TAL"/>
              <w:ind w:left="163"/>
              <w:rPr>
                <w:rFonts w:cs="Arial"/>
                <w:bCs/>
                <w:iCs/>
                <w:lang w:eastAsia="ja-JP"/>
              </w:rPr>
            </w:pPr>
            <w:r w:rsidRPr="00E67E0D">
              <w:rPr>
                <w:rFonts w:cs="Arial"/>
                <w:bCs/>
                <w:iCs/>
                <w:lang w:eastAsia="ja-JP"/>
              </w:rPr>
              <w:t>&gt;&gt;PDU Session Resource Setup Response Transfer</w:t>
            </w:r>
          </w:p>
        </w:tc>
        <w:tc>
          <w:tcPr>
            <w:tcW w:w="1080" w:type="dxa"/>
            <w:tcBorders>
              <w:top w:val="single" w:sz="4" w:space="0" w:color="auto"/>
              <w:left w:val="single" w:sz="4" w:space="0" w:color="auto"/>
              <w:bottom w:val="single" w:sz="4" w:space="0" w:color="auto"/>
              <w:right w:val="single" w:sz="4" w:space="0" w:color="auto"/>
            </w:tcBorders>
          </w:tcPr>
          <w:p w14:paraId="7BAF4626" w14:textId="77777777" w:rsidR="006A1CE4" w:rsidRPr="00E67E0D" w:rsidDel="004E67AF" w:rsidRDefault="006A1CE4" w:rsidP="00E7499B">
            <w:pPr>
              <w:pStyle w:val="TAL"/>
              <w:rPr>
                <w:rFonts w:cs="Arial"/>
                <w:lang w:eastAsia="ja-JP"/>
              </w:rPr>
            </w:pPr>
            <w:r w:rsidRPr="00E67E0D">
              <w:rPr>
                <w:rFonts w:cs="Arial"/>
                <w:lang w:eastAsia="ja-JP"/>
              </w:rPr>
              <w:t>M</w:t>
            </w:r>
          </w:p>
        </w:tc>
        <w:tc>
          <w:tcPr>
            <w:tcW w:w="1080" w:type="dxa"/>
            <w:tcBorders>
              <w:top w:val="single" w:sz="4" w:space="0" w:color="auto"/>
              <w:left w:val="single" w:sz="4" w:space="0" w:color="auto"/>
              <w:bottom w:val="single" w:sz="4" w:space="0" w:color="auto"/>
              <w:right w:val="single" w:sz="4" w:space="0" w:color="auto"/>
            </w:tcBorders>
          </w:tcPr>
          <w:p w14:paraId="0E231B11" w14:textId="77777777" w:rsidR="006A1CE4" w:rsidRPr="00E67E0D" w:rsidRDefault="006A1CE4" w:rsidP="00E7499B">
            <w:pPr>
              <w:pStyle w:val="TAL"/>
              <w:rPr>
                <w:rFonts w:cs="Arial"/>
                <w:i/>
                <w:lang w:eastAsia="ja-JP"/>
              </w:rPr>
            </w:pPr>
          </w:p>
        </w:tc>
        <w:tc>
          <w:tcPr>
            <w:tcW w:w="1512" w:type="dxa"/>
            <w:tcBorders>
              <w:top w:val="single" w:sz="4" w:space="0" w:color="auto"/>
              <w:left w:val="single" w:sz="4" w:space="0" w:color="auto"/>
              <w:bottom w:val="single" w:sz="4" w:space="0" w:color="auto"/>
              <w:right w:val="single" w:sz="4" w:space="0" w:color="auto"/>
            </w:tcBorders>
          </w:tcPr>
          <w:p w14:paraId="73D20702" w14:textId="77777777" w:rsidR="006A1CE4" w:rsidRPr="00E67E0D" w:rsidDel="004E67AF" w:rsidRDefault="006A1CE4" w:rsidP="00E7499B">
            <w:pPr>
              <w:pStyle w:val="TAL"/>
              <w:rPr>
                <w:rFonts w:cs="Arial"/>
                <w:lang w:eastAsia="ja-JP"/>
              </w:rPr>
            </w:pPr>
            <w:r w:rsidRPr="00E67E0D">
              <w:rPr>
                <w:rFonts w:cs="Arial"/>
                <w:lang w:eastAsia="ja-JP"/>
              </w:rPr>
              <w:t>OCTET STRING</w:t>
            </w:r>
          </w:p>
        </w:tc>
        <w:tc>
          <w:tcPr>
            <w:tcW w:w="1728" w:type="dxa"/>
            <w:tcBorders>
              <w:top w:val="single" w:sz="4" w:space="0" w:color="auto"/>
              <w:left w:val="single" w:sz="4" w:space="0" w:color="auto"/>
              <w:bottom w:val="single" w:sz="4" w:space="0" w:color="auto"/>
              <w:right w:val="single" w:sz="4" w:space="0" w:color="auto"/>
            </w:tcBorders>
          </w:tcPr>
          <w:p w14:paraId="5B63BB88" w14:textId="77777777" w:rsidR="006A1CE4" w:rsidRPr="00E67E0D" w:rsidRDefault="006A1CE4" w:rsidP="00E7499B">
            <w:pPr>
              <w:pStyle w:val="TAL"/>
              <w:rPr>
                <w:rFonts w:cs="Arial"/>
                <w:lang w:eastAsia="ja-JP"/>
              </w:rPr>
            </w:pPr>
            <w:r w:rsidRPr="00E67E0D">
              <w:rPr>
                <w:iCs/>
                <w:lang w:eastAsia="ja-JP"/>
              </w:rPr>
              <w:t xml:space="preserve">Containing the </w:t>
            </w:r>
            <w:r w:rsidRPr="00E67E0D">
              <w:rPr>
                <w:rFonts w:cs="Arial"/>
                <w:bCs/>
                <w:i/>
                <w:iCs/>
                <w:lang w:eastAsia="ja-JP"/>
              </w:rPr>
              <w:t>PDU Session Resource Setup Response Transfer</w:t>
            </w:r>
            <w:r w:rsidRPr="00E67E0D">
              <w:rPr>
                <w:rFonts w:cs="Arial"/>
                <w:bCs/>
                <w:iCs/>
                <w:lang w:eastAsia="ja-JP"/>
              </w:rPr>
              <w:t xml:space="preserve"> IE</w:t>
            </w:r>
            <w:r w:rsidRPr="00E67E0D">
              <w:rPr>
                <w:iCs/>
                <w:lang w:eastAsia="ja-JP"/>
              </w:rPr>
              <w:t xml:space="preserve"> specified in subclause 9.3.4.2.</w:t>
            </w:r>
          </w:p>
        </w:tc>
        <w:tc>
          <w:tcPr>
            <w:tcW w:w="1080" w:type="dxa"/>
            <w:tcBorders>
              <w:top w:val="single" w:sz="4" w:space="0" w:color="auto"/>
              <w:left w:val="single" w:sz="4" w:space="0" w:color="auto"/>
              <w:bottom w:val="single" w:sz="4" w:space="0" w:color="auto"/>
              <w:right w:val="single" w:sz="4" w:space="0" w:color="auto"/>
            </w:tcBorders>
          </w:tcPr>
          <w:p w14:paraId="1C1E2826"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Borders>
              <w:top w:val="single" w:sz="4" w:space="0" w:color="auto"/>
              <w:left w:val="single" w:sz="4" w:space="0" w:color="auto"/>
              <w:bottom w:val="single" w:sz="4" w:space="0" w:color="auto"/>
              <w:right w:val="single" w:sz="4" w:space="0" w:color="auto"/>
            </w:tcBorders>
          </w:tcPr>
          <w:p w14:paraId="4BF7082E" w14:textId="77777777" w:rsidR="006A1CE4" w:rsidRPr="00E67E0D" w:rsidRDefault="006A1CE4" w:rsidP="00E7499B">
            <w:pPr>
              <w:pStyle w:val="TAR"/>
              <w:jc w:val="center"/>
              <w:rPr>
                <w:rFonts w:cs="Arial"/>
                <w:lang w:eastAsia="ja-JP"/>
              </w:rPr>
            </w:pPr>
          </w:p>
        </w:tc>
      </w:tr>
      <w:tr w:rsidR="006A1CE4" w:rsidRPr="00E67E0D" w14:paraId="5BE98F60" w14:textId="77777777" w:rsidTr="00E7499B">
        <w:tblPrEx>
          <w:tblLook w:val="04A0" w:firstRow="1" w:lastRow="0" w:firstColumn="1" w:lastColumn="0" w:noHBand="0" w:noVBand="1"/>
        </w:tblPrEx>
        <w:tc>
          <w:tcPr>
            <w:tcW w:w="2160" w:type="dxa"/>
            <w:tcBorders>
              <w:top w:val="single" w:sz="4" w:space="0" w:color="auto"/>
              <w:left w:val="single" w:sz="4" w:space="0" w:color="auto"/>
              <w:bottom w:val="single" w:sz="4" w:space="0" w:color="auto"/>
              <w:right w:val="single" w:sz="4" w:space="0" w:color="auto"/>
            </w:tcBorders>
          </w:tcPr>
          <w:p w14:paraId="5D598127" w14:textId="77777777" w:rsidR="006A1CE4" w:rsidRPr="00E67E0D" w:rsidRDefault="006A1CE4" w:rsidP="00E7499B">
            <w:pPr>
              <w:pStyle w:val="TAL"/>
              <w:rPr>
                <w:b/>
                <w:lang w:eastAsia="ja-JP"/>
              </w:rPr>
            </w:pPr>
            <w:r w:rsidRPr="00E67E0D">
              <w:rPr>
                <w:b/>
                <w:lang w:eastAsia="ja-JP"/>
              </w:rPr>
              <w:t>PDU Session Resource Failed to Setup List</w:t>
            </w:r>
          </w:p>
        </w:tc>
        <w:tc>
          <w:tcPr>
            <w:tcW w:w="1080" w:type="dxa"/>
            <w:tcBorders>
              <w:top w:val="single" w:sz="4" w:space="0" w:color="auto"/>
              <w:left w:val="single" w:sz="4" w:space="0" w:color="auto"/>
              <w:bottom w:val="single" w:sz="4" w:space="0" w:color="auto"/>
              <w:right w:val="single" w:sz="4" w:space="0" w:color="auto"/>
            </w:tcBorders>
          </w:tcPr>
          <w:p w14:paraId="4DBC96CD"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tcPr>
          <w:p w14:paraId="56F203F3" w14:textId="77777777" w:rsidR="006A1CE4" w:rsidRPr="00E67E0D" w:rsidRDefault="006A1CE4" w:rsidP="00E7499B">
            <w:pPr>
              <w:pStyle w:val="TAL"/>
              <w:rPr>
                <w:rFonts w:cs="Arial"/>
                <w:i/>
                <w:lang w:eastAsia="ja-JP"/>
              </w:rPr>
            </w:pPr>
            <w:r w:rsidRPr="00E67E0D">
              <w:rPr>
                <w:rFonts w:cs="Arial"/>
                <w:i/>
                <w:lang w:eastAsia="ja-JP"/>
              </w:rPr>
              <w:t>0..1</w:t>
            </w:r>
          </w:p>
        </w:tc>
        <w:tc>
          <w:tcPr>
            <w:tcW w:w="1512" w:type="dxa"/>
            <w:tcBorders>
              <w:top w:val="single" w:sz="4" w:space="0" w:color="auto"/>
              <w:left w:val="single" w:sz="4" w:space="0" w:color="auto"/>
              <w:bottom w:val="single" w:sz="4" w:space="0" w:color="auto"/>
              <w:right w:val="single" w:sz="4" w:space="0" w:color="auto"/>
            </w:tcBorders>
          </w:tcPr>
          <w:p w14:paraId="1D8E5413" w14:textId="77777777" w:rsidR="006A1CE4" w:rsidRPr="00E67E0D" w:rsidRDefault="006A1CE4" w:rsidP="00E7499B">
            <w:pPr>
              <w:pStyle w:val="TAL"/>
              <w:rPr>
                <w:rFonts w:cs="Arial"/>
                <w:lang w:eastAsia="ja-JP"/>
              </w:rPr>
            </w:pPr>
          </w:p>
        </w:tc>
        <w:tc>
          <w:tcPr>
            <w:tcW w:w="1728" w:type="dxa"/>
            <w:tcBorders>
              <w:top w:val="single" w:sz="4" w:space="0" w:color="auto"/>
              <w:left w:val="single" w:sz="4" w:space="0" w:color="auto"/>
              <w:bottom w:val="single" w:sz="4" w:space="0" w:color="auto"/>
              <w:right w:val="single" w:sz="4" w:space="0" w:color="auto"/>
            </w:tcBorders>
          </w:tcPr>
          <w:p w14:paraId="783C2BB9"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tcPr>
          <w:p w14:paraId="37665BB5" w14:textId="77777777" w:rsidR="006A1CE4" w:rsidRPr="00E67E0D" w:rsidRDefault="006A1CE4" w:rsidP="00E7499B">
            <w:pPr>
              <w:pStyle w:val="TAR"/>
              <w:jc w:val="center"/>
              <w:rPr>
                <w:rFonts w:cs="Arial"/>
                <w:lang w:eastAsia="ja-JP"/>
              </w:rPr>
            </w:pPr>
            <w:r w:rsidRPr="00E67E0D">
              <w:rPr>
                <w:rFonts w:cs="Arial"/>
                <w:lang w:eastAsia="ja-JP"/>
              </w:rPr>
              <w:t>YES</w:t>
            </w:r>
          </w:p>
        </w:tc>
        <w:tc>
          <w:tcPr>
            <w:tcW w:w="1080" w:type="dxa"/>
            <w:tcBorders>
              <w:top w:val="single" w:sz="4" w:space="0" w:color="auto"/>
              <w:left w:val="single" w:sz="4" w:space="0" w:color="auto"/>
              <w:bottom w:val="single" w:sz="4" w:space="0" w:color="auto"/>
              <w:right w:val="single" w:sz="4" w:space="0" w:color="auto"/>
            </w:tcBorders>
          </w:tcPr>
          <w:p w14:paraId="6CD90033" w14:textId="77777777" w:rsidR="006A1CE4" w:rsidRPr="00E67E0D" w:rsidRDefault="006A1CE4" w:rsidP="00E7499B">
            <w:pPr>
              <w:pStyle w:val="TAR"/>
              <w:jc w:val="center"/>
              <w:rPr>
                <w:rFonts w:cs="Arial"/>
                <w:lang w:eastAsia="ja-JP"/>
              </w:rPr>
            </w:pPr>
            <w:r w:rsidRPr="00E67E0D">
              <w:rPr>
                <w:rFonts w:cs="Arial"/>
                <w:lang w:eastAsia="ja-JP"/>
              </w:rPr>
              <w:t>ignore</w:t>
            </w:r>
          </w:p>
        </w:tc>
      </w:tr>
      <w:tr w:rsidR="006A1CE4" w:rsidRPr="00E67E0D" w14:paraId="3FB56B3D" w14:textId="77777777" w:rsidTr="00E7499B">
        <w:tblPrEx>
          <w:tblLook w:val="04A0" w:firstRow="1" w:lastRow="0" w:firstColumn="1" w:lastColumn="0" w:noHBand="0" w:noVBand="1"/>
        </w:tblPrEx>
        <w:tc>
          <w:tcPr>
            <w:tcW w:w="2160" w:type="dxa"/>
            <w:tcBorders>
              <w:top w:val="single" w:sz="4" w:space="0" w:color="auto"/>
              <w:left w:val="single" w:sz="4" w:space="0" w:color="auto"/>
              <w:bottom w:val="single" w:sz="4" w:space="0" w:color="auto"/>
              <w:right w:val="single" w:sz="4" w:space="0" w:color="auto"/>
            </w:tcBorders>
          </w:tcPr>
          <w:p w14:paraId="2A2E309D" w14:textId="77777777" w:rsidR="006A1CE4" w:rsidRPr="00E67E0D" w:rsidRDefault="006A1CE4" w:rsidP="00E7499B">
            <w:pPr>
              <w:pStyle w:val="TAL"/>
              <w:ind w:left="72"/>
              <w:rPr>
                <w:b/>
                <w:lang w:eastAsia="ja-JP"/>
              </w:rPr>
            </w:pPr>
            <w:r w:rsidRPr="00E67E0D">
              <w:rPr>
                <w:b/>
                <w:lang w:eastAsia="ja-JP"/>
              </w:rPr>
              <w:t>&gt;PDU Session Resource Failed to Setup Item</w:t>
            </w:r>
          </w:p>
        </w:tc>
        <w:tc>
          <w:tcPr>
            <w:tcW w:w="1080" w:type="dxa"/>
            <w:tcBorders>
              <w:top w:val="single" w:sz="4" w:space="0" w:color="auto"/>
              <w:left w:val="single" w:sz="4" w:space="0" w:color="auto"/>
              <w:bottom w:val="single" w:sz="4" w:space="0" w:color="auto"/>
              <w:right w:val="single" w:sz="4" w:space="0" w:color="auto"/>
            </w:tcBorders>
          </w:tcPr>
          <w:p w14:paraId="490BCF9A"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tcPr>
          <w:p w14:paraId="6528153E" w14:textId="77777777" w:rsidR="006A1CE4" w:rsidRPr="00E67E0D" w:rsidRDefault="006A1CE4" w:rsidP="00E7499B">
            <w:pPr>
              <w:pStyle w:val="TAL"/>
              <w:rPr>
                <w:rFonts w:cs="Arial"/>
                <w:i/>
                <w:lang w:eastAsia="ja-JP"/>
              </w:rPr>
            </w:pPr>
            <w:r w:rsidRPr="00E67E0D">
              <w:rPr>
                <w:bCs/>
                <w:i/>
                <w:szCs w:val="18"/>
                <w:lang w:eastAsia="ja-JP"/>
              </w:rPr>
              <w:t>1..&lt;maxnoofPDUSessions&gt;</w:t>
            </w:r>
          </w:p>
        </w:tc>
        <w:tc>
          <w:tcPr>
            <w:tcW w:w="1512" w:type="dxa"/>
            <w:tcBorders>
              <w:top w:val="single" w:sz="4" w:space="0" w:color="auto"/>
              <w:left w:val="single" w:sz="4" w:space="0" w:color="auto"/>
              <w:bottom w:val="single" w:sz="4" w:space="0" w:color="auto"/>
              <w:right w:val="single" w:sz="4" w:space="0" w:color="auto"/>
            </w:tcBorders>
          </w:tcPr>
          <w:p w14:paraId="4DC3E49B" w14:textId="77777777" w:rsidR="006A1CE4" w:rsidRPr="00E67E0D" w:rsidRDefault="006A1CE4" w:rsidP="00E7499B">
            <w:pPr>
              <w:pStyle w:val="TAL"/>
              <w:rPr>
                <w:rFonts w:eastAsia="SimSun" w:cs="Arial"/>
                <w:lang w:eastAsia="zh-CN"/>
              </w:rPr>
            </w:pPr>
          </w:p>
        </w:tc>
        <w:tc>
          <w:tcPr>
            <w:tcW w:w="1728" w:type="dxa"/>
            <w:tcBorders>
              <w:top w:val="single" w:sz="4" w:space="0" w:color="auto"/>
              <w:left w:val="single" w:sz="4" w:space="0" w:color="auto"/>
              <w:bottom w:val="single" w:sz="4" w:space="0" w:color="auto"/>
              <w:right w:val="single" w:sz="4" w:space="0" w:color="auto"/>
            </w:tcBorders>
          </w:tcPr>
          <w:p w14:paraId="6F25FC87"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tcPr>
          <w:p w14:paraId="1F55A84D"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Borders>
              <w:top w:val="single" w:sz="4" w:space="0" w:color="auto"/>
              <w:left w:val="single" w:sz="4" w:space="0" w:color="auto"/>
              <w:bottom w:val="single" w:sz="4" w:space="0" w:color="auto"/>
              <w:right w:val="single" w:sz="4" w:space="0" w:color="auto"/>
            </w:tcBorders>
          </w:tcPr>
          <w:p w14:paraId="3426631F" w14:textId="77777777" w:rsidR="006A1CE4" w:rsidRPr="00E67E0D" w:rsidRDefault="006A1CE4" w:rsidP="00E7499B">
            <w:pPr>
              <w:pStyle w:val="TAR"/>
              <w:jc w:val="center"/>
              <w:rPr>
                <w:rFonts w:cs="Arial"/>
                <w:lang w:eastAsia="ja-JP"/>
              </w:rPr>
            </w:pPr>
          </w:p>
        </w:tc>
      </w:tr>
      <w:tr w:rsidR="006A1CE4" w:rsidRPr="00E67E0D" w14:paraId="09DF8956" w14:textId="77777777" w:rsidTr="00E7499B">
        <w:tblPrEx>
          <w:tblLook w:val="04A0" w:firstRow="1" w:lastRow="0" w:firstColumn="1" w:lastColumn="0" w:noHBand="0" w:noVBand="1"/>
        </w:tblPrEx>
        <w:tc>
          <w:tcPr>
            <w:tcW w:w="2160" w:type="dxa"/>
            <w:tcBorders>
              <w:top w:val="single" w:sz="4" w:space="0" w:color="auto"/>
              <w:left w:val="single" w:sz="4" w:space="0" w:color="auto"/>
              <w:bottom w:val="single" w:sz="4" w:space="0" w:color="auto"/>
              <w:right w:val="single" w:sz="4" w:space="0" w:color="auto"/>
            </w:tcBorders>
          </w:tcPr>
          <w:p w14:paraId="2DDFC7DF" w14:textId="77777777" w:rsidR="006A1CE4" w:rsidRPr="00E67E0D" w:rsidRDefault="006A1CE4" w:rsidP="00E7499B">
            <w:pPr>
              <w:pStyle w:val="TAL"/>
              <w:ind w:left="162"/>
              <w:rPr>
                <w:lang w:eastAsia="ja-JP"/>
              </w:rPr>
            </w:pPr>
            <w:r w:rsidRPr="00E67E0D">
              <w:rPr>
                <w:lang w:eastAsia="ja-JP"/>
              </w:rPr>
              <w:t>&gt;&gt;PDU Session ID</w:t>
            </w:r>
          </w:p>
        </w:tc>
        <w:tc>
          <w:tcPr>
            <w:tcW w:w="1080" w:type="dxa"/>
            <w:tcBorders>
              <w:top w:val="single" w:sz="4" w:space="0" w:color="auto"/>
              <w:left w:val="single" w:sz="4" w:space="0" w:color="auto"/>
              <w:bottom w:val="single" w:sz="4" w:space="0" w:color="auto"/>
              <w:right w:val="single" w:sz="4" w:space="0" w:color="auto"/>
            </w:tcBorders>
          </w:tcPr>
          <w:p w14:paraId="7D037F23" w14:textId="77777777" w:rsidR="006A1CE4" w:rsidRPr="00E67E0D" w:rsidRDefault="006A1CE4" w:rsidP="00E7499B">
            <w:pPr>
              <w:pStyle w:val="TAL"/>
              <w:rPr>
                <w:rFonts w:cs="Arial"/>
                <w:lang w:eastAsia="ja-JP"/>
              </w:rPr>
            </w:pPr>
            <w:r w:rsidRPr="00E67E0D">
              <w:rPr>
                <w:rFonts w:cs="Arial"/>
                <w:lang w:eastAsia="ja-JP"/>
              </w:rPr>
              <w:t>M</w:t>
            </w:r>
          </w:p>
        </w:tc>
        <w:tc>
          <w:tcPr>
            <w:tcW w:w="1080" w:type="dxa"/>
            <w:tcBorders>
              <w:top w:val="single" w:sz="4" w:space="0" w:color="auto"/>
              <w:left w:val="single" w:sz="4" w:space="0" w:color="auto"/>
              <w:bottom w:val="single" w:sz="4" w:space="0" w:color="auto"/>
              <w:right w:val="single" w:sz="4" w:space="0" w:color="auto"/>
            </w:tcBorders>
          </w:tcPr>
          <w:p w14:paraId="0A316CB6" w14:textId="77777777" w:rsidR="006A1CE4" w:rsidRPr="00E67E0D" w:rsidRDefault="006A1CE4" w:rsidP="00E7499B">
            <w:pPr>
              <w:pStyle w:val="TAL"/>
              <w:rPr>
                <w:rFonts w:cs="Arial"/>
                <w:i/>
                <w:lang w:eastAsia="ja-JP"/>
              </w:rPr>
            </w:pPr>
          </w:p>
        </w:tc>
        <w:tc>
          <w:tcPr>
            <w:tcW w:w="1512" w:type="dxa"/>
            <w:tcBorders>
              <w:top w:val="single" w:sz="4" w:space="0" w:color="auto"/>
              <w:left w:val="single" w:sz="4" w:space="0" w:color="auto"/>
              <w:bottom w:val="single" w:sz="4" w:space="0" w:color="auto"/>
              <w:right w:val="single" w:sz="4" w:space="0" w:color="auto"/>
            </w:tcBorders>
          </w:tcPr>
          <w:p w14:paraId="2524337F" w14:textId="77777777" w:rsidR="006A1CE4" w:rsidRPr="00E67E0D" w:rsidRDefault="006A1CE4" w:rsidP="00E7499B">
            <w:pPr>
              <w:pStyle w:val="TAL"/>
              <w:rPr>
                <w:rFonts w:eastAsia="SimSun" w:cs="Arial"/>
                <w:lang w:eastAsia="zh-CN"/>
              </w:rPr>
            </w:pPr>
            <w:r w:rsidRPr="00E67E0D">
              <w:rPr>
                <w:rFonts w:eastAsia="SimSun" w:cs="Arial"/>
                <w:lang w:eastAsia="zh-CN"/>
              </w:rPr>
              <w:t>9.3.1.50</w:t>
            </w:r>
          </w:p>
        </w:tc>
        <w:tc>
          <w:tcPr>
            <w:tcW w:w="1728" w:type="dxa"/>
            <w:tcBorders>
              <w:top w:val="single" w:sz="4" w:space="0" w:color="auto"/>
              <w:left w:val="single" w:sz="4" w:space="0" w:color="auto"/>
              <w:bottom w:val="single" w:sz="4" w:space="0" w:color="auto"/>
              <w:right w:val="single" w:sz="4" w:space="0" w:color="auto"/>
            </w:tcBorders>
          </w:tcPr>
          <w:p w14:paraId="78D85D82"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tcPr>
          <w:p w14:paraId="1F884448"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Borders>
              <w:top w:val="single" w:sz="4" w:space="0" w:color="auto"/>
              <w:left w:val="single" w:sz="4" w:space="0" w:color="auto"/>
              <w:bottom w:val="single" w:sz="4" w:space="0" w:color="auto"/>
              <w:right w:val="single" w:sz="4" w:space="0" w:color="auto"/>
            </w:tcBorders>
          </w:tcPr>
          <w:p w14:paraId="49B041F7" w14:textId="77777777" w:rsidR="006A1CE4" w:rsidRPr="00E67E0D" w:rsidRDefault="006A1CE4" w:rsidP="00E7499B">
            <w:pPr>
              <w:pStyle w:val="TAR"/>
              <w:jc w:val="center"/>
              <w:rPr>
                <w:rFonts w:cs="Arial"/>
                <w:lang w:eastAsia="ja-JP"/>
              </w:rPr>
            </w:pPr>
          </w:p>
        </w:tc>
      </w:tr>
      <w:tr w:rsidR="006A1CE4" w:rsidRPr="00E67E0D" w14:paraId="2B874A75" w14:textId="77777777" w:rsidTr="00E7499B">
        <w:tblPrEx>
          <w:tblLook w:val="04A0" w:firstRow="1" w:lastRow="0" w:firstColumn="1" w:lastColumn="0" w:noHBand="0" w:noVBand="1"/>
        </w:tblPrEx>
        <w:tc>
          <w:tcPr>
            <w:tcW w:w="2160" w:type="dxa"/>
            <w:tcBorders>
              <w:top w:val="single" w:sz="4" w:space="0" w:color="auto"/>
              <w:left w:val="single" w:sz="4" w:space="0" w:color="auto"/>
              <w:bottom w:val="single" w:sz="4" w:space="0" w:color="auto"/>
              <w:right w:val="single" w:sz="4" w:space="0" w:color="auto"/>
            </w:tcBorders>
          </w:tcPr>
          <w:p w14:paraId="5FA44B3B" w14:textId="77777777" w:rsidR="006A1CE4" w:rsidRPr="00E67E0D" w:rsidRDefault="006A1CE4" w:rsidP="00E7499B">
            <w:pPr>
              <w:pStyle w:val="TAL"/>
              <w:ind w:left="162"/>
              <w:rPr>
                <w:lang w:eastAsia="ja-JP"/>
              </w:rPr>
            </w:pPr>
            <w:r w:rsidRPr="00E67E0D">
              <w:rPr>
                <w:lang w:eastAsia="ja-JP"/>
              </w:rPr>
              <w:t>&gt;&gt;PDU Session Resource Setup Unsuccessful Transfer</w:t>
            </w:r>
          </w:p>
        </w:tc>
        <w:tc>
          <w:tcPr>
            <w:tcW w:w="1080" w:type="dxa"/>
            <w:tcBorders>
              <w:top w:val="single" w:sz="4" w:space="0" w:color="auto"/>
              <w:left w:val="single" w:sz="4" w:space="0" w:color="auto"/>
              <w:bottom w:val="single" w:sz="4" w:space="0" w:color="auto"/>
              <w:right w:val="single" w:sz="4" w:space="0" w:color="auto"/>
            </w:tcBorders>
          </w:tcPr>
          <w:p w14:paraId="3CE70FF8" w14:textId="77777777" w:rsidR="006A1CE4" w:rsidRPr="00E67E0D" w:rsidRDefault="006A1CE4" w:rsidP="00E7499B">
            <w:pPr>
              <w:pStyle w:val="TAL"/>
              <w:rPr>
                <w:rFonts w:cs="Arial"/>
                <w:lang w:eastAsia="ja-JP"/>
              </w:rPr>
            </w:pPr>
            <w:r w:rsidRPr="00E67E0D">
              <w:rPr>
                <w:rFonts w:cs="Arial"/>
                <w:lang w:eastAsia="ja-JP"/>
              </w:rPr>
              <w:t>M</w:t>
            </w:r>
          </w:p>
        </w:tc>
        <w:tc>
          <w:tcPr>
            <w:tcW w:w="1080" w:type="dxa"/>
            <w:tcBorders>
              <w:top w:val="single" w:sz="4" w:space="0" w:color="auto"/>
              <w:left w:val="single" w:sz="4" w:space="0" w:color="auto"/>
              <w:bottom w:val="single" w:sz="4" w:space="0" w:color="auto"/>
              <w:right w:val="single" w:sz="4" w:space="0" w:color="auto"/>
            </w:tcBorders>
          </w:tcPr>
          <w:p w14:paraId="075C6867" w14:textId="77777777" w:rsidR="006A1CE4" w:rsidRPr="00E67E0D" w:rsidRDefault="006A1CE4" w:rsidP="00E7499B">
            <w:pPr>
              <w:pStyle w:val="TAL"/>
              <w:rPr>
                <w:rFonts w:cs="Arial"/>
                <w:i/>
                <w:lang w:eastAsia="ja-JP"/>
              </w:rPr>
            </w:pPr>
          </w:p>
        </w:tc>
        <w:tc>
          <w:tcPr>
            <w:tcW w:w="1512" w:type="dxa"/>
            <w:tcBorders>
              <w:top w:val="single" w:sz="4" w:space="0" w:color="auto"/>
              <w:left w:val="single" w:sz="4" w:space="0" w:color="auto"/>
              <w:bottom w:val="single" w:sz="4" w:space="0" w:color="auto"/>
              <w:right w:val="single" w:sz="4" w:space="0" w:color="auto"/>
            </w:tcBorders>
          </w:tcPr>
          <w:p w14:paraId="7F1DD995" w14:textId="77777777" w:rsidR="006A1CE4" w:rsidRPr="00E67E0D" w:rsidRDefault="006A1CE4" w:rsidP="00E7499B">
            <w:pPr>
              <w:pStyle w:val="TAL"/>
              <w:rPr>
                <w:rFonts w:eastAsia="SimSun" w:cs="Arial"/>
                <w:lang w:eastAsia="zh-CN"/>
              </w:rPr>
            </w:pPr>
            <w:r w:rsidRPr="00E67E0D">
              <w:rPr>
                <w:rFonts w:eastAsia="SimSun" w:cs="Arial"/>
                <w:lang w:eastAsia="zh-CN"/>
              </w:rPr>
              <w:t>OCTET STRING</w:t>
            </w:r>
          </w:p>
        </w:tc>
        <w:tc>
          <w:tcPr>
            <w:tcW w:w="1728" w:type="dxa"/>
            <w:tcBorders>
              <w:top w:val="single" w:sz="4" w:space="0" w:color="auto"/>
              <w:left w:val="single" w:sz="4" w:space="0" w:color="auto"/>
              <w:bottom w:val="single" w:sz="4" w:space="0" w:color="auto"/>
              <w:right w:val="single" w:sz="4" w:space="0" w:color="auto"/>
            </w:tcBorders>
          </w:tcPr>
          <w:p w14:paraId="373122BD" w14:textId="77777777" w:rsidR="006A1CE4" w:rsidRPr="00E67E0D" w:rsidRDefault="006A1CE4" w:rsidP="00E7499B">
            <w:pPr>
              <w:pStyle w:val="TAL"/>
              <w:rPr>
                <w:rFonts w:cs="Arial"/>
                <w:lang w:eastAsia="ja-JP"/>
              </w:rPr>
            </w:pPr>
            <w:r w:rsidRPr="00E67E0D">
              <w:rPr>
                <w:iCs/>
                <w:lang w:eastAsia="ja-JP"/>
              </w:rPr>
              <w:t xml:space="preserve">Containing the </w:t>
            </w:r>
            <w:r w:rsidRPr="00E67E0D">
              <w:rPr>
                <w:rFonts w:cs="Arial"/>
                <w:bCs/>
                <w:i/>
                <w:iCs/>
                <w:lang w:eastAsia="ja-JP"/>
              </w:rPr>
              <w:t>PDU Session Resource Setup Unsuccessful Transfer</w:t>
            </w:r>
            <w:r w:rsidRPr="00E67E0D">
              <w:rPr>
                <w:rFonts w:cs="Arial"/>
                <w:bCs/>
                <w:iCs/>
                <w:lang w:eastAsia="ja-JP"/>
              </w:rPr>
              <w:t xml:space="preserve"> IE</w:t>
            </w:r>
            <w:r w:rsidRPr="00E67E0D">
              <w:rPr>
                <w:iCs/>
                <w:lang w:eastAsia="ja-JP"/>
              </w:rPr>
              <w:t xml:space="preserve"> specified in subclause 9.3.4.16.</w:t>
            </w:r>
          </w:p>
        </w:tc>
        <w:tc>
          <w:tcPr>
            <w:tcW w:w="1080" w:type="dxa"/>
            <w:tcBorders>
              <w:top w:val="single" w:sz="4" w:space="0" w:color="auto"/>
              <w:left w:val="single" w:sz="4" w:space="0" w:color="auto"/>
              <w:bottom w:val="single" w:sz="4" w:space="0" w:color="auto"/>
              <w:right w:val="single" w:sz="4" w:space="0" w:color="auto"/>
            </w:tcBorders>
          </w:tcPr>
          <w:p w14:paraId="730E7F01"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Borders>
              <w:top w:val="single" w:sz="4" w:space="0" w:color="auto"/>
              <w:left w:val="single" w:sz="4" w:space="0" w:color="auto"/>
              <w:bottom w:val="single" w:sz="4" w:space="0" w:color="auto"/>
              <w:right w:val="single" w:sz="4" w:space="0" w:color="auto"/>
            </w:tcBorders>
          </w:tcPr>
          <w:p w14:paraId="0E2B3B1C" w14:textId="77777777" w:rsidR="006A1CE4" w:rsidRPr="00E67E0D" w:rsidRDefault="006A1CE4" w:rsidP="00E7499B">
            <w:pPr>
              <w:pStyle w:val="TAR"/>
              <w:jc w:val="center"/>
              <w:rPr>
                <w:rFonts w:cs="Arial"/>
                <w:lang w:eastAsia="ja-JP"/>
              </w:rPr>
            </w:pPr>
          </w:p>
        </w:tc>
      </w:tr>
      <w:tr w:rsidR="006A1CE4" w:rsidRPr="00E67E0D" w14:paraId="0C90832B" w14:textId="77777777" w:rsidTr="00E7499B">
        <w:tc>
          <w:tcPr>
            <w:tcW w:w="2160" w:type="dxa"/>
          </w:tcPr>
          <w:p w14:paraId="00404792" w14:textId="77777777" w:rsidR="006A1CE4" w:rsidRPr="00E67E0D" w:rsidRDefault="006A1CE4" w:rsidP="00E7499B">
            <w:pPr>
              <w:pStyle w:val="TAL"/>
              <w:rPr>
                <w:rFonts w:eastAsia="MS Mincho" w:cs="Arial"/>
                <w:lang w:eastAsia="ja-JP"/>
              </w:rPr>
            </w:pPr>
            <w:r w:rsidRPr="00E67E0D">
              <w:rPr>
                <w:rFonts w:cs="Arial"/>
                <w:lang w:eastAsia="ja-JP"/>
              </w:rPr>
              <w:t>Criticality Diagnostics</w:t>
            </w:r>
          </w:p>
        </w:tc>
        <w:tc>
          <w:tcPr>
            <w:tcW w:w="1080" w:type="dxa"/>
          </w:tcPr>
          <w:p w14:paraId="3D065015" w14:textId="77777777" w:rsidR="006A1CE4" w:rsidRPr="00E67E0D" w:rsidRDefault="006A1CE4" w:rsidP="00E7499B">
            <w:pPr>
              <w:pStyle w:val="TAL"/>
              <w:rPr>
                <w:rFonts w:eastAsia="MS Mincho" w:cs="Arial"/>
                <w:lang w:eastAsia="ja-JP"/>
              </w:rPr>
            </w:pPr>
            <w:r w:rsidRPr="00E67E0D">
              <w:rPr>
                <w:rFonts w:cs="Arial"/>
                <w:lang w:eastAsia="ja-JP"/>
              </w:rPr>
              <w:t>O</w:t>
            </w:r>
          </w:p>
        </w:tc>
        <w:tc>
          <w:tcPr>
            <w:tcW w:w="1080" w:type="dxa"/>
          </w:tcPr>
          <w:p w14:paraId="363AF745" w14:textId="77777777" w:rsidR="006A1CE4" w:rsidRPr="00E67E0D" w:rsidRDefault="006A1CE4" w:rsidP="00E7499B">
            <w:pPr>
              <w:pStyle w:val="TAL"/>
              <w:rPr>
                <w:rFonts w:cs="Arial"/>
                <w:lang w:eastAsia="ja-JP"/>
              </w:rPr>
            </w:pPr>
          </w:p>
        </w:tc>
        <w:tc>
          <w:tcPr>
            <w:tcW w:w="1512" w:type="dxa"/>
          </w:tcPr>
          <w:p w14:paraId="0F2CD86D" w14:textId="77777777" w:rsidR="006A1CE4" w:rsidRPr="00E67E0D" w:rsidRDefault="006A1CE4" w:rsidP="00E7499B">
            <w:pPr>
              <w:pStyle w:val="TAL"/>
              <w:rPr>
                <w:rFonts w:cs="Arial"/>
                <w:lang w:eastAsia="ja-JP"/>
              </w:rPr>
            </w:pPr>
            <w:r w:rsidRPr="00E67E0D">
              <w:rPr>
                <w:lang w:eastAsia="ja-JP"/>
              </w:rPr>
              <w:t>9.3.1.3</w:t>
            </w:r>
          </w:p>
        </w:tc>
        <w:tc>
          <w:tcPr>
            <w:tcW w:w="1728" w:type="dxa"/>
          </w:tcPr>
          <w:p w14:paraId="46779694" w14:textId="77777777" w:rsidR="006A1CE4" w:rsidRPr="00E67E0D" w:rsidRDefault="006A1CE4" w:rsidP="00E7499B">
            <w:pPr>
              <w:pStyle w:val="TAL"/>
              <w:rPr>
                <w:rFonts w:cs="Arial"/>
                <w:lang w:eastAsia="ja-JP"/>
              </w:rPr>
            </w:pPr>
          </w:p>
        </w:tc>
        <w:tc>
          <w:tcPr>
            <w:tcW w:w="1080" w:type="dxa"/>
          </w:tcPr>
          <w:p w14:paraId="74D88274"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3111A26A" w14:textId="77777777" w:rsidR="006A1CE4" w:rsidRPr="00E67E0D" w:rsidRDefault="006A1CE4" w:rsidP="00E7499B">
            <w:pPr>
              <w:pStyle w:val="TAL"/>
              <w:jc w:val="center"/>
              <w:rPr>
                <w:rFonts w:cs="Arial"/>
                <w:lang w:eastAsia="ja-JP"/>
              </w:rPr>
            </w:pPr>
            <w:r w:rsidRPr="00E67E0D">
              <w:rPr>
                <w:rFonts w:cs="Arial"/>
                <w:lang w:eastAsia="ja-JP"/>
              </w:rPr>
              <w:t>ignore</w:t>
            </w:r>
          </w:p>
        </w:tc>
      </w:tr>
    </w:tbl>
    <w:p w14:paraId="1F04C71D"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3DA57DE5" w14:textId="77777777" w:rsidTr="00E7499B">
        <w:tc>
          <w:tcPr>
            <w:tcW w:w="3528" w:type="dxa"/>
          </w:tcPr>
          <w:p w14:paraId="155769BF"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55807F6E"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5E050D64" w14:textId="77777777" w:rsidTr="00E7499B">
        <w:tc>
          <w:tcPr>
            <w:tcW w:w="3528" w:type="dxa"/>
          </w:tcPr>
          <w:p w14:paraId="10DB995B" w14:textId="77777777" w:rsidR="006A1CE4" w:rsidRPr="00E67E0D" w:rsidRDefault="006A1CE4" w:rsidP="00E7499B">
            <w:pPr>
              <w:pStyle w:val="TAL"/>
              <w:rPr>
                <w:rFonts w:cs="Arial"/>
                <w:lang w:eastAsia="ja-JP"/>
              </w:rPr>
            </w:pPr>
            <w:r w:rsidRPr="00E67E0D">
              <w:rPr>
                <w:bCs/>
                <w:szCs w:val="18"/>
                <w:lang w:eastAsia="ja-JP"/>
              </w:rPr>
              <w:t>maxnoofPDUSessions</w:t>
            </w:r>
          </w:p>
        </w:tc>
        <w:tc>
          <w:tcPr>
            <w:tcW w:w="6192" w:type="dxa"/>
          </w:tcPr>
          <w:p w14:paraId="5396DF65" w14:textId="77777777" w:rsidR="006A1CE4" w:rsidRPr="00E67E0D" w:rsidRDefault="006A1CE4" w:rsidP="00E7499B">
            <w:pPr>
              <w:pStyle w:val="TAL"/>
              <w:rPr>
                <w:rFonts w:cs="Arial"/>
                <w:lang w:eastAsia="ja-JP"/>
              </w:rPr>
            </w:pPr>
            <w:r w:rsidRPr="00E67E0D">
              <w:rPr>
                <w:rFonts w:cs="Arial"/>
                <w:lang w:eastAsia="ja-JP"/>
              </w:rPr>
              <w:t>Maximum no. of PDU sessions allowed towards one UE. Value is 256.</w:t>
            </w:r>
          </w:p>
        </w:tc>
      </w:tr>
    </w:tbl>
    <w:p w14:paraId="02DF9E28" w14:textId="77777777" w:rsidR="006A1CE4" w:rsidRPr="00E67E0D" w:rsidRDefault="006A1CE4" w:rsidP="00E7499B">
      <w:pPr>
        <w:rPr>
          <w:lang w:eastAsia="zh-CN"/>
        </w:rPr>
      </w:pPr>
    </w:p>
    <w:p w14:paraId="57C31C6D" w14:textId="77777777" w:rsidR="006A1CE4" w:rsidRPr="00E67E0D" w:rsidRDefault="006A1CE4" w:rsidP="00E7499B">
      <w:pPr>
        <w:pStyle w:val="4"/>
      </w:pPr>
      <w:bookmarkStart w:id="3813" w:name="_Toc534720456"/>
      <w:bookmarkStart w:id="3814" w:name="_Toc525567468"/>
      <w:r w:rsidRPr="00E67E0D">
        <w:t>9.2.2.3</w:t>
      </w:r>
      <w:r w:rsidRPr="00E67E0D">
        <w:tab/>
        <w:t>INITIAL CONTEXT SETUP FAILURE</w:t>
      </w:r>
      <w:bookmarkEnd w:id="3813"/>
      <w:bookmarkEnd w:id="3814"/>
    </w:p>
    <w:p w14:paraId="73266EC5" w14:textId="77777777" w:rsidR="006A1CE4" w:rsidRPr="00E67E0D" w:rsidRDefault="006A1CE4" w:rsidP="00E7499B">
      <w:pPr>
        <w:rPr>
          <w:rFonts w:eastAsia="Batang"/>
        </w:rPr>
      </w:pPr>
      <w:r w:rsidRPr="00E67E0D">
        <w:t>This message is sent by the NG-RAN node to indicate that the setup of the UE context was unsuccessful.</w:t>
      </w:r>
    </w:p>
    <w:p w14:paraId="24745F00" w14:textId="77777777" w:rsidR="006A1CE4" w:rsidRPr="00E67E0D" w:rsidRDefault="006A1CE4" w:rsidP="00E7499B">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45EECDE0" w14:textId="77777777" w:rsidTr="00E7499B">
        <w:tc>
          <w:tcPr>
            <w:tcW w:w="2160" w:type="dxa"/>
          </w:tcPr>
          <w:p w14:paraId="1F6D37FA"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3C093568"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4852AA7A"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2662E00A"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3A39B1AE"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52623614"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1CC17D40"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19EA89A9" w14:textId="77777777" w:rsidTr="00E7499B">
        <w:tc>
          <w:tcPr>
            <w:tcW w:w="2160" w:type="dxa"/>
          </w:tcPr>
          <w:p w14:paraId="755CEB1B"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08B457C2"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09976527" w14:textId="77777777" w:rsidR="006A1CE4" w:rsidRPr="00E67E0D" w:rsidRDefault="006A1CE4" w:rsidP="00E7499B">
            <w:pPr>
              <w:pStyle w:val="TAL"/>
              <w:rPr>
                <w:rFonts w:cs="Arial"/>
                <w:lang w:eastAsia="ja-JP"/>
              </w:rPr>
            </w:pPr>
          </w:p>
        </w:tc>
        <w:tc>
          <w:tcPr>
            <w:tcW w:w="1512" w:type="dxa"/>
          </w:tcPr>
          <w:p w14:paraId="10103B13" w14:textId="77777777" w:rsidR="006A1CE4" w:rsidRPr="00E67E0D" w:rsidRDefault="006A1CE4" w:rsidP="00E7499B">
            <w:pPr>
              <w:pStyle w:val="TAL"/>
              <w:rPr>
                <w:rFonts w:cs="Arial"/>
                <w:lang w:eastAsia="ja-JP"/>
              </w:rPr>
            </w:pPr>
            <w:r w:rsidRPr="00E67E0D">
              <w:rPr>
                <w:lang w:eastAsia="ja-JP"/>
              </w:rPr>
              <w:t>9.3.1.1</w:t>
            </w:r>
          </w:p>
        </w:tc>
        <w:tc>
          <w:tcPr>
            <w:tcW w:w="1728" w:type="dxa"/>
          </w:tcPr>
          <w:p w14:paraId="59B6FA54" w14:textId="77777777" w:rsidR="006A1CE4" w:rsidRPr="00E67E0D" w:rsidRDefault="006A1CE4" w:rsidP="00E7499B">
            <w:pPr>
              <w:pStyle w:val="TAL"/>
              <w:rPr>
                <w:rFonts w:cs="Arial"/>
                <w:lang w:eastAsia="ja-JP"/>
              </w:rPr>
            </w:pPr>
          </w:p>
        </w:tc>
        <w:tc>
          <w:tcPr>
            <w:tcW w:w="1080" w:type="dxa"/>
          </w:tcPr>
          <w:p w14:paraId="5BAE4BB8"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489BBE91"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773358ED" w14:textId="77777777" w:rsidTr="00E7499B">
        <w:tc>
          <w:tcPr>
            <w:tcW w:w="2160" w:type="dxa"/>
          </w:tcPr>
          <w:p w14:paraId="55AFC8B9" w14:textId="77777777" w:rsidR="006A1CE4" w:rsidRPr="00E67E0D" w:rsidRDefault="006A1CE4" w:rsidP="00E7499B">
            <w:pPr>
              <w:pStyle w:val="TAL"/>
              <w:rPr>
                <w:rFonts w:eastAsia="MS Mincho"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Pr>
          <w:p w14:paraId="53B4411D" w14:textId="77777777" w:rsidR="006A1CE4" w:rsidRPr="00E67E0D" w:rsidRDefault="006A1CE4" w:rsidP="00E7499B">
            <w:pPr>
              <w:pStyle w:val="TAL"/>
              <w:rPr>
                <w:rFonts w:eastAsia="MS Mincho" w:cs="Arial"/>
                <w:lang w:eastAsia="ja-JP"/>
              </w:rPr>
            </w:pPr>
            <w:r w:rsidRPr="00E67E0D">
              <w:rPr>
                <w:rFonts w:cs="Arial"/>
                <w:lang w:eastAsia="zh-CN"/>
              </w:rPr>
              <w:t>M</w:t>
            </w:r>
          </w:p>
        </w:tc>
        <w:tc>
          <w:tcPr>
            <w:tcW w:w="1080" w:type="dxa"/>
          </w:tcPr>
          <w:p w14:paraId="4532E28E" w14:textId="77777777" w:rsidR="006A1CE4" w:rsidRPr="00E67E0D" w:rsidRDefault="006A1CE4" w:rsidP="00E7499B">
            <w:pPr>
              <w:pStyle w:val="TAL"/>
              <w:rPr>
                <w:rFonts w:cs="Arial"/>
                <w:lang w:eastAsia="ja-JP"/>
              </w:rPr>
            </w:pPr>
          </w:p>
        </w:tc>
        <w:tc>
          <w:tcPr>
            <w:tcW w:w="1512" w:type="dxa"/>
          </w:tcPr>
          <w:p w14:paraId="4C2A4670" w14:textId="77777777" w:rsidR="006A1CE4" w:rsidRPr="00E67E0D" w:rsidRDefault="006A1CE4" w:rsidP="00E7499B">
            <w:pPr>
              <w:pStyle w:val="TAL"/>
              <w:rPr>
                <w:rFonts w:cs="Arial"/>
                <w:lang w:eastAsia="ja-JP"/>
              </w:rPr>
            </w:pPr>
            <w:r w:rsidRPr="00E67E0D">
              <w:rPr>
                <w:lang w:eastAsia="ja-JP"/>
              </w:rPr>
              <w:t>9.3.3.1</w:t>
            </w:r>
          </w:p>
        </w:tc>
        <w:tc>
          <w:tcPr>
            <w:tcW w:w="1728" w:type="dxa"/>
          </w:tcPr>
          <w:p w14:paraId="0CDD2343" w14:textId="77777777" w:rsidR="006A1CE4" w:rsidRPr="00E67E0D" w:rsidRDefault="006A1CE4" w:rsidP="00E7499B">
            <w:pPr>
              <w:pStyle w:val="TAL"/>
              <w:rPr>
                <w:rFonts w:cs="Arial"/>
                <w:lang w:eastAsia="ja-JP"/>
              </w:rPr>
            </w:pPr>
          </w:p>
        </w:tc>
        <w:tc>
          <w:tcPr>
            <w:tcW w:w="1080" w:type="dxa"/>
          </w:tcPr>
          <w:p w14:paraId="1A9E7C63"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4D169A89" w14:textId="77777777" w:rsidR="006A1CE4" w:rsidRPr="00E67E0D" w:rsidRDefault="006A1CE4" w:rsidP="00E7499B">
            <w:pPr>
              <w:pStyle w:val="TAL"/>
              <w:jc w:val="center"/>
              <w:rPr>
                <w:rFonts w:cs="Arial"/>
                <w:lang w:eastAsia="ja-JP"/>
              </w:rPr>
            </w:pPr>
            <w:r w:rsidRPr="00E67E0D">
              <w:rPr>
                <w:rFonts w:cs="Arial"/>
                <w:lang w:eastAsia="zh-CN"/>
              </w:rPr>
              <w:t>ignore</w:t>
            </w:r>
          </w:p>
        </w:tc>
      </w:tr>
      <w:tr w:rsidR="006A1CE4" w:rsidRPr="00E67E0D" w14:paraId="65F55547" w14:textId="77777777" w:rsidTr="00E7499B">
        <w:tc>
          <w:tcPr>
            <w:tcW w:w="2160" w:type="dxa"/>
          </w:tcPr>
          <w:p w14:paraId="07E7702A" w14:textId="77777777" w:rsidR="006A1CE4" w:rsidRPr="00E67E0D" w:rsidRDefault="006A1CE4" w:rsidP="00E7499B">
            <w:pPr>
              <w:pStyle w:val="TAL"/>
              <w:rPr>
                <w:rFonts w:eastAsia="MS Mincho" w:cs="Arial"/>
                <w:lang w:eastAsia="ja-JP"/>
              </w:rPr>
            </w:pPr>
            <w:r w:rsidRPr="00E67E0D">
              <w:rPr>
                <w:rFonts w:eastAsia="Batang" w:cs="Arial"/>
                <w:bCs/>
                <w:lang w:eastAsia="ja-JP"/>
              </w:rPr>
              <w:t>RAN</w:t>
            </w:r>
            <w:r w:rsidRPr="00E67E0D">
              <w:rPr>
                <w:rFonts w:cs="Arial"/>
                <w:bCs/>
                <w:lang w:eastAsia="ja-JP"/>
              </w:rPr>
              <w:t xml:space="preserve"> UE NGAP ID</w:t>
            </w:r>
          </w:p>
        </w:tc>
        <w:tc>
          <w:tcPr>
            <w:tcW w:w="1080" w:type="dxa"/>
          </w:tcPr>
          <w:p w14:paraId="54C6BCAB" w14:textId="77777777" w:rsidR="006A1CE4" w:rsidRPr="00E67E0D" w:rsidRDefault="006A1CE4" w:rsidP="00E7499B">
            <w:pPr>
              <w:pStyle w:val="TAL"/>
              <w:rPr>
                <w:rFonts w:eastAsia="MS Mincho" w:cs="Arial"/>
                <w:lang w:eastAsia="ja-JP"/>
              </w:rPr>
            </w:pPr>
            <w:r w:rsidRPr="00E67E0D">
              <w:rPr>
                <w:rFonts w:cs="Arial"/>
                <w:lang w:eastAsia="zh-CN"/>
              </w:rPr>
              <w:t>M</w:t>
            </w:r>
          </w:p>
        </w:tc>
        <w:tc>
          <w:tcPr>
            <w:tcW w:w="1080" w:type="dxa"/>
          </w:tcPr>
          <w:p w14:paraId="6740DBE9" w14:textId="77777777" w:rsidR="006A1CE4" w:rsidRPr="00E67E0D" w:rsidRDefault="006A1CE4" w:rsidP="00E7499B">
            <w:pPr>
              <w:pStyle w:val="TAL"/>
              <w:rPr>
                <w:rFonts w:cs="Arial"/>
                <w:lang w:eastAsia="ja-JP"/>
              </w:rPr>
            </w:pPr>
          </w:p>
        </w:tc>
        <w:tc>
          <w:tcPr>
            <w:tcW w:w="1512" w:type="dxa"/>
          </w:tcPr>
          <w:p w14:paraId="3E417A26" w14:textId="77777777" w:rsidR="006A1CE4" w:rsidRPr="00E67E0D" w:rsidRDefault="006A1CE4" w:rsidP="00E7499B">
            <w:pPr>
              <w:pStyle w:val="TAL"/>
              <w:rPr>
                <w:rFonts w:cs="Arial"/>
                <w:lang w:eastAsia="ja-JP"/>
              </w:rPr>
            </w:pPr>
            <w:r w:rsidRPr="00E67E0D">
              <w:rPr>
                <w:lang w:eastAsia="ja-JP"/>
              </w:rPr>
              <w:t>9.3.3.2</w:t>
            </w:r>
          </w:p>
        </w:tc>
        <w:tc>
          <w:tcPr>
            <w:tcW w:w="1728" w:type="dxa"/>
          </w:tcPr>
          <w:p w14:paraId="70F7CAFC" w14:textId="77777777" w:rsidR="006A1CE4" w:rsidRPr="00E67E0D" w:rsidRDefault="006A1CE4" w:rsidP="00E7499B">
            <w:pPr>
              <w:pStyle w:val="TAL"/>
              <w:rPr>
                <w:rFonts w:cs="Arial"/>
                <w:lang w:eastAsia="ja-JP"/>
              </w:rPr>
            </w:pPr>
          </w:p>
        </w:tc>
        <w:tc>
          <w:tcPr>
            <w:tcW w:w="1080" w:type="dxa"/>
          </w:tcPr>
          <w:p w14:paraId="6D3314D0"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5BB265B9" w14:textId="77777777" w:rsidR="006A1CE4" w:rsidRPr="00E67E0D" w:rsidRDefault="006A1CE4" w:rsidP="00E7499B">
            <w:pPr>
              <w:pStyle w:val="TAL"/>
              <w:jc w:val="center"/>
              <w:rPr>
                <w:rFonts w:cs="Arial"/>
                <w:lang w:eastAsia="ja-JP"/>
              </w:rPr>
            </w:pPr>
            <w:r w:rsidRPr="00E67E0D">
              <w:rPr>
                <w:rFonts w:cs="Arial"/>
                <w:lang w:eastAsia="zh-CN"/>
              </w:rPr>
              <w:t>ignore</w:t>
            </w:r>
          </w:p>
        </w:tc>
      </w:tr>
      <w:tr w:rsidR="006A1CE4" w:rsidRPr="00E67E0D" w14:paraId="7E572578" w14:textId="77777777" w:rsidTr="00E7499B">
        <w:trPr>
          <w:ins w:id="3815" w:author="Issam" w:date="2019-02-12T23:38:00Z"/>
        </w:trPr>
        <w:tc>
          <w:tcPr>
            <w:tcW w:w="2160" w:type="dxa"/>
          </w:tcPr>
          <w:p w14:paraId="0FD5744A" w14:textId="77777777" w:rsidR="006A1CE4" w:rsidRPr="00E67E0D" w:rsidRDefault="006A1CE4" w:rsidP="00E7499B">
            <w:pPr>
              <w:pStyle w:val="TAL"/>
              <w:rPr>
                <w:ins w:id="3816" w:author="Issam" w:date="2019-02-12T23:38:00Z"/>
                <w:rFonts w:eastAsia="Batang" w:cs="Arial"/>
                <w:bCs/>
                <w:lang w:eastAsia="ja-JP"/>
              </w:rPr>
            </w:pPr>
            <w:ins w:id="3817" w:author="Issam" w:date="2019-02-12T23:38:00Z">
              <w:r w:rsidRPr="00E67E0D">
                <w:rPr>
                  <w:b/>
                  <w:lang w:eastAsia="ja-JP"/>
                </w:rPr>
                <w:t>PDU Session Resource Failed to Setup List</w:t>
              </w:r>
            </w:ins>
          </w:p>
        </w:tc>
        <w:tc>
          <w:tcPr>
            <w:tcW w:w="1080" w:type="dxa"/>
          </w:tcPr>
          <w:p w14:paraId="0ADAF927" w14:textId="77777777" w:rsidR="006A1CE4" w:rsidRPr="00E67E0D" w:rsidRDefault="006A1CE4" w:rsidP="00E7499B">
            <w:pPr>
              <w:pStyle w:val="TAL"/>
              <w:rPr>
                <w:ins w:id="3818" w:author="Issam" w:date="2019-02-12T23:38:00Z"/>
                <w:rFonts w:cs="Arial"/>
                <w:lang w:eastAsia="zh-CN"/>
              </w:rPr>
            </w:pPr>
          </w:p>
        </w:tc>
        <w:tc>
          <w:tcPr>
            <w:tcW w:w="1080" w:type="dxa"/>
          </w:tcPr>
          <w:p w14:paraId="0D94FE79" w14:textId="77777777" w:rsidR="006A1CE4" w:rsidRPr="00E67E0D" w:rsidRDefault="006A1CE4" w:rsidP="00E7499B">
            <w:pPr>
              <w:pStyle w:val="TAL"/>
              <w:rPr>
                <w:ins w:id="3819" w:author="Issam" w:date="2019-02-12T23:38:00Z"/>
                <w:rFonts w:cs="Arial"/>
                <w:lang w:eastAsia="ja-JP"/>
              </w:rPr>
            </w:pPr>
            <w:ins w:id="3820" w:author="Issam" w:date="2019-02-12T23:38:00Z">
              <w:r w:rsidRPr="00E67E0D">
                <w:rPr>
                  <w:rFonts w:cs="Arial"/>
                  <w:i/>
                  <w:lang w:eastAsia="ja-JP"/>
                </w:rPr>
                <w:t>0..1</w:t>
              </w:r>
            </w:ins>
          </w:p>
        </w:tc>
        <w:tc>
          <w:tcPr>
            <w:tcW w:w="1512" w:type="dxa"/>
          </w:tcPr>
          <w:p w14:paraId="27F32F5E" w14:textId="77777777" w:rsidR="006A1CE4" w:rsidRPr="00E67E0D" w:rsidRDefault="006A1CE4" w:rsidP="00E7499B">
            <w:pPr>
              <w:pStyle w:val="TAL"/>
              <w:rPr>
                <w:ins w:id="3821" w:author="Issam" w:date="2019-02-12T23:38:00Z"/>
                <w:lang w:eastAsia="ja-JP"/>
              </w:rPr>
            </w:pPr>
          </w:p>
        </w:tc>
        <w:tc>
          <w:tcPr>
            <w:tcW w:w="1728" w:type="dxa"/>
          </w:tcPr>
          <w:p w14:paraId="376CE099" w14:textId="77777777" w:rsidR="006A1CE4" w:rsidRPr="00E67E0D" w:rsidRDefault="006A1CE4" w:rsidP="00E7499B">
            <w:pPr>
              <w:pStyle w:val="TAL"/>
              <w:rPr>
                <w:ins w:id="3822" w:author="Issam" w:date="2019-02-12T23:38:00Z"/>
                <w:rFonts w:cs="Arial"/>
                <w:lang w:eastAsia="ja-JP"/>
              </w:rPr>
            </w:pPr>
          </w:p>
        </w:tc>
        <w:tc>
          <w:tcPr>
            <w:tcW w:w="1080" w:type="dxa"/>
          </w:tcPr>
          <w:p w14:paraId="66F110F1" w14:textId="77777777" w:rsidR="006A1CE4" w:rsidRPr="00E67E0D" w:rsidRDefault="006A1CE4" w:rsidP="00E7499B">
            <w:pPr>
              <w:pStyle w:val="TAL"/>
              <w:jc w:val="center"/>
              <w:rPr>
                <w:ins w:id="3823" w:author="Issam" w:date="2019-02-12T23:38:00Z"/>
                <w:rFonts w:cs="Arial"/>
                <w:lang w:eastAsia="ja-JP"/>
              </w:rPr>
            </w:pPr>
            <w:ins w:id="3824" w:author="Issam" w:date="2019-02-12T23:38:00Z">
              <w:r w:rsidRPr="00E67E0D">
                <w:rPr>
                  <w:rFonts w:cs="Arial"/>
                  <w:lang w:eastAsia="ja-JP"/>
                </w:rPr>
                <w:t>YES</w:t>
              </w:r>
            </w:ins>
          </w:p>
        </w:tc>
        <w:tc>
          <w:tcPr>
            <w:tcW w:w="1080" w:type="dxa"/>
          </w:tcPr>
          <w:p w14:paraId="4923D2B4" w14:textId="77777777" w:rsidR="006A1CE4" w:rsidRPr="00E67E0D" w:rsidRDefault="006A1CE4" w:rsidP="00E7499B">
            <w:pPr>
              <w:pStyle w:val="TAL"/>
              <w:jc w:val="center"/>
              <w:rPr>
                <w:ins w:id="3825" w:author="Issam" w:date="2019-02-12T23:38:00Z"/>
                <w:rFonts w:cs="Arial"/>
                <w:lang w:eastAsia="zh-CN"/>
              </w:rPr>
            </w:pPr>
            <w:ins w:id="3826" w:author="Issam" w:date="2019-02-12T23:38:00Z">
              <w:r w:rsidRPr="00E67E0D">
                <w:rPr>
                  <w:rFonts w:cs="Arial"/>
                  <w:lang w:eastAsia="ja-JP"/>
                </w:rPr>
                <w:t>ignore</w:t>
              </w:r>
            </w:ins>
          </w:p>
        </w:tc>
      </w:tr>
      <w:tr w:rsidR="006A1CE4" w:rsidRPr="00E67E0D" w14:paraId="60985916" w14:textId="77777777" w:rsidTr="00E7499B">
        <w:trPr>
          <w:ins w:id="3827" w:author="Issam" w:date="2019-02-12T23:38:00Z"/>
        </w:trPr>
        <w:tc>
          <w:tcPr>
            <w:tcW w:w="2160" w:type="dxa"/>
          </w:tcPr>
          <w:p w14:paraId="704563E1" w14:textId="77777777" w:rsidR="006A1CE4" w:rsidRPr="00E67E0D" w:rsidRDefault="006A1CE4" w:rsidP="00E7499B">
            <w:pPr>
              <w:pStyle w:val="TAL"/>
              <w:ind w:left="75"/>
              <w:rPr>
                <w:ins w:id="3828" w:author="Issam" w:date="2019-02-12T23:38:00Z"/>
                <w:rFonts w:eastAsia="Batang" w:cs="Arial"/>
                <w:bCs/>
                <w:lang w:eastAsia="ja-JP"/>
              </w:rPr>
            </w:pPr>
            <w:ins w:id="3829" w:author="Issam" w:date="2019-02-12T23:38:00Z">
              <w:r w:rsidRPr="00E67E0D">
                <w:rPr>
                  <w:b/>
                  <w:lang w:eastAsia="ja-JP"/>
                </w:rPr>
                <w:t>&gt;PDU Session Resource Failed to Setup Item</w:t>
              </w:r>
            </w:ins>
          </w:p>
        </w:tc>
        <w:tc>
          <w:tcPr>
            <w:tcW w:w="1080" w:type="dxa"/>
          </w:tcPr>
          <w:p w14:paraId="31158F2C" w14:textId="77777777" w:rsidR="006A1CE4" w:rsidRPr="00E67E0D" w:rsidRDefault="006A1CE4" w:rsidP="00E7499B">
            <w:pPr>
              <w:pStyle w:val="TAL"/>
              <w:rPr>
                <w:ins w:id="3830" w:author="Issam" w:date="2019-02-12T23:38:00Z"/>
                <w:rFonts w:cs="Arial"/>
                <w:lang w:eastAsia="zh-CN"/>
              </w:rPr>
            </w:pPr>
          </w:p>
        </w:tc>
        <w:tc>
          <w:tcPr>
            <w:tcW w:w="1080" w:type="dxa"/>
          </w:tcPr>
          <w:p w14:paraId="23225C22" w14:textId="77777777" w:rsidR="006A1CE4" w:rsidRPr="00E67E0D" w:rsidRDefault="006A1CE4" w:rsidP="00E7499B">
            <w:pPr>
              <w:pStyle w:val="TAL"/>
              <w:rPr>
                <w:ins w:id="3831" w:author="Issam" w:date="2019-02-12T23:38:00Z"/>
                <w:rFonts w:cs="Arial"/>
                <w:lang w:eastAsia="ja-JP"/>
              </w:rPr>
            </w:pPr>
            <w:ins w:id="3832" w:author="Issam" w:date="2019-02-12T23:38:00Z">
              <w:r w:rsidRPr="00E67E0D">
                <w:rPr>
                  <w:bCs/>
                  <w:i/>
                  <w:szCs w:val="18"/>
                  <w:lang w:eastAsia="ja-JP"/>
                </w:rPr>
                <w:t>1..&lt;maxnoofPDUSessions&gt;</w:t>
              </w:r>
            </w:ins>
          </w:p>
        </w:tc>
        <w:tc>
          <w:tcPr>
            <w:tcW w:w="1512" w:type="dxa"/>
          </w:tcPr>
          <w:p w14:paraId="78355353" w14:textId="77777777" w:rsidR="006A1CE4" w:rsidRPr="00E67E0D" w:rsidRDefault="006A1CE4" w:rsidP="00E7499B">
            <w:pPr>
              <w:pStyle w:val="TAL"/>
              <w:rPr>
                <w:ins w:id="3833" w:author="Issam" w:date="2019-02-12T23:38:00Z"/>
                <w:lang w:eastAsia="ja-JP"/>
              </w:rPr>
            </w:pPr>
          </w:p>
        </w:tc>
        <w:tc>
          <w:tcPr>
            <w:tcW w:w="1728" w:type="dxa"/>
          </w:tcPr>
          <w:p w14:paraId="30CA823A" w14:textId="77777777" w:rsidR="006A1CE4" w:rsidRPr="00E67E0D" w:rsidRDefault="006A1CE4" w:rsidP="00E7499B">
            <w:pPr>
              <w:pStyle w:val="TAL"/>
              <w:rPr>
                <w:ins w:id="3834" w:author="Issam" w:date="2019-02-12T23:38:00Z"/>
                <w:rFonts w:cs="Arial"/>
                <w:lang w:eastAsia="ja-JP"/>
              </w:rPr>
            </w:pPr>
          </w:p>
        </w:tc>
        <w:tc>
          <w:tcPr>
            <w:tcW w:w="1080" w:type="dxa"/>
          </w:tcPr>
          <w:p w14:paraId="63F2B446" w14:textId="77777777" w:rsidR="006A1CE4" w:rsidRPr="00E67E0D" w:rsidRDefault="006A1CE4" w:rsidP="00E7499B">
            <w:pPr>
              <w:pStyle w:val="TAL"/>
              <w:jc w:val="center"/>
              <w:rPr>
                <w:ins w:id="3835" w:author="Issam" w:date="2019-02-12T23:38:00Z"/>
                <w:rFonts w:cs="Arial"/>
                <w:lang w:eastAsia="ja-JP"/>
              </w:rPr>
            </w:pPr>
            <w:ins w:id="3836" w:author="Issam" w:date="2019-02-12T23:38:00Z">
              <w:r w:rsidRPr="00E67E0D">
                <w:rPr>
                  <w:rFonts w:cs="Arial"/>
                  <w:lang w:eastAsia="ja-JP"/>
                </w:rPr>
                <w:t>-</w:t>
              </w:r>
            </w:ins>
          </w:p>
        </w:tc>
        <w:tc>
          <w:tcPr>
            <w:tcW w:w="1080" w:type="dxa"/>
          </w:tcPr>
          <w:p w14:paraId="70FACD06" w14:textId="77777777" w:rsidR="006A1CE4" w:rsidRPr="00E67E0D" w:rsidRDefault="006A1CE4" w:rsidP="00E7499B">
            <w:pPr>
              <w:pStyle w:val="TAL"/>
              <w:jc w:val="center"/>
              <w:rPr>
                <w:ins w:id="3837" w:author="Issam" w:date="2019-02-12T23:38:00Z"/>
                <w:rFonts w:cs="Arial"/>
                <w:lang w:eastAsia="zh-CN"/>
              </w:rPr>
            </w:pPr>
          </w:p>
        </w:tc>
      </w:tr>
      <w:tr w:rsidR="006A1CE4" w:rsidRPr="00E67E0D" w14:paraId="00462102" w14:textId="77777777" w:rsidTr="00E7499B">
        <w:trPr>
          <w:ins w:id="3838" w:author="Issam" w:date="2019-02-12T23:38:00Z"/>
        </w:trPr>
        <w:tc>
          <w:tcPr>
            <w:tcW w:w="2160" w:type="dxa"/>
          </w:tcPr>
          <w:p w14:paraId="4F9E8F36" w14:textId="77777777" w:rsidR="006A1CE4" w:rsidRPr="00E67E0D" w:rsidRDefault="006A1CE4" w:rsidP="00E7499B">
            <w:pPr>
              <w:pStyle w:val="TAL"/>
              <w:ind w:left="165"/>
              <w:rPr>
                <w:ins w:id="3839" w:author="Issam" w:date="2019-02-12T23:38:00Z"/>
                <w:rFonts w:eastAsia="Batang" w:cs="Arial"/>
                <w:bCs/>
                <w:lang w:eastAsia="ja-JP"/>
              </w:rPr>
            </w:pPr>
            <w:ins w:id="3840" w:author="Issam" w:date="2019-02-12T23:38:00Z">
              <w:r w:rsidRPr="00E67E0D">
                <w:rPr>
                  <w:lang w:eastAsia="ja-JP"/>
                </w:rPr>
                <w:t>&gt;&gt;PDU Session ID</w:t>
              </w:r>
            </w:ins>
          </w:p>
        </w:tc>
        <w:tc>
          <w:tcPr>
            <w:tcW w:w="1080" w:type="dxa"/>
          </w:tcPr>
          <w:p w14:paraId="10E8EBE1" w14:textId="77777777" w:rsidR="006A1CE4" w:rsidRPr="00E67E0D" w:rsidRDefault="006A1CE4" w:rsidP="00E7499B">
            <w:pPr>
              <w:pStyle w:val="TAL"/>
              <w:rPr>
                <w:ins w:id="3841" w:author="Issam" w:date="2019-02-12T23:38:00Z"/>
                <w:rFonts w:cs="Arial"/>
                <w:lang w:eastAsia="zh-CN"/>
              </w:rPr>
            </w:pPr>
            <w:ins w:id="3842" w:author="Issam" w:date="2019-02-12T23:38:00Z">
              <w:r w:rsidRPr="00E67E0D">
                <w:rPr>
                  <w:rFonts w:cs="Arial"/>
                  <w:lang w:eastAsia="ja-JP"/>
                </w:rPr>
                <w:t>M</w:t>
              </w:r>
            </w:ins>
          </w:p>
        </w:tc>
        <w:tc>
          <w:tcPr>
            <w:tcW w:w="1080" w:type="dxa"/>
          </w:tcPr>
          <w:p w14:paraId="52ADC15F" w14:textId="77777777" w:rsidR="006A1CE4" w:rsidRPr="00E67E0D" w:rsidRDefault="006A1CE4" w:rsidP="00E7499B">
            <w:pPr>
              <w:pStyle w:val="TAL"/>
              <w:rPr>
                <w:ins w:id="3843" w:author="Issam" w:date="2019-02-12T23:38:00Z"/>
                <w:rFonts w:cs="Arial"/>
                <w:lang w:eastAsia="ja-JP"/>
              </w:rPr>
            </w:pPr>
          </w:p>
        </w:tc>
        <w:tc>
          <w:tcPr>
            <w:tcW w:w="1512" w:type="dxa"/>
          </w:tcPr>
          <w:p w14:paraId="6EE040E9" w14:textId="77777777" w:rsidR="006A1CE4" w:rsidRPr="00E67E0D" w:rsidRDefault="006A1CE4" w:rsidP="00E7499B">
            <w:pPr>
              <w:pStyle w:val="TAL"/>
              <w:rPr>
                <w:ins w:id="3844" w:author="Issam" w:date="2019-02-12T23:38:00Z"/>
                <w:lang w:eastAsia="ja-JP"/>
              </w:rPr>
            </w:pPr>
            <w:ins w:id="3845" w:author="Issam" w:date="2019-02-12T23:38:00Z">
              <w:r w:rsidRPr="00E67E0D">
                <w:rPr>
                  <w:rFonts w:eastAsia="SimSun" w:cs="Arial"/>
                  <w:lang w:eastAsia="zh-CN"/>
                </w:rPr>
                <w:t>9.3.1.50</w:t>
              </w:r>
            </w:ins>
          </w:p>
        </w:tc>
        <w:tc>
          <w:tcPr>
            <w:tcW w:w="1728" w:type="dxa"/>
          </w:tcPr>
          <w:p w14:paraId="2C271DF6" w14:textId="77777777" w:rsidR="006A1CE4" w:rsidRPr="00E67E0D" w:rsidRDefault="006A1CE4" w:rsidP="00E7499B">
            <w:pPr>
              <w:pStyle w:val="TAL"/>
              <w:rPr>
                <w:ins w:id="3846" w:author="Issam" w:date="2019-02-12T23:38:00Z"/>
                <w:rFonts w:cs="Arial"/>
                <w:lang w:eastAsia="ja-JP"/>
              </w:rPr>
            </w:pPr>
          </w:p>
        </w:tc>
        <w:tc>
          <w:tcPr>
            <w:tcW w:w="1080" w:type="dxa"/>
          </w:tcPr>
          <w:p w14:paraId="73B52ED2" w14:textId="77777777" w:rsidR="006A1CE4" w:rsidRPr="00E67E0D" w:rsidRDefault="006A1CE4" w:rsidP="00E7499B">
            <w:pPr>
              <w:pStyle w:val="TAL"/>
              <w:jc w:val="center"/>
              <w:rPr>
                <w:ins w:id="3847" w:author="Issam" w:date="2019-02-12T23:38:00Z"/>
                <w:rFonts w:cs="Arial"/>
                <w:lang w:eastAsia="ja-JP"/>
              </w:rPr>
            </w:pPr>
            <w:ins w:id="3848" w:author="Issam" w:date="2019-02-12T23:38:00Z">
              <w:r w:rsidRPr="00E67E0D">
                <w:rPr>
                  <w:rFonts w:cs="Arial"/>
                  <w:lang w:eastAsia="ja-JP"/>
                </w:rPr>
                <w:t>-</w:t>
              </w:r>
            </w:ins>
          </w:p>
        </w:tc>
        <w:tc>
          <w:tcPr>
            <w:tcW w:w="1080" w:type="dxa"/>
          </w:tcPr>
          <w:p w14:paraId="08D220EF" w14:textId="77777777" w:rsidR="006A1CE4" w:rsidRPr="00E67E0D" w:rsidRDefault="006A1CE4" w:rsidP="00E7499B">
            <w:pPr>
              <w:pStyle w:val="TAL"/>
              <w:jc w:val="center"/>
              <w:rPr>
                <w:ins w:id="3849" w:author="Issam" w:date="2019-02-12T23:38:00Z"/>
                <w:rFonts w:cs="Arial"/>
                <w:lang w:eastAsia="zh-CN"/>
              </w:rPr>
            </w:pPr>
          </w:p>
        </w:tc>
      </w:tr>
      <w:tr w:rsidR="006A1CE4" w:rsidRPr="00E67E0D" w14:paraId="57483FC8" w14:textId="77777777" w:rsidTr="00E7499B">
        <w:trPr>
          <w:ins w:id="3850" w:author="Issam" w:date="2019-02-12T23:38:00Z"/>
        </w:trPr>
        <w:tc>
          <w:tcPr>
            <w:tcW w:w="2160" w:type="dxa"/>
          </w:tcPr>
          <w:p w14:paraId="1D6CF556" w14:textId="77777777" w:rsidR="006A1CE4" w:rsidRPr="00E67E0D" w:rsidRDefault="006A1CE4" w:rsidP="00E7499B">
            <w:pPr>
              <w:pStyle w:val="TAL"/>
              <w:ind w:left="165"/>
              <w:rPr>
                <w:ins w:id="3851" w:author="Issam" w:date="2019-02-12T23:38:00Z"/>
                <w:rFonts w:eastAsia="Batang" w:cs="Arial"/>
                <w:bCs/>
                <w:lang w:eastAsia="ja-JP"/>
              </w:rPr>
            </w:pPr>
            <w:ins w:id="3852" w:author="Issam" w:date="2019-02-12T23:38:00Z">
              <w:r w:rsidRPr="00E67E0D">
                <w:rPr>
                  <w:lang w:eastAsia="ja-JP"/>
                </w:rPr>
                <w:t>&gt;&gt;PDU Session Resource Setup Unsuccessful Transfer</w:t>
              </w:r>
            </w:ins>
          </w:p>
        </w:tc>
        <w:tc>
          <w:tcPr>
            <w:tcW w:w="1080" w:type="dxa"/>
          </w:tcPr>
          <w:p w14:paraId="780CB324" w14:textId="77777777" w:rsidR="006A1CE4" w:rsidRPr="00E67E0D" w:rsidRDefault="006A1CE4" w:rsidP="00E7499B">
            <w:pPr>
              <w:pStyle w:val="TAL"/>
              <w:rPr>
                <w:ins w:id="3853" w:author="Issam" w:date="2019-02-12T23:38:00Z"/>
                <w:rFonts w:cs="Arial"/>
                <w:lang w:eastAsia="zh-CN"/>
              </w:rPr>
            </w:pPr>
            <w:ins w:id="3854" w:author="Issam" w:date="2019-02-12T23:38:00Z">
              <w:r w:rsidRPr="00E67E0D">
                <w:rPr>
                  <w:rFonts w:cs="Arial"/>
                  <w:lang w:eastAsia="ja-JP"/>
                </w:rPr>
                <w:t>M</w:t>
              </w:r>
            </w:ins>
          </w:p>
        </w:tc>
        <w:tc>
          <w:tcPr>
            <w:tcW w:w="1080" w:type="dxa"/>
          </w:tcPr>
          <w:p w14:paraId="1A415E92" w14:textId="77777777" w:rsidR="006A1CE4" w:rsidRPr="00E67E0D" w:rsidRDefault="006A1CE4" w:rsidP="00E7499B">
            <w:pPr>
              <w:pStyle w:val="TAL"/>
              <w:rPr>
                <w:ins w:id="3855" w:author="Issam" w:date="2019-02-12T23:38:00Z"/>
                <w:rFonts w:cs="Arial"/>
                <w:lang w:eastAsia="ja-JP"/>
              </w:rPr>
            </w:pPr>
          </w:p>
        </w:tc>
        <w:tc>
          <w:tcPr>
            <w:tcW w:w="1512" w:type="dxa"/>
          </w:tcPr>
          <w:p w14:paraId="58D5CF7E" w14:textId="77777777" w:rsidR="006A1CE4" w:rsidRPr="00E67E0D" w:rsidRDefault="006A1CE4" w:rsidP="00E7499B">
            <w:pPr>
              <w:pStyle w:val="TAL"/>
              <w:rPr>
                <w:ins w:id="3856" w:author="Issam" w:date="2019-02-12T23:38:00Z"/>
                <w:lang w:eastAsia="ja-JP"/>
              </w:rPr>
            </w:pPr>
            <w:ins w:id="3857" w:author="Issam" w:date="2019-02-12T23:38:00Z">
              <w:r w:rsidRPr="00E67E0D">
                <w:rPr>
                  <w:rFonts w:eastAsia="SimSun" w:cs="Arial"/>
                  <w:lang w:eastAsia="zh-CN"/>
                </w:rPr>
                <w:t>OCTET STRING</w:t>
              </w:r>
            </w:ins>
          </w:p>
        </w:tc>
        <w:tc>
          <w:tcPr>
            <w:tcW w:w="1728" w:type="dxa"/>
          </w:tcPr>
          <w:p w14:paraId="1D86076B" w14:textId="77777777" w:rsidR="006A1CE4" w:rsidRPr="00E67E0D" w:rsidRDefault="006A1CE4" w:rsidP="00E7499B">
            <w:pPr>
              <w:pStyle w:val="TAL"/>
              <w:rPr>
                <w:ins w:id="3858" w:author="Issam" w:date="2019-02-12T23:38:00Z"/>
                <w:rFonts w:cs="Arial"/>
                <w:lang w:eastAsia="ja-JP"/>
              </w:rPr>
            </w:pPr>
            <w:ins w:id="3859" w:author="Issam" w:date="2019-02-12T23:38:00Z">
              <w:r w:rsidRPr="00E67E0D">
                <w:rPr>
                  <w:iCs/>
                  <w:lang w:eastAsia="ja-JP"/>
                </w:rPr>
                <w:t xml:space="preserve">Containing the </w:t>
              </w:r>
              <w:r w:rsidRPr="00E67E0D">
                <w:rPr>
                  <w:rFonts w:cs="Arial"/>
                  <w:bCs/>
                  <w:i/>
                  <w:iCs/>
                  <w:lang w:eastAsia="ja-JP"/>
                </w:rPr>
                <w:t>PDU Session Resource Setup Unsuccessful Transfer</w:t>
              </w:r>
              <w:r w:rsidRPr="00E67E0D">
                <w:rPr>
                  <w:rFonts w:cs="Arial"/>
                  <w:bCs/>
                  <w:iCs/>
                  <w:lang w:eastAsia="ja-JP"/>
                </w:rPr>
                <w:t xml:space="preserve"> IE</w:t>
              </w:r>
              <w:r w:rsidRPr="00E67E0D">
                <w:rPr>
                  <w:iCs/>
                  <w:lang w:eastAsia="ja-JP"/>
                </w:rPr>
                <w:t xml:space="preserve"> specified in subclause 9.3.4.16.</w:t>
              </w:r>
            </w:ins>
          </w:p>
        </w:tc>
        <w:tc>
          <w:tcPr>
            <w:tcW w:w="1080" w:type="dxa"/>
          </w:tcPr>
          <w:p w14:paraId="39D743E7" w14:textId="77777777" w:rsidR="006A1CE4" w:rsidRPr="00E67E0D" w:rsidRDefault="006A1CE4" w:rsidP="00E7499B">
            <w:pPr>
              <w:pStyle w:val="TAL"/>
              <w:jc w:val="center"/>
              <w:rPr>
                <w:ins w:id="3860" w:author="Issam" w:date="2019-02-12T23:38:00Z"/>
                <w:rFonts w:cs="Arial"/>
                <w:lang w:eastAsia="ja-JP"/>
              </w:rPr>
            </w:pPr>
            <w:ins w:id="3861" w:author="Issam" w:date="2019-02-12T23:38:00Z">
              <w:r w:rsidRPr="00E67E0D">
                <w:rPr>
                  <w:rFonts w:cs="Arial"/>
                  <w:lang w:eastAsia="ja-JP"/>
                </w:rPr>
                <w:t>-</w:t>
              </w:r>
            </w:ins>
          </w:p>
        </w:tc>
        <w:tc>
          <w:tcPr>
            <w:tcW w:w="1080" w:type="dxa"/>
          </w:tcPr>
          <w:p w14:paraId="1254B8F5" w14:textId="77777777" w:rsidR="006A1CE4" w:rsidRPr="00E67E0D" w:rsidRDefault="006A1CE4" w:rsidP="00E7499B">
            <w:pPr>
              <w:pStyle w:val="TAL"/>
              <w:jc w:val="center"/>
              <w:rPr>
                <w:ins w:id="3862" w:author="Issam" w:date="2019-02-12T23:38:00Z"/>
                <w:rFonts w:cs="Arial"/>
                <w:lang w:eastAsia="zh-CN"/>
              </w:rPr>
            </w:pPr>
          </w:p>
        </w:tc>
      </w:tr>
      <w:tr w:rsidR="006A1CE4" w:rsidRPr="00E67E0D" w14:paraId="5F49EAED" w14:textId="77777777" w:rsidTr="00E7499B">
        <w:tc>
          <w:tcPr>
            <w:tcW w:w="2160" w:type="dxa"/>
          </w:tcPr>
          <w:p w14:paraId="09C3BF04" w14:textId="77777777" w:rsidR="006A1CE4" w:rsidRPr="00E67E0D" w:rsidRDefault="006A1CE4" w:rsidP="00E7499B">
            <w:pPr>
              <w:pStyle w:val="TAL"/>
              <w:rPr>
                <w:rFonts w:eastAsia="MS Mincho" w:cs="Arial"/>
                <w:lang w:eastAsia="ja-JP"/>
              </w:rPr>
            </w:pPr>
            <w:r w:rsidRPr="00E67E0D">
              <w:rPr>
                <w:rFonts w:cs="Arial"/>
                <w:lang w:eastAsia="zh-CN"/>
              </w:rPr>
              <w:t>Cause</w:t>
            </w:r>
          </w:p>
        </w:tc>
        <w:tc>
          <w:tcPr>
            <w:tcW w:w="1080" w:type="dxa"/>
          </w:tcPr>
          <w:p w14:paraId="3583AA63"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172C58B5" w14:textId="77777777" w:rsidR="006A1CE4" w:rsidRPr="00E67E0D" w:rsidRDefault="006A1CE4" w:rsidP="00E7499B">
            <w:pPr>
              <w:pStyle w:val="TAL"/>
              <w:rPr>
                <w:rFonts w:cs="Arial"/>
                <w:lang w:eastAsia="ja-JP"/>
              </w:rPr>
            </w:pPr>
          </w:p>
        </w:tc>
        <w:tc>
          <w:tcPr>
            <w:tcW w:w="1512" w:type="dxa"/>
          </w:tcPr>
          <w:p w14:paraId="1B53C8D6" w14:textId="77777777" w:rsidR="006A1CE4" w:rsidRPr="00E67E0D" w:rsidRDefault="006A1CE4" w:rsidP="00E7499B">
            <w:pPr>
              <w:pStyle w:val="TAL"/>
              <w:rPr>
                <w:rFonts w:cs="Arial"/>
                <w:lang w:eastAsia="ja-JP"/>
              </w:rPr>
            </w:pPr>
            <w:r w:rsidRPr="00E67E0D">
              <w:rPr>
                <w:lang w:eastAsia="ja-JP"/>
              </w:rPr>
              <w:t>9.3.1.2</w:t>
            </w:r>
          </w:p>
        </w:tc>
        <w:tc>
          <w:tcPr>
            <w:tcW w:w="1728" w:type="dxa"/>
          </w:tcPr>
          <w:p w14:paraId="784C6C3E" w14:textId="77777777" w:rsidR="006A1CE4" w:rsidRPr="00E67E0D" w:rsidRDefault="006A1CE4" w:rsidP="00E7499B">
            <w:pPr>
              <w:pStyle w:val="TAL"/>
              <w:rPr>
                <w:rFonts w:cs="Arial"/>
                <w:lang w:eastAsia="ja-JP"/>
              </w:rPr>
            </w:pPr>
          </w:p>
        </w:tc>
        <w:tc>
          <w:tcPr>
            <w:tcW w:w="1080" w:type="dxa"/>
          </w:tcPr>
          <w:p w14:paraId="26E170B3"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31AD4557"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7559AFCB" w14:textId="77777777" w:rsidTr="00E7499B">
        <w:tc>
          <w:tcPr>
            <w:tcW w:w="2160" w:type="dxa"/>
          </w:tcPr>
          <w:p w14:paraId="31C67B83" w14:textId="77777777" w:rsidR="006A1CE4" w:rsidRPr="00E67E0D" w:rsidRDefault="006A1CE4" w:rsidP="00E7499B">
            <w:pPr>
              <w:pStyle w:val="TAL"/>
              <w:rPr>
                <w:rFonts w:eastAsia="MS Mincho" w:cs="Arial"/>
                <w:lang w:eastAsia="ja-JP"/>
              </w:rPr>
            </w:pPr>
            <w:r w:rsidRPr="00E67E0D">
              <w:rPr>
                <w:rFonts w:cs="Arial"/>
                <w:lang w:eastAsia="ja-JP"/>
              </w:rPr>
              <w:t>Criticality Diagnostics</w:t>
            </w:r>
          </w:p>
        </w:tc>
        <w:tc>
          <w:tcPr>
            <w:tcW w:w="1080" w:type="dxa"/>
          </w:tcPr>
          <w:p w14:paraId="267D1C45" w14:textId="77777777" w:rsidR="006A1CE4" w:rsidRPr="00E67E0D" w:rsidRDefault="006A1CE4" w:rsidP="00E7499B">
            <w:pPr>
              <w:pStyle w:val="TAL"/>
              <w:rPr>
                <w:rFonts w:eastAsia="MS Mincho" w:cs="Arial"/>
                <w:lang w:eastAsia="ja-JP"/>
              </w:rPr>
            </w:pPr>
            <w:r w:rsidRPr="00E67E0D">
              <w:rPr>
                <w:rFonts w:cs="Arial"/>
                <w:lang w:eastAsia="ja-JP"/>
              </w:rPr>
              <w:t>O</w:t>
            </w:r>
          </w:p>
        </w:tc>
        <w:tc>
          <w:tcPr>
            <w:tcW w:w="1080" w:type="dxa"/>
          </w:tcPr>
          <w:p w14:paraId="28B24814" w14:textId="77777777" w:rsidR="006A1CE4" w:rsidRPr="00E67E0D" w:rsidRDefault="006A1CE4" w:rsidP="00E7499B">
            <w:pPr>
              <w:pStyle w:val="TAL"/>
              <w:rPr>
                <w:rFonts w:cs="Arial"/>
                <w:lang w:eastAsia="ja-JP"/>
              </w:rPr>
            </w:pPr>
          </w:p>
        </w:tc>
        <w:tc>
          <w:tcPr>
            <w:tcW w:w="1512" w:type="dxa"/>
          </w:tcPr>
          <w:p w14:paraId="5A83E5E8" w14:textId="77777777" w:rsidR="006A1CE4" w:rsidRPr="00E67E0D" w:rsidRDefault="006A1CE4" w:rsidP="00E7499B">
            <w:pPr>
              <w:pStyle w:val="TAL"/>
              <w:rPr>
                <w:rFonts w:cs="Arial"/>
                <w:lang w:eastAsia="ja-JP"/>
              </w:rPr>
            </w:pPr>
            <w:r w:rsidRPr="00E67E0D">
              <w:rPr>
                <w:lang w:eastAsia="ja-JP"/>
              </w:rPr>
              <w:t>9.3.1.3</w:t>
            </w:r>
          </w:p>
        </w:tc>
        <w:tc>
          <w:tcPr>
            <w:tcW w:w="1728" w:type="dxa"/>
          </w:tcPr>
          <w:p w14:paraId="1117C96E" w14:textId="77777777" w:rsidR="006A1CE4" w:rsidRPr="00E67E0D" w:rsidRDefault="006A1CE4" w:rsidP="00E7499B">
            <w:pPr>
              <w:pStyle w:val="TAL"/>
              <w:rPr>
                <w:rFonts w:cs="Arial"/>
                <w:lang w:eastAsia="ja-JP"/>
              </w:rPr>
            </w:pPr>
          </w:p>
        </w:tc>
        <w:tc>
          <w:tcPr>
            <w:tcW w:w="1080" w:type="dxa"/>
          </w:tcPr>
          <w:p w14:paraId="589733C3"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3BA99F86" w14:textId="77777777" w:rsidR="006A1CE4" w:rsidRPr="00E67E0D" w:rsidRDefault="006A1CE4" w:rsidP="00E7499B">
            <w:pPr>
              <w:pStyle w:val="TAL"/>
              <w:jc w:val="center"/>
              <w:rPr>
                <w:rFonts w:cs="Arial"/>
                <w:lang w:eastAsia="ja-JP"/>
              </w:rPr>
            </w:pPr>
            <w:r w:rsidRPr="00E67E0D">
              <w:rPr>
                <w:rFonts w:cs="Arial"/>
                <w:lang w:eastAsia="ja-JP"/>
              </w:rPr>
              <w:t>ignore</w:t>
            </w:r>
          </w:p>
        </w:tc>
      </w:tr>
    </w:tbl>
    <w:p w14:paraId="0CB9EFF7"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45EDCFAF" w14:textId="77777777" w:rsidTr="00E7499B">
        <w:trPr>
          <w:ins w:id="3863" w:author="Issam" w:date="2019-02-12T23:38:00Z"/>
        </w:trPr>
        <w:tc>
          <w:tcPr>
            <w:tcW w:w="3528" w:type="dxa"/>
          </w:tcPr>
          <w:p w14:paraId="54379BE3" w14:textId="77777777" w:rsidR="006A1CE4" w:rsidRPr="00E67E0D" w:rsidRDefault="006A1CE4" w:rsidP="00E7499B">
            <w:pPr>
              <w:pStyle w:val="TAH"/>
              <w:rPr>
                <w:ins w:id="3864" w:author="Issam" w:date="2019-02-12T23:38:00Z"/>
                <w:rFonts w:cs="Arial"/>
                <w:lang w:eastAsia="ja-JP"/>
              </w:rPr>
            </w:pPr>
            <w:ins w:id="3865" w:author="Issam" w:date="2019-02-12T23:38:00Z">
              <w:r w:rsidRPr="00E67E0D">
                <w:rPr>
                  <w:rFonts w:cs="Arial"/>
                  <w:lang w:eastAsia="ja-JP"/>
                </w:rPr>
                <w:t>Range bound</w:t>
              </w:r>
            </w:ins>
          </w:p>
        </w:tc>
        <w:tc>
          <w:tcPr>
            <w:tcW w:w="6192" w:type="dxa"/>
          </w:tcPr>
          <w:p w14:paraId="74644667" w14:textId="77777777" w:rsidR="006A1CE4" w:rsidRPr="00E67E0D" w:rsidRDefault="006A1CE4" w:rsidP="00E7499B">
            <w:pPr>
              <w:pStyle w:val="TAH"/>
              <w:rPr>
                <w:ins w:id="3866" w:author="Issam" w:date="2019-02-12T23:38:00Z"/>
                <w:rFonts w:cs="Arial"/>
                <w:lang w:eastAsia="ja-JP"/>
              </w:rPr>
            </w:pPr>
            <w:ins w:id="3867" w:author="Issam" w:date="2019-02-12T23:38:00Z">
              <w:r w:rsidRPr="00E67E0D">
                <w:rPr>
                  <w:rFonts w:cs="Arial"/>
                  <w:lang w:eastAsia="ja-JP"/>
                </w:rPr>
                <w:t>Explanation</w:t>
              </w:r>
            </w:ins>
          </w:p>
        </w:tc>
      </w:tr>
      <w:tr w:rsidR="006A1CE4" w:rsidRPr="00E67E0D" w14:paraId="2FD7EBE2" w14:textId="77777777" w:rsidTr="00E7499B">
        <w:trPr>
          <w:ins w:id="3868" w:author="Issam" w:date="2019-02-12T23:38:00Z"/>
        </w:trPr>
        <w:tc>
          <w:tcPr>
            <w:tcW w:w="3528" w:type="dxa"/>
          </w:tcPr>
          <w:p w14:paraId="4F454690" w14:textId="77777777" w:rsidR="006A1CE4" w:rsidRPr="00E67E0D" w:rsidRDefault="006A1CE4" w:rsidP="00E7499B">
            <w:pPr>
              <w:pStyle w:val="TAL"/>
              <w:rPr>
                <w:ins w:id="3869" w:author="Issam" w:date="2019-02-12T23:38:00Z"/>
                <w:rFonts w:cs="Arial"/>
                <w:lang w:eastAsia="ja-JP"/>
              </w:rPr>
            </w:pPr>
            <w:ins w:id="3870" w:author="Issam" w:date="2019-02-12T23:38:00Z">
              <w:r w:rsidRPr="00E67E0D">
                <w:rPr>
                  <w:bCs/>
                  <w:szCs w:val="18"/>
                  <w:lang w:eastAsia="ja-JP"/>
                </w:rPr>
                <w:t>maxnoofPDUSessions</w:t>
              </w:r>
            </w:ins>
          </w:p>
        </w:tc>
        <w:tc>
          <w:tcPr>
            <w:tcW w:w="6192" w:type="dxa"/>
          </w:tcPr>
          <w:p w14:paraId="2FB0E1EC" w14:textId="77777777" w:rsidR="006A1CE4" w:rsidRPr="00E67E0D" w:rsidRDefault="006A1CE4" w:rsidP="00E7499B">
            <w:pPr>
              <w:pStyle w:val="TAL"/>
              <w:rPr>
                <w:ins w:id="3871" w:author="Issam" w:date="2019-02-12T23:38:00Z"/>
                <w:rFonts w:cs="Arial"/>
                <w:lang w:eastAsia="ja-JP"/>
              </w:rPr>
            </w:pPr>
            <w:ins w:id="3872" w:author="Issam" w:date="2019-02-12T23:38:00Z">
              <w:r w:rsidRPr="00E67E0D">
                <w:rPr>
                  <w:rFonts w:cs="Arial"/>
                  <w:lang w:eastAsia="ja-JP"/>
                </w:rPr>
                <w:t>Maximum no. of PDU sessions allowed towards one UE. Value is 256.</w:t>
              </w:r>
            </w:ins>
          </w:p>
        </w:tc>
      </w:tr>
    </w:tbl>
    <w:p w14:paraId="09810C14" w14:textId="77777777" w:rsidR="006A1CE4" w:rsidRPr="00E67E0D" w:rsidRDefault="006A1CE4" w:rsidP="00E7499B">
      <w:pPr>
        <w:rPr>
          <w:ins w:id="3873" w:author="Issam" w:date="2019-02-12T23:38:00Z"/>
          <w:lang w:eastAsia="zh-CN"/>
        </w:rPr>
      </w:pPr>
    </w:p>
    <w:p w14:paraId="36B91FFA" w14:textId="77777777" w:rsidR="006A1CE4" w:rsidRPr="00E67E0D" w:rsidRDefault="006A1CE4" w:rsidP="00E7499B">
      <w:pPr>
        <w:pStyle w:val="4"/>
      </w:pPr>
      <w:bookmarkStart w:id="3874" w:name="_Toc534720457"/>
      <w:bookmarkStart w:id="3875" w:name="_Toc525567469"/>
      <w:r w:rsidRPr="00E67E0D">
        <w:t>9.2.2.4</w:t>
      </w:r>
      <w:r w:rsidRPr="00E67E0D">
        <w:tab/>
        <w:t>UE CONTEXT RELEASE REQUEST</w:t>
      </w:r>
      <w:bookmarkEnd w:id="3874"/>
      <w:bookmarkEnd w:id="3875"/>
    </w:p>
    <w:p w14:paraId="770C82F3" w14:textId="77777777" w:rsidR="006A1CE4" w:rsidRPr="00E67E0D" w:rsidRDefault="006A1CE4" w:rsidP="00E7499B">
      <w:pPr>
        <w:rPr>
          <w:rFonts w:eastAsia="Batang"/>
        </w:rPr>
      </w:pPr>
      <w:r w:rsidRPr="00E67E0D">
        <w:t>This message is sent by the NG-RAN node to request the release of the UE-associated logical NG-connection over the NG interface.</w:t>
      </w:r>
    </w:p>
    <w:p w14:paraId="360888E8" w14:textId="77777777" w:rsidR="006A1CE4" w:rsidRPr="00E67E0D" w:rsidRDefault="006A1CE4" w:rsidP="00E7499B">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03AB0C90" w14:textId="77777777" w:rsidTr="00E7499B">
        <w:tc>
          <w:tcPr>
            <w:tcW w:w="2160" w:type="dxa"/>
          </w:tcPr>
          <w:p w14:paraId="00790407"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3D9C288E"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2ACCA947"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0886D7FF"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381904E3"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32DD5B99"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710FBBF8"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3A3B58D0" w14:textId="77777777" w:rsidTr="00E7499B">
        <w:tc>
          <w:tcPr>
            <w:tcW w:w="2160" w:type="dxa"/>
          </w:tcPr>
          <w:p w14:paraId="540DA057"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29CD1401"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3B854181" w14:textId="77777777" w:rsidR="006A1CE4" w:rsidRPr="00E67E0D" w:rsidRDefault="006A1CE4" w:rsidP="00E7499B">
            <w:pPr>
              <w:pStyle w:val="TAL"/>
              <w:rPr>
                <w:rFonts w:cs="Arial"/>
                <w:lang w:eastAsia="ja-JP"/>
              </w:rPr>
            </w:pPr>
          </w:p>
        </w:tc>
        <w:tc>
          <w:tcPr>
            <w:tcW w:w="1512" w:type="dxa"/>
          </w:tcPr>
          <w:p w14:paraId="022ED539" w14:textId="77777777" w:rsidR="006A1CE4" w:rsidRPr="00E67E0D" w:rsidRDefault="006A1CE4" w:rsidP="00E7499B">
            <w:pPr>
              <w:pStyle w:val="TAL"/>
              <w:rPr>
                <w:rFonts w:cs="Arial"/>
                <w:lang w:eastAsia="ja-JP"/>
              </w:rPr>
            </w:pPr>
            <w:r w:rsidRPr="00E67E0D">
              <w:rPr>
                <w:lang w:eastAsia="ja-JP"/>
              </w:rPr>
              <w:t>9.3.1.1</w:t>
            </w:r>
          </w:p>
        </w:tc>
        <w:tc>
          <w:tcPr>
            <w:tcW w:w="1728" w:type="dxa"/>
          </w:tcPr>
          <w:p w14:paraId="59B699A3" w14:textId="77777777" w:rsidR="006A1CE4" w:rsidRPr="00E67E0D" w:rsidRDefault="006A1CE4" w:rsidP="00E7499B">
            <w:pPr>
              <w:pStyle w:val="TAL"/>
              <w:rPr>
                <w:rFonts w:cs="Arial"/>
                <w:lang w:eastAsia="ja-JP"/>
              </w:rPr>
            </w:pPr>
          </w:p>
        </w:tc>
        <w:tc>
          <w:tcPr>
            <w:tcW w:w="1080" w:type="dxa"/>
          </w:tcPr>
          <w:p w14:paraId="4D30E951"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6873B6DE"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2BF5969E" w14:textId="77777777" w:rsidTr="00E7499B">
        <w:tc>
          <w:tcPr>
            <w:tcW w:w="2160" w:type="dxa"/>
          </w:tcPr>
          <w:p w14:paraId="11CAE833" w14:textId="77777777" w:rsidR="006A1CE4" w:rsidRPr="00E67E0D" w:rsidRDefault="006A1CE4" w:rsidP="00E7499B">
            <w:pPr>
              <w:pStyle w:val="TAL"/>
              <w:rPr>
                <w:rFonts w:eastAsia="MS Mincho"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Pr>
          <w:p w14:paraId="303AAEB1"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564C7EB0" w14:textId="77777777" w:rsidR="006A1CE4" w:rsidRPr="00E67E0D" w:rsidRDefault="006A1CE4" w:rsidP="00E7499B">
            <w:pPr>
              <w:pStyle w:val="TAL"/>
              <w:rPr>
                <w:rFonts w:cs="Arial"/>
                <w:lang w:eastAsia="ja-JP"/>
              </w:rPr>
            </w:pPr>
          </w:p>
        </w:tc>
        <w:tc>
          <w:tcPr>
            <w:tcW w:w="1512" w:type="dxa"/>
          </w:tcPr>
          <w:p w14:paraId="4FA4FD3A" w14:textId="77777777" w:rsidR="006A1CE4" w:rsidRPr="00E67E0D" w:rsidRDefault="006A1CE4" w:rsidP="00E7499B">
            <w:pPr>
              <w:pStyle w:val="TAL"/>
              <w:rPr>
                <w:rFonts w:cs="Arial"/>
                <w:lang w:eastAsia="ja-JP"/>
              </w:rPr>
            </w:pPr>
            <w:r w:rsidRPr="00E67E0D">
              <w:rPr>
                <w:lang w:eastAsia="ja-JP"/>
              </w:rPr>
              <w:t>9.3.3.1</w:t>
            </w:r>
          </w:p>
        </w:tc>
        <w:tc>
          <w:tcPr>
            <w:tcW w:w="1728" w:type="dxa"/>
          </w:tcPr>
          <w:p w14:paraId="07938B5E" w14:textId="77777777" w:rsidR="006A1CE4" w:rsidRPr="00E67E0D" w:rsidRDefault="006A1CE4" w:rsidP="00E7499B">
            <w:pPr>
              <w:pStyle w:val="TAL"/>
              <w:rPr>
                <w:rFonts w:cs="Arial"/>
                <w:lang w:eastAsia="ja-JP"/>
              </w:rPr>
            </w:pPr>
          </w:p>
        </w:tc>
        <w:tc>
          <w:tcPr>
            <w:tcW w:w="1080" w:type="dxa"/>
          </w:tcPr>
          <w:p w14:paraId="42563AD6"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011C0B99"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1800330B" w14:textId="77777777" w:rsidTr="00E7499B">
        <w:tc>
          <w:tcPr>
            <w:tcW w:w="2160" w:type="dxa"/>
          </w:tcPr>
          <w:p w14:paraId="07A0016C" w14:textId="77777777" w:rsidR="006A1CE4" w:rsidRPr="00E67E0D" w:rsidRDefault="006A1CE4" w:rsidP="00E7499B">
            <w:pPr>
              <w:pStyle w:val="TAL"/>
              <w:rPr>
                <w:rFonts w:eastAsia="MS Mincho" w:cs="Arial"/>
                <w:lang w:eastAsia="ja-JP"/>
              </w:rPr>
            </w:pPr>
            <w:r w:rsidRPr="00E67E0D">
              <w:rPr>
                <w:rFonts w:eastAsia="Batang" w:cs="Arial"/>
                <w:bCs/>
                <w:lang w:eastAsia="ja-JP"/>
              </w:rPr>
              <w:t>RAN</w:t>
            </w:r>
            <w:r w:rsidRPr="00E67E0D">
              <w:rPr>
                <w:rFonts w:cs="Arial"/>
                <w:bCs/>
                <w:lang w:eastAsia="ja-JP"/>
              </w:rPr>
              <w:t xml:space="preserve"> UE NGAP ID</w:t>
            </w:r>
          </w:p>
        </w:tc>
        <w:tc>
          <w:tcPr>
            <w:tcW w:w="1080" w:type="dxa"/>
          </w:tcPr>
          <w:p w14:paraId="206338EE"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198BD67F" w14:textId="77777777" w:rsidR="006A1CE4" w:rsidRPr="00E67E0D" w:rsidRDefault="006A1CE4" w:rsidP="00E7499B">
            <w:pPr>
              <w:pStyle w:val="TAL"/>
              <w:rPr>
                <w:rFonts w:cs="Arial"/>
                <w:lang w:eastAsia="ja-JP"/>
              </w:rPr>
            </w:pPr>
          </w:p>
        </w:tc>
        <w:tc>
          <w:tcPr>
            <w:tcW w:w="1512" w:type="dxa"/>
          </w:tcPr>
          <w:p w14:paraId="24B081AB" w14:textId="77777777" w:rsidR="006A1CE4" w:rsidRPr="00E67E0D" w:rsidRDefault="006A1CE4" w:rsidP="00E7499B">
            <w:pPr>
              <w:pStyle w:val="TAL"/>
              <w:rPr>
                <w:rFonts w:cs="Arial"/>
                <w:lang w:eastAsia="ja-JP"/>
              </w:rPr>
            </w:pPr>
            <w:r w:rsidRPr="00E67E0D">
              <w:rPr>
                <w:lang w:eastAsia="ja-JP"/>
              </w:rPr>
              <w:t>9.3.3.2</w:t>
            </w:r>
          </w:p>
        </w:tc>
        <w:tc>
          <w:tcPr>
            <w:tcW w:w="1728" w:type="dxa"/>
          </w:tcPr>
          <w:p w14:paraId="226B4FCE" w14:textId="77777777" w:rsidR="006A1CE4" w:rsidRPr="00E67E0D" w:rsidRDefault="006A1CE4" w:rsidP="00E7499B">
            <w:pPr>
              <w:pStyle w:val="TAL"/>
              <w:rPr>
                <w:rFonts w:cs="Arial"/>
                <w:lang w:eastAsia="ja-JP"/>
              </w:rPr>
            </w:pPr>
          </w:p>
        </w:tc>
        <w:tc>
          <w:tcPr>
            <w:tcW w:w="1080" w:type="dxa"/>
          </w:tcPr>
          <w:p w14:paraId="09E16965"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2794F177"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759AB28E" w14:textId="77777777" w:rsidTr="00E7499B">
        <w:trPr>
          <w:ins w:id="3876" w:author="Issam" w:date="2019-02-12T23:38:00Z"/>
        </w:trPr>
        <w:tc>
          <w:tcPr>
            <w:tcW w:w="2160" w:type="dxa"/>
          </w:tcPr>
          <w:p w14:paraId="5AB2EFCB" w14:textId="77777777" w:rsidR="006A1CE4" w:rsidRPr="00E67E0D" w:rsidRDefault="006A1CE4" w:rsidP="00E7499B">
            <w:pPr>
              <w:pStyle w:val="TAL"/>
              <w:rPr>
                <w:ins w:id="3877" w:author="Issam" w:date="2019-02-12T23:38:00Z"/>
                <w:rFonts w:eastAsia="Batang" w:cs="Arial"/>
                <w:bCs/>
                <w:lang w:eastAsia="ja-JP"/>
              </w:rPr>
            </w:pPr>
            <w:ins w:id="3878" w:author="Issam" w:date="2019-02-12T23:38:00Z">
              <w:r w:rsidRPr="00E67E0D">
                <w:rPr>
                  <w:rFonts w:cs="Arial"/>
                  <w:b/>
                  <w:lang w:eastAsia="ja-JP"/>
                </w:rPr>
                <w:t>PDU Session Resource List</w:t>
              </w:r>
            </w:ins>
          </w:p>
        </w:tc>
        <w:tc>
          <w:tcPr>
            <w:tcW w:w="1080" w:type="dxa"/>
          </w:tcPr>
          <w:p w14:paraId="1DA6292F" w14:textId="77777777" w:rsidR="006A1CE4" w:rsidRPr="00E67E0D" w:rsidRDefault="006A1CE4" w:rsidP="00E7499B">
            <w:pPr>
              <w:pStyle w:val="TAL"/>
              <w:rPr>
                <w:ins w:id="3879" w:author="Issam" w:date="2019-02-12T23:38:00Z"/>
                <w:rFonts w:cs="Arial"/>
                <w:lang w:eastAsia="ja-JP"/>
              </w:rPr>
            </w:pPr>
          </w:p>
        </w:tc>
        <w:tc>
          <w:tcPr>
            <w:tcW w:w="1080" w:type="dxa"/>
          </w:tcPr>
          <w:p w14:paraId="0A86B78F" w14:textId="77777777" w:rsidR="006A1CE4" w:rsidRPr="00E67E0D" w:rsidRDefault="006A1CE4" w:rsidP="00E7499B">
            <w:pPr>
              <w:pStyle w:val="TAL"/>
              <w:rPr>
                <w:ins w:id="3880" w:author="Issam" w:date="2019-02-12T23:38:00Z"/>
                <w:rFonts w:cs="Arial"/>
                <w:lang w:eastAsia="ja-JP"/>
              </w:rPr>
            </w:pPr>
            <w:ins w:id="3881" w:author="Issam" w:date="2019-02-12T23:38:00Z">
              <w:r w:rsidRPr="00E67E0D">
                <w:rPr>
                  <w:rFonts w:cs="Arial"/>
                  <w:i/>
                  <w:lang w:eastAsia="ja-JP"/>
                </w:rPr>
                <w:t>0..1</w:t>
              </w:r>
            </w:ins>
          </w:p>
        </w:tc>
        <w:tc>
          <w:tcPr>
            <w:tcW w:w="1512" w:type="dxa"/>
          </w:tcPr>
          <w:p w14:paraId="6D3CA75D" w14:textId="77777777" w:rsidR="006A1CE4" w:rsidRPr="00E67E0D" w:rsidRDefault="006A1CE4" w:rsidP="00E7499B">
            <w:pPr>
              <w:pStyle w:val="TAL"/>
              <w:rPr>
                <w:ins w:id="3882" w:author="Issam" w:date="2019-02-12T23:38:00Z"/>
                <w:lang w:eastAsia="ja-JP"/>
              </w:rPr>
            </w:pPr>
          </w:p>
        </w:tc>
        <w:tc>
          <w:tcPr>
            <w:tcW w:w="1728" w:type="dxa"/>
          </w:tcPr>
          <w:p w14:paraId="4AED8063" w14:textId="77777777" w:rsidR="006A1CE4" w:rsidRPr="00E67E0D" w:rsidRDefault="006A1CE4" w:rsidP="00E7499B">
            <w:pPr>
              <w:pStyle w:val="TAL"/>
              <w:rPr>
                <w:ins w:id="3883" w:author="Issam" w:date="2019-02-12T23:38:00Z"/>
                <w:rFonts w:cs="Arial"/>
                <w:lang w:eastAsia="ja-JP"/>
              </w:rPr>
            </w:pPr>
          </w:p>
        </w:tc>
        <w:tc>
          <w:tcPr>
            <w:tcW w:w="1080" w:type="dxa"/>
          </w:tcPr>
          <w:p w14:paraId="14633B7F" w14:textId="77777777" w:rsidR="006A1CE4" w:rsidRPr="00E67E0D" w:rsidRDefault="006A1CE4" w:rsidP="00E7499B">
            <w:pPr>
              <w:pStyle w:val="TAL"/>
              <w:jc w:val="center"/>
              <w:rPr>
                <w:ins w:id="3884" w:author="Issam" w:date="2019-02-12T23:38:00Z"/>
                <w:rFonts w:cs="Arial"/>
                <w:lang w:eastAsia="ja-JP"/>
              </w:rPr>
            </w:pPr>
            <w:ins w:id="3885" w:author="Issam" w:date="2019-02-12T23:38:00Z">
              <w:r w:rsidRPr="00E67E0D">
                <w:rPr>
                  <w:rFonts w:cs="Arial"/>
                  <w:lang w:eastAsia="ja-JP"/>
                </w:rPr>
                <w:t>YES</w:t>
              </w:r>
            </w:ins>
          </w:p>
        </w:tc>
        <w:tc>
          <w:tcPr>
            <w:tcW w:w="1080" w:type="dxa"/>
          </w:tcPr>
          <w:p w14:paraId="3DEE2F55" w14:textId="77777777" w:rsidR="006A1CE4" w:rsidRPr="00E67E0D" w:rsidRDefault="006A1CE4" w:rsidP="00E7499B">
            <w:pPr>
              <w:pStyle w:val="TAL"/>
              <w:jc w:val="center"/>
              <w:rPr>
                <w:ins w:id="3886" w:author="Issam" w:date="2019-02-12T23:38:00Z"/>
                <w:rFonts w:cs="Arial"/>
                <w:lang w:eastAsia="ja-JP"/>
              </w:rPr>
            </w:pPr>
            <w:ins w:id="3887" w:author="Issam" w:date="2019-02-12T23:38:00Z">
              <w:r w:rsidRPr="00E67E0D">
                <w:rPr>
                  <w:rFonts w:cs="Arial"/>
                  <w:lang w:eastAsia="ja-JP"/>
                </w:rPr>
                <w:t>reject</w:t>
              </w:r>
            </w:ins>
          </w:p>
        </w:tc>
      </w:tr>
      <w:tr w:rsidR="006A1CE4" w:rsidRPr="00E67E0D" w14:paraId="6A98FD7D" w14:textId="77777777" w:rsidTr="00E7499B">
        <w:trPr>
          <w:ins w:id="3888" w:author="Issam" w:date="2019-02-12T23:38:00Z"/>
        </w:trPr>
        <w:tc>
          <w:tcPr>
            <w:tcW w:w="2160" w:type="dxa"/>
          </w:tcPr>
          <w:p w14:paraId="4AC0FA41" w14:textId="77777777" w:rsidR="006A1CE4" w:rsidRPr="00E67E0D" w:rsidRDefault="006A1CE4" w:rsidP="00E7499B">
            <w:pPr>
              <w:pStyle w:val="TAL"/>
              <w:ind w:left="75"/>
              <w:rPr>
                <w:ins w:id="3889" w:author="Issam" w:date="2019-02-12T23:38:00Z"/>
                <w:rFonts w:eastAsia="Batang" w:cs="Arial"/>
                <w:bCs/>
                <w:lang w:eastAsia="ja-JP"/>
              </w:rPr>
            </w:pPr>
            <w:ins w:id="3890" w:author="Issam" w:date="2019-02-12T23:38:00Z">
              <w:r w:rsidRPr="00E67E0D">
                <w:rPr>
                  <w:rFonts w:cs="Arial"/>
                  <w:b/>
                  <w:lang w:eastAsia="ja-JP"/>
                </w:rPr>
                <w:t>&gt;PDU Session Resource Item</w:t>
              </w:r>
            </w:ins>
          </w:p>
        </w:tc>
        <w:tc>
          <w:tcPr>
            <w:tcW w:w="1080" w:type="dxa"/>
          </w:tcPr>
          <w:p w14:paraId="684D7570" w14:textId="77777777" w:rsidR="006A1CE4" w:rsidRPr="00E67E0D" w:rsidRDefault="006A1CE4" w:rsidP="00E7499B">
            <w:pPr>
              <w:pStyle w:val="TAL"/>
              <w:rPr>
                <w:ins w:id="3891" w:author="Issam" w:date="2019-02-12T23:38:00Z"/>
                <w:rFonts w:cs="Arial"/>
                <w:lang w:eastAsia="ja-JP"/>
              </w:rPr>
            </w:pPr>
          </w:p>
        </w:tc>
        <w:tc>
          <w:tcPr>
            <w:tcW w:w="1080" w:type="dxa"/>
          </w:tcPr>
          <w:p w14:paraId="7E9F441E" w14:textId="77777777" w:rsidR="006A1CE4" w:rsidRPr="00E67E0D" w:rsidRDefault="006A1CE4" w:rsidP="00E7499B">
            <w:pPr>
              <w:pStyle w:val="TAL"/>
              <w:rPr>
                <w:ins w:id="3892" w:author="Issam" w:date="2019-02-12T23:38:00Z"/>
                <w:rFonts w:cs="Arial"/>
                <w:lang w:eastAsia="ja-JP"/>
              </w:rPr>
            </w:pPr>
            <w:ins w:id="3893" w:author="Issam" w:date="2019-02-12T23:38:00Z">
              <w:r w:rsidRPr="00E67E0D">
                <w:rPr>
                  <w:bCs/>
                  <w:i/>
                  <w:szCs w:val="18"/>
                  <w:lang w:eastAsia="ja-JP"/>
                </w:rPr>
                <w:t>1..&lt;maxnoofPDUSessions&gt;</w:t>
              </w:r>
            </w:ins>
          </w:p>
        </w:tc>
        <w:tc>
          <w:tcPr>
            <w:tcW w:w="1512" w:type="dxa"/>
          </w:tcPr>
          <w:p w14:paraId="3F052B75" w14:textId="77777777" w:rsidR="006A1CE4" w:rsidRPr="00E67E0D" w:rsidRDefault="006A1CE4" w:rsidP="00E7499B">
            <w:pPr>
              <w:pStyle w:val="TAL"/>
              <w:rPr>
                <w:ins w:id="3894" w:author="Issam" w:date="2019-02-12T23:38:00Z"/>
                <w:lang w:eastAsia="ja-JP"/>
              </w:rPr>
            </w:pPr>
          </w:p>
        </w:tc>
        <w:tc>
          <w:tcPr>
            <w:tcW w:w="1728" w:type="dxa"/>
          </w:tcPr>
          <w:p w14:paraId="44610B62" w14:textId="77777777" w:rsidR="006A1CE4" w:rsidRPr="00E67E0D" w:rsidRDefault="006A1CE4" w:rsidP="00E7499B">
            <w:pPr>
              <w:pStyle w:val="TAL"/>
              <w:rPr>
                <w:ins w:id="3895" w:author="Issam" w:date="2019-02-12T23:38:00Z"/>
                <w:rFonts w:cs="Arial"/>
                <w:lang w:eastAsia="ja-JP"/>
              </w:rPr>
            </w:pPr>
          </w:p>
        </w:tc>
        <w:tc>
          <w:tcPr>
            <w:tcW w:w="1080" w:type="dxa"/>
          </w:tcPr>
          <w:p w14:paraId="59FE8D4F" w14:textId="77777777" w:rsidR="006A1CE4" w:rsidRPr="00E67E0D" w:rsidRDefault="006A1CE4" w:rsidP="00E7499B">
            <w:pPr>
              <w:pStyle w:val="TAL"/>
              <w:jc w:val="center"/>
              <w:rPr>
                <w:ins w:id="3896" w:author="Issam" w:date="2019-02-12T23:38:00Z"/>
                <w:rFonts w:cs="Arial"/>
                <w:lang w:eastAsia="ja-JP"/>
              </w:rPr>
            </w:pPr>
            <w:ins w:id="3897" w:author="Issam" w:date="2019-02-12T23:38:00Z">
              <w:r w:rsidRPr="00E67E0D">
                <w:rPr>
                  <w:rFonts w:cs="Arial"/>
                  <w:lang w:eastAsia="ja-JP"/>
                </w:rPr>
                <w:t>-</w:t>
              </w:r>
            </w:ins>
          </w:p>
        </w:tc>
        <w:tc>
          <w:tcPr>
            <w:tcW w:w="1080" w:type="dxa"/>
          </w:tcPr>
          <w:p w14:paraId="15800052" w14:textId="77777777" w:rsidR="006A1CE4" w:rsidRPr="00E67E0D" w:rsidRDefault="006A1CE4" w:rsidP="00E7499B">
            <w:pPr>
              <w:pStyle w:val="TAL"/>
              <w:jc w:val="center"/>
              <w:rPr>
                <w:ins w:id="3898" w:author="Issam" w:date="2019-02-12T23:38:00Z"/>
                <w:rFonts w:cs="Arial"/>
                <w:lang w:eastAsia="ja-JP"/>
              </w:rPr>
            </w:pPr>
          </w:p>
        </w:tc>
      </w:tr>
      <w:tr w:rsidR="006A1CE4" w:rsidRPr="00E67E0D" w14:paraId="0DF4877A" w14:textId="77777777" w:rsidTr="00E7499B">
        <w:trPr>
          <w:ins w:id="3899" w:author="Issam" w:date="2019-02-12T23:38:00Z"/>
        </w:trPr>
        <w:tc>
          <w:tcPr>
            <w:tcW w:w="2160" w:type="dxa"/>
          </w:tcPr>
          <w:p w14:paraId="0A418AFE" w14:textId="77777777" w:rsidR="006A1CE4" w:rsidRPr="00E67E0D" w:rsidRDefault="006A1CE4" w:rsidP="00E7499B">
            <w:pPr>
              <w:pStyle w:val="TAL"/>
              <w:ind w:left="165"/>
              <w:rPr>
                <w:ins w:id="3900" w:author="Issam" w:date="2019-02-12T23:38:00Z"/>
                <w:rFonts w:eastAsia="Batang" w:cs="Arial"/>
                <w:bCs/>
                <w:lang w:eastAsia="ja-JP"/>
              </w:rPr>
            </w:pPr>
            <w:ins w:id="3901" w:author="Issam" w:date="2019-02-12T23:38:00Z">
              <w:r w:rsidRPr="00E67E0D">
                <w:rPr>
                  <w:rFonts w:cs="Arial"/>
                  <w:lang w:eastAsia="ja-JP"/>
                </w:rPr>
                <w:t>&gt;&gt;PDU Session ID</w:t>
              </w:r>
            </w:ins>
          </w:p>
        </w:tc>
        <w:tc>
          <w:tcPr>
            <w:tcW w:w="1080" w:type="dxa"/>
          </w:tcPr>
          <w:p w14:paraId="0F7DD8F1" w14:textId="77777777" w:rsidR="006A1CE4" w:rsidRPr="00E67E0D" w:rsidRDefault="006A1CE4" w:rsidP="00E7499B">
            <w:pPr>
              <w:pStyle w:val="TAL"/>
              <w:rPr>
                <w:ins w:id="3902" w:author="Issam" w:date="2019-02-12T23:38:00Z"/>
                <w:rFonts w:cs="Arial"/>
                <w:lang w:eastAsia="ja-JP"/>
              </w:rPr>
            </w:pPr>
            <w:ins w:id="3903" w:author="Issam" w:date="2019-02-12T23:38:00Z">
              <w:r w:rsidRPr="00E67E0D">
                <w:rPr>
                  <w:rFonts w:cs="Arial"/>
                  <w:lang w:eastAsia="ja-JP"/>
                </w:rPr>
                <w:t>M</w:t>
              </w:r>
            </w:ins>
          </w:p>
        </w:tc>
        <w:tc>
          <w:tcPr>
            <w:tcW w:w="1080" w:type="dxa"/>
          </w:tcPr>
          <w:p w14:paraId="69F83E89" w14:textId="77777777" w:rsidR="006A1CE4" w:rsidRPr="00E67E0D" w:rsidRDefault="006A1CE4" w:rsidP="00E7499B">
            <w:pPr>
              <w:pStyle w:val="TAL"/>
              <w:rPr>
                <w:ins w:id="3904" w:author="Issam" w:date="2019-02-12T23:38:00Z"/>
                <w:rFonts w:cs="Arial"/>
                <w:lang w:eastAsia="ja-JP"/>
              </w:rPr>
            </w:pPr>
          </w:p>
        </w:tc>
        <w:tc>
          <w:tcPr>
            <w:tcW w:w="1512" w:type="dxa"/>
          </w:tcPr>
          <w:p w14:paraId="7383F551" w14:textId="77777777" w:rsidR="006A1CE4" w:rsidRPr="00E67E0D" w:rsidRDefault="006A1CE4" w:rsidP="00E7499B">
            <w:pPr>
              <w:pStyle w:val="TAL"/>
              <w:rPr>
                <w:ins w:id="3905" w:author="Issam" w:date="2019-02-12T23:38:00Z"/>
                <w:lang w:eastAsia="ja-JP"/>
              </w:rPr>
            </w:pPr>
            <w:ins w:id="3906" w:author="Issam" w:date="2019-02-12T23:38:00Z">
              <w:r w:rsidRPr="00E67E0D">
                <w:rPr>
                  <w:lang w:eastAsia="ja-JP"/>
                </w:rPr>
                <w:t>9.3.1.50</w:t>
              </w:r>
            </w:ins>
          </w:p>
        </w:tc>
        <w:tc>
          <w:tcPr>
            <w:tcW w:w="1728" w:type="dxa"/>
          </w:tcPr>
          <w:p w14:paraId="286725AE" w14:textId="77777777" w:rsidR="006A1CE4" w:rsidRPr="00E67E0D" w:rsidRDefault="006A1CE4" w:rsidP="00E7499B">
            <w:pPr>
              <w:pStyle w:val="TAL"/>
              <w:rPr>
                <w:ins w:id="3907" w:author="Issam" w:date="2019-02-12T23:38:00Z"/>
                <w:rFonts w:cs="Arial"/>
                <w:lang w:eastAsia="ja-JP"/>
              </w:rPr>
            </w:pPr>
          </w:p>
        </w:tc>
        <w:tc>
          <w:tcPr>
            <w:tcW w:w="1080" w:type="dxa"/>
          </w:tcPr>
          <w:p w14:paraId="181D446D" w14:textId="77777777" w:rsidR="006A1CE4" w:rsidRPr="00E67E0D" w:rsidRDefault="006A1CE4" w:rsidP="00E7499B">
            <w:pPr>
              <w:pStyle w:val="TAL"/>
              <w:jc w:val="center"/>
              <w:rPr>
                <w:ins w:id="3908" w:author="Issam" w:date="2019-02-12T23:38:00Z"/>
                <w:rFonts w:cs="Arial"/>
                <w:lang w:eastAsia="ja-JP"/>
              </w:rPr>
            </w:pPr>
            <w:ins w:id="3909" w:author="Issam" w:date="2019-02-12T23:38:00Z">
              <w:r w:rsidRPr="00E67E0D">
                <w:rPr>
                  <w:rFonts w:cs="Arial"/>
                  <w:lang w:eastAsia="ja-JP"/>
                </w:rPr>
                <w:t>-</w:t>
              </w:r>
            </w:ins>
          </w:p>
        </w:tc>
        <w:tc>
          <w:tcPr>
            <w:tcW w:w="1080" w:type="dxa"/>
          </w:tcPr>
          <w:p w14:paraId="35D6D6A0" w14:textId="77777777" w:rsidR="006A1CE4" w:rsidRPr="00E67E0D" w:rsidRDefault="006A1CE4" w:rsidP="00E7499B">
            <w:pPr>
              <w:pStyle w:val="TAL"/>
              <w:jc w:val="center"/>
              <w:rPr>
                <w:ins w:id="3910" w:author="Issam" w:date="2019-02-12T23:38:00Z"/>
                <w:rFonts w:cs="Arial"/>
                <w:lang w:eastAsia="ja-JP"/>
              </w:rPr>
            </w:pPr>
          </w:p>
        </w:tc>
      </w:tr>
      <w:tr w:rsidR="006A1CE4" w:rsidRPr="00E67E0D" w14:paraId="2D7A8FFA" w14:textId="77777777" w:rsidTr="00E7499B">
        <w:tc>
          <w:tcPr>
            <w:tcW w:w="2160" w:type="dxa"/>
          </w:tcPr>
          <w:p w14:paraId="78FE1481" w14:textId="77777777" w:rsidR="006A1CE4" w:rsidRPr="00E67E0D" w:rsidRDefault="006A1CE4" w:rsidP="00E7499B">
            <w:pPr>
              <w:pStyle w:val="TAL"/>
              <w:rPr>
                <w:rFonts w:eastAsia="MS Mincho" w:cs="Arial"/>
                <w:lang w:eastAsia="ja-JP"/>
              </w:rPr>
            </w:pPr>
            <w:r w:rsidRPr="00E67E0D">
              <w:rPr>
                <w:rFonts w:cs="Arial"/>
                <w:lang w:eastAsia="ja-JP"/>
              </w:rPr>
              <w:t>Cause</w:t>
            </w:r>
          </w:p>
        </w:tc>
        <w:tc>
          <w:tcPr>
            <w:tcW w:w="1080" w:type="dxa"/>
          </w:tcPr>
          <w:p w14:paraId="46659A1D" w14:textId="77777777" w:rsidR="006A1CE4" w:rsidRPr="00E67E0D" w:rsidRDefault="006A1CE4" w:rsidP="00E7499B">
            <w:pPr>
              <w:pStyle w:val="TAL"/>
              <w:rPr>
                <w:rFonts w:eastAsia="MS Mincho" w:cs="Arial"/>
                <w:lang w:eastAsia="ja-JP"/>
              </w:rPr>
            </w:pPr>
            <w:r w:rsidRPr="00E67E0D">
              <w:rPr>
                <w:rFonts w:eastAsia="Batang" w:cs="Arial"/>
                <w:lang w:eastAsia="ja-JP"/>
              </w:rPr>
              <w:t>M</w:t>
            </w:r>
          </w:p>
        </w:tc>
        <w:tc>
          <w:tcPr>
            <w:tcW w:w="1080" w:type="dxa"/>
          </w:tcPr>
          <w:p w14:paraId="42D6311D" w14:textId="77777777" w:rsidR="006A1CE4" w:rsidRPr="00E67E0D" w:rsidRDefault="006A1CE4" w:rsidP="00E7499B">
            <w:pPr>
              <w:pStyle w:val="TAL"/>
              <w:rPr>
                <w:rFonts w:cs="Arial"/>
                <w:lang w:eastAsia="ja-JP"/>
              </w:rPr>
            </w:pPr>
          </w:p>
        </w:tc>
        <w:tc>
          <w:tcPr>
            <w:tcW w:w="1512" w:type="dxa"/>
          </w:tcPr>
          <w:p w14:paraId="2E26F290" w14:textId="77777777" w:rsidR="006A1CE4" w:rsidRPr="00E67E0D" w:rsidRDefault="006A1CE4" w:rsidP="00E7499B">
            <w:pPr>
              <w:pStyle w:val="TAL"/>
              <w:rPr>
                <w:rFonts w:cs="Arial"/>
                <w:lang w:eastAsia="ja-JP"/>
              </w:rPr>
            </w:pPr>
            <w:r w:rsidRPr="00E67E0D">
              <w:rPr>
                <w:lang w:eastAsia="ja-JP"/>
              </w:rPr>
              <w:t>9.3.1.2</w:t>
            </w:r>
          </w:p>
        </w:tc>
        <w:tc>
          <w:tcPr>
            <w:tcW w:w="1728" w:type="dxa"/>
          </w:tcPr>
          <w:p w14:paraId="27344DAA" w14:textId="77777777" w:rsidR="006A1CE4" w:rsidRPr="00E67E0D" w:rsidRDefault="006A1CE4" w:rsidP="00E7499B">
            <w:pPr>
              <w:pStyle w:val="TAL"/>
              <w:rPr>
                <w:rFonts w:cs="Arial"/>
                <w:lang w:eastAsia="ja-JP"/>
              </w:rPr>
            </w:pPr>
          </w:p>
        </w:tc>
        <w:tc>
          <w:tcPr>
            <w:tcW w:w="1080" w:type="dxa"/>
          </w:tcPr>
          <w:p w14:paraId="1C9433F3"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7C99A5CC" w14:textId="77777777" w:rsidR="006A1CE4" w:rsidRPr="00E67E0D" w:rsidRDefault="006A1CE4" w:rsidP="00E7499B">
            <w:pPr>
              <w:pStyle w:val="TAL"/>
              <w:jc w:val="center"/>
              <w:rPr>
                <w:rFonts w:cs="Arial"/>
                <w:lang w:eastAsia="ja-JP"/>
              </w:rPr>
            </w:pPr>
            <w:r w:rsidRPr="00E67E0D">
              <w:rPr>
                <w:rFonts w:cs="Arial"/>
                <w:lang w:eastAsia="ja-JP"/>
              </w:rPr>
              <w:t>ignore</w:t>
            </w:r>
          </w:p>
        </w:tc>
      </w:tr>
    </w:tbl>
    <w:p w14:paraId="51F22FE1" w14:textId="77777777" w:rsidR="006A1CE4" w:rsidRPr="00E67E0D" w:rsidRDefault="006A1CE4" w:rsidP="00E7499B">
      <w:moveToRangeStart w:id="3911" w:author="Issam" w:date="2019-02-12T23:38:00Z" w:name="move907098"/>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7E5CE05E" w14:textId="77777777" w:rsidTr="00E7499B">
        <w:tc>
          <w:tcPr>
            <w:tcW w:w="3528" w:type="dxa"/>
          </w:tcPr>
          <w:p w14:paraId="53239E35" w14:textId="77777777" w:rsidR="006A1CE4" w:rsidRPr="00E67E0D" w:rsidRDefault="006A1CE4" w:rsidP="00E7499B">
            <w:pPr>
              <w:pStyle w:val="TAH"/>
              <w:rPr>
                <w:rFonts w:cs="Arial"/>
                <w:lang w:eastAsia="ja-JP"/>
              </w:rPr>
            </w:pPr>
            <w:moveTo w:id="3912" w:author="Issam" w:date="2019-02-12T23:38:00Z">
              <w:r w:rsidRPr="00E67E0D">
                <w:rPr>
                  <w:rFonts w:cs="Arial"/>
                  <w:lang w:eastAsia="ja-JP"/>
                </w:rPr>
                <w:t>Range bound</w:t>
              </w:r>
            </w:moveTo>
          </w:p>
        </w:tc>
        <w:tc>
          <w:tcPr>
            <w:tcW w:w="6192" w:type="dxa"/>
          </w:tcPr>
          <w:p w14:paraId="18793E6F" w14:textId="77777777" w:rsidR="006A1CE4" w:rsidRPr="00E67E0D" w:rsidRDefault="006A1CE4" w:rsidP="00E7499B">
            <w:pPr>
              <w:pStyle w:val="TAH"/>
              <w:rPr>
                <w:rFonts w:cs="Arial"/>
                <w:lang w:eastAsia="ja-JP"/>
              </w:rPr>
            </w:pPr>
            <w:moveTo w:id="3913" w:author="Issam" w:date="2019-02-12T23:38:00Z">
              <w:r w:rsidRPr="00E67E0D">
                <w:rPr>
                  <w:rFonts w:cs="Arial"/>
                  <w:lang w:eastAsia="ja-JP"/>
                </w:rPr>
                <w:t>Explanation</w:t>
              </w:r>
            </w:moveTo>
          </w:p>
        </w:tc>
      </w:tr>
      <w:moveToRangeEnd w:id="3911"/>
      <w:tr w:rsidR="006A1CE4" w:rsidRPr="00E67E0D" w14:paraId="68DEAAD7" w14:textId="77777777" w:rsidTr="00E7499B">
        <w:trPr>
          <w:ins w:id="3914" w:author="Issam" w:date="2019-02-12T23:38:00Z"/>
        </w:trPr>
        <w:tc>
          <w:tcPr>
            <w:tcW w:w="3528" w:type="dxa"/>
          </w:tcPr>
          <w:p w14:paraId="4C187141" w14:textId="77777777" w:rsidR="006A1CE4" w:rsidRPr="00E67E0D" w:rsidRDefault="006A1CE4" w:rsidP="00E7499B">
            <w:pPr>
              <w:pStyle w:val="TAL"/>
              <w:rPr>
                <w:ins w:id="3915" w:author="Issam" w:date="2019-02-12T23:38:00Z"/>
                <w:rFonts w:cs="Arial"/>
                <w:lang w:eastAsia="ja-JP"/>
              </w:rPr>
            </w:pPr>
            <w:ins w:id="3916" w:author="Issam" w:date="2019-02-12T23:38:00Z">
              <w:r w:rsidRPr="00E67E0D">
                <w:rPr>
                  <w:lang w:eastAsia="ja-JP"/>
                </w:rPr>
                <w:t>maxnoofPDUSessions</w:t>
              </w:r>
            </w:ins>
          </w:p>
        </w:tc>
        <w:tc>
          <w:tcPr>
            <w:tcW w:w="6192" w:type="dxa"/>
          </w:tcPr>
          <w:p w14:paraId="60BDB53C" w14:textId="77777777" w:rsidR="006A1CE4" w:rsidRPr="00E67E0D" w:rsidRDefault="006A1CE4" w:rsidP="00E7499B">
            <w:pPr>
              <w:pStyle w:val="TAL"/>
              <w:rPr>
                <w:ins w:id="3917" w:author="Issam" w:date="2019-02-12T23:38:00Z"/>
                <w:rFonts w:cs="Arial"/>
                <w:lang w:eastAsia="ja-JP"/>
              </w:rPr>
            </w:pPr>
            <w:ins w:id="3918" w:author="Issam" w:date="2019-02-12T23:38:00Z">
              <w:r w:rsidRPr="00E67E0D">
                <w:rPr>
                  <w:lang w:eastAsia="ja-JP"/>
                </w:rPr>
                <w:t xml:space="preserve">Maximum no. of PDU sessions allowed towards one UE. Value is </w:t>
              </w:r>
              <w:r w:rsidRPr="00E67E0D">
                <w:rPr>
                  <w:rFonts w:eastAsia="SimSun"/>
                  <w:lang w:eastAsia="zh-CN"/>
                </w:rPr>
                <w:t>256</w:t>
              </w:r>
              <w:r w:rsidRPr="00E67E0D">
                <w:rPr>
                  <w:lang w:eastAsia="ja-JP"/>
                </w:rPr>
                <w:t>.</w:t>
              </w:r>
            </w:ins>
          </w:p>
        </w:tc>
      </w:tr>
    </w:tbl>
    <w:p w14:paraId="414CF776" w14:textId="77777777" w:rsidR="006A1CE4" w:rsidRPr="00E67E0D" w:rsidRDefault="006A1CE4" w:rsidP="00E7499B"/>
    <w:p w14:paraId="40BE3F49" w14:textId="77777777" w:rsidR="006A1CE4" w:rsidRPr="00E67E0D" w:rsidRDefault="006A1CE4" w:rsidP="00E7499B">
      <w:pPr>
        <w:pStyle w:val="4"/>
      </w:pPr>
      <w:bookmarkStart w:id="3919" w:name="_Toc534720458"/>
      <w:bookmarkStart w:id="3920" w:name="_Toc525567470"/>
      <w:r w:rsidRPr="00E67E0D">
        <w:t>9.2.2.5</w:t>
      </w:r>
      <w:r w:rsidRPr="00E67E0D">
        <w:tab/>
        <w:t>UE CONTEXT RELEASE COMMAND</w:t>
      </w:r>
      <w:bookmarkEnd w:id="3919"/>
      <w:bookmarkEnd w:id="3920"/>
    </w:p>
    <w:p w14:paraId="5D8EB00E" w14:textId="77777777" w:rsidR="006A1CE4" w:rsidRPr="00E67E0D" w:rsidRDefault="006A1CE4" w:rsidP="00E7499B">
      <w:pPr>
        <w:rPr>
          <w:rFonts w:eastAsia="Batang"/>
        </w:rPr>
      </w:pPr>
      <w:r w:rsidRPr="00E67E0D">
        <w:t>This message is sent by the AMF to request the release of the UE-associated logical NG-connection over the NG interface.</w:t>
      </w:r>
    </w:p>
    <w:p w14:paraId="4604EF70" w14:textId="77777777" w:rsidR="006A1CE4" w:rsidRPr="00E67E0D" w:rsidRDefault="006A1CE4" w:rsidP="00E7499B">
      <w:r w:rsidRPr="00E67E0D">
        <w:t xml:space="preserve">Direction: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12945BB7" w14:textId="77777777" w:rsidTr="00E7499B">
        <w:tc>
          <w:tcPr>
            <w:tcW w:w="2160" w:type="dxa"/>
          </w:tcPr>
          <w:p w14:paraId="46627A2C"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4AF5C5B2"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51AE2417"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20AB6BD0"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6B53BBCA"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06581B30"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7D17BC01"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578C927E" w14:textId="77777777" w:rsidTr="00E7499B">
        <w:tc>
          <w:tcPr>
            <w:tcW w:w="2160" w:type="dxa"/>
          </w:tcPr>
          <w:p w14:paraId="608F3DF1"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724824CF"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54B9065E" w14:textId="77777777" w:rsidR="006A1CE4" w:rsidRPr="00E67E0D" w:rsidRDefault="006A1CE4" w:rsidP="00E7499B">
            <w:pPr>
              <w:pStyle w:val="TAL"/>
              <w:rPr>
                <w:rFonts w:cs="Arial"/>
                <w:lang w:eastAsia="ja-JP"/>
              </w:rPr>
            </w:pPr>
          </w:p>
        </w:tc>
        <w:tc>
          <w:tcPr>
            <w:tcW w:w="1512" w:type="dxa"/>
          </w:tcPr>
          <w:p w14:paraId="59363703" w14:textId="77777777" w:rsidR="006A1CE4" w:rsidRPr="00E67E0D" w:rsidRDefault="006A1CE4" w:rsidP="00E7499B">
            <w:pPr>
              <w:pStyle w:val="TAL"/>
              <w:rPr>
                <w:rFonts w:cs="Arial"/>
                <w:lang w:eastAsia="ja-JP"/>
              </w:rPr>
            </w:pPr>
            <w:r w:rsidRPr="00E67E0D">
              <w:rPr>
                <w:lang w:eastAsia="ja-JP"/>
              </w:rPr>
              <w:t>9.3.1.1</w:t>
            </w:r>
          </w:p>
        </w:tc>
        <w:tc>
          <w:tcPr>
            <w:tcW w:w="1728" w:type="dxa"/>
          </w:tcPr>
          <w:p w14:paraId="0FE95964" w14:textId="77777777" w:rsidR="006A1CE4" w:rsidRPr="00E67E0D" w:rsidRDefault="006A1CE4" w:rsidP="00E7499B">
            <w:pPr>
              <w:pStyle w:val="TAL"/>
              <w:rPr>
                <w:rFonts w:cs="Arial"/>
                <w:lang w:eastAsia="ja-JP"/>
              </w:rPr>
            </w:pPr>
          </w:p>
        </w:tc>
        <w:tc>
          <w:tcPr>
            <w:tcW w:w="1080" w:type="dxa"/>
          </w:tcPr>
          <w:p w14:paraId="06170901"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3CC11D44"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652F45AC" w14:textId="77777777" w:rsidTr="00E7499B">
        <w:tc>
          <w:tcPr>
            <w:tcW w:w="2160" w:type="dxa"/>
          </w:tcPr>
          <w:p w14:paraId="46DCCEFA" w14:textId="77777777" w:rsidR="006A1CE4" w:rsidRPr="00E67E0D" w:rsidRDefault="006A1CE4" w:rsidP="00E7499B">
            <w:pPr>
              <w:pStyle w:val="TAL"/>
              <w:rPr>
                <w:rFonts w:eastAsia="MS Mincho" w:cs="Arial"/>
                <w:lang w:eastAsia="ja-JP"/>
              </w:rPr>
            </w:pPr>
            <w:r w:rsidRPr="00E67E0D">
              <w:rPr>
                <w:rFonts w:cs="Arial"/>
                <w:lang w:eastAsia="ja-JP"/>
              </w:rPr>
              <w:t>CHOICE</w:t>
            </w:r>
            <w:r w:rsidRPr="00E67E0D">
              <w:rPr>
                <w:rFonts w:cs="Arial"/>
                <w:i/>
                <w:iCs/>
                <w:lang w:eastAsia="ja-JP"/>
              </w:rPr>
              <w:t xml:space="preserve"> UE NGAP IDs</w:t>
            </w:r>
          </w:p>
        </w:tc>
        <w:tc>
          <w:tcPr>
            <w:tcW w:w="1080" w:type="dxa"/>
          </w:tcPr>
          <w:p w14:paraId="1FFD398B"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5095527A" w14:textId="77777777" w:rsidR="006A1CE4" w:rsidRPr="00E67E0D" w:rsidRDefault="006A1CE4" w:rsidP="00E7499B">
            <w:pPr>
              <w:pStyle w:val="TAL"/>
              <w:rPr>
                <w:rFonts w:cs="Arial"/>
                <w:lang w:eastAsia="ja-JP"/>
              </w:rPr>
            </w:pPr>
          </w:p>
        </w:tc>
        <w:tc>
          <w:tcPr>
            <w:tcW w:w="1512" w:type="dxa"/>
          </w:tcPr>
          <w:p w14:paraId="0B89E904" w14:textId="77777777" w:rsidR="006A1CE4" w:rsidRPr="00E67E0D" w:rsidRDefault="006A1CE4" w:rsidP="00E7499B">
            <w:pPr>
              <w:pStyle w:val="TAL"/>
              <w:rPr>
                <w:rFonts w:cs="Arial"/>
                <w:lang w:eastAsia="ja-JP"/>
              </w:rPr>
            </w:pPr>
          </w:p>
        </w:tc>
        <w:tc>
          <w:tcPr>
            <w:tcW w:w="1728" w:type="dxa"/>
          </w:tcPr>
          <w:p w14:paraId="44BCF800" w14:textId="77777777" w:rsidR="006A1CE4" w:rsidRPr="00E67E0D" w:rsidRDefault="006A1CE4" w:rsidP="00E7499B">
            <w:pPr>
              <w:pStyle w:val="TAL"/>
              <w:rPr>
                <w:rFonts w:cs="Arial"/>
                <w:lang w:eastAsia="ja-JP"/>
              </w:rPr>
            </w:pPr>
          </w:p>
        </w:tc>
        <w:tc>
          <w:tcPr>
            <w:tcW w:w="1080" w:type="dxa"/>
          </w:tcPr>
          <w:p w14:paraId="2082DEA9"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57A4B7E2"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13368F73" w14:textId="77777777" w:rsidTr="00E7499B">
        <w:tc>
          <w:tcPr>
            <w:tcW w:w="2160" w:type="dxa"/>
          </w:tcPr>
          <w:p w14:paraId="6190B8E4" w14:textId="77777777" w:rsidR="006A1CE4" w:rsidRPr="00E67E0D" w:rsidRDefault="006A1CE4" w:rsidP="00E7499B">
            <w:pPr>
              <w:pStyle w:val="TAL"/>
              <w:ind w:left="72"/>
              <w:rPr>
                <w:rFonts w:eastAsia="MS Mincho" w:cs="Arial"/>
                <w:lang w:eastAsia="ja-JP"/>
              </w:rPr>
            </w:pPr>
            <w:r w:rsidRPr="00E67E0D">
              <w:rPr>
                <w:rFonts w:cs="Arial"/>
                <w:bCs/>
                <w:iCs/>
                <w:lang w:eastAsia="ja-JP"/>
              </w:rPr>
              <w:t>&gt;</w:t>
            </w:r>
            <w:r w:rsidRPr="00E67E0D">
              <w:rPr>
                <w:rFonts w:cs="Arial"/>
                <w:bCs/>
                <w:i/>
                <w:lang w:eastAsia="ja-JP"/>
              </w:rPr>
              <w:t>UE NGAP ID pair</w:t>
            </w:r>
          </w:p>
        </w:tc>
        <w:tc>
          <w:tcPr>
            <w:tcW w:w="1080" w:type="dxa"/>
          </w:tcPr>
          <w:p w14:paraId="0811E1C4" w14:textId="77777777" w:rsidR="006A1CE4" w:rsidRPr="00E67E0D" w:rsidRDefault="006A1CE4" w:rsidP="00E7499B">
            <w:pPr>
              <w:pStyle w:val="TAL"/>
              <w:rPr>
                <w:rFonts w:eastAsia="MS Mincho" w:cs="Arial"/>
                <w:lang w:eastAsia="ja-JP"/>
              </w:rPr>
            </w:pPr>
          </w:p>
        </w:tc>
        <w:tc>
          <w:tcPr>
            <w:tcW w:w="1080" w:type="dxa"/>
          </w:tcPr>
          <w:p w14:paraId="310ED500" w14:textId="77777777" w:rsidR="006A1CE4" w:rsidRPr="00E67E0D" w:rsidRDefault="006A1CE4" w:rsidP="00E7499B">
            <w:pPr>
              <w:pStyle w:val="TAL"/>
              <w:rPr>
                <w:rFonts w:cs="Arial"/>
                <w:lang w:eastAsia="ja-JP"/>
              </w:rPr>
            </w:pPr>
          </w:p>
        </w:tc>
        <w:tc>
          <w:tcPr>
            <w:tcW w:w="1512" w:type="dxa"/>
          </w:tcPr>
          <w:p w14:paraId="210E2EB4" w14:textId="77777777" w:rsidR="006A1CE4" w:rsidRPr="00E67E0D" w:rsidRDefault="006A1CE4" w:rsidP="00E7499B">
            <w:pPr>
              <w:pStyle w:val="TAL"/>
              <w:rPr>
                <w:rFonts w:cs="Arial"/>
                <w:lang w:eastAsia="ja-JP"/>
              </w:rPr>
            </w:pPr>
          </w:p>
        </w:tc>
        <w:tc>
          <w:tcPr>
            <w:tcW w:w="1728" w:type="dxa"/>
          </w:tcPr>
          <w:p w14:paraId="382270BB" w14:textId="77777777" w:rsidR="006A1CE4" w:rsidRPr="00E67E0D" w:rsidRDefault="006A1CE4" w:rsidP="00E7499B">
            <w:pPr>
              <w:pStyle w:val="TAL"/>
              <w:rPr>
                <w:rFonts w:cs="Arial"/>
                <w:lang w:eastAsia="ja-JP"/>
              </w:rPr>
            </w:pPr>
          </w:p>
        </w:tc>
        <w:tc>
          <w:tcPr>
            <w:tcW w:w="1080" w:type="dxa"/>
          </w:tcPr>
          <w:p w14:paraId="1C4B7866" w14:textId="77777777" w:rsidR="006A1CE4" w:rsidRPr="00E67E0D" w:rsidRDefault="006A1CE4" w:rsidP="00E7499B">
            <w:pPr>
              <w:pStyle w:val="TAL"/>
              <w:jc w:val="center"/>
              <w:rPr>
                <w:rFonts w:eastAsia="MS Mincho" w:cs="Arial"/>
                <w:lang w:eastAsia="ja-JP"/>
              </w:rPr>
            </w:pPr>
          </w:p>
        </w:tc>
        <w:tc>
          <w:tcPr>
            <w:tcW w:w="1080" w:type="dxa"/>
          </w:tcPr>
          <w:p w14:paraId="165698F4" w14:textId="77777777" w:rsidR="006A1CE4" w:rsidRPr="00E67E0D" w:rsidRDefault="006A1CE4" w:rsidP="00E7499B">
            <w:pPr>
              <w:pStyle w:val="TAL"/>
              <w:jc w:val="center"/>
              <w:rPr>
                <w:rFonts w:cs="Arial"/>
                <w:lang w:eastAsia="ja-JP"/>
              </w:rPr>
            </w:pPr>
          </w:p>
        </w:tc>
      </w:tr>
      <w:tr w:rsidR="006A1CE4" w:rsidRPr="00E67E0D" w14:paraId="5F5769DE" w14:textId="77777777" w:rsidTr="00E7499B">
        <w:tc>
          <w:tcPr>
            <w:tcW w:w="2160" w:type="dxa"/>
          </w:tcPr>
          <w:p w14:paraId="2F29FB35" w14:textId="77777777" w:rsidR="006A1CE4" w:rsidRPr="00E67E0D" w:rsidRDefault="006A1CE4" w:rsidP="00E7499B">
            <w:pPr>
              <w:pStyle w:val="TAL"/>
              <w:ind w:left="162"/>
              <w:rPr>
                <w:rFonts w:eastAsia="MS Mincho" w:cs="Arial"/>
                <w:lang w:eastAsia="ja-JP"/>
              </w:rPr>
            </w:pPr>
            <w:r w:rsidRPr="00E67E0D">
              <w:rPr>
                <w:rFonts w:cs="Arial"/>
                <w:bCs/>
                <w:iCs/>
                <w:lang w:eastAsia="ja-JP"/>
              </w:rPr>
              <w:t>&gt;&gt;AMF UE NGAP ID</w:t>
            </w:r>
          </w:p>
        </w:tc>
        <w:tc>
          <w:tcPr>
            <w:tcW w:w="1080" w:type="dxa"/>
          </w:tcPr>
          <w:p w14:paraId="7896DE37"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4ED7EC80" w14:textId="77777777" w:rsidR="006A1CE4" w:rsidRPr="00E67E0D" w:rsidRDefault="006A1CE4" w:rsidP="00E7499B">
            <w:pPr>
              <w:pStyle w:val="TAL"/>
              <w:rPr>
                <w:rFonts w:cs="Arial"/>
                <w:lang w:eastAsia="ja-JP"/>
              </w:rPr>
            </w:pPr>
          </w:p>
        </w:tc>
        <w:tc>
          <w:tcPr>
            <w:tcW w:w="1512" w:type="dxa"/>
          </w:tcPr>
          <w:p w14:paraId="4C98C28A" w14:textId="77777777" w:rsidR="006A1CE4" w:rsidRPr="00E67E0D" w:rsidRDefault="006A1CE4" w:rsidP="00E7499B">
            <w:pPr>
              <w:pStyle w:val="TAL"/>
              <w:rPr>
                <w:rFonts w:cs="Arial"/>
                <w:lang w:eastAsia="ja-JP"/>
              </w:rPr>
            </w:pPr>
            <w:r w:rsidRPr="00E67E0D">
              <w:rPr>
                <w:lang w:eastAsia="ja-JP"/>
              </w:rPr>
              <w:t>9.3.3.1</w:t>
            </w:r>
          </w:p>
        </w:tc>
        <w:tc>
          <w:tcPr>
            <w:tcW w:w="1728" w:type="dxa"/>
          </w:tcPr>
          <w:p w14:paraId="1B6C1262" w14:textId="77777777" w:rsidR="006A1CE4" w:rsidRPr="00E67E0D" w:rsidRDefault="006A1CE4" w:rsidP="00E7499B">
            <w:pPr>
              <w:pStyle w:val="TAL"/>
              <w:rPr>
                <w:rFonts w:cs="Arial"/>
                <w:lang w:eastAsia="ja-JP"/>
              </w:rPr>
            </w:pPr>
          </w:p>
        </w:tc>
        <w:tc>
          <w:tcPr>
            <w:tcW w:w="1080" w:type="dxa"/>
          </w:tcPr>
          <w:p w14:paraId="1C0A02CF"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w:t>
            </w:r>
          </w:p>
        </w:tc>
        <w:tc>
          <w:tcPr>
            <w:tcW w:w="1080" w:type="dxa"/>
          </w:tcPr>
          <w:p w14:paraId="471A846F" w14:textId="77777777" w:rsidR="006A1CE4" w:rsidRPr="00E67E0D" w:rsidRDefault="006A1CE4" w:rsidP="00E7499B">
            <w:pPr>
              <w:pStyle w:val="TAL"/>
              <w:jc w:val="center"/>
              <w:rPr>
                <w:rFonts w:cs="Arial"/>
                <w:lang w:eastAsia="ja-JP"/>
              </w:rPr>
            </w:pPr>
          </w:p>
        </w:tc>
      </w:tr>
      <w:tr w:rsidR="006A1CE4" w:rsidRPr="00E67E0D" w14:paraId="443CD01E" w14:textId="77777777" w:rsidTr="00E7499B">
        <w:tc>
          <w:tcPr>
            <w:tcW w:w="2160" w:type="dxa"/>
          </w:tcPr>
          <w:p w14:paraId="378557CB" w14:textId="77777777" w:rsidR="006A1CE4" w:rsidRPr="00E67E0D" w:rsidRDefault="006A1CE4" w:rsidP="00E7499B">
            <w:pPr>
              <w:pStyle w:val="TAL"/>
              <w:ind w:left="162"/>
              <w:rPr>
                <w:rFonts w:cs="Arial"/>
                <w:bCs/>
                <w:iCs/>
                <w:lang w:eastAsia="ja-JP"/>
              </w:rPr>
            </w:pPr>
            <w:r w:rsidRPr="00E67E0D">
              <w:rPr>
                <w:rFonts w:cs="Arial"/>
                <w:bCs/>
                <w:iCs/>
                <w:lang w:eastAsia="ja-JP"/>
              </w:rPr>
              <w:t>&gt;&gt;RAN UE NGAP ID</w:t>
            </w:r>
          </w:p>
        </w:tc>
        <w:tc>
          <w:tcPr>
            <w:tcW w:w="1080" w:type="dxa"/>
          </w:tcPr>
          <w:p w14:paraId="1185E10A"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5816EB63" w14:textId="77777777" w:rsidR="006A1CE4" w:rsidRPr="00E67E0D" w:rsidRDefault="006A1CE4" w:rsidP="00E7499B">
            <w:pPr>
              <w:pStyle w:val="TAL"/>
              <w:rPr>
                <w:rFonts w:cs="Arial"/>
                <w:lang w:eastAsia="ja-JP"/>
              </w:rPr>
            </w:pPr>
          </w:p>
        </w:tc>
        <w:tc>
          <w:tcPr>
            <w:tcW w:w="1512" w:type="dxa"/>
          </w:tcPr>
          <w:p w14:paraId="02511BFF" w14:textId="77777777" w:rsidR="006A1CE4" w:rsidRPr="00E67E0D" w:rsidRDefault="006A1CE4" w:rsidP="00E7499B">
            <w:pPr>
              <w:pStyle w:val="TAL"/>
              <w:rPr>
                <w:lang w:eastAsia="ja-JP"/>
              </w:rPr>
            </w:pPr>
            <w:r w:rsidRPr="00E67E0D">
              <w:rPr>
                <w:lang w:eastAsia="ja-JP"/>
              </w:rPr>
              <w:t>9.3.3.2</w:t>
            </w:r>
          </w:p>
        </w:tc>
        <w:tc>
          <w:tcPr>
            <w:tcW w:w="1728" w:type="dxa"/>
          </w:tcPr>
          <w:p w14:paraId="7CABAFBE" w14:textId="77777777" w:rsidR="006A1CE4" w:rsidRPr="00E67E0D" w:rsidRDefault="006A1CE4" w:rsidP="00E7499B">
            <w:pPr>
              <w:pStyle w:val="TAL"/>
              <w:rPr>
                <w:rFonts w:cs="Arial"/>
                <w:lang w:eastAsia="ja-JP"/>
              </w:rPr>
            </w:pPr>
          </w:p>
        </w:tc>
        <w:tc>
          <w:tcPr>
            <w:tcW w:w="1080" w:type="dxa"/>
          </w:tcPr>
          <w:p w14:paraId="61820F60"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w:t>
            </w:r>
          </w:p>
        </w:tc>
        <w:tc>
          <w:tcPr>
            <w:tcW w:w="1080" w:type="dxa"/>
          </w:tcPr>
          <w:p w14:paraId="5594B050" w14:textId="77777777" w:rsidR="006A1CE4" w:rsidRPr="00E67E0D" w:rsidRDefault="006A1CE4" w:rsidP="00E7499B">
            <w:pPr>
              <w:pStyle w:val="TAL"/>
              <w:jc w:val="center"/>
              <w:rPr>
                <w:rFonts w:cs="Arial"/>
                <w:lang w:eastAsia="ja-JP"/>
              </w:rPr>
            </w:pPr>
          </w:p>
        </w:tc>
      </w:tr>
      <w:tr w:rsidR="006A1CE4" w:rsidRPr="00E67E0D" w14:paraId="38AA49E3" w14:textId="77777777" w:rsidTr="00E7499B">
        <w:tc>
          <w:tcPr>
            <w:tcW w:w="2160" w:type="dxa"/>
          </w:tcPr>
          <w:p w14:paraId="6C08EDAE" w14:textId="77777777" w:rsidR="006A1CE4" w:rsidRPr="00E67E0D" w:rsidRDefault="006A1CE4" w:rsidP="00E7499B">
            <w:pPr>
              <w:pStyle w:val="TAL"/>
              <w:ind w:left="72"/>
              <w:rPr>
                <w:rFonts w:eastAsia="MS Mincho" w:cs="Arial"/>
                <w:lang w:eastAsia="ja-JP"/>
              </w:rPr>
            </w:pPr>
            <w:r w:rsidRPr="00E67E0D">
              <w:rPr>
                <w:rFonts w:cs="Arial"/>
                <w:bCs/>
                <w:iCs/>
                <w:lang w:eastAsia="ja-JP"/>
              </w:rPr>
              <w:t>&gt;</w:t>
            </w:r>
            <w:r w:rsidRPr="00E67E0D">
              <w:rPr>
                <w:rFonts w:eastAsia="Batang" w:cs="Arial"/>
                <w:bCs/>
                <w:i/>
                <w:iCs/>
                <w:lang w:eastAsia="ja-JP"/>
              </w:rPr>
              <w:t>AMF</w:t>
            </w:r>
            <w:r w:rsidRPr="00E67E0D">
              <w:rPr>
                <w:rFonts w:cs="Arial"/>
                <w:bCs/>
                <w:i/>
                <w:iCs/>
                <w:lang w:eastAsia="ja-JP"/>
              </w:rPr>
              <w:t xml:space="preserve"> UE NGAP ID</w:t>
            </w:r>
          </w:p>
        </w:tc>
        <w:tc>
          <w:tcPr>
            <w:tcW w:w="1080" w:type="dxa"/>
          </w:tcPr>
          <w:p w14:paraId="2D9323CC" w14:textId="77777777" w:rsidR="006A1CE4" w:rsidRPr="00E67E0D" w:rsidRDefault="006A1CE4" w:rsidP="00E7499B">
            <w:pPr>
              <w:pStyle w:val="TAL"/>
              <w:rPr>
                <w:rFonts w:eastAsia="MS Mincho" w:cs="Arial"/>
                <w:lang w:eastAsia="ja-JP"/>
              </w:rPr>
            </w:pPr>
          </w:p>
        </w:tc>
        <w:tc>
          <w:tcPr>
            <w:tcW w:w="1080" w:type="dxa"/>
          </w:tcPr>
          <w:p w14:paraId="00D11F0E" w14:textId="77777777" w:rsidR="006A1CE4" w:rsidRPr="00E67E0D" w:rsidRDefault="006A1CE4" w:rsidP="00E7499B">
            <w:pPr>
              <w:pStyle w:val="TAL"/>
              <w:rPr>
                <w:rFonts w:cs="Arial"/>
                <w:lang w:eastAsia="ja-JP"/>
              </w:rPr>
            </w:pPr>
          </w:p>
        </w:tc>
        <w:tc>
          <w:tcPr>
            <w:tcW w:w="1512" w:type="dxa"/>
          </w:tcPr>
          <w:p w14:paraId="71A11CAC" w14:textId="77777777" w:rsidR="006A1CE4" w:rsidRPr="00E67E0D" w:rsidRDefault="006A1CE4" w:rsidP="00E7499B">
            <w:pPr>
              <w:pStyle w:val="TAL"/>
              <w:rPr>
                <w:rFonts w:cs="Arial"/>
                <w:lang w:eastAsia="ja-JP"/>
              </w:rPr>
            </w:pPr>
          </w:p>
        </w:tc>
        <w:tc>
          <w:tcPr>
            <w:tcW w:w="1728" w:type="dxa"/>
          </w:tcPr>
          <w:p w14:paraId="4CD5E25A" w14:textId="77777777" w:rsidR="006A1CE4" w:rsidRPr="00E67E0D" w:rsidRDefault="006A1CE4" w:rsidP="00E7499B">
            <w:pPr>
              <w:pStyle w:val="TAL"/>
              <w:rPr>
                <w:rFonts w:cs="Arial"/>
                <w:lang w:eastAsia="ja-JP"/>
              </w:rPr>
            </w:pPr>
          </w:p>
        </w:tc>
        <w:tc>
          <w:tcPr>
            <w:tcW w:w="1080" w:type="dxa"/>
          </w:tcPr>
          <w:p w14:paraId="4459836B" w14:textId="77777777" w:rsidR="006A1CE4" w:rsidRPr="00E67E0D" w:rsidRDefault="006A1CE4" w:rsidP="00E7499B">
            <w:pPr>
              <w:pStyle w:val="TAL"/>
              <w:jc w:val="center"/>
              <w:rPr>
                <w:rFonts w:eastAsia="MS Mincho" w:cs="Arial"/>
                <w:lang w:eastAsia="ja-JP"/>
              </w:rPr>
            </w:pPr>
          </w:p>
        </w:tc>
        <w:tc>
          <w:tcPr>
            <w:tcW w:w="1080" w:type="dxa"/>
          </w:tcPr>
          <w:p w14:paraId="391368DA" w14:textId="77777777" w:rsidR="006A1CE4" w:rsidRPr="00E67E0D" w:rsidRDefault="006A1CE4" w:rsidP="00E7499B">
            <w:pPr>
              <w:pStyle w:val="TAL"/>
              <w:jc w:val="center"/>
              <w:rPr>
                <w:rFonts w:cs="Arial"/>
                <w:lang w:eastAsia="ja-JP"/>
              </w:rPr>
            </w:pPr>
          </w:p>
        </w:tc>
      </w:tr>
      <w:tr w:rsidR="006A1CE4" w:rsidRPr="00E67E0D" w14:paraId="6A6E5E7B" w14:textId="77777777" w:rsidTr="00E7499B">
        <w:tc>
          <w:tcPr>
            <w:tcW w:w="2160" w:type="dxa"/>
          </w:tcPr>
          <w:p w14:paraId="77E1695F" w14:textId="77777777" w:rsidR="006A1CE4" w:rsidRPr="00E67E0D" w:rsidRDefault="006A1CE4" w:rsidP="00E7499B">
            <w:pPr>
              <w:pStyle w:val="TAL"/>
              <w:ind w:left="162"/>
              <w:rPr>
                <w:rFonts w:eastAsia="MS Mincho" w:cs="Arial"/>
                <w:lang w:eastAsia="ja-JP"/>
              </w:rPr>
            </w:pPr>
            <w:r w:rsidRPr="00E67E0D">
              <w:rPr>
                <w:rFonts w:cs="Arial"/>
                <w:bCs/>
                <w:iCs/>
                <w:lang w:eastAsia="ja-JP"/>
              </w:rPr>
              <w:t>&gt;&gt;AMF UE NGAP ID</w:t>
            </w:r>
          </w:p>
        </w:tc>
        <w:tc>
          <w:tcPr>
            <w:tcW w:w="1080" w:type="dxa"/>
          </w:tcPr>
          <w:p w14:paraId="1D944E89"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5D959C55" w14:textId="77777777" w:rsidR="006A1CE4" w:rsidRPr="00E67E0D" w:rsidRDefault="006A1CE4" w:rsidP="00E7499B">
            <w:pPr>
              <w:pStyle w:val="TAL"/>
              <w:rPr>
                <w:rFonts w:cs="Arial"/>
                <w:lang w:eastAsia="ja-JP"/>
              </w:rPr>
            </w:pPr>
          </w:p>
        </w:tc>
        <w:tc>
          <w:tcPr>
            <w:tcW w:w="1512" w:type="dxa"/>
          </w:tcPr>
          <w:p w14:paraId="4F9B5C6B" w14:textId="77777777" w:rsidR="006A1CE4" w:rsidRPr="00E67E0D" w:rsidRDefault="006A1CE4" w:rsidP="00E7499B">
            <w:pPr>
              <w:pStyle w:val="TAL"/>
              <w:rPr>
                <w:rFonts w:cs="Arial"/>
                <w:lang w:eastAsia="ja-JP"/>
              </w:rPr>
            </w:pPr>
            <w:r w:rsidRPr="00E67E0D">
              <w:rPr>
                <w:lang w:eastAsia="ja-JP"/>
              </w:rPr>
              <w:t>9.3.3.1</w:t>
            </w:r>
          </w:p>
        </w:tc>
        <w:tc>
          <w:tcPr>
            <w:tcW w:w="1728" w:type="dxa"/>
          </w:tcPr>
          <w:p w14:paraId="16355229" w14:textId="77777777" w:rsidR="006A1CE4" w:rsidRPr="00E67E0D" w:rsidRDefault="006A1CE4" w:rsidP="00E7499B">
            <w:pPr>
              <w:pStyle w:val="TAL"/>
              <w:rPr>
                <w:rFonts w:cs="Arial"/>
                <w:lang w:eastAsia="ja-JP"/>
              </w:rPr>
            </w:pPr>
          </w:p>
        </w:tc>
        <w:tc>
          <w:tcPr>
            <w:tcW w:w="1080" w:type="dxa"/>
          </w:tcPr>
          <w:p w14:paraId="169DA7D8"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w:t>
            </w:r>
          </w:p>
        </w:tc>
        <w:tc>
          <w:tcPr>
            <w:tcW w:w="1080" w:type="dxa"/>
          </w:tcPr>
          <w:p w14:paraId="393CBEBE" w14:textId="77777777" w:rsidR="006A1CE4" w:rsidRPr="00E67E0D" w:rsidRDefault="006A1CE4" w:rsidP="00E7499B">
            <w:pPr>
              <w:pStyle w:val="TAL"/>
              <w:jc w:val="center"/>
              <w:rPr>
                <w:rFonts w:cs="Arial"/>
                <w:lang w:eastAsia="ja-JP"/>
              </w:rPr>
            </w:pPr>
          </w:p>
        </w:tc>
      </w:tr>
      <w:tr w:rsidR="00AE297A" w:rsidRPr="00FF6A95" w14:paraId="0E48BEB2" w14:textId="77777777" w:rsidTr="00AE297A">
        <w:trPr>
          <w:del w:id="3921" w:author="Issam" w:date="2019-02-12T23:38:00Z"/>
        </w:trPr>
        <w:tc>
          <w:tcPr>
            <w:tcW w:w="2160" w:type="dxa"/>
          </w:tcPr>
          <w:p w14:paraId="5E680644" w14:textId="77777777" w:rsidR="00AE297A" w:rsidRPr="00FF6A95" w:rsidRDefault="00AE297A" w:rsidP="00AE297A">
            <w:pPr>
              <w:pStyle w:val="TAL"/>
              <w:rPr>
                <w:del w:id="3922" w:author="Issam" w:date="2019-02-12T23:38:00Z"/>
                <w:rFonts w:cs="Arial"/>
                <w:bCs/>
                <w:iCs/>
                <w:lang w:eastAsia="ja-JP"/>
              </w:rPr>
            </w:pPr>
            <w:del w:id="3923" w:author="Issam" w:date="2019-02-12T23:38:00Z">
              <w:r w:rsidRPr="00FF6A95">
                <w:rPr>
                  <w:rFonts w:eastAsia="Batang" w:cs="Arial"/>
                </w:rPr>
                <w:delText>RAN Paging Priority</w:delText>
              </w:r>
            </w:del>
          </w:p>
        </w:tc>
        <w:tc>
          <w:tcPr>
            <w:tcW w:w="1080" w:type="dxa"/>
          </w:tcPr>
          <w:p w14:paraId="57C55803" w14:textId="77777777" w:rsidR="00AE297A" w:rsidRPr="00FF6A95" w:rsidRDefault="00AE297A" w:rsidP="00AE297A">
            <w:pPr>
              <w:pStyle w:val="TAL"/>
              <w:rPr>
                <w:del w:id="3924" w:author="Issam" w:date="2019-02-12T23:38:00Z"/>
                <w:rFonts w:cs="Arial"/>
                <w:lang w:eastAsia="ja-JP"/>
              </w:rPr>
            </w:pPr>
            <w:del w:id="3925" w:author="Issam" w:date="2019-02-12T23:38:00Z">
              <w:r w:rsidRPr="00FF6A95">
                <w:rPr>
                  <w:rFonts w:cs="Arial"/>
                </w:rPr>
                <w:delText xml:space="preserve">O </w:delText>
              </w:r>
            </w:del>
          </w:p>
        </w:tc>
        <w:tc>
          <w:tcPr>
            <w:tcW w:w="1080" w:type="dxa"/>
          </w:tcPr>
          <w:p w14:paraId="48CE47DA" w14:textId="77777777" w:rsidR="00AE297A" w:rsidRPr="00FF6A95" w:rsidRDefault="00AE297A" w:rsidP="00AE297A">
            <w:pPr>
              <w:pStyle w:val="TAL"/>
              <w:rPr>
                <w:del w:id="3926" w:author="Issam" w:date="2019-02-12T23:38:00Z"/>
                <w:rFonts w:cs="Arial"/>
                <w:lang w:eastAsia="ja-JP"/>
              </w:rPr>
            </w:pPr>
          </w:p>
        </w:tc>
        <w:tc>
          <w:tcPr>
            <w:tcW w:w="1512" w:type="dxa"/>
          </w:tcPr>
          <w:p w14:paraId="2CA74B17" w14:textId="77777777" w:rsidR="00AE297A" w:rsidRPr="00FF6A95" w:rsidRDefault="00AE297A" w:rsidP="00AE297A">
            <w:pPr>
              <w:pStyle w:val="TAL"/>
              <w:rPr>
                <w:del w:id="3927" w:author="Issam" w:date="2019-02-12T23:38:00Z"/>
                <w:lang w:eastAsia="ja-JP"/>
              </w:rPr>
            </w:pPr>
            <w:del w:id="3928" w:author="Issam" w:date="2019-02-12T23:38:00Z">
              <w:r w:rsidRPr="00FF6A95">
                <w:rPr>
                  <w:rFonts w:cs="Arial"/>
                </w:rPr>
                <w:delText>9.3.3.15</w:delText>
              </w:r>
            </w:del>
          </w:p>
        </w:tc>
        <w:tc>
          <w:tcPr>
            <w:tcW w:w="1728" w:type="dxa"/>
          </w:tcPr>
          <w:p w14:paraId="28F8837B" w14:textId="77777777" w:rsidR="00AE297A" w:rsidRPr="00FF6A95" w:rsidRDefault="00AE297A" w:rsidP="00AE297A">
            <w:pPr>
              <w:pStyle w:val="TAL"/>
              <w:rPr>
                <w:del w:id="3929" w:author="Issam" w:date="2019-02-12T23:38:00Z"/>
                <w:rFonts w:cs="Arial"/>
                <w:lang w:eastAsia="ja-JP"/>
              </w:rPr>
            </w:pPr>
          </w:p>
        </w:tc>
        <w:tc>
          <w:tcPr>
            <w:tcW w:w="1080" w:type="dxa"/>
          </w:tcPr>
          <w:p w14:paraId="60D8BC28" w14:textId="77777777" w:rsidR="00AE297A" w:rsidRPr="00FF6A95" w:rsidRDefault="00AE297A" w:rsidP="00AE297A">
            <w:pPr>
              <w:pStyle w:val="TAL"/>
              <w:jc w:val="center"/>
              <w:rPr>
                <w:del w:id="3930" w:author="Issam" w:date="2019-02-12T23:38:00Z"/>
                <w:rFonts w:eastAsia="MS Mincho" w:cs="Arial"/>
                <w:lang w:eastAsia="ja-JP"/>
              </w:rPr>
            </w:pPr>
            <w:del w:id="3931" w:author="Issam" w:date="2019-02-12T23:38:00Z">
              <w:r w:rsidRPr="00FF6A95">
                <w:rPr>
                  <w:rFonts w:cs="Arial"/>
                </w:rPr>
                <w:delText>YES</w:delText>
              </w:r>
            </w:del>
          </w:p>
        </w:tc>
        <w:tc>
          <w:tcPr>
            <w:tcW w:w="1080" w:type="dxa"/>
          </w:tcPr>
          <w:p w14:paraId="75B72664" w14:textId="77777777" w:rsidR="00AE297A" w:rsidRPr="00FF6A95" w:rsidRDefault="00AE297A" w:rsidP="00AE297A">
            <w:pPr>
              <w:pStyle w:val="TAL"/>
              <w:jc w:val="center"/>
              <w:rPr>
                <w:del w:id="3932" w:author="Issam" w:date="2019-02-12T23:38:00Z"/>
                <w:rFonts w:cs="Arial"/>
                <w:lang w:eastAsia="ja-JP"/>
              </w:rPr>
            </w:pPr>
            <w:del w:id="3933" w:author="Issam" w:date="2019-02-12T23:38:00Z">
              <w:r w:rsidRPr="00FF6A95">
                <w:rPr>
                  <w:rFonts w:cs="Arial"/>
                </w:rPr>
                <w:delText>ignore</w:delText>
              </w:r>
            </w:del>
          </w:p>
        </w:tc>
      </w:tr>
      <w:tr w:rsidR="006A1CE4" w:rsidRPr="00E67E0D" w14:paraId="43777240" w14:textId="77777777" w:rsidTr="00E7499B">
        <w:tc>
          <w:tcPr>
            <w:tcW w:w="2160" w:type="dxa"/>
          </w:tcPr>
          <w:p w14:paraId="272B7E42" w14:textId="77777777" w:rsidR="006A1CE4" w:rsidRPr="00E67E0D" w:rsidRDefault="006A1CE4" w:rsidP="00E7499B">
            <w:pPr>
              <w:pStyle w:val="TAL"/>
              <w:rPr>
                <w:rFonts w:eastAsia="MS Mincho" w:cs="Arial"/>
                <w:lang w:eastAsia="ja-JP"/>
              </w:rPr>
            </w:pPr>
            <w:r w:rsidRPr="00E67E0D">
              <w:rPr>
                <w:rFonts w:cs="Arial"/>
                <w:lang w:eastAsia="ja-JP"/>
              </w:rPr>
              <w:t>Cause</w:t>
            </w:r>
          </w:p>
        </w:tc>
        <w:tc>
          <w:tcPr>
            <w:tcW w:w="1080" w:type="dxa"/>
          </w:tcPr>
          <w:p w14:paraId="4A978131" w14:textId="77777777" w:rsidR="006A1CE4" w:rsidRPr="00E67E0D" w:rsidRDefault="006A1CE4" w:rsidP="00E7499B">
            <w:pPr>
              <w:pStyle w:val="TAL"/>
              <w:rPr>
                <w:rFonts w:eastAsia="MS Mincho" w:cs="Arial"/>
                <w:lang w:eastAsia="ja-JP"/>
              </w:rPr>
            </w:pPr>
            <w:r w:rsidRPr="00E67E0D">
              <w:rPr>
                <w:rFonts w:eastAsia="Batang" w:cs="Arial"/>
                <w:lang w:eastAsia="ja-JP"/>
              </w:rPr>
              <w:t>M</w:t>
            </w:r>
          </w:p>
        </w:tc>
        <w:tc>
          <w:tcPr>
            <w:tcW w:w="1080" w:type="dxa"/>
          </w:tcPr>
          <w:p w14:paraId="31441F20" w14:textId="77777777" w:rsidR="006A1CE4" w:rsidRPr="00E67E0D" w:rsidRDefault="006A1CE4" w:rsidP="00E7499B">
            <w:pPr>
              <w:pStyle w:val="TAL"/>
              <w:rPr>
                <w:rFonts w:cs="Arial"/>
                <w:lang w:eastAsia="ja-JP"/>
              </w:rPr>
            </w:pPr>
          </w:p>
        </w:tc>
        <w:tc>
          <w:tcPr>
            <w:tcW w:w="1512" w:type="dxa"/>
          </w:tcPr>
          <w:p w14:paraId="1D6ADECD" w14:textId="77777777" w:rsidR="006A1CE4" w:rsidRPr="00E67E0D" w:rsidRDefault="006A1CE4" w:rsidP="00E7499B">
            <w:pPr>
              <w:pStyle w:val="TAL"/>
              <w:rPr>
                <w:rFonts w:cs="Arial"/>
                <w:lang w:eastAsia="ja-JP"/>
              </w:rPr>
            </w:pPr>
            <w:r w:rsidRPr="00E67E0D">
              <w:rPr>
                <w:lang w:eastAsia="ja-JP"/>
              </w:rPr>
              <w:t>9.3.1.2</w:t>
            </w:r>
          </w:p>
        </w:tc>
        <w:tc>
          <w:tcPr>
            <w:tcW w:w="1728" w:type="dxa"/>
          </w:tcPr>
          <w:p w14:paraId="27F21F96" w14:textId="77777777" w:rsidR="006A1CE4" w:rsidRPr="00E67E0D" w:rsidRDefault="006A1CE4" w:rsidP="00E7499B">
            <w:pPr>
              <w:pStyle w:val="TAL"/>
              <w:rPr>
                <w:rFonts w:cs="Arial"/>
                <w:lang w:eastAsia="ja-JP"/>
              </w:rPr>
            </w:pPr>
          </w:p>
        </w:tc>
        <w:tc>
          <w:tcPr>
            <w:tcW w:w="1080" w:type="dxa"/>
          </w:tcPr>
          <w:p w14:paraId="0EB2916A"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738153C4" w14:textId="77777777" w:rsidR="006A1CE4" w:rsidRPr="00E67E0D" w:rsidRDefault="006A1CE4" w:rsidP="00E7499B">
            <w:pPr>
              <w:pStyle w:val="TAL"/>
              <w:jc w:val="center"/>
              <w:rPr>
                <w:rFonts w:cs="Arial"/>
                <w:lang w:eastAsia="ja-JP"/>
              </w:rPr>
            </w:pPr>
            <w:r w:rsidRPr="00E67E0D">
              <w:rPr>
                <w:rFonts w:cs="Arial"/>
                <w:lang w:eastAsia="ja-JP"/>
              </w:rPr>
              <w:t>ignore</w:t>
            </w:r>
          </w:p>
        </w:tc>
      </w:tr>
    </w:tbl>
    <w:p w14:paraId="5866D864" w14:textId="77777777" w:rsidR="006A1CE4" w:rsidRPr="00E67E0D" w:rsidRDefault="006A1CE4" w:rsidP="00E7499B">
      <w:pPr>
        <w:rPr>
          <w:rFonts w:eastAsia="Batang"/>
        </w:rPr>
      </w:pPr>
    </w:p>
    <w:p w14:paraId="7C8857AE" w14:textId="77777777" w:rsidR="006A1CE4" w:rsidRPr="00E67E0D" w:rsidRDefault="006A1CE4" w:rsidP="00E7499B">
      <w:pPr>
        <w:pStyle w:val="4"/>
      </w:pPr>
      <w:bookmarkStart w:id="3934" w:name="_Toc534720459"/>
      <w:bookmarkStart w:id="3935" w:name="_Toc525567471"/>
      <w:r w:rsidRPr="00E67E0D">
        <w:t>9.2.2.6</w:t>
      </w:r>
      <w:r w:rsidRPr="00E67E0D">
        <w:tab/>
        <w:t>UE CONTEXT RELEASE COMPLETE</w:t>
      </w:r>
      <w:bookmarkEnd w:id="3934"/>
      <w:bookmarkEnd w:id="3935"/>
    </w:p>
    <w:p w14:paraId="1598A8DF" w14:textId="77777777" w:rsidR="006A1CE4" w:rsidRPr="00E67E0D" w:rsidRDefault="006A1CE4" w:rsidP="00E7499B">
      <w:pPr>
        <w:rPr>
          <w:rFonts w:eastAsia="Batang"/>
        </w:rPr>
      </w:pPr>
      <w:r w:rsidRPr="00E67E0D">
        <w:t>This message is sent by the NG-RAN node to confirm the release of the UE-associated logical NG-connection over the NG interface.</w:t>
      </w:r>
    </w:p>
    <w:p w14:paraId="1C9333D4" w14:textId="77777777" w:rsidR="006A1CE4" w:rsidRPr="00E67E0D" w:rsidRDefault="006A1CE4" w:rsidP="00E7499B">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041C390E" w14:textId="77777777" w:rsidTr="00E7499B">
        <w:tc>
          <w:tcPr>
            <w:tcW w:w="2160" w:type="dxa"/>
          </w:tcPr>
          <w:p w14:paraId="56380410"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3E00AE8F"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3B356822"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0AE8C56F"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1EEAE813"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34D5F5F2"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0F4924FA"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0EAF8C94" w14:textId="77777777" w:rsidTr="00E7499B">
        <w:tc>
          <w:tcPr>
            <w:tcW w:w="2160" w:type="dxa"/>
          </w:tcPr>
          <w:p w14:paraId="49C58455"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39729E33"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7D2BE4E3" w14:textId="77777777" w:rsidR="006A1CE4" w:rsidRPr="00E67E0D" w:rsidRDefault="006A1CE4" w:rsidP="00E7499B">
            <w:pPr>
              <w:pStyle w:val="TAL"/>
              <w:rPr>
                <w:rFonts w:cs="Arial"/>
                <w:lang w:eastAsia="ja-JP"/>
              </w:rPr>
            </w:pPr>
          </w:p>
        </w:tc>
        <w:tc>
          <w:tcPr>
            <w:tcW w:w="1512" w:type="dxa"/>
          </w:tcPr>
          <w:p w14:paraId="17F8DAEB" w14:textId="77777777" w:rsidR="006A1CE4" w:rsidRPr="00E67E0D" w:rsidRDefault="006A1CE4" w:rsidP="00E7499B">
            <w:pPr>
              <w:pStyle w:val="TAL"/>
              <w:rPr>
                <w:rFonts w:cs="Arial"/>
                <w:lang w:eastAsia="ja-JP"/>
              </w:rPr>
            </w:pPr>
            <w:r w:rsidRPr="00E67E0D">
              <w:rPr>
                <w:lang w:eastAsia="ja-JP"/>
              </w:rPr>
              <w:t>9.3.1.1</w:t>
            </w:r>
          </w:p>
        </w:tc>
        <w:tc>
          <w:tcPr>
            <w:tcW w:w="1728" w:type="dxa"/>
          </w:tcPr>
          <w:p w14:paraId="40F325FD" w14:textId="77777777" w:rsidR="006A1CE4" w:rsidRPr="00E67E0D" w:rsidRDefault="006A1CE4" w:rsidP="00E7499B">
            <w:pPr>
              <w:pStyle w:val="TAL"/>
              <w:rPr>
                <w:rFonts w:cs="Arial"/>
                <w:lang w:eastAsia="ja-JP"/>
              </w:rPr>
            </w:pPr>
          </w:p>
        </w:tc>
        <w:tc>
          <w:tcPr>
            <w:tcW w:w="1080" w:type="dxa"/>
          </w:tcPr>
          <w:p w14:paraId="4B0532BA"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2177DEEA"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026DCA6D" w14:textId="77777777" w:rsidTr="00E7499B">
        <w:tc>
          <w:tcPr>
            <w:tcW w:w="2160" w:type="dxa"/>
          </w:tcPr>
          <w:p w14:paraId="7FB0CDDF" w14:textId="77777777" w:rsidR="006A1CE4" w:rsidRPr="00E67E0D" w:rsidRDefault="006A1CE4" w:rsidP="00E7499B">
            <w:pPr>
              <w:pStyle w:val="TAL"/>
              <w:rPr>
                <w:rFonts w:eastAsia="MS Mincho"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Pr>
          <w:p w14:paraId="3CD6E87C"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1BA1BC49" w14:textId="77777777" w:rsidR="006A1CE4" w:rsidRPr="00E67E0D" w:rsidRDefault="006A1CE4" w:rsidP="00E7499B">
            <w:pPr>
              <w:pStyle w:val="TAL"/>
              <w:rPr>
                <w:rFonts w:cs="Arial"/>
                <w:lang w:eastAsia="ja-JP"/>
              </w:rPr>
            </w:pPr>
          </w:p>
        </w:tc>
        <w:tc>
          <w:tcPr>
            <w:tcW w:w="1512" w:type="dxa"/>
          </w:tcPr>
          <w:p w14:paraId="26C0EAD4" w14:textId="77777777" w:rsidR="006A1CE4" w:rsidRPr="00E67E0D" w:rsidRDefault="006A1CE4" w:rsidP="00E7499B">
            <w:pPr>
              <w:pStyle w:val="TAL"/>
              <w:rPr>
                <w:rFonts w:cs="Arial"/>
                <w:lang w:eastAsia="ja-JP"/>
              </w:rPr>
            </w:pPr>
            <w:r w:rsidRPr="00E67E0D">
              <w:rPr>
                <w:lang w:eastAsia="ja-JP"/>
              </w:rPr>
              <w:t>9.3.3.1</w:t>
            </w:r>
          </w:p>
        </w:tc>
        <w:tc>
          <w:tcPr>
            <w:tcW w:w="1728" w:type="dxa"/>
          </w:tcPr>
          <w:p w14:paraId="51FD843B" w14:textId="77777777" w:rsidR="006A1CE4" w:rsidRPr="00E67E0D" w:rsidRDefault="006A1CE4" w:rsidP="00E7499B">
            <w:pPr>
              <w:pStyle w:val="TAL"/>
              <w:rPr>
                <w:rFonts w:cs="Arial"/>
                <w:lang w:eastAsia="ja-JP"/>
              </w:rPr>
            </w:pPr>
          </w:p>
        </w:tc>
        <w:tc>
          <w:tcPr>
            <w:tcW w:w="1080" w:type="dxa"/>
          </w:tcPr>
          <w:p w14:paraId="05C6B4A3"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330C8597" w14:textId="77777777" w:rsidR="006A1CE4" w:rsidRPr="00E67E0D" w:rsidRDefault="006A1CE4" w:rsidP="00E7499B">
            <w:pPr>
              <w:pStyle w:val="TAL"/>
              <w:jc w:val="center"/>
              <w:rPr>
                <w:rFonts w:cs="Arial"/>
                <w:lang w:eastAsia="ja-JP"/>
              </w:rPr>
            </w:pPr>
            <w:r w:rsidRPr="00E67E0D">
              <w:rPr>
                <w:rFonts w:cs="Arial"/>
                <w:lang w:eastAsia="zh-CN"/>
              </w:rPr>
              <w:t>ignore</w:t>
            </w:r>
          </w:p>
        </w:tc>
      </w:tr>
      <w:tr w:rsidR="006A1CE4" w:rsidRPr="00E67E0D" w14:paraId="3990B7D3" w14:textId="77777777" w:rsidTr="00E7499B">
        <w:tc>
          <w:tcPr>
            <w:tcW w:w="2160" w:type="dxa"/>
          </w:tcPr>
          <w:p w14:paraId="48FB5F89" w14:textId="77777777" w:rsidR="006A1CE4" w:rsidRPr="00E67E0D" w:rsidRDefault="006A1CE4" w:rsidP="00E7499B">
            <w:pPr>
              <w:pStyle w:val="TAL"/>
              <w:rPr>
                <w:rFonts w:eastAsia="MS Mincho" w:cs="Arial"/>
                <w:lang w:eastAsia="ja-JP"/>
              </w:rPr>
            </w:pPr>
            <w:r w:rsidRPr="00E67E0D">
              <w:rPr>
                <w:rFonts w:eastAsia="Batang" w:cs="Arial"/>
                <w:bCs/>
                <w:lang w:eastAsia="ja-JP"/>
              </w:rPr>
              <w:t>RAN</w:t>
            </w:r>
            <w:r w:rsidRPr="00E67E0D">
              <w:rPr>
                <w:rFonts w:cs="Arial"/>
                <w:bCs/>
                <w:lang w:eastAsia="ja-JP"/>
              </w:rPr>
              <w:t xml:space="preserve"> UE NGAP ID</w:t>
            </w:r>
          </w:p>
        </w:tc>
        <w:tc>
          <w:tcPr>
            <w:tcW w:w="1080" w:type="dxa"/>
          </w:tcPr>
          <w:p w14:paraId="6E8CDD7D"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2D1A09A2" w14:textId="77777777" w:rsidR="006A1CE4" w:rsidRPr="00E67E0D" w:rsidRDefault="006A1CE4" w:rsidP="00E7499B">
            <w:pPr>
              <w:pStyle w:val="TAL"/>
              <w:rPr>
                <w:rFonts w:cs="Arial"/>
                <w:lang w:eastAsia="ja-JP"/>
              </w:rPr>
            </w:pPr>
          </w:p>
        </w:tc>
        <w:tc>
          <w:tcPr>
            <w:tcW w:w="1512" w:type="dxa"/>
          </w:tcPr>
          <w:p w14:paraId="5AF06431" w14:textId="77777777" w:rsidR="006A1CE4" w:rsidRPr="00E67E0D" w:rsidRDefault="006A1CE4" w:rsidP="00E7499B">
            <w:pPr>
              <w:pStyle w:val="TAL"/>
              <w:rPr>
                <w:rFonts w:cs="Arial"/>
                <w:lang w:eastAsia="ja-JP"/>
              </w:rPr>
            </w:pPr>
            <w:r w:rsidRPr="00E67E0D">
              <w:rPr>
                <w:lang w:eastAsia="ja-JP"/>
              </w:rPr>
              <w:t>9.3.3.2</w:t>
            </w:r>
          </w:p>
        </w:tc>
        <w:tc>
          <w:tcPr>
            <w:tcW w:w="1728" w:type="dxa"/>
          </w:tcPr>
          <w:p w14:paraId="53408B8F" w14:textId="77777777" w:rsidR="006A1CE4" w:rsidRPr="00E67E0D" w:rsidRDefault="006A1CE4" w:rsidP="00E7499B">
            <w:pPr>
              <w:pStyle w:val="TAL"/>
              <w:rPr>
                <w:rFonts w:cs="Arial"/>
                <w:lang w:eastAsia="ja-JP"/>
              </w:rPr>
            </w:pPr>
          </w:p>
        </w:tc>
        <w:tc>
          <w:tcPr>
            <w:tcW w:w="1080" w:type="dxa"/>
          </w:tcPr>
          <w:p w14:paraId="6E36CC08"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473E3C00"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7E32EAC3" w14:textId="77777777" w:rsidTr="00E7499B">
        <w:tc>
          <w:tcPr>
            <w:tcW w:w="2160" w:type="dxa"/>
          </w:tcPr>
          <w:p w14:paraId="7FE8DBBC" w14:textId="77777777" w:rsidR="006A1CE4" w:rsidRPr="00E67E0D" w:rsidRDefault="006A1CE4" w:rsidP="00E7499B">
            <w:pPr>
              <w:pStyle w:val="TAL"/>
              <w:rPr>
                <w:rFonts w:eastAsia="MS Mincho" w:cs="Arial"/>
                <w:lang w:eastAsia="ja-JP"/>
              </w:rPr>
            </w:pPr>
            <w:r w:rsidRPr="00E67E0D">
              <w:rPr>
                <w:rFonts w:cs="Arial"/>
                <w:lang w:eastAsia="ja-JP"/>
              </w:rPr>
              <w:t>User Location Information</w:t>
            </w:r>
          </w:p>
        </w:tc>
        <w:tc>
          <w:tcPr>
            <w:tcW w:w="1080" w:type="dxa"/>
          </w:tcPr>
          <w:p w14:paraId="2342C372" w14:textId="77777777" w:rsidR="006A1CE4" w:rsidRPr="00E67E0D" w:rsidRDefault="006A1CE4" w:rsidP="00E7499B">
            <w:pPr>
              <w:pStyle w:val="TAL"/>
              <w:rPr>
                <w:rFonts w:eastAsia="MS Mincho" w:cs="Arial"/>
                <w:lang w:eastAsia="ja-JP"/>
              </w:rPr>
            </w:pPr>
            <w:r w:rsidRPr="00E67E0D">
              <w:rPr>
                <w:rFonts w:cs="Arial"/>
                <w:lang w:eastAsia="ja-JP"/>
              </w:rPr>
              <w:t>O</w:t>
            </w:r>
          </w:p>
        </w:tc>
        <w:tc>
          <w:tcPr>
            <w:tcW w:w="1080" w:type="dxa"/>
          </w:tcPr>
          <w:p w14:paraId="5350A18A" w14:textId="77777777" w:rsidR="006A1CE4" w:rsidRPr="00E67E0D" w:rsidRDefault="006A1CE4" w:rsidP="00E7499B">
            <w:pPr>
              <w:pStyle w:val="TAL"/>
              <w:rPr>
                <w:rFonts w:cs="Arial"/>
                <w:lang w:eastAsia="ja-JP"/>
              </w:rPr>
            </w:pPr>
          </w:p>
        </w:tc>
        <w:tc>
          <w:tcPr>
            <w:tcW w:w="1512" w:type="dxa"/>
          </w:tcPr>
          <w:p w14:paraId="5751FCA7" w14:textId="77777777" w:rsidR="006A1CE4" w:rsidRPr="00E67E0D" w:rsidRDefault="006A1CE4" w:rsidP="00E7499B">
            <w:pPr>
              <w:pStyle w:val="TAL"/>
              <w:rPr>
                <w:rFonts w:cs="Arial"/>
                <w:lang w:eastAsia="ja-JP"/>
              </w:rPr>
            </w:pPr>
            <w:r w:rsidRPr="00E67E0D">
              <w:rPr>
                <w:lang w:eastAsia="ja-JP"/>
              </w:rPr>
              <w:t>9.3.1.16</w:t>
            </w:r>
          </w:p>
        </w:tc>
        <w:tc>
          <w:tcPr>
            <w:tcW w:w="1728" w:type="dxa"/>
          </w:tcPr>
          <w:p w14:paraId="7F56847B" w14:textId="77777777" w:rsidR="006A1CE4" w:rsidRPr="00E67E0D" w:rsidRDefault="006A1CE4" w:rsidP="00E7499B">
            <w:pPr>
              <w:pStyle w:val="TAL"/>
              <w:rPr>
                <w:rFonts w:cs="Arial"/>
                <w:lang w:eastAsia="ja-JP"/>
              </w:rPr>
            </w:pPr>
          </w:p>
        </w:tc>
        <w:tc>
          <w:tcPr>
            <w:tcW w:w="1080" w:type="dxa"/>
          </w:tcPr>
          <w:p w14:paraId="35255F84"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75CE161A"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227FE1CD" w14:textId="77777777" w:rsidTr="00E7499B">
        <w:tc>
          <w:tcPr>
            <w:tcW w:w="2160" w:type="dxa"/>
          </w:tcPr>
          <w:p w14:paraId="02653CD8" w14:textId="77777777" w:rsidR="006A1CE4" w:rsidRPr="00E67E0D" w:rsidRDefault="006A1CE4" w:rsidP="00E7499B">
            <w:pPr>
              <w:pStyle w:val="TAL"/>
              <w:rPr>
                <w:rFonts w:eastAsia="MS Mincho" w:cs="Arial"/>
                <w:lang w:eastAsia="ja-JP"/>
              </w:rPr>
            </w:pPr>
            <w:r w:rsidRPr="00E67E0D">
              <w:rPr>
                <w:rFonts w:cs="Arial"/>
                <w:lang w:eastAsia="ja-JP"/>
              </w:rPr>
              <w:t>Information on Recommended Cells and RAN Nodes for Paging</w:t>
            </w:r>
          </w:p>
        </w:tc>
        <w:tc>
          <w:tcPr>
            <w:tcW w:w="1080" w:type="dxa"/>
          </w:tcPr>
          <w:p w14:paraId="00DBE3A5" w14:textId="77777777" w:rsidR="006A1CE4" w:rsidRPr="00E67E0D" w:rsidRDefault="006A1CE4" w:rsidP="00E7499B">
            <w:pPr>
              <w:pStyle w:val="TAL"/>
              <w:rPr>
                <w:rFonts w:eastAsia="MS Mincho" w:cs="Arial"/>
                <w:lang w:eastAsia="ja-JP"/>
              </w:rPr>
            </w:pPr>
            <w:r w:rsidRPr="00E67E0D">
              <w:rPr>
                <w:rFonts w:cs="Arial"/>
                <w:lang w:eastAsia="ja-JP"/>
              </w:rPr>
              <w:t>O</w:t>
            </w:r>
          </w:p>
        </w:tc>
        <w:tc>
          <w:tcPr>
            <w:tcW w:w="1080" w:type="dxa"/>
          </w:tcPr>
          <w:p w14:paraId="0EB8D4C3" w14:textId="77777777" w:rsidR="006A1CE4" w:rsidRPr="00E67E0D" w:rsidRDefault="006A1CE4" w:rsidP="00E7499B">
            <w:pPr>
              <w:pStyle w:val="TAL"/>
              <w:rPr>
                <w:rFonts w:cs="Arial"/>
                <w:lang w:eastAsia="ja-JP"/>
              </w:rPr>
            </w:pPr>
          </w:p>
        </w:tc>
        <w:tc>
          <w:tcPr>
            <w:tcW w:w="1512" w:type="dxa"/>
          </w:tcPr>
          <w:p w14:paraId="63C70091" w14:textId="77777777" w:rsidR="006A1CE4" w:rsidRPr="00E67E0D" w:rsidRDefault="006A1CE4" w:rsidP="00E7499B">
            <w:pPr>
              <w:pStyle w:val="TAL"/>
              <w:rPr>
                <w:rFonts w:cs="Arial"/>
                <w:lang w:eastAsia="ja-JP"/>
              </w:rPr>
            </w:pPr>
            <w:r w:rsidRPr="00E67E0D">
              <w:rPr>
                <w:lang w:eastAsia="ja-JP"/>
              </w:rPr>
              <w:t>9.3.1.100</w:t>
            </w:r>
          </w:p>
        </w:tc>
        <w:tc>
          <w:tcPr>
            <w:tcW w:w="1728" w:type="dxa"/>
          </w:tcPr>
          <w:p w14:paraId="646DAF8B" w14:textId="77777777" w:rsidR="006A1CE4" w:rsidRPr="00E67E0D" w:rsidRDefault="006A1CE4" w:rsidP="00E7499B">
            <w:pPr>
              <w:pStyle w:val="TAL"/>
              <w:rPr>
                <w:rFonts w:cs="Arial"/>
                <w:lang w:eastAsia="ja-JP"/>
              </w:rPr>
            </w:pPr>
          </w:p>
        </w:tc>
        <w:tc>
          <w:tcPr>
            <w:tcW w:w="1080" w:type="dxa"/>
          </w:tcPr>
          <w:p w14:paraId="5EF456FD"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5EBA0C8A"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2EDE33E3" w14:textId="77777777" w:rsidTr="00E7499B">
        <w:tc>
          <w:tcPr>
            <w:tcW w:w="2160" w:type="dxa"/>
          </w:tcPr>
          <w:p w14:paraId="1F063CE2" w14:textId="77777777" w:rsidR="006A1CE4" w:rsidRPr="00E67E0D" w:rsidRDefault="006A1CE4" w:rsidP="00E7499B">
            <w:pPr>
              <w:pStyle w:val="TAL"/>
              <w:rPr>
                <w:rFonts w:cs="Arial"/>
                <w:b/>
                <w:lang w:eastAsia="ja-JP"/>
              </w:rPr>
            </w:pPr>
            <w:r w:rsidRPr="00E67E0D">
              <w:rPr>
                <w:rFonts w:cs="Arial"/>
                <w:b/>
                <w:lang w:eastAsia="ja-JP"/>
              </w:rPr>
              <w:t>PDU Session Resource List</w:t>
            </w:r>
          </w:p>
        </w:tc>
        <w:tc>
          <w:tcPr>
            <w:tcW w:w="1080" w:type="dxa"/>
          </w:tcPr>
          <w:p w14:paraId="4D5A618C" w14:textId="77777777" w:rsidR="006A1CE4" w:rsidRPr="00E67E0D" w:rsidRDefault="006A1CE4" w:rsidP="00E7499B">
            <w:pPr>
              <w:pStyle w:val="TAL"/>
              <w:rPr>
                <w:rFonts w:cs="Arial"/>
                <w:lang w:eastAsia="ja-JP"/>
              </w:rPr>
            </w:pPr>
          </w:p>
        </w:tc>
        <w:tc>
          <w:tcPr>
            <w:tcW w:w="1080" w:type="dxa"/>
          </w:tcPr>
          <w:p w14:paraId="1F5D2196" w14:textId="77777777" w:rsidR="006A1CE4" w:rsidRPr="00E67E0D" w:rsidRDefault="006A1CE4" w:rsidP="00E7499B">
            <w:pPr>
              <w:pStyle w:val="TAL"/>
              <w:rPr>
                <w:rFonts w:cs="Arial"/>
                <w:i/>
                <w:lang w:eastAsia="ja-JP"/>
              </w:rPr>
            </w:pPr>
            <w:r w:rsidRPr="00E67E0D">
              <w:rPr>
                <w:rFonts w:cs="Arial"/>
                <w:i/>
                <w:lang w:eastAsia="ja-JP"/>
              </w:rPr>
              <w:t>0..1</w:t>
            </w:r>
          </w:p>
        </w:tc>
        <w:tc>
          <w:tcPr>
            <w:tcW w:w="1512" w:type="dxa"/>
          </w:tcPr>
          <w:p w14:paraId="52DE3648" w14:textId="77777777" w:rsidR="006A1CE4" w:rsidRPr="00E67E0D" w:rsidRDefault="006A1CE4" w:rsidP="00E7499B">
            <w:pPr>
              <w:pStyle w:val="TAL"/>
              <w:rPr>
                <w:lang w:eastAsia="ja-JP"/>
              </w:rPr>
            </w:pPr>
          </w:p>
        </w:tc>
        <w:tc>
          <w:tcPr>
            <w:tcW w:w="1728" w:type="dxa"/>
          </w:tcPr>
          <w:p w14:paraId="31D54A3D" w14:textId="77777777" w:rsidR="006A1CE4" w:rsidRPr="00E67E0D" w:rsidDel="00A53F04" w:rsidRDefault="006A1CE4" w:rsidP="00E7499B">
            <w:pPr>
              <w:pStyle w:val="TAL"/>
              <w:rPr>
                <w:rFonts w:eastAsia="DengXian" w:cs="Arial"/>
                <w:lang w:eastAsia="zh-CN"/>
              </w:rPr>
            </w:pPr>
          </w:p>
        </w:tc>
        <w:tc>
          <w:tcPr>
            <w:tcW w:w="1080" w:type="dxa"/>
          </w:tcPr>
          <w:p w14:paraId="5E8DD715"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02812111"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317B1A65" w14:textId="77777777" w:rsidTr="00E7499B">
        <w:tc>
          <w:tcPr>
            <w:tcW w:w="2160" w:type="dxa"/>
          </w:tcPr>
          <w:p w14:paraId="1D79537A" w14:textId="77777777" w:rsidR="006A1CE4" w:rsidRPr="00E67E0D" w:rsidRDefault="006A1CE4" w:rsidP="00E7499B">
            <w:pPr>
              <w:pStyle w:val="TAL"/>
              <w:ind w:left="75"/>
              <w:rPr>
                <w:rFonts w:cs="Arial"/>
                <w:b/>
                <w:lang w:eastAsia="ja-JP"/>
              </w:rPr>
            </w:pPr>
            <w:r w:rsidRPr="00E67E0D">
              <w:rPr>
                <w:rFonts w:cs="Arial"/>
                <w:b/>
                <w:lang w:eastAsia="ja-JP"/>
              </w:rPr>
              <w:t>&gt;PDU Session Resource Item</w:t>
            </w:r>
          </w:p>
        </w:tc>
        <w:tc>
          <w:tcPr>
            <w:tcW w:w="1080" w:type="dxa"/>
          </w:tcPr>
          <w:p w14:paraId="528428CA" w14:textId="77777777" w:rsidR="006A1CE4" w:rsidRPr="00E67E0D" w:rsidRDefault="006A1CE4" w:rsidP="00E7499B">
            <w:pPr>
              <w:pStyle w:val="TAL"/>
              <w:rPr>
                <w:rFonts w:cs="Arial"/>
                <w:lang w:eastAsia="ja-JP"/>
              </w:rPr>
            </w:pPr>
          </w:p>
        </w:tc>
        <w:tc>
          <w:tcPr>
            <w:tcW w:w="1080" w:type="dxa"/>
          </w:tcPr>
          <w:p w14:paraId="331DB370" w14:textId="77777777" w:rsidR="006A1CE4" w:rsidRPr="00E67E0D" w:rsidRDefault="006A1CE4" w:rsidP="00E7499B">
            <w:pPr>
              <w:pStyle w:val="TAL"/>
              <w:rPr>
                <w:rFonts w:cs="Arial"/>
                <w:i/>
                <w:lang w:eastAsia="ja-JP"/>
              </w:rPr>
            </w:pPr>
            <w:r w:rsidRPr="00E67E0D">
              <w:rPr>
                <w:bCs/>
                <w:i/>
                <w:szCs w:val="18"/>
                <w:lang w:eastAsia="ja-JP"/>
              </w:rPr>
              <w:t>1..&lt;maxnoofPDUSessions&gt;</w:t>
            </w:r>
          </w:p>
        </w:tc>
        <w:tc>
          <w:tcPr>
            <w:tcW w:w="1512" w:type="dxa"/>
          </w:tcPr>
          <w:p w14:paraId="1579924D" w14:textId="77777777" w:rsidR="006A1CE4" w:rsidRPr="00E67E0D" w:rsidRDefault="006A1CE4" w:rsidP="00E7499B">
            <w:pPr>
              <w:pStyle w:val="TAL"/>
              <w:rPr>
                <w:lang w:eastAsia="ja-JP"/>
              </w:rPr>
            </w:pPr>
          </w:p>
        </w:tc>
        <w:tc>
          <w:tcPr>
            <w:tcW w:w="1728" w:type="dxa"/>
          </w:tcPr>
          <w:p w14:paraId="73EE59CE" w14:textId="77777777" w:rsidR="006A1CE4" w:rsidRPr="00E67E0D" w:rsidDel="00A53F04" w:rsidRDefault="006A1CE4" w:rsidP="00E7499B">
            <w:pPr>
              <w:pStyle w:val="TAL"/>
              <w:rPr>
                <w:rFonts w:eastAsia="DengXian" w:cs="Arial"/>
                <w:lang w:eastAsia="zh-CN"/>
              </w:rPr>
            </w:pPr>
          </w:p>
        </w:tc>
        <w:tc>
          <w:tcPr>
            <w:tcW w:w="1080" w:type="dxa"/>
          </w:tcPr>
          <w:p w14:paraId="19F818C4" w14:textId="77777777" w:rsidR="006A1CE4" w:rsidRPr="00E67E0D" w:rsidRDefault="006A1CE4" w:rsidP="00E7499B">
            <w:pPr>
              <w:pStyle w:val="TAL"/>
              <w:jc w:val="center"/>
              <w:rPr>
                <w:rFonts w:cs="Arial"/>
                <w:lang w:eastAsia="ja-JP"/>
              </w:rPr>
            </w:pPr>
            <w:r w:rsidRPr="00E67E0D">
              <w:rPr>
                <w:rFonts w:cs="Arial"/>
                <w:lang w:eastAsia="ja-JP"/>
              </w:rPr>
              <w:t>-</w:t>
            </w:r>
          </w:p>
        </w:tc>
        <w:tc>
          <w:tcPr>
            <w:tcW w:w="1080" w:type="dxa"/>
          </w:tcPr>
          <w:p w14:paraId="5DDAE474" w14:textId="77777777" w:rsidR="006A1CE4" w:rsidRPr="00E67E0D" w:rsidRDefault="006A1CE4" w:rsidP="00E7499B">
            <w:pPr>
              <w:pStyle w:val="TAL"/>
              <w:jc w:val="center"/>
              <w:rPr>
                <w:rFonts w:cs="Arial"/>
                <w:lang w:eastAsia="ja-JP"/>
              </w:rPr>
            </w:pPr>
          </w:p>
        </w:tc>
      </w:tr>
      <w:tr w:rsidR="006A1CE4" w:rsidRPr="00E67E0D" w14:paraId="0F9F5F2E" w14:textId="77777777" w:rsidTr="00E7499B">
        <w:tc>
          <w:tcPr>
            <w:tcW w:w="2160" w:type="dxa"/>
          </w:tcPr>
          <w:p w14:paraId="5AB06FE1" w14:textId="77777777" w:rsidR="006A1CE4" w:rsidRPr="00E67E0D" w:rsidRDefault="006A1CE4" w:rsidP="00E7499B">
            <w:pPr>
              <w:pStyle w:val="TAL"/>
              <w:ind w:left="165"/>
              <w:rPr>
                <w:rFonts w:cs="Arial"/>
                <w:lang w:eastAsia="ja-JP"/>
              </w:rPr>
            </w:pPr>
            <w:r w:rsidRPr="00E67E0D">
              <w:rPr>
                <w:rFonts w:cs="Arial"/>
                <w:lang w:eastAsia="ja-JP"/>
              </w:rPr>
              <w:t>&gt;&gt;PDU Session ID</w:t>
            </w:r>
          </w:p>
        </w:tc>
        <w:tc>
          <w:tcPr>
            <w:tcW w:w="1080" w:type="dxa"/>
          </w:tcPr>
          <w:p w14:paraId="3DC0E6C0"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2C612FB0" w14:textId="77777777" w:rsidR="006A1CE4" w:rsidRPr="00E67E0D" w:rsidRDefault="006A1CE4" w:rsidP="00E7499B">
            <w:pPr>
              <w:pStyle w:val="TAL"/>
              <w:rPr>
                <w:bCs/>
                <w:i/>
                <w:szCs w:val="18"/>
                <w:lang w:eastAsia="ja-JP"/>
              </w:rPr>
            </w:pPr>
          </w:p>
        </w:tc>
        <w:tc>
          <w:tcPr>
            <w:tcW w:w="1512" w:type="dxa"/>
          </w:tcPr>
          <w:p w14:paraId="276F47E8" w14:textId="77777777" w:rsidR="006A1CE4" w:rsidRPr="00E67E0D" w:rsidRDefault="006A1CE4" w:rsidP="00E7499B">
            <w:pPr>
              <w:pStyle w:val="TAL"/>
              <w:rPr>
                <w:lang w:eastAsia="ja-JP"/>
              </w:rPr>
            </w:pPr>
            <w:r w:rsidRPr="00E67E0D">
              <w:rPr>
                <w:lang w:eastAsia="ja-JP"/>
              </w:rPr>
              <w:t>9.3.1.50</w:t>
            </w:r>
          </w:p>
        </w:tc>
        <w:tc>
          <w:tcPr>
            <w:tcW w:w="1728" w:type="dxa"/>
          </w:tcPr>
          <w:p w14:paraId="7326685E" w14:textId="77777777" w:rsidR="006A1CE4" w:rsidRPr="00E67E0D" w:rsidDel="00A53F04" w:rsidRDefault="006A1CE4" w:rsidP="00E7499B">
            <w:pPr>
              <w:pStyle w:val="TAL"/>
              <w:rPr>
                <w:rFonts w:eastAsia="DengXian" w:cs="Arial"/>
                <w:lang w:eastAsia="zh-CN"/>
              </w:rPr>
            </w:pPr>
          </w:p>
        </w:tc>
        <w:tc>
          <w:tcPr>
            <w:tcW w:w="1080" w:type="dxa"/>
          </w:tcPr>
          <w:p w14:paraId="237EDD3B" w14:textId="77777777" w:rsidR="006A1CE4" w:rsidRPr="00E67E0D" w:rsidRDefault="006A1CE4" w:rsidP="00E7499B">
            <w:pPr>
              <w:pStyle w:val="TAL"/>
              <w:jc w:val="center"/>
              <w:rPr>
                <w:rFonts w:cs="Arial"/>
                <w:lang w:eastAsia="ja-JP"/>
              </w:rPr>
            </w:pPr>
            <w:r w:rsidRPr="00E67E0D">
              <w:rPr>
                <w:rFonts w:cs="Arial"/>
                <w:lang w:eastAsia="ja-JP"/>
              </w:rPr>
              <w:t>-</w:t>
            </w:r>
          </w:p>
        </w:tc>
        <w:tc>
          <w:tcPr>
            <w:tcW w:w="1080" w:type="dxa"/>
          </w:tcPr>
          <w:p w14:paraId="54F9D64E" w14:textId="77777777" w:rsidR="006A1CE4" w:rsidRPr="00E67E0D" w:rsidRDefault="006A1CE4" w:rsidP="00E7499B">
            <w:pPr>
              <w:pStyle w:val="TAL"/>
              <w:jc w:val="center"/>
              <w:rPr>
                <w:rFonts w:cs="Arial"/>
                <w:lang w:eastAsia="ja-JP"/>
              </w:rPr>
            </w:pPr>
          </w:p>
        </w:tc>
      </w:tr>
      <w:tr w:rsidR="006A1CE4" w:rsidRPr="00E67E0D" w14:paraId="6829B4A8" w14:textId="77777777" w:rsidTr="00E7499B">
        <w:tc>
          <w:tcPr>
            <w:tcW w:w="2160" w:type="dxa"/>
          </w:tcPr>
          <w:p w14:paraId="70133050" w14:textId="77777777" w:rsidR="006A1CE4" w:rsidRPr="00E67E0D" w:rsidRDefault="006A1CE4" w:rsidP="00E7499B">
            <w:pPr>
              <w:pStyle w:val="TAL"/>
              <w:rPr>
                <w:rFonts w:cs="Arial"/>
                <w:lang w:eastAsia="ja-JP"/>
              </w:rPr>
            </w:pPr>
            <w:r w:rsidRPr="00E67E0D">
              <w:rPr>
                <w:rFonts w:cs="Arial"/>
                <w:lang w:eastAsia="ja-JP"/>
              </w:rPr>
              <w:t>Criticality Diagnostics</w:t>
            </w:r>
          </w:p>
        </w:tc>
        <w:tc>
          <w:tcPr>
            <w:tcW w:w="1080" w:type="dxa"/>
          </w:tcPr>
          <w:p w14:paraId="2B316DA4" w14:textId="77777777" w:rsidR="006A1CE4" w:rsidRPr="00E67E0D" w:rsidRDefault="006A1CE4" w:rsidP="00E7499B">
            <w:pPr>
              <w:pStyle w:val="TAL"/>
              <w:rPr>
                <w:rFonts w:cs="Arial"/>
                <w:lang w:eastAsia="ja-JP"/>
              </w:rPr>
            </w:pPr>
            <w:r w:rsidRPr="00E67E0D">
              <w:rPr>
                <w:rFonts w:cs="Arial"/>
                <w:lang w:eastAsia="ja-JP"/>
              </w:rPr>
              <w:t>O</w:t>
            </w:r>
          </w:p>
        </w:tc>
        <w:tc>
          <w:tcPr>
            <w:tcW w:w="1080" w:type="dxa"/>
          </w:tcPr>
          <w:p w14:paraId="2247FABB" w14:textId="77777777" w:rsidR="006A1CE4" w:rsidRPr="00E67E0D" w:rsidRDefault="006A1CE4" w:rsidP="00E7499B">
            <w:pPr>
              <w:pStyle w:val="TAL"/>
              <w:rPr>
                <w:rFonts w:cs="Arial"/>
                <w:lang w:eastAsia="ja-JP"/>
              </w:rPr>
            </w:pPr>
          </w:p>
        </w:tc>
        <w:tc>
          <w:tcPr>
            <w:tcW w:w="1512" w:type="dxa"/>
          </w:tcPr>
          <w:p w14:paraId="3E6A9CB8" w14:textId="77777777" w:rsidR="006A1CE4" w:rsidRPr="00E67E0D" w:rsidRDefault="006A1CE4" w:rsidP="00E7499B">
            <w:pPr>
              <w:pStyle w:val="TAL"/>
              <w:rPr>
                <w:lang w:eastAsia="ja-JP"/>
              </w:rPr>
            </w:pPr>
            <w:r w:rsidRPr="00E67E0D">
              <w:rPr>
                <w:lang w:eastAsia="ja-JP"/>
              </w:rPr>
              <w:t>9.3.1.3</w:t>
            </w:r>
          </w:p>
        </w:tc>
        <w:tc>
          <w:tcPr>
            <w:tcW w:w="1728" w:type="dxa"/>
          </w:tcPr>
          <w:p w14:paraId="1B0B0EF2" w14:textId="77777777" w:rsidR="006A1CE4" w:rsidRPr="00E67E0D" w:rsidRDefault="006A1CE4" w:rsidP="00E7499B">
            <w:pPr>
              <w:pStyle w:val="TAL"/>
              <w:rPr>
                <w:rFonts w:eastAsia="DengXian" w:cs="Arial"/>
                <w:lang w:eastAsia="zh-CN"/>
              </w:rPr>
            </w:pPr>
          </w:p>
        </w:tc>
        <w:tc>
          <w:tcPr>
            <w:tcW w:w="1080" w:type="dxa"/>
          </w:tcPr>
          <w:p w14:paraId="12491410"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18935B7E" w14:textId="77777777" w:rsidR="006A1CE4" w:rsidRPr="00E67E0D" w:rsidRDefault="006A1CE4" w:rsidP="00E7499B">
            <w:pPr>
              <w:pStyle w:val="TAL"/>
              <w:jc w:val="center"/>
              <w:rPr>
                <w:rFonts w:cs="Arial"/>
                <w:lang w:eastAsia="ja-JP"/>
              </w:rPr>
            </w:pPr>
            <w:r w:rsidRPr="00E67E0D">
              <w:rPr>
                <w:rFonts w:cs="Arial"/>
                <w:lang w:eastAsia="ja-JP"/>
              </w:rPr>
              <w:t>ignore</w:t>
            </w:r>
          </w:p>
        </w:tc>
      </w:tr>
    </w:tbl>
    <w:p w14:paraId="2304809A"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3F0164D5" w14:textId="77777777" w:rsidTr="00E7499B">
        <w:tc>
          <w:tcPr>
            <w:tcW w:w="3528" w:type="dxa"/>
          </w:tcPr>
          <w:p w14:paraId="7EC6592D"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1A580D42"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58BFA504" w14:textId="77777777" w:rsidTr="00E7499B">
        <w:tc>
          <w:tcPr>
            <w:tcW w:w="3528" w:type="dxa"/>
          </w:tcPr>
          <w:p w14:paraId="338620A3" w14:textId="77777777" w:rsidR="006A1CE4" w:rsidRPr="00E67E0D" w:rsidRDefault="006A1CE4" w:rsidP="00E7499B">
            <w:pPr>
              <w:pStyle w:val="TAL"/>
              <w:rPr>
                <w:rFonts w:cs="Arial"/>
                <w:lang w:eastAsia="ja-JP"/>
              </w:rPr>
            </w:pPr>
            <w:r w:rsidRPr="00E67E0D">
              <w:rPr>
                <w:lang w:eastAsia="ja-JP"/>
              </w:rPr>
              <w:t>maxnoofPDUSessions</w:t>
            </w:r>
          </w:p>
        </w:tc>
        <w:tc>
          <w:tcPr>
            <w:tcW w:w="6192" w:type="dxa"/>
          </w:tcPr>
          <w:p w14:paraId="3B9EDE37" w14:textId="77777777" w:rsidR="006A1CE4" w:rsidRPr="00E67E0D" w:rsidRDefault="006A1CE4" w:rsidP="00E7499B">
            <w:pPr>
              <w:pStyle w:val="TAL"/>
              <w:rPr>
                <w:rFonts w:cs="Arial"/>
                <w:lang w:eastAsia="ja-JP"/>
              </w:rPr>
            </w:pPr>
            <w:r w:rsidRPr="00E67E0D">
              <w:rPr>
                <w:lang w:eastAsia="ja-JP"/>
              </w:rPr>
              <w:t xml:space="preserve">Maximum no. of PDU sessions allowed towards one UE. Value is </w:t>
            </w:r>
            <w:r w:rsidRPr="00E67E0D">
              <w:rPr>
                <w:rFonts w:eastAsia="SimSun"/>
                <w:lang w:eastAsia="zh-CN"/>
              </w:rPr>
              <w:t>256</w:t>
            </w:r>
            <w:r w:rsidRPr="00E67E0D">
              <w:rPr>
                <w:lang w:eastAsia="ja-JP"/>
              </w:rPr>
              <w:t>.</w:t>
            </w:r>
          </w:p>
        </w:tc>
      </w:tr>
    </w:tbl>
    <w:p w14:paraId="4B2A7DC4" w14:textId="77777777" w:rsidR="006A1CE4" w:rsidRPr="00E67E0D" w:rsidRDefault="006A1CE4" w:rsidP="00E7499B">
      <w:pPr>
        <w:rPr>
          <w:rFonts w:eastAsia="Batang"/>
        </w:rPr>
      </w:pPr>
    </w:p>
    <w:p w14:paraId="3827B6F3" w14:textId="77777777" w:rsidR="006A1CE4" w:rsidRPr="00E67E0D" w:rsidRDefault="006A1CE4" w:rsidP="00E7499B">
      <w:pPr>
        <w:pStyle w:val="4"/>
      </w:pPr>
      <w:bookmarkStart w:id="3936" w:name="_Toc534720460"/>
      <w:bookmarkStart w:id="3937" w:name="_Toc525567472"/>
      <w:r w:rsidRPr="00E67E0D">
        <w:t>9.2.2.7</w:t>
      </w:r>
      <w:r w:rsidRPr="00E67E0D">
        <w:tab/>
        <w:t>UE CONTEXT MODIFICATION REQUEST</w:t>
      </w:r>
      <w:bookmarkEnd w:id="3936"/>
      <w:bookmarkEnd w:id="3937"/>
    </w:p>
    <w:p w14:paraId="66A24D95" w14:textId="77777777" w:rsidR="006A1CE4" w:rsidRPr="00E67E0D" w:rsidRDefault="006A1CE4" w:rsidP="00E7499B">
      <w:pPr>
        <w:rPr>
          <w:rFonts w:eastAsia="Batang"/>
        </w:rPr>
      </w:pPr>
      <w:r w:rsidRPr="00E67E0D">
        <w:t>This message is sent by the AMF to provide UE Context information changes to the NG-RAN node.</w:t>
      </w:r>
    </w:p>
    <w:p w14:paraId="7B874E01" w14:textId="77777777" w:rsidR="006A1CE4" w:rsidRPr="00E67E0D" w:rsidRDefault="006A1CE4" w:rsidP="00E7499B">
      <w:r w:rsidRPr="00E67E0D">
        <w:t xml:space="preserve">Direction: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5889A1F4" w14:textId="77777777" w:rsidTr="00E7499B">
        <w:tc>
          <w:tcPr>
            <w:tcW w:w="2160" w:type="dxa"/>
          </w:tcPr>
          <w:p w14:paraId="10C86664"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730CBEB3"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4AFCD7F5"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60F5A074"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4A1962CC"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4AF01216"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76F2B7FF"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4597242A" w14:textId="77777777" w:rsidTr="00E7499B">
        <w:tc>
          <w:tcPr>
            <w:tcW w:w="2160" w:type="dxa"/>
          </w:tcPr>
          <w:p w14:paraId="3316F245"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125918BC"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7F16ABB3" w14:textId="77777777" w:rsidR="006A1CE4" w:rsidRPr="00E67E0D" w:rsidRDefault="006A1CE4" w:rsidP="00E7499B">
            <w:pPr>
              <w:pStyle w:val="TAL"/>
              <w:rPr>
                <w:rFonts w:cs="Arial"/>
                <w:lang w:eastAsia="ja-JP"/>
              </w:rPr>
            </w:pPr>
          </w:p>
        </w:tc>
        <w:tc>
          <w:tcPr>
            <w:tcW w:w="1512" w:type="dxa"/>
          </w:tcPr>
          <w:p w14:paraId="23C5F634" w14:textId="77777777" w:rsidR="006A1CE4" w:rsidRPr="00E67E0D" w:rsidRDefault="006A1CE4" w:rsidP="00E7499B">
            <w:pPr>
              <w:pStyle w:val="TAL"/>
              <w:rPr>
                <w:rFonts w:cs="Arial"/>
                <w:lang w:eastAsia="ja-JP"/>
              </w:rPr>
            </w:pPr>
            <w:r w:rsidRPr="00E67E0D">
              <w:rPr>
                <w:lang w:eastAsia="ja-JP"/>
              </w:rPr>
              <w:t>9.3.1.1</w:t>
            </w:r>
          </w:p>
        </w:tc>
        <w:tc>
          <w:tcPr>
            <w:tcW w:w="1728" w:type="dxa"/>
          </w:tcPr>
          <w:p w14:paraId="7C82EC3F" w14:textId="77777777" w:rsidR="006A1CE4" w:rsidRPr="00E67E0D" w:rsidRDefault="006A1CE4" w:rsidP="00E7499B">
            <w:pPr>
              <w:pStyle w:val="TAL"/>
              <w:rPr>
                <w:rFonts w:cs="Arial"/>
                <w:lang w:eastAsia="ja-JP"/>
              </w:rPr>
            </w:pPr>
          </w:p>
        </w:tc>
        <w:tc>
          <w:tcPr>
            <w:tcW w:w="1080" w:type="dxa"/>
          </w:tcPr>
          <w:p w14:paraId="45AE3867"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47B6A9A6"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6389B726" w14:textId="77777777" w:rsidTr="00E7499B">
        <w:tc>
          <w:tcPr>
            <w:tcW w:w="2160" w:type="dxa"/>
          </w:tcPr>
          <w:p w14:paraId="52533773" w14:textId="77777777" w:rsidR="006A1CE4" w:rsidRPr="00E67E0D" w:rsidRDefault="006A1CE4" w:rsidP="00E7499B">
            <w:pPr>
              <w:pStyle w:val="TAL"/>
              <w:rPr>
                <w:rFonts w:eastAsia="MS Mincho"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Pr>
          <w:p w14:paraId="5D830899"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06EDBCE9" w14:textId="77777777" w:rsidR="006A1CE4" w:rsidRPr="00E67E0D" w:rsidRDefault="006A1CE4" w:rsidP="00E7499B">
            <w:pPr>
              <w:pStyle w:val="TAL"/>
              <w:rPr>
                <w:rFonts w:cs="Arial"/>
                <w:lang w:eastAsia="ja-JP"/>
              </w:rPr>
            </w:pPr>
          </w:p>
        </w:tc>
        <w:tc>
          <w:tcPr>
            <w:tcW w:w="1512" w:type="dxa"/>
          </w:tcPr>
          <w:p w14:paraId="6974FCA0" w14:textId="77777777" w:rsidR="006A1CE4" w:rsidRPr="00E67E0D" w:rsidRDefault="006A1CE4" w:rsidP="00E7499B">
            <w:pPr>
              <w:pStyle w:val="TAL"/>
              <w:rPr>
                <w:rFonts w:cs="Arial"/>
                <w:lang w:eastAsia="ja-JP"/>
              </w:rPr>
            </w:pPr>
            <w:r w:rsidRPr="00E67E0D">
              <w:rPr>
                <w:lang w:eastAsia="ja-JP"/>
              </w:rPr>
              <w:t>9.3.3.1</w:t>
            </w:r>
          </w:p>
        </w:tc>
        <w:tc>
          <w:tcPr>
            <w:tcW w:w="1728" w:type="dxa"/>
          </w:tcPr>
          <w:p w14:paraId="480C78FD" w14:textId="77777777" w:rsidR="006A1CE4" w:rsidRPr="00E67E0D" w:rsidRDefault="006A1CE4" w:rsidP="00E7499B">
            <w:pPr>
              <w:pStyle w:val="TAL"/>
              <w:rPr>
                <w:rFonts w:cs="Arial"/>
                <w:lang w:eastAsia="ja-JP"/>
              </w:rPr>
            </w:pPr>
          </w:p>
        </w:tc>
        <w:tc>
          <w:tcPr>
            <w:tcW w:w="1080" w:type="dxa"/>
          </w:tcPr>
          <w:p w14:paraId="218A6D36"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568C684A"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5B362F04" w14:textId="77777777" w:rsidTr="00E7499B">
        <w:tc>
          <w:tcPr>
            <w:tcW w:w="2160" w:type="dxa"/>
          </w:tcPr>
          <w:p w14:paraId="35440598" w14:textId="77777777" w:rsidR="006A1CE4" w:rsidRPr="00E67E0D" w:rsidRDefault="006A1CE4" w:rsidP="00E7499B">
            <w:pPr>
              <w:pStyle w:val="TAL"/>
              <w:rPr>
                <w:rFonts w:eastAsia="MS Mincho" w:cs="Arial"/>
                <w:lang w:eastAsia="ja-JP"/>
              </w:rPr>
            </w:pPr>
            <w:r w:rsidRPr="00E67E0D">
              <w:rPr>
                <w:rFonts w:eastAsia="Batang" w:cs="Arial"/>
                <w:bCs/>
                <w:lang w:eastAsia="ja-JP"/>
              </w:rPr>
              <w:t>RAN</w:t>
            </w:r>
            <w:r w:rsidRPr="00E67E0D">
              <w:rPr>
                <w:rFonts w:cs="Arial"/>
                <w:bCs/>
                <w:lang w:eastAsia="ja-JP"/>
              </w:rPr>
              <w:t xml:space="preserve"> UE NGAP ID</w:t>
            </w:r>
          </w:p>
        </w:tc>
        <w:tc>
          <w:tcPr>
            <w:tcW w:w="1080" w:type="dxa"/>
          </w:tcPr>
          <w:p w14:paraId="0D977B6D"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0766CAF6" w14:textId="77777777" w:rsidR="006A1CE4" w:rsidRPr="00E67E0D" w:rsidRDefault="006A1CE4" w:rsidP="00E7499B">
            <w:pPr>
              <w:pStyle w:val="TAL"/>
              <w:rPr>
                <w:rFonts w:cs="Arial"/>
                <w:lang w:eastAsia="ja-JP"/>
              </w:rPr>
            </w:pPr>
          </w:p>
        </w:tc>
        <w:tc>
          <w:tcPr>
            <w:tcW w:w="1512" w:type="dxa"/>
          </w:tcPr>
          <w:p w14:paraId="0D84E1FD" w14:textId="77777777" w:rsidR="006A1CE4" w:rsidRPr="00E67E0D" w:rsidRDefault="006A1CE4" w:rsidP="00E7499B">
            <w:pPr>
              <w:pStyle w:val="TAL"/>
              <w:rPr>
                <w:rFonts w:cs="Arial"/>
                <w:lang w:eastAsia="ja-JP"/>
              </w:rPr>
            </w:pPr>
            <w:r w:rsidRPr="00E67E0D">
              <w:rPr>
                <w:lang w:eastAsia="ja-JP"/>
              </w:rPr>
              <w:t>9.3.3.2</w:t>
            </w:r>
          </w:p>
        </w:tc>
        <w:tc>
          <w:tcPr>
            <w:tcW w:w="1728" w:type="dxa"/>
          </w:tcPr>
          <w:p w14:paraId="3DDE573D" w14:textId="77777777" w:rsidR="006A1CE4" w:rsidRPr="00E67E0D" w:rsidRDefault="006A1CE4" w:rsidP="00E7499B">
            <w:pPr>
              <w:pStyle w:val="TAL"/>
              <w:rPr>
                <w:rFonts w:cs="Arial"/>
                <w:lang w:eastAsia="ja-JP"/>
              </w:rPr>
            </w:pPr>
          </w:p>
        </w:tc>
        <w:tc>
          <w:tcPr>
            <w:tcW w:w="1080" w:type="dxa"/>
          </w:tcPr>
          <w:p w14:paraId="15C59F12"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59743C32"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1A293556" w14:textId="77777777" w:rsidTr="00E7499B">
        <w:tc>
          <w:tcPr>
            <w:tcW w:w="2160" w:type="dxa"/>
          </w:tcPr>
          <w:p w14:paraId="48B69906" w14:textId="77777777" w:rsidR="006A1CE4" w:rsidRPr="00E67E0D" w:rsidRDefault="006A1CE4" w:rsidP="00E7499B">
            <w:pPr>
              <w:pStyle w:val="TAL"/>
              <w:rPr>
                <w:rFonts w:eastAsia="Batang" w:cs="Arial"/>
                <w:bCs/>
                <w:lang w:eastAsia="ja-JP"/>
              </w:rPr>
            </w:pPr>
            <w:r w:rsidRPr="00E67E0D">
              <w:rPr>
                <w:rFonts w:eastAsia="Batang" w:cs="Arial"/>
              </w:rPr>
              <w:t>RAN Paging Priority</w:t>
            </w:r>
          </w:p>
        </w:tc>
        <w:tc>
          <w:tcPr>
            <w:tcW w:w="1080" w:type="dxa"/>
          </w:tcPr>
          <w:p w14:paraId="20195C97" w14:textId="77777777" w:rsidR="006A1CE4" w:rsidRPr="00E67E0D" w:rsidRDefault="006A1CE4" w:rsidP="00E7499B">
            <w:pPr>
              <w:pStyle w:val="TAL"/>
              <w:rPr>
                <w:rFonts w:cs="Arial"/>
                <w:lang w:eastAsia="ja-JP"/>
              </w:rPr>
            </w:pPr>
            <w:r w:rsidRPr="00E67E0D">
              <w:rPr>
                <w:rFonts w:cs="Arial"/>
              </w:rPr>
              <w:t xml:space="preserve">O </w:t>
            </w:r>
          </w:p>
        </w:tc>
        <w:tc>
          <w:tcPr>
            <w:tcW w:w="1080" w:type="dxa"/>
          </w:tcPr>
          <w:p w14:paraId="0801C56E" w14:textId="77777777" w:rsidR="006A1CE4" w:rsidRPr="00E67E0D" w:rsidRDefault="006A1CE4" w:rsidP="00E7499B">
            <w:pPr>
              <w:pStyle w:val="TAL"/>
              <w:rPr>
                <w:rFonts w:cs="Arial"/>
                <w:lang w:eastAsia="ja-JP"/>
              </w:rPr>
            </w:pPr>
          </w:p>
        </w:tc>
        <w:tc>
          <w:tcPr>
            <w:tcW w:w="1512" w:type="dxa"/>
          </w:tcPr>
          <w:p w14:paraId="46FFC5C2" w14:textId="77777777" w:rsidR="006A1CE4" w:rsidRPr="00E67E0D" w:rsidRDefault="006A1CE4" w:rsidP="00E7499B">
            <w:pPr>
              <w:pStyle w:val="TAL"/>
              <w:rPr>
                <w:lang w:eastAsia="ja-JP"/>
              </w:rPr>
            </w:pPr>
            <w:r w:rsidRPr="00E67E0D">
              <w:rPr>
                <w:rFonts w:cs="Arial"/>
              </w:rPr>
              <w:t>9.3.3.15</w:t>
            </w:r>
          </w:p>
        </w:tc>
        <w:tc>
          <w:tcPr>
            <w:tcW w:w="1728" w:type="dxa"/>
          </w:tcPr>
          <w:p w14:paraId="5D52712D" w14:textId="77777777" w:rsidR="006A1CE4" w:rsidRPr="00E67E0D" w:rsidRDefault="006A1CE4" w:rsidP="00E7499B">
            <w:pPr>
              <w:pStyle w:val="TAL"/>
              <w:rPr>
                <w:rFonts w:cs="Arial"/>
                <w:lang w:eastAsia="ja-JP"/>
              </w:rPr>
            </w:pPr>
          </w:p>
        </w:tc>
        <w:tc>
          <w:tcPr>
            <w:tcW w:w="1080" w:type="dxa"/>
          </w:tcPr>
          <w:p w14:paraId="3ECCB30C" w14:textId="77777777" w:rsidR="006A1CE4" w:rsidRPr="00E67E0D" w:rsidRDefault="006A1CE4" w:rsidP="00E7499B">
            <w:pPr>
              <w:pStyle w:val="TAL"/>
              <w:jc w:val="center"/>
              <w:rPr>
                <w:rFonts w:cs="Arial"/>
                <w:lang w:eastAsia="ja-JP"/>
              </w:rPr>
            </w:pPr>
            <w:r w:rsidRPr="00E67E0D">
              <w:rPr>
                <w:rFonts w:cs="Arial"/>
              </w:rPr>
              <w:t>YES</w:t>
            </w:r>
          </w:p>
        </w:tc>
        <w:tc>
          <w:tcPr>
            <w:tcW w:w="1080" w:type="dxa"/>
          </w:tcPr>
          <w:p w14:paraId="4DFDBC2F" w14:textId="77777777" w:rsidR="006A1CE4" w:rsidRPr="00E67E0D" w:rsidRDefault="006A1CE4" w:rsidP="00E7499B">
            <w:pPr>
              <w:pStyle w:val="TAL"/>
              <w:jc w:val="center"/>
              <w:rPr>
                <w:rFonts w:cs="Arial"/>
                <w:lang w:eastAsia="ja-JP"/>
              </w:rPr>
            </w:pPr>
            <w:r w:rsidRPr="00E67E0D">
              <w:rPr>
                <w:rFonts w:cs="Arial"/>
              </w:rPr>
              <w:t>ignore</w:t>
            </w:r>
          </w:p>
        </w:tc>
      </w:tr>
      <w:tr w:rsidR="006A1CE4" w:rsidRPr="00E67E0D" w14:paraId="17FAEDBD" w14:textId="77777777" w:rsidTr="00E7499B">
        <w:tc>
          <w:tcPr>
            <w:tcW w:w="2160" w:type="dxa"/>
          </w:tcPr>
          <w:p w14:paraId="39EFEB0D" w14:textId="77777777" w:rsidR="006A1CE4" w:rsidRPr="00E67E0D" w:rsidRDefault="006A1CE4" w:rsidP="00E7499B">
            <w:pPr>
              <w:pStyle w:val="TAL"/>
              <w:rPr>
                <w:rFonts w:eastAsia="MS Mincho" w:cs="Arial"/>
                <w:lang w:eastAsia="ja-JP"/>
              </w:rPr>
            </w:pPr>
            <w:r w:rsidRPr="00E67E0D">
              <w:rPr>
                <w:rFonts w:cs="Arial"/>
                <w:lang w:eastAsia="ja-JP"/>
              </w:rPr>
              <w:t>Security Key</w:t>
            </w:r>
          </w:p>
        </w:tc>
        <w:tc>
          <w:tcPr>
            <w:tcW w:w="1080" w:type="dxa"/>
          </w:tcPr>
          <w:p w14:paraId="44191E26" w14:textId="77777777" w:rsidR="006A1CE4" w:rsidRPr="00E67E0D" w:rsidRDefault="006A1CE4" w:rsidP="00E7499B">
            <w:pPr>
              <w:pStyle w:val="TAL"/>
              <w:rPr>
                <w:rFonts w:eastAsia="MS Mincho" w:cs="Arial"/>
                <w:lang w:eastAsia="ja-JP"/>
              </w:rPr>
            </w:pPr>
            <w:r w:rsidRPr="00E67E0D">
              <w:rPr>
                <w:rFonts w:eastAsia="Batang" w:cs="Arial"/>
                <w:lang w:eastAsia="ja-JP"/>
              </w:rPr>
              <w:t>O</w:t>
            </w:r>
          </w:p>
        </w:tc>
        <w:tc>
          <w:tcPr>
            <w:tcW w:w="1080" w:type="dxa"/>
          </w:tcPr>
          <w:p w14:paraId="12A67C23" w14:textId="77777777" w:rsidR="006A1CE4" w:rsidRPr="00E67E0D" w:rsidRDefault="006A1CE4" w:rsidP="00E7499B">
            <w:pPr>
              <w:pStyle w:val="TAL"/>
              <w:rPr>
                <w:rFonts w:cs="Arial"/>
                <w:lang w:eastAsia="ja-JP"/>
              </w:rPr>
            </w:pPr>
          </w:p>
        </w:tc>
        <w:tc>
          <w:tcPr>
            <w:tcW w:w="1512" w:type="dxa"/>
          </w:tcPr>
          <w:p w14:paraId="17F50683" w14:textId="77777777" w:rsidR="006A1CE4" w:rsidRPr="00E67E0D" w:rsidRDefault="006A1CE4" w:rsidP="00E7499B">
            <w:pPr>
              <w:pStyle w:val="TAL"/>
              <w:rPr>
                <w:rFonts w:cs="Arial"/>
                <w:lang w:eastAsia="ja-JP"/>
              </w:rPr>
            </w:pPr>
            <w:r w:rsidRPr="00E67E0D">
              <w:rPr>
                <w:lang w:eastAsia="ja-JP"/>
              </w:rPr>
              <w:t>9.3.1.87</w:t>
            </w:r>
          </w:p>
        </w:tc>
        <w:tc>
          <w:tcPr>
            <w:tcW w:w="1728" w:type="dxa"/>
          </w:tcPr>
          <w:p w14:paraId="2E07811E" w14:textId="77777777" w:rsidR="006A1CE4" w:rsidRPr="00E67E0D" w:rsidRDefault="006A1CE4" w:rsidP="00E7499B">
            <w:pPr>
              <w:pStyle w:val="TAL"/>
              <w:rPr>
                <w:rFonts w:cs="Arial"/>
                <w:lang w:eastAsia="ja-JP"/>
              </w:rPr>
            </w:pPr>
          </w:p>
        </w:tc>
        <w:tc>
          <w:tcPr>
            <w:tcW w:w="1080" w:type="dxa"/>
          </w:tcPr>
          <w:p w14:paraId="70F13835"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71064110"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20789FA7" w14:textId="77777777" w:rsidTr="00E7499B">
        <w:tc>
          <w:tcPr>
            <w:tcW w:w="2160" w:type="dxa"/>
          </w:tcPr>
          <w:p w14:paraId="107F26EF" w14:textId="77777777" w:rsidR="006A1CE4" w:rsidRPr="00E67E0D" w:rsidRDefault="006A1CE4" w:rsidP="00E7499B">
            <w:pPr>
              <w:pStyle w:val="TAL"/>
              <w:rPr>
                <w:rFonts w:eastAsia="MS Mincho" w:cs="Arial"/>
                <w:lang w:eastAsia="ja-JP"/>
              </w:rPr>
            </w:pPr>
            <w:r w:rsidRPr="00E67E0D">
              <w:t>Index to RAT/Frequency Selection</w:t>
            </w:r>
            <w:r w:rsidRPr="00E67E0D">
              <w:rPr>
                <w:rFonts w:cs="Arial"/>
                <w:lang w:eastAsia="ja-JP"/>
              </w:rPr>
              <w:t xml:space="preserve"> Priority</w:t>
            </w:r>
          </w:p>
        </w:tc>
        <w:tc>
          <w:tcPr>
            <w:tcW w:w="1080" w:type="dxa"/>
          </w:tcPr>
          <w:p w14:paraId="790545EF" w14:textId="77777777" w:rsidR="006A1CE4" w:rsidRPr="00E67E0D" w:rsidRDefault="006A1CE4" w:rsidP="00E7499B">
            <w:pPr>
              <w:pStyle w:val="TAL"/>
              <w:rPr>
                <w:rFonts w:eastAsia="MS Mincho" w:cs="Arial"/>
                <w:lang w:eastAsia="ja-JP"/>
              </w:rPr>
            </w:pPr>
            <w:r w:rsidRPr="00E67E0D">
              <w:rPr>
                <w:rFonts w:eastAsia="Batang" w:cs="Arial"/>
                <w:lang w:eastAsia="ja-JP"/>
              </w:rPr>
              <w:t>O</w:t>
            </w:r>
          </w:p>
        </w:tc>
        <w:tc>
          <w:tcPr>
            <w:tcW w:w="1080" w:type="dxa"/>
          </w:tcPr>
          <w:p w14:paraId="5A58DAFB" w14:textId="77777777" w:rsidR="006A1CE4" w:rsidRPr="00E67E0D" w:rsidRDefault="006A1CE4" w:rsidP="00E7499B">
            <w:pPr>
              <w:pStyle w:val="TAL"/>
              <w:rPr>
                <w:rFonts w:cs="Arial"/>
                <w:lang w:eastAsia="ja-JP"/>
              </w:rPr>
            </w:pPr>
          </w:p>
        </w:tc>
        <w:tc>
          <w:tcPr>
            <w:tcW w:w="1512" w:type="dxa"/>
          </w:tcPr>
          <w:p w14:paraId="1DD5C473" w14:textId="77777777" w:rsidR="006A1CE4" w:rsidRPr="00E67E0D" w:rsidRDefault="006A1CE4" w:rsidP="00E7499B">
            <w:pPr>
              <w:pStyle w:val="TAL"/>
              <w:rPr>
                <w:rFonts w:cs="Arial"/>
                <w:lang w:eastAsia="ja-JP"/>
              </w:rPr>
            </w:pPr>
            <w:r w:rsidRPr="00E67E0D">
              <w:rPr>
                <w:lang w:eastAsia="ja-JP"/>
              </w:rPr>
              <w:t>9.3.1.61</w:t>
            </w:r>
          </w:p>
        </w:tc>
        <w:tc>
          <w:tcPr>
            <w:tcW w:w="1728" w:type="dxa"/>
          </w:tcPr>
          <w:p w14:paraId="2CDE2D85" w14:textId="77777777" w:rsidR="006A1CE4" w:rsidRPr="00E67E0D" w:rsidRDefault="006A1CE4" w:rsidP="00E7499B">
            <w:pPr>
              <w:pStyle w:val="TAL"/>
              <w:rPr>
                <w:rFonts w:cs="Arial"/>
                <w:lang w:eastAsia="ja-JP"/>
              </w:rPr>
            </w:pPr>
          </w:p>
        </w:tc>
        <w:tc>
          <w:tcPr>
            <w:tcW w:w="1080" w:type="dxa"/>
          </w:tcPr>
          <w:p w14:paraId="62851491" w14:textId="77777777" w:rsidR="006A1CE4" w:rsidRPr="00E67E0D" w:rsidRDefault="006A1CE4" w:rsidP="00E7499B">
            <w:pPr>
              <w:pStyle w:val="TAL"/>
              <w:jc w:val="center"/>
              <w:rPr>
                <w:rFonts w:eastAsia="MS Mincho" w:cs="Arial"/>
                <w:lang w:eastAsia="ja-JP"/>
              </w:rPr>
            </w:pPr>
            <w:r w:rsidRPr="00E67E0D">
              <w:rPr>
                <w:rFonts w:cs="Arial"/>
                <w:szCs w:val="18"/>
              </w:rPr>
              <w:t>YES</w:t>
            </w:r>
          </w:p>
        </w:tc>
        <w:tc>
          <w:tcPr>
            <w:tcW w:w="1080" w:type="dxa"/>
          </w:tcPr>
          <w:p w14:paraId="2672E2EF" w14:textId="77777777" w:rsidR="006A1CE4" w:rsidRPr="00E67E0D" w:rsidRDefault="006A1CE4" w:rsidP="00E7499B">
            <w:pPr>
              <w:pStyle w:val="TAL"/>
              <w:jc w:val="center"/>
              <w:rPr>
                <w:rFonts w:cs="Arial"/>
                <w:lang w:eastAsia="ja-JP"/>
              </w:rPr>
            </w:pPr>
            <w:r w:rsidRPr="00E67E0D">
              <w:rPr>
                <w:rFonts w:cs="Arial"/>
                <w:szCs w:val="18"/>
              </w:rPr>
              <w:t>ignore</w:t>
            </w:r>
          </w:p>
        </w:tc>
      </w:tr>
      <w:tr w:rsidR="006A1CE4" w:rsidRPr="00E67E0D" w14:paraId="31C47336" w14:textId="77777777" w:rsidTr="00E7499B">
        <w:tc>
          <w:tcPr>
            <w:tcW w:w="2160" w:type="dxa"/>
          </w:tcPr>
          <w:p w14:paraId="4E917F51" w14:textId="77777777" w:rsidR="006A1CE4" w:rsidRPr="00E67E0D" w:rsidRDefault="006A1CE4" w:rsidP="00E7499B">
            <w:pPr>
              <w:pStyle w:val="TAL"/>
              <w:rPr>
                <w:rFonts w:eastAsia="MS Mincho" w:cs="Arial"/>
                <w:lang w:eastAsia="ja-JP"/>
              </w:rPr>
            </w:pPr>
            <w:r w:rsidRPr="00E67E0D">
              <w:rPr>
                <w:rFonts w:cs="Arial"/>
                <w:lang w:eastAsia="ja-JP"/>
              </w:rPr>
              <w:t>UE Aggregate Maximum Bit Rate</w:t>
            </w:r>
          </w:p>
        </w:tc>
        <w:tc>
          <w:tcPr>
            <w:tcW w:w="1080" w:type="dxa"/>
          </w:tcPr>
          <w:p w14:paraId="3ECE225D" w14:textId="77777777" w:rsidR="006A1CE4" w:rsidRPr="00E67E0D" w:rsidRDefault="006A1CE4" w:rsidP="00E7499B">
            <w:pPr>
              <w:pStyle w:val="TAL"/>
              <w:rPr>
                <w:rFonts w:eastAsia="MS Mincho" w:cs="Arial"/>
                <w:lang w:eastAsia="ja-JP"/>
              </w:rPr>
            </w:pPr>
            <w:r w:rsidRPr="00E67E0D">
              <w:rPr>
                <w:rFonts w:eastAsia="Batang" w:cs="Arial"/>
                <w:lang w:eastAsia="ja-JP"/>
              </w:rPr>
              <w:t>O</w:t>
            </w:r>
          </w:p>
        </w:tc>
        <w:tc>
          <w:tcPr>
            <w:tcW w:w="1080" w:type="dxa"/>
          </w:tcPr>
          <w:p w14:paraId="05091EC2" w14:textId="77777777" w:rsidR="006A1CE4" w:rsidRPr="00E67E0D" w:rsidRDefault="006A1CE4" w:rsidP="00E7499B">
            <w:pPr>
              <w:pStyle w:val="TAL"/>
              <w:rPr>
                <w:rFonts w:cs="Arial"/>
                <w:lang w:eastAsia="ja-JP"/>
              </w:rPr>
            </w:pPr>
          </w:p>
        </w:tc>
        <w:tc>
          <w:tcPr>
            <w:tcW w:w="1512" w:type="dxa"/>
          </w:tcPr>
          <w:p w14:paraId="49EDAB34" w14:textId="77777777" w:rsidR="006A1CE4" w:rsidRPr="00E67E0D" w:rsidRDefault="006A1CE4" w:rsidP="00E7499B">
            <w:pPr>
              <w:pStyle w:val="TAL"/>
              <w:rPr>
                <w:rFonts w:cs="Arial"/>
                <w:lang w:eastAsia="ja-JP"/>
              </w:rPr>
            </w:pPr>
            <w:r w:rsidRPr="00E67E0D">
              <w:rPr>
                <w:lang w:eastAsia="ja-JP"/>
              </w:rPr>
              <w:t>9.3.1.58</w:t>
            </w:r>
          </w:p>
        </w:tc>
        <w:tc>
          <w:tcPr>
            <w:tcW w:w="1728" w:type="dxa"/>
          </w:tcPr>
          <w:p w14:paraId="3DCDC29B" w14:textId="77777777" w:rsidR="006A1CE4" w:rsidRPr="00E67E0D" w:rsidRDefault="006A1CE4" w:rsidP="00E7499B">
            <w:pPr>
              <w:pStyle w:val="TAL"/>
              <w:rPr>
                <w:rFonts w:cs="Arial"/>
                <w:lang w:eastAsia="ja-JP"/>
              </w:rPr>
            </w:pPr>
          </w:p>
        </w:tc>
        <w:tc>
          <w:tcPr>
            <w:tcW w:w="1080" w:type="dxa"/>
          </w:tcPr>
          <w:p w14:paraId="19AF908C" w14:textId="77777777" w:rsidR="006A1CE4" w:rsidRPr="00E67E0D" w:rsidRDefault="006A1CE4" w:rsidP="00E7499B">
            <w:pPr>
              <w:pStyle w:val="TAL"/>
              <w:jc w:val="center"/>
              <w:rPr>
                <w:rFonts w:eastAsia="MS Mincho" w:cs="Arial"/>
                <w:lang w:eastAsia="ja-JP"/>
              </w:rPr>
            </w:pPr>
            <w:r w:rsidRPr="00E67E0D">
              <w:rPr>
                <w:rFonts w:cs="Arial"/>
                <w:szCs w:val="18"/>
              </w:rPr>
              <w:t>YES</w:t>
            </w:r>
          </w:p>
        </w:tc>
        <w:tc>
          <w:tcPr>
            <w:tcW w:w="1080" w:type="dxa"/>
          </w:tcPr>
          <w:p w14:paraId="7F491556" w14:textId="77777777" w:rsidR="006A1CE4" w:rsidRPr="00E67E0D" w:rsidRDefault="006A1CE4" w:rsidP="00E7499B">
            <w:pPr>
              <w:pStyle w:val="TAL"/>
              <w:jc w:val="center"/>
              <w:rPr>
                <w:rFonts w:cs="Arial"/>
                <w:lang w:eastAsia="ja-JP"/>
              </w:rPr>
            </w:pPr>
            <w:r w:rsidRPr="00E67E0D">
              <w:rPr>
                <w:rFonts w:cs="Arial"/>
                <w:szCs w:val="18"/>
              </w:rPr>
              <w:t>ignore</w:t>
            </w:r>
          </w:p>
        </w:tc>
      </w:tr>
      <w:tr w:rsidR="006A1CE4" w:rsidRPr="00E67E0D" w14:paraId="523E4EE9" w14:textId="77777777" w:rsidTr="00E7499B">
        <w:tc>
          <w:tcPr>
            <w:tcW w:w="2160" w:type="dxa"/>
          </w:tcPr>
          <w:p w14:paraId="5884B8E8" w14:textId="77777777" w:rsidR="006A1CE4" w:rsidRPr="00E67E0D" w:rsidRDefault="006A1CE4" w:rsidP="00E7499B">
            <w:pPr>
              <w:pStyle w:val="TAL"/>
              <w:rPr>
                <w:rFonts w:eastAsia="MS Mincho" w:cs="Arial"/>
                <w:lang w:eastAsia="ja-JP"/>
              </w:rPr>
            </w:pPr>
            <w:r w:rsidRPr="00E67E0D">
              <w:rPr>
                <w:rFonts w:cs="Arial"/>
                <w:lang w:eastAsia="zh-CN"/>
              </w:rPr>
              <w:t>UE Security Capabilities</w:t>
            </w:r>
          </w:p>
        </w:tc>
        <w:tc>
          <w:tcPr>
            <w:tcW w:w="1080" w:type="dxa"/>
          </w:tcPr>
          <w:p w14:paraId="76B67166" w14:textId="77777777" w:rsidR="006A1CE4" w:rsidRPr="00E67E0D" w:rsidRDefault="006A1CE4" w:rsidP="00E7499B">
            <w:pPr>
              <w:pStyle w:val="TAL"/>
              <w:rPr>
                <w:rFonts w:eastAsia="MS Mincho" w:cs="Arial"/>
                <w:lang w:eastAsia="ja-JP"/>
              </w:rPr>
            </w:pPr>
            <w:r w:rsidRPr="00E67E0D">
              <w:rPr>
                <w:rFonts w:cs="Arial"/>
                <w:lang w:eastAsia="ja-JP"/>
              </w:rPr>
              <w:t>O</w:t>
            </w:r>
          </w:p>
        </w:tc>
        <w:tc>
          <w:tcPr>
            <w:tcW w:w="1080" w:type="dxa"/>
          </w:tcPr>
          <w:p w14:paraId="50293D15" w14:textId="77777777" w:rsidR="006A1CE4" w:rsidRPr="00E67E0D" w:rsidRDefault="006A1CE4" w:rsidP="00E7499B">
            <w:pPr>
              <w:pStyle w:val="TAL"/>
              <w:rPr>
                <w:rFonts w:cs="Arial"/>
                <w:lang w:eastAsia="ja-JP"/>
              </w:rPr>
            </w:pPr>
          </w:p>
        </w:tc>
        <w:tc>
          <w:tcPr>
            <w:tcW w:w="1512" w:type="dxa"/>
          </w:tcPr>
          <w:p w14:paraId="59191F2D" w14:textId="77777777" w:rsidR="006A1CE4" w:rsidRPr="00E67E0D" w:rsidRDefault="006A1CE4" w:rsidP="00E7499B">
            <w:pPr>
              <w:pStyle w:val="TAL"/>
              <w:rPr>
                <w:rFonts w:cs="Arial"/>
                <w:lang w:eastAsia="ja-JP"/>
              </w:rPr>
            </w:pPr>
            <w:r w:rsidRPr="00E67E0D">
              <w:rPr>
                <w:lang w:eastAsia="ja-JP"/>
              </w:rPr>
              <w:t>9.3.1.86</w:t>
            </w:r>
          </w:p>
        </w:tc>
        <w:tc>
          <w:tcPr>
            <w:tcW w:w="1728" w:type="dxa"/>
          </w:tcPr>
          <w:p w14:paraId="33CDE54E" w14:textId="77777777" w:rsidR="006A1CE4" w:rsidRPr="00E67E0D" w:rsidRDefault="006A1CE4" w:rsidP="00E7499B">
            <w:pPr>
              <w:pStyle w:val="TAL"/>
              <w:rPr>
                <w:rFonts w:cs="Arial"/>
                <w:lang w:eastAsia="ja-JP"/>
              </w:rPr>
            </w:pPr>
          </w:p>
        </w:tc>
        <w:tc>
          <w:tcPr>
            <w:tcW w:w="1080" w:type="dxa"/>
          </w:tcPr>
          <w:p w14:paraId="7CE2A0A6"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1D39ECCE"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429186E7" w14:textId="77777777" w:rsidTr="00E7499B">
        <w:tc>
          <w:tcPr>
            <w:tcW w:w="2160" w:type="dxa"/>
          </w:tcPr>
          <w:p w14:paraId="3B6623B3" w14:textId="77777777" w:rsidR="006A1CE4" w:rsidRPr="00E67E0D" w:rsidRDefault="006A1CE4" w:rsidP="00E7499B">
            <w:pPr>
              <w:pStyle w:val="TAL"/>
              <w:rPr>
                <w:rFonts w:cs="Arial"/>
                <w:lang w:eastAsia="zh-CN"/>
              </w:rPr>
            </w:pPr>
            <w:r w:rsidRPr="00E67E0D">
              <w:rPr>
                <w:rFonts w:cs="Arial"/>
                <w:lang w:eastAsia="zh-CN"/>
              </w:rPr>
              <w:t>Core Network Assistance Information</w:t>
            </w:r>
          </w:p>
        </w:tc>
        <w:tc>
          <w:tcPr>
            <w:tcW w:w="1080" w:type="dxa"/>
          </w:tcPr>
          <w:p w14:paraId="587468CF" w14:textId="77777777" w:rsidR="006A1CE4" w:rsidRPr="00E67E0D" w:rsidRDefault="006A1CE4" w:rsidP="00E7499B">
            <w:pPr>
              <w:pStyle w:val="TAL"/>
              <w:rPr>
                <w:rFonts w:cs="Arial"/>
                <w:lang w:eastAsia="ja-JP"/>
              </w:rPr>
            </w:pPr>
            <w:r w:rsidRPr="00E67E0D">
              <w:rPr>
                <w:rFonts w:eastAsia="SimSun" w:cs="Arial" w:hint="eastAsia"/>
                <w:lang w:eastAsia="zh-CN"/>
              </w:rPr>
              <w:t>O</w:t>
            </w:r>
          </w:p>
        </w:tc>
        <w:tc>
          <w:tcPr>
            <w:tcW w:w="1080" w:type="dxa"/>
          </w:tcPr>
          <w:p w14:paraId="04E5C4CA" w14:textId="77777777" w:rsidR="006A1CE4" w:rsidRPr="00E67E0D" w:rsidRDefault="006A1CE4" w:rsidP="00E7499B">
            <w:pPr>
              <w:pStyle w:val="TAL"/>
              <w:rPr>
                <w:rFonts w:cs="Arial"/>
                <w:lang w:eastAsia="ja-JP"/>
              </w:rPr>
            </w:pPr>
          </w:p>
        </w:tc>
        <w:tc>
          <w:tcPr>
            <w:tcW w:w="1512" w:type="dxa"/>
          </w:tcPr>
          <w:p w14:paraId="7DBB28F5" w14:textId="77777777" w:rsidR="006A1CE4" w:rsidRPr="00E67E0D" w:rsidRDefault="006A1CE4" w:rsidP="00E7499B">
            <w:pPr>
              <w:pStyle w:val="TAL"/>
              <w:rPr>
                <w:lang w:eastAsia="ja-JP"/>
              </w:rPr>
            </w:pPr>
            <w:r w:rsidRPr="00E67E0D">
              <w:rPr>
                <w:lang w:eastAsia="ja-JP"/>
              </w:rPr>
              <w:t>9.3.1.</w:t>
            </w:r>
            <w:r w:rsidRPr="00E67E0D">
              <w:rPr>
                <w:rFonts w:eastAsia="SimSun"/>
                <w:lang w:eastAsia="zh-CN"/>
              </w:rPr>
              <w:t>15</w:t>
            </w:r>
          </w:p>
        </w:tc>
        <w:tc>
          <w:tcPr>
            <w:tcW w:w="1728" w:type="dxa"/>
          </w:tcPr>
          <w:p w14:paraId="101F4C52" w14:textId="77777777" w:rsidR="006A1CE4" w:rsidRPr="00E67E0D" w:rsidRDefault="006A1CE4" w:rsidP="00E7499B">
            <w:pPr>
              <w:pStyle w:val="TAL"/>
              <w:rPr>
                <w:rFonts w:cs="Arial"/>
                <w:lang w:eastAsia="ja-JP"/>
              </w:rPr>
            </w:pPr>
          </w:p>
        </w:tc>
        <w:tc>
          <w:tcPr>
            <w:tcW w:w="1080" w:type="dxa"/>
          </w:tcPr>
          <w:p w14:paraId="1BBFAF72"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23BA7119"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0C739D8C" w14:textId="77777777" w:rsidTr="00E7499B">
        <w:tc>
          <w:tcPr>
            <w:tcW w:w="2160" w:type="dxa"/>
          </w:tcPr>
          <w:p w14:paraId="63F115F2" w14:textId="77777777" w:rsidR="006A1CE4" w:rsidRPr="00E67E0D" w:rsidRDefault="006A1CE4" w:rsidP="00E7499B">
            <w:pPr>
              <w:pStyle w:val="TAL"/>
              <w:rPr>
                <w:rFonts w:cs="Arial"/>
                <w:lang w:eastAsia="zh-CN"/>
              </w:rPr>
            </w:pPr>
            <w:r w:rsidRPr="00E67E0D">
              <w:rPr>
                <w:rFonts w:cs="Arial"/>
                <w:lang w:eastAsia="zh-CN"/>
              </w:rPr>
              <w:t>Emergency Fallback Indicator</w:t>
            </w:r>
          </w:p>
        </w:tc>
        <w:tc>
          <w:tcPr>
            <w:tcW w:w="1080" w:type="dxa"/>
          </w:tcPr>
          <w:p w14:paraId="32E3D070" w14:textId="77777777" w:rsidR="006A1CE4" w:rsidRPr="00E67E0D" w:rsidRDefault="006A1CE4" w:rsidP="00E7499B">
            <w:pPr>
              <w:pStyle w:val="TAL"/>
              <w:rPr>
                <w:rFonts w:eastAsia="SimSun" w:cs="Arial"/>
                <w:lang w:eastAsia="zh-CN"/>
              </w:rPr>
            </w:pPr>
            <w:r w:rsidRPr="00E67E0D">
              <w:rPr>
                <w:rFonts w:eastAsia="SimSun" w:cs="Arial" w:hint="eastAsia"/>
                <w:lang w:eastAsia="zh-CN"/>
              </w:rPr>
              <w:t>O</w:t>
            </w:r>
          </w:p>
        </w:tc>
        <w:tc>
          <w:tcPr>
            <w:tcW w:w="1080" w:type="dxa"/>
          </w:tcPr>
          <w:p w14:paraId="68C02543" w14:textId="77777777" w:rsidR="006A1CE4" w:rsidRPr="00E67E0D" w:rsidRDefault="006A1CE4" w:rsidP="00E7499B">
            <w:pPr>
              <w:pStyle w:val="TAL"/>
              <w:rPr>
                <w:rFonts w:cs="Arial"/>
                <w:lang w:eastAsia="ja-JP"/>
              </w:rPr>
            </w:pPr>
          </w:p>
        </w:tc>
        <w:tc>
          <w:tcPr>
            <w:tcW w:w="1512" w:type="dxa"/>
          </w:tcPr>
          <w:p w14:paraId="2E626D9B" w14:textId="77777777" w:rsidR="006A1CE4" w:rsidRPr="00E67E0D" w:rsidRDefault="006A1CE4" w:rsidP="00E7499B">
            <w:pPr>
              <w:pStyle w:val="TAL"/>
              <w:rPr>
                <w:lang w:eastAsia="ja-JP"/>
              </w:rPr>
            </w:pPr>
            <w:r w:rsidRPr="00E67E0D">
              <w:t>9.3.1.26</w:t>
            </w:r>
          </w:p>
        </w:tc>
        <w:tc>
          <w:tcPr>
            <w:tcW w:w="1728" w:type="dxa"/>
          </w:tcPr>
          <w:p w14:paraId="1113AD3A" w14:textId="77777777" w:rsidR="006A1CE4" w:rsidRPr="00E67E0D" w:rsidRDefault="006A1CE4" w:rsidP="00E7499B">
            <w:pPr>
              <w:pStyle w:val="TAL"/>
              <w:rPr>
                <w:rFonts w:cs="Arial"/>
                <w:lang w:eastAsia="ja-JP"/>
              </w:rPr>
            </w:pPr>
          </w:p>
        </w:tc>
        <w:tc>
          <w:tcPr>
            <w:tcW w:w="1080" w:type="dxa"/>
          </w:tcPr>
          <w:p w14:paraId="3AE93C59" w14:textId="77777777" w:rsidR="006A1CE4" w:rsidRPr="00E67E0D" w:rsidRDefault="006A1CE4" w:rsidP="00E7499B">
            <w:pPr>
              <w:pStyle w:val="TAL"/>
              <w:jc w:val="center"/>
              <w:rPr>
                <w:rFonts w:cs="Arial"/>
                <w:lang w:eastAsia="ja-JP"/>
              </w:rPr>
            </w:pPr>
            <w:r w:rsidRPr="00E67E0D">
              <w:rPr>
                <w:rFonts w:cs="Arial"/>
              </w:rPr>
              <w:t>YES</w:t>
            </w:r>
          </w:p>
        </w:tc>
        <w:tc>
          <w:tcPr>
            <w:tcW w:w="1080" w:type="dxa"/>
          </w:tcPr>
          <w:p w14:paraId="20BCF79A" w14:textId="77777777" w:rsidR="006A1CE4" w:rsidRPr="00E67E0D" w:rsidRDefault="006A1CE4" w:rsidP="00E7499B">
            <w:pPr>
              <w:pStyle w:val="TAL"/>
              <w:jc w:val="center"/>
              <w:rPr>
                <w:rFonts w:cs="Arial"/>
                <w:lang w:eastAsia="ja-JP"/>
              </w:rPr>
            </w:pPr>
            <w:r w:rsidRPr="00E67E0D">
              <w:rPr>
                <w:rFonts w:cs="Arial"/>
              </w:rPr>
              <w:t>reject</w:t>
            </w:r>
          </w:p>
        </w:tc>
      </w:tr>
      <w:tr w:rsidR="006A1CE4" w:rsidRPr="00E67E0D" w14:paraId="04684783" w14:textId="77777777" w:rsidTr="00E7499B">
        <w:tc>
          <w:tcPr>
            <w:tcW w:w="2160" w:type="dxa"/>
          </w:tcPr>
          <w:p w14:paraId="4A6FCC17" w14:textId="77777777" w:rsidR="006A1CE4" w:rsidRPr="00E67E0D" w:rsidRDefault="006A1CE4" w:rsidP="00E7499B">
            <w:pPr>
              <w:pStyle w:val="TAL"/>
              <w:rPr>
                <w:rFonts w:cs="Arial"/>
                <w:lang w:eastAsia="zh-CN"/>
              </w:rPr>
            </w:pPr>
            <w:r w:rsidRPr="00E67E0D">
              <w:rPr>
                <w:rFonts w:eastAsia="Batang" w:cs="Arial"/>
                <w:bCs/>
                <w:lang w:eastAsia="ja-JP"/>
              </w:rPr>
              <w:t>New AMF</w:t>
            </w:r>
            <w:r w:rsidRPr="00E67E0D">
              <w:rPr>
                <w:rFonts w:cs="Arial"/>
                <w:bCs/>
                <w:lang w:eastAsia="ja-JP"/>
              </w:rPr>
              <w:t xml:space="preserve"> UE NGAP ID</w:t>
            </w:r>
          </w:p>
        </w:tc>
        <w:tc>
          <w:tcPr>
            <w:tcW w:w="1080" w:type="dxa"/>
          </w:tcPr>
          <w:p w14:paraId="3DF56C17" w14:textId="77777777" w:rsidR="006A1CE4" w:rsidRPr="00E67E0D" w:rsidRDefault="006A1CE4" w:rsidP="00E7499B">
            <w:pPr>
              <w:pStyle w:val="TAL"/>
              <w:rPr>
                <w:rFonts w:eastAsia="SimSun" w:cs="Arial"/>
                <w:lang w:eastAsia="zh-CN"/>
              </w:rPr>
            </w:pPr>
            <w:r w:rsidRPr="00E67E0D">
              <w:rPr>
                <w:rFonts w:cs="Arial"/>
                <w:lang w:eastAsia="zh-CN"/>
              </w:rPr>
              <w:t>O</w:t>
            </w:r>
          </w:p>
        </w:tc>
        <w:tc>
          <w:tcPr>
            <w:tcW w:w="1080" w:type="dxa"/>
          </w:tcPr>
          <w:p w14:paraId="0B40911D" w14:textId="77777777" w:rsidR="006A1CE4" w:rsidRPr="00E67E0D" w:rsidRDefault="006A1CE4" w:rsidP="00E7499B">
            <w:pPr>
              <w:pStyle w:val="TAL"/>
              <w:rPr>
                <w:rFonts w:cs="Arial"/>
                <w:lang w:eastAsia="ja-JP"/>
              </w:rPr>
            </w:pPr>
          </w:p>
        </w:tc>
        <w:tc>
          <w:tcPr>
            <w:tcW w:w="1512" w:type="dxa"/>
          </w:tcPr>
          <w:p w14:paraId="470BC872" w14:textId="77777777" w:rsidR="006A1CE4" w:rsidRPr="00E67E0D" w:rsidRDefault="006A1CE4" w:rsidP="00E7499B">
            <w:pPr>
              <w:pStyle w:val="TAL"/>
              <w:rPr>
                <w:lang w:eastAsia="ja-JP"/>
              </w:rPr>
            </w:pPr>
            <w:r w:rsidRPr="00E67E0D">
              <w:rPr>
                <w:lang w:eastAsia="ja-JP"/>
              </w:rPr>
              <w:t>AMF UE NGAP ID</w:t>
            </w:r>
          </w:p>
          <w:p w14:paraId="2A159F1F" w14:textId="77777777" w:rsidR="006A1CE4" w:rsidRPr="00E67E0D" w:rsidRDefault="006A1CE4" w:rsidP="00E7499B">
            <w:pPr>
              <w:pStyle w:val="TAL"/>
            </w:pPr>
            <w:r w:rsidRPr="00E67E0D">
              <w:rPr>
                <w:lang w:eastAsia="ja-JP"/>
              </w:rPr>
              <w:t>9.3.3.1</w:t>
            </w:r>
          </w:p>
        </w:tc>
        <w:tc>
          <w:tcPr>
            <w:tcW w:w="1728" w:type="dxa"/>
          </w:tcPr>
          <w:p w14:paraId="1A863CB5" w14:textId="77777777" w:rsidR="006A1CE4" w:rsidRPr="00E67E0D" w:rsidRDefault="006A1CE4" w:rsidP="00E7499B">
            <w:pPr>
              <w:pStyle w:val="TAL"/>
              <w:rPr>
                <w:rFonts w:cs="Arial"/>
                <w:lang w:eastAsia="ja-JP"/>
              </w:rPr>
            </w:pPr>
          </w:p>
        </w:tc>
        <w:tc>
          <w:tcPr>
            <w:tcW w:w="1080" w:type="dxa"/>
          </w:tcPr>
          <w:p w14:paraId="2AD3BA6E" w14:textId="77777777" w:rsidR="006A1CE4" w:rsidRPr="00E67E0D" w:rsidRDefault="006A1CE4" w:rsidP="00E7499B">
            <w:pPr>
              <w:pStyle w:val="TAL"/>
              <w:jc w:val="center"/>
              <w:rPr>
                <w:rFonts w:cs="Arial"/>
              </w:rPr>
            </w:pPr>
            <w:r w:rsidRPr="00E67E0D">
              <w:rPr>
                <w:rFonts w:cs="Arial"/>
                <w:lang w:eastAsia="ja-JP"/>
              </w:rPr>
              <w:t>YES</w:t>
            </w:r>
          </w:p>
        </w:tc>
        <w:tc>
          <w:tcPr>
            <w:tcW w:w="1080" w:type="dxa"/>
          </w:tcPr>
          <w:p w14:paraId="17A3DD2A" w14:textId="77777777" w:rsidR="006A1CE4" w:rsidRPr="00E67E0D" w:rsidRDefault="006A1CE4" w:rsidP="00E7499B">
            <w:pPr>
              <w:pStyle w:val="TAL"/>
              <w:jc w:val="center"/>
              <w:rPr>
                <w:rFonts w:cs="Arial"/>
              </w:rPr>
            </w:pPr>
            <w:r w:rsidRPr="00E67E0D">
              <w:rPr>
                <w:rFonts w:cs="Arial"/>
                <w:lang w:eastAsia="ja-JP"/>
              </w:rPr>
              <w:t>ignore</w:t>
            </w:r>
          </w:p>
        </w:tc>
      </w:tr>
      <w:tr w:rsidR="006A1CE4" w:rsidRPr="00E67E0D" w14:paraId="1B6BD058" w14:textId="77777777" w:rsidTr="00E7499B">
        <w:tc>
          <w:tcPr>
            <w:tcW w:w="2160" w:type="dxa"/>
          </w:tcPr>
          <w:p w14:paraId="2F8C295C" w14:textId="77777777" w:rsidR="006A1CE4" w:rsidRPr="00E67E0D" w:rsidRDefault="006A1CE4" w:rsidP="00E7499B">
            <w:pPr>
              <w:pStyle w:val="TAL"/>
              <w:rPr>
                <w:rFonts w:eastAsia="Batang" w:cs="Arial"/>
                <w:bCs/>
                <w:lang w:eastAsia="ja-JP"/>
              </w:rPr>
            </w:pPr>
            <w:r w:rsidRPr="00E67E0D">
              <w:rPr>
                <w:rFonts w:eastAsia="Batang" w:cs="Arial"/>
              </w:rPr>
              <w:t>RRC Inactive Transition Report Request</w:t>
            </w:r>
          </w:p>
        </w:tc>
        <w:tc>
          <w:tcPr>
            <w:tcW w:w="1080" w:type="dxa"/>
          </w:tcPr>
          <w:p w14:paraId="2F1B6DD0" w14:textId="77777777" w:rsidR="006A1CE4" w:rsidRPr="00E67E0D" w:rsidRDefault="006A1CE4" w:rsidP="00E7499B">
            <w:pPr>
              <w:pStyle w:val="TAL"/>
              <w:rPr>
                <w:rFonts w:cs="Arial"/>
                <w:lang w:eastAsia="zh-CN"/>
              </w:rPr>
            </w:pPr>
            <w:r w:rsidRPr="00E67E0D">
              <w:rPr>
                <w:rFonts w:cs="Arial"/>
                <w:lang w:eastAsia="zh-CN"/>
              </w:rPr>
              <w:t>O</w:t>
            </w:r>
          </w:p>
        </w:tc>
        <w:tc>
          <w:tcPr>
            <w:tcW w:w="1080" w:type="dxa"/>
          </w:tcPr>
          <w:p w14:paraId="4A5091AA" w14:textId="77777777" w:rsidR="006A1CE4" w:rsidRPr="00E67E0D" w:rsidRDefault="006A1CE4" w:rsidP="00E7499B">
            <w:pPr>
              <w:pStyle w:val="TAL"/>
              <w:rPr>
                <w:rFonts w:cs="Arial"/>
                <w:lang w:eastAsia="ja-JP"/>
              </w:rPr>
            </w:pPr>
          </w:p>
        </w:tc>
        <w:tc>
          <w:tcPr>
            <w:tcW w:w="1512" w:type="dxa"/>
          </w:tcPr>
          <w:p w14:paraId="0FF0FD14" w14:textId="77777777" w:rsidR="006A1CE4" w:rsidRPr="00E67E0D" w:rsidRDefault="006A1CE4" w:rsidP="00E7499B">
            <w:pPr>
              <w:pStyle w:val="TAL"/>
              <w:rPr>
                <w:lang w:eastAsia="ja-JP"/>
              </w:rPr>
            </w:pPr>
            <w:r w:rsidRPr="00E67E0D">
              <w:t>9.3.1.91</w:t>
            </w:r>
          </w:p>
        </w:tc>
        <w:tc>
          <w:tcPr>
            <w:tcW w:w="1728" w:type="dxa"/>
          </w:tcPr>
          <w:p w14:paraId="2B29A555" w14:textId="77777777" w:rsidR="006A1CE4" w:rsidRPr="00E67E0D" w:rsidRDefault="006A1CE4" w:rsidP="00E7499B">
            <w:pPr>
              <w:pStyle w:val="TAL"/>
              <w:rPr>
                <w:rFonts w:cs="Arial"/>
                <w:lang w:eastAsia="ja-JP"/>
              </w:rPr>
            </w:pPr>
          </w:p>
        </w:tc>
        <w:tc>
          <w:tcPr>
            <w:tcW w:w="1080" w:type="dxa"/>
          </w:tcPr>
          <w:p w14:paraId="77B88923" w14:textId="77777777" w:rsidR="006A1CE4" w:rsidRPr="00E67E0D" w:rsidRDefault="006A1CE4" w:rsidP="00E7499B">
            <w:pPr>
              <w:pStyle w:val="TAL"/>
              <w:jc w:val="center"/>
              <w:rPr>
                <w:rFonts w:cs="Arial"/>
                <w:lang w:eastAsia="ja-JP"/>
              </w:rPr>
            </w:pPr>
            <w:r w:rsidRPr="00E67E0D">
              <w:rPr>
                <w:rFonts w:cs="Arial"/>
              </w:rPr>
              <w:t>YES</w:t>
            </w:r>
          </w:p>
        </w:tc>
        <w:tc>
          <w:tcPr>
            <w:tcW w:w="1080" w:type="dxa"/>
          </w:tcPr>
          <w:p w14:paraId="7D720D0E" w14:textId="77777777" w:rsidR="006A1CE4" w:rsidRPr="00E67E0D" w:rsidRDefault="006A1CE4" w:rsidP="00E7499B">
            <w:pPr>
              <w:pStyle w:val="TAL"/>
              <w:jc w:val="center"/>
              <w:rPr>
                <w:rFonts w:cs="Arial"/>
                <w:lang w:eastAsia="ja-JP"/>
              </w:rPr>
            </w:pPr>
            <w:r w:rsidRPr="00E67E0D">
              <w:rPr>
                <w:rFonts w:cs="Arial"/>
                <w:lang w:eastAsia="ja-JP"/>
              </w:rPr>
              <w:t>ignore</w:t>
            </w:r>
          </w:p>
        </w:tc>
      </w:tr>
    </w:tbl>
    <w:p w14:paraId="122475FF" w14:textId="77777777" w:rsidR="006A1CE4" w:rsidRPr="00E67E0D" w:rsidRDefault="006A1CE4" w:rsidP="00E7499B"/>
    <w:p w14:paraId="1BCF69B1" w14:textId="77777777" w:rsidR="006A1CE4" w:rsidRPr="00E67E0D" w:rsidRDefault="006A1CE4" w:rsidP="00E7499B">
      <w:pPr>
        <w:pStyle w:val="4"/>
      </w:pPr>
      <w:bookmarkStart w:id="3938" w:name="_Toc534720461"/>
      <w:bookmarkStart w:id="3939" w:name="_Toc525567473"/>
      <w:r w:rsidRPr="00E67E0D">
        <w:t>9.2.2.8</w:t>
      </w:r>
      <w:r w:rsidRPr="00E67E0D">
        <w:tab/>
        <w:t>UE CONTEXT MODIFICATION RESPONSE</w:t>
      </w:r>
      <w:bookmarkEnd w:id="3938"/>
      <w:bookmarkEnd w:id="3939"/>
    </w:p>
    <w:p w14:paraId="7F166BA9" w14:textId="77777777" w:rsidR="006A1CE4" w:rsidRPr="00E67E0D" w:rsidRDefault="006A1CE4" w:rsidP="00E7499B">
      <w:pPr>
        <w:rPr>
          <w:rFonts w:eastAsia="Batang"/>
        </w:rPr>
      </w:pPr>
      <w:r w:rsidRPr="00E67E0D">
        <w:t>This message is sent by the NG-RAN node to confirm the performed UE context updates.</w:t>
      </w:r>
    </w:p>
    <w:p w14:paraId="1A2D33B9" w14:textId="77777777" w:rsidR="006A1CE4" w:rsidRPr="00E67E0D" w:rsidRDefault="006A1CE4" w:rsidP="00E7499B">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2F8B56D5" w14:textId="77777777" w:rsidTr="00E7499B">
        <w:tc>
          <w:tcPr>
            <w:tcW w:w="2160" w:type="dxa"/>
          </w:tcPr>
          <w:p w14:paraId="53260777"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74F9301A"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16B7476A"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103B6BA0"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529CA2DB"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5E207B35"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1F237D51"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20B6F3AC" w14:textId="77777777" w:rsidTr="00E7499B">
        <w:tc>
          <w:tcPr>
            <w:tcW w:w="2160" w:type="dxa"/>
          </w:tcPr>
          <w:p w14:paraId="0F8EEB05"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78DAD6C9"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7E6ED128" w14:textId="77777777" w:rsidR="006A1CE4" w:rsidRPr="00E67E0D" w:rsidRDefault="006A1CE4" w:rsidP="00E7499B">
            <w:pPr>
              <w:pStyle w:val="TAL"/>
              <w:rPr>
                <w:rFonts w:cs="Arial"/>
                <w:lang w:eastAsia="ja-JP"/>
              </w:rPr>
            </w:pPr>
          </w:p>
        </w:tc>
        <w:tc>
          <w:tcPr>
            <w:tcW w:w="1512" w:type="dxa"/>
          </w:tcPr>
          <w:p w14:paraId="7C5ADA59" w14:textId="77777777" w:rsidR="006A1CE4" w:rsidRPr="00E67E0D" w:rsidRDefault="006A1CE4" w:rsidP="00E7499B">
            <w:pPr>
              <w:pStyle w:val="TAL"/>
              <w:rPr>
                <w:rFonts w:cs="Arial"/>
                <w:lang w:eastAsia="ja-JP"/>
              </w:rPr>
            </w:pPr>
            <w:r w:rsidRPr="00E67E0D">
              <w:rPr>
                <w:lang w:eastAsia="ja-JP"/>
              </w:rPr>
              <w:t>9.3.1.1</w:t>
            </w:r>
          </w:p>
        </w:tc>
        <w:tc>
          <w:tcPr>
            <w:tcW w:w="1728" w:type="dxa"/>
          </w:tcPr>
          <w:p w14:paraId="44777B0C" w14:textId="77777777" w:rsidR="006A1CE4" w:rsidRPr="00E67E0D" w:rsidRDefault="006A1CE4" w:rsidP="00E7499B">
            <w:pPr>
              <w:pStyle w:val="TAL"/>
              <w:rPr>
                <w:rFonts w:cs="Arial"/>
                <w:lang w:eastAsia="ja-JP"/>
              </w:rPr>
            </w:pPr>
          </w:p>
        </w:tc>
        <w:tc>
          <w:tcPr>
            <w:tcW w:w="1080" w:type="dxa"/>
          </w:tcPr>
          <w:p w14:paraId="36B858CC"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593350FE"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2C06560D" w14:textId="77777777" w:rsidTr="00E7499B">
        <w:tc>
          <w:tcPr>
            <w:tcW w:w="2160" w:type="dxa"/>
          </w:tcPr>
          <w:p w14:paraId="25AEC755" w14:textId="77777777" w:rsidR="006A1CE4" w:rsidRPr="00E67E0D" w:rsidRDefault="006A1CE4" w:rsidP="00E7499B">
            <w:pPr>
              <w:pStyle w:val="TAL"/>
              <w:rPr>
                <w:rFonts w:eastAsia="MS Mincho"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Pr>
          <w:p w14:paraId="3D21C40C"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536AD4BA" w14:textId="77777777" w:rsidR="006A1CE4" w:rsidRPr="00E67E0D" w:rsidRDefault="006A1CE4" w:rsidP="00E7499B">
            <w:pPr>
              <w:pStyle w:val="TAL"/>
              <w:rPr>
                <w:rFonts w:cs="Arial"/>
                <w:lang w:eastAsia="ja-JP"/>
              </w:rPr>
            </w:pPr>
          </w:p>
        </w:tc>
        <w:tc>
          <w:tcPr>
            <w:tcW w:w="1512" w:type="dxa"/>
          </w:tcPr>
          <w:p w14:paraId="446FD1A4" w14:textId="77777777" w:rsidR="006A1CE4" w:rsidRPr="00E67E0D" w:rsidRDefault="006A1CE4" w:rsidP="00E7499B">
            <w:pPr>
              <w:pStyle w:val="TAL"/>
              <w:rPr>
                <w:rFonts w:cs="Arial"/>
                <w:lang w:eastAsia="ja-JP"/>
              </w:rPr>
            </w:pPr>
            <w:r w:rsidRPr="00E67E0D">
              <w:rPr>
                <w:lang w:eastAsia="ja-JP"/>
              </w:rPr>
              <w:t>9.3.3.1</w:t>
            </w:r>
          </w:p>
        </w:tc>
        <w:tc>
          <w:tcPr>
            <w:tcW w:w="1728" w:type="dxa"/>
          </w:tcPr>
          <w:p w14:paraId="10CA53E7" w14:textId="77777777" w:rsidR="006A1CE4" w:rsidRPr="00E67E0D" w:rsidRDefault="006A1CE4" w:rsidP="00E7499B">
            <w:pPr>
              <w:pStyle w:val="TAL"/>
              <w:rPr>
                <w:rFonts w:cs="Arial"/>
                <w:lang w:eastAsia="ja-JP"/>
              </w:rPr>
            </w:pPr>
          </w:p>
        </w:tc>
        <w:tc>
          <w:tcPr>
            <w:tcW w:w="1080" w:type="dxa"/>
          </w:tcPr>
          <w:p w14:paraId="3D0177CB"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7C5D8D65" w14:textId="77777777" w:rsidR="006A1CE4" w:rsidRPr="00E67E0D" w:rsidRDefault="006A1CE4" w:rsidP="00E7499B">
            <w:pPr>
              <w:pStyle w:val="TAL"/>
              <w:jc w:val="center"/>
              <w:rPr>
                <w:rFonts w:cs="Arial"/>
                <w:lang w:eastAsia="ja-JP"/>
              </w:rPr>
            </w:pPr>
            <w:r w:rsidRPr="00E67E0D">
              <w:rPr>
                <w:rFonts w:cs="Arial"/>
                <w:lang w:eastAsia="zh-CN"/>
              </w:rPr>
              <w:t>ignore</w:t>
            </w:r>
          </w:p>
        </w:tc>
      </w:tr>
      <w:tr w:rsidR="006A1CE4" w:rsidRPr="00E67E0D" w14:paraId="07F27024" w14:textId="77777777" w:rsidTr="00E7499B">
        <w:tc>
          <w:tcPr>
            <w:tcW w:w="2160" w:type="dxa"/>
          </w:tcPr>
          <w:p w14:paraId="0A1FFC07" w14:textId="77777777" w:rsidR="006A1CE4" w:rsidRPr="00E67E0D" w:rsidRDefault="006A1CE4" w:rsidP="00E7499B">
            <w:pPr>
              <w:pStyle w:val="TAL"/>
              <w:rPr>
                <w:rFonts w:eastAsia="MS Mincho" w:cs="Arial"/>
                <w:lang w:eastAsia="ja-JP"/>
              </w:rPr>
            </w:pPr>
            <w:r w:rsidRPr="00E67E0D">
              <w:rPr>
                <w:rFonts w:eastAsia="Batang" w:cs="Arial"/>
                <w:bCs/>
                <w:lang w:eastAsia="ja-JP"/>
              </w:rPr>
              <w:t>RAN</w:t>
            </w:r>
            <w:r w:rsidRPr="00E67E0D">
              <w:rPr>
                <w:rFonts w:cs="Arial"/>
                <w:bCs/>
                <w:lang w:eastAsia="ja-JP"/>
              </w:rPr>
              <w:t xml:space="preserve"> UE NGAP ID</w:t>
            </w:r>
          </w:p>
        </w:tc>
        <w:tc>
          <w:tcPr>
            <w:tcW w:w="1080" w:type="dxa"/>
          </w:tcPr>
          <w:p w14:paraId="08146114"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10DCE927" w14:textId="77777777" w:rsidR="006A1CE4" w:rsidRPr="00E67E0D" w:rsidRDefault="006A1CE4" w:rsidP="00E7499B">
            <w:pPr>
              <w:pStyle w:val="TAL"/>
              <w:rPr>
                <w:rFonts w:cs="Arial"/>
                <w:lang w:eastAsia="ja-JP"/>
              </w:rPr>
            </w:pPr>
          </w:p>
        </w:tc>
        <w:tc>
          <w:tcPr>
            <w:tcW w:w="1512" w:type="dxa"/>
          </w:tcPr>
          <w:p w14:paraId="05E92914" w14:textId="77777777" w:rsidR="006A1CE4" w:rsidRPr="00E67E0D" w:rsidRDefault="006A1CE4" w:rsidP="00E7499B">
            <w:pPr>
              <w:pStyle w:val="TAL"/>
              <w:rPr>
                <w:rFonts w:cs="Arial"/>
                <w:lang w:eastAsia="ja-JP"/>
              </w:rPr>
            </w:pPr>
            <w:r w:rsidRPr="00E67E0D">
              <w:rPr>
                <w:lang w:eastAsia="ja-JP"/>
              </w:rPr>
              <w:t>9.3.3.2</w:t>
            </w:r>
          </w:p>
        </w:tc>
        <w:tc>
          <w:tcPr>
            <w:tcW w:w="1728" w:type="dxa"/>
          </w:tcPr>
          <w:p w14:paraId="5CD9A8AC" w14:textId="77777777" w:rsidR="006A1CE4" w:rsidRPr="00E67E0D" w:rsidRDefault="006A1CE4" w:rsidP="00E7499B">
            <w:pPr>
              <w:pStyle w:val="TAL"/>
              <w:rPr>
                <w:rFonts w:cs="Arial"/>
                <w:lang w:eastAsia="ja-JP"/>
              </w:rPr>
            </w:pPr>
          </w:p>
        </w:tc>
        <w:tc>
          <w:tcPr>
            <w:tcW w:w="1080" w:type="dxa"/>
          </w:tcPr>
          <w:p w14:paraId="2528C878"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289F7258" w14:textId="77777777" w:rsidR="006A1CE4" w:rsidRPr="00E67E0D" w:rsidRDefault="006A1CE4" w:rsidP="00E7499B">
            <w:pPr>
              <w:pStyle w:val="TAL"/>
              <w:jc w:val="center"/>
              <w:rPr>
                <w:rFonts w:cs="Arial"/>
                <w:lang w:eastAsia="ja-JP"/>
              </w:rPr>
            </w:pPr>
            <w:r w:rsidRPr="00E67E0D">
              <w:rPr>
                <w:rFonts w:cs="Arial"/>
                <w:lang w:eastAsia="zh-CN"/>
              </w:rPr>
              <w:t>ignore</w:t>
            </w:r>
          </w:p>
        </w:tc>
      </w:tr>
      <w:tr w:rsidR="006A1CE4" w:rsidRPr="00E67E0D" w14:paraId="3003E5EC" w14:textId="77777777" w:rsidTr="00E7499B">
        <w:tc>
          <w:tcPr>
            <w:tcW w:w="2160" w:type="dxa"/>
          </w:tcPr>
          <w:p w14:paraId="7AC4C434" w14:textId="77777777" w:rsidR="006A1CE4" w:rsidRPr="00E67E0D" w:rsidRDefault="006A1CE4" w:rsidP="00E7499B">
            <w:pPr>
              <w:pStyle w:val="TAL"/>
              <w:rPr>
                <w:rFonts w:eastAsia="Batang" w:cs="Arial"/>
                <w:bCs/>
                <w:lang w:eastAsia="ja-JP"/>
              </w:rPr>
            </w:pPr>
            <w:r w:rsidRPr="00E67E0D">
              <w:rPr>
                <w:rFonts w:eastAsia="Batang" w:cs="Arial"/>
                <w:bCs/>
                <w:lang w:eastAsia="ja-JP"/>
              </w:rPr>
              <w:t>RRC State</w:t>
            </w:r>
          </w:p>
        </w:tc>
        <w:tc>
          <w:tcPr>
            <w:tcW w:w="1080" w:type="dxa"/>
          </w:tcPr>
          <w:p w14:paraId="69A808C2" w14:textId="77777777" w:rsidR="006A1CE4" w:rsidRPr="00E67E0D" w:rsidRDefault="006A1CE4" w:rsidP="00E7499B">
            <w:pPr>
              <w:pStyle w:val="TAL"/>
              <w:rPr>
                <w:rFonts w:cs="Arial"/>
                <w:lang w:eastAsia="ja-JP"/>
              </w:rPr>
            </w:pPr>
            <w:r w:rsidRPr="00E67E0D">
              <w:rPr>
                <w:rFonts w:cs="Arial"/>
                <w:lang w:eastAsia="ja-JP"/>
              </w:rPr>
              <w:t>O</w:t>
            </w:r>
          </w:p>
        </w:tc>
        <w:tc>
          <w:tcPr>
            <w:tcW w:w="1080" w:type="dxa"/>
          </w:tcPr>
          <w:p w14:paraId="6E64DCB4" w14:textId="77777777" w:rsidR="006A1CE4" w:rsidRPr="00E67E0D" w:rsidRDefault="006A1CE4" w:rsidP="00E7499B">
            <w:pPr>
              <w:pStyle w:val="TAL"/>
              <w:rPr>
                <w:rFonts w:cs="Arial"/>
                <w:lang w:eastAsia="ja-JP"/>
              </w:rPr>
            </w:pPr>
          </w:p>
        </w:tc>
        <w:tc>
          <w:tcPr>
            <w:tcW w:w="1512" w:type="dxa"/>
          </w:tcPr>
          <w:p w14:paraId="2E73EA9D" w14:textId="77777777" w:rsidR="006A1CE4" w:rsidRPr="00E67E0D" w:rsidRDefault="006A1CE4" w:rsidP="00E7499B">
            <w:pPr>
              <w:pStyle w:val="TAL"/>
              <w:rPr>
                <w:lang w:eastAsia="ja-JP"/>
              </w:rPr>
            </w:pPr>
            <w:r w:rsidRPr="00E67E0D">
              <w:rPr>
                <w:lang w:eastAsia="ja-JP"/>
              </w:rPr>
              <w:t>9.3.1.92</w:t>
            </w:r>
          </w:p>
        </w:tc>
        <w:tc>
          <w:tcPr>
            <w:tcW w:w="1728" w:type="dxa"/>
          </w:tcPr>
          <w:p w14:paraId="2FFC6160" w14:textId="77777777" w:rsidR="006A1CE4" w:rsidRPr="00E67E0D" w:rsidRDefault="006A1CE4" w:rsidP="00E7499B">
            <w:pPr>
              <w:pStyle w:val="TAL"/>
              <w:rPr>
                <w:rFonts w:cs="Arial"/>
                <w:lang w:eastAsia="ja-JP"/>
              </w:rPr>
            </w:pPr>
          </w:p>
        </w:tc>
        <w:tc>
          <w:tcPr>
            <w:tcW w:w="1080" w:type="dxa"/>
          </w:tcPr>
          <w:p w14:paraId="00307FA3"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5F9D48EF" w14:textId="77777777" w:rsidR="006A1CE4" w:rsidRPr="00E67E0D" w:rsidRDefault="006A1CE4" w:rsidP="00E7499B">
            <w:pPr>
              <w:pStyle w:val="TAL"/>
              <w:jc w:val="center"/>
              <w:rPr>
                <w:rFonts w:cs="Arial"/>
                <w:lang w:eastAsia="zh-CN"/>
              </w:rPr>
            </w:pPr>
            <w:r w:rsidRPr="00E67E0D">
              <w:rPr>
                <w:rFonts w:cs="Arial"/>
                <w:lang w:eastAsia="zh-CN"/>
              </w:rPr>
              <w:t>ignore</w:t>
            </w:r>
          </w:p>
        </w:tc>
      </w:tr>
      <w:tr w:rsidR="006A1CE4" w:rsidRPr="00E67E0D" w14:paraId="6E50149D" w14:textId="77777777" w:rsidTr="00E7499B">
        <w:tc>
          <w:tcPr>
            <w:tcW w:w="2160" w:type="dxa"/>
          </w:tcPr>
          <w:p w14:paraId="20986295" w14:textId="77777777" w:rsidR="006A1CE4" w:rsidRPr="00E67E0D" w:rsidRDefault="006A1CE4" w:rsidP="00E7499B">
            <w:pPr>
              <w:pStyle w:val="TAL"/>
              <w:rPr>
                <w:rFonts w:eastAsia="Batang" w:cs="Arial"/>
                <w:bCs/>
                <w:lang w:eastAsia="ja-JP"/>
              </w:rPr>
            </w:pPr>
            <w:r w:rsidRPr="00E67E0D">
              <w:rPr>
                <w:rFonts w:eastAsia="Batang" w:cs="Arial"/>
                <w:bCs/>
                <w:lang w:eastAsia="ja-JP"/>
              </w:rPr>
              <w:t>User Location Information</w:t>
            </w:r>
          </w:p>
        </w:tc>
        <w:tc>
          <w:tcPr>
            <w:tcW w:w="1080" w:type="dxa"/>
          </w:tcPr>
          <w:p w14:paraId="110AAB6C" w14:textId="77777777" w:rsidR="006A1CE4" w:rsidRPr="00E67E0D" w:rsidRDefault="006A1CE4" w:rsidP="00E7499B">
            <w:pPr>
              <w:pStyle w:val="TAL"/>
              <w:rPr>
                <w:rFonts w:cs="Arial"/>
                <w:lang w:eastAsia="ja-JP"/>
              </w:rPr>
            </w:pPr>
            <w:r w:rsidRPr="00E67E0D">
              <w:rPr>
                <w:rFonts w:cs="Arial"/>
                <w:lang w:eastAsia="ja-JP"/>
              </w:rPr>
              <w:t>O</w:t>
            </w:r>
          </w:p>
        </w:tc>
        <w:tc>
          <w:tcPr>
            <w:tcW w:w="1080" w:type="dxa"/>
          </w:tcPr>
          <w:p w14:paraId="615F1809" w14:textId="77777777" w:rsidR="006A1CE4" w:rsidRPr="00E67E0D" w:rsidRDefault="006A1CE4" w:rsidP="00E7499B">
            <w:pPr>
              <w:pStyle w:val="TAL"/>
              <w:rPr>
                <w:rFonts w:cs="Arial"/>
                <w:lang w:eastAsia="ja-JP"/>
              </w:rPr>
            </w:pPr>
          </w:p>
        </w:tc>
        <w:tc>
          <w:tcPr>
            <w:tcW w:w="1512" w:type="dxa"/>
          </w:tcPr>
          <w:p w14:paraId="182A0E41" w14:textId="77777777" w:rsidR="006A1CE4" w:rsidRPr="00E67E0D" w:rsidRDefault="006A1CE4" w:rsidP="00E7499B">
            <w:pPr>
              <w:pStyle w:val="TAL"/>
              <w:rPr>
                <w:lang w:eastAsia="ja-JP"/>
              </w:rPr>
            </w:pPr>
            <w:r w:rsidRPr="00E67E0D">
              <w:rPr>
                <w:lang w:eastAsia="ja-JP"/>
              </w:rPr>
              <w:t>9.3.1.16</w:t>
            </w:r>
          </w:p>
        </w:tc>
        <w:tc>
          <w:tcPr>
            <w:tcW w:w="1728" w:type="dxa"/>
          </w:tcPr>
          <w:p w14:paraId="20718631" w14:textId="77777777" w:rsidR="006A1CE4" w:rsidRPr="00E67E0D" w:rsidRDefault="006A1CE4" w:rsidP="00E7499B">
            <w:pPr>
              <w:pStyle w:val="TAL"/>
              <w:rPr>
                <w:rFonts w:cs="Arial"/>
                <w:lang w:eastAsia="ja-JP"/>
              </w:rPr>
            </w:pPr>
          </w:p>
        </w:tc>
        <w:tc>
          <w:tcPr>
            <w:tcW w:w="1080" w:type="dxa"/>
          </w:tcPr>
          <w:p w14:paraId="3E35D094"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318FA23F" w14:textId="77777777" w:rsidR="006A1CE4" w:rsidRPr="00E67E0D" w:rsidRDefault="006A1CE4" w:rsidP="00E7499B">
            <w:pPr>
              <w:pStyle w:val="TAL"/>
              <w:jc w:val="center"/>
              <w:rPr>
                <w:rFonts w:cs="Arial"/>
                <w:lang w:eastAsia="zh-CN"/>
              </w:rPr>
            </w:pPr>
            <w:r w:rsidRPr="00E67E0D">
              <w:rPr>
                <w:rFonts w:cs="Arial"/>
                <w:lang w:eastAsia="zh-CN"/>
              </w:rPr>
              <w:t>ignore</w:t>
            </w:r>
          </w:p>
        </w:tc>
      </w:tr>
      <w:tr w:rsidR="006A1CE4" w:rsidRPr="00E67E0D" w14:paraId="3D288F06" w14:textId="77777777" w:rsidTr="00E7499B">
        <w:tc>
          <w:tcPr>
            <w:tcW w:w="2160" w:type="dxa"/>
          </w:tcPr>
          <w:p w14:paraId="1133C10D" w14:textId="77777777" w:rsidR="006A1CE4" w:rsidRPr="00E67E0D" w:rsidRDefault="006A1CE4" w:rsidP="00E7499B">
            <w:pPr>
              <w:pStyle w:val="TAL"/>
              <w:rPr>
                <w:rFonts w:eastAsia="MS Mincho" w:cs="Arial"/>
                <w:lang w:eastAsia="ja-JP"/>
              </w:rPr>
            </w:pPr>
            <w:r w:rsidRPr="00E67E0D">
              <w:rPr>
                <w:rFonts w:cs="Arial"/>
                <w:lang w:eastAsia="ja-JP"/>
              </w:rPr>
              <w:t>Criticality Diagnostics</w:t>
            </w:r>
          </w:p>
        </w:tc>
        <w:tc>
          <w:tcPr>
            <w:tcW w:w="1080" w:type="dxa"/>
          </w:tcPr>
          <w:p w14:paraId="0981C680" w14:textId="77777777" w:rsidR="006A1CE4" w:rsidRPr="00E67E0D" w:rsidRDefault="006A1CE4" w:rsidP="00E7499B">
            <w:pPr>
              <w:pStyle w:val="TAL"/>
              <w:rPr>
                <w:rFonts w:eastAsia="MS Mincho" w:cs="Arial"/>
                <w:lang w:eastAsia="ja-JP"/>
              </w:rPr>
            </w:pPr>
            <w:r w:rsidRPr="00E67E0D">
              <w:rPr>
                <w:rFonts w:cs="Arial"/>
                <w:lang w:eastAsia="ja-JP"/>
              </w:rPr>
              <w:t>O</w:t>
            </w:r>
          </w:p>
        </w:tc>
        <w:tc>
          <w:tcPr>
            <w:tcW w:w="1080" w:type="dxa"/>
          </w:tcPr>
          <w:p w14:paraId="52A8C782" w14:textId="77777777" w:rsidR="006A1CE4" w:rsidRPr="00E67E0D" w:rsidRDefault="006A1CE4" w:rsidP="00E7499B">
            <w:pPr>
              <w:pStyle w:val="TAL"/>
              <w:rPr>
                <w:rFonts w:cs="Arial"/>
                <w:lang w:eastAsia="ja-JP"/>
              </w:rPr>
            </w:pPr>
          </w:p>
        </w:tc>
        <w:tc>
          <w:tcPr>
            <w:tcW w:w="1512" w:type="dxa"/>
          </w:tcPr>
          <w:p w14:paraId="2FFAAA1B" w14:textId="77777777" w:rsidR="006A1CE4" w:rsidRPr="00E67E0D" w:rsidRDefault="006A1CE4" w:rsidP="00E7499B">
            <w:pPr>
              <w:pStyle w:val="TAL"/>
              <w:rPr>
                <w:rFonts w:cs="Arial"/>
                <w:lang w:eastAsia="ja-JP"/>
              </w:rPr>
            </w:pPr>
            <w:r w:rsidRPr="00E67E0D">
              <w:rPr>
                <w:lang w:eastAsia="ja-JP"/>
              </w:rPr>
              <w:t>9.3.1.3</w:t>
            </w:r>
          </w:p>
        </w:tc>
        <w:tc>
          <w:tcPr>
            <w:tcW w:w="1728" w:type="dxa"/>
          </w:tcPr>
          <w:p w14:paraId="3E5CAC85" w14:textId="77777777" w:rsidR="006A1CE4" w:rsidRPr="00E67E0D" w:rsidRDefault="006A1CE4" w:rsidP="00E7499B">
            <w:pPr>
              <w:pStyle w:val="TAL"/>
              <w:rPr>
                <w:rFonts w:cs="Arial"/>
                <w:lang w:eastAsia="ja-JP"/>
              </w:rPr>
            </w:pPr>
          </w:p>
        </w:tc>
        <w:tc>
          <w:tcPr>
            <w:tcW w:w="1080" w:type="dxa"/>
          </w:tcPr>
          <w:p w14:paraId="04533493"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07149F1B" w14:textId="77777777" w:rsidR="006A1CE4" w:rsidRPr="00E67E0D" w:rsidRDefault="006A1CE4" w:rsidP="00E7499B">
            <w:pPr>
              <w:pStyle w:val="TAL"/>
              <w:jc w:val="center"/>
              <w:rPr>
                <w:rFonts w:cs="Arial"/>
                <w:lang w:eastAsia="ja-JP"/>
              </w:rPr>
            </w:pPr>
            <w:r w:rsidRPr="00E67E0D">
              <w:rPr>
                <w:rFonts w:cs="Arial"/>
                <w:lang w:eastAsia="ja-JP"/>
              </w:rPr>
              <w:t>ignore</w:t>
            </w:r>
          </w:p>
        </w:tc>
      </w:tr>
    </w:tbl>
    <w:p w14:paraId="5803A634" w14:textId="77777777" w:rsidR="006A1CE4" w:rsidRPr="00E67E0D" w:rsidRDefault="006A1CE4" w:rsidP="00E7499B">
      <w:pPr>
        <w:rPr>
          <w:rFonts w:eastAsia="Batang"/>
        </w:rPr>
      </w:pPr>
    </w:p>
    <w:p w14:paraId="1F0C0E9B" w14:textId="77777777" w:rsidR="006A1CE4" w:rsidRPr="00E67E0D" w:rsidRDefault="006A1CE4" w:rsidP="00E7499B">
      <w:pPr>
        <w:pStyle w:val="4"/>
      </w:pPr>
      <w:bookmarkStart w:id="3940" w:name="_Toc534720462"/>
      <w:bookmarkStart w:id="3941" w:name="_Toc525567474"/>
      <w:r w:rsidRPr="00E67E0D">
        <w:t>9.2.2.9</w:t>
      </w:r>
      <w:r w:rsidRPr="00E67E0D">
        <w:tab/>
        <w:t>UE CONTEXT MODIFICATION FAILURE</w:t>
      </w:r>
      <w:bookmarkEnd w:id="3940"/>
      <w:bookmarkEnd w:id="3941"/>
    </w:p>
    <w:p w14:paraId="2C99117F" w14:textId="77777777" w:rsidR="006A1CE4" w:rsidRPr="00E67E0D" w:rsidRDefault="006A1CE4" w:rsidP="00E7499B">
      <w:pPr>
        <w:rPr>
          <w:rFonts w:eastAsia="Batang"/>
        </w:rPr>
      </w:pPr>
      <w:r w:rsidRPr="00E67E0D">
        <w:t>This message is sent by the NG-RAN node in case the performed UE context update is not successful.</w:t>
      </w:r>
    </w:p>
    <w:p w14:paraId="07411007" w14:textId="77777777" w:rsidR="006A1CE4" w:rsidRPr="00E67E0D" w:rsidRDefault="006A1CE4" w:rsidP="00E7499B">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329990C4" w14:textId="77777777" w:rsidTr="00E7499B">
        <w:tc>
          <w:tcPr>
            <w:tcW w:w="2160" w:type="dxa"/>
          </w:tcPr>
          <w:p w14:paraId="66109CAE"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2657ABA2"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0C603953"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6283E5F7"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791A1323"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785D20D2"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27C102EA"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7C3F4747" w14:textId="77777777" w:rsidTr="00E7499B">
        <w:tc>
          <w:tcPr>
            <w:tcW w:w="2160" w:type="dxa"/>
          </w:tcPr>
          <w:p w14:paraId="48538D2A"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485B558E"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72EE057F" w14:textId="77777777" w:rsidR="006A1CE4" w:rsidRPr="00E67E0D" w:rsidRDefault="006A1CE4" w:rsidP="00E7499B">
            <w:pPr>
              <w:pStyle w:val="TAL"/>
              <w:rPr>
                <w:rFonts w:cs="Arial"/>
                <w:lang w:eastAsia="ja-JP"/>
              </w:rPr>
            </w:pPr>
          </w:p>
        </w:tc>
        <w:tc>
          <w:tcPr>
            <w:tcW w:w="1512" w:type="dxa"/>
          </w:tcPr>
          <w:p w14:paraId="3055BBF8" w14:textId="77777777" w:rsidR="006A1CE4" w:rsidRPr="00E67E0D" w:rsidRDefault="006A1CE4" w:rsidP="00E7499B">
            <w:pPr>
              <w:pStyle w:val="TAL"/>
              <w:rPr>
                <w:rFonts w:cs="Arial"/>
                <w:lang w:eastAsia="ja-JP"/>
              </w:rPr>
            </w:pPr>
            <w:r w:rsidRPr="00E67E0D">
              <w:rPr>
                <w:lang w:eastAsia="ja-JP"/>
              </w:rPr>
              <w:t>9.3.1.1</w:t>
            </w:r>
          </w:p>
        </w:tc>
        <w:tc>
          <w:tcPr>
            <w:tcW w:w="1728" w:type="dxa"/>
          </w:tcPr>
          <w:p w14:paraId="6418E30C" w14:textId="77777777" w:rsidR="006A1CE4" w:rsidRPr="00E67E0D" w:rsidRDefault="006A1CE4" w:rsidP="00E7499B">
            <w:pPr>
              <w:pStyle w:val="TAL"/>
              <w:rPr>
                <w:rFonts w:cs="Arial"/>
                <w:lang w:eastAsia="ja-JP"/>
              </w:rPr>
            </w:pPr>
          </w:p>
        </w:tc>
        <w:tc>
          <w:tcPr>
            <w:tcW w:w="1080" w:type="dxa"/>
          </w:tcPr>
          <w:p w14:paraId="29CB27EA"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71C70CB4"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7D0175FD" w14:textId="77777777" w:rsidTr="00E7499B">
        <w:tc>
          <w:tcPr>
            <w:tcW w:w="2160" w:type="dxa"/>
          </w:tcPr>
          <w:p w14:paraId="229E7298" w14:textId="77777777" w:rsidR="006A1CE4" w:rsidRPr="00E67E0D" w:rsidRDefault="006A1CE4" w:rsidP="00E7499B">
            <w:pPr>
              <w:pStyle w:val="TAL"/>
              <w:rPr>
                <w:rFonts w:eastAsia="MS Mincho"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Pr>
          <w:p w14:paraId="339EF82D"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74A3B0B5" w14:textId="77777777" w:rsidR="006A1CE4" w:rsidRPr="00E67E0D" w:rsidRDefault="006A1CE4" w:rsidP="00E7499B">
            <w:pPr>
              <w:pStyle w:val="TAL"/>
              <w:rPr>
                <w:rFonts w:cs="Arial"/>
                <w:lang w:eastAsia="ja-JP"/>
              </w:rPr>
            </w:pPr>
          </w:p>
        </w:tc>
        <w:tc>
          <w:tcPr>
            <w:tcW w:w="1512" w:type="dxa"/>
          </w:tcPr>
          <w:p w14:paraId="46BF1234" w14:textId="77777777" w:rsidR="006A1CE4" w:rsidRPr="00E67E0D" w:rsidRDefault="006A1CE4" w:rsidP="00E7499B">
            <w:pPr>
              <w:pStyle w:val="TAL"/>
              <w:rPr>
                <w:rFonts w:cs="Arial"/>
                <w:lang w:eastAsia="ja-JP"/>
              </w:rPr>
            </w:pPr>
            <w:r w:rsidRPr="00E67E0D">
              <w:rPr>
                <w:lang w:eastAsia="ja-JP"/>
              </w:rPr>
              <w:t>9.3.3.1</w:t>
            </w:r>
          </w:p>
        </w:tc>
        <w:tc>
          <w:tcPr>
            <w:tcW w:w="1728" w:type="dxa"/>
          </w:tcPr>
          <w:p w14:paraId="2B2A37DF" w14:textId="77777777" w:rsidR="006A1CE4" w:rsidRPr="00E67E0D" w:rsidRDefault="006A1CE4" w:rsidP="00E7499B">
            <w:pPr>
              <w:pStyle w:val="TAL"/>
              <w:rPr>
                <w:rFonts w:cs="Arial"/>
                <w:lang w:eastAsia="ja-JP"/>
              </w:rPr>
            </w:pPr>
          </w:p>
        </w:tc>
        <w:tc>
          <w:tcPr>
            <w:tcW w:w="1080" w:type="dxa"/>
          </w:tcPr>
          <w:p w14:paraId="0DAE3DD5"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7086C35B" w14:textId="77777777" w:rsidR="006A1CE4" w:rsidRPr="00E67E0D" w:rsidRDefault="006A1CE4" w:rsidP="00E7499B">
            <w:pPr>
              <w:pStyle w:val="TAL"/>
              <w:jc w:val="center"/>
              <w:rPr>
                <w:rFonts w:cs="Arial"/>
                <w:lang w:eastAsia="ja-JP"/>
              </w:rPr>
            </w:pPr>
            <w:r w:rsidRPr="00E67E0D">
              <w:rPr>
                <w:rFonts w:cs="Arial"/>
                <w:lang w:eastAsia="zh-CN"/>
              </w:rPr>
              <w:t>ignore</w:t>
            </w:r>
          </w:p>
        </w:tc>
      </w:tr>
      <w:tr w:rsidR="006A1CE4" w:rsidRPr="00E67E0D" w14:paraId="7F83DA2D" w14:textId="77777777" w:rsidTr="00E7499B">
        <w:tc>
          <w:tcPr>
            <w:tcW w:w="2160" w:type="dxa"/>
          </w:tcPr>
          <w:p w14:paraId="3C185589" w14:textId="77777777" w:rsidR="006A1CE4" w:rsidRPr="00E67E0D" w:rsidRDefault="006A1CE4" w:rsidP="00E7499B">
            <w:pPr>
              <w:pStyle w:val="TAL"/>
              <w:rPr>
                <w:rFonts w:eastAsia="MS Mincho" w:cs="Arial"/>
                <w:lang w:eastAsia="ja-JP"/>
              </w:rPr>
            </w:pPr>
            <w:r w:rsidRPr="00E67E0D">
              <w:rPr>
                <w:rFonts w:eastAsia="Batang" w:cs="Arial"/>
                <w:bCs/>
                <w:lang w:eastAsia="ja-JP"/>
              </w:rPr>
              <w:t>RAN</w:t>
            </w:r>
            <w:r w:rsidRPr="00E67E0D">
              <w:rPr>
                <w:rFonts w:cs="Arial"/>
                <w:bCs/>
                <w:lang w:eastAsia="ja-JP"/>
              </w:rPr>
              <w:t xml:space="preserve"> UE NGAP ID</w:t>
            </w:r>
          </w:p>
        </w:tc>
        <w:tc>
          <w:tcPr>
            <w:tcW w:w="1080" w:type="dxa"/>
          </w:tcPr>
          <w:p w14:paraId="0C962E88"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7883CF00" w14:textId="77777777" w:rsidR="006A1CE4" w:rsidRPr="00E67E0D" w:rsidRDefault="006A1CE4" w:rsidP="00E7499B">
            <w:pPr>
              <w:pStyle w:val="TAL"/>
              <w:rPr>
                <w:rFonts w:cs="Arial"/>
                <w:lang w:eastAsia="ja-JP"/>
              </w:rPr>
            </w:pPr>
          </w:p>
        </w:tc>
        <w:tc>
          <w:tcPr>
            <w:tcW w:w="1512" w:type="dxa"/>
          </w:tcPr>
          <w:p w14:paraId="73A92AA8" w14:textId="77777777" w:rsidR="006A1CE4" w:rsidRPr="00E67E0D" w:rsidRDefault="006A1CE4" w:rsidP="00E7499B">
            <w:pPr>
              <w:pStyle w:val="TAL"/>
              <w:rPr>
                <w:rFonts w:cs="Arial"/>
                <w:lang w:eastAsia="ja-JP"/>
              </w:rPr>
            </w:pPr>
            <w:r w:rsidRPr="00E67E0D">
              <w:rPr>
                <w:lang w:eastAsia="ja-JP"/>
              </w:rPr>
              <w:t>9.3.3.2</w:t>
            </w:r>
          </w:p>
        </w:tc>
        <w:tc>
          <w:tcPr>
            <w:tcW w:w="1728" w:type="dxa"/>
          </w:tcPr>
          <w:p w14:paraId="3BD67262" w14:textId="77777777" w:rsidR="006A1CE4" w:rsidRPr="00E67E0D" w:rsidRDefault="006A1CE4" w:rsidP="00E7499B">
            <w:pPr>
              <w:pStyle w:val="TAL"/>
              <w:rPr>
                <w:rFonts w:cs="Arial"/>
                <w:lang w:eastAsia="ja-JP"/>
              </w:rPr>
            </w:pPr>
          </w:p>
        </w:tc>
        <w:tc>
          <w:tcPr>
            <w:tcW w:w="1080" w:type="dxa"/>
          </w:tcPr>
          <w:p w14:paraId="2CEEDD1D"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62A56E43" w14:textId="77777777" w:rsidR="006A1CE4" w:rsidRPr="00E67E0D" w:rsidRDefault="006A1CE4" w:rsidP="00E7499B">
            <w:pPr>
              <w:pStyle w:val="TAL"/>
              <w:jc w:val="center"/>
              <w:rPr>
                <w:rFonts w:cs="Arial"/>
                <w:lang w:eastAsia="ja-JP"/>
              </w:rPr>
            </w:pPr>
            <w:r w:rsidRPr="00E67E0D">
              <w:rPr>
                <w:rFonts w:cs="Arial"/>
                <w:lang w:eastAsia="zh-CN"/>
              </w:rPr>
              <w:t>ignore</w:t>
            </w:r>
          </w:p>
        </w:tc>
      </w:tr>
      <w:tr w:rsidR="006A1CE4" w:rsidRPr="00E67E0D" w14:paraId="3AD6D283" w14:textId="77777777" w:rsidTr="00E7499B">
        <w:tc>
          <w:tcPr>
            <w:tcW w:w="2160" w:type="dxa"/>
          </w:tcPr>
          <w:p w14:paraId="0055E863" w14:textId="77777777" w:rsidR="006A1CE4" w:rsidRPr="00E67E0D" w:rsidRDefault="006A1CE4" w:rsidP="00E7499B">
            <w:pPr>
              <w:pStyle w:val="TAL"/>
              <w:rPr>
                <w:rFonts w:eastAsia="MS Mincho" w:cs="Arial"/>
                <w:lang w:eastAsia="ja-JP"/>
              </w:rPr>
            </w:pPr>
            <w:r w:rsidRPr="00E67E0D">
              <w:rPr>
                <w:rFonts w:eastAsia="Batang" w:cs="Arial"/>
                <w:bCs/>
                <w:lang w:eastAsia="ja-JP"/>
              </w:rPr>
              <w:t>Cause</w:t>
            </w:r>
          </w:p>
        </w:tc>
        <w:tc>
          <w:tcPr>
            <w:tcW w:w="1080" w:type="dxa"/>
          </w:tcPr>
          <w:p w14:paraId="7AC0D123"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52242E3E" w14:textId="77777777" w:rsidR="006A1CE4" w:rsidRPr="00E67E0D" w:rsidRDefault="006A1CE4" w:rsidP="00E7499B">
            <w:pPr>
              <w:pStyle w:val="TAL"/>
              <w:rPr>
                <w:rFonts w:cs="Arial"/>
                <w:lang w:eastAsia="ja-JP"/>
              </w:rPr>
            </w:pPr>
          </w:p>
        </w:tc>
        <w:tc>
          <w:tcPr>
            <w:tcW w:w="1512" w:type="dxa"/>
          </w:tcPr>
          <w:p w14:paraId="510ED26B" w14:textId="77777777" w:rsidR="006A1CE4" w:rsidRPr="00E67E0D" w:rsidRDefault="006A1CE4" w:rsidP="00E7499B">
            <w:pPr>
              <w:pStyle w:val="TAL"/>
              <w:rPr>
                <w:rFonts w:cs="Arial"/>
                <w:lang w:eastAsia="ja-JP"/>
              </w:rPr>
            </w:pPr>
            <w:r w:rsidRPr="00E67E0D">
              <w:rPr>
                <w:lang w:eastAsia="ja-JP"/>
              </w:rPr>
              <w:t>9.3.1.2</w:t>
            </w:r>
          </w:p>
        </w:tc>
        <w:tc>
          <w:tcPr>
            <w:tcW w:w="1728" w:type="dxa"/>
          </w:tcPr>
          <w:p w14:paraId="40AB412A" w14:textId="77777777" w:rsidR="006A1CE4" w:rsidRPr="00E67E0D" w:rsidRDefault="006A1CE4" w:rsidP="00E7499B">
            <w:pPr>
              <w:pStyle w:val="TAL"/>
              <w:rPr>
                <w:rFonts w:cs="Arial"/>
                <w:lang w:eastAsia="ja-JP"/>
              </w:rPr>
            </w:pPr>
          </w:p>
        </w:tc>
        <w:tc>
          <w:tcPr>
            <w:tcW w:w="1080" w:type="dxa"/>
          </w:tcPr>
          <w:p w14:paraId="04EFD07D"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7F1DF1EB"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784A9B68" w14:textId="77777777" w:rsidTr="00E7499B">
        <w:tc>
          <w:tcPr>
            <w:tcW w:w="2160" w:type="dxa"/>
          </w:tcPr>
          <w:p w14:paraId="5E56B518" w14:textId="77777777" w:rsidR="006A1CE4" w:rsidRPr="00E67E0D" w:rsidRDefault="006A1CE4" w:rsidP="00E7499B">
            <w:pPr>
              <w:pStyle w:val="TAL"/>
              <w:rPr>
                <w:rFonts w:eastAsia="MS Mincho" w:cs="Arial"/>
                <w:lang w:eastAsia="ja-JP"/>
              </w:rPr>
            </w:pPr>
            <w:r w:rsidRPr="00E67E0D">
              <w:rPr>
                <w:rFonts w:cs="Arial"/>
                <w:lang w:eastAsia="ja-JP"/>
              </w:rPr>
              <w:t>Criticality Diagnostics</w:t>
            </w:r>
          </w:p>
        </w:tc>
        <w:tc>
          <w:tcPr>
            <w:tcW w:w="1080" w:type="dxa"/>
          </w:tcPr>
          <w:p w14:paraId="3F6E3AD4" w14:textId="77777777" w:rsidR="006A1CE4" w:rsidRPr="00E67E0D" w:rsidRDefault="006A1CE4" w:rsidP="00E7499B">
            <w:pPr>
              <w:pStyle w:val="TAL"/>
              <w:rPr>
                <w:rFonts w:eastAsia="MS Mincho" w:cs="Arial"/>
                <w:lang w:eastAsia="ja-JP"/>
              </w:rPr>
            </w:pPr>
            <w:r w:rsidRPr="00E67E0D">
              <w:rPr>
                <w:rFonts w:cs="Arial"/>
                <w:lang w:eastAsia="ja-JP"/>
              </w:rPr>
              <w:t>O</w:t>
            </w:r>
          </w:p>
        </w:tc>
        <w:tc>
          <w:tcPr>
            <w:tcW w:w="1080" w:type="dxa"/>
          </w:tcPr>
          <w:p w14:paraId="02D39A15" w14:textId="77777777" w:rsidR="006A1CE4" w:rsidRPr="00E67E0D" w:rsidRDefault="006A1CE4" w:rsidP="00E7499B">
            <w:pPr>
              <w:pStyle w:val="TAL"/>
              <w:rPr>
                <w:rFonts w:cs="Arial"/>
                <w:lang w:eastAsia="ja-JP"/>
              </w:rPr>
            </w:pPr>
          </w:p>
        </w:tc>
        <w:tc>
          <w:tcPr>
            <w:tcW w:w="1512" w:type="dxa"/>
          </w:tcPr>
          <w:p w14:paraId="0ACABA8D" w14:textId="77777777" w:rsidR="006A1CE4" w:rsidRPr="00E67E0D" w:rsidRDefault="006A1CE4" w:rsidP="00E7499B">
            <w:pPr>
              <w:pStyle w:val="TAL"/>
              <w:rPr>
                <w:rFonts w:cs="Arial"/>
                <w:lang w:eastAsia="ja-JP"/>
              </w:rPr>
            </w:pPr>
            <w:r w:rsidRPr="00E67E0D">
              <w:rPr>
                <w:lang w:eastAsia="ja-JP"/>
              </w:rPr>
              <w:t>9.3.1.3</w:t>
            </w:r>
          </w:p>
        </w:tc>
        <w:tc>
          <w:tcPr>
            <w:tcW w:w="1728" w:type="dxa"/>
          </w:tcPr>
          <w:p w14:paraId="1E635911" w14:textId="77777777" w:rsidR="006A1CE4" w:rsidRPr="00E67E0D" w:rsidRDefault="006A1CE4" w:rsidP="00E7499B">
            <w:pPr>
              <w:pStyle w:val="TAL"/>
              <w:rPr>
                <w:rFonts w:cs="Arial"/>
                <w:lang w:eastAsia="ja-JP"/>
              </w:rPr>
            </w:pPr>
          </w:p>
        </w:tc>
        <w:tc>
          <w:tcPr>
            <w:tcW w:w="1080" w:type="dxa"/>
          </w:tcPr>
          <w:p w14:paraId="645CA13A"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50A22AA3" w14:textId="77777777" w:rsidR="006A1CE4" w:rsidRPr="00E67E0D" w:rsidRDefault="006A1CE4" w:rsidP="00E7499B">
            <w:pPr>
              <w:pStyle w:val="TAL"/>
              <w:jc w:val="center"/>
              <w:rPr>
                <w:rFonts w:cs="Arial"/>
                <w:lang w:eastAsia="ja-JP"/>
              </w:rPr>
            </w:pPr>
            <w:r w:rsidRPr="00E67E0D">
              <w:rPr>
                <w:rFonts w:cs="Arial"/>
                <w:lang w:eastAsia="ja-JP"/>
              </w:rPr>
              <w:t>ignore</w:t>
            </w:r>
          </w:p>
        </w:tc>
      </w:tr>
    </w:tbl>
    <w:p w14:paraId="6138F012" w14:textId="77777777" w:rsidR="006A1CE4" w:rsidRPr="00E67E0D" w:rsidRDefault="006A1CE4" w:rsidP="00E7499B"/>
    <w:p w14:paraId="605ED627" w14:textId="77777777" w:rsidR="006A1CE4" w:rsidRPr="00E67E0D" w:rsidRDefault="006A1CE4" w:rsidP="00E7499B">
      <w:pPr>
        <w:pStyle w:val="4"/>
      </w:pPr>
      <w:bookmarkStart w:id="3942" w:name="_Toc534720463"/>
      <w:bookmarkStart w:id="3943" w:name="_Toc525567475"/>
      <w:r w:rsidRPr="00E67E0D">
        <w:t>9.2.2.10</w:t>
      </w:r>
      <w:r w:rsidRPr="00E67E0D">
        <w:tab/>
        <w:t>RRC INACTIVE TRANSITION REPORT</w:t>
      </w:r>
      <w:bookmarkEnd w:id="3942"/>
      <w:bookmarkEnd w:id="3943"/>
    </w:p>
    <w:p w14:paraId="314A7A6C" w14:textId="77777777" w:rsidR="006A1CE4" w:rsidRPr="00E67E0D" w:rsidRDefault="006A1CE4" w:rsidP="00E7499B">
      <w:pPr>
        <w:rPr>
          <w:rFonts w:eastAsia="Batang"/>
        </w:rPr>
      </w:pPr>
      <w:r w:rsidRPr="00E67E0D">
        <w:t xml:space="preserve">This message is sent by the NG-RAN node to </w:t>
      </w:r>
      <w:r w:rsidRPr="00E67E0D">
        <w:rPr>
          <w:rFonts w:eastAsia="SimSun" w:hint="eastAsia"/>
          <w:lang w:eastAsia="zh-CN"/>
        </w:rPr>
        <w:t>notify the 5GC the UE enters or leaves RRC_INACTIVE state</w:t>
      </w:r>
      <w:r w:rsidRPr="00E67E0D">
        <w:t>.</w:t>
      </w:r>
    </w:p>
    <w:p w14:paraId="11475C6D" w14:textId="77777777" w:rsidR="006A1CE4" w:rsidRPr="00E67E0D" w:rsidRDefault="006A1CE4" w:rsidP="00E7499B">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764C95A4" w14:textId="77777777" w:rsidTr="00E7499B">
        <w:tc>
          <w:tcPr>
            <w:tcW w:w="2160" w:type="dxa"/>
          </w:tcPr>
          <w:p w14:paraId="79B1773E"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283887D3"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1BBF7EB3"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1C6C52BA"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02AE57CE"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756B3015"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2C2082F4"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035584B8" w14:textId="77777777" w:rsidTr="00E7499B">
        <w:tc>
          <w:tcPr>
            <w:tcW w:w="2160" w:type="dxa"/>
          </w:tcPr>
          <w:p w14:paraId="7315ADF6"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21BF9A19"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4E8781EE" w14:textId="77777777" w:rsidR="006A1CE4" w:rsidRPr="00E67E0D" w:rsidRDefault="006A1CE4" w:rsidP="00E7499B">
            <w:pPr>
              <w:pStyle w:val="TAL"/>
              <w:rPr>
                <w:rFonts w:cs="Arial"/>
                <w:lang w:eastAsia="ja-JP"/>
              </w:rPr>
            </w:pPr>
          </w:p>
        </w:tc>
        <w:tc>
          <w:tcPr>
            <w:tcW w:w="1512" w:type="dxa"/>
          </w:tcPr>
          <w:p w14:paraId="3F9060ED" w14:textId="77777777" w:rsidR="006A1CE4" w:rsidRPr="00E67E0D" w:rsidRDefault="006A1CE4" w:rsidP="00E7499B">
            <w:pPr>
              <w:pStyle w:val="TAL"/>
              <w:rPr>
                <w:rFonts w:cs="Arial"/>
                <w:lang w:eastAsia="ja-JP"/>
              </w:rPr>
            </w:pPr>
            <w:r w:rsidRPr="00E67E0D">
              <w:rPr>
                <w:lang w:eastAsia="ja-JP"/>
              </w:rPr>
              <w:t>9.3.1.1</w:t>
            </w:r>
          </w:p>
        </w:tc>
        <w:tc>
          <w:tcPr>
            <w:tcW w:w="1728" w:type="dxa"/>
          </w:tcPr>
          <w:p w14:paraId="20E3394B" w14:textId="77777777" w:rsidR="006A1CE4" w:rsidRPr="00E67E0D" w:rsidRDefault="006A1CE4" w:rsidP="00E7499B">
            <w:pPr>
              <w:pStyle w:val="TAL"/>
              <w:rPr>
                <w:rFonts w:cs="Arial"/>
                <w:lang w:eastAsia="ja-JP"/>
              </w:rPr>
            </w:pPr>
          </w:p>
        </w:tc>
        <w:tc>
          <w:tcPr>
            <w:tcW w:w="1080" w:type="dxa"/>
          </w:tcPr>
          <w:p w14:paraId="4819B9E1"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1DFCB918"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1025ABA7" w14:textId="77777777" w:rsidTr="00E7499B">
        <w:tc>
          <w:tcPr>
            <w:tcW w:w="2160" w:type="dxa"/>
          </w:tcPr>
          <w:p w14:paraId="02D146C3" w14:textId="77777777" w:rsidR="006A1CE4" w:rsidRPr="00E67E0D" w:rsidRDefault="006A1CE4" w:rsidP="00E7499B">
            <w:pPr>
              <w:pStyle w:val="TAL"/>
              <w:rPr>
                <w:rFonts w:eastAsia="MS Mincho"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Pr>
          <w:p w14:paraId="319457FE"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23008B1C" w14:textId="77777777" w:rsidR="006A1CE4" w:rsidRPr="00E67E0D" w:rsidRDefault="006A1CE4" w:rsidP="00E7499B">
            <w:pPr>
              <w:pStyle w:val="TAL"/>
              <w:rPr>
                <w:rFonts w:cs="Arial"/>
                <w:lang w:eastAsia="ja-JP"/>
              </w:rPr>
            </w:pPr>
          </w:p>
        </w:tc>
        <w:tc>
          <w:tcPr>
            <w:tcW w:w="1512" w:type="dxa"/>
          </w:tcPr>
          <w:p w14:paraId="66E587DD" w14:textId="77777777" w:rsidR="006A1CE4" w:rsidRPr="00E67E0D" w:rsidRDefault="006A1CE4" w:rsidP="00E7499B">
            <w:pPr>
              <w:pStyle w:val="TAL"/>
              <w:rPr>
                <w:rFonts w:cs="Arial"/>
                <w:lang w:eastAsia="ja-JP"/>
              </w:rPr>
            </w:pPr>
            <w:r w:rsidRPr="00E67E0D">
              <w:rPr>
                <w:lang w:eastAsia="ja-JP"/>
              </w:rPr>
              <w:t>9.3.3.1</w:t>
            </w:r>
          </w:p>
        </w:tc>
        <w:tc>
          <w:tcPr>
            <w:tcW w:w="1728" w:type="dxa"/>
          </w:tcPr>
          <w:p w14:paraId="0E9A0932" w14:textId="77777777" w:rsidR="006A1CE4" w:rsidRPr="00E67E0D" w:rsidRDefault="006A1CE4" w:rsidP="00E7499B">
            <w:pPr>
              <w:pStyle w:val="TAL"/>
              <w:rPr>
                <w:rFonts w:cs="Arial"/>
                <w:lang w:eastAsia="ja-JP"/>
              </w:rPr>
            </w:pPr>
          </w:p>
        </w:tc>
        <w:tc>
          <w:tcPr>
            <w:tcW w:w="1080" w:type="dxa"/>
          </w:tcPr>
          <w:p w14:paraId="465F89D2"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5A372224" w14:textId="77777777" w:rsidR="006A1CE4" w:rsidRPr="00E67E0D" w:rsidRDefault="006A1CE4" w:rsidP="00E7499B">
            <w:pPr>
              <w:pStyle w:val="TAL"/>
              <w:jc w:val="center"/>
              <w:rPr>
                <w:rFonts w:cs="Arial"/>
                <w:lang w:eastAsia="ja-JP"/>
              </w:rPr>
            </w:pPr>
            <w:r w:rsidRPr="00E67E0D">
              <w:rPr>
                <w:rFonts w:cs="Arial"/>
                <w:lang w:eastAsia="zh-CN"/>
              </w:rPr>
              <w:t>reject</w:t>
            </w:r>
          </w:p>
        </w:tc>
      </w:tr>
      <w:tr w:rsidR="006A1CE4" w:rsidRPr="00E67E0D" w14:paraId="3821A1AD" w14:textId="77777777" w:rsidTr="00E7499B">
        <w:tc>
          <w:tcPr>
            <w:tcW w:w="2160" w:type="dxa"/>
          </w:tcPr>
          <w:p w14:paraId="1036E0B7" w14:textId="77777777" w:rsidR="006A1CE4" w:rsidRPr="00E67E0D" w:rsidRDefault="006A1CE4" w:rsidP="00E7499B">
            <w:pPr>
              <w:pStyle w:val="TAL"/>
              <w:rPr>
                <w:rFonts w:eastAsia="MS Mincho" w:cs="Arial"/>
                <w:lang w:eastAsia="ja-JP"/>
              </w:rPr>
            </w:pPr>
            <w:r w:rsidRPr="00E67E0D">
              <w:rPr>
                <w:rFonts w:eastAsia="Batang" w:cs="Arial"/>
                <w:bCs/>
                <w:lang w:eastAsia="ja-JP"/>
              </w:rPr>
              <w:t>RAN</w:t>
            </w:r>
            <w:r w:rsidRPr="00E67E0D">
              <w:rPr>
                <w:rFonts w:cs="Arial"/>
                <w:bCs/>
                <w:lang w:eastAsia="ja-JP"/>
              </w:rPr>
              <w:t xml:space="preserve"> UE NGAP ID</w:t>
            </w:r>
          </w:p>
        </w:tc>
        <w:tc>
          <w:tcPr>
            <w:tcW w:w="1080" w:type="dxa"/>
          </w:tcPr>
          <w:p w14:paraId="2457850E"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4C9822E2" w14:textId="77777777" w:rsidR="006A1CE4" w:rsidRPr="00E67E0D" w:rsidRDefault="006A1CE4" w:rsidP="00E7499B">
            <w:pPr>
              <w:pStyle w:val="TAL"/>
              <w:rPr>
                <w:rFonts w:cs="Arial"/>
                <w:lang w:eastAsia="ja-JP"/>
              </w:rPr>
            </w:pPr>
          </w:p>
        </w:tc>
        <w:tc>
          <w:tcPr>
            <w:tcW w:w="1512" w:type="dxa"/>
          </w:tcPr>
          <w:p w14:paraId="037F05CE" w14:textId="77777777" w:rsidR="006A1CE4" w:rsidRPr="00E67E0D" w:rsidRDefault="006A1CE4" w:rsidP="00E7499B">
            <w:pPr>
              <w:pStyle w:val="TAL"/>
              <w:rPr>
                <w:rFonts w:cs="Arial"/>
                <w:lang w:eastAsia="ja-JP"/>
              </w:rPr>
            </w:pPr>
            <w:r w:rsidRPr="00E67E0D">
              <w:rPr>
                <w:lang w:eastAsia="ja-JP"/>
              </w:rPr>
              <w:t>9.3.3.2</w:t>
            </w:r>
          </w:p>
        </w:tc>
        <w:tc>
          <w:tcPr>
            <w:tcW w:w="1728" w:type="dxa"/>
          </w:tcPr>
          <w:p w14:paraId="3B0E712D" w14:textId="77777777" w:rsidR="006A1CE4" w:rsidRPr="00E67E0D" w:rsidRDefault="006A1CE4" w:rsidP="00E7499B">
            <w:pPr>
              <w:pStyle w:val="TAL"/>
              <w:rPr>
                <w:rFonts w:cs="Arial"/>
                <w:lang w:eastAsia="ja-JP"/>
              </w:rPr>
            </w:pPr>
          </w:p>
        </w:tc>
        <w:tc>
          <w:tcPr>
            <w:tcW w:w="1080" w:type="dxa"/>
          </w:tcPr>
          <w:p w14:paraId="34188DCF"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2D051C76" w14:textId="77777777" w:rsidR="006A1CE4" w:rsidRPr="00E67E0D" w:rsidRDefault="006A1CE4" w:rsidP="00E7499B">
            <w:pPr>
              <w:pStyle w:val="TAL"/>
              <w:jc w:val="center"/>
              <w:rPr>
                <w:rFonts w:cs="Arial"/>
                <w:lang w:eastAsia="ja-JP"/>
              </w:rPr>
            </w:pPr>
            <w:r w:rsidRPr="00E67E0D">
              <w:rPr>
                <w:rFonts w:cs="Arial"/>
                <w:lang w:eastAsia="zh-CN"/>
              </w:rPr>
              <w:t>reject</w:t>
            </w:r>
          </w:p>
        </w:tc>
      </w:tr>
      <w:tr w:rsidR="006A1CE4" w:rsidRPr="00E67E0D" w14:paraId="0C7BC4AA" w14:textId="77777777" w:rsidTr="00E7499B">
        <w:tc>
          <w:tcPr>
            <w:tcW w:w="2160" w:type="dxa"/>
          </w:tcPr>
          <w:p w14:paraId="7D443645" w14:textId="77777777" w:rsidR="006A1CE4" w:rsidRPr="00E67E0D" w:rsidRDefault="006A1CE4" w:rsidP="00E7499B">
            <w:pPr>
              <w:pStyle w:val="TAL"/>
              <w:rPr>
                <w:rFonts w:eastAsia="MS Mincho" w:cs="Arial"/>
                <w:lang w:eastAsia="ja-JP"/>
              </w:rPr>
            </w:pPr>
            <w:r w:rsidRPr="00E67E0D">
              <w:rPr>
                <w:rFonts w:eastAsia="MS Mincho" w:cs="Arial"/>
                <w:lang w:eastAsia="ja-JP"/>
              </w:rPr>
              <w:t>RRC State</w:t>
            </w:r>
          </w:p>
        </w:tc>
        <w:tc>
          <w:tcPr>
            <w:tcW w:w="1080" w:type="dxa"/>
          </w:tcPr>
          <w:p w14:paraId="3CE2FFC2" w14:textId="77777777" w:rsidR="006A1CE4" w:rsidRPr="00E67E0D" w:rsidRDefault="006A1CE4" w:rsidP="00E7499B">
            <w:pPr>
              <w:pStyle w:val="TAL"/>
              <w:rPr>
                <w:rFonts w:eastAsia="MS Mincho" w:cs="Arial"/>
                <w:lang w:eastAsia="ja-JP"/>
              </w:rPr>
            </w:pPr>
            <w:r w:rsidRPr="00E67E0D">
              <w:rPr>
                <w:rFonts w:eastAsia="MS Mincho" w:cs="Arial"/>
                <w:lang w:eastAsia="ja-JP"/>
              </w:rPr>
              <w:t>M</w:t>
            </w:r>
          </w:p>
        </w:tc>
        <w:tc>
          <w:tcPr>
            <w:tcW w:w="1080" w:type="dxa"/>
          </w:tcPr>
          <w:p w14:paraId="6B7A97B5" w14:textId="77777777" w:rsidR="006A1CE4" w:rsidRPr="00E67E0D" w:rsidRDefault="006A1CE4" w:rsidP="00E7499B">
            <w:pPr>
              <w:pStyle w:val="TAL"/>
              <w:rPr>
                <w:rFonts w:cs="Arial"/>
                <w:lang w:eastAsia="ja-JP"/>
              </w:rPr>
            </w:pPr>
          </w:p>
        </w:tc>
        <w:tc>
          <w:tcPr>
            <w:tcW w:w="1512" w:type="dxa"/>
          </w:tcPr>
          <w:p w14:paraId="591AD99D" w14:textId="77777777" w:rsidR="006A1CE4" w:rsidRPr="00E67E0D" w:rsidRDefault="006A1CE4" w:rsidP="00E7499B">
            <w:pPr>
              <w:pStyle w:val="TAL"/>
              <w:rPr>
                <w:rFonts w:cs="Arial"/>
                <w:lang w:eastAsia="ja-JP"/>
              </w:rPr>
            </w:pPr>
            <w:r w:rsidRPr="00E67E0D">
              <w:rPr>
                <w:rFonts w:cs="Arial"/>
                <w:lang w:eastAsia="ja-JP"/>
              </w:rPr>
              <w:t>9.3.1.92</w:t>
            </w:r>
          </w:p>
        </w:tc>
        <w:tc>
          <w:tcPr>
            <w:tcW w:w="1728" w:type="dxa"/>
          </w:tcPr>
          <w:p w14:paraId="761B345F" w14:textId="77777777" w:rsidR="006A1CE4" w:rsidRPr="00E67E0D" w:rsidRDefault="006A1CE4" w:rsidP="00E7499B">
            <w:pPr>
              <w:pStyle w:val="TAL"/>
              <w:rPr>
                <w:rFonts w:cs="Arial"/>
                <w:lang w:eastAsia="ja-JP"/>
              </w:rPr>
            </w:pPr>
          </w:p>
        </w:tc>
        <w:tc>
          <w:tcPr>
            <w:tcW w:w="1080" w:type="dxa"/>
          </w:tcPr>
          <w:p w14:paraId="0CB526A3"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1C97F417"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4005089E" w14:textId="77777777" w:rsidTr="00E7499B">
        <w:tc>
          <w:tcPr>
            <w:tcW w:w="2160" w:type="dxa"/>
          </w:tcPr>
          <w:p w14:paraId="03346AFA" w14:textId="77777777" w:rsidR="006A1CE4" w:rsidRPr="00E67E0D" w:rsidRDefault="006A1CE4" w:rsidP="00E7499B">
            <w:pPr>
              <w:pStyle w:val="TAL"/>
              <w:rPr>
                <w:rFonts w:eastAsia="MS Mincho" w:cs="Arial"/>
                <w:lang w:eastAsia="ja-JP"/>
              </w:rPr>
            </w:pPr>
            <w:r w:rsidRPr="00E67E0D">
              <w:rPr>
                <w:rFonts w:eastAsia="MS Mincho" w:cs="Arial"/>
                <w:lang w:eastAsia="ja-JP"/>
              </w:rPr>
              <w:t>User Location Information</w:t>
            </w:r>
          </w:p>
        </w:tc>
        <w:tc>
          <w:tcPr>
            <w:tcW w:w="1080" w:type="dxa"/>
          </w:tcPr>
          <w:p w14:paraId="0CF8BBA9" w14:textId="77777777" w:rsidR="006A1CE4" w:rsidRPr="00E67E0D" w:rsidRDefault="006A1CE4" w:rsidP="00E7499B">
            <w:pPr>
              <w:pStyle w:val="TAL"/>
              <w:rPr>
                <w:rFonts w:eastAsia="MS Mincho" w:cs="Arial"/>
                <w:lang w:eastAsia="ja-JP"/>
              </w:rPr>
            </w:pPr>
            <w:r w:rsidRPr="00E67E0D">
              <w:rPr>
                <w:rFonts w:eastAsia="MS Mincho" w:cs="Arial"/>
                <w:lang w:eastAsia="ja-JP"/>
              </w:rPr>
              <w:t>M</w:t>
            </w:r>
          </w:p>
        </w:tc>
        <w:tc>
          <w:tcPr>
            <w:tcW w:w="1080" w:type="dxa"/>
          </w:tcPr>
          <w:p w14:paraId="3D43F6C6" w14:textId="77777777" w:rsidR="006A1CE4" w:rsidRPr="00E67E0D" w:rsidRDefault="006A1CE4" w:rsidP="00E7499B">
            <w:pPr>
              <w:pStyle w:val="TAL"/>
              <w:rPr>
                <w:rFonts w:cs="Arial"/>
                <w:lang w:eastAsia="ja-JP"/>
              </w:rPr>
            </w:pPr>
          </w:p>
        </w:tc>
        <w:tc>
          <w:tcPr>
            <w:tcW w:w="1512" w:type="dxa"/>
          </w:tcPr>
          <w:p w14:paraId="735ED31F" w14:textId="77777777" w:rsidR="006A1CE4" w:rsidRPr="00E67E0D" w:rsidRDefault="006A1CE4" w:rsidP="00E7499B">
            <w:pPr>
              <w:pStyle w:val="TAL"/>
              <w:rPr>
                <w:rFonts w:cs="Arial"/>
                <w:lang w:eastAsia="ja-JP"/>
              </w:rPr>
            </w:pPr>
            <w:r w:rsidRPr="00E67E0D">
              <w:rPr>
                <w:rFonts w:cs="Arial"/>
                <w:lang w:eastAsia="ja-JP"/>
              </w:rPr>
              <w:t>9.3.1.16</w:t>
            </w:r>
          </w:p>
        </w:tc>
        <w:tc>
          <w:tcPr>
            <w:tcW w:w="1728" w:type="dxa"/>
          </w:tcPr>
          <w:p w14:paraId="17D64EF0" w14:textId="77777777" w:rsidR="006A1CE4" w:rsidRPr="00E67E0D" w:rsidRDefault="006A1CE4" w:rsidP="00E7499B">
            <w:pPr>
              <w:pStyle w:val="TAL"/>
              <w:rPr>
                <w:rFonts w:cs="Arial"/>
                <w:lang w:eastAsia="ja-JP"/>
              </w:rPr>
            </w:pPr>
          </w:p>
        </w:tc>
        <w:tc>
          <w:tcPr>
            <w:tcW w:w="1080" w:type="dxa"/>
          </w:tcPr>
          <w:p w14:paraId="139F1EA3"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5A6717B3" w14:textId="77777777" w:rsidR="006A1CE4" w:rsidRPr="00E67E0D" w:rsidRDefault="006A1CE4" w:rsidP="00E7499B">
            <w:pPr>
              <w:pStyle w:val="TAL"/>
              <w:jc w:val="center"/>
              <w:rPr>
                <w:rFonts w:cs="Arial"/>
                <w:lang w:eastAsia="ja-JP"/>
              </w:rPr>
            </w:pPr>
            <w:r w:rsidRPr="00E67E0D">
              <w:rPr>
                <w:rFonts w:cs="Arial"/>
                <w:lang w:eastAsia="ja-JP"/>
              </w:rPr>
              <w:t>ignore</w:t>
            </w:r>
          </w:p>
        </w:tc>
      </w:tr>
    </w:tbl>
    <w:p w14:paraId="1C286008" w14:textId="77777777" w:rsidR="006A1CE4" w:rsidRPr="00E67E0D" w:rsidRDefault="006A1CE4" w:rsidP="00E7499B"/>
    <w:p w14:paraId="53F8C316" w14:textId="77777777" w:rsidR="006A1CE4" w:rsidRPr="00E67E0D" w:rsidRDefault="006A1CE4" w:rsidP="00E7499B">
      <w:pPr>
        <w:pStyle w:val="3"/>
      </w:pPr>
      <w:bookmarkStart w:id="3944" w:name="_Toc534720464"/>
      <w:bookmarkStart w:id="3945" w:name="_Toc525567476"/>
      <w:r w:rsidRPr="00E67E0D">
        <w:t>9.2.3</w:t>
      </w:r>
      <w:r w:rsidRPr="00E67E0D">
        <w:tab/>
        <w:t>UE Mobility Management Messages</w:t>
      </w:r>
      <w:bookmarkEnd w:id="3944"/>
      <w:bookmarkEnd w:id="3945"/>
    </w:p>
    <w:p w14:paraId="0960F4F8" w14:textId="77777777" w:rsidR="006A1CE4" w:rsidRPr="00E67E0D" w:rsidRDefault="006A1CE4" w:rsidP="00E7499B">
      <w:pPr>
        <w:pStyle w:val="4"/>
      </w:pPr>
      <w:bookmarkStart w:id="3946" w:name="_Toc534720465"/>
      <w:bookmarkStart w:id="3947" w:name="_Toc525567477"/>
      <w:r w:rsidRPr="00E67E0D">
        <w:t>9.2.3.1</w:t>
      </w:r>
      <w:r w:rsidRPr="00E67E0D">
        <w:tab/>
        <w:t>HANDOVER REQUIRED</w:t>
      </w:r>
      <w:bookmarkEnd w:id="3946"/>
      <w:bookmarkEnd w:id="3947"/>
    </w:p>
    <w:p w14:paraId="67A276A1" w14:textId="77777777" w:rsidR="006A1CE4" w:rsidRPr="00E67E0D" w:rsidRDefault="006A1CE4" w:rsidP="00E7499B">
      <w:r w:rsidRPr="00E67E0D">
        <w:t xml:space="preserve">This message is sent by the source </w:t>
      </w:r>
      <w:r w:rsidRPr="00E67E0D">
        <w:rPr>
          <w:rFonts w:hint="eastAsia"/>
        </w:rPr>
        <w:t>NG-RAN node</w:t>
      </w:r>
      <w:r w:rsidRPr="00E67E0D">
        <w:t xml:space="preserve"> to the </w:t>
      </w:r>
      <w:r w:rsidRPr="00E67E0D">
        <w:rPr>
          <w:rFonts w:hint="eastAsia"/>
        </w:rPr>
        <w:t>A</w:t>
      </w:r>
      <w:r w:rsidRPr="00E67E0D">
        <w:t>M</w:t>
      </w:r>
      <w:r w:rsidRPr="00E67E0D">
        <w:rPr>
          <w:rFonts w:hint="eastAsia"/>
        </w:rPr>
        <w:t>F</w:t>
      </w:r>
      <w:r w:rsidRPr="00E67E0D">
        <w:t xml:space="preserve"> to request the preparation of resources at the target.</w:t>
      </w:r>
    </w:p>
    <w:p w14:paraId="5EADE297" w14:textId="77777777" w:rsidR="006A1CE4" w:rsidRPr="00E67E0D" w:rsidRDefault="006A1CE4" w:rsidP="00E7499B">
      <w:r w:rsidRPr="00E67E0D">
        <w:t xml:space="preserve">Direction: </w:t>
      </w:r>
      <w:r w:rsidRPr="00E67E0D">
        <w:rPr>
          <w:rFonts w:hint="eastAsia"/>
        </w:rPr>
        <w:t>NG-RAN node</w:t>
      </w:r>
      <w:r w:rsidRPr="00E67E0D">
        <w:t xml:space="preserve"> </w:t>
      </w:r>
      <w:r w:rsidRPr="00E67E0D">
        <w:sym w:font="Symbol" w:char="F0AE"/>
      </w:r>
      <w:r w:rsidRPr="00E67E0D">
        <w:t xml:space="preserve"> </w:t>
      </w:r>
      <w:r w:rsidRPr="00E67E0D">
        <w:rPr>
          <w:rFonts w:hint="eastAsia"/>
        </w:rPr>
        <w:t>A</w:t>
      </w:r>
      <w:r w:rsidRPr="00E67E0D">
        <w:t>M</w:t>
      </w:r>
      <w:r w:rsidRPr="00E67E0D">
        <w:rPr>
          <w:rFonts w:hint="eastAsia"/>
        </w:rPr>
        <w:t>F</w:t>
      </w:r>
      <w:r w:rsidRPr="00E67E0D">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5773C89B" w14:textId="77777777" w:rsidTr="00E7499B">
        <w:tc>
          <w:tcPr>
            <w:tcW w:w="2160" w:type="dxa"/>
          </w:tcPr>
          <w:p w14:paraId="4FDAAE78"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136415DA"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01A70106"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7EDEF8D3"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4AFCB8F4"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5C504939"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0F15EEB8"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16BE9AD7" w14:textId="77777777" w:rsidTr="00E7499B">
        <w:tc>
          <w:tcPr>
            <w:tcW w:w="2160" w:type="dxa"/>
          </w:tcPr>
          <w:p w14:paraId="0FE3D241" w14:textId="77777777" w:rsidR="006A1CE4" w:rsidRPr="00E67E0D" w:rsidRDefault="006A1CE4" w:rsidP="00E7499B">
            <w:pPr>
              <w:pStyle w:val="TAL"/>
              <w:rPr>
                <w:rFonts w:cs="Arial"/>
                <w:lang w:eastAsia="ja-JP"/>
              </w:rPr>
            </w:pPr>
            <w:r w:rsidRPr="00E67E0D">
              <w:rPr>
                <w:lang w:eastAsia="ja-JP"/>
              </w:rPr>
              <w:t>Message Type</w:t>
            </w:r>
          </w:p>
        </w:tc>
        <w:tc>
          <w:tcPr>
            <w:tcW w:w="1080" w:type="dxa"/>
          </w:tcPr>
          <w:p w14:paraId="3205C954" w14:textId="77777777" w:rsidR="006A1CE4" w:rsidRPr="00E67E0D" w:rsidRDefault="006A1CE4" w:rsidP="00E7499B">
            <w:pPr>
              <w:pStyle w:val="TAL"/>
              <w:rPr>
                <w:rFonts w:cs="Arial"/>
                <w:lang w:eastAsia="ja-JP"/>
              </w:rPr>
            </w:pPr>
            <w:r w:rsidRPr="00E67E0D">
              <w:rPr>
                <w:lang w:eastAsia="ja-JP"/>
              </w:rPr>
              <w:t>M</w:t>
            </w:r>
          </w:p>
        </w:tc>
        <w:tc>
          <w:tcPr>
            <w:tcW w:w="1080" w:type="dxa"/>
          </w:tcPr>
          <w:p w14:paraId="23095A75" w14:textId="77777777" w:rsidR="006A1CE4" w:rsidRPr="00E67E0D" w:rsidRDefault="006A1CE4" w:rsidP="00E7499B">
            <w:pPr>
              <w:pStyle w:val="TAL"/>
              <w:rPr>
                <w:rFonts w:cs="Arial"/>
                <w:lang w:eastAsia="ja-JP"/>
              </w:rPr>
            </w:pPr>
          </w:p>
        </w:tc>
        <w:tc>
          <w:tcPr>
            <w:tcW w:w="1512" w:type="dxa"/>
          </w:tcPr>
          <w:p w14:paraId="38E00429" w14:textId="77777777" w:rsidR="006A1CE4" w:rsidRPr="00E67E0D" w:rsidRDefault="006A1CE4" w:rsidP="00E7499B">
            <w:pPr>
              <w:pStyle w:val="TAL"/>
              <w:rPr>
                <w:rFonts w:cs="Arial"/>
                <w:lang w:eastAsia="ja-JP"/>
              </w:rPr>
            </w:pPr>
            <w:r w:rsidRPr="00E67E0D">
              <w:rPr>
                <w:lang w:eastAsia="ja-JP"/>
              </w:rPr>
              <w:t>9.3.1.1</w:t>
            </w:r>
          </w:p>
        </w:tc>
        <w:tc>
          <w:tcPr>
            <w:tcW w:w="1728" w:type="dxa"/>
          </w:tcPr>
          <w:p w14:paraId="050C6194" w14:textId="77777777" w:rsidR="006A1CE4" w:rsidRPr="00E67E0D" w:rsidRDefault="006A1CE4" w:rsidP="00E7499B">
            <w:pPr>
              <w:pStyle w:val="TAL"/>
              <w:rPr>
                <w:rFonts w:cs="Arial"/>
                <w:lang w:eastAsia="ja-JP"/>
              </w:rPr>
            </w:pPr>
          </w:p>
        </w:tc>
        <w:tc>
          <w:tcPr>
            <w:tcW w:w="1080" w:type="dxa"/>
          </w:tcPr>
          <w:p w14:paraId="47082596" w14:textId="77777777" w:rsidR="006A1CE4" w:rsidRPr="00E67E0D" w:rsidRDefault="006A1CE4" w:rsidP="00E7499B">
            <w:pPr>
              <w:pStyle w:val="TAL"/>
              <w:jc w:val="center"/>
              <w:rPr>
                <w:rFonts w:cs="Arial"/>
                <w:lang w:eastAsia="ja-JP"/>
              </w:rPr>
            </w:pPr>
            <w:r w:rsidRPr="00E67E0D">
              <w:rPr>
                <w:lang w:eastAsia="ja-JP"/>
              </w:rPr>
              <w:t>YES</w:t>
            </w:r>
          </w:p>
        </w:tc>
        <w:tc>
          <w:tcPr>
            <w:tcW w:w="1080" w:type="dxa"/>
          </w:tcPr>
          <w:p w14:paraId="1E96B586" w14:textId="77777777" w:rsidR="006A1CE4" w:rsidRPr="00E67E0D" w:rsidRDefault="006A1CE4" w:rsidP="00E7499B">
            <w:pPr>
              <w:pStyle w:val="TAL"/>
              <w:jc w:val="center"/>
              <w:rPr>
                <w:rFonts w:cs="Arial"/>
                <w:lang w:eastAsia="ja-JP"/>
              </w:rPr>
            </w:pPr>
            <w:r w:rsidRPr="00E67E0D">
              <w:rPr>
                <w:lang w:eastAsia="ja-JP"/>
              </w:rPr>
              <w:t>reject</w:t>
            </w:r>
          </w:p>
        </w:tc>
      </w:tr>
      <w:tr w:rsidR="006A1CE4" w:rsidRPr="00E67E0D" w14:paraId="58B45285" w14:textId="77777777" w:rsidTr="00E7499B">
        <w:tc>
          <w:tcPr>
            <w:tcW w:w="2160" w:type="dxa"/>
          </w:tcPr>
          <w:p w14:paraId="2946F6AF" w14:textId="77777777" w:rsidR="006A1CE4" w:rsidRPr="00E67E0D" w:rsidRDefault="006A1CE4" w:rsidP="00E7499B">
            <w:pPr>
              <w:pStyle w:val="TAL"/>
              <w:rPr>
                <w:rFonts w:eastAsia="MS Mincho" w:cs="Arial"/>
                <w:lang w:eastAsia="ja-JP"/>
              </w:rPr>
            </w:pPr>
            <w:r w:rsidRPr="00E67E0D">
              <w:rPr>
                <w:rFonts w:eastAsia="SimSun" w:hint="eastAsia"/>
                <w:bCs/>
                <w:lang w:eastAsia="zh-CN"/>
              </w:rPr>
              <w:t>AMF</w:t>
            </w:r>
            <w:r w:rsidRPr="00E67E0D">
              <w:rPr>
                <w:bCs/>
                <w:lang w:eastAsia="ja-JP"/>
              </w:rPr>
              <w:t xml:space="preserve"> UE NGAP ID</w:t>
            </w:r>
          </w:p>
        </w:tc>
        <w:tc>
          <w:tcPr>
            <w:tcW w:w="1080" w:type="dxa"/>
          </w:tcPr>
          <w:p w14:paraId="2272637B"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195F193D" w14:textId="77777777" w:rsidR="006A1CE4" w:rsidRPr="00E67E0D" w:rsidRDefault="006A1CE4" w:rsidP="00E7499B">
            <w:pPr>
              <w:pStyle w:val="TAL"/>
              <w:rPr>
                <w:rFonts w:cs="Arial"/>
                <w:lang w:eastAsia="ja-JP"/>
              </w:rPr>
            </w:pPr>
          </w:p>
        </w:tc>
        <w:tc>
          <w:tcPr>
            <w:tcW w:w="1512" w:type="dxa"/>
          </w:tcPr>
          <w:p w14:paraId="7057EB6F" w14:textId="77777777" w:rsidR="006A1CE4" w:rsidRPr="00E67E0D" w:rsidRDefault="006A1CE4" w:rsidP="00E7499B">
            <w:pPr>
              <w:pStyle w:val="TAL"/>
              <w:rPr>
                <w:rFonts w:cs="Arial"/>
                <w:lang w:eastAsia="ja-JP"/>
              </w:rPr>
            </w:pPr>
            <w:r w:rsidRPr="00E67E0D">
              <w:rPr>
                <w:lang w:eastAsia="ja-JP"/>
              </w:rPr>
              <w:t>9.3.3.1</w:t>
            </w:r>
          </w:p>
        </w:tc>
        <w:tc>
          <w:tcPr>
            <w:tcW w:w="1728" w:type="dxa"/>
          </w:tcPr>
          <w:p w14:paraId="77EFFCF4" w14:textId="77777777" w:rsidR="006A1CE4" w:rsidRPr="00E67E0D" w:rsidRDefault="006A1CE4" w:rsidP="00E7499B">
            <w:pPr>
              <w:pStyle w:val="TAL"/>
              <w:rPr>
                <w:rFonts w:cs="Arial"/>
                <w:lang w:eastAsia="ja-JP"/>
              </w:rPr>
            </w:pPr>
          </w:p>
        </w:tc>
        <w:tc>
          <w:tcPr>
            <w:tcW w:w="1080" w:type="dxa"/>
          </w:tcPr>
          <w:p w14:paraId="4CC811C1"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325DEF5B" w14:textId="77777777" w:rsidR="006A1CE4" w:rsidRPr="00E67E0D" w:rsidRDefault="006A1CE4" w:rsidP="00E7499B">
            <w:pPr>
              <w:pStyle w:val="TAL"/>
              <w:jc w:val="center"/>
              <w:rPr>
                <w:rFonts w:cs="Arial"/>
                <w:lang w:eastAsia="ja-JP"/>
              </w:rPr>
            </w:pPr>
            <w:r w:rsidRPr="00E67E0D">
              <w:rPr>
                <w:lang w:eastAsia="ja-JP"/>
              </w:rPr>
              <w:t>reject</w:t>
            </w:r>
          </w:p>
        </w:tc>
      </w:tr>
      <w:tr w:rsidR="006A1CE4" w:rsidRPr="00E67E0D" w14:paraId="3ECAF46D" w14:textId="77777777" w:rsidTr="00E7499B">
        <w:tc>
          <w:tcPr>
            <w:tcW w:w="2160" w:type="dxa"/>
          </w:tcPr>
          <w:p w14:paraId="18CE97B4" w14:textId="77777777" w:rsidR="006A1CE4" w:rsidRPr="00E67E0D" w:rsidRDefault="006A1CE4" w:rsidP="00E7499B">
            <w:pPr>
              <w:pStyle w:val="TAL"/>
              <w:rPr>
                <w:rFonts w:eastAsia="MS Mincho" w:cs="Arial"/>
                <w:lang w:eastAsia="ja-JP"/>
              </w:rPr>
            </w:pPr>
            <w:r w:rsidRPr="00E67E0D">
              <w:rPr>
                <w:rFonts w:eastAsia="Batang"/>
                <w:bCs/>
                <w:lang w:eastAsia="ja-JP"/>
              </w:rPr>
              <w:t>RAN</w:t>
            </w:r>
            <w:r w:rsidRPr="00E67E0D">
              <w:rPr>
                <w:bCs/>
                <w:lang w:eastAsia="ja-JP"/>
              </w:rPr>
              <w:t xml:space="preserve"> UE NGAP ID</w:t>
            </w:r>
          </w:p>
        </w:tc>
        <w:tc>
          <w:tcPr>
            <w:tcW w:w="1080" w:type="dxa"/>
          </w:tcPr>
          <w:p w14:paraId="489E90A2"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061F7231" w14:textId="77777777" w:rsidR="006A1CE4" w:rsidRPr="00E67E0D" w:rsidRDefault="006A1CE4" w:rsidP="00E7499B">
            <w:pPr>
              <w:pStyle w:val="TAL"/>
              <w:rPr>
                <w:rFonts w:cs="Arial"/>
                <w:lang w:eastAsia="ja-JP"/>
              </w:rPr>
            </w:pPr>
          </w:p>
        </w:tc>
        <w:tc>
          <w:tcPr>
            <w:tcW w:w="1512" w:type="dxa"/>
          </w:tcPr>
          <w:p w14:paraId="7F6C8562" w14:textId="77777777" w:rsidR="006A1CE4" w:rsidRPr="00E67E0D" w:rsidRDefault="006A1CE4" w:rsidP="00E7499B">
            <w:pPr>
              <w:pStyle w:val="TAL"/>
              <w:rPr>
                <w:rFonts w:cs="Arial"/>
                <w:lang w:eastAsia="ja-JP"/>
              </w:rPr>
            </w:pPr>
            <w:r w:rsidRPr="00E67E0D">
              <w:rPr>
                <w:lang w:eastAsia="ja-JP"/>
              </w:rPr>
              <w:t>9.3.3.2</w:t>
            </w:r>
          </w:p>
        </w:tc>
        <w:tc>
          <w:tcPr>
            <w:tcW w:w="1728" w:type="dxa"/>
          </w:tcPr>
          <w:p w14:paraId="0145FAAA" w14:textId="77777777" w:rsidR="006A1CE4" w:rsidRPr="00E67E0D" w:rsidRDefault="006A1CE4" w:rsidP="00E7499B">
            <w:pPr>
              <w:pStyle w:val="TAL"/>
              <w:rPr>
                <w:rFonts w:cs="Arial"/>
                <w:lang w:eastAsia="ja-JP"/>
              </w:rPr>
            </w:pPr>
          </w:p>
        </w:tc>
        <w:tc>
          <w:tcPr>
            <w:tcW w:w="1080" w:type="dxa"/>
          </w:tcPr>
          <w:p w14:paraId="74ADFB2F"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518A3974" w14:textId="77777777" w:rsidR="006A1CE4" w:rsidRPr="00E67E0D" w:rsidRDefault="006A1CE4" w:rsidP="00E7499B">
            <w:pPr>
              <w:pStyle w:val="TAL"/>
              <w:jc w:val="center"/>
              <w:rPr>
                <w:rFonts w:cs="Arial"/>
                <w:lang w:eastAsia="ja-JP"/>
              </w:rPr>
            </w:pPr>
            <w:r w:rsidRPr="00E67E0D">
              <w:rPr>
                <w:lang w:eastAsia="ja-JP"/>
              </w:rPr>
              <w:t>reject</w:t>
            </w:r>
          </w:p>
        </w:tc>
      </w:tr>
      <w:tr w:rsidR="006A1CE4" w:rsidRPr="00E67E0D" w14:paraId="413613B8" w14:textId="77777777" w:rsidTr="00E7499B">
        <w:tc>
          <w:tcPr>
            <w:tcW w:w="2160" w:type="dxa"/>
          </w:tcPr>
          <w:p w14:paraId="0B0FD8E9" w14:textId="77777777" w:rsidR="006A1CE4" w:rsidRPr="00E67E0D" w:rsidRDefault="006A1CE4" w:rsidP="00E7499B">
            <w:pPr>
              <w:pStyle w:val="TAL"/>
              <w:rPr>
                <w:rFonts w:eastAsia="MS Mincho" w:cs="Arial"/>
                <w:lang w:eastAsia="ja-JP"/>
              </w:rPr>
            </w:pPr>
            <w:r w:rsidRPr="00E67E0D">
              <w:rPr>
                <w:lang w:eastAsia="ja-JP"/>
              </w:rPr>
              <w:t>Handover Type</w:t>
            </w:r>
          </w:p>
        </w:tc>
        <w:tc>
          <w:tcPr>
            <w:tcW w:w="1080" w:type="dxa"/>
          </w:tcPr>
          <w:p w14:paraId="7A0117EA"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16FF71D5" w14:textId="77777777" w:rsidR="006A1CE4" w:rsidRPr="00E67E0D" w:rsidRDefault="006A1CE4" w:rsidP="00E7499B">
            <w:pPr>
              <w:pStyle w:val="TAL"/>
              <w:rPr>
                <w:rFonts w:cs="Arial"/>
                <w:lang w:eastAsia="ja-JP"/>
              </w:rPr>
            </w:pPr>
          </w:p>
        </w:tc>
        <w:tc>
          <w:tcPr>
            <w:tcW w:w="1512" w:type="dxa"/>
          </w:tcPr>
          <w:p w14:paraId="60BEBBBD" w14:textId="77777777" w:rsidR="006A1CE4" w:rsidRPr="00E67E0D" w:rsidRDefault="006A1CE4" w:rsidP="00E7499B">
            <w:pPr>
              <w:pStyle w:val="TAL"/>
              <w:rPr>
                <w:rFonts w:cs="Arial"/>
                <w:lang w:eastAsia="ja-JP"/>
              </w:rPr>
            </w:pPr>
            <w:r w:rsidRPr="00E67E0D">
              <w:rPr>
                <w:lang w:eastAsia="ja-JP"/>
              </w:rPr>
              <w:t>9.3.1.22</w:t>
            </w:r>
          </w:p>
        </w:tc>
        <w:tc>
          <w:tcPr>
            <w:tcW w:w="1728" w:type="dxa"/>
          </w:tcPr>
          <w:p w14:paraId="103526D1" w14:textId="77777777" w:rsidR="006A1CE4" w:rsidRPr="00E67E0D" w:rsidRDefault="006A1CE4" w:rsidP="00E7499B">
            <w:pPr>
              <w:pStyle w:val="TAL"/>
              <w:rPr>
                <w:rFonts w:cs="Arial"/>
                <w:lang w:eastAsia="ja-JP"/>
              </w:rPr>
            </w:pPr>
          </w:p>
        </w:tc>
        <w:tc>
          <w:tcPr>
            <w:tcW w:w="1080" w:type="dxa"/>
          </w:tcPr>
          <w:p w14:paraId="621EDBA4"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54DD19DD" w14:textId="77777777" w:rsidR="006A1CE4" w:rsidRPr="00E67E0D" w:rsidRDefault="006A1CE4" w:rsidP="00E7499B">
            <w:pPr>
              <w:pStyle w:val="TAL"/>
              <w:jc w:val="center"/>
              <w:rPr>
                <w:rFonts w:cs="Arial"/>
                <w:lang w:eastAsia="ja-JP"/>
              </w:rPr>
            </w:pPr>
            <w:r w:rsidRPr="00E67E0D">
              <w:rPr>
                <w:lang w:eastAsia="ja-JP"/>
              </w:rPr>
              <w:t>reject</w:t>
            </w:r>
          </w:p>
        </w:tc>
      </w:tr>
      <w:tr w:rsidR="006A1CE4" w:rsidRPr="00E67E0D" w14:paraId="5C2B03C2" w14:textId="77777777" w:rsidTr="00E7499B">
        <w:tc>
          <w:tcPr>
            <w:tcW w:w="2160" w:type="dxa"/>
          </w:tcPr>
          <w:p w14:paraId="529F4AEA" w14:textId="77777777" w:rsidR="006A1CE4" w:rsidRPr="00E67E0D" w:rsidRDefault="006A1CE4" w:rsidP="00E7499B">
            <w:pPr>
              <w:pStyle w:val="TAL"/>
              <w:rPr>
                <w:rFonts w:eastAsia="MS Mincho" w:cs="Arial"/>
                <w:lang w:eastAsia="ja-JP"/>
              </w:rPr>
            </w:pPr>
            <w:r w:rsidRPr="00E67E0D">
              <w:rPr>
                <w:lang w:eastAsia="ja-JP"/>
              </w:rPr>
              <w:t>Cause</w:t>
            </w:r>
          </w:p>
        </w:tc>
        <w:tc>
          <w:tcPr>
            <w:tcW w:w="1080" w:type="dxa"/>
          </w:tcPr>
          <w:p w14:paraId="4409E161"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4A180F11" w14:textId="77777777" w:rsidR="006A1CE4" w:rsidRPr="00E67E0D" w:rsidRDefault="006A1CE4" w:rsidP="00E7499B">
            <w:pPr>
              <w:pStyle w:val="TAL"/>
              <w:rPr>
                <w:rFonts w:cs="Arial"/>
                <w:lang w:eastAsia="ja-JP"/>
              </w:rPr>
            </w:pPr>
          </w:p>
        </w:tc>
        <w:tc>
          <w:tcPr>
            <w:tcW w:w="1512" w:type="dxa"/>
          </w:tcPr>
          <w:p w14:paraId="1806EE4C" w14:textId="77777777" w:rsidR="006A1CE4" w:rsidRPr="00E67E0D" w:rsidRDefault="006A1CE4" w:rsidP="00E7499B">
            <w:pPr>
              <w:pStyle w:val="TAL"/>
              <w:rPr>
                <w:rFonts w:cs="Arial"/>
                <w:lang w:eastAsia="ja-JP"/>
              </w:rPr>
            </w:pPr>
            <w:r w:rsidRPr="00E67E0D">
              <w:rPr>
                <w:lang w:eastAsia="ja-JP"/>
              </w:rPr>
              <w:t>9.3.1.2</w:t>
            </w:r>
          </w:p>
        </w:tc>
        <w:tc>
          <w:tcPr>
            <w:tcW w:w="1728" w:type="dxa"/>
          </w:tcPr>
          <w:p w14:paraId="5CF09B65" w14:textId="77777777" w:rsidR="006A1CE4" w:rsidRPr="00E67E0D" w:rsidRDefault="006A1CE4" w:rsidP="00E7499B">
            <w:pPr>
              <w:pStyle w:val="TAL"/>
              <w:rPr>
                <w:rFonts w:cs="Arial"/>
                <w:lang w:eastAsia="ja-JP"/>
              </w:rPr>
            </w:pPr>
          </w:p>
        </w:tc>
        <w:tc>
          <w:tcPr>
            <w:tcW w:w="1080" w:type="dxa"/>
          </w:tcPr>
          <w:p w14:paraId="15865DF7"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5ECF9243" w14:textId="77777777" w:rsidR="006A1CE4" w:rsidRPr="00E67E0D" w:rsidRDefault="006A1CE4" w:rsidP="00E7499B">
            <w:pPr>
              <w:pStyle w:val="TAL"/>
              <w:jc w:val="center"/>
              <w:rPr>
                <w:rFonts w:cs="Arial"/>
                <w:lang w:eastAsia="ja-JP"/>
              </w:rPr>
            </w:pPr>
            <w:r w:rsidRPr="00E67E0D">
              <w:rPr>
                <w:lang w:eastAsia="ja-JP"/>
              </w:rPr>
              <w:t>ignore</w:t>
            </w:r>
          </w:p>
        </w:tc>
      </w:tr>
      <w:tr w:rsidR="006A1CE4" w:rsidRPr="00E67E0D" w14:paraId="2EE8281D" w14:textId="77777777" w:rsidTr="00E7499B">
        <w:tc>
          <w:tcPr>
            <w:tcW w:w="2160" w:type="dxa"/>
          </w:tcPr>
          <w:p w14:paraId="793C0722" w14:textId="77777777" w:rsidR="006A1CE4" w:rsidRPr="00E67E0D" w:rsidRDefault="006A1CE4" w:rsidP="00E7499B">
            <w:pPr>
              <w:pStyle w:val="TAL"/>
              <w:rPr>
                <w:rFonts w:eastAsia="MS Mincho" w:cs="Arial"/>
                <w:lang w:eastAsia="ja-JP"/>
              </w:rPr>
            </w:pPr>
            <w:r w:rsidRPr="00E67E0D">
              <w:rPr>
                <w:lang w:eastAsia="ja-JP"/>
              </w:rPr>
              <w:t>Target ID</w:t>
            </w:r>
          </w:p>
        </w:tc>
        <w:tc>
          <w:tcPr>
            <w:tcW w:w="1080" w:type="dxa"/>
          </w:tcPr>
          <w:p w14:paraId="0EEAA581"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5ADC0CF8" w14:textId="77777777" w:rsidR="006A1CE4" w:rsidRPr="00E67E0D" w:rsidRDefault="006A1CE4" w:rsidP="00E7499B">
            <w:pPr>
              <w:pStyle w:val="TAL"/>
              <w:rPr>
                <w:rFonts w:cs="Arial"/>
                <w:lang w:eastAsia="ja-JP"/>
              </w:rPr>
            </w:pPr>
          </w:p>
        </w:tc>
        <w:tc>
          <w:tcPr>
            <w:tcW w:w="1512" w:type="dxa"/>
          </w:tcPr>
          <w:p w14:paraId="46EA6E65" w14:textId="77777777" w:rsidR="006A1CE4" w:rsidRPr="00E67E0D" w:rsidRDefault="006A1CE4" w:rsidP="00E7499B">
            <w:pPr>
              <w:pStyle w:val="TAL"/>
              <w:rPr>
                <w:rFonts w:cs="Arial"/>
                <w:lang w:eastAsia="ja-JP"/>
              </w:rPr>
            </w:pPr>
            <w:r w:rsidRPr="00E67E0D">
              <w:rPr>
                <w:lang w:eastAsia="ja-JP"/>
              </w:rPr>
              <w:t>9.3.1.25</w:t>
            </w:r>
          </w:p>
        </w:tc>
        <w:tc>
          <w:tcPr>
            <w:tcW w:w="1728" w:type="dxa"/>
          </w:tcPr>
          <w:p w14:paraId="2A99EC8A" w14:textId="77777777" w:rsidR="006A1CE4" w:rsidRPr="00E67E0D" w:rsidRDefault="006A1CE4" w:rsidP="00E7499B">
            <w:pPr>
              <w:pStyle w:val="TAL"/>
              <w:rPr>
                <w:rFonts w:cs="Arial"/>
                <w:lang w:eastAsia="ja-JP"/>
              </w:rPr>
            </w:pPr>
          </w:p>
        </w:tc>
        <w:tc>
          <w:tcPr>
            <w:tcW w:w="1080" w:type="dxa"/>
          </w:tcPr>
          <w:p w14:paraId="6E14276C"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16394A68" w14:textId="77777777" w:rsidR="006A1CE4" w:rsidRPr="00E67E0D" w:rsidRDefault="006A1CE4" w:rsidP="00E7499B">
            <w:pPr>
              <w:pStyle w:val="TAL"/>
              <w:jc w:val="center"/>
              <w:rPr>
                <w:rFonts w:cs="Arial"/>
                <w:lang w:eastAsia="ja-JP"/>
              </w:rPr>
            </w:pPr>
            <w:r w:rsidRPr="00E67E0D">
              <w:rPr>
                <w:lang w:eastAsia="ja-JP"/>
              </w:rPr>
              <w:t>reject</w:t>
            </w:r>
          </w:p>
        </w:tc>
      </w:tr>
      <w:tr w:rsidR="006A1CE4" w:rsidRPr="00E67E0D" w14:paraId="5B41F56C" w14:textId="77777777" w:rsidTr="00E7499B">
        <w:tc>
          <w:tcPr>
            <w:tcW w:w="2160" w:type="dxa"/>
          </w:tcPr>
          <w:p w14:paraId="1B579A15" w14:textId="77777777" w:rsidR="006A1CE4" w:rsidRPr="00E67E0D" w:rsidRDefault="006A1CE4" w:rsidP="00E7499B">
            <w:pPr>
              <w:pStyle w:val="TAL"/>
              <w:rPr>
                <w:rFonts w:eastAsia="MS Mincho" w:cs="Arial"/>
                <w:lang w:eastAsia="ja-JP"/>
              </w:rPr>
            </w:pPr>
            <w:r w:rsidRPr="00E67E0D">
              <w:rPr>
                <w:lang w:eastAsia="ja-JP"/>
              </w:rPr>
              <w:t>Direct Forwarding Path Availability</w:t>
            </w:r>
          </w:p>
        </w:tc>
        <w:tc>
          <w:tcPr>
            <w:tcW w:w="1080" w:type="dxa"/>
          </w:tcPr>
          <w:p w14:paraId="0ABEDE4A" w14:textId="77777777" w:rsidR="006A1CE4" w:rsidRPr="00E67E0D" w:rsidRDefault="006A1CE4" w:rsidP="00E7499B">
            <w:pPr>
              <w:pStyle w:val="TAL"/>
              <w:rPr>
                <w:rFonts w:eastAsia="MS Mincho" w:cs="Arial"/>
                <w:lang w:eastAsia="ja-JP"/>
              </w:rPr>
            </w:pPr>
            <w:r w:rsidRPr="00E67E0D">
              <w:rPr>
                <w:lang w:eastAsia="ja-JP"/>
              </w:rPr>
              <w:t>O</w:t>
            </w:r>
          </w:p>
        </w:tc>
        <w:tc>
          <w:tcPr>
            <w:tcW w:w="1080" w:type="dxa"/>
          </w:tcPr>
          <w:p w14:paraId="57627B5F" w14:textId="77777777" w:rsidR="006A1CE4" w:rsidRPr="00E67E0D" w:rsidRDefault="006A1CE4" w:rsidP="00E7499B">
            <w:pPr>
              <w:pStyle w:val="TAL"/>
              <w:rPr>
                <w:rFonts w:cs="Arial"/>
                <w:lang w:eastAsia="ja-JP"/>
              </w:rPr>
            </w:pPr>
          </w:p>
        </w:tc>
        <w:tc>
          <w:tcPr>
            <w:tcW w:w="1512" w:type="dxa"/>
          </w:tcPr>
          <w:p w14:paraId="7823D814" w14:textId="77777777" w:rsidR="006A1CE4" w:rsidRPr="00E67E0D" w:rsidRDefault="006A1CE4" w:rsidP="00E7499B">
            <w:pPr>
              <w:pStyle w:val="TAL"/>
              <w:rPr>
                <w:rFonts w:cs="Arial"/>
                <w:lang w:eastAsia="ja-JP"/>
              </w:rPr>
            </w:pPr>
            <w:r w:rsidRPr="00E67E0D">
              <w:rPr>
                <w:lang w:eastAsia="ja-JP"/>
              </w:rPr>
              <w:t>9.3.1.64</w:t>
            </w:r>
          </w:p>
        </w:tc>
        <w:tc>
          <w:tcPr>
            <w:tcW w:w="1728" w:type="dxa"/>
          </w:tcPr>
          <w:p w14:paraId="12257F0A" w14:textId="77777777" w:rsidR="006A1CE4" w:rsidRPr="00E67E0D" w:rsidRDefault="006A1CE4" w:rsidP="00E7499B">
            <w:pPr>
              <w:pStyle w:val="TAL"/>
              <w:rPr>
                <w:rFonts w:cs="Arial"/>
                <w:lang w:eastAsia="ja-JP"/>
              </w:rPr>
            </w:pPr>
          </w:p>
        </w:tc>
        <w:tc>
          <w:tcPr>
            <w:tcW w:w="1080" w:type="dxa"/>
          </w:tcPr>
          <w:p w14:paraId="43875B34"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3AC2B90D" w14:textId="77777777" w:rsidR="006A1CE4" w:rsidRPr="00E67E0D" w:rsidRDefault="006A1CE4" w:rsidP="00E7499B">
            <w:pPr>
              <w:pStyle w:val="TAL"/>
              <w:jc w:val="center"/>
              <w:rPr>
                <w:rFonts w:cs="Arial"/>
                <w:lang w:eastAsia="ja-JP"/>
              </w:rPr>
            </w:pPr>
            <w:r w:rsidRPr="00E67E0D">
              <w:rPr>
                <w:lang w:eastAsia="ja-JP"/>
              </w:rPr>
              <w:t>ignore</w:t>
            </w:r>
          </w:p>
        </w:tc>
      </w:tr>
      <w:tr w:rsidR="006A1CE4" w:rsidRPr="00E67E0D" w14:paraId="1425D4BE" w14:textId="77777777" w:rsidTr="00E7499B">
        <w:tc>
          <w:tcPr>
            <w:tcW w:w="2160" w:type="dxa"/>
          </w:tcPr>
          <w:p w14:paraId="0C7117F0" w14:textId="77777777" w:rsidR="006A1CE4" w:rsidRPr="00E67E0D" w:rsidRDefault="006A1CE4" w:rsidP="00E7499B">
            <w:pPr>
              <w:pStyle w:val="TAL"/>
              <w:rPr>
                <w:lang w:eastAsia="ja-JP"/>
              </w:rPr>
            </w:pPr>
            <w:r w:rsidRPr="00E67E0D">
              <w:rPr>
                <w:rFonts w:cs="Arial"/>
                <w:b/>
                <w:bCs/>
                <w:iCs/>
                <w:lang w:eastAsia="ja-JP"/>
              </w:rPr>
              <w:t>PDU Session Resource List</w:t>
            </w:r>
          </w:p>
        </w:tc>
        <w:tc>
          <w:tcPr>
            <w:tcW w:w="1080" w:type="dxa"/>
          </w:tcPr>
          <w:p w14:paraId="69B014A6" w14:textId="77777777" w:rsidR="006A1CE4" w:rsidRPr="00E67E0D" w:rsidRDefault="006A1CE4" w:rsidP="00E7499B">
            <w:pPr>
              <w:pStyle w:val="TAL"/>
              <w:rPr>
                <w:lang w:eastAsia="ja-JP"/>
              </w:rPr>
            </w:pPr>
          </w:p>
        </w:tc>
        <w:tc>
          <w:tcPr>
            <w:tcW w:w="1080" w:type="dxa"/>
          </w:tcPr>
          <w:p w14:paraId="23150291" w14:textId="77777777" w:rsidR="006A1CE4" w:rsidRPr="00E67E0D" w:rsidRDefault="006A1CE4" w:rsidP="00E7499B">
            <w:pPr>
              <w:pStyle w:val="TAL"/>
              <w:rPr>
                <w:rFonts w:cs="Arial"/>
                <w:lang w:eastAsia="ja-JP"/>
              </w:rPr>
            </w:pPr>
            <w:r w:rsidRPr="00E67E0D">
              <w:rPr>
                <w:rFonts w:cs="Arial"/>
                <w:i/>
                <w:lang w:eastAsia="ja-JP"/>
              </w:rPr>
              <w:t>1</w:t>
            </w:r>
          </w:p>
        </w:tc>
        <w:tc>
          <w:tcPr>
            <w:tcW w:w="1512" w:type="dxa"/>
          </w:tcPr>
          <w:p w14:paraId="78103B7B" w14:textId="77777777" w:rsidR="006A1CE4" w:rsidRPr="00E67E0D" w:rsidRDefault="006A1CE4" w:rsidP="00E7499B">
            <w:pPr>
              <w:pStyle w:val="TAL"/>
              <w:rPr>
                <w:lang w:eastAsia="ja-JP"/>
              </w:rPr>
            </w:pPr>
          </w:p>
        </w:tc>
        <w:tc>
          <w:tcPr>
            <w:tcW w:w="1728" w:type="dxa"/>
          </w:tcPr>
          <w:p w14:paraId="21C6D07A" w14:textId="77777777" w:rsidR="006A1CE4" w:rsidRPr="00E67E0D" w:rsidRDefault="006A1CE4" w:rsidP="00E7499B">
            <w:pPr>
              <w:pStyle w:val="TAL"/>
              <w:rPr>
                <w:rFonts w:cs="Arial"/>
                <w:lang w:eastAsia="ja-JP"/>
              </w:rPr>
            </w:pPr>
          </w:p>
        </w:tc>
        <w:tc>
          <w:tcPr>
            <w:tcW w:w="1080" w:type="dxa"/>
          </w:tcPr>
          <w:p w14:paraId="63389649" w14:textId="77777777" w:rsidR="006A1CE4" w:rsidRPr="00E67E0D" w:rsidRDefault="006A1CE4" w:rsidP="00E7499B">
            <w:pPr>
              <w:pStyle w:val="TAL"/>
              <w:jc w:val="center"/>
              <w:rPr>
                <w:lang w:eastAsia="ja-JP"/>
              </w:rPr>
            </w:pPr>
            <w:r w:rsidRPr="00E67E0D">
              <w:rPr>
                <w:rFonts w:cs="Arial"/>
                <w:lang w:eastAsia="ja-JP"/>
              </w:rPr>
              <w:t>YES</w:t>
            </w:r>
          </w:p>
        </w:tc>
        <w:tc>
          <w:tcPr>
            <w:tcW w:w="1080" w:type="dxa"/>
          </w:tcPr>
          <w:p w14:paraId="0CEA50AE" w14:textId="77777777" w:rsidR="006A1CE4" w:rsidRPr="00E67E0D" w:rsidRDefault="006A1CE4" w:rsidP="00E7499B">
            <w:pPr>
              <w:pStyle w:val="TAL"/>
              <w:jc w:val="center"/>
              <w:rPr>
                <w:lang w:eastAsia="ja-JP"/>
              </w:rPr>
            </w:pPr>
            <w:r w:rsidRPr="00E67E0D">
              <w:rPr>
                <w:rFonts w:cs="Arial"/>
                <w:lang w:eastAsia="ja-JP"/>
              </w:rPr>
              <w:t>reject</w:t>
            </w:r>
          </w:p>
        </w:tc>
      </w:tr>
      <w:tr w:rsidR="006A1CE4" w:rsidRPr="00E67E0D" w14:paraId="03DAD48D" w14:textId="77777777" w:rsidTr="00E7499B">
        <w:tc>
          <w:tcPr>
            <w:tcW w:w="2160" w:type="dxa"/>
            <w:shd w:val="clear" w:color="auto" w:fill="auto"/>
          </w:tcPr>
          <w:p w14:paraId="0A5F32FA" w14:textId="77777777" w:rsidR="006A1CE4" w:rsidRPr="00E67E0D" w:rsidRDefault="006A1CE4" w:rsidP="00E7499B">
            <w:pPr>
              <w:pStyle w:val="TAL"/>
              <w:ind w:left="75"/>
              <w:rPr>
                <w:lang w:eastAsia="ja-JP"/>
              </w:rPr>
            </w:pPr>
            <w:r w:rsidRPr="00E67E0D">
              <w:rPr>
                <w:b/>
                <w:lang w:eastAsia="ja-JP"/>
              </w:rPr>
              <w:t xml:space="preserve">&gt;PDU Session Resource </w:t>
            </w:r>
            <w:r w:rsidRPr="00E67E0D">
              <w:rPr>
                <w:rFonts w:eastAsia="MS Mincho"/>
                <w:b/>
                <w:lang w:eastAsia="ja-JP"/>
              </w:rPr>
              <w:t>Item</w:t>
            </w:r>
          </w:p>
        </w:tc>
        <w:tc>
          <w:tcPr>
            <w:tcW w:w="1080" w:type="dxa"/>
            <w:shd w:val="clear" w:color="auto" w:fill="auto"/>
          </w:tcPr>
          <w:p w14:paraId="01334BE9" w14:textId="77777777" w:rsidR="006A1CE4" w:rsidRPr="00E67E0D" w:rsidRDefault="006A1CE4" w:rsidP="00E7499B">
            <w:pPr>
              <w:pStyle w:val="TAL"/>
              <w:rPr>
                <w:lang w:eastAsia="ja-JP"/>
              </w:rPr>
            </w:pPr>
          </w:p>
        </w:tc>
        <w:tc>
          <w:tcPr>
            <w:tcW w:w="1080" w:type="dxa"/>
            <w:shd w:val="clear" w:color="auto" w:fill="auto"/>
          </w:tcPr>
          <w:p w14:paraId="27F3C7C4" w14:textId="77777777" w:rsidR="006A1CE4" w:rsidRPr="00E67E0D" w:rsidRDefault="006A1CE4" w:rsidP="00E7499B">
            <w:pPr>
              <w:pStyle w:val="TAL"/>
              <w:rPr>
                <w:rFonts w:cs="Arial"/>
                <w:lang w:eastAsia="ja-JP"/>
              </w:rPr>
            </w:pPr>
            <w:r w:rsidRPr="00E67E0D">
              <w:rPr>
                <w:bCs/>
                <w:i/>
                <w:szCs w:val="18"/>
                <w:lang w:eastAsia="ja-JP"/>
              </w:rPr>
              <w:t>1..&lt;maxnoofPDUSessions&gt;</w:t>
            </w:r>
          </w:p>
        </w:tc>
        <w:tc>
          <w:tcPr>
            <w:tcW w:w="1512" w:type="dxa"/>
            <w:shd w:val="clear" w:color="auto" w:fill="auto"/>
          </w:tcPr>
          <w:p w14:paraId="4E4384CB" w14:textId="77777777" w:rsidR="006A1CE4" w:rsidRPr="00E67E0D" w:rsidRDefault="006A1CE4" w:rsidP="00E7499B">
            <w:pPr>
              <w:pStyle w:val="TAL"/>
              <w:rPr>
                <w:lang w:eastAsia="ja-JP"/>
              </w:rPr>
            </w:pPr>
          </w:p>
        </w:tc>
        <w:tc>
          <w:tcPr>
            <w:tcW w:w="1728" w:type="dxa"/>
            <w:shd w:val="clear" w:color="auto" w:fill="auto"/>
          </w:tcPr>
          <w:p w14:paraId="0F4A35E1" w14:textId="77777777" w:rsidR="006A1CE4" w:rsidRPr="00E67E0D" w:rsidRDefault="006A1CE4" w:rsidP="00E7499B">
            <w:pPr>
              <w:pStyle w:val="TAL"/>
              <w:rPr>
                <w:rFonts w:cs="Arial"/>
                <w:lang w:eastAsia="ja-JP"/>
              </w:rPr>
            </w:pPr>
          </w:p>
        </w:tc>
        <w:tc>
          <w:tcPr>
            <w:tcW w:w="1080" w:type="dxa"/>
            <w:shd w:val="clear" w:color="auto" w:fill="auto"/>
          </w:tcPr>
          <w:p w14:paraId="2D01B788" w14:textId="77777777" w:rsidR="006A1CE4" w:rsidRPr="00E67E0D" w:rsidRDefault="006A1CE4" w:rsidP="00E7499B">
            <w:pPr>
              <w:pStyle w:val="TAL"/>
              <w:jc w:val="center"/>
              <w:rPr>
                <w:lang w:eastAsia="ja-JP"/>
              </w:rPr>
            </w:pPr>
            <w:r w:rsidRPr="00E67E0D">
              <w:rPr>
                <w:rFonts w:cs="Arial"/>
                <w:lang w:eastAsia="ja-JP"/>
              </w:rPr>
              <w:t>-</w:t>
            </w:r>
          </w:p>
        </w:tc>
        <w:tc>
          <w:tcPr>
            <w:tcW w:w="1080" w:type="dxa"/>
            <w:shd w:val="clear" w:color="auto" w:fill="auto"/>
          </w:tcPr>
          <w:p w14:paraId="35EA9820" w14:textId="77777777" w:rsidR="006A1CE4" w:rsidRPr="00E67E0D" w:rsidRDefault="006A1CE4" w:rsidP="00E7499B">
            <w:pPr>
              <w:pStyle w:val="TAL"/>
              <w:jc w:val="center"/>
              <w:rPr>
                <w:lang w:eastAsia="ja-JP"/>
              </w:rPr>
            </w:pPr>
          </w:p>
        </w:tc>
      </w:tr>
      <w:tr w:rsidR="006A1CE4" w:rsidRPr="00E67E0D" w14:paraId="3121C88B" w14:textId="77777777" w:rsidTr="00E7499B">
        <w:tc>
          <w:tcPr>
            <w:tcW w:w="2160" w:type="dxa"/>
            <w:shd w:val="clear" w:color="auto" w:fill="auto"/>
          </w:tcPr>
          <w:p w14:paraId="7D18DF4A" w14:textId="77777777" w:rsidR="006A1CE4" w:rsidRPr="00E67E0D" w:rsidRDefault="006A1CE4" w:rsidP="00E7499B">
            <w:pPr>
              <w:pStyle w:val="TAL"/>
              <w:ind w:left="165"/>
              <w:rPr>
                <w:lang w:eastAsia="ja-JP"/>
              </w:rPr>
            </w:pPr>
            <w:r w:rsidRPr="00E67E0D">
              <w:rPr>
                <w:rFonts w:cs="Arial"/>
                <w:bCs/>
                <w:iCs/>
                <w:lang w:eastAsia="ja-JP"/>
              </w:rPr>
              <w:t>&gt;&gt;PDU Session ID</w:t>
            </w:r>
          </w:p>
        </w:tc>
        <w:tc>
          <w:tcPr>
            <w:tcW w:w="1080" w:type="dxa"/>
            <w:shd w:val="clear" w:color="auto" w:fill="auto"/>
          </w:tcPr>
          <w:p w14:paraId="3E3B1152" w14:textId="77777777" w:rsidR="006A1CE4" w:rsidRPr="00E67E0D" w:rsidRDefault="006A1CE4" w:rsidP="00E7499B">
            <w:pPr>
              <w:pStyle w:val="TAL"/>
              <w:rPr>
                <w:lang w:eastAsia="ja-JP"/>
              </w:rPr>
            </w:pPr>
            <w:r w:rsidRPr="00E67E0D">
              <w:rPr>
                <w:rFonts w:cs="Arial"/>
                <w:lang w:eastAsia="ja-JP"/>
              </w:rPr>
              <w:t>M</w:t>
            </w:r>
          </w:p>
        </w:tc>
        <w:tc>
          <w:tcPr>
            <w:tcW w:w="1080" w:type="dxa"/>
            <w:shd w:val="clear" w:color="auto" w:fill="auto"/>
          </w:tcPr>
          <w:p w14:paraId="7B143EF1" w14:textId="77777777" w:rsidR="006A1CE4" w:rsidRPr="00E67E0D" w:rsidRDefault="006A1CE4" w:rsidP="00E7499B">
            <w:pPr>
              <w:pStyle w:val="TAL"/>
              <w:rPr>
                <w:rFonts w:cs="Arial"/>
                <w:lang w:eastAsia="ja-JP"/>
              </w:rPr>
            </w:pPr>
          </w:p>
        </w:tc>
        <w:tc>
          <w:tcPr>
            <w:tcW w:w="1512" w:type="dxa"/>
            <w:shd w:val="clear" w:color="auto" w:fill="auto"/>
          </w:tcPr>
          <w:p w14:paraId="52BFA0AE" w14:textId="77777777" w:rsidR="006A1CE4" w:rsidRPr="00E67E0D" w:rsidRDefault="006A1CE4" w:rsidP="00E7499B">
            <w:pPr>
              <w:pStyle w:val="TAL"/>
              <w:rPr>
                <w:lang w:eastAsia="ja-JP"/>
              </w:rPr>
            </w:pPr>
            <w:r w:rsidRPr="00E67E0D">
              <w:rPr>
                <w:rFonts w:cs="Arial"/>
                <w:lang w:eastAsia="ja-JP"/>
              </w:rPr>
              <w:t>9.3.1.50</w:t>
            </w:r>
          </w:p>
        </w:tc>
        <w:tc>
          <w:tcPr>
            <w:tcW w:w="1728" w:type="dxa"/>
            <w:shd w:val="clear" w:color="auto" w:fill="auto"/>
          </w:tcPr>
          <w:p w14:paraId="1C841A3D" w14:textId="77777777" w:rsidR="006A1CE4" w:rsidRPr="00E67E0D" w:rsidRDefault="006A1CE4" w:rsidP="00E7499B">
            <w:pPr>
              <w:pStyle w:val="TAL"/>
              <w:rPr>
                <w:rFonts w:cs="Arial"/>
                <w:lang w:eastAsia="ja-JP"/>
              </w:rPr>
            </w:pPr>
          </w:p>
        </w:tc>
        <w:tc>
          <w:tcPr>
            <w:tcW w:w="1080" w:type="dxa"/>
            <w:shd w:val="clear" w:color="auto" w:fill="auto"/>
          </w:tcPr>
          <w:p w14:paraId="12EF66A3" w14:textId="77777777" w:rsidR="006A1CE4" w:rsidRPr="00E67E0D" w:rsidRDefault="006A1CE4" w:rsidP="00E7499B">
            <w:pPr>
              <w:pStyle w:val="TAL"/>
              <w:jc w:val="center"/>
              <w:rPr>
                <w:lang w:eastAsia="ja-JP"/>
              </w:rPr>
            </w:pPr>
            <w:r w:rsidRPr="00E67E0D">
              <w:rPr>
                <w:rFonts w:cs="Arial"/>
                <w:lang w:eastAsia="ja-JP"/>
              </w:rPr>
              <w:t>-</w:t>
            </w:r>
          </w:p>
        </w:tc>
        <w:tc>
          <w:tcPr>
            <w:tcW w:w="1080" w:type="dxa"/>
            <w:shd w:val="clear" w:color="auto" w:fill="auto"/>
          </w:tcPr>
          <w:p w14:paraId="054131D7" w14:textId="77777777" w:rsidR="006A1CE4" w:rsidRPr="00E67E0D" w:rsidRDefault="006A1CE4" w:rsidP="00E7499B">
            <w:pPr>
              <w:pStyle w:val="TAL"/>
              <w:jc w:val="center"/>
              <w:rPr>
                <w:lang w:eastAsia="ja-JP"/>
              </w:rPr>
            </w:pPr>
          </w:p>
        </w:tc>
      </w:tr>
      <w:tr w:rsidR="006A1CE4" w:rsidRPr="00E67E0D" w14:paraId="741AD499" w14:textId="77777777" w:rsidTr="00E7499B">
        <w:tc>
          <w:tcPr>
            <w:tcW w:w="2160" w:type="dxa"/>
            <w:shd w:val="clear" w:color="auto" w:fill="auto"/>
          </w:tcPr>
          <w:p w14:paraId="78174240" w14:textId="77777777" w:rsidR="006A1CE4" w:rsidRPr="00E67E0D" w:rsidRDefault="006A1CE4" w:rsidP="00E7499B">
            <w:pPr>
              <w:pStyle w:val="TAL"/>
              <w:ind w:left="165"/>
              <w:rPr>
                <w:lang w:eastAsia="ja-JP"/>
              </w:rPr>
            </w:pPr>
            <w:r w:rsidRPr="00E67E0D">
              <w:rPr>
                <w:rFonts w:cs="Arial"/>
                <w:bCs/>
                <w:iCs/>
                <w:lang w:eastAsia="ja-JP"/>
              </w:rPr>
              <w:t>&gt;&gt;Handover Required Transfer</w:t>
            </w:r>
          </w:p>
        </w:tc>
        <w:tc>
          <w:tcPr>
            <w:tcW w:w="1080" w:type="dxa"/>
            <w:shd w:val="clear" w:color="auto" w:fill="auto"/>
          </w:tcPr>
          <w:p w14:paraId="2F559593" w14:textId="77777777" w:rsidR="006A1CE4" w:rsidRPr="00E67E0D" w:rsidRDefault="006A1CE4" w:rsidP="00E7499B">
            <w:pPr>
              <w:pStyle w:val="TAL"/>
              <w:rPr>
                <w:lang w:eastAsia="ja-JP"/>
              </w:rPr>
            </w:pPr>
            <w:r w:rsidRPr="00E67E0D">
              <w:rPr>
                <w:rFonts w:cs="Arial"/>
                <w:lang w:eastAsia="ja-JP"/>
              </w:rPr>
              <w:t>M</w:t>
            </w:r>
          </w:p>
        </w:tc>
        <w:tc>
          <w:tcPr>
            <w:tcW w:w="1080" w:type="dxa"/>
            <w:shd w:val="clear" w:color="auto" w:fill="auto"/>
          </w:tcPr>
          <w:p w14:paraId="0157F9DB" w14:textId="77777777" w:rsidR="006A1CE4" w:rsidRPr="00E67E0D" w:rsidRDefault="006A1CE4" w:rsidP="00E7499B">
            <w:pPr>
              <w:pStyle w:val="TAL"/>
              <w:rPr>
                <w:rFonts w:cs="Arial"/>
                <w:lang w:eastAsia="ja-JP"/>
              </w:rPr>
            </w:pPr>
          </w:p>
        </w:tc>
        <w:tc>
          <w:tcPr>
            <w:tcW w:w="1512" w:type="dxa"/>
            <w:shd w:val="clear" w:color="auto" w:fill="auto"/>
          </w:tcPr>
          <w:p w14:paraId="2718E4AE" w14:textId="77777777" w:rsidR="006A1CE4" w:rsidRPr="00E67E0D" w:rsidRDefault="006A1CE4" w:rsidP="00E7499B">
            <w:pPr>
              <w:pStyle w:val="TAL"/>
              <w:rPr>
                <w:lang w:eastAsia="ja-JP"/>
              </w:rPr>
            </w:pPr>
            <w:r w:rsidRPr="00E67E0D">
              <w:rPr>
                <w:rFonts w:cs="Arial"/>
                <w:lang w:eastAsia="ja-JP"/>
              </w:rPr>
              <w:t>OCTET STRING</w:t>
            </w:r>
          </w:p>
        </w:tc>
        <w:tc>
          <w:tcPr>
            <w:tcW w:w="1728" w:type="dxa"/>
            <w:shd w:val="clear" w:color="auto" w:fill="auto"/>
          </w:tcPr>
          <w:p w14:paraId="0109C1CE" w14:textId="77777777" w:rsidR="006A1CE4" w:rsidRPr="00E67E0D" w:rsidRDefault="006A1CE4" w:rsidP="00E7499B">
            <w:pPr>
              <w:pStyle w:val="TAL"/>
              <w:rPr>
                <w:rFonts w:cs="Arial"/>
                <w:lang w:eastAsia="ja-JP"/>
              </w:rPr>
            </w:pPr>
            <w:r w:rsidRPr="00E67E0D">
              <w:rPr>
                <w:iCs/>
                <w:lang w:eastAsia="ja-JP"/>
              </w:rPr>
              <w:t xml:space="preserve">Containing the </w:t>
            </w:r>
            <w:r w:rsidRPr="00E67E0D">
              <w:rPr>
                <w:rFonts w:cs="Arial"/>
                <w:bCs/>
                <w:i/>
                <w:iCs/>
                <w:lang w:eastAsia="ja-JP"/>
              </w:rPr>
              <w:t>Handover Required Transfer</w:t>
            </w:r>
            <w:r w:rsidRPr="00E67E0D">
              <w:rPr>
                <w:rFonts w:cs="Arial"/>
                <w:bCs/>
                <w:iCs/>
                <w:lang w:eastAsia="ja-JP"/>
              </w:rPr>
              <w:t xml:space="preserve"> IE specified</w:t>
            </w:r>
            <w:r w:rsidRPr="00E67E0D">
              <w:rPr>
                <w:iCs/>
                <w:lang w:eastAsia="ja-JP"/>
              </w:rPr>
              <w:t xml:space="preserve"> in subclause 9.3.4.14.</w:t>
            </w:r>
          </w:p>
        </w:tc>
        <w:tc>
          <w:tcPr>
            <w:tcW w:w="1080" w:type="dxa"/>
            <w:shd w:val="clear" w:color="auto" w:fill="auto"/>
          </w:tcPr>
          <w:p w14:paraId="6E5CAB9A" w14:textId="77777777" w:rsidR="006A1CE4" w:rsidRPr="00E67E0D" w:rsidRDefault="006A1CE4" w:rsidP="00E7499B">
            <w:pPr>
              <w:pStyle w:val="TAL"/>
              <w:jc w:val="center"/>
              <w:rPr>
                <w:lang w:eastAsia="ja-JP"/>
              </w:rPr>
            </w:pPr>
            <w:r w:rsidRPr="00E67E0D">
              <w:rPr>
                <w:lang w:eastAsia="ja-JP"/>
              </w:rPr>
              <w:t>-</w:t>
            </w:r>
          </w:p>
        </w:tc>
        <w:tc>
          <w:tcPr>
            <w:tcW w:w="1080" w:type="dxa"/>
            <w:shd w:val="clear" w:color="auto" w:fill="auto"/>
          </w:tcPr>
          <w:p w14:paraId="74301822" w14:textId="77777777" w:rsidR="006A1CE4" w:rsidRPr="00E67E0D" w:rsidRDefault="006A1CE4" w:rsidP="00E7499B">
            <w:pPr>
              <w:pStyle w:val="TAL"/>
              <w:jc w:val="center"/>
              <w:rPr>
                <w:lang w:eastAsia="ja-JP"/>
              </w:rPr>
            </w:pPr>
          </w:p>
        </w:tc>
      </w:tr>
      <w:tr w:rsidR="006A1CE4" w:rsidRPr="00E67E0D" w14:paraId="2FFAA3E4" w14:textId="77777777" w:rsidTr="00E7499B">
        <w:tc>
          <w:tcPr>
            <w:tcW w:w="2160" w:type="dxa"/>
          </w:tcPr>
          <w:p w14:paraId="445AE259" w14:textId="77777777" w:rsidR="006A1CE4" w:rsidRPr="00E67E0D" w:rsidRDefault="006A1CE4" w:rsidP="00E7499B">
            <w:pPr>
              <w:pStyle w:val="TAL"/>
              <w:rPr>
                <w:rFonts w:eastAsia="MS Mincho" w:cs="Arial"/>
                <w:lang w:eastAsia="ja-JP"/>
              </w:rPr>
            </w:pPr>
            <w:r w:rsidRPr="00E67E0D">
              <w:rPr>
                <w:lang w:eastAsia="ja-JP"/>
              </w:rPr>
              <w:t>Source to Target Transparent Container</w:t>
            </w:r>
          </w:p>
        </w:tc>
        <w:tc>
          <w:tcPr>
            <w:tcW w:w="1080" w:type="dxa"/>
          </w:tcPr>
          <w:p w14:paraId="6DAA5868"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3B0E7316" w14:textId="77777777" w:rsidR="006A1CE4" w:rsidRPr="00E67E0D" w:rsidRDefault="006A1CE4" w:rsidP="00E7499B">
            <w:pPr>
              <w:pStyle w:val="TAL"/>
              <w:rPr>
                <w:rFonts w:cs="Arial"/>
                <w:lang w:eastAsia="ja-JP"/>
              </w:rPr>
            </w:pPr>
          </w:p>
        </w:tc>
        <w:tc>
          <w:tcPr>
            <w:tcW w:w="1512" w:type="dxa"/>
          </w:tcPr>
          <w:p w14:paraId="3461DCA6" w14:textId="77777777" w:rsidR="006A1CE4" w:rsidRPr="00E67E0D" w:rsidRDefault="006A1CE4" w:rsidP="00E7499B">
            <w:pPr>
              <w:pStyle w:val="TAL"/>
              <w:rPr>
                <w:rFonts w:cs="Arial"/>
                <w:lang w:eastAsia="ja-JP"/>
              </w:rPr>
            </w:pPr>
            <w:r w:rsidRPr="00E67E0D">
              <w:rPr>
                <w:lang w:eastAsia="ja-JP"/>
              </w:rPr>
              <w:t>9.3.1.20</w:t>
            </w:r>
          </w:p>
        </w:tc>
        <w:tc>
          <w:tcPr>
            <w:tcW w:w="1728" w:type="dxa"/>
          </w:tcPr>
          <w:p w14:paraId="295A94FD" w14:textId="77777777" w:rsidR="006A1CE4" w:rsidRPr="00E67E0D" w:rsidRDefault="006A1CE4" w:rsidP="00E7499B">
            <w:pPr>
              <w:pStyle w:val="TAL"/>
              <w:rPr>
                <w:rFonts w:cs="Arial"/>
                <w:lang w:eastAsia="ja-JP"/>
              </w:rPr>
            </w:pPr>
          </w:p>
        </w:tc>
        <w:tc>
          <w:tcPr>
            <w:tcW w:w="1080" w:type="dxa"/>
          </w:tcPr>
          <w:p w14:paraId="131268BB"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444897F6" w14:textId="77777777" w:rsidR="006A1CE4" w:rsidRPr="00E67E0D" w:rsidRDefault="006A1CE4" w:rsidP="00E7499B">
            <w:pPr>
              <w:pStyle w:val="TAL"/>
              <w:jc w:val="center"/>
              <w:rPr>
                <w:rFonts w:cs="Arial"/>
                <w:lang w:eastAsia="ja-JP"/>
              </w:rPr>
            </w:pPr>
            <w:r w:rsidRPr="00E67E0D">
              <w:rPr>
                <w:lang w:eastAsia="ja-JP"/>
              </w:rPr>
              <w:t>reject</w:t>
            </w:r>
          </w:p>
        </w:tc>
      </w:tr>
    </w:tbl>
    <w:p w14:paraId="3D6E2E68"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121F8A0E" w14:textId="77777777" w:rsidTr="00E7499B">
        <w:tc>
          <w:tcPr>
            <w:tcW w:w="3528" w:type="dxa"/>
          </w:tcPr>
          <w:p w14:paraId="46F717AF"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10546E7E"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668FF09B" w14:textId="77777777" w:rsidTr="00E7499B">
        <w:tc>
          <w:tcPr>
            <w:tcW w:w="3528" w:type="dxa"/>
          </w:tcPr>
          <w:p w14:paraId="5EFFE9FD" w14:textId="77777777" w:rsidR="006A1CE4" w:rsidRPr="00E67E0D" w:rsidRDefault="006A1CE4" w:rsidP="00E7499B">
            <w:pPr>
              <w:pStyle w:val="TAL"/>
              <w:rPr>
                <w:rFonts w:cs="Arial"/>
                <w:lang w:eastAsia="ja-JP"/>
              </w:rPr>
            </w:pPr>
            <w:r w:rsidRPr="00E67E0D">
              <w:rPr>
                <w:lang w:eastAsia="ja-JP"/>
              </w:rPr>
              <w:t>maxnoofPDUSessions</w:t>
            </w:r>
          </w:p>
        </w:tc>
        <w:tc>
          <w:tcPr>
            <w:tcW w:w="6192" w:type="dxa"/>
          </w:tcPr>
          <w:p w14:paraId="1AC083E0" w14:textId="77777777" w:rsidR="006A1CE4" w:rsidRPr="00E67E0D" w:rsidRDefault="006A1CE4" w:rsidP="00E7499B">
            <w:pPr>
              <w:pStyle w:val="TAL"/>
              <w:rPr>
                <w:rFonts w:cs="Arial"/>
                <w:lang w:eastAsia="ja-JP"/>
              </w:rPr>
            </w:pPr>
            <w:r w:rsidRPr="00E67E0D">
              <w:rPr>
                <w:lang w:eastAsia="ja-JP"/>
              </w:rPr>
              <w:t>Maximum no. of PDU sessions allowed towards one UE. Value is 256.</w:t>
            </w:r>
          </w:p>
        </w:tc>
      </w:tr>
    </w:tbl>
    <w:p w14:paraId="3B0E480B" w14:textId="77777777" w:rsidR="006A1CE4" w:rsidRPr="00E67E0D" w:rsidRDefault="006A1CE4" w:rsidP="00E7499B"/>
    <w:p w14:paraId="2DEEB0C1" w14:textId="77777777" w:rsidR="006A1CE4" w:rsidRPr="00E67E0D" w:rsidRDefault="006A1CE4" w:rsidP="00E7499B">
      <w:pPr>
        <w:pStyle w:val="4"/>
      </w:pPr>
      <w:bookmarkStart w:id="3948" w:name="_Toc534720466"/>
      <w:bookmarkStart w:id="3949" w:name="_Toc525567478"/>
      <w:r w:rsidRPr="00E67E0D">
        <w:t>9.2.3.2</w:t>
      </w:r>
      <w:r w:rsidRPr="00E67E0D">
        <w:tab/>
        <w:t>HANDOVER COMMAND</w:t>
      </w:r>
      <w:bookmarkEnd w:id="3948"/>
      <w:bookmarkEnd w:id="3949"/>
    </w:p>
    <w:p w14:paraId="38FF9F06" w14:textId="77777777" w:rsidR="006A1CE4" w:rsidRPr="00E67E0D" w:rsidRDefault="006A1CE4" w:rsidP="00E7499B">
      <w:r w:rsidRPr="00E67E0D">
        <w:t xml:space="preserve">This message is sent by the </w:t>
      </w:r>
      <w:r w:rsidRPr="00E67E0D">
        <w:rPr>
          <w:rFonts w:hint="eastAsia"/>
        </w:rPr>
        <w:t>A</w:t>
      </w:r>
      <w:r w:rsidRPr="00E67E0D">
        <w:t>M</w:t>
      </w:r>
      <w:r w:rsidRPr="00E67E0D">
        <w:rPr>
          <w:rFonts w:hint="eastAsia"/>
        </w:rPr>
        <w:t>F</w:t>
      </w:r>
      <w:r w:rsidRPr="00E67E0D">
        <w:t xml:space="preserve"> to inform the source </w:t>
      </w:r>
      <w:r w:rsidRPr="00E67E0D">
        <w:rPr>
          <w:rFonts w:hint="eastAsia"/>
        </w:rPr>
        <w:t>NG-RAN node</w:t>
      </w:r>
      <w:r w:rsidRPr="00E67E0D">
        <w:t xml:space="preserve"> that resources for the handover have been prepared at the target side.</w:t>
      </w:r>
    </w:p>
    <w:p w14:paraId="41848AE3" w14:textId="77777777" w:rsidR="006A1CE4" w:rsidRPr="00E67E0D" w:rsidRDefault="006A1CE4" w:rsidP="00E7499B">
      <w:r w:rsidRPr="00E67E0D">
        <w:t xml:space="preserve">Direction: </w:t>
      </w:r>
      <w:r w:rsidRPr="00E67E0D">
        <w:rPr>
          <w:rFonts w:hint="eastAsia"/>
        </w:rPr>
        <w:t>A</w:t>
      </w:r>
      <w:r w:rsidRPr="00E67E0D">
        <w:t>M</w:t>
      </w:r>
      <w:r w:rsidRPr="00E67E0D">
        <w:rPr>
          <w:rFonts w:hint="eastAsia"/>
        </w:rPr>
        <w:t>F</w:t>
      </w:r>
      <w:r w:rsidRPr="00E67E0D">
        <w:sym w:font="Symbol" w:char="F0AE"/>
      </w:r>
      <w:r w:rsidRPr="00E67E0D">
        <w:t xml:space="preserve"> </w:t>
      </w:r>
      <w:r w:rsidRPr="00E67E0D">
        <w:rPr>
          <w:rFonts w:hint="eastAsia"/>
        </w:rPr>
        <w:t>NG-RAN node</w:t>
      </w:r>
      <w:r w:rsidRPr="00E67E0D">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187C6F8F" w14:textId="77777777" w:rsidTr="00E7499B">
        <w:tc>
          <w:tcPr>
            <w:tcW w:w="2160" w:type="dxa"/>
          </w:tcPr>
          <w:p w14:paraId="14D0FAE9"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30368B52"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378B97FD"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01529E87"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59985DCF"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4553B3F4"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372B7035"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36AD4BEE" w14:textId="77777777" w:rsidTr="00E7499B">
        <w:tc>
          <w:tcPr>
            <w:tcW w:w="2160" w:type="dxa"/>
          </w:tcPr>
          <w:p w14:paraId="78D06D4E" w14:textId="77777777" w:rsidR="006A1CE4" w:rsidRPr="00E67E0D" w:rsidRDefault="006A1CE4" w:rsidP="00E7499B">
            <w:pPr>
              <w:pStyle w:val="TAL"/>
              <w:rPr>
                <w:rFonts w:cs="Arial"/>
                <w:lang w:eastAsia="ja-JP"/>
              </w:rPr>
            </w:pPr>
            <w:r w:rsidRPr="00E67E0D">
              <w:rPr>
                <w:lang w:eastAsia="ja-JP"/>
              </w:rPr>
              <w:t>Message Type</w:t>
            </w:r>
          </w:p>
        </w:tc>
        <w:tc>
          <w:tcPr>
            <w:tcW w:w="1080" w:type="dxa"/>
          </w:tcPr>
          <w:p w14:paraId="6EFE378E" w14:textId="77777777" w:rsidR="006A1CE4" w:rsidRPr="00E67E0D" w:rsidRDefault="006A1CE4" w:rsidP="00E7499B">
            <w:pPr>
              <w:pStyle w:val="TAL"/>
              <w:rPr>
                <w:rFonts w:cs="Arial"/>
                <w:lang w:eastAsia="ja-JP"/>
              </w:rPr>
            </w:pPr>
            <w:r w:rsidRPr="00E67E0D">
              <w:rPr>
                <w:lang w:eastAsia="ja-JP"/>
              </w:rPr>
              <w:t>M</w:t>
            </w:r>
          </w:p>
        </w:tc>
        <w:tc>
          <w:tcPr>
            <w:tcW w:w="1080" w:type="dxa"/>
          </w:tcPr>
          <w:p w14:paraId="29A623EB" w14:textId="77777777" w:rsidR="006A1CE4" w:rsidRPr="00E67E0D" w:rsidRDefault="006A1CE4" w:rsidP="00E7499B">
            <w:pPr>
              <w:pStyle w:val="TAL"/>
              <w:rPr>
                <w:rFonts w:cs="Arial"/>
                <w:lang w:eastAsia="ja-JP"/>
              </w:rPr>
            </w:pPr>
          </w:p>
        </w:tc>
        <w:tc>
          <w:tcPr>
            <w:tcW w:w="1512" w:type="dxa"/>
          </w:tcPr>
          <w:p w14:paraId="65BCC669" w14:textId="77777777" w:rsidR="006A1CE4" w:rsidRPr="00E67E0D" w:rsidRDefault="006A1CE4" w:rsidP="00E7499B">
            <w:pPr>
              <w:pStyle w:val="TAL"/>
              <w:rPr>
                <w:rFonts w:cs="Arial"/>
                <w:lang w:eastAsia="ja-JP"/>
              </w:rPr>
            </w:pPr>
            <w:r w:rsidRPr="00E67E0D">
              <w:rPr>
                <w:lang w:eastAsia="ja-JP"/>
              </w:rPr>
              <w:t>9.3.1.1</w:t>
            </w:r>
          </w:p>
        </w:tc>
        <w:tc>
          <w:tcPr>
            <w:tcW w:w="1728" w:type="dxa"/>
          </w:tcPr>
          <w:p w14:paraId="16149465" w14:textId="77777777" w:rsidR="006A1CE4" w:rsidRPr="00E67E0D" w:rsidRDefault="006A1CE4" w:rsidP="00E7499B">
            <w:pPr>
              <w:pStyle w:val="TAL"/>
              <w:rPr>
                <w:rFonts w:cs="Arial"/>
                <w:lang w:eastAsia="ja-JP"/>
              </w:rPr>
            </w:pPr>
          </w:p>
        </w:tc>
        <w:tc>
          <w:tcPr>
            <w:tcW w:w="1080" w:type="dxa"/>
          </w:tcPr>
          <w:p w14:paraId="2E8DAFE6" w14:textId="77777777" w:rsidR="006A1CE4" w:rsidRPr="00E67E0D" w:rsidRDefault="006A1CE4" w:rsidP="00E7499B">
            <w:pPr>
              <w:pStyle w:val="TAL"/>
              <w:jc w:val="center"/>
              <w:rPr>
                <w:rFonts w:cs="Arial"/>
                <w:lang w:eastAsia="ja-JP"/>
              </w:rPr>
            </w:pPr>
            <w:r w:rsidRPr="00E67E0D">
              <w:rPr>
                <w:lang w:eastAsia="ja-JP"/>
              </w:rPr>
              <w:t>YES</w:t>
            </w:r>
          </w:p>
        </w:tc>
        <w:tc>
          <w:tcPr>
            <w:tcW w:w="1080" w:type="dxa"/>
          </w:tcPr>
          <w:p w14:paraId="0CA1CFCB" w14:textId="77777777" w:rsidR="006A1CE4" w:rsidRPr="00E67E0D" w:rsidRDefault="006A1CE4" w:rsidP="00E7499B">
            <w:pPr>
              <w:pStyle w:val="TAL"/>
              <w:jc w:val="center"/>
              <w:rPr>
                <w:rFonts w:cs="Arial"/>
                <w:lang w:eastAsia="ja-JP"/>
              </w:rPr>
            </w:pPr>
            <w:r w:rsidRPr="00E67E0D">
              <w:rPr>
                <w:lang w:eastAsia="ja-JP"/>
              </w:rPr>
              <w:t>reject</w:t>
            </w:r>
          </w:p>
        </w:tc>
      </w:tr>
      <w:tr w:rsidR="006A1CE4" w:rsidRPr="00E67E0D" w14:paraId="65023028" w14:textId="77777777" w:rsidTr="00E7499B">
        <w:tc>
          <w:tcPr>
            <w:tcW w:w="2160" w:type="dxa"/>
          </w:tcPr>
          <w:p w14:paraId="3146B13E" w14:textId="77777777" w:rsidR="006A1CE4" w:rsidRPr="00E67E0D" w:rsidRDefault="006A1CE4" w:rsidP="00E7499B">
            <w:pPr>
              <w:pStyle w:val="TAL"/>
              <w:rPr>
                <w:rFonts w:eastAsia="MS Mincho" w:cs="Arial"/>
                <w:lang w:eastAsia="ja-JP"/>
              </w:rPr>
            </w:pPr>
            <w:r w:rsidRPr="00E67E0D">
              <w:rPr>
                <w:rFonts w:eastAsia="Batang"/>
                <w:bCs/>
                <w:lang w:eastAsia="ja-JP"/>
              </w:rPr>
              <w:t>AMF</w:t>
            </w:r>
            <w:r w:rsidRPr="00E67E0D">
              <w:rPr>
                <w:bCs/>
                <w:lang w:eastAsia="ja-JP"/>
              </w:rPr>
              <w:t xml:space="preserve"> UE NGAP ID</w:t>
            </w:r>
          </w:p>
        </w:tc>
        <w:tc>
          <w:tcPr>
            <w:tcW w:w="1080" w:type="dxa"/>
          </w:tcPr>
          <w:p w14:paraId="000A71D1"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2BBD0DAF" w14:textId="77777777" w:rsidR="006A1CE4" w:rsidRPr="00E67E0D" w:rsidRDefault="006A1CE4" w:rsidP="00E7499B">
            <w:pPr>
              <w:pStyle w:val="TAL"/>
              <w:rPr>
                <w:rFonts w:cs="Arial"/>
                <w:lang w:eastAsia="ja-JP"/>
              </w:rPr>
            </w:pPr>
          </w:p>
        </w:tc>
        <w:tc>
          <w:tcPr>
            <w:tcW w:w="1512" w:type="dxa"/>
          </w:tcPr>
          <w:p w14:paraId="0EC2B33E" w14:textId="77777777" w:rsidR="006A1CE4" w:rsidRPr="00E67E0D" w:rsidRDefault="006A1CE4" w:rsidP="00E7499B">
            <w:pPr>
              <w:pStyle w:val="TAL"/>
              <w:rPr>
                <w:rFonts w:cs="Arial"/>
                <w:lang w:eastAsia="ja-JP"/>
              </w:rPr>
            </w:pPr>
            <w:r w:rsidRPr="00E67E0D">
              <w:rPr>
                <w:lang w:eastAsia="ja-JP"/>
              </w:rPr>
              <w:t>9.3.3.1</w:t>
            </w:r>
          </w:p>
        </w:tc>
        <w:tc>
          <w:tcPr>
            <w:tcW w:w="1728" w:type="dxa"/>
          </w:tcPr>
          <w:p w14:paraId="5E630945" w14:textId="77777777" w:rsidR="006A1CE4" w:rsidRPr="00E67E0D" w:rsidRDefault="006A1CE4" w:rsidP="00E7499B">
            <w:pPr>
              <w:pStyle w:val="TAL"/>
              <w:rPr>
                <w:rFonts w:cs="Arial"/>
                <w:lang w:eastAsia="ja-JP"/>
              </w:rPr>
            </w:pPr>
          </w:p>
        </w:tc>
        <w:tc>
          <w:tcPr>
            <w:tcW w:w="1080" w:type="dxa"/>
          </w:tcPr>
          <w:p w14:paraId="18677B4E"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54F20DA4" w14:textId="77777777" w:rsidR="006A1CE4" w:rsidRPr="00E67E0D" w:rsidRDefault="006A1CE4" w:rsidP="00E7499B">
            <w:pPr>
              <w:pStyle w:val="TAL"/>
              <w:jc w:val="center"/>
              <w:rPr>
                <w:rFonts w:cs="Arial"/>
                <w:lang w:eastAsia="ja-JP"/>
              </w:rPr>
            </w:pPr>
            <w:r w:rsidRPr="00E67E0D">
              <w:rPr>
                <w:lang w:eastAsia="ja-JP"/>
              </w:rPr>
              <w:t>reject</w:t>
            </w:r>
          </w:p>
        </w:tc>
      </w:tr>
      <w:tr w:rsidR="006A1CE4" w:rsidRPr="00E67E0D" w14:paraId="0170A490" w14:textId="77777777" w:rsidTr="00E7499B">
        <w:tc>
          <w:tcPr>
            <w:tcW w:w="2160" w:type="dxa"/>
          </w:tcPr>
          <w:p w14:paraId="1FFE57BC" w14:textId="77777777" w:rsidR="006A1CE4" w:rsidRPr="00E67E0D" w:rsidRDefault="006A1CE4" w:rsidP="00E7499B">
            <w:pPr>
              <w:pStyle w:val="TAL"/>
              <w:rPr>
                <w:rFonts w:eastAsia="MS Mincho" w:cs="Arial"/>
                <w:lang w:eastAsia="ja-JP"/>
              </w:rPr>
            </w:pPr>
            <w:r w:rsidRPr="00E67E0D">
              <w:rPr>
                <w:rFonts w:eastAsia="Batang"/>
                <w:bCs/>
                <w:lang w:eastAsia="ja-JP"/>
              </w:rPr>
              <w:t>RAN</w:t>
            </w:r>
            <w:r w:rsidRPr="00E67E0D">
              <w:rPr>
                <w:bCs/>
                <w:lang w:eastAsia="ja-JP"/>
              </w:rPr>
              <w:t xml:space="preserve"> UE NGAP ID</w:t>
            </w:r>
          </w:p>
        </w:tc>
        <w:tc>
          <w:tcPr>
            <w:tcW w:w="1080" w:type="dxa"/>
          </w:tcPr>
          <w:p w14:paraId="7B787BAB"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582D4E0C" w14:textId="77777777" w:rsidR="006A1CE4" w:rsidRPr="00E67E0D" w:rsidRDefault="006A1CE4" w:rsidP="00E7499B">
            <w:pPr>
              <w:pStyle w:val="TAL"/>
              <w:rPr>
                <w:rFonts w:cs="Arial"/>
                <w:lang w:eastAsia="ja-JP"/>
              </w:rPr>
            </w:pPr>
          </w:p>
        </w:tc>
        <w:tc>
          <w:tcPr>
            <w:tcW w:w="1512" w:type="dxa"/>
          </w:tcPr>
          <w:p w14:paraId="5D18172C" w14:textId="77777777" w:rsidR="006A1CE4" w:rsidRPr="00E67E0D" w:rsidRDefault="006A1CE4" w:rsidP="00E7499B">
            <w:pPr>
              <w:pStyle w:val="TAL"/>
              <w:rPr>
                <w:rFonts w:cs="Arial"/>
                <w:lang w:eastAsia="ja-JP"/>
              </w:rPr>
            </w:pPr>
            <w:r w:rsidRPr="00E67E0D">
              <w:rPr>
                <w:lang w:eastAsia="ja-JP"/>
              </w:rPr>
              <w:t>9.3.3.2</w:t>
            </w:r>
          </w:p>
        </w:tc>
        <w:tc>
          <w:tcPr>
            <w:tcW w:w="1728" w:type="dxa"/>
          </w:tcPr>
          <w:p w14:paraId="003DD3A5" w14:textId="77777777" w:rsidR="006A1CE4" w:rsidRPr="00E67E0D" w:rsidRDefault="006A1CE4" w:rsidP="00E7499B">
            <w:pPr>
              <w:pStyle w:val="TAL"/>
              <w:rPr>
                <w:rFonts w:cs="Arial"/>
                <w:lang w:eastAsia="ja-JP"/>
              </w:rPr>
            </w:pPr>
          </w:p>
        </w:tc>
        <w:tc>
          <w:tcPr>
            <w:tcW w:w="1080" w:type="dxa"/>
          </w:tcPr>
          <w:p w14:paraId="5EED208E"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4A06C998" w14:textId="77777777" w:rsidR="006A1CE4" w:rsidRPr="00E67E0D" w:rsidRDefault="006A1CE4" w:rsidP="00E7499B">
            <w:pPr>
              <w:pStyle w:val="TAL"/>
              <w:jc w:val="center"/>
              <w:rPr>
                <w:rFonts w:cs="Arial"/>
                <w:lang w:eastAsia="ja-JP"/>
              </w:rPr>
            </w:pPr>
            <w:r w:rsidRPr="00E67E0D">
              <w:rPr>
                <w:lang w:eastAsia="ja-JP"/>
              </w:rPr>
              <w:t>reject</w:t>
            </w:r>
          </w:p>
        </w:tc>
      </w:tr>
      <w:tr w:rsidR="006A1CE4" w:rsidRPr="00E67E0D" w14:paraId="4C12E4A9" w14:textId="77777777" w:rsidTr="00E7499B">
        <w:tc>
          <w:tcPr>
            <w:tcW w:w="2160" w:type="dxa"/>
          </w:tcPr>
          <w:p w14:paraId="5965E1B5" w14:textId="77777777" w:rsidR="006A1CE4" w:rsidRPr="00E67E0D" w:rsidRDefault="006A1CE4" w:rsidP="00E7499B">
            <w:pPr>
              <w:pStyle w:val="TAL"/>
              <w:rPr>
                <w:rFonts w:eastAsia="MS Mincho" w:cs="Arial"/>
                <w:lang w:eastAsia="ja-JP"/>
              </w:rPr>
            </w:pPr>
            <w:r w:rsidRPr="00E67E0D">
              <w:rPr>
                <w:lang w:eastAsia="ja-JP"/>
              </w:rPr>
              <w:t>Handover Type</w:t>
            </w:r>
          </w:p>
        </w:tc>
        <w:tc>
          <w:tcPr>
            <w:tcW w:w="1080" w:type="dxa"/>
          </w:tcPr>
          <w:p w14:paraId="3490BBD7"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2F82F94E" w14:textId="77777777" w:rsidR="006A1CE4" w:rsidRPr="00E67E0D" w:rsidRDefault="006A1CE4" w:rsidP="00E7499B">
            <w:pPr>
              <w:pStyle w:val="TAL"/>
              <w:rPr>
                <w:rFonts w:cs="Arial"/>
                <w:lang w:eastAsia="ja-JP"/>
              </w:rPr>
            </w:pPr>
          </w:p>
        </w:tc>
        <w:tc>
          <w:tcPr>
            <w:tcW w:w="1512" w:type="dxa"/>
          </w:tcPr>
          <w:p w14:paraId="4EA2E2C7" w14:textId="77777777" w:rsidR="006A1CE4" w:rsidRPr="00E67E0D" w:rsidRDefault="006A1CE4" w:rsidP="00E7499B">
            <w:pPr>
              <w:pStyle w:val="TAL"/>
              <w:rPr>
                <w:rFonts w:cs="Arial"/>
                <w:lang w:eastAsia="ja-JP"/>
              </w:rPr>
            </w:pPr>
            <w:r w:rsidRPr="00E67E0D">
              <w:rPr>
                <w:lang w:eastAsia="ja-JP"/>
              </w:rPr>
              <w:t>9.3.1.22</w:t>
            </w:r>
          </w:p>
        </w:tc>
        <w:tc>
          <w:tcPr>
            <w:tcW w:w="1728" w:type="dxa"/>
          </w:tcPr>
          <w:p w14:paraId="59E2C408" w14:textId="77777777" w:rsidR="006A1CE4" w:rsidRPr="00E67E0D" w:rsidRDefault="006A1CE4" w:rsidP="00E7499B">
            <w:pPr>
              <w:pStyle w:val="TAL"/>
              <w:rPr>
                <w:rFonts w:cs="Arial"/>
                <w:lang w:eastAsia="ja-JP"/>
              </w:rPr>
            </w:pPr>
          </w:p>
        </w:tc>
        <w:tc>
          <w:tcPr>
            <w:tcW w:w="1080" w:type="dxa"/>
          </w:tcPr>
          <w:p w14:paraId="6B875BA4"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42D3A2A1" w14:textId="77777777" w:rsidR="006A1CE4" w:rsidRPr="00E67E0D" w:rsidRDefault="006A1CE4" w:rsidP="00E7499B">
            <w:pPr>
              <w:pStyle w:val="TAL"/>
              <w:jc w:val="center"/>
              <w:rPr>
                <w:rFonts w:cs="Arial"/>
                <w:lang w:eastAsia="ja-JP"/>
              </w:rPr>
            </w:pPr>
            <w:r w:rsidRPr="00E67E0D">
              <w:rPr>
                <w:lang w:eastAsia="ja-JP"/>
              </w:rPr>
              <w:t>reject</w:t>
            </w:r>
          </w:p>
        </w:tc>
      </w:tr>
      <w:tr w:rsidR="006A1CE4" w:rsidRPr="00E67E0D" w14:paraId="729D6BC9" w14:textId="77777777" w:rsidTr="00E7499B">
        <w:tc>
          <w:tcPr>
            <w:tcW w:w="2160" w:type="dxa"/>
          </w:tcPr>
          <w:p w14:paraId="0BDB0FFF" w14:textId="77777777" w:rsidR="006A1CE4" w:rsidRPr="00E67E0D" w:rsidRDefault="006A1CE4" w:rsidP="00E7499B">
            <w:pPr>
              <w:pStyle w:val="TAL"/>
              <w:rPr>
                <w:lang w:eastAsia="ja-JP"/>
              </w:rPr>
            </w:pPr>
            <w:r w:rsidRPr="00E67E0D">
              <w:rPr>
                <w:lang w:eastAsia="ja-JP"/>
              </w:rPr>
              <w:t>NAS Security Parameters from NG-RAN</w:t>
            </w:r>
          </w:p>
        </w:tc>
        <w:tc>
          <w:tcPr>
            <w:tcW w:w="1080" w:type="dxa"/>
          </w:tcPr>
          <w:p w14:paraId="6E0172FD" w14:textId="77777777" w:rsidR="006A1CE4" w:rsidRPr="00E67E0D" w:rsidRDefault="006A1CE4" w:rsidP="00E7499B">
            <w:pPr>
              <w:pStyle w:val="TAL"/>
              <w:rPr>
                <w:lang w:eastAsia="ja-JP"/>
              </w:rPr>
            </w:pPr>
            <w:r w:rsidRPr="00E67E0D">
              <w:rPr>
                <w:lang w:eastAsia="ja-JP"/>
              </w:rPr>
              <w:t>C-iftoEPS</w:t>
            </w:r>
          </w:p>
        </w:tc>
        <w:tc>
          <w:tcPr>
            <w:tcW w:w="1080" w:type="dxa"/>
          </w:tcPr>
          <w:p w14:paraId="48A54D72" w14:textId="77777777" w:rsidR="006A1CE4" w:rsidRPr="00E67E0D" w:rsidRDefault="006A1CE4" w:rsidP="00E7499B">
            <w:pPr>
              <w:pStyle w:val="TAL"/>
              <w:rPr>
                <w:rFonts w:cs="Arial"/>
                <w:lang w:eastAsia="ja-JP"/>
              </w:rPr>
            </w:pPr>
          </w:p>
        </w:tc>
        <w:tc>
          <w:tcPr>
            <w:tcW w:w="1512" w:type="dxa"/>
          </w:tcPr>
          <w:p w14:paraId="0898D9DF" w14:textId="77777777" w:rsidR="006A1CE4" w:rsidRPr="00E67E0D" w:rsidRDefault="006A1CE4" w:rsidP="00E7499B">
            <w:pPr>
              <w:pStyle w:val="TAL"/>
              <w:rPr>
                <w:lang w:eastAsia="ja-JP"/>
              </w:rPr>
            </w:pPr>
            <w:r w:rsidRPr="00E67E0D">
              <w:rPr>
                <w:lang w:eastAsia="ja-JP"/>
              </w:rPr>
              <w:t>9.3.3.26</w:t>
            </w:r>
          </w:p>
        </w:tc>
        <w:tc>
          <w:tcPr>
            <w:tcW w:w="1728" w:type="dxa"/>
          </w:tcPr>
          <w:p w14:paraId="6AEAF01D" w14:textId="77777777" w:rsidR="006A1CE4" w:rsidRPr="00E67E0D" w:rsidRDefault="006A1CE4" w:rsidP="00E7499B">
            <w:pPr>
              <w:pStyle w:val="TAL"/>
              <w:rPr>
                <w:rFonts w:cs="Arial"/>
                <w:lang w:eastAsia="ja-JP"/>
              </w:rPr>
            </w:pPr>
            <w:r w:rsidRPr="00E67E0D">
              <w:rPr>
                <w:rFonts w:cs="Arial"/>
                <w:lang w:eastAsia="ja-JP"/>
              </w:rPr>
              <w:t>The NG-RAN node shall use this IE as specified in TS 33.501 [13].</w:t>
            </w:r>
          </w:p>
        </w:tc>
        <w:tc>
          <w:tcPr>
            <w:tcW w:w="1080" w:type="dxa"/>
          </w:tcPr>
          <w:p w14:paraId="520A79E7" w14:textId="77777777" w:rsidR="006A1CE4" w:rsidRPr="00E67E0D" w:rsidRDefault="006A1CE4" w:rsidP="00E7499B">
            <w:pPr>
              <w:pStyle w:val="TAL"/>
              <w:jc w:val="center"/>
              <w:rPr>
                <w:lang w:eastAsia="ja-JP"/>
              </w:rPr>
            </w:pPr>
            <w:r w:rsidRPr="00E67E0D">
              <w:rPr>
                <w:lang w:eastAsia="ja-JP"/>
              </w:rPr>
              <w:t>YES</w:t>
            </w:r>
          </w:p>
        </w:tc>
        <w:tc>
          <w:tcPr>
            <w:tcW w:w="1080" w:type="dxa"/>
          </w:tcPr>
          <w:p w14:paraId="76F36603" w14:textId="77777777" w:rsidR="006A1CE4" w:rsidRPr="00E67E0D" w:rsidRDefault="006A1CE4" w:rsidP="00E7499B">
            <w:pPr>
              <w:pStyle w:val="TAL"/>
              <w:jc w:val="center"/>
              <w:rPr>
                <w:lang w:eastAsia="ja-JP"/>
              </w:rPr>
            </w:pPr>
            <w:r w:rsidRPr="00E67E0D">
              <w:rPr>
                <w:lang w:eastAsia="ja-JP"/>
              </w:rPr>
              <w:t>reject</w:t>
            </w:r>
          </w:p>
        </w:tc>
      </w:tr>
      <w:tr w:rsidR="006A1CE4" w:rsidRPr="00E67E0D" w14:paraId="59A37934" w14:textId="77777777" w:rsidTr="00E7499B">
        <w:tc>
          <w:tcPr>
            <w:tcW w:w="2160" w:type="dxa"/>
          </w:tcPr>
          <w:p w14:paraId="1C3CF109" w14:textId="77777777" w:rsidR="006A1CE4" w:rsidRPr="00E67E0D" w:rsidRDefault="006A1CE4" w:rsidP="00E7499B">
            <w:pPr>
              <w:pStyle w:val="TAL"/>
              <w:rPr>
                <w:rFonts w:eastAsia="MS Mincho" w:cs="Arial"/>
                <w:lang w:eastAsia="ja-JP"/>
              </w:rPr>
            </w:pPr>
            <w:r w:rsidRPr="00E67E0D">
              <w:rPr>
                <w:rFonts w:eastAsia="SimSun" w:hint="eastAsia"/>
                <w:b/>
                <w:lang w:eastAsia="zh-CN"/>
              </w:rPr>
              <w:t>PDU Session</w:t>
            </w:r>
            <w:r w:rsidRPr="00E67E0D">
              <w:rPr>
                <w:rFonts w:eastAsia="SimSun"/>
                <w:b/>
                <w:lang w:eastAsia="zh-CN"/>
              </w:rPr>
              <w:t xml:space="preserve"> Resource</w:t>
            </w:r>
            <w:r w:rsidRPr="00E67E0D">
              <w:rPr>
                <w:b/>
                <w:lang w:eastAsia="ja-JP"/>
              </w:rPr>
              <w:t xml:space="preserve"> Handover</w:t>
            </w:r>
            <w:r w:rsidRPr="00E67E0D">
              <w:rPr>
                <w:rFonts w:eastAsia="MS Mincho"/>
                <w:b/>
                <w:lang w:eastAsia="ja-JP"/>
              </w:rPr>
              <w:t xml:space="preserve"> List</w:t>
            </w:r>
          </w:p>
        </w:tc>
        <w:tc>
          <w:tcPr>
            <w:tcW w:w="1080" w:type="dxa"/>
          </w:tcPr>
          <w:p w14:paraId="68F7B937" w14:textId="77777777" w:rsidR="006A1CE4" w:rsidRPr="00E67E0D" w:rsidRDefault="006A1CE4" w:rsidP="00E7499B">
            <w:pPr>
              <w:pStyle w:val="TAL"/>
              <w:rPr>
                <w:rFonts w:eastAsia="MS Mincho" w:cs="Arial"/>
                <w:lang w:eastAsia="ja-JP"/>
              </w:rPr>
            </w:pPr>
          </w:p>
        </w:tc>
        <w:tc>
          <w:tcPr>
            <w:tcW w:w="1080" w:type="dxa"/>
          </w:tcPr>
          <w:p w14:paraId="02894FBF" w14:textId="77777777" w:rsidR="006A1CE4" w:rsidRPr="00E67E0D" w:rsidRDefault="006A1CE4" w:rsidP="00E7499B">
            <w:pPr>
              <w:pStyle w:val="TAL"/>
              <w:rPr>
                <w:rFonts w:cs="Arial"/>
                <w:lang w:eastAsia="ja-JP"/>
              </w:rPr>
            </w:pPr>
            <w:r w:rsidRPr="00E67E0D">
              <w:rPr>
                <w:i/>
                <w:iCs/>
                <w:lang w:eastAsia="ja-JP"/>
              </w:rPr>
              <w:t>1</w:t>
            </w:r>
          </w:p>
        </w:tc>
        <w:tc>
          <w:tcPr>
            <w:tcW w:w="1512" w:type="dxa"/>
          </w:tcPr>
          <w:p w14:paraId="68C500EA" w14:textId="77777777" w:rsidR="006A1CE4" w:rsidRPr="00E67E0D" w:rsidRDefault="006A1CE4" w:rsidP="00E7499B">
            <w:pPr>
              <w:pStyle w:val="TAL"/>
              <w:rPr>
                <w:rFonts w:cs="Arial"/>
                <w:lang w:eastAsia="ja-JP"/>
              </w:rPr>
            </w:pPr>
          </w:p>
        </w:tc>
        <w:tc>
          <w:tcPr>
            <w:tcW w:w="1728" w:type="dxa"/>
          </w:tcPr>
          <w:p w14:paraId="68C1097E" w14:textId="77777777" w:rsidR="006A1CE4" w:rsidRPr="00E67E0D" w:rsidRDefault="006A1CE4" w:rsidP="00E7499B">
            <w:pPr>
              <w:pStyle w:val="TAL"/>
              <w:rPr>
                <w:rFonts w:cs="Arial"/>
                <w:lang w:eastAsia="ja-JP"/>
              </w:rPr>
            </w:pPr>
          </w:p>
        </w:tc>
        <w:tc>
          <w:tcPr>
            <w:tcW w:w="1080" w:type="dxa"/>
          </w:tcPr>
          <w:p w14:paraId="50961A9D"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2987CBD5" w14:textId="77777777" w:rsidR="006A1CE4" w:rsidRPr="00E67E0D" w:rsidRDefault="006A1CE4" w:rsidP="00E7499B">
            <w:pPr>
              <w:pStyle w:val="TAL"/>
              <w:jc w:val="center"/>
              <w:rPr>
                <w:rFonts w:cs="Arial"/>
                <w:lang w:eastAsia="ja-JP"/>
              </w:rPr>
            </w:pPr>
            <w:r w:rsidRPr="00E67E0D">
              <w:rPr>
                <w:lang w:eastAsia="ja-JP"/>
              </w:rPr>
              <w:t>ignore</w:t>
            </w:r>
          </w:p>
        </w:tc>
      </w:tr>
      <w:tr w:rsidR="006A1CE4" w:rsidRPr="00E67E0D" w14:paraId="185CBD41" w14:textId="77777777" w:rsidTr="00E7499B">
        <w:tc>
          <w:tcPr>
            <w:tcW w:w="2160" w:type="dxa"/>
          </w:tcPr>
          <w:p w14:paraId="6F6D9D06" w14:textId="77777777" w:rsidR="006A1CE4" w:rsidRPr="00E67E0D" w:rsidRDefault="006A1CE4" w:rsidP="00E7499B">
            <w:pPr>
              <w:pStyle w:val="TAL"/>
              <w:ind w:left="75"/>
              <w:rPr>
                <w:rFonts w:eastAsia="MS Mincho" w:cs="Arial"/>
                <w:lang w:eastAsia="ja-JP"/>
              </w:rPr>
            </w:pPr>
            <w:r w:rsidRPr="00E67E0D">
              <w:rPr>
                <w:b/>
                <w:lang w:eastAsia="ja-JP"/>
              </w:rPr>
              <w:t>&gt;</w:t>
            </w:r>
            <w:r w:rsidRPr="00E67E0D">
              <w:rPr>
                <w:rFonts w:eastAsia="SimSun" w:hint="eastAsia"/>
                <w:b/>
                <w:lang w:eastAsia="zh-CN"/>
              </w:rPr>
              <w:t>PDU Session</w:t>
            </w:r>
            <w:r w:rsidRPr="00E67E0D">
              <w:rPr>
                <w:rFonts w:eastAsia="SimSun"/>
                <w:b/>
                <w:lang w:eastAsia="zh-CN"/>
              </w:rPr>
              <w:t xml:space="preserve"> Resource</w:t>
            </w:r>
            <w:r w:rsidRPr="00E67E0D">
              <w:rPr>
                <w:b/>
                <w:lang w:eastAsia="ja-JP"/>
              </w:rPr>
              <w:t xml:space="preserve"> Handover</w:t>
            </w:r>
            <w:r w:rsidRPr="00E67E0D">
              <w:rPr>
                <w:rFonts w:eastAsia="MS Mincho"/>
                <w:b/>
                <w:lang w:eastAsia="ja-JP"/>
              </w:rPr>
              <w:t xml:space="preserve"> Item</w:t>
            </w:r>
          </w:p>
        </w:tc>
        <w:tc>
          <w:tcPr>
            <w:tcW w:w="1080" w:type="dxa"/>
          </w:tcPr>
          <w:p w14:paraId="5B2DE6EA" w14:textId="77777777" w:rsidR="006A1CE4" w:rsidRPr="00E67E0D" w:rsidRDefault="006A1CE4" w:rsidP="00E7499B">
            <w:pPr>
              <w:pStyle w:val="TAL"/>
              <w:rPr>
                <w:rFonts w:eastAsia="MS Mincho" w:cs="Arial"/>
                <w:lang w:eastAsia="ja-JP"/>
              </w:rPr>
            </w:pPr>
          </w:p>
        </w:tc>
        <w:tc>
          <w:tcPr>
            <w:tcW w:w="1080" w:type="dxa"/>
          </w:tcPr>
          <w:p w14:paraId="0B00830A" w14:textId="77777777" w:rsidR="006A1CE4" w:rsidRPr="00E67E0D" w:rsidRDefault="006A1CE4" w:rsidP="00E7499B">
            <w:pPr>
              <w:pStyle w:val="TAL"/>
              <w:rPr>
                <w:rFonts w:cs="Arial"/>
                <w:lang w:eastAsia="ja-JP"/>
              </w:rPr>
            </w:pPr>
            <w:r w:rsidRPr="00E67E0D">
              <w:rPr>
                <w:i/>
                <w:lang w:eastAsia="ja-JP"/>
              </w:rPr>
              <w:t>1..&lt;maxnoof</w:t>
            </w:r>
            <w:r w:rsidRPr="00E67E0D">
              <w:rPr>
                <w:rFonts w:eastAsia="SimSun" w:hint="eastAsia"/>
                <w:i/>
                <w:lang w:eastAsia="zh-CN"/>
              </w:rPr>
              <w:t>PDUSessions</w:t>
            </w:r>
            <w:r w:rsidRPr="00E67E0D">
              <w:rPr>
                <w:i/>
                <w:lang w:eastAsia="ja-JP"/>
              </w:rPr>
              <w:t>&gt;</w:t>
            </w:r>
          </w:p>
        </w:tc>
        <w:tc>
          <w:tcPr>
            <w:tcW w:w="1512" w:type="dxa"/>
          </w:tcPr>
          <w:p w14:paraId="2DAFDCEB" w14:textId="77777777" w:rsidR="006A1CE4" w:rsidRPr="00E67E0D" w:rsidRDefault="006A1CE4" w:rsidP="00E7499B">
            <w:pPr>
              <w:pStyle w:val="TAL"/>
              <w:rPr>
                <w:rFonts w:cs="Arial"/>
                <w:lang w:eastAsia="ja-JP"/>
              </w:rPr>
            </w:pPr>
          </w:p>
        </w:tc>
        <w:tc>
          <w:tcPr>
            <w:tcW w:w="1728" w:type="dxa"/>
          </w:tcPr>
          <w:p w14:paraId="4EBAE562" w14:textId="77777777" w:rsidR="006A1CE4" w:rsidRPr="00E67E0D" w:rsidRDefault="006A1CE4" w:rsidP="00E7499B">
            <w:pPr>
              <w:pStyle w:val="TAL"/>
              <w:rPr>
                <w:rFonts w:cs="Arial"/>
                <w:lang w:eastAsia="ja-JP"/>
              </w:rPr>
            </w:pPr>
          </w:p>
        </w:tc>
        <w:tc>
          <w:tcPr>
            <w:tcW w:w="1080" w:type="dxa"/>
          </w:tcPr>
          <w:p w14:paraId="72FEBB69" w14:textId="77777777" w:rsidR="006A1CE4" w:rsidRPr="00E67E0D" w:rsidRDefault="006A1CE4" w:rsidP="00E7499B">
            <w:pPr>
              <w:pStyle w:val="TAL"/>
              <w:jc w:val="center"/>
              <w:rPr>
                <w:rFonts w:eastAsia="MS Mincho" w:cs="Arial"/>
                <w:lang w:eastAsia="ja-JP"/>
              </w:rPr>
            </w:pPr>
            <w:r w:rsidRPr="00E67E0D">
              <w:rPr>
                <w:lang w:eastAsia="ja-JP"/>
              </w:rPr>
              <w:t>-</w:t>
            </w:r>
          </w:p>
        </w:tc>
        <w:tc>
          <w:tcPr>
            <w:tcW w:w="1080" w:type="dxa"/>
          </w:tcPr>
          <w:p w14:paraId="3168B10B" w14:textId="77777777" w:rsidR="006A1CE4" w:rsidRPr="00E67E0D" w:rsidRDefault="006A1CE4" w:rsidP="00E7499B">
            <w:pPr>
              <w:pStyle w:val="TAL"/>
              <w:jc w:val="center"/>
              <w:rPr>
                <w:rFonts w:cs="Arial"/>
                <w:lang w:eastAsia="ja-JP"/>
              </w:rPr>
            </w:pPr>
          </w:p>
        </w:tc>
      </w:tr>
      <w:tr w:rsidR="006A1CE4" w:rsidRPr="00E67E0D" w14:paraId="6573C143" w14:textId="77777777" w:rsidTr="00E7499B">
        <w:tc>
          <w:tcPr>
            <w:tcW w:w="2160" w:type="dxa"/>
          </w:tcPr>
          <w:p w14:paraId="38D51A51" w14:textId="77777777" w:rsidR="006A1CE4" w:rsidRPr="00E67E0D" w:rsidRDefault="006A1CE4" w:rsidP="00E7499B">
            <w:pPr>
              <w:pStyle w:val="TAL"/>
              <w:ind w:left="165"/>
              <w:rPr>
                <w:rFonts w:eastAsia="MS Mincho" w:cs="Arial"/>
                <w:lang w:eastAsia="ja-JP"/>
              </w:rPr>
            </w:pPr>
            <w:r w:rsidRPr="00E67E0D">
              <w:rPr>
                <w:lang w:eastAsia="ja-JP"/>
              </w:rPr>
              <w:t>&gt;&gt;</w:t>
            </w:r>
            <w:r w:rsidRPr="00E67E0D">
              <w:rPr>
                <w:rFonts w:eastAsia="SimSun" w:hint="eastAsia"/>
                <w:lang w:eastAsia="zh-CN"/>
              </w:rPr>
              <w:t>PDU Session</w:t>
            </w:r>
            <w:r w:rsidRPr="00E67E0D">
              <w:rPr>
                <w:lang w:eastAsia="ja-JP"/>
              </w:rPr>
              <w:t xml:space="preserve"> ID</w:t>
            </w:r>
          </w:p>
        </w:tc>
        <w:tc>
          <w:tcPr>
            <w:tcW w:w="1080" w:type="dxa"/>
          </w:tcPr>
          <w:p w14:paraId="625F55A3"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7E65419A" w14:textId="77777777" w:rsidR="006A1CE4" w:rsidRPr="00E67E0D" w:rsidRDefault="006A1CE4" w:rsidP="00E7499B">
            <w:pPr>
              <w:pStyle w:val="TAL"/>
              <w:rPr>
                <w:rFonts w:cs="Arial"/>
                <w:lang w:eastAsia="ja-JP"/>
              </w:rPr>
            </w:pPr>
          </w:p>
        </w:tc>
        <w:tc>
          <w:tcPr>
            <w:tcW w:w="1512" w:type="dxa"/>
          </w:tcPr>
          <w:p w14:paraId="0D92A6A9" w14:textId="77777777" w:rsidR="006A1CE4" w:rsidRPr="00E67E0D" w:rsidRDefault="006A1CE4" w:rsidP="00E7499B">
            <w:pPr>
              <w:pStyle w:val="TAL"/>
              <w:rPr>
                <w:rFonts w:cs="Arial"/>
                <w:lang w:eastAsia="ja-JP"/>
              </w:rPr>
            </w:pPr>
            <w:r w:rsidRPr="00E67E0D">
              <w:rPr>
                <w:lang w:eastAsia="ja-JP"/>
              </w:rPr>
              <w:t>9.3.1.50</w:t>
            </w:r>
          </w:p>
        </w:tc>
        <w:tc>
          <w:tcPr>
            <w:tcW w:w="1728" w:type="dxa"/>
          </w:tcPr>
          <w:p w14:paraId="4E1062A8" w14:textId="77777777" w:rsidR="006A1CE4" w:rsidRPr="00E67E0D" w:rsidRDefault="006A1CE4" w:rsidP="00E7499B">
            <w:pPr>
              <w:pStyle w:val="TAL"/>
              <w:rPr>
                <w:rFonts w:cs="Arial"/>
                <w:lang w:eastAsia="ja-JP"/>
              </w:rPr>
            </w:pPr>
          </w:p>
        </w:tc>
        <w:tc>
          <w:tcPr>
            <w:tcW w:w="1080" w:type="dxa"/>
          </w:tcPr>
          <w:p w14:paraId="65A5A8E3" w14:textId="77777777" w:rsidR="006A1CE4" w:rsidRPr="00E67E0D" w:rsidRDefault="006A1CE4" w:rsidP="00E7499B">
            <w:pPr>
              <w:pStyle w:val="TAL"/>
              <w:jc w:val="center"/>
              <w:rPr>
                <w:rFonts w:eastAsia="MS Mincho" w:cs="Arial"/>
                <w:lang w:eastAsia="ja-JP"/>
              </w:rPr>
            </w:pPr>
            <w:r w:rsidRPr="00E67E0D">
              <w:rPr>
                <w:lang w:eastAsia="ja-JP"/>
              </w:rPr>
              <w:t>-</w:t>
            </w:r>
          </w:p>
        </w:tc>
        <w:tc>
          <w:tcPr>
            <w:tcW w:w="1080" w:type="dxa"/>
          </w:tcPr>
          <w:p w14:paraId="1F4CEED9" w14:textId="77777777" w:rsidR="006A1CE4" w:rsidRPr="00E67E0D" w:rsidRDefault="006A1CE4" w:rsidP="00E7499B">
            <w:pPr>
              <w:pStyle w:val="TAL"/>
              <w:jc w:val="center"/>
              <w:rPr>
                <w:rFonts w:cs="Arial"/>
                <w:lang w:eastAsia="ja-JP"/>
              </w:rPr>
            </w:pPr>
          </w:p>
        </w:tc>
      </w:tr>
      <w:tr w:rsidR="006A1CE4" w:rsidRPr="00E67E0D" w14:paraId="1BC4FE54" w14:textId="77777777" w:rsidTr="00E7499B">
        <w:tc>
          <w:tcPr>
            <w:tcW w:w="2160" w:type="dxa"/>
          </w:tcPr>
          <w:p w14:paraId="24CA1DA7" w14:textId="77777777" w:rsidR="006A1CE4" w:rsidRPr="00E67E0D" w:rsidRDefault="006A1CE4" w:rsidP="00E7499B">
            <w:pPr>
              <w:pStyle w:val="TAL"/>
              <w:ind w:left="165"/>
              <w:rPr>
                <w:lang w:eastAsia="ja-JP"/>
              </w:rPr>
            </w:pPr>
            <w:r w:rsidRPr="00E67E0D">
              <w:t>&gt;&gt;Handover Command Transfer</w:t>
            </w:r>
          </w:p>
        </w:tc>
        <w:tc>
          <w:tcPr>
            <w:tcW w:w="1080" w:type="dxa"/>
          </w:tcPr>
          <w:p w14:paraId="78E0623C" w14:textId="77777777" w:rsidR="006A1CE4" w:rsidRPr="00E67E0D" w:rsidRDefault="006A1CE4" w:rsidP="00E7499B">
            <w:pPr>
              <w:pStyle w:val="TAL"/>
              <w:rPr>
                <w:lang w:eastAsia="ja-JP"/>
              </w:rPr>
            </w:pPr>
            <w:r w:rsidRPr="00E67E0D">
              <w:rPr>
                <w:lang w:eastAsia="ja-JP"/>
              </w:rPr>
              <w:t>M</w:t>
            </w:r>
          </w:p>
        </w:tc>
        <w:tc>
          <w:tcPr>
            <w:tcW w:w="1080" w:type="dxa"/>
          </w:tcPr>
          <w:p w14:paraId="53259E71" w14:textId="77777777" w:rsidR="006A1CE4" w:rsidRPr="00E67E0D" w:rsidRDefault="006A1CE4" w:rsidP="00E7499B">
            <w:pPr>
              <w:pStyle w:val="TAL"/>
              <w:rPr>
                <w:rFonts w:cs="Arial"/>
                <w:lang w:eastAsia="ja-JP"/>
              </w:rPr>
            </w:pPr>
          </w:p>
        </w:tc>
        <w:tc>
          <w:tcPr>
            <w:tcW w:w="1512" w:type="dxa"/>
          </w:tcPr>
          <w:p w14:paraId="653C3E9F" w14:textId="77777777" w:rsidR="006A1CE4" w:rsidRPr="00E67E0D" w:rsidRDefault="006A1CE4" w:rsidP="00E7499B">
            <w:pPr>
              <w:pStyle w:val="TAL"/>
              <w:rPr>
                <w:lang w:eastAsia="ja-JP"/>
              </w:rPr>
            </w:pPr>
            <w:r w:rsidRPr="00E67E0D">
              <w:rPr>
                <w:lang w:eastAsia="ja-JP"/>
              </w:rPr>
              <w:t>OCTET STRING</w:t>
            </w:r>
          </w:p>
        </w:tc>
        <w:tc>
          <w:tcPr>
            <w:tcW w:w="1728" w:type="dxa"/>
          </w:tcPr>
          <w:p w14:paraId="533B5757" w14:textId="77777777" w:rsidR="006A1CE4" w:rsidRPr="00E67E0D" w:rsidRDefault="006A1CE4" w:rsidP="00E7499B">
            <w:pPr>
              <w:pStyle w:val="TAL"/>
              <w:rPr>
                <w:rFonts w:cs="Arial"/>
                <w:lang w:eastAsia="ja-JP"/>
              </w:rPr>
            </w:pPr>
            <w:r w:rsidRPr="00E67E0D">
              <w:rPr>
                <w:iCs/>
                <w:lang w:eastAsia="ja-JP"/>
              </w:rPr>
              <w:t xml:space="preserve">Containing the </w:t>
            </w:r>
            <w:r w:rsidRPr="00E67E0D">
              <w:rPr>
                <w:rFonts w:cs="Arial"/>
                <w:bCs/>
                <w:i/>
                <w:iCs/>
                <w:lang w:eastAsia="ja-JP"/>
              </w:rPr>
              <w:t>Handover Command Transfer</w:t>
            </w:r>
            <w:r w:rsidRPr="00E67E0D">
              <w:rPr>
                <w:rFonts w:cs="Arial"/>
                <w:bCs/>
                <w:iCs/>
                <w:lang w:eastAsia="ja-JP"/>
              </w:rPr>
              <w:t xml:space="preserve"> IE</w:t>
            </w:r>
            <w:r w:rsidRPr="00E67E0D">
              <w:rPr>
                <w:iCs/>
                <w:lang w:eastAsia="ja-JP"/>
              </w:rPr>
              <w:t xml:space="preserve"> specified in subclause 9.3.4.10.</w:t>
            </w:r>
          </w:p>
        </w:tc>
        <w:tc>
          <w:tcPr>
            <w:tcW w:w="1080" w:type="dxa"/>
          </w:tcPr>
          <w:p w14:paraId="26928EEE" w14:textId="77777777" w:rsidR="006A1CE4" w:rsidRPr="00E67E0D" w:rsidRDefault="006A1CE4" w:rsidP="00E7499B">
            <w:pPr>
              <w:pStyle w:val="TAL"/>
              <w:jc w:val="center"/>
              <w:rPr>
                <w:lang w:eastAsia="ja-JP"/>
              </w:rPr>
            </w:pPr>
            <w:r w:rsidRPr="00E67E0D">
              <w:rPr>
                <w:lang w:eastAsia="ja-JP"/>
              </w:rPr>
              <w:t>-</w:t>
            </w:r>
          </w:p>
        </w:tc>
        <w:tc>
          <w:tcPr>
            <w:tcW w:w="1080" w:type="dxa"/>
          </w:tcPr>
          <w:p w14:paraId="5F8210A2" w14:textId="77777777" w:rsidR="006A1CE4" w:rsidRPr="00E67E0D" w:rsidRDefault="006A1CE4" w:rsidP="00E7499B">
            <w:pPr>
              <w:pStyle w:val="TAL"/>
              <w:jc w:val="center"/>
              <w:rPr>
                <w:rFonts w:cs="Arial"/>
                <w:lang w:eastAsia="ja-JP"/>
              </w:rPr>
            </w:pPr>
          </w:p>
        </w:tc>
      </w:tr>
      <w:tr w:rsidR="006A1CE4" w:rsidRPr="00E67E0D" w14:paraId="4D96F538" w14:textId="77777777" w:rsidTr="00E7499B">
        <w:tc>
          <w:tcPr>
            <w:tcW w:w="2160" w:type="dxa"/>
          </w:tcPr>
          <w:p w14:paraId="6F5DB06F" w14:textId="77777777" w:rsidR="006A1CE4" w:rsidRPr="00E67E0D" w:rsidRDefault="006A1CE4" w:rsidP="00E7499B">
            <w:pPr>
              <w:pStyle w:val="TAL"/>
              <w:rPr>
                <w:b/>
              </w:rPr>
            </w:pPr>
            <w:r w:rsidRPr="00E67E0D">
              <w:rPr>
                <w:rFonts w:eastAsia="SimSun" w:hint="eastAsia"/>
                <w:b/>
              </w:rPr>
              <w:t>PDU Session</w:t>
            </w:r>
            <w:r w:rsidRPr="00E67E0D">
              <w:rPr>
                <w:rFonts w:eastAsia="SimSun"/>
                <w:b/>
              </w:rPr>
              <w:t xml:space="preserve"> Resource</w:t>
            </w:r>
            <w:r w:rsidRPr="00E67E0D">
              <w:rPr>
                <w:rFonts w:eastAsia="MS Mincho"/>
                <w:b/>
              </w:rPr>
              <w:t xml:space="preserve"> to Release List</w:t>
            </w:r>
          </w:p>
        </w:tc>
        <w:tc>
          <w:tcPr>
            <w:tcW w:w="1080" w:type="dxa"/>
          </w:tcPr>
          <w:p w14:paraId="78467CF2" w14:textId="77777777" w:rsidR="006A1CE4" w:rsidRPr="00E67E0D" w:rsidRDefault="006A1CE4" w:rsidP="00E7499B">
            <w:pPr>
              <w:pStyle w:val="TAL"/>
              <w:rPr>
                <w:rFonts w:cs="Arial"/>
                <w:lang w:eastAsia="ja-JP"/>
              </w:rPr>
            </w:pPr>
          </w:p>
        </w:tc>
        <w:tc>
          <w:tcPr>
            <w:tcW w:w="1080" w:type="dxa"/>
          </w:tcPr>
          <w:p w14:paraId="43343C09" w14:textId="77777777" w:rsidR="006A1CE4" w:rsidRPr="00E67E0D" w:rsidRDefault="006A1CE4" w:rsidP="00E7499B">
            <w:pPr>
              <w:pStyle w:val="TAL"/>
              <w:rPr>
                <w:i/>
              </w:rPr>
            </w:pPr>
            <w:r w:rsidRPr="00E67E0D">
              <w:rPr>
                <w:rFonts w:cs="Arial"/>
                <w:i/>
                <w:lang w:eastAsia="ja-JP"/>
              </w:rPr>
              <w:t>0..1</w:t>
            </w:r>
          </w:p>
        </w:tc>
        <w:tc>
          <w:tcPr>
            <w:tcW w:w="1512" w:type="dxa"/>
          </w:tcPr>
          <w:p w14:paraId="45F0034E" w14:textId="77777777" w:rsidR="006A1CE4" w:rsidRPr="00E67E0D" w:rsidRDefault="006A1CE4" w:rsidP="00E7499B">
            <w:pPr>
              <w:pStyle w:val="TAL"/>
              <w:rPr>
                <w:rFonts w:cs="Arial"/>
                <w:lang w:eastAsia="ja-JP"/>
              </w:rPr>
            </w:pPr>
          </w:p>
        </w:tc>
        <w:tc>
          <w:tcPr>
            <w:tcW w:w="1728" w:type="dxa"/>
          </w:tcPr>
          <w:p w14:paraId="23BB9F9B" w14:textId="77777777" w:rsidR="006A1CE4" w:rsidRPr="00E67E0D" w:rsidRDefault="006A1CE4" w:rsidP="00E7499B">
            <w:pPr>
              <w:pStyle w:val="TAL"/>
              <w:rPr>
                <w:rFonts w:cs="Arial"/>
                <w:lang w:eastAsia="ja-JP"/>
              </w:rPr>
            </w:pPr>
          </w:p>
        </w:tc>
        <w:tc>
          <w:tcPr>
            <w:tcW w:w="1080" w:type="dxa"/>
          </w:tcPr>
          <w:p w14:paraId="6FE6AFBC" w14:textId="77777777" w:rsidR="006A1CE4" w:rsidRPr="00E67E0D" w:rsidRDefault="006A1CE4" w:rsidP="00E7499B">
            <w:pPr>
              <w:pStyle w:val="TAL"/>
              <w:jc w:val="center"/>
              <w:rPr>
                <w:rFonts w:cs="Arial"/>
                <w:lang w:eastAsia="ja-JP"/>
              </w:rPr>
            </w:pPr>
            <w:r w:rsidRPr="00E67E0D">
              <w:rPr>
                <w:lang w:eastAsia="ja-JP"/>
              </w:rPr>
              <w:t>YES</w:t>
            </w:r>
          </w:p>
        </w:tc>
        <w:tc>
          <w:tcPr>
            <w:tcW w:w="1080" w:type="dxa"/>
          </w:tcPr>
          <w:p w14:paraId="7FF0A280" w14:textId="77777777" w:rsidR="006A1CE4" w:rsidRPr="00E67E0D" w:rsidRDefault="006A1CE4" w:rsidP="00E7499B">
            <w:pPr>
              <w:pStyle w:val="TAL"/>
              <w:jc w:val="center"/>
              <w:rPr>
                <w:rFonts w:cs="Arial"/>
                <w:lang w:eastAsia="ja-JP"/>
              </w:rPr>
            </w:pPr>
            <w:r w:rsidRPr="00E67E0D">
              <w:rPr>
                <w:lang w:eastAsia="ja-JP"/>
              </w:rPr>
              <w:t>ignore</w:t>
            </w:r>
          </w:p>
        </w:tc>
      </w:tr>
      <w:tr w:rsidR="006A1CE4" w:rsidRPr="00E67E0D" w14:paraId="08A9671E" w14:textId="77777777" w:rsidTr="00E7499B">
        <w:tc>
          <w:tcPr>
            <w:tcW w:w="2160" w:type="dxa"/>
          </w:tcPr>
          <w:p w14:paraId="334A54C3" w14:textId="77777777" w:rsidR="006A1CE4" w:rsidRPr="00E67E0D" w:rsidRDefault="006A1CE4" w:rsidP="00E7499B">
            <w:pPr>
              <w:pStyle w:val="TAL"/>
              <w:ind w:left="72"/>
              <w:rPr>
                <w:rFonts w:eastAsia="SimSun"/>
                <w:lang w:eastAsia="zh-CN"/>
              </w:rPr>
            </w:pPr>
            <w:r w:rsidRPr="00E67E0D">
              <w:rPr>
                <w:b/>
                <w:lang w:eastAsia="ja-JP"/>
              </w:rPr>
              <w:t>&gt;PDU Session Resource to Release Item</w:t>
            </w:r>
          </w:p>
        </w:tc>
        <w:tc>
          <w:tcPr>
            <w:tcW w:w="1080" w:type="dxa"/>
          </w:tcPr>
          <w:p w14:paraId="45A29A80" w14:textId="77777777" w:rsidR="006A1CE4" w:rsidRPr="00E67E0D" w:rsidRDefault="006A1CE4" w:rsidP="00E7499B">
            <w:pPr>
              <w:pStyle w:val="TAL"/>
              <w:rPr>
                <w:lang w:eastAsia="ja-JP"/>
              </w:rPr>
            </w:pPr>
          </w:p>
        </w:tc>
        <w:tc>
          <w:tcPr>
            <w:tcW w:w="1080" w:type="dxa"/>
          </w:tcPr>
          <w:p w14:paraId="0A0DFC4A" w14:textId="77777777" w:rsidR="006A1CE4" w:rsidRPr="00E67E0D" w:rsidRDefault="006A1CE4" w:rsidP="00E7499B">
            <w:pPr>
              <w:pStyle w:val="TAL"/>
              <w:rPr>
                <w:rFonts w:cs="Arial"/>
                <w:lang w:eastAsia="ja-JP"/>
              </w:rPr>
            </w:pPr>
            <w:r w:rsidRPr="00E67E0D">
              <w:rPr>
                <w:bCs/>
                <w:i/>
                <w:szCs w:val="18"/>
                <w:lang w:eastAsia="ja-JP"/>
              </w:rPr>
              <w:t>1..&lt;maxnoofPDUSessions&gt;</w:t>
            </w:r>
          </w:p>
        </w:tc>
        <w:tc>
          <w:tcPr>
            <w:tcW w:w="1512" w:type="dxa"/>
          </w:tcPr>
          <w:p w14:paraId="559469EA" w14:textId="77777777" w:rsidR="006A1CE4" w:rsidRPr="00E67E0D" w:rsidRDefault="006A1CE4" w:rsidP="00E7499B">
            <w:pPr>
              <w:pStyle w:val="TAL"/>
              <w:rPr>
                <w:rFonts w:cs="Arial"/>
                <w:lang w:eastAsia="ja-JP"/>
              </w:rPr>
            </w:pPr>
          </w:p>
        </w:tc>
        <w:tc>
          <w:tcPr>
            <w:tcW w:w="1728" w:type="dxa"/>
          </w:tcPr>
          <w:p w14:paraId="39B01757" w14:textId="77777777" w:rsidR="006A1CE4" w:rsidRPr="00E67E0D" w:rsidRDefault="006A1CE4" w:rsidP="00E7499B">
            <w:pPr>
              <w:pStyle w:val="TAL"/>
              <w:rPr>
                <w:rFonts w:cs="Arial"/>
                <w:lang w:eastAsia="ja-JP"/>
              </w:rPr>
            </w:pPr>
          </w:p>
        </w:tc>
        <w:tc>
          <w:tcPr>
            <w:tcW w:w="1080" w:type="dxa"/>
          </w:tcPr>
          <w:p w14:paraId="337C3C93" w14:textId="77777777" w:rsidR="006A1CE4" w:rsidRPr="00E67E0D" w:rsidRDefault="006A1CE4" w:rsidP="00E7499B">
            <w:pPr>
              <w:pStyle w:val="TAL"/>
              <w:jc w:val="center"/>
              <w:rPr>
                <w:lang w:eastAsia="ja-JP"/>
              </w:rPr>
            </w:pPr>
            <w:r w:rsidRPr="00E67E0D">
              <w:rPr>
                <w:rFonts w:cs="Arial"/>
                <w:lang w:eastAsia="ja-JP"/>
              </w:rPr>
              <w:t>-</w:t>
            </w:r>
          </w:p>
        </w:tc>
        <w:tc>
          <w:tcPr>
            <w:tcW w:w="1080" w:type="dxa"/>
          </w:tcPr>
          <w:p w14:paraId="402C9052" w14:textId="77777777" w:rsidR="006A1CE4" w:rsidRPr="00E67E0D" w:rsidRDefault="006A1CE4" w:rsidP="00E7499B">
            <w:pPr>
              <w:pStyle w:val="TAL"/>
              <w:jc w:val="center"/>
              <w:rPr>
                <w:lang w:eastAsia="ja-JP"/>
              </w:rPr>
            </w:pPr>
          </w:p>
        </w:tc>
      </w:tr>
      <w:tr w:rsidR="006A1CE4" w:rsidRPr="00E67E0D" w14:paraId="278B6C71" w14:textId="77777777" w:rsidTr="00E7499B">
        <w:tc>
          <w:tcPr>
            <w:tcW w:w="2160" w:type="dxa"/>
          </w:tcPr>
          <w:p w14:paraId="65E5AEC1" w14:textId="77777777" w:rsidR="006A1CE4" w:rsidRPr="00E67E0D" w:rsidRDefault="006A1CE4" w:rsidP="00E7499B">
            <w:pPr>
              <w:pStyle w:val="TAL"/>
              <w:ind w:left="162"/>
              <w:rPr>
                <w:rFonts w:eastAsia="SimSun"/>
                <w:lang w:eastAsia="zh-CN"/>
              </w:rPr>
            </w:pPr>
            <w:r w:rsidRPr="00E67E0D">
              <w:rPr>
                <w:lang w:eastAsia="ja-JP"/>
              </w:rPr>
              <w:t>&gt;&gt;PDU Session ID</w:t>
            </w:r>
          </w:p>
        </w:tc>
        <w:tc>
          <w:tcPr>
            <w:tcW w:w="1080" w:type="dxa"/>
          </w:tcPr>
          <w:p w14:paraId="376E1F8B" w14:textId="77777777" w:rsidR="006A1CE4" w:rsidRPr="00E67E0D" w:rsidRDefault="006A1CE4" w:rsidP="00E7499B">
            <w:pPr>
              <w:pStyle w:val="TAL"/>
              <w:rPr>
                <w:lang w:eastAsia="ja-JP"/>
              </w:rPr>
            </w:pPr>
            <w:r w:rsidRPr="00E67E0D">
              <w:rPr>
                <w:rFonts w:cs="Arial"/>
                <w:lang w:eastAsia="ja-JP"/>
              </w:rPr>
              <w:t>M</w:t>
            </w:r>
          </w:p>
        </w:tc>
        <w:tc>
          <w:tcPr>
            <w:tcW w:w="1080" w:type="dxa"/>
          </w:tcPr>
          <w:p w14:paraId="16BCF3E3" w14:textId="77777777" w:rsidR="006A1CE4" w:rsidRPr="00E67E0D" w:rsidRDefault="006A1CE4" w:rsidP="00E7499B">
            <w:pPr>
              <w:pStyle w:val="TAL"/>
              <w:rPr>
                <w:rFonts w:cs="Arial"/>
                <w:lang w:eastAsia="ja-JP"/>
              </w:rPr>
            </w:pPr>
          </w:p>
        </w:tc>
        <w:tc>
          <w:tcPr>
            <w:tcW w:w="1512" w:type="dxa"/>
          </w:tcPr>
          <w:p w14:paraId="69E4FD84" w14:textId="77777777" w:rsidR="006A1CE4" w:rsidRPr="00E67E0D" w:rsidRDefault="006A1CE4" w:rsidP="00E7499B">
            <w:pPr>
              <w:pStyle w:val="TAL"/>
              <w:rPr>
                <w:rFonts w:cs="Arial"/>
                <w:lang w:eastAsia="ja-JP"/>
              </w:rPr>
            </w:pPr>
            <w:r w:rsidRPr="00E67E0D">
              <w:rPr>
                <w:rFonts w:eastAsia="SimSun" w:cs="Arial"/>
                <w:lang w:eastAsia="zh-CN"/>
              </w:rPr>
              <w:t>9.3.1.50</w:t>
            </w:r>
          </w:p>
        </w:tc>
        <w:tc>
          <w:tcPr>
            <w:tcW w:w="1728" w:type="dxa"/>
          </w:tcPr>
          <w:p w14:paraId="10DE97AF" w14:textId="77777777" w:rsidR="006A1CE4" w:rsidRPr="00E67E0D" w:rsidRDefault="006A1CE4" w:rsidP="00E7499B">
            <w:pPr>
              <w:pStyle w:val="TAL"/>
              <w:rPr>
                <w:rFonts w:cs="Arial"/>
                <w:lang w:eastAsia="ja-JP"/>
              </w:rPr>
            </w:pPr>
          </w:p>
        </w:tc>
        <w:tc>
          <w:tcPr>
            <w:tcW w:w="1080" w:type="dxa"/>
          </w:tcPr>
          <w:p w14:paraId="466DC92C" w14:textId="77777777" w:rsidR="006A1CE4" w:rsidRPr="00E67E0D" w:rsidRDefault="006A1CE4" w:rsidP="00E7499B">
            <w:pPr>
              <w:pStyle w:val="TAL"/>
              <w:jc w:val="center"/>
              <w:rPr>
                <w:lang w:eastAsia="ja-JP"/>
              </w:rPr>
            </w:pPr>
            <w:r w:rsidRPr="00E67E0D">
              <w:rPr>
                <w:rFonts w:cs="Arial"/>
                <w:lang w:eastAsia="ja-JP"/>
              </w:rPr>
              <w:t>-</w:t>
            </w:r>
          </w:p>
        </w:tc>
        <w:tc>
          <w:tcPr>
            <w:tcW w:w="1080" w:type="dxa"/>
          </w:tcPr>
          <w:p w14:paraId="7CCB8A74" w14:textId="77777777" w:rsidR="006A1CE4" w:rsidRPr="00E67E0D" w:rsidRDefault="006A1CE4" w:rsidP="00E7499B">
            <w:pPr>
              <w:pStyle w:val="TAL"/>
              <w:jc w:val="center"/>
              <w:rPr>
                <w:lang w:eastAsia="ja-JP"/>
              </w:rPr>
            </w:pPr>
          </w:p>
        </w:tc>
      </w:tr>
      <w:tr w:rsidR="006A1CE4" w:rsidRPr="00E67E0D" w14:paraId="59E9D4A2" w14:textId="77777777" w:rsidTr="00E7499B">
        <w:tc>
          <w:tcPr>
            <w:tcW w:w="2160" w:type="dxa"/>
          </w:tcPr>
          <w:p w14:paraId="2ACBFEE6" w14:textId="77777777" w:rsidR="006A1CE4" w:rsidRPr="00E67E0D" w:rsidRDefault="006A1CE4" w:rsidP="00E7499B">
            <w:pPr>
              <w:pStyle w:val="TAL"/>
              <w:ind w:left="162"/>
              <w:rPr>
                <w:rFonts w:eastAsia="SimSun"/>
                <w:lang w:eastAsia="zh-CN"/>
              </w:rPr>
            </w:pPr>
            <w:r w:rsidRPr="00E67E0D">
              <w:rPr>
                <w:lang w:eastAsia="ja-JP"/>
              </w:rPr>
              <w:t>&gt;&gt;Handover Preparation Unsuccessful Transfer</w:t>
            </w:r>
          </w:p>
        </w:tc>
        <w:tc>
          <w:tcPr>
            <w:tcW w:w="1080" w:type="dxa"/>
          </w:tcPr>
          <w:p w14:paraId="6EFE7AD8" w14:textId="77777777" w:rsidR="006A1CE4" w:rsidRPr="00E67E0D" w:rsidRDefault="006A1CE4" w:rsidP="00E7499B">
            <w:pPr>
              <w:pStyle w:val="TAL"/>
              <w:rPr>
                <w:lang w:eastAsia="ja-JP"/>
              </w:rPr>
            </w:pPr>
            <w:r w:rsidRPr="00E67E0D">
              <w:rPr>
                <w:rFonts w:cs="Arial"/>
                <w:lang w:eastAsia="ja-JP"/>
              </w:rPr>
              <w:t>M</w:t>
            </w:r>
          </w:p>
        </w:tc>
        <w:tc>
          <w:tcPr>
            <w:tcW w:w="1080" w:type="dxa"/>
          </w:tcPr>
          <w:p w14:paraId="33BBA0A3" w14:textId="77777777" w:rsidR="006A1CE4" w:rsidRPr="00E67E0D" w:rsidRDefault="006A1CE4" w:rsidP="00E7499B">
            <w:pPr>
              <w:pStyle w:val="TAL"/>
              <w:rPr>
                <w:rFonts w:cs="Arial"/>
                <w:lang w:eastAsia="ja-JP"/>
              </w:rPr>
            </w:pPr>
          </w:p>
        </w:tc>
        <w:tc>
          <w:tcPr>
            <w:tcW w:w="1512" w:type="dxa"/>
          </w:tcPr>
          <w:p w14:paraId="400E63E8" w14:textId="77777777" w:rsidR="006A1CE4" w:rsidRPr="00E67E0D" w:rsidRDefault="006A1CE4" w:rsidP="00E7499B">
            <w:pPr>
              <w:pStyle w:val="TAL"/>
              <w:rPr>
                <w:rFonts w:cs="Arial"/>
                <w:lang w:eastAsia="ja-JP"/>
              </w:rPr>
            </w:pPr>
            <w:r w:rsidRPr="00E67E0D">
              <w:rPr>
                <w:rFonts w:eastAsia="SimSun" w:cs="Arial"/>
                <w:lang w:eastAsia="zh-CN"/>
              </w:rPr>
              <w:t>OCTET STRING</w:t>
            </w:r>
          </w:p>
        </w:tc>
        <w:tc>
          <w:tcPr>
            <w:tcW w:w="1728" w:type="dxa"/>
          </w:tcPr>
          <w:p w14:paraId="031B9B32" w14:textId="77777777" w:rsidR="006A1CE4" w:rsidRPr="00E67E0D" w:rsidRDefault="006A1CE4" w:rsidP="00E7499B">
            <w:pPr>
              <w:pStyle w:val="TAL"/>
              <w:rPr>
                <w:rFonts w:cs="Arial"/>
                <w:lang w:eastAsia="ja-JP"/>
              </w:rPr>
            </w:pPr>
            <w:r w:rsidRPr="00E67E0D">
              <w:rPr>
                <w:iCs/>
                <w:lang w:eastAsia="ja-JP"/>
              </w:rPr>
              <w:t xml:space="preserve">Containing the </w:t>
            </w:r>
            <w:r w:rsidRPr="00E67E0D">
              <w:rPr>
                <w:rFonts w:cs="Arial"/>
                <w:bCs/>
                <w:i/>
                <w:iCs/>
                <w:lang w:eastAsia="ja-JP"/>
              </w:rPr>
              <w:t>Handover Preparation Unsuccessful Transfer</w:t>
            </w:r>
            <w:r w:rsidRPr="00E67E0D">
              <w:rPr>
                <w:rFonts w:cs="Arial"/>
                <w:bCs/>
                <w:iCs/>
                <w:lang w:eastAsia="ja-JP"/>
              </w:rPr>
              <w:t xml:space="preserve"> IE</w:t>
            </w:r>
            <w:r w:rsidRPr="00E67E0D">
              <w:rPr>
                <w:iCs/>
                <w:lang w:eastAsia="ja-JP"/>
              </w:rPr>
              <w:t xml:space="preserve"> specified in subclause 9.3.4.18.</w:t>
            </w:r>
          </w:p>
        </w:tc>
        <w:tc>
          <w:tcPr>
            <w:tcW w:w="1080" w:type="dxa"/>
          </w:tcPr>
          <w:p w14:paraId="551D6D75" w14:textId="77777777" w:rsidR="006A1CE4" w:rsidRPr="00E67E0D" w:rsidRDefault="006A1CE4" w:rsidP="00E7499B">
            <w:pPr>
              <w:pStyle w:val="TAL"/>
              <w:jc w:val="center"/>
              <w:rPr>
                <w:lang w:eastAsia="ja-JP"/>
              </w:rPr>
            </w:pPr>
            <w:r w:rsidRPr="00E67E0D">
              <w:rPr>
                <w:rFonts w:cs="Arial"/>
                <w:lang w:eastAsia="ja-JP"/>
              </w:rPr>
              <w:t>-</w:t>
            </w:r>
          </w:p>
        </w:tc>
        <w:tc>
          <w:tcPr>
            <w:tcW w:w="1080" w:type="dxa"/>
          </w:tcPr>
          <w:p w14:paraId="64FD065C" w14:textId="77777777" w:rsidR="006A1CE4" w:rsidRPr="00E67E0D" w:rsidRDefault="006A1CE4" w:rsidP="00E7499B">
            <w:pPr>
              <w:pStyle w:val="TAL"/>
              <w:jc w:val="center"/>
              <w:rPr>
                <w:lang w:eastAsia="ja-JP"/>
              </w:rPr>
            </w:pPr>
          </w:p>
        </w:tc>
      </w:tr>
      <w:tr w:rsidR="006A1CE4" w:rsidRPr="00E67E0D" w14:paraId="7FAC72AE" w14:textId="77777777" w:rsidTr="00E7499B">
        <w:tc>
          <w:tcPr>
            <w:tcW w:w="2160" w:type="dxa"/>
          </w:tcPr>
          <w:p w14:paraId="7A8F2330" w14:textId="77777777" w:rsidR="006A1CE4" w:rsidRPr="00E67E0D" w:rsidRDefault="006A1CE4" w:rsidP="00E7499B">
            <w:pPr>
              <w:pStyle w:val="TAL"/>
              <w:rPr>
                <w:rFonts w:cs="Arial"/>
                <w:lang w:eastAsia="ja-JP"/>
              </w:rPr>
            </w:pPr>
            <w:r w:rsidRPr="00E67E0D">
              <w:rPr>
                <w:lang w:eastAsia="ja-JP"/>
              </w:rPr>
              <w:t>Target to Source Transparent Container</w:t>
            </w:r>
          </w:p>
        </w:tc>
        <w:tc>
          <w:tcPr>
            <w:tcW w:w="1080" w:type="dxa"/>
          </w:tcPr>
          <w:p w14:paraId="6045EE8F" w14:textId="77777777" w:rsidR="006A1CE4" w:rsidRPr="00E67E0D" w:rsidRDefault="006A1CE4" w:rsidP="00E7499B">
            <w:pPr>
              <w:pStyle w:val="TAL"/>
              <w:rPr>
                <w:rFonts w:cs="Arial"/>
                <w:lang w:eastAsia="ja-JP"/>
              </w:rPr>
            </w:pPr>
            <w:r w:rsidRPr="00E67E0D">
              <w:rPr>
                <w:lang w:eastAsia="ja-JP"/>
              </w:rPr>
              <w:t>M</w:t>
            </w:r>
          </w:p>
        </w:tc>
        <w:tc>
          <w:tcPr>
            <w:tcW w:w="1080" w:type="dxa"/>
          </w:tcPr>
          <w:p w14:paraId="75DDC32E" w14:textId="77777777" w:rsidR="006A1CE4" w:rsidRPr="00E67E0D" w:rsidRDefault="006A1CE4" w:rsidP="00E7499B">
            <w:pPr>
              <w:pStyle w:val="TAL"/>
              <w:rPr>
                <w:rFonts w:cs="Arial"/>
                <w:i/>
                <w:lang w:eastAsia="ja-JP"/>
              </w:rPr>
            </w:pPr>
          </w:p>
        </w:tc>
        <w:tc>
          <w:tcPr>
            <w:tcW w:w="1512" w:type="dxa"/>
          </w:tcPr>
          <w:p w14:paraId="5795B6BE" w14:textId="77777777" w:rsidR="006A1CE4" w:rsidRPr="00E67E0D" w:rsidRDefault="006A1CE4" w:rsidP="00E7499B">
            <w:pPr>
              <w:pStyle w:val="TAL"/>
              <w:rPr>
                <w:rFonts w:cs="Arial"/>
                <w:lang w:eastAsia="ja-JP"/>
              </w:rPr>
            </w:pPr>
            <w:r w:rsidRPr="00E67E0D">
              <w:rPr>
                <w:lang w:eastAsia="ja-JP"/>
              </w:rPr>
              <w:t>9.3.1.21</w:t>
            </w:r>
          </w:p>
        </w:tc>
        <w:tc>
          <w:tcPr>
            <w:tcW w:w="1728" w:type="dxa"/>
          </w:tcPr>
          <w:p w14:paraId="25907AC1" w14:textId="77777777" w:rsidR="006A1CE4" w:rsidRPr="00E67E0D" w:rsidRDefault="006A1CE4" w:rsidP="00E7499B">
            <w:pPr>
              <w:pStyle w:val="TAL"/>
              <w:rPr>
                <w:rFonts w:cs="Arial"/>
                <w:lang w:eastAsia="ja-JP"/>
              </w:rPr>
            </w:pPr>
          </w:p>
        </w:tc>
        <w:tc>
          <w:tcPr>
            <w:tcW w:w="1080" w:type="dxa"/>
          </w:tcPr>
          <w:p w14:paraId="32C20EE3" w14:textId="77777777" w:rsidR="006A1CE4" w:rsidRPr="00E67E0D" w:rsidRDefault="006A1CE4" w:rsidP="00E7499B">
            <w:pPr>
              <w:pStyle w:val="TAR"/>
              <w:jc w:val="center"/>
              <w:rPr>
                <w:rFonts w:cs="Arial"/>
                <w:lang w:eastAsia="ja-JP"/>
              </w:rPr>
            </w:pPr>
            <w:r w:rsidRPr="00E67E0D">
              <w:rPr>
                <w:lang w:eastAsia="ja-JP"/>
              </w:rPr>
              <w:t>YES</w:t>
            </w:r>
          </w:p>
        </w:tc>
        <w:tc>
          <w:tcPr>
            <w:tcW w:w="1080" w:type="dxa"/>
          </w:tcPr>
          <w:p w14:paraId="59C1ECF6" w14:textId="77777777" w:rsidR="006A1CE4" w:rsidRPr="00E67E0D" w:rsidRDefault="006A1CE4" w:rsidP="00E7499B">
            <w:pPr>
              <w:pStyle w:val="TAR"/>
              <w:jc w:val="center"/>
              <w:rPr>
                <w:rFonts w:cs="Arial"/>
                <w:lang w:eastAsia="ja-JP"/>
              </w:rPr>
            </w:pPr>
            <w:r w:rsidRPr="00E67E0D">
              <w:rPr>
                <w:lang w:eastAsia="ja-JP"/>
              </w:rPr>
              <w:t>reject</w:t>
            </w:r>
          </w:p>
        </w:tc>
      </w:tr>
      <w:tr w:rsidR="006A1CE4" w:rsidRPr="00E67E0D" w14:paraId="03AB76B4" w14:textId="77777777" w:rsidTr="00E7499B">
        <w:tc>
          <w:tcPr>
            <w:tcW w:w="2160" w:type="dxa"/>
          </w:tcPr>
          <w:p w14:paraId="15B86AD5" w14:textId="77777777" w:rsidR="006A1CE4" w:rsidRPr="00E67E0D" w:rsidRDefault="006A1CE4" w:rsidP="00E7499B">
            <w:pPr>
              <w:pStyle w:val="TAL"/>
              <w:rPr>
                <w:lang w:eastAsia="ja-JP"/>
              </w:rPr>
            </w:pPr>
            <w:r w:rsidRPr="00E67E0D">
              <w:rPr>
                <w:lang w:eastAsia="ja-JP"/>
              </w:rPr>
              <w:t>Criticality Diagnostics</w:t>
            </w:r>
          </w:p>
        </w:tc>
        <w:tc>
          <w:tcPr>
            <w:tcW w:w="1080" w:type="dxa"/>
          </w:tcPr>
          <w:p w14:paraId="5EE73D53" w14:textId="77777777" w:rsidR="006A1CE4" w:rsidRPr="00E67E0D" w:rsidRDefault="006A1CE4" w:rsidP="00E7499B">
            <w:pPr>
              <w:pStyle w:val="TAL"/>
              <w:rPr>
                <w:lang w:eastAsia="ja-JP"/>
              </w:rPr>
            </w:pPr>
            <w:r w:rsidRPr="00E67E0D">
              <w:rPr>
                <w:lang w:eastAsia="ja-JP"/>
              </w:rPr>
              <w:t>O</w:t>
            </w:r>
          </w:p>
        </w:tc>
        <w:tc>
          <w:tcPr>
            <w:tcW w:w="1080" w:type="dxa"/>
          </w:tcPr>
          <w:p w14:paraId="68289216" w14:textId="77777777" w:rsidR="006A1CE4" w:rsidRPr="00E67E0D" w:rsidRDefault="006A1CE4" w:rsidP="00E7499B">
            <w:pPr>
              <w:pStyle w:val="TAL"/>
              <w:rPr>
                <w:rFonts w:cs="Arial"/>
                <w:i/>
                <w:lang w:eastAsia="ja-JP"/>
              </w:rPr>
            </w:pPr>
          </w:p>
        </w:tc>
        <w:tc>
          <w:tcPr>
            <w:tcW w:w="1512" w:type="dxa"/>
          </w:tcPr>
          <w:p w14:paraId="77793646" w14:textId="77777777" w:rsidR="006A1CE4" w:rsidRPr="00E67E0D" w:rsidRDefault="006A1CE4" w:rsidP="00E7499B">
            <w:pPr>
              <w:pStyle w:val="TAL"/>
              <w:rPr>
                <w:lang w:eastAsia="ja-JP"/>
              </w:rPr>
            </w:pPr>
            <w:r w:rsidRPr="00E67E0D">
              <w:rPr>
                <w:lang w:eastAsia="ja-JP"/>
              </w:rPr>
              <w:t>9.3.1.3</w:t>
            </w:r>
          </w:p>
        </w:tc>
        <w:tc>
          <w:tcPr>
            <w:tcW w:w="1728" w:type="dxa"/>
          </w:tcPr>
          <w:p w14:paraId="002404EF" w14:textId="77777777" w:rsidR="006A1CE4" w:rsidRPr="00E67E0D" w:rsidRDefault="006A1CE4" w:rsidP="00E7499B">
            <w:pPr>
              <w:pStyle w:val="TAL"/>
              <w:rPr>
                <w:rFonts w:cs="Arial"/>
                <w:lang w:eastAsia="ja-JP"/>
              </w:rPr>
            </w:pPr>
          </w:p>
        </w:tc>
        <w:tc>
          <w:tcPr>
            <w:tcW w:w="1080" w:type="dxa"/>
          </w:tcPr>
          <w:p w14:paraId="00DDEEB7" w14:textId="77777777" w:rsidR="006A1CE4" w:rsidRPr="00E67E0D" w:rsidRDefault="006A1CE4" w:rsidP="00E7499B">
            <w:pPr>
              <w:pStyle w:val="TAR"/>
              <w:jc w:val="center"/>
              <w:rPr>
                <w:lang w:eastAsia="ja-JP"/>
              </w:rPr>
            </w:pPr>
            <w:r w:rsidRPr="00E67E0D">
              <w:rPr>
                <w:lang w:eastAsia="ja-JP"/>
              </w:rPr>
              <w:t>YES</w:t>
            </w:r>
          </w:p>
        </w:tc>
        <w:tc>
          <w:tcPr>
            <w:tcW w:w="1080" w:type="dxa"/>
          </w:tcPr>
          <w:p w14:paraId="5D1B8433" w14:textId="77777777" w:rsidR="006A1CE4" w:rsidRPr="00E67E0D" w:rsidRDefault="006A1CE4" w:rsidP="00E7499B">
            <w:pPr>
              <w:pStyle w:val="TAR"/>
              <w:jc w:val="center"/>
              <w:rPr>
                <w:lang w:eastAsia="ja-JP"/>
              </w:rPr>
            </w:pPr>
            <w:r w:rsidRPr="00E67E0D">
              <w:rPr>
                <w:lang w:eastAsia="ja-JP"/>
              </w:rPr>
              <w:t>ignore</w:t>
            </w:r>
          </w:p>
        </w:tc>
      </w:tr>
    </w:tbl>
    <w:p w14:paraId="63F58BD7"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26507493" w14:textId="77777777" w:rsidTr="00E7499B">
        <w:tc>
          <w:tcPr>
            <w:tcW w:w="3528" w:type="dxa"/>
          </w:tcPr>
          <w:p w14:paraId="5E0296A3"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2459DBC2"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3D05BA02" w14:textId="77777777" w:rsidTr="00E7499B">
        <w:tc>
          <w:tcPr>
            <w:tcW w:w="3528" w:type="dxa"/>
          </w:tcPr>
          <w:p w14:paraId="7794EFBC" w14:textId="77777777" w:rsidR="006A1CE4" w:rsidRPr="00E67E0D" w:rsidRDefault="006A1CE4" w:rsidP="00E7499B">
            <w:pPr>
              <w:pStyle w:val="TAL"/>
              <w:rPr>
                <w:rFonts w:cs="Arial"/>
                <w:lang w:eastAsia="ja-JP"/>
              </w:rPr>
            </w:pPr>
            <w:r w:rsidRPr="00E67E0D">
              <w:rPr>
                <w:lang w:eastAsia="ja-JP"/>
              </w:rPr>
              <w:t>maxnoofPDUSessions</w:t>
            </w:r>
          </w:p>
        </w:tc>
        <w:tc>
          <w:tcPr>
            <w:tcW w:w="6192" w:type="dxa"/>
          </w:tcPr>
          <w:p w14:paraId="27BDF250" w14:textId="77777777" w:rsidR="006A1CE4" w:rsidRPr="00E67E0D" w:rsidRDefault="006A1CE4" w:rsidP="00E7499B">
            <w:pPr>
              <w:pStyle w:val="TAL"/>
              <w:rPr>
                <w:rFonts w:cs="Arial"/>
                <w:lang w:eastAsia="ja-JP"/>
              </w:rPr>
            </w:pPr>
            <w:r w:rsidRPr="00E67E0D">
              <w:rPr>
                <w:lang w:eastAsia="ja-JP"/>
              </w:rPr>
              <w:t xml:space="preserve">Maximum no. of PDU sessions allowed towards one UE. Value is </w:t>
            </w:r>
            <w:r w:rsidRPr="00E67E0D">
              <w:rPr>
                <w:rFonts w:eastAsia="SimSun" w:hint="eastAsia"/>
                <w:lang w:eastAsia="zh-CN"/>
              </w:rPr>
              <w:t>256</w:t>
            </w:r>
            <w:r w:rsidRPr="00E67E0D">
              <w:rPr>
                <w:lang w:eastAsia="ja-JP"/>
              </w:rPr>
              <w:t>.</w:t>
            </w:r>
          </w:p>
        </w:tc>
      </w:tr>
    </w:tbl>
    <w:p w14:paraId="1FBDBB7D"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19365658" w14:textId="77777777" w:rsidTr="00E7499B">
        <w:tc>
          <w:tcPr>
            <w:tcW w:w="3528" w:type="dxa"/>
          </w:tcPr>
          <w:p w14:paraId="4CCE7F4E" w14:textId="77777777" w:rsidR="006A1CE4" w:rsidRPr="00E67E0D" w:rsidRDefault="006A1CE4" w:rsidP="00E7499B">
            <w:pPr>
              <w:pStyle w:val="TAH"/>
              <w:rPr>
                <w:rFonts w:cs="Arial"/>
                <w:lang w:eastAsia="ja-JP"/>
              </w:rPr>
            </w:pPr>
            <w:r w:rsidRPr="00E67E0D">
              <w:rPr>
                <w:rFonts w:cs="Arial"/>
                <w:lang w:eastAsia="ja-JP"/>
              </w:rPr>
              <w:t>Condition</w:t>
            </w:r>
          </w:p>
        </w:tc>
        <w:tc>
          <w:tcPr>
            <w:tcW w:w="6192" w:type="dxa"/>
          </w:tcPr>
          <w:p w14:paraId="28F6A576"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1ACE246F" w14:textId="77777777" w:rsidTr="00E7499B">
        <w:tc>
          <w:tcPr>
            <w:tcW w:w="3528" w:type="dxa"/>
          </w:tcPr>
          <w:p w14:paraId="549B2377" w14:textId="77777777" w:rsidR="006A1CE4" w:rsidRPr="00E67E0D" w:rsidRDefault="006A1CE4" w:rsidP="00E7499B">
            <w:pPr>
              <w:pStyle w:val="TAL"/>
              <w:rPr>
                <w:rFonts w:cs="Arial"/>
                <w:lang w:eastAsia="ja-JP"/>
              </w:rPr>
            </w:pPr>
            <w:r w:rsidRPr="00E67E0D">
              <w:rPr>
                <w:rFonts w:cs="Arial"/>
                <w:lang w:eastAsia="ja-JP"/>
              </w:rPr>
              <w:t>iftoEPS</w:t>
            </w:r>
          </w:p>
        </w:tc>
        <w:tc>
          <w:tcPr>
            <w:tcW w:w="6192" w:type="dxa"/>
          </w:tcPr>
          <w:p w14:paraId="5EAC8098" w14:textId="77777777" w:rsidR="006A1CE4" w:rsidRPr="00E67E0D" w:rsidRDefault="006A1CE4" w:rsidP="00E7499B">
            <w:pPr>
              <w:pStyle w:val="TAL"/>
              <w:rPr>
                <w:rFonts w:cs="Arial"/>
                <w:lang w:eastAsia="ja-JP"/>
              </w:rPr>
            </w:pPr>
            <w:r w:rsidRPr="00E67E0D">
              <w:rPr>
                <w:rFonts w:cs="Arial"/>
                <w:lang w:eastAsia="ja-JP"/>
              </w:rPr>
              <w:t xml:space="preserve">This IE shall be present if the </w:t>
            </w:r>
            <w:r w:rsidRPr="00E67E0D">
              <w:rPr>
                <w:rFonts w:cs="Arial"/>
                <w:i/>
                <w:lang w:eastAsia="ja-JP"/>
              </w:rPr>
              <w:t>Handover Type</w:t>
            </w:r>
            <w:r w:rsidRPr="00E67E0D">
              <w:rPr>
                <w:rFonts w:cs="Arial"/>
                <w:lang w:eastAsia="ja-JP"/>
              </w:rPr>
              <w:t xml:space="preserve"> IE is set to the value “5GStoEPS”.</w:t>
            </w:r>
          </w:p>
        </w:tc>
      </w:tr>
    </w:tbl>
    <w:p w14:paraId="7158684C" w14:textId="77777777" w:rsidR="006A1CE4" w:rsidRPr="00E67E0D" w:rsidRDefault="006A1CE4" w:rsidP="00E7499B"/>
    <w:p w14:paraId="67A631BB" w14:textId="77777777" w:rsidR="006A1CE4" w:rsidRPr="00E67E0D" w:rsidRDefault="006A1CE4" w:rsidP="00E7499B">
      <w:pPr>
        <w:pStyle w:val="4"/>
      </w:pPr>
      <w:bookmarkStart w:id="3950" w:name="_Toc534720467"/>
      <w:bookmarkStart w:id="3951" w:name="_Toc525567479"/>
      <w:r w:rsidRPr="00E67E0D">
        <w:t>9.2.3.3</w:t>
      </w:r>
      <w:r w:rsidRPr="00E67E0D">
        <w:tab/>
        <w:t>HANDOVER PREPARATION FAILURE</w:t>
      </w:r>
      <w:bookmarkEnd w:id="3950"/>
      <w:bookmarkEnd w:id="3951"/>
    </w:p>
    <w:p w14:paraId="6DCEB22A" w14:textId="77777777" w:rsidR="006A1CE4" w:rsidRPr="00E67E0D" w:rsidRDefault="006A1CE4" w:rsidP="00E7499B">
      <w:r w:rsidRPr="00E67E0D">
        <w:t xml:space="preserve">This message is sent by the </w:t>
      </w:r>
      <w:r w:rsidRPr="00E67E0D">
        <w:rPr>
          <w:rFonts w:hint="eastAsia"/>
        </w:rPr>
        <w:t>A</w:t>
      </w:r>
      <w:r w:rsidRPr="00E67E0D">
        <w:t>M</w:t>
      </w:r>
      <w:r w:rsidRPr="00E67E0D">
        <w:rPr>
          <w:rFonts w:hint="eastAsia"/>
        </w:rPr>
        <w:t>F</w:t>
      </w:r>
      <w:r w:rsidRPr="00E67E0D">
        <w:t xml:space="preserve"> to inform the source </w:t>
      </w:r>
      <w:r w:rsidRPr="00E67E0D">
        <w:rPr>
          <w:rFonts w:hint="eastAsia"/>
        </w:rPr>
        <w:t>NG-RAN node</w:t>
      </w:r>
      <w:r w:rsidRPr="00E67E0D">
        <w:t xml:space="preserve"> that the Handover Preparation has failed.</w:t>
      </w:r>
    </w:p>
    <w:p w14:paraId="2D95F04B" w14:textId="77777777" w:rsidR="006A1CE4" w:rsidRPr="00E67E0D" w:rsidRDefault="006A1CE4" w:rsidP="00E7499B">
      <w:r w:rsidRPr="00E67E0D">
        <w:t xml:space="preserve">Direction: </w:t>
      </w:r>
      <w:r w:rsidRPr="00E67E0D">
        <w:rPr>
          <w:rFonts w:hint="eastAsia"/>
        </w:rPr>
        <w:t>A</w:t>
      </w:r>
      <w:r w:rsidRPr="00E67E0D">
        <w:t>M</w:t>
      </w:r>
      <w:r w:rsidRPr="00E67E0D">
        <w:rPr>
          <w:rFonts w:hint="eastAsia"/>
        </w:rPr>
        <w:t>F</w:t>
      </w:r>
      <w:r w:rsidRPr="00E67E0D">
        <w:t xml:space="preserve"> </w:t>
      </w:r>
      <w:r w:rsidRPr="00E67E0D">
        <w:sym w:font="Symbol" w:char="F0AE"/>
      </w:r>
      <w:r w:rsidRPr="00E67E0D">
        <w:t xml:space="preserve"> </w:t>
      </w:r>
      <w:r w:rsidRPr="00E67E0D">
        <w:rPr>
          <w:rFonts w:hint="eastAsia"/>
        </w:rPr>
        <w:t>NG-RAN node</w:t>
      </w:r>
      <w:r w:rsidRPr="00E67E0D">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565DA351" w14:textId="77777777" w:rsidTr="00E7499B">
        <w:tc>
          <w:tcPr>
            <w:tcW w:w="2160" w:type="dxa"/>
          </w:tcPr>
          <w:p w14:paraId="6C302A9C"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EDF99D0"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331C6CD9"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648881B8"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63E55538"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70033C54"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472E4D70"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4940D3BC" w14:textId="77777777" w:rsidTr="00E7499B">
        <w:tc>
          <w:tcPr>
            <w:tcW w:w="2160" w:type="dxa"/>
          </w:tcPr>
          <w:p w14:paraId="614F4E43" w14:textId="77777777" w:rsidR="006A1CE4" w:rsidRPr="00E67E0D" w:rsidRDefault="006A1CE4" w:rsidP="00E7499B">
            <w:pPr>
              <w:pStyle w:val="TAL"/>
              <w:rPr>
                <w:rFonts w:cs="Arial"/>
                <w:lang w:eastAsia="ja-JP"/>
              </w:rPr>
            </w:pPr>
            <w:r w:rsidRPr="00E67E0D">
              <w:rPr>
                <w:lang w:eastAsia="ja-JP"/>
              </w:rPr>
              <w:t>Message Type</w:t>
            </w:r>
          </w:p>
        </w:tc>
        <w:tc>
          <w:tcPr>
            <w:tcW w:w="1080" w:type="dxa"/>
          </w:tcPr>
          <w:p w14:paraId="3A7A5980" w14:textId="77777777" w:rsidR="006A1CE4" w:rsidRPr="00E67E0D" w:rsidRDefault="006A1CE4" w:rsidP="00E7499B">
            <w:pPr>
              <w:pStyle w:val="TAL"/>
              <w:rPr>
                <w:rFonts w:cs="Arial"/>
                <w:lang w:eastAsia="ja-JP"/>
              </w:rPr>
            </w:pPr>
            <w:r w:rsidRPr="00E67E0D">
              <w:rPr>
                <w:lang w:eastAsia="ja-JP"/>
              </w:rPr>
              <w:t>M</w:t>
            </w:r>
          </w:p>
        </w:tc>
        <w:tc>
          <w:tcPr>
            <w:tcW w:w="1080" w:type="dxa"/>
          </w:tcPr>
          <w:p w14:paraId="02C85254" w14:textId="77777777" w:rsidR="006A1CE4" w:rsidRPr="00E67E0D" w:rsidRDefault="006A1CE4" w:rsidP="00E7499B">
            <w:pPr>
              <w:pStyle w:val="TAL"/>
              <w:rPr>
                <w:rFonts w:cs="Arial"/>
                <w:lang w:eastAsia="ja-JP"/>
              </w:rPr>
            </w:pPr>
          </w:p>
        </w:tc>
        <w:tc>
          <w:tcPr>
            <w:tcW w:w="1512" w:type="dxa"/>
          </w:tcPr>
          <w:p w14:paraId="5A0B1749" w14:textId="77777777" w:rsidR="006A1CE4" w:rsidRPr="00E67E0D" w:rsidRDefault="006A1CE4" w:rsidP="00E7499B">
            <w:pPr>
              <w:pStyle w:val="TAL"/>
              <w:rPr>
                <w:rFonts w:cs="Arial"/>
                <w:lang w:eastAsia="ja-JP"/>
              </w:rPr>
            </w:pPr>
            <w:r w:rsidRPr="00E67E0D">
              <w:rPr>
                <w:lang w:eastAsia="ja-JP"/>
              </w:rPr>
              <w:t>9.3.1.1</w:t>
            </w:r>
          </w:p>
        </w:tc>
        <w:tc>
          <w:tcPr>
            <w:tcW w:w="1728" w:type="dxa"/>
          </w:tcPr>
          <w:p w14:paraId="76894341" w14:textId="77777777" w:rsidR="006A1CE4" w:rsidRPr="00E67E0D" w:rsidRDefault="006A1CE4" w:rsidP="00E7499B">
            <w:pPr>
              <w:pStyle w:val="TAL"/>
              <w:rPr>
                <w:rFonts w:cs="Arial"/>
                <w:lang w:eastAsia="ja-JP"/>
              </w:rPr>
            </w:pPr>
          </w:p>
        </w:tc>
        <w:tc>
          <w:tcPr>
            <w:tcW w:w="1080" w:type="dxa"/>
          </w:tcPr>
          <w:p w14:paraId="0AE60F80" w14:textId="77777777" w:rsidR="006A1CE4" w:rsidRPr="00E67E0D" w:rsidRDefault="006A1CE4" w:rsidP="00E7499B">
            <w:pPr>
              <w:pStyle w:val="TAL"/>
              <w:jc w:val="center"/>
              <w:rPr>
                <w:rFonts w:cs="Arial"/>
                <w:lang w:eastAsia="ja-JP"/>
              </w:rPr>
            </w:pPr>
            <w:r w:rsidRPr="00E67E0D">
              <w:rPr>
                <w:lang w:eastAsia="ja-JP"/>
              </w:rPr>
              <w:t>YES</w:t>
            </w:r>
          </w:p>
        </w:tc>
        <w:tc>
          <w:tcPr>
            <w:tcW w:w="1080" w:type="dxa"/>
          </w:tcPr>
          <w:p w14:paraId="36ED50C8" w14:textId="77777777" w:rsidR="006A1CE4" w:rsidRPr="00E67E0D" w:rsidRDefault="006A1CE4" w:rsidP="00E7499B">
            <w:pPr>
              <w:pStyle w:val="TAL"/>
              <w:jc w:val="center"/>
              <w:rPr>
                <w:rFonts w:cs="Arial"/>
                <w:lang w:eastAsia="ja-JP"/>
              </w:rPr>
            </w:pPr>
            <w:r w:rsidRPr="00E67E0D">
              <w:rPr>
                <w:lang w:eastAsia="ja-JP"/>
              </w:rPr>
              <w:t>reject</w:t>
            </w:r>
          </w:p>
        </w:tc>
      </w:tr>
      <w:tr w:rsidR="006A1CE4" w:rsidRPr="00E67E0D" w14:paraId="1E9E8820" w14:textId="77777777" w:rsidTr="00E7499B">
        <w:tc>
          <w:tcPr>
            <w:tcW w:w="2160" w:type="dxa"/>
          </w:tcPr>
          <w:p w14:paraId="5707AD49" w14:textId="77777777" w:rsidR="006A1CE4" w:rsidRPr="00E67E0D" w:rsidRDefault="006A1CE4" w:rsidP="00E7499B">
            <w:pPr>
              <w:pStyle w:val="TAL"/>
              <w:rPr>
                <w:rFonts w:eastAsia="MS Mincho" w:cs="Arial"/>
                <w:lang w:eastAsia="ja-JP"/>
              </w:rPr>
            </w:pPr>
            <w:r w:rsidRPr="00E67E0D">
              <w:rPr>
                <w:rFonts w:eastAsia="SimSun" w:hint="eastAsia"/>
                <w:lang w:eastAsia="zh-CN"/>
              </w:rPr>
              <w:t>A</w:t>
            </w:r>
            <w:r w:rsidRPr="00E67E0D">
              <w:t>M</w:t>
            </w:r>
            <w:r w:rsidRPr="00E67E0D">
              <w:rPr>
                <w:rFonts w:eastAsia="SimSun" w:hint="eastAsia"/>
                <w:lang w:eastAsia="zh-CN"/>
              </w:rPr>
              <w:t>F</w:t>
            </w:r>
            <w:r w:rsidRPr="00E67E0D">
              <w:rPr>
                <w:bCs/>
                <w:lang w:eastAsia="ja-JP"/>
              </w:rPr>
              <w:t xml:space="preserve"> UE NGAP ID</w:t>
            </w:r>
          </w:p>
        </w:tc>
        <w:tc>
          <w:tcPr>
            <w:tcW w:w="1080" w:type="dxa"/>
          </w:tcPr>
          <w:p w14:paraId="5C8FA920"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0E582824" w14:textId="77777777" w:rsidR="006A1CE4" w:rsidRPr="00E67E0D" w:rsidRDefault="006A1CE4" w:rsidP="00E7499B">
            <w:pPr>
              <w:pStyle w:val="TAL"/>
              <w:rPr>
                <w:rFonts w:cs="Arial"/>
                <w:lang w:eastAsia="ja-JP"/>
              </w:rPr>
            </w:pPr>
          </w:p>
        </w:tc>
        <w:tc>
          <w:tcPr>
            <w:tcW w:w="1512" w:type="dxa"/>
          </w:tcPr>
          <w:p w14:paraId="670895B0" w14:textId="77777777" w:rsidR="006A1CE4" w:rsidRPr="00E67E0D" w:rsidRDefault="006A1CE4" w:rsidP="00E7499B">
            <w:pPr>
              <w:pStyle w:val="TAL"/>
              <w:rPr>
                <w:rFonts w:cs="Arial"/>
                <w:lang w:eastAsia="ja-JP"/>
              </w:rPr>
            </w:pPr>
            <w:r w:rsidRPr="00E67E0D">
              <w:rPr>
                <w:lang w:eastAsia="ja-JP"/>
              </w:rPr>
              <w:t>9.3.3.1</w:t>
            </w:r>
          </w:p>
        </w:tc>
        <w:tc>
          <w:tcPr>
            <w:tcW w:w="1728" w:type="dxa"/>
          </w:tcPr>
          <w:p w14:paraId="4F636C02" w14:textId="77777777" w:rsidR="006A1CE4" w:rsidRPr="00E67E0D" w:rsidRDefault="006A1CE4" w:rsidP="00E7499B">
            <w:pPr>
              <w:pStyle w:val="TAL"/>
              <w:rPr>
                <w:rFonts w:cs="Arial"/>
                <w:lang w:eastAsia="ja-JP"/>
              </w:rPr>
            </w:pPr>
          </w:p>
        </w:tc>
        <w:tc>
          <w:tcPr>
            <w:tcW w:w="1080" w:type="dxa"/>
          </w:tcPr>
          <w:p w14:paraId="34337839"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3597E0F9" w14:textId="77777777" w:rsidR="006A1CE4" w:rsidRPr="00E67E0D" w:rsidRDefault="006A1CE4" w:rsidP="00E7499B">
            <w:pPr>
              <w:pStyle w:val="TAL"/>
              <w:jc w:val="center"/>
              <w:rPr>
                <w:rFonts w:cs="Arial"/>
                <w:lang w:eastAsia="ja-JP"/>
              </w:rPr>
            </w:pPr>
            <w:r w:rsidRPr="00E67E0D">
              <w:rPr>
                <w:lang w:eastAsia="zh-CN"/>
              </w:rPr>
              <w:t>ignore</w:t>
            </w:r>
          </w:p>
        </w:tc>
      </w:tr>
      <w:tr w:rsidR="006A1CE4" w:rsidRPr="00E67E0D" w14:paraId="00EE7692" w14:textId="77777777" w:rsidTr="00E7499B">
        <w:tc>
          <w:tcPr>
            <w:tcW w:w="2160" w:type="dxa"/>
          </w:tcPr>
          <w:p w14:paraId="42D8FB08" w14:textId="77777777" w:rsidR="006A1CE4" w:rsidRPr="00E67E0D" w:rsidRDefault="006A1CE4" w:rsidP="00E7499B">
            <w:pPr>
              <w:pStyle w:val="TAL"/>
              <w:rPr>
                <w:rFonts w:eastAsia="MS Mincho" w:cs="Arial"/>
                <w:lang w:eastAsia="ja-JP"/>
              </w:rPr>
            </w:pPr>
            <w:r w:rsidRPr="00E67E0D">
              <w:rPr>
                <w:rFonts w:eastAsia="Batang"/>
                <w:bCs/>
                <w:lang w:eastAsia="ja-JP"/>
              </w:rPr>
              <w:t>RAN</w:t>
            </w:r>
            <w:r w:rsidRPr="00E67E0D">
              <w:rPr>
                <w:bCs/>
                <w:lang w:eastAsia="ja-JP"/>
              </w:rPr>
              <w:t xml:space="preserve"> UE NGAP ID</w:t>
            </w:r>
          </w:p>
        </w:tc>
        <w:tc>
          <w:tcPr>
            <w:tcW w:w="1080" w:type="dxa"/>
          </w:tcPr>
          <w:p w14:paraId="19233FB8"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78503934" w14:textId="77777777" w:rsidR="006A1CE4" w:rsidRPr="00E67E0D" w:rsidRDefault="006A1CE4" w:rsidP="00E7499B">
            <w:pPr>
              <w:pStyle w:val="TAL"/>
              <w:rPr>
                <w:rFonts w:cs="Arial"/>
                <w:lang w:eastAsia="ja-JP"/>
              </w:rPr>
            </w:pPr>
          </w:p>
        </w:tc>
        <w:tc>
          <w:tcPr>
            <w:tcW w:w="1512" w:type="dxa"/>
          </w:tcPr>
          <w:p w14:paraId="38AF650B" w14:textId="77777777" w:rsidR="006A1CE4" w:rsidRPr="00E67E0D" w:rsidRDefault="006A1CE4" w:rsidP="00E7499B">
            <w:pPr>
              <w:pStyle w:val="TAL"/>
              <w:rPr>
                <w:rFonts w:cs="Arial"/>
                <w:lang w:eastAsia="ja-JP"/>
              </w:rPr>
            </w:pPr>
            <w:r w:rsidRPr="00E67E0D">
              <w:rPr>
                <w:lang w:eastAsia="ja-JP"/>
              </w:rPr>
              <w:t>9.3.3.2</w:t>
            </w:r>
          </w:p>
        </w:tc>
        <w:tc>
          <w:tcPr>
            <w:tcW w:w="1728" w:type="dxa"/>
          </w:tcPr>
          <w:p w14:paraId="3BC4393A" w14:textId="77777777" w:rsidR="006A1CE4" w:rsidRPr="00E67E0D" w:rsidRDefault="006A1CE4" w:rsidP="00E7499B">
            <w:pPr>
              <w:pStyle w:val="TAL"/>
              <w:rPr>
                <w:rFonts w:cs="Arial"/>
                <w:lang w:eastAsia="ja-JP"/>
              </w:rPr>
            </w:pPr>
          </w:p>
        </w:tc>
        <w:tc>
          <w:tcPr>
            <w:tcW w:w="1080" w:type="dxa"/>
          </w:tcPr>
          <w:p w14:paraId="71D444ED"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776536A6" w14:textId="77777777" w:rsidR="006A1CE4" w:rsidRPr="00E67E0D" w:rsidRDefault="006A1CE4" w:rsidP="00E7499B">
            <w:pPr>
              <w:pStyle w:val="TAL"/>
              <w:jc w:val="center"/>
              <w:rPr>
                <w:rFonts w:cs="Arial"/>
                <w:lang w:eastAsia="ja-JP"/>
              </w:rPr>
            </w:pPr>
            <w:r w:rsidRPr="00E67E0D">
              <w:rPr>
                <w:lang w:eastAsia="zh-CN"/>
              </w:rPr>
              <w:t>ignore</w:t>
            </w:r>
          </w:p>
        </w:tc>
      </w:tr>
      <w:tr w:rsidR="006A1CE4" w:rsidRPr="00E67E0D" w14:paraId="71AE8738" w14:textId="77777777" w:rsidTr="00E7499B">
        <w:tc>
          <w:tcPr>
            <w:tcW w:w="2160" w:type="dxa"/>
          </w:tcPr>
          <w:p w14:paraId="574760AE" w14:textId="77777777" w:rsidR="006A1CE4" w:rsidRPr="00E67E0D" w:rsidRDefault="006A1CE4" w:rsidP="00E7499B">
            <w:pPr>
              <w:pStyle w:val="TAL"/>
              <w:rPr>
                <w:rFonts w:eastAsia="MS Mincho" w:cs="Arial"/>
                <w:lang w:eastAsia="ja-JP"/>
              </w:rPr>
            </w:pPr>
            <w:r w:rsidRPr="00E67E0D">
              <w:rPr>
                <w:lang w:eastAsia="ja-JP"/>
              </w:rPr>
              <w:t>Cause</w:t>
            </w:r>
          </w:p>
        </w:tc>
        <w:tc>
          <w:tcPr>
            <w:tcW w:w="1080" w:type="dxa"/>
          </w:tcPr>
          <w:p w14:paraId="6854E267"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1B7E8401" w14:textId="77777777" w:rsidR="006A1CE4" w:rsidRPr="00E67E0D" w:rsidRDefault="006A1CE4" w:rsidP="00E7499B">
            <w:pPr>
              <w:pStyle w:val="TAL"/>
              <w:rPr>
                <w:rFonts w:cs="Arial"/>
                <w:lang w:eastAsia="ja-JP"/>
              </w:rPr>
            </w:pPr>
          </w:p>
        </w:tc>
        <w:tc>
          <w:tcPr>
            <w:tcW w:w="1512" w:type="dxa"/>
          </w:tcPr>
          <w:p w14:paraId="5F9AD422" w14:textId="77777777" w:rsidR="006A1CE4" w:rsidRPr="00E67E0D" w:rsidRDefault="006A1CE4" w:rsidP="00E7499B">
            <w:pPr>
              <w:pStyle w:val="TAL"/>
              <w:rPr>
                <w:rFonts w:cs="Arial"/>
                <w:lang w:eastAsia="ja-JP"/>
              </w:rPr>
            </w:pPr>
            <w:r w:rsidRPr="00E67E0D">
              <w:rPr>
                <w:lang w:eastAsia="ja-JP"/>
              </w:rPr>
              <w:t>9.3.1.2</w:t>
            </w:r>
          </w:p>
        </w:tc>
        <w:tc>
          <w:tcPr>
            <w:tcW w:w="1728" w:type="dxa"/>
          </w:tcPr>
          <w:p w14:paraId="51C8F7EA" w14:textId="77777777" w:rsidR="006A1CE4" w:rsidRPr="00E67E0D" w:rsidRDefault="006A1CE4" w:rsidP="00E7499B">
            <w:pPr>
              <w:pStyle w:val="TAL"/>
              <w:rPr>
                <w:rFonts w:cs="Arial"/>
                <w:lang w:eastAsia="ja-JP"/>
              </w:rPr>
            </w:pPr>
          </w:p>
        </w:tc>
        <w:tc>
          <w:tcPr>
            <w:tcW w:w="1080" w:type="dxa"/>
          </w:tcPr>
          <w:p w14:paraId="25DBA480"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764289D4" w14:textId="77777777" w:rsidR="006A1CE4" w:rsidRPr="00E67E0D" w:rsidRDefault="006A1CE4" w:rsidP="00E7499B">
            <w:pPr>
              <w:pStyle w:val="TAL"/>
              <w:jc w:val="center"/>
              <w:rPr>
                <w:rFonts w:cs="Arial"/>
                <w:lang w:eastAsia="ja-JP"/>
              </w:rPr>
            </w:pPr>
            <w:r w:rsidRPr="00E67E0D">
              <w:rPr>
                <w:lang w:eastAsia="ja-JP"/>
              </w:rPr>
              <w:t>ignore</w:t>
            </w:r>
          </w:p>
        </w:tc>
      </w:tr>
      <w:tr w:rsidR="006A1CE4" w:rsidRPr="00E67E0D" w14:paraId="0BC9258D" w14:textId="77777777" w:rsidTr="00E7499B">
        <w:tc>
          <w:tcPr>
            <w:tcW w:w="2160" w:type="dxa"/>
          </w:tcPr>
          <w:p w14:paraId="4F865D43" w14:textId="77777777" w:rsidR="006A1CE4" w:rsidRPr="00E67E0D" w:rsidRDefault="006A1CE4" w:rsidP="00E7499B">
            <w:pPr>
              <w:pStyle w:val="TAL"/>
              <w:rPr>
                <w:lang w:eastAsia="ja-JP"/>
              </w:rPr>
            </w:pPr>
            <w:r w:rsidRPr="00E67E0D">
              <w:rPr>
                <w:lang w:eastAsia="ja-JP"/>
              </w:rPr>
              <w:t>Criticality Diagnostics</w:t>
            </w:r>
          </w:p>
        </w:tc>
        <w:tc>
          <w:tcPr>
            <w:tcW w:w="1080" w:type="dxa"/>
          </w:tcPr>
          <w:p w14:paraId="70B4BF29" w14:textId="77777777" w:rsidR="006A1CE4" w:rsidRPr="00E67E0D" w:rsidRDefault="006A1CE4" w:rsidP="00E7499B">
            <w:pPr>
              <w:pStyle w:val="TAL"/>
              <w:rPr>
                <w:lang w:eastAsia="ja-JP"/>
              </w:rPr>
            </w:pPr>
            <w:r w:rsidRPr="00E67E0D">
              <w:rPr>
                <w:lang w:eastAsia="ja-JP"/>
              </w:rPr>
              <w:t>O</w:t>
            </w:r>
          </w:p>
        </w:tc>
        <w:tc>
          <w:tcPr>
            <w:tcW w:w="1080" w:type="dxa"/>
          </w:tcPr>
          <w:p w14:paraId="61167058" w14:textId="77777777" w:rsidR="006A1CE4" w:rsidRPr="00E67E0D" w:rsidRDefault="006A1CE4" w:rsidP="00E7499B">
            <w:pPr>
              <w:pStyle w:val="TAL"/>
              <w:rPr>
                <w:rFonts w:cs="Arial"/>
                <w:lang w:eastAsia="ja-JP"/>
              </w:rPr>
            </w:pPr>
          </w:p>
        </w:tc>
        <w:tc>
          <w:tcPr>
            <w:tcW w:w="1512" w:type="dxa"/>
          </w:tcPr>
          <w:p w14:paraId="34E0C1E7" w14:textId="77777777" w:rsidR="006A1CE4" w:rsidRPr="00E67E0D" w:rsidRDefault="006A1CE4" w:rsidP="00E7499B">
            <w:pPr>
              <w:pStyle w:val="TAL"/>
              <w:rPr>
                <w:lang w:eastAsia="ja-JP"/>
              </w:rPr>
            </w:pPr>
            <w:r w:rsidRPr="00E67E0D">
              <w:rPr>
                <w:lang w:eastAsia="ja-JP"/>
              </w:rPr>
              <w:t>9.3.1.3</w:t>
            </w:r>
          </w:p>
        </w:tc>
        <w:tc>
          <w:tcPr>
            <w:tcW w:w="1728" w:type="dxa"/>
          </w:tcPr>
          <w:p w14:paraId="2D7B7DE8" w14:textId="77777777" w:rsidR="006A1CE4" w:rsidRPr="00E67E0D" w:rsidRDefault="006A1CE4" w:rsidP="00E7499B">
            <w:pPr>
              <w:pStyle w:val="TAL"/>
              <w:rPr>
                <w:rFonts w:cs="Arial"/>
                <w:lang w:eastAsia="ja-JP"/>
              </w:rPr>
            </w:pPr>
          </w:p>
        </w:tc>
        <w:tc>
          <w:tcPr>
            <w:tcW w:w="1080" w:type="dxa"/>
          </w:tcPr>
          <w:p w14:paraId="7599EF97" w14:textId="77777777" w:rsidR="006A1CE4" w:rsidRPr="00E67E0D" w:rsidRDefault="006A1CE4" w:rsidP="00E7499B">
            <w:pPr>
              <w:pStyle w:val="TAL"/>
              <w:jc w:val="center"/>
              <w:rPr>
                <w:lang w:eastAsia="ja-JP"/>
              </w:rPr>
            </w:pPr>
            <w:r w:rsidRPr="00E67E0D">
              <w:rPr>
                <w:lang w:eastAsia="ja-JP"/>
              </w:rPr>
              <w:t>YES</w:t>
            </w:r>
          </w:p>
        </w:tc>
        <w:tc>
          <w:tcPr>
            <w:tcW w:w="1080" w:type="dxa"/>
          </w:tcPr>
          <w:p w14:paraId="2D896A8B" w14:textId="77777777" w:rsidR="006A1CE4" w:rsidRPr="00E67E0D" w:rsidRDefault="006A1CE4" w:rsidP="00E7499B">
            <w:pPr>
              <w:pStyle w:val="TAL"/>
              <w:jc w:val="center"/>
              <w:rPr>
                <w:lang w:eastAsia="ja-JP"/>
              </w:rPr>
            </w:pPr>
            <w:r w:rsidRPr="00E67E0D">
              <w:rPr>
                <w:lang w:eastAsia="ja-JP"/>
              </w:rPr>
              <w:t>ignore</w:t>
            </w:r>
          </w:p>
        </w:tc>
      </w:tr>
    </w:tbl>
    <w:p w14:paraId="3EB2378A" w14:textId="77777777" w:rsidR="006A1CE4" w:rsidRPr="00E67E0D" w:rsidRDefault="006A1CE4" w:rsidP="00E7499B"/>
    <w:p w14:paraId="56096E24" w14:textId="77777777" w:rsidR="006A1CE4" w:rsidRPr="00E67E0D" w:rsidRDefault="006A1CE4" w:rsidP="00E7499B">
      <w:pPr>
        <w:pStyle w:val="4"/>
      </w:pPr>
      <w:bookmarkStart w:id="3952" w:name="_Toc534720468"/>
      <w:bookmarkStart w:id="3953" w:name="_Toc525567480"/>
      <w:r w:rsidRPr="00E67E0D">
        <w:t>9.2.3.4</w:t>
      </w:r>
      <w:r w:rsidRPr="00E67E0D">
        <w:tab/>
        <w:t>HANDOVER REQUEST</w:t>
      </w:r>
      <w:bookmarkEnd w:id="3952"/>
      <w:bookmarkEnd w:id="3953"/>
    </w:p>
    <w:p w14:paraId="42D34015" w14:textId="77777777" w:rsidR="006A1CE4" w:rsidRPr="00E67E0D" w:rsidRDefault="006A1CE4" w:rsidP="00E7499B">
      <w:r w:rsidRPr="00E67E0D">
        <w:t xml:space="preserve">This message is sent by the </w:t>
      </w:r>
      <w:r w:rsidRPr="00E67E0D">
        <w:rPr>
          <w:rFonts w:eastAsia="SimSun" w:hint="eastAsia"/>
          <w:lang w:eastAsia="zh-CN"/>
        </w:rPr>
        <w:t>A</w:t>
      </w:r>
      <w:r w:rsidRPr="00E67E0D">
        <w:t>M</w:t>
      </w:r>
      <w:r w:rsidRPr="00E67E0D">
        <w:rPr>
          <w:rFonts w:eastAsia="SimSun" w:hint="eastAsia"/>
          <w:lang w:eastAsia="zh-CN"/>
        </w:rPr>
        <w:t>F</w:t>
      </w:r>
      <w:r w:rsidRPr="00E67E0D">
        <w:t xml:space="preserve"> to the target </w:t>
      </w:r>
      <w:r w:rsidRPr="00E67E0D">
        <w:rPr>
          <w:rFonts w:eastAsia="SimSun" w:hint="eastAsia"/>
          <w:lang w:eastAsia="zh-CN"/>
        </w:rPr>
        <w:t>NG-RAN node</w:t>
      </w:r>
      <w:r w:rsidRPr="00E67E0D">
        <w:t xml:space="preserve"> to request the preparation of resources.</w:t>
      </w:r>
    </w:p>
    <w:p w14:paraId="3D4E39C6" w14:textId="77777777" w:rsidR="006A1CE4" w:rsidRPr="00E67E0D" w:rsidRDefault="006A1CE4" w:rsidP="00E7499B">
      <w:r w:rsidRPr="00E67E0D">
        <w:t xml:space="preserve">Direction: </w:t>
      </w:r>
      <w:r w:rsidRPr="00E67E0D">
        <w:rPr>
          <w:rFonts w:hint="eastAsia"/>
        </w:rPr>
        <w:t>A</w:t>
      </w:r>
      <w:r w:rsidRPr="00E67E0D">
        <w:t>M</w:t>
      </w:r>
      <w:r w:rsidRPr="00E67E0D">
        <w:rPr>
          <w:rFonts w:hint="eastAsia"/>
        </w:rPr>
        <w:t>F</w:t>
      </w:r>
      <w:r w:rsidRPr="00E67E0D">
        <w:t xml:space="preserve"> </w:t>
      </w:r>
      <w:r w:rsidRPr="00E67E0D">
        <w:sym w:font="Symbol" w:char="F0AE"/>
      </w:r>
      <w:r w:rsidRPr="00E67E0D">
        <w:t xml:space="preserve"> </w:t>
      </w:r>
      <w:r w:rsidRPr="00E67E0D">
        <w:rPr>
          <w:rFonts w:hint="eastAsia"/>
        </w:rPr>
        <w:t>NG-RAN node</w:t>
      </w:r>
      <w:r w:rsidRPr="00E67E0D">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2757F92B" w14:textId="77777777" w:rsidTr="00E7499B">
        <w:tc>
          <w:tcPr>
            <w:tcW w:w="2160" w:type="dxa"/>
          </w:tcPr>
          <w:p w14:paraId="7D0B3A17"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32C08A67"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1F8A699C"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1C02577F"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20E3641A"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4E83FF6E"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38EAEB77"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7C614BDA" w14:textId="77777777" w:rsidTr="00E7499B">
        <w:tc>
          <w:tcPr>
            <w:tcW w:w="2160" w:type="dxa"/>
          </w:tcPr>
          <w:p w14:paraId="74FE9E4A" w14:textId="77777777" w:rsidR="006A1CE4" w:rsidRPr="00E67E0D" w:rsidRDefault="006A1CE4" w:rsidP="00E7499B">
            <w:pPr>
              <w:pStyle w:val="TAL"/>
              <w:rPr>
                <w:rFonts w:cs="Arial"/>
                <w:lang w:eastAsia="ja-JP"/>
              </w:rPr>
            </w:pPr>
            <w:r w:rsidRPr="00E67E0D">
              <w:rPr>
                <w:lang w:eastAsia="ja-JP"/>
              </w:rPr>
              <w:t>Message Type</w:t>
            </w:r>
          </w:p>
        </w:tc>
        <w:tc>
          <w:tcPr>
            <w:tcW w:w="1080" w:type="dxa"/>
          </w:tcPr>
          <w:p w14:paraId="670B7B82" w14:textId="77777777" w:rsidR="006A1CE4" w:rsidRPr="00E67E0D" w:rsidRDefault="006A1CE4" w:rsidP="00E7499B">
            <w:pPr>
              <w:pStyle w:val="TAL"/>
              <w:rPr>
                <w:rFonts w:cs="Arial"/>
                <w:lang w:eastAsia="ja-JP"/>
              </w:rPr>
            </w:pPr>
            <w:r w:rsidRPr="00E67E0D">
              <w:rPr>
                <w:lang w:eastAsia="ja-JP"/>
              </w:rPr>
              <w:t>M</w:t>
            </w:r>
          </w:p>
        </w:tc>
        <w:tc>
          <w:tcPr>
            <w:tcW w:w="1080" w:type="dxa"/>
          </w:tcPr>
          <w:p w14:paraId="3E8E2988" w14:textId="77777777" w:rsidR="006A1CE4" w:rsidRPr="00E67E0D" w:rsidRDefault="006A1CE4" w:rsidP="00E7499B">
            <w:pPr>
              <w:pStyle w:val="TAL"/>
              <w:rPr>
                <w:rFonts w:cs="Arial"/>
                <w:lang w:eastAsia="ja-JP"/>
              </w:rPr>
            </w:pPr>
          </w:p>
        </w:tc>
        <w:tc>
          <w:tcPr>
            <w:tcW w:w="1512" w:type="dxa"/>
          </w:tcPr>
          <w:p w14:paraId="6EDC112F" w14:textId="77777777" w:rsidR="006A1CE4" w:rsidRPr="00E67E0D" w:rsidRDefault="006A1CE4" w:rsidP="00E7499B">
            <w:pPr>
              <w:pStyle w:val="TAL"/>
              <w:rPr>
                <w:rFonts w:cs="Arial"/>
                <w:lang w:eastAsia="ja-JP"/>
              </w:rPr>
            </w:pPr>
            <w:r w:rsidRPr="00E67E0D">
              <w:rPr>
                <w:lang w:eastAsia="ja-JP"/>
              </w:rPr>
              <w:t>9.3.1.1</w:t>
            </w:r>
          </w:p>
        </w:tc>
        <w:tc>
          <w:tcPr>
            <w:tcW w:w="1728" w:type="dxa"/>
          </w:tcPr>
          <w:p w14:paraId="0B8C1C8E" w14:textId="77777777" w:rsidR="006A1CE4" w:rsidRPr="00E67E0D" w:rsidRDefault="006A1CE4" w:rsidP="00E7499B">
            <w:pPr>
              <w:pStyle w:val="TAL"/>
              <w:rPr>
                <w:rFonts w:cs="Arial"/>
                <w:lang w:eastAsia="ja-JP"/>
              </w:rPr>
            </w:pPr>
          </w:p>
        </w:tc>
        <w:tc>
          <w:tcPr>
            <w:tcW w:w="1080" w:type="dxa"/>
          </w:tcPr>
          <w:p w14:paraId="19303D65" w14:textId="77777777" w:rsidR="006A1CE4" w:rsidRPr="00E67E0D" w:rsidRDefault="006A1CE4" w:rsidP="00E7499B">
            <w:pPr>
              <w:pStyle w:val="TAL"/>
              <w:jc w:val="center"/>
              <w:rPr>
                <w:rFonts w:cs="Arial"/>
                <w:lang w:eastAsia="ja-JP"/>
              </w:rPr>
            </w:pPr>
            <w:r w:rsidRPr="00E67E0D">
              <w:rPr>
                <w:lang w:eastAsia="ja-JP"/>
              </w:rPr>
              <w:t>YES</w:t>
            </w:r>
          </w:p>
        </w:tc>
        <w:tc>
          <w:tcPr>
            <w:tcW w:w="1080" w:type="dxa"/>
          </w:tcPr>
          <w:p w14:paraId="6AAFFBF1" w14:textId="77777777" w:rsidR="006A1CE4" w:rsidRPr="00E67E0D" w:rsidRDefault="006A1CE4" w:rsidP="00E7499B">
            <w:pPr>
              <w:pStyle w:val="TAL"/>
              <w:jc w:val="center"/>
              <w:rPr>
                <w:rFonts w:cs="Arial"/>
                <w:lang w:eastAsia="ja-JP"/>
              </w:rPr>
            </w:pPr>
            <w:r w:rsidRPr="00E67E0D">
              <w:rPr>
                <w:lang w:eastAsia="ja-JP"/>
              </w:rPr>
              <w:t>reject</w:t>
            </w:r>
          </w:p>
        </w:tc>
      </w:tr>
      <w:tr w:rsidR="006A1CE4" w:rsidRPr="00E67E0D" w14:paraId="117956A2" w14:textId="77777777" w:rsidTr="00E7499B">
        <w:tc>
          <w:tcPr>
            <w:tcW w:w="2160" w:type="dxa"/>
          </w:tcPr>
          <w:p w14:paraId="3BA7DB56" w14:textId="77777777" w:rsidR="006A1CE4" w:rsidRPr="00E67E0D" w:rsidRDefault="006A1CE4" w:rsidP="00E7499B">
            <w:pPr>
              <w:pStyle w:val="TAL"/>
              <w:rPr>
                <w:rFonts w:eastAsia="MS Mincho" w:cs="Arial"/>
                <w:lang w:eastAsia="ja-JP"/>
              </w:rPr>
            </w:pPr>
            <w:r w:rsidRPr="00E67E0D">
              <w:rPr>
                <w:rFonts w:eastAsia="SimSun" w:hint="eastAsia"/>
                <w:lang w:eastAsia="zh-CN"/>
              </w:rPr>
              <w:t>A</w:t>
            </w:r>
            <w:r w:rsidRPr="00E67E0D">
              <w:t>M</w:t>
            </w:r>
            <w:r w:rsidRPr="00E67E0D">
              <w:rPr>
                <w:rFonts w:eastAsia="SimSun" w:hint="eastAsia"/>
                <w:lang w:eastAsia="zh-CN"/>
              </w:rPr>
              <w:t>F</w:t>
            </w:r>
            <w:r w:rsidRPr="00E67E0D">
              <w:t xml:space="preserve"> </w:t>
            </w:r>
            <w:r w:rsidRPr="00E67E0D">
              <w:rPr>
                <w:bCs/>
                <w:lang w:eastAsia="ja-JP"/>
              </w:rPr>
              <w:t>UE NGAP ID</w:t>
            </w:r>
          </w:p>
        </w:tc>
        <w:tc>
          <w:tcPr>
            <w:tcW w:w="1080" w:type="dxa"/>
          </w:tcPr>
          <w:p w14:paraId="319656DF"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6F8F80AD" w14:textId="77777777" w:rsidR="006A1CE4" w:rsidRPr="00E67E0D" w:rsidRDefault="006A1CE4" w:rsidP="00E7499B">
            <w:pPr>
              <w:pStyle w:val="TAL"/>
              <w:rPr>
                <w:rFonts w:cs="Arial"/>
                <w:lang w:eastAsia="ja-JP"/>
              </w:rPr>
            </w:pPr>
          </w:p>
        </w:tc>
        <w:tc>
          <w:tcPr>
            <w:tcW w:w="1512" w:type="dxa"/>
          </w:tcPr>
          <w:p w14:paraId="6F485A9D" w14:textId="77777777" w:rsidR="006A1CE4" w:rsidRPr="00E67E0D" w:rsidRDefault="006A1CE4" w:rsidP="00E7499B">
            <w:pPr>
              <w:pStyle w:val="TAL"/>
              <w:rPr>
                <w:rFonts w:cs="Arial"/>
                <w:lang w:eastAsia="ja-JP"/>
              </w:rPr>
            </w:pPr>
            <w:r w:rsidRPr="00E67E0D">
              <w:rPr>
                <w:lang w:eastAsia="ja-JP"/>
              </w:rPr>
              <w:t>9.3.3.1</w:t>
            </w:r>
          </w:p>
        </w:tc>
        <w:tc>
          <w:tcPr>
            <w:tcW w:w="1728" w:type="dxa"/>
          </w:tcPr>
          <w:p w14:paraId="45C93D49" w14:textId="77777777" w:rsidR="006A1CE4" w:rsidRPr="00E67E0D" w:rsidRDefault="006A1CE4" w:rsidP="00E7499B">
            <w:pPr>
              <w:pStyle w:val="TAL"/>
              <w:rPr>
                <w:rFonts w:cs="Arial"/>
                <w:lang w:eastAsia="ja-JP"/>
              </w:rPr>
            </w:pPr>
          </w:p>
        </w:tc>
        <w:tc>
          <w:tcPr>
            <w:tcW w:w="1080" w:type="dxa"/>
          </w:tcPr>
          <w:p w14:paraId="5440E3EC"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5874BCBC" w14:textId="77777777" w:rsidR="006A1CE4" w:rsidRPr="00E67E0D" w:rsidRDefault="006A1CE4" w:rsidP="00E7499B">
            <w:pPr>
              <w:pStyle w:val="TAL"/>
              <w:jc w:val="center"/>
              <w:rPr>
                <w:rFonts w:cs="Arial"/>
                <w:lang w:eastAsia="ja-JP"/>
              </w:rPr>
            </w:pPr>
            <w:r w:rsidRPr="00E67E0D">
              <w:rPr>
                <w:lang w:eastAsia="ja-JP"/>
              </w:rPr>
              <w:t>reject</w:t>
            </w:r>
          </w:p>
        </w:tc>
      </w:tr>
      <w:tr w:rsidR="006A1CE4" w:rsidRPr="00E67E0D" w14:paraId="189CEA95" w14:textId="77777777" w:rsidTr="00E7499B">
        <w:tc>
          <w:tcPr>
            <w:tcW w:w="2160" w:type="dxa"/>
          </w:tcPr>
          <w:p w14:paraId="76FD52A0" w14:textId="77777777" w:rsidR="006A1CE4" w:rsidRPr="00E67E0D" w:rsidRDefault="006A1CE4" w:rsidP="00E7499B">
            <w:pPr>
              <w:pStyle w:val="TAL"/>
              <w:rPr>
                <w:rFonts w:eastAsia="MS Mincho" w:cs="Arial"/>
                <w:lang w:eastAsia="ja-JP"/>
              </w:rPr>
            </w:pPr>
            <w:r w:rsidRPr="00E67E0D">
              <w:rPr>
                <w:lang w:eastAsia="ja-JP"/>
              </w:rPr>
              <w:t>Handover Type</w:t>
            </w:r>
          </w:p>
        </w:tc>
        <w:tc>
          <w:tcPr>
            <w:tcW w:w="1080" w:type="dxa"/>
          </w:tcPr>
          <w:p w14:paraId="6F57B2CB"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1272FA87" w14:textId="77777777" w:rsidR="006A1CE4" w:rsidRPr="00E67E0D" w:rsidRDefault="006A1CE4" w:rsidP="00E7499B">
            <w:pPr>
              <w:pStyle w:val="TAL"/>
              <w:rPr>
                <w:rFonts w:cs="Arial"/>
                <w:lang w:eastAsia="ja-JP"/>
              </w:rPr>
            </w:pPr>
          </w:p>
        </w:tc>
        <w:tc>
          <w:tcPr>
            <w:tcW w:w="1512" w:type="dxa"/>
          </w:tcPr>
          <w:p w14:paraId="6001CC5B" w14:textId="77777777" w:rsidR="006A1CE4" w:rsidRPr="00E67E0D" w:rsidRDefault="006A1CE4" w:rsidP="00E7499B">
            <w:pPr>
              <w:pStyle w:val="TAL"/>
              <w:rPr>
                <w:rFonts w:cs="Arial"/>
                <w:lang w:eastAsia="ja-JP"/>
              </w:rPr>
            </w:pPr>
            <w:r w:rsidRPr="00E67E0D">
              <w:rPr>
                <w:lang w:eastAsia="ja-JP"/>
              </w:rPr>
              <w:t>9.3.1.22</w:t>
            </w:r>
          </w:p>
        </w:tc>
        <w:tc>
          <w:tcPr>
            <w:tcW w:w="1728" w:type="dxa"/>
          </w:tcPr>
          <w:p w14:paraId="4009AB8E" w14:textId="77777777" w:rsidR="006A1CE4" w:rsidRPr="00E67E0D" w:rsidRDefault="006A1CE4" w:rsidP="00E7499B">
            <w:pPr>
              <w:pStyle w:val="TAL"/>
              <w:rPr>
                <w:rFonts w:cs="Arial"/>
                <w:lang w:eastAsia="ja-JP"/>
              </w:rPr>
            </w:pPr>
          </w:p>
        </w:tc>
        <w:tc>
          <w:tcPr>
            <w:tcW w:w="1080" w:type="dxa"/>
          </w:tcPr>
          <w:p w14:paraId="4E074106"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0756663D" w14:textId="77777777" w:rsidR="006A1CE4" w:rsidRPr="00E67E0D" w:rsidRDefault="006A1CE4" w:rsidP="00E7499B">
            <w:pPr>
              <w:pStyle w:val="TAL"/>
              <w:jc w:val="center"/>
              <w:rPr>
                <w:rFonts w:cs="Arial"/>
                <w:lang w:eastAsia="ja-JP"/>
              </w:rPr>
            </w:pPr>
            <w:r w:rsidRPr="00E67E0D">
              <w:rPr>
                <w:lang w:eastAsia="ja-JP"/>
              </w:rPr>
              <w:t>reject</w:t>
            </w:r>
          </w:p>
        </w:tc>
      </w:tr>
      <w:tr w:rsidR="006A1CE4" w:rsidRPr="00E67E0D" w14:paraId="3258B0CC" w14:textId="77777777" w:rsidTr="00E7499B">
        <w:tc>
          <w:tcPr>
            <w:tcW w:w="2160" w:type="dxa"/>
          </w:tcPr>
          <w:p w14:paraId="56E0275A" w14:textId="77777777" w:rsidR="006A1CE4" w:rsidRPr="00E67E0D" w:rsidRDefault="006A1CE4" w:rsidP="00E7499B">
            <w:pPr>
              <w:pStyle w:val="TAL"/>
              <w:rPr>
                <w:rFonts w:eastAsia="MS Mincho" w:cs="Arial"/>
                <w:lang w:eastAsia="ja-JP"/>
              </w:rPr>
            </w:pPr>
            <w:r w:rsidRPr="00E67E0D">
              <w:rPr>
                <w:bCs/>
                <w:lang w:eastAsia="ja-JP"/>
              </w:rPr>
              <w:t>Cause</w:t>
            </w:r>
          </w:p>
        </w:tc>
        <w:tc>
          <w:tcPr>
            <w:tcW w:w="1080" w:type="dxa"/>
          </w:tcPr>
          <w:p w14:paraId="70527DA3"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27AABD2B" w14:textId="77777777" w:rsidR="006A1CE4" w:rsidRPr="00E67E0D" w:rsidRDefault="006A1CE4" w:rsidP="00E7499B">
            <w:pPr>
              <w:pStyle w:val="TAL"/>
              <w:rPr>
                <w:rFonts w:cs="Arial"/>
                <w:lang w:eastAsia="ja-JP"/>
              </w:rPr>
            </w:pPr>
          </w:p>
        </w:tc>
        <w:tc>
          <w:tcPr>
            <w:tcW w:w="1512" w:type="dxa"/>
          </w:tcPr>
          <w:p w14:paraId="5C27E446" w14:textId="77777777" w:rsidR="006A1CE4" w:rsidRPr="00E67E0D" w:rsidRDefault="006A1CE4" w:rsidP="00E7499B">
            <w:pPr>
              <w:pStyle w:val="TAL"/>
              <w:rPr>
                <w:rFonts w:cs="Arial"/>
                <w:lang w:eastAsia="ja-JP"/>
              </w:rPr>
            </w:pPr>
            <w:r w:rsidRPr="00E67E0D">
              <w:rPr>
                <w:lang w:eastAsia="ja-JP"/>
              </w:rPr>
              <w:t>9.3.1.2</w:t>
            </w:r>
          </w:p>
        </w:tc>
        <w:tc>
          <w:tcPr>
            <w:tcW w:w="1728" w:type="dxa"/>
          </w:tcPr>
          <w:p w14:paraId="016D407A" w14:textId="77777777" w:rsidR="006A1CE4" w:rsidRPr="00E67E0D" w:rsidRDefault="006A1CE4" w:rsidP="00E7499B">
            <w:pPr>
              <w:pStyle w:val="TAL"/>
              <w:rPr>
                <w:rFonts w:cs="Arial"/>
                <w:lang w:eastAsia="ja-JP"/>
              </w:rPr>
            </w:pPr>
          </w:p>
        </w:tc>
        <w:tc>
          <w:tcPr>
            <w:tcW w:w="1080" w:type="dxa"/>
          </w:tcPr>
          <w:p w14:paraId="574F4323"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16CF861C" w14:textId="77777777" w:rsidR="006A1CE4" w:rsidRPr="00E67E0D" w:rsidRDefault="006A1CE4" w:rsidP="00E7499B">
            <w:pPr>
              <w:pStyle w:val="TAL"/>
              <w:jc w:val="center"/>
              <w:rPr>
                <w:rFonts w:cs="Arial"/>
                <w:lang w:eastAsia="ja-JP"/>
              </w:rPr>
            </w:pPr>
            <w:r w:rsidRPr="00E67E0D">
              <w:rPr>
                <w:lang w:eastAsia="ja-JP"/>
              </w:rPr>
              <w:t>ignore</w:t>
            </w:r>
          </w:p>
        </w:tc>
      </w:tr>
      <w:tr w:rsidR="006A1CE4" w:rsidRPr="00E67E0D" w14:paraId="06A3DB9E" w14:textId="77777777" w:rsidTr="00E7499B">
        <w:tc>
          <w:tcPr>
            <w:tcW w:w="2160" w:type="dxa"/>
          </w:tcPr>
          <w:p w14:paraId="0F8346AC" w14:textId="77777777" w:rsidR="006A1CE4" w:rsidRPr="00E67E0D" w:rsidRDefault="006A1CE4" w:rsidP="00E7499B">
            <w:pPr>
              <w:pStyle w:val="TAL"/>
              <w:rPr>
                <w:bCs/>
                <w:lang w:eastAsia="ja-JP"/>
              </w:rPr>
            </w:pPr>
            <w:bookmarkStart w:id="3954" w:name="OLE_LINK159"/>
            <w:bookmarkStart w:id="3955" w:name="OLE_LINK160"/>
            <w:r w:rsidRPr="00E67E0D">
              <w:rPr>
                <w:rFonts w:cs="Arial"/>
                <w:lang w:eastAsia="ja-JP"/>
              </w:rPr>
              <w:t>UE Aggregate Maximum Bit Rate</w:t>
            </w:r>
            <w:bookmarkEnd w:id="3954"/>
            <w:bookmarkEnd w:id="3955"/>
          </w:p>
        </w:tc>
        <w:tc>
          <w:tcPr>
            <w:tcW w:w="1080" w:type="dxa"/>
          </w:tcPr>
          <w:p w14:paraId="3A3AEFAE" w14:textId="77777777" w:rsidR="006A1CE4" w:rsidRPr="00E67E0D" w:rsidRDefault="006A1CE4" w:rsidP="00E7499B">
            <w:pPr>
              <w:pStyle w:val="TAL"/>
              <w:rPr>
                <w:lang w:eastAsia="ja-JP"/>
              </w:rPr>
            </w:pPr>
            <w:r w:rsidRPr="00E67E0D">
              <w:rPr>
                <w:lang w:eastAsia="ja-JP"/>
              </w:rPr>
              <w:t>M</w:t>
            </w:r>
          </w:p>
        </w:tc>
        <w:tc>
          <w:tcPr>
            <w:tcW w:w="1080" w:type="dxa"/>
          </w:tcPr>
          <w:p w14:paraId="0209ACB9" w14:textId="77777777" w:rsidR="006A1CE4" w:rsidRPr="00E67E0D" w:rsidRDefault="006A1CE4" w:rsidP="00E7499B">
            <w:pPr>
              <w:pStyle w:val="TAL"/>
              <w:rPr>
                <w:rFonts w:cs="Arial"/>
                <w:lang w:eastAsia="ja-JP"/>
              </w:rPr>
            </w:pPr>
          </w:p>
        </w:tc>
        <w:tc>
          <w:tcPr>
            <w:tcW w:w="1512" w:type="dxa"/>
          </w:tcPr>
          <w:p w14:paraId="4833E5C3" w14:textId="77777777" w:rsidR="006A1CE4" w:rsidRPr="00E67E0D" w:rsidRDefault="006A1CE4" w:rsidP="00E7499B">
            <w:pPr>
              <w:pStyle w:val="TAL"/>
              <w:rPr>
                <w:lang w:eastAsia="ja-JP"/>
              </w:rPr>
            </w:pPr>
            <w:r w:rsidRPr="00E67E0D">
              <w:rPr>
                <w:lang w:eastAsia="ja-JP"/>
              </w:rPr>
              <w:t>9.3.1.58</w:t>
            </w:r>
          </w:p>
        </w:tc>
        <w:tc>
          <w:tcPr>
            <w:tcW w:w="1728" w:type="dxa"/>
          </w:tcPr>
          <w:p w14:paraId="0A02384C" w14:textId="77777777" w:rsidR="006A1CE4" w:rsidRPr="00E67E0D" w:rsidRDefault="006A1CE4" w:rsidP="00E7499B">
            <w:pPr>
              <w:pStyle w:val="TAL"/>
              <w:rPr>
                <w:rFonts w:cs="Arial"/>
                <w:lang w:eastAsia="ja-JP"/>
              </w:rPr>
            </w:pPr>
          </w:p>
        </w:tc>
        <w:tc>
          <w:tcPr>
            <w:tcW w:w="1080" w:type="dxa"/>
          </w:tcPr>
          <w:p w14:paraId="1236668C" w14:textId="77777777" w:rsidR="006A1CE4" w:rsidRPr="00E67E0D" w:rsidRDefault="006A1CE4" w:rsidP="00E7499B">
            <w:pPr>
              <w:pStyle w:val="TAL"/>
              <w:jc w:val="center"/>
              <w:rPr>
                <w:lang w:eastAsia="ja-JP"/>
              </w:rPr>
            </w:pPr>
            <w:r w:rsidRPr="00E67E0D">
              <w:rPr>
                <w:lang w:eastAsia="ja-JP"/>
              </w:rPr>
              <w:t>YES</w:t>
            </w:r>
          </w:p>
        </w:tc>
        <w:tc>
          <w:tcPr>
            <w:tcW w:w="1080" w:type="dxa"/>
          </w:tcPr>
          <w:p w14:paraId="4C08BF68" w14:textId="77777777" w:rsidR="006A1CE4" w:rsidRPr="00E67E0D" w:rsidRDefault="006A1CE4" w:rsidP="00E7499B">
            <w:pPr>
              <w:pStyle w:val="TAL"/>
              <w:jc w:val="center"/>
              <w:rPr>
                <w:lang w:eastAsia="ja-JP"/>
              </w:rPr>
            </w:pPr>
            <w:r w:rsidRPr="00E67E0D">
              <w:rPr>
                <w:lang w:eastAsia="ja-JP"/>
              </w:rPr>
              <w:t>reject</w:t>
            </w:r>
          </w:p>
        </w:tc>
      </w:tr>
      <w:tr w:rsidR="006A1CE4" w:rsidRPr="00E67E0D" w14:paraId="3A9B1A29" w14:textId="77777777" w:rsidTr="00E7499B">
        <w:tc>
          <w:tcPr>
            <w:tcW w:w="2160" w:type="dxa"/>
          </w:tcPr>
          <w:p w14:paraId="572CDFEA" w14:textId="77777777" w:rsidR="006A1CE4" w:rsidRPr="00E67E0D" w:rsidRDefault="006A1CE4" w:rsidP="00E7499B">
            <w:pPr>
              <w:pStyle w:val="TAL"/>
              <w:rPr>
                <w:rFonts w:cs="Arial"/>
                <w:lang w:eastAsia="ja-JP"/>
              </w:rPr>
            </w:pPr>
            <w:r w:rsidRPr="00E67E0D">
              <w:rPr>
                <w:lang w:eastAsia="ja-JP"/>
              </w:rPr>
              <w:t>Core Network Assistance Information</w:t>
            </w:r>
          </w:p>
        </w:tc>
        <w:tc>
          <w:tcPr>
            <w:tcW w:w="1080" w:type="dxa"/>
          </w:tcPr>
          <w:p w14:paraId="6F96F197" w14:textId="77777777" w:rsidR="006A1CE4" w:rsidRPr="00E67E0D" w:rsidRDefault="006A1CE4" w:rsidP="00E7499B">
            <w:pPr>
              <w:pStyle w:val="TAL"/>
              <w:rPr>
                <w:lang w:eastAsia="ja-JP"/>
              </w:rPr>
            </w:pPr>
            <w:r w:rsidRPr="00E67E0D">
              <w:rPr>
                <w:lang w:eastAsia="ja-JP"/>
              </w:rPr>
              <w:t>O</w:t>
            </w:r>
          </w:p>
        </w:tc>
        <w:tc>
          <w:tcPr>
            <w:tcW w:w="1080" w:type="dxa"/>
          </w:tcPr>
          <w:p w14:paraId="0CBF290B" w14:textId="77777777" w:rsidR="006A1CE4" w:rsidRPr="00E67E0D" w:rsidRDefault="006A1CE4" w:rsidP="00E7499B">
            <w:pPr>
              <w:pStyle w:val="TAL"/>
              <w:rPr>
                <w:rFonts w:cs="Arial"/>
                <w:lang w:eastAsia="ja-JP"/>
              </w:rPr>
            </w:pPr>
          </w:p>
        </w:tc>
        <w:tc>
          <w:tcPr>
            <w:tcW w:w="1512" w:type="dxa"/>
          </w:tcPr>
          <w:p w14:paraId="1C962FCA" w14:textId="77777777" w:rsidR="006A1CE4" w:rsidRPr="00E67E0D" w:rsidRDefault="006A1CE4" w:rsidP="00E7499B">
            <w:pPr>
              <w:pStyle w:val="TAL"/>
              <w:rPr>
                <w:lang w:eastAsia="ja-JP"/>
              </w:rPr>
            </w:pPr>
            <w:r w:rsidRPr="00E67E0D">
              <w:rPr>
                <w:lang w:eastAsia="ja-JP"/>
              </w:rPr>
              <w:t>9.3.1.15</w:t>
            </w:r>
          </w:p>
        </w:tc>
        <w:tc>
          <w:tcPr>
            <w:tcW w:w="1728" w:type="dxa"/>
          </w:tcPr>
          <w:p w14:paraId="48B412FA" w14:textId="77777777" w:rsidR="006A1CE4" w:rsidRPr="00E67E0D" w:rsidRDefault="006A1CE4" w:rsidP="00E7499B">
            <w:pPr>
              <w:pStyle w:val="TAL"/>
              <w:rPr>
                <w:rFonts w:cs="Arial"/>
                <w:lang w:eastAsia="ja-JP"/>
              </w:rPr>
            </w:pPr>
          </w:p>
        </w:tc>
        <w:tc>
          <w:tcPr>
            <w:tcW w:w="1080" w:type="dxa"/>
          </w:tcPr>
          <w:p w14:paraId="3F48DC4F" w14:textId="77777777" w:rsidR="006A1CE4" w:rsidRPr="00E67E0D" w:rsidRDefault="006A1CE4" w:rsidP="00E7499B">
            <w:pPr>
              <w:pStyle w:val="TAL"/>
              <w:jc w:val="center"/>
              <w:rPr>
                <w:lang w:eastAsia="ja-JP"/>
              </w:rPr>
            </w:pPr>
            <w:r w:rsidRPr="00E67E0D">
              <w:rPr>
                <w:lang w:eastAsia="ja-JP"/>
              </w:rPr>
              <w:t>YES</w:t>
            </w:r>
          </w:p>
        </w:tc>
        <w:tc>
          <w:tcPr>
            <w:tcW w:w="1080" w:type="dxa"/>
          </w:tcPr>
          <w:p w14:paraId="69389438" w14:textId="77777777" w:rsidR="006A1CE4" w:rsidRPr="00E67E0D" w:rsidRDefault="006A1CE4" w:rsidP="00E7499B">
            <w:pPr>
              <w:pStyle w:val="TAL"/>
              <w:jc w:val="center"/>
              <w:rPr>
                <w:lang w:eastAsia="ja-JP"/>
              </w:rPr>
            </w:pPr>
            <w:r w:rsidRPr="00E67E0D">
              <w:rPr>
                <w:lang w:eastAsia="ja-JP"/>
              </w:rPr>
              <w:t>ignore</w:t>
            </w:r>
          </w:p>
        </w:tc>
      </w:tr>
      <w:tr w:rsidR="006A1CE4" w:rsidRPr="00E67E0D" w14:paraId="433B4E32" w14:textId="77777777" w:rsidTr="00E7499B">
        <w:tc>
          <w:tcPr>
            <w:tcW w:w="2160" w:type="dxa"/>
          </w:tcPr>
          <w:p w14:paraId="6B476D5C" w14:textId="77777777" w:rsidR="006A1CE4" w:rsidRPr="00E67E0D" w:rsidRDefault="006A1CE4" w:rsidP="00E7499B">
            <w:pPr>
              <w:pStyle w:val="TAL"/>
              <w:rPr>
                <w:rFonts w:cs="Arial"/>
                <w:lang w:eastAsia="ja-JP"/>
              </w:rPr>
            </w:pPr>
            <w:r w:rsidRPr="00E67E0D">
              <w:rPr>
                <w:lang w:eastAsia="ja-JP"/>
              </w:rPr>
              <w:t xml:space="preserve">UE Security Capabilities </w:t>
            </w:r>
          </w:p>
        </w:tc>
        <w:tc>
          <w:tcPr>
            <w:tcW w:w="1080" w:type="dxa"/>
          </w:tcPr>
          <w:p w14:paraId="2E3B53CA" w14:textId="77777777" w:rsidR="006A1CE4" w:rsidRPr="00E67E0D" w:rsidRDefault="006A1CE4" w:rsidP="00E7499B">
            <w:pPr>
              <w:pStyle w:val="TAL"/>
              <w:rPr>
                <w:lang w:eastAsia="ja-JP"/>
              </w:rPr>
            </w:pPr>
            <w:r w:rsidRPr="00E67E0D">
              <w:rPr>
                <w:lang w:eastAsia="ja-JP"/>
              </w:rPr>
              <w:t>M</w:t>
            </w:r>
          </w:p>
        </w:tc>
        <w:tc>
          <w:tcPr>
            <w:tcW w:w="1080" w:type="dxa"/>
          </w:tcPr>
          <w:p w14:paraId="350A3F7B" w14:textId="77777777" w:rsidR="006A1CE4" w:rsidRPr="00E67E0D" w:rsidRDefault="006A1CE4" w:rsidP="00E7499B">
            <w:pPr>
              <w:pStyle w:val="TAL"/>
              <w:rPr>
                <w:rFonts w:cs="Arial"/>
                <w:lang w:eastAsia="ja-JP"/>
              </w:rPr>
            </w:pPr>
          </w:p>
        </w:tc>
        <w:tc>
          <w:tcPr>
            <w:tcW w:w="1512" w:type="dxa"/>
          </w:tcPr>
          <w:p w14:paraId="65321604" w14:textId="77777777" w:rsidR="006A1CE4" w:rsidRPr="00E67E0D" w:rsidRDefault="006A1CE4" w:rsidP="00E7499B">
            <w:pPr>
              <w:pStyle w:val="TAL"/>
              <w:rPr>
                <w:lang w:eastAsia="ja-JP"/>
              </w:rPr>
            </w:pPr>
            <w:r w:rsidRPr="00E67E0D">
              <w:rPr>
                <w:lang w:eastAsia="ja-JP"/>
              </w:rPr>
              <w:t>9.3.1.86</w:t>
            </w:r>
          </w:p>
        </w:tc>
        <w:tc>
          <w:tcPr>
            <w:tcW w:w="1728" w:type="dxa"/>
          </w:tcPr>
          <w:p w14:paraId="4D838A78" w14:textId="77777777" w:rsidR="006A1CE4" w:rsidRPr="00E67E0D" w:rsidRDefault="006A1CE4" w:rsidP="00E7499B">
            <w:pPr>
              <w:pStyle w:val="TAL"/>
              <w:rPr>
                <w:rFonts w:cs="Arial"/>
                <w:lang w:eastAsia="ja-JP"/>
              </w:rPr>
            </w:pPr>
          </w:p>
        </w:tc>
        <w:tc>
          <w:tcPr>
            <w:tcW w:w="1080" w:type="dxa"/>
          </w:tcPr>
          <w:p w14:paraId="4A63F077" w14:textId="77777777" w:rsidR="006A1CE4" w:rsidRPr="00E67E0D" w:rsidRDefault="006A1CE4" w:rsidP="00E7499B">
            <w:pPr>
              <w:pStyle w:val="TAL"/>
              <w:jc w:val="center"/>
              <w:rPr>
                <w:lang w:eastAsia="ja-JP"/>
              </w:rPr>
            </w:pPr>
            <w:r w:rsidRPr="00E67E0D">
              <w:rPr>
                <w:lang w:eastAsia="ja-JP"/>
              </w:rPr>
              <w:t>YES</w:t>
            </w:r>
          </w:p>
        </w:tc>
        <w:tc>
          <w:tcPr>
            <w:tcW w:w="1080" w:type="dxa"/>
          </w:tcPr>
          <w:p w14:paraId="770CDB05" w14:textId="77777777" w:rsidR="006A1CE4" w:rsidRPr="00E67E0D" w:rsidRDefault="006A1CE4" w:rsidP="00E7499B">
            <w:pPr>
              <w:pStyle w:val="TAL"/>
              <w:jc w:val="center"/>
              <w:rPr>
                <w:lang w:eastAsia="ja-JP"/>
              </w:rPr>
            </w:pPr>
            <w:r w:rsidRPr="00E67E0D">
              <w:rPr>
                <w:lang w:eastAsia="ja-JP"/>
              </w:rPr>
              <w:t>reject</w:t>
            </w:r>
          </w:p>
        </w:tc>
      </w:tr>
      <w:tr w:rsidR="006A1CE4" w:rsidRPr="00E67E0D" w14:paraId="370938AF" w14:textId="77777777" w:rsidTr="00E7499B">
        <w:tc>
          <w:tcPr>
            <w:tcW w:w="2160" w:type="dxa"/>
          </w:tcPr>
          <w:p w14:paraId="5533A5E9" w14:textId="77777777" w:rsidR="006A1CE4" w:rsidRPr="00E67E0D" w:rsidRDefault="006A1CE4" w:rsidP="00E7499B">
            <w:pPr>
              <w:pStyle w:val="TAL"/>
              <w:rPr>
                <w:rFonts w:cs="Arial"/>
                <w:lang w:eastAsia="ja-JP"/>
              </w:rPr>
            </w:pPr>
            <w:r w:rsidRPr="00E67E0D">
              <w:rPr>
                <w:bCs/>
                <w:lang w:eastAsia="ja-JP"/>
              </w:rPr>
              <w:t>Security Context</w:t>
            </w:r>
          </w:p>
        </w:tc>
        <w:tc>
          <w:tcPr>
            <w:tcW w:w="1080" w:type="dxa"/>
          </w:tcPr>
          <w:p w14:paraId="3970BC01" w14:textId="77777777" w:rsidR="006A1CE4" w:rsidRPr="00E67E0D" w:rsidRDefault="006A1CE4" w:rsidP="00E7499B">
            <w:pPr>
              <w:pStyle w:val="TAL"/>
              <w:rPr>
                <w:lang w:eastAsia="ja-JP"/>
              </w:rPr>
            </w:pPr>
            <w:r w:rsidRPr="00E67E0D">
              <w:rPr>
                <w:bCs/>
                <w:lang w:eastAsia="ja-JP"/>
              </w:rPr>
              <w:t>M</w:t>
            </w:r>
          </w:p>
        </w:tc>
        <w:tc>
          <w:tcPr>
            <w:tcW w:w="1080" w:type="dxa"/>
          </w:tcPr>
          <w:p w14:paraId="34E93C78" w14:textId="77777777" w:rsidR="006A1CE4" w:rsidRPr="00E67E0D" w:rsidRDefault="006A1CE4" w:rsidP="00E7499B">
            <w:pPr>
              <w:pStyle w:val="TAL"/>
              <w:rPr>
                <w:rFonts w:cs="Arial"/>
                <w:lang w:eastAsia="ja-JP"/>
              </w:rPr>
            </w:pPr>
          </w:p>
        </w:tc>
        <w:tc>
          <w:tcPr>
            <w:tcW w:w="1512" w:type="dxa"/>
          </w:tcPr>
          <w:p w14:paraId="72C193B8" w14:textId="77777777" w:rsidR="006A1CE4" w:rsidRPr="00E67E0D" w:rsidRDefault="006A1CE4" w:rsidP="00E7499B">
            <w:pPr>
              <w:pStyle w:val="TAL"/>
              <w:rPr>
                <w:lang w:eastAsia="ja-JP"/>
              </w:rPr>
            </w:pPr>
            <w:r w:rsidRPr="00E67E0D">
              <w:rPr>
                <w:lang w:eastAsia="ja-JP"/>
              </w:rPr>
              <w:t>9.3.1.88</w:t>
            </w:r>
          </w:p>
        </w:tc>
        <w:tc>
          <w:tcPr>
            <w:tcW w:w="1728" w:type="dxa"/>
          </w:tcPr>
          <w:p w14:paraId="074CE8AB" w14:textId="77777777" w:rsidR="006A1CE4" w:rsidRPr="00E67E0D" w:rsidRDefault="006A1CE4" w:rsidP="00E7499B">
            <w:pPr>
              <w:pStyle w:val="TAL"/>
              <w:rPr>
                <w:rFonts w:cs="Arial"/>
                <w:lang w:eastAsia="ja-JP"/>
              </w:rPr>
            </w:pPr>
          </w:p>
        </w:tc>
        <w:tc>
          <w:tcPr>
            <w:tcW w:w="1080" w:type="dxa"/>
          </w:tcPr>
          <w:p w14:paraId="2C868E1C" w14:textId="77777777" w:rsidR="006A1CE4" w:rsidRPr="00E67E0D" w:rsidRDefault="006A1CE4" w:rsidP="00E7499B">
            <w:pPr>
              <w:pStyle w:val="TAL"/>
              <w:jc w:val="center"/>
              <w:rPr>
                <w:lang w:eastAsia="ja-JP"/>
              </w:rPr>
            </w:pPr>
            <w:r w:rsidRPr="00E67E0D">
              <w:rPr>
                <w:lang w:eastAsia="ja-JP"/>
              </w:rPr>
              <w:t>YES</w:t>
            </w:r>
          </w:p>
        </w:tc>
        <w:tc>
          <w:tcPr>
            <w:tcW w:w="1080" w:type="dxa"/>
          </w:tcPr>
          <w:p w14:paraId="4106A588" w14:textId="77777777" w:rsidR="006A1CE4" w:rsidRPr="00E67E0D" w:rsidRDefault="006A1CE4" w:rsidP="00E7499B">
            <w:pPr>
              <w:pStyle w:val="TAL"/>
              <w:jc w:val="center"/>
              <w:rPr>
                <w:lang w:eastAsia="ja-JP"/>
              </w:rPr>
            </w:pPr>
            <w:r w:rsidRPr="00E67E0D">
              <w:rPr>
                <w:lang w:eastAsia="ja-JP"/>
              </w:rPr>
              <w:t>reject</w:t>
            </w:r>
          </w:p>
        </w:tc>
      </w:tr>
      <w:tr w:rsidR="006A1CE4" w:rsidRPr="00E67E0D" w14:paraId="5FAF0564" w14:textId="77777777" w:rsidTr="00E7499B">
        <w:tc>
          <w:tcPr>
            <w:tcW w:w="2160" w:type="dxa"/>
          </w:tcPr>
          <w:p w14:paraId="77D06916" w14:textId="77777777" w:rsidR="006A1CE4" w:rsidRPr="00E67E0D" w:rsidRDefault="006A1CE4" w:rsidP="00E7499B">
            <w:pPr>
              <w:pStyle w:val="TAL"/>
              <w:rPr>
                <w:bCs/>
                <w:lang w:eastAsia="ja-JP"/>
              </w:rPr>
            </w:pPr>
            <w:r w:rsidRPr="00E67E0D">
              <w:rPr>
                <w:lang w:val="en-US"/>
              </w:rPr>
              <w:t>New Security Context</w:t>
            </w:r>
            <w:r w:rsidRPr="00E67E0D">
              <w:rPr>
                <w:bCs/>
                <w:lang w:eastAsia="ja-JP"/>
              </w:rPr>
              <w:t xml:space="preserve"> Indicator</w:t>
            </w:r>
          </w:p>
        </w:tc>
        <w:tc>
          <w:tcPr>
            <w:tcW w:w="1080" w:type="dxa"/>
          </w:tcPr>
          <w:p w14:paraId="115C7731" w14:textId="77777777" w:rsidR="006A1CE4" w:rsidRPr="00E67E0D" w:rsidRDefault="006A1CE4" w:rsidP="00E7499B">
            <w:pPr>
              <w:pStyle w:val="TAL"/>
              <w:rPr>
                <w:lang w:eastAsia="ja-JP"/>
              </w:rPr>
            </w:pPr>
            <w:r w:rsidRPr="00E67E0D">
              <w:rPr>
                <w:lang w:eastAsia="ja-JP"/>
              </w:rPr>
              <w:t>O</w:t>
            </w:r>
          </w:p>
        </w:tc>
        <w:tc>
          <w:tcPr>
            <w:tcW w:w="1080" w:type="dxa"/>
          </w:tcPr>
          <w:p w14:paraId="23555291" w14:textId="77777777" w:rsidR="006A1CE4" w:rsidRPr="00E67E0D" w:rsidRDefault="006A1CE4" w:rsidP="00E7499B">
            <w:pPr>
              <w:pStyle w:val="TAL"/>
              <w:rPr>
                <w:rFonts w:cs="Arial"/>
                <w:lang w:eastAsia="ja-JP"/>
              </w:rPr>
            </w:pPr>
          </w:p>
        </w:tc>
        <w:tc>
          <w:tcPr>
            <w:tcW w:w="1512" w:type="dxa"/>
          </w:tcPr>
          <w:p w14:paraId="1B4D4E42" w14:textId="77777777" w:rsidR="006A1CE4" w:rsidRPr="00E67E0D" w:rsidRDefault="006A1CE4" w:rsidP="00E7499B">
            <w:pPr>
              <w:pStyle w:val="TAL"/>
              <w:rPr>
                <w:lang w:eastAsia="ja-JP"/>
              </w:rPr>
            </w:pPr>
            <w:r w:rsidRPr="00E67E0D">
              <w:rPr>
                <w:lang w:eastAsia="ja-JP"/>
              </w:rPr>
              <w:t>9.3.1.55</w:t>
            </w:r>
          </w:p>
        </w:tc>
        <w:tc>
          <w:tcPr>
            <w:tcW w:w="1728" w:type="dxa"/>
          </w:tcPr>
          <w:p w14:paraId="7FBFFBAF" w14:textId="77777777" w:rsidR="006A1CE4" w:rsidRPr="00E67E0D" w:rsidRDefault="006A1CE4" w:rsidP="00E7499B">
            <w:pPr>
              <w:pStyle w:val="TAL"/>
              <w:rPr>
                <w:rFonts w:cs="Arial"/>
                <w:lang w:eastAsia="ja-JP"/>
              </w:rPr>
            </w:pPr>
          </w:p>
        </w:tc>
        <w:tc>
          <w:tcPr>
            <w:tcW w:w="1080" w:type="dxa"/>
          </w:tcPr>
          <w:p w14:paraId="0327743F" w14:textId="77777777" w:rsidR="006A1CE4" w:rsidRPr="00E67E0D" w:rsidRDefault="006A1CE4" w:rsidP="00E7499B">
            <w:pPr>
              <w:pStyle w:val="TAL"/>
              <w:jc w:val="center"/>
              <w:rPr>
                <w:lang w:eastAsia="ja-JP"/>
              </w:rPr>
            </w:pPr>
            <w:r w:rsidRPr="00E67E0D">
              <w:rPr>
                <w:lang w:eastAsia="ja-JP"/>
              </w:rPr>
              <w:t>YES</w:t>
            </w:r>
          </w:p>
        </w:tc>
        <w:tc>
          <w:tcPr>
            <w:tcW w:w="1080" w:type="dxa"/>
          </w:tcPr>
          <w:p w14:paraId="1BA3382E" w14:textId="77777777" w:rsidR="006A1CE4" w:rsidRPr="00E67E0D" w:rsidRDefault="006A1CE4" w:rsidP="00E7499B">
            <w:pPr>
              <w:pStyle w:val="TAL"/>
              <w:jc w:val="center"/>
              <w:rPr>
                <w:lang w:eastAsia="ja-JP"/>
              </w:rPr>
            </w:pPr>
            <w:r w:rsidRPr="00E67E0D">
              <w:rPr>
                <w:lang w:eastAsia="ja-JP"/>
              </w:rPr>
              <w:t>reject</w:t>
            </w:r>
          </w:p>
        </w:tc>
      </w:tr>
      <w:tr w:rsidR="006A1CE4" w:rsidRPr="00E67E0D" w14:paraId="4D39921B" w14:textId="77777777" w:rsidTr="00E7499B">
        <w:tc>
          <w:tcPr>
            <w:tcW w:w="2160" w:type="dxa"/>
          </w:tcPr>
          <w:p w14:paraId="586EC583" w14:textId="77777777" w:rsidR="006A1CE4" w:rsidRPr="00E67E0D" w:rsidRDefault="006A1CE4" w:rsidP="00E7499B">
            <w:pPr>
              <w:pStyle w:val="TAL"/>
              <w:rPr>
                <w:lang w:val="en-US"/>
              </w:rPr>
            </w:pPr>
            <w:r w:rsidRPr="00E67E0D">
              <w:rPr>
                <w:lang w:val="en-US"/>
              </w:rPr>
              <w:t>NASC</w:t>
            </w:r>
          </w:p>
        </w:tc>
        <w:tc>
          <w:tcPr>
            <w:tcW w:w="1080" w:type="dxa"/>
          </w:tcPr>
          <w:p w14:paraId="2C9C19EB" w14:textId="77777777" w:rsidR="006A1CE4" w:rsidRPr="00E67E0D" w:rsidRDefault="006A1CE4" w:rsidP="00E7499B">
            <w:pPr>
              <w:pStyle w:val="TAL"/>
              <w:rPr>
                <w:lang w:eastAsia="ja-JP"/>
              </w:rPr>
            </w:pPr>
            <w:r w:rsidRPr="00E67E0D">
              <w:rPr>
                <w:lang w:eastAsia="ja-JP"/>
              </w:rPr>
              <w:t>O</w:t>
            </w:r>
          </w:p>
        </w:tc>
        <w:tc>
          <w:tcPr>
            <w:tcW w:w="1080" w:type="dxa"/>
          </w:tcPr>
          <w:p w14:paraId="7B9B125A" w14:textId="77777777" w:rsidR="006A1CE4" w:rsidRPr="00E67E0D" w:rsidRDefault="006A1CE4" w:rsidP="00E7499B">
            <w:pPr>
              <w:pStyle w:val="TAL"/>
              <w:rPr>
                <w:rFonts w:cs="Arial"/>
                <w:lang w:eastAsia="ja-JP"/>
              </w:rPr>
            </w:pPr>
          </w:p>
        </w:tc>
        <w:tc>
          <w:tcPr>
            <w:tcW w:w="1512" w:type="dxa"/>
          </w:tcPr>
          <w:p w14:paraId="071BF990" w14:textId="77777777" w:rsidR="006A1CE4" w:rsidRPr="00E67E0D" w:rsidRDefault="006A1CE4" w:rsidP="00E7499B">
            <w:pPr>
              <w:pStyle w:val="TAL"/>
              <w:rPr>
                <w:lang w:eastAsia="ja-JP"/>
              </w:rPr>
            </w:pPr>
            <w:r w:rsidRPr="00E67E0D">
              <w:rPr>
                <w:lang w:eastAsia="ja-JP"/>
              </w:rPr>
              <w:t>NAS-PDU</w:t>
            </w:r>
          </w:p>
          <w:p w14:paraId="5741CE52" w14:textId="77777777" w:rsidR="006A1CE4" w:rsidRPr="00E67E0D" w:rsidRDefault="006A1CE4" w:rsidP="00E7499B">
            <w:pPr>
              <w:pStyle w:val="TAL"/>
              <w:rPr>
                <w:lang w:eastAsia="ja-JP"/>
              </w:rPr>
            </w:pPr>
            <w:r w:rsidRPr="00E67E0D">
              <w:rPr>
                <w:lang w:eastAsia="ja-JP"/>
              </w:rPr>
              <w:t>9.3.3.4</w:t>
            </w:r>
          </w:p>
        </w:tc>
        <w:tc>
          <w:tcPr>
            <w:tcW w:w="1728" w:type="dxa"/>
          </w:tcPr>
          <w:p w14:paraId="129504CC" w14:textId="77777777" w:rsidR="006A1CE4" w:rsidRPr="00E67E0D" w:rsidRDefault="006A1CE4" w:rsidP="00E7499B">
            <w:pPr>
              <w:pStyle w:val="TAL"/>
              <w:rPr>
                <w:rFonts w:cs="Arial"/>
                <w:lang w:eastAsia="ja-JP"/>
              </w:rPr>
            </w:pPr>
            <w:r w:rsidRPr="00E67E0D">
              <w:rPr>
                <w:rFonts w:cs="Arial"/>
              </w:rPr>
              <w:t>Containing either the “Intra N1 mode NAS transparent container” or the “S1 mode to N1 mode NAS transparent container” specified in TS 24.501 [26].</w:t>
            </w:r>
          </w:p>
        </w:tc>
        <w:tc>
          <w:tcPr>
            <w:tcW w:w="1080" w:type="dxa"/>
          </w:tcPr>
          <w:p w14:paraId="79E5B3E3" w14:textId="77777777" w:rsidR="006A1CE4" w:rsidRPr="00E67E0D" w:rsidRDefault="006A1CE4" w:rsidP="00E7499B">
            <w:pPr>
              <w:pStyle w:val="TAL"/>
              <w:jc w:val="center"/>
              <w:rPr>
                <w:lang w:eastAsia="ja-JP"/>
              </w:rPr>
            </w:pPr>
            <w:r w:rsidRPr="00E67E0D">
              <w:rPr>
                <w:lang w:eastAsia="ja-JP"/>
              </w:rPr>
              <w:t>YES</w:t>
            </w:r>
          </w:p>
        </w:tc>
        <w:tc>
          <w:tcPr>
            <w:tcW w:w="1080" w:type="dxa"/>
          </w:tcPr>
          <w:p w14:paraId="7C330AFD" w14:textId="77777777" w:rsidR="006A1CE4" w:rsidRPr="00E67E0D" w:rsidRDefault="006A1CE4" w:rsidP="00E7499B">
            <w:pPr>
              <w:pStyle w:val="TAL"/>
              <w:jc w:val="center"/>
              <w:rPr>
                <w:lang w:eastAsia="ja-JP"/>
              </w:rPr>
            </w:pPr>
            <w:r w:rsidRPr="00E67E0D">
              <w:rPr>
                <w:lang w:eastAsia="ja-JP"/>
              </w:rPr>
              <w:t>reject</w:t>
            </w:r>
          </w:p>
        </w:tc>
      </w:tr>
      <w:tr w:rsidR="006A1CE4" w:rsidRPr="00E67E0D" w14:paraId="2EA0D76A" w14:textId="77777777" w:rsidTr="00E7499B">
        <w:tc>
          <w:tcPr>
            <w:tcW w:w="2160" w:type="dxa"/>
          </w:tcPr>
          <w:p w14:paraId="34A6FBF0" w14:textId="77777777" w:rsidR="006A1CE4" w:rsidRPr="00E67E0D" w:rsidRDefault="006A1CE4" w:rsidP="00E7499B">
            <w:pPr>
              <w:pStyle w:val="TAL"/>
              <w:rPr>
                <w:rFonts w:eastAsia="MS Mincho" w:cs="Arial"/>
                <w:b/>
                <w:lang w:eastAsia="ja-JP"/>
              </w:rPr>
            </w:pPr>
            <w:r w:rsidRPr="00E67E0D">
              <w:rPr>
                <w:rFonts w:eastAsia="SimSun" w:hint="eastAsia"/>
                <w:b/>
                <w:lang w:eastAsia="zh-CN"/>
              </w:rPr>
              <w:t>PDU Session</w:t>
            </w:r>
            <w:r w:rsidRPr="00E67E0D">
              <w:rPr>
                <w:b/>
                <w:lang w:eastAsia="ja-JP"/>
              </w:rPr>
              <w:t xml:space="preserve"> Resource Setup List</w:t>
            </w:r>
          </w:p>
        </w:tc>
        <w:tc>
          <w:tcPr>
            <w:tcW w:w="1080" w:type="dxa"/>
          </w:tcPr>
          <w:p w14:paraId="051BEFC5" w14:textId="77777777" w:rsidR="006A1CE4" w:rsidRPr="00E67E0D" w:rsidRDefault="006A1CE4" w:rsidP="00E7499B">
            <w:pPr>
              <w:pStyle w:val="TAL"/>
              <w:rPr>
                <w:rFonts w:eastAsia="MS Mincho" w:cs="Arial"/>
                <w:lang w:eastAsia="ja-JP"/>
              </w:rPr>
            </w:pPr>
          </w:p>
        </w:tc>
        <w:tc>
          <w:tcPr>
            <w:tcW w:w="1080" w:type="dxa"/>
          </w:tcPr>
          <w:p w14:paraId="1BCA1A48" w14:textId="77777777" w:rsidR="006A1CE4" w:rsidRPr="00E67E0D" w:rsidRDefault="006A1CE4" w:rsidP="00E7499B">
            <w:pPr>
              <w:pStyle w:val="TAL"/>
              <w:rPr>
                <w:rFonts w:cs="Arial"/>
                <w:lang w:eastAsia="ja-JP"/>
              </w:rPr>
            </w:pPr>
            <w:r w:rsidRPr="00E67E0D">
              <w:rPr>
                <w:i/>
                <w:iCs/>
                <w:lang w:eastAsia="ja-JP"/>
              </w:rPr>
              <w:t>1</w:t>
            </w:r>
          </w:p>
        </w:tc>
        <w:tc>
          <w:tcPr>
            <w:tcW w:w="1512" w:type="dxa"/>
          </w:tcPr>
          <w:p w14:paraId="335EFB19" w14:textId="77777777" w:rsidR="006A1CE4" w:rsidRPr="00E67E0D" w:rsidRDefault="006A1CE4" w:rsidP="00E7499B">
            <w:pPr>
              <w:pStyle w:val="TAL"/>
              <w:rPr>
                <w:rFonts w:cs="Arial"/>
                <w:lang w:eastAsia="ja-JP"/>
              </w:rPr>
            </w:pPr>
          </w:p>
        </w:tc>
        <w:tc>
          <w:tcPr>
            <w:tcW w:w="1728" w:type="dxa"/>
          </w:tcPr>
          <w:p w14:paraId="5DD3B7BC" w14:textId="77777777" w:rsidR="006A1CE4" w:rsidRPr="00E67E0D" w:rsidRDefault="006A1CE4" w:rsidP="00E7499B">
            <w:pPr>
              <w:pStyle w:val="TAL"/>
              <w:rPr>
                <w:rFonts w:cs="Arial"/>
                <w:lang w:eastAsia="ja-JP"/>
              </w:rPr>
            </w:pPr>
          </w:p>
        </w:tc>
        <w:tc>
          <w:tcPr>
            <w:tcW w:w="1080" w:type="dxa"/>
          </w:tcPr>
          <w:p w14:paraId="1E3C9658"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156068CA" w14:textId="77777777" w:rsidR="006A1CE4" w:rsidRPr="00E67E0D" w:rsidRDefault="006A1CE4" w:rsidP="00E7499B">
            <w:pPr>
              <w:pStyle w:val="TAL"/>
              <w:jc w:val="center"/>
              <w:rPr>
                <w:rFonts w:cs="Arial"/>
                <w:lang w:eastAsia="ja-JP"/>
              </w:rPr>
            </w:pPr>
            <w:r w:rsidRPr="00E67E0D">
              <w:rPr>
                <w:lang w:eastAsia="ja-JP"/>
              </w:rPr>
              <w:t>reject</w:t>
            </w:r>
          </w:p>
        </w:tc>
      </w:tr>
      <w:tr w:rsidR="006A1CE4" w:rsidRPr="00E67E0D" w14:paraId="544D8D50" w14:textId="77777777" w:rsidTr="00E7499B">
        <w:tc>
          <w:tcPr>
            <w:tcW w:w="2160" w:type="dxa"/>
          </w:tcPr>
          <w:p w14:paraId="6B74C2AA" w14:textId="77777777" w:rsidR="006A1CE4" w:rsidRPr="00E67E0D" w:rsidRDefault="006A1CE4" w:rsidP="00E7499B">
            <w:pPr>
              <w:pStyle w:val="TAL"/>
              <w:ind w:left="75"/>
              <w:rPr>
                <w:rFonts w:eastAsia="MS Mincho" w:cs="Arial"/>
                <w:lang w:eastAsia="ja-JP"/>
              </w:rPr>
            </w:pPr>
            <w:r w:rsidRPr="00E67E0D">
              <w:rPr>
                <w:b/>
                <w:lang w:eastAsia="ja-JP"/>
              </w:rPr>
              <w:t>&gt;</w:t>
            </w:r>
            <w:r w:rsidRPr="00E67E0D">
              <w:rPr>
                <w:rFonts w:eastAsia="SimSun" w:hint="eastAsia"/>
                <w:b/>
                <w:lang w:eastAsia="zh-CN"/>
              </w:rPr>
              <w:t>PDU Session</w:t>
            </w:r>
            <w:r w:rsidRPr="00E67E0D">
              <w:rPr>
                <w:b/>
                <w:lang w:eastAsia="ja-JP"/>
              </w:rPr>
              <w:t xml:space="preserve"> Resource Setup</w:t>
            </w:r>
            <w:r w:rsidRPr="00E67E0D">
              <w:rPr>
                <w:rFonts w:eastAsia="MS Mincho"/>
                <w:b/>
                <w:lang w:eastAsia="ja-JP"/>
              </w:rPr>
              <w:t xml:space="preserve"> Item</w:t>
            </w:r>
          </w:p>
        </w:tc>
        <w:tc>
          <w:tcPr>
            <w:tcW w:w="1080" w:type="dxa"/>
          </w:tcPr>
          <w:p w14:paraId="795CE6B2" w14:textId="77777777" w:rsidR="006A1CE4" w:rsidRPr="00E67E0D" w:rsidRDefault="006A1CE4" w:rsidP="00E7499B">
            <w:pPr>
              <w:pStyle w:val="TAL"/>
              <w:rPr>
                <w:rFonts w:eastAsia="MS Mincho" w:cs="Arial"/>
                <w:lang w:eastAsia="ja-JP"/>
              </w:rPr>
            </w:pPr>
          </w:p>
        </w:tc>
        <w:tc>
          <w:tcPr>
            <w:tcW w:w="1080" w:type="dxa"/>
          </w:tcPr>
          <w:p w14:paraId="7C0B2D14" w14:textId="77777777" w:rsidR="006A1CE4" w:rsidRPr="00E67E0D" w:rsidRDefault="006A1CE4" w:rsidP="00E7499B">
            <w:pPr>
              <w:pStyle w:val="TAL"/>
              <w:rPr>
                <w:rFonts w:cs="Arial"/>
                <w:lang w:eastAsia="ja-JP"/>
              </w:rPr>
            </w:pPr>
            <w:r w:rsidRPr="00E67E0D">
              <w:rPr>
                <w:i/>
                <w:lang w:eastAsia="ja-JP"/>
              </w:rPr>
              <w:t>1..&lt;maxnoof</w:t>
            </w:r>
            <w:r w:rsidRPr="00E67E0D">
              <w:rPr>
                <w:rFonts w:eastAsia="SimSun" w:hint="eastAsia"/>
                <w:i/>
                <w:lang w:eastAsia="zh-CN"/>
              </w:rPr>
              <w:t>PDUSessions</w:t>
            </w:r>
            <w:r w:rsidRPr="00E67E0D">
              <w:rPr>
                <w:i/>
                <w:lang w:eastAsia="ja-JP"/>
              </w:rPr>
              <w:t>&gt;</w:t>
            </w:r>
          </w:p>
        </w:tc>
        <w:tc>
          <w:tcPr>
            <w:tcW w:w="1512" w:type="dxa"/>
          </w:tcPr>
          <w:p w14:paraId="53CD4031" w14:textId="77777777" w:rsidR="006A1CE4" w:rsidRPr="00E67E0D" w:rsidRDefault="006A1CE4" w:rsidP="00E7499B">
            <w:pPr>
              <w:pStyle w:val="TAL"/>
              <w:rPr>
                <w:rFonts w:cs="Arial"/>
                <w:lang w:eastAsia="ja-JP"/>
              </w:rPr>
            </w:pPr>
          </w:p>
        </w:tc>
        <w:tc>
          <w:tcPr>
            <w:tcW w:w="1728" w:type="dxa"/>
          </w:tcPr>
          <w:p w14:paraId="04246F3F" w14:textId="77777777" w:rsidR="006A1CE4" w:rsidRPr="00E67E0D" w:rsidRDefault="006A1CE4" w:rsidP="00E7499B">
            <w:pPr>
              <w:pStyle w:val="TAL"/>
              <w:rPr>
                <w:rFonts w:cs="Arial"/>
                <w:lang w:eastAsia="ja-JP"/>
              </w:rPr>
            </w:pPr>
          </w:p>
        </w:tc>
        <w:tc>
          <w:tcPr>
            <w:tcW w:w="1080" w:type="dxa"/>
          </w:tcPr>
          <w:p w14:paraId="04CC7664" w14:textId="77777777" w:rsidR="006A1CE4" w:rsidRPr="00E67E0D" w:rsidRDefault="006A1CE4" w:rsidP="00E7499B">
            <w:pPr>
              <w:pStyle w:val="TAL"/>
              <w:jc w:val="center"/>
              <w:rPr>
                <w:rFonts w:eastAsia="MS Mincho" w:cs="Arial"/>
                <w:lang w:eastAsia="ja-JP"/>
              </w:rPr>
            </w:pPr>
            <w:r w:rsidRPr="00E67E0D">
              <w:rPr>
                <w:lang w:eastAsia="ja-JP"/>
              </w:rPr>
              <w:t>-</w:t>
            </w:r>
          </w:p>
        </w:tc>
        <w:tc>
          <w:tcPr>
            <w:tcW w:w="1080" w:type="dxa"/>
          </w:tcPr>
          <w:p w14:paraId="32E69E24" w14:textId="77777777" w:rsidR="006A1CE4" w:rsidRPr="00E67E0D" w:rsidRDefault="006A1CE4" w:rsidP="00E7499B">
            <w:pPr>
              <w:pStyle w:val="TAL"/>
              <w:jc w:val="center"/>
              <w:rPr>
                <w:rFonts w:cs="Arial"/>
                <w:lang w:eastAsia="ja-JP"/>
              </w:rPr>
            </w:pPr>
          </w:p>
        </w:tc>
      </w:tr>
      <w:tr w:rsidR="006A1CE4" w:rsidRPr="00E67E0D" w14:paraId="466A01FA" w14:textId="77777777" w:rsidTr="00E7499B">
        <w:tc>
          <w:tcPr>
            <w:tcW w:w="2160" w:type="dxa"/>
          </w:tcPr>
          <w:p w14:paraId="3E3325C8" w14:textId="77777777" w:rsidR="006A1CE4" w:rsidRPr="00E67E0D" w:rsidRDefault="006A1CE4" w:rsidP="00E7499B">
            <w:pPr>
              <w:pStyle w:val="TAL"/>
              <w:ind w:left="165"/>
              <w:rPr>
                <w:rFonts w:eastAsia="MS Mincho" w:cs="Arial"/>
                <w:lang w:eastAsia="ja-JP"/>
              </w:rPr>
            </w:pPr>
            <w:r w:rsidRPr="00E67E0D">
              <w:rPr>
                <w:lang w:eastAsia="ja-JP"/>
              </w:rPr>
              <w:t>&gt;&gt;</w:t>
            </w:r>
            <w:r w:rsidRPr="00E67E0D">
              <w:rPr>
                <w:rFonts w:eastAsia="SimSun" w:hint="eastAsia"/>
                <w:lang w:eastAsia="zh-CN"/>
              </w:rPr>
              <w:t>PDU Session</w:t>
            </w:r>
            <w:r w:rsidRPr="00E67E0D">
              <w:rPr>
                <w:lang w:eastAsia="ja-JP"/>
              </w:rPr>
              <w:t xml:space="preserve"> ID </w:t>
            </w:r>
          </w:p>
        </w:tc>
        <w:tc>
          <w:tcPr>
            <w:tcW w:w="1080" w:type="dxa"/>
          </w:tcPr>
          <w:p w14:paraId="4B3D3CD4"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07535C53" w14:textId="77777777" w:rsidR="006A1CE4" w:rsidRPr="00E67E0D" w:rsidRDefault="006A1CE4" w:rsidP="00E7499B">
            <w:pPr>
              <w:pStyle w:val="TAL"/>
              <w:rPr>
                <w:rFonts w:cs="Arial"/>
                <w:lang w:eastAsia="ja-JP"/>
              </w:rPr>
            </w:pPr>
          </w:p>
        </w:tc>
        <w:tc>
          <w:tcPr>
            <w:tcW w:w="1512" w:type="dxa"/>
          </w:tcPr>
          <w:p w14:paraId="24097E52" w14:textId="77777777" w:rsidR="006A1CE4" w:rsidRPr="00E67E0D" w:rsidRDefault="006A1CE4" w:rsidP="00E7499B">
            <w:pPr>
              <w:pStyle w:val="TAL"/>
              <w:rPr>
                <w:rFonts w:cs="Arial"/>
                <w:lang w:eastAsia="ja-JP"/>
              </w:rPr>
            </w:pPr>
            <w:r w:rsidRPr="00E67E0D">
              <w:rPr>
                <w:lang w:eastAsia="ja-JP"/>
              </w:rPr>
              <w:t>9.3.1.50</w:t>
            </w:r>
          </w:p>
        </w:tc>
        <w:tc>
          <w:tcPr>
            <w:tcW w:w="1728" w:type="dxa"/>
          </w:tcPr>
          <w:p w14:paraId="1B3FE309" w14:textId="77777777" w:rsidR="006A1CE4" w:rsidRPr="00E67E0D" w:rsidRDefault="006A1CE4" w:rsidP="00E7499B">
            <w:pPr>
              <w:pStyle w:val="TAL"/>
              <w:rPr>
                <w:rFonts w:cs="Arial"/>
                <w:lang w:eastAsia="ja-JP"/>
              </w:rPr>
            </w:pPr>
          </w:p>
        </w:tc>
        <w:tc>
          <w:tcPr>
            <w:tcW w:w="1080" w:type="dxa"/>
          </w:tcPr>
          <w:p w14:paraId="7CF5A28A" w14:textId="77777777" w:rsidR="006A1CE4" w:rsidRPr="00E67E0D" w:rsidRDefault="006A1CE4" w:rsidP="00E7499B">
            <w:pPr>
              <w:pStyle w:val="TAL"/>
              <w:jc w:val="center"/>
              <w:rPr>
                <w:rFonts w:eastAsia="MS Mincho" w:cs="Arial"/>
                <w:lang w:eastAsia="ja-JP"/>
              </w:rPr>
            </w:pPr>
            <w:r w:rsidRPr="00E67E0D">
              <w:rPr>
                <w:lang w:eastAsia="ja-JP"/>
              </w:rPr>
              <w:t>-</w:t>
            </w:r>
          </w:p>
        </w:tc>
        <w:tc>
          <w:tcPr>
            <w:tcW w:w="1080" w:type="dxa"/>
          </w:tcPr>
          <w:p w14:paraId="766972E7" w14:textId="77777777" w:rsidR="006A1CE4" w:rsidRPr="00E67E0D" w:rsidRDefault="006A1CE4" w:rsidP="00E7499B">
            <w:pPr>
              <w:pStyle w:val="TAL"/>
              <w:jc w:val="center"/>
              <w:rPr>
                <w:rFonts w:cs="Arial"/>
                <w:lang w:eastAsia="ja-JP"/>
              </w:rPr>
            </w:pPr>
          </w:p>
        </w:tc>
      </w:tr>
      <w:tr w:rsidR="006A1CE4" w:rsidRPr="00E67E0D" w14:paraId="3EA9197F" w14:textId="77777777" w:rsidTr="00E7499B">
        <w:tc>
          <w:tcPr>
            <w:tcW w:w="2160" w:type="dxa"/>
          </w:tcPr>
          <w:p w14:paraId="6BDAA99C" w14:textId="77777777" w:rsidR="006A1CE4" w:rsidRPr="00E67E0D" w:rsidRDefault="006A1CE4" w:rsidP="00E7499B">
            <w:pPr>
              <w:pStyle w:val="TAL"/>
              <w:ind w:left="165"/>
              <w:rPr>
                <w:lang w:eastAsia="ja-JP"/>
              </w:rPr>
            </w:pPr>
            <w:r w:rsidRPr="00E67E0D">
              <w:rPr>
                <w:lang w:eastAsia="ja-JP"/>
              </w:rPr>
              <w:t>&gt;&gt;S-NSSAI</w:t>
            </w:r>
          </w:p>
        </w:tc>
        <w:tc>
          <w:tcPr>
            <w:tcW w:w="1080" w:type="dxa"/>
          </w:tcPr>
          <w:p w14:paraId="3EA9C50D" w14:textId="77777777" w:rsidR="006A1CE4" w:rsidRPr="00E67E0D" w:rsidRDefault="006A1CE4" w:rsidP="00E7499B">
            <w:pPr>
              <w:pStyle w:val="TAL"/>
              <w:rPr>
                <w:lang w:eastAsia="ja-JP"/>
              </w:rPr>
            </w:pPr>
            <w:r w:rsidRPr="00E67E0D">
              <w:rPr>
                <w:lang w:eastAsia="ja-JP"/>
              </w:rPr>
              <w:t>M</w:t>
            </w:r>
          </w:p>
        </w:tc>
        <w:tc>
          <w:tcPr>
            <w:tcW w:w="1080" w:type="dxa"/>
          </w:tcPr>
          <w:p w14:paraId="11F95579" w14:textId="77777777" w:rsidR="006A1CE4" w:rsidRPr="00E67E0D" w:rsidRDefault="006A1CE4" w:rsidP="00E7499B">
            <w:pPr>
              <w:pStyle w:val="TAL"/>
              <w:rPr>
                <w:rFonts w:cs="Arial"/>
                <w:lang w:eastAsia="ja-JP"/>
              </w:rPr>
            </w:pPr>
          </w:p>
        </w:tc>
        <w:tc>
          <w:tcPr>
            <w:tcW w:w="1512" w:type="dxa"/>
          </w:tcPr>
          <w:p w14:paraId="2550BCF4" w14:textId="77777777" w:rsidR="006A1CE4" w:rsidRPr="00E67E0D" w:rsidRDefault="006A1CE4" w:rsidP="00E7499B">
            <w:pPr>
              <w:pStyle w:val="TAL"/>
              <w:rPr>
                <w:lang w:eastAsia="ja-JP"/>
              </w:rPr>
            </w:pPr>
            <w:r w:rsidRPr="00E67E0D">
              <w:rPr>
                <w:lang w:eastAsia="ja-JP"/>
              </w:rPr>
              <w:t>9.3.1.24</w:t>
            </w:r>
          </w:p>
        </w:tc>
        <w:tc>
          <w:tcPr>
            <w:tcW w:w="1728" w:type="dxa"/>
          </w:tcPr>
          <w:p w14:paraId="256DA6BF" w14:textId="77777777" w:rsidR="006A1CE4" w:rsidRPr="00E67E0D" w:rsidRDefault="006A1CE4" w:rsidP="00E7499B">
            <w:pPr>
              <w:pStyle w:val="TAL"/>
              <w:rPr>
                <w:rFonts w:cs="Arial"/>
                <w:lang w:eastAsia="ja-JP"/>
              </w:rPr>
            </w:pPr>
          </w:p>
        </w:tc>
        <w:tc>
          <w:tcPr>
            <w:tcW w:w="1080" w:type="dxa"/>
          </w:tcPr>
          <w:p w14:paraId="7AA2B983" w14:textId="77777777" w:rsidR="006A1CE4" w:rsidRPr="00E67E0D" w:rsidRDefault="006A1CE4" w:rsidP="00E7499B">
            <w:pPr>
              <w:pStyle w:val="TAL"/>
              <w:jc w:val="center"/>
              <w:rPr>
                <w:lang w:eastAsia="ja-JP"/>
              </w:rPr>
            </w:pPr>
            <w:r w:rsidRPr="00E67E0D">
              <w:rPr>
                <w:lang w:eastAsia="ja-JP"/>
              </w:rPr>
              <w:t>-</w:t>
            </w:r>
          </w:p>
        </w:tc>
        <w:tc>
          <w:tcPr>
            <w:tcW w:w="1080" w:type="dxa"/>
          </w:tcPr>
          <w:p w14:paraId="4FB3C568" w14:textId="77777777" w:rsidR="006A1CE4" w:rsidRPr="00E67E0D" w:rsidRDefault="006A1CE4" w:rsidP="00E7499B">
            <w:pPr>
              <w:pStyle w:val="TAL"/>
              <w:jc w:val="center"/>
              <w:rPr>
                <w:rFonts w:cs="Arial"/>
                <w:lang w:eastAsia="ja-JP"/>
              </w:rPr>
            </w:pPr>
          </w:p>
        </w:tc>
      </w:tr>
      <w:tr w:rsidR="006A1CE4" w:rsidRPr="00E67E0D" w14:paraId="48019835" w14:textId="77777777" w:rsidTr="00E7499B">
        <w:tc>
          <w:tcPr>
            <w:tcW w:w="2160" w:type="dxa"/>
          </w:tcPr>
          <w:p w14:paraId="7843FA7F" w14:textId="77777777" w:rsidR="006A1CE4" w:rsidRPr="00E67E0D" w:rsidRDefault="006A1CE4" w:rsidP="00E7499B">
            <w:pPr>
              <w:pStyle w:val="TAL"/>
              <w:ind w:left="165"/>
              <w:rPr>
                <w:lang w:eastAsia="ja-JP"/>
              </w:rPr>
            </w:pPr>
            <w:r w:rsidRPr="00E67E0D">
              <w:rPr>
                <w:lang w:eastAsia="ja-JP"/>
              </w:rPr>
              <w:t>&gt;&gt;Handover Request Transfer</w:t>
            </w:r>
          </w:p>
        </w:tc>
        <w:tc>
          <w:tcPr>
            <w:tcW w:w="1080" w:type="dxa"/>
          </w:tcPr>
          <w:p w14:paraId="62EDC069" w14:textId="77777777" w:rsidR="006A1CE4" w:rsidRPr="00E67E0D" w:rsidRDefault="006A1CE4" w:rsidP="00E7499B">
            <w:pPr>
              <w:pStyle w:val="TAL"/>
              <w:rPr>
                <w:lang w:eastAsia="ja-JP"/>
              </w:rPr>
            </w:pPr>
            <w:r w:rsidRPr="00E67E0D">
              <w:rPr>
                <w:lang w:eastAsia="ja-JP"/>
              </w:rPr>
              <w:t>M</w:t>
            </w:r>
          </w:p>
        </w:tc>
        <w:tc>
          <w:tcPr>
            <w:tcW w:w="1080" w:type="dxa"/>
          </w:tcPr>
          <w:p w14:paraId="55FB7A19" w14:textId="77777777" w:rsidR="006A1CE4" w:rsidRPr="00E67E0D" w:rsidRDefault="006A1CE4" w:rsidP="00E7499B">
            <w:pPr>
              <w:pStyle w:val="TAL"/>
              <w:rPr>
                <w:rFonts w:cs="Arial"/>
                <w:lang w:eastAsia="ja-JP"/>
              </w:rPr>
            </w:pPr>
          </w:p>
        </w:tc>
        <w:tc>
          <w:tcPr>
            <w:tcW w:w="1512" w:type="dxa"/>
          </w:tcPr>
          <w:p w14:paraId="2B87F7E3" w14:textId="77777777" w:rsidR="006A1CE4" w:rsidRPr="00E67E0D" w:rsidRDefault="006A1CE4" w:rsidP="00E7499B">
            <w:pPr>
              <w:pStyle w:val="TAL"/>
              <w:rPr>
                <w:lang w:eastAsia="ja-JP"/>
              </w:rPr>
            </w:pPr>
            <w:r w:rsidRPr="00E67E0D">
              <w:rPr>
                <w:lang w:eastAsia="ja-JP"/>
              </w:rPr>
              <w:t>OCTET STRING</w:t>
            </w:r>
          </w:p>
        </w:tc>
        <w:tc>
          <w:tcPr>
            <w:tcW w:w="1728" w:type="dxa"/>
          </w:tcPr>
          <w:p w14:paraId="1A3D7B09" w14:textId="77777777" w:rsidR="006A1CE4" w:rsidRPr="00E67E0D" w:rsidRDefault="006A1CE4" w:rsidP="00E7499B">
            <w:pPr>
              <w:pStyle w:val="TAL"/>
              <w:rPr>
                <w:rFonts w:cs="Arial"/>
                <w:lang w:eastAsia="ja-JP"/>
              </w:rPr>
            </w:pPr>
            <w:r w:rsidRPr="00E67E0D">
              <w:rPr>
                <w:iCs/>
                <w:lang w:eastAsia="ja-JP"/>
              </w:rPr>
              <w:t xml:space="preserve">Containing the </w:t>
            </w:r>
            <w:r w:rsidRPr="00E67E0D">
              <w:rPr>
                <w:rFonts w:cs="Arial"/>
                <w:bCs/>
                <w:i/>
                <w:iCs/>
                <w:lang w:eastAsia="ja-JP"/>
              </w:rPr>
              <w:t>PDU Session Resource Setup Request Transfer</w:t>
            </w:r>
            <w:r w:rsidRPr="00E67E0D">
              <w:rPr>
                <w:rFonts w:cs="Arial"/>
                <w:bCs/>
                <w:iCs/>
                <w:lang w:eastAsia="ja-JP"/>
              </w:rPr>
              <w:t xml:space="preserve"> IE</w:t>
            </w:r>
            <w:r w:rsidRPr="00E67E0D">
              <w:rPr>
                <w:iCs/>
                <w:lang w:eastAsia="ja-JP"/>
              </w:rPr>
              <w:t xml:space="preserve"> specified in subclause 9.3.4.1.</w:t>
            </w:r>
          </w:p>
        </w:tc>
        <w:tc>
          <w:tcPr>
            <w:tcW w:w="1080" w:type="dxa"/>
          </w:tcPr>
          <w:p w14:paraId="43A5CB41" w14:textId="77777777" w:rsidR="006A1CE4" w:rsidRPr="00E67E0D" w:rsidRDefault="006A1CE4" w:rsidP="00E7499B">
            <w:pPr>
              <w:pStyle w:val="TAL"/>
              <w:jc w:val="center"/>
              <w:rPr>
                <w:lang w:eastAsia="ja-JP"/>
              </w:rPr>
            </w:pPr>
            <w:r w:rsidRPr="00E67E0D">
              <w:rPr>
                <w:lang w:eastAsia="ja-JP"/>
              </w:rPr>
              <w:t>-</w:t>
            </w:r>
          </w:p>
        </w:tc>
        <w:tc>
          <w:tcPr>
            <w:tcW w:w="1080" w:type="dxa"/>
          </w:tcPr>
          <w:p w14:paraId="4A73654A" w14:textId="77777777" w:rsidR="006A1CE4" w:rsidRPr="00E67E0D" w:rsidRDefault="006A1CE4" w:rsidP="00E7499B">
            <w:pPr>
              <w:pStyle w:val="TAL"/>
              <w:jc w:val="center"/>
              <w:rPr>
                <w:rFonts w:cs="Arial"/>
                <w:lang w:eastAsia="ja-JP"/>
              </w:rPr>
            </w:pPr>
          </w:p>
        </w:tc>
      </w:tr>
      <w:tr w:rsidR="006A1CE4" w:rsidRPr="00E67E0D" w14:paraId="1A62184C" w14:textId="77777777" w:rsidTr="00E7499B">
        <w:tc>
          <w:tcPr>
            <w:tcW w:w="2160" w:type="dxa"/>
          </w:tcPr>
          <w:p w14:paraId="0038F84F" w14:textId="77777777" w:rsidR="006A1CE4" w:rsidRPr="00E67E0D" w:rsidRDefault="006A1CE4" w:rsidP="00E7499B">
            <w:pPr>
              <w:pStyle w:val="TAL"/>
              <w:rPr>
                <w:lang w:eastAsia="ja-JP"/>
              </w:rPr>
            </w:pPr>
            <w:r w:rsidRPr="00E67E0D">
              <w:rPr>
                <w:rFonts w:eastAsia="Batang" w:cs="Arial"/>
              </w:rPr>
              <w:t>Allowed NSSAI</w:t>
            </w:r>
          </w:p>
        </w:tc>
        <w:tc>
          <w:tcPr>
            <w:tcW w:w="1080" w:type="dxa"/>
          </w:tcPr>
          <w:p w14:paraId="249A9404" w14:textId="77777777" w:rsidR="006A1CE4" w:rsidRPr="00E67E0D" w:rsidRDefault="006A1CE4" w:rsidP="00E7499B">
            <w:pPr>
              <w:pStyle w:val="TAL"/>
              <w:rPr>
                <w:lang w:eastAsia="ja-JP"/>
              </w:rPr>
            </w:pPr>
            <w:r w:rsidRPr="00E67E0D">
              <w:rPr>
                <w:rFonts w:cs="Arial"/>
              </w:rPr>
              <w:t>M</w:t>
            </w:r>
          </w:p>
        </w:tc>
        <w:tc>
          <w:tcPr>
            <w:tcW w:w="1080" w:type="dxa"/>
          </w:tcPr>
          <w:p w14:paraId="592D2276" w14:textId="77777777" w:rsidR="006A1CE4" w:rsidRPr="00E67E0D" w:rsidRDefault="006A1CE4" w:rsidP="00E7499B">
            <w:pPr>
              <w:pStyle w:val="TAL"/>
              <w:rPr>
                <w:rFonts w:cs="Arial"/>
                <w:lang w:eastAsia="ja-JP"/>
              </w:rPr>
            </w:pPr>
          </w:p>
        </w:tc>
        <w:tc>
          <w:tcPr>
            <w:tcW w:w="1512" w:type="dxa"/>
          </w:tcPr>
          <w:p w14:paraId="338FFC42" w14:textId="77777777" w:rsidR="006A1CE4" w:rsidRPr="00E67E0D" w:rsidRDefault="006A1CE4" w:rsidP="00E7499B">
            <w:pPr>
              <w:pStyle w:val="TAL"/>
              <w:rPr>
                <w:lang w:eastAsia="ja-JP"/>
              </w:rPr>
            </w:pPr>
            <w:r w:rsidRPr="00E67E0D">
              <w:t>9.3.1.31</w:t>
            </w:r>
          </w:p>
        </w:tc>
        <w:tc>
          <w:tcPr>
            <w:tcW w:w="1728" w:type="dxa"/>
          </w:tcPr>
          <w:p w14:paraId="35CD3F54" w14:textId="77777777" w:rsidR="006A1CE4" w:rsidRPr="00E67E0D" w:rsidRDefault="006A1CE4" w:rsidP="00E7499B">
            <w:pPr>
              <w:pStyle w:val="TAL"/>
              <w:rPr>
                <w:iCs/>
                <w:lang w:eastAsia="ja-JP"/>
              </w:rPr>
            </w:pPr>
            <w:r w:rsidRPr="00E67E0D">
              <w:rPr>
                <w:rFonts w:cs="Arial"/>
                <w:lang w:eastAsia="en-US"/>
              </w:rPr>
              <w:t>I</w:t>
            </w:r>
            <w:r w:rsidRPr="00E67E0D">
              <w:rPr>
                <w:rFonts w:cs="Arial" w:hint="eastAsia"/>
                <w:lang w:eastAsia="en-US"/>
              </w:rPr>
              <w:t xml:space="preserve">ndicates the </w:t>
            </w:r>
            <w:r w:rsidRPr="00E67E0D">
              <w:rPr>
                <w:rFonts w:cs="Arial"/>
                <w:lang w:eastAsia="en-US"/>
              </w:rPr>
              <w:t>S-</w:t>
            </w:r>
            <w:r w:rsidRPr="00E67E0D">
              <w:rPr>
                <w:rFonts w:cs="Arial" w:hint="eastAsia"/>
                <w:lang w:eastAsia="en-US"/>
              </w:rPr>
              <w:t xml:space="preserve">NSSAIs </w:t>
            </w:r>
            <w:r w:rsidRPr="00E67E0D">
              <w:rPr>
                <w:rFonts w:cs="Arial"/>
                <w:lang w:eastAsia="en-US"/>
              </w:rPr>
              <w:t>permitted</w:t>
            </w:r>
            <w:r w:rsidRPr="00E67E0D">
              <w:rPr>
                <w:rFonts w:cs="Arial" w:hint="eastAsia"/>
                <w:lang w:eastAsia="en-US"/>
              </w:rPr>
              <w:t xml:space="preserve"> by the network</w:t>
            </w:r>
            <w:r w:rsidRPr="00E67E0D">
              <w:rPr>
                <w:rFonts w:cs="Arial"/>
                <w:lang w:eastAsia="en-US"/>
              </w:rPr>
              <w:t>.</w:t>
            </w:r>
          </w:p>
        </w:tc>
        <w:tc>
          <w:tcPr>
            <w:tcW w:w="1080" w:type="dxa"/>
          </w:tcPr>
          <w:p w14:paraId="1E033AB5" w14:textId="77777777" w:rsidR="006A1CE4" w:rsidRPr="00E67E0D" w:rsidRDefault="006A1CE4" w:rsidP="00E7499B">
            <w:pPr>
              <w:pStyle w:val="TAL"/>
              <w:jc w:val="center"/>
              <w:rPr>
                <w:lang w:eastAsia="ja-JP"/>
              </w:rPr>
            </w:pPr>
            <w:r w:rsidRPr="00E67E0D">
              <w:rPr>
                <w:rFonts w:cs="Arial"/>
              </w:rPr>
              <w:t>YES</w:t>
            </w:r>
          </w:p>
        </w:tc>
        <w:tc>
          <w:tcPr>
            <w:tcW w:w="1080" w:type="dxa"/>
          </w:tcPr>
          <w:p w14:paraId="7CEFE646" w14:textId="17C86997" w:rsidR="006A1CE4" w:rsidRPr="00E67E0D" w:rsidRDefault="00AE297A" w:rsidP="00E7499B">
            <w:pPr>
              <w:pStyle w:val="TAL"/>
              <w:jc w:val="center"/>
              <w:rPr>
                <w:rFonts w:cs="Arial"/>
                <w:lang w:eastAsia="ja-JP"/>
              </w:rPr>
            </w:pPr>
            <w:del w:id="3956" w:author="Issam" w:date="2019-02-12T23:38:00Z">
              <w:r w:rsidRPr="00FF6A95">
                <w:rPr>
                  <w:rFonts w:cs="Arial"/>
                </w:rPr>
                <w:delText>ignore</w:delText>
              </w:r>
            </w:del>
            <w:ins w:id="3957" w:author="Issam" w:date="2019-02-12T23:38:00Z">
              <w:r w:rsidR="006A1CE4" w:rsidRPr="00E67E0D">
                <w:rPr>
                  <w:rFonts w:cs="Arial"/>
                  <w:lang w:eastAsia="ja-JP"/>
                </w:rPr>
                <w:t>reject</w:t>
              </w:r>
            </w:ins>
          </w:p>
        </w:tc>
      </w:tr>
      <w:tr w:rsidR="006A1CE4" w:rsidRPr="00E67E0D" w14:paraId="6C70E307" w14:textId="77777777" w:rsidTr="00E7499B">
        <w:tc>
          <w:tcPr>
            <w:tcW w:w="2160" w:type="dxa"/>
          </w:tcPr>
          <w:p w14:paraId="404AE1AB" w14:textId="77777777" w:rsidR="006A1CE4" w:rsidRPr="00E67E0D" w:rsidRDefault="006A1CE4" w:rsidP="00E7499B">
            <w:pPr>
              <w:pStyle w:val="TAL"/>
              <w:rPr>
                <w:lang w:eastAsia="ja-JP"/>
              </w:rPr>
            </w:pPr>
            <w:r w:rsidRPr="00E67E0D">
              <w:rPr>
                <w:rFonts w:eastAsia="Batang" w:cs="Arial"/>
                <w:lang w:eastAsia="ja-JP"/>
              </w:rPr>
              <w:t>Trace Activation</w:t>
            </w:r>
          </w:p>
        </w:tc>
        <w:tc>
          <w:tcPr>
            <w:tcW w:w="1080" w:type="dxa"/>
          </w:tcPr>
          <w:p w14:paraId="13C03098" w14:textId="77777777" w:rsidR="006A1CE4" w:rsidRPr="00E67E0D" w:rsidRDefault="006A1CE4" w:rsidP="00E7499B">
            <w:pPr>
              <w:pStyle w:val="TAL"/>
              <w:rPr>
                <w:lang w:eastAsia="ja-JP"/>
              </w:rPr>
            </w:pPr>
            <w:r w:rsidRPr="00E67E0D">
              <w:rPr>
                <w:rFonts w:cs="Arial"/>
                <w:lang w:eastAsia="ja-JP"/>
              </w:rPr>
              <w:t>O</w:t>
            </w:r>
          </w:p>
        </w:tc>
        <w:tc>
          <w:tcPr>
            <w:tcW w:w="1080" w:type="dxa"/>
          </w:tcPr>
          <w:p w14:paraId="4F14F808" w14:textId="77777777" w:rsidR="006A1CE4" w:rsidRPr="00E67E0D" w:rsidRDefault="006A1CE4" w:rsidP="00E7499B">
            <w:pPr>
              <w:pStyle w:val="TAL"/>
              <w:rPr>
                <w:rFonts w:cs="Arial"/>
                <w:lang w:eastAsia="ja-JP"/>
              </w:rPr>
            </w:pPr>
          </w:p>
        </w:tc>
        <w:tc>
          <w:tcPr>
            <w:tcW w:w="1512" w:type="dxa"/>
          </w:tcPr>
          <w:p w14:paraId="727C2950" w14:textId="77777777" w:rsidR="006A1CE4" w:rsidRPr="00E67E0D" w:rsidRDefault="006A1CE4" w:rsidP="00E7499B">
            <w:pPr>
              <w:pStyle w:val="TAL"/>
              <w:rPr>
                <w:lang w:eastAsia="ja-JP"/>
              </w:rPr>
            </w:pPr>
            <w:r w:rsidRPr="00E67E0D">
              <w:rPr>
                <w:lang w:eastAsia="ja-JP"/>
              </w:rPr>
              <w:t>9.3.1.14</w:t>
            </w:r>
          </w:p>
        </w:tc>
        <w:tc>
          <w:tcPr>
            <w:tcW w:w="1728" w:type="dxa"/>
          </w:tcPr>
          <w:p w14:paraId="2049DD2C" w14:textId="77777777" w:rsidR="006A1CE4" w:rsidRPr="00E67E0D" w:rsidRDefault="006A1CE4" w:rsidP="00E7499B">
            <w:pPr>
              <w:pStyle w:val="TAL"/>
              <w:rPr>
                <w:rFonts w:cs="Arial"/>
                <w:lang w:eastAsia="ja-JP"/>
              </w:rPr>
            </w:pPr>
          </w:p>
        </w:tc>
        <w:tc>
          <w:tcPr>
            <w:tcW w:w="1080" w:type="dxa"/>
          </w:tcPr>
          <w:p w14:paraId="4CB6A53E" w14:textId="77777777" w:rsidR="006A1CE4" w:rsidRPr="00E67E0D" w:rsidRDefault="006A1CE4" w:rsidP="00E7499B">
            <w:pPr>
              <w:pStyle w:val="TAL"/>
              <w:jc w:val="center"/>
              <w:rPr>
                <w:lang w:eastAsia="ja-JP"/>
              </w:rPr>
            </w:pPr>
            <w:r w:rsidRPr="00E67E0D">
              <w:rPr>
                <w:rFonts w:cs="Arial"/>
                <w:lang w:eastAsia="ja-JP"/>
              </w:rPr>
              <w:t>YES</w:t>
            </w:r>
          </w:p>
        </w:tc>
        <w:tc>
          <w:tcPr>
            <w:tcW w:w="1080" w:type="dxa"/>
          </w:tcPr>
          <w:p w14:paraId="15EE2793" w14:textId="77777777" w:rsidR="006A1CE4" w:rsidRPr="00E67E0D" w:rsidRDefault="006A1CE4" w:rsidP="00E7499B">
            <w:pPr>
              <w:pStyle w:val="TAL"/>
              <w:jc w:val="center"/>
              <w:rPr>
                <w:lang w:eastAsia="ja-JP"/>
              </w:rPr>
            </w:pPr>
            <w:r w:rsidRPr="00E67E0D">
              <w:rPr>
                <w:rFonts w:cs="Arial"/>
                <w:lang w:eastAsia="ja-JP"/>
              </w:rPr>
              <w:t>ignore</w:t>
            </w:r>
          </w:p>
        </w:tc>
      </w:tr>
      <w:tr w:rsidR="006A1CE4" w:rsidRPr="00E67E0D" w14:paraId="6F7012C2" w14:textId="77777777" w:rsidTr="00E7499B">
        <w:tc>
          <w:tcPr>
            <w:tcW w:w="2160" w:type="dxa"/>
          </w:tcPr>
          <w:p w14:paraId="41C27F53" w14:textId="77777777" w:rsidR="006A1CE4" w:rsidRPr="00E67E0D" w:rsidRDefault="006A1CE4" w:rsidP="00E7499B">
            <w:pPr>
              <w:pStyle w:val="TAL"/>
              <w:rPr>
                <w:lang w:eastAsia="ja-JP"/>
              </w:rPr>
            </w:pPr>
            <w:r w:rsidRPr="00E67E0D">
              <w:rPr>
                <w:rFonts w:eastAsia="Batang" w:cs="Arial"/>
                <w:lang w:eastAsia="ja-JP"/>
              </w:rPr>
              <w:t>Masked IMEISV</w:t>
            </w:r>
          </w:p>
        </w:tc>
        <w:tc>
          <w:tcPr>
            <w:tcW w:w="1080" w:type="dxa"/>
          </w:tcPr>
          <w:p w14:paraId="5D9B6FB0" w14:textId="77777777" w:rsidR="006A1CE4" w:rsidRPr="00E67E0D" w:rsidRDefault="006A1CE4" w:rsidP="00E7499B">
            <w:pPr>
              <w:pStyle w:val="TAL"/>
              <w:rPr>
                <w:lang w:eastAsia="ja-JP"/>
              </w:rPr>
            </w:pPr>
            <w:r w:rsidRPr="00E67E0D">
              <w:rPr>
                <w:rFonts w:cs="Arial"/>
                <w:lang w:eastAsia="zh-CN"/>
              </w:rPr>
              <w:t>O</w:t>
            </w:r>
          </w:p>
        </w:tc>
        <w:tc>
          <w:tcPr>
            <w:tcW w:w="1080" w:type="dxa"/>
          </w:tcPr>
          <w:p w14:paraId="2F18994A" w14:textId="77777777" w:rsidR="006A1CE4" w:rsidRPr="00E67E0D" w:rsidRDefault="006A1CE4" w:rsidP="00E7499B">
            <w:pPr>
              <w:pStyle w:val="TAL"/>
              <w:rPr>
                <w:rFonts w:cs="Arial"/>
                <w:lang w:eastAsia="ja-JP"/>
              </w:rPr>
            </w:pPr>
          </w:p>
        </w:tc>
        <w:tc>
          <w:tcPr>
            <w:tcW w:w="1512" w:type="dxa"/>
          </w:tcPr>
          <w:p w14:paraId="5DBD8A5E" w14:textId="77777777" w:rsidR="006A1CE4" w:rsidRPr="00E67E0D" w:rsidRDefault="006A1CE4" w:rsidP="00E7499B">
            <w:pPr>
              <w:pStyle w:val="TAL"/>
              <w:rPr>
                <w:lang w:eastAsia="ja-JP"/>
              </w:rPr>
            </w:pPr>
            <w:r w:rsidRPr="00E67E0D">
              <w:rPr>
                <w:lang w:eastAsia="ja-JP"/>
              </w:rPr>
              <w:t>9.3.1.54</w:t>
            </w:r>
          </w:p>
        </w:tc>
        <w:tc>
          <w:tcPr>
            <w:tcW w:w="1728" w:type="dxa"/>
          </w:tcPr>
          <w:p w14:paraId="4B7213DC" w14:textId="77777777" w:rsidR="006A1CE4" w:rsidRPr="00E67E0D" w:rsidRDefault="006A1CE4" w:rsidP="00E7499B">
            <w:pPr>
              <w:pStyle w:val="TAL"/>
              <w:rPr>
                <w:rFonts w:cs="Arial"/>
                <w:lang w:eastAsia="ja-JP"/>
              </w:rPr>
            </w:pPr>
          </w:p>
        </w:tc>
        <w:tc>
          <w:tcPr>
            <w:tcW w:w="1080" w:type="dxa"/>
          </w:tcPr>
          <w:p w14:paraId="7270C559" w14:textId="77777777" w:rsidR="006A1CE4" w:rsidRPr="00E67E0D" w:rsidRDefault="006A1CE4" w:rsidP="00E7499B">
            <w:pPr>
              <w:pStyle w:val="TAL"/>
              <w:jc w:val="center"/>
              <w:rPr>
                <w:lang w:eastAsia="ja-JP"/>
              </w:rPr>
            </w:pPr>
            <w:r w:rsidRPr="00E67E0D">
              <w:rPr>
                <w:rFonts w:cs="Arial"/>
                <w:lang w:eastAsia="ja-JP"/>
              </w:rPr>
              <w:t>YES</w:t>
            </w:r>
          </w:p>
        </w:tc>
        <w:tc>
          <w:tcPr>
            <w:tcW w:w="1080" w:type="dxa"/>
          </w:tcPr>
          <w:p w14:paraId="6B4FCCC8" w14:textId="77777777" w:rsidR="006A1CE4" w:rsidRPr="00E67E0D" w:rsidRDefault="006A1CE4" w:rsidP="00E7499B">
            <w:pPr>
              <w:pStyle w:val="TAL"/>
              <w:jc w:val="center"/>
              <w:rPr>
                <w:lang w:eastAsia="ja-JP"/>
              </w:rPr>
            </w:pPr>
            <w:r w:rsidRPr="00E67E0D">
              <w:rPr>
                <w:rFonts w:cs="Arial"/>
                <w:lang w:eastAsia="ja-JP"/>
              </w:rPr>
              <w:t>ignore</w:t>
            </w:r>
          </w:p>
        </w:tc>
      </w:tr>
      <w:tr w:rsidR="006A1CE4" w:rsidRPr="00E67E0D" w14:paraId="159BAD65" w14:textId="77777777" w:rsidTr="00E7499B">
        <w:tc>
          <w:tcPr>
            <w:tcW w:w="2160" w:type="dxa"/>
          </w:tcPr>
          <w:p w14:paraId="398C914A" w14:textId="77777777" w:rsidR="006A1CE4" w:rsidRPr="00E67E0D" w:rsidRDefault="006A1CE4" w:rsidP="00E7499B">
            <w:pPr>
              <w:pStyle w:val="TAL"/>
              <w:rPr>
                <w:rFonts w:cs="Arial"/>
                <w:lang w:eastAsia="ja-JP"/>
              </w:rPr>
            </w:pPr>
            <w:r w:rsidRPr="00E67E0D">
              <w:rPr>
                <w:lang w:eastAsia="ja-JP"/>
              </w:rPr>
              <w:t>Source to Target Transparent Container</w:t>
            </w:r>
          </w:p>
        </w:tc>
        <w:tc>
          <w:tcPr>
            <w:tcW w:w="1080" w:type="dxa"/>
          </w:tcPr>
          <w:p w14:paraId="60AEA49D" w14:textId="77777777" w:rsidR="006A1CE4" w:rsidRPr="00E67E0D" w:rsidRDefault="006A1CE4" w:rsidP="00E7499B">
            <w:pPr>
              <w:pStyle w:val="TAL"/>
              <w:rPr>
                <w:rFonts w:cs="Arial"/>
                <w:lang w:eastAsia="ja-JP"/>
              </w:rPr>
            </w:pPr>
            <w:r w:rsidRPr="00E67E0D">
              <w:rPr>
                <w:lang w:eastAsia="ja-JP"/>
              </w:rPr>
              <w:t>M</w:t>
            </w:r>
          </w:p>
        </w:tc>
        <w:tc>
          <w:tcPr>
            <w:tcW w:w="1080" w:type="dxa"/>
          </w:tcPr>
          <w:p w14:paraId="26EE07FC" w14:textId="77777777" w:rsidR="006A1CE4" w:rsidRPr="00E67E0D" w:rsidRDefault="006A1CE4" w:rsidP="00E7499B">
            <w:pPr>
              <w:pStyle w:val="TAL"/>
              <w:rPr>
                <w:rFonts w:cs="Arial"/>
                <w:lang w:eastAsia="ja-JP"/>
              </w:rPr>
            </w:pPr>
          </w:p>
        </w:tc>
        <w:tc>
          <w:tcPr>
            <w:tcW w:w="1512" w:type="dxa"/>
          </w:tcPr>
          <w:p w14:paraId="14B50612" w14:textId="77777777" w:rsidR="006A1CE4" w:rsidRPr="00E67E0D" w:rsidRDefault="006A1CE4" w:rsidP="00E7499B">
            <w:pPr>
              <w:pStyle w:val="TAL"/>
              <w:rPr>
                <w:rFonts w:cs="Arial"/>
                <w:lang w:eastAsia="ja-JP"/>
              </w:rPr>
            </w:pPr>
            <w:r w:rsidRPr="00E67E0D">
              <w:rPr>
                <w:lang w:eastAsia="ja-JP"/>
              </w:rPr>
              <w:t>9.3.1.20</w:t>
            </w:r>
          </w:p>
        </w:tc>
        <w:tc>
          <w:tcPr>
            <w:tcW w:w="1728" w:type="dxa"/>
          </w:tcPr>
          <w:p w14:paraId="7FB6AADD" w14:textId="77777777" w:rsidR="006A1CE4" w:rsidRPr="00E67E0D" w:rsidRDefault="006A1CE4" w:rsidP="00E7499B">
            <w:pPr>
              <w:pStyle w:val="TAL"/>
              <w:rPr>
                <w:rFonts w:cs="Arial"/>
                <w:lang w:eastAsia="ja-JP"/>
              </w:rPr>
            </w:pPr>
          </w:p>
        </w:tc>
        <w:tc>
          <w:tcPr>
            <w:tcW w:w="1080" w:type="dxa"/>
          </w:tcPr>
          <w:p w14:paraId="1DC5E7AF" w14:textId="77777777" w:rsidR="006A1CE4" w:rsidRPr="00E67E0D" w:rsidRDefault="006A1CE4" w:rsidP="00E7499B">
            <w:pPr>
              <w:pStyle w:val="TAL"/>
              <w:jc w:val="center"/>
              <w:rPr>
                <w:rFonts w:cs="Arial"/>
                <w:lang w:eastAsia="ja-JP"/>
              </w:rPr>
            </w:pPr>
            <w:r w:rsidRPr="00E67E0D">
              <w:rPr>
                <w:lang w:eastAsia="ja-JP"/>
              </w:rPr>
              <w:t>YES</w:t>
            </w:r>
          </w:p>
        </w:tc>
        <w:tc>
          <w:tcPr>
            <w:tcW w:w="1080" w:type="dxa"/>
          </w:tcPr>
          <w:p w14:paraId="4C55E0BE" w14:textId="77777777" w:rsidR="006A1CE4" w:rsidRPr="00E67E0D" w:rsidRDefault="006A1CE4" w:rsidP="00E7499B">
            <w:pPr>
              <w:pStyle w:val="TAL"/>
              <w:jc w:val="center"/>
              <w:rPr>
                <w:rFonts w:cs="Arial"/>
                <w:lang w:eastAsia="ja-JP"/>
              </w:rPr>
            </w:pPr>
            <w:r w:rsidRPr="00E67E0D">
              <w:rPr>
                <w:lang w:eastAsia="ja-JP"/>
              </w:rPr>
              <w:t>reject</w:t>
            </w:r>
          </w:p>
        </w:tc>
      </w:tr>
      <w:tr w:rsidR="006A1CE4" w:rsidRPr="00E67E0D" w14:paraId="6338322B" w14:textId="77777777" w:rsidTr="00E7499B">
        <w:tc>
          <w:tcPr>
            <w:tcW w:w="2160" w:type="dxa"/>
          </w:tcPr>
          <w:p w14:paraId="1057C367" w14:textId="77777777" w:rsidR="006A1CE4" w:rsidRPr="00E67E0D" w:rsidRDefault="006A1CE4" w:rsidP="00E7499B">
            <w:pPr>
              <w:pStyle w:val="TAL"/>
              <w:rPr>
                <w:rFonts w:cs="Arial"/>
                <w:lang w:eastAsia="ja-JP"/>
              </w:rPr>
            </w:pPr>
            <w:r w:rsidRPr="00E67E0D">
              <w:rPr>
                <w:lang w:eastAsia="ja-JP"/>
              </w:rPr>
              <w:t>Mobility Restriction List</w:t>
            </w:r>
          </w:p>
        </w:tc>
        <w:tc>
          <w:tcPr>
            <w:tcW w:w="1080" w:type="dxa"/>
          </w:tcPr>
          <w:p w14:paraId="11EFF361" w14:textId="77777777" w:rsidR="006A1CE4" w:rsidRPr="00E67E0D" w:rsidRDefault="006A1CE4" w:rsidP="00E7499B">
            <w:pPr>
              <w:pStyle w:val="TAL"/>
              <w:rPr>
                <w:rFonts w:cs="Arial"/>
                <w:lang w:eastAsia="ja-JP"/>
              </w:rPr>
            </w:pPr>
            <w:r w:rsidRPr="00E67E0D">
              <w:rPr>
                <w:lang w:eastAsia="ja-JP"/>
              </w:rPr>
              <w:t>O</w:t>
            </w:r>
          </w:p>
        </w:tc>
        <w:tc>
          <w:tcPr>
            <w:tcW w:w="1080" w:type="dxa"/>
          </w:tcPr>
          <w:p w14:paraId="3D58831D" w14:textId="77777777" w:rsidR="006A1CE4" w:rsidRPr="00E67E0D" w:rsidRDefault="006A1CE4" w:rsidP="00E7499B">
            <w:pPr>
              <w:pStyle w:val="TAL"/>
              <w:rPr>
                <w:rFonts w:cs="Arial"/>
                <w:i/>
                <w:lang w:eastAsia="ja-JP"/>
              </w:rPr>
            </w:pPr>
          </w:p>
        </w:tc>
        <w:tc>
          <w:tcPr>
            <w:tcW w:w="1512" w:type="dxa"/>
          </w:tcPr>
          <w:p w14:paraId="07AAD631" w14:textId="77777777" w:rsidR="006A1CE4" w:rsidRPr="00E67E0D" w:rsidRDefault="006A1CE4" w:rsidP="00E7499B">
            <w:pPr>
              <w:pStyle w:val="TAL"/>
              <w:rPr>
                <w:rFonts w:cs="Arial"/>
                <w:lang w:eastAsia="ja-JP"/>
              </w:rPr>
            </w:pPr>
            <w:r w:rsidRPr="00E67E0D">
              <w:rPr>
                <w:lang w:eastAsia="ja-JP"/>
              </w:rPr>
              <w:t>9.3.1.85</w:t>
            </w:r>
          </w:p>
        </w:tc>
        <w:tc>
          <w:tcPr>
            <w:tcW w:w="1728" w:type="dxa"/>
          </w:tcPr>
          <w:p w14:paraId="3FE7C36F" w14:textId="77777777" w:rsidR="006A1CE4" w:rsidRPr="00E67E0D" w:rsidRDefault="006A1CE4" w:rsidP="00E7499B">
            <w:pPr>
              <w:pStyle w:val="TAL"/>
              <w:rPr>
                <w:rFonts w:cs="Arial"/>
                <w:lang w:eastAsia="ja-JP"/>
              </w:rPr>
            </w:pPr>
          </w:p>
        </w:tc>
        <w:tc>
          <w:tcPr>
            <w:tcW w:w="1080" w:type="dxa"/>
          </w:tcPr>
          <w:p w14:paraId="3941448E" w14:textId="77777777" w:rsidR="006A1CE4" w:rsidRPr="00E67E0D" w:rsidRDefault="006A1CE4" w:rsidP="00E7499B">
            <w:pPr>
              <w:pStyle w:val="TAR"/>
              <w:jc w:val="center"/>
              <w:rPr>
                <w:rFonts w:cs="Arial"/>
                <w:lang w:eastAsia="ja-JP"/>
              </w:rPr>
            </w:pPr>
            <w:r w:rsidRPr="00E67E0D">
              <w:rPr>
                <w:lang w:eastAsia="ja-JP"/>
              </w:rPr>
              <w:t>YES</w:t>
            </w:r>
          </w:p>
        </w:tc>
        <w:tc>
          <w:tcPr>
            <w:tcW w:w="1080" w:type="dxa"/>
          </w:tcPr>
          <w:p w14:paraId="17EFBD27" w14:textId="77777777" w:rsidR="006A1CE4" w:rsidRPr="00E67E0D" w:rsidRDefault="006A1CE4" w:rsidP="00E7499B">
            <w:pPr>
              <w:pStyle w:val="TAR"/>
              <w:jc w:val="center"/>
              <w:rPr>
                <w:rFonts w:cs="Arial"/>
                <w:lang w:eastAsia="ja-JP"/>
              </w:rPr>
            </w:pPr>
            <w:r w:rsidRPr="00E67E0D">
              <w:rPr>
                <w:lang w:eastAsia="ja-JP"/>
              </w:rPr>
              <w:t>ignore</w:t>
            </w:r>
          </w:p>
        </w:tc>
      </w:tr>
      <w:tr w:rsidR="006A1CE4" w:rsidRPr="00E67E0D" w14:paraId="653278F0" w14:textId="77777777" w:rsidTr="00E7499B">
        <w:tc>
          <w:tcPr>
            <w:tcW w:w="2160" w:type="dxa"/>
          </w:tcPr>
          <w:p w14:paraId="7DE993E1" w14:textId="77777777" w:rsidR="006A1CE4" w:rsidRPr="00E67E0D" w:rsidRDefault="006A1CE4" w:rsidP="00E7499B">
            <w:pPr>
              <w:pStyle w:val="TAL"/>
              <w:rPr>
                <w:lang w:eastAsia="ja-JP"/>
              </w:rPr>
            </w:pPr>
            <w:r w:rsidRPr="00E67E0D">
              <w:rPr>
                <w:lang w:eastAsia="ja-JP"/>
              </w:rPr>
              <w:t>Location Reporting Request Type</w:t>
            </w:r>
          </w:p>
        </w:tc>
        <w:tc>
          <w:tcPr>
            <w:tcW w:w="1080" w:type="dxa"/>
          </w:tcPr>
          <w:p w14:paraId="04DB0D09" w14:textId="77777777" w:rsidR="006A1CE4" w:rsidRPr="00E67E0D" w:rsidRDefault="006A1CE4" w:rsidP="00E7499B">
            <w:pPr>
              <w:pStyle w:val="TAL"/>
              <w:rPr>
                <w:lang w:eastAsia="ja-JP"/>
              </w:rPr>
            </w:pPr>
            <w:r w:rsidRPr="00E67E0D">
              <w:rPr>
                <w:lang w:eastAsia="ja-JP"/>
              </w:rPr>
              <w:t>O</w:t>
            </w:r>
          </w:p>
        </w:tc>
        <w:tc>
          <w:tcPr>
            <w:tcW w:w="1080" w:type="dxa"/>
          </w:tcPr>
          <w:p w14:paraId="628FD421" w14:textId="77777777" w:rsidR="006A1CE4" w:rsidRPr="00E67E0D" w:rsidRDefault="006A1CE4" w:rsidP="00E7499B">
            <w:pPr>
              <w:pStyle w:val="TAL"/>
              <w:rPr>
                <w:rFonts w:cs="Arial"/>
                <w:i/>
                <w:lang w:eastAsia="ja-JP"/>
              </w:rPr>
            </w:pPr>
          </w:p>
        </w:tc>
        <w:tc>
          <w:tcPr>
            <w:tcW w:w="1512" w:type="dxa"/>
          </w:tcPr>
          <w:p w14:paraId="42C9E93A" w14:textId="77777777" w:rsidR="006A1CE4" w:rsidRPr="00E67E0D" w:rsidRDefault="006A1CE4" w:rsidP="00E7499B">
            <w:pPr>
              <w:pStyle w:val="TAL"/>
              <w:rPr>
                <w:lang w:eastAsia="ja-JP"/>
              </w:rPr>
            </w:pPr>
            <w:r w:rsidRPr="00E67E0D">
              <w:rPr>
                <w:lang w:eastAsia="ja-JP"/>
              </w:rPr>
              <w:t>9.3.1.65</w:t>
            </w:r>
          </w:p>
        </w:tc>
        <w:tc>
          <w:tcPr>
            <w:tcW w:w="1728" w:type="dxa"/>
          </w:tcPr>
          <w:p w14:paraId="57053DD8" w14:textId="77777777" w:rsidR="006A1CE4" w:rsidRPr="00E67E0D" w:rsidRDefault="006A1CE4" w:rsidP="00E7499B">
            <w:pPr>
              <w:pStyle w:val="TAL"/>
              <w:rPr>
                <w:rFonts w:cs="Arial"/>
                <w:lang w:eastAsia="ja-JP"/>
              </w:rPr>
            </w:pPr>
          </w:p>
        </w:tc>
        <w:tc>
          <w:tcPr>
            <w:tcW w:w="1080" w:type="dxa"/>
          </w:tcPr>
          <w:p w14:paraId="7F227742" w14:textId="77777777" w:rsidR="006A1CE4" w:rsidRPr="00E67E0D" w:rsidRDefault="006A1CE4" w:rsidP="00E7499B">
            <w:pPr>
              <w:pStyle w:val="TAR"/>
              <w:jc w:val="center"/>
              <w:rPr>
                <w:lang w:eastAsia="ja-JP"/>
              </w:rPr>
            </w:pPr>
            <w:r w:rsidRPr="00E67E0D">
              <w:rPr>
                <w:lang w:eastAsia="ja-JP"/>
              </w:rPr>
              <w:t>YES</w:t>
            </w:r>
          </w:p>
        </w:tc>
        <w:tc>
          <w:tcPr>
            <w:tcW w:w="1080" w:type="dxa"/>
          </w:tcPr>
          <w:p w14:paraId="68461F7A" w14:textId="77777777" w:rsidR="006A1CE4" w:rsidRPr="00E67E0D" w:rsidRDefault="006A1CE4" w:rsidP="00E7499B">
            <w:pPr>
              <w:pStyle w:val="TAR"/>
              <w:jc w:val="center"/>
              <w:rPr>
                <w:lang w:eastAsia="ja-JP"/>
              </w:rPr>
            </w:pPr>
            <w:r w:rsidRPr="00E67E0D">
              <w:rPr>
                <w:lang w:eastAsia="ja-JP"/>
              </w:rPr>
              <w:t>ignore</w:t>
            </w:r>
          </w:p>
        </w:tc>
      </w:tr>
      <w:tr w:rsidR="006A1CE4" w:rsidRPr="00E67E0D" w14:paraId="36B1C99E" w14:textId="77777777" w:rsidTr="00E7499B">
        <w:tc>
          <w:tcPr>
            <w:tcW w:w="2160" w:type="dxa"/>
          </w:tcPr>
          <w:p w14:paraId="5C56856C" w14:textId="77777777" w:rsidR="006A1CE4" w:rsidRPr="00E67E0D" w:rsidRDefault="006A1CE4" w:rsidP="00E7499B">
            <w:pPr>
              <w:pStyle w:val="TAL"/>
              <w:rPr>
                <w:lang w:eastAsia="ja-JP"/>
              </w:rPr>
            </w:pPr>
            <w:r w:rsidRPr="00E67E0D">
              <w:rPr>
                <w:lang w:eastAsia="ja-JP"/>
              </w:rPr>
              <w:t>RRC Inactive Transition Report Request</w:t>
            </w:r>
          </w:p>
        </w:tc>
        <w:tc>
          <w:tcPr>
            <w:tcW w:w="1080" w:type="dxa"/>
          </w:tcPr>
          <w:p w14:paraId="7E497232" w14:textId="77777777" w:rsidR="006A1CE4" w:rsidRPr="00E67E0D" w:rsidRDefault="006A1CE4" w:rsidP="00E7499B">
            <w:pPr>
              <w:pStyle w:val="TAL"/>
              <w:rPr>
                <w:lang w:eastAsia="ja-JP"/>
              </w:rPr>
            </w:pPr>
            <w:r w:rsidRPr="00E67E0D">
              <w:rPr>
                <w:lang w:eastAsia="ja-JP"/>
              </w:rPr>
              <w:t>O</w:t>
            </w:r>
          </w:p>
        </w:tc>
        <w:tc>
          <w:tcPr>
            <w:tcW w:w="1080" w:type="dxa"/>
          </w:tcPr>
          <w:p w14:paraId="62AEF2EE" w14:textId="77777777" w:rsidR="006A1CE4" w:rsidRPr="00E67E0D" w:rsidRDefault="006A1CE4" w:rsidP="00E7499B">
            <w:pPr>
              <w:pStyle w:val="TAL"/>
              <w:rPr>
                <w:rFonts w:cs="Arial"/>
                <w:i/>
                <w:lang w:eastAsia="ja-JP"/>
              </w:rPr>
            </w:pPr>
          </w:p>
        </w:tc>
        <w:tc>
          <w:tcPr>
            <w:tcW w:w="1512" w:type="dxa"/>
          </w:tcPr>
          <w:p w14:paraId="6CAA7D95" w14:textId="77777777" w:rsidR="006A1CE4" w:rsidRPr="00E67E0D" w:rsidRDefault="006A1CE4" w:rsidP="00E7499B">
            <w:pPr>
              <w:pStyle w:val="TAL"/>
              <w:rPr>
                <w:lang w:eastAsia="ja-JP"/>
              </w:rPr>
            </w:pPr>
            <w:r w:rsidRPr="00E67E0D">
              <w:rPr>
                <w:lang w:eastAsia="ja-JP"/>
              </w:rPr>
              <w:t>9.3.1.91</w:t>
            </w:r>
          </w:p>
        </w:tc>
        <w:tc>
          <w:tcPr>
            <w:tcW w:w="1728" w:type="dxa"/>
          </w:tcPr>
          <w:p w14:paraId="63A0B743" w14:textId="77777777" w:rsidR="006A1CE4" w:rsidRPr="00E67E0D" w:rsidRDefault="006A1CE4" w:rsidP="00E7499B">
            <w:pPr>
              <w:pStyle w:val="TAL"/>
              <w:rPr>
                <w:rFonts w:cs="Arial"/>
                <w:lang w:eastAsia="ja-JP"/>
              </w:rPr>
            </w:pPr>
          </w:p>
        </w:tc>
        <w:tc>
          <w:tcPr>
            <w:tcW w:w="1080" w:type="dxa"/>
          </w:tcPr>
          <w:p w14:paraId="27A3622E" w14:textId="77777777" w:rsidR="006A1CE4" w:rsidRPr="00E67E0D" w:rsidRDefault="006A1CE4" w:rsidP="00E7499B">
            <w:pPr>
              <w:pStyle w:val="TAR"/>
              <w:jc w:val="center"/>
              <w:rPr>
                <w:lang w:eastAsia="ja-JP"/>
              </w:rPr>
            </w:pPr>
            <w:r w:rsidRPr="00E67E0D">
              <w:rPr>
                <w:lang w:eastAsia="ja-JP"/>
              </w:rPr>
              <w:t>YES</w:t>
            </w:r>
          </w:p>
        </w:tc>
        <w:tc>
          <w:tcPr>
            <w:tcW w:w="1080" w:type="dxa"/>
          </w:tcPr>
          <w:p w14:paraId="41FA3436" w14:textId="77777777" w:rsidR="006A1CE4" w:rsidRPr="00E67E0D" w:rsidRDefault="006A1CE4" w:rsidP="00E7499B">
            <w:pPr>
              <w:pStyle w:val="TAR"/>
              <w:jc w:val="center"/>
              <w:rPr>
                <w:lang w:eastAsia="ja-JP"/>
              </w:rPr>
            </w:pPr>
            <w:r w:rsidRPr="00E67E0D">
              <w:rPr>
                <w:lang w:eastAsia="ja-JP"/>
              </w:rPr>
              <w:t>ignore</w:t>
            </w:r>
          </w:p>
        </w:tc>
      </w:tr>
      <w:tr w:rsidR="006A1CE4" w:rsidRPr="00E67E0D" w14:paraId="3753E6F3" w14:textId="77777777" w:rsidTr="00E7499B">
        <w:tc>
          <w:tcPr>
            <w:tcW w:w="2160" w:type="dxa"/>
          </w:tcPr>
          <w:p w14:paraId="5D908F9C" w14:textId="77777777" w:rsidR="006A1CE4" w:rsidRPr="00E67E0D" w:rsidRDefault="006A1CE4" w:rsidP="00E7499B">
            <w:pPr>
              <w:pStyle w:val="TAL"/>
              <w:rPr>
                <w:lang w:eastAsia="ja-JP"/>
              </w:rPr>
            </w:pPr>
            <w:r w:rsidRPr="00E67E0D">
              <w:rPr>
                <w:lang w:eastAsia="ja-JP"/>
              </w:rPr>
              <w:t>GUAMI</w:t>
            </w:r>
          </w:p>
        </w:tc>
        <w:tc>
          <w:tcPr>
            <w:tcW w:w="1080" w:type="dxa"/>
          </w:tcPr>
          <w:p w14:paraId="0DE22C04" w14:textId="77777777" w:rsidR="006A1CE4" w:rsidRPr="00E67E0D" w:rsidRDefault="006A1CE4" w:rsidP="00E7499B">
            <w:pPr>
              <w:pStyle w:val="TAL"/>
              <w:rPr>
                <w:lang w:eastAsia="ja-JP"/>
              </w:rPr>
            </w:pPr>
            <w:r w:rsidRPr="00E67E0D">
              <w:rPr>
                <w:lang w:eastAsia="ja-JP"/>
              </w:rPr>
              <w:t>M</w:t>
            </w:r>
          </w:p>
        </w:tc>
        <w:tc>
          <w:tcPr>
            <w:tcW w:w="1080" w:type="dxa"/>
          </w:tcPr>
          <w:p w14:paraId="38BF4ED9" w14:textId="77777777" w:rsidR="006A1CE4" w:rsidRPr="00E67E0D" w:rsidRDefault="006A1CE4" w:rsidP="00E7499B">
            <w:pPr>
              <w:pStyle w:val="TAL"/>
              <w:rPr>
                <w:rFonts w:cs="Arial"/>
                <w:i/>
                <w:lang w:eastAsia="ja-JP"/>
              </w:rPr>
            </w:pPr>
          </w:p>
        </w:tc>
        <w:tc>
          <w:tcPr>
            <w:tcW w:w="1512" w:type="dxa"/>
          </w:tcPr>
          <w:p w14:paraId="1E40B9EB" w14:textId="77777777" w:rsidR="006A1CE4" w:rsidRPr="00E67E0D" w:rsidRDefault="006A1CE4" w:rsidP="00E7499B">
            <w:pPr>
              <w:pStyle w:val="TAL"/>
              <w:rPr>
                <w:lang w:eastAsia="ja-JP"/>
              </w:rPr>
            </w:pPr>
            <w:r w:rsidRPr="00E67E0D">
              <w:rPr>
                <w:lang w:eastAsia="ja-JP"/>
              </w:rPr>
              <w:t>9.3.3.3</w:t>
            </w:r>
          </w:p>
        </w:tc>
        <w:tc>
          <w:tcPr>
            <w:tcW w:w="1728" w:type="dxa"/>
          </w:tcPr>
          <w:p w14:paraId="3429331B" w14:textId="77777777" w:rsidR="006A1CE4" w:rsidRPr="00E67E0D" w:rsidRDefault="006A1CE4" w:rsidP="00E7499B">
            <w:pPr>
              <w:pStyle w:val="TAL"/>
              <w:rPr>
                <w:rFonts w:cs="Arial"/>
                <w:lang w:eastAsia="ja-JP"/>
              </w:rPr>
            </w:pPr>
          </w:p>
        </w:tc>
        <w:tc>
          <w:tcPr>
            <w:tcW w:w="1080" w:type="dxa"/>
          </w:tcPr>
          <w:p w14:paraId="2B9A5845" w14:textId="77777777" w:rsidR="006A1CE4" w:rsidRPr="00E67E0D" w:rsidRDefault="006A1CE4" w:rsidP="00E7499B">
            <w:pPr>
              <w:pStyle w:val="TAR"/>
              <w:jc w:val="center"/>
              <w:rPr>
                <w:lang w:eastAsia="ja-JP"/>
              </w:rPr>
            </w:pPr>
            <w:r w:rsidRPr="00E67E0D">
              <w:rPr>
                <w:lang w:eastAsia="ja-JP"/>
              </w:rPr>
              <w:t>YES</w:t>
            </w:r>
          </w:p>
        </w:tc>
        <w:tc>
          <w:tcPr>
            <w:tcW w:w="1080" w:type="dxa"/>
          </w:tcPr>
          <w:p w14:paraId="5B391127" w14:textId="77777777" w:rsidR="006A1CE4" w:rsidRPr="00E67E0D" w:rsidRDefault="006A1CE4" w:rsidP="00E7499B">
            <w:pPr>
              <w:pStyle w:val="TAR"/>
              <w:jc w:val="center"/>
              <w:rPr>
                <w:lang w:eastAsia="ja-JP"/>
              </w:rPr>
            </w:pPr>
            <w:r w:rsidRPr="00E67E0D">
              <w:rPr>
                <w:lang w:eastAsia="ja-JP"/>
              </w:rPr>
              <w:t>reject</w:t>
            </w:r>
          </w:p>
        </w:tc>
      </w:tr>
    </w:tbl>
    <w:p w14:paraId="28CFD3B1"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5A605A71" w14:textId="77777777" w:rsidTr="00E7499B">
        <w:tc>
          <w:tcPr>
            <w:tcW w:w="3528" w:type="dxa"/>
          </w:tcPr>
          <w:p w14:paraId="47F8F7DB"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35495C22"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2D20B06C" w14:textId="77777777" w:rsidTr="00E7499B">
        <w:tc>
          <w:tcPr>
            <w:tcW w:w="3528" w:type="dxa"/>
          </w:tcPr>
          <w:p w14:paraId="3D7A95F0" w14:textId="77777777" w:rsidR="006A1CE4" w:rsidRPr="00E67E0D" w:rsidRDefault="006A1CE4" w:rsidP="00E7499B">
            <w:pPr>
              <w:pStyle w:val="TAL"/>
              <w:rPr>
                <w:rFonts w:cs="Arial"/>
                <w:lang w:eastAsia="ja-JP"/>
              </w:rPr>
            </w:pPr>
            <w:r w:rsidRPr="00E67E0D">
              <w:rPr>
                <w:lang w:eastAsia="ja-JP"/>
              </w:rPr>
              <w:t>maxnoofPDUSessions</w:t>
            </w:r>
          </w:p>
        </w:tc>
        <w:tc>
          <w:tcPr>
            <w:tcW w:w="6192" w:type="dxa"/>
          </w:tcPr>
          <w:p w14:paraId="22D6FFD1" w14:textId="77777777" w:rsidR="006A1CE4" w:rsidRPr="00E67E0D" w:rsidRDefault="006A1CE4" w:rsidP="00E7499B">
            <w:pPr>
              <w:pStyle w:val="TAL"/>
              <w:rPr>
                <w:rFonts w:cs="Arial"/>
                <w:lang w:eastAsia="ja-JP"/>
              </w:rPr>
            </w:pPr>
            <w:r w:rsidRPr="00E67E0D">
              <w:rPr>
                <w:lang w:eastAsia="ja-JP"/>
              </w:rPr>
              <w:t xml:space="preserve">Maximum no. of PDU sessions allowed towards one UE. Value is </w:t>
            </w:r>
            <w:r w:rsidRPr="00E67E0D">
              <w:rPr>
                <w:rFonts w:eastAsia="SimSun" w:hint="eastAsia"/>
                <w:lang w:eastAsia="zh-CN"/>
              </w:rPr>
              <w:t>256</w:t>
            </w:r>
            <w:r w:rsidRPr="00E67E0D">
              <w:rPr>
                <w:lang w:eastAsia="ja-JP"/>
              </w:rPr>
              <w:t>.</w:t>
            </w:r>
          </w:p>
        </w:tc>
      </w:tr>
    </w:tbl>
    <w:p w14:paraId="5A1CDB40" w14:textId="77777777" w:rsidR="006A1CE4" w:rsidRPr="00E67E0D" w:rsidRDefault="006A1CE4" w:rsidP="00E7499B"/>
    <w:p w14:paraId="2014130C" w14:textId="77777777" w:rsidR="006A1CE4" w:rsidRPr="00E67E0D" w:rsidRDefault="006A1CE4" w:rsidP="00E7499B">
      <w:pPr>
        <w:pStyle w:val="4"/>
      </w:pPr>
      <w:bookmarkStart w:id="3958" w:name="_Toc534720469"/>
      <w:bookmarkStart w:id="3959" w:name="_Toc525567481"/>
      <w:r w:rsidRPr="00E67E0D">
        <w:t>9.2.3.5</w:t>
      </w:r>
      <w:r w:rsidRPr="00E67E0D">
        <w:tab/>
        <w:t>HANDOVER REQUEST ACKNOWLEDGE</w:t>
      </w:r>
      <w:bookmarkEnd w:id="3958"/>
      <w:bookmarkEnd w:id="3959"/>
    </w:p>
    <w:p w14:paraId="3D2B834F" w14:textId="77777777" w:rsidR="006A1CE4" w:rsidRPr="00E67E0D" w:rsidRDefault="006A1CE4" w:rsidP="00E7499B">
      <w:r w:rsidRPr="00E67E0D">
        <w:t xml:space="preserve">This message is sent by the target </w:t>
      </w:r>
      <w:r w:rsidRPr="00E67E0D">
        <w:rPr>
          <w:rFonts w:hint="eastAsia"/>
        </w:rPr>
        <w:t>NG-RAN node</w:t>
      </w:r>
      <w:r w:rsidRPr="00E67E0D">
        <w:t xml:space="preserve"> to inform the </w:t>
      </w:r>
      <w:r w:rsidRPr="00E67E0D">
        <w:rPr>
          <w:rFonts w:hint="eastAsia"/>
        </w:rPr>
        <w:t>A</w:t>
      </w:r>
      <w:r w:rsidRPr="00E67E0D">
        <w:t>M</w:t>
      </w:r>
      <w:r w:rsidRPr="00E67E0D">
        <w:rPr>
          <w:rFonts w:hint="eastAsia"/>
        </w:rPr>
        <w:t>F</w:t>
      </w:r>
      <w:r w:rsidRPr="00E67E0D">
        <w:t xml:space="preserve"> about the prepared resources at the target.</w:t>
      </w:r>
    </w:p>
    <w:p w14:paraId="49594045" w14:textId="77777777" w:rsidR="006A1CE4" w:rsidRPr="00E67E0D" w:rsidRDefault="006A1CE4" w:rsidP="00E7499B">
      <w:r w:rsidRPr="00E67E0D">
        <w:t xml:space="preserve">Direction: </w:t>
      </w:r>
      <w:r w:rsidRPr="00E67E0D">
        <w:rPr>
          <w:rFonts w:hint="eastAsia"/>
        </w:rPr>
        <w:t>NG-RAN node</w:t>
      </w:r>
      <w:r w:rsidRPr="00E67E0D">
        <w:t xml:space="preserve"> </w:t>
      </w:r>
      <w:r w:rsidRPr="00E67E0D">
        <w:sym w:font="Symbol" w:char="F0AE"/>
      </w:r>
      <w:r w:rsidRPr="00E67E0D">
        <w:t xml:space="preserve"> </w:t>
      </w:r>
      <w:r w:rsidRPr="00E67E0D">
        <w:rPr>
          <w:rFonts w:hint="eastAsia"/>
        </w:rPr>
        <w:t>A</w:t>
      </w:r>
      <w:r w:rsidRPr="00E67E0D">
        <w:t>M</w:t>
      </w:r>
      <w:r w:rsidRPr="00E67E0D">
        <w:rPr>
          <w:rFonts w:hint="eastAsia"/>
        </w:rPr>
        <w:t>F</w:t>
      </w:r>
      <w:r w:rsidRPr="00E67E0D">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043F575F" w14:textId="77777777" w:rsidTr="00E7499B">
        <w:tc>
          <w:tcPr>
            <w:tcW w:w="2160" w:type="dxa"/>
          </w:tcPr>
          <w:p w14:paraId="0003775A"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20067AD5"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33A30DA1"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114EAF66"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12AB85FB"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593FA691"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79E5E998"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41BD085F" w14:textId="77777777" w:rsidTr="00E7499B">
        <w:tc>
          <w:tcPr>
            <w:tcW w:w="2160" w:type="dxa"/>
          </w:tcPr>
          <w:p w14:paraId="0D078166" w14:textId="77777777" w:rsidR="006A1CE4" w:rsidRPr="00E67E0D" w:rsidRDefault="006A1CE4" w:rsidP="00E7499B">
            <w:pPr>
              <w:pStyle w:val="TAL"/>
              <w:rPr>
                <w:rFonts w:cs="Arial"/>
                <w:lang w:eastAsia="ja-JP"/>
              </w:rPr>
            </w:pPr>
            <w:r w:rsidRPr="00E67E0D">
              <w:rPr>
                <w:lang w:eastAsia="ja-JP"/>
              </w:rPr>
              <w:t>Message Type</w:t>
            </w:r>
          </w:p>
        </w:tc>
        <w:tc>
          <w:tcPr>
            <w:tcW w:w="1080" w:type="dxa"/>
          </w:tcPr>
          <w:p w14:paraId="73FBEE22" w14:textId="77777777" w:rsidR="006A1CE4" w:rsidRPr="00E67E0D" w:rsidRDefault="006A1CE4" w:rsidP="00E7499B">
            <w:pPr>
              <w:pStyle w:val="TAL"/>
              <w:rPr>
                <w:rFonts w:cs="Arial"/>
                <w:lang w:eastAsia="ja-JP"/>
              </w:rPr>
            </w:pPr>
            <w:r w:rsidRPr="00E67E0D">
              <w:rPr>
                <w:lang w:eastAsia="ja-JP"/>
              </w:rPr>
              <w:t>M</w:t>
            </w:r>
          </w:p>
        </w:tc>
        <w:tc>
          <w:tcPr>
            <w:tcW w:w="1080" w:type="dxa"/>
          </w:tcPr>
          <w:p w14:paraId="22EB8484" w14:textId="77777777" w:rsidR="006A1CE4" w:rsidRPr="00E67E0D" w:rsidRDefault="006A1CE4" w:rsidP="00E7499B">
            <w:pPr>
              <w:pStyle w:val="TAL"/>
              <w:rPr>
                <w:rFonts w:cs="Arial"/>
                <w:lang w:eastAsia="ja-JP"/>
              </w:rPr>
            </w:pPr>
          </w:p>
        </w:tc>
        <w:tc>
          <w:tcPr>
            <w:tcW w:w="1512" w:type="dxa"/>
          </w:tcPr>
          <w:p w14:paraId="404780AA" w14:textId="77777777" w:rsidR="006A1CE4" w:rsidRPr="00E67E0D" w:rsidRDefault="006A1CE4" w:rsidP="00E7499B">
            <w:pPr>
              <w:pStyle w:val="TAL"/>
              <w:rPr>
                <w:rFonts w:cs="Arial"/>
                <w:lang w:eastAsia="ja-JP"/>
              </w:rPr>
            </w:pPr>
            <w:r w:rsidRPr="00E67E0D">
              <w:rPr>
                <w:lang w:eastAsia="ja-JP"/>
              </w:rPr>
              <w:t>9.3.1.1</w:t>
            </w:r>
          </w:p>
        </w:tc>
        <w:tc>
          <w:tcPr>
            <w:tcW w:w="1728" w:type="dxa"/>
          </w:tcPr>
          <w:p w14:paraId="121FC2E4" w14:textId="77777777" w:rsidR="006A1CE4" w:rsidRPr="00E67E0D" w:rsidRDefault="006A1CE4" w:rsidP="00E7499B">
            <w:pPr>
              <w:pStyle w:val="TAL"/>
              <w:rPr>
                <w:rFonts w:cs="Arial"/>
                <w:lang w:eastAsia="ja-JP"/>
              </w:rPr>
            </w:pPr>
          </w:p>
        </w:tc>
        <w:tc>
          <w:tcPr>
            <w:tcW w:w="1080" w:type="dxa"/>
          </w:tcPr>
          <w:p w14:paraId="67846317" w14:textId="77777777" w:rsidR="006A1CE4" w:rsidRPr="00E67E0D" w:rsidRDefault="006A1CE4" w:rsidP="00E7499B">
            <w:pPr>
              <w:pStyle w:val="TAL"/>
              <w:jc w:val="center"/>
              <w:rPr>
                <w:rFonts w:cs="Arial"/>
                <w:lang w:eastAsia="ja-JP"/>
              </w:rPr>
            </w:pPr>
            <w:r w:rsidRPr="00E67E0D">
              <w:rPr>
                <w:lang w:eastAsia="ja-JP"/>
              </w:rPr>
              <w:t>YES</w:t>
            </w:r>
          </w:p>
        </w:tc>
        <w:tc>
          <w:tcPr>
            <w:tcW w:w="1080" w:type="dxa"/>
          </w:tcPr>
          <w:p w14:paraId="5CDA6762" w14:textId="77777777" w:rsidR="006A1CE4" w:rsidRPr="00E67E0D" w:rsidRDefault="006A1CE4" w:rsidP="00E7499B">
            <w:pPr>
              <w:pStyle w:val="TAL"/>
              <w:jc w:val="center"/>
              <w:rPr>
                <w:rFonts w:cs="Arial"/>
                <w:lang w:eastAsia="ja-JP"/>
              </w:rPr>
            </w:pPr>
            <w:r w:rsidRPr="00E67E0D">
              <w:rPr>
                <w:lang w:eastAsia="ja-JP"/>
              </w:rPr>
              <w:t>reject</w:t>
            </w:r>
          </w:p>
        </w:tc>
      </w:tr>
      <w:tr w:rsidR="006A1CE4" w:rsidRPr="00E67E0D" w14:paraId="323BEDEB" w14:textId="77777777" w:rsidTr="00E7499B">
        <w:tc>
          <w:tcPr>
            <w:tcW w:w="2160" w:type="dxa"/>
          </w:tcPr>
          <w:p w14:paraId="0BF70253" w14:textId="77777777" w:rsidR="006A1CE4" w:rsidRPr="00E67E0D" w:rsidRDefault="006A1CE4" w:rsidP="00E7499B">
            <w:pPr>
              <w:pStyle w:val="TAL"/>
              <w:rPr>
                <w:rFonts w:eastAsia="MS Mincho" w:cs="Arial"/>
                <w:lang w:eastAsia="ja-JP"/>
              </w:rPr>
            </w:pPr>
            <w:r w:rsidRPr="00E67E0D">
              <w:rPr>
                <w:rFonts w:eastAsia="SimSun" w:hint="eastAsia"/>
                <w:lang w:eastAsia="zh-CN"/>
              </w:rPr>
              <w:t>A</w:t>
            </w:r>
            <w:r w:rsidRPr="00E67E0D">
              <w:t>M</w:t>
            </w:r>
            <w:r w:rsidRPr="00E67E0D">
              <w:rPr>
                <w:rFonts w:eastAsia="SimSun" w:hint="eastAsia"/>
                <w:lang w:eastAsia="zh-CN"/>
              </w:rPr>
              <w:t>F</w:t>
            </w:r>
            <w:r w:rsidRPr="00E67E0D">
              <w:rPr>
                <w:bCs/>
                <w:lang w:eastAsia="ja-JP"/>
              </w:rPr>
              <w:t xml:space="preserve"> UE NGAP ID</w:t>
            </w:r>
          </w:p>
        </w:tc>
        <w:tc>
          <w:tcPr>
            <w:tcW w:w="1080" w:type="dxa"/>
          </w:tcPr>
          <w:p w14:paraId="1E20ED84"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70449FBE" w14:textId="77777777" w:rsidR="006A1CE4" w:rsidRPr="00E67E0D" w:rsidRDefault="006A1CE4" w:rsidP="00E7499B">
            <w:pPr>
              <w:pStyle w:val="TAL"/>
              <w:rPr>
                <w:rFonts w:cs="Arial"/>
                <w:lang w:eastAsia="ja-JP"/>
              </w:rPr>
            </w:pPr>
          </w:p>
        </w:tc>
        <w:tc>
          <w:tcPr>
            <w:tcW w:w="1512" w:type="dxa"/>
          </w:tcPr>
          <w:p w14:paraId="13B11E1C" w14:textId="77777777" w:rsidR="006A1CE4" w:rsidRPr="00E67E0D" w:rsidRDefault="006A1CE4" w:rsidP="00E7499B">
            <w:pPr>
              <w:pStyle w:val="TAL"/>
              <w:rPr>
                <w:rFonts w:cs="Arial"/>
                <w:lang w:eastAsia="ja-JP"/>
              </w:rPr>
            </w:pPr>
            <w:r w:rsidRPr="00E67E0D">
              <w:rPr>
                <w:lang w:eastAsia="ja-JP"/>
              </w:rPr>
              <w:t>9.3.3.1</w:t>
            </w:r>
          </w:p>
        </w:tc>
        <w:tc>
          <w:tcPr>
            <w:tcW w:w="1728" w:type="dxa"/>
          </w:tcPr>
          <w:p w14:paraId="0CDCC2CF" w14:textId="77777777" w:rsidR="006A1CE4" w:rsidRPr="00E67E0D" w:rsidRDefault="006A1CE4" w:rsidP="00E7499B">
            <w:pPr>
              <w:pStyle w:val="TAL"/>
              <w:rPr>
                <w:rFonts w:cs="Arial"/>
                <w:lang w:eastAsia="ja-JP"/>
              </w:rPr>
            </w:pPr>
          </w:p>
        </w:tc>
        <w:tc>
          <w:tcPr>
            <w:tcW w:w="1080" w:type="dxa"/>
          </w:tcPr>
          <w:p w14:paraId="0C2A403E"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4BEF311C" w14:textId="77777777" w:rsidR="006A1CE4" w:rsidRPr="00E67E0D" w:rsidRDefault="006A1CE4" w:rsidP="00E7499B">
            <w:pPr>
              <w:pStyle w:val="TAL"/>
              <w:jc w:val="center"/>
              <w:rPr>
                <w:rFonts w:cs="Arial"/>
                <w:lang w:eastAsia="ja-JP"/>
              </w:rPr>
            </w:pPr>
            <w:r w:rsidRPr="00E67E0D">
              <w:rPr>
                <w:lang w:eastAsia="zh-CN"/>
              </w:rPr>
              <w:t>ignore</w:t>
            </w:r>
          </w:p>
        </w:tc>
      </w:tr>
      <w:tr w:rsidR="006A1CE4" w:rsidRPr="00E67E0D" w14:paraId="611238FA" w14:textId="77777777" w:rsidTr="00E7499B">
        <w:tc>
          <w:tcPr>
            <w:tcW w:w="2160" w:type="dxa"/>
          </w:tcPr>
          <w:p w14:paraId="402315AE" w14:textId="77777777" w:rsidR="006A1CE4" w:rsidRPr="00E67E0D" w:rsidRDefault="006A1CE4" w:rsidP="00E7499B">
            <w:pPr>
              <w:pStyle w:val="TAL"/>
              <w:rPr>
                <w:rFonts w:eastAsia="MS Mincho" w:cs="Arial"/>
                <w:lang w:eastAsia="ja-JP"/>
              </w:rPr>
            </w:pPr>
            <w:r w:rsidRPr="00E67E0D">
              <w:rPr>
                <w:rFonts w:eastAsia="Batang"/>
                <w:bCs/>
                <w:lang w:eastAsia="ja-JP"/>
              </w:rPr>
              <w:t>RAN</w:t>
            </w:r>
            <w:r w:rsidRPr="00E67E0D">
              <w:rPr>
                <w:bCs/>
                <w:lang w:eastAsia="ja-JP"/>
              </w:rPr>
              <w:t xml:space="preserve"> UE NGAP ID</w:t>
            </w:r>
          </w:p>
        </w:tc>
        <w:tc>
          <w:tcPr>
            <w:tcW w:w="1080" w:type="dxa"/>
          </w:tcPr>
          <w:p w14:paraId="1D038EBA"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2C87393B" w14:textId="77777777" w:rsidR="006A1CE4" w:rsidRPr="00E67E0D" w:rsidRDefault="006A1CE4" w:rsidP="00E7499B">
            <w:pPr>
              <w:pStyle w:val="TAL"/>
              <w:rPr>
                <w:rFonts w:cs="Arial"/>
                <w:lang w:eastAsia="ja-JP"/>
              </w:rPr>
            </w:pPr>
          </w:p>
        </w:tc>
        <w:tc>
          <w:tcPr>
            <w:tcW w:w="1512" w:type="dxa"/>
          </w:tcPr>
          <w:p w14:paraId="5AAB6718" w14:textId="77777777" w:rsidR="006A1CE4" w:rsidRPr="00E67E0D" w:rsidRDefault="006A1CE4" w:rsidP="00E7499B">
            <w:pPr>
              <w:pStyle w:val="TAL"/>
              <w:rPr>
                <w:rFonts w:cs="Arial"/>
                <w:lang w:eastAsia="ja-JP"/>
              </w:rPr>
            </w:pPr>
            <w:r w:rsidRPr="00E67E0D">
              <w:rPr>
                <w:lang w:eastAsia="ja-JP"/>
              </w:rPr>
              <w:t>9.3.3.2</w:t>
            </w:r>
          </w:p>
        </w:tc>
        <w:tc>
          <w:tcPr>
            <w:tcW w:w="1728" w:type="dxa"/>
          </w:tcPr>
          <w:p w14:paraId="7C9EFBAD" w14:textId="77777777" w:rsidR="006A1CE4" w:rsidRPr="00E67E0D" w:rsidRDefault="006A1CE4" w:rsidP="00E7499B">
            <w:pPr>
              <w:pStyle w:val="TAL"/>
              <w:rPr>
                <w:rFonts w:cs="Arial"/>
                <w:lang w:eastAsia="ja-JP"/>
              </w:rPr>
            </w:pPr>
            <w:r w:rsidRPr="00E67E0D">
              <w:rPr>
                <w:lang w:eastAsia="ja-JP"/>
              </w:rPr>
              <w:t xml:space="preserve">Allocated at the target </w:t>
            </w:r>
            <w:r w:rsidRPr="00E67E0D">
              <w:rPr>
                <w:rFonts w:eastAsia="SimSun" w:hint="eastAsia"/>
                <w:lang w:eastAsia="zh-CN"/>
              </w:rPr>
              <w:t>NG-RAN node</w:t>
            </w:r>
            <w:r w:rsidRPr="00E67E0D">
              <w:rPr>
                <w:lang w:eastAsia="ja-JP"/>
              </w:rPr>
              <w:t>.</w:t>
            </w:r>
          </w:p>
        </w:tc>
        <w:tc>
          <w:tcPr>
            <w:tcW w:w="1080" w:type="dxa"/>
          </w:tcPr>
          <w:p w14:paraId="7A2A14A1"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3B665D33" w14:textId="77777777" w:rsidR="006A1CE4" w:rsidRPr="00E67E0D" w:rsidRDefault="006A1CE4" w:rsidP="00E7499B">
            <w:pPr>
              <w:pStyle w:val="TAL"/>
              <w:jc w:val="center"/>
              <w:rPr>
                <w:rFonts w:cs="Arial"/>
                <w:lang w:eastAsia="ja-JP"/>
              </w:rPr>
            </w:pPr>
            <w:r w:rsidRPr="00E67E0D">
              <w:rPr>
                <w:lang w:eastAsia="zh-CN"/>
              </w:rPr>
              <w:t>ignore</w:t>
            </w:r>
          </w:p>
        </w:tc>
      </w:tr>
      <w:tr w:rsidR="006A1CE4" w:rsidRPr="00E67E0D" w14:paraId="52C29D5C" w14:textId="77777777" w:rsidTr="00E7499B">
        <w:tc>
          <w:tcPr>
            <w:tcW w:w="2160" w:type="dxa"/>
          </w:tcPr>
          <w:p w14:paraId="1320CBA7" w14:textId="77777777" w:rsidR="006A1CE4" w:rsidRPr="00E67E0D" w:rsidRDefault="006A1CE4" w:rsidP="00E7499B">
            <w:pPr>
              <w:pStyle w:val="TAL"/>
              <w:rPr>
                <w:rFonts w:eastAsia="MS Mincho" w:cs="Arial"/>
                <w:lang w:eastAsia="ja-JP"/>
              </w:rPr>
            </w:pPr>
            <w:r w:rsidRPr="00E67E0D">
              <w:rPr>
                <w:rFonts w:eastAsia="SimSun" w:hint="eastAsia"/>
                <w:b/>
                <w:szCs w:val="18"/>
                <w:lang w:eastAsia="zh-CN"/>
              </w:rPr>
              <w:t>PDU Session</w:t>
            </w:r>
            <w:r w:rsidRPr="00E67E0D">
              <w:rPr>
                <w:rFonts w:eastAsia="SimSun"/>
                <w:b/>
                <w:szCs w:val="18"/>
                <w:lang w:eastAsia="zh-CN"/>
              </w:rPr>
              <w:t xml:space="preserve"> Resource</w:t>
            </w:r>
            <w:r w:rsidRPr="00E67E0D">
              <w:rPr>
                <w:rFonts w:eastAsia="MS Mincho"/>
                <w:b/>
                <w:szCs w:val="18"/>
                <w:lang w:eastAsia="ja-JP"/>
              </w:rPr>
              <w:t xml:space="preserve"> Admitted List</w:t>
            </w:r>
          </w:p>
        </w:tc>
        <w:tc>
          <w:tcPr>
            <w:tcW w:w="1080" w:type="dxa"/>
          </w:tcPr>
          <w:p w14:paraId="6C3190AB" w14:textId="77777777" w:rsidR="006A1CE4" w:rsidRPr="00E67E0D" w:rsidRDefault="006A1CE4" w:rsidP="00E7499B">
            <w:pPr>
              <w:pStyle w:val="TAL"/>
              <w:rPr>
                <w:rFonts w:eastAsia="MS Mincho" w:cs="Arial"/>
                <w:lang w:eastAsia="ja-JP"/>
              </w:rPr>
            </w:pPr>
          </w:p>
        </w:tc>
        <w:tc>
          <w:tcPr>
            <w:tcW w:w="1080" w:type="dxa"/>
          </w:tcPr>
          <w:p w14:paraId="4487E981" w14:textId="77777777" w:rsidR="006A1CE4" w:rsidRPr="00E67E0D" w:rsidRDefault="006A1CE4" w:rsidP="00E7499B">
            <w:pPr>
              <w:pStyle w:val="TAL"/>
              <w:rPr>
                <w:rFonts w:cs="Arial"/>
                <w:lang w:eastAsia="ja-JP"/>
              </w:rPr>
            </w:pPr>
            <w:r w:rsidRPr="00E67E0D">
              <w:rPr>
                <w:i/>
                <w:lang w:eastAsia="ja-JP"/>
              </w:rPr>
              <w:t>1</w:t>
            </w:r>
          </w:p>
        </w:tc>
        <w:tc>
          <w:tcPr>
            <w:tcW w:w="1512" w:type="dxa"/>
          </w:tcPr>
          <w:p w14:paraId="2D15DD98" w14:textId="77777777" w:rsidR="006A1CE4" w:rsidRPr="00E67E0D" w:rsidRDefault="006A1CE4" w:rsidP="00E7499B">
            <w:pPr>
              <w:pStyle w:val="TAL"/>
              <w:rPr>
                <w:rFonts w:cs="Arial"/>
                <w:lang w:eastAsia="ja-JP"/>
              </w:rPr>
            </w:pPr>
          </w:p>
        </w:tc>
        <w:tc>
          <w:tcPr>
            <w:tcW w:w="1728" w:type="dxa"/>
          </w:tcPr>
          <w:p w14:paraId="3AE2E0FE" w14:textId="77777777" w:rsidR="006A1CE4" w:rsidRPr="00E67E0D" w:rsidRDefault="006A1CE4" w:rsidP="00E7499B">
            <w:pPr>
              <w:pStyle w:val="TAL"/>
              <w:rPr>
                <w:rFonts w:cs="Arial"/>
                <w:lang w:eastAsia="ja-JP"/>
              </w:rPr>
            </w:pPr>
          </w:p>
        </w:tc>
        <w:tc>
          <w:tcPr>
            <w:tcW w:w="1080" w:type="dxa"/>
          </w:tcPr>
          <w:p w14:paraId="2CDE42C5"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65B458E1" w14:textId="77777777" w:rsidR="006A1CE4" w:rsidRPr="00E67E0D" w:rsidRDefault="006A1CE4" w:rsidP="00E7499B">
            <w:pPr>
              <w:pStyle w:val="TAL"/>
              <w:jc w:val="center"/>
              <w:rPr>
                <w:rFonts w:cs="Arial"/>
                <w:lang w:eastAsia="ja-JP"/>
              </w:rPr>
            </w:pPr>
            <w:r w:rsidRPr="00E67E0D">
              <w:rPr>
                <w:lang w:eastAsia="ja-JP"/>
              </w:rPr>
              <w:t>ignore</w:t>
            </w:r>
          </w:p>
        </w:tc>
      </w:tr>
      <w:tr w:rsidR="006A1CE4" w:rsidRPr="00E67E0D" w14:paraId="7EB92520" w14:textId="77777777" w:rsidTr="00E7499B">
        <w:tc>
          <w:tcPr>
            <w:tcW w:w="2160" w:type="dxa"/>
          </w:tcPr>
          <w:p w14:paraId="0F1BA24C" w14:textId="77777777" w:rsidR="006A1CE4" w:rsidRPr="00E67E0D" w:rsidRDefault="006A1CE4" w:rsidP="00E7499B">
            <w:pPr>
              <w:pStyle w:val="TAL"/>
              <w:ind w:left="75"/>
              <w:rPr>
                <w:rFonts w:eastAsia="MS Mincho" w:cs="Arial"/>
                <w:lang w:eastAsia="ja-JP"/>
              </w:rPr>
            </w:pPr>
            <w:r w:rsidRPr="00E67E0D">
              <w:rPr>
                <w:b/>
                <w:szCs w:val="18"/>
                <w:lang w:eastAsia="ja-JP"/>
              </w:rPr>
              <w:t>&gt;</w:t>
            </w:r>
            <w:r w:rsidRPr="00E67E0D">
              <w:rPr>
                <w:rFonts w:eastAsia="SimSun" w:hint="eastAsia"/>
                <w:b/>
                <w:szCs w:val="18"/>
                <w:lang w:eastAsia="zh-CN"/>
              </w:rPr>
              <w:t>PDU Session</w:t>
            </w:r>
            <w:r w:rsidRPr="00E67E0D">
              <w:rPr>
                <w:rFonts w:eastAsia="SimSun"/>
                <w:b/>
                <w:szCs w:val="18"/>
                <w:lang w:eastAsia="zh-CN"/>
              </w:rPr>
              <w:t xml:space="preserve"> Resource</w:t>
            </w:r>
            <w:r w:rsidRPr="00E67E0D">
              <w:rPr>
                <w:b/>
                <w:szCs w:val="18"/>
                <w:lang w:eastAsia="ja-JP"/>
              </w:rPr>
              <w:t xml:space="preserve"> </w:t>
            </w:r>
            <w:r w:rsidRPr="00E67E0D">
              <w:rPr>
                <w:rFonts w:eastAsia="MS Mincho"/>
                <w:b/>
                <w:szCs w:val="18"/>
                <w:lang w:eastAsia="ja-JP"/>
              </w:rPr>
              <w:t>Admitted Item</w:t>
            </w:r>
          </w:p>
        </w:tc>
        <w:tc>
          <w:tcPr>
            <w:tcW w:w="1080" w:type="dxa"/>
          </w:tcPr>
          <w:p w14:paraId="322E0937" w14:textId="77777777" w:rsidR="006A1CE4" w:rsidRPr="00E67E0D" w:rsidRDefault="006A1CE4" w:rsidP="00E7499B">
            <w:pPr>
              <w:pStyle w:val="TAL"/>
              <w:rPr>
                <w:rFonts w:eastAsia="MS Mincho" w:cs="Arial"/>
                <w:lang w:eastAsia="ja-JP"/>
              </w:rPr>
            </w:pPr>
          </w:p>
        </w:tc>
        <w:tc>
          <w:tcPr>
            <w:tcW w:w="1080" w:type="dxa"/>
          </w:tcPr>
          <w:p w14:paraId="2B244106" w14:textId="77777777" w:rsidR="006A1CE4" w:rsidRPr="00E67E0D" w:rsidRDefault="006A1CE4" w:rsidP="00E7499B">
            <w:pPr>
              <w:pStyle w:val="TAL"/>
              <w:rPr>
                <w:rFonts w:cs="Arial"/>
                <w:lang w:eastAsia="ja-JP"/>
              </w:rPr>
            </w:pPr>
            <w:r w:rsidRPr="00E67E0D">
              <w:rPr>
                <w:i/>
                <w:lang w:eastAsia="ja-JP"/>
              </w:rPr>
              <w:t>1..&lt;maxnoof</w:t>
            </w:r>
            <w:r w:rsidRPr="00E67E0D">
              <w:rPr>
                <w:rFonts w:eastAsia="SimSun" w:hint="eastAsia"/>
                <w:i/>
                <w:lang w:eastAsia="zh-CN"/>
              </w:rPr>
              <w:t>PDUSession</w:t>
            </w:r>
            <w:r w:rsidRPr="00E67E0D">
              <w:rPr>
                <w:i/>
                <w:lang w:eastAsia="ja-JP"/>
              </w:rPr>
              <w:t>s&gt;</w:t>
            </w:r>
          </w:p>
        </w:tc>
        <w:tc>
          <w:tcPr>
            <w:tcW w:w="1512" w:type="dxa"/>
          </w:tcPr>
          <w:p w14:paraId="28DF45F1" w14:textId="77777777" w:rsidR="006A1CE4" w:rsidRPr="00E67E0D" w:rsidRDefault="006A1CE4" w:rsidP="00E7499B">
            <w:pPr>
              <w:pStyle w:val="TAL"/>
              <w:rPr>
                <w:rFonts w:cs="Arial"/>
                <w:lang w:eastAsia="ja-JP"/>
              </w:rPr>
            </w:pPr>
          </w:p>
        </w:tc>
        <w:tc>
          <w:tcPr>
            <w:tcW w:w="1728" w:type="dxa"/>
          </w:tcPr>
          <w:p w14:paraId="188B0253" w14:textId="77777777" w:rsidR="006A1CE4" w:rsidRPr="00E67E0D" w:rsidRDefault="006A1CE4" w:rsidP="00E7499B">
            <w:pPr>
              <w:pStyle w:val="TAL"/>
              <w:rPr>
                <w:rFonts w:cs="Arial"/>
                <w:lang w:eastAsia="ja-JP"/>
              </w:rPr>
            </w:pPr>
          </w:p>
        </w:tc>
        <w:tc>
          <w:tcPr>
            <w:tcW w:w="1080" w:type="dxa"/>
          </w:tcPr>
          <w:p w14:paraId="27E4E07A" w14:textId="77777777" w:rsidR="006A1CE4" w:rsidRPr="00E67E0D" w:rsidRDefault="006A1CE4" w:rsidP="00E7499B">
            <w:pPr>
              <w:pStyle w:val="TAL"/>
              <w:jc w:val="center"/>
              <w:rPr>
                <w:rFonts w:eastAsia="MS Mincho" w:cs="Arial"/>
                <w:lang w:eastAsia="ja-JP"/>
              </w:rPr>
            </w:pPr>
            <w:r w:rsidRPr="00E67E0D">
              <w:rPr>
                <w:lang w:eastAsia="ja-JP"/>
              </w:rPr>
              <w:t>-</w:t>
            </w:r>
          </w:p>
        </w:tc>
        <w:tc>
          <w:tcPr>
            <w:tcW w:w="1080" w:type="dxa"/>
          </w:tcPr>
          <w:p w14:paraId="12847640" w14:textId="77777777" w:rsidR="006A1CE4" w:rsidRPr="00E67E0D" w:rsidRDefault="006A1CE4" w:rsidP="00E7499B">
            <w:pPr>
              <w:pStyle w:val="TAL"/>
              <w:jc w:val="center"/>
              <w:rPr>
                <w:rFonts w:cs="Arial"/>
                <w:lang w:eastAsia="ja-JP"/>
              </w:rPr>
            </w:pPr>
          </w:p>
        </w:tc>
      </w:tr>
      <w:tr w:rsidR="006A1CE4" w:rsidRPr="00E67E0D" w14:paraId="6E42BB69" w14:textId="77777777" w:rsidTr="00E7499B">
        <w:tc>
          <w:tcPr>
            <w:tcW w:w="2160" w:type="dxa"/>
          </w:tcPr>
          <w:p w14:paraId="1FD23F74" w14:textId="77777777" w:rsidR="006A1CE4" w:rsidRPr="00E67E0D" w:rsidRDefault="006A1CE4" w:rsidP="00E7499B">
            <w:pPr>
              <w:pStyle w:val="TAL"/>
              <w:ind w:left="165"/>
              <w:rPr>
                <w:rFonts w:eastAsia="MS Mincho" w:cs="Arial"/>
                <w:lang w:eastAsia="ja-JP"/>
              </w:rPr>
            </w:pPr>
            <w:r w:rsidRPr="00E67E0D">
              <w:rPr>
                <w:lang w:eastAsia="ja-JP"/>
              </w:rPr>
              <w:t>&gt;&gt;</w:t>
            </w:r>
            <w:r w:rsidRPr="00E67E0D">
              <w:rPr>
                <w:rFonts w:eastAsia="SimSun" w:hint="eastAsia"/>
                <w:lang w:eastAsia="zh-CN"/>
              </w:rPr>
              <w:t>PDU Session</w:t>
            </w:r>
            <w:r w:rsidRPr="00E67E0D">
              <w:rPr>
                <w:lang w:eastAsia="ja-JP"/>
              </w:rPr>
              <w:t xml:space="preserve"> ID </w:t>
            </w:r>
          </w:p>
        </w:tc>
        <w:tc>
          <w:tcPr>
            <w:tcW w:w="1080" w:type="dxa"/>
          </w:tcPr>
          <w:p w14:paraId="5FD8FE4F"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22A10D3E" w14:textId="77777777" w:rsidR="006A1CE4" w:rsidRPr="00E67E0D" w:rsidRDefault="006A1CE4" w:rsidP="00E7499B">
            <w:pPr>
              <w:pStyle w:val="TAL"/>
              <w:rPr>
                <w:rFonts w:cs="Arial"/>
                <w:lang w:eastAsia="ja-JP"/>
              </w:rPr>
            </w:pPr>
          </w:p>
        </w:tc>
        <w:tc>
          <w:tcPr>
            <w:tcW w:w="1512" w:type="dxa"/>
          </w:tcPr>
          <w:p w14:paraId="1785D69F" w14:textId="77777777" w:rsidR="006A1CE4" w:rsidRPr="00E67E0D" w:rsidRDefault="006A1CE4" w:rsidP="00E7499B">
            <w:pPr>
              <w:pStyle w:val="TAL"/>
              <w:rPr>
                <w:rFonts w:cs="Arial"/>
                <w:lang w:eastAsia="ja-JP"/>
              </w:rPr>
            </w:pPr>
            <w:r w:rsidRPr="00E67E0D">
              <w:rPr>
                <w:lang w:eastAsia="ja-JP"/>
              </w:rPr>
              <w:t>9.3.1.50</w:t>
            </w:r>
          </w:p>
        </w:tc>
        <w:tc>
          <w:tcPr>
            <w:tcW w:w="1728" w:type="dxa"/>
          </w:tcPr>
          <w:p w14:paraId="0487561A" w14:textId="77777777" w:rsidR="006A1CE4" w:rsidRPr="00E67E0D" w:rsidRDefault="006A1CE4" w:rsidP="00E7499B">
            <w:pPr>
              <w:pStyle w:val="TAL"/>
              <w:rPr>
                <w:rFonts w:cs="Arial"/>
                <w:lang w:eastAsia="ja-JP"/>
              </w:rPr>
            </w:pPr>
          </w:p>
        </w:tc>
        <w:tc>
          <w:tcPr>
            <w:tcW w:w="1080" w:type="dxa"/>
          </w:tcPr>
          <w:p w14:paraId="56FEC9BC" w14:textId="77777777" w:rsidR="006A1CE4" w:rsidRPr="00E67E0D" w:rsidRDefault="006A1CE4" w:rsidP="00E7499B">
            <w:pPr>
              <w:pStyle w:val="TAL"/>
              <w:jc w:val="center"/>
              <w:rPr>
                <w:rFonts w:eastAsia="MS Mincho" w:cs="Arial"/>
                <w:lang w:eastAsia="ja-JP"/>
              </w:rPr>
            </w:pPr>
            <w:r w:rsidRPr="00E67E0D">
              <w:rPr>
                <w:lang w:eastAsia="ja-JP"/>
              </w:rPr>
              <w:t>-</w:t>
            </w:r>
          </w:p>
        </w:tc>
        <w:tc>
          <w:tcPr>
            <w:tcW w:w="1080" w:type="dxa"/>
          </w:tcPr>
          <w:p w14:paraId="078E042C" w14:textId="77777777" w:rsidR="006A1CE4" w:rsidRPr="00E67E0D" w:rsidRDefault="006A1CE4" w:rsidP="00E7499B">
            <w:pPr>
              <w:pStyle w:val="TAL"/>
              <w:jc w:val="center"/>
              <w:rPr>
                <w:rFonts w:cs="Arial"/>
                <w:lang w:eastAsia="ja-JP"/>
              </w:rPr>
            </w:pPr>
          </w:p>
        </w:tc>
      </w:tr>
      <w:tr w:rsidR="006A1CE4" w:rsidRPr="00E67E0D" w14:paraId="4DFE448D" w14:textId="77777777" w:rsidTr="00E7499B">
        <w:tc>
          <w:tcPr>
            <w:tcW w:w="2160" w:type="dxa"/>
          </w:tcPr>
          <w:p w14:paraId="111CAA87" w14:textId="77777777" w:rsidR="006A1CE4" w:rsidRPr="00E67E0D" w:rsidRDefault="006A1CE4" w:rsidP="00E7499B">
            <w:pPr>
              <w:pStyle w:val="TAL"/>
              <w:ind w:left="165"/>
              <w:rPr>
                <w:lang w:eastAsia="ja-JP"/>
              </w:rPr>
            </w:pPr>
            <w:r w:rsidRPr="00E67E0D">
              <w:rPr>
                <w:lang w:eastAsia="ja-JP"/>
              </w:rPr>
              <w:t>&gt;&gt;Handover Request Acknowledge Transfer</w:t>
            </w:r>
          </w:p>
        </w:tc>
        <w:tc>
          <w:tcPr>
            <w:tcW w:w="1080" w:type="dxa"/>
          </w:tcPr>
          <w:p w14:paraId="13C6A86E" w14:textId="77777777" w:rsidR="006A1CE4" w:rsidRPr="00E67E0D" w:rsidRDefault="006A1CE4" w:rsidP="00E7499B">
            <w:pPr>
              <w:pStyle w:val="TAL"/>
              <w:rPr>
                <w:lang w:eastAsia="ja-JP"/>
              </w:rPr>
            </w:pPr>
            <w:r w:rsidRPr="00E67E0D">
              <w:rPr>
                <w:lang w:eastAsia="ja-JP"/>
              </w:rPr>
              <w:t>M</w:t>
            </w:r>
          </w:p>
        </w:tc>
        <w:tc>
          <w:tcPr>
            <w:tcW w:w="1080" w:type="dxa"/>
          </w:tcPr>
          <w:p w14:paraId="47383DF5" w14:textId="77777777" w:rsidR="006A1CE4" w:rsidRPr="00E67E0D" w:rsidRDefault="006A1CE4" w:rsidP="00E7499B">
            <w:pPr>
              <w:pStyle w:val="TAL"/>
              <w:rPr>
                <w:rFonts w:cs="Arial"/>
                <w:lang w:eastAsia="ja-JP"/>
              </w:rPr>
            </w:pPr>
          </w:p>
        </w:tc>
        <w:tc>
          <w:tcPr>
            <w:tcW w:w="1512" w:type="dxa"/>
          </w:tcPr>
          <w:p w14:paraId="53ADAA1B" w14:textId="77777777" w:rsidR="006A1CE4" w:rsidRPr="00E67E0D" w:rsidRDefault="006A1CE4" w:rsidP="00E7499B">
            <w:pPr>
              <w:pStyle w:val="TAL"/>
              <w:rPr>
                <w:lang w:eastAsia="ja-JP"/>
              </w:rPr>
            </w:pPr>
            <w:r w:rsidRPr="00E67E0D">
              <w:rPr>
                <w:lang w:eastAsia="ja-JP"/>
              </w:rPr>
              <w:t>OCTET STRING</w:t>
            </w:r>
          </w:p>
        </w:tc>
        <w:tc>
          <w:tcPr>
            <w:tcW w:w="1728" w:type="dxa"/>
          </w:tcPr>
          <w:p w14:paraId="4863C04D" w14:textId="77777777" w:rsidR="006A1CE4" w:rsidRPr="00E67E0D" w:rsidRDefault="006A1CE4" w:rsidP="00E7499B">
            <w:pPr>
              <w:pStyle w:val="TAL"/>
              <w:rPr>
                <w:rFonts w:cs="Arial"/>
                <w:lang w:eastAsia="ja-JP"/>
              </w:rPr>
            </w:pPr>
            <w:r w:rsidRPr="00E67E0D">
              <w:rPr>
                <w:iCs/>
                <w:lang w:eastAsia="ja-JP"/>
              </w:rPr>
              <w:t xml:space="preserve">Containing the </w:t>
            </w:r>
            <w:r w:rsidRPr="00E67E0D">
              <w:rPr>
                <w:rFonts w:cs="Arial"/>
                <w:bCs/>
                <w:i/>
                <w:iCs/>
                <w:lang w:eastAsia="ja-JP"/>
              </w:rPr>
              <w:t>Handover Request Acknowledge Transfer</w:t>
            </w:r>
            <w:r w:rsidRPr="00E67E0D">
              <w:rPr>
                <w:rFonts w:cs="Arial"/>
                <w:bCs/>
                <w:iCs/>
                <w:lang w:eastAsia="ja-JP"/>
              </w:rPr>
              <w:t xml:space="preserve"> IE</w:t>
            </w:r>
            <w:r w:rsidRPr="00E67E0D">
              <w:rPr>
                <w:iCs/>
                <w:lang w:eastAsia="ja-JP"/>
              </w:rPr>
              <w:t xml:space="preserve"> specified in subclause 9.3.4.11.</w:t>
            </w:r>
          </w:p>
        </w:tc>
        <w:tc>
          <w:tcPr>
            <w:tcW w:w="1080" w:type="dxa"/>
          </w:tcPr>
          <w:p w14:paraId="35D5126E" w14:textId="77777777" w:rsidR="006A1CE4" w:rsidRPr="00E67E0D" w:rsidRDefault="006A1CE4" w:rsidP="00E7499B">
            <w:pPr>
              <w:pStyle w:val="TAL"/>
              <w:jc w:val="center"/>
              <w:rPr>
                <w:lang w:eastAsia="ja-JP"/>
              </w:rPr>
            </w:pPr>
            <w:r w:rsidRPr="00E67E0D">
              <w:rPr>
                <w:lang w:eastAsia="ja-JP"/>
              </w:rPr>
              <w:t>-</w:t>
            </w:r>
          </w:p>
        </w:tc>
        <w:tc>
          <w:tcPr>
            <w:tcW w:w="1080" w:type="dxa"/>
          </w:tcPr>
          <w:p w14:paraId="4A30D23D" w14:textId="77777777" w:rsidR="006A1CE4" w:rsidRPr="00E67E0D" w:rsidRDefault="006A1CE4" w:rsidP="00E7499B">
            <w:pPr>
              <w:pStyle w:val="TAL"/>
              <w:jc w:val="center"/>
              <w:rPr>
                <w:rFonts w:cs="Arial"/>
                <w:lang w:eastAsia="ja-JP"/>
              </w:rPr>
            </w:pPr>
          </w:p>
        </w:tc>
      </w:tr>
      <w:tr w:rsidR="006A1CE4" w:rsidRPr="00E67E0D" w14:paraId="2F04C1BA" w14:textId="77777777" w:rsidTr="00E7499B">
        <w:tc>
          <w:tcPr>
            <w:tcW w:w="2160" w:type="dxa"/>
          </w:tcPr>
          <w:p w14:paraId="2E98BF9F" w14:textId="77777777" w:rsidR="006A1CE4" w:rsidRPr="00E67E0D" w:rsidRDefault="006A1CE4" w:rsidP="00E7499B">
            <w:pPr>
              <w:pStyle w:val="TAL"/>
              <w:rPr>
                <w:b/>
              </w:rPr>
            </w:pPr>
            <w:r w:rsidRPr="00E67E0D">
              <w:rPr>
                <w:b/>
              </w:rPr>
              <w:t>PDU Session Resource Failed to Setup List</w:t>
            </w:r>
          </w:p>
        </w:tc>
        <w:tc>
          <w:tcPr>
            <w:tcW w:w="1080" w:type="dxa"/>
          </w:tcPr>
          <w:p w14:paraId="34FC0DE8" w14:textId="77777777" w:rsidR="006A1CE4" w:rsidRPr="00E67E0D" w:rsidRDefault="006A1CE4" w:rsidP="00E7499B">
            <w:pPr>
              <w:pStyle w:val="TAL"/>
              <w:rPr>
                <w:rFonts w:cs="Arial"/>
                <w:lang w:eastAsia="ja-JP"/>
              </w:rPr>
            </w:pPr>
          </w:p>
        </w:tc>
        <w:tc>
          <w:tcPr>
            <w:tcW w:w="1080" w:type="dxa"/>
          </w:tcPr>
          <w:p w14:paraId="44AE3A46" w14:textId="77777777" w:rsidR="006A1CE4" w:rsidRPr="00E67E0D" w:rsidRDefault="006A1CE4" w:rsidP="00E7499B">
            <w:pPr>
              <w:pStyle w:val="TAL"/>
              <w:rPr>
                <w:i/>
              </w:rPr>
            </w:pPr>
            <w:r w:rsidRPr="00E67E0D">
              <w:rPr>
                <w:rFonts w:cs="Arial"/>
                <w:i/>
                <w:lang w:eastAsia="ja-JP"/>
              </w:rPr>
              <w:t>0..1</w:t>
            </w:r>
          </w:p>
        </w:tc>
        <w:tc>
          <w:tcPr>
            <w:tcW w:w="1512" w:type="dxa"/>
            <w:shd w:val="clear" w:color="auto" w:fill="auto"/>
          </w:tcPr>
          <w:p w14:paraId="6AFE63B9" w14:textId="77777777" w:rsidR="006A1CE4" w:rsidRPr="00E67E0D" w:rsidRDefault="006A1CE4" w:rsidP="00E7499B">
            <w:pPr>
              <w:pStyle w:val="TAL"/>
              <w:rPr>
                <w:rFonts w:cs="Arial"/>
                <w:lang w:eastAsia="ja-JP"/>
              </w:rPr>
            </w:pPr>
          </w:p>
        </w:tc>
        <w:tc>
          <w:tcPr>
            <w:tcW w:w="1728" w:type="dxa"/>
          </w:tcPr>
          <w:p w14:paraId="3C44974F" w14:textId="77777777" w:rsidR="006A1CE4" w:rsidRPr="00E67E0D" w:rsidRDefault="006A1CE4" w:rsidP="00E7499B">
            <w:pPr>
              <w:pStyle w:val="TAL"/>
              <w:rPr>
                <w:rFonts w:cs="Arial"/>
                <w:lang w:eastAsia="ja-JP"/>
              </w:rPr>
            </w:pPr>
          </w:p>
        </w:tc>
        <w:tc>
          <w:tcPr>
            <w:tcW w:w="1080" w:type="dxa"/>
          </w:tcPr>
          <w:p w14:paraId="2E6D8924" w14:textId="77777777" w:rsidR="006A1CE4" w:rsidRPr="00E67E0D" w:rsidRDefault="006A1CE4" w:rsidP="00E7499B">
            <w:pPr>
              <w:pStyle w:val="TAL"/>
              <w:jc w:val="center"/>
              <w:rPr>
                <w:rFonts w:cs="Arial"/>
                <w:lang w:eastAsia="ja-JP"/>
              </w:rPr>
            </w:pPr>
            <w:r w:rsidRPr="00E67E0D">
              <w:rPr>
                <w:lang w:eastAsia="ja-JP"/>
              </w:rPr>
              <w:t>YES</w:t>
            </w:r>
          </w:p>
        </w:tc>
        <w:tc>
          <w:tcPr>
            <w:tcW w:w="1080" w:type="dxa"/>
          </w:tcPr>
          <w:p w14:paraId="3B3302F2" w14:textId="77777777" w:rsidR="006A1CE4" w:rsidRPr="00E67E0D" w:rsidRDefault="006A1CE4" w:rsidP="00E7499B">
            <w:pPr>
              <w:pStyle w:val="TAL"/>
              <w:jc w:val="center"/>
              <w:rPr>
                <w:rFonts w:cs="Arial"/>
                <w:lang w:eastAsia="ja-JP"/>
              </w:rPr>
            </w:pPr>
            <w:r w:rsidRPr="00E67E0D">
              <w:rPr>
                <w:lang w:eastAsia="ja-JP"/>
              </w:rPr>
              <w:t>ignore</w:t>
            </w:r>
          </w:p>
        </w:tc>
      </w:tr>
      <w:tr w:rsidR="006A1CE4" w:rsidRPr="00E67E0D" w14:paraId="09CEF2DB" w14:textId="77777777" w:rsidTr="00E7499B">
        <w:tc>
          <w:tcPr>
            <w:tcW w:w="2160" w:type="dxa"/>
          </w:tcPr>
          <w:p w14:paraId="6488BECE" w14:textId="77777777" w:rsidR="006A1CE4" w:rsidRPr="00E67E0D" w:rsidRDefault="006A1CE4" w:rsidP="00E7499B">
            <w:pPr>
              <w:pStyle w:val="TAL"/>
              <w:ind w:left="72"/>
              <w:rPr>
                <w:lang w:eastAsia="ja-JP"/>
              </w:rPr>
            </w:pPr>
            <w:r w:rsidRPr="00E67E0D">
              <w:rPr>
                <w:b/>
                <w:lang w:eastAsia="ja-JP"/>
              </w:rPr>
              <w:t>&gt;PDU Session Resource Failed to Setup Item</w:t>
            </w:r>
          </w:p>
        </w:tc>
        <w:tc>
          <w:tcPr>
            <w:tcW w:w="1080" w:type="dxa"/>
          </w:tcPr>
          <w:p w14:paraId="6D0CD48D" w14:textId="77777777" w:rsidR="006A1CE4" w:rsidRPr="00E67E0D" w:rsidRDefault="006A1CE4" w:rsidP="00E7499B">
            <w:pPr>
              <w:pStyle w:val="TAL"/>
              <w:rPr>
                <w:lang w:eastAsia="ja-JP"/>
              </w:rPr>
            </w:pPr>
          </w:p>
        </w:tc>
        <w:tc>
          <w:tcPr>
            <w:tcW w:w="1080" w:type="dxa"/>
          </w:tcPr>
          <w:p w14:paraId="20431EC2" w14:textId="77777777" w:rsidR="006A1CE4" w:rsidRPr="00E67E0D" w:rsidRDefault="006A1CE4" w:rsidP="00E7499B">
            <w:pPr>
              <w:pStyle w:val="TAL"/>
              <w:rPr>
                <w:rFonts w:cs="Arial"/>
                <w:lang w:eastAsia="ja-JP"/>
              </w:rPr>
            </w:pPr>
            <w:r w:rsidRPr="00E67E0D">
              <w:rPr>
                <w:bCs/>
                <w:i/>
                <w:szCs w:val="18"/>
                <w:lang w:eastAsia="ja-JP"/>
              </w:rPr>
              <w:t>1..&lt;maxnoofPDUSessions&gt;</w:t>
            </w:r>
          </w:p>
        </w:tc>
        <w:tc>
          <w:tcPr>
            <w:tcW w:w="1512" w:type="dxa"/>
            <w:shd w:val="clear" w:color="auto" w:fill="auto"/>
          </w:tcPr>
          <w:p w14:paraId="49FFC3EE" w14:textId="77777777" w:rsidR="006A1CE4" w:rsidRPr="00E67E0D" w:rsidRDefault="006A1CE4" w:rsidP="00E7499B">
            <w:pPr>
              <w:pStyle w:val="TAL"/>
              <w:rPr>
                <w:rFonts w:cs="Arial"/>
                <w:lang w:eastAsia="ja-JP"/>
              </w:rPr>
            </w:pPr>
          </w:p>
        </w:tc>
        <w:tc>
          <w:tcPr>
            <w:tcW w:w="1728" w:type="dxa"/>
          </w:tcPr>
          <w:p w14:paraId="740C57ED" w14:textId="77777777" w:rsidR="006A1CE4" w:rsidRPr="00E67E0D" w:rsidRDefault="006A1CE4" w:rsidP="00E7499B">
            <w:pPr>
              <w:pStyle w:val="TAL"/>
              <w:rPr>
                <w:rFonts w:cs="Arial"/>
                <w:lang w:eastAsia="ja-JP"/>
              </w:rPr>
            </w:pPr>
          </w:p>
        </w:tc>
        <w:tc>
          <w:tcPr>
            <w:tcW w:w="1080" w:type="dxa"/>
          </w:tcPr>
          <w:p w14:paraId="18961078" w14:textId="77777777" w:rsidR="006A1CE4" w:rsidRPr="00E67E0D" w:rsidRDefault="006A1CE4" w:rsidP="00E7499B">
            <w:pPr>
              <w:pStyle w:val="TAL"/>
              <w:jc w:val="center"/>
              <w:rPr>
                <w:lang w:eastAsia="ja-JP"/>
              </w:rPr>
            </w:pPr>
            <w:r w:rsidRPr="00E67E0D">
              <w:rPr>
                <w:rFonts w:cs="Arial"/>
                <w:lang w:eastAsia="ja-JP"/>
              </w:rPr>
              <w:t>-</w:t>
            </w:r>
          </w:p>
        </w:tc>
        <w:tc>
          <w:tcPr>
            <w:tcW w:w="1080" w:type="dxa"/>
          </w:tcPr>
          <w:p w14:paraId="50027853" w14:textId="77777777" w:rsidR="006A1CE4" w:rsidRPr="00E67E0D" w:rsidRDefault="006A1CE4" w:rsidP="00E7499B">
            <w:pPr>
              <w:pStyle w:val="TAL"/>
              <w:jc w:val="center"/>
              <w:rPr>
                <w:lang w:eastAsia="ja-JP"/>
              </w:rPr>
            </w:pPr>
          </w:p>
        </w:tc>
      </w:tr>
      <w:tr w:rsidR="006A1CE4" w:rsidRPr="00E67E0D" w14:paraId="64C92DAD" w14:textId="77777777" w:rsidTr="00E7499B">
        <w:tc>
          <w:tcPr>
            <w:tcW w:w="2160" w:type="dxa"/>
          </w:tcPr>
          <w:p w14:paraId="634761D8" w14:textId="77777777" w:rsidR="006A1CE4" w:rsidRPr="00E67E0D" w:rsidRDefault="006A1CE4" w:rsidP="00E7499B">
            <w:pPr>
              <w:pStyle w:val="TAL"/>
              <w:ind w:left="162"/>
              <w:rPr>
                <w:lang w:eastAsia="ja-JP"/>
              </w:rPr>
            </w:pPr>
            <w:r w:rsidRPr="00E67E0D">
              <w:rPr>
                <w:lang w:eastAsia="ja-JP"/>
              </w:rPr>
              <w:t>&gt;&gt;PDU Session ID</w:t>
            </w:r>
          </w:p>
        </w:tc>
        <w:tc>
          <w:tcPr>
            <w:tcW w:w="1080" w:type="dxa"/>
          </w:tcPr>
          <w:p w14:paraId="448194B4" w14:textId="77777777" w:rsidR="006A1CE4" w:rsidRPr="00E67E0D" w:rsidRDefault="006A1CE4" w:rsidP="00E7499B">
            <w:pPr>
              <w:pStyle w:val="TAL"/>
              <w:rPr>
                <w:lang w:eastAsia="ja-JP"/>
              </w:rPr>
            </w:pPr>
            <w:r w:rsidRPr="00E67E0D">
              <w:rPr>
                <w:rFonts w:cs="Arial"/>
                <w:lang w:eastAsia="ja-JP"/>
              </w:rPr>
              <w:t>M</w:t>
            </w:r>
          </w:p>
        </w:tc>
        <w:tc>
          <w:tcPr>
            <w:tcW w:w="1080" w:type="dxa"/>
          </w:tcPr>
          <w:p w14:paraId="3A32932F" w14:textId="77777777" w:rsidR="006A1CE4" w:rsidRPr="00E67E0D" w:rsidRDefault="006A1CE4" w:rsidP="00E7499B">
            <w:pPr>
              <w:pStyle w:val="TAL"/>
              <w:rPr>
                <w:rFonts w:cs="Arial"/>
                <w:lang w:eastAsia="ja-JP"/>
              </w:rPr>
            </w:pPr>
          </w:p>
        </w:tc>
        <w:tc>
          <w:tcPr>
            <w:tcW w:w="1512" w:type="dxa"/>
            <w:shd w:val="clear" w:color="auto" w:fill="auto"/>
          </w:tcPr>
          <w:p w14:paraId="41454B17" w14:textId="77777777" w:rsidR="006A1CE4" w:rsidRPr="00E67E0D" w:rsidRDefault="006A1CE4" w:rsidP="00E7499B">
            <w:pPr>
              <w:pStyle w:val="TAL"/>
              <w:rPr>
                <w:rFonts w:cs="Arial"/>
                <w:lang w:eastAsia="ja-JP"/>
              </w:rPr>
            </w:pPr>
            <w:r w:rsidRPr="00E67E0D">
              <w:rPr>
                <w:rFonts w:eastAsia="SimSun" w:cs="Arial"/>
                <w:lang w:eastAsia="zh-CN"/>
              </w:rPr>
              <w:t>9.3.1.50</w:t>
            </w:r>
          </w:p>
        </w:tc>
        <w:tc>
          <w:tcPr>
            <w:tcW w:w="1728" w:type="dxa"/>
          </w:tcPr>
          <w:p w14:paraId="1A5E831B" w14:textId="77777777" w:rsidR="006A1CE4" w:rsidRPr="00E67E0D" w:rsidRDefault="006A1CE4" w:rsidP="00E7499B">
            <w:pPr>
              <w:pStyle w:val="TAL"/>
              <w:rPr>
                <w:rFonts w:cs="Arial"/>
                <w:lang w:eastAsia="ja-JP"/>
              </w:rPr>
            </w:pPr>
          </w:p>
        </w:tc>
        <w:tc>
          <w:tcPr>
            <w:tcW w:w="1080" w:type="dxa"/>
          </w:tcPr>
          <w:p w14:paraId="36D85CCE" w14:textId="77777777" w:rsidR="006A1CE4" w:rsidRPr="00E67E0D" w:rsidRDefault="006A1CE4" w:rsidP="00E7499B">
            <w:pPr>
              <w:pStyle w:val="TAL"/>
              <w:jc w:val="center"/>
              <w:rPr>
                <w:lang w:eastAsia="ja-JP"/>
              </w:rPr>
            </w:pPr>
            <w:r w:rsidRPr="00E67E0D">
              <w:rPr>
                <w:rFonts w:cs="Arial"/>
                <w:lang w:eastAsia="ja-JP"/>
              </w:rPr>
              <w:t>-</w:t>
            </w:r>
          </w:p>
        </w:tc>
        <w:tc>
          <w:tcPr>
            <w:tcW w:w="1080" w:type="dxa"/>
          </w:tcPr>
          <w:p w14:paraId="256D14F1" w14:textId="77777777" w:rsidR="006A1CE4" w:rsidRPr="00E67E0D" w:rsidRDefault="006A1CE4" w:rsidP="00E7499B">
            <w:pPr>
              <w:pStyle w:val="TAL"/>
              <w:jc w:val="center"/>
              <w:rPr>
                <w:lang w:eastAsia="ja-JP"/>
              </w:rPr>
            </w:pPr>
          </w:p>
        </w:tc>
      </w:tr>
      <w:tr w:rsidR="006A1CE4" w:rsidRPr="00E67E0D" w14:paraId="78B4F08D" w14:textId="77777777" w:rsidTr="00E7499B">
        <w:tc>
          <w:tcPr>
            <w:tcW w:w="2160" w:type="dxa"/>
          </w:tcPr>
          <w:p w14:paraId="14EA34AB" w14:textId="77777777" w:rsidR="006A1CE4" w:rsidRPr="00E67E0D" w:rsidRDefault="006A1CE4" w:rsidP="00E7499B">
            <w:pPr>
              <w:pStyle w:val="TAL"/>
              <w:ind w:left="162"/>
              <w:rPr>
                <w:lang w:eastAsia="ja-JP"/>
              </w:rPr>
            </w:pPr>
            <w:r w:rsidRPr="00E67E0D">
              <w:rPr>
                <w:lang w:eastAsia="ja-JP"/>
              </w:rPr>
              <w:t>&gt;&gt;Handover Resource Allocation Unsuccessful Transfer</w:t>
            </w:r>
          </w:p>
        </w:tc>
        <w:tc>
          <w:tcPr>
            <w:tcW w:w="1080" w:type="dxa"/>
          </w:tcPr>
          <w:p w14:paraId="77F35065" w14:textId="77777777" w:rsidR="006A1CE4" w:rsidRPr="00E67E0D" w:rsidRDefault="006A1CE4" w:rsidP="00E7499B">
            <w:pPr>
              <w:pStyle w:val="TAL"/>
              <w:rPr>
                <w:lang w:eastAsia="ja-JP"/>
              </w:rPr>
            </w:pPr>
            <w:r w:rsidRPr="00E67E0D">
              <w:rPr>
                <w:rFonts w:cs="Arial"/>
                <w:lang w:eastAsia="ja-JP"/>
              </w:rPr>
              <w:t>M</w:t>
            </w:r>
          </w:p>
        </w:tc>
        <w:tc>
          <w:tcPr>
            <w:tcW w:w="1080" w:type="dxa"/>
          </w:tcPr>
          <w:p w14:paraId="4C602F72" w14:textId="77777777" w:rsidR="006A1CE4" w:rsidRPr="00E67E0D" w:rsidRDefault="006A1CE4" w:rsidP="00E7499B">
            <w:pPr>
              <w:pStyle w:val="TAL"/>
              <w:rPr>
                <w:rFonts w:cs="Arial"/>
                <w:lang w:eastAsia="ja-JP"/>
              </w:rPr>
            </w:pPr>
          </w:p>
        </w:tc>
        <w:tc>
          <w:tcPr>
            <w:tcW w:w="1512" w:type="dxa"/>
            <w:shd w:val="clear" w:color="auto" w:fill="auto"/>
          </w:tcPr>
          <w:p w14:paraId="210912E4" w14:textId="77777777" w:rsidR="006A1CE4" w:rsidRPr="00E67E0D" w:rsidRDefault="006A1CE4" w:rsidP="00E7499B">
            <w:pPr>
              <w:pStyle w:val="TAL"/>
              <w:rPr>
                <w:rFonts w:cs="Arial"/>
                <w:lang w:eastAsia="ja-JP"/>
              </w:rPr>
            </w:pPr>
            <w:r w:rsidRPr="00E67E0D">
              <w:rPr>
                <w:rFonts w:eastAsia="SimSun" w:cs="Arial"/>
                <w:lang w:eastAsia="zh-CN"/>
              </w:rPr>
              <w:t>OCTET STRING</w:t>
            </w:r>
          </w:p>
        </w:tc>
        <w:tc>
          <w:tcPr>
            <w:tcW w:w="1728" w:type="dxa"/>
          </w:tcPr>
          <w:p w14:paraId="74266C92" w14:textId="77777777" w:rsidR="006A1CE4" w:rsidRPr="00E67E0D" w:rsidRDefault="006A1CE4" w:rsidP="00E7499B">
            <w:pPr>
              <w:pStyle w:val="TAL"/>
              <w:rPr>
                <w:rFonts w:cs="Arial"/>
                <w:lang w:eastAsia="ja-JP"/>
              </w:rPr>
            </w:pPr>
            <w:r w:rsidRPr="00E67E0D">
              <w:rPr>
                <w:iCs/>
                <w:lang w:eastAsia="ja-JP"/>
              </w:rPr>
              <w:t xml:space="preserve">Containing the </w:t>
            </w:r>
            <w:r w:rsidRPr="00E67E0D">
              <w:rPr>
                <w:rFonts w:cs="Arial"/>
                <w:bCs/>
                <w:i/>
                <w:iCs/>
                <w:lang w:eastAsia="ja-JP"/>
              </w:rPr>
              <w:t>Handover Resource Allocation Unsuccessful Transfer</w:t>
            </w:r>
            <w:r w:rsidRPr="00E67E0D">
              <w:rPr>
                <w:rFonts w:cs="Arial"/>
                <w:bCs/>
                <w:iCs/>
                <w:lang w:eastAsia="ja-JP"/>
              </w:rPr>
              <w:t xml:space="preserve"> IE</w:t>
            </w:r>
            <w:r w:rsidRPr="00E67E0D">
              <w:rPr>
                <w:iCs/>
                <w:lang w:eastAsia="ja-JP"/>
              </w:rPr>
              <w:t xml:space="preserve"> specified in subclause 9.3.4.19.</w:t>
            </w:r>
          </w:p>
        </w:tc>
        <w:tc>
          <w:tcPr>
            <w:tcW w:w="1080" w:type="dxa"/>
          </w:tcPr>
          <w:p w14:paraId="012022A4" w14:textId="77777777" w:rsidR="006A1CE4" w:rsidRPr="00E67E0D" w:rsidRDefault="006A1CE4" w:rsidP="00E7499B">
            <w:pPr>
              <w:pStyle w:val="TAL"/>
              <w:jc w:val="center"/>
              <w:rPr>
                <w:lang w:eastAsia="ja-JP"/>
              </w:rPr>
            </w:pPr>
            <w:r w:rsidRPr="00E67E0D">
              <w:rPr>
                <w:rFonts w:cs="Arial"/>
                <w:lang w:eastAsia="ja-JP"/>
              </w:rPr>
              <w:t>-</w:t>
            </w:r>
          </w:p>
        </w:tc>
        <w:tc>
          <w:tcPr>
            <w:tcW w:w="1080" w:type="dxa"/>
          </w:tcPr>
          <w:p w14:paraId="48DD9BF5" w14:textId="77777777" w:rsidR="006A1CE4" w:rsidRPr="00E67E0D" w:rsidRDefault="006A1CE4" w:rsidP="00E7499B">
            <w:pPr>
              <w:pStyle w:val="TAL"/>
              <w:jc w:val="center"/>
              <w:rPr>
                <w:lang w:eastAsia="ja-JP"/>
              </w:rPr>
            </w:pPr>
          </w:p>
        </w:tc>
      </w:tr>
      <w:tr w:rsidR="006A1CE4" w:rsidRPr="00E67E0D" w14:paraId="077A6057" w14:textId="77777777" w:rsidTr="00E7499B">
        <w:tc>
          <w:tcPr>
            <w:tcW w:w="2160" w:type="dxa"/>
          </w:tcPr>
          <w:p w14:paraId="507D41C4" w14:textId="77777777" w:rsidR="006A1CE4" w:rsidRPr="00E67E0D" w:rsidRDefault="006A1CE4" w:rsidP="00E7499B">
            <w:pPr>
              <w:pStyle w:val="TAL"/>
              <w:rPr>
                <w:rFonts w:cs="Arial"/>
                <w:lang w:eastAsia="ja-JP"/>
              </w:rPr>
            </w:pPr>
            <w:r w:rsidRPr="00E67E0D">
              <w:rPr>
                <w:lang w:eastAsia="ja-JP"/>
              </w:rPr>
              <w:t>Target to Source Transparent Container</w:t>
            </w:r>
          </w:p>
        </w:tc>
        <w:tc>
          <w:tcPr>
            <w:tcW w:w="1080" w:type="dxa"/>
          </w:tcPr>
          <w:p w14:paraId="7050CF72" w14:textId="77777777" w:rsidR="006A1CE4" w:rsidRPr="00E67E0D" w:rsidRDefault="006A1CE4" w:rsidP="00E7499B">
            <w:pPr>
              <w:pStyle w:val="TAL"/>
              <w:rPr>
                <w:rFonts w:cs="Arial"/>
                <w:lang w:eastAsia="ja-JP"/>
              </w:rPr>
            </w:pPr>
            <w:r w:rsidRPr="00E67E0D">
              <w:rPr>
                <w:lang w:eastAsia="ja-JP"/>
              </w:rPr>
              <w:t>M</w:t>
            </w:r>
          </w:p>
        </w:tc>
        <w:tc>
          <w:tcPr>
            <w:tcW w:w="1080" w:type="dxa"/>
          </w:tcPr>
          <w:p w14:paraId="6733410C" w14:textId="77777777" w:rsidR="006A1CE4" w:rsidRPr="00E67E0D" w:rsidRDefault="006A1CE4" w:rsidP="00E7499B">
            <w:pPr>
              <w:pStyle w:val="TAL"/>
              <w:rPr>
                <w:rFonts w:cs="Arial"/>
                <w:i/>
                <w:lang w:eastAsia="ja-JP"/>
              </w:rPr>
            </w:pPr>
          </w:p>
        </w:tc>
        <w:tc>
          <w:tcPr>
            <w:tcW w:w="1512" w:type="dxa"/>
          </w:tcPr>
          <w:p w14:paraId="34535448" w14:textId="77777777" w:rsidR="006A1CE4" w:rsidRPr="00E67E0D" w:rsidRDefault="006A1CE4" w:rsidP="00E7499B">
            <w:pPr>
              <w:pStyle w:val="TAL"/>
              <w:rPr>
                <w:rFonts w:cs="Arial"/>
                <w:lang w:eastAsia="ja-JP"/>
              </w:rPr>
            </w:pPr>
            <w:r w:rsidRPr="00E67E0D">
              <w:rPr>
                <w:lang w:eastAsia="ja-JP"/>
              </w:rPr>
              <w:t>9.3.1.21</w:t>
            </w:r>
          </w:p>
        </w:tc>
        <w:tc>
          <w:tcPr>
            <w:tcW w:w="1728" w:type="dxa"/>
          </w:tcPr>
          <w:p w14:paraId="7BD52FB6" w14:textId="77777777" w:rsidR="006A1CE4" w:rsidRPr="00E67E0D" w:rsidRDefault="006A1CE4" w:rsidP="00E7499B">
            <w:pPr>
              <w:pStyle w:val="TAL"/>
              <w:rPr>
                <w:rFonts w:cs="Arial"/>
                <w:lang w:eastAsia="ja-JP"/>
              </w:rPr>
            </w:pPr>
          </w:p>
        </w:tc>
        <w:tc>
          <w:tcPr>
            <w:tcW w:w="1080" w:type="dxa"/>
          </w:tcPr>
          <w:p w14:paraId="3C9445FD" w14:textId="77777777" w:rsidR="006A1CE4" w:rsidRPr="00E67E0D" w:rsidRDefault="006A1CE4" w:rsidP="00E7499B">
            <w:pPr>
              <w:pStyle w:val="TAR"/>
              <w:jc w:val="center"/>
              <w:rPr>
                <w:rFonts w:cs="Arial"/>
                <w:lang w:eastAsia="ja-JP"/>
              </w:rPr>
            </w:pPr>
            <w:r w:rsidRPr="00E67E0D">
              <w:rPr>
                <w:lang w:eastAsia="ja-JP"/>
              </w:rPr>
              <w:t>YES</w:t>
            </w:r>
          </w:p>
        </w:tc>
        <w:tc>
          <w:tcPr>
            <w:tcW w:w="1080" w:type="dxa"/>
          </w:tcPr>
          <w:p w14:paraId="1F4DD1E7" w14:textId="77777777" w:rsidR="006A1CE4" w:rsidRPr="00E67E0D" w:rsidRDefault="006A1CE4" w:rsidP="00E7499B">
            <w:pPr>
              <w:pStyle w:val="TAR"/>
              <w:jc w:val="center"/>
              <w:rPr>
                <w:rFonts w:cs="Arial"/>
                <w:lang w:eastAsia="ja-JP"/>
              </w:rPr>
            </w:pPr>
            <w:r w:rsidRPr="00E67E0D">
              <w:rPr>
                <w:lang w:eastAsia="ja-JP"/>
              </w:rPr>
              <w:t>reject</w:t>
            </w:r>
          </w:p>
        </w:tc>
      </w:tr>
      <w:tr w:rsidR="006A1CE4" w:rsidRPr="00E67E0D" w14:paraId="667602A7" w14:textId="77777777" w:rsidTr="00E7499B">
        <w:tc>
          <w:tcPr>
            <w:tcW w:w="2160" w:type="dxa"/>
          </w:tcPr>
          <w:p w14:paraId="7CCE9FC6" w14:textId="77777777" w:rsidR="006A1CE4" w:rsidRPr="00E67E0D" w:rsidRDefault="006A1CE4" w:rsidP="00E7499B">
            <w:pPr>
              <w:pStyle w:val="TAL"/>
              <w:rPr>
                <w:lang w:eastAsia="ja-JP"/>
              </w:rPr>
            </w:pPr>
            <w:r w:rsidRPr="00E67E0D">
              <w:rPr>
                <w:lang w:eastAsia="ja-JP"/>
              </w:rPr>
              <w:t>Criticality Diagnostics</w:t>
            </w:r>
          </w:p>
        </w:tc>
        <w:tc>
          <w:tcPr>
            <w:tcW w:w="1080" w:type="dxa"/>
          </w:tcPr>
          <w:p w14:paraId="1DD47BA6" w14:textId="77777777" w:rsidR="006A1CE4" w:rsidRPr="00E67E0D" w:rsidRDefault="006A1CE4" w:rsidP="00E7499B">
            <w:pPr>
              <w:pStyle w:val="TAL"/>
              <w:rPr>
                <w:lang w:eastAsia="ja-JP"/>
              </w:rPr>
            </w:pPr>
            <w:r w:rsidRPr="00E67E0D">
              <w:rPr>
                <w:lang w:eastAsia="ja-JP"/>
              </w:rPr>
              <w:t>O</w:t>
            </w:r>
          </w:p>
        </w:tc>
        <w:tc>
          <w:tcPr>
            <w:tcW w:w="1080" w:type="dxa"/>
          </w:tcPr>
          <w:p w14:paraId="7B984793" w14:textId="77777777" w:rsidR="006A1CE4" w:rsidRPr="00E67E0D" w:rsidRDefault="006A1CE4" w:rsidP="00E7499B">
            <w:pPr>
              <w:pStyle w:val="TAL"/>
              <w:rPr>
                <w:rFonts w:cs="Arial"/>
                <w:i/>
                <w:lang w:eastAsia="ja-JP"/>
              </w:rPr>
            </w:pPr>
          </w:p>
        </w:tc>
        <w:tc>
          <w:tcPr>
            <w:tcW w:w="1512" w:type="dxa"/>
          </w:tcPr>
          <w:p w14:paraId="1BFEBC0E" w14:textId="77777777" w:rsidR="006A1CE4" w:rsidRPr="00E67E0D" w:rsidRDefault="006A1CE4" w:rsidP="00E7499B">
            <w:pPr>
              <w:pStyle w:val="TAL"/>
              <w:rPr>
                <w:lang w:eastAsia="ja-JP"/>
              </w:rPr>
            </w:pPr>
            <w:r w:rsidRPr="00E67E0D">
              <w:rPr>
                <w:lang w:eastAsia="ja-JP"/>
              </w:rPr>
              <w:t>9.3.1.3</w:t>
            </w:r>
          </w:p>
        </w:tc>
        <w:tc>
          <w:tcPr>
            <w:tcW w:w="1728" w:type="dxa"/>
          </w:tcPr>
          <w:p w14:paraId="16811D0F" w14:textId="77777777" w:rsidR="006A1CE4" w:rsidRPr="00E67E0D" w:rsidRDefault="006A1CE4" w:rsidP="00E7499B">
            <w:pPr>
              <w:pStyle w:val="TAL"/>
              <w:rPr>
                <w:rFonts w:cs="Arial"/>
                <w:lang w:eastAsia="ja-JP"/>
              </w:rPr>
            </w:pPr>
          </w:p>
        </w:tc>
        <w:tc>
          <w:tcPr>
            <w:tcW w:w="1080" w:type="dxa"/>
          </w:tcPr>
          <w:p w14:paraId="72449639" w14:textId="77777777" w:rsidR="006A1CE4" w:rsidRPr="00E67E0D" w:rsidRDefault="006A1CE4" w:rsidP="00E7499B">
            <w:pPr>
              <w:pStyle w:val="TAR"/>
              <w:jc w:val="center"/>
              <w:rPr>
                <w:lang w:eastAsia="ja-JP"/>
              </w:rPr>
            </w:pPr>
            <w:r w:rsidRPr="00E67E0D">
              <w:rPr>
                <w:lang w:eastAsia="ja-JP"/>
              </w:rPr>
              <w:t>YES</w:t>
            </w:r>
          </w:p>
        </w:tc>
        <w:tc>
          <w:tcPr>
            <w:tcW w:w="1080" w:type="dxa"/>
          </w:tcPr>
          <w:p w14:paraId="4C43F760" w14:textId="77777777" w:rsidR="006A1CE4" w:rsidRPr="00E67E0D" w:rsidRDefault="006A1CE4" w:rsidP="00E7499B">
            <w:pPr>
              <w:pStyle w:val="TAR"/>
              <w:jc w:val="center"/>
              <w:rPr>
                <w:lang w:eastAsia="ja-JP"/>
              </w:rPr>
            </w:pPr>
            <w:r w:rsidRPr="00E67E0D">
              <w:rPr>
                <w:lang w:eastAsia="ja-JP"/>
              </w:rPr>
              <w:t>ignore</w:t>
            </w:r>
          </w:p>
        </w:tc>
      </w:tr>
    </w:tbl>
    <w:p w14:paraId="5850A645"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7F68FFF8" w14:textId="77777777" w:rsidTr="00E7499B">
        <w:tc>
          <w:tcPr>
            <w:tcW w:w="3528" w:type="dxa"/>
          </w:tcPr>
          <w:p w14:paraId="29078A99"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215CC7C8"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227F9745" w14:textId="77777777" w:rsidTr="00E7499B">
        <w:tc>
          <w:tcPr>
            <w:tcW w:w="3528" w:type="dxa"/>
          </w:tcPr>
          <w:p w14:paraId="7A30D5C2" w14:textId="77777777" w:rsidR="006A1CE4" w:rsidRPr="00E67E0D" w:rsidRDefault="006A1CE4" w:rsidP="00E7499B">
            <w:pPr>
              <w:pStyle w:val="TAL"/>
              <w:rPr>
                <w:rFonts w:cs="Arial"/>
                <w:lang w:eastAsia="ja-JP"/>
              </w:rPr>
            </w:pPr>
            <w:r w:rsidRPr="00E67E0D">
              <w:rPr>
                <w:lang w:eastAsia="ja-JP"/>
              </w:rPr>
              <w:t>maxnoofPDUSessions</w:t>
            </w:r>
          </w:p>
        </w:tc>
        <w:tc>
          <w:tcPr>
            <w:tcW w:w="6192" w:type="dxa"/>
          </w:tcPr>
          <w:p w14:paraId="3E857FAB" w14:textId="77777777" w:rsidR="006A1CE4" w:rsidRPr="00E67E0D" w:rsidRDefault="006A1CE4" w:rsidP="00E7499B">
            <w:pPr>
              <w:pStyle w:val="TAL"/>
              <w:rPr>
                <w:rFonts w:cs="Arial"/>
                <w:lang w:eastAsia="ja-JP"/>
              </w:rPr>
            </w:pPr>
            <w:r w:rsidRPr="00E67E0D">
              <w:rPr>
                <w:lang w:eastAsia="ja-JP"/>
              </w:rPr>
              <w:t xml:space="preserve">Maximum no. of PDU sessions allowed towards one UE. Value is </w:t>
            </w:r>
            <w:r w:rsidRPr="00E67E0D">
              <w:rPr>
                <w:rFonts w:eastAsia="SimSun" w:hint="eastAsia"/>
                <w:lang w:eastAsia="zh-CN"/>
              </w:rPr>
              <w:t>256</w:t>
            </w:r>
            <w:r w:rsidRPr="00E67E0D">
              <w:rPr>
                <w:lang w:eastAsia="ja-JP"/>
              </w:rPr>
              <w:t>.</w:t>
            </w:r>
          </w:p>
        </w:tc>
      </w:tr>
    </w:tbl>
    <w:p w14:paraId="13DAE4DF" w14:textId="77777777" w:rsidR="006A1CE4" w:rsidRPr="00E67E0D" w:rsidRDefault="006A1CE4" w:rsidP="00E7499B"/>
    <w:p w14:paraId="4F8AF855" w14:textId="77777777" w:rsidR="006A1CE4" w:rsidRPr="00E67E0D" w:rsidRDefault="006A1CE4" w:rsidP="00E7499B">
      <w:pPr>
        <w:pStyle w:val="4"/>
      </w:pPr>
      <w:bookmarkStart w:id="3960" w:name="_Toc534720470"/>
      <w:bookmarkStart w:id="3961" w:name="_Toc525567482"/>
      <w:r w:rsidRPr="00E67E0D">
        <w:t>9.2.3.6</w:t>
      </w:r>
      <w:r w:rsidRPr="00E67E0D">
        <w:tab/>
        <w:t>HANDOVER FAILURE</w:t>
      </w:r>
      <w:bookmarkEnd w:id="3960"/>
      <w:bookmarkEnd w:id="3961"/>
    </w:p>
    <w:p w14:paraId="2165ACFF" w14:textId="77777777" w:rsidR="006A1CE4" w:rsidRPr="00E67E0D" w:rsidRDefault="006A1CE4" w:rsidP="00E7499B">
      <w:r w:rsidRPr="00E67E0D">
        <w:t>This message is sent by the target NG-RAN node to inform the AMF that the preparation of resources has failed.</w:t>
      </w:r>
    </w:p>
    <w:p w14:paraId="54AA7D7D" w14:textId="77777777" w:rsidR="006A1CE4" w:rsidRPr="00E67E0D" w:rsidRDefault="006A1CE4" w:rsidP="00E7499B">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0437595F" w14:textId="77777777" w:rsidTr="00E7499B">
        <w:tc>
          <w:tcPr>
            <w:tcW w:w="2160" w:type="dxa"/>
          </w:tcPr>
          <w:p w14:paraId="2B9D0FDC"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43763088"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2830A16E"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6CADD27F"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637154A9"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0DC9C16C"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100E008A"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2A8C09C6" w14:textId="77777777" w:rsidTr="00E7499B">
        <w:tc>
          <w:tcPr>
            <w:tcW w:w="2160" w:type="dxa"/>
          </w:tcPr>
          <w:p w14:paraId="5A6C3D91" w14:textId="77777777" w:rsidR="006A1CE4" w:rsidRPr="00E67E0D" w:rsidRDefault="006A1CE4" w:rsidP="00E7499B">
            <w:pPr>
              <w:pStyle w:val="TAL"/>
              <w:rPr>
                <w:rFonts w:cs="Arial"/>
                <w:lang w:eastAsia="ja-JP"/>
              </w:rPr>
            </w:pPr>
            <w:r w:rsidRPr="00E67E0D">
              <w:rPr>
                <w:lang w:eastAsia="ja-JP"/>
              </w:rPr>
              <w:t>Message Type</w:t>
            </w:r>
          </w:p>
        </w:tc>
        <w:tc>
          <w:tcPr>
            <w:tcW w:w="1080" w:type="dxa"/>
          </w:tcPr>
          <w:p w14:paraId="0582DC64" w14:textId="77777777" w:rsidR="006A1CE4" w:rsidRPr="00E67E0D" w:rsidRDefault="006A1CE4" w:rsidP="00E7499B">
            <w:pPr>
              <w:pStyle w:val="TAL"/>
              <w:rPr>
                <w:rFonts w:cs="Arial"/>
                <w:lang w:eastAsia="ja-JP"/>
              </w:rPr>
            </w:pPr>
            <w:r w:rsidRPr="00E67E0D">
              <w:rPr>
                <w:lang w:eastAsia="ja-JP"/>
              </w:rPr>
              <w:t>M</w:t>
            </w:r>
          </w:p>
        </w:tc>
        <w:tc>
          <w:tcPr>
            <w:tcW w:w="1080" w:type="dxa"/>
          </w:tcPr>
          <w:p w14:paraId="084D8D59" w14:textId="77777777" w:rsidR="006A1CE4" w:rsidRPr="00E67E0D" w:rsidRDefault="006A1CE4" w:rsidP="00E7499B">
            <w:pPr>
              <w:pStyle w:val="TAL"/>
              <w:rPr>
                <w:rFonts w:cs="Arial"/>
                <w:lang w:eastAsia="ja-JP"/>
              </w:rPr>
            </w:pPr>
          </w:p>
        </w:tc>
        <w:tc>
          <w:tcPr>
            <w:tcW w:w="1512" w:type="dxa"/>
          </w:tcPr>
          <w:p w14:paraId="22343878" w14:textId="77777777" w:rsidR="006A1CE4" w:rsidRPr="00E67E0D" w:rsidRDefault="006A1CE4" w:rsidP="00E7499B">
            <w:pPr>
              <w:pStyle w:val="TAL"/>
              <w:rPr>
                <w:rFonts w:cs="Arial"/>
                <w:lang w:eastAsia="ja-JP"/>
              </w:rPr>
            </w:pPr>
            <w:r w:rsidRPr="00E67E0D">
              <w:rPr>
                <w:lang w:eastAsia="ja-JP"/>
              </w:rPr>
              <w:t>9.3.1.1</w:t>
            </w:r>
          </w:p>
        </w:tc>
        <w:tc>
          <w:tcPr>
            <w:tcW w:w="1728" w:type="dxa"/>
          </w:tcPr>
          <w:p w14:paraId="486722B8" w14:textId="77777777" w:rsidR="006A1CE4" w:rsidRPr="00E67E0D" w:rsidRDefault="006A1CE4" w:rsidP="00E7499B">
            <w:pPr>
              <w:pStyle w:val="TAL"/>
              <w:rPr>
                <w:rFonts w:cs="Arial"/>
                <w:lang w:eastAsia="ja-JP"/>
              </w:rPr>
            </w:pPr>
          </w:p>
        </w:tc>
        <w:tc>
          <w:tcPr>
            <w:tcW w:w="1080" w:type="dxa"/>
          </w:tcPr>
          <w:p w14:paraId="37ABBF7E" w14:textId="77777777" w:rsidR="006A1CE4" w:rsidRPr="00E67E0D" w:rsidRDefault="006A1CE4" w:rsidP="00E7499B">
            <w:pPr>
              <w:pStyle w:val="TAL"/>
              <w:jc w:val="center"/>
              <w:rPr>
                <w:rFonts w:cs="Arial"/>
                <w:lang w:eastAsia="ja-JP"/>
              </w:rPr>
            </w:pPr>
            <w:r w:rsidRPr="00E67E0D">
              <w:rPr>
                <w:lang w:eastAsia="ja-JP"/>
              </w:rPr>
              <w:t>YES</w:t>
            </w:r>
          </w:p>
        </w:tc>
        <w:tc>
          <w:tcPr>
            <w:tcW w:w="1080" w:type="dxa"/>
          </w:tcPr>
          <w:p w14:paraId="52DE05A9" w14:textId="77777777" w:rsidR="006A1CE4" w:rsidRPr="00E67E0D" w:rsidRDefault="006A1CE4" w:rsidP="00E7499B">
            <w:pPr>
              <w:pStyle w:val="TAL"/>
              <w:jc w:val="center"/>
              <w:rPr>
                <w:rFonts w:cs="Arial"/>
                <w:lang w:eastAsia="ja-JP"/>
              </w:rPr>
            </w:pPr>
            <w:r w:rsidRPr="00E67E0D">
              <w:rPr>
                <w:lang w:eastAsia="ja-JP"/>
              </w:rPr>
              <w:t>reject</w:t>
            </w:r>
          </w:p>
        </w:tc>
      </w:tr>
      <w:tr w:rsidR="006A1CE4" w:rsidRPr="00E67E0D" w14:paraId="1D568507" w14:textId="77777777" w:rsidTr="00E7499B">
        <w:tc>
          <w:tcPr>
            <w:tcW w:w="2160" w:type="dxa"/>
          </w:tcPr>
          <w:p w14:paraId="595FC18D" w14:textId="77777777" w:rsidR="006A1CE4" w:rsidRPr="00E67E0D" w:rsidRDefault="006A1CE4" w:rsidP="00E7499B">
            <w:pPr>
              <w:pStyle w:val="TAL"/>
              <w:rPr>
                <w:rFonts w:eastAsia="MS Mincho" w:cs="Arial"/>
                <w:lang w:eastAsia="ja-JP"/>
              </w:rPr>
            </w:pPr>
            <w:r w:rsidRPr="00E67E0D">
              <w:rPr>
                <w:rFonts w:eastAsia="Batang"/>
                <w:bCs/>
                <w:lang w:eastAsia="ja-JP"/>
              </w:rPr>
              <w:t>AMF</w:t>
            </w:r>
            <w:r w:rsidRPr="00E67E0D">
              <w:rPr>
                <w:bCs/>
                <w:lang w:eastAsia="ja-JP"/>
              </w:rPr>
              <w:t xml:space="preserve"> UE NGAP ID</w:t>
            </w:r>
          </w:p>
        </w:tc>
        <w:tc>
          <w:tcPr>
            <w:tcW w:w="1080" w:type="dxa"/>
          </w:tcPr>
          <w:p w14:paraId="49912925"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60E451FF" w14:textId="77777777" w:rsidR="006A1CE4" w:rsidRPr="00E67E0D" w:rsidRDefault="006A1CE4" w:rsidP="00E7499B">
            <w:pPr>
              <w:pStyle w:val="TAL"/>
              <w:rPr>
                <w:rFonts w:cs="Arial"/>
                <w:lang w:eastAsia="ja-JP"/>
              </w:rPr>
            </w:pPr>
          </w:p>
        </w:tc>
        <w:tc>
          <w:tcPr>
            <w:tcW w:w="1512" w:type="dxa"/>
          </w:tcPr>
          <w:p w14:paraId="322A9082" w14:textId="77777777" w:rsidR="006A1CE4" w:rsidRPr="00E67E0D" w:rsidRDefault="006A1CE4" w:rsidP="00E7499B">
            <w:pPr>
              <w:pStyle w:val="TAL"/>
              <w:rPr>
                <w:rFonts w:cs="Arial"/>
                <w:lang w:eastAsia="ja-JP"/>
              </w:rPr>
            </w:pPr>
            <w:r w:rsidRPr="00E67E0D">
              <w:rPr>
                <w:lang w:eastAsia="ja-JP"/>
              </w:rPr>
              <w:t>9.3.3.1</w:t>
            </w:r>
          </w:p>
        </w:tc>
        <w:tc>
          <w:tcPr>
            <w:tcW w:w="1728" w:type="dxa"/>
          </w:tcPr>
          <w:p w14:paraId="25F6A225" w14:textId="77777777" w:rsidR="006A1CE4" w:rsidRPr="00E67E0D" w:rsidRDefault="006A1CE4" w:rsidP="00E7499B">
            <w:pPr>
              <w:pStyle w:val="TAL"/>
              <w:rPr>
                <w:rFonts w:cs="Arial"/>
                <w:lang w:eastAsia="ja-JP"/>
              </w:rPr>
            </w:pPr>
          </w:p>
        </w:tc>
        <w:tc>
          <w:tcPr>
            <w:tcW w:w="1080" w:type="dxa"/>
          </w:tcPr>
          <w:p w14:paraId="01B733E5"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6C4E927C" w14:textId="77777777" w:rsidR="006A1CE4" w:rsidRPr="00E67E0D" w:rsidRDefault="006A1CE4" w:rsidP="00E7499B">
            <w:pPr>
              <w:pStyle w:val="TAL"/>
              <w:jc w:val="center"/>
              <w:rPr>
                <w:rFonts w:cs="Arial"/>
                <w:lang w:eastAsia="ja-JP"/>
              </w:rPr>
            </w:pPr>
            <w:r w:rsidRPr="00E67E0D">
              <w:rPr>
                <w:lang w:eastAsia="zh-CN"/>
              </w:rPr>
              <w:t>ignore</w:t>
            </w:r>
          </w:p>
        </w:tc>
      </w:tr>
      <w:tr w:rsidR="006A1CE4" w:rsidRPr="00E67E0D" w14:paraId="49ED1DD4" w14:textId="77777777" w:rsidTr="00E7499B">
        <w:tc>
          <w:tcPr>
            <w:tcW w:w="2160" w:type="dxa"/>
          </w:tcPr>
          <w:p w14:paraId="1B3A3031" w14:textId="77777777" w:rsidR="006A1CE4" w:rsidRPr="00E67E0D" w:rsidRDefault="006A1CE4" w:rsidP="00E7499B">
            <w:pPr>
              <w:pStyle w:val="TAL"/>
              <w:rPr>
                <w:rFonts w:eastAsia="MS Mincho" w:cs="Arial"/>
                <w:lang w:eastAsia="ja-JP"/>
              </w:rPr>
            </w:pPr>
            <w:r w:rsidRPr="00E67E0D">
              <w:rPr>
                <w:lang w:eastAsia="ja-JP"/>
              </w:rPr>
              <w:t>Cause</w:t>
            </w:r>
          </w:p>
        </w:tc>
        <w:tc>
          <w:tcPr>
            <w:tcW w:w="1080" w:type="dxa"/>
          </w:tcPr>
          <w:p w14:paraId="225788B1"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1323AD52" w14:textId="77777777" w:rsidR="006A1CE4" w:rsidRPr="00E67E0D" w:rsidRDefault="006A1CE4" w:rsidP="00E7499B">
            <w:pPr>
              <w:pStyle w:val="TAL"/>
              <w:rPr>
                <w:rFonts w:cs="Arial"/>
                <w:lang w:eastAsia="ja-JP"/>
              </w:rPr>
            </w:pPr>
          </w:p>
        </w:tc>
        <w:tc>
          <w:tcPr>
            <w:tcW w:w="1512" w:type="dxa"/>
          </w:tcPr>
          <w:p w14:paraId="5ABCCD0C" w14:textId="77777777" w:rsidR="006A1CE4" w:rsidRPr="00E67E0D" w:rsidRDefault="006A1CE4" w:rsidP="00E7499B">
            <w:pPr>
              <w:pStyle w:val="TAL"/>
              <w:rPr>
                <w:rFonts w:cs="Arial"/>
                <w:lang w:eastAsia="ja-JP"/>
              </w:rPr>
            </w:pPr>
            <w:r w:rsidRPr="00E67E0D">
              <w:rPr>
                <w:lang w:eastAsia="ja-JP"/>
              </w:rPr>
              <w:t>9.3.1.2</w:t>
            </w:r>
          </w:p>
        </w:tc>
        <w:tc>
          <w:tcPr>
            <w:tcW w:w="1728" w:type="dxa"/>
          </w:tcPr>
          <w:p w14:paraId="18133049" w14:textId="77777777" w:rsidR="006A1CE4" w:rsidRPr="00E67E0D" w:rsidRDefault="006A1CE4" w:rsidP="00E7499B">
            <w:pPr>
              <w:pStyle w:val="TAL"/>
              <w:rPr>
                <w:rFonts w:cs="Arial"/>
                <w:lang w:eastAsia="ja-JP"/>
              </w:rPr>
            </w:pPr>
          </w:p>
        </w:tc>
        <w:tc>
          <w:tcPr>
            <w:tcW w:w="1080" w:type="dxa"/>
          </w:tcPr>
          <w:p w14:paraId="33301BB7"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57A401FD" w14:textId="77777777" w:rsidR="006A1CE4" w:rsidRPr="00E67E0D" w:rsidRDefault="006A1CE4" w:rsidP="00E7499B">
            <w:pPr>
              <w:pStyle w:val="TAL"/>
              <w:jc w:val="center"/>
              <w:rPr>
                <w:rFonts w:cs="Arial"/>
                <w:lang w:eastAsia="ja-JP"/>
              </w:rPr>
            </w:pPr>
            <w:r w:rsidRPr="00E67E0D">
              <w:rPr>
                <w:lang w:eastAsia="ja-JP"/>
              </w:rPr>
              <w:t>ignore</w:t>
            </w:r>
          </w:p>
        </w:tc>
      </w:tr>
      <w:tr w:rsidR="006A1CE4" w:rsidRPr="00E67E0D" w14:paraId="6C6D1ACC" w14:textId="77777777" w:rsidTr="00E7499B">
        <w:tc>
          <w:tcPr>
            <w:tcW w:w="2160" w:type="dxa"/>
          </w:tcPr>
          <w:p w14:paraId="289E1C78" w14:textId="77777777" w:rsidR="006A1CE4" w:rsidRPr="00E67E0D" w:rsidRDefault="006A1CE4" w:rsidP="00E7499B">
            <w:pPr>
              <w:pStyle w:val="TAL"/>
              <w:rPr>
                <w:rFonts w:eastAsia="MS Mincho" w:cs="Arial"/>
                <w:lang w:eastAsia="ja-JP"/>
              </w:rPr>
            </w:pPr>
            <w:r w:rsidRPr="00E67E0D">
              <w:rPr>
                <w:lang w:eastAsia="ja-JP"/>
              </w:rPr>
              <w:t>Criticality Diagnostics</w:t>
            </w:r>
          </w:p>
        </w:tc>
        <w:tc>
          <w:tcPr>
            <w:tcW w:w="1080" w:type="dxa"/>
          </w:tcPr>
          <w:p w14:paraId="54B6E1E3" w14:textId="77777777" w:rsidR="006A1CE4" w:rsidRPr="00E67E0D" w:rsidRDefault="006A1CE4" w:rsidP="00E7499B">
            <w:pPr>
              <w:pStyle w:val="TAL"/>
              <w:rPr>
                <w:rFonts w:eastAsia="MS Mincho" w:cs="Arial"/>
                <w:lang w:eastAsia="ja-JP"/>
              </w:rPr>
            </w:pPr>
            <w:r w:rsidRPr="00E67E0D">
              <w:rPr>
                <w:szCs w:val="18"/>
                <w:lang w:eastAsia="ja-JP"/>
              </w:rPr>
              <w:t>O</w:t>
            </w:r>
          </w:p>
        </w:tc>
        <w:tc>
          <w:tcPr>
            <w:tcW w:w="1080" w:type="dxa"/>
          </w:tcPr>
          <w:p w14:paraId="0704A772" w14:textId="77777777" w:rsidR="006A1CE4" w:rsidRPr="00E67E0D" w:rsidRDefault="006A1CE4" w:rsidP="00E7499B">
            <w:pPr>
              <w:pStyle w:val="TAL"/>
              <w:rPr>
                <w:rFonts w:cs="Arial"/>
                <w:lang w:eastAsia="ja-JP"/>
              </w:rPr>
            </w:pPr>
          </w:p>
        </w:tc>
        <w:tc>
          <w:tcPr>
            <w:tcW w:w="1512" w:type="dxa"/>
          </w:tcPr>
          <w:p w14:paraId="58987C0E" w14:textId="77777777" w:rsidR="006A1CE4" w:rsidRPr="00E67E0D" w:rsidRDefault="006A1CE4" w:rsidP="00E7499B">
            <w:pPr>
              <w:pStyle w:val="TAL"/>
              <w:rPr>
                <w:rFonts w:cs="Arial"/>
                <w:lang w:eastAsia="ja-JP"/>
              </w:rPr>
            </w:pPr>
            <w:r w:rsidRPr="00E67E0D">
              <w:rPr>
                <w:lang w:eastAsia="ja-JP"/>
              </w:rPr>
              <w:t>9.3.1.3</w:t>
            </w:r>
          </w:p>
        </w:tc>
        <w:tc>
          <w:tcPr>
            <w:tcW w:w="1728" w:type="dxa"/>
          </w:tcPr>
          <w:p w14:paraId="6CDC1567" w14:textId="77777777" w:rsidR="006A1CE4" w:rsidRPr="00E67E0D" w:rsidRDefault="006A1CE4" w:rsidP="00E7499B">
            <w:pPr>
              <w:pStyle w:val="TAL"/>
              <w:rPr>
                <w:rFonts w:cs="Arial"/>
                <w:lang w:eastAsia="ja-JP"/>
              </w:rPr>
            </w:pPr>
          </w:p>
        </w:tc>
        <w:tc>
          <w:tcPr>
            <w:tcW w:w="1080" w:type="dxa"/>
          </w:tcPr>
          <w:p w14:paraId="522DF4F9"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481BC54E" w14:textId="77777777" w:rsidR="006A1CE4" w:rsidRPr="00E67E0D" w:rsidRDefault="006A1CE4" w:rsidP="00E7499B">
            <w:pPr>
              <w:pStyle w:val="TAL"/>
              <w:jc w:val="center"/>
              <w:rPr>
                <w:rFonts w:cs="Arial"/>
                <w:lang w:eastAsia="ja-JP"/>
              </w:rPr>
            </w:pPr>
            <w:r w:rsidRPr="00E67E0D">
              <w:rPr>
                <w:lang w:eastAsia="ja-JP"/>
              </w:rPr>
              <w:t>ignore</w:t>
            </w:r>
          </w:p>
        </w:tc>
      </w:tr>
    </w:tbl>
    <w:p w14:paraId="30A9FFAB" w14:textId="77777777" w:rsidR="006A1CE4" w:rsidRPr="00E67E0D" w:rsidRDefault="006A1CE4" w:rsidP="00E7499B"/>
    <w:p w14:paraId="04C20AD5" w14:textId="77777777" w:rsidR="006A1CE4" w:rsidRPr="00E67E0D" w:rsidRDefault="006A1CE4" w:rsidP="00E7499B">
      <w:pPr>
        <w:pStyle w:val="4"/>
      </w:pPr>
      <w:bookmarkStart w:id="3962" w:name="_Toc534720471"/>
      <w:bookmarkStart w:id="3963" w:name="_Toc525567483"/>
      <w:r w:rsidRPr="00E67E0D">
        <w:t>9.2.3.7</w:t>
      </w:r>
      <w:r w:rsidRPr="00E67E0D">
        <w:tab/>
        <w:t>HANDOVER NOTIFY</w:t>
      </w:r>
      <w:bookmarkEnd w:id="3962"/>
      <w:bookmarkEnd w:id="3963"/>
    </w:p>
    <w:p w14:paraId="23263A57" w14:textId="77777777" w:rsidR="006A1CE4" w:rsidRPr="00E67E0D" w:rsidRDefault="006A1CE4" w:rsidP="00E7499B">
      <w:r w:rsidRPr="00E67E0D">
        <w:t>This message is sent by the target NG-RAN node to inform the AMF that the UE has been identified in the target cell and the handover has been completed.</w:t>
      </w:r>
    </w:p>
    <w:p w14:paraId="0C98CE7C" w14:textId="77777777" w:rsidR="006A1CE4" w:rsidRPr="00E67E0D" w:rsidRDefault="006A1CE4" w:rsidP="00E7499B">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4127FBB6" w14:textId="77777777" w:rsidTr="00E7499B">
        <w:tc>
          <w:tcPr>
            <w:tcW w:w="2160" w:type="dxa"/>
          </w:tcPr>
          <w:p w14:paraId="5D362B55"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229563E"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06DE2D64"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148016E5"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10FB1731"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0BB56C63"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4A0BC8ED"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35AB2F4B" w14:textId="77777777" w:rsidTr="00E7499B">
        <w:tc>
          <w:tcPr>
            <w:tcW w:w="2160" w:type="dxa"/>
          </w:tcPr>
          <w:p w14:paraId="35F03B8D" w14:textId="77777777" w:rsidR="006A1CE4" w:rsidRPr="00E67E0D" w:rsidRDefault="006A1CE4" w:rsidP="00E7499B">
            <w:pPr>
              <w:pStyle w:val="TAL"/>
              <w:rPr>
                <w:rFonts w:cs="Arial"/>
                <w:lang w:eastAsia="ja-JP"/>
              </w:rPr>
            </w:pPr>
            <w:r w:rsidRPr="00E67E0D">
              <w:rPr>
                <w:lang w:eastAsia="ja-JP"/>
              </w:rPr>
              <w:t>Message Type</w:t>
            </w:r>
          </w:p>
        </w:tc>
        <w:tc>
          <w:tcPr>
            <w:tcW w:w="1080" w:type="dxa"/>
          </w:tcPr>
          <w:p w14:paraId="5C29602B" w14:textId="77777777" w:rsidR="006A1CE4" w:rsidRPr="00E67E0D" w:rsidRDefault="006A1CE4" w:rsidP="00E7499B">
            <w:pPr>
              <w:pStyle w:val="TAL"/>
              <w:rPr>
                <w:rFonts w:cs="Arial"/>
                <w:lang w:eastAsia="ja-JP"/>
              </w:rPr>
            </w:pPr>
            <w:r w:rsidRPr="00E67E0D">
              <w:rPr>
                <w:lang w:eastAsia="ja-JP"/>
              </w:rPr>
              <w:t>M</w:t>
            </w:r>
          </w:p>
        </w:tc>
        <w:tc>
          <w:tcPr>
            <w:tcW w:w="1080" w:type="dxa"/>
          </w:tcPr>
          <w:p w14:paraId="3A5B4A8E" w14:textId="77777777" w:rsidR="006A1CE4" w:rsidRPr="00E67E0D" w:rsidRDefault="006A1CE4" w:rsidP="00E7499B">
            <w:pPr>
              <w:pStyle w:val="TAL"/>
              <w:rPr>
                <w:rFonts w:cs="Arial"/>
                <w:lang w:eastAsia="ja-JP"/>
              </w:rPr>
            </w:pPr>
          </w:p>
        </w:tc>
        <w:tc>
          <w:tcPr>
            <w:tcW w:w="1512" w:type="dxa"/>
          </w:tcPr>
          <w:p w14:paraId="5B4809DE" w14:textId="77777777" w:rsidR="006A1CE4" w:rsidRPr="00E67E0D" w:rsidRDefault="006A1CE4" w:rsidP="00E7499B">
            <w:pPr>
              <w:pStyle w:val="TAL"/>
              <w:rPr>
                <w:rFonts w:cs="Arial"/>
                <w:lang w:eastAsia="ja-JP"/>
              </w:rPr>
            </w:pPr>
            <w:r w:rsidRPr="00E67E0D">
              <w:rPr>
                <w:lang w:eastAsia="ja-JP"/>
              </w:rPr>
              <w:t>9.3.1.1</w:t>
            </w:r>
          </w:p>
        </w:tc>
        <w:tc>
          <w:tcPr>
            <w:tcW w:w="1728" w:type="dxa"/>
          </w:tcPr>
          <w:p w14:paraId="75AF7325" w14:textId="77777777" w:rsidR="006A1CE4" w:rsidRPr="00E67E0D" w:rsidRDefault="006A1CE4" w:rsidP="00E7499B">
            <w:pPr>
              <w:pStyle w:val="TAL"/>
              <w:rPr>
                <w:rFonts w:cs="Arial"/>
                <w:lang w:eastAsia="ja-JP"/>
              </w:rPr>
            </w:pPr>
          </w:p>
        </w:tc>
        <w:tc>
          <w:tcPr>
            <w:tcW w:w="1080" w:type="dxa"/>
          </w:tcPr>
          <w:p w14:paraId="66E1490D" w14:textId="77777777" w:rsidR="006A1CE4" w:rsidRPr="00E67E0D" w:rsidRDefault="006A1CE4" w:rsidP="00E7499B">
            <w:pPr>
              <w:pStyle w:val="TAL"/>
              <w:jc w:val="center"/>
              <w:rPr>
                <w:rFonts w:cs="Arial"/>
                <w:lang w:eastAsia="ja-JP"/>
              </w:rPr>
            </w:pPr>
            <w:r w:rsidRPr="00E67E0D">
              <w:rPr>
                <w:lang w:eastAsia="ja-JP"/>
              </w:rPr>
              <w:t>YES</w:t>
            </w:r>
          </w:p>
        </w:tc>
        <w:tc>
          <w:tcPr>
            <w:tcW w:w="1080" w:type="dxa"/>
          </w:tcPr>
          <w:p w14:paraId="6BBC663D" w14:textId="77777777" w:rsidR="006A1CE4" w:rsidRPr="00E67E0D" w:rsidRDefault="006A1CE4" w:rsidP="00E7499B">
            <w:pPr>
              <w:pStyle w:val="TAL"/>
              <w:jc w:val="center"/>
              <w:rPr>
                <w:rFonts w:cs="Arial"/>
                <w:lang w:eastAsia="ja-JP"/>
              </w:rPr>
            </w:pPr>
            <w:r w:rsidRPr="00E67E0D">
              <w:rPr>
                <w:lang w:eastAsia="ja-JP"/>
              </w:rPr>
              <w:t>ignore</w:t>
            </w:r>
          </w:p>
        </w:tc>
      </w:tr>
      <w:tr w:rsidR="006A1CE4" w:rsidRPr="00E67E0D" w14:paraId="65368F1C" w14:textId="77777777" w:rsidTr="00E7499B">
        <w:tc>
          <w:tcPr>
            <w:tcW w:w="2160" w:type="dxa"/>
          </w:tcPr>
          <w:p w14:paraId="034210EA" w14:textId="77777777" w:rsidR="006A1CE4" w:rsidRPr="00E67E0D" w:rsidRDefault="006A1CE4" w:rsidP="00E7499B">
            <w:pPr>
              <w:pStyle w:val="TAL"/>
              <w:rPr>
                <w:rFonts w:eastAsia="MS Mincho" w:cs="Arial"/>
                <w:lang w:eastAsia="ja-JP"/>
              </w:rPr>
            </w:pPr>
            <w:r w:rsidRPr="00E67E0D">
              <w:rPr>
                <w:rFonts w:eastAsia="Batang"/>
                <w:bCs/>
                <w:lang w:eastAsia="ja-JP"/>
              </w:rPr>
              <w:t>AMF</w:t>
            </w:r>
            <w:r w:rsidRPr="00E67E0D">
              <w:rPr>
                <w:bCs/>
                <w:lang w:eastAsia="ja-JP"/>
              </w:rPr>
              <w:t xml:space="preserve"> UE NGAP ID</w:t>
            </w:r>
          </w:p>
        </w:tc>
        <w:tc>
          <w:tcPr>
            <w:tcW w:w="1080" w:type="dxa"/>
          </w:tcPr>
          <w:p w14:paraId="188F8B1F"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55D8DAE3" w14:textId="77777777" w:rsidR="006A1CE4" w:rsidRPr="00E67E0D" w:rsidRDefault="006A1CE4" w:rsidP="00E7499B">
            <w:pPr>
              <w:pStyle w:val="TAL"/>
              <w:rPr>
                <w:rFonts w:cs="Arial"/>
                <w:lang w:eastAsia="ja-JP"/>
              </w:rPr>
            </w:pPr>
          </w:p>
        </w:tc>
        <w:tc>
          <w:tcPr>
            <w:tcW w:w="1512" w:type="dxa"/>
          </w:tcPr>
          <w:p w14:paraId="7B5210E6" w14:textId="77777777" w:rsidR="006A1CE4" w:rsidRPr="00E67E0D" w:rsidRDefault="006A1CE4" w:rsidP="00E7499B">
            <w:pPr>
              <w:pStyle w:val="TAL"/>
              <w:rPr>
                <w:rFonts w:cs="Arial"/>
                <w:lang w:eastAsia="ja-JP"/>
              </w:rPr>
            </w:pPr>
            <w:r w:rsidRPr="00E67E0D">
              <w:rPr>
                <w:lang w:eastAsia="ja-JP"/>
              </w:rPr>
              <w:t>9.3.3.1</w:t>
            </w:r>
          </w:p>
        </w:tc>
        <w:tc>
          <w:tcPr>
            <w:tcW w:w="1728" w:type="dxa"/>
          </w:tcPr>
          <w:p w14:paraId="165F50FA" w14:textId="77777777" w:rsidR="006A1CE4" w:rsidRPr="00E67E0D" w:rsidRDefault="006A1CE4" w:rsidP="00E7499B">
            <w:pPr>
              <w:pStyle w:val="TAL"/>
              <w:rPr>
                <w:rFonts w:cs="Arial"/>
                <w:lang w:eastAsia="ja-JP"/>
              </w:rPr>
            </w:pPr>
          </w:p>
        </w:tc>
        <w:tc>
          <w:tcPr>
            <w:tcW w:w="1080" w:type="dxa"/>
          </w:tcPr>
          <w:p w14:paraId="61B23F64"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0E36BE7E" w14:textId="77777777" w:rsidR="006A1CE4" w:rsidRPr="00E67E0D" w:rsidRDefault="006A1CE4" w:rsidP="00E7499B">
            <w:pPr>
              <w:pStyle w:val="TAL"/>
              <w:jc w:val="center"/>
              <w:rPr>
                <w:rFonts w:cs="Arial"/>
                <w:lang w:eastAsia="ja-JP"/>
              </w:rPr>
            </w:pPr>
            <w:r w:rsidRPr="00E67E0D">
              <w:rPr>
                <w:lang w:eastAsia="ja-JP"/>
              </w:rPr>
              <w:t>reject</w:t>
            </w:r>
          </w:p>
        </w:tc>
      </w:tr>
      <w:tr w:rsidR="006A1CE4" w:rsidRPr="00E67E0D" w14:paraId="3F3D3F55" w14:textId="77777777" w:rsidTr="00E7499B">
        <w:tc>
          <w:tcPr>
            <w:tcW w:w="2160" w:type="dxa"/>
          </w:tcPr>
          <w:p w14:paraId="791D0CDF" w14:textId="77777777" w:rsidR="006A1CE4" w:rsidRPr="00E67E0D" w:rsidRDefault="006A1CE4" w:rsidP="00E7499B">
            <w:pPr>
              <w:pStyle w:val="TAL"/>
              <w:rPr>
                <w:rFonts w:eastAsia="MS Mincho" w:cs="Arial"/>
                <w:lang w:eastAsia="ja-JP"/>
              </w:rPr>
            </w:pPr>
            <w:r w:rsidRPr="00E67E0D">
              <w:rPr>
                <w:rFonts w:eastAsia="Batang"/>
                <w:bCs/>
                <w:lang w:eastAsia="ja-JP"/>
              </w:rPr>
              <w:t>RAN</w:t>
            </w:r>
            <w:r w:rsidRPr="00E67E0D">
              <w:rPr>
                <w:bCs/>
                <w:lang w:eastAsia="ja-JP"/>
              </w:rPr>
              <w:t xml:space="preserve"> UE NGAP ID</w:t>
            </w:r>
          </w:p>
        </w:tc>
        <w:tc>
          <w:tcPr>
            <w:tcW w:w="1080" w:type="dxa"/>
          </w:tcPr>
          <w:p w14:paraId="6A83AFD6"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58FD8313" w14:textId="77777777" w:rsidR="006A1CE4" w:rsidRPr="00E67E0D" w:rsidRDefault="006A1CE4" w:rsidP="00E7499B">
            <w:pPr>
              <w:pStyle w:val="TAL"/>
              <w:rPr>
                <w:rFonts w:cs="Arial"/>
                <w:lang w:eastAsia="ja-JP"/>
              </w:rPr>
            </w:pPr>
          </w:p>
        </w:tc>
        <w:tc>
          <w:tcPr>
            <w:tcW w:w="1512" w:type="dxa"/>
          </w:tcPr>
          <w:p w14:paraId="109A640B" w14:textId="77777777" w:rsidR="006A1CE4" w:rsidRPr="00E67E0D" w:rsidRDefault="006A1CE4" w:rsidP="00E7499B">
            <w:pPr>
              <w:pStyle w:val="TAL"/>
              <w:rPr>
                <w:rFonts w:cs="Arial"/>
                <w:lang w:eastAsia="ja-JP"/>
              </w:rPr>
            </w:pPr>
            <w:r w:rsidRPr="00E67E0D">
              <w:rPr>
                <w:lang w:eastAsia="ja-JP"/>
              </w:rPr>
              <w:t>9.3.3.2</w:t>
            </w:r>
          </w:p>
        </w:tc>
        <w:tc>
          <w:tcPr>
            <w:tcW w:w="1728" w:type="dxa"/>
          </w:tcPr>
          <w:p w14:paraId="0DFCC24E" w14:textId="77777777" w:rsidR="006A1CE4" w:rsidRPr="00E67E0D" w:rsidRDefault="006A1CE4" w:rsidP="00E7499B">
            <w:pPr>
              <w:pStyle w:val="TAL"/>
              <w:rPr>
                <w:rFonts w:cs="Arial"/>
                <w:lang w:eastAsia="ja-JP"/>
              </w:rPr>
            </w:pPr>
          </w:p>
        </w:tc>
        <w:tc>
          <w:tcPr>
            <w:tcW w:w="1080" w:type="dxa"/>
          </w:tcPr>
          <w:p w14:paraId="34B6E8AD"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6809137B" w14:textId="77777777" w:rsidR="006A1CE4" w:rsidRPr="00E67E0D" w:rsidRDefault="006A1CE4" w:rsidP="00E7499B">
            <w:pPr>
              <w:pStyle w:val="TAL"/>
              <w:jc w:val="center"/>
              <w:rPr>
                <w:rFonts w:cs="Arial"/>
                <w:lang w:eastAsia="ja-JP"/>
              </w:rPr>
            </w:pPr>
            <w:r w:rsidRPr="00E67E0D">
              <w:rPr>
                <w:lang w:eastAsia="ja-JP"/>
              </w:rPr>
              <w:t>reject</w:t>
            </w:r>
          </w:p>
        </w:tc>
      </w:tr>
      <w:tr w:rsidR="006A1CE4" w:rsidRPr="00E67E0D" w14:paraId="27C61F1E" w14:textId="77777777" w:rsidTr="00E7499B">
        <w:tc>
          <w:tcPr>
            <w:tcW w:w="2160" w:type="dxa"/>
          </w:tcPr>
          <w:p w14:paraId="2BB37E11" w14:textId="77777777" w:rsidR="006A1CE4" w:rsidRPr="00E67E0D" w:rsidRDefault="006A1CE4" w:rsidP="00E7499B">
            <w:pPr>
              <w:pStyle w:val="TAL"/>
              <w:rPr>
                <w:rFonts w:eastAsia="Batang"/>
                <w:bCs/>
                <w:lang w:eastAsia="ja-JP"/>
              </w:rPr>
            </w:pPr>
            <w:r w:rsidRPr="00E67E0D">
              <w:t>User Location Information</w:t>
            </w:r>
          </w:p>
        </w:tc>
        <w:tc>
          <w:tcPr>
            <w:tcW w:w="1080" w:type="dxa"/>
          </w:tcPr>
          <w:p w14:paraId="1FF81204" w14:textId="77777777" w:rsidR="006A1CE4" w:rsidRPr="00E67E0D" w:rsidRDefault="006A1CE4" w:rsidP="00E7499B">
            <w:pPr>
              <w:pStyle w:val="TAL"/>
              <w:rPr>
                <w:lang w:eastAsia="ja-JP"/>
              </w:rPr>
            </w:pPr>
            <w:r w:rsidRPr="00E67E0D">
              <w:t>M</w:t>
            </w:r>
          </w:p>
        </w:tc>
        <w:tc>
          <w:tcPr>
            <w:tcW w:w="1080" w:type="dxa"/>
          </w:tcPr>
          <w:p w14:paraId="0AD7F401" w14:textId="77777777" w:rsidR="006A1CE4" w:rsidRPr="00E67E0D" w:rsidRDefault="006A1CE4" w:rsidP="00E7499B">
            <w:pPr>
              <w:pStyle w:val="TAL"/>
              <w:rPr>
                <w:rFonts w:cs="Arial"/>
                <w:lang w:eastAsia="ja-JP"/>
              </w:rPr>
            </w:pPr>
          </w:p>
        </w:tc>
        <w:tc>
          <w:tcPr>
            <w:tcW w:w="1512" w:type="dxa"/>
          </w:tcPr>
          <w:p w14:paraId="19B887F5" w14:textId="77777777" w:rsidR="006A1CE4" w:rsidRPr="00E67E0D" w:rsidRDefault="006A1CE4" w:rsidP="00E7499B">
            <w:pPr>
              <w:pStyle w:val="TAL"/>
              <w:rPr>
                <w:lang w:eastAsia="ja-JP"/>
              </w:rPr>
            </w:pPr>
            <w:r w:rsidRPr="00E67E0D">
              <w:rPr>
                <w:rFonts w:cs="Arial"/>
                <w:szCs w:val="18"/>
                <w:lang w:eastAsia="ja-JP"/>
              </w:rPr>
              <w:t>9.3.1.16</w:t>
            </w:r>
          </w:p>
        </w:tc>
        <w:tc>
          <w:tcPr>
            <w:tcW w:w="1728" w:type="dxa"/>
          </w:tcPr>
          <w:p w14:paraId="57448151" w14:textId="77777777" w:rsidR="006A1CE4" w:rsidRPr="00E67E0D" w:rsidRDefault="006A1CE4" w:rsidP="00E7499B">
            <w:pPr>
              <w:pStyle w:val="TAL"/>
              <w:rPr>
                <w:rFonts w:cs="Arial"/>
                <w:lang w:eastAsia="ja-JP"/>
              </w:rPr>
            </w:pPr>
          </w:p>
        </w:tc>
        <w:tc>
          <w:tcPr>
            <w:tcW w:w="1080" w:type="dxa"/>
          </w:tcPr>
          <w:p w14:paraId="7A21ECEB" w14:textId="77777777" w:rsidR="006A1CE4" w:rsidRPr="00E67E0D" w:rsidRDefault="006A1CE4" w:rsidP="00E7499B">
            <w:pPr>
              <w:pStyle w:val="TAL"/>
              <w:jc w:val="center"/>
              <w:rPr>
                <w:lang w:eastAsia="ja-JP"/>
              </w:rPr>
            </w:pPr>
            <w:r w:rsidRPr="00E67E0D">
              <w:t>YES</w:t>
            </w:r>
          </w:p>
        </w:tc>
        <w:tc>
          <w:tcPr>
            <w:tcW w:w="1080" w:type="dxa"/>
          </w:tcPr>
          <w:p w14:paraId="028AF42D" w14:textId="77777777" w:rsidR="006A1CE4" w:rsidRPr="00E67E0D" w:rsidRDefault="006A1CE4" w:rsidP="00E7499B">
            <w:pPr>
              <w:pStyle w:val="TAL"/>
              <w:jc w:val="center"/>
              <w:rPr>
                <w:lang w:eastAsia="ja-JP"/>
              </w:rPr>
            </w:pPr>
            <w:r w:rsidRPr="00E67E0D">
              <w:t>ignore</w:t>
            </w:r>
          </w:p>
        </w:tc>
      </w:tr>
    </w:tbl>
    <w:p w14:paraId="76A48149" w14:textId="77777777" w:rsidR="006A1CE4" w:rsidRPr="00E67E0D" w:rsidRDefault="006A1CE4" w:rsidP="00E7499B"/>
    <w:p w14:paraId="2000D7FD" w14:textId="77777777" w:rsidR="006A1CE4" w:rsidRPr="00E67E0D" w:rsidRDefault="006A1CE4" w:rsidP="00E7499B">
      <w:pPr>
        <w:pStyle w:val="4"/>
      </w:pPr>
      <w:bookmarkStart w:id="3964" w:name="_Toc534720472"/>
      <w:bookmarkStart w:id="3965" w:name="_Toc525567484"/>
      <w:r w:rsidRPr="00E67E0D">
        <w:t>9.2.3.8</w:t>
      </w:r>
      <w:r w:rsidRPr="00E67E0D">
        <w:tab/>
        <w:t>PATH SWITCH REQUEST</w:t>
      </w:r>
      <w:bookmarkEnd w:id="3964"/>
      <w:bookmarkEnd w:id="3965"/>
    </w:p>
    <w:p w14:paraId="5B6AD229" w14:textId="77777777" w:rsidR="006A1CE4" w:rsidRPr="00E67E0D" w:rsidRDefault="006A1CE4" w:rsidP="00E7499B">
      <w:pPr>
        <w:keepNext/>
      </w:pPr>
      <w:r w:rsidRPr="00E67E0D">
        <w:t>This message is sent by the NG-RAN node to inform the AMF of the new serving NG-RAN node and to transfer some NG-U DL tunnel termination point(s) to the SMF via the AMF for one or multiple PDU session resources.</w:t>
      </w:r>
    </w:p>
    <w:p w14:paraId="2C0D5326" w14:textId="77777777" w:rsidR="006A1CE4" w:rsidRPr="00E67E0D" w:rsidRDefault="006A1CE4" w:rsidP="00E7499B">
      <w:pPr>
        <w:keepNext/>
      </w:pPr>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1F90E88F" w14:textId="77777777" w:rsidTr="00E7499B">
        <w:tc>
          <w:tcPr>
            <w:tcW w:w="2160" w:type="dxa"/>
          </w:tcPr>
          <w:p w14:paraId="163BB3FF"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B74F34A"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20A61375"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1E45447A"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6260AF0C"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32283813"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4BFC0D23"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434C9311" w14:textId="77777777" w:rsidTr="00E7499B">
        <w:tc>
          <w:tcPr>
            <w:tcW w:w="2160" w:type="dxa"/>
          </w:tcPr>
          <w:p w14:paraId="15367E8F" w14:textId="77777777" w:rsidR="006A1CE4" w:rsidRPr="00E67E0D" w:rsidRDefault="006A1CE4" w:rsidP="00E7499B">
            <w:pPr>
              <w:pStyle w:val="TAL"/>
              <w:rPr>
                <w:rFonts w:cs="Arial"/>
                <w:lang w:eastAsia="ja-JP"/>
              </w:rPr>
            </w:pPr>
            <w:r w:rsidRPr="00E67E0D">
              <w:t>Message Type</w:t>
            </w:r>
          </w:p>
        </w:tc>
        <w:tc>
          <w:tcPr>
            <w:tcW w:w="1080" w:type="dxa"/>
          </w:tcPr>
          <w:p w14:paraId="66A1E7CC" w14:textId="77777777" w:rsidR="006A1CE4" w:rsidRPr="00E67E0D" w:rsidRDefault="006A1CE4" w:rsidP="00E7499B">
            <w:pPr>
              <w:pStyle w:val="TAL"/>
              <w:rPr>
                <w:rFonts w:cs="Arial"/>
                <w:lang w:eastAsia="ja-JP"/>
              </w:rPr>
            </w:pPr>
            <w:r w:rsidRPr="00E67E0D">
              <w:t>M</w:t>
            </w:r>
          </w:p>
        </w:tc>
        <w:tc>
          <w:tcPr>
            <w:tcW w:w="1080" w:type="dxa"/>
          </w:tcPr>
          <w:p w14:paraId="6C46719F" w14:textId="77777777" w:rsidR="006A1CE4" w:rsidRPr="00E67E0D" w:rsidRDefault="006A1CE4" w:rsidP="00E7499B">
            <w:pPr>
              <w:pStyle w:val="TAL"/>
              <w:rPr>
                <w:rFonts w:cs="Arial"/>
                <w:lang w:eastAsia="ja-JP"/>
              </w:rPr>
            </w:pPr>
          </w:p>
        </w:tc>
        <w:tc>
          <w:tcPr>
            <w:tcW w:w="1512" w:type="dxa"/>
          </w:tcPr>
          <w:p w14:paraId="6581CBE8" w14:textId="77777777" w:rsidR="006A1CE4" w:rsidRPr="00E67E0D" w:rsidRDefault="006A1CE4" w:rsidP="00E7499B">
            <w:pPr>
              <w:pStyle w:val="TAL"/>
              <w:rPr>
                <w:rFonts w:cs="Arial"/>
                <w:lang w:eastAsia="ja-JP"/>
              </w:rPr>
            </w:pPr>
            <w:r w:rsidRPr="00E67E0D">
              <w:rPr>
                <w:rFonts w:cs="Arial"/>
                <w:szCs w:val="18"/>
                <w:lang w:eastAsia="ja-JP"/>
              </w:rPr>
              <w:t>9.3.1.1</w:t>
            </w:r>
          </w:p>
        </w:tc>
        <w:tc>
          <w:tcPr>
            <w:tcW w:w="1728" w:type="dxa"/>
          </w:tcPr>
          <w:p w14:paraId="3F7879E5" w14:textId="77777777" w:rsidR="006A1CE4" w:rsidRPr="00E67E0D" w:rsidRDefault="006A1CE4" w:rsidP="00E7499B">
            <w:pPr>
              <w:pStyle w:val="TAL"/>
              <w:rPr>
                <w:rFonts w:cs="Arial"/>
                <w:lang w:eastAsia="ja-JP"/>
              </w:rPr>
            </w:pPr>
          </w:p>
        </w:tc>
        <w:tc>
          <w:tcPr>
            <w:tcW w:w="1080" w:type="dxa"/>
          </w:tcPr>
          <w:p w14:paraId="0BE90E47" w14:textId="77777777" w:rsidR="006A1CE4" w:rsidRPr="00E67E0D" w:rsidRDefault="006A1CE4" w:rsidP="00E7499B">
            <w:pPr>
              <w:pStyle w:val="TAL"/>
              <w:jc w:val="center"/>
              <w:rPr>
                <w:rFonts w:cs="Arial"/>
                <w:lang w:eastAsia="ja-JP"/>
              </w:rPr>
            </w:pPr>
            <w:r w:rsidRPr="00E67E0D">
              <w:t>YES</w:t>
            </w:r>
          </w:p>
        </w:tc>
        <w:tc>
          <w:tcPr>
            <w:tcW w:w="1080" w:type="dxa"/>
          </w:tcPr>
          <w:p w14:paraId="06D5633B" w14:textId="77777777" w:rsidR="006A1CE4" w:rsidRPr="00E67E0D" w:rsidRDefault="006A1CE4" w:rsidP="00E7499B">
            <w:pPr>
              <w:pStyle w:val="TAL"/>
              <w:jc w:val="center"/>
              <w:rPr>
                <w:rFonts w:cs="Arial"/>
                <w:lang w:eastAsia="ja-JP"/>
              </w:rPr>
            </w:pPr>
            <w:r w:rsidRPr="00E67E0D">
              <w:t>reject</w:t>
            </w:r>
          </w:p>
        </w:tc>
      </w:tr>
      <w:tr w:rsidR="006A1CE4" w:rsidRPr="00E67E0D" w14:paraId="0BAC257B" w14:textId="77777777" w:rsidTr="00E7499B">
        <w:tc>
          <w:tcPr>
            <w:tcW w:w="2160" w:type="dxa"/>
          </w:tcPr>
          <w:p w14:paraId="6BB2DBB3" w14:textId="77777777" w:rsidR="006A1CE4" w:rsidRPr="00E67E0D" w:rsidRDefault="006A1CE4" w:rsidP="00E7499B">
            <w:pPr>
              <w:pStyle w:val="TAL"/>
              <w:rPr>
                <w:rFonts w:eastAsia="MS Mincho" w:cs="Arial"/>
                <w:lang w:eastAsia="ja-JP"/>
              </w:rPr>
            </w:pPr>
            <w:r w:rsidRPr="00E67E0D">
              <w:rPr>
                <w:rFonts w:eastAsia="Batang"/>
                <w:bCs/>
              </w:rPr>
              <w:t>RAN</w:t>
            </w:r>
            <w:r w:rsidRPr="00E67E0D">
              <w:rPr>
                <w:bCs/>
              </w:rPr>
              <w:t xml:space="preserve"> UE NGAP ID</w:t>
            </w:r>
          </w:p>
        </w:tc>
        <w:tc>
          <w:tcPr>
            <w:tcW w:w="1080" w:type="dxa"/>
          </w:tcPr>
          <w:p w14:paraId="47A34AC7" w14:textId="77777777" w:rsidR="006A1CE4" w:rsidRPr="00E67E0D" w:rsidRDefault="006A1CE4" w:rsidP="00E7499B">
            <w:pPr>
              <w:pStyle w:val="TAL"/>
              <w:rPr>
                <w:rFonts w:eastAsia="MS Mincho" w:cs="Arial"/>
                <w:lang w:eastAsia="ja-JP"/>
              </w:rPr>
            </w:pPr>
            <w:r w:rsidRPr="00E67E0D">
              <w:t>M</w:t>
            </w:r>
          </w:p>
        </w:tc>
        <w:tc>
          <w:tcPr>
            <w:tcW w:w="1080" w:type="dxa"/>
          </w:tcPr>
          <w:p w14:paraId="5E788BBC" w14:textId="77777777" w:rsidR="006A1CE4" w:rsidRPr="00E67E0D" w:rsidRDefault="006A1CE4" w:rsidP="00E7499B">
            <w:pPr>
              <w:pStyle w:val="TAL"/>
              <w:rPr>
                <w:rFonts w:cs="Arial"/>
                <w:lang w:eastAsia="ja-JP"/>
              </w:rPr>
            </w:pPr>
          </w:p>
        </w:tc>
        <w:tc>
          <w:tcPr>
            <w:tcW w:w="1512" w:type="dxa"/>
          </w:tcPr>
          <w:p w14:paraId="51958429" w14:textId="77777777" w:rsidR="006A1CE4" w:rsidRPr="00E67E0D" w:rsidRDefault="006A1CE4" w:rsidP="00E7499B">
            <w:pPr>
              <w:pStyle w:val="TAL"/>
              <w:rPr>
                <w:rFonts w:cs="Arial"/>
                <w:lang w:eastAsia="ja-JP"/>
              </w:rPr>
            </w:pPr>
            <w:r w:rsidRPr="00E67E0D">
              <w:rPr>
                <w:rFonts w:cs="Arial"/>
                <w:szCs w:val="18"/>
                <w:lang w:eastAsia="ja-JP"/>
              </w:rPr>
              <w:t>9.3.3.2</w:t>
            </w:r>
          </w:p>
        </w:tc>
        <w:tc>
          <w:tcPr>
            <w:tcW w:w="1728" w:type="dxa"/>
          </w:tcPr>
          <w:p w14:paraId="6FFC0311" w14:textId="77777777" w:rsidR="006A1CE4" w:rsidRPr="00E67E0D" w:rsidRDefault="006A1CE4" w:rsidP="00E7499B">
            <w:pPr>
              <w:pStyle w:val="TAL"/>
              <w:rPr>
                <w:rFonts w:cs="Arial"/>
                <w:lang w:eastAsia="ja-JP"/>
              </w:rPr>
            </w:pPr>
          </w:p>
        </w:tc>
        <w:tc>
          <w:tcPr>
            <w:tcW w:w="1080" w:type="dxa"/>
          </w:tcPr>
          <w:p w14:paraId="320E8BC7" w14:textId="77777777" w:rsidR="006A1CE4" w:rsidRPr="00E67E0D" w:rsidRDefault="006A1CE4" w:rsidP="00E7499B">
            <w:pPr>
              <w:pStyle w:val="TAL"/>
              <w:jc w:val="center"/>
              <w:rPr>
                <w:rFonts w:eastAsia="MS Mincho" w:cs="Arial"/>
                <w:lang w:eastAsia="ja-JP"/>
              </w:rPr>
            </w:pPr>
            <w:r w:rsidRPr="00E67E0D">
              <w:t>YES</w:t>
            </w:r>
          </w:p>
        </w:tc>
        <w:tc>
          <w:tcPr>
            <w:tcW w:w="1080" w:type="dxa"/>
          </w:tcPr>
          <w:p w14:paraId="73151AA5" w14:textId="77777777" w:rsidR="006A1CE4" w:rsidRPr="00E67E0D" w:rsidRDefault="006A1CE4" w:rsidP="00E7499B">
            <w:pPr>
              <w:pStyle w:val="TAL"/>
              <w:jc w:val="center"/>
              <w:rPr>
                <w:rFonts w:cs="Arial"/>
                <w:lang w:eastAsia="ja-JP"/>
              </w:rPr>
            </w:pPr>
            <w:r w:rsidRPr="00E67E0D">
              <w:t>reject</w:t>
            </w:r>
          </w:p>
        </w:tc>
      </w:tr>
      <w:tr w:rsidR="006A1CE4" w:rsidRPr="00E67E0D" w14:paraId="5B72D2EE" w14:textId="77777777" w:rsidTr="00E7499B">
        <w:tc>
          <w:tcPr>
            <w:tcW w:w="2160" w:type="dxa"/>
          </w:tcPr>
          <w:p w14:paraId="662684C5" w14:textId="77777777" w:rsidR="006A1CE4" w:rsidRPr="00E67E0D" w:rsidRDefault="006A1CE4" w:rsidP="00E7499B">
            <w:pPr>
              <w:pStyle w:val="TAL"/>
              <w:rPr>
                <w:rFonts w:eastAsia="MS Mincho" w:cs="Arial"/>
                <w:lang w:eastAsia="ja-JP"/>
              </w:rPr>
            </w:pPr>
            <w:r w:rsidRPr="00E67E0D">
              <w:rPr>
                <w:lang w:val="fr-FR"/>
              </w:rPr>
              <w:t>Source AMF UE NGAP ID</w:t>
            </w:r>
          </w:p>
        </w:tc>
        <w:tc>
          <w:tcPr>
            <w:tcW w:w="1080" w:type="dxa"/>
          </w:tcPr>
          <w:p w14:paraId="6EC07665" w14:textId="77777777" w:rsidR="006A1CE4" w:rsidRPr="00E67E0D" w:rsidRDefault="006A1CE4" w:rsidP="00E7499B">
            <w:pPr>
              <w:pStyle w:val="TAL"/>
              <w:rPr>
                <w:rFonts w:eastAsia="MS Mincho" w:cs="Arial"/>
                <w:lang w:eastAsia="ja-JP"/>
              </w:rPr>
            </w:pPr>
            <w:r w:rsidRPr="00E67E0D">
              <w:t>M</w:t>
            </w:r>
          </w:p>
        </w:tc>
        <w:tc>
          <w:tcPr>
            <w:tcW w:w="1080" w:type="dxa"/>
          </w:tcPr>
          <w:p w14:paraId="688AF20E" w14:textId="77777777" w:rsidR="006A1CE4" w:rsidRPr="00E67E0D" w:rsidRDefault="006A1CE4" w:rsidP="00E7499B">
            <w:pPr>
              <w:pStyle w:val="TAL"/>
              <w:rPr>
                <w:rFonts w:cs="Arial"/>
                <w:lang w:eastAsia="ja-JP"/>
              </w:rPr>
            </w:pPr>
          </w:p>
        </w:tc>
        <w:tc>
          <w:tcPr>
            <w:tcW w:w="1512" w:type="dxa"/>
          </w:tcPr>
          <w:p w14:paraId="3574FC8C" w14:textId="77777777" w:rsidR="006A1CE4" w:rsidRPr="00E67E0D" w:rsidRDefault="006A1CE4" w:rsidP="00E7499B">
            <w:pPr>
              <w:pStyle w:val="TAL"/>
              <w:rPr>
                <w:rFonts w:cs="Arial"/>
                <w:szCs w:val="18"/>
                <w:lang w:eastAsia="ja-JP"/>
              </w:rPr>
            </w:pPr>
            <w:r w:rsidRPr="00E67E0D">
              <w:rPr>
                <w:rFonts w:cs="Arial"/>
                <w:szCs w:val="18"/>
                <w:lang w:eastAsia="ja-JP"/>
              </w:rPr>
              <w:t>AMF UE NGAP ID</w:t>
            </w:r>
          </w:p>
          <w:p w14:paraId="64094B31" w14:textId="77777777" w:rsidR="006A1CE4" w:rsidRPr="00E67E0D" w:rsidRDefault="006A1CE4" w:rsidP="00E7499B">
            <w:pPr>
              <w:pStyle w:val="TAL"/>
              <w:rPr>
                <w:rFonts w:cs="Arial"/>
                <w:lang w:eastAsia="ja-JP"/>
              </w:rPr>
            </w:pPr>
            <w:r w:rsidRPr="00E67E0D">
              <w:rPr>
                <w:rFonts w:cs="Arial"/>
                <w:szCs w:val="18"/>
                <w:lang w:eastAsia="ja-JP"/>
              </w:rPr>
              <w:t>9.3.3.1</w:t>
            </w:r>
          </w:p>
        </w:tc>
        <w:tc>
          <w:tcPr>
            <w:tcW w:w="1728" w:type="dxa"/>
          </w:tcPr>
          <w:p w14:paraId="539689D1" w14:textId="77777777" w:rsidR="006A1CE4" w:rsidRPr="00E67E0D" w:rsidRDefault="006A1CE4" w:rsidP="00E7499B">
            <w:pPr>
              <w:pStyle w:val="TAL"/>
              <w:rPr>
                <w:rFonts w:cs="Arial"/>
                <w:lang w:eastAsia="ja-JP"/>
              </w:rPr>
            </w:pPr>
          </w:p>
        </w:tc>
        <w:tc>
          <w:tcPr>
            <w:tcW w:w="1080" w:type="dxa"/>
          </w:tcPr>
          <w:p w14:paraId="5131E9CC" w14:textId="77777777" w:rsidR="006A1CE4" w:rsidRPr="00E67E0D" w:rsidRDefault="006A1CE4" w:rsidP="00E7499B">
            <w:pPr>
              <w:pStyle w:val="TAL"/>
              <w:jc w:val="center"/>
              <w:rPr>
                <w:rFonts w:eastAsia="MS Mincho" w:cs="Arial"/>
                <w:lang w:eastAsia="ja-JP"/>
              </w:rPr>
            </w:pPr>
            <w:r w:rsidRPr="00E67E0D">
              <w:t>YES</w:t>
            </w:r>
          </w:p>
        </w:tc>
        <w:tc>
          <w:tcPr>
            <w:tcW w:w="1080" w:type="dxa"/>
          </w:tcPr>
          <w:p w14:paraId="02E30CE8" w14:textId="77777777" w:rsidR="006A1CE4" w:rsidRPr="00E67E0D" w:rsidRDefault="006A1CE4" w:rsidP="00E7499B">
            <w:pPr>
              <w:pStyle w:val="TAL"/>
              <w:jc w:val="center"/>
              <w:rPr>
                <w:rFonts w:cs="Arial"/>
                <w:lang w:eastAsia="ja-JP"/>
              </w:rPr>
            </w:pPr>
            <w:r w:rsidRPr="00E67E0D">
              <w:t>reject</w:t>
            </w:r>
          </w:p>
        </w:tc>
      </w:tr>
      <w:tr w:rsidR="006A1CE4" w:rsidRPr="00E67E0D" w14:paraId="5AD104DB" w14:textId="77777777" w:rsidTr="00E7499B">
        <w:tc>
          <w:tcPr>
            <w:tcW w:w="2160" w:type="dxa"/>
          </w:tcPr>
          <w:p w14:paraId="5F12EC92" w14:textId="77777777" w:rsidR="006A1CE4" w:rsidRPr="00E67E0D" w:rsidRDefault="006A1CE4" w:rsidP="00E7499B">
            <w:pPr>
              <w:pStyle w:val="TAL"/>
              <w:rPr>
                <w:rFonts w:eastAsia="MS Mincho" w:cs="Arial"/>
                <w:lang w:eastAsia="ja-JP"/>
              </w:rPr>
            </w:pPr>
            <w:r w:rsidRPr="00E67E0D">
              <w:t>User Location Information</w:t>
            </w:r>
          </w:p>
        </w:tc>
        <w:tc>
          <w:tcPr>
            <w:tcW w:w="1080" w:type="dxa"/>
          </w:tcPr>
          <w:p w14:paraId="740A9466" w14:textId="77777777" w:rsidR="006A1CE4" w:rsidRPr="00E67E0D" w:rsidRDefault="006A1CE4" w:rsidP="00E7499B">
            <w:pPr>
              <w:pStyle w:val="TAL"/>
              <w:rPr>
                <w:rFonts w:eastAsia="MS Mincho" w:cs="Arial"/>
                <w:lang w:eastAsia="ja-JP"/>
              </w:rPr>
            </w:pPr>
            <w:r w:rsidRPr="00E67E0D">
              <w:t>M</w:t>
            </w:r>
          </w:p>
        </w:tc>
        <w:tc>
          <w:tcPr>
            <w:tcW w:w="1080" w:type="dxa"/>
          </w:tcPr>
          <w:p w14:paraId="54EBF474" w14:textId="77777777" w:rsidR="006A1CE4" w:rsidRPr="00E67E0D" w:rsidRDefault="006A1CE4" w:rsidP="00E7499B">
            <w:pPr>
              <w:pStyle w:val="TAL"/>
              <w:rPr>
                <w:rFonts w:cs="Arial"/>
                <w:lang w:eastAsia="ja-JP"/>
              </w:rPr>
            </w:pPr>
          </w:p>
        </w:tc>
        <w:tc>
          <w:tcPr>
            <w:tcW w:w="1512" w:type="dxa"/>
          </w:tcPr>
          <w:p w14:paraId="7B0DF974" w14:textId="77777777" w:rsidR="006A1CE4" w:rsidRPr="00E67E0D" w:rsidRDefault="006A1CE4" w:rsidP="00E7499B">
            <w:pPr>
              <w:pStyle w:val="TAL"/>
              <w:rPr>
                <w:rFonts w:cs="Arial"/>
                <w:lang w:eastAsia="ja-JP"/>
              </w:rPr>
            </w:pPr>
            <w:r w:rsidRPr="00E67E0D">
              <w:rPr>
                <w:rFonts w:cs="Arial"/>
                <w:szCs w:val="18"/>
                <w:lang w:eastAsia="ja-JP"/>
              </w:rPr>
              <w:t>9.3.1.16</w:t>
            </w:r>
          </w:p>
        </w:tc>
        <w:tc>
          <w:tcPr>
            <w:tcW w:w="1728" w:type="dxa"/>
          </w:tcPr>
          <w:p w14:paraId="6227C5E2" w14:textId="77777777" w:rsidR="006A1CE4" w:rsidRPr="00E67E0D" w:rsidRDefault="006A1CE4" w:rsidP="00E7499B">
            <w:pPr>
              <w:pStyle w:val="TAL"/>
              <w:rPr>
                <w:rFonts w:cs="Arial"/>
                <w:lang w:eastAsia="ja-JP"/>
              </w:rPr>
            </w:pPr>
          </w:p>
        </w:tc>
        <w:tc>
          <w:tcPr>
            <w:tcW w:w="1080" w:type="dxa"/>
          </w:tcPr>
          <w:p w14:paraId="2ADF5AED" w14:textId="77777777" w:rsidR="006A1CE4" w:rsidRPr="00E67E0D" w:rsidRDefault="006A1CE4" w:rsidP="00E7499B">
            <w:pPr>
              <w:pStyle w:val="TAL"/>
              <w:jc w:val="center"/>
              <w:rPr>
                <w:rFonts w:eastAsia="MS Mincho" w:cs="Arial"/>
                <w:lang w:eastAsia="ja-JP"/>
              </w:rPr>
            </w:pPr>
            <w:r w:rsidRPr="00E67E0D">
              <w:t>YES</w:t>
            </w:r>
          </w:p>
        </w:tc>
        <w:tc>
          <w:tcPr>
            <w:tcW w:w="1080" w:type="dxa"/>
          </w:tcPr>
          <w:p w14:paraId="55AFF82F" w14:textId="77777777" w:rsidR="006A1CE4" w:rsidRPr="00E67E0D" w:rsidRDefault="006A1CE4" w:rsidP="00E7499B">
            <w:pPr>
              <w:pStyle w:val="TAL"/>
              <w:jc w:val="center"/>
              <w:rPr>
                <w:rFonts w:cs="Arial"/>
                <w:lang w:eastAsia="ja-JP"/>
              </w:rPr>
            </w:pPr>
            <w:r w:rsidRPr="00E67E0D">
              <w:t>ignore</w:t>
            </w:r>
          </w:p>
        </w:tc>
      </w:tr>
      <w:tr w:rsidR="006A1CE4" w:rsidRPr="00E67E0D" w14:paraId="3AB06A29" w14:textId="77777777" w:rsidTr="00E7499B">
        <w:tc>
          <w:tcPr>
            <w:tcW w:w="2160" w:type="dxa"/>
          </w:tcPr>
          <w:p w14:paraId="1FB420F9" w14:textId="77777777" w:rsidR="006A1CE4" w:rsidRPr="00E67E0D" w:rsidRDefault="006A1CE4" w:rsidP="00E7499B">
            <w:pPr>
              <w:pStyle w:val="TAL"/>
              <w:rPr>
                <w:rFonts w:eastAsia="MS Mincho" w:cs="Arial"/>
                <w:lang w:eastAsia="ja-JP"/>
              </w:rPr>
            </w:pPr>
            <w:r w:rsidRPr="00E67E0D">
              <w:t>UE Security Capabilities</w:t>
            </w:r>
          </w:p>
        </w:tc>
        <w:tc>
          <w:tcPr>
            <w:tcW w:w="1080" w:type="dxa"/>
          </w:tcPr>
          <w:p w14:paraId="5C61BB02" w14:textId="77777777" w:rsidR="006A1CE4" w:rsidRPr="00E67E0D" w:rsidRDefault="006A1CE4" w:rsidP="00E7499B">
            <w:pPr>
              <w:pStyle w:val="TAL"/>
              <w:rPr>
                <w:rFonts w:eastAsia="MS Mincho" w:cs="Arial"/>
                <w:lang w:eastAsia="ja-JP"/>
              </w:rPr>
            </w:pPr>
            <w:r w:rsidRPr="00E67E0D">
              <w:t>M</w:t>
            </w:r>
          </w:p>
        </w:tc>
        <w:tc>
          <w:tcPr>
            <w:tcW w:w="1080" w:type="dxa"/>
          </w:tcPr>
          <w:p w14:paraId="2C5031AA" w14:textId="77777777" w:rsidR="006A1CE4" w:rsidRPr="00E67E0D" w:rsidRDefault="006A1CE4" w:rsidP="00E7499B">
            <w:pPr>
              <w:pStyle w:val="TAL"/>
              <w:rPr>
                <w:rFonts w:cs="Arial"/>
                <w:lang w:eastAsia="ja-JP"/>
              </w:rPr>
            </w:pPr>
          </w:p>
        </w:tc>
        <w:tc>
          <w:tcPr>
            <w:tcW w:w="1512" w:type="dxa"/>
          </w:tcPr>
          <w:p w14:paraId="1B8E1CDA" w14:textId="77777777" w:rsidR="006A1CE4" w:rsidRPr="00E67E0D" w:rsidRDefault="006A1CE4" w:rsidP="00E7499B">
            <w:pPr>
              <w:pStyle w:val="TAL"/>
              <w:rPr>
                <w:rFonts w:cs="Arial"/>
                <w:lang w:eastAsia="ja-JP"/>
              </w:rPr>
            </w:pPr>
            <w:r w:rsidRPr="00E67E0D">
              <w:rPr>
                <w:rFonts w:cs="Arial"/>
                <w:szCs w:val="18"/>
                <w:lang w:eastAsia="ja-JP"/>
              </w:rPr>
              <w:t>9.3.1.86</w:t>
            </w:r>
          </w:p>
        </w:tc>
        <w:tc>
          <w:tcPr>
            <w:tcW w:w="1728" w:type="dxa"/>
          </w:tcPr>
          <w:p w14:paraId="35F5A5B9" w14:textId="77777777" w:rsidR="006A1CE4" w:rsidRPr="00E67E0D" w:rsidRDefault="006A1CE4" w:rsidP="00E7499B">
            <w:pPr>
              <w:pStyle w:val="TAL"/>
              <w:rPr>
                <w:rFonts w:cs="Arial"/>
                <w:lang w:eastAsia="ja-JP"/>
              </w:rPr>
            </w:pPr>
          </w:p>
        </w:tc>
        <w:tc>
          <w:tcPr>
            <w:tcW w:w="1080" w:type="dxa"/>
          </w:tcPr>
          <w:p w14:paraId="2BE36B79" w14:textId="77777777" w:rsidR="006A1CE4" w:rsidRPr="00E67E0D" w:rsidRDefault="006A1CE4" w:rsidP="00E7499B">
            <w:pPr>
              <w:pStyle w:val="TAL"/>
              <w:jc w:val="center"/>
              <w:rPr>
                <w:rFonts w:eastAsia="MS Mincho" w:cs="Arial"/>
                <w:lang w:eastAsia="ja-JP"/>
              </w:rPr>
            </w:pPr>
            <w:r w:rsidRPr="00E67E0D">
              <w:t>YES</w:t>
            </w:r>
          </w:p>
        </w:tc>
        <w:tc>
          <w:tcPr>
            <w:tcW w:w="1080" w:type="dxa"/>
          </w:tcPr>
          <w:p w14:paraId="4E9EBC73" w14:textId="77777777" w:rsidR="006A1CE4" w:rsidRPr="00E67E0D" w:rsidRDefault="006A1CE4" w:rsidP="00E7499B">
            <w:pPr>
              <w:pStyle w:val="TAL"/>
              <w:jc w:val="center"/>
              <w:rPr>
                <w:rFonts w:cs="Arial"/>
                <w:lang w:eastAsia="ja-JP"/>
              </w:rPr>
            </w:pPr>
            <w:r w:rsidRPr="00E67E0D">
              <w:t>ignore</w:t>
            </w:r>
          </w:p>
        </w:tc>
      </w:tr>
      <w:tr w:rsidR="006A1CE4" w:rsidRPr="00E67E0D" w14:paraId="14A4AD9E" w14:textId="77777777" w:rsidTr="00E7499B">
        <w:tc>
          <w:tcPr>
            <w:tcW w:w="2160" w:type="dxa"/>
          </w:tcPr>
          <w:p w14:paraId="1CE56D54" w14:textId="77777777" w:rsidR="006A1CE4" w:rsidRPr="00E67E0D" w:rsidRDefault="006A1CE4" w:rsidP="00E7499B">
            <w:pPr>
              <w:pStyle w:val="TAL"/>
              <w:rPr>
                <w:rFonts w:eastAsia="MS Mincho" w:cs="Arial"/>
                <w:lang w:eastAsia="ja-JP"/>
              </w:rPr>
            </w:pPr>
            <w:r w:rsidRPr="00E67E0D">
              <w:rPr>
                <w:b/>
                <w:szCs w:val="18"/>
              </w:rPr>
              <w:t xml:space="preserve">PDU Session Resource </w:t>
            </w:r>
            <w:r w:rsidRPr="00E67E0D">
              <w:rPr>
                <w:rFonts w:eastAsia="MS Mincho"/>
                <w:b/>
                <w:szCs w:val="18"/>
              </w:rPr>
              <w:t>to be Switched in Downlink List</w:t>
            </w:r>
          </w:p>
        </w:tc>
        <w:tc>
          <w:tcPr>
            <w:tcW w:w="1080" w:type="dxa"/>
          </w:tcPr>
          <w:p w14:paraId="289FFF77" w14:textId="77777777" w:rsidR="006A1CE4" w:rsidRPr="00E67E0D" w:rsidRDefault="006A1CE4" w:rsidP="00E7499B">
            <w:pPr>
              <w:pStyle w:val="TAL"/>
              <w:rPr>
                <w:rFonts w:eastAsia="MS Mincho" w:cs="Arial"/>
                <w:lang w:eastAsia="ja-JP"/>
              </w:rPr>
            </w:pPr>
          </w:p>
        </w:tc>
        <w:tc>
          <w:tcPr>
            <w:tcW w:w="1080" w:type="dxa"/>
          </w:tcPr>
          <w:p w14:paraId="1D184ACE" w14:textId="77777777" w:rsidR="006A1CE4" w:rsidRPr="00E67E0D" w:rsidRDefault="006A1CE4" w:rsidP="00E7499B">
            <w:pPr>
              <w:pStyle w:val="TAL"/>
              <w:rPr>
                <w:rFonts w:cs="Arial"/>
                <w:lang w:eastAsia="ja-JP"/>
              </w:rPr>
            </w:pPr>
            <w:r w:rsidRPr="00E67E0D">
              <w:rPr>
                <w:i/>
              </w:rPr>
              <w:t>1</w:t>
            </w:r>
          </w:p>
        </w:tc>
        <w:tc>
          <w:tcPr>
            <w:tcW w:w="1512" w:type="dxa"/>
          </w:tcPr>
          <w:p w14:paraId="47FA7AC1" w14:textId="77777777" w:rsidR="006A1CE4" w:rsidRPr="00E67E0D" w:rsidRDefault="006A1CE4" w:rsidP="00E7499B">
            <w:pPr>
              <w:pStyle w:val="TAL"/>
              <w:rPr>
                <w:rFonts w:cs="Arial"/>
                <w:lang w:eastAsia="ja-JP"/>
              </w:rPr>
            </w:pPr>
          </w:p>
        </w:tc>
        <w:tc>
          <w:tcPr>
            <w:tcW w:w="1728" w:type="dxa"/>
          </w:tcPr>
          <w:p w14:paraId="6F44279C" w14:textId="77777777" w:rsidR="006A1CE4" w:rsidRPr="00E67E0D" w:rsidRDefault="006A1CE4" w:rsidP="00E7499B">
            <w:pPr>
              <w:pStyle w:val="TAL"/>
              <w:rPr>
                <w:rFonts w:cs="Arial"/>
                <w:lang w:eastAsia="ja-JP"/>
              </w:rPr>
            </w:pPr>
          </w:p>
        </w:tc>
        <w:tc>
          <w:tcPr>
            <w:tcW w:w="1080" w:type="dxa"/>
          </w:tcPr>
          <w:p w14:paraId="24B08249"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2282F2AD" w14:textId="77777777" w:rsidR="006A1CE4" w:rsidRPr="00E67E0D" w:rsidRDefault="006A1CE4" w:rsidP="00E7499B">
            <w:pPr>
              <w:pStyle w:val="TAL"/>
              <w:jc w:val="center"/>
              <w:rPr>
                <w:rFonts w:cs="Arial"/>
                <w:lang w:eastAsia="ja-JP"/>
              </w:rPr>
            </w:pPr>
            <w:r w:rsidRPr="00E67E0D">
              <w:rPr>
                <w:lang w:eastAsia="ja-JP"/>
              </w:rPr>
              <w:t>reject</w:t>
            </w:r>
          </w:p>
        </w:tc>
      </w:tr>
      <w:tr w:rsidR="006A1CE4" w:rsidRPr="00E67E0D" w14:paraId="35019567" w14:textId="77777777" w:rsidTr="00E7499B">
        <w:tc>
          <w:tcPr>
            <w:tcW w:w="2160" w:type="dxa"/>
          </w:tcPr>
          <w:p w14:paraId="0CA546EA" w14:textId="77777777" w:rsidR="006A1CE4" w:rsidRPr="00E67E0D" w:rsidRDefault="006A1CE4" w:rsidP="00E7499B">
            <w:pPr>
              <w:pStyle w:val="TAL"/>
              <w:ind w:left="75"/>
              <w:rPr>
                <w:rFonts w:eastAsia="MS Mincho" w:cs="Arial"/>
                <w:lang w:eastAsia="ja-JP"/>
              </w:rPr>
            </w:pPr>
            <w:r w:rsidRPr="00E67E0D">
              <w:rPr>
                <w:b/>
                <w:szCs w:val="18"/>
              </w:rPr>
              <w:t>&gt;PDU Session Resource to be Switched in Downlink</w:t>
            </w:r>
            <w:r w:rsidRPr="00E67E0D">
              <w:rPr>
                <w:rFonts w:eastAsia="MS Mincho"/>
                <w:b/>
                <w:szCs w:val="18"/>
              </w:rPr>
              <w:t xml:space="preserve"> Item</w:t>
            </w:r>
          </w:p>
        </w:tc>
        <w:tc>
          <w:tcPr>
            <w:tcW w:w="1080" w:type="dxa"/>
          </w:tcPr>
          <w:p w14:paraId="3B9E418B" w14:textId="77777777" w:rsidR="006A1CE4" w:rsidRPr="00E67E0D" w:rsidRDefault="006A1CE4" w:rsidP="00E7499B">
            <w:pPr>
              <w:pStyle w:val="TAL"/>
              <w:rPr>
                <w:rFonts w:eastAsia="MS Mincho" w:cs="Arial"/>
                <w:lang w:eastAsia="ja-JP"/>
              </w:rPr>
            </w:pPr>
          </w:p>
        </w:tc>
        <w:tc>
          <w:tcPr>
            <w:tcW w:w="1080" w:type="dxa"/>
          </w:tcPr>
          <w:p w14:paraId="414556B9" w14:textId="77777777" w:rsidR="006A1CE4" w:rsidRPr="00E67E0D" w:rsidRDefault="006A1CE4" w:rsidP="00E7499B">
            <w:pPr>
              <w:pStyle w:val="TAL"/>
              <w:rPr>
                <w:rFonts w:cs="Arial"/>
                <w:lang w:eastAsia="ja-JP"/>
              </w:rPr>
            </w:pPr>
            <w:r w:rsidRPr="00E67E0D">
              <w:rPr>
                <w:bCs/>
                <w:i/>
                <w:szCs w:val="18"/>
              </w:rPr>
              <w:t xml:space="preserve">1..&lt;maxnoofPDUSessions&gt; </w:t>
            </w:r>
          </w:p>
        </w:tc>
        <w:tc>
          <w:tcPr>
            <w:tcW w:w="1512" w:type="dxa"/>
          </w:tcPr>
          <w:p w14:paraId="1C1CE042" w14:textId="77777777" w:rsidR="006A1CE4" w:rsidRPr="00E67E0D" w:rsidRDefault="006A1CE4" w:rsidP="00E7499B">
            <w:pPr>
              <w:pStyle w:val="TAL"/>
              <w:rPr>
                <w:rFonts w:cs="Arial"/>
                <w:lang w:eastAsia="ja-JP"/>
              </w:rPr>
            </w:pPr>
          </w:p>
        </w:tc>
        <w:tc>
          <w:tcPr>
            <w:tcW w:w="1728" w:type="dxa"/>
          </w:tcPr>
          <w:p w14:paraId="1AD410C8" w14:textId="77777777" w:rsidR="006A1CE4" w:rsidRPr="00E67E0D" w:rsidRDefault="006A1CE4" w:rsidP="00E7499B">
            <w:pPr>
              <w:pStyle w:val="TAL"/>
              <w:rPr>
                <w:rFonts w:cs="Arial"/>
                <w:lang w:eastAsia="ja-JP"/>
              </w:rPr>
            </w:pPr>
          </w:p>
        </w:tc>
        <w:tc>
          <w:tcPr>
            <w:tcW w:w="1080" w:type="dxa"/>
          </w:tcPr>
          <w:p w14:paraId="54948319" w14:textId="77777777" w:rsidR="006A1CE4" w:rsidRPr="00E67E0D" w:rsidRDefault="006A1CE4" w:rsidP="00E7499B">
            <w:pPr>
              <w:pStyle w:val="TAL"/>
              <w:jc w:val="center"/>
              <w:rPr>
                <w:rFonts w:eastAsia="MS Mincho" w:cs="Arial"/>
                <w:lang w:eastAsia="ja-JP"/>
              </w:rPr>
            </w:pPr>
            <w:r w:rsidRPr="00E67E0D">
              <w:rPr>
                <w:lang w:eastAsia="ja-JP"/>
              </w:rPr>
              <w:t>-</w:t>
            </w:r>
          </w:p>
        </w:tc>
        <w:tc>
          <w:tcPr>
            <w:tcW w:w="1080" w:type="dxa"/>
          </w:tcPr>
          <w:p w14:paraId="607649FF" w14:textId="77777777" w:rsidR="006A1CE4" w:rsidRPr="00E67E0D" w:rsidRDefault="006A1CE4" w:rsidP="00E7499B">
            <w:pPr>
              <w:pStyle w:val="TAL"/>
              <w:jc w:val="center"/>
              <w:rPr>
                <w:rFonts w:cs="Arial"/>
                <w:lang w:eastAsia="ja-JP"/>
              </w:rPr>
            </w:pPr>
          </w:p>
        </w:tc>
      </w:tr>
      <w:tr w:rsidR="006A1CE4" w:rsidRPr="00E67E0D" w14:paraId="3F35D05A" w14:textId="77777777" w:rsidTr="00E7499B">
        <w:tc>
          <w:tcPr>
            <w:tcW w:w="2160" w:type="dxa"/>
          </w:tcPr>
          <w:p w14:paraId="18CD5B20" w14:textId="77777777" w:rsidR="006A1CE4" w:rsidRPr="00E67E0D" w:rsidRDefault="006A1CE4" w:rsidP="00E7499B">
            <w:pPr>
              <w:pStyle w:val="TAL"/>
              <w:ind w:left="165"/>
              <w:rPr>
                <w:rFonts w:eastAsia="MS Mincho" w:cs="Arial"/>
                <w:lang w:eastAsia="ja-JP"/>
              </w:rPr>
            </w:pPr>
            <w:r w:rsidRPr="00E67E0D">
              <w:t xml:space="preserve">&gt;&gt;PDU Session ID </w:t>
            </w:r>
          </w:p>
        </w:tc>
        <w:tc>
          <w:tcPr>
            <w:tcW w:w="1080" w:type="dxa"/>
          </w:tcPr>
          <w:p w14:paraId="192D91C6" w14:textId="77777777" w:rsidR="006A1CE4" w:rsidRPr="00E67E0D" w:rsidRDefault="006A1CE4" w:rsidP="00E7499B">
            <w:pPr>
              <w:pStyle w:val="TAL"/>
              <w:rPr>
                <w:rFonts w:eastAsia="MS Mincho" w:cs="Arial"/>
                <w:lang w:eastAsia="ja-JP"/>
              </w:rPr>
            </w:pPr>
            <w:r w:rsidRPr="00E67E0D">
              <w:t>M</w:t>
            </w:r>
          </w:p>
        </w:tc>
        <w:tc>
          <w:tcPr>
            <w:tcW w:w="1080" w:type="dxa"/>
          </w:tcPr>
          <w:p w14:paraId="043E26C9" w14:textId="77777777" w:rsidR="006A1CE4" w:rsidRPr="00E67E0D" w:rsidRDefault="006A1CE4" w:rsidP="00E7499B">
            <w:pPr>
              <w:pStyle w:val="TAL"/>
              <w:rPr>
                <w:rFonts w:cs="Arial"/>
                <w:lang w:eastAsia="ja-JP"/>
              </w:rPr>
            </w:pPr>
          </w:p>
        </w:tc>
        <w:tc>
          <w:tcPr>
            <w:tcW w:w="1512" w:type="dxa"/>
          </w:tcPr>
          <w:p w14:paraId="5F6295EE" w14:textId="77777777" w:rsidR="006A1CE4" w:rsidRPr="00E67E0D" w:rsidRDefault="006A1CE4" w:rsidP="00E7499B">
            <w:pPr>
              <w:pStyle w:val="TAL"/>
              <w:rPr>
                <w:rFonts w:cs="Arial"/>
                <w:lang w:eastAsia="ja-JP"/>
              </w:rPr>
            </w:pPr>
            <w:r w:rsidRPr="00E67E0D">
              <w:rPr>
                <w:rFonts w:cs="Arial"/>
                <w:lang w:eastAsia="ja-JP"/>
              </w:rPr>
              <w:t>9.3.1.50</w:t>
            </w:r>
          </w:p>
        </w:tc>
        <w:tc>
          <w:tcPr>
            <w:tcW w:w="1728" w:type="dxa"/>
          </w:tcPr>
          <w:p w14:paraId="641EAC0B" w14:textId="77777777" w:rsidR="006A1CE4" w:rsidRPr="00E67E0D" w:rsidRDefault="006A1CE4" w:rsidP="00E7499B">
            <w:pPr>
              <w:pStyle w:val="TAL"/>
              <w:rPr>
                <w:rFonts w:cs="Arial"/>
                <w:lang w:eastAsia="ja-JP"/>
              </w:rPr>
            </w:pPr>
          </w:p>
        </w:tc>
        <w:tc>
          <w:tcPr>
            <w:tcW w:w="1080" w:type="dxa"/>
          </w:tcPr>
          <w:p w14:paraId="07BB0102" w14:textId="77777777" w:rsidR="006A1CE4" w:rsidRPr="00E67E0D" w:rsidRDefault="006A1CE4" w:rsidP="00E7499B">
            <w:pPr>
              <w:pStyle w:val="TAL"/>
              <w:jc w:val="center"/>
              <w:rPr>
                <w:rFonts w:eastAsia="MS Mincho" w:cs="Arial"/>
                <w:lang w:eastAsia="ja-JP"/>
              </w:rPr>
            </w:pPr>
            <w:r w:rsidRPr="00E67E0D">
              <w:t>-</w:t>
            </w:r>
          </w:p>
        </w:tc>
        <w:tc>
          <w:tcPr>
            <w:tcW w:w="1080" w:type="dxa"/>
          </w:tcPr>
          <w:p w14:paraId="2C22697E" w14:textId="77777777" w:rsidR="006A1CE4" w:rsidRPr="00E67E0D" w:rsidRDefault="006A1CE4" w:rsidP="00E7499B">
            <w:pPr>
              <w:pStyle w:val="TAL"/>
              <w:jc w:val="center"/>
              <w:rPr>
                <w:rFonts w:cs="Arial"/>
                <w:lang w:eastAsia="ja-JP"/>
              </w:rPr>
            </w:pPr>
          </w:p>
        </w:tc>
      </w:tr>
      <w:tr w:rsidR="006A1CE4" w:rsidRPr="00E67E0D" w14:paraId="1747B509" w14:textId="77777777" w:rsidTr="00E7499B">
        <w:tc>
          <w:tcPr>
            <w:tcW w:w="2160" w:type="dxa"/>
          </w:tcPr>
          <w:p w14:paraId="0E86F4C6" w14:textId="77777777" w:rsidR="006A1CE4" w:rsidRPr="00E67E0D" w:rsidRDefault="006A1CE4" w:rsidP="00E7499B">
            <w:pPr>
              <w:pStyle w:val="TAL"/>
              <w:ind w:left="165"/>
              <w:rPr>
                <w:rFonts w:cs="Arial"/>
                <w:lang w:eastAsia="ja-JP"/>
              </w:rPr>
            </w:pPr>
            <w:r w:rsidRPr="00E67E0D">
              <w:t>&gt;&gt;Path Switch Request Transfer</w:t>
            </w:r>
          </w:p>
        </w:tc>
        <w:tc>
          <w:tcPr>
            <w:tcW w:w="1080" w:type="dxa"/>
          </w:tcPr>
          <w:p w14:paraId="6A690EDE" w14:textId="77777777" w:rsidR="006A1CE4" w:rsidRPr="00E67E0D" w:rsidRDefault="006A1CE4" w:rsidP="00E7499B">
            <w:pPr>
              <w:pStyle w:val="TAL"/>
              <w:rPr>
                <w:rFonts w:cs="Arial"/>
                <w:lang w:eastAsia="ja-JP"/>
              </w:rPr>
            </w:pPr>
            <w:r w:rsidRPr="00E67E0D">
              <w:t>M</w:t>
            </w:r>
          </w:p>
        </w:tc>
        <w:tc>
          <w:tcPr>
            <w:tcW w:w="1080" w:type="dxa"/>
          </w:tcPr>
          <w:p w14:paraId="5B6C4AAA" w14:textId="77777777" w:rsidR="006A1CE4" w:rsidRPr="00E67E0D" w:rsidRDefault="006A1CE4" w:rsidP="00E7499B">
            <w:pPr>
              <w:pStyle w:val="TAL"/>
              <w:rPr>
                <w:rFonts w:cs="Arial"/>
                <w:i/>
                <w:lang w:eastAsia="ja-JP"/>
              </w:rPr>
            </w:pPr>
          </w:p>
        </w:tc>
        <w:tc>
          <w:tcPr>
            <w:tcW w:w="1512" w:type="dxa"/>
          </w:tcPr>
          <w:p w14:paraId="64794ACD" w14:textId="77777777" w:rsidR="006A1CE4" w:rsidRPr="00E67E0D" w:rsidRDefault="006A1CE4" w:rsidP="00E7499B">
            <w:pPr>
              <w:pStyle w:val="TAL"/>
              <w:rPr>
                <w:rFonts w:cs="Arial"/>
                <w:lang w:eastAsia="ja-JP"/>
              </w:rPr>
            </w:pPr>
            <w:r w:rsidRPr="00E67E0D">
              <w:rPr>
                <w:rFonts w:cs="Arial"/>
                <w:lang w:eastAsia="ja-JP"/>
              </w:rPr>
              <w:t>OCTET STRING</w:t>
            </w:r>
          </w:p>
        </w:tc>
        <w:tc>
          <w:tcPr>
            <w:tcW w:w="1728" w:type="dxa"/>
          </w:tcPr>
          <w:p w14:paraId="1C377BA8" w14:textId="77777777" w:rsidR="006A1CE4" w:rsidRPr="00E67E0D" w:rsidRDefault="006A1CE4" w:rsidP="00E7499B">
            <w:pPr>
              <w:pStyle w:val="TAL"/>
              <w:rPr>
                <w:rFonts w:cs="Arial"/>
                <w:lang w:eastAsia="ja-JP"/>
              </w:rPr>
            </w:pPr>
            <w:r w:rsidRPr="00E67E0D">
              <w:rPr>
                <w:iCs/>
                <w:lang w:eastAsia="ja-JP"/>
              </w:rPr>
              <w:t xml:space="preserve">Containing the </w:t>
            </w:r>
            <w:r w:rsidRPr="00E67E0D">
              <w:rPr>
                <w:rFonts w:cs="Arial"/>
                <w:bCs/>
                <w:i/>
                <w:iCs/>
                <w:lang w:eastAsia="ja-JP"/>
              </w:rPr>
              <w:t>Path Switch Request Transfer</w:t>
            </w:r>
            <w:r w:rsidRPr="00E67E0D">
              <w:rPr>
                <w:rFonts w:cs="Arial"/>
                <w:bCs/>
                <w:iCs/>
                <w:lang w:eastAsia="ja-JP"/>
              </w:rPr>
              <w:t xml:space="preserve"> IE</w:t>
            </w:r>
            <w:r w:rsidRPr="00E67E0D">
              <w:rPr>
                <w:iCs/>
                <w:lang w:eastAsia="ja-JP"/>
              </w:rPr>
              <w:t xml:space="preserve"> specified in subclause 9.3.4.8.</w:t>
            </w:r>
          </w:p>
        </w:tc>
        <w:tc>
          <w:tcPr>
            <w:tcW w:w="1080" w:type="dxa"/>
          </w:tcPr>
          <w:p w14:paraId="178FA610" w14:textId="77777777" w:rsidR="006A1CE4" w:rsidRPr="00E67E0D" w:rsidRDefault="006A1CE4" w:rsidP="00E7499B">
            <w:pPr>
              <w:pStyle w:val="TAR"/>
              <w:jc w:val="center"/>
              <w:rPr>
                <w:rFonts w:cs="Arial"/>
                <w:lang w:eastAsia="ja-JP"/>
              </w:rPr>
            </w:pPr>
            <w:r w:rsidRPr="00E67E0D">
              <w:t>-</w:t>
            </w:r>
          </w:p>
        </w:tc>
        <w:tc>
          <w:tcPr>
            <w:tcW w:w="1080" w:type="dxa"/>
          </w:tcPr>
          <w:p w14:paraId="7CE278F8" w14:textId="77777777" w:rsidR="006A1CE4" w:rsidRPr="00E67E0D" w:rsidRDefault="006A1CE4" w:rsidP="00E7499B">
            <w:pPr>
              <w:pStyle w:val="TAR"/>
              <w:jc w:val="center"/>
              <w:rPr>
                <w:rFonts w:cs="Arial"/>
                <w:lang w:eastAsia="ja-JP"/>
              </w:rPr>
            </w:pPr>
          </w:p>
        </w:tc>
      </w:tr>
      <w:tr w:rsidR="006A1CE4" w:rsidRPr="00E67E0D" w14:paraId="1FE1E606" w14:textId="77777777" w:rsidTr="00E7499B">
        <w:tc>
          <w:tcPr>
            <w:tcW w:w="2160" w:type="dxa"/>
          </w:tcPr>
          <w:p w14:paraId="34F8E653" w14:textId="77777777" w:rsidR="006A1CE4" w:rsidRPr="00E67E0D" w:rsidRDefault="006A1CE4" w:rsidP="00E7499B">
            <w:pPr>
              <w:pStyle w:val="TAL"/>
              <w:rPr>
                <w:b/>
              </w:rPr>
            </w:pPr>
            <w:r w:rsidRPr="00E67E0D">
              <w:rPr>
                <w:b/>
              </w:rPr>
              <w:t>PDU Session Resource Failed to Setup List</w:t>
            </w:r>
          </w:p>
        </w:tc>
        <w:tc>
          <w:tcPr>
            <w:tcW w:w="1080" w:type="dxa"/>
          </w:tcPr>
          <w:p w14:paraId="4BA8BFA4" w14:textId="77777777" w:rsidR="006A1CE4" w:rsidRPr="00E67E0D" w:rsidRDefault="006A1CE4" w:rsidP="00E7499B">
            <w:pPr>
              <w:pStyle w:val="TAL"/>
            </w:pPr>
          </w:p>
        </w:tc>
        <w:tc>
          <w:tcPr>
            <w:tcW w:w="1080" w:type="dxa"/>
          </w:tcPr>
          <w:p w14:paraId="23CCC6FA" w14:textId="77777777" w:rsidR="006A1CE4" w:rsidRPr="00E67E0D" w:rsidRDefault="006A1CE4" w:rsidP="00E7499B">
            <w:pPr>
              <w:pStyle w:val="TAL"/>
              <w:rPr>
                <w:rFonts w:cs="Arial"/>
                <w:i/>
                <w:lang w:eastAsia="ja-JP"/>
              </w:rPr>
            </w:pPr>
            <w:r w:rsidRPr="00E67E0D">
              <w:rPr>
                <w:rFonts w:cs="Arial"/>
                <w:i/>
                <w:lang w:eastAsia="ja-JP"/>
              </w:rPr>
              <w:t>0..1</w:t>
            </w:r>
          </w:p>
        </w:tc>
        <w:tc>
          <w:tcPr>
            <w:tcW w:w="1512" w:type="dxa"/>
          </w:tcPr>
          <w:p w14:paraId="01FA3AD8" w14:textId="77777777" w:rsidR="006A1CE4" w:rsidRPr="00E67E0D" w:rsidRDefault="006A1CE4" w:rsidP="00E7499B">
            <w:pPr>
              <w:pStyle w:val="TAL"/>
              <w:rPr>
                <w:rFonts w:cs="Arial"/>
                <w:lang w:eastAsia="ja-JP"/>
              </w:rPr>
            </w:pPr>
          </w:p>
        </w:tc>
        <w:tc>
          <w:tcPr>
            <w:tcW w:w="1728" w:type="dxa"/>
          </w:tcPr>
          <w:p w14:paraId="77B011A9" w14:textId="77777777" w:rsidR="006A1CE4" w:rsidRPr="00E67E0D" w:rsidRDefault="006A1CE4" w:rsidP="00E7499B">
            <w:pPr>
              <w:pStyle w:val="TAL"/>
              <w:rPr>
                <w:rFonts w:cs="Arial"/>
                <w:lang w:eastAsia="ja-JP"/>
              </w:rPr>
            </w:pPr>
          </w:p>
        </w:tc>
        <w:tc>
          <w:tcPr>
            <w:tcW w:w="1080" w:type="dxa"/>
          </w:tcPr>
          <w:p w14:paraId="38A26C25" w14:textId="77777777" w:rsidR="006A1CE4" w:rsidRPr="00E67E0D" w:rsidRDefault="006A1CE4" w:rsidP="00E7499B">
            <w:pPr>
              <w:pStyle w:val="TAR"/>
              <w:jc w:val="center"/>
            </w:pPr>
            <w:r w:rsidRPr="00E67E0D">
              <w:t>YES</w:t>
            </w:r>
          </w:p>
        </w:tc>
        <w:tc>
          <w:tcPr>
            <w:tcW w:w="1080" w:type="dxa"/>
          </w:tcPr>
          <w:p w14:paraId="4A1B99A3" w14:textId="77777777" w:rsidR="006A1CE4" w:rsidRPr="00E67E0D" w:rsidRDefault="006A1CE4" w:rsidP="00E7499B">
            <w:pPr>
              <w:pStyle w:val="TAR"/>
              <w:jc w:val="center"/>
              <w:rPr>
                <w:rFonts w:cs="Arial"/>
                <w:lang w:eastAsia="ja-JP"/>
              </w:rPr>
            </w:pPr>
            <w:r w:rsidRPr="00E67E0D">
              <w:rPr>
                <w:rFonts w:cs="Arial"/>
                <w:lang w:eastAsia="ja-JP"/>
              </w:rPr>
              <w:t>ignore</w:t>
            </w:r>
          </w:p>
        </w:tc>
      </w:tr>
      <w:tr w:rsidR="006A1CE4" w:rsidRPr="00E67E0D" w14:paraId="67E91C14" w14:textId="77777777" w:rsidTr="00E7499B">
        <w:tc>
          <w:tcPr>
            <w:tcW w:w="2160" w:type="dxa"/>
          </w:tcPr>
          <w:p w14:paraId="3842258F" w14:textId="77777777" w:rsidR="006A1CE4" w:rsidRPr="00E67E0D" w:rsidRDefault="006A1CE4" w:rsidP="00E7499B">
            <w:pPr>
              <w:pStyle w:val="TAL"/>
              <w:ind w:left="72"/>
            </w:pPr>
            <w:r w:rsidRPr="00E67E0D">
              <w:rPr>
                <w:b/>
                <w:lang w:eastAsia="ja-JP"/>
              </w:rPr>
              <w:t>&gt;PDU Session Resource Failed to Setup Item</w:t>
            </w:r>
          </w:p>
        </w:tc>
        <w:tc>
          <w:tcPr>
            <w:tcW w:w="1080" w:type="dxa"/>
          </w:tcPr>
          <w:p w14:paraId="5CA7AD53" w14:textId="77777777" w:rsidR="006A1CE4" w:rsidRPr="00E67E0D" w:rsidRDefault="006A1CE4" w:rsidP="00E7499B">
            <w:pPr>
              <w:pStyle w:val="TAL"/>
            </w:pPr>
          </w:p>
        </w:tc>
        <w:tc>
          <w:tcPr>
            <w:tcW w:w="1080" w:type="dxa"/>
          </w:tcPr>
          <w:p w14:paraId="27B122D8" w14:textId="77777777" w:rsidR="006A1CE4" w:rsidRPr="00E67E0D" w:rsidRDefault="006A1CE4" w:rsidP="00E7499B">
            <w:pPr>
              <w:pStyle w:val="TAL"/>
              <w:rPr>
                <w:rFonts w:cs="Arial"/>
                <w:i/>
                <w:lang w:eastAsia="ja-JP"/>
              </w:rPr>
            </w:pPr>
            <w:r w:rsidRPr="00E67E0D">
              <w:rPr>
                <w:bCs/>
                <w:i/>
                <w:szCs w:val="18"/>
                <w:lang w:eastAsia="ja-JP"/>
              </w:rPr>
              <w:t>1..&lt;maxnoofPDUSessions&gt;</w:t>
            </w:r>
          </w:p>
        </w:tc>
        <w:tc>
          <w:tcPr>
            <w:tcW w:w="1512" w:type="dxa"/>
          </w:tcPr>
          <w:p w14:paraId="51927C34" w14:textId="77777777" w:rsidR="006A1CE4" w:rsidRPr="00E67E0D" w:rsidRDefault="006A1CE4" w:rsidP="00E7499B">
            <w:pPr>
              <w:pStyle w:val="TAL"/>
              <w:rPr>
                <w:rFonts w:cs="Arial"/>
                <w:lang w:eastAsia="ja-JP"/>
              </w:rPr>
            </w:pPr>
          </w:p>
        </w:tc>
        <w:tc>
          <w:tcPr>
            <w:tcW w:w="1728" w:type="dxa"/>
          </w:tcPr>
          <w:p w14:paraId="7BB3B885" w14:textId="77777777" w:rsidR="006A1CE4" w:rsidRPr="00E67E0D" w:rsidRDefault="006A1CE4" w:rsidP="00E7499B">
            <w:pPr>
              <w:pStyle w:val="TAL"/>
              <w:rPr>
                <w:rFonts w:cs="Arial"/>
                <w:lang w:eastAsia="ja-JP"/>
              </w:rPr>
            </w:pPr>
          </w:p>
        </w:tc>
        <w:tc>
          <w:tcPr>
            <w:tcW w:w="1080" w:type="dxa"/>
          </w:tcPr>
          <w:p w14:paraId="38BABA28" w14:textId="77777777" w:rsidR="006A1CE4" w:rsidRPr="00E67E0D" w:rsidRDefault="006A1CE4" w:rsidP="00E7499B">
            <w:pPr>
              <w:pStyle w:val="TAR"/>
              <w:jc w:val="center"/>
            </w:pPr>
            <w:r w:rsidRPr="00E67E0D">
              <w:rPr>
                <w:rFonts w:cs="Arial"/>
                <w:lang w:eastAsia="ja-JP"/>
              </w:rPr>
              <w:t>-</w:t>
            </w:r>
          </w:p>
        </w:tc>
        <w:tc>
          <w:tcPr>
            <w:tcW w:w="1080" w:type="dxa"/>
          </w:tcPr>
          <w:p w14:paraId="6E846379" w14:textId="77777777" w:rsidR="006A1CE4" w:rsidRPr="00E67E0D" w:rsidRDefault="006A1CE4" w:rsidP="00E7499B">
            <w:pPr>
              <w:pStyle w:val="TAR"/>
              <w:jc w:val="center"/>
              <w:rPr>
                <w:rFonts w:cs="Arial"/>
                <w:lang w:eastAsia="ja-JP"/>
              </w:rPr>
            </w:pPr>
          </w:p>
        </w:tc>
      </w:tr>
      <w:tr w:rsidR="006A1CE4" w:rsidRPr="00E67E0D" w14:paraId="0ECAB165" w14:textId="77777777" w:rsidTr="00E7499B">
        <w:tc>
          <w:tcPr>
            <w:tcW w:w="2160" w:type="dxa"/>
          </w:tcPr>
          <w:p w14:paraId="74E726AB" w14:textId="77777777" w:rsidR="006A1CE4" w:rsidRPr="00E67E0D" w:rsidRDefault="006A1CE4" w:rsidP="00E7499B">
            <w:pPr>
              <w:pStyle w:val="TAL"/>
              <w:ind w:left="162"/>
            </w:pPr>
            <w:r w:rsidRPr="00E67E0D">
              <w:rPr>
                <w:lang w:eastAsia="ja-JP"/>
              </w:rPr>
              <w:t>&gt;&gt;PDU Session ID</w:t>
            </w:r>
          </w:p>
        </w:tc>
        <w:tc>
          <w:tcPr>
            <w:tcW w:w="1080" w:type="dxa"/>
          </w:tcPr>
          <w:p w14:paraId="62C3748A" w14:textId="77777777" w:rsidR="006A1CE4" w:rsidRPr="00E67E0D" w:rsidRDefault="006A1CE4" w:rsidP="00E7499B">
            <w:pPr>
              <w:pStyle w:val="TAL"/>
            </w:pPr>
            <w:r w:rsidRPr="00E67E0D">
              <w:rPr>
                <w:rFonts w:cs="Arial"/>
                <w:lang w:eastAsia="ja-JP"/>
              </w:rPr>
              <w:t>M</w:t>
            </w:r>
          </w:p>
        </w:tc>
        <w:tc>
          <w:tcPr>
            <w:tcW w:w="1080" w:type="dxa"/>
          </w:tcPr>
          <w:p w14:paraId="7F5ACD3D" w14:textId="77777777" w:rsidR="006A1CE4" w:rsidRPr="00E67E0D" w:rsidRDefault="006A1CE4" w:rsidP="00E7499B">
            <w:pPr>
              <w:pStyle w:val="TAL"/>
              <w:rPr>
                <w:rFonts w:cs="Arial"/>
                <w:i/>
                <w:lang w:eastAsia="ja-JP"/>
              </w:rPr>
            </w:pPr>
          </w:p>
        </w:tc>
        <w:tc>
          <w:tcPr>
            <w:tcW w:w="1512" w:type="dxa"/>
          </w:tcPr>
          <w:p w14:paraId="598087B5" w14:textId="77777777" w:rsidR="006A1CE4" w:rsidRPr="00E67E0D" w:rsidRDefault="006A1CE4" w:rsidP="00E7499B">
            <w:pPr>
              <w:pStyle w:val="TAL"/>
              <w:rPr>
                <w:rFonts w:cs="Arial"/>
                <w:lang w:eastAsia="ja-JP"/>
              </w:rPr>
            </w:pPr>
            <w:r w:rsidRPr="00E67E0D">
              <w:rPr>
                <w:rFonts w:eastAsia="SimSun" w:cs="Arial"/>
                <w:lang w:eastAsia="zh-CN"/>
              </w:rPr>
              <w:t>9.3.1.50</w:t>
            </w:r>
          </w:p>
        </w:tc>
        <w:tc>
          <w:tcPr>
            <w:tcW w:w="1728" w:type="dxa"/>
          </w:tcPr>
          <w:p w14:paraId="32E30FFC" w14:textId="77777777" w:rsidR="006A1CE4" w:rsidRPr="00E67E0D" w:rsidRDefault="006A1CE4" w:rsidP="00E7499B">
            <w:pPr>
              <w:pStyle w:val="TAL"/>
              <w:rPr>
                <w:rFonts w:cs="Arial"/>
                <w:lang w:eastAsia="ja-JP"/>
              </w:rPr>
            </w:pPr>
          </w:p>
        </w:tc>
        <w:tc>
          <w:tcPr>
            <w:tcW w:w="1080" w:type="dxa"/>
          </w:tcPr>
          <w:p w14:paraId="4BE8F93C" w14:textId="77777777" w:rsidR="006A1CE4" w:rsidRPr="00E67E0D" w:rsidRDefault="006A1CE4" w:rsidP="00E7499B">
            <w:pPr>
              <w:pStyle w:val="TAR"/>
              <w:jc w:val="center"/>
            </w:pPr>
            <w:r w:rsidRPr="00E67E0D">
              <w:rPr>
                <w:rFonts w:cs="Arial"/>
                <w:lang w:eastAsia="ja-JP"/>
              </w:rPr>
              <w:t>-</w:t>
            </w:r>
          </w:p>
        </w:tc>
        <w:tc>
          <w:tcPr>
            <w:tcW w:w="1080" w:type="dxa"/>
          </w:tcPr>
          <w:p w14:paraId="43AE3F99" w14:textId="77777777" w:rsidR="006A1CE4" w:rsidRPr="00E67E0D" w:rsidRDefault="006A1CE4" w:rsidP="00E7499B">
            <w:pPr>
              <w:pStyle w:val="TAR"/>
              <w:jc w:val="center"/>
              <w:rPr>
                <w:rFonts w:cs="Arial"/>
                <w:lang w:eastAsia="ja-JP"/>
              </w:rPr>
            </w:pPr>
          </w:p>
        </w:tc>
      </w:tr>
      <w:tr w:rsidR="006A1CE4" w:rsidRPr="00E67E0D" w14:paraId="689C4D49" w14:textId="77777777" w:rsidTr="00E7499B">
        <w:tc>
          <w:tcPr>
            <w:tcW w:w="2160" w:type="dxa"/>
          </w:tcPr>
          <w:p w14:paraId="110416E2" w14:textId="77777777" w:rsidR="006A1CE4" w:rsidRPr="00E67E0D" w:rsidRDefault="006A1CE4" w:rsidP="00E7499B">
            <w:pPr>
              <w:pStyle w:val="TAL"/>
              <w:ind w:left="162"/>
            </w:pPr>
            <w:r w:rsidRPr="00E67E0D">
              <w:rPr>
                <w:lang w:eastAsia="ja-JP"/>
              </w:rPr>
              <w:t>&gt;&gt;Path Switch Request Setup Failed Transfer</w:t>
            </w:r>
          </w:p>
        </w:tc>
        <w:tc>
          <w:tcPr>
            <w:tcW w:w="1080" w:type="dxa"/>
          </w:tcPr>
          <w:p w14:paraId="64EE8F80" w14:textId="77777777" w:rsidR="006A1CE4" w:rsidRPr="00E67E0D" w:rsidRDefault="006A1CE4" w:rsidP="00E7499B">
            <w:pPr>
              <w:pStyle w:val="TAL"/>
            </w:pPr>
            <w:r w:rsidRPr="00E67E0D">
              <w:rPr>
                <w:rFonts w:cs="Arial"/>
                <w:lang w:eastAsia="ja-JP"/>
              </w:rPr>
              <w:t>M</w:t>
            </w:r>
          </w:p>
        </w:tc>
        <w:tc>
          <w:tcPr>
            <w:tcW w:w="1080" w:type="dxa"/>
          </w:tcPr>
          <w:p w14:paraId="2F041291" w14:textId="77777777" w:rsidR="006A1CE4" w:rsidRPr="00E67E0D" w:rsidRDefault="006A1CE4" w:rsidP="00E7499B">
            <w:pPr>
              <w:pStyle w:val="TAL"/>
              <w:rPr>
                <w:rFonts w:cs="Arial"/>
                <w:i/>
                <w:lang w:eastAsia="ja-JP"/>
              </w:rPr>
            </w:pPr>
          </w:p>
        </w:tc>
        <w:tc>
          <w:tcPr>
            <w:tcW w:w="1512" w:type="dxa"/>
          </w:tcPr>
          <w:p w14:paraId="4A492230" w14:textId="77777777" w:rsidR="006A1CE4" w:rsidRPr="00E67E0D" w:rsidRDefault="006A1CE4" w:rsidP="00E7499B">
            <w:pPr>
              <w:pStyle w:val="TAL"/>
              <w:rPr>
                <w:rFonts w:cs="Arial"/>
                <w:lang w:eastAsia="ja-JP"/>
              </w:rPr>
            </w:pPr>
            <w:r w:rsidRPr="00E67E0D">
              <w:rPr>
                <w:rFonts w:eastAsia="SimSun" w:cs="Arial"/>
                <w:lang w:eastAsia="zh-CN"/>
              </w:rPr>
              <w:t>OCTET STRING</w:t>
            </w:r>
          </w:p>
        </w:tc>
        <w:tc>
          <w:tcPr>
            <w:tcW w:w="1728" w:type="dxa"/>
          </w:tcPr>
          <w:p w14:paraId="72B15949" w14:textId="77777777" w:rsidR="006A1CE4" w:rsidRPr="00E67E0D" w:rsidRDefault="006A1CE4" w:rsidP="00E7499B">
            <w:pPr>
              <w:pStyle w:val="TAL"/>
              <w:rPr>
                <w:rFonts w:cs="Arial"/>
                <w:lang w:eastAsia="ja-JP"/>
              </w:rPr>
            </w:pPr>
            <w:r w:rsidRPr="00E67E0D">
              <w:rPr>
                <w:iCs/>
                <w:lang w:eastAsia="ja-JP"/>
              </w:rPr>
              <w:t xml:space="preserve">Containing the </w:t>
            </w:r>
            <w:r w:rsidRPr="00E67E0D">
              <w:rPr>
                <w:rFonts w:cs="Arial"/>
                <w:bCs/>
                <w:i/>
                <w:iCs/>
                <w:lang w:eastAsia="ja-JP"/>
              </w:rPr>
              <w:t>Path Switch Request Setup Failed Transfer</w:t>
            </w:r>
            <w:r w:rsidRPr="00E67E0D">
              <w:rPr>
                <w:rFonts w:cs="Arial"/>
                <w:bCs/>
                <w:iCs/>
                <w:lang w:eastAsia="ja-JP"/>
              </w:rPr>
              <w:t xml:space="preserve"> IE</w:t>
            </w:r>
            <w:r w:rsidRPr="00E67E0D">
              <w:rPr>
                <w:iCs/>
                <w:lang w:eastAsia="ja-JP"/>
              </w:rPr>
              <w:t xml:space="preserve"> specified in subclause 9.3.4.15.</w:t>
            </w:r>
          </w:p>
        </w:tc>
        <w:tc>
          <w:tcPr>
            <w:tcW w:w="1080" w:type="dxa"/>
          </w:tcPr>
          <w:p w14:paraId="18BB3B29" w14:textId="77777777" w:rsidR="006A1CE4" w:rsidRPr="00E67E0D" w:rsidRDefault="006A1CE4" w:rsidP="00E7499B">
            <w:pPr>
              <w:pStyle w:val="TAR"/>
              <w:jc w:val="center"/>
            </w:pPr>
            <w:r w:rsidRPr="00E67E0D">
              <w:rPr>
                <w:rFonts w:cs="Arial"/>
                <w:lang w:eastAsia="ja-JP"/>
              </w:rPr>
              <w:t>-</w:t>
            </w:r>
          </w:p>
        </w:tc>
        <w:tc>
          <w:tcPr>
            <w:tcW w:w="1080" w:type="dxa"/>
          </w:tcPr>
          <w:p w14:paraId="61D94E43" w14:textId="77777777" w:rsidR="006A1CE4" w:rsidRPr="00E67E0D" w:rsidRDefault="006A1CE4" w:rsidP="00E7499B">
            <w:pPr>
              <w:pStyle w:val="TAR"/>
              <w:jc w:val="center"/>
              <w:rPr>
                <w:rFonts w:cs="Arial"/>
                <w:lang w:eastAsia="ja-JP"/>
              </w:rPr>
            </w:pPr>
          </w:p>
        </w:tc>
      </w:tr>
    </w:tbl>
    <w:p w14:paraId="4F4DC767"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2A3ED76C" w14:textId="77777777" w:rsidTr="00E7499B">
        <w:tc>
          <w:tcPr>
            <w:tcW w:w="3528" w:type="dxa"/>
          </w:tcPr>
          <w:p w14:paraId="75E7AB1B"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539C3234"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619EB4C6" w14:textId="77777777" w:rsidTr="00E7499B">
        <w:tc>
          <w:tcPr>
            <w:tcW w:w="3528" w:type="dxa"/>
          </w:tcPr>
          <w:p w14:paraId="47DB1E9A" w14:textId="77777777" w:rsidR="006A1CE4" w:rsidRPr="00E67E0D" w:rsidRDefault="006A1CE4" w:rsidP="00E7499B">
            <w:pPr>
              <w:pStyle w:val="TAL"/>
              <w:rPr>
                <w:rFonts w:cs="Arial"/>
                <w:lang w:eastAsia="ja-JP"/>
              </w:rPr>
            </w:pPr>
            <w:r w:rsidRPr="00E67E0D">
              <w:rPr>
                <w:lang w:eastAsia="ja-JP"/>
              </w:rPr>
              <w:t>maxnoofPDUSessions</w:t>
            </w:r>
          </w:p>
        </w:tc>
        <w:tc>
          <w:tcPr>
            <w:tcW w:w="6192" w:type="dxa"/>
          </w:tcPr>
          <w:p w14:paraId="3C31E804" w14:textId="77777777" w:rsidR="006A1CE4" w:rsidRPr="00E67E0D" w:rsidRDefault="006A1CE4" w:rsidP="00E7499B">
            <w:pPr>
              <w:pStyle w:val="TAL"/>
              <w:rPr>
                <w:rFonts w:cs="Arial"/>
                <w:lang w:eastAsia="ja-JP"/>
              </w:rPr>
            </w:pPr>
            <w:r w:rsidRPr="00E67E0D">
              <w:rPr>
                <w:lang w:eastAsia="ja-JP"/>
              </w:rPr>
              <w:t xml:space="preserve">Maximum no. of PDU sessions allowed towards one UE. Value is </w:t>
            </w:r>
            <w:r w:rsidRPr="00E67E0D">
              <w:rPr>
                <w:rFonts w:eastAsia="SimSun" w:hint="eastAsia"/>
                <w:lang w:eastAsia="zh-CN"/>
              </w:rPr>
              <w:t>256</w:t>
            </w:r>
            <w:r w:rsidRPr="00E67E0D">
              <w:rPr>
                <w:lang w:eastAsia="ja-JP"/>
              </w:rPr>
              <w:t>.</w:t>
            </w:r>
          </w:p>
        </w:tc>
      </w:tr>
    </w:tbl>
    <w:p w14:paraId="2089E92C" w14:textId="77777777" w:rsidR="006A1CE4" w:rsidRPr="00E67E0D" w:rsidRDefault="006A1CE4" w:rsidP="00E7499B"/>
    <w:p w14:paraId="65C2FD45" w14:textId="77777777" w:rsidR="006A1CE4" w:rsidRPr="00E67E0D" w:rsidRDefault="006A1CE4" w:rsidP="00E7499B">
      <w:pPr>
        <w:pStyle w:val="4"/>
      </w:pPr>
      <w:bookmarkStart w:id="3966" w:name="_Toc534720473"/>
      <w:bookmarkStart w:id="3967" w:name="_Toc525567485"/>
      <w:r w:rsidRPr="00E67E0D">
        <w:t>9.2.3.9</w:t>
      </w:r>
      <w:r w:rsidRPr="00E67E0D">
        <w:tab/>
        <w:t>PATH SWITCH REQUEST ACKNOWLEDGE</w:t>
      </w:r>
      <w:bookmarkEnd w:id="3966"/>
      <w:bookmarkEnd w:id="3967"/>
    </w:p>
    <w:p w14:paraId="047B3A6E" w14:textId="77777777" w:rsidR="006A1CE4" w:rsidRPr="00E67E0D" w:rsidRDefault="006A1CE4" w:rsidP="00E7499B">
      <w:pPr>
        <w:keepNext/>
      </w:pPr>
      <w:r w:rsidRPr="00E67E0D">
        <w:t>This message is sent by the AMF to inform the NG-RAN node that the path switch has been successfully completed in the 5GC.</w:t>
      </w:r>
    </w:p>
    <w:p w14:paraId="067D32D4" w14:textId="77777777" w:rsidR="006A1CE4" w:rsidRPr="00E67E0D" w:rsidRDefault="006A1CE4" w:rsidP="00E7499B">
      <w:pPr>
        <w:keepNext/>
      </w:pPr>
      <w:r w:rsidRPr="00E67E0D">
        <w:t xml:space="preserve">Direction: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73346148" w14:textId="77777777" w:rsidTr="00E7499B">
        <w:tc>
          <w:tcPr>
            <w:tcW w:w="2160" w:type="dxa"/>
          </w:tcPr>
          <w:p w14:paraId="0C13B095"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6A69F521"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7DEDEB3F"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2B66BE2F"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1F9AD2F0"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119B0E11"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04776398"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67B44E89" w14:textId="77777777" w:rsidTr="00E7499B">
        <w:tc>
          <w:tcPr>
            <w:tcW w:w="2160" w:type="dxa"/>
          </w:tcPr>
          <w:p w14:paraId="3B8507A9" w14:textId="77777777" w:rsidR="006A1CE4" w:rsidRPr="00E67E0D" w:rsidRDefault="006A1CE4" w:rsidP="00E7499B">
            <w:pPr>
              <w:pStyle w:val="TAL"/>
              <w:rPr>
                <w:rFonts w:cs="Arial"/>
                <w:lang w:eastAsia="ja-JP"/>
              </w:rPr>
            </w:pPr>
            <w:r w:rsidRPr="00E67E0D">
              <w:t>Message Type</w:t>
            </w:r>
          </w:p>
        </w:tc>
        <w:tc>
          <w:tcPr>
            <w:tcW w:w="1080" w:type="dxa"/>
          </w:tcPr>
          <w:p w14:paraId="7983A5A6" w14:textId="77777777" w:rsidR="006A1CE4" w:rsidRPr="00E67E0D" w:rsidRDefault="006A1CE4" w:rsidP="00E7499B">
            <w:pPr>
              <w:pStyle w:val="TAL"/>
              <w:rPr>
                <w:rFonts w:cs="Arial"/>
                <w:lang w:eastAsia="ja-JP"/>
              </w:rPr>
            </w:pPr>
            <w:r w:rsidRPr="00E67E0D">
              <w:t>M</w:t>
            </w:r>
          </w:p>
        </w:tc>
        <w:tc>
          <w:tcPr>
            <w:tcW w:w="1080" w:type="dxa"/>
          </w:tcPr>
          <w:p w14:paraId="4A76C78B" w14:textId="77777777" w:rsidR="006A1CE4" w:rsidRPr="00E67E0D" w:rsidRDefault="006A1CE4" w:rsidP="00E7499B">
            <w:pPr>
              <w:pStyle w:val="TAL"/>
              <w:rPr>
                <w:rFonts w:cs="Arial"/>
                <w:lang w:eastAsia="ja-JP"/>
              </w:rPr>
            </w:pPr>
          </w:p>
        </w:tc>
        <w:tc>
          <w:tcPr>
            <w:tcW w:w="1512" w:type="dxa"/>
          </w:tcPr>
          <w:p w14:paraId="49D1EB40" w14:textId="77777777" w:rsidR="006A1CE4" w:rsidRPr="00E67E0D" w:rsidRDefault="006A1CE4" w:rsidP="00E7499B">
            <w:pPr>
              <w:pStyle w:val="TAL"/>
              <w:rPr>
                <w:rFonts w:cs="Arial"/>
                <w:lang w:eastAsia="ja-JP"/>
              </w:rPr>
            </w:pPr>
            <w:r w:rsidRPr="00E67E0D">
              <w:t>9.3.1.1</w:t>
            </w:r>
          </w:p>
        </w:tc>
        <w:tc>
          <w:tcPr>
            <w:tcW w:w="1728" w:type="dxa"/>
          </w:tcPr>
          <w:p w14:paraId="153AC23B" w14:textId="77777777" w:rsidR="006A1CE4" w:rsidRPr="00E67E0D" w:rsidRDefault="006A1CE4" w:rsidP="00E7499B">
            <w:pPr>
              <w:pStyle w:val="TAL"/>
              <w:rPr>
                <w:rFonts w:cs="Arial"/>
                <w:lang w:eastAsia="ja-JP"/>
              </w:rPr>
            </w:pPr>
          </w:p>
        </w:tc>
        <w:tc>
          <w:tcPr>
            <w:tcW w:w="1080" w:type="dxa"/>
          </w:tcPr>
          <w:p w14:paraId="0A3A0BF5" w14:textId="77777777" w:rsidR="006A1CE4" w:rsidRPr="00E67E0D" w:rsidRDefault="006A1CE4" w:rsidP="00E7499B">
            <w:pPr>
              <w:pStyle w:val="TAL"/>
              <w:jc w:val="center"/>
              <w:rPr>
                <w:rFonts w:cs="Arial"/>
                <w:lang w:eastAsia="ja-JP"/>
              </w:rPr>
            </w:pPr>
            <w:r w:rsidRPr="00E67E0D">
              <w:t>YES</w:t>
            </w:r>
          </w:p>
        </w:tc>
        <w:tc>
          <w:tcPr>
            <w:tcW w:w="1080" w:type="dxa"/>
          </w:tcPr>
          <w:p w14:paraId="6FE96428" w14:textId="77777777" w:rsidR="006A1CE4" w:rsidRPr="00E67E0D" w:rsidRDefault="006A1CE4" w:rsidP="00E7499B">
            <w:pPr>
              <w:pStyle w:val="TAL"/>
              <w:jc w:val="center"/>
              <w:rPr>
                <w:rFonts w:cs="Arial"/>
                <w:lang w:eastAsia="ja-JP"/>
              </w:rPr>
            </w:pPr>
            <w:r w:rsidRPr="00E67E0D">
              <w:t>reject</w:t>
            </w:r>
          </w:p>
        </w:tc>
      </w:tr>
      <w:tr w:rsidR="006A1CE4" w:rsidRPr="00E67E0D" w14:paraId="4A6094B8" w14:textId="77777777" w:rsidTr="00E7499B">
        <w:tc>
          <w:tcPr>
            <w:tcW w:w="2160" w:type="dxa"/>
          </w:tcPr>
          <w:p w14:paraId="0B35CF4A" w14:textId="77777777" w:rsidR="006A1CE4" w:rsidRPr="00E67E0D" w:rsidRDefault="006A1CE4" w:rsidP="00E7499B">
            <w:pPr>
              <w:pStyle w:val="TAL"/>
              <w:rPr>
                <w:rFonts w:eastAsia="MS Mincho" w:cs="Arial"/>
                <w:lang w:eastAsia="ja-JP"/>
              </w:rPr>
            </w:pPr>
            <w:r w:rsidRPr="00E67E0D">
              <w:rPr>
                <w:rFonts w:eastAsia="Batang"/>
                <w:bCs/>
              </w:rPr>
              <w:t>AMF</w:t>
            </w:r>
            <w:r w:rsidRPr="00E67E0D">
              <w:rPr>
                <w:bCs/>
              </w:rPr>
              <w:t xml:space="preserve"> UE NGAP ID</w:t>
            </w:r>
          </w:p>
        </w:tc>
        <w:tc>
          <w:tcPr>
            <w:tcW w:w="1080" w:type="dxa"/>
          </w:tcPr>
          <w:p w14:paraId="2A5E047A" w14:textId="77777777" w:rsidR="006A1CE4" w:rsidRPr="00E67E0D" w:rsidRDefault="006A1CE4" w:rsidP="00E7499B">
            <w:pPr>
              <w:pStyle w:val="TAL"/>
              <w:rPr>
                <w:rFonts w:eastAsia="MS Mincho" w:cs="Arial"/>
                <w:lang w:eastAsia="ja-JP"/>
              </w:rPr>
            </w:pPr>
            <w:r w:rsidRPr="00E67E0D">
              <w:t>M</w:t>
            </w:r>
          </w:p>
        </w:tc>
        <w:tc>
          <w:tcPr>
            <w:tcW w:w="1080" w:type="dxa"/>
          </w:tcPr>
          <w:p w14:paraId="73DE97CE" w14:textId="77777777" w:rsidR="006A1CE4" w:rsidRPr="00E67E0D" w:rsidRDefault="006A1CE4" w:rsidP="00E7499B">
            <w:pPr>
              <w:pStyle w:val="TAL"/>
              <w:rPr>
                <w:rFonts w:cs="Arial"/>
                <w:lang w:eastAsia="ja-JP"/>
              </w:rPr>
            </w:pPr>
          </w:p>
        </w:tc>
        <w:tc>
          <w:tcPr>
            <w:tcW w:w="1512" w:type="dxa"/>
          </w:tcPr>
          <w:p w14:paraId="3D72B1B9" w14:textId="77777777" w:rsidR="006A1CE4" w:rsidRPr="00E67E0D" w:rsidRDefault="006A1CE4" w:rsidP="00E7499B">
            <w:pPr>
              <w:pStyle w:val="TAL"/>
              <w:rPr>
                <w:rFonts w:cs="Arial"/>
                <w:lang w:eastAsia="ja-JP"/>
              </w:rPr>
            </w:pPr>
            <w:r w:rsidRPr="00E67E0D">
              <w:t>9.3.3.1</w:t>
            </w:r>
          </w:p>
        </w:tc>
        <w:tc>
          <w:tcPr>
            <w:tcW w:w="1728" w:type="dxa"/>
          </w:tcPr>
          <w:p w14:paraId="7418D1A8" w14:textId="77777777" w:rsidR="006A1CE4" w:rsidRPr="00E67E0D" w:rsidRDefault="006A1CE4" w:rsidP="00E7499B">
            <w:pPr>
              <w:pStyle w:val="TAL"/>
              <w:rPr>
                <w:rFonts w:cs="Arial"/>
                <w:lang w:eastAsia="ja-JP"/>
              </w:rPr>
            </w:pPr>
          </w:p>
        </w:tc>
        <w:tc>
          <w:tcPr>
            <w:tcW w:w="1080" w:type="dxa"/>
          </w:tcPr>
          <w:p w14:paraId="773016DC" w14:textId="77777777" w:rsidR="006A1CE4" w:rsidRPr="00E67E0D" w:rsidRDefault="006A1CE4" w:rsidP="00E7499B">
            <w:pPr>
              <w:pStyle w:val="TAL"/>
              <w:jc w:val="center"/>
              <w:rPr>
                <w:rFonts w:eastAsia="MS Mincho" w:cs="Arial"/>
                <w:lang w:eastAsia="ja-JP"/>
              </w:rPr>
            </w:pPr>
            <w:r w:rsidRPr="00E67E0D">
              <w:t>YES</w:t>
            </w:r>
          </w:p>
        </w:tc>
        <w:tc>
          <w:tcPr>
            <w:tcW w:w="1080" w:type="dxa"/>
          </w:tcPr>
          <w:p w14:paraId="0AE9E771" w14:textId="77777777" w:rsidR="006A1CE4" w:rsidRPr="00E67E0D" w:rsidRDefault="006A1CE4" w:rsidP="00E7499B">
            <w:pPr>
              <w:pStyle w:val="TAL"/>
              <w:jc w:val="center"/>
              <w:rPr>
                <w:rFonts w:cs="Arial"/>
                <w:lang w:eastAsia="ja-JP"/>
              </w:rPr>
            </w:pPr>
            <w:r w:rsidRPr="00E67E0D">
              <w:t>ignore</w:t>
            </w:r>
          </w:p>
        </w:tc>
      </w:tr>
      <w:tr w:rsidR="006A1CE4" w:rsidRPr="00E67E0D" w14:paraId="24591DD4" w14:textId="77777777" w:rsidTr="00E7499B">
        <w:tc>
          <w:tcPr>
            <w:tcW w:w="2160" w:type="dxa"/>
          </w:tcPr>
          <w:p w14:paraId="7636394C" w14:textId="77777777" w:rsidR="006A1CE4" w:rsidRPr="00E67E0D" w:rsidRDefault="006A1CE4" w:rsidP="00E7499B">
            <w:pPr>
              <w:pStyle w:val="TAL"/>
              <w:rPr>
                <w:rFonts w:eastAsia="MS Mincho" w:cs="Arial"/>
                <w:lang w:eastAsia="ja-JP"/>
              </w:rPr>
            </w:pPr>
            <w:r w:rsidRPr="00E67E0D">
              <w:rPr>
                <w:lang w:val="en-US"/>
              </w:rPr>
              <w:t>RAN UE NGAP ID</w:t>
            </w:r>
          </w:p>
        </w:tc>
        <w:tc>
          <w:tcPr>
            <w:tcW w:w="1080" w:type="dxa"/>
          </w:tcPr>
          <w:p w14:paraId="19410C60" w14:textId="77777777" w:rsidR="006A1CE4" w:rsidRPr="00E67E0D" w:rsidRDefault="006A1CE4" w:rsidP="00E7499B">
            <w:pPr>
              <w:pStyle w:val="TAL"/>
              <w:rPr>
                <w:rFonts w:eastAsia="MS Mincho" w:cs="Arial"/>
                <w:lang w:eastAsia="ja-JP"/>
              </w:rPr>
            </w:pPr>
            <w:r w:rsidRPr="00E67E0D">
              <w:t>M</w:t>
            </w:r>
          </w:p>
        </w:tc>
        <w:tc>
          <w:tcPr>
            <w:tcW w:w="1080" w:type="dxa"/>
          </w:tcPr>
          <w:p w14:paraId="6F848AC6" w14:textId="77777777" w:rsidR="006A1CE4" w:rsidRPr="00E67E0D" w:rsidRDefault="006A1CE4" w:rsidP="00E7499B">
            <w:pPr>
              <w:pStyle w:val="TAL"/>
              <w:rPr>
                <w:rFonts w:cs="Arial"/>
                <w:lang w:eastAsia="ja-JP"/>
              </w:rPr>
            </w:pPr>
          </w:p>
        </w:tc>
        <w:tc>
          <w:tcPr>
            <w:tcW w:w="1512" w:type="dxa"/>
          </w:tcPr>
          <w:p w14:paraId="4ACCCE35" w14:textId="77777777" w:rsidR="006A1CE4" w:rsidRPr="00E67E0D" w:rsidRDefault="006A1CE4" w:rsidP="00E7499B">
            <w:pPr>
              <w:pStyle w:val="TAL"/>
              <w:rPr>
                <w:rFonts w:cs="Arial"/>
                <w:lang w:eastAsia="ja-JP"/>
              </w:rPr>
            </w:pPr>
            <w:r w:rsidRPr="00E67E0D">
              <w:t>9.3.3.2</w:t>
            </w:r>
          </w:p>
        </w:tc>
        <w:tc>
          <w:tcPr>
            <w:tcW w:w="1728" w:type="dxa"/>
          </w:tcPr>
          <w:p w14:paraId="2E0F9FE5" w14:textId="77777777" w:rsidR="006A1CE4" w:rsidRPr="00E67E0D" w:rsidRDefault="006A1CE4" w:rsidP="00E7499B">
            <w:pPr>
              <w:pStyle w:val="TAL"/>
              <w:rPr>
                <w:rFonts w:cs="Arial"/>
                <w:lang w:eastAsia="ja-JP"/>
              </w:rPr>
            </w:pPr>
          </w:p>
        </w:tc>
        <w:tc>
          <w:tcPr>
            <w:tcW w:w="1080" w:type="dxa"/>
          </w:tcPr>
          <w:p w14:paraId="2875E976" w14:textId="77777777" w:rsidR="006A1CE4" w:rsidRPr="00E67E0D" w:rsidRDefault="006A1CE4" w:rsidP="00E7499B">
            <w:pPr>
              <w:pStyle w:val="TAL"/>
              <w:jc w:val="center"/>
              <w:rPr>
                <w:rFonts w:eastAsia="MS Mincho" w:cs="Arial"/>
                <w:lang w:eastAsia="ja-JP"/>
              </w:rPr>
            </w:pPr>
            <w:r w:rsidRPr="00E67E0D">
              <w:t>YES</w:t>
            </w:r>
          </w:p>
        </w:tc>
        <w:tc>
          <w:tcPr>
            <w:tcW w:w="1080" w:type="dxa"/>
          </w:tcPr>
          <w:p w14:paraId="4E8A2277" w14:textId="77777777" w:rsidR="006A1CE4" w:rsidRPr="00E67E0D" w:rsidRDefault="006A1CE4" w:rsidP="00E7499B">
            <w:pPr>
              <w:pStyle w:val="TAL"/>
              <w:jc w:val="center"/>
              <w:rPr>
                <w:rFonts w:cs="Arial"/>
                <w:lang w:eastAsia="ja-JP"/>
              </w:rPr>
            </w:pPr>
            <w:r w:rsidRPr="00E67E0D">
              <w:t>ignore</w:t>
            </w:r>
          </w:p>
        </w:tc>
      </w:tr>
      <w:tr w:rsidR="006A1CE4" w:rsidRPr="00E67E0D" w14:paraId="1B7D0E7D" w14:textId="77777777" w:rsidTr="00E7499B">
        <w:tc>
          <w:tcPr>
            <w:tcW w:w="2160" w:type="dxa"/>
          </w:tcPr>
          <w:p w14:paraId="09DA0564" w14:textId="77777777" w:rsidR="006A1CE4" w:rsidRPr="00E67E0D" w:rsidRDefault="006A1CE4" w:rsidP="00E7499B">
            <w:pPr>
              <w:pStyle w:val="TAL"/>
              <w:rPr>
                <w:lang w:val="en-US"/>
              </w:rPr>
            </w:pPr>
            <w:r w:rsidRPr="00E67E0D">
              <w:rPr>
                <w:lang w:val="en-US"/>
              </w:rPr>
              <w:t>UE Security Capabilities</w:t>
            </w:r>
          </w:p>
        </w:tc>
        <w:tc>
          <w:tcPr>
            <w:tcW w:w="1080" w:type="dxa"/>
          </w:tcPr>
          <w:p w14:paraId="0C0D89B9" w14:textId="77777777" w:rsidR="006A1CE4" w:rsidRPr="00E67E0D" w:rsidRDefault="006A1CE4" w:rsidP="00E7499B">
            <w:pPr>
              <w:pStyle w:val="TAL"/>
            </w:pPr>
            <w:r w:rsidRPr="00E67E0D">
              <w:t>O</w:t>
            </w:r>
          </w:p>
        </w:tc>
        <w:tc>
          <w:tcPr>
            <w:tcW w:w="1080" w:type="dxa"/>
          </w:tcPr>
          <w:p w14:paraId="7E69411D" w14:textId="77777777" w:rsidR="006A1CE4" w:rsidRPr="00E67E0D" w:rsidRDefault="006A1CE4" w:rsidP="00E7499B">
            <w:pPr>
              <w:pStyle w:val="TAL"/>
              <w:rPr>
                <w:rFonts w:cs="Arial"/>
                <w:lang w:eastAsia="ja-JP"/>
              </w:rPr>
            </w:pPr>
          </w:p>
        </w:tc>
        <w:tc>
          <w:tcPr>
            <w:tcW w:w="1512" w:type="dxa"/>
          </w:tcPr>
          <w:p w14:paraId="26F3FD9B" w14:textId="77777777" w:rsidR="006A1CE4" w:rsidRPr="00E67E0D" w:rsidRDefault="006A1CE4" w:rsidP="00E7499B">
            <w:pPr>
              <w:pStyle w:val="TAL"/>
            </w:pPr>
            <w:r w:rsidRPr="00E67E0D">
              <w:t>9.3.1.86</w:t>
            </w:r>
          </w:p>
        </w:tc>
        <w:tc>
          <w:tcPr>
            <w:tcW w:w="1728" w:type="dxa"/>
          </w:tcPr>
          <w:p w14:paraId="7954F7C0" w14:textId="77777777" w:rsidR="006A1CE4" w:rsidRPr="00E67E0D" w:rsidRDefault="006A1CE4" w:rsidP="00E7499B">
            <w:pPr>
              <w:pStyle w:val="TAL"/>
              <w:rPr>
                <w:rFonts w:cs="Arial"/>
                <w:lang w:eastAsia="ja-JP"/>
              </w:rPr>
            </w:pPr>
          </w:p>
        </w:tc>
        <w:tc>
          <w:tcPr>
            <w:tcW w:w="1080" w:type="dxa"/>
          </w:tcPr>
          <w:p w14:paraId="4BB175CA" w14:textId="77777777" w:rsidR="006A1CE4" w:rsidRPr="00E67E0D" w:rsidRDefault="006A1CE4" w:rsidP="00E7499B">
            <w:pPr>
              <w:pStyle w:val="TAL"/>
              <w:jc w:val="center"/>
            </w:pPr>
            <w:r w:rsidRPr="00E67E0D">
              <w:t>YES</w:t>
            </w:r>
          </w:p>
        </w:tc>
        <w:tc>
          <w:tcPr>
            <w:tcW w:w="1080" w:type="dxa"/>
          </w:tcPr>
          <w:p w14:paraId="720095BB" w14:textId="77777777" w:rsidR="006A1CE4" w:rsidRPr="00E67E0D" w:rsidRDefault="006A1CE4" w:rsidP="00E7499B">
            <w:pPr>
              <w:pStyle w:val="TAL"/>
              <w:jc w:val="center"/>
            </w:pPr>
            <w:r w:rsidRPr="00E67E0D">
              <w:t>reject</w:t>
            </w:r>
          </w:p>
        </w:tc>
      </w:tr>
      <w:tr w:rsidR="006A1CE4" w:rsidRPr="00E67E0D" w14:paraId="764DC72A" w14:textId="77777777" w:rsidTr="00E7499B">
        <w:tc>
          <w:tcPr>
            <w:tcW w:w="2160" w:type="dxa"/>
          </w:tcPr>
          <w:p w14:paraId="27A18616" w14:textId="77777777" w:rsidR="006A1CE4" w:rsidRPr="00E67E0D" w:rsidRDefault="006A1CE4" w:rsidP="00E7499B">
            <w:pPr>
              <w:pStyle w:val="TAL"/>
              <w:rPr>
                <w:rFonts w:eastAsia="MS Mincho" w:cs="Arial"/>
                <w:lang w:eastAsia="ja-JP"/>
              </w:rPr>
            </w:pPr>
            <w:r w:rsidRPr="00E67E0D">
              <w:t>Security Context</w:t>
            </w:r>
          </w:p>
        </w:tc>
        <w:tc>
          <w:tcPr>
            <w:tcW w:w="1080" w:type="dxa"/>
          </w:tcPr>
          <w:p w14:paraId="7AA1C810" w14:textId="77777777" w:rsidR="006A1CE4" w:rsidRPr="00E67E0D" w:rsidRDefault="006A1CE4" w:rsidP="00E7499B">
            <w:pPr>
              <w:pStyle w:val="TAL"/>
              <w:rPr>
                <w:rFonts w:eastAsia="MS Mincho" w:cs="Arial"/>
                <w:lang w:eastAsia="ja-JP"/>
              </w:rPr>
            </w:pPr>
            <w:r w:rsidRPr="00E67E0D">
              <w:t>M</w:t>
            </w:r>
          </w:p>
        </w:tc>
        <w:tc>
          <w:tcPr>
            <w:tcW w:w="1080" w:type="dxa"/>
          </w:tcPr>
          <w:p w14:paraId="2B85185B" w14:textId="77777777" w:rsidR="006A1CE4" w:rsidRPr="00E67E0D" w:rsidRDefault="006A1CE4" w:rsidP="00E7499B">
            <w:pPr>
              <w:pStyle w:val="TAL"/>
              <w:rPr>
                <w:rFonts w:cs="Arial"/>
                <w:lang w:eastAsia="ja-JP"/>
              </w:rPr>
            </w:pPr>
          </w:p>
        </w:tc>
        <w:tc>
          <w:tcPr>
            <w:tcW w:w="1512" w:type="dxa"/>
          </w:tcPr>
          <w:p w14:paraId="2C042F5B" w14:textId="77777777" w:rsidR="006A1CE4" w:rsidRPr="00E67E0D" w:rsidRDefault="006A1CE4" w:rsidP="00E7499B">
            <w:pPr>
              <w:pStyle w:val="TAL"/>
              <w:rPr>
                <w:rFonts w:cs="Arial"/>
                <w:lang w:eastAsia="ja-JP"/>
              </w:rPr>
            </w:pPr>
            <w:r w:rsidRPr="00E67E0D">
              <w:t>9.3.1.88</w:t>
            </w:r>
          </w:p>
        </w:tc>
        <w:tc>
          <w:tcPr>
            <w:tcW w:w="1728" w:type="dxa"/>
          </w:tcPr>
          <w:p w14:paraId="379976CC" w14:textId="77777777" w:rsidR="006A1CE4" w:rsidRPr="00E67E0D" w:rsidRDefault="006A1CE4" w:rsidP="00E7499B">
            <w:pPr>
              <w:pStyle w:val="TAL"/>
              <w:rPr>
                <w:rFonts w:cs="Arial"/>
                <w:lang w:eastAsia="ja-JP"/>
              </w:rPr>
            </w:pPr>
          </w:p>
        </w:tc>
        <w:tc>
          <w:tcPr>
            <w:tcW w:w="1080" w:type="dxa"/>
          </w:tcPr>
          <w:p w14:paraId="156F478E" w14:textId="77777777" w:rsidR="006A1CE4" w:rsidRPr="00E67E0D" w:rsidRDefault="006A1CE4" w:rsidP="00E7499B">
            <w:pPr>
              <w:pStyle w:val="TAL"/>
              <w:jc w:val="center"/>
              <w:rPr>
                <w:rFonts w:eastAsia="MS Mincho" w:cs="Arial"/>
                <w:lang w:eastAsia="ja-JP"/>
              </w:rPr>
            </w:pPr>
            <w:r w:rsidRPr="00E67E0D">
              <w:t>YES</w:t>
            </w:r>
          </w:p>
        </w:tc>
        <w:tc>
          <w:tcPr>
            <w:tcW w:w="1080" w:type="dxa"/>
          </w:tcPr>
          <w:p w14:paraId="6918C516" w14:textId="77777777" w:rsidR="006A1CE4" w:rsidRPr="00E67E0D" w:rsidRDefault="006A1CE4" w:rsidP="00E7499B">
            <w:pPr>
              <w:pStyle w:val="TAL"/>
              <w:jc w:val="center"/>
              <w:rPr>
                <w:rFonts w:cs="Arial"/>
                <w:lang w:eastAsia="ja-JP"/>
              </w:rPr>
            </w:pPr>
            <w:r w:rsidRPr="00E67E0D">
              <w:t>reject</w:t>
            </w:r>
          </w:p>
        </w:tc>
      </w:tr>
      <w:tr w:rsidR="006A1CE4" w:rsidRPr="00E67E0D" w14:paraId="015A082F" w14:textId="77777777" w:rsidTr="00E7499B">
        <w:tc>
          <w:tcPr>
            <w:tcW w:w="2160" w:type="dxa"/>
          </w:tcPr>
          <w:p w14:paraId="20DE7EDC" w14:textId="77777777" w:rsidR="006A1CE4" w:rsidRPr="00E67E0D" w:rsidRDefault="006A1CE4" w:rsidP="00E7499B">
            <w:pPr>
              <w:pStyle w:val="TAL"/>
            </w:pPr>
            <w:r w:rsidRPr="00E67E0D">
              <w:rPr>
                <w:lang w:val="en-US"/>
              </w:rPr>
              <w:t>New Security Context</w:t>
            </w:r>
            <w:r w:rsidRPr="00E67E0D">
              <w:t xml:space="preserve"> Indicator</w:t>
            </w:r>
          </w:p>
        </w:tc>
        <w:tc>
          <w:tcPr>
            <w:tcW w:w="1080" w:type="dxa"/>
          </w:tcPr>
          <w:p w14:paraId="12B58748" w14:textId="77777777" w:rsidR="006A1CE4" w:rsidRPr="00E67E0D" w:rsidRDefault="006A1CE4" w:rsidP="00E7499B">
            <w:pPr>
              <w:pStyle w:val="TAL"/>
            </w:pPr>
            <w:r w:rsidRPr="00E67E0D">
              <w:t>O</w:t>
            </w:r>
          </w:p>
        </w:tc>
        <w:tc>
          <w:tcPr>
            <w:tcW w:w="1080" w:type="dxa"/>
          </w:tcPr>
          <w:p w14:paraId="591381F6" w14:textId="77777777" w:rsidR="006A1CE4" w:rsidRPr="00E67E0D" w:rsidRDefault="006A1CE4" w:rsidP="00E7499B">
            <w:pPr>
              <w:pStyle w:val="TAL"/>
              <w:rPr>
                <w:rFonts w:cs="Arial"/>
                <w:lang w:eastAsia="ja-JP"/>
              </w:rPr>
            </w:pPr>
          </w:p>
        </w:tc>
        <w:tc>
          <w:tcPr>
            <w:tcW w:w="1512" w:type="dxa"/>
          </w:tcPr>
          <w:p w14:paraId="5C6DAC08" w14:textId="77777777" w:rsidR="006A1CE4" w:rsidRPr="00E67E0D" w:rsidRDefault="006A1CE4" w:rsidP="00E7499B">
            <w:pPr>
              <w:pStyle w:val="TAL"/>
            </w:pPr>
            <w:r w:rsidRPr="00E67E0D">
              <w:t>9.3.1.55</w:t>
            </w:r>
          </w:p>
        </w:tc>
        <w:tc>
          <w:tcPr>
            <w:tcW w:w="1728" w:type="dxa"/>
          </w:tcPr>
          <w:p w14:paraId="766D9DCC" w14:textId="77777777" w:rsidR="006A1CE4" w:rsidRPr="00E67E0D" w:rsidRDefault="006A1CE4" w:rsidP="00E7499B">
            <w:pPr>
              <w:pStyle w:val="TAL"/>
              <w:rPr>
                <w:rFonts w:cs="Arial"/>
                <w:lang w:eastAsia="ja-JP"/>
              </w:rPr>
            </w:pPr>
          </w:p>
        </w:tc>
        <w:tc>
          <w:tcPr>
            <w:tcW w:w="1080" w:type="dxa"/>
          </w:tcPr>
          <w:p w14:paraId="664B94B7" w14:textId="77777777" w:rsidR="006A1CE4" w:rsidRPr="00E67E0D" w:rsidRDefault="006A1CE4" w:rsidP="00E7499B">
            <w:pPr>
              <w:pStyle w:val="TAL"/>
              <w:jc w:val="center"/>
            </w:pPr>
            <w:r w:rsidRPr="00E67E0D">
              <w:t>YES</w:t>
            </w:r>
          </w:p>
        </w:tc>
        <w:tc>
          <w:tcPr>
            <w:tcW w:w="1080" w:type="dxa"/>
          </w:tcPr>
          <w:p w14:paraId="7C952930" w14:textId="77777777" w:rsidR="006A1CE4" w:rsidRPr="00E67E0D" w:rsidRDefault="006A1CE4" w:rsidP="00E7499B">
            <w:pPr>
              <w:pStyle w:val="TAL"/>
              <w:jc w:val="center"/>
            </w:pPr>
            <w:r w:rsidRPr="00E67E0D">
              <w:t>reject</w:t>
            </w:r>
          </w:p>
        </w:tc>
      </w:tr>
      <w:tr w:rsidR="006A1CE4" w:rsidRPr="00E67E0D" w14:paraId="52045C6D" w14:textId="77777777" w:rsidTr="00E7499B">
        <w:tc>
          <w:tcPr>
            <w:tcW w:w="2160" w:type="dxa"/>
          </w:tcPr>
          <w:p w14:paraId="75F89C5B" w14:textId="77777777" w:rsidR="006A1CE4" w:rsidRPr="00E67E0D" w:rsidRDefault="006A1CE4" w:rsidP="00E7499B">
            <w:pPr>
              <w:pStyle w:val="TAL"/>
              <w:rPr>
                <w:rFonts w:eastAsia="MS Mincho" w:cs="Arial"/>
                <w:lang w:eastAsia="ja-JP"/>
              </w:rPr>
            </w:pPr>
            <w:r w:rsidRPr="00E67E0D">
              <w:rPr>
                <w:b/>
                <w:szCs w:val="18"/>
              </w:rPr>
              <w:t xml:space="preserve">PDU Session Resource </w:t>
            </w:r>
            <w:r w:rsidRPr="00E67E0D">
              <w:rPr>
                <w:rFonts w:eastAsia="MS Mincho"/>
                <w:b/>
                <w:szCs w:val="18"/>
              </w:rPr>
              <w:t>Switched List</w:t>
            </w:r>
          </w:p>
        </w:tc>
        <w:tc>
          <w:tcPr>
            <w:tcW w:w="1080" w:type="dxa"/>
          </w:tcPr>
          <w:p w14:paraId="5D93527C" w14:textId="77777777" w:rsidR="006A1CE4" w:rsidRPr="00E67E0D" w:rsidRDefault="006A1CE4" w:rsidP="00E7499B">
            <w:pPr>
              <w:pStyle w:val="TAL"/>
              <w:rPr>
                <w:rFonts w:eastAsia="MS Mincho" w:cs="Arial"/>
                <w:lang w:eastAsia="ja-JP"/>
              </w:rPr>
            </w:pPr>
          </w:p>
        </w:tc>
        <w:tc>
          <w:tcPr>
            <w:tcW w:w="1080" w:type="dxa"/>
          </w:tcPr>
          <w:p w14:paraId="77D034FD" w14:textId="77777777" w:rsidR="006A1CE4" w:rsidRPr="00E67E0D" w:rsidRDefault="006A1CE4" w:rsidP="00E7499B">
            <w:pPr>
              <w:pStyle w:val="TAL"/>
              <w:rPr>
                <w:rFonts w:cs="Arial"/>
                <w:lang w:eastAsia="ja-JP"/>
              </w:rPr>
            </w:pPr>
            <w:r w:rsidRPr="00E67E0D">
              <w:rPr>
                <w:i/>
                <w:iCs/>
              </w:rPr>
              <w:t xml:space="preserve">1 </w:t>
            </w:r>
          </w:p>
        </w:tc>
        <w:tc>
          <w:tcPr>
            <w:tcW w:w="1512" w:type="dxa"/>
          </w:tcPr>
          <w:p w14:paraId="098DB4DE" w14:textId="77777777" w:rsidR="006A1CE4" w:rsidRPr="00E67E0D" w:rsidRDefault="006A1CE4" w:rsidP="00E7499B">
            <w:pPr>
              <w:pStyle w:val="TAL"/>
              <w:rPr>
                <w:rFonts w:cs="Arial"/>
                <w:lang w:eastAsia="ja-JP"/>
              </w:rPr>
            </w:pPr>
          </w:p>
        </w:tc>
        <w:tc>
          <w:tcPr>
            <w:tcW w:w="1728" w:type="dxa"/>
          </w:tcPr>
          <w:p w14:paraId="1C604BF1" w14:textId="77777777" w:rsidR="006A1CE4" w:rsidRPr="00E67E0D" w:rsidRDefault="006A1CE4" w:rsidP="00E7499B">
            <w:pPr>
              <w:pStyle w:val="TAL"/>
              <w:rPr>
                <w:rFonts w:cs="Arial"/>
                <w:lang w:eastAsia="ja-JP"/>
              </w:rPr>
            </w:pPr>
          </w:p>
        </w:tc>
        <w:tc>
          <w:tcPr>
            <w:tcW w:w="1080" w:type="dxa"/>
          </w:tcPr>
          <w:p w14:paraId="354E253B"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11F7299E" w14:textId="77777777" w:rsidR="006A1CE4" w:rsidRPr="00E67E0D" w:rsidRDefault="006A1CE4" w:rsidP="00E7499B">
            <w:pPr>
              <w:pStyle w:val="TAL"/>
              <w:jc w:val="center"/>
              <w:rPr>
                <w:rFonts w:cs="Arial"/>
                <w:lang w:eastAsia="ja-JP"/>
              </w:rPr>
            </w:pPr>
            <w:r w:rsidRPr="00E67E0D">
              <w:rPr>
                <w:lang w:eastAsia="ja-JP"/>
              </w:rPr>
              <w:t>ignore</w:t>
            </w:r>
          </w:p>
        </w:tc>
      </w:tr>
      <w:tr w:rsidR="006A1CE4" w:rsidRPr="00E67E0D" w14:paraId="2DCFA730" w14:textId="77777777" w:rsidTr="00E7499B">
        <w:tc>
          <w:tcPr>
            <w:tcW w:w="2160" w:type="dxa"/>
          </w:tcPr>
          <w:p w14:paraId="0C5AAD20" w14:textId="77777777" w:rsidR="006A1CE4" w:rsidRPr="00E67E0D" w:rsidRDefault="006A1CE4" w:rsidP="00E7499B">
            <w:pPr>
              <w:pStyle w:val="TAL"/>
              <w:ind w:left="75"/>
              <w:rPr>
                <w:rFonts w:eastAsia="MS Mincho" w:cs="Arial"/>
                <w:lang w:eastAsia="ja-JP"/>
              </w:rPr>
            </w:pPr>
            <w:r w:rsidRPr="00E67E0D">
              <w:rPr>
                <w:b/>
                <w:szCs w:val="18"/>
              </w:rPr>
              <w:t xml:space="preserve">&gt;PDU Session Resource Switched </w:t>
            </w:r>
            <w:r w:rsidRPr="00E67E0D">
              <w:rPr>
                <w:rFonts w:eastAsia="MS Mincho"/>
                <w:b/>
                <w:szCs w:val="18"/>
              </w:rPr>
              <w:t>Item</w:t>
            </w:r>
          </w:p>
        </w:tc>
        <w:tc>
          <w:tcPr>
            <w:tcW w:w="1080" w:type="dxa"/>
          </w:tcPr>
          <w:p w14:paraId="0DB04AD8" w14:textId="77777777" w:rsidR="006A1CE4" w:rsidRPr="00E67E0D" w:rsidRDefault="006A1CE4" w:rsidP="00E7499B">
            <w:pPr>
              <w:pStyle w:val="TAL"/>
              <w:rPr>
                <w:rFonts w:eastAsia="MS Mincho" w:cs="Arial"/>
                <w:lang w:eastAsia="ja-JP"/>
              </w:rPr>
            </w:pPr>
          </w:p>
        </w:tc>
        <w:tc>
          <w:tcPr>
            <w:tcW w:w="1080" w:type="dxa"/>
          </w:tcPr>
          <w:p w14:paraId="3F33E602" w14:textId="77777777" w:rsidR="006A1CE4" w:rsidRPr="00E67E0D" w:rsidRDefault="006A1CE4" w:rsidP="00E7499B">
            <w:pPr>
              <w:pStyle w:val="TAL"/>
              <w:rPr>
                <w:rFonts w:cs="Arial"/>
                <w:lang w:eastAsia="ja-JP"/>
              </w:rPr>
            </w:pPr>
            <w:r w:rsidRPr="00E67E0D">
              <w:rPr>
                <w:bCs/>
                <w:i/>
                <w:szCs w:val="18"/>
              </w:rPr>
              <w:t xml:space="preserve">1..&lt;maxnoofPDUSessions&gt; </w:t>
            </w:r>
          </w:p>
        </w:tc>
        <w:tc>
          <w:tcPr>
            <w:tcW w:w="1512" w:type="dxa"/>
          </w:tcPr>
          <w:p w14:paraId="450BB4A4" w14:textId="77777777" w:rsidR="006A1CE4" w:rsidRPr="00E67E0D" w:rsidRDefault="006A1CE4" w:rsidP="00E7499B">
            <w:pPr>
              <w:pStyle w:val="TAL"/>
              <w:rPr>
                <w:rFonts w:cs="Arial"/>
                <w:lang w:eastAsia="ja-JP"/>
              </w:rPr>
            </w:pPr>
          </w:p>
        </w:tc>
        <w:tc>
          <w:tcPr>
            <w:tcW w:w="1728" w:type="dxa"/>
          </w:tcPr>
          <w:p w14:paraId="6D1DD037" w14:textId="77777777" w:rsidR="006A1CE4" w:rsidRPr="00E67E0D" w:rsidRDefault="006A1CE4" w:rsidP="00E7499B">
            <w:pPr>
              <w:pStyle w:val="TAL"/>
              <w:rPr>
                <w:rFonts w:cs="Arial"/>
                <w:lang w:eastAsia="ja-JP"/>
              </w:rPr>
            </w:pPr>
          </w:p>
        </w:tc>
        <w:tc>
          <w:tcPr>
            <w:tcW w:w="1080" w:type="dxa"/>
          </w:tcPr>
          <w:p w14:paraId="2BC9C99D" w14:textId="77777777" w:rsidR="006A1CE4" w:rsidRPr="00E67E0D" w:rsidRDefault="006A1CE4" w:rsidP="00E7499B">
            <w:pPr>
              <w:pStyle w:val="TAL"/>
              <w:jc w:val="center"/>
              <w:rPr>
                <w:rFonts w:eastAsia="MS Mincho" w:cs="Arial"/>
                <w:lang w:eastAsia="ja-JP"/>
              </w:rPr>
            </w:pPr>
            <w:r w:rsidRPr="00E67E0D">
              <w:rPr>
                <w:lang w:eastAsia="ja-JP"/>
              </w:rPr>
              <w:t>-</w:t>
            </w:r>
          </w:p>
        </w:tc>
        <w:tc>
          <w:tcPr>
            <w:tcW w:w="1080" w:type="dxa"/>
          </w:tcPr>
          <w:p w14:paraId="77485AC8" w14:textId="77777777" w:rsidR="006A1CE4" w:rsidRPr="00E67E0D" w:rsidRDefault="006A1CE4" w:rsidP="00E7499B">
            <w:pPr>
              <w:pStyle w:val="TAL"/>
              <w:jc w:val="center"/>
              <w:rPr>
                <w:rFonts w:cs="Arial"/>
                <w:lang w:eastAsia="ja-JP"/>
              </w:rPr>
            </w:pPr>
          </w:p>
        </w:tc>
      </w:tr>
      <w:tr w:rsidR="006A1CE4" w:rsidRPr="00E67E0D" w14:paraId="6CA7F65A" w14:textId="77777777" w:rsidTr="00E7499B">
        <w:tc>
          <w:tcPr>
            <w:tcW w:w="2160" w:type="dxa"/>
          </w:tcPr>
          <w:p w14:paraId="124DB215" w14:textId="77777777" w:rsidR="006A1CE4" w:rsidRPr="00E67E0D" w:rsidRDefault="006A1CE4" w:rsidP="00E7499B">
            <w:pPr>
              <w:pStyle w:val="TAL"/>
              <w:ind w:left="165"/>
              <w:rPr>
                <w:rFonts w:eastAsia="MS Mincho" w:cs="Arial"/>
                <w:lang w:eastAsia="ja-JP"/>
              </w:rPr>
            </w:pPr>
            <w:r w:rsidRPr="00E67E0D">
              <w:t xml:space="preserve">&gt;&gt;PDU Session ID </w:t>
            </w:r>
          </w:p>
        </w:tc>
        <w:tc>
          <w:tcPr>
            <w:tcW w:w="1080" w:type="dxa"/>
          </w:tcPr>
          <w:p w14:paraId="49B59AB5" w14:textId="77777777" w:rsidR="006A1CE4" w:rsidRPr="00E67E0D" w:rsidRDefault="006A1CE4" w:rsidP="00E7499B">
            <w:pPr>
              <w:pStyle w:val="TAL"/>
              <w:rPr>
                <w:rFonts w:eastAsia="MS Mincho" w:cs="Arial"/>
                <w:lang w:eastAsia="ja-JP"/>
              </w:rPr>
            </w:pPr>
            <w:r w:rsidRPr="00E67E0D">
              <w:t>M</w:t>
            </w:r>
          </w:p>
        </w:tc>
        <w:tc>
          <w:tcPr>
            <w:tcW w:w="1080" w:type="dxa"/>
          </w:tcPr>
          <w:p w14:paraId="56FCEBBE" w14:textId="77777777" w:rsidR="006A1CE4" w:rsidRPr="00E67E0D" w:rsidRDefault="006A1CE4" w:rsidP="00E7499B">
            <w:pPr>
              <w:pStyle w:val="TAL"/>
              <w:rPr>
                <w:rFonts w:cs="Arial"/>
                <w:lang w:eastAsia="ja-JP"/>
              </w:rPr>
            </w:pPr>
          </w:p>
        </w:tc>
        <w:tc>
          <w:tcPr>
            <w:tcW w:w="1512" w:type="dxa"/>
          </w:tcPr>
          <w:p w14:paraId="3FECB7A2" w14:textId="77777777" w:rsidR="006A1CE4" w:rsidRPr="00E67E0D" w:rsidRDefault="006A1CE4" w:rsidP="00E7499B">
            <w:pPr>
              <w:pStyle w:val="TAL"/>
              <w:rPr>
                <w:rFonts w:cs="Arial"/>
                <w:lang w:eastAsia="ja-JP"/>
              </w:rPr>
            </w:pPr>
            <w:r w:rsidRPr="00E67E0D">
              <w:t>9.3.1.50</w:t>
            </w:r>
          </w:p>
        </w:tc>
        <w:tc>
          <w:tcPr>
            <w:tcW w:w="1728" w:type="dxa"/>
          </w:tcPr>
          <w:p w14:paraId="774D92FF" w14:textId="77777777" w:rsidR="006A1CE4" w:rsidRPr="00E67E0D" w:rsidRDefault="006A1CE4" w:rsidP="00E7499B">
            <w:pPr>
              <w:pStyle w:val="TAL"/>
              <w:rPr>
                <w:rFonts w:cs="Arial"/>
                <w:lang w:eastAsia="ja-JP"/>
              </w:rPr>
            </w:pPr>
          </w:p>
        </w:tc>
        <w:tc>
          <w:tcPr>
            <w:tcW w:w="1080" w:type="dxa"/>
          </w:tcPr>
          <w:p w14:paraId="760D35F9" w14:textId="77777777" w:rsidR="006A1CE4" w:rsidRPr="00E67E0D" w:rsidRDefault="006A1CE4" w:rsidP="00E7499B">
            <w:pPr>
              <w:pStyle w:val="TAL"/>
              <w:jc w:val="center"/>
              <w:rPr>
                <w:rFonts w:eastAsia="MS Mincho" w:cs="Arial"/>
                <w:lang w:eastAsia="ja-JP"/>
              </w:rPr>
            </w:pPr>
            <w:r w:rsidRPr="00E67E0D">
              <w:t>-</w:t>
            </w:r>
          </w:p>
        </w:tc>
        <w:tc>
          <w:tcPr>
            <w:tcW w:w="1080" w:type="dxa"/>
          </w:tcPr>
          <w:p w14:paraId="73DC7CAD" w14:textId="77777777" w:rsidR="006A1CE4" w:rsidRPr="00E67E0D" w:rsidRDefault="006A1CE4" w:rsidP="00E7499B">
            <w:pPr>
              <w:pStyle w:val="TAL"/>
              <w:jc w:val="center"/>
              <w:rPr>
                <w:rFonts w:cs="Arial"/>
                <w:lang w:eastAsia="ja-JP"/>
              </w:rPr>
            </w:pPr>
          </w:p>
        </w:tc>
      </w:tr>
      <w:tr w:rsidR="006A1CE4" w:rsidRPr="00E67E0D" w14:paraId="724CC03C" w14:textId="77777777" w:rsidTr="00E7499B">
        <w:tc>
          <w:tcPr>
            <w:tcW w:w="2160" w:type="dxa"/>
          </w:tcPr>
          <w:p w14:paraId="02A2BE21" w14:textId="77777777" w:rsidR="006A1CE4" w:rsidRPr="00E67E0D" w:rsidRDefault="006A1CE4" w:rsidP="00E7499B">
            <w:pPr>
              <w:pStyle w:val="TAL"/>
              <w:ind w:left="165"/>
              <w:rPr>
                <w:rFonts w:eastAsia="MS Mincho" w:cs="Arial"/>
                <w:lang w:eastAsia="ja-JP"/>
              </w:rPr>
            </w:pPr>
            <w:r w:rsidRPr="00E67E0D">
              <w:t>&gt;&gt;Path Switch Request Acknowledge Transfer</w:t>
            </w:r>
          </w:p>
        </w:tc>
        <w:tc>
          <w:tcPr>
            <w:tcW w:w="1080" w:type="dxa"/>
          </w:tcPr>
          <w:p w14:paraId="3864ACF7" w14:textId="77777777" w:rsidR="006A1CE4" w:rsidRPr="00E67E0D" w:rsidRDefault="006A1CE4" w:rsidP="00E7499B">
            <w:pPr>
              <w:pStyle w:val="TAL"/>
              <w:rPr>
                <w:rFonts w:eastAsia="MS Mincho" w:cs="Arial"/>
                <w:lang w:eastAsia="ja-JP"/>
              </w:rPr>
            </w:pPr>
            <w:r w:rsidRPr="00E67E0D">
              <w:t>M</w:t>
            </w:r>
          </w:p>
        </w:tc>
        <w:tc>
          <w:tcPr>
            <w:tcW w:w="1080" w:type="dxa"/>
          </w:tcPr>
          <w:p w14:paraId="094C4352" w14:textId="77777777" w:rsidR="006A1CE4" w:rsidRPr="00E67E0D" w:rsidRDefault="006A1CE4" w:rsidP="00E7499B">
            <w:pPr>
              <w:pStyle w:val="TAL"/>
              <w:rPr>
                <w:rFonts w:cs="Arial"/>
                <w:lang w:eastAsia="ja-JP"/>
              </w:rPr>
            </w:pPr>
          </w:p>
        </w:tc>
        <w:tc>
          <w:tcPr>
            <w:tcW w:w="1512" w:type="dxa"/>
          </w:tcPr>
          <w:p w14:paraId="4DBF6520" w14:textId="77777777" w:rsidR="006A1CE4" w:rsidRPr="00E67E0D" w:rsidRDefault="006A1CE4" w:rsidP="00E7499B">
            <w:pPr>
              <w:pStyle w:val="TAL"/>
              <w:rPr>
                <w:rFonts w:cs="Arial"/>
                <w:lang w:eastAsia="ja-JP"/>
              </w:rPr>
            </w:pPr>
            <w:r w:rsidRPr="00E67E0D">
              <w:t>OCTET STRING</w:t>
            </w:r>
          </w:p>
        </w:tc>
        <w:tc>
          <w:tcPr>
            <w:tcW w:w="1728" w:type="dxa"/>
          </w:tcPr>
          <w:p w14:paraId="42974947" w14:textId="77777777" w:rsidR="006A1CE4" w:rsidRPr="00E67E0D" w:rsidRDefault="006A1CE4" w:rsidP="00E7499B">
            <w:pPr>
              <w:pStyle w:val="TAL"/>
              <w:rPr>
                <w:rFonts w:cs="Arial"/>
                <w:lang w:eastAsia="ja-JP"/>
              </w:rPr>
            </w:pPr>
            <w:r w:rsidRPr="00E67E0D">
              <w:rPr>
                <w:iCs/>
                <w:lang w:eastAsia="ja-JP"/>
              </w:rPr>
              <w:t xml:space="preserve">Containing the </w:t>
            </w:r>
            <w:r w:rsidRPr="00E67E0D">
              <w:rPr>
                <w:rFonts w:cs="Arial"/>
                <w:bCs/>
                <w:i/>
                <w:iCs/>
                <w:lang w:eastAsia="ja-JP"/>
              </w:rPr>
              <w:t>Path Switch Request Acknowledge Transfer</w:t>
            </w:r>
            <w:r w:rsidRPr="00E67E0D">
              <w:rPr>
                <w:rFonts w:cs="Arial"/>
                <w:bCs/>
                <w:iCs/>
                <w:lang w:eastAsia="ja-JP"/>
              </w:rPr>
              <w:t xml:space="preserve"> IE</w:t>
            </w:r>
            <w:r w:rsidRPr="00E67E0D">
              <w:rPr>
                <w:iCs/>
                <w:lang w:eastAsia="ja-JP"/>
              </w:rPr>
              <w:t xml:space="preserve"> specified in subclause 9.3.4.9.</w:t>
            </w:r>
          </w:p>
        </w:tc>
        <w:tc>
          <w:tcPr>
            <w:tcW w:w="1080" w:type="dxa"/>
          </w:tcPr>
          <w:p w14:paraId="40E2FBAA" w14:textId="77777777" w:rsidR="006A1CE4" w:rsidRPr="00E67E0D" w:rsidRDefault="006A1CE4" w:rsidP="00E7499B">
            <w:pPr>
              <w:pStyle w:val="TAL"/>
              <w:jc w:val="center"/>
              <w:rPr>
                <w:rFonts w:eastAsia="MS Mincho" w:cs="Arial"/>
                <w:lang w:eastAsia="ja-JP"/>
              </w:rPr>
            </w:pPr>
            <w:r w:rsidRPr="00E67E0D">
              <w:t>-</w:t>
            </w:r>
          </w:p>
        </w:tc>
        <w:tc>
          <w:tcPr>
            <w:tcW w:w="1080" w:type="dxa"/>
          </w:tcPr>
          <w:p w14:paraId="5EDD7E8D" w14:textId="77777777" w:rsidR="006A1CE4" w:rsidRPr="00E67E0D" w:rsidRDefault="006A1CE4" w:rsidP="00E7499B">
            <w:pPr>
              <w:pStyle w:val="TAL"/>
              <w:jc w:val="center"/>
              <w:rPr>
                <w:rFonts w:cs="Arial"/>
                <w:lang w:eastAsia="ja-JP"/>
              </w:rPr>
            </w:pPr>
          </w:p>
        </w:tc>
      </w:tr>
      <w:tr w:rsidR="006A1CE4" w:rsidRPr="00E67E0D" w14:paraId="10DC9005" w14:textId="77777777" w:rsidTr="00E7499B">
        <w:tc>
          <w:tcPr>
            <w:tcW w:w="2160" w:type="dxa"/>
          </w:tcPr>
          <w:p w14:paraId="0577B5E9" w14:textId="77777777" w:rsidR="006A1CE4" w:rsidRPr="00E67E0D" w:rsidRDefault="006A1CE4" w:rsidP="00E7499B">
            <w:pPr>
              <w:pStyle w:val="TAL"/>
              <w:rPr>
                <w:rFonts w:eastAsia="MS Mincho"/>
                <w:b/>
              </w:rPr>
            </w:pPr>
            <w:r w:rsidRPr="00E67E0D">
              <w:rPr>
                <w:b/>
              </w:rPr>
              <w:t xml:space="preserve">PDU Session Resource </w:t>
            </w:r>
            <w:r w:rsidRPr="00E67E0D">
              <w:rPr>
                <w:rFonts w:eastAsia="MS Mincho"/>
                <w:b/>
              </w:rPr>
              <w:t>Released List</w:t>
            </w:r>
          </w:p>
        </w:tc>
        <w:tc>
          <w:tcPr>
            <w:tcW w:w="1080" w:type="dxa"/>
          </w:tcPr>
          <w:p w14:paraId="5C8A65B6" w14:textId="77777777" w:rsidR="006A1CE4" w:rsidRPr="00E67E0D" w:rsidRDefault="006A1CE4" w:rsidP="00E7499B">
            <w:pPr>
              <w:pStyle w:val="TAL"/>
              <w:rPr>
                <w:rFonts w:eastAsia="MS Mincho" w:cs="Arial"/>
                <w:lang w:eastAsia="ja-JP"/>
              </w:rPr>
            </w:pPr>
          </w:p>
        </w:tc>
        <w:tc>
          <w:tcPr>
            <w:tcW w:w="1080" w:type="dxa"/>
          </w:tcPr>
          <w:p w14:paraId="446CEE8E" w14:textId="77777777" w:rsidR="006A1CE4" w:rsidRPr="00E67E0D" w:rsidRDefault="006A1CE4" w:rsidP="00E7499B">
            <w:pPr>
              <w:pStyle w:val="TAL"/>
              <w:rPr>
                <w:i/>
              </w:rPr>
            </w:pPr>
            <w:r w:rsidRPr="00E67E0D">
              <w:rPr>
                <w:rFonts w:cs="Arial"/>
                <w:i/>
                <w:lang w:eastAsia="ja-JP"/>
              </w:rPr>
              <w:t>0..1</w:t>
            </w:r>
          </w:p>
        </w:tc>
        <w:tc>
          <w:tcPr>
            <w:tcW w:w="1512" w:type="dxa"/>
          </w:tcPr>
          <w:p w14:paraId="22088598" w14:textId="77777777" w:rsidR="006A1CE4" w:rsidRPr="00E67E0D" w:rsidRDefault="006A1CE4" w:rsidP="00E7499B">
            <w:pPr>
              <w:pStyle w:val="TAL"/>
              <w:rPr>
                <w:rFonts w:cs="Arial"/>
                <w:lang w:eastAsia="ja-JP"/>
              </w:rPr>
            </w:pPr>
          </w:p>
        </w:tc>
        <w:tc>
          <w:tcPr>
            <w:tcW w:w="1728" w:type="dxa"/>
          </w:tcPr>
          <w:p w14:paraId="3BF9E10D" w14:textId="77777777" w:rsidR="006A1CE4" w:rsidRPr="00E67E0D" w:rsidRDefault="006A1CE4" w:rsidP="00E7499B">
            <w:pPr>
              <w:pStyle w:val="TAL"/>
              <w:rPr>
                <w:rFonts w:cs="Arial"/>
                <w:lang w:eastAsia="ja-JP"/>
              </w:rPr>
            </w:pPr>
          </w:p>
        </w:tc>
        <w:tc>
          <w:tcPr>
            <w:tcW w:w="1080" w:type="dxa"/>
          </w:tcPr>
          <w:p w14:paraId="7C3B787A"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1089C879" w14:textId="77777777" w:rsidR="006A1CE4" w:rsidRPr="00E67E0D" w:rsidRDefault="006A1CE4" w:rsidP="00E7499B">
            <w:pPr>
              <w:pStyle w:val="TAL"/>
              <w:jc w:val="center"/>
              <w:rPr>
                <w:rFonts w:cs="Arial"/>
                <w:lang w:eastAsia="ja-JP"/>
              </w:rPr>
            </w:pPr>
            <w:r w:rsidRPr="00E67E0D">
              <w:rPr>
                <w:lang w:eastAsia="ja-JP"/>
              </w:rPr>
              <w:t>ignore</w:t>
            </w:r>
          </w:p>
        </w:tc>
      </w:tr>
      <w:tr w:rsidR="006A1CE4" w:rsidRPr="00E67E0D" w14:paraId="08280760" w14:textId="77777777" w:rsidTr="00E7499B">
        <w:tc>
          <w:tcPr>
            <w:tcW w:w="2160" w:type="dxa"/>
          </w:tcPr>
          <w:p w14:paraId="788DBCEC" w14:textId="77777777" w:rsidR="006A1CE4" w:rsidRPr="00E67E0D" w:rsidRDefault="006A1CE4" w:rsidP="00E7499B">
            <w:pPr>
              <w:pStyle w:val="TAL"/>
              <w:ind w:left="72"/>
              <w:rPr>
                <w:szCs w:val="18"/>
              </w:rPr>
            </w:pPr>
            <w:r w:rsidRPr="00E67E0D">
              <w:rPr>
                <w:b/>
                <w:lang w:eastAsia="ja-JP"/>
              </w:rPr>
              <w:t>&gt;PDU Session Resource Released Item</w:t>
            </w:r>
          </w:p>
        </w:tc>
        <w:tc>
          <w:tcPr>
            <w:tcW w:w="1080" w:type="dxa"/>
          </w:tcPr>
          <w:p w14:paraId="709590E8" w14:textId="77777777" w:rsidR="006A1CE4" w:rsidRPr="00E67E0D" w:rsidRDefault="006A1CE4" w:rsidP="00E7499B">
            <w:pPr>
              <w:pStyle w:val="TAL"/>
              <w:rPr>
                <w:rFonts w:eastAsia="MS Mincho" w:cs="Arial"/>
                <w:lang w:eastAsia="ja-JP"/>
              </w:rPr>
            </w:pPr>
          </w:p>
        </w:tc>
        <w:tc>
          <w:tcPr>
            <w:tcW w:w="1080" w:type="dxa"/>
          </w:tcPr>
          <w:p w14:paraId="34E51921" w14:textId="77777777" w:rsidR="006A1CE4" w:rsidRPr="00E67E0D" w:rsidRDefault="006A1CE4" w:rsidP="00E7499B">
            <w:pPr>
              <w:pStyle w:val="TAL"/>
              <w:rPr>
                <w:rFonts w:cs="Arial"/>
                <w:lang w:eastAsia="ja-JP"/>
              </w:rPr>
            </w:pPr>
            <w:r w:rsidRPr="00E67E0D">
              <w:rPr>
                <w:bCs/>
                <w:i/>
                <w:szCs w:val="18"/>
                <w:lang w:eastAsia="ja-JP"/>
              </w:rPr>
              <w:t>1..&lt;maxnoofPDUSessions&gt;</w:t>
            </w:r>
          </w:p>
        </w:tc>
        <w:tc>
          <w:tcPr>
            <w:tcW w:w="1512" w:type="dxa"/>
          </w:tcPr>
          <w:p w14:paraId="5401E2C6" w14:textId="77777777" w:rsidR="006A1CE4" w:rsidRPr="00E67E0D" w:rsidRDefault="006A1CE4" w:rsidP="00E7499B">
            <w:pPr>
              <w:pStyle w:val="TAL"/>
              <w:rPr>
                <w:rFonts w:cs="Arial"/>
                <w:lang w:eastAsia="ja-JP"/>
              </w:rPr>
            </w:pPr>
          </w:p>
        </w:tc>
        <w:tc>
          <w:tcPr>
            <w:tcW w:w="1728" w:type="dxa"/>
          </w:tcPr>
          <w:p w14:paraId="6765B353" w14:textId="77777777" w:rsidR="006A1CE4" w:rsidRPr="00E67E0D" w:rsidRDefault="006A1CE4" w:rsidP="00E7499B">
            <w:pPr>
              <w:pStyle w:val="TAL"/>
              <w:rPr>
                <w:rFonts w:cs="Arial"/>
                <w:lang w:eastAsia="ja-JP"/>
              </w:rPr>
            </w:pPr>
          </w:p>
        </w:tc>
        <w:tc>
          <w:tcPr>
            <w:tcW w:w="1080" w:type="dxa"/>
          </w:tcPr>
          <w:p w14:paraId="439D587C" w14:textId="77777777" w:rsidR="006A1CE4" w:rsidRPr="00E67E0D" w:rsidRDefault="006A1CE4" w:rsidP="00E7499B">
            <w:pPr>
              <w:pStyle w:val="TAL"/>
              <w:jc w:val="center"/>
              <w:rPr>
                <w:lang w:eastAsia="ja-JP"/>
              </w:rPr>
            </w:pPr>
            <w:r w:rsidRPr="00E67E0D">
              <w:rPr>
                <w:rFonts w:cs="Arial"/>
                <w:lang w:eastAsia="ja-JP"/>
              </w:rPr>
              <w:t>-</w:t>
            </w:r>
          </w:p>
        </w:tc>
        <w:tc>
          <w:tcPr>
            <w:tcW w:w="1080" w:type="dxa"/>
          </w:tcPr>
          <w:p w14:paraId="06586504" w14:textId="77777777" w:rsidR="006A1CE4" w:rsidRPr="00E67E0D" w:rsidRDefault="006A1CE4" w:rsidP="00E7499B">
            <w:pPr>
              <w:pStyle w:val="TAL"/>
              <w:jc w:val="center"/>
              <w:rPr>
                <w:lang w:eastAsia="ja-JP"/>
              </w:rPr>
            </w:pPr>
          </w:p>
        </w:tc>
      </w:tr>
      <w:tr w:rsidR="006A1CE4" w:rsidRPr="00E67E0D" w14:paraId="57D167A7" w14:textId="77777777" w:rsidTr="00E7499B">
        <w:tc>
          <w:tcPr>
            <w:tcW w:w="2160" w:type="dxa"/>
          </w:tcPr>
          <w:p w14:paraId="02AF94D7" w14:textId="77777777" w:rsidR="006A1CE4" w:rsidRPr="00E67E0D" w:rsidRDefault="006A1CE4" w:rsidP="00E7499B">
            <w:pPr>
              <w:pStyle w:val="TAL"/>
              <w:ind w:left="162"/>
              <w:rPr>
                <w:szCs w:val="18"/>
              </w:rPr>
            </w:pPr>
            <w:r w:rsidRPr="00E67E0D">
              <w:rPr>
                <w:lang w:eastAsia="ja-JP"/>
              </w:rPr>
              <w:t>&gt;&gt;PDU Session ID</w:t>
            </w:r>
          </w:p>
        </w:tc>
        <w:tc>
          <w:tcPr>
            <w:tcW w:w="1080" w:type="dxa"/>
          </w:tcPr>
          <w:p w14:paraId="24EDC0F7"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50109ACD" w14:textId="77777777" w:rsidR="006A1CE4" w:rsidRPr="00E67E0D" w:rsidRDefault="006A1CE4" w:rsidP="00E7499B">
            <w:pPr>
              <w:pStyle w:val="TAL"/>
              <w:rPr>
                <w:rFonts w:cs="Arial"/>
                <w:lang w:eastAsia="ja-JP"/>
              </w:rPr>
            </w:pPr>
          </w:p>
        </w:tc>
        <w:tc>
          <w:tcPr>
            <w:tcW w:w="1512" w:type="dxa"/>
          </w:tcPr>
          <w:p w14:paraId="280F7780" w14:textId="77777777" w:rsidR="006A1CE4" w:rsidRPr="00E67E0D" w:rsidRDefault="006A1CE4" w:rsidP="00E7499B">
            <w:pPr>
              <w:pStyle w:val="TAL"/>
              <w:rPr>
                <w:rFonts w:cs="Arial"/>
                <w:lang w:eastAsia="ja-JP"/>
              </w:rPr>
            </w:pPr>
            <w:r w:rsidRPr="00E67E0D">
              <w:rPr>
                <w:rFonts w:eastAsia="SimSun" w:cs="Arial"/>
                <w:lang w:eastAsia="zh-CN"/>
              </w:rPr>
              <w:t>9.3.1.50</w:t>
            </w:r>
          </w:p>
        </w:tc>
        <w:tc>
          <w:tcPr>
            <w:tcW w:w="1728" w:type="dxa"/>
          </w:tcPr>
          <w:p w14:paraId="746838D9" w14:textId="77777777" w:rsidR="006A1CE4" w:rsidRPr="00E67E0D" w:rsidRDefault="006A1CE4" w:rsidP="00E7499B">
            <w:pPr>
              <w:pStyle w:val="TAL"/>
              <w:rPr>
                <w:rFonts w:cs="Arial"/>
                <w:lang w:eastAsia="ja-JP"/>
              </w:rPr>
            </w:pPr>
          </w:p>
        </w:tc>
        <w:tc>
          <w:tcPr>
            <w:tcW w:w="1080" w:type="dxa"/>
          </w:tcPr>
          <w:p w14:paraId="5D59C462" w14:textId="77777777" w:rsidR="006A1CE4" w:rsidRPr="00E67E0D" w:rsidRDefault="006A1CE4" w:rsidP="00E7499B">
            <w:pPr>
              <w:pStyle w:val="TAL"/>
              <w:jc w:val="center"/>
              <w:rPr>
                <w:lang w:eastAsia="ja-JP"/>
              </w:rPr>
            </w:pPr>
            <w:r w:rsidRPr="00E67E0D">
              <w:rPr>
                <w:rFonts w:cs="Arial"/>
                <w:lang w:eastAsia="ja-JP"/>
              </w:rPr>
              <w:t>-</w:t>
            </w:r>
          </w:p>
        </w:tc>
        <w:tc>
          <w:tcPr>
            <w:tcW w:w="1080" w:type="dxa"/>
          </w:tcPr>
          <w:p w14:paraId="57CFBEA3" w14:textId="77777777" w:rsidR="006A1CE4" w:rsidRPr="00E67E0D" w:rsidRDefault="006A1CE4" w:rsidP="00E7499B">
            <w:pPr>
              <w:pStyle w:val="TAL"/>
              <w:jc w:val="center"/>
              <w:rPr>
                <w:lang w:eastAsia="ja-JP"/>
              </w:rPr>
            </w:pPr>
          </w:p>
        </w:tc>
      </w:tr>
      <w:tr w:rsidR="006A1CE4" w:rsidRPr="00E67E0D" w14:paraId="0D018BD5" w14:textId="77777777" w:rsidTr="00E7499B">
        <w:tc>
          <w:tcPr>
            <w:tcW w:w="2160" w:type="dxa"/>
          </w:tcPr>
          <w:p w14:paraId="178255DA" w14:textId="77777777" w:rsidR="006A1CE4" w:rsidRPr="00E67E0D" w:rsidRDefault="006A1CE4" w:rsidP="00E7499B">
            <w:pPr>
              <w:pStyle w:val="TAL"/>
              <w:ind w:left="162"/>
              <w:rPr>
                <w:szCs w:val="18"/>
              </w:rPr>
            </w:pPr>
            <w:r w:rsidRPr="00E67E0D">
              <w:rPr>
                <w:lang w:eastAsia="ja-JP"/>
              </w:rPr>
              <w:t>&gt;&gt;Path Switch Request Unsuccessful Transfer</w:t>
            </w:r>
          </w:p>
        </w:tc>
        <w:tc>
          <w:tcPr>
            <w:tcW w:w="1080" w:type="dxa"/>
          </w:tcPr>
          <w:p w14:paraId="7E243A0C"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4ED3E4DB" w14:textId="77777777" w:rsidR="006A1CE4" w:rsidRPr="00E67E0D" w:rsidRDefault="006A1CE4" w:rsidP="00E7499B">
            <w:pPr>
              <w:pStyle w:val="TAL"/>
              <w:rPr>
                <w:rFonts w:cs="Arial"/>
                <w:lang w:eastAsia="ja-JP"/>
              </w:rPr>
            </w:pPr>
          </w:p>
        </w:tc>
        <w:tc>
          <w:tcPr>
            <w:tcW w:w="1512" w:type="dxa"/>
          </w:tcPr>
          <w:p w14:paraId="31FF8132" w14:textId="77777777" w:rsidR="006A1CE4" w:rsidRPr="00E67E0D" w:rsidRDefault="006A1CE4" w:rsidP="00E7499B">
            <w:pPr>
              <w:pStyle w:val="TAL"/>
              <w:rPr>
                <w:rFonts w:cs="Arial"/>
                <w:lang w:eastAsia="ja-JP"/>
              </w:rPr>
            </w:pPr>
            <w:r w:rsidRPr="00E67E0D">
              <w:rPr>
                <w:rFonts w:eastAsia="SimSun" w:cs="Arial"/>
                <w:lang w:eastAsia="zh-CN"/>
              </w:rPr>
              <w:t>OCTET STRING</w:t>
            </w:r>
          </w:p>
        </w:tc>
        <w:tc>
          <w:tcPr>
            <w:tcW w:w="1728" w:type="dxa"/>
          </w:tcPr>
          <w:p w14:paraId="320C3AA0" w14:textId="77777777" w:rsidR="006A1CE4" w:rsidRPr="00E67E0D" w:rsidRDefault="006A1CE4" w:rsidP="00E7499B">
            <w:pPr>
              <w:pStyle w:val="TAL"/>
              <w:rPr>
                <w:rFonts w:cs="Arial"/>
                <w:lang w:eastAsia="ja-JP"/>
              </w:rPr>
            </w:pPr>
            <w:r w:rsidRPr="00E67E0D">
              <w:rPr>
                <w:iCs/>
                <w:lang w:eastAsia="ja-JP"/>
              </w:rPr>
              <w:t xml:space="preserve">Containing the </w:t>
            </w:r>
            <w:r w:rsidRPr="00E67E0D">
              <w:rPr>
                <w:rFonts w:cs="Arial"/>
                <w:bCs/>
                <w:i/>
                <w:iCs/>
                <w:lang w:eastAsia="ja-JP"/>
              </w:rPr>
              <w:t>Path Switch Request Unsuccessful Transfer</w:t>
            </w:r>
            <w:r w:rsidRPr="00E67E0D">
              <w:rPr>
                <w:rFonts w:cs="Arial"/>
                <w:bCs/>
                <w:iCs/>
                <w:lang w:eastAsia="ja-JP"/>
              </w:rPr>
              <w:t xml:space="preserve"> IE</w:t>
            </w:r>
            <w:r w:rsidRPr="00E67E0D">
              <w:rPr>
                <w:iCs/>
                <w:lang w:eastAsia="ja-JP"/>
              </w:rPr>
              <w:t xml:space="preserve"> specified in subclause 9.3.4.20.</w:t>
            </w:r>
          </w:p>
        </w:tc>
        <w:tc>
          <w:tcPr>
            <w:tcW w:w="1080" w:type="dxa"/>
          </w:tcPr>
          <w:p w14:paraId="1A31CF57" w14:textId="77777777" w:rsidR="006A1CE4" w:rsidRPr="00E67E0D" w:rsidRDefault="006A1CE4" w:rsidP="00E7499B">
            <w:pPr>
              <w:pStyle w:val="TAL"/>
              <w:jc w:val="center"/>
              <w:rPr>
                <w:lang w:eastAsia="ja-JP"/>
              </w:rPr>
            </w:pPr>
            <w:r w:rsidRPr="00E67E0D">
              <w:rPr>
                <w:rFonts w:cs="Arial"/>
                <w:lang w:eastAsia="ja-JP"/>
              </w:rPr>
              <w:t>-</w:t>
            </w:r>
          </w:p>
        </w:tc>
        <w:tc>
          <w:tcPr>
            <w:tcW w:w="1080" w:type="dxa"/>
          </w:tcPr>
          <w:p w14:paraId="03EBED76" w14:textId="77777777" w:rsidR="006A1CE4" w:rsidRPr="00E67E0D" w:rsidRDefault="006A1CE4" w:rsidP="00E7499B">
            <w:pPr>
              <w:pStyle w:val="TAL"/>
              <w:jc w:val="center"/>
              <w:rPr>
                <w:lang w:eastAsia="ja-JP"/>
              </w:rPr>
            </w:pPr>
          </w:p>
        </w:tc>
      </w:tr>
      <w:tr w:rsidR="006A1CE4" w:rsidRPr="00E67E0D" w14:paraId="5579124A" w14:textId="77777777" w:rsidTr="00E7499B">
        <w:tc>
          <w:tcPr>
            <w:tcW w:w="2160" w:type="dxa"/>
          </w:tcPr>
          <w:p w14:paraId="0F5E1431" w14:textId="77777777" w:rsidR="006A1CE4" w:rsidRPr="00E67E0D" w:rsidRDefault="006A1CE4" w:rsidP="00E7499B">
            <w:pPr>
              <w:pStyle w:val="TAL"/>
              <w:rPr>
                <w:szCs w:val="18"/>
              </w:rPr>
            </w:pPr>
            <w:r w:rsidRPr="00E67E0D">
              <w:rPr>
                <w:rFonts w:eastAsia="Batang" w:cs="Arial"/>
              </w:rPr>
              <w:t>Allowed NSSAI</w:t>
            </w:r>
          </w:p>
        </w:tc>
        <w:tc>
          <w:tcPr>
            <w:tcW w:w="1080" w:type="dxa"/>
          </w:tcPr>
          <w:p w14:paraId="27395CEA" w14:textId="77777777" w:rsidR="006A1CE4" w:rsidRPr="00E67E0D" w:rsidRDefault="006A1CE4" w:rsidP="00E7499B">
            <w:pPr>
              <w:pStyle w:val="TAL"/>
              <w:rPr>
                <w:rFonts w:eastAsia="MS Mincho" w:cs="Arial"/>
                <w:lang w:eastAsia="ja-JP"/>
              </w:rPr>
            </w:pPr>
            <w:r w:rsidRPr="00E67E0D">
              <w:rPr>
                <w:rFonts w:cs="Arial"/>
              </w:rPr>
              <w:t>M</w:t>
            </w:r>
          </w:p>
        </w:tc>
        <w:tc>
          <w:tcPr>
            <w:tcW w:w="1080" w:type="dxa"/>
          </w:tcPr>
          <w:p w14:paraId="5EAE50ED" w14:textId="77777777" w:rsidR="006A1CE4" w:rsidRPr="00E67E0D" w:rsidRDefault="006A1CE4" w:rsidP="00E7499B">
            <w:pPr>
              <w:pStyle w:val="TAL"/>
              <w:rPr>
                <w:rFonts w:cs="Arial"/>
                <w:lang w:eastAsia="ja-JP"/>
              </w:rPr>
            </w:pPr>
          </w:p>
        </w:tc>
        <w:tc>
          <w:tcPr>
            <w:tcW w:w="1512" w:type="dxa"/>
          </w:tcPr>
          <w:p w14:paraId="60637EB8" w14:textId="77777777" w:rsidR="006A1CE4" w:rsidRPr="00E67E0D" w:rsidRDefault="006A1CE4" w:rsidP="00E7499B">
            <w:pPr>
              <w:pStyle w:val="TAL"/>
              <w:rPr>
                <w:rFonts w:cs="Arial"/>
                <w:lang w:eastAsia="ja-JP"/>
              </w:rPr>
            </w:pPr>
            <w:r w:rsidRPr="00E67E0D">
              <w:t>9.3.1.31</w:t>
            </w:r>
          </w:p>
        </w:tc>
        <w:tc>
          <w:tcPr>
            <w:tcW w:w="1728" w:type="dxa"/>
          </w:tcPr>
          <w:p w14:paraId="640144E3" w14:textId="77777777" w:rsidR="006A1CE4" w:rsidRPr="00E67E0D" w:rsidRDefault="006A1CE4" w:rsidP="00E7499B">
            <w:pPr>
              <w:pStyle w:val="TAL"/>
              <w:rPr>
                <w:rFonts w:cs="Arial"/>
                <w:lang w:eastAsia="ja-JP"/>
              </w:rPr>
            </w:pPr>
            <w:r w:rsidRPr="00E67E0D">
              <w:rPr>
                <w:rFonts w:cs="Arial"/>
                <w:lang w:eastAsia="en-US"/>
              </w:rPr>
              <w:t>I</w:t>
            </w:r>
            <w:r w:rsidRPr="00E67E0D">
              <w:rPr>
                <w:rFonts w:cs="Arial" w:hint="eastAsia"/>
                <w:lang w:eastAsia="en-US"/>
              </w:rPr>
              <w:t xml:space="preserve">ndicates the </w:t>
            </w:r>
            <w:r w:rsidRPr="00E67E0D">
              <w:rPr>
                <w:rFonts w:cs="Arial"/>
                <w:lang w:eastAsia="en-US"/>
              </w:rPr>
              <w:t>S-</w:t>
            </w:r>
            <w:r w:rsidRPr="00E67E0D">
              <w:rPr>
                <w:rFonts w:cs="Arial" w:hint="eastAsia"/>
                <w:lang w:eastAsia="en-US"/>
              </w:rPr>
              <w:t xml:space="preserve">NSSAIs </w:t>
            </w:r>
            <w:r w:rsidRPr="00E67E0D">
              <w:rPr>
                <w:rFonts w:cs="Arial"/>
                <w:lang w:eastAsia="en-US"/>
              </w:rPr>
              <w:t>permitted</w:t>
            </w:r>
            <w:r w:rsidRPr="00E67E0D">
              <w:rPr>
                <w:rFonts w:cs="Arial" w:hint="eastAsia"/>
                <w:lang w:eastAsia="en-US"/>
              </w:rPr>
              <w:t xml:space="preserve"> by the network</w:t>
            </w:r>
            <w:r w:rsidRPr="00E67E0D">
              <w:rPr>
                <w:rFonts w:cs="Arial"/>
                <w:lang w:eastAsia="en-US"/>
              </w:rPr>
              <w:t>.</w:t>
            </w:r>
          </w:p>
        </w:tc>
        <w:tc>
          <w:tcPr>
            <w:tcW w:w="1080" w:type="dxa"/>
          </w:tcPr>
          <w:p w14:paraId="1FBCB5D2" w14:textId="77777777" w:rsidR="006A1CE4" w:rsidRPr="00E67E0D" w:rsidRDefault="006A1CE4" w:rsidP="00E7499B">
            <w:pPr>
              <w:pStyle w:val="TAL"/>
              <w:jc w:val="center"/>
              <w:rPr>
                <w:lang w:eastAsia="ja-JP"/>
              </w:rPr>
            </w:pPr>
            <w:r w:rsidRPr="00E67E0D">
              <w:rPr>
                <w:rFonts w:cs="Arial"/>
              </w:rPr>
              <w:t>YES</w:t>
            </w:r>
          </w:p>
        </w:tc>
        <w:tc>
          <w:tcPr>
            <w:tcW w:w="1080" w:type="dxa"/>
          </w:tcPr>
          <w:p w14:paraId="25980EB6" w14:textId="7E877ECC" w:rsidR="006A1CE4" w:rsidRPr="00E67E0D" w:rsidRDefault="00AE297A" w:rsidP="00E7499B">
            <w:pPr>
              <w:pStyle w:val="TAL"/>
              <w:jc w:val="center"/>
              <w:rPr>
                <w:lang w:eastAsia="ja-JP"/>
              </w:rPr>
            </w:pPr>
            <w:del w:id="3968" w:author="Issam" w:date="2019-02-12T23:38:00Z">
              <w:r w:rsidRPr="00FF6A95">
                <w:rPr>
                  <w:rFonts w:cs="Arial"/>
                </w:rPr>
                <w:delText>ignore</w:delText>
              </w:r>
            </w:del>
            <w:ins w:id="3969" w:author="Issam" w:date="2019-02-12T23:38:00Z">
              <w:r w:rsidR="006A1CE4" w:rsidRPr="00E67E0D">
                <w:rPr>
                  <w:rFonts w:cs="Arial"/>
                  <w:lang w:eastAsia="ja-JP"/>
                </w:rPr>
                <w:t>reject</w:t>
              </w:r>
            </w:ins>
          </w:p>
        </w:tc>
      </w:tr>
      <w:tr w:rsidR="006A1CE4" w:rsidRPr="00E67E0D" w14:paraId="153E23BE" w14:textId="77777777" w:rsidTr="00E7499B">
        <w:tc>
          <w:tcPr>
            <w:tcW w:w="2160" w:type="dxa"/>
          </w:tcPr>
          <w:p w14:paraId="20BF873D" w14:textId="77777777" w:rsidR="006A1CE4" w:rsidRPr="00E67E0D" w:rsidRDefault="006A1CE4" w:rsidP="00E7499B">
            <w:pPr>
              <w:pStyle w:val="TAL"/>
              <w:rPr>
                <w:szCs w:val="18"/>
              </w:rPr>
            </w:pPr>
            <w:r w:rsidRPr="00E67E0D">
              <w:rPr>
                <w:lang w:eastAsia="ja-JP"/>
              </w:rPr>
              <w:t xml:space="preserve">Core Network Assistance Information </w:t>
            </w:r>
          </w:p>
        </w:tc>
        <w:tc>
          <w:tcPr>
            <w:tcW w:w="1080" w:type="dxa"/>
          </w:tcPr>
          <w:p w14:paraId="6EB3E747" w14:textId="77777777" w:rsidR="006A1CE4" w:rsidRPr="00E67E0D" w:rsidRDefault="006A1CE4" w:rsidP="00E7499B">
            <w:pPr>
              <w:pStyle w:val="TAL"/>
              <w:rPr>
                <w:rFonts w:eastAsia="MS Mincho" w:cs="Arial"/>
                <w:lang w:eastAsia="ja-JP"/>
              </w:rPr>
            </w:pPr>
            <w:r w:rsidRPr="00E67E0D">
              <w:rPr>
                <w:lang w:eastAsia="ja-JP"/>
              </w:rPr>
              <w:t>O</w:t>
            </w:r>
          </w:p>
        </w:tc>
        <w:tc>
          <w:tcPr>
            <w:tcW w:w="1080" w:type="dxa"/>
          </w:tcPr>
          <w:p w14:paraId="06BC90DF" w14:textId="77777777" w:rsidR="006A1CE4" w:rsidRPr="00E67E0D" w:rsidRDefault="006A1CE4" w:rsidP="00E7499B">
            <w:pPr>
              <w:pStyle w:val="TAL"/>
              <w:rPr>
                <w:rFonts w:cs="Arial"/>
                <w:lang w:eastAsia="ja-JP"/>
              </w:rPr>
            </w:pPr>
          </w:p>
        </w:tc>
        <w:tc>
          <w:tcPr>
            <w:tcW w:w="1512" w:type="dxa"/>
          </w:tcPr>
          <w:p w14:paraId="0B0E7B14" w14:textId="77777777" w:rsidR="006A1CE4" w:rsidRPr="00E67E0D" w:rsidRDefault="006A1CE4" w:rsidP="00E7499B">
            <w:pPr>
              <w:pStyle w:val="TAL"/>
              <w:rPr>
                <w:rFonts w:cs="Arial"/>
                <w:lang w:eastAsia="ja-JP"/>
              </w:rPr>
            </w:pPr>
            <w:r w:rsidRPr="00E67E0D">
              <w:rPr>
                <w:lang w:eastAsia="ja-JP"/>
              </w:rPr>
              <w:t>9.3.1.15</w:t>
            </w:r>
          </w:p>
        </w:tc>
        <w:tc>
          <w:tcPr>
            <w:tcW w:w="1728" w:type="dxa"/>
          </w:tcPr>
          <w:p w14:paraId="45946D5B" w14:textId="77777777" w:rsidR="006A1CE4" w:rsidRPr="00E67E0D" w:rsidRDefault="006A1CE4" w:rsidP="00E7499B">
            <w:pPr>
              <w:pStyle w:val="TAL"/>
              <w:rPr>
                <w:rFonts w:cs="Arial"/>
                <w:lang w:eastAsia="ja-JP"/>
              </w:rPr>
            </w:pPr>
          </w:p>
        </w:tc>
        <w:tc>
          <w:tcPr>
            <w:tcW w:w="1080" w:type="dxa"/>
          </w:tcPr>
          <w:p w14:paraId="6A3413A6" w14:textId="77777777" w:rsidR="006A1CE4" w:rsidRPr="00E67E0D" w:rsidRDefault="006A1CE4" w:rsidP="00E7499B">
            <w:pPr>
              <w:pStyle w:val="TAL"/>
              <w:jc w:val="center"/>
              <w:rPr>
                <w:lang w:eastAsia="ja-JP"/>
              </w:rPr>
            </w:pPr>
            <w:r w:rsidRPr="00E67E0D">
              <w:rPr>
                <w:lang w:eastAsia="ja-JP"/>
              </w:rPr>
              <w:t>YES</w:t>
            </w:r>
          </w:p>
        </w:tc>
        <w:tc>
          <w:tcPr>
            <w:tcW w:w="1080" w:type="dxa"/>
          </w:tcPr>
          <w:p w14:paraId="6AE2AE1B" w14:textId="77777777" w:rsidR="006A1CE4" w:rsidRPr="00E67E0D" w:rsidRDefault="006A1CE4" w:rsidP="00E7499B">
            <w:pPr>
              <w:pStyle w:val="TAL"/>
              <w:jc w:val="center"/>
              <w:rPr>
                <w:lang w:eastAsia="ja-JP"/>
              </w:rPr>
            </w:pPr>
            <w:r w:rsidRPr="00E67E0D">
              <w:rPr>
                <w:rFonts w:eastAsia="SimSun" w:hint="eastAsia"/>
                <w:lang w:eastAsia="zh-CN"/>
              </w:rPr>
              <w:t>ignore</w:t>
            </w:r>
          </w:p>
        </w:tc>
      </w:tr>
      <w:tr w:rsidR="006A1CE4" w:rsidRPr="00E67E0D" w14:paraId="7A64D6E8" w14:textId="77777777" w:rsidTr="00E7499B">
        <w:tc>
          <w:tcPr>
            <w:tcW w:w="2160" w:type="dxa"/>
          </w:tcPr>
          <w:p w14:paraId="0BEDF316" w14:textId="77777777" w:rsidR="006A1CE4" w:rsidRPr="00E67E0D" w:rsidRDefault="006A1CE4" w:rsidP="00E7499B">
            <w:pPr>
              <w:pStyle w:val="TAL"/>
              <w:rPr>
                <w:lang w:eastAsia="ja-JP"/>
              </w:rPr>
            </w:pPr>
            <w:r w:rsidRPr="00E67E0D">
              <w:rPr>
                <w:lang w:eastAsia="ja-JP"/>
              </w:rPr>
              <w:t>RRC Inactive Transition Report Request</w:t>
            </w:r>
          </w:p>
        </w:tc>
        <w:tc>
          <w:tcPr>
            <w:tcW w:w="1080" w:type="dxa"/>
          </w:tcPr>
          <w:p w14:paraId="42935C46" w14:textId="77777777" w:rsidR="006A1CE4" w:rsidRPr="00E67E0D" w:rsidRDefault="006A1CE4" w:rsidP="00E7499B">
            <w:pPr>
              <w:pStyle w:val="TAL"/>
              <w:rPr>
                <w:lang w:eastAsia="ja-JP"/>
              </w:rPr>
            </w:pPr>
            <w:r w:rsidRPr="00E67E0D">
              <w:rPr>
                <w:lang w:eastAsia="ja-JP"/>
              </w:rPr>
              <w:t>O</w:t>
            </w:r>
          </w:p>
        </w:tc>
        <w:tc>
          <w:tcPr>
            <w:tcW w:w="1080" w:type="dxa"/>
          </w:tcPr>
          <w:p w14:paraId="2A47B5A2" w14:textId="77777777" w:rsidR="006A1CE4" w:rsidRPr="00E67E0D" w:rsidRDefault="006A1CE4" w:rsidP="00E7499B">
            <w:pPr>
              <w:pStyle w:val="TAL"/>
              <w:rPr>
                <w:rFonts w:cs="Arial"/>
                <w:lang w:eastAsia="ja-JP"/>
              </w:rPr>
            </w:pPr>
          </w:p>
        </w:tc>
        <w:tc>
          <w:tcPr>
            <w:tcW w:w="1512" w:type="dxa"/>
          </w:tcPr>
          <w:p w14:paraId="1C0FD747" w14:textId="77777777" w:rsidR="006A1CE4" w:rsidRPr="00E67E0D" w:rsidRDefault="006A1CE4" w:rsidP="00E7499B">
            <w:pPr>
              <w:pStyle w:val="TAL"/>
              <w:rPr>
                <w:lang w:eastAsia="ja-JP"/>
              </w:rPr>
            </w:pPr>
            <w:r w:rsidRPr="00E67E0D">
              <w:rPr>
                <w:lang w:eastAsia="ja-JP"/>
              </w:rPr>
              <w:t>9.3.1.91</w:t>
            </w:r>
          </w:p>
        </w:tc>
        <w:tc>
          <w:tcPr>
            <w:tcW w:w="1728" w:type="dxa"/>
          </w:tcPr>
          <w:p w14:paraId="26C286F3" w14:textId="77777777" w:rsidR="006A1CE4" w:rsidRPr="00E67E0D" w:rsidRDefault="006A1CE4" w:rsidP="00E7499B">
            <w:pPr>
              <w:pStyle w:val="TAL"/>
              <w:rPr>
                <w:rFonts w:cs="Arial"/>
                <w:lang w:eastAsia="ja-JP"/>
              </w:rPr>
            </w:pPr>
          </w:p>
        </w:tc>
        <w:tc>
          <w:tcPr>
            <w:tcW w:w="1080" w:type="dxa"/>
          </w:tcPr>
          <w:p w14:paraId="0FBFEF0C" w14:textId="77777777" w:rsidR="006A1CE4" w:rsidRPr="00E67E0D" w:rsidRDefault="006A1CE4" w:rsidP="00E7499B">
            <w:pPr>
              <w:pStyle w:val="TAL"/>
              <w:jc w:val="center"/>
              <w:rPr>
                <w:lang w:eastAsia="ja-JP"/>
              </w:rPr>
            </w:pPr>
            <w:r w:rsidRPr="00E67E0D">
              <w:rPr>
                <w:lang w:eastAsia="ja-JP"/>
              </w:rPr>
              <w:t>YES</w:t>
            </w:r>
          </w:p>
        </w:tc>
        <w:tc>
          <w:tcPr>
            <w:tcW w:w="1080" w:type="dxa"/>
          </w:tcPr>
          <w:p w14:paraId="51425FDF" w14:textId="77777777" w:rsidR="006A1CE4" w:rsidRPr="00E67E0D" w:rsidRDefault="006A1CE4" w:rsidP="00E7499B">
            <w:pPr>
              <w:pStyle w:val="TAL"/>
              <w:jc w:val="center"/>
              <w:rPr>
                <w:rFonts w:eastAsia="SimSun"/>
                <w:lang w:eastAsia="zh-CN"/>
              </w:rPr>
            </w:pPr>
            <w:r w:rsidRPr="00E67E0D">
              <w:rPr>
                <w:lang w:eastAsia="ja-JP"/>
              </w:rPr>
              <w:t>ignore</w:t>
            </w:r>
          </w:p>
        </w:tc>
      </w:tr>
      <w:tr w:rsidR="006A1CE4" w:rsidRPr="00E67E0D" w14:paraId="7027E23E" w14:textId="77777777" w:rsidTr="00E7499B">
        <w:tc>
          <w:tcPr>
            <w:tcW w:w="2160" w:type="dxa"/>
          </w:tcPr>
          <w:p w14:paraId="09958DE0" w14:textId="77777777" w:rsidR="006A1CE4" w:rsidRPr="00E67E0D" w:rsidRDefault="006A1CE4" w:rsidP="00E7499B">
            <w:pPr>
              <w:pStyle w:val="TAL"/>
              <w:rPr>
                <w:rFonts w:cs="Arial"/>
                <w:lang w:eastAsia="ja-JP"/>
              </w:rPr>
            </w:pPr>
            <w:r w:rsidRPr="00E67E0D">
              <w:t>Criticality Diagnostics</w:t>
            </w:r>
          </w:p>
        </w:tc>
        <w:tc>
          <w:tcPr>
            <w:tcW w:w="1080" w:type="dxa"/>
          </w:tcPr>
          <w:p w14:paraId="49708D23" w14:textId="77777777" w:rsidR="006A1CE4" w:rsidRPr="00E67E0D" w:rsidRDefault="006A1CE4" w:rsidP="00E7499B">
            <w:pPr>
              <w:pStyle w:val="TAL"/>
              <w:rPr>
                <w:rFonts w:cs="Arial"/>
                <w:lang w:eastAsia="ja-JP"/>
              </w:rPr>
            </w:pPr>
            <w:r w:rsidRPr="00E67E0D">
              <w:t>O</w:t>
            </w:r>
          </w:p>
        </w:tc>
        <w:tc>
          <w:tcPr>
            <w:tcW w:w="1080" w:type="dxa"/>
          </w:tcPr>
          <w:p w14:paraId="7DE34B7B" w14:textId="77777777" w:rsidR="006A1CE4" w:rsidRPr="00E67E0D" w:rsidRDefault="006A1CE4" w:rsidP="00E7499B">
            <w:pPr>
              <w:pStyle w:val="TAL"/>
              <w:rPr>
                <w:rFonts w:cs="Arial"/>
                <w:i/>
                <w:lang w:eastAsia="ja-JP"/>
              </w:rPr>
            </w:pPr>
          </w:p>
        </w:tc>
        <w:tc>
          <w:tcPr>
            <w:tcW w:w="1512" w:type="dxa"/>
          </w:tcPr>
          <w:p w14:paraId="13D3B0BC" w14:textId="77777777" w:rsidR="006A1CE4" w:rsidRPr="00E67E0D" w:rsidRDefault="006A1CE4" w:rsidP="00E7499B">
            <w:pPr>
              <w:pStyle w:val="TAL"/>
              <w:rPr>
                <w:rFonts w:cs="Arial"/>
                <w:lang w:eastAsia="ja-JP"/>
              </w:rPr>
            </w:pPr>
            <w:r w:rsidRPr="00E67E0D">
              <w:t>9.3.1.3</w:t>
            </w:r>
          </w:p>
        </w:tc>
        <w:tc>
          <w:tcPr>
            <w:tcW w:w="1728" w:type="dxa"/>
          </w:tcPr>
          <w:p w14:paraId="3B2FEA4C" w14:textId="77777777" w:rsidR="006A1CE4" w:rsidRPr="00E67E0D" w:rsidRDefault="006A1CE4" w:rsidP="00E7499B">
            <w:pPr>
              <w:pStyle w:val="TAL"/>
              <w:rPr>
                <w:rFonts w:cs="Arial"/>
                <w:lang w:eastAsia="ja-JP"/>
              </w:rPr>
            </w:pPr>
          </w:p>
        </w:tc>
        <w:tc>
          <w:tcPr>
            <w:tcW w:w="1080" w:type="dxa"/>
          </w:tcPr>
          <w:p w14:paraId="383C42D2" w14:textId="77777777" w:rsidR="006A1CE4" w:rsidRPr="00E67E0D" w:rsidRDefault="006A1CE4" w:rsidP="00E7499B">
            <w:pPr>
              <w:pStyle w:val="TAR"/>
              <w:jc w:val="center"/>
              <w:rPr>
                <w:rFonts w:cs="Arial"/>
                <w:lang w:eastAsia="ja-JP"/>
              </w:rPr>
            </w:pPr>
            <w:r w:rsidRPr="00E67E0D">
              <w:t>YES</w:t>
            </w:r>
          </w:p>
        </w:tc>
        <w:tc>
          <w:tcPr>
            <w:tcW w:w="1080" w:type="dxa"/>
          </w:tcPr>
          <w:p w14:paraId="7ADC4AA0" w14:textId="77777777" w:rsidR="006A1CE4" w:rsidRPr="00E67E0D" w:rsidRDefault="006A1CE4" w:rsidP="00E7499B">
            <w:pPr>
              <w:pStyle w:val="TAR"/>
              <w:jc w:val="center"/>
              <w:rPr>
                <w:rFonts w:cs="Arial"/>
                <w:lang w:eastAsia="ja-JP"/>
              </w:rPr>
            </w:pPr>
            <w:r w:rsidRPr="00E67E0D">
              <w:t>ignore</w:t>
            </w:r>
          </w:p>
        </w:tc>
      </w:tr>
    </w:tbl>
    <w:p w14:paraId="451F6A1F"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4F867BB9" w14:textId="77777777" w:rsidTr="00E7499B">
        <w:tc>
          <w:tcPr>
            <w:tcW w:w="3528" w:type="dxa"/>
          </w:tcPr>
          <w:p w14:paraId="6136FC01"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156E9CEA"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60994C83" w14:textId="77777777" w:rsidTr="00E7499B">
        <w:tc>
          <w:tcPr>
            <w:tcW w:w="3528" w:type="dxa"/>
          </w:tcPr>
          <w:p w14:paraId="75454351" w14:textId="77777777" w:rsidR="006A1CE4" w:rsidRPr="00E67E0D" w:rsidRDefault="006A1CE4" w:rsidP="00E7499B">
            <w:pPr>
              <w:pStyle w:val="TAL"/>
              <w:rPr>
                <w:rFonts w:cs="Arial"/>
                <w:lang w:eastAsia="ja-JP"/>
              </w:rPr>
            </w:pPr>
            <w:r w:rsidRPr="00E67E0D">
              <w:rPr>
                <w:lang w:eastAsia="ja-JP"/>
              </w:rPr>
              <w:t>maxnoofPDUSessions</w:t>
            </w:r>
          </w:p>
        </w:tc>
        <w:tc>
          <w:tcPr>
            <w:tcW w:w="6192" w:type="dxa"/>
          </w:tcPr>
          <w:p w14:paraId="7D3475D4" w14:textId="77777777" w:rsidR="006A1CE4" w:rsidRPr="00E67E0D" w:rsidRDefault="006A1CE4" w:rsidP="00E7499B">
            <w:pPr>
              <w:pStyle w:val="TAL"/>
              <w:rPr>
                <w:rFonts w:cs="Arial"/>
                <w:lang w:eastAsia="ja-JP"/>
              </w:rPr>
            </w:pPr>
            <w:r w:rsidRPr="00E67E0D">
              <w:rPr>
                <w:lang w:eastAsia="ja-JP"/>
              </w:rPr>
              <w:t xml:space="preserve">Maximum no. of PDU sessions allowed towards one UE. Value is </w:t>
            </w:r>
            <w:r w:rsidRPr="00E67E0D">
              <w:rPr>
                <w:rFonts w:eastAsia="SimSun" w:hint="eastAsia"/>
                <w:lang w:eastAsia="zh-CN"/>
              </w:rPr>
              <w:t>256</w:t>
            </w:r>
            <w:r w:rsidRPr="00E67E0D">
              <w:rPr>
                <w:lang w:eastAsia="ja-JP"/>
              </w:rPr>
              <w:t>.</w:t>
            </w:r>
          </w:p>
        </w:tc>
      </w:tr>
    </w:tbl>
    <w:p w14:paraId="74191939" w14:textId="77777777" w:rsidR="006A1CE4" w:rsidRPr="00E67E0D" w:rsidRDefault="006A1CE4" w:rsidP="00E7499B"/>
    <w:p w14:paraId="01E9A588" w14:textId="77777777" w:rsidR="006A1CE4" w:rsidRPr="00E67E0D" w:rsidRDefault="006A1CE4" w:rsidP="00E7499B">
      <w:pPr>
        <w:pStyle w:val="4"/>
      </w:pPr>
      <w:bookmarkStart w:id="3970" w:name="_Toc534720474"/>
      <w:bookmarkStart w:id="3971" w:name="_Toc525567486"/>
      <w:r w:rsidRPr="00E67E0D">
        <w:t>9.2.3.10</w:t>
      </w:r>
      <w:r w:rsidRPr="00E67E0D">
        <w:tab/>
        <w:t>PATH SWITCH REQUEST FAILURE</w:t>
      </w:r>
      <w:bookmarkEnd w:id="3970"/>
      <w:bookmarkEnd w:id="3971"/>
    </w:p>
    <w:p w14:paraId="7B8015C3" w14:textId="77777777" w:rsidR="006A1CE4" w:rsidRPr="00E67E0D" w:rsidRDefault="006A1CE4" w:rsidP="00E7499B">
      <w:pPr>
        <w:keepNext/>
      </w:pPr>
      <w:r w:rsidRPr="00E67E0D">
        <w:t>This message is sent by the AMF to inform the NG-RAN node that a failure has occurred in the 5GC during the Path Switch Request procedure.</w:t>
      </w:r>
    </w:p>
    <w:p w14:paraId="7BCFE55B" w14:textId="77777777" w:rsidR="006A1CE4" w:rsidRPr="00E67E0D" w:rsidRDefault="006A1CE4" w:rsidP="00E7499B">
      <w:pPr>
        <w:keepNext/>
      </w:pPr>
      <w:r w:rsidRPr="00E67E0D">
        <w:t xml:space="preserve">Direction: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37E559A8" w14:textId="77777777" w:rsidTr="00E7499B">
        <w:tc>
          <w:tcPr>
            <w:tcW w:w="2160" w:type="dxa"/>
          </w:tcPr>
          <w:p w14:paraId="719ECD37"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7433AC3E"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7D63AAB3"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73988FAF"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3ECD13C0"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5C7B8B3C"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0A995883"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2D8CA50F" w14:textId="77777777" w:rsidTr="00E7499B">
        <w:tc>
          <w:tcPr>
            <w:tcW w:w="2160" w:type="dxa"/>
          </w:tcPr>
          <w:p w14:paraId="74AD411E" w14:textId="77777777" w:rsidR="006A1CE4" w:rsidRPr="00E67E0D" w:rsidRDefault="006A1CE4" w:rsidP="00E7499B">
            <w:pPr>
              <w:pStyle w:val="TAL"/>
              <w:rPr>
                <w:rFonts w:cs="Arial"/>
                <w:lang w:eastAsia="ja-JP"/>
              </w:rPr>
            </w:pPr>
            <w:r w:rsidRPr="00E67E0D">
              <w:t>Message Type</w:t>
            </w:r>
          </w:p>
        </w:tc>
        <w:tc>
          <w:tcPr>
            <w:tcW w:w="1080" w:type="dxa"/>
          </w:tcPr>
          <w:p w14:paraId="35A819DB" w14:textId="77777777" w:rsidR="006A1CE4" w:rsidRPr="00E67E0D" w:rsidRDefault="006A1CE4" w:rsidP="00E7499B">
            <w:pPr>
              <w:pStyle w:val="TAL"/>
              <w:rPr>
                <w:rFonts w:cs="Arial"/>
                <w:lang w:eastAsia="ja-JP"/>
              </w:rPr>
            </w:pPr>
            <w:r w:rsidRPr="00E67E0D">
              <w:t>M</w:t>
            </w:r>
          </w:p>
        </w:tc>
        <w:tc>
          <w:tcPr>
            <w:tcW w:w="1080" w:type="dxa"/>
          </w:tcPr>
          <w:p w14:paraId="0CF4A713" w14:textId="77777777" w:rsidR="006A1CE4" w:rsidRPr="00E67E0D" w:rsidRDefault="006A1CE4" w:rsidP="00E7499B">
            <w:pPr>
              <w:pStyle w:val="TAL"/>
              <w:rPr>
                <w:rFonts w:cs="Arial"/>
                <w:lang w:eastAsia="ja-JP"/>
              </w:rPr>
            </w:pPr>
          </w:p>
        </w:tc>
        <w:tc>
          <w:tcPr>
            <w:tcW w:w="1512" w:type="dxa"/>
          </w:tcPr>
          <w:p w14:paraId="20BA4671" w14:textId="77777777" w:rsidR="006A1CE4" w:rsidRPr="00E67E0D" w:rsidRDefault="006A1CE4" w:rsidP="00E7499B">
            <w:pPr>
              <w:pStyle w:val="TAL"/>
              <w:rPr>
                <w:rFonts w:cs="Arial"/>
                <w:lang w:eastAsia="ja-JP"/>
              </w:rPr>
            </w:pPr>
            <w:r w:rsidRPr="00E67E0D">
              <w:t>9.3.1.1</w:t>
            </w:r>
          </w:p>
        </w:tc>
        <w:tc>
          <w:tcPr>
            <w:tcW w:w="1728" w:type="dxa"/>
          </w:tcPr>
          <w:p w14:paraId="252D1BEB" w14:textId="77777777" w:rsidR="006A1CE4" w:rsidRPr="00E67E0D" w:rsidRDefault="006A1CE4" w:rsidP="00E7499B">
            <w:pPr>
              <w:pStyle w:val="TAL"/>
              <w:rPr>
                <w:rFonts w:cs="Arial"/>
                <w:lang w:eastAsia="ja-JP"/>
              </w:rPr>
            </w:pPr>
          </w:p>
        </w:tc>
        <w:tc>
          <w:tcPr>
            <w:tcW w:w="1080" w:type="dxa"/>
          </w:tcPr>
          <w:p w14:paraId="4E94C90F" w14:textId="77777777" w:rsidR="006A1CE4" w:rsidRPr="00E67E0D" w:rsidRDefault="006A1CE4" w:rsidP="00E7499B">
            <w:pPr>
              <w:pStyle w:val="TAL"/>
              <w:jc w:val="center"/>
              <w:rPr>
                <w:rFonts w:cs="Arial"/>
                <w:lang w:eastAsia="ja-JP"/>
              </w:rPr>
            </w:pPr>
            <w:r w:rsidRPr="00E67E0D">
              <w:t>YES</w:t>
            </w:r>
          </w:p>
        </w:tc>
        <w:tc>
          <w:tcPr>
            <w:tcW w:w="1080" w:type="dxa"/>
          </w:tcPr>
          <w:p w14:paraId="3CF21140" w14:textId="77777777" w:rsidR="006A1CE4" w:rsidRPr="00E67E0D" w:rsidRDefault="006A1CE4" w:rsidP="00E7499B">
            <w:pPr>
              <w:pStyle w:val="TAL"/>
              <w:jc w:val="center"/>
              <w:rPr>
                <w:rFonts w:cs="Arial"/>
                <w:lang w:eastAsia="ja-JP"/>
              </w:rPr>
            </w:pPr>
            <w:r w:rsidRPr="00E67E0D">
              <w:t>reject</w:t>
            </w:r>
          </w:p>
        </w:tc>
      </w:tr>
      <w:tr w:rsidR="006A1CE4" w:rsidRPr="00E67E0D" w14:paraId="519C1416" w14:textId="77777777" w:rsidTr="00E7499B">
        <w:tc>
          <w:tcPr>
            <w:tcW w:w="2160" w:type="dxa"/>
          </w:tcPr>
          <w:p w14:paraId="07A4FE01" w14:textId="77777777" w:rsidR="006A1CE4" w:rsidRPr="00E67E0D" w:rsidRDefault="006A1CE4" w:rsidP="00E7499B">
            <w:pPr>
              <w:pStyle w:val="TAL"/>
              <w:rPr>
                <w:rFonts w:eastAsia="MS Mincho" w:cs="Arial"/>
                <w:lang w:eastAsia="ja-JP"/>
              </w:rPr>
            </w:pPr>
            <w:r w:rsidRPr="00E67E0D">
              <w:rPr>
                <w:rFonts w:eastAsia="Batang"/>
                <w:bCs/>
              </w:rPr>
              <w:t>AMF</w:t>
            </w:r>
            <w:r w:rsidRPr="00E67E0D">
              <w:rPr>
                <w:bCs/>
              </w:rPr>
              <w:t xml:space="preserve"> UE NGAP ID</w:t>
            </w:r>
          </w:p>
        </w:tc>
        <w:tc>
          <w:tcPr>
            <w:tcW w:w="1080" w:type="dxa"/>
          </w:tcPr>
          <w:p w14:paraId="5FB11FC3" w14:textId="77777777" w:rsidR="006A1CE4" w:rsidRPr="00E67E0D" w:rsidRDefault="006A1CE4" w:rsidP="00E7499B">
            <w:pPr>
              <w:pStyle w:val="TAL"/>
              <w:rPr>
                <w:rFonts w:eastAsia="MS Mincho" w:cs="Arial"/>
                <w:lang w:eastAsia="ja-JP"/>
              </w:rPr>
            </w:pPr>
            <w:r w:rsidRPr="00E67E0D">
              <w:t>M</w:t>
            </w:r>
          </w:p>
        </w:tc>
        <w:tc>
          <w:tcPr>
            <w:tcW w:w="1080" w:type="dxa"/>
          </w:tcPr>
          <w:p w14:paraId="291C6CE9" w14:textId="77777777" w:rsidR="006A1CE4" w:rsidRPr="00E67E0D" w:rsidRDefault="006A1CE4" w:rsidP="00E7499B">
            <w:pPr>
              <w:pStyle w:val="TAL"/>
              <w:rPr>
                <w:rFonts w:cs="Arial"/>
                <w:lang w:eastAsia="ja-JP"/>
              </w:rPr>
            </w:pPr>
          </w:p>
        </w:tc>
        <w:tc>
          <w:tcPr>
            <w:tcW w:w="1512" w:type="dxa"/>
          </w:tcPr>
          <w:p w14:paraId="428ADDCB" w14:textId="77777777" w:rsidR="006A1CE4" w:rsidRPr="00E67E0D" w:rsidRDefault="006A1CE4" w:rsidP="00E7499B">
            <w:pPr>
              <w:pStyle w:val="TAL"/>
              <w:rPr>
                <w:rFonts w:cs="Arial"/>
                <w:lang w:eastAsia="ja-JP"/>
              </w:rPr>
            </w:pPr>
            <w:r w:rsidRPr="00E67E0D">
              <w:t>9.3.3.1</w:t>
            </w:r>
          </w:p>
        </w:tc>
        <w:tc>
          <w:tcPr>
            <w:tcW w:w="1728" w:type="dxa"/>
          </w:tcPr>
          <w:p w14:paraId="646B8298" w14:textId="77777777" w:rsidR="006A1CE4" w:rsidRPr="00E67E0D" w:rsidRDefault="006A1CE4" w:rsidP="00E7499B">
            <w:pPr>
              <w:pStyle w:val="TAL"/>
              <w:rPr>
                <w:rFonts w:cs="Arial"/>
                <w:lang w:eastAsia="ja-JP"/>
              </w:rPr>
            </w:pPr>
          </w:p>
        </w:tc>
        <w:tc>
          <w:tcPr>
            <w:tcW w:w="1080" w:type="dxa"/>
          </w:tcPr>
          <w:p w14:paraId="0B7DF6DC" w14:textId="77777777" w:rsidR="006A1CE4" w:rsidRPr="00E67E0D" w:rsidRDefault="006A1CE4" w:rsidP="00E7499B">
            <w:pPr>
              <w:pStyle w:val="TAL"/>
              <w:jc w:val="center"/>
              <w:rPr>
                <w:rFonts w:eastAsia="MS Mincho" w:cs="Arial"/>
                <w:lang w:eastAsia="ja-JP"/>
              </w:rPr>
            </w:pPr>
            <w:r w:rsidRPr="00E67E0D">
              <w:t>YES</w:t>
            </w:r>
          </w:p>
        </w:tc>
        <w:tc>
          <w:tcPr>
            <w:tcW w:w="1080" w:type="dxa"/>
          </w:tcPr>
          <w:p w14:paraId="7A741023" w14:textId="77777777" w:rsidR="006A1CE4" w:rsidRPr="00E67E0D" w:rsidRDefault="006A1CE4" w:rsidP="00E7499B">
            <w:pPr>
              <w:pStyle w:val="TAL"/>
              <w:jc w:val="center"/>
              <w:rPr>
                <w:rFonts w:cs="Arial"/>
                <w:lang w:eastAsia="ja-JP"/>
              </w:rPr>
            </w:pPr>
            <w:r w:rsidRPr="00E67E0D">
              <w:rPr>
                <w:lang w:eastAsia="zh-CN"/>
              </w:rPr>
              <w:t>ignore</w:t>
            </w:r>
          </w:p>
        </w:tc>
      </w:tr>
      <w:tr w:rsidR="006A1CE4" w:rsidRPr="00E67E0D" w14:paraId="344FE415" w14:textId="77777777" w:rsidTr="00E7499B">
        <w:tc>
          <w:tcPr>
            <w:tcW w:w="2160" w:type="dxa"/>
          </w:tcPr>
          <w:p w14:paraId="6BBB761E" w14:textId="77777777" w:rsidR="006A1CE4" w:rsidRPr="00E67E0D" w:rsidRDefault="006A1CE4" w:rsidP="00E7499B">
            <w:pPr>
              <w:pStyle w:val="TAL"/>
              <w:rPr>
                <w:rFonts w:eastAsia="MS Mincho" w:cs="Arial"/>
                <w:lang w:eastAsia="ja-JP"/>
              </w:rPr>
            </w:pPr>
            <w:r w:rsidRPr="00E67E0D">
              <w:rPr>
                <w:rFonts w:eastAsia="Batang"/>
                <w:bCs/>
              </w:rPr>
              <w:t>RAN</w:t>
            </w:r>
            <w:r w:rsidRPr="00E67E0D">
              <w:rPr>
                <w:bCs/>
              </w:rPr>
              <w:t xml:space="preserve"> UE NGAP ID</w:t>
            </w:r>
          </w:p>
        </w:tc>
        <w:tc>
          <w:tcPr>
            <w:tcW w:w="1080" w:type="dxa"/>
          </w:tcPr>
          <w:p w14:paraId="11AF4CD8" w14:textId="77777777" w:rsidR="006A1CE4" w:rsidRPr="00E67E0D" w:rsidRDefault="006A1CE4" w:rsidP="00E7499B">
            <w:pPr>
              <w:pStyle w:val="TAL"/>
              <w:rPr>
                <w:rFonts w:eastAsia="MS Mincho" w:cs="Arial"/>
                <w:lang w:eastAsia="ja-JP"/>
              </w:rPr>
            </w:pPr>
            <w:r w:rsidRPr="00E67E0D">
              <w:t>M</w:t>
            </w:r>
          </w:p>
        </w:tc>
        <w:tc>
          <w:tcPr>
            <w:tcW w:w="1080" w:type="dxa"/>
          </w:tcPr>
          <w:p w14:paraId="0D23BC56" w14:textId="77777777" w:rsidR="006A1CE4" w:rsidRPr="00E67E0D" w:rsidRDefault="006A1CE4" w:rsidP="00E7499B">
            <w:pPr>
              <w:pStyle w:val="TAL"/>
              <w:rPr>
                <w:rFonts w:cs="Arial"/>
                <w:lang w:eastAsia="ja-JP"/>
              </w:rPr>
            </w:pPr>
          </w:p>
        </w:tc>
        <w:tc>
          <w:tcPr>
            <w:tcW w:w="1512" w:type="dxa"/>
          </w:tcPr>
          <w:p w14:paraId="2EFCD5C2" w14:textId="77777777" w:rsidR="006A1CE4" w:rsidRPr="00E67E0D" w:rsidRDefault="006A1CE4" w:rsidP="00E7499B">
            <w:pPr>
              <w:pStyle w:val="TAL"/>
              <w:rPr>
                <w:rFonts w:cs="Arial"/>
                <w:lang w:eastAsia="ja-JP"/>
              </w:rPr>
            </w:pPr>
            <w:r w:rsidRPr="00E67E0D">
              <w:t>9.3.3.2</w:t>
            </w:r>
          </w:p>
        </w:tc>
        <w:tc>
          <w:tcPr>
            <w:tcW w:w="1728" w:type="dxa"/>
          </w:tcPr>
          <w:p w14:paraId="34A134E4" w14:textId="77777777" w:rsidR="006A1CE4" w:rsidRPr="00E67E0D" w:rsidRDefault="006A1CE4" w:rsidP="00E7499B">
            <w:pPr>
              <w:pStyle w:val="TAL"/>
              <w:rPr>
                <w:rFonts w:cs="Arial"/>
                <w:lang w:eastAsia="ja-JP"/>
              </w:rPr>
            </w:pPr>
          </w:p>
        </w:tc>
        <w:tc>
          <w:tcPr>
            <w:tcW w:w="1080" w:type="dxa"/>
          </w:tcPr>
          <w:p w14:paraId="2776D842" w14:textId="77777777" w:rsidR="006A1CE4" w:rsidRPr="00E67E0D" w:rsidRDefault="006A1CE4" w:rsidP="00E7499B">
            <w:pPr>
              <w:pStyle w:val="TAL"/>
              <w:jc w:val="center"/>
              <w:rPr>
                <w:rFonts w:eastAsia="MS Mincho" w:cs="Arial"/>
                <w:lang w:eastAsia="ja-JP"/>
              </w:rPr>
            </w:pPr>
            <w:r w:rsidRPr="00E67E0D">
              <w:t>YES</w:t>
            </w:r>
          </w:p>
        </w:tc>
        <w:tc>
          <w:tcPr>
            <w:tcW w:w="1080" w:type="dxa"/>
          </w:tcPr>
          <w:p w14:paraId="1553361E" w14:textId="77777777" w:rsidR="006A1CE4" w:rsidRPr="00E67E0D" w:rsidRDefault="006A1CE4" w:rsidP="00E7499B">
            <w:pPr>
              <w:pStyle w:val="TAL"/>
              <w:jc w:val="center"/>
              <w:rPr>
                <w:rFonts w:cs="Arial"/>
                <w:lang w:eastAsia="ja-JP"/>
              </w:rPr>
            </w:pPr>
            <w:r w:rsidRPr="00E67E0D">
              <w:rPr>
                <w:lang w:eastAsia="zh-CN"/>
              </w:rPr>
              <w:t>ignore</w:t>
            </w:r>
          </w:p>
        </w:tc>
      </w:tr>
      <w:tr w:rsidR="006A1CE4" w:rsidRPr="00E67E0D" w14:paraId="280B90C8" w14:textId="77777777" w:rsidTr="00E7499B">
        <w:tc>
          <w:tcPr>
            <w:tcW w:w="2160" w:type="dxa"/>
          </w:tcPr>
          <w:p w14:paraId="77EDC288" w14:textId="77777777" w:rsidR="006A1CE4" w:rsidRPr="00E67E0D" w:rsidRDefault="006A1CE4" w:rsidP="00E7499B">
            <w:pPr>
              <w:pStyle w:val="TAL"/>
              <w:rPr>
                <w:rFonts w:eastAsia="Batang"/>
                <w:bCs/>
              </w:rPr>
            </w:pPr>
            <w:r w:rsidRPr="00E67E0D">
              <w:rPr>
                <w:b/>
                <w:szCs w:val="18"/>
              </w:rPr>
              <w:t xml:space="preserve">PDU Session Resource </w:t>
            </w:r>
            <w:r w:rsidRPr="00E67E0D">
              <w:rPr>
                <w:rFonts w:eastAsia="MS Mincho"/>
                <w:b/>
                <w:szCs w:val="18"/>
              </w:rPr>
              <w:t>Released List</w:t>
            </w:r>
          </w:p>
        </w:tc>
        <w:tc>
          <w:tcPr>
            <w:tcW w:w="1080" w:type="dxa"/>
          </w:tcPr>
          <w:p w14:paraId="774CD17D" w14:textId="77777777" w:rsidR="006A1CE4" w:rsidRPr="00E67E0D" w:rsidRDefault="006A1CE4" w:rsidP="00E7499B">
            <w:pPr>
              <w:pStyle w:val="TAL"/>
            </w:pPr>
          </w:p>
        </w:tc>
        <w:tc>
          <w:tcPr>
            <w:tcW w:w="1080" w:type="dxa"/>
          </w:tcPr>
          <w:p w14:paraId="590DB2CD" w14:textId="77777777" w:rsidR="006A1CE4" w:rsidRPr="00E67E0D" w:rsidRDefault="006A1CE4" w:rsidP="00E7499B">
            <w:pPr>
              <w:pStyle w:val="TAL"/>
              <w:rPr>
                <w:rFonts w:cs="Arial"/>
                <w:lang w:eastAsia="ja-JP"/>
              </w:rPr>
            </w:pPr>
            <w:r w:rsidRPr="00E67E0D">
              <w:rPr>
                <w:rFonts w:cs="Arial"/>
                <w:i/>
                <w:lang w:eastAsia="ja-JP"/>
              </w:rPr>
              <w:t>1</w:t>
            </w:r>
          </w:p>
        </w:tc>
        <w:tc>
          <w:tcPr>
            <w:tcW w:w="1512" w:type="dxa"/>
          </w:tcPr>
          <w:p w14:paraId="7D914F31" w14:textId="77777777" w:rsidR="006A1CE4" w:rsidRPr="00E67E0D" w:rsidRDefault="006A1CE4" w:rsidP="00E7499B">
            <w:pPr>
              <w:pStyle w:val="TAL"/>
            </w:pPr>
          </w:p>
        </w:tc>
        <w:tc>
          <w:tcPr>
            <w:tcW w:w="1728" w:type="dxa"/>
          </w:tcPr>
          <w:p w14:paraId="4A97FA25" w14:textId="77777777" w:rsidR="006A1CE4" w:rsidRPr="00E67E0D" w:rsidRDefault="006A1CE4" w:rsidP="00E7499B">
            <w:pPr>
              <w:pStyle w:val="TAL"/>
              <w:rPr>
                <w:rFonts w:cs="Arial"/>
                <w:lang w:eastAsia="ja-JP"/>
              </w:rPr>
            </w:pPr>
          </w:p>
        </w:tc>
        <w:tc>
          <w:tcPr>
            <w:tcW w:w="1080" w:type="dxa"/>
          </w:tcPr>
          <w:p w14:paraId="43643449" w14:textId="77777777" w:rsidR="006A1CE4" w:rsidRPr="00E67E0D" w:rsidRDefault="006A1CE4" w:rsidP="00E7499B">
            <w:pPr>
              <w:pStyle w:val="TAL"/>
              <w:jc w:val="center"/>
            </w:pPr>
            <w:r w:rsidRPr="00E67E0D">
              <w:rPr>
                <w:lang w:eastAsia="ja-JP"/>
              </w:rPr>
              <w:t>YES</w:t>
            </w:r>
          </w:p>
        </w:tc>
        <w:tc>
          <w:tcPr>
            <w:tcW w:w="1080" w:type="dxa"/>
          </w:tcPr>
          <w:p w14:paraId="76369C00" w14:textId="77777777" w:rsidR="006A1CE4" w:rsidRPr="00E67E0D" w:rsidRDefault="006A1CE4" w:rsidP="00E7499B">
            <w:pPr>
              <w:pStyle w:val="TAL"/>
              <w:jc w:val="center"/>
              <w:rPr>
                <w:lang w:eastAsia="zh-CN"/>
              </w:rPr>
            </w:pPr>
            <w:r w:rsidRPr="00E67E0D">
              <w:rPr>
                <w:lang w:eastAsia="ja-JP"/>
              </w:rPr>
              <w:t>ignore</w:t>
            </w:r>
          </w:p>
        </w:tc>
      </w:tr>
      <w:tr w:rsidR="006A1CE4" w:rsidRPr="00E67E0D" w14:paraId="1701140C" w14:textId="77777777" w:rsidTr="00E7499B">
        <w:tc>
          <w:tcPr>
            <w:tcW w:w="2160" w:type="dxa"/>
          </w:tcPr>
          <w:p w14:paraId="5EBE07F8" w14:textId="77777777" w:rsidR="006A1CE4" w:rsidRPr="00E67E0D" w:rsidRDefault="006A1CE4" w:rsidP="00E7499B">
            <w:pPr>
              <w:pStyle w:val="TAL"/>
              <w:ind w:left="75"/>
              <w:rPr>
                <w:rFonts w:eastAsia="Batang"/>
                <w:bCs/>
              </w:rPr>
            </w:pPr>
            <w:r w:rsidRPr="00E67E0D">
              <w:rPr>
                <w:b/>
                <w:lang w:eastAsia="ja-JP"/>
              </w:rPr>
              <w:t>&gt;PDU Session Resource Released Item</w:t>
            </w:r>
          </w:p>
        </w:tc>
        <w:tc>
          <w:tcPr>
            <w:tcW w:w="1080" w:type="dxa"/>
          </w:tcPr>
          <w:p w14:paraId="3B44A197" w14:textId="77777777" w:rsidR="006A1CE4" w:rsidRPr="00E67E0D" w:rsidRDefault="006A1CE4" w:rsidP="00E7499B">
            <w:pPr>
              <w:pStyle w:val="TAL"/>
            </w:pPr>
          </w:p>
        </w:tc>
        <w:tc>
          <w:tcPr>
            <w:tcW w:w="1080" w:type="dxa"/>
          </w:tcPr>
          <w:p w14:paraId="52F7F84B" w14:textId="77777777" w:rsidR="006A1CE4" w:rsidRPr="00E67E0D" w:rsidRDefault="006A1CE4" w:rsidP="00E7499B">
            <w:pPr>
              <w:pStyle w:val="TAL"/>
              <w:rPr>
                <w:rFonts w:cs="Arial"/>
                <w:lang w:eastAsia="ja-JP"/>
              </w:rPr>
            </w:pPr>
            <w:r w:rsidRPr="00E67E0D">
              <w:rPr>
                <w:bCs/>
                <w:i/>
                <w:szCs w:val="18"/>
                <w:lang w:eastAsia="ja-JP"/>
              </w:rPr>
              <w:t>1..&lt;maxnoofPDUSessions&gt;</w:t>
            </w:r>
          </w:p>
        </w:tc>
        <w:tc>
          <w:tcPr>
            <w:tcW w:w="1512" w:type="dxa"/>
          </w:tcPr>
          <w:p w14:paraId="0DFD384E" w14:textId="77777777" w:rsidR="006A1CE4" w:rsidRPr="00E67E0D" w:rsidRDefault="006A1CE4" w:rsidP="00E7499B">
            <w:pPr>
              <w:pStyle w:val="TAL"/>
            </w:pPr>
          </w:p>
        </w:tc>
        <w:tc>
          <w:tcPr>
            <w:tcW w:w="1728" w:type="dxa"/>
          </w:tcPr>
          <w:p w14:paraId="4665C0C2" w14:textId="77777777" w:rsidR="006A1CE4" w:rsidRPr="00E67E0D" w:rsidRDefault="006A1CE4" w:rsidP="00E7499B">
            <w:pPr>
              <w:pStyle w:val="TAL"/>
              <w:rPr>
                <w:rFonts w:cs="Arial"/>
                <w:lang w:eastAsia="ja-JP"/>
              </w:rPr>
            </w:pPr>
          </w:p>
        </w:tc>
        <w:tc>
          <w:tcPr>
            <w:tcW w:w="1080" w:type="dxa"/>
          </w:tcPr>
          <w:p w14:paraId="48A0A3B3" w14:textId="77777777" w:rsidR="006A1CE4" w:rsidRPr="00E67E0D" w:rsidRDefault="006A1CE4" w:rsidP="00E7499B">
            <w:pPr>
              <w:pStyle w:val="TAL"/>
              <w:jc w:val="center"/>
            </w:pPr>
            <w:r w:rsidRPr="00E67E0D">
              <w:rPr>
                <w:rFonts w:cs="Arial"/>
                <w:lang w:eastAsia="ja-JP"/>
              </w:rPr>
              <w:t>-</w:t>
            </w:r>
          </w:p>
        </w:tc>
        <w:tc>
          <w:tcPr>
            <w:tcW w:w="1080" w:type="dxa"/>
          </w:tcPr>
          <w:p w14:paraId="55B4DFF8" w14:textId="77777777" w:rsidR="006A1CE4" w:rsidRPr="00E67E0D" w:rsidRDefault="006A1CE4" w:rsidP="00E7499B">
            <w:pPr>
              <w:pStyle w:val="TAL"/>
              <w:jc w:val="center"/>
              <w:rPr>
                <w:lang w:eastAsia="zh-CN"/>
              </w:rPr>
            </w:pPr>
          </w:p>
        </w:tc>
      </w:tr>
      <w:tr w:rsidR="006A1CE4" w:rsidRPr="00E67E0D" w14:paraId="4521DF6E" w14:textId="77777777" w:rsidTr="00E7499B">
        <w:tc>
          <w:tcPr>
            <w:tcW w:w="2160" w:type="dxa"/>
          </w:tcPr>
          <w:p w14:paraId="1F6AD9DE" w14:textId="77777777" w:rsidR="006A1CE4" w:rsidRPr="00E67E0D" w:rsidRDefault="006A1CE4" w:rsidP="00E7499B">
            <w:pPr>
              <w:pStyle w:val="TAL"/>
              <w:ind w:left="165"/>
              <w:rPr>
                <w:rFonts w:eastAsia="Batang"/>
                <w:bCs/>
              </w:rPr>
            </w:pPr>
            <w:r w:rsidRPr="00E67E0D">
              <w:rPr>
                <w:lang w:eastAsia="ja-JP"/>
              </w:rPr>
              <w:t>&gt;&gt;PDU Session ID</w:t>
            </w:r>
          </w:p>
        </w:tc>
        <w:tc>
          <w:tcPr>
            <w:tcW w:w="1080" w:type="dxa"/>
          </w:tcPr>
          <w:p w14:paraId="6134D464" w14:textId="77777777" w:rsidR="006A1CE4" w:rsidRPr="00E67E0D" w:rsidRDefault="006A1CE4" w:rsidP="00E7499B">
            <w:pPr>
              <w:pStyle w:val="TAL"/>
            </w:pPr>
            <w:r w:rsidRPr="00E67E0D">
              <w:rPr>
                <w:rFonts w:cs="Arial"/>
                <w:lang w:eastAsia="ja-JP"/>
              </w:rPr>
              <w:t>M</w:t>
            </w:r>
          </w:p>
        </w:tc>
        <w:tc>
          <w:tcPr>
            <w:tcW w:w="1080" w:type="dxa"/>
          </w:tcPr>
          <w:p w14:paraId="42C4E9C1" w14:textId="77777777" w:rsidR="006A1CE4" w:rsidRPr="00E67E0D" w:rsidRDefault="006A1CE4" w:rsidP="00E7499B">
            <w:pPr>
              <w:pStyle w:val="TAL"/>
              <w:rPr>
                <w:rFonts w:cs="Arial"/>
                <w:lang w:eastAsia="ja-JP"/>
              </w:rPr>
            </w:pPr>
          </w:p>
        </w:tc>
        <w:tc>
          <w:tcPr>
            <w:tcW w:w="1512" w:type="dxa"/>
          </w:tcPr>
          <w:p w14:paraId="17485A65" w14:textId="77777777" w:rsidR="006A1CE4" w:rsidRPr="00E67E0D" w:rsidRDefault="006A1CE4" w:rsidP="00E7499B">
            <w:pPr>
              <w:pStyle w:val="TAL"/>
            </w:pPr>
            <w:r w:rsidRPr="00E67E0D">
              <w:rPr>
                <w:rFonts w:eastAsia="SimSun" w:cs="Arial"/>
                <w:lang w:eastAsia="zh-CN"/>
              </w:rPr>
              <w:t>9.3.1.50</w:t>
            </w:r>
          </w:p>
        </w:tc>
        <w:tc>
          <w:tcPr>
            <w:tcW w:w="1728" w:type="dxa"/>
          </w:tcPr>
          <w:p w14:paraId="4DC0A0E5" w14:textId="77777777" w:rsidR="006A1CE4" w:rsidRPr="00E67E0D" w:rsidRDefault="006A1CE4" w:rsidP="00E7499B">
            <w:pPr>
              <w:pStyle w:val="TAL"/>
              <w:rPr>
                <w:rFonts w:cs="Arial"/>
                <w:lang w:eastAsia="ja-JP"/>
              </w:rPr>
            </w:pPr>
          </w:p>
        </w:tc>
        <w:tc>
          <w:tcPr>
            <w:tcW w:w="1080" w:type="dxa"/>
          </w:tcPr>
          <w:p w14:paraId="71E9409D" w14:textId="77777777" w:rsidR="006A1CE4" w:rsidRPr="00E67E0D" w:rsidRDefault="006A1CE4" w:rsidP="00E7499B">
            <w:pPr>
              <w:pStyle w:val="TAL"/>
              <w:jc w:val="center"/>
            </w:pPr>
            <w:r w:rsidRPr="00E67E0D">
              <w:rPr>
                <w:rFonts w:cs="Arial"/>
                <w:lang w:eastAsia="ja-JP"/>
              </w:rPr>
              <w:t>-</w:t>
            </w:r>
          </w:p>
        </w:tc>
        <w:tc>
          <w:tcPr>
            <w:tcW w:w="1080" w:type="dxa"/>
          </w:tcPr>
          <w:p w14:paraId="1C60B58F" w14:textId="77777777" w:rsidR="006A1CE4" w:rsidRPr="00E67E0D" w:rsidRDefault="006A1CE4" w:rsidP="00E7499B">
            <w:pPr>
              <w:pStyle w:val="TAL"/>
              <w:jc w:val="center"/>
              <w:rPr>
                <w:lang w:eastAsia="zh-CN"/>
              </w:rPr>
            </w:pPr>
          </w:p>
        </w:tc>
      </w:tr>
      <w:tr w:rsidR="006A1CE4" w:rsidRPr="00E67E0D" w14:paraId="1BC75211" w14:textId="77777777" w:rsidTr="00E7499B">
        <w:tc>
          <w:tcPr>
            <w:tcW w:w="2160" w:type="dxa"/>
          </w:tcPr>
          <w:p w14:paraId="3F854671" w14:textId="77777777" w:rsidR="006A1CE4" w:rsidRPr="00E67E0D" w:rsidRDefault="006A1CE4" w:rsidP="00E7499B">
            <w:pPr>
              <w:pStyle w:val="TAL"/>
              <w:ind w:left="165"/>
              <w:rPr>
                <w:rFonts w:eastAsia="Batang"/>
                <w:bCs/>
              </w:rPr>
            </w:pPr>
            <w:r w:rsidRPr="00E67E0D">
              <w:rPr>
                <w:lang w:eastAsia="ja-JP"/>
              </w:rPr>
              <w:t>&gt;&gt;Path Switch Request Unsuccessful Transfer</w:t>
            </w:r>
          </w:p>
        </w:tc>
        <w:tc>
          <w:tcPr>
            <w:tcW w:w="1080" w:type="dxa"/>
          </w:tcPr>
          <w:p w14:paraId="76EC41D4" w14:textId="77777777" w:rsidR="006A1CE4" w:rsidRPr="00E67E0D" w:rsidRDefault="006A1CE4" w:rsidP="00E7499B">
            <w:pPr>
              <w:pStyle w:val="TAL"/>
            </w:pPr>
            <w:r w:rsidRPr="00E67E0D">
              <w:rPr>
                <w:rFonts w:cs="Arial"/>
                <w:lang w:eastAsia="ja-JP"/>
              </w:rPr>
              <w:t>M</w:t>
            </w:r>
          </w:p>
        </w:tc>
        <w:tc>
          <w:tcPr>
            <w:tcW w:w="1080" w:type="dxa"/>
          </w:tcPr>
          <w:p w14:paraId="60A6479E" w14:textId="77777777" w:rsidR="006A1CE4" w:rsidRPr="00E67E0D" w:rsidRDefault="006A1CE4" w:rsidP="00E7499B">
            <w:pPr>
              <w:pStyle w:val="TAL"/>
              <w:rPr>
                <w:rFonts w:cs="Arial"/>
                <w:lang w:eastAsia="ja-JP"/>
              </w:rPr>
            </w:pPr>
          </w:p>
        </w:tc>
        <w:tc>
          <w:tcPr>
            <w:tcW w:w="1512" w:type="dxa"/>
          </w:tcPr>
          <w:p w14:paraId="66165DED" w14:textId="77777777" w:rsidR="006A1CE4" w:rsidRPr="00E67E0D" w:rsidRDefault="006A1CE4" w:rsidP="00E7499B">
            <w:pPr>
              <w:pStyle w:val="TAL"/>
            </w:pPr>
            <w:r w:rsidRPr="00E67E0D">
              <w:rPr>
                <w:rFonts w:eastAsia="SimSun" w:cs="Arial"/>
                <w:lang w:eastAsia="zh-CN"/>
              </w:rPr>
              <w:t>OCTET STRING</w:t>
            </w:r>
          </w:p>
        </w:tc>
        <w:tc>
          <w:tcPr>
            <w:tcW w:w="1728" w:type="dxa"/>
          </w:tcPr>
          <w:p w14:paraId="031E2BA9" w14:textId="77777777" w:rsidR="006A1CE4" w:rsidRPr="00E67E0D" w:rsidRDefault="006A1CE4" w:rsidP="00E7499B">
            <w:pPr>
              <w:pStyle w:val="TAL"/>
              <w:rPr>
                <w:rFonts w:cs="Arial"/>
                <w:lang w:eastAsia="ja-JP"/>
              </w:rPr>
            </w:pPr>
            <w:r w:rsidRPr="00E67E0D">
              <w:rPr>
                <w:iCs/>
                <w:lang w:eastAsia="ja-JP"/>
              </w:rPr>
              <w:t xml:space="preserve">Containing the PDU session </w:t>
            </w:r>
            <w:r w:rsidRPr="00E67E0D">
              <w:rPr>
                <w:rFonts w:cs="Arial"/>
                <w:bCs/>
                <w:i/>
                <w:iCs/>
                <w:lang w:eastAsia="ja-JP"/>
              </w:rPr>
              <w:t>Path Switch Request Unsuccessful Transfer</w:t>
            </w:r>
            <w:r w:rsidRPr="00E67E0D">
              <w:rPr>
                <w:rFonts w:cs="Arial"/>
                <w:bCs/>
                <w:iCs/>
                <w:lang w:eastAsia="ja-JP"/>
              </w:rPr>
              <w:t xml:space="preserve"> IE</w:t>
            </w:r>
            <w:r w:rsidRPr="00E67E0D">
              <w:rPr>
                <w:iCs/>
                <w:lang w:eastAsia="ja-JP"/>
              </w:rPr>
              <w:t xml:space="preserve"> specified in subclause 9.3.4.20.</w:t>
            </w:r>
          </w:p>
        </w:tc>
        <w:tc>
          <w:tcPr>
            <w:tcW w:w="1080" w:type="dxa"/>
          </w:tcPr>
          <w:p w14:paraId="377DAEB6" w14:textId="77777777" w:rsidR="006A1CE4" w:rsidRPr="00E67E0D" w:rsidRDefault="006A1CE4" w:rsidP="00E7499B">
            <w:pPr>
              <w:pStyle w:val="TAL"/>
              <w:jc w:val="center"/>
            </w:pPr>
            <w:r w:rsidRPr="00E67E0D">
              <w:rPr>
                <w:rFonts w:cs="Arial"/>
                <w:lang w:eastAsia="ja-JP"/>
              </w:rPr>
              <w:t>-</w:t>
            </w:r>
          </w:p>
        </w:tc>
        <w:tc>
          <w:tcPr>
            <w:tcW w:w="1080" w:type="dxa"/>
          </w:tcPr>
          <w:p w14:paraId="6BA45E6C" w14:textId="77777777" w:rsidR="006A1CE4" w:rsidRPr="00E67E0D" w:rsidRDefault="006A1CE4" w:rsidP="00E7499B">
            <w:pPr>
              <w:pStyle w:val="TAL"/>
              <w:jc w:val="center"/>
              <w:rPr>
                <w:lang w:eastAsia="zh-CN"/>
              </w:rPr>
            </w:pPr>
          </w:p>
        </w:tc>
      </w:tr>
      <w:tr w:rsidR="006A1CE4" w:rsidRPr="00E67E0D" w14:paraId="2838F4CF" w14:textId="77777777" w:rsidTr="00E7499B">
        <w:tc>
          <w:tcPr>
            <w:tcW w:w="2160" w:type="dxa"/>
          </w:tcPr>
          <w:p w14:paraId="48A42154" w14:textId="77777777" w:rsidR="006A1CE4" w:rsidRPr="00E67E0D" w:rsidRDefault="006A1CE4" w:rsidP="00E7499B">
            <w:pPr>
              <w:pStyle w:val="TAL"/>
              <w:rPr>
                <w:rFonts w:eastAsia="MS Mincho" w:cs="Arial"/>
                <w:lang w:eastAsia="ja-JP"/>
              </w:rPr>
            </w:pPr>
            <w:r w:rsidRPr="00E67E0D">
              <w:t>Criticality Diagnostics</w:t>
            </w:r>
          </w:p>
        </w:tc>
        <w:tc>
          <w:tcPr>
            <w:tcW w:w="1080" w:type="dxa"/>
          </w:tcPr>
          <w:p w14:paraId="5B9F7479" w14:textId="77777777" w:rsidR="006A1CE4" w:rsidRPr="00E67E0D" w:rsidRDefault="006A1CE4" w:rsidP="00E7499B">
            <w:pPr>
              <w:pStyle w:val="TAL"/>
              <w:rPr>
                <w:rFonts w:eastAsia="MS Mincho" w:cs="Arial"/>
                <w:lang w:eastAsia="ja-JP"/>
              </w:rPr>
            </w:pPr>
            <w:r w:rsidRPr="00E67E0D">
              <w:rPr>
                <w:szCs w:val="18"/>
              </w:rPr>
              <w:t>O</w:t>
            </w:r>
          </w:p>
        </w:tc>
        <w:tc>
          <w:tcPr>
            <w:tcW w:w="1080" w:type="dxa"/>
          </w:tcPr>
          <w:p w14:paraId="0F442173" w14:textId="77777777" w:rsidR="006A1CE4" w:rsidRPr="00E67E0D" w:rsidRDefault="006A1CE4" w:rsidP="00E7499B">
            <w:pPr>
              <w:pStyle w:val="TAL"/>
              <w:rPr>
                <w:rFonts w:cs="Arial"/>
                <w:lang w:eastAsia="ja-JP"/>
              </w:rPr>
            </w:pPr>
          </w:p>
        </w:tc>
        <w:tc>
          <w:tcPr>
            <w:tcW w:w="1512" w:type="dxa"/>
          </w:tcPr>
          <w:p w14:paraId="43C3E3F0" w14:textId="77777777" w:rsidR="006A1CE4" w:rsidRPr="00E67E0D" w:rsidRDefault="006A1CE4" w:rsidP="00E7499B">
            <w:pPr>
              <w:pStyle w:val="TAL"/>
              <w:rPr>
                <w:rFonts w:cs="Arial"/>
                <w:lang w:eastAsia="ja-JP"/>
              </w:rPr>
            </w:pPr>
            <w:r w:rsidRPr="00E67E0D">
              <w:t>9.3.1.3</w:t>
            </w:r>
          </w:p>
        </w:tc>
        <w:tc>
          <w:tcPr>
            <w:tcW w:w="1728" w:type="dxa"/>
          </w:tcPr>
          <w:p w14:paraId="4D0C39A4" w14:textId="77777777" w:rsidR="006A1CE4" w:rsidRPr="00E67E0D" w:rsidRDefault="006A1CE4" w:rsidP="00E7499B">
            <w:pPr>
              <w:pStyle w:val="TAL"/>
              <w:rPr>
                <w:rFonts w:cs="Arial"/>
                <w:lang w:eastAsia="ja-JP"/>
              </w:rPr>
            </w:pPr>
          </w:p>
        </w:tc>
        <w:tc>
          <w:tcPr>
            <w:tcW w:w="1080" w:type="dxa"/>
          </w:tcPr>
          <w:p w14:paraId="690C1F0B" w14:textId="77777777" w:rsidR="006A1CE4" w:rsidRPr="00E67E0D" w:rsidRDefault="006A1CE4" w:rsidP="00E7499B">
            <w:pPr>
              <w:pStyle w:val="TAL"/>
              <w:jc w:val="center"/>
              <w:rPr>
                <w:rFonts w:eastAsia="MS Mincho" w:cs="Arial"/>
                <w:lang w:eastAsia="ja-JP"/>
              </w:rPr>
            </w:pPr>
            <w:r w:rsidRPr="00E67E0D">
              <w:t>YES</w:t>
            </w:r>
          </w:p>
        </w:tc>
        <w:tc>
          <w:tcPr>
            <w:tcW w:w="1080" w:type="dxa"/>
          </w:tcPr>
          <w:p w14:paraId="110FDA5E" w14:textId="77777777" w:rsidR="006A1CE4" w:rsidRPr="00E67E0D" w:rsidRDefault="006A1CE4" w:rsidP="00E7499B">
            <w:pPr>
              <w:pStyle w:val="TAL"/>
              <w:jc w:val="center"/>
              <w:rPr>
                <w:rFonts w:cs="Arial"/>
                <w:lang w:eastAsia="ja-JP"/>
              </w:rPr>
            </w:pPr>
            <w:r w:rsidRPr="00E67E0D">
              <w:t>ignore</w:t>
            </w:r>
          </w:p>
        </w:tc>
      </w:tr>
    </w:tbl>
    <w:p w14:paraId="2C146691"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4CEA8DBE" w14:textId="77777777" w:rsidTr="00E7499B">
        <w:tc>
          <w:tcPr>
            <w:tcW w:w="3528" w:type="dxa"/>
          </w:tcPr>
          <w:p w14:paraId="25AF9973"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5C9EA346"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7DB0B986" w14:textId="77777777" w:rsidTr="00E7499B">
        <w:tc>
          <w:tcPr>
            <w:tcW w:w="3528" w:type="dxa"/>
          </w:tcPr>
          <w:p w14:paraId="5D4C9FA4" w14:textId="77777777" w:rsidR="006A1CE4" w:rsidRPr="00E67E0D" w:rsidRDefault="006A1CE4" w:rsidP="00E7499B">
            <w:pPr>
              <w:pStyle w:val="TAL"/>
              <w:rPr>
                <w:rFonts w:cs="Arial"/>
                <w:lang w:eastAsia="ja-JP"/>
              </w:rPr>
            </w:pPr>
            <w:r w:rsidRPr="00E67E0D">
              <w:rPr>
                <w:lang w:eastAsia="ja-JP"/>
              </w:rPr>
              <w:t>maxnoofPDUSessions</w:t>
            </w:r>
          </w:p>
        </w:tc>
        <w:tc>
          <w:tcPr>
            <w:tcW w:w="6192" w:type="dxa"/>
          </w:tcPr>
          <w:p w14:paraId="5F954CD0" w14:textId="77777777" w:rsidR="006A1CE4" w:rsidRPr="00E67E0D" w:rsidRDefault="006A1CE4" w:rsidP="00E7499B">
            <w:pPr>
              <w:pStyle w:val="TAL"/>
              <w:rPr>
                <w:rFonts w:cs="Arial"/>
                <w:lang w:eastAsia="ja-JP"/>
              </w:rPr>
            </w:pPr>
            <w:r w:rsidRPr="00E67E0D">
              <w:rPr>
                <w:lang w:eastAsia="ja-JP"/>
              </w:rPr>
              <w:t xml:space="preserve">Maximum no. of PDU sessions allowed towards one UE. Value is </w:t>
            </w:r>
            <w:r w:rsidRPr="00E67E0D">
              <w:rPr>
                <w:rFonts w:eastAsia="SimSun" w:hint="eastAsia"/>
                <w:lang w:eastAsia="zh-CN"/>
              </w:rPr>
              <w:t>256</w:t>
            </w:r>
            <w:r w:rsidRPr="00E67E0D">
              <w:rPr>
                <w:lang w:eastAsia="ja-JP"/>
              </w:rPr>
              <w:t>.</w:t>
            </w:r>
          </w:p>
        </w:tc>
      </w:tr>
    </w:tbl>
    <w:p w14:paraId="7FCA5471" w14:textId="77777777" w:rsidR="006A1CE4" w:rsidRPr="00E67E0D" w:rsidRDefault="006A1CE4" w:rsidP="00E7499B"/>
    <w:p w14:paraId="1016828B" w14:textId="77777777" w:rsidR="006A1CE4" w:rsidRPr="00E67E0D" w:rsidRDefault="006A1CE4" w:rsidP="00E7499B">
      <w:pPr>
        <w:pStyle w:val="4"/>
      </w:pPr>
      <w:bookmarkStart w:id="3972" w:name="_Toc534720475"/>
      <w:bookmarkStart w:id="3973" w:name="_Toc525567487"/>
      <w:r w:rsidRPr="00E67E0D">
        <w:t>9.2.3.11</w:t>
      </w:r>
      <w:r w:rsidRPr="00E67E0D">
        <w:tab/>
        <w:t>HANDOVER CANCEL</w:t>
      </w:r>
      <w:bookmarkEnd w:id="3972"/>
      <w:bookmarkEnd w:id="3973"/>
    </w:p>
    <w:p w14:paraId="4A9ABBFA" w14:textId="77777777" w:rsidR="006A1CE4" w:rsidRPr="00E67E0D" w:rsidRDefault="006A1CE4" w:rsidP="00E7499B">
      <w:r w:rsidRPr="00E67E0D">
        <w:t>This message is sent by the source NG-RAN node to the AMF to request the cancellation of an ongoing handover.</w:t>
      </w:r>
    </w:p>
    <w:p w14:paraId="2D2A497A" w14:textId="77777777" w:rsidR="006A1CE4" w:rsidRPr="00E67E0D" w:rsidRDefault="006A1CE4" w:rsidP="00E7499B">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0B9DFD3B" w14:textId="77777777" w:rsidTr="00E7499B">
        <w:tc>
          <w:tcPr>
            <w:tcW w:w="2160" w:type="dxa"/>
          </w:tcPr>
          <w:p w14:paraId="4A519720"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371F7D3E"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4E148C76"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055D7C03"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6E6B3D34"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2317E3FC"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66920A32"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2849705D" w14:textId="77777777" w:rsidTr="00E7499B">
        <w:tc>
          <w:tcPr>
            <w:tcW w:w="2160" w:type="dxa"/>
          </w:tcPr>
          <w:p w14:paraId="47086479" w14:textId="77777777" w:rsidR="006A1CE4" w:rsidRPr="00E67E0D" w:rsidRDefault="006A1CE4" w:rsidP="00E7499B">
            <w:pPr>
              <w:pStyle w:val="TAL"/>
              <w:rPr>
                <w:rFonts w:cs="Arial"/>
                <w:lang w:eastAsia="ja-JP"/>
              </w:rPr>
            </w:pPr>
            <w:r w:rsidRPr="00E67E0D">
              <w:rPr>
                <w:lang w:eastAsia="ja-JP"/>
              </w:rPr>
              <w:t>Message Type</w:t>
            </w:r>
          </w:p>
        </w:tc>
        <w:tc>
          <w:tcPr>
            <w:tcW w:w="1080" w:type="dxa"/>
          </w:tcPr>
          <w:p w14:paraId="28035DF6" w14:textId="77777777" w:rsidR="006A1CE4" w:rsidRPr="00E67E0D" w:rsidRDefault="006A1CE4" w:rsidP="00E7499B">
            <w:pPr>
              <w:pStyle w:val="TAL"/>
              <w:rPr>
                <w:rFonts w:cs="Arial"/>
                <w:lang w:eastAsia="ja-JP"/>
              </w:rPr>
            </w:pPr>
            <w:r w:rsidRPr="00E67E0D">
              <w:rPr>
                <w:lang w:eastAsia="ja-JP"/>
              </w:rPr>
              <w:t>M</w:t>
            </w:r>
          </w:p>
        </w:tc>
        <w:tc>
          <w:tcPr>
            <w:tcW w:w="1080" w:type="dxa"/>
          </w:tcPr>
          <w:p w14:paraId="24385E57" w14:textId="77777777" w:rsidR="006A1CE4" w:rsidRPr="00E67E0D" w:rsidRDefault="006A1CE4" w:rsidP="00E7499B">
            <w:pPr>
              <w:pStyle w:val="TAL"/>
              <w:rPr>
                <w:rFonts w:cs="Arial"/>
                <w:lang w:eastAsia="ja-JP"/>
              </w:rPr>
            </w:pPr>
          </w:p>
        </w:tc>
        <w:tc>
          <w:tcPr>
            <w:tcW w:w="1512" w:type="dxa"/>
          </w:tcPr>
          <w:p w14:paraId="2187FD62" w14:textId="77777777" w:rsidR="006A1CE4" w:rsidRPr="00E67E0D" w:rsidRDefault="006A1CE4" w:rsidP="00E7499B">
            <w:pPr>
              <w:pStyle w:val="TAL"/>
              <w:rPr>
                <w:rFonts w:cs="Arial"/>
                <w:lang w:eastAsia="ja-JP"/>
              </w:rPr>
            </w:pPr>
            <w:r w:rsidRPr="00E67E0D">
              <w:rPr>
                <w:lang w:eastAsia="ja-JP"/>
              </w:rPr>
              <w:t>9.3.1.1</w:t>
            </w:r>
          </w:p>
        </w:tc>
        <w:tc>
          <w:tcPr>
            <w:tcW w:w="1728" w:type="dxa"/>
          </w:tcPr>
          <w:p w14:paraId="791060E7" w14:textId="77777777" w:rsidR="006A1CE4" w:rsidRPr="00E67E0D" w:rsidRDefault="006A1CE4" w:rsidP="00E7499B">
            <w:pPr>
              <w:pStyle w:val="TAL"/>
              <w:rPr>
                <w:rFonts w:cs="Arial"/>
                <w:lang w:eastAsia="ja-JP"/>
              </w:rPr>
            </w:pPr>
          </w:p>
        </w:tc>
        <w:tc>
          <w:tcPr>
            <w:tcW w:w="1080" w:type="dxa"/>
          </w:tcPr>
          <w:p w14:paraId="046288FD" w14:textId="77777777" w:rsidR="006A1CE4" w:rsidRPr="00E67E0D" w:rsidRDefault="006A1CE4" w:rsidP="00E7499B">
            <w:pPr>
              <w:pStyle w:val="TAL"/>
              <w:jc w:val="center"/>
              <w:rPr>
                <w:rFonts w:cs="Arial"/>
                <w:lang w:eastAsia="ja-JP"/>
              </w:rPr>
            </w:pPr>
            <w:r w:rsidRPr="00E67E0D">
              <w:rPr>
                <w:lang w:eastAsia="ja-JP"/>
              </w:rPr>
              <w:t>YES</w:t>
            </w:r>
          </w:p>
        </w:tc>
        <w:tc>
          <w:tcPr>
            <w:tcW w:w="1080" w:type="dxa"/>
          </w:tcPr>
          <w:p w14:paraId="532E0A2E" w14:textId="77777777" w:rsidR="006A1CE4" w:rsidRPr="00E67E0D" w:rsidRDefault="006A1CE4" w:rsidP="00E7499B">
            <w:pPr>
              <w:pStyle w:val="TAL"/>
              <w:jc w:val="center"/>
              <w:rPr>
                <w:rFonts w:cs="Arial"/>
                <w:lang w:eastAsia="ja-JP"/>
              </w:rPr>
            </w:pPr>
            <w:r w:rsidRPr="00E67E0D">
              <w:rPr>
                <w:lang w:eastAsia="ja-JP"/>
              </w:rPr>
              <w:t>reject</w:t>
            </w:r>
          </w:p>
        </w:tc>
      </w:tr>
      <w:tr w:rsidR="006A1CE4" w:rsidRPr="00E67E0D" w14:paraId="663DDC71" w14:textId="77777777" w:rsidTr="00E7499B">
        <w:tc>
          <w:tcPr>
            <w:tcW w:w="2160" w:type="dxa"/>
          </w:tcPr>
          <w:p w14:paraId="2468579C" w14:textId="77777777" w:rsidR="006A1CE4" w:rsidRPr="00E67E0D" w:rsidRDefault="006A1CE4" w:rsidP="00E7499B">
            <w:pPr>
              <w:pStyle w:val="TAL"/>
              <w:rPr>
                <w:rFonts w:eastAsia="MS Mincho" w:cs="Arial"/>
                <w:lang w:eastAsia="ja-JP"/>
              </w:rPr>
            </w:pPr>
            <w:r w:rsidRPr="00E67E0D">
              <w:rPr>
                <w:lang w:eastAsia="ja-JP"/>
              </w:rPr>
              <w:t>AMF UE NGAP ID</w:t>
            </w:r>
          </w:p>
        </w:tc>
        <w:tc>
          <w:tcPr>
            <w:tcW w:w="1080" w:type="dxa"/>
          </w:tcPr>
          <w:p w14:paraId="51F5BB83"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5B276123" w14:textId="77777777" w:rsidR="006A1CE4" w:rsidRPr="00E67E0D" w:rsidRDefault="006A1CE4" w:rsidP="00E7499B">
            <w:pPr>
              <w:pStyle w:val="TAL"/>
              <w:rPr>
                <w:rFonts w:cs="Arial"/>
                <w:lang w:eastAsia="ja-JP"/>
              </w:rPr>
            </w:pPr>
          </w:p>
        </w:tc>
        <w:tc>
          <w:tcPr>
            <w:tcW w:w="1512" w:type="dxa"/>
          </w:tcPr>
          <w:p w14:paraId="10C65FAC" w14:textId="77777777" w:rsidR="006A1CE4" w:rsidRPr="00E67E0D" w:rsidRDefault="006A1CE4" w:rsidP="00E7499B">
            <w:pPr>
              <w:pStyle w:val="TAL"/>
              <w:rPr>
                <w:rFonts w:cs="Arial"/>
                <w:lang w:eastAsia="ja-JP"/>
              </w:rPr>
            </w:pPr>
            <w:r w:rsidRPr="00E67E0D">
              <w:rPr>
                <w:lang w:eastAsia="ja-JP"/>
              </w:rPr>
              <w:t>9.3.3.1</w:t>
            </w:r>
          </w:p>
        </w:tc>
        <w:tc>
          <w:tcPr>
            <w:tcW w:w="1728" w:type="dxa"/>
          </w:tcPr>
          <w:p w14:paraId="255108CD" w14:textId="77777777" w:rsidR="006A1CE4" w:rsidRPr="00E67E0D" w:rsidRDefault="006A1CE4" w:rsidP="00E7499B">
            <w:pPr>
              <w:pStyle w:val="TAL"/>
              <w:rPr>
                <w:rFonts w:cs="Arial"/>
                <w:lang w:eastAsia="ja-JP"/>
              </w:rPr>
            </w:pPr>
          </w:p>
        </w:tc>
        <w:tc>
          <w:tcPr>
            <w:tcW w:w="1080" w:type="dxa"/>
          </w:tcPr>
          <w:p w14:paraId="30CB669B"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062C22C0" w14:textId="77777777" w:rsidR="006A1CE4" w:rsidRPr="00E67E0D" w:rsidRDefault="006A1CE4" w:rsidP="00E7499B">
            <w:pPr>
              <w:pStyle w:val="TAL"/>
              <w:jc w:val="center"/>
              <w:rPr>
                <w:rFonts w:cs="Arial"/>
                <w:lang w:eastAsia="ja-JP"/>
              </w:rPr>
            </w:pPr>
            <w:r w:rsidRPr="00E67E0D">
              <w:rPr>
                <w:lang w:eastAsia="ja-JP"/>
              </w:rPr>
              <w:t>reject</w:t>
            </w:r>
          </w:p>
        </w:tc>
      </w:tr>
      <w:tr w:rsidR="006A1CE4" w:rsidRPr="00E67E0D" w14:paraId="1592DACB" w14:textId="77777777" w:rsidTr="00E7499B">
        <w:tc>
          <w:tcPr>
            <w:tcW w:w="2160" w:type="dxa"/>
          </w:tcPr>
          <w:p w14:paraId="6E3EB9D5" w14:textId="77777777" w:rsidR="006A1CE4" w:rsidRPr="00E67E0D" w:rsidRDefault="006A1CE4" w:rsidP="00E7499B">
            <w:pPr>
              <w:pStyle w:val="TAL"/>
              <w:rPr>
                <w:rFonts w:eastAsia="MS Mincho" w:cs="Arial"/>
                <w:lang w:eastAsia="ja-JP"/>
              </w:rPr>
            </w:pPr>
            <w:r w:rsidRPr="00E67E0D">
              <w:rPr>
                <w:rFonts w:eastAsia="Batang"/>
                <w:bCs/>
                <w:lang w:eastAsia="ja-JP"/>
              </w:rPr>
              <w:t>RAN</w:t>
            </w:r>
            <w:r w:rsidRPr="00E67E0D">
              <w:rPr>
                <w:bCs/>
                <w:lang w:eastAsia="ja-JP"/>
              </w:rPr>
              <w:t xml:space="preserve"> UE NGAP ID</w:t>
            </w:r>
          </w:p>
        </w:tc>
        <w:tc>
          <w:tcPr>
            <w:tcW w:w="1080" w:type="dxa"/>
          </w:tcPr>
          <w:p w14:paraId="776C17F6"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08E034AD" w14:textId="77777777" w:rsidR="006A1CE4" w:rsidRPr="00E67E0D" w:rsidRDefault="006A1CE4" w:rsidP="00E7499B">
            <w:pPr>
              <w:pStyle w:val="TAL"/>
              <w:rPr>
                <w:rFonts w:cs="Arial"/>
                <w:lang w:eastAsia="ja-JP"/>
              </w:rPr>
            </w:pPr>
          </w:p>
        </w:tc>
        <w:tc>
          <w:tcPr>
            <w:tcW w:w="1512" w:type="dxa"/>
          </w:tcPr>
          <w:p w14:paraId="1C519183" w14:textId="77777777" w:rsidR="006A1CE4" w:rsidRPr="00E67E0D" w:rsidRDefault="006A1CE4" w:rsidP="00E7499B">
            <w:pPr>
              <w:pStyle w:val="TAL"/>
              <w:rPr>
                <w:rFonts w:cs="Arial"/>
                <w:lang w:eastAsia="ja-JP"/>
              </w:rPr>
            </w:pPr>
            <w:r w:rsidRPr="00E67E0D">
              <w:rPr>
                <w:lang w:eastAsia="ja-JP"/>
              </w:rPr>
              <w:t>9.3.3.2</w:t>
            </w:r>
          </w:p>
        </w:tc>
        <w:tc>
          <w:tcPr>
            <w:tcW w:w="1728" w:type="dxa"/>
          </w:tcPr>
          <w:p w14:paraId="00481F11" w14:textId="77777777" w:rsidR="006A1CE4" w:rsidRPr="00E67E0D" w:rsidRDefault="006A1CE4" w:rsidP="00E7499B">
            <w:pPr>
              <w:pStyle w:val="TAL"/>
              <w:rPr>
                <w:rFonts w:cs="Arial"/>
                <w:lang w:eastAsia="ja-JP"/>
              </w:rPr>
            </w:pPr>
          </w:p>
        </w:tc>
        <w:tc>
          <w:tcPr>
            <w:tcW w:w="1080" w:type="dxa"/>
          </w:tcPr>
          <w:p w14:paraId="69DC85CC"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4C05CCE9" w14:textId="77777777" w:rsidR="006A1CE4" w:rsidRPr="00E67E0D" w:rsidRDefault="006A1CE4" w:rsidP="00E7499B">
            <w:pPr>
              <w:pStyle w:val="TAL"/>
              <w:jc w:val="center"/>
              <w:rPr>
                <w:rFonts w:cs="Arial"/>
                <w:lang w:eastAsia="ja-JP"/>
              </w:rPr>
            </w:pPr>
            <w:r w:rsidRPr="00E67E0D">
              <w:rPr>
                <w:lang w:eastAsia="ja-JP"/>
              </w:rPr>
              <w:t>reject</w:t>
            </w:r>
          </w:p>
        </w:tc>
      </w:tr>
      <w:tr w:rsidR="006A1CE4" w:rsidRPr="00E67E0D" w14:paraId="405A59C6" w14:textId="77777777" w:rsidTr="00E7499B">
        <w:tc>
          <w:tcPr>
            <w:tcW w:w="2160" w:type="dxa"/>
          </w:tcPr>
          <w:p w14:paraId="3DE0508C" w14:textId="77777777" w:rsidR="006A1CE4" w:rsidRPr="00E67E0D" w:rsidRDefault="006A1CE4" w:rsidP="00E7499B">
            <w:pPr>
              <w:pStyle w:val="TAL"/>
              <w:rPr>
                <w:rFonts w:eastAsia="MS Mincho" w:cs="Arial"/>
                <w:lang w:eastAsia="ja-JP"/>
              </w:rPr>
            </w:pPr>
            <w:r w:rsidRPr="00E67E0D">
              <w:rPr>
                <w:lang w:eastAsia="ja-JP"/>
              </w:rPr>
              <w:t>Cause</w:t>
            </w:r>
          </w:p>
        </w:tc>
        <w:tc>
          <w:tcPr>
            <w:tcW w:w="1080" w:type="dxa"/>
          </w:tcPr>
          <w:p w14:paraId="617EEA8B"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5CF8AE9C" w14:textId="77777777" w:rsidR="006A1CE4" w:rsidRPr="00E67E0D" w:rsidRDefault="006A1CE4" w:rsidP="00E7499B">
            <w:pPr>
              <w:pStyle w:val="TAL"/>
              <w:rPr>
                <w:rFonts w:cs="Arial"/>
                <w:lang w:eastAsia="ja-JP"/>
              </w:rPr>
            </w:pPr>
          </w:p>
        </w:tc>
        <w:tc>
          <w:tcPr>
            <w:tcW w:w="1512" w:type="dxa"/>
          </w:tcPr>
          <w:p w14:paraId="4B4F87E3" w14:textId="77777777" w:rsidR="006A1CE4" w:rsidRPr="00E67E0D" w:rsidRDefault="006A1CE4" w:rsidP="00E7499B">
            <w:pPr>
              <w:pStyle w:val="TAL"/>
              <w:rPr>
                <w:rFonts w:cs="Arial"/>
                <w:lang w:eastAsia="ja-JP"/>
              </w:rPr>
            </w:pPr>
            <w:r w:rsidRPr="00E67E0D">
              <w:rPr>
                <w:lang w:eastAsia="ja-JP"/>
              </w:rPr>
              <w:t>9.3.1.2</w:t>
            </w:r>
          </w:p>
        </w:tc>
        <w:tc>
          <w:tcPr>
            <w:tcW w:w="1728" w:type="dxa"/>
          </w:tcPr>
          <w:p w14:paraId="451CFAE9" w14:textId="77777777" w:rsidR="006A1CE4" w:rsidRPr="00E67E0D" w:rsidRDefault="006A1CE4" w:rsidP="00E7499B">
            <w:pPr>
              <w:pStyle w:val="TAL"/>
              <w:rPr>
                <w:rFonts w:cs="Arial"/>
                <w:lang w:eastAsia="ja-JP"/>
              </w:rPr>
            </w:pPr>
          </w:p>
        </w:tc>
        <w:tc>
          <w:tcPr>
            <w:tcW w:w="1080" w:type="dxa"/>
          </w:tcPr>
          <w:p w14:paraId="03D2A89F"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439B856C" w14:textId="77777777" w:rsidR="006A1CE4" w:rsidRPr="00E67E0D" w:rsidRDefault="006A1CE4" w:rsidP="00E7499B">
            <w:pPr>
              <w:pStyle w:val="TAL"/>
              <w:jc w:val="center"/>
              <w:rPr>
                <w:rFonts w:cs="Arial"/>
                <w:lang w:eastAsia="ja-JP"/>
              </w:rPr>
            </w:pPr>
            <w:r w:rsidRPr="00E67E0D">
              <w:rPr>
                <w:lang w:eastAsia="ja-JP"/>
              </w:rPr>
              <w:t>ignore</w:t>
            </w:r>
          </w:p>
        </w:tc>
      </w:tr>
    </w:tbl>
    <w:p w14:paraId="6532DD17" w14:textId="77777777" w:rsidR="006A1CE4" w:rsidRPr="00E67E0D" w:rsidRDefault="006A1CE4" w:rsidP="00E7499B"/>
    <w:p w14:paraId="6B58A53A" w14:textId="77777777" w:rsidR="006A1CE4" w:rsidRPr="00E67E0D" w:rsidRDefault="006A1CE4" w:rsidP="00E7499B">
      <w:pPr>
        <w:pStyle w:val="4"/>
      </w:pPr>
      <w:bookmarkStart w:id="3974" w:name="_Toc534720476"/>
      <w:bookmarkStart w:id="3975" w:name="_Toc525567488"/>
      <w:r w:rsidRPr="00E67E0D">
        <w:t>9.2.3.12</w:t>
      </w:r>
      <w:r w:rsidRPr="00E67E0D">
        <w:tab/>
        <w:t>HANDOVER CANCEL ACKNOWLEDGE</w:t>
      </w:r>
      <w:bookmarkEnd w:id="3974"/>
      <w:bookmarkEnd w:id="3975"/>
    </w:p>
    <w:p w14:paraId="42C79529" w14:textId="77777777" w:rsidR="006A1CE4" w:rsidRPr="00E67E0D" w:rsidRDefault="006A1CE4" w:rsidP="00E7499B">
      <w:r w:rsidRPr="00E67E0D">
        <w:t>This message is sent by the AMF to the source NG-RAN node to confirm that the ongoing handover was cancelled.</w:t>
      </w:r>
    </w:p>
    <w:p w14:paraId="7DB21FBB" w14:textId="77777777" w:rsidR="006A1CE4" w:rsidRPr="00E67E0D" w:rsidRDefault="006A1CE4" w:rsidP="00E7499B">
      <w:r w:rsidRPr="00E67E0D">
        <w:t xml:space="preserve">Direction: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0BA92A2D" w14:textId="77777777" w:rsidTr="00E7499B">
        <w:tc>
          <w:tcPr>
            <w:tcW w:w="2160" w:type="dxa"/>
          </w:tcPr>
          <w:p w14:paraId="357840F8"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616143A2"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6B6C7A03"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3B91AEF7"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5EF20688"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05F17038"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1A6ABB89"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2C7CA2B2" w14:textId="77777777" w:rsidTr="00E7499B">
        <w:tc>
          <w:tcPr>
            <w:tcW w:w="2160" w:type="dxa"/>
          </w:tcPr>
          <w:p w14:paraId="73C3A4AF" w14:textId="77777777" w:rsidR="006A1CE4" w:rsidRPr="00E67E0D" w:rsidRDefault="006A1CE4" w:rsidP="00E7499B">
            <w:pPr>
              <w:pStyle w:val="TAL"/>
              <w:rPr>
                <w:rFonts w:cs="Arial"/>
                <w:lang w:eastAsia="ja-JP"/>
              </w:rPr>
            </w:pPr>
            <w:r w:rsidRPr="00E67E0D">
              <w:rPr>
                <w:lang w:eastAsia="ja-JP"/>
              </w:rPr>
              <w:t>Message Type</w:t>
            </w:r>
          </w:p>
        </w:tc>
        <w:tc>
          <w:tcPr>
            <w:tcW w:w="1080" w:type="dxa"/>
          </w:tcPr>
          <w:p w14:paraId="3391D173" w14:textId="77777777" w:rsidR="006A1CE4" w:rsidRPr="00E67E0D" w:rsidRDefault="006A1CE4" w:rsidP="00E7499B">
            <w:pPr>
              <w:pStyle w:val="TAL"/>
              <w:rPr>
                <w:rFonts w:cs="Arial"/>
                <w:lang w:eastAsia="ja-JP"/>
              </w:rPr>
            </w:pPr>
            <w:r w:rsidRPr="00E67E0D">
              <w:rPr>
                <w:lang w:eastAsia="ja-JP"/>
              </w:rPr>
              <w:t>M</w:t>
            </w:r>
          </w:p>
        </w:tc>
        <w:tc>
          <w:tcPr>
            <w:tcW w:w="1080" w:type="dxa"/>
          </w:tcPr>
          <w:p w14:paraId="7C1CF6A0" w14:textId="77777777" w:rsidR="006A1CE4" w:rsidRPr="00E67E0D" w:rsidRDefault="006A1CE4" w:rsidP="00E7499B">
            <w:pPr>
              <w:pStyle w:val="TAL"/>
              <w:rPr>
                <w:rFonts w:cs="Arial"/>
                <w:lang w:eastAsia="ja-JP"/>
              </w:rPr>
            </w:pPr>
          </w:p>
        </w:tc>
        <w:tc>
          <w:tcPr>
            <w:tcW w:w="1512" w:type="dxa"/>
          </w:tcPr>
          <w:p w14:paraId="7E2E4DC2" w14:textId="77777777" w:rsidR="006A1CE4" w:rsidRPr="00E67E0D" w:rsidRDefault="006A1CE4" w:rsidP="00E7499B">
            <w:pPr>
              <w:pStyle w:val="TAL"/>
              <w:rPr>
                <w:rFonts w:cs="Arial"/>
                <w:lang w:eastAsia="ja-JP"/>
              </w:rPr>
            </w:pPr>
            <w:r w:rsidRPr="00E67E0D">
              <w:rPr>
                <w:lang w:eastAsia="ja-JP"/>
              </w:rPr>
              <w:t>9.3.1.1</w:t>
            </w:r>
          </w:p>
        </w:tc>
        <w:tc>
          <w:tcPr>
            <w:tcW w:w="1728" w:type="dxa"/>
          </w:tcPr>
          <w:p w14:paraId="516A1292" w14:textId="77777777" w:rsidR="006A1CE4" w:rsidRPr="00E67E0D" w:rsidRDefault="006A1CE4" w:rsidP="00E7499B">
            <w:pPr>
              <w:pStyle w:val="TAL"/>
              <w:rPr>
                <w:rFonts w:cs="Arial"/>
                <w:lang w:eastAsia="ja-JP"/>
              </w:rPr>
            </w:pPr>
          </w:p>
        </w:tc>
        <w:tc>
          <w:tcPr>
            <w:tcW w:w="1080" w:type="dxa"/>
          </w:tcPr>
          <w:p w14:paraId="6D57580F" w14:textId="77777777" w:rsidR="006A1CE4" w:rsidRPr="00E67E0D" w:rsidRDefault="006A1CE4" w:rsidP="00E7499B">
            <w:pPr>
              <w:pStyle w:val="TAL"/>
              <w:jc w:val="center"/>
              <w:rPr>
                <w:rFonts w:cs="Arial"/>
                <w:lang w:eastAsia="ja-JP"/>
              </w:rPr>
            </w:pPr>
            <w:r w:rsidRPr="00E67E0D">
              <w:rPr>
                <w:lang w:eastAsia="ja-JP"/>
              </w:rPr>
              <w:t>YES</w:t>
            </w:r>
          </w:p>
        </w:tc>
        <w:tc>
          <w:tcPr>
            <w:tcW w:w="1080" w:type="dxa"/>
          </w:tcPr>
          <w:p w14:paraId="4ADA1C4D" w14:textId="77777777" w:rsidR="006A1CE4" w:rsidRPr="00E67E0D" w:rsidRDefault="006A1CE4" w:rsidP="00E7499B">
            <w:pPr>
              <w:pStyle w:val="TAL"/>
              <w:jc w:val="center"/>
              <w:rPr>
                <w:rFonts w:cs="Arial"/>
                <w:lang w:eastAsia="ja-JP"/>
              </w:rPr>
            </w:pPr>
            <w:r w:rsidRPr="00E67E0D">
              <w:rPr>
                <w:lang w:eastAsia="ja-JP"/>
              </w:rPr>
              <w:t>reject</w:t>
            </w:r>
          </w:p>
        </w:tc>
      </w:tr>
      <w:tr w:rsidR="006A1CE4" w:rsidRPr="00E67E0D" w14:paraId="0907BF13" w14:textId="77777777" w:rsidTr="00E7499B">
        <w:tc>
          <w:tcPr>
            <w:tcW w:w="2160" w:type="dxa"/>
          </w:tcPr>
          <w:p w14:paraId="447A4FA5" w14:textId="77777777" w:rsidR="006A1CE4" w:rsidRPr="00E67E0D" w:rsidRDefault="006A1CE4" w:rsidP="00E7499B">
            <w:pPr>
              <w:pStyle w:val="TAL"/>
              <w:rPr>
                <w:rFonts w:eastAsia="MS Mincho" w:cs="Arial"/>
                <w:lang w:eastAsia="ja-JP"/>
              </w:rPr>
            </w:pPr>
            <w:r w:rsidRPr="00E67E0D">
              <w:rPr>
                <w:lang w:eastAsia="ja-JP"/>
              </w:rPr>
              <w:t>AMF UE NGAP ID</w:t>
            </w:r>
          </w:p>
        </w:tc>
        <w:tc>
          <w:tcPr>
            <w:tcW w:w="1080" w:type="dxa"/>
          </w:tcPr>
          <w:p w14:paraId="234E43A3"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0C857DC3" w14:textId="77777777" w:rsidR="006A1CE4" w:rsidRPr="00E67E0D" w:rsidRDefault="006A1CE4" w:rsidP="00E7499B">
            <w:pPr>
              <w:pStyle w:val="TAL"/>
              <w:rPr>
                <w:rFonts w:cs="Arial"/>
                <w:lang w:eastAsia="ja-JP"/>
              </w:rPr>
            </w:pPr>
          </w:p>
        </w:tc>
        <w:tc>
          <w:tcPr>
            <w:tcW w:w="1512" w:type="dxa"/>
          </w:tcPr>
          <w:p w14:paraId="7836687E" w14:textId="77777777" w:rsidR="006A1CE4" w:rsidRPr="00E67E0D" w:rsidRDefault="006A1CE4" w:rsidP="00E7499B">
            <w:pPr>
              <w:pStyle w:val="TAL"/>
              <w:rPr>
                <w:rFonts w:cs="Arial"/>
                <w:lang w:eastAsia="ja-JP"/>
              </w:rPr>
            </w:pPr>
            <w:r w:rsidRPr="00E67E0D">
              <w:rPr>
                <w:lang w:eastAsia="ja-JP"/>
              </w:rPr>
              <w:t>9.3.3.1</w:t>
            </w:r>
          </w:p>
        </w:tc>
        <w:tc>
          <w:tcPr>
            <w:tcW w:w="1728" w:type="dxa"/>
          </w:tcPr>
          <w:p w14:paraId="5A53B4FD" w14:textId="77777777" w:rsidR="006A1CE4" w:rsidRPr="00E67E0D" w:rsidRDefault="006A1CE4" w:rsidP="00E7499B">
            <w:pPr>
              <w:pStyle w:val="TAL"/>
              <w:rPr>
                <w:rFonts w:cs="Arial"/>
                <w:lang w:eastAsia="ja-JP"/>
              </w:rPr>
            </w:pPr>
          </w:p>
        </w:tc>
        <w:tc>
          <w:tcPr>
            <w:tcW w:w="1080" w:type="dxa"/>
          </w:tcPr>
          <w:p w14:paraId="58533AA1"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0BFD21D6" w14:textId="77777777" w:rsidR="006A1CE4" w:rsidRPr="00E67E0D" w:rsidRDefault="006A1CE4" w:rsidP="00E7499B">
            <w:pPr>
              <w:pStyle w:val="TAL"/>
              <w:jc w:val="center"/>
              <w:rPr>
                <w:rFonts w:cs="Arial"/>
                <w:lang w:eastAsia="ja-JP"/>
              </w:rPr>
            </w:pPr>
            <w:r w:rsidRPr="00E67E0D">
              <w:rPr>
                <w:lang w:eastAsia="zh-CN"/>
              </w:rPr>
              <w:t>ignore</w:t>
            </w:r>
          </w:p>
        </w:tc>
      </w:tr>
      <w:tr w:rsidR="006A1CE4" w:rsidRPr="00E67E0D" w14:paraId="76057622" w14:textId="77777777" w:rsidTr="00E7499B">
        <w:tc>
          <w:tcPr>
            <w:tcW w:w="2160" w:type="dxa"/>
          </w:tcPr>
          <w:p w14:paraId="0939F573" w14:textId="77777777" w:rsidR="006A1CE4" w:rsidRPr="00E67E0D" w:rsidRDefault="006A1CE4" w:rsidP="00E7499B">
            <w:pPr>
              <w:pStyle w:val="TAL"/>
              <w:rPr>
                <w:rFonts w:eastAsia="MS Mincho" w:cs="Arial"/>
                <w:lang w:eastAsia="ja-JP"/>
              </w:rPr>
            </w:pPr>
            <w:r w:rsidRPr="00E67E0D">
              <w:rPr>
                <w:rFonts w:eastAsia="Batang"/>
                <w:bCs/>
                <w:lang w:eastAsia="ja-JP"/>
              </w:rPr>
              <w:t>RAN</w:t>
            </w:r>
            <w:r w:rsidRPr="00E67E0D">
              <w:rPr>
                <w:bCs/>
                <w:lang w:eastAsia="ja-JP"/>
              </w:rPr>
              <w:t xml:space="preserve"> UE NGAP ID</w:t>
            </w:r>
          </w:p>
        </w:tc>
        <w:tc>
          <w:tcPr>
            <w:tcW w:w="1080" w:type="dxa"/>
          </w:tcPr>
          <w:p w14:paraId="0F8A0370"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3CB29E2E" w14:textId="77777777" w:rsidR="006A1CE4" w:rsidRPr="00E67E0D" w:rsidRDefault="006A1CE4" w:rsidP="00E7499B">
            <w:pPr>
              <w:pStyle w:val="TAL"/>
              <w:rPr>
                <w:rFonts w:cs="Arial"/>
                <w:lang w:eastAsia="ja-JP"/>
              </w:rPr>
            </w:pPr>
          </w:p>
        </w:tc>
        <w:tc>
          <w:tcPr>
            <w:tcW w:w="1512" w:type="dxa"/>
          </w:tcPr>
          <w:p w14:paraId="2B6B10EC" w14:textId="77777777" w:rsidR="006A1CE4" w:rsidRPr="00E67E0D" w:rsidRDefault="006A1CE4" w:rsidP="00E7499B">
            <w:pPr>
              <w:pStyle w:val="TAL"/>
              <w:rPr>
                <w:rFonts w:cs="Arial"/>
                <w:lang w:eastAsia="ja-JP"/>
              </w:rPr>
            </w:pPr>
            <w:r w:rsidRPr="00E67E0D">
              <w:rPr>
                <w:lang w:eastAsia="ja-JP"/>
              </w:rPr>
              <w:t>9.3.3.2</w:t>
            </w:r>
          </w:p>
        </w:tc>
        <w:tc>
          <w:tcPr>
            <w:tcW w:w="1728" w:type="dxa"/>
          </w:tcPr>
          <w:p w14:paraId="4574E8C7" w14:textId="77777777" w:rsidR="006A1CE4" w:rsidRPr="00E67E0D" w:rsidRDefault="006A1CE4" w:rsidP="00E7499B">
            <w:pPr>
              <w:pStyle w:val="TAL"/>
              <w:rPr>
                <w:rFonts w:cs="Arial"/>
                <w:lang w:eastAsia="ja-JP"/>
              </w:rPr>
            </w:pPr>
          </w:p>
        </w:tc>
        <w:tc>
          <w:tcPr>
            <w:tcW w:w="1080" w:type="dxa"/>
          </w:tcPr>
          <w:p w14:paraId="3112F93A"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3FF0053B" w14:textId="77777777" w:rsidR="006A1CE4" w:rsidRPr="00E67E0D" w:rsidRDefault="006A1CE4" w:rsidP="00E7499B">
            <w:pPr>
              <w:pStyle w:val="TAL"/>
              <w:jc w:val="center"/>
              <w:rPr>
                <w:rFonts w:cs="Arial"/>
                <w:lang w:eastAsia="ja-JP"/>
              </w:rPr>
            </w:pPr>
            <w:r w:rsidRPr="00E67E0D">
              <w:rPr>
                <w:lang w:eastAsia="zh-CN"/>
              </w:rPr>
              <w:t>ignore</w:t>
            </w:r>
          </w:p>
        </w:tc>
      </w:tr>
      <w:tr w:rsidR="006A1CE4" w:rsidRPr="00E67E0D" w14:paraId="26F95734" w14:textId="77777777" w:rsidTr="00E7499B">
        <w:tc>
          <w:tcPr>
            <w:tcW w:w="2160" w:type="dxa"/>
          </w:tcPr>
          <w:p w14:paraId="4A91DE0D" w14:textId="77777777" w:rsidR="006A1CE4" w:rsidRPr="00E67E0D" w:rsidRDefault="006A1CE4" w:rsidP="00E7499B">
            <w:pPr>
              <w:pStyle w:val="TAL"/>
              <w:rPr>
                <w:rFonts w:eastAsia="MS Mincho" w:cs="Arial"/>
                <w:lang w:eastAsia="ja-JP"/>
              </w:rPr>
            </w:pPr>
            <w:r w:rsidRPr="00E67E0D">
              <w:rPr>
                <w:lang w:eastAsia="ja-JP"/>
              </w:rPr>
              <w:t>Criticality Diagnostics</w:t>
            </w:r>
          </w:p>
        </w:tc>
        <w:tc>
          <w:tcPr>
            <w:tcW w:w="1080" w:type="dxa"/>
          </w:tcPr>
          <w:p w14:paraId="5900818C" w14:textId="77777777" w:rsidR="006A1CE4" w:rsidRPr="00E67E0D" w:rsidRDefault="006A1CE4" w:rsidP="00E7499B">
            <w:pPr>
              <w:pStyle w:val="TAL"/>
              <w:rPr>
                <w:rFonts w:eastAsia="MS Mincho" w:cs="Arial"/>
                <w:lang w:eastAsia="ja-JP"/>
              </w:rPr>
            </w:pPr>
            <w:r w:rsidRPr="00E67E0D">
              <w:rPr>
                <w:szCs w:val="18"/>
                <w:lang w:eastAsia="ja-JP"/>
              </w:rPr>
              <w:t>O</w:t>
            </w:r>
          </w:p>
        </w:tc>
        <w:tc>
          <w:tcPr>
            <w:tcW w:w="1080" w:type="dxa"/>
          </w:tcPr>
          <w:p w14:paraId="0376B620" w14:textId="77777777" w:rsidR="006A1CE4" w:rsidRPr="00E67E0D" w:rsidRDefault="006A1CE4" w:rsidP="00E7499B">
            <w:pPr>
              <w:pStyle w:val="TAL"/>
              <w:rPr>
                <w:rFonts w:cs="Arial"/>
                <w:lang w:eastAsia="ja-JP"/>
              </w:rPr>
            </w:pPr>
          </w:p>
        </w:tc>
        <w:tc>
          <w:tcPr>
            <w:tcW w:w="1512" w:type="dxa"/>
          </w:tcPr>
          <w:p w14:paraId="7C358A11" w14:textId="77777777" w:rsidR="006A1CE4" w:rsidRPr="00E67E0D" w:rsidRDefault="006A1CE4" w:rsidP="00E7499B">
            <w:pPr>
              <w:pStyle w:val="TAL"/>
              <w:rPr>
                <w:rFonts w:cs="Arial"/>
                <w:lang w:eastAsia="ja-JP"/>
              </w:rPr>
            </w:pPr>
            <w:r w:rsidRPr="00E67E0D">
              <w:rPr>
                <w:lang w:eastAsia="ja-JP"/>
              </w:rPr>
              <w:t>9.3.1.3</w:t>
            </w:r>
          </w:p>
        </w:tc>
        <w:tc>
          <w:tcPr>
            <w:tcW w:w="1728" w:type="dxa"/>
          </w:tcPr>
          <w:p w14:paraId="2CFEA0F8" w14:textId="77777777" w:rsidR="006A1CE4" w:rsidRPr="00E67E0D" w:rsidRDefault="006A1CE4" w:rsidP="00E7499B">
            <w:pPr>
              <w:pStyle w:val="TAL"/>
              <w:rPr>
                <w:rFonts w:cs="Arial"/>
                <w:lang w:eastAsia="ja-JP"/>
              </w:rPr>
            </w:pPr>
          </w:p>
        </w:tc>
        <w:tc>
          <w:tcPr>
            <w:tcW w:w="1080" w:type="dxa"/>
          </w:tcPr>
          <w:p w14:paraId="3F72080F"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14AC099C" w14:textId="77777777" w:rsidR="006A1CE4" w:rsidRPr="00E67E0D" w:rsidRDefault="006A1CE4" w:rsidP="00E7499B">
            <w:pPr>
              <w:pStyle w:val="TAL"/>
              <w:jc w:val="center"/>
              <w:rPr>
                <w:rFonts w:cs="Arial"/>
                <w:lang w:eastAsia="ja-JP"/>
              </w:rPr>
            </w:pPr>
            <w:r w:rsidRPr="00E67E0D">
              <w:rPr>
                <w:lang w:eastAsia="ja-JP"/>
              </w:rPr>
              <w:t>ignore</w:t>
            </w:r>
          </w:p>
        </w:tc>
      </w:tr>
    </w:tbl>
    <w:p w14:paraId="46931BD7" w14:textId="77777777" w:rsidR="006A1CE4" w:rsidRPr="00E67E0D" w:rsidRDefault="006A1CE4" w:rsidP="00E7499B"/>
    <w:p w14:paraId="149FD88E" w14:textId="77777777" w:rsidR="006A1CE4" w:rsidRPr="00E67E0D" w:rsidRDefault="006A1CE4" w:rsidP="00E7499B">
      <w:pPr>
        <w:pStyle w:val="4"/>
      </w:pPr>
      <w:bookmarkStart w:id="3976" w:name="_Toc534720477"/>
      <w:bookmarkStart w:id="3977" w:name="_Toc525567489"/>
      <w:r w:rsidRPr="00E67E0D">
        <w:t>9.2.3.13</w:t>
      </w:r>
      <w:r w:rsidRPr="00E67E0D">
        <w:tab/>
        <w:t>UPLINK RAN STATUS TRANSFER</w:t>
      </w:r>
      <w:bookmarkEnd w:id="3976"/>
      <w:bookmarkEnd w:id="3977"/>
    </w:p>
    <w:p w14:paraId="53438412" w14:textId="77777777" w:rsidR="006A1CE4" w:rsidRPr="00E67E0D" w:rsidRDefault="006A1CE4" w:rsidP="00E7499B">
      <w:pPr>
        <w:jc w:val="both"/>
      </w:pPr>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461F1CD5" w14:textId="77777777" w:rsidTr="00E7499B">
        <w:tc>
          <w:tcPr>
            <w:tcW w:w="2160" w:type="dxa"/>
          </w:tcPr>
          <w:p w14:paraId="602E8120"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731C999D"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2B3E18F1"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084FA79A"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72DD6E72"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33E311C3"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292D338B"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32E8579F" w14:textId="77777777" w:rsidTr="00E7499B">
        <w:tc>
          <w:tcPr>
            <w:tcW w:w="2160" w:type="dxa"/>
          </w:tcPr>
          <w:p w14:paraId="32A20034" w14:textId="77777777" w:rsidR="006A1CE4" w:rsidRPr="00E67E0D" w:rsidRDefault="006A1CE4" w:rsidP="00E7499B">
            <w:pPr>
              <w:pStyle w:val="TAL"/>
              <w:rPr>
                <w:rFonts w:cs="Arial"/>
                <w:lang w:eastAsia="ja-JP"/>
              </w:rPr>
            </w:pPr>
            <w:r w:rsidRPr="00E67E0D">
              <w:rPr>
                <w:lang w:eastAsia="ja-JP"/>
              </w:rPr>
              <w:t>Message Type</w:t>
            </w:r>
          </w:p>
        </w:tc>
        <w:tc>
          <w:tcPr>
            <w:tcW w:w="1080" w:type="dxa"/>
          </w:tcPr>
          <w:p w14:paraId="0BEEA927" w14:textId="77777777" w:rsidR="006A1CE4" w:rsidRPr="00E67E0D" w:rsidRDefault="006A1CE4" w:rsidP="00E7499B">
            <w:pPr>
              <w:pStyle w:val="TAL"/>
              <w:rPr>
                <w:rFonts w:cs="Arial"/>
                <w:lang w:eastAsia="ja-JP"/>
              </w:rPr>
            </w:pPr>
            <w:r w:rsidRPr="00E67E0D">
              <w:rPr>
                <w:lang w:eastAsia="ja-JP"/>
              </w:rPr>
              <w:t>M</w:t>
            </w:r>
          </w:p>
        </w:tc>
        <w:tc>
          <w:tcPr>
            <w:tcW w:w="1080" w:type="dxa"/>
          </w:tcPr>
          <w:p w14:paraId="5DDC03F9" w14:textId="77777777" w:rsidR="006A1CE4" w:rsidRPr="00E67E0D" w:rsidRDefault="006A1CE4" w:rsidP="00E7499B">
            <w:pPr>
              <w:pStyle w:val="TAL"/>
              <w:rPr>
                <w:rFonts w:cs="Arial"/>
                <w:lang w:eastAsia="ja-JP"/>
              </w:rPr>
            </w:pPr>
          </w:p>
        </w:tc>
        <w:tc>
          <w:tcPr>
            <w:tcW w:w="1512" w:type="dxa"/>
          </w:tcPr>
          <w:p w14:paraId="5C915A3F" w14:textId="77777777" w:rsidR="006A1CE4" w:rsidRPr="00E67E0D" w:rsidRDefault="006A1CE4" w:rsidP="00E7499B">
            <w:pPr>
              <w:pStyle w:val="TAL"/>
              <w:rPr>
                <w:rFonts w:cs="Arial"/>
                <w:lang w:eastAsia="ja-JP"/>
              </w:rPr>
            </w:pPr>
            <w:r w:rsidRPr="00E67E0D">
              <w:rPr>
                <w:lang w:eastAsia="ja-JP"/>
              </w:rPr>
              <w:t>9.3.1.1</w:t>
            </w:r>
          </w:p>
        </w:tc>
        <w:tc>
          <w:tcPr>
            <w:tcW w:w="1728" w:type="dxa"/>
          </w:tcPr>
          <w:p w14:paraId="4F400737" w14:textId="77777777" w:rsidR="006A1CE4" w:rsidRPr="00E67E0D" w:rsidRDefault="006A1CE4" w:rsidP="00E7499B">
            <w:pPr>
              <w:pStyle w:val="TAL"/>
              <w:rPr>
                <w:rFonts w:cs="Arial"/>
                <w:lang w:eastAsia="ja-JP"/>
              </w:rPr>
            </w:pPr>
          </w:p>
        </w:tc>
        <w:tc>
          <w:tcPr>
            <w:tcW w:w="1080" w:type="dxa"/>
          </w:tcPr>
          <w:p w14:paraId="6661AB22" w14:textId="77777777" w:rsidR="006A1CE4" w:rsidRPr="00E67E0D" w:rsidRDefault="006A1CE4" w:rsidP="00E7499B">
            <w:pPr>
              <w:pStyle w:val="TAL"/>
              <w:jc w:val="center"/>
              <w:rPr>
                <w:rFonts w:cs="Arial"/>
                <w:lang w:eastAsia="ja-JP"/>
              </w:rPr>
            </w:pPr>
            <w:r w:rsidRPr="00E67E0D">
              <w:rPr>
                <w:lang w:eastAsia="ja-JP"/>
              </w:rPr>
              <w:t>YES</w:t>
            </w:r>
          </w:p>
        </w:tc>
        <w:tc>
          <w:tcPr>
            <w:tcW w:w="1080" w:type="dxa"/>
          </w:tcPr>
          <w:p w14:paraId="4BEF359B" w14:textId="77777777" w:rsidR="006A1CE4" w:rsidRPr="00E67E0D" w:rsidRDefault="006A1CE4" w:rsidP="00E7499B">
            <w:pPr>
              <w:pStyle w:val="TAL"/>
              <w:jc w:val="center"/>
              <w:rPr>
                <w:rFonts w:cs="Arial"/>
                <w:lang w:eastAsia="ja-JP"/>
              </w:rPr>
            </w:pPr>
            <w:r w:rsidRPr="00E67E0D">
              <w:rPr>
                <w:lang w:eastAsia="ja-JP"/>
              </w:rPr>
              <w:t>ignore</w:t>
            </w:r>
          </w:p>
        </w:tc>
      </w:tr>
      <w:tr w:rsidR="006A1CE4" w:rsidRPr="00E67E0D" w14:paraId="5235C064" w14:textId="77777777" w:rsidTr="00E7499B">
        <w:tc>
          <w:tcPr>
            <w:tcW w:w="2160" w:type="dxa"/>
          </w:tcPr>
          <w:p w14:paraId="16764036" w14:textId="77777777" w:rsidR="006A1CE4" w:rsidRPr="00E67E0D" w:rsidRDefault="006A1CE4" w:rsidP="00E7499B">
            <w:pPr>
              <w:pStyle w:val="TAL"/>
              <w:rPr>
                <w:rFonts w:eastAsia="MS Mincho" w:cs="Arial"/>
                <w:lang w:eastAsia="ja-JP"/>
              </w:rPr>
            </w:pPr>
            <w:r w:rsidRPr="00E67E0D">
              <w:rPr>
                <w:lang w:eastAsia="ja-JP"/>
              </w:rPr>
              <w:t>AMF UE NGAP ID</w:t>
            </w:r>
          </w:p>
        </w:tc>
        <w:tc>
          <w:tcPr>
            <w:tcW w:w="1080" w:type="dxa"/>
          </w:tcPr>
          <w:p w14:paraId="518A1C1A"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3A64EC09" w14:textId="77777777" w:rsidR="006A1CE4" w:rsidRPr="00E67E0D" w:rsidRDefault="006A1CE4" w:rsidP="00E7499B">
            <w:pPr>
              <w:pStyle w:val="TAL"/>
              <w:rPr>
                <w:rFonts w:cs="Arial"/>
                <w:lang w:eastAsia="ja-JP"/>
              </w:rPr>
            </w:pPr>
          </w:p>
        </w:tc>
        <w:tc>
          <w:tcPr>
            <w:tcW w:w="1512" w:type="dxa"/>
          </w:tcPr>
          <w:p w14:paraId="4CBFDFE6" w14:textId="77777777" w:rsidR="006A1CE4" w:rsidRPr="00E67E0D" w:rsidRDefault="006A1CE4" w:rsidP="00E7499B">
            <w:pPr>
              <w:pStyle w:val="TAL"/>
              <w:rPr>
                <w:rFonts w:cs="Arial"/>
                <w:lang w:eastAsia="ja-JP"/>
              </w:rPr>
            </w:pPr>
            <w:r w:rsidRPr="00E67E0D">
              <w:rPr>
                <w:lang w:eastAsia="ja-JP"/>
              </w:rPr>
              <w:t>9.3.3.1</w:t>
            </w:r>
          </w:p>
        </w:tc>
        <w:tc>
          <w:tcPr>
            <w:tcW w:w="1728" w:type="dxa"/>
          </w:tcPr>
          <w:p w14:paraId="77FD5118" w14:textId="77777777" w:rsidR="006A1CE4" w:rsidRPr="00E67E0D" w:rsidRDefault="006A1CE4" w:rsidP="00E7499B">
            <w:pPr>
              <w:pStyle w:val="TAL"/>
              <w:rPr>
                <w:rFonts w:cs="Arial"/>
                <w:lang w:eastAsia="ja-JP"/>
              </w:rPr>
            </w:pPr>
          </w:p>
        </w:tc>
        <w:tc>
          <w:tcPr>
            <w:tcW w:w="1080" w:type="dxa"/>
          </w:tcPr>
          <w:p w14:paraId="4C1CFE0E"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0F4B2E23" w14:textId="77777777" w:rsidR="006A1CE4" w:rsidRPr="00E67E0D" w:rsidRDefault="006A1CE4" w:rsidP="00E7499B">
            <w:pPr>
              <w:pStyle w:val="TAL"/>
              <w:jc w:val="center"/>
              <w:rPr>
                <w:rFonts w:cs="Arial"/>
                <w:lang w:eastAsia="ja-JP"/>
              </w:rPr>
            </w:pPr>
            <w:r w:rsidRPr="00E67E0D">
              <w:rPr>
                <w:lang w:eastAsia="ja-JP"/>
              </w:rPr>
              <w:t>reject</w:t>
            </w:r>
          </w:p>
        </w:tc>
      </w:tr>
      <w:tr w:rsidR="006A1CE4" w:rsidRPr="00E67E0D" w14:paraId="13903417" w14:textId="77777777" w:rsidTr="00E7499B">
        <w:tc>
          <w:tcPr>
            <w:tcW w:w="2160" w:type="dxa"/>
          </w:tcPr>
          <w:p w14:paraId="7322A7B3" w14:textId="77777777" w:rsidR="006A1CE4" w:rsidRPr="00E67E0D" w:rsidRDefault="006A1CE4" w:rsidP="00E7499B">
            <w:pPr>
              <w:pStyle w:val="TAL"/>
              <w:rPr>
                <w:rFonts w:eastAsia="MS Mincho" w:cs="Arial"/>
                <w:lang w:eastAsia="ja-JP"/>
              </w:rPr>
            </w:pPr>
            <w:r w:rsidRPr="00E67E0D">
              <w:rPr>
                <w:lang w:eastAsia="ja-JP"/>
              </w:rPr>
              <w:t>RAN UE NGAP ID</w:t>
            </w:r>
          </w:p>
        </w:tc>
        <w:tc>
          <w:tcPr>
            <w:tcW w:w="1080" w:type="dxa"/>
          </w:tcPr>
          <w:p w14:paraId="13886309"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724BFE0C" w14:textId="77777777" w:rsidR="006A1CE4" w:rsidRPr="00E67E0D" w:rsidRDefault="006A1CE4" w:rsidP="00E7499B">
            <w:pPr>
              <w:pStyle w:val="TAL"/>
              <w:rPr>
                <w:rFonts w:cs="Arial"/>
                <w:lang w:eastAsia="ja-JP"/>
              </w:rPr>
            </w:pPr>
          </w:p>
        </w:tc>
        <w:tc>
          <w:tcPr>
            <w:tcW w:w="1512" w:type="dxa"/>
          </w:tcPr>
          <w:p w14:paraId="685E11E3" w14:textId="77777777" w:rsidR="006A1CE4" w:rsidRPr="00E67E0D" w:rsidRDefault="006A1CE4" w:rsidP="00E7499B">
            <w:pPr>
              <w:pStyle w:val="TAL"/>
              <w:rPr>
                <w:rFonts w:cs="Arial"/>
                <w:lang w:eastAsia="ja-JP"/>
              </w:rPr>
            </w:pPr>
            <w:r w:rsidRPr="00E67E0D">
              <w:rPr>
                <w:lang w:eastAsia="ja-JP"/>
              </w:rPr>
              <w:t>9.3.3.2</w:t>
            </w:r>
          </w:p>
        </w:tc>
        <w:tc>
          <w:tcPr>
            <w:tcW w:w="1728" w:type="dxa"/>
          </w:tcPr>
          <w:p w14:paraId="7BE1114B" w14:textId="77777777" w:rsidR="006A1CE4" w:rsidRPr="00E67E0D" w:rsidRDefault="006A1CE4" w:rsidP="00E7499B">
            <w:pPr>
              <w:pStyle w:val="TAL"/>
              <w:rPr>
                <w:rFonts w:cs="Arial"/>
                <w:lang w:eastAsia="ja-JP"/>
              </w:rPr>
            </w:pPr>
          </w:p>
        </w:tc>
        <w:tc>
          <w:tcPr>
            <w:tcW w:w="1080" w:type="dxa"/>
          </w:tcPr>
          <w:p w14:paraId="046176AA"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2A121A85" w14:textId="77777777" w:rsidR="006A1CE4" w:rsidRPr="00E67E0D" w:rsidRDefault="006A1CE4" w:rsidP="00E7499B">
            <w:pPr>
              <w:pStyle w:val="TAL"/>
              <w:jc w:val="center"/>
              <w:rPr>
                <w:rFonts w:cs="Arial"/>
                <w:lang w:eastAsia="ja-JP"/>
              </w:rPr>
            </w:pPr>
            <w:r w:rsidRPr="00E67E0D">
              <w:rPr>
                <w:lang w:eastAsia="ja-JP"/>
              </w:rPr>
              <w:t>reject</w:t>
            </w:r>
          </w:p>
        </w:tc>
      </w:tr>
      <w:tr w:rsidR="006A1CE4" w:rsidRPr="00E67E0D" w14:paraId="4DF53953" w14:textId="77777777" w:rsidTr="00E7499B">
        <w:tc>
          <w:tcPr>
            <w:tcW w:w="2160" w:type="dxa"/>
          </w:tcPr>
          <w:p w14:paraId="1E2B0CAE" w14:textId="77777777" w:rsidR="006A1CE4" w:rsidRPr="00E67E0D" w:rsidRDefault="006A1CE4" w:rsidP="00E7499B">
            <w:pPr>
              <w:pStyle w:val="TAL"/>
              <w:rPr>
                <w:rFonts w:eastAsia="MS Mincho" w:cs="Arial"/>
                <w:lang w:eastAsia="ja-JP"/>
              </w:rPr>
            </w:pPr>
            <w:r w:rsidRPr="00E67E0D">
              <w:rPr>
                <w:bCs/>
                <w:lang w:eastAsia="ja-JP"/>
              </w:rPr>
              <w:t>RAN Status Transfer Transparent Container</w:t>
            </w:r>
          </w:p>
        </w:tc>
        <w:tc>
          <w:tcPr>
            <w:tcW w:w="1080" w:type="dxa"/>
          </w:tcPr>
          <w:p w14:paraId="74923D22"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29403DF6" w14:textId="77777777" w:rsidR="006A1CE4" w:rsidRPr="00E67E0D" w:rsidRDefault="006A1CE4" w:rsidP="00E7499B">
            <w:pPr>
              <w:pStyle w:val="TAL"/>
              <w:rPr>
                <w:rFonts w:cs="Arial"/>
                <w:lang w:eastAsia="ja-JP"/>
              </w:rPr>
            </w:pPr>
          </w:p>
        </w:tc>
        <w:tc>
          <w:tcPr>
            <w:tcW w:w="1512" w:type="dxa"/>
          </w:tcPr>
          <w:p w14:paraId="2095BC8B" w14:textId="2F185A1C" w:rsidR="006A1CE4" w:rsidRPr="00E67E0D" w:rsidRDefault="00AE297A" w:rsidP="00E7499B">
            <w:pPr>
              <w:pStyle w:val="TAL"/>
              <w:rPr>
                <w:rFonts w:cs="Arial"/>
                <w:lang w:eastAsia="ja-JP"/>
              </w:rPr>
            </w:pPr>
            <w:del w:id="3978" w:author="Issam" w:date="2019-02-12T23:38:00Z">
              <w:r w:rsidRPr="00FF6A95">
                <w:rPr>
                  <w:lang w:eastAsia="ja-JP"/>
                </w:rPr>
                <w:delText>OCTET STRING</w:delText>
              </w:r>
            </w:del>
            <w:ins w:id="3979" w:author="Issam" w:date="2019-02-12T23:38:00Z">
              <w:r w:rsidR="006A1CE4" w:rsidRPr="00E67E0D">
                <w:rPr>
                  <w:lang w:eastAsia="ja-JP"/>
                </w:rPr>
                <w:t>9.3.1.108</w:t>
              </w:r>
            </w:ins>
          </w:p>
        </w:tc>
        <w:tc>
          <w:tcPr>
            <w:tcW w:w="1728" w:type="dxa"/>
          </w:tcPr>
          <w:p w14:paraId="2B6EE07D" w14:textId="5445C3B4" w:rsidR="006A1CE4" w:rsidRPr="00E67E0D" w:rsidRDefault="00AE297A" w:rsidP="00E7499B">
            <w:pPr>
              <w:pStyle w:val="TAL"/>
              <w:rPr>
                <w:rFonts w:cs="Arial"/>
                <w:lang w:eastAsia="ja-JP"/>
              </w:rPr>
            </w:pPr>
            <w:del w:id="3980" w:author="Issam" w:date="2019-02-12T23:38:00Z">
              <w:r w:rsidRPr="00FF6A95">
                <w:rPr>
                  <w:rFonts w:cs="Arial"/>
                  <w:lang w:eastAsia="ja-JP"/>
                </w:rPr>
                <w:delText>This IE may need to be refined</w:delText>
              </w:r>
            </w:del>
          </w:p>
        </w:tc>
        <w:tc>
          <w:tcPr>
            <w:tcW w:w="1080" w:type="dxa"/>
          </w:tcPr>
          <w:p w14:paraId="57A6D388"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360DE41F" w14:textId="77777777" w:rsidR="006A1CE4" w:rsidRPr="00E67E0D" w:rsidRDefault="006A1CE4" w:rsidP="00E7499B">
            <w:pPr>
              <w:pStyle w:val="TAL"/>
              <w:jc w:val="center"/>
              <w:rPr>
                <w:rFonts w:cs="Arial"/>
                <w:lang w:eastAsia="ja-JP"/>
              </w:rPr>
            </w:pPr>
            <w:r w:rsidRPr="00E67E0D">
              <w:rPr>
                <w:lang w:eastAsia="ja-JP"/>
              </w:rPr>
              <w:t>reject</w:t>
            </w:r>
          </w:p>
        </w:tc>
      </w:tr>
    </w:tbl>
    <w:p w14:paraId="53A50A9B" w14:textId="77777777" w:rsidR="006A1CE4" w:rsidRPr="00E67E0D" w:rsidRDefault="006A1CE4" w:rsidP="00E7499B"/>
    <w:p w14:paraId="7D94B3E5" w14:textId="77777777" w:rsidR="006A1CE4" w:rsidRPr="00E67E0D" w:rsidRDefault="006A1CE4" w:rsidP="00E7499B">
      <w:pPr>
        <w:pStyle w:val="4"/>
      </w:pPr>
      <w:bookmarkStart w:id="3981" w:name="_Toc534720478"/>
      <w:bookmarkStart w:id="3982" w:name="_Toc525567490"/>
      <w:r w:rsidRPr="00E67E0D">
        <w:t>9.2.3.14</w:t>
      </w:r>
      <w:r w:rsidRPr="00E67E0D">
        <w:tab/>
        <w:t>DOWNLINK RAN STATUS TRANSFER</w:t>
      </w:r>
      <w:bookmarkEnd w:id="3981"/>
      <w:bookmarkEnd w:id="3982"/>
    </w:p>
    <w:p w14:paraId="4CC6655B" w14:textId="77777777" w:rsidR="006A1CE4" w:rsidRPr="00E67E0D" w:rsidRDefault="006A1CE4" w:rsidP="00E7499B">
      <w:pPr>
        <w:jc w:val="both"/>
      </w:pPr>
      <w:r w:rsidRPr="00E67E0D">
        <w:t xml:space="preserve">Direction: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15AF3C27" w14:textId="77777777" w:rsidTr="00E7499B">
        <w:tc>
          <w:tcPr>
            <w:tcW w:w="2160" w:type="dxa"/>
          </w:tcPr>
          <w:p w14:paraId="722B35FD"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7EC31441"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1CED10CE"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4DAA66CF"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1D36E0FA"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5D619F20"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05227355"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0B3412A0" w14:textId="77777777" w:rsidTr="00E7499B">
        <w:tc>
          <w:tcPr>
            <w:tcW w:w="2160" w:type="dxa"/>
          </w:tcPr>
          <w:p w14:paraId="7EA36773" w14:textId="77777777" w:rsidR="006A1CE4" w:rsidRPr="00E67E0D" w:rsidRDefault="006A1CE4" w:rsidP="00E7499B">
            <w:pPr>
              <w:pStyle w:val="TAL"/>
              <w:rPr>
                <w:rFonts w:cs="Arial"/>
                <w:lang w:eastAsia="ja-JP"/>
              </w:rPr>
            </w:pPr>
            <w:r w:rsidRPr="00E67E0D">
              <w:rPr>
                <w:lang w:eastAsia="ja-JP"/>
              </w:rPr>
              <w:t>Message Type</w:t>
            </w:r>
          </w:p>
        </w:tc>
        <w:tc>
          <w:tcPr>
            <w:tcW w:w="1080" w:type="dxa"/>
          </w:tcPr>
          <w:p w14:paraId="5DC4AB53" w14:textId="77777777" w:rsidR="006A1CE4" w:rsidRPr="00E67E0D" w:rsidRDefault="006A1CE4" w:rsidP="00E7499B">
            <w:pPr>
              <w:pStyle w:val="TAL"/>
              <w:rPr>
                <w:rFonts w:cs="Arial"/>
                <w:lang w:eastAsia="ja-JP"/>
              </w:rPr>
            </w:pPr>
            <w:r w:rsidRPr="00E67E0D">
              <w:rPr>
                <w:lang w:eastAsia="ja-JP"/>
              </w:rPr>
              <w:t>M</w:t>
            </w:r>
          </w:p>
        </w:tc>
        <w:tc>
          <w:tcPr>
            <w:tcW w:w="1080" w:type="dxa"/>
          </w:tcPr>
          <w:p w14:paraId="5CED756E" w14:textId="77777777" w:rsidR="006A1CE4" w:rsidRPr="00E67E0D" w:rsidRDefault="006A1CE4" w:rsidP="00E7499B">
            <w:pPr>
              <w:pStyle w:val="TAL"/>
              <w:rPr>
                <w:rFonts w:cs="Arial"/>
                <w:lang w:eastAsia="ja-JP"/>
              </w:rPr>
            </w:pPr>
          </w:p>
        </w:tc>
        <w:tc>
          <w:tcPr>
            <w:tcW w:w="1512" w:type="dxa"/>
          </w:tcPr>
          <w:p w14:paraId="1CBED47B" w14:textId="77777777" w:rsidR="006A1CE4" w:rsidRPr="00E67E0D" w:rsidRDefault="006A1CE4" w:rsidP="00E7499B">
            <w:pPr>
              <w:pStyle w:val="TAL"/>
              <w:rPr>
                <w:rFonts w:cs="Arial"/>
                <w:lang w:eastAsia="ja-JP"/>
              </w:rPr>
            </w:pPr>
            <w:r w:rsidRPr="00E67E0D">
              <w:rPr>
                <w:lang w:eastAsia="ja-JP"/>
              </w:rPr>
              <w:t>9.3.1.1</w:t>
            </w:r>
          </w:p>
        </w:tc>
        <w:tc>
          <w:tcPr>
            <w:tcW w:w="1728" w:type="dxa"/>
          </w:tcPr>
          <w:p w14:paraId="5FEA2C27" w14:textId="77777777" w:rsidR="006A1CE4" w:rsidRPr="00E67E0D" w:rsidRDefault="006A1CE4" w:rsidP="00E7499B">
            <w:pPr>
              <w:pStyle w:val="TAL"/>
              <w:rPr>
                <w:rFonts w:cs="Arial"/>
                <w:lang w:eastAsia="ja-JP"/>
              </w:rPr>
            </w:pPr>
          </w:p>
        </w:tc>
        <w:tc>
          <w:tcPr>
            <w:tcW w:w="1080" w:type="dxa"/>
          </w:tcPr>
          <w:p w14:paraId="35ACBA39" w14:textId="77777777" w:rsidR="006A1CE4" w:rsidRPr="00E67E0D" w:rsidRDefault="006A1CE4" w:rsidP="00E7499B">
            <w:pPr>
              <w:pStyle w:val="TAL"/>
              <w:jc w:val="center"/>
              <w:rPr>
                <w:rFonts w:cs="Arial"/>
                <w:lang w:eastAsia="ja-JP"/>
              </w:rPr>
            </w:pPr>
            <w:r w:rsidRPr="00E67E0D">
              <w:rPr>
                <w:lang w:eastAsia="ja-JP"/>
              </w:rPr>
              <w:t>YES</w:t>
            </w:r>
          </w:p>
        </w:tc>
        <w:tc>
          <w:tcPr>
            <w:tcW w:w="1080" w:type="dxa"/>
          </w:tcPr>
          <w:p w14:paraId="3E70DF52" w14:textId="77777777" w:rsidR="006A1CE4" w:rsidRPr="00E67E0D" w:rsidRDefault="006A1CE4" w:rsidP="00E7499B">
            <w:pPr>
              <w:pStyle w:val="TAL"/>
              <w:jc w:val="center"/>
              <w:rPr>
                <w:rFonts w:cs="Arial"/>
                <w:lang w:eastAsia="ja-JP"/>
              </w:rPr>
            </w:pPr>
            <w:r w:rsidRPr="00E67E0D">
              <w:rPr>
                <w:lang w:eastAsia="ja-JP"/>
              </w:rPr>
              <w:t>ignore</w:t>
            </w:r>
          </w:p>
        </w:tc>
      </w:tr>
      <w:tr w:rsidR="006A1CE4" w:rsidRPr="00E67E0D" w14:paraId="7E843BA8" w14:textId="77777777" w:rsidTr="00E7499B">
        <w:tc>
          <w:tcPr>
            <w:tcW w:w="2160" w:type="dxa"/>
          </w:tcPr>
          <w:p w14:paraId="67BB42B0" w14:textId="77777777" w:rsidR="006A1CE4" w:rsidRPr="00E67E0D" w:rsidRDefault="006A1CE4" w:rsidP="00E7499B">
            <w:pPr>
              <w:pStyle w:val="TAL"/>
              <w:rPr>
                <w:rFonts w:eastAsia="MS Mincho" w:cs="Arial"/>
                <w:lang w:eastAsia="ja-JP"/>
              </w:rPr>
            </w:pPr>
            <w:r w:rsidRPr="00E67E0D">
              <w:rPr>
                <w:lang w:eastAsia="ja-JP"/>
              </w:rPr>
              <w:t>AMF UE NGAP ID</w:t>
            </w:r>
          </w:p>
        </w:tc>
        <w:tc>
          <w:tcPr>
            <w:tcW w:w="1080" w:type="dxa"/>
          </w:tcPr>
          <w:p w14:paraId="15FA4D7B"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3E7B1E9B" w14:textId="77777777" w:rsidR="006A1CE4" w:rsidRPr="00E67E0D" w:rsidRDefault="006A1CE4" w:rsidP="00E7499B">
            <w:pPr>
              <w:pStyle w:val="TAL"/>
              <w:rPr>
                <w:rFonts w:cs="Arial"/>
                <w:lang w:eastAsia="ja-JP"/>
              </w:rPr>
            </w:pPr>
          </w:p>
        </w:tc>
        <w:tc>
          <w:tcPr>
            <w:tcW w:w="1512" w:type="dxa"/>
          </w:tcPr>
          <w:p w14:paraId="1451FF9F" w14:textId="77777777" w:rsidR="006A1CE4" w:rsidRPr="00E67E0D" w:rsidRDefault="006A1CE4" w:rsidP="00E7499B">
            <w:pPr>
              <w:pStyle w:val="TAL"/>
              <w:rPr>
                <w:rFonts w:cs="Arial"/>
                <w:lang w:eastAsia="ja-JP"/>
              </w:rPr>
            </w:pPr>
            <w:r w:rsidRPr="00E67E0D">
              <w:rPr>
                <w:lang w:eastAsia="ja-JP"/>
              </w:rPr>
              <w:t>9.3.3.1</w:t>
            </w:r>
          </w:p>
        </w:tc>
        <w:tc>
          <w:tcPr>
            <w:tcW w:w="1728" w:type="dxa"/>
          </w:tcPr>
          <w:p w14:paraId="28C82C0A" w14:textId="77777777" w:rsidR="006A1CE4" w:rsidRPr="00E67E0D" w:rsidRDefault="006A1CE4" w:rsidP="00E7499B">
            <w:pPr>
              <w:pStyle w:val="TAL"/>
              <w:rPr>
                <w:rFonts w:cs="Arial"/>
                <w:lang w:eastAsia="ja-JP"/>
              </w:rPr>
            </w:pPr>
          </w:p>
        </w:tc>
        <w:tc>
          <w:tcPr>
            <w:tcW w:w="1080" w:type="dxa"/>
          </w:tcPr>
          <w:p w14:paraId="224E34BB"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2D49AD25" w14:textId="77777777" w:rsidR="006A1CE4" w:rsidRPr="00E67E0D" w:rsidRDefault="006A1CE4" w:rsidP="00E7499B">
            <w:pPr>
              <w:pStyle w:val="TAL"/>
              <w:jc w:val="center"/>
              <w:rPr>
                <w:rFonts w:cs="Arial"/>
                <w:lang w:eastAsia="ja-JP"/>
              </w:rPr>
            </w:pPr>
            <w:r w:rsidRPr="00E67E0D">
              <w:rPr>
                <w:lang w:eastAsia="ja-JP"/>
              </w:rPr>
              <w:t>reject</w:t>
            </w:r>
          </w:p>
        </w:tc>
      </w:tr>
      <w:tr w:rsidR="006A1CE4" w:rsidRPr="00E67E0D" w14:paraId="192C04F0" w14:textId="77777777" w:rsidTr="00E7499B">
        <w:tc>
          <w:tcPr>
            <w:tcW w:w="2160" w:type="dxa"/>
          </w:tcPr>
          <w:p w14:paraId="31F1865B" w14:textId="77777777" w:rsidR="006A1CE4" w:rsidRPr="00E67E0D" w:rsidRDefault="006A1CE4" w:rsidP="00E7499B">
            <w:pPr>
              <w:pStyle w:val="TAL"/>
              <w:rPr>
                <w:rFonts w:eastAsia="MS Mincho" w:cs="Arial"/>
                <w:lang w:eastAsia="ja-JP"/>
              </w:rPr>
            </w:pPr>
            <w:r w:rsidRPr="00E67E0D">
              <w:rPr>
                <w:lang w:eastAsia="ja-JP"/>
              </w:rPr>
              <w:t>RAN UE NGAP ID</w:t>
            </w:r>
          </w:p>
        </w:tc>
        <w:tc>
          <w:tcPr>
            <w:tcW w:w="1080" w:type="dxa"/>
          </w:tcPr>
          <w:p w14:paraId="19BC214F"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61569BC7" w14:textId="77777777" w:rsidR="006A1CE4" w:rsidRPr="00E67E0D" w:rsidRDefault="006A1CE4" w:rsidP="00E7499B">
            <w:pPr>
              <w:pStyle w:val="TAL"/>
              <w:rPr>
                <w:rFonts w:cs="Arial"/>
                <w:lang w:eastAsia="ja-JP"/>
              </w:rPr>
            </w:pPr>
          </w:p>
        </w:tc>
        <w:tc>
          <w:tcPr>
            <w:tcW w:w="1512" w:type="dxa"/>
          </w:tcPr>
          <w:p w14:paraId="52A31774" w14:textId="77777777" w:rsidR="006A1CE4" w:rsidRPr="00E67E0D" w:rsidRDefault="006A1CE4" w:rsidP="00E7499B">
            <w:pPr>
              <w:pStyle w:val="TAL"/>
              <w:rPr>
                <w:rFonts w:cs="Arial"/>
                <w:lang w:eastAsia="ja-JP"/>
              </w:rPr>
            </w:pPr>
            <w:r w:rsidRPr="00E67E0D">
              <w:rPr>
                <w:lang w:eastAsia="ja-JP"/>
              </w:rPr>
              <w:t>9.3.3.2</w:t>
            </w:r>
          </w:p>
        </w:tc>
        <w:tc>
          <w:tcPr>
            <w:tcW w:w="1728" w:type="dxa"/>
          </w:tcPr>
          <w:p w14:paraId="55C7A823" w14:textId="77777777" w:rsidR="006A1CE4" w:rsidRPr="00E67E0D" w:rsidRDefault="006A1CE4" w:rsidP="00E7499B">
            <w:pPr>
              <w:pStyle w:val="TAL"/>
              <w:rPr>
                <w:rFonts w:cs="Arial"/>
                <w:lang w:eastAsia="ja-JP"/>
              </w:rPr>
            </w:pPr>
          </w:p>
        </w:tc>
        <w:tc>
          <w:tcPr>
            <w:tcW w:w="1080" w:type="dxa"/>
          </w:tcPr>
          <w:p w14:paraId="678A2F3D"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3B431FE9" w14:textId="77777777" w:rsidR="006A1CE4" w:rsidRPr="00E67E0D" w:rsidRDefault="006A1CE4" w:rsidP="00E7499B">
            <w:pPr>
              <w:pStyle w:val="TAL"/>
              <w:jc w:val="center"/>
              <w:rPr>
                <w:rFonts w:cs="Arial"/>
                <w:lang w:eastAsia="ja-JP"/>
              </w:rPr>
            </w:pPr>
            <w:r w:rsidRPr="00E67E0D">
              <w:rPr>
                <w:lang w:eastAsia="ja-JP"/>
              </w:rPr>
              <w:t>reject</w:t>
            </w:r>
          </w:p>
        </w:tc>
      </w:tr>
      <w:tr w:rsidR="006A1CE4" w:rsidRPr="00E67E0D" w14:paraId="581622E4" w14:textId="77777777" w:rsidTr="00E7499B">
        <w:tc>
          <w:tcPr>
            <w:tcW w:w="2160" w:type="dxa"/>
          </w:tcPr>
          <w:p w14:paraId="48C6361E" w14:textId="77777777" w:rsidR="006A1CE4" w:rsidRPr="00E67E0D" w:rsidRDefault="006A1CE4" w:rsidP="00E7499B">
            <w:pPr>
              <w:pStyle w:val="TAL"/>
              <w:rPr>
                <w:rFonts w:eastAsia="MS Mincho" w:cs="Arial"/>
                <w:lang w:eastAsia="ja-JP"/>
              </w:rPr>
            </w:pPr>
            <w:r w:rsidRPr="00E67E0D">
              <w:rPr>
                <w:bCs/>
                <w:lang w:eastAsia="ja-JP"/>
              </w:rPr>
              <w:t>RAN Status Transfer Transparent Container</w:t>
            </w:r>
          </w:p>
        </w:tc>
        <w:tc>
          <w:tcPr>
            <w:tcW w:w="1080" w:type="dxa"/>
          </w:tcPr>
          <w:p w14:paraId="7716E8F3" w14:textId="77777777" w:rsidR="006A1CE4" w:rsidRPr="00E67E0D" w:rsidRDefault="006A1CE4" w:rsidP="00E7499B">
            <w:pPr>
              <w:pStyle w:val="TAL"/>
              <w:rPr>
                <w:rFonts w:eastAsia="MS Mincho" w:cs="Arial"/>
                <w:lang w:eastAsia="ja-JP"/>
              </w:rPr>
            </w:pPr>
            <w:r w:rsidRPr="00E67E0D">
              <w:rPr>
                <w:lang w:eastAsia="ja-JP"/>
              </w:rPr>
              <w:t>M</w:t>
            </w:r>
          </w:p>
        </w:tc>
        <w:tc>
          <w:tcPr>
            <w:tcW w:w="1080" w:type="dxa"/>
          </w:tcPr>
          <w:p w14:paraId="44F39A21" w14:textId="77777777" w:rsidR="006A1CE4" w:rsidRPr="00E67E0D" w:rsidRDefault="006A1CE4" w:rsidP="00E7499B">
            <w:pPr>
              <w:pStyle w:val="TAL"/>
              <w:rPr>
                <w:rFonts w:cs="Arial"/>
                <w:lang w:eastAsia="ja-JP"/>
              </w:rPr>
            </w:pPr>
          </w:p>
        </w:tc>
        <w:tc>
          <w:tcPr>
            <w:tcW w:w="1512" w:type="dxa"/>
          </w:tcPr>
          <w:p w14:paraId="506CB489" w14:textId="1371C0F0" w:rsidR="006A1CE4" w:rsidRPr="00E67E0D" w:rsidRDefault="00AE297A" w:rsidP="00E7499B">
            <w:pPr>
              <w:pStyle w:val="TAL"/>
              <w:rPr>
                <w:rFonts w:cs="Arial"/>
                <w:lang w:eastAsia="ja-JP"/>
              </w:rPr>
            </w:pPr>
            <w:del w:id="3983" w:author="Issam" w:date="2019-02-12T23:38:00Z">
              <w:r w:rsidRPr="00FF6A95">
                <w:rPr>
                  <w:lang w:eastAsia="ja-JP"/>
                </w:rPr>
                <w:delText>OCTET STRING</w:delText>
              </w:r>
            </w:del>
            <w:ins w:id="3984" w:author="Issam" w:date="2019-02-12T23:38:00Z">
              <w:r w:rsidR="006A1CE4" w:rsidRPr="00E67E0D">
                <w:rPr>
                  <w:lang w:eastAsia="ja-JP"/>
                </w:rPr>
                <w:t>9.3.1.108</w:t>
              </w:r>
            </w:ins>
          </w:p>
        </w:tc>
        <w:tc>
          <w:tcPr>
            <w:tcW w:w="1728" w:type="dxa"/>
          </w:tcPr>
          <w:p w14:paraId="7556CFB9" w14:textId="0E0363EC" w:rsidR="006A1CE4" w:rsidRPr="00E67E0D" w:rsidRDefault="00AE297A" w:rsidP="00E7499B">
            <w:pPr>
              <w:pStyle w:val="TAL"/>
              <w:rPr>
                <w:rFonts w:cs="Arial"/>
                <w:lang w:eastAsia="ja-JP"/>
              </w:rPr>
            </w:pPr>
            <w:del w:id="3985" w:author="Issam" w:date="2019-02-12T23:38:00Z">
              <w:r w:rsidRPr="00FF6A95">
                <w:rPr>
                  <w:rFonts w:cs="Arial"/>
                  <w:lang w:eastAsia="ja-JP"/>
                </w:rPr>
                <w:delText>This IE may need to be refined</w:delText>
              </w:r>
            </w:del>
          </w:p>
        </w:tc>
        <w:tc>
          <w:tcPr>
            <w:tcW w:w="1080" w:type="dxa"/>
          </w:tcPr>
          <w:p w14:paraId="1E6BD1E3" w14:textId="77777777" w:rsidR="006A1CE4" w:rsidRPr="00E67E0D" w:rsidRDefault="006A1CE4" w:rsidP="00E7499B">
            <w:pPr>
              <w:pStyle w:val="TAL"/>
              <w:jc w:val="center"/>
              <w:rPr>
                <w:rFonts w:eastAsia="MS Mincho" w:cs="Arial"/>
                <w:lang w:eastAsia="ja-JP"/>
              </w:rPr>
            </w:pPr>
            <w:r w:rsidRPr="00E67E0D">
              <w:rPr>
                <w:lang w:eastAsia="ja-JP"/>
              </w:rPr>
              <w:t>YES</w:t>
            </w:r>
          </w:p>
        </w:tc>
        <w:tc>
          <w:tcPr>
            <w:tcW w:w="1080" w:type="dxa"/>
          </w:tcPr>
          <w:p w14:paraId="295FB7AD" w14:textId="77777777" w:rsidR="006A1CE4" w:rsidRPr="00E67E0D" w:rsidRDefault="006A1CE4" w:rsidP="00E7499B">
            <w:pPr>
              <w:pStyle w:val="TAL"/>
              <w:jc w:val="center"/>
              <w:rPr>
                <w:rFonts w:cs="Arial"/>
                <w:lang w:eastAsia="ja-JP"/>
              </w:rPr>
            </w:pPr>
            <w:r w:rsidRPr="00E67E0D">
              <w:rPr>
                <w:lang w:eastAsia="ja-JP"/>
              </w:rPr>
              <w:t>reject</w:t>
            </w:r>
          </w:p>
        </w:tc>
      </w:tr>
    </w:tbl>
    <w:p w14:paraId="644563C3" w14:textId="77777777" w:rsidR="006A1CE4" w:rsidRPr="00E67E0D" w:rsidRDefault="006A1CE4" w:rsidP="00E7499B"/>
    <w:p w14:paraId="55110EFF" w14:textId="77777777" w:rsidR="006A1CE4" w:rsidRPr="00E67E0D" w:rsidRDefault="006A1CE4" w:rsidP="00E7499B">
      <w:pPr>
        <w:pStyle w:val="3"/>
      </w:pPr>
      <w:bookmarkStart w:id="3986" w:name="_Toc534720479"/>
      <w:bookmarkStart w:id="3987" w:name="_Toc525567491"/>
      <w:r w:rsidRPr="00E67E0D">
        <w:t>9.2.4</w:t>
      </w:r>
      <w:r w:rsidRPr="00E67E0D">
        <w:tab/>
        <w:t>Paging Messages</w:t>
      </w:r>
      <w:bookmarkEnd w:id="3986"/>
      <w:bookmarkEnd w:id="3987"/>
    </w:p>
    <w:p w14:paraId="0A7940B4" w14:textId="77777777" w:rsidR="006A1CE4" w:rsidRPr="00E67E0D" w:rsidRDefault="006A1CE4" w:rsidP="00E7499B">
      <w:pPr>
        <w:pStyle w:val="4"/>
      </w:pPr>
      <w:bookmarkStart w:id="3988" w:name="_Toc534720480"/>
      <w:bookmarkStart w:id="3989" w:name="_Toc525567492"/>
      <w:r w:rsidRPr="00E67E0D">
        <w:t>9.2.4.1</w:t>
      </w:r>
      <w:r w:rsidRPr="00E67E0D">
        <w:tab/>
        <w:t>PAGING</w:t>
      </w:r>
      <w:bookmarkEnd w:id="3988"/>
      <w:bookmarkEnd w:id="3989"/>
    </w:p>
    <w:p w14:paraId="68B3FABA" w14:textId="77777777" w:rsidR="006A1CE4" w:rsidRPr="00E67E0D" w:rsidRDefault="006A1CE4" w:rsidP="00E7499B">
      <w:pPr>
        <w:keepNext/>
        <w:rPr>
          <w:rFonts w:eastAsia="Batang"/>
        </w:rPr>
      </w:pPr>
      <w:r w:rsidRPr="00E67E0D">
        <w:t>This message is sent by the AMF and is used to page a UE in one or several tracking areas.</w:t>
      </w:r>
    </w:p>
    <w:p w14:paraId="5BA69A65" w14:textId="77777777" w:rsidR="006A1CE4" w:rsidRPr="00E67E0D" w:rsidRDefault="006A1CE4" w:rsidP="00E7499B">
      <w:r w:rsidRPr="00E67E0D">
        <w:t xml:space="preserve">Direction: AMF </w:t>
      </w:r>
      <w:r w:rsidRPr="00E67E0D">
        <w:sym w:font="Symbol" w:char="F0AE"/>
      </w:r>
      <w:r w:rsidRPr="00E67E0D">
        <w:t xml:space="preserve"> gNB</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4E8070E5" w14:textId="77777777" w:rsidTr="00E7499B">
        <w:tc>
          <w:tcPr>
            <w:tcW w:w="2160" w:type="dxa"/>
          </w:tcPr>
          <w:p w14:paraId="217DF2F4"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77DE4172"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2481A535"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1CABA039"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7F2E667F"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321F1464"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6D5E1CB6"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2EFF7008" w14:textId="77777777" w:rsidTr="00E7499B">
        <w:tc>
          <w:tcPr>
            <w:tcW w:w="2160" w:type="dxa"/>
          </w:tcPr>
          <w:p w14:paraId="3077E7EB"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0308FD57" w14:textId="77777777" w:rsidR="006A1CE4" w:rsidRPr="00E67E0D" w:rsidRDefault="006A1CE4" w:rsidP="00E7499B">
            <w:pPr>
              <w:pStyle w:val="TAL"/>
              <w:rPr>
                <w:rFonts w:cs="Arial"/>
                <w:lang w:eastAsia="ja-JP"/>
              </w:rPr>
            </w:pPr>
            <w:r w:rsidRPr="00E67E0D">
              <w:rPr>
                <w:rFonts w:cs="Arial"/>
                <w:lang w:eastAsia="ko-KR"/>
              </w:rPr>
              <w:t>M</w:t>
            </w:r>
          </w:p>
        </w:tc>
        <w:tc>
          <w:tcPr>
            <w:tcW w:w="1080" w:type="dxa"/>
          </w:tcPr>
          <w:p w14:paraId="0AEB935A" w14:textId="77777777" w:rsidR="006A1CE4" w:rsidRPr="00E67E0D" w:rsidRDefault="006A1CE4" w:rsidP="00E7499B">
            <w:pPr>
              <w:pStyle w:val="TAL"/>
              <w:rPr>
                <w:rFonts w:cs="Arial"/>
                <w:lang w:eastAsia="ja-JP"/>
              </w:rPr>
            </w:pPr>
          </w:p>
        </w:tc>
        <w:tc>
          <w:tcPr>
            <w:tcW w:w="1512" w:type="dxa"/>
          </w:tcPr>
          <w:p w14:paraId="0A80A5A3" w14:textId="77777777" w:rsidR="006A1CE4" w:rsidRPr="00E67E0D" w:rsidRDefault="006A1CE4" w:rsidP="00E7499B">
            <w:pPr>
              <w:pStyle w:val="TAL"/>
              <w:rPr>
                <w:rFonts w:cs="Arial"/>
                <w:lang w:eastAsia="ja-JP"/>
              </w:rPr>
            </w:pPr>
            <w:r w:rsidRPr="00E67E0D">
              <w:rPr>
                <w:rFonts w:cs="Arial"/>
                <w:lang w:eastAsia="ja-JP"/>
              </w:rPr>
              <w:t>9.3.1.1</w:t>
            </w:r>
          </w:p>
        </w:tc>
        <w:tc>
          <w:tcPr>
            <w:tcW w:w="1728" w:type="dxa"/>
          </w:tcPr>
          <w:p w14:paraId="045F22B2" w14:textId="77777777" w:rsidR="006A1CE4" w:rsidRPr="00E67E0D" w:rsidRDefault="006A1CE4" w:rsidP="00E7499B">
            <w:pPr>
              <w:pStyle w:val="TAL"/>
              <w:rPr>
                <w:rFonts w:cs="Arial"/>
                <w:lang w:eastAsia="ja-JP"/>
              </w:rPr>
            </w:pPr>
          </w:p>
        </w:tc>
        <w:tc>
          <w:tcPr>
            <w:tcW w:w="1080" w:type="dxa"/>
          </w:tcPr>
          <w:p w14:paraId="50C2ABA2"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573F35CA"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AE297A" w:rsidRPr="00FF6A95" w14:paraId="2FF8778B" w14:textId="77777777" w:rsidTr="00AE297A">
        <w:trPr>
          <w:del w:id="3990" w:author="Issam" w:date="2019-02-12T23:38:00Z"/>
        </w:trPr>
        <w:tc>
          <w:tcPr>
            <w:tcW w:w="2160" w:type="dxa"/>
          </w:tcPr>
          <w:p w14:paraId="331D1912" w14:textId="77777777" w:rsidR="00AE297A" w:rsidRPr="00FF6A95" w:rsidRDefault="00AE297A" w:rsidP="00AE297A">
            <w:pPr>
              <w:pStyle w:val="TAL"/>
              <w:rPr>
                <w:del w:id="3991" w:author="Issam" w:date="2019-02-12T23:38:00Z"/>
                <w:rFonts w:eastAsia="MS Mincho" w:cs="Arial"/>
                <w:lang w:eastAsia="ja-JP"/>
              </w:rPr>
            </w:pPr>
            <w:del w:id="3992" w:author="Issam" w:date="2019-02-12T23:38:00Z">
              <w:r w:rsidRPr="00FF6A95">
                <w:rPr>
                  <w:rFonts w:cs="Arial"/>
                  <w:lang w:eastAsia="ja-JP"/>
                </w:rPr>
                <w:delText>UE Identity Index Value</w:delText>
              </w:r>
            </w:del>
          </w:p>
        </w:tc>
        <w:tc>
          <w:tcPr>
            <w:tcW w:w="1080" w:type="dxa"/>
          </w:tcPr>
          <w:p w14:paraId="7E579430" w14:textId="77777777" w:rsidR="00AE297A" w:rsidRPr="00FF6A95" w:rsidRDefault="00AE297A" w:rsidP="00AE297A">
            <w:pPr>
              <w:pStyle w:val="TAL"/>
              <w:rPr>
                <w:del w:id="3993" w:author="Issam" w:date="2019-02-12T23:38:00Z"/>
                <w:rFonts w:eastAsia="MS Mincho" w:cs="Arial"/>
                <w:lang w:eastAsia="ja-JP"/>
              </w:rPr>
            </w:pPr>
            <w:del w:id="3994" w:author="Issam" w:date="2019-02-12T23:38:00Z">
              <w:r w:rsidRPr="00FF6A95">
                <w:rPr>
                  <w:rFonts w:cs="Arial"/>
                  <w:lang w:eastAsia="ja-JP"/>
                </w:rPr>
                <w:delText>M</w:delText>
              </w:r>
            </w:del>
          </w:p>
        </w:tc>
        <w:tc>
          <w:tcPr>
            <w:tcW w:w="1080" w:type="dxa"/>
          </w:tcPr>
          <w:p w14:paraId="00DCEEAD" w14:textId="77777777" w:rsidR="00AE297A" w:rsidRPr="00FF6A95" w:rsidRDefault="00AE297A" w:rsidP="00AE297A">
            <w:pPr>
              <w:pStyle w:val="TAL"/>
              <w:rPr>
                <w:del w:id="3995" w:author="Issam" w:date="2019-02-12T23:38:00Z"/>
                <w:rFonts w:cs="Arial"/>
                <w:lang w:eastAsia="ja-JP"/>
              </w:rPr>
            </w:pPr>
          </w:p>
        </w:tc>
        <w:tc>
          <w:tcPr>
            <w:tcW w:w="1512" w:type="dxa"/>
          </w:tcPr>
          <w:p w14:paraId="36BD126E" w14:textId="77777777" w:rsidR="00AE297A" w:rsidRPr="00FF6A95" w:rsidRDefault="00AE297A" w:rsidP="00AE297A">
            <w:pPr>
              <w:pStyle w:val="TAL"/>
              <w:rPr>
                <w:del w:id="3996" w:author="Issam" w:date="2019-02-12T23:38:00Z"/>
                <w:rFonts w:cs="Arial"/>
                <w:lang w:eastAsia="ja-JP"/>
              </w:rPr>
            </w:pPr>
            <w:del w:id="3997" w:author="Issam" w:date="2019-02-12T23:38:00Z">
              <w:r w:rsidRPr="00FF6A95">
                <w:rPr>
                  <w:rFonts w:cs="Arial"/>
                  <w:lang w:eastAsia="ja-JP"/>
                </w:rPr>
                <w:delText>9.3.3.23</w:delText>
              </w:r>
            </w:del>
          </w:p>
        </w:tc>
        <w:tc>
          <w:tcPr>
            <w:tcW w:w="1728" w:type="dxa"/>
          </w:tcPr>
          <w:p w14:paraId="0E78C68E" w14:textId="77777777" w:rsidR="00AE297A" w:rsidRPr="00FF6A95" w:rsidRDefault="00AE297A" w:rsidP="00AE297A">
            <w:pPr>
              <w:pStyle w:val="TAL"/>
              <w:rPr>
                <w:del w:id="3998" w:author="Issam" w:date="2019-02-12T23:38:00Z"/>
                <w:rFonts w:cs="Arial"/>
                <w:lang w:eastAsia="ja-JP"/>
              </w:rPr>
            </w:pPr>
          </w:p>
        </w:tc>
        <w:tc>
          <w:tcPr>
            <w:tcW w:w="1080" w:type="dxa"/>
          </w:tcPr>
          <w:p w14:paraId="4A65E431" w14:textId="77777777" w:rsidR="00AE297A" w:rsidRPr="00FF6A95" w:rsidRDefault="00AE297A" w:rsidP="00AE297A">
            <w:pPr>
              <w:pStyle w:val="TAL"/>
              <w:jc w:val="center"/>
              <w:rPr>
                <w:del w:id="3999" w:author="Issam" w:date="2019-02-12T23:38:00Z"/>
                <w:rFonts w:eastAsia="MS Mincho" w:cs="Arial"/>
                <w:lang w:eastAsia="ja-JP"/>
              </w:rPr>
            </w:pPr>
            <w:del w:id="4000" w:author="Issam" w:date="2019-02-12T23:38:00Z">
              <w:r w:rsidRPr="00FF6A95">
                <w:rPr>
                  <w:rFonts w:cs="Arial"/>
                  <w:lang w:eastAsia="ja-JP"/>
                </w:rPr>
                <w:delText>YES</w:delText>
              </w:r>
            </w:del>
          </w:p>
        </w:tc>
        <w:tc>
          <w:tcPr>
            <w:tcW w:w="1080" w:type="dxa"/>
          </w:tcPr>
          <w:p w14:paraId="41F004E4" w14:textId="77777777" w:rsidR="00AE297A" w:rsidRPr="00FF6A95" w:rsidRDefault="00AE297A" w:rsidP="00AE297A">
            <w:pPr>
              <w:pStyle w:val="TAL"/>
              <w:jc w:val="center"/>
              <w:rPr>
                <w:del w:id="4001" w:author="Issam" w:date="2019-02-12T23:38:00Z"/>
                <w:rFonts w:cs="Arial"/>
                <w:lang w:eastAsia="ja-JP"/>
              </w:rPr>
            </w:pPr>
            <w:del w:id="4002" w:author="Issam" w:date="2019-02-12T23:38:00Z">
              <w:r w:rsidRPr="00FF6A95">
                <w:rPr>
                  <w:rFonts w:cs="Arial"/>
                  <w:lang w:eastAsia="ja-JP"/>
                </w:rPr>
                <w:delText>ignore</w:delText>
              </w:r>
            </w:del>
          </w:p>
        </w:tc>
      </w:tr>
      <w:tr w:rsidR="006A1CE4" w:rsidRPr="00E67E0D" w14:paraId="6BD727C2" w14:textId="77777777" w:rsidTr="00E7499B">
        <w:tc>
          <w:tcPr>
            <w:tcW w:w="2160" w:type="dxa"/>
          </w:tcPr>
          <w:p w14:paraId="1879C118" w14:textId="77777777" w:rsidR="006A1CE4" w:rsidRPr="00E67E0D" w:rsidRDefault="006A1CE4" w:rsidP="00E7499B">
            <w:pPr>
              <w:pStyle w:val="TAL"/>
              <w:rPr>
                <w:rFonts w:eastAsia="MS Mincho" w:cs="Arial"/>
                <w:lang w:eastAsia="ja-JP"/>
              </w:rPr>
            </w:pPr>
            <w:r w:rsidRPr="00E67E0D">
              <w:rPr>
                <w:rFonts w:cs="Arial"/>
                <w:lang w:eastAsia="ja-JP"/>
              </w:rPr>
              <w:t>UE Paging Identity</w:t>
            </w:r>
          </w:p>
        </w:tc>
        <w:tc>
          <w:tcPr>
            <w:tcW w:w="1080" w:type="dxa"/>
          </w:tcPr>
          <w:p w14:paraId="11F17590"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7737BF7E" w14:textId="77777777" w:rsidR="006A1CE4" w:rsidRPr="00E67E0D" w:rsidRDefault="006A1CE4" w:rsidP="00E7499B">
            <w:pPr>
              <w:pStyle w:val="TAL"/>
              <w:rPr>
                <w:rFonts w:cs="Arial"/>
                <w:lang w:eastAsia="ja-JP"/>
              </w:rPr>
            </w:pPr>
          </w:p>
        </w:tc>
        <w:tc>
          <w:tcPr>
            <w:tcW w:w="1512" w:type="dxa"/>
          </w:tcPr>
          <w:p w14:paraId="30BA4F18" w14:textId="77777777" w:rsidR="006A1CE4" w:rsidRPr="00E67E0D" w:rsidRDefault="006A1CE4" w:rsidP="00E7499B">
            <w:pPr>
              <w:pStyle w:val="TAL"/>
              <w:rPr>
                <w:rFonts w:cs="Arial"/>
                <w:lang w:eastAsia="ja-JP"/>
              </w:rPr>
            </w:pPr>
            <w:r w:rsidRPr="00E67E0D">
              <w:rPr>
                <w:rFonts w:cs="Arial"/>
                <w:lang w:eastAsia="ja-JP"/>
              </w:rPr>
              <w:t>9.3.3.18</w:t>
            </w:r>
          </w:p>
        </w:tc>
        <w:tc>
          <w:tcPr>
            <w:tcW w:w="1728" w:type="dxa"/>
          </w:tcPr>
          <w:p w14:paraId="76790B2E" w14:textId="77777777" w:rsidR="006A1CE4" w:rsidRPr="00E67E0D" w:rsidRDefault="006A1CE4" w:rsidP="00E7499B">
            <w:pPr>
              <w:pStyle w:val="TAL"/>
              <w:rPr>
                <w:rFonts w:cs="Arial"/>
                <w:lang w:eastAsia="ja-JP"/>
              </w:rPr>
            </w:pPr>
          </w:p>
        </w:tc>
        <w:tc>
          <w:tcPr>
            <w:tcW w:w="1080" w:type="dxa"/>
          </w:tcPr>
          <w:p w14:paraId="1CAEDE25"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7B8D03C9"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4A1FD171" w14:textId="77777777" w:rsidTr="00E7499B">
        <w:tc>
          <w:tcPr>
            <w:tcW w:w="2160" w:type="dxa"/>
          </w:tcPr>
          <w:p w14:paraId="381D337D" w14:textId="77777777" w:rsidR="006A1CE4" w:rsidRPr="00E67E0D" w:rsidRDefault="006A1CE4" w:rsidP="00E7499B">
            <w:pPr>
              <w:pStyle w:val="TAL"/>
              <w:rPr>
                <w:rFonts w:eastAsia="MS Mincho" w:cs="Arial"/>
                <w:lang w:eastAsia="ja-JP"/>
              </w:rPr>
            </w:pPr>
            <w:r w:rsidRPr="00E67E0D">
              <w:rPr>
                <w:rFonts w:cs="Arial"/>
                <w:lang w:eastAsia="ko-KR"/>
              </w:rPr>
              <w:t>Paging DRX</w:t>
            </w:r>
          </w:p>
        </w:tc>
        <w:tc>
          <w:tcPr>
            <w:tcW w:w="1080" w:type="dxa"/>
          </w:tcPr>
          <w:p w14:paraId="534D1F8C" w14:textId="77777777" w:rsidR="006A1CE4" w:rsidRPr="00E67E0D" w:rsidRDefault="006A1CE4" w:rsidP="00E7499B">
            <w:pPr>
              <w:pStyle w:val="TAL"/>
              <w:rPr>
                <w:rFonts w:eastAsia="MS Mincho" w:cs="Arial"/>
                <w:lang w:eastAsia="ja-JP"/>
              </w:rPr>
            </w:pPr>
            <w:r w:rsidRPr="00E67E0D">
              <w:rPr>
                <w:rFonts w:cs="Arial"/>
                <w:lang w:eastAsia="ja-JP"/>
              </w:rPr>
              <w:t>O</w:t>
            </w:r>
          </w:p>
        </w:tc>
        <w:tc>
          <w:tcPr>
            <w:tcW w:w="1080" w:type="dxa"/>
          </w:tcPr>
          <w:p w14:paraId="50C00F3B" w14:textId="77777777" w:rsidR="006A1CE4" w:rsidRPr="00E67E0D" w:rsidRDefault="006A1CE4" w:rsidP="00E7499B">
            <w:pPr>
              <w:pStyle w:val="TAL"/>
              <w:rPr>
                <w:rFonts w:cs="Arial"/>
                <w:lang w:eastAsia="ja-JP"/>
              </w:rPr>
            </w:pPr>
          </w:p>
        </w:tc>
        <w:tc>
          <w:tcPr>
            <w:tcW w:w="1512" w:type="dxa"/>
          </w:tcPr>
          <w:p w14:paraId="73152E4F" w14:textId="77777777" w:rsidR="006A1CE4" w:rsidRPr="00E67E0D" w:rsidRDefault="006A1CE4" w:rsidP="00E7499B">
            <w:pPr>
              <w:pStyle w:val="TAL"/>
              <w:rPr>
                <w:rFonts w:cs="Arial"/>
                <w:lang w:eastAsia="ja-JP"/>
              </w:rPr>
            </w:pPr>
            <w:r w:rsidRPr="00E67E0D">
              <w:rPr>
                <w:rFonts w:cs="Arial"/>
                <w:lang w:eastAsia="ja-JP"/>
              </w:rPr>
              <w:t>9.3.1.90</w:t>
            </w:r>
          </w:p>
        </w:tc>
        <w:tc>
          <w:tcPr>
            <w:tcW w:w="1728" w:type="dxa"/>
          </w:tcPr>
          <w:p w14:paraId="0E9E91C6" w14:textId="77777777" w:rsidR="006A1CE4" w:rsidRPr="00E67E0D" w:rsidRDefault="006A1CE4" w:rsidP="00E7499B">
            <w:pPr>
              <w:pStyle w:val="TAL"/>
              <w:rPr>
                <w:rFonts w:cs="Arial"/>
                <w:lang w:eastAsia="ja-JP"/>
              </w:rPr>
            </w:pPr>
          </w:p>
        </w:tc>
        <w:tc>
          <w:tcPr>
            <w:tcW w:w="1080" w:type="dxa"/>
          </w:tcPr>
          <w:p w14:paraId="744B232E"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01919C24"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368EFF69" w14:textId="77777777" w:rsidTr="00E7499B">
        <w:tc>
          <w:tcPr>
            <w:tcW w:w="2160" w:type="dxa"/>
          </w:tcPr>
          <w:p w14:paraId="41B2B704" w14:textId="77777777" w:rsidR="006A1CE4" w:rsidRPr="00E67E0D" w:rsidRDefault="006A1CE4" w:rsidP="00E7499B">
            <w:pPr>
              <w:pStyle w:val="TAL"/>
              <w:rPr>
                <w:rFonts w:eastAsia="MS Mincho"/>
                <w:lang w:eastAsia="ja-JP"/>
              </w:rPr>
            </w:pPr>
            <w:r w:rsidRPr="00E67E0D">
              <w:rPr>
                <w:rFonts w:eastAsia="Batang"/>
                <w:b/>
                <w:lang w:eastAsia="ko-KR"/>
              </w:rPr>
              <w:t>TAI List for Paging</w:t>
            </w:r>
          </w:p>
        </w:tc>
        <w:tc>
          <w:tcPr>
            <w:tcW w:w="1080" w:type="dxa"/>
          </w:tcPr>
          <w:p w14:paraId="0023E707" w14:textId="77777777" w:rsidR="006A1CE4" w:rsidRPr="00E67E0D" w:rsidRDefault="006A1CE4" w:rsidP="00E7499B">
            <w:pPr>
              <w:pStyle w:val="TAL"/>
              <w:rPr>
                <w:rFonts w:eastAsia="MS Mincho" w:cs="Arial"/>
                <w:lang w:eastAsia="ja-JP"/>
              </w:rPr>
            </w:pPr>
          </w:p>
        </w:tc>
        <w:tc>
          <w:tcPr>
            <w:tcW w:w="1080" w:type="dxa"/>
          </w:tcPr>
          <w:p w14:paraId="7C62B176" w14:textId="77777777" w:rsidR="006A1CE4" w:rsidRPr="00E67E0D" w:rsidRDefault="006A1CE4" w:rsidP="00E7499B">
            <w:pPr>
              <w:pStyle w:val="TAL"/>
              <w:rPr>
                <w:rFonts w:cs="Arial"/>
                <w:lang w:eastAsia="ja-JP"/>
              </w:rPr>
            </w:pPr>
            <w:r w:rsidRPr="00E67E0D">
              <w:rPr>
                <w:rFonts w:cs="Arial"/>
                <w:i/>
                <w:iCs/>
                <w:lang w:eastAsia="ja-JP"/>
              </w:rPr>
              <w:t>1</w:t>
            </w:r>
          </w:p>
        </w:tc>
        <w:tc>
          <w:tcPr>
            <w:tcW w:w="1512" w:type="dxa"/>
          </w:tcPr>
          <w:p w14:paraId="713EE55D" w14:textId="77777777" w:rsidR="006A1CE4" w:rsidRPr="00E67E0D" w:rsidRDefault="006A1CE4" w:rsidP="00E7499B">
            <w:pPr>
              <w:pStyle w:val="TAL"/>
              <w:rPr>
                <w:rFonts w:cs="Arial"/>
                <w:lang w:eastAsia="ja-JP"/>
              </w:rPr>
            </w:pPr>
          </w:p>
        </w:tc>
        <w:tc>
          <w:tcPr>
            <w:tcW w:w="1728" w:type="dxa"/>
          </w:tcPr>
          <w:p w14:paraId="14F225C9" w14:textId="77777777" w:rsidR="006A1CE4" w:rsidRPr="00E67E0D" w:rsidRDefault="006A1CE4" w:rsidP="00E7499B">
            <w:pPr>
              <w:pStyle w:val="TAL"/>
              <w:rPr>
                <w:rFonts w:cs="Arial"/>
                <w:lang w:eastAsia="ja-JP"/>
              </w:rPr>
            </w:pPr>
          </w:p>
        </w:tc>
        <w:tc>
          <w:tcPr>
            <w:tcW w:w="1080" w:type="dxa"/>
          </w:tcPr>
          <w:p w14:paraId="28A05362"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29AB9565"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795E3C3A" w14:textId="77777777" w:rsidTr="00E7499B">
        <w:tc>
          <w:tcPr>
            <w:tcW w:w="2160" w:type="dxa"/>
          </w:tcPr>
          <w:p w14:paraId="26E93012" w14:textId="77777777" w:rsidR="006A1CE4" w:rsidRPr="00E67E0D" w:rsidRDefault="006A1CE4" w:rsidP="00E7499B">
            <w:pPr>
              <w:pStyle w:val="TAL"/>
              <w:ind w:left="75"/>
              <w:rPr>
                <w:rFonts w:eastAsia="MS Mincho" w:cs="Arial"/>
                <w:b/>
                <w:lang w:eastAsia="ja-JP"/>
              </w:rPr>
            </w:pPr>
            <w:r w:rsidRPr="00E67E0D">
              <w:rPr>
                <w:rFonts w:eastAsia="Batang" w:cs="Arial"/>
                <w:b/>
                <w:lang w:eastAsia="ko-KR"/>
              </w:rPr>
              <w:t>&gt;TAI List for Paging Item</w:t>
            </w:r>
          </w:p>
        </w:tc>
        <w:tc>
          <w:tcPr>
            <w:tcW w:w="1080" w:type="dxa"/>
          </w:tcPr>
          <w:p w14:paraId="5AE5DC9B" w14:textId="77777777" w:rsidR="006A1CE4" w:rsidRPr="00E67E0D" w:rsidRDefault="006A1CE4" w:rsidP="00E7499B">
            <w:pPr>
              <w:pStyle w:val="TAL"/>
              <w:rPr>
                <w:rFonts w:eastAsia="MS Mincho" w:cs="Arial"/>
                <w:lang w:eastAsia="ja-JP"/>
              </w:rPr>
            </w:pPr>
          </w:p>
        </w:tc>
        <w:tc>
          <w:tcPr>
            <w:tcW w:w="1080" w:type="dxa"/>
          </w:tcPr>
          <w:p w14:paraId="3F4D1DBF" w14:textId="77777777" w:rsidR="006A1CE4" w:rsidRPr="00E67E0D" w:rsidRDefault="006A1CE4" w:rsidP="00E7499B">
            <w:pPr>
              <w:pStyle w:val="TAL"/>
              <w:rPr>
                <w:rFonts w:cs="Arial"/>
                <w:lang w:eastAsia="ja-JP"/>
              </w:rPr>
            </w:pPr>
            <w:r w:rsidRPr="00E67E0D">
              <w:rPr>
                <w:rFonts w:cs="Arial"/>
                <w:i/>
                <w:iCs/>
                <w:lang w:eastAsia="ja-JP"/>
              </w:rPr>
              <w:t>1..&lt;maxnoofTAIforPaging&gt;</w:t>
            </w:r>
          </w:p>
        </w:tc>
        <w:tc>
          <w:tcPr>
            <w:tcW w:w="1512" w:type="dxa"/>
          </w:tcPr>
          <w:p w14:paraId="0C7AF065" w14:textId="77777777" w:rsidR="006A1CE4" w:rsidRPr="00E67E0D" w:rsidRDefault="006A1CE4" w:rsidP="00E7499B">
            <w:pPr>
              <w:pStyle w:val="TAL"/>
              <w:rPr>
                <w:rFonts w:cs="Arial"/>
                <w:lang w:eastAsia="ja-JP"/>
              </w:rPr>
            </w:pPr>
          </w:p>
        </w:tc>
        <w:tc>
          <w:tcPr>
            <w:tcW w:w="1728" w:type="dxa"/>
          </w:tcPr>
          <w:p w14:paraId="63651B85" w14:textId="77777777" w:rsidR="006A1CE4" w:rsidRPr="00E67E0D" w:rsidRDefault="006A1CE4" w:rsidP="00E7499B">
            <w:pPr>
              <w:pStyle w:val="TAL"/>
              <w:rPr>
                <w:rFonts w:cs="Arial"/>
                <w:lang w:eastAsia="ja-JP"/>
              </w:rPr>
            </w:pPr>
          </w:p>
        </w:tc>
        <w:tc>
          <w:tcPr>
            <w:tcW w:w="1080" w:type="dxa"/>
          </w:tcPr>
          <w:p w14:paraId="38DDAC70" w14:textId="77777777" w:rsidR="006A1CE4" w:rsidRPr="00E67E0D" w:rsidRDefault="006A1CE4" w:rsidP="00E7499B">
            <w:pPr>
              <w:pStyle w:val="TAL"/>
              <w:jc w:val="center"/>
              <w:rPr>
                <w:rFonts w:eastAsia="MS Mincho" w:cs="Arial"/>
                <w:lang w:eastAsia="ja-JP"/>
              </w:rPr>
            </w:pPr>
            <w:r w:rsidRPr="00E67E0D">
              <w:rPr>
                <w:rFonts w:cs="Arial"/>
                <w:lang w:eastAsia="ja-JP"/>
              </w:rPr>
              <w:t>-</w:t>
            </w:r>
          </w:p>
        </w:tc>
        <w:tc>
          <w:tcPr>
            <w:tcW w:w="1080" w:type="dxa"/>
          </w:tcPr>
          <w:p w14:paraId="2B2D067A" w14:textId="77777777" w:rsidR="006A1CE4" w:rsidRPr="00E67E0D" w:rsidRDefault="006A1CE4" w:rsidP="00E7499B">
            <w:pPr>
              <w:pStyle w:val="TAL"/>
              <w:jc w:val="center"/>
              <w:rPr>
                <w:rFonts w:cs="Arial"/>
                <w:lang w:eastAsia="ja-JP"/>
              </w:rPr>
            </w:pPr>
          </w:p>
        </w:tc>
      </w:tr>
      <w:tr w:rsidR="006A1CE4" w:rsidRPr="00E67E0D" w14:paraId="5E045030" w14:textId="77777777" w:rsidTr="00E7499B">
        <w:tc>
          <w:tcPr>
            <w:tcW w:w="2160" w:type="dxa"/>
          </w:tcPr>
          <w:p w14:paraId="2F3968F8" w14:textId="77777777" w:rsidR="006A1CE4" w:rsidRPr="00E67E0D" w:rsidRDefault="006A1CE4" w:rsidP="00E7499B">
            <w:pPr>
              <w:pStyle w:val="TAL"/>
              <w:ind w:left="165"/>
              <w:rPr>
                <w:rFonts w:eastAsia="MS Mincho" w:cs="Arial"/>
                <w:lang w:eastAsia="ja-JP"/>
              </w:rPr>
            </w:pPr>
            <w:r w:rsidRPr="00E67E0D">
              <w:rPr>
                <w:rFonts w:eastAsia="Batang" w:cs="Arial"/>
                <w:lang w:eastAsia="ko-KR"/>
              </w:rPr>
              <w:t>&gt;&gt;TAI</w:t>
            </w:r>
          </w:p>
        </w:tc>
        <w:tc>
          <w:tcPr>
            <w:tcW w:w="1080" w:type="dxa"/>
          </w:tcPr>
          <w:p w14:paraId="487CBB26" w14:textId="77777777" w:rsidR="006A1CE4" w:rsidRPr="00E67E0D" w:rsidRDefault="006A1CE4" w:rsidP="00E7499B">
            <w:pPr>
              <w:pStyle w:val="TAL"/>
              <w:rPr>
                <w:rFonts w:eastAsia="MS Mincho" w:cs="Arial"/>
                <w:lang w:eastAsia="ja-JP"/>
              </w:rPr>
            </w:pPr>
            <w:r w:rsidRPr="00E67E0D">
              <w:rPr>
                <w:rFonts w:cs="Arial"/>
                <w:lang w:eastAsia="ko-KR"/>
              </w:rPr>
              <w:t>M</w:t>
            </w:r>
          </w:p>
        </w:tc>
        <w:tc>
          <w:tcPr>
            <w:tcW w:w="1080" w:type="dxa"/>
          </w:tcPr>
          <w:p w14:paraId="74247E76" w14:textId="77777777" w:rsidR="006A1CE4" w:rsidRPr="00E67E0D" w:rsidRDefault="006A1CE4" w:rsidP="00E7499B">
            <w:pPr>
              <w:pStyle w:val="TAL"/>
              <w:rPr>
                <w:rFonts w:cs="Arial"/>
                <w:lang w:eastAsia="ja-JP"/>
              </w:rPr>
            </w:pPr>
          </w:p>
        </w:tc>
        <w:tc>
          <w:tcPr>
            <w:tcW w:w="1512" w:type="dxa"/>
          </w:tcPr>
          <w:p w14:paraId="37147705" w14:textId="77777777" w:rsidR="006A1CE4" w:rsidRPr="00E67E0D" w:rsidRDefault="006A1CE4" w:rsidP="00E7499B">
            <w:pPr>
              <w:pStyle w:val="TAL"/>
              <w:rPr>
                <w:rFonts w:cs="Arial"/>
                <w:lang w:eastAsia="ja-JP"/>
              </w:rPr>
            </w:pPr>
            <w:r w:rsidRPr="00E67E0D">
              <w:rPr>
                <w:rFonts w:cs="Arial"/>
                <w:lang w:eastAsia="ja-JP"/>
              </w:rPr>
              <w:t>9.3.3.11</w:t>
            </w:r>
          </w:p>
        </w:tc>
        <w:tc>
          <w:tcPr>
            <w:tcW w:w="1728" w:type="dxa"/>
          </w:tcPr>
          <w:p w14:paraId="2726C1ED" w14:textId="77777777" w:rsidR="006A1CE4" w:rsidRPr="00E67E0D" w:rsidRDefault="006A1CE4" w:rsidP="00E7499B">
            <w:pPr>
              <w:pStyle w:val="TAL"/>
              <w:rPr>
                <w:rFonts w:cs="Arial"/>
                <w:lang w:eastAsia="ja-JP"/>
              </w:rPr>
            </w:pPr>
          </w:p>
        </w:tc>
        <w:tc>
          <w:tcPr>
            <w:tcW w:w="1080" w:type="dxa"/>
          </w:tcPr>
          <w:p w14:paraId="14EA630A" w14:textId="77777777" w:rsidR="006A1CE4" w:rsidRPr="00E67E0D" w:rsidRDefault="006A1CE4" w:rsidP="00E7499B">
            <w:pPr>
              <w:pStyle w:val="TAL"/>
              <w:jc w:val="center"/>
              <w:rPr>
                <w:rFonts w:eastAsia="MS Mincho" w:cs="Arial"/>
                <w:lang w:eastAsia="ja-JP"/>
              </w:rPr>
            </w:pPr>
            <w:r w:rsidRPr="00E67E0D">
              <w:rPr>
                <w:rFonts w:cs="Arial"/>
                <w:lang w:eastAsia="ja-JP"/>
              </w:rPr>
              <w:t>-</w:t>
            </w:r>
          </w:p>
        </w:tc>
        <w:tc>
          <w:tcPr>
            <w:tcW w:w="1080" w:type="dxa"/>
          </w:tcPr>
          <w:p w14:paraId="7EE6241C" w14:textId="77777777" w:rsidR="006A1CE4" w:rsidRPr="00E67E0D" w:rsidRDefault="006A1CE4" w:rsidP="00E7499B">
            <w:pPr>
              <w:pStyle w:val="TAL"/>
              <w:jc w:val="center"/>
              <w:rPr>
                <w:rFonts w:cs="Arial"/>
                <w:lang w:eastAsia="ja-JP"/>
              </w:rPr>
            </w:pPr>
          </w:p>
        </w:tc>
      </w:tr>
      <w:tr w:rsidR="006A1CE4" w:rsidRPr="00E67E0D" w14:paraId="50DCC486" w14:textId="77777777" w:rsidTr="00E7499B">
        <w:tc>
          <w:tcPr>
            <w:tcW w:w="2160" w:type="dxa"/>
          </w:tcPr>
          <w:p w14:paraId="668531C1" w14:textId="77777777" w:rsidR="006A1CE4" w:rsidRPr="00E67E0D" w:rsidRDefault="006A1CE4" w:rsidP="00E7499B">
            <w:pPr>
              <w:pStyle w:val="TAL"/>
              <w:rPr>
                <w:rFonts w:cs="Arial"/>
                <w:lang w:eastAsia="ja-JP"/>
              </w:rPr>
            </w:pPr>
            <w:r w:rsidRPr="00E67E0D">
              <w:rPr>
                <w:rFonts w:cs="Arial"/>
                <w:lang w:eastAsia="ja-JP"/>
              </w:rPr>
              <w:t>Paging Priority</w:t>
            </w:r>
          </w:p>
        </w:tc>
        <w:tc>
          <w:tcPr>
            <w:tcW w:w="1080" w:type="dxa"/>
          </w:tcPr>
          <w:p w14:paraId="1ED29DAB" w14:textId="77777777" w:rsidR="006A1CE4" w:rsidRPr="00E67E0D" w:rsidRDefault="006A1CE4" w:rsidP="00E7499B">
            <w:pPr>
              <w:pStyle w:val="TAL"/>
              <w:rPr>
                <w:rFonts w:cs="Arial"/>
                <w:lang w:eastAsia="ja-JP"/>
              </w:rPr>
            </w:pPr>
            <w:r w:rsidRPr="00E67E0D">
              <w:rPr>
                <w:rFonts w:cs="Arial"/>
                <w:lang w:eastAsia="ja-JP"/>
              </w:rPr>
              <w:t>O</w:t>
            </w:r>
          </w:p>
        </w:tc>
        <w:tc>
          <w:tcPr>
            <w:tcW w:w="1080" w:type="dxa"/>
          </w:tcPr>
          <w:p w14:paraId="10F779D2" w14:textId="77777777" w:rsidR="006A1CE4" w:rsidRPr="00E67E0D" w:rsidRDefault="006A1CE4" w:rsidP="00E7499B">
            <w:pPr>
              <w:pStyle w:val="TAL"/>
              <w:rPr>
                <w:rFonts w:cs="Arial"/>
                <w:lang w:eastAsia="ja-JP"/>
              </w:rPr>
            </w:pPr>
          </w:p>
        </w:tc>
        <w:tc>
          <w:tcPr>
            <w:tcW w:w="1512" w:type="dxa"/>
          </w:tcPr>
          <w:p w14:paraId="010938D2" w14:textId="77777777" w:rsidR="006A1CE4" w:rsidRPr="00E67E0D" w:rsidRDefault="006A1CE4" w:rsidP="00E7499B">
            <w:pPr>
              <w:pStyle w:val="TAL"/>
              <w:rPr>
                <w:lang w:eastAsia="ja-JP"/>
              </w:rPr>
            </w:pPr>
            <w:r w:rsidRPr="00E67E0D">
              <w:rPr>
                <w:rFonts w:cs="Arial"/>
                <w:lang w:eastAsia="ja-JP"/>
              </w:rPr>
              <w:t>9.3.1.78</w:t>
            </w:r>
          </w:p>
        </w:tc>
        <w:tc>
          <w:tcPr>
            <w:tcW w:w="1728" w:type="dxa"/>
          </w:tcPr>
          <w:p w14:paraId="59D5875C" w14:textId="77777777" w:rsidR="006A1CE4" w:rsidRPr="00E67E0D" w:rsidRDefault="006A1CE4" w:rsidP="00E7499B">
            <w:pPr>
              <w:pStyle w:val="TAL"/>
              <w:rPr>
                <w:rFonts w:cs="Arial"/>
                <w:lang w:eastAsia="ja-JP"/>
              </w:rPr>
            </w:pPr>
          </w:p>
        </w:tc>
        <w:tc>
          <w:tcPr>
            <w:tcW w:w="1080" w:type="dxa"/>
          </w:tcPr>
          <w:p w14:paraId="6FB6C1AA"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51309BFB"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3ACC6A3E" w14:textId="77777777" w:rsidTr="00E7499B">
        <w:tc>
          <w:tcPr>
            <w:tcW w:w="2160" w:type="dxa"/>
          </w:tcPr>
          <w:p w14:paraId="406C2870" w14:textId="77777777" w:rsidR="006A1CE4" w:rsidRPr="00E67E0D" w:rsidRDefault="006A1CE4" w:rsidP="00E7499B">
            <w:pPr>
              <w:pStyle w:val="TAL"/>
              <w:rPr>
                <w:rFonts w:cs="Arial"/>
                <w:lang w:eastAsia="ja-JP"/>
              </w:rPr>
            </w:pPr>
            <w:r w:rsidRPr="00E67E0D">
              <w:rPr>
                <w:rFonts w:cs="Arial"/>
                <w:lang w:eastAsia="ja-JP"/>
              </w:rPr>
              <w:t>UE Radio Capability for Paging</w:t>
            </w:r>
          </w:p>
        </w:tc>
        <w:tc>
          <w:tcPr>
            <w:tcW w:w="1080" w:type="dxa"/>
          </w:tcPr>
          <w:p w14:paraId="10582FC6" w14:textId="77777777" w:rsidR="006A1CE4" w:rsidRPr="00E67E0D" w:rsidRDefault="006A1CE4" w:rsidP="00E7499B">
            <w:pPr>
              <w:pStyle w:val="TAL"/>
              <w:rPr>
                <w:rFonts w:cs="Arial"/>
                <w:lang w:eastAsia="ja-JP"/>
              </w:rPr>
            </w:pPr>
            <w:r w:rsidRPr="00E67E0D">
              <w:rPr>
                <w:rFonts w:cs="Arial"/>
                <w:lang w:eastAsia="ja-JP"/>
              </w:rPr>
              <w:t>O</w:t>
            </w:r>
          </w:p>
        </w:tc>
        <w:tc>
          <w:tcPr>
            <w:tcW w:w="1080" w:type="dxa"/>
          </w:tcPr>
          <w:p w14:paraId="222D85AA" w14:textId="77777777" w:rsidR="006A1CE4" w:rsidRPr="00E67E0D" w:rsidRDefault="006A1CE4" w:rsidP="00E7499B">
            <w:pPr>
              <w:pStyle w:val="TAL"/>
              <w:rPr>
                <w:rFonts w:cs="Arial"/>
                <w:lang w:eastAsia="ja-JP"/>
              </w:rPr>
            </w:pPr>
          </w:p>
        </w:tc>
        <w:tc>
          <w:tcPr>
            <w:tcW w:w="1512" w:type="dxa"/>
          </w:tcPr>
          <w:p w14:paraId="476D9037" w14:textId="77777777" w:rsidR="006A1CE4" w:rsidRPr="00E67E0D" w:rsidRDefault="006A1CE4" w:rsidP="00E7499B">
            <w:pPr>
              <w:pStyle w:val="TAL"/>
              <w:rPr>
                <w:lang w:eastAsia="ja-JP"/>
              </w:rPr>
            </w:pPr>
            <w:r w:rsidRPr="00E67E0D">
              <w:rPr>
                <w:rFonts w:cs="Arial"/>
                <w:lang w:eastAsia="ja-JP"/>
              </w:rPr>
              <w:t>9.3.1.68</w:t>
            </w:r>
          </w:p>
        </w:tc>
        <w:tc>
          <w:tcPr>
            <w:tcW w:w="1728" w:type="dxa"/>
          </w:tcPr>
          <w:p w14:paraId="5142766E" w14:textId="77777777" w:rsidR="006A1CE4" w:rsidRPr="00E67E0D" w:rsidRDefault="006A1CE4" w:rsidP="00E7499B">
            <w:pPr>
              <w:pStyle w:val="TAL"/>
              <w:rPr>
                <w:rFonts w:cs="Arial"/>
                <w:lang w:eastAsia="ja-JP"/>
              </w:rPr>
            </w:pPr>
          </w:p>
        </w:tc>
        <w:tc>
          <w:tcPr>
            <w:tcW w:w="1080" w:type="dxa"/>
          </w:tcPr>
          <w:p w14:paraId="7DC63BBD"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38EEC370"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1E14FB92" w14:textId="77777777" w:rsidTr="00E7499B">
        <w:tc>
          <w:tcPr>
            <w:tcW w:w="2160" w:type="dxa"/>
          </w:tcPr>
          <w:p w14:paraId="4F149C19" w14:textId="77777777" w:rsidR="006A1CE4" w:rsidRPr="00E67E0D" w:rsidRDefault="006A1CE4" w:rsidP="00E7499B">
            <w:pPr>
              <w:pStyle w:val="TAL"/>
              <w:rPr>
                <w:rFonts w:cs="Arial"/>
                <w:lang w:eastAsia="ja-JP"/>
              </w:rPr>
            </w:pPr>
            <w:r w:rsidRPr="00E67E0D">
              <w:rPr>
                <w:rFonts w:cs="Arial"/>
                <w:lang w:eastAsia="ja-JP"/>
              </w:rPr>
              <w:t>Assistance Data for Paging</w:t>
            </w:r>
          </w:p>
        </w:tc>
        <w:tc>
          <w:tcPr>
            <w:tcW w:w="1080" w:type="dxa"/>
          </w:tcPr>
          <w:p w14:paraId="64B5412C" w14:textId="77777777" w:rsidR="006A1CE4" w:rsidRPr="00E67E0D" w:rsidRDefault="006A1CE4" w:rsidP="00E7499B">
            <w:pPr>
              <w:pStyle w:val="TAL"/>
              <w:rPr>
                <w:rFonts w:cs="Arial"/>
                <w:lang w:eastAsia="ja-JP"/>
              </w:rPr>
            </w:pPr>
            <w:r w:rsidRPr="00E67E0D">
              <w:rPr>
                <w:rFonts w:cs="Arial"/>
                <w:lang w:eastAsia="ja-JP"/>
              </w:rPr>
              <w:t>O</w:t>
            </w:r>
          </w:p>
        </w:tc>
        <w:tc>
          <w:tcPr>
            <w:tcW w:w="1080" w:type="dxa"/>
          </w:tcPr>
          <w:p w14:paraId="189229E0" w14:textId="77777777" w:rsidR="006A1CE4" w:rsidRPr="00E67E0D" w:rsidRDefault="006A1CE4" w:rsidP="00E7499B">
            <w:pPr>
              <w:pStyle w:val="TAL"/>
              <w:rPr>
                <w:rFonts w:cs="Arial"/>
                <w:lang w:eastAsia="ja-JP"/>
              </w:rPr>
            </w:pPr>
          </w:p>
        </w:tc>
        <w:tc>
          <w:tcPr>
            <w:tcW w:w="1512" w:type="dxa"/>
          </w:tcPr>
          <w:p w14:paraId="3A5D37A3" w14:textId="77777777" w:rsidR="006A1CE4" w:rsidRPr="00E67E0D" w:rsidRDefault="006A1CE4" w:rsidP="00E7499B">
            <w:pPr>
              <w:pStyle w:val="TAL"/>
              <w:rPr>
                <w:lang w:eastAsia="ja-JP"/>
              </w:rPr>
            </w:pPr>
            <w:r w:rsidRPr="00E67E0D">
              <w:rPr>
                <w:rFonts w:cs="Arial"/>
                <w:lang w:eastAsia="ja-JP"/>
              </w:rPr>
              <w:t>9.3.1.69</w:t>
            </w:r>
          </w:p>
        </w:tc>
        <w:tc>
          <w:tcPr>
            <w:tcW w:w="1728" w:type="dxa"/>
          </w:tcPr>
          <w:p w14:paraId="252C4A13" w14:textId="77777777" w:rsidR="006A1CE4" w:rsidRPr="00E67E0D" w:rsidRDefault="006A1CE4" w:rsidP="00E7499B">
            <w:pPr>
              <w:pStyle w:val="TAL"/>
              <w:rPr>
                <w:rFonts w:cs="Arial"/>
                <w:lang w:eastAsia="ja-JP"/>
              </w:rPr>
            </w:pPr>
          </w:p>
        </w:tc>
        <w:tc>
          <w:tcPr>
            <w:tcW w:w="1080" w:type="dxa"/>
          </w:tcPr>
          <w:p w14:paraId="2F2276EC"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5839022A"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36012632" w14:textId="77777777" w:rsidTr="00E7499B">
        <w:tc>
          <w:tcPr>
            <w:tcW w:w="2160" w:type="dxa"/>
          </w:tcPr>
          <w:p w14:paraId="2603E29D" w14:textId="77777777" w:rsidR="006A1CE4" w:rsidRPr="00E67E0D" w:rsidRDefault="006A1CE4" w:rsidP="00E7499B">
            <w:pPr>
              <w:pStyle w:val="TAL"/>
              <w:rPr>
                <w:rFonts w:cs="Arial"/>
                <w:lang w:eastAsia="ja-JP"/>
              </w:rPr>
            </w:pPr>
            <w:r w:rsidRPr="00E67E0D">
              <w:rPr>
                <w:rFonts w:cs="Arial"/>
                <w:lang w:eastAsia="ja-JP"/>
              </w:rPr>
              <w:t>Paging Origin</w:t>
            </w:r>
          </w:p>
        </w:tc>
        <w:tc>
          <w:tcPr>
            <w:tcW w:w="1080" w:type="dxa"/>
          </w:tcPr>
          <w:p w14:paraId="7E195AF4" w14:textId="77777777" w:rsidR="006A1CE4" w:rsidRPr="00E67E0D" w:rsidRDefault="006A1CE4" w:rsidP="00E7499B">
            <w:pPr>
              <w:pStyle w:val="TAL"/>
              <w:rPr>
                <w:rFonts w:cs="Arial"/>
                <w:lang w:eastAsia="ja-JP"/>
              </w:rPr>
            </w:pPr>
            <w:r w:rsidRPr="00E67E0D">
              <w:rPr>
                <w:rFonts w:cs="Arial"/>
                <w:lang w:eastAsia="ja-JP"/>
              </w:rPr>
              <w:t>O</w:t>
            </w:r>
          </w:p>
        </w:tc>
        <w:tc>
          <w:tcPr>
            <w:tcW w:w="1080" w:type="dxa"/>
          </w:tcPr>
          <w:p w14:paraId="2DC32C24" w14:textId="77777777" w:rsidR="006A1CE4" w:rsidRPr="00E67E0D" w:rsidRDefault="006A1CE4" w:rsidP="00E7499B">
            <w:pPr>
              <w:pStyle w:val="TAL"/>
              <w:rPr>
                <w:rFonts w:cs="Arial"/>
                <w:lang w:eastAsia="ja-JP"/>
              </w:rPr>
            </w:pPr>
          </w:p>
        </w:tc>
        <w:tc>
          <w:tcPr>
            <w:tcW w:w="1512" w:type="dxa"/>
          </w:tcPr>
          <w:p w14:paraId="33813154" w14:textId="77777777" w:rsidR="006A1CE4" w:rsidRPr="00E67E0D" w:rsidRDefault="006A1CE4" w:rsidP="00E7499B">
            <w:pPr>
              <w:pStyle w:val="TAL"/>
              <w:rPr>
                <w:rFonts w:cs="Arial"/>
                <w:lang w:eastAsia="ja-JP"/>
              </w:rPr>
            </w:pPr>
            <w:r w:rsidRPr="00E67E0D">
              <w:rPr>
                <w:rFonts w:cs="Arial"/>
                <w:lang w:eastAsia="ja-JP"/>
              </w:rPr>
              <w:t>9.3.3.22</w:t>
            </w:r>
          </w:p>
        </w:tc>
        <w:tc>
          <w:tcPr>
            <w:tcW w:w="1728" w:type="dxa"/>
          </w:tcPr>
          <w:p w14:paraId="7E4E2B98" w14:textId="77777777" w:rsidR="006A1CE4" w:rsidRPr="00E67E0D" w:rsidRDefault="006A1CE4" w:rsidP="00E7499B">
            <w:pPr>
              <w:pStyle w:val="TAL"/>
              <w:rPr>
                <w:rFonts w:cs="Arial"/>
                <w:lang w:eastAsia="ja-JP"/>
              </w:rPr>
            </w:pPr>
          </w:p>
        </w:tc>
        <w:tc>
          <w:tcPr>
            <w:tcW w:w="1080" w:type="dxa"/>
          </w:tcPr>
          <w:p w14:paraId="17EB5C62"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3B43E050" w14:textId="77777777" w:rsidR="006A1CE4" w:rsidRPr="00E67E0D" w:rsidRDefault="006A1CE4" w:rsidP="00E7499B">
            <w:pPr>
              <w:pStyle w:val="TAL"/>
              <w:jc w:val="center"/>
              <w:rPr>
                <w:rFonts w:cs="Arial"/>
                <w:lang w:eastAsia="ja-JP"/>
              </w:rPr>
            </w:pPr>
            <w:r w:rsidRPr="00E67E0D">
              <w:rPr>
                <w:rFonts w:cs="Arial"/>
                <w:lang w:eastAsia="ja-JP"/>
              </w:rPr>
              <w:t>ignore</w:t>
            </w:r>
          </w:p>
        </w:tc>
      </w:tr>
    </w:tbl>
    <w:p w14:paraId="65230A6D"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66AD7700" w14:textId="77777777" w:rsidTr="00E7499B">
        <w:tc>
          <w:tcPr>
            <w:tcW w:w="3528" w:type="dxa"/>
          </w:tcPr>
          <w:p w14:paraId="0C53F5A1"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0C02E8E6"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37D35581" w14:textId="77777777" w:rsidTr="00E7499B">
        <w:tc>
          <w:tcPr>
            <w:tcW w:w="3528" w:type="dxa"/>
          </w:tcPr>
          <w:p w14:paraId="27BB24BA" w14:textId="77777777" w:rsidR="006A1CE4" w:rsidRPr="00E67E0D" w:rsidRDefault="006A1CE4" w:rsidP="00E7499B">
            <w:pPr>
              <w:pStyle w:val="TAL"/>
              <w:rPr>
                <w:rFonts w:cs="Arial"/>
                <w:lang w:eastAsia="ja-JP"/>
              </w:rPr>
            </w:pPr>
            <w:r w:rsidRPr="00E67E0D">
              <w:rPr>
                <w:rFonts w:cs="Arial"/>
                <w:lang w:eastAsia="ja-JP"/>
              </w:rPr>
              <w:t>maxnoofTAI</w:t>
            </w:r>
            <w:r w:rsidRPr="00E67E0D">
              <w:rPr>
                <w:rFonts w:eastAsia="MS Mincho" w:cs="Arial"/>
                <w:lang w:eastAsia="ja-JP"/>
              </w:rPr>
              <w:t>forPaging</w:t>
            </w:r>
          </w:p>
        </w:tc>
        <w:tc>
          <w:tcPr>
            <w:tcW w:w="6192" w:type="dxa"/>
          </w:tcPr>
          <w:p w14:paraId="517CB25C" w14:textId="77777777" w:rsidR="006A1CE4" w:rsidRPr="00E67E0D" w:rsidRDefault="006A1CE4" w:rsidP="00E7499B">
            <w:pPr>
              <w:pStyle w:val="TAL"/>
              <w:rPr>
                <w:rFonts w:cs="Arial"/>
                <w:lang w:eastAsia="ja-JP"/>
              </w:rPr>
            </w:pPr>
            <w:r w:rsidRPr="00E67E0D">
              <w:rPr>
                <w:rFonts w:cs="Arial"/>
                <w:lang w:eastAsia="ja-JP"/>
              </w:rPr>
              <w:t>Maximum no. of TAIs for paging. Value is 16.</w:t>
            </w:r>
          </w:p>
        </w:tc>
      </w:tr>
    </w:tbl>
    <w:p w14:paraId="418406C9" w14:textId="77777777" w:rsidR="006A1CE4" w:rsidRPr="00E67E0D" w:rsidRDefault="006A1CE4" w:rsidP="00E7499B"/>
    <w:p w14:paraId="01052D75" w14:textId="77777777" w:rsidR="006A1CE4" w:rsidRPr="00E67E0D" w:rsidRDefault="006A1CE4" w:rsidP="00E7499B">
      <w:pPr>
        <w:pStyle w:val="3"/>
      </w:pPr>
      <w:bookmarkStart w:id="4003" w:name="_Toc534720481"/>
      <w:bookmarkStart w:id="4004" w:name="_Toc525567493"/>
      <w:r w:rsidRPr="00E67E0D">
        <w:t>9.2.5</w:t>
      </w:r>
      <w:r w:rsidRPr="00E67E0D">
        <w:tab/>
        <w:t>NAS Transport Messages</w:t>
      </w:r>
      <w:bookmarkEnd w:id="4003"/>
      <w:bookmarkEnd w:id="4004"/>
    </w:p>
    <w:p w14:paraId="3EAD8C37" w14:textId="77777777" w:rsidR="006A1CE4" w:rsidRPr="00E67E0D" w:rsidRDefault="006A1CE4" w:rsidP="00E7499B">
      <w:pPr>
        <w:pStyle w:val="4"/>
      </w:pPr>
      <w:bookmarkStart w:id="4005" w:name="_Toc534720482"/>
      <w:bookmarkStart w:id="4006" w:name="_Toc525567494"/>
      <w:r w:rsidRPr="00E67E0D">
        <w:t>9.2.5.1</w:t>
      </w:r>
      <w:r w:rsidRPr="00E67E0D">
        <w:tab/>
        <w:t>INITIAL UE MESSAGE</w:t>
      </w:r>
      <w:bookmarkEnd w:id="4005"/>
      <w:bookmarkEnd w:id="4006"/>
    </w:p>
    <w:p w14:paraId="22E8E1FD" w14:textId="77777777" w:rsidR="006A1CE4" w:rsidRPr="00E67E0D" w:rsidRDefault="006A1CE4" w:rsidP="00E7499B">
      <w:pPr>
        <w:keepNext/>
        <w:rPr>
          <w:rFonts w:eastAsia="Batang"/>
        </w:rPr>
      </w:pPr>
      <w:r w:rsidRPr="00E67E0D">
        <w:t xml:space="preserve">This message is sent by the NG-RAN node to transfer </w:t>
      </w:r>
      <w:r w:rsidRPr="00E67E0D">
        <w:rPr>
          <w:rFonts w:eastAsia="Batang"/>
        </w:rPr>
        <w:t xml:space="preserve">the </w:t>
      </w:r>
      <w:r w:rsidRPr="00E67E0D">
        <w:t>initial layer 3 message to the AMF</w:t>
      </w:r>
      <w:r w:rsidRPr="00E67E0D">
        <w:rPr>
          <w:rFonts w:eastAsia="Batang"/>
        </w:rPr>
        <w:t xml:space="preserve"> over the NG</w:t>
      </w:r>
      <w:r w:rsidRPr="00E67E0D">
        <w:t xml:space="preserve"> interface</w:t>
      </w:r>
      <w:r w:rsidRPr="00E67E0D">
        <w:rPr>
          <w:rFonts w:eastAsia="Batang"/>
        </w:rPr>
        <w:t>.</w:t>
      </w:r>
    </w:p>
    <w:p w14:paraId="5B327B34" w14:textId="77777777" w:rsidR="006A1CE4" w:rsidRPr="00E67E0D" w:rsidRDefault="006A1CE4" w:rsidP="00E7499B">
      <w:pPr>
        <w:keepNext/>
        <w:rPr>
          <w:rFonts w:eastAsia="Batang"/>
        </w:rPr>
      </w:pPr>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5D555049" w14:textId="77777777" w:rsidTr="00E7499B">
        <w:tc>
          <w:tcPr>
            <w:tcW w:w="2160" w:type="dxa"/>
          </w:tcPr>
          <w:p w14:paraId="3AAD60FE"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286EC7B7"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3CF09059"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73DE6A24"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369ACFAE"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6C1E0F90"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584800D8"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124ECF82" w14:textId="77777777" w:rsidTr="00E7499B">
        <w:tc>
          <w:tcPr>
            <w:tcW w:w="2160" w:type="dxa"/>
          </w:tcPr>
          <w:p w14:paraId="2CF5D6FD"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6E4572E9"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79564E06" w14:textId="77777777" w:rsidR="006A1CE4" w:rsidRPr="00E67E0D" w:rsidRDefault="006A1CE4" w:rsidP="00E7499B">
            <w:pPr>
              <w:pStyle w:val="TAL"/>
              <w:rPr>
                <w:rFonts w:cs="Arial"/>
                <w:lang w:eastAsia="ja-JP"/>
              </w:rPr>
            </w:pPr>
          </w:p>
        </w:tc>
        <w:tc>
          <w:tcPr>
            <w:tcW w:w="1512" w:type="dxa"/>
          </w:tcPr>
          <w:p w14:paraId="7EFC4645" w14:textId="77777777" w:rsidR="006A1CE4" w:rsidRPr="00E67E0D" w:rsidRDefault="006A1CE4" w:rsidP="00E7499B">
            <w:pPr>
              <w:pStyle w:val="TAL"/>
              <w:rPr>
                <w:rFonts w:cs="Arial"/>
                <w:lang w:eastAsia="ja-JP"/>
              </w:rPr>
            </w:pPr>
            <w:r w:rsidRPr="00E67E0D">
              <w:rPr>
                <w:lang w:eastAsia="ja-JP"/>
              </w:rPr>
              <w:t>9.3.1.1</w:t>
            </w:r>
          </w:p>
        </w:tc>
        <w:tc>
          <w:tcPr>
            <w:tcW w:w="1728" w:type="dxa"/>
          </w:tcPr>
          <w:p w14:paraId="2F20BC47" w14:textId="77777777" w:rsidR="006A1CE4" w:rsidRPr="00E67E0D" w:rsidRDefault="006A1CE4" w:rsidP="00E7499B">
            <w:pPr>
              <w:pStyle w:val="TAL"/>
              <w:rPr>
                <w:rFonts w:cs="Arial"/>
                <w:lang w:eastAsia="ja-JP"/>
              </w:rPr>
            </w:pPr>
          </w:p>
        </w:tc>
        <w:tc>
          <w:tcPr>
            <w:tcW w:w="1080" w:type="dxa"/>
          </w:tcPr>
          <w:p w14:paraId="15E3C956"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5EAF9E0A"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47DD034F" w14:textId="77777777" w:rsidTr="00E7499B">
        <w:tc>
          <w:tcPr>
            <w:tcW w:w="2160" w:type="dxa"/>
          </w:tcPr>
          <w:p w14:paraId="747B7AF3" w14:textId="77777777" w:rsidR="006A1CE4" w:rsidRPr="00E67E0D" w:rsidRDefault="006A1CE4" w:rsidP="00E7499B">
            <w:pPr>
              <w:pStyle w:val="TAL"/>
              <w:rPr>
                <w:rFonts w:eastAsia="MS Mincho" w:cs="Arial"/>
                <w:lang w:eastAsia="ja-JP"/>
              </w:rPr>
            </w:pPr>
            <w:r w:rsidRPr="00E67E0D">
              <w:rPr>
                <w:rFonts w:eastAsia="Batang" w:cs="Arial"/>
                <w:bCs/>
                <w:lang w:eastAsia="ja-JP"/>
              </w:rPr>
              <w:t>RAN</w:t>
            </w:r>
            <w:r w:rsidRPr="00E67E0D">
              <w:rPr>
                <w:rFonts w:cs="Arial"/>
                <w:bCs/>
                <w:lang w:eastAsia="ja-JP"/>
              </w:rPr>
              <w:t xml:space="preserve"> UE NGAP ID</w:t>
            </w:r>
          </w:p>
        </w:tc>
        <w:tc>
          <w:tcPr>
            <w:tcW w:w="1080" w:type="dxa"/>
          </w:tcPr>
          <w:p w14:paraId="4028BC7B"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75D38C6D" w14:textId="77777777" w:rsidR="006A1CE4" w:rsidRPr="00E67E0D" w:rsidRDefault="006A1CE4" w:rsidP="00E7499B">
            <w:pPr>
              <w:pStyle w:val="TAL"/>
              <w:rPr>
                <w:rFonts w:cs="Arial"/>
                <w:lang w:eastAsia="ja-JP"/>
              </w:rPr>
            </w:pPr>
          </w:p>
        </w:tc>
        <w:tc>
          <w:tcPr>
            <w:tcW w:w="1512" w:type="dxa"/>
          </w:tcPr>
          <w:p w14:paraId="4FBF3851" w14:textId="77777777" w:rsidR="006A1CE4" w:rsidRPr="00E67E0D" w:rsidRDefault="006A1CE4" w:rsidP="00E7499B">
            <w:pPr>
              <w:pStyle w:val="TAL"/>
              <w:rPr>
                <w:rFonts w:cs="Arial"/>
                <w:lang w:eastAsia="ja-JP"/>
              </w:rPr>
            </w:pPr>
            <w:r w:rsidRPr="00E67E0D">
              <w:rPr>
                <w:lang w:eastAsia="ja-JP"/>
              </w:rPr>
              <w:t>9.3.3.2</w:t>
            </w:r>
          </w:p>
        </w:tc>
        <w:tc>
          <w:tcPr>
            <w:tcW w:w="1728" w:type="dxa"/>
          </w:tcPr>
          <w:p w14:paraId="75E06C0A" w14:textId="77777777" w:rsidR="006A1CE4" w:rsidRPr="00E67E0D" w:rsidRDefault="006A1CE4" w:rsidP="00E7499B">
            <w:pPr>
              <w:pStyle w:val="TAL"/>
              <w:rPr>
                <w:rFonts w:cs="Arial"/>
                <w:lang w:eastAsia="ja-JP"/>
              </w:rPr>
            </w:pPr>
          </w:p>
        </w:tc>
        <w:tc>
          <w:tcPr>
            <w:tcW w:w="1080" w:type="dxa"/>
          </w:tcPr>
          <w:p w14:paraId="3D9DBC0F"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6744722D"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7D30C6BA" w14:textId="77777777" w:rsidTr="00E7499B">
        <w:tc>
          <w:tcPr>
            <w:tcW w:w="2160" w:type="dxa"/>
          </w:tcPr>
          <w:p w14:paraId="04D4DB2C" w14:textId="77777777" w:rsidR="006A1CE4" w:rsidRPr="00E67E0D" w:rsidRDefault="006A1CE4" w:rsidP="00E7499B">
            <w:pPr>
              <w:pStyle w:val="TAL"/>
              <w:rPr>
                <w:rFonts w:eastAsia="MS Mincho" w:cs="Arial"/>
                <w:lang w:eastAsia="ja-JP"/>
              </w:rPr>
            </w:pPr>
            <w:r w:rsidRPr="00E67E0D">
              <w:rPr>
                <w:rFonts w:cs="Arial"/>
                <w:lang w:eastAsia="ja-JP"/>
              </w:rPr>
              <w:t>NAS-PDU</w:t>
            </w:r>
          </w:p>
        </w:tc>
        <w:tc>
          <w:tcPr>
            <w:tcW w:w="1080" w:type="dxa"/>
          </w:tcPr>
          <w:p w14:paraId="74E8E8EB"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263C7995" w14:textId="77777777" w:rsidR="006A1CE4" w:rsidRPr="00E67E0D" w:rsidRDefault="006A1CE4" w:rsidP="00E7499B">
            <w:pPr>
              <w:pStyle w:val="TAL"/>
              <w:rPr>
                <w:rFonts w:cs="Arial"/>
                <w:lang w:eastAsia="ja-JP"/>
              </w:rPr>
            </w:pPr>
          </w:p>
        </w:tc>
        <w:tc>
          <w:tcPr>
            <w:tcW w:w="1512" w:type="dxa"/>
          </w:tcPr>
          <w:p w14:paraId="7911067E" w14:textId="77777777" w:rsidR="006A1CE4" w:rsidRPr="00E67E0D" w:rsidRDefault="006A1CE4" w:rsidP="00E7499B">
            <w:pPr>
              <w:pStyle w:val="TAL"/>
              <w:rPr>
                <w:rFonts w:cs="Arial"/>
                <w:lang w:eastAsia="ja-JP"/>
              </w:rPr>
            </w:pPr>
            <w:r w:rsidRPr="00E67E0D">
              <w:rPr>
                <w:lang w:eastAsia="ja-JP"/>
              </w:rPr>
              <w:t>9.3.3.4</w:t>
            </w:r>
          </w:p>
        </w:tc>
        <w:tc>
          <w:tcPr>
            <w:tcW w:w="1728" w:type="dxa"/>
          </w:tcPr>
          <w:p w14:paraId="1D3306E9" w14:textId="77777777" w:rsidR="006A1CE4" w:rsidRPr="00E67E0D" w:rsidRDefault="006A1CE4" w:rsidP="00E7499B">
            <w:pPr>
              <w:pStyle w:val="TAL"/>
              <w:rPr>
                <w:rFonts w:cs="Arial"/>
                <w:lang w:eastAsia="ja-JP"/>
              </w:rPr>
            </w:pPr>
          </w:p>
        </w:tc>
        <w:tc>
          <w:tcPr>
            <w:tcW w:w="1080" w:type="dxa"/>
          </w:tcPr>
          <w:p w14:paraId="499CEB4A"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23FB5D23"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75D9634E" w14:textId="77777777" w:rsidTr="00E7499B">
        <w:tc>
          <w:tcPr>
            <w:tcW w:w="2160" w:type="dxa"/>
          </w:tcPr>
          <w:p w14:paraId="5344C48E" w14:textId="77777777" w:rsidR="006A1CE4" w:rsidRPr="00E67E0D" w:rsidRDefault="006A1CE4" w:rsidP="00E7499B">
            <w:pPr>
              <w:pStyle w:val="TAL"/>
              <w:rPr>
                <w:rFonts w:eastAsia="MS Mincho" w:cs="Arial"/>
                <w:lang w:eastAsia="ja-JP"/>
              </w:rPr>
            </w:pPr>
            <w:r w:rsidRPr="00E67E0D">
              <w:rPr>
                <w:rFonts w:cs="Arial"/>
                <w:lang w:eastAsia="ja-JP"/>
              </w:rPr>
              <w:t>User Location Information</w:t>
            </w:r>
          </w:p>
        </w:tc>
        <w:tc>
          <w:tcPr>
            <w:tcW w:w="1080" w:type="dxa"/>
          </w:tcPr>
          <w:p w14:paraId="10356683"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6BAA6AC8" w14:textId="77777777" w:rsidR="006A1CE4" w:rsidRPr="00E67E0D" w:rsidRDefault="006A1CE4" w:rsidP="00E7499B">
            <w:pPr>
              <w:pStyle w:val="TAL"/>
              <w:rPr>
                <w:rFonts w:cs="Arial"/>
                <w:lang w:eastAsia="ja-JP"/>
              </w:rPr>
            </w:pPr>
          </w:p>
        </w:tc>
        <w:tc>
          <w:tcPr>
            <w:tcW w:w="1512" w:type="dxa"/>
          </w:tcPr>
          <w:p w14:paraId="03CF6788" w14:textId="77777777" w:rsidR="006A1CE4" w:rsidRPr="00E67E0D" w:rsidRDefault="006A1CE4" w:rsidP="00E7499B">
            <w:pPr>
              <w:pStyle w:val="TAL"/>
              <w:rPr>
                <w:rFonts w:cs="Arial"/>
                <w:lang w:eastAsia="ja-JP"/>
              </w:rPr>
            </w:pPr>
            <w:r w:rsidRPr="00E67E0D">
              <w:rPr>
                <w:lang w:eastAsia="ja-JP"/>
              </w:rPr>
              <w:t>9.3.1.16</w:t>
            </w:r>
          </w:p>
        </w:tc>
        <w:tc>
          <w:tcPr>
            <w:tcW w:w="1728" w:type="dxa"/>
          </w:tcPr>
          <w:p w14:paraId="46C37D09" w14:textId="77777777" w:rsidR="006A1CE4" w:rsidRPr="00E67E0D" w:rsidRDefault="006A1CE4" w:rsidP="00E7499B">
            <w:pPr>
              <w:pStyle w:val="TAL"/>
              <w:rPr>
                <w:rFonts w:cs="Arial"/>
                <w:lang w:eastAsia="ja-JP"/>
              </w:rPr>
            </w:pPr>
          </w:p>
        </w:tc>
        <w:tc>
          <w:tcPr>
            <w:tcW w:w="1080" w:type="dxa"/>
          </w:tcPr>
          <w:p w14:paraId="54A097B0"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2FE8177A"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30B0054B" w14:textId="77777777" w:rsidTr="00E7499B">
        <w:tc>
          <w:tcPr>
            <w:tcW w:w="2160" w:type="dxa"/>
          </w:tcPr>
          <w:p w14:paraId="2FC3AC2F" w14:textId="77777777" w:rsidR="006A1CE4" w:rsidRPr="00E67E0D" w:rsidRDefault="006A1CE4" w:rsidP="00E7499B">
            <w:pPr>
              <w:pStyle w:val="TAL"/>
              <w:rPr>
                <w:rFonts w:eastAsia="MS Mincho" w:cs="Arial"/>
                <w:lang w:eastAsia="ja-JP"/>
              </w:rPr>
            </w:pPr>
            <w:r w:rsidRPr="00E67E0D">
              <w:rPr>
                <w:rFonts w:cs="Arial"/>
                <w:lang w:eastAsia="ja-JP"/>
              </w:rPr>
              <w:t>RRC Establishment Cause</w:t>
            </w:r>
          </w:p>
        </w:tc>
        <w:tc>
          <w:tcPr>
            <w:tcW w:w="1080" w:type="dxa"/>
          </w:tcPr>
          <w:p w14:paraId="00B162DE" w14:textId="6A0EEBBB" w:rsidR="006A1CE4" w:rsidRPr="00E67E0D" w:rsidRDefault="00AE297A" w:rsidP="00E7499B">
            <w:pPr>
              <w:pStyle w:val="TAL"/>
              <w:rPr>
                <w:rFonts w:eastAsia="MS Mincho" w:cs="Arial"/>
                <w:lang w:eastAsia="ja-JP"/>
              </w:rPr>
            </w:pPr>
            <w:del w:id="4007" w:author="Issam" w:date="2019-02-12T23:38:00Z">
              <w:r w:rsidRPr="00FF6A95">
                <w:rPr>
                  <w:rFonts w:cs="Arial"/>
                  <w:lang w:eastAsia="ja-JP"/>
                </w:rPr>
                <w:delText>O</w:delText>
              </w:r>
            </w:del>
            <w:ins w:id="4008" w:author="Issam" w:date="2019-02-12T23:38:00Z">
              <w:r w:rsidR="006A1CE4" w:rsidRPr="00E67E0D">
                <w:rPr>
                  <w:rFonts w:cs="Arial"/>
                  <w:lang w:eastAsia="ja-JP"/>
                </w:rPr>
                <w:t>M</w:t>
              </w:r>
            </w:ins>
          </w:p>
        </w:tc>
        <w:tc>
          <w:tcPr>
            <w:tcW w:w="1080" w:type="dxa"/>
          </w:tcPr>
          <w:p w14:paraId="302A7F52" w14:textId="77777777" w:rsidR="006A1CE4" w:rsidRPr="00E67E0D" w:rsidRDefault="006A1CE4" w:rsidP="00E7499B">
            <w:pPr>
              <w:pStyle w:val="TAL"/>
              <w:rPr>
                <w:rFonts w:cs="Arial"/>
                <w:lang w:eastAsia="ja-JP"/>
              </w:rPr>
            </w:pPr>
          </w:p>
        </w:tc>
        <w:tc>
          <w:tcPr>
            <w:tcW w:w="1512" w:type="dxa"/>
          </w:tcPr>
          <w:p w14:paraId="696327C2" w14:textId="597655C6" w:rsidR="006A1CE4" w:rsidRPr="00E67E0D" w:rsidRDefault="006A1CE4" w:rsidP="00E7499B">
            <w:pPr>
              <w:pStyle w:val="TAL"/>
              <w:rPr>
                <w:rFonts w:cs="Arial"/>
                <w:lang w:eastAsia="ja-JP"/>
              </w:rPr>
            </w:pPr>
            <w:ins w:id="4009" w:author="Issam" w:date="2019-02-12T23:38:00Z">
              <w:r w:rsidRPr="00E67E0D">
                <w:rPr>
                  <w:lang w:eastAsia="ja-JP"/>
                </w:rPr>
                <w:t>9.3.1.111</w:t>
              </w:r>
            </w:ins>
            <w:moveFromRangeStart w:id="4010" w:author="Issam" w:date="2019-02-12T23:38:00Z" w:name="move907099"/>
            <w:moveFrom w:id="4011" w:author="Issam" w:date="2019-02-12T23:38:00Z">
              <w:r w:rsidRPr="00E67E0D">
                <w:rPr>
                  <w:rFonts w:cs="Arial"/>
                  <w:lang w:eastAsia="ja-JP"/>
                </w:rPr>
                <w:t>OCTET STRING</w:t>
              </w:r>
            </w:moveFrom>
            <w:moveFromRangeEnd w:id="4010"/>
          </w:p>
        </w:tc>
        <w:tc>
          <w:tcPr>
            <w:tcW w:w="1728" w:type="dxa"/>
          </w:tcPr>
          <w:p w14:paraId="1BF920F2" w14:textId="2BC57BE6" w:rsidR="006A1CE4" w:rsidRPr="00E67E0D" w:rsidRDefault="00AE297A" w:rsidP="00E7499B">
            <w:pPr>
              <w:pStyle w:val="TAL"/>
              <w:rPr>
                <w:rFonts w:cs="Arial"/>
                <w:lang w:eastAsia="ja-JP"/>
              </w:rPr>
            </w:pPr>
            <w:del w:id="4012" w:author="Issam" w:date="2019-02-12T23:38:00Z">
              <w:r w:rsidRPr="00FF6A95">
                <w:rPr>
                  <w:lang w:eastAsia="ja-JP"/>
                </w:rPr>
                <w:delText>This IE may need to be refined, including its presence</w:delText>
              </w:r>
            </w:del>
          </w:p>
        </w:tc>
        <w:tc>
          <w:tcPr>
            <w:tcW w:w="1080" w:type="dxa"/>
          </w:tcPr>
          <w:p w14:paraId="3F71AF71"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07645F7D"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4254A110" w14:textId="77777777" w:rsidTr="00E7499B">
        <w:tc>
          <w:tcPr>
            <w:tcW w:w="2160" w:type="dxa"/>
          </w:tcPr>
          <w:p w14:paraId="6BC7E1A4" w14:textId="77777777" w:rsidR="006A1CE4" w:rsidRPr="00E67E0D" w:rsidRDefault="006A1CE4" w:rsidP="00E7499B">
            <w:pPr>
              <w:pStyle w:val="TAL"/>
              <w:rPr>
                <w:rFonts w:eastAsia="MS Mincho" w:cs="Arial"/>
                <w:lang w:eastAsia="ja-JP"/>
              </w:rPr>
            </w:pPr>
            <w:r w:rsidRPr="00E67E0D">
              <w:rPr>
                <w:rFonts w:cs="Arial"/>
                <w:lang w:eastAsia="ja-JP"/>
              </w:rPr>
              <w:t>5G-S-TMSI</w:t>
            </w:r>
          </w:p>
        </w:tc>
        <w:tc>
          <w:tcPr>
            <w:tcW w:w="1080" w:type="dxa"/>
          </w:tcPr>
          <w:p w14:paraId="6E2830C9" w14:textId="77777777" w:rsidR="006A1CE4" w:rsidRPr="00E67E0D" w:rsidRDefault="006A1CE4" w:rsidP="00E7499B">
            <w:pPr>
              <w:pStyle w:val="TAL"/>
              <w:rPr>
                <w:rFonts w:eastAsia="MS Mincho" w:cs="Arial"/>
                <w:lang w:eastAsia="ja-JP"/>
              </w:rPr>
            </w:pPr>
            <w:r w:rsidRPr="00E67E0D">
              <w:rPr>
                <w:rFonts w:cs="Arial"/>
                <w:lang w:eastAsia="ja-JP"/>
              </w:rPr>
              <w:t>O</w:t>
            </w:r>
          </w:p>
        </w:tc>
        <w:tc>
          <w:tcPr>
            <w:tcW w:w="1080" w:type="dxa"/>
          </w:tcPr>
          <w:p w14:paraId="16E4718E" w14:textId="77777777" w:rsidR="006A1CE4" w:rsidRPr="00E67E0D" w:rsidRDefault="006A1CE4" w:rsidP="00E7499B">
            <w:pPr>
              <w:pStyle w:val="TAL"/>
              <w:rPr>
                <w:rFonts w:cs="Arial"/>
                <w:lang w:eastAsia="ja-JP"/>
              </w:rPr>
            </w:pPr>
          </w:p>
        </w:tc>
        <w:tc>
          <w:tcPr>
            <w:tcW w:w="1512" w:type="dxa"/>
          </w:tcPr>
          <w:p w14:paraId="54E502AA" w14:textId="77777777" w:rsidR="006A1CE4" w:rsidRPr="00E67E0D" w:rsidRDefault="006A1CE4" w:rsidP="00E7499B">
            <w:pPr>
              <w:pStyle w:val="TAL"/>
              <w:rPr>
                <w:rFonts w:cs="Arial"/>
                <w:lang w:eastAsia="ja-JP"/>
              </w:rPr>
            </w:pPr>
            <w:r w:rsidRPr="00E67E0D">
              <w:rPr>
                <w:lang w:eastAsia="ja-JP"/>
              </w:rPr>
              <w:t>9.3.3.20</w:t>
            </w:r>
          </w:p>
        </w:tc>
        <w:tc>
          <w:tcPr>
            <w:tcW w:w="1728" w:type="dxa"/>
          </w:tcPr>
          <w:p w14:paraId="70A428CB" w14:textId="77777777" w:rsidR="006A1CE4" w:rsidRPr="00E67E0D" w:rsidRDefault="006A1CE4" w:rsidP="00E7499B">
            <w:pPr>
              <w:pStyle w:val="TAL"/>
              <w:rPr>
                <w:rFonts w:cs="Arial"/>
                <w:lang w:eastAsia="ja-JP"/>
              </w:rPr>
            </w:pPr>
          </w:p>
        </w:tc>
        <w:tc>
          <w:tcPr>
            <w:tcW w:w="1080" w:type="dxa"/>
          </w:tcPr>
          <w:p w14:paraId="64BDE94F"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64AC5563"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57DC9940" w14:textId="77777777" w:rsidTr="00E7499B">
        <w:tc>
          <w:tcPr>
            <w:tcW w:w="2160" w:type="dxa"/>
          </w:tcPr>
          <w:p w14:paraId="43B3C472" w14:textId="77777777" w:rsidR="006A1CE4" w:rsidRPr="00E67E0D" w:rsidRDefault="006A1CE4" w:rsidP="00E7499B">
            <w:pPr>
              <w:pStyle w:val="TAL"/>
              <w:rPr>
                <w:rFonts w:eastAsia="MS Mincho" w:cs="Arial"/>
                <w:lang w:eastAsia="ja-JP"/>
              </w:rPr>
            </w:pPr>
            <w:r w:rsidRPr="00E67E0D">
              <w:rPr>
                <w:rFonts w:cs="Arial"/>
                <w:lang w:eastAsia="ja-JP"/>
              </w:rPr>
              <w:t>AMF Set ID</w:t>
            </w:r>
          </w:p>
        </w:tc>
        <w:tc>
          <w:tcPr>
            <w:tcW w:w="1080" w:type="dxa"/>
          </w:tcPr>
          <w:p w14:paraId="628416E3" w14:textId="77777777" w:rsidR="006A1CE4" w:rsidRPr="00E67E0D" w:rsidRDefault="006A1CE4" w:rsidP="00E7499B">
            <w:pPr>
              <w:pStyle w:val="TAL"/>
              <w:rPr>
                <w:rFonts w:eastAsia="MS Mincho" w:cs="Arial"/>
                <w:lang w:eastAsia="ja-JP"/>
              </w:rPr>
            </w:pPr>
            <w:r w:rsidRPr="00E67E0D">
              <w:rPr>
                <w:rFonts w:cs="Arial"/>
                <w:lang w:eastAsia="ja-JP"/>
              </w:rPr>
              <w:t>O</w:t>
            </w:r>
          </w:p>
        </w:tc>
        <w:tc>
          <w:tcPr>
            <w:tcW w:w="1080" w:type="dxa"/>
          </w:tcPr>
          <w:p w14:paraId="006EFBA1" w14:textId="77777777" w:rsidR="006A1CE4" w:rsidRPr="00E67E0D" w:rsidRDefault="006A1CE4" w:rsidP="00E7499B">
            <w:pPr>
              <w:pStyle w:val="TAL"/>
              <w:rPr>
                <w:rFonts w:cs="Arial"/>
                <w:lang w:eastAsia="ja-JP"/>
              </w:rPr>
            </w:pPr>
          </w:p>
        </w:tc>
        <w:tc>
          <w:tcPr>
            <w:tcW w:w="1512" w:type="dxa"/>
          </w:tcPr>
          <w:p w14:paraId="3CB7F7F3" w14:textId="77777777" w:rsidR="006A1CE4" w:rsidRPr="00E67E0D" w:rsidRDefault="006A1CE4" w:rsidP="00E7499B">
            <w:pPr>
              <w:pStyle w:val="TAL"/>
              <w:rPr>
                <w:rFonts w:cs="Arial"/>
                <w:lang w:eastAsia="ja-JP"/>
              </w:rPr>
            </w:pPr>
            <w:r w:rsidRPr="00E67E0D">
              <w:rPr>
                <w:lang w:eastAsia="ja-JP"/>
              </w:rPr>
              <w:t>9.3.3.12</w:t>
            </w:r>
          </w:p>
        </w:tc>
        <w:tc>
          <w:tcPr>
            <w:tcW w:w="1728" w:type="dxa"/>
          </w:tcPr>
          <w:p w14:paraId="78B00269" w14:textId="77777777" w:rsidR="006A1CE4" w:rsidRPr="00E67E0D" w:rsidRDefault="006A1CE4" w:rsidP="00E7499B">
            <w:pPr>
              <w:pStyle w:val="TAL"/>
              <w:rPr>
                <w:rFonts w:cs="Arial"/>
                <w:lang w:eastAsia="ja-JP"/>
              </w:rPr>
            </w:pPr>
          </w:p>
        </w:tc>
        <w:tc>
          <w:tcPr>
            <w:tcW w:w="1080" w:type="dxa"/>
          </w:tcPr>
          <w:p w14:paraId="13597959"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6A9100E7"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5F65050F" w14:textId="77777777" w:rsidTr="00E7499B">
        <w:tc>
          <w:tcPr>
            <w:tcW w:w="2160" w:type="dxa"/>
          </w:tcPr>
          <w:p w14:paraId="44F00557" w14:textId="77777777" w:rsidR="006A1CE4" w:rsidRPr="00E67E0D" w:rsidRDefault="006A1CE4" w:rsidP="00E7499B">
            <w:pPr>
              <w:pStyle w:val="TAL"/>
              <w:rPr>
                <w:rFonts w:cs="Arial"/>
                <w:lang w:eastAsia="ja-JP"/>
              </w:rPr>
            </w:pPr>
            <w:r w:rsidRPr="00E67E0D">
              <w:rPr>
                <w:rFonts w:cs="Arial"/>
              </w:rPr>
              <w:t>UE Context Request</w:t>
            </w:r>
          </w:p>
        </w:tc>
        <w:tc>
          <w:tcPr>
            <w:tcW w:w="1080" w:type="dxa"/>
          </w:tcPr>
          <w:p w14:paraId="4709B352" w14:textId="77777777" w:rsidR="006A1CE4" w:rsidRPr="00E67E0D" w:rsidRDefault="006A1CE4" w:rsidP="00E7499B">
            <w:pPr>
              <w:pStyle w:val="TAL"/>
              <w:rPr>
                <w:rFonts w:cs="Arial"/>
                <w:lang w:eastAsia="ja-JP"/>
              </w:rPr>
            </w:pPr>
            <w:r w:rsidRPr="00E67E0D">
              <w:rPr>
                <w:lang w:eastAsia="zh-CN"/>
              </w:rPr>
              <w:t>O</w:t>
            </w:r>
          </w:p>
        </w:tc>
        <w:tc>
          <w:tcPr>
            <w:tcW w:w="1080" w:type="dxa"/>
          </w:tcPr>
          <w:p w14:paraId="5A312D06" w14:textId="77777777" w:rsidR="006A1CE4" w:rsidRPr="00E67E0D" w:rsidRDefault="006A1CE4" w:rsidP="00E7499B">
            <w:pPr>
              <w:pStyle w:val="TAL"/>
              <w:rPr>
                <w:rFonts w:cs="Arial"/>
                <w:lang w:eastAsia="ja-JP"/>
              </w:rPr>
            </w:pPr>
          </w:p>
        </w:tc>
        <w:tc>
          <w:tcPr>
            <w:tcW w:w="1512" w:type="dxa"/>
          </w:tcPr>
          <w:p w14:paraId="2B993006" w14:textId="77777777" w:rsidR="006A1CE4" w:rsidRPr="00E67E0D" w:rsidRDefault="006A1CE4" w:rsidP="00E7499B">
            <w:pPr>
              <w:pStyle w:val="TAL"/>
              <w:rPr>
                <w:lang w:eastAsia="ja-JP"/>
              </w:rPr>
            </w:pPr>
            <w:r w:rsidRPr="00E67E0D">
              <w:rPr>
                <w:lang w:eastAsia="zh-CN"/>
              </w:rPr>
              <w:t>ENUMERATED (requested, ...)</w:t>
            </w:r>
          </w:p>
        </w:tc>
        <w:tc>
          <w:tcPr>
            <w:tcW w:w="1728" w:type="dxa"/>
          </w:tcPr>
          <w:p w14:paraId="2ED41EC9" w14:textId="77777777" w:rsidR="006A1CE4" w:rsidRPr="00E67E0D" w:rsidRDefault="006A1CE4" w:rsidP="00E7499B">
            <w:pPr>
              <w:pStyle w:val="TAL"/>
              <w:rPr>
                <w:rFonts w:cs="Arial"/>
                <w:lang w:eastAsia="ja-JP"/>
              </w:rPr>
            </w:pPr>
            <w:r w:rsidRPr="00E67E0D">
              <w:rPr>
                <w:lang w:eastAsia="zh-CN"/>
              </w:rPr>
              <w:t>Indicates that a UE context including security information needs to be setup at the NG-RAN.</w:t>
            </w:r>
          </w:p>
        </w:tc>
        <w:tc>
          <w:tcPr>
            <w:tcW w:w="1080" w:type="dxa"/>
          </w:tcPr>
          <w:p w14:paraId="1AADDF3C" w14:textId="77777777" w:rsidR="006A1CE4" w:rsidRPr="00E67E0D" w:rsidRDefault="006A1CE4" w:rsidP="00E7499B">
            <w:pPr>
              <w:pStyle w:val="TAL"/>
              <w:jc w:val="center"/>
              <w:rPr>
                <w:rFonts w:cs="Arial"/>
                <w:lang w:eastAsia="ja-JP"/>
              </w:rPr>
            </w:pPr>
            <w:r w:rsidRPr="00E67E0D">
              <w:rPr>
                <w:lang w:eastAsia="zh-CN"/>
              </w:rPr>
              <w:t>YES</w:t>
            </w:r>
          </w:p>
        </w:tc>
        <w:tc>
          <w:tcPr>
            <w:tcW w:w="1080" w:type="dxa"/>
          </w:tcPr>
          <w:p w14:paraId="1B59CEF3" w14:textId="77777777" w:rsidR="006A1CE4" w:rsidRPr="00E67E0D" w:rsidRDefault="006A1CE4" w:rsidP="00E7499B">
            <w:pPr>
              <w:pStyle w:val="TAL"/>
              <w:jc w:val="center"/>
              <w:rPr>
                <w:rFonts w:cs="Arial"/>
                <w:lang w:eastAsia="ja-JP"/>
              </w:rPr>
            </w:pPr>
            <w:r w:rsidRPr="00E67E0D">
              <w:rPr>
                <w:lang w:eastAsia="zh-CN"/>
              </w:rPr>
              <w:t>ignore</w:t>
            </w:r>
          </w:p>
        </w:tc>
      </w:tr>
      <w:tr w:rsidR="006A1CE4" w:rsidRPr="00E67E0D" w14:paraId="39B7E483" w14:textId="77777777" w:rsidTr="00E7499B">
        <w:tc>
          <w:tcPr>
            <w:tcW w:w="2160" w:type="dxa"/>
          </w:tcPr>
          <w:p w14:paraId="418006E9" w14:textId="522F00C4" w:rsidR="006A1CE4" w:rsidRPr="00E67E0D" w:rsidRDefault="006A1CE4" w:rsidP="00E7499B">
            <w:pPr>
              <w:pStyle w:val="TAL"/>
              <w:rPr>
                <w:rFonts w:cs="Arial"/>
              </w:rPr>
            </w:pPr>
            <w:r w:rsidRPr="00E67E0D">
              <w:rPr>
                <w:rFonts w:cs="Arial"/>
              </w:rPr>
              <w:t xml:space="preserve">Allowed </w:t>
            </w:r>
            <w:del w:id="4013" w:author="Issam" w:date="2019-02-12T23:38:00Z">
              <w:r w:rsidR="00AE297A">
                <w:rPr>
                  <w:rFonts w:cs="Arial"/>
                </w:rPr>
                <w:delText>NSSI</w:delText>
              </w:r>
            </w:del>
            <w:ins w:id="4014" w:author="Issam" w:date="2019-02-12T23:38:00Z">
              <w:r w:rsidRPr="00E67E0D">
                <w:rPr>
                  <w:rFonts w:cs="Arial"/>
                </w:rPr>
                <w:t>NSSAI</w:t>
              </w:r>
            </w:ins>
          </w:p>
        </w:tc>
        <w:tc>
          <w:tcPr>
            <w:tcW w:w="1080" w:type="dxa"/>
          </w:tcPr>
          <w:p w14:paraId="6795F926" w14:textId="77777777" w:rsidR="006A1CE4" w:rsidRPr="00E67E0D" w:rsidRDefault="006A1CE4" w:rsidP="00E7499B">
            <w:pPr>
              <w:pStyle w:val="TAL"/>
              <w:rPr>
                <w:lang w:eastAsia="zh-CN"/>
              </w:rPr>
            </w:pPr>
            <w:r w:rsidRPr="00E67E0D">
              <w:rPr>
                <w:lang w:eastAsia="zh-CN"/>
              </w:rPr>
              <w:t>O</w:t>
            </w:r>
          </w:p>
        </w:tc>
        <w:tc>
          <w:tcPr>
            <w:tcW w:w="1080" w:type="dxa"/>
          </w:tcPr>
          <w:p w14:paraId="7F842535" w14:textId="77777777" w:rsidR="006A1CE4" w:rsidRPr="00E67E0D" w:rsidRDefault="006A1CE4" w:rsidP="00E7499B">
            <w:pPr>
              <w:pStyle w:val="TAL"/>
              <w:rPr>
                <w:rFonts w:cs="Arial"/>
                <w:lang w:eastAsia="ja-JP"/>
              </w:rPr>
            </w:pPr>
          </w:p>
        </w:tc>
        <w:tc>
          <w:tcPr>
            <w:tcW w:w="1512" w:type="dxa"/>
          </w:tcPr>
          <w:p w14:paraId="0B944C81" w14:textId="77777777" w:rsidR="006A1CE4" w:rsidRPr="00E67E0D" w:rsidRDefault="006A1CE4" w:rsidP="00E7499B">
            <w:pPr>
              <w:pStyle w:val="TAL"/>
              <w:rPr>
                <w:lang w:eastAsia="zh-CN"/>
              </w:rPr>
            </w:pPr>
            <w:r w:rsidRPr="00E67E0D">
              <w:rPr>
                <w:lang w:eastAsia="zh-CN"/>
              </w:rPr>
              <w:t>9.3.1.31</w:t>
            </w:r>
          </w:p>
        </w:tc>
        <w:tc>
          <w:tcPr>
            <w:tcW w:w="1728" w:type="dxa"/>
          </w:tcPr>
          <w:p w14:paraId="5347BA38" w14:textId="77777777" w:rsidR="006A1CE4" w:rsidRPr="00E67E0D" w:rsidRDefault="006A1CE4" w:rsidP="00E7499B">
            <w:pPr>
              <w:pStyle w:val="TAL"/>
              <w:rPr>
                <w:lang w:eastAsia="zh-CN"/>
              </w:rPr>
            </w:pPr>
          </w:p>
        </w:tc>
        <w:tc>
          <w:tcPr>
            <w:tcW w:w="1080" w:type="dxa"/>
          </w:tcPr>
          <w:p w14:paraId="01BFC985" w14:textId="77777777" w:rsidR="006A1CE4" w:rsidRPr="00E67E0D" w:rsidRDefault="006A1CE4" w:rsidP="00E7499B">
            <w:pPr>
              <w:pStyle w:val="TAL"/>
              <w:jc w:val="center"/>
              <w:rPr>
                <w:lang w:eastAsia="zh-CN"/>
              </w:rPr>
            </w:pPr>
            <w:r w:rsidRPr="00E67E0D">
              <w:rPr>
                <w:lang w:eastAsia="zh-CN"/>
              </w:rPr>
              <w:t>YES</w:t>
            </w:r>
          </w:p>
        </w:tc>
        <w:tc>
          <w:tcPr>
            <w:tcW w:w="1080" w:type="dxa"/>
          </w:tcPr>
          <w:p w14:paraId="35A29842" w14:textId="77777777" w:rsidR="006A1CE4" w:rsidRPr="00E67E0D" w:rsidRDefault="006A1CE4" w:rsidP="00E7499B">
            <w:pPr>
              <w:pStyle w:val="TAL"/>
              <w:jc w:val="center"/>
              <w:rPr>
                <w:lang w:eastAsia="zh-CN"/>
              </w:rPr>
            </w:pPr>
            <w:r w:rsidRPr="00E67E0D">
              <w:rPr>
                <w:lang w:eastAsia="zh-CN"/>
              </w:rPr>
              <w:t>reject</w:t>
            </w:r>
          </w:p>
        </w:tc>
      </w:tr>
    </w:tbl>
    <w:p w14:paraId="5EC63979" w14:textId="77777777" w:rsidR="006A1CE4" w:rsidRPr="00E67E0D" w:rsidRDefault="006A1CE4" w:rsidP="00E7499B"/>
    <w:p w14:paraId="7597C686" w14:textId="77777777" w:rsidR="006A1CE4" w:rsidRPr="00E67E0D" w:rsidRDefault="006A1CE4" w:rsidP="00E7499B">
      <w:pPr>
        <w:pStyle w:val="4"/>
      </w:pPr>
      <w:bookmarkStart w:id="4015" w:name="_Toc534720483"/>
      <w:bookmarkStart w:id="4016" w:name="_Toc525567495"/>
      <w:r w:rsidRPr="00E67E0D">
        <w:t>9.2.5.2</w:t>
      </w:r>
      <w:r w:rsidRPr="00E67E0D">
        <w:tab/>
        <w:t>DOWNLINK NAS TRANSPORT</w:t>
      </w:r>
      <w:bookmarkEnd w:id="4015"/>
      <w:bookmarkEnd w:id="4016"/>
    </w:p>
    <w:p w14:paraId="5AA7EE47" w14:textId="77777777" w:rsidR="006A1CE4" w:rsidRPr="00E67E0D" w:rsidRDefault="006A1CE4" w:rsidP="00E7499B">
      <w:pPr>
        <w:keepNext/>
        <w:rPr>
          <w:rFonts w:eastAsia="Batang"/>
        </w:rPr>
      </w:pPr>
      <w:r w:rsidRPr="00E67E0D">
        <w:t>This message is sent by the AMF and is used for carrying NAS information over the NG interface.</w:t>
      </w:r>
    </w:p>
    <w:p w14:paraId="776CED56" w14:textId="77777777" w:rsidR="006A1CE4" w:rsidRPr="00E67E0D" w:rsidRDefault="006A1CE4" w:rsidP="00E7499B">
      <w:pPr>
        <w:keepNext/>
        <w:rPr>
          <w:rFonts w:eastAsia="Batang"/>
        </w:rPr>
      </w:pPr>
      <w:r w:rsidRPr="00E67E0D">
        <w:t xml:space="preserve">Direction: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4023A678" w14:textId="77777777" w:rsidTr="00E7499B">
        <w:tc>
          <w:tcPr>
            <w:tcW w:w="2160" w:type="dxa"/>
          </w:tcPr>
          <w:p w14:paraId="28D9EA63"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4B01B267"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1B25FC7A"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1B538CBE"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6F4B263E"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310714D5"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77B6F00A"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1D021D84" w14:textId="77777777" w:rsidTr="00E7499B">
        <w:tc>
          <w:tcPr>
            <w:tcW w:w="2160" w:type="dxa"/>
          </w:tcPr>
          <w:p w14:paraId="32B626BB"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10F8A54F"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2DEA8537" w14:textId="77777777" w:rsidR="006A1CE4" w:rsidRPr="00E67E0D" w:rsidRDefault="006A1CE4" w:rsidP="00E7499B">
            <w:pPr>
              <w:pStyle w:val="TAL"/>
              <w:rPr>
                <w:rFonts w:cs="Arial"/>
                <w:lang w:eastAsia="ja-JP"/>
              </w:rPr>
            </w:pPr>
          </w:p>
        </w:tc>
        <w:tc>
          <w:tcPr>
            <w:tcW w:w="1512" w:type="dxa"/>
          </w:tcPr>
          <w:p w14:paraId="19056DB1" w14:textId="77777777" w:rsidR="006A1CE4" w:rsidRPr="00E67E0D" w:rsidRDefault="006A1CE4" w:rsidP="00E7499B">
            <w:pPr>
              <w:pStyle w:val="TAL"/>
              <w:rPr>
                <w:rFonts w:cs="Arial"/>
                <w:lang w:eastAsia="ja-JP"/>
              </w:rPr>
            </w:pPr>
            <w:r w:rsidRPr="00E67E0D">
              <w:rPr>
                <w:lang w:eastAsia="ja-JP"/>
              </w:rPr>
              <w:t>9.3.1.1</w:t>
            </w:r>
          </w:p>
        </w:tc>
        <w:tc>
          <w:tcPr>
            <w:tcW w:w="1728" w:type="dxa"/>
          </w:tcPr>
          <w:p w14:paraId="004DE98F" w14:textId="77777777" w:rsidR="006A1CE4" w:rsidRPr="00E67E0D" w:rsidRDefault="006A1CE4" w:rsidP="00E7499B">
            <w:pPr>
              <w:pStyle w:val="TAL"/>
              <w:rPr>
                <w:rFonts w:cs="Arial"/>
                <w:lang w:eastAsia="ja-JP"/>
              </w:rPr>
            </w:pPr>
          </w:p>
        </w:tc>
        <w:tc>
          <w:tcPr>
            <w:tcW w:w="1080" w:type="dxa"/>
          </w:tcPr>
          <w:p w14:paraId="4805C6A6"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20A2B4E3"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6A260E8E" w14:textId="77777777" w:rsidTr="00E7499B">
        <w:tc>
          <w:tcPr>
            <w:tcW w:w="2160" w:type="dxa"/>
          </w:tcPr>
          <w:p w14:paraId="75331B81" w14:textId="77777777" w:rsidR="006A1CE4" w:rsidRPr="00E67E0D" w:rsidRDefault="006A1CE4" w:rsidP="00E7499B">
            <w:pPr>
              <w:pStyle w:val="TAL"/>
              <w:rPr>
                <w:rFonts w:eastAsia="MS Mincho"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Pr>
          <w:p w14:paraId="44B319CD"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25F1A3B8" w14:textId="77777777" w:rsidR="006A1CE4" w:rsidRPr="00E67E0D" w:rsidRDefault="006A1CE4" w:rsidP="00E7499B">
            <w:pPr>
              <w:pStyle w:val="TAL"/>
              <w:rPr>
                <w:rFonts w:cs="Arial"/>
                <w:lang w:eastAsia="ja-JP"/>
              </w:rPr>
            </w:pPr>
          </w:p>
        </w:tc>
        <w:tc>
          <w:tcPr>
            <w:tcW w:w="1512" w:type="dxa"/>
          </w:tcPr>
          <w:p w14:paraId="42227FF1" w14:textId="77777777" w:rsidR="006A1CE4" w:rsidRPr="00E67E0D" w:rsidRDefault="006A1CE4" w:rsidP="00E7499B">
            <w:pPr>
              <w:pStyle w:val="TAL"/>
              <w:rPr>
                <w:rFonts w:cs="Arial"/>
                <w:lang w:eastAsia="ja-JP"/>
              </w:rPr>
            </w:pPr>
            <w:r w:rsidRPr="00E67E0D">
              <w:rPr>
                <w:lang w:eastAsia="ja-JP"/>
              </w:rPr>
              <w:t>9.3.3.1</w:t>
            </w:r>
          </w:p>
        </w:tc>
        <w:tc>
          <w:tcPr>
            <w:tcW w:w="1728" w:type="dxa"/>
          </w:tcPr>
          <w:p w14:paraId="40931FEF" w14:textId="77777777" w:rsidR="006A1CE4" w:rsidRPr="00E67E0D" w:rsidRDefault="006A1CE4" w:rsidP="00E7499B">
            <w:pPr>
              <w:pStyle w:val="TAL"/>
              <w:rPr>
                <w:rFonts w:cs="Arial"/>
                <w:lang w:eastAsia="ja-JP"/>
              </w:rPr>
            </w:pPr>
          </w:p>
        </w:tc>
        <w:tc>
          <w:tcPr>
            <w:tcW w:w="1080" w:type="dxa"/>
          </w:tcPr>
          <w:p w14:paraId="673CF66E"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28C6B54D"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0FD7429E" w14:textId="77777777" w:rsidTr="00E7499B">
        <w:tc>
          <w:tcPr>
            <w:tcW w:w="2160" w:type="dxa"/>
          </w:tcPr>
          <w:p w14:paraId="510957A5" w14:textId="77777777" w:rsidR="006A1CE4" w:rsidRPr="00E67E0D" w:rsidRDefault="006A1CE4" w:rsidP="00E7499B">
            <w:pPr>
              <w:pStyle w:val="TAL"/>
              <w:rPr>
                <w:rFonts w:eastAsia="MS Mincho" w:cs="Arial"/>
                <w:lang w:eastAsia="ja-JP"/>
              </w:rPr>
            </w:pPr>
            <w:r w:rsidRPr="00E67E0D">
              <w:rPr>
                <w:rFonts w:eastAsia="Batang" w:cs="Arial"/>
                <w:bCs/>
                <w:lang w:eastAsia="ja-JP"/>
              </w:rPr>
              <w:t>RAN</w:t>
            </w:r>
            <w:r w:rsidRPr="00E67E0D">
              <w:rPr>
                <w:rFonts w:cs="Arial"/>
                <w:bCs/>
                <w:lang w:eastAsia="ja-JP"/>
              </w:rPr>
              <w:t xml:space="preserve"> UE NGAP ID</w:t>
            </w:r>
          </w:p>
        </w:tc>
        <w:tc>
          <w:tcPr>
            <w:tcW w:w="1080" w:type="dxa"/>
          </w:tcPr>
          <w:p w14:paraId="6E742AA8"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79956770" w14:textId="77777777" w:rsidR="006A1CE4" w:rsidRPr="00E67E0D" w:rsidRDefault="006A1CE4" w:rsidP="00E7499B">
            <w:pPr>
              <w:pStyle w:val="TAL"/>
              <w:rPr>
                <w:rFonts w:cs="Arial"/>
                <w:lang w:eastAsia="ja-JP"/>
              </w:rPr>
            </w:pPr>
          </w:p>
        </w:tc>
        <w:tc>
          <w:tcPr>
            <w:tcW w:w="1512" w:type="dxa"/>
          </w:tcPr>
          <w:p w14:paraId="73AE2FFE" w14:textId="77777777" w:rsidR="006A1CE4" w:rsidRPr="00E67E0D" w:rsidRDefault="006A1CE4" w:rsidP="00E7499B">
            <w:pPr>
              <w:pStyle w:val="TAL"/>
              <w:rPr>
                <w:rFonts w:cs="Arial"/>
                <w:lang w:eastAsia="ja-JP"/>
              </w:rPr>
            </w:pPr>
            <w:r w:rsidRPr="00E67E0D">
              <w:rPr>
                <w:lang w:eastAsia="ja-JP"/>
              </w:rPr>
              <w:t>9.3.3.2</w:t>
            </w:r>
          </w:p>
        </w:tc>
        <w:tc>
          <w:tcPr>
            <w:tcW w:w="1728" w:type="dxa"/>
          </w:tcPr>
          <w:p w14:paraId="7C740A4C" w14:textId="77777777" w:rsidR="006A1CE4" w:rsidRPr="00E67E0D" w:rsidRDefault="006A1CE4" w:rsidP="00E7499B">
            <w:pPr>
              <w:pStyle w:val="TAL"/>
              <w:rPr>
                <w:rFonts w:cs="Arial"/>
                <w:lang w:eastAsia="ja-JP"/>
              </w:rPr>
            </w:pPr>
          </w:p>
        </w:tc>
        <w:tc>
          <w:tcPr>
            <w:tcW w:w="1080" w:type="dxa"/>
          </w:tcPr>
          <w:p w14:paraId="0ABBFC86"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68D35E58"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263EB322" w14:textId="77777777" w:rsidTr="00E7499B">
        <w:tc>
          <w:tcPr>
            <w:tcW w:w="2160" w:type="dxa"/>
          </w:tcPr>
          <w:p w14:paraId="50236969" w14:textId="77777777" w:rsidR="006A1CE4" w:rsidRPr="00E67E0D" w:rsidRDefault="006A1CE4" w:rsidP="00E7499B">
            <w:pPr>
              <w:pStyle w:val="TAL"/>
              <w:rPr>
                <w:rFonts w:eastAsia="Batang" w:cs="Arial"/>
                <w:bCs/>
                <w:lang w:eastAsia="ja-JP"/>
              </w:rPr>
            </w:pPr>
            <w:r w:rsidRPr="00E67E0D">
              <w:rPr>
                <w:rFonts w:eastAsia="Batang" w:cs="Arial"/>
                <w:bCs/>
                <w:lang w:eastAsia="ja-JP"/>
              </w:rPr>
              <w:t>Old AMF</w:t>
            </w:r>
          </w:p>
        </w:tc>
        <w:tc>
          <w:tcPr>
            <w:tcW w:w="1080" w:type="dxa"/>
          </w:tcPr>
          <w:p w14:paraId="798FBBF4" w14:textId="77777777" w:rsidR="006A1CE4" w:rsidRPr="00E67E0D" w:rsidRDefault="006A1CE4" w:rsidP="00E7499B">
            <w:pPr>
              <w:pStyle w:val="TAL"/>
              <w:rPr>
                <w:rFonts w:cs="Arial"/>
                <w:lang w:eastAsia="ja-JP"/>
              </w:rPr>
            </w:pPr>
            <w:r w:rsidRPr="00E67E0D">
              <w:rPr>
                <w:rFonts w:cs="Arial"/>
                <w:lang w:eastAsia="ja-JP"/>
              </w:rPr>
              <w:t>O</w:t>
            </w:r>
          </w:p>
        </w:tc>
        <w:tc>
          <w:tcPr>
            <w:tcW w:w="1080" w:type="dxa"/>
          </w:tcPr>
          <w:p w14:paraId="1A2A858A" w14:textId="77777777" w:rsidR="006A1CE4" w:rsidRPr="00E67E0D" w:rsidRDefault="006A1CE4" w:rsidP="00E7499B">
            <w:pPr>
              <w:pStyle w:val="TAL"/>
              <w:rPr>
                <w:rFonts w:cs="Arial"/>
                <w:lang w:eastAsia="ja-JP"/>
              </w:rPr>
            </w:pPr>
          </w:p>
        </w:tc>
        <w:tc>
          <w:tcPr>
            <w:tcW w:w="1512" w:type="dxa"/>
          </w:tcPr>
          <w:p w14:paraId="6C51C962" w14:textId="77777777" w:rsidR="006A1CE4" w:rsidRPr="00E67E0D" w:rsidRDefault="006A1CE4" w:rsidP="00E7499B">
            <w:pPr>
              <w:pStyle w:val="TAL"/>
              <w:rPr>
                <w:lang w:eastAsia="ja-JP"/>
              </w:rPr>
            </w:pPr>
            <w:r w:rsidRPr="00E67E0D">
              <w:rPr>
                <w:lang w:eastAsia="ja-JP"/>
              </w:rPr>
              <w:t>AMF Name</w:t>
            </w:r>
          </w:p>
          <w:p w14:paraId="18A7B508" w14:textId="77777777" w:rsidR="006A1CE4" w:rsidRPr="00E67E0D" w:rsidRDefault="006A1CE4" w:rsidP="00E7499B">
            <w:pPr>
              <w:pStyle w:val="TAL"/>
              <w:rPr>
                <w:lang w:eastAsia="ja-JP"/>
              </w:rPr>
            </w:pPr>
            <w:r w:rsidRPr="00E67E0D">
              <w:rPr>
                <w:lang w:eastAsia="ja-JP"/>
              </w:rPr>
              <w:t>9.3.3.22</w:t>
            </w:r>
          </w:p>
        </w:tc>
        <w:tc>
          <w:tcPr>
            <w:tcW w:w="1728" w:type="dxa"/>
          </w:tcPr>
          <w:p w14:paraId="74D8B444" w14:textId="77777777" w:rsidR="006A1CE4" w:rsidRPr="00E67E0D" w:rsidRDefault="006A1CE4" w:rsidP="00E7499B">
            <w:pPr>
              <w:pStyle w:val="TAL"/>
              <w:rPr>
                <w:rFonts w:cs="Arial"/>
                <w:lang w:eastAsia="ja-JP"/>
              </w:rPr>
            </w:pPr>
          </w:p>
        </w:tc>
        <w:tc>
          <w:tcPr>
            <w:tcW w:w="1080" w:type="dxa"/>
          </w:tcPr>
          <w:p w14:paraId="38889608"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6AF07829"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243A9741" w14:textId="77777777" w:rsidTr="00E7499B">
        <w:tc>
          <w:tcPr>
            <w:tcW w:w="2160" w:type="dxa"/>
          </w:tcPr>
          <w:p w14:paraId="4E6AEB1A" w14:textId="77777777" w:rsidR="006A1CE4" w:rsidRPr="00E67E0D" w:rsidRDefault="006A1CE4" w:rsidP="00E7499B">
            <w:pPr>
              <w:pStyle w:val="TAL"/>
              <w:rPr>
                <w:rFonts w:eastAsia="Batang" w:cs="Arial"/>
                <w:bCs/>
                <w:lang w:eastAsia="ja-JP"/>
              </w:rPr>
            </w:pPr>
            <w:r w:rsidRPr="00E67E0D">
              <w:rPr>
                <w:rFonts w:eastAsia="Batang" w:cs="Arial"/>
              </w:rPr>
              <w:t>RAN Paging Priority</w:t>
            </w:r>
          </w:p>
        </w:tc>
        <w:tc>
          <w:tcPr>
            <w:tcW w:w="1080" w:type="dxa"/>
          </w:tcPr>
          <w:p w14:paraId="76CA36C8" w14:textId="77777777" w:rsidR="006A1CE4" w:rsidRPr="00E67E0D" w:rsidRDefault="006A1CE4" w:rsidP="00E7499B">
            <w:pPr>
              <w:pStyle w:val="TAL"/>
              <w:rPr>
                <w:rFonts w:cs="Arial"/>
                <w:lang w:eastAsia="ja-JP"/>
              </w:rPr>
            </w:pPr>
            <w:r w:rsidRPr="00E67E0D">
              <w:rPr>
                <w:rFonts w:cs="Arial"/>
              </w:rPr>
              <w:t xml:space="preserve">O </w:t>
            </w:r>
          </w:p>
        </w:tc>
        <w:tc>
          <w:tcPr>
            <w:tcW w:w="1080" w:type="dxa"/>
          </w:tcPr>
          <w:p w14:paraId="46A49DE7" w14:textId="77777777" w:rsidR="006A1CE4" w:rsidRPr="00E67E0D" w:rsidRDefault="006A1CE4" w:rsidP="00E7499B">
            <w:pPr>
              <w:pStyle w:val="TAL"/>
              <w:rPr>
                <w:rFonts w:cs="Arial"/>
                <w:lang w:eastAsia="ja-JP"/>
              </w:rPr>
            </w:pPr>
          </w:p>
        </w:tc>
        <w:tc>
          <w:tcPr>
            <w:tcW w:w="1512" w:type="dxa"/>
          </w:tcPr>
          <w:p w14:paraId="344A7B83" w14:textId="77777777" w:rsidR="006A1CE4" w:rsidRPr="00E67E0D" w:rsidRDefault="006A1CE4" w:rsidP="00E7499B">
            <w:pPr>
              <w:pStyle w:val="TAL"/>
              <w:rPr>
                <w:lang w:eastAsia="ja-JP"/>
              </w:rPr>
            </w:pPr>
            <w:r w:rsidRPr="00E67E0D">
              <w:rPr>
                <w:rFonts w:cs="Arial"/>
              </w:rPr>
              <w:t>9.3.3.15</w:t>
            </w:r>
          </w:p>
        </w:tc>
        <w:tc>
          <w:tcPr>
            <w:tcW w:w="1728" w:type="dxa"/>
          </w:tcPr>
          <w:p w14:paraId="28712D34" w14:textId="77777777" w:rsidR="006A1CE4" w:rsidRPr="00E67E0D" w:rsidRDefault="006A1CE4" w:rsidP="00E7499B">
            <w:pPr>
              <w:pStyle w:val="TAL"/>
              <w:rPr>
                <w:rFonts w:cs="Arial"/>
                <w:lang w:eastAsia="ja-JP"/>
              </w:rPr>
            </w:pPr>
          </w:p>
        </w:tc>
        <w:tc>
          <w:tcPr>
            <w:tcW w:w="1080" w:type="dxa"/>
          </w:tcPr>
          <w:p w14:paraId="18DFEADA" w14:textId="77777777" w:rsidR="006A1CE4" w:rsidRPr="00E67E0D" w:rsidRDefault="006A1CE4" w:rsidP="00E7499B">
            <w:pPr>
              <w:pStyle w:val="TAL"/>
              <w:jc w:val="center"/>
              <w:rPr>
                <w:rFonts w:cs="Arial"/>
                <w:lang w:eastAsia="ja-JP"/>
              </w:rPr>
            </w:pPr>
            <w:r w:rsidRPr="00E67E0D">
              <w:rPr>
                <w:rFonts w:cs="Arial"/>
              </w:rPr>
              <w:t>YES</w:t>
            </w:r>
          </w:p>
        </w:tc>
        <w:tc>
          <w:tcPr>
            <w:tcW w:w="1080" w:type="dxa"/>
          </w:tcPr>
          <w:p w14:paraId="61416132" w14:textId="77777777" w:rsidR="006A1CE4" w:rsidRPr="00E67E0D" w:rsidRDefault="006A1CE4" w:rsidP="00E7499B">
            <w:pPr>
              <w:pStyle w:val="TAL"/>
              <w:jc w:val="center"/>
              <w:rPr>
                <w:rFonts w:cs="Arial"/>
                <w:lang w:eastAsia="ja-JP"/>
              </w:rPr>
            </w:pPr>
            <w:r w:rsidRPr="00E67E0D">
              <w:rPr>
                <w:rFonts w:cs="Arial"/>
              </w:rPr>
              <w:t>ignore</w:t>
            </w:r>
          </w:p>
        </w:tc>
      </w:tr>
      <w:tr w:rsidR="006A1CE4" w:rsidRPr="00E67E0D" w14:paraId="343D82F8" w14:textId="77777777" w:rsidTr="00E7499B">
        <w:tc>
          <w:tcPr>
            <w:tcW w:w="2160" w:type="dxa"/>
          </w:tcPr>
          <w:p w14:paraId="76C95527" w14:textId="77777777" w:rsidR="006A1CE4" w:rsidRPr="00E67E0D" w:rsidRDefault="006A1CE4" w:rsidP="00E7499B">
            <w:pPr>
              <w:pStyle w:val="TAL"/>
              <w:rPr>
                <w:rFonts w:eastAsia="MS Mincho" w:cs="Arial"/>
                <w:lang w:eastAsia="ja-JP"/>
              </w:rPr>
            </w:pPr>
            <w:r w:rsidRPr="00E67E0D">
              <w:rPr>
                <w:rFonts w:cs="Arial"/>
                <w:lang w:eastAsia="ja-JP"/>
              </w:rPr>
              <w:t>NAS-PDU</w:t>
            </w:r>
          </w:p>
        </w:tc>
        <w:tc>
          <w:tcPr>
            <w:tcW w:w="1080" w:type="dxa"/>
          </w:tcPr>
          <w:p w14:paraId="24D4B062" w14:textId="77777777" w:rsidR="006A1CE4" w:rsidRPr="00E67E0D" w:rsidRDefault="006A1CE4" w:rsidP="00E7499B">
            <w:pPr>
              <w:pStyle w:val="TAL"/>
              <w:rPr>
                <w:rFonts w:eastAsia="MS Mincho" w:cs="Arial"/>
                <w:lang w:eastAsia="ja-JP"/>
              </w:rPr>
            </w:pPr>
            <w:r w:rsidRPr="00E67E0D">
              <w:rPr>
                <w:rFonts w:eastAsia="Batang" w:cs="Arial"/>
                <w:lang w:eastAsia="ja-JP"/>
              </w:rPr>
              <w:t>M</w:t>
            </w:r>
          </w:p>
        </w:tc>
        <w:tc>
          <w:tcPr>
            <w:tcW w:w="1080" w:type="dxa"/>
          </w:tcPr>
          <w:p w14:paraId="0E7F52C8" w14:textId="77777777" w:rsidR="006A1CE4" w:rsidRPr="00E67E0D" w:rsidRDefault="006A1CE4" w:rsidP="00E7499B">
            <w:pPr>
              <w:pStyle w:val="TAL"/>
              <w:rPr>
                <w:rFonts w:cs="Arial"/>
                <w:lang w:eastAsia="ja-JP"/>
              </w:rPr>
            </w:pPr>
          </w:p>
        </w:tc>
        <w:tc>
          <w:tcPr>
            <w:tcW w:w="1512" w:type="dxa"/>
          </w:tcPr>
          <w:p w14:paraId="45977874" w14:textId="77777777" w:rsidR="006A1CE4" w:rsidRPr="00E67E0D" w:rsidRDefault="006A1CE4" w:rsidP="00E7499B">
            <w:pPr>
              <w:pStyle w:val="TAL"/>
              <w:rPr>
                <w:rFonts w:cs="Arial"/>
                <w:lang w:eastAsia="ja-JP"/>
              </w:rPr>
            </w:pPr>
            <w:r w:rsidRPr="00E67E0D">
              <w:rPr>
                <w:lang w:eastAsia="ja-JP"/>
              </w:rPr>
              <w:t>9.3.3.4</w:t>
            </w:r>
          </w:p>
        </w:tc>
        <w:tc>
          <w:tcPr>
            <w:tcW w:w="1728" w:type="dxa"/>
          </w:tcPr>
          <w:p w14:paraId="5EF4E403" w14:textId="77777777" w:rsidR="006A1CE4" w:rsidRPr="00E67E0D" w:rsidRDefault="006A1CE4" w:rsidP="00E7499B">
            <w:pPr>
              <w:pStyle w:val="TAL"/>
              <w:rPr>
                <w:rFonts w:cs="Arial"/>
                <w:lang w:eastAsia="ja-JP"/>
              </w:rPr>
            </w:pPr>
          </w:p>
        </w:tc>
        <w:tc>
          <w:tcPr>
            <w:tcW w:w="1080" w:type="dxa"/>
          </w:tcPr>
          <w:p w14:paraId="73DC3A2D"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62B0D08C"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3776A731" w14:textId="77777777" w:rsidTr="00E7499B">
        <w:tc>
          <w:tcPr>
            <w:tcW w:w="2160" w:type="dxa"/>
          </w:tcPr>
          <w:p w14:paraId="36D64474" w14:textId="77777777" w:rsidR="006A1CE4" w:rsidRPr="00E67E0D" w:rsidRDefault="006A1CE4" w:rsidP="00E7499B">
            <w:pPr>
              <w:pStyle w:val="TAL"/>
              <w:rPr>
                <w:rFonts w:eastAsia="MS Mincho" w:cs="Arial"/>
                <w:lang w:eastAsia="ja-JP"/>
              </w:rPr>
            </w:pPr>
            <w:r w:rsidRPr="00E67E0D">
              <w:rPr>
                <w:rFonts w:cs="Arial"/>
                <w:lang w:eastAsia="ja-JP"/>
              </w:rPr>
              <w:t>Mobility Restriction List</w:t>
            </w:r>
          </w:p>
        </w:tc>
        <w:tc>
          <w:tcPr>
            <w:tcW w:w="1080" w:type="dxa"/>
          </w:tcPr>
          <w:p w14:paraId="550CE03E" w14:textId="77777777" w:rsidR="006A1CE4" w:rsidRPr="00E67E0D" w:rsidRDefault="006A1CE4" w:rsidP="00E7499B">
            <w:pPr>
              <w:pStyle w:val="TAL"/>
              <w:rPr>
                <w:rFonts w:eastAsia="MS Mincho" w:cs="Arial"/>
                <w:lang w:eastAsia="ja-JP"/>
              </w:rPr>
            </w:pPr>
            <w:r w:rsidRPr="00E67E0D">
              <w:rPr>
                <w:rFonts w:eastAsia="Batang" w:cs="Arial"/>
                <w:lang w:eastAsia="ja-JP"/>
              </w:rPr>
              <w:t>O</w:t>
            </w:r>
          </w:p>
        </w:tc>
        <w:tc>
          <w:tcPr>
            <w:tcW w:w="1080" w:type="dxa"/>
          </w:tcPr>
          <w:p w14:paraId="6A039D03" w14:textId="77777777" w:rsidR="006A1CE4" w:rsidRPr="00E67E0D" w:rsidRDefault="006A1CE4" w:rsidP="00E7499B">
            <w:pPr>
              <w:pStyle w:val="TAL"/>
              <w:rPr>
                <w:rFonts w:cs="Arial"/>
                <w:lang w:eastAsia="ja-JP"/>
              </w:rPr>
            </w:pPr>
          </w:p>
        </w:tc>
        <w:tc>
          <w:tcPr>
            <w:tcW w:w="1512" w:type="dxa"/>
          </w:tcPr>
          <w:p w14:paraId="27AB6AE9" w14:textId="77777777" w:rsidR="006A1CE4" w:rsidRPr="00E67E0D" w:rsidRDefault="006A1CE4" w:rsidP="00E7499B">
            <w:pPr>
              <w:pStyle w:val="TAL"/>
              <w:rPr>
                <w:rFonts w:cs="Arial"/>
                <w:lang w:eastAsia="ja-JP"/>
              </w:rPr>
            </w:pPr>
            <w:r w:rsidRPr="00E67E0D">
              <w:rPr>
                <w:lang w:eastAsia="ja-JP"/>
              </w:rPr>
              <w:t>9.3.1.85</w:t>
            </w:r>
          </w:p>
        </w:tc>
        <w:tc>
          <w:tcPr>
            <w:tcW w:w="1728" w:type="dxa"/>
          </w:tcPr>
          <w:p w14:paraId="763138EB" w14:textId="77777777" w:rsidR="006A1CE4" w:rsidRPr="00E67E0D" w:rsidRDefault="006A1CE4" w:rsidP="00E7499B">
            <w:pPr>
              <w:pStyle w:val="TAL"/>
              <w:rPr>
                <w:rFonts w:cs="Arial"/>
                <w:lang w:eastAsia="ja-JP"/>
              </w:rPr>
            </w:pPr>
          </w:p>
        </w:tc>
        <w:tc>
          <w:tcPr>
            <w:tcW w:w="1080" w:type="dxa"/>
          </w:tcPr>
          <w:p w14:paraId="59618C20"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0E49921A"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0DD98553" w14:textId="77777777" w:rsidTr="00E7499B">
        <w:tc>
          <w:tcPr>
            <w:tcW w:w="2160" w:type="dxa"/>
          </w:tcPr>
          <w:p w14:paraId="5DF8E208" w14:textId="77777777" w:rsidR="006A1CE4" w:rsidRPr="00E67E0D" w:rsidRDefault="006A1CE4" w:rsidP="00E7499B">
            <w:pPr>
              <w:pStyle w:val="TAL"/>
              <w:rPr>
                <w:rFonts w:eastAsia="MS Mincho" w:cs="Arial"/>
                <w:lang w:eastAsia="ja-JP"/>
              </w:rPr>
            </w:pPr>
            <w:r w:rsidRPr="00E67E0D">
              <w:t>Index to RAT/Frequency Selection</w:t>
            </w:r>
            <w:r w:rsidRPr="00E67E0D">
              <w:rPr>
                <w:rFonts w:cs="Arial"/>
                <w:lang w:eastAsia="ja-JP"/>
              </w:rPr>
              <w:t xml:space="preserve"> Priority</w:t>
            </w:r>
          </w:p>
        </w:tc>
        <w:tc>
          <w:tcPr>
            <w:tcW w:w="1080" w:type="dxa"/>
          </w:tcPr>
          <w:p w14:paraId="300447F1" w14:textId="77777777" w:rsidR="006A1CE4" w:rsidRPr="00E67E0D" w:rsidRDefault="006A1CE4" w:rsidP="00E7499B">
            <w:pPr>
              <w:pStyle w:val="TAL"/>
              <w:rPr>
                <w:rFonts w:eastAsia="MS Mincho" w:cs="Arial"/>
                <w:lang w:eastAsia="ja-JP"/>
              </w:rPr>
            </w:pPr>
            <w:r w:rsidRPr="00E67E0D">
              <w:rPr>
                <w:rFonts w:eastAsia="Batang" w:cs="Arial"/>
                <w:lang w:eastAsia="ja-JP"/>
              </w:rPr>
              <w:t>O</w:t>
            </w:r>
          </w:p>
        </w:tc>
        <w:tc>
          <w:tcPr>
            <w:tcW w:w="1080" w:type="dxa"/>
          </w:tcPr>
          <w:p w14:paraId="2F48A5C5" w14:textId="77777777" w:rsidR="006A1CE4" w:rsidRPr="00E67E0D" w:rsidRDefault="006A1CE4" w:rsidP="00E7499B">
            <w:pPr>
              <w:pStyle w:val="TAL"/>
              <w:rPr>
                <w:rFonts w:cs="Arial"/>
                <w:lang w:eastAsia="ja-JP"/>
              </w:rPr>
            </w:pPr>
          </w:p>
        </w:tc>
        <w:tc>
          <w:tcPr>
            <w:tcW w:w="1512" w:type="dxa"/>
          </w:tcPr>
          <w:p w14:paraId="110C3968" w14:textId="77777777" w:rsidR="006A1CE4" w:rsidRPr="00E67E0D" w:rsidRDefault="006A1CE4" w:rsidP="00E7499B">
            <w:pPr>
              <w:pStyle w:val="TAL"/>
              <w:rPr>
                <w:rFonts w:cs="Arial"/>
                <w:lang w:eastAsia="ja-JP"/>
              </w:rPr>
            </w:pPr>
            <w:r w:rsidRPr="00E67E0D">
              <w:rPr>
                <w:lang w:eastAsia="ja-JP"/>
              </w:rPr>
              <w:t>9.3.1.61</w:t>
            </w:r>
          </w:p>
        </w:tc>
        <w:tc>
          <w:tcPr>
            <w:tcW w:w="1728" w:type="dxa"/>
          </w:tcPr>
          <w:p w14:paraId="1D02FF29" w14:textId="77777777" w:rsidR="006A1CE4" w:rsidRPr="00E67E0D" w:rsidRDefault="006A1CE4" w:rsidP="00E7499B">
            <w:pPr>
              <w:pStyle w:val="TAL"/>
              <w:rPr>
                <w:rFonts w:cs="Arial"/>
                <w:lang w:eastAsia="ja-JP"/>
              </w:rPr>
            </w:pPr>
          </w:p>
        </w:tc>
        <w:tc>
          <w:tcPr>
            <w:tcW w:w="1080" w:type="dxa"/>
          </w:tcPr>
          <w:p w14:paraId="17037A19"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7B6FDF61"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3AF7AE83" w14:textId="77777777" w:rsidTr="00E7499B">
        <w:tc>
          <w:tcPr>
            <w:tcW w:w="2160" w:type="dxa"/>
          </w:tcPr>
          <w:p w14:paraId="6CDC8902" w14:textId="77777777" w:rsidR="006A1CE4" w:rsidRPr="00E67E0D" w:rsidRDefault="006A1CE4" w:rsidP="00E7499B">
            <w:pPr>
              <w:pStyle w:val="TAL"/>
              <w:rPr>
                <w:rFonts w:cs="Arial"/>
                <w:lang w:eastAsia="ja-JP"/>
              </w:rPr>
            </w:pPr>
            <w:r w:rsidRPr="00E67E0D">
              <w:rPr>
                <w:rFonts w:eastAsia="Malgun Gothic" w:cs="Arial" w:hint="eastAsia"/>
                <w:lang w:eastAsia="ko-KR"/>
              </w:rPr>
              <w:t>UE Aggregate Maximum Bit Rate</w:t>
            </w:r>
          </w:p>
        </w:tc>
        <w:tc>
          <w:tcPr>
            <w:tcW w:w="1080" w:type="dxa"/>
          </w:tcPr>
          <w:p w14:paraId="6380F2FB" w14:textId="77777777" w:rsidR="006A1CE4" w:rsidRPr="00E67E0D" w:rsidRDefault="006A1CE4" w:rsidP="00E7499B">
            <w:pPr>
              <w:pStyle w:val="TAL"/>
              <w:rPr>
                <w:rFonts w:eastAsia="Batang" w:cs="Arial"/>
                <w:lang w:eastAsia="ja-JP"/>
              </w:rPr>
            </w:pPr>
            <w:r w:rsidRPr="00E67E0D">
              <w:rPr>
                <w:rFonts w:eastAsia="Batang" w:cs="Arial"/>
                <w:lang w:eastAsia="ja-JP"/>
              </w:rPr>
              <w:t>O</w:t>
            </w:r>
          </w:p>
        </w:tc>
        <w:tc>
          <w:tcPr>
            <w:tcW w:w="1080" w:type="dxa"/>
          </w:tcPr>
          <w:p w14:paraId="64F67EB1" w14:textId="77777777" w:rsidR="006A1CE4" w:rsidRPr="00E67E0D" w:rsidRDefault="006A1CE4" w:rsidP="00E7499B">
            <w:pPr>
              <w:pStyle w:val="TAL"/>
              <w:rPr>
                <w:rFonts w:cs="Arial"/>
                <w:lang w:eastAsia="ja-JP"/>
              </w:rPr>
            </w:pPr>
          </w:p>
        </w:tc>
        <w:tc>
          <w:tcPr>
            <w:tcW w:w="1512" w:type="dxa"/>
          </w:tcPr>
          <w:p w14:paraId="5F6741A3" w14:textId="77777777" w:rsidR="006A1CE4" w:rsidRPr="00E67E0D" w:rsidRDefault="006A1CE4" w:rsidP="00E7499B">
            <w:pPr>
              <w:pStyle w:val="TAL"/>
              <w:rPr>
                <w:lang w:eastAsia="ja-JP"/>
              </w:rPr>
            </w:pPr>
            <w:r w:rsidRPr="00E67E0D">
              <w:rPr>
                <w:rFonts w:eastAsia="Malgun Gothic" w:hint="eastAsia"/>
                <w:lang w:eastAsia="ko-KR"/>
              </w:rPr>
              <w:t>9.3.1.58</w:t>
            </w:r>
          </w:p>
        </w:tc>
        <w:tc>
          <w:tcPr>
            <w:tcW w:w="1728" w:type="dxa"/>
          </w:tcPr>
          <w:p w14:paraId="174DF54A" w14:textId="77777777" w:rsidR="006A1CE4" w:rsidRPr="00E67E0D" w:rsidRDefault="006A1CE4" w:rsidP="00E7499B">
            <w:pPr>
              <w:pStyle w:val="TAL"/>
              <w:rPr>
                <w:rFonts w:eastAsia="DengXian" w:cs="Arial"/>
                <w:lang w:eastAsia="zh-CN"/>
              </w:rPr>
            </w:pPr>
          </w:p>
        </w:tc>
        <w:tc>
          <w:tcPr>
            <w:tcW w:w="1080" w:type="dxa"/>
          </w:tcPr>
          <w:p w14:paraId="24C7E104" w14:textId="77777777" w:rsidR="006A1CE4" w:rsidRPr="00E67E0D" w:rsidRDefault="006A1CE4" w:rsidP="00E7499B">
            <w:pPr>
              <w:pStyle w:val="TAL"/>
              <w:jc w:val="center"/>
              <w:rPr>
                <w:rFonts w:cs="Arial"/>
                <w:lang w:eastAsia="ja-JP"/>
              </w:rPr>
            </w:pPr>
            <w:r w:rsidRPr="00E67E0D">
              <w:rPr>
                <w:rFonts w:eastAsia="Malgun Gothic" w:cs="Arial" w:hint="eastAsia"/>
                <w:lang w:eastAsia="ko-KR"/>
              </w:rPr>
              <w:t>YES</w:t>
            </w:r>
          </w:p>
        </w:tc>
        <w:tc>
          <w:tcPr>
            <w:tcW w:w="1080" w:type="dxa"/>
          </w:tcPr>
          <w:p w14:paraId="231014B8" w14:textId="77777777" w:rsidR="006A1CE4" w:rsidRPr="00E67E0D" w:rsidRDefault="006A1CE4" w:rsidP="00E7499B">
            <w:pPr>
              <w:pStyle w:val="TAL"/>
              <w:jc w:val="center"/>
              <w:rPr>
                <w:rFonts w:cs="Arial"/>
                <w:lang w:eastAsia="ja-JP"/>
              </w:rPr>
            </w:pPr>
            <w:r w:rsidRPr="00E67E0D">
              <w:rPr>
                <w:rFonts w:eastAsia="Malgun Gothic" w:cs="Arial" w:hint="eastAsia"/>
                <w:lang w:eastAsia="ko-KR"/>
              </w:rPr>
              <w:t>ignore</w:t>
            </w:r>
          </w:p>
        </w:tc>
      </w:tr>
      <w:tr w:rsidR="006A1CE4" w:rsidRPr="00E67E0D" w14:paraId="66409B0C" w14:textId="77777777" w:rsidTr="00E7499B">
        <w:tc>
          <w:tcPr>
            <w:tcW w:w="2160" w:type="dxa"/>
          </w:tcPr>
          <w:p w14:paraId="4AEE9EFF" w14:textId="77777777" w:rsidR="006A1CE4" w:rsidRPr="00E67E0D" w:rsidRDefault="006A1CE4" w:rsidP="00E7499B">
            <w:pPr>
              <w:pStyle w:val="TAL"/>
              <w:rPr>
                <w:rFonts w:eastAsia="Malgun Gothic" w:cs="Arial"/>
                <w:lang w:eastAsia="ko-KR"/>
              </w:rPr>
            </w:pPr>
            <w:r w:rsidRPr="00E67E0D">
              <w:rPr>
                <w:rFonts w:eastAsia="Malgun Gothic" w:cs="Arial" w:hint="eastAsia"/>
                <w:lang w:eastAsia="ko-KR"/>
              </w:rPr>
              <w:t>Allowed NSSAI</w:t>
            </w:r>
          </w:p>
        </w:tc>
        <w:tc>
          <w:tcPr>
            <w:tcW w:w="1080" w:type="dxa"/>
          </w:tcPr>
          <w:p w14:paraId="3F567A73" w14:textId="77777777" w:rsidR="006A1CE4" w:rsidRPr="00E67E0D" w:rsidRDefault="006A1CE4" w:rsidP="00E7499B">
            <w:pPr>
              <w:pStyle w:val="TAL"/>
              <w:rPr>
                <w:rFonts w:eastAsia="Batang" w:cs="Arial"/>
                <w:lang w:eastAsia="ja-JP"/>
              </w:rPr>
            </w:pPr>
            <w:r w:rsidRPr="00E67E0D">
              <w:rPr>
                <w:rFonts w:eastAsia="Batang" w:cs="Arial"/>
              </w:rPr>
              <w:t>O</w:t>
            </w:r>
          </w:p>
        </w:tc>
        <w:tc>
          <w:tcPr>
            <w:tcW w:w="1080" w:type="dxa"/>
          </w:tcPr>
          <w:p w14:paraId="73A45123" w14:textId="77777777" w:rsidR="006A1CE4" w:rsidRPr="00E67E0D" w:rsidRDefault="006A1CE4" w:rsidP="00E7499B">
            <w:pPr>
              <w:pStyle w:val="TAL"/>
              <w:rPr>
                <w:rFonts w:cs="Arial"/>
                <w:lang w:eastAsia="ja-JP"/>
              </w:rPr>
            </w:pPr>
          </w:p>
        </w:tc>
        <w:tc>
          <w:tcPr>
            <w:tcW w:w="1512" w:type="dxa"/>
          </w:tcPr>
          <w:p w14:paraId="01C990DF" w14:textId="77777777" w:rsidR="006A1CE4" w:rsidRPr="00E67E0D" w:rsidRDefault="006A1CE4" w:rsidP="00E7499B">
            <w:pPr>
              <w:pStyle w:val="TAL"/>
              <w:rPr>
                <w:rFonts w:eastAsia="Malgun Gothic"/>
                <w:lang w:eastAsia="ko-KR"/>
              </w:rPr>
            </w:pPr>
            <w:r w:rsidRPr="00E67E0D">
              <w:rPr>
                <w:rFonts w:eastAsia="Malgun Gothic" w:hint="eastAsia"/>
                <w:lang w:eastAsia="ko-KR"/>
              </w:rPr>
              <w:t>9.3.1.31</w:t>
            </w:r>
          </w:p>
        </w:tc>
        <w:tc>
          <w:tcPr>
            <w:tcW w:w="1728" w:type="dxa"/>
          </w:tcPr>
          <w:p w14:paraId="2CC776E2" w14:textId="77777777" w:rsidR="006A1CE4" w:rsidRPr="00E67E0D" w:rsidRDefault="006A1CE4" w:rsidP="00E7499B">
            <w:pPr>
              <w:pStyle w:val="TAL"/>
              <w:rPr>
                <w:rFonts w:eastAsia="DengXian" w:cs="Arial"/>
                <w:lang w:eastAsia="zh-CN"/>
              </w:rPr>
            </w:pPr>
            <w:r w:rsidRPr="00E67E0D">
              <w:rPr>
                <w:rFonts w:eastAsia="Batang" w:cs="Arial"/>
              </w:rPr>
              <w:t>Indicates the S-NSSAIs permitted by the network.</w:t>
            </w:r>
          </w:p>
        </w:tc>
        <w:tc>
          <w:tcPr>
            <w:tcW w:w="1080" w:type="dxa"/>
          </w:tcPr>
          <w:p w14:paraId="7B287499" w14:textId="77777777" w:rsidR="006A1CE4" w:rsidRPr="00E67E0D" w:rsidRDefault="006A1CE4" w:rsidP="00E7499B">
            <w:pPr>
              <w:pStyle w:val="TAL"/>
              <w:jc w:val="center"/>
              <w:rPr>
                <w:rFonts w:eastAsia="Malgun Gothic" w:cs="Arial"/>
                <w:lang w:eastAsia="ko-KR"/>
              </w:rPr>
            </w:pPr>
            <w:r w:rsidRPr="00E67E0D">
              <w:rPr>
                <w:rFonts w:eastAsia="Malgun Gothic" w:cs="Arial" w:hint="eastAsia"/>
                <w:lang w:eastAsia="ko-KR"/>
              </w:rPr>
              <w:t>YES</w:t>
            </w:r>
          </w:p>
        </w:tc>
        <w:tc>
          <w:tcPr>
            <w:tcW w:w="1080" w:type="dxa"/>
          </w:tcPr>
          <w:p w14:paraId="5A0E00C6" w14:textId="703D53B7" w:rsidR="006A1CE4" w:rsidRPr="00E67E0D" w:rsidRDefault="00AE297A" w:rsidP="00E7499B">
            <w:pPr>
              <w:pStyle w:val="TAL"/>
              <w:jc w:val="center"/>
              <w:rPr>
                <w:rFonts w:eastAsia="Malgun Gothic" w:cs="Arial"/>
                <w:lang w:eastAsia="ko-KR"/>
              </w:rPr>
            </w:pPr>
            <w:del w:id="4017" w:author="Issam" w:date="2019-02-12T23:38:00Z">
              <w:r w:rsidRPr="00784B30">
                <w:rPr>
                  <w:rFonts w:eastAsia="Malgun Gothic" w:cs="Arial" w:hint="eastAsia"/>
                  <w:lang w:eastAsia="ko-KR"/>
                </w:rPr>
                <w:delText>ignore</w:delText>
              </w:r>
            </w:del>
            <w:ins w:id="4018" w:author="Issam" w:date="2019-02-12T23:38:00Z">
              <w:r w:rsidR="006A1CE4" w:rsidRPr="00E67E0D">
                <w:rPr>
                  <w:rFonts w:eastAsia="Malgun Gothic" w:cs="Arial"/>
                  <w:lang w:eastAsia="ko-KR"/>
                </w:rPr>
                <w:t>reject</w:t>
              </w:r>
            </w:ins>
          </w:p>
        </w:tc>
      </w:tr>
    </w:tbl>
    <w:p w14:paraId="57890382" w14:textId="77777777" w:rsidR="006A1CE4" w:rsidRPr="00E67E0D" w:rsidRDefault="006A1CE4" w:rsidP="00E7499B"/>
    <w:p w14:paraId="3E587E80" w14:textId="77777777" w:rsidR="006A1CE4" w:rsidRPr="00E67E0D" w:rsidRDefault="006A1CE4" w:rsidP="00E7499B">
      <w:pPr>
        <w:pStyle w:val="4"/>
      </w:pPr>
      <w:bookmarkStart w:id="4019" w:name="_Toc534720484"/>
      <w:bookmarkStart w:id="4020" w:name="_Toc525567496"/>
      <w:r w:rsidRPr="00E67E0D">
        <w:t>9.2.5.3</w:t>
      </w:r>
      <w:r w:rsidRPr="00E67E0D">
        <w:tab/>
        <w:t>UPLINK NAS TRANSPORT</w:t>
      </w:r>
      <w:bookmarkEnd w:id="4019"/>
      <w:bookmarkEnd w:id="4020"/>
    </w:p>
    <w:p w14:paraId="63F9BA08" w14:textId="77777777" w:rsidR="006A1CE4" w:rsidRPr="00E67E0D" w:rsidRDefault="006A1CE4" w:rsidP="00E7499B">
      <w:pPr>
        <w:rPr>
          <w:rFonts w:eastAsia="Batang"/>
        </w:rPr>
      </w:pPr>
      <w:r w:rsidRPr="00E67E0D">
        <w:t>This message is sent by the NG-RAN node and is used for carrying NAS information over the NG interface.</w:t>
      </w:r>
    </w:p>
    <w:p w14:paraId="7E62B452" w14:textId="77777777" w:rsidR="006A1CE4" w:rsidRPr="00E67E0D" w:rsidRDefault="006A1CE4" w:rsidP="00E7499B">
      <w:pPr>
        <w:rPr>
          <w:rFonts w:eastAsia="Batang"/>
        </w:rPr>
      </w:pPr>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5014C8A1" w14:textId="77777777" w:rsidTr="00E7499B">
        <w:tc>
          <w:tcPr>
            <w:tcW w:w="2160" w:type="dxa"/>
          </w:tcPr>
          <w:p w14:paraId="2BACB1D0"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1B2E5481"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5B6C8778"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6D95DFAE"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29B3154A"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5644941E"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1FF333BE"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005BAAC9" w14:textId="77777777" w:rsidTr="00E7499B">
        <w:tc>
          <w:tcPr>
            <w:tcW w:w="2160" w:type="dxa"/>
          </w:tcPr>
          <w:p w14:paraId="4861A2B4"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64ABA18A"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27611648" w14:textId="77777777" w:rsidR="006A1CE4" w:rsidRPr="00E67E0D" w:rsidRDefault="006A1CE4" w:rsidP="00E7499B">
            <w:pPr>
              <w:pStyle w:val="TAL"/>
              <w:rPr>
                <w:rFonts w:cs="Arial"/>
                <w:lang w:eastAsia="ja-JP"/>
              </w:rPr>
            </w:pPr>
          </w:p>
        </w:tc>
        <w:tc>
          <w:tcPr>
            <w:tcW w:w="1512" w:type="dxa"/>
          </w:tcPr>
          <w:p w14:paraId="52A09841" w14:textId="77777777" w:rsidR="006A1CE4" w:rsidRPr="00E67E0D" w:rsidRDefault="006A1CE4" w:rsidP="00E7499B">
            <w:pPr>
              <w:pStyle w:val="TAL"/>
              <w:rPr>
                <w:rFonts w:cs="Arial"/>
                <w:lang w:eastAsia="ja-JP"/>
              </w:rPr>
            </w:pPr>
            <w:r w:rsidRPr="00E67E0D">
              <w:rPr>
                <w:lang w:eastAsia="ja-JP"/>
              </w:rPr>
              <w:t>9.3.1.1</w:t>
            </w:r>
          </w:p>
        </w:tc>
        <w:tc>
          <w:tcPr>
            <w:tcW w:w="1728" w:type="dxa"/>
          </w:tcPr>
          <w:p w14:paraId="75FDD61E" w14:textId="77777777" w:rsidR="006A1CE4" w:rsidRPr="00E67E0D" w:rsidRDefault="006A1CE4" w:rsidP="00E7499B">
            <w:pPr>
              <w:pStyle w:val="TAL"/>
              <w:rPr>
                <w:rFonts w:cs="Arial"/>
                <w:lang w:eastAsia="ja-JP"/>
              </w:rPr>
            </w:pPr>
          </w:p>
        </w:tc>
        <w:tc>
          <w:tcPr>
            <w:tcW w:w="1080" w:type="dxa"/>
          </w:tcPr>
          <w:p w14:paraId="260C3B4E"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3E4BE34C"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3D6E4B45" w14:textId="77777777" w:rsidTr="00E7499B">
        <w:tc>
          <w:tcPr>
            <w:tcW w:w="2160" w:type="dxa"/>
          </w:tcPr>
          <w:p w14:paraId="57B3A222" w14:textId="77777777" w:rsidR="006A1CE4" w:rsidRPr="00E67E0D" w:rsidRDefault="006A1CE4" w:rsidP="00E7499B">
            <w:pPr>
              <w:pStyle w:val="TAL"/>
              <w:rPr>
                <w:rFonts w:eastAsia="MS Mincho" w:cs="Arial"/>
                <w:lang w:eastAsia="ja-JP"/>
              </w:rPr>
            </w:pPr>
            <w:r w:rsidRPr="00E67E0D">
              <w:rPr>
                <w:rFonts w:cs="Arial"/>
                <w:bCs/>
                <w:lang w:eastAsia="ja-JP"/>
              </w:rPr>
              <w:t>AMF UE NGAP ID</w:t>
            </w:r>
          </w:p>
        </w:tc>
        <w:tc>
          <w:tcPr>
            <w:tcW w:w="1080" w:type="dxa"/>
          </w:tcPr>
          <w:p w14:paraId="215FC646"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72463E13" w14:textId="77777777" w:rsidR="006A1CE4" w:rsidRPr="00E67E0D" w:rsidRDefault="006A1CE4" w:rsidP="00E7499B">
            <w:pPr>
              <w:pStyle w:val="TAL"/>
              <w:rPr>
                <w:rFonts w:cs="Arial"/>
                <w:lang w:eastAsia="ja-JP"/>
              </w:rPr>
            </w:pPr>
          </w:p>
        </w:tc>
        <w:tc>
          <w:tcPr>
            <w:tcW w:w="1512" w:type="dxa"/>
          </w:tcPr>
          <w:p w14:paraId="0BC84628" w14:textId="77777777" w:rsidR="006A1CE4" w:rsidRPr="00E67E0D" w:rsidRDefault="006A1CE4" w:rsidP="00E7499B">
            <w:pPr>
              <w:pStyle w:val="TAL"/>
              <w:rPr>
                <w:rFonts w:cs="Arial"/>
                <w:lang w:eastAsia="ja-JP"/>
              </w:rPr>
            </w:pPr>
            <w:r w:rsidRPr="00E67E0D">
              <w:rPr>
                <w:lang w:eastAsia="ja-JP"/>
              </w:rPr>
              <w:t>9.3.3.1</w:t>
            </w:r>
          </w:p>
        </w:tc>
        <w:tc>
          <w:tcPr>
            <w:tcW w:w="1728" w:type="dxa"/>
          </w:tcPr>
          <w:p w14:paraId="1D382BB3" w14:textId="77777777" w:rsidR="006A1CE4" w:rsidRPr="00E67E0D" w:rsidRDefault="006A1CE4" w:rsidP="00E7499B">
            <w:pPr>
              <w:pStyle w:val="TAL"/>
              <w:rPr>
                <w:rFonts w:cs="Arial"/>
                <w:lang w:eastAsia="ja-JP"/>
              </w:rPr>
            </w:pPr>
          </w:p>
        </w:tc>
        <w:tc>
          <w:tcPr>
            <w:tcW w:w="1080" w:type="dxa"/>
          </w:tcPr>
          <w:p w14:paraId="0EF12A3A"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54EDAF63"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05600736" w14:textId="77777777" w:rsidTr="00E7499B">
        <w:tc>
          <w:tcPr>
            <w:tcW w:w="2160" w:type="dxa"/>
          </w:tcPr>
          <w:p w14:paraId="4B4A7BE5" w14:textId="77777777" w:rsidR="006A1CE4" w:rsidRPr="00E67E0D" w:rsidRDefault="006A1CE4" w:rsidP="00E7499B">
            <w:pPr>
              <w:pStyle w:val="TAL"/>
              <w:rPr>
                <w:rFonts w:eastAsia="MS Mincho" w:cs="Arial"/>
                <w:lang w:eastAsia="ja-JP"/>
              </w:rPr>
            </w:pPr>
            <w:r w:rsidRPr="00E67E0D">
              <w:rPr>
                <w:rFonts w:eastAsia="Batang" w:cs="Arial"/>
                <w:bCs/>
                <w:lang w:eastAsia="ja-JP"/>
              </w:rPr>
              <w:t>RAN</w:t>
            </w:r>
            <w:r w:rsidRPr="00E67E0D">
              <w:rPr>
                <w:rFonts w:cs="Arial"/>
                <w:bCs/>
                <w:lang w:eastAsia="ja-JP"/>
              </w:rPr>
              <w:t xml:space="preserve"> UE NGAP ID</w:t>
            </w:r>
          </w:p>
        </w:tc>
        <w:tc>
          <w:tcPr>
            <w:tcW w:w="1080" w:type="dxa"/>
          </w:tcPr>
          <w:p w14:paraId="037FD444"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59FEE089" w14:textId="77777777" w:rsidR="006A1CE4" w:rsidRPr="00E67E0D" w:rsidRDefault="006A1CE4" w:rsidP="00E7499B">
            <w:pPr>
              <w:pStyle w:val="TAL"/>
              <w:rPr>
                <w:rFonts w:cs="Arial"/>
                <w:lang w:eastAsia="ja-JP"/>
              </w:rPr>
            </w:pPr>
          </w:p>
        </w:tc>
        <w:tc>
          <w:tcPr>
            <w:tcW w:w="1512" w:type="dxa"/>
          </w:tcPr>
          <w:p w14:paraId="21F8CB94" w14:textId="77777777" w:rsidR="006A1CE4" w:rsidRPr="00E67E0D" w:rsidRDefault="006A1CE4" w:rsidP="00E7499B">
            <w:pPr>
              <w:pStyle w:val="TAL"/>
              <w:rPr>
                <w:rFonts w:cs="Arial"/>
                <w:lang w:eastAsia="ja-JP"/>
              </w:rPr>
            </w:pPr>
            <w:r w:rsidRPr="00E67E0D">
              <w:rPr>
                <w:lang w:eastAsia="ja-JP"/>
              </w:rPr>
              <w:t>9.3.3.2</w:t>
            </w:r>
          </w:p>
        </w:tc>
        <w:tc>
          <w:tcPr>
            <w:tcW w:w="1728" w:type="dxa"/>
          </w:tcPr>
          <w:p w14:paraId="60A69E24" w14:textId="77777777" w:rsidR="006A1CE4" w:rsidRPr="00E67E0D" w:rsidRDefault="006A1CE4" w:rsidP="00E7499B">
            <w:pPr>
              <w:pStyle w:val="TAL"/>
              <w:rPr>
                <w:rFonts w:cs="Arial"/>
                <w:lang w:eastAsia="ja-JP"/>
              </w:rPr>
            </w:pPr>
          </w:p>
        </w:tc>
        <w:tc>
          <w:tcPr>
            <w:tcW w:w="1080" w:type="dxa"/>
          </w:tcPr>
          <w:p w14:paraId="730DBFD0"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71848E9D"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45BD6426" w14:textId="77777777" w:rsidTr="00E7499B">
        <w:tc>
          <w:tcPr>
            <w:tcW w:w="2160" w:type="dxa"/>
          </w:tcPr>
          <w:p w14:paraId="500164EE" w14:textId="77777777" w:rsidR="006A1CE4" w:rsidRPr="00E67E0D" w:rsidRDefault="006A1CE4" w:rsidP="00E7499B">
            <w:pPr>
              <w:pStyle w:val="TAL"/>
              <w:rPr>
                <w:rFonts w:eastAsia="MS Mincho" w:cs="Arial"/>
                <w:lang w:eastAsia="ja-JP"/>
              </w:rPr>
            </w:pPr>
            <w:r w:rsidRPr="00E67E0D">
              <w:rPr>
                <w:rFonts w:cs="Arial"/>
                <w:lang w:eastAsia="ja-JP"/>
              </w:rPr>
              <w:t>NAS-PDU</w:t>
            </w:r>
          </w:p>
        </w:tc>
        <w:tc>
          <w:tcPr>
            <w:tcW w:w="1080" w:type="dxa"/>
          </w:tcPr>
          <w:p w14:paraId="6089CEC8" w14:textId="77777777" w:rsidR="006A1CE4" w:rsidRPr="00E67E0D" w:rsidRDefault="006A1CE4" w:rsidP="00E7499B">
            <w:pPr>
              <w:pStyle w:val="TAL"/>
              <w:rPr>
                <w:rFonts w:eastAsia="MS Mincho" w:cs="Arial"/>
                <w:lang w:eastAsia="ja-JP"/>
              </w:rPr>
            </w:pPr>
            <w:r w:rsidRPr="00E67E0D">
              <w:rPr>
                <w:rFonts w:eastAsia="MS Mincho" w:cs="Arial"/>
                <w:lang w:eastAsia="ja-JP"/>
              </w:rPr>
              <w:t>M</w:t>
            </w:r>
          </w:p>
        </w:tc>
        <w:tc>
          <w:tcPr>
            <w:tcW w:w="1080" w:type="dxa"/>
          </w:tcPr>
          <w:p w14:paraId="21CEC412" w14:textId="77777777" w:rsidR="006A1CE4" w:rsidRPr="00E67E0D" w:rsidRDefault="006A1CE4" w:rsidP="00E7499B">
            <w:pPr>
              <w:pStyle w:val="TAL"/>
              <w:rPr>
                <w:rFonts w:cs="Arial"/>
                <w:lang w:eastAsia="ja-JP"/>
              </w:rPr>
            </w:pPr>
          </w:p>
        </w:tc>
        <w:tc>
          <w:tcPr>
            <w:tcW w:w="1512" w:type="dxa"/>
          </w:tcPr>
          <w:p w14:paraId="1444B238" w14:textId="77777777" w:rsidR="006A1CE4" w:rsidRPr="00E67E0D" w:rsidRDefault="006A1CE4" w:rsidP="00E7499B">
            <w:pPr>
              <w:pStyle w:val="TAL"/>
              <w:rPr>
                <w:rFonts w:cs="Arial"/>
                <w:lang w:eastAsia="ja-JP"/>
              </w:rPr>
            </w:pPr>
            <w:r w:rsidRPr="00E67E0D">
              <w:rPr>
                <w:lang w:eastAsia="ja-JP"/>
              </w:rPr>
              <w:t>9.3.3.4</w:t>
            </w:r>
          </w:p>
        </w:tc>
        <w:tc>
          <w:tcPr>
            <w:tcW w:w="1728" w:type="dxa"/>
          </w:tcPr>
          <w:p w14:paraId="2A75D35B" w14:textId="77777777" w:rsidR="006A1CE4" w:rsidRPr="00E67E0D" w:rsidRDefault="006A1CE4" w:rsidP="00E7499B">
            <w:pPr>
              <w:pStyle w:val="TAL"/>
              <w:rPr>
                <w:rFonts w:cs="Arial"/>
                <w:lang w:eastAsia="ja-JP"/>
              </w:rPr>
            </w:pPr>
          </w:p>
        </w:tc>
        <w:tc>
          <w:tcPr>
            <w:tcW w:w="1080" w:type="dxa"/>
          </w:tcPr>
          <w:p w14:paraId="053A08B4"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1E6C8F2D"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565020F1" w14:textId="77777777" w:rsidTr="00E7499B">
        <w:tc>
          <w:tcPr>
            <w:tcW w:w="2160" w:type="dxa"/>
          </w:tcPr>
          <w:p w14:paraId="0DB7E57E" w14:textId="77777777" w:rsidR="006A1CE4" w:rsidRPr="00E67E0D" w:rsidRDefault="006A1CE4" w:rsidP="00E7499B">
            <w:pPr>
              <w:pStyle w:val="TAL"/>
              <w:rPr>
                <w:rFonts w:eastAsia="MS Mincho" w:cs="Arial"/>
                <w:lang w:eastAsia="ja-JP"/>
              </w:rPr>
            </w:pPr>
            <w:r w:rsidRPr="00E67E0D">
              <w:rPr>
                <w:rFonts w:cs="Arial"/>
                <w:lang w:eastAsia="ja-JP"/>
              </w:rPr>
              <w:t>User Location Information</w:t>
            </w:r>
          </w:p>
        </w:tc>
        <w:tc>
          <w:tcPr>
            <w:tcW w:w="1080" w:type="dxa"/>
          </w:tcPr>
          <w:p w14:paraId="62EBC486"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09DF39E6" w14:textId="77777777" w:rsidR="006A1CE4" w:rsidRPr="00E67E0D" w:rsidRDefault="006A1CE4" w:rsidP="00E7499B">
            <w:pPr>
              <w:pStyle w:val="TAL"/>
              <w:rPr>
                <w:rFonts w:cs="Arial"/>
                <w:lang w:eastAsia="ja-JP"/>
              </w:rPr>
            </w:pPr>
          </w:p>
        </w:tc>
        <w:tc>
          <w:tcPr>
            <w:tcW w:w="1512" w:type="dxa"/>
          </w:tcPr>
          <w:p w14:paraId="53BCF1A3" w14:textId="77777777" w:rsidR="006A1CE4" w:rsidRPr="00E67E0D" w:rsidRDefault="006A1CE4" w:rsidP="00E7499B">
            <w:pPr>
              <w:pStyle w:val="TAL"/>
              <w:rPr>
                <w:rFonts w:cs="Arial"/>
                <w:lang w:eastAsia="ja-JP"/>
              </w:rPr>
            </w:pPr>
            <w:r w:rsidRPr="00E67E0D">
              <w:rPr>
                <w:lang w:eastAsia="ja-JP"/>
              </w:rPr>
              <w:t>9.3.1.16</w:t>
            </w:r>
          </w:p>
        </w:tc>
        <w:tc>
          <w:tcPr>
            <w:tcW w:w="1728" w:type="dxa"/>
          </w:tcPr>
          <w:p w14:paraId="128EE631" w14:textId="77777777" w:rsidR="006A1CE4" w:rsidRPr="00E67E0D" w:rsidRDefault="006A1CE4" w:rsidP="00E7499B">
            <w:pPr>
              <w:pStyle w:val="TAL"/>
              <w:rPr>
                <w:rFonts w:cs="Arial"/>
                <w:lang w:eastAsia="ja-JP"/>
              </w:rPr>
            </w:pPr>
          </w:p>
        </w:tc>
        <w:tc>
          <w:tcPr>
            <w:tcW w:w="1080" w:type="dxa"/>
          </w:tcPr>
          <w:p w14:paraId="0F218F77"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15897B69" w14:textId="77777777" w:rsidR="006A1CE4" w:rsidRPr="00E67E0D" w:rsidRDefault="006A1CE4" w:rsidP="00E7499B">
            <w:pPr>
              <w:pStyle w:val="TAL"/>
              <w:jc w:val="center"/>
              <w:rPr>
                <w:rFonts w:cs="Arial"/>
                <w:lang w:eastAsia="ja-JP"/>
              </w:rPr>
            </w:pPr>
            <w:r w:rsidRPr="00E67E0D">
              <w:rPr>
                <w:rFonts w:cs="Arial"/>
                <w:lang w:eastAsia="ja-JP"/>
              </w:rPr>
              <w:t>ignore</w:t>
            </w:r>
          </w:p>
        </w:tc>
      </w:tr>
    </w:tbl>
    <w:p w14:paraId="5B0CA76C" w14:textId="77777777" w:rsidR="006A1CE4" w:rsidRPr="00E67E0D" w:rsidRDefault="006A1CE4" w:rsidP="00E7499B"/>
    <w:p w14:paraId="0F7FCD54" w14:textId="77777777" w:rsidR="006A1CE4" w:rsidRPr="00E67E0D" w:rsidRDefault="006A1CE4" w:rsidP="00E7499B">
      <w:pPr>
        <w:pStyle w:val="4"/>
      </w:pPr>
      <w:bookmarkStart w:id="4021" w:name="_Toc534720485"/>
      <w:bookmarkStart w:id="4022" w:name="_Toc525567497"/>
      <w:r w:rsidRPr="00E67E0D">
        <w:t>9.2.5.4</w:t>
      </w:r>
      <w:r w:rsidRPr="00E67E0D">
        <w:tab/>
        <w:t>NAS NON DELIVERY INDICATION</w:t>
      </w:r>
      <w:bookmarkEnd w:id="4021"/>
      <w:bookmarkEnd w:id="4022"/>
    </w:p>
    <w:p w14:paraId="34F4C2FE" w14:textId="77777777" w:rsidR="006A1CE4" w:rsidRPr="00E67E0D" w:rsidRDefault="006A1CE4" w:rsidP="00E7499B">
      <w:pPr>
        <w:rPr>
          <w:rFonts w:eastAsia="Batang"/>
        </w:rPr>
      </w:pPr>
      <w:r w:rsidRPr="00E67E0D">
        <w:t>This message is sent by the NG-RAN node and is used for reporting the non-delivery of a NAS PDU previously received within a DOWNLINK NAS TRANSPORT message over the NG interface.</w:t>
      </w:r>
    </w:p>
    <w:p w14:paraId="2CE95BF2" w14:textId="77777777" w:rsidR="006A1CE4" w:rsidRPr="00E67E0D" w:rsidRDefault="006A1CE4" w:rsidP="00E7499B">
      <w:pPr>
        <w:rPr>
          <w:rFonts w:eastAsia="Batang"/>
        </w:rPr>
      </w:pPr>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0AD25AB4" w14:textId="77777777" w:rsidTr="00E7499B">
        <w:tc>
          <w:tcPr>
            <w:tcW w:w="2160" w:type="dxa"/>
          </w:tcPr>
          <w:p w14:paraId="0F792C4F"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36A57A90"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055BB212"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29CB0228"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6C1E730C"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67308E3D"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4CCDB62B"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682A3B5A" w14:textId="77777777" w:rsidTr="00E7499B">
        <w:tc>
          <w:tcPr>
            <w:tcW w:w="2160" w:type="dxa"/>
          </w:tcPr>
          <w:p w14:paraId="42EE5F04"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4DBFFC10"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5935C2F5" w14:textId="77777777" w:rsidR="006A1CE4" w:rsidRPr="00E67E0D" w:rsidRDefault="006A1CE4" w:rsidP="00E7499B">
            <w:pPr>
              <w:pStyle w:val="TAL"/>
              <w:rPr>
                <w:rFonts w:cs="Arial"/>
                <w:lang w:eastAsia="ja-JP"/>
              </w:rPr>
            </w:pPr>
          </w:p>
        </w:tc>
        <w:tc>
          <w:tcPr>
            <w:tcW w:w="1512" w:type="dxa"/>
          </w:tcPr>
          <w:p w14:paraId="7E852657" w14:textId="77777777" w:rsidR="006A1CE4" w:rsidRPr="00E67E0D" w:rsidRDefault="006A1CE4" w:rsidP="00E7499B">
            <w:pPr>
              <w:pStyle w:val="TAL"/>
              <w:rPr>
                <w:rFonts w:cs="Arial"/>
                <w:lang w:eastAsia="ja-JP"/>
              </w:rPr>
            </w:pPr>
            <w:r w:rsidRPr="00E67E0D">
              <w:rPr>
                <w:lang w:eastAsia="ja-JP"/>
              </w:rPr>
              <w:t>9.3.1.1</w:t>
            </w:r>
          </w:p>
        </w:tc>
        <w:tc>
          <w:tcPr>
            <w:tcW w:w="1728" w:type="dxa"/>
          </w:tcPr>
          <w:p w14:paraId="551CC2AD" w14:textId="77777777" w:rsidR="006A1CE4" w:rsidRPr="00E67E0D" w:rsidRDefault="006A1CE4" w:rsidP="00E7499B">
            <w:pPr>
              <w:pStyle w:val="TAL"/>
              <w:rPr>
                <w:rFonts w:cs="Arial"/>
                <w:lang w:eastAsia="ja-JP"/>
              </w:rPr>
            </w:pPr>
          </w:p>
        </w:tc>
        <w:tc>
          <w:tcPr>
            <w:tcW w:w="1080" w:type="dxa"/>
          </w:tcPr>
          <w:p w14:paraId="4B65566A"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09B10C1C"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063CB6CF" w14:textId="77777777" w:rsidTr="00E7499B">
        <w:tc>
          <w:tcPr>
            <w:tcW w:w="2160" w:type="dxa"/>
          </w:tcPr>
          <w:p w14:paraId="3733D9D7" w14:textId="77777777" w:rsidR="006A1CE4" w:rsidRPr="00E67E0D" w:rsidRDefault="006A1CE4" w:rsidP="00E7499B">
            <w:pPr>
              <w:pStyle w:val="TAL"/>
              <w:rPr>
                <w:rFonts w:eastAsia="MS Mincho"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Pr>
          <w:p w14:paraId="5B38E765"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3111E2D0" w14:textId="77777777" w:rsidR="006A1CE4" w:rsidRPr="00E67E0D" w:rsidRDefault="006A1CE4" w:rsidP="00E7499B">
            <w:pPr>
              <w:pStyle w:val="TAL"/>
              <w:rPr>
                <w:rFonts w:cs="Arial"/>
                <w:lang w:eastAsia="ja-JP"/>
              </w:rPr>
            </w:pPr>
          </w:p>
        </w:tc>
        <w:tc>
          <w:tcPr>
            <w:tcW w:w="1512" w:type="dxa"/>
          </w:tcPr>
          <w:p w14:paraId="1637063A" w14:textId="77777777" w:rsidR="006A1CE4" w:rsidRPr="00E67E0D" w:rsidRDefault="006A1CE4" w:rsidP="00E7499B">
            <w:pPr>
              <w:pStyle w:val="TAL"/>
              <w:rPr>
                <w:rFonts w:cs="Arial"/>
                <w:lang w:eastAsia="ja-JP"/>
              </w:rPr>
            </w:pPr>
            <w:r w:rsidRPr="00E67E0D">
              <w:rPr>
                <w:lang w:eastAsia="ja-JP"/>
              </w:rPr>
              <w:t>9.3.3.1</w:t>
            </w:r>
          </w:p>
        </w:tc>
        <w:tc>
          <w:tcPr>
            <w:tcW w:w="1728" w:type="dxa"/>
          </w:tcPr>
          <w:p w14:paraId="57F6AF8B" w14:textId="77777777" w:rsidR="006A1CE4" w:rsidRPr="00E67E0D" w:rsidRDefault="006A1CE4" w:rsidP="00E7499B">
            <w:pPr>
              <w:pStyle w:val="TAL"/>
              <w:rPr>
                <w:rFonts w:cs="Arial"/>
                <w:lang w:eastAsia="ja-JP"/>
              </w:rPr>
            </w:pPr>
          </w:p>
        </w:tc>
        <w:tc>
          <w:tcPr>
            <w:tcW w:w="1080" w:type="dxa"/>
          </w:tcPr>
          <w:p w14:paraId="2DB9447C"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37850C7C"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2A20535F" w14:textId="77777777" w:rsidTr="00E7499B">
        <w:tc>
          <w:tcPr>
            <w:tcW w:w="2160" w:type="dxa"/>
          </w:tcPr>
          <w:p w14:paraId="623DDACB" w14:textId="77777777" w:rsidR="006A1CE4" w:rsidRPr="00E67E0D" w:rsidRDefault="006A1CE4" w:rsidP="00E7499B">
            <w:pPr>
              <w:pStyle w:val="TAL"/>
              <w:rPr>
                <w:rFonts w:eastAsia="MS Mincho" w:cs="Arial"/>
                <w:lang w:eastAsia="ja-JP"/>
              </w:rPr>
            </w:pPr>
            <w:r w:rsidRPr="00E67E0D">
              <w:rPr>
                <w:rFonts w:eastAsia="Batang" w:cs="Arial"/>
                <w:bCs/>
                <w:lang w:eastAsia="ja-JP"/>
              </w:rPr>
              <w:t>RAN</w:t>
            </w:r>
            <w:r w:rsidRPr="00E67E0D">
              <w:rPr>
                <w:rFonts w:cs="Arial"/>
                <w:bCs/>
                <w:lang w:eastAsia="ja-JP"/>
              </w:rPr>
              <w:t xml:space="preserve"> UE NGAP ID</w:t>
            </w:r>
          </w:p>
        </w:tc>
        <w:tc>
          <w:tcPr>
            <w:tcW w:w="1080" w:type="dxa"/>
          </w:tcPr>
          <w:p w14:paraId="79FF9567"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5D1393B1" w14:textId="77777777" w:rsidR="006A1CE4" w:rsidRPr="00E67E0D" w:rsidRDefault="006A1CE4" w:rsidP="00E7499B">
            <w:pPr>
              <w:pStyle w:val="TAL"/>
              <w:rPr>
                <w:rFonts w:cs="Arial"/>
                <w:lang w:eastAsia="ja-JP"/>
              </w:rPr>
            </w:pPr>
          </w:p>
        </w:tc>
        <w:tc>
          <w:tcPr>
            <w:tcW w:w="1512" w:type="dxa"/>
          </w:tcPr>
          <w:p w14:paraId="5315D021" w14:textId="77777777" w:rsidR="006A1CE4" w:rsidRPr="00E67E0D" w:rsidRDefault="006A1CE4" w:rsidP="00E7499B">
            <w:pPr>
              <w:pStyle w:val="TAL"/>
              <w:rPr>
                <w:rFonts w:cs="Arial"/>
                <w:lang w:eastAsia="ja-JP"/>
              </w:rPr>
            </w:pPr>
            <w:r w:rsidRPr="00E67E0D">
              <w:rPr>
                <w:lang w:eastAsia="ja-JP"/>
              </w:rPr>
              <w:t>9.3.3.2</w:t>
            </w:r>
          </w:p>
        </w:tc>
        <w:tc>
          <w:tcPr>
            <w:tcW w:w="1728" w:type="dxa"/>
          </w:tcPr>
          <w:p w14:paraId="06DE723C" w14:textId="77777777" w:rsidR="006A1CE4" w:rsidRPr="00E67E0D" w:rsidRDefault="006A1CE4" w:rsidP="00E7499B">
            <w:pPr>
              <w:pStyle w:val="TAL"/>
              <w:rPr>
                <w:rFonts w:cs="Arial"/>
                <w:lang w:eastAsia="ja-JP"/>
              </w:rPr>
            </w:pPr>
          </w:p>
        </w:tc>
        <w:tc>
          <w:tcPr>
            <w:tcW w:w="1080" w:type="dxa"/>
          </w:tcPr>
          <w:p w14:paraId="1ED11F05"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579FD7A2"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60E24EDA" w14:textId="77777777" w:rsidTr="00E7499B">
        <w:tc>
          <w:tcPr>
            <w:tcW w:w="2160" w:type="dxa"/>
          </w:tcPr>
          <w:p w14:paraId="352B1E1B" w14:textId="77777777" w:rsidR="006A1CE4" w:rsidRPr="00E67E0D" w:rsidRDefault="006A1CE4" w:rsidP="00E7499B">
            <w:pPr>
              <w:pStyle w:val="TAL"/>
              <w:rPr>
                <w:rFonts w:eastAsia="MS Mincho" w:cs="Arial"/>
                <w:lang w:eastAsia="ja-JP"/>
              </w:rPr>
            </w:pPr>
            <w:r w:rsidRPr="00E67E0D">
              <w:rPr>
                <w:rFonts w:cs="Arial"/>
                <w:lang w:eastAsia="ja-JP"/>
              </w:rPr>
              <w:t>NAS-PDU</w:t>
            </w:r>
          </w:p>
        </w:tc>
        <w:tc>
          <w:tcPr>
            <w:tcW w:w="1080" w:type="dxa"/>
          </w:tcPr>
          <w:p w14:paraId="522ECD4C" w14:textId="77777777" w:rsidR="006A1CE4" w:rsidRPr="00E67E0D" w:rsidRDefault="006A1CE4" w:rsidP="00E7499B">
            <w:pPr>
              <w:pStyle w:val="TAL"/>
              <w:rPr>
                <w:rFonts w:eastAsia="MS Mincho" w:cs="Arial"/>
                <w:lang w:eastAsia="ja-JP"/>
              </w:rPr>
            </w:pPr>
            <w:r w:rsidRPr="00E67E0D">
              <w:rPr>
                <w:rFonts w:eastAsia="Batang" w:cs="Arial"/>
                <w:lang w:eastAsia="ja-JP"/>
              </w:rPr>
              <w:t>M</w:t>
            </w:r>
          </w:p>
        </w:tc>
        <w:tc>
          <w:tcPr>
            <w:tcW w:w="1080" w:type="dxa"/>
          </w:tcPr>
          <w:p w14:paraId="6886AE21" w14:textId="77777777" w:rsidR="006A1CE4" w:rsidRPr="00E67E0D" w:rsidRDefault="006A1CE4" w:rsidP="00E7499B">
            <w:pPr>
              <w:pStyle w:val="TAL"/>
              <w:rPr>
                <w:rFonts w:cs="Arial"/>
                <w:lang w:eastAsia="ja-JP"/>
              </w:rPr>
            </w:pPr>
          </w:p>
        </w:tc>
        <w:tc>
          <w:tcPr>
            <w:tcW w:w="1512" w:type="dxa"/>
          </w:tcPr>
          <w:p w14:paraId="11D319CF" w14:textId="77777777" w:rsidR="006A1CE4" w:rsidRPr="00E67E0D" w:rsidRDefault="006A1CE4" w:rsidP="00E7499B">
            <w:pPr>
              <w:pStyle w:val="TAL"/>
              <w:rPr>
                <w:rFonts w:cs="Arial"/>
                <w:lang w:eastAsia="ja-JP"/>
              </w:rPr>
            </w:pPr>
            <w:r w:rsidRPr="00E67E0D">
              <w:rPr>
                <w:lang w:eastAsia="ja-JP"/>
              </w:rPr>
              <w:t>9.3.3.4</w:t>
            </w:r>
          </w:p>
        </w:tc>
        <w:tc>
          <w:tcPr>
            <w:tcW w:w="1728" w:type="dxa"/>
          </w:tcPr>
          <w:p w14:paraId="6A91CA4D" w14:textId="77777777" w:rsidR="006A1CE4" w:rsidRPr="00E67E0D" w:rsidRDefault="006A1CE4" w:rsidP="00E7499B">
            <w:pPr>
              <w:pStyle w:val="TAL"/>
              <w:rPr>
                <w:rFonts w:cs="Arial"/>
                <w:lang w:eastAsia="ja-JP"/>
              </w:rPr>
            </w:pPr>
          </w:p>
        </w:tc>
        <w:tc>
          <w:tcPr>
            <w:tcW w:w="1080" w:type="dxa"/>
          </w:tcPr>
          <w:p w14:paraId="760ADD56"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19DA25A1"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15DADCDD" w14:textId="77777777" w:rsidTr="00E7499B">
        <w:tc>
          <w:tcPr>
            <w:tcW w:w="2160" w:type="dxa"/>
          </w:tcPr>
          <w:p w14:paraId="64F7F854" w14:textId="77777777" w:rsidR="006A1CE4" w:rsidRPr="00E67E0D" w:rsidRDefault="006A1CE4" w:rsidP="00E7499B">
            <w:pPr>
              <w:pStyle w:val="TAL"/>
              <w:rPr>
                <w:rFonts w:eastAsia="MS Mincho" w:cs="Arial"/>
                <w:lang w:eastAsia="ja-JP"/>
              </w:rPr>
            </w:pPr>
            <w:r w:rsidRPr="00E67E0D">
              <w:rPr>
                <w:rFonts w:cs="Arial"/>
                <w:lang w:eastAsia="ja-JP"/>
              </w:rPr>
              <w:t>Cause</w:t>
            </w:r>
          </w:p>
        </w:tc>
        <w:tc>
          <w:tcPr>
            <w:tcW w:w="1080" w:type="dxa"/>
          </w:tcPr>
          <w:p w14:paraId="17FEA761" w14:textId="77777777" w:rsidR="006A1CE4" w:rsidRPr="00E67E0D" w:rsidRDefault="006A1CE4" w:rsidP="00E7499B">
            <w:pPr>
              <w:pStyle w:val="TAL"/>
              <w:rPr>
                <w:rFonts w:eastAsia="MS Mincho" w:cs="Arial"/>
                <w:lang w:eastAsia="ja-JP"/>
              </w:rPr>
            </w:pPr>
            <w:r w:rsidRPr="00E67E0D">
              <w:rPr>
                <w:rFonts w:eastAsia="Batang" w:cs="Arial"/>
                <w:lang w:eastAsia="ja-JP"/>
              </w:rPr>
              <w:t>M</w:t>
            </w:r>
          </w:p>
        </w:tc>
        <w:tc>
          <w:tcPr>
            <w:tcW w:w="1080" w:type="dxa"/>
          </w:tcPr>
          <w:p w14:paraId="1F67E731" w14:textId="77777777" w:rsidR="006A1CE4" w:rsidRPr="00E67E0D" w:rsidRDefault="006A1CE4" w:rsidP="00E7499B">
            <w:pPr>
              <w:pStyle w:val="TAL"/>
              <w:rPr>
                <w:rFonts w:cs="Arial"/>
                <w:lang w:eastAsia="ja-JP"/>
              </w:rPr>
            </w:pPr>
          </w:p>
        </w:tc>
        <w:tc>
          <w:tcPr>
            <w:tcW w:w="1512" w:type="dxa"/>
          </w:tcPr>
          <w:p w14:paraId="701D0A0E" w14:textId="77777777" w:rsidR="006A1CE4" w:rsidRPr="00E67E0D" w:rsidRDefault="006A1CE4" w:rsidP="00E7499B">
            <w:pPr>
              <w:pStyle w:val="TAL"/>
              <w:rPr>
                <w:rFonts w:cs="Arial"/>
                <w:lang w:eastAsia="ja-JP"/>
              </w:rPr>
            </w:pPr>
            <w:r w:rsidRPr="00E67E0D">
              <w:rPr>
                <w:lang w:eastAsia="ja-JP"/>
              </w:rPr>
              <w:t>9.3.1.2</w:t>
            </w:r>
          </w:p>
        </w:tc>
        <w:tc>
          <w:tcPr>
            <w:tcW w:w="1728" w:type="dxa"/>
          </w:tcPr>
          <w:p w14:paraId="2517B153" w14:textId="77777777" w:rsidR="006A1CE4" w:rsidRPr="00E67E0D" w:rsidRDefault="006A1CE4" w:rsidP="00E7499B">
            <w:pPr>
              <w:pStyle w:val="TAL"/>
              <w:rPr>
                <w:rFonts w:cs="Arial"/>
                <w:lang w:eastAsia="ja-JP"/>
              </w:rPr>
            </w:pPr>
          </w:p>
        </w:tc>
        <w:tc>
          <w:tcPr>
            <w:tcW w:w="1080" w:type="dxa"/>
          </w:tcPr>
          <w:p w14:paraId="18FA88E8"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5E62F842" w14:textId="77777777" w:rsidR="006A1CE4" w:rsidRPr="00E67E0D" w:rsidRDefault="006A1CE4" w:rsidP="00E7499B">
            <w:pPr>
              <w:pStyle w:val="TAL"/>
              <w:jc w:val="center"/>
              <w:rPr>
                <w:rFonts w:cs="Arial"/>
                <w:lang w:eastAsia="ja-JP"/>
              </w:rPr>
            </w:pPr>
            <w:r w:rsidRPr="00E67E0D">
              <w:rPr>
                <w:rFonts w:cs="Arial"/>
                <w:lang w:eastAsia="ja-JP"/>
              </w:rPr>
              <w:t>ignore</w:t>
            </w:r>
          </w:p>
        </w:tc>
      </w:tr>
    </w:tbl>
    <w:p w14:paraId="0857B872" w14:textId="77777777" w:rsidR="006A1CE4" w:rsidRPr="00E67E0D" w:rsidRDefault="006A1CE4" w:rsidP="00E7499B"/>
    <w:p w14:paraId="284B9CB2" w14:textId="77777777" w:rsidR="006A1CE4" w:rsidRPr="00E67E0D" w:rsidRDefault="006A1CE4" w:rsidP="00E7499B">
      <w:pPr>
        <w:pStyle w:val="4"/>
      </w:pPr>
      <w:bookmarkStart w:id="4023" w:name="_Toc534720486"/>
      <w:bookmarkStart w:id="4024" w:name="_Toc525567498"/>
      <w:r w:rsidRPr="00E67E0D">
        <w:t>9.2.5.5</w:t>
      </w:r>
      <w:r w:rsidRPr="00E67E0D">
        <w:tab/>
        <w:t>REROUTE NAS REQUEST</w:t>
      </w:r>
      <w:bookmarkEnd w:id="4023"/>
      <w:bookmarkEnd w:id="4024"/>
    </w:p>
    <w:p w14:paraId="77C723BD" w14:textId="77777777" w:rsidR="006A1CE4" w:rsidRPr="00E67E0D" w:rsidRDefault="006A1CE4" w:rsidP="00E7499B">
      <w:pPr>
        <w:keepNext/>
        <w:rPr>
          <w:rFonts w:eastAsia="Batang"/>
        </w:rPr>
      </w:pPr>
      <w:r w:rsidRPr="00E67E0D">
        <w:t>This message is sent by the AMF in order to request for a rerouting of the INITIAL UE MESSAGE to another AMF.</w:t>
      </w:r>
    </w:p>
    <w:p w14:paraId="2DB30A04" w14:textId="77777777" w:rsidR="006A1CE4" w:rsidRPr="00E67E0D" w:rsidRDefault="006A1CE4" w:rsidP="00E7499B">
      <w:pPr>
        <w:keepNext/>
        <w:rPr>
          <w:rFonts w:eastAsia="Batang"/>
        </w:rPr>
      </w:pPr>
      <w:r w:rsidRPr="00E67E0D">
        <w:t xml:space="preserve">Direction: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4BC29415" w14:textId="77777777" w:rsidTr="00E7499B">
        <w:tc>
          <w:tcPr>
            <w:tcW w:w="2160" w:type="dxa"/>
          </w:tcPr>
          <w:p w14:paraId="4893F4C6"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6F22280B"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0C671F37"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6B254623"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10009FA8"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02F9BC16"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41B1597B"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1B7144A1" w14:textId="77777777" w:rsidTr="00E7499B">
        <w:tc>
          <w:tcPr>
            <w:tcW w:w="2160" w:type="dxa"/>
          </w:tcPr>
          <w:p w14:paraId="02B7D6A7"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61B28328"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185E821C" w14:textId="77777777" w:rsidR="006A1CE4" w:rsidRPr="00E67E0D" w:rsidRDefault="006A1CE4" w:rsidP="00E7499B">
            <w:pPr>
              <w:pStyle w:val="TAL"/>
              <w:rPr>
                <w:rFonts w:cs="Arial"/>
                <w:lang w:eastAsia="ja-JP"/>
              </w:rPr>
            </w:pPr>
          </w:p>
        </w:tc>
        <w:tc>
          <w:tcPr>
            <w:tcW w:w="1512" w:type="dxa"/>
          </w:tcPr>
          <w:p w14:paraId="7CB217DA" w14:textId="77777777" w:rsidR="006A1CE4" w:rsidRPr="00E67E0D" w:rsidRDefault="006A1CE4" w:rsidP="00E7499B">
            <w:pPr>
              <w:pStyle w:val="TAL"/>
              <w:rPr>
                <w:rFonts w:cs="Arial"/>
                <w:lang w:eastAsia="ja-JP"/>
              </w:rPr>
            </w:pPr>
            <w:r w:rsidRPr="00E67E0D">
              <w:rPr>
                <w:lang w:eastAsia="ja-JP"/>
              </w:rPr>
              <w:t>9.3.1.1</w:t>
            </w:r>
          </w:p>
        </w:tc>
        <w:tc>
          <w:tcPr>
            <w:tcW w:w="1728" w:type="dxa"/>
          </w:tcPr>
          <w:p w14:paraId="574A026D" w14:textId="77777777" w:rsidR="006A1CE4" w:rsidRPr="00E67E0D" w:rsidRDefault="006A1CE4" w:rsidP="00E7499B">
            <w:pPr>
              <w:pStyle w:val="TAL"/>
              <w:rPr>
                <w:rFonts w:cs="Arial"/>
                <w:lang w:eastAsia="ja-JP"/>
              </w:rPr>
            </w:pPr>
          </w:p>
        </w:tc>
        <w:tc>
          <w:tcPr>
            <w:tcW w:w="1080" w:type="dxa"/>
          </w:tcPr>
          <w:p w14:paraId="4D4BEFBB"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7538B47E"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78629B5B" w14:textId="77777777" w:rsidTr="00E7499B">
        <w:tc>
          <w:tcPr>
            <w:tcW w:w="2160" w:type="dxa"/>
          </w:tcPr>
          <w:p w14:paraId="63629BE5" w14:textId="77777777" w:rsidR="006A1CE4" w:rsidRPr="00E67E0D" w:rsidRDefault="006A1CE4" w:rsidP="00E7499B">
            <w:pPr>
              <w:pStyle w:val="TAL"/>
              <w:rPr>
                <w:rFonts w:eastAsia="MS Mincho" w:cs="Arial"/>
                <w:lang w:eastAsia="ja-JP"/>
              </w:rPr>
            </w:pPr>
            <w:r w:rsidRPr="00E67E0D">
              <w:rPr>
                <w:rFonts w:eastAsia="Batang" w:cs="Arial"/>
                <w:bCs/>
                <w:lang w:eastAsia="ja-JP"/>
              </w:rPr>
              <w:t>RAN</w:t>
            </w:r>
            <w:r w:rsidRPr="00E67E0D">
              <w:rPr>
                <w:rFonts w:cs="Arial"/>
                <w:bCs/>
                <w:lang w:eastAsia="ja-JP"/>
              </w:rPr>
              <w:t xml:space="preserve"> UE NGAP ID</w:t>
            </w:r>
          </w:p>
        </w:tc>
        <w:tc>
          <w:tcPr>
            <w:tcW w:w="1080" w:type="dxa"/>
          </w:tcPr>
          <w:p w14:paraId="59037E00"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7605AFB9" w14:textId="77777777" w:rsidR="006A1CE4" w:rsidRPr="00E67E0D" w:rsidRDefault="006A1CE4" w:rsidP="00E7499B">
            <w:pPr>
              <w:pStyle w:val="TAL"/>
              <w:rPr>
                <w:rFonts w:cs="Arial"/>
                <w:lang w:eastAsia="ja-JP"/>
              </w:rPr>
            </w:pPr>
          </w:p>
        </w:tc>
        <w:tc>
          <w:tcPr>
            <w:tcW w:w="1512" w:type="dxa"/>
          </w:tcPr>
          <w:p w14:paraId="5333315C" w14:textId="77777777" w:rsidR="006A1CE4" w:rsidRPr="00E67E0D" w:rsidRDefault="006A1CE4" w:rsidP="00E7499B">
            <w:pPr>
              <w:pStyle w:val="TAL"/>
              <w:rPr>
                <w:rFonts w:cs="Arial"/>
                <w:lang w:eastAsia="ja-JP"/>
              </w:rPr>
            </w:pPr>
            <w:r w:rsidRPr="00E67E0D">
              <w:rPr>
                <w:lang w:eastAsia="ja-JP"/>
              </w:rPr>
              <w:t>9.3.3.2</w:t>
            </w:r>
          </w:p>
        </w:tc>
        <w:tc>
          <w:tcPr>
            <w:tcW w:w="1728" w:type="dxa"/>
          </w:tcPr>
          <w:p w14:paraId="6DF978A6" w14:textId="77777777" w:rsidR="006A1CE4" w:rsidRPr="00E67E0D" w:rsidRDefault="006A1CE4" w:rsidP="00E7499B">
            <w:pPr>
              <w:pStyle w:val="TAL"/>
              <w:rPr>
                <w:rFonts w:cs="Arial"/>
                <w:lang w:eastAsia="ja-JP"/>
              </w:rPr>
            </w:pPr>
          </w:p>
        </w:tc>
        <w:tc>
          <w:tcPr>
            <w:tcW w:w="1080" w:type="dxa"/>
          </w:tcPr>
          <w:p w14:paraId="16967D88"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265A7C63"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3D910595" w14:textId="77777777" w:rsidTr="00E7499B">
        <w:tc>
          <w:tcPr>
            <w:tcW w:w="2160" w:type="dxa"/>
          </w:tcPr>
          <w:p w14:paraId="79EEF781" w14:textId="77777777" w:rsidR="006A1CE4" w:rsidRPr="00E67E0D" w:rsidRDefault="006A1CE4" w:rsidP="00E7499B">
            <w:pPr>
              <w:pStyle w:val="TAL"/>
              <w:rPr>
                <w:rFonts w:eastAsia="MS Mincho" w:cs="Arial"/>
                <w:lang w:eastAsia="ja-JP"/>
              </w:rPr>
            </w:pPr>
            <w:r w:rsidRPr="00E67E0D">
              <w:rPr>
                <w:rFonts w:eastAsia="Batang" w:cs="Arial"/>
                <w:lang w:eastAsia="ja-JP"/>
              </w:rPr>
              <w:t>AMF UE NGAP ID</w:t>
            </w:r>
          </w:p>
        </w:tc>
        <w:tc>
          <w:tcPr>
            <w:tcW w:w="1080" w:type="dxa"/>
          </w:tcPr>
          <w:p w14:paraId="5F99FD08" w14:textId="77777777" w:rsidR="006A1CE4" w:rsidRPr="00E67E0D" w:rsidRDefault="006A1CE4" w:rsidP="00E7499B">
            <w:pPr>
              <w:pStyle w:val="TAL"/>
              <w:rPr>
                <w:rFonts w:eastAsia="MS Mincho" w:cs="Arial"/>
                <w:lang w:eastAsia="ja-JP"/>
              </w:rPr>
            </w:pPr>
            <w:r w:rsidRPr="00E67E0D">
              <w:rPr>
                <w:rFonts w:cs="Arial"/>
                <w:lang w:eastAsia="ja-JP"/>
              </w:rPr>
              <w:t>O</w:t>
            </w:r>
          </w:p>
        </w:tc>
        <w:tc>
          <w:tcPr>
            <w:tcW w:w="1080" w:type="dxa"/>
          </w:tcPr>
          <w:p w14:paraId="318D0EC6" w14:textId="77777777" w:rsidR="006A1CE4" w:rsidRPr="00E67E0D" w:rsidRDefault="006A1CE4" w:rsidP="00E7499B">
            <w:pPr>
              <w:pStyle w:val="TAL"/>
              <w:rPr>
                <w:rFonts w:cs="Arial"/>
                <w:lang w:eastAsia="ja-JP"/>
              </w:rPr>
            </w:pPr>
          </w:p>
        </w:tc>
        <w:tc>
          <w:tcPr>
            <w:tcW w:w="1512" w:type="dxa"/>
          </w:tcPr>
          <w:p w14:paraId="0B7C86DE" w14:textId="77777777" w:rsidR="006A1CE4" w:rsidRPr="00E67E0D" w:rsidRDefault="006A1CE4" w:rsidP="00E7499B">
            <w:pPr>
              <w:pStyle w:val="TAL"/>
              <w:rPr>
                <w:rFonts w:cs="Arial"/>
                <w:lang w:eastAsia="ja-JP"/>
              </w:rPr>
            </w:pPr>
            <w:r w:rsidRPr="00E67E0D">
              <w:rPr>
                <w:lang w:eastAsia="ja-JP"/>
              </w:rPr>
              <w:t>9.3.3.1</w:t>
            </w:r>
          </w:p>
        </w:tc>
        <w:tc>
          <w:tcPr>
            <w:tcW w:w="1728" w:type="dxa"/>
          </w:tcPr>
          <w:p w14:paraId="434EAA52" w14:textId="77777777" w:rsidR="006A1CE4" w:rsidRPr="00E67E0D" w:rsidRDefault="006A1CE4" w:rsidP="00E7499B">
            <w:pPr>
              <w:pStyle w:val="TAL"/>
              <w:rPr>
                <w:rFonts w:cs="Arial"/>
                <w:lang w:eastAsia="ja-JP"/>
              </w:rPr>
            </w:pPr>
          </w:p>
        </w:tc>
        <w:tc>
          <w:tcPr>
            <w:tcW w:w="1080" w:type="dxa"/>
          </w:tcPr>
          <w:p w14:paraId="3BE8E40E"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7081C5E0"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494F85A1" w14:textId="77777777" w:rsidTr="00E7499B">
        <w:tc>
          <w:tcPr>
            <w:tcW w:w="2160" w:type="dxa"/>
          </w:tcPr>
          <w:p w14:paraId="7F8FEB7C" w14:textId="77777777" w:rsidR="006A1CE4" w:rsidRPr="00E67E0D" w:rsidRDefault="006A1CE4" w:rsidP="00E7499B">
            <w:pPr>
              <w:pStyle w:val="TAL"/>
              <w:rPr>
                <w:rFonts w:eastAsia="MS Mincho" w:cs="Arial"/>
                <w:lang w:eastAsia="ja-JP"/>
              </w:rPr>
            </w:pPr>
            <w:r w:rsidRPr="00E67E0D">
              <w:rPr>
                <w:rFonts w:cs="Arial"/>
                <w:lang w:eastAsia="ja-JP"/>
              </w:rPr>
              <w:t>NGAP Message</w:t>
            </w:r>
          </w:p>
        </w:tc>
        <w:tc>
          <w:tcPr>
            <w:tcW w:w="1080" w:type="dxa"/>
          </w:tcPr>
          <w:p w14:paraId="4F49E364" w14:textId="77777777" w:rsidR="006A1CE4" w:rsidRPr="00E67E0D" w:rsidRDefault="006A1CE4" w:rsidP="00E7499B">
            <w:pPr>
              <w:pStyle w:val="TAL"/>
              <w:rPr>
                <w:rFonts w:eastAsia="MS Mincho" w:cs="Arial"/>
                <w:lang w:eastAsia="ja-JP"/>
              </w:rPr>
            </w:pPr>
            <w:r w:rsidRPr="00E67E0D">
              <w:rPr>
                <w:rFonts w:eastAsia="Batang" w:cs="Arial"/>
                <w:lang w:eastAsia="ja-JP"/>
              </w:rPr>
              <w:t>M</w:t>
            </w:r>
          </w:p>
        </w:tc>
        <w:tc>
          <w:tcPr>
            <w:tcW w:w="1080" w:type="dxa"/>
          </w:tcPr>
          <w:p w14:paraId="60A54A2B" w14:textId="77777777" w:rsidR="006A1CE4" w:rsidRPr="00E67E0D" w:rsidRDefault="006A1CE4" w:rsidP="00E7499B">
            <w:pPr>
              <w:pStyle w:val="TAL"/>
              <w:rPr>
                <w:rFonts w:cs="Arial"/>
                <w:lang w:eastAsia="ja-JP"/>
              </w:rPr>
            </w:pPr>
          </w:p>
        </w:tc>
        <w:tc>
          <w:tcPr>
            <w:tcW w:w="1512" w:type="dxa"/>
          </w:tcPr>
          <w:p w14:paraId="401B4177" w14:textId="77777777" w:rsidR="006A1CE4" w:rsidRPr="00E67E0D" w:rsidRDefault="006A1CE4" w:rsidP="00E7499B">
            <w:pPr>
              <w:pStyle w:val="TAL"/>
              <w:rPr>
                <w:rFonts w:cs="Arial"/>
                <w:lang w:eastAsia="ja-JP"/>
              </w:rPr>
            </w:pPr>
            <w:r w:rsidRPr="00E67E0D">
              <w:rPr>
                <w:lang w:eastAsia="ja-JP"/>
              </w:rPr>
              <w:t>OCTET STRING</w:t>
            </w:r>
          </w:p>
        </w:tc>
        <w:tc>
          <w:tcPr>
            <w:tcW w:w="1728" w:type="dxa"/>
          </w:tcPr>
          <w:p w14:paraId="70AB5702" w14:textId="77777777" w:rsidR="006A1CE4" w:rsidRPr="00E67E0D" w:rsidRDefault="006A1CE4" w:rsidP="00E7499B">
            <w:pPr>
              <w:pStyle w:val="TAL"/>
              <w:rPr>
                <w:rFonts w:cs="Arial"/>
                <w:lang w:eastAsia="ja-JP"/>
              </w:rPr>
            </w:pPr>
            <w:r w:rsidRPr="00E67E0D">
              <w:rPr>
                <w:rFonts w:cs="Arial"/>
                <w:lang w:eastAsia="ja-JP"/>
              </w:rPr>
              <w:t>Contains the INITIAL UE MESSAGE</w:t>
            </w:r>
          </w:p>
        </w:tc>
        <w:tc>
          <w:tcPr>
            <w:tcW w:w="1080" w:type="dxa"/>
          </w:tcPr>
          <w:p w14:paraId="7835CD54"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4312F50B"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6CAB1E46" w14:textId="77777777" w:rsidTr="00E7499B">
        <w:tc>
          <w:tcPr>
            <w:tcW w:w="2160" w:type="dxa"/>
          </w:tcPr>
          <w:p w14:paraId="0AC65B24" w14:textId="77777777" w:rsidR="006A1CE4" w:rsidRPr="00E67E0D" w:rsidRDefault="006A1CE4" w:rsidP="00E7499B">
            <w:pPr>
              <w:pStyle w:val="TAL"/>
              <w:rPr>
                <w:rFonts w:eastAsia="MS Mincho" w:cs="Arial"/>
                <w:lang w:eastAsia="ja-JP"/>
              </w:rPr>
            </w:pPr>
            <w:r w:rsidRPr="00E67E0D">
              <w:rPr>
                <w:rFonts w:cs="Arial"/>
                <w:lang w:eastAsia="ja-JP"/>
              </w:rPr>
              <w:t>AMF Set ID</w:t>
            </w:r>
          </w:p>
        </w:tc>
        <w:tc>
          <w:tcPr>
            <w:tcW w:w="1080" w:type="dxa"/>
          </w:tcPr>
          <w:p w14:paraId="76A32BE6" w14:textId="77777777" w:rsidR="006A1CE4" w:rsidRPr="00E67E0D" w:rsidRDefault="006A1CE4" w:rsidP="00E7499B">
            <w:pPr>
              <w:pStyle w:val="TAL"/>
              <w:rPr>
                <w:rFonts w:eastAsia="MS Mincho" w:cs="Arial"/>
                <w:lang w:eastAsia="ja-JP"/>
              </w:rPr>
            </w:pPr>
            <w:r w:rsidRPr="00E67E0D">
              <w:rPr>
                <w:rFonts w:eastAsia="Batang" w:cs="Arial"/>
                <w:lang w:eastAsia="ja-JP"/>
              </w:rPr>
              <w:t>M</w:t>
            </w:r>
          </w:p>
        </w:tc>
        <w:tc>
          <w:tcPr>
            <w:tcW w:w="1080" w:type="dxa"/>
          </w:tcPr>
          <w:p w14:paraId="6CD7FCC1" w14:textId="77777777" w:rsidR="006A1CE4" w:rsidRPr="00E67E0D" w:rsidRDefault="006A1CE4" w:rsidP="00E7499B">
            <w:pPr>
              <w:pStyle w:val="TAL"/>
              <w:rPr>
                <w:rFonts w:cs="Arial"/>
                <w:lang w:eastAsia="ja-JP"/>
              </w:rPr>
            </w:pPr>
          </w:p>
        </w:tc>
        <w:tc>
          <w:tcPr>
            <w:tcW w:w="1512" w:type="dxa"/>
          </w:tcPr>
          <w:p w14:paraId="35086F07" w14:textId="77777777" w:rsidR="006A1CE4" w:rsidRPr="00E67E0D" w:rsidRDefault="006A1CE4" w:rsidP="00E7499B">
            <w:pPr>
              <w:pStyle w:val="TAL"/>
              <w:rPr>
                <w:rFonts w:cs="Arial"/>
                <w:lang w:eastAsia="ja-JP"/>
              </w:rPr>
            </w:pPr>
            <w:r w:rsidRPr="00E67E0D">
              <w:rPr>
                <w:lang w:eastAsia="ja-JP"/>
              </w:rPr>
              <w:t>9.3.3.12</w:t>
            </w:r>
          </w:p>
        </w:tc>
        <w:tc>
          <w:tcPr>
            <w:tcW w:w="1728" w:type="dxa"/>
          </w:tcPr>
          <w:p w14:paraId="1F981D36" w14:textId="77777777" w:rsidR="006A1CE4" w:rsidRPr="00E67E0D" w:rsidRDefault="006A1CE4" w:rsidP="00E7499B">
            <w:pPr>
              <w:pStyle w:val="TAL"/>
              <w:rPr>
                <w:rFonts w:cs="Arial"/>
                <w:lang w:eastAsia="ja-JP"/>
              </w:rPr>
            </w:pPr>
          </w:p>
        </w:tc>
        <w:tc>
          <w:tcPr>
            <w:tcW w:w="1080" w:type="dxa"/>
          </w:tcPr>
          <w:p w14:paraId="29A566E7"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49696DEE"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0C868370" w14:textId="77777777" w:rsidTr="00E7499B">
        <w:tc>
          <w:tcPr>
            <w:tcW w:w="2160" w:type="dxa"/>
          </w:tcPr>
          <w:p w14:paraId="7BB542F6" w14:textId="77777777" w:rsidR="006A1CE4" w:rsidRPr="00E67E0D" w:rsidRDefault="006A1CE4" w:rsidP="00E7499B">
            <w:pPr>
              <w:pStyle w:val="TAL"/>
              <w:rPr>
                <w:rFonts w:eastAsia="MS Mincho" w:cs="Arial"/>
                <w:lang w:eastAsia="ja-JP"/>
              </w:rPr>
            </w:pPr>
            <w:r w:rsidRPr="00E67E0D">
              <w:rPr>
                <w:rFonts w:cs="Arial"/>
                <w:lang w:eastAsia="ja-JP"/>
              </w:rPr>
              <w:t>Allowed NSSAI</w:t>
            </w:r>
          </w:p>
        </w:tc>
        <w:tc>
          <w:tcPr>
            <w:tcW w:w="1080" w:type="dxa"/>
          </w:tcPr>
          <w:p w14:paraId="73D6C7FB" w14:textId="77777777" w:rsidR="006A1CE4" w:rsidRPr="00E67E0D" w:rsidRDefault="006A1CE4" w:rsidP="00E7499B">
            <w:pPr>
              <w:pStyle w:val="TAL"/>
              <w:rPr>
                <w:rFonts w:eastAsia="MS Mincho" w:cs="Arial"/>
                <w:lang w:eastAsia="ja-JP"/>
              </w:rPr>
            </w:pPr>
            <w:r w:rsidRPr="00E67E0D">
              <w:rPr>
                <w:rFonts w:eastAsia="Batang" w:cs="Arial"/>
                <w:lang w:eastAsia="ja-JP"/>
              </w:rPr>
              <w:t>O</w:t>
            </w:r>
          </w:p>
        </w:tc>
        <w:tc>
          <w:tcPr>
            <w:tcW w:w="1080" w:type="dxa"/>
          </w:tcPr>
          <w:p w14:paraId="11C2E8B0" w14:textId="77777777" w:rsidR="006A1CE4" w:rsidRPr="00E67E0D" w:rsidRDefault="006A1CE4" w:rsidP="00E7499B">
            <w:pPr>
              <w:pStyle w:val="TAL"/>
              <w:rPr>
                <w:rFonts w:cs="Arial"/>
                <w:lang w:eastAsia="ja-JP"/>
              </w:rPr>
            </w:pPr>
          </w:p>
        </w:tc>
        <w:tc>
          <w:tcPr>
            <w:tcW w:w="1512" w:type="dxa"/>
          </w:tcPr>
          <w:p w14:paraId="7D656F31" w14:textId="77777777" w:rsidR="006A1CE4" w:rsidRPr="00E67E0D" w:rsidRDefault="006A1CE4" w:rsidP="00E7499B">
            <w:pPr>
              <w:pStyle w:val="TAL"/>
              <w:rPr>
                <w:rFonts w:cs="Arial"/>
                <w:lang w:eastAsia="ja-JP"/>
              </w:rPr>
            </w:pPr>
            <w:r w:rsidRPr="00E67E0D">
              <w:rPr>
                <w:lang w:eastAsia="ja-JP"/>
              </w:rPr>
              <w:t>9.3.1.31</w:t>
            </w:r>
          </w:p>
        </w:tc>
        <w:tc>
          <w:tcPr>
            <w:tcW w:w="1728" w:type="dxa"/>
          </w:tcPr>
          <w:p w14:paraId="3767A10A" w14:textId="77777777" w:rsidR="006A1CE4" w:rsidRPr="00E67E0D" w:rsidRDefault="006A1CE4" w:rsidP="00E7499B">
            <w:pPr>
              <w:pStyle w:val="TAL"/>
              <w:rPr>
                <w:rFonts w:cs="Arial"/>
                <w:lang w:eastAsia="ja-JP"/>
              </w:rPr>
            </w:pPr>
          </w:p>
        </w:tc>
        <w:tc>
          <w:tcPr>
            <w:tcW w:w="1080" w:type="dxa"/>
          </w:tcPr>
          <w:p w14:paraId="1D99C863"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2FA949F2" w14:textId="7BC17EA0" w:rsidR="006A1CE4" w:rsidRPr="00E67E0D" w:rsidRDefault="00AE297A" w:rsidP="00E7499B">
            <w:pPr>
              <w:pStyle w:val="TAL"/>
              <w:jc w:val="center"/>
              <w:rPr>
                <w:rFonts w:cs="Arial"/>
                <w:lang w:eastAsia="ja-JP"/>
              </w:rPr>
            </w:pPr>
            <w:del w:id="4025" w:author="Issam" w:date="2019-02-12T23:38:00Z">
              <w:r w:rsidRPr="00FF6A95">
                <w:rPr>
                  <w:rFonts w:cs="Arial"/>
                  <w:lang w:eastAsia="ja-JP"/>
                </w:rPr>
                <w:delText>ignore</w:delText>
              </w:r>
            </w:del>
            <w:ins w:id="4026" w:author="Issam" w:date="2019-02-12T23:38:00Z">
              <w:r w:rsidR="006A1CE4" w:rsidRPr="00E67E0D">
                <w:rPr>
                  <w:rFonts w:cs="Arial"/>
                  <w:lang w:eastAsia="ja-JP"/>
                </w:rPr>
                <w:t>reject</w:t>
              </w:r>
            </w:ins>
          </w:p>
        </w:tc>
      </w:tr>
    </w:tbl>
    <w:p w14:paraId="1F6D0DD8" w14:textId="77777777" w:rsidR="006A1CE4" w:rsidRPr="00E67E0D" w:rsidRDefault="006A1CE4" w:rsidP="00E7499B"/>
    <w:p w14:paraId="35B8ED1D" w14:textId="77777777" w:rsidR="006A1CE4" w:rsidRPr="00E67E0D" w:rsidRDefault="006A1CE4" w:rsidP="00E7499B">
      <w:pPr>
        <w:pStyle w:val="3"/>
      </w:pPr>
      <w:bookmarkStart w:id="4027" w:name="_Toc534720487"/>
      <w:bookmarkStart w:id="4028" w:name="_Toc525567499"/>
      <w:r w:rsidRPr="00E67E0D">
        <w:t>9.2.6</w:t>
      </w:r>
      <w:r w:rsidRPr="00E67E0D">
        <w:tab/>
        <w:t>Interface Management Messages</w:t>
      </w:r>
      <w:bookmarkEnd w:id="4027"/>
      <w:bookmarkEnd w:id="4028"/>
    </w:p>
    <w:p w14:paraId="126D3C9E" w14:textId="77777777" w:rsidR="006A1CE4" w:rsidRPr="00E67E0D" w:rsidRDefault="006A1CE4" w:rsidP="00E7499B">
      <w:pPr>
        <w:pStyle w:val="4"/>
      </w:pPr>
      <w:bookmarkStart w:id="4029" w:name="_Toc534720488"/>
      <w:bookmarkStart w:id="4030" w:name="_Toc525567500"/>
      <w:r w:rsidRPr="00E67E0D">
        <w:t>9.2.6.1</w:t>
      </w:r>
      <w:r w:rsidRPr="00E67E0D">
        <w:tab/>
        <w:t>NG SETUP REQUEST</w:t>
      </w:r>
      <w:bookmarkEnd w:id="4029"/>
      <w:bookmarkEnd w:id="4030"/>
    </w:p>
    <w:p w14:paraId="03BB2D07" w14:textId="77777777" w:rsidR="006A1CE4" w:rsidRPr="00E67E0D" w:rsidRDefault="006A1CE4" w:rsidP="00E7499B">
      <w:r w:rsidRPr="00E67E0D">
        <w:t>This message is sent by the NG-RAN node to transfer application layer information for an NG-C interface instance.</w:t>
      </w:r>
    </w:p>
    <w:p w14:paraId="3EBB1ECA" w14:textId="77777777" w:rsidR="006A1CE4" w:rsidRPr="00E67E0D" w:rsidRDefault="006A1CE4" w:rsidP="00E7499B">
      <w:pPr>
        <w:rPr>
          <w:rFonts w:eastAsia="Batang"/>
        </w:rPr>
      </w:pPr>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607FD700" w14:textId="77777777" w:rsidTr="00E7499B">
        <w:tc>
          <w:tcPr>
            <w:tcW w:w="2160" w:type="dxa"/>
          </w:tcPr>
          <w:p w14:paraId="2B98FC88"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271CBC62"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1473C050"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37A58631"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6419EA6D"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514355A0"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1F38C8E6"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5980CFD0" w14:textId="77777777" w:rsidTr="00E7499B">
        <w:tc>
          <w:tcPr>
            <w:tcW w:w="2160" w:type="dxa"/>
          </w:tcPr>
          <w:p w14:paraId="236804BA"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688A125C"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13EF3582" w14:textId="77777777" w:rsidR="006A1CE4" w:rsidRPr="00E67E0D" w:rsidRDefault="006A1CE4" w:rsidP="00E7499B">
            <w:pPr>
              <w:pStyle w:val="TAL"/>
              <w:rPr>
                <w:rFonts w:cs="Arial"/>
                <w:lang w:eastAsia="ja-JP"/>
              </w:rPr>
            </w:pPr>
          </w:p>
        </w:tc>
        <w:tc>
          <w:tcPr>
            <w:tcW w:w="1512" w:type="dxa"/>
          </w:tcPr>
          <w:p w14:paraId="5AE466C9" w14:textId="77777777" w:rsidR="006A1CE4" w:rsidRPr="00E67E0D" w:rsidRDefault="006A1CE4" w:rsidP="00E7499B">
            <w:pPr>
              <w:pStyle w:val="TAL"/>
              <w:rPr>
                <w:rFonts w:cs="Arial"/>
                <w:lang w:eastAsia="ja-JP"/>
              </w:rPr>
            </w:pPr>
            <w:r w:rsidRPr="00E67E0D">
              <w:rPr>
                <w:rFonts w:cs="Arial"/>
                <w:lang w:eastAsia="ja-JP"/>
              </w:rPr>
              <w:t>9.3.1.1</w:t>
            </w:r>
          </w:p>
        </w:tc>
        <w:tc>
          <w:tcPr>
            <w:tcW w:w="1728" w:type="dxa"/>
          </w:tcPr>
          <w:p w14:paraId="07480D75" w14:textId="77777777" w:rsidR="006A1CE4" w:rsidRPr="00E67E0D" w:rsidRDefault="006A1CE4" w:rsidP="00E7499B">
            <w:pPr>
              <w:pStyle w:val="TAL"/>
              <w:rPr>
                <w:rFonts w:cs="Arial"/>
                <w:lang w:eastAsia="ja-JP"/>
              </w:rPr>
            </w:pPr>
          </w:p>
        </w:tc>
        <w:tc>
          <w:tcPr>
            <w:tcW w:w="1080" w:type="dxa"/>
          </w:tcPr>
          <w:p w14:paraId="7238EC36"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0CCAC1FD"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567A1EBC" w14:textId="77777777" w:rsidTr="00E7499B">
        <w:tc>
          <w:tcPr>
            <w:tcW w:w="2160" w:type="dxa"/>
          </w:tcPr>
          <w:p w14:paraId="3DB154A6" w14:textId="77777777" w:rsidR="006A1CE4" w:rsidRPr="00E67E0D" w:rsidRDefault="006A1CE4" w:rsidP="00E7499B">
            <w:pPr>
              <w:pStyle w:val="TAL"/>
              <w:rPr>
                <w:rFonts w:eastAsia="MS Mincho" w:cs="Arial"/>
                <w:lang w:eastAsia="ja-JP"/>
              </w:rPr>
            </w:pPr>
            <w:r w:rsidRPr="00E67E0D">
              <w:rPr>
                <w:rFonts w:eastAsia="Batang" w:cs="Arial"/>
                <w:bCs/>
                <w:lang w:eastAsia="ja-JP"/>
              </w:rPr>
              <w:t>Global RAN Node ID</w:t>
            </w:r>
          </w:p>
        </w:tc>
        <w:tc>
          <w:tcPr>
            <w:tcW w:w="1080" w:type="dxa"/>
          </w:tcPr>
          <w:p w14:paraId="57094855"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1A28D187" w14:textId="77777777" w:rsidR="006A1CE4" w:rsidRPr="00E67E0D" w:rsidRDefault="006A1CE4" w:rsidP="00E7499B">
            <w:pPr>
              <w:pStyle w:val="TAL"/>
              <w:rPr>
                <w:rFonts w:cs="Arial"/>
                <w:lang w:eastAsia="ja-JP"/>
              </w:rPr>
            </w:pPr>
          </w:p>
        </w:tc>
        <w:tc>
          <w:tcPr>
            <w:tcW w:w="1512" w:type="dxa"/>
          </w:tcPr>
          <w:p w14:paraId="2AFAEA0E" w14:textId="77777777" w:rsidR="006A1CE4" w:rsidRPr="00E67E0D" w:rsidRDefault="006A1CE4" w:rsidP="00E7499B">
            <w:pPr>
              <w:pStyle w:val="TAL"/>
              <w:rPr>
                <w:rFonts w:cs="Arial"/>
                <w:lang w:eastAsia="ja-JP"/>
              </w:rPr>
            </w:pPr>
            <w:r w:rsidRPr="00E67E0D">
              <w:rPr>
                <w:rFonts w:cs="Arial"/>
                <w:lang w:eastAsia="ja-JP"/>
              </w:rPr>
              <w:t>9.3.1.5</w:t>
            </w:r>
          </w:p>
        </w:tc>
        <w:tc>
          <w:tcPr>
            <w:tcW w:w="1728" w:type="dxa"/>
          </w:tcPr>
          <w:p w14:paraId="76F1F5E5" w14:textId="77777777" w:rsidR="006A1CE4" w:rsidRPr="00E67E0D" w:rsidRDefault="006A1CE4" w:rsidP="00E7499B">
            <w:pPr>
              <w:pStyle w:val="TAL"/>
              <w:rPr>
                <w:rFonts w:cs="Arial"/>
                <w:lang w:eastAsia="ja-JP"/>
              </w:rPr>
            </w:pPr>
          </w:p>
        </w:tc>
        <w:tc>
          <w:tcPr>
            <w:tcW w:w="1080" w:type="dxa"/>
          </w:tcPr>
          <w:p w14:paraId="3B735817"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5307349C"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137A1864" w14:textId="77777777" w:rsidTr="00E7499B">
        <w:tc>
          <w:tcPr>
            <w:tcW w:w="2160" w:type="dxa"/>
          </w:tcPr>
          <w:p w14:paraId="25F9F8E0" w14:textId="77777777" w:rsidR="006A1CE4" w:rsidRPr="00E67E0D" w:rsidRDefault="006A1CE4" w:rsidP="00E7499B">
            <w:pPr>
              <w:pStyle w:val="TAL"/>
              <w:rPr>
                <w:rFonts w:cs="Arial"/>
                <w:lang w:eastAsia="ja-JP"/>
              </w:rPr>
            </w:pPr>
            <w:r w:rsidRPr="00E67E0D">
              <w:rPr>
                <w:rFonts w:eastAsia="Batang" w:cs="Arial"/>
                <w:lang w:eastAsia="ja-JP"/>
              </w:rPr>
              <w:t>RAN Node</w:t>
            </w:r>
            <w:r w:rsidRPr="00E67E0D">
              <w:rPr>
                <w:rFonts w:cs="Arial"/>
                <w:lang w:eastAsia="ja-JP"/>
              </w:rPr>
              <w:t xml:space="preserve"> Name</w:t>
            </w:r>
          </w:p>
        </w:tc>
        <w:tc>
          <w:tcPr>
            <w:tcW w:w="1080" w:type="dxa"/>
          </w:tcPr>
          <w:p w14:paraId="01CD7668" w14:textId="77777777" w:rsidR="006A1CE4" w:rsidRPr="00E67E0D" w:rsidRDefault="006A1CE4" w:rsidP="00E7499B">
            <w:pPr>
              <w:pStyle w:val="TAL"/>
              <w:rPr>
                <w:rFonts w:cs="Arial"/>
                <w:lang w:eastAsia="ja-JP"/>
              </w:rPr>
            </w:pPr>
            <w:r w:rsidRPr="00E67E0D">
              <w:rPr>
                <w:rFonts w:cs="Arial"/>
                <w:lang w:eastAsia="ja-JP"/>
              </w:rPr>
              <w:t>O</w:t>
            </w:r>
          </w:p>
        </w:tc>
        <w:tc>
          <w:tcPr>
            <w:tcW w:w="1080" w:type="dxa"/>
          </w:tcPr>
          <w:p w14:paraId="42441CC4" w14:textId="77777777" w:rsidR="006A1CE4" w:rsidRPr="00E67E0D" w:rsidRDefault="006A1CE4" w:rsidP="00E7499B">
            <w:pPr>
              <w:pStyle w:val="TAL"/>
              <w:rPr>
                <w:rFonts w:cs="Arial"/>
                <w:lang w:eastAsia="ja-JP"/>
              </w:rPr>
            </w:pPr>
          </w:p>
        </w:tc>
        <w:tc>
          <w:tcPr>
            <w:tcW w:w="1512" w:type="dxa"/>
          </w:tcPr>
          <w:p w14:paraId="4A1072C2" w14:textId="77777777" w:rsidR="006A1CE4" w:rsidRPr="00E67E0D" w:rsidRDefault="006A1CE4" w:rsidP="00E7499B">
            <w:pPr>
              <w:pStyle w:val="TAL"/>
              <w:rPr>
                <w:lang w:eastAsia="ja-JP"/>
              </w:rPr>
            </w:pPr>
            <w:r w:rsidRPr="00E67E0D">
              <w:rPr>
                <w:lang w:eastAsia="ja-JP"/>
              </w:rPr>
              <w:t>PrintableString</w:t>
            </w:r>
          </w:p>
          <w:p w14:paraId="740F4800" w14:textId="77777777" w:rsidR="006A1CE4" w:rsidRPr="00E67E0D" w:rsidRDefault="006A1CE4" w:rsidP="00E7499B">
            <w:pPr>
              <w:pStyle w:val="TAL"/>
              <w:rPr>
                <w:rFonts w:cs="Arial"/>
                <w:lang w:eastAsia="ja-JP"/>
              </w:rPr>
            </w:pPr>
            <w:r w:rsidRPr="00E67E0D">
              <w:rPr>
                <w:lang w:eastAsia="ja-JP"/>
              </w:rPr>
              <w:t>(SIZE(1..150, …))</w:t>
            </w:r>
          </w:p>
        </w:tc>
        <w:tc>
          <w:tcPr>
            <w:tcW w:w="1728" w:type="dxa"/>
          </w:tcPr>
          <w:p w14:paraId="094A2BCD" w14:textId="77777777" w:rsidR="006A1CE4" w:rsidRPr="00E67E0D" w:rsidRDefault="006A1CE4" w:rsidP="00E7499B">
            <w:pPr>
              <w:pStyle w:val="TAL"/>
              <w:rPr>
                <w:rFonts w:cs="Arial"/>
                <w:lang w:eastAsia="ja-JP"/>
              </w:rPr>
            </w:pPr>
          </w:p>
        </w:tc>
        <w:tc>
          <w:tcPr>
            <w:tcW w:w="1080" w:type="dxa"/>
          </w:tcPr>
          <w:p w14:paraId="7D7F1E6D"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10BF3C54"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234BA2B3" w14:textId="77777777" w:rsidTr="00E7499B">
        <w:tc>
          <w:tcPr>
            <w:tcW w:w="2160" w:type="dxa"/>
          </w:tcPr>
          <w:p w14:paraId="4E067ECE" w14:textId="77777777" w:rsidR="006A1CE4" w:rsidRPr="00E67E0D" w:rsidRDefault="006A1CE4" w:rsidP="00E7499B">
            <w:pPr>
              <w:pStyle w:val="TAL"/>
              <w:rPr>
                <w:rFonts w:eastAsia="Batang" w:cs="Arial"/>
                <w:b/>
                <w:lang w:eastAsia="ja-JP"/>
              </w:rPr>
            </w:pPr>
            <w:r w:rsidRPr="00E67E0D">
              <w:rPr>
                <w:rFonts w:eastAsia="Batang" w:cs="Arial"/>
                <w:b/>
                <w:lang w:eastAsia="ja-JP"/>
              </w:rPr>
              <w:t>Supported TA List</w:t>
            </w:r>
          </w:p>
        </w:tc>
        <w:tc>
          <w:tcPr>
            <w:tcW w:w="1080" w:type="dxa"/>
          </w:tcPr>
          <w:p w14:paraId="6A3B93CD" w14:textId="77777777" w:rsidR="006A1CE4" w:rsidRPr="00E67E0D" w:rsidRDefault="006A1CE4" w:rsidP="00E7499B">
            <w:pPr>
              <w:pStyle w:val="TAL"/>
              <w:rPr>
                <w:rFonts w:cs="Arial"/>
                <w:lang w:eastAsia="ja-JP"/>
              </w:rPr>
            </w:pPr>
          </w:p>
        </w:tc>
        <w:tc>
          <w:tcPr>
            <w:tcW w:w="1080" w:type="dxa"/>
          </w:tcPr>
          <w:p w14:paraId="0AA2200E" w14:textId="77777777" w:rsidR="006A1CE4" w:rsidRPr="00E67E0D" w:rsidRDefault="006A1CE4" w:rsidP="00E7499B">
            <w:pPr>
              <w:pStyle w:val="TAL"/>
              <w:rPr>
                <w:i/>
                <w:lang w:eastAsia="ja-JP"/>
              </w:rPr>
            </w:pPr>
            <w:r w:rsidRPr="00E67E0D">
              <w:rPr>
                <w:i/>
                <w:lang w:eastAsia="ja-JP"/>
              </w:rPr>
              <w:t>1</w:t>
            </w:r>
          </w:p>
        </w:tc>
        <w:tc>
          <w:tcPr>
            <w:tcW w:w="1512" w:type="dxa"/>
          </w:tcPr>
          <w:p w14:paraId="08B460E0" w14:textId="77777777" w:rsidR="006A1CE4" w:rsidRPr="00E67E0D" w:rsidRDefault="006A1CE4" w:rsidP="00E7499B">
            <w:pPr>
              <w:pStyle w:val="TAL"/>
              <w:rPr>
                <w:lang w:eastAsia="ja-JP"/>
              </w:rPr>
            </w:pPr>
          </w:p>
        </w:tc>
        <w:tc>
          <w:tcPr>
            <w:tcW w:w="1728" w:type="dxa"/>
          </w:tcPr>
          <w:p w14:paraId="0AF5362A" w14:textId="77777777" w:rsidR="006A1CE4" w:rsidRPr="00E67E0D" w:rsidRDefault="006A1CE4" w:rsidP="00E7499B">
            <w:pPr>
              <w:pStyle w:val="TAL"/>
              <w:rPr>
                <w:lang w:eastAsia="ja-JP"/>
              </w:rPr>
            </w:pPr>
            <w:r w:rsidRPr="00E67E0D">
              <w:rPr>
                <w:lang w:eastAsia="ja-JP"/>
              </w:rPr>
              <w:t>Supported TAs in the NG-RAN node.</w:t>
            </w:r>
          </w:p>
        </w:tc>
        <w:tc>
          <w:tcPr>
            <w:tcW w:w="1080" w:type="dxa"/>
          </w:tcPr>
          <w:p w14:paraId="7C2B92FD" w14:textId="77777777" w:rsidR="006A1CE4" w:rsidRPr="00E67E0D" w:rsidRDefault="006A1CE4" w:rsidP="00E7499B">
            <w:pPr>
              <w:pStyle w:val="TAL"/>
              <w:jc w:val="center"/>
              <w:rPr>
                <w:lang w:eastAsia="ja-JP"/>
              </w:rPr>
            </w:pPr>
            <w:r w:rsidRPr="00E67E0D">
              <w:rPr>
                <w:lang w:eastAsia="ja-JP"/>
              </w:rPr>
              <w:t>YES</w:t>
            </w:r>
          </w:p>
        </w:tc>
        <w:tc>
          <w:tcPr>
            <w:tcW w:w="1080" w:type="dxa"/>
          </w:tcPr>
          <w:p w14:paraId="2EB2FAC8" w14:textId="77777777" w:rsidR="006A1CE4" w:rsidRPr="00E67E0D" w:rsidRDefault="006A1CE4" w:rsidP="00E7499B">
            <w:pPr>
              <w:pStyle w:val="TAL"/>
              <w:jc w:val="center"/>
              <w:rPr>
                <w:lang w:eastAsia="ja-JP"/>
              </w:rPr>
            </w:pPr>
            <w:r w:rsidRPr="00E67E0D">
              <w:rPr>
                <w:lang w:eastAsia="ja-JP"/>
              </w:rPr>
              <w:t>reject</w:t>
            </w:r>
          </w:p>
        </w:tc>
      </w:tr>
      <w:tr w:rsidR="006A1CE4" w:rsidRPr="00E67E0D" w14:paraId="1866A8EE" w14:textId="77777777" w:rsidTr="00E7499B">
        <w:tc>
          <w:tcPr>
            <w:tcW w:w="2160" w:type="dxa"/>
          </w:tcPr>
          <w:p w14:paraId="27AD70EA" w14:textId="77777777" w:rsidR="006A1CE4" w:rsidRPr="00E67E0D" w:rsidRDefault="006A1CE4" w:rsidP="00E7499B">
            <w:pPr>
              <w:pStyle w:val="TAL"/>
              <w:ind w:left="75"/>
              <w:rPr>
                <w:rFonts w:eastAsia="Batang" w:cs="Arial"/>
                <w:b/>
                <w:lang w:eastAsia="ja-JP"/>
              </w:rPr>
            </w:pPr>
            <w:r w:rsidRPr="00E67E0D">
              <w:rPr>
                <w:rFonts w:eastAsia="Batang" w:cs="Arial"/>
                <w:b/>
                <w:lang w:eastAsia="ja-JP"/>
              </w:rPr>
              <w:t>&gt;Supported TA Item</w:t>
            </w:r>
          </w:p>
        </w:tc>
        <w:tc>
          <w:tcPr>
            <w:tcW w:w="1080" w:type="dxa"/>
          </w:tcPr>
          <w:p w14:paraId="43D18A36" w14:textId="77777777" w:rsidR="006A1CE4" w:rsidRPr="00E67E0D" w:rsidRDefault="006A1CE4" w:rsidP="00E7499B">
            <w:pPr>
              <w:pStyle w:val="TAL"/>
              <w:rPr>
                <w:rFonts w:cs="Arial"/>
                <w:lang w:eastAsia="ja-JP"/>
              </w:rPr>
            </w:pPr>
          </w:p>
        </w:tc>
        <w:tc>
          <w:tcPr>
            <w:tcW w:w="1080" w:type="dxa"/>
          </w:tcPr>
          <w:p w14:paraId="58B02537" w14:textId="77777777" w:rsidR="006A1CE4" w:rsidRPr="00E67E0D" w:rsidRDefault="006A1CE4" w:rsidP="00E7499B">
            <w:pPr>
              <w:pStyle w:val="TAL"/>
              <w:rPr>
                <w:i/>
                <w:lang w:eastAsia="ja-JP"/>
              </w:rPr>
            </w:pPr>
            <w:r w:rsidRPr="00E67E0D">
              <w:rPr>
                <w:i/>
                <w:lang w:eastAsia="ja-JP"/>
              </w:rPr>
              <w:t>1..&lt;maxnoofTACs&gt;</w:t>
            </w:r>
          </w:p>
        </w:tc>
        <w:tc>
          <w:tcPr>
            <w:tcW w:w="1512" w:type="dxa"/>
          </w:tcPr>
          <w:p w14:paraId="78908286" w14:textId="77777777" w:rsidR="006A1CE4" w:rsidRPr="00E67E0D" w:rsidRDefault="006A1CE4" w:rsidP="00E7499B">
            <w:pPr>
              <w:pStyle w:val="TAL"/>
              <w:rPr>
                <w:lang w:eastAsia="ja-JP"/>
              </w:rPr>
            </w:pPr>
          </w:p>
        </w:tc>
        <w:tc>
          <w:tcPr>
            <w:tcW w:w="1728" w:type="dxa"/>
          </w:tcPr>
          <w:p w14:paraId="5AEC3CD3" w14:textId="77777777" w:rsidR="006A1CE4" w:rsidRPr="00E67E0D" w:rsidRDefault="006A1CE4" w:rsidP="00E7499B">
            <w:pPr>
              <w:pStyle w:val="TAL"/>
              <w:rPr>
                <w:lang w:eastAsia="ja-JP"/>
              </w:rPr>
            </w:pPr>
          </w:p>
        </w:tc>
        <w:tc>
          <w:tcPr>
            <w:tcW w:w="1080" w:type="dxa"/>
          </w:tcPr>
          <w:p w14:paraId="33E64518" w14:textId="77777777" w:rsidR="006A1CE4" w:rsidRPr="00E67E0D" w:rsidRDefault="006A1CE4" w:rsidP="00E7499B">
            <w:pPr>
              <w:pStyle w:val="TAL"/>
              <w:jc w:val="center"/>
              <w:rPr>
                <w:lang w:eastAsia="ja-JP"/>
              </w:rPr>
            </w:pPr>
            <w:r w:rsidRPr="00E67E0D">
              <w:rPr>
                <w:lang w:eastAsia="ja-JP"/>
              </w:rPr>
              <w:t>-</w:t>
            </w:r>
          </w:p>
        </w:tc>
        <w:tc>
          <w:tcPr>
            <w:tcW w:w="1080" w:type="dxa"/>
          </w:tcPr>
          <w:p w14:paraId="23F5666A" w14:textId="77777777" w:rsidR="006A1CE4" w:rsidRPr="00E67E0D" w:rsidRDefault="006A1CE4" w:rsidP="00E7499B">
            <w:pPr>
              <w:pStyle w:val="TAL"/>
              <w:jc w:val="center"/>
              <w:rPr>
                <w:lang w:eastAsia="ja-JP"/>
              </w:rPr>
            </w:pPr>
          </w:p>
        </w:tc>
      </w:tr>
      <w:tr w:rsidR="006A1CE4" w:rsidRPr="00E67E0D" w14:paraId="3CC8532D" w14:textId="77777777" w:rsidTr="00E7499B">
        <w:tc>
          <w:tcPr>
            <w:tcW w:w="2160" w:type="dxa"/>
          </w:tcPr>
          <w:p w14:paraId="356B83AF" w14:textId="77777777" w:rsidR="006A1CE4" w:rsidRPr="00E67E0D" w:rsidRDefault="006A1CE4" w:rsidP="00E7499B">
            <w:pPr>
              <w:pStyle w:val="TAL"/>
              <w:ind w:left="165"/>
              <w:rPr>
                <w:rFonts w:eastAsia="Batang" w:cs="Arial"/>
                <w:lang w:eastAsia="ja-JP"/>
              </w:rPr>
            </w:pPr>
            <w:r w:rsidRPr="00E67E0D">
              <w:rPr>
                <w:rFonts w:eastAsia="Batang" w:cs="Arial"/>
                <w:lang w:eastAsia="ja-JP"/>
              </w:rPr>
              <w:t>&gt;&gt;TAC</w:t>
            </w:r>
          </w:p>
        </w:tc>
        <w:tc>
          <w:tcPr>
            <w:tcW w:w="1080" w:type="dxa"/>
          </w:tcPr>
          <w:p w14:paraId="78A7A684"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52ABFCE7" w14:textId="77777777" w:rsidR="006A1CE4" w:rsidRPr="00E67E0D" w:rsidRDefault="006A1CE4" w:rsidP="00E7499B">
            <w:pPr>
              <w:pStyle w:val="TAL"/>
              <w:rPr>
                <w:rFonts w:cs="Arial"/>
                <w:lang w:eastAsia="ja-JP"/>
              </w:rPr>
            </w:pPr>
          </w:p>
        </w:tc>
        <w:tc>
          <w:tcPr>
            <w:tcW w:w="1512" w:type="dxa"/>
          </w:tcPr>
          <w:p w14:paraId="2B1219F0" w14:textId="77777777" w:rsidR="006A1CE4" w:rsidRPr="00E67E0D" w:rsidRDefault="006A1CE4" w:rsidP="00E7499B">
            <w:pPr>
              <w:pStyle w:val="TAL"/>
              <w:rPr>
                <w:lang w:eastAsia="ja-JP"/>
              </w:rPr>
            </w:pPr>
            <w:r w:rsidRPr="00E67E0D">
              <w:rPr>
                <w:lang w:eastAsia="ja-JP"/>
              </w:rPr>
              <w:t>9.3.3.10</w:t>
            </w:r>
          </w:p>
        </w:tc>
        <w:tc>
          <w:tcPr>
            <w:tcW w:w="1728" w:type="dxa"/>
          </w:tcPr>
          <w:p w14:paraId="7079D4DE" w14:textId="77777777" w:rsidR="006A1CE4" w:rsidRPr="00E67E0D" w:rsidRDefault="006A1CE4" w:rsidP="00E7499B">
            <w:pPr>
              <w:pStyle w:val="TAL"/>
              <w:rPr>
                <w:rFonts w:cs="Arial"/>
                <w:lang w:eastAsia="ja-JP"/>
              </w:rPr>
            </w:pPr>
            <w:r w:rsidRPr="00E67E0D">
              <w:rPr>
                <w:rFonts w:cs="Arial"/>
                <w:lang w:eastAsia="ja-JP"/>
              </w:rPr>
              <w:t>Broadcast TAC</w:t>
            </w:r>
          </w:p>
        </w:tc>
        <w:tc>
          <w:tcPr>
            <w:tcW w:w="1080" w:type="dxa"/>
          </w:tcPr>
          <w:p w14:paraId="0CE829D5" w14:textId="77777777" w:rsidR="006A1CE4" w:rsidRPr="00E67E0D" w:rsidRDefault="006A1CE4" w:rsidP="00E7499B">
            <w:pPr>
              <w:pStyle w:val="TAL"/>
              <w:jc w:val="center"/>
              <w:rPr>
                <w:rFonts w:cs="Arial"/>
                <w:lang w:eastAsia="ja-JP"/>
              </w:rPr>
            </w:pPr>
            <w:r w:rsidRPr="00E67E0D">
              <w:rPr>
                <w:rFonts w:cs="Arial"/>
                <w:lang w:eastAsia="ja-JP"/>
              </w:rPr>
              <w:t>-</w:t>
            </w:r>
          </w:p>
        </w:tc>
        <w:tc>
          <w:tcPr>
            <w:tcW w:w="1080" w:type="dxa"/>
          </w:tcPr>
          <w:p w14:paraId="41999A7C" w14:textId="77777777" w:rsidR="006A1CE4" w:rsidRPr="00E67E0D" w:rsidRDefault="006A1CE4" w:rsidP="00E7499B">
            <w:pPr>
              <w:pStyle w:val="TAL"/>
              <w:jc w:val="center"/>
              <w:rPr>
                <w:rFonts w:cs="Arial"/>
                <w:lang w:eastAsia="ja-JP"/>
              </w:rPr>
            </w:pPr>
          </w:p>
        </w:tc>
      </w:tr>
      <w:tr w:rsidR="006A1CE4" w:rsidRPr="00E67E0D" w14:paraId="7A64E5E2" w14:textId="77777777" w:rsidTr="00E7499B">
        <w:tc>
          <w:tcPr>
            <w:tcW w:w="2160" w:type="dxa"/>
          </w:tcPr>
          <w:p w14:paraId="6C2BADCD" w14:textId="77777777" w:rsidR="006A1CE4" w:rsidRPr="00E67E0D" w:rsidRDefault="006A1CE4" w:rsidP="00E7499B">
            <w:pPr>
              <w:pStyle w:val="TAL"/>
              <w:ind w:left="165"/>
              <w:rPr>
                <w:rFonts w:eastAsia="Batang" w:cs="Arial"/>
                <w:b/>
                <w:lang w:eastAsia="ja-JP"/>
              </w:rPr>
            </w:pPr>
            <w:r w:rsidRPr="00E67E0D">
              <w:rPr>
                <w:rFonts w:eastAsia="Batang" w:cs="Arial"/>
                <w:b/>
                <w:lang w:eastAsia="ja-JP"/>
              </w:rPr>
              <w:t>&gt;&gt;Broadcast PLMN List</w:t>
            </w:r>
          </w:p>
        </w:tc>
        <w:tc>
          <w:tcPr>
            <w:tcW w:w="1080" w:type="dxa"/>
          </w:tcPr>
          <w:p w14:paraId="62B7841C" w14:textId="77777777" w:rsidR="006A1CE4" w:rsidRPr="00E67E0D" w:rsidRDefault="006A1CE4" w:rsidP="00E7499B">
            <w:pPr>
              <w:pStyle w:val="TAL"/>
              <w:rPr>
                <w:rFonts w:cs="Arial"/>
                <w:lang w:eastAsia="ja-JP"/>
              </w:rPr>
            </w:pPr>
          </w:p>
        </w:tc>
        <w:tc>
          <w:tcPr>
            <w:tcW w:w="1080" w:type="dxa"/>
          </w:tcPr>
          <w:p w14:paraId="35542314" w14:textId="77777777" w:rsidR="006A1CE4" w:rsidRPr="00E67E0D" w:rsidRDefault="006A1CE4" w:rsidP="00E7499B">
            <w:pPr>
              <w:pStyle w:val="TAL"/>
              <w:rPr>
                <w:rFonts w:cs="Arial"/>
                <w:lang w:eastAsia="ja-JP"/>
              </w:rPr>
            </w:pPr>
            <w:r w:rsidRPr="00E67E0D">
              <w:rPr>
                <w:i/>
                <w:lang w:eastAsia="ja-JP"/>
              </w:rPr>
              <w:t>1</w:t>
            </w:r>
          </w:p>
        </w:tc>
        <w:tc>
          <w:tcPr>
            <w:tcW w:w="1512" w:type="dxa"/>
          </w:tcPr>
          <w:p w14:paraId="77D2883C" w14:textId="77777777" w:rsidR="006A1CE4" w:rsidRPr="00E67E0D" w:rsidRDefault="006A1CE4" w:rsidP="00E7499B">
            <w:pPr>
              <w:pStyle w:val="TAL"/>
              <w:rPr>
                <w:lang w:eastAsia="ja-JP"/>
              </w:rPr>
            </w:pPr>
          </w:p>
        </w:tc>
        <w:tc>
          <w:tcPr>
            <w:tcW w:w="1728" w:type="dxa"/>
          </w:tcPr>
          <w:p w14:paraId="62C15B0F" w14:textId="77777777" w:rsidR="006A1CE4" w:rsidRPr="00E67E0D" w:rsidRDefault="006A1CE4" w:rsidP="00E7499B">
            <w:pPr>
              <w:pStyle w:val="TAL"/>
              <w:rPr>
                <w:rFonts w:cs="Arial"/>
                <w:lang w:eastAsia="ja-JP"/>
              </w:rPr>
            </w:pPr>
          </w:p>
        </w:tc>
        <w:tc>
          <w:tcPr>
            <w:tcW w:w="1080" w:type="dxa"/>
          </w:tcPr>
          <w:p w14:paraId="2ECF32A1" w14:textId="77777777" w:rsidR="006A1CE4" w:rsidRPr="00E67E0D" w:rsidRDefault="006A1CE4" w:rsidP="00E7499B">
            <w:pPr>
              <w:pStyle w:val="TAL"/>
              <w:jc w:val="center"/>
              <w:rPr>
                <w:rFonts w:cs="Arial"/>
                <w:lang w:eastAsia="ja-JP"/>
              </w:rPr>
            </w:pPr>
            <w:r w:rsidRPr="00E67E0D">
              <w:rPr>
                <w:rFonts w:cs="Arial"/>
                <w:lang w:eastAsia="ja-JP"/>
              </w:rPr>
              <w:t>-</w:t>
            </w:r>
          </w:p>
        </w:tc>
        <w:tc>
          <w:tcPr>
            <w:tcW w:w="1080" w:type="dxa"/>
          </w:tcPr>
          <w:p w14:paraId="5DD61EB5" w14:textId="77777777" w:rsidR="006A1CE4" w:rsidRPr="00E67E0D" w:rsidRDefault="006A1CE4" w:rsidP="00E7499B">
            <w:pPr>
              <w:pStyle w:val="TAL"/>
              <w:jc w:val="center"/>
              <w:rPr>
                <w:rFonts w:cs="Arial"/>
                <w:lang w:eastAsia="ja-JP"/>
              </w:rPr>
            </w:pPr>
          </w:p>
        </w:tc>
      </w:tr>
      <w:tr w:rsidR="006A1CE4" w:rsidRPr="00E67E0D" w14:paraId="1CA08A59" w14:textId="77777777" w:rsidTr="00E7499B">
        <w:tc>
          <w:tcPr>
            <w:tcW w:w="2160" w:type="dxa"/>
          </w:tcPr>
          <w:p w14:paraId="0BD41108" w14:textId="77777777" w:rsidR="006A1CE4" w:rsidRPr="00E67E0D" w:rsidRDefault="006A1CE4" w:rsidP="00E7499B">
            <w:pPr>
              <w:pStyle w:val="TAL"/>
              <w:ind w:left="255"/>
              <w:rPr>
                <w:rFonts w:eastAsia="Batang" w:cs="Arial"/>
                <w:b/>
                <w:lang w:eastAsia="ja-JP"/>
              </w:rPr>
            </w:pPr>
            <w:r w:rsidRPr="00E67E0D">
              <w:rPr>
                <w:rFonts w:eastAsia="Batang" w:cs="Arial"/>
                <w:b/>
                <w:lang w:eastAsia="ja-JP"/>
              </w:rPr>
              <w:t>&gt;&gt;&gt;Broadcast PLMN Item</w:t>
            </w:r>
          </w:p>
        </w:tc>
        <w:tc>
          <w:tcPr>
            <w:tcW w:w="1080" w:type="dxa"/>
          </w:tcPr>
          <w:p w14:paraId="619E122E" w14:textId="77777777" w:rsidR="006A1CE4" w:rsidRPr="00E67E0D" w:rsidRDefault="006A1CE4" w:rsidP="00E7499B">
            <w:pPr>
              <w:pStyle w:val="TAL"/>
              <w:rPr>
                <w:rFonts w:cs="Arial"/>
                <w:lang w:eastAsia="ja-JP"/>
              </w:rPr>
            </w:pPr>
          </w:p>
        </w:tc>
        <w:tc>
          <w:tcPr>
            <w:tcW w:w="1080" w:type="dxa"/>
          </w:tcPr>
          <w:p w14:paraId="082C6A59" w14:textId="77777777" w:rsidR="006A1CE4" w:rsidRPr="00E67E0D" w:rsidRDefault="006A1CE4" w:rsidP="00E7499B">
            <w:pPr>
              <w:pStyle w:val="TAL"/>
              <w:rPr>
                <w:i/>
                <w:lang w:eastAsia="ja-JP"/>
              </w:rPr>
            </w:pPr>
            <w:r w:rsidRPr="00E67E0D">
              <w:rPr>
                <w:i/>
                <w:lang w:eastAsia="ja-JP"/>
              </w:rPr>
              <w:t>1..&lt;maxnoofBPLMNs&gt;</w:t>
            </w:r>
          </w:p>
        </w:tc>
        <w:tc>
          <w:tcPr>
            <w:tcW w:w="1512" w:type="dxa"/>
          </w:tcPr>
          <w:p w14:paraId="2AF88092" w14:textId="77777777" w:rsidR="006A1CE4" w:rsidRPr="00E67E0D" w:rsidRDefault="006A1CE4" w:rsidP="00E7499B">
            <w:pPr>
              <w:pStyle w:val="TAL"/>
              <w:rPr>
                <w:lang w:eastAsia="ja-JP"/>
              </w:rPr>
            </w:pPr>
          </w:p>
        </w:tc>
        <w:tc>
          <w:tcPr>
            <w:tcW w:w="1728" w:type="dxa"/>
          </w:tcPr>
          <w:p w14:paraId="1A692946" w14:textId="77777777" w:rsidR="006A1CE4" w:rsidRPr="00E67E0D" w:rsidRDefault="006A1CE4" w:rsidP="00E7499B">
            <w:pPr>
              <w:pStyle w:val="TAL"/>
              <w:rPr>
                <w:rFonts w:cs="Arial"/>
                <w:lang w:eastAsia="ja-JP"/>
              </w:rPr>
            </w:pPr>
          </w:p>
        </w:tc>
        <w:tc>
          <w:tcPr>
            <w:tcW w:w="1080" w:type="dxa"/>
          </w:tcPr>
          <w:p w14:paraId="4F6119CD" w14:textId="77777777" w:rsidR="006A1CE4" w:rsidRPr="00E67E0D" w:rsidRDefault="006A1CE4" w:rsidP="00E7499B">
            <w:pPr>
              <w:pStyle w:val="TAL"/>
              <w:jc w:val="center"/>
              <w:rPr>
                <w:rFonts w:cs="Arial"/>
                <w:lang w:eastAsia="ja-JP"/>
              </w:rPr>
            </w:pPr>
            <w:r w:rsidRPr="00E67E0D">
              <w:rPr>
                <w:rFonts w:cs="Arial"/>
                <w:lang w:eastAsia="ja-JP"/>
              </w:rPr>
              <w:t>-</w:t>
            </w:r>
          </w:p>
        </w:tc>
        <w:tc>
          <w:tcPr>
            <w:tcW w:w="1080" w:type="dxa"/>
          </w:tcPr>
          <w:p w14:paraId="5B27B03A" w14:textId="77777777" w:rsidR="006A1CE4" w:rsidRPr="00E67E0D" w:rsidRDefault="006A1CE4" w:rsidP="00E7499B">
            <w:pPr>
              <w:pStyle w:val="TAL"/>
              <w:jc w:val="center"/>
              <w:rPr>
                <w:rFonts w:cs="Arial"/>
                <w:lang w:eastAsia="ja-JP"/>
              </w:rPr>
            </w:pPr>
          </w:p>
        </w:tc>
      </w:tr>
      <w:tr w:rsidR="006A1CE4" w:rsidRPr="00E67E0D" w14:paraId="636E9376" w14:textId="77777777" w:rsidTr="00E7499B">
        <w:tc>
          <w:tcPr>
            <w:tcW w:w="2160" w:type="dxa"/>
          </w:tcPr>
          <w:p w14:paraId="55E833AD" w14:textId="77777777" w:rsidR="006A1CE4" w:rsidRPr="00E67E0D" w:rsidRDefault="006A1CE4" w:rsidP="00E7499B">
            <w:pPr>
              <w:pStyle w:val="TAL"/>
              <w:ind w:left="345"/>
              <w:rPr>
                <w:rFonts w:eastAsia="Batang" w:cs="Arial"/>
                <w:lang w:eastAsia="ja-JP"/>
              </w:rPr>
            </w:pPr>
            <w:r w:rsidRPr="00E67E0D">
              <w:rPr>
                <w:rFonts w:eastAsia="Batang" w:cs="Arial"/>
                <w:lang w:eastAsia="ja-JP"/>
              </w:rPr>
              <w:t>&gt;&gt;&gt;&gt;PLMN Identity</w:t>
            </w:r>
          </w:p>
        </w:tc>
        <w:tc>
          <w:tcPr>
            <w:tcW w:w="1080" w:type="dxa"/>
          </w:tcPr>
          <w:p w14:paraId="4813484B"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26C933EC" w14:textId="77777777" w:rsidR="006A1CE4" w:rsidRPr="00E67E0D" w:rsidRDefault="006A1CE4" w:rsidP="00E7499B">
            <w:pPr>
              <w:pStyle w:val="TAL"/>
              <w:rPr>
                <w:rFonts w:cs="Arial"/>
                <w:lang w:eastAsia="ja-JP"/>
              </w:rPr>
            </w:pPr>
          </w:p>
        </w:tc>
        <w:tc>
          <w:tcPr>
            <w:tcW w:w="1512" w:type="dxa"/>
          </w:tcPr>
          <w:p w14:paraId="0FD9B3F0" w14:textId="77777777" w:rsidR="006A1CE4" w:rsidRPr="00E67E0D" w:rsidRDefault="006A1CE4" w:rsidP="00E7499B">
            <w:pPr>
              <w:pStyle w:val="TAL"/>
              <w:rPr>
                <w:lang w:eastAsia="ja-JP"/>
              </w:rPr>
            </w:pPr>
            <w:r w:rsidRPr="00E67E0D">
              <w:rPr>
                <w:lang w:eastAsia="ja-JP"/>
              </w:rPr>
              <w:t>9.3.3.5</w:t>
            </w:r>
          </w:p>
        </w:tc>
        <w:tc>
          <w:tcPr>
            <w:tcW w:w="1728" w:type="dxa"/>
          </w:tcPr>
          <w:p w14:paraId="2DD8B171" w14:textId="77777777" w:rsidR="006A1CE4" w:rsidRPr="00E67E0D" w:rsidRDefault="006A1CE4" w:rsidP="00E7499B">
            <w:pPr>
              <w:pStyle w:val="TAL"/>
              <w:rPr>
                <w:rFonts w:cs="Arial"/>
                <w:lang w:eastAsia="ja-JP"/>
              </w:rPr>
            </w:pPr>
            <w:r w:rsidRPr="00E67E0D">
              <w:rPr>
                <w:rFonts w:cs="Arial"/>
                <w:lang w:eastAsia="ja-JP"/>
              </w:rPr>
              <w:t>Broadcast PLMN</w:t>
            </w:r>
          </w:p>
        </w:tc>
        <w:tc>
          <w:tcPr>
            <w:tcW w:w="1080" w:type="dxa"/>
          </w:tcPr>
          <w:p w14:paraId="6D1BF8D1" w14:textId="77777777" w:rsidR="006A1CE4" w:rsidRPr="00E67E0D" w:rsidRDefault="006A1CE4" w:rsidP="00E7499B">
            <w:pPr>
              <w:pStyle w:val="TAL"/>
              <w:jc w:val="center"/>
              <w:rPr>
                <w:rFonts w:cs="Arial"/>
                <w:lang w:eastAsia="ja-JP"/>
              </w:rPr>
            </w:pPr>
            <w:r w:rsidRPr="00E67E0D">
              <w:rPr>
                <w:rFonts w:cs="Arial"/>
                <w:lang w:eastAsia="ja-JP"/>
              </w:rPr>
              <w:t>-</w:t>
            </w:r>
          </w:p>
        </w:tc>
        <w:tc>
          <w:tcPr>
            <w:tcW w:w="1080" w:type="dxa"/>
          </w:tcPr>
          <w:p w14:paraId="65254FAD" w14:textId="77777777" w:rsidR="006A1CE4" w:rsidRPr="00E67E0D" w:rsidRDefault="006A1CE4" w:rsidP="00E7499B">
            <w:pPr>
              <w:pStyle w:val="TAL"/>
              <w:jc w:val="center"/>
              <w:rPr>
                <w:rFonts w:cs="Arial"/>
                <w:lang w:eastAsia="ja-JP"/>
              </w:rPr>
            </w:pPr>
          </w:p>
        </w:tc>
      </w:tr>
      <w:tr w:rsidR="006A1CE4" w:rsidRPr="00E67E0D" w14:paraId="313B0EC5" w14:textId="77777777" w:rsidTr="00E7499B">
        <w:tc>
          <w:tcPr>
            <w:tcW w:w="2160" w:type="dxa"/>
          </w:tcPr>
          <w:p w14:paraId="241BFA20" w14:textId="77777777" w:rsidR="006A1CE4" w:rsidRPr="00E67E0D" w:rsidRDefault="006A1CE4" w:rsidP="00E7499B">
            <w:pPr>
              <w:pStyle w:val="TAL"/>
              <w:ind w:left="345"/>
              <w:rPr>
                <w:rFonts w:eastAsia="Batang" w:cs="Arial"/>
                <w:lang w:eastAsia="ja-JP"/>
              </w:rPr>
            </w:pPr>
            <w:r w:rsidRPr="00E67E0D">
              <w:rPr>
                <w:rFonts w:eastAsia="Batang" w:cs="Arial"/>
                <w:lang w:eastAsia="ja-JP"/>
              </w:rPr>
              <w:t>&gt;&gt;&gt;&gt;TAI Slice Support List</w:t>
            </w:r>
          </w:p>
        </w:tc>
        <w:tc>
          <w:tcPr>
            <w:tcW w:w="1080" w:type="dxa"/>
          </w:tcPr>
          <w:p w14:paraId="60575273" w14:textId="77777777" w:rsidR="006A1CE4" w:rsidRPr="00E67E0D" w:rsidRDefault="006A1CE4" w:rsidP="00E7499B">
            <w:pPr>
              <w:pStyle w:val="TAL"/>
              <w:rPr>
                <w:rFonts w:cs="Arial"/>
                <w:lang w:eastAsia="ja-JP"/>
              </w:rPr>
            </w:pPr>
            <w:r w:rsidRPr="00E67E0D">
              <w:rPr>
                <w:rFonts w:cs="Arial"/>
              </w:rPr>
              <w:t>M</w:t>
            </w:r>
          </w:p>
        </w:tc>
        <w:tc>
          <w:tcPr>
            <w:tcW w:w="1080" w:type="dxa"/>
          </w:tcPr>
          <w:p w14:paraId="1102E1CB" w14:textId="77777777" w:rsidR="006A1CE4" w:rsidRPr="00E67E0D" w:rsidRDefault="006A1CE4" w:rsidP="00E7499B">
            <w:pPr>
              <w:pStyle w:val="TAL"/>
              <w:rPr>
                <w:rFonts w:cs="Arial"/>
                <w:lang w:eastAsia="ja-JP"/>
              </w:rPr>
            </w:pPr>
          </w:p>
        </w:tc>
        <w:tc>
          <w:tcPr>
            <w:tcW w:w="1512" w:type="dxa"/>
          </w:tcPr>
          <w:p w14:paraId="369CDE52" w14:textId="77777777" w:rsidR="006A1CE4" w:rsidRPr="00E67E0D" w:rsidRDefault="006A1CE4" w:rsidP="00E7499B">
            <w:pPr>
              <w:pStyle w:val="TAL"/>
            </w:pPr>
            <w:r w:rsidRPr="00E67E0D">
              <w:t>Slice Support List</w:t>
            </w:r>
          </w:p>
          <w:p w14:paraId="3B09C4C2" w14:textId="77777777" w:rsidR="006A1CE4" w:rsidRPr="00E67E0D" w:rsidRDefault="006A1CE4" w:rsidP="00E7499B">
            <w:pPr>
              <w:pStyle w:val="TAL"/>
              <w:rPr>
                <w:lang w:eastAsia="ja-JP"/>
              </w:rPr>
            </w:pPr>
            <w:r w:rsidRPr="00E67E0D">
              <w:t>9.3.1.17</w:t>
            </w:r>
          </w:p>
        </w:tc>
        <w:tc>
          <w:tcPr>
            <w:tcW w:w="1728" w:type="dxa"/>
          </w:tcPr>
          <w:p w14:paraId="00CE1F92" w14:textId="77777777" w:rsidR="006A1CE4" w:rsidRPr="00E67E0D" w:rsidRDefault="006A1CE4" w:rsidP="00E7499B">
            <w:pPr>
              <w:pStyle w:val="TAL"/>
              <w:rPr>
                <w:rFonts w:cs="Arial"/>
                <w:lang w:eastAsia="ja-JP"/>
              </w:rPr>
            </w:pPr>
            <w:r w:rsidRPr="00E67E0D">
              <w:t>Supported S-NSSAIs per TA.</w:t>
            </w:r>
          </w:p>
        </w:tc>
        <w:tc>
          <w:tcPr>
            <w:tcW w:w="1080" w:type="dxa"/>
          </w:tcPr>
          <w:p w14:paraId="7E9DD663" w14:textId="77777777" w:rsidR="006A1CE4" w:rsidRPr="00E67E0D" w:rsidRDefault="006A1CE4" w:rsidP="00E7499B">
            <w:pPr>
              <w:pStyle w:val="TAL"/>
              <w:jc w:val="center"/>
              <w:rPr>
                <w:rFonts w:cs="Arial"/>
                <w:lang w:eastAsia="ja-JP"/>
              </w:rPr>
            </w:pPr>
            <w:r w:rsidRPr="00E67E0D">
              <w:rPr>
                <w:rFonts w:cs="Arial"/>
              </w:rPr>
              <w:t>-</w:t>
            </w:r>
          </w:p>
        </w:tc>
        <w:tc>
          <w:tcPr>
            <w:tcW w:w="1080" w:type="dxa"/>
          </w:tcPr>
          <w:p w14:paraId="08369692" w14:textId="77777777" w:rsidR="006A1CE4" w:rsidRPr="00E67E0D" w:rsidRDefault="006A1CE4" w:rsidP="00E7499B">
            <w:pPr>
              <w:pStyle w:val="TAL"/>
              <w:jc w:val="center"/>
              <w:rPr>
                <w:rFonts w:cs="Arial"/>
                <w:lang w:eastAsia="ja-JP"/>
              </w:rPr>
            </w:pPr>
          </w:p>
        </w:tc>
      </w:tr>
      <w:tr w:rsidR="006A1CE4" w:rsidRPr="00E67E0D" w14:paraId="6D7F552B" w14:textId="77777777" w:rsidTr="00E7499B">
        <w:tc>
          <w:tcPr>
            <w:tcW w:w="2160" w:type="dxa"/>
          </w:tcPr>
          <w:p w14:paraId="41B26A17" w14:textId="77777777" w:rsidR="006A1CE4" w:rsidRPr="00E67E0D" w:rsidRDefault="006A1CE4" w:rsidP="00E7499B">
            <w:pPr>
              <w:pStyle w:val="TAL"/>
              <w:rPr>
                <w:rFonts w:cs="Arial"/>
                <w:lang w:eastAsia="ja-JP"/>
              </w:rPr>
            </w:pPr>
            <w:r w:rsidRPr="00E67E0D">
              <w:rPr>
                <w:rFonts w:cs="Arial"/>
                <w:lang w:eastAsia="ja-JP"/>
              </w:rPr>
              <w:t>Default Paging DRX</w:t>
            </w:r>
          </w:p>
        </w:tc>
        <w:tc>
          <w:tcPr>
            <w:tcW w:w="1080" w:type="dxa"/>
          </w:tcPr>
          <w:p w14:paraId="749CDBFA"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40B00E0A" w14:textId="77777777" w:rsidR="006A1CE4" w:rsidRPr="00E67E0D" w:rsidRDefault="006A1CE4" w:rsidP="00E7499B">
            <w:pPr>
              <w:pStyle w:val="TAL"/>
              <w:rPr>
                <w:rFonts w:cs="Arial"/>
                <w:i/>
                <w:lang w:eastAsia="ja-JP"/>
              </w:rPr>
            </w:pPr>
          </w:p>
        </w:tc>
        <w:tc>
          <w:tcPr>
            <w:tcW w:w="1512" w:type="dxa"/>
          </w:tcPr>
          <w:p w14:paraId="3D17782A" w14:textId="4923B6BC" w:rsidR="006A1CE4" w:rsidRPr="00E67E0D" w:rsidRDefault="00AE297A" w:rsidP="00E7499B">
            <w:pPr>
              <w:pStyle w:val="TAL"/>
              <w:rPr>
                <w:ins w:id="4031" w:author="Issam" w:date="2019-02-12T23:38:00Z"/>
                <w:rFonts w:cs="Arial"/>
                <w:lang w:eastAsia="ja-JP"/>
              </w:rPr>
            </w:pPr>
            <w:del w:id="4032" w:author="Issam" w:date="2019-02-12T23:38:00Z">
              <w:r w:rsidRPr="00FF6A95">
                <w:rPr>
                  <w:rFonts w:cs="Arial"/>
                  <w:lang w:eastAsia="ja-JP"/>
                </w:rPr>
                <w:delText>INTEGER (0..63)</w:delText>
              </w:r>
            </w:del>
            <w:ins w:id="4033" w:author="Issam" w:date="2019-02-12T23:38:00Z">
              <w:r w:rsidR="006A1CE4" w:rsidRPr="00E67E0D">
                <w:rPr>
                  <w:rFonts w:cs="Arial"/>
                  <w:lang w:eastAsia="ja-JP"/>
                </w:rPr>
                <w:t>Paging DRX</w:t>
              </w:r>
            </w:ins>
          </w:p>
          <w:p w14:paraId="4869B7A0" w14:textId="77777777" w:rsidR="006A1CE4" w:rsidRPr="00E67E0D" w:rsidRDefault="006A1CE4" w:rsidP="00E7499B">
            <w:pPr>
              <w:pStyle w:val="TAL"/>
              <w:rPr>
                <w:rFonts w:cs="Arial"/>
                <w:lang w:eastAsia="ja-JP"/>
              </w:rPr>
            </w:pPr>
            <w:ins w:id="4034" w:author="Issam" w:date="2019-02-12T23:38:00Z">
              <w:r w:rsidRPr="00E67E0D">
                <w:rPr>
                  <w:rFonts w:cs="Arial"/>
                  <w:lang w:eastAsia="ja-JP"/>
                </w:rPr>
                <w:t>9.3.1.90</w:t>
              </w:r>
            </w:ins>
          </w:p>
        </w:tc>
        <w:tc>
          <w:tcPr>
            <w:tcW w:w="1728" w:type="dxa"/>
          </w:tcPr>
          <w:p w14:paraId="1AB66332" w14:textId="7A2638D0" w:rsidR="006A1CE4" w:rsidRPr="00E67E0D" w:rsidRDefault="00AE297A" w:rsidP="00E7499B">
            <w:pPr>
              <w:pStyle w:val="TAL"/>
              <w:rPr>
                <w:rFonts w:cs="Arial"/>
                <w:lang w:eastAsia="ja-JP"/>
              </w:rPr>
            </w:pPr>
            <w:bookmarkStart w:id="4035" w:name="_Hlk513799392"/>
            <w:del w:id="4036" w:author="Issam" w:date="2019-02-12T23:38:00Z">
              <w:r w:rsidRPr="00FF6A95">
                <w:rPr>
                  <w:rFonts w:cs="Arial"/>
                  <w:lang w:eastAsia="ja-JP"/>
                </w:rPr>
                <w:delText>This IE may need to be refined</w:delText>
              </w:r>
              <w:r w:rsidRPr="00FF6A95" w:rsidDel="00A73D70">
                <w:rPr>
                  <w:lang w:eastAsia="ja-JP"/>
                </w:rPr>
                <w:delText xml:space="preserve"> </w:delText>
              </w:r>
            </w:del>
            <w:bookmarkEnd w:id="4035"/>
          </w:p>
        </w:tc>
        <w:tc>
          <w:tcPr>
            <w:tcW w:w="1080" w:type="dxa"/>
          </w:tcPr>
          <w:p w14:paraId="6208487C" w14:textId="77777777" w:rsidR="006A1CE4" w:rsidRPr="00E67E0D" w:rsidRDefault="006A1CE4" w:rsidP="00E7499B">
            <w:pPr>
              <w:pStyle w:val="TAR"/>
              <w:jc w:val="center"/>
              <w:rPr>
                <w:rFonts w:cs="Arial"/>
                <w:lang w:eastAsia="ja-JP"/>
              </w:rPr>
            </w:pPr>
            <w:r w:rsidRPr="00E67E0D">
              <w:rPr>
                <w:rFonts w:cs="Arial"/>
                <w:lang w:eastAsia="ja-JP"/>
              </w:rPr>
              <w:t>YES</w:t>
            </w:r>
          </w:p>
        </w:tc>
        <w:tc>
          <w:tcPr>
            <w:tcW w:w="1080" w:type="dxa"/>
          </w:tcPr>
          <w:p w14:paraId="72D19649" w14:textId="77777777" w:rsidR="006A1CE4" w:rsidRPr="00E67E0D" w:rsidRDefault="006A1CE4" w:rsidP="00E7499B">
            <w:pPr>
              <w:pStyle w:val="TAR"/>
              <w:jc w:val="center"/>
              <w:rPr>
                <w:rFonts w:cs="Arial"/>
                <w:lang w:eastAsia="ja-JP"/>
              </w:rPr>
            </w:pPr>
            <w:r w:rsidRPr="00E67E0D">
              <w:rPr>
                <w:rFonts w:cs="Arial"/>
                <w:lang w:eastAsia="ja-JP"/>
              </w:rPr>
              <w:t>ignore</w:t>
            </w:r>
          </w:p>
        </w:tc>
      </w:tr>
    </w:tbl>
    <w:p w14:paraId="48F34D21"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772A4C33" w14:textId="77777777" w:rsidTr="00E7499B">
        <w:tc>
          <w:tcPr>
            <w:tcW w:w="3528" w:type="dxa"/>
          </w:tcPr>
          <w:p w14:paraId="38E2C43B"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6E8ECBB8"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57070FC7" w14:textId="77777777" w:rsidTr="00E7499B">
        <w:tc>
          <w:tcPr>
            <w:tcW w:w="3528" w:type="dxa"/>
          </w:tcPr>
          <w:p w14:paraId="2CBA3232" w14:textId="77777777" w:rsidR="006A1CE4" w:rsidRPr="00E67E0D" w:rsidRDefault="006A1CE4" w:rsidP="00E7499B">
            <w:pPr>
              <w:pStyle w:val="TAL"/>
              <w:rPr>
                <w:rFonts w:cs="Arial"/>
                <w:lang w:eastAsia="ja-JP"/>
              </w:rPr>
            </w:pPr>
            <w:r w:rsidRPr="00E67E0D">
              <w:rPr>
                <w:lang w:eastAsia="ja-JP"/>
              </w:rPr>
              <w:t>maxnoofTACs</w:t>
            </w:r>
          </w:p>
        </w:tc>
        <w:tc>
          <w:tcPr>
            <w:tcW w:w="6192" w:type="dxa"/>
          </w:tcPr>
          <w:p w14:paraId="7E2470C4" w14:textId="77777777" w:rsidR="006A1CE4" w:rsidRPr="00E67E0D" w:rsidRDefault="006A1CE4" w:rsidP="00E7499B">
            <w:pPr>
              <w:pStyle w:val="TAL"/>
              <w:rPr>
                <w:rFonts w:cs="Arial"/>
                <w:lang w:eastAsia="ja-JP"/>
              </w:rPr>
            </w:pPr>
            <w:r w:rsidRPr="00E67E0D">
              <w:rPr>
                <w:rFonts w:cs="Arial"/>
                <w:lang w:eastAsia="ja-JP"/>
              </w:rPr>
              <w:t>Maximum no. of TACs. Value is 256.</w:t>
            </w:r>
          </w:p>
        </w:tc>
      </w:tr>
      <w:tr w:rsidR="006A1CE4" w:rsidRPr="00E67E0D" w14:paraId="308F59A6" w14:textId="77777777" w:rsidTr="00E7499B">
        <w:tc>
          <w:tcPr>
            <w:tcW w:w="3528" w:type="dxa"/>
          </w:tcPr>
          <w:p w14:paraId="44F539CE" w14:textId="77777777" w:rsidR="006A1CE4" w:rsidRPr="00E67E0D" w:rsidRDefault="006A1CE4" w:rsidP="00E7499B">
            <w:pPr>
              <w:pStyle w:val="TAL"/>
              <w:rPr>
                <w:lang w:eastAsia="ja-JP"/>
              </w:rPr>
            </w:pPr>
            <w:r w:rsidRPr="00E67E0D">
              <w:rPr>
                <w:lang w:eastAsia="ja-JP"/>
              </w:rPr>
              <w:t>maxnoofBPLMNs</w:t>
            </w:r>
          </w:p>
        </w:tc>
        <w:tc>
          <w:tcPr>
            <w:tcW w:w="6192" w:type="dxa"/>
          </w:tcPr>
          <w:p w14:paraId="0EB77EFD" w14:textId="77777777" w:rsidR="006A1CE4" w:rsidRPr="00E67E0D" w:rsidRDefault="006A1CE4" w:rsidP="00E7499B">
            <w:pPr>
              <w:pStyle w:val="TAL"/>
              <w:rPr>
                <w:rFonts w:cs="Arial"/>
                <w:lang w:eastAsia="ja-JP"/>
              </w:rPr>
            </w:pPr>
            <w:r w:rsidRPr="00E67E0D">
              <w:rPr>
                <w:rFonts w:cs="Arial"/>
                <w:lang w:eastAsia="ja-JP"/>
              </w:rPr>
              <w:t>Maximum no. of Broadcast PLMNs. Value is 12.</w:t>
            </w:r>
          </w:p>
        </w:tc>
      </w:tr>
    </w:tbl>
    <w:p w14:paraId="066EEF74" w14:textId="77777777" w:rsidR="006A1CE4" w:rsidRPr="00E67E0D" w:rsidRDefault="006A1CE4" w:rsidP="00E7499B"/>
    <w:p w14:paraId="68E4E6D1" w14:textId="77777777" w:rsidR="006A1CE4" w:rsidRPr="00E67E0D" w:rsidRDefault="006A1CE4" w:rsidP="00E7499B">
      <w:pPr>
        <w:pStyle w:val="4"/>
      </w:pPr>
      <w:bookmarkStart w:id="4037" w:name="_Toc534720489"/>
      <w:bookmarkStart w:id="4038" w:name="_Toc525567501"/>
      <w:r w:rsidRPr="00E67E0D">
        <w:t>9.2.6.2</w:t>
      </w:r>
      <w:r w:rsidRPr="00E67E0D">
        <w:tab/>
        <w:t>NG SETUP RESPONSE</w:t>
      </w:r>
      <w:bookmarkEnd w:id="4037"/>
      <w:bookmarkEnd w:id="4038"/>
    </w:p>
    <w:p w14:paraId="3077CA2D" w14:textId="77777777" w:rsidR="006A1CE4" w:rsidRPr="00E67E0D" w:rsidRDefault="006A1CE4" w:rsidP="00E7499B">
      <w:r w:rsidRPr="00E67E0D">
        <w:t>This message is sent by the AMF to transfer application layer information for an NG-C interface instance.</w:t>
      </w:r>
    </w:p>
    <w:p w14:paraId="7E93E98D" w14:textId="77777777" w:rsidR="006A1CE4" w:rsidRPr="00E67E0D" w:rsidRDefault="006A1CE4" w:rsidP="00E7499B">
      <w:pPr>
        <w:rPr>
          <w:rFonts w:eastAsia="Batang"/>
        </w:rPr>
      </w:pPr>
      <w:r w:rsidRPr="00E67E0D">
        <w:t xml:space="preserve">Direction: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1B96043C" w14:textId="77777777" w:rsidTr="00E7499B">
        <w:tc>
          <w:tcPr>
            <w:tcW w:w="2160" w:type="dxa"/>
          </w:tcPr>
          <w:p w14:paraId="0B73B1D3"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707998D5"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03E91187"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1F521C1F"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2C0D8DF5"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1F0BA86D"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1D492ED3"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3DDC0BB1" w14:textId="77777777" w:rsidTr="00E7499B">
        <w:tc>
          <w:tcPr>
            <w:tcW w:w="2160" w:type="dxa"/>
          </w:tcPr>
          <w:p w14:paraId="652D3262"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11F2C979"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2A27E1B4" w14:textId="77777777" w:rsidR="006A1CE4" w:rsidRPr="00E67E0D" w:rsidRDefault="006A1CE4" w:rsidP="00E7499B">
            <w:pPr>
              <w:pStyle w:val="TAL"/>
              <w:rPr>
                <w:rFonts w:cs="Arial"/>
                <w:lang w:eastAsia="ja-JP"/>
              </w:rPr>
            </w:pPr>
          </w:p>
        </w:tc>
        <w:tc>
          <w:tcPr>
            <w:tcW w:w="1512" w:type="dxa"/>
          </w:tcPr>
          <w:p w14:paraId="570A7973" w14:textId="77777777" w:rsidR="006A1CE4" w:rsidRPr="00E67E0D" w:rsidRDefault="006A1CE4" w:rsidP="00E7499B">
            <w:pPr>
              <w:pStyle w:val="TAL"/>
              <w:rPr>
                <w:rFonts w:cs="Arial"/>
                <w:lang w:eastAsia="ja-JP"/>
              </w:rPr>
            </w:pPr>
            <w:r w:rsidRPr="00E67E0D">
              <w:rPr>
                <w:rFonts w:cs="Arial"/>
                <w:lang w:eastAsia="ja-JP"/>
              </w:rPr>
              <w:t>9.3.1.1</w:t>
            </w:r>
          </w:p>
        </w:tc>
        <w:tc>
          <w:tcPr>
            <w:tcW w:w="1728" w:type="dxa"/>
          </w:tcPr>
          <w:p w14:paraId="47E2206C" w14:textId="77777777" w:rsidR="006A1CE4" w:rsidRPr="00E67E0D" w:rsidRDefault="006A1CE4" w:rsidP="00E7499B">
            <w:pPr>
              <w:pStyle w:val="TAL"/>
              <w:rPr>
                <w:rFonts w:cs="Arial"/>
                <w:lang w:eastAsia="ja-JP"/>
              </w:rPr>
            </w:pPr>
          </w:p>
        </w:tc>
        <w:tc>
          <w:tcPr>
            <w:tcW w:w="1080" w:type="dxa"/>
          </w:tcPr>
          <w:p w14:paraId="49029B70"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0411E71E"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4B8B394B" w14:textId="77777777" w:rsidTr="00E7499B">
        <w:tc>
          <w:tcPr>
            <w:tcW w:w="2160" w:type="dxa"/>
          </w:tcPr>
          <w:p w14:paraId="3DB95C11" w14:textId="77777777" w:rsidR="006A1CE4" w:rsidRPr="00E67E0D" w:rsidRDefault="006A1CE4" w:rsidP="00E7499B">
            <w:pPr>
              <w:pStyle w:val="TAL"/>
              <w:rPr>
                <w:rFonts w:cs="Arial"/>
                <w:lang w:eastAsia="ja-JP"/>
              </w:rPr>
            </w:pPr>
            <w:r w:rsidRPr="00E67E0D">
              <w:rPr>
                <w:rFonts w:eastAsia="Batang" w:cs="Arial"/>
                <w:lang w:eastAsia="ja-JP"/>
              </w:rPr>
              <w:t>AMF</w:t>
            </w:r>
            <w:r w:rsidRPr="00E67E0D">
              <w:rPr>
                <w:rFonts w:cs="Arial"/>
                <w:lang w:eastAsia="ja-JP"/>
              </w:rPr>
              <w:t xml:space="preserve"> Name</w:t>
            </w:r>
          </w:p>
        </w:tc>
        <w:tc>
          <w:tcPr>
            <w:tcW w:w="1080" w:type="dxa"/>
          </w:tcPr>
          <w:p w14:paraId="0B0DDF0E"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2E32DEA0" w14:textId="77777777" w:rsidR="006A1CE4" w:rsidRPr="00E67E0D" w:rsidRDefault="006A1CE4" w:rsidP="00E7499B">
            <w:pPr>
              <w:pStyle w:val="TAL"/>
              <w:rPr>
                <w:rFonts w:cs="Arial"/>
                <w:lang w:eastAsia="ja-JP"/>
              </w:rPr>
            </w:pPr>
          </w:p>
        </w:tc>
        <w:tc>
          <w:tcPr>
            <w:tcW w:w="1512" w:type="dxa"/>
          </w:tcPr>
          <w:p w14:paraId="70935EFD" w14:textId="77777777" w:rsidR="006A1CE4" w:rsidRPr="00E67E0D" w:rsidRDefault="006A1CE4" w:rsidP="00E7499B">
            <w:pPr>
              <w:pStyle w:val="TAL"/>
              <w:rPr>
                <w:rFonts w:cs="Arial"/>
                <w:lang w:eastAsia="ja-JP"/>
              </w:rPr>
            </w:pPr>
            <w:r w:rsidRPr="00E67E0D">
              <w:rPr>
                <w:lang w:eastAsia="ja-JP"/>
              </w:rPr>
              <w:t xml:space="preserve">9.3.3.21 </w:t>
            </w:r>
          </w:p>
        </w:tc>
        <w:tc>
          <w:tcPr>
            <w:tcW w:w="1728" w:type="dxa"/>
          </w:tcPr>
          <w:p w14:paraId="60AFF8F5" w14:textId="77777777" w:rsidR="006A1CE4" w:rsidRPr="00E67E0D" w:rsidRDefault="006A1CE4" w:rsidP="00E7499B">
            <w:pPr>
              <w:pStyle w:val="TAL"/>
              <w:rPr>
                <w:rFonts w:cs="Arial"/>
                <w:lang w:eastAsia="ja-JP"/>
              </w:rPr>
            </w:pPr>
          </w:p>
        </w:tc>
        <w:tc>
          <w:tcPr>
            <w:tcW w:w="1080" w:type="dxa"/>
          </w:tcPr>
          <w:p w14:paraId="59EEC251"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37A18C2C"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rsidDel="00EA78B4" w14:paraId="023DC986" w14:textId="77777777" w:rsidTr="00E7499B">
        <w:tc>
          <w:tcPr>
            <w:tcW w:w="2160" w:type="dxa"/>
          </w:tcPr>
          <w:p w14:paraId="3721CCC3" w14:textId="77777777" w:rsidR="006A1CE4" w:rsidRPr="00E67E0D" w:rsidDel="00EA78B4" w:rsidRDefault="006A1CE4" w:rsidP="00E7499B">
            <w:pPr>
              <w:pStyle w:val="TAL"/>
              <w:rPr>
                <w:rFonts w:eastAsia="Batang" w:cs="Arial"/>
                <w:lang w:eastAsia="ja-JP"/>
              </w:rPr>
            </w:pPr>
            <w:r w:rsidRPr="00E67E0D">
              <w:rPr>
                <w:rFonts w:eastAsia="Batang"/>
                <w:b/>
                <w:bCs/>
              </w:rPr>
              <w:t>Served GUAMI List</w:t>
            </w:r>
          </w:p>
        </w:tc>
        <w:tc>
          <w:tcPr>
            <w:tcW w:w="1080" w:type="dxa"/>
          </w:tcPr>
          <w:p w14:paraId="26B91881" w14:textId="77777777" w:rsidR="006A1CE4" w:rsidRPr="00E67E0D" w:rsidDel="00EA78B4" w:rsidRDefault="006A1CE4" w:rsidP="00E7499B">
            <w:pPr>
              <w:pStyle w:val="TAL"/>
              <w:rPr>
                <w:rFonts w:cs="Arial"/>
                <w:lang w:eastAsia="ja-JP"/>
              </w:rPr>
            </w:pPr>
          </w:p>
        </w:tc>
        <w:tc>
          <w:tcPr>
            <w:tcW w:w="1080" w:type="dxa"/>
          </w:tcPr>
          <w:p w14:paraId="25EDC12A" w14:textId="77777777" w:rsidR="006A1CE4" w:rsidRPr="00E67E0D" w:rsidDel="00EA78B4" w:rsidRDefault="006A1CE4" w:rsidP="00E7499B">
            <w:pPr>
              <w:pStyle w:val="TAL"/>
              <w:rPr>
                <w:i/>
                <w:lang w:eastAsia="ja-JP"/>
              </w:rPr>
            </w:pPr>
            <w:r w:rsidRPr="00E67E0D">
              <w:rPr>
                <w:i/>
                <w:iCs/>
              </w:rPr>
              <w:t>1</w:t>
            </w:r>
          </w:p>
        </w:tc>
        <w:tc>
          <w:tcPr>
            <w:tcW w:w="1512" w:type="dxa"/>
          </w:tcPr>
          <w:p w14:paraId="2D1839DB" w14:textId="77777777" w:rsidR="006A1CE4" w:rsidRPr="00E67E0D" w:rsidDel="00EA78B4" w:rsidRDefault="006A1CE4" w:rsidP="00E7499B">
            <w:pPr>
              <w:pStyle w:val="TAL"/>
              <w:rPr>
                <w:lang w:eastAsia="ja-JP"/>
              </w:rPr>
            </w:pPr>
          </w:p>
        </w:tc>
        <w:tc>
          <w:tcPr>
            <w:tcW w:w="1728" w:type="dxa"/>
          </w:tcPr>
          <w:p w14:paraId="157058FC" w14:textId="77777777" w:rsidR="006A1CE4" w:rsidRPr="00E67E0D" w:rsidDel="00EA78B4" w:rsidRDefault="006A1CE4" w:rsidP="00E7499B">
            <w:pPr>
              <w:pStyle w:val="TAL"/>
              <w:rPr>
                <w:lang w:eastAsia="ja-JP"/>
              </w:rPr>
            </w:pPr>
          </w:p>
        </w:tc>
        <w:tc>
          <w:tcPr>
            <w:tcW w:w="1080" w:type="dxa"/>
          </w:tcPr>
          <w:p w14:paraId="12126788" w14:textId="77777777" w:rsidR="006A1CE4" w:rsidRPr="00E67E0D" w:rsidDel="00EA78B4" w:rsidRDefault="006A1CE4" w:rsidP="00E7499B">
            <w:pPr>
              <w:pStyle w:val="TAL"/>
              <w:jc w:val="center"/>
              <w:rPr>
                <w:lang w:eastAsia="ja-JP"/>
              </w:rPr>
            </w:pPr>
            <w:r w:rsidRPr="00E67E0D">
              <w:t>YES</w:t>
            </w:r>
          </w:p>
        </w:tc>
        <w:tc>
          <w:tcPr>
            <w:tcW w:w="1080" w:type="dxa"/>
          </w:tcPr>
          <w:p w14:paraId="671A97C8" w14:textId="77777777" w:rsidR="006A1CE4" w:rsidRPr="00E67E0D" w:rsidDel="00EA78B4" w:rsidRDefault="006A1CE4" w:rsidP="00E7499B">
            <w:pPr>
              <w:pStyle w:val="TAL"/>
              <w:jc w:val="center"/>
              <w:rPr>
                <w:lang w:eastAsia="ja-JP"/>
              </w:rPr>
            </w:pPr>
            <w:r w:rsidRPr="00E67E0D">
              <w:t>reject</w:t>
            </w:r>
          </w:p>
        </w:tc>
      </w:tr>
      <w:tr w:rsidR="006A1CE4" w:rsidRPr="00E67E0D" w:rsidDel="00EA78B4" w14:paraId="7DBEBDB3" w14:textId="77777777" w:rsidTr="00E7499B">
        <w:tc>
          <w:tcPr>
            <w:tcW w:w="2160" w:type="dxa"/>
          </w:tcPr>
          <w:p w14:paraId="1768C272" w14:textId="77777777" w:rsidR="006A1CE4" w:rsidRPr="00E67E0D" w:rsidDel="00EA78B4" w:rsidRDefault="006A1CE4" w:rsidP="00E7499B">
            <w:pPr>
              <w:pStyle w:val="TAL"/>
              <w:ind w:left="75"/>
              <w:rPr>
                <w:rFonts w:eastAsia="Batang" w:cs="Arial"/>
                <w:lang w:eastAsia="ja-JP"/>
              </w:rPr>
            </w:pPr>
            <w:r w:rsidRPr="00E67E0D">
              <w:rPr>
                <w:rFonts w:eastAsia="Batang"/>
              </w:rPr>
              <w:t>&gt;</w:t>
            </w:r>
            <w:r w:rsidRPr="00E67E0D">
              <w:rPr>
                <w:rFonts w:eastAsia="Batang"/>
                <w:b/>
                <w:bCs/>
              </w:rPr>
              <w:t>Served GUAMI Item</w:t>
            </w:r>
          </w:p>
        </w:tc>
        <w:tc>
          <w:tcPr>
            <w:tcW w:w="1080" w:type="dxa"/>
          </w:tcPr>
          <w:p w14:paraId="28F83BB3" w14:textId="77777777" w:rsidR="006A1CE4" w:rsidRPr="00E67E0D" w:rsidDel="00EA78B4" w:rsidRDefault="006A1CE4" w:rsidP="00E7499B">
            <w:pPr>
              <w:pStyle w:val="TAL"/>
              <w:rPr>
                <w:rFonts w:cs="Arial"/>
                <w:lang w:eastAsia="ja-JP"/>
              </w:rPr>
            </w:pPr>
          </w:p>
        </w:tc>
        <w:tc>
          <w:tcPr>
            <w:tcW w:w="1080" w:type="dxa"/>
          </w:tcPr>
          <w:p w14:paraId="561719EB" w14:textId="77777777" w:rsidR="006A1CE4" w:rsidRPr="00E67E0D" w:rsidDel="00EA78B4" w:rsidRDefault="006A1CE4" w:rsidP="00E7499B">
            <w:pPr>
              <w:pStyle w:val="TAL"/>
              <w:rPr>
                <w:i/>
                <w:lang w:eastAsia="ja-JP"/>
              </w:rPr>
            </w:pPr>
            <w:r w:rsidRPr="00E67E0D">
              <w:rPr>
                <w:i/>
                <w:iCs/>
              </w:rPr>
              <w:t>1..&lt;maxnoofServedGUAMIs&gt;</w:t>
            </w:r>
          </w:p>
        </w:tc>
        <w:tc>
          <w:tcPr>
            <w:tcW w:w="1512" w:type="dxa"/>
          </w:tcPr>
          <w:p w14:paraId="4F4A28AF" w14:textId="77777777" w:rsidR="006A1CE4" w:rsidRPr="00E67E0D" w:rsidDel="00EA78B4" w:rsidRDefault="006A1CE4" w:rsidP="00E7499B">
            <w:pPr>
              <w:pStyle w:val="TAL"/>
              <w:rPr>
                <w:lang w:eastAsia="ja-JP"/>
              </w:rPr>
            </w:pPr>
          </w:p>
        </w:tc>
        <w:tc>
          <w:tcPr>
            <w:tcW w:w="1728" w:type="dxa"/>
          </w:tcPr>
          <w:p w14:paraId="6B079305" w14:textId="77777777" w:rsidR="006A1CE4" w:rsidRPr="00E67E0D" w:rsidDel="00EA78B4" w:rsidRDefault="006A1CE4" w:rsidP="00E7499B">
            <w:pPr>
              <w:pStyle w:val="TAL"/>
              <w:rPr>
                <w:lang w:eastAsia="ja-JP"/>
              </w:rPr>
            </w:pPr>
          </w:p>
        </w:tc>
        <w:tc>
          <w:tcPr>
            <w:tcW w:w="1080" w:type="dxa"/>
          </w:tcPr>
          <w:p w14:paraId="1CA011AB" w14:textId="77777777" w:rsidR="006A1CE4" w:rsidRPr="00E67E0D" w:rsidDel="00EA78B4" w:rsidRDefault="006A1CE4" w:rsidP="00E7499B">
            <w:pPr>
              <w:pStyle w:val="TAL"/>
              <w:jc w:val="center"/>
              <w:rPr>
                <w:lang w:eastAsia="ja-JP"/>
              </w:rPr>
            </w:pPr>
            <w:r w:rsidRPr="00E67E0D">
              <w:rPr>
                <w:lang w:eastAsia="ja-JP"/>
              </w:rPr>
              <w:t>-</w:t>
            </w:r>
          </w:p>
        </w:tc>
        <w:tc>
          <w:tcPr>
            <w:tcW w:w="1080" w:type="dxa"/>
          </w:tcPr>
          <w:p w14:paraId="43D2817F" w14:textId="77777777" w:rsidR="006A1CE4" w:rsidRPr="00E67E0D" w:rsidDel="00EA78B4" w:rsidRDefault="006A1CE4" w:rsidP="00E7499B">
            <w:pPr>
              <w:pStyle w:val="TAL"/>
              <w:jc w:val="center"/>
              <w:rPr>
                <w:lang w:eastAsia="ja-JP"/>
              </w:rPr>
            </w:pPr>
          </w:p>
        </w:tc>
      </w:tr>
      <w:tr w:rsidR="006A1CE4" w:rsidRPr="00E67E0D" w:rsidDel="00EA78B4" w14:paraId="7BF74D3D" w14:textId="77777777" w:rsidTr="00E7499B">
        <w:tc>
          <w:tcPr>
            <w:tcW w:w="2160" w:type="dxa"/>
          </w:tcPr>
          <w:p w14:paraId="198070B2" w14:textId="77777777" w:rsidR="006A1CE4" w:rsidRPr="00E67E0D" w:rsidDel="00EA78B4" w:rsidRDefault="006A1CE4" w:rsidP="00E7499B">
            <w:pPr>
              <w:pStyle w:val="TAL"/>
              <w:ind w:left="165"/>
              <w:rPr>
                <w:rFonts w:eastAsia="Batang" w:cs="Arial"/>
                <w:lang w:eastAsia="ja-JP"/>
              </w:rPr>
            </w:pPr>
            <w:r w:rsidRPr="00E67E0D">
              <w:rPr>
                <w:rFonts w:eastAsia="Batang"/>
              </w:rPr>
              <w:t>&gt;&gt;GUAMI</w:t>
            </w:r>
          </w:p>
        </w:tc>
        <w:tc>
          <w:tcPr>
            <w:tcW w:w="1080" w:type="dxa"/>
          </w:tcPr>
          <w:p w14:paraId="6F700918" w14:textId="77777777" w:rsidR="006A1CE4" w:rsidRPr="00E67E0D" w:rsidDel="00EA78B4" w:rsidRDefault="006A1CE4" w:rsidP="00E7499B">
            <w:pPr>
              <w:pStyle w:val="TAL"/>
              <w:rPr>
                <w:rFonts w:cs="Arial"/>
                <w:lang w:eastAsia="ja-JP"/>
              </w:rPr>
            </w:pPr>
            <w:r w:rsidRPr="00E67E0D">
              <w:t>M</w:t>
            </w:r>
          </w:p>
        </w:tc>
        <w:tc>
          <w:tcPr>
            <w:tcW w:w="1080" w:type="dxa"/>
          </w:tcPr>
          <w:p w14:paraId="3819D2E8" w14:textId="77777777" w:rsidR="006A1CE4" w:rsidRPr="00E67E0D" w:rsidDel="00EA78B4" w:rsidRDefault="006A1CE4" w:rsidP="00E7499B">
            <w:pPr>
              <w:pStyle w:val="TAL"/>
              <w:rPr>
                <w:i/>
                <w:lang w:eastAsia="ja-JP"/>
              </w:rPr>
            </w:pPr>
          </w:p>
        </w:tc>
        <w:tc>
          <w:tcPr>
            <w:tcW w:w="1512" w:type="dxa"/>
          </w:tcPr>
          <w:p w14:paraId="51BCEB6B" w14:textId="77777777" w:rsidR="006A1CE4" w:rsidRPr="00E67E0D" w:rsidDel="00EA78B4" w:rsidRDefault="006A1CE4" w:rsidP="00E7499B">
            <w:pPr>
              <w:pStyle w:val="TAL"/>
              <w:rPr>
                <w:lang w:eastAsia="ja-JP"/>
              </w:rPr>
            </w:pPr>
            <w:r w:rsidRPr="00E67E0D">
              <w:t>9.3.3.3</w:t>
            </w:r>
          </w:p>
        </w:tc>
        <w:tc>
          <w:tcPr>
            <w:tcW w:w="1728" w:type="dxa"/>
          </w:tcPr>
          <w:p w14:paraId="57A0393E" w14:textId="77777777" w:rsidR="006A1CE4" w:rsidRPr="00E67E0D" w:rsidDel="00EA78B4" w:rsidRDefault="006A1CE4" w:rsidP="00E7499B">
            <w:pPr>
              <w:pStyle w:val="TAL"/>
              <w:rPr>
                <w:lang w:eastAsia="ja-JP"/>
              </w:rPr>
            </w:pPr>
          </w:p>
        </w:tc>
        <w:tc>
          <w:tcPr>
            <w:tcW w:w="1080" w:type="dxa"/>
          </w:tcPr>
          <w:p w14:paraId="38C0E367" w14:textId="77777777" w:rsidR="006A1CE4" w:rsidRPr="00E67E0D" w:rsidDel="00EA78B4" w:rsidRDefault="006A1CE4" w:rsidP="00E7499B">
            <w:pPr>
              <w:pStyle w:val="TAL"/>
              <w:jc w:val="center"/>
              <w:rPr>
                <w:lang w:eastAsia="ja-JP"/>
              </w:rPr>
            </w:pPr>
            <w:r w:rsidRPr="00E67E0D">
              <w:rPr>
                <w:lang w:eastAsia="ja-JP"/>
              </w:rPr>
              <w:t>-</w:t>
            </w:r>
          </w:p>
        </w:tc>
        <w:tc>
          <w:tcPr>
            <w:tcW w:w="1080" w:type="dxa"/>
          </w:tcPr>
          <w:p w14:paraId="5AE0C520" w14:textId="77777777" w:rsidR="006A1CE4" w:rsidRPr="00E67E0D" w:rsidDel="00EA78B4" w:rsidRDefault="006A1CE4" w:rsidP="00E7499B">
            <w:pPr>
              <w:pStyle w:val="TAL"/>
              <w:jc w:val="center"/>
              <w:rPr>
                <w:lang w:eastAsia="ja-JP"/>
              </w:rPr>
            </w:pPr>
          </w:p>
        </w:tc>
      </w:tr>
      <w:tr w:rsidR="006A1CE4" w:rsidRPr="00E67E0D" w:rsidDel="00EA78B4" w14:paraId="58AF7EE4" w14:textId="77777777" w:rsidTr="00E7499B">
        <w:tc>
          <w:tcPr>
            <w:tcW w:w="2160" w:type="dxa"/>
          </w:tcPr>
          <w:p w14:paraId="595B1D96" w14:textId="77777777" w:rsidR="006A1CE4" w:rsidRPr="00E67E0D" w:rsidDel="00EA78B4" w:rsidRDefault="006A1CE4" w:rsidP="00E7499B">
            <w:pPr>
              <w:pStyle w:val="TAL"/>
              <w:ind w:left="165"/>
              <w:rPr>
                <w:rFonts w:eastAsia="Batang" w:cs="Arial"/>
                <w:lang w:eastAsia="ja-JP"/>
              </w:rPr>
            </w:pPr>
            <w:r w:rsidRPr="00E67E0D">
              <w:rPr>
                <w:rFonts w:eastAsia="Batang"/>
              </w:rPr>
              <w:t>&gt;&gt;Backup AMF Name</w:t>
            </w:r>
          </w:p>
        </w:tc>
        <w:tc>
          <w:tcPr>
            <w:tcW w:w="1080" w:type="dxa"/>
          </w:tcPr>
          <w:p w14:paraId="178AEA39" w14:textId="77777777" w:rsidR="006A1CE4" w:rsidRPr="00E67E0D" w:rsidDel="00EA78B4" w:rsidRDefault="006A1CE4" w:rsidP="00E7499B">
            <w:pPr>
              <w:pStyle w:val="TAL"/>
              <w:rPr>
                <w:rFonts w:cs="Arial"/>
                <w:lang w:eastAsia="ja-JP"/>
              </w:rPr>
            </w:pPr>
            <w:r w:rsidRPr="00E67E0D">
              <w:t>O</w:t>
            </w:r>
          </w:p>
        </w:tc>
        <w:tc>
          <w:tcPr>
            <w:tcW w:w="1080" w:type="dxa"/>
          </w:tcPr>
          <w:p w14:paraId="4748414E" w14:textId="77777777" w:rsidR="006A1CE4" w:rsidRPr="00E67E0D" w:rsidDel="00EA78B4" w:rsidRDefault="006A1CE4" w:rsidP="00E7499B">
            <w:pPr>
              <w:pStyle w:val="TAL"/>
              <w:rPr>
                <w:i/>
                <w:lang w:eastAsia="ja-JP"/>
              </w:rPr>
            </w:pPr>
          </w:p>
        </w:tc>
        <w:tc>
          <w:tcPr>
            <w:tcW w:w="1512" w:type="dxa"/>
          </w:tcPr>
          <w:p w14:paraId="39FE3ACF" w14:textId="77777777" w:rsidR="006A1CE4" w:rsidRPr="00E67E0D" w:rsidRDefault="006A1CE4" w:rsidP="00E7499B">
            <w:pPr>
              <w:pStyle w:val="TAL"/>
              <w:rPr>
                <w:lang w:eastAsia="ja-JP"/>
              </w:rPr>
            </w:pPr>
            <w:r w:rsidRPr="00E67E0D">
              <w:rPr>
                <w:lang w:eastAsia="ja-JP"/>
              </w:rPr>
              <w:t>AMF Name</w:t>
            </w:r>
          </w:p>
          <w:p w14:paraId="6922D922" w14:textId="77777777" w:rsidR="006A1CE4" w:rsidRPr="00E67E0D" w:rsidDel="00EA78B4" w:rsidRDefault="006A1CE4" w:rsidP="00E7499B">
            <w:pPr>
              <w:pStyle w:val="TAL"/>
              <w:rPr>
                <w:lang w:eastAsia="ja-JP"/>
              </w:rPr>
            </w:pPr>
            <w:r w:rsidRPr="00E67E0D">
              <w:rPr>
                <w:lang w:eastAsia="ja-JP"/>
              </w:rPr>
              <w:t>9.3.3.21</w:t>
            </w:r>
          </w:p>
        </w:tc>
        <w:tc>
          <w:tcPr>
            <w:tcW w:w="1728" w:type="dxa"/>
          </w:tcPr>
          <w:p w14:paraId="78F0E78E" w14:textId="77777777" w:rsidR="006A1CE4" w:rsidRPr="00E67E0D" w:rsidDel="00EA78B4" w:rsidRDefault="006A1CE4" w:rsidP="00E7499B">
            <w:pPr>
              <w:pStyle w:val="TAL"/>
              <w:rPr>
                <w:lang w:eastAsia="ja-JP"/>
              </w:rPr>
            </w:pPr>
          </w:p>
        </w:tc>
        <w:tc>
          <w:tcPr>
            <w:tcW w:w="1080" w:type="dxa"/>
          </w:tcPr>
          <w:p w14:paraId="4CF03C9A" w14:textId="77777777" w:rsidR="006A1CE4" w:rsidRPr="00E67E0D" w:rsidDel="00EA78B4" w:rsidRDefault="006A1CE4" w:rsidP="00E7499B">
            <w:pPr>
              <w:pStyle w:val="TAL"/>
              <w:jc w:val="center"/>
              <w:rPr>
                <w:lang w:eastAsia="ja-JP"/>
              </w:rPr>
            </w:pPr>
            <w:r w:rsidRPr="00E67E0D">
              <w:rPr>
                <w:lang w:eastAsia="ja-JP"/>
              </w:rPr>
              <w:t>-</w:t>
            </w:r>
          </w:p>
        </w:tc>
        <w:tc>
          <w:tcPr>
            <w:tcW w:w="1080" w:type="dxa"/>
          </w:tcPr>
          <w:p w14:paraId="3751D044" w14:textId="77777777" w:rsidR="006A1CE4" w:rsidRPr="00E67E0D" w:rsidDel="00EA78B4" w:rsidRDefault="006A1CE4" w:rsidP="00E7499B">
            <w:pPr>
              <w:pStyle w:val="TAL"/>
              <w:jc w:val="center"/>
              <w:rPr>
                <w:lang w:eastAsia="ja-JP"/>
              </w:rPr>
            </w:pPr>
          </w:p>
        </w:tc>
      </w:tr>
      <w:tr w:rsidR="006A1CE4" w:rsidRPr="00E67E0D" w14:paraId="504C0271" w14:textId="77777777" w:rsidTr="00E7499B">
        <w:tc>
          <w:tcPr>
            <w:tcW w:w="2160" w:type="dxa"/>
          </w:tcPr>
          <w:p w14:paraId="5FA3E7E3" w14:textId="77777777" w:rsidR="006A1CE4" w:rsidRPr="00E67E0D" w:rsidRDefault="006A1CE4" w:rsidP="00E7499B">
            <w:pPr>
              <w:pStyle w:val="TAL"/>
              <w:rPr>
                <w:rFonts w:cs="Arial"/>
                <w:lang w:eastAsia="ja-JP"/>
              </w:rPr>
            </w:pPr>
            <w:r w:rsidRPr="00E67E0D">
              <w:rPr>
                <w:rFonts w:cs="Arial"/>
                <w:lang w:eastAsia="ja-JP"/>
              </w:rPr>
              <w:t>Relative AMF Capacity</w:t>
            </w:r>
          </w:p>
        </w:tc>
        <w:tc>
          <w:tcPr>
            <w:tcW w:w="1080" w:type="dxa"/>
          </w:tcPr>
          <w:p w14:paraId="2E03E15B"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65E93D7E" w14:textId="77777777" w:rsidR="006A1CE4" w:rsidRPr="00E67E0D" w:rsidRDefault="006A1CE4" w:rsidP="00E7499B">
            <w:pPr>
              <w:pStyle w:val="TAL"/>
              <w:rPr>
                <w:rFonts w:cs="Arial"/>
                <w:i/>
                <w:lang w:eastAsia="ja-JP"/>
              </w:rPr>
            </w:pPr>
          </w:p>
        </w:tc>
        <w:tc>
          <w:tcPr>
            <w:tcW w:w="1512" w:type="dxa"/>
          </w:tcPr>
          <w:p w14:paraId="3FE8F805" w14:textId="77777777" w:rsidR="006A1CE4" w:rsidRPr="00E67E0D" w:rsidRDefault="006A1CE4" w:rsidP="00E7499B">
            <w:pPr>
              <w:pStyle w:val="TAL"/>
              <w:rPr>
                <w:rFonts w:cs="Arial"/>
                <w:lang w:eastAsia="ja-JP"/>
              </w:rPr>
            </w:pPr>
            <w:r w:rsidRPr="00E67E0D">
              <w:rPr>
                <w:rFonts w:cs="Arial"/>
                <w:lang w:eastAsia="ja-JP"/>
              </w:rPr>
              <w:t>9.3.1.32</w:t>
            </w:r>
          </w:p>
        </w:tc>
        <w:tc>
          <w:tcPr>
            <w:tcW w:w="1728" w:type="dxa"/>
          </w:tcPr>
          <w:p w14:paraId="677FAB36" w14:textId="77777777" w:rsidR="006A1CE4" w:rsidRPr="00E67E0D" w:rsidRDefault="006A1CE4" w:rsidP="00E7499B">
            <w:pPr>
              <w:pStyle w:val="TAL"/>
              <w:rPr>
                <w:rFonts w:cs="Arial"/>
                <w:lang w:eastAsia="ja-JP"/>
              </w:rPr>
            </w:pPr>
          </w:p>
        </w:tc>
        <w:tc>
          <w:tcPr>
            <w:tcW w:w="1080" w:type="dxa"/>
          </w:tcPr>
          <w:p w14:paraId="27D816D4" w14:textId="77777777" w:rsidR="006A1CE4" w:rsidRPr="00E67E0D" w:rsidRDefault="006A1CE4" w:rsidP="00E7499B">
            <w:pPr>
              <w:pStyle w:val="TAR"/>
              <w:jc w:val="center"/>
              <w:rPr>
                <w:rFonts w:cs="Arial"/>
                <w:lang w:eastAsia="ja-JP"/>
              </w:rPr>
            </w:pPr>
            <w:r w:rsidRPr="00E67E0D">
              <w:rPr>
                <w:rFonts w:cs="Arial"/>
                <w:lang w:eastAsia="ja-JP"/>
              </w:rPr>
              <w:t>YES</w:t>
            </w:r>
          </w:p>
        </w:tc>
        <w:tc>
          <w:tcPr>
            <w:tcW w:w="1080" w:type="dxa"/>
          </w:tcPr>
          <w:p w14:paraId="27F07F2F" w14:textId="77777777" w:rsidR="006A1CE4" w:rsidRPr="00E67E0D" w:rsidRDefault="006A1CE4" w:rsidP="00E7499B">
            <w:pPr>
              <w:pStyle w:val="TAR"/>
              <w:jc w:val="center"/>
              <w:rPr>
                <w:rFonts w:cs="Arial"/>
                <w:lang w:eastAsia="ja-JP"/>
              </w:rPr>
            </w:pPr>
            <w:r w:rsidRPr="00E67E0D">
              <w:rPr>
                <w:rFonts w:cs="Arial"/>
                <w:lang w:eastAsia="ja-JP"/>
              </w:rPr>
              <w:t>ignore</w:t>
            </w:r>
          </w:p>
        </w:tc>
      </w:tr>
      <w:tr w:rsidR="006A1CE4" w:rsidRPr="00E67E0D" w:rsidDel="00EA6283" w14:paraId="3865A759" w14:textId="77777777" w:rsidTr="00E7499B">
        <w:tc>
          <w:tcPr>
            <w:tcW w:w="2160" w:type="dxa"/>
          </w:tcPr>
          <w:p w14:paraId="0F069720" w14:textId="77777777" w:rsidR="006A1CE4" w:rsidRPr="00E67E0D" w:rsidDel="00EA6283" w:rsidRDefault="006A1CE4" w:rsidP="00E7499B">
            <w:pPr>
              <w:pStyle w:val="TAL"/>
              <w:rPr>
                <w:rFonts w:eastAsia="Batang" w:cs="Arial"/>
                <w:b/>
              </w:rPr>
            </w:pPr>
            <w:r w:rsidRPr="00E67E0D">
              <w:rPr>
                <w:rFonts w:eastAsia="Batang" w:cs="Arial"/>
                <w:b/>
              </w:rPr>
              <w:t>PLMN Support List</w:t>
            </w:r>
          </w:p>
        </w:tc>
        <w:tc>
          <w:tcPr>
            <w:tcW w:w="1080" w:type="dxa"/>
          </w:tcPr>
          <w:p w14:paraId="0AE05396" w14:textId="77777777" w:rsidR="006A1CE4" w:rsidRPr="00E67E0D" w:rsidDel="00EA6283" w:rsidRDefault="006A1CE4" w:rsidP="00E7499B">
            <w:pPr>
              <w:pStyle w:val="TAL"/>
              <w:rPr>
                <w:rFonts w:cs="Arial"/>
              </w:rPr>
            </w:pPr>
          </w:p>
        </w:tc>
        <w:tc>
          <w:tcPr>
            <w:tcW w:w="1080" w:type="dxa"/>
          </w:tcPr>
          <w:p w14:paraId="5AF3545E" w14:textId="77777777" w:rsidR="006A1CE4" w:rsidRPr="00E67E0D" w:rsidDel="00EA6283" w:rsidRDefault="006A1CE4" w:rsidP="00E7499B">
            <w:pPr>
              <w:pStyle w:val="TAL"/>
              <w:rPr>
                <w:rFonts w:cs="Arial"/>
                <w:i/>
                <w:lang w:eastAsia="ja-JP"/>
              </w:rPr>
            </w:pPr>
            <w:r w:rsidRPr="00E67E0D">
              <w:rPr>
                <w:i/>
                <w:lang w:eastAsia="ja-JP"/>
              </w:rPr>
              <w:t>1</w:t>
            </w:r>
          </w:p>
        </w:tc>
        <w:tc>
          <w:tcPr>
            <w:tcW w:w="1512" w:type="dxa"/>
          </w:tcPr>
          <w:p w14:paraId="43F880CD" w14:textId="77777777" w:rsidR="006A1CE4" w:rsidRPr="00E67E0D" w:rsidDel="00EA6283" w:rsidRDefault="006A1CE4" w:rsidP="00E7499B">
            <w:pPr>
              <w:pStyle w:val="TAL"/>
            </w:pPr>
          </w:p>
        </w:tc>
        <w:tc>
          <w:tcPr>
            <w:tcW w:w="1728" w:type="dxa"/>
          </w:tcPr>
          <w:p w14:paraId="2F720C78" w14:textId="77777777" w:rsidR="006A1CE4" w:rsidRPr="00E67E0D" w:rsidDel="00EA6283" w:rsidRDefault="006A1CE4" w:rsidP="00E7499B">
            <w:pPr>
              <w:pStyle w:val="TAL"/>
            </w:pPr>
          </w:p>
        </w:tc>
        <w:tc>
          <w:tcPr>
            <w:tcW w:w="1080" w:type="dxa"/>
          </w:tcPr>
          <w:p w14:paraId="455522D2" w14:textId="77777777" w:rsidR="006A1CE4" w:rsidRPr="00E67E0D" w:rsidDel="00EA6283" w:rsidRDefault="006A1CE4" w:rsidP="00E7499B">
            <w:pPr>
              <w:pStyle w:val="TAR"/>
              <w:jc w:val="center"/>
            </w:pPr>
            <w:r w:rsidRPr="00E67E0D">
              <w:t>YES</w:t>
            </w:r>
          </w:p>
        </w:tc>
        <w:tc>
          <w:tcPr>
            <w:tcW w:w="1080" w:type="dxa"/>
          </w:tcPr>
          <w:p w14:paraId="6E25BA36" w14:textId="77777777" w:rsidR="006A1CE4" w:rsidRPr="00E67E0D" w:rsidDel="00EA6283" w:rsidRDefault="006A1CE4" w:rsidP="00E7499B">
            <w:pPr>
              <w:pStyle w:val="TAR"/>
              <w:jc w:val="center"/>
            </w:pPr>
            <w:r w:rsidRPr="00E67E0D">
              <w:t>reject</w:t>
            </w:r>
          </w:p>
        </w:tc>
      </w:tr>
      <w:tr w:rsidR="006A1CE4" w:rsidRPr="00E67E0D" w:rsidDel="00EA6283" w14:paraId="176B7C04" w14:textId="77777777" w:rsidTr="00E7499B">
        <w:tc>
          <w:tcPr>
            <w:tcW w:w="2160" w:type="dxa"/>
          </w:tcPr>
          <w:p w14:paraId="2ED1D361" w14:textId="77777777" w:rsidR="006A1CE4" w:rsidRPr="00E67E0D" w:rsidRDefault="006A1CE4" w:rsidP="00E7499B">
            <w:pPr>
              <w:pStyle w:val="TAL"/>
              <w:ind w:left="75"/>
              <w:rPr>
                <w:rFonts w:eastAsia="Batang" w:cs="Arial"/>
                <w:b/>
              </w:rPr>
            </w:pPr>
            <w:r w:rsidRPr="00E67E0D">
              <w:rPr>
                <w:rFonts w:eastAsia="Batang" w:cs="Arial"/>
                <w:b/>
              </w:rPr>
              <w:t>&gt;PLMN Support Item</w:t>
            </w:r>
          </w:p>
        </w:tc>
        <w:tc>
          <w:tcPr>
            <w:tcW w:w="1080" w:type="dxa"/>
          </w:tcPr>
          <w:p w14:paraId="42A7061B" w14:textId="77777777" w:rsidR="006A1CE4" w:rsidRPr="00E67E0D" w:rsidDel="00EA6283" w:rsidRDefault="006A1CE4" w:rsidP="00E7499B">
            <w:pPr>
              <w:pStyle w:val="TAL"/>
              <w:rPr>
                <w:rFonts w:cs="Arial"/>
              </w:rPr>
            </w:pPr>
          </w:p>
        </w:tc>
        <w:tc>
          <w:tcPr>
            <w:tcW w:w="1080" w:type="dxa"/>
          </w:tcPr>
          <w:p w14:paraId="1CA219CB" w14:textId="77777777" w:rsidR="006A1CE4" w:rsidRPr="00E67E0D" w:rsidRDefault="006A1CE4" w:rsidP="00E7499B">
            <w:pPr>
              <w:pStyle w:val="TAL"/>
              <w:rPr>
                <w:i/>
                <w:lang w:eastAsia="ja-JP"/>
              </w:rPr>
            </w:pPr>
            <w:r w:rsidRPr="00E67E0D">
              <w:rPr>
                <w:i/>
                <w:lang w:eastAsia="ja-JP"/>
              </w:rPr>
              <w:t>1..&lt;maxnoofPLMNs&gt;</w:t>
            </w:r>
          </w:p>
        </w:tc>
        <w:tc>
          <w:tcPr>
            <w:tcW w:w="1512" w:type="dxa"/>
          </w:tcPr>
          <w:p w14:paraId="11C44E60" w14:textId="77777777" w:rsidR="006A1CE4" w:rsidRPr="00E67E0D" w:rsidDel="00EA6283" w:rsidRDefault="006A1CE4" w:rsidP="00E7499B">
            <w:pPr>
              <w:pStyle w:val="TAL"/>
            </w:pPr>
          </w:p>
        </w:tc>
        <w:tc>
          <w:tcPr>
            <w:tcW w:w="1728" w:type="dxa"/>
          </w:tcPr>
          <w:p w14:paraId="32FF733F" w14:textId="77777777" w:rsidR="006A1CE4" w:rsidRPr="00E67E0D" w:rsidDel="00EA6283" w:rsidRDefault="006A1CE4" w:rsidP="00E7499B">
            <w:pPr>
              <w:pStyle w:val="TAL"/>
            </w:pPr>
          </w:p>
        </w:tc>
        <w:tc>
          <w:tcPr>
            <w:tcW w:w="1080" w:type="dxa"/>
          </w:tcPr>
          <w:p w14:paraId="0CF4FE79" w14:textId="77777777" w:rsidR="006A1CE4" w:rsidRPr="00E67E0D" w:rsidRDefault="006A1CE4" w:rsidP="00E7499B">
            <w:pPr>
              <w:pStyle w:val="TAR"/>
              <w:jc w:val="center"/>
            </w:pPr>
            <w:r w:rsidRPr="00E67E0D">
              <w:t>-</w:t>
            </w:r>
          </w:p>
        </w:tc>
        <w:tc>
          <w:tcPr>
            <w:tcW w:w="1080" w:type="dxa"/>
          </w:tcPr>
          <w:p w14:paraId="2DD31F7B" w14:textId="77777777" w:rsidR="006A1CE4" w:rsidRPr="00E67E0D" w:rsidRDefault="006A1CE4" w:rsidP="00E7499B">
            <w:pPr>
              <w:pStyle w:val="TAR"/>
              <w:jc w:val="center"/>
            </w:pPr>
          </w:p>
        </w:tc>
      </w:tr>
      <w:tr w:rsidR="006A1CE4" w:rsidRPr="00E67E0D" w:rsidDel="00EA6283" w14:paraId="5D252D70" w14:textId="77777777" w:rsidTr="00E7499B">
        <w:tc>
          <w:tcPr>
            <w:tcW w:w="2160" w:type="dxa"/>
          </w:tcPr>
          <w:p w14:paraId="11816020" w14:textId="77777777" w:rsidR="006A1CE4" w:rsidRPr="00E67E0D" w:rsidRDefault="006A1CE4" w:rsidP="00E7499B">
            <w:pPr>
              <w:pStyle w:val="TAL"/>
              <w:ind w:left="165"/>
              <w:rPr>
                <w:rFonts w:eastAsia="Batang" w:cs="Arial"/>
              </w:rPr>
            </w:pPr>
            <w:r w:rsidRPr="00E67E0D">
              <w:rPr>
                <w:rFonts w:eastAsia="Batang" w:cs="Arial"/>
              </w:rPr>
              <w:t>&gt;&gt;PLMN Identity</w:t>
            </w:r>
          </w:p>
        </w:tc>
        <w:tc>
          <w:tcPr>
            <w:tcW w:w="1080" w:type="dxa"/>
          </w:tcPr>
          <w:p w14:paraId="2B5167B8" w14:textId="77777777" w:rsidR="006A1CE4" w:rsidRPr="00E67E0D" w:rsidDel="00EA6283" w:rsidRDefault="006A1CE4" w:rsidP="00E7499B">
            <w:pPr>
              <w:pStyle w:val="TAL"/>
              <w:rPr>
                <w:rFonts w:cs="Arial"/>
              </w:rPr>
            </w:pPr>
            <w:r w:rsidRPr="00E67E0D">
              <w:rPr>
                <w:rFonts w:cs="Arial"/>
              </w:rPr>
              <w:t>M</w:t>
            </w:r>
          </w:p>
        </w:tc>
        <w:tc>
          <w:tcPr>
            <w:tcW w:w="1080" w:type="dxa"/>
          </w:tcPr>
          <w:p w14:paraId="6D04CB3E" w14:textId="77777777" w:rsidR="006A1CE4" w:rsidRPr="00E67E0D" w:rsidRDefault="006A1CE4" w:rsidP="00E7499B">
            <w:pPr>
              <w:pStyle w:val="TAL"/>
              <w:rPr>
                <w:i/>
                <w:lang w:eastAsia="ja-JP"/>
              </w:rPr>
            </w:pPr>
          </w:p>
        </w:tc>
        <w:tc>
          <w:tcPr>
            <w:tcW w:w="1512" w:type="dxa"/>
          </w:tcPr>
          <w:p w14:paraId="6BF5FBB6" w14:textId="77777777" w:rsidR="006A1CE4" w:rsidRPr="00E67E0D" w:rsidDel="00EA6283" w:rsidRDefault="006A1CE4" w:rsidP="00E7499B">
            <w:pPr>
              <w:pStyle w:val="TAL"/>
            </w:pPr>
            <w:r w:rsidRPr="00E67E0D">
              <w:rPr>
                <w:lang w:eastAsia="ja-JP"/>
              </w:rPr>
              <w:t>9.3.3.5</w:t>
            </w:r>
          </w:p>
        </w:tc>
        <w:tc>
          <w:tcPr>
            <w:tcW w:w="1728" w:type="dxa"/>
          </w:tcPr>
          <w:p w14:paraId="56C66E6D" w14:textId="77777777" w:rsidR="006A1CE4" w:rsidRPr="00E67E0D" w:rsidDel="00EA6283" w:rsidRDefault="006A1CE4" w:rsidP="00E7499B">
            <w:pPr>
              <w:pStyle w:val="TAL"/>
            </w:pPr>
          </w:p>
        </w:tc>
        <w:tc>
          <w:tcPr>
            <w:tcW w:w="1080" w:type="dxa"/>
          </w:tcPr>
          <w:p w14:paraId="15872870" w14:textId="77777777" w:rsidR="006A1CE4" w:rsidRPr="00E67E0D" w:rsidRDefault="006A1CE4" w:rsidP="00E7499B">
            <w:pPr>
              <w:pStyle w:val="TAR"/>
              <w:jc w:val="center"/>
            </w:pPr>
            <w:r w:rsidRPr="00E67E0D">
              <w:t>-</w:t>
            </w:r>
          </w:p>
        </w:tc>
        <w:tc>
          <w:tcPr>
            <w:tcW w:w="1080" w:type="dxa"/>
          </w:tcPr>
          <w:p w14:paraId="7D27062F" w14:textId="77777777" w:rsidR="006A1CE4" w:rsidRPr="00E67E0D" w:rsidRDefault="006A1CE4" w:rsidP="00E7499B">
            <w:pPr>
              <w:pStyle w:val="TAR"/>
              <w:jc w:val="center"/>
            </w:pPr>
          </w:p>
        </w:tc>
      </w:tr>
      <w:tr w:rsidR="006A1CE4" w:rsidRPr="00E67E0D" w:rsidDel="00EA6283" w14:paraId="23B4B932" w14:textId="77777777" w:rsidTr="00E7499B">
        <w:tc>
          <w:tcPr>
            <w:tcW w:w="2160" w:type="dxa"/>
          </w:tcPr>
          <w:p w14:paraId="764CFEF8" w14:textId="77777777" w:rsidR="006A1CE4" w:rsidRPr="00E67E0D" w:rsidRDefault="006A1CE4" w:rsidP="00E7499B">
            <w:pPr>
              <w:pStyle w:val="TAL"/>
              <w:ind w:left="165"/>
              <w:rPr>
                <w:rFonts w:eastAsia="Batang" w:cs="Arial"/>
              </w:rPr>
            </w:pPr>
            <w:r w:rsidRPr="00E67E0D">
              <w:rPr>
                <w:rFonts w:eastAsia="Batang" w:cs="Arial"/>
              </w:rPr>
              <w:t>&gt;&gt;Slice Support List</w:t>
            </w:r>
          </w:p>
        </w:tc>
        <w:tc>
          <w:tcPr>
            <w:tcW w:w="1080" w:type="dxa"/>
          </w:tcPr>
          <w:p w14:paraId="02DE75C5" w14:textId="77777777" w:rsidR="006A1CE4" w:rsidRPr="00E67E0D" w:rsidDel="00EA6283" w:rsidRDefault="006A1CE4" w:rsidP="00E7499B">
            <w:pPr>
              <w:pStyle w:val="TAL"/>
              <w:rPr>
                <w:rFonts w:cs="Arial"/>
              </w:rPr>
            </w:pPr>
            <w:r w:rsidRPr="00E67E0D">
              <w:rPr>
                <w:rFonts w:cs="Arial"/>
              </w:rPr>
              <w:t>M</w:t>
            </w:r>
          </w:p>
        </w:tc>
        <w:tc>
          <w:tcPr>
            <w:tcW w:w="1080" w:type="dxa"/>
          </w:tcPr>
          <w:p w14:paraId="2B58BBD8" w14:textId="77777777" w:rsidR="006A1CE4" w:rsidRPr="00E67E0D" w:rsidRDefault="006A1CE4" w:rsidP="00E7499B">
            <w:pPr>
              <w:pStyle w:val="TAL"/>
              <w:rPr>
                <w:i/>
                <w:lang w:eastAsia="ja-JP"/>
              </w:rPr>
            </w:pPr>
          </w:p>
        </w:tc>
        <w:tc>
          <w:tcPr>
            <w:tcW w:w="1512" w:type="dxa"/>
          </w:tcPr>
          <w:p w14:paraId="062B0692" w14:textId="77777777" w:rsidR="006A1CE4" w:rsidRPr="00E67E0D" w:rsidDel="00EA6283" w:rsidRDefault="006A1CE4" w:rsidP="00E7499B">
            <w:pPr>
              <w:pStyle w:val="TAL"/>
            </w:pPr>
            <w:r w:rsidRPr="00E67E0D">
              <w:t>9.3.1.17</w:t>
            </w:r>
          </w:p>
        </w:tc>
        <w:tc>
          <w:tcPr>
            <w:tcW w:w="1728" w:type="dxa"/>
          </w:tcPr>
          <w:p w14:paraId="3BA7C2E4" w14:textId="77777777" w:rsidR="006A1CE4" w:rsidRPr="00E67E0D" w:rsidDel="00EA6283" w:rsidRDefault="006A1CE4" w:rsidP="00E7499B">
            <w:pPr>
              <w:pStyle w:val="TAL"/>
            </w:pPr>
            <w:r w:rsidRPr="00E67E0D">
              <w:t>Supported S-NSSAIs per PLMN</w:t>
            </w:r>
          </w:p>
        </w:tc>
        <w:tc>
          <w:tcPr>
            <w:tcW w:w="1080" w:type="dxa"/>
          </w:tcPr>
          <w:p w14:paraId="2DEC72FB" w14:textId="77777777" w:rsidR="006A1CE4" w:rsidRPr="00E67E0D" w:rsidRDefault="006A1CE4" w:rsidP="00E7499B">
            <w:pPr>
              <w:pStyle w:val="TAR"/>
              <w:jc w:val="center"/>
            </w:pPr>
            <w:r w:rsidRPr="00E67E0D">
              <w:t>-</w:t>
            </w:r>
          </w:p>
        </w:tc>
        <w:tc>
          <w:tcPr>
            <w:tcW w:w="1080" w:type="dxa"/>
          </w:tcPr>
          <w:p w14:paraId="6303CBF7" w14:textId="77777777" w:rsidR="006A1CE4" w:rsidRPr="00E67E0D" w:rsidRDefault="006A1CE4" w:rsidP="00E7499B">
            <w:pPr>
              <w:pStyle w:val="TAR"/>
              <w:jc w:val="center"/>
            </w:pPr>
          </w:p>
        </w:tc>
      </w:tr>
      <w:tr w:rsidR="006A1CE4" w:rsidRPr="00E67E0D" w14:paraId="4EAB51F5" w14:textId="77777777" w:rsidTr="00E7499B">
        <w:tc>
          <w:tcPr>
            <w:tcW w:w="2160" w:type="dxa"/>
          </w:tcPr>
          <w:p w14:paraId="67316D4E" w14:textId="77777777" w:rsidR="006A1CE4" w:rsidRPr="00E67E0D" w:rsidRDefault="006A1CE4" w:rsidP="00E7499B">
            <w:pPr>
              <w:pStyle w:val="TAL"/>
              <w:rPr>
                <w:rFonts w:cs="Arial"/>
                <w:lang w:eastAsia="ja-JP"/>
              </w:rPr>
            </w:pPr>
            <w:r w:rsidRPr="00E67E0D">
              <w:rPr>
                <w:rFonts w:cs="Arial"/>
                <w:lang w:eastAsia="ja-JP"/>
              </w:rPr>
              <w:t>Criticality Diagnostics</w:t>
            </w:r>
          </w:p>
        </w:tc>
        <w:tc>
          <w:tcPr>
            <w:tcW w:w="1080" w:type="dxa"/>
          </w:tcPr>
          <w:p w14:paraId="6E3B47BD" w14:textId="77777777" w:rsidR="006A1CE4" w:rsidRPr="00E67E0D" w:rsidRDefault="006A1CE4" w:rsidP="00E7499B">
            <w:pPr>
              <w:pStyle w:val="TAL"/>
              <w:rPr>
                <w:rFonts w:cs="Arial"/>
                <w:lang w:eastAsia="ja-JP"/>
              </w:rPr>
            </w:pPr>
            <w:r w:rsidRPr="00E67E0D">
              <w:rPr>
                <w:rFonts w:cs="Arial"/>
                <w:lang w:eastAsia="ja-JP"/>
              </w:rPr>
              <w:t>O</w:t>
            </w:r>
          </w:p>
        </w:tc>
        <w:tc>
          <w:tcPr>
            <w:tcW w:w="1080" w:type="dxa"/>
          </w:tcPr>
          <w:p w14:paraId="733C07E8" w14:textId="77777777" w:rsidR="006A1CE4" w:rsidRPr="00E67E0D" w:rsidRDefault="006A1CE4" w:rsidP="00E7499B">
            <w:pPr>
              <w:pStyle w:val="TAL"/>
              <w:rPr>
                <w:rFonts w:cs="Arial"/>
                <w:i/>
                <w:lang w:eastAsia="ja-JP"/>
              </w:rPr>
            </w:pPr>
          </w:p>
        </w:tc>
        <w:tc>
          <w:tcPr>
            <w:tcW w:w="1512" w:type="dxa"/>
          </w:tcPr>
          <w:p w14:paraId="61083EFF" w14:textId="77777777" w:rsidR="006A1CE4" w:rsidRPr="00E67E0D" w:rsidRDefault="006A1CE4" w:rsidP="00E7499B">
            <w:pPr>
              <w:pStyle w:val="TAL"/>
              <w:rPr>
                <w:rFonts w:cs="Arial"/>
                <w:lang w:eastAsia="ja-JP"/>
              </w:rPr>
            </w:pPr>
            <w:r w:rsidRPr="00E67E0D">
              <w:rPr>
                <w:rFonts w:cs="Arial"/>
                <w:lang w:eastAsia="ja-JP"/>
              </w:rPr>
              <w:t>9.3.1.3</w:t>
            </w:r>
          </w:p>
        </w:tc>
        <w:tc>
          <w:tcPr>
            <w:tcW w:w="1728" w:type="dxa"/>
          </w:tcPr>
          <w:p w14:paraId="1465B640" w14:textId="77777777" w:rsidR="006A1CE4" w:rsidRPr="00E67E0D" w:rsidRDefault="006A1CE4" w:rsidP="00E7499B">
            <w:pPr>
              <w:pStyle w:val="TAL"/>
              <w:rPr>
                <w:lang w:eastAsia="ja-JP"/>
              </w:rPr>
            </w:pPr>
          </w:p>
        </w:tc>
        <w:tc>
          <w:tcPr>
            <w:tcW w:w="1080" w:type="dxa"/>
          </w:tcPr>
          <w:p w14:paraId="1D0D6129" w14:textId="77777777" w:rsidR="006A1CE4" w:rsidRPr="00E67E0D" w:rsidRDefault="006A1CE4" w:rsidP="00E7499B">
            <w:pPr>
              <w:pStyle w:val="TAR"/>
              <w:jc w:val="center"/>
              <w:rPr>
                <w:rFonts w:cs="Arial"/>
                <w:lang w:eastAsia="ja-JP"/>
              </w:rPr>
            </w:pPr>
            <w:r w:rsidRPr="00E67E0D">
              <w:rPr>
                <w:rFonts w:cs="Arial"/>
                <w:lang w:eastAsia="ja-JP"/>
              </w:rPr>
              <w:t>YES</w:t>
            </w:r>
          </w:p>
        </w:tc>
        <w:tc>
          <w:tcPr>
            <w:tcW w:w="1080" w:type="dxa"/>
          </w:tcPr>
          <w:p w14:paraId="2555264E" w14:textId="77777777" w:rsidR="006A1CE4" w:rsidRPr="00E67E0D" w:rsidRDefault="006A1CE4" w:rsidP="00E7499B">
            <w:pPr>
              <w:pStyle w:val="TAR"/>
              <w:jc w:val="center"/>
              <w:rPr>
                <w:rFonts w:cs="Arial"/>
                <w:lang w:eastAsia="ja-JP"/>
              </w:rPr>
            </w:pPr>
            <w:r w:rsidRPr="00E67E0D">
              <w:rPr>
                <w:rFonts w:cs="Arial"/>
                <w:lang w:eastAsia="ja-JP"/>
              </w:rPr>
              <w:t>ignore</w:t>
            </w:r>
          </w:p>
        </w:tc>
      </w:tr>
    </w:tbl>
    <w:p w14:paraId="1D73F2C2"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78AB92CE" w14:textId="77777777" w:rsidTr="00E7499B">
        <w:tc>
          <w:tcPr>
            <w:tcW w:w="3528" w:type="dxa"/>
          </w:tcPr>
          <w:p w14:paraId="0434AC49"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73C21BA6"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23A21B5A" w14:textId="77777777" w:rsidTr="00E7499B">
        <w:tc>
          <w:tcPr>
            <w:tcW w:w="3528" w:type="dxa"/>
          </w:tcPr>
          <w:p w14:paraId="692BF16E" w14:textId="77777777" w:rsidR="006A1CE4" w:rsidRPr="00E67E0D" w:rsidRDefault="006A1CE4" w:rsidP="00E7499B">
            <w:pPr>
              <w:pStyle w:val="TAL"/>
              <w:rPr>
                <w:rFonts w:cs="Arial"/>
                <w:lang w:eastAsia="ja-JP"/>
              </w:rPr>
            </w:pPr>
            <w:r w:rsidRPr="00E67E0D">
              <w:t>maxnoofServedGUAMIs</w:t>
            </w:r>
          </w:p>
        </w:tc>
        <w:tc>
          <w:tcPr>
            <w:tcW w:w="6192" w:type="dxa"/>
          </w:tcPr>
          <w:p w14:paraId="55D9E7E5" w14:textId="77777777" w:rsidR="006A1CE4" w:rsidRPr="00E67E0D" w:rsidRDefault="006A1CE4" w:rsidP="00E7499B">
            <w:pPr>
              <w:pStyle w:val="TAL"/>
              <w:rPr>
                <w:rFonts w:cs="Arial"/>
                <w:lang w:eastAsia="ja-JP"/>
              </w:rPr>
            </w:pPr>
            <w:r w:rsidRPr="00E67E0D">
              <w:t>Maximum no. of GUAMIs served by an AMF. Value is 256.</w:t>
            </w:r>
          </w:p>
        </w:tc>
      </w:tr>
      <w:tr w:rsidR="006A1CE4" w:rsidRPr="00E67E0D" w14:paraId="1C502828" w14:textId="77777777" w:rsidTr="00E7499B">
        <w:tc>
          <w:tcPr>
            <w:tcW w:w="3528" w:type="dxa"/>
          </w:tcPr>
          <w:p w14:paraId="1D001966" w14:textId="77777777" w:rsidR="006A1CE4" w:rsidRPr="00E67E0D" w:rsidRDefault="006A1CE4" w:rsidP="00E7499B">
            <w:pPr>
              <w:pStyle w:val="TAL"/>
            </w:pPr>
            <w:r w:rsidRPr="00E67E0D">
              <w:t>maxnoofPLMNs</w:t>
            </w:r>
          </w:p>
        </w:tc>
        <w:tc>
          <w:tcPr>
            <w:tcW w:w="6192" w:type="dxa"/>
          </w:tcPr>
          <w:p w14:paraId="27DB1F65" w14:textId="77777777" w:rsidR="006A1CE4" w:rsidRPr="00E67E0D" w:rsidRDefault="006A1CE4" w:rsidP="00E7499B">
            <w:pPr>
              <w:pStyle w:val="TAL"/>
            </w:pPr>
            <w:r w:rsidRPr="00E67E0D">
              <w:t>Maximum no. of PLMNs per message. Value is 12.</w:t>
            </w:r>
          </w:p>
        </w:tc>
      </w:tr>
    </w:tbl>
    <w:p w14:paraId="4A213E6D" w14:textId="77777777" w:rsidR="006A1CE4" w:rsidRPr="00E67E0D" w:rsidRDefault="006A1CE4" w:rsidP="00E7499B"/>
    <w:p w14:paraId="7864C8C4" w14:textId="77777777" w:rsidR="006A1CE4" w:rsidRPr="00E67E0D" w:rsidRDefault="006A1CE4" w:rsidP="00E7499B">
      <w:pPr>
        <w:pStyle w:val="4"/>
      </w:pPr>
      <w:bookmarkStart w:id="4039" w:name="_Toc534720490"/>
      <w:bookmarkStart w:id="4040" w:name="_Toc525567502"/>
      <w:r w:rsidRPr="00E67E0D">
        <w:t>9.2.6.3</w:t>
      </w:r>
      <w:r w:rsidRPr="00E67E0D">
        <w:tab/>
        <w:t>NG SETUP FAILURE</w:t>
      </w:r>
      <w:bookmarkEnd w:id="4039"/>
      <w:bookmarkEnd w:id="4040"/>
    </w:p>
    <w:p w14:paraId="4D76F9FE" w14:textId="77777777" w:rsidR="006A1CE4" w:rsidRPr="00E67E0D" w:rsidRDefault="006A1CE4" w:rsidP="00E7499B">
      <w:pPr>
        <w:keepNext/>
        <w:rPr>
          <w:rFonts w:eastAsia="Batang"/>
        </w:rPr>
      </w:pPr>
      <w:r w:rsidRPr="00E67E0D">
        <w:t>This message is sent by the AMF to indicate NG setup failure.</w:t>
      </w:r>
    </w:p>
    <w:p w14:paraId="6861699A" w14:textId="77777777" w:rsidR="006A1CE4" w:rsidRPr="00E67E0D" w:rsidRDefault="006A1CE4" w:rsidP="00E7499B">
      <w:pPr>
        <w:keepNext/>
        <w:rPr>
          <w:rFonts w:eastAsia="Batang"/>
        </w:rPr>
      </w:pPr>
      <w:r w:rsidRPr="00E67E0D">
        <w:t xml:space="preserve">Direction: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52E64589" w14:textId="77777777" w:rsidTr="00E7499B">
        <w:tc>
          <w:tcPr>
            <w:tcW w:w="2160" w:type="dxa"/>
          </w:tcPr>
          <w:p w14:paraId="7C1D1B19"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3A58C57"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01059BA2"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4F3047E7"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0A434FA6"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5353535E"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3EB2229A"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5BAF42A3" w14:textId="77777777" w:rsidTr="00E7499B">
        <w:tc>
          <w:tcPr>
            <w:tcW w:w="2160" w:type="dxa"/>
          </w:tcPr>
          <w:p w14:paraId="67067F92"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7F58E5F8"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107B4472" w14:textId="77777777" w:rsidR="006A1CE4" w:rsidRPr="00E67E0D" w:rsidRDefault="006A1CE4" w:rsidP="00E7499B">
            <w:pPr>
              <w:pStyle w:val="TAL"/>
              <w:rPr>
                <w:rFonts w:cs="Arial"/>
                <w:lang w:eastAsia="ja-JP"/>
              </w:rPr>
            </w:pPr>
          </w:p>
        </w:tc>
        <w:tc>
          <w:tcPr>
            <w:tcW w:w="1512" w:type="dxa"/>
          </w:tcPr>
          <w:p w14:paraId="63FD8BE0" w14:textId="77777777" w:rsidR="006A1CE4" w:rsidRPr="00E67E0D" w:rsidRDefault="006A1CE4" w:rsidP="00E7499B">
            <w:pPr>
              <w:pStyle w:val="TAL"/>
              <w:rPr>
                <w:rFonts w:cs="Arial"/>
                <w:lang w:eastAsia="ja-JP"/>
              </w:rPr>
            </w:pPr>
            <w:r w:rsidRPr="00E67E0D">
              <w:rPr>
                <w:lang w:eastAsia="ja-JP"/>
              </w:rPr>
              <w:t>9.3.1.1</w:t>
            </w:r>
          </w:p>
        </w:tc>
        <w:tc>
          <w:tcPr>
            <w:tcW w:w="1728" w:type="dxa"/>
          </w:tcPr>
          <w:p w14:paraId="10EBEEA3" w14:textId="77777777" w:rsidR="006A1CE4" w:rsidRPr="00E67E0D" w:rsidRDefault="006A1CE4" w:rsidP="00E7499B">
            <w:pPr>
              <w:pStyle w:val="TAL"/>
              <w:rPr>
                <w:rFonts w:cs="Arial"/>
                <w:lang w:eastAsia="ja-JP"/>
              </w:rPr>
            </w:pPr>
          </w:p>
        </w:tc>
        <w:tc>
          <w:tcPr>
            <w:tcW w:w="1080" w:type="dxa"/>
          </w:tcPr>
          <w:p w14:paraId="462EAA06"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073D749C"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290712ED" w14:textId="77777777" w:rsidTr="00E7499B">
        <w:tc>
          <w:tcPr>
            <w:tcW w:w="2160" w:type="dxa"/>
          </w:tcPr>
          <w:p w14:paraId="6D9C495E" w14:textId="77777777" w:rsidR="006A1CE4" w:rsidRPr="00E67E0D" w:rsidRDefault="006A1CE4" w:rsidP="00E7499B">
            <w:pPr>
              <w:pStyle w:val="TAL"/>
              <w:rPr>
                <w:rFonts w:eastAsia="MS Mincho" w:cs="Arial"/>
                <w:lang w:eastAsia="ja-JP"/>
              </w:rPr>
            </w:pPr>
            <w:r w:rsidRPr="00E67E0D">
              <w:rPr>
                <w:rFonts w:eastAsia="Batang" w:cs="Arial"/>
                <w:bCs/>
                <w:lang w:eastAsia="ja-JP"/>
              </w:rPr>
              <w:t>Cause</w:t>
            </w:r>
          </w:p>
        </w:tc>
        <w:tc>
          <w:tcPr>
            <w:tcW w:w="1080" w:type="dxa"/>
          </w:tcPr>
          <w:p w14:paraId="1FB79968"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6184E0CE" w14:textId="77777777" w:rsidR="006A1CE4" w:rsidRPr="00E67E0D" w:rsidRDefault="006A1CE4" w:rsidP="00E7499B">
            <w:pPr>
              <w:pStyle w:val="TAL"/>
              <w:rPr>
                <w:rFonts w:cs="Arial"/>
                <w:lang w:eastAsia="ja-JP"/>
              </w:rPr>
            </w:pPr>
          </w:p>
        </w:tc>
        <w:tc>
          <w:tcPr>
            <w:tcW w:w="1512" w:type="dxa"/>
          </w:tcPr>
          <w:p w14:paraId="41B11740" w14:textId="77777777" w:rsidR="006A1CE4" w:rsidRPr="00E67E0D" w:rsidRDefault="006A1CE4" w:rsidP="00E7499B">
            <w:pPr>
              <w:pStyle w:val="TAL"/>
              <w:rPr>
                <w:rFonts w:cs="Arial"/>
                <w:lang w:eastAsia="ja-JP"/>
              </w:rPr>
            </w:pPr>
            <w:r w:rsidRPr="00E67E0D">
              <w:rPr>
                <w:lang w:eastAsia="ja-JP"/>
              </w:rPr>
              <w:t>9.3.1.2</w:t>
            </w:r>
          </w:p>
        </w:tc>
        <w:tc>
          <w:tcPr>
            <w:tcW w:w="1728" w:type="dxa"/>
          </w:tcPr>
          <w:p w14:paraId="41D5D8FA" w14:textId="77777777" w:rsidR="006A1CE4" w:rsidRPr="00E67E0D" w:rsidRDefault="006A1CE4" w:rsidP="00E7499B">
            <w:pPr>
              <w:pStyle w:val="TAL"/>
              <w:rPr>
                <w:rFonts w:cs="Arial"/>
                <w:lang w:eastAsia="ja-JP"/>
              </w:rPr>
            </w:pPr>
          </w:p>
        </w:tc>
        <w:tc>
          <w:tcPr>
            <w:tcW w:w="1080" w:type="dxa"/>
          </w:tcPr>
          <w:p w14:paraId="43F1C9C9"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2DD6EB21"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7BA13A3E" w14:textId="77777777" w:rsidTr="00E7499B">
        <w:tc>
          <w:tcPr>
            <w:tcW w:w="2160" w:type="dxa"/>
          </w:tcPr>
          <w:p w14:paraId="0F6DE1F2" w14:textId="77777777" w:rsidR="006A1CE4" w:rsidRPr="00E67E0D" w:rsidRDefault="006A1CE4" w:rsidP="00E7499B">
            <w:pPr>
              <w:pStyle w:val="TAL"/>
              <w:rPr>
                <w:rFonts w:eastAsia="MS Mincho" w:cs="Arial"/>
                <w:lang w:eastAsia="ja-JP"/>
              </w:rPr>
            </w:pPr>
            <w:r w:rsidRPr="00E67E0D">
              <w:rPr>
                <w:rFonts w:eastAsia="Batang" w:cs="Arial"/>
                <w:lang w:eastAsia="ja-JP"/>
              </w:rPr>
              <w:t>Time to Wait</w:t>
            </w:r>
          </w:p>
        </w:tc>
        <w:tc>
          <w:tcPr>
            <w:tcW w:w="1080" w:type="dxa"/>
          </w:tcPr>
          <w:p w14:paraId="0581BE36" w14:textId="77777777" w:rsidR="006A1CE4" w:rsidRPr="00E67E0D" w:rsidRDefault="006A1CE4" w:rsidP="00E7499B">
            <w:pPr>
              <w:pStyle w:val="TAL"/>
              <w:rPr>
                <w:rFonts w:eastAsia="MS Mincho" w:cs="Arial"/>
                <w:lang w:eastAsia="ja-JP"/>
              </w:rPr>
            </w:pPr>
            <w:r w:rsidRPr="00E67E0D">
              <w:rPr>
                <w:rFonts w:cs="Arial"/>
                <w:lang w:eastAsia="ja-JP"/>
              </w:rPr>
              <w:t>O</w:t>
            </w:r>
          </w:p>
        </w:tc>
        <w:tc>
          <w:tcPr>
            <w:tcW w:w="1080" w:type="dxa"/>
          </w:tcPr>
          <w:p w14:paraId="5D6AC10F" w14:textId="77777777" w:rsidR="006A1CE4" w:rsidRPr="00E67E0D" w:rsidRDefault="006A1CE4" w:rsidP="00E7499B">
            <w:pPr>
              <w:pStyle w:val="TAL"/>
              <w:rPr>
                <w:rFonts w:cs="Arial"/>
                <w:lang w:eastAsia="ja-JP"/>
              </w:rPr>
            </w:pPr>
          </w:p>
        </w:tc>
        <w:tc>
          <w:tcPr>
            <w:tcW w:w="1512" w:type="dxa"/>
          </w:tcPr>
          <w:p w14:paraId="637D3311" w14:textId="77777777" w:rsidR="006A1CE4" w:rsidRPr="00E67E0D" w:rsidRDefault="006A1CE4" w:rsidP="00E7499B">
            <w:pPr>
              <w:pStyle w:val="TAL"/>
              <w:rPr>
                <w:rFonts w:cs="Arial"/>
                <w:lang w:eastAsia="ja-JP"/>
              </w:rPr>
            </w:pPr>
            <w:r w:rsidRPr="00E67E0D">
              <w:rPr>
                <w:lang w:eastAsia="ja-JP"/>
              </w:rPr>
              <w:t>9.3.1.56</w:t>
            </w:r>
          </w:p>
        </w:tc>
        <w:tc>
          <w:tcPr>
            <w:tcW w:w="1728" w:type="dxa"/>
          </w:tcPr>
          <w:p w14:paraId="551CEC1D" w14:textId="77777777" w:rsidR="006A1CE4" w:rsidRPr="00E67E0D" w:rsidRDefault="006A1CE4" w:rsidP="00E7499B">
            <w:pPr>
              <w:pStyle w:val="TAL"/>
              <w:rPr>
                <w:rFonts w:cs="Arial"/>
                <w:lang w:eastAsia="ja-JP"/>
              </w:rPr>
            </w:pPr>
          </w:p>
        </w:tc>
        <w:tc>
          <w:tcPr>
            <w:tcW w:w="1080" w:type="dxa"/>
          </w:tcPr>
          <w:p w14:paraId="519B05AD"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4335A254"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7150542E" w14:textId="77777777" w:rsidTr="00E7499B">
        <w:tc>
          <w:tcPr>
            <w:tcW w:w="2160" w:type="dxa"/>
          </w:tcPr>
          <w:p w14:paraId="73445288" w14:textId="77777777" w:rsidR="006A1CE4" w:rsidRPr="00E67E0D" w:rsidRDefault="006A1CE4" w:rsidP="00E7499B">
            <w:pPr>
              <w:pStyle w:val="TAL"/>
              <w:rPr>
                <w:rFonts w:eastAsia="MS Mincho" w:cs="Arial"/>
                <w:lang w:eastAsia="ja-JP"/>
              </w:rPr>
            </w:pPr>
            <w:r w:rsidRPr="00E67E0D">
              <w:rPr>
                <w:rFonts w:cs="Arial"/>
                <w:lang w:eastAsia="ja-JP"/>
              </w:rPr>
              <w:t>Criticality Diagnostics</w:t>
            </w:r>
          </w:p>
        </w:tc>
        <w:tc>
          <w:tcPr>
            <w:tcW w:w="1080" w:type="dxa"/>
          </w:tcPr>
          <w:p w14:paraId="1F1F2EE8" w14:textId="77777777" w:rsidR="006A1CE4" w:rsidRPr="00E67E0D" w:rsidRDefault="006A1CE4" w:rsidP="00E7499B">
            <w:pPr>
              <w:pStyle w:val="TAL"/>
              <w:rPr>
                <w:rFonts w:eastAsia="MS Mincho" w:cs="Arial"/>
                <w:lang w:eastAsia="ja-JP"/>
              </w:rPr>
            </w:pPr>
            <w:r w:rsidRPr="00E67E0D">
              <w:rPr>
                <w:rFonts w:eastAsia="Batang" w:cs="Arial"/>
                <w:lang w:eastAsia="ja-JP"/>
              </w:rPr>
              <w:t>O</w:t>
            </w:r>
          </w:p>
        </w:tc>
        <w:tc>
          <w:tcPr>
            <w:tcW w:w="1080" w:type="dxa"/>
          </w:tcPr>
          <w:p w14:paraId="0A574BBB" w14:textId="77777777" w:rsidR="006A1CE4" w:rsidRPr="00E67E0D" w:rsidRDefault="006A1CE4" w:rsidP="00E7499B">
            <w:pPr>
              <w:pStyle w:val="TAL"/>
              <w:rPr>
                <w:rFonts w:cs="Arial"/>
                <w:lang w:eastAsia="ja-JP"/>
              </w:rPr>
            </w:pPr>
          </w:p>
        </w:tc>
        <w:tc>
          <w:tcPr>
            <w:tcW w:w="1512" w:type="dxa"/>
          </w:tcPr>
          <w:p w14:paraId="5201096B" w14:textId="6F7BED53" w:rsidR="006A1CE4" w:rsidRPr="00E67E0D" w:rsidRDefault="006A1CE4" w:rsidP="00E7499B">
            <w:pPr>
              <w:pStyle w:val="TAL"/>
              <w:rPr>
                <w:rFonts w:cs="Arial"/>
                <w:lang w:eastAsia="ja-JP"/>
              </w:rPr>
            </w:pPr>
            <w:r w:rsidRPr="00E67E0D">
              <w:rPr>
                <w:lang w:eastAsia="ja-JP"/>
              </w:rPr>
              <w:t>9.</w:t>
            </w:r>
            <w:del w:id="4041" w:author="Issam" w:date="2019-02-12T23:38:00Z">
              <w:r w:rsidR="00AE297A" w:rsidRPr="00FF6A95">
                <w:rPr>
                  <w:lang w:eastAsia="ja-JP"/>
                </w:rPr>
                <w:delText>2</w:delText>
              </w:r>
            </w:del>
            <w:ins w:id="4042" w:author="Issam" w:date="2019-02-12T23:38:00Z">
              <w:r>
                <w:rPr>
                  <w:lang w:eastAsia="ja-JP"/>
                </w:rPr>
                <w:t>3</w:t>
              </w:r>
            </w:ins>
            <w:r>
              <w:rPr>
                <w:lang w:eastAsia="ja-JP"/>
              </w:rPr>
              <w:t>.1.</w:t>
            </w:r>
            <w:del w:id="4043" w:author="Issam" w:date="2019-02-12T23:38:00Z">
              <w:r w:rsidR="00AE297A" w:rsidRPr="00FF6A95">
                <w:rPr>
                  <w:lang w:eastAsia="ja-JP"/>
                </w:rPr>
                <w:delText>21</w:delText>
              </w:r>
            </w:del>
            <w:ins w:id="4044" w:author="Issam" w:date="2019-02-12T23:38:00Z">
              <w:r>
                <w:rPr>
                  <w:lang w:eastAsia="ja-JP"/>
                </w:rPr>
                <w:t>3</w:t>
              </w:r>
            </w:ins>
          </w:p>
        </w:tc>
        <w:tc>
          <w:tcPr>
            <w:tcW w:w="1728" w:type="dxa"/>
          </w:tcPr>
          <w:p w14:paraId="0CD32876" w14:textId="77777777" w:rsidR="006A1CE4" w:rsidRPr="00E67E0D" w:rsidRDefault="006A1CE4" w:rsidP="00E7499B">
            <w:pPr>
              <w:pStyle w:val="TAL"/>
              <w:rPr>
                <w:rFonts w:cs="Arial"/>
                <w:lang w:eastAsia="ja-JP"/>
              </w:rPr>
            </w:pPr>
          </w:p>
        </w:tc>
        <w:tc>
          <w:tcPr>
            <w:tcW w:w="1080" w:type="dxa"/>
          </w:tcPr>
          <w:p w14:paraId="1BC40180"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497A3BAE" w14:textId="77777777" w:rsidR="006A1CE4" w:rsidRPr="00E67E0D" w:rsidRDefault="006A1CE4" w:rsidP="00E7499B">
            <w:pPr>
              <w:pStyle w:val="TAL"/>
              <w:jc w:val="center"/>
              <w:rPr>
                <w:rFonts w:cs="Arial"/>
                <w:lang w:eastAsia="ja-JP"/>
              </w:rPr>
            </w:pPr>
            <w:r w:rsidRPr="00E67E0D">
              <w:rPr>
                <w:rFonts w:cs="Arial"/>
                <w:lang w:eastAsia="ja-JP"/>
              </w:rPr>
              <w:t>ignore</w:t>
            </w:r>
          </w:p>
        </w:tc>
      </w:tr>
    </w:tbl>
    <w:p w14:paraId="31BA5DFA" w14:textId="77777777" w:rsidR="006A1CE4" w:rsidRPr="00E67E0D" w:rsidRDefault="006A1CE4" w:rsidP="00E7499B"/>
    <w:p w14:paraId="55B3FDA3" w14:textId="77777777" w:rsidR="006A1CE4" w:rsidRPr="00E67E0D" w:rsidRDefault="006A1CE4" w:rsidP="00E7499B">
      <w:pPr>
        <w:pStyle w:val="4"/>
      </w:pPr>
      <w:bookmarkStart w:id="4045" w:name="_Toc534720491"/>
      <w:bookmarkStart w:id="4046" w:name="_Toc525567503"/>
      <w:r w:rsidRPr="00E67E0D">
        <w:t>9.2.6.4</w:t>
      </w:r>
      <w:r w:rsidRPr="00E67E0D">
        <w:tab/>
        <w:t>RAN CONFIGURATION UPDATE</w:t>
      </w:r>
      <w:bookmarkEnd w:id="4045"/>
      <w:bookmarkEnd w:id="4046"/>
    </w:p>
    <w:p w14:paraId="75162A6E" w14:textId="77777777" w:rsidR="006A1CE4" w:rsidRPr="00E67E0D" w:rsidRDefault="006A1CE4" w:rsidP="00E7499B">
      <w:r w:rsidRPr="00E67E0D">
        <w:t>This message is sent by the NG-RAN node to transfer updated application layer information for an NG-C interface instance.</w:t>
      </w:r>
    </w:p>
    <w:p w14:paraId="6E66C474" w14:textId="77777777" w:rsidR="006A1CE4" w:rsidRPr="00E67E0D" w:rsidRDefault="006A1CE4" w:rsidP="00E7499B">
      <w:pPr>
        <w:rPr>
          <w:rFonts w:eastAsia="Batang"/>
        </w:rPr>
      </w:pPr>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550DC06E" w14:textId="77777777" w:rsidTr="00E7499B">
        <w:tc>
          <w:tcPr>
            <w:tcW w:w="2160" w:type="dxa"/>
          </w:tcPr>
          <w:p w14:paraId="778B9823"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41587C9D"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7AB15D49"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0154B9F3"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2A6E5FA4"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6757F18A"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33DA341B"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483053D0" w14:textId="77777777" w:rsidTr="00E7499B">
        <w:tc>
          <w:tcPr>
            <w:tcW w:w="2160" w:type="dxa"/>
          </w:tcPr>
          <w:p w14:paraId="0B9C26E3"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008C8DAA"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2B2352E7" w14:textId="77777777" w:rsidR="006A1CE4" w:rsidRPr="00E67E0D" w:rsidRDefault="006A1CE4" w:rsidP="00E7499B">
            <w:pPr>
              <w:pStyle w:val="TAL"/>
              <w:rPr>
                <w:rFonts w:cs="Arial"/>
                <w:lang w:eastAsia="ja-JP"/>
              </w:rPr>
            </w:pPr>
          </w:p>
        </w:tc>
        <w:tc>
          <w:tcPr>
            <w:tcW w:w="1512" w:type="dxa"/>
          </w:tcPr>
          <w:p w14:paraId="05303ED7" w14:textId="77777777" w:rsidR="006A1CE4" w:rsidRPr="00E67E0D" w:rsidRDefault="006A1CE4" w:rsidP="00E7499B">
            <w:pPr>
              <w:pStyle w:val="TAL"/>
              <w:rPr>
                <w:rFonts w:cs="Arial"/>
                <w:lang w:eastAsia="ja-JP"/>
              </w:rPr>
            </w:pPr>
            <w:r w:rsidRPr="00E67E0D">
              <w:rPr>
                <w:rFonts w:cs="Arial"/>
                <w:lang w:eastAsia="ja-JP"/>
              </w:rPr>
              <w:t>9.3.1.1</w:t>
            </w:r>
          </w:p>
        </w:tc>
        <w:tc>
          <w:tcPr>
            <w:tcW w:w="1728" w:type="dxa"/>
          </w:tcPr>
          <w:p w14:paraId="26E771B2" w14:textId="77777777" w:rsidR="006A1CE4" w:rsidRPr="00E67E0D" w:rsidRDefault="006A1CE4" w:rsidP="00E7499B">
            <w:pPr>
              <w:pStyle w:val="TAL"/>
              <w:rPr>
                <w:rFonts w:cs="Arial"/>
                <w:lang w:eastAsia="ja-JP"/>
              </w:rPr>
            </w:pPr>
          </w:p>
        </w:tc>
        <w:tc>
          <w:tcPr>
            <w:tcW w:w="1080" w:type="dxa"/>
          </w:tcPr>
          <w:p w14:paraId="1801829C"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0CFC5AB4"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163CD178" w14:textId="77777777" w:rsidTr="00E7499B">
        <w:tc>
          <w:tcPr>
            <w:tcW w:w="2160" w:type="dxa"/>
          </w:tcPr>
          <w:p w14:paraId="010C3F66" w14:textId="77777777" w:rsidR="006A1CE4" w:rsidRPr="00E67E0D" w:rsidRDefault="006A1CE4" w:rsidP="00E7499B">
            <w:pPr>
              <w:pStyle w:val="TAL"/>
              <w:rPr>
                <w:rFonts w:eastAsia="Batang" w:cs="Arial"/>
                <w:lang w:eastAsia="ja-JP"/>
              </w:rPr>
            </w:pPr>
            <w:r w:rsidRPr="00E67E0D">
              <w:rPr>
                <w:rFonts w:eastAsia="Batang" w:cs="Arial"/>
                <w:lang w:eastAsia="ja-JP"/>
              </w:rPr>
              <w:t>RAN Node Name</w:t>
            </w:r>
          </w:p>
        </w:tc>
        <w:tc>
          <w:tcPr>
            <w:tcW w:w="1080" w:type="dxa"/>
          </w:tcPr>
          <w:p w14:paraId="4DE8EC58" w14:textId="77777777" w:rsidR="006A1CE4" w:rsidRPr="00E67E0D" w:rsidRDefault="006A1CE4" w:rsidP="00E7499B">
            <w:pPr>
              <w:pStyle w:val="TAL"/>
              <w:rPr>
                <w:rFonts w:cs="Arial"/>
                <w:lang w:eastAsia="ja-JP"/>
              </w:rPr>
            </w:pPr>
            <w:r w:rsidRPr="00E67E0D">
              <w:rPr>
                <w:rFonts w:cs="Arial"/>
                <w:lang w:eastAsia="ja-JP"/>
              </w:rPr>
              <w:t>O</w:t>
            </w:r>
          </w:p>
        </w:tc>
        <w:tc>
          <w:tcPr>
            <w:tcW w:w="1080" w:type="dxa"/>
          </w:tcPr>
          <w:p w14:paraId="7BBFBFF6" w14:textId="77777777" w:rsidR="006A1CE4" w:rsidRPr="00E67E0D" w:rsidRDefault="006A1CE4" w:rsidP="00E7499B">
            <w:pPr>
              <w:pStyle w:val="TAL"/>
              <w:rPr>
                <w:i/>
                <w:lang w:eastAsia="ja-JP"/>
              </w:rPr>
            </w:pPr>
          </w:p>
        </w:tc>
        <w:tc>
          <w:tcPr>
            <w:tcW w:w="1512" w:type="dxa"/>
          </w:tcPr>
          <w:p w14:paraId="06343D6D" w14:textId="77777777" w:rsidR="006A1CE4" w:rsidRPr="00E67E0D" w:rsidRDefault="006A1CE4" w:rsidP="00E7499B">
            <w:pPr>
              <w:pStyle w:val="TAL"/>
            </w:pPr>
            <w:r w:rsidRPr="00E67E0D">
              <w:t>PrintableString</w:t>
            </w:r>
          </w:p>
          <w:p w14:paraId="1D253838" w14:textId="77777777" w:rsidR="006A1CE4" w:rsidRPr="00E67E0D" w:rsidRDefault="006A1CE4" w:rsidP="00E7499B">
            <w:pPr>
              <w:pStyle w:val="TAL"/>
              <w:rPr>
                <w:lang w:eastAsia="ja-JP"/>
              </w:rPr>
            </w:pPr>
            <w:r w:rsidRPr="00E67E0D">
              <w:t>(SIZE(1..150, …))</w:t>
            </w:r>
          </w:p>
        </w:tc>
        <w:tc>
          <w:tcPr>
            <w:tcW w:w="1728" w:type="dxa"/>
          </w:tcPr>
          <w:p w14:paraId="37EA89F8" w14:textId="77777777" w:rsidR="006A1CE4" w:rsidRPr="00E67E0D" w:rsidRDefault="006A1CE4" w:rsidP="00E7499B">
            <w:pPr>
              <w:pStyle w:val="TAL"/>
              <w:rPr>
                <w:lang w:eastAsia="ja-JP"/>
              </w:rPr>
            </w:pPr>
          </w:p>
        </w:tc>
        <w:tc>
          <w:tcPr>
            <w:tcW w:w="1080" w:type="dxa"/>
          </w:tcPr>
          <w:p w14:paraId="3BBBCFD4" w14:textId="77777777" w:rsidR="006A1CE4" w:rsidRPr="00E67E0D" w:rsidRDefault="006A1CE4" w:rsidP="00E7499B">
            <w:pPr>
              <w:pStyle w:val="TAL"/>
              <w:jc w:val="center"/>
              <w:rPr>
                <w:lang w:eastAsia="ja-JP"/>
              </w:rPr>
            </w:pPr>
            <w:r w:rsidRPr="00E67E0D">
              <w:rPr>
                <w:rFonts w:cs="Arial"/>
              </w:rPr>
              <w:t>YES</w:t>
            </w:r>
          </w:p>
        </w:tc>
        <w:tc>
          <w:tcPr>
            <w:tcW w:w="1080" w:type="dxa"/>
          </w:tcPr>
          <w:p w14:paraId="2F20BE99" w14:textId="77777777" w:rsidR="006A1CE4" w:rsidRPr="00E67E0D" w:rsidRDefault="006A1CE4" w:rsidP="00E7499B">
            <w:pPr>
              <w:pStyle w:val="TAL"/>
              <w:jc w:val="center"/>
              <w:rPr>
                <w:lang w:eastAsia="ja-JP"/>
              </w:rPr>
            </w:pPr>
            <w:r w:rsidRPr="00E67E0D">
              <w:rPr>
                <w:rFonts w:cs="Arial"/>
              </w:rPr>
              <w:t>ignore</w:t>
            </w:r>
          </w:p>
        </w:tc>
      </w:tr>
      <w:tr w:rsidR="006A1CE4" w:rsidRPr="00E67E0D" w14:paraId="59C26E60" w14:textId="77777777" w:rsidTr="00E7499B">
        <w:tc>
          <w:tcPr>
            <w:tcW w:w="2160" w:type="dxa"/>
          </w:tcPr>
          <w:p w14:paraId="363CB2EC" w14:textId="77777777" w:rsidR="006A1CE4" w:rsidRPr="00E67E0D" w:rsidRDefault="006A1CE4" w:rsidP="00E7499B">
            <w:pPr>
              <w:pStyle w:val="TAL"/>
              <w:rPr>
                <w:rFonts w:cs="Arial"/>
                <w:lang w:eastAsia="ja-JP"/>
              </w:rPr>
            </w:pPr>
            <w:r w:rsidRPr="00E67E0D">
              <w:rPr>
                <w:rFonts w:eastAsia="Batang" w:cs="Arial"/>
                <w:b/>
              </w:rPr>
              <w:t>Supported TA List</w:t>
            </w:r>
          </w:p>
        </w:tc>
        <w:tc>
          <w:tcPr>
            <w:tcW w:w="1080" w:type="dxa"/>
          </w:tcPr>
          <w:p w14:paraId="51A8E8C4" w14:textId="77777777" w:rsidR="006A1CE4" w:rsidRPr="00E67E0D" w:rsidRDefault="006A1CE4" w:rsidP="00E7499B">
            <w:pPr>
              <w:pStyle w:val="TAL"/>
              <w:rPr>
                <w:rFonts w:cs="Arial"/>
                <w:lang w:eastAsia="ja-JP"/>
              </w:rPr>
            </w:pPr>
          </w:p>
        </w:tc>
        <w:tc>
          <w:tcPr>
            <w:tcW w:w="1080" w:type="dxa"/>
          </w:tcPr>
          <w:p w14:paraId="57F689A8" w14:textId="77777777" w:rsidR="006A1CE4" w:rsidRPr="00E67E0D" w:rsidRDefault="006A1CE4" w:rsidP="00E7499B">
            <w:pPr>
              <w:pStyle w:val="TAL"/>
              <w:rPr>
                <w:rFonts w:cs="Arial"/>
                <w:i/>
                <w:lang w:eastAsia="ja-JP"/>
              </w:rPr>
            </w:pPr>
            <w:r w:rsidRPr="00E67E0D">
              <w:rPr>
                <w:i/>
              </w:rPr>
              <w:t>0..1</w:t>
            </w:r>
          </w:p>
        </w:tc>
        <w:tc>
          <w:tcPr>
            <w:tcW w:w="1512" w:type="dxa"/>
          </w:tcPr>
          <w:p w14:paraId="280BE5CC" w14:textId="77777777" w:rsidR="006A1CE4" w:rsidRPr="00E67E0D" w:rsidRDefault="006A1CE4" w:rsidP="00E7499B">
            <w:pPr>
              <w:pStyle w:val="TAL"/>
              <w:rPr>
                <w:rFonts w:cs="Arial"/>
                <w:lang w:eastAsia="ja-JP"/>
              </w:rPr>
            </w:pPr>
          </w:p>
        </w:tc>
        <w:tc>
          <w:tcPr>
            <w:tcW w:w="1728" w:type="dxa"/>
          </w:tcPr>
          <w:p w14:paraId="6B7B8EEF" w14:textId="77777777" w:rsidR="006A1CE4" w:rsidRPr="00E67E0D" w:rsidRDefault="006A1CE4" w:rsidP="00E7499B">
            <w:pPr>
              <w:pStyle w:val="TAL"/>
              <w:rPr>
                <w:rFonts w:cs="Arial"/>
                <w:lang w:eastAsia="ja-JP"/>
              </w:rPr>
            </w:pPr>
            <w:r w:rsidRPr="00E67E0D">
              <w:t>Supported TAs in the NG-RAN node.</w:t>
            </w:r>
          </w:p>
        </w:tc>
        <w:tc>
          <w:tcPr>
            <w:tcW w:w="1080" w:type="dxa"/>
          </w:tcPr>
          <w:p w14:paraId="7E276021" w14:textId="77777777" w:rsidR="006A1CE4" w:rsidRPr="00E67E0D" w:rsidRDefault="006A1CE4" w:rsidP="00E7499B">
            <w:pPr>
              <w:pStyle w:val="TAR"/>
              <w:jc w:val="center"/>
              <w:rPr>
                <w:rFonts w:cs="Arial"/>
                <w:lang w:eastAsia="ja-JP"/>
              </w:rPr>
            </w:pPr>
            <w:r w:rsidRPr="00E67E0D">
              <w:t>YES</w:t>
            </w:r>
          </w:p>
        </w:tc>
        <w:tc>
          <w:tcPr>
            <w:tcW w:w="1080" w:type="dxa"/>
          </w:tcPr>
          <w:p w14:paraId="479FD530" w14:textId="77777777" w:rsidR="006A1CE4" w:rsidRPr="00E67E0D" w:rsidRDefault="006A1CE4" w:rsidP="00E7499B">
            <w:pPr>
              <w:pStyle w:val="TAR"/>
              <w:jc w:val="center"/>
              <w:rPr>
                <w:rFonts w:cs="Arial"/>
                <w:lang w:eastAsia="ja-JP"/>
              </w:rPr>
            </w:pPr>
            <w:r w:rsidRPr="00E67E0D">
              <w:t>reject</w:t>
            </w:r>
          </w:p>
        </w:tc>
      </w:tr>
      <w:tr w:rsidR="006A1CE4" w:rsidRPr="00E67E0D" w14:paraId="5484E76A" w14:textId="77777777" w:rsidTr="00E7499B">
        <w:tc>
          <w:tcPr>
            <w:tcW w:w="2160" w:type="dxa"/>
          </w:tcPr>
          <w:p w14:paraId="13112DD9" w14:textId="77777777" w:rsidR="006A1CE4" w:rsidRPr="00E67E0D" w:rsidRDefault="006A1CE4" w:rsidP="00E7499B">
            <w:pPr>
              <w:pStyle w:val="TAL"/>
              <w:ind w:left="75"/>
              <w:rPr>
                <w:rFonts w:eastAsia="Batang" w:cs="Arial"/>
                <w:b/>
              </w:rPr>
            </w:pPr>
            <w:r w:rsidRPr="00E67E0D">
              <w:rPr>
                <w:rFonts w:eastAsia="Batang" w:cs="Arial"/>
                <w:b/>
              </w:rPr>
              <w:t>&gt;Supported TA Item</w:t>
            </w:r>
          </w:p>
        </w:tc>
        <w:tc>
          <w:tcPr>
            <w:tcW w:w="1080" w:type="dxa"/>
          </w:tcPr>
          <w:p w14:paraId="15189090" w14:textId="77777777" w:rsidR="006A1CE4" w:rsidRPr="00E67E0D" w:rsidRDefault="006A1CE4" w:rsidP="00E7499B">
            <w:pPr>
              <w:pStyle w:val="TAL"/>
              <w:rPr>
                <w:rFonts w:cs="Arial"/>
                <w:lang w:eastAsia="ja-JP"/>
              </w:rPr>
            </w:pPr>
          </w:p>
        </w:tc>
        <w:tc>
          <w:tcPr>
            <w:tcW w:w="1080" w:type="dxa"/>
          </w:tcPr>
          <w:p w14:paraId="6A6E96A9" w14:textId="77777777" w:rsidR="006A1CE4" w:rsidRPr="00E67E0D" w:rsidRDefault="006A1CE4" w:rsidP="00E7499B">
            <w:pPr>
              <w:pStyle w:val="TAL"/>
              <w:rPr>
                <w:i/>
              </w:rPr>
            </w:pPr>
            <w:r w:rsidRPr="00E67E0D">
              <w:rPr>
                <w:i/>
                <w:lang w:eastAsia="ja-JP"/>
              </w:rPr>
              <w:t>1..&lt;maxnoofTACs&gt;</w:t>
            </w:r>
          </w:p>
        </w:tc>
        <w:tc>
          <w:tcPr>
            <w:tcW w:w="1512" w:type="dxa"/>
          </w:tcPr>
          <w:p w14:paraId="2F96D3FF" w14:textId="77777777" w:rsidR="006A1CE4" w:rsidRPr="00E67E0D" w:rsidRDefault="006A1CE4" w:rsidP="00E7499B">
            <w:pPr>
              <w:pStyle w:val="TAL"/>
              <w:rPr>
                <w:rFonts w:cs="Arial"/>
                <w:lang w:eastAsia="ja-JP"/>
              </w:rPr>
            </w:pPr>
          </w:p>
        </w:tc>
        <w:tc>
          <w:tcPr>
            <w:tcW w:w="1728" w:type="dxa"/>
          </w:tcPr>
          <w:p w14:paraId="484FA81E" w14:textId="77777777" w:rsidR="006A1CE4" w:rsidRPr="00E67E0D" w:rsidRDefault="006A1CE4" w:rsidP="00E7499B">
            <w:pPr>
              <w:pStyle w:val="TAL"/>
            </w:pPr>
          </w:p>
        </w:tc>
        <w:tc>
          <w:tcPr>
            <w:tcW w:w="1080" w:type="dxa"/>
          </w:tcPr>
          <w:p w14:paraId="32F14F81" w14:textId="77777777" w:rsidR="006A1CE4" w:rsidRPr="00E67E0D" w:rsidRDefault="006A1CE4" w:rsidP="00E7499B">
            <w:pPr>
              <w:pStyle w:val="TAR"/>
              <w:jc w:val="center"/>
            </w:pPr>
            <w:r w:rsidRPr="00E67E0D">
              <w:t>-</w:t>
            </w:r>
          </w:p>
        </w:tc>
        <w:tc>
          <w:tcPr>
            <w:tcW w:w="1080" w:type="dxa"/>
          </w:tcPr>
          <w:p w14:paraId="6E83E213" w14:textId="77777777" w:rsidR="006A1CE4" w:rsidRPr="00E67E0D" w:rsidRDefault="006A1CE4" w:rsidP="00E7499B">
            <w:pPr>
              <w:pStyle w:val="TAR"/>
              <w:jc w:val="center"/>
            </w:pPr>
          </w:p>
        </w:tc>
      </w:tr>
      <w:tr w:rsidR="006A1CE4" w:rsidRPr="00E67E0D" w14:paraId="7E9D14DD" w14:textId="77777777" w:rsidTr="00E7499B">
        <w:tc>
          <w:tcPr>
            <w:tcW w:w="2160" w:type="dxa"/>
          </w:tcPr>
          <w:p w14:paraId="09AEB8BC" w14:textId="77777777" w:rsidR="006A1CE4" w:rsidRPr="00E67E0D" w:rsidRDefault="006A1CE4" w:rsidP="00E7499B">
            <w:pPr>
              <w:pStyle w:val="TAL"/>
              <w:ind w:left="165"/>
              <w:rPr>
                <w:rFonts w:cs="Arial"/>
                <w:lang w:eastAsia="ja-JP"/>
              </w:rPr>
            </w:pPr>
            <w:r w:rsidRPr="00E67E0D">
              <w:rPr>
                <w:rFonts w:eastAsia="Batang" w:cs="Arial"/>
              </w:rPr>
              <w:t>&gt;&gt;TAC</w:t>
            </w:r>
          </w:p>
        </w:tc>
        <w:tc>
          <w:tcPr>
            <w:tcW w:w="1080" w:type="dxa"/>
          </w:tcPr>
          <w:p w14:paraId="0EF1B501" w14:textId="77777777" w:rsidR="006A1CE4" w:rsidRPr="00E67E0D" w:rsidRDefault="006A1CE4" w:rsidP="00E7499B">
            <w:pPr>
              <w:pStyle w:val="TAL"/>
              <w:rPr>
                <w:rFonts w:cs="Arial"/>
                <w:lang w:eastAsia="ja-JP"/>
              </w:rPr>
            </w:pPr>
            <w:r w:rsidRPr="00E67E0D">
              <w:rPr>
                <w:rFonts w:cs="Arial"/>
              </w:rPr>
              <w:t>M</w:t>
            </w:r>
          </w:p>
        </w:tc>
        <w:tc>
          <w:tcPr>
            <w:tcW w:w="1080" w:type="dxa"/>
          </w:tcPr>
          <w:p w14:paraId="69B99D62" w14:textId="77777777" w:rsidR="006A1CE4" w:rsidRPr="00E67E0D" w:rsidRDefault="006A1CE4" w:rsidP="00E7499B">
            <w:pPr>
              <w:pStyle w:val="TAL"/>
              <w:rPr>
                <w:rFonts w:cs="Arial"/>
                <w:i/>
                <w:lang w:eastAsia="ja-JP"/>
              </w:rPr>
            </w:pPr>
          </w:p>
        </w:tc>
        <w:tc>
          <w:tcPr>
            <w:tcW w:w="1512" w:type="dxa"/>
          </w:tcPr>
          <w:p w14:paraId="10D7B762" w14:textId="77777777" w:rsidR="006A1CE4" w:rsidRPr="00E67E0D" w:rsidRDefault="006A1CE4" w:rsidP="00E7499B">
            <w:pPr>
              <w:pStyle w:val="TAL"/>
              <w:rPr>
                <w:rFonts w:cs="Arial"/>
                <w:lang w:eastAsia="ja-JP"/>
              </w:rPr>
            </w:pPr>
            <w:r w:rsidRPr="00E67E0D">
              <w:t>9.3.3.10</w:t>
            </w:r>
          </w:p>
        </w:tc>
        <w:tc>
          <w:tcPr>
            <w:tcW w:w="1728" w:type="dxa"/>
          </w:tcPr>
          <w:p w14:paraId="3EA2EAF7" w14:textId="77777777" w:rsidR="006A1CE4" w:rsidRPr="00E67E0D" w:rsidRDefault="006A1CE4" w:rsidP="00E7499B">
            <w:pPr>
              <w:pStyle w:val="TAL"/>
              <w:rPr>
                <w:rFonts w:cs="Arial"/>
                <w:lang w:eastAsia="ja-JP"/>
              </w:rPr>
            </w:pPr>
            <w:r w:rsidRPr="00E67E0D">
              <w:rPr>
                <w:rFonts w:cs="Arial"/>
              </w:rPr>
              <w:t>Broadcast TAC</w:t>
            </w:r>
          </w:p>
        </w:tc>
        <w:tc>
          <w:tcPr>
            <w:tcW w:w="1080" w:type="dxa"/>
          </w:tcPr>
          <w:p w14:paraId="0B1CE0B2" w14:textId="77777777" w:rsidR="006A1CE4" w:rsidRPr="00E67E0D" w:rsidRDefault="006A1CE4" w:rsidP="00E7499B">
            <w:pPr>
              <w:pStyle w:val="TAR"/>
              <w:jc w:val="center"/>
              <w:rPr>
                <w:rFonts w:cs="Arial"/>
                <w:lang w:eastAsia="ja-JP"/>
              </w:rPr>
            </w:pPr>
            <w:r w:rsidRPr="00E67E0D">
              <w:rPr>
                <w:rFonts w:cs="Arial"/>
              </w:rPr>
              <w:t>-</w:t>
            </w:r>
          </w:p>
        </w:tc>
        <w:tc>
          <w:tcPr>
            <w:tcW w:w="1080" w:type="dxa"/>
          </w:tcPr>
          <w:p w14:paraId="6DE4D3C5" w14:textId="77777777" w:rsidR="006A1CE4" w:rsidRPr="00E67E0D" w:rsidRDefault="006A1CE4" w:rsidP="00E7499B">
            <w:pPr>
              <w:pStyle w:val="TAR"/>
              <w:jc w:val="center"/>
              <w:rPr>
                <w:rFonts w:cs="Arial"/>
                <w:lang w:eastAsia="ja-JP"/>
              </w:rPr>
            </w:pPr>
          </w:p>
        </w:tc>
      </w:tr>
      <w:tr w:rsidR="006A1CE4" w:rsidRPr="00E67E0D" w14:paraId="7FDFCDDE" w14:textId="77777777" w:rsidTr="00E7499B">
        <w:tc>
          <w:tcPr>
            <w:tcW w:w="2160" w:type="dxa"/>
          </w:tcPr>
          <w:p w14:paraId="6B365C7E" w14:textId="77777777" w:rsidR="006A1CE4" w:rsidRPr="00E67E0D" w:rsidRDefault="006A1CE4" w:rsidP="00E7499B">
            <w:pPr>
              <w:pStyle w:val="TAL"/>
              <w:ind w:left="165"/>
              <w:rPr>
                <w:rFonts w:cs="Arial"/>
                <w:lang w:eastAsia="ja-JP"/>
              </w:rPr>
            </w:pPr>
            <w:r w:rsidRPr="00E67E0D">
              <w:rPr>
                <w:rFonts w:eastAsia="Batang" w:cs="Arial"/>
                <w:b/>
              </w:rPr>
              <w:t>&gt;&gt;Broadcast PLMN List</w:t>
            </w:r>
          </w:p>
        </w:tc>
        <w:tc>
          <w:tcPr>
            <w:tcW w:w="1080" w:type="dxa"/>
          </w:tcPr>
          <w:p w14:paraId="1F873181" w14:textId="77777777" w:rsidR="006A1CE4" w:rsidRPr="00E67E0D" w:rsidRDefault="006A1CE4" w:rsidP="00E7499B">
            <w:pPr>
              <w:pStyle w:val="TAL"/>
              <w:rPr>
                <w:rFonts w:cs="Arial"/>
                <w:lang w:eastAsia="ja-JP"/>
              </w:rPr>
            </w:pPr>
          </w:p>
        </w:tc>
        <w:tc>
          <w:tcPr>
            <w:tcW w:w="1080" w:type="dxa"/>
          </w:tcPr>
          <w:p w14:paraId="2082F2B7" w14:textId="77777777" w:rsidR="006A1CE4" w:rsidRPr="00E67E0D" w:rsidRDefault="006A1CE4" w:rsidP="00E7499B">
            <w:pPr>
              <w:pStyle w:val="TAL"/>
              <w:rPr>
                <w:rFonts w:cs="Arial"/>
                <w:i/>
                <w:lang w:eastAsia="ja-JP"/>
              </w:rPr>
            </w:pPr>
            <w:r w:rsidRPr="00E67E0D">
              <w:rPr>
                <w:i/>
              </w:rPr>
              <w:t>1</w:t>
            </w:r>
          </w:p>
        </w:tc>
        <w:tc>
          <w:tcPr>
            <w:tcW w:w="1512" w:type="dxa"/>
          </w:tcPr>
          <w:p w14:paraId="5AA60995" w14:textId="77777777" w:rsidR="006A1CE4" w:rsidRPr="00E67E0D" w:rsidRDefault="006A1CE4" w:rsidP="00E7499B">
            <w:pPr>
              <w:pStyle w:val="TAL"/>
              <w:rPr>
                <w:rFonts w:cs="Arial"/>
                <w:lang w:eastAsia="ja-JP"/>
              </w:rPr>
            </w:pPr>
          </w:p>
        </w:tc>
        <w:tc>
          <w:tcPr>
            <w:tcW w:w="1728" w:type="dxa"/>
          </w:tcPr>
          <w:p w14:paraId="2ECA6E53" w14:textId="77777777" w:rsidR="006A1CE4" w:rsidRPr="00E67E0D" w:rsidRDefault="006A1CE4" w:rsidP="00E7499B">
            <w:pPr>
              <w:pStyle w:val="TAL"/>
              <w:rPr>
                <w:rFonts w:cs="Arial"/>
                <w:lang w:eastAsia="ja-JP"/>
              </w:rPr>
            </w:pPr>
          </w:p>
        </w:tc>
        <w:tc>
          <w:tcPr>
            <w:tcW w:w="1080" w:type="dxa"/>
          </w:tcPr>
          <w:p w14:paraId="26F72DC9" w14:textId="77777777" w:rsidR="006A1CE4" w:rsidRPr="00E67E0D" w:rsidRDefault="006A1CE4" w:rsidP="00E7499B">
            <w:pPr>
              <w:pStyle w:val="TAR"/>
              <w:jc w:val="center"/>
              <w:rPr>
                <w:rFonts w:cs="Arial"/>
                <w:lang w:eastAsia="ja-JP"/>
              </w:rPr>
            </w:pPr>
            <w:r w:rsidRPr="00E67E0D">
              <w:rPr>
                <w:rFonts w:cs="Arial"/>
              </w:rPr>
              <w:t>-</w:t>
            </w:r>
          </w:p>
        </w:tc>
        <w:tc>
          <w:tcPr>
            <w:tcW w:w="1080" w:type="dxa"/>
          </w:tcPr>
          <w:p w14:paraId="73A4445E" w14:textId="77777777" w:rsidR="006A1CE4" w:rsidRPr="00E67E0D" w:rsidRDefault="006A1CE4" w:rsidP="00E7499B">
            <w:pPr>
              <w:pStyle w:val="TAR"/>
              <w:jc w:val="center"/>
              <w:rPr>
                <w:rFonts w:cs="Arial"/>
                <w:lang w:eastAsia="ja-JP"/>
              </w:rPr>
            </w:pPr>
          </w:p>
        </w:tc>
      </w:tr>
      <w:tr w:rsidR="006A1CE4" w:rsidRPr="00E67E0D" w14:paraId="0352F044" w14:textId="77777777" w:rsidTr="00E7499B">
        <w:tc>
          <w:tcPr>
            <w:tcW w:w="2160" w:type="dxa"/>
          </w:tcPr>
          <w:p w14:paraId="47E9CA70" w14:textId="77777777" w:rsidR="006A1CE4" w:rsidRPr="00E67E0D" w:rsidRDefault="006A1CE4" w:rsidP="00E7499B">
            <w:pPr>
              <w:pStyle w:val="TAL"/>
              <w:ind w:left="255"/>
              <w:rPr>
                <w:rFonts w:eastAsia="Batang" w:cs="Arial"/>
                <w:b/>
              </w:rPr>
              <w:pPrChange w:id="4047" w:author="Issam" w:date="2019-02-12T23:38:00Z">
                <w:pPr>
                  <w:pStyle w:val="TAL"/>
                  <w:ind w:left="255"/>
                </w:pPr>
              </w:pPrChange>
            </w:pPr>
            <w:r w:rsidRPr="00E67E0D">
              <w:rPr>
                <w:rFonts w:eastAsia="Batang" w:cs="Arial"/>
                <w:b/>
              </w:rPr>
              <w:t>&gt;&gt;&gt;Broadcast PLMN Item</w:t>
            </w:r>
          </w:p>
        </w:tc>
        <w:tc>
          <w:tcPr>
            <w:tcW w:w="1080" w:type="dxa"/>
          </w:tcPr>
          <w:p w14:paraId="6F081036" w14:textId="77777777" w:rsidR="006A1CE4" w:rsidRPr="00E67E0D" w:rsidRDefault="006A1CE4" w:rsidP="00E7499B">
            <w:pPr>
              <w:pStyle w:val="TAL"/>
              <w:rPr>
                <w:rFonts w:cs="Arial"/>
                <w:lang w:eastAsia="ja-JP"/>
              </w:rPr>
            </w:pPr>
          </w:p>
        </w:tc>
        <w:tc>
          <w:tcPr>
            <w:tcW w:w="1080" w:type="dxa"/>
          </w:tcPr>
          <w:p w14:paraId="2362EC8B" w14:textId="77777777" w:rsidR="006A1CE4" w:rsidRPr="00E67E0D" w:rsidRDefault="006A1CE4" w:rsidP="00E7499B">
            <w:pPr>
              <w:pStyle w:val="TAL"/>
              <w:rPr>
                <w:i/>
              </w:rPr>
            </w:pPr>
            <w:r w:rsidRPr="00E67E0D">
              <w:rPr>
                <w:i/>
              </w:rPr>
              <w:t>1..&lt;maxnoofBPLMNs&gt;</w:t>
            </w:r>
          </w:p>
        </w:tc>
        <w:tc>
          <w:tcPr>
            <w:tcW w:w="1512" w:type="dxa"/>
          </w:tcPr>
          <w:p w14:paraId="25194CF7" w14:textId="77777777" w:rsidR="006A1CE4" w:rsidRPr="00E67E0D" w:rsidRDefault="006A1CE4" w:rsidP="00E7499B">
            <w:pPr>
              <w:pStyle w:val="TAL"/>
              <w:rPr>
                <w:rFonts w:cs="Arial"/>
                <w:lang w:eastAsia="ja-JP"/>
              </w:rPr>
            </w:pPr>
          </w:p>
        </w:tc>
        <w:tc>
          <w:tcPr>
            <w:tcW w:w="1728" w:type="dxa"/>
          </w:tcPr>
          <w:p w14:paraId="56AA699C" w14:textId="77777777" w:rsidR="006A1CE4" w:rsidRPr="00E67E0D" w:rsidRDefault="006A1CE4" w:rsidP="00E7499B">
            <w:pPr>
              <w:pStyle w:val="TAL"/>
              <w:rPr>
                <w:rFonts w:cs="Arial"/>
              </w:rPr>
            </w:pPr>
          </w:p>
        </w:tc>
        <w:tc>
          <w:tcPr>
            <w:tcW w:w="1080" w:type="dxa"/>
          </w:tcPr>
          <w:p w14:paraId="62A26341" w14:textId="77777777" w:rsidR="006A1CE4" w:rsidRPr="00E67E0D" w:rsidRDefault="006A1CE4" w:rsidP="00E7499B">
            <w:pPr>
              <w:pStyle w:val="TAR"/>
              <w:jc w:val="center"/>
              <w:rPr>
                <w:rFonts w:cs="Arial"/>
              </w:rPr>
            </w:pPr>
            <w:r w:rsidRPr="00E67E0D">
              <w:rPr>
                <w:rFonts w:cs="Arial"/>
              </w:rPr>
              <w:t>-</w:t>
            </w:r>
          </w:p>
        </w:tc>
        <w:tc>
          <w:tcPr>
            <w:tcW w:w="1080" w:type="dxa"/>
          </w:tcPr>
          <w:p w14:paraId="0AC6AFCD" w14:textId="77777777" w:rsidR="006A1CE4" w:rsidRPr="00E67E0D" w:rsidRDefault="006A1CE4" w:rsidP="00E7499B">
            <w:pPr>
              <w:pStyle w:val="TAR"/>
              <w:jc w:val="center"/>
              <w:rPr>
                <w:rFonts w:cs="Arial"/>
                <w:lang w:eastAsia="ja-JP"/>
              </w:rPr>
            </w:pPr>
          </w:p>
        </w:tc>
      </w:tr>
      <w:tr w:rsidR="006A1CE4" w:rsidRPr="00E67E0D" w14:paraId="47576F27" w14:textId="77777777" w:rsidTr="00E7499B">
        <w:tc>
          <w:tcPr>
            <w:tcW w:w="2160" w:type="dxa"/>
          </w:tcPr>
          <w:p w14:paraId="1FD81B4D" w14:textId="77777777" w:rsidR="006A1CE4" w:rsidRPr="00E67E0D" w:rsidRDefault="006A1CE4" w:rsidP="00E7499B">
            <w:pPr>
              <w:pStyle w:val="TAL"/>
              <w:ind w:left="345"/>
              <w:rPr>
                <w:rFonts w:cs="Arial"/>
                <w:lang w:eastAsia="ja-JP"/>
              </w:rPr>
            </w:pPr>
            <w:r w:rsidRPr="00E67E0D">
              <w:rPr>
                <w:rFonts w:eastAsia="Batang" w:cs="Arial"/>
              </w:rPr>
              <w:t>&gt;&gt;&gt;&gt;PLMN Identity</w:t>
            </w:r>
          </w:p>
        </w:tc>
        <w:tc>
          <w:tcPr>
            <w:tcW w:w="1080" w:type="dxa"/>
          </w:tcPr>
          <w:p w14:paraId="409C0E19" w14:textId="77777777" w:rsidR="006A1CE4" w:rsidRPr="00E67E0D" w:rsidRDefault="006A1CE4" w:rsidP="00E7499B">
            <w:pPr>
              <w:pStyle w:val="TAL"/>
              <w:rPr>
                <w:rFonts w:cs="Arial"/>
                <w:lang w:eastAsia="ja-JP"/>
              </w:rPr>
            </w:pPr>
            <w:r w:rsidRPr="00E67E0D">
              <w:rPr>
                <w:rFonts w:cs="Arial"/>
              </w:rPr>
              <w:t>M</w:t>
            </w:r>
          </w:p>
        </w:tc>
        <w:tc>
          <w:tcPr>
            <w:tcW w:w="1080" w:type="dxa"/>
          </w:tcPr>
          <w:p w14:paraId="3DD5BD9C" w14:textId="77777777" w:rsidR="006A1CE4" w:rsidRPr="00E67E0D" w:rsidRDefault="006A1CE4" w:rsidP="00E7499B">
            <w:pPr>
              <w:pStyle w:val="TAL"/>
              <w:rPr>
                <w:rFonts w:cs="Arial"/>
                <w:i/>
                <w:lang w:eastAsia="ja-JP"/>
              </w:rPr>
            </w:pPr>
          </w:p>
        </w:tc>
        <w:tc>
          <w:tcPr>
            <w:tcW w:w="1512" w:type="dxa"/>
          </w:tcPr>
          <w:p w14:paraId="4BD7CC0F" w14:textId="77777777" w:rsidR="006A1CE4" w:rsidRPr="00E67E0D" w:rsidRDefault="006A1CE4" w:rsidP="00E7499B">
            <w:pPr>
              <w:pStyle w:val="TAL"/>
              <w:rPr>
                <w:rFonts w:cs="Arial"/>
                <w:lang w:eastAsia="ja-JP"/>
              </w:rPr>
            </w:pPr>
            <w:r w:rsidRPr="00E67E0D">
              <w:t>9.3.3.5</w:t>
            </w:r>
          </w:p>
        </w:tc>
        <w:tc>
          <w:tcPr>
            <w:tcW w:w="1728" w:type="dxa"/>
          </w:tcPr>
          <w:p w14:paraId="30BC32BE" w14:textId="77777777" w:rsidR="006A1CE4" w:rsidRPr="00E67E0D" w:rsidRDefault="006A1CE4" w:rsidP="00E7499B">
            <w:pPr>
              <w:pStyle w:val="TAL"/>
              <w:rPr>
                <w:lang w:eastAsia="ja-JP"/>
              </w:rPr>
            </w:pPr>
            <w:r w:rsidRPr="00E67E0D">
              <w:rPr>
                <w:lang w:eastAsia="ja-JP"/>
              </w:rPr>
              <w:t>Broadcast PLMN</w:t>
            </w:r>
          </w:p>
        </w:tc>
        <w:tc>
          <w:tcPr>
            <w:tcW w:w="1080" w:type="dxa"/>
          </w:tcPr>
          <w:p w14:paraId="3EF36DF4" w14:textId="77777777" w:rsidR="006A1CE4" w:rsidRPr="00E67E0D" w:rsidRDefault="006A1CE4" w:rsidP="00E7499B">
            <w:pPr>
              <w:pStyle w:val="TAR"/>
              <w:jc w:val="center"/>
              <w:rPr>
                <w:rFonts w:cs="Arial"/>
                <w:lang w:eastAsia="ja-JP"/>
              </w:rPr>
            </w:pPr>
            <w:r w:rsidRPr="00E67E0D">
              <w:rPr>
                <w:rFonts w:cs="Arial"/>
                <w:lang w:eastAsia="ja-JP"/>
              </w:rPr>
              <w:t>-</w:t>
            </w:r>
          </w:p>
        </w:tc>
        <w:tc>
          <w:tcPr>
            <w:tcW w:w="1080" w:type="dxa"/>
          </w:tcPr>
          <w:p w14:paraId="1BCDF5B2" w14:textId="77777777" w:rsidR="006A1CE4" w:rsidRPr="00E67E0D" w:rsidRDefault="006A1CE4" w:rsidP="00E7499B">
            <w:pPr>
              <w:pStyle w:val="TAR"/>
              <w:jc w:val="center"/>
              <w:rPr>
                <w:rFonts w:cs="Arial"/>
                <w:lang w:eastAsia="ja-JP"/>
              </w:rPr>
            </w:pPr>
          </w:p>
        </w:tc>
      </w:tr>
      <w:tr w:rsidR="006A1CE4" w:rsidRPr="00E67E0D" w14:paraId="6569F3B6" w14:textId="77777777" w:rsidTr="00E7499B">
        <w:tc>
          <w:tcPr>
            <w:tcW w:w="2160" w:type="dxa"/>
          </w:tcPr>
          <w:p w14:paraId="004FFB92" w14:textId="77777777" w:rsidR="006A1CE4" w:rsidRPr="00E67E0D" w:rsidRDefault="006A1CE4" w:rsidP="00E7499B">
            <w:pPr>
              <w:pStyle w:val="TAL"/>
              <w:ind w:left="345"/>
              <w:rPr>
                <w:rFonts w:cs="Arial"/>
                <w:lang w:eastAsia="ja-JP"/>
              </w:rPr>
            </w:pPr>
            <w:r w:rsidRPr="00E67E0D">
              <w:rPr>
                <w:rFonts w:eastAsia="Batang" w:cs="Arial"/>
              </w:rPr>
              <w:t>&gt;&gt;&gt;&gt;TAI Slice Support List</w:t>
            </w:r>
          </w:p>
        </w:tc>
        <w:tc>
          <w:tcPr>
            <w:tcW w:w="1080" w:type="dxa"/>
          </w:tcPr>
          <w:p w14:paraId="1772BFB2" w14:textId="77777777" w:rsidR="006A1CE4" w:rsidRPr="00E67E0D" w:rsidRDefault="006A1CE4" w:rsidP="00E7499B">
            <w:pPr>
              <w:pStyle w:val="TAL"/>
              <w:rPr>
                <w:rFonts w:cs="Arial"/>
                <w:lang w:eastAsia="ja-JP"/>
              </w:rPr>
            </w:pPr>
            <w:r w:rsidRPr="00E67E0D">
              <w:rPr>
                <w:rFonts w:cs="Arial"/>
              </w:rPr>
              <w:t>M</w:t>
            </w:r>
          </w:p>
        </w:tc>
        <w:tc>
          <w:tcPr>
            <w:tcW w:w="1080" w:type="dxa"/>
          </w:tcPr>
          <w:p w14:paraId="2830D739" w14:textId="77777777" w:rsidR="006A1CE4" w:rsidRPr="00E67E0D" w:rsidRDefault="006A1CE4" w:rsidP="00E7499B">
            <w:pPr>
              <w:pStyle w:val="TAL"/>
              <w:rPr>
                <w:rFonts w:cs="Arial"/>
                <w:i/>
                <w:lang w:eastAsia="ja-JP"/>
              </w:rPr>
            </w:pPr>
          </w:p>
        </w:tc>
        <w:tc>
          <w:tcPr>
            <w:tcW w:w="1512" w:type="dxa"/>
          </w:tcPr>
          <w:p w14:paraId="74BD7975" w14:textId="77777777" w:rsidR="006A1CE4" w:rsidRPr="00E67E0D" w:rsidRDefault="006A1CE4" w:rsidP="00E7499B">
            <w:pPr>
              <w:pStyle w:val="TAL"/>
            </w:pPr>
            <w:r w:rsidRPr="00E67E0D">
              <w:t>Slice Support List</w:t>
            </w:r>
          </w:p>
          <w:p w14:paraId="23E9620F" w14:textId="77777777" w:rsidR="006A1CE4" w:rsidRPr="00E67E0D" w:rsidRDefault="006A1CE4" w:rsidP="00E7499B">
            <w:pPr>
              <w:pStyle w:val="TAL"/>
              <w:rPr>
                <w:rFonts w:cs="Arial"/>
                <w:lang w:eastAsia="ja-JP"/>
              </w:rPr>
            </w:pPr>
            <w:r w:rsidRPr="00E67E0D">
              <w:t>9.3.1.17</w:t>
            </w:r>
          </w:p>
        </w:tc>
        <w:tc>
          <w:tcPr>
            <w:tcW w:w="1728" w:type="dxa"/>
          </w:tcPr>
          <w:p w14:paraId="4B63AA4C" w14:textId="77777777" w:rsidR="006A1CE4" w:rsidRPr="00E67E0D" w:rsidRDefault="006A1CE4" w:rsidP="00E7499B">
            <w:pPr>
              <w:pStyle w:val="TAL"/>
              <w:rPr>
                <w:lang w:eastAsia="ja-JP"/>
              </w:rPr>
            </w:pPr>
            <w:r w:rsidRPr="00E67E0D">
              <w:t>Supported S-NSSAIs per TA.</w:t>
            </w:r>
          </w:p>
        </w:tc>
        <w:tc>
          <w:tcPr>
            <w:tcW w:w="1080" w:type="dxa"/>
          </w:tcPr>
          <w:p w14:paraId="4988FF13" w14:textId="77777777" w:rsidR="006A1CE4" w:rsidRPr="00E67E0D" w:rsidRDefault="006A1CE4" w:rsidP="00E7499B">
            <w:pPr>
              <w:pStyle w:val="TAR"/>
              <w:jc w:val="center"/>
              <w:rPr>
                <w:rFonts w:cs="Arial"/>
                <w:lang w:eastAsia="ja-JP"/>
              </w:rPr>
            </w:pPr>
            <w:r w:rsidRPr="00E67E0D">
              <w:rPr>
                <w:rFonts w:cs="Arial"/>
              </w:rPr>
              <w:t>-</w:t>
            </w:r>
          </w:p>
        </w:tc>
        <w:tc>
          <w:tcPr>
            <w:tcW w:w="1080" w:type="dxa"/>
          </w:tcPr>
          <w:p w14:paraId="27AE5119" w14:textId="77777777" w:rsidR="006A1CE4" w:rsidRPr="00E67E0D" w:rsidRDefault="006A1CE4" w:rsidP="00E7499B">
            <w:pPr>
              <w:pStyle w:val="TAR"/>
              <w:jc w:val="center"/>
              <w:rPr>
                <w:rFonts w:cs="Arial"/>
                <w:lang w:eastAsia="ja-JP"/>
              </w:rPr>
            </w:pPr>
          </w:p>
        </w:tc>
      </w:tr>
      <w:tr w:rsidR="006A1CE4" w:rsidRPr="00E67E0D" w14:paraId="5AE84162" w14:textId="77777777" w:rsidTr="00E7499B">
        <w:tc>
          <w:tcPr>
            <w:tcW w:w="2160" w:type="dxa"/>
          </w:tcPr>
          <w:p w14:paraId="2CB77FD5" w14:textId="77777777" w:rsidR="006A1CE4" w:rsidRPr="00E67E0D" w:rsidRDefault="006A1CE4" w:rsidP="00E7499B">
            <w:pPr>
              <w:pStyle w:val="TAL"/>
              <w:rPr>
                <w:rFonts w:eastAsia="Batang" w:cs="Arial"/>
              </w:rPr>
            </w:pPr>
            <w:r w:rsidRPr="00E67E0D">
              <w:rPr>
                <w:rFonts w:eastAsia="Batang" w:cs="Arial"/>
              </w:rPr>
              <w:t>Default Paging DRX</w:t>
            </w:r>
          </w:p>
        </w:tc>
        <w:tc>
          <w:tcPr>
            <w:tcW w:w="1080" w:type="dxa"/>
          </w:tcPr>
          <w:p w14:paraId="16AFEBBE" w14:textId="77777777" w:rsidR="006A1CE4" w:rsidRPr="00E67E0D" w:rsidRDefault="006A1CE4" w:rsidP="00E7499B">
            <w:pPr>
              <w:pStyle w:val="TAL"/>
              <w:rPr>
                <w:rFonts w:cs="Arial"/>
              </w:rPr>
            </w:pPr>
            <w:r w:rsidRPr="00E67E0D">
              <w:rPr>
                <w:rFonts w:cs="Arial"/>
              </w:rPr>
              <w:t>O</w:t>
            </w:r>
          </w:p>
        </w:tc>
        <w:tc>
          <w:tcPr>
            <w:tcW w:w="1080" w:type="dxa"/>
          </w:tcPr>
          <w:p w14:paraId="75F397EF" w14:textId="77777777" w:rsidR="006A1CE4" w:rsidRPr="00E67E0D" w:rsidRDefault="006A1CE4" w:rsidP="00E7499B">
            <w:pPr>
              <w:pStyle w:val="TAL"/>
              <w:rPr>
                <w:rFonts w:cs="Arial"/>
                <w:i/>
                <w:lang w:eastAsia="ja-JP"/>
              </w:rPr>
            </w:pPr>
          </w:p>
        </w:tc>
        <w:tc>
          <w:tcPr>
            <w:tcW w:w="1512" w:type="dxa"/>
          </w:tcPr>
          <w:p w14:paraId="1D18A9B5" w14:textId="004C7FFE" w:rsidR="006A1CE4" w:rsidRPr="00E67E0D" w:rsidRDefault="00AE297A" w:rsidP="00E7499B">
            <w:pPr>
              <w:pStyle w:val="TAL"/>
              <w:rPr>
                <w:ins w:id="4048" w:author="Issam" w:date="2019-02-12T23:38:00Z"/>
                <w:rFonts w:cs="Arial"/>
                <w:lang w:eastAsia="ja-JP"/>
              </w:rPr>
            </w:pPr>
            <w:del w:id="4049" w:author="Issam" w:date="2019-02-12T23:38:00Z">
              <w:r w:rsidRPr="00FF6A95">
                <w:rPr>
                  <w:rFonts w:cs="Arial"/>
                  <w:lang w:eastAsia="ja-JP"/>
                </w:rPr>
                <w:delText>INTEGER (0..63)</w:delText>
              </w:r>
            </w:del>
            <w:ins w:id="4050" w:author="Issam" w:date="2019-02-12T23:38:00Z">
              <w:r w:rsidR="006A1CE4" w:rsidRPr="00E67E0D">
                <w:rPr>
                  <w:rFonts w:cs="Arial"/>
                  <w:lang w:eastAsia="ja-JP"/>
                </w:rPr>
                <w:t>Paging DRX</w:t>
              </w:r>
            </w:ins>
          </w:p>
          <w:p w14:paraId="56333E39" w14:textId="77777777" w:rsidR="006A1CE4" w:rsidRPr="00E67E0D" w:rsidRDefault="006A1CE4" w:rsidP="00E7499B">
            <w:pPr>
              <w:pStyle w:val="TAL"/>
            </w:pPr>
            <w:ins w:id="4051" w:author="Issam" w:date="2019-02-12T23:38:00Z">
              <w:r w:rsidRPr="00E67E0D">
                <w:rPr>
                  <w:rFonts w:cs="Arial"/>
                  <w:lang w:eastAsia="ja-JP"/>
                </w:rPr>
                <w:t>9.3.1.90</w:t>
              </w:r>
            </w:ins>
          </w:p>
        </w:tc>
        <w:tc>
          <w:tcPr>
            <w:tcW w:w="1728" w:type="dxa"/>
          </w:tcPr>
          <w:p w14:paraId="06E6F6C3" w14:textId="11D6EA0D" w:rsidR="006A1CE4" w:rsidRPr="00E67E0D" w:rsidRDefault="00AE297A" w:rsidP="00E7499B">
            <w:pPr>
              <w:pStyle w:val="TAL"/>
            </w:pPr>
            <w:del w:id="4052" w:author="Issam" w:date="2019-02-12T23:38:00Z">
              <w:r w:rsidRPr="00FF6A95">
                <w:rPr>
                  <w:rFonts w:cs="Arial"/>
                  <w:lang w:eastAsia="ja-JP"/>
                </w:rPr>
                <w:delText>This IE may need to be refined</w:delText>
              </w:r>
            </w:del>
          </w:p>
        </w:tc>
        <w:tc>
          <w:tcPr>
            <w:tcW w:w="1080" w:type="dxa"/>
          </w:tcPr>
          <w:p w14:paraId="65955973" w14:textId="77777777" w:rsidR="006A1CE4" w:rsidRPr="00E67E0D" w:rsidRDefault="006A1CE4" w:rsidP="00E7499B">
            <w:pPr>
              <w:pStyle w:val="TAR"/>
              <w:jc w:val="center"/>
              <w:rPr>
                <w:rFonts w:cs="Arial"/>
              </w:rPr>
            </w:pPr>
            <w:r w:rsidRPr="00E67E0D">
              <w:rPr>
                <w:rFonts w:cs="Arial"/>
              </w:rPr>
              <w:t>YES</w:t>
            </w:r>
          </w:p>
        </w:tc>
        <w:tc>
          <w:tcPr>
            <w:tcW w:w="1080" w:type="dxa"/>
          </w:tcPr>
          <w:p w14:paraId="2D957CFA" w14:textId="77777777" w:rsidR="006A1CE4" w:rsidRPr="00E67E0D" w:rsidRDefault="006A1CE4" w:rsidP="00E7499B">
            <w:pPr>
              <w:pStyle w:val="TAR"/>
              <w:jc w:val="center"/>
              <w:rPr>
                <w:rFonts w:cs="Arial"/>
              </w:rPr>
            </w:pPr>
            <w:r w:rsidRPr="00E67E0D">
              <w:rPr>
                <w:rFonts w:cs="Arial"/>
              </w:rPr>
              <w:t>ignore</w:t>
            </w:r>
          </w:p>
        </w:tc>
      </w:tr>
    </w:tbl>
    <w:p w14:paraId="1B214025"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2A3DB95C" w14:textId="77777777" w:rsidTr="00E7499B">
        <w:tc>
          <w:tcPr>
            <w:tcW w:w="3528" w:type="dxa"/>
          </w:tcPr>
          <w:p w14:paraId="65A6825D"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3FE40918"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2ECE0E43" w14:textId="77777777" w:rsidTr="00E7499B">
        <w:tc>
          <w:tcPr>
            <w:tcW w:w="3528" w:type="dxa"/>
          </w:tcPr>
          <w:p w14:paraId="1CFCB785" w14:textId="77777777" w:rsidR="006A1CE4" w:rsidRPr="00E67E0D" w:rsidRDefault="006A1CE4" w:rsidP="00E7499B">
            <w:pPr>
              <w:pStyle w:val="TAL"/>
              <w:rPr>
                <w:rFonts w:cs="Arial"/>
                <w:lang w:eastAsia="ja-JP"/>
              </w:rPr>
            </w:pPr>
            <w:r w:rsidRPr="00E67E0D">
              <w:rPr>
                <w:i/>
                <w:lang w:eastAsia="ja-JP"/>
              </w:rPr>
              <w:t>maxnoofTACs</w:t>
            </w:r>
          </w:p>
        </w:tc>
        <w:tc>
          <w:tcPr>
            <w:tcW w:w="6192" w:type="dxa"/>
          </w:tcPr>
          <w:p w14:paraId="26192C87" w14:textId="77777777" w:rsidR="006A1CE4" w:rsidRPr="00E67E0D" w:rsidRDefault="006A1CE4" w:rsidP="00E7499B">
            <w:pPr>
              <w:pStyle w:val="TAL"/>
              <w:rPr>
                <w:rFonts w:cs="Arial"/>
                <w:lang w:eastAsia="ja-JP"/>
              </w:rPr>
            </w:pPr>
            <w:r w:rsidRPr="00E67E0D">
              <w:rPr>
                <w:rFonts w:cs="Arial"/>
                <w:lang w:eastAsia="ja-JP"/>
              </w:rPr>
              <w:t>Maximum no. of TACs. Value is 256.</w:t>
            </w:r>
          </w:p>
        </w:tc>
      </w:tr>
      <w:tr w:rsidR="006A1CE4" w:rsidRPr="00E67E0D" w14:paraId="4C3B28EB" w14:textId="77777777" w:rsidTr="00E7499B">
        <w:tc>
          <w:tcPr>
            <w:tcW w:w="3528" w:type="dxa"/>
          </w:tcPr>
          <w:p w14:paraId="3205E44D" w14:textId="77777777" w:rsidR="006A1CE4" w:rsidRPr="00E67E0D" w:rsidRDefault="006A1CE4" w:rsidP="00E7499B">
            <w:pPr>
              <w:pStyle w:val="TAL"/>
              <w:rPr>
                <w:i/>
                <w:lang w:eastAsia="ja-JP"/>
              </w:rPr>
            </w:pPr>
            <w:r w:rsidRPr="00E67E0D">
              <w:rPr>
                <w:i/>
                <w:lang w:eastAsia="ja-JP"/>
              </w:rPr>
              <w:t>maxnoofBPLMNs</w:t>
            </w:r>
          </w:p>
        </w:tc>
        <w:tc>
          <w:tcPr>
            <w:tcW w:w="6192" w:type="dxa"/>
          </w:tcPr>
          <w:p w14:paraId="27142E26" w14:textId="77777777" w:rsidR="006A1CE4" w:rsidRPr="00E67E0D" w:rsidRDefault="006A1CE4" w:rsidP="00E7499B">
            <w:pPr>
              <w:pStyle w:val="TAL"/>
              <w:rPr>
                <w:rFonts w:cs="Arial"/>
                <w:lang w:eastAsia="ja-JP"/>
              </w:rPr>
            </w:pPr>
            <w:r w:rsidRPr="00E67E0D">
              <w:rPr>
                <w:rFonts w:cs="Arial"/>
                <w:lang w:eastAsia="ja-JP"/>
              </w:rPr>
              <w:t>Maximum no. of Broadcast PLMNs. Value is 12.</w:t>
            </w:r>
          </w:p>
        </w:tc>
      </w:tr>
    </w:tbl>
    <w:p w14:paraId="149D934B" w14:textId="77777777" w:rsidR="006A1CE4" w:rsidRPr="00E67E0D" w:rsidRDefault="006A1CE4" w:rsidP="00E7499B"/>
    <w:p w14:paraId="7C286881" w14:textId="77777777" w:rsidR="006A1CE4" w:rsidRPr="00E67E0D" w:rsidRDefault="006A1CE4" w:rsidP="00E7499B">
      <w:pPr>
        <w:pStyle w:val="4"/>
      </w:pPr>
      <w:bookmarkStart w:id="4053" w:name="_Toc534720492"/>
      <w:bookmarkStart w:id="4054" w:name="_Toc525567504"/>
      <w:r w:rsidRPr="00E67E0D">
        <w:t>9.2.6.5</w:t>
      </w:r>
      <w:r w:rsidRPr="00E67E0D">
        <w:tab/>
        <w:t>RAN CONFIGURATION UPDATE ACKNOWLEDGE</w:t>
      </w:r>
      <w:bookmarkEnd w:id="4053"/>
      <w:bookmarkEnd w:id="4054"/>
    </w:p>
    <w:p w14:paraId="353E08E9" w14:textId="77777777" w:rsidR="006A1CE4" w:rsidRPr="00E67E0D" w:rsidRDefault="006A1CE4" w:rsidP="00E7499B">
      <w:pPr>
        <w:keepNext/>
        <w:rPr>
          <w:rFonts w:eastAsia="Batang"/>
        </w:rPr>
      </w:pPr>
      <w:r w:rsidRPr="00E67E0D">
        <w:t>This message is sent by the AMF to acknowledge the NG-RAN node transfer of updated information for an NG-C interface instance.</w:t>
      </w:r>
    </w:p>
    <w:p w14:paraId="27E8A9CA" w14:textId="77777777" w:rsidR="006A1CE4" w:rsidRPr="00E67E0D" w:rsidRDefault="006A1CE4" w:rsidP="00E7499B">
      <w:pPr>
        <w:keepNext/>
        <w:rPr>
          <w:rFonts w:eastAsia="Batang"/>
        </w:rPr>
      </w:pPr>
      <w:r w:rsidRPr="00E67E0D">
        <w:t xml:space="preserve">Direction: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66F38DAF" w14:textId="77777777" w:rsidTr="00E7499B">
        <w:tc>
          <w:tcPr>
            <w:tcW w:w="2160" w:type="dxa"/>
          </w:tcPr>
          <w:p w14:paraId="23C66760"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D78A22C"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67F232B8"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5190BAA6"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38554B2C"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3B319ACC"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790C4658"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5582F963" w14:textId="77777777" w:rsidTr="00E7499B">
        <w:tc>
          <w:tcPr>
            <w:tcW w:w="2160" w:type="dxa"/>
          </w:tcPr>
          <w:p w14:paraId="288F6C2F"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21361959"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33772FBE" w14:textId="77777777" w:rsidR="006A1CE4" w:rsidRPr="00E67E0D" w:rsidRDefault="006A1CE4" w:rsidP="00E7499B">
            <w:pPr>
              <w:pStyle w:val="TAL"/>
              <w:rPr>
                <w:rFonts w:cs="Arial"/>
                <w:lang w:eastAsia="ja-JP"/>
              </w:rPr>
            </w:pPr>
          </w:p>
        </w:tc>
        <w:tc>
          <w:tcPr>
            <w:tcW w:w="1512" w:type="dxa"/>
          </w:tcPr>
          <w:p w14:paraId="7E6F5FA4" w14:textId="77777777" w:rsidR="006A1CE4" w:rsidRPr="00E67E0D" w:rsidRDefault="006A1CE4" w:rsidP="00E7499B">
            <w:pPr>
              <w:pStyle w:val="TAL"/>
              <w:rPr>
                <w:rFonts w:cs="Arial"/>
                <w:lang w:eastAsia="ja-JP"/>
              </w:rPr>
            </w:pPr>
            <w:r w:rsidRPr="00E67E0D">
              <w:rPr>
                <w:lang w:eastAsia="ja-JP"/>
              </w:rPr>
              <w:t>9.3.1.1</w:t>
            </w:r>
          </w:p>
        </w:tc>
        <w:tc>
          <w:tcPr>
            <w:tcW w:w="1728" w:type="dxa"/>
          </w:tcPr>
          <w:p w14:paraId="11B50BB2" w14:textId="77777777" w:rsidR="006A1CE4" w:rsidRPr="00E67E0D" w:rsidRDefault="006A1CE4" w:rsidP="00E7499B">
            <w:pPr>
              <w:pStyle w:val="TAL"/>
              <w:rPr>
                <w:rFonts w:cs="Arial"/>
                <w:lang w:eastAsia="ja-JP"/>
              </w:rPr>
            </w:pPr>
          </w:p>
        </w:tc>
        <w:tc>
          <w:tcPr>
            <w:tcW w:w="1080" w:type="dxa"/>
          </w:tcPr>
          <w:p w14:paraId="698E5B8B"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155ABFF6"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2C16CC4F" w14:textId="77777777" w:rsidTr="00E7499B">
        <w:tc>
          <w:tcPr>
            <w:tcW w:w="2160" w:type="dxa"/>
          </w:tcPr>
          <w:p w14:paraId="1CA62D93" w14:textId="77777777" w:rsidR="006A1CE4" w:rsidRPr="00E67E0D" w:rsidRDefault="006A1CE4" w:rsidP="00E7499B">
            <w:pPr>
              <w:pStyle w:val="TAL"/>
              <w:rPr>
                <w:rFonts w:eastAsia="MS Mincho" w:cs="Arial"/>
                <w:lang w:eastAsia="ja-JP"/>
              </w:rPr>
            </w:pPr>
            <w:r w:rsidRPr="00E67E0D">
              <w:rPr>
                <w:rFonts w:cs="Arial"/>
                <w:lang w:eastAsia="ja-JP"/>
              </w:rPr>
              <w:t>Criticality Diagnostics</w:t>
            </w:r>
          </w:p>
        </w:tc>
        <w:tc>
          <w:tcPr>
            <w:tcW w:w="1080" w:type="dxa"/>
          </w:tcPr>
          <w:p w14:paraId="2E2F1561" w14:textId="77777777" w:rsidR="006A1CE4" w:rsidRPr="00E67E0D" w:rsidRDefault="006A1CE4" w:rsidP="00E7499B">
            <w:pPr>
              <w:pStyle w:val="TAL"/>
              <w:rPr>
                <w:rFonts w:eastAsia="MS Mincho" w:cs="Arial"/>
                <w:lang w:eastAsia="ja-JP"/>
              </w:rPr>
            </w:pPr>
            <w:r w:rsidRPr="00E67E0D">
              <w:rPr>
                <w:rFonts w:eastAsia="Batang" w:cs="Arial"/>
                <w:lang w:eastAsia="ja-JP"/>
              </w:rPr>
              <w:t>O</w:t>
            </w:r>
          </w:p>
        </w:tc>
        <w:tc>
          <w:tcPr>
            <w:tcW w:w="1080" w:type="dxa"/>
          </w:tcPr>
          <w:p w14:paraId="5F53EDD2" w14:textId="77777777" w:rsidR="006A1CE4" w:rsidRPr="00E67E0D" w:rsidRDefault="006A1CE4" w:rsidP="00E7499B">
            <w:pPr>
              <w:pStyle w:val="TAL"/>
              <w:rPr>
                <w:rFonts w:cs="Arial"/>
                <w:lang w:eastAsia="ja-JP"/>
              </w:rPr>
            </w:pPr>
          </w:p>
        </w:tc>
        <w:tc>
          <w:tcPr>
            <w:tcW w:w="1512" w:type="dxa"/>
          </w:tcPr>
          <w:p w14:paraId="31D78B59" w14:textId="5D45BB2E" w:rsidR="006A1CE4" w:rsidRPr="00E67E0D" w:rsidRDefault="006A1CE4" w:rsidP="00E7499B">
            <w:pPr>
              <w:pStyle w:val="TAL"/>
              <w:rPr>
                <w:rFonts w:cs="Arial"/>
                <w:lang w:eastAsia="ja-JP"/>
              </w:rPr>
            </w:pPr>
            <w:r w:rsidRPr="00E67E0D">
              <w:rPr>
                <w:lang w:eastAsia="ja-JP"/>
              </w:rPr>
              <w:t>9.</w:t>
            </w:r>
            <w:del w:id="4055" w:author="Issam" w:date="2019-02-12T23:38:00Z">
              <w:r w:rsidR="00AE297A" w:rsidRPr="00FF6A95">
                <w:rPr>
                  <w:lang w:eastAsia="ja-JP"/>
                </w:rPr>
                <w:delText>2</w:delText>
              </w:r>
            </w:del>
            <w:ins w:id="4056" w:author="Issam" w:date="2019-02-12T23:38:00Z">
              <w:r>
                <w:rPr>
                  <w:lang w:eastAsia="ja-JP"/>
                </w:rPr>
                <w:t>3</w:t>
              </w:r>
            </w:ins>
            <w:r>
              <w:rPr>
                <w:lang w:eastAsia="ja-JP"/>
              </w:rPr>
              <w:t>.1.</w:t>
            </w:r>
            <w:del w:id="4057" w:author="Issam" w:date="2019-02-12T23:38:00Z">
              <w:r w:rsidR="00AE297A" w:rsidRPr="00FF6A95">
                <w:rPr>
                  <w:lang w:eastAsia="ja-JP"/>
                </w:rPr>
                <w:delText>21</w:delText>
              </w:r>
            </w:del>
            <w:ins w:id="4058" w:author="Issam" w:date="2019-02-12T23:38:00Z">
              <w:r>
                <w:rPr>
                  <w:lang w:eastAsia="ja-JP"/>
                </w:rPr>
                <w:t>3</w:t>
              </w:r>
            </w:ins>
          </w:p>
        </w:tc>
        <w:tc>
          <w:tcPr>
            <w:tcW w:w="1728" w:type="dxa"/>
          </w:tcPr>
          <w:p w14:paraId="3509AB0D" w14:textId="77777777" w:rsidR="006A1CE4" w:rsidRPr="00E67E0D" w:rsidRDefault="006A1CE4" w:rsidP="00E7499B">
            <w:pPr>
              <w:pStyle w:val="TAL"/>
              <w:rPr>
                <w:rFonts w:cs="Arial"/>
                <w:lang w:eastAsia="ja-JP"/>
              </w:rPr>
            </w:pPr>
          </w:p>
        </w:tc>
        <w:tc>
          <w:tcPr>
            <w:tcW w:w="1080" w:type="dxa"/>
          </w:tcPr>
          <w:p w14:paraId="4EF3E3C5"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7D75D26E" w14:textId="77777777" w:rsidR="006A1CE4" w:rsidRPr="00E67E0D" w:rsidRDefault="006A1CE4" w:rsidP="00E7499B">
            <w:pPr>
              <w:pStyle w:val="TAL"/>
              <w:jc w:val="center"/>
              <w:rPr>
                <w:rFonts w:cs="Arial"/>
                <w:lang w:eastAsia="ja-JP"/>
              </w:rPr>
            </w:pPr>
            <w:r w:rsidRPr="00E67E0D">
              <w:rPr>
                <w:rFonts w:cs="Arial"/>
                <w:lang w:eastAsia="ja-JP"/>
              </w:rPr>
              <w:t>ignore</w:t>
            </w:r>
          </w:p>
        </w:tc>
      </w:tr>
    </w:tbl>
    <w:p w14:paraId="01A8C067" w14:textId="77777777" w:rsidR="006A1CE4" w:rsidRPr="00E67E0D" w:rsidRDefault="006A1CE4" w:rsidP="00E7499B"/>
    <w:p w14:paraId="41E9F0C1" w14:textId="77777777" w:rsidR="006A1CE4" w:rsidRPr="00E67E0D" w:rsidRDefault="006A1CE4" w:rsidP="00E7499B">
      <w:pPr>
        <w:pStyle w:val="4"/>
      </w:pPr>
      <w:bookmarkStart w:id="4059" w:name="_Toc534720493"/>
      <w:bookmarkStart w:id="4060" w:name="_Toc525567505"/>
      <w:r w:rsidRPr="00E67E0D">
        <w:t>9.2.6.6</w:t>
      </w:r>
      <w:r w:rsidRPr="00E67E0D">
        <w:tab/>
        <w:t>RAN CONFIGURATION UPDATE FAILURE</w:t>
      </w:r>
      <w:bookmarkEnd w:id="4059"/>
      <w:bookmarkEnd w:id="4060"/>
    </w:p>
    <w:p w14:paraId="46C604F0" w14:textId="77777777" w:rsidR="006A1CE4" w:rsidRPr="00E67E0D" w:rsidRDefault="006A1CE4" w:rsidP="00E7499B">
      <w:pPr>
        <w:keepNext/>
        <w:rPr>
          <w:rFonts w:eastAsia="Batang"/>
        </w:rPr>
      </w:pPr>
      <w:r w:rsidRPr="00E67E0D">
        <w:t>This message is sent by the AMF to indicate RAN configuration update failure.</w:t>
      </w:r>
    </w:p>
    <w:p w14:paraId="35B854EA" w14:textId="77777777" w:rsidR="006A1CE4" w:rsidRPr="00E67E0D" w:rsidRDefault="006A1CE4" w:rsidP="00E7499B">
      <w:pPr>
        <w:keepNext/>
        <w:rPr>
          <w:rFonts w:eastAsia="Batang"/>
        </w:rPr>
      </w:pPr>
      <w:r w:rsidRPr="00E67E0D">
        <w:t xml:space="preserve">Direction: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7EEFB43E" w14:textId="77777777" w:rsidTr="00E7499B">
        <w:tc>
          <w:tcPr>
            <w:tcW w:w="2160" w:type="dxa"/>
          </w:tcPr>
          <w:p w14:paraId="7B9E53CB"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4019B32"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4CAB77CC"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691FB482"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005CD28C"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0405E6E1"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71770B0C"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2D39FC82" w14:textId="77777777" w:rsidTr="00E7499B">
        <w:tc>
          <w:tcPr>
            <w:tcW w:w="2160" w:type="dxa"/>
          </w:tcPr>
          <w:p w14:paraId="4CE2A356"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2DA0FAFA"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13C90F68" w14:textId="77777777" w:rsidR="006A1CE4" w:rsidRPr="00E67E0D" w:rsidRDefault="006A1CE4" w:rsidP="00E7499B">
            <w:pPr>
              <w:pStyle w:val="TAL"/>
              <w:rPr>
                <w:rFonts w:cs="Arial"/>
                <w:lang w:eastAsia="ja-JP"/>
              </w:rPr>
            </w:pPr>
          </w:p>
        </w:tc>
        <w:tc>
          <w:tcPr>
            <w:tcW w:w="1512" w:type="dxa"/>
          </w:tcPr>
          <w:p w14:paraId="2360C04E" w14:textId="77777777" w:rsidR="006A1CE4" w:rsidRPr="00E67E0D" w:rsidRDefault="006A1CE4" w:rsidP="00E7499B">
            <w:pPr>
              <w:pStyle w:val="TAL"/>
              <w:rPr>
                <w:rFonts w:cs="Arial"/>
                <w:lang w:eastAsia="ja-JP"/>
              </w:rPr>
            </w:pPr>
            <w:r w:rsidRPr="00E67E0D">
              <w:rPr>
                <w:lang w:eastAsia="ja-JP"/>
              </w:rPr>
              <w:t>9.3.1.1</w:t>
            </w:r>
          </w:p>
        </w:tc>
        <w:tc>
          <w:tcPr>
            <w:tcW w:w="1728" w:type="dxa"/>
          </w:tcPr>
          <w:p w14:paraId="51BE3AAA" w14:textId="77777777" w:rsidR="006A1CE4" w:rsidRPr="00E67E0D" w:rsidRDefault="006A1CE4" w:rsidP="00E7499B">
            <w:pPr>
              <w:pStyle w:val="TAL"/>
              <w:rPr>
                <w:rFonts w:cs="Arial"/>
                <w:lang w:eastAsia="ja-JP"/>
              </w:rPr>
            </w:pPr>
          </w:p>
        </w:tc>
        <w:tc>
          <w:tcPr>
            <w:tcW w:w="1080" w:type="dxa"/>
          </w:tcPr>
          <w:p w14:paraId="09DD6CCB"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0EA363D8"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74FE721F" w14:textId="77777777" w:rsidTr="00E7499B">
        <w:tc>
          <w:tcPr>
            <w:tcW w:w="2160" w:type="dxa"/>
          </w:tcPr>
          <w:p w14:paraId="2498D30E" w14:textId="77777777" w:rsidR="006A1CE4" w:rsidRPr="00E67E0D" w:rsidRDefault="006A1CE4" w:rsidP="00E7499B">
            <w:pPr>
              <w:pStyle w:val="TAL"/>
              <w:rPr>
                <w:rFonts w:eastAsia="MS Mincho" w:cs="Arial"/>
                <w:lang w:eastAsia="ja-JP"/>
              </w:rPr>
            </w:pPr>
            <w:r w:rsidRPr="00E67E0D">
              <w:rPr>
                <w:rFonts w:eastAsia="Batang" w:cs="Arial"/>
                <w:bCs/>
                <w:lang w:eastAsia="ja-JP"/>
              </w:rPr>
              <w:t>Cause</w:t>
            </w:r>
          </w:p>
        </w:tc>
        <w:tc>
          <w:tcPr>
            <w:tcW w:w="1080" w:type="dxa"/>
          </w:tcPr>
          <w:p w14:paraId="15E59309"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234676AB" w14:textId="77777777" w:rsidR="006A1CE4" w:rsidRPr="00E67E0D" w:rsidRDefault="006A1CE4" w:rsidP="00E7499B">
            <w:pPr>
              <w:pStyle w:val="TAL"/>
              <w:rPr>
                <w:rFonts w:cs="Arial"/>
                <w:lang w:eastAsia="ja-JP"/>
              </w:rPr>
            </w:pPr>
          </w:p>
        </w:tc>
        <w:tc>
          <w:tcPr>
            <w:tcW w:w="1512" w:type="dxa"/>
          </w:tcPr>
          <w:p w14:paraId="61435303" w14:textId="77777777" w:rsidR="006A1CE4" w:rsidRPr="00E67E0D" w:rsidRDefault="006A1CE4" w:rsidP="00E7499B">
            <w:pPr>
              <w:pStyle w:val="TAL"/>
              <w:rPr>
                <w:rFonts w:cs="Arial"/>
                <w:lang w:eastAsia="ja-JP"/>
              </w:rPr>
            </w:pPr>
            <w:r w:rsidRPr="00E67E0D">
              <w:rPr>
                <w:lang w:eastAsia="ja-JP"/>
              </w:rPr>
              <w:t>9.3.1.2</w:t>
            </w:r>
          </w:p>
        </w:tc>
        <w:tc>
          <w:tcPr>
            <w:tcW w:w="1728" w:type="dxa"/>
          </w:tcPr>
          <w:p w14:paraId="6ED49292" w14:textId="77777777" w:rsidR="006A1CE4" w:rsidRPr="00E67E0D" w:rsidRDefault="006A1CE4" w:rsidP="00E7499B">
            <w:pPr>
              <w:pStyle w:val="TAL"/>
              <w:rPr>
                <w:rFonts w:cs="Arial"/>
                <w:lang w:eastAsia="ja-JP"/>
              </w:rPr>
            </w:pPr>
          </w:p>
        </w:tc>
        <w:tc>
          <w:tcPr>
            <w:tcW w:w="1080" w:type="dxa"/>
          </w:tcPr>
          <w:p w14:paraId="6C07EE3C"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074B761A"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0166BC3F" w14:textId="77777777" w:rsidTr="00E7499B">
        <w:tc>
          <w:tcPr>
            <w:tcW w:w="2160" w:type="dxa"/>
          </w:tcPr>
          <w:p w14:paraId="606D15AE" w14:textId="77777777" w:rsidR="006A1CE4" w:rsidRPr="00E67E0D" w:rsidRDefault="006A1CE4" w:rsidP="00E7499B">
            <w:pPr>
              <w:pStyle w:val="TAL"/>
              <w:rPr>
                <w:rFonts w:eastAsia="MS Mincho" w:cs="Arial"/>
                <w:lang w:eastAsia="ja-JP"/>
              </w:rPr>
            </w:pPr>
            <w:r w:rsidRPr="00E67E0D">
              <w:rPr>
                <w:rFonts w:eastAsia="Batang" w:cs="Arial"/>
                <w:lang w:eastAsia="ja-JP"/>
              </w:rPr>
              <w:t>Time to Wait</w:t>
            </w:r>
          </w:p>
        </w:tc>
        <w:tc>
          <w:tcPr>
            <w:tcW w:w="1080" w:type="dxa"/>
          </w:tcPr>
          <w:p w14:paraId="53E5AF51" w14:textId="77777777" w:rsidR="006A1CE4" w:rsidRPr="00E67E0D" w:rsidRDefault="006A1CE4" w:rsidP="00E7499B">
            <w:pPr>
              <w:pStyle w:val="TAL"/>
              <w:rPr>
                <w:rFonts w:eastAsia="MS Mincho" w:cs="Arial"/>
                <w:lang w:eastAsia="ja-JP"/>
              </w:rPr>
            </w:pPr>
            <w:r w:rsidRPr="00E67E0D">
              <w:rPr>
                <w:rFonts w:cs="Arial"/>
                <w:lang w:eastAsia="ja-JP"/>
              </w:rPr>
              <w:t>O</w:t>
            </w:r>
          </w:p>
        </w:tc>
        <w:tc>
          <w:tcPr>
            <w:tcW w:w="1080" w:type="dxa"/>
          </w:tcPr>
          <w:p w14:paraId="2D83A0FA" w14:textId="77777777" w:rsidR="006A1CE4" w:rsidRPr="00E67E0D" w:rsidRDefault="006A1CE4" w:rsidP="00E7499B">
            <w:pPr>
              <w:pStyle w:val="TAL"/>
              <w:rPr>
                <w:rFonts w:cs="Arial"/>
                <w:lang w:eastAsia="ja-JP"/>
              </w:rPr>
            </w:pPr>
          </w:p>
        </w:tc>
        <w:tc>
          <w:tcPr>
            <w:tcW w:w="1512" w:type="dxa"/>
          </w:tcPr>
          <w:p w14:paraId="2DC35589" w14:textId="77777777" w:rsidR="006A1CE4" w:rsidRPr="00E67E0D" w:rsidRDefault="006A1CE4" w:rsidP="00E7499B">
            <w:pPr>
              <w:pStyle w:val="TAL"/>
              <w:rPr>
                <w:rFonts w:cs="Arial"/>
                <w:lang w:eastAsia="ja-JP"/>
              </w:rPr>
            </w:pPr>
            <w:r w:rsidRPr="00E67E0D">
              <w:rPr>
                <w:lang w:eastAsia="ja-JP"/>
              </w:rPr>
              <w:t>9.3.1.56</w:t>
            </w:r>
          </w:p>
        </w:tc>
        <w:tc>
          <w:tcPr>
            <w:tcW w:w="1728" w:type="dxa"/>
          </w:tcPr>
          <w:p w14:paraId="39B543E2" w14:textId="77777777" w:rsidR="006A1CE4" w:rsidRPr="00E67E0D" w:rsidRDefault="006A1CE4" w:rsidP="00E7499B">
            <w:pPr>
              <w:pStyle w:val="TAL"/>
              <w:rPr>
                <w:rFonts w:cs="Arial"/>
                <w:lang w:eastAsia="ja-JP"/>
              </w:rPr>
            </w:pPr>
          </w:p>
        </w:tc>
        <w:tc>
          <w:tcPr>
            <w:tcW w:w="1080" w:type="dxa"/>
          </w:tcPr>
          <w:p w14:paraId="79FA0A24"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08640D81"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161C8DF2" w14:textId="77777777" w:rsidTr="00E7499B">
        <w:tc>
          <w:tcPr>
            <w:tcW w:w="2160" w:type="dxa"/>
          </w:tcPr>
          <w:p w14:paraId="5D508112" w14:textId="77777777" w:rsidR="006A1CE4" w:rsidRPr="00E67E0D" w:rsidRDefault="006A1CE4" w:rsidP="00E7499B">
            <w:pPr>
              <w:pStyle w:val="TAL"/>
              <w:rPr>
                <w:rFonts w:eastAsia="MS Mincho" w:cs="Arial"/>
                <w:lang w:eastAsia="ja-JP"/>
              </w:rPr>
            </w:pPr>
            <w:r w:rsidRPr="00E67E0D">
              <w:rPr>
                <w:rFonts w:cs="Arial"/>
                <w:lang w:eastAsia="ja-JP"/>
              </w:rPr>
              <w:t>Criticality Diagnostics</w:t>
            </w:r>
          </w:p>
        </w:tc>
        <w:tc>
          <w:tcPr>
            <w:tcW w:w="1080" w:type="dxa"/>
          </w:tcPr>
          <w:p w14:paraId="7474749E" w14:textId="77777777" w:rsidR="006A1CE4" w:rsidRPr="00E67E0D" w:rsidRDefault="006A1CE4" w:rsidP="00E7499B">
            <w:pPr>
              <w:pStyle w:val="TAL"/>
              <w:rPr>
                <w:rFonts w:eastAsia="MS Mincho" w:cs="Arial"/>
                <w:lang w:eastAsia="ja-JP"/>
              </w:rPr>
            </w:pPr>
            <w:r w:rsidRPr="00E67E0D">
              <w:rPr>
                <w:rFonts w:eastAsia="Batang" w:cs="Arial"/>
                <w:lang w:eastAsia="ja-JP"/>
              </w:rPr>
              <w:t>O</w:t>
            </w:r>
          </w:p>
        </w:tc>
        <w:tc>
          <w:tcPr>
            <w:tcW w:w="1080" w:type="dxa"/>
          </w:tcPr>
          <w:p w14:paraId="32AAB7FA" w14:textId="77777777" w:rsidR="006A1CE4" w:rsidRPr="00E67E0D" w:rsidRDefault="006A1CE4" w:rsidP="00E7499B">
            <w:pPr>
              <w:pStyle w:val="TAL"/>
              <w:rPr>
                <w:rFonts w:cs="Arial"/>
                <w:lang w:eastAsia="ja-JP"/>
              </w:rPr>
            </w:pPr>
          </w:p>
        </w:tc>
        <w:tc>
          <w:tcPr>
            <w:tcW w:w="1512" w:type="dxa"/>
          </w:tcPr>
          <w:p w14:paraId="5A60BEEC" w14:textId="1C817E30" w:rsidR="006A1CE4" w:rsidRPr="00E67E0D" w:rsidRDefault="006A1CE4" w:rsidP="00E7499B">
            <w:pPr>
              <w:pStyle w:val="TAL"/>
              <w:rPr>
                <w:rFonts w:cs="Arial"/>
                <w:lang w:eastAsia="ja-JP"/>
              </w:rPr>
            </w:pPr>
            <w:r w:rsidRPr="00E67E0D">
              <w:rPr>
                <w:lang w:eastAsia="ja-JP"/>
              </w:rPr>
              <w:t>9.</w:t>
            </w:r>
            <w:del w:id="4061" w:author="Issam" w:date="2019-02-12T23:38:00Z">
              <w:r w:rsidR="00AE297A" w:rsidRPr="00FF6A95">
                <w:rPr>
                  <w:lang w:eastAsia="ja-JP"/>
                </w:rPr>
                <w:delText>2</w:delText>
              </w:r>
            </w:del>
            <w:ins w:id="4062" w:author="Issam" w:date="2019-02-12T23:38:00Z">
              <w:r>
                <w:rPr>
                  <w:lang w:eastAsia="ja-JP"/>
                </w:rPr>
                <w:t>3</w:t>
              </w:r>
            </w:ins>
            <w:r>
              <w:rPr>
                <w:lang w:eastAsia="ja-JP"/>
              </w:rPr>
              <w:t>.1.</w:t>
            </w:r>
            <w:del w:id="4063" w:author="Issam" w:date="2019-02-12T23:38:00Z">
              <w:r w:rsidR="00AE297A" w:rsidRPr="00FF6A95">
                <w:rPr>
                  <w:lang w:eastAsia="ja-JP"/>
                </w:rPr>
                <w:delText>21</w:delText>
              </w:r>
            </w:del>
            <w:ins w:id="4064" w:author="Issam" w:date="2019-02-12T23:38:00Z">
              <w:r>
                <w:rPr>
                  <w:lang w:eastAsia="ja-JP"/>
                </w:rPr>
                <w:t>3</w:t>
              </w:r>
            </w:ins>
          </w:p>
        </w:tc>
        <w:tc>
          <w:tcPr>
            <w:tcW w:w="1728" w:type="dxa"/>
          </w:tcPr>
          <w:p w14:paraId="4C893A0D" w14:textId="77777777" w:rsidR="006A1CE4" w:rsidRPr="00E67E0D" w:rsidRDefault="006A1CE4" w:rsidP="00E7499B">
            <w:pPr>
              <w:pStyle w:val="TAL"/>
              <w:rPr>
                <w:rFonts w:cs="Arial"/>
                <w:lang w:eastAsia="ja-JP"/>
              </w:rPr>
            </w:pPr>
          </w:p>
        </w:tc>
        <w:tc>
          <w:tcPr>
            <w:tcW w:w="1080" w:type="dxa"/>
          </w:tcPr>
          <w:p w14:paraId="4784E827"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50CAFB6E" w14:textId="77777777" w:rsidR="006A1CE4" w:rsidRPr="00E67E0D" w:rsidRDefault="006A1CE4" w:rsidP="00E7499B">
            <w:pPr>
              <w:pStyle w:val="TAL"/>
              <w:jc w:val="center"/>
              <w:rPr>
                <w:rFonts w:cs="Arial"/>
                <w:lang w:eastAsia="ja-JP"/>
              </w:rPr>
            </w:pPr>
            <w:r w:rsidRPr="00E67E0D">
              <w:rPr>
                <w:rFonts w:cs="Arial"/>
                <w:lang w:eastAsia="ja-JP"/>
              </w:rPr>
              <w:t>ignore</w:t>
            </w:r>
          </w:p>
        </w:tc>
      </w:tr>
    </w:tbl>
    <w:p w14:paraId="607E2E5D" w14:textId="77777777" w:rsidR="006A1CE4" w:rsidRPr="00E67E0D" w:rsidRDefault="006A1CE4" w:rsidP="00E7499B"/>
    <w:p w14:paraId="63C5A17D" w14:textId="77777777" w:rsidR="006A1CE4" w:rsidRPr="00E67E0D" w:rsidRDefault="006A1CE4" w:rsidP="00E7499B">
      <w:pPr>
        <w:pStyle w:val="4"/>
      </w:pPr>
      <w:bookmarkStart w:id="4065" w:name="_Toc534720494"/>
      <w:bookmarkStart w:id="4066" w:name="_Toc525567506"/>
      <w:r w:rsidRPr="00E67E0D">
        <w:t>9.2.6.7</w:t>
      </w:r>
      <w:r w:rsidRPr="00E67E0D">
        <w:tab/>
        <w:t>AMF CONFIGURATION UPDATE</w:t>
      </w:r>
      <w:bookmarkEnd w:id="4065"/>
      <w:bookmarkEnd w:id="4066"/>
    </w:p>
    <w:p w14:paraId="2FD13458" w14:textId="77777777" w:rsidR="006A1CE4" w:rsidRPr="00E67E0D" w:rsidRDefault="006A1CE4" w:rsidP="00E7499B">
      <w:r w:rsidRPr="00E67E0D">
        <w:t>This message is sent by the AMF to transfer updated information for an NG-C interface instance.</w:t>
      </w:r>
    </w:p>
    <w:p w14:paraId="07D1D815" w14:textId="77777777" w:rsidR="006A1CE4" w:rsidRPr="00E67E0D" w:rsidRDefault="006A1CE4" w:rsidP="00E7499B">
      <w:pPr>
        <w:rPr>
          <w:rFonts w:eastAsia="Batang"/>
        </w:rPr>
      </w:pPr>
      <w:r w:rsidRPr="00E67E0D">
        <w:t xml:space="preserve">Direction: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14B18493" w14:textId="77777777" w:rsidTr="00E7499B">
        <w:tc>
          <w:tcPr>
            <w:tcW w:w="2160" w:type="dxa"/>
          </w:tcPr>
          <w:p w14:paraId="185B5561"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2E7231D"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783ABDD6"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0091C4B1"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73336DC6"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17073CF8"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0BBAB4AA"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5F107137" w14:textId="77777777" w:rsidTr="00E7499B">
        <w:tc>
          <w:tcPr>
            <w:tcW w:w="2160" w:type="dxa"/>
          </w:tcPr>
          <w:p w14:paraId="7937B252"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68C0F975"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4E2EFF81" w14:textId="77777777" w:rsidR="006A1CE4" w:rsidRPr="00E67E0D" w:rsidRDefault="006A1CE4" w:rsidP="00E7499B">
            <w:pPr>
              <w:pStyle w:val="TAL"/>
              <w:rPr>
                <w:rFonts w:cs="Arial"/>
                <w:lang w:eastAsia="ja-JP"/>
              </w:rPr>
            </w:pPr>
          </w:p>
        </w:tc>
        <w:tc>
          <w:tcPr>
            <w:tcW w:w="1512" w:type="dxa"/>
          </w:tcPr>
          <w:p w14:paraId="7C0CD752" w14:textId="77777777" w:rsidR="006A1CE4" w:rsidRPr="00E67E0D" w:rsidRDefault="006A1CE4" w:rsidP="00E7499B">
            <w:pPr>
              <w:pStyle w:val="TAL"/>
              <w:rPr>
                <w:rFonts w:cs="Arial"/>
                <w:lang w:eastAsia="ja-JP"/>
              </w:rPr>
            </w:pPr>
            <w:r w:rsidRPr="00E67E0D">
              <w:rPr>
                <w:rFonts w:cs="Arial"/>
                <w:lang w:eastAsia="ja-JP"/>
              </w:rPr>
              <w:t>9.3.1.1</w:t>
            </w:r>
          </w:p>
        </w:tc>
        <w:tc>
          <w:tcPr>
            <w:tcW w:w="1728" w:type="dxa"/>
          </w:tcPr>
          <w:p w14:paraId="13AD4E5E" w14:textId="77777777" w:rsidR="006A1CE4" w:rsidRPr="00E67E0D" w:rsidRDefault="006A1CE4" w:rsidP="00E7499B">
            <w:pPr>
              <w:pStyle w:val="TAL"/>
              <w:rPr>
                <w:rFonts w:cs="Arial"/>
                <w:lang w:eastAsia="ja-JP"/>
              </w:rPr>
            </w:pPr>
          </w:p>
        </w:tc>
        <w:tc>
          <w:tcPr>
            <w:tcW w:w="1080" w:type="dxa"/>
          </w:tcPr>
          <w:p w14:paraId="7AA41D13"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04FC5333"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6973A174" w14:textId="77777777" w:rsidTr="00E7499B">
        <w:tc>
          <w:tcPr>
            <w:tcW w:w="2160" w:type="dxa"/>
          </w:tcPr>
          <w:p w14:paraId="14D432D6" w14:textId="77777777" w:rsidR="006A1CE4" w:rsidRPr="00E67E0D" w:rsidRDefault="006A1CE4" w:rsidP="00E7499B">
            <w:pPr>
              <w:pStyle w:val="TAL"/>
              <w:rPr>
                <w:rFonts w:eastAsia="Batang" w:cs="Arial"/>
                <w:lang w:eastAsia="ja-JP"/>
              </w:rPr>
            </w:pPr>
            <w:r w:rsidRPr="00E67E0D">
              <w:t>AMF Name</w:t>
            </w:r>
          </w:p>
        </w:tc>
        <w:tc>
          <w:tcPr>
            <w:tcW w:w="1080" w:type="dxa"/>
          </w:tcPr>
          <w:p w14:paraId="2BAEE5C7" w14:textId="77777777" w:rsidR="006A1CE4" w:rsidRPr="00E67E0D" w:rsidRDefault="006A1CE4" w:rsidP="00E7499B">
            <w:pPr>
              <w:pStyle w:val="TAL"/>
              <w:rPr>
                <w:rFonts w:cs="Arial"/>
                <w:lang w:eastAsia="ja-JP"/>
              </w:rPr>
            </w:pPr>
            <w:r w:rsidRPr="00E67E0D">
              <w:t>O</w:t>
            </w:r>
          </w:p>
        </w:tc>
        <w:tc>
          <w:tcPr>
            <w:tcW w:w="1080" w:type="dxa"/>
          </w:tcPr>
          <w:p w14:paraId="6FB1D94F" w14:textId="77777777" w:rsidR="006A1CE4" w:rsidRPr="00E67E0D" w:rsidRDefault="006A1CE4" w:rsidP="00E7499B">
            <w:pPr>
              <w:pStyle w:val="TAL"/>
              <w:rPr>
                <w:i/>
                <w:lang w:eastAsia="ja-JP"/>
              </w:rPr>
            </w:pPr>
          </w:p>
        </w:tc>
        <w:tc>
          <w:tcPr>
            <w:tcW w:w="1512" w:type="dxa"/>
          </w:tcPr>
          <w:p w14:paraId="14EA999F" w14:textId="77777777" w:rsidR="006A1CE4" w:rsidRPr="00E67E0D" w:rsidRDefault="006A1CE4" w:rsidP="00E7499B">
            <w:pPr>
              <w:pStyle w:val="TAL"/>
              <w:rPr>
                <w:lang w:eastAsia="ja-JP"/>
              </w:rPr>
            </w:pPr>
            <w:r w:rsidRPr="00E67E0D">
              <w:t>9.3.3.21</w:t>
            </w:r>
          </w:p>
        </w:tc>
        <w:tc>
          <w:tcPr>
            <w:tcW w:w="1728" w:type="dxa"/>
          </w:tcPr>
          <w:p w14:paraId="07142E39" w14:textId="77777777" w:rsidR="006A1CE4" w:rsidRPr="00E67E0D" w:rsidRDefault="006A1CE4" w:rsidP="00E7499B">
            <w:pPr>
              <w:pStyle w:val="TAL"/>
              <w:rPr>
                <w:lang w:eastAsia="ja-JP"/>
              </w:rPr>
            </w:pPr>
          </w:p>
        </w:tc>
        <w:tc>
          <w:tcPr>
            <w:tcW w:w="1080" w:type="dxa"/>
          </w:tcPr>
          <w:p w14:paraId="2C3E02CC" w14:textId="77777777" w:rsidR="006A1CE4" w:rsidRPr="00E67E0D" w:rsidRDefault="006A1CE4" w:rsidP="00E7499B">
            <w:pPr>
              <w:pStyle w:val="TAL"/>
              <w:jc w:val="center"/>
              <w:rPr>
                <w:lang w:eastAsia="ja-JP"/>
              </w:rPr>
            </w:pPr>
            <w:r w:rsidRPr="00E67E0D">
              <w:t>YES</w:t>
            </w:r>
          </w:p>
        </w:tc>
        <w:tc>
          <w:tcPr>
            <w:tcW w:w="1080" w:type="dxa"/>
          </w:tcPr>
          <w:p w14:paraId="61FE0787" w14:textId="77777777" w:rsidR="006A1CE4" w:rsidRPr="00E67E0D" w:rsidRDefault="006A1CE4" w:rsidP="00E7499B">
            <w:pPr>
              <w:pStyle w:val="TAL"/>
              <w:jc w:val="center"/>
              <w:rPr>
                <w:lang w:eastAsia="ja-JP"/>
              </w:rPr>
            </w:pPr>
            <w:r w:rsidRPr="00E67E0D">
              <w:t>reject</w:t>
            </w:r>
          </w:p>
        </w:tc>
      </w:tr>
      <w:tr w:rsidR="006A1CE4" w:rsidRPr="00E67E0D" w14:paraId="41D9DB50" w14:textId="77777777" w:rsidTr="00E7499B">
        <w:tc>
          <w:tcPr>
            <w:tcW w:w="2160" w:type="dxa"/>
          </w:tcPr>
          <w:p w14:paraId="1405D010" w14:textId="77777777" w:rsidR="006A1CE4" w:rsidRPr="00E67E0D" w:rsidRDefault="006A1CE4" w:rsidP="00E7499B">
            <w:pPr>
              <w:pStyle w:val="TAL"/>
            </w:pPr>
            <w:r w:rsidRPr="00E67E0D">
              <w:rPr>
                <w:rFonts w:eastAsia="Batang"/>
                <w:b/>
                <w:bCs/>
              </w:rPr>
              <w:t>Served GUAMI List</w:t>
            </w:r>
          </w:p>
        </w:tc>
        <w:tc>
          <w:tcPr>
            <w:tcW w:w="1080" w:type="dxa"/>
          </w:tcPr>
          <w:p w14:paraId="3E0B9F06" w14:textId="77777777" w:rsidR="006A1CE4" w:rsidRPr="00E67E0D" w:rsidRDefault="006A1CE4" w:rsidP="00E7499B">
            <w:pPr>
              <w:pStyle w:val="TAL"/>
            </w:pPr>
          </w:p>
        </w:tc>
        <w:tc>
          <w:tcPr>
            <w:tcW w:w="1080" w:type="dxa"/>
          </w:tcPr>
          <w:p w14:paraId="5EE07F45" w14:textId="77777777" w:rsidR="006A1CE4" w:rsidRPr="00E67E0D" w:rsidRDefault="006A1CE4" w:rsidP="00E7499B">
            <w:pPr>
              <w:pStyle w:val="TAL"/>
              <w:rPr>
                <w:i/>
                <w:lang w:eastAsia="ja-JP"/>
              </w:rPr>
            </w:pPr>
            <w:r w:rsidRPr="00E67E0D">
              <w:rPr>
                <w:i/>
                <w:iCs/>
              </w:rPr>
              <w:t>0..1</w:t>
            </w:r>
          </w:p>
        </w:tc>
        <w:tc>
          <w:tcPr>
            <w:tcW w:w="1512" w:type="dxa"/>
          </w:tcPr>
          <w:p w14:paraId="657F6EF4" w14:textId="77777777" w:rsidR="006A1CE4" w:rsidRPr="00E67E0D" w:rsidRDefault="006A1CE4" w:rsidP="00E7499B">
            <w:pPr>
              <w:pStyle w:val="TAL"/>
            </w:pPr>
          </w:p>
        </w:tc>
        <w:tc>
          <w:tcPr>
            <w:tcW w:w="1728" w:type="dxa"/>
          </w:tcPr>
          <w:p w14:paraId="64D06E44" w14:textId="77777777" w:rsidR="006A1CE4" w:rsidRPr="00E67E0D" w:rsidRDefault="006A1CE4" w:rsidP="00E7499B">
            <w:pPr>
              <w:pStyle w:val="TAL"/>
              <w:rPr>
                <w:lang w:eastAsia="ja-JP"/>
              </w:rPr>
            </w:pPr>
          </w:p>
        </w:tc>
        <w:tc>
          <w:tcPr>
            <w:tcW w:w="1080" w:type="dxa"/>
          </w:tcPr>
          <w:p w14:paraId="2B230890" w14:textId="77777777" w:rsidR="006A1CE4" w:rsidRPr="00E67E0D" w:rsidRDefault="006A1CE4" w:rsidP="00E7499B">
            <w:pPr>
              <w:pStyle w:val="TAL"/>
              <w:jc w:val="center"/>
            </w:pPr>
            <w:r w:rsidRPr="00E67E0D">
              <w:t>YES</w:t>
            </w:r>
          </w:p>
        </w:tc>
        <w:tc>
          <w:tcPr>
            <w:tcW w:w="1080" w:type="dxa"/>
          </w:tcPr>
          <w:p w14:paraId="7A0C3854" w14:textId="77777777" w:rsidR="006A1CE4" w:rsidRPr="00E67E0D" w:rsidRDefault="006A1CE4" w:rsidP="00E7499B">
            <w:pPr>
              <w:pStyle w:val="TAL"/>
              <w:jc w:val="center"/>
            </w:pPr>
            <w:r w:rsidRPr="00E67E0D">
              <w:t>reject</w:t>
            </w:r>
          </w:p>
        </w:tc>
      </w:tr>
      <w:tr w:rsidR="006A1CE4" w:rsidRPr="00E67E0D" w14:paraId="5980A881" w14:textId="77777777" w:rsidTr="00E7499B">
        <w:tc>
          <w:tcPr>
            <w:tcW w:w="2160" w:type="dxa"/>
          </w:tcPr>
          <w:p w14:paraId="5DBF5C02" w14:textId="77777777" w:rsidR="006A1CE4" w:rsidRPr="00E67E0D" w:rsidRDefault="006A1CE4" w:rsidP="00E7499B">
            <w:pPr>
              <w:pStyle w:val="TAL"/>
              <w:ind w:left="75"/>
            </w:pPr>
            <w:r w:rsidRPr="00E67E0D">
              <w:rPr>
                <w:rFonts w:eastAsia="Batang"/>
              </w:rPr>
              <w:t>&gt;</w:t>
            </w:r>
            <w:r w:rsidRPr="00E67E0D">
              <w:rPr>
                <w:rFonts w:eastAsia="Batang"/>
                <w:b/>
                <w:bCs/>
              </w:rPr>
              <w:t>Served GUAMI Item</w:t>
            </w:r>
          </w:p>
        </w:tc>
        <w:tc>
          <w:tcPr>
            <w:tcW w:w="1080" w:type="dxa"/>
          </w:tcPr>
          <w:p w14:paraId="1139B1AA" w14:textId="77777777" w:rsidR="006A1CE4" w:rsidRPr="00E67E0D" w:rsidRDefault="006A1CE4" w:rsidP="00E7499B">
            <w:pPr>
              <w:pStyle w:val="TAL"/>
            </w:pPr>
          </w:p>
        </w:tc>
        <w:tc>
          <w:tcPr>
            <w:tcW w:w="1080" w:type="dxa"/>
          </w:tcPr>
          <w:p w14:paraId="6D6180AD" w14:textId="77777777" w:rsidR="006A1CE4" w:rsidRPr="00E67E0D" w:rsidRDefault="006A1CE4" w:rsidP="00E7499B">
            <w:pPr>
              <w:pStyle w:val="TAL"/>
              <w:rPr>
                <w:i/>
                <w:lang w:eastAsia="ja-JP"/>
              </w:rPr>
            </w:pPr>
            <w:r w:rsidRPr="00E67E0D">
              <w:rPr>
                <w:i/>
                <w:iCs/>
              </w:rPr>
              <w:t>1..&lt;maxnoofServedGUAMIs&gt;</w:t>
            </w:r>
          </w:p>
        </w:tc>
        <w:tc>
          <w:tcPr>
            <w:tcW w:w="1512" w:type="dxa"/>
          </w:tcPr>
          <w:p w14:paraId="50925659" w14:textId="77777777" w:rsidR="006A1CE4" w:rsidRPr="00E67E0D" w:rsidRDefault="006A1CE4" w:rsidP="00E7499B">
            <w:pPr>
              <w:pStyle w:val="TAL"/>
            </w:pPr>
          </w:p>
        </w:tc>
        <w:tc>
          <w:tcPr>
            <w:tcW w:w="1728" w:type="dxa"/>
          </w:tcPr>
          <w:p w14:paraId="19076495" w14:textId="77777777" w:rsidR="006A1CE4" w:rsidRPr="00E67E0D" w:rsidRDefault="006A1CE4" w:rsidP="00E7499B">
            <w:pPr>
              <w:pStyle w:val="TAL"/>
              <w:rPr>
                <w:lang w:eastAsia="ja-JP"/>
              </w:rPr>
            </w:pPr>
          </w:p>
        </w:tc>
        <w:tc>
          <w:tcPr>
            <w:tcW w:w="1080" w:type="dxa"/>
          </w:tcPr>
          <w:p w14:paraId="4BAA7036" w14:textId="77777777" w:rsidR="006A1CE4" w:rsidRPr="00E67E0D" w:rsidRDefault="006A1CE4" w:rsidP="00E7499B">
            <w:pPr>
              <w:pStyle w:val="TAL"/>
              <w:jc w:val="center"/>
            </w:pPr>
            <w:r w:rsidRPr="00E67E0D">
              <w:t>-</w:t>
            </w:r>
          </w:p>
        </w:tc>
        <w:tc>
          <w:tcPr>
            <w:tcW w:w="1080" w:type="dxa"/>
          </w:tcPr>
          <w:p w14:paraId="649F976A" w14:textId="77777777" w:rsidR="006A1CE4" w:rsidRPr="00E67E0D" w:rsidRDefault="006A1CE4" w:rsidP="00E7499B">
            <w:pPr>
              <w:pStyle w:val="TAL"/>
              <w:jc w:val="center"/>
            </w:pPr>
          </w:p>
        </w:tc>
      </w:tr>
      <w:tr w:rsidR="006A1CE4" w:rsidRPr="00E67E0D" w14:paraId="67A79B19" w14:textId="77777777" w:rsidTr="00E7499B">
        <w:tc>
          <w:tcPr>
            <w:tcW w:w="2160" w:type="dxa"/>
          </w:tcPr>
          <w:p w14:paraId="37CD4564" w14:textId="77777777" w:rsidR="006A1CE4" w:rsidRPr="00E67E0D" w:rsidRDefault="006A1CE4" w:rsidP="00E7499B">
            <w:pPr>
              <w:pStyle w:val="TAL"/>
              <w:ind w:left="165"/>
            </w:pPr>
            <w:r w:rsidRPr="00E67E0D">
              <w:rPr>
                <w:rFonts w:eastAsia="Batang"/>
              </w:rPr>
              <w:t>&gt;&gt;GUAMI</w:t>
            </w:r>
          </w:p>
        </w:tc>
        <w:tc>
          <w:tcPr>
            <w:tcW w:w="1080" w:type="dxa"/>
          </w:tcPr>
          <w:p w14:paraId="58EBCFB7" w14:textId="77777777" w:rsidR="006A1CE4" w:rsidRPr="00E67E0D" w:rsidRDefault="006A1CE4" w:rsidP="00E7499B">
            <w:pPr>
              <w:pStyle w:val="TAL"/>
            </w:pPr>
            <w:r w:rsidRPr="00E67E0D">
              <w:t>M</w:t>
            </w:r>
          </w:p>
        </w:tc>
        <w:tc>
          <w:tcPr>
            <w:tcW w:w="1080" w:type="dxa"/>
          </w:tcPr>
          <w:p w14:paraId="698C76C5" w14:textId="77777777" w:rsidR="006A1CE4" w:rsidRPr="00E67E0D" w:rsidRDefault="006A1CE4" w:rsidP="00E7499B">
            <w:pPr>
              <w:pStyle w:val="TAL"/>
              <w:rPr>
                <w:i/>
                <w:lang w:eastAsia="ja-JP"/>
              </w:rPr>
            </w:pPr>
          </w:p>
        </w:tc>
        <w:tc>
          <w:tcPr>
            <w:tcW w:w="1512" w:type="dxa"/>
          </w:tcPr>
          <w:p w14:paraId="4CB554DC" w14:textId="77777777" w:rsidR="006A1CE4" w:rsidRPr="00E67E0D" w:rsidRDefault="006A1CE4" w:rsidP="00E7499B">
            <w:pPr>
              <w:pStyle w:val="TAL"/>
            </w:pPr>
            <w:r w:rsidRPr="00E67E0D">
              <w:t>9.3.3.3</w:t>
            </w:r>
          </w:p>
        </w:tc>
        <w:tc>
          <w:tcPr>
            <w:tcW w:w="1728" w:type="dxa"/>
          </w:tcPr>
          <w:p w14:paraId="638547F9" w14:textId="77777777" w:rsidR="006A1CE4" w:rsidRPr="00E67E0D" w:rsidRDefault="006A1CE4" w:rsidP="00E7499B">
            <w:pPr>
              <w:pStyle w:val="TAL"/>
              <w:rPr>
                <w:lang w:eastAsia="ja-JP"/>
              </w:rPr>
            </w:pPr>
          </w:p>
        </w:tc>
        <w:tc>
          <w:tcPr>
            <w:tcW w:w="1080" w:type="dxa"/>
          </w:tcPr>
          <w:p w14:paraId="0B270350" w14:textId="77777777" w:rsidR="006A1CE4" w:rsidRPr="00E67E0D" w:rsidRDefault="006A1CE4" w:rsidP="00E7499B">
            <w:pPr>
              <w:pStyle w:val="TAL"/>
              <w:jc w:val="center"/>
            </w:pPr>
            <w:r w:rsidRPr="00E67E0D">
              <w:t>-</w:t>
            </w:r>
          </w:p>
        </w:tc>
        <w:tc>
          <w:tcPr>
            <w:tcW w:w="1080" w:type="dxa"/>
          </w:tcPr>
          <w:p w14:paraId="72B6BE18" w14:textId="77777777" w:rsidR="006A1CE4" w:rsidRPr="00E67E0D" w:rsidRDefault="006A1CE4" w:rsidP="00E7499B">
            <w:pPr>
              <w:pStyle w:val="TAL"/>
              <w:jc w:val="center"/>
            </w:pPr>
          </w:p>
        </w:tc>
      </w:tr>
      <w:tr w:rsidR="006A1CE4" w:rsidRPr="00E67E0D" w14:paraId="1A3A2573" w14:textId="77777777" w:rsidTr="00E7499B">
        <w:tc>
          <w:tcPr>
            <w:tcW w:w="2160" w:type="dxa"/>
          </w:tcPr>
          <w:p w14:paraId="23F5FC01" w14:textId="77777777" w:rsidR="006A1CE4" w:rsidRPr="00E67E0D" w:rsidRDefault="006A1CE4" w:rsidP="00E7499B">
            <w:pPr>
              <w:pStyle w:val="TAL"/>
              <w:ind w:left="165"/>
            </w:pPr>
            <w:r w:rsidRPr="00E67E0D">
              <w:rPr>
                <w:rFonts w:eastAsia="Batang"/>
              </w:rPr>
              <w:t>&gt;&gt;Backup AMF Name</w:t>
            </w:r>
          </w:p>
        </w:tc>
        <w:tc>
          <w:tcPr>
            <w:tcW w:w="1080" w:type="dxa"/>
          </w:tcPr>
          <w:p w14:paraId="2ED177C0" w14:textId="77777777" w:rsidR="006A1CE4" w:rsidRPr="00E67E0D" w:rsidRDefault="006A1CE4" w:rsidP="00E7499B">
            <w:pPr>
              <w:pStyle w:val="TAL"/>
            </w:pPr>
            <w:r w:rsidRPr="00E67E0D">
              <w:t>O</w:t>
            </w:r>
          </w:p>
        </w:tc>
        <w:tc>
          <w:tcPr>
            <w:tcW w:w="1080" w:type="dxa"/>
          </w:tcPr>
          <w:p w14:paraId="34EBBBDF" w14:textId="77777777" w:rsidR="006A1CE4" w:rsidRPr="00E67E0D" w:rsidRDefault="006A1CE4" w:rsidP="00E7499B">
            <w:pPr>
              <w:pStyle w:val="TAL"/>
              <w:rPr>
                <w:i/>
                <w:lang w:eastAsia="ja-JP"/>
              </w:rPr>
            </w:pPr>
          </w:p>
        </w:tc>
        <w:tc>
          <w:tcPr>
            <w:tcW w:w="1512" w:type="dxa"/>
          </w:tcPr>
          <w:p w14:paraId="5293198D" w14:textId="77777777" w:rsidR="006A1CE4" w:rsidRPr="00E67E0D" w:rsidRDefault="006A1CE4" w:rsidP="00E7499B">
            <w:pPr>
              <w:pStyle w:val="TAL"/>
            </w:pPr>
            <w:r w:rsidRPr="00E67E0D">
              <w:t>AMF Name</w:t>
            </w:r>
          </w:p>
          <w:p w14:paraId="70481142" w14:textId="77777777" w:rsidR="006A1CE4" w:rsidRPr="00E67E0D" w:rsidRDefault="006A1CE4" w:rsidP="00E7499B">
            <w:pPr>
              <w:pStyle w:val="TAL"/>
            </w:pPr>
            <w:r w:rsidRPr="00E67E0D">
              <w:t>9.3.3.21</w:t>
            </w:r>
          </w:p>
        </w:tc>
        <w:tc>
          <w:tcPr>
            <w:tcW w:w="1728" w:type="dxa"/>
          </w:tcPr>
          <w:p w14:paraId="17CB056B" w14:textId="77777777" w:rsidR="006A1CE4" w:rsidRPr="00E67E0D" w:rsidRDefault="006A1CE4" w:rsidP="00E7499B">
            <w:pPr>
              <w:pStyle w:val="TAL"/>
              <w:rPr>
                <w:lang w:eastAsia="ja-JP"/>
              </w:rPr>
            </w:pPr>
          </w:p>
        </w:tc>
        <w:tc>
          <w:tcPr>
            <w:tcW w:w="1080" w:type="dxa"/>
          </w:tcPr>
          <w:p w14:paraId="629B97D6" w14:textId="77777777" w:rsidR="006A1CE4" w:rsidRPr="00E67E0D" w:rsidRDefault="006A1CE4" w:rsidP="00E7499B">
            <w:pPr>
              <w:pStyle w:val="TAL"/>
              <w:jc w:val="center"/>
            </w:pPr>
            <w:r w:rsidRPr="00E67E0D">
              <w:t>-</w:t>
            </w:r>
          </w:p>
        </w:tc>
        <w:tc>
          <w:tcPr>
            <w:tcW w:w="1080" w:type="dxa"/>
          </w:tcPr>
          <w:p w14:paraId="061CCEE7" w14:textId="77777777" w:rsidR="006A1CE4" w:rsidRPr="00E67E0D" w:rsidRDefault="006A1CE4" w:rsidP="00E7499B">
            <w:pPr>
              <w:pStyle w:val="TAL"/>
              <w:jc w:val="center"/>
            </w:pPr>
          </w:p>
        </w:tc>
      </w:tr>
      <w:tr w:rsidR="006A1CE4" w:rsidRPr="00E67E0D" w14:paraId="718B4C25" w14:textId="77777777" w:rsidTr="00E7499B">
        <w:tc>
          <w:tcPr>
            <w:tcW w:w="2160" w:type="dxa"/>
          </w:tcPr>
          <w:p w14:paraId="43BB62BA" w14:textId="77777777" w:rsidR="006A1CE4" w:rsidRPr="00E67E0D" w:rsidRDefault="006A1CE4" w:rsidP="00E7499B">
            <w:pPr>
              <w:pStyle w:val="TAL"/>
            </w:pPr>
            <w:r w:rsidRPr="00E67E0D">
              <w:t>Relative AMF Capacity</w:t>
            </w:r>
          </w:p>
        </w:tc>
        <w:tc>
          <w:tcPr>
            <w:tcW w:w="1080" w:type="dxa"/>
          </w:tcPr>
          <w:p w14:paraId="06C74B05" w14:textId="77777777" w:rsidR="006A1CE4" w:rsidRPr="00E67E0D" w:rsidRDefault="006A1CE4" w:rsidP="00E7499B">
            <w:pPr>
              <w:pStyle w:val="TAL"/>
            </w:pPr>
            <w:r w:rsidRPr="00E67E0D">
              <w:t>O</w:t>
            </w:r>
          </w:p>
        </w:tc>
        <w:tc>
          <w:tcPr>
            <w:tcW w:w="1080" w:type="dxa"/>
          </w:tcPr>
          <w:p w14:paraId="2695C34E" w14:textId="77777777" w:rsidR="006A1CE4" w:rsidRPr="00E67E0D" w:rsidRDefault="006A1CE4" w:rsidP="00E7499B">
            <w:pPr>
              <w:pStyle w:val="TAL"/>
              <w:rPr>
                <w:i/>
                <w:lang w:eastAsia="ja-JP"/>
              </w:rPr>
            </w:pPr>
          </w:p>
        </w:tc>
        <w:tc>
          <w:tcPr>
            <w:tcW w:w="1512" w:type="dxa"/>
          </w:tcPr>
          <w:p w14:paraId="5A723B8F" w14:textId="77777777" w:rsidR="006A1CE4" w:rsidRPr="00E67E0D" w:rsidRDefault="006A1CE4" w:rsidP="00E7499B">
            <w:pPr>
              <w:pStyle w:val="TAL"/>
            </w:pPr>
            <w:r w:rsidRPr="00E67E0D">
              <w:t>9.3.1.32</w:t>
            </w:r>
          </w:p>
        </w:tc>
        <w:tc>
          <w:tcPr>
            <w:tcW w:w="1728" w:type="dxa"/>
          </w:tcPr>
          <w:p w14:paraId="6B63CDF0" w14:textId="77777777" w:rsidR="006A1CE4" w:rsidRPr="00E67E0D" w:rsidRDefault="006A1CE4" w:rsidP="00E7499B">
            <w:pPr>
              <w:pStyle w:val="TAL"/>
              <w:rPr>
                <w:lang w:eastAsia="ja-JP"/>
              </w:rPr>
            </w:pPr>
          </w:p>
        </w:tc>
        <w:tc>
          <w:tcPr>
            <w:tcW w:w="1080" w:type="dxa"/>
          </w:tcPr>
          <w:p w14:paraId="6EE06D17" w14:textId="77777777" w:rsidR="006A1CE4" w:rsidRPr="00E67E0D" w:rsidRDefault="006A1CE4" w:rsidP="00E7499B">
            <w:pPr>
              <w:pStyle w:val="TAL"/>
              <w:jc w:val="center"/>
            </w:pPr>
            <w:r w:rsidRPr="00E67E0D">
              <w:t>YES</w:t>
            </w:r>
          </w:p>
        </w:tc>
        <w:tc>
          <w:tcPr>
            <w:tcW w:w="1080" w:type="dxa"/>
          </w:tcPr>
          <w:p w14:paraId="32C603C4" w14:textId="77777777" w:rsidR="006A1CE4" w:rsidRPr="00E67E0D" w:rsidRDefault="006A1CE4" w:rsidP="00E7499B">
            <w:pPr>
              <w:pStyle w:val="TAL"/>
              <w:jc w:val="center"/>
            </w:pPr>
            <w:r w:rsidRPr="00E67E0D">
              <w:t>ignore</w:t>
            </w:r>
          </w:p>
        </w:tc>
      </w:tr>
      <w:tr w:rsidR="006A1CE4" w:rsidRPr="00E67E0D" w:rsidDel="00A523F9" w14:paraId="0E4F362B" w14:textId="77777777" w:rsidTr="00E7499B">
        <w:tc>
          <w:tcPr>
            <w:tcW w:w="2160" w:type="dxa"/>
          </w:tcPr>
          <w:p w14:paraId="07F50E66" w14:textId="77777777" w:rsidR="006A1CE4" w:rsidRPr="00E67E0D" w:rsidDel="00A523F9" w:rsidRDefault="006A1CE4" w:rsidP="00E7499B">
            <w:pPr>
              <w:pStyle w:val="TAL"/>
              <w:rPr>
                <w:rFonts w:eastAsia="Batang" w:cs="Arial"/>
              </w:rPr>
            </w:pPr>
            <w:r w:rsidRPr="00E67E0D">
              <w:rPr>
                <w:rFonts w:eastAsia="Batang" w:cs="Arial"/>
                <w:b/>
              </w:rPr>
              <w:t>PLMN Support List</w:t>
            </w:r>
          </w:p>
        </w:tc>
        <w:tc>
          <w:tcPr>
            <w:tcW w:w="1080" w:type="dxa"/>
          </w:tcPr>
          <w:p w14:paraId="5F360258" w14:textId="77777777" w:rsidR="006A1CE4" w:rsidRPr="00E67E0D" w:rsidDel="00A523F9" w:rsidRDefault="006A1CE4" w:rsidP="00E7499B">
            <w:pPr>
              <w:pStyle w:val="TAL"/>
            </w:pPr>
          </w:p>
        </w:tc>
        <w:tc>
          <w:tcPr>
            <w:tcW w:w="1080" w:type="dxa"/>
          </w:tcPr>
          <w:p w14:paraId="3604D903" w14:textId="77777777" w:rsidR="006A1CE4" w:rsidRPr="00E67E0D" w:rsidDel="00A523F9" w:rsidRDefault="006A1CE4" w:rsidP="00E7499B">
            <w:pPr>
              <w:pStyle w:val="TAL"/>
              <w:rPr>
                <w:i/>
                <w:lang w:eastAsia="ja-JP"/>
              </w:rPr>
            </w:pPr>
            <w:r w:rsidRPr="00E67E0D">
              <w:rPr>
                <w:i/>
                <w:lang w:eastAsia="ja-JP"/>
              </w:rPr>
              <w:t>0..1</w:t>
            </w:r>
          </w:p>
        </w:tc>
        <w:tc>
          <w:tcPr>
            <w:tcW w:w="1512" w:type="dxa"/>
          </w:tcPr>
          <w:p w14:paraId="73062945" w14:textId="77777777" w:rsidR="006A1CE4" w:rsidRPr="00E67E0D" w:rsidDel="00A523F9" w:rsidRDefault="006A1CE4" w:rsidP="00E7499B">
            <w:pPr>
              <w:pStyle w:val="TAL"/>
            </w:pPr>
          </w:p>
        </w:tc>
        <w:tc>
          <w:tcPr>
            <w:tcW w:w="1728" w:type="dxa"/>
          </w:tcPr>
          <w:p w14:paraId="4E6A2C75" w14:textId="77777777" w:rsidR="006A1CE4" w:rsidRPr="00E67E0D" w:rsidDel="00A523F9" w:rsidRDefault="006A1CE4" w:rsidP="00E7499B">
            <w:pPr>
              <w:pStyle w:val="TAL"/>
            </w:pPr>
          </w:p>
        </w:tc>
        <w:tc>
          <w:tcPr>
            <w:tcW w:w="1080" w:type="dxa"/>
          </w:tcPr>
          <w:p w14:paraId="5A387006" w14:textId="77777777" w:rsidR="006A1CE4" w:rsidRPr="00E67E0D" w:rsidDel="00A523F9" w:rsidRDefault="006A1CE4" w:rsidP="00E7499B">
            <w:pPr>
              <w:pStyle w:val="TAL"/>
              <w:jc w:val="center"/>
            </w:pPr>
            <w:r w:rsidRPr="00E67E0D">
              <w:t>YES</w:t>
            </w:r>
          </w:p>
        </w:tc>
        <w:tc>
          <w:tcPr>
            <w:tcW w:w="1080" w:type="dxa"/>
          </w:tcPr>
          <w:p w14:paraId="422E891F" w14:textId="77777777" w:rsidR="006A1CE4" w:rsidRPr="00E67E0D" w:rsidDel="00A523F9" w:rsidRDefault="006A1CE4" w:rsidP="00E7499B">
            <w:pPr>
              <w:pStyle w:val="TAL"/>
              <w:jc w:val="center"/>
            </w:pPr>
            <w:r w:rsidRPr="00E67E0D">
              <w:t>reject</w:t>
            </w:r>
          </w:p>
        </w:tc>
      </w:tr>
      <w:tr w:rsidR="006A1CE4" w:rsidRPr="00E67E0D" w:rsidDel="00A523F9" w14:paraId="7231E294" w14:textId="77777777" w:rsidTr="00E7499B">
        <w:tc>
          <w:tcPr>
            <w:tcW w:w="2160" w:type="dxa"/>
          </w:tcPr>
          <w:p w14:paraId="0FDDC32D" w14:textId="77777777" w:rsidR="006A1CE4" w:rsidRPr="00E67E0D" w:rsidDel="00A523F9" w:rsidRDefault="006A1CE4" w:rsidP="00E7499B">
            <w:pPr>
              <w:pStyle w:val="TAL"/>
              <w:ind w:left="75"/>
              <w:rPr>
                <w:rFonts w:eastAsia="Batang" w:cs="Arial"/>
              </w:rPr>
            </w:pPr>
            <w:r w:rsidRPr="00E67E0D">
              <w:rPr>
                <w:rFonts w:eastAsia="Batang" w:cs="Arial"/>
                <w:b/>
              </w:rPr>
              <w:t>&gt;PLMN Support Item</w:t>
            </w:r>
          </w:p>
        </w:tc>
        <w:tc>
          <w:tcPr>
            <w:tcW w:w="1080" w:type="dxa"/>
          </w:tcPr>
          <w:p w14:paraId="499547A0" w14:textId="77777777" w:rsidR="006A1CE4" w:rsidRPr="00E67E0D" w:rsidDel="00A523F9" w:rsidRDefault="006A1CE4" w:rsidP="00E7499B">
            <w:pPr>
              <w:pStyle w:val="TAL"/>
            </w:pPr>
          </w:p>
        </w:tc>
        <w:tc>
          <w:tcPr>
            <w:tcW w:w="1080" w:type="dxa"/>
          </w:tcPr>
          <w:p w14:paraId="7EE99A64" w14:textId="77777777" w:rsidR="006A1CE4" w:rsidRPr="00E67E0D" w:rsidDel="00A523F9" w:rsidRDefault="006A1CE4" w:rsidP="00E7499B">
            <w:pPr>
              <w:pStyle w:val="TAL"/>
              <w:rPr>
                <w:i/>
                <w:lang w:eastAsia="ja-JP"/>
              </w:rPr>
            </w:pPr>
            <w:r w:rsidRPr="00E67E0D">
              <w:rPr>
                <w:i/>
                <w:lang w:eastAsia="ja-JP"/>
              </w:rPr>
              <w:t>1..&lt;maxnoofPLMNs&gt;</w:t>
            </w:r>
          </w:p>
        </w:tc>
        <w:tc>
          <w:tcPr>
            <w:tcW w:w="1512" w:type="dxa"/>
          </w:tcPr>
          <w:p w14:paraId="62D4E34A" w14:textId="77777777" w:rsidR="006A1CE4" w:rsidRPr="00E67E0D" w:rsidDel="00A523F9" w:rsidRDefault="006A1CE4" w:rsidP="00E7499B">
            <w:pPr>
              <w:pStyle w:val="TAL"/>
            </w:pPr>
          </w:p>
        </w:tc>
        <w:tc>
          <w:tcPr>
            <w:tcW w:w="1728" w:type="dxa"/>
          </w:tcPr>
          <w:p w14:paraId="1C207C8E" w14:textId="77777777" w:rsidR="006A1CE4" w:rsidRPr="00E67E0D" w:rsidDel="00A523F9" w:rsidRDefault="006A1CE4" w:rsidP="00E7499B">
            <w:pPr>
              <w:pStyle w:val="TAL"/>
            </w:pPr>
          </w:p>
        </w:tc>
        <w:tc>
          <w:tcPr>
            <w:tcW w:w="1080" w:type="dxa"/>
          </w:tcPr>
          <w:p w14:paraId="255711EE" w14:textId="77777777" w:rsidR="006A1CE4" w:rsidRPr="00E67E0D" w:rsidDel="00A523F9" w:rsidRDefault="006A1CE4" w:rsidP="00E7499B">
            <w:pPr>
              <w:pStyle w:val="TAL"/>
              <w:jc w:val="center"/>
            </w:pPr>
            <w:r w:rsidRPr="00E67E0D">
              <w:t>-</w:t>
            </w:r>
          </w:p>
        </w:tc>
        <w:tc>
          <w:tcPr>
            <w:tcW w:w="1080" w:type="dxa"/>
          </w:tcPr>
          <w:p w14:paraId="18578FBC" w14:textId="77777777" w:rsidR="006A1CE4" w:rsidRPr="00E67E0D" w:rsidDel="00A523F9" w:rsidRDefault="006A1CE4" w:rsidP="00E7499B">
            <w:pPr>
              <w:pStyle w:val="TAL"/>
              <w:jc w:val="center"/>
            </w:pPr>
          </w:p>
        </w:tc>
      </w:tr>
      <w:tr w:rsidR="006A1CE4" w:rsidRPr="00E67E0D" w:rsidDel="00A523F9" w14:paraId="6219CD59" w14:textId="77777777" w:rsidTr="00E7499B">
        <w:tc>
          <w:tcPr>
            <w:tcW w:w="2160" w:type="dxa"/>
          </w:tcPr>
          <w:p w14:paraId="7ECE4C4F" w14:textId="77777777" w:rsidR="006A1CE4" w:rsidRPr="00E67E0D" w:rsidDel="00A523F9" w:rsidRDefault="006A1CE4" w:rsidP="00E7499B">
            <w:pPr>
              <w:pStyle w:val="TAL"/>
              <w:ind w:left="165"/>
              <w:rPr>
                <w:rFonts w:eastAsia="Batang" w:cs="Arial"/>
              </w:rPr>
            </w:pPr>
            <w:r w:rsidRPr="00E67E0D">
              <w:rPr>
                <w:rFonts w:eastAsia="Batang" w:cs="Arial"/>
              </w:rPr>
              <w:t>&gt;&gt;PLMN Identity</w:t>
            </w:r>
          </w:p>
        </w:tc>
        <w:tc>
          <w:tcPr>
            <w:tcW w:w="1080" w:type="dxa"/>
          </w:tcPr>
          <w:p w14:paraId="4B527F57" w14:textId="77777777" w:rsidR="006A1CE4" w:rsidRPr="00E67E0D" w:rsidDel="00A523F9" w:rsidRDefault="006A1CE4" w:rsidP="00E7499B">
            <w:pPr>
              <w:pStyle w:val="TAL"/>
            </w:pPr>
            <w:r w:rsidRPr="00E67E0D">
              <w:rPr>
                <w:rFonts w:cs="Arial"/>
              </w:rPr>
              <w:t>M</w:t>
            </w:r>
          </w:p>
        </w:tc>
        <w:tc>
          <w:tcPr>
            <w:tcW w:w="1080" w:type="dxa"/>
          </w:tcPr>
          <w:p w14:paraId="36EC0433" w14:textId="77777777" w:rsidR="006A1CE4" w:rsidRPr="00E67E0D" w:rsidDel="00A523F9" w:rsidRDefault="006A1CE4" w:rsidP="00E7499B">
            <w:pPr>
              <w:pStyle w:val="TAL"/>
              <w:rPr>
                <w:i/>
                <w:lang w:eastAsia="ja-JP"/>
              </w:rPr>
            </w:pPr>
          </w:p>
        </w:tc>
        <w:tc>
          <w:tcPr>
            <w:tcW w:w="1512" w:type="dxa"/>
          </w:tcPr>
          <w:p w14:paraId="1769D8F8" w14:textId="77777777" w:rsidR="006A1CE4" w:rsidRPr="00E67E0D" w:rsidDel="00A523F9" w:rsidRDefault="006A1CE4" w:rsidP="00E7499B">
            <w:pPr>
              <w:pStyle w:val="TAL"/>
            </w:pPr>
            <w:r w:rsidRPr="00E67E0D">
              <w:rPr>
                <w:lang w:eastAsia="ja-JP"/>
              </w:rPr>
              <w:t>9.3.3.5</w:t>
            </w:r>
          </w:p>
        </w:tc>
        <w:tc>
          <w:tcPr>
            <w:tcW w:w="1728" w:type="dxa"/>
          </w:tcPr>
          <w:p w14:paraId="52B55DA9" w14:textId="77777777" w:rsidR="006A1CE4" w:rsidRPr="00E67E0D" w:rsidDel="00A523F9" w:rsidRDefault="006A1CE4" w:rsidP="00E7499B">
            <w:pPr>
              <w:pStyle w:val="TAL"/>
            </w:pPr>
          </w:p>
        </w:tc>
        <w:tc>
          <w:tcPr>
            <w:tcW w:w="1080" w:type="dxa"/>
          </w:tcPr>
          <w:p w14:paraId="12D705BF" w14:textId="77777777" w:rsidR="006A1CE4" w:rsidRPr="00E67E0D" w:rsidDel="00A523F9" w:rsidRDefault="006A1CE4" w:rsidP="00E7499B">
            <w:pPr>
              <w:pStyle w:val="TAL"/>
              <w:jc w:val="center"/>
            </w:pPr>
            <w:r w:rsidRPr="00E67E0D">
              <w:t>-</w:t>
            </w:r>
          </w:p>
        </w:tc>
        <w:tc>
          <w:tcPr>
            <w:tcW w:w="1080" w:type="dxa"/>
          </w:tcPr>
          <w:p w14:paraId="5E0432B2" w14:textId="77777777" w:rsidR="006A1CE4" w:rsidRPr="00E67E0D" w:rsidDel="00A523F9" w:rsidRDefault="006A1CE4" w:rsidP="00E7499B">
            <w:pPr>
              <w:pStyle w:val="TAL"/>
              <w:jc w:val="center"/>
            </w:pPr>
          </w:p>
        </w:tc>
      </w:tr>
      <w:tr w:rsidR="006A1CE4" w:rsidRPr="00E67E0D" w:rsidDel="00A523F9" w14:paraId="5AF49F9B" w14:textId="77777777" w:rsidTr="00E7499B">
        <w:tc>
          <w:tcPr>
            <w:tcW w:w="2160" w:type="dxa"/>
          </w:tcPr>
          <w:p w14:paraId="12E7C4BF" w14:textId="77777777" w:rsidR="006A1CE4" w:rsidRPr="00E67E0D" w:rsidDel="00A523F9" w:rsidRDefault="006A1CE4" w:rsidP="00E7499B">
            <w:pPr>
              <w:pStyle w:val="TAL"/>
              <w:ind w:left="165"/>
              <w:rPr>
                <w:rFonts w:eastAsia="Batang" w:cs="Arial"/>
              </w:rPr>
            </w:pPr>
            <w:r w:rsidRPr="00E67E0D">
              <w:rPr>
                <w:rFonts w:eastAsia="Batang" w:cs="Arial"/>
              </w:rPr>
              <w:t>&gt;&gt;Slice Support List</w:t>
            </w:r>
          </w:p>
        </w:tc>
        <w:tc>
          <w:tcPr>
            <w:tcW w:w="1080" w:type="dxa"/>
          </w:tcPr>
          <w:p w14:paraId="60739F10" w14:textId="77777777" w:rsidR="006A1CE4" w:rsidRPr="00E67E0D" w:rsidDel="00A523F9" w:rsidRDefault="006A1CE4" w:rsidP="00E7499B">
            <w:pPr>
              <w:pStyle w:val="TAL"/>
            </w:pPr>
            <w:r w:rsidRPr="00E67E0D">
              <w:rPr>
                <w:rFonts w:cs="Arial"/>
              </w:rPr>
              <w:t>M</w:t>
            </w:r>
          </w:p>
        </w:tc>
        <w:tc>
          <w:tcPr>
            <w:tcW w:w="1080" w:type="dxa"/>
          </w:tcPr>
          <w:p w14:paraId="4EAA142F" w14:textId="77777777" w:rsidR="006A1CE4" w:rsidRPr="00E67E0D" w:rsidDel="00A523F9" w:rsidRDefault="006A1CE4" w:rsidP="00E7499B">
            <w:pPr>
              <w:pStyle w:val="TAL"/>
              <w:rPr>
                <w:i/>
                <w:lang w:eastAsia="ja-JP"/>
              </w:rPr>
            </w:pPr>
          </w:p>
        </w:tc>
        <w:tc>
          <w:tcPr>
            <w:tcW w:w="1512" w:type="dxa"/>
          </w:tcPr>
          <w:p w14:paraId="6DD53413" w14:textId="77777777" w:rsidR="006A1CE4" w:rsidRPr="00E67E0D" w:rsidDel="00A523F9" w:rsidRDefault="006A1CE4" w:rsidP="00E7499B">
            <w:pPr>
              <w:pStyle w:val="TAL"/>
            </w:pPr>
            <w:r w:rsidRPr="00E67E0D">
              <w:t>9.3.1.17</w:t>
            </w:r>
          </w:p>
        </w:tc>
        <w:tc>
          <w:tcPr>
            <w:tcW w:w="1728" w:type="dxa"/>
          </w:tcPr>
          <w:p w14:paraId="273BB769" w14:textId="77777777" w:rsidR="006A1CE4" w:rsidRPr="00E67E0D" w:rsidDel="00A523F9" w:rsidRDefault="006A1CE4" w:rsidP="00E7499B">
            <w:pPr>
              <w:pStyle w:val="TAL"/>
            </w:pPr>
            <w:r w:rsidRPr="00E67E0D">
              <w:t>Supported S-NSSAIs per PLMN</w:t>
            </w:r>
          </w:p>
        </w:tc>
        <w:tc>
          <w:tcPr>
            <w:tcW w:w="1080" w:type="dxa"/>
          </w:tcPr>
          <w:p w14:paraId="38F81063" w14:textId="77777777" w:rsidR="006A1CE4" w:rsidRPr="00E67E0D" w:rsidDel="00A523F9" w:rsidRDefault="006A1CE4" w:rsidP="00E7499B">
            <w:pPr>
              <w:pStyle w:val="TAL"/>
              <w:jc w:val="center"/>
            </w:pPr>
            <w:r w:rsidRPr="00E67E0D">
              <w:t>-</w:t>
            </w:r>
          </w:p>
        </w:tc>
        <w:tc>
          <w:tcPr>
            <w:tcW w:w="1080" w:type="dxa"/>
          </w:tcPr>
          <w:p w14:paraId="1F996641" w14:textId="77777777" w:rsidR="006A1CE4" w:rsidRPr="00E67E0D" w:rsidDel="00A523F9" w:rsidRDefault="006A1CE4" w:rsidP="00E7499B">
            <w:pPr>
              <w:pStyle w:val="TAL"/>
              <w:jc w:val="center"/>
            </w:pPr>
          </w:p>
        </w:tc>
      </w:tr>
      <w:tr w:rsidR="006A1CE4" w:rsidRPr="00E67E0D" w14:paraId="018DDF6E" w14:textId="77777777" w:rsidTr="00E7499B">
        <w:tc>
          <w:tcPr>
            <w:tcW w:w="2160" w:type="dxa"/>
          </w:tcPr>
          <w:p w14:paraId="759BEEE6" w14:textId="77777777" w:rsidR="006A1CE4" w:rsidRPr="00E67E0D" w:rsidRDefault="006A1CE4" w:rsidP="00E7499B">
            <w:pPr>
              <w:pStyle w:val="TAL"/>
              <w:rPr>
                <w:rFonts w:eastAsia="Batang" w:cs="Arial"/>
                <w:b/>
              </w:rPr>
            </w:pPr>
            <w:r w:rsidRPr="00E67E0D">
              <w:rPr>
                <w:rFonts w:eastAsia="Batang" w:cs="Arial"/>
                <w:b/>
              </w:rPr>
              <w:t xml:space="preserve">AMF TNL Association to Add List </w:t>
            </w:r>
          </w:p>
        </w:tc>
        <w:tc>
          <w:tcPr>
            <w:tcW w:w="1080" w:type="dxa"/>
          </w:tcPr>
          <w:p w14:paraId="7A28D57A" w14:textId="77777777" w:rsidR="006A1CE4" w:rsidRPr="00E67E0D" w:rsidRDefault="006A1CE4" w:rsidP="00E7499B">
            <w:pPr>
              <w:pStyle w:val="TAL"/>
            </w:pPr>
          </w:p>
        </w:tc>
        <w:tc>
          <w:tcPr>
            <w:tcW w:w="1080" w:type="dxa"/>
          </w:tcPr>
          <w:p w14:paraId="0B92A721" w14:textId="77777777" w:rsidR="006A1CE4" w:rsidRPr="00E67E0D" w:rsidRDefault="006A1CE4" w:rsidP="00E7499B">
            <w:pPr>
              <w:pStyle w:val="TAL"/>
              <w:rPr>
                <w:i/>
                <w:lang w:eastAsia="ja-JP"/>
              </w:rPr>
            </w:pPr>
            <w:r w:rsidRPr="00E67E0D">
              <w:rPr>
                <w:i/>
              </w:rPr>
              <w:t>0..1</w:t>
            </w:r>
          </w:p>
        </w:tc>
        <w:tc>
          <w:tcPr>
            <w:tcW w:w="1512" w:type="dxa"/>
          </w:tcPr>
          <w:p w14:paraId="14224F91" w14:textId="77777777" w:rsidR="006A1CE4" w:rsidRPr="00E67E0D" w:rsidRDefault="006A1CE4" w:rsidP="00E7499B">
            <w:pPr>
              <w:pStyle w:val="TAL"/>
            </w:pPr>
          </w:p>
        </w:tc>
        <w:tc>
          <w:tcPr>
            <w:tcW w:w="1728" w:type="dxa"/>
          </w:tcPr>
          <w:p w14:paraId="03533875" w14:textId="77777777" w:rsidR="006A1CE4" w:rsidRPr="00E67E0D" w:rsidRDefault="006A1CE4" w:rsidP="00E7499B">
            <w:pPr>
              <w:pStyle w:val="TAL"/>
            </w:pPr>
          </w:p>
        </w:tc>
        <w:tc>
          <w:tcPr>
            <w:tcW w:w="1080" w:type="dxa"/>
          </w:tcPr>
          <w:p w14:paraId="2AA99E9F" w14:textId="77777777" w:rsidR="006A1CE4" w:rsidRPr="00E67E0D" w:rsidRDefault="006A1CE4" w:rsidP="00E7499B">
            <w:pPr>
              <w:pStyle w:val="TAL"/>
              <w:jc w:val="center"/>
            </w:pPr>
            <w:r w:rsidRPr="00E67E0D">
              <w:t>YES</w:t>
            </w:r>
          </w:p>
        </w:tc>
        <w:tc>
          <w:tcPr>
            <w:tcW w:w="1080" w:type="dxa"/>
          </w:tcPr>
          <w:p w14:paraId="4837037E" w14:textId="77777777" w:rsidR="006A1CE4" w:rsidRPr="00E67E0D" w:rsidRDefault="006A1CE4" w:rsidP="00E7499B">
            <w:pPr>
              <w:pStyle w:val="TAL"/>
              <w:jc w:val="center"/>
            </w:pPr>
            <w:r w:rsidRPr="00E67E0D">
              <w:t>ignore</w:t>
            </w:r>
          </w:p>
        </w:tc>
      </w:tr>
      <w:tr w:rsidR="006A1CE4" w:rsidRPr="00E67E0D" w14:paraId="58B12D47" w14:textId="77777777" w:rsidTr="00E7499B">
        <w:tc>
          <w:tcPr>
            <w:tcW w:w="2160" w:type="dxa"/>
          </w:tcPr>
          <w:p w14:paraId="3AC12C98" w14:textId="77777777" w:rsidR="006A1CE4" w:rsidRPr="00E67E0D" w:rsidRDefault="006A1CE4" w:rsidP="00E7499B">
            <w:pPr>
              <w:pStyle w:val="TAL"/>
              <w:ind w:left="69"/>
              <w:rPr>
                <w:rFonts w:eastAsia="Batang" w:cs="Arial"/>
                <w:b/>
              </w:rPr>
            </w:pPr>
            <w:r w:rsidRPr="00E67E0D">
              <w:rPr>
                <w:rFonts w:eastAsia="Batang" w:cs="Arial"/>
                <w:b/>
              </w:rPr>
              <w:t>&gt;AMF TNL Association to Add Item</w:t>
            </w:r>
          </w:p>
        </w:tc>
        <w:tc>
          <w:tcPr>
            <w:tcW w:w="1080" w:type="dxa"/>
          </w:tcPr>
          <w:p w14:paraId="1FD88E73" w14:textId="77777777" w:rsidR="006A1CE4" w:rsidRPr="00E67E0D" w:rsidRDefault="006A1CE4" w:rsidP="00E7499B">
            <w:pPr>
              <w:pStyle w:val="TAL"/>
            </w:pPr>
          </w:p>
        </w:tc>
        <w:tc>
          <w:tcPr>
            <w:tcW w:w="1080" w:type="dxa"/>
          </w:tcPr>
          <w:p w14:paraId="51DD9ECE" w14:textId="77777777" w:rsidR="006A1CE4" w:rsidRPr="00E67E0D" w:rsidRDefault="006A1CE4" w:rsidP="00E7499B">
            <w:pPr>
              <w:pStyle w:val="TAL"/>
              <w:rPr>
                <w:i/>
                <w:lang w:eastAsia="ja-JP"/>
              </w:rPr>
            </w:pPr>
            <w:r w:rsidRPr="00E67E0D">
              <w:rPr>
                <w:rFonts w:hint="eastAsia"/>
                <w:i/>
              </w:rPr>
              <w:t>1..</w:t>
            </w:r>
            <w:r w:rsidRPr="00E67E0D">
              <w:rPr>
                <w:i/>
              </w:rPr>
              <w:t>&lt;maxnoofTNLAssociations&gt;</w:t>
            </w:r>
          </w:p>
        </w:tc>
        <w:tc>
          <w:tcPr>
            <w:tcW w:w="1512" w:type="dxa"/>
          </w:tcPr>
          <w:p w14:paraId="3E22142F" w14:textId="77777777" w:rsidR="006A1CE4" w:rsidRPr="00E67E0D" w:rsidRDefault="006A1CE4" w:rsidP="00E7499B">
            <w:pPr>
              <w:pStyle w:val="TAL"/>
            </w:pPr>
          </w:p>
        </w:tc>
        <w:tc>
          <w:tcPr>
            <w:tcW w:w="1728" w:type="dxa"/>
          </w:tcPr>
          <w:p w14:paraId="3C6D36A0" w14:textId="77777777" w:rsidR="006A1CE4" w:rsidRPr="00E67E0D" w:rsidRDefault="006A1CE4" w:rsidP="00E7499B">
            <w:pPr>
              <w:pStyle w:val="TAL"/>
            </w:pPr>
          </w:p>
        </w:tc>
        <w:tc>
          <w:tcPr>
            <w:tcW w:w="1080" w:type="dxa"/>
          </w:tcPr>
          <w:p w14:paraId="44D57303" w14:textId="77777777" w:rsidR="006A1CE4" w:rsidRPr="00E67E0D" w:rsidRDefault="006A1CE4" w:rsidP="00E7499B">
            <w:pPr>
              <w:pStyle w:val="TAL"/>
              <w:jc w:val="center"/>
            </w:pPr>
            <w:r w:rsidRPr="00E67E0D">
              <w:t>-</w:t>
            </w:r>
          </w:p>
        </w:tc>
        <w:tc>
          <w:tcPr>
            <w:tcW w:w="1080" w:type="dxa"/>
          </w:tcPr>
          <w:p w14:paraId="4BAA2097" w14:textId="77777777" w:rsidR="006A1CE4" w:rsidRPr="00E67E0D" w:rsidRDefault="006A1CE4" w:rsidP="00E7499B">
            <w:pPr>
              <w:pStyle w:val="TAL"/>
              <w:jc w:val="center"/>
            </w:pPr>
          </w:p>
        </w:tc>
      </w:tr>
      <w:tr w:rsidR="006A1CE4" w:rsidRPr="00E67E0D" w14:paraId="38997329" w14:textId="77777777" w:rsidTr="00E7499B">
        <w:tc>
          <w:tcPr>
            <w:tcW w:w="2160" w:type="dxa"/>
          </w:tcPr>
          <w:p w14:paraId="2022D044" w14:textId="77777777" w:rsidR="006A1CE4" w:rsidRPr="00E67E0D" w:rsidRDefault="006A1CE4" w:rsidP="00E7499B">
            <w:pPr>
              <w:pStyle w:val="TAL"/>
              <w:ind w:left="159"/>
              <w:rPr>
                <w:rFonts w:eastAsia="Batang" w:cs="Arial"/>
              </w:rPr>
            </w:pPr>
            <w:r w:rsidRPr="00E67E0D">
              <w:rPr>
                <w:rFonts w:eastAsia="Batang" w:cs="Arial" w:hint="eastAsia"/>
              </w:rPr>
              <w:t>&gt;&gt;</w:t>
            </w:r>
            <w:r w:rsidRPr="00E67E0D">
              <w:rPr>
                <w:rFonts w:eastAsia="Batang" w:cs="Arial"/>
              </w:rPr>
              <w:t>AMF TNL Association Address</w:t>
            </w:r>
          </w:p>
        </w:tc>
        <w:tc>
          <w:tcPr>
            <w:tcW w:w="1080" w:type="dxa"/>
          </w:tcPr>
          <w:p w14:paraId="729C8183" w14:textId="77777777" w:rsidR="006A1CE4" w:rsidRPr="00E67E0D" w:rsidRDefault="006A1CE4" w:rsidP="00E7499B">
            <w:pPr>
              <w:pStyle w:val="TAL"/>
            </w:pPr>
            <w:r w:rsidRPr="00E67E0D">
              <w:rPr>
                <w:rFonts w:hint="eastAsia"/>
              </w:rPr>
              <w:t>M</w:t>
            </w:r>
          </w:p>
        </w:tc>
        <w:tc>
          <w:tcPr>
            <w:tcW w:w="1080" w:type="dxa"/>
          </w:tcPr>
          <w:p w14:paraId="7921835C" w14:textId="77777777" w:rsidR="006A1CE4" w:rsidRPr="00E67E0D" w:rsidRDefault="006A1CE4" w:rsidP="00E7499B">
            <w:pPr>
              <w:pStyle w:val="TAL"/>
              <w:rPr>
                <w:i/>
                <w:lang w:eastAsia="ja-JP"/>
              </w:rPr>
            </w:pPr>
          </w:p>
        </w:tc>
        <w:tc>
          <w:tcPr>
            <w:tcW w:w="1512" w:type="dxa"/>
          </w:tcPr>
          <w:p w14:paraId="15B95B88" w14:textId="77777777" w:rsidR="006A1CE4" w:rsidRPr="00E67E0D" w:rsidRDefault="006A1CE4" w:rsidP="00E7499B">
            <w:pPr>
              <w:pStyle w:val="TAL"/>
            </w:pPr>
            <w:r w:rsidRPr="00E67E0D">
              <w:t>CP Transport Layer Information</w:t>
            </w:r>
          </w:p>
          <w:p w14:paraId="02F934AC" w14:textId="77777777" w:rsidR="006A1CE4" w:rsidRPr="00E67E0D" w:rsidRDefault="006A1CE4" w:rsidP="00E7499B">
            <w:pPr>
              <w:pStyle w:val="TAL"/>
            </w:pPr>
            <w:r w:rsidRPr="00E67E0D">
              <w:t>9.3.2.6</w:t>
            </w:r>
          </w:p>
        </w:tc>
        <w:tc>
          <w:tcPr>
            <w:tcW w:w="1728" w:type="dxa"/>
          </w:tcPr>
          <w:p w14:paraId="2D6649CE" w14:textId="77777777" w:rsidR="006A1CE4" w:rsidRPr="00E67E0D" w:rsidRDefault="006A1CE4" w:rsidP="00E7499B">
            <w:pPr>
              <w:pStyle w:val="TAL"/>
            </w:pPr>
            <w:r w:rsidRPr="00E67E0D">
              <w:t>AMF Transport Layer information used to set up the new TNL association.</w:t>
            </w:r>
          </w:p>
        </w:tc>
        <w:tc>
          <w:tcPr>
            <w:tcW w:w="1080" w:type="dxa"/>
          </w:tcPr>
          <w:p w14:paraId="482A3AD4" w14:textId="77777777" w:rsidR="006A1CE4" w:rsidRPr="00E67E0D" w:rsidRDefault="006A1CE4" w:rsidP="00E7499B">
            <w:pPr>
              <w:pStyle w:val="TAL"/>
              <w:jc w:val="center"/>
            </w:pPr>
            <w:r w:rsidRPr="00E67E0D">
              <w:t>-</w:t>
            </w:r>
          </w:p>
        </w:tc>
        <w:tc>
          <w:tcPr>
            <w:tcW w:w="1080" w:type="dxa"/>
          </w:tcPr>
          <w:p w14:paraId="171FC371" w14:textId="77777777" w:rsidR="006A1CE4" w:rsidRPr="00E67E0D" w:rsidRDefault="006A1CE4" w:rsidP="00E7499B">
            <w:pPr>
              <w:pStyle w:val="TAL"/>
              <w:jc w:val="center"/>
            </w:pPr>
          </w:p>
        </w:tc>
      </w:tr>
      <w:tr w:rsidR="006A1CE4" w:rsidRPr="00E67E0D" w14:paraId="75773766" w14:textId="77777777" w:rsidTr="00E7499B">
        <w:tc>
          <w:tcPr>
            <w:tcW w:w="2160" w:type="dxa"/>
          </w:tcPr>
          <w:p w14:paraId="71E3ACB4" w14:textId="77777777" w:rsidR="006A1CE4" w:rsidRPr="00E67E0D" w:rsidRDefault="006A1CE4" w:rsidP="00E7499B">
            <w:pPr>
              <w:pStyle w:val="TAL"/>
              <w:ind w:left="159"/>
              <w:rPr>
                <w:rFonts w:eastAsia="Batang" w:cs="Arial"/>
              </w:rPr>
            </w:pPr>
            <w:r w:rsidRPr="00E67E0D">
              <w:rPr>
                <w:rFonts w:eastAsia="Batang" w:cs="Arial"/>
              </w:rPr>
              <w:t>&gt;&gt;TNL Association Usage</w:t>
            </w:r>
          </w:p>
        </w:tc>
        <w:tc>
          <w:tcPr>
            <w:tcW w:w="1080" w:type="dxa"/>
          </w:tcPr>
          <w:p w14:paraId="46657A2A" w14:textId="77777777" w:rsidR="006A1CE4" w:rsidRPr="00E67E0D" w:rsidRDefault="006A1CE4" w:rsidP="00E7499B">
            <w:pPr>
              <w:pStyle w:val="TAL"/>
            </w:pPr>
            <w:r w:rsidRPr="00E67E0D">
              <w:rPr>
                <w:rFonts w:hint="eastAsia"/>
                <w:lang w:eastAsia="zh-CN"/>
              </w:rPr>
              <w:t>O</w:t>
            </w:r>
          </w:p>
        </w:tc>
        <w:tc>
          <w:tcPr>
            <w:tcW w:w="1080" w:type="dxa"/>
          </w:tcPr>
          <w:p w14:paraId="3E0C7201" w14:textId="77777777" w:rsidR="006A1CE4" w:rsidRPr="00E67E0D" w:rsidRDefault="006A1CE4" w:rsidP="00E7499B">
            <w:pPr>
              <w:pStyle w:val="TAL"/>
              <w:rPr>
                <w:i/>
                <w:lang w:eastAsia="ja-JP"/>
              </w:rPr>
            </w:pPr>
          </w:p>
        </w:tc>
        <w:tc>
          <w:tcPr>
            <w:tcW w:w="1512" w:type="dxa"/>
          </w:tcPr>
          <w:p w14:paraId="7E7E548B" w14:textId="77777777" w:rsidR="006A1CE4" w:rsidRPr="00E67E0D" w:rsidRDefault="006A1CE4" w:rsidP="00E7499B">
            <w:pPr>
              <w:pStyle w:val="TAL"/>
            </w:pPr>
            <w:r w:rsidRPr="00E67E0D">
              <w:rPr>
                <w:rFonts w:cs="Arial"/>
                <w:szCs w:val="18"/>
                <w:lang w:val="en-US" w:eastAsia="zh-CN"/>
              </w:rPr>
              <w:t>9.3.2.9</w:t>
            </w:r>
          </w:p>
        </w:tc>
        <w:tc>
          <w:tcPr>
            <w:tcW w:w="1728" w:type="dxa"/>
          </w:tcPr>
          <w:p w14:paraId="4F7E63F0" w14:textId="77777777" w:rsidR="006A1CE4" w:rsidRPr="00E67E0D" w:rsidRDefault="006A1CE4" w:rsidP="00E7499B">
            <w:pPr>
              <w:pStyle w:val="TAL"/>
            </w:pPr>
          </w:p>
        </w:tc>
        <w:tc>
          <w:tcPr>
            <w:tcW w:w="1080" w:type="dxa"/>
          </w:tcPr>
          <w:p w14:paraId="3ECCC960" w14:textId="77777777" w:rsidR="006A1CE4" w:rsidRPr="00E67E0D" w:rsidRDefault="006A1CE4" w:rsidP="00E7499B">
            <w:pPr>
              <w:pStyle w:val="TAL"/>
              <w:jc w:val="center"/>
            </w:pPr>
            <w:r w:rsidRPr="00E67E0D">
              <w:t>-</w:t>
            </w:r>
          </w:p>
        </w:tc>
        <w:tc>
          <w:tcPr>
            <w:tcW w:w="1080" w:type="dxa"/>
          </w:tcPr>
          <w:p w14:paraId="515643E3" w14:textId="77777777" w:rsidR="006A1CE4" w:rsidRPr="00E67E0D" w:rsidRDefault="006A1CE4" w:rsidP="00E7499B">
            <w:pPr>
              <w:pStyle w:val="TAL"/>
              <w:jc w:val="center"/>
            </w:pPr>
          </w:p>
        </w:tc>
      </w:tr>
      <w:tr w:rsidR="006A1CE4" w:rsidRPr="00E67E0D" w14:paraId="4C74D767" w14:textId="77777777" w:rsidTr="00E7499B">
        <w:tc>
          <w:tcPr>
            <w:tcW w:w="2160" w:type="dxa"/>
          </w:tcPr>
          <w:p w14:paraId="79953F62" w14:textId="77777777" w:rsidR="006A1CE4" w:rsidRPr="00E67E0D" w:rsidRDefault="006A1CE4" w:rsidP="00E7499B">
            <w:pPr>
              <w:pStyle w:val="TAL"/>
              <w:ind w:left="159"/>
              <w:rPr>
                <w:rFonts w:eastAsia="Batang" w:cs="Arial"/>
              </w:rPr>
            </w:pPr>
            <w:r w:rsidRPr="00E67E0D">
              <w:rPr>
                <w:rFonts w:eastAsia="Batang" w:cs="Arial"/>
              </w:rPr>
              <w:t>&gt;&gt;TNL Address Weight Factor</w:t>
            </w:r>
          </w:p>
        </w:tc>
        <w:tc>
          <w:tcPr>
            <w:tcW w:w="1080" w:type="dxa"/>
          </w:tcPr>
          <w:p w14:paraId="6DAD9234" w14:textId="77777777" w:rsidR="006A1CE4" w:rsidRPr="00E67E0D" w:rsidRDefault="006A1CE4" w:rsidP="00E7499B">
            <w:pPr>
              <w:pStyle w:val="TAL"/>
            </w:pPr>
            <w:r w:rsidRPr="00E67E0D">
              <w:rPr>
                <w:rFonts w:hint="eastAsia"/>
                <w:lang w:eastAsia="zh-CN"/>
              </w:rPr>
              <w:t>M</w:t>
            </w:r>
          </w:p>
        </w:tc>
        <w:tc>
          <w:tcPr>
            <w:tcW w:w="1080" w:type="dxa"/>
          </w:tcPr>
          <w:p w14:paraId="36CEBB9E" w14:textId="77777777" w:rsidR="006A1CE4" w:rsidRPr="00E67E0D" w:rsidRDefault="006A1CE4" w:rsidP="00E7499B">
            <w:pPr>
              <w:pStyle w:val="TAL"/>
              <w:rPr>
                <w:i/>
                <w:lang w:eastAsia="ja-JP"/>
              </w:rPr>
            </w:pPr>
          </w:p>
        </w:tc>
        <w:tc>
          <w:tcPr>
            <w:tcW w:w="1512" w:type="dxa"/>
          </w:tcPr>
          <w:p w14:paraId="34007770" w14:textId="77777777" w:rsidR="006A1CE4" w:rsidRPr="00E67E0D" w:rsidRDefault="006A1CE4" w:rsidP="00E7499B">
            <w:pPr>
              <w:pStyle w:val="TAL"/>
            </w:pPr>
            <w:r w:rsidRPr="00E67E0D">
              <w:rPr>
                <w:rFonts w:cs="Arial"/>
                <w:lang w:eastAsia="zh-CN"/>
              </w:rPr>
              <w:t>9.3.2.10</w:t>
            </w:r>
          </w:p>
        </w:tc>
        <w:tc>
          <w:tcPr>
            <w:tcW w:w="1728" w:type="dxa"/>
          </w:tcPr>
          <w:p w14:paraId="10F2D1C4" w14:textId="77777777" w:rsidR="006A1CE4" w:rsidRPr="00E67E0D" w:rsidRDefault="006A1CE4" w:rsidP="00E7499B">
            <w:pPr>
              <w:pStyle w:val="TAL"/>
            </w:pPr>
          </w:p>
        </w:tc>
        <w:tc>
          <w:tcPr>
            <w:tcW w:w="1080" w:type="dxa"/>
          </w:tcPr>
          <w:p w14:paraId="4E660A05" w14:textId="77777777" w:rsidR="006A1CE4" w:rsidRPr="00E67E0D" w:rsidRDefault="006A1CE4" w:rsidP="00E7499B">
            <w:pPr>
              <w:pStyle w:val="TAL"/>
              <w:jc w:val="center"/>
            </w:pPr>
            <w:r w:rsidRPr="00E67E0D">
              <w:t>-</w:t>
            </w:r>
          </w:p>
        </w:tc>
        <w:tc>
          <w:tcPr>
            <w:tcW w:w="1080" w:type="dxa"/>
          </w:tcPr>
          <w:p w14:paraId="3B9B3609" w14:textId="77777777" w:rsidR="006A1CE4" w:rsidRPr="00E67E0D" w:rsidRDefault="006A1CE4" w:rsidP="00E7499B">
            <w:pPr>
              <w:pStyle w:val="TAL"/>
              <w:jc w:val="center"/>
            </w:pPr>
          </w:p>
        </w:tc>
      </w:tr>
      <w:tr w:rsidR="006A1CE4" w:rsidRPr="00E67E0D" w14:paraId="292C2DEC" w14:textId="77777777" w:rsidTr="00E7499B">
        <w:tc>
          <w:tcPr>
            <w:tcW w:w="2160" w:type="dxa"/>
          </w:tcPr>
          <w:p w14:paraId="397865FB" w14:textId="77777777" w:rsidR="006A1CE4" w:rsidRPr="00E67E0D" w:rsidRDefault="006A1CE4" w:rsidP="00E7499B">
            <w:pPr>
              <w:pStyle w:val="TAL"/>
              <w:rPr>
                <w:rFonts w:eastAsia="Batang" w:cs="Arial"/>
                <w:b/>
              </w:rPr>
            </w:pPr>
            <w:r w:rsidRPr="00E67E0D">
              <w:rPr>
                <w:rFonts w:eastAsia="Batang" w:cs="Arial"/>
                <w:b/>
              </w:rPr>
              <w:t xml:space="preserve">AMF TNL Association to Remove List </w:t>
            </w:r>
          </w:p>
        </w:tc>
        <w:tc>
          <w:tcPr>
            <w:tcW w:w="1080" w:type="dxa"/>
          </w:tcPr>
          <w:p w14:paraId="5AED26AC" w14:textId="77777777" w:rsidR="006A1CE4" w:rsidRPr="00E67E0D" w:rsidRDefault="006A1CE4" w:rsidP="00E7499B">
            <w:pPr>
              <w:pStyle w:val="TAL"/>
            </w:pPr>
          </w:p>
        </w:tc>
        <w:tc>
          <w:tcPr>
            <w:tcW w:w="1080" w:type="dxa"/>
          </w:tcPr>
          <w:p w14:paraId="56F1822E" w14:textId="77777777" w:rsidR="006A1CE4" w:rsidRPr="00E67E0D" w:rsidRDefault="006A1CE4" w:rsidP="00E7499B">
            <w:pPr>
              <w:pStyle w:val="TAL"/>
              <w:rPr>
                <w:i/>
                <w:lang w:eastAsia="ja-JP"/>
              </w:rPr>
            </w:pPr>
            <w:r w:rsidRPr="00E67E0D">
              <w:rPr>
                <w:i/>
              </w:rPr>
              <w:t>0..1</w:t>
            </w:r>
          </w:p>
        </w:tc>
        <w:tc>
          <w:tcPr>
            <w:tcW w:w="1512" w:type="dxa"/>
          </w:tcPr>
          <w:p w14:paraId="0A1BF58E" w14:textId="77777777" w:rsidR="006A1CE4" w:rsidRPr="00E67E0D" w:rsidRDefault="006A1CE4" w:rsidP="00E7499B">
            <w:pPr>
              <w:pStyle w:val="TAL"/>
            </w:pPr>
          </w:p>
        </w:tc>
        <w:tc>
          <w:tcPr>
            <w:tcW w:w="1728" w:type="dxa"/>
          </w:tcPr>
          <w:p w14:paraId="6DA81011" w14:textId="77777777" w:rsidR="006A1CE4" w:rsidRPr="00E67E0D" w:rsidRDefault="006A1CE4" w:rsidP="00E7499B">
            <w:pPr>
              <w:pStyle w:val="TAL"/>
            </w:pPr>
          </w:p>
        </w:tc>
        <w:tc>
          <w:tcPr>
            <w:tcW w:w="1080" w:type="dxa"/>
          </w:tcPr>
          <w:p w14:paraId="637D40F4" w14:textId="77777777" w:rsidR="006A1CE4" w:rsidRPr="00E67E0D" w:rsidRDefault="006A1CE4" w:rsidP="00E7499B">
            <w:pPr>
              <w:pStyle w:val="TAL"/>
              <w:jc w:val="center"/>
            </w:pPr>
            <w:r w:rsidRPr="00E67E0D">
              <w:t>YES</w:t>
            </w:r>
          </w:p>
        </w:tc>
        <w:tc>
          <w:tcPr>
            <w:tcW w:w="1080" w:type="dxa"/>
          </w:tcPr>
          <w:p w14:paraId="5731B651" w14:textId="77777777" w:rsidR="006A1CE4" w:rsidRPr="00E67E0D" w:rsidRDefault="006A1CE4" w:rsidP="00E7499B">
            <w:pPr>
              <w:pStyle w:val="TAL"/>
              <w:jc w:val="center"/>
            </w:pPr>
            <w:r w:rsidRPr="00E67E0D">
              <w:t>ignore</w:t>
            </w:r>
          </w:p>
        </w:tc>
      </w:tr>
      <w:tr w:rsidR="006A1CE4" w:rsidRPr="00E67E0D" w14:paraId="72C8CDD9" w14:textId="77777777" w:rsidTr="00E7499B">
        <w:tc>
          <w:tcPr>
            <w:tcW w:w="2160" w:type="dxa"/>
          </w:tcPr>
          <w:p w14:paraId="1EEA912D" w14:textId="77777777" w:rsidR="006A1CE4" w:rsidRPr="00E67E0D" w:rsidRDefault="006A1CE4" w:rsidP="00E7499B">
            <w:pPr>
              <w:pStyle w:val="TAL"/>
              <w:ind w:left="69"/>
              <w:rPr>
                <w:rFonts w:eastAsia="Batang" w:cs="Arial"/>
                <w:b/>
              </w:rPr>
            </w:pPr>
            <w:r w:rsidRPr="00E67E0D">
              <w:rPr>
                <w:rFonts w:eastAsia="Batang" w:cs="Arial"/>
                <w:b/>
              </w:rPr>
              <w:t>&gt;AMF TNL Association to Remove Item</w:t>
            </w:r>
          </w:p>
        </w:tc>
        <w:tc>
          <w:tcPr>
            <w:tcW w:w="1080" w:type="dxa"/>
          </w:tcPr>
          <w:p w14:paraId="27D0280B" w14:textId="77777777" w:rsidR="006A1CE4" w:rsidRPr="00E67E0D" w:rsidRDefault="006A1CE4" w:rsidP="00E7499B">
            <w:pPr>
              <w:pStyle w:val="TAL"/>
            </w:pPr>
          </w:p>
        </w:tc>
        <w:tc>
          <w:tcPr>
            <w:tcW w:w="1080" w:type="dxa"/>
          </w:tcPr>
          <w:p w14:paraId="779CE66A" w14:textId="77777777" w:rsidR="006A1CE4" w:rsidRPr="00E67E0D" w:rsidRDefault="006A1CE4" w:rsidP="00E7499B">
            <w:pPr>
              <w:pStyle w:val="TAL"/>
              <w:rPr>
                <w:i/>
                <w:lang w:eastAsia="ja-JP"/>
              </w:rPr>
            </w:pPr>
            <w:r w:rsidRPr="00E67E0D">
              <w:rPr>
                <w:rFonts w:hint="eastAsia"/>
                <w:i/>
              </w:rPr>
              <w:t>1..</w:t>
            </w:r>
            <w:r w:rsidRPr="00E67E0D">
              <w:rPr>
                <w:i/>
              </w:rPr>
              <w:t>&lt;maxnoofTNLAssociations&gt;</w:t>
            </w:r>
          </w:p>
        </w:tc>
        <w:tc>
          <w:tcPr>
            <w:tcW w:w="1512" w:type="dxa"/>
          </w:tcPr>
          <w:p w14:paraId="59406818" w14:textId="77777777" w:rsidR="006A1CE4" w:rsidRPr="00E67E0D" w:rsidRDefault="006A1CE4" w:rsidP="00E7499B">
            <w:pPr>
              <w:pStyle w:val="TAL"/>
            </w:pPr>
          </w:p>
        </w:tc>
        <w:tc>
          <w:tcPr>
            <w:tcW w:w="1728" w:type="dxa"/>
          </w:tcPr>
          <w:p w14:paraId="16E636AA" w14:textId="77777777" w:rsidR="006A1CE4" w:rsidRPr="00E67E0D" w:rsidRDefault="006A1CE4" w:rsidP="00E7499B">
            <w:pPr>
              <w:pStyle w:val="TAL"/>
            </w:pPr>
          </w:p>
        </w:tc>
        <w:tc>
          <w:tcPr>
            <w:tcW w:w="1080" w:type="dxa"/>
          </w:tcPr>
          <w:p w14:paraId="18CBD859" w14:textId="77777777" w:rsidR="006A1CE4" w:rsidRPr="00E67E0D" w:rsidRDefault="006A1CE4" w:rsidP="00E7499B">
            <w:pPr>
              <w:pStyle w:val="TAL"/>
              <w:jc w:val="center"/>
            </w:pPr>
            <w:r w:rsidRPr="00E67E0D">
              <w:t>-</w:t>
            </w:r>
          </w:p>
        </w:tc>
        <w:tc>
          <w:tcPr>
            <w:tcW w:w="1080" w:type="dxa"/>
          </w:tcPr>
          <w:p w14:paraId="5F3797D6" w14:textId="77777777" w:rsidR="006A1CE4" w:rsidRPr="00E67E0D" w:rsidRDefault="006A1CE4" w:rsidP="00E7499B">
            <w:pPr>
              <w:pStyle w:val="TAL"/>
              <w:jc w:val="center"/>
            </w:pPr>
          </w:p>
        </w:tc>
      </w:tr>
      <w:tr w:rsidR="006A1CE4" w:rsidRPr="00E67E0D" w14:paraId="768EEA77" w14:textId="77777777" w:rsidTr="00E7499B">
        <w:tc>
          <w:tcPr>
            <w:tcW w:w="2160" w:type="dxa"/>
          </w:tcPr>
          <w:p w14:paraId="1C8DE742" w14:textId="77777777" w:rsidR="006A1CE4" w:rsidRPr="00E67E0D" w:rsidRDefault="006A1CE4" w:rsidP="00E7499B">
            <w:pPr>
              <w:pStyle w:val="TAL"/>
              <w:ind w:left="159"/>
              <w:rPr>
                <w:rFonts w:eastAsia="Batang" w:cs="Arial"/>
              </w:rPr>
            </w:pPr>
            <w:r w:rsidRPr="00E67E0D">
              <w:rPr>
                <w:rFonts w:eastAsia="Batang" w:cs="Arial" w:hint="eastAsia"/>
              </w:rPr>
              <w:t>&gt;&gt;</w:t>
            </w:r>
            <w:r w:rsidRPr="00E67E0D">
              <w:rPr>
                <w:rFonts w:eastAsia="Batang" w:cs="Arial"/>
              </w:rPr>
              <w:t>AMF TNL Association Address</w:t>
            </w:r>
          </w:p>
        </w:tc>
        <w:tc>
          <w:tcPr>
            <w:tcW w:w="1080" w:type="dxa"/>
          </w:tcPr>
          <w:p w14:paraId="0AED9856" w14:textId="77777777" w:rsidR="006A1CE4" w:rsidRPr="00E67E0D" w:rsidRDefault="006A1CE4" w:rsidP="00E7499B">
            <w:pPr>
              <w:pStyle w:val="TAL"/>
            </w:pPr>
            <w:r w:rsidRPr="00E67E0D">
              <w:rPr>
                <w:rFonts w:hint="eastAsia"/>
              </w:rPr>
              <w:t>M</w:t>
            </w:r>
          </w:p>
        </w:tc>
        <w:tc>
          <w:tcPr>
            <w:tcW w:w="1080" w:type="dxa"/>
          </w:tcPr>
          <w:p w14:paraId="57F9C80C" w14:textId="77777777" w:rsidR="006A1CE4" w:rsidRPr="00E67E0D" w:rsidRDefault="006A1CE4" w:rsidP="00E7499B">
            <w:pPr>
              <w:pStyle w:val="TAL"/>
              <w:rPr>
                <w:i/>
                <w:lang w:eastAsia="ja-JP"/>
              </w:rPr>
            </w:pPr>
          </w:p>
        </w:tc>
        <w:tc>
          <w:tcPr>
            <w:tcW w:w="1512" w:type="dxa"/>
          </w:tcPr>
          <w:p w14:paraId="247C6607" w14:textId="77777777" w:rsidR="006A1CE4" w:rsidRPr="00E67E0D" w:rsidRDefault="006A1CE4" w:rsidP="00E7499B">
            <w:pPr>
              <w:pStyle w:val="TAL"/>
            </w:pPr>
            <w:r w:rsidRPr="00E67E0D">
              <w:t>CP Transport Layer Information</w:t>
            </w:r>
          </w:p>
          <w:p w14:paraId="5362E313" w14:textId="77777777" w:rsidR="006A1CE4" w:rsidRPr="00E67E0D" w:rsidRDefault="006A1CE4" w:rsidP="00E7499B">
            <w:pPr>
              <w:pStyle w:val="TAL"/>
            </w:pPr>
            <w:r w:rsidRPr="00E67E0D">
              <w:t>9.3.2.6</w:t>
            </w:r>
          </w:p>
        </w:tc>
        <w:tc>
          <w:tcPr>
            <w:tcW w:w="1728" w:type="dxa"/>
          </w:tcPr>
          <w:p w14:paraId="13AE2327" w14:textId="77777777" w:rsidR="006A1CE4" w:rsidRPr="00E67E0D" w:rsidRDefault="006A1CE4" w:rsidP="00E7499B">
            <w:pPr>
              <w:pStyle w:val="TAL"/>
            </w:pPr>
            <w:r w:rsidRPr="00E67E0D">
              <w:t>AMF Transport Layer information used to identify the TNL association to be removed.</w:t>
            </w:r>
          </w:p>
        </w:tc>
        <w:tc>
          <w:tcPr>
            <w:tcW w:w="1080" w:type="dxa"/>
          </w:tcPr>
          <w:p w14:paraId="1A873B14" w14:textId="77777777" w:rsidR="006A1CE4" w:rsidRPr="00E67E0D" w:rsidRDefault="006A1CE4" w:rsidP="00E7499B">
            <w:pPr>
              <w:pStyle w:val="TAL"/>
              <w:jc w:val="center"/>
            </w:pPr>
            <w:r w:rsidRPr="00E67E0D">
              <w:t>-</w:t>
            </w:r>
          </w:p>
        </w:tc>
        <w:tc>
          <w:tcPr>
            <w:tcW w:w="1080" w:type="dxa"/>
          </w:tcPr>
          <w:p w14:paraId="50F232AD" w14:textId="77777777" w:rsidR="006A1CE4" w:rsidRPr="00E67E0D" w:rsidRDefault="006A1CE4" w:rsidP="00E7499B">
            <w:pPr>
              <w:pStyle w:val="TAL"/>
              <w:jc w:val="center"/>
            </w:pPr>
          </w:p>
        </w:tc>
      </w:tr>
      <w:tr w:rsidR="006A1CE4" w:rsidRPr="00E67E0D" w14:paraId="2B2AE20C" w14:textId="77777777" w:rsidTr="00E7499B">
        <w:tc>
          <w:tcPr>
            <w:tcW w:w="2160" w:type="dxa"/>
          </w:tcPr>
          <w:p w14:paraId="63C5CC57" w14:textId="77777777" w:rsidR="006A1CE4" w:rsidRPr="00E67E0D" w:rsidRDefault="006A1CE4" w:rsidP="00E7499B">
            <w:pPr>
              <w:pStyle w:val="TAL"/>
              <w:rPr>
                <w:rFonts w:eastAsia="Batang" w:cs="Arial"/>
              </w:rPr>
            </w:pPr>
            <w:r w:rsidRPr="00E67E0D">
              <w:rPr>
                <w:rFonts w:eastAsia="Batang" w:cs="Arial"/>
                <w:b/>
              </w:rPr>
              <w:t xml:space="preserve">AMF TNL Association to </w:t>
            </w:r>
            <w:r w:rsidRPr="00E67E0D">
              <w:rPr>
                <w:rFonts w:cs="Arial" w:hint="eastAsia"/>
                <w:b/>
                <w:lang w:eastAsia="zh-CN"/>
              </w:rPr>
              <w:t>Update</w:t>
            </w:r>
            <w:r w:rsidRPr="00E67E0D">
              <w:rPr>
                <w:rFonts w:eastAsia="Batang" w:cs="Arial"/>
                <w:b/>
              </w:rPr>
              <w:t xml:space="preserve"> List </w:t>
            </w:r>
          </w:p>
        </w:tc>
        <w:tc>
          <w:tcPr>
            <w:tcW w:w="1080" w:type="dxa"/>
          </w:tcPr>
          <w:p w14:paraId="363D2236" w14:textId="77777777" w:rsidR="006A1CE4" w:rsidRPr="00E67E0D" w:rsidRDefault="006A1CE4" w:rsidP="00E7499B">
            <w:pPr>
              <w:pStyle w:val="TAL"/>
            </w:pPr>
          </w:p>
        </w:tc>
        <w:tc>
          <w:tcPr>
            <w:tcW w:w="1080" w:type="dxa"/>
          </w:tcPr>
          <w:p w14:paraId="62564E14" w14:textId="77777777" w:rsidR="006A1CE4" w:rsidRPr="00E67E0D" w:rsidRDefault="006A1CE4" w:rsidP="00E7499B">
            <w:pPr>
              <w:pStyle w:val="TAL"/>
              <w:rPr>
                <w:i/>
                <w:lang w:eastAsia="ja-JP"/>
              </w:rPr>
            </w:pPr>
            <w:r w:rsidRPr="00E67E0D">
              <w:rPr>
                <w:i/>
              </w:rPr>
              <w:t>0..1</w:t>
            </w:r>
          </w:p>
        </w:tc>
        <w:tc>
          <w:tcPr>
            <w:tcW w:w="1512" w:type="dxa"/>
          </w:tcPr>
          <w:p w14:paraId="23FE34A7" w14:textId="77777777" w:rsidR="006A1CE4" w:rsidRPr="00E67E0D" w:rsidRDefault="006A1CE4" w:rsidP="00E7499B">
            <w:pPr>
              <w:pStyle w:val="TAL"/>
            </w:pPr>
          </w:p>
        </w:tc>
        <w:tc>
          <w:tcPr>
            <w:tcW w:w="1728" w:type="dxa"/>
          </w:tcPr>
          <w:p w14:paraId="6A36A6E8" w14:textId="77777777" w:rsidR="006A1CE4" w:rsidRPr="00E67E0D" w:rsidRDefault="006A1CE4" w:rsidP="00E7499B">
            <w:pPr>
              <w:pStyle w:val="TAL"/>
            </w:pPr>
          </w:p>
        </w:tc>
        <w:tc>
          <w:tcPr>
            <w:tcW w:w="1080" w:type="dxa"/>
          </w:tcPr>
          <w:p w14:paraId="4DAE13FB" w14:textId="77777777" w:rsidR="006A1CE4" w:rsidRPr="00E67E0D" w:rsidRDefault="006A1CE4" w:rsidP="00E7499B">
            <w:pPr>
              <w:pStyle w:val="TAL"/>
              <w:jc w:val="center"/>
            </w:pPr>
            <w:r w:rsidRPr="00E67E0D">
              <w:t>YES</w:t>
            </w:r>
          </w:p>
        </w:tc>
        <w:tc>
          <w:tcPr>
            <w:tcW w:w="1080" w:type="dxa"/>
          </w:tcPr>
          <w:p w14:paraId="2A416E22" w14:textId="77777777" w:rsidR="006A1CE4" w:rsidRPr="00E67E0D" w:rsidRDefault="006A1CE4" w:rsidP="00E7499B">
            <w:pPr>
              <w:pStyle w:val="TAL"/>
              <w:jc w:val="center"/>
            </w:pPr>
            <w:r w:rsidRPr="00E67E0D">
              <w:t>ignore</w:t>
            </w:r>
          </w:p>
        </w:tc>
      </w:tr>
      <w:tr w:rsidR="006A1CE4" w:rsidRPr="00E67E0D" w14:paraId="223787D2" w14:textId="77777777" w:rsidTr="00E7499B">
        <w:tc>
          <w:tcPr>
            <w:tcW w:w="2160" w:type="dxa"/>
          </w:tcPr>
          <w:p w14:paraId="272EBC14" w14:textId="77777777" w:rsidR="006A1CE4" w:rsidRPr="00E67E0D" w:rsidRDefault="006A1CE4" w:rsidP="00E7499B">
            <w:pPr>
              <w:pStyle w:val="TAL"/>
              <w:ind w:left="75"/>
              <w:rPr>
                <w:rFonts w:eastAsia="Batang" w:cs="Arial"/>
              </w:rPr>
              <w:pPrChange w:id="4067" w:author="Issam" w:date="2019-02-12T23:38:00Z">
                <w:pPr>
                  <w:pStyle w:val="TAL"/>
                  <w:ind w:left="75"/>
                </w:pPr>
              </w:pPrChange>
            </w:pPr>
            <w:r w:rsidRPr="00E67E0D">
              <w:rPr>
                <w:rFonts w:eastAsia="Batang" w:cs="Arial"/>
                <w:b/>
              </w:rPr>
              <w:t xml:space="preserve">&gt;AMF TNL Association to </w:t>
            </w:r>
            <w:r w:rsidRPr="00E67E0D">
              <w:rPr>
                <w:rFonts w:cs="Arial" w:hint="eastAsia"/>
                <w:b/>
                <w:lang w:eastAsia="zh-CN"/>
              </w:rPr>
              <w:t>Update</w:t>
            </w:r>
            <w:r w:rsidRPr="00E67E0D">
              <w:rPr>
                <w:rFonts w:eastAsia="Batang" w:cs="Arial"/>
                <w:b/>
              </w:rPr>
              <w:t xml:space="preserve"> Item</w:t>
            </w:r>
          </w:p>
        </w:tc>
        <w:tc>
          <w:tcPr>
            <w:tcW w:w="1080" w:type="dxa"/>
          </w:tcPr>
          <w:p w14:paraId="46F21D50" w14:textId="77777777" w:rsidR="006A1CE4" w:rsidRPr="00E67E0D" w:rsidRDefault="006A1CE4" w:rsidP="00E7499B">
            <w:pPr>
              <w:pStyle w:val="TAL"/>
            </w:pPr>
          </w:p>
        </w:tc>
        <w:tc>
          <w:tcPr>
            <w:tcW w:w="1080" w:type="dxa"/>
          </w:tcPr>
          <w:p w14:paraId="515B5BEE" w14:textId="77777777" w:rsidR="006A1CE4" w:rsidRPr="00E67E0D" w:rsidRDefault="006A1CE4" w:rsidP="00E7499B">
            <w:pPr>
              <w:pStyle w:val="TAL"/>
              <w:rPr>
                <w:i/>
                <w:lang w:eastAsia="ja-JP"/>
              </w:rPr>
            </w:pPr>
            <w:r w:rsidRPr="00E67E0D">
              <w:rPr>
                <w:rFonts w:hint="eastAsia"/>
                <w:i/>
              </w:rPr>
              <w:t>1..</w:t>
            </w:r>
            <w:r w:rsidRPr="00E67E0D">
              <w:rPr>
                <w:i/>
              </w:rPr>
              <w:t>&lt;maxnoofTNLAssociations&gt;</w:t>
            </w:r>
          </w:p>
        </w:tc>
        <w:tc>
          <w:tcPr>
            <w:tcW w:w="1512" w:type="dxa"/>
          </w:tcPr>
          <w:p w14:paraId="38E29972" w14:textId="77777777" w:rsidR="006A1CE4" w:rsidRPr="00E67E0D" w:rsidRDefault="006A1CE4" w:rsidP="00E7499B">
            <w:pPr>
              <w:pStyle w:val="TAL"/>
            </w:pPr>
          </w:p>
        </w:tc>
        <w:tc>
          <w:tcPr>
            <w:tcW w:w="1728" w:type="dxa"/>
          </w:tcPr>
          <w:p w14:paraId="6825780A" w14:textId="77777777" w:rsidR="006A1CE4" w:rsidRPr="00E67E0D" w:rsidRDefault="006A1CE4" w:rsidP="00E7499B">
            <w:pPr>
              <w:pStyle w:val="TAL"/>
            </w:pPr>
          </w:p>
        </w:tc>
        <w:tc>
          <w:tcPr>
            <w:tcW w:w="1080" w:type="dxa"/>
          </w:tcPr>
          <w:p w14:paraId="007AF85F" w14:textId="77777777" w:rsidR="006A1CE4" w:rsidRPr="00E67E0D" w:rsidRDefault="006A1CE4" w:rsidP="00E7499B">
            <w:pPr>
              <w:pStyle w:val="TAL"/>
              <w:jc w:val="center"/>
            </w:pPr>
            <w:r w:rsidRPr="00E67E0D">
              <w:t>-</w:t>
            </w:r>
          </w:p>
        </w:tc>
        <w:tc>
          <w:tcPr>
            <w:tcW w:w="1080" w:type="dxa"/>
          </w:tcPr>
          <w:p w14:paraId="0896F4BC" w14:textId="77777777" w:rsidR="006A1CE4" w:rsidRPr="00E67E0D" w:rsidRDefault="006A1CE4" w:rsidP="00E7499B">
            <w:pPr>
              <w:pStyle w:val="TAL"/>
              <w:jc w:val="center"/>
            </w:pPr>
          </w:p>
        </w:tc>
      </w:tr>
      <w:tr w:rsidR="006A1CE4" w:rsidRPr="00E67E0D" w14:paraId="5DB2E838" w14:textId="77777777" w:rsidTr="00E7499B">
        <w:tc>
          <w:tcPr>
            <w:tcW w:w="2160" w:type="dxa"/>
            <w:shd w:val="clear" w:color="auto" w:fill="auto"/>
          </w:tcPr>
          <w:p w14:paraId="4762591F" w14:textId="77777777" w:rsidR="006A1CE4" w:rsidRPr="00E67E0D" w:rsidRDefault="006A1CE4" w:rsidP="00E7499B">
            <w:pPr>
              <w:pStyle w:val="TAL"/>
              <w:ind w:left="165"/>
              <w:rPr>
                <w:rFonts w:eastAsia="Batang" w:cs="Arial"/>
              </w:rPr>
            </w:pPr>
            <w:r w:rsidRPr="00E67E0D">
              <w:rPr>
                <w:rFonts w:eastAsia="Batang" w:cs="Arial" w:hint="eastAsia"/>
              </w:rPr>
              <w:t>&gt;&gt;</w:t>
            </w:r>
            <w:r w:rsidRPr="00E67E0D">
              <w:rPr>
                <w:rFonts w:eastAsia="Batang" w:cs="Arial"/>
              </w:rPr>
              <w:t>AMF TNL Association Address</w:t>
            </w:r>
          </w:p>
        </w:tc>
        <w:tc>
          <w:tcPr>
            <w:tcW w:w="1080" w:type="dxa"/>
            <w:shd w:val="clear" w:color="auto" w:fill="auto"/>
          </w:tcPr>
          <w:p w14:paraId="2301C395" w14:textId="77777777" w:rsidR="006A1CE4" w:rsidRPr="00E67E0D" w:rsidRDefault="006A1CE4" w:rsidP="00E7499B">
            <w:pPr>
              <w:pStyle w:val="TAL"/>
            </w:pPr>
            <w:r w:rsidRPr="00E67E0D">
              <w:rPr>
                <w:rFonts w:hint="eastAsia"/>
              </w:rPr>
              <w:t>M</w:t>
            </w:r>
          </w:p>
        </w:tc>
        <w:tc>
          <w:tcPr>
            <w:tcW w:w="1080" w:type="dxa"/>
            <w:shd w:val="clear" w:color="auto" w:fill="auto"/>
          </w:tcPr>
          <w:p w14:paraId="15B8E7AD" w14:textId="77777777" w:rsidR="006A1CE4" w:rsidRPr="00E67E0D" w:rsidRDefault="006A1CE4" w:rsidP="00E7499B">
            <w:pPr>
              <w:pStyle w:val="TAL"/>
              <w:rPr>
                <w:i/>
                <w:lang w:eastAsia="ja-JP"/>
              </w:rPr>
            </w:pPr>
          </w:p>
        </w:tc>
        <w:tc>
          <w:tcPr>
            <w:tcW w:w="1512" w:type="dxa"/>
            <w:shd w:val="clear" w:color="auto" w:fill="auto"/>
          </w:tcPr>
          <w:p w14:paraId="719C8254" w14:textId="77777777" w:rsidR="006A1CE4" w:rsidRPr="00E67E0D" w:rsidRDefault="006A1CE4" w:rsidP="00E7499B">
            <w:pPr>
              <w:pStyle w:val="TAL"/>
            </w:pPr>
            <w:r w:rsidRPr="00E67E0D">
              <w:t>CP Transport Layer Information</w:t>
            </w:r>
          </w:p>
          <w:p w14:paraId="1C40D059" w14:textId="77777777" w:rsidR="006A1CE4" w:rsidRPr="00E67E0D" w:rsidRDefault="006A1CE4" w:rsidP="00E7499B">
            <w:pPr>
              <w:pStyle w:val="TAL"/>
            </w:pPr>
            <w:r w:rsidRPr="00E67E0D">
              <w:t>9.3.2.6</w:t>
            </w:r>
          </w:p>
        </w:tc>
        <w:tc>
          <w:tcPr>
            <w:tcW w:w="1728" w:type="dxa"/>
            <w:shd w:val="clear" w:color="auto" w:fill="auto"/>
          </w:tcPr>
          <w:p w14:paraId="7D85954F" w14:textId="77777777" w:rsidR="006A1CE4" w:rsidRPr="00E67E0D" w:rsidRDefault="006A1CE4" w:rsidP="00E7499B">
            <w:pPr>
              <w:pStyle w:val="TAL"/>
            </w:pPr>
            <w:r w:rsidRPr="00E67E0D">
              <w:t>AMF Transport Layer information used to identify the TNL association to be updated.</w:t>
            </w:r>
          </w:p>
        </w:tc>
        <w:tc>
          <w:tcPr>
            <w:tcW w:w="1080" w:type="dxa"/>
            <w:shd w:val="clear" w:color="auto" w:fill="auto"/>
          </w:tcPr>
          <w:p w14:paraId="08BDF3A2" w14:textId="77777777" w:rsidR="006A1CE4" w:rsidRPr="00E67E0D" w:rsidRDefault="006A1CE4" w:rsidP="00E7499B">
            <w:pPr>
              <w:pStyle w:val="TAL"/>
              <w:jc w:val="center"/>
            </w:pPr>
            <w:r w:rsidRPr="00E67E0D">
              <w:t>-</w:t>
            </w:r>
          </w:p>
        </w:tc>
        <w:tc>
          <w:tcPr>
            <w:tcW w:w="1080" w:type="dxa"/>
            <w:shd w:val="clear" w:color="auto" w:fill="auto"/>
          </w:tcPr>
          <w:p w14:paraId="7A38521C" w14:textId="77777777" w:rsidR="006A1CE4" w:rsidRPr="00E67E0D" w:rsidRDefault="006A1CE4" w:rsidP="00E7499B">
            <w:pPr>
              <w:pStyle w:val="TAL"/>
              <w:jc w:val="center"/>
            </w:pPr>
          </w:p>
        </w:tc>
      </w:tr>
      <w:tr w:rsidR="006A1CE4" w:rsidRPr="00E67E0D" w14:paraId="28B7A8CB" w14:textId="77777777" w:rsidTr="00E7499B">
        <w:tc>
          <w:tcPr>
            <w:tcW w:w="2160" w:type="dxa"/>
          </w:tcPr>
          <w:p w14:paraId="3383837D" w14:textId="77777777" w:rsidR="006A1CE4" w:rsidRPr="00E67E0D" w:rsidRDefault="006A1CE4" w:rsidP="00E7499B">
            <w:pPr>
              <w:pStyle w:val="TAL"/>
              <w:ind w:left="165"/>
              <w:rPr>
                <w:rFonts w:eastAsia="Batang" w:cs="Arial"/>
              </w:rPr>
            </w:pPr>
            <w:r w:rsidRPr="00E67E0D">
              <w:rPr>
                <w:rFonts w:eastAsia="Batang" w:cs="Arial" w:hint="eastAsia"/>
              </w:rPr>
              <w:t>&gt;&gt;</w:t>
            </w:r>
            <w:r w:rsidRPr="00E67E0D">
              <w:rPr>
                <w:rFonts w:cs="Arial" w:hint="eastAsia"/>
                <w:lang w:eastAsia="zh-CN"/>
              </w:rPr>
              <w:t xml:space="preserve">TNL </w:t>
            </w:r>
            <w:r w:rsidRPr="00E67E0D">
              <w:rPr>
                <w:rFonts w:cs="Arial"/>
                <w:lang w:eastAsia="zh-CN"/>
              </w:rPr>
              <w:t xml:space="preserve">Association </w:t>
            </w:r>
            <w:r w:rsidRPr="00E67E0D">
              <w:rPr>
                <w:rFonts w:cs="Arial" w:hint="eastAsia"/>
                <w:lang w:eastAsia="zh-CN"/>
              </w:rPr>
              <w:t>Usage</w:t>
            </w:r>
          </w:p>
        </w:tc>
        <w:tc>
          <w:tcPr>
            <w:tcW w:w="1080" w:type="dxa"/>
          </w:tcPr>
          <w:p w14:paraId="57580F67" w14:textId="77777777" w:rsidR="006A1CE4" w:rsidRPr="00E67E0D" w:rsidRDefault="006A1CE4" w:rsidP="00E7499B">
            <w:pPr>
              <w:pStyle w:val="TAL"/>
            </w:pPr>
            <w:r w:rsidRPr="00E67E0D">
              <w:rPr>
                <w:rFonts w:hint="eastAsia"/>
                <w:lang w:eastAsia="zh-CN"/>
              </w:rPr>
              <w:t>O</w:t>
            </w:r>
          </w:p>
        </w:tc>
        <w:tc>
          <w:tcPr>
            <w:tcW w:w="1080" w:type="dxa"/>
          </w:tcPr>
          <w:p w14:paraId="6853B6B6" w14:textId="77777777" w:rsidR="006A1CE4" w:rsidRPr="00E67E0D" w:rsidRDefault="006A1CE4" w:rsidP="00E7499B">
            <w:pPr>
              <w:pStyle w:val="TAL"/>
              <w:rPr>
                <w:i/>
                <w:lang w:eastAsia="ja-JP"/>
              </w:rPr>
            </w:pPr>
          </w:p>
        </w:tc>
        <w:tc>
          <w:tcPr>
            <w:tcW w:w="1512" w:type="dxa"/>
          </w:tcPr>
          <w:p w14:paraId="6E954B37" w14:textId="77777777" w:rsidR="006A1CE4" w:rsidRPr="00E67E0D" w:rsidRDefault="006A1CE4" w:rsidP="00E7499B">
            <w:pPr>
              <w:pStyle w:val="TAL"/>
            </w:pPr>
            <w:r w:rsidRPr="00E67E0D">
              <w:rPr>
                <w:rFonts w:cs="Arial"/>
                <w:szCs w:val="18"/>
                <w:lang w:val="en-US" w:eastAsia="zh-CN"/>
              </w:rPr>
              <w:t>9.3.2.9</w:t>
            </w:r>
          </w:p>
        </w:tc>
        <w:tc>
          <w:tcPr>
            <w:tcW w:w="1728" w:type="dxa"/>
          </w:tcPr>
          <w:p w14:paraId="70737AC8" w14:textId="77777777" w:rsidR="006A1CE4" w:rsidRPr="00E67E0D" w:rsidRDefault="006A1CE4" w:rsidP="00E7499B">
            <w:pPr>
              <w:pStyle w:val="TAL"/>
            </w:pPr>
          </w:p>
        </w:tc>
        <w:tc>
          <w:tcPr>
            <w:tcW w:w="1080" w:type="dxa"/>
          </w:tcPr>
          <w:p w14:paraId="193A49F6" w14:textId="77777777" w:rsidR="006A1CE4" w:rsidRPr="00E67E0D" w:rsidRDefault="006A1CE4" w:rsidP="00E7499B">
            <w:pPr>
              <w:pStyle w:val="TAL"/>
              <w:jc w:val="center"/>
            </w:pPr>
            <w:r w:rsidRPr="00E67E0D">
              <w:t>-</w:t>
            </w:r>
          </w:p>
        </w:tc>
        <w:tc>
          <w:tcPr>
            <w:tcW w:w="1080" w:type="dxa"/>
          </w:tcPr>
          <w:p w14:paraId="6C342D38" w14:textId="77777777" w:rsidR="006A1CE4" w:rsidRPr="00E67E0D" w:rsidRDefault="006A1CE4" w:rsidP="00E7499B">
            <w:pPr>
              <w:pStyle w:val="TAL"/>
              <w:jc w:val="center"/>
            </w:pPr>
          </w:p>
        </w:tc>
      </w:tr>
      <w:tr w:rsidR="006A1CE4" w:rsidRPr="00E67E0D" w14:paraId="24CDCD52" w14:textId="77777777" w:rsidTr="00E7499B">
        <w:tc>
          <w:tcPr>
            <w:tcW w:w="2160" w:type="dxa"/>
          </w:tcPr>
          <w:p w14:paraId="28D33982" w14:textId="77777777" w:rsidR="006A1CE4" w:rsidRPr="00E67E0D" w:rsidRDefault="006A1CE4" w:rsidP="00E7499B">
            <w:pPr>
              <w:pStyle w:val="TAL"/>
              <w:ind w:left="165"/>
              <w:rPr>
                <w:rFonts w:eastAsia="Batang" w:cs="Arial"/>
              </w:rPr>
              <w:pPrChange w:id="4068" w:author="Issam" w:date="2019-02-12T23:38:00Z">
                <w:pPr>
                  <w:pStyle w:val="TAL"/>
                  <w:ind w:left="165"/>
                </w:pPr>
              </w:pPrChange>
            </w:pPr>
            <w:r w:rsidRPr="00E67E0D">
              <w:rPr>
                <w:rFonts w:cs="Arial" w:hint="eastAsia"/>
                <w:lang w:eastAsia="zh-CN"/>
              </w:rPr>
              <w:t>&gt;</w:t>
            </w:r>
            <w:r w:rsidRPr="00E67E0D">
              <w:rPr>
                <w:rFonts w:cs="Arial"/>
                <w:lang w:eastAsia="zh-CN"/>
              </w:rPr>
              <w:t xml:space="preserve">&gt;TNL Address </w:t>
            </w:r>
            <w:r w:rsidRPr="00E67E0D">
              <w:rPr>
                <w:rFonts w:cs="Arial" w:hint="eastAsia"/>
                <w:lang w:eastAsia="zh-CN"/>
              </w:rPr>
              <w:t>Weight Factor</w:t>
            </w:r>
          </w:p>
        </w:tc>
        <w:tc>
          <w:tcPr>
            <w:tcW w:w="1080" w:type="dxa"/>
          </w:tcPr>
          <w:p w14:paraId="4A51E7D3" w14:textId="77777777" w:rsidR="006A1CE4" w:rsidRPr="00E67E0D" w:rsidRDefault="006A1CE4" w:rsidP="00E7499B">
            <w:pPr>
              <w:pStyle w:val="TAL"/>
            </w:pPr>
            <w:r w:rsidRPr="00E67E0D">
              <w:rPr>
                <w:lang w:eastAsia="zh-CN"/>
              </w:rPr>
              <w:t>O</w:t>
            </w:r>
          </w:p>
        </w:tc>
        <w:tc>
          <w:tcPr>
            <w:tcW w:w="1080" w:type="dxa"/>
          </w:tcPr>
          <w:p w14:paraId="43375AF3" w14:textId="77777777" w:rsidR="006A1CE4" w:rsidRPr="00E67E0D" w:rsidRDefault="006A1CE4" w:rsidP="00E7499B">
            <w:pPr>
              <w:pStyle w:val="TAL"/>
              <w:rPr>
                <w:i/>
                <w:lang w:eastAsia="ja-JP"/>
              </w:rPr>
            </w:pPr>
          </w:p>
        </w:tc>
        <w:tc>
          <w:tcPr>
            <w:tcW w:w="1512" w:type="dxa"/>
          </w:tcPr>
          <w:p w14:paraId="3DA8F930" w14:textId="77777777" w:rsidR="006A1CE4" w:rsidRPr="00E67E0D" w:rsidRDefault="006A1CE4" w:rsidP="00E7499B">
            <w:pPr>
              <w:pStyle w:val="TAL"/>
            </w:pPr>
            <w:r w:rsidRPr="00E67E0D">
              <w:rPr>
                <w:rFonts w:cs="Arial"/>
                <w:lang w:eastAsia="zh-CN"/>
              </w:rPr>
              <w:t>9.3.2.10</w:t>
            </w:r>
          </w:p>
        </w:tc>
        <w:tc>
          <w:tcPr>
            <w:tcW w:w="1728" w:type="dxa"/>
          </w:tcPr>
          <w:p w14:paraId="166C8945" w14:textId="77777777" w:rsidR="006A1CE4" w:rsidRPr="00E67E0D" w:rsidRDefault="006A1CE4" w:rsidP="00E7499B">
            <w:pPr>
              <w:pStyle w:val="TAL"/>
            </w:pPr>
          </w:p>
        </w:tc>
        <w:tc>
          <w:tcPr>
            <w:tcW w:w="1080" w:type="dxa"/>
          </w:tcPr>
          <w:p w14:paraId="5CDAE5F2" w14:textId="77777777" w:rsidR="006A1CE4" w:rsidRPr="00E67E0D" w:rsidRDefault="006A1CE4" w:rsidP="00E7499B">
            <w:pPr>
              <w:pStyle w:val="TAL"/>
              <w:jc w:val="center"/>
            </w:pPr>
            <w:r w:rsidRPr="00E67E0D">
              <w:t>-</w:t>
            </w:r>
          </w:p>
        </w:tc>
        <w:tc>
          <w:tcPr>
            <w:tcW w:w="1080" w:type="dxa"/>
          </w:tcPr>
          <w:p w14:paraId="54B45280" w14:textId="77777777" w:rsidR="006A1CE4" w:rsidRPr="00E67E0D" w:rsidRDefault="006A1CE4" w:rsidP="00E7499B">
            <w:pPr>
              <w:pStyle w:val="TAL"/>
              <w:jc w:val="center"/>
            </w:pPr>
          </w:p>
        </w:tc>
      </w:tr>
    </w:tbl>
    <w:p w14:paraId="064A8DF2" w14:textId="77777777" w:rsidR="006A1CE4" w:rsidRPr="00E67E0D" w:rsidRDefault="006A1CE4" w:rsidP="00E7499B">
      <w:bookmarkStart w:id="4069" w:name="_Hlk513788894"/>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5E45AB13" w14:textId="77777777" w:rsidTr="00E7499B">
        <w:tc>
          <w:tcPr>
            <w:tcW w:w="3528" w:type="dxa"/>
          </w:tcPr>
          <w:p w14:paraId="75343781"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6F4251B6"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49B3BFCA" w14:textId="77777777" w:rsidTr="00E7499B">
        <w:tc>
          <w:tcPr>
            <w:tcW w:w="3528" w:type="dxa"/>
          </w:tcPr>
          <w:p w14:paraId="31C0F0C3" w14:textId="77777777" w:rsidR="006A1CE4" w:rsidRPr="00E67E0D" w:rsidRDefault="006A1CE4" w:rsidP="00E7499B">
            <w:pPr>
              <w:pStyle w:val="TAL"/>
              <w:rPr>
                <w:rFonts w:cs="Arial"/>
                <w:lang w:eastAsia="zh-CN"/>
              </w:rPr>
            </w:pPr>
            <w:r w:rsidRPr="00E67E0D">
              <w:t>maxnoofServedGUAMIs</w:t>
            </w:r>
          </w:p>
        </w:tc>
        <w:tc>
          <w:tcPr>
            <w:tcW w:w="6192" w:type="dxa"/>
          </w:tcPr>
          <w:p w14:paraId="51E14227" w14:textId="77777777" w:rsidR="006A1CE4" w:rsidRPr="00E67E0D" w:rsidRDefault="006A1CE4" w:rsidP="00E7499B">
            <w:pPr>
              <w:pStyle w:val="TAL"/>
              <w:rPr>
                <w:rFonts w:cs="Arial"/>
                <w:szCs w:val="18"/>
                <w:lang w:val="en-US" w:eastAsia="zh-CN"/>
              </w:rPr>
            </w:pPr>
            <w:r w:rsidRPr="00E67E0D">
              <w:t>Maximum no. of GUAMIs served by an AMF. Value is 256.</w:t>
            </w:r>
          </w:p>
        </w:tc>
      </w:tr>
      <w:tr w:rsidR="006A1CE4" w:rsidRPr="00E67E0D" w14:paraId="6969DD2B" w14:textId="77777777" w:rsidTr="00E7499B">
        <w:tc>
          <w:tcPr>
            <w:tcW w:w="3528" w:type="dxa"/>
          </w:tcPr>
          <w:p w14:paraId="0FD17842" w14:textId="77777777" w:rsidR="006A1CE4" w:rsidRPr="00E67E0D" w:rsidRDefault="006A1CE4" w:rsidP="00E7499B">
            <w:pPr>
              <w:pStyle w:val="TAL"/>
            </w:pPr>
            <w:r w:rsidRPr="00E67E0D">
              <w:t>maxnoofPLMNs</w:t>
            </w:r>
          </w:p>
        </w:tc>
        <w:tc>
          <w:tcPr>
            <w:tcW w:w="6192" w:type="dxa"/>
          </w:tcPr>
          <w:p w14:paraId="71FF4794" w14:textId="77777777" w:rsidR="006A1CE4" w:rsidRPr="00E67E0D" w:rsidRDefault="006A1CE4" w:rsidP="00E7499B">
            <w:pPr>
              <w:pStyle w:val="TAL"/>
            </w:pPr>
            <w:r w:rsidRPr="00E67E0D">
              <w:t>Maximum no. of PLMNs per message. Value is 12.</w:t>
            </w:r>
          </w:p>
        </w:tc>
      </w:tr>
      <w:tr w:rsidR="006A1CE4" w:rsidRPr="00E67E0D" w14:paraId="3C909D38" w14:textId="77777777" w:rsidTr="00E7499B">
        <w:tc>
          <w:tcPr>
            <w:tcW w:w="3528" w:type="dxa"/>
          </w:tcPr>
          <w:p w14:paraId="1D56A3BF" w14:textId="77777777" w:rsidR="006A1CE4" w:rsidRPr="00E67E0D" w:rsidRDefault="006A1CE4" w:rsidP="00E7499B">
            <w:pPr>
              <w:pStyle w:val="TAL"/>
              <w:rPr>
                <w:rFonts w:cs="Arial"/>
                <w:lang w:eastAsia="ja-JP"/>
              </w:rPr>
            </w:pPr>
            <w:r w:rsidRPr="00E67E0D">
              <w:rPr>
                <w:rFonts w:cs="Arial"/>
                <w:lang w:eastAsia="zh-CN"/>
              </w:rPr>
              <w:t>maxnoofTNLAssociations</w:t>
            </w:r>
          </w:p>
        </w:tc>
        <w:tc>
          <w:tcPr>
            <w:tcW w:w="6192" w:type="dxa"/>
          </w:tcPr>
          <w:p w14:paraId="1FD4AA29" w14:textId="77777777" w:rsidR="006A1CE4" w:rsidRPr="00E67E0D" w:rsidRDefault="006A1CE4" w:rsidP="00E7499B">
            <w:pPr>
              <w:pStyle w:val="TAL"/>
              <w:rPr>
                <w:rFonts w:cs="Arial"/>
                <w:lang w:eastAsia="ja-JP"/>
              </w:rPr>
            </w:pPr>
            <w:r w:rsidRPr="00E67E0D">
              <w:rPr>
                <w:rFonts w:cs="Arial"/>
                <w:szCs w:val="18"/>
                <w:lang w:val="en-US" w:eastAsia="zh-CN"/>
              </w:rPr>
              <w:t>Maximum no. of TNL Associations between the NG-RAN node and the AMF. Value is 32.</w:t>
            </w:r>
          </w:p>
        </w:tc>
      </w:tr>
    </w:tbl>
    <w:p w14:paraId="12EC3B46" w14:textId="77777777" w:rsidR="006A1CE4" w:rsidRPr="00E67E0D" w:rsidRDefault="006A1CE4" w:rsidP="00E7499B"/>
    <w:p w14:paraId="0BAA9C50" w14:textId="77777777" w:rsidR="006A1CE4" w:rsidRPr="00E67E0D" w:rsidRDefault="006A1CE4" w:rsidP="00E7499B">
      <w:pPr>
        <w:pStyle w:val="4"/>
      </w:pPr>
      <w:bookmarkStart w:id="4070" w:name="_Toc534720495"/>
      <w:bookmarkStart w:id="4071" w:name="_Toc525567507"/>
      <w:bookmarkEnd w:id="4069"/>
      <w:r w:rsidRPr="00E67E0D">
        <w:t>9.2.6.8</w:t>
      </w:r>
      <w:r w:rsidRPr="00E67E0D">
        <w:tab/>
        <w:t>AMF CONFIGURATION UPDATE ACKNOWLEDGE</w:t>
      </w:r>
      <w:bookmarkEnd w:id="4070"/>
      <w:bookmarkEnd w:id="4071"/>
    </w:p>
    <w:p w14:paraId="2B3B5F2A" w14:textId="77777777" w:rsidR="006A1CE4" w:rsidRPr="00E67E0D" w:rsidRDefault="006A1CE4" w:rsidP="00E7499B">
      <w:r w:rsidRPr="00E67E0D">
        <w:t>This message is sent by the NG-RAN node to acknowledge the AMF transfer of updated information for an NG-C interface instance.</w:t>
      </w:r>
    </w:p>
    <w:p w14:paraId="1FBE8748" w14:textId="77777777" w:rsidR="006A1CE4" w:rsidRPr="00E67E0D" w:rsidRDefault="006A1CE4" w:rsidP="00E7499B">
      <w:pPr>
        <w:rPr>
          <w:rFonts w:eastAsia="Batang"/>
        </w:rPr>
      </w:pPr>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5A8C0BC0" w14:textId="77777777" w:rsidTr="00E7499B">
        <w:tc>
          <w:tcPr>
            <w:tcW w:w="2160" w:type="dxa"/>
          </w:tcPr>
          <w:p w14:paraId="6B589165"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3FCED165"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7C43D359"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510FFE5C"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6D9DE12B"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5CD40EFA"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4E4F7D70"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2DDD9DB9" w14:textId="77777777" w:rsidTr="00E7499B">
        <w:tc>
          <w:tcPr>
            <w:tcW w:w="2160" w:type="dxa"/>
          </w:tcPr>
          <w:p w14:paraId="49ABAB54"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59D8828A"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6214DDD8" w14:textId="77777777" w:rsidR="006A1CE4" w:rsidRPr="00E67E0D" w:rsidRDefault="006A1CE4" w:rsidP="00E7499B">
            <w:pPr>
              <w:pStyle w:val="TAL"/>
              <w:rPr>
                <w:rFonts w:cs="Arial"/>
                <w:lang w:eastAsia="ja-JP"/>
              </w:rPr>
            </w:pPr>
          </w:p>
        </w:tc>
        <w:tc>
          <w:tcPr>
            <w:tcW w:w="1512" w:type="dxa"/>
          </w:tcPr>
          <w:p w14:paraId="558F8F05" w14:textId="77777777" w:rsidR="006A1CE4" w:rsidRPr="00E67E0D" w:rsidRDefault="006A1CE4" w:rsidP="00E7499B">
            <w:pPr>
              <w:pStyle w:val="TAL"/>
              <w:rPr>
                <w:rFonts w:cs="Arial"/>
                <w:lang w:eastAsia="ja-JP"/>
              </w:rPr>
            </w:pPr>
            <w:r w:rsidRPr="00E67E0D">
              <w:rPr>
                <w:rFonts w:cs="Arial"/>
                <w:lang w:eastAsia="ja-JP"/>
              </w:rPr>
              <w:t>9.3.1.1</w:t>
            </w:r>
          </w:p>
        </w:tc>
        <w:tc>
          <w:tcPr>
            <w:tcW w:w="1728" w:type="dxa"/>
          </w:tcPr>
          <w:p w14:paraId="7F6E8DB3" w14:textId="77777777" w:rsidR="006A1CE4" w:rsidRPr="00E67E0D" w:rsidRDefault="006A1CE4" w:rsidP="00E7499B">
            <w:pPr>
              <w:pStyle w:val="TAL"/>
              <w:rPr>
                <w:rFonts w:cs="Arial"/>
                <w:lang w:eastAsia="ja-JP"/>
              </w:rPr>
            </w:pPr>
          </w:p>
        </w:tc>
        <w:tc>
          <w:tcPr>
            <w:tcW w:w="1080" w:type="dxa"/>
          </w:tcPr>
          <w:p w14:paraId="4F3F18E4"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42AACF40"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07091227" w14:textId="77777777" w:rsidTr="00E7499B">
        <w:tc>
          <w:tcPr>
            <w:tcW w:w="2160" w:type="dxa"/>
          </w:tcPr>
          <w:p w14:paraId="29F88306" w14:textId="77777777" w:rsidR="006A1CE4" w:rsidRPr="00E67E0D" w:rsidRDefault="006A1CE4" w:rsidP="00E7499B">
            <w:pPr>
              <w:pStyle w:val="TAL"/>
              <w:rPr>
                <w:rFonts w:eastAsia="Batang" w:cs="Arial"/>
                <w:b/>
              </w:rPr>
            </w:pPr>
            <w:r w:rsidRPr="00E67E0D">
              <w:rPr>
                <w:rFonts w:eastAsia="Batang" w:cs="Arial"/>
                <w:b/>
              </w:rPr>
              <w:t xml:space="preserve">AMF TNL Association Setup List </w:t>
            </w:r>
          </w:p>
        </w:tc>
        <w:tc>
          <w:tcPr>
            <w:tcW w:w="1080" w:type="dxa"/>
          </w:tcPr>
          <w:p w14:paraId="3DC7353A" w14:textId="77777777" w:rsidR="006A1CE4" w:rsidRPr="00E67E0D" w:rsidRDefault="006A1CE4" w:rsidP="00E7499B">
            <w:pPr>
              <w:pStyle w:val="TAL"/>
            </w:pPr>
          </w:p>
        </w:tc>
        <w:tc>
          <w:tcPr>
            <w:tcW w:w="1080" w:type="dxa"/>
          </w:tcPr>
          <w:p w14:paraId="1E51C6D1" w14:textId="77777777" w:rsidR="006A1CE4" w:rsidRPr="00E67E0D" w:rsidRDefault="006A1CE4" w:rsidP="00E7499B">
            <w:pPr>
              <w:pStyle w:val="TAL"/>
              <w:rPr>
                <w:i/>
                <w:lang w:eastAsia="ja-JP"/>
              </w:rPr>
            </w:pPr>
            <w:r w:rsidRPr="00E67E0D">
              <w:rPr>
                <w:i/>
              </w:rPr>
              <w:t>0..1</w:t>
            </w:r>
          </w:p>
        </w:tc>
        <w:tc>
          <w:tcPr>
            <w:tcW w:w="1512" w:type="dxa"/>
          </w:tcPr>
          <w:p w14:paraId="4245041C" w14:textId="77777777" w:rsidR="006A1CE4" w:rsidRPr="00E67E0D" w:rsidRDefault="006A1CE4" w:rsidP="00E7499B">
            <w:pPr>
              <w:pStyle w:val="TAL"/>
            </w:pPr>
          </w:p>
        </w:tc>
        <w:tc>
          <w:tcPr>
            <w:tcW w:w="1728" w:type="dxa"/>
          </w:tcPr>
          <w:p w14:paraId="6CBB8B3F" w14:textId="77777777" w:rsidR="006A1CE4" w:rsidRPr="00E67E0D" w:rsidRDefault="006A1CE4" w:rsidP="00E7499B">
            <w:pPr>
              <w:pStyle w:val="TAL"/>
            </w:pPr>
          </w:p>
        </w:tc>
        <w:tc>
          <w:tcPr>
            <w:tcW w:w="1080" w:type="dxa"/>
          </w:tcPr>
          <w:p w14:paraId="71D9F15C" w14:textId="77777777" w:rsidR="006A1CE4" w:rsidRPr="00E67E0D" w:rsidRDefault="006A1CE4" w:rsidP="00E7499B">
            <w:pPr>
              <w:pStyle w:val="TAL"/>
              <w:jc w:val="center"/>
            </w:pPr>
            <w:r w:rsidRPr="00E67E0D">
              <w:t>YES</w:t>
            </w:r>
          </w:p>
        </w:tc>
        <w:tc>
          <w:tcPr>
            <w:tcW w:w="1080" w:type="dxa"/>
          </w:tcPr>
          <w:p w14:paraId="510D51D4" w14:textId="77777777" w:rsidR="006A1CE4" w:rsidRPr="00E67E0D" w:rsidRDefault="006A1CE4" w:rsidP="00E7499B">
            <w:pPr>
              <w:pStyle w:val="TAL"/>
              <w:jc w:val="center"/>
            </w:pPr>
            <w:r w:rsidRPr="00E67E0D">
              <w:t>ignore</w:t>
            </w:r>
          </w:p>
        </w:tc>
      </w:tr>
      <w:tr w:rsidR="006A1CE4" w:rsidRPr="00E67E0D" w14:paraId="123CAE75" w14:textId="77777777" w:rsidTr="00E7499B">
        <w:tc>
          <w:tcPr>
            <w:tcW w:w="2160" w:type="dxa"/>
          </w:tcPr>
          <w:p w14:paraId="020A175F" w14:textId="77777777" w:rsidR="006A1CE4" w:rsidRPr="00E67E0D" w:rsidRDefault="006A1CE4" w:rsidP="00E7499B">
            <w:pPr>
              <w:pStyle w:val="TAL"/>
              <w:ind w:left="69"/>
              <w:rPr>
                <w:rFonts w:eastAsia="Batang" w:cs="Arial"/>
                <w:b/>
              </w:rPr>
            </w:pPr>
            <w:r w:rsidRPr="00E67E0D">
              <w:rPr>
                <w:rFonts w:eastAsia="Batang" w:cs="Arial"/>
                <w:b/>
              </w:rPr>
              <w:t>&gt;AMF TNL Association Setup Item</w:t>
            </w:r>
          </w:p>
        </w:tc>
        <w:tc>
          <w:tcPr>
            <w:tcW w:w="1080" w:type="dxa"/>
          </w:tcPr>
          <w:p w14:paraId="582F49A3" w14:textId="77777777" w:rsidR="006A1CE4" w:rsidRPr="00E67E0D" w:rsidRDefault="006A1CE4" w:rsidP="00E7499B">
            <w:pPr>
              <w:pStyle w:val="TAL"/>
            </w:pPr>
          </w:p>
        </w:tc>
        <w:tc>
          <w:tcPr>
            <w:tcW w:w="1080" w:type="dxa"/>
          </w:tcPr>
          <w:p w14:paraId="2928DFEA" w14:textId="77777777" w:rsidR="006A1CE4" w:rsidRPr="00E67E0D" w:rsidRDefault="006A1CE4" w:rsidP="00E7499B">
            <w:pPr>
              <w:pStyle w:val="TAL"/>
              <w:rPr>
                <w:i/>
                <w:lang w:eastAsia="ja-JP"/>
              </w:rPr>
            </w:pPr>
            <w:r w:rsidRPr="00E67E0D">
              <w:rPr>
                <w:rFonts w:hint="eastAsia"/>
                <w:i/>
              </w:rPr>
              <w:t>1..</w:t>
            </w:r>
            <w:r w:rsidRPr="00E67E0D">
              <w:rPr>
                <w:i/>
              </w:rPr>
              <w:t>&lt;maxnoofTNLAssociations&gt;</w:t>
            </w:r>
          </w:p>
        </w:tc>
        <w:tc>
          <w:tcPr>
            <w:tcW w:w="1512" w:type="dxa"/>
          </w:tcPr>
          <w:p w14:paraId="2022DB7E" w14:textId="77777777" w:rsidR="006A1CE4" w:rsidRPr="00E67E0D" w:rsidRDefault="006A1CE4" w:rsidP="00E7499B">
            <w:pPr>
              <w:pStyle w:val="TAL"/>
            </w:pPr>
          </w:p>
        </w:tc>
        <w:tc>
          <w:tcPr>
            <w:tcW w:w="1728" w:type="dxa"/>
          </w:tcPr>
          <w:p w14:paraId="744B2F30" w14:textId="77777777" w:rsidR="006A1CE4" w:rsidRPr="00E67E0D" w:rsidRDefault="006A1CE4" w:rsidP="00E7499B">
            <w:pPr>
              <w:pStyle w:val="TAL"/>
            </w:pPr>
          </w:p>
        </w:tc>
        <w:tc>
          <w:tcPr>
            <w:tcW w:w="1080" w:type="dxa"/>
          </w:tcPr>
          <w:p w14:paraId="035E2A0B" w14:textId="77777777" w:rsidR="006A1CE4" w:rsidRPr="00E67E0D" w:rsidRDefault="006A1CE4" w:rsidP="00E7499B">
            <w:pPr>
              <w:pStyle w:val="TAL"/>
              <w:jc w:val="center"/>
            </w:pPr>
            <w:r w:rsidRPr="00E67E0D">
              <w:t>-</w:t>
            </w:r>
          </w:p>
        </w:tc>
        <w:tc>
          <w:tcPr>
            <w:tcW w:w="1080" w:type="dxa"/>
          </w:tcPr>
          <w:p w14:paraId="4E7FA729" w14:textId="77777777" w:rsidR="006A1CE4" w:rsidRPr="00E67E0D" w:rsidRDefault="006A1CE4" w:rsidP="00E7499B">
            <w:pPr>
              <w:pStyle w:val="TAL"/>
              <w:jc w:val="center"/>
            </w:pPr>
          </w:p>
        </w:tc>
      </w:tr>
      <w:tr w:rsidR="006A1CE4" w:rsidRPr="00E67E0D" w14:paraId="61B0276C" w14:textId="77777777" w:rsidTr="00E7499B">
        <w:tc>
          <w:tcPr>
            <w:tcW w:w="2160" w:type="dxa"/>
          </w:tcPr>
          <w:p w14:paraId="3CFD7AD2" w14:textId="77777777" w:rsidR="006A1CE4" w:rsidRPr="00E67E0D" w:rsidRDefault="006A1CE4" w:rsidP="00E7499B">
            <w:pPr>
              <w:pStyle w:val="TAL"/>
              <w:ind w:left="159"/>
              <w:rPr>
                <w:rFonts w:eastAsia="Batang" w:cs="Arial"/>
              </w:rPr>
            </w:pPr>
            <w:r w:rsidRPr="00E67E0D">
              <w:rPr>
                <w:rFonts w:eastAsia="Batang" w:cs="Arial" w:hint="eastAsia"/>
              </w:rPr>
              <w:t>&gt;&gt;</w:t>
            </w:r>
            <w:r w:rsidRPr="00E67E0D">
              <w:rPr>
                <w:rFonts w:eastAsia="Batang" w:cs="Arial"/>
              </w:rPr>
              <w:t>AMF TNL Association Address</w:t>
            </w:r>
          </w:p>
        </w:tc>
        <w:tc>
          <w:tcPr>
            <w:tcW w:w="1080" w:type="dxa"/>
          </w:tcPr>
          <w:p w14:paraId="635DAC98" w14:textId="77777777" w:rsidR="006A1CE4" w:rsidRPr="00E67E0D" w:rsidRDefault="006A1CE4" w:rsidP="00E7499B">
            <w:pPr>
              <w:pStyle w:val="TAL"/>
            </w:pPr>
            <w:r w:rsidRPr="00E67E0D">
              <w:rPr>
                <w:rFonts w:hint="eastAsia"/>
              </w:rPr>
              <w:t>M</w:t>
            </w:r>
          </w:p>
        </w:tc>
        <w:tc>
          <w:tcPr>
            <w:tcW w:w="1080" w:type="dxa"/>
          </w:tcPr>
          <w:p w14:paraId="1BB3290D" w14:textId="77777777" w:rsidR="006A1CE4" w:rsidRPr="00E67E0D" w:rsidRDefault="006A1CE4" w:rsidP="00E7499B">
            <w:pPr>
              <w:pStyle w:val="TAL"/>
              <w:rPr>
                <w:i/>
                <w:lang w:eastAsia="ja-JP"/>
              </w:rPr>
            </w:pPr>
          </w:p>
        </w:tc>
        <w:tc>
          <w:tcPr>
            <w:tcW w:w="1512" w:type="dxa"/>
          </w:tcPr>
          <w:p w14:paraId="433A856E" w14:textId="77777777" w:rsidR="006A1CE4" w:rsidRPr="00E67E0D" w:rsidRDefault="006A1CE4" w:rsidP="00E7499B">
            <w:pPr>
              <w:pStyle w:val="TAL"/>
            </w:pPr>
            <w:r w:rsidRPr="00E67E0D">
              <w:t>CP Transport Layer Information</w:t>
            </w:r>
          </w:p>
          <w:p w14:paraId="371D9F28" w14:textId="77777777" w:rsidR="006A1CE4" w:rsidRPr="00E67E0D" w:rsidRDefault="006A1CE4" w:rsidP="00E7499B">
            <w:pPr>
              <w:pStyle w:val="TAL"/>
            </w:pPr>
            <w:r w:rsidRPr="00E67E0D">
              <w:t>9.3.2.6</w:t>
            </w:r>
          </w:p>
        </w:tc>
        <w:tc>
          <w:tcPr>
            <w:tcW w:w="1728" w:type="dxa"/>
          </w:tcPr>
          <w:p w14:paraId="066FA557" w14:textId="77777777" w:rsidR="006A1CE4" w:rsidRPr="00E67E0D" w:rsidRDefault="006A1CE4" w:rsidP="00E7499B">
            <w:pPr>
              <w:pStyle w:val="TAL"/>
            </w:pPr>
            <w:r w:rsidRPr="00E67E0D">
              <w:t>Previously received AMF Transport Layer information for the TNL association.</w:t>
            </w:r>
          </w:p>
        </w:tc>
        <w:tc>
          <w:tcPr>
            <w:tcW w:w="1080" w:type="dxa"/>
          </w:tcPr>
          <w:p w14:paraId="0426ABFD" w14:textId="77777777" w:rsidR="006A1CE4" w:rsidRPr="00E67E0D" w:rsidRDefault="006A1CE4" w:rsidP="00E7499B">
            <w:pPr>
              <w:pStyle w:val="TAL"/>
              <w:jc w:val="center"/>
            </w:pPr>
            <w:r w:rsidRPr="00E67E0D">
              <w:t>-</w:t>
            </w:r>
          </w:p>
        </w:tc>
        <w:tc>
          <w:tcPr>
            <w:tcW w:w="1080" w:type="dxa"/>
          </w:tcPr>
          <w:p w14:paraId="5AA0B0EC" w14:textId="77777777" w:rsidR="006A1CE4" w:rsidRPr="00E67E0D" w:rsidRDefault="006A1CE4" w:rsidP="00E7499B">
            <w:pPr>
              <w:pStyle w:val="TAL"/>
              <w:jc w:val="center"/>
            </w:pPr>
          </w:p>
        </w:tc>
      </w:tr>
      <w:tr w:rsidR="006A1CE4" w:rsidRPr="00E67E0D" w14:paraId="4D7A5694" w14:textId="77777777" w:rsidTr="00E7499B">
        <w:tc>
          <w:tcPr>
            <w:tcW w:w="2160" w:type="dxa"/>
          </w:tcPr>
          <w:p w14:paraId="3DE54455" w14:textId="77777777" w:rsidR="006A1CE4" w:rsidRPr="00E67E0D" w:rsidRDefault="006A1CE4" w:rsidP="00E7499B">
            <w:pPr>
              <w:pStyle w:val="TAL"/>
              <w:rPr>
                <w:rFonts w:eastAsia="Batang" w:cs="Arial"/>
              </w:rPr>
            </w:pPr>
            <w:r w:rsidRPr="00E67E0D">
              <w:rPr>
                <w:rFonts w:eastAsia="Batang" w:cs="Arial"/>
              </w:rPr>
              <w:t xml:space="preserve">AMF TNL Association Failed to Setup List </w:t>
            </w:r>
          </w:p>
        </w:tc>
        <w:tc>
          <w:tcPr>
            <w:tcW w:w="1080" w:type="dxa"/>
          </w:tcPr>
          <w:p w14:paraId="1F7B5283" w14:textId="77777777" w:rsidR="006A1CE4" w:rsidRPr="00E67E0D" w:rsidRDefault="006A1CE4" w:rsidP="00E7499B">
            <w:pPr>
              <w:pStyle w:val="TAL"/>
            </w:pPr>
            <w:r w:rsidRPr="00E67E0D">
              <w:t>O</w:t>
            </w:r>
          </w:p>
        </w:tc>
        <w:tc>
          <w:tcPr>
            <w:tcW w:w="1080" w:type="dxa"/>
          </w:tcPr>
          <w:p w14:paraId="59193911" w14:textId="77777777" w:rsidR="006A1CE4" w:rsidRPr="00E67E0D" w:rsidRDefault="006A1CE4" w:rsidP="00E7499B">
            <w:pPr>
              <w:pStyle w:val="TAL"/>
              <w:rPr>
                <w:i/>
                <w:lang w:eastAsia="ja-JP"/>
              </w:rPr>
            </w:pPr>
          </w:p>
        </w:tc>
        <w:tc>
          <w:tcPr>
            <w:tcW w:w="1512" w:type="dxa"/>
          </w:tcPr>
          <w:p w14:paraId="37AF13F9" w14:textId="77777777" w:rsidR="006A1CE4" w:rsidRPr="00E67E0D" w:rsidRDefault="006A1CE4" w:rsidP="00E7499B">
            <w:pPr>
              <w:pStyle w:val="TAL"/>
            </w:pPr>
            <w:r w:rsidRPr="00E67E0D">
              <w:t>TNL Association List</w:t>
            </w:r>
          </w:p>
          <w:p w14:paraId="529E0648" w14:textId="77777777" w:rsidR="006A1CE4" w:rsidRPr="00E67E0D" w:rsidRDefault="006A1CE4" w:rsidP="00E7499B">
            <w:pPr>
              <w:pStyle w:val="TAL"/>
            </w:pPr>
            <w:r w:rsidRPr="00E67E0D">
              <w:t>9.3.2.7</w:t>
            </w:r>
          </w:p>
        </w:tc>
        <w:tc>
          <w:tcPr>
            <w:tcW w:w="1728" w:type="dxa"/>
          </w:tcPr>
          <w:p w14:paraId="1363D54C" w14:textId="77777777" w:rsidR="006A1CE4" w:rsidRPr="00E67E0D" w:rsidRDefault="006A1CE4" w:rsidP="00E7499B">
            <w:pPr>
              <w:pStyle w:val="TAL"/>
            </w:pPr>
          </w:p>
        </w:tc>
        <w:tc>
          <w:tcPr>
            <w:tcW w:w="1080" w:type="dxa"/>
          </w:tcPr>
          <w:p w14:paraId="77FA6F9D" w14:textId="77777777" w:rsidR="006A1CE4" w:rsidRPr="00E67E0D" w:rsidRDefault="006A1CE4" w:rsidP="00E7499B">
            <w:pPr>
              <w:pStyle w:val="TAL"/>
              <w:jc w:val="center"/>
            </w:pPr>
            <w:r w:rsidRPr="00E67E0D">
              <w:t>YES</w:t>
            </w:r>
          </w:p>
        </w:tc>
        <w:tc>
          <w:tcPr>
            <w:tcW w:w="1080" w:type="dxa"/>
          </w:tcPr>
          <w:p w14:paraId="5D98E447" w14:textId="77777777" w:rsidR="006A1CE4" w:rsidRPr="00E67E0D" w:rsidRDefault="006A1CE4" w:rsidP="00E7499B">
            <w:pPr>
              <w:pStyle w:val="TAL"/>
              <w:jc w:val="center"/>
            </w:pPr>
            <w:r w:rsidRPr="00E67E0D">
              <w:t>ignore</w:t>
            </w:r>
          </w:p>
        </w:tc>
      </w:tr>
      <w:tr w:rsidR="006A1CE4" w:rsidRPr="00E67E0D" w14:paraId="34D23100" w14:textId="77777777" w:rsidTr="00E7499B">
        <w:tc>
          <w:tcPr>
            <w:tcW w:w="2160" w:type="dxa"/>
          </w:tcPr>
          <w:p w14:paraId="69583CFC" w14:textId="77777777" w:rsidR="006A1CE4" w:rsidRPr="00E67E0D" w:rsidRDefault="006A1CE4" w:rsidP="00E7499B">
            <w:pPr>
              <w:pStyle w:val="TAL"/>
              <w:rPr>
                <w:rFonts w:eastAsia="Batang" w:cs="Arial"/>
              </w:rPr>
            </w:pPr>
            <w:r w:rsidRPr="00E67E0D">
              <w:rPr>
                <w:rFonts w:eastAsia="Batang" w:cs="Arial"/>
              </w:rPr>
              <w:t>Criticality Diagnostics</w:t>
            </w:r>
          </w:p>
        </w:tc>
        <w:tc>
          <w:tcPr>
            <w:tcW w:w="1080" w:type="dxa"/>
          </w:tcPr>
          <w:p w14:paraId="79288BDA" w14:textId="77777777" w:rsidR="006A1CE4" w:rsidRPr="00E67E0D" w:rsidRDefault="006A1CE4" w:rsidP="00E7499B">
            <w:pPr>
              <w:pStyle w:val="TAL"/>
            </w:pPr>
            <w:r w:rsidRPr="00E67E0D">
              <w:t>O</w:t>
            </w:r>
          </w:p>
        </w:tc>
        <w:tc>
          <w:tcPr>
            <w:tcW w:w="1080" w:type="dxa"/>
          </w:tcPr>
          <w:p w14:paraId="238A1126" w14:textId="77777777" w:rsidR="006A1CE4" w:rsidRPr="00E67E0D" w:rsidRDefault="006A1CE4" w:rsidP="00E7499B">
            <w:pPr>
              <w:pStyle w:val="TAL"/>
              <w:rPr>
                <w:i/>
                <w:lang w:eastAsia="ja-JP"/>
              </w:rPr>
            </w:pPr>
          </w:p>
        </w:tc>
        <w:tc>
          <w:tcPr>
            <w:tcW w:w="1512" w:type="dxa"/>
          </w:tcPr>
          <w:p w14:paraId="02C0A877" w14:textId="6668FCD8" w:rsidR="006A1CE4" w:rsidRPr="00E67E0D" w:rsidRDefault="006A1CE4" w:rsidP="00E7499B">
            <w:pPr>
              <w:pStyle w:val="TAL"/>
            </w:pPr>
            <w:r w:rsidRPr="00E67E0D">
              <w:t>9.</w:t>
            </w:r>
            <w:del w:id="4072" w:author="Issam" w:date="2019-02-12T23:38:00Z">
              <w:r w:rsidR="00AE297A" w:rsidRPr="00FF6A95">
                <w:delText>2</w:delText>
              </w:r>
            </w:del>
            <w:ins w:id="4073" w:author="Issam" w:date="2019-02-12T23:38:00Z">
              <w:r>
                <w:t>3</w:t>
              </w:r>
            </w:ins>
            <w:r>
              <w:t>.1.</w:t>
            </w:r>
            <w:del w:id="4074" w:author="Issam" w:date="2019-02-12T23:38:00Z">
              <w:r w:rsidR="00AE297A" w:rsidRPr="00FF6A95">
                <w:delText>21</w:delText>
              </w:r>
            </w:del>
            <w:ins w:id="4075" w:author="Issam" w:date="2019-02-12T23:38:00Z">
              <w:r>
                <w:t>3</w:t>
              </w:r>
            </w:ins>
          </w:p>
        </w:tc>
        <w:tc>
          <w:tcPr>
            <w:tcW w:w="1728" w:type="dxa"/>
          </w:tcPr>
          <w:p w14:paraId="340B7F8C" w14:textId="77777777" w:rsidR="006A1CE4" w:rsidRPr="00E67E0D" w:rsidRDefault="006A1CE4" w:rsidP="00E7499B">
            <w:pPr>
              <w:pStyle w:val="TAL"/>
            </w:pPr>
          </w:p>
        </w:tc>
        <w:tc>
          <w:tcPr>
            <w:tcW w:w="1080" w:type="dxa"/>
          </w:tcPr>
          <w:p w14:paraId="3828FF0B" w14:textId="77777777" w:rsidR="006A1CE4" w:rsidRPr="00E67E0D" w:rsidRDefault="006A1CE4" w:rsidP="00E7499B">
            <w:pPr>
              <w:pStyle w:val="TAL"/>
              <w:jc w:val="center"/>
            </w:pPr>
            <w:r w:rsidRPr="00E67E0D">
              <w:t>YES</w:t>
            </w:r>
          </w:p>
        </w:tc>
        <w:tc>
          <w:tcPr>
            <w:tcW w:w="1080" w:type="dxa"/>
          </w:tcPr>
          <w:p w14:paraId="17CD2A08" w14:textId="77777777" w:rsidR="006A1CE4" w:rsidRPr="00E67E0D" w:rsidRDefault="006A1CE4" w:rsidP="00E7499B">
            <w:pPr>
              <w:pStyle w:val="TAL"/>
              <w:jc w:val="center"/>
            </w:pPr>
            <w:r w:rsidRPr="00E67E0D">
              <w:t>ignore</w:t>
            </w:r>
          </w:p>
        </w:tc>
      </w:tr>
    </w:tbl>
    <w:p w14:paraId="7EAE9A66"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35A77424" w14:textId="77777777" w:rsidTr="00E7499B">
        <w:tc>
          <w:tcPr>
            <w:tcW w:w="3528" w:type="dxa"/>
          </w:tcPr>
          <w:p w14:paraId="0B662D40"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69E29CD5"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24AE699B" w14:textId="77777777" w:rsidTr="00E7499B">
        <w:tc>
          <w:tcPr>
            <w:tcW w:w="3528" w:type="dxa"/>
          </w:tcPr>
          <w:p w14:paraId="741F5DF8" w14:textId="77777777" w:rsidR="006A1CE4" w:rsidRPr="00E67E0D" w:rsidRDefault="006A1CE4" w:rsidP="00E7499B">
            <w:pPr>
              <w:pStyle w:val="TAL"/>
              <w:rPr>
                <w:rFonts w:cs="Arial"/>
                <w:lang w:eastAsia="ja-JP"/>
              </w:rPr>
            </w:pPr>
            <w:r w:rsidRPr="00E67E0D">
              <w:rPr>
                <w:rFonts w:cs="Arial"/>
                <w:lang w:eastAsia="zh-CN"/>
              </w:rPr>
              <w:t>maxnoofTNLAssociations</w:t>
            </w:r>
          </w:p>
        </w:tc>
        <w:tc>
          <w:tcPr>
            <w:tcW w:w="6192" w:type="dxa"/>
          </w:tcPr>
          <w:p w14:paraId="7264EB93" w14:textId="77777777" w:rsidR="006A1CE4" w:rsidRPr="00E67E0D" w:rsidRDefault="006A1CE4" w:rsidP="00E7499B">
            <w:pPr>
              <w:pStyle w:val="TAL"/>
              <w:rPr>
                <w:rFonts w:cs="Arial"/>
                <w:lang w:eastAsia="ja-JP"/>
              </w:rPr>
            </w:pPr>
            <w:r w:rsidRPr="00E67E0D">
              <w:rPr>
                <w:rFonts w:cs="Arial"/>
                <w:szCs w:val="18"/>
                <w:lang w:val="en-US" w:eastAsia="zh-CN"/>
              </w:rPr>
              <w:t>Maximum no. of TNL Associations between the NG-RAN node and the AMF. Value is 32.</w:t>
            </w:r>
          </w:p>
        </w:tc>
      </w:tr>
    </w:tbl>
    <w:p w14:paraId="521614E2" w14:textId="77777777" w:rsidR="006A1CE4" w:rsidRPr="00E67E0D" w:rsidRDefault="006A1CE4" w:rsidP="00E7499B"/>
    <w:p w14:paraId="342BF712" w14:textId="77777777" w:rsidR="006A1CE4" w:rsidRPr="00E67E0D" w:rsidRDefault="006A1CE4" w:rsidP="00E7499B">
      <w:pPr>
        <w:pStyle w:val="4"/>
      </w:pPr>
      <w:bookmarkStart w:id="4076" w:name="_Toc534720496"/>
      <w:bookmarkStart w:id="4077" w:name="_Toc525567508"/>
      <w:r w:rsidRPr="00E67E0D">
        <w:t>9.2.6.9</w:t>
      </w:r>
      <w:r w:rsidRPr="00E67E0D">
        <w:tab/>
        <w:t>AMF CONFIGURATION UPDATE FAILURE</w:t>
      </w:r>
      <w:bookmarkEnd w:id="4076"/>
      <w:bookmarkEnd w:id="4077"/>
    </w:p>
    <w:p w14:paraId="15B246A2" w14:textId="77777777" w:rsidR="006A1CE4" w:rsidRPr="00E67E0D" w:rsidRDefault="006A1CE4" w:rsidP="00E7499B">
      <w:pPr>
        <w:keepNext/>
        <w:rPr>
          <w:rFonts w:eastAsia="Batang"/>
        </w:rPr>
      </w:pPr>
      <w:r w:rsidRPr="00E67E0D">
        <w:t>This message is sent by the NG-RAN node to indicate AMF configuration update failure.</w:t>
      </w:r>
    </w:p>
    <w:p w14:paraId="734C6733" w14:textId="77777777" w:rsidR="006A1CE4" w:rsidRPr="00E67E0D" w:rsidRDefault="006A1CE4" w:rsidP="00E7499B">
      <w:pPr>
        <w:keepNext/>
        <w:rPr>
          <w:rFonts w:eastAsia="Batang"/>
        </w:rPr>
      </w:pPr>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67F68A96" w14:textId="77777777" w:rsidTr="00E7499B">
        <w:tc>
          <w:tcPr>
            <w:tcW w:w="2160" w:type="dxa"/>
          </w:tcPr>
          <w:p w14:paraId="55201220"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4A64468B"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03F31213"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1F0912A2"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3A1C9F61"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771B0D7F"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63E1C95B"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1167536C" w14:textId="77777777" w:rsidTr="00E7499B">
        <w:tc>
          <w:tcPr>
            <w:tcW w:w="2160" w:type="dxa"/>
          </w:tcPr>
          <w:p w14:paraId="782F9739"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54C953C7"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4A9FCCB0" w14:textId="77777777" w:rsidR="006A1CE4" w:rsidRPr="00E67E0D" w:rsidRDefault="006A1CE4" w:rsidP="00E7499B">
            <w:pPr>
              <w:pStyle w:val="TAL"/>
              <w:rPr>
                <w:rFonts w:cs="Arial"/>
                <w:lang w:eastAsia="ja-JP"/>
              </w:rPr>
            </w:pPr>
          </w:p>
        </w:tc>
        <w:tc>
          <w:tcPr>
            <w:tcW w:w="1512" w:type="dxa"/>
          </w:tcPr>
          <w:p w14:paraId="6F7C5C25" w14:textId="77777777" w:rsidR="006A1CE4" w:rsidRPr="00E67E0D" w:rsidRDefault="006A1CE4" w:rsidP="00E7499B">
            <w:pPr>
              <w:pStyle w:val="TAL"/>
              <w:rPr>
                <w:rFonts w:cs="Arial"/>
                <w:lang w:eastAsia="ja-JP"/>
              </w:rPr>
            </w:pPr>
            <w:r w:rsidRPr="00E67E0D">
              <w:rPr>
                <w:lang w:eastAsia="ja-JP"/>
              </w:rPr>
              <w:t>9.3.1.1</w:t>
            </w:r>
          </w:p>
        </w:tc>
        <w:tc>
          <w:tcPr>
            <w:tcW w:w="1728" w:type="dxa"/>
          </w:tcPr>
          <w:p w14:paraId="10E7D9FA" w14:textId="77777777" w:rsidR="006A1CE4" w:rsidRPr="00E67E0D" w:rsidRDefault="006A1CE4" w:rsidP="00E7499B">
            <w:pPr>
              <w:pStyle w:val="TAL"/>
              <w:rPr>
                <w:rFonts w:cs="Arial"/>
                <w:lang w:eastAsia="ja-JP"/>
              </w:rPr>
            </w:pPr>
          </w:p>
        </w:tc>
        <w:tc>
          <w:tcPr>
            <w:tcW w:w="1080" w:type="dxa"/>
          </w:tcPr>
          <w:p w14:paraId="29A1F9E7"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45FCE198"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181BFC71" w14:textId="77777777" w:rsidTr="00E7499B">
        <w:tc>
          <w:tcPr>
            <w:tcW w:w="2160" w:type="dxa"/>
          </w:tcPr>
          <w:p w14:paraId="43F8097C" w14:textId="77777777" w:rsidR="006A1CE4" w:rsidRPr="00E67E0D" w:rsidRDefault="006A1CE4" w:rsidP="00E7499B">
            <w:pPr>
              <w:pStyle w:val="TAL"/>
              <w:rPr>
                <w:rFonts w:eastAsia="MS Mincho" w:cs="Arial"/>
                <w:lang w:eastAsia="ja-JP"/>
              </w:rPr>
            </w:pPr>
            <w:r w:rsidRPr="00E67E0D">
              <w:rPr>
                <w:rFonts w:eastAsia="Batang" w:cs="Arial"/>
                <w:bCs/>
                <w:lang w:eastAsia="ja-JP"/>
              </w:rPr>
              <w:t>Cause</w:t>
            </w:r>
          </w:p>
        </w:tc>
        <w:tc>
          <w:tcPr>
            <w:tcW w:w="1080" w:type="dxa"/>
          </w:tcPr>
          <w:p w14:paraId="1D90BD2E"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54B64D19" w14:textId="77777777" w:rsidR="006A1CE4" w:rsidRPr="00E67E0D" w:rsidRDefault="006A1CE4" w:rsidP="00E7499B">
            <w:pPr>
              <w:pStyle w:val="TAL"/>
              <w:rPr>
                <w:rFonts w:cs="Arial"/>
                <w:lang w:eastAsia="ja-JP"/>
              </w:rPr>
            </w:pPr>
          </w:p>
        </w:tc>
        <w:tc>
          <w:tcPr>
            <w:tcW w:w="1512" w:type="dxa"/>
          </w:tcPr>
          <w:p w14:paraId="70B8AB8B" w14:textId="77777777" w:rsidR="006A1CE4" w:rsidRPr="00E67E0D" w:rsidRDefault="006A1CE4" w:rsidP="00E7499B">
            <w:pPr>
              <w:pStyle w:val="TAL"/>
              <w:rPr>
                <w:rFonts w:cs="Arial"/>
                <w:lang w:eastAsia="ja-JP"/>
              </w:rPr>
            </w:pPr>
            <w:r w:rsidRPr="00E67E0D">
              <w:rPr>
                <w:lang w:eastAsia="ja-JP"/>
              </w:rPr>
              <w:t>9.3.1.2</w:t>
            </w:r>
          </w:p>
        </w:tc>
        <w:tc>
          <w:tcPr>
            <w:tcW w:w="1728" w:type="dxa"/>
          </w:tcPr>
          <w:p w14:paraId="7799F02C" w14:textId="77777777" w:rsidR="006A1CE4" w:rsidRPr="00E67E0D" w:rsidRDefault="006A1CE4" w:rsidP="00E7499B">
            <w:pPr>
              <w:pStyle w:val="TAL"/>
              <w:rPr>
                <w:rFonts w:cs="Arial"/>
                <w:lang w:eastAsia="ja-JP"/>
              </w:rPr>
            </w:pPr>
          </w:p>
        </w:tc>
        <w:tc>
          <w:tcPr>
            <w:tcW w:w="1080" w:type="dxa"/>
          </w:tcPr>
          <w:p w14:paraId="679FD1C7"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793F9AA1"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1246D0AC" w14:textId="77777777" w:rsidTr="00E7499B">
        <w:tc>
          <w:tcPr>
            <w:tcW w:w="2160" w:type="dxa"/>
          </w:tcPr>
          <w:p w14:paraId="04B02889" w14:textId="77777777" w:rsidR="006A1CE4" w:rsidRPr="00E67E0D" w:rsidRDefault="006A1CE4" w:rsidP="00E7499B">
            <w:pPr>
              <w:pStyle w:val="TAL"/>
              <w:rPr>
                <w:rFonts w:eastAsia="MS Mincho" w:cs="Arial"/>
                <w:lang w:eastAsia="ja-JP"/>
              </w:rPr>
            </w:pPr>
            <w:r w:rsidRPr="00E67E0D">
              <w:rPr>
                <w:rFonts w:eastAsia="Batang" w:cs="Arial"/>
                <w:lang w:eastAsia="ja-JP"/>
              </w:rPr>
              <w:t>Time to Wait</w:t>
            </w:r>
          </w:p>
        </w:tc>
        <w:tc>
          <w:tcPr>
            <w:tcW w:w="1080" w:type="dxa"/>
          </w:tcPr>
          <w:p w14:paraId="750FCD0F" w14:textId="77777777" w:rsidR="006A1CE4" w:rsidRPr="00E67E0D" w:rsidRDefault="006A1CE4" w:rsidP="00E7499B">
            <w:pPr>
              <w:pStyle w:val="TAL"/>
              <w:rPr>
                <w:rFonts w:eastAsia="MS Mincho" w:cs="Arial"/>
                <w:lang w:eastAsia="ja-JP"/>
              </w:rPr>
            </w:pPr>
            <w:r w:rsidRPr="00E67E0D">
              <w:rPr>
                <w:rFonts w:cs="Arial"/>
                <w:lang w:eastAsia="ja-JP"/>
              </w:rPr>
              <w:t>O</w:t>
            </w:r>
          </w:p>
        </w:tc>
        <w:tc>
          <w:tcPr>
            <w:tcW w:w="1080" w:type="dxa"/>
          </w:tcPr>
          <w:p w14:paraId="7A3AA89D" w14:textId="77777777" w:rsidR="006A1CE4" w:rsidRPr="00E67E0D" w:rsidRDefault="006A1CE4" w:rsidP="00E7499B">
            <w:pPr>
              <w:pStyle w:val="TAL"/>
              <w:rPr>
                <w:rFonts w:cs="Arial"/>
                <w:lang w:eastAsia="ja-JP"/>
              </w:rPr>
            </w:pPr>
          </w:p>
        </w:tc>
        <w:tc>
          <w:tcPr>
            <w:tcW w:w="1512" w:type="dxa"/>
          </w:tcPr>
          <w:p w14:paraId="37638C17" w14:textId="77777777" w:rsidR="006A1CE4" w:rsidRPr="00E67E0D" w:rsidRDefault="006A1CE4" w:rsidP="00E7499B">
            <w:pPr>
              <w:pStyle w:val="TAL"/>
              <w:rPr>
                <w:rFonts w:cs="Arial"/>
                <w:lang w:eastAsia="ja-JP"/>
              </w:rPr>
            </w:pPr>
            <w:r w:rsidRPr="00E67E0D">
              <w:rPr>
                <w:lang w:eastAsia="ja-JP"/>
              </w:rPr>
              <w:t>9.3.1.56</w:t>
            </w:r>
          </w:p>
        </w:tc>
        <w:tc>
          <w:tcPr>
            <w:tcW w:w="1728" w:type="dxa"/>
          </w:tcPr>
          <w:p w14:paraId="01022E58" w14:textId="77777777" w:rsidR="006A1CE4" w:rsidRPr="00E67E0D" w:rsidRDefault="006A1CE4" w:rsidP="00E7499B">
            <w:pPr>
              <w:pStyle w:val="TAL"/>
              <w:rPr>
                <w:rFonts w:cs="Arial"/>
                <w:lang w:eastAsia="ja-JP"/>
              </w:rPr>
            </w:pPr>
          </w:p>
        </w:tc>
        <w:tc>
          <w:tcPr>
            <w:tcW w:w="1080" w:type="dxa"/>
          </w:tcPr>
          <w:p w14:paraId="4BB88D3B"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020EF12C"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55981619" w14:textId="77777777" w:rsidTr="00E7499B">
        <w:tc>
          <w:tcPr>
            <w:tcW w:w="2160" w:type="dxa"/>
          </w:tcPr>
          <w:p w14:paraId="41C005FE" w14:textId="77777777" w:rsidR="006A1CE4" w:rsidRPr="00E67E0D" w:rsidRDefault="006A1CE4" w:rsidP="00E7499B">
            <w:pPr>
              <w:pStyle w:val="TAL"/>
              <w:rPr>
                <w:rFonts w:eastAsia="MS Mincho" w:cs="Arial"/>
                <w:lang w:eastAsia="ja-JP"/>
              </w:rPr>
            </w:pPr>
            <w:r w:rsidRPr="00E67E0D">
              <w:rPr>
                <w:rFonts w:cs="Arial"/>
                <w:lang w:eastAsia="ja-JP"/>
              </w:rPr>
              <w:t>Criticality Diagnostics</w:t>
            </w:r>
          </w:p>
        </w:tc>
        <w:tc>
          <w:tcPr>
            <w:tcW w:w="1080" w:type="dxa"/>
          </w:tcPr>
          <w:p w14:paraId="7EB2B1E5" w14:textId="77777777" w:rsidR="006A1CE4" w:rsidRPr="00E67E0D" w:rsidRDefault="006A1CE4" w:rsidP="00E7499B">
            <w:pPr>
              <w:pStyle w:val="TAL"/>
              <w:rPr>
                <w:rFonts w:eastAsia="MS Mincho" w:cs="Arial"/>
                <w:lang w:eastAsia="ja-JP"/>
              </w:rPr>
            </w:pPr>
            <w:r w:rsidRPr="00E67E0D">
              <w:rPr>
                <w:rFonts w:eastAsia="Batang" w:cs="Arial"/>
                <w:lang w:eastAsia="ja-JP"/>
              </w:rPr>
              <w:t>O</w:t>
            </w:r>
          </w:p>
        </w:tc>
        <w:tc>
          <w:tcPr>
            <w:tcW w:w="1080" w:type="dxa"/>
          </w:tcPr>
          <w:p w14:paraId="285F891E" w14:textId="77777777" w:rsidR="006A1CE4" w:rsidRPr="00E67E0D" w:rsidRDefault="006A1CE4" w:rsidP="00E7499B">
            <w:pPr>
              <w:pStyle w:val="TAL"/>
              <w:rPr>
                <w:rFonts w:cs="Arial"/>
                <w:lang w:eastAsia="ja-JP"/>
              </w:rPr>
            </w:pPr>
          </w:p>
        </w:tc>
        <w:tc>
          <w:tcPr>
            <w:tcW w:w="1512" w:type="dxa"/>
          </w:tcPr>
          <w:p w14:paraId="741BFF2A" w14:textId="247FE0A0" w:rsidR="006A1CE4" w:rsidRPr="00E67E0D" w:rsidRDefault="006A1CE4" w:rsidP="00E7499B">
            <w:pPr>
              <w:pStyle w:val="TAL"/>
              <w:rPr>
                <w:rFonts w:cs="Arial"/>
                <w:lang w:eastAsia="ja-JP"/>
              </w:rPr>
            </w:pPr>
            <w:r w:rsidRPr="00E67E0D">
              <w:rPr>
                <w:lang w:eastAsia="ja-JP"/>
              </w:rPr>
              <w:t>9.</w:t>
            </w:r>
            <w:del w:id="4078" w:author="Issam" w:date="2019-02-12T23:38:00Z">
              <w:r w:rsidR="00AE297A" w:rsidRPr="00FF6A95">
                <w:rPr>
                  <w:lang w:eastAsia="ja-JP"/>
                </w:rPr>
                <w:delText>2</w:delText>
              </w:r>
            </w:del>
            <w:ins w:id="4079" w:author="Issam" w:date="2019-02-12T23:38:00Z">
              <w:r>
                <w:rPr>
                  <w:lang w:eastAsia="ja-JP"/>
                </w:rPr>
                <w:t>3</w:t>
              </w:r>
            </w:ins>
            <w:r>
              <w:rPr>
                <w:lang w:eastAsia="ja-JP"/>
              </w:rPr>
              <w:t>.1.</w:t>
            </w:r>
            <w:del w:id="4080" w:author="Issam" w:date="2019-02-12T23:38:00Z">
              <w:r w:rsidR="00AE297A" w:rsidRPr="00FF6A95">
                <w:rPr>
                  <w:lang w:eastAsia="ja-JP"/>
                </w:rPr>
                <w:delText>21</w:delText>
              </w:r>
            </w:del>
            <w:ins w:id="4081" w:author="Issam" w:date="2019-02-12T23:38:00Z">
              <w:r>
                <w:rPr>
                  <w:lang w:eastAsia="ja-JP"/>
                </w:rPr>
                <w:t>3</w:t>
              </w:r>
            </w:ins>
          </w:p>
        </w:tc>
        <w:tc>
          <w:tcPr>
            <w:tcW w:w="1728" w:type="dxa"/>
          </w:tcPr>
          <w:p w14:paraId="7118E218" w14:textId="77777777" w:rsidR="006A1CE4" w:rsidRPr="00E67E0D" w:rsidRDefault="006A1CE4" w:rsidP="00E7499B">
            <w:pPr>
              <w:pStyle w:val="TAL"/>
              <w:rPr>
                <w:rFonts w:cs="Arial"/>
                <w:lang w:eastAsia="ja-JP"/>
              </w:rPr>
            </w:pPr>
          </w:p>
        </w:tc>
        <w:tc>
          <w:tcPr>
            <w:tcW w:w="1080" w:type="dxa"/>
          </w:tcPr>
          <w:p w14:paraId="62A6AC07"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2F226561" w14:textId="77777777" w:rsidR="006A1CE4" w:rsidRPr="00E67E0D" w:rsidRDefault="006A1CE4" w:rsidP="00E7499B">
            <w:pPr>
              <w:pStyle w:val="TAL"/>
              <w:jc w:val="center"/>
              <w:rPr>
                <w:rFonts w:cs="Arial"/>
                <w:lang w:eastAsia="ja-JP"/>
              </w:rPr>
            </w:pPr>
            <w:r w:rsidRPr="00E67E0D">
              <w:rPr>
                <w:rFonts w:cs="Arial"/>
                <w:lang w:eastAsia="ja-JP"/>
              </w:rPr>
              <w:t>ignore</w:t>
            </w:r>
          </w:p>
        </w:tc>
      </w:tr>
    </w:tbl>
    <w:p w14:paraId="4694B172" w14:textId="77777777" w:rsidR="006A1CE4" w:rsidRPr="00E67E0D" w:rsidRDefault="006A1CE4" w:rsidP="00E7499B"/>
    <w:p w14:paraId="51683FA0" w14:textId="77777777" w:rsidR="006A1CE4" w:rsidRPr="00E67E0D" w:rsidRDefault="006A1CE4" w:rsidP="00E7499B">
      <w:pPr>
        <w:pStyle w:val="4"/>
      </w:pPr>
      <w:bookmarkStart w:id="4082" w:name="_Toc534720497"/>
      <w:bookmarkStart w:id="4083" w:name="_Toc525567509"/>
      <w:r w:rsidRPr="00E67E0D">
        <w:t>9.2.6.10</w:t>
      </w:r>
      <w:r w:rsidRPr="00E67E0D">
        <w:tab/>
        <w:t>AMF STATUS INDICATION</w:t>
      </w:r>
      <w:bookmarkEnd w:id="4082"/>
      <w:bookmarkEnd w:id="4083"/>
    </w:p>
    <w:p w14:paraId="275DB578" w14:textId="77777777" w:rsidR="006A1CE4" w:rsidRPr="00E67E0D" w:rsidRDefault="006A1CE4" w:rsidP="00E7499B">
      <w:r w:rsidRPr="00E67E0D">
        <w:t>This message is sent by the AMF to support AMF management functions.</w:t>
      </w:r>
    </w:p>
    <w:p w14:paraId="510775FD" w14:textId="77777777" w:rsidR="006A1CE4" w:rsidRPr="00E67E0D" w:rsidRDefault="006A1CE4" w:rsidP="00E7499B">
      <w:pPr>
        <w:rPr>
          <w:rFonts w:eastAsia="Batang"/>
        </w:rPr>
      </w:pPr>
      <w:r w:rsidRPr="00E67E0D">
        <w:t xml:space="preserve">Direction: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5D274116" w14:textId="77777777" w:rsidTr="00E7499B">
        <w:tc>
          <w:tcPr>
            <w:tcW w:w="2160" w:type="dxa"/>
          </w:tcPr>
          <w:p w14:paraId="264649FF"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7191825E"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76433BF8"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0C60819F"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6D597338"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1BA62FF8"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518B040D"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3726CB28" w14:textId="77777777" w:rsidTr="00E7499B">
        <w:tc>
          <w:tcPr>
            <w:tcW w:w="2160" w:type="dxa"/>
          </w:tcPr>
          <w:p w14:paraId="45F8C514"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73AD732B"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60282FD5" w14:textId="77777777" w:rsidR="006A1CE4" w:rsidRPr="00E67E0D" w:rsidRDefault="006A1CE4" w:rsidP="00E7499B">
            <w:pPr>
              <w:pStyle w:val="TAL"/>
              <w:rPr>
                <w:rFonts w:cs="Arial"/>
                <w:lang w:eastAsia="ja-JP"/>
              </w:rPr>
            </w:pPr>
          </w:p>
        </w:tc>
        <w:tc>
          <w:tcPr>
            <w:tcW w:w="1512" w:type="dxa"/>
          </w:tcPr>
          <w:p w14:paraId="00BFD7EC" w14:textId="77777777" w:rsidR="006A1CE4" w:rsidRPr="00E67E0D" w:rsidRDefault="006A1CE4" w:rsidP="00E7499B">
            <w:pPr>
              <w:pStyle w:val="TAL"/>
              <w:rPr>
                <w:rFonts w:cs="Arial"/>
                <w:lang w:eastAsia="ja-JP"/>
              </w:rPr>
            </w:pPr>
            <w:r w:rsidRPr="00E67E0D">
              <w:rPr>
                <w:rFonts w:cs="Arial"/>
                <w:lang w:eastAsia="ja-JP"/>
              </w:rPr>
              <w:t>9.3.1.1</w:t>
            </w:r>
          </w:p>
        </w:tc>
        <w:tc>
          <w:tcPr>
            <w:tcW w:w="1728" w:type="dxa"/>
          </w:tcPr>
          <w:p w14:paraId="5ACB2E88" w14:textId="77777777" w:rsidR="006A1CE4" w:rsidRPr="00E67E0D" w:rsidRDefault="006A1CE4" w:rsidP="00E7499B">
            <w:pPr>
              <w:pStyle w:val="TAL"/>
              <w:rPr>
                <w:rFonts w:cs="Arial"/>
                <w:lang w:eastAsia="ja-JP"/>
              </w:rPr>
            </w:pPr>
          </w:p>
        </w:tc>
        <w:tc>
          <w:tcPr>
            <w:tcW w:w="1080" w:type="dxa"/>
          </w:tcPr>
          <w:p w14:paraId="3FC50148"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03CEFF5A"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6F1AA6CD" w14:textId="77777777" w:rsidTr="00E7499B">
        <w:tc>
          <w:tcPr>
            <w:tcW w:w="2160" w:type="dxa"/>
          </w:tcPr>
          <w:p w14:paraId="664C7E7E" w14:textId="77777777" w:rsidR="006A1CE4" w:rsidRPr="00E67E0D" w:rsidRDefault="006A1CE4" w:rsidP="00E7499B">
            <w:pPr>
              <w:pStyle w:val="TAL"/>
              <w:rPr>
                <w:rFonts w:eastAsia="Batang" w:cs="Arial"/>
                <w:b/>
              </w:rPr>
            </w:pPr>
            <w:r w:rsidRPr="00E67E0D">
              <w:rPr>
                <w:rFonts w:eastAsia="Batang"/>
                <w:b/>
                <w:bCs/>
              </w:rPr>
              <w:t>Unavailable GUAMI List</w:t>
            </w:r>
          </w:p>
        </w:tc>
        <w:tc>
          <w:tcPr>
            <w:tcW w:w="1080" w:type="dxa"/>
          </w:tcPr>
          <w:p w14:paraId="1F9D941F" w14:textId="77777777" w:rsidR="006A1CE4" w:rsidRPr="00E67E0D" w:rsidRDefault="006A1CE4" w:rsidP="00E7499B">
            <w:pPr>
              <w:pStyle w:val="TAL"/>
            </w:pPr>
          </w:p>
        </w:tc>
        <w:tc>
          <w:tcPr>
            <w:tcW w:w="1080" w:type="dxa"/>
          </w:tcPr>
          <w:p w14:paraId="7B4835C3" w14:textId="77777777" w:rsidR="006A1CE4" w:rsidRPr="00E67E0D" w:rsidRDefault="006A1CE4" w:rsidP="00E7499B">
            <w:pPr>
              <w:pStyle w:val="TAL"/>
              <w:rPr>
                <w:i/>
                <w:lang w:eastAsia="ja-JP"/>
              </w:rPr>
            </w:pPr>
            <w:r w:rsidRPr="00E67E0D">
              <w:rPr>
                <w:i/>
                <w:iCs/>
              </w:rPr>
              <w:t>1</w:t>
            </w:r>
          </w:p>
        </w:tc>
        <w:tc>
          <w:tcPr>
            <w:tcW w:w="1512" w:type="dxa"/>
          </w:tcPr>
          <w:p w14:paraId="1C436524" w14:textId="77777777" w:rsidR="006A1CE4" w:rsidRPr="00E67E0D" w:rsidRDefault="006A1CE4" w:rsidP="00E7499B">
            <w:pPr>
              <w:pStyle w:val="TAL"/>
            </w:pPr>
          </w:p>
        </w:tc>
        <w:tc>
          <w:tcPr>
            <w:tcW w:w="1728" w:type="dxa"/>
          </w:tcPr>
          <w:p w14:paraId="608BCDC0" w14:textId="77777777" w:rsidR="006A1CE4" w:rsidRPr="00E67E0D" w:rsidRDefault="006A1CE4" w:rsidP="00E7499B">
            <w:pPr>
              <w:pStyle w:val="TAL"/>
            </w:pPr>
            <w:r w:rsidRPr="00E67E0D">
              <w:t>Indicates the GUAMIs configured to be unavailable at the AMF</w:t>
            </w:r>
          </w:p>
        </w:tc>
        <w:tc>
          <w:tcPr>
            <w:tcW w:w="1080" w:type="dxa"/>
          </w:tcPr>
          <w:p w14:paraId="6E611703" w14:textId="77777777" w:rsidR="006A1CE4" w:rsidRPr="00E67E0D" w:rsidRDefault="006A1CE4" w:rsidP="00E7499B">
            <w:pPr>
              <w:pStyle w:val="TAL"/>
              <w:jc w:val="center"/>
            </w:pPr>
            <w:r w:rsidRPr="00E67E0D">
              <w:t>YES</w:t>
            </w:r>
          </w:p>
        </w:tc>
        <w:tc>
          <w:tcPr>
            <w:tcW w:w="1080" w:type="dxa"/>
          </w:tcPr>
          <w:p w14:paraId="1DBCCD3F" w14:textId="77777777" w:rsidR="006A1CE4" w:rsidRPr="00E67E0D" w:rsidRDefault="006A1CE4" w:rsidP="00E7499B">
            <w:pPr>
              <w:pStyle w:val="TAL"/>
              <w:jc w:val="center"/>
            </w:pPr>
            <w:r w:rsidRPr="00E67E0D">
              <w:t>reject</w:t>
            </w:r>
          </w:p>
        </w:tc>
      </w:tr>
      <w:tr w:rsidR="006A1CE4" w:rsidRPr="00E67E0D" w14:paraId="079B31C1" w14:textId="77777777" w:rsidTr="00E7499B">
        <w:tc>
          <w:tcPr>
            <w:tcW w:w="2160" w:type="dxa"/>
          </w:tcPr>
          <w:p w14:paraId="6C7DFA29" w14:textId="77777777" w:rsidR="006A1CE4" w:rsidRPr="00E67E0D" w:rsidRDefault="006A1CE4" w:rsidP="00E7499B">
            <w:pPr>
              <w:pStyle w:val="TAL"/>
              <w:ind w:left="69"/>
              <w:rPr>
                <w:rFonts w:eastAsia="Batang" w:cs="Arial"/>
                <w:b/>
              </w:rPr>
            </w:pPr>
            <w:r w:rsidRPr="00E67E0D">
              <w:rPr>
                <w:rFonts w:eastAsia="Batang"/>
                <w:b/>
              </w:rPr>
              <w:t>&gt;</w:t>
            </w:r>
            <w:r w:rsidRPr="00E67E0D">
              <w:rPr>
                <w:rFonts w:eastAsia="Batang"/>
                <w:b/>
                <w:bCs/>
              </w:rPr>
              <w:t>Unavailable GUAMI Item</w:t>
            </w:r>
          </w:p>
        </w:tc>
        <w:tc>
          <w:tcPr>
            <w:tcW w:w="1080" w:type="dxa"/>
          </w:tcPr>
          <w:p w14:paraId="37F2E21E" w14:textId="77777777" w:rsidR="006A1CE4" w:rsidRPr="00E67E0D" w:rsidRDefault="006A1CE4" w:rsidP="00E7499B">
            <w:pPr>
              <w:pStyle w:val="TAL"/>
            </w:pPr>
          </w:p>
        </w:tc>
        <w:tc>
          <w:tcPr>
            <w:tcW w:w="1080" w:type="dxa"/>
          </w:tcPr>
          <w:p w14:paraId="7BD97009" w14:textId="77777777" w:rsidR="006A1CE4" w:rsidRPr="00E67E0D" w:rsidRDefault="006A1CE4" w:rsidP="00E7499B">
            <w:pPr>
              <w:pStyle w:val="TAL"/>
              <w:rPr>
                <w:i/>
                <w:lang w:eastAsia="ja-JP"/>
              </w:rPr>
            </w:pPr>
            <w:r w:rsidRPr="00E67E0D">
              <w:rPr>
                <w:i/>
                <w:iCs/>
              </w:rPr>
              <w:t>1..&lt;maxnoofServedGUAMIs&gt;</w:t>
            </w:r>
          </w:p>
        </w:tc>
        <w:tc>
          <w:tcPr>
            <w:tcW w:w="1512" w:type="dxa"/>
          </w:tcPr>
          <w:p w14:paraId="5FAC12FC" w14:textId="77777777" w:rsidR="006A1CE4" w:rsidRPr="00E67E0D" w:rsidRDefault="006A1CE4" w:rsidP="00E7499B">
            <w:pPr>
              <w:pStyle w:val="TAL"/>
            </w:pPr>
          </w:p>
        </w:tc>
        <w:tc>
          <w:tcPr>
            <w:tcW w:w="1728" w:type="dxa"/>
          </w:tcPr>
          <w:p w14:paraId="6761485A" w14:textId="77777777" w:rsidR="006A1CE4" w:rsidRPr="00E67E0D" w:rsidRDefault="006A1CE4" w:rsidP="00E7499B">
            <w:pPr>
              <w:pStyle w:val="TAL"/>
            </w:pPr>
          </w:p>
        </w:tc>
        <w:tc>
          <w:tcPr>
            <w:tcW w:w="1080" w:type="dxa"/>
          </w:tcPr>
          <w:p w14:paraId="1A2199BC" w14:textId="77777777" w:rsidR="006A1CE4" w:rsidRPr="00E67E0D" w:rsidRDefault="006A1CE4" w:rsidP="00E7499B">
            <w:pPr>
              <w:pStyle w:val="TAL"/>
              <w:jc w:val="center"/>
            </w:pPr>
            <w:r w:rsidRPr="00E67E0D">
              <w:t>-</w:t>
            </w:r>
          </w:p>
        </w:tc>
        <w:tc>
          <w:tcPr>
            <w:tcW w:w="1080" w:type="dxa"/>
          </w:tcPr>
          <w:p w14:paraId="16139080" w14:textId="77777777" w:rsidR="006A1CE4" w:rsidRPr="00E67E0D" w:rsidRDefault="006A1CE4" w:rsidP="00E7499B">
            <w:pPr>
              <w:pStyle w:val="TAL"/>
              <w:jc w:val="center"/>
            </w:pPr>
          </w:p>
        </w:tc>
      </w:tr>
      <w:tr w:rsidR="006A1CE4" w:rsidRPr="00E67E0D" w14:paraId="05A93101" w14:textId="77777777" w:rsidTr="00E7499B">
        <w:tc>
          <w:tcPr>
            <w:tcW w:w="2160" w:type="dxa"/>
          </w:tcPr>
          <w:p w14:paraId="67D075E1" w14:textId="77777777" w:rsidR="006A1CE4" w:rsidRPr="00E67E0D" w:rsidRDefault="006A1CE4" w:rsidP="00E7499B">
            <w:pPr>
              <w:pStyle w:val="TAL"/>
              <w:ind w:left="159"/>
              <w:rPr>
                <w:rFonts w:eastAsia="Batang" w:cs="Arial"/>
              </w:rPr>
            </w:pPr>
            <w:r w:rsidRPr="00E67E0D">
              <w:rPr>
                <w:rFonts w:eastAsia="Batang"/>
              </w:rPr>
              <w:t>&gt;&gt;GUAMI</w:t>
            </w:r>
          </w:p>
        </w:tc>
        <w:tc>
          <w:tcPr>
            <w:tcW w:w="1080" w:type="dxa"/>
          </w:tcPr>
          <w:p w14:paraId="43471E7E" w14:textId="77777777" w:rsidR="006A1CE4" w:rsidRPr="00E67E0D" w:rsidRDefault="006A1CE4" w:rsidP="00E7499B">
            <w:pPr>
              <w:pStyle w:val="TAL"/>
            </w:pPr>
            <w:r w:rsidRPr="00E67E0D">
              <w:t>M</w:t>
            </w:r>
          </w:p>
        </w:tc>
        <w:tc>
          <w:tcPr>
            <w:tcW w:w="1080" w:type="dxa"/>
          </w:tcPr>
          <w:p w14:paraId="1A6994E1" w14:textId="77777777" w:rsidR="006A1CE4" w:rsidRPr="00E67E0D" w:rsidRDefault="006A1CE4" w:rsidP="00E7499B">
            <w:pPr>
              <w:pStyle w:val="TAL"/>
              <w:rPr>
                <w:i/>
                <w:lang w:eastAsia="ja-JP"/>
              </w:rPr>
            </w:pPr>
          </w:p>
        </w:tc>
        <w:tc>
          <w:tcPr>
            <w:tcW w:w="1512" w:type="dxa"/>
          </w:tcPr>
          <w:p w14:paraId="5F812BB1" w14:textId="77777777" w:rsidR="006A1CE4" w:rsidRPr="00E67E0D" w:rsidRDefault="006A1CE4" w:rsidP="00E7499B">
            <w:pPr>
              <w:pStyle w:val="TAL"/>
            </w:pPr>
            <w:r w:rsidRPr="00E67E0D">
              <w:t>9.3.3.3</w:t>
            </w:r>
          </w:p>
        </w:tc>
        <w:tc>
          <w:tcPr>
            <w:tcW w:w="1728" w:type="dxa"/>
          </w:tcPr>
          <w:p w14:paraId="797608BA" w14:textId="77777777" w:rsidR="006A1CE4" w:rsidRPr="00E67E0D" w:rsidRDefault="006A1CE4" w:rsidP="00E7499B">
            <w:pPr>
              <w:pStyle w:val="TAL"/>
            </w:pPr>
          </w:p>
        </w:tc>
        <w:tc>
          <w:tcPr>
            <w:tcW w:w="1080" w:type="dxa"/>
          </w:tcPr>
          <w:p w14:paraId="4039C932" w14:textId="77777777" w:rsidR="006A1CE4" w:rsidRPr="00E67E0D" w:rsidRDefault="006A1CE4" w:rsidP="00E7499B">
            <w:pPr>
              <w:pStyle w:val="TAL"/>
              <w:jc w:val="center"/>
            </w:pPr>
            <w:r w:rsidRPr="00E67E0D">
              <w:t>-</w:t>
            </w:r>
          </w:p>
        </w:tc>
        <w:tc>
          <w:tcPr>
            <w:tcW w:w="1080" w:type="dxa"/>
          </w:tcPr>
          <w:p w14:paraId="03E8664C" w14:textId="77777777" w:rsidR="006A1CE4" w:rsidRPr="00E67E0D" w:rsidRDefault="006A1CE4" w:rsidP="00E7499B">
            <w:pPr>
              <w:pStyle w:val="TAL"/>
              <w:jc w:val="center"/>
            </w:pPr>
          </w:p>
        </w:tc>
      </w:tr>
      <w:tr w:rsidR="006A1CE4" w:rsidRPr="00E67E0D" w14:paraId="650E611D" w14:textId="77777777" w:rsidTr="00E7499B">
        <w:tc>
          <w:tcPr>
            <w:tcW w:w="2160" w:type="dxa"/>
          </w:tcPr>
          <w:p w14:paraId="46C99A1A" w14:textId="77777777" w:rsidR="006A1CE4" w:rsidRPr="00E67E0D" w:rsidRDefault="006A1CE4" w:rsidP="00E7499B">
            <w:pPr>
              <w:pStyle w:val="TAL"/>
              <w:ind w:left="159"/>
              <w:rPr>
                <w:rFonts w:eastAsia="Batang"/>
              </w:rPr>
            </w:pPr>
            <w:r w:rsidRPr="00E67E0D">
              <w:rPr>
                <w:rFonts w:eastAsia="Batang"/>
              </w:rPr>
              <w:t>&gt;&gt;Timer Approach for GUAMI Removal</w:t>
            </w:r>
          </w:p>
        </w:tc>
        <w:tc>
          <w:tcPr>
            <w:tcW w:w="1080" w:type="dxa"/>
          </w:tcPr>
          <w:p w14:paraId="3F29ADC3" w14:textId="77777777" w:rsidR="006A1CE4" w:rsidRPr="00E67E0D" w:rsidRDefault="006A1CE4" w:rsidP="00E7499B">
            <w:pPr>
              <w:pStyle w:val="TAL"/>
            </w:pPr>
            <w:r w:rsidRPr="00E67E0D">
              <w:t>O</w:t>
            </w:r>
          </w:p>
        </w:tc>
        <w:tc>
          <w:tcPr>
            <w:tcW w:w="1080" w:type="dxa"/>
          </w:tcPr>
          <w:p w14:paraId="3CFBF545" w14:textId="77777777" w:rsidR="006A1CE4" w:rsidRPr="00E67E0D" w:rsidRDefault="006A1CE4" w:rsidP="00E7499B">
            <w:pPr>
              <w:pStyle w:val="TAL"/>
              <w:rPr>
                <w:i/>
                <w:lang w:eastAsia="ja-JP"/>
              </w:rPr>
            </w:pPr>
          </w:p>
        </w:tc>
        <w:tc>
          <w:tcPr>
            <w:tcW w:w="1512" w:type="dxa"/>
          </w:tcPr>
          <w:p w14:paraId="28FD3355" w14:textId="77777777" w:rsidR="006A1CE4" w:rsidRPr="00E67E0D" w:rsidRDefault="006A1CE4" w:rsidP="00E7499B">
            <w:pPr>
              <w:pStyle w:val="TAL"/>
            </w:pPr>
            <w:r w:rsidRPr="00E67E0D">
              <w:t>ENUMERATED (apply timer, ...)</w:t>
            </w:r>
          </w:p>
        </w:tc>
        <w:tc>
          <w:tcPr>
            <w:tcW w:w="1728" w:type="dxa"/>
          </w:tcPr>
          <w:p w14:paraId="14A70080" w14:textId="77777777" w:rsidR="006A1CE4" w:rsidRPr="00E67E0D" w:rsidRDefault="006A1CE4" w:rsidP="00E7499B">
            <w:pPr>
              <w:pStyle w:val="TAL"/>
            </w:pPr>
          </w:p>
        </w:tc>
        <w:tc>
          <w:tcPr>
            <w:tcW w:w="1080" w:type="dxa"/>
          </w:tcPr>
          <w:p w14:paraId="65CADFF3" w14:textId="77777777" w:rsidR="006A1CE4" w:rsidRPr="00E67E0D" w:rsidRDefault="006A1CE4" w:rsidP="00E7499B">
            <w:pPr>
              <w:pStyle w:val="TAL"/>
              <w:jc w:val="center"/>
            </w:pPr>
            <w:r w:rsidRPr="00E67E0D">
              <w:t>-</w:t>
            </w:r>
          </w:p>
        </w:tc>
        <w:tc>
          <w:tcPr>
            <w:tcW w:w="1080" w:type="dxa"/>
          </w:tcPr>
          <w:p w14:paraId="32FE68FC" w14:textId="77777777" w:rsidR="006A1CE4" w:rsidRPr="00E67E0D" w:rsidRDefault="006A1CE4" w:rsidP="00E7499B">
            <w:pPr>
              <w:pStyle w:val="TAL"/>
              <w:jc w:val="center"/>
            </w:pPr>
          </w:p>
        </w:tc>
      </w:tr>
      <w:tr w:rsidR="006A1CE4" w:rsidRPr="00E67E0D" w14:paraId="06E91712" w14:textId="77777777" w:rsidTr="00E7499B">
        <w:tc>
          <w:tcPr>
            <w:tcW w:w="2160" w:type="dxa"/>
          </w:tcPr>
          <w:p w14:paraId="73B08001" w14:textId="77777777" w:rsidR="006A1CE4" w:rsidRPr="00E67E0D" w:rsidRDefault="006A1CE4" w:rsidP="00E7499B">
            <w:pPr>
              <w:pStyle w:val="TAL"/>
              <w:ind w:left="165"/>
              <w:rPr>
                <w:rFonts w:eastAsia="Batang" w:cs="Arial"/>
                <w:b/>
              </w:rPr>
            </w:pPr>
            <w:r w:rsidRPr="00E67E0D">
              <w:rPr>
                <w:rFonts w:eastAsia="Batang"/>
              </w:rPr>
              <w:t>&gt;&gt;Backup AMF Name</w:t>
            </w:r>
          </w:p>
        </w:tc>
        <w:tc>
          <w:tcPr>
            <w:tcW w:w="1080" w:type="dxa"/>
          </w:tcPr>
          <w:p w14:paraId="552BAAD6" w14:textId="77777777" w:rsidR="006A1CE4" w:rsidRPr="00E67E0D" w:rsidRDefault="006A1CE4" w:rsidP="00E7499B">
            <w:pPr>
              <w:pStyle w:val="TAL"/>
            </w:pPr>
            <w:r w:rsidRPr="00E67E0D">
              <w:t>O</w:t>
            </w:r>
          </w:p>
        </w:tc>
        <w:tc>
          <w:tcPr>
            <w:tcW w:w="1080" w:type="dxa"/>
          </w:tcPr>
          <w:p w14:paraId="0745B2FB" w14:textId="77777777" w:rsidR="006A1CE4" w:rsidRPr="00E67E0D" w:rsidRDefault="006A1CE4" w:rsidP="00E7499B">
            <w:pPr>
              <w:pStyle w:val="TAL"/>
              <w:rPr>
                <w:i/>
                <w:lang w:eastAsia="ja-JP"/>
              </w:rPr>
            </w:pPr>
          </w:p>
        </w:tc>
        <w:tc>
          <w:tcPr>
            <w:tcW w:w="1512" w:type="dxa"/>
          </w:tcPr>
          <w:p w14:paraId="17EFF57E" w14:textId="77777777" w:rsidR="006A1CE4" w:rsidRPr="00E67E0D" w:rsidRDefault="006A1CE4" w:rsidP="00E7499B">
            <w:pPr>
              <w:pStyle w:val="TAL"/>
            </w:pPr>
            <w:r w:rsidRPr="00E67E0D">
              <w:t>AMF Name</w:t>
            </w:r>
          </w:p>
          <w:p w14:paraId="6BA99FFD" w14:textId="77777777" w:rsidR="006A1CE4" w:rsidRPr="00E67E0D" w:rsidRDefault="006A1CE4" w:rsidP="00E7499B">
            <w:pPr>
              <w:pStyle w:val="TAL"/>
            </w:pPr>
            <w:r w:rsidRPr="00E67E0D">
              <w:t>9.3.3.21</w:t>
            </w:r>
          </w:p>
        </w:tc>
        <w:tc>
          <w:tcPr>
            <w:tcW w:w="1728" w:type="dxa"/>
          </w:tcPr>
          <w:p w14:paraId="656B961C" w14:textId="77777777" w:rsidR="006A1CE4" w:rsidRPr="00E67E0D" w:rsidRDefault="006A1CE4" w:rsidP="00E7499B">
            <w:pPr>
              <w:pStyle w:val="TAL"/>
            </w:pPr>
          </w:p>
        </w:tc>
        <w:tc>
          <w:tcPr>
            <w:tcW w:w="1080" w:type="dxa"/>
          </w:tcPr>
          <w:p w14:paraId="6B6A8AE8" w14:textId="77777777" w:rsidR="006A1CE4" w:rsidRPr="00E67E0D" w:rsidRDefault="006A1CE4" w:rsidP="00E7499B">
            <w:pPr>
              <w:pStyle w:val="TAL"/>
              <w:jc w:val="center"/>
            </w:pPr>
            <w:r w:rsidRPr="00E67E0D">
              <w:t>-</w:t>
            </w:r>
          </w:p>
        </w:tc>
        <w:tc>
          <w:tcPr>
            <w:tcW w:w="1080" w:type="dxa"/>
          </w:tcPr>
          <w:p w14:paraId="715FE535" w14:textId="77777777" w:rsidR="006A1CE4" w:rsidRPr="00E67E0D" w:rsidRDefault="006A1CE4" w:rsidP="00E7499B">
            <w:pPr>
              <w:pStyle w:val="TAL"/>
              <w:jc w:val="center"/>
            </w:pPr>
          </w:p>
        </w:tc>
      </w:tr>
    </w:tbl>
    <w:p w14:paraId="3726C7E9"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2672F356" w14:textId="77777777" w:rsidTr="00E7499B">
        <w:tc>
          <w:tcPr>
            <w:tcW w:w="3528" w:type="dxa"/>
          </w:tcPr>
          <w:p w14:paraId="65CFFC3A"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770C1AF4"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3DF82FD9" w14:textId="77777777" w:rsidTr="00E7499B">
        <w:tc>
          <w:tcPr>
            <w:tcW w:w="3528" w:type="dxa"/>
          </w:tcPr>
          <w:p w14:paraId="22EDE4EA" w14:textId="77777777" w:rsidR="006A1CE4" w:rsidRPr="00E67E0D" w:rsidRDefault="006A1CE4" w:rsidP="00E7499B">
            <w:pPr>
              <w:pStyle w:val="TAL"/>
              <w:rPr>
                <w:rFonts w:cs="Arial"/>
                <w:lang w:eastAsia="ja-JP"/>
              </w:rPr>
            </w:pPr>
            <w:r w:rsidRPr="00E67E0D">
              <w:rPr>
                <w:bCs/>
              </w:rPr>
              <w:t>maxnoofServedGUAMIs</w:t>
            </w:r>
          </w:p>
        </w:tc>
        <w:tc>
          <w:tcPr>
            <w:tcW w:w="6192" w:type="dxa"/>
          </w:tcPr>
          <w:p w14:paraId="1B73A11A" w14:textId="77777777" w:rsidR="006A1CE4" w:rsidRPr="00E67E0D" w:rsidRDefault="006A1CE4" w:rsidP="00E7499B">
            <w:pPr>
              <w:pStyle w:val="TAL"/>
              <w:rPr>
                <w:rFonts w:cs="Arial"/>
                <w:lang w:eastAsia="ja-JP"/>
              </w:rPr>
            </w:pPr>
            <w:r w:rsidRPr="00E67E0D">
              <w:t>Maximum no. of GUAMIs served by an AMF. Value is 256.</w:t>
            </w:r>
          </w:p>
        </w:tc>
      </w:tr>
    </w:tbl>
    <w:p w14:paraId="755063A8" w14:textId="77777777" w:rsidR="006A1CE4" w:rsidRPr="00E67E0D" w:rsidRDefault="006A1CE4" w:rsidP="00E7499B"/>
    <w:p w14:paraId="280C1D58" w14:textId="77777777" w:rsidR="006A1CE4" w:rsidRPr="00E67E0D" w:rsidRDefault="006A1CE4" w:rsidP="00E7499B">
      <w:pPr>
        <w:pStyle w:val="4"/>
      </w:pPr>
      <w:bookmarkStart w:id="4084" w:name="_Toc534720498"/>
      <w:bookmarkStart w:id="4085" w:name="_Toc525567510"/>
      <w:r w:rsidRPr="00E67E0D">
        <w:t>9.2.6.11</w:t>
      </w:r>
      <w:r w:rsidRPr="00E67E0D">
        <w:tab/>
        <w:t>NG RESET</w:t>
      </w:r>
      <w:bookmarkEnd w:id="4084"/>
      <w:bookmarkEnd w:id="4085"/>
    </w:p>
    <w:p w14:paraId="73CE6F70" w14:textId="77777777" w:rsidR="006A1CE4" w:rsidRPr="00E67E0D" w:rsidRDefault="006A1CE4" w:rsidP="00E7499B">
      <w:r w:rsidRPr="00E67E0D">
        <w:t>This message is sent by both the NG-RAN node and the AMF to request that the NG interface, or parts of the NG interface, be reset.</w:t>
      </w:r>
    </w:p>
    <w:p w14:paraId="51961DEA" w14:textId="77777777" w:rsidR="006A1CE4" w:rsidRPr="00E67E0D" w:rsidRDefault="006A1CE4" w:rsidP="00E7499B">
      <w:pPr>
        <w:rPr>
          <w:rFonts w:eastAsia="Batang"/>
        </w:rPr>
      </w:pPr>
      <w:r w:rsidRPr="00E67E0D">
        <w:t xml:space="preserve">Direction: NG-RAN node </w:t>
      </w:r>
      <w:r w:rsidRPr="00E67E0D">
        <w:sym w:font="Symbol" w:char="F0AE"/>
      </w:r>
      <w:r w:rsidRPr="00E67E0D">
        <w:t xml:space="preserve"> AMF and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5B2A4533" w14:textId="77777777" w:rsidTr="00E7499B">
        <w:tc>
          <w:tcPr>
            <w:tcW w:w="2160" w:type="dxa"/>
          </w:tcPr>
          <w:p w14:paraId="07066829"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1BD6B1AE"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166B3050"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29292735"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2AD1F44C"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5395CB7E"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34AC9058"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31DF0B51" w14:textId="77777777" w:rsidTr="00E7499B">
        <w:tc>
          <w:tcPr>
            <w:tcW w:w="2160" w:type="dxa"/>
          </w:tcPr>
          <w:p w14:paraId="7FADAF6F"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45302378"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62CD8D08" w14:textId="77777777" w:rsidR="006A1CE4" w:rsidRPr="00E67E0D" w:rsidRDefault="006A1CE4" w:rsidP="00E7499B">
            <w:pPr>
              <w:pStyle w:val="TAL"/>
              <w:rPr>
                <w:rFonts w:cs="Arial"/>
                <w:lang w:eastAsia="ja-JP"/>
              </w:rPr>
            </w:pPr>
          </w:p>
        </w:tc>
        <w:tc>
          <w:tcPr>
            <w:tcW w:w="1512" w:type="dxa"/>
          </w:tcPr>
          <w:p w14:paraId="02A84EF7" w14:textId="77777777" w:rsidR="006A1CE4" w:rsidRPr="00E67E0D" w:rsidRDefault="006A1CE4" w:rsidP="00E7499B">
            <w:pPr>
              <w:pStyle w:val="TAL"/>
              <w:rPr>
                <w:rFonts w:cs="Arial"/>
                <w:lang w:eastAsia="ja-JP"/>
              </w:rPr>
            </w:pPr>
            <w:r w:rsidRPr="00E67E0D">
              <w:rPr>
                <w:rFonts w:cs="Arial"/>
                <w:lang w:eastAsia="ja-JP"/>
              </w:rPr>
              <w:t>9.3.1.1</w:t>
            </w:r>
          </w:p>
        </w:tc>
        <w:tc>
          <w:tcPr>
            <w:tcW w:w="1728" w:type="dxa"/>
          </w:tcPr>
          <w:p w14:paraId="0DEA1228" w14:textId="77777777" w:rsidR="006A1CE4" w:rsidRPr="00E67E0D" w:rsidRDefault="006A1CE4" w:rsidP="00E7499B">
            <w:pPr>
              <w:pStyle w:val="TAL"/>
              <w:rPr>
                <w:rFonts w:cs="Arial"/>
                <w:lang w:eastAsia="ja-JP"/>
              </w:rPr>
            </w:pPr>
          </w:p>
        </w:tc>
        <w:tc>
          <w:tcPr>
            <w:tcW w:w="1080" w:type="dxa"/>
          </w:tcPr>
          <w:p w14:paraId="67C73364"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600B7046"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7098C1FE" w14:textId="77777777" w:rsidTr="00E7499B">
        <w:tc>
          <w:tcPr>
            <w:tcW w:w="2160" w:type="dxa"/>
          </w:tcPr>
          <w:p w14:paraId="54C1ECC1" w14:textId="77777777" w:rsidR="006A1CE4" w:rsidRPr="00E67E0D" w:rsidRDefault="006A1CE4" w:rsidP="00E7499B">
            <w:pPr>
              <w:pStyle w:val="TAL"/>
              <w:rPr>
                <w:rFonts w:cs="Arial"/>
                <w:lang w:eastAsia="ja-JP"/>
              </w:rPr>
            </w:pPr>
            <w:r w:rsidRPr="00E67E0D">
              <w:rPr>
                <w:rFonts w:cs="Arial"/>
                <w:lang w:eastAsia="ja-JP"/>
              </w:rPr>
              <w:t>Cause</w:t>
            </w:r>
          </w:p>
        </w:tc>
        <w:tc>
          <w:tcPr>
            <w:tcW w:w="1080" w:type="dxa"/>
          </w:tcPr>
          <w:p w14:paraId="2EA48926"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792E32E5" w14:textId="77777777" w:rsidR="006A1CE4" w:rsidRPr="00E67E0D" w:rsidRDefault="006A1CE4" w:rsidP="00E7499B">
            <w:pPr>
              <w:pStyle w:val="TAL"/>
              <w:rPr>
                <w:rFonts w:cs="Arial"/>
                <w:lang w:eastAsia="ja-JP"/>
              </w:rPr>
            </w:pPr>
          </w:p>
        </w:tc>
        <w:tc>
          <w:tcPr>
            <w:tcW w:w="1512" w:type="dxa"/>
          </w:tcPr>
          <w:p w14:paraId="7C636EF4" w14:textId="77777777" w:rsidR="006A1CE4" w:rsidRPr="00E67E0D" w:rsidRDefault="006A1CE4" w:rsidP="00E7499B">
            <w:pPr>
              <w:pStyle w:val="TAL"/>
              <w:rPr>
                <w:rFonts w:cs="Arial"/>
                <w:lang w:eastAsia="ja-JP"/>
              </w:rPr>
            </w:pPr>
            <w:r w:rsidRPr="00E67E0D">
              <w:rPr>
                <w:rFonts w:cs="Arial"/>
                <w:lang w:eastAsia="ja-JP"/>
              </w:rPr>
              <w:t>9.3.1.2</w:t>
            </w:r>
          </w:p>
        </w:tc>
        <w:tc>
          <w:tcPr>
            <w:tcW w:w="1728" w:type="dxa"/>
          </w:tcPr>
          <w:p w14:paraId="0DA478E9" w14:textId="77777777" w:rsidR="006A1CE4" w:rsidRPr="00E67E0D" w:rsidRDefault="006A1CE4" w:rsidP="00E7499B">
            <w:pPr>
              <w:pStyle w:val="TAL"/>
              <w:rPr>
                <w:rFonts w:cs="Arial"/>
                <w:lang w:eastAsia="ja-JP"/>
              </w:rPr>
            </w:pPr>
          </w:p>
        </w:tc>
        <w:tc>
          <w:tcPr>
            <w:tcW w:w="1080" w:type="dxa"/>
          </w:tcPr>
          <w:p w14:paraId="79BF3644"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3791D4AD"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5C6AFCBE" w14:textId="77777777" w:rsidTr="00E7499B">
        <w:tc>
          <w:tcPr>
            <w:tcW w:w="2160" w:type="dxa"/>
          </w:tcPr>
          <w:p w14:paraId="2F57229D" w14:textId="77777777" w:rsidR="006A1CE4" w:rsidRPr="00E67E0D" w:rsidRDefault="006A1CE4" w:rsidP="00E7499B">
            <w:pPr>
              <w:pStyle w:val="TAL"/>
              <w:rPr>
                <w:rFonts w:cs="Arial"/>
                <w:lang w:eastAsia="ja-JP"/>
              </w:rPr>
            </w:pPr>
            <w:r w:rsidRPr="00E67E0D">
              <w:rPr>
                <w:rFonts w:cs="Arial"/>
                <w:lang w:eastAsia="ja-JP"/>
              </w:rPr>
              <w:t xml:space="preserve">CHOICE </w:t>
            </w:r>
            <w:r w:rsidRPr="00E67E0D">
              <w:rPr>
                <w:rFonts w:cs="Arial"/>
                <w:i/>
                <w:lang w:eastAsia="ja-JP"/>
              </w:rPr>
              <w:t>Reset Type</w:t>
            </w:r>
          </w:p>
        </w:tc>
        <w:tc>
          <w:tcPr>
            <w:tcW w:w="1080" w:type="dxa"/>
          </w:tcPr>
          <w:p w14:paraId="3CD7A5E5"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38041942" w14:textId="77777777" w:rsidR="006A1CE4" w:rsidRPr="00E67E0D" w:rsidRDefault="006A1CE4" w:rsidP="00E7499B">
            <w:pPr>
              <w:pStyle w:val="TAL"/>
              <w:rPr>
                <w:rFonts w:cs="Arial"/>
                <w:lang w:eastAsia="ja-JP"/>
              </w:rPr>
            </w:pPr>
          </w:p>
        </w:tc>
        <w:tc>
          <w:tcPr>
            <w:tcW w:w="1512" w:type="dxa"/>
          </w:tcPr>
          <w:p w14:paraId="1049D55E" w14:textId="77777777" w:rsidR="006A1CE4" w:rsidRPr="00E67E0D" w:rsidRDefault="006A1CE4" w:rsidP="00E7499B">
            <w:pPr>
              <w:pStyle w:val="TAL"/>
              <w:rPr>
                <w:rFonts w:cs="Arial"/>
                <w:lang w:eastAsia="ja-JP"/>
              </w:rPr>
            </w:pPr>
          </w:p>
        </w:tc>
        <w:tc>
          <w:tcPr>
            <w:tcW w:w="1728" w:type="dxa"/>
          </w:tcPr>
          <w:p w14:paraId="7B8B2932" w14:textId="77777777" w:rsidR="006A1CE4" w:rsidRPr="00E67E0D" w:rsidRDefault="006A1CE4" w:rsidP="00E7499B">
            <w:pPr>
              <w:pStyle w:val="TAL"/>
              <w:rPr>
                <w:rFonts w:cs="Arial"/>
                <w:lang w:eastAsia="ja-JP"/>
              </w:rPr>
            </w:pPr>
          </w:p>
        </w:tc>
        <w:tc>
          <w:tcPr>
            <w:tcW w:w="1080" w:type="dxa"/>
          </w:tcPr>
          <w:p w14:paraId="24B87042"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52B748A6"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1EC1DFED" w14:textId="77777777" w:rsidTr="00E7499B">
        <w:tc>
          <w:tcPr>
            <w:tcW w:w="2160" w:type="dxa"/>
          </w:tcPr>
          <w:p w14:paraId="0F6EE935" w14:textId="77777777" w:rsidR="006A1CE4" w:rsidRPr="00E67E0D" w:rsidRDefault="006A1CE4" w:rsidP="00E7499B">
            <w:pPr>
              <w:pStyle w:val="TAL"/>
              <w:ind w:left="72"/>
              <w:rPr>
                <w:rFonts w:eastAsia="Batang" w:cs="Arial"/>
                <w:lang w:eastAsia="ja-JP"/>
              </w:rPr>
            </w:pPr>
            <w:r w:rsidRPr="00E67E0D">
              <w:rPr>
                <w:rFonts w:eastAsia="Batang" w:cs="Arial"/>
                <w:lang w:eastAsia="ja-JP"/>
              </w:rPr>
              <w:t>&gt;</w:t>
            </w:r>
            <w:r w:rsidRPr="00E67E0D">
              <w:rPr>
                <w:rFonts w:eastAsia="Batang" w:cs="Arial"/>
                <w:i/>
                <w:lang w:eastAsia="ja-JP"/>
              </w:rPr>
              <w:t>NG interface</w:t>
            </w:r>
          </w:p>
        </w:tc>
        <w:tc>
          <w:tcPr>
            <w:tcW w:w="1080" w:type="dxa"/>
          </w:tcPr>
          <w:p w14:paraId="2CF5441D" w14:textId="77777777" w:rsidR="006A1CE4" w:rsidRPr="00E67E0D" w:rsidRDefault="006A1CE4" w:rsidP="00E7499B">
            <w:pPr>
              <w:pStyle w:val="TAL"/>
              <w:rPr>
                <w:rFonts w:cs="Arial"/>
                <w:lang w:eastAsia="ja-JP"/>
              </w:rPr>
            </w:pPr>
          </w:p>
        </w:tc>
        <w:tc>
          <w:tcPr>
            <w:tcW w:w="1080" w:type="dxa"/>
          </w:tcPr>
          <w:p w14:paraId="5842C64E" w14:textId="77777777" w:rsidR="006A1CE4" w:rsidRPr="00E67E0D" w:rsidRDefault="006A1CE4" w:rsidP="00E7499B">
            <w:pPr>
              <w:pStyle w:val="TAL"/>
              <w:rPr>
                <w:rFonts w:cs="Arial"/>
                <w:lang w:eastAsia="ja-JP"/>
              </w:rPr>
            </w:pPr>
          </w:p>
        </w:tc>
        <w:tc>
          <w:tcPr>
            <w:tcW w:w="1512" w:type="dxa"/>
          </w:tcPr>
          <w:p w14:paraId="14BE79E7" w14:textId="77777777" w:rsidR="006A1CE4" w:rsidRPr="00E67E0D" w:rsidRDefault="006A1CE4" w:rsidP="00E7499B">
            <w:pPr>
              <w:pStyle w:val="TAL"/>
              <w:rPr>
                <w:lang w:eastAsia="ja-JP"/>
              </w:rPr>
            </w:pPr>
          </w:p>
        </w:tc>
        <w:tc>
          <w:tcPr>
            <w:tcW w:w="1728" w:type="dxa"/>
          </w:tcPr>
          <w:p w14:paraId="6A57450B" w14:textId="77777777" w:rsidR="006A1CE4" w:rsidRPr="00E67E0D" w:rsidRDefault="006A1CE4" w:rsidP="00E7499B">
            <w:pPr>
              <w:pStyle w:val="TAL"/>
              <w:rPr>
                <w:rFonts w:cs="Arial"/>
                <w:lang w:eastAsia="ja-JP"/>
              </w:rPr>
            </w:pPr>
          </w:p>
        </w:tc>
        <w:tc>
          <w:tcPr>
            <w:tcW w:w="1080" w:type="dxa"/>
          </w:tcPr>
          <w:p w14:paraId="3100A4B1" w14:textId="77777777" w:rsidR="006A1CE4" w:rsidRPr="00E67E0D" w:rsidRDefault="006A1CE4" w:rsidP="00E7499B">
            <w:pPr>
              <w:pStyle w:val="TAL"/>
              <w:jc w:val="center"/>
              <w:rPr>
                <w:rFonts w:cs="Arial"/>
                <w:lang w:eastAsia="ja-JP"/>
              </w:rPr>
            </w:pPr>
          </w:p>
        </w:tc>
        <w:tc>
          <w:tcPr>
            <w:tcW w:w="1080" w:type="dxa"/>
          </w:tcPr>
          <w:p w14:paraId="00BAF126" w14:textId="77777777" w:rsidR="006A1CE4" w:rsidRPr="00E67E0D" w:rsidRDefault="006A1CE4" w:rsidP="00E7499B">
            <w:pPr>
              <w:pStyle w:val="TAL"/>
              <w:jc w:val="center"/>
              <w:rPr>
                <w:rFonts w:cs="Arial"/>
                <w:lang w:eastAsia="ja-JP"/>
              </w:rPr>
            </w:pPr>
          </w:p>
        </w:tc>
      </w:tr>
      <w:tr w:rsidR="006A1CE4" w:rsidRPr="00E67E0D" w14:paraId="5CD29AA1" w14:textId="77777777" w:rsidTr="00E7499B">
        <w:tc>
          <w:tcPr>
            <w:tcW w:w="2160" w:type="dxa"/>
          </w:tcPr>
          <w:p w14:paraId="0EB84584" w14:textId="77777777" w:rsidR="006A1CE4" w:rsidRPr="00E67E0D" w:rsidRDefault="006A1CE4" w:rsidP="00E7499B">
            <w:pPr>
              <w:pStyle w:val="TAL"/>
              <w:ind w:left="162"/>
              <w:rPr>
                <w:rFonts w:eastAsia="Batang" w:cs="Arial"/>
                <w:lang w:eastAsia="ja-JP"/>
              </w:rPr>
            </w:pPr>
            <w:r w:rsidRPr="00E67E0D">
              <w:rPr>
                <w:rFonts w:eastAsia="Batang" w:cs="Arial"/>
                <w:lang w:eastAsia="ja-JP"/>
              </w:rPr>
              <w:t>&gt;&gt;Reset All</w:t>
            </w:r>
          </w:p>
        </w:tc>
        <w:tc>
          <w:tcPr>
            <w:tcW w:w="1080" w:type="dxa"/>
          </w:tcPr>
          <w:p w14:paraId="4E4FA3B2"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6047B17A" w14:textId="77777777" w:rsidR="006A1CE4" w:rsidRPr="00E67E0D" w:rsidRDefault="006A1CE4" w:rsidP="00E7499B">
            <w:pPr>
              <w:pStyle w:val="TAL"/>
              <w:rPr>
                <w:rFonts w:cs="Arial"/>
                <w:lang w:eastAsia="ja-JP"/>
              </w:rPr>
            </w:pPr>
          </w:p>
        </w:tc>
        <w:tc>
          <w:tcPr>
            <w:tcW w:w="1512" w:type="dxa"/>
          </w:tcPr>
          <w:p w14:paraId="39707455" w14:textId="77777777" w:rsidR="006A1CE4" w:rsidRPr="00E67E0D" w:rsidRDefault="006A1CE4" w:rsidP="00E7499B">
            <w:pPr>
              <w:pStyle w:val="TAL"/>
              <w:rPr>
                <w:lang w:eastAsia="ja-JP"/>
              </w:rPr>
            </w:pPr>
            <w:r w:rsidRPr="00E67E0D">
              <w:rPr>
                <w:lang w:eastAsia="ja-JP"/>
              </w:rPr>
              <w:t>ENUMERATED (Reset all, …)</w:t>
            </w:r>
          </w:p>
        </w:tc>
        <w:tc>
          <w:tcPr>
            <w:tcW w:w="1728" w:type="dxa"/>
          </w:tcPr>
          <w:p w14:paraId="2A2BA0A5" w14:textId="77777777" w:rsidR="006A1CE4" w:rsidRPr="00E67E0D" w:rsidRDefault="006A1CE4" w:rsidP="00E7499B">
            <w:pPr>
              <w:pStyle w:val="TAL"/>
              <w:rPr>
                <w:rFonts w:cs="Arial"/>
                <w:lang w:eastAsia="ja-JP"/>
              </w:rPr>
            </w:pPr>
          </w:p>
        </w:tc>
        <w:tc>
          <w:tcPr>
            <w:tcW w:w="1080" w:type="dxa"/>
          </w:tcPr>
          <w:p w14:paraId="66BEA385" w14:textId="77777777" w:rsidR="006A1CE4" w:rsidRPr="00E67E0D" w:rsidRDefault="006A1CE4" w:rsidP="00E7499B">
            <w:pPr>
              <w:pStyle w:val="TAL"/>
              <w:jc w:val="center"/>
              <w:rPr>
                <w:rFonts w:cs="Arial"/>
                <w:lang w:eastAsia="ja-JP"/>
              </w:rPr>
            </w:pPr>
            <w:r w:rsidRPr="00E67E0D">
              <w:rPr>
                <w:rFonts w:cs="Arial"/>
                <w:lang w:eastAsia="ja-JP"/>
              </w:rPr>
              <w:t>-</w:t>
            </w:r>
          </w:p>
        </w:tc>
        <w:tc>
          <w:tcPr>
            <w:tcW w:w="1080" w:type="dxa"/>
          </w:tcPr>
          <w:p w14:paraId="3A940D64" w14:textId="77777777" w:rsidR="006A1CE4" w:rsidRPr="00E67E0D" w:rsidRDefault="006A1CE4" w:rsidP="00E7499B">
            <w:pPr>
              <w:pStyle w:val="TAL"/>
              <w:jc w:val="center"/>
              <w:rPr>
                <w:rFonts w:cs="Arial"/>
                <w:lang w:eastAsia="ja-JP"/>
              </w:rPr>
            </w:pPr>
          </w:p>
        </w:tc>
      </w:tr>
      <w:tr w:rsidR="006A1CE4" w:rsidRPr="00E67E0D" w14:paraId="01C12D48" w14:textId="77777777" w:rsidTr="00E7499B">
        <w:tc>
          <w:tcPr>
            <w:tcW w:w="2160" w:type="dxa"/>
          </w:tcPr>
          <w:p w14:paraId="16830282" w14:textId="77777777" w:rsidR="006A1CE4" w:rsidRPr="00E67E0D" w:rsidRDefault="006A1CE4" w:rsidP="00E7499B">
            <w:pPr>
              <w:pStyle w:val="TAL"/>
              <w:ind w:left="72"/>
              <w:rPr>
                <w:rFonts w:eastAsia="Batang" w:cs="Arial"/>
                <w:lang w:eastAsia="ja-JP"/>
              </w:rPr>
            </w:pPr>
            <w:r w:rsidRPr="00E67E0D">
              <w:rPr>
                <w:rFonts w:eastAsia="Batang" w:cs="Arial"/>
                <w:lang w:eastAsia="ja-JP"/>
              </w:rPr>
              <w:t>&gt;</w:t>
            </w:r>
            <w:r w:rsidRPr="00E67E0D">
              <w:rPr>
                <w:rFonts w:eastAsia="Batang" w:cs="Arial"/>
                <w:i/>
                <w:lang w:eastAsia="ja-JP"/>
              </w:rPr>
              <w:t>Part of NG interface</w:t>
            </w:r>
          </w:p>
        </w:tc>
        <w:tc>
          <w:tcPr>
            <w:tcW w:w="1080" w:type="dxa"/>
          </w:tcPr>
          <w:p w14:paraId="3B03FDE8" w14:textId="77777777" w:rsidR="006A1CE4" w:rsidRPr="00E67E0D" w:rsidRDefault="006A1CE4" w:rsidP="00E7499B">
            <w:pPr>
              <w:pStyle w:val="TAL"/>
              <w:rPr>
                <w:rFonts w:cs="Arial"/>
                <w:lang w:eastAsia="ja-JP"/>
              </w:rPr>
            </w:pPr>
          </w:p>
        </w:tc>
        <w:tc>
          <w:tcPr>
            <w:tcW w:w="1080" w:type="dxa"/>
          </w:tcPr>
          <w:p w14:paraId="23308E77" w14:textId="77777777" w:rsidR="006A1CE4" w:rsidRPr="00E67E0D" w:rsidRDefault="006A1CE4" w:rsidP="00E7499B">
            <w:pPr>
              <w:pStyle w:val="TAL"/>
              <w:rPr>
                <w:rFonts w:cs="Arial"/>
                <w:lang w:eastAsia="ja-JP"/>
              </w:rPr>
            </w:pPr>
          </w:p>
        </w:tc>
        <w:tc>
          <w:tcPr>
            <w:tcW w:w="1512" w:type="dxa"/>
          </w:tcPr>
          <w:p w14:paraId="18D63543" w14:textId="77777777" w:rsidR="006A1CE4" w:rsidRPr="00E67E0D" w:rsidRDefault="006A1CE4" w:rsidP="00E7499B">
            <w:pPr>
              <w:pStyle w:val="TAL"/>
              <w:rPr>
                <w:lang w:eastAsia="ja-JP"/>
              </w:rPr>
            </w:pPr>
          </w:p>
        </w:tc>
        <w:tc>
          <w:tcPr>
            <w:tcW w:w="1728" w:type="dxa"/>
          </w:tcPr>
          <w:p w14:paraId="6CC6107F" w14:textId="77777777" w:rsidR="006A1CE4" w:rsidRPr="00E67E0D" w:rsidRDefault="006A1CE4" w:rsidP="00E7499B">
            <w:pPr>
              <w:pStyle w:val="TAL"/>
              <w:rPr>
                <w:rFonts w:cs="Arial"/>
                <w:lang w:eastAsia="ja-JP"/>
              </w:rPr>
            </w:pPr>
          </w:p>
        </w:tc>
        <w:tc>
          <w:tcPr>
            <w:tcW w:w="1080" w:type="dxa"/>
          </w:tcPr>
          <w:p w14:paraId="0573CB15" w14:textId="77777777" w:rsidR="006A1CE4" w:rsidRPr="00E67E0D" w:rsidRDefault="006A1CE4" w:rsidP="00E7499B">
            <w:pPr>
              <w:pStyle w:val="TAL"/>
              <w:jc w:val="center"/>
              <w:rPr>
                <w:rFonts w:cs="Arial"/>
                <w:lang w:eastAsia="ja-JP"/>
              </w:rPr>
            </w:pPr>
          </w:p>
        </w:tc>
        <w:tc>
          <w:tcPr>
            <w:tcW w:w="1080" w:type="dxa"/>
          </w:tcPr>
          <w:p w14:paraId="46428A51" w14:textId="77777777" w:rsidR="006A1CE4" w:rsidRPr="00E67E0D" w:rsidRDefault="006A1CE4" w:rsidP="00E7499B">
            <w:pPr>
              <w:pStyle w:val="TAL"/>
              <w:jc w:val="center"/>
              <w:rPr>
                <w:rFonts w:cs="Arial"/>
                <w:lang w:eastAsia="ja-JP"/>
              </w:rPr>
            </w:pPr>
          </w:p>
        </w:tc>
      </w:tr>
      <w:tr w:rsidR="006A1CE4" w:rsidRPr="00E67E0D" w14:paraId="030A00F1" w14:textId="77777777" w:rsidTr="00E7499B">
        <w:tc>
          <w:tcPr>
            <w:tcW w:w="2160" w:type="dxa"/>
          </w:tcPr>
          <w:p w14:paraId="6AF2CD30" w14:textId="77777777" w:rsidR="006A1CE4" w:rsidRPr="00E67E0D" w:rsidRDefault="006A1CE4" w:rsidP="00E7499B">
            <w:pPr>
              <w:pStyle w:val="TAL"/>
              <w:ind w:left="162"/>
              <w:rPr>
                <w:rFonts w:eastAsia="Batang"/>
              </w:rPr>
            </w:pPr>
            <w:r w:rsidRPr="00E67E0D">
              <w:rPr>
                <w:rFonts w:eastAsia="Batang"/>
              </w:rPr>
              <w:t>&gt;&gt;UE-associated Logical NG-</w:t>
            </w:r>
            <w:r w:rsidRPr="00E67E0D">
              <w:rPr>
                <w:rFonts w:eastAsia="Batang" w:cs="Arial"/>
                <w:lang w:eastAsia="ja-JP"/>
              </w:rPr>
              <w:t>connection</w:t>
            </w:r>
            <w:r w:rsidRPr="00E67E0D">
              <w:rPr>
                <w:rFonts w:eastAsia="Batang"/>
              </w:rPr>
              <w:t xml:space="preserve"> List</w:t>
            </w:r>
          </w:p>
        </w:tc>
        <w:tc>
          <w:tcPr>
            <w:tcW w:w="1080" w:type="dxa"/>
          </w:tcPr>
          <w:p w14:paraId="7FB6A6D1"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1D2AA4ED" w14:textId="77777777" w:rsidR="006A1CE4" w:rsidRPr="00E67E0D" w:rsidRDefault="006A1CE4" w:rsidP="00E7499B">
            <w:pPr>
              <w:pStyle w:val="TAL"/>
              <w:rPr>
                <w:rFonts w:cs="Arial"/>
                <w:i/>
                <w:lang w:eastAsia="ja-JP"/>
              </w:rPr>
            </w:pPr>
          </w:p>
        </w:tc>
        <w:tc>
          <w:tcPr>
            <w:tcW w:w="1512" w:type="dxa"/>
          </w:tcPr>
          <w:p w14:paraId="0805DB76" w14:textId="77777777" w:rsidR="006A1CE4" w:rsidRPr="00E67E0D" w:rsidRDefault="006A1CE4" w:rsidP="00E7499B">
            <w:pPr>
              <w:pStyle w:val="TAL"/>
              <w:rPr>
                <w:lang w:eastAsia="ja-JP"/>
              </w:rPr>
            </w:pPr>
            <w:r w:rsidRPr="00E67E0D">
              <w:rPr>
                <w:lang w:eastAsia="ja-JP"/>
              </w:rPr>
              <w:t>9.3.3.25</w:t>
            </w:r>
          </w:p>
        </w:tc>
        <w:tc>
          <w:tcPr>
            <w:tcW w:w="1728" w:type="dxa"/>
          </w:tcPr>
          <w:p w14:paraId="63C0FCA8" w14:textId="77777777" w:rsidR="006A1CE4" w:rsidRPr="00E67E0D" w:rsidRDefault="006A1CE4" w:rsidP="00E7499B">
            <w:pPr>
              <w:pStyle w:val="TAL"/>
              <w:rPr>
                <w:rFonts w:cs="Arial"/>
                <w:lang w:eastAsia="ja-JP"/>
              </w:rPr>
            </w:pPr>
          </w:p>
        </w:tc>
        <w:tc>
          <w:tcPr>
            <w:tcW w:w="1080" w:type="dxa"/>
          </w:tcPr>
          <w:p w14:paraId="7DA99B1C" w14:textId="77777777" w:rsidR="006A1CE4" w:rsidRPr="00E67E0D" w:rsidRDefault="006A1CE4" w:rsidP="00E7499B">
            <w:pPr>
              <w:pStyle w:val="TAL"/>
              <w:jc w:val="center"/>
              <w:rPr>
                <w:rFonts w:cs="Arial"/>
                <w:lang w:eastAsia="ja-JP"/>
              </w:rPr>
            </w:pPr>
            <w:r w:rsidRPr="00E67E0D">
              <w:rPr>
                <w:rFonts w:cs="Arial"/>
                <w:lang w:eastAsia="ja-JP"/>
              </w:rPr>
              <w:t>-</w:t>
            </w:r>
          </w:p>
        </w:tc>
        <w:tc>
          <w:tcPr>
            <w:tcW w:w="1080" w:type="dxa"/>
          </w:tcPr>
          <w:p w14:paraId="6EB07875" w14:textId="77777777" w:rsidR="006A1CE4" w:rsidRPr="00E67E0D" w:rsidRDefault="006A1CE4" w:rsidP="00E7499B">
            <w:pPr>
              <w:pStyle w:val="TAL"/>
              <w:jc w:val="center"/>
              <w:rPr>
                <w:rFonts w:cs="Arial"/>
                <w:lang w:eastAsia="ja-JP"/>
              </w:rPr>
            </w:pPr>
          </w:p>
        </w:tc>
      </w:tr>
    </w:tbl>
    <w:p w14:paraId="31D2C856" w14:textId="77777777" w:rsidR="006A1CE4" w:rsidRPr="00E67E0D" w:rsidRDefault="006A1CE4" w:rsidP="00E7499B"/>
    <w:p w14:paraId="7E5C5A37" w14:textId="77777777" w:rsidR="006A1CE4" w:rsidRPr="00E67E0D" w:rsidRDefault="006A1CE4" w:rsidP="00E7499B">
      <w:pPr>
        <w:pStyle w:val="4"/>
      </w:pPr>
      <w:bookmarkStart w:id="4086" w:name="_Toc534720499"/>
      <w:bookmarkStart w:id="4087" w:name="_Toc525567511"/>
      <w:r w:rsidRPr="00E67E0D">
        <w:t>9.2.6.12</w:t>
      </w:r>
      <w:r w:rsidRPr="00E67E0D">
        <w:tab/>
        <w:t>NG RESET ACKNOWLEDGE</w:t>
      </w:r>
      <w:bookmarkEnd w:id="4086"/>
      <w:bookmarkEnd w:id="4087"/>
    </w:p>
    <w:p w14:paraId="37FDF20F" w14:textId="77777777" w:rsidR="006A1CE4" w:rsidRPr="00E67E0D" w:rsidRDefault="006A1CE4" w:rsidP="00E7499B">
      <w:r w:rsidRPr="00E67E0D">
        <w:t>This message is sent by both the NG-RAN node and the AMF as a response to an NG RESET message.</w:t>
      </w:r>
    </w:p>
    <w:p w14:paraId="243BE984" w14:textId="77777777" w:rsidR="006A1CE4" w:rsidRPr="00E67E0D" w:rsidRDefault="006A1CE4" w:rsidP="00E7499B">
      <w:pPr>
        <w:rPr>
          <w:rFonts w:eastAsia="Batang"/>
        </w:rPr>
      </w:pPr>
      <w:r w:rsidRPr="00E67E0D">
        <w:t xml:space="preserve">Direction: NG-RAN node </w:t>
      </w:r>
      <w:r w:rsidRPr="00E67E0D">
        <w:sym w:font="Symbol" w:char="F0AE"/>
      </w:r>
      <w:r w:rsidRPr="00E67E0D">
        <w:t xml:space="preserve"> AMF and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15014F4B" w14:textId="77777777" w:rsidTr="00E7499B">
        <w:tc>
          <w:tcPr>
            <w:tcW w:w="2160" w:type="dxa"/>
          </w:tcPr>
          <w:p w14:paraId="297A2C0B"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4EF87996"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2D5D564C"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70C45D2D"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383770B3"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41EB457D"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79D5AAAB"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31F19B63" w14:textId="77777777" w:rsidTr="00E7499B">
        <w:tc>
          <w:tcPr>
            <w:tcW w:w="2160" w:type="dxa"/>
          </w:tcPr>
          <w:p w14:paraId="6E4BBCBF"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6A94D6AF"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6AFCD59B" w14:textId="77777777" w:rsidR="006A1CE4" w:rsidRPr="00E67E0D" w:rsidRDefault="006A1CE4" w:rsidP="00E7499B">
            <w:pPr>
              <w:pStyle w:val="TAL"/>
              <w:rPr>
                <w:rFonts w:cs="Arial"/>
                <w:lang w:eastAsia="ja-JP"/>
              </w:rPr>
            </w:pPr>
          </w:p>
        </w:tc>
        <w:tc>
          <w:tcPr>
            <w:tcW w:w="1512" w:type="dxa"/>
          </w:tcPr>
          <w:p w14:paraId="009B99F1" w14:textId="77777777" w:rsidR="006A1CE4" w:rsidRPr="00E67E0D" w:rsidRDefault="006A1CE4" w:rsidP="00E7499B">
            <w:pPr>
              <w:pStyle w:val="TAL"/>
              <w:rPr>
                <w:rFonts w:cs="Arial"/>
                <w:lang w:eastAsia="ja-JP"/>
              </w:rPr>
            </w:pPr>
            <w:r w:rsidRPr="00E67E0D">
              <w:rPr>
                <w:rFonts w:cs="Arial"/>
                <w:lang w:eastAsia="ja-JP"/>
              </w:rPr>
              <w:t>9.3.1.1</w:t>
            </w:r>
          </w:p>
        </w:tc>
        <w:tc>
          <w:tcPr>
            <w:tcW w:w="1728" w:type="dxa"/>
          </w:tcPr>
          <w:p w14:paraId="6C6D6520" w14:textId="77777777" w:rsidR="006A1CE4" w:rsidRPr="00E67E0D" w:rsidRDefault="006A1CE4" w:rsidP="00E7499B">
            <w:pPr>
              <w:pStyle w:val="TAL"/>
              <w:rPr>
                <w:rFonts w:cs="Arial"/>
                <w:lang w:eastAsia="ja-JP"/>
              </w:rPr>
            </w:pPr>
          </w:p>
        </w:tc>
        <w:tc>
          <w:tcPr>
            <w:tcW w:w="1080" w:type="dxa"/>
          </w:tcPr>
          <w:p w14:paraId="3BCD6DC5"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52F8E838"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6CC9792C" w14:textId="77777777" w:rsidTr="00E7499B">
        <w:tc>
          <w:tcPr>
            <w:tcW w:w="2160" w:type="dxa"/>
          </w:tcPr>
          <w:p w14:paraId="1CE30626" w14:textId="77777777" w:rsidR="006A1CE4" w:rsidRPr="00E67E0D" w:rsidRDefault="006A1CE4" w:rsidP="00E7499B">
            <w:pPr>
              <w:pStyle w:val="TAL"/>
              <w:rPr>
                <w:rFonts w:eastAsia="Batang"/>
              </w:rPr>
            </w:pPr>
            <w:r w:rsidRPr="00E67E0D">
              <w:rPr>
                <w:rFonts w:eastAsia="Batang"/>
              </w:rPr>
              <w:t>UE-associated Logical NG-</w:t>
            </w:r>
            <w:r w:rsidRPr="00E67E0D">
              <w:rPr>
                <w:rFonts w:eastAsia="Batang" w:cs="Arial"/>
                <w:lang w:eastAsia="ja-JP"/>
              </w:rPr>
              <w:t>connection</w:t>
            </w:r>
            <w:r w:rsidRPr="00E67E0D">
              <w:rPr>
                <w:rFonts w:eastAsia="Batang"/>
              </w:rPr>
              <w:t xml:space="preserve"> List</w:t>
            </w:r>
          </w:p>
        </w:tc>
        <w:tc>
          <w:tcPr>
            <w:tcW w:w="1080" w:type="dxa"/>
          </w:tcPr>
          <w:p w14:paraId="4C6FA9D5" w14:textId="77777777" w:rsidR="006A1CE4" w:rsidRPr="00E67E0D" w:rsidRDefault="006A1CE4" w:rsidP="00E7499B">
            <w:pPr>
              <w:pStyle w:val="TAL"/>
              <w:rPr>
                <w:rFonts w:cs="Arial"/>
                <w:lang w:eastAsia="ja-JP"/>
              </w:rPr>
            </w:pPr>
            <w:r w:rsidRPr="00E67E0D">
              <w:rPr>
                <w:rFonts w:cs="Arial"/>
                <w:lang w:eastAsia="ja-JP"/>
              </w:rPr>
              <w:t>O</w:t>
            </w:r>
          </w:p>
        </w:tc>
        <w:tc>
          <w:tcPr>
            <w:tcW w:w="1080" w:type="dxa"/>
          </w:tcPr>
          <w:p w14:paraId="72D33BE6" w14:textId="77777777" w:rsidR="006A1CE4" w:rsidRPr="00E67E0D" w:rsidRDefault="006A1CE4" w:rsidP="00E7499B">
            <w:pPr>
              <w:pStyle w:val="TAL"/>
              <w:rPr>
                <w:rFonts w:cs="Arial"/>
                <w:i/>
                <w:lang w:eastAsia="ja-JP"/>
              </w:rPr>
            </w:pPr>
          </w:p>
        </w:tc>
        <w:tc>
          <w:tcPr>
            <w:tcW w:w="1512" w:type="dxa"/>
          </w:tcPr>
          <w:p w14:paraId="2CADD97F" w14:textId="77777777" w:rsidR="006A1CE4" w:rsidRPr="00E67E0D" w:rsidRDefault="006A1CE4" w:rsidP="00E7499B">
            <w:pPr>
              <w:pStyle w:val="TAL"/>
              <w:rPr>
                <w:lang w:eastAsia="ja-JP"/>
              </w:rPr>
            </w:pPr>
            <w:r w:rsidRPr="00E67E0D">
              <w:rPr>
                <w:lang w:eastAsia="ja-JP"/>
              </w:rPr>
              <w:t>9.3.3.25</w:t>
            </w:r>
          </w:p>
        </w:tc>
        <w:tc>
          <w:tcPr>
            <w:tcW w:w="1728" w:type="dxa"/>
          </w:tcPr>
          <w:p w14:paraId="247DA931" w14:textId="77777777" w:rsidR="006A1CE4" w:rsidRPr="00E67E0D" w:rsidRDefault="006A1CE4" w:rsidP="00E7499B">
            <w:pPr>
              <w:pStyle w:val="TAL"/>
              <w:rPr>
                <w:rFonts w:cs="Arial"/>
                <w:lang w:eastAsia="ja-JP"/>
              </w:rPr>
            </w:pPr>
          </w:p>
        </w:tc>
        <w:tc>
          <w:tcPr>
            <w:tcW w:w="1080" w:type="dxa"/>
          </w:tcPr>
          <w:p w14:paraId="03D07E4B"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7089AD47"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50738143" w14:textId="77777777" w:rsidTr="00E7499B">
        <w:tc>
          <w:tcPr>
            <w:tcW w:w="2160" w:type="dxa"/>
          </w:tcPr>
          <w:p w14:paraId="083A7AE8" w14:textId="77777777" w:rsidR="006A1CE4" w:rsidRPr="00E67E0D" w:rsidRDefault="006A1CE4" w:rsidP="00E7499B">
            <w:pPr>
              <w:pStyle w:val="TAL"/>
              <w:rPr>
                <w:rFonts w:eastAsia="Batang" w:cs="Arial"/>
                <w:lang w:eastAsia="ja-JP"/>
              </w:rPr>
            </w:pPr>
            <w:r w:rsidRPr="00E67E0D">
              <w:rPr>
                <w:rFonts w:eastAsia="Batang" w:cs="Arial"/>
                <w:lang w:eastAsia="ja-JP"/>
              </w:rPr>
              <w:t>Criticality Diagnostics</w:t>
            </w:r>
          </w:p>
        </w:tc>
        <w:tc>
          <w:tcPr>
            <w:tcW w:w="1080" w:type="dxa"/>
          </w:tcPr>
          <w:p w14:paraId="4689DBBD" w14:textId="77777777" w:rsidR="006A1CE4" w:rsidRPr="00E67E0D" w:rsidRDefault="006A1CE4" w:rsidP="00E7499B">
            <w:pPr>
              <w:pStyle w:val="TAL"/>
              <w:rPr>
                <w:rFonts w:cs="Arial"/>
              </w:rPr>
            </w:pPr>
            <w:r w:rsidRPr="00E67E0D">
              <w:rPr>
                <w:rFonts w:cs="Arial"/>
              </w:rPr>
              <w:t>O</w:t>
            </w:r>
          </w:p>
        </w:tc>
        <w:tc>
          <w:tcPr>
            <w:tcW w:w="1080" w:type="dxa"/>
          </w:tcPr>
          <w:p w14:paraId="31BFCA1D" w14:textId="77777777" w:rsidR="006A1CE4" w:rsidRPr="00E67E0D" w:rsidRDefault="006A1CE4" w:rsidP="00E7499B">
            <w:pPr>
              <w:pStyle w:val="TAL"/>
              <w:rPr>
                <w:rFonts w:cs="Arial"/>
                <w:lang w:eastAsia="ja-JP"/>
              </w:rPr>
            </w:pPr>
          </w:p>
        </w:tc>
        <w:tc>
          <w:tcPr>
            <w:tcW w:w="1512" w:type="dxa"/>
          </w:tcPr>
          <w:p w14:paraId="25B975F5" w14:textId="77777777" w:rsidR="006A1CE4" w:rsidRPr="00E67E0D" w:rsidRDefault="006A1CE4" w:rsidP="00E7499B">
            <w:pPr>
              <w:pStyle w:val="TAL"/>
            </w:pPr>
            <w:r w:rsidRPr="00E67E0D">
              <w:t>9.3.1.3</w:t>
            </w:r>
          </w:p>
        </w:tc>
        <w:tc>
          <w:tcPr>
            <w:tcW w:w="1728" w:type="dxa"/>
          </w:tcPr>
          <w:p w14:paraId="56EEED0D" w14:textId="77777777" w:rsidR="006A1CE4" w:rsidRPr="00E67E0D" w:rsidRDefault="006A1CE4" w:rsidP="00E7499B">
            <w:pPr>
              <w:pStyle w:val="TAL"/>
            </w:pPr>
          </w:p>
        </w:tc>
        <w:tc>
          <w:tcPr>
            <w:tcW w:w="1080" w:type="dxa"/>
          </w:tcPr>
          <w:p w14:paraId="2708FCA4" w14:textId="77777777" w:rsidR="006A1CE4" w:rsidRPr="00E67E0D" w:rsidRDefault="006A1CE4" w:rsidP="00E7499B">
            <w:pPr>
              <w:pStyle w:val="TAL"/>
              <w:jc w:val="center"/>
              <w:rPr>
                <w:rFonts w:cs="Arial"/>
              </w:rPr>
            </w:pPr>
            <w:r w:rsidRPr="00E67E0D">
              <w:rPr>
                <w:rFonts w:cs="Arial"/>
              </w:rPr>
              <w:t>YES</w:t>
            </w:r>
          </w:p>
        </w:tc>
        <w:tc>
          <w:tcPr>
            <w:tcW w:w="1080" w:type="dxa"/>
          </w:tcPr>
          <w:p w14:paraId="1ED0EF28" w14:textId="77777777" w:rsidR="006A1CE4" w:rsidRPr="00E67E0D" w:rsidRDefault="006A1CE4" w:rsidP="00E7499B">
            <w:pPr>
              <w:pStyle w:val="TAL"/>
              <w:jc w:val="center"/>
              <w:rPr>
                <w:rFonts w:cs="Arial"/>
              </w:rPr>
            </w:pPr>
            <w:r w:rsidRPr="00E67E0D">
              <w:rPr>
                <w:rFonts w:cs="Arial"/>
              </w:rPr>
              <w:t>ignore</w:t>
            </w:r>
          </w:p>
        </w:tc>
      </w:tr>
    </w:tbl>
    <w:p w14:paraId="7A32B5DD" w14:textId="77777777" w:rsidR="006A1CE4" w:rsidRPr="00E67E0D" w:rsidRDefault="006A1CE4" w:rsidP="00E7499B"/>
    <w:p w14:paraId="0677C6EA" w14:textId="77777777" w:rsidR="006A1CE4" w:rsidRPr="00E67E0D" w:rsidRDefault="006A1CE4" w:rsidP="00E7499B">
      <w:pPr>
        <w:pStyle w:val="4"/>
      </w:pPr>
      <w:bookmarkStart w:id="4088" w:name="_Toc534720500"/>
      <w:bookmarkStart w:id="4089" w:name="_Toc525567512"/>
      <w:r w:rsidRPr="00E67E0D">
        <w:t>9.2.6.13</w:t>
      </w:r>
      <w:r w:rsidRPr="00E67E0D">
        <w:tab/>
        <w:t>ERROR INDICATION</w:t>
      </w:r>
      <w:bookmarkEnd w:id="4088"/>
      <w:bookmarkEnd w:id="4089"/>
    </w:p>
    <w:p w14:paraId="3C16BA94" w14:textId="77777777" w:rsidR="006A1CE4" w:rsidRPr="00E67E0D" w:rsidRDefault="006A1CE4" w:rsidP="00E7499B">
      <w:r w:rsidRPr="00E67E0D">
        <w:t>This message is sent by both the NG-RAN node and the AMF to indicate that some error has been detected in the node.</w:t>
      </w:r>
    </w:p>
    <w:p w14:paraId="4F0082C0" w14:textId="77777777" w:rsidR="006A1CE4" w:rsidRPr="00E67E0D" w:rsidRDefault="006A1CE4" w:rsidP="00E7499B">
      <w:pPr>
        <w:rPr>
          <w:rFonts w:eastAsia="Batang"/>
        </w:rPr>
      </w:pPr>
      <w:r w:rsidRPr="00E67E0D">
        <w:t xml:space="preserve">Direction: NG-RAN node </w:t>
      </w:r>
      <w:r w:rsidRPr="00E67E0D">
        <w:sym w:font="Symbol" w:char="F0AE"/>
      </w:r>
      <w:r w:rsidRPr="00E67E0D">
        <w:t xml:space="preserve"> AMF and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60"/>
        <w:gridCol w:w="1080"/>
        <w:gridCol w:w="1080"/>
        <w:gridCol w:w="1512"/>
        <w:gridCol w:w="1728"/>
        <w:gridCol w:w="1080"/>
        <w:gridCol w:w="1080"/>
      </w:tblGrid>
      <w:tr w:rsidR="006A1CE4" w:rsidRPr="00E67E0D" w14:paraId="45F60AA7" w14:textId="77777777" w:rsidTr="00E7499B">
        <w:tc>
          <w:tcPr>
            <w:tcW w:w="2160" w:type="dxa"/>
            <w:tcBorders>
              <w:top w:val="single" w:sz="4" w:space="0" w:color="auto"/>
              <w:left w:val="single" w:sz="4" w:space="0" w:color="auto"/>
              <w:bottom w:val="single" w:sz="4" w:space="0" w:color="auto"/>
              <w:right w:val="single" w:sz="4" w:space="0" w:color="auto"/>
            </w:tcBorders>
            <w:hideMark/>
          </w:tcPr>
          <w:p w14:paraId="61A4E86C"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Borders>
              <w:top w:val="single" w:sz="4" w:space="0" w:color="auto"/>
              <w:left w:val="single" w:sz="4" w:space="0" w:color="auto"/>
              <w:bottom w:val="single" w:sz="4" w:space="0" w:color="auto"/>
              <w:right w:val="single" w:sz="4" w:space="0" w:color="auto"/>
            </w:tcBorders>
            <w:hideMark/>
          </w:tcPr>
          <w:p w14:paraId="0E756DED"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Borders>
              <w:top w:val="single" w:sz="4" w:space="0" w:color="auto"/>
              <w:left w:val="single" w:sz="4" w:space="0" w:color="auto"/>
              <w:bottom w:val="single" w:sz="4" w:space="0" w:color="auto"/>
              <w:right w:val="single" w:sz="4" w:space="0" w:color="auto"/>
            </w:tcBorders>
            <w:hideMark/>
          </w:tcPr>
          <w:p w14:paraId="4A06C5C9"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Borders>
              <w:top w:val="single" w:sz="4" w:space="0" w:color="auto"/>
              <w:left w:val="single" w:sz="4" w:space="0" w:color="auto"/>
              <w:bottom w:val="single" w:sz="4" w:space="0" w:color="auto"/>
              <w:right w:val="single" w:sz="4" w:space="0" w:color="auto"/>
            </w:tcBorders>
            <w:hideMark/>
          </w:tcPr>
          <w:p w14:paraId="00DE7BB4"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Borders>
              <w:top w:val="single" w:sz="4" w:space="0" w:color="auto"/>
              <w:left w:val="single" w:sz="4" w:space="0" w:color="auto"/>
              <w:bottom w:val="single" w:sz="4" w:space="0" w:color="auto"/>
              <w:right w:val="single" w:sz="4" w:space="0" w:color="auto"/>
            </w:tcBorders>
            <w:hideMark/>
          </w:tcPr>
          <w:p w14:paraId="723C4709"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Borders>
              <w:top w:val="single" w:sz="4" w:space="0" w:color="auto"/>
              <w:left w:val="single" w:sz="4" w:space="0" w:color="auto"/>
              <w:bottom w:val="single" w:sz="4" w:space="0" w:color="auto"/>
              <w:right w:val="single" w:sz="4" w:space="0" w:color="auto"/>
            </w:tcBorders>
            <w:hideMark/>
          </w:tcPr>
          <w:p w14:paraId="0D7E0947"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Borders>
              <w:top w:val="single" w:sz="4" w:space="0" w:color="auto"/>
              <w:left w:val="single" w:sz="4" w:space="0" w:color="auto"/>
              <w:bottom w:val="single" w:sz="4" w:space="0" w:color="auto"/>
              <w:right w:val="single" w:sz="4" w:space="0" w:color="auto"/>
            </w:tcBorders>
            <w:hideMark/>
          </w:tcPr>
          <w:p w14:paraId="3736A21D"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4540E773" w14:textId="77777777" w:rsidTr="00E7499B">
        <w:tc>
          <w:tcPr>
            <w:tcW w:w="2160" w:type="dxa"/>
            <w:tcBorders>
              <w:top w:val="single" w:sz="4" w:space="0" w:color="auto"/>
              <w:left w:val="single" w:sz="4" w:space="0" w:color="auto"/>
              <w:bottom w:val="single" w:sz="4" w:space="0" w:color="auto"/>
              <w:right w:val="single" w:sz="4" w:space="0" w:color="auto"/>
            </w:tcBorders>
            <w:hideMark/>
          </w:tcPr>
          <w:p w14:paraId="0B037386"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Borders>
              <w:top w:val="single" w:sz="4" w:space="0" w:color="auto"/>
              <w:left w:val="single" w:sz="4" w:space="0" w:color="auto"/>
              <w:bottom w:val="single" w:sz="4" w:space="0" w:color="auto"/>
              <w:right w:val="single" w:sz="4" w:space="0" w:color="auto"/>
            </w:tcBorders>
            <w:hideMark/>
          </w:tcPr>
          <w:p w14:paraId="1E73A0C4" w14:textId="77777777" w:rsidR="006A1CE4" w:rsidRPr="00E67E0D" w:rsidRDefault="006A1CE4" w:rsidP="00E7499B">
            <w:pPr>
              <w:pStyle w:val="TAL"/>
              <w:rPr>
                <w:rFonts w:cs="Arial"/>
                <w:lang w:eastAsia="ja-JP"/>
              </w:rPr>
            </w:pPr>
            <w:r w:rsidRPr="00E67E0D">
              <w:rPr>
                <w:rFonts w:cs="Arial"/>
                <w:lang w:eastAsia="ja-JP"/>
              </w:rPr>
              <w:t>M</w:t>
            </w:r>
          </w:p>
        </w:tc>
        <w:tc>
          <w:tcPr>
            <w:tcW w:w="1080" w:type="dxa"/>
            <w:tcBorders>
              <w:top w:val="single" w:sz="4" w:space="0" w:color="auto"/>
              <w:left w:val="single" w:sz="4" w:space="0" w:color="auto"/>
              <w:bottom w:val="single" w:sz="4" w:space="0" w:color="auto"/>
              <w:right w:val="single" w:sz="4" w:space="0" w:color="auto"/>
            </w:tcBorders>
          </w:tcPr>
          <w:p w14:paraId="54EB44D0" w14:textId="77777777" w:rsidR="006A1CE4" w:rsidRPr="00E67E0D" w:rsidRDefault="006A1CE4" w:rsidP="00E7499B">
            <w:pPr>
              <w:pStyle w:val="TAL"/>
              <w:rPr>
                <w:rFonts w:cs="Arial"/>
                <w:lang w:eastAsia="ja-JP"/>
              </w:rPr>
            </w:pPr>
          </w:p>
        </w:tc>
        <w:tc>
          <w:tcPr>
            <w:tcW w:w="1512" w:type="dxa"/>
            <w:tcBorders>
              <w:top w:val="single" w:sz="4" w:space="0" w:color="auto"/>
              <w:left w:val="single" w:sz="4" w:space="0" w:color="auto"/>
              <w:bottom w:val="single" w:sz="4" w:space="0" w:color="auto"/>
              <w:right w:val="single" w:sz="4" w:space="0" w:color="auto"/>
            </w:tcBorders>
            <w:hideMark/>
          </w:tcPr>
          <w:p w14:paraId="60BBAF96" w14:textId="77777777" w:rsidR="006A1CE4" w:rsidRPr="00E67E0D" w:rsidRDefault="006A1CE4" w:rsidP="00E7499B">
            <w:pPr>
              <w:pStyle w:val="TAL"/>
              <w:rPr>
                <w:rFonts w:cs="Arial"/>
                <w:lang w:eastAsia="ja-JP"/>
              </w:rPr>
            </w:pPr>
            <w:r w:rsidRPr="00E67E0D">
              <w:rPr>
                <w:rFonts w:cs="Arial"/>
                <w:lang w:eastAsia="ja-JP"/>
              </w:rPr>
              <w:t>9.3.1.1</w:t>
            </w:r>
          </w:p>
        </w:tc>
        <w:tc>
          <w:tcPr>
            <w:tcW w:w="1728" w:type="dxa"/>
            <w:tcBorders>
              <w:top w:val="single" w:sz="4" w:space="0" w:color="auto"/>
              <w:left w:val="single" w:sz="4" w:space="0" w:color="auto"/>
              <w:bottom w:val="single" w:sz="4" w:space="0" w:color="auto"/>
              <w:right w:val="single" w:sz="4" w:space="0" w:color="auto"/>
            </w:tcBorders>
          </w:tcPr>
          <w:p w14:paraId="1B4BE709"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hideMark/>
          </w:tcPr>
          <w:p w14:paraId="49EAFA11"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Borders>
              <w:top w:val="single" w:sz="4" w:space="0" w:color="auto"/>
              <w:left w:val="single" w:sz="4" w:space="0" w:color="auto"/>
              <w:bottom w:val="single" w:sz="4" w:space="0" w:color="auto"/>
              <w:right w:val="single" w:sz="4" w:space="0" w:color="auto"/>
            </w:tcBorders>
            <w:hideMark/>
          </w:tcPr>
          <w:p w14:paraId="5688480C"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3806EA85" w14:textId="77777777" w:rsidTr="00E7499B">
        <w:tc>
          <w:tcPr>
            <w:tcW w:w="2160" w:type="dxa"/>
            <w:tcBorders>
              <w:top w:val="single" w:sz="4" w:space="0" w:color="auto"/>
              <w:left w:val="single" w:sz="4" w:space="0" w:color="auto"/>
              <w:bottom w:val="single" w:sz="4" w:space="0" w:color="auto"/>
              <w:right w:val="single" w:sz="4" w:space="0" w:color="auto"/>
            </w:tcBorders>
            <w:hideMark/>
          </w:tcPr>
          <w:p w14:paraId="65FC009D" w14:textId="77777777" w:rsidR="006A1CE4" w:rsidRPr="00E67E0D" w:rsidRDefault="006A1CE4" w:rsidP="00E7499B">
            <w:pPr>
              <w:pStyle w:val="TAL"/>
              <w:rPr>
                <w:rFonts w:eastAsia="MS Mincho"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Borders>
              <w:top w:val="single" w:sz="4" w:space="0" w:color="auto"/>
              <w:left w:val="single" w:sz="4" w:space="0" w:color="auto"/>
              <w:bottom w:val="single" w:sz="4" w:space="0" w:color="auto"/>
              <w:right w:val="single" w:sz="4" w:space="0" w:color="auto"/>
            </w:tcBorders>
            <w:hideMark/>
          </w:tcPr>
          <w:p w14:paraId="0FB07F13" w14:textId="77777777" w:rsidR="006A1CE4" w:rsidRPr="00E67E0D" w:rsidRDefault="006A1CE4" w:rsidP="00E7499B">
            <w:pPr>
              <w:pStyle w:val="TAL"/>
              <w:rPr>
                <w:rFonts w:eastAsia="MS Mincho" w:cs="Arial"/>
                <w:lang w:eastAsia="ja-JP"/>
              </w:rPr>
            </w:pPr>
            <w:r w:rsidRPr="00E67E0D">
              <w:rPr>
                <w:rFonts w:cs="Arial"/>
                <w:lang w:eastAsia="ja-JP"/>
              </w:rPr>
              <w:t>O</w:t>
            </w:r>
          </w:p>
        </w:tc>
        <w:tc>
          <w:tcPr>
            <w:tcW w:w="1080" w:type="dxa"/>
            <w:tcBorders>
              <w:top w:val="single" w:sz="4" w:space="0" w:color="auto"/>
              <w:left w:val="single" w:sz="4" w:space="0" w:color="auto"/>
              <w:bottom w:val="single" w:sz="4" w:space="0" w:color="auto"/>
              <w:right w:val="single" w:sz="4" w:space="0" w:color="auto"/>
            </w:tcBorders>
          </w:tcPr>
          <w:p w14:paraId="0107AEEF" w14:textId="77777777" w:rsidR="006A1CE4" w:rsidRPr="00E67E0D" w:rsidRDefault="006A1CE4" w:rsidP="00E7499B">
            <w:pPr>
              <w:pStyle w:val="TAL"/>
              <w:rPr>
                <w:rFonts w:cs="Arial"/>
                <w:lang w:eastAsia="ja-JP"/>
              </w:rPr>
            </w:pPr>
          </w:p>
        </w:tc>
        <w:tc>
          <w:tcPr>
            <w:tcW w:w="1512" w:type="dxa"/>
            <w:tcBorders>
              <w:top w:val="single" w:sz="4" w:space="0" w:color="auto"/>
              <w:left w:val="single" w:sz="4" w:space="0" w:color="auto"/>
              <w:bottom w:val="single" w:sz="4" w:space="0" w:color="auto"/>
              <w:right w:val="single" w:sz="4" w:space="0" w:color="auto"/>
            </w:tcBorders>
            <w:hideMark/>
          </w:tcPr>
          <w:p w14:paraId="1ECEAEB0" w14:textId="77777777" w:rsidR="006A1CE4" w:rsidRPr="00E67E0D" w:rsidRDefault="006A1CE4" w:rsidP="00E7499B">
            <w:pPr>
              <w:pStyle w:val="TAL"/>
              <w:rPr>
                <w:rFonts w:cs="Arial"/>
                <w:lang w:eastAsia="ja-JP"/>
              </w:rPr>
            </w:pPr>
            <w:r w:rsidRPr="00E67E0D">
              <w:rPr>
                <w:rFonts w:cs="Arial"/>
                <w:lang w:eastAsia="ja-JP"/>
              </w:rPr>
              <w:t>9.3.3.1</w:t>
            </w:r>
          </w:p>
        </w:tc>
        <w:tc>
          <w:tcPr>
            <w:tcW w:w="1728" w:type="dxa"/>
            <w:tcBorders>
              <w:top w:val="single" w:sz="4" w:space="0" w:color="auto"/>
              <w:left w:val="single" w:sz="4" w:space="0" w:color="auto"/>
              <w:bottom w:val="single" w:sz="4" w:space="0" w:color="auto"/>
              <w:right w:val="single" w:sz="4" w:space="0" w:color="auto"/>
            </w:tcBorders>
          </w:tcPr>
          <w:p w14:paraId="7A1061B0"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hideMark/>
          </w:tcPr>
          <w:p w14:paraId="61809AC7"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Borders>
              <w:top w:val="single" w:sz="4" w:space="0" w:color="auto"/>
              <w:left w:val="single" w:sz="4" w:space="0" w:color="auto"/>
              <w:bottom w:val="single" w:sz="4" w:space="0" w:color="auto"/>
              <w:right w:val="single" w:sz="4" w:space="0" w:color="auto"/>
            </w:tcBorders>
            <w:hideMark/>
          </w:tcPr>
          <w:p w14:paraId="1DBEB3DD"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43196A05" w14:textId="77777777" w:rsidTr="00E7499B">
        <w:tc>
          <w:tcPr>
            <w:tcW w:w="2160" w:type="dxa"/>
            <w:tcBorders>
              <w:top w:val="single" w:sz="4" w:space="0" w:color="auto"/>
              <w:left w:val="single" w:sz="4" w:space="0" w:color="auto"/>
              <w:bottom w:val="single" w:sz="4" w:space="0" w:color="auto"/>
              <w:right w:val="single" w:sz="4" w:space="0" w:color="auto"/>
            </w:tcBorders>
            <w:hideMark/>
          </w:tcPr>
          <w:p w14:paraId="7C5FC3DC" w14:textId="77777777" w:rsidR="006A1CE4" w:rsidRPr="00E67E0D" w:rsidRDefault="006A1CE4" w:rsidP="00E7499B">
            <w:pPr>
              <w:pStyle w:val="TAL"/>
              <w:rPr>
                <w:rFonts w:cs="Arial"/>
                <w:lang w:eastAsia="ja-JP"/>
              </w:rPr>
            </w:pPr>
            <w:r w:rsidRPr="00E67E0D">
              <w:rPr>
                <w:rFonts w:eastAsia="Batang" w:cs="Arial"/>
                <w:lang w:eastAsia="ja-JP"/>
              </w:rPr>
              <w:t>RAN</w:t>
            </w:r>
            <w:r w:rsidRPr="00E67E0D">
              <w:rPr>
                <w:rFonts w:cs="Arial"/>
                <w:lang w:eastAsia="ja-JP"/>
              </w:rPr>
              <w:t xml:space="preserve"> UE NGAP ID</w:t>
            </w:r>
          </w:p>
        </w:tc>
        <w:tc>
          <w:tcPr>
            <w:tcW w:w="1080" w:type="dxa"/>
            <w:tcBorders>
              <w:top w:val="single" w:sz="4" w:space="0" w:color="auto"/>
              <w:left w:val="single" w:sz="4" w:space="0" w:color="auto"/>
              <w:bottom w:val="single" w:sz="4" w:space="0" w:color="auto"/>
              <w:right w:val="single" w:sz="4" w:space="0" w:color="auto"/>
            </w:tcBorders>
            <w:hideMark/>
          </w:tcPr>
          <w:p w14:paraId="00E9BD12" w14:textId="77777777" w:rsidR="006A1CE4" w:rsidRPr="00E67E0D" w:rsidRDefault="006A1CE4" w:rsidP="00E7499B">
            <w:pPr>
              <w:pStyle w:val="TAL"/>
              <w:rPr>
                <w:rFonts w:cs="Arial"/>
                <w:lang w:eastAsia="ja-JP"/>
              </w:rPr>
            </w:pPr>
            <w:r w:rsidRPr="00E67E0D">
              <w:rPr>
                <w:rFonts w:cs="Arial"/>
                <w:lang w:eastAsia="ja-JP"/>
              </w:rPr>
              <w:t>O</w:t>
            </w:r>
          </w:p>
        </w:tc>
        <w:tc>
          <w:tcPr>
            <w:tcW w:w="1080" w:type="dxa"/>
            <w:tcBorders>
              <w:top w:val="single" w:sz="4" w:space="0" w:color="auto"/>
              <w:left w:val="single" w:sz="4" w:space="0" w:color="auto"/>
              <w:bottom w:val="single" w:sz="4" w:space="0" w:color="auto"/>
              <w:right w:val="single" w:sz="4" w:space="0" w:color="auto"/>
            </w:tcBorders>
          </w:tcPr>
          <w:p w14:paraId="22070F9E" w14:textId="77777777" w:rsidR="006A1CE4" w:rsidRPr="00E67E0D" w:rsidRDefault="006A1CE4" w:rsidP="00E7499B">
            <w:pPr>
              <w:pStyle w:val="TAL"/>
              <w:rPr>
                <w:rFonts w:cs="Arial"/>
                <w:lang w:eastAsia="ja-JP"/>
              </w:rPr>
            </w:pPr>
          </w:p>
        </w:tc>
        <w:tc>
          <w:tcPr>
            <w:tcW w:w="1512" w:type="dxa"/>
            <w:tcBorders>
              <w:top w:val="single" w:sz="4" w:space="0" w:color="auto"/>
              <w:left w:val="single" w:sz="4" w:space="0" w:color="auto"/>
              <w:bottom w:val="single" w:sz="4" w:space="0" w:color="auto"/>
              <w:right w:val="single" w:sz="4" w:space="0" w:color="auto"/>
            </w:tcBorders>
            <w:hideMark/>
          </w:tcPr>
          <w:p w14:paraId="03EEDD18" w14:textId="77777777" w:rsidR="006A1CE4" w:rsidRPr="00E67E0D" w:rsidRDefault="006A1CE4" w:rsidP="00E7499B">
            <w:pPr>
              <w:pStyle w:val="TAL"/>
              <w:rPr>
                <w:rFonts w:cs="Arial"/>
                <w:lang w:eastAsia="ja-JP"/>
              </w:rPr>
            </w:pPr>
            <w:r w:rsidRPr="00E67E0D">
              <w:rPr>
                <w:rFonts w:cs="Arial"/>
                <w:lang w:eastAsia="ja-JP"/>
              </w:rPr>
              <w:t>9.3.3.2</w:t>
            </w:r>
          </w:p>
        </w:tc>
        <w:tc>
          <w:tcPr>
            <w:tcW w:w="1728" w:type="dxa"/>
            <w:tcBorders>
              <w:top w:val="single" w:sz="4" w:space="0" w:color="auto"/>
              <w:left w:val="single" w:sz="4" w:space="0" w:color="auto"/>
              <w:bottom w:val="single" w:sz="4" w:space="0" w:color="auto"/>
              <w:right w:val="single" w:sz="4" w:space="0" w:color="auto"/>
            </w:tcBorders>
          </w:tcPr>
          <w:p w14:paraId="7DA4A5A3"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hideMark/>
          </w:tcPr>
          <w:p w14:paraId="30736473"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Borders>
              <w:top w:val="single" w:sz="4" w:space="0" w:color="auto"/>
              <w:left w:val="single" w:sz="4" w:space="0" w:color="auto"/>
              <w:bottom w:val="single" w:sz="4" w:space="0" w:color="auto"/>
              <w:right w:val="single" w:sz="4" w:space="0" w:color="auto"/>
            </w:tcBorders>
            <w:hideMark/>
          </w:tcPr>
          <w:p w14:paraId="55E1662B"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7750D052" w14:textId="77777777" w:rsidTr="00E7499B">
        <w:tc>
          <w:tcPr>
            <w:tcW w:w="2160" w:type="dxa"/>
            <w:tcBorders>
              <w:top w:val="single" w:sz="4" w:space="0" w:color="auto"/>
              <w:left w:val="single" w:sz="4" w:space="0" w:color="auto"/>
              <w:bottom w:val="single" w:sz="4" w:space="0" w:color="auto"/>
              <w:right w:val="single" w:sz="4" w:space="0" w:color="auto"/>
            </w:tcBorders>
          </w:tcPr>
          <w:p w14:paraId="410518F5" w14:textId="77777777" w:rsidR="006A1CE4" w:rsidRPr="00E67E0D" w:rsidRDefault="006A1CE4" w:rsidP="00E7499B">
            <w:pPr>
              <w:pStyle w:val="TAL"/>
              <w:rPr>
                <w:lang w:eastAsia="ja-JP"/>
              </w:rPr>
            </w:pPr>
            <w:r w:rsidRPr="00E67E0D">
              <w:rPr>
                <w:lang w:eastAsia="ja-JP"/>
              </w:rPr>
              <w:t>Cause</w:t>
            </w:r>
          </w:p>
        </w:tc>
        <w:tc>
          <w:tcPr>
            <w:tcW w:w="1080" w:type="dxa"/>
            <w:tcBorders>
              <w:top w:val="single" w:sz="4" w:space="0" w:color="auto"/>
              <w:left w:val="single" w:sz="4" w:space="0" w:color="auto"/>
              <w:bottom w:val="single" w:sz="4" w:space="0" w:color="auto"/>
              <w:right w:val="single" w:sz="4" w:space="0" w:color="auto"/>
            </w:tcBorders>
          </w:tcPr>
          <w:p w14:paraId="7B9B525B" w14:textId="77777777" w:rsidR="006A1CE4" w:rsidRPr="00E67E0D" w:rsidRDefault="006A1CE4" w:rsidP="00E7499B">
            <w:pPr>
              <w:pStyle w:val="TAL"/>
              <w:rPr>
                <w:rFonts w:cs="Arial"/>
                <w:lang w:eastAsia="ja-JP"/>
              </w:rPr>
            </w:pPr>
            <w:r w:rsidRPr="00E67E0D">
              <w:rPr>
                <w:rFonts w:cs="Arial"/>
                <w:lang w:eastAsia="ja-JP"/>
              </w:rPr>
              <w:t>O</w:t>
            </w:r>
          </w:p>
        </w:tc>
        <w:tc>
          <w:tcPr>
            <w:tcW w:w="1080" w:type="dxa"/>
            <w:tcBorders>
              <w:top w:val="single" w:sz="4" w:space="0" w:color="auto"/>
              <w:left w:val="single" w:sz="4" w:space="0" w:color="auto"/>
              <w:bottom w:val="single" w:sz="4" w:space="0" w:color="auto"/>
              <w:right w:val="single" w:sz="4" w:space="0" w:color="auto"/>
            </w:tcBorders>
          </w:tcPr>
          <w:p w14:paraId="10B367B8" w14:textId="77777777" w:rsidR="006A1CE4" w:rsidRPr="00E67E0D" w:rsidRDefault="006A1CE4" w:rsidP="00E7499B">
            <w:pPr>
              <w:pStyle w:val="TAL"/>
              <w:rPr>
                <w:rFonts w:cs="Arial"/>
                <w:i/>
                <w:lang w:eastAsia="ja-JP"/>
              </w:rPr>
            </w:pPr>
          </w:p>
        </w:tc>
        <w:tc>
          <w:tcPr>
            <w:tcW w:w="1512" w:type="dxa"/>
            <w:tcBorders>
              <w:top w:val="single" w:sz="4" w:space="0" w:color="auto"/>
              <w:left w:val="single" w:sz="4" w:space="0" w:color="auto"/>
              <w:bottom w:val="single" w:sz="4" w:space="0" w:color="auto"/>
              <w:right w:val="single" w:sz="4" w:space="0" w:color="auto"/>
            </w:tcBorders>
          </w:tcPr>
          <w:p w14:paraId="4D9EBEA8" w14:textId="77777777" w:rsidR="006A1CE4" w:rsidRPr="00E67E0D" w:rsidRDefault="006A1CE4" w:rsidP="00E7499B">
            <w:pPr>
              <w:pStyle w:val="TAL"/>
              <w:rPr>
                <w:rFonts w:cs="Arial"/>
                <w:lang w:eastAsia="ja-JP"/>
              </w:rPr>
            </w:pPr>
            <w:r w:rsidRPr="00E67E0D">
              <w:rPr>
                <w:rFonts w:cs="Arial"/>
                <w:lang w:eastAsia="ja-JP"/>
              </w:rPr>
              <w:t>9.3.1.2</w:t>
            </w:r>
          </w:p>
        </w:tc>
        <w:tc>
          <w:tcPr>
            <w:tcW w:w="1728" w:type="dxa"/>
            <w:tcBorders>
              <w:top w:val="single" w:sz="4" w:space="0" w:color="auto"/>
              <w:left w:val="single" w:sz="4" w:space="0" w:color="auto"/>
              <w:bottom w:val="single" w:sz="4" w:space="0" w:color="auto"/>
              <w:right w:val="single" w:sz="4" w:space="0" w:color="auto"/>
            </w:tcBorders>
          </w:tcPr>
          <w:p w14:paraId="5E051170"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tcPr>
          <w:p w14:paraId="037AF0CC" w14:textId="77777777" w:rsidR="006A1CE4" w:rsidRPr="00E67E0D" w:rsidRDefault="006A1CE4" w:rsidP="00E7499B">
            <w:pPr>
              <w:pStyle w:val="TAR"/>
              <w:jc w:val="center"/>
              <w:rPr>
                <w:rFonts w:cs="Arial"/>
                <w:lang w:eastAsia="ja-JP"/>
              </w:rPr>
            </w:pPr>
            <w:r w:rsidRPr="00E67E0D">
              <w:rPr>
                <w:rFonts w:cs="Arial"/>
                <w:lang w:eastAsia="ja-JP"/>
              </w:rPr>
              <w:t>YES</w:t>
            </w:r>
          </w:p>
        </w:tc>
        <w:tc>
          <w:tcPr>
            <w:tcW w:w="1080" w:type="dxa"/>
            <w:tcBorders>
              <w:top w:val="single" w:sz="4" w:space="0" w:color="auto"/>
              <w:left w:val="single" w:sz="4" w:space="0" w:color="auto"/>
              <w:bottom w:val="single" w:sz="4" w:space="0" w:color="auto"/>
              <w:right w:val="single" w:sz="4" w:space="0" w:color="auto"/>
            </w:tcBorders>
          </w:tcPr>
          <w:p w14:paraId="1E74864C" w14:textId="77777777" w:rsidR="006A1CE4" w:rsidRPr="00E67E0D" w:rsidRDefault="006A1CE4" w:rsidP="00E7499B">
            <w:pPr>
              <w:pStyle w:val="TAR"/>
              <w:jc w:val="center"/>
              <w:rPr>
                <w:rFonts w:cs="Arial"/>
                <w:lang w:eastAsia="ja-JP"/>
              </w:rPr>
            </w:pPr>
            <w:r w:rsidRPr="00E67E0D">
              <w:rPr>
                <w:rFonts w:cs="Arial"/>
                <w:lang w:eastAsia="ja-JP"/>
              </w:rPr>
              <w:t>ignore</w:t>
            </w:r>
          </w:p>
        </w:tc>
      </w:tr>
      <w:tr w:rsidR="006A1CE4" w:rsidRPr="00E67E0D" w14:paraId="5B9C2FD7" w14:textId="77777777" w:rsidTr="00E7499B">
        <w:tc>
          <w:tcPr>
            <w:tcW w:w="2160" w:type="dxa"/>
            <w:tcBorders>
              <w:top w:val="single" w:sz="4" w:space="0" w:color="auto"/>
              <w:left w:val="single" w:sz="4" w:space="0" w:color="auto"/>
              <w:bottom w:val="single" w:sz="4" w:space="0" w:color="auto"/>
              <w:right w:val="single" w:sz="4" w:space="0" w:color="auto"/>
            </w:tcBorders>
          </w:tcPr>
          <w:p w14:paraId="7254DB43" w14:textId="77777777" w:rsidR="006A1CE4" w:rsidRPr="00E67E0D" w:rsidRDefault="006A1CE4" w:rsidP="00E7499B">
            <w:pPr>
              <w:pStyle w:val="TAL"/>
              <w:rPr>
                <w:rFonts w:cs="Arial"/>
                <w:lang w:eastAsia="ja-JP"/>
              </w:rPr>
            </w:pPr>
            <w:r w:rsidRPr="00E67E0D">
              <w:rPr>
                <w:lang w:eastAsia="ja-JP"/>
              </w:rPr>
              <w:t xml:space="preserve">Criticality Diagnostics </w:t>
            </w:r>
          </w:p>
        </w:tc>
        <w:tc>
          <w:tcPr>
            <w:tcW w:w="1080" w:type="dxa"/>
            <w:tcBorders>
              <w:top w:val="single" w:sz="4" w:space="0" w:color="auto"/>
              <w:left w:val="single" w:sz="4" w:space="0" w:color="auto"/>
              <w:bottom w:val="single" w:sz="4" w:space="0" w:color="auto"/>
              <w:right w:val="single" w:sz="4" w:space="0" w:color="auto"/>
            </w:tcBorders>
          </w:tcPr>
          <w:p w14:paraId="3C6C94BF" w14:textId="77777777" w:rsidR="006A1CE4" w:rsidRPr="00E67E0D" w:rsidRDefault="006A1CE4" w:rsidP="00E7499B">
            <w:pPr>
              <w:pStyle w:val="TAL"/>
              <w:rPr>
                <w:rFonts w:cs="Arial"/>
                <w:lang w:eastAsia="ja-JP"/>
              </w:rPr>
            </w:pPr>
            <w:r w:rsidRPr="00E67E0D">
              <w:rPr>
                <w:rFonts w:cs="Arial"/>
                <w:lang w:eastAsia="ja-JP"/>
              </w:rPr>
              <w:t>O</w:t>
            </w:r>
          </w:p>
        </w:tc>
        <w:tc>
          <w:tcPr>
            <w:tcW w:w="1080" w:type="dxa"/>
            <w:tcBorders>
              <w:top w:val="single" w:sz="4" w:space="0" w:color="auto"/>
              <w:left w:val="single" w:sz="4" w:space="0" w:color="auto"/>
              <w:bottom w:val="single" w:sz="4" w:space="0" w:color="auto"/>
              <w:right w:val="single" w:sz="4" w:space="0" w:color="auto"/>
            </w:tcBorders>
          </w:tcPr>
          <w:p w14:paraId="2C934385" w14:textId="77777777" w:rsidR="006A1CE4" w:rsidRPr="00E67E0D" w:rsidRDefault="006A1CE4" w:rsidP="00E7499B">
            <w:pPr>
              <w:pStyle w:val="TAL"/>
              <w:rPr>
                <w:rFonts w:cs="Arial"/>
                <w:i/>
                <w:lang w:eastAsia="ja-JP"/>
              </w:rPr>
            </w:pPr>
          </w:p>
        </w:tc>
        <w:tc>
          <w:tcPr>
            <w:tcW w:w="1512" w:type="dxa"/>
            <w:tcBorders>
              <w:top w:val="single" w:sz="4" w:space="0" w:color="auto"/>
              <w:left w:val="single" w:sz="4" w:space="0" w:color="auto"/>
              <w:bottom w:val="single" w:sz="4" w:space="0" w:color="auto"/>
              <w:right w:val="single" w:sz="4" w:space="0" w:color="auto"/>
            </w:tcBorders>
          </w:tcPr>
          <w:p w14:paraId="289220E1" w14:textId="77777777" w:rsidR="006A1CE4" w:rsidRPr="00E67E0D" w:rsidRDefault="006A1CE4" w:rsidP="00E7499B">
            <w:pPr>
              <w:pStyle w:val="TAL"/>
              <w:rPr>
                <w:rFonts w:cs="Arial"/>
                <w:lang w:eastAsia="ja-JP"/>
              </w:rPr>
            </w:pPr>
            <w:r w:rsidRPr="00E67E0D">
              <w:rPr>
                <w:rFonts w:cs="Arial"/>
                <w:lang w:eastAsia="ja-JP"/>
              </w:rPr>
              <w:t>9.3.1.3</w:t>
            </w:r>
          </w:p>
        </w:tc>
        <w:tc>
          <w:tcPr>
            <w:tcW w:w="1728" w:type="dxa"/>
            <w:tcBorders>
              <w:top w:val="single" w:sz="4" w:space="0" w:color="auto"/>
              <w:left w:val="single" w:sz="4" w:space="0" w:color="auto"/>
              <w:bottom w:val="single" w:sz="4" w:space="0" w:color="auto"/>
              <w:right w:val="single" w:sz="4" w:space="0" w:color="auto"/>
            </w:tcBorders>
          </w:tcPr>
          <w:p w14:paraId="0904303B" w14:textId="77777777" w:rsidR="006A1CE4" w:rsidRPr="00E67E0D" w:rsidRDefault="006A1CE4" w:rsidP="00E7499B">
            <w:pPr>
              <w:pStyle w:val="TAL"/>
              <w:rPr>
                <w:rFonts w:cs="Arial"/>
                <w:lang w:eastAsia="ja-JP"/>
              </w:rPr>
            </w:pPr>
          </w:p>
        </w:tc>
        <w:tc>
          <w:tcPr>
            <w:tcW w:w="1080" w:type="dxa"/>
            <w:tcBorders>
              <w:top w:val="single" w:sz="4" w:space="0" w:color="auto"/>
              <w:left w:val="single" w:sz="4" w:space="0" w:color="auto"/>
              <w:bottom w:val="single" w:sz="4" w:space="0" w:color="auto"/>
              <w:right w:val="single" w:sz="4" w:space="0" w:color="auto"/>
            </w:tcBorders>
          </w:tcPr>
          <w:p w14:paraId="00BB0EC5" w14:textId="77777777" w:rsidR="006A1CE4" w:rsidRPr="00E67E0D" w:rsidRDefault="006A1CE4" w:rsidP="00E7499B">
            <w:pPr>
              <w:pStyle w:val="TAR"/>
              <w:jc w:val="center"/>
              <w:rPr>
                <w:rFonts w:cs="Arial"/>
                <w:lang w:eastAsia="ja-JP"/>
              </w:rPr>
            </w:pPr>
            <w:r w:rsidRPr="00E67E0D">
              <w:rPr>
                <w:rFonts w:cs="Arial"/>
                <w:lang w:eastAsia="ja-JP"/>
              </w:rPr>
              <w:t>YES</w:t>
            </w:r>
          </w:p>
        </w:tc>
        <w:tc>
          <w:tcPr>
            <w:tcW w:w="1080" w:type="dxa"/>
            <w:tcBorders>
              <w:top w:val="single" w:sz="4" w:space="0" w:color="auto"/>
              <w:left w:val="single" w:sz="4" w:space="0" w:color="auto"/>
              <w:bottom w:val="single" w:sz="4" w:space="0" w:color="auto"/>
              <w:right w:val="single" w:sz="4" w:space="0" w:color="auto"/>
            </w:tcBorders>
          </w:tcPr>
          <w:p w14:paraId="23324C0C" w14:textId="77777777" w:rsidR="006A1CE4" w:rsidRPr="00E67E0D" w:rsidRDefault="006A1CE4" w:rsidP="00E7499B">
            <w:pPr>
              <w:pStyle w:val="TAR"/>
              <w:jc w:val="center"/>
              <w:rPr>
                <w:rFonts w:cs="Arial"/>
                <w:lang w:eastAsia="ja-JP"/>
              </w:rPr>
            </w:pPr>
            <w:r w:rsidRPr="00E67E0D">
              <w:rPr>
                <w:rFonts w:cs="Arial"/>
                <w:lang w:eastAsia="ja-JP"/>
              </w:rPr>
              <w:t>ignore</w:t>
            </w:r>
          </w:p>
        </w:tc>
      </w:tr>
    </w:tbl>
    <w:p w14:paraId="11E43B63" w14:textId="77777777" w:rsidR="006A1CE4" w:rsidRPr="00E67E0D" w:rsidRDefault="006A1CE4" w:rsidP="00E7499B"/>
    <w:p w14:paraId="7BC712E3" w14:textId="77777777" w:rsidR="006A1CE4" w:rsidRPr="00E67E0D" w:rsidRDefault="006A1CE4" w:rsidP="00E7499B">
      <w:pPr>
        <w:pStyle w:val="4"/>
      </w:pPr>
      <w:bookmarkStart w:id="4090" w:name="_Toc534720501"/>
      <w:bookmarkStart w:id="4091" w:name="_Toc525567513"/>
      <w:r w:rsidRPr="00E67E0D">
        <w:t>9.2.6.14</w:t>
      </w:r>
      <w:r w:rsidRPr="00E67E0D">
        <w:tab/>
        <w:t>OVERLOAD START</w:t>
      </w:r>
      <w:bookmarkEnd w:id="4090"/>
      <w:bookmarkEnd w:id="4091"/>
    </w:p>
    <w:p w14:paraId="1F2C8B13" w14:textId="77777777" w:rsidR="006A1CE4" w:rsidRPr="00E67E0D" w:rsidRDefault="006A1CE4" w:rsidP="00E7499B">
      <w:r w:rsidRPr="00E67E0D">
        <w:t xml:space="preserve">This message is sent by the AMF </w:t>
      </w:r>
      <w:r w:rsidRPr="00E67E0D">
        <w:rPr>
          <w:lang w:eastAsia="ko-KR"/>
        </w:rPr>
        <w:t xml:space="preserve">and is used to indicate to the </w:t>
      </w:r>
      <w:r w:rsidRPr="00E67E0D">
        <w:t>NG-RAN node</w:t>
      </w:r>
      <w:r w:rsidRPr="00E67E0D">
        <w:rPr>
          <w:lang w:eastAsia="ko-KR"/>
        </w:rPr>
        <w:t xml:space="preserve"> that the </w:t>
      </w:r>
      <w:r w:rsidRPr="00E67E0D">
        <w:rPr>
          <w:rFonts w:eastAsia="SimSun" w:hint="eastAsia"/>
          <w:lang w:eastAsia="zh-CN"/>
        </w:rPr>
        <w:t>AMF</w:t>
      </w:r>
      <w:r w:rsidRPr="00E67E0D">
        <w:rPr>
          <w:lang w:eastAsia="ko-KR"/>
        </w:rPr>
        <w:t xml:space="preserve"> is overloaded</w:t>
      </w:r>
      <w:r w:rsidRPr="00E67E0D">
        <w:t>.</w:t>
      </w:r>
    </w:p>
    <w:p w14:paraId="0AE00E14" w14:textId="77777777" w:rsidR="006A1CE4" w:rsidRPr="00E67E0D" w:rsidRDefault="006A1CE4" w:rsidP="00E7499B">
      <w:pPr>
        <w:rPr>
          <w:rFonts w:eastAsia="Batang"/>
        </w:rPr>
      </w:pPr>
      <w:r w:rsidRPr="00E67E0D">
        <w:t xml:space="preserve">Direction: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72A17C5A" w14:textId="77777777" w:rsidTr="00E7499B">
        <w:tc>
          <w:tcPr>
            <w:tcW w:w="2160" w:type="dxa"/>
          </w:tcPr>
          <w:p w14:paraId="5088D541"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2C69FD19"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791F83CB"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490FE92C"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02712284"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4945DA26"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17CEC67E"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62633A95" w14:textId="77777777" w:rsidTr="00E7499B">
        <w:tc>
          <w:tcPr>
            <w:tcW w:w="2160" w:type="dxa"/>
          </w:tcPr>
          <w:p w14:paraId="382C8BD2"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1FFCCC56"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4037B8F0" w14:textId="77777777" w:rsidR="006A1CE4" w:rsidRPr="00E67E0D" w:rsidRDefault="006A1CE4" w:rsidP="00E7499B">
            <w:pPr>
              <w:pStyle w:val="TAL"/>
              <w:rPr>
                <w:rFonts w:cs="Arial"/>
                <w:lang w:eastAsia="ja-JP"/>
              </w:rPr>
            </w:pPr>
          </w:p>
        </w:tc>
        <w:tc>
          <w:tcPr>
            <w:tcW w:w="1512" w:type="dxa"/>
          </w:tcPr>
          <w:p w14:paraId="34BEA3C8" w14:textId="77777777" w:rsidR="006A1CE4" w:rsidRPr="00E67E0D" w:rsidRDefault="006A1CE4" w:rsidP="00E7499B">
            <w:pPr>
              <w:pStyle w:val="TAL"/>
              <w:rPr>
                <w:rFonts w:cs="Arial"/>
                <w:lang w:eastAsia="ja-JP"/>
              </w:rPr>
            </w:pPr>
            <w:r w:rsidRPr="00E67E0D">
              <w:rPr>
                <w:rFonts w:cs="Arial"/>
                <w:lang w:eastAsia="ja-JP"/>
              </w:rPr>
              <w:t>9.3.1.1</w:t>
            </w:r>
          </w:p>
        </w:tc>
        <w:tc>
          <w:tcPr>
            <w:tcW w:w="1728" w:type="dxa"/>
          </w:tcPr>
          <w:p w14:paraId="109E0C45" w14:textId="77777777" w:rsidR="006A1CE4" w:rsidRPr="00E67E0D" w:rsidRDefault="006A1CE4" w:rsidP="00E7499B">
            <w:pPr>
              <w:pStyle w:val="TAL"/>
              <w:rPr>
                <w:rFonts w:cs="Arial"/>
                <w:lang w:eastAsia="ja-JP"/>
              </w:rPr>
            </w:pPr>
          </w:p>
        </w:tc>
        <w:tc>
          <w:tcPr>
            <w:tcW w:w="1080" w:type="dxa"/>
          </w:tcPr>
          <w:p w14:paraId="1A497A07"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0FDB128C"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2DA64CE9" w14:textId="77777777" w:rsidTr="00E7499B">
        <w:tc>
          <w:tcPr>
            <w:tcW w:w="2160" w:type="dxa"/>
          </w:tcPr>
          <w:p w14:paraId="13CB490A" w14:textId="77777777" w:rsidR="006A1CE4" w:rsidRPr="00E67E0D" w:rsidRDefault="006A1CE4" w:rsidP="00E7499B">
            <w:pPr>
              <w:pStyle w:val="TAL"/>
              <w:rPr>
                <w:rFonts w:cs="Arial"/>
                <w:lang w:eastAsia="ja-JP"/>
              </w:rPr>
            </w:pPr>
            <w:r w:rsidRPr="00E67E0D">
              <w:rPr>
                <w:rFonts w:eastAsia="SimSun" w:cs="Arial" w:hint="eastAsia"/>
                <w:lang w:eastAsia="zh-CN"/>
              </w:rPr>
              <w:t xml:space="preserve">AMF </w:t>
            </w:r>
            <w:r w:rsidRPr="00E67E0D">
              <w:rPr>
                <w:rFonts w:cs="Arial"/>
                <w:lang w:eastAsia="ko-KR"/>
              </w:rPr>
              <w:t>Overload Response</w:t>
            </w:r>
          </w:p>
        </w:tc>
        <w:tc>
          <w:tcPr>
            <w:tcW w:w="1080" w:type="dxa"/>
          </w:tcPr>
          <w:p w14:paraId="78BDAF1D" w14:textId="77777777" w:rsidR="006A1CE4" w:rsidRPr="00E67E0D" w:rsidRDefault="006A1CE4" w:rsidP="00E7499B">
            <w:pPr>
              <w:pStyle w:val="TAL"/>
              <w:rPr>
                <w:rFonts w:cs="Arial"/>
                <w:lang w:eastAsia="ja-JP"/>
              </w:rPr>
            </w:pPr>
            <w:r w:rsidRPr="00E67E0D">
              <w:rPr>
                <w:rFonts w:cs="Arial"/>
                <w:lang w:eastAsia="ja-JP"/>
              </w:rPr>
              <w:t>O</w:t>
            </w:r>
          </w:p>
        </w:tc>
        <w:tc>
          <w:tcPr>
            <w:tcW w:w="1080" w:type="dxa"/>
          </w:tcPr>
          <w:p w14:paraId="1FF3EB5D" w14:textId="77777777" w:rsidR="006A1CE4" w:rsidRPr="00E67E0D" w:rsidRDefault="006A1CE4" w:rsidP="00E7499B">
            <w:pPr>
              <w:pStyle w:val="TAL"/>
              <w:rPr>
                <w:rFonts w:cs="Arial"/>
                <w:lang w:eastAsia="ja-JP"/>
              </w:rPr>
            </w:pPr>
          </w:p>
        </w:tc>
        <w:tc>
          <w:tcPr>
            <w:tcW w:w="1512" w:type="dxa"/>
          </w:tcPr>
          <w:p w14:paraId="6B992420" w14:textId="77777777" w:rsidR="006A1CE4" w:rsidRPr="00E67E0D" w:rsidRDefault="006A1CE4" w:rsidP="00E7499B">
            <w:pPr>
              <w:pStyle w:val="TAL"/>
              <w:rPr>
                <w:rFonts w:cs="Arial"/>
                <w:lang w:eastAsia="ja-JP"/>
              </w:rPr>
            </w:pPr>
            <w:r w:rsidRPr="00E67E0D">
              <w:rPr>
                <w:rFonts w:cs="Arial"/>
                <w:lang w:eastAsia="ja-JP"/>
              </w:rPr>
              <w:t>Overload Response</w:t>
            </w:r>
          </w:p>
          <w:p w14:paraId="6D0BDB8E" w14:textId="77777777" w:rsidR="006A1CE4" w:rsidRPr="00E67E0D" w:rsidRDefault="006A1CE4" w:rsidP="00E7499B">
            <w:pPr>
              <w:pStyle w:val="TAL"/>
              <w:rPr>
                <w:rFonts w:cs="Arial"/>
                <w:lang w:eastAsia="ja-JP"/>
              </w:rPr>
            </w:pPr>
            <w:r w:rsidRPr="00E67E0D">
              <w:rPr>
                <w:rFonts w:cs="Arial"/>
                <w:lang w:eastAsia="ja-JP"/>
              </w:rPr>
              <w:t>9.3.1</w:t>
            </w:r>
            <w:r w:rsidRPr="00E67E0D">
              <w:rPr>
                <w:rFonts w:eastAsia="SimSun" w:cs="Arial" w:hint="eastAsia"/>
                <w:lang w:eastAsia="zh-CN"/>
              </w:rPr>
              <w:t>.104</w:t>
            </w:r>
          </w:p>
        </w:tc>
        <w:tc>
          <w:tcPr>
            <w:tcW w:w="1728" w:type="dxa"/>
          </w:tcPr>
          <w:p w14:paraId="7AF2C135" w14:textId="77777777" w:rsidR="006A1CE4" w:rsidRPr="00E67E0D" w:rsidRDefault="006A1CE4" w:rsidP="00E7499B">
            <w:pPr>
              <w:pStyle w:val="TAL"/>
              <w:rPr>
                <w:rFonts w:cs="Arial"/>
                <w:lang w:eastAsia="ja-JP"/>
              </w:rPr>
            </w:pPr>
          </w:p>
        </w:tc>
        <w:tc>
          <w:tcPr>
            <w:tcW w:w="1080" w:type="dxa"/>
          </w:tcPr>
          <w:p w14:paraId="4DEAFA60"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4A9412E9"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319E508C" w14:textId="77777777" w:rsidTr="00E7499B">
        <w:tc>
          <w:tcPr>
            <w:tcW w:w="2160" w:type="dxa"/>
          </w:tcPr>
          <w:p w14:paraId="5FE15F6F" w14:textId="77777777" w:rsidR="006A1CE4" w:rsidRPr="00E67E0D" w:rsidRDefault="006A1CE4" w:rsidP="00E7499B">
            <w:pPr>
              <w:pStyle w:val="TAL"/>
              <w:rPr>
                <w:rFonts w:cs="Arial"/>
                <w:lang w:eastAsia="ja-JP"/>
              </w:rPr>
            </w:pPr>
            <w:r w:rsidRPr="00E67E0D">
              <w:rPr>
                <w:rFonts w:eastAsia="SimSun" w:cs="Arial" w:hint="eastAsia"/>
                <w:lang w:eastAsia="zh-CN"/>
              </w:rPr>
              <w:t xml:space="preserve">AMF </w:t>
            </w:r>
            <w:r w:rsidRPr="00E67E0D">
              <w:rPr>
                <w:rFonts w:cs="Arial"/>
                <w:lang w:eastAsia="ko-KR"/>
              </w:rPr>
              <w:t>Traffic Load Reduction Indication</w:t>
            </w:r>
          </w:p>
        </w:tc>
        <w:tc>
          <w:tcPr>
            <w:tcW w:w="1080" w:type="dxa"/>
          </w:tcPr>
          <w:p w14:paraId="64170887" w14:textId="77777777" w:rsidR="006A1CE4" w:rsidRPr="00E67E0D" w:rsidRDefault="006A1CE4" w:rsidP="00E7499B">
            <w:pPr>
              <w:pStyle w:val="TAL"/>
              <w:rPr>
                <w:rFonts w:cs="Arial"/>
                <w:lang w:eastAsia="ja-JP"/>
              </w:rPr>
            </w:pPr>
            <w:r w:rsidRPr="00E67E0D">
              <w:rPr>
                <w:rFonts w:cs="Arial"/>
                <w:lang w:eastAsia="ja-JP"/>
              </w:rPr>
              <w:t>O</w:t>
            </w:r>
          </w:p>
        </w:tc>
        <w:tc>
          <w:tcPr>
            <w:tcW w:w="1080" w:type="dxa"/>
          </w:tcPr>
          <w:p w14:paraId="62AF0FC3" w14:textId="77777777" w:rsidR="006A1CE4" w:rsidRPr="00E67E0D" w:rsidRDefault="006A1CE4" w:rsidP="00E7499B">
            <w:pPr>
              <w:pStyle w:val="TAL"/>
              <w:rPr>
                <w:rFonts w:cs="Arial"/>
                <w:lang w:eastAsia="ja-JP"/>
              </w:rPr>
            </w:pPr>
          </w:p>
        </w:tc>
        <w:tc>
          <w:tcPr>
            <w:tcW w:w="1512" w:type="dxa"/>
          </w:tcPr>
          <w:p w14:paraId="70FC9B2E" w14:textId="77777777" w:rsidR="006A1CE4" w:rsidRPr="00E67E0D" w:rsidRDefault="006A1CE4" w:rsidP="00E7499B">
            <w:pPr>
              <w:pStyle w:val="TAL"/>
              <w:rPr>
                <w:rFonts w:cs="Arial"/>
                <w:lang w:eastAsia="ja-JP"/>
              </w:rPr>
            </w:pPr>
            <w:r w:rsidRPr="00E67E0D">
              <w:rPr>
                <w:rFonts w:cs="Arial"/>
                <w:lang w:eastAsia="ko-KR"/>
              </w:rPr>
              <w:t>Traffic Load Reduction Indication</w:t>
            </w:r>
            <w:r w:rsidRPr="00E67E0D">
              <w:rPr>
                <w:rFonts w:cs="Arial"/>
                <w:lang w:eastAsia="ja-JP"/>
              </w:rPr>
              <w:t xml:space="preserve"> 9.</w:t>
            </w:r>
            <w:r w:rsidRPr="00E67E0D">
              <w:rPr>
                <w:rFonts w:eastAsia="SimSun" w:cs="Arial" w:hint="eastAsia"/>
                <w:lang w:eastAsia="zh-CN"/>
              </w:rPr>
              <w:t>3.1.106</w:t>
            </w:r>
          </w:p>
        </w:tc>
        <w:tc>
          <w:tcPr>
            <w:tcW w:w="1728" w:type="dxa"/>
          </w:tcPr>
          <w:p w14:paraId="25DA30C5" w14:textId="77777777" w:rsidR="006A1CE4" w:rsidRPr="00E67E0D" w:rsidRDefault="006A1CE4" w:rsidP="00E7499B">
            <w:pPr>
              <w:pStyle w:val="TAL"/>
              <w:rPr>
                <w:rFonts w:cs="Arial"/>
                <w:lang w:eastAsia="ja-JP"/>
              </w:rPr>
            </w:pPr>
          </w:p>
        </w:tc>
        <w:tc>
          <w:tcPr>
            <w:tcW w:w="1080" w:type="dxa"/>
          </w:tcPr>
          <w:p w14:paraId="3E8DAF30"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5C869210"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462D93DA" w14:textId="77777777" w:rsidTr="00E7499B">
        <w:tc>
          <w:tcPr>
            <w:tcW w:w="2160" w:type="dxa"/>
          </w:tcPr>
          <w:p w14:paraId="2184D172" w14:textId="77777777" w:rsidR="006A1CE4" w:rsidRPr="00E67E0D" w:rsidRDefault="006A1CE4" w:rsidP="00E7499B">
            <w:pPr>
              <w:pStyle w:val="TAL"/>
              <w:rPr>
                <w:rFonts w:cs="Arial"/>
                <w:lang w:eastAsia="ja-JP"/>
              </w:rPr>
            </w:pPr>
            <w:r w:rsidRPr="00E67E0D">
              <w:rPr>
                <w:rFonts w:eastAsia="SimSun" w:cs="Arial" w:hint="eastAsia"/>
                <w:b/>
                <w:lang w:eastAsia="zh-CN"/>
              </w:rPr>
              <w:t xml:space="preserve">Overload Start </w:t>
            </w:r>
            <w:r w:rsidRPr="00E67E0D">
              <w:rPr>
                <w:rFonts w:eastAsia="Batang" w:cs="Arial"/>
                <w:b/>
                <w:lang w:eastAsia="ja-JP"/>
              </w:rPr>
              <w:t>NSSAI List</w:t>
            </w:r>
          </w:p>
        </w:tc>
        <w:tc>
          <w:tcPr>
            <w:tcW w:w="1080" w:type="dxa"/>
          </w:tcPr>
          <w:p w14:paraId="7F63B9EF" w14:textId="77777777" w:rsidR="006A1CE4" w:rsidRPr="00E67E0D" w:rsidRDefault="006A1CE4" w:rsidP="00E7499B">
            <w:pPr>
              <w:pStyle w:val="TAL"/>
              <w:rPr>
                <w:rFonts w:cs="Arial"/>
                <w:lang w:eastAsia="ja-JP"/>
              </w:rPr>
            </w:pPr>
          </w:p>
        </w:tc>
        <w:tc>
          <w:tcPr>
            <w:tcW w:w="1080" w:type="dxa"/>
          </w:tcPr>
          <w:p w14:paraId="2FE0F685" w14:textId="77777777" w:rsidR="006A1CE4" w:rsidRPr="00E67E0D" w:rsidRDefault="006A1CE4" w:rsidP="00E7499B">
            <w:pPr>
              <w:pStyle w:val="TAL"/>
              <w:rPr>
                <w:rFonts w:cs="Arial"/>
                <w:lang w:eastAsia="ja-JP"/>
              </w:rPr>
            </w:pPr>
            <w:r w:rsidRPr="00E67E0D">
              <w:rPr>
                <w:rFonts w:eastAsia="SimSun" w:cs="Arial" w:hint="eastAsia"/>
                <w:i/>
                <w:lang w:eastAsia="zh-CN"/>
              </w:rPr>
              <w:t>0..1</w:t>
            </w:r>
          </w:p>
        </w:tc>
        <w:tc>
          <w:tcPr>
            <w:tcW w:w="1512" w:type="dxa"/>
          </w:tcPr>
          <w:p w14:paraId="645E06FC" w14:textId="77777777" w:rsidR="006A1CE4" w:rsidRPr="00E67E0D" w:rsidRDefault="006A1CE4" w:rsidP="00E7499B">
            <w:pPr>
              <w:pStyle w:val="TAL"/>
              <w:rPr>
                <w:rFonts w:cs="Arial"/>
                <w:lang w:eastAsia="ja-JP"/>
              </w:rPr>
            </w:pPr>
          </w:p>
        </w:tc>
        <w:tc>
          <w:tcPr>
            <w:tcW w:w="1728" w:type="dxa"/>
          </w:tcPr>
          <w:p w14:paraId="063ED402" w14:textId="77777777" w:rsidR="006A1CE4" w:rsidRPr="00E67E0D" w:rsidRDefault="006A1CE4" w:rsidP="00E7499B">
            <w:pPr>
              <w:pStyle w:val="TAL"/>
              <w:rPr>
                <w:rFonts w:cs="Arial"/>
                <w:lang w:eastAsia="ja-JP"/>
              </w:rPr>
            </w:pPr>
          </w:p>
        </w:tc>
        <w:tc>
          <w:tcPr>
            <w:tcW w:w="1080" w:type="dxa"/>
          </w:tcPr>
          <w:p w14:paraId="3357F7C4"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50C8E608"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3AC12185" w14:textId="77777777" w:rsidTr="00E7499B">
        <w:tc>
          <w:tcPr>
            <w:tcW w:w="2160" w:type="dxa"/>
          </w:tcPr>
          <w:p w14:paraId="5D8DEEF4" w14:textId="77777777" w:rsidR="006A1CE4" w:rsidRPr="00E67E0D" w:rsidRDefault="006A1CE4" w:rsidP="00E7499B">
            <w:pPr>
              <w:pStyle w:val="TAL"/>
              <w:ind w:left="75"/>
              <w:rPr>
                <w:rFonts w:cs="Arial"/>
                <w:lang w:eastAsia="ja-JP"/>
              </w:rPr>
            </w:pPr>
            <w:r w:rsidRPr="00E67E0D">
              <w:rPr>
                <w:rFonts w:eastAsia="Batang" w:cs="Arial"/>
                <w:b/>
                <w:lang w:eastAsia="ko-KR"/>
              </w:rPr>
              <w:t>&gt;</w:t>
            </w:r>
            <w:r w:rsidRPr="00E67E0D">
              <w:rPr>
                <w:rFonts w:eastAsia="SimSun" w:cs="Arial" w:hint="eastAsia"/>
                <w:b/>
                <w:lang w:eastAsia="zh-CN"/>
              </w:rPr>
              <w:t>Overload Start</w:t>
            </w:r>
            <w:r w:rsidRPr="00E67E0D">
              <w:rPr>
                <w:rFonts w:eastAsia="Batang" w:cs="Arial"/>
                <w:b/>
                <w:lang w:eastAsia="ko-KR"/>
              </w:rPr>
              <w:t xml:space="preserve"> NSSAI Item</w:t>
            </w:r>
          </w:p>
        </w:tc>
        <w:tc>
          <w:tcPr>
            <w:tcW w:w="1080" w:type="dxa"/>
          </w:tcPr>
          <w:p w14:paraId="291501E6" w14:textId="77777777" w:rsidR="006A1CE4" w:rsidRPr="00E67E0D" w:rsidRDefault="006A1CE4" w:rsidP="00E7499B">
            <w:pPr>
              <w:pStyle w:val="TAL"/>
              <w:rPr>
                <w:rFonts w:cs="Arial"/>
                <w:lang w:eastAsia="ja-JP"/>
              </w:rPr>
            </w:pPr>
          </w:p>
        </w:tc>
        <w:tc>
          <w:tcPr>
            <w:tcW w:w="1080" w:type="dxa"/>
          </w:tcPr>
          <w:p w14:paraId="25F6A6AE" w14:textId="77777777" w:rsidR="006A1CE4" w:rsidRPr="00E67E0D" w:rsidRDefault="006A1CE4" w:rsidP="00E7499B">
            <w:pPr>
              <w:pStyle w:val="TAL"/>
              <w:rPr>
                <w:rFonts w:cs="Arial"/>
                <w:i/>
                <w:lang w:eastAsia="ja-JP"/>
              </w:rPr>
            </w:pPr>
            <w:r w:rsidRPr="00E67E0D">
              <w:rPr>
                <w:i/>
              </w:rPr>
              <w:t>1..&lt;</w:t>
            </w:r>
            <w:r w:rsidRPr="00E67E0D">
              <w:rPr>
                <w:rFonts w:eastAsia="SimSun" w:hint="eastAsia"/>
                <w:i/>
                <w:lang w:eastAsia="zh-CN"/>
              </w:rPr>
              <w:t>m</w:t>
            </w:r>
            <w:r w:rsidRPr="00E67E0D">
              <w:rPr>
                <w:i/>
              </w:rPr>
              <w:t>axnoofSliceItems&gt;</w:t>
            </w:r>
          </w:p>
        </w:tc>
        <w:tc>
          <w:tcPr>
            <w:tcW w:w="1512" w:type="dxa"/>
          </w:tcPr>
          <w:p w14:paraId="026517B0" w14:textId="77777777" w:rsidR="006A1CE4" w:rsidRPr="00E67E0D" w:rsidRDefault="006A1CE4" w:rsidP="00E7499B">
            <w:pPr>
              <w:pStyle w:val="TAL"/>
              <w:rPr>
                <w:rFonts w:cs="Arial"/>
                <w:lang w:eastAsia="ja-JP"/>
              </w:rPr>
            </w:pPr>
          </w:p>
        </w:tc>
        <w:tc>
          <w:tcPr>
            <w:tcW w:w="1728" w:type="dxa"/>
          </w:tcPr>
          <w:p w14:paraId="7B4A706F" w14:textId="77777777" w:rsidR="006A1CE4" w:rsidRPr="00E67E0D" w:rsidRDefault="006A1CE4" w:rsidP="00E7499B">
            <w:pPr>
              <w:pStyle w:val="TAL"/>
              <w:rPr>
                <w:rFonts w:cs="Arial"/>
                <w:lang w:eastAsia="ja-JP"/>
              </w:rPr>
            </w:pPr>
          </w:p>
        </w:tc>
        <w:tc>
          <w:tcPr>
            <w:tcW w:w="1080" w:type="dxa"/>
          </w:tcPr>
          <w:p w14:paraId="71C846B0" w14:textId="77777777" w:rsidR="006A1CE4" w:rsidRPr="00E67E0D" w:rsidRDefault="006A1CE4" w:rsidP="00E7499B">
            <w:pPr>
              <w:pStyle w:val="TAL"/>
              <w:jc w:val="center"/>
              <w:rPr>
                <w:rFonts w:cs="Arial"/>
                <w:lang w:eastAsia="ja-JP"/>
              </w:rPr>
            </w:pPr>
            <w:r w:rsidRPr="00E67E0D">
              <w:rPr>
                <w:rFonts w:cs="Arial"/>
                <w:lang w:eastAsia="ja-JP"/>
              </w:rPr>
              <w:t>-</w:t>
            </w:r>
          </w:p>
        </w:tc>
        <w:tc>
          <w:tcPr>
            <w:tcW w:w="1080" w:type="dxa"/>
          </w:tcPr>
          <w:p w14:paraId="2B4CC227" w14:textId="77777777" w:rsidR="006A1CE4" w:rsidRPr="00E67E0D" w:rsidRDefault="006A1CE4" w:rsidP="00E7499B">
            <w:pPr>
              <w:pStyle w:val="TAL"/>
              <w:jc w:val="center"/>
              <w:rPr>
                <w:rFonts w:cs="Arial"/>
                <w:lang w:eastAsia="ja-JP"/>
              </w:rPr>
            </w:pPr>
          </w:p>
        </w:tc>
      </w:tr>
      <w:tr w:rsidR="006A1CE4" w:rsidRPr="00E67E0D" w14:paraId="19DF85EF" w14:textId="77777777" w:rsidTr="00E7499B">
        <w:tc>
          <w:tcPr>
            <w:tcW w:w="2160" w:type="dxa"/>
          </w:tcPr>
          <w:p w14:paraId="1E2FAC82" w14:textId="77777777" w:rsidR="006A1CE4" w:rsidRPr="00E67E0D" w:rsidRDefault="006A1CE4" w:rsidP="00E7499B">
            <w:pPr>
              <w:pStyle w:val="TAL"/>
              <w:ind w:left="165"/>
              <w:rPr>
                <w:rFonts w:cs="Arial"/>
                <w:lang w:eastAsia="ja-JP"/>
              </w:rPr>
            </w:pPr>
            <w:r w:rsidRPr="00E67E0D">
              <w:rPr>
                <w:rFonts w:cs="Arial"/>
                <w:szCs w:val="18"/>
                <w:lang w:eastAsia="ja-JP"/>
              </w:rPr>
              <w:t>&gt;&gt;</w:t>
            </w:r>
            <w:r w:rsidRPr="00E67E0D">
              <w:rPr>
                <w:rFonts w:cs="Arial" w:hint="eastAsia"/>
                <w:szCs w:val="18"/>
                <w:lang w:eastAsia="ja-JP"/>
              </w:rPr>
              <w:t>Slice Overload List</w:t>
            </w:r>
          </w:p>
        </w:tc>
        <w:tc>
          <w:tcPr>
            <w:tcW w:w="1080" w:type="dxa"/>
          </w:tcPr>
          <w:p w14:paraId="25F9ABC1" w14:textId="77777777" w:rsidR="006A1CE4" w:rsidRPr="00E67E0D" w:rsidRDefault="006A1CE4" w:rsidP="00E7499B">
            <w:pPr>
              <w:pStyle w:val="TAL"/>
              <w:rPr>
                <w:rFonts w:cs="Arial"/>
                <w:lang w:eastAsia="ja-JP"/>
              </w:rPr>
            </w:pPr>
            <w:r w:rsidRPr="00E67E0D">
              <w:rPr>
                <w:rFonts w:eastAsia="SimSun" w:cs="Arial" w:hint="eastAsia"/>
                <w:szCs w:val="18"/>
                <w:lang w:eastAsia="zh-CN"/>
              </w:rPr>
              <w:t>M</w:t>
            </w:r>
          </w:p>
        </w:tc>
        <w:tc>
          <w:tcPr>
            <w:tcW w:w="1080" w:type="dxa"/>
          </w:tcPr>
          <w:p w14:paraId="763ECB40" w14:textId="77777777" w:rsidR="006A1CE4" w:rsidRPr="00E67E0D" w:rsidRDefault="006A1CE4" w:rsidP="00E7499B">
            <w:pPr>
              <w:pStyle w:val="TAL"/>
              <w:rPr>
                <w:rFonts w:cs="Arial"/>
                <w:lang w:eastAsia="ja-JP"/>
              </w:rPr>
            </w:pPr>
          </w:p>
        </w:tc>
        <w:tc>
          <w:tcPr>
            <w:tcW w:w="1512" w:type="dxa"/>
          </w:tcPr>
          <w:p w14:paraId="620842AB" w14:textId="77777777" w:rsidR="006A1CE4" w:rsidRPr="00E67E0D" w:rsidRDefault="006A1CE4" w:rsidP="00E7499B">
            <w:pPr>
              <w:pStyle w:val="TAL"/>
              <w:rPr>
                <w:rFonts w:cs="Arial"/>
                <w:lang w:eastAsia="ja-JP"/>
              </w:rPr>
            </w:pPr>
            <w:r w:rsidRPr="00E67E0D">
              <w:rPr>
                <w:rFonts w:cs="Arial" w:hint="eastAsia"/>
                <w:szCs w:val="18"/>
                <w:lang w:eastAsia="ja-JP"/>
              </w:rPr>
              <w:t>9.3.1.107</w:t>
            </w:r>
          </w:p>
        </w:tc>
        <w:tc>
          <w:tcPr>
            <w:tcW w:w="1728" w:type="dxa"/>
          </w:tcPr>
          <w:p w14:paraId="71F29407" w14:textId="77777777" w:rsidR="006A1CE4" w:rsidRPr="00E67E0D" w:rsidRDefault="006A1CE4" w:rsidP="00E7499B">
            <w:pPr>
              <w:pStyle w:val="TAL"/>
              <w:rPr>
                <w:rFonts w:cs="Arial"/>
                <w:lang w:eastAsia="ja-JP"/>
              </w:rPr>
            </w:pPr>
          </w:p>
        </w:tc>
        <w:tc>
          <w:tcPr>
            <w:tcW w:w="1080" w:type="dxa"/>
          </w:tcPr>
          <w:p w14:paraId="0225BEB1" w14:textId="77777777" w:rsidR="006A1CE4" w:rsidRPr="00E67E0D" w:rsidRDefault="006A1CE4" w:rsidP="00E7499B">
            <w:pPr>
              <w:pStyle w:val="TAL"/>
              <w:jc w:val="center"/>
              <w:rPr>
                <w:rFonts w:cs="Arial"/>
                <w:lang w:eastAsia="ja-JP"/>
              </w:rPr>
            </w:pPr>
            <w:r w:rsidRPr="00E67E0D">
              <w:rPr>
                <w:rFonts w:cs="Arial"/>
                <w:lang w:eastAsia="ja-JP"/>
              </w:rPr>
              <w:t>-</w:t>
            </w:r>
          </w:p>
        </w:tc>
        <w:tc>
          <w:tcPr>
            <w:tcW w:w="1080" w:type="dxa"/>
          </w:tcPr>
          <w:p w14:paraId="7D11405F" w14:textId="77777777" w:rsidR="006A1CE4" w:rsidRPr="00E67E0D" w:rsidRDefault="006A1CE4" w:rsidP="00E7499B">
            <w:pPr>
              <w:pStyle w:val="TAL"/>
              <w:jc w:val="center"/>
              <w:rPr>
                <w:rFonts w:cs="Arial"/>
                <w:lang w:eastAsia="ja-JP"/>
              </w:rPr>
            </w:pPr>
          </w:p>
        </w:tc>
      </w:tr>
      <w:tr w:rsidR="006A1CE4" w:rsidRPr="00E67E0D" w14:paraId="225A5455" w14:textId="77777777" w:rsidTr="00E7499B">
        <w:tc>
          <w:tcPr>
            <w:tcW w:w="2160" w:type="dxa"/>
          </w:tcPr>
          <w:p w14:paraId="2F21F153" w14:textId="77777777" w:rsidR="006A1CE4" w:rsidRPr="00E67E0D" w:rsidRDefault="006A1CE4" w:rsidP="00E7499B">
            <w:pPr>
              <w:pStyle w:val="TAL"/>
              <w:ind w:left="165"/>
              <w:rPr>
                <w:rFonts w:cs="Arial"/>
                <w:lang w:eastAsia="ja-JP"/>
              </w:rPr>
            </w:pPr>
            <w:r w:rsidRPr="00E67E0D">
              <w:rPr>
                <w:rFonts w:cs="Arial" w:hint="eastAsia"/>
                <w:szCs w:val="18"/>
                <w:lang w:eastAsia="ja-JP"/>
              </w:rPr>
              <w:t>&gt;&gt;</w:t>
            </w:r>
            <w:r w:rsidRPr="00E67E0D">
              <w:rPr>
                <w:rFonts w:eastAsia="SimSun" w:cs="Arial" w:hint="eastAsia"/>
                <w:szCs w:val="18"/>
                <w:lang w:eastAsia="zh-CN"/>
              </w:rPr>
              <w:t xml:space="preserve">Slice </w:t>
            </w:r>
            <w:r w:rsidRPr="00E67E0D">
              <w:rPr>
                <w:rFonts w:cs="Arial"/>
                <w:szCs w:val="18"/>
                <w:lang w:eastAsia="ja-JP"/>
              </w:rPr>
              <w:t>Overload Response</w:t>
            </w:r>
          </w:p>
        </w:tc>
        <w:tc>
          <w:tcPr>
            <w:tcW w:w="1080" w:type="dxa"/>
          </w:tcPr>
          <w:p w14:paraId="4433CC47" w14:textId="77777777" w:rsidR="006A1CE4" w:rsidRPr="00E67E0D" w:rsidRDefault="006A1CE4" w:rsidP="00E7499B">
            <w:pPr>
              <w:pStyle w:val="TAL"/>
              <w:rPr>
                <w:rFonts w:cs="Arial"/>
                <w:lang w:eastAsia="ja-JP"/>
              </w:rPr>
            </w:pPr>
            <w:r w:rsidRPr="00E67E0D">
              <w:rPr>
                <w:rFonts w:eastAsia="SimSun" w:cs="Arial" w:hint="eastAsia"/>
                <w:szCs w:val="18"/>
                <w:lang w:eastAsia="zh-CN"/>
              </w:rPr>
              <w:t>O</w:t>
            </w:r>
          </w:p>
        </w:tc>
        <w:tc>
          <w:tcPr>
            <w:tcW w:w="1080" w:type="dxa"/>
          </w:tcPr>
          <w:p w14:paraId="12309271" w14:textId="77777777" w:rsidR="006A1CE4" w:rsidRPr="00E67E0D" w:rsidRDefault="006A1CE4" w:rsidP="00E7499B">
            <w:pPr>
              <w:pStyle w:val="TAL"/>
              <w:rPr>
                <w:rFonts w:cs="Arial"/>
                <w:lang w:eastAsia="ja-JP"/>
              </w:rPr>
            </w:pPr>
          </w:p>
        </w:tc>
        <w:tc>
          <w:tcPr>
            <w:tcW w:w="1512" w:type="dxa"/>
          </w:tcPr>
          <w:p w14:paraId="6C6EB9F0" w14:textId="77777777" w:rsidR="006A1CE4" w:rsidRPr="00E67E0D" w:rsidRDefault="006A1CE4" w:rsidP="00E7499B">
            <w:pPr>
              <w:pStyle w:val="TAL"/>
              <w:rPr>
                <w:rFonts w:cs="Arial"/>
                <w:lang w:eastAsia="ja-JP"/>
              </w:rPr>
            </w:pPr>
            <w:r w:rsidRPr="00E67E0D">
              <w:rPr>
                <w:rFonts w:cs="Arial"/>
                <w:lang w:eastAsia="ja-JP"/>
              </w:rPr>
              <w:t>Overload Response</w:t>
            </w:r>
          </w:p>
          <w:p w14:paraId="6EE01190" w14:textId="77777777" w:rsidR="006A1CE4" w:rsidRPr="00E67E0D" w:rsidRDefault="006A1CE4" w:rsidP="00E7499B">
            <w:pPr>
              <w:pStyle w:val="TAL"/>
              <w:rPr>
                <w:rFonts w:cs="Arial"/>
                <w:lang w:eastAsia="ja-JP"/>
              </w:rPr>
            </w:pPr>
            <w:r w:rsidRPr="00E67E0D">
              <w:rPr>
                <w:rFonts w:cs="Arial"/>
                <w:lang w:eastAsia="ja-JP"/>
              </w:rPr>
              <w:t>9.3.1</w:t>
            </w:r>
            <w:r w:rsidRPr="00E67E0D">
              <w:rPr>
                <w:rFonts w:eastAsia="SimSun" w:cs="Arial" w:hint="eastAsia"/>
                <w:lang w:eastAsia="zh-CN"/>
              </w:rPr>
              <w:t>.104</w:t>
            </w:r>
          </w:p>
        </w:tc>
        <w:tc>
          <w:tcPr>
            <w:tcW w:w="1728" w:type="dxa"/>
          </w:tcPr>
          <w:p w14:paraId="250EB860" w14:textId="77777777" w:rsidR="006A1CE4" w:rsidRPr="00E67E0D" w:rsidRDefault="006A1CE4" w:rsidP="00E7499B">
            <w:pPr>
              <w:pStyle w:val="TAL"/>
              <w:rPr>
                <w:rFonts w:cs="Arial"/>
                <w:lang w:eastAsia="ja-JP"/>
              </w:rPr>
            </w:pPr>
          </w:p>
        </w:tc>
        <w:tc>
          <w:tcPr>
            <w:tcW w:w="1080" w:type="dxa"/>
          </w:tcPr>
          <w:p w14:paraId="40C4067A" w14:textId="77777777" w:rsidR="006A1CE4" w:rsidRPr="00E67E0D" w:rsidRDefault="006A1CE4" w:rsidP="00E7499B">
            <w:pPr>
              <w:pStyle w:val="TAL"/>
              <w:jc w:val="center"/>
              <w:rPr>
                <w:rFonts w:cs="Arial"/>
                <w:lang w:eastAsia="ja-JP"/>
              </w:rPr>
            </w:pPr>
            <w:r w:rsidRPr="00E67E0D">
              <w:rPr>
                <w:rFonts w:cs="Arial"/>
                <w:szCs w:val="18"/>
                <w:lang w:eastAsia="ja-JP"/>
              </w:rPr>
              <w:t>-</w:t>
            </w:r>
          </w:p>
        </w:tc>
        <w:tc>
          <w:tcPr>
            <w:tcW w:w="1080" w:type="dxa"/>
          </w:tcPr>
          <w:p w14:paraId="3B395ABA" w14:textId="77777777" w:rsidR="006A1CE4" w:rsidRPr="00E67E0D" w:rsidRDefault="006A1CE4" w:rsidP="00E7499B">
            <w:pPr>
              <w:pStyle w:val="TAL"/>
              <w:jc w:val="center"/>
              <w:rPr>
                <w:rFonts w:cs="Arial"/>
                <w:lang w:eastAsia="ja-JP"/>
              </w:rPr>
            </w:pPr>
          </w:p>
        </w:tc>
      </w:tr>
      <w:tr w:rsidR="006A1CE4" w:rsidRPr="00E67E0D" w14:paraId="5AABB2A2" w14:textId="77777777" w:rsidTr="00E7499B">
        <w:tc>
          <w:tcPr>
            <w:tcW w:w="2160" w:type="dxa"/>
          </w:tcPr>
          <w:p w14:paraId="7E6214A5" w14:textId="77777777" w:rsidR="006A1CE4" w:rsidRPr="00E67E0D" w:rsidRDefault="006A1CE4" w:rsidP="00E7499B">
            <w:pPr>
              <w:pStyle w:val="TAL"/>
              <w:ind w:left="165"/>
              <w:rPr>
                <w:rFonts w:cs="Arial"/>
                <w:lang w:eastAsia="ja-JP"/>
              </w:rPr>
            </w:pPr>
            <w:r w:rsidRPr="00E67E0D">
              <w:rPr>
                <w:rFonts w:eastAsia="SimSun" w:cs="Arial" w:hint="eastAsia"/>
                <w:szCs w:val="18"/>
                <w:lang w:eastAsia="zh-CN"/>
              </w:rPr>
              <w:t xml:space="preserve">&gt;&gt;Slice </w:t>
            </w:r>
            <w:r w:rsidRPr="00E67E0D">
              <w:rPr>
                <w:rFonts w:cs="Arial"/>
                <w:szCs w:val="18"/>
                <w:lang w:eastAsia="ja-JP"/>
              </w:rPr>
              <w:t>Traffic Load Reduction Indication</w:t>
            </w:r>
          </w:p>
        </w:tc>
        <w:tc>
          <w:tcPr>
            <w:tcW w:w="1080" w:type="dxa"/>
          </w:tcPr>
          <w:p w14:paraId="13BF00FE" w14:textId="77777777" w:rsidR="006A1CE4" w:rsidRPr="00E67E0D" w:rsidRDefault="006A1CE4" w:rsidP="00E7499B">
            <w:pPr>
              <w:pStyle w:val="TAL"/>
              <w:rPr>
                <w:rFonts w:cs="Arial"/>
                <w:lang w:eastAsia="ja-JP"/>
              </w:rPr>
            </w:pPr>
            <w:r w:rsidRPr="00E67E0D">
              <w:rPr>
                <w:rFonts w:cs="Arial"/>
                <w:szCs w:val="18"/>
                <w:lang w:eastAsia="ja-JP"/>
              </w:rPr>
              <w:t>O</w:t>
            </w:r>
          </w:p>
        </w:tc>
        <w:tc>
          <w:tcPr>
            <w:tcW w:w="1080" w:type="dxa"/>
          </w:tcPr>
          <w:p w14:paraId="2195DE47" w14:textId="77777777" w:rsidR="006A1CE4" w:rsidRPr="00E67E0D" w:rsidRDefault="006A1CE4" w:rsidP="00E7499B">
            <w:pPr>
              <w:pStyle w:val="TAL"/>
              <w:rPr>
                <w:rFonts w:cs="Arial"/>
                <w:lang w:eastAsia="ja-JP"/>
              </w:rPr>
            </w:pPr>
          </w:p>
        </w:tc>
        <w:tc>
          <w:tcPr>
            <w:tcW w:w="1512" w:type="dxa"/>
          </w:tcPr>
          <w:p w14:paraId="0D7D00A5" w14:textId="77777777" w:rsidR="006A1CE4" w:rsidRPr="00E67E0D" w:rsidRDefault="006A1CE4" w:rsidP="00E7499B">
            <w:pPr>
              <w:pStyle w:val="TAL"/>
              <w:rPr>
                <w:rFonts w:cs="Arial"/>
                <w:lang w:eastAsia="ja-JP"/>
              </w:rPr>
            </w:pPr>
            <w:r w:rsidRPr="00E67E0D">
              <w:rPr>
                <w:rFonts w:cs="Arial"/>
                <w:lang w:eastAsia="ko-KR"/>
              </w:rPr>
              <w:t>Traffic Load Reduction Indication</w:t>
            </w:r>
            <w:r w:rsidRPr="00E67E0D">
              <w:rPr>
                <w:rFonts w:cs="Arial"/>
                <w:lang w:eastAsia="ja-JP"/>
              </w:rPr>
              <w:t xml:space="preserve"> 9.</w:t>
            </w:r>
            <w:r w:rsidRPr="00E67E0D">
              <w:rPr>
                <w:rFonts w:eastAsia="SimSun" w:cs="Arial" w:hint="eastAsia"/>
                <w:lang w:eastAsia="zh-CN"/>
              </w:rPr>
              <w:t>3.1.106</w:t>
            </w:r>
          </w:p>
        </w:tc>
        <w:tc>
          <w:tcPr>
            <w:tcW w:w="1728" w:type="dxa"/>
          </w:tcPr>
          <w:p w14:paraId="0F8E6BEC" w14:textId="77777777" w:rsidR="006A1CE4" w:rsidRPr="00E67E0D" w:rsidRDefault="006A1CE4" w:rsidP="00E7499B">
            <w:pPr>
              <w:pStyle w:val="TAL"/>
              <w:rPr>
                <w:rFonts w:cs="Arial"/>
                <w:lang w:eastAsia="ja-JP"/>
              </w:rPr>
            </w:pPr>
          </w:p>
        </w:tc>
        <w:tc>
          <w:tcPr>
            <w:tcW w:w="1080" w:type="dxa"/>
          </w:tcPr>
          <w:p w14:paraId="65CEF621" w14:textId="77777777" w:rsidR="006A1CE4" w:rsidRPr="00E67E0D" w:rsidRDefault="006A1CE4" w:rsidP="00E7499B">
            <w:pPr>
              <w:pStyle w:val="TAL"/>
              <w:jc w:val="center"/>
              <w:rPr>
                <w:rFonts w:cs="Arial"/>
                <w:lang w:eastAsia="ja-JP"/>
              </w:rPr>
            </w:pPr>
            <w:r w:rsidRPr="00E67E0D">
              <w:rPr>
                <w:rFonts w:cs="Arial"/>
                <w:szCs w:val="18"/>
                <w:lang w:eastAsia="ja-JP"/>
              </w:rPr>
              <w:t>-</w:t>
            </w:r>
          </w:p>
        </w:tc>
        <w:tc>
          <w:tcPr>
            <w:tcW w:w="1080" w:type="dxa"/>
          </w:tcPr>
          <w:p w14:paraId="4FC52F12" w14:textId="77777777" w:rsidR="006A1CE4" w:rsidRPr="00E67E0D" w:rsidRDefault="006A1CE4" w:rsidP="00E7499B">
            <w:pPr>
              <w:pStyle w:val="TAL"/>
              <w:jc w:val="center"/>
              <w:rPr>
                <w:rFonts w:cs="Arial"/>
                <w:lang w:eastAsia="ja-JP"/>
              </w:rPr>
            </w:pPr>
          </w:p>
        </w:tc>
      </w:tr>
    </w:tbl>
    <w:p w14:paraId="07F0DCAD"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0FA9A9B9" w14:textId="77777777" w:rsidTr="00E7499B">
        <w:tc>
          <w:tcPr>
            <w:tcW w:w="3528" w:type="dxa"/>
          </w:tcPr>
          <w:p w14:paraId="3E4E9AEF"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689AA49A"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546FC8C0" w14:textId="77777777" w:rsidTr="00E7499B">
        <w:tc>
          <w:tcPr>
            <w:tcW w:w="3528" w:type="dxa"/>
          </w:tcPr>
          <w:p w14:paraId="7AE0E8C2" w14:textId="77777777" w:rsidR="006A1CE4" w:rsidRPr="00E67E0D" w:rsidRDefault="006A1CE4" w:rsidP="00E7499B">
            <w:pPr>
              <w:pStyle w:val="TAL"/>
              <w:rPr>
                <w:rFonts w:cs="Arial"/>
                <w:lang w:eastAsia="ja-JP"/>
              </w:rPr>
            </w:pPr>
            <w:r w:rsidRPr="00E67E0D">
              <w:t>maxnoofSliceItems</w:t>
            </w:r>
          </w:p>
        </w:tc>
        <w:tc>
          <w:tcPr>
            <w:tcW w:w="6192" w:type="dxa"/>
          </w:tcPr>
          <w:p w14:paraId="214E506A" w14:textId="77777777" w:rsidR="006A1CE4" w:rsidRPr="00E67E0D" w:rsidRDefault="006A1CE4" w:rsidP="00E7499B">
            <w:pPr>
              <w:pStyle w:val="TAL"/>
              <w:rPr>
                <w:rFonts w:cs="Arial"/>
                <w:lang w:eastAsia="ja-JP"/>
              </w:rPr>
            </w:pPr>
            <w:r w:rsidRPr="00E67E0D">
              <w:t>Maximum no. of signalled slice support items. Value is 1024.</w:t>
            </w:r>
          </w:p>
        </w:tc>
      </w:tr>
    </w:tbl>
    <w:p w14:paraId="5F754A36" w14:textId="77777777" w:rsidR="006A1CE4" w:rsidRPr="00E67E0D" w:rsidRDefault="006A1CE4" w:rsidP="00E7499B"/>
    <w:p w14:paraId="31ACD901" w14:textId="77777777" w:rsidR="006A1CE4" w:rsidRPr="00E67E0D" w:rsidRDefault="006A1CE4" w:rsidP="00E7499B">
      <w:pPr>
        <w:pStyle w:val="4"/>
      </w:pPr>
      <w:bookmarkStart w:id="4092" w:name="_Toc534720502"/>
      <w:bookmarkStart w:id="4093" w:name="_Toc525567514"/>
      <w:r w:rsidRPr="00E67E0D">
        <w:t>9.2.6.15</w:t>
      </w:r>
      <w:r w:rsidRPr="00E67E0D">
        <w:tab/>
        <w:t>OVERLOAD STOP</w:t>
      </w:r>
      <w:bookmarkEnd w:id="4092"/>
      <w:bookmarkEnd w:id="4093"/>
    </w:p>
    <w:p w14:paraId="4F0DB79B" w14:textId="77777777" w:rsidR="006A1CE4" w:rsidRPr="00E67E0D" w:rsidRDefault="006A1CE4" w:rsidP="00E7499B">
      <w:r w:rsidRPr="00E67E0D">
        <w:t xml:space="preserve">This message is sent by the AMF </w:t>
      </w:r>
      <w:r w:rsidRPr="00E67E0D">
        <w:rPr>
          <w:lang w:eastAsia="ko-KR"/>
        </w:rPr>
        <w:t xml:space="preserve">and is used to indicate </w:t>
      </w:r>
      <w:r w:rsidRPr="00E67E0D">
        <w:t xml:space="preserve">that the </w:t>
      </w:r>
      <w:r w:rsidRPr="00E67E0D">
        <w:rPr>
          <w:rFonts w:eastAsia="SimSun" w:hint="eastAsia"/>
          <w:lang w:eastAsia="zh-CN"/>
        </w:rPr>
        <w:t>AMF</w:t>
      </w:r>
      <w:r w:rsidRPr="00E67E0D">
        <w:t xml:space="preserve"> is no longer overloaded.</w:t>
      </w:r>
    </w:p>
    <w:p w14:paraId="5C4990A5" w14:textId="77777777" w:rsidR="006A1CE4" w:rsidRPr="00E67E0D" w:rsidRDefault="006A1CE4" w:rsidP="00E7499B">
      <w:pPr>
        <w:rPr>
          <w:rFonts w:eastAsia="Batang"/>
        </w:rPr>
      </w:pPr>
      <w:r w:rsidRPr="00E67E0D">
        <w:t xml:space="preserve">Direction: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4E90AF26" w14:textId="77777777" w:rsidTr="00E7499B">
        <w:tc>
          <w:tcPr>
            <w:tcW w:w="2160" w:type="dxa"/>
          </w:tcPr>
          <w:p w14:paraId="0D3EF3E5"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431F4586"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21BAFB66"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1D4B4A1B"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6C669D50"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37ADE60C"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255F2810"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71391E73" w14:textId="77777777" w:rsidTr="00E7499B">
        <w:tc>
          <w:tcPr>
            <w:tcW w:w="2160" w:type="dxa"/>
          </w:tcPr>
          <w:p w14:paraId="1F9C2DA2"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458F57C0"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2726278F" w14:textId="77777777" w:rsidR="006A1CE4" w:rsidRPr="00E67E0D" w:rsidRDefault="006A1CE4" w:rsidP="00E7499B">
            <w:pPr>
              <w:pStyle w:val="TAL"/>
              <w:rPr>
                <w:rFonts w:cs="Arial"/>
                <w:lang w:eastAsia="ja-JP"/>
              </w:rPr>
            </w:pPr>
          </w:p>
        </w:tc>
        <w:tc>
          <w:tcPr>
            <w:tcW w:w="1512" w:type="dxa"/>
          </w:tcPr>
          <w:p w14:paraId="7DC8655F" w14:textId="77777777" w:rsidR="006A1CE4" w:rsidRPr="00E67E0D" w:rsidRDefault="006A1CE4" w:rsidP="00E7499B">
            <w:pPr>
              <w:pStyle w:val="TAL"/>
              <w:rPr>
                <w:rFonts w:cs="Arial"/>
                <w:lang w:eastAsia="ja-JP"/>
              </w:rPr>
            </w:pPr>
            <w:r w:rsidRPr="00E67E0D">
              <w:rPr>
                <w:rFonts w:cs="Arial"/>
                <w:lang w:eastAsia="ja-JP"/>
              </w:rPr>
              <w:t>9.3.1.1</w:t>
            </w:r>
          </w:p>
        </w:tc>
        <w:tc>
          <w:tcPr>
            <w:tcW w:w="1728" w:type="dxa"/>
          </w:tcPr>
          <w:p w14:paraId="0BE5F835" w14:textId="77777777" w:rsidR="006A1CE4" w:rsidRPr="00E67E0D" w:rsidRDefault="006A1CE4" w:rsidP="00E7499B">
            <w:pPr>
              <w:pStyle w:val="TAL"/>
              <w:rPr>
                <w:rFonts w:cs="Arial"/>
                <w:lang w:eastAsia="ja-JP"/>
              </w:rPr>
            </w:pPr>
          </w:p>
        </w:tc>
        <w:tc>
          <w:tcPr>
            <w:tcW w:w="1080" w:type="dxa"/>
          </w:tcPr>
          <w:p w14:paraId="106FC520"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2AEA151F" w14:textId="77777777" w:rsidR="006A1CE4" w:rsidRPr="00E67E0D" w:rsidRDefault="006A1CE4" w:rsidP="00E7499B">
            <w:pPr>
              <w:pStyle w:val="TAL"/>
              <w:jc w:val="center"/>
              <w:rPr>
                <w:rFonts w:cs="Arial"/>
                <w:lang w:eastAsia="ja-JP"/>
              </w:rPr>
            </w:pPr>
            <w:r w:rsidRPr="00E67E0D">
              <w:rPr>
                <w:rFonts w:cs="Arial"/>
                <w:lang w:eastAsia="ja-JP"/>
              </w:rPr>
              <w:t>reject</w:t>
            </w:r>
          </w:p>
        </w:tc>
      </w:tr>
    </w:tbl>
    <w:p w14:paraId="375219F7" w14:textId="77777777" w:rsidR="006A1CE4" w:rsidRPr="00E67E0D" w:rsidRDefault="006A1CE4" w:rsidP="00E7499B"/>
    <w:p w14:paraId="63BAD9B1" w14:textId="77777777" w:rsidR="006A1CE4" w:rsidRPr="00E67E0D" w:rsidRDefault="006A1CE4" w:rsidP="00E7499B">
      <w:pPr>
        <w:pStyle w:val="3"/>
      </w:pPr>
      <w:bookmarkStart w:id="4094" w:name="_Toc534720503"/>
      <w:bookmarkStart w:id="4095" w:name="_Toc525567515"/>
      <w:r w:rsidRPr="00E67E0D">
        <w:t>9.2.7</w:t>
      </w:r>
      <w:r w:rsidRPr="00E67E0D">
        <w:tab/>
        <w:t>Configuration Transfer Messages</w:t>
      </w:r>
      <w:bookmarkEnd w:id="4094"/>
      <w:bookmarkEnd w:id="4095"/>
    </w:p>
    <w:p w14:paraId="123E47A6" w14:textId="77777777" w:rsidR="006A1CE4" w:rsidRPr="00E67E0D" w:rsidRDefault="006A1CE4" w:rsidP="00E7499B">
      <w:pPr>
        <w:pStyle w:val="4"/>
      </w:pPr>
      <w:bookmarkStart w:id="4096" w:name="_Toc534720504"/>
      <w:bookmarkStart w:id="4097" w:name="_Toc525567516"/>
      <w:r w:rsidRPr="00E67E0D">
        <w:t>9.2.7.1</w:t>
      </w:r>
      <w:r w:rsidRPr="00E67E0D">
        <w:tab/>
        <w:t>UPLINK RAN CONFIGURATION TRANSFER</w:t>
      </w:r>
      <w:bookmarkEnd w:id="4096"/>
      <w:bookmarkEnd w:id="4097"/>
    </w:p>
    <w:p w14:paraId="7A4F77CE" w14:textId="77777777" w:rsidR="006A1CE4" w:rsidRPr="00E67E0D" w:rsidRDefault="006A1CE4" w:rsidP="00E7499B">
      <w:r w:rsidRPr="00E67E0D">
        <w:t>This message is sent by the NG-RAN node in order to transfer RAN configuration information.</w:t>
      </w:r>
    </w:p>
    <w:p w14:paraId="55B40522" w14:textId="77777777" w:rsidR="006A1CE4" w:rsidRPr="00E67E0D" w:rsidRDefault="006A1CE4" w:rsidP="00E7499B">
      <w:pPr>
        <w:rPr>
          <w:rFonts w:eastAsia="Batang"/>
        </w:rPr>
      </w:pPr>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114FA8EF" w14:textId="77777777" w:rsidTr="00E7499B">
        <w:tc>
          <w:tcPr>
            <w:tcW w:w="2160" w:type="dxa"/>
          </w:tcPr>
          <w:p w14:paraId="7635C762"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82EF93C"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0D1C2560"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0BD29EA8"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2A1D5126"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41BEE889"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53EB9F6B"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4974FC90" w14:textId="77777777" w:rsidTr="00E7499B">
        <w:tc>
          <w:tcPr>
            <w:tcW w:w="2160" w:type="dxa"/>
          </w:tcPr>
          <w:p w14:paraId="3810A33B"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7152D011"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110520E1" w14:textId="77777777" w:rsidR="006A1CE4" w:rsidRPr="00E67E0D" w:rsidRDefault="006A1CE4" w:rsidP="00E7499B">
            <w:pPr>
              <w:pStyle w:val="TAL"/>
              <w:rPr>
                <w:rFonts w:cs="Arial"/>
                <w:lang w:eastAsia="ja-JP"/>
              </w:rPr>
            </w:pPr>
          </w:p>
        </w:tc>
        <w:tc>
          <w:tcPr>
            <w:tcW w:w="1512" w:type="dxa"/>
          </w:tcPr>
          <w:p w14:paraId="0CCAFF3B" w14:textId="77777777" w:rsidR="006A1CE4" w:rsidRPr="00E67E0D" w:rsidRDefault="006A1CE4" w:rsidP="00E7499B">
            <w:pPr>
              <w:pStyle w:val="TAL"/>
              <w:rPr>
                <w:rFonts w:cs="Arial"/>
                <w:lang w:eastAsia="ja-JP"/>
              </w:rPr>
            </w:pPr>
            <w:r w:rsidRPr="00E67E0D">
              <w:rPr>
                <w:rFonts w:cs="Arial"/>
                <w:lang w:eastAsia="ja-JP"/>
              </w:rPr>
              <w:t>9.3.1.1</w:t>
            </w:r>
          </w:p>
        </w:tc>
        <w:tc>
          <w:tcPr>
            <w:tcW w:w="1728" w:type="dxa"/>
          </w:tcPr>
          <w:p w14:paraId="62AE2358" w14:textId="77777777" w:rsidR="006A1CE4" w:rsidRPr="00E67E0D" w:rsidRDefault="006A1CE4" w:rsidP="00E7499B">
            <w:pPr>
              <w:pStyle w:val="TAL"/>
              <w:rPr>
                <w:rFonts w:cs="Arial"/>
                <w:lang w:eastAsia="ja-JP"/>
              </w:rPr>
            </w:pPr>
          </w:p>
        </w:tc>
        <w:tc>
          <w:tcPr>
            <w:tcW w:w="1080" w:type="dxa"/>
          </w:tcPr>
          <w:p w14:paraId="4D8EC78D"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798A4B3B"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3439D437" w14:textId="77777777" w:rsidTr="00E7499B">
        <w:tc>
          <w:tcPr>
            <w:tcW w:w="2160" w:type="dxa"/>
          </w:tcPr>
          <w:p w14:paraId="2809E9F8" w14:textId="77777777" w:rsidR="006A1CE4" w:rsidRPr="00E67E0D" w:rsidRDefault="006A1CE4" w:rsidP="00E7499B">
            <w:pPr>
              <w:pStyle w:val="TAL"/>
              <w:rPr>
                <w:rFonts w:eastAsia="MS Mincho" w:cs="Arial"/>
                <w:lang w:eastAsia="ja-JP"/>
              </w:rPr>
            </w:pPr>
            <w:r w:rsidRPr="00E67E0D">
              <w:rPr>
                <w:rFonts w:eastAsia="Batang" w:cs="Arial"/>
                <w:bCs/>
                <w:lang w:eastAsia="ja-JP"/>
              </w:rPr>
              <w:t>SON Configuration Transfer</w:t>
            </w:r>
          </w:p>
        </w:tc>
        <w:tc>
          <w:tcPr>
            <w:tcW w:w="1080" w:type="dxa"/>
          </w:tcPr>
          <w:p w14:paraId="1F6197C7" w14:textId="77777777" w:rsidR="006A1CE4" w:rsidRPr="00E67E0D" w:rsidRDefault="006A1CE4" w:rsidP="00E7499B">
            <w:pPr>
              <w:pStyle w:val="TAL"/>
              <w:rPr>
                <w:rFonts w:eastAsia="MS Mincho" w:cs="Arial"/>
                <w:lang w:eastAsia="ja-JP"/>
              </w:rPr>
            </w:pPr>
            <w:r w:rsidRPr="00E67E0D">
              <w:rPr>
                <w:rFonts w:cs="Arial"/>
                <w:lang w:eastAsia="ja-JP"/>
              </w:rPr>
              <w:t>O</w:t>
            </w:r>
          </w:p>
        </w:tc>
        <w:tc>
          <w:tcPr>
            <w:tcW w:w="1080" w:type="dxa"/>
          </w:tcPr>
          <w:p w14:paraId="7E08681C" w14:textId="77777777" w:rsidR="006A1CE4" w:rsidRPr="00E67E0D" w:rsidRDefault="006A1CE4" w:rsidP="00E7499B">
            <w:pPr>
              <w:pStyle w:val="TAL"/>
              <w:rPr>
                <w:rFonts w:cs="Arial"/>
                <w:lang w:eastAsia="ja-JP"/>
              </w:rPr>
            </w:pPr>
          </w:p>
        </w:tc>
        <w:tc>
          <w:tcPr>
            <w:tcW w:w="1512" w:type="dxa"/>
          </w:tcPr>
          <w:p w14:paraId="238EEA91" w14:textId="77777777" w:rsidR="006A1CE4" w:rsidRPr="00E67E0D" w:rsidRDefault="006A1CE4" w:rsidP="00E7499B">
            <w:pPr>
              <w:pStyle w:val="TAL"/>
              <w:rPr>
                <w:rFonts w:cs="Arial"/>
                <w:lang w:eastAsia="ja-JP"/>
              </w:rPr>
            </w:pPr>
            <w:r w:rsidRPr="00E67E0D">
              <w:rPr>
                <w:rFonts w:cs="Arial"/>
                <w:lang w:eastAsia="ja-JP"/>
              </w:rPr>
              <w:t>9.3.3.6</w:t>
            </w:r>
          </w:p>
        </w:tc>
        <w:tc>
          <w:tcPr>
            <w:tcW w:w="1728" w:type="dxa"/>
          </w:tcPr>
          <w:p w14:paraId="3CC981D6" w14:textId="77777777" w:rsidR="006A1CE4" w:rsidRPr="00E67E0D" w:rsidRDefault="006A1CE4" w:rsidP="00E7499B">
            <w:pPr>
              <w:pStyle w:val="TAL"/>
              <w:rPr>
                <w:rFonts w:cs="Arial"/>
                <w:lang w:eastAsia="ja-JP"/>
              </w:rPr>
            </w:pPr>
          </w:p>
        </w:tc>
        <w:tc>
          <w:tcPr>
            <w:tcW w:w="1080" w:type="dxa"/>
          </w:tcPr>
          <w:p w14:paraId="1986BB52"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60CD04B1" w14:textId="77777777" w:rsidR="006A1CE4" w:rsidRPr="00E67E0D" w:rsidRDefault="006A1CE4" w:rsidP="00E7499B">
            <w:pPr>
              <w:pStyle w:val="TAL"/>
              <w:jc w:val="center"/>
              <w:rPr>
                <w:rFonts w:cs="Arial"/>
                <w:lang w:eastAsia="ja-JP"/>
              </w:rPr>
            </w:pPr>
            <w:r w:rsidRPr="00E67E0D">
              <w:rPr>
                <w:rFonts w:cs="Arial"/>
                <w:lang w:eastAsia="ja-JP"/>
              </w:rPr>
              <w:t>ignore</w:t>
            </w:r>
          </w:p>
        </w:tc>
      </w:tr>
    </w:tbl>
    <w:p w14:paraId="298F1A9F" w14:textId="77777777" w:rsidR="006A1CE4" w:rsidRPr="00E67E0D" w:rsidRDefault="006A1CE4" w:rsidP="00E7499B"/>
    <w:p w14:paraId="71FD1B07" w14:textId="77777777" w:rsidR="006A1CE4" w:rsidRPr="00E67E0D" w:rsidRDefault="006A1CE4" w:rsidP="00E7499B">
      <w:pPr>
        <w:pStyle w:val="4"/>
      </w:pPr>
      <w:bookmarkStart w:id="4098" w:name="_Toc534720505"/>
      <w:bookmarkStart w:id="4099" w:name="_Toc525567517"/>
      <w:r w:rsidRPr="00E67E0D">
        <w:t>9.2.7.2</w:t>
      </w:r>
      <w:r w:rsidRPr="00E67E0D">
        <w:tab/>
        <w:t>DOWNLINK RAN CONFIGURATION TRANSFER</w:t>
      </w:r>
      <w:bookmarkEnd w:id="4098"/>
      <w:bookmarkEnd w:id="4099"/>
    </w:p>
    <w:p w14:paraId="1602D082" w14:textId="77777777" w:rsidR="006A1CE4" w:rsidRPr="00E67E0D" w:rsidRDefault="006A1CE4" w:rsidP="00E7499B">
      <w:r w:rsidRPr="00E67E0D">
        <w:t>This message is sent by the AMF in order to transfer RAN configuration information.</w:t>
      </w:r>
    </w:p>
    <w:p w14:paraId="0505D389" w14:textId="77777777" w:rsidR="006A1CE4" w:rsidRPr="00E67E0D" w:rsidRDefault="006A1CE4" w:rsidP="00E7499B">
      <w:pPr>
        <w:rPr>
          <w:rFonts w:eastAsia="Batang"/>
        </w:rPr>
      </w:pPr>
      <w:r w:rsidRPr="00E67E0D">
        <w:t xml:space="preserve">Direction: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7D051F6C" w14:textId="77777777" w:rsidTr="00E7499B">
        <w:tc>
          <w:tcPr>
            <w:tcW w:w="2160" w:type="dxa"/>
          </w:tcPr>
          <w:p w14:paraId="4B90ED1C"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11E529CF"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1F81AD7D"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4CE94C3B"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2D1E59A3"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006192C4"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3A4826CB"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25002B34" w14:textId="77777777" w:rsidTr="00E7499B">
        <w:tc>
          <w:tcPr>
            <w:tcW w:w="2160" w:type="dxa"/>
          </w:tcPr>
          <w:p w14:paraId="48936D1E"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5ACDED8A"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291EB893" w14:textId="77777777" w:rsidR="006A1CE4" w:rsidRPr="00E67E0D" w:rsidRDefault="006A1CE4" w:rsidP="00E7499B">
            <w:pPr>
              <w:pStyle w:val="TAL"/>
              <w:rPr>
                <w:rFonts w:cs="Arial"/>
                <w:lang w:eastAsia="ja-JP"/>
              </w:rPr>
            </w:pPr>
          </w:p>
        </w:tc>
        <w:tc>
          <w:tcPr>
            <w:tcW w:w="1512" w:type="dxa"/>
          </w:tcPr>
          <w:p w14:paraId="1A9BB965" w14:textId="77777777" w:rsidR="006A1CE4" w:rsidRPr="00E67E0D" w:rsidRDefault="006A1CE4" w:rsidP="00E7499B">
            <w:pPr>
              <w:pStyle w:val="TAL"/>
              <w:rPr>
                <w:rFonts w:cs="Arial"/>
                <w:lang w:eastAsia="ja-JP"/>
              </w:rPr>
            </w:pPr>
            <w:r w:rsidRPr="00E67E0D">
              <w:rPr>
                <w:rFonts w:cs="Arial"/>
                <w:lang w:eastAsia="ja-JP"/>
              </w:rPr>
              <w:t>9.3.1.1</w:t>
            </w:r>
          </w:p>
        </w:tc>
        <w:tc>
          <w:tcPr>
            <w:tcW w:w="1728" w:type="dxa"/>
          </w:tcPr>
          <w:p w14:paraId="632410EF" w14:textId="77777777" w:rsidR="006A1CE4" w:rsidRPr="00E67E0D" w:rsidRDefault="006A1CE4" w:rsidP="00E7499B">
            <w:pPr>
              <w:pStyle w:val="TAL"/>
              <w:rPr>
                <w:rFonts w:cs="Arial"/>
                <w:lang w:eastAsia="ja-JP"/>
              </w:rPr>
            </w:pPr>
          </w:p>
        </w:tc>
        <w:tc>
          <w:tcPr>
            <w:tcW w:w="1080" w:type="dxa"/>
          </w:tcPr>
          <w:p w14:paraId="79AA9855"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20A2EA38"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45167297" w14:textId="77777777" w:rsidTr="00E7499B">
        <w:tc>
          <w:tcPr>
            <w:tcW w:w="2160" w:type="dxa"/>
          </w:tcPr>
          <w:p w14:paraId="128640F6" w14:textId="77777777" w:rsidR="006A1CE4" w:rsidRPr="00E67E0D" w:rsidRDefault="006A1CE4" w:rsidP="00E7499B">
            <w:pPr>
              <w:pStyle w:val="TAL"/>
              <w:rPr>
                <w:rFonts w:eastAsia="MS Mincho" w:cs="Arial"/>
                <w:lang w:eastAsia="ja-JP"/>
              </w:rPr>
            </w:pPr>
            <w:r w:rsidRPr="00E67E0D">
              <w:rPr>
                <w:rFonts w:eastAsia="Batang" w:cs="Arial"/>
                <w:bCs/>
                <w:lang w:eastAsia="ja-JP"/>
              </w:rPr>
              <w:t>SON Configuration Transfer</w:t>
            </w:r>
          </w:p>
        </w:tc>
        <w:tc>
          <w:tcPr>
            <w:tcW w:w="1080" w:type="dxa"/>
          </w:tcPr>
          <w:p w14:paraId="4376D364" w14:textId="77777777" w:rsidR="006A1CE4" w:rsidRPr="00E67E0D" w:rsidRDefault="006A1CE4" w:rsidP="00E7499B">
            <w:pPr>
              <w:pStyle w:val="TAL"/>
              <w:rPr>
                <w:rFonts w:eastAsia="MS Mincho" w:cs="Arial"/>
                <w:lang w:eastAsia="ja-JP"/>
              </w:rPr>
            </w:pPr>
            <w:r w:rsidRPr="00E67E0D">
              <w:rPr>
                <w:rFonts w:cs="Arial"/>
                <w:lang w:eastAsia="ja-JP"/>
              </w:rPr>
              <w:t>O</w:t>
            </w:r>
          </w:p>
        </w:tc>
        <w:tc>
          <w:tcPr>
            <w:tcW w:w="1080" w:type="dxa"/>
          </w:tcPr>
          <w:p w14:paraId="40987BBE" w14:textId="77777777" w:rsidR="006A1CE4" w:rsidRPr="00E67E0D" w:rsidRDefault="006A1CE4" w:rsidP="00E7499B">
            <w:pPr>
              <w:pStyle w:val="TAL"/>
              <w:rPr>
                <w:rFonts w:cs="Arial"/>
                <w:lang w:eastAsia="ja-JP"/>
              </w:rPr>
            </w:pPr>
          </w:p>
        </w:tc>
        <w:tc>
          <w:tcPr>
            <w:tcW w:w="1512" w:type="dxa"/>
          </w:tcPr>
          <w:p w14:paraId="34D00EC0" w14:textId="77777777" w:rsidR="006A1CE4" w:rsidRPr="00E67E0D" w:rsidRDefault="006A1CE4" w:rsidP="00E7499B">
            <w:pPr>
              <w:pStyle w:val="TAL"/>
              <w:rPr>
                <w:rFonts w:cs="Arial"/>
                <w:lang w:eastAsia="ja-JP"/>
              </w:rPr>
            </w:pPr>
            <w:r w:rsidRPr="00E67E0D">
              <w:rPr>
                <w:rFonts w:cs="Arial"/>
                <w:lang w:eastAsia="ja-JP"/>
              </w:rPr>
              <w:t>9.3.3.6</w:t>
            </w:r>
          </w:p>
        </w:tc>
        <w:tc>
          <w:tcPr>
            <w:tcW w:w="1728" w:type="dxa"/>
          </w:tcPr>
          <w:p w14:paraId="2CD2B6B7" w14:textId="77777777" w:rsidR="006A1CE4" w:rsidRPr="00E67E0D" w:rsidRDefault="006A1CE4" w:rsidP="00E7499B">
            <w:pPr>
              <w:pStyle w:val="TAL"/>
              <w:rPr>
                <w:rFonts w:cs="Arial"/>
                <w:lang w:eastAsia="ja-JP"/>
              </w:rPr>
            </w:pPr>
          </w:p>
        </w:tc>
        <w:tc>
          <w:tcPr>
            <w:tcW w:w="1080" w:type="dxa"/>
          </w:tcPr>
          <w:p w14:paraId="2AB85197"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7C1ECFCA" w14:textId="77777777" w:rsidR="006A1CE4" w:rsidRPr="00E67E0D" w:rsidRDefault="006A1CE4" w:rsidP="00E7499B">
            <w:pPr>
              <w:pStyle w:val="TAL"/>
              <w:jc w:val="center"/>
              <w:rPr>
                <w:rFonts w:cs="Arial"/>
                <w:lang w:eastAsia="ja-JP"/>
              </w:rPr>
            </w:pPr>
            <w:r w:rsidRPr="00E67E0D">
              <w:rPr>
                <w:rFonts w:cs="Arial"/>
                <w:lang w:eastAsia="ja-JP"/>
              </w:rPr>
              <w:t>ignore</w:t>
            </w:r>
          </w:p>
        </w:tc>
      </w:tr>
    </w:tbl>
    <w:p w14:paraId="0936EE97" w14:textId="77777777" w:rsidR="006A1CE4" w:rsidRPr="00E67E0D" w:rsidRDefault="006A1CE4" w:rsidP="00E7499B"/>
    <w:p w14:paraId="1B6BC144" w14:textId="77777777" w:rsidR="006A1CE4" w:rsidRPr="00E67E0D" w:rsidRDefault="006A1CE4" w:rsidP="00E7499B">
      <w:pPr>
        <w:pStyle w:val="3"/>
      </w:pPr>
      <w:bookmarkStart w:id="4100" w:name="_Toc534720506"/>
      <w:bookmarkStart w:id="4101" w:name="_Toc525567518"/>
      <w:r w:rsidRPr="00E67E0D">
        <w:t>9.2.8</w:t>
      </w:r>
      <w:r w:rsidRPr="00E67E0D">
        <w:tab/>
        <w:t>Warning Message Transmission Messages</w:t>
      </w:r>
      <w:bookmarkEnd w:id="4100"/>
      <w:bookmarkEnd w:id="4101"/>
    </w:p>
    <w:p w14:paraId="0FE22034" w14:textId="77777777" w:rsidR="006A1CE4" w:rsidRPr="00E67E0D" w:rsidRDefault="006A1CE4" w:rsidP="00E7499B">
      <w:pPr>
        <w:pStyle w:val="4"/>
      </w:pPr>
      <w:bookmarkStart w:id="4102" w:name="_Toc534720507"/>
      <w:bookmarkStart w:id="4103" w:name="_Toc525567519"/>
      <w:r w:rsidRPr="00E67E0D">
        <w:t>9.2.8.1</w:t>
      </w:r>
      <w:r w:rsidRPr="00E67E0D">
        <w:tab/>
        <w:t>WRITE-REPLACE WARNING REQUEST</w:t>
      </w:r>
      <w:bookmarkEnd w:id="4102"/>
      <w:bookmarkEnd w:id="4103"/>
    </w:p>
    <w:p w14:paraId="70FA1DD7" w14:textId="77777777" w:rsidR="006A1CE4" w:rsidRPr="00E67E0D" w:rsidRDefault="006A1CE4" w:rsidP="00E7499B">
      <w:r w:rsidRPr="00E67E0D">
        <w:t>This message is sent by the AMF to request the start or overwrite of the broadcast of a warning message.</w:t>
      </w:r>
    </w:p>
    <w:p w14:paraId="4657AEBA" w14:textId="77777777" w:rsidR="006A1CE4" w:rsidRPr="00E67E0D" w:rsidRDefault="006A1CE4" w:rsidP="00E7499B">
      <w:pPr>
        <w:rPr>
          <w:rFonts w:eastAsia="Batang"/>
        </w:rPr>
      </w:pPr>
      <w:r w:rsidRPr="00E67E0D">
        <w:t xml:space="preserve">Direction: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2CDE0E2C" w14:textId="77777777" w:rsidTr="00E7499B">
        <w:tc>
          <w:tcPr>
            <w:tcW w:w="2160" w:type="dxa"/>
          </w:tcPr>
          <w:p w14:paraId="2CD6E585"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4B2FF1E3"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095F71C0"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2D9B95E3"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44D1F5B7"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45CC3590"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462FA51C"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17E9B242" w14:textId="77777777" w:rsidTr="00E7499B">
        <w:tc>
          <w:tcPr>
            <w:tcW w:w="2160" w:type="dxa"/>
          </w:tcPr>
          <w:p w14:paraId="5DD27025"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6D252430"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44EA4318" w14:textId="77777777" w:rsidR="006A1CE4" w:rsidRPr="00E67E0D" w:rsidRDefault="006A1CE4" w:rsidP="00E7499B">
            <w:pPr>
              <w:pStyle w:val="TAL"/>
              <w:rPr>
                <w:rFonts w:cs="Arial"/>
                <w:lang w:eastAsia="ja-JP"/>
              </w:rPr>
            </w:pPr>
          </w:p>
        </w:tc>
        <w:tc>
          <w:tcPr>
            <w:tcW w:w="1512" w:type="dxa"/>
          </w:tcPr>
          <w:p w14:paraId="6A1CBAB8" w14:textId="77777777" w:rsidR="006A1CE4" w:rsidRPr="00E67E0D" w:rsidRDefault="006A1CE4" w:rsidP="00E7499B">
            <w:pPr>
              <w:pStyle w:val="TAL"/>
              <w:rPr>
                <w:rFonts w:cs="Arial"/>
                <w:lang w:eastAsia="ja-JP"/>
              </w:rPr>
            </w:pPr>
            <w:r w:rsidRPr="00E67E0D">
              <w:rPr>
                <w:rFonts w:cs="Arial"/>
                <w:lang w:eastAsia="ja-JP"/>
              </w:rPr>
              <w:t>9.3.1.1</w:t>
            </w:r>
          </w:p>
        </w:tc>
        <w:tc>
          <w:tcPr>
            <w:tcW w:w="1728" w:type="dxa"/>
          </w:tcPr>
          <w:p w14:paraId="6B341E3A" w14:textId="77777777" w:rsidR="006A1CE4" w:rsidRPr="00E67E0D" w:rsidRDefault="006A1CE4" w:rsidP="00E7499B">
            <w:pPr>
              <w:pStyle w:val="TAL"/>
              <w:rPr>
                <w:rFonts w:cs="Arial"/>
                <w:lang w:eastAsia="ja-JP"/>
              </w:rPr>
            </w:pPr>
          </w:p>
        </w:tc>
        <w:tc>
          <w:tcPr>
            <w:tcW w:w="1080" w:type="dxa"/>
          </w:tcPr>
          <w:p w14:paraId="49787ACD"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2E0BDB52"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45E4850E" w14:textId="77777777" w:rsidTr="00E7499B">
        <w:tc>
          <w:tcPr>
            <w:tcW w:w="2160" w:type="dxa"/>
          </w:tcPr>
          <w:p w14:paraId="7B683CCE" w14:textId="77777777" w:rsidR="006A1CE4" w:rsidRPr="00E67E0D" w:rsidRDefault="006A1CE4" w:rsidP="00E7499B">
            <w:pPr>
              <w:pStyle w:val="TAL"/>
              <w:rPr>
                <w:rFonts w:eastAsia="Batang" w:cs="Arial"/>
                <w:lang w:eastAsia="ja-JP"/>
              </w:rPr>
            </w:pPr>
            <w:r w:rsidRPr="00E67E0D">
              <w:rPr>
                <w:rFonts w:cs="Arial"/>
                <w:bCs/>
                <w:szCs w:val="18"/>
                <w:lang w:eastAsia="ja-JP"/>
              </w:rPr>
              <w:t>Message Identifier</w:t>
            </w:r>
          </w:p>
        </w:tc>
        <w:tc>
          <w:tcPr>
            <w:tcW w:w="1080" w:type="dxa"/>
          </w:tcPr>
          <w:p w14:paraId="68F198D4" w14:textId="77777777" w:rsidR="006A1CE4" w:rsidRPr="00E67E0D" w:rsidRDefault="006A1CE4" w:rsidP="00E7499B">
            <w:pPr>
              <w:pStyle w:val="TAL"/>
              <w:rPr>
                <w:rFonts w:cs="Arial"/>
                <w:lang w:eastAsia="ja-JP"/>
              </w:rPr>
            </w:pPr>
            <w:r w:rsidRPr="00E67E0D">
              <w:rPr>
                <w:rFonts w:cs="Arial"/>
                <w:szCs w:val="18"/>
                <w:lang w:eastAsia="ja-JP"/>
              </w:rPr>
              <w:t>M</w:t>
            </w:r>
          </w:p>
        </w:tc>
        <w:tc>
          <w:tcPr>
            <w:tcW w:w="1080" w:type="dxa"/>
          </w:tcPr>
          <w:p w14:paraId="1780EFBC" w14:textId="77777777" w:rsidR="006A1CE4" w:rsidRPr="00E67E0D" w:rsidRDefault="006A1CE4" w:rsidP="00E7499B">
            <w:pPr>
              <w:pStyle w:val="TAL"/>
              <w:rPr>
                <w:i/>
                <w:lang w:eastAsia="ja-JP"/>
              </w:rPr>
            </w:pPr>
          </w:p>
        </w:tc>
        <w:tc>
          <w:tcPr>
            <w:tcW w:w="1512" w:type="dxa"/>
          </w:tcPr>
          <w:p w14:paraId="4879B64B" w14:textId="77777777" w:rsidR="006A1CE4" w:rsidRPr="00E67E0D" w:rsidRDefault="006A1CE4" w:rsidP="00E7499B">
            <w:pPr>
              <w:pStyle w:val="TAL"/>
              <w:rPr>
                <w:lang w:eastAsia="ja-JP"/>
              </w:rPr>
            </w:pPr>
            <w:bookmarkStart w:id="4104" w:name="OLE_LINK155"/>
            <w:r w:rsidRPr="00E67E0D">
              <w:rPr>
                <w:rFonts w:cs="Arial"/>
                <w:szCs w:val="18"/>
                <w:lang w:eastAsia="ja-JP"/>
              </w:rPr>
              <w:t>9.3</w:t>
            </w:r>
            <w:bookmarkEnd w:id="4104"/>
            <w:r w:rsidRPr="00E67E0D">
              <w:rPr>
                <w:rFonts w:cs="Arial"/>
                <w:szCs w:val="18"/>
                <w:lang w:eastAsia="ja-JP"/>
              </w:rPr>
              <w:t>.1.35</w:t>
            </w:r>
          </w:p>
        </w:tc>
        <w:tc>
          <w:tcPr>
            <w:tcW w:w="1728" w:type="dxa"/>
          </w:tcPr>
          <w:p w14:paraId="00534187" w14:textId="77777777" w:rsidR="006A1CE4" w:rsidRPr="00E67E0D" w:rsidRDefault="006A1CE4" w:rsidP="00E7499B">
            <w:pPr>
              <w:pStyle w:val="TAL"/>
              <w:rPr>
                <w:lang w:eastAsia="ja-JP"/>
              </w:rPr>
            </w:pPr>
          </w:p>
        </w:tc>
        <w:tc>
          <w:tcPr>
            <w:tcW w:w="1080" w:type="dxa"/>
          </w:tcPr>
          <w:p w14:paraId="15058933" w14:textId="77777777" w:rsidR="006A1CE4" w:rsidRPr="00E67E0D" w:rsidRDefault="006A1CE4" w:rsidP="00E7499B">
            <w:pPr>
              <w:pStyle w:val="TAL"/>
              <w:jc w:val="center"/>
              <w:rPr>
                <w:lang w:eastAsia="ja-JP"/>
              </w:rPr>
            </w:pPr>
            <w:r w:rsidRPr="00E67E0D">
              <w:rPr>
                <w:rFonts w:cs="Arial"/>
                <w:szCs w:val="18"/>
                <w:lang w:eastAsia="ja-JP"/>
              </w:rPr>
              <w:t>YES</w:t>
            </w:r>
          </w:p>
        </w:tc>
        <w:tc>
          <w:tcPr>
            <w:tcW w:w="1080" w:type="dxa"/>
          </w:tcPr>
          <w:p w14:paraId="106D2301" w14:textId="77777777" w:rsidR="006A1CE4" w:rsidRPr="00E67E0D" w:rsidRDefault="006A1CE4" w:rsidP="00E7499B">
            <w:pPr>
              <w:pStyle w:val="TAL"/>
              <w:jc w:val="center"/>
              <w:rPr>
                <w:lang w:eastAsia="ja-JP"/>
              </w:rPr>
            </w:pPr>
            <w:r w:rsidRPr="00E67E0D">
              <w:rPr>
                <w:rFonts w:cs="Arial"/>
                <w:szCs w:val="18"/>
                <w:lang w:eastAsia="ja-JP"/>
              </w:rPr>
              <w:t>reject</w:t>
            </w:r>
          </w:p>
        </w:tc>
      </w:tr>
      <w:tr w:rsidR="006A1CE4" w:rsidRPr="00E67E0D" w14:paraId="1FE0A927" w14:textId="77777777" w:rsidTr="00E7499B">
        <w:tc>
          <w:tcPr>
            <w:tcW w:w="2160" w:type="dxa"/>
          </w:tcPr>
          <w:p w14:paraId="6AD1561D" w14:textId="77777777" w:rsidR="006A1CE4" w:rsidRPr="00E67E0D" w:rsidRDefault="006A1CE4" w:rsidP="00E7499B">
            <w:pPr>
              <w:pStyle w:val="TAL"/>
            </w:pPr>
            <w:r w:rsidRPr="00E67E0D">
              <w:rPr>
                <w:rFonts w:cs="Arial"/>
                <w:bCs/>
                <w:szCs w:val="18"/>
                <w:lang w:eastAsia="ja-JP"/>
              </w:rPr>
              <w:t>Serial Number</w:t>
            </w:r>
          </w:p>
        </w:tc>
        <w:tc>
          <w:tcPr>
            <w:tcW w:w="1080" w:type="dxa"/>
          </w:tcPr>
          <w:p w14:paraId="7BE17564" w14:textId="77777777" w:rsidR="006A1CE4" w:rsidRPr="00E67E0D" w:rsidRDefault="006A1CE4" w:rsidP="00E7499B">
            <w:pPr>
              <w:pStyle w:val="TAL"/>
            </w:pPr>
            <w:r w:rsidRPr="00E67E0D">
              <w:rPr>
                <w:rFonts w:cs="Arial"/>
                <w:szCs w:val="18"/>
                <w:lang w:eastAsia="ja-JP"/>
              </w:rPr>
              <w:t>M</w:t>
            </w:r>
          </w:p>
        </w:tc>
        <w:tc>
          <w:tcPr>
            <w:tcW w:w="1080" w:type="dxa"/>
          </w:tcPr>
          <w:p w14:paraId="13617C09" w14:textId="77777777" w:rsidR="006A1CE4" w:rsidRPr="00E67E0D" w:rsidRDefault="006A1CE4" w:rsidP="00E7499B">
            <w:pPr>
              <w:pStyle w:val="TAL"/>
              <w:rPr>
                <w:i/>
                <w:lang w:eastAsia="ja-JP"/>
              </w:rPr>
            </w:pPr>
          </w:p>
        </w:tc>
        <w:tc>
          <w:tcPr>
            <w:tcW w:w="1512" w:type="dxa"/>
          </w:tcPr>
          <w:p w14:paraId="1DE01EBE" w14:textId="77777777" w:rsidR="006A1CE4" w:rsidRPr="00E67E0D" w:rsidRDefault="006A1CE4" w:rsidP="00E7499B">
            <w:pPr>
              <w:pStyle w:val="TAL"/>
            </w:pPr>
            <w:bookmarkStart w:id="4105" w:name="OLE_LINK156"/>
            <w:r w:rsidRPr="00E67E0D">
              <w:rPr>
                <w:rFonts w:cs="Arial"/>
                <w:szCs w:val="18"/>
                <w:lang w:eastAsia="ja-JP"/>
              </w:rPr>
              <w:t>9.3.</w:t>
            </w:r>
            <w:bookmarkEnd w:id="4105"/>
            <w:r w:rsidRPr="00E67E0D">
              <w:rPr>
                <w:rFonts w:cs="Arial"/>
                <w:szCs w:val="18"/>
                <w:lang w:eastAsia="ja-JP"/>
              </w:rPr>
              <w:t>1.36</w:t>
            </w:r>
          </w:p>
        </w:tc>
        <w:tc>
          <w:tcPr>
            <w:tcW w:w="1728" w:type="dxa"/>
          </w:tcPr>
          <w:p w14:paraId="3A081EB7" w14:textId="77777777" w:rsidR="006A1CE4" w:rsidRPr="00E67E0D" w:rsidRDefault="006A1CE4" w:rsidP="00E7499B">
            <w:pPr>
              <w:pStyle w:val="TAL"/>
              <w:rPr>
                <w:lang w:eastAsia="ja-JP"/>
              </w:rPr>
            </w:pPr>
          </w:p>
        </w:tc>
        <w:tc>
          <w:tcPr>
            <w:tcW w:w="1080" w:type="dxa"/>
          </w:tcPr>
          <w:p w14:paraId="648F1517" w14:textId="77777777" w:rsidR="006A1CE4" w:rsidRPr="00E67E0D" w:rsidRDefault="006A1CE4" w:rsidP="00E7499B">
            <w:pPr>
              <w:pStyle w:val="TAL"/>
              <w:jc w:val="center"/>
            </w:pPr>
            <w:r w:rsidRPr="00E67E0D">
              <w:rPr>
                <w:rFonts w:cs="Arial"/>
                <w:szCs w:val="18"/>
                <w:lang w:eastAsia="ja-JP"/>
              </w:rPr>
              <w:t>YES</w:t>
            </w:r>
          </w:p>
        </w:tc>
        <w:tc>
          <w:tcPr>
            <w:tcW w:w="1080" w:type="dxa"/>
          </w:tcPr>
          <w:p w14:paraId="6028FF8D" w14:textId="77777777" w:rsidR="006A1CE4" w:rsidRPr="00E67E0D" w:rsidRDefault="006A1CE4" w:rsidP="00E7499B">
            <w:pPr>
              <w:pStyle w:val="TAL"/>
              <w:jc w:val="center"/>
            </w:pPr>
            <w:r w:rsidRPr="00E67E0D">
              <w:rPr>
                <w:rFonts w:cs="Arial"/>
                <w:szCs w:val="18"/>
                <w:lang w:eastAsia="ja-JP"/>
              </w:rPr>
              <w:t>reject</w:t>
            </w:r>
          </w:p>
        </w:tc>
      </w:tr>
      <w:tr w:rsidR="006A1CE4" w:rsidRPr="00E67E0D" w14:paraId="78F08690" w14:textId="77777777" w:rsidTr="00E7499B">
        <w:tc>
          <w:tcPr>
            <w:tcW w:w="2160" w:type="dxa"/>
          </w:tcPr>
          <w:p w14:paraId="08C60A59" w14:textId="77777777" w:rsidR="006A1CE4" w:rsidRPr="00E67E0D" w:rsidRDefault="006A1CE4" w:rsidP="00E7499B">
            <w:pPr>
              <w:pStyle w:val="TAL"/>
            </w:pPr>
            <w:r w:rsidRPr="00E67E0D">
              <w:rPr>
                <w:rFonts w:cs="Arial"/>
                <w:bCs/>
                <w:szCs w:val="18"/>
                <w:lang w:eastAsia="ja-JP"/>
              </w:rPr>
              <w:t>Warning Area List</w:t>
            </w:r>
          </w:p>
        </w:tc>
        <w:tc>
          <w:tcPr>
            <w:tcW w:w="1080" w:type="dxa"/>
          </w:tcPr>
          <w:p w14:paraId="3087AF41" w14:textId="77777777" w:rsidR="006A1CE4" w:rsidRPr="00E67E0D" w:rsidRDefault="006A1CE4" w:rsidP="00E7499B">
            <w:pPr>
              <w:pStyle w:val="TAL"/>
            </w:pPr>
            <w:r w:rsidRPr="00E67E0D">
              <w:rPr>
                <w:rFonts w:cs="Arial"/>
                <w:szCs w:val="18"/>
                <w:lang w:eastAsia="ja-JP"/>
              </w:rPr>
              <w:t>O</w:t>
            </w:r>
          </w:p>
        </w:tc>
        <w:tc>
          <w:tcPr>
            <w:tcW w:w="1080" w:type="dxa"/>
          </w:tcPr>
          <w:p w14:paraId="605B2FEC" w14:textId="77777777" w:rsidR="006A1CE4" w:rsidRPr="00E67E0D" w:rsidRDefault="006A1CE4" w:rsidP="00E7499B">
            <w:pPr>
              <w:pStyle w:val="TAL"/>
              <w:rPr>
                <w:i/>
                <w:lang w:eastAsia="ja-JP"/>
              </w:rPr>
            </w:pPr>
          </w:p>
        </w:tc>
        <w:tc>
          <w:tcPr>
            <w:tcW w:w="1512" w:type="dxa"/>
          </w:tcPr>
          <w:p w14:paraId="254A4C60" w14:textId="77777777" w:rsidR="006A1CE4" w:rsidRPr="00E67E0D" w:rsidRDefault="006A1CE4" w:rsidP="00E7499B">
            <w:pPr>
              <w:pStyle w:val="TAL"/>
            </w:pPr>
            <w:r w:rsidRPr="00E67E0D">
              <w:rPr>
                <w:rFonts w:cs="Arial"/>
                <w:szCs w:val="18"/>
                <w:lang w:eastAsia="ja-JP"/>
              </w:rPr>
              <w:t>9.3.1.37</w:t>
            </w:r>
          </w:p>
        </w:tc>
        <w:tc>
          <w:tcPr>
            <w:tcW w:w="1728" w:type="dxa"/>
          </w:tcPr>
          <w:p w14:paraId="2E60B7F9" w14:textId="77777777" w:rsidR="006A1CE4" w:rsidRPr="00E67E0D" w:rsidRDefault="006A1CE4" w:rsidP="00E7499B">
            <w:pPr>
              <w:pStyle w:val="TAL"/>
              <w:rPr>
                <w:lang w:eastAsia="ja-JP"/>
              </w:rPr>
            </w:pPr>
          </w:p>
        </w:tc>
        <w:tc>
          <w:tcPr>
            <w:tcW w:w="1080" w:type="dxa"/>
          </w:tcPr>
          <w:p w14:paraId="4F7E8EAB" w14:textId="77777777" w:rsidR="006A1CE4" w:rsidRPr="00E67E0D" w:rsidRDefault="006A1CE4" w:rsidP="00E7499B">
            <w:pPr>
              <w:pStyle w:val="TAL"/>
              <w:jc w:val="center"/>
            </w:pPr>
            <w:r w:rsidRPr="00E67E0D">
              <w:rPr>
                <w:rFonts w:cs="Arial"/>
                <w:szCs w:val="18"/>
                <w:lang w:eastAsia="ja-JP"/>
              </w:rPr>
              <w:t>YES</w:t>
            </w:r>
          </w:p>
        </w:tc>
        <w:tc>
          <w:tcPr>
            <w:tcW w:w="1080" w:type="dxa"/>
          </w:tcPr>
          <w:p w14:paraId="45340D56" w14:textId="77777777" w:rsidR="006A1CE4" w:rsidRPr="00E67E0D" w:rsidRDefault="006A1CE4" w:rsidP="00E7499B">
            <w:pPr>
              <w:pStyle w:val="TAL"/>
              <w:jc w:val="center"/>
            </w:pPr>
            <w:r w:rsidRPr="00E67E0D">
              <w:rPr>
                <w:rFonts w:cs="Arial"/>
                <w:szCs w:val="18"/>
                <w:lang w:eastAsia="ja-JP"/>
              </w:rPr>
              <w:t>ignore</w:t>
            </w:r>
          </w:p>
        </w:tc>
      </w:tr>
      <w:tr w:rsidR="006A1CE4" w:rsidRPr="00E67E0D" w14:paraId="5F32BB76" w14:textId="77777777" w:rsidTr="00E7499B">
        <w:tc>
          <w:tcPr>
            <w:tcW w:w="2160" w:type="dxa"/>
          </w:tcPr>
          <w:p w14:paraId="3E6738D9" w14:textId="77777777" w:rsidR="006A1CE4" w:rsidRPr="00E67E0D" w:rsidRDefault="006A1CE4" w:rsidP="00E7499B">
            <w:pPr>
              <w:pStyle w:val="TAL"/>
            </w:pPr>
            <w:r w:rsidRPr="00E67E0D">
              <w:rPr>
                <w:rFonts w:cs="Arial"/>
                <w:szCs w:val="18"/>
                <w:lang w:eastAsia="ja-JP"/>
              </w:rPr>
              <w:t>Repetition Period</w:t>
            </w:r>
          </w:p>
        </w:tc>
        <w:tc>
          <w:tcPr>
            <w:tcW w:w="1080" w:type="dxa"/>
          </w:tcPr>
          <w:p w14:paraId="18FCC476" w14:textId="77777777" w:rsidR="006A1CE4" w:rsidRPr="00E67E0D" w:rsidRDefault="006A1CE4" w:rsidP="00E7499B">
            <w:pPr>
              <w:pStyle w:val="TAL"/>
            </w:pPr>
            <w:r w:rsidRPr="00E67E0D">
              <w:rPr>
                <w:rFonts w:cs="Arial"/>
                <w:szCs w:val="18"/>
                <w:lang w:eastAsia="ja-JP"/>
              </w:rPr>
              <w:t>M</w:t>
            </w:r>
          </w:p>
        </w:tc>
        <w:tc>
          <w:tcPr>
            <w:tcW w:w="1080" w:type="dxa"/>
          </w:tcPr>
          <w:p w14:paraId="34099E5C" w14:textId="77777777" w:rsidR="006A1CE4" w:rsidRPr="00E67E0D" w:rsidRDefault="006A1CE4" w:rsidP="00E7499B">
            <w:pPr>
              <w:pStyle w:val="TAL"/>
              <w:rPr>
                <w:i/>
                <w:lang w:eastAsia="ja-JP"/>
              </w:rPr>
            </w:pPr>
          </w:p>
        </w:tc>
        <w:tc>
          <w:tcPr>
            <w:tcW w:w="1512" w:type="dxa"/>
          </w:tcPr>
          <w:p w14:paraId="700D11CD" w14:textId="77777777" w:rsidR="006A1CE4" w:rsidRPr="00E67E0D" w:rsidRDefault="006A1CE4" w:rsidP="00E7499B">
            <w:pPr>
              <w:pStyle w:val="TAL"/>
            </w:pPr>
            <w:r w:rsidRPr="00E67E0D">
              <w:rPr>
                <w:rFonts w:cs="Arial"/>
                <w:szCs w:val="18"/>
                <w:lang w:eastAsia="ja-JP"/>
              </w:rPr>
              <w:t>9.3.1.49</w:t>
            </w:r>
          </w:p>
        </w:tc>
        <w:tc>
          <w:tcPr>
            <w:tcW w:w="1728" w:type="dxa"/>
          </w:tcPr>
          <w:p w14:paraId="4070D245" w14:textId="77777777" w:rsidR="006A1CE4" w:rsidRPr="00E67E0D" w:rsidRDefault="006A1CE4" w:rsidP="00E7499B">
            <w:pPr>
              <w:pStyle w:val="TAL"/>
              <w:rPr>
                <w:lang w:eastAsia="ja-JP"/>
              </w:rPr>
            </w:pPr>
          </w:p>
        </w:tc>
        <w:tc>
          <w:tcPr>
            <w:tcW w:w="1080" w:type="dxa"/>
          </w:tcPr>
          <w:p w14:paraId="433F7104" w14:textId="77777777" w:rsidR="006A1CE4" w:rsidRPr="00E67E0D" w:rsidRDefault="006A1CE4" w:rsidP="00E7499B">
            <w:pPr>
              <w:pStyle w:val="TAL"/>
              <w:jc w:val="center"/>
            </w:pPr>
            <w:r w:rsidRPr="00E67E0D">
              <w:rPr>
                <w:rFonts w:cs="Arial"/>
                <w:szCs w:val="18"/>
                <w:lang w:eastAsia="ja-JP"/>
              </w:rPr>
              <w:t>YES</w:t>
            </w:r>
          </w:p>
        </w:tc>
        <w:tc>
          <w:tcPr>
            <w:tcW w:w="1080" w:type="dxa"/>
          </w:tcPr>
          <w:p w14:paraId="73DF7905" w14:textId="77777777" w:rsidR="006A1CE4" w:rsidRPr="00E67E0D" w:rsidRDefault="006A1CE4" w:rsidP="00E7499B">
            <w:pPr>
              <w:pStyle w:val="TAL"/>
              <w:jc w:val="center"/>
            </w:pPr>
            <w:r w:rsidRPr="00E67E0D">
              <w:rPr>
                <w:rFonts w:cs="Arial"/>
                <w:szCs w:val="18"/>
                <w:lang w:eastAsia="ja-JP"/>
              </w:rPr>
              <w:t>reject</w:t>
            </w:r>
          </w:p>
        </w:tc>
      </w:tr>
      <w:tr w:rsidR="006A1CE4" w:rsidRPr="00E67E0D" w14:paraId="19ACB41C" w14:textId="77777777" w:rsidTr="00E7499B">
        <w:tc>
          <w:tcPr>
            <w:tcW w:w="2160" w:type="dxa"/>
          </w:tcPr>
          <w:p w14:paraId="384E8771" w14:textId="77777777" w:rsidR="006A1CE4" w:rsidRPr="00E67E0D" w:rsidRDefault="006A1CE4" w:rsidP="00E7499B">
            <w:pPr>
              <w:pStyle w:val="TAL"/>
            </w:pPr>
            <w:r w:rsidRPr="00E67E0D">
              <w:rPr>
                <w:rFonts w:cs="Arial"/>
                <w:szCs w:val="18"/>
                <w:lang w:eastAsia="ja-JP"/>
              </w:rPr>
              <w:t>Number of Broadcasts Requested</w:t>
            </w:r>
          </w:p>
        </w:tc>
        <w:tc>
          <w:tcPr>
            <w:tcW w:w="1080" w:type="dxa"/>
          </w:tcPr>
          <w:p w14:paraId="37AED145" w14:textId="77777777" w:rsidR="006A1CE4" w:rsidRPr="00E67E0D" w:rsidRDefault="006A1CE4" w:rsidP="00E7499B">
            <w:pPr>
              <w:pStyle w:val="TAL"/>
            </w:pPr>
            <w:r w:rsidRPr="00E67E0D">
              <w:rPr>
                <w:rFonts w:cs="Arial"/>
                <w:szCs w:val="18"/>
                <w:lang w:eastAsia="ja-JP"/>
              </w:rPr>
              <w:t>M</w:t>
            </w:r>
          </w:p>
        </w:tc>
        <w:tc>
          <w:tcPr>
            <w:tcW w:w="1080" w:type="dxa"/>
          </w:tcPr>
          <w:p w14:paraId="489F0807" w14:textId="77777777" w:rsidR="006A1CE4" w:rsidRPr="00E67E0D" w:rsidRDefault="006A1CE4" w:rsidP="00E7499B">
            <w:pPr>
              <w:pStyle w:val="TAL"/>
              <w:rPr>
                <w:i/>
                <w:lang w:eastAsia="ja-JP"/>
              </w:rPr>
            </w:pPr>
          </w:p>
        </w:tc>
        <w:tc>
          <w:tcPr>
            <w:tcW w:w="1512" w:type="dxa"/>
          </w:tcPr>
          <w:p w14:paraId="1803C4B8" w14:textId="77777777" w:rsidR="006A1CE4" w:rsidRPr="00E67E0D" w:rsidRDefault="006A1CE4" w:rsidP="00E7499B">
            <w:pPr>
              <w:pStyle w:val="TAL"/>
            </w:pPr>
            <w:r w:rsidRPr="00E67E0D">
              <w:rPr>
                <w:rFonts w:cs="Arial"/>
                <w:szCs w:val="18"/>
                <w:lang w:eastAsia="ja-JP"/>
              </w:rPr>
              <w:t>9.3.1.38</w:t>
            </w:r>
          </w:p>
        </w:tc>
        <w:tc>
          <w:tcPr>
            <w:tcW w:w="1728" w:type="dxa"/>
          </w:tcPr>
          <w:p w14:paraId="639E87F4" w14:textId="77777777" w:rsidR="006A1CE4" w:rsidRPr="00E67E0D" w:rsidRDefault="006A1CE4" w:rsidP="00E7499B">
            <w:pPr>
              <w:pStyle w:val="TAL"/>
              <w:rPr>
                <w:lang w:eastAsia="ja-JP"/>
              </w:rPr>
            </w:pPr>
          </w:p>
        </w:tc>
        <w:tc>
          <w:tcPr>
            <w:tcW w:w="1080" w:type="dxa"/>
          </w:tcPr>
          <w:p w14:paraId="53D295EC" w14:textId="77777777" w:rsidR="006A1CE4" w:rsidRPr="00E67E0D" w:rsidRDefault="006A1CE4" w:rsidP="00E7499B">
            <w:pPr>
              <w:pStyle w:val="TAL"/>
              <w:jc w:val="center"/>
            </w:pPr>
            <w:r w:rsidRPr="00E67E0D">
              <w:rPr>
                <w:rFonts w:cs="Arial"/>
                <w:szCs w:val="18"/>
                <w:lang w:eastAsia="ja-JP"/>
              </w:rPr>
              <w:t>YES</w:t>
            </w:r>
          </w:p>
        </w:tc>
        <w:tc>
          <w:tcPr>
            <w:tcW w:w="1080" w:type="dxa"/>
          </w:tcPr>
          <w:p w14:paraId="50CE695B" w14:textId="77777777" w:rsidR="006A1CE4" w:rsidRPr="00E67E0D" w:rsidRDefault="006A1CE4" w:rsidP="00E7499B">
            <w:pPr>
              <w:pStyle w:val="TAL"/>
              <w:jc w:val="center"/>
            </w:pPr>
            <w:r w:rsidRPr="00E67E0D">
              <w:rPr>
                <w:rFonts w:cs="Arial"/>
                <w:szCs w:val="18"/>
                <w:lang w:eastAsia="ja-JP"/>
              </w:rPr>
              <w:t>reject</w:t>
            </w:r>
          </w:p>
        </w:tc>
      </w:tr>
      <w:tr w:rsidR="006A1CE4" w:rsidRPr="00E67E0D" w14:paraId="7F5AC6F1" w14:textId="77777777" w:rsidTr="00E7499B">
        <w:tc>
          <w:tcPr>
            <w:tcW w:w="2160" w:type="dxa"/>
          </w:tcPr>
          <w:p w14:paraId="118646CE" w14:textId="77777777" w:rsidR="006A1CE4" w:rsidRPr="00E67E0D" w:rsidRDefault="006A1CE4" w:rsidP="00E7499B">
            <w:pPr>
              <w:pStyle w:val="TAL"/>
              <w:rPr>
                <w:rFonts w:eastAsia="Batang" w:cs="Arial"/>
                <w:lang w:eastAsia="ja-JP"/>
              </w:rPr>
            </w:pPr>
            <w:r w:rsidRPr="00E67E0D">
              <w:rPr>
                <w:rFonts w:cs="Arial"/>
                <w:szCs w:val="18"/>
                <w:lang w:eastAsia="ja-JP"/>
              </w:rPr>
              <w:t>Warning Type</w:t>
            </w:r>
          </w:p>
        </w:tc>
        <w:tc>
          <w:tcPr>
            <w:tcW w:w="1080" w:type="dxa"/>
          </w:tcPr>
          <w:p w14:paraId="6756FBE4" w14:textId="77777777" w:rsidR="006A1CE4" w:rsidRPr="00E67E0D" w:rsidRDefault="006A1CE4" w:rsidP="00E7499B">
            <w:pPr>
              <w:pStyle w:val="TAL"/>
              <w:rPr>
                <w:rFonts w:cs="Arial"/>
                <w:lang w:eastAsia="ja-JP"/>
              </w:rPr>
            </w:pPr>
            <w:r w:rsidRPr="00E67E0D">
              <w:rPr>
                <w:rFonts w:cs="Arial"/>
                <w:szCs w:val="18"/>
                <w:lang w:eastAsia="ja-JP"/>
              </w:rPr>
              <w:t>O</w:t>
            </w:r>
          </w:p>
        </w:tc>
        <w:tc>
          <w:tcPr>
            <w:tcW w:w="1080" w:type="dxa"/>
          </w:tcPr>
          <w:p w14:paraId="0F0A365E" w14:textId="77777777" w:rsidR="006A1CE4" w:rsidRPr="00E67E0D" w:rsidRDefault="006A1CE4" w:rsidP="00E7499B">
            <w:pPr>
              <w:pStyle w:val="TAL"/>
              <w:rPr>
                <w:i/>
                <w:lang w:eastAsia="ja-JP"/>
              </w:rPr>
            </w:pPr>
          </w:p>
        </w:tc>
        <w:tc>
          <w:tcPr>
            <w:tcW w:w="1512" w:type="dxa"/>
          </w:tcPr>
          <w:p w14:paraId="15D47424" w14:textId="77777777" w:rsidR="006A1CE4" w:rsidRPr="00E67E0D" w:rsidRDefault="006A1CE4" w:rsidP="00E7499B">
            <w:pPr>
              <w:pStyle w:val="TAL"/>
            </w:pPr>
            <w:r w:rsidRPr="00E67E0D">
              <w:rPr>
                <w:rFonts w:cs="Arial"/>
                <w:szCs w:val="18"/>
                <w:lang w:eastAsia="ja-JP"/>
              </w:rPr>
              <w:t>9.3.1.39</w:t>
            </w:r>
          </w:p>
        </w:tc>
        <w:tc>
          <w:tcPr>
            <w:tcW w:w="1728" w:type="dxa"/>
          </w:tcPr>
          <w:p w14:paraId="12784134" w14:textId="77777777" w:rsidR="006A1CE4" w:rsidRPr="00E67E0D" w:rsidRDefault="006A1CE4" w:rsidP="00E7499B">
            <w:pPr>
              <w:pStyle w:val="TAL"/>
              <w:rPr>
                <w:rFonts w:cs="Arial"/>
              </w:rPr>
            </w:pPr>
          </w:p>
        </w:tc>
        <w:tc>
          <w:tcPr>
            <w:tcW w:w="1080" w:type="dxa"/>
          </w:tcPr>
          <w:p w14:paraId="2A6A1D3E" w14:textId="77777777" w:rsidR="006A1CE4" w:rsidRPr="00E67E0D" w:rsidRDefault="006A1CE4" w:rsidP="00E7499B">
            <w:pPr>
              <w:pStyle w:val="TAL"/>
              <w:jc w:val="center"/>
              <w:rPr>
                <w:rFonts w:cs="Arial"/>
              </w:rPr>
            </w:pPr>
            <w:r w:rsidRPr="00E67E0D">
              <w:rPr>
                <w:rFonts w:cs="Arial"/>
                <w:szCs w:val="18"/>
                <w:lang w:eastAsia="ja-JP"/>
              </w:rPr>
              <w:t>YES</w:t>
            </w:r>
          </w:p>
        </w:tc>
        <w:tc>
          <w:tcPr>
            <w:tcW w:w="1080" w:type="dxa"/>
          </w:tcPr>
          <w:p w14:paraId="43F09396" w14:textId="77777777" w:rsidR="006A1CE4" w:rsidRPr="00E67E0D" w:rsidRDefault="006A1CE4" w:rsidP="00E7499B">
            <w:pPr>
              <w:pStyle w:val="TAL"/>
              <w:jc w:val="center"/>
              <w:rPr>
                <w:rFonts w:cs="Arial"/>
              </w:rPr>
            </w:pPr>
            <w:r w:rsidRPr="00E67E0D">
              <w:rPr>
                <w:rFonts w:cs="Arial"/>
                <w:szCs w:val="18"/>
                <w:lang w:eastAsia="ja-JP"/>
              </w:rPr>
              <w:t>ignore</w:t>
            </w:r>
          </w:p>
        </w:tc>
      </w:tr>
      <w:tr w:rsidR="006A1CE4" w:rsidRPr="00E67E0D" w14:paraId="2F8F5E06" w14:textId="77777777" w:rsidTr="00E7499B">
        <w:tc>
          <w:tcPr>
            <w:tcW w:w="2160" w:type="dxa"/>
          </w:tcPr>
          <w:p w14:paraId="588F0981" w14:textId="77777777" w:rsidR="006A1CE4" w:rsidRPr="00E67E0D" w:rsidRDefault="006A1CE4" w:rsidP="00E7499B">
            <w:pPr>
              <w:pStyle w:val="TAL"/>
              <w:rPr>
                <w:rFonts w:eastAsia="Batang" w:cs="Arial"/>
                <w:b/>
              </w:rPr>
            </w:pPr>
            <w:r w:rsidRPr="00E67E0D">
              <w:rPr>
                <w:rFonts w:cs="Arial"/>
                <w:szCs w:val="18"/>
                <w:lang w:eastAsia="ja-JP"/>
              </w:rPr>
              <w:t>Warning Security Information</w:t>
            </w:r>
          </w:p>
        </w:tc>
        <w:tc>
          <w:tcPr>
            <w:tcW w:w="1080" w:type="dxa"/>
          </w:tcPr>
          <w:p w14:paraId="026C80BE" w14:textId="77777777" w:rsidR="006A1CE4" w:rsidRPr="00E67E0D" w:rsidRDefault="006A1CE4" w:rsidP="00E7499B">
            <w:pPr>
              <w:pStyle w:val="TAL"/>
            </w:pPr>
            <w:r w:rsidRPr="00E67E0D">
              <w:rPr>
                <w:rFonts w:cs="Arial"/>
                <w:szCs w:val="18"/>
                <w:lang w:eastAsia="ja-JP"/>
              </w:rPr>
              <w:t>O</w:t>
            </w:r>
          </w:p>
        </w:tc>
        <w:tc>
          <w:tcPr>
            <w:tcW w:w="1080" w:type="dxa"/>
          </w:tcPr>
          <w:p w14:paraId="1793BB90" w14:textId="77777777" w:rsidR="006A1CE4" w:rsidRPr="00E67E0D" w:rsidRDefault="006A1CE4" w:rsidP="00E7499B">
            <w:pPr>
              <w:pStyle w:val="TAL"/>
              <w:rPr>
                <w:i/>
                <w:lang w:eastAsia="ja-JP"/>
              </w:rPr>
            </w:pPr>
          </w:p>
        </w:tc>
        <w:tc>
          <w:tcPr>
            <w:tcW w:w="1512" w:type="dxa"/>
          </w:tcPr>
          <w:p w14:paraId="198F422F" w14:textId="77777777" w:rsidR="006A1CE4" w:rsidRPr="00E67E0D" w:rsidRDefault="006A1CE4" w:rsidP="00E7499B">
            <w:pPr>
              <w:pStyle w:val="TAL"/>
            </w:pPr>
            <w:r w:rsidRPr="00E67E0D">
              <w:rPr>
                <w:rFonts w:cs="Arial"/>
                <w:szCs w:val="18"/>
                <w:lang w:eastAsia="ja-JP"/>
              </w:rPr>
              <w:t>9.3.1.40</w:t>
            </w:r>
          </w:p>
        </w:tc>
        <w:tc>
          <w:tcPr>
            <w:tcW w:w="1728" w:type="dxa"/>
          </w:tcPr>
          <w:p w14:paraId="27EAB867" w14:textId="77777777" w:rsidR="006A1CE4" w:rsidRPr="00E67E0D" w:rsidRDefault="006A1CE4" w:rsidP="00E7499B">
            <w:pPr>
              <w:pStyle w:val="TAL"/>
            </w:pPr>
          </w:p>
        </w:tc>
        <w:tc>
          <w:tcPr>
            <w:tcW w:w="1080" w:type="dxa"/>
          </w:tcPr>
          <w:p w14:paraId="72B10B26" w14:textId="77777777" w:rsidR="006A1CE4" w:rsidRPr="00E67E0D" w:rsidRDefault="006A1CE4" w:rsidP="00E7499B">
            <w:pPr>
              <w:pStyle w:val="TAL"/>
              <w:jc w:val="center"/>
            </w:pPr>
            <w:r w:rsidRPr="00E67E0D">
              <w:rPr>
                <w:rFonts w:cs="Arial"/>
                <w:szCs w:val="18"/>
                <w:lang w:eastAsia="ja-JP"/>
              </w:rPr>
              <w:t>YES</w:t>
            </w:r>
          </w:p>
        </w:tc>
        <w:tc>
          <w:tcPr>
            <w:tcW w:w="1080" w:type="dxa"/>
          </w:tcPr>
          <w:p w14:paraId="0D05B8CE" w14:textId="77777777" w:rsidR="006A1CE4" w:rsidRPr="00E67E0D" w:rsidRDefault="006A1CE4" w:rsidP="00E7499B">
            <w:pPr>
              <w:pStyle w:val="TAL"/>
              <w:jc w:val="center"/>
            </w:pPr>
            <w:r w:rsidRPr="00E67E0D">
              <w:rPr>
                <w:rFonts w:cs="Arial"/>
                <w:szCs w:val="18"/>
                <w:lang w:eastAsia="ja-JP"/>
              </w:rPr>
              <w:t>ignore</w:t>
            </w:r>
          </w:p>
        </w:tc>
      </w:tr>
      <w:tr w:rsidR="006A1CE4" w:rsidRPr="00E67E0D" w14:paraId="633CE9E4" w14:textId="77777777" w:rsidTr="00E7499B">
        <w:tc>
          <w:tcPr>
            <w:tcW w:w="2160" w:type="dxa"/>
          </w:tcPr>
          <w:p w14:paraId="2A16E5F2" w14:textId="77777777" w:rsidR="006A1CE4" w:rsidRPr="00E67E0D" w:rsidRDefault="006A1CE4" w:rsidP="00E7499B">
            <w:pPr>
              <w:pStyle w:val="TAL"/>
              <w:rPr>
                <w:rFonts w:eastAsia="Batang" w:cs="Arial"/>
                <w:b/>
              </w:rPr>
            </w:pPr>
            <w:r w:rsidRPr="00E67E0D">
              <w:rPr>
                <w:rFonts w:cs="Arial"/>
                <w:szCs w:val="18"/>
                <w:lang w:eastAsia="ja-JP"/>
              </w:rPr>
              <w:t>Data Coding Scheme</w:t>
            </w:r>
          </w:p>
        </w:tc>
        <w:tc>
          <w:tcPr>
            <w:tcW w:w="1080" w:type="dxa"/>
          </w:tcPr>
          <w:p w14:paraId="4B803F9E" w14:textId="77777777" w:rsidR="006A1CE4" w:rsidRPr="00E67E0D" w:rsidRDefault="006A1CE4" w:rsidP="00E7499B">
            <w:pPr>
              <w:pStyle w:val="TAL"/>
            </w:pPr>
            <w:r w:rsidRPr="00E67E0D">
              <w:rPr>
                <w:rFonts w:cs="Arial"/>
                <w:szCs w:val="18"/>
                <w:lang w:eastAsia="ja-JP"/>
              </w:rPr>
              <w:t>O</w:t>
            </w:r>
          </w:p>
        </w:tc>
        <w:tc>
          <w:tcPr>
            <w:tcW w:w="1080" w:type="dxa"/>
          </w:tcPr>
          <w:p w14:paraId="12156DE9" w14:textId="77777777" w:rsidR="006A1CE4" w:rsidRPr="00E67E0D" w:rsidRDefault="006A1CE4" w:rsidP="00E7499B">
            <w:pPr>
              <w:pStyle w:val="TAL"/>
              <w:rPr>
                <w:i/>
                <w:lang w:eastAsia="ja-JP"/>
              </w:rPr>
            </w:pPr>
          </w:p>
        </w:tc>
        <w:tc>
          <w:tcPr>
            <w:tcW w:w="1512" w:type="dxa"/>
          </w:tcPr>
          <w:p w14:paraId="5B26517E" w14:textId="77777777" w:rsidR="006A1CE4" w:rsidRPr="00E67E0D" w:rsidRDefault="006A1CE4" w:rsidP="00E7499B">
            <w:pPr>
              <w:pStyle w:val="TAL"/>
            </w:pPr>
            <w:r w:rsidRPr="00E67E0D">
              <w:rPr>
                <w:rFonts w:cs="Arial"/>
                <w:szCs w:val="18"/>
                <w:lang w:eastAsia="ja-JP"/>
              </w:rPr>
              <w:t>9.3.1.41</w:t>
            </w:r>
          </w:p>
        </w:tc>
        <w:tc>
          <w:tcPr>
            <w:tcW w:w="1728" w:type="dxa"/>
          </w:tcPr>
          <w:p w14:paraId="68114469" w14:textId="77777777" w:rsidR="006A1CE4" w:rsidRPr="00E67E0D" w:rsidRDefault="006A1CE4" w:rsidP="00E7499B">
            <w:pPr>
              <w:pStyle w:val="TAL"/>
            </w:pPr>
          </w:p>
        </w:tc>
        <w:tc>
          <w:tcPr>
            <w:tcW w:w="1080" w:type="dxa"/>
          </w:tcPr>
          <w:p w14:paraId="797A50B9" w14:textId="77777777" w:rsidR="006A1CE4" w:rsidRPr="00E67E0D" w:rsidRDefault="006A1CE4" w:rsidP="00E7499B">
            <w:pPr>
              <w:pStyle w:val="TAL"/>
              <w:jc w:val="center"/>
            </w:pPr>
            <w:r w:rsidRPr="00E67E0D">
              <w:rPr>
                <w:rFonts w:cs="Arial"/>
                <w:szCs w:val="18"/>
                <w:lang w:eastAsia="ja-JP"/>
              </w:rPr>
              <w:t>YES</w:t>
            </w:r>
          </w:p>
        </w:tc>
        <w:tc>
          <w:tcPr>
            <w:tcW w:w="1080" w:type="dxa"/>
          </w:tcPr>
          <w:p w14:paraId="6477CE94" w14:textId="77777777" w:rsidR="006A1CE4" w:rsidRPr="00E67E0D" w:rsidRDefault="006A1CE4" w:rsidP="00E7499B">
            <w:pPr>
              <w:pStyle w:val="TAL"/>
              <w:jc w:val="center"/>
            </w:pPr>
            <w:r w:rsidRPr="00E67E0D">
              <w:rPr>
                <w:rFonts w:cs="Arial"/>
                <w:szCs w:val="18"/>
                <w:lang w:eastAsia="ja-JP"/>
              </w:rPr>
              <w:t>ignore</w:t>
            </w:r>
          </w:p>
        </w:tc>
      </w:tr>
      <w:tr w:rsidR="006A1CE4" w:rsidRPr="00E67E0D" w14:paraId="1DB321C0" w14:textId="77777777" w:rsidTr="00E7499B">
        <w:tc>
          <w:tcPr>
            <w:tcW w:w="2160" w:type="dxa"/>
          </w:tcPr>
          <w:p w14:paraId="32E5BFC6" w14:textId="77777777" w:rsidR="006A1CE4" w:rsidRPr="00E67E0D" w:rsidRDefault="006A1CE4" w:rsidP="00E7499B">
            <w:pPr>
              <w:pStyle w:val="TAL"/>
              <w:rPr>
                <w:rFonts w:eastAsia="Batang" w:cs="Arial"/>
              </w:rPr>
            </w:pPr>
            <w:r w:rsidRPr="00E67E0D">
              <w:rPr>
                <w:rFonts w:cs="Arial"/>
                <w:szCs w:val="18"/>
                <w:lang w:eastAsia="ja-JP"/>
              </w:rPr>
              <w:t>Warning Message Contents</w:t>
            </w:r>
          </w:p>
        </w:tc>
        <w:tc>
          <w:tcPr>
            <w:tcW w:w="1080" w:type="dxa"/>
          </w:tcPr>
          <w:p w14:paraId="32FAD0A5" w14:textId="77777777" w:rsidR="006A1CE4" w:rsidRPr="00E67E0D" w:rsidRDefault="006A1CE4" w:rsidP="00E7499B">
            <w:pPr>
              <w:pStyle w:val="TAL"/>
            </w:pPr>
            <w:r w:rsidRPr="00E67E0D">
              <w:rPr>
                <w:rFonts w:cs="Arial"/>
                <w:szCs w:val="18"/>
                <w:lang w:eastAsia="ja-JP"/>
              </w:rPr>
              <w:t>O</w:t>
            </w:r>
          </w:p>
        </w:tc>
        <w:tc>
          <w:tcPr>
            <w:tcW w:w="1080" w:type="dxa"/>
          </w:tcPr>
          <w:p w14:paraId="5B2308E1" w14:textId="77777777" w:rsidR="006A1CE4" w:rsidRPr="00E67E0D" w:rsidRDefault="006A1CE4" w:rsidP="00E7499B">
            <w:pPr>
              <w:pStyle w:val="TAL"/>
              <w:rPr>
                <w:i/>
                <w:lang w:eastAsia="ja-JP"/>
              </w:rPr>
            </w:pPr>
          </w:p>
        </w:tc>
        <w:tc>
          <w:tcPr>
            <w:tcW w:w="1512" w:type="dxa"/>
          </w:tcPr>
          <w:p w14:paraId="6A188FC1" w14:textId="77777777" w:rsidR="006A1CE4" w:rsidRPr="00E67E0D" w:rsidRDefault="006A1CE4" w:rsidP="00E7499B">
            <w:pPr>
              <w:pStyle w:val="TAL"/>
            </w:pPr>
            <w:r w:rsidRPr="00E67E0D">
              <w:rPr>
                <w:rFonts w:cs="Arial"/>
                <w:szCs w:val="18"/>
                <w:lang w:eastAsia="ja-JP"/>
              </w:rPr>
              <w:t>9.3.1.42</w:t>
            </w:r>
          </w:p>
        </w:tc>
        <w:tc>
          <w:tcPr>
            <w:tcW w:w="1728" w:type="dxa"/>
          </w:tcPr>
          <w:p w14:paraId="4B4FCE28" w14:textId="77777777" w:rsidR="006A1CE4" w:rsidRPr="00E67E0D" w:rsidRDefault="006A1CE4" w:rsidP="00E7499B">
            <w:pPr>
              <w:pStyle w:val="TAL"/>
            </w:pPr>
          </w:p>
        </w:tc>
        <w:tc>
          <w:tcPr>
            <w:tcW w:w="1080" w:type="dxa"/>
          </w:tcPr>
          <w:p w14:paraId="4FA4B5B6" w14:textId="77777777" w:rsidR="006A1CE4" w:rsidRPr="00E67E0D" w:rsidRDefault="006A1CE4" w:rsidP="00E7499B">
            <w:pPr>
              <w:pStyle w:val="TAL"/>
              <w:jc w:val="center"/>
            </w:pPr>
            <w:r w:rsidRPr="00E67E0D">
              <w:rPr>
                <w:rFonts w:cs="Arial"/>
                <w:szCs w:val="18"/>
                <w:lang w:eastAsia="ja-JP"/>
              </w:rPr>
              <w:t>YES</w:t>
            </w:r>
          </w:p>
        </w:tc>
        <w:tc>
          <w:tcPr>
            <w:tcW w:w="1080" w:type="dxa"/>
          </w:tcPr>
          <w:p w14:paraId="7CDBF782" w14:textId="77777777" w:rsidR="006A1CE4" w:rsidRPr="00E67E0D" w:rsidRDefault="006A1CE4" w:rsidP="00E7499B">
            <w:pPr>
              <w:pStyle w:val="TAL"/>
              <w:jc w:val="center"/>
            </w:pPr>
            <w:r w:rsidRPr="00E67E0D">
              <w:rPr>
                <w:rFonts w:cs="Arial"/>
                <w:szCs w:val="18"/>
                <w:lang w:eastAsia="ja-JP"/>
              </w:rPr>
              <w:t>ignore</w:t>
            </w:r>
          </w:p>
        </w:tc>
      </w:tr>
      <w:tr w:rsidR="006A1CE4" w:rsidRPr="00E67E0D" w14:paraId="279F4224" w14:textId="77777777" w:rsidTr="00E7499B">
        <w:tc>
          <w:tcPr>
            <w:tcW w:w="2160" w:type="dxa"/>
          </w:tcPr>
          <w:p w14:paraId="7C228F66" w14:textId="77777777" w:rsidR="006A1CE4" w:rsidRPr="00E67E0D" w:rsidRDefault="006A1CE4" w:rsidP="00E7499B">
            <w:pPr>
              <w:pStyle w:val="TAL"/>
              <w:rPr>
                <w:rFonts w:eastAsia="Batang" w:cs="Arial"/>
              </w:rPr>
            </w:pPr>
            <w:bookmarkStart w:id="4106" w:name="OLE_LINK161"/>
            <w:r w:rsidRPr="00E67E0D">
              <w:rPr>
                <w:rFonts w:cs="Arial"/>
                <w:szCs w:val="18"/>
                <w:lang w:eastAsia="ja-JP"/>
              </w:rPr>
              <w:t>Concurrent Warning Message Indicator</w:t>
            </w:r>
            <w:bookmarkEnd w:id="4106"/>
          </w:p>
        </w:tc>
        <w:tc>
          <w:tcPr>
            <w:tcW w:w="1080" w:type="dxa"/>
          </w:tcPr>
          <w:p w14:paraId="54E4354A" w14:textId="77777777" w:rsidR="006A1CE4" w:rsidRPr="00E67E0D" w:rsidRDefault="006A1CE4" w:rsidP="00E7499B">
            <w:pPr>
              <w:pStyle w:val="TAL"/>
            </w:pPr>
            <w:r w:rsidRPr="00E67E0D">
              <w:rPr>
                <w:rFonts w:cs="Arial"/>
                <w:szCs w:val="18"/>
                <w:lang w:eastAsia="ja-JP"/>
              </w:rPr>
              <w:t>O</w:t>
            </w:r>
          </w:p>
        </w:tc>
        <w:tc>
          <w:tcPr>
            <w:tcW w:w="1080" w:type="dxa"/>
          </w:tcPr>
          <w:p w14:paraId="51DD2DD3" w14:textId="77777777" w:rsidR="006A1CE4" w:rsidRPr="00E67E0D" w:rsidRDefault="006A1CE4" w:rsidP="00E7499B">
            <w:pPr>
              <w:pStyle w:val="TAL"/>
              <w:rPr>
                <w:i/>
                <w:lang w:eastAsia="ja-JP"/>
              </w:rPr>
            </w:pPr>
          </w:p>
        </w:tc>
        <w:tc>
          <w:tcPr>
            <w:tcW w:w="1512" w:type="dxa"/>
          </w:tcPr>
          <w:p w14:paraId="2D33DE9B" w14:textId="77777777" w:rsidR="006A1CE4" w:rsidRPr="00E67E0D" w:rsidRDefault="006A1CE4" w:rsidP="00E7499B">
            <w:pPr>
              <w:pStyle w:val="TAL"/>
            </w:pPr>
            <w:r w:rsidRPr="00E67E0D">
              <w:rPr>
                <w:rFonts w:cs="Arial"/>
                <w:szCs w:val="18"/>
                <w:lang w:eastAsia="ja-JP"/>
              </w:rPr>
              <w:t>9.3.1.46</w:t>
            </w:r>
          </w:p>
        </w:tc>
        <w:tc>
          <w:tcPr>
            <w:tcW w:w="1728" w:type="dxa"/>
          </w:tcPr>
          <w:p w14:paraId="39EFA9D0" w14:textId="77777777" w:rsidR="006A1CE4" w:rsidRPr="00E67E0D" w:rsidRDefault="006A1CE4" w:rsidP="00E7499B">
            <w:pPr>
              <w:pStyle w:val="TAL"/>
            </w:pPr>
          </w:p>
        </w:tc>
        <w:tc>
          <w:tcPr>
            <w:tcW w:w="1080" w:type="dxa"/>
          </w:tcPr>
          <w:p w14:paraId="3A5271AC" w14:textId="77777777" w:rsidR="006A1CE4" w:rsidRPr="00E67E0D" w:rsidRDefault="006A1CE4" w:rsidP="00E7499B">
            <w:pPr>
              <w:pStyle w:val="TAL"/>
              <w:jc w:val="center"/>
            </w:pPr>
            <w:r w:rsidRPr="00E67E0D">
              <w:rPr>
                <w:rFonts w:cs="Arial"/>
                <w:szCs w:val="18"/>
                <w:lang w:eastAsia="ja-JP"/>
              </w:rPr>
              <w:t>YES</w:t>
            </w:r>
          </w:p>
        </w:tc>
        <w:tc>
          <w:tcPr>
            <w:tcW w:w="1080" w:type="dxa"/>
          </w:tcPr>
          <w:p w14:paraId="07DF968D" w14:textId="77777777" w:rsidR="006A1CE4" w:rsidRPr="00E67E0D" w:rsidRDefault="006A1CE4" w:rsidP="00E7499B">
            <w:pPr>
              <w:pStyle w:val="TAL"/>
              <w:jc w:val="center"/>
            </w:pPr>
            <w:r w:rsidRPr="00E67E0D">
              <w:rPr>
                <w:rFonts w:cs="Arial"/>
                <w:szCs w:val="18"/>
                <w:lang w:eastAsia="ja-JP"/>
              </w:rPr>
              <w:t>reject</w:t>
            </w:r>
          </w:p>
        </w:tc>
      </w:tr>
      <w:tr w:rsidR="006A1CE4" w:rsidRPr="00E67E0D" w14:paraId="2C0D6DAE" w14:textId="77777777" w:rsidTr="00E7499B">
        <w:trPr>
          <w:ins w:id="4107" w:author="Issam" w:date="2019-02-12T23:38:00Z"/>
        </w:trPr>
        <w:tc>
          <w:tcPr>
            <w:tcW w:w="2160" w:type="dxa"/>
          </w:tcPr>
          <w:p w14:paraId="23B92B48" w14:textId="77777777" w:rsidR="006A1CE4" w:rsidRPr="00E67E0D" w:rsidRDefault="006A1CE4" w:rsidP="00E7499B">
            <w:pPr>
              <w:pStyle w:val="TAL"/>
              <w:rPr>
                <w:ins w:id="4108" w:author="Issam" w:date="2019-02-12T23:38:00Z"/>
                <w:rFonts w:cs="Arial"/>
                <w:szCs w:val="18"/>
                <w:lang w:eastAsia="ja-JP"/>
              </w:rPr>
            </w:pPr>
            <w:ins w:id="4109" w:author="Issam" w:date="2019-02-12T23:38:00Z">
              <w:r w:rsidRPr="00E67E0D">
                <w:rPr>
                  <w:rFonts w:cs="Arial"/>
                  <w:lang w:eastAsia="ja-JP"/>
                </w:rPr>
                <w:t>Warning Area Coordinates</w:t>
              </w:r>
            </w:ins>
          </w:p>
        </w:tc>
        <w:tc>
          <w:tcPr>
            <w:tcW w:w="1080" w:type="dxa"/>
          </w:tcPr>
          <w:p w14:paraId="11BE3895" w14:textId="77777777" w:rsidR="006A1CE4" w:rsidRPr="00E67E0D" w:rsidRDefault="006A1CE4" w:rsidP="00E7499B">
            <w:pPr>
              <w:pStyle w:val="TAL"/>
              <w:rPr>
                <w:ins w:id="4110" w:author="Issam" w:date="2019-02-12T23:38:00Z"/>
                <w:rFonts w:cs="Arial"/>
                <w:szCs w:val="18"/>
                <w:lang w:eastAsia="ja-JP"/>
              </w:rPr>
            </w:pPr>
            <w:ins w:id="4111" w:author="Issam" w:date="2019-02-12T23:38:00Z">
              <w:r w:rsidRPr="00E67E0D">
                <w:rPr>
                  <w:rFonts w:cs="Arial"/>
                  <w:lang w:eastAsia="ja-JP"/>
                </w:rPr>
                <w:t>O</w:t>
              </w:r>
            </w:ins>
          </w:p>
        </w:tc>
        <w:tc>
          <w:tcPr>
            <w:tcW w:w="1080" w:type="dxa"/>
          </w:tcPr>
          <w:p w14:paraId="498D7449" w14:textId="77777777" w:rsidR="006A1CE4" w:rsidRPr="00E67E0D" w:rsidRDefault="006A1CE4" w:rsidP="00E7499B">
            <w:pPr>
              <w:pStyle w:val="TAL"/>
              <w:rPr>
                <w:ins w:id="4112" w:author="Issam" w:date="2019-02-12T23:38:00Z"/>
                <w:i/>
                <w:lang w:eastAsia="ja-JP"/>
              </w:rPr>
            </w:pPr>
          </w:p>
        </w:tc>
        <w:tc>
          <w:tcPr>
            <w:tcW w:w="1512" w:type="dxa"/>
          </w:tcPr>
          <w:p w14:paraId="52B2EB49" w14:textId="77777777" w:rsidR="006A1CE4" w:rsidRPr="00E67E0D" w:rsidRDefault="006A1CE4" w:rsidP="00E7499B">
            <w:pPr>
              <w:pStyle w:val="TAL"/>
              <w:rPr>
                <w:ins w:id="4113" w:author="Issam" w:date="2019-02-12T23:38:00Z"/>
                <w:rFonts w:cs="Arial"/>
                <w:szCs w:val="18"/>
                <w:lang w:eastAsia="ja-JP"/>
              </w:rPr>
            </w:pPr>
            <w:ins w:id="4114" w:author="Issam" w:date="2019-02-12T23:38:00Z">
              <w:r w:rsidRPr="00E67E0D">
                <w:rPr>
                  <w:rFonts w:cs="Arial"/>
                  <w:lang w:eastAsia="ja-JP"/>
                </w:rPr>
                <w:t>9.3.1.112</w:t>
              </w:r>
            </w:ins>
          </w:p>
        </w:tc>
        <w:tc>
          <w:tcPr>
            <w:tcW w:w="1728" w:type="dxa"/>
          </w:tcPr>
          <w:p w14:paraId="34F93666" w14:textId="77777777" w:rsidR="006A1CE4" w:rsidRPr="00E67E0D" w:rsidRDefault="006A1CE4" w:rsidP="00E7499B">
            <w:pPr>
              <w:pStyle w:val="TAL"/>
              <w:rPr>
                <w:ins w:id="4115" w:author="Issam" w:date="2019-02-12T23:38:00Z"/>
              </w:rPr>
            </w:pPr>
          </w:p>
        </w:tc>
        <w:tc>
          <w:tcPr>
            <w:tcW w:w="1080" w:type="dxa"/>
          </w:tcPr>
          <w:p w14:paraId="57A8A997" w14:textId="77777777" w:rsidR="006A1CE4" w:rsidRPr="00E67E0D" w:rsidRDefault="006A1CE4" w:rsidP="00E7499B">
            <w:pPr>
              <w:pStyle w:val="TAL"/>
              <w:jc w:val="center"/>
              <w:rPr>
                <w:ins w:id="4116" w:author="Issam" w:date="2019-02-12T23:38:00Z"/>
                <w:rFonts w:cs="Arial"/>
                <w:szCs w:val="18"/>
                <w:lang w:eastAsia="ja-JP"/>
              </w:rPr>
            </w:pPr>
            <w:ins w:id="4117" w:author="Issam" w:date="2019-02-12T23:38:00Z">
              <w:r w:rsidRPr="00E67E0D">
                <w:rPr>
                  <w:rFonts w:cs="Arial"/>
                  <w:lang w:eastAsia="ja-JP"/>
                </w:rPr>
                <w:t>YES</w:t>
              </w:r>
            </w:ins>
          </w:p>
        </w:tc>
        <w:tc>
          <w:tcPr>
            <w:tcW w:w="1080" w:type="dxa"/>
          </w:tcPr>
          <w:p w14:paraId="7C7EEB15" w14:textId="77777777" w:rsidR="006A1CE4" w:rsidRPr="00E67E0D" w:rsidRDefault="006A1CE4" w:rsidP="00E7499B">
            <w:pPr>
              <w:pStyle w:val="TAL"/>
              <w:jc w:val="center"/>
              <w:rPr>
                <w:ins w:id="4118" w:author="Issam" w:date="2019-02-12T23:38:00Z"/>
                <w:rFonts w:cs="Arial"/>
                <w:szCs w:val="18"/>
                <w:lang w:eastAsia="ja-JP"/>
              </w:rPr>
            </w:pPr>
            <w:ins w:id="4119" w:author="Issam" w:date="2019-02-12T23:38:00Z">
              <w:r w:rsidRPr="00E67E0D">
                <w:rPr>
                  <w:rFonts w:cs="Arial"/>
                  <w:lang w:eastAsia="ja-JP"/>
                </w:rPr>
                <w:t>ignore</w:t>
              </w:r>
            </w:ins>
          </w:p>
        </w:tc>
      </w:tr>
    </w:tbl>
    <w:p w14:paraId="1A35792A" w14:textId="77777777" w:rsidR="006A1CE4" w:rsidRPr="00E67E0D" w:rsidRDefault="006A1CE4" w:rsidP="00E7499B"/>
    <w:p w14:paraId="107608A4" w14:textId="77777777" w:rsidR="006A1CE4" w:rsidRPr="00E67E0D" w:rsidRDefault="006A1CE4" w:rsidP="00E7499B">
      <w:pPr>
        <w:pStyle w:val="4"/>
      </w:pPr>
      <w:bookmarkStart w:id="4120" w:name="_Toc534720508"/>
      <w:bookmarkStart w:id="4121" w:name="_Toc525567520"/>
      <w:r w:rsidRPr="00E67E0D">
        <w:t>9.2.8.2</w:t>
      </w:r>
      <w:r w:rsidRPr="00E67E0D">
        <w:tab/>
        <w:t>WRITE-REPLACE WARNING RESPONSE</w:t>
      </w:r>
      <w:bookmarkEnd w:id="4120"/>
      <w:bookmarkEnd w:id="4121"/>
    </w:p>
    <w:p w14:paraId="1B3640E4" w14:textId="77777777" w:rsidR="006A1CE4" w:rsidRPr="00E67E0D" w:rsidRDefault="006A1CE4" w:rsidP="00E7499B">
      <w:r w:rsidRPr="00E67E0D">
        <w:t>This message is sent by the NG-RAN node to acknowledge the AMF on the start or overwrite request of a warning message.</w:t>
      </w:r>
    </w:p>
    <w:p w14:paraId="0B641EFB" w14:textId="77777777" w:rsidR="006A1CE4" w:rsidRPr="00E67E0D" w:rsidRDefault="006A1CE4" w:rsidP="00E7499B">
      <w:pPr>
        <w:rPr>
          <w:rFonts w:eastAsia="Batang"/>
        </w:rPr>
      </w:pPr>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67F5B7A8" w14:textId="77777777" w:rsidTr="00E7499B">
        <w:tc>
          <w:tcPr>
            <w:tcW w:w="2160" w:type="dxa"/>
          </w:tcPr>
          <w:p w14:paraId="1B0546D9"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347BA722"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06C794F4"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31AA00B3"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61E9A55F"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5B7A1F40"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770DD01C"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4316A5B6" w14:textId="77777777" w:rsidTr="00E7499B">
        <w:tc>
          <w:tcPr>
            <w:tcW w:w="2160" w:type="dxa"/>
          </w:tcPr>
          <w:p w14:paraId="5893A10A" w14:textId="77777777" w:rsidR="006A1CE4" w:rsidRPr="00E67E0D" w:rsidRDefault="006A1CE4" w:rsidP="00E7499B">
            <w:pPr>
              <w:pStyle w:val="TAL"/>
              <w:rPr>
                <w:rFonts w:cs="Arial"/>
                <w:lang w:eastAsia="ja-JP"/>
              </w:rPr>
            </w:pPr>
            <w:r w:rsidRPr="00E67E0D">
              <w:rPr>
                <w:rFonts w:cs="Arial"/>
                <w:szCs w:val="18"/>
                <w:lang w:eastAsia="ja-JP"/>
              </w:rPr>
              <w:t>Message Type</w:t>
            </w:r>
          </w:p>
        </w:tc>
        <w:tc>
          <w:tcPr>
            <w:tcW w:w="1080" w:type="dxa"/>
          </w:tcPr>
          <w:p w14:paraId="3295E3E3" w14:textId="77777777" w:rsidR="006A1CE4" w:rsidRPr="00E67E0D" w:rsidRDefault="006A1CE4" w:rsidP="00E7499B">
            <w:pPr>
              <w:pStyle w:val="TAL"/>
              <w:rPr>
                <w:rFonts w:cs="Arial"/>
                <w:lang w:eastAsia="ja-JP"/>
              </w:rPr>
            </w:pPr>
            <w:r w:rsidRPr="00E67E0D">
              <w:rPr>
                <w:rFonts w:cs="Arial"/>
                <w:szCs w:val="18"/>
                <w:lang w:eastAsia="ja-JP"/>
              </w:rPr>
              <w:t>M</w:t>
            </w:r>
          </w:p>
        </w:tc>
        <w:tc>
          <w:tcPr>
            <w:tcW w:w="1080" w:type="dxa"/>
          </w:tcPr>
          <w:p w14:paraId="3B543A7B" w14:textId="77777777" w:rsidR="006A1CE4" w:rsidRPr="00E67E0D" w:rsidRDefault="006A1CE4" w:rsidP="00E7499B">
            <w:pPr>
              <w:pStyle w:val="TAL"/>
              <w:rPr>
                <w:rFonts w:cs="Arial"/>
                <w:lang w:eastAsia="ja-JP"/>
              </w:rPr>
            </w:pPr>
          </w:p>
        </w:tc>
        <w:tc>
          <w:tcPr>
            <w:tcW w:w="1512" w:type="dxa"/>
          </w:tcPr>
          <w:p w14:paraId="2954514F" w14:textId="77777777" w:rsidR="006A1CE4" w:rsidRPr="00E67E0D" w:rsidRDefault="006A1CE4" w:rsidP="00E7499B">
            <w:pPr>
              <w:pStyle w:val="TAL"/>
              <w:rPr>
                <w:rFonts w:cs="Arial"/>
                <w:lang w:eastAsia="ja-JP"/>
              </w:rPr>
            </w:pPr>
            <w:r w:rsidRPr="00E67E0D">
              <w:rPr>
                <w:rFonts w:cs="Arial"/>
                <w:szCs w:val="18"/>
                <w:lang w:eastAsia="ja-JP"/>
              </w:rPr>
              <w:t>9.3.1.1</w:t>
            </w:r>
          </w:p>
        </w:tc>
        <w:tc>
          <w:tcPr>
            <w:tcW w:w="1728" w:type="dxa"/>
          </w:tcPr>
          <w:p w14:paraId="22C00843" w14:textId="77777777" w:rsidR="006A1CE4" w:rsidRPr="00E67E0D" w:rsidRDefault="006A1CE4" w:rsidP="00E7499B">
            <w:pPr>
              <w:pStyle w:val="TAL"/>
              <w:rPr>
                <w:rFonts w:cs="Arial"/>
                <w:lang w:eastAsia="ja-JP"/>
              </w:rPr>
            </w:pPr>
          </w:p>
        </w:tc>
        <w:tc>
          <w:tcPr>
            <w:tcW w:w="1080" w:type="dxa"/>
          </w:tcPr>
          <w:p w14:paraId="3C09AD89" w14:textId="77777777" w:rsidR="006A1CE4" w:rsidRPr="00E67E0D" w:rsidRDefault="006A1CE4" w:rsidP="00E7499B">
            <w:pPr>
              <w:pStyle w:val="TAL"/>
              <w:jc w:val="center"/>
              <w:rPr>
                <w:rFonts w:cs="Arial"/>
                <w:lang w:eastAsia="ja-JP"/>
              </w:rPr>
            </w:pPr>
            <w:r w:rsidRPr="00E67E0D">
              <w:rPr>
                <w:rFonts w:cs="Arial"/>
                <w:szCs w:val="18"/>
                <w:lang w:eastAsia="ja-JP"/>
              </w:rPr>
              <w:t>YES</w:t>
            </w:r>
          </w:p>
        </w:tc>
        <w:tc>
          <w:tcPr>
            <w:tcW w:w="1080" w:type="dxa"/>
          </w:tcPr>
          <w:p w14:paraId="5A532747" w14:textId="77777777" w:rsidR="006A1CE4" w:rsidRPr="00E67E0D" w:rsidRDefault="006A1CE4" w:rsidP="00E7499B">
            <w:pPr>
              <w:pStyle w:val="TAL"/>
              <w:jc w:val="center"/>
              <w:rPr>
                <w:rFonts w:cs="Arial"/>
                <w:lang w:eastAsia="ja-JP"/>
              </w:rPr>
            </w:pPr>
            <w:r w:rsidRPr="00E67E0D">
              <w:rPr>
                <w:rFonts w:cs="Arial"/>
                <w:szCs w:val="18"/>
                <w:lang w:eastAsia="ja-JP"/>
              </w:rPr>
              <w:t>reject</w:t>
            </w:r>
          </w:p>
        </w:tc>
      </w:tr>
      <w:tr w:rsidR="006A1CE4" w:rsidRPr="00E67E0D" w14:paraId="4FABA7C3" w14:textId="77777777" w:rsidTr="00E7499B">
        <w:tc>
          <w:tcPr>
            <w:tcW w:w="2160" w:type="dxa"/>
          </w:tcPr>
          <w:p w14:paraId="56E00591" w14:textId="77777777" w:rsidR="006A1CE4" w:rsidRPr="00E67E0D" w:rsidRDefault="006A1CE4" w:rsidP="00E7499B">
            <w:pPr>
              <w:pStyle w:val="TAL"/>
              <w:rPr>
                <w:rFonts w:eastAsia="Batang" w:cs="Arial"/>
                <w:lang w:eastAsia="ja-JP"/>
              </w:rPr>
            </w:pPr>
            <w:r w:rsidRPr="00E67E0D">
              <w:rPr>
                <w:rFonts w:cs="Arial"/>
                <w:bCs/>
                <w:szCs w:val="18"/>
                <w:lang w:eastAsia="ja-JP"/>
              </w:rPr>
              <w:t>Message Identifier</w:t>
            </w:r>
          </w:p>
        </w:tc>
        <w:tc>
          <w:tcPr>
            <w:tcW w:w="1080" w:type="dxa"/>
          </w:tcPr>
          <w:p w14:paraId="6B426C55" w14:textId="77777777" w:rsidR="006A1CE4" w:rsidRPr="00E67E0D" w:rsidRDefault="006A1CE4" w:rsidP="00E7499B">
            <w:pPr>
              <w:pStyle w:val="TAL"/>
              <w:rPr>
                <w:rFonts w:cs="Arial"/>
                <w:lang w:eastAsia="ja-JP"/>
              </w:rPr>
            </w:pPr>
            <w:r w:rsidRPr="00E67E0D">
              <w:rPr>
                <w:rFonts w:cs="Arial"/>
                <w:szCs w:val="18"/>
                <w:lang w:eastAsia="ja-JP"/>
              </w:rPr>
              <w:t>M</w:t>
            </w:r>
          </w:p>
        </w:tc>
        <w:tc>
          <w:tcPr>
            <w:tcW w:w="1080" w:type="dxa"/>
          </w:tcPr>
          <w:p w14:paraId="6E42DEDB" w14:textId="77777777" w:rsidR="006A1CE4" w:rsidRPr="00E67E0D" w:rsidRDefault="006A1CE4" w:rsidP="00E7499B">
            <w:pPr>
              <w:pStyle w:val="TAL"/>
              <w:rPr>
                <w:i/>
                <w:lang w:eastAsia="ja-JP"/>
              </w:rPr>
            </w:pPr>
          </w:p>
        </w:tc>
        <w:tc>
          <w:tcPr>
            <w:tcW w:w="1512" w:type="dxa"/>
          </w:tcPr>
          <w:p w14:paraId="166C59A5" w14:textId="77777777" w:rsidR="006A1CE4" w:rsidRPr="00E67E0D" w:rsidRDefault="006A1CE4" w:rsidP="00E7499B">
            <w:pPr>
              <w:pStyle w:val="TAL"/>
              <w:rPr>
                <w:lang w:eastAsia="ja-JP"/>
              </w:rPr>
            </w:pPr>
            <w:bookmarkStart w:id="4122" w:name="OLE_LINK164"/>
            <w:r w:rsidRPr="00E67E0D">
              <w:rPr>
                <w:rFonts w:cs="Arial"/>
                <w:szCs w:val="18"/>
                <w:lang w:eastAsia="ja-JP"/>
              </w:rPr>
              <w:t>9.3.</w:t>
            </w:r>
            <w:bookmarkEnd w:id="4122"/>
            <w:r w:rsidRPr="00E67E0D">
              <w:rPr>
                <w:rFonts w:cs="Arial"/>
                <w:szCs w:val="18"/>
                <w:lang w:eastAsia="ja-JP"/>
              </w:rPr>
              <w:t>1.35</w:t>
            </w:r>
          </w:p>
        </w:tc>
        <w:tc>
          <w:tcPr>
            <w:tcW w:w="1728" w:type="dxa"/>
          </w:tcPr>
          <w:p w14:paraId="55B7B993" w14:textId="77777777" w:rsidR="006A1CE4" w:rsidRPr="00E67E0D" w:rsidRDefault="006A1CE4" w:rsidP="00E7499B">
            <w:pPr>
              <w:pStyle w:val="TAL"/>
              <w:rPr>
                <w:lang w:eastAsia="ja-JP"/>
              </w:rPr>
            </w:pPr>
          </w:p>
        </w:tc>
        <w:tc>
          <w:tcPr>
            <w:tcW w:w="1080" w:type="dxa"/>
          </w:tcPr>
          <w:p w14:paraId="045723CF" w14:textId="77777777" w:rsidR="006A1CE4" w:rsidRPr="00E67E0D" w:rsidRDefault="006A1CE4" w:rsidP="00E7499B">
            <w:pPr>
              <w:pStyle w:val="TAL"/>
              <w:jc w:val="center"/>
              <w:rPr>
                <w:lang w:eastAsia="ja-JP"/>
              </w:rPr>
            </w:pPr>
            <w:r w:rsidRPr="00E67E0D">
              <w:rPr>
                <w:rFonts w:cs="Arial"/>
                <w:szCs w:val="18"/>
                <w:lang w:eastAsia="ja-JP"/>
              </w:rPr>
              <w:t>YES</w:t>
            </w:r>
          </w:p>
        </w:tc>
        <w:tc>
          <w:tcPr>
            <w:tcW w:w="1080" w:type="dxa"/>
          </w:tcPr>
          <w:p w14:paraId="1E0562CA" w14:textId="77777777" w:rsidR="006A1CE4" w:rsidRPr="00E67E0D" w:rsidRDefault="006A1CE4" w:rsidP="00E7499B">
            <w:pPr>
              <w:pStyle w:val="TAL"/>
              <w:jc w:val="center"/>
              <w:rPr>
                <w:lang w:eastAsia="ja-JP"/>
              </w:rPr>
            </w:pPr>
            <w:r w:rsidRPr="00E67E0D">
              <w:rPr>
                <w:rFonts w:cs="Arial"/>
                <w:szCs w:val="18"/>
                <w:lang w:eastAsia="ja-JP"/>
              </w:rPr>
              <w:t>reject</w:t>
            </w:r>
          </w:p>
        </w:tc>
      </w:tr>
      <w:tr w:rsidR="006A1CE4" w:rsidRPr="00E67E0D" w14:paraId="0C963262" w14:textId="77777777" w:rsidTr="00E7499B">
        <w:tc>
          <w:tcPr>
            <w:tcW w:w="2160" w:type="dxa"/>
          </w:tcPr>
          <w:p w14:paraId="074FCF84" w14:textId="77777777" w:rsidR="006A1CE4" w:rsidRPr="00E67E0D" w:rsidRDefault="006A1CE4" w:rsidP="00E7499B">
            <w:pPr>
              <w:pStyle w:val="TAL"/>
            </w:pPr>
            <w:r w:rsidRPr="00E67E0D">
              <w:rPr>
                <w:rFonts w:cs="Arial"/>
                <w:szCs w:val="18"/>
                <w:lang w:eastAsia="ja-JP"/>
              </w:rPr>
              <w:t>Serial Number</w:t>
            </w:r>
          </w:p>
        </w:tc>
        <w:tc>
          <w:tcPr>
            <w:tcW w:w="1080" w:type="dxa"/>
          </w:tcPr>
          <w:p w14:paraId="1BD8AF1B" w14:textId="77777777" w:rsidR="006A1CE4" w:rsidRPr="00E67E0D" w:rsidRDefault="006A1CE4" w:rsidP="00E7499B">
            <w:pPr>
              <w:pStyle w:val="TAL"/>
            </w:pPr>
            <w:r w:rsidRPr="00E67E0D">
              <w:rPr>
                <w:rFonts w:cs="Arial"/>
                <w:szCs w:val="18"/>
                <w:lang w:eastAsia="ja-JP"/>
              </w:rPr>
              <w:t>M</w:t>
            </w:r>
          </w:p>
        </w:tc>
        <w:tc>
          <w:tcPr>
            <w:tcW w:w="1080" w:type="dxa"/>
          </w:tcPr>
          <w:p w14:paraId="62C26278" w14:textId="77777777" w:rsidR="006A1CE4" w:rsidRPr="00E67E0D" w:rsidRDefault="006A1CE4" w:rsidP="00E7499B">
            <w:pPr>
              <w:pStyle w:val="TAL"/>
              <w:rPr>
                <w:i/>
                <w:lang w:eastAsia="ja-JP"/>
              </w:rPr>
            </w:pPr>
          </w:p>
        </w:tc>
        <w:tc>
          <w:tcPr>
            <w:tcW w:w="1512" w:type="dxa"/>
          </w:tcPr>
          <w:p w14:paraId="56487042" w14:textId="77777777" w:rsidR="006A1CE4" w:rsidRPr="00E67E0D" w:rsidRDefault="006A1CE4" w:rsidP="00E7499B">
            <w:pPr>
              <w:pStyle w:val="TAL"/>
            </w:pPr>
            <w:r w:rsidRPr="00E67E0D">
              <w:rPr>
                <w:rFonts w:cs="Arial"/>
                <w:szCs w:val="18"/>
                <w:lang w:eastAsia="ja-JP"/>
              </w:rPr>
              <w:t>9.3.1.36</w:t>
            </w:r>
          </w:p>
        </w:tc>
        <w:tc>
          <w:tcPr>
            <w:tcW w:w="1728" w:type="dxa"/>
          </w:tcPr>
          <w:p w14:paraId="34076593" w14:textId="77777777" w:rsidR="006A1CE4" w:rsidRPr="00E67E0D" w:rsidRDefault="006A1CE4" w:rsidP="00E7499B">
            <w:pPr>
              <w:pStyle w:val="TAL"/>
              <w:rPr>
                <w:lang w:eastAsia="ja-JP"/>
              </w:rPr>
            </w:pPr>
          </w:p>
        </w:tc>
        <w:tc>
          <w:tcPr>
            <w:tcW w:w="1080" w:type="dxa"/>
          </w:tcPr>
          <w:p w14:paraId="1AD08AD3" w14:textId="77777777" w:rsidR="006A1CE4" w:rsidRPr="00E67E0D" w:rsidRDefault="006A1CE4" w:rsidP="00E7499B">
            <w:pPr>
              <w:pStyle w:val="TAL"/>
              <w:jc w:val="center"/>
            </w:pPr>
            <w:r w:rsidRPr="00E67E0D">
              <w:rPr>
                <w:rFonts w:cs="Arial"/>
                <w:szCs w:val="18"/>
                <w:lang w:eastAsia="ja-JP"/>
              </w:rPr>
              <w:t>YES</w:t>
            </w:r>
          </w:p>
        </w:tc>
        <w:tc>
          <w:tcPr>
            <w:tcW w:w="1080" w:type="dxa"/>
          </w:tcPr>
          <w:p w14:paraId="4D6A92FF" w14:textId="77777777" w:rsidR="006A1CE4" w:rsidRPr="00E67E0D" w:rsidRDefault="006A1CE4" w:rsidP="00E7499B">
            <w:pPr>
              <w:pStyle w:val="TAL"/>
              <w:jc w:val="center"/>
            </w:pPr>
            <w:r w:rsidRPr="00E67E0D">
              <w:rPr>
                <w:rFonts w:cs="Arial"/>
                <w:szCs w:val="18"/>
                <w:lang w:eastAsia="ja-JP"/>
              </w:rPr>
              <w:t>reject</w:t>
            </w:r>
          </w:p>
        </w:tc>
      </w:tr>
      <w:tr w:rsidR="006A1CE4" w:rsidRPr="00E67E0D" w14:paraId="742EA2CF" w14:textId="77777777" w:rsidTr="00E7499B">
        <w:tc>
          <w:tcPr>
            <w:tcW w:w="2160" w:type="dxa"/>
          </w:tcPr>
          <w:p w14:paraId="791782BC" w14:textId="77777777" w:rsidR="006A1CE4" w:rsidRPr="00E67E0D" w:rsidRDefault="006A1CE4" w:rsidP="00E7499B">
            <w:pPr>
              <w:pStyle w:val="TAL"/>
            </w:pPr>
            <w:r w:rsidRPr="00E67E0D">
              <w:rPr>
                <w:rFonts w:cs="Arial"/>
                <w:szCs w:val="18"/>
                <w:lang w:eastAsia="ja-JP"/>
              </w:rPr>
              <w:t>Broadcast Completed Area List</w:t>
            </w:r>
          </w:p>
        </w:tc>
        <w:tc>
          <w:tcPr>
            <w:tcW w:w="1080" w:type="dxa"/>
          </w:tcPr>
          <w:p w14:paraId="15FF5BCA" w14:textId="77777777" w:rsidR="006A1CE4" w:rsidRPr="00E67E0D" w:rsidRDefault="006A1CE4" w:rsidP="00E7499B">
            <w:pPr>
              <w:pStyle w:val="TAL"/>
            </w:pPr>
            <w:r w:rsidRPr="00E67E0D">
              <w:rPr>
                <w:rFonts w:cs="Arial"/>
                <w:szCs w:val="18"/>
                <w:lang w:eastAsia="ja-JP"/>
              </w:rPr>
              <w:t>O</w:t>
            </w:r>
          </w:p>
        </w:tc>
        <w:tc>
          <w:tcPr>
            <w:tcW w:w="1080" w:type="dxa"/>
          </w:tcPr>
          <w:p w14:paraId="007100AB" w14:textId="77777777" w:rsidR="006A1CE4" w:rsidRPr="00E67E0D" w:rsidRDefault="006A1CE4" w:rsidP="00E7499B">
            <w:pPr>
              <w:pStyle w:val="TAL"/>
              <w:rPr>
                <w:i/>
                <w:lang w:eastAsia="ja-JP"/>
              </w:rPr>
            </w:pPr>
          </w:p>
        </w:tc>
        <w:tc>
          <w:tcPr>
            <w:tcW w:w="1512" w:type="dxa"/>
          </w:tcPr>
          <w:p w14:paraId="0A336103" w14:textId="77777777" w:rsidR="006A1CE4" w:rsidRPr="00E67E0D" w:rsidRDefault="006A1CE4" w:rsidP="00E7499B">
            <w:pPr>
              <w:pStyle w:val="TAL"/>
            </w:pPr>
            <w:r w:rsidRPr="00E67E0D">
              <w:rPr>
                <w:rFonts w:cs="Arial"/>
                <w:szCs w:val="18"/>
                <w:lang w:eastAsia="ja-JP"/>
              </w:rPr>
              <w:t>9.3.1.43</w:t>
            </w:r>
          </w:p>
        </w:tc>
        <w:tc>
          <w:tcPr>
            <w:tcW w:w="1728" w:type="dxa"/>
          </w:tcPr>
          <w:p w14:paraId="701D6F1A" w14:textId="77777777" w:rsidR="006A1CE4" w:rsidRPr="00E67E0D" w:rsidRDefault="006A1CE4" w:rsidP="00E7499B">
            <w:pPr>
              <w:pStyle w:val="TAL"/>
              <w:rPr>
                <w:lang w:eastAsia="ja-JP"/>
              </w:rPr>
            </w:pPr>
          </w:p>
        </w:tc>
        <w:tc>
          <w:tcPr>
            <w:tcW w:w="1080" w:type="dxa"/>
          </w:tcPr>
          <w:p w14:paraId="343C3AEF" w14:textId="77777777" w:rsidR="006A1CE4" w:rsidRPr="00E67E0D" w:rsidRDefault="006A1CE4" w:rsidP="00E7499B">
            <w:pPr>
              <w:pStyle w:val="TAL"/>
              <w:jc w:val="center"/>
            </w:pPr>
            <w:r w:rsidRPr="00E67E0D">
              <w:rPr>
                <w:rFonts w:cs="Arial"/>
                <w:szCs w:val="18"/>
                <w:lang w:eastAsia="ja-JP"/>
              </w:rPr>
              <w:t>YES</w:t>
            </w:r>
          </w:p>
        </w:tc>
        <w:tc>
          <w:tcPr>
            <w:tcW w:w="1080" w:type="dxa"/>
          </w:tcPr>
          <w:p w14:paraId="05ADB613" w14:textId="77777777" w:rsidR="006A1CE4" w:rsidRPr="00E67E0D" w:rsidRDefault="006A1CE4" w:rsidP="00E7499B">
            <w:pPr>
              <w:pStyle w:val="TAL"/>
              <w:jc w:val="center"/>
            </w:pPr>
            <w:r w:rsidRPr="00E67E0D">
              <w:rPr>
                <w:rFonts w:cs="Arial"/>
                <w:szCs w:val="18"/>
                <w:lang w:eastAsia="ja-JP"/>
              </w:rPr>
              <w:t>ignore</w:t>
            </w:r>
          </w:p>
        </w:tc>
      </w:tr>
      <w:tr w:rsidR="006A1CE4" w:rsidRPr="00E67E0D" w14:paraId="384CDA01" w14:textId="77777777" w:rsidTr="00E7499B">
        <w:tc>
          <w:tcPr>
            <w:tcW w:w="2160" w:type="dxa"/>
          </w:tcPr>
          <w:p w14:paraId="3C28C9F9" w14:textId="77777777" w:rsidR="006A1CE4" w:rsidRPr="00E67E0D" w:rsidRDefault="006A1CE4" w:rsidP="00E7499B">
            <w:pPr>
              <w:pStyle w:val="TAL"/>
            </w:pPr>
            <w:bookmarkStart w:id="4123" w:name="OLE_LINK165"/>
            <w:r w:rsidRPr="00E67E0D">
              <w:rPr>
                <w:rFonts w:cs="Arial"/>
                <w:szCs w:val="18"/>
                <w:lang w:eastAsia="ja-JP"/>
              </w:rPr>
              <w:t>Criticality Diagnostics</w:t>
            </w:r>
            <w:bookmarkEnd w:id="4123"/>
          </w:p>
        </w:tc>
        <w:tc>
          <w:tcPr>
            <w:tcW w:w="1080" w:type="dxa"/>
          </w:tcPr>
          <w:p w14:paraId="03D92928" w14:textId="77777777" w:rsidR="006A1CE4" w:rsidRPr="00E67E0D" w:rsidRDefault="006A1CE4" w:rsidP="00E7499B">
            <w:pPr>
              <w:pStyle w:val="TAL"/>
            </w:pPr>
            <w:r w:rsidRPr="00E67E0D">
              <w:rPr>
                <w:rFonts w:cs="Arial"/>
                <w:szCs w:val="18"/>
                <w:lang w:eastAsia="ja-JP"/>
              </w:rPr>
              <w:t>O</w:t>
            </w:r>
          </w:p>
        </w:tc>
        <w:tc>
          <w:tcPr>
            <w:tcW w:w="1080" w:type="dxa"/>
          </w:tcPr>
          <w:p w14:paraId="3D0C92E3" w14:textId="77777777" w:rsidR="006A1CE4" w:rsidRPr="00E67E0D" w:rsidRDefault="006A1CE4" w:rsidP="00E7499B">
            <w:pPr>
              <w:pStyle w:val="TAL"/>
              <w:rPr>
                <w:i/>
                <w:lang w:eastAsia="ja-JP"/>
              </w:rPr>
            </w:pPr>
          </w:p>
        </w:tc>
        <w:tc>
          <w:tcPr>
            <w:tcW w:w="1512" w:type="dxa"/>
          </w:tcPr>
          <w:p w14:paraId="266BE083" w14:textId="77777777" w:rsidR="006A1CE4" w:rsidRPr="00E67E0D" w:rsidRDefault="006A1CE4" w:rsidP="00E7499B">
            <w:pPr>
              <w:pStyle w:val="TAL"/>
            </w:pPr>
            <w:r w:rsidRPr="00E67E0D">
              <w:rPr>
                <w:rFonts w:cs="Arial"/>
                <w:szCs w:val="18"/>
              </w:rPr>
              <w:t>9.3.1.3</w:t>
            </w:r>
          </w:p>
        </w:tc>
        <w:tc>
          <w:tcPr>
            <w:tcW w:w="1728" w:type="dxa"/>
          </w:tcPr>
          <w:p w14:paraId="1390D776" w14:textId="77777777" w:rsidR="006A1CE4" w:rsidRPr="00E67E0D" w:rsidRDefault="006A1CE4" w:rsidP="00E7499B">
            <w:pPr>
              <w:pStyle w:val="TAL"/>
              <w:rPr>
                <w:lang w:eastAsia="ja-JP"/>
              </w:rPr>
            </w:pPr>
          </w:p>
        </w:tc>
        <w:tc>
          <w:tcPr>
            <w:tcW w:w="1080" w:type="dxa"/>
          </w:tcPr>
          <w:p w14:paraId="36A6837D" w14:textId="77777777" w:rsidR="006A1CE4" w:rsidRPr="00E67E0D" w:rsidRDefault="006A1CE4" w:rsidP="00E7499B">
            <w:pPr>
              <w:pStyle w:val="TAL"/>
              <w:jc w:val="center"/>
            </w:pPr>
            <w:r w:rsidRPr="00E67E0D">
              <w:rPr>
                <w:rFonts w:cs="Arial"/>
                <w:szCs w:val="18"/>
                <w:lang w:eastAsia="ja-JP"/>
              </w:rPr>
              <w:t>YES</w:t>
            </w:r>
          </w:p>
        </w:tc>
        <w:tc>
          <w:tcPr>
            <w:tcW w:w="1080" w:type="dxa"/>
          </w:tcPr>
          <w:p w14:paraId="2D0F200A" w14:textId="77777777" w:rsidR="006A1CE4" w:rsidRPr="00E67E0D" w:rsidRDefault="006A1CE4" w:rsidP="00E7499B">
            <w:pPr>
              <w:pStyle w:val="TAL"/>
              <w:jc w:val="center"/>
            </w:pPr>
            <w:r w:rsidRPr="00E67E0D">
              <w:rPr>
                <w:rFonts w:cs="Arial"/>
                <w:szCs w:val="18"/>
                <w:lang w:eastAsia="ja-JP"/>
              </w:rPr>
              <w:t>ignore</w:t>
            </w:r>
          </w:p>
        </w:tc>
      </w:tr>
    </w:tbl>
    <w:p w14:paraId="77541EF1" w14:textId="77777777" w:rsidR="006A1CE4" w:rsidRPr="00E67E0D" w:rsidRDefault="006A1CE4" w:rsidP="00E7499B"/>
    <w:p w14:paraId="713407CC" w14:textId="77777777" w:rsidR="006A1CE4" w:rsidRPr="00E67E0D" w:rsidRDefault="006A1CE4" w:rsidP="00E7499B">
      <w:pPr>
        <w:pStyle w:val="4"/>
      </w:pPr>
      <w:bookmarkStart w:id="4124" w:name="_Toc534720509"/>
      <w:bookmarkStart w:id="4125" w:name="_Toc525567521"/>
      <w:r w:rsidRPr="00E67E0D">
        <w:t>9.2.8.3</w:t>
      </w:r>
      <w:r w:rsidRPr="00E67E0D">
        <w:tab/>
        <w:t>PWS CANCEL REQUEST</w:t>
      </w:r>
      <w:bookmarkEnd w:id="4124"/>
      <w:bookmarkEnd w:id="4125"/>
    </w:p>
    <w:p w14:paraId="741C0DE0" w14:textId="77777777" w:rsidR="006A1CE4" w:rsidRPr="00E67E0D" w:rsidRDefault="006A1CE4" w:rsidP="00E7499B">
      <w:r w:rsidRPr="00E67E0D">
        <w:t>This message is forwarded by the AMF to the NG-RAN node to cancel an already ongoing broadcast of a warning message.</w:t>
      </w:r>
    </w:p>
    <w:p w14:paraId="734D3273" w14:textId="77777777" w:rsidR="006A1CE4" w:rsidRPr="00E67E0D" w:rsidRDefault="006A1CE4" w:rsidP="00E7499B">
      <w:pPr>
        <w:rPr>
          <w:rFonts w:eastAsia="Batang"/>
        </w:rPr>
      </w:pPr>
      <w:r w:rsidRPr="00E67E0D">
        <w:t xml:space="preserve">Direction: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59FF9AA0" w14:textId="77777777" w:rsidTr="00E7499B">
        <w:tc>
          <w:tcPr>
            <w:tcW w:w="2160" w:type="dxa"/>
          </w:tcPr>
          <w:p w14:paraId="73954B27"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41710E3B"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293BB90A"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733672AC"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0ADA199D"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6C154984"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07B2309D"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37503BAC" w14:textId="77777777" w:rsidTr="00E7499B">
        <w:tc>
          <w:tcPr>
            <w:tcW w:w="2160" w:type="dxa"/>
          </w:tcPr>
          <w:p w14:paraId="3DDBD0AE"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34E173E9"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48287D2C" w14:textId="77777777" w:rsidR="006A1CE4" w:rsidRPr="00E67E0D" w:rsidRDefault="006A1CE4" w:rsidP="00E7499B">
            <w:pPr>
              <w:pStyle w:val="TAL"/>
              <w:rPr>
                <w:rFonts w:cs="Arial"/>
                <w:lang w:eastAsia="ja-JP"/>
              </w:rPr>
            </w:pPr>
          </w:p>
        </w:tc>
        <w:tc>
          <w:tcPr>
            <w:tcW w:w="1512" w:type="dxa"/>
          </w:tcPr>
          <w:p w14:paraId="5456DE6B" w14:textId="77777777" w:rsidR="006A1CE4" w:rsidRPr="00E67E0D" w:rsidRDefault="006A1CE4" w:rsidP="00E7499B">
            <w:pPr>
              <w:pStyle w:val="TAL"/>
              <w:rPr>
                <w:rFonts w:cs="Arial"/>
                <w:lang w:eastAsia="ja-JP"/>
              </w:rPr>
            </w:pPr>
            <w:r w:rsidRPr="00E67E0D">
              <w:rPr>
                <w:rFonts w:cs="Arial"/>
                <w:lang w:eastAsia="ja-JP"/>
              </w:rPr>
              <w:t>9.3.1.1</w:t>
            </w:r>
          </w:p>
        </w:tc>
        <w:tc>
          <w:tcPr>
            <w:tcW w:w="1728" w:type="dxa"/>
          </w:tcPr>
          <w:p w14:paraId="239F9C1E" w14:textId="77777777" w:rsidR="006A1CE4" w:rsidRPr="00E67E0D" w:rsidRDefault="006A1CE4" w:rsidP="00E7499B">
            <w:pPr>
              <w:pStyle w:val="TAL"/>
              <w:rPr>
                <w:rFonts w:cs="Arial"/>
                <w:lang w:eastAsia="ja-JP"/>
              </w:rPr>
            </w:pPr>
          </w:p>
        </w:tc>
        <w:tc>
          <w:tcPr>
            <w:tcW w:w="1080" w:type="dxa"/>
          </w:tcPr>
          <w:p w14:paraId="3D34FE4B"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350C6374"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6766909C" w14:textId="77777777" w:rsidTr="00E7499B">
        <w:tc>
          <w:tcPr>
            <w:tcW w:w="2160" w:type="dxa"/>
          </w:tcPr>
          <w:p w14:paraId="1C0E09DB" w14:textId="77777777" w:rsidR="006A1CE4" w:rsidRPr="00E67E0D" w:rsidRDefault="006A1CE4" w:rsidP="00E7499B">
            <w:pPr>
              <w:pStyle w:val="TAL"/>
              <w:rPr>
                <w:rFonts w:eastAsia="Batang" w:cs="Arial"/>
                <w:lang w:eastAsia="ja-JP"/>
              </w:rPr>
            </w:pPr>
            <w:r w:rsidRPr="00E67E0D">
              <w:rPr>
                <w:rFonts w:cs="Arial"/>
                <w:bCs/>
                <w:szCs w:val="18"/>
                <w:lang w:eastAsia="ja-JP"/>
              </w:rPr>
              <w:t>Message Identifier</w:t>
            </w:r>
          </w:p>
        </w:tc>
        <w:tc>
          <w:tcPr>
            <w:tcW w:w="1080" w:type="dxa"/>
          </w:tcPr>
          <w:p w14:paraId="619CDE43" w14:textId="77777777" w:rsidR="006A1CE4" w:rsidRPr="00E67E0D" w:rsidRDefault="006A1CE4" w:rsidP="00E7499B">
            <w:pPr>
              <w:pStyle w:val="TAL"/>
              <w:rPr>
                <w:rFonts w:cs="Arial"/>
                <w:lang w:eastAsia="ja-JP"/>
              </w:rPr>
            </w:pPr>
            <w:r w:rsidRPr="00E67E0D">
              <w:rPr>
                <w:rFonts w:cs="Arial"/>
                <w:szCs w:val="18"/>
                <w:lang w:eastAsia="ja-JP"/>
              </w:rPr>
              <w:t>M</w:t>
            </w:r>
          </w:p>
        </w:tc>
        <w:tc>
          <w:tcPr>
            <w:tcW w:w="1080" w:type="dxa"/>
          </w:tcPr>
          <w:p w14:paraId="5A07AA06" w14:textId="77777777" w:rsidR="006A1CE4" w:rsidRPr="00E67E0D" w:rsidRDefault="006A1CE4" w:rsidP="00E7499B">
            <w:pPr>
              <w:pStyle w:val="TAL"/>
              <w:rPr>
                <w:i/>
                <w:lang w:eastAsia="ja-JP"/>
              </w:rPr>
            </w:pPr>
          </w:p>
        </w:tc>
        <w:tc>
          <w:tcPr>
            <w:tcW w:w="1512" w:type="dxa"/>
          </w:tcPr>
          <w:p w14:paraId="7312816B" w14:textId="77777777" w:rsidR="006A1CE4" w:rsidRPr="00E67E0D" w:rsidRDefault="006A1CE4" w:rsidP="00E7499B">
            <w:pPr>
              <w:pStyle w:val="TAL"/>
              <w:rPr>
                <w:lang w:eastAsia="ja-JP"/>
              </w:rPr>
            </w:pPr>
            <w:r w:rsidRPr="00E67E0D">
              <w:rPr>
                <w:rFonts w:cs="Arial"/>
                <w:szCs w:val="18"/>
                <w:lang w:eastAsia="ja-JP"/>
              </w:rPr>
              <w:t>9.3.1.35</w:t>
            </w:r>
          </w:p>
        </w:tc>
        <w:tc>
          <w:tcPr>
            <w:tcW w:w="1728" w:type="dxa"/>
          </w:tcPr>
          <w:p w14:paraId="27FBCC86" w14:textId="77777777" w:rsidR="006A1CE4" w:rsidRPr="00E67E0D" w:rsidRDefault="006A1CE4" w:rsidP="00E7499B">
            <w:pPr>
              <w:pStyle w:val="TAL"/>
              <w:rPr>
                <w:lang w:eastAsia="ja-JP"/>
              </w:rPr>
            </w:pPr>
          </w:p>
        </w:tc>
        <w:tc>
          <w:tcPr>
            <w:tcW w:w="1080" w:type="dxa"/>
          </w:tcPr>
          <w:p w14:paraId="01E204D4" w14:textId="77777777" w:rsidR="006A1CE4" w:rsidRPr="00E67E0D" w:rsidRDefault="006A1CE4" w:rsidP="00E7499B">
            <w:pPr>
              <w:pStyle w:val="TAL"/>
              <w:jc w:val="center"/>
              <w:rPr>
                <w:lang w:eastAsia="ja-JP"/>
              </w:rPr>
            </w:pPr>
            <w:r w:rsidRPr="00E67E0D">
              <w:rPr>
                <w:rFonts w:cs="Arial"/>
                <w:szCs w:val="18"/>
                <w:lang w:eastAsia="ja-JP"/>
              </w:rPr>
              <w:t>YES</w:t>
            </w:r>
          </w:p>
        </w:tc>
        <w:tc>
          <w:tcPr>
            <w:tcW w:w="1080" w:type="dxa"/>
          </w:tcPr>
          <w:p w14:paraId="56DFEBD1" w14:textId="77777777" w:rsidR="006A1CE4" w:rsidRPr="00E67E0D" w:rsidRDefault="006A1CE4" w:rsidP="00E7499B">
            <w:pPr>
              <w:pStyle w:val="TAL"/>
              <w:jc w:val="center"/>
              <w:rPr>
                <w:lang w:eastAsia="ja-JP"/>
              </w:rPr>
            </w:pPr>
            <w:r w:rsidRPr="00E67E0D">
              <w:rPr>
                <w:rFonts w:cs="Arial"/>
                <w:szCs w:val="18"/>
                <w:lang w:eastAsia="ja-JP"/>
              </w:rPr>
              <w:t>reject</w:t>
            </w:r>
          </w:p>
        </w:tc>
      </w:tr>
      <w:tr w:rsidR="006A1CE4" w:rsidRPr="00E67E0D" w14:paraId="64E18D0D" w14:textId="77777777" w:rsidTr="00E7499B">
        <w:tc>
          <w:tcPr>
            <w:tcW w:w="2160" w:type="dxa"/>
          </w:tcPr>
          <w:p w14:paraId="64C69FCA" w14:textId="77777777" w:rsidR="006A1CE4" w:rsidRPr="00E67E0D" w:rsidRDefault="006A1CE4" w:rsidP="00E7499B">
            <w:pPr>
              <w:pStyle w:val="TAL"/>
            </w:pPr>
            <w:r w:rsidRPr="00E67E0D">
              <w:rPr>
                <w:rFonts w:cs="Arial"/>
                <w:szCs w:val="18"/>
                <w:lang w:eastAsia="ja-JP"/>
              </w:rPr>
              <w:t>Serial Number</w:t>
            </w:r>
          </w:p>
        </w:tc>
        <w:tc>
          <w:tcPr>
            <w:tcW w:w="1080" w:type="dxa"/>
          </w:tcPr>
          <w:p w14:paraId="32ECF089" w14:textId="77777777" w:rsidR="006A1CE4" w:rsidRPr="00E67E0D" w:rsidRDefault="006A1CE4" w:rsidP="00E7499B">
            <w:pPr>
              <w:pStyle w:val="TAL"/>
            </w:pPr>
            <w:r w:rsidRPr="00E67E0D">
              <w:rPr>
                <w:rFonts w:cs="Arial"/>
                <w:szCs w:val="18"/>
                <w:lang w:eastAsia="ja-JP"/>
              </w:rPr>
              <w:t>M</w:t>
            </w:r>
          </w:p>
        </w:tc>
        <w:tc>
          <w:tcPr>
            <w:tcW w:w="1080" w:type="dxa"/>
          </w:tcPr>
          <w:p w14:paraId="46D47DAD" w14:textId="77777777" w:rsidR="006A1CE4" w:rsidRPr="00E67E0D" w:rsidRDefault="006A1CE4" w:rsidP="00E7499B">
            <w:pPr>
              <w:pStyle w:val="TAL"/>
              <w:rPr>
                <w:i/>
                <w:lang w:eastAsia="ja-JP"/>
              </w:rPr>
            </w:pPr>
          </w:p>
        </w:tc>
        <w:tc>
          <w:tcPr>
            <w:tcW w:w="1512" w:type="dxa"/>
          </w:tcPr>
          <w:p w14:paraId="60E641BE" w14:textId="77777777" w:rsidR="006A1CE4" w:rsidRPr="00E67E0D" w:rsidRDefault="006A1CE4" w:rsidP="00E7499B">
            <w:pPr>
              <w:pStyle w:val="TAL"/>
            </w:pPr>
            <w:r w:rsidRPr="00E67E0D">
              <w:rPr>
                <w:rFonts w:cs="Arial"/>
                <w:szCs w:val="18"/>
                <w:lang w:eastAsia="ja-JP"/>
              </w:rPr>
              <w:t>9.3.1.36</w:t>
            </w:r>
          </w:p>
        </w:tc>
        <w:tc>
          <w:tcPr>
            <w:tcW w:w="1728" w:type="dxa"/>
          </w:tcPr>
          <w:p w14:paraId="7C750570" w14:textId="77777777" w:rsidR="006A1CE4" w:rsidRPr="00E67E0D" w:rsidRDefault="006A1CE4" w:rsidP="00E7499B">
            <w:pPr>
              <w:pStyle w:val="TAL"/>
              <w:rPr>
                <w:lang w:eastAsia="ja-JP"/>
              </w:rPr>
            </w:pPr>
          </w:p>
        </w:tc>
        <w:tc>
          <w:tcPr>
            <w:tcW w:w="1080" w:type="dxa"/>
          </w:tcPr>
          <w:p w14:paraId="305E9DB6" w14:textId="77777777" w:rsidR="006A1CE4" w:rsidRPr="00E67E0D" w:rsidRDefault="006A1CE4" w:rsidP="00E7499B">
            <w:pPr>
              <w:pStyle w:val="TAL"/>
              <w:jc w:val="center"/>
            </w:pPr>
            <w:r w:rsidRPr="00E67E0D">
              <w:rPr>
                <w:rFonts w:cs="Arial"/>
                <w:szCs w:val="18"/>
                <w:lang w:eastAsia="ja-JP"/>
              </w:rPr>
              <w:t>YES</w:t>
            </w:r>
          </w:p>
        </w:tc>
        <w:tc>
          <w:tcPr>
            <w:tcW w:w="1080" w:type="dxa"/>
          </w:tcPr>
          <w:p w14:paraId="38D52B0E" w14:textId="77777777" w:rsidR="006A1CE4" w:rsidRPr="00E67E0D" w:rsidRDefault="006A1CE4" w:rsidP="00E7499B">
            <w:pPr>
              <w:pStyle w:val="TAL"/>
              <w:jc w:val="center"/>
            </w:pPr>
            <w:r w:rsidRPr="00E67E0D">
              <w:rPr>
                <w:rFonts w:cs="Arial"/>
                <w:szCs w:val="18"/>
                <w:lang w:eastAsia="ja-JP"/>
              </w:rPr>
              <w:t>reject</w:t>
            </w:r>
          </w:p>
        </w:tc>
      </w:tr>
      <w:tr w:rsidR="006A1CE4" w:rsidRPr="00E67E0D" w14:paraId="601C9381" w14:textId="77777777" w:rsidTr="00E7499B">
        <w:tc>
          <w:tcPr>
            <w:tcW w:w="2160" w:type="dxa"/>
          </w:tcPr>
          <w:p w14:paraId="3BED2B2D" w14:textId="77777777" w:rsidR="006A1CE4" w:rsidRPr="00E67E0D" w:rsidRDefault="006A1CE4" w:rsidP="00E7499B">
            <w:pPr>
              <w:pStyle w:val="TAL"/>
            </w:pPr>
            <w:r w:rsidRPr="00E67E0D">
              <w:rPr>
                <w:rFonts w:cs="Arial"/>
                <w:szCs w:val="18"/>
                <w:lang w:eastAsia="ja-JP"/>
              </w:rPr>
              <w:t>Warning Area List</w:t>
            </w:r>
          </w:p>
        </w:tc>
        <w:tc>
          <w:tcPr>
            <w:tcW w:w="1080" w:type="dxa"/>
          </w:tcPr>
          <w:p w14:paraId="149E3611" w14:textId="77777777" w:rsidR="006A1CE4" w:rsidRPr="00E67E0D" w:rsidRDefault="006A1CE4" w:rsidP="00E7499B">
            <w:pPr>
              <w:pStyle w:val="TAL"/>
            </w:pPr>
            <w:r w:rsidRPr="00E67E0D">
              <w:rPr>
                <w:rFonts w:cs="Arial"/>
                <w:szCs w:val="18"/>
                <w:lang w:eastAsia="ja-JP"/>
              </w:rPr>
              <w:t>O</w:t>
            </w:r>
          </w:p>
        </w:tc>
        <w:tc>
          <w:tcPr>
            <w:tcW w:w="1080" w:type="dxa"/>
          </w:tcPr>
          <w:p w14:paraId="148CE00D" w14:textId="77777777" w:rsidR="006A1CE4" w:rsidRPr="00E67E0D" w:rsidRDefault="006A1CE4" w:rsidP="00E7499B">
            <w:pPr>
              <w:pStyle w:val="TAL"/>
              <w:rPr>
                <w:i/>
                <w:lang w:eastAsia="ja-JP"/>
              </w:rPr>
            </w:pPr>
          </w:p>
        </w:tc>
        <w:tc>
          <w:tcPr>
            <w:tcW w:w="1512" w:type="dxa"/>
          </w:tcPr>
          <w:p w14:paraId="7B7C1D33" w14:textId="77777777" w:rsidR="006A1CE4" w:rsidRPr="00E67E0D" w:rsidRDefault="006A1CE4" w:rsidP="00E7499B">
            <w:pPr>
              <w:pStyle w:val="TAL"/>
            </w:pPr>
            <w:r w:rsidRPr="00E67E0D">
              <w:rPr>
                <w:rFonts w:cs="Arial"/>
                <w:szCs w:val="18"/>
                <w:lang w:eastAsia="ja-JP"/>
              </w:rPr>
              <w:t>9.3.1.37</w:t>
            </w:r>
          </w:p>
        </w:tc>
        <w:tc>
          <w:tcPr>
            <w:tcW w:w="1728" w:type="dxa"/>
          </w:tcPr>
          <w:p w14:paraId="63791C7F" w14:textId="77777777" w:rsidR="006A1CE4" w:rsidRPr="00E67E0D" w:rsidRDefault="006A1CE4" w:rsidP="00E7499B">
            <w:pPr>
              <w:pStyle w:val="TAL"/>
              <w:rPr>
                <w:lang w:eastAsia="ja-JP"/>
              </w:rPr>
            </w:pPr>
          </w:p>
        </w:tc>
        <w:tc>
          <w:tcPr>
            <w:tcW w:w="1080" w:type="dxa"/>
          </w:tcPr>
          <w:p w14:paraId="38470E6D" w14:textId="77777777" w:rsidR="006A1CE4" w:rsidRPr="00E67E0D" w:rsidRDefault="006A1CE4" w:rsidP="00E7499B">
            <w:pPr>
              <w:pStyle w:val="TAL"/>
              <w:jc w:val="center"/>
            </w:pPr>
            <w:r w:rsidRPr="00E67E0D">
              <w:rPr>
                <w:rFonts w:cs="Arial"/>
                <w:szCs w:val="18"/>
                <w:lang w:eastAsia="ja-JP"/>
              </w:rPr>
              <w:t>YES</w:t>
            </w:r>
          </w:p>
        </w:tc>
        <w:tc>
          <w:tcPr>
            <w:tcW w:w="1080" w:type="dxa"/>
          </w:tcPr>
          <w:p w14:paraId="190140B8" w14:textId="77777777" w:rsidR="006A1CE4" w:rsidRPr="00E67E0D" w:rsidRDefault="006A1CE4" w:rsidP="00E7499B">
            <w:pPr>
              <w:pStyle w:val="TAL"/>
              <w:jc w:val="center"/>
            </w:pPr>
            <w:r w:rsidRPr="00E67E0D">
              <w:rPr>
                <w:rFonts w:cs="Arial"/>
                <w:szCs w:val="18"/>
                <w:lang w:eastAsia="ja-JP"/>
              </w:rPr>
              <w:t>ignore</w:t>
            </w:r>
          </w:p>
        </w:tc>
      </w:tr>
      <w:tr w:rsidR="006A1CE4" w:rsidRPr="00E67E0D" w14:paraId="51B06A69" w14:textId="77777777" w:rsidTr="00E7499B">
        <w:tc>
          <w:tcPr>
            <w:tcW w:w="2160" w:type="dxa"/>
          </w:tcPr>
          <w:p w14:paraId="4353B2B3" w14:textId="77777777" w:rsidR="006A1CE4" w:rsidRPr="00E67E0D" w:rsidRDefault="006A1CE4" w:rsidP="00E7499B">
            <w:pPr>
              <w:pStyle w:val="TAL"/>
            </w:pPr>
            <w:bookmarkStart w:id="4126" w:name="OLE_LINK169"/>
            <w:r w:rsidRPr="00E67E0D">
              <w:rPr>
                <w:rFonts w:cs="Arial"/>
                <w:szCs w:val="18"/>
                <w:lang w:eastAsia="ja-JP"/>
              </w:rPr>
              <w:t>Cancel-All Warning Messages Indicator</w:t>
            </w:r>
            <w:bookmarkEnd w:id="4126"/>
          </w:p>
        </w:tc>
        <w:tc>
          <w:tcPr>
            <w:tcW w:w="1080" w:type="dxa"/>
          </w:tcPr>
          <w:p w14:paraId="7CFB5A03" w14:textId="77777777" w:rsidR="006A1CE4" w:rsidRPr="00E67E0D" w:rsidRDefault="006A1CE4" w:rsidP="00E7499B">
            <w:pPr>
              <w:pStyle w:val="TAL"/>
            </w:pPr>
            <w:r w:rsidRPr="00E67E0D">
              <w:rPr>
                <w:rFonts w:cs="Arial"/>
                <w:szCs w:val="18"/>
                <w:lang w:eastAsia="ja-JP"/>
              </w:rPr>
              <w:t>O</w:t>
            </w:r>
          </w:p>
        </w:tc>
        <w:tc>
          <w:tcPr>
            <w:tcW w:w="1080" w:type="dxa"/>
          </w:tcPr>
          <w:p w14:paraId="51B90EE3" w14:textId="77777777" w:rsidR="006A1CE4" w:rsidRPr="00E67E0D" w:rsidRDefault="006A1CE4" w:rsidP="00E7499B">
            <w:pPr>
              <w:pStyle w:val="TAL"/>
              <w:rPr>
                <w:i/>
                <w:lang w:eastAsia="ja-JP"/>
              </w:rPr>
            </w:pPr>
          </w:p>
        </w:tc>
        <w:tc>
          <w:tcPr>
            <w:tcW w:w="1512" w:type="dxa"/>
          </w:tcPr>
          <w:p w14:paraId="437D0696" w14:textId="77777777" w:rsidR="006A1CE4" w:rsidRPr="00E67E0D" w:rsidRDefault="006A1CE4" w:rsidP="00E7499B">
            <w:pPr>
              <w:pStyle w:val="TAL"/>
            </w:pPr>
            <w:r w:rsidRPr="00E67E0D">
              <w:rPr>
                <w:rFonts w:cs="Arial"/>
                <w:szCs w:val="18"/>
                <w:lang w:eastAsia="ja-JP"/>
              </w:rPr>
              <w:t>9.3.1.47</w:t>
            </w:r>
          </w:p>
        </w:tc>
        <w:tc>
          <w:tcPr>
            <w:tcW w:w="1728" w:type="dxa"/>
          </w:tcPr>
          <w:p w14:paraId="2E728674" w14:textId="77777777" w:rsidR="006A1CE4" w:rsidRPr="00E67E0D" w:rsidRDefault="006A1CE4" w:rsidP="00E7499B">
            <w:pPr>
              <w:pStyle w:val="TAL"/>
              <w:rPr>
                <w:lang w:eastAsia="ja-JP"/>
              </w:rPr>
            </w:pPr>
          </w:p>
        </w:tc>
        <w:tc>
          <w:tcPr>
            <w:tcW w:w="1080" w:type="dxa"/>
          </w:tcPr>
          <w:p w14:paraId="7A9CE16F" w14:textId="77777777" w:rsidR="006A1CE4" w:rsidRPr="00E67E0D" w:rsidRDefault="006A1CE4" w:rsidP="00E7499B">
            <w:pPr>
              <w:pStyle w:val="TAL"/>
              <w:jc w:val="center"/>
            </w:pPr>
            <w:r w:rsidRPr="00E67E0D">
              <w:rPr>
                <w:rFonts w:cs="Arial"/>
                <w:szCs w:val="18"/>
                <w:lang w:eastAsia="ja-JP"/>
              </w:rPr>
              <w:t>YES</w:t>
            </w:r>
          </w:p>
        </w:tc>
        <w:tc>
          <w:tcPr>
            <w:tcW w:w="1080" w:type="dxa"/>
          </w:tcPr>
          <w:p w14:paraId="6F816299" w14:textId="77777777" w:rsidR="006A1CE4" w:rsidRPr="00E67E0D" w:rsidRDefault="006A1CE4" w:rsidP="00E7499B">
            <w:pPr>
              <w:pStyle w:val="TAL"/>
              <w:jc w:val="center"/>
            </w:pPr>
            <w:r w:rsidRPr="00E67E0D">
              <w:rPr>
                <w:rFonts w:cs="Arial"/>
                <w:szCs w:val="18"/>
                <w:lang w:eastAsia="ja-JP"/>
              </w:rPr>
              <w:t>reject</w:t>
            </w:r>
          </w:p>
        </w:tc>
      </w:tr>
    </w:tbl>
    <w:p w14:paraId="77EF2E75" w14:textId="77777777" w:rsidR="006A1CE4" w:rsidRPr="00E67E0D" w:rsidRDefault="006A1CE4" w:rsidP="00E7499B"/>
    <w:p w14:paraId="2DD6496C" w14:textId="77777777" w:rsidR="006A1CE4" w:rsidRPr="00E67E0D" w:rsidRDefault="006A1CE4" w:rsidP="00E7499B">
      <w:pPr>
        <w:pStyle w:val="4"/>
      </w:pPr>
      <w:bookmarkStart w:id="4127" w:name="_Toc534720510"/>
      <w:bookmarkStart w:id="4128" w:name="_Toc525567522"/>
      <w:r w:rsidRPr="00E67E0D">
        <w:t>9.2.8.4</w:t>
      </w:r>
      <w:r w:rsidRPr="00E67E0D">
        <w:tab/>
        <w:t>PWS CANCEL RESPONSE</w:t>
      </w:r>
      <w:bookmarkEnd w:id="4127"/>
      <w:bookmarkEnd w:id="4128"/>
    </w:p>
    <w:p w14:paraId="10CB8516" w14:textId="77777777" w:rsidR="006A1CE4" w:rsidRPr="00E67E0D" w:rsidRDefault="006A1CE4" w:rsidP="00E7499B">
      <w:r w:rsidRPr="00E67E0D">
        <w:t>This message is sent by the NG-RAN node to indicate the list of warning areas where cancellation of the broadcast of the identified message was successful and unsuccessful.</w:t>
      </w:r>
    </w:p>
    <w:p w14:paraId="6ABD5017" w14:textId="77777777" w:rsidR="006A1CE4" w:rsidRPr="00E67E0D" w:rsidRDefault="006A1CE4" w:rsidP="00E7499B">
      <w:pPr>
        <w:rPr>
          <w:rFonts w:eastAsia="Batang"/>
        </w:rPr>
      </w:pPr>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52E722FA" w14:textId="77777777" w:rsidTr="00E7499B">
        <w:tc>
          <w:tcPr>
            <w:tcW w:w="2160" w:type="dxa"/>
          </w:tcPr>
          <w:p w14:paraId="7BB67DE9"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230941A4"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3527FCEE"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5A1F13D2"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75484590"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70A1A330"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03FE6EA3"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7A919895" w14:textId="77777777" w:rsidTr="00E7499B">
        <w:tc>
          <w:tcPr>
            <w:tcW w:w="2160" w:type="dxa"/>
          </w:tcPr>
          <w:p w14:paraId="0835C0C4" w14:textId="77777777" w:rsidR="006A1CE4" w:rsidRPr="00E67E0D" w:rsidRDefault="006A1CE4" w:rsidP="00E7499B">
            <w:pPr>
              <w:pStyle w:val="TAL"/>
              <w:rPr>
                <w:rFonts w:cs="Arial"/>
                <w:lang w:eastAsia="ja-JP"/>
              </w:rPr>
            </w:pPr>
            <w:r w:rsidRPr="00E67E0D">
              <w:rPr>
                <w:rFonts w:cs="Arial"/>
                <w:szCs w:val="18"/>
                <w:lang w:eastAsia="ja-JP"/>
              </w:rPr>
              <w:t>Message Type</w:t>
            </w:r>
          </w:p>
        </w:tc>
        <w:tc>
          <w:tcPr>
            <w:tcW w:w="1080" w:type="dxa"/>
          </w:tcPr>
          <w:p w14:paraId="1130E0EB" w14:textId="77777777" w:rsidR="006A1CE4" w:rsidRPr="00E67E0D" w:rsidRDefault="006A1CE4" w:rsidP="00E7499B">
            <w:pPr>
              <w:pStyle w:val="TAL"/>
              <w:rPr>
                <w:rFonts w:cs="Arial"/>
                <w:lang w:eastAsia="ja-JP"/>
              </w:rPr>
            </w:pPr>
            <w:r w:rsidRPr="00E67E0D">
              <w:rPr>
                <w:rFonts w:cs="Arial"/>
                <w:szCs w:val="18"/>
                <w:lang w:eastAsia="ja-JP"/>
              </w:rPr>
              <w:t>M</w:t>
            </w:r>
          </w:p>
        </w:tc>
        <w:tc>
          <w:tcPr>
            <w:tcW w:w="1080" w:type="dxa"/>
          </w:tcPr>
          <w:p w14:paraId="1B315650" w14:textId="77777777" w:rsidR="006A1CE4" w:rsidRPr="00E67E0D" w:rsidRDefault="006A1CE4" w:rsidP="00E7499B">
            <w:pPr>
              <w:pStyle w:val="TAL"/>
              <w:rPr>
                <w:rFonts w:cs="Arial"/>
                <w:lang w:eastAsia="ja-JP"/>
              </w:rPr>
            </w:pPr>
          </w:p>
        </w:tc>
        <w:tc>
          <w:tcPr>
            <w:tcW w:w="1512" w:type="dxa"/>
          </w:tcPr>
          <w:p w14:paraId="4EC904B7" w14:textId="77777777" w:rsidR="006A1CE4" w:rsidRPr="00E67E0D" w:rsidRDefault="006A1CE4" w:rsidP="00E7499B">
            <w:pPr>
              <w:pStyle w:val="TAL"/>
              <w:rPr>
                <w:rFonts w:cs="Arial"/>
                <w:lang w:eastAsia="ja-JP"/>
              </w:rPr>
            </w:pPr>
            <w:r w:rsidRPr="00E67E0D">
              <w:rPr>
                <w:rFonts w:cs="Arial"/>
                <w:szCs w:val="18"/>
                <w:lang w:eastAsia="ja-JP"/>
              </w:rPr>
              <w:t>9.3.1.1</w:t>
            </w:r>
          </w:p>
        </w:tc>
        <w:tc>
          <w:tcPr>
            <w:tcW w:w="1728" w:type="dxa"/>
          </w:tcPr>
          <w:p w14:paraId="10C6CF87" w14:textId="77777777" w:rsidR="006A1CE4" w:rsidRPr="00E67E0D" w:rsidRDefault="006A1CE4" w:rsidP="00E7499B">
            <w:pPr>
              <w:pStyle w:val="TAL"/>
              <w:rPr>
                <w:rFonts w:cs="Arial"/>
                <w:lang w:eastAsia="ja-JP"/>
              </w:rPr>
            </w:pPr>
          </w:p>
        </w:tc>
        <w:tc>
          <w:tcPr>
            <w:tcW w:w="1080" w:type="dxa"/>
          </w:tcPr>
          <w:p w14:paraId="361428DD" w14:textId="77777777" w:rsidR="006A1CE4" w:rsidRPr="00E67E0D" w:rsidRDefault="006A1CE4" w:rsidP="00E7499B">
            <w:pPr>
              <w:pStyle w:val="TAL"/>
              <w:jc w:val="center"/>
              <w:rPr>
                <w:rFonts w:cs="Arial"/>
                <w:lang w:eastAsia="ja-JP"/>
              </w:rPr>
            </w:pPr>
            <w:r w:rsidRPr="00E67E0D">
              <w:rPr>
                <w:rFonts w:cs="Arial"/>
                <w:szCs w:val="18"/>
                <w:lang w:eastAsia="ja-JP"/>
              </w:rPr>
              <w:t>YES</w:t>
            </w:r>
          </w:p>
        </w:tc>
        <w:tc>
          <w:tcPr>
            <w:tcW w:w="1080" w:type="dxa"/>
          </w:tcPr>
          <w:p w14:paraId="3E707051" w14:textId="77777777" w:rsidR="006A1CE4" w:rsidRPr="00E67E0D" w:rsidRDefault="006A1CE4" w:rsidP="00E7499B">
            <w:pPr>
              <w:pStyle w:val="TAL"/>
              <w:jc w:val="center"/>
              <w:rPr>
                <w:rFonts w:cs="Arial"/>
                <w:lang w:eastAsia="ja-JP"/>
              </w:rPr>
            </w:pPr>
            <w:r w:rsidRPr="00E67E0D">
              <w:rPr>
                <w:rFonts w:cs="Arial"/>
                <w:szCs w:val="18"/>
                <w:lang w:eastAsia="ja-JP"/>
              </w:rPr>
              <w:t>reject</w:t>
            </w:r>
          </w:p>
        </w:tc>
      </w:tr>
      <w:tr w:rsidR="006A1CE4" w:rsidRPr="00E67E0D" w14:paraId="1BCC2C81" w14:textId="77777777" w:rsidTr="00E7499B">
        <w:tc>
          <w:tcPr>
            <w:tcW w:w="2160" w:type="dxa"/>
          </w:tcPr>
          <w:p w14:paraId="3E977F12" w14:textId="77777777" w:rsidR="006A1CE4" w:rsidRPr="00E67E0D" w:rsidRDefault="006A1CE4" w:rsidP="00E7499B">
            <w:pPr>
              <w:pStyle w:val="TAL"/>
              <w:rPr>
                <w:rFonts w:eastAsia="Batang" w:cs="Arial"/>
                <w:lang w:eastAsia="ja-JP"/>
              </w:rPr>
            </w:pPr>
            <w:r w:rsidRPr="00E67E0D">
              <w:rPr>
                <w:rFonts w:cs="Arial"/>
                <w:bCs/>
                <w:szCs w:val="18"/>
                <w:lang w:eastAsia="ja-JP"/>
              </w:rPr>
              <w:t>Message Identifier</w:t>
            </w:r>
          </w:p>
        </w:tc>
        <w:tc>
          <w:tcPr>
            <w:tcW w:w="1080" w:type="dxa"/>
          </w:tcPr>
          <w:p w14:paraId="54F2A197" w14:textId="77777777" w:rsidR="006A1CE4" w:rsidRPr="00E67E0D" w:rsidRDefault="006A1CE4" w:rsidP="00E7499B">
            <w:pPr>
              <w:pStyle w:val="TAL"/>
              <w:rPr>
                <w:rFonts w:cs="Arial"/>
                <w:lang w:eastAsia="ja-JP"/>
              </w:rPr>
            </w:pPr>
            <w:r w:rsidRPr="00E67E0D">
              <w:rPr>
                <w:rFonts w:cs="Arial"/>
                <w:szCs w:val="18"/>
                <w:lang w:eastAsia="ja-JP"/>
              </w:rPr>
              <w:t>M</w:t>
            </w:r>
          </w:p>
        </w:tc>
        <w:tc>
          <w:tcPr>
            <w:tcW w:w="1080" w:type="dxa"/>
          </w:tcPr>
          <w:p w14:paraId="7B2E05B4" w14:textId="77777777" w:rsidR="006A1CE4" w:rsidRPr="00E67E0D" w:rsidRDefault="006A1CE4" w:rsidP="00E7499B">
            <w:pPr>
              <w:pStyle w:val="TAL"/>
              <w:rPr>
                <w:i/>
                <w:lang w:eastAsia="ja-JP"/>
              </w:rPr>
            </w:pPr>
          </w:p>
        </w:tc>
        <w:tc>
          <w:tcPr>
            <w:tcW w:w="1512" w:type="dxa"/>
          </w:tcPr>
          <w:p w14:paraId="2F9DC127" w14:textId="77777777" w:rsidR="006A1CE4" w:rsidRPr="00E67E0D" w:rsidRDefault="006A1CE4" w:rsidP="00E7499B">
            <w:pPr>
              <w:pStyle w:val="TAL"/>
              <w:rPr>
                <w:lang w:eastAsia="ja-JP"/>
              </w:rPr>
            </w:pPr>
            <w:r w:rsidRPr="00E67E0D">
              <w:rPr>
                <w:rFonts w:cs="Arial"/>
                <w:szCs w:val="18"/>
                <w:lang w:eastAsia="ja-JP"/>
              </w:rPr>
              <w:t>9.3.1.35</w:t>
            </w:r>
          </w:p>
        </w:tc>
        <w:tc>
          <w:tcPr>
            <w:tcW w:w="1728" w:type="dxa"/>
          </w:tcPr>
          <w:p w14:paraId="5207CB43" w14:textId="77777777" w:rsidR="006A1CE4" w:rsidRPr="00E67E0D" w:rsidRDefault="006A1CE4" w:rsidP="00E7499B">
            <w:pPr>
              <w:pStyle w:val="TAL"/>
              <w:rPr>
                <w:lang w:eastAsia="ja-JP"/>
              </w:rPr>
            </w:pPr>
          </w:p>
        </w:tc>
        <w:tc>
          <w:tcPr>
            <w:tcW w:w="1080" w:type="dxa"/>
          </w:tcPr>
          <w:p w14:paraId="100D97DE" w14:textId="77777777" w:rsidR="006A1CE4" w:rsidRPr="00E67E0D" w:rsidRDefault="006A1CE4" w:rsidP="00E7499B">
            <w:pPr>
              <w:pStyle w:val="TAL"/>
              <w:jc w:val="center"/>
              <w:rPr>
                <w:lang w:eastAsia="ja-JP"/>
              </w:rPr>
            </w:pPr>
            <w:r w:rsidRPr="00E67E0D">
              <w:rPr>
                <w:rFonts w:cs="Arial"/>
                <w:szCs w:val="18"/>
                <w:lang w:eastAsia="ja-JP"/>
              </w:rPr>
              <w:t>YES</w:t>
            </w:r>
          </w:p>
        </w:tc>
        <w:tc>
          <w:tcPr>
            <w:tcW w:w="1080" w:type="dxa"/>
          </w:tcPr>
          <w:p w14:paraId="7487E0E8" w14:textId="77777777" w:rsidR="006A1CE4" w:rsidRPr="00E67E0D" w:rsidRDefault="006A1CE4" w:rsidP="00E7499B">
            <w:pPr>
              <w:pStyle w:val="TAL"/>
              <w:jc w:val="center"/>
              <w:rPr>
                <w:lang w:eastAsia="ja-JP"/>
              </w:rPr>
            </w:pPr>
            <w:r w:rsidRPr="00E67E0D">
              <w:rPr>
                <w:rFonts w:cs="Arial"/>
                <w:szCs w:val="18"/>
                <w:lang w:eastAsia="ja-JP"/>
              </w:rPr>
              <w:t>reject</w:t>
            </w:r>
          </w:p>
        </w:tc>
      </w:tr>
      <w:tr w:rsidR="006A1CE4" w:rsidRPr="00E67E0D" w14:paraId="1674531C" w14:textId="77777777" w:rsidTr="00E7499B">
        <w:tc>
          <w:tcPr>
            <w:tcW w:w="2160" w:type="dxa"/>
          </w:tcPr>
          <w:p w14:paraId="02D40D09" w14:textId="77777777" w:rsidR="006A1CE4" w:rsidRPr="00E67E0D" w:rsidRDefault="006A1CE4" w:rsidP="00E7499B">
            <w:pPr>
              <w:pStyle w:val="TAL"/>
            </w:pPr>
            <w:r w:rsidRPr="00E67E0D">
              <w:rPr>
                <w:rFonts w:cs="Arial"/>
                <w:szCs w:val="18"/>
                <w:lang w:eastAsia="ja-JP"/>
              </w:rPr>
              <w:t>Serial Number</w:t>
            </w:r>
          </w:p>
        </w:tc>
        <w:tc>
          <w:tcPr>
            <w:tcW w:w="1080" w:type="dxa"/>
          </w:tcPr>
          <w:p w14:paraId="1C04C047" w14:textId="77777777" w:rsidR="006A1CE4" w:rsidRPr="00E67E0D" w:rsidRDefault="006A1CE4" w:rsidP="00E7499B">
            <w:pPr>
              <w:pStyle w:val="TAL"/>
            </w:pPr>
            <w:r w:rsidRPr="00E67E0D">
              <w:rPr>
                <w:rFonts w:cs="Arial"/>
                <w:szCs w:val="18"/>
                <w:lang w:eastAsia="ja-JP"/>
              </w:rPr>
              <w:t>M</w:t>
            </w:r>
          </w:p>
        </w:tc>
        <w:tc>
          <w:tcPr>
            <w:tcW w:w="1080" w:type="dxa"/>
          </w:tcPr>
          <w:p w14:paraId="7D512B80" w14:textId="77777777" w:rsidR="006A1CE4" w:rsidRPr="00E67E0D" w:rsidRDefault="006A1CE4" w:rsidP="00E7499B">
            <w:pPr>
              <w:pStyle w:val="TAL"/>
              <w:rPr>
                <w:i/>
                <w:lang w:eastAsia="ja-JP"/>
              </w:rPr>
            </w:pPr>
          </w:p>
        </w:tc>
        <w:tc>
          <w:tcPr>
            <w:tcW w:w="1512" w:type="dxa"/>
          </w:tcPr>
          <w:p w14:paraId="2DFEB7D3" w14:textId="77777777" w:rsidR="006A1CE4" w:rsidRPr="00E67E0D" w:rsidRDefault="006A1CE4" w:rsidP="00E7499B">
            <w:pPr>
              <w:pStyle w:val="TAL"/>
            </w:pPr>
            <w:r w:rsidRPr="00E67E0D">
              <w:rPr>
                <w:rFonts w:cs="Arial"/>
                <w:szCs w:val="18"/>
                <w:lang w:eastAsia="ja-JP"/>
              </w:rPr>
              <w:t>9.3.1.36</w:t>
            </w:r>
          </w:p>
        </w:tc>
        <w:tc>
          <w:tcPr>
            <w:tcW w:w="1728" w:type="dxa"/>
          </w:tcPr>
          <w:p w14:paraId="1FDEE9E7" w14:textId="77777777" w:rsidR="006A1CE4" w:rsidRPr="00E67E0D" w:rsidRDefault="006A1CE4" w:rsidP="00E7499B">
            <w:pPr>
              <w:pStyle w:val="TAL"/>
              <w:rPr>
                <w:lang w:eastAsia="ja-JP"/>
              </w:rPr>
            </w:pPr>
          </w:p>
        </w:tc>
        <w:tc>
          <w:tcPr>
            <w:tcW w:w="1080" w:type="dxa"/>
          </w:tcPr>
          <w:p w14:paraId="45C00B00" w14:textId="77777777" w:rsidR="006A1CE4" w:rsidRPr="00E67E0D" w:rsidRDefault="006A1CE4" w:rsidP="00E7499B">
            <w:pPr>
              <w:pStyle w:val="TAL"/>
              <w:jc w:val="center"/>
            </w:pPr>
            <w:r w:rsidRPr="00E67E0D">
              <w:rPr>
                <w:rFonts w:cs="Arial"/>
                <w:szCs w:val="18"/>
                <w:lang w:eastAsia="ja-JP"/>
              </w:rPr>
              <w:t>YES</w:t>
            </w:r>
          </w:p>
        </w:tc>
        <w:tc>
          <w:tcPr>
            <w:tcW w:w="1080" w:type="dxa"/>
          </w:tcPr>
          <w:p w14:paraId="7372CECC" w14:textId="77777777" w:rsidR="006A1CE4" w:rsidRPr="00E67E0D" w:rsidRDefault="006A1CE4" w:rsidP="00E7499B">
            <w:pPr>
              <w:pStyle w:val="TAL"/>
              <w:jc w:val="center"/>
            </w:pPr>
            <w:r w:rsidRPr="00E67E0D">
              <w:rPr>
                <w:rFonts w:cs="Arial"/>
                <w:szCs w:val="18"/>
                <w:lang w:eastAsia="ja-JP"/>
              </w:rPr>
              <w:t>reject</w:t>
            </w:r>
          </w:p>
        </w:tc>
      </w:tr>
      <w:tr w:rsidR="006A1CE4" w:rsidRPr="00E67E0D" w14:paraId="4A61D5F3" w14:textId="77777777" w:rsidTr="00E7499B">
        <w:tc>
          <w:tcPr>
            <w:tcW w:w="2160" w:type="dxa"/>
          </w:tcPr>
          <w:p w14:paraId="07A51B56" w14:textId="77777777" w:rsidR="006A1CE4" w:rsidRPr="00E67E0D" w:rsidRDefault="006A1CE4" w:rsidP="00E7499B">
            <w:pPr>
              <w:pStyle w:val="TAL"/>
            </w:pPr>
            <w:r w:rsidRPr="00E67E0D">
              <w:rPr>
                <w:rFonts w:cs="Arial"/>
                <w:szCs w:val="18"/>
                <w:lang w:eastAsia="ja-JP"/>
              </w:rPr>
              <w:t>Broadcast Cancelled Area List</w:t>
            </w:r>
          </w:p>
        </w:tc>
        <w:tc>
          <w:tcPr>
            <w:tcW w:w="1080" w:type="dxa"/>
          </w:tcPr>
          <w:p w14:paraId="641674A0" w14:textId="77777777" w:rsidR="006A1CE4" w:rsidRPr="00E67E0D" w:rsidRDefault="006A1CE4" w:rsidP="00E7499B">
            <w:pPr>
              <w:pStyle w:val="TAL"/>
            </w:pPr>
            <w:r w:rsidRPr="00E67E0D">
              <w:rPr>
                <w:rFonts w:cs="Arial"/>
                <w:szCs w:val="18"/>
                <w:lang w:eastAsia="ja-JP"/>
              </w:rPr>
              <w:t>O</w:t>
            </w:r>
          </w:p>
        </w:tc>
        <w:tc>
          <w:tcPr>
            <w:tcW w:w="1080" w:type="dxa"/>
          </w:tcPr>
          <w:p w14:paraId="4C851BC8" w14:textId="77777777" w:rsidR="006A1CE4" w:rsidRPr="00E67E0D" w:rsidRDefault="006A1CE4" w:rsidP="00E7499B">
            <w:pPr>
              <w:pStyle w:val="TAL"/>
              <w:rPr>
                <w:i/>
                <w:lang w:eastAsia="ja-JP"/>
              </w:rPr>
            </w:pPr>
          </w:p>
        </w:tc>
        <w:tc>
          <w:tcPr>
            <w:tcW w:w="1512" w:type="dxa"/>
          </w:tcPr>
          <w:p w14:paraId="29879296" w14:textId="77777777" w:rsidR="006A1CE4" w:rsidRPr="00E67E0D" w:rsidRDefault="006A1CE4" w:rsidP="00E7499B">
            <w:pPr>
              <w:pStyle w:val="TAL"/>
            </w:pPr>
            <w:r w:rsidRPr="00E67E0D">
              <w:rPr>
                <w:rFonts w:cs="Arial"/>
                <w:szCs w:val="18"/>
                <w:lang w:eastAsia="ja-JP"/>
              </w:rPr>
              <w:t>9.3.1.44</w:t>
            </w:r>
          </w:p>
        </w:tc>
        <w:tc>
          <w:tcPr>
            <w:tcW w:w="1728" w:type="dxa"/>
          </w:tcPr>
          <w:p w14:paraId="510F508B" w14:textId="77777777" w:rsidR="006A1CE4" w:rsidRPr="00E67E0D" w:rsidRDefault="006A1CE4" w:rsidP="00E7499B">
            <w:pPr>
              <w:pStyle w:val="TAL"/>
              <w:rPr>
                <w:lang w:eastAsia="ja-JP"/>
              </w:rPr>
            </w:pPr>
          </w:p>
        </w:tc>
        <w:tc>
          <w:tcPr>
            <w:tcW w:w="1080" w:type="dxa"/>
          </w:tcPr>
          <w:p w14:paraId="5391CC59" w14:textId="77777777" w:rsidR="006A1CE4" w:rsidRPr="00E67E0D" w:rsidRDefault="006A1CE4" w:rsidP="00E7499B">
            <w:pPr>
              <w:pStyle w:val="TAL"/>
              <w:jc w:val="center"/>
            </w:pPr>
            <w:r w:rsidRPr="00E67E0D">
              <w:rPr>
                <w:rFonts w:cs="Arial"/>
                <w:szCs w:val="18"/>
                <w:lang w:eastAsia="ja-JP"/>
              </w:rPr>
              <w:t>YES</w:t>
            </w:r>
          </w:p>
        </w:tc>
        <w:tc>
          <w:tcPr>
            <w:tcW w:w="1080" w:type="dxa"/>
          </w:tcPr>
          <w:p w14:paraId="1B5942BC" w14:textId="77777777" w:rsidR="006A1CE4" w:rsidRPr="00E67E0D" w:rsidRDefault="006A1CE4" w:rsidP="00E7499B">
            <w:pPr>
              <w:pStyle w:val="TAL"/>
              <w:jc w:val="center"/>
            </w:pPr>
            <w:r w:rsidRPr="00E67E0D">
              <w:rPr>
                <w:rFonts w:cs="Arial"/>
                <w:szCs w:val="18"/>
                <w:lang w:eastAsia="ja-JP"/>
              </w:rPr>
              <w:t>ignore</w:t>
            </w:r>
          </w:p>
        </w:tc>
      </w:tr>
      <w:tr w:rsidR="006A1CE4" w:rsidRPr="00E67E0D" w14:paraId="1AADC201" w14:textId="77777777" w:rsidTr="00E7499B">
        <w:tc>
          <w:tcPr>
            <w:tcW w:w="2160" w:type="dxa"/>
          </w:tcPr>
          <w:p w14:paraId="2659B933" w14:textId="77777777" w:rsidR="006A1CE4" w:rsidRPr="00E67E0D" w:rsidRDefault="006A1CE4" w:rsidP="00E7499B">
            <w:pPr>
              <w:pStyle w:val="TAL"/>
            </w:pPr>
            <w:r w:rsidRPr="00E67E0D">
              <w:rPr>
                <w:rFonts w:cs="Arial"/>
                <w:szCs w:val="18"/>
                <w:lang w:eastAsia="ja-JP"/>
              </w:rPr>
              <w:t>Criticality Diagnostics</w:t>
            </w:r>
          </w:p>
        </w:tc>
        <w:tc>
          <w:tcPr>
            <w:tcW w:w="1080" w:type="dxa"/>
          </w:tcPr>
          <w:p w14:paraId="5B229EE9" w14:textId="77777777" w:rsidR="006A1CE4" w:rsidRPr="00E67E0D" w:rsidRDefault="006A1CE4" w:rsidP="00E7499B">
            <w:pPr>
              <w:pStyle w:val="TAL"/>
            </w:pPr>
            <w:r w:rsidRPr="00E67E0D">
              <w:rPr>
                <w:rFonts w:cs="Arial"/>
                <w:szCs w:val="18"/>
                <w:lang w:eastAsia="ja-JP"/>
              </w:rPr>
              <w:t>O</w:t>
            </w:r>
          </w:p>
        </w:tc>
        <w:tc>
          <w:tcPr>
            <w:tcW w:w="1080" w:type="dxa"/>
          </w:tcPr>
          <w:p w14:paraId="5A373220" w14:textId="77777777" w:rsidR="006A1CE4" w:rsidRPr="00E67E0D" w:rsidRDefault="006A1CE4" w:rsidP="00E7499B">
            <w:pPr>
              <w:pStyle w:val="TAL"/>
              <w:rPr>
                <w:i/>
                <w:lang w:eastAsia="ja-JP"/>
              </w:rPr>
            </w:pPr>
          </w:p>
        </w:tc>
        <w:tc>
          <w:tcPr>
            <w:tcW w:w="1512" w:type="dxa"/>
          </w:tcPr>
          <w:p w14:paraId="128ADB88" w14:textId="77777777" w:rsidR="006A1CE4" w:rsidRPr="00E67E0D" w:rsidRDefault="006A1CE4" w:rsidP="00E7499B">
            <w:pPr>
              <w:pStyle w:val="TAL"/>
            </w:pPr>
            <w:r w:rsidRPr="00E67E0D">
              <w:rPr>
                <w:rFonts w:cs="Arial"/>
                <w:szCs w:val="18"/>
              </w:rPr>
              <w:t>9.3.1.3</w:t>
            </w:r>
          </w:p>
        </w:tc>
        <w:tc>
          <w:tcPr>
            <w:tcW w:w="1728" w:type="dxa"/>
          </w:tcPr>
          <w:p w14:paraId="7414A514" w14:textId="77777777" w:rsidR="006A1CE4" w:rsidRPr="00E67E0D" w:rsidRDefault="006A1CE4" w:rsidP="00E7499B">
            <w:pPr>
              <w:pStyle w:val="TAL"/>
              <w:rPr>
                <w:lang w:eastAsia="ja-JP"/>
              </w:rPr>
            </w:pPr>
          </w:p>
        </w:tc>
        <w:tc>
          <w:tcPr>
            <w:tcW w:w="1080" w:type="dxa"/>
          </w:tcPr>
          <w:p w14:paraId="570DE4B4" w14:textId="77777777" w:rsidR="006A1CE4" w:rsidRPr="00E67E0D" w:rsidRDefault="006A1CE4" w:rsidP="00E7499B">
            <w:pPr>
              <w:pStyle w:val="TAL"/>
              <w:jc w:val="center"/>
            </w:pPr>
            <w:r w:rsidRPr="00E67E0D">
              <w:rPr>
                <w:rFonts w:cs="Arial"/>
                <w:szCs w:val="18"/>
                <w:lang w:eastAsia="ja-JP"/>
              </w:rPr>
              <w:t>YES</w:t>
            </w:r>
          </w:p>
        </w:tc>
        <w:tc>
          <w:tcPr>
            <w:tcW w:w="1080" w:type="dxa"/>
          </w:tcPr>
          <w:p w14:paraId="4B0BB1B8" w14:textId="77777777" w:rsidR="006A1CE4" w:rsidRPr="00E67E0D" w:rsidRDefault="006A1CE4" w:rsidP="00E7499B">
            <w:pPr>
              <w:pStyle w:val="TAL"/>
              <w:jc w:val="center"/>
            </w:pPr>
            <w:r w:rsidRPr="00E67E0D">
              <w:rPr>
                <w:rFonts w:cs="Arial"/>
                <w:szCs w:val="18"/>
                <w:lang w:eastAsia="ja-JP"/>
              </w:rPr>
              <w:t>ignore</w:t>
            </w:r>
          </w:p>
        </w:tc>
      </w:tr>
    </w:tbl>
    <w:p w14:paraId="16F851E5" w14:textId="77777777" w:rsidR="006A1CE4" w:rsidRPr="00E67E0D" w:rsidRDefault="006A1CE4" w:rsidP="00E7499B"/>
    <w:p w14:paraId="4F6A7424" w14:textId="77777777" w:rsidR="006A1CE4" w:rsidRPr="00E67E0D" w:rsidRDefault="006A1CE4" w:rsidP="00E7499B">
      <w:pPr>
        <w:pStyle w:val="4"/>
      </w:pPr>
      <w:bookmarkStart w:id="4129" w:name="_Toc534720511"/>
      <w:bookmarkStart w:id="4130" w:name="_Toc525567523"/>
      <w:r w:rsidRPr="00E67E0D">
        <w:t>9.2.8.5</w:t>
      </w:r>
      <w:r w:rsidRPr="00E67E0D">
        <w:tab/>
        <w:t>PWS RESTART INDICATION</w:t>
      </w:r>
      <w:bookmarkEnd w:id="4129"/>
      <w:bookmarkEnd w:id="4130"/>
    </w:p>
    <w:p w14:paraId="41F65A86" w14:textId="77777777" w:rsidR="006A1CE4" w:rsidRPr="00E67E0D" w:rsidRDefault="006A1CE4" w:rsidP="00E7499B">
      <w:r w:rsidRPr="00E67E0D">
        <w:t>This message is sent by the NG-RAN node to inform the AMF that PWS information for some or all cells of the NG-RAN node are available for reloading from the CBC if needed.</w:t>
      </w:r>
    </w:p>
    <w:p w14:paraId="22FBB188" w14:textId="77777777" w:rsidR="006A1CE4" w:rsidRPr="00E67E0D" w:rsidRDefault="006A1CE4" w:rsidP="00E7499B">
      <w:pPr>
        <w:rPr>
          <w:rFonts w:eastAsia="Batang"/>
        </w:rPr>
      </w:pPr>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4157B42D" w14:textId="77777777" w:rsidTr="00E7499B">
        <w:tc>
          <w:tcPr>
            <w:tcW w:w="2160" w:type="dxa"/>
          </w:tcPr>
          <w:p w14:paraId="2CD662A2"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3792AB7B"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10C9643B"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1916D70B"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1C448FE6"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0D51284D"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7D83B8DB"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6FC9EF8B" w14:textId="77777777" w:rsidTr="00E7499B">
        <w:tc>
          <w:tcPr>
            <w:tcW w:w="2160" w:type="dxa"/>
          </w:tcPr>
          <w:p w14:paraId="5CA7FDAF" w14:textId="77777777" w:rsidR="006A1CE4" w:rsidRPr="00E67E0D" w:rsidRDefault="006A1CE4" w:rsidP="00E7499B">
            <w:pPr>
              <w:pStyle w:val="TAL"/>
              <w:rPr>
                <w:rFonts w:cs="Arial"/>
                <w:lang w:eastAsia="ja-JP"/>
              </w:rPr>
            </w:pPr>
            <w:r w:rsidRPr="00E67E0D">
              <w:rPr>
                <w:rFonts w:cs="Arial"/>
                <w:szCs w:val="18"/>
                <w:lang w:eastAsia="ja-JP"/>
              </w:rPr>
              <w:t>Message Type</w:t>
            </w:r>
          </w:p>
        </w:tc>
        <w:tc>
          <w:tcPr>
            <w:tcW w:w="1080" w:type="dxa"/>
          </w:tcPr>
          <w:p w14:paraId="33BC0C86" w14:textId="77777777" w:rsidR="006A1CE4" w:rsidRPr="00E67E0D" w:rsidRDefault="006A1CE4" w:rsidP="00E7499B">
            <w:pPr>
              <w:pStyle w:val="TAL"/>
              <w:rPr>
                <w:rFonts w:cs="Arial"/>
                <w:lang w:eastAsia="ja-JP"/>
              </w:rPr>
            </w:pPr>
            <w:r w:rsidRPr="00E67E0D">
              <w:rPr>
                <w:rFonts w:cs="Arial"/>
                <w:szCs w:val="18"/>
                <w:lang w:eastAsia="ja-JP"/>
              </w:rPr>
              <w:t>M</w:t>
            </w:r>
          </w:p>
        </w:tc>
        <w:tc>
          <w:tcPr>
            <w:tcW w:w="1080" w:type="dxa"/>
          </w:tcPr>
          <w:p w14:paraId="50394460" w14:textId="77777777" w:rsidR="006A1CE4" w:rsidRPr="00E67E0D" w:rsidRDefault="006A1CE4" w:rsidP="00E7499B">
            <w:pPr>
              <w:pStyle w:val="TAL"/>
              <w:rPr>
                <w:rFonts w:cs="Arial"/>
                <w:lang w:eastAsia="ja-JP"/>
              </w:rPr>
            </w:pPr>
          </w:p>
        </w:tc>
        <w:tc>
          <w:tcPr>
            <w:tcW w:w="1512" w:type="dxa"/>
          </w:tcPr>
          <w:p w14:paraId="4000EC98" w14:textId="77777777" w:rsidR="006A1CE4" w:rsidRPr="00E67E0D" w:rsidRDefault="006A1CE4" w:rsidP="00E7499B">
            <w:pPr>
              <w:pStyle w:val="TAL"/>
              <w:rPr>
                <w:rFonts w:cs="Arial"/>
                <w:lang w:eastAsia="ja-JP"/>
              </w:rPr>
            </w:pPr>
            <w:r w:rsidRPr="00E67E0D">
              <w:rPr>
                <w:rFonts w:cs="Arial"/>
                <w:szCs w:val="18"/>
                <w:lang w:eastAsia="ja-JP"/>
              </w:rPr>
              <w:t>9.3.1.1</w:t>
            </w:r>
          </w:p>
        </w:tc>
        <w:tc>
          <w:tcPr>
            <w:tcW w:w="1728" w:type="dxa"/>
          </w:tcPr>
          <w:p w14:paraId="7E815543" w14:textId="77777777" w:rsidR="006A1CE4" w:rsidRPr="00E67E0D" w:rsidRDefault="006A1CE4" w:rsidP="00E7499B">
            <w:pPr>
              <w:pStyle w:val="TAL"/>
              <w:rPr>
                <w:rFonts w:cs="Arial"/>
                <w:lang w:eastAsia="ja-JP"/>
              </w:rPr>
            </w:pPr>
          </w:p>
        </w:tc>
        <w:tc>
          <w:tcPr>
            <w:tcW w:w="1080" w:type="dxa"/>
          </w:tcPr>
          <w:p w14:paraId="42B0E792" w14:textId="77777777" w:rsidR="006A1CE4" w:rsidRPr="00E67E0D" w:rsidRDefault="006A1CE4" w:rsidP="00E7499B">
            <w:pPr>
              <w:pStyle w:val="TAL"/>
              <w:jc w:val="center"/>
              <w:rPr>
                <w:rFonts w:cs="Arial"/>
                <w:lang w:eastAsia="ja-JP"/>
              </w:rPr>
            </w:pPr>
            <w:r w:rsidRPr="00E67E0D">
              <w:rPr>
                <w:rFonts w:cs="Arial"/>
                <w:szCs w:val="18"/>
                <w:lang w:eastAsia="ja-JP"/>
              </w:rPr>
              <w:t>YES</w:t>
            </w:r>
          </w:p>
        </w:tc>
        <w:tc>
          <w:tcPr>
            <w:tcW w:w="1080" w:type="dxa"/>
          </w:tcPr>
          <w:p w14:paraId="17B0AC2D" w14:textId="77777777" w:rsidR="006A1CE4" w:rsidRPr="00E67E0D" w:rsidRDefault="006A1CE4" w:rsidP="00E7499B">
            <w:pPr>
              <w:pStyle w:val="TAL"/>
              <w:jc w:val="center"/>
              <w:rPr>
                <w:rFonts w:cs="Arial"/>
                <w:lang w:eastAsia="ja-JP"/>
              </w:rPr>
            </w:pPr>
            <w:r w:rsidRPr="00E67E0D">
              <w:rPr>
                <w:rFonts w:cs="Arial"/>
                <w:szCs w:val="18"/>
                <w:lang w:eastAsia="ja-JP"/>
              </w:rPr>
              <w:t>ignore</w:t>
            </w:r>
          </w:p>
        </w:tc>
      </w:tr>
      <w:tr w:rsidR="006A1CE4" w:rsidRPr="00E67E0D" w14:paraId="06C813E9" w14:textId="77777777" w:rsidTr="00E7499B">
        <w:tc>
          <w:tcPr>
            <w:tcW w:w="2160" w:type="dxa"/>
          </w:tcPr>
          <w:p w14:paraId="30F7A65A" w14:textId="77777777" w:rsidR="006A1CE4" w:rsidRPr="00E67E0D" w:rsidRDefault="006A1CE4" w:rsidP="00E7499B">
            <w:pPr>
              <w:pStyle w:val="TAL"/>
              <w:rPr>
                <w:rFonts w:eastAsia="Batang" w:cs="Arial"/>
                <w:lang w:eastAsia="ja-JP"/>
              </w:rPr>
            </w:pPr>
            <w:r w:rsidRPr="00E67E0D">
              <w:rPr>
                <w:rFonts w:cs="Arial"/>
                <w:szCs w:val="18"/>
              </w:rPr>
              <w:t xml:space="preserve">CHOICE </w:t>
            </w:r>
            <w:r w:rsidRPr="00E67E0D">
              <w:rPr>
                <w:rFonts w:cs="Arial"/>
                <w:i/>
                <w:szCs w:val="18"/>
              </w:rPr>
              <w:t>Cell List for Restart</w:t>
            </w:r>
          </w:p>
        </w:tc>
        <w:tc>
          <w:tcPr>
            <w:tcW w:w="1080" w:type="dxa"/>
          </w:tcPr>
          <w:p w14:paraId="27B5921B" w14:textId="77777777" w:rsidR="006A1CE4" w:rsidRPr="00E67E0D" w:rsidRDefault="006A1CE4" w:rsidP="00E7499B">
            <w:pPr>
              <w:pStyle w:val="TAL"/>
              <w:rPr>
                <w:rFonts w:cs="Arial"/>
                <w:lang w:eastAsia="ja-JP"/>
              </w:rPr>
            </w:pPr>
            <w:r w:rsidRPr="00E67E0D">
              <w:rPr>
                <w:rFonts w:cs="Arial"/>
                <w:szCs w:val="18"/>
              </w:rPr>
              <w:t>M</w:t>
            </w:r>
          </w:p>
        </w:tc>
        <w:tc>
          <w:tcPr>
            <w:tcW w:w="1080" w:type="dxa"/>
          </w:tcPr>
          <w:p w14:paraId="7BB2CD41" w14:textId="77777777" w:rsidR="006A1CE4" w:rsidRPr="00E67E0D" w:rsidRDefault="006A1CE4" w:rsidP="00E7499B">
            <w:pPr>
              <w:pStyle w:val="TAL"/>
              <w:rPr>
                <w:i/>
                <w:lang w:eastAsia="ja-JP"/>
              </w:rPr>
            </w:pPr>
          </w:p>
        </w:tc>
        <w:tc>
          <w:tcPr>
            <w:tcW w:w="1512" w:type="dxa"/>
          </w:tcPr>
          <w:p w14:paraId="15792057" w14:textId="77777777" w:rsidR="006A1CE4" w:rsidRPr="00E67E0D" w:rsidRDefault="006A1CE4" w:rsidP="00E7499B">
            <w:pPr>
              <w:pStyle w:val="TAL"/>
              <w:rPr>
                <w:lang w:eastAsia="ja-JP"/>
              </w:rPr>
            </w:pPr>
          </w:p>
        </w:tc>
        <w:tc>
          <w:tcPr>
            <w:tcW w:w="1728" w:type="dxa"/>
          </w:tcPr>
          <w:p w14:paraId="62DA6878" w14:textId="77777777" w:rsidR="006A1CE4" w:rsidRPr="00E67E0D" w:rsidRDefault="006A1CE4" w:rsidP="00E7499B">
            <w:pPr>
              <w:pStyle w:val="TAL"/>
              <w:rPr>
                <w:lang w:eastAsia="ja-JP"/>
              </w:rPr>
            </w:pPr>
          </w:p>
        </w:tc>
        <w:tc>
          <w:tcPr>
            <w:tcW w:w="1080" w:type="dxa"/>
          </w:tcPr>
          <w:p w14:paraId="6FE6ACA4" w14:textId="77777777" w:rsidR="006A1CE4" w:rsidRPr="00E67E0D" w:rsidRDefault="006A1CE4" w:rsidP="00E7499B">
            <w:pPr>
              <w:pStyle w:val="TAL"/>
              <w:jc w:val="center"/>
              <w:rPr>
                <w:lang w:eastAsia="ja-JP"/>
              </w:rPr>
            </w:pPr>
            <w:r w:rsidRPr="00E67E0D">
              <w:rPr>
                <w:lang w:eastAsia="ja-JP"/>
              </w:rPr>
              <w:t>YES</w:t>
            </w:r>
          </w:p>
        </w:tc>
        <w:tc>
          <w:tcPr>
            <w:tcW w:w="1080" w:type="dxa"/>
          </w:tcPr>
          <w:p w14:paraId="7F7A02BD" w14:textId="77777777" w:rsidR="006A1CE4" w:rsidRPr="00E67E0D" w:rsidRDefault="006A1CE4" w:rsidP="00E7499B">
            <w:pPr>
              <w:pStyle w:val="TAL"/>
              <w:jc w:val="center"/>
              <w:rPr>
                <w:lang w:eastAsia="ja-JP"/>
              </w:rPr>
            </w:pPr>
            <w:r w:rsidRPr="00E67E0D">
              <w:rPr>
                <w:lang w:eastAsia="ja-JP"/>
              </w:rPr>
              <w:t>reject</w:t>
            </w:r>
          </w:p>
        </w:tc>
      </w:tr>
      <w:tr w:rsidR="006A1CE4" w:rsidRPr="00E67E0D" w14:paraId="75B66154" w14:textId="77777777" w:rsidTr="00E7499B">
        <w:tc>
          <w:tcPr>
            <w:tcW w:w="2160" w:type="dxa"/>
          </w:tcPr>
          <w:p w14:paraId="44B07FE0" w14:textId="77777777" w:rsidR="006A1CE4" w:rsidRPr="00E67E0D" w:rsidRDefault="006A1CE4" w:rsidP="00E7499B">
            <w:pPr>
              <w:pStyle w:val="TAL"/>
              <w:ind w:left="75"/>
            </w:pPr>
            <w:r w:rsidRPr="00E67E0D">
              <w:rPr>
                <w:rFonts w:eastAsia="Batang" w:cs="Arial"/>
                <w:szCs w:val="18"/>
                <w:lang w:eastAsia="ko-KR"/>
              </w:rPr>
              <w:t>&gt;</w:t>
            </w:r>
            <w:r w:rsidRPr="00E67E0D">
              <w:rPr>
                <w:rFonts w:cs="Arial"/>
                <w:i/>
                <w:szCs w:val="18"/>
              </w:rPr>
              <w:t>E-UTRA</w:t>
            </w:r>
          </w:p>
        </w:tc>
        <w:tc>
          <w:tcPr>
            <w:tcW w:w="1080" w:type="dxa"/>
          </w:tcPr>
          <w:p w14:paraId="422690FD" w14:textId="77777777" w:rsidR="006A1CE4" w:rsidRPr="00E67E0D" w:rsidRDefault="006A1CE4" w:rsidP="00E7499B">
            <w:pPr>
              <w:pStyle w:val="TAL"/>
            </w:pPr>
          </w:p>
        </w:tc>
        <w:tc>
          <w:tcPr>
            <w:tcW w:w="1080" w:type="dxa"/>
          </w:tcPr>
          <w:p w14:paraId="5C9500DE" w14:textId="77777777" w:rsidR="006A1CE4" w:rsidRPr="00E67E0D" w:rsidRDefault="006A1CE4" w:rsidP="00E7499B">
            <w:pPr>
              <w:pStyle w:val="TAL"/>
              <w:rPr>
                <w:i/>
                <w:lang w:eastAsia="ja-JP"/>
              </w:rPr>
            </w:pPr>
          </w:p>
        </w:tc>
        <w:tc>
          <w:tcPr>
            <w:tcW w:w="1512" w:type="dxa"/>
          </w:tcPr>
          <w:p w14:paraId="5B4F1F03" w14:textId="77777777" w:rsidR="006A1CE4" w:rsidRPr="00E67E0D" w:rsidRDefault="006A1CE4" w:rsidP="00E7499B">
            <w:pPr>
              <w:pStyle w:val="TAL"/>
            </w:pPr>
          </w:p>
        </w:tc>
        <w:tc>
          <w:tcPr>
            <w:tcW w:w="1728" w:type="dxa"/>
          </w:tcPr>
          <w:p w14:paraId="0565922E" w14:textId="77777777" w:rsidR="006A1CE4" w:rsidRPr="00E67E0D" w:rsidRDefault="006A1CE4" w:rsidP="00E7499B">
            <w:pPr>
              <w:pStyle w:val="TAL"/>
              <w:rPr>
                <w:lang w:eastAsia="ja-JP"/>
              </w:rPr>
            </w:pPr>
          </w:p>
        </w:tc>
        <w:tc>
          <w:tcPr>
            <w:tcW w:w="1080" w:type="dxa"/>
          </w:tcPr>
          <w:p w14:paraId="24A5AB41" w14:textId="77777777" w:rsidR="006A1CE4" w:rsidRPr="00E67E0D" w:rsidRDefault="006A1CE4" w:rsidP="00E7499B">
            <w:pPr>
              <w:pStyle w:val="TAL"/>
              <w:jc w:val="center"/>
            </w:pPr>
          </w:p>
        </w:tc>
        <w:tc>
          <w:tcPr>
            <w:tcW w:w="1080" w:type="dxa"/>
          </w:tcPr>
          <w:p w14:paraId="02A7AD77" w14:textId="77777777" w:rsidR="006A1CE4" w:rsidRPr="00E67E0D" w:rsidRDefault="006A1CE4" w:rsidP="00E7499B">
            <w:pPr>
              <w:pStyle w:val="TAL"/>
              <w:jc w:val="center"/>
            </w:pPr>
          </w:p>
        </w:tc>
      </w:tr>
      <w:tr w:rsidR="006A1CE4" w:rsidRPr="00E67E0D" w14:paraId="23942498" w14:textId="77777777" w:rsidTr="00E7499B">
        <w:tc>
          <w:tcPr>
            <w:tcW w:w="2160" w:type="dxa"/>
          </w:tcPr>
          <w:p w14:paraId="70C0CF12" w14:textId="77777777" w:rsidR="006A1CE4" w:rsidRPr="00E67E0D" w:rsidRDefault="006A1CE4" w:rsidP="00E7499B">
            <w:pPr>
              <w:pStyle w:val="TAL"/>
              <w:ind w:left="165"/>
              <w:rPr>
                <w:rFonts w:eastAsia="Batang" w:cs="Arial"/>
                <w:b/>
                <w:szCs w:val="18"/>
                <w:lang w:eastAsia="ko-KR"/>
              </w:rPr>
            </w:pPr>
            <w:r w:rsidRPr="00E67E0D">
              <w:rPr>
                <w:rFonts w:eastAsia="Batang" w:cs="Arial"/>
                <w:b/>
                <w:szCs w:val="18"/>
                <w:lang w:eastAsia="ko-KR"/>
              </w:rPr>
              <w:t>&gt;&gt;E-UTRA Cell List for Restart</w:t>
            </w:r>
          </w:p>
        </w:tc>
        <w:tc>
          <w:tcPr>
            <w:tcW w:w="1080" w:type="dxa"/>
          </w:tcPr>
          <w:p w14:paraId="2FD4EA8A" w14:textId="77777777" w:rsidR="006A1CE4" w:rsidRPr="00E67E0D" w:rsidRDefault="006A1CE4" w:rsidP="00E7499B">
            <w:pPr>
              <w:pStyle w:val="TAL"/>
            </w:pPr>
          </w:p>
        </w:tc>
        <w:tc>
          <w:tcPr>
            <w:tcW w:w="1080" w:type="dxa"/>
          </w:tcPr>
          <w:p w14:paraId="1636737F" w14:textId="77777777" w:rsidR="006A1CE4" w:rsidRPr="00E67E0D" w:rsidRDefault="006A1CE4" w:rsidP="00E7499B">
            <w:pPr>
              <w:pStyle w:val="TAL"/>
              <w:rPr>
                <w:rFonts w:cs="Arial"/>
                <w:i/>
                <w:iCs/>
                <w:szCs w:val="18"/>
              </w:rPr>
            </w:pPr>
            <w:r w:rsidRPr="00E67E0D">
              <w:rPr>
                <w:rFonts w:cs="Arial"/>
                <w:i/>
                <w:iCs/>
                <w:szCs w:val="18"/>
              </w:rPr>
              <w:t>1</w:t>
            </w:r>
            <w:r w:rsidRPr="00E67E0D">
              <w:rPr>
                <w:rFonts w:cs="Arial"/>
                <w:i/>
                <w:szCs w:val="18"/>
              </w:rPr>
              <w:t>..&lt;maxnoofCellsinngeNB&gt;</w:t>
            </w:r>
          </w:p>
        </w:tc>
        <w:tc>
          <w:tcPr>
            <w:tcW w:w="1512" w:type="dxa"/>
          </w:tcPr>
          <w:p w14:paraId="41F98DED" w14:textId="77777777" w:rsidR="006A1CE4" w:rsidRPr="00E67E0D" w:rsidRDefault="006A1CE4" w:rsidP="00E7499B">
            <w:pPr>
              <w:pStyle w:val="TAL"/>
            </w:pPr>
          </w:p>
        </w:tc>
        <w:tc>
          <w:tcPr>
            <w:tcW w:w="1728" w:type="dxa"/>
          </w:tcPr>
          <w:p w14:paraId="1DC69F2E" w14:textId="77777777" w:rsidR="006A1CE4" w:rsidRPr="00E67E0D" w:rsidRDefault="006A1CE4" w:rsidP="00E7499B">
            <w:pPr>
              <w:pStyle w:val="TAL"/>
              <w:rPr>
                <w:lang w:eastAsia="ja-JP"/>
              </w:rPr>
            </w:pPr>
          </w:p>
        </w:tc>
        <w:tc>
          <w:tcPr>
            <w:tcW w:w="1080" w:type="dxa"/>
          </w:tcPr>
          <w:p w14:paraId="67D578A2" w14:textId="77777777" w:rsidR="006A1CE4" w:rsidRPr="00E67E0D" w:rsidRDefault="006A1CE4" w:rsidP="00E7499B">
            <w:pPr>
              <w:pStyle w:val="TAL"/>
              <w:jc w:val="center"/>
              <w:rPr>
                <w:rFonts w:cs="Arial"/>
                <w:szCs w:val="18"/>
              </w:rPr>
            </w:pPr>
            <w:r w:rsidRPr="00E67E0D">
              <w:rPr>
                <w:rFonts w:cs="Arial"/>
                <w:szCs w:val="18"/>
              </w:rPr>
              <w:t>-</w:t>
            </w:r>
          </w:p>
        </w:tc>
        <w:tc>
          <w:tcPr>
            <w:tcW w:w="1080" w:type="dxa"/>
          </w:tcPr>
          <w:p w14:paraId="0381BF4A" w14:textId="77777777" w:rsidR="006A1CE4" w:rsidRPr="00E67E0D" w:rsidRDefault="006A1CE4" w:rsidP="00E7499B">
            <w:pPr>
              <w:pStyle w:val="TAL"/>
              <w:jc w:val="center"/>
              <w:rPr>
                <w:rFonts w:cs="Arial"/>
                <w:szCs w:val="18"/>
              </w:rPr>
            </w:pPr>
          </w:p>
        </w:tc>
      </w:tr>
      <w:tr w:rsidR="006A1CE4" w:rsidRPr="00E67E0D" w14:paraId="21A08558" w14:textId="77777777" w:rsidTr="00E7499B">
        <w:tc>
          <w:tcPr>
            <w:tcW w:w="2160" w:type="dxa"/>
          </w:tcPr>
          <w:p w14:paraId="054CA33B" w14:textId="77777777" w:rsidR="006A1CE4" w:rsidRPr="00E67E0D" w:rsidRDefault="006A1CE4" w:rsidP="00E7499B">
            <w:pPr>
              <w:pStyle w:val="TAL"/>
              <w:ind w:left="255"/>
            </w:pPr>
            <w:r w:rsidRPr="00E67E0D">
              <w:rPr>
                <w:rFonts w:cs="Arial"/>
                <w:szCs w:val="18"/>
              </w:rPr>
              <w:t>&gt;&gt;</w:t>
            </w:r>
            <w:bookmarkStart w:id="4131" w:name="OLE_LINK181"/>
            <w:r w:rsidRPr="00E67E0D">
              <w:rPr>
                <w:rFonts w:cs="Arial"/>
                <w:szCs w:val="18"/>
              </w:rPr>
              <w:t>&gt;E-UTRA CGI</w:t>
            </w:r>
            <w:bookmarkEnd w:id="4131"/>
          </w:p>
        </w:tc>
        <w:tc>
          <w:tcPr>
            <w:tcW w:w="1080" w:type="dxa"/>
          </w:tcPr>
          <w:p w14:paraId="681EB0E6" w14:textId="77777777" w:rsidR="006A1CE4" w:rsidRPr="00E67E0D" w:rsidRDefault="006A1CE4" w:rsidP="00E7499B">
            <w:pPr>
              <w:pStyle w:val="TAL"/>
            </w:pPr>
            <w:r w:rsidRPr="00E67E0D">
              <w:rPr>
                <w:rFonts w:cs="Arial"/>
                <w:szCs w:val="18"/>
              </w:rPr>
              <w:t>M</w:t>
            </w:r>
          </w:p>
        </w:tc>
        <w:tc>
          <w:tcPr>
            <w:tcW w:w="1080" w:type="dxa"/>
          </w:tcPr>
          <w:p w14:paraId="7C7556AC" w14:textId="77777777" w:rsidR="006A1CE4" w:rsidRPr="00E67E0D" w:rsidRDefault="006A1CE4" w:rsidP="00E7499B">
            <w:pPr>
              <w:pStyle w:val="TAL"/>
              <w:rPr>
                <w:i/>
                <w:lang w:eastAsia="ja-JP"/>
              </w:rPr>
            </w:pPr>
          </w:p>
        </w:tc>
        <w:tc>
          <w:tcPr>
            <w:tcW w:w="1512" w:type="dxa"/>
          </w:tcPr>
          <w:p w14:paraId="3C8AECA3" w14:textId="77777777" w:rsidR="006A1CE4" w:rsidRPr="00E67E0D" w:rsidRDefault="006A1CE4" w:rsidP="00E7499B">
            <w:pPr>
              <w:pStyle w:val="TAL"/>
            </w:pPr>
            <w:r w:rsidRPr="00E67E0D">
              <w:rPr>
                <w:rFonts w:cs="Arial"/>
                <w:szCs w:val="18"/>
              </w:rPr>
              <w:t>9.3.1.9</w:t>
            </w:r>
          </w:p>
        </w:tc>
        <w:tc>
          <w:tcPr>
            <w:tcW w:w="1728" w:type="dxa"/>
          </w:tcPr>
          <w:p w14:paraId="38A4EF46" w14:textId="77777777" w:rsidR="006A1CE4" w:rsidRPr="00E67E0D" w:rsidRDefault="006A1CE4" w:rsidP="00E7499B">
            <w:pPr>
              <w:pStyle w:val="TAL"/>
              <w:rPr>
                <w:lang w:eastAsia="ja-JP"/>
              </w:rPr>
            </w:pPr>
          </w:p>
        </w:tc>
        <w:tc>
          <w:tcPr>
            <w:tcW w:w="1080" w:type="dxa"/>
          </w:tcPr>
          <w:p w14:paraId="2A7C23E7" w14:textId="77777777" w:rsidR="006A1CE4" w:rsidRPr="00E67E0D" w:rsidRDefault="006A1CE4" w:rsidP="00E7499B">
            <w:pPr>
              <w:pStyle w:val="TAL"/>
              <w:jc w:val="center"/>
            </w:pPr>
            <w:r w:rsidRPr="00E67E0D">
              <w:rPr>
                <w:rFonts w:cs="Arial"/>
                <w:szCs w:val="18"/>
              </w:rPr>
              <w:t>-</w:t>
            </w:r>
          </w:p>
        </w:tc>
        <w:tc>
          <w:tcPr>
            <w:tcW w:w="1080" w:type="dxa"/>
          </w:tcPr>
          <w:p w14:paraId="777A15BA" w14:textId="77777777" w:rsidR="006A1CE4" w:rsidRPr="00E67E0D" w:rsidRDefault="006A1CE4" w:rsidP="00E7499B">
            <w:pPr>
              <w:pStyle w:val="TAL"/>
              <w:jc w:val="center"/>
            </w:pPr>
          </w:p>
        </w:tc>
      </w:tr>
      <w:tr w:rsidR="006A1CE4" w:rsidRPr="00E67E0D" w14:paraId="143C69FD" w14:textId="77777777" w:rsidTr="00E7499B">
        <w:tc>
          <w:tcPr>
            <w:tcW w:w="2160" w:type="dxa"/>
          </w:tcPr>
          <w:p w14:paraId="262855B7" w14:textId="77777777" w:rsidR="006A1CE4" w:rsidRPr="00E67E0D" w:rsidRDefault="006A1CE4" w:rsidP="00E7499B">
            <w:pPr>
              <w:pStyle w:val="TAL"/>
              <w:ind w:left="75"/>
            </w:pPr>
            <w:r w:rsidRPr="00E67E0D">
              <w:rPr>
                <w:rFonts w:eastAsia="Batang" w:cs="Arial"/>
                <w:szCs w:val="18"/>
                <w:lang w:eastAsia="ko-KR"/>
              </w:rPr>
              <w:t>&gt;</w:t>
            </w:r>
            <w:r w:rsidRPr="00E67E0D">
              <w:rPr>
                <w:rFonts w:eastAsia="Batang" w:cs="Arial"/>
                <w:i/>
                <w:szCs w:val="18"/>
                <w:lang w:eastAsia="ko-KR"/>
              </w:rPr>
              <w:t>NR</w:t>
            </w:r>
          </w:p>
        </w:tc>
        <w:tc>
          <w:tcPr>
            <w:tcW w:w="1080" w:type="dxa"/>
          </w:tcPr>
          <w:p w14:paraId="746D11AA" w14:textId="77777777" w:rsidR="006A1CE4" w:rsidRPr="00E67E0D" w:rsidRDefault="006A1CE4" w:rsidP="00E7499B">
            <w:pPr>
              <w:pStyle w:val="TAL"/>
            </w:pPr>
          </w:p>
        </w:tc>
        <w:tc>
          <w:tcPr>
            <w:tcW w:w="1080" w:type="dxa"/>
          </w:tcPr>
          <w:p w14:paraId="174B8BD7" w14:textId="77777777" w:rsidR="006A1CE4" w:rsidRPr="00E67E0D" w:rsidRDefault="006A1CE4" w:rsidP="00E7499B">
            <w:pPr>
              <w:pStyle w:val="TAL"/>
              <w:rPr>
                <w:i/>
                <w:lang w:eastAsia="ja-JP"/>
              </w:rPr>
            </w:pPr>
          </w:p>
        </w:tc>
        <w:tc>
          <w:tcPr>
            <w:tcW w:w="1512" w:type="dxa"/>
          </w:tcPr>
          <w:p w14:paraId="48406BEE" w14:textId="77777777" w:rsidR="006A1CE4" w:rsidRPr="00E67E0D" w:rsidRDefault="006A1CE4" w:rsidP="00E7499B">
            <w:pPr>
              <w:pStyle w:val="TAL"/>
            </w:pPr>
          </w:p>
        </w:tc>
        <w:tc>
          <w:tcPr>
            <w:tcW w:w="1728" w:type="dxa"/>
          </w:tcPr>
          <w:p w14:paraId="6A796578" w14:textId="77777777" w:rsidR="006A1CE4" w:rsidRPr="00E67E0D" w:rsidRDefault="006A1CE4" w:rsidP="00E7499B">
            <w:pPr>
              <w:pStyle w:val="TAL"/>
              <w:rPr>
                <w:lang w:eastAsia="ja-JP"/>
              </w:rPr>
            </w:pPr>
          </w:p>
        </w:tc>
        <w:tc>
          <w:tcPr>
            <w:tcW w:w="1080" w:type="dxa"/>
          </w:tcPr>
          <w:p w14:paraId="4E36AEE5" w14:textId="77777777" w:rsidR="006A1CE4" w:rsidRPr="00E67E0D" w:rsidRDefault="006A1CE4" w:rsidP="00E7499B">
            <w:pPr>
              <w:pStyle w:val="TAL"/>
              <w:jc w:val="center"/>
            </w:pPr>
          </w:p>
        </w:tc>
        <w:tc>
          <w:tcPr>
            <w:tcW w:w="1080" w:type="dxa"/>
          </w:tcPr>
          <w:p w14:paraId="22E05C2A" w14:textId="77777777" w:rsidR="006A1CE4" w:rsidRPr="00E67E0D" w:rsidRDefault="006A1CE4" w:rsidP="00E7499B">
            <w:pPr>
              <w:pStyle w:val="TAL"/>
              <w:jc w:val="center"/>
            </w:pPr>
          </w:p>
        </w:tc>
      </w:tr>
      <w:tr w:rsidR="006A1CE4" w:rsidRPr="00E67E0D" w14:paraId="5639CD96" w14:textId="77777777" w:rsidTr="00E7499B">
        <w:tc>
          <w:tcPr>
            <w:tcW w:w="2160" w:type="dxa"/>
          </w:tcPr>
          <w:p w14:paraId="6CBAC142" w14:textId="77777777" w:rsidR="006A1CE4" w:rsidRPr="00E67E0D" w:rsidRDefault="006A1CE4" w:rsidP="00E7499B">
            <w:pPr>
              <w:pStyle w:val="TAL"/>
              <w:ind w:left="165"/>
              <w:rPr>
                <w:rFonts w:eastAsia="Batang" w:cs="Arial"/>
                <w:b/>
                <w:szCs w:val="18"/>
                <w:lang w:eastAsia="ko-KR"/>
              </w:rPr>
            </w:pPr>
            <w:r w:rsidRPr="00E67E0D">
              <w:rPr>
                <w:rFonts w:eastAsia="Batang" w:cs="Arial"/>
                <w:b/>
                <w:szCs w:val="18"/>
                <w:lang w:eastAsia="ko-KR"/>
              </w:rPr>
              <w:t>&gt;&gt;NR Cell List for Restart</w:t>
            </w:r>
          </w:p>
        </w:tc>
        <w:tc>
          <w:tcPr>
            <w:tcW w:w="1080" w:type="dxa"/>
          </w:tcPr>
          <w:p w14:paraId="53950393" w14:textId="77777777" w:rsidR="006A1CE4" w:rsidRPr="00E67E0D" w:rsidRDefault="006A1CE4" w:rsidP="00E7499B">
            <w:pPr>
              <w:pStyle w:val="TAL"/>
            </w:pPr>
          </w:p>
        </w:tc>
        <w:tc>
          <w:tcPr>
            <w:tcW w:w="1080" w:type="dxa"/>
          </w:tcPr>
          <w:p w14:paraId="16B70F52" w14:textId="77777777" w:rsidR="006A1CE4" w:rsidRPr="00E67E0D" w:rsidRDefault="006A1CE4" w:rsidP="00E7499B">
            <w:pPr>
              <w:pStyle w:val="TAL"/>
              <w:rPr>
                <w:rFonts w:cs="Arial"/>
                <w:i/>
                <w:iCs/>
                <w:szCs w:val="18"/>
              </w:rPr>
            </w:pPr>
            <w:r w:rsidRPr="00E67E0D">
              <w:rPr>
                <w:rFonts w:cs="Arial"/>
                <w:i/>
                <w:iCs/>
                <w:szCs w:val="18"/>
              </w:rPr>
              <w:t>1</w:t>
            </w:r>
            <w:r w:rsidRPr="00E67E0D">
              <w:rPr>
                <w:rFonts w:cs="Arial"/>
                <w:i/>
                <w:szCs w:val="18"/>
              </w:rPr>
              <w:t>..&lt;maxnoofCellsingNB&gt;</w:t>
            </w:r>
          </w:p>
        </w:tc>
        <w:tc>
          <w:tcPr>
            <w:tcW w:w="1512" w:type="dxa"/>
          </w:tcPr>
          <w:p w14:paraId="07D38C5E" w14:textId="77777777" w:rsidR="006A1CE4" w:rsidRPr="00E67E0D" w:rsidRDefault="006A1CE4" w:rsidP="00E7499B">
            <w:pPr>
              <w:pStyle w:val="TAL"/>
            </w:pPr>
          </w:p>
        </w:tc>
        <w:tc>
          <w:tcPr>
            <w:tcW w:w="1728" w:type="dxa"/>
          </w:tcPr>
          <w:p w14:paraId="59BCA1E0" w14:textId="77777777" w:rsidR="006A1CE4" w:rsidRPr="00E67E0D" w:rsidRDefault="006A1CE4" w:rsidP="00E7499B">
            <w:pPr>
              <w:pStyle w:val="TAL"/>
              <w:rPr>
                <w:lang w:eastAsia="ja-JP"/>
              </w:rPr>
            </w:pPr>
          </w:p>
        </w:tc>
        <w:tc>
          <w:tcPr>
            <w:tcW w:w="1080" w:type="dxa"/>
          </w:tcPr>
          <w:p w14:paraId="349B0344" w14:textId="77777777" w:rsidR="006A1CE4" w:rsidRPr="00E67E0D" w:rsidRDefault="006A1CE4" w:rsidP="00E7499B">
            <w:pPr>
              <w:pStyle w:val="TAL"/>
              <w:jc w:val="center"/>
              <w:rPr>
                <w:rFonts w:cs="Arial"/>
                <w:szCs w:val="18"/>
              </w:rPr>
            </w:pPr>
            <w:r w:rsidRPr="00E67E0D">
              <w:rPr>
                <w:rFonts w:cs="Arial"/>
                <w:szCs w:val="18"/>
              </w:rPr>
              <w:t>-</w:t>
            </w:r>
          </w:p>
        </w:tc>
        <w:tc>
          <w:tcPr>
            <w:tcW w:w="1080" w:type="dxa"/>
          </w:tcPr>
          <w:p w14:paraId="39D908F7" w14:textId="77777777" w:rsidR="006A1CE4" w:rsidRPr="00E67E0D" w:rsidRDefault="006A1CE4" w:rsidP="00E7499B">
            <w:pPr>
              <w:pStyle w:val="TAL"/>
              <w:jc w:val="center"/>
              <w:rPr>
                <w:rFonts w:cs="Arial"/>
                <w:szCs w:val="18"/>
              </w:rPr>
            </w:pPr>
          </w:p>
        </w:tc>
      </w:tr>
      <w:tr w:rsidR="006A1CE4" w:rsidRPr="00E67E0D" w14:paraId="147ACEE6" w14:textId="77777777" w:rsidTr="00E7499B">
        <w:tc>
          <w:tcPr>
            <w:tcW w:w="2160" w:type="dxa"/>
          </w:tcPr>
          <w:p w14:paraId="0290D5E1" w14:textId="77777777" w:rsidR="006A1CE4" w:rsidRPr="00E67E0D" w:rsidRDefault="006A1CE4" w:rsidP="00E7499B">
            <w:pPr>
              <w:pStyle w:val="TAL"/>
              <w:ind w:left="255"/>
              <w:rPr>
                <w:rFonts w:cs="Arial"/>
                <w:szCs w:val="18"/>
                <w:lang w:eastAsia="ja-JP"/>
              </w:rPr>
            </w:pPr>
            <w:r w:rsidRPr="00E67E0D">
              <w:rPr>
                <w:rFonts w:cs="Arial"/>
                <w:szCs w:val="18"/>
                <w:lang w:eastAsia="ja-JP"/>
              </w:rPr>
              <w:t>&gt;&gt;&gt;NR CGI</w:t>
            </w:r>
          </w:p>
        </w:tc>
        <w:tc>
          <w:tcPr>
            <w:tcW w:w="1080" w:type="dxa"/>
          </w:tcPr>
          <w:p w14:paraId="0969B8D0" w14:textId="77777777" w:rsidR="006A1CE4" w:rsidRPr="00E67E0D" w:rsidRDefault="006A1CE4" w:rsidP="00E7499B">
            <w:pPr>
              <w:pStyle w:val="TAL"/>
              <w:rPr>
                <w:rFonts w:cs="Arial"/>
                <w:szCs w:val="18"/>
                <w:lang w:eastAsia="ja-JP"/>
              </w:rPr>
            </w:pPr>
            <w:r w:rsidRPr="00E67E0D">
              <w:rPr>
                <w:rFonts w:cs="Arial"/>
                <w:szCs w:val="18"/>
              </w:rPr>
              <w:t>M</w:t>
            </w:r>
          </w:p>
        </w:tc>
        <w:tc>
          <w:tcPr>
            <w:tcW w:w="1080" w:type="dxa"/>
          </w:tcPr>
          <w:p w14:paraId="37E3AD27" w14:textId="77777777" w:rsidR="006A1CE4" w:rsidRPr="00E67E0D" w:rsidRDefault="006A1CE4" w:rsidP="00E7499B">
            <w:pPr>
              <w:pStyle w:val="TAL"/>
              <w:rPr>
                <w:i/>
                <w:lang w:eastAsia="ja-JP"/>
              </w:rPr>
            </w:pPr>
          </w:p>
        </w:tc>
        <w:tc>
          <w:tcPr>
            <w:tcW w:w="1512" w:type="dxa"/>
          </w:tcPr>
          <w:p w14:paraId="3476745F" w14:textId="77777777" w:rsidR="006A1CE4" w:rsidRPr="00E67E0D" w:rsidRDefault="006A1CE4" w:rsidP="00E7499B">
            <w:pPr>
              <w:pStyle w:val="TAL"/>
              <w:rPr>
                <w:rFonts w:cs="Arial"/>
                <w:szCs w:val="18"/>
              </w:rPr>
            </w:pPr>
            <w:r w:rsidRPr="00E67E0D">
              <w:rPr>
                <w:rFonts w:cs="Arial"/>
                <w:szCs w:val="18"/>
              </w:rPr>
              <w:t>9.3.1.7</w:t>
            </w:r>
          </w:p>
        </w:tc>
        <w:tc>
          <w:tcPr>
            <w:tcW w:w="1728" w:type="dxa"/>
          </w:tcPr>
          <w:p w14:paraId="3F5B2871" w14:textId="77777777" w:rsidR="006A1CE4" w:rsidRPr="00E67E0D" w:rsidRDefault="006A1CE4" w:rsidP="00E7499B">
            <w:pPr>
              <w:pStyle w:val="TAL"/>
              <w:rPr>
                <w:lang w:eastAsia="ja-JP"/>
              </w:rPr>
            </w:pPr>
          </w:p>
        </w:tc>
        <w:tc>
          <w:tcPr>
            <w:tcW w:w="1080" w:type="dxa"/>
          </w:tcPr>
          <w:p w14:paraId="272B5F47" w14:textId="77777777" w:rsidR="006A1CE4" w:rsidRPr="00E67E0D" w:rsidRDefault="006A1CE4" w:rsidP="00E7499B">
            <w:pPr>
              <w:pStyle w:val="TAL"/>
              <w:jc w:val="center"/>
              <w:rPr>
                <w:rFonts w:cs="Arial"/>
                <w:szCs w:val="18"/>
                <w:lang w:eastAsia="ja-JP"/>
              </w:rPr>
            </w:pPr>
            <w:r w:rsidRPr="00E67E0D">
              <w:rPr>
                <w:rFonts w:cs="Arial"/>
                <w:szCs w:val="18"/>
              </w:rPr>
              <w:t>-</w:t>
            </w:r>
          </w:p>
        </w:tc>
        <w:tc>
          <w:tcPr>
            <w:tcW w:w="1080" w:type="dxa"/>
          </w:tcPr>
          <w:p w14:paraId="45F2F3AB" w14:textId="77777777" w:rsidR="006A1CE4" w:rsidRPr="00E67E0D" w:rsidRDefault="006A1CE4" w:rsidP="00E7499B">
            <w:pPr>
              <w:pStyle w:val="TAL"/>
              <w:jc w:val="center"/>
              <w:rPr>
                <w:rFonts w:cs="Arial"/>
                <w:szCs w:val="18"/>
                <w:lang w:eastAsia="ja-JP"/>
              </w:rPr>
            </w:pPr>
          </w:p>
        </w:tc>
      </w:tr>
      <w:tr w:rsidR="006A1CE4" w:rsidRPr="00E67E0D" w14:paraId="02545446" w14:textId="77777777" w:rsidTr="00E7499B">
        <w:tc>
          <w:tcPr>
            <w:tcW w:w="2160" w:type="dxa"/>
          </w:tcPr>
          <w:p w14:paraId="466016FC" w14:textId="77777777" w:rsidR="006A1CE4" w:rsidRPr="00E67E0D" w:rsidRDefault="006A1CE4" w:rsidP="00E7499B">
            <w:pPr>
              <w:pStyle w:val="TAL"/>
              <w:rPr>
                <w:rFonts w:cs="Arial"/>
                <w:szCs w:val="18"/>
                <w:lang w:eastAsia="ja-JP"/>
              </w:rPr>
            </w:pPr>
            <w:r w:rsidRPr="00E67E0D">
              <w:rPr>
                <w:rFonts w:eastAsia="MS Mincho" w:cs="Arial"/>
                <w:bCs/>
                <w:szCs w:val="18"/>
                <w:lang w:eastAsia="ja-JP"/>
              </w:rPr>
              <w:t>Global RAN Node ID</w:t>
            </w:r>
          </w:p>
        </w:tc>
        <w:tc>
          <w:tcPr>
            <w:tcW w:w="1080" w:type="dxa"/>
          </w:tcPr>
          <w:p w14:paraId="6F5E9BAF" w14:textId="77777777" w:rsidR="006A1CE4" w:rsidRPr="00E67E0D" w:rsidRDefault="006A1CE4" w:rsidP="00E7499B">
            <w:pPr>
              <w:pStyle w:val="TAL"/>
              <w:rPr>
                <w:rFonts w:cs="Arial"/>
                <w:szCs w:val="18"/>
                <w:lang w:eastAsia="ja-JP"/>
              </w:rPr>
            </w:pPr>
            <w:r w:rsidRPr="00E67E0D">
              <w:rPr>
                <w:rFonts w:cs="Arial"/>
                <w:szCs w:val="18"/>
              </w:rPr>
              <w:t>M</w:t>
            </w:r>
          </w:p>
        </w:tc>
        <w:tc>
          <w:tcPr>
            <w:tcW w:w="1080" w:type="dxa"/>
          </w:tcPr>
          <w:p w14:paraId="1B87761F" w14:textId="77777777" w:rsidR="006A1CE4" w:rsidRPr="00E67E0D" w:rsidRDefault="006A1CE4" w:rsidP="00E7499B">
            <w:pPr>
              <w:pStyle w:val="TAL"/>
              <w:rPr>
                <w:i/>
                <w:lang w:eastAsia="ja-JP"/>
              </w:rPr>
            </w:pPr>
          </w:p>
        </w:tc>
        <w:tc>
          <w:tcPr>
            <w:tcW w:w="1512" w:type="dxa"/>
          </w:tcPr>
          <w:p w14:paraId="36CB4C51" w14:textId="77777777" w:rsidR="006A1CE4" w:rsidRPr="00E67E0D" w:rsidRDefault="006A1CE4" w:rsidP="00E7499B">
            <w:pPr>
              <w:pStyle w:val="TAL"/>
              <w:rPr>
                <w:rFonts w:cs="Arial"/>
                <w:szCs w:val="18"/>
              </w:rPr>
            </w:pPr>
            <w:r w:rsidRPr="00E67E0D">
              <w:rPr>
                <w:rFonts w:cs="Arial"/>
                <w:szCs w:val="18"/>
              </w:rPr>
              <w:t>9.3.1.5</w:t>
            </w:r>
          </w:p>
        </w:tc>
        <w:tc>
          <w:tcPr>
            <w:tcW w:w="1728" w:type="dxa"/>
          </w:tcPr>
          <w:p w14:paraId="303B9D16" w14:textId="77777777" w:rsidR="006A1CE4" w:rsidRPr="00E67E0D" w:rsidRDefault="006A1CE4" w:rsidP="00E7499B">
            <w:pPr>
              <w:pStyle w:val="TAL"/>
              <w:rPr>
                <w:lang w:eastAsia="ja-JP"/>
              </w:rPr>
            </w:pPr>
          </w:p>
        </w:tc>
        <w:tc>
          <w:tcPr>
            <w:tcW w:w="1080" w:type="dxa"/>
          </w:tcPr>
          <w:p w14:paraId="7A0630C7" w14:textId="77777777" w:rsidR="006A1CE4" w:rsidRPr="00E67E0D" w:rsidRDefault="006A1CE4" w:rsidP="00E7499B">
            <w:pPr>
              <w:pStyle w:val="TAL"/>
              <w:jc w:val="center"/>
              <w:rPr>
                <w:rFonts w:cs="Arial"/>
                <w:szCs w:val="18"/>
                <w:lang w:eastAsia="ja-JP"/>
              </w:rPr>
            </w:pPr>
            <w:r w:rsidRPr="00E67E0D">
              <w:rPr>
                <w:rFonts w:cs="Arial"/>
                <w:szCs w:val="18"/>
              </w:rPr>
              <w:t>YES</w:t>
            </w:r>
          </w:p>
        </w:tc>
        <w:tc>
          <w:tcPr>
            <w:tcW w:w="1080" w:type="dxa"/>
          </w:tcPr>
          <w:p w14:paraId="5A8A2FB0" w14:textId="77777777" w:rsidR="006A1CE4" w:rsidRPr="00E67E0D" w:rsidRDefault="006A1CE4" w:rsidP="00E7499B">
            <w:pPr>
              <w:pStyle w:val="TAL"/>
              <w:jc w:val="center"/>
              <w:rPr>
                <w:rFonts w:cs="Arial"/>
                <w:szCs w:val="18"/>
                <w:lang w:eastAsia="ja-JP"/>
              </w:rPr>
            </w:pPr>
            <w:r w:rsidRPr="00E67E0D">
              <w:rPr>
                <w:rFonts w:cs="Arial"/>
                <w:szCs w:val="18"/>
              </w:rPr>
              <w:t>reject</w:t>
            </w:r>
          </w:p>
        </w:tc>
      </w:tr>
      <w:tr w:rsidR="006A1CE4" w:rsidRPr="00E67E0D" w14:paraId="26F1F5A3" w14:textId="77777777" w:rsidTr="00E7499B">
        <w:tc>
          <w:tcPr>
            <w:tcW w:w="2160" w:type="dxa"/>
          </w:tcPr>
          <w:p w14:paraId="7831B307" w14:textId="77777777" w:rsidR="006A1CE4" w:rsidRPr="00E67E0D" w:rsidRDefault="006A1CE4" w:rsidP="00E7499B">
            <w:pPr>
              <w:pStyle w:val="TAL"/>
              <w:rPr>
                <w:rFonts w:cs="Arial"/>
                <w:szCs w:val="18"/>
                <w:lang w:eastAsia="ja-JP"/>
              </w:rPr>
            </w:pPr>
            <w:r w:rsidRPr="00E67E0D">
              <w:rPr>
                <w:rFonts w:eastAsia="Batang" w:cs="Arial"/>
                <w:b/>
                <w:szCs w:val="18"/>
                <w:lang w:eastAsia="ko-KR"/>
              </w:rPr>
              <w:t>TAI List for Restart</w:t>
            </w:r>
          </w:p>
        </w:tc>
        <w:tc>
          <w:tcPr>
            <w:tcW w:w="1080" w:type="dxa"/>
          </w:tcPr>
          <w:p w14:paraId="25AE1D31" w14:textId="77777777" w:rsidR="006A1CE4" w:rsidRPr="00E67E0D" w:rsidRDefault="006A1CE4" w:rsidP="00E7499B">
            <w:pPr>
              <w:pStyle w:val="TAL"/>
              <w:rPr>
                <w:rFonts w:cs="Arial"/>
                <w:szCs w:val="18"/>
                <w:lang w:eastAsia="ja-JP"/>
              </w:rPr>
            </w:pPr>
          </w:p>
        </w:tc>
        <w:tc>
          <w:tcPr>
            <w:tcW w:w="1080" w:type="dxa"/>
          </w:tcPr>
          <w:p w14:paraId="23A29EC5" w14:textId="77777777" w:rsidR="006A1CE4" w:rsidRPr="00E67E0D" w:rsidRDefault="006A1CE4" w:rsidP="00E7499B">
            <w:pPr>
              <w:pStyle w:val="TAL"/>
              <w:rPr>
                <w:i/>
                <w:lang w:eastAsia="ja-JP"/>
              </w:rPr>
            </w:pPr>
            <w:r w:rsidRPr="00E67E0D">
              <w:rPr>
                <w:rFonts w:cs="Arial"/>
                <w:i/>
                <w:szCs w:val="18"/>
                <w:lang w:eastAsia="ja-JP"/>
              </w:rPr>
              <w:t>1..&lt;maxnoofTAIforRestart&gt;</w:t>
            </w:r>
          </w:p>
        </w:tc>
        <w:tc>
          <w:tcPr>
            <w:tcW w:w="1512" w:type="dxa"/>
          </w:tcPr>
          <w:p w14:paraId="30B1A75C" w14:textId="77777777" w:rsidR="006A1CE4" w:rsidRPr="00E67E0D" w:rsidRDefault="006A1CE4" w:rsidP="00E7499B">
            <w:pPr>
              <w:pStyle w:val="TAL"/>
              <w:rPr>
                <w:rFonts w:cs="Arial"/>
                <w:szCs w:val="18"/>
              </w:rPr>
            </w:pPr>
          </w:p>
        </w:tc>
        <w:tc>
          <w:tcPr>
            <w:tcW w:w="1728" w:type="dxa"/>
          </w:tcPr>
          <w:p w14:paraId="2A6E4C50" w14:textId="77777777" w:rsidR="006A1CE4" w:rsidRPr="00E67E0D" w:rsidRDefault="006A1CE4" w:rsidP="00E7499B">
            <w:pPr>
              <w:pStyle w:val="TAL"/>
              <w:rPr>
                <w:lang w:eastAsia="ja-JP"/>
              </w:rPr>
            </w:pPr>
          </w:p>
        </w:tc>
        <w:tc>
          <w:tcPr>
            <w:tcW w:w="1080" w:type="dxa"/>
          </w:tcPr>
          <w:p w14:paraId="6472755F" w14:textId="77777777" w:rsidR="006A1CE4" w:rsidRPr="00E67E0D" w:rsidRDefault="006A1CE4" w:rsidP="00E7499B">
            <w:pPr>
              <w:pStyle w:val="TAL"/>
              <w:jc w:val="center"/>
              <w:rPr>
                <w:rFonts w:cs="Arial"/>
                <w:szCs w:val="18"/>
                <w:lang w:eastAsia="ja-JP"/>
              </w:rPr>
            </w:pPr>
            <w:r w:rsidRPr="00E67E0D">
              <w:rPr>
                <w:rFonts w:cs="Arial"/>
                <w:szCs w:val="18"/>
              </w:rPr>
              <w:t>YES</w:t>
            </w:r>
          </w:p>
        </w:tc>
        <w:tc>
          <w:tcPr>
            <w:tcW w:w="1080" w:type="dxa"/>
          </w:tcPr>
          <w:p w14:paraId="160DB553" w14:textId="77777777" w:rsidR="006A1CE4" w:rsidRPr="00E67E0D" w:rsidRDefault="006A1CE4" w:rsidP="00E7499B">
            <w:pPr>
              <w:pStyle w:val="TAL"/>
              <w:jc w:val="center"/>
              <w:rPr>
                <w:rFonts w:cs="Arial"/>
                <w:szCs w:val="18"/>
                <w:lang w:eastAsia="ja-JP"/>
              </w:rPr>
            </w:pPr>
            <w:r w:rsidRPr="00E67E0D">
              <w:rPr>
                <w:rFonts w:cs="Arial"/>
                <w:szCs w:val="18"/>
              </w:rPr>
              <w:t>reject</w:t>
            </w:r>
          </w:p>
        </w:tc>
      </w:tr>
      <w:tr w:rsidR="006A1CE4" w:rsidRPr="00E67E0D" w14:paraId="16546904" w14:textId="77777777" w:rsidTr="00E7499B">
        <w:tc>
          <w:tcPr>
            <w:tcW w:w="2160" w:type="dxa"/>
          </w:tcPr>
          <w:p w14:paraId="2B6948CE" w14:textId="77777777" w:rsidR="006A1CE4" w:rsidRPr="00E67E0D" w:rsidRDefault="006A1CE4" w:rsidP="00E7499B">
            <w:pPr>
              <w:pStyle w:val="TAL"/>
              <w:ind w:left="75"/>
              <w:rPr>
                <w:rFonts w:cs="Arial"/>
                <w:szCs w:val="18"/>
                <w:lang w:eastAsia="ja-JP"/>
              </w:rPr>
            </w:pPr>
            <w:r w:rsidRPr="00E67E0D">
              <w:rPr>
                <w:rFonts w:cs="Arial"/>
                <w:szCs w:val="18"/>
                <w:lang w:eastAsia="ja-JP"/>
              </w:rPr>
              <w:t>&gt;</w:t>
            </w:r>
            <w:r w:rsidRPr="00E67E0D">
              <w:rPr>
                <w:rFonts w:cs="Arial"/>
                <w:szCs w:val="18"/>
              </w:rPr>
              <w:t>TAI</w:t>
            </w:r>
          </w:p>
        </w:tc>
        <w:tc>
          <w:tcPr>
            <w:tcW w:w="1080" w:type="dxa"/>
          </w:tcPr>
          <w:p w14:paraId="011AD178" w14:textId="77777777" w:rsidR="006A1CE4" w:rsidRPr="00E67E0D" w:rsidRDefault="006A1CE4" w:rsidP="00E7499B">
            <w:pPr>
              <w:pStyle w:val="TAL"/>
              <w:rPr>
                <w:rFonts w:cs="Arial"/>
                <w:szCs w:val="18"/>
                <w:lang w:eastAsia="ja-JP"/>
              </w:rPr>
            </w:pPr>
            <w:r w:rsidRPr="00E67E0D">
              <w:rPr>
                <w:rFonts w:cs="Arial"/>
                <w:szCs w:val="18"/>
              </w:rPr>
              <w:t>M</w:t>
            </w:r>
          </w:p>
        </w:tc>
        <w:tc>
          <w:tcPr>
            <w:tcW w:w="1080" w:type="dxa"/>
          </w:tcPr>
          <w:p w14:paraId="7CE298C5" w14:textId="77777777" w:rsidR="006A1CE4" w:rsidRPr="00E67E0D" w:rsidRDefault="006A1CE4" w:rsidP="00E7499B">
            <w:pPr>
              <w:pStyle w:val="TAL"/>
              <w:rPr>
                <w:i/>
                <w:lang w:eastAsia="ja-JP"/>
              </w:rPr>
            </w:pPr>
          </w:p>
        </w:tc>
        <w:tc>
          <w:tcPr>
            <w:tcW w:w="1512" w:type="dxa"/>
          </w:tcPr>
          <w:p w14:paraId="1C0BB5E8" w14:textId="77777777" w:rsidR="006A1CE4" w:rsidRPr="00E67E0D" w:rsidRDefault="006A1CE4" w:rsidP="00E7499B">
            <w:pPr>
              <w:pStyle w:val="TAL"/>
              <w:rPr>
                <w:rFonts w:cs="Arial"/>
                <w:szCs w:val="18"/>
              </w:rPr>
            </w:pPr>
            <w:r w:rsidRPr="00E67E0D">
              <w:rPr>
                <w:rFonts w:cs="Arial"/>
                <w:szCs w:val="18"/>
              </w:rPr>
              <w:t>9.3.3.11</w:t>
            </w:r>
          </w:p>
        </w:tc>
        <w:tc>
          <w:tcPr>
            <w:tcW w:w="1728" w:type="dxa"/>
          </w:tcPr>
          <w:p w14:paraId="084E395C" w14:textId="77777777" w:rsidR="006A1CE4" w:rsidRPr="00E67E0D" w:rsidRDefault="006A1CE4" w:rsidP="00E7499B">
            <w:pPr>
              <w:pStyle w:val="TAL"/>
              <w:rPr>
                <w:lang w:eastAsia="ja-JP"/>
              </w:rPr>
            </w:pPr>
          </w:p>
        </w:tc>
        <w:tc>
          <w:tcPr>
            <w:tcW w:w="1080" w:type="dxa"/>
          </w:tcPr>
          <w:p w14:paraId="3BFB3B1D" w14:textId="77777777" w:rsidR="006A1CE4" w:rsidRPr="00E67E0D" w:rsidRDefault="006A1CE4" w:rsidP="00E7499B">
            <w:pPr>
              <w:pStyle w:val="TAL"/>
              <w:jc w:val="center"/>
              <w:rPr>
                <w:rFonts w:cs="Arial"/>
                <w:szCs w:val="18"/>
                <w:lang w:eastAsia="ja-JP"/>
              </w:rPr>
            </w:pPr>
            <w:r w:rsidRPr="00E67E0D">
              <w:rPr>
                <w:rFonts w:cs="Arial"/>
                <w:szCs w:val="18"/>
              </w:rPr>
              <w:t>-</w:t>
            </w:r>
          </w:p>
        </w:tc>
        <w:tc>
          <w:tcPr>
            <w:tcW w:w="1080" w:type="dxa"/>
          </w:tcPr>
          <w:p w14:paraId="3017A652" w14:textId="77777777" w:rsidR="006A1CE4" w:rsidRPr="00E67E0D" w:rsidRDefault="006A1CE4" w:rsidP="00E7499B">
            <w:pPr>
              <w:pStyle w:val="TAL"/>
              <w:jc w:val="center"/>
              <w:rPr>
                <w:rFonts w:cs="Arial"/>
                <w:szCs w:val="18"/>
                <w:lang w:eastAsia="ja-JP"/>
              </w:rPr>
            </w:pPr>
          </w:p>
        </w:tc>
      </w:tr>
      <w:tr w:rsidR="006A1CE4" w:rsidRPr="00E67E0D" w14:paraId="358A41D2" w14:textId="77777777" w:rsidTr="00E7499B">
        <w:tc>
          <w:tcPr>
            <w:tcW w:w="2160" w:type="dxa"/>
          </w:tcPr>
          <w:p w14:paraId="3F4D6E08" w14:textId="77777777" w:rsidR="006A1CE4" w:rsidRPr="00E67E0D" w:rsidRDefault="006A1CE4" w:rsidP="00E7499B">
            <w:pPr>
              <w:pStyle w:val="TAL"/>
              <w:rPr>
                <w:rFonts w:cs="Arial"/>
                <w:szCs w:val="18"/>
                <w:lang w:eastAsia="ja-JP"/>
              </w:rPr>
            </w:pPr>
            <w:r w:rsidRPr="00E67E0D">
              <w:rPr>
                <w:rFonts w:eastAsia="Batang" w:cs="Arial"/>
                <w:b/>
                <w:szCs w:val="18"/>
                <w:lang w:eastAsia="ko-KR"/>
              </w:rPr>
              <w:t>Emergency Area ID List for Restart</w:t>
            </w:r>
          </w:p>
        </w:tc>
        <w:tc>
          <w:tcPr>
            <w:tcW w:w="1080" w:type="dxa"/>
          </w:tcPr>
          <w:p w14:paraId="18830FDC" w14:textId="77777777" w:rsidR="006A1CE4" w:rsidRPr="00E67E0D" w:rsidRDefault="006A1CE4" w:rsidP="00E7499B">
            <w:pPr>
              <w:pStyle w:val="TAL"/>
              <w:rPr>
                <w:rFonts w:cs="Arial"/>
                <w:szCs w:val="18"/>
                <w:lang w:eastAsia="ja-JP"/>
              </w:rPr>
            </w:pPr>
          </w:p>
        </w:tc>
        <w:tc>
          <w:tcPr>
            <w:tcW w:w="1080" w:type="dxa"/>
          </w:tcPr>
          <w:p w14:paraId="7704346C" w14:textId="77777777" w:rsidR="006A1CE4" w:rsidRPr="00E67E0D" w:rsidRDefault="006A1CE4" w:rsidP="00E7499B">
            <w:pPr>
              <w:pStyle w:val="TAL"/>
              <w:rPr>
                <w:i/>
                <w:lang w:eastAsia="ja-JP"/>
              </w:rPr>
            </w:pPr>
            <w:r w:rsidRPr="00E67E0D">
              <w:rPr>
                <w:rFonts w:cs="Arial"/>
                <w:i/>
                <w:szCs w:val="18"/>
              </w:rPr>
              <w:t>0</w:t>
            </w:r>
            <w:r w:rsidRPr="00E67E0D">
              <w:rPr>
                <w:rFonts w:cs="Arial"/>
                <w:i/>
                <w:szCs w:val="18"/>
                <w:lang w:eastAsia="ja-JP"/>
              </w:rPr>
              <w:t>..&lt;maxnoofEAIforRestart&gt;</w:t>
            </w:r>
          </w:p>
        </w:tc>
        <w:tc>
          <w:tcPr>
            <w:tcW w:w="1512" w:type="dxa"/>
          </w:tcPr>
          <w:p w14:paraId="775C1AB4" w14:textId="77777777" w:rsidR="006A1CE4" w:rsidRPr="00E67E0D" w:rsidRDefault="006A1CE4" w:rsidP="00E7499B">
            <w:pPr>
              <w:pStyle w:val="TAL"/>
              <w:rPr>
                <w:rFonts w:cs="Arial"/>
                <w:szCs w:val="18"/>
              </w:rPr>
            </w:pPr>
          </w:p>
        </w:tc>
        <w:tc>
          <w:tcPr>
            <w:tcW w:w="1728" w:type="dxa"/>
          </w:tcPr>
          <w:p w14:paraId="237954D1" w14:textId="77777777" w:rsidR="006A1CE4" w:rsidRPr="00E67E0D" w:rsidRDefault="006A1CE4" w:rsidP="00E7499B">
            <w:pPr>
              <w:pStyle w:val="TAL"/>
              <w:rPr>
                <w:lang w:eastAsia="ja-JP"/>
              </w:rPr>
            </w:pPr>
          </w:p>
        </w:tc>
        <w:tc>
          <w:tcPr>
            <w:tcW w:w="1080" w:type="dxa"/>
          </w:tcPr>
          <w:p w14:paraId="00B79F49" w14:textId="77777777" w:rsidR="006A1CE4" w:rsidRPr="00E67E0D" w:rsidRDefault="006A1CE4" w:rsidP="00E7499B">
            <w:pPr>
              <w:pStyle w:val="TAL"/>
              <w:jc w:val="center"/>
              <w:rPr>
                <w:rFonts w:cs="Arial"/>
                <w:szCs w:val="18"/>
                <w:lang w:eastAsia="ja-JP"/>
              </w:rPr>
            </w:pPr>
            <w:r w:rsidRPr="00E67E0D">
              <w:rPr>
                <w:rFonts w:cs="Arial"/>
                <w:szCs w:val="18"/>
              </w:rPr>
              <w:t>YES</w:t>
            </w:r>
          </w:p>
        </w:tc>
        <w:tc>
          <w:tcPr>
            <w:tcW w:w="1080" w:type="dxa"/>
          </w:tcPr>
          <w:p w14:paraId="1F666054" w14:textId="77777777" w:rsidR="006A1CE4" w:rsidRPr="00E67E0D" w:rsidRDefault="006A1CE4" w:rsidP="00E7499B">
            <w:pPr>
              <w:pStyle w:val="TAL"/>
              <w:jc w:val="center"/>
              <w:rPr>
                <w:rFonts w:cs="Arial"/>
                <w:szCs w:val="18"/>
                <w:lang w:eastAsia="ja-JP"/>
              </w:rPr>
            </w:pPr>
            <w:r w:rsidRPr="00E67E0D">
              <w:rPr>
                <w:rFonts w:cs="Arial"/>
                <w:szCs w:val="18"/>
              </w:rPr>
              <w:t>reject</w:t>
            </w:r>
          </w:p>
        </w:tc>
      </w:tr>
      <w:tr w:rsidR="006A1CE4" w:rsidRPr="00E67E0D" w14:paraId="506CC07F" w14:textId="77777777" w:rsidTr="00E7499B">
        <w:tc>
          <w:tcPr>
            <w:tcW w:w="2160" w:type="dxa"/>
          </w:tcPr>
          <w:p w14:paraId="140BE953" w14:textId="77777777" w:rsidR="006A1CE4" w:rsidRPr="00E67E0D" w:rsidRDefault="006A1CE4" w:rsidP="00E7499B">
            <w:pPr>
              <w:pStyle w:val="TAL"/>
              <w:ind w:left="75"/>
              <w:rPr>
                <w:rFonts w:cs="Arial"/>
                <w:szCs w:val="18"/>
                <w:lang w:eastAsia="ja-JP"/>
              </w:rPr>
            </w:pPr>
            <w:r w:rsidRPr="00E67E0D">
              <w:rPr>
                <w:rFonts w:cs="Arial"/>
                <w:szCs w:val="18"/>
                <w:lang w:eastAsia="ja-JP"/>
              </w:rPr>
              <w:t>&gt;Emergency Area ID</w:t>
            </w:r>
          </w:p>
        </w:tc>
        <w:tc>
          <w:tcPr>
            <w:tcW w:w="1080" w:type="dxa"/>
          </w:tcPr>
          <w:p w14:paraId="2802D0A6" w14:textId="77777777" w:rsidR="006A1CE4" w:rsidRPr="00E67E0D" w:rsidRDefault="006A1CE4" w:rsidP="00E7499B">
            <w:pPr>
              <w:pStyle w:val="TAL"/>
              <w:rPr>
                <w:rFonts w:cs="Arial"/>
                <w:szCs w:val="18"/>
                <w:lang w:eastAsia="ja-JP"/>
              </w:rPr>
            </w:pPr>
            <w:r w:rsidRPr="00E67E0D">
              <w:rPr>
                <w:rFonts w:cs="Arial"/>
                <w:szCs w:val="18"/>
              </w:rPr>
              <w:t>M</w:t>
            </w:r>
          </w:p>
        </w:tc>
        <w:tc>
          <w:tcPr>
            <w:tcW w:w="1080" w:type="dxa"/>
          </w:tcPr>
          <w:p w14:paraId="0F0B2C53" w14:textId="77777777" w:rsidR="006A1CE4" w:rsidRPr="00E67E0D" w:rsidRDefault="006A1CE4" w:rsidP="00E7499B">
            <w:pPr>
              <w:pStyle w:val="TAL"/>
              <w:rPr>
                <w:i/>
                <w:lang w:eastAsia="ja-JP"/>
              </w:rPr>
            </w:pPr>
          </w:p>
        </w:tc>
        <w:tc>
          <w:tcPr>
            <w:tcW w:w="1512" w:type="dxa"/>
          </w:tcPr>
          <w:p w14:paraId="3AB03296" w14:textId="77777777" w:rsidR="006A1CE4" w:rsidRPr="00E67E0D" w:rsidRDefault="006A1CE4" w:rsidP="00E7499B">
            <w:pPr>
              <w:pStyle w:val="TAL"/>
              <w:rPr>
                <w:rFonts w:cs="Arial"/>
                <w:szCs w:val="18"/>
              </w:rPr>
            </w:pPr>
            <w:r w:rsidRPr="00E67E0D">
              <w:rPr>
                <w:rFonts w:cs="Arial"/>
                <w:szCs w:val="18"/>
              </w:rPr>
              <w:t>9.3.1.48</w:t>
            </w:r>
          </w:p>
        </w:tc>
        <w:tc>
          <w:tcPr>
            <w:tcW w:w="1728" w:type="dxa"/>
          </w:tcPr>
          <w:p w14:paraId="14917472" w14:textId="77777777" w:rsidR="006A1CE4" w:rsidRPr="00E67E0D" w:rsidRDefault="006A1CE4" w:rsidP="00E7499B">
            <w:pPr>
              <w:pStyle w:val="TAL"/>
              <w:rPr>
                <w:lang w:eastAsia="ja-JP"/>
              </w:rPr>
            </w:pPr>
          </w:p>
        </w:tc>
        <w:tc>
          <w:tcPr>
            <w:tcW w:w="1080" w:type="dxa"/>
          </w:tcPr>
          <w:p w14:paraId="2B2CE5A0" w14:textId="77777777" w:rsidR="006A1CE4" w:rsidRPr="00E67E0D" w:rsidRDefault="006A1CE4" w:rsidP="00E7499B">
            <w:pPr>
              <w:pStyle w:val="TAL"/>
              <w:jc w:val="center"/>
              <w:rPr>
                <w:rFonts w:cs="Arial"/>
                <w:szCs w:val="18"/>
                <w:lang w:eastAsia="ja-JP"/>
              </w:rPr>
            </w:pPr>
            <w:r w:rsidRPr="00E67E0D">
              <w:rPr>
                <w:rFonts w:cs="Arial"/>
                <w:szCs w:val="18"/>
              </w:rPr>
              <w:t>-</w:t>
            </w:r>
          </w:p>
        </w:tc>
        <w:tc>
          <w:tcPr>
            <w:tcW w:w="1080" w:type="dxa"/>
          </w:tcPr>
          <w:p w14:paraId="7471E50B" w14:textId="77777777" w:rsidR="006A1CE4" w:rsidRPr="00E67E0D" w:rsidRDefault="006A1CE4" w:rsidP="00E7499B">
            <w:pPr>
              <w:pStyle w:val="TAL"/>
              <w:jc w:val="center"/>
              <w:rPr>
                <w:rFonts w:cs="Arial"/>
                <w:szCs w:val="18"/>
                <w:lang w:eastAsia="ja-JP"/>
              </w:rPr>
            </w:pPr>
          </w:p>
        </w:tc>
      </w:tr>
    </w:tbl>
    <w:p w14:paraId="77219862"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034C5B46" w14:textId="77777777" w:rsidTr="00E7499B">
        <w:tc>
          <w:tcPr>
            <w:tcW w:w="3528" w:type="dxa"/>
          </w:tcPr>
          <w:p w14:paraId="5EDFD60B"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4C235A4F"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037AABA2" w14:textId="77777777" w:rsidTr="00E7499B">
        <w:tc>
          <w:tcPr>
            <w:tcW w:w="3528" w:type="dxa"/>
          </w:tcPr>
          <w:p w14:paraId="2356465A" w14:textId="77777777" w:rsidR="006A1CE4" w:rsidRPr="00E67E0D" w:rsidRDefault="006A1CE4" w:rsidP="00E7499B">
            <w:pPr>
              <w:pStyle w:val="TAL"/>
              <w:rPr>
                <w:rFonts w:cs="Arial"/>
                <w:lang w:eastAsia="ja-JP"/>
              </w:rPr>
            </w:pPr>
            <w:r w:rsidRPr="00E67E0D">
              <w:rPr>
                <w:rFonts w:cs="Arial"/>
                <w:szCs w:val="18"/>
              </w:rPr>
              <w:t>maxnoofCellsinngeNB</w:t>
            </w:r>
          </w:p>
        </w:tc>
        <w:tc>
          <w:tcPr>
            <w:tcW w:w="6192" w:type="dxa"/>
          </w:tcPr>
          <w:p w14:paraId="3FD5ADD5" w14:textId="77777777" w:rsidR="006A1CE4" w:rsidRPr="00E67E0D" w:rsidRDefault="006A1CE4" w:rsidP="00E7499B">
            <w:pPr>
              <w:pStyle w:val="TAL"/>
              <w:rPr>
                <w:rFonts w:cs="Arial"/>
                <w:lang w:eastAsia="ja-JP"/>
              </w:rPr>
            </w:pPr>
            <w:r w:rsidRPr="00E67E0D">
              <w:rPr>
                <w:rFonts w:cs="Arial"/>
                <w:szCs w:val="18"/>
              </w:rPr>
              <w:t xml:space="preserve">Maximum no. of cells </w:t>
            </w:r>
            <w:r w:rsidRPr="00E67E0D">
              <w:rPr>
                <w:rFonts w:cs="Arial"/>
                <w:szCs w:val="18"/>
                <w:lang w:eastAsia="ja-JP"/>
              </w:rPr>
              <w:t>that can be served by an ng-eNB</w:t>
            </w:r>
            <w:r w:rsidRPr="00E67E0D">
              <w:rPr>
                <w:rFonts w:cs="Arial"/>
                <w:szCs w:val="18"/>
              </w:rPr>
              <w:t>. Value is 256.</w:t>
            </w:r>
          </w:p>
        </w:tc>
      </w:tr>
      <w:tr w:rsidR="006A1CE4" w:rsidRPr="00E67E0D" w14:paraId="09B226FE" w14:textId="77777777" w:rsidTr="00E7499B">
        <w:tc>
          <w:tcPr>
            <w:tcW w:w="3528" w:type="dxa"/>
          </w:tcPr>
          <w:p w14:paraId="141724DF" w14:textId="77777777" w:rsidR="006A1CE4" w:rsidRPr="00E67E0D" w:rsidRDefault="006A1CE4" w:rsidP="00E7499B">
            <w:pPr>
              <w:pStyle w:val="TAL"/>
              <w:rPr>
                <w:bCs/>
              </w:rPr>
            </w:pPr>
            <w:r w:rsidRPr="00E67E0D">
              <w:rPr>
                <w:rFonts w:eastAsia="Malgun Gothic" w:cs="Arial"/>
                <w:szCs w:val="18"/>
              </w:rPr>
              <w:t>maxnoofCells</w:t>
            </w:r>
            <w:r w:rsidRPr="00E67E0D">
              <w:rPr>
                <w:rFonts w:cs="Arial"/>
                <w:szCs w:val="18"/>
              </w:rPr>
              <w:t>ingNB</w:t>
            </w:r>
          </w:p>
        </w:tc>
        <w:tc>
          <w:tcPr>
            <w:tcW w:w="6192" w:type="dxa"/>
          </w:tcPr>
          <w:p w14:paraId="56EE2945" w14:textId="77777777" w:rsidR="006A1CE4" w:rsidRPr="00E67E0D" w:rsidRDefault="006A1CE4" w:rsidP="00E7499B">
            <w:pPr>
              <w:pStyle w:val="TAL"/>
            </w:pPr>
            <w:r w:rsidRPr="00E67E0D">
              <w:rPr>
                <w:rFonts w:eastAsia="Malgun Gothic" w:cs="Arial"/>
                <w:szCs w:val="18"/>
              </w:rPr>
              <w:t xml:space="preserve">Maximum no. of cells </w:t>
            </w:r>
            <w:r w:rsidRPr="00E67E0D">
              <w:rPr>
                <w:rFonts w:cs="Arial"/>
                <w:szCs w:val="18"/>
                <w:lang w:eastAsia="ja-JP"/>
              </w:rPr>
              <w:t>that can be served by a gNB</w:t>
            </w:r>
            <w:r w:rsidRPr="00E67E0D">
              <w:rPr>
                <w:rFonts w:eastAsia="Malgun Gothic" w:cs="Arial"/>
                <w:szCs w:val="18"/>
              </w:rPr>
              <w:t>. Value is 16384.</w:t>
            </w:r>
          </w:p>
        </w:tc>
      </w:tr>
      <w:tr w:rsidR="006A1CE4" w:rsidRPr="00E67E0D" w14:paraId="05F4575E" w14:textId="77777777" w:rsidTr="00E7499B">
        <w:tc>
          <w:tcPr>
            <w:tcW w:w="3528" w:type="dxa"/>
          </w:tcPr>
          <w:p w14:paraId="128E9978" w14:textId="77777777" w:rsidR="006A1CE4" w:rsidRPr="00E67E0D" w:rsidRDefault="006A1CE4" w:rsidP="00E7499B">
            <w:pPr>
              <w:pStyle w:val="TAL"/>
              <w:rPr>
                <w:bCs/>
              </w:rPr>
            </w:pPr>
            <w:r w:rsidRPr="00E67E0D">
              <w:rPr>
                <w:rFonts w:cs="Arial"/>
                <w:szCs w:val="18"/>
                <w:lang w:eastAsia="ja-JP"/>
              </w:rPr>
              <w:t>maxnoofTAIforRestart</w:t>
            </w:r>
          </w:p>
        </w:tc>
        <w:tc>
          <w:tcPr>
            <w:tcW w:w="6192" w:type="dxa"/>
          </w:tcPr>
          <w:p w14:paraId="03A2571B" w14:textId="77777777" w:rsidR="006A1CE4" w:rsidRPr="00E67E0D" w:rsidRDefault="006A1CE4" w:rsidP="00E7499B">
            <w:pPr>
              <w:pStyle w:val="TAL"/>
            </w:pPr>
            <w:r w:rsidRPr="00E67E0D">
              <w:rPr>
                <w:rFonts w:cs="Arial"/>
                <w:szCs w:val="18"/>
                <w:lang w:eastAsia="ja-JP"/>
              </w:rPr>
              <w:t xml:space="preserve">Maximum no. of TAIs subject for </w:t>
            </w:r>
            <w:r w:rsidRPr="00E67E0D">
              <w:rPr>
                <w:rFonts w:cs="Arial"/>
                <w:szCs w:val="18"/>
              </w:rPr>
              <w:t xml:space="preserve">reloading </w:t>
            </w:r>
            <w:r w:rsidRPr="00E67E0D">
              <w:rPr>
                <w:rFonts w:cs="Arial"/>
                <w:szCs w:val="18"/>
                <w:lang w:eastAsia="ja-JP"/>
              </w:rPr>
              <w:t xml:space="preserve">warning message broadcast. Value is </w:t>
            </w:r>
            <w:r w:rsidRPr="00E67E0D">
              <w:rPr>
                <w:rFonts w:cs="Arial"/>
                <w:szCs w:val="18"/>
              </w:rPr>
              <w:t>2048</w:t>
            </w:r>
            <w:r w:rsidRPr="00E67E0D">
              <w:rPr>
                <w:rFonts w:cs="Arial"/>
                <w:szCs w:val="18"/>
                <w:lang w:eastAsia="ja-JP"/>
              </w:rPr>
              <w:t>.</w:t>
            </w:r>
          </w:p>
        </w:tc>
      </w:tr>
      <w:tr w:rsidR="006A1CE4" w:rsidRPr="00E67E0D" w14:paraId="3006CF1F" w14:textId="77777777" w:rsidTr="00E7499B">
        <w:tc>
          <w:tcPr>
            <w:tcW w:w="3528" w:type="dxa"/>
          </w:tcPr>
          <w:p w14:paraId="09C8593D" w14:textId="77777777" w:rsidR="006A1CE4" w:rsidRPr="00E67E0D" w:rsidRDefault="006A1CE4" w:rsidP="00E7499B">
            <w:pPr>
              <w:pStyle w:val="TAL"/>
              <w:rPr>
                <w:bCs/>
              </w:rPr>
            </w:pPr>
            <w:r w:rsidRPr="00E67E0D">
              <w:rPr>
                <w:rFonts w:cs="Arial"/>
                <w:szCs w:val="18"/>
                <w:lang w:eastAsia="ja-JP"/>
              </w:rPr>
              <w:t>maxnoofEAIfor</w:t>
            </w:r>
            <w:r w:rsidRPr="00E67E0D">
              <w:rPr>
                <w:rFonts w:cs="Arial"/>
                <w:szCs w:val="18"/>
              </w:rPr>
              <w:t>Restart</w:t>
            </w:r>
          </w:p>
        </w:tc>
        <w:tc>
          <w:tcPr>
            <w:tcW w:w="6192" w:type="dxa"/>
          </w:tcPr>
          <w:p w14:paraId="66143374" w14:textId="77777777" w:rsidR="006A1CE4" w:rsidRPr="00E67E0D" w:rsidRDefault="006A1CE4" w:rsidP="00E7499B">
            <w:pPr>
              <w:pStyle w:val="TAL"/>
            </w:pPr>
            <w:r w:rsidRPr="00E67E0D">
              <w:rPr>
                <w:rFonts w:cs="Arial"/>
                <w:szCs w:val="18"/>
                <w:lang w:eastAsia="ja-JP"/>
              </w:rPr>
              <w:t>Maximum no. of Emergency Area IDs subject for</w:t>
            </w:r>
            <w:r w:rsidRPr="00E67E0D">
              <w:rPr>
                <w:rFonts w:cs="Arial"/>
                <w:szCs w:val="18"/>
              </w:rPr>
              <w:t xml:space="preserve"> reloading</w:t>
            </w:r>
            <w:r w:rsidRPr="00E67E0D">
              <w:rPr>
                <w:rFonts w:cs="Arial"/>
                <w:szCs w:val="18"/>
                <w:lang w:eastAsia="ja-JP"/>
              </w:rPr>
              <w:t xml:space="preserve"> warning message broadcast. Value is </w:t>
            </w:r>
            <w:r w:rsidRPr="00E67E0D">
              <w:rPr>
                <w:rFonts w:cs="Arial"/>
                <w:szCs w:val="18"/>
              </w:rPr>
              <w:t>256</w:t>
            </w:r>
            <w:r w:rsidRPr="00E67E0D">
              <w:rPr>
                <w:rFonts w:cs="Arial"/>
                <w:szCs w:val="18"/>
                <w:lang w:eastAsia="ja-JP"/>
              </w:rPr>
              <w:t>.</w:t>
            </w:r>
          </w:p>
        </w:tc>
      </w:tr>
    </w:tbl>
    <w:p w14:paraId="104493E8" w14:textId="77777777" w:rsidR="006A1CE4" w:rsidRPr="00E67E0D" w:rsidRDefault="006A1CE4" w:rsidP="00E7499B"/>
    <w:p w14:paraId="31EAF53D" w14:textId="77777777" w:rsidR="006A1CE4" w:rsidRPr="00E67E0D" w:rsidRDefault="006A1CE4" w:rsidP="00E7499B">
      <w:pPr>
        <w:pStyle w:val="4"/>
      </w:pPr>
      <w:bookmarkStart w:id="4132" w:name="_Toc534720512"/>
      <w:bookmarkStart w:id="4133" w:name="_Toc525567524"/>
      <w:r w:rsidRPr="00E67E0D">
        <w:t>9.2.8.6</w:t>
      </w:r>
      <w:r w:rsidRPr="00E67E0D">
        <w:tab/>
        <w:t>PWS FAILURE INDICATION</w:t>
      </w:r>
      <w:bookmarkEnd w:id="4132"/>
      <w:bookmarkEnd w:id="4133"/>
    </w:p>
    <w:p w14:paraId="1DCEE35A" w14:textId="77777777" w:rsidR="006A1CE4" w:rsidRPr="00E67E0D" w:rsidRDefault="006A1CE4" w:rsidP="00E7499B">
      <w:r w:rsidRPr="00E67E0D">
        <w:t>This message is sent by the NG-RAN node to inform the AMF that ongoing PWS operation for one or more cells of the NG-RAN node has failed.</w:t>
      </w:r>
    </w:p>
    <w:p w14:paraId="24F4C465" w14:textId="77777777" w:rsidR="006A1CE4" w:rsidRPr="00E67E0D" w:rsidRDefault="006A1CE4" w:rsidP="00E7499B">
      <w:pPr>
        <w:rPr>
          <w:rFonts w:eastAsia="Batang"/>
        </w:rPr>
      </w:pPr>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28C71C67" w14:textId="77777777" w:rsidTr="00E7499B">
        <w:tc>
          <w:tcPr>
            <w:tcW w:w="2160" w:type="dxa"/>
          </w:tcPr>
          <w:p w14:paraId="5D1F2238"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E709BC8"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11150E8B"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6FDB9787"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5650F640"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7B03D7C7"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5D79E806"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11D2737D" w14:textId="77777777" w:rsidTr="00E7499B">
        <w:tc>
          <w:tcPr>
            <w:tcW w:w="2160" w:type="dxa"/>
          </w:tcPr>
          <w:p w14:paraId="7999564F" w14:textId="77777777" w:rsidR="006A1CE4" w:rsidRPr="00E67E0D" w:rsidRDefault="006A1CE4" w:rsidP="00E7499B">
            <w:pPr>
              <w:pStyle w:val="TAL"/>
              <w:rPr>
                <w:rFonts w:cs="Arial"/>
                <w:lang w:eastAsia="ja-JP"/>
              </w:rPr>
            </w:pPr>
            <w:r w:rsidRPr="00E67E0D">
              <w:rPr>
                <w:rFonts w:cs="Arial"/>
                <w:szCs w:val="18"/>
                <w:lang w:eastAsia="ja-JP"/>
              </w:rPr>
              <w:t>Message Type</w:t>
            </w:r>
          </w:p>
        </w:tc>
        <w:tc>
          <w:tcPr>
            <w:tcW w:w="1080" w:type="dxa"/>
          </w:tcPr>
          <w:p w14:paraId="0A910C10" w14:textId="77777777" w:rsidR="006A1CE4" w:rsidRPr="00E67E0D" w:rsidRDefault="006A1CE4" w:rsidP="00E7499B">
            <w:pPr>
              <w:pStyle w:val="TAL"/>
              <w:rPr>
                <w:rFonts w:cs="Arial"/>
                <w:lang w:eastAsia="ja-JP"/>
              </w:rPr>
            </w:pPr>
            <w:r w:rsidRPr="00E67E0D">
              <w:rPr>
                <w:rFonts w:cs="Arial"/>
                <w:szCs w:val="18"/>
                <w:lang w:eastAsia="ja-JP"/>
              </w:rPr>
              <w:t>M</w:t>
            </w:r>
          </w:p>
        </w:tc>
        <w:tc>
          <w:tcPr>
            <w:tcW w:w="1080" w:type="dxa"/>
          </w:tcPr>
          <w:p w14:paraId="798882EC" w14:textId="77777777" w:rsidR="006A1CE4" w:rsidRPr="00E67E0D" w:rsidRDefault="006A1CE4" w:rsidP="00E7499B">
            <w:pPr>
              <w:pStyle w:val="TAL"/>
              <w:rPr>
                <w:rFonts w:cs="Arial"/>
                <w:lang w:eastAsia="ja-JP"/>
              </w:rPr>
            </w:pPr>
          </w:p>
        </w:tc>
        <w:tc>
          <w:tcPr>
            <w:tcW w:w="1512" w:type="dxa"/>
          </w:tcPr>
          <w:p w14:paraId="05139205" w14:textId="77777777" w:rsidR="006A1CE4" w:rsidRPr="00E67E0D" w:rsidRDefault="006A1CE4" w:rsidP="00E7499B">
            <w:pPr>
              <w:pStyle w:val="TAL"/>
              <w:rPr>
                <w:rFonts w:cs="Arial"/>
                <w:lang w:eastAsia="ja-JP"/>
              </w:rPr>
            </w:pPr>
            <w:r w:rsidRPr="00E67E0D">
              <w:rPr>
                <w:rFonts w:cs="Arial"/>
                <w:szCs w:val="18"/>
                <w:lang w:eastAsia="ja-JP"/>
              </w:rPr>
              <w:t>9.3.1.1</w:t>
            </w:r>
          </w:p>
        </w:tc>
        <w:tc>
          <w:tcPr>
            <w:tcW w:w="1728" w:type="dxa"/>
          </w:tcPr>
          <w:p w14:paraId="5AD58E13" w14:textId="77777777" w:rsidR="006A1CE4" w:rsidRPr="00E67E0D" w:rsidRDefault="006A1CE4" w:rsidP="00E7499B">
            <w:pPr>
              <w:pStyle w:val="TAL"/>
              <w:rPr>
                <w:rFonts w:cs="Arial"/>
                <w:lang w:eastAsia="ja-JP"/>
              </w:rPr>
            </w:pPr>
          </w:p>
        </w:tc>
        <w:tc>
          <w:tcPr>
            <w:tcW w:w="1080" w:type="dxa"/>
          </w:tcPr>
          <w:p w14:paraId="4DB85AF3" w14:textId="77777777" w:rsidR="006A1CE4" w:rsidRPr="00E67E0D" w:rsidRDefault="006A1CE4" w:rsidP="00E7499B">
            <w:pPr>
              <w:pStyle w:val="TAL"/>
              <w:jc w:val="center"/>
              <w:rPr>
                <w:rFonts w:cs="Arial"/>
                <w:lang w:eastAsia="ja-JP"/>
              </w:rPr>
            </w:pPr>
            <w:r w:rsidRPr="00E67E0D">
              <w:rPr>
                <w:rFonts w:cs="Arial"/>
                <w:szCs w:val="18"/>
                <w:lang w:eastAsia="ja-JP"/>
              </w:rPr>
              <w:t>YES</w:t>
            </w:r>
          </w:p>
        </w:tc>
        <w:tc>
          <w:tcPr>
            <w:tcW w:w="1080" w:type="dxa"/>
          </w:tcPr>
          <w:p w14:paraId="3485F345" w14:textId="77777777" w:rsidR="006A1CE4" w:rsidRPr="00E67E0D" w:rsidRDefault="006A1CE4" w:rsidP="00E7499B">
            <w:pPr>
              <w:pStyle w:val="TAL"/>
              <w:jc w:val="center"/>
              <w:rPr>
                <w:rFonts w:cs="Arial"/>
                <w:lang w:eastAsia="ja-JP"/>
              </w:rPr>
            </w:pPr>
            <w:r w:rsidRPr="00E67E0D">
              <w:rPr>
                <w:rFonts w:cs="Arial"/>
                <w:szCs w:val="18"/>
                <w:lang w:eastAsia="ja-JP"/>
              </w:rPr>
              <w:t>ignore</w:t>
            </w:r>
          </w:p>
        </w:tc>
      </w:tr>
      <w:tr w:rsidR="006A1CE4" w:rsidRPr="00E67E0D" w14:paraId="62D2F742" w14:textId="77777777" w:rsidTr="00E7499B">
        <w:tc>
          <w:tcPr>
            <w:tcW w:w="2160" w:type="dxa"/>
          </w:tcPr>
          <w:p w14:paraId="51A53895" w14:textId="77777777" w:rsidR="006A1CE4" w:rsidRPr="00E67E0D" w:rsidRDefault="006A1CE4" w:rsidP="00E7499B">
            <w:pPr>
              <w:pStyle w:val="TAL"/>
              <w:rPr>
                <w:rFonts w:eastAsia="Batang" w:cs="Arial"/>
                <w:lang w:eastAsia="ja-JP"/>
              </w:rPr>
            </w:pPr>
            <w:r w:rsidRPr="00E67E0D">
              <w:rPr>
                <w:rFonts w:cs="Arial"/>
                <w:szCs w:val="18"/>
                <w:lang w:eastAsia="ja-JP"/>
              </w:rPr>
              <w:t xml:space="preserve">CHOICE </w:t>
            </w:r>
            <w:r w:rsidRPr="00E67E0D">
              <w:rPr>
                <w:rFonts w:cs="Arial"/>
                <w:i/>
                <w:szCs w:val="18"/>
                <w:lang w:eastAsia="ja-JP"/>
              </w:rPr>
              <w:t>PWS Failed Cell List</w:t>
            </w:r>
          </w:p>
        </w:tc>
        <w:tc>
          <w:tcPr>
            <w:tcW w:w="1080" w:type="dxa"/>
          </w:tcPr>
          <w:p w14:paraId="4A78927B" w14:textId="77777777" w:rsidR="006A1CE4" w:rsidRPr="00E67E0D" w:rsidRDefault="006A1CE4" w:rsidP="00E7499B">
            <w:pPr>
              <w:pStyle w:val="TAL"/>
              <w:rPr>
                <w:rFonts w:cs="Arial"/>
                <w:lang w:eastAsia="ja-JP"/>
              </w:rPr>
            </w:pPr>
            <w:r w:rsidRPr="00E67E0D">
              <w:rPr>
                <w:rFonts w:cs="Arial"/>
                <w:szCs w:val="18"/>
                <w:lang w:eastAsia="ja-JP"/>
              </w:rPr>
              <w:t>M</w:t>
            </w:r>
          </w:p>
        </w:tc>
        <w:tc>
          <w:tcPr>
            <w:tcW w:w="1080" w:type="dxa"/>
          </w:tcPr>
          <w:p w14:paraId="0E98572C" w14:textId="77777777" w:rsidR="006A1CE4" w:rsidRPr="00E67E0D" w:rsidRDefault="006A1CE4" w:rsidP="00E7499B">
            <w:pPr>
              <w:pStyle w:val="TAL"/>
              <w:rPr>
                <w:i/>
                <w:lang w:eastAsia="ja-JP"/>
              </w:rPr>
            </w:pPr>
          </w:p>
        </w:tc>
        <w:tc>
          <w:tcPr>
            <w:tcW w:w="1512" w:type="dxa"/>
          </w:tcPr>
          <w:p w14:paraId="0554E856" w14:textId="77777777" w:rsidR="006A1CE4" w:rsidRPr="00E67E0D" w:rsidRDefault="006A1CE4" w:rsidP="00E7499B">
            <w:pPr>
              <w:pStyle w:val="TAL"/>
              <w:rPr>
                <w:lang w:eastAsia="ja-JP"/>
              </w:rPr>
            </w:pPr>
          </w:p>
        </w:tc>
        <w:tc>
          <w:tcPr>
            <w:tcW w:w="1728" w:type="dxa"/>
          </w:tcPr>
          <w:p w14:paraId="2561EB4F" w14:textId="77777777" w:rsidR="006A1CE4" w:rsidRPr="00E67E0D" w:rsidRDefault="006A1CE4" w:rsidP="00E7499B">
            <w:pPr>
              <w:pStyle w:val="TAL"/>
              <w:rPr>
                <w:lang w:eastAsia="ja-JP"/>
              </w:rPr>
            </w:pPr>
          </w:p>
        </w:tc>
        <w:tc>
          <w:tcPr>
            <w:tcW w:w="1080" w:type="dxa"/>
          </w:tcPr>
          <w:p w14:paraId="388CF4CA" w14:textId="77777777" w:rsidR="006A1CE4" w:rsidRPr="00E67E0D" w:rsidRDefault="006A1CE4" w:rsidP="00E7499B">
            <w:pPr>
              <w:pStyle w:val="TAL"/>
              <w:jc w:val="center"/>
              <w:rPr>
                <w:lang w:eastAsia="ja-JP"/>
              </w:rPr>
            </w:pPr>
            <w:r w:rsidRPr="00E67E0D">
              <w:rPr>
                <w:lang w:eastAsia="ja-JP"/>
              </w:rPr>
              <w:t>YES</w:t>
            </w:r>
          </w:p>
        </w:tc>
        <w:tc>
          <w:tcPr>
            <w:tcW w:w="1080" w:type="dxa"/>
          </w:tcPr>
          <w:p w14:paraId="1297C0FA" w14:textId="77777777" w:rsidR="006A1CE4" w:rsidRPr="00E67E0D" w:rsidRDefault="006A1CE4" w:rsidP="00E7499B">
            <w:pPr>
              <w:pStyle w:val="TAL"/>
              <w:jc w:val="center"/>
              <w:rPr>
                <w:lang w:eastAsia="ja-JP"/>
              </w:rPr>
            </w:pPr>
            <w:r w:rsidRPr="00E67E0D">
              <w:rPr>
                <w:lang w:eastAsia="ja-JP"/>
              </w:rPr>
              <w:t>reject</w:t>
            </w:r>
          </w:p>
        </w:tc>
      </w:tr>
      <w:tr w:rsidR="006A1CE4" w:rsidRPr="00E67E0D" w14:paraId="3380B0D2" w14:textId="77777777" w:rsidTr="00E7499B">
        <w:tc>
          <w:tcPr>
            <w:tcW w:w="2160" w:type="dxa"/>
          </w:tcPr>
          <w:p w14:paraId="526480E8" w14:textId="77777777" w:rsidR="006A1CE4" w:rsidRPr="00E67E0D" w:rsidRDefault="006A1CE4" w:rsidP="00E7499B">
            <w:pPr>
              <w:pStyle w:val="TAL"/>
              <w:ind w:left="75"/>
            </w:pPr>
            <w:r w:rsidRPr="00E67E0D">
              <w:rPr>
                <w:rFonts w:eastAsia="Batang" w:cs="Arial"/>
                <w:szCs w:val="18"/>
                <w:lang w:eastAsia="ko-KR"/>
              </w:rPr>
              <w:t>&gt;</w:t>
            </w:r>
            <w:r w:rsidRPr="00E67E0D">
              <w:rPr>
                <w:rFonts w:eastAsia="Batang" w:cs="Arial"/>
                <w:i/>
                <w:szCs w:val="18"/>
                <w:lang w:eastAsia="ko-KR"/>
              </w:rPr>
              <w:t>E-UTRA</w:t>
            </w:r>
          </w:p>
        </w:tc>
        <w:tc>
          <w:tcPr>
            <w:tcW w:w="1080" w:type="dxa"/>
          </w:tcPr>
          <w:p w14:paraId="74B22DA1" w14:textId="77777777" w:rsidR="006A1CE4" w:rsidRPr="00E67E0D" w:rsidRDefault="006A1CE4" w:rsidP="00E7499B">
            <w:pPr>
              <w:pStyle w:val="TAL"/>
            </w:pPr>
          </w:p>
        </w:tc>
        <w:tc>
          <w:tcPr>
            <w:tcW w:w="1080" w:type="dxa"/>
          </w:tcPr>
          <w:p w14:paraId="728D6229" w14:textId="77777777" w:rsidR="006A1CE4" w:rsidRPr="00E67E0D" w:rsidRDefault="006A1CE4" w:rsidP="00E7499B">
            <w:pPr>
              <w:pStyle w:val="TAL"/>
              <w:rPr>
                <w:i/>
                <w:lang w:eastAsia="ja-JP"/>
              </w:rPr>
            </w:pPr>
          </w:p>
        </w:tc>
        <w:tc>
          <w:tcPr>
            <w:tcW w:w="1512" w:type="dxa"/>
          </w:tcPr>
          <w:p w14:paraId="34FBB5A8" w14:textId="77777777" w:rsidR="006A1CE4" w:rsidRPr="00E67E0D" w:rsidRDefault="006A1CE4" w:rsidP="00E7499B">
            <w:pPr>
              <w:pStyle w:val="TAL"/>
            </w:pPr>
          </w:p>
        </w:tc>
        <w:tc>
          <w:tcPr>
            <w:tcW w:w="1728" w:type="dxa"/>
          </w:tcPr>
          <w:p w14:paraId="3774C420" w14:textId="77777777" w:rsidR="006A1CE4" w:rsidRPr="00E67E0D" w:rsidRDefault="006A1CE4" w:rsidP="00E7499B">
            <w:pPr>
              <w:pStyle w:val="TAL"/>
              <w:rPr>
                <w:lang w:eastAsia="ja-JP"/>
              </w:rPr>
            </w:pPr>
          </w:p>
        </w:tc>
        <w:tc>
          <w:tcPr>
            <w:tcW w:w="1080" w:type="dxa"/>
          </w:tcPr>
          <w:p w14:paraId="1594CE27" w14:textId="77777777" w:rsidR="006A1CE4" w:rsidRPr="00E67E0D" w:rsidRDefault="006A1CE4" w:rsidP="00E7499B">
            <w:pPr>
              <w:pStyle w:val="TAL"/>
              <w:jc w:val="center"/>
            </w:pPr>
          </w:p>
        </w:tc>
        <w:tc>
          <w:tcPr>
            <w:tcW w:w="1080" w:type="dxa"/>
          </w:tcPr>
          <w:p w14:paraId="08B56F6F" w14:textId="77777777" w:rsidR="006A1CE4" w:rsidRPr="00E67E0D" w:rsidRDefault="006A1CE4" w:rsidP="00E7499B">
            <w:pPr>
              <w:pStyle w:val="TAL"/>
              <w:jc w:val="center"/>
            </w:pPr>
          </w:p>
        </w:tc>
      </w:tr>
      <w:tr w:rsidR="006A1CE4" w:rsidRPr="00E67E0D" w14:paraId="0659FC05" w14:textId="77777777" w:rsidTr="00E7499B">
        <w:tc>
          <w:tcPr>
            <w:tcW w:w="2160" w:type="dxa"/>
          </w:tcPr>
          <w:p w14:paraId="6B0C244E" w14:textId="77777777" w:rsidR="006A1CE4" w:rsidRPr="00E67E0D" w:rsidRDefault="006A1CE4" w:rsidP="00E7499B">
            <w:pPr>
              <w:pStyle w:val="TAL"/>
              <w:ind w:left="165"/>
              <w:rPr>
                <w:rFonts w:eastAsia="Batang" w:cs="Arial"/>
                <w:b/>
                <w:szCs w:val="18"/>
                <w:lang w:eastAsia="ko-KR"/>
              </w:rPr>
            </w:pPr>
            <w:r w:rsidRPr="00E67E0D">
              <w:rPr>
                <w:rFonts w:eastAsia="Batang" w:cs="Arial"/>
                <w:b/>
                <w:szCs w:val="18"/>
                <w:lang w:eastAsia="ko-KR"/>
              </w:rPr>
              <w:t>&gt;&gt;PWS Failed E-UTRA Cell List</w:t>
            </w:r>
          </w:p>
        </w:tc>
        <w:tc>
          <w:tcPr>
            <w:tcW w:w="1080" w:type="dxa"/>
          </w:tcPr>
          <w:p w14:paraId="4BD9B122" w14:textId="77777777" w:rsidR="006A1CE4" w:rsidRPr="00E67E0D" w:rsidRDefault="006A1CE4" w:rsidP="00E7499B">
            <w:pPr>
              <w:pStyle w:val="TAL"/>
            </w:pPr>
          </w:p>
        </w:tc>
        <w:tc>
          <w:tcPr>
            <w:tcW w:w="1080" w:type="dxa"/>
          </w:tcPr>
          <w:p w14:paraId="796D354C" w14:textId="77777777" w:rsidR="006A1CE4" w:rsidRPr="00E67E0D" w:rsidRDefault="006A1CE4" w:rsidP="00E7499B">
            <w:pPr>
              <w:pStyle w:val="TAL"/>
              <w:rPr>
                <w:rFonts w:cs="Arial"/>
                <w:i/>
                <w:iCs/>
                <w:szCs w:val="18"/>
              </w:rPr>
            </w:pPr>
            <w:r w:rsidRPr="00E67E0D">
              <w:rPr>
                <w:rFonts w:cs="Arial"/>
                <w:i/>
                <w:iCs/>
                <w:szCs w:val="18"/>
              </w:rPr>
              <w:t>1</w:t>
            </w:r>
            <w:r w:rsidRPr="00E67E0D">
              <w:rPr>
                <w:rFonts w:cs="Arial"/>
                <w:i/>
                <w:szCs w:val="18"/>
                <w:lang w:eastAsia="ja-JP"/>
              </w:rPr>
              <w:t>..&lt;maxnoofCell</w:t>
            </w:r>
            <w:r w:rsidRPr="00E67E0D">
              <w:rPr>
                <w:rFonts w:cs="Arial"/>
                <w:i/>
                <w:szCs w:val="18"/>
              </w:rPr>
              <w:t>sinngeNB</w:t>
            </w:r>
            <w:r w:rsidRPr="00E67E0D">
              <w:rPr>
                <w:rFonts w:cs="Arial"/>
                <w:i/>
                <w:szCs w:val="18"/>
                <w:lang w:eastAsia="ja-JP"/>
              </w:rPr>
              <w:t>&gt;</w:t>
            </w:r>
          </w:p>
        </w:tc>
        <w:tc>
          <w:tcPr>
            <w:tcW w:w="1512" w:type="dxa"/>
          </w:tcPr>
          <w:p w14:paraId="6DA29D8B" w14:textId="77777777" w:rsidR="006A1CE4" w:rsidRPr="00E67E0D" w:rsidRDefault="006A1CE4" w:rsidP="00E7499B">
            <w:pPr>
              <w:pStyle w:val="TAL"/>
            </w:pPr>
          </w:p>
        </w:tc>
        <w:tc>
          <w:tcPr>
            <w:tcW w:w="1728" w:type="dxa"/>
          </w:tcPr>
          <w:p w14:paraId="1282BDEF" w14:textId="77777777" w:rsidR="006A1CE4" w:rsidRPr="00E67E0D" w:rsidRDefault="006A1CE4" w:rsidP="00E7499B">
            <w:pPr>
              <w:pStyle w:val="TAL"/>
              <w:rPr>
                <w:lang w:eastAsia="ja-JP"/>
              </w:rPr>
            </w:pPr>
          </w:p>
        </w:tc>
        <w:tc>
          <w:tcPr>
            <w:tcW w:w="1080" w:type="dxa"/>
          </w:tcPr>
          <w:p w14:paraId="3CBD249C" w14:textId="77777777" w:rsidR="006A1CE4" w:rsidRPr="00E67E0D" w:rsidRDefault="006A1CE4" w:rsidP="00E7499B">
            <w:pPr>
              <w:pStyle w:val="TAL"/>
              <w:jc w:val="center"/>
              <w:rPr>
                <w:rFonts w:cs="Arial"/>
                <w:szCs w:val="18"/>
              </w:rPr>
            </w:pPr>
            <w:r w:rsidRPr="00E67E0D">
              <w:rPr>
                <w:rFonts w:cs="Arial"/>
                <w:szCs w:val="18"/>
                <w:lang w:eastAsia="ja-JP"/>
              </w:rPr>
              <w:t>-</w:t>
            </w:r>
          </w:p>
        </w:tc>
        <w:tc>
          <w:tcPr>
            <w:tcW w:w="1080" w:type="dxa"/>
          </w:tcPr>
          <w:p w14:paraId="3F3243A6" w14:textId="77777777" w:rsidR="006A1CE4" w:rsidRPr="00E67E0D" w:rsidRDefault="006A1CE4" w:rsidP="00E7499B">
            <w:pPr>
              <w:pStyle w:val="TAL"/>
              <w:jc w:val="center"/>
              <w:rPr>
                <w:rFonts w:cs="Arial"/>
                <w:szCs w:val="18"/>
                <w:lang w:eastAsia="ja-JP"/>
              </w:rPr>
            </w:pPr>
          </w:p>
        </w:tc>
      </w:tr>
      <w:tr w:rsidR="006A1CE4" w:rsidRPr="00E67E0D" w14:paraId="05AEA1B6" w14:textId="77777777" w:rsidTr="00E7499B">
        <w:tc>
          <w:tcPr>
            <w:tcW w:w="2160" w:type="dxa"/>
          </w:tcPr>
          <w:p w14:paraId="4525EE95" w14:textId="77777777" w:rsidR="006A1CE4" w:rsidRPr="00E67E0D" w:rsidRDefault="006A1CE4" w:rsidP="00E7499B">
            <w:pPr>
              <w:pStyle w:val="TAL"/>
              <w:ind w:left="255"/>
            </w:pPr>
            <w:r w:rsidRPr="00E67E0D">
              <w:rPr>
                <w:rFonts w:cs="Arial"/>
                <w:szCs w:val="18"/>
                <w:lang w:eastAsia="ja-JP"/>
              </w:rPr>
              <w:t>&gt;&gt;&gt;</w:t>
            </w:r>
            <w:r w:rsidRPr="00E67E0D">
              <w:rPr>
                <w:rFonts w:cs="Arial"/>
                <w:szCs w:val="18"/>
              </w:rPr>
              <w:t>E-UTRA CGI</w:t>
            </w:r>
          </w:p>
        </w:tc>
        <w:tc>
          <w:tcPr>
            <w:tcW w:w="1080" w:type="dxa"/>
          </w:tcPr>
          <w:p w14:paraId="5B3EAEC2" w14:textId="77777777" w:rsidR="006A1CE4" w:rsidRPr="00E67E0D" w:rsidRDefault="006A1CE4" w:rsidP="00E7499B">
            <w:pPr>
              <w:pStyle w:val="TAL"/>
            </w:pPr>
            <w:r w:rsidRPr="00E67E0D">
              <w:rPr>
                <w:rFonts w:cs="Arial"/>
                <w:szCs w:val="18"/>
              </w:rPr>
              <w:t>M</w:t>
            </w:r>
          </w:p>
        </w:tc>
        <w:tc>
          <w:tcPr>
            <w:tcW w:w="1080" w:type="dxa"/>
          </w:tcPr>
          <w:p w14:paraId="0EC32025" w14:textId="77777777" w:rsidR="006A1CE4" w:rsidRPr="00E67E0D" w:rsidRDefault="006A1CE4" w:rsidP="00E7499B">
            <w:pPr>
              <w:pStyle w:val="TAL"/>
              <w:rPr>
                <w:i/>
                <w:lang w:eastAsia="ja-JP"/>
              </w:rPr>
            </w:pPr>
          </w:p>
        </w:tc>
        <w:tc>
          <w:tcPr>
            <w:tcW w:w="1512" w:type="dxa"/>
          </w:tcPr>
          <w:p w14:paraId="6EB4F2D8" w14:textId="77777777" w:rsidR="006A1CE4" w:rsidRPr="00E67E0D" w:rsidRDefault="006A1CE4" w:rsidP="00E7499B">
            <w:pPr>
              <w:pStyle w:val="TAL"/>
            </w:pPr>
            <w:r w:rsidRPr="00E67E0D">
              <w:rPr>
                <w:rFonts w:cs="Arial"/>
                <w:szCs w:val="18"/>
              </w:rPr>
              <w:t>9.3.1.9</w:t>
            </w:r>
          </w:p>
        </w:tc>
        <w:tc>
          <w:tcPr>
            <w:tcW w:w="1728" w:type="dxa"/>
          </w:tcPr>
          <w:p w14:paraId="2ED54CA5" w14:textId="77777777" w:rsidR="006A1CE4" w:rsidRPr="00E67E0D" w:rsidRDefault="006A1CE4" w:rsidP="00E7499B">
            <w:pPr>
              <w:pStyle w:val="TAL"/>
              <w:rPr>
                <w:lang w:eastAsia="ja-JP"/>
              </w:rPr>
            </w:pPr>
          </w:p>
        </w:tc>
        <w:tc>
          <w:tcPr>
            <w:tcW w:w="1080" w:type="dxa"/>
          </w:tcPr>
          <w:p w14:paraId="47EA194D" w14:textId="77777777" w:rsidR="006A1CE4" w:rsidRPr="00E67E0D" w:rsidRDefault="006A1CE4" w:rsidP="00E7499B">
            <w:pPr>
              <w:pStyle w:val="TAL"/>
              <w:jc w:val="center"/>
            </w:pPr>
            <w:r w:rsidRPr="00E67E0D">
              <w:rPr>
                <w:rFonts w:cs="Arial"/>
                <w:szCs w:val="18"/>
              </w:rPr>
              <w:t>-</w:t>
            </w:r>
          </w:p>
        </w:tc>
        <w:tc>
          <w:tcPr>
            <w:tcW w:w="1080" w:type="dxa"/>
          </w:tcPr>
          <w:p w14:paraId="7AD9841F" w14:textId="77777777" w:rsidR="006A1CE4" w:rsidRPr="00E67E0D" w:rsidRDefault="006A1CE4" w:rsidP="00E7499B">
            <w:pPr>
              <w:pStyle w:val="TAL"/>
              <w:jc w:val="center"/>
            </w:pPr>
          </w:p>
        </w:tc>
      </w:tr>
      <w:tr w:rsidR="006A1CE4" w:rsidRPr="00E67E0D" w14:paraId="46F5904E" w14:textId="77777777" w:rsidTr="00E7499B">
        <w:tc>
          <w:tcPr>
            <w:tcW w:w="2160" w:type="dxa"/>
          </w:tcPr>
          <w:p w14:paraId="177E6DC1" w14:textId="77777777" w:rsidR="006A1CE4" w:rsidRPr="00E67E0D" w:rsidRDefault="006A1CE4" w:rsidP="00E7499B">
            <w:pPr>
              <w:pStyle w:val="TAL"/>
              <w:ind w:left="75"/>
            </w:pPr>
            <w:r w:rsidRPr="00E67E0D">
              <w:rPr>
                <w:rFonts w:eastAsia="Batang" w:cs="Arial"/>
                <w:szCs w:val="18"/>
                <w:lang w:eastAsia="ko-KR"/>
              </w:rPr>
              <w:t>&gt;</w:t>
            </w:r>
            <w:r w:rsidRPr="00E67E0D">
              <w:rPr>
                <w:rFonts w:eastAsia="Batang" w:cs="Arial"/>
                <w:i/>
                <w:szCs w:val="18"/>
                <w:lang w:eastAsia="ko-KR"/>
              </w:rPr>
              <w:t>NR</w:t>
            </w:r>
          </w:p>
        </w:tc>
        <w:tc>
          <w:tcPr>
            <w:tcW w:w="1080" w:type="dxa"/>
          </w:tcPr>
          <w:p w14:paraId="68454626" w14:textId="77777777" w:rsidR="006A1CE4" w:rsidRPr="00E67E0D" w:rsidRDefault="006A1CE4" w:rsidP="00E7499B">
            <w:pPr>
              <w:pStyle w:val="TAL"/>
            </w:pPr>
          </w:p>
        </w:tc>
        <w:tc>
          <w:tcPr>
            <w:tcW w:w="1080" w:type="dxa"/>
          </w:tcPr>
          <w:p w14:paraId="44A1131F" w14:textId="77777777" w:rsidR="006A1CE4" w:rsidRPr="00E67E0D" w:rsidRDefault="006A1CE4" w:rsidP="00E7499B">
            <w:pPr>
              <w:pStyle w:val="TAL"/>
              <w:rPr>
                <w:i/>
                <w:lang w:eastAsia="ja-JP"/>
              </w:rPr>
            </w:pPr>
          </w:p>
        </w:tc>
        <w:tc>
          <w:tcPr>
            <w:tcW w:w="1512" w:type="dxa"/>
          </w:tcPr>
          <w:p w14:paraId="726754A4" w14:textId="77777777" w:rsidR="006A1CE4" w:rsidRPr="00E67E0D" w:rsidRDefault="006A1CE4" w:rsidP="00E7499B">
            <w:pPr>
              <w:pStyle w:val="TAL"/>
            </w:pPr>
          </w:p>
        </w:tc>
        <w:tc>
          <w:tcPr>
            <w:tcW w:w="1728" w:type="dxa"/>
          </w:tcPr>
          <w:p w14:paraId="01270341" w14:textId="77777777" w:rsidR="006A1CE4" w:rsidRPr="00E67E0D" w:rsidRDefault="006A1CE4" w:rsidP="00E7499B">
            <w:pPr>
              <w:pStyle w:val="TAL"/>
              <w:rPr>
                <w:lang w:eastAsia="ja-JP"/>
              </w:rPr>
            </w:pPr>
          </w:p>
        </w:tc>
        <w:tc>
          <w:tcPr>
            <w:tcW w:w="1080" w:type="dxa"/>
          </w:tcPr>
          <w:p w14:paraId="50B488D6" w14:textId="77777777" w:rsidR="006A1CE4" w:rsidRPr="00E67E0D" w:rsidRDefault="006A1CE4" w:rsidP="00E7499B">
            <w:pPr>
              <w:pStyle w:val="TAL"/>
              <w:jc w:val="center"/>
            </w:pPr>
          </w:p>
        </w:tc>
        <w:tc>
          <w:tcPr>
            <w:tcW w:w="1080" w:type="dxa"/>
          </w:tcPr>
          <w:p w14:paraId="38F26ABC" w14:textId="77777777" w:rsidR="006A1CE4" w:rsidRPr="00E67E0D" w:rsidRDefault="006A1CE4" w:rsidP="00E7499B">
            <w:pPr>
              <w:pStyle w:val="TAL"/>
              <w:jc w:val="center"/>
            </w:pPr>
          </w:p>
        </w:tc>
      </w:tr>
      <w:tr w:rsidR="006A1CE4" w:rsidRPr="00E67E0D" w14:paraId="2A0BC267" w14:textId="77777777" w:rsidTr="00E7499B">
        <w:tc>
          <w:tcPr>
            <w:tcW w:w="2160" w:type="dxa"/>
          </w:tcPr>
          <w:p w14:paraId="55ADCA4A" w14:textId="77777777" w:rsidR="006A1CE4" w:rsidRPr="00E67E0D" w:rsidRDefault="006A1CE4" w:rsidP="00E7499B">
            <w:pPr>
              <w:pStyle w:val="TAL"/>
              <w:ind w:left="165"/>
              <w:rPr>
                <w:rFonts w:eastAsia="Batang" w:cs="Arial"/>
                <w:b/>
                <w:szCs w:val="18"/>
                <w:lang w:eastAsia="ko-KR"/>
              </w:rPr>
            </w:pPr>
            <w:r w:rsidRPr="00E67E0D">
              <w:rPr>
                <w:rFonts w:eastAsia="Batang" w:cs="Arial"/>
                <w:b/>
                <w:szCs w:val="18"/>
                <w:lang w:eastAsia="ko-KR"/>
              </w:rPr>
              <w:t>&gt;&gt;PWS Failed NR Cell List</w:t>
            </w:r>
          </w:p>
        </w:tc>
        <w:tc>
          <w:tcPr>
            <w:tcW w:w="1080" w:type="dxa"/>
          </w:tcPr>
          <w:p w14:paraId="07365D71" w14:textId="77777777" w:rsidR="006A1CE4" w:rsidRPr="00E67E0D" w:rsidRDefault="006A1CE4" w:rsidP="00E7499B">
            <w:pPr>
              <w:pStyle w:val="TAL"/>
            </w:pPr>
          </w:p>
        </w:tc>
        <w:tc>
          <w:tcPr>
            <w:tcW w:w="1080" w:type="dxa"/>
          </w:tcPr>
          <w:p w14:paraId="4BAB6263" w14:textId="77777777" w:rsidR="006A1CE4" w:rsidRPr="00E67E0D" w:rsidRDefault="006A1CE4" w:rsidP="00E7499B">
            <w:pPr>
              <w:pStyle w:val="TAL"/>
              <w:rPr>
                <w:rFonts w:cs="Arial"/>
                <w:i/>
                <w:iCs/>
                <w:szCs w:val="18"/>
              </w:rPr>
            </w:pPr>
            <w:r w:rsidRPr="00E67E0D">
              <w:rPr>
                <w:rFonts w:cs="Arial"/>
                <w:i/>
                <w:iCs/>
                <w:szCs w:val="18"/>
              </w:rPr>
              <w:t>1</w:t>
            </w:r>
            <w:r w:rsidRPr="00E67E0D">
              <w:rPr>
                <w:rFonts w:cs="Arial"/>
                <w:i/>
                <w:szCs w:val="18"/>
                <w:lang w:eastAsia="ja-JP"/>
              </w:rPr>
              <w:t>..&lt;maxnoofCell</w:t>
            </w:r>
            <w:r w:rsidRPr="00E67E0D">
              <w:rPr>
                <w:rFonts w:cs="Arial"/>
                <w:i/>
                <w:szCs w:val="18"/>
              </w:rPr>
              <w:t>singNB</w:t>
            </w:r>
            <w:r w:rsidRPr="00E67E0D">
              <w:rPr>
                <w:rFonts w:cs="Arial"/>
                <w:i/>
                <w:szCs w:val="18"/>
                <w:lang w:eastAsia="ja-JP"/>
              </w:rPr>
              <w:t>&gt;</w:t>
            </w:r>
          </w:p>
        </w:tc>
        <w:tc>
          <w:tcPr>
            <w:tcW w:w="1512" w:type="dxa"/>
          </w:tcPr>
          <w:p w14:paraId="08EA3B7F" w14:textId="77777777" w:rsidR="006A1CE4" w:rsidRPr="00E67E0D" w:rsidRDefault="006A1CE4" w:rsidP="00E7499B">
            <w:pPr>
              <w:pStyle w:val="TAL"/>
            </w:pPr>
          </w:p>
        </w:tc>
        <w:tc>
          <w:tcPr>
            <w:tcW w:w="1728" w:type="dxa"/>
          </w:tcPr>
          <w:p w14:paraId="1CF92E36" w14:textId="77777777" w:rsidR="006A1CE4" w:rsidRPr="00E67E0D" w:rsidRDefault="006A1CE4" w:rsidP="00E7499B">
            <w:pPr>
              <w:pStyle w:val="TAL"/>
              <w:rPr>
                <w:lang w:eastAsia="ja-JP"/>
              </w:rPr>
            </w:pPr>
          </w:p>
        </w:tc>
        <w:tc>
          <w:tcPr>
            <w:tcW w:w="1080" w:type="dxa"/>
          </w:tcPr>
          <w:p w14:paraId="1E6E9480" w14:textId="77777777" w:rsidR="006A1CE4" w:rsidRPr="00E67E0D" w:rsidRDefault="006A1CE4" w:rsidP="00E7499B">
            <w:pPr>
              <w:pStyle w:val="TAL"/>
              <w:jc w:val="center"/>
              <w:rPr>
                <w:rFonts w:cs="Arial"/>
                <w:szCs w:val="18"/>
              </w:rPr>
            </w:pPr>
            <w:r w:rsidRPr="00E67E0D">
              <w:rPr>
                <w:rFonts w:cs="Arial"/>
                <w:szCs w:val="18"/>
                <w:lang w:eastAsia="ja-JP"/>
              </w:rPr>
              <w:t>-</w:t>
            </w:r>
          </w:p>
        </w:tc>
        <w:tc>
          <w:tcPr>
            <w:tcW w:w="1080" w:type="dxa"/>
          </w:tcPr>
          <w:p w14:paraId="1343C5E6" w14:textId="77777777" w:rsidR="006A1CE4" w:rsidRPr="00E67E0D" w:rsidRDefault="006A1CE4" w:rsidP="00E7499B">
            <w:pPr>
              <w:pStyle w:val="TAL"/>
              <w:jc w:val="center"/>
              <w:rPr>
                <w:rFonts w:cs="Arial"/>
                <w:szCs w:val="18"/>
                <w:lang w:eastAsia="ja-JP"/>
              </w:rPr>
            </w:pPr>
          </w:p>
        </w:tc>
      </w:tr>
      <w:tr w:rsidR="006A1CE4" w:rsidRPr="00E67E0D" w14:paraId="33B31246" w14:textId="77777777" w:rsidTr="00E7499B">
        <w:tc>
          <w:tcPr>
            <w:tcW w:w="2160" w:type="dxa"/>
          </w:tcPr>
          <w:p w14:paraId="202DA596" w14:textId="77777777" w:rsidR="006A1CE4" w:rsidRPr="00E67E0D" w:rsidRDefault="006A1CE4" w:rsidP="00E7499B">
            <w:pPr>
              <w:pStyle w:val="TAL"/>
              <w:ind w:left="255"/>
              <w:rPr>
                <w:rFonts w:cs="Arial"/>
                <w:szCs w:val="18"/>
                <w:lang w:eastAsia="ja-JP"/>
              </w:rPr>
            </w:pPr>
            <w:r w:rsidRPr="00E67E0D">
              <w:rPr>
                <w:rFonts w:cs="Arial"/>
                <w:szCs w:val="18"/>
                <w:lang w:eastAsia="ja-JP"/>
              </w:rPr>
              <w:t>&gt;&gt;&gt;NR CGI</w:t>
            </w:r>
          </w:p>
        </w:tc>
        <w:tc>
          <w:tcPr>
            <w:tcW w:w="1080" w:type="dxa"/>
          </w:tcPr>
          <w:p w14:paraId="12363FDD" w14:textId="77777777" w:rsidR="006A1CE4" w:rsidRPr="00E67E0D" w:rsidRDefault="006A1CE4" w:rsidP="00E7499B">
            <w:pPr>
              <w:pStyle w:val="TAL"/>
              <w:rPr>
                <w:rFonts w:cs="Arial"/>
                <w:szCs w:val="18"/>
                <w:lang w:eastAsia="ja-JP"/>
              </w:rPr>
            </w:pPr>
            <w:r w:rsidRPr="00E67E0D">
              <w:rPr>
                <w:rFonts w:cs="Arial"/>
                <w:szCs w:val="18"/>
              </w:rPr>
              <w:t>M</w:t>
            </w:r>
          </w:p>
        </w:tc>
        <w:tc>
          <w:tcPr>
            <w:tcW w:w="1080" w:type="dxa"/>
          </w:tcPr>
          <w:p w14:paraId="463CC8FE" w14:textId="77777777" w:rsidR="006A1CE4" w:rsidRPr="00E67E0D" w:rsidRDefault="006A1CE4" w:rsidP="00E7499B">
            <w:pPr>
              <w:pStyle w:val="TAL"/>
              <w:rPr>
                <w:i/>
                <w:lang w:eastAsia="ja-JP"/>
              </w:rPr>
            </w:pPr>
          </w:p>
        </w:tc>
        <w:tc>
          <w:tcPr>
            <w:tcW w:w="1512" w:type="dxa"/>
          </w:tcPr>
          <w:p w14:paraId="24F78B98" w14:textId="77777777" w:rsidR="006A1CE4" w:rsidRPr="00E67E0D" w:rsidRDefault="006A1CE4" w:rsidP="00E7499B">
            <w:pPr>
              <w:pStyle w:val="TAL"/>
              <w:rPr>
                <w:rFonts w:cs="Arial"/>
                <w:szCs w:val="18"/>
              </w:rPr>
            </w:pPr>
            <w:r w:rsidRPr="00E67E0D">
              <w:rPr>
                <w:rFonts w:cs="Arial"/>
                <w:szCs w:val="18"/>
                <w:lang w:eastAsia="ja-JP"/>
              </w:rPr>
              <w:t>9.3.1.7</w:t>
            </w:r>
          </w:p>
        </w:tc>
        <w:tc>
          <w:tcPr>
            <w:tcW w:w="1728" w:type="dxa"/>
          </w:tcPr>
          <w:p w14:paraId="47B31F75" w14:textId="77777777" w:rsidR="006A1CE4" w:rsidRPr="00E67E0D" w:rsidRDefault="006A1CE4" w:rsidP="00E7499B">
            <w:pPr>
              <w:pStyle w:val="TAL"/>
              <w:rPr>
                <w:lang w:eastAsia="ja-JP"/>
              </w:rPr>
            </w:pPr>
          </w:p>
        </w:tc>
        <w:tc>
          <w:tcPr>
            <w:tcW w:w="1080" w:type="dxa"/>
          </w:tcPr>
          <w:p w14:paraId="3DCAB228" w14:textId="77777777" w:rsidR="006A1CE4" w:rsidRPr="00E67E0D" w:rsidRDefault="006A1CE4" w:rsidP="00E7499B">
            <w:pPr>
              <w:pStyle w:val="TAL"/>
              <w:jc w:val="center"/>
              <w:rPr>
                <w:rFonts w:cs="Arial"/>
                <w:szCs w:val="18"/>
                <w:lang w:eastAsia="ja-JP"/>
              </w:rPr>
            </w:pPr>
            <w:r w:rsidRPr="00E67E0D">
              <w:rPr>
                <w:rFonts w:cs="Arial"/>
                <w:szCs w:val="18"/>
              </w:rPr>
              <w:t>-</w:t>
            </w:r>
          </w:p>
        </w:tc>
        <w:tc>
          <w:tcPr>
            <w:tcW w:w="1080" w:type="dxa"/>
          </w:tcPr>
          <w:p w14:paraId="24217C87" w14:textId="77777777" w:rsidR="006A1CE4" w:rsidRPr="00E67E0D" w:rsidRDefault="006A1CE4" w:rsidP="00E7499B">
            <w:pPr>
              <w:pStyle w:val="TAL"/>
              <w:jc w:val="center"/>
              <w:rPr>
                <w:rFonts w:cs="Arial"/>
                <w:szCs w:val="18"/>
                <w:lang w:eastAsia="ja-JP"/>
              </w:rPr>
            </w:pPr>
          </w:p>
        </w:tc>
      </w:tr>
      <w:tr w:rsidR="006A1CE4" w:rsidRPr="00E67E0D" w14:paraId="6AA53E32" w14:textId="77777777" w:rsidTr="00E7499B">
        <w:tc>
          <w:tcPr>
            <w:tcW w:w="2160" w:type="dxa"/>
          </w:tcPr>
          <w:p w14:paraId="77D0C8FD" w14:textId="77777777" w:rsidR="006A1CE4" w:rsidRPr="00E67E0D" w:rsidRDefault="006A1CE4" w:rsidP="00E7499B">
            <w:pPr>
              <w:pStyle w:val="TAL"/>
              <w:rPr>
                <w:rFonts w:cs="Arial"/>
                <w:szCs w:val="18"/>
                <w:lang w:eastAsia="ja-JP"/>
              </w:rPr>
            </w:pPr>
            <w:r w:rsidRPr="00E67E0D">
              <w:rPr>
                <w:rFonts w:eastAsia="MS Mincho" w:cs="Arial"/>
                <w:bCs/>
                <w:szCs w:val="18"/>
                <w:lang w:eastAsia="ja-JP"/>
              </w:rPr>
              <w:t>Global RAN Node ID</w:t>
            </w:r>
          </w:p>
        </w:tc>
        <w:tc>
          <w:tcPr>
            <w:tcW w:w="1080" w:type="dxa"/>
          </w:tcPr>
          <w:p w14:paraId="1FBB8FA4" w14:textId="77777777" w:rsidR="006A1CE4" w:rsidRPr="00E67E0D" w:rsidRDefault="006A1CE4" w:rsidP="00E7499B">
            <w:pPr>
              <w:pStyle w:val="TAL"/>
              <w:rPr>
                <w:rFonts w:cs="Arial"/>
                <w:szCs w:val="18"/>
                <w:lang w:eastAsia="ja-JP"/>
              </w:rPr>
            </w:pPr>
            <w:r w:rsidRPr="00E67E0D">
              <w:rPr>
                <w:rFonts w:cs="Arial"/>
                <w:szCs w:val="18"/>
              </w:rPr>
              <w:t>M</w:t>
            </w:r>
          </w:p>
        </w:tc>
        <w:tc>
          <w:tcPr>
            <w:tcW w:w="1080" w:type="dxa"/>
          </w:tcPr>
          <w:p w14:paraId="7982589F" w14:textId="77777777" w:rsidR="006A1CE4" w:rsidRPr="00E67E0D" w:rsidRDefault="006A1CE4" w:rsidP="00E7499B">
            <w:pPr>
              <w:pStyle w:val="TAL"/>
              <w:rPr>
                <w:i/>
                <w:lang w:eastAsia="ja-JP"/>
              </w:rPr>
            </w:pPr>
          </w:p>
        </w:tc>
        <w:tc>
          <w:tcPr>
            <w:tcW w:w="1512" w:type="dxa"/>
          </w:tcPr>
          <w:p w14:paraId="188EC7FF" w14:textId="77777777" w:rsidR="006A1CE4" w:rsidRPr="00E67E0D" w:rsidRDefault="006A1CE4" w:rsidP="00E7499B">
            <w:pPr>
              <w:pStyle w:val="TAL"/>
              <w:rPr>
                <w:rFonts w:cs="Arial"/>
                <w:szCs w:val="18"/>
              </w:rPr>
            </w:pPr>
            <w:r w:rsidRPr="00E67E0D">
              <w:rPr>
                <w:rFonts w:cs="Arial"/>
                <w:szCs w:val="18"/>
              </w:rPr>
              <w:t>9.3.1.5</w:t>
            </w:r>
          </w:p>
        </w:tc>
        <w:tc>
          <w:tcPr>
            <w:tcW w:w="1728" w:type="dxa"/>
          </w:tcPr>
          <w:p w14:paraId="389B3B68" w14:textId="77777777" w:rsidR="006A1CE4" w:rsidRPr="00E67E0D" w:rsidRDefault="006A1CE4" w:rsidP="00E7499B">
            <w:pPr>
              <w:pStyle w:val="TAL"/>
              <w:rPr>
                <w:lang w:eastAsia="ja-JP"/>
              </w:rPr>
            </w:pPr>
          </w:p>
        </w:tc>
        <w:tc>
          <w:tcPr>
            <w:tcW w:w="1080" w:type="dxa"/>
          </w:tcPr>
          <w:p w14:paraId="3642E058" w14:textId="77777777" w:rsidR="006A1CE4" w:rsidRPr="00E67E0D" w:rsidRDefault="006A1CE4" w:rsidP="00E7499B">
            <w:pPr>
              <w:pStyle w:val="TAL"/>
              <w:jc w:val="center"/>
              <w:rPr>
                <w:rFonts w:cs="Arial"/>
                <w:szCs w:val="18"/>
                <w:lang w:eastAsia="ja-JP"/>
              </w:rPr>
            </w:pPr>
            <w:r w:rsidRPr="00E67E0D">
              <w:rPr>
                <w:rFonts w:cs="Arial"/>
                <w:szCs w:val="18"/>
              </w:rPr>
              <w:t>YES</w:t>
            </w:r>
          </w:p>
        </w:tc>
        <w:tc>
          <w:tcPr>
            <w:tcW w:w="1080" w:type="dxa"/>
          </w:tcPr>
          <w:p w14:paraId="3EA56876" w14:textId="77777777" w:rsidR="006A1CE4" w:rsidRPr="00E67E0D" w:rsidRDefault="006A1CE4" w:rsidP="00E7499B">
            <w:pPr>
              <w:pStyle w:val="TAL"/>
              <w:jc w:val="center"/>
              <w:rPr>
                <w:rFonts w:cs="Arial"/>
                <w:szCs w:val="18"/>
                <w:lang w:eastAsia="ja-JP"/>
              </w:rPr>
            </w:pPr>
            <w:r w:rsidRPr="00E67E0D">
              <w:rPr>
                <w:rFonts w:cs="Arial"/>
                <w:szCs w:val="18"/>
                <w:lang w:eastAsia="ja-JP"/>
              </w:rPr>
              <w:t>reject</w:t>
            </w:r>
          </w:p>
        </w:tc>
      </w:tr>
    </w:tbl>
    <w:p w14:paraId="6050015E"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38B43967" w14:textId="77777777" w:rsidTr="00E7499B">
        <w:tc>
          <w:tcPr>
            <w:tcW w:w="3528" w:type="dxa"/>
          </w:tcPr>
          <w:p w14:paraId="785160FD"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6502D50D"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0C141F87" w14:textId="77777777" w:rsidTr="00E7499B">
        <w:tc>
          <w:tcPr>
            <w:tcW w:w="3528" w:type="dxa"/>
          </w:tcPr>
          <w:p w14:paraId="750AEA8C" w14:textId="77777777" w:rsidR="006A1CE4" w:rsidRPr="00E67E0D" w:rsidRDefault="006A1CE4" w:rsidP="00E7499B">
            <w:pPr>
              <w:pStyle w:val="TAL"/>
              <w:rPr>
                <w:rFonts w:cs="Arial"/>
                <w:lang w:eastAsia="ja-JP"/>
              </w:rPr>
            </w:pPr>
            <w:bookmarkStart w:id="4134" w:name="OLE_LINK9"/>
            <w:r w:rsidRPr="00E67E0D">
              <w:rPr>
                <w:rFonts w:cs="Arial"/>
                <w:szCs w:val="18"/>
                <w:lang w:eastAsia="ja-JP"/>
              </w:rPr>
              <w:t>maxnoofCell</w:t>
            </w:r>
            <w:r w:rsidRPr="00E67E0D">
              <w:rPr>
                <w:rFonts w:cs="Arial"/>
                <w:szCs w:val="18"/>
              </w:rPr>
              <w:t>sinngeNB</w:t>
            </w:r>
            <w:bookmarkEnd w:id="4134"/>
          </w:p>
        </w:tc>
        <w:tc>
          <w:tcPr>
            <w:tcW w:w="6192" w:type="dxa"/>
          </w:tcPr>
          <w:p w14:paraId="3ED4FDA9" w14:textId="77777777" w:rsidR="006A1CE4" w:rsidRPr="00E67E0D" w:rsidRDefault="006A1CE4" w:rsidP="00E7499B">
            <w:pPr>
              <w:pStyle w:val="TAL"/>
              <w:rPr>
                <w:rFonts w:cs="Arial"/>
                <w:lang w:eastAsia="ja-JP"/>
              </w:rPr>
            </w:pPr>
            <w:r w:rsidRPr="00E67E0D">
              <w:rPr>
                <w:rFonts w:cs="Arial"/>
                <w:szCs w:val="18"/>
                <w:lang w:eastAsia="ja-JP"/>
              </w:rPr>
              <w:t xml:space="preserve">Maximum no. of cells that can be served by an ng-eNB. Value is </w:t>
            </w:r>
            <w:r w:rsidRPr="00E67E0D">
              <w:rPr>
                <w:rFonts w:cs="Arial"/>
                <w:szCs w:val="18"/>
              </w:rPr>
              <w:t>256</w:t>
            </w:r>
            <w:r w:rsidRPr="00E67E0D">
              <w:rPr>
                <w:rFonts w:cs="Arial"/>
                <w:szCs w:val="18"/>
                <w:lang w:eastAsia="ja-JP"/>
              </w:rPr>
              <w:t>.</w:t>
            </w:r>
          </w:p>
        </w:tc>
      </w:tr>
      <w:tr w:rsidR="006A1CE4" w:rsidRPr="00E67E0D" w14:paraId="005B63FF" w14:textId="77777777" w:rsidTr="00E7499B">
        <w:tc>
          <w:tcPr>
            <w:tcW w:w="3528" w:type="dxa"/>
          </w:tcPr>
          <w:p w14:paraId="7B0A3D6E" w14:textId="77777777" w:rsidR="006A1CE4" w:rsidRPr="00E67E0D" w:rsidRDefault="006A1CE4" w:rsidP="00E7499B">
            <w:pPr>
              <w:pStyle w:val="TAL"/>
              <w:rPr>
                <w:bCs/>
              </w:rPr>
            </w:pPr>
            <w:r w:rsidRPr="00E67E0D">
              <w:rPr>
                <w:rFonts w:cs="Arial"/>
                <w:szCs w:val="18"/>
                <w:lang w:eastAsia="ja-JP"/>
              </w:rPr>
              <w:t>maxnoofCell</w:t>
            </w:r>
            <w:r w:rsidRPr="00E67E0D">
              <w:rPr>
                <w:rFonts w:cs="Arial"/>
                <w:szCs w:val="18"/>
              </w:rPr>
              <w:t>singNB</w:t>
            </w:r>
          </w:p>
        </w:tc>
        <w:tc>
          <w:tcPr>
            <w:tcW w:w="6192" w:type="dxa"/>
          </w:tcPr>
          <w:p w14:paraId="52E3986D" w14:textId="77777777" w:rsidR="006A1CE4" w:rsidRPr="00E67E0D" w:rsidRDefault="006A1CE4" w:rsidP="00E7499B">
            <w:pPr>
              <w:pStyle w:val="TAL"/>
            </w:pPr>
            <w:r w:rsidRPr="00E67E0D">
              <w:rPr>
                <w:rFonts w:cs="Arial"/>
                <w:szCs w:val="18"/>
                <w:lang w:eastAsia="ja-JP"/>
              </w:rPr>
              <w:t xml:space="preserve">Maximum no. of cells that can be served by a gNB. Value is </w:t>
            </w:r>
            <w:r w:rsidRPr="00E67E0D">
              <w:rPr>
                <w:rFonts w:cs="Arial"/>
                <w:szCs w:val="18"/>
              </w:rPr>
              <w:t>16384</w:t>
            </w:r>
            <w:r w:rsidRPr="00E67E0D">
              <w:rPr>
                <w:rFonts w:cs="Arial"/>
                <w:szCs w:val="18"/>
                <w:lang w:eastAsia="ja-JP"/>
              </w:rPr>
              <w:t>.</w:t>
            </w:r>
          </w:p>
        </w:tc>
      </w:tr>
    </w:tbl>
    <w:p w14:paraId="4D17CB4F" w14:textId="77777777" w:rsidR="006A1CE4" w:rsidRPr="00E67E0D" w:rsidRDefault="006A1CE4" w:rsidP="00E7499B"/>
    <w:p w14:paraId="24DF6CD8" w14:textId="77777777" w:rsidR="006A1CE4" w:rsidRPr="00E67E0D" w:rsidRDefault="006A1CE4" w:rsidP="00E7499B">
      <w:pPr>
        <w:pStyle w:val="3"/>
      </w:pPr>
      <w:bookmarkStart w:id="4135" w:name="_Toc534720513"/>
      <w:bookmarkStart w:id="4136" w:name="_Toc525567525"/>
      <w:r w:rsidRPr="00E67E0D">
        <w:t>9.2.9</w:t>
      </w:r>
      <w:r w:rsidRPr="00E67E0D">
        <w:tab/>
        <w:t>NRPPa Transport Messages</w:t>
      </w:r>
      <w:bookmarkEnd w:id="4135"/>
      <w:bookmarkEnd w:id="4136"/>
    </w:p>
    <w:p w14:paraId="2A5F65D9" w14:textId="77777777" w:rsidR="006A1CE4" w:rsidRPr="00E67E0D" w:rsidRDefault="006A1CE4" w:rsidP="00E7499B">
      <w:pPr>
        <w:pStyle w:val="4"/>
      </w:pPr>
      <w:bookmarkStart w:id="4137" w:name="_Toc534720514"/>
      <w:bookmarkStart w:id="4138" w:name="_Toc525567526"/>
      <w:r w:rsidRPr="00E67E0D">
        <w:t>9.2.9.1</w:t>
      </w:r>
      <w:r w:rsidRPr="00E67E0D">
        <w:tab/>
        <w:t>DOWNLINK UE ASSOCIATED NRPPA TRANSPORT</w:t>
      </w:r>
      <w:bookmarkEnd w:id="4137"/>
      <w:bookmarkEnd w:id="4138"/>
    </w:p>
    <w:p w14:paraId="28D30555" w14:textId="77777777" w:rsidR="006A1CE4" w:rsidRPr="00E67E0D" w:rsidRDefault="006A1CE4" w:rsidP="00E7499B">
      <w:pPr>
        <w:keepNext/>
        <w:rPr>
          <w:rFonts w:eastAsia="Batang"/>
        </w:rPr>
      </w:pPr>
      <w:r w:rsidRPr="00E67E0D">
        <w:t xml:space="preserve">This message is sent by the AMF and is used for carrying </w:t>
      </w:r>
      <w:r w:rsidRPr="00E67E0D">
        <w:rPr>
          <w:lang w:eastAsia="zh-CN"/>
        </w:rPr>
        <w:t>NRPPa</w:t>
      </w:r>
      <w:r w:rsidRPr="00E67E0D">
        <w:t xml:space="preserve"> </w:t>
      </w:r>
      <w:r w:rsidRPr="00E67E0D">
        <w:rPr>
          <w:lang w:eastAsia="zh-CN"/>
        </w:rPr>
        <w:t>message</w:t>
      </w:r>
      <w:r w:rsidRPr="00E67E0D">
        <w:t xml:space="preserve"> over the NG interface.</w:t>
      </w:r>
    </w:p>
    <w:p w14:paraId="42805D01" w14:textId="77777777" w:rsidR="006A1CE4" w:rsidRPr="00E67E0D" w:rsidRDefault="006A1CE4" w:rsidP="00E7499B">
      <w:pPr>
        <w:keepNext/>
        <w:rPr>
          <w:rFonts w:eastAsia="Batang"/>
        </w:rPr>
      </w:pPr>
      <w:r w:rsidRPr="00E67E0D">
        <w:t xml:space="preserve">Direction: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41A95A55" w14:textId="77777777" w:rsidTr="00E7499B">
        <w:tc>
          <w:tcPr>
            <w:tcW w:w="2160" w:type="dxa"/>
          </w:tcPr>
          <w:p w14:paraId="517CC202"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3A2BADFA"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38BE3533"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740BB626"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0057BABB"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40A35334"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54BBBF5E"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66E6CE8E" w14:textId="77777777" w:rsidTr="00E7499B">
        <w:tc>
          <w:tcPr>
            <w:tcW w:w="2160" w:type="dxa"/>
          </w:tcPr>
          <w:p w14:paraId="18FB38E9"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78C307CD"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6D0F3669" w14:textId="77777777" w:rsidR="006A1CE4" w:rsidRPr="00E67E0D" w:rsidRDefault="006A1CE4" w:rsidP="00E7499B">
            <w:pPr>
              <w:pStyle w:val="TAL"/>
              <w:rPr>
                <w:rFonts w:cs="Arial"/>
                <w:lang w:eastAsia="ja-JP"/>
              </w:rPr>
            </w:pPr>
          </w:p>
        </w:tc>
        <w:tc>
          <w:tcPr>
            <w:tcW w:w="1512" w:type="dxa"/>
          </w:tcPr>
          <w:p w14:paraId="7BA74C8F" w14:textId="77777777" w:rsidR="006A1CE4" w:rsidRPr="00E67E0D" w:rsidRDefault="006A1CE4" w:rsidP="00E7499B">
            <w:pPr>
              <w:pStyle w:val="TAL"/>
              <w:rPr>
                <w:rFonts w:cs="Arial"/>
                <w:lang w:eastAsia="ja-JP"/>
              </w:rPr>
            </w:pPr>
            <w:r w:rsidRPr="00E67E0D">
              <w:rPr>
                <w:lang w:eastAsia="ja-JP"/>
              </w:rPr>
              <w:t>9.3.1.1</w:t>
            </w:r>
          </w:p>
        </w:tc>
        <w:tc>
          <w:tcPr>
            <w:tcW w:w="1728" w:type="dxa"/>
          </w:tcPr>
          <w:p w14:paraId="5C30F1E0" w14:textId="77777777" w:rsidR="006A1CE4" w:rsidRPr="00E67E0D" w:rsidRDefault="006A1CE4" w:rsidP="00E7499B">
            <w:pPr>
              <w:pStyle w:val="TAL"/>
              <w:rPr>
                <w:rFonts w:cs="Arial"/>
                <w:lang w:eastAsia="ja-JP"/>
              </w:rPr>
            </w:pPr>
          </w:p>
        </w:tc>
        <w:tc>
          <w:tcPr>
            <w:tcW w:w="1080" w:type="dxa"/>
          </w:tcPr>
          <w:p w14:paraId="5CBBF5D1"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31D22BCB"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2AD9BCCF" w14:textId="77777777" w:rsidTr="00E7499B">
        <w:tc>
          <w:tcPr>
            <w:tcW w:w="2160" w:type="dxa"/>
          </w:tcPr>
          <w:p w14:paraId="3F8F0630" w14:textId="77777777" w:rsidR="006A1CE4" w:rsidRPr="00E67E0D" w:rsidRDefault="006A1CE4" w:rsidP="00E7499B">
            <w:pPr>
              <w:pStyle w:val="TAL"/>
              <w:rPr>
                <w:rFonts w:eastAsia="MS Mincho"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Pr>
          <w:p w14:paraId="6CED28CA"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6142C6EA" w14:textId="77777777" w:rsidR="006A1CE4" w:rsidRPr="00E67E0D" w:rsidRDefault="006A1CE4" w:rsidP="00E7499B">
            <w:pPr>
              <w:pStyle w:val="TAL"/>
              <w:rPr>
                <w:rFonts w:cs="Arial"/>
                <w:lang w:eastAsia="ja-JP"/>
              </w:rPr>
            </w:pPr>
          </w:p>
        </w:tc>
        <w:tc>
          <w:tcPr>
            <w:tcW w:w="1512" w:type="dxa"/>
          </w:tcPr>
          <w:p w14:paraId="59D5F0D3" w14:textId="77777777" w:rsidR="006A1CE4" w:rsidRPr="00E67E0D" w:rsidRDefault="006A1CE4" w:rsidP="00E7499B">
            <w:pPr>
              <w:pStyle w:val="TAL"/>
              <w:rPr>
                <w:rFonts w:cs="Arial"/>
                <w:lang w:eastAsia="ja-JP"/>
              </w:rPr>
            </w:pPr>
            <w:r w:rsidRPr="00E67E0D">
              <w:rPr>
                <w:lang w:eastAsia="ja-JP"/>
              </w:rPr>
              <w:t>9.3.3.1</w:t>
            </w:r>
          </w:p>
        </w:tc>
        <w:tc>
          <w:tcPr>
            <w:tcW w:w="1728" w:type="dxa"/>
          </w:tcPr>
          <w:p w14:paraId="7F84A51E" w14:textId="77777777" w:rsidR="006A1CE4" w:rsidRPr="00E67E0D" w:rsidRDefault="006A1CE4" w:rsidP="00E7499B">
            <w:pPr>
              <w:pStyle w:val="TAL"/>
              <w:rPr>
                <w:rFonts w:cs="Arial"/>
                <w:lang w:eastAsia="ja-JP"/>
              </w:rPr>
            </w:pPr>
          </w:p>
        </w:tc>
        <w:tc>
          <w:tcPr>
            <w:tcW w:w="1080" w:type="dxa"/>
          </w:tcPr>
          <w:p w14:paraId="1EBF6144"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2F0340CD"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38F26E93" w14:textId="77777777" w:rsidTr="00E7499B">
        <w:tc>
          <w:tcPr>
            <w:tcW w:w="2160" w:type="dxa"/>
          </w:tcPr>
          <w:p w14:paraId="7E2D1DD9" w14:textId="77777777" w:rsidR="006A1CE4" w:rsidRPr="00E67E0D" w:rsidRDefault="006A1CE4" w:rsidP="00E7499B">
            <w:pPr>
              <w:pStyle w:val="TAL"/>
              <w:rPr>
                <w:rFonts w:eastAsia="MS Mincho" w:cs="Arial"/>
                <w:lang w:eastAsia="ja-JP"/>
              </w:rPr>
            </w:pPr>
            <w:r w:rsidRPr="00E67E0D">
              <w:rPr>
                <w:rFonts w:eastAsia="Batang" w:cs="Arial"/>
                <w:bCs/>
                <w:lang w:eastAsia="ja-JP"/>
              </w:rPr>
              <w:t>RAN</w:t>
            </w:r>
            <w:r w:rsidRPr="00E67E0D">
              <w:rPr>
                <w:rFonts w:cs="Arial"/>
                <w:bCs/>
                <w:lang w:eastAsia="ja-JP"/>
              </w:rPr>
              <w:t xml:space="preserve"> UE NGAP ID</w:t>
            </w:r>
          </w:p>
        </w:tc>
        <w:tc>
          <w:tcPr>
            <w:tcW w:w="1080" w:type="dxa"/>
          </w:tcPr>
          <w:p w14:paraId="23DF0711"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3E1EED1E" w14:textId="77777777" w:rsidR="006A1CE4" w:rsidRPr="00E67E0D" w:rsidRDefault="006A1CE4" w:rsidP="00E7499B">
            <w:pPr>
              <w:pStyle w:val="TAL"/>
              <w:rPr>
                <w:rFonts w:cs="Arial"/>
                <w:lang w:eastAsia="ja-JP"/>
              </w:rPr>
            </w:pPr>
          </w:p>
        </w:tc>
        <w:tc>
          <w:tcPr>
            <w:tcW w:w="1512" w:type="dxa"/>
          </w:tcPr>
          <w:p w14:paraId="437B7EDA" w14:textId="77777777" w:rsidR="006A1CE4" w:rsidRPr="00E67E0D" w:rsidRDefault="006A1CE4" w:rsidP="00E7499B">
            <w:pPr>
              <w:pStyle w:val="TAL"/>
              <w:rPr>
                <w:rFonts w:cs="Arial"/>
                <w:lang w:eastAsia="ja-JP"/>
              </w:rPr>
            </w:pPr>
            <w:r w:rsidRPr="00E67E0D">
              <w:rPr>
                <w:lang w:eastAsia="ja-JP"/>
              </w:rPr>
              <w:t>9.3.3.2</w:t>
            </w:r>
          </w:p>
        </w:tc>
        <w:tc>
          <w:tcPr>
            <w:tcW w:w="1728" w:type="dxa"/>
          </w:tcPr>
          <w:p w14:paraId="73BE3AB2" w14:textId="77777777" w:rsidR="006A1CE4" w:rsidRPr="00E67E0D" w:rsidRDefault="006A1CE4" w:rsidP="00E7499B">
            <w:pPr>
              <w:pStyle w:val="TAL"/>
              <w:rPr>
                <w:rFonts w:cs="Arial"/>
                <w:lang w:eastAsia="ja-JP"/>
              </w:rPr>
            </w:pPr>
          </w:p>
        </w:tc>
        <w:tc>
          <w:tcPr>
            <w:tcW w:w="1080" w:type="dxa"/>
          </w:tcPr>
          <w:p w14:paraId="63DEC622"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7463EFC6"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38906155" w14:textId="77777777" w:rsidTr="00E7499B">
        <w:tc>
          <w:tcPr>
            <w:tcW w:w="2160" w:type="dxa"/>
          </w:tcPr>
          <w:p w14:paraId="4788C9C1" w14:textId="77777777" w:rsidR="006A1CE4" w:rsidRPr="00E67E0D" w:rsidRDefault="006A1CE4" w:rsidP="00E7499B">
            <w:pPr>
              <w:pStyle w:val="TAL"/>
              <w:rPr>
                <w:rFonts w:eastAsia="MS Mincho" w:cs="Arial"/>
                <w:lang w:eastAsia="ja-JP"/>
              </w:rPr>
            </w:pPr>
            <w:r w:rsidRPr="00E67E0D">
              <w:rPr>
                <w:rFonts w:cs="Arial"/>
                <w:lang w:eastAsia="ja-JP"/>
              </w:rPr>
              <w:t>Routing ID</w:t>
            </w:r>
          </w:p>
        </w:tc>
        <w:tc>
          <w:tcPr>
            <w:tcW w:w="1080" w:type="dxa"/>
          </w:tcPr>
          <w:p w14:paraId="65B0CE79" w14:textId="77777777" w:rsidR="006A1CE4" w:rsidRPr="00E67E0D" w:rsidRDefault="006A1CE4" w:rsidP="00E7499B">
            <w:pPr>
              <w:pStyle w:val="TAL"/>
              <w:rPr>
                <w:rFonts w:eastAsia="MS Mincho" w:cs="Arial"/>
                <w:lang w:eastAsia="ja-JP"/>
              </w:rPr>
            </w:pPr>
            <w:r w:rsidRPr="00E67E0D">
              <w:rPr>
                <w:rFonts w:eastAsia="Batang" w:cs="Arial"/>
                <w:lang w:eastAsia="ja-JP"/>
              </w:rPr>
              <w:t>M</w:t>
            </w:r>
          </w:p>
        </w:tc>
        <w:tc>
          <w:tcPr>
            <w:tcW w:w="1080" w:type="dxa"/>
          </w:tcPr>
          <w:p w14:paraId="4AEDDE3C" w14:textId="77777777" w:rsidR="006A1CE4" w:rsidRPr="00E67E0D" w:rsidRDefault="006A1CE4" w:rsidP="00E7499B">
            <w:pPr>
              <w:pStyle w:val="TAL"/>
              <w:rPr>
                <w:rFonts w:cs="Arial"/>
                <w:lang w:eastAsia="ja-JP"/>
              </w:rPr>
            </w:pPr>
          </w:p>
        </w:tc>
        <w:tc>
          <w:tcPr>
            <w:tcW w:w="1512" w:type="dxa"/>
          </w:tcPr>
          <w:p w14:paraId="22737B51" w14:textId="77777777" w:rsidR="006A1CE4" w:rsidRPr="00E67E0D" w:rsidRDefault="006A1CE4" w:rsidP="00E7499B">
            <w:pPr>
              <w:pStyle w:val="TAL"/>
              <w:rPr>
                <w:rFonts w:cs="Arial"/>
                <w:lang w:eastAsia="ja-JP"/>
              </w:rPr>
            </w:pPr>
            <w:r w:rsidRPr="00E67E0D">
              <w:rPr>
                <w:lang w:eastAsia="ja-JP"/>
              </w:rPr>
              <w:t>9.3.3.13</w:t>
            </w:r>
          </w:p>
        </w:tc>
        <w:tc>
          <w:tcPr>
            <w:tcW w:w="1728" w:type="dxa"/>
          </w:tcPr>
          <w:p w14:paraId="434E8BE5" w14:textId="77777777" w:rsidR="006A1CE4" w:rsidRPr="00E67E0D" w:rsidRDefault="006A1CE4" w:rsidP="00E7499B">
            <w:pPr>
              <w:pStyle w:val="TAL"/>
              <w:rPr>
                <w:rFonts w:cs="Arial"/>
                <w:lang w:eastAsia="ja-JP"/>
              </w:rPr>
            </w:pPr>
          </w:p>
        </w:tc>
        <w:tc>
          <w:tcPr>
            <w:tcW w:w="1080" w:type="dxa"/>
          </w:tcPr>
          <w:p w14:paraId="3759B63F"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07B15180"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52B3C46A" w14:textId="77777777" w:rsidTr="00E7499B">
        <w:tc>
          <w:tcPr>
            <w:tcW w:w="2160" w:type="dxa"/>
          </w:tcPr>
          <w:p w14:paraId="15F2DECF" w14:textId="77777777" w:rsidR="006A1CE4" w:rsidRPr="00E67E0D" w:rsidRDefault="006A1CE4" w:rsidP="00E7499B">
            <w:pPr>
              <w:pStyle w:val="TAL"/>
              <w:rPr>
                <w:rFonts w:eastAsia="MS Mincho" w:cs="Arial"/>
                <w:lang w:eastAsia="ja-JP"/>
              </w:rPr>
            </w:pPr>
            <w:r w:rsidRPr="00E67E0D">
              <w:rPr>
                <w:rFonts w:cs="Arial"/>
                <w:lang w:eastAsia="ja-JP"/>
              </w:rPr>
              <w:t>NRPPa-PDU</w:t>
            </w:r>
          </w:p>
        </w:tc>
        <w:tc>
          <w:tcPr>
            <w:tcW w:w="1080" w:type="dxa"/>
          </w:tcPr>
          <w:p w14:paraId="215A7861" w14:textId="77777777" w:rsidR="006A1CE4" w:rsidRPr="00E67E0D" w:rsidRDefault="006A1CE4" w:rsidP="00E7499B">
            <w:pPr>
              <w:pStyle w:val="TAL"/>
              <w:rPr>
                <w:rFonts w:eastAsia="MS Mincho" w:cs="Arial"/>
                <w:lang w:eastAsia="ja-JP"/>
              </w:rPr>
            </w:pPr>
            <w:r w:rsidRPr="00E67E0D">
              <w:rPr>
                <w:rFonts w:eastAsia="Batang" w:cs="Arial"/>
                <w:lang w:eastAsia="ja-JP"/>
              </w:rPr>
              <w:t>M</w:t>
            </w:r>
          </w:p>
        </w:tc>
        <w:tc>
          <w:tcPr>
            <w:tcW w:w="1080" w:type="dxa"/>
          </w:tcPr>
          <w:p w14:paraId="26C8D82A" w14:textId="77777777" w:rsidR="006A1CE4" w:rsidRPr="00E67E0D" w:rsidRDefault="006A1CE4" w:rsidP="00E7499B">
            <w:pPr>
              <w:pStyle w:val="TAL"/>
              <w:rPr>
                <w:rFonts w:cs="Arial"/>
                <w:lang w:eastAsia="ja-JP"/>
              </w:rPr>
            </w:pPr>
          </w:p>
        </w:tc>
        <w:tc>
          <w:tcPr>
            <w:tcW w:w="1512" w:type="dxa"/>
          </w:tcPr>
          <w:p w14:paraId="02197C35" w14:textId="77777777" w:rsidR="006A1CE4" w:rsidRPr="00E67E0D" w:rsidRDefault="006A1CE4" w:rsidP="00E7499B">
            <w:pPr>
              <w:pStyle w:val="TAL"/>
              <w:rPr>
                <w:rFonts w:cs="Arial"/>
                <w:lang w:eastAsia="ja-JP"/>
              </w:rPr>
            </w:pPr>
            <w:r w:rsidRPr="00E67E0D">
              <w:rPr>
                <w:lang w:eastAsia="ja-JP"/>
              </w:rPr>
              <w:t>9.3.3.14</w:t>
            </w:r>
          </w:p>
        </w:tc>
        <w:tc>
          <w:tcPr>
            <w:tcW w:w="1728" w:type="dxa"/>
          </w:tcPr>
          <w:p w14:paraId="26BEB288" w14:textId="77777777" w:rsidR="006A1CE4" w:rsidRPr="00E67E0D" w:rsidRDefault="006A1CE4" w:rsidP="00E7499B">
            <w:pPr>
              <w:pStyle w:val="TAL"/>
              <w:rPr>
                <w:rFonts w:cs="Arial"/>
                <w:lang w:eastAsia="ja-JP"/>
              </w:rPr>
            </w:pPr>
          </w:p>
        </w:tc>
        <w:tc>
          <w:tcPr>
            <w:tcW w:w="1080" w:type="dxa"/>
          </w:tcPr>
          <w:p w14:paraId="7CD3C480"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63266313" w14:textId="77777777" w:rsidR="006A1CE4" w:rsidRPr="00E67E0D" w:rsidRDefault="006A1CE4" w:rsidP="00E7499B">
            <w:pPr>
              <w:pStyle w:val="TAL"/>
              <w:jc w:val="center"/>
              <w:rPr>
                <w:rFonts w:cs="Arial"/>
                <w:lang w:eastAsia="ja-JP"/>
              </w:rPr>
            </w:pPr>
            <w:r w:rsidRPr="00E67E0D">
              <w:rPr>
                <w:rFonts w:cs="Arial"/>
                <w:lang w:eastAsia="ja-JP"/>
              </w:rPr>
              <w:t>reject</w:t>
            </w:r>
          </w:p>
        </w:tc>
      </w:tr>
    </w:tbl>
    <w:p w14:paraId="558301A7" w14:textId="77777777" w:rsidR="006A1CE4" w:rsidRPr="00E67E0D" w:rsidRDefault="006A1CE4" w:rsidP="00E7499B"/>
    <w:p w14:paraId="1DE35A22" w14:textId="77777777" w:rsidR="006A1CE4" w:rsidRPr="00E67E0D" w:rsidRDefault="006A1CE4" w:rsidP="00E7499B">
      <w:pPr>
        <w:pStyle w:val="4"/>
      </w:pPr>
      <w:bookmarkStart w:id="4139" w:name="_Toc534720515"/>
      <w:bookmarkStart w:id="4140" w:name="_Toc525567527"/>
      <w:r w:rsidRPr="00E67E0D">
        <w:t>9.2.9.2</w:t>
      </w:r>
      <w:r w:rsidRPr="00E67E0D">
        <w:tab/>
        <w:t>UPLINK UE ASSOCIATED NRPPA TRANSPORT</w:t>
      </w:r>
      <w:bookmarkEnd w:id="4139"/>
      <w:bookmarkEnd w:id="4140"/>
    </w:p>
    <w:p w14:paraId="3605847F" w14:textId="77777777" w:rsidR="006A1CE4" w:rsidRPr="00E67E0D" w:rsidRDefault="006A1CE4" w:rsidP="00E7499B">
      <w:pPr>
        <w:rPr>
          <w:rFonts w:eastAsia="Batang"/>
        </w:rPr>
      </w:pPr>
      <w:r w:rsidRPr="00E67E0D">
        <w:t>This message is sent by the NG-RAN node and is used for carrying NRPPa message over the NG interface.</w:t>
      </w:r>
    </w:p>
    <w:p w14:paraId="0CB8D42E" w14:textId="77777777" w:rsidR="006A1CE4" w:rsidRPr="00E67E0D" w:rsidRDefault="006A1CE4" w:rsidP="00E7499B">
      <w:pPr>
        <w:rPr>
          <w:rFonts w:eastAsia="Batang"/>
        </w:rPr>
      </w:pPr>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2095A65D" w14:textId="77777777" w:rsidTr="00E7499B">
        <w:tc>
          <w:tcPr>
            <w:tcW w:w="2160" w:type="dxa"/>
          </w:tcPr>
          <w:p w14:paraId="29B0AC99"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79DA32C9"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42DB349E"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6E7E64F1"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01F35FB3"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70AB0A1A"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6CAF6A80"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1CD69274" w14:textId="77777777" w:rsidTr="00E7499B">
        <w:tc>
          <w:tcPr>
            <w:tcW w:w="2160" w:type="dxa"/>
          </w:tcPr>
          <w:p w14:paraId="281C0CFC"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572AF929"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26A57D07" w14:textId="77777777" w:rsidR="006A1CE4" w:rsidRPr="00E67E0D" w:rsidRDefault="006A1CE4" w:rsidP="00E7499B">
            <w:pPr>
              <w:pStyle w:val="TAL"/>
              <w:rPr>
                <w:rFonts w:cs="Arial"/>
                <w:lang w:eastAsia="ja-JP"/>
              </w:rPr>
            </w:pPr>
          </w:p>
        </w:tc>
        <w:tc>
          <w:tcPr>
            <w:tcW w:w="1512" w:type="dxa"/>
          </w:tcPr>
          <w:p w14:paraId="35BA34EF" w14:textId="77777777" w:rsidR="006A1CE4" w:rsidRPr="00E67E0D" w:rsidRDefault="006A1CE4" w:rsidP="00E7499B">
            <w:pPr>
              <w:pStyle w:val="TAL"/>
              <w:rPr>
                <w:rFonts w:cs="Arial"/>
                <w:lang w:eastAsia="ja-JP"/>
              </w:rPr>
            </w:pPr>
            <w:r w:rsidRPr="00E67E0D">
              <w:rPr>
                <w:lang w:eastAsia="ja-JP"/>
              </w:rPr>
              <w:t>9.3.1.1</w:t>
            </w:r>
          </w:p>
        </w:tc>
        <w:tc>
          <w:tcPr>
            <w:tcW w:w="1728" w:type="dxa"/>
          </w:tcPr>
          <w:p w14:paraId="438D81ED" w14:textId="77777777" w:rsidR="006A1CE4" w:rsidRPr="00E67E0D" w:rsidRDefault="006A1CE4" w:rsidP="00E7499B">
            <w:pPr>
              <w:pStyle w:val="TAL"/>
              <w:rPr>
                <w:rFonts w:cs="Arial"/>
                <w:lang w:eastAsia="ja-JP"/>
              </w:rPr>
            </w:pPr>
          </w:p>
        </w:tc>
        <w:tc>
          <w:tcPr>
            <w:tcW w:w="1080" w:type="dxa"/>
          </w:tcPr>
          <w:p w14:paraId="26BE376B"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6A60C0EF"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2EADEFFD" w14:textId="77777777" w:rsidTr="00E7499B">
        <w:tc>
          <w:tcPr>
            <w:tcW w:w="2160" w:type="dxa"/>
          </w:tcPr>
          <w:p w14:paraId="6EBD28C1" w14:textId="77777777" w:rsidR="006A1CE4" w:rsidRPr="00E67E0D" w:rsidRDefault="006A1CE4" w:rsidP="00E7499B">
            <w:pPr>
              <w:pStyle w:val="TAL"/>
              <w:rPr>
                <w:rFonts w:eastAsia="MS Mincho" w:cs="Arial"/>
                <w:lang w:eastAsia="ja-JP"/>
              </w:rPr>
            </w:pPr>
            <w:r w:rsidRPr="00E67E0D">
              <w:rPr>
                <w:rFonts w:cs="Arial"/>
                <w:bCs/>
                <w:lang w:eastAsia="ja-JP"/>
              </w:rPr>
              <w:t>AMF UE NGAP ID</w:t>
            </w:r>
          </w:p>
        </w:tc>
        <w:tc>
          <w:tcPr>
            <w:tcW w:w="1080" w:type="dxa"/>
          </w:tcPr>
          <w:p w14:paraId="69D1724A"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231A7C97" w14:textId="77777777" w:rsidR="006A1CE4" w:rsidRPr="00E67E0D" w:rsidRDefault="006A1CE4" w:rsidP="00E7499B">
            <w:pPr>
              <w:pStyle w:val="TAL"/>
              <w:rPr>
                <w:rFonts w:cs="Arial"/>
                <w:lang w:eastAsia="ja-JP"/>
              </w:rPr>
            </w:pPr>
          </w:p>
        </w:tc>
        <w:tc>
          <w:tcPr>
            <w:tcW w:w="1512" w:type="dxa"/>
          </w:tcPr>
          <w:p w14:paraId="4A2A826C" w14:textId="77777777" w:rsidR="006A1CE4" w:rsidRPr="00E67E0D" w:rsidRDefault="006A1CE4" w:rsidP="00E7499B">
            <w:pPr>
              <w:pStyle w:val="TAL"/>
              <w:rPr>
                <w:rFonts w:cs="Arial"/>
                <w:lang w:eastAsia="ja-JP"/>
              </w:rPr>
            </w:pPr>
            <w:r w:rsidRPr="00E67E0D">
              <w:rPr>
                <w:lang w:eastAsia="ja-JP"/>
              </w:rPr>
              <w:t>9.3.3.1</w:t>
            </w:r>
          </w:p>
        </w:tc>
        <w:tc>
          <w:tcPr>
            <w:tcW w:w="1728" w:type="dxa"/>
          </w:tcPr>
          <w:p w14:paraId="5BDA53B5" w14:textId="77777777" w:rsidR="006A1CE4" w:rsidRPr="00E67E0D" w:rsidRDefault="006A1CE4" w:rsidP="00E7499B">
            <w:pPr>
              <w:pStyle w:val="TAL"/>
              <w:rPr>
                <w:rFonts w:cs="Arial"/>
                <w:lang w:eastAsia="ja-JP"/>
              </w:rPr>
            </w:pPr>
          </w:p>
        </w:tc>
        <w:tc>
          <w:tcPr>
            <w:tcW w:w="1080" w:type="dxa"/>
          </w:tcPr>
          <w:p w14:paraId="61CA24DD"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22F51185"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1229C289" w14:textId="77777777" w:rsidTr="00E7499B">
        <w:tc>
          <w:tcPr>
            <w:tcW w:w="2160" w:type="dxa"/>
          </w:tcPr>
          <w:p w14:paraId="61DC7A20" w14:textId="77777777" w:rsidR="006A1CE4" w:rsidRPr="00E67E0D" w:rsidRDefault="006A1CE4" w:rsidP="00E7499B">
            <w:pPr>
              <w:pStyle w:val="TAL"/>
              <w:rPr>
                <w:rFonts w:eastAsia="MS Mincho" w:cs="Arial"/>
                <w:lang w:eastAsia="ja-JP"/>
              </w:rPr>
            </w:pPr>
            <w:r w:rsidRPr="00E67E0D">
              <w:rPr>
                <w:rFonts w:eastAsia="Batang" w:cs="Arial"/>
                <w:bCs/>
                <w:lang w:eastAsia="ja-JP"/>
              </w:rPr>
              <w:t>RAN</w:t>
            </w:r>
            <w:r w:rsidRPr="00E67E0D">
              <w:rPr>
                <w:rFonts w:cs="Arial"/>
                <w:bCs/>
                <w:lang w:eastAsia="ja-JP"/>
              </w:rPr>
              <w:t xml:space="preserve"> UE NGAP ID</w:t>
            </w:r>
          </w:p>
        </w:tc>
        <w:tc>
          <w:tcPr>
            <w:tcW w:w="1080" w:type="dxa"/>
          </w:tcPr>
          <w:p w14:paraId="624606D3"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3380A764" w14:textId="77777777" w:rsidR="006A1CE4" w:rsidRPr="00E67E0D" w:rsidRDefault="006A1CE4" w:rsidP="00E7499B">
            <w:pPr>
              <w:pStyle w:val="TAL"/>
              <w:rPr>
                <w:rFonts w:cs="Arial"/>
                <w:lang w:eastAsia="ja-JP"/>
              </w:rPr>
            </w:pPr>
          </w:p>
        </w:tc>
        <w:tc>
          <w:tcPr>
            <w:tcW w:w="1512" w:type="dxa"/>
          </w:tcPr>
          <w:p w14:paraId="69A27FE4" w14:textId="77777777" w:rsidR="006A1CE4" w:rsidRPr="00E67E0D" w:rsidRDefault="006A1CE4" w:rsidP="00E7499B">
            <w:pPr>
              <w:pStyle w:val="TAL"/>
              <w:rPr>
                <w:rFonts w:cs="Arial"/>
                <w:lang w:eastAsia="ja-JP"/>
              </w:rPr>
            </w:pPr>
            <w:r w:rsidRPr="00E67E0D">
              <w:rPr>
                <w:lang w:eastAsia="ja-JP"/>
              </w:rPr>
              <w:t>9.3.3.2</w:t>
            </w:r>
          </w:p>
        </w:tc>
        <w:tc>
          <w:tcPr>
            <w:tcW w:w="1728" w:type="dxa"/>
          </w:tcPr>
          <w:p w14:paraId="1A11427E" w14:textId="77777777" w:rsidR="006A1CE4" w:rsidRPr="00E67E0D" w:rsidRDefault="006A1CE4" w:rsidP="00E7499B">
            <w:pPr>
              <w:pStyle w:val="TAL"/>
              <w:rPr>
                <w:rFonts w:cs="Arial"/>
                <w:lang w:eastAsia="ja-JP"/>
              </w:rPr>
            </w:pPr>
          </w:p>
        </w:tc>
        <w:tc>
          <w:tcPr>
            <w:tcW w:w="1080" w:type="dxa"/>
          </w:tcPr>
          <w:p w14:paraId="2330AE7F"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1DA305FF"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7A723189" w14:textId="77777777" w:rsidTr="00E7499B">
        <w:tc>
          <w:tcPr>
            <w:tcW w:w="2160" w:type="dxa"/>
          </w:tcPr>
          <w:p w14:paraId="6718AC67" w14:textId="77777777" w:rsidR="006A1CE4" w:rsidRPr="00E67E0D" w:rsidRDefault="006A1CE4" w:rsidP="00E7499B">
            <w:pPr>
              <w:pStyle w:val="TAL"/>
              <w:rPr>
                <w:rFonts w:eastAsia="MS Mincho" w:cs="Arial"/>
                <w:lang w:eastAsia="ja-JP"/>
              </w:rPr>
            </w:pPr>
            <w:r w:rsidRPr="00E67E0D">
              <w:rPr>
                <w:rFonts w:cs="Arial"/>
                <w:lang w:eastAsia="ja-JP"/>
              </w:rPr>
              <w:t>Routing ID</w:t>
            </w:r>
          </w:p>
        </w:tc>
        <w:tc>
          <w:tcPr>
            <w:tcW w:w="1080" w:type="dxa"/>
          </w:tcPr>
          <w:p w14:paraId="389AD2D2" w14:textId="77777777" w:rsidR="006A1CE4" w:rsidRPr="00E67E0D" w:rsidRDefault="006A1CE4" w:rsidP="00E7499B">
            <w:pPr>
              <w:pStyle w:val="TAL"/>
              <w:rPr>
                <w:rFonts w:eastAsia="MS Mincho" w:cs="Arial"/>
                <w:lang w:eastAsia="ja-JP"/>
              </w:rPr>
            </w:pPr>
            <w:r w:rsidRPr="00E67E0D">
              <w:rPr>
                <w:rFonts w:eastAsia="Batang" w:cs="Arial"/>
                <w:lang w:eastAsia="ja-JP"/>
              </w:rPr>
              <w:t>M</w:t>
            </w:r>
          </w:p>
        </w:tc>
        <w:tc>
          <w:tcPr>
            <w:tcW w:w="1080" w:type="dxa"/>
          </w:tcPr>
          <w:p w14:paraId="26968F3E" w14:textId="77777777" w:rsidR="006A1CE4" w:rsidRPr="00E67E0D" w:rsidRDefault="006A1CE4" w:rsidP="00E7499B">
            <w:pPr>
              <w:pStyle w:val="TAL"/>
              <w:rPr>
                <w:rFonts w:cs="Arial"/>
                <w:lang w:eastAsia="ja-JP"/>
              </w:rPr>
            </w:pPr>
          </w:p>
        </w:tc>
        <w:tc>
          <w:tcPr>
            <w:tcW w:w="1512" w:type="dxa"/>
          </w:tcPr>
          <w:p w14:paraId="790205E7" w14:textId="77777777" w:rsidR="006A1CE4" w:rsidRPr="00E67E0D" w:rsidRDefault="006A1CE4" w:rsidP="00E7499B">
            <w:pPr>
              <w:pStyle w:val="TAL"/>
              <w:rPr>
                <w:rFonts w:cs="Arial"/>
                <w:lang w:eastAsia="ja-JP"/>
              </w:rPr>
            </w:pPr>
            <w:r w:rsidRPr="00E67E0D">
              <w:rPr>
                <w:lang w:eastAsia="ja-JP"/>
              </w:rPr>
              <w:t>9.3.3.13</w:t>
            </w:r>
          </w:p>
        </w:tc>
        <w:tc>
          <w:tcPr>
            <w:tcW w:w="1728" w:type="dxa"/>
          </w:tcPr>
          <w:p w14:paraId="5DA95A97" w14:textId="77777777" w:rsidR="006A1CE4" w:rsidRPr="00E67E0D" w:rsidRDefault="006A1CE4" w:rsidP="00E7499B">
            <w:pPr>
              <w:pStyle w:val="TAL"/>
              <w:rPr>
                <w:rFonts w:cs="Arial"/>
                <w:lang w:eastAsia="ja-JP"/>
              </w:rPr>
            </w:pPr>
          </w:p>
        </w:tc>
        <w:tc>
          <w:tcPr>
            <w:tcW w:w="1080" w:type="dxa"/>
          </w:tcPr>
          <w:p w14:paraId="45052D72"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72AD390A"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14D6DF74" w14:textId="77777777" w:rsidTr="00E7499B">
        <w:tc>
          <w:tcPr>
            <w:tcW w:w="2160" w:type="dxa"/>
          </w:tcPr>
          <w:p w14:paraId="09E34D2F" w14:textId="77777777" w:rsidR="006A1CE4" w:rsidRPr="00E67E0D" w:rsidRDefault="006A1CE4" w:rsidP="00E7499B">
            <w:pPr>
              <w:pStyle w:val="TAL"/>
              <w:rPr>
                <w:rFonts w:eastAsia="MS Mincho" w:cs="Arial"/>
                <w:lang w:eastAsia="ja-JP"/>
              </w:rPr>
            </w:pPr>
            <w:r w:rsidRPr="00E67E0D">
              <w:rPr>
                <w:rFonts w:cs="Arial"/>
                <w:lang w:eastAsia="ja-JP"/>
              </w:rPr>
              <w:t>NRPPa-PDU</w:t>
            </w:r>
          </w:p>
        </w:tc>
        <w:tc>
          <w:tcPr>
            <w:tcW w:w="1080" w:type="dxa"/>
          </w:tcPr>
          <w:p w14:paraId="7014B3A7" w14:textId="77777777" w:rsidR="006A1CE4" w:rsidRPr="00E67E0D" w:rsidRDefault="006A1CE4" w:rsidP="00E7499B">
            <w:pPr>
              <w:pStyle w:val="TAL"/>
              <w:rPr>
                <w:rFonts w:eastAsia="MS Mincho" w:cs="Arial"/>
                <w:lang w:eastAsia="ja-JP"/>
              </w:rPr>
            </w:pPr>
            <w:r w:rsidRPr="00E67E0D">
              <w:rPr>
                <w:rFonts w:eastAsia="Batang" w:cs="Arial"/>
                <w:lang w:eastAsia="ja-JP"/>
              </w:rPr>
              <w:t>M</w:t>
            </w:r>
          </w:p>
        </w:tc>
        <w:tc>
          <w:tcPr>
            <w:tcW w:w="1080" w:type="dxa"/>
          </w:tcPr>
          <w:p w14:paraId="653CF49E" w14:textId="77777777" w:rsidR="006A1CE4" w:rsidRPr="00E67E0D" w:rsidRDefault="006A1CE4" w:rsidP="00E7499B">
            <w:pPr>
              <w:pStyle w:val="TAL"/>
              <w:rPr>
                <w:rFonts w:cs="Arial"/>
                <w:lang w:eastAsia="ja-JP"/>
              </w:rPr>
            </w:pPr>
          </w:p>
        </w:tc>
        <w:tc>
          <w:tcPr>
            <w:tcW w:w="1512" w:type="dxa"/>
          </w:tcPr>
          <w:p w14:paraId="6E81416A" w14:textId="77777777" w:rsidR="006A1CE4" w:rsidRPr="00E67E0D" w:rsidRDefault="006A1CE4" w:rsidP="00E7499B">
            <w:pPr>
              <w:pStyle w:val="TAL"/>
              <w:rPr>
                <w:rFonts w:cs="Arial"/>
                <w:lang w:eastAsia="ja-JP"/>
              </w:rPr>
            </w:pPr>
            <w:r w:rsidRPr="00E67E0D">
              <w:rPr>
                <w:lang w:eastAsia="ja-JP"/>
              </w:rPr>
              <w:t>9.3.3.14</w:t>
            </w:r>
          </w:p>
        </w:tc>
        <w:tc>
          <w:tcPr>
            <w:tcW w:w="1728" w:type="dxa"/>
          </w:tcPr>
          <w:p w14:paraId="6FB76E8D" w14:textId="77777777" w:rsidR="006A1CE4" w:rsidRPr="00E67E0D" w:rsidRDefault="006A1CE4" w:rsidP="00E7499B">
            <w:pPr>
              <w:pStyle w:val="TAL"/>
              <w:rPr>
                <w:rFonts w:cs="Arial"/>
                <w:lang w:eastAsia="ja-JP"/>
              </w:rPr>
            </w:pPr>
          </w:p>
        </w:tc>
        <w:tc>
          <w:tcPr>
            <w:tcW w:w="1080" w:type="dxa"/>
          </w:tcPr>
          <w:p w14:paraId="6B18F88D"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380437A1" w14:textId="77777777" w:rsidR="006A1CE4" w:rsidRPr="00E67E0D" w:rsidRDefault="006A1CE4" w:rsidP="00E7499B">
            <w:pPr>
              <w:pStyle w:val="TAL"/>
              <w:jc w:val="center"/>
              <w:rPr>
                <w:rFonts w:cs="Arial"/>
                <w:lang w:eastAsia="ja-JP"/>
              </w:rPr>
            </w:pPr>
            <w:r w:rsidRPr="00E67E0D">
              <w:rPr>
                <w:rFonts w:cs="Arial"/>
                <w:lang w:eastAsia="ja-JP"/>
              </w:rPr>
              <w:t>reject</w:t>
            </w:r>
          </w:p>
        </w:tc>
      </w:tr>
    </w:tbl>
    <w:p w14:paraId="12470EF4" w14:textId="77777777" w:rsidR="006A1CE4" w:rsidRPr="00E67E0D" w:rsidRDefault="006A1CE4" w:rsidP="00E7499B"/>
    <w:p w14:paraId="4B1567C1" w14:textId="77777777" w:rsidR="006A1CE4" w:rsidRPr="00E67E0D" w:rsidRDefault="006A1CE4" w:rsidP="00E7499B">
      <w:pPr>
        <w:pStyle w:val="4"/>
      </w:pPr>
      <w:bookmarkStart w:id="4141" w:name="_Toc534720516"/>
      <w:bookmarkStart w:id="4142" w:name="_Toc525567528"/>
      <w:r w:rsidRPr="00E67E0D">
        <w:t>9.2.9.3</w:t>
      </w:r>
      <w:r w:rsidRPr="00E67E0D">
        <w:tab/>
        <w:t>DOWNLINK NON UE ASSOCIATED NRPPA TRANSPORT</w:t>
      </w:r>
      <w:bookmarkEnd w:id="4141"/>
      <w:bookmarkEnd w:id="4142"/>
    </w:p>
    <w:p w14:paraId="0F3A2B09" w14:textId="77777777" w:rsidR="006A1CE4" w:rsidRPr="00E67E0D" w:rsidRDefault="006A1CE4" w:rsidP="00E7499B">
      <w:pPr>
        <w:keepNext/>
        <w:rPr>
          <w:rFonts w:eastAsia="Batang"/>
        </w:rPr>
      </w:pPr>
      <w:r w:rsidRPr="00E67E0D">
        <w:t xml:space="preserve">This message is sent by the AMF and is used for carrying </w:t>
      </w:r>
      <w:r w:rsidRPr="00E67E0D">
        <w:rPr>
          <w:lang w:eastAsia="zh-CN"/>
        </w:rPr>
        <w:t>NRPPa</w:t>
      </w:r>
      <w:r w:rsidRPr="00E67E0D">
        <w:t xml:space="preserve"> </w:t>
      </w:r>
      <w:r w:rsidRPr="00E67E0D">
        <w:rPr>
          <w:lang w:eastAsia="zh-CN"/>
        </w:rPr>
        <w:t>message</w:t>
      </w:r>
      <w:r w:rsidRPr="00E67E0D">
        <w:t xml:space="preserve"> over the NG interface.</w:t>
      </w:r>
    </w:p>
    <w:p w14:paraId="4591BC87" w14:textId="77777777" w:rsidR="006A1CE4" w:rsidRPr="00E67E0D" w:rsidRDefault="006A1CE4" w:rsidP="00E7499B">
      <w:pPr>
        <w:keepNext/>
        <w:rPr>
          <w:rFonts w:eastAsia="Batang"/>
        </w:rPr>
      </w:pPr>
      <w:r w:rsidRPr="00E67E0D">
        <w:t xml:space="preserve">Direction: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3223488B" w14:textId="77777777" w:rsidTr="00E7499B">
        <w:tc>
          <w:tcPr>
            <w:tcW w:w="2160" w:type="dxa"/>
          </w:tcPr>
          <w:p w14:paraId="02FA7318"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5D1E1059"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6565FBC0"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1477E84B"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57173C2B"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316C1CEE"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1B9EB21A"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31F24DAF" w14:textId="77777777" w:rsidTr="00E7499B">
        <w:tc>
          <w:tcPr>
            <w:tcW w:w="2160" w:type="dxa"/>
          </w:tcPr>
          <w:p w14:paraId="0EA2BFB6"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14A159F9"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0D05696C" w14:textId="77777777" w:rsidR="006A1CE4" w:rsidRPr="00E67E0D" w:rsidRDefault="006A1CE4" w:rsidP="00E7499B">
            <w:pPr>
              <w:pStyle w:val="TAL"/>
              <w:rPr>
                <w:rFonts w:cs="Arial"/>
                <w:lang w:eastAsia="ja-JP"/>
              </w:rPr>
            </w:pPr>
          </w:p>
        </w:tc>
        <w:tc>
          <w:tcPr>
            <w:tcW w:w="1512" w:type="dxa"/>
          </w:tcPr>
          <w:p w14:paraId="23A9FE0C" w14:textId="77777777" w:rsidR="006A1CE4" w:rsidRPr="00E67E0D" w:rsidRDefault="006A1CE4" w:rsidP="00E7499B">
            <w:pPr>
              <w:pStyle w:val="TAL"/>
              <w:rPr>
                <w:rFonts w:cs="Arial"/>
                <w:lang w:eastAsia="ja-JP"/>
              </w:rPr>
            </w:pPr>
            <w:r w:rsidRPr="00E67E0D">
              <w:rPr>
                <w:lang w:eastAsia="ja-JP"/>
              </w:rPr>
              <w:t>9.3.1.1</w:t>
            </w:r>
          </w:p>
        </w:tc>
        <w:tc>
          <w:tcPr>
            <w:tcW w:w="1728" w:type="dxa"/>
          </w:tcPr>
          <w:p w14:paraId="4B83D379" w14:textId="77777777" w:rsidR="006A1CE4" w:rsidRPr="00E67E0D" w:rsidRDefault="006A1CE4" w:rsidP="00E7499B">
            <w:pPr>
              <w:pStyle w:val="TAL"/>
              <w:rPr>
                <w:rFonts w:cs="Arial"/>
                <w:lang w:eastAsia="ja-JP"/>
              </w:rPr>
            </w:pPr>
          </w:p>
        </w:tc>
        <w:tc>
          <w:tcPr>
            <w:tcW w:w="1080" w:type="dxa"/>
          </w:tcPr>
          <w:p w14:paraId="1B549CE1"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18132800"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53C1DD6E" w14:textId="77777777" w:rsidTr="00E7499B">
        <w:tc>
          <w:tcPr>
            <w:tcW w:w="2160" w:type="dxa"/>
          </w:tcPr>
          <w:p w14:paraId="379B0991" w14:textId="77777777" w:rsidR="006A1CE4" w:rsidRPr="00E67E0D" w:rsidRDefault="006A1CE4" w:rsidP="00E7499B">
            <w:pPr>
              <w:pStyle w:val="TAL"/>
              <w:rPr>
                <w:rFonts w:eastAsia="MS Mincho" w:cs="Arial"/>
                <w:lang w:eastAsia="ja-JP"/>
              </w:rPr>
            </w:pPr>
            <w:r w:rsidRPr="00E67E0D">
              <w:rPr>
                <w:rFonts w:cs="Arial"/>
                <w:lang w:eastAsia="ja-JP"/>
              </w:rPr>
              <w:t>Routing ID</w:t>
            </w:r>
          </w:p>
        </w:tc>
        <w:tc>
          <w:tcPr>
            <w:tcW w:w="1080" w:type="dxa"/>
          </w:tcPr>
          <w:p w14:paraId="51CAD518" w14:textId="77777777" w:rsidR="006A1CE4" w:rsidRPr="00E67E0D" w:rsidRDefault="006A1CE4" w:rsidP="00E7499B">
            <w:pPr>
              <w:pStyle w:val="TAL"/>
              <w:rPr>
                <w:rFonts w:eastAsia="MS Mincho" w:cs="Arial"/>
                <w:lang w:eastAsia="ja-JP"/>
              </w:rPr>
            </w:pPr>
            <w:r w:rsidRPr="00E67E0D">
              <w:rPr>
                <w:rFonts w:eastAsia="Batang" w:cs="Arial"/>
                <w:lang w:eastAsia="ja-JP"/>
              </w:rPr>
              <w:t>M</w:t>
            </w:r>
          </w:p>
        </w:tc>
        <w:tc>
          <w:tcPr>
            <w:tcW w:w="1080" w:type="dxa"/>
          </w:tcPr>
          <w:p w14:paraId="6D5DD641" w14:textId="77777777" w:rsidR="006A1CE4" w:rsidRPr="00E67E0D" w:rsidRDefault="006A1CE4" w:rsidP="00E7499B">
            <w:pPr>
              <w:pStyle w:val="TAL"/>
              <w:rPr>
                <w:rFonts w:cs="Arial"/>
                <w:lang w:eastAsia="ja-JP"/>
              </w:rPr>
            </w:pPr>
          </w:p>
        </w:tc>
        <w:tc>
          <w:tcPr>
            <w:tcW w:w="1512" w:type="dxa"/>
          </w:tcPr>
          <w:p w14:paraId="43F161F7" w14:textId="77777777" w:rsidR="006A1CE4" w:rsidRPr="00E67E0D" w:rsidRDefault="006A1CE4" w:rsidP="00E7499B">
            <w:pPr>
              <w:pStyle w:val="TAL"/>
              <w:rPr>
                <w:rFonts w:cs="Arial"/>
                <w:lang w:eastAsia="ja-JP"/>
              </w:rPr>
            </w:pPr>
            <w:r w:rsidRPr="00E67E0D">
              <w:rPr>
                <w:lang w:eastAsia="ja-JP"/>
              </w:rPr>
              <w:t>9.3.3.13</w:t>
            </w:r>
          </w:p>
        </w:tc>
        <w:tc>
          <w:tcPr>
            <w:tcW w:w="1728" w:type="dxa"/>
          </w:tcPr>
          <w:p w14:paraId="1E481F5E" w14:textId="77777777" w:rsidR="006A1CE4" w:rsidRPr="00E67E0D" w:rsidRDefault="006A1CE4" w:rsidP="00E7499B">
            <w:pPr>
              <w:pStyle w:val="TAL"/>
              <w:rPr>
                <w:rFonts w:cs="Arial"/>
                <w:lang w:eastAsia="ja-JP"/>
              </w:rPr>
            </w:pPr>
          </w:p>
        </w:tc>
        <w:tc>
          <w:tcPr>
            <w:tcW w:w="1080" w:type="dxa"/>
          </w:tcPr>
          <w:p w14:paraId="4FE81C6F"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1697AC83"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151EB4C3" w14:textId="77777777" w:rsidTr="00E7499B">
        <w:tc>
          <w:tcPr>
            <w:tcW w:w="2160" w:type="dxa"/>
          </w:tcPr>
          <w:p w14:paraId="4F589582" w14:textId="77777777" w:rsidR="006A1CE4" w:rsidRPr="00E67E0D" w:rsidRDefault="006A1CE4" w:rsidP="00E7499B">
            <w:pPr>
              <w:pStyle w:val="TAL"/>
              <w:rPr>
                <w:rFonts w:eastAsia="MS Mincho" w:cs="Arial"/>
                <w:lang w:eastAsia="ja-JP"/>
              </w:rPr>
            </w:pPr>
            <w:r w:rsidRPr="00E67E0D">
              <w:rPr>
                <w:rFonts w:cs="Arial"/>
                <w:lang w:eastAsia="ja-JP"/>
              </w:rPr>
              <w:t>NRPPa-PDU</w:t>
            </w:r>
          </w:p>
        </w:tc>
        <w:tc>
          <w:tcPr>
            <w:tcW w:w="1080" w:type="dxa"/>
          </w:tcPr>
          <w:p w14:paraId="146C802F" w14:textId="77777777" w:rsidR="006A1CE4" w:rsidRPr="00E67E0D" w:rsidRDefault="006A1CE4" w:rsidP="00E7499B">
            <w:pPr>
              <w:pStyle w:val="TAL"/>
              <w:rPr>
                <w:rFonts w:eastAsia="MS Mincho" w:cs="Arial"/>
                <w:lang w:eastAsia="ja-JP"/>
              </w:rPr>
            </w:pPr>
            <w:r w:rsidRPr="00E67E0D">
              <w:rPr>
                <w:rFonts w:eastAsia="Batang" w:cs="Arial"/>
                <w:lang w:eastAsia="ja-JP"/>
              </w:rPr>
              <w:t>M</w:t>
            </w:r>
          </w:p>
        </w:tc>
        <w:tc>
          <w:tcPr>
            <w:tcW w:w="1080" w:type="dxa"/>
          </w:tcPr>
          <w:p w14:paraId="217E4A64" w14:textId="77777777" w:rsidR="006A1CE4" w:rsidRPr="00E67E0D" w:rsidRDefault="006A1CE4" w:rsidP="00E7499B">
            <w:pPr>
              <w:pStyle w:val="TAL"/>
              <w:rPr>
                <w:rFonts w:cs="Arial"/>
                <w:lang w:eastAsia="ja-JP"/>
              </w:rPr>
            </w:pPr>
          </w:p>
        </w:tc>
        <w:tc>
          <w:tcPr>
            <w:tcW w:w="1512" w:type="dxa"/>
          </w:tcPr>
          <w:p w14:paraId="04F8A477" w14:textId="77777777" w:rsidR="006A1CE4" w:rsidRPr="00E67E0D" w:rsidRDefault="006A1CE4" w:rsidP="00E7499B">
            <w:pPr>
              <w:pStyle w:val="TAL"/>
              <w:rPr>
                <w:rFonts w:cs="Arial"/>
                <w:lang w:eastAsia="ja-JP"/>
              </w:rPr>
            </w:pPr>
            <w:r w:rsidRPr="00E67E0D">
              <w:rPr>
                <w:lang w:eastAsia="ja-JP"/>
              </w:rPr>
              <w:t>9.3.3.14</w:t>
            </w:r>
          </w:p>
        </w:tc>
        <w:tc>
          <w:tcPr>
            <w:tcW w:w="1728" w:type="dxa"/>
          </w:tcPr>
          <w:p w14:paraId="51CA1D4E" w14:textId="77777777" w:rsidR="006A1CE4" w:rsidRPr="00E67E0D" w:rsidRDefault="006A1CE4" w:rsidP="00E7499B">
            <w:pPr>
              <w:pStyle w:val="TAL"/>
              <w:rPr>
                <w:rFonts w:cs="Arial"/>
                <w:lang w:eastAsia="ja-JP"/>
              </w:rPr>
            </w:pPr>
          </w:p>
        </w:tc>
        <w:tc>
          <w:tcPr>
            <w:tcW w:w="1080" w:type="dxa"/>
          </w:tcPr>
          <w:p w14:paraId="51D31C64"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2AF5071D" w14:textId="77777777" w:rsidR="006A1CE4" w:rsidRPr="00E67E0D" w:rsidRDefault="006A1CE4" w:rsidP="00E7499B">
            <w:pPr>
              <w:pStyle w:val="TAL"/>
              <w:jc w:val="center"/>
              <w:rPr>
                <w:rFonts w:cs="Arial"/>
                <w:lang w:eastAsia="ja-JP"/>
              </w:rPr>
            </w:pPr>
            <w:r w:rsidRPr="00E67E0D">
              <w:rPr>
                <w:rFonts w:cs="Arial"/>
                <w:lang w:eastAsia="ja-JP"/>
              </w:rPr>
              <w:t>reject</w:t>
            </w:r>
          </w:p>
        </w:tc>
      </w:tr>
    </w:tbl>
    <w:p w14:paraId="56094C6B" w14:textId="77777777" w:rsidR="006A1CE4" w:rsidRPr="00E67E0D" w:rsidRDefault="006A1CE4" w:rsidP="00E7499B"/>
    <w:p w14:paraId="3DC58BD3" w14:textId="77777777" w:rsidR="006A1CE4" w:rsidRPr="00E67E0D" w:rsidRDefault="006A1CE4" w:rsidP="00E7499B">
      <w:pPr>
        <w:pStyle w:val="4"/>
      </w:pPr>
      <w:bookmarkStart w:id="4143" w:name="_Toc534720517"/>
      <w:bookmarkStart w:id="4144" w:name="_Toc525567529"/>
      <w:r w:rsidRPr="00E67E0D">
        <w:t>9.2.9.4</w:t>
      </w:r>
      <w:r w:rsidRPr="00E67E0D">
        <w:tab/>
        <w:t>UPLINK NON UE ASSOCIATED NRPPA TRANSPORT</w:t>
      </w:r>
      <w:bookmarkEnd w:id="4143"/>
      <w:bookmarkEnd w:id="4144"/>
    </w:p>
    <w:p w14:paraId="5E91E728" w14:textId="77777777" w:rsidR="006A1CE4" w:rsidRPr="00E67E0D" w:rsidRDefault="006A1CE4" w:rsidP="00E7499B">
      <w:pPr>
        <w:rPr>
          <w:rFonts w:eastAsia="Batang"/>
        </w:rPr>
      </w:pPr>
      <w:r w:rsidRPr="00E67E0D">
        <w:t>This message is sent by the NG-RAN node and is used for carrying NRPPa message over the NG interface.</w:t>
      </w:r>
    </w:p>
    <w:p w14:paraId="1E5DCAA4" w14:textId="77777777" w:rsidR="006A1CE4" w:rsidRPr="00E67E0D" w:rsidRDefault="006A1CE4" w:rsidP="00E7499B">
      <w:pPr>
        <w:rPr>
          <w:rFonts w:eastAsia="Batang"/>
        </w:rPr>
      </w:pPr>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4C14DD8F" w14:textId="77777777" w:rsidTr="00E7499B">
        <w:tc>
          <w:tcPr>
            <w:tcW w:w="2160" w:type="dxa"/>
          </w:tcPr>
          <w:p w14:paraId="0F33B8A4"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4E3F34DC"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69DBA81F"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2ACDA30D"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2DF4F1E1"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28F01B82"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1E5C0ABE"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40CD105D" w14:textId="77777777" w:rsidTr="00E7499B">
        <w:tc>
          <w:tcPr>
            <w:tcW w:w="2160" w:type="dxa"/>
          </w:tcPr>
          <w:p w14:paraId="57849C2D"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15685366"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5E543CDB" w14:textId="77777777" w:rsidR="006A1CE4" w:rsidRPr="00E67E0D" w:rsidRDefault="006A1CE4" w:rsidP="00E7499B">
            <w:pPr>
              <w:pStyle w:val="TAL"/>
              <w:rPr>
                <w:rFonts w:cs="Arial"/>
                <w:lang w:eastAsia="ja-JP"/>
              </w:rPr>
            </w:pPr>
          </w:p>
        </w:tc>
        <w:tc>
          <w:tcPr>
            <w:tcW w:w="1512" w:type="dxa"/>
          </w:tcPr>
          <w:p w14:paraId="60AF7E5D" w14:textId="77777777" w:rsidR="006A1CE4" w:rsidRPr="00E67E0D" w:rsidRDefault="006A1CE4" w:rsidP="00E7499B">
            <w:pPr>
              <w:pStyle w:val="TAL"/>
              <w:rPr>
                <w:rFonts w:cs="Arial"/>
                <w:lang w:eastAsia="ja-JP"/>
              </w:rPr>
            </w:pPr>
            <w:r w:rsidRPr="00E67E0D">
              <w:rPr>
                <w:lang w:eastAsia="ja-JP"/>
              </w:rPr>
              <w:t>9.3.1.1</w:t>
            </w:r>
          </w:p>
        </w:tc>
        <w:tc>
          <w:tcPr>
            <w:tcW w:w="1728" w:type="dxa"/>
          </w:tcPr>
          <w:p w14:paraId="478FA9B3" w14:textId="77777777" w:rsidR="006A1CE4" w:rsidRPr="00E67E0D" w:rsidRDefault="006A1CE4" w:rsidP="00E7499B">
            <w:pPr>
              <w:pStyle w:val="TAL"/>
              <w:rPr>
                <w:rFonts w:cs="Arial"/>
                <w:lang w:eastAsia="ja-JP"/>
              </w:rPr>
            </w:pPr>
          </w:p>
        </w:tc>
        <w:tc>
          <w:tcPr>
            <w:tcW w:w="1080" w:type="dxa"/>
          </w:tcPr>
          <w:p w14:paraId="6D6E11CA"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32AD6373"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78B7E5AE" w14:textId="77777777" w:rsidTr="00E7499B">
        <w:tc>
          <w:tcPr>
            <w:tcW w:w="2160" w:type="dxa"/>
          </w:tcPr>
          <w:p w14:paraId="15F9949B" w14:textId="77777777" w:rsidR="006A1CE4" w:rsidRPr="00E67E0D" w:rsidRDefault="006A1CE4" w:rsidP="00E7499B">
            <w:pPr>
              <w:pStyle w:val="TAL"/>
              <w:rPr>
                <w:rFonts w:eastAsia="MS Mincho" w:cs="Arial"/>
                <w:lang w:eastAsia="ja-JP"/>
              </w:rPr>
            </w:pPr>
            <w:r w:rsidRPr="00E67E0D">
              <w:rPr>
                <w:rFonts w:cs="Arial"/>
                <w:lang w:eastAsia="ja-JP"/>
              </w:rPr>
              <w:t>Routing ID</w:t>
            </w:r>
          </w:p>
        </w:tc>
        <w:tc>
          <w:tcPr>
            <w:tcW w:w="1080" w:type="dxa"/>
          </w:tcPr>
          <w:p w14:paraId="22C6C977" w14:textId="77777777" w:rsidR="006A1CE4" w:rsidRPr="00E67E0D" w:rsidRDefault="006A1CE4" w:rsidP="00E7499B">
            <w:pPr>
              <w:pStyle w:val="TAL"/>
              <w:rPr>
                <w:rFonts w:eastAsia="MS Mincho" w:cs="Arial"/>
                <w:lang w:eastAsia="ja-JP"/>
              </w:rPr>
            </w:pPr>
            <w:r w:rsidRPr="00E67E0D">
              <w:rPr>
                <w:rFonts w:eastAsia="Batang" w:cs="Arial"/>
                <w:lang w:eastAsia="ja-JP"/>
              </w:rPr>
              <w:t>M</w:t>
            </w:r>
          </w:p>
        </w:tc>
        <w:tc>
          <w:tcPr>
            <w:tcW w:w="1080" w:type="dxa"/>
          </w:tcPr>
          <w:p w14:paraId="3F2B94D3" w14:textId="77777777" w:rsidR="006A1CE4" w:rsidRPr="00E67E0D" w:rsidRDefault="006A1CE4" w:rsidP="00E7499B">
            <w:pPr>
              <w:pStyle w:val="TAL"/>
              <w:rPr>
                <w:rFonts w:cs="Arial"/>
                <w:lang w:eastAsia="ja-JP"/>
              </w:rPr>
            </w:pPr>
          </w:p>
        </w:tc>
        <w:tc>
          <w:tcPr>
            <w:tcW w:w="1512" w:type="dxa"/>
          </w:tcPr>
          <w:p w14:paraId="05F93E25" w14:textId="77777777" w:rsidR="006A1CE4" w:rsidRPr="00E67E0D" w:rsidRDefault="006A1CE4" w:rsidP="00E7499B">
            <w:pPr>
              <w:pStyle w:val="TAL"/>
              <w:rPr>
                <w:rFonts w:cs="Arial"/>
                <w:lang w:eastAsia="ja-JP"/>
              </w:rPr>
            </w:pPr>
            <w:r w:rsidRPr="00E67E0D">
              <w:rPr>
                <w:lang w:eastAsia="ja-JP"/>
              </w:rPr>
              <w:t>9.3.3.13</w:t>
            </w:r>
          </w:p>
        </w:tc>
        <w:tc>
          <w:tcPr>
            <w:tcW w:w="1728" w:type="dxa"/>
          </w:tcPr>
          <w:p w14:paraId="45D1BC9A" w14:textId="77777777" w:rsidR="006A1CE4" w:rsidRPr="00E67E0D" w:rsidRDefault="006A1CE4" w:rsidP="00E7499B">
            <w:pPr>
              <w:pStyle w:val="TAL"/>
              <w:rPr>
                <w:rFonts w:cs="Arial"/>
                <w:lang w:eastAsia="ja-JP"/>
              </w:rPr>
            </w:pPr>
          </w:p>
        </w:tc>
        <w:tc>
          <w:tcPr>
            <w:tcW w:w="1080" w:type="dxa"/>
          </w:tcPr>
          <w:p w14:paraId="1A3D2B67"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37B6BE86"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556F0819" w14:textId="77777777" w:rsidTr="00E7499B">
        <w:tc>
          <w:tcPr>
            <w:tcW w:w="2160" w:type="dxa"/>
          </w:tcPr>
          <w:p w14:paraId="41F33D98" w14:textId="77777777" w:rsidR="006A1CE4" w:rsidRPr="00E67E0D" w:rsidRDefault="006A1CE4" w:rsidP="00E7499B">
            <w:pPr>
              <w:pStyle w:val="TAL"/>
              <w:rPr>
                <w:rFonts w:eastAsia="MS Mincho" w:cs="Arial"/>
                <w:lang w:eastAsia="ja-JP"/>
              </w:rPr>
            </w:pPr>
            <w:r w:rsidRPr="00E67E0D">
              <w:rPr>
                <w:rFonts w:cs="Arial"/>
                <w:lang w:eastAsia="ja-JP"/>
              </w:rPr>
              <w:t>NRPPa-PDU</w:t>
            </w:r>
          </w:p>
        </w:tc>
        <w:tc>
          <w:tcPr>
            <w:tcW w:w="1080" w:type="dxa"/>
          </w:tcPr>
          <w:p w14:paraId="2B8ED3F3" w14:textId="77777777" w:rsidR="006A1CE4" w:rsidRPr="00E67E0D" w:rsidRDefault="006A1CE4" w:rsidP="00E7499B">
            <w:pPr>
              <w:pStyle w:val="TAL"/>
              <w:rPr>
                <w:rFonts w:eastAsia="MS Mincho" w:cs="Arial"/>
                <w:lang w:eastAsia="ja-JP"/>
              </w:rPr>
            </w:pPr>
            <w:r w:rsidRPr="00E67E0D">
              <w:rPr>
                <w:rFonts w:eastAsia="Batang" w:cs="Arial"/>
                <w:lang w:eastAsia="ja-JP"/>
              </w:rPr>
              <w:t>M</w:t>
            </w:r>
          </w:p>
        </w:tc>
        <w:tc>
          <w:tcPr>
            <w:tcW w:w="1080" w:type="dxa"/>
          </w:tcPr>
          <w:p w14:paraId="2165E20D" w14:textId="77777777" w:rsidR="006A1CE4" w:rsidRPr="00E67E0D" w:rsidRDefault="006A1CE4" w:rsidP="00E7499B">
            <w:pPr>
              <w:pStyle w:val="TAL"/>
              <w:rPr>
                <w:rFonts w:cs="Arial"/>
                <w:lang w:eastAsia="ja-JP"/>
              </w:rPr>
            </w:pPr>
          </w:p>
        </w:tc>
        <w:tc>
          <w:tcPr>
            <w:tcW w:w="1512" w:type="dxa"/>
          </w:tcPr>
          <w:p w14:paraId="5C9DDF38" w14:textId="77777777" w:rsidR="006A1CE4" w:rsidRPr="00E67E0D" w:rsidRDefault="006A1CE4" w:rsidP="00E7499B">
            <w:pPr>
              <w:pStyle w:val="TAL"/>
              <w:rPr>
                <w:rFonts w:cs="Arial"/>
                <w:lang w:eastAsia="ja-JP"/>
              </w:rPr>
            </w:pPr>
            <w:r w:rsidRPr="00E67E0D">
              <w:rPr>
                <w:lang w:eastAsia="ja-JP"/>
              </w:rPr>
              <w:t>9.3.3.14</w:t>
            </w:r>
          </w:p>
        </w:tc>
        <w:tc>
          <w:tcPr>
            <w:tcW w:w="1728" w:type="dxa"/>
          </w:tcPr>
          <w:p w14:paraId="2F8940A9" w14:textId="77777777" w:rsidR="006A1CE4" w:rsidRPr="00E67E0D" w:rsidRDefault="006A1CE4" w:rsidP="00E7499B">
            <w:pPr>
              <w:pStyle w:val="TAL"/>
              <w:rPr>
                <w:rFonts w:cs="Arial"/>
                <w:lang w:eastAsia="ja-JP"/>
              </w:rPr>
            </w:pPr>
          </w:p>
        </w:tc>
        <w:tc>
          <w:tcPr>
            <w:tcW w:w="1080" w:type="dxa"/>
          </w:tcPr>
          <w:p w14:paraId="3F825AA7"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06DC888C" w14:textId="77777777" w:rsidR="006A1CE4" w:rsidRPr="00E67E0D" w:rsidRDefault="006A1CE4" w:rsidP="00E7499B">
            <w:pPr>
              <w:pStyle w:val="TAL"/>
              <w:jc w:val="center"/>
              <w:rPr>
                <w:rFonts w:cs="Arial"/>
                <w:lang w:eastAsia="ja-JP"/>
              </w:rPr>
            </w:pPr>
            <w:r w:rsidRPr="00E67E0D">
              <w:rPr>
                <w:rFonts w:cs="Arial"/>
                <w:lang w:eastAsia="ja-JP"/>
              </w:rPr>
              <w:t>reject</w:t>
            </w:r>
          </w:p>
        </w:tc>
      </w:tr>
    </w:tbl>
    <w:p w14:paraId="1F968B7D" w14:textId="77777777" w:rsidR="006A1CE4" w:rsidRPr="00E67E0D" w:rsidRDefault="006A1CE4" w:rsidP="00E7499B"/>
    <w:p w14:paraId="6D71FD2B" w14:textId="77777777" w:rsidR="006A1CE4" w:rsidRPr="00E67E0D" w:rsidRDefault="006A1CE4" w:rsidP="00E7499B">
      <w:pPr>
        <w:pStyle w:val="3"/>
      </w:pPr>
      <w:bookmarkStart w:id="4145" w:name="_Toc534720518"/>
      <w:bookmarkStart w:id="4146" w:name="_Toc525567530"/>
      <w:r w:rsidRPr="00E67E0D">
        <w:t>9.2.10</w:t>
      </w:r>
      <w:r w:rsidRPr="00E67E0D">
        <w:tab/>
        <w:t>Trace Messages</w:t>
      </w:r>
      <w:bookmarkEnd w:id="4145"/>
      <w:bookmarkEnd w:id="4146"/>
    </w:p>
    <w:p w14:paraId="490A54C1" w14:textId="77777777" w:rsidR="006A1CE4" w:rsidRPr="00E67E0D" w:rsidRDefault="006A1CE4" w:rsidP="00E7499B">
      <w:pPr>
        <w:pStyle w:val="4"/>
      </w:pPr>
      <w:bookmarkStart w:id="4147" w:name="_Toc534720519"/>
      <w:bookmarkStart w:id="4148" w:name="_Toc525567531"/>
      <w:r w:rsidRPr="00E67E0D">
        <w:t>9.2.10.1</w:t>
      </w:r>
      <w:r w:rsidRPr="00E67E0D">
        <w:tab/>
        <w:t>TRACE START</w:t>
      </w:r>
      <w:bookmarkEnd w:id="4147"/>
      <w:bookmarkEnd w:id="4148"/>
    </w:p>
    <w:p w14:paraId="2C624CF3" w14:textId="77777777" w:rsidR="006A1CE4" w:rsidRPr="00E67E0D" w:rsidRDefault="006A1CE4" w:rsidP="00E7499B">
      <w:r w:rsidRPr="00E67E0D">
        <w:t>This message is sent by the AMF to initiate a trace session for a UE.</w:t>
      </w:r>
    </w:p>
    <w:p w14:paraId="522EE223" w14:textId="77777777" w:rsidR="006A1CE4" w:rsidRPr="00E67E0D" w:rsidRDefault="006A1CE4" w:rsidP="00E7499B">
      <w:pPr>
        <w:keepNext/>
        <w:rPr>
          <w:rFonts w:eastAsia="Batang"/>
        </w:rPr>
      </w:pPr>
      <w:r w:rsidRPr="00E67E0D">
        <w:t xml:space="preserve">Direction: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48D943D5" w14:textId="77777777" w:rsidTr="00E7499B">
        <w:tc>
          <w:tcPr>
            <w:tcW w:w="2160" w:type="dxa"/>
          </w:tcPr>
          <w:p w14:paraId="6BA64D13"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65E7D579"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09F581AA"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2A7C1028"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74848740"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1B458F59"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56990ECA"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1959DE11" w14:textId="77777777" w:rsidTr="00E7499B">
        <w:tc>
          <w:tcPr>
            <w:tcW w:w="2160" w:type="dxa"/>
          </w:tcPr>
          <w:p w14:paraId="520C2429"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36D4144F"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011BE542" w14:textId="77777777" w:rsidR="006A1CE4" w:rsidRPr="00E67E0D" w:rsidRDefault="006A1CE4" w:rsidP="00E7499B">
            <w:pPr>
              <w:pStyle w:val="TAL"/>
              <w:rPr>
                <w:rFonts w:cs="Arial"/>
                <w:lang w:eastAsia="ja-JP"/>
              </w:rPr>
            </w:pPr>
          </w:p>
        </w:tc>
        <w:tc>
          <w:tcPr>
            <w:tcW w:w="1512" w:type="dxa"/>
          </w:tcPr>
          <w:p w14:paraId="2636BE30" w14:textId="77777777" w:rsidR="006A1CE4" w:rsidRPr="00E67E0D" w:rsidRDefault="006A1CE4" w:rsidP="00E7499B">
            <w:pPr>
              <w:pStyle w:val="TAL"/>
              <w:rPr>
                <w:rFonts w:cs="Arial"/>
                <w:lang w:eastAsia="ja-JP"/>
              </w:rPr>
            </w:pPr>
            <w:r w:rsidRPr="00E67E0D">
              <w:rPr>
                <w:lang w:eastAsia="ja-JP"/>
              </w:rPr>
              <w:t>9.3.1.1</w:t>
            </w:r>
          </w:p>
        </w:tc>
        <w:tc>
          <w:tcPr>
            <w:tcW w:w="1728" w:type="dxa"/>
          </w:tcPr>
          <w:p w14:paraId="1D2B0D89" w14:textId="77777777" w:rsidR="006A1CE4" w:rsidRPr="00E67E0D" w:rsidRDefault="006A1CE4" w:rsidP="00E7499B">
            <w:pPr>
              <w:pStyle w:val="TAL"/>
              <w:rPr>
                <w:rFonts w:cs="Arial"/>
                <w:lang w:eastAsia="ja-JP"/>
              </w:rPr>
            </w:pPr>
          </w:p>
        </w:tc>
        <w:tc>
          <w:tcPr>
            <w:tcW w:w="1080" w:type="dxa"/>
          </w:tcPr>
          <w:p w14:paraId="17B2F46F"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4758163C"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7DC1CDE0" w14:textId="77777777" w:rsidTr="00E7499B">
        <w:tc>
          <w:tcPr>
            <w:tcW w:w="2160" w:type="dxa"/>
          </w:tcPr>
          <w:p w14:paraId="27A9014D" w14:textId="77777777" w:rsidR="006A1CE4" w:rsidRPr="00E67E0D" w:rsidRDefault="006A1CE4" w:rsidP="00E7499B">
            <w:pPr>
              <w:pStyle w:val="TAL"/>
              <w:rPr>
                <w:rFonts w:eastAsia="MS Mincho"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Pr>
          <w:p w14:paraId="19A3B99F"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3914C9A6" w14:textId="77777777" w:rsidR="006A1CE4" w:rsidRPr="00E67E0D" w:rsidRDefault="006A1CE4" w:rsidP="00E7499B">
            <w:pPr>
              <w:pStyle w:val="TAL"/>
              <w:rPr>
                <w:rFonts w:cs="Arial"/>
                <w:lang w:eastAsia="ja-JP"/>
              </w:rPr>
            </w:pPr>
          </w:p>
        </w:tc>
        <w:tc>
          <w:tcPr>
            <w:tcW w:w="1512" w:type="dxa"/>
          </w:tcPr>
          <w:p w14:paraId="6D88CAAE" w14:textId="77777777" w:rsidR="006A1CE4" w:rsidRPr="00E67E0D" w:rsidRDefault="006A1CE4" w:rsidP="00E7499B">
            <w:pPr>
              <w:pStyle w:val="TAL"/>
              <w:rPr>
                <w:rFonts w:cs="Arial"/>
                <w:lang w:eastAsia="ja-JP"/>
              </w:rPr>
            </w:pPr>
            <w:r w:rsidRPr="00E67E0D">
              <w:rPr>
                <w:lang w:eastAsia="ja-JP"/>
              </w:rPr>
              <w:t>9.3.3.1</w:t>
            </w:r>
          </w:p>
        </w:tc>
        <w:tc>
          <w:tcPr>
            <w:tcW w:w="1728" w:type="dxa"/>
          </w:tcPr>
          <w:p w14:paraId="33D46C33" w14:textId="77777777" w:rsidR="006A1CE4" w:rsidRPr="00E67E0D" w:rsidRDefault="006A1CE4" w:rsidP="00E7499B">
            <w:pPr>
              <w:pStyle w:val="TAL"/>
              <w:rPr>
                <w:rFonts w:cs="Arial"/>
                <w:lang w:eastAsia="ja-JP"/>
              </w:rPr>
            </w:pPr>
          </w:p>
        </w:tc>
        <w:tc>
          <w:tcPr>
            <w:tcW w:w="1080" w:type="dxa"/>
          </w:tcPr>
          <w:p w14:paraId="7747A515"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12951E8D"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62B2838D" w14:textId="77777777" w:rsidTr="00E7499B">
        <w:tc>
          <w:tcPr>
            <w:tcW w:w="2160" w:type="dxa"/>
          </w:tcPr>
          <w:p w14:paraId="0F041598" w14:textId="77777777" w:rsidR="006A1CE4" w:rsidRPr="00E67E0D" w:rsidRDefault="006A1CE4" w:rsidP="00E7499B">
            <w:pPr>
              <w:pStyle w:val="TAL"/>
              <w:rPr>
                <w:rFonts w:eastAsia="MS Mincho" w:cs="Arial"/>
                <w:lang w:eastAsia="ja-JP"/>
              </w:rPr>
            </w:pPr>
            <w:r w:rsidRPr="00E67E0D">
              <w:rPr>
                <w:rFonts w:eastAsia="Batang" w:cs="Arial"/>
                <w:bCs/>
                <w:lang w:eastAsia="ja-JP"/>
              </w:rPr>
              <w:t>RAN</w:t>
            </w:r>
            <w:r w:rsidRPr="00E67E0D">
              <w:rPr>
                <w:rFonts w:cs="Arial"/>
                <w:bCs/>
                <w:lang w:eastAsia="ja-JP"/>
              </w:rPr>
              <w:t xml:space="preserve"> UE NGAP ID</w:t>
            </w:r>
          </w:p>
        </w:tc>
        <w:tc>
          <w:tcPr>
            <w:tcW w:w="1080" w:type="dxa"/>
          </w:tcPr>
          <w:p w14:paraId="2ABD2E94"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36B0ACBF" w14:textId="77777777" w:rsidR="006A1CE4" w:rsidRPr="00E67E0D" w:rsidRDefault="006A1CE4" w:rsidP="00E7499B">
            <w:pPr>
              <w:pStyle w:val="TAL"/>
              <w:rPr>
                <w:rFonts w:cs="Arial"/>
                <w:lang w:eastAsia="ja-JP"/>
              </w:rPr>
            </w:pPr>
          </w:p>
        </w:tc>
        <w:tc>
          <w:tcPr>
            <w:tcW w:w="1512" w:type="dxa"/>
          </w:tcPr>
          <w:p w14:paraId="32DFF214" w14:textId="77777777" w:rsidR="006A1CE4" w:rsidRPr="00E67E0D" w:rsidRDefault="006A1CE4" w:rsidP="00E7499B">
            <w:pPr>
              <w:pStyle w:val="TAL"/>
              <w:rPr>
                <w:rFonts w:cs="Arial"/>
                <w:lang w:eastAsia="ja-JP"/>
              </w:rPr>
            </w:pPr>
            <w:r w:rsidRPr="00E67E0D">
              <w:rPr>
                <w:lang w:eastAsia="ja-JP"/>
              </w:rPr>
              <w:t>9.3.3.2</w:t>
            </w:r>
          </w:p>
        </w:tc>
        <w:tc>
          <w:tcPr>
            <w:tcW w:w="1728" w:type="dxa"/>
          </w:tcPr>
          <w:p w14:paraId="5456C92C" w14:textId="77777777" w:rsidR="006A1CE4" w:rsidRPr="00E67E0D" w:rsidRDefault="006A1CE4" w:rsidP="00E7499B">
            <w:pPr>
              <w:pStyle w:val="TAL"/>
              <w:rPr>
                <w:rFonts w:cs="Arial"/>
                <w:lang w:eastAsia="ja-JP"/>
              </w:rPr>
            </w:pPr>
          </w:p>
        </w:tc>
        <w:tc>
          <w:tcPr>
            <w:tcW w:w="1080" w:type="dxa"/>
          </w:tcPr>
          <w:p w14:paraId="20708A02"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186B2D38"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499594EF" w14:textId="77777777" w:rsidTr="00E7499B">
        <w:tc>
          <w:tcPr>
            <w:tcW w:w="2160" w:type="dxa"/>
          </w:tcPr>
          <w:p w14:paraId="756D99A0" w14:textId="77777777" w:rsidR="006A1CE4" w:rsidRPr="00E67E0D" w:rsidRDefault="006A1CE4" w:rsidP="00E7499B">
            <w:pPr>
              <w:pStyle w:val="TAL"/>
              <w:rPr>
                <w:rFonts w:eastAsia="MS Mincho" w:cs="Arial"/>
                <w:lang w:eastAsia="ja-JP"/>
              </w:rPr>
            </w:pPr>
            <w:r w:rsidRPr="00E67E0D">
              <w:rPr>
                <w:rFonts w:eastAsia="MS Mincho" w:cs="Arial"/>
                <w:lang w:eastAsia="ja-JP"/>
              </w:rPr>
              <w:t>Trace Activation</w:t>
            </w:r>
          </w:p>
        </w:tc>
        <w:tc>
          <w:tcPr>
            <w:tcW w:w="1080" w:type="dxa"/>
          </w:tcPr>
          <w:p w14:paraId="08AB946D" w14:textId="77777777" w:rsidR="006A1CE4" w:rsidRPr="00E67E0D" w:rsidRDefault="006A1CE4" w:rsidP="00E7499B">
            <w:pPr>
              <w:pStyle w:val="TAL"/>
              <w:rPr>
                <w:rFonts w:eastAsia="MS Mincho" w:cs="Arial"/>
                <w:lang w:eastAsia="ja-JP"/>
              </w:rPr>
            </w:pPr>
            <w:r w:rsidRPr="00E67E0D">
              <w:rPr>
                <w:rFonts w:eastAsia="MS Mincho" w:cs="Arial"/>
                <w:lang w:eastAsia="ja-JP"/>
              </w:rPr>
              <w:t>M</w:t>
            </w:r>
          </w:p>
        </w:tc>
        <w:tc>
          <w:tcPr>
            <w:tcW w:w="1080" w:type="dxa"/>
          </w:tcPr>
          <w:p w14:paraId="3969D278" w14:textId="77777777" w:rsidR="006A1CE4" w:rsidRPr="00E67E0D" w:rsidRDefault="006A1CE4" w:rsidP="00E7499B">
            <w:pPr>
              <w:pStyle w:val="TAL"/>
              <w:rPr>
                <w:rFonts w:cs="Arial"/>
                <w:lang w:eastAsia="ja-JP"/>
              </w:rPr>
            </w:pPr>
          </w:p>
        </w:tc>
        <w:tc>
          <w:tcPr>
            <w:tcW w:w="1512" w:type="dxa"/>
          </w:tcPr>
          <w:p w14:paraId="2BBC1A44" w14:textId="77777777" w:rsidR="006A1CE4" w:rsidRPr="00E67E0D" w:rsidRDefault="006A1CE4" w:rsidP="00E7499B">
            <w:pPr>
              <w:pStyle w:val="TAL"/>
              <w:rPr>
                <w:rFonts w:cs="Arial"/>
                <w:lang w:eastAsia="ja-JP"/>
              </w:rPr>
            </w:pPr>
            <w:r w:rsidRPr="00E67E0D">
              <w:rPr>
                <w:rFonts w:cs="Arial"/>
                <w:lang w:eastAsia="ja-JP"/>
              </w:rPr>
              <w:t>9.3.1.14</w:t>
            </w:r>
          </w:p>
        </w:tc>
        <w:tc>
          <w:tcPr>
            <w:tcW w:w="1728" w:type="dxa"/>
          </w:tcPr>
          <w:p w14:paraId="6A485FEB" w14:textId="77777777" w:rsidR="006A1CE4" w:rsidRPr="00E67E0D" w:rsidRDefault="006A1CE4" w:rsidP="00E7499B">
            <w:pPr>
              <w:pStyle w:val="TAL"/>
              <w:rPr>
                <w:rFonts w:cs="Arial"/>
                <w:lang w:eastAsia="ja-JP"/>
              </w:rPr>
            </w:pPr>
          </w:p>
        </w:tc>
        <w:tc>
          <w:tcPr>
            <w:tcW w:w="1080" w:type="dxa"/>
          </w:tcPr>
          <w:p w14:paraId="7594A391"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6253F2C7" w14:textId="77777777" w:rsidR="006A1CE4" w:rsidRPr="00E67E0D" w:rsidRDefault="006A1CE4" w:rsidP="00E7499B">
            <w:pPr>
              <w:pStyle w:val="TAL"/>
              <w:jc w:val="center"/>
              <w:rPr>
                <w:rFonts w:cs="Arial"/>
                <w:lang w:eastAsia="ja-JP"/>
              </w:rPr>
            </w:pPr>
            <w:r w:rsidRPr="00E67E0D">
              <w:rPr>
                <w:rFonts w:cs="Arial"/>
                <w:lang w:eastAsia="ja-JP"/>
              </w:rPr>
              <w:t>ignore</w:t>
            </w:r>
          </w:p>
        </w:tc>
      </w:tr>
    </w:tbl>
    <w:p w14:paraId="0A7F6A19" w14:textId="77777777" w:rsidR="006A1CE4" w:rsidRPr="00E67E0D" w:rsidRDefault="006A1CE4" w:rsidP="00E7499B"/>
    <w:p w14:paraId="5515E951" w14:textId="77777777" w:rsidR="006A1CE4" w:rsidRPr="00E67E0D" w:rsidRDefault="006A1CE4" w:rsidP="00E7499B">
      <w:pPr>
        <w:pStyle w:val="4"/>
      </w:pPr>
      <w:bookmarkStart w:id="4149" w:name="_Toc534720520"/>
      <w:bookmarkStart w:id="4150" w:name="_Toc525567532"/>
      <w:r w:rsidRPr="00E67E0D">
        <w:t>9.2.10.2</w:t>
      </w:r>
      <w:r w:rsidRPr="00E67E0D">
        <w:tab/>
        <w:t>TRACE FAILURE INDICATION</w:t>
      </w:r>
      <w:bookmarkEnd w:id="4149"/>
      <w:bookmarkEnd w:id="4150"/>
    </w:p>
    <w:p w14:paraId="44A4B705" w14:textId="77777777" w:rsidR="006A1CE4" w:rsidRPr="00E67E0D" w:rsidRDefault="006A1CE4" w:rsidP="00E7499B">
      <w:r w:rsidRPr="00E67E0D">
        <w:t>This message is sent by the NG-RAN node to indicate that a Trace Start procedure or a Deactivate Trace procedure has failed for a UE.</w:t>
      </w:r>
    </w:p>
    <w:p w14:paraId="7E0E188C" w14:textId="77777777" w:rsidR="006A1CE4" w:rsidRPr="00E67E0D" w:rsidRDefault="006A1CE4" w:rsidP="00E7499B">
      <w:pPr>
        <w:rPr>
          <w:rFonts w:eastAsia="Batang"/>
        </w:rPr>
      </w:pPr>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4E29F2C8" w14:textId="77777777" w:rsidTr="00E7499B">
        <w:tc>
          <w:tcPr>
            <w:tcW w:w="2160" w:type="dxa"/>
          </w:tcPr>
          <w:p w14:paraId="7DD0BBFA"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4BC84F3E"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5E94ED3D"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125E36B2"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436515F8"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180893A1"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1C14345F"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5AE9295A" w14:textId="77777777" w:rsidTr="00E7499B">
        <w:tc>
          <w:tcPr>
            <w:tcW w:w="2160" w:type="dxa"/>
          </w:tcPr>
          <w:p w14:paraId="3A53CD6E"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3BFCC895"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6BA7CAE0" w14:textId="77777777" w:rsidR="006A1CE4" w:rsidRPr="00E67E0D" w:rsidRDefault="006A1CE4" w:rsidP="00E7499B">
            <w:pPr>
              <w:pStyle w:val="TAL"/>
              <w:rPr>
                <w:rFonts w:cs="Arial"/>
                <w:lang w:eastAsia="ja-JP"/>
              </w:rPr>
            </w:pPr>
          </w:p>
        </w:tc>
        <w:tc>
          <w:tcPr>
            <w:tcW w:w="1512" w:type="dxa"/>
          </w:tcPr>
          <w:p w14:paraId="1F1EEFE8" w14:textId="77777777" w:rsidR="006A1CE4" w:rsidRPr="00E67E0D" w:rsidRDefault="006A1CE4" w:rsidP="00E7499B">
            <w:pPr>
              <w:pStyle w:val="TAL"/>
              <w:rPr>
                <w:rFonts w:cs="Arial"/>
                <w:lang w:eastAsia="ja-JP"/>
              </w:rPr>
            </w:pPr>
            <w:r w:rsidRPr="00E67E0D">
              <w:rPr>
                <w:lang w:eastAsia="ja-JP"/>
              </w:rPr>
              <w:t>9.3.1.1</w:t>
            </w:r>
          </w:p>
        </w:tc>
        <w:tc>
          <w:tcPr>
            <w:tcW w:w="1728" w:type="dxa"/>
          </w:tcPr>
          <w:p w14:paraId="00E66CEE" w14:textId="77777777" w:rsidR="006A1CE4" w:rsidRPr="00E67E0D" w:rsidRDefault="006A1CE4" w:rsidP="00E7499B">
            <w:pPr>
              <w:pStyle w:val="TAL"/>
              <w:rPr>
                <w:rFonts w:cs="Arial"/>
                <w:lang w:eastAsia="ja-JP"/>
              </w:rPr>
            </w:pPr>
          </w:p>
        </w:tc>
        <w:tc>
          <w:tcPr>
            <w:tcW w:w="1080" w:type="dxa"/>
          </w:tcPr>
          <w:p w14:paraId="22ED8B2E"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0E011757"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6511C17A" w14:textId="77777777" w:rsidTr="00E7499B">
        <w:tc>
          <w:tcPr>
            <w:tcW w:w="2160" w:type="dxa"/>
          </w:tcPr>
          <w:p w14:paraId="3DE4417E" w14:textId="77777777" w:rsidR="006A1CE4" w:rsidRPr="00E67E0D" w:rsidRDefault="006A1CE4" w:rsidP="00E7499B">
            <w:pPr>
              <w:pStyle w:val="TAL"/>
              <w:rPr>
                <w:rFonts w:eastAsia="MS Mincho"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Pr>
          <w:p w14:paraId="78B14E32"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4511C2AF" w14:textId="77777777" w:rsidR="006A1CE4" w:rsidRPr="00E67E0D" w:rsidRDefault="006A1CE4" w:rsidP="00E7499B">
            <w:pPr>
              <w:pStyle w:val="TAL"/>
              <w:rPr>
                <w:rFonts w:cs="Arial"/>
                <w:lang w:eastAsia="ja-JP"/>
              </w:rPr>
            </w:pPr>
          </w:p>
        </w:tc>
        <w:tc>
          <w:tcPr>
            <w:tcW w:w="1512" w:type="dxa"/>
          </w:tcPr>
          <w:p w14:paraId="55668A6A" w14:textId="77777777" w:rsidR="006A1CE4" w:rsidRPr="00E67E0D" w:rsidRDefault="006A1CE4" w:rsidP="00E7499B">
            <w:pPr>
              <w:pStyle w:val="TAL"/>
              <w:rPr>
                <w:rFonts w:cs="Arial"/>
                <w:lang w:eastAsia="ja-JP"/>
              </w:rPr>
            </w:pPr>
            <w:r w:rsidRPr="00E67E0D">
              <w:rPr>
                <w:lang w:eastAsia="ja-JP"/>
              </w:rPr>
              <w:t>9.3.3.1</w:t>
            </w:r>
          </w:p>
        </w:tc>
        <w:tc>
          <w:tcPr>
            <w:tcW w:w="1728" w:type="dxa"/>
          </w:tcPr>
          <w:p w14:paraId="59D8F25A" w14:textId="77777777" w:rsidR="006A1CE4" w:rsidRPr="00E67E0D" w:rsidRDefault="006A1CE4" w:rsidP="00E7499B">
            <w:pPr>
              <w:pStyle w:val="TAL"/>
              <w:rPr>
                <w:rFonts w:cs="Arial"/>
                <w:lang w:eastAsia="ja-JP"/>
              </w:rPr>
            </w:pPr>
          </w:p>
        </w:tc>
        <w:tc>
          <w:tcPr>
            <w:tcW w:w="1080" w:type="dxa"/>
          </w:tcPr>
          <w:p w14:paraId="72D64B79"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221A4690"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39CCD3D5" w14:textId="77777777" w:rsidTr="00E7499B">
        <w:tc>
          <w:tcPr>
            <w:tcW w:w="2160" w:type="dxa"/>
          </w:tcPr>
          <w:p w14:paraId="753843E0" w14:textId="77777777" w:rsidR="006A1CE4" w:rsidRPr="00E67E0D" w:rsidRDefault="006A1CE4" w:rsidP="00E7499B">
            <w:pPr>
              <w:pStyle w:val="TAL"/>
              <w:rPr>
                <w:rFonts w:eastAsia="MS Mincho" w:cs="Arial"/>
                <w:lang w:eastAsia="ja-JP"/>
              </w:rPr>
            </w:pPr>
            <w:r w:rsidRPr="00E67E0D">
              <w:rPr>
                <w:rFonts w:eastAsia="Batang" w:cs="Arial"/>
                <w:bCs/>
                <w:lang w:eastAsia="ja-JP"/>
              </w:rPr>
              <w:t>RAN</w:t>
            </w:r>
            <w:r w:rsidRPr="00E67E0D">
              <w:rPr>
                <w:rFonts w:cs="Arial"/>
                <w:bCs/>
                <w:lang w:eastAsia="ja-JP"/>
              </w:rPr>
              <w:t xml:space="preserve"> UE NGAP ID</w:t>
            </w:r>
          </w:p>
        </w:tc>
        <w:tc>
          <w:tcPr>
            <w:tcW w:w="1080" w:type="dxa"/>
          </w:tcPr>
          <w:p w14:paraId="0A90F16C"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758A7840" w14:textId="77777777" w:rsidR="006A1CE4" w:rsidRPr="00E67E0D" w:rsidRDefault="006A1CE4" w:rsidP="00E7499B">
            <w:pPr>
              <w:pStyle w:val="TAL"/>
              <w:rPr>
                <w:rFonts w:cs="Arial"/>
                <w:lang w:eastAsia="ja-JP"/>
              </w:rPr>
            </w:pPr>
          </w:p>
        </w:tc>
        <w:tc>
          <w:tcPr>
            <w:tcW w:w="1512" w:type="dxa"/>
          </w:tcPr>
          <w:p w14:paraId="5C341C0B" w14:textId="77777777" w:rsidR="006A1CE4" w:rsidRPr="00E67E0D" w:rsidRDefault="006A1CE4" w:rsidP="00E7499B">
            <w:pPr>
              <w:pStyle w:val="TAL"/>
              <w:rPr>
                <w:rFonts w:cs="Arial"/>
                <w:lang w:eastAsia="ja-JP"/>
              </w:rPr>
            </w:pPr>
            <w:r w:rsidRPr="00E67E0D">
              <w:rPr>
                <w:lang w:eastAsia="ja-JP"/>
              </w:rPr>
              <w:t>9.3.3.2</w:t>
            </w:r>
          </w:p>
        </w:tc>
        <w:tc>
          <w:tcPr>
            <w:tcW w:w="1728" w:type="dxa"/>
          </w:tcPr>
          <w:p w14:paraId="5624C84F" w14:textId="77777777" w:rsidR="006A1CE4" w:rsidRPr="00E67E0D" w:rsidRDefault="006A1CE4" w:rsidP="00E7499B">
            <w:pPr>
              <w:pStyle w:val="TAL"/>
              <w:rPr>
                <w:rFonts w:cs="Arial"/>
                <w:lang w:eastAsia="ja-JP"/>
              </w:rPr>
            </w:pPr>
          </w:p>
        </w:tc>
        <w:tc>
          <w:tcPr>
            <w:tcW w:w="1080" w:type="dxa"/>
          </w:tcPr>
          <w:p w14:paraId="5C255145"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1EABA45A"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6B5D261F" w14:textId="77777777" w:rsidTr="00E7499B">
        <w:tc>
          <w:tcPr>
            <w:tcW w:w="2160" w:type="dxa"/>
          </w:tcPr>
          <w:p w14:paraId="01E762A2" w14:textId="77777777" w:rsidR="006A1CE4" w:rsidRPr="00E67E0D" w:rsidRDefault="006A1CE4" w:rsidP="00E7499B">
            <w:pPr>
              <w:pStyle w:val="TAL"/>
              <w:rPr>
                <w:rFonts w:eastAsia="Batang" w:cs="Arial"/>
                <w:bCs/>
                <w:lang w:eastAsia="ja-JP"/>
              </w:rPr>
            </w:pPr>
            <w:r w:rsidRPr="00E67E0D">
              <w:rPr>
                <w:rFonts w:eastAsia="Batang" w:cs="Arial"/>
                <w:bCs/>
                <w:lang w:eastAsia="ja-JP"/>
              </w:rPr>
              <w:t>NG-RAN Trace ID</w:t>
            </w:r>
          </w:p>
        </w:tc>
        <w:tc>
          <w:tcPr>
            <w:tcW w:w="1080" w:type="dxa"/>
          </w:tcPr>
          <w:p w14:paraId="24BF8292"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6200EAD7" w14:textId="77777777" w:rsidR="006A1CE4" w:rsidRPr="00E67E0D" w:rsidRDefault="006A1CE4" w:rsidP="00E7499B">
            <w:pPr>
              <w:pStyle w:val="TAL"/>
              <w:rPr>
                <w:rFonts w:cs="Arial"/>
                <w:lang w:eastAsia="ja-JP"/>
              </w:rPr>
            </w:pPr>
          </w:p>
        </w:tc>
        <w:tc>
          <w:tcPr>
            <w:tcW w:w="1512" w:type="dxa"/>
          </w:tcPr>
          <w:p w14:paraId="583E15BE" w14:textId="77777777" w:rsidR="006A1CE4" w:rsidRPr="00E67E0D" w:rsidRDefault="006A1CE4" w:rsidP="00E7499B">
            <w:pPr>
              <w:pStyle w:val="TAL"/>
              <w:rPr>
                <w:lang w:eastAsia="ja-JP"/>
              </w:rPr>
            </w:pPr>
            <w:r w:rsidRPr="00E67E0D">
              <w:rPr>
                <w:lang w:eastAsia="ja-JP"/>
              </w:rPr>
              <w:t>OCTET STRING (SIZE(8))</w:t>
            </w:r>
          </w:p>
        </w:tc>
        <w:tc>
          <w:tcPr>
            <w:tcW w:w="1728" w:type="dxa"/>
          </w:tcPr>
          <w:p w14:paraId="60D4F97B" w14:textId="77777777" w:rsidR="006A1CE4" w:rsidRPr="00E67E0D" w:rsidRDefault="006A1CE4" w:rsidP="00E7499B">
            <w:pPr>
              <w:pStyle w:val="TAL"/>
              <w:rPr>
                <w:rFonts w:cs="Arial"/>
                <w:lang w:eastAsia="ja-JP"/>
              </w:rPr>
            </w:pPr>
            <w:r w:rsidRPr="00E67E0D">
              <w:rPr>
                <w:rFonts w:cs="Arial"/>
                <w:lang w:eastAsia="ja-JP"/>
              </w:rPr>
              <w:t xml:space="preserve">As per NG-RAN Trace ID in </w:t>
            </w:r>
            <w:r w:rsidRPr="00E67E0D">
              <w:rPr>
                <w:rFonts w:cs="Arial"/>
                <w:i/>
                <w:lang w:eastAsia="ja-JP"/>
              </w:rPr>
              <w:t>Trace Activation</w:t>
            </w:r>
            <w:r w:rsidRPr="00E67E0D">
              <w:rPr>
                <w:rFonts w:cs="Arial"/>
                <w:lang w:eastAsia="ja-JP"/>
              </w:rPr>
              <w:t xml:space="preserve"> IE</w:t>
            </w:r>
          </w:p>
        </w:tc>
        <w:tc>
          <w:tcPr>
            <w:tcW w:w="1080" w:type="dxa"/>
          </w:tcPr>
          <w:p w14:paraId="6573CD41"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26963432"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14E1D6AD" w14:textId="77777777" w:rsidTr="00E7499B">
        <w:tc>
          <w:tcPr>
            <w:tcW w:w="2160" w:type="dxa"/>
          </w:tcPr>
          <w:p w14:paraId="6F8C69CC" w14:textId="77777777" w:rsidR="006A1CE4" w:rsidRPr="00E67E0D" w:rsidRDefault="006A1CE4" w:rsidP="00E7499B">
            <w:pPr>
              <w:pStyle w:val="TAL"/>
              <w:rPr>
                <w:rFonts w:eastAsia="MS Mincho" w:cs="Arial"/>
                <w:lang w:eastAsia="ja-JP"/>
              </w:rPr>
            </w:pPr>
            <w:r w:rsidRPr="00E67E0D">
              <w:rPr>
                <w:rFonts w:eastAsia="MS Mincho" w:cs="Arial"/>
                <w:lang w:eastAsia="ja-JP"/>
              </w:rPr>
              <w:t>Cause</w:t>
            </w:r>
          </w:p>
        </w:tc>
        <w:tc>
          <w:tcPr>
            <w:tcW w:w="1080" w:type="dxa"/>
          </w:tcPr>
          <w:p w14:paraId="78C39EBB" w14:textId="77777777" w:rsidR="006A1CE4" w:rsidRPr="00E67E0D" w:rsidRDefault="006A1CE4" w:rsidP="00E7499B">
            <w:pPr>
              <w:pStyle w:val="TAL"/>
              <w:rPr>
                <w:rFonts w:eastAsia="MS Mincho" w:cs="Arial"/>
                <w:lang w:eastAsia="ja-JP"/>
              </w:rPr>
            </w:pPr>
            <w:r w:rsidRPr="00E67E0D">
              <w:rPr>
                <w:rFonts w:eastAsia="MS Mincho" w:cs="Arial"/>
                <w:lang w:eastAsia="ja-JP"/>
              </w:rPr>
              <w:t>M</w:t>
            </w:r>
          </w:p>
        </w:tc>
        <w:tc>
          <w:tcPr>
            <w:tcW w:w="1080" w:type="dxa"/>
          </w:tcPr>
          <w:p w14:paraId="03AD743B" w14:textId="77777777" w:rsidR="006A1CE4" w:rsidRPr="00E67E0D" w:rsidRDefault="006A1CE4" w:rsidP="00E7499B">
            <w:pPr>
              <w:pStyle w:val="TAL"/>
              <w:rPr>
                <w:rFonts w:cs="Arial"/>
                <w:lang w:eastAsia="ja-JP"/>
              </w:rPr>
            </w:pPr>
          </w:p>
        </w:tc>
        <w:tc>
          <w:tcPr>
            <w:tcW w:w="1512" w:type="dxa"/>
          </w:tcPr>
          <w:p w14:paraId="3050BE7F" w14:textId="77777777" w:rsidR="006A1CE4" w:rsidRPr="00E67E0D" w:rsidRDefault="006A1CE4" w:rsidP="00E7499B">
            <w:pPr>
              <w:pStyle w:val="TAL"/>
              <w:rPr>
                <w:rFonts w:cs="Arial"/>
                <w:lang w:eastAsia="ja-JP"/>
              </w:rPr>
            </w:pPr>
            <w:r w:rsidRPr="00E67E0D">
              <w:rPr>
                <w:rFonts w:cs="Arial"/>
                <w:lang w:eastAsia="ja-JP"/>
              </w:rPr>
              <w:t>9.3.1.2</w:t>
            </w:r>
          </w:p>
        </w:tc>
        <w:tc>
          <w:tcPr>
            <w:tcW w:w="1728" w:type="dxa"/>
          </w:tcPr>
          <w:p w14:paraId="24A8D76B" w14:textId="77777777" w:rsidR="006A1CE4" w:rsidRPr="00E67E0D" w:rsidRDefault="006A1CE4" w:rsidP="00E7499B">
            <w:pPr>
              <w:pStyle w:val="TAL"/>
              <w:rPr>
                <w:rFonts w:cs="Arial"/>
                <w:lang w:eastAsia="ja-JP"/>
              </w:rPr>
            </w:pPr>
          </w:p>
        </w:tc>
        <w:tc>
          <w:tcPr>
            <w:tcW w:w="1080" w:type="dxa"/>
          </w:tcPr>
          <w:p w14:paraId="7C5CF012"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1472D854" w14:textId="77777777" w:rsidR="006A1CE4" w:rsidRPr="00E67E0D" w:rsidRDefault="006A1CE4" w:rsidP="00E7499B">
            <w:pPr>
              <w:pStyle w:val="TAL"/>
              <w:jc w:val="center"/>
              <w:rPr>
                <w:rFonts w:cs="Arial"/>
                <w:lang w:eastAsia="ja-JP"/>
              </w:rPr>
            </w:pPr>
            <w:r w:rsidRPr="00E67E0D">
              <w:rPr>
                <w:rFonts w:cs="Arial"/>
                <w:lang w:eastAsia="ja-JP"/>
              </w:rPr>
              <w:t>ignore</w:t>
            </w:r>
          </w:p>
        </w:tc>
      </w:tr>
    </w:tbl>
    <w:p w14:paraId="36F55B41" w14:textId="77777777" w:rsidR="006A1CE4" w:rsidRPr="00E67E0D" w:rsidRDefault="006A1CE4" w:rsidP="00E7499B"/>
    <w:p w14:paraId="7DBA8D20" w14:textId="77777777" w:rsidR="006A1CE4" w:rsidRPr="00E67E0D" w:rsidRDefault="006A1CE4" w:rsidP="00E7499B">
      <w:pPr>
        <w:pStyle w:val="4"/>
      </w:pPr>
      <w:bookmarkStart w:id="4151" w:name="_Toc534720521"/>
      <w:bookmarkStart w:id="4152" w:name="_Toc525567533"/>
      <w:r w:rsidRPr="00E67E0D">
        <w:t>9.2.10.3</w:t>
      </w:r>
      <w:r w:rsidRPr="00E67E0D">
        <w:tab/>
        <w:t>DEACTIVATE TRACE</w:t>
      </w:r>
      <w:bookmarkEnd w:id="4151"/>
      <w:bookmarkEnd w:id="4152"/>
    </w:p>
    <w:p w14:paraId="78C4ED85" w14:textId="77777777" w:rsidR="006A1CE4" w:rsidRPr="00E67E0D" w:rsidRDefault="006A1CE4" w:rsidP="00E7499B">
      <w:r w:rsidRPr="00E67E0D">
        <w:t>This message is s</w:t>
      </w:r>
      <w:bookmarkStart w:id="4153" w:name="_Hlt241855847"/>
      <w:bookmarkEnd w:id="4153"/>
      <w:r w:rsidRPr="00E67E0D">
        <w:t>ent by the AMF to deactivate a trace session.</w:t>
      </w:r>
    </w:p>
    <w:p w14:paraId="35D912E9" w14:textId="77777777" w:rsidR="006A1CE4" w:rsidRPr="00E67E0D" w:rsidRDefault="006A1CE4" w:rsidP="00E7499B">
      <w:pPr>
        <w:keepNext/>
        <w:rPr>
          <w:rFonts w:eastAsia="Batang"/>
        </w:rPr>
      </w:pPr>
      <w:r w:rsidRPr="00E67E0D">
        <w:t xml:space="preserve">Direction: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645B9500" w14:textId="77777777" w:rsidTr="00E7499B">
        <w:tc>
          <w:tcPr>
            <w:tcW w:w="2160" w:type="dxa"/>
          </w:tcPr>
          <w:p w14:paraId="63B73767"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6D5648E"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437F51E9"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06762593"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7D8C2847"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04F22E9F"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59F342EE"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567FFEF6" w14:textId="77777777" w:rsidTr="00E7499B">
        <w:tc>
          <w:tcPr>
            <w:tcW w:w="2160" w:type="dxa"/>
          </w:tcPr>
          <w:p w14:paraId="28701A76"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6FB3E533"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636CC88A" w14:textId="77777777" w:rsidR="006A1CE4" w:rsidRPr="00E67E0D" w:rsidRDefault="006A1CE4" w:rsidP="00E7499B">
            <w:pPr>
              <w:pStyle w:val="TAL"/>
              <w:rPr>
                <w:rFonts w:cs="Arial"/>
                <w:lang w:eastAsia="ja-JP"/>
              </w:rPr>
            </w:pPr>
          </w:p>
        </w:tc>
        <w:tc>
          <w:tcPr>
            <w:tcW w:w="1512" w:type="dxa"/>
          </w:tcPr>
          <w:p w14:paraId="5F564F71" w14:textId="77777777" w:rsidR="006A1CE4" w:rsidRPr="00E67E0D" w:rsidRDefault="006A1CE4" w:rsidP="00E7499B">
            <w:pPr>
              <w:pStyle w:val="TAL"/>
              <w:rPr>
                <w:rFonts w:cs="Arial"/>
                <w:lang w:eastAsia="ja-JP"/>
              </w:rPr>
            </w:pPr>
            <w:r w:rsidRPr="00E67E0D">
              <w:rPr>
                <w:lang w:eastAsia="ja-JP"/>
              </w:rPr>
              <w:t>9.3.1.1</w:t>
            </w:r>
          </w:p>
        </w:tc>
        <w:tc>
          <w:tcPr>
            <w:tcW w:w="1728" w:type="dxa"/>
          </w:tcPr>
          <w:p w14:paraId="0D327ED1" w14:textId="77777777" w:rsidR="006A1CE4" w:rsidRPr="00E67E0D" w:rsidRDefault="006A1CE4" w:rsidP="00E7499B">
            <w:pPr>
              <w:pStyle w:val="TAL"/>
              <w:rPr>
                <w:rFonts w:cs="Arial"/>
                <w:lang w:eastAsia="ja-JP"/>
              </w:rPr>
            </w:pPr>
          </w:p>
        </w:tc>
        <w:tc>
          <w:tcPr>
            <w:tcW w:w="1080" w:type="dxa"/>
          </w:tcPr>
          <w:p w14:paraId="6537C674"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27C548A1"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21838AAE" w14:textId="77777777" w:rsidTr="00E7499B">
        <w:tc>
          <w:tcPr>
            <w:tcW w:w="2160" w:type="dxa"/>
          </w:tcPr>
          <w:p w14:paraId="0764FF3C" w14:textId="77777777" w:rsidR="006A1CE4" w:rsidRPr="00E67E0D" w:rsidRDefault="006A1CE4" w:rsidP="00E7499B">
            <w:pPr>
              <w:pStyle w:val="TAL"/>
              <w:rPr>
                <w:rFonts w:eastAsia="MS Mincho"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Pr>
          <w:p w14:paraId="48A0486F"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4807A789" w14:textId="77777777" w:rsidR="006A1CE4" w:rsidRPr="00E67E0D" w:rsidRDefault="006A1CE4" w:rsidP="00E7499B">
            <w:pPr>
              <w:pStyle w:val="TAL"/>
              <w:rPr>
                <w:rFonts w:cs="Arial"/>
                <w:lang w:eastAsia="ja-JP"/>
              </w:rPr>
            </w:pPr>
          </w:p>
        </w:tc>
        <w:tc>
          <w:tcPr>
            <w:tcW w:w="1512" w:type="dxa"/>
          </w:tcPr>
          <w:p w14:paraId="68B30B1C" w14:textId="77777777" w:rsidR="006A1CE4" w:rsidRPr="00E67E0D" w:rsidRDefault="006A1CE4" w:rsidP="00E7499B">
            <w:pPr>
              <w:pStyle w:val="TAL"/>
              <w:rPr>
                <w:rFonts w:cs="Arial"/>
                <w:lang w:eastAsia="ja-JP"/>
              </w:rPr>
            </w:pPr>
            <w:r w:rsidRPr="00E67E0D">
              <w:rPr>
                <w:lang w:eastAsia="ja-JP"/>
              </w:rPr>
              <w:t>9.3.3.1</w:t>
            </w:r>
          </w:p>
        </w:tc>
        <w:tc>
          <w:tcPr>
            <w:tcW w:w="1728" w:type="dxa"/>
          </w:tcPr>
          <w:p w14:paraId="37BE10EE" w14:textId="77777777" w:rsidR="006A1CE4" w:rsidRPr="00E67E0D" w:rsidRDefault="006A1CE4" w:rsidP="00E7499B">
            <w:pPr>
              <w:pStyle w:val="TAL"/>
              <w:rPr>
                <w:rFonts w:cs="Arial"/>
                <w:lang w:eastAsia="ja-JP"/>
              </w:rPr>
            </w:pPr>
          </w:p>
        </w:tc>
        <w:tc>
          <w:tcPr>
            <w:tcW w:w="1080" w:type="dxa"/>
          </w:tcPr>
          <w:p w14:paraId="119C598C"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36241698"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4A894BD9" w14:textId="77777777" w:rsidTr="00E7499B">
        <w:tc>
          <w:tcPr>
            <w:tcW w:w="2160" w:type="dxa"/>
          </w:tcPr>
          <w:p w14:paraId="4E6BF74C" w14:textId="77777777" w:rsidR="006A1CE4" w:rsidRPr="00E67E0D" w:rsidRDefault="006A1CE4" w:rsidP="00E7499B">
            <w:pPr>
              <w:pStyle w:val="TAL"/>
              <w:rPr>
                <w:rFonts w:eastAsia="MS Mincho" w:cs="Arial"/>
                <w:lang w:eastAsia="ja-JP"/>
              </w:rPr>
            </w:pPr>
            <w:r w:rsidRPr="00E67E0D">
              <w:rPr>
                <w:rFonts w:eastAsia="Batang" w:cs="Arial"/>
                <w:bCs/>
                <w:lang w:eastAsia="ja-JP"/>
              </w:rPr>
              <w:t>RAN</w:t>
            </w:r>
            <w:r w:rsidRPr="00E67E0D">
              <w:rPr>
                <w:rFonts w:cs="Arial"/>
                <w:bCs/>
                <w:lang w:eastAsia="ja-JP"/>
              </w:rPr>
              <w:t xml:space="preserve"> UE NGAP ID</w:t>
            </w:r>
          </w:p>
        </w:tc>
        <w:tc>
          <w:tcPr>
            <w:tcW w:w="1080" w:type="dxa"/>
          </w:tcPr>
          <w:p w14:paraId="1EFB0065"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1E4AD7BE" w14:textId="77777777" w:rsidR="006A1CE4" w:rsidRPr="00E67E0D" w:rsidRDefault="006A1CE4" w:rsidP="00E7499B">
            <w:pPr>
              <w:pStyle w:val="TAL"/>
              <w:rPr>
                <w:rFonts w:cs="Arial"/>
                <w:lang w:eastAsia="ja-JP"/>
              </w:rPr>
            </w:pPr>
          </w:p>
        </w:tc>
        <w:tc>
          <w:tcPr>
            <w:tcW w:w="1512" w:type="dxa"/>
          </w:tcPr>
          <w:p w14:paraId="38435E94" w14:textId="77777777" w:rsidR="006A1CE4" w:rsidRPr="00E67E0D" w:rsidRDefault="006A1CE4" w:rsidP="00E7499B">
            <w:pPr>
              <w:pStyle w:val="TAL"/>
              <w:rPr>
                <w:rFonts w:cs="Arial"/>
                <w:lang w:eastAsia="ja-JP"/>
              </w:rPr>
            </w:pPr>
            <w:r w:rsidRPr="00E67E0D">
              <w:rPr>
                <w:lang w:eastAsia="ja-JP"/>
              </w:rPr>
              <w:t>9.3.3.2</w:t>
            </w:r>
          </w:p>
        </w:tc>
        <w:tc>
          <w:tcPr>
            <w:tcW w:w="1728" w:type="dxa"/>
          </w:tcPr>
          <w:p w14:paraId="0B902358" w14:textId="77777777" w:rsidR="006A1CE4" w:rsidRPr="00E67E0D" w:rsidRDefault="006A1CE4" w:rsidP="00E7499B">
            <w:pPr>
              <w:pStyle w:val="TAL"/>
              <w:rPr>
                <w:rFonts w:cs="Arial"/>
                <w:lang w:eastAsia="ja-JP"/>
              </w:rPr>
            </w:pPr>
          </w:p>
        </w:tc>
        <w:tc>
          <w:tcPr>
            <w:tcW w:w="1080" w:type="dxa"/>
          </w:tcPr>
          <w:p w14:paraId="33A896B3"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65AA1F8D"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2110573C" w14:textId="77777777" w:rsidTr="00E7499B">
        <w:tc>
          <w:tcPr>
            <w:tcW w:w="2160" w:type="dxa"/>
          </w:tcPr>
          <w:p w14:paraId="102FA5B1" w14:textId="77777777" w:rsidR="006A1CE4" w:rsidRPr="00E67E0D" w:rsidRDefault="006A1CE4" w:rsidP="00E7499B">
            <w:pPr>
              <w:pStyle w:val="TAL"/>
              <w:rPr>
                <w:rFonts w:eastAsia="Batang" w:cs="Arial"/>
                <w:bCs/>
                <w:lang w:eastAsia="ja-JP"/>
              </w:rPr>
            </w:pPr>
            <w:r w:rsidRPr="00E67E0D">
              <w:rPr>
                <w:rFonts w:eastAsia="Batang" w:cs="Arial"/>
                <w:bCs/>
                <w:lang w:eastAsia="ja-JP"/>
              </w:rPr>
              <w:t>NG-RAN Trace ID</w:t>
            </w:r>
          </w:p>
        </w:tc>
        <w:tc>
          <w:tcPr>
            <w:tcW w:w="1080" w:type="dxa"/>
          </w:tcPr>
          <w:p w14:paraId="0EF43352"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49619739" w14:textId="77777777" w:rsidR="006A1CE4" w:rsidRPr="00E67E0D" w:rsidRDefault="006A1CE4" w:rsidP="00E7499B">
            <w:pPr>
              <w:pStyle w:val="TAL"/>
              <w:rPr>
                <w:rFonts w:cs="Arial"/>
                <w:lang w:eastAsia="ja-JP"/>
              </w:rPr>
            </w:pPr>
          </w:p>
        </w:tc>
        <w:tc>
          <w:tcPr>
            <w:tcW w:w="1512" w:type="dxa"/>
          </w:tcPr>
          <w:p w14:paraId="3FF335A8" w14:textId="77777777" w:rsidR="006A1CE4" w:rsidRPr="00E67E0D" w:rsidRDefault="006A1CE4" w:rsidP="00E7499B">
            <w:pPr>
              <w:pStyle w:val="TAL"/>
              <w:rPr>
                <w:lang w:eastAsia="ja-JP"/>
              </w:rPr>
            </w:pPr>
            <w:r w:rsidRPr="00E67E0D">
              <w:rPr>
                <w:lang w:eastAsia="ja-JP"/>
              </w:rPr>
              <w:t>OCTET STRING (SIZE(8))</w:t>
            </w:r>
          </w:p>
        </w:tc>
        <w:tc>
          <w:tcPr>
            <w:tcW w:w="1728" w:type="dxa"/>
          </w:tcPr>
          <w:p w14:paraId="705E4099" w14:textId="77777777" w:rsidR="006A1CE4" w:rsidRPr="00E67E0D" w:rsidRDefault="006A1CE4" w:rsidP="00E7499B">
            <w:pPr>
              <w:pStyle w:val="TAL"/>
              <w:rPr>
                <w:rFonts w:cs="Arial"/>
                <w:lang w:eastAsia="ja-JP"/>
              </w:rPr>
            </w:pPr>
            <w:r w:rsidRPr="00E67E0D">
              <w:rPr>
                <w:rFonts w:cs="Arial"/>
                <w:lang w:eastAsia="ja-JP"/>
              </w:rPr>
              <w:t xml:space="preserve">As per NG-RAN Trace ID in </w:t>
            </w:r>
            <w:r w:rsidRPr="00E67E0D">
              <w:rPr>
                <w:rFonts w:cs="Arial"/>
                <w:i/>
                <w:lang w:eastAsia="ja-JP"/>
              </w:rPr>
              <w:t>Trace Activation</w:t>
            </w:r>
            <w:r w:rsidRPr="00E67E0D">
              <w:rPr>
                <w:rFonts w:cs="Arial"/>
                <w:lang w:eastAsia="ja-JP"/>
              </w:rPr>
              <w:t xml:space="preserve"> IE</w:t>
            </w:r>
          </w:p>
        </w:tc>
        <w:tc>
          <w:tcPr>
            <w:tcW w:w="1080" w:type="dxa"/>
          </w:tcPr>
          <w:p w14:paraId="6AE1343A"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5C9D7EA5" w14:textId="77777777" w:rsidR="006A1CE4" w:rsidRPr="00E67E0D" w:rsidRDefault="006A1CE4" w:rsidP="00E7499B">
            <w:pPr>
              <w:pStyle w:val="TAL"/>
              <w:jc w:val="center"/>
              <w:rPr>
                <w:rFonts w:cs="Arial"/>
                <w:lang w:eastAsia="ja-JP"/>
              </w:rPr>
            </w:pPr>
            <w:r w:rsidRPr="00E67E0D">
              <w:rPr>
                <w:rFonts w:cs="Arial"/>
                <w:lang w:eastAsia="ja-JP"/>
              </w:rPr>
              <w:t>ignore</w:t>
            </w:r>
          </w:p>
        </w:tc>
      </w:tr>
    </w:tbl>
    <w:p w14:paraId="0AEF63BB" w14:textId="77777777" w:rsidR="006A1CE4" w:rsidRPr="00E67E0D" w:rsidRDefault="006A1CE4" w:rsidP="00E7499B"/>
    <w:p w14:paraId="1CD1A2A0" w14:textId="77777777" w:rsidR="006A1CE4" w:rsidRPr="00E67E0D" w:rsidRDefault="006A1CE4" w:rsidP="00E7499B">
      <w:pPr>
        <w:pStyle w:val="4"/>
      </w:pPr>
      <w:bookmarkStart w:id="4154" w:name="_Toc534720522"/>
      <w:bookmarkStart w:id="4155" w:name="_Toc525567534"/>
      <w:r w:rsidRPr="00E67E0D">
        <w:t>9.2.10.4</w:t>
      </w:r>
      <w:r w:rsidRPr="00E67E0D">
        <w:tab/>
        <w:t>CELL TRAFFIC TRACE</w:t>
      </w:r>
      <w:bookmarkEnd w:id="4154"/>
      <w:bookmarkEnd w:id="4155"/>
    </w:p>
    <w:p w14:paraId="3158959D" w14:textId="77777777" w:rsidR="006A1CE4" w:rsidRPr="00E67E0D" w:rsidRDefault="006A1CE4" w:rsidP="00E7499B">
      <w:pPr>
        <w:rPr>
          <w:lang w:eastAsia="zh-CN"/>
        </w:rPr>
      </w:pPr>
      <w:r w:rsidRPr="00E67E0D">
        <w:rPr>
          <w:lang w:eastAsia="zh-CN"/>
        </w:rPr>
        <w:t>This message is sent by the NG-RAN node to transfer trace specific information.</w:t>
      </w:r>
    </w:p>
    <w:p w14:paraId="2E70786F" w14:textId="77777777" w:rsidR="006A1CE4" w:rsidRPr="00E67E0D" w:rsidRDefault="006A1CE4" w:rsidP="00E7499B">
      <w:pPr>
        <w:rPr>
          <w:rFonts w:eastAsia="Batang"/>
        </w:rPr>
      </w:pPr>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598B37A4" w14:textId="77777777" w:rsidTr="00E7499B">
        <w:tc>
          <w:tcPr>
            <w:tcW w:w="2160" w:type="dxa"/>
          </w:tcPr>
          <w:p w14:paraId="2BC91058"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5B84C786"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0FE74B6E"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37457615"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7ECFC32A"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037F23AA"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3F87D88C"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609FCBE2" w14:textId="77777777" w:rsidTr="00E7499B">
        <w:tc>
          <w:tcPr>
            <w:tcW w:w="2160" w:type="dxa"/>
          </w:tcPr>
          <w:p w14:paraId="4CE2850A"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2916B124"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66968A1E" w14:textId="77777777" w:rsidR="006A1CE4" w:rsidRPr="00E67E0D" w:rsidRDefault="006A1CE4" w:rsidP="00E7499B">
            <w:pPr>
              <w:pStyle w:val="TAL"/>
              <w:rPr>
                <w:rFonts w:cs="Arial"/>
                <w:lang w:eastAsia="ja-JP"/>
              </w:rPr>
            </w:pPr>
          </w:p>
        </w:tc>
        <w:tc>
          <w:tcPr>
            <w:tcW w:w="1512" w:type="dxa"/>
          </w:tcPr>
          <w:p w14:paraId="383D8B26" w14:textId="77777777" w:rsidR="006A1CE4" w:rsidRPr="00E67E0D" w:rsidRDefault="006A1CE4" w:rsidP="00E7499B">
            <w:pPr>
              <w:pStyle w:val="TAL"/>
              <w:rPr>
                <w:rFonts w:cs="Arial"/>
                <w:lang w:eastAsia="ja-JP"/>
              </w:rPr>
            </w:pPr>
            <w:r w:rsidRPr="00E67E0D">
              <w:rPr>
                <w:lang w:eastAsia="ja-JP"/>
              </w:rPr>
              <w:t>9.3.1.1</w:t>
            </w:r>
          </w:p>
        </w:tc>
        <w:tc>
          <w:tcPr>
            <w:tcW w:w="1728" w:type="dxa"/>
          </w:tcPr>
          <w:p w14:paraId="2C0FFA03" w14:textId="77777777" w:rsidR="006A1CE4" w:rsidRPr="00E67E0D" w:rsidRDefault="006A1CE4" w:rsidP="00E7499B">
            <w:pPr>
              <w:pStyle w:val="TAL"/>
              <w:rPr>
                <w:rFonts w:cs="Arial"/>
                <w:lang w:eastAsia="ja-JP"/>
              </w:rPr>
            </w:pPr>
          </w:p>
        </w:tc>
        <w:tc>
          <w:tcPr>
            <w:tcW w:w="1080" w:type="dxa"/>
          </w:tcPr>
          <w:p w14:paraId="7BF70A52"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4F53E5B2"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0B4B3037" w14:textId="77777777" w:rsidTr="00E7499B">
        <w:tc>
          <w:tcPr>
            <w:tcW w:w="2160" w:type="dxa"/>
          </w:tcPr>
          <w:p w14:paraId="6D5D7E5B" w14:textId="77777777" w:rsidR="006A1CE4" w:rsidRPr="00E67E0D" w:rsidRDefault="006A1CE4" w:rsidP="00E7499B">
            <w:pPr>
              <w:pStyle w:val="TAL"/>
              <w:rPr>
                <w:rFonts w:eastAsia="MS Mincho"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Pr>
          <w:p w14:paraId="36C5606C"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4D10D059" w14:textId="77777777" w:rsidR="006A1CE4" w:rsidRPr="00E67E0D" w:rsidRDefault="006A1CE4" w:rsidP="00E7499B">
            <w:pPr>
              <w:pStyle w:val="TAL"/>
              <w:rPr>
                <w:rFonts w:cs="Arial"/>
                <w:lang w:eastAsia="ja-JP"/>
              </w:rPr>
            </w:pPr>
          </w:p>
        </w:tc>
        <w:tc>
          <w:tcPr>
            <w:tcW w:w="1512" w:type="dxa"/>
          </w:tcPr>
          <w:p w14:paraId="1915BA41" w14:textId="77777777" w:rsidR="006A1CE4" w:rsidRPr="00E67E0D" w:rsidRDefault="006A1CE4" w:rsidP="00E7499B">
            <w:pPr>
              <w:pStyle w:val="TAL"/>
              <w:rPr>
                <w:rFonts w:cs="Arial"/>
                <w:lang w:eastAsia="ja-JP"/>
              </w:rPr>
            </w:pPr>
            <w:r w:rsidRPr="00E67E0D">
              <w:rPr>
                <w:lang w:eastAsia="ja-JP"/>
              </w:rPr>
              <w:t>9.3.3.1</w:t>
            </w:r>
          </w:p>
        </w:tc>
        <w:tc>
          <w:tcPr>
            <w:tcW w:w="1728" w:type="dxa"/>
          </w:tcPr>
          <w:p w14:paraId="719713DF" w14:textId="77777777" w:rsidR="006A1CE4" w:rsidRPr="00E67E0D" w:rsidRDefault="006A1CE4" w:rsidP="00E7499B">
            <w:pPr>
              <w:pStyle w:val="TAL"/>
              <w:rPr>
                <w:rFonts w:cs="Arial"/>
                <w:lang w:eastAsia="ja-JP"/>
              </w:rPr>
            </w:pPr>
          </w:p>
        </w:tc>
        <w:tc>
          <w:tcPr>
            <w:tcW w:w="1080" w:type="dxa"/>
          </w:tcPr>
          <w:p w14:paraId="4BE23E0F"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41739C97"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08EC4AB3" w14:textId="77777777" w:rsidTr="00E7499B">
        <w:tc>
          <w:tcPr>
            <w:tcW w:w="2160" w:type="dxa"/>
          </w:tcPr>
          <w:p w14:paraId="5E855BE9" w14:textId="77777777" w:rsidR="006A1CE4" w:rsidRPr="00E67E0D" w:rsidRDefault="006A1CE4" w:rsidP="00E7499B">
            <w:pPr>
              <w:pStyle w:val="TAL"/>
              <w:rPr>
                <w:rFonts w:eastAsia="MS Mincho" w:cs="Arial"/>
                <w:lang w:eastAsia="ja-JP"/>
              </w:rPr>
            </w:pPr>
            <w:r w:rsidRPr="00E67E0D">
              <w:rPr>
                <w:rFonts w:eastAsia="Batang" w:cs="Arial"/>
                <w:bCs/>
                <w:lang w:eastAsia="ja-JP"/>
              </w:rPr>
              <w:t>RAN</w:t>
            </w:r>
            <w:r w:rsidRPr="00E67E0D">
              <w:rPr>
                <w:rFonts w:cs="Arial"/>
                <w:bCs/>
                <w:lang w:eastAsia="ja-JP"/>
              </w:rPr>
              <w:t xml:space="preserve"> UE NGAP ID</w:t>
            </w:r>
          </w:p>
        </w:tc>
        <w:tc>
          <w:tcPr>
            <w:tcW w:w="1080" w:type="dxa"/>
          </w:tcPr>
          <w:p w14:paraId="3D23E0BF"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2471D6D4" w14:textId="77777777" w:rsidR="006A1CE4" w:rsidRPr="00E67E0D" w:rsidRDefault="006A1CE4" w:rsidP="00E7499B">
            <w:pPr>
              <w:pStyle w:val="TAL"/>
              <w:rPr>
                <w:rFonts w:cs="Arial"/>
                <w:lang w:eastAsia="ja-JP"/>
              </w:rPr>
            </w:pPr>
          </w:p>
        </w:tc>
        <w:tc>
          <w:tcPr>
            <w:tcW w:w="1512" w:type="dxa"/>
          </w:tcPr>
          <w:p w14:paraId="3E4B5BE2" w14:textId="77777777" w:rsidR="006A1CE4" w:rsidRPr="00E67E0D" w:rsidRDefault="006A1CE4" w:rsidP="00E7499B">
            <w:pPr>
              <w:pStyle w:val="TAL"/>
              <w:rPr>
                <w:rFonts w:cs="Arial"/>
                <w:lang w:eastAsia="ja-JP"/>
              </w:rPr>
            </w:pPr>
            <w:r w:rsidRPr="00E67E0D">
              <w:rPr>
                <w:lang w:eastAsia="ja-JP"/>
              </w:rPr>
              <w:t>9.3.3.2</w:t>
            </w:r>
          </w:p>
        </w:tc>
        <w:tc>
          <w:tcPr>
            <w:tcW w:w="1728" w:type="dxa"/>
          </w:tcPr>
          <w:p w14:paraId="6C10B0E9" w14:textId="77777777" w:rsidR="006A1CE4" w:rsidRPr="00E67E0D" w:rsidRDefault="006A1CE4" w:rsidP="00E7499B">
            <w:pPr>
              <w:pStyle w:val="TAL"/>
              <w:rPr>
                <w:rFonts w:cs="Arial"/>
                <w:lang w:eastAsia="ja-JP"/>
              </w:rPr>
            </w:pPr>
          </w:p>
        </w:tc>
        <w:tc>
          <w:tcPr>
            <w:tcW w:w="1080" w:type="dxa"/>
          </w:tcPr>
          <w:p w14:paraId="575FC33E"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0FD2113F"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648C73AE" w14:textId="77777777" w:rsidTr="00E7499B">
        <w:tc>
          <w:tcPr>
            <w:tcW w:w="2160" w:type="dxa"/>
          </w:tcPr>
          <w:p w14:paraId="6BFA59F7" w14:textId="77777777" w:rsidR="006A1CE4" w:rsidRPr="00E67E0D" w:rsidRDefault="006A1CE4" w:rsidP="00E7499B">
            <w:pPr>
              <w:pStyle w:val="TAL"/>
              <w:rPr>
                <w:rFonts w:eastAsia="Batang" w:cs="Arial"/>
                <w:bCs/>
                <w:lang w:eastAsia="ja-JP"/>
              </w:rPr>
            </w:pPr>
            <w:r w:rsidRPr="00E67E0D">
              <w:rPr>
                <w:rFonts w:eastAsia="Batang" w:cs="Arial"/>
                <w:bCs/>
                <w:lang w:eastAsia="ja-JP"/>
              </w:rPr>
              <w:t>NG-RAN Trace ID</w:t>
            </w:r>
          </w:p>
        </w:tc>
        <w:tc>
          <w:tcPr>
            <w:tcW w:w="1080" w:type="dxa"/>
          </w:tcPr>
          <w:p w14:paraId="7E5A479F"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687A985E" w14:textId="77777777" w:rsidR="006A1CE4" w:rsidRPr="00E67E0D" w:rsidRDefault="006A1CE4" w:rsidP="00E7499B">
            <w:pPr>
              <w:pStyle w:val="TAL"/>
              <w:rPr>
                <w:rFonts w:cs="Arial"/>
                <w:lang w:eastAsia="ja-JP"/>
              </w:rPr>
            </w:pPr>
          </w:p>
        </w:tc>
        <w:tc>
          <w:tcPr>
            <w:tcW w:w="1512" w:type="dxa"/>
          </w:tcPr>
          <w:p w14:paraId="423446DC" w14:textId="77777777" w:rsidR="006A1CE4" w:rsidRPr="00E67E0D" w:rsidRDefault="006A1CE4" w:rsidP="00E7499B">
            <w:pPr>
              <w:pStyle w:val="TAL"/>
              <w:rPr>
                <w:lang w:eastAsia="ja-JP"/>
              </w:rPr>
            </w:pPr>
            <w:r w:rsidRPr="00E67E0D">
              <w:rPr>
                <w:lang w:eastAsia="ja-JP"/>
              </w:rPr>
              <w:t>OCTET STRING (SIZE(8))</w:t>
            </w:r>
          </w:p>
        </w:tc>
        <w:tc>
          <w:tcPr>
            <w:tcW w:w="1728" w:type="dxa"/>
            <w:shd w:val="clear" w:color="auto" w:fill="auto"/>
          </w:tcPr>
          <w:p w14:paraId="6A8F314C" w14:textId="77777777" w:rsidR="006A1CE4" w:rsidRPr="00E67E0D" w:rsidRDefault="006A1CE4" w:rsidP="00E7499B">
            <w:pPr>
              <w:pStyle w:val="TAL"/>
              <w:rPr>
                <w:rFonts w:cs="Arial"/>
                <w:lang w:eastAsia="ja-JP"/>
              </w:rPr>
            </w:pPr>
            <w:r w:rsidRPr="00E67E0D">
              <w:rPr>
                <w:rFonts w:cs="Arial"/>
                <w:lang w:eastAsia="ja-JP"/>
              </w:rPr>
              <w:t>This IE is composed of the following: Trace Reference defined in TS 32.422 [11] (leftmost 6 octets, with PLMN information encoded as in 9.3.3.5), and</w:t>
            </w:r>
          </w:p>
          <w:p w14:paraId="1263267A" w14:textId="77777777" w:rsidR="006A1CE4" w:rsidRPr="00E67E0D" w:rsidRDefault="006A1CE4" w:rsidP="00E7499B">
            <w:pPr>
              <w:pStyle w:val="TAL"/>
              <w:rPr>
                <w:rFonts w:cs="Arial"/>
                <w:lang w:eastAsia="ja-JP"/>
              </w:rPr>
            </w:pPr>
            <w:r w:rsidRPr="00E67E0D">
              <w:rPr>
                <w:rFonts w:cs="Arial"/>
                <w:lang w:eastAsia="ja-JP"/>
              </w:rPr>
              <w:t>Trace Recording Session Reference defined in TS 32.422 [11] (last 2 octets).</w:t>
            </w:r>
          </w:p>
        </w:tc>
        <w:tc>
          <w:tcPr>
            <w:tcW w:w="1080" w:type="dxa"/>
          </w:tcPr>
          <w:p w14:paraId="00C7BF16"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09FA5B47"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18A1EB8E" w14:textId="77777777" w:rsidTr="00E7499B">
        <w:tc>
          <w:tcPr>
            <w:tcW w:w="2160" w:type="dxa"/>
          </w:tcPr>
          <w:p w14:paraId="7B3ECB16" w14:textId="77777777" w:rsidR="006A1CE4" w:rsidRPr="00E67E0D" w:rsidRDefault="006A1CE4" w:rsidP="00E7499B">
            <w:pPr>
              <w:pStyle w:val="TAL"/>
              <w:rPr>
                <w:rFonts w:eastAsia="Batang" w:cs="Arial"/>
                <w:bCs/>
                <w:lang w:eastAsia="ja-JP"/>
              </w:rPr>
            </w:pPr>
            <w:r w:rsidRPr="00E67E0D">
              <w:rPr>
                <w:rFonts w:eastAsia="Batang" w:cs="Arial"/>
                <w:bCs/>
                <w:lang w:eastAsia="ja-JP"/>
              </w:rPr>
              <w:t>NG-RAN CGI</w:t>
            </w:r>
          </w:p>
        </w:tc>
        <w:tc>
          <w:tcPr>
            <w:tcW w:w="1080" w:type="dxa"/>
          </w:tcPr>
          <w:p w14:paraId="330210AA"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71462564" w14:textId="77777777" w:rsidR="006A1CE4" w:rsidRPr="00E67E0D" w:rsidRDefault="006A1CE4" w:rsidP="00E7499B">
            <w:pPr>
              <w:pStyle w:val="TAL"/>
              <w:rPr>
                <w:rFonts w:cs="Arial"/>
                <w:lang w:eastAsia="ja-JP"/>
              </w:rPr>
            </w:pPr>
          </w:p>
        </w:tc>
        <w:tc>
          <w:tcPr>
            <w:tcW w:w="1512" w:type="dxa"/>
          </w:tcPr>
          <w:p w14:paraId="2B157327" w14:textId="77777777" w:rsidR="006A1CE4" w:rsidRPr="00E67E0D" w:rsidRDefault="006A1CE4" w:rsidP="00E7499B">
            <w:pPr>
              <w:pStyle w:val="TAL"/>
              <w:rPr>
                <w:lang w:eastAsia="ja-JP"/>
              </w:rPr>
            </w:pPr>
            <w:r w:rsidRPr="00E67E0D">
              <w:rPr>
                <w:lang w:eastAsia="ja-JP"/>
              </w:rPr>
              <w:t>9.3.1.73</w:t>
            </w:r>
          </w:p>
        </w:tc>
        <w:tc>
          <w:tcPr>
            <w:tcW w:w="1728" w:type="dxa"/>
          </w:tcPr>
          <w:p w14:paraId="70EF6287" w14:textId="77777777" w:rsidR="006A1CE4" w:rsidRPr="00E67E0D" w:rsidRDefault="006A1CE4" w:rsidP="00E7499B">
            <w:pPr>
              <w:pStyle w:val="TAL"/>
              <w:rPr>
                <w:rFonts w:cs="Arial"/>
                <w:lang w:eastAsia="ja-JP"/>
              </w:rPr>
            </w:pPr>
          </w:p>
        </w:tc>
        <w:tc>
          <w:tcPr>
            <w:tcW w:w="1080" w:type="dxa"/>
          </w:tcPr>
          <w:p w14:paraId="2AA3BA33"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662AF265"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51B77923" w14:textId="77777777" w:rsidTr="00E7499B">
        <w:tc>
          <w:tcPr>
            <w:tcW w:w="2160" w:type="dxa"/>
          </w:tcPr>
          <w:p w14:paraId="16D6586B" w14:textId="77777777" w:rsidR="006A1CE4" w:rsidRPr="00E67E0D" w:rsidRDefault="006A1CE4" w:rsidP="00E7499B">
            <w:pPr>
              <w:pStyle w:val="TAL"/>
              <w:rPr>
                <w:rFonts w:eastAsia="Batang" w:cs="Arial"/>
                <w:bCs/>
                <w:lang w:eastAsia="ja-JP"/>
              </w:rPr>
            </w:pPr>
            <w:r w:rsidRPr="00E67E0D">
              <w:rPr>
                <w:rFonts w:cs="Arial"/>
                <w:lang w:eastAsia="zh-CN"/>
              </w:rPr>
              <w:t>Trace Collection Entity IP Address</w:t>
            </w:r>
          </w:p>
        </w:tc>
        <w:tc>
          <w:tcPr>
            <w:tcW w:w="1080" w:type="dxa"/>
          </w:tcPr>
          <w:p w14:paraId="380AAC55" w14:textId="77777777" w:rsidR="006A1CE4" w:rsidRPr="00E67E0D" w:rsidRDefault="006A1CE4" w:rsidP="00E7499B">
            <w:pPr>
              <w:pStyle w:val="TAL"/>
              <w:rPr>
                <w:rFonts w:cs="Arial"/>
                <w:lang w:eastAsia="ja-JP"/>
              </w:rPr>
            </w:pPr>
            <w:r w:rsidRPr="00E67E0D">
              <w:rPr>
                <w:rFonts w:cs="Arial"/>
                <w:lang w:eastAsia="zh-CN"/>
              </w:rPr>
              <w:t>M</w:t>
            </w:r>
          </w:p>
        </w:tc>
        <w:tc>
          <w:tcPr>
            <w:tcW w:w="1080" w:type="dxa"/>
          </w:tcPr>
          <w:p w14:paraId="0C81F9D8" w14:textId="77777777" w:rsidR="006A1CE4" w:rsidRPr="00E67E0D" w:rsidRDefault="006A1CE4" w:rsidP="00E7499B">
            <w:pPr>
              <w:pStyle w:val="TAL"/>
              <w:rPr>
                <w:rFonts w:cs="Arial"/>
                <w:lang w:eastAsia="ja-JP"/>
              </w:rPr>
            </w:pPr>
          </w:p>
        </w:tc>
        <w:tc>
          <w:tcPr>
            <w:tcW w:w="1512" w:type="dxa"/>
          </w:tcPr>
          <w:p w14:paraId="715A9973" w14:textId="77777777" w:rsidR="006A1CE4" w:rsidRPr="00E67E0D" w:rsidRDefault="006A1CE4" w:rsidP="00E7499B">
            <w:pPr>
              <w:pStyle w:val="TAL"/>
              <w:rPr>
                <w:rFonts w:cs="Arial"/>
                <w:lang w:eastAsia="zh-CN"/>
              </w:rPr>
            </w:pPr>
            <w:r w:rsidRPr="00E67E0D">
              <w:rPr>
                <w:rFonts w:cs="Arial"/>
                <w:lang w:eastAsia="zh-CN"/>
              </w:rPr>
              <w:t>Transport Layer Address</w:t>
            </w:r>
          </w:p>
          <w:p w14:paraId="3BBDC3A5" w14:textId="77777777" w:rsidR="006A1CE4" w:rsidRPr="00E67E0D" w:rsidRDefault="006A1CE4" w:rsidP="00E7499B">
            <w:pPr>
              <w:pStyle w:val="TAL"/>
              <w:rPr>
                <w:lang w:eastAsia="ja-JP"/>
              </w:rPr>
            </w:pPr>
            <w:r w:rsidRPr="00E67E0D">
              <w:rPr>
                <w:rFonts w:cs="Arial"/>
                <w:lang w:eastAsia="zh-CN"/>
              </w:rPr>
              <w:t>9.3.2.4</w:t>
            </w:r>
          </w:p>
        </w:tc>
        <w:tc>
          <w:tcPr>
            <w:tcW w:w="1728" w:type="dxa"/>
          </w:tcPr>
          <w:p w14:paraId="7A0755F2" w14:textId="77777777" w:rsidR="006A1CE4" w:rsidRPr="00E67E0D" w:rsidRDefault="006A1CE4" w:rsidP="00E7499B">
            <w:pPr>
              <w:pStyle w:val="TAL"/>
              <w:rPr>
                <w:rFonts w:cs="Arial"/>
                <w:lang w:eastAsia="ja-JP"/>
              </w:rPr>
            </w:pPr>
            <w:r w:rsidRPr="00E67E0D">
              <w:rPr>
                <w:rFonts w:cs="Arial"/>
                <w:lang w:eastAsia="zh-CN"/>
              </w:rPr>
              <w:t>Defined in TS 32.422 [11]</w:t>
            </w:r>
          </w:p>
        </w:tc>
        <w:tc>
          <w:tcPr>
            <w:tcW w:w="1080" w:type="dxa"/>
          </w:tcPr>
          <w:p w14:paraId="06793049" w14:textId="77777777" w:rsidR="006A1CE4" w:rsidRPr="00E67E0D" w:rsidRDefault="006A1CE4" w:rsidP="00E7499B">
            <w:pPr>
              <w:pStyle w:val="TAL"/>
              <w:jc w:val="center"/>
              <w:rPr>
                <w:rFonts w:cs="Arial"/>
                <w:lang w:eastAsia="ja-JP"/>
              </w:rPr>
            </w:pPr>
            <w:r w:rsidRPr="00E67E0D">
              <w:rPr>
                <w:rFonts w:cs="Arial"/>
                <w:lang w:eastAsia="zh-CN"/>
              </w:rPr>
              <w:t>YES</w:t>
            </w:r>
          </w:p>
        </w:tc>
        <w:tc>
          <w:tcPr>
            <w:tcW w:w="1080" w:type="dxa"/>
          </w:tcPr>
          <w:p w14:paraId="723E0E4C" w14:textId="77777777" w:rsidR="006A1CE4" w:rsidRPr="00E67E0D" w:rsidRDefault="006A1CE4" w:rsidP="00E7499B">
            <w:pPr>
              <w:pStyle w:val="TAL"/>
              <w:jc w:val="center"/>
              <w:rPr>
                <w:rFonts w:cs="Arial"/>
                <w:lang w:eastAsia="ja-JP"/>
              </w:rPr>
            </w:pPr>
            <w:r w:rsidRPr="00E67E0D">
              <w:rPr>
                <w:rFonts w:cs="Arial"/>
                <w:lang w:eastAsia="zh-CN"/>
              </w:rPr>
              <w:t>ignore</w:t>
            </w:r>
          </w:p>
        </w:tc>
      </w:tr>
    </w:tbl>
    <w:p w14:paraId="06AF138D" w14:textId="77777777" w:rsidR="006A1CE4" w:rsidRPr="00E67E0D" w:rsidRDefault="006A1CE4" w:rsidP="00E7499B"/>
    <w:p w14:paraId="058DC7EA" w14:textId="77777777" w:rsidR="006A1CE4" w:rsidRPr="00E67E0D" w:rsidRDefault="006A1CE4" w:rsidP="00E7499B">
      <w:pPr>
        <w:pStyle w:val="3"/>
      </w:pPr>
      <w:bookmarkStart w:id="4156" w:name="_Toc534720523"/>
      <w:bookmarkStart w:id="4157" w:name="_Toc525567535"/>
      <w:r w:rsidRPr="00E67E0D">
        <w:t>9.2.11</w:t>
      </w:r>
      <w:r w:rsidRPr="00E67E0D">
        <w:tab/>
        <w:t>Location Reporting Messages</w:t>
      </w:r>
      <w:bookmarkEnd w:id="4156"/>
      <w:bookmarkEnd w:id="4157"/>
    </w:p>
    <w:p w14:paraId="2B3B1E9F" w14:textId="77777777" w:rsidR="006A1CE4" w:rsidRPr="00E67E0D" w:rsidRDefault="006A1CE4" w:rsidP="00E7499B">
      <w:pPr>
        <w:pStyle w:val="4"/>
      </w:pPr>
      <w:bookmarkStart w:id="4158" w:name="_Toc534720524"/>
      <w:bookmarkStart w:id="4159" w:name="_Toc525567536"/>
      <w:r w:rsidRPr="00E67E0D">
        <w:t>9.2.11.1</w:t>
      </w:r>
      <w:r w:rsidRPr="00E67E0D">
        <w:tab/>
      </w:r>
      <w:r w:rsidRPr="00E67E0D">
        <w:rPr>
          <w:lang w:eastAsia="zh-CN"/>
        </w:rPr>
        <w:t>LOCATION REPORTING CONTROL</w:t>
      </w:r>
      <w:bookmarkEnd w:id="4158"/>
      <w:bookmarkEnd w:id="4159"/>
    </w:p>
    <w:p w14:paraId="16127F99" w14:textId="77777777" w:rsidR="006A1CE4" w:rsidRPr="00E67E0D" w:rsidRDefault="006A1CE4" w:rsidP="00E7499B">
      <w:pPr>
        <w:rPr>
          <w:lang w:eastAsia="zh-CN"/>
        </w:rPr>
      </w:pPr>
      <w:r w:rsidRPr="00E67E0D">
        <w:t xml:space="preserve">This message is used by the </w:t>
      </w:r>
      <w:r w:rsidRPr="00E67E0D">
        <w:rPr>
          <w:lang w:eastAsia="zh-CN"/>
        </w:rPr>
        <w:t xml:space="preserve">AMF </w:t>
      </w:r>
      <w:r w:rsidRPr="00E67E0D">
        <w:t>to request the NG-RAN node to report the location of the UE.</w:t>
      </w:r>
    </w:p>
    <w:p w14:paraId="5EB5CF25" w14:textId="77777777" w:rsidR="006A1CE4" w:rsidRPr="00E67E0D" w:rsidRDefault="006A1CE4" w:rsidP="00E7499B">
      <w:pPr>
        <w:keepNext/>
        <w:rPr>
          <w:rFonts w:eastAsia="Batang"/>
        </w:rPr>
      </w:pPr>
      <w:r w:rsidRPr="00E67E0D">
        <w:t xml:space="preserve">Direction: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3419D6D8" w14:textId="77777777" w:rsidTr="00E7499B">
        <w:tc>
          <w:tcPr>
            <w:tcW w:w="2160" w:type="dxa"/>
          </w:tcPr>
          <w:p w14:paraId="7FD8B1FA"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3730C778"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656125FA"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5AFACA6D"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623492EF"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15F5C4C7"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108AB3A1"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4FF782E2" w14:textId="77777777" w:rsidTr="00E7499B">
        <w:tc>
          <w:tcPr>
            <w:tcW w:w="2160" w:type="dxa"/>
          </w:tcPr>
          <w:p w14:paraId="5E53EE84"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54F213D2"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65EF3F45" w14:textId="77777777" w:rsidR="006A1CE4" w:rsidRPr="00E67E0D" w:rsidRDefault="006A1CE4" w:rsidP="00E7499B">
            <w:pPr>
              <w:pStyle w:val="TAL"/>
              <w:rPr>
                <w:rFonts w:cs="Arial"/>
                <w:lang w:eastAsia="ja-JP"/>
              </w:rPr>
            </w:pPr>
          </w:p>
        </w:tc>
        <w:tc>
          <w:tcPr>
            <w:tcW w:w="1512" w:type="dxa"/>
          </w:tcPr>
          <w:p w14:paraId="265B2E0F" w14:textId="77777777" w:rsidR="006A1CE4" w:rsidRPr="00E67E0D" w:rsidRDefault="006A1CE4" w:rsidP="00E7499B">
            <w:pPr>
              <w:pStyle w:val="TAL"/>
              <w:rPr>
                <w:rFonts w:cs="Arial"/>
                <w:lang w:eastAsia="ja-JP"/>
              </w:rPr>
            </w:pPr>
            <w:r w:rsidRPr="00E67E0D">
              <w:rPr>
                <w:lang w:eastAsia="ja-JP"/>
              </w:rPr>
              <w:t>9.3.1.1</w:t>
            </w:r>
          </w:p>
        </w:tc>
        <w:tc>
          <w:tcPr>
            <w:tcW w:w="1728" w:type="dxa"/>
          </w:tcPr>
          <w:p w14:paraId="1302AFD2" w14:textId="77777777" w:rsidR="006A1CE4" w:rsidRPr="00E67E0D" w:rsidRDefault="006A1CE4" w:rsidP="00E7499B">
            <w:pPr>
              <w:pStyle w:val="TAL"/>
              <w:rPr>
                <w:rFonts w:cs="Arial"/>
                <w:lang w:eastAsia="ja-JP"/>
              </w:rPr>
            </w:pPr>
          </w:p>
        </w:tc>
        <w:tc>
          <w:tcPr>
            <w:tcW w:w="1080" w:type="dxa"/>
          </w:tcPr>
          <w:p w14:paraId="691FD1DF"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04C335E7"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0FE3152A" w14:textId="77777777" w:rsidTr="00E7499B">
        <w:tc>
          <w:tcPr>
            <w:tcW w:w="2160" w:type="dxa"/>
          </w:tcPr>
          <w:p w14:paraId="6564F922" w14:textId="77777777" w:rsidR="006A1CE4" w:rsidRPr="00E67E0D" w:rsidRDefault="006A1CE4" w:rsidP="00E7499B">
            <w:pPr>
              <w:pStyle w:val="TAL"/>
              <w:rPr>
                <w:rFonts w:eastAsia="MS Mincho"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Pr>
          <w:p w14:paraId="6DB66FCE"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0AEC259B" w14:textId="77777777" w:rsidR="006A1CE4" w:rsidRPr="00E67E0D" w:rsidRDefault="006A1CE4" w:rsidP="00E7499B">
            <w:pPr>
              <w:pStyle w:val="TAL"/>
              <w:rPr>
                <w:rFonts w:cs="Arial"/>
                <w:lang w:eastAsia="ja-JP"/>
              </w:rPr>
            </w:pPr>
          </w:p>
        </w:tc>
        <w:tc>
          <w:tcPr>
            <w:tcW w:w="1512" w:type="dxa"/>
          </w:tcPr>
          <w:p w14:paraId="206B50DA" w14:textId="77777777" w:rsidR="006A1CE4" w:rsidRPr="00E67E0D" w:rsidRDefault="006A1CE4" w:rsidP="00E7499B">
            <w:pPr>
              <w:pStyle w:val="TAL"/>
              <w:rPr>
                <w:rFonts w:cs="Arial"/>
                <w:lang w:eastAsia="ja-JP"/>
              </w:rPr>
            </w:pPr>
            <w:r w:rsidRPr="00E67E0D">
              <w:rPr>
                <w:lang w:eastAsia="ja-JP"/>
              </w:rPr>
              <w:t>9.3.3.1</w:t>
            </w:r>
          </w:p>
        </w:tc>
        <w:tc>
          <w:tcPr>
            <w:tcW w:w="1728" w:type="dxa"/>
          </w:tcPr>
          <w:p w14:paraId="50096EBF" w14:textId="77777777" w:rsidR="006A1CE4" w:rsidRPr="00E67E0D" w:rsidRDefault="006A1CE4" w:rsidP="00E7499B">
            <w:pPr>
              <w:pStyle w:val="TAL"/>
              <w:rPr>
                <w:rFonts w:cs="Arial"/>
                <w:lang w:eastAsia="ja-JP"/>
              </w:rPr>
            </w:pPr>
          </w:p>
        </w:tc>
        <w:tc>
          <w:tcPr>
            <w:tcW w:w="1080" w:type="dxa"/>
          </w:tcPr>
          <w:p w14:paraId="14EA6E08"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008BD7D1"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528C0F2C" w14:textId="77777777" w:rsidTr="00E7499B">
        <w:tc>
          <w:tcPr>
            <w:tcW w:w="2160" w:type="dxa"/>
          </w:tcPr>
          <w:p w14:paraId="15AFB47E" w14:textId="77777777" w:rsidR="006A1CE4" w:rsidRPr="00E67E0D" w:rsidRDefault="006A1CE4" w:rsidP="00E7499B">
            <w:pPr>
              <w:pStyle w:val="TAL"/>
              <w:rPr>
                <w:rFonts w:eastAsia="MS Mincho" w:cs="Arial"/>
                <w:lang w:eastAsia="ja-JP"/>
              </w:rPr>
            </w:pPr>
            <w:r w:rsidRPr="00E67E0D">
              <w:rPr>
                <w:rFonts w:eastAsia="Batang" w:cs="Arial"/>
                <w:bCs/>
                <w:lang w:eastAsia="ja-JP"/>
              </w:rPr>
              <w:t>RAN</w:t>
            </w:r>
            <w:r w:rsidRPr="00E67E0D">
              <w:rPr>
                <w:rFonts w:cs="Arial"/>
                <w:bCs/>
                <w:lang w:eastAsia="ja-JP"/>
              </w:rPr>
              <w:t xml:space="preserve"> UE NGAP ID</w:t>
            </w:r>
          </w:p>
        </w:tc>
        <w:tc>
          <w:tcPr>
            <w:tcW w:w="1080" w:type="dxa"/>
          </w:tcPr>
          <w:p w14:paraId="10AC08A6"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32D49359" w14:textId="77777777" w:rsidR="006A1CE4" w:rsidRPr="00E67E0D" w:rsidRDefault="006A1CE4" w:rsidP="00E7499B">
            <w:pPr>
              <w:pStyle w:val="TAL"/>
              <w:rPr>
                <w:rFonts w:cs="Arial"/>
                <w:lang w:eastAsia="ja-JP"/>
              </w:rPr>
            </w:pPr>
          </w:p>
        </w:tc>
        <w:tc>
          <w:tcPr>
            <w:tcW w:w="1512" w:type="dxa"/>
          </w:tcPr>
          <w:p w14:paraId="202580A8" w14:textId="77777777" w:rsidR="006A1CE4" w:rsidRPr="00E67E0D" w:rsidRDefault="006A1CE4" w:rsidP="00E7499B">
            <w:pPr>
              <w:pStyle w:val="TAL"/>
              <w:rPr>
                <w:rFonts w:cs="Arial"/>
                <w:lang w:eastAsia="ja-JP"/>
              </w:rPr>
            </w:pPr>
            <w:r w:rsidRPr="00E67E0D">
              <w:rPr>
                <w:lang w:eastAsia="ja-JP"/>
              </w:rPr>
              <w:t>9.3.3.2</w:t>
            </w:r>
          </w:p>
        </w:tc>
        <w:tc>
          <w:tcPr>
            <w:tcW w:w="1728" w:type="dxa"/>
          </w:tcPr>
          <w:p w14:paraId="59C57B84" w14:textId="77777777" w:rsidR="006A1CE4" w:rsidRPr="00E67E0D" w:rsidRDefault="006A1CE4" w:rsidP="00E7499B">
            <w:pPr>
              <w:pStyle w:val="TAL"/>
              <w:rPr>
                <w:rFonts w:cs="Arial"/>
                <w:lang w:eastAsia="ja-JP"/>
              </w:rPr>
            </w:pPr>
          </w:p>
        </w:tc>
        <w:tc>
          <w:tcPr>
            <w:tcW w:w="1080" w:type="dxa"/>
          </w:tcPr>
          <w:p w14:paraId="08206E48"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5F336A90"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07785542" w14:textId="77777777" w:rsidTr="00E7499B">
        <w:tc>
          <w:tcPr>
            <w:tcW w:w="2160" w:type="dxa"/>
          </w:tcPr>
          <w:p w14:paraId="622EE44C" w14:textId="77777777" w:rsidR="006A1CE4" w:rsidRPr="00E67E0D" w:rsidRDefault="006A1CE4" w:rsidP="00E7499B">
            <w:pPr>
              <w:pStyle w:val="TAL"/>
              <w:rPr>
                <w:rFonts w:eastAsia="MS Mincho" w:cs="Arial"/>
                <w:lang w:eastAsia="ja-JP"/>
              </w:rPr>
            </w:pPr>
            <w:r w:rsidRPr="00E67E0D">
              <w:rPr>
                <w:rFonts w:eastAsia="MS Mincho" w:cs="Arial"/>
                <w:lang w:eastAsia="ja-JP"/>
              </w:rPr>
              <w:t>Location Reporting Request Type</w:t>
            </w:r>
          </w:p>
        </w:tc>
        <w:tc>
          <w:tcPr>
            <w:tcW w:w="1080" w:type="dxa"/>
          </w:tcPr>
          <w:p w14:paraId="3BF9253B" w14:textId="77777777" w:rsidR="006A1CE4" w:rsidRPr="00E67E0D" w:rsidRDefault="006A1CE4" w:rsidP="00E7499B">
            <w:pPr>
              <w:pStyle w:val="TAL"/>
              <w:rPr>
                <w:rFonts w:eastAsia="MS Mincho" w:cs="Arial"/>
                <w:lang w:eastAsia="ja-JP"/>
              </w:rPr>
            </w:pPr>
            <w:r w:rsidRPr="00E67E0D">
              <w:rPr>
                <w:rFonts w:eastAsia="MS Mincho" w:cs="Arial"/>
                <w:lang w:eastAsia="ja-JP"/>
              </w:rPr>
              <w:t>M</w:t>
            </w:r>
          </w:p>
        </w:tc>
        <w:tc>
          <w:tcPr>
            <w:tcW w:w="1080" w:type="dxa"/>
          </w:tcPr>
          <w:p w14:paraId="6016184E" w14:textId="77777777" w:rsidR="006A1CE4" w:rsidRPr="00E67E0D" w:rsidRDefault="006A1CE4" w:rsidP="00E7499B">
            <w:pPr>
              <w:pStyle w:val="TAL"/>
              <w:rPr>
                <w:rFonts w:cs="Arial"/>
                <w:lang w:eastAsia="ja-JP"/>
              </w:rPr>
            </w:pPr>
          </w:p>
        </w:tc>
        <w:tc>
          <w:tcPr>
            <w:tcW w:w="1512" w:type="dxa"/>
          </w:tcPr>
          <w:p w14:paraId="4AAF5A4D" w14:textId="77777777" w:rsidR="006A1CE4" w:rsidRPr="00E67E0D" w:rsidRDefault="006A1CE4" w:rsidP="00E7499B">
            <w:pPr>
              <w:pStyle w:val="TAL"/>
              <w:rPr>
                <w:rFonts w:cs="Arial"/>
                <w:lang w:eastAsia="ja-JP"/>
              </w:rPr>
            </w:pPr>
            <w:r w:rsidRPr="00E67E0D">
              <w:rPr>
                <w:rFonts w:cs="Arial"/>
                <w:lang w:eastAsia="ja-JP"/>
              </w:rPr>
              <w:t>9.3.1.65</w:t>
            </w:r>
          </w:p>
        </w:tc>
        <w:tc>
          <w:tcPr>
            <w:tcW w:w="1728" w:type="dxa"/>
          </w:tcPr>
          <w:p w14:paraId="44282060" w14:textId="77777777" w:rsidR="006A1CE4" w:rsidRPr="00E67E0D" w:rsidRDefault="006A1CE4" w:rsidP="00E7499B">
            <w:pPr>
              <w:pStyle w:val="TAL"/>
              <w:rPr>
                <w:rFonts w:cs="Arial"/>
                <w:lang w:eastAsia="ja-JP"/>
              </w:rPr>
            </w:pPr>
          </w:p>
        </w:tc>
        <w:tc>
          <w:tcPr>
            <w:tcW w:w="1080" w:type="dxa"/>
          </w:tcPr>
          <w:p w14:paraId="526EEC00"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04608FC6" w14:textId="77777777" w:rsidR="006A1CE4" w:rsidRPr="00E67E0D" w:rsidRDefault="006A1CE4" w:rsidP="00E7499B">
            <w:pPr>
              <w:pStyle w:val="TAL"/>
              <w:jc w:val="center"/>
              <w:rPr>
                <w:rFonts w:cs="Arial"/>
                <w:lang w:eastAsia="ja-JP"/>
              </w:rPr>
            </w:pPr>
            <w:r w:rsidRPr="00E67E0D">
              <w:rPr>
                <w:rFonts w:cs="Arial"/>
                <w:lang w:eastAsia="ja-JP"/>
              </w:rPr>
              <w:t>ignore</w:t>
            </w:r>
          </w:p>
        </w:tc>
      </w:tr>
    </w:tbl>
    <w:p w14:paraId="2E6B6C8A" w14:textId="77777777" w:rsidR="006A1CE4" w:rsidRPr="00E67E0D" w:rsidRDefault="006A1CE4" w:rsidP="00E7499B"/>
    <w:p w14:paraId="6A2FC05F" w14:textId="77777777" w:rsidR="006A1CE4" w:rsidRPr="00E67E0D" w:rsidRDefault="006A1CE4" w:rsidP="00E7499B">
      <w:pPr>
        <w:pStyle w:val="4"/>
      </w:pPr>
      <w:bookmarkStart w:id="4160" w:name="_Toc534720525"/>
      <w:bookmarkStart w:id="4161" w:name="_Toc525567537"/>
      <w:r w:rsidRPr="00E67E0D">
        <w:t>9.2.11.2</w:t>
      </w:r>
      <w:r w:rsidRPr="00E67E0D">
        <w:tab/>
        <w:t>LOCATION REPORTING FAILURE INDICATION</w:t>
      </w:r>
      <w:bookmarkEnd w:id="4160"/>
      <w:bookmarkEnd w:id="4161"/>
    </w:p>
    <w:p w14:paraId="44F3FF56" w14:textId="77777777" w:rsidR="006A1CE4" w:rsidRPr="00E67E0D" w:rsidRDefault="006A1CE4" w:rsidP="00E7499B">
      <w:pPr>
        <w:rPr>
          <w:lang w:eastAsia="zh-CN"/>
        </w:rPr>
      </w:pPr>
      <w:r w:rsidRPr="00E67E0D">
        <w:t xml:space="preserve">This message is sent by the NG-RAN node </w:t>
      </w:r>
      <w:r w:rsidRPr="00E67E0D">
        <w:rPr>
          <w:lang w:eastAsia="zh-CN"/>
        </w:rPr>
        <w:t xml:space="preserve">and is used </w:t>
      </w:r>
      <w:r w:rsidRPr="00E67E0D">
        <w:t>to</w:t>
      </w:r>
      <w:r w:rsidRPr="00E67E0D">
        <w:rPr>
          <w:lang w:eastAsia="zh-CN"/>
        </w:rPr>
        <w:t xml:space="preserve"> indicate the failure of location reporting</w:t>
      </w:r>
      <w:r w:rsidRPr="00E67E0D">
        <w:t>.</w:t>
      </w:r>
    </w:p>
    <w:p w14:paraId="5F9765A0" w14:textId="77777777" w:rsidR="006A1CE4" w:rsidRPr="00E67E0D" w:rsidRDefault="006A1CE4" w:rsidP="00E7499B">
      <w:pPr>
        <w:rPr>
          <w:rFonts w:eastAsia="Batang"/>
        </w:rPr>
      </w:pPr>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45E9CEF8" w14:textId="77777777" w:rsidTr="00E7499B">
        <w:tc>
          <w:tcPr>
            <w:tcW w:w="2160" w:type="dxa"/>
          </w:tcPr>
          <w:p w14:paraId="4E228DBB"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1EA41A46"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1890B305"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02307427"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17E4AB87"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3A9505BB"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02099D72"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272F921F" w14:textId="77777777" w:rsidTr="00E7499B">
        <w:tc>
          <w:tcPr>
            <w:tcW w:w="2160" w:type="dxa"/>
          </w:tcPr>
          <w:p w14:paraId="35B5CE8C"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1AC1A229"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1176B572" w14:textId="77777777" w:rsidR="006A1CE4" w:rsidRPr="00E67E0D" w:rsidRDefault="006A1CE4" w:rsidP="00E7499B">
            <w:pPr>
              <w:pStyle w:val="TAL"/>
              <w:rPr>
                <w:rFonts w:cs="Arial"/>
                <w:lang w:eastAsia="ja-JP"/>
              </w:rPr>
            </w:pPr>
          </w:p>
        </w:tc>
        <w:tc>
          <w:tcPr>
            <w:tcW w:w="1512" w:type="dxa"/>
          </w:tcPr>
          <w:p w14:paraId="121B92E2" w14:textId="77777777" w:rsidR="006A1CE4" w:rsidRPr="00E67E0D" w:rsidRDefault="006A1CE4" w:rsidP="00E7499B">
            <w:pPr>
              <w:pStyle w:val="TAL"/>
              <w:rPr>
                <w:rFonts w:cs="Arial"/>
                <w:lang w:eastAsia="ja-JP"/>
              </w:rPr>
            </w:pPr>
            <w:r w:rsidRPr="00E67E0D">
              <w:rPr>
                <w:lang w:eastAsia="ja-JP"/>
              </w:rPr>
              <w:t>9.3.1.1</w:t>
            </w:r>
          </w:p>
        </w:tc>
        <w:tc>
          <w:tcPr>
            <w:tcW w:w="1728" w:type="dxa"/>
          </w:tcPr>
          <w:p w14:paraId="46DEB1FB" w14:textId="77777777" w:rsidR="006A1CE4" w:rsidRPr="00E67E0D" w:rsidRDefault="006A1CE4" w:rsidP="00E7499B">
            <w:pPr>
              <w:pStyle w:val="TAL"/>
              <w:rPr>
                <w:rFonts w:cs="Arial"/>
                <w:lang w:eastAsia="ja-JP"/>
              </w:rPr>
            </w:pPr>
          </w:p>
        </w:tc>
        <w:tc>
          <w:tcPr>
            <w:tcW w:w="1080" w:type="dxa"/>
          </w:tcPr>
          <w:p w14:paraId="685EC7C4"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1722A563"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787715CE" w14:textId="77777777" w:rsidTr="00E7499B">
        <w:tc>
          <w:tcPr>
            <w:tcW w:w="2160" w:type="dxa"/>
          </w:tcPr>
          <w:p w14:paraId="670569DB" w14:textId="77777777" w:rsidR="006A1CE4" w:rsidRPr="00E67E0D" w:rsidRDefault="006A1CE4" w:rsidP="00E7499B">
            <w:pPr>
              <w:pStyle w:val="TAL"/>
              <w:rPr>
                <w:rFonts w:eastAsia="MS Mincho"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Pr>
          <w:p w14:paraId="55BAD20C"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7B18E7E1" w14:textId="77777777" w:rsidR="006A1CE4" w:rsidRPr="00E67E0D" w:rsidRDefault="006A1CE4" w:rsidP="00E7499B">
            <w:pPr>
              <w:pStyle w:val="TAL"/>
              <w:rPr>
                <w:rFonts w:cs="Arial"/>
                <w:lang w:eastAsia="ja-JP"/>
              </w:rPr>
            </w:pPr>
          </w:p>
        </w:tc>
        <w:tc>
          <w:tcPr>
            <w:tcW w:w="1512" w:type="dxa"/>
          </w:tcPr>
          <w:p w14:paraId="0584948F" w14:textId="77777777" w:rsidR="006A1CE4" w:rsidRPr="00E67E0D" w:rsidRDefault="006A1CE4" w:rsidP="00E7499B">
            <w:pPr>
              <w:pStyle w:val="TAL"/>
              <w:rPr>
                <w:rFonts w:cs="Arial"/>
                <w:lang w:eastAsia="ja-JP"/>
              </w:rPr>
            </w:pPr>
            <w:r w:rsidRPr="00E67E0D">
              <w:rPr>
                <w:lang w:eastAsia="ja-JP"/>
              </w:rPr>
              <w:t>9.3.3.1</w:t>
            </w:r>
          </w:p>
        </w:tc>
        <w:tc>
          <w:tcPr>
            <w:tcW w:w="1728" w:type="dxa"/>
          </w:tcPr>
          <w:p w14:paraId="4A43E221" w14:textId="77777777" w:rsidR="006A1CE4" w:rsidRPr="00E67E0D" w:rsidRDefault="006A1CE4" w:rsidP="00E7499B">
            <w:pPr>
              <w:pStyle w:val="TAL"/>
              <w:rPr>
                <w:rFonts w:cs="Arial"/>
                <w:lang w:eastAsia="ja-JP"/>
              </w:rPr>
            </w:pPr>
          </w:p>
        </w:tc>
        <w:tc>
          <w:tcPr>
            <w:tcW w:w="1080" w:type="dxa"/>
          </w:tcPr>
          <w:p w14:paraId="2946DDF6"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1EBDF545"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03115982" w14:textId="77777777" w:rsidTr="00E7499B">
        <w:tc>
          <w:tcPr>
            <w:tcW w:w="2160" w:type="dxa"/>
          </w:tcPr>
          <w:p w14:paraId="0B8C7374" w14:textId="77777777" w:rsidR="006A1CE4" w:rsidRPr="00E67E0D" w:rsidRDefault="006A1CE4" w:rsidP="00E7499B">
            <w:pPr>
              <w:pStyle w:val="TAL"/>
              <w:rPr>
                <w:rFonts w:eastAsia="MS Mincho" w:cs="Arial"/>
                <w:lang w:eastAsia="ja-JP"/>
              </w:rPr>
            </w:pPr>
            <w:r w:rsidRPr="00E67E0D">
              <w:rPr>
                <w:rFonts w:eastAsia="Batang" w:cs="Arial"/>
                <w:bCs/>
                <w:lang w:eastAsia="ja-JP"/>
              </w:rPr>
              <w:t>RAN</w:t>
            </w:r>
            <w:r w:rsidRPr="00E67E0D">
              <w:rPr>
                <w:rFonts w:cs="Arial"/>
                <w:bCs/>
                <w:lang w:eastAsia="ja-JP"/>
              </w:rPr>
              <w:t xml:space="preserve"> UE NGAP ID</w:t>
            </w:r>
          </w:p>
        </w:tc>
        <w:tc>
          <w:tcPr>
            <w:tcW w:w="1080" w:type="dxa"/>
          </w:tcPr>
          <w:p w14:paraId="2635E71C"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7CEFD8F6" w14:textId="77777777" w:rsidR="006A1CE4" w:rsidRPr="00E67E0D" w:rsidRDefault="006A1CE4" w:rsidP="00E7499B">
            <w:pPr>
              <w:pStyle w:val="TAL"/>
              <w:rPr>
                <w:rFonts w:cs="Arial"/>
                <w:lang w:eastAsia="ja-JP"/>
              </w:rPr>
            </w:pPr>
          </w:p>
        </w:tc>
        <w:tc>
          <w:tcPr>
            <w:tcW w:w="1512" w:type="dxa"/>
          </w:tcPr>
          <w:p w14:paraId="186353A0" w14:textId="77777777" w:rsidR="006A1CE4" w:rsidRPr="00E67E0D" w:rsidRDefault="006A1CE4" w:rsidP="00E7499B">
            <w:pPr>
              <w:pStyle w:val="TAL"/>
              <w:rPr>
                <w:rFonts w:cs="Arial"/>
                <w:lang w:eastAsia="ja-JP"/>
              </w:rPr>
            </w:pPr>
            <w:r w:rsidRPr="00E67E0D">
              <w:rPr>
                <w:lang w:eastAsia="ja-JP"/>
              </w:rPr>
              <w:t>9.3.3.2</w:t>
            </w:r>
          </w:p>
        </w:tc>
        <w:tc>
          <w:tcPr>
            <w:tcW w:w="1728" w:type="dxa"/>
          </w:tcPr>
          <w:p w14:paraId="358BD726" w14:textId="77777777" w:rsidR="006A1CE4" w:rsidRPr="00E67E0D" w:rsidRDefault="006A1CE4" w:rsidP="00E7499B">
            <w:pPr>
              <w:pStyle w:val="TAL"/>
              <w:rPr>
                <w:rFonts w:cs="Arial"/>
                <w:lang w:eastAsia="ja-JP"/>
              </w:rPr>
            </w:pPr>
          </w:p>
        </w:tc>
        <w:tc>
          <w:tcPr>
            <w:tcW w:w="1080" w:type="dxa"/>
          </w:tcPr>
          <w:p w14:paraId="50C9A538"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62D43C12"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3751E4D3" w14:textId="77777777" w:rsidTr="00E7499B">
        <w:tc>
          <w:tcPr>
            <w:tcW w:w="2160" w:type="dxa"/>
          </w:tcPr>
          <w:p w14:paraId="4BA370F8" w14:textId="77777777" w:rsidR="006A1CE4" w:rsidRPr="00E67E0D" w:rsidRDefault="006A1CE4" w:rsidP="00E7499B">
            <w:pPr>
              <w:pStyle w:val="TAL"/>
              <w:rPr>
                <w:rFonts w:eastAsia="MS Mincho" w:cs="Arial"/>
                <w:lang w:eastAsia="ja-JP"/>
              </w:rPr>
            </w:pPr>
            <w:r w:rsidRPr="00E67E0D">
              <w:rPr>
                <w:rFonts w:eastAsia="MS Mincho" w:cs="Arial"/>
                <w:lang w:eastAsia="ja-JP"/>
              </w:rPr>
              <w:t>Cause</w:t>
            </w:r>
          </w:p>
        </w:tc>
        <w:tc>
          <w:tcPr>
            <w:tcW w:w="1080" w:type="dxa"/>
          </w:tcPr>
          <w:p w14:paraId="5831C265" w14:textId="77777777" w:rsidR="006A1CE4" w:rsidRPr="00E67E0D" w:rsidRDefault="006A1CE4" w:rsidP="00E7499B">
            <w:pPr>
              <w:pStyle w:val="TAL"/>
              <w:rPr>
                <w:rFonts w:eastAsia="MS Mincho" w:cs="Arial"/>
                <w:lang w:eastAsia="ja-JP"/>
              </w:rPr>
            </w:pPr>
            <w:r w:rsidRPr="00E67E0D">
              <w:rPr>
                <w:rFonts w:eastAsia="MS Mincho" w:cs="Arial"/>
                <w:lang w:eastAsia="ja-JP"/>
              </w:rPr>
              <w:t>M</w:t>
            </w:r>
          </w:p>
        </w:tc>
        <w:tc>
          <w:tcPr>
            <w:tcW w:w="1080" w:type="dxa"/>
          </w:tcPr>
          <w:p w14:paraId="07FB878B" w14:textId="77777777" w:rsidR="006A1CE4" w:rsidRPr="00E67E0D" w:rsidRDefault="006A1CE4" w:rsidP="00E7499B">
            <w:pPr>
              <w:pStyle w:val="TAL"/>
              <w:rPr>
                <w:rFonts w:cs="Arial"/>
                <w:lang w:eastAsia="ja-JP"/>
              </w:rPr>
            </w:pPr>
          </w:p>
        </w:tc>
        <w:tc>
          <w:tcPr>
            <w:tcW w:w="1512" w:type="dxa"/>
          </w:tcPr>
          <w:p w14:paraId="578B93B8" w14:textId="77777777" w:rsidR="006A1CE4" w:rsidRPr="00E67E0D" w:rsidRDefault="006A1CE4" w:rsidP="00E7499B">
            <w:pPr>
              <w:pStyle w:val="TAL"/>
              <w:rPr>
                <w:rFonts w:cs="Arial"/>
                <w:lang w:eastAsia="ja-JP"/>
              </w:rPr>
            </w:pPr>
            <w:r w:rsidRPr="00E67E0D">
              <w:rPr>
                <w:rFonts w:cs="Arial"/>
                <w:lang w:eastAsia="ja-JP"/>
              </w:rPr>
              <w:t>9.3.1.2</w:t>
            </w:r>
          </w:p>
        </w:tc>
        <w:tc>
          <w:tcPr>
            <w:tcW w:w="1728" w:type="dxa"/>
          </w:tcPr>
          <w:p w14:paraId="20AEEAD6" w14:textId="77777777" w:rsidR="006A1CE4" w:rsidRPr="00E67E0D" w:rsidRDefault="006A1CE4" w:rsidP="00E7499B">
            <w:pPr>
              <w:pStyle w:val="TAL"/>
              <w:rPr>
                <w:rFonts w:cs="Arial"/>
                <w:lang w:eastAsia="ja-JP"/>
              </w:rPr>
            </w:pPr>
          </w:p>
        </w:tc>
        <w:tc>
          <w:tcPr>
            <w:tcW w:w="1080" w:type="dxa"/>
          </w:tcPr>
          <w:p w14:paraId="7173EA48"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06EFC47F" w14:textId="77777777" w:rsidR="006A1CE4" w:rsidRPr="00E67E0D" w:rsidRDefault="006A1CE4" w:rsidP="00E7499B">
            <w:pPr>
              <w:pStyle w:val="TAL"/>
              <w:jc w:val="center"/>
              <w:rPr>
                <w:rFonts w:cs="Arial"/>
                <w:lang w:eastAsia="ja-JP"/>
              </w:rPr>
            </w:pPr>
            <w:r w:rsidRPr="00E67E0D">
              <w:rPr>
                <w:rFonts w:cs="Arial"/>
                <w:lang w:eastAsia="ja-JP"/>
              </w:rPr>
              <w:t>ignore</w:t>
            </w:r>
          </w:p>
        </w:tc>
      </w:tr>
    </w:tbl>
    <w:p w14:paraId="5BC43E54" w14:textId="77777777" w:rsidR="006A1CE4" w:rsidRPr="00E67E0D" w:rsidRDefault="006A1CE4" w:rsidP="00E7499B"/>
    <w:p w14:paraId="129807E4" w14:textId="77777777" w:rsidR="006A1CE4" w:rsidRPr="00E67E0D" w:rsidRDefault="006A1CE4" w:rsidP="00E7499B">
      <w:pPr>
        <w:pStyle w:val="4"/>
      </w:pPr>
      <w:bookmarkStart w:id="4162" w:name="_Toc534720526"/>
      <w:bookmarkStart w:id="4163" w:name="_Toc525567538"/>
      <w:r w:rsidRPr="00E67E0D">
        <w:t>9.2.11.3</w:t>
      </w:r>
      <w:r w:rsidRPr="00E67E0D">
        <w:tab/>
        <w:t>LOCATION REPORT</w:t>
      </w:r>
      <w:bookmarkEnd w:id="4162"/>
      <w:bookmarkEnd w:id="4163"/>
    </w:p>
    <w:p w14:paraId="6D737477" w14:textId="77777777" w:rsidR="006A1CE4" w:rsidRPr="00E67E0D" w:rsidRDefault="006A1CE4" w:rsidP="00E7499B">
      <w:pPr>
        <w:rPr>
          <w:lang w:eastAsia="zh-CN"/>
        </w:rPr>
      </w:pPr>
      <w:r w:rsidRPr="00E67E0D">
        <w:t>This message is used to provide the UE's location.</w:t>
      </w:r>
    </w:p>
    <w:p w14:paraId="0147F3BE" w14:textId="77777777" w:rsidR="006A1CE4" w:rsidRPr="00E67E0D" w:rsidRDefault="006A1CE4" w:rsidP="00E7499B">
      <w:pPr>
        <w:rPr>
          <w:rFonts w:eastAsia="Batang"/>
        </w:rPr>
      </w:pPr>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56BF5458" w14:textId="77777777" w:rsidTr="00E7499B">
        <w:tc>
          <w:tcPr>
            <w:tcW w:w="2160" w:type="dxa"/>
          </w:tcPr>
          <w:p w14:paraId="405E72E6"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26AC836"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558F78B6"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7C16C7B1"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10F7BF86"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0B7B32A7"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1052E246"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03EDBB03" w14:textId="77777777" w:rsidTr="00E7499B">
        <w:tc>
          <w:tcPr>
            <w:tcW w:w="2160" w:type="dxa"/>
          </w:tcPr>
          <w:p w14:paraId="0513A7A9"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5E13C341"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37366BAE" w14:textId="77777777" w:rsidR="006A1CE4" w:rsidRPr="00E67E0D" w:rsidRDefault="006A1CE4" w:rsidP="00E7499B">
            <w:pPr>
              <w:pStyle w:val="TAL"/>
              <w:rPr>
                <w:rFonts w:cs="Arial"/>
                <w:lang w:eastAsia="ja-JP"/>
              </w:rPr>
            </w:pPr>
          </w:p>
        </w:tc>
        <w:tc>
          <w:tcPr>
            <w:tcW w:w="1512" w:type="dxa"/>
          </w:tcPr>
          <w:p w14:paraId="3DCDCE99" w14:textId="77777777" w:rsidR="006A1CE4" w:rsidRPr="00E67E0D" w:rsidRDefault="006A1CE4" w:rsidP="00E7499B">
            <w:pPr>
              <w:pStyle w:val="TAL"/>
              <w:rPr>
                <w:rFonts w:cs="Arial"/>
                <w:lang w:eastAsia="ja-JP"/>
              </w:rPr>
            </w:pPr>
            <w:r w:rsidRPr="00E67E0D">
              <w:rPr>
                <w:lang w:eastAsia="ja-JP"/>
              </w:rPr>
              <w:t>9.3.1.1</w:t>
            </w:r>
          </w:p>
        </w:tc>
        <w:tc>
          <w:tcPr>
            <w:tcW w:w="1728" w:type="dxa"/>
          </w:tcPr>
          <w:p w14:paraId="1B7B9C00" w14:textId="77777777" w:rsidR="006A1CE4" w:rsidRPr="00E67E0D" w:rsidRDefault="006A1CE4" w:rsidP="00E7499B">
            <w:pPr>
              <w:pStyle w:val="TAL"/>
              <w:rPr>
                <w:rFonts w:cs="Arial"/>
                <w:lang w:eastAsia="ja-JP"/>
              </w:rPr>
            </w:pPr>
          </w:p>
        </w:tc>
        <w:tc>
          <w:tcPr>
            <w:tcW w:w="1080" w:type="dxa"/>
          </w:tcPr>
          <w:p w14:paraId="701C6C5C"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0D7606C0"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3490DA87" w14:textId="77777777" w:rsidTr="00E7499B">
        <w:tc>
          <w:tcPr>
            <w:tcW w:w="2160" w:type="dxa"/>
          </w:tcPr>
          <w:p w14:paraId="522C0B99" w14:textId="77777777" w:rsidR="006A1CE4" w:rsidRPr="00E67E0D" w:rsidRDefault="006A1CE4" w:rsidP="00E7499B">
            <w:pPr>
              <w:pStyle w:val="TAL"/>
              <w:rPr>
                <w:rFonts w:eastAsia="MS Mincho"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Pr>
          <w:p w14:paraId="7EC5DE8B"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07F78544" w14:textId="77777777" w:rsidR="006A1CE4" w:rsidRPr="00E67E0D" w:rsidRDefault="006A1CE4" w:rsidP="00E7499B">
            <w:pPr>
              <w:pStyle w:val="TAL"/>
              <w:rPr>
                <w:rFonts w:cs="Arial"/>
                <w:lang w:eastAsia="ja-JP"/>
              </w:rPr>
            </w:pPr>
          </w:p>
        </w:tc>
        <w:tc>
          <w:tcPr>
            <w:tcW w:w="1512" w:type="dxa"/>
          </w:tcPr>
          <w:p w14:paraId="3DC04477" w14:textId="77777777" w:rsidR="006A1CE4" w:rsidRPr="00E67E0D" w:rsidRDefault="006A1CE4" w:rsidP="00E7499B">
            <w:pPr>
              <w:pStyle w:val="TAL"/>
              <w:rPr>
                <w:rFonts w:cs="Arial"/>
                <w:lang w:eastAsia="ja-JP"/>
              </w:rPr>
            </w:pPr>
            <w:r w:rsidRPr="00E67E0D">
              <w:rPr>
                <w:lang w:eastAsia="ja-JP"/>
              </w:rPr>
              <w:t>9.3.3.1</w:t>
            </w:r>
          </w:p>
        </w:tc>
        <w:tc>
          <w:tcPr>
            <w:tcW w:w="1728" w:type="dxa"/>
          </w:tcPr>
          <w:p w14:paraId="140F5D01" w14:textId="77777777" w:rsidR="006A1CE4" w:rsidRPr="00E67E0D" w:rsidRDefault="006A1CE4" w:rsidP="00E7499B">
            <w:pPr>
              <w:pStyle w:val="TAL"/>
              <w:rPr>
                <w:rFonts w:cs="Arial"/>
                <w:lang w:eastAsia="ja-JP"/>
              </w:rPr>
            </w:pPr>
          </w:p>
        </w:tc>
        <w:tc>
          <w:tcPr>
            <w:tcW w:w="1080" w:type="dxa"/>
          </w:tcPr>
          <w:p w14:paraId="2C6FA5B0"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52341EDD"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28616945" w14:textId="77777777" w:rsidTr="00E7499B">
        <w:tc>
          <w:tcPr>
            <w:tcW w:w="2160" w:type="dxa"/>
          </w:tcPr>
          <w:p w14:paraId="341C4981" w14:textId="77777777" w:rsidR="006A1CE4" w:rsidRPr="00E67E0D" w:rsidRDefault="006A1CE4" w:rsidP="00E7499B">
            <w:pPr>
              <w:pStyle w:val="TAL"/>
              <w:rPr>
                <w:rFonts w:eastAsia="MS Mincho" w:cs="Arial"/>
                <w:lang w:eastAsia="ja-JP"/>
              </w:rPr>
            </w:pPr>
            <w:r w:rsidRPr="00E67E0D">
              <w:rPr>
                <w:rFonts w:eastAsia="Batang" w:cs="Arial"/>
                <w:bCs/>
                <w:lang w:eastAsia="ja-JP"/>
              </w:rPr>
              <w:t>RAN</w:t>
            </w:r>
            <w:r w:rsidRPr="00E67E0D">
              <w:rPr>
                <w:rFonts w:cs="Arial"/>
                <w:bCs/>
                <w:lang w:eastAsia="ja-JP"/>
              </w:rPr>
              <w:t xml:space="preserve"> UE NGAP ID</w:t>
            </w:r>
          </w:p>
        </w:tc>
        <w:tc>
          <w:tcPr>
            <w:tcW w:w="1080" w:type="dxa"/>
          </w:tcPr>
          <w:p w14:paraId="3C3CB93F"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009B887F" w14:textId="77777777" w:rsidR="006A1CE4" w:rsidRPr="00E67E0D" w:rsidRDefault="006A1CE4" w:rsidP="00E7499B">
            <w:pPr>
              <w:pStyle w:val="TAL"/>
              <w:rPr>
                <w:rFonts w:cs="Arial"/>
                <w:lang w:eastAsia="ja-JP"/>
              </w:rPr>
            </w:pPr>
          </w:p>
        </w:tc>
        <w:tc>
          <w:tcPr>
            <w:tcW w:w="1512" w:type="dxa"/>
          </w:tcPr>
          <w:p w14:paraId="69D0251C" w14:textId="77777777" w:rsidR="006A1CE4" w:rsidRPr="00E67E0D" w:rsidRDefault="006A1CE4" w:rsidP="00E7499B">
            <w:pPr>
              <w:pStyle w:val="TAL"/>
              <w:rPr>
                <w:rFonts w:cs="Arial"/>
                <w:lang w:eastAsia="ja-JP"/>
              </w:rPr>
            </w:pPr>
            <w:r w:rsidRPr="00E67E0D">
              <w:rPr>
                <w:lang w:eastAsia="ja-JP"/>
              </w:rPr>
              <w:t>9.3.3.2</w:t>
            </w:r>
          </w:p>
        </w:tc>
        <w:tc>
          <w:tcPr>
            <w:tcW w:w="1728" w:type="dxa"/>
          </w:tcPr>
          <w:p w14:paraId="712C8D1E" w14:textId="77777777" w:rsidR="006A1CE4" w:rsidRPr="00E67E0D" w:rsidRDefault="006A1CE4" w:rsidP="00E7499B">
            <w:pPr>
              <w:pStyle w:val="TAL"/>
              <w:rPr>
                <w:rFonts w:cs="Arial"/>
                <w:lang w:eastAsia="ja-JP"/>
              </w:rPr>
            </w:pPr>
          </w:p>
        </w:tc>
        <w:tc>
          <w:tcPr>
            <w:tcW w:w="1080" w:type="dxa"/>
          </w:tcPr>
          <w:p w14:paraId="552EBD6B"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7D25A615"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48121DCF" w14:textId="77777777" w:rsidTr="00E7499B">
        <w:tc>
          <w:tcPr>
            <w:tcW w:w="2160" w:type="dxa"/>
          </w:tcPr>
          <w:p w14:paraId="3C103670" w14:textId="77777777" w:rsidR="006A1CE4" w:rsidRPr="00E67E0D" w:rsidRDefault="006A1CE4" w:rsidP="00E7499B">
            <w:pPr>
              <w:pStyle w:val="TAL"/>
              <w:rPr>
                <w:rFonts w:eastAsia="MS Mincho" w:cs="Arial"/>
                <w:lang w:eastAsia="ja-JP"/>
              </w:rPr>
            </w:pPr>
            <w:r w:rsidRPr="00E67E0D">
              <w:rPr>
                <w:rFonts w:cs="Arial"/>
                <w:lang w:eastAsia="zh-CN"/>
              </w:rPr>
              <w:t>User Location Information</w:t>
            </w:r>
          </w:p>
        </w:tc>
        <w:tc>
          <w:tcPr>
            <w:tcW w:w="1080" w:type="dxa"/>
          </w:tcPr>
          <w:p w14:paraId="55052D45" w14:textId="77777777" w:rsidR="006A1CE4" w:rsidRPr="00E67E0D" w:rsidRDefault="006A1CE4" w:rsidP="00E7499B">
            <w:pPr>
              <w:pStyle w:val="TAL"/>
              <w:rPr>
                <w:rFonts w:eastAsia="MS Mincho" w:cs="Arial"/>
                <w:lang w:eastAsia="ja-JP"/>
              </w:rPr>
            </w:pPr>
            <w:r w:rsidRPr="00E67E0D">
              <w:rPr>
                <w:rFonts w:cs="Arial"/>
                <w:lang w:eastAsia="zh-CN"/>
              </w:rPr>
              <w:t>M</w:t>
            </w:r>
          </w:p>
        </w:tc>
        <w:tc>
          <w:tcPr>
            <w:tcW w:w="1080" w:type="dxa"/>
          </w:tcPr>
          <w:p w14:paraId="42A68DF4" w14:textId="77777777" w:rsidR="006A1CE4" w:rsidRPr="00E67E0D" w:rsidRDefault="006A1CE4" w:rsidP="00E7499B">
            <w:pPr>
              <w:pStyle w:val="TAL"/>
              <w:rPr>
                <w:rFonts w:cs="Arial"/>
                <w:lang w:eastAsia="ja-JP"/>
              </w:rPr>
            </w:pPr>
          </w:p>
        </w:tc>
        <w:tc>
          <w:tcPr>
            <w:tcW w:w="1512" w:type="dxa"/>
          </w:tcPr>
          <w:p w14:paraId="0AA093F9" w14:textId="77777777" w:rsidR="006A1CE4" w:rsidRPr="00E67E0D" w:rsidRDefault="006A1CE4" w:rsidP="00E7499B">
            <w:pPr>
              <w:pStyle w:val="TAL"/>
              <w:rPr>
                <w:rFonts w:cs="Arial"/>
                <w:lang w:eastAsia="ja-JP"/>
              </w:rPr>
            </w:pPr>
            <w:r w:rsidRPr="00E67E0D">
              <w:rPr>
                <w:rFonts w:cs="Arial"/>
                <w:lang w:eastAsia="ja-JP"/>
              </w:rPr>
              <w:t>9.3.1.16</w:t>
            </w:r>
          </w:p>
        </w:tc>
        <w:tc>
          <w:tcPr>
            <w:tcW w:w="1728" w:type="dxa"/>
          </w:tcPr>
          <w:p w14:paraId="4D597220" w14:textId="77777777" w:rsidR="006A1CE4" w:rsidRPr="00E67E0D" w:rsidRDefault="006A1CE4" w:rsidP="00E7499B">
            <w:pPr>
              <w:pStyle w:val="TAL"/>
              <w:rPr>
                <w:rFonts w:cs="Arial"/>
                <w:lang w:eastAsia="ja-JP"/>
              </w:rPr>
            </w:pPr>
          </w:p>
        </w:tc>
        <w:tc>
          <w:tcPr>
            <w:tcW w:w="1080" w:type="dxa"/>
          </w:tcPr>
          <w:p w14:paraId="7B7C1814"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62B4AB07"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01AFBC22" w14:textId="77777777" w:rsidTr="00E7499B">
        <w:tc>
          <w:tcPr>
            <w:tcW w:w="2160" w:type="dxa"/>
          </w:tcPr>
          <w:p w14:paraId="7A0E681C" w14:textId="77777777" w:rsidR="006A1CE4" w:rsidRPr="00E67E0D" w:rsidRDefault="006A1CE4" w:rsidP="00E7499B">
            <w:pPr>
              <w:pStyle w:val="TAL"/>
              <w:rPr>
                <w:rFonts w:eastAsia="MS Mincho" w:cs="Arial"/>
                <w:lang w:eastAsia="ja-JP"/>
              </w:rPr>
            </w:pPr>
            <w:r w:rsidRPr="00E67E0D">
              <w:rPr>
                <w:lang w:eastAsia="ja-JP"/>
              </w:rPr>
              <w:t>UE Presence in Area of Interest List</w:t>
            </w:r>
          </w:p>
        </w:tc>
        <w:tc>
          <w:tcPr>
            <w:tcW w:w="1080" w:type="dxa"/>
          </w:tcPr>
          <w:p w14:paraId="15BCF92E" w14:textId="77777777" w:rsidR="006A1CE4" w:rsidRPr="00E67E0D" w:rsidRDefault="006A1CE4" w:rsidP="00E7499B">
            <w:pPr>
              <w:pStyle w:val="TAL"/>
              <w:rPr>
                <w:rFonts w:eastAsia="MS Mincho" w:cs="Arial"/>
                <w:lang w:eastAsia="ja-JP"/>
              </w:rPr>
            </w:pPr>
            <w:r w:rsidRPr="00E67E0D">
              <w:rPr>
                <w:lang w:eastAsia="zh-CN"/>
              </w:rPr>
              <w:t>O</w:t>
            </w:r>
          </w:p>
        </w:tc>
        <w:tc>
          <w:tcPr>
            <w:tcW w:w="1080" w:type="dxa"/>
          </w:tcPr>
          <w:p w14:paraId="0DB008B2" w14:textId="77777777" w:rsidR="006A1CE4" w:rsidRPr="00E67E0D" w:rsidRDefault="006A1CE4" w:rsidP="00E7499B">
            <w:pPr>
              <w:pStyle w:val="TAL"/>
              <w:rPr>
                <w:rFonts w:cs="Arial"/>
                <w:lang w:eastAsia="ja-JP"/>
              </w:rPr>
            </w:pPr>
          </w:p>
        </w:tc>
        <w:tc>
          <w:tcPr>
            <w:tcW w:w="1512" w:type="dxa"/>
          </w:tcPr>
          <w:p w14:paraId="354A43DF" w14:textId="77777777" w:rsidR="006A1CE4" w:rsidRPr="00E67E0D" w:rsidRDefault="006A1CE4" w:rsidP="00E7499B">
            <w:pPr>
              <w:pStyle w:val="TAL"/>
              <w:rPr>
                <w:rFonts w:cs="Arial"/>
                <w:lang w:eastAsia="ja-JP"/>
              </w:rPr>
            </w:pPr>
            <w:r w:rsidRPr="00E67E0D">
              <w:rPr>
                <w:rFonts w:cs="Arial"/>
                <w:lang w:eastAsia="ja-JP"/>
              </w:rPr>
              <w:t>9.3.1.</w:t>
            </w:r>
            <w:r w:rsidRPr="00E67E0D">
              <w:rPr>
                <w:rFonts w:cs="Arial"/>
                <w:lang w:eastAsia="zh-CN"/>
              </w:rPr>
              <w:t>67</w:t>
            </w:r>
          </w:p>
        </w:tc>
        <w:tc>
          <w:tcPr>
            <w:tcW w:w="1728" w:type="dxa"/>
          </w:tcPr>
          <w:p w14:paraId="7D1A861E" w14:textId="77777777" w:rsidR="006A1CE4" w:rsidRPr="00E67E0D" w:rsidRDefault="006A1CE4" w:rsidP="00E7499B">
            <w:pPr>
              <w:pStyle w:val="TAL"/>
              <w:rPr>
                <w:rFonts w:cs="Arial"/>
                <w:lang w:eastAsia="ja-JP"/>
              </w:rPr>
            </w:pPr>
          </w:p>
        </w:tc>
        <w:tc>
          <w:tcPr>
            <w:tcW w:w="1080" w:type="dxa"/>
          </w:tcPr>
          <w:p w14:paraId="7D98315E"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52AAE8BF"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5C5C434B" w14:textId="77777777" w:rsidTr="00E7499B">
        <w:tc>
          <w:tcPr>
            <w:tcW w:w="2160" w:type="dxa"/>
          </w:tcPr>
          <w:p w14:paraId="4DD12889" w14:textId="77777777" w:rsidR="006A1CE4" w:rsidRPr="00E67E0D" w:rsidRDefault="006A1CE4" w:rsidP="00E7499B">
            <w:pPr>
              <w:pStyle w:val="TAL"/>
              <w:rPr>
                <w:rFonts w:eastAsia="MS Mincho" w:cs="Arial"/>
                <w:lang w:eastAsia="ja-JP"/>
              </w:rPr>
            </w:pPr>
            <w:r w:rsidRPr="00E67E0D">
              <w:rPr>
                <w:rFonts w:cs="Arial"/>
                <w:lang w:eastAsia="ja-JP"/>
              </w:rPr>
              <w:t>Location Reporting Request Type</w:t>
            </w:r>
          </w:p>
        </w:tc>
        <w:tc>
          <w:tcPr>
            <w:tcW w:w="1080" w:type="dxa"/>
          </w:tcPr>
          <w:p w14:paraId="6C0CF4D9" w14:textId="77777777" w:rsidR="006A1CE4" w:rsidRPr="00E67E0D" w:rsidRDefault="006A1CE4" w:rsidP="00E7499B">
            <w:pPr>
              <w:pStyle w:val="TAL"/>
              <w:rPr>
                <w:rFonts w:eastAsia="MS Mincho" w:cs="Arial"/>
                <w:lang w:eastAsia="ja-JP"/>
              </w:rPr>
            </w:pPr>
            <w:r w:rsidRPr="00E67E0D">
              <w:rPr>
                <w:rFonts w:cs="Arial"/>
                <w:lang w:eastAsia="zh-CN"/>
              </w:rPr>
              <w:t>M</w:t>
            </w:r>
          </w:p>
        </w:tc>
        <w:tc>
          <w:tcPr>
            <w:tcW w:w="1080" w:type="dxa"/>
          </w:tcPr>
          <w:p w14:paraId="481A1AF3" w14:textId="77777777" w:rsidR="006A1CE4" w:rsidRPr="00E67E0D" w:rsidRDefault="006A1CE4" w:rsidP="00E7499B">
            <w:pPr>
              <w:pStyle w:val="TAL"/>
              <w:rPr>
                <w:rFonts w:cs="Arial"/>
                <w:lang w:eastAsia="ja-JP"/>
              </w:rPr>
            </w:pPr>
          </w:p>
        </w:tc>
        <w:tc>
          <w:tcPr>
            <w:tcW w:w="1512" w:type="dxa"/>
          </w:tcPr>
          <w:p w14:paraId="2C88A855" w14:textId="77777777" w:rsidR="006A1CE4" w:rsidRPr="00E67E0D" w:rsidRDefault="006A1CE4" w:rsidP="00E7499B">
            <w:pPr>
              <w:pStyle w:val="TAL"/>
              <w:rPr>
                <w:rFonts w:cs="Arial"/>
                <w:lang w:eastAsia="ja-JP"/>
              </w:rPr>
            </w:pPr>
            <w:bookmarkStart w:id="4164" w:name="OLE_LINK26"/>
            <w:r w:rsidRPr="00E67E0D">
              <w:rPr>
                <w:rFonts w:cs="Arial"/>
                <w:lang w:eastAsia="ja-JP"/>
              </w:rPr>
              <w:t>9.3.1.</w:t>
            </w:r>
            <w:bookmarkEnd w:id="4164"/>
            <w:r w:rsidRPr="00E67E0D">
              <w:rPr>
                <w:rFonts w:cs="Arial"/>
                <w:lang w:eastAsia="zh-CN"/>
              </w:rPr>
              <w:t>65</w:t>
            </w:r>
          </w:p>
        </w:tc>
        <w:tc>
          <w:tcPr>
            <w:tcW w:w="1728" w:type="dxa"/>
          </w:tcPr>
          <w:p w14:paraId="11AE865F" w14:textId="77777777" w:rsidR="006A1CE4" w:rsidRPr="00E67E0D" w:rsidRDefault="006A1CE4" w:rsidP="00E7499B">
            <w:pPr>
              <w:pStyle w:val="TAL"/>
              <w:rPr>
                <w:rFonts w:cs="Arial"/>
                <w:lang w:eastAsia="ja-JP"/>
              </w:rPr>
            </w:pPr>
            <w:r w:rsidRPr="00E67E0D">
              <w:rPr>
                <w:rFonts w:eastAsia="MS Mincho" w:cs="Arial"/>
                <w:lang w:eastAsia="ja-JP"/>
              </w:rPr>
              <w:t>Contains the Location Reporting Request Type to which the Location Report refers.</w:t>
            </w:r>
          </w:p>
        </w:tc>
        <w:tc>
          <w:tcPr>
            <w:tcW w:w="1080" w:type="dxa"/>
          </w:tcPr>
          <w:p w14:paraId="6F65948B"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270094E1" w14:textId="77777777" w:rsidR="006A1CE4" w:rsidRPr="00E67E0D" w:rsidRDefault="006A1CE4" w:rsidP="00E7499B">
            <w:pPr>
              <w:pStyle w:val="TAL"/>
              <w:jc w:val="center"/>
              <w:rPr>
                <w:rFonts w:cs="Arial"/>
                <w:lang w:eastAsia="ja-JP"/>
              </w:rPr>
            </w:pPr>
            <w:r w:rsidRPr="00E67E0D">
              <w:rPr>
                <w:rFonts w:cs="Arial"/>
                <w:lang w:eastAsia="ja-JP"/>
              </w:rPr>
              <w:t>ignore</w:t>
            </w:r>
          </w:p>
        </w:tc>
      </w:tr>
    </w:tbl>
    <w:p w14:paraId="5A8E7FFE" w14:textId="77777777" w:rsidR="006A1CE4" w:rsidRPr="00E67E0D" w:rsidRDefault="006A1CE4" w:rsidP="00E7499B"/>
    <w:p w14:paraId="27D114C2" w14:textId="77777777" w:rsidR="006A1CE4" w:rsidRPr="00E67E0D" w:rsidRDefault="006A1CE4" w:rsidP="00E7499B">
      <w:pPr>
        <w:pStyle w:val="3"/>
      </w:pPr>
      <w:bookmarkStart w:id="4165" w:name="_Toc534720527"/>
      <w:bookmarkStart w:id="4166" w:name="_Toc525567539"/>
      <w:r w:rsidRPr="00E67E0D">
        <w:t>9.2.12</w:t>
      </w:r>
      <w:r w:rsidRPr="00E67E0D">
        <w:tab/>
        <w:t>UE TNLA Binding Messages</w:t>
      </w:r>
      <w:bookmarkEnd w:id="4165"/>
      <w:bookmarkEnd w:id="4166"/>
    </w:p>
    <w:p w14:paraId="1B161605" w14:textId="77777777" w:rsidR="006A1CE4" w:rsidRPr="00E67E0D" w:rsidRDefault="006A1CE4" w:rsidP="00E7499B">
      <w:pPr>
        <w:pStyle w:val="4"/>
      </w:pPr>
      <w:bookmarkStart w:id="4167" w:name="_Toc534720528"/>
      <w:bookmarkStart w:id="4168" w:name="_Toc525567540"/>
      <w:r w:rsidRPr="00E67E0D">
        <w:t>9.2.12.1</w:t>
      </w:r>
      <w:r w:rsidRPr="00E67E0D">
        <w:tab/>
        <w:t>UE TNLA BINDING RELEASE REQUEST</w:t>
      </w:r>
      <w:bookmarkEnd w:id="4167"/>
      <w:bookmarkEnd w:id="4168"/>
    </w:p>
    <w:p w14:paraId="3957727E" w14:textId="77777777" w:rsidR="006A1CE4" w:rsidRPr="00E67E0D" w:rsidRDefault="006A1CE4" w:rsidP="00E7499B">
      <w:r w:rsidRPr="00E67E0D">
        <w:t>This message is sent by the AMF to request the NG-RAN node to release the TNLA binding for the respective UE.</w:t>
      </w:r>
    </w:p>
    <w:p w14:paraId="6AD019D9" w14:textId="77777777" w:rsidR="006A1CE4" w:rsidRPr="00E67E0D" w:rsidRDefault="006A1CE4" w:rsidP="00E7499B">
      <w:pPr>
        <w:keepNext/>
        <w:rPr>
          <w:rFonts w:eastAsia="Batang"/>
        </w:rPr>
      </w:pPr>
      <w:r w:rsidRPr="00E67E0D">
        <w:t xml:space="preserve">Direction: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5B5FB60E" w14:textId="77777777" w:rsidTr="00E7499B">
        <w:tc>
          <w:tcPr>
            <w:tcW w:w="2160" w:type="dxa"/>
          </w:tcPr>
          <w:p w14:paraId="4C7C7E03"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5EFB0D62"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603D4FB4"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2B2783D5"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25F95B3F"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6A2E43B2"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0BE7EC44"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132BB49B" w14:textId="77777777" w:rsidTr="00E7499B">
        <w:tc>
          <w:tcPr>
            <w:tcW w:w="2160" w:type="dxa"/>
          </w:tcPr>
          <w:p w14:paraId="01D830A0"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5DCE0F10"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4524C7B5" w14:textId="77777777" w:rsidR="006A1CE4" w:rsidRPr="00E67E0D" w:rsidRDefault="006A1CE4" w:rsidP="00E7499B">
            <w:pPr>
              <w:pStyle w:val="TAL"/>
              <w:rPr>
                <w:rFonts w:cs="Arial"/>
                <w:lang w:eastAsia="ja-JP"/>
              </w:rPr>
            </w:pPr>
          </w:p>
        </w:tc>
        <w:tc>
          <w:tcPr>
            <w:tcW w:w="1512" w:type="dxa"/>
          </w:tcPr>
          <w:p w14:paraId="2F0E5501" w14:textId="77777777" w:rsidR="006A1CE4" w:rsidRPr="00E67E0D" w:rsidRDefault="006A1CE4" w:rsidP="00E7499B">
            <w:pPr>
              <w:pStyle w:val="TAL"/>
              <w:rPr>
                <w:rFonts w:cs="Arial"/>
                <w:lang w:eastAsia="ja-JP"/>
              </w:rPr>
            </w:pPr>
            <w:r w:rsidRPr="00E67E0D">
              <w:rPr>
                <w:lang w:eastAsia="ja-JP"/>
              </w:rPr>
              <w:t>9.3.1.1</w:t>
            </w:r>
          </w:p>
        </w:tc>
        <w:tc>
          <w:tcPr>
            <w:tcW w:w="1728" w:type="dxa"/>
          </w:tcPr>
          <w:p w14:paraId="53DFD091" w14:textId="77777777" w:rsidR="006A1CE4" w:rsidRPr="00E67E0D" w:rsidRDefault="006A1CE4" w:rsidP="00E7499B">
            <w:pPr>
              <w:pStyle w:val="TAL"/>
              <w:rPr>
                <w:rFonts w:cs="Arial"/>
                <w:lang w:eastAsia="ja-JP"/>
              </w:rPr>
            </w:pPr>
          </w:p>
        </w:tc>
        <w:tc>
          <w:tcPr>
            <w:tcW w:w="1080" w:type="dxa"/>
          </w:tcPr>
          <w:p w14:paraId="4C513646"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629BEEF9"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0B1697D8" w14:textId="77777777" w:rsidTr="00E7499B">
        <w:tc>
          <w:tcPr>
            <w:tcW w:w="2160" w:type="dxa"/>
          </w:tcPr>
          <w:p w14:paraId="0EBC523D" w14:textId="77777777" w:rsidR="006A1CE4" w:rsidRPr="00E67E0D" w:rsidRDefault="006A1CE4" w:rsidP="00E7499B">
            <w:pPr>
              <w:pStyle w:val="TAL"/>
              <w:rPr>
                <w:rFonts w:eastAsia="MS Mincho"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Pr>
          <w:p w14:paraId="69AB9CEA"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77AFA408" w14:textId="77777777" w:rsidR="006A1CE4" w:rsidRPr="00E67E0D" w:rsidRDefault="006A1CE4" w:rsidP="00E7499B">
            <w:pPr>
              <w:pStyle w:val="TAL"/>
              <w:rPr>
                <w:rFonts w:cs="Arial"/>
                <w:lang w:eastAsia="ja-JP"/>
              </w:rPr>
            </w:pPr>
          </w:p>
        </w:tc>
        <w:tc>
          <w:tcPr>
            <w:tcW w:w="1512" w:type="dxa"/>
          </w:tcPr>
          <w:p w14:paraId="2834BDBF" w14:textId="77777777" w:rsidR="006A1CE4" w:rsidRPr="00E67E0D" w:rsidRDefault="006A1CE4" w:rsidP="00E7499B">
            <w:pPr>
              <w:pStyle w:val="TAL"/>
              <w:rPr>
                <w:rFonts w:cs="Arial"/>
                <w:lang w:eastAsia="ja-JP"/>
              </w:rPr>
            </w:pPr>
            <w:r w:rsidRPr="00E67E0D">
              <w:rPr>
                <w:lang w:eastAsia="ja-JP"/>
              </w:rPr>
              <w:t>9.3.3.1</w:t>
            </w:r>
          </w:p>
        </w:tc>
        <w:tc>
          <w:tcPr>
            <w:tcW w:w="1728" w:type="dxa"/>
          </w:tcPr>
          <w:p w14:paraId="0A5FFF2A" w14:textId="77777777" w:rsidR="006A1CE4" w:rsidRPr="00E67E0D" w:rsidRDefault="006A1CE4" w:rsidP="00E7499B">
            <w:pPr>
              <w:pStyle w:val="TAL"/>
              <w:rPr>
                <w:rFonts w:cs="Arial"/>
                <w:lang w:eastAsia="ja-JP"/>
              </w:rPr>
            </w:pPr>
          </w:p>
        </w:tc>
        <w:tc>
          <w:tcPr>
            <w:tcW w:w="1080" w:type="dxa"/>
          </w:tcPr>
          <w:p w14:paraId="1FCC9945"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0720A996"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53D95110" w14:textId="77777777" w:rsidTr="00E7499B">
        <w:tc>
          <w:tcPr>
            <w:tcW w:w="2160" w:type="dxa"/>
          </w:tcPr>
          <w:p w14:paraId="7CCBDD5B" w14:textId="77777777" w:rsidR="006A1CE4" w:rsidRPr="00E67E0D" w:rsidRDefault="006A1CE4" w:rsidP="00E7499B">
            <w:pPr>
              <w:pStyle w:val="TAL"/>
              <w:rPr>
                <w:rFonts w:eastAsia="MS Mincho" w:cs="Arial"/>
                <w:lang w:eastAsia="ja-JP"/>
              </w:rPr>
            </w:pPr>
            <w:r w:rsidRPr="00E67E0D">
              <w:rPr>
                <w:rFonts w:eastAsia="Batang" w:cs="Arial"/>
                <w:bCs/>
                <w:lang w:eastAsia="ja-JP"/>
              </w:rPr>
              <w:t>RAN</w:t>
            </w:r>
            <w:r w:rsidRPr="00E67E0D">
              <w:rPr>
                <w:rFonts w:cs="Arial"/>
                <w:bCs/>
                <w:lang w:eastAsia="ja-JP"/>
              </w:rPr>
              <w:t xml:space="preserve"> UE NGAP ID</w:t>
            </w:r>
          </w:p>
        </w:tc>
        <w:tc>
          <w:tcPr>
            <w:tcW w:w="1080" w:type="dxa"/>
          </w:tcPr>
          <w:p w14:paraId="33F7EC7D"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493837C6" w14:textId="77777777" w:rsidR="006A1CE4" w:rsidRPr="00E67E0D" w:rsidRDefault="006A1CE4" w:rsidP="00E7499B">
            <w:pPr>
              <w:pStyle w:val="TAL"/>
              <w:rPr>
                <w:rFonts w:cs="Arial"/>
                <w:lang w:eastAsia="ja-JP"/>
              </w:rPr>
            </w:pPr>
          </w:p>
        </w:tc>
        <w:tc>
          <w:tcPr>
            <w:tcW w:w="1512" w:type="dxa"/>
          </w:tcPr>
          <w:p w14:paraId="0CC081E5" w14:textId="77777777" w:rsidR="006A1CE4" w:rsidRPr="00E67E0D" w:rsidRDefault="006A1CE4" w:rsidP="00E7499B">
            <w:pPr>
              <w:pStyle w:val="TAL"/>
              <w:rPr>
                <w:rFonts w:cs="Arial"/>
                <w:lang w:eastAsia="ja-JP"/>
              </w:rPr>
            </w:pPr>
            <w:r w:rsidRPr="00E67E0D">
              <w:rPr>
                <w:lang w:eastAsia="ja-JP"/>
              </w:rPr>
              <w:t>9.3.3.2</w:t>
            </w:r>
          </w:p>
        </w:tc>
        <w:tc>
          <w:tcPr>
            <w:tcW w:w="1728" w:type="dxa"/>
          </w:tcPr>
          <w:p w14:paraId="5043F54C" w14:textId="77777777" w:rsidR="006A1CE4" w:rsidRPr="00E67E0D" w:rsidRDefault="006A1CE4" w:rsidP="00E7499B">
            <w:pPr>
              <w:pStyle w:val="TAL"/>
              <w:rPr>
                <w:rFonts w:cs="Arial"/>
                <w:lang w:eastAsia="ja-JP"/>
              </w:rPr>
            </w:pPr>
          </w:p>
        </w:tc>
        <w:tc>
          <w:tcPr>
            <w:tcW w:w="1080" w:type="dxa"/>
          </w:tcPr>
          <w:p w14:paraId="5A264CE9"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0A615A7E" w14:textId="77777777" w:rsidR="006A1CE4" w:rsidRPr="00E67E0D" w:rsidRDefault="006A1CE4" w:rsidP="00E7499B">
            <w:pPr>
              <w:pStyle w:val="TAL"/>
              <w:jc w:val="center"/>
              <w:rPr>
                <w:rFonts w:cs="Arial"/>
                <w:lang w:eastAsia="ja-JP"/>
              </w:rPr>
            </w:pPr>
            <w:r w:rsidRPr="00E67E0D">
              <w:rPr>
                <w:rFonts w:cs="Arial"/>
                <w:lang w:eastAsia="ja-JP"/>
              </w:rPr>
              <w:t>reject</w:t>
            </w:r>
          </w:p>
        </w:tc>
      </w:tr>
    </w:tbl>
    <w:p w14:paraId="5307C2FB" w14:textId="77777777" w:rsidR="006A1CE4" w:rsidRPr="00E67E0D" w:rsidRDefault="006A1CE4" w:rsidP="00E7499B"/>
    <w:p w14:paraId="6BCFEDCC" w14:textId="77777777" w:rsidR="006A1CE4" w:rsidRPr="00E67E0D" w:rsidRDefault="006A1CE4" w:rsidP="00E7499B">
      <w:pPr>
        <w:pStyle w:val="3"/>
      </w:pPr>
      <w:bookmarkStart w:id="4169" w:name="_Toc534720529"/>
      <w:bookmarkStart w:id="4170" w:name="_Toc525567541"/>
      <w:r w:rsidRPr="00E67E0D">
        <w:t>9.2.13</w:t>
      </w:r>
      <w:r w:rsidRPr="00E67E0D">
        <w:tab/>
        <w:t>UE Radio Capability Management Messages</w:t>
      </w:r>
      <w:bookmarkEnd w:id="4169"/>
      <w:bookmarkEnd w:id="4170"/>
    </w:p>
    <w:p w14:paraId="22E2AA6A" w14:textId="77777777" w:rsidR="006A1CE4" w:rsidRPr="00E67E0D" w:rsidRDefault="006A1CE4" w:rsidP="00E7499B">
      <w:pPr>
        <w:pStyle w:val="4"/>
      </w:pPr>
      <w:bookmarkStart w:id="4171" w:name="_Toc534720530"/>
      <w:bookmarkStart w:id="4172" w:name="_Toc525567542"/>
      <w:r w:rsidRPr="00E67E0D">
        <w:t>9.2.13.1</w:t>
      </w:r>
      <w:r w:rsidRPr="00E67E0D">
        <w:tab/>
        <w:t>UE RADIO CAPABILITY INFO INDICATION</w:t>
      </w:r>
      <w:bookmarkEnd w:id="4171"/>
      <w:bookmarkEnd w:id="4172"/>
    </w:p>
    <w:p w14:paraId="6CB06F5C" w14:textId="77777777" w:rsidR="006A1CE4" w:rsidRPr="00E67E0D" w:rsidRDefault="006A1CE4" w:rsidP="00E7499B">
      <w:pPr>
        <w:rPr>
          <w:rFonts w:eastAsia="Batang"/>
        </w:rPr>
      </w:pPr>
      <w:r w:rsidRPr="00E67E0D">
        <w:t>This message is sent by the NG-RAN node to provide UE radio capability related information to the AMF.</w:t>
      </w:r>
    </w:p>
    <w:p w14:paraId="47AD07DE" w14:textId="77777777" w:rsidR="006A1CE4" w:rsidRPr="00E67E0D" w:rsidRDefault="006A1CE4" w:rsidP="00E7499B">
      <w:pPr>
        <w:rPr>
          <w:rFonts w:eastAsia="Batang"/>
        </w:rPr>
      </w:pPr>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1F4B78E6" w14:textId="77777777" w:rsidTr="00E7499B">
        <w:tc>
          <w:tcPr>
            <w:tcW w:w="2160" w:type="dxa"/>
          </w:tcPr>
          <w:p w14:paraId="5413BBC5"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14175288"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5DC5D657"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09BCA485"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25003EC9"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15756EE7"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552C4B24"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2A2618C4" w14:textId="77777777" w:rsidTr="00E7499B">
        <w:tc>
          <w:tcPr>
            <w:tcW w:w="2160" w:type="dxa"/>
          </w:tcPr>
          <w:p w14:paraId="2D69DAB6"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50F832B6"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5CBE4B9A" w14:textId="77777777" w:rsidR="006A1CE4" w:rsidRPr="00E67E0D" w:rsidRDefault="006A1CE4" w:rsidP="00E7499B">
            <w:pPr>
              <w:pStyle w:val="TAL"/>
              <w:rPr>
                <w:rFonts w:cs="Arial"/>
                <w:lang w:eastAsia="ja-JP"/>
              </w:rPr>
            </w:pPr>
          </w:p>
        </w:tc>
        <w:tc>
          <w:tcPr>
            <w:tcW w:w="1512" w:type="dxa"/>
          </w:tcPr>
          <w:p w14:paraId="0B674AD6" w14:textId="77777777" w:rsidR="006A1CE4" w:rsidRPr="00E67E0D" w:rsidRDefault="006A1CE4" w:rsidP="00E7499B">
            <w:pPr>
              <w:pStyle w:val="TAL"/>
              <w:rPr>
                <w:rFonts w:cs="Arial"/>
                <w:lang w:eastAsia="ja-JP"/>
              </w:rPr>
            </w:pPr>
            <w:r w:rsidRPr="00E67E0D">
              <w:rPr>
                <w:lang w:eastAsia="ja-JP"/>
              </w:rPr>
              <w:t>9.3.1.1</w:t>
            </w:r>
          </w:p>
        </w:tc>
        <w:tc>
          <w:tcPr>
            <w:tcW w:w="1728" w:type="dxa"/>
          </w:tcPr>
          <w:p w14:paraId="14AE98D6" w14:textId="77777777" w:rsidR="006A1CE4" w:rsidRPr="00E67E0D" w:rsidRDefault="006A1CE4" w:rsidP="00E7499B">
            <w:pPr>
              <w:pStyle w:val="TAL"/>
              <w:rPr>
                <w:rFonts w:cs="Arial"/>
                <w:lang w:eastAsia="ja-JP"/>
              </w:rPr>
            </w:pPr>
          </w:p>
        </w:tc>
        <w:tc>
          <w:tcPr>
            <w:tcW w:w="1080" w:type="dxa"/>
          </w:tcPr>
          <w:p w14:paraId="0929F9DA"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2A62C4D6"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77776944" w14:textId="77777777" w:rsidTr="00E7499B">
        <w:tc>
          <w:tcPr>
            <w:tcW w:w="2160" w:type="dxa"/>
          </w:tcPr>
          <w:p w14:paraId="1290D493" w14:textId="77777777" w:rsidR="006A1CE4" w:rsidRPr="00E67E0D" w:rsidRDefault="006A1CE4" w:rsidP="00E7499B">
            <w:pPr>
              <w:pStyle w:val="TAL"/>
              <w:rPr>
                <w:rFonts w:eastAsia="MS Mincho"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Pr>
          <w:p w14:paraId="5937B5D0"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4946BF0F" w14:textId="77777777" w:rsidR="006A1CE4" w:rsidRPr="00E67E0D" w:rsidRDefault="006A1CE4" w:rsidP="00E7499B">
            <w:pPr>
              <w:pStyle w:val="TAL"/>
              <w:rPr>
                <w:rFonts w:cs="Arial"/>
                <w:lang w:eastAsia="ja-JP"/>
              </w:rPr>
            </w:pPr>
          </w:p>
        </w:tc>
        <w:tc>
          <w:tcPr>
            <w:tcW w:w="1512" w:type="dxa"/>
          </w:tcPr>
          <w:p w14:paraId="3A1C7BC4" w14:textId="77777777" w:rsidR="006A1CE4" w:rsidRPr="00E67E0D" w:rsidRDefault="006A1CE4" w:rsidP="00E7499B">
            <w:pPr>
              <w:pStyle w:val="TAL"/>
              <w:rPr>
                <w:rFonts w:cs="Arial"/>
                <w:lang w:eastAsia="ja-JP"/>
              </w:rPr>
            </w:pPr>
            <w:r w:rsidRPr="00E67E0D">
              <w:rPr>
                <w:lang w:eastAsia="ja-JP"/>
              </w:rPr>
              <w:t>9.3.3.1</w:t>
            </w:r>
          </w:p>
        </w:tc>
        <w:tc>
          <w:tcPr>
            <w:tcW w:w="1728" w:type="dxa"/>
          </w:tcPr>
          <w:p w14:paraId="71C4D575" w14:textId="77777777" w:rsidR="006A1CE4" w:rsidRPr="00E67E0D" w:rsidRDefault="006A1CE4" w:rsidP="00E7499B">
            <w:pPr>
              <w:pStyle w:val="TAL"/>
              <w:rPr>
                <w:rFonts w:cs="Arial"/>
                <w:lang w:eastAsia="ja-JP"/>
              </w:rPr>
            </w:pPr>
          </w:p>
        </w:tc>
        <w:tc>
          <w:tcPr>
            <w:tcW w:w="1080" w:type="dxa"/>
          </w:tcPr>
          <w:p w14:paraId="273DDFBE" w14:textId="77777777" w:rsidR="006A1CE4" w:rsidRPr="00E67E0D" w:rsidRDefault="006A1CE4" w:rsidP="00E7499B">
            <w:pPr>
              <w:pStyle w:val="TAL"/>
              <w:jc w:val="center"/>
              <w:rPr>
                <w:rFonts w:eastAsia="MS Mincho" w:cs="Arial"/>
                <w:lang w:eastAsia="ja-JP"/>
              </w:rPr>
            </w:pPr>
            <w:r w:rsidRPr="00E67E0D">
              <w:rPr>
                <w:rFonts w:eastAsia="MS Mincho" w:cs="Arial"/>
                <w:lang w:eastAsia="ja-JP"/>
              </w:rPr>
              <w:t>YES</w:t>
            </w:r>
          </w:p>
        </w:tc>
        <w:tc>
          <w:tcPr>
            <w:tcW w:w="1080" w:type="dxa"/>
          </w:tcPr>
          <w:p w14:paraId="0BBD47C8"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48E888BC" w14:textId="77777777" w:rsidTr="00E7499B">
        <w:tc>
          <w:tcPr>
            <w:tcW w:w="2160" w:type="dxa"/>
          </w:tcPr>
          <w:p w14:paraId="3B0E5CF3" w14:textId="77777777" w:rsidR="006A1CE4" w:rsidRPr="00E67E0D" w:rsidRDefault="006A1CE4" w:rsidP="00E7499B">
            <w:pPr>
              <w:pStyle w:val="TAL"/>
              <w:rPr>
                <w:rFonts w:eastAsia="MS Mincho" w:cs="Arial"/>
                <w:lang w:eastAsia="ja-JP"/>
              </w:rPr>
            </w:pPr>
            <w:r w:rsidRPr="00E67E0D">
              <w:rPr>
                <w:rFonts w:eastAsia="Batang" w:cs="Arial"/>
                <w:bCs/>
                <w:lang w:eastAsia="ja-JP"/>
              </w:rPr>
              <w:t>RAN</w:t>
            </w:r>
            <w:r w:rsidRPr="00E67E0D">
              <w:rPr>
                <w:rFonts w:cs="Arial"/>
                <w:bCs/>
                <w:lang w:eastAsia="ja-JP"/>
              </w:rPr>
              <w:t xml:space="preserve"> UE NGAP ID</w:t>
            </w:r>
          </w:p>
        </w:tc>
        <w:tc>
          <w:tcPr>
            <w:tcW w:w="1080" w:type="dxa"/>
          </w:tcPr>
          <w:p w14:paraId="3110AADF" w14:textId="77777777" w:rsidR="006A1CE4" w:rsidRPr="00E67E0D" w:rsidRDefault="006A1CE4" w:rsidP="00E7499B">
            <w:pPr>
              <w:pStyle w:val="TAL"/>
              <w:rPr>
                <w:rFonts w:eastAsia="MS Mincho" w:cs="Arial"/>
                <w:lang w:eastAsia="ja-JP"/>
              </w:rPr>
            </w:pPr>
            <w:r w:rsidRPr="00E67E0D">
              <w:rPr>
                <w:rFonts w:cs="Arial"/>
                <w:lang w:eastAsia="ja-JP"/>
              </w:rPr>
              <w:t>M</w:t>
            </w:r>
          </w:p>
        </w:tc>
        <w:tc>
          <w:tcPr>
            <w:tcW w:w="1080" w:type="dxa"/>
          </w:tcPr>
          <w:p w14:paraId="6778099F" w14:textId="77777777" w:rsidR="006A1CE4" w:rsidRPr="00E67E0D" w:rsidRDefault="006A1CE4" w:rsidP="00E7499B">
            <w:pPr>
              <w:pStyle w:val="TAL"/>
              <w:rPr>
                <w:rFonts w:cs="Arial"/>
                <w:lang w:eastAsia="ja-JP"/>
              </w:rPr>
            </w:pPr>
          </w:p>
        </w:tc>
        <w:tc>
          <w:tcPr>
            <w:tcW w:w="1512" w:type="dxa"/>
          </w:tcPr>
          <w:p w14:paraId="03160616" w14:textId="77777777" w:rsidR="006A1CE4" w:rsidRPr="00E67E0D" w:rsidRDefault="006A1CE4" w:rsidP="00E7499B">
            <w:pPr>
              <w:pStyle w:val="TAL"/>
              <w:rPr>
                <w:rFonts w:cs="Arial"/>
                <w:lang w:eastAsia="ja-JP"/>
              </w:rPr>
            </w:pPr>
            <w:r w:rsidRPr="00E67E0D">
              <w:rPr>
                <w:lang w:eastAsia="ja-JP"/>
              </w:rPr>
              <w:t>9.3.3.2</w:t>
            </w:r>
          </w:p>
        </w:tc>
        <w:tc>
          <w:tcPr>
            <w:tcW w:w="1728" w:type="dxa"/>
          </w:tcPr>
          <w:p w14:paraId="7EF42DFD" w14:textId="77777777" w:rsidR="006A1CE4" w:rsidRPr="00E67E0D" w:rsidRDefault="006A1CE4" w:rsidP="00E7499B">
            <w:pPr>
              <w:pStyle w:val="TAL"/>
              <w:rPr>
                <w:rFonts w:cs="Arial"/>
                <w:lang w:eastAsia="ja-JP"/>
              </w:rPr>
            </w:pPr>
          </w:p>
        </w:tc>
        <w:tc>
          <w:tcPr>
            <w:tcW w:w="1080" w:type="dxa"/>
          </w:tcPr>
          <w:p w14:paraId="7895455C" w14:textId="77777777" w:rsidR="006A1CE4" w:rsidRPr="00E67E0D" w:rsidRDefault="006A1CE4" w:rsidP="00E7499B">
            <w:pPr>
              <w:pStyle w:val="TAL"/>
              <w:jc w:val="center"/>
              <w:rPr>
                <w:rFonts w:eastAsia="MS Mincho" w:cs="Arial"/>
                <w:lang w:eastAsia="ja-JP"/>
              </w:rPr>
            </w:pPr>
            <w:r w:rsidRPr="00E67E0D">
              <w:rPr>
                <w:rFonts w:cs="Arial"/>
                <w:lang w:eastAsia="ja-JP"/>
              </w:rPr>
              <w:t>YES</w:t>
            </w:r>
          </w:p>
        </w:tc>
        <w:tc>
          <w:tcPr>
            <w:tcW w:w="1080" w:type="dxa"/>
          </w:tcPr>
          <w:p w14:paraId="1192D455"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224CB673" w14:textId="77777777" w:rsidTr="00E7499B">
        <w:tc>
          <w:tcPr>
            <w:tcW w:w="2160" w:type="dxa"/>
          </w:tcPr>
          <w:p w14:paraId="1BD2758E" w14:textId="77777777" w:rsidR="006A1CE4" w:rsidRPr="00E67E0D" w:rsidRDefault="006A1CE4" w:rsidP="00E7499B">
            <w:pPr>
              <w:pStyle w:val="TAL"/>
              <w:rPr>
                <w:rFonts w:eastAsia="Batang" w:cs="Arial"/>
                <w:bCs/>
                <w:lang w:eastAsia="ja-JP"/>
              </w:rPr>
            </w:pPr>
            <w:r w:rsidRPr="00E67E0D">
              <w:rPr>
                <w:rFonts w:cs="Arial"/>
                <w:lang w:eastAsia="ja-JP"/>
              </w:rPr>
              <w:t>UE Radio Capability</w:t>
            </w:r>
          </w:p>
        </w:tc>
        <w:tc>
          <w:tcPr>
            <w:tcW w:w="1080" w:type="dxa"/>
          </w:tcPr>
          <w:p w14:paraId="73F49995" w14:textId="77777777" w:rsidR="006A1CE4" w:rsidRPr="00E67E0D" w:rsidRDefault="006A1CE4" w:rsidP="00E7499B">
            <w:pPr>
              <w:pStyle w:val="TAL"/>
              <w:rPr>
                <w:rFonts w:cs="Arial"/>
                <w:lang w:eastAsia="ja-JP"/>
              </w:rPr>
            </w:pPr>
            <w:r w:rsidRPr="00E67E0D">
              <w:rPr>
                <w:rFonts w:eastAsia="Batang" w:cs="Arial"/>
                <w:lang w:eastAsia="ja-JP"/>
              </w:rPr>
              <w:t>M</w:t>
            </w:r>
          </w:p>
        </w:tc>
        <w:tc>
          <w:tcPr>
            <w:tcW w:w="1080" w:type="dxa"/>
          </w:tcPr>
          <w:p w14:paraId="09B4D089" w14:textId="77777777" w:rsidR="006A1CE4" w:rsidRPr="00E67E0D" w:rsidRDefault="006A1CE4" w:rsidP="00E7499B">
            <w:pPr>
              <w:pStyle w:val="TAL"/>
              <w:rPr>
                <w:rFonts w:cs="Arial"/>
                <w:lang w:eastAsia="ja-JP"/>
              </w:rPr>
            </w:pPr>
          </w:p>
        </w:tc>
        <w:tc>
          <w:tcPr>
            <w:tcW w:w="1512" w:type="dxa"/>
          </w:tcPr>
          <w:p w14:paraId="78B0BE5B" w14:textId="77777777" w:rsidR="006A1CE4" w:rsidRPr="00E67E0D" w:rsidRDefault="006A1CE4" w:rsidP="00E7499B">
            <w:pPr>
              <w:pStyle w:val="TAL"/>
              <w:rPr>
                <w:lang w:eastAsia="ja-JP"/>
              </w:rPr>
            </w:pPr>
            <w:r w:rsidRPr="00E67E0D">
              <w:rPr>
                <w:rFonts w:cs="Arial"/>
                <w:lang w:eastAsia="ja-JP"/>
              </w:rPr>
              <w:t>9.3.1.74</w:t>
            </w:r>
          </w:p>
        </w:tc>
        <w:tc>
          <w:tcPr>
            <w:tcW w:w="1728" w:type="dxa"/>
          </w:tcPr>
          <w:p w14:paraId="2F8397CE" w14:textId="77777777" w:rsidR="006A1CE4" w:rsidRPr="00E67E0D" w:rsidRDefault="006A1CE4" w:rsidP="00E7499B">
            <w:pPr>
              <w:pStyle w:val="TAL"/>
              <w:rPr>
                <w:rFonts w:cs="Arial"/>
                <w:lang w:eastAsia="ja-JP"/>
              </w:rPr>
            </w:pPr>
          </w:p>
        </w:tc>
        <w:tc>
          <w:tcPr>
            <w:tcW w:w="1080" w:type="dxa"/>
          </w:tcPr>
          <w:p w14:paraId="66637F4B"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121748B3" w14:textId="77777777" w:rsidR="006A1CE4" w:rsidRPr="00E67E0D" w:rsidRDefault="006A1CE4" w:rsidP="00E7499B">
            <w:pPr>
              <w:pStyle w:val="TAL"/>
              <w:jc w:val="center"/>
              <w:rPr>
                <w:rFonts w:cs="Arial"/>
                <w:lang w:eastAsia="ja-JP"/>
              </w:rPr>
            </w:pPr>
            <w:r w:rsidRPr="00E67E0D">
              <w:rPr>
                <w:rFonts w:cs="Arial"/>
                <w:lang w:eastAsia="ja-JP"/>
              </w:rPr>
              <w:t>ignore</w:t>
            </w:r>
          </w:p>
        </w:tc>
      </w:tr>
      <w:tr w:rsidR="006A1CE4" w:rsidRPr="00E67E0D" w14:paraId="5C37C507" w14:textId="77777777" w:rsidTr="00E7499B">
        <w:tc>
          <w:tcPr>
            <w:tcW w:w="2160" w:type="dxa"/>
          </w:tcPr>
          <w:p w14:paraId="74000ED3" w14:textId="77777777" w:rsidR="006A1CE4" w:rsidRPr="00E67E0D" w:rsidRDefault="006A1CE4" w:rsidP="00E7499B">
            <w:pPr>
              <w:pStyle w:val="TAL"/>
              <w:rPr>
                <w:rFonts w:eastAsia="Batang" w:cs="Arial"/>
                <w:bCs/>
                <w:lang w:eastAsia="ja-JP"/>
              </w:rPr>
            </w:pPr>
            <w:r w:rsidRPr="00E67E0D">
              <w:rPr>
                <w:rFonts w:cs="Arial"/>
                <w:lang w:eastAsia="ja-JP"/>
              </w:rPr>
              <w:t>UE Radio Capability for Paging</w:t>
            </w:r>
          </w:p>
        </w:tc>
        <w:tc>
          <w:tcPr>
            <w:tcW w:w="1080" w:type="dxa"/>
          </w:tcPr>
          <w:p w14:paraId="4145A592" w14:textId="77777777" w:rsidR="006A1CE4" w:rsidRPr="00E67E0D" w:rsidRDefault="006A1CE4" w:rsidP="00E7499B">
            <w:pPr>
              <w:pStyle w:val="TAL"/>
              <w:rPr>
                <w:rFonts w:cs="Arial"/>
                <w:lang w:eastAsia="ja-JP"/>
              </w:rPr>
            </w:pPr>
            <w:r w:rsidRPr="00E67E0D">
              <w:rPr>
                <w:rFonts w:eastAsia="Batang" w:cs="Arial"/>
                <w:lang w:eastAsia="ja-JP"/>
              </w:rPr>
              <w:t>O</w:t>
            </w:r>
          </w:p>
        </w:tc>
        <w:tc>
          <w:tcPr>
            <w:tcW w:w="1080" w:type="dxa"/>
          </w:tcPr>
          <w:p w14:paraId="27EDA1B1" w14:textId="77777777" w:rsidR="006A1CE4" w:rsidRPr="00E67E0D" w:rsidRDefault="006A1CE4" w:rsidP="00E7499B">
            <w:pPr>
              <w:pStyle w:val="TAL"/>
              <w:rPr>
                <w:rFonts w:cs="Arial"/>
                <w:lang w:eastAsia="ja-JP"/>
              </w:rPr>
            </w:pPr>
          </w:p>
        </w:tc>
        <w:tc>
          <w:tcPr>
            <w:tcW w:w="1512" w:type="dxa"/>
          </w:tcPr>
          <w:p w14:paraId="6260B9FF" w14:textId="77777777" w:rsidR="006A1CE4" w:rsidRPr="00E67E0D" w:rsidRDefault="006A1CE4" w:rsidP="00E7499B">
            <w:pPr>
              <w:pStyle w:val="TAL"/>
              <w:rPr>
                <w:lang w:eastAsia="ja-JP"/>
              </w:rPr>
            </w:pPr>
            <w:r w:rsidRPr="00E67E0D">
              <w:rPr>
                <w:rFonts w:cs="Arial"/>
                <w:lang w:eastAsia="ja-JP"/>
              </w:rPr>
              <w:t>9.3.1.68</w:t>
            </w:r>
          </w:p>
        </w:tc>
        <w:tc>
          <w:tcPr>
            <w:tcW w:w="1728" w:type="dxa"/>
          </w:tcPr>
          <w:p w14:paraId="33CC5C68" w14:textId="77777777" w:rsidR="006A1CE4" w:rsidRPr="00E67E0D" w:rsidRDefault="006A1CE4" w:rsidP="00E7499B">
            <w:pPr>
              <w:pStyle w:val="TAL"/>
              <w:rPr>
                <w:rFonts w:cs="Arial"/>
                <w:lang w:eastAsia="ja-JP"/>
              </w:rPr>
            </w:pPr>
          </w:p>
        </w:tc>
        <w:tc>
          <w:tcPr>
            <w:tcW w:w="1080" w:type="dxa"/>
          </w:tcPr>
          <w:p w14:paraId="4201C36B"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58B2BE34" w14:textId="77777777" w:rsidR="006A1CE4" w:rsidRPr="00E67E0D" w:rsidRDefault="006A1CE4" w:rsidP="00E7499B">
            <w:pPr>
              <w:pStyle w:val="TAL"/>
              <w:jc w:val="center"/>
              <w:rPr>
                <w:rFonts w:cs="Arial"/>
                <w:lang w:eastAsia="ja-JP"/>
              </w:rPr>
            </w:pPr>
            <w:r w:rsidRPr="00E67E0D">
              <w:rPr>
                <w:rFonts w:cs="Arial"/>
                <w:lang w:eastAsia="ja-JP"/>
              </w:rPr>
              <w:t>ignore</w:t>
            </w:r>
          </w:p>
        </w:tc>
      </w:tr>
    </w:tbl>
    <w:p w14:paraId="628E8C36" w14:textId="77777777" w:rsidR="006A1CE4" w:rsidRPr="00E67E0D" w:rsidRDefault="006A1CE4" w:rsidP="00E7499B"/>
    <w:p w14:paraId="11A5D853" w14:textId="77777777" w:rsidR="006A1CE4" w:rsidRPr="00E67E0D" w:rsidRDefault="006A1CE4" w:rsidP="00E7499B">
      <w:pPr>
        <w:pStyle w:val="4"/>
      </w:pPr>
      <w:bookmarkStart w:id="4173" w:name="_Toc534720531"/>
      <w:bookmarkStart w:id="4174" w:name="_Toc525567543"/>
      <w:r w:rsidRPr="00E67E0D">
        <w:t>9.2.13.2</w:t>
      </w:r>
      <w:r w:rsidRPr="00E67E0D">
        <w:tab/>
        <w:t>UE RADIO CAPABILITY CHECK REQUEST</w:t>
      </w:r>
      <w:bookmarkEnd w:id="4173"/>
      <w:bookmarkEnd w:id="4174"/>
    </w:p>
    <w:p w14:paraId="2268A06D" w14:textId="77777777" w:rsidR="006A1CE4" w:rsidRPr="00E67E0D" w:rsidRDefault="006A1CE4" w:rsidP="00E7499B">
      <w:pPr>
        <w:rPr>
          <w:rFonts w:eastAsia="Batang"/>
        </w:rPr>
      </w:pPr>
      <w:r w:rsidRPr="00E67E0D">
        <w:t>This message is sent by the AMF to request the NG-RAN node to check the compatibility between the UE radio capabilities and network configuration on IMS voice.</w:t>
      </w:r>
    </w:p>
    <w:p w14:paraId="22DF38E3" w14:textId="77777777" w:rsidR="006A1CE4" w:rsidRPr="00E67E0D" w:rsidRDefault="006A1CE4" w:rsidP="00E7499B">
      <w:pPr>
        <w:rPr>
          <w:rFonts w:eastAsia="Batang"/>
        </w:rPr>
      </w:pPr>
      <w:r w:rsidRPr="00E67E0D">
        <w:t xml:space="preserve">Direction: AMF </w:t>
      </w:r>
      <w:r w:rsidRPr="00E67E0D">
        <w:sym w:font="Symbol" w:char="F0AE"/>
      </w:r>
      <w:r w:rsidRPr="00E67E0D">
        <w:t xml:space="preserv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503808B7" w14:textId="77777777" w:rsidTr="00E7499B">
        <w:tc>
          <w:tcPr>
            <w:tcW w:w="2160" w:type="dxa"/>
          </w:tcPr>
          <w:p w14:paraId="68961449"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60951AB8"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532EFBC1"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4C7CFF11"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725214DA"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51F6DBB1"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0656EFBE"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28F8DD0F" w14:textId="77777777" w:rsidTr="00E7499B">
        <w:tc>
          <w:tcPr>
            <w:tcW w:w="2160" w:type="dxa"/>
          </w:tcPr>
          <w:p w14:paraId="10B33345"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45C288ED"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530BC20A" w14:textId="77777777" w:rsidR="006A1CE4" w:rsidRPr="00E67E0D" w:rsidRDefault="006A1CE4" w:rsidP="00E7499B">
            <w:pPr>
              <w:pStyle w:val="TAL"/>
              <w:rPr>
                <w:rFonts w:cs="Arial"/>
                <w:lang w:eastAsia="ja-JP"/>
              </w:rPr>
            </w:pPr>
          </w:p>
        </w:tc>
        <w:tc>
          <w:tcPr>
            <w:tcW w:w="1512" w:type="dxa"/>
          </w:tcPr>
          <w:p w14:paraId="051FE097" w14:textId="77777777" w:rsidR="006A1CE4" w:rsidRPr="00E67E0D" w:rsidRDefault="006A1CE4" w:rsidP="00E7499B">
            <w:pPr>
              <w:pStyle w:val="TAL"/>
              <w:rPr>
                <w:rFonts w:cs="Arial"/>
                <w:lang w:eastAsia="ja-JP"/>
              </w:rPr>
            </w:pPr>
            <w:r w:rsidRPr="00E67E0D">
              <w:rPr>
                <w:lang w:eastAsia="ja-JP"/>
              </w:rPr>
              <w:t>9.3.1.1</w:t>
            </w:r>
          </w:p>
        </w:tc>
        <w:tc>
          <w:tcPr>
            <w:tcW w:w="1728" w:type="dxa"/>
          </w:tcPr>
          <w:p w14:paraId="32F7A3FF" w14:textId="77777777" w:rsidR="006A1CE4" w:rsidRPr="00E67E0D" w:rsidRDefault="006A1CE4" w:rsidP="00E7499B">
            <w:pPr>
              <w:pStyle w:val="TAL"/>
              <w:rPr>
                <w:rFonts w:cs="Arial"/>
                <w:lang w:eastAsia="ja-JP"/>
              </w:rPr>
            </w:pPr>
          </w:p>
        </w:tc>
        <w:tc>
          <w:tcPr>
            <w:tcW w:w="1080" w:type="dxa"/>
          </w:tcPr>
          <w:p w14:paraId="615B4EBE"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06E8B874"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7771FAD6" w14:textId="77777777" w:rsidTr="00E7499B">
        <w:tc>
          <w:tcPr>
            <w:tcW w:w="2160" w:type="dxa"/>
          </w:tcPr>
          <w:p w14:paraId="6E4554A6" w14:textId="77777777" w:rsidR="006A1CE4" w:rsidRPr="00E67E0D" w:rsidRDefault="006A1CE4" w:rsidP="00E7499B">
            <w:pPr>
              <w:pStyle w:val="TAL"/>
              <w:rPr>
                <w:rFonts w:eastAsia="Batang"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Pr>
          <w:p w14:paraId="74CD5A17" w14:textId="77777777" w:rsidR="006A1CE4" w:rsidRPr="00E67E0D" w:rsidRDefault="006A1CE4" w:rsidP="00E7499B">
            <w:pPr>
              <w:pStyle w:val="TAL"/>
              <w:rPr>
                <w:rFonts w:cs="Arial"/>
                <w:lang w:eastAsia="ja-JP"/>
              </w:rPr>
            </w:pPr>
            <w:r w:rsidRPr="00E67E0D">
              <w:rPr>
                <w:rFonts w:cs="Arial"/>
                <w:lang w:eastAsia="zh-CN"/>
              </w:rPr>
              <w:t>M</w:t>
            </w:r>
          </w:p>
        </w:tc>
        <w:tc>
          <w:tcPr>
            <w:tcW w:w="1080" w:type="dxa"/>
          </w:tcPr>
          <w:p w14:paraId="050612E1" w14:textId="77777777" w:rsidR="006A1CE4" w:rsidRPr="00E67E0D" w:rsidRDefault="006A1CE4" w:rsidP="00E7499B">
            <w:pPr>
              <w:pStyle w:val="TAL"/>
              <w:rPr>
                <w:i/>
                <w:lang w:eastAsia="ja-JP"/>
              </w:rPr>
            </w:pPr>
          </w:p>
        </w:tc>
        <w:tc>
          <w:tcPr>
            <w:tcW w:w="1512" w:type="dxa"/>
          </w:tcPr>
          <w:p w14:paraId="550EF237" w14:textId="77777777" w:rsidR="006A1CE4" w:rsidRPr="00E67E0D" w:rsidRDefault="006A1CE4" w:rsidP="00E7499B">
            <w:pPr>
              <w:pStyle w:val="TAL"/>
              <w:rPr>
                <w:lang w:eastAsia="ja-JP"/>
              </w:rPr>
            </w:pPr>
            <w:r w:rsidRPr="00E67E0D">
              <w:rPr>
                <w:lang w:eastAsia="ja-JP"/>
              </w:rPr>
              <w:t>9.3.3.1</w:t>
            </w:r>
          </w:p>
        </w:tc>
        <w:tc>
          <w:tcPr>
            <w:tcW w:w="1728" w:type="dxa"/>
          </w:tcPr>
          <w:p w14:paraId="396F15D3" w14:textId="77777777" w:rsidR="006A1CE4" w:rsidRPr="00E67E0D" w:rsidRDefault="006A1CE4" w:rsidP="00E7499B">
            <w:pPr>
              <w:pStyle w:val="TAL"/>
              <w:rPr>
                <w:lang w:eastAsia="ja-JP"/>
              </w:rPr>
            </w:pPr>
          </w:p>
        </w:tc>
        <w:tc>
          <w:tcPr>
            <w:tcW w:w="1080" w:type="dxa"/>
          </w:tcPr>
          <w:p w14:paraId="75A5246E" w14:textId="77777777" w:rsidR="006A1CE4" w:rsidRPr="00E67E0D" w:rsidRDefault="006A1CE4" w:rsidP="00E7499B">
            <w:pPr>
              <w:pStyle w:val="TAL"/>
              <w:jc w:val="center"/>
              <w:rPr>
                <w:lang w:eastAsia="ja-JP"/>
              </w:rPr>
            </w:pPr>
            <w:r w:rsidRPr="00E67E0D">
              <w:rPr>
                <w:rFonts w:cs="Arial"/>
                <w:lang w:eastAsia="ja-JP"/>
              </w:rPr>
              <w:t>YES</w:t>
            </w:r>
          </w:p>
        </w:tc>
        <w:tc>
          <w:tcPr>
            <w:tcW w:w="1080" w:type="dxa"/>
          </w:tcPr>
          <w:p w14:paraId="5B737590" w14:textId="77777777" w:rsidR="006A1CE4" w:rsidRPr="00E67E0D" w:rsidRDefault="006A1CE4" w:rsidP="00E7499B">
            <w:pPr>
              <w:pStyle w:val="TAL"/>
              <w:jc w:val="center"/>
              <w:rPr>
                <w:lang w:eastAsia="ja-JP"/>
              </w:rPr>
            </w:pPr>
            <w:r w:rsidRPr="00E67E0D">
              <w:rPr>
                <w:rFonts w:cs="Arial"/>
                <w:lang w:eastAsia="ja-JP"/>
              </w:rPr>
              <w:t>reject</w:t>
            </w:r>
          </w:p>
        </w:tc>
      </w:tr>
      <w:tr w:rsidR="006A1CE4" w:rsidRPr="00E67E0D" w14:paraId="5E421504" w14:textId="77777777" w:rsidTr="00E7499B">
        <w:tc>
          <w:tcPr>
            <w:tcW w:w="2160" w:type="dxa"/>
          </w:tcPr>
          <w:p w14:paraId="6AB0E8AA" w14:textId="77777777" w:rsidR="006A1CE4" w:rsidRPr="00E67E0D" w:rsidRDefault="006A1CE4" w:rsidP="00E7499B">
            <w:pPr>
              <w:pStyle w:val="TAL"/>
            </w:pPr>
            <w:r w:rsidRPr="00E67E0D">
              <w:rPr>
                <w:rFonts w:eastAsia="Batang" w:cs="Arial"/>
                <w:bCs/>
                <w:lang w:eastAsia="ja-JP"/>
              </w:rPr>
              <w:t>RAN</w:t>
            </w:r>
            <w:r w:rsidRPr="00E67E0D">
              <w:rPr>
                <w:rFonts w:cs="Arial"/>
                <w:bCs/>
                <w:lang w:eastAsia="ja-JP"/>
              </w:rPr>
              <w:t xml:space="preserve"> UE NGAP ID</w:t>
            </w:r>
          </w:p>
        </w:tc>
        <w:tc>
          <w:tcPr>
            <w:tcW w:w="1080" w:type="dxa"/>
          </w:tcPr>
          <w:p w14:paraId="1FDAA497" w14:textId="77777777" w:rsidR="006A1CE4" w:rsidRPr="00E67E0D" w:rsidRDefault="006A1CE4" w:rsidP="00E7499B">
            <w:pPr>
              <w:pStyle w:val="TAL"/>
            </w:pPr>
            <w:r w:rsidRPr="00E67E0D">
              <w:rPr>
                <w:rFonts w:cs="Arial"/>
                <w:lang w:eastAsia="zh-CN"/>
              </w:rPr>
              <w:t>M</w:t>
            </w:r>
          </w:p>
        </w:tc>
        <w:tc>
          <w:tcPr>
            <w:tcW w:w="1080" w:type="dxa"/>
          </w:tcPr>
          <w:p w14:paraId="21E8FEBD" w14:textId="77777777" w:rsidR="006A1CE4" w:rsidRPr="00E67E0D" w:rsidRDefault="006A1CE4" w:rsidP="00E7499B">
            <w:pPr>
              <w:pStyle w:val="TAL"/>
              <w:rPr>
                <w:i/>
                <w:lang w:eastAsia="ja-JP"/>
              </w:rPr>
            </w:pPr>
          </w:p>
        </w:tc>
        <w:tc>
          <w:tcPr>
            <w:tcW w:w="1512" w:type="dxa"/>
          </w:tcPr>
          <w:p w14:paraId="02814FE3" w14:textId="77777777" w:rsidR="006A1CE4" w:rsidRPr="00E67E0D" w:rsidRDefault="006A1CE4" w:rsidP="00E7499B">
            <w:pPr>
              <w:pStyle w:val="TAL"/>
            </w:pPr>
            <w:r w:rsidRPr="00E67E0D">
              <w:rPr>
                <w:lang w:eastAsia="ja-JP"/>
              </w:rPr>
              <w:t>9.3.3.2</w:t>
            </w:r>
          </w:p>
        </w:tc>
        <w:tc>
          <w:tcPr>
            <w:tcW w:w="1728" w:type="dxa"/>
          </w:tcPr>
          <w:p w14:paraId="35E265EC" w14:textId="77777777" w:rsidR="006A1CE4" w:rsidRPr="00E67E0D" w:rsidRDefault="006A1CE4" w:rsidP="00E7499B">
            <w:pPr>
              <w:pStyle w:val="TAL"/>
              <w:rPr>
                <w:lang w:eastAsia="ja-JP"/>
              </w:rPr>
            </w:pPr>
          </w:p>
        </w:tc>
        <w:tc>
          <w:tcPr>
            <w:tcW w:w="1080" w:type="dxa"/>
          </w:tcPr>
          <w:p w14:paraId="496CD9E4" w14:textId="77777777" w:rsidR="006A1CE4" w:rsidRPr="00E67E0D" w:rsidRDefault="006A1CE4" w:rsidP="00E7499B">
            <w:pPr>
              <w:pStyle w:val="TAL"/>
              <w:jc w:val="center"/>
            </w:pPr>
            <w:r w:rsidRPr="00E67E0D">
              <w:rPr>
                <w:rFonts w:cs="Arial"/>
                <w:lang w:eastAsia="ja-JP"/>
              </w:rPr>
              <w:t>YES</w:t>
            </w:r>
          </w:p>
        </w:tc>
        <w:tc>
          <w:tcPr>
            <w:tcW w:w="1080" w:type="dxa"/>
          </w:tcPr>
          <w:p w14:paraId="6FEFD16C" w14:textId="77777777" w:rsidR="006A1CE4" w:rsidRPr="00E67E0D" w:rsidRDefault="006A1CE4" w:rsidP="00E7499B">
            <w:pPr>
              <w:pStyle w:val="TAL"/>
              <w:jc w:val="center"/>
            </w:pPr>
            <w:r w:rsidRPr="00E67E0D">
              <w:rPr>
                <w:rFonts w:cs="Arial"/>
                <w:lang w:eastAsia="ja-JP"/>
              </w:rPr>
              <w:t>reject</w:t>
            </w:r>
          </w:p>
        </w:tc>
      </w:tr>
      <w:tr w:rsidR="006A1CE4" w:rsidRPr="00E67E0D" w14:paraId="04A6089F" w14:textId="77777777" w:rsidTr="00E7499B">
        <w:tc>
          <w:tcPr>
            <w:tcW w:w="2160" w:type="dxa"/>
          </w:tcPr>
          <w:p w14:paraId="282D332A" w14:textId="77777777" w:rsidR="006A1CE4" w:rsidRPr="00E67E0D" w:rsidRDefault="006A1CE4" w:rsidP="00E7499B">
            <w:pPr>
              <w:pStyle w:val="TAL"/>
            </w:pPr>
            <w:r w:rsidRPr="00E67E0D">
              <w:rPr>
                <w:rFonts w:cs="Arial"/>
                <w:lang w:eastAsia="zh-CN"/>
              </w:rPr>
              <w:t>UE Radio Capability</w:t>
            </w:r>
          </w:p>
        </w:tc>
        <w:tc>
          <w:tcPr>
            <w:tcW w:w="1080" w:type="dxa"/>
          </w:tcPr>
          <w:p w14:paraId="69109DA2" w14:textId="77777777" w:rsidR="006A1CE4" w:rsidRPr="00E67E0D" w:rsidRDefault="006A1CE4" w:rsidP="00E7499B">
            <w:pPr>
              <w:pStyle w:val="TAL"/>
            </w:pPr>
            <w:r w:rsidRPr="00E67E0D">
              <w:rPr>
                <w:rFonts w:cs="Arial"/>
                <w:lang w:eastAsia="ja-JP"/>
              </w:rPr>
              <w:t>O</w:t>
            </w:r>
          </w:p>
        </w:tc>
        <w:tc>
          <w:tcPr>
            <w:tcW w:w="1080" w:type="dxa"/>
          </w:tcPr>
          <w:p w14:paraId="3D7C45B7" w14:textId="77777777" w:rsidR="006A1CE4" w:rsidRPr="00E67E0D" w:rsidRDefault="006A1CE4" w:rsidP="00E7499B">
            <w:pPr>
              <w:pStyle w:val="TAL"/>
              <w:rPr>
                <w:i/>
                <w:lang w:eastAsia="ja-JP"/>
              </w:rPr>
            </w:pPr>
          </w:p>
        </w:tc>
        <w:tc>
          <w:tcPr>
            <w:tcW w:w="1512" w:type="dxa"/>
          </w:tcPr>
          <w:p w14:paraId="638B4C9A" w14:textId="77777777" w:rsidR="006A1CE4" w:rsidRPr="00E67E0D" w:rsidRDefault="006A1CE4" w:rsidP="00E7499B">
            <w:pPr>
              <w:pStyle w:val="TAL"/>
            </w:pPr>
            <w:r w:rsidRPr="00E67E0D">
              <w:rPr>
                <w:lang w:eastAsia="ja-JP"/>
              </w:rPr>
              <w:t>9.3.1.74</w:t>
            </w:r>
          </w:p>
        </w:tc>
        <w:tc>
          <w:tcPr>
            <w:tcW w:w="1728" w:type="dxa"/>
          </w:tcPr>
          <w:p w14:paraId="7206A8F4" w14:textId="77777777" w:rsidR="006A1CE4" w:rsidRPr="00E67E0D" w:rsidRDefault="006A1CE4" w:rsidP="00E7499B">
            <w:pPr>
              <w:pStyle w:val="TAL"/>
              <w:rPr>
                <w:lang w:eastAsia="ja-JP"/>
              </w:rPr>
            </w:pPr>
          </w:p>
        </w:tc>
        <w:tc>
          <w:tcPr>
            <w:tcW w:w="1080" w:type="dxa"/>
          </w:tcPr>
          <w:p w14:paraId="048C7FE5" w14:textId="77777777" w:rsidR="006A1CE4" w:rsidRPr="00E67E0D" w:rsidRDefault="006A1CE4" w:rsidP="00E7499B">
            <w:pPr>
              <w:pStyle w:val="TAL"/>
              <w:jc w:val="center"/>
            </w:pPr>
            <w:r w:rsidRPr="00E67E0D">
              <w:rPr>
                <w:rFonts w:cs="Arial"/>
                <w:lang w:eastAsia="ja-JP"/>
              </w:rPr>
              <w:t>YES</w:t>
            </w:r>
          </w:p>
        </w:tc>
        <w:tc>
          <w:tcPr>
            <w:tcW w:w="1080" w:type="dxa"/>
          </w:tcPr>
          <w:p w14:paraId="1D13335C" w14:textId="77777777" w:rsidR="006A1CE4" w:rsidRPr="00E67E0D" w:rsidRDefault="006A1CE4" w:rsidP="00E7499B">
            <w:pPr>
              <w:pStyle w:val="TAL"/>
              <w:jc w:val="center"/>
            </w:pPr>
            <w:r w:rsidRPr="00E67E0D">
              <w:rPr>
                <w:rFonts w:cs="Arial"/>
                <w:lang w:eastAsia="ja-JP"/>
              </w:rPr>
              <w:t>ignore</w:t>
            </w:r>
          </w:p>
        </w:tc>
      </w:tr>
    </w:tbl>
    <w:p w14:paraId="70A57814" w14:textId="77777777" w:rsidR="006A1CE4" w:rsidRPr="00E67E0D" w:rsidRDefault="006A1CE4" w:rsidP="00E7499B"/>
    <w:p w14:paraId="16FC7993" w14:textId="77777777" w:rsidR="006A1CE4" w:rsidRPr="00E67E0D" w:rsidRDefault="006A1CE4" w:rsidP="00E7499B">
      <w:pPr>
        <w:pStyle w:val="4"/>
      </w:pPr>
      <w:bookmarkStart w:id="4175" w:name="_Toc534720532"/>
      <w:bookmarkStart w:id="4176" w:name="_Toc525567544"/>
      <w:r w:rsidRPr="00E67E0D">
        <w:t>9.2.13.3</w:t>
      </w:r>
      <w:r w:rsidRPr="00E67E0D">
        <w:tab/>
        <w:t>UE RADIO CAPABILITY CHECK RESPONSE</w:t>
      </w:r>
      <w:bookmarkEnd w:id="4175"/>
      <w:bookmarkEnd w:id="4176"/>
    </w:p>
    <w:p w14:paraId="6ED0BBDD" w14:textId="77777777" w:rsidR="006A1CE4" w:rsidRPr="00E67E0D" w:rsidRDefault="006A1CE4" w:rsidP="00E7499B">
      <w:pPr>
        <w:rPr>
          <w:rFonts w:eastAsia="Batang"/>
        </w:rPr>
      </w:pPr>
      <w:r w:rsidRPr="00E67E0D">
        <w:t>This message is sent by the NG-RAN node to report IMS voice compatibility between the UE radio capabilities and network configuration.</w:t>
      </w:r>
    </w:p>
    <w:p w14:paraId="58C407B8" w14:textId="77777777" w:rsidR="006A1CE4" w:rsidRPr="00E67E0D" w:rsidRDefault="006A1CE4" w:rsidP="00E7499B">
      <w:pPr>
        <w:rPr>
          <w:rFonts w:eastAsia="Batang"/>
        </w:rPr>
      </w:pPr>
      <w:r w:rsidRPr="00E67E0D">
        <w:t xml:space="preserve">Direction: NG-RAN node </w:t>
      </w:r>
      <w:r w:rsidRPr="00E67E0D">
        <w:sym w:font="Symbol" w:char="F0AE"/>
      </w:r>
      <w:r w:rsidRPr="00E67E0D">
        <w:t xml:space="preserv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60"/>
        <w:gridCol w:w="1080"/>
        <w:gridCol w:w="1080"/>
        <w:gridCol w:w="1512"/>
        <w:gridCol w:w="1728"/>
        <w:gridCol w:w="1080"/>
        <w:gridCol w:w="1080"/>
      </w:tblGrid>
      <w:tr w:rsidR="006A1CE4" w:rsidRPr="00E67E0D" w14:paraId="53287943" w14:textId="77777777" w:rsidTr="00E7499B">
        <w:tc>
          <w:tcPr>
            <w:tcW w:w="2160" w:type="dxa"/>
          </w:tcPr>
          <w:p w14:paraId="7368F030"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1BD3532E"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152ADB5D" w14:textId="77777777" w:rsidR="006A1CE4" w:rsidRPr="00E67E0D" w:rsidRDefault="006A1CE4" w:rsidP="00E7499B">
            <w:pPr>
              <w:pStyle w:val="TAH"/>
              <w:rPr>
                <w:rFonts w:cs="Arial"/>
                <w:lang w:eastAsia="ja-JP"/>
              </w:rPr>
            </w:pPr>
            <w:r w:rsidRPr="00E67E0D">
              <w:rPr>
                <w:rFonts w:cs="Arial"/>
                <w:lang w:eastAsia="ja-JP"/>
              </w:rPr>
              <w:t>Range</w:t>
            </w:r>
          </w:p>
        </w:tc>
        <w:tc>
          <w:tcPr>
            <w:tcW w:w="1512" w:type="dxa"/>
          </w:tcPr>
          <w:p w14:paraId="282E357C"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Pr>
          <w:p w14:paraId="0FC6A074"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Pr>
          <w:p w14:paraId="520643C7" w14:textId="77777777" w:rsidR="006A1CE4" w:rsidRPr="00E67E0D" w:rsidRDefault="006A1CE4" w:rsidP="00E7499B">
            <w:pPr>
              <w:pStyle w:val="TAH"/>
              <w:rPr>
                <w:rFonts w:cs="Arial"/>
                <w:lang w:eastAsia="ja-JP"/>
              </w:rPr>
            </w:pPr>
            <w:r w:rsidRPr="00E67E0D">
              <w:rPr>
                <w:rFonts w:cs="Arial"/>
                <w:lang w:eastAsia="ja-JP"/>
              </w:rPr>
              <w:t>Criticality</w:t>
            </w:r>
          </w:p>
        </w:tc>
        <w:tc>
          <w:tcPr>
            <w:tcW w:w="1080" w:type="dxa"/>
          </w:tcPr>
          <w:p w14:paraId="556307A0" w14:textId="77777777" w:rsidR="006A1CE4" w:rsidRPr="00E67E0D" w:rsidRDefault="006A1CE4" w:rsidP="00E7499B">
            <w:pPr>
              <w:pStyle w:val="TAH"/>
              <w:rPr>
                <w:rFonts w:cs="Arial"/>
                <w:b w:val="0"/>
                <w:lang w:eastAsia="ja-JP"/>
              </w:rPr>
            </w:pPr>
            <w:r w:rsidRPr="00E67E0D">
              <w:rPr>
                <w:rFonts w:cs="Arial"/>
                <w:lang w:eastAsia="ja-JP"/>
              </w:rPr>
              <w:t>Assigned Criticality</w:t>
            </w:r>
          </w:p>
        </w:tc>
      </w:tr>
      <w:tr w:rsidR="006A1CE4" w:rsidRPr="00E67E0D" w14:paraId="1ECCF8CE" w14:textId="77777777" w:rsidTr="00E7499B">
        <w:tc>
          <w:tcPr>
            <w:tcW w:w="2160" w:type="dxa"/>
          </w:tcPr>
          <w:p w14:paraId="52C0EE02" w14:textId="77777777" w:rsidR="006A1CE4" w:rsidRPr="00E67E0D" w:rsidRDefault="006A1CE4" w:rsidP="00E7499B">
            <w:pPr>
              <w:pStyle w:val="TAL"/>
              <w:rPr>
                <w:rFonts w:cs="Arial"/>
                <w:lang w:eastAsia="ja-JP"/>
              </w:rPr>
            </w:pPr>
            <w:r w:rsidRPr="00E67E0D">
              <w:rPr>
                <w:rFonts w:cs="Arial"/>
                <w:lang w:eastAsia="ja-JP"/>
              </w:rPr>
              <w:t>Message Type</w:t>
            </w:r>
          </w:p>
        </w:tc>
        <w:tc>
          <w:tcPr>
            <w:tcW w:w="1080" w:type="dxa"/>
          </w:tcPr>
          <w:p w14:paraId="4E77A76E"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5F5F0598" w14:textId="77777777" w:rsidR="006A1CE4" w:rsidRPr="00E67E0D" w:rsidRDefault="006A1CE4" w:rsidP="00E7499B">
            <w:pPr>
              <w:pStyle w:val="TAL"/>
              <w:rPr>
                <w:rFonts w:cs="Arial"/>
                <w:lang w:eastAsia="ja-JP"/>
              </w:rPr>
            </w:pPr>
          </w:p>
        </w:tc>
        <w:tc>
          <w:tcPr>
            <w:tcW w:w="1512" w:type="dxa"/>
          </w:tcPr>
          <w:p w14:paraId="5B6681DE" w14:textId="77777777" w:rsidR="006A1CE4" w:rsidRPr="00E67E0D" w:rsidRDefault="006A1CE4" w:rsidP="00E7499B">
            <w:pPr>
              <w:pStyle w:val="TAL"/>
              <w:rPr>
                <w:rFonts w:cs="Arial"/>
                <w:lang w:eastAsia="ja-JP"/>
              </w:rPr>
            </w:pPr>
            <w:r w:rsidRPr="00E67E0D">
              <w:rPr>
                <w:lang w:eastAsia="ja-JP"/>
              </w:rPr>
              <w:t>9.3.1.1</w:t>
            </w:r>
          </w:p>
        </w:tc>
        <w:tc>
          <w:tcPr>
            <w:tcW w:w="1728" w:type="dxa"/>
          </w:tcPr>
          <w:p w14:paraId="0690FFD6" w14:textId="77777777" w:rsidR="006A1CE4" w:rsidRPr="00E67E0D" w:rsidRDefault="006A1CE4" w:rsidP="00E7499B">
            <w:pPr>
              <w:pStyle w:val="TAL"/>
              <w:rPr>
                <w:rFonts w:cs="Arial"/>
                <w:lang w:eastAsia="ja-JP"/>
              </w:rPr>
            </w:pPr>
          </w:p>
        </w:tc>
        <w:tc>
          <w:tcPr>
            <w:tcW w:w="1080" w:type="dxa"/>
          </w:tcPr>
          <w:p w14:paraId="03B37496" w14:textId="77777777" w:rsidR="006A1CE4" w:rsidRPr="00E67E0D" w:rsidRDefault="006A1CE4" w:rsidP="00E7499B">
            <w:pPr>
              <w:pStyle w:val="TAL"/>
              <w:jc w:val="center"/>
              <w:rPr>
                <w:rFonts w:cs="Arial"/>
                <w:lang w:eastAsia="ja-JP"/>
              </w:rPr>
            </w:pPr>
            <w:r w:rsidRPr="00E67E0D">
              <w:rPr>
                <w:rFonts w:cs="Arial"/>
                <w:lang w:eastAsia="ja-JP"/>
              </w:rPr>
              <w:t>YES</w:t>
            </w:r>
          </w:p>
        </w:tc>
        <w:tc>
          <w:tcPr>
            <w:tcW w:w="1080" w:type="dxa"/>
          </w:tcPr>
          <w:p w14:paraId="168C48AE" w14:textId="77777777" w:rsidR="006A1CE4" w:rsidRPr="00E67E0D" w:rsidRDefault="006A1CE4" w:rsidP="00E7499B">
            <w:pPr>
              <w:pStyle w:val="TAL"/>
              <w:jc w:val="center"/>
              <w:rPr>
                <w:rFonts w:cs="Arial"/>
                <w:lang w:eastAsia="ja-JP"/>
              </w:rPr>
            </w:pPr>
            <w:r w:rsidRPr="00E67E0D">
              <w:rPr>
                <w:rFonts w:cs="Arial"/>
                <w:lang w:eastAsia="ja-JP"/>
              </w:rPr>
              <w:t>reject</w:t>
            </w:r>
          </w:p>
        </w:tc>
      </w:tr>
      <w:tr w:rsidR="006A1CE4" w:rsidRPr="00E67E0D" w14:paraId="6122470E" w14:textId="77777777" w:rsidTr="00E7499B">
        <w:tc>
          <w:tcPr>
            <w:tcW w:w="2160" w:type="dxa"/>
          </w:tcPr>
          <w:p w14:paraId="3871B627" w14:textId="77777777" w:rsidR="006A1CE4" w:rsidRPr="00E67E0D" w:rsidRDefault="006A1CE4" w:rsidP="00E7499B">
            <w:pPr>
              <w:pStyle w:val="TAL"/>
              <w:rPr>
                <w:rFonts w:eastAsia="Batang" w:cs="Arial"/>
                <w:lang w:eastAsia="ja-JP"/>
              </w:rPr>
            </w:pPr>
            <w:r w:rsidRPr="00E67E0D">
              <w:rPr>
                <w:rFonts w:eastAsia="Batang" w:cs="Arial"/>
                <w:bCs/>
                <w:lang w:eastAsia="ja-JP"/>
              </w:rPr>
              <w:t>AMF</w:t>
            </w:r>
            <w:r w:rsidRPr="00E67E0D">
              <w:rPr>
                <w:rFonts w:cs="Arial"/>
                <w:bCs/>
                <w:lang w:eastAsia="ja-JP"/>
              </w:rPr>
              <w:t xml:space="preserve"> UE NGAP ID</w:t>
            </w:r>
          </w:p>
        </w:tc>
        <w:tc>
          <w:tcPr>
            <w:tcW w:w="1080" w:type="dxa"/>
          </w:tcPr>
          <w:p w14:paraId="7D65BC4C" w14:textId="77777777" w:rsidR="006A1CE4" w:rsidRPr="00E67E0D" w:rsidRDefault="006A1CE4" w:rsidP="00E7499B">
            <w:pPr>
              <w:pStyle w:val="TAL"/>
              <w:rPr>
                <w:rFonts w:cs="Arial"/>
                <w:lang w:eastAsia="ja-JP"/>
              </w:rPr>
            </w:pPr>
            <w:r w:rsidRPr="00E67E0D">
              <w:rPr>
                <w:rFonts w:cs="Arial"/>
                <w:lang w:eastAsia="zh-CN"/>
              </w:rPr>
              <w:t>M</w:t>
            </w:r>
          </w:p>
        </w:tc>
        <w:tc>
          <w:tcPr>
            <w:tcW w:w="1080" w:type="dxa"/>
          </w:tcPr>
          <w:p w14:paraId="42F5B069" w14:textId="77777777" w:rsidR="006A1CE4" w:rsidRPr="00E67E0D" w:rsidRDefault="006A1CE4" w:rsidP="00E7499B">
            <w:pPr>
              <w:pStyle w:val="TAL"/>
              <w:rPr>
                <w:i/>
                <w:lang w:eastAsia="ja-JP"/>
              </w:rPr>
            </w:pPr>
          </w:p>
        </w:tc>
        <w:tc>
          <w:tcPr>
            <w:tcW w:w="1512" w:type="dxa"/>
          </w:tcPr>
          <w:p w14:paraId="667D8F46" w14:textId="77777777" w:rsidR="006A1CE4" w:rsidRPr="00E67E0D" w:rsidRDefault="006A1CE4" w:rsidP="00E7499B">
            <w:pPr>
              <w:pStyle w:val="TAL"/>
              <w:rPr>
                <w:lang w:eastAsia="ja-JP"/>
              </w:rPr>
            </w:pPr>
            <w:r w:rsidRPr="00E67E0D">
              <w:rPr>
                <w:lang w:eastAsia="ja-JP"/>
              </w:rPr>
              <w:t>9.3.3.1</w:t>
            </w:r>
          </w:p>
        </w:tc>
        <w:tc>
          <w:tcPr>
            <w:tcW w:w="1728" w:type="dxa"/>
          </w:tcPr>
          <w:p w14:paraId="79EE562E" w14:textId="77777777" w:rsidR="006A1CE4" w:rsidRPr="00E67E0D" w:rsidRDefault="006A1CE4" w:rsidP="00E7499B">
            <w:pPr>
              <w:pStyle w:val="TAL"/>
              <w:rPr>
                <w:lang w:eastAsia="ja-JP"/>
              </w:rPr>
            </w:pPr>
          </w:p>
        </w:tc>
        <w:tc>
          <w:tcPr>
            <w:tcW w:w="1080" w:type="dxa"/>
          </w:tcPr>
          <w:p w14:paraId="476D162D" w14:textId="77777777" w:rsidR="006A1CE4" w:rsidRPr="00E67E0D" w:rsidRDefault="006A1CE4" w:rsidP="00E7499B">
            <w:pPr>
              <w:pStyle w:val="TAL"/>
              <w:jc w:val="center"/>
              <w:rPr>
                <w:lang w:eastAsia="ja-JP"/>
              </w:rPr>
            </w:pPr>
            <w:r w:rsidRPr="00E67E0D">
              <w:rPr>
                <w:rFonts w:cs="Arial"/>
                <w:lang w:eastAsia="ja-JP"/>
              </w:rPr>
              <w:t>YES</w:t>
            </w:r>
          </w:p>
        </w:tc>
        <w:tc>
          <w:tcPr>
            <w:tcW w:w="1080" w:type="dxa"/>
          </w:tcPr>
          <w:p w14:paraId="3EF892BE" w14:textId="77777777" w:rsidR="006A1CE4" w:rsidRPr="00E67E0D" w:rsidRDefault="006A1CE4" w:rsidP="00E7499B">
            <w:pPr>
              <w:pStyle w:val="TAL"/>
              <w:jc w:val="center"/>
              <w:rPr>
                <w:lang w:eastAsia="ja-JP"/>
              </w:rPr>
            </w:pPr>
            <w:r w:rsidRPr="00E67E0D">
              <w:rPr>
                <w:rFonts w:cs="Arial"/>
                <w:lang w:eastAsia="ja-JP"/>
              </w:rPr>
              <w:t>ignore</w:t>
            </w:r>
          </w:p>
        </w:tc>
      </w:tr>
      <w:tr w:rsidR="006A1CE4" w:rsidRPr="00E67E0D" w14:paraId="5C505BF2" w14:textId="77777777" w:rsidTr="00E7499B">
        <w:tc>
          <w:tcPr>
            <w:tcW w:w="2160" w:type="dxa"/>
          </w:tcPr>
          <w:p w14:paraId="7B0CE196" w14:textId="77777777" w:rsidR="006A1CE4" w:rsidRPr="00E67E0D" w:rsidRDefault="006A1CE4" w:rsidP="00E7499B">
            <w:pPr>
              <w:pStyle w:val="TAL"/>
            </w:pPr>
            <w:r w:rsidRPr="00E67E0D">
              <w:rPr>
                <w:rFonts w:eastAsia="Batang" w:cs="Arial"/>
                <w:bCs/>
                <w:lang w:eastAsia="ja-JP"/>
              </w:rPr>
              <w:t>RAN</w:t>
            </w:r>
            <w:r w:rsidRPr="00E67E0D">
              <w:rPr>
                <w:rFonts w:cs="Arial"/>
                <w:bCs/>
                <w:lang w:eastAsia="ja-JP"/>
              </w:rPr>
              <w:t xml:space="preserve"> UE NGAP ID</w:t>
            </w:r>
          </w:p>
        </w:tc>
        <w:tc>
          <w:tcPr>
            <w:tcW w:w="1080" w:type="dxa"/>
          </w:tcPr>
          <w:p w14:paraId="38374136" w14:textId="77777777" w:rsidR="006A1CE4" w:rsidRPr="00E67E0D" w:rsidRDefault="006A1CE4" w:rsidP="00E7499B">
            <w:pPr>
              <w:pStyle w:val="TAL"/>
            </w:pPr>
            <w:r w:rsidRPr="00E67E0D">
              <w:rPr>
                <w:rFonts w:cs="Arial"/>
                <w:lang w:eastAsia="zh-CN"/>
              </w:rPr>
              <w:t>M</w:t>
            </w:r>
          </w:p>
        </w:tc>
        <w:tc>
          <w:tcPr>
            <w:tcW w:w="1080" w:type="dxa"/>
          </w:tcPr>
          <w:p w14:paraId="3ACD8910" w14:textId="77777777" w:rsidR="006A1CE4" w:rsidRPr="00E67E0D" w:rsidRDefault="006A1CE4" w:rsidP="00E7499B">
            <w:pPr>
              <w:pStyle w:val="TAL"/>
              <w:rPr>
                <w:i/>
                <w:lang w:eastAsia="ja-JP"/>
              </w:rPr>
            </w:pPr>
          </w:p>
        </w:tc>
        <w:tc>
          <w:tcPr>
            <w:tcW w:w="1512" w:type="dxa"/>
          </w:tcPr>
          <w:p w14:paraId="7A0FF97C" w14:textId="77777777" w:rsidR="006A1CE4" w:rsidRPr="00E67E0D" w:rsidRDefault="006A1CE4" w:rsidP="00E7499B">
            <w:pPr>
              <w:pStyle w:val="TAL"/>
            </w:pPr>
            <w:r w:rsidRPr="00E67E0D">
              <w:rPr>
                <w:lang w:eastAsia="ja-JP"/>
              </w:rPr>
              <w:t>9.3.3.2</w:t>
            </w:r>
          </w:p>
        </w:tc>
        <w:tc>
          <w:tcPr>
            <w:tcW w:w="1728" w:type="dxa"/>
          </w:tcPr>
          <w:p w14:paraId="51E2FF9C" w14:textId="77777777" w:rsidR="006A1CE4" w:rsidRPr="00E67E0D" w:rsidRDefault="006A1CE4" w:rsidP="00E7499B">
            <w:pPr>
              <w:pStyle w:val="TAL"/>
              <w:rPr>
                <w:lang w:eastAsia="ja-JP"/>
              </w:rPr>
            </w:pPr>
          </w:p>
        </w:tc>
        <w:tc>
          <w:tcPr>
            <w:tcW w:w="1080" w:type="dxa"/>
          </w:tcPr>
          <w:p w14:paraId="0C74DD5D" w14:textId="77777777" w:rsidR="006A1CE4" w:rsidRPr="00E67E0D" w:rsidRDefault="006A1CE4" w:rsidP="00E7499B">
            <w:pPr>
              <w:pStyle w:val="TAL"/>
              <w:jc w:val="center"/>
            </w:pPr>
            <w:r w:rsidRPr="00E67E0D">
              <w:rPr>
                <w:rFonts w:cs="Arial"/>
                <w:lang w:eastAsia="ja-JP"/>
              </w:rPr>
              <w:t>YES</w:t>
            </w:r>
          </w:p>
        </w:tc>
        <w:tc>
          <w:tcPr>
            <w:tcW w:w="1080" w:type="dxa"/>
          </w:tcPr>
          <w:p w14:paraId="7A5CFC84" w14:textId="77777777" w:rsidR="006A1CE4" w:rsidRPr="00E67E0D" w:rsidRDefault="006A1CE4" w:rsidP="00E7499B">
            <w:pPr>
              <w:pStyle w:val="TAL"/>
              <w:jc w:val="center"/>
            </w:pPr>
            <w:r w:rsidRPr="00E67E0D">
              <w:rPr>
                <w:rFonts w:cs="Arial"/>
                <w:lang w:eastAsia="ja-JP"/>
              </w:rPr>
              <w:t>ignore</w:t>
            </w:r>
          </w:p>
        </w:tc>
      </w:tr>
      <w:tr w:rsidR="006A1CE4" w:rsidRPr="00E67E0D" w14:paraId="14E750DA" w14:textId="77777777" w:rsidTr="00E7499B">
        <w:tc>
          <w:tcPr>
            <w:tcW w:w="2160" w:type="dxa"/>
          </w:tcPr>
          <w:p w14:paraId="11E446D5" w14:textId="77777777" w:rsidR="006A1CE4" w:rsidRPr="00E67E0D" w:rsidRDefault="006A1CE4" w:rsidP="00E7499B">
            <w:pPr>
              <w:pStyle w:val="TAL"/>
            </w:pPr>
            <w:r w:rsidRPr="00E67E0D">
              <w:rPr>
                <w:rFonts w:cs="Arial"/>
                <w:lang w:eastAsia="ja-JP"/>
              </w:rPr>
              <w:t>IMS Voice Support Indicator</w:t>
            </w:r>
          </w:p>
        </w:tc>
        <w:tc>
          <w:tcPr>
            <w:tcW w:w="1080" w:type="dxa"/>
          </w:tcPr>
          <w:p w14:paraId="7D7E0CC7" w14:textId="77777777" w:rsidR="006A1CE4" w:rsidRPr="00E67E0D" w:rsidRDefault="006A1CE4" w:rsidP="00E7499B">
            <w:pPr>
              <w:pStyle w:val="TAL"/>
            </w:pPr>
            <w:r w:rsidRPr="00E67E0D">
              <w:rPr>
                <w:rFonts w:cs="Arial"/>
                <w:lang w:eastAsia="zh-CN"/>
              </w:rPr>
              <w:t>M</w:t>
            </w:r>
          </w:p>
        </w:tc>
        <w:tc>
          <w:tcPr>
            <w:tcW w:w="1080" w:type="dxa"/>
          </w:tcPr>
          <w:p w14:paraId="67BD1F5C" w14:textId="77777777" w:rsidR="006A1CE4" w:rsidRPr="00E67E0D" w:rsidRDefault="006A1CE4" w:rsidP="00E7499B">
            <w:pPr>
              <w:pStyle w:val="TAL"/>
              <w:rPr>
                <w:i/>
                <w:lang w:eastAsia="ja-JP"/>
              </w:rPr>
            </w:pPr>
          </w:p>
        </w:tc>
        <w:tc>
          <w:tcPr>
            <w:tcW w:w="1512" w:type="dxa"/>
          </w:tcPr>
          <w:p w14:paraId="5D68EA01" w14:textId="77777777" w:rsidR="006A1CE4" w:rsidRPr="00E67E0D" w:rsidRDefault="006A1CE4" w:rsidP="00E7499B">
            <w:pPr>
              <w:pStyle w:val="TAL"/>
            </w:pPr>
            <w:r w:rsidRPr="00E67E0D">
              <w:rPr>
                <w:rFonts w:cs="Arial"/>
                <w:lang w:eastAsia="ja-JP"/>
              </w:rPr>
              <w:t>9.3.1.89</w:t>
            </w:r>
          </w:p>
        </w:tc>
        <w:tc>
          <w:tcPr>
            <w:tcW w:w="1728" w:type="dxa"/>
          </w:tcPr>
          <w:p w14:paraId="1CE6238C" w14:textId="77777777" w:rsidR="006A1CE4" w:rsidRPr="00E67E0D" w:rsidRDefault="006A1CE4" w:rsidP="00E7499B">
            <w:pPr>
              <w:pStyle w:val="TAL"/>
              <w:rPr>
                <w:lang w:eastAsia="ja-JP"/>
              </w:rPr>
            </w:pPr>
          </w:p>
        </w:tc>
        <w:tc>
          <w:tcPr>
            <w:tcW w:w="1080" w:type="dxa"/>
          </w:tcPr>
          <w:p w14:paraId="43EE7D03" w14:textId="77777777" w:rsidR="006A1CE4" w:rsidRPr="00E67E0D" w:rsidRDefault="006A1CE4" w:rsidP="00E7499B">
            <w:pPr>
              <w:pStyle w:val="TAL"/>
              <w:jc w:val="center"/>
            </w:pPr>
            <w:r w:rsidRPr="00E67E0D">
              <w:rPr>
                <w:rFonts w:cs="Arial"/>
                <w:lang w:eastAsia="zh-CN"/>
              </w:rPr>
              <w:t>YES</w:t>
            </w:r>
          </w:p>
        </w:tc>
        <w:tc>
          <w:tcPr>
            <w:tcW w:w="1080" w:type="dxa"/>
          </w:tcPr>
          <w:p w14:paraId="2F3EBD0C" w14:textId="77777777" w:rsidR="006A1CE4" w:rsidRPr="00E67E0D" w:rsidRDefault="006A1CE4" w:rsidP="00E7499B">
            <w:pPr>
              <w:pStyle w:val="TAL"/>
              <w:jc w:val="center"/>
            </w:pPr>
            <w:r w:rsidRPr="00E67E0D">
              <w:rPr>
                <w:rFonts w:cs="Arial"/>
                <w:lang w:eastAsia="zh-CN"/>
              </w:rPr>
              <w:t>reject</w:t>
            </w:r>
          </w:p>
        </w:tc>
      </w:tr>
      <w:tr w:rsidR="006A1CE4" w:rsidRPr="00E67E0D" w14:paraId="0C0D5B0E" w14:textId="77777777" w:rsidTr="00E7499B">
        <w:tc>
          <w:tcPr>
            <w:tcW w:w="2160" w:type="dxa"/>
          </w:tcPr>
          <w:p w14:paraId="0915665C" w14:textId="77777777" w:rsidR="006A1CE4" w:rsidRPr="00E67E0D" w:rsidRDefault="006A1CE4" w:rsidP="00E7499B">
            <w:pPr>
              <w:pStyle w:val="TAL"/>
            </w:pPr>
            <w:r w:rsidRPr="00E67E0D">
              <w:rPr>
                <w:rFonts w:cs="Arial"/>
                <w:lang w:eastAsia="ja-JP"/>
              </w:rPr>
              <w:t>Criticality Diagnostics</w:t>
            </w:r>
          </w:p>
        </w:tc>
        <w:tc>
          <w:tcPr>
            <w:tcW w:w="1080" w:type="dxa"/>
          </w:tcPr>
          <w:p w14:paraId="15047C84" w14:textId="77777777" w:rsidR="006A1CE4" w:rsidRPr="00E67E0D" w:rsidRDefault="006A1CE4" w:rsidP="00E7499B">
            <w:pPr>
              <w:pStyle w:val="TAL"/>
            </w:pPr>
            <w:r w:rsidRPr="00E67E0D">
              <w:rPr>
                <w:rFonts w:cs="Arial"/>
                <w:lang w:eastAsia="ja-JP"/>
              </w:rPr>
              <w:t>O</w:t>
            </w:r>
          </w:p>
        </w:tc>
        <w:tc>
          <w:tcPr>
            <w:tcW w:w="1080" w:type="dxa"/>
          </w:tcPr>
          <w:p w14:paraId="6829840E" w14:textId="77777777" w:rsidR="006A1CE4" w:rsidRPr="00E67E0D" w:rsidRDefault="006A1CE4" w:rsidP="00E7499B">
            <w:pPr>
              <w:pStyle w:val="TAL"/>
              <w:rPr>
                <w:i/>
                <w:lang w:eastAsia="ja-JP"/>
              </w:rPr>
            </w:pPr>
          </w:p>
        </w:tc>
        <w:tc>
          <w:tcPr>
            <w:tcW w:w="1512" w:type="dxa"/>
          </w:tcPr>
          <w:p w14:paraId="1BBBFE74" w14:textId="77777777" w:rsidR="006A1CE4" w:rsidRPr="00E67E0D" w:rsidRDefault="006A1CE4" w:rsidP="00E7499B">
            <w:pPr>
              <w:pStyle w:val="TAL"/>
            </w:pPr>
            <w:r w:rsidRPr="00E67E0D">
              <w:rPr>
                <w:lang w:eastAsia="ja-JP"/>
              </w:rPr>
              <w:t>9.3.1.3</w:t>
            </w:r>
          </w:p>
        </w:tc>
        <w:tc>
          <w:tcPr>
            <w:tcW w:w="1728" w:type="dxa"/>
          </w:tcPr>
          <w:p w14:paraId="161D7B2A" w14:textId="77777777" w:rsidR="006A1CE4" w:rsidRPr="00E67E0D" w:rsidRDefault="006A1CE4" w:rsidP="00E7499B">
            <w:pPr>
              <w:pStyle w:val="TAL"/>
              <w:rPr>
                <w:lang w:eastAsia="ja-JP"/>
              </w:rPr>
            </w:pPr>
          </w:p>
        </w:tc>
        <w:tc>
          <w:tcPr>
            <w:tcW w:w="1080" w:type="dxa"/>
          </w:tcPr>
          <w:p w14:paraId="040AB7A1" w14:textId="77777777" w:rsidR="006A1CE4" w:rsidRPr="00E67E0D" w:rsidRDefault="006A1CE4" w:rsidP="00E7499B">
            <w:pPr>
              <w:pStyle w:val="TAL"/>
              <w:jc w:val="center"/>
            </w:pPr>
            <w:r w:rsidRPr="00E67E0D">
              <w:rPr>
                <w:rFonts w:cs="Arial"/>
                <w:lang w:eastAsia="zh-CN"/>
              </w:rPr>
              <w:t>YES</w:t>
            </w:r>
          </w:p>
        </w:tc>
        <w:tc>
          <w:tcPr>
            <w:tcW w:w="1080" w:type="dxa"/>
          </w:tcPr>
          <w:p w14:paraId="2A3345E6" w14:textId="77777777" w:rsidR="006A1CE4" w:rsidRPr="00E67E0D" w:rsidRDefault="006A1CE4" w:rsidP="00E7499B">
            <w:pPr>
              <w:pStyle w:val="TAL"/>
              <w:jc w:val="center"/>
            </w:pPr>
            <w:r w:rsidRPr="00E67E0D">
              <w:t>ignore</w:t>
            </w:r>
          </w:p>
        </w:tc>
      </w:tr>
    </w:tbl>
    <w:p w14:paraId="776ADB09" w14:textId="77777777" w:rsidR="006A1CE4" w:rsidRPr="00E67E0D" w:rsidRDefault="006A1CE4" w:rsidP="00E7499B"/>
    <w:p w14:paraId="5961D5E3" w14:textId="77777777" w:rsidR="006A1CE4" w:rsidRPr="00E67E0D" w:rsidRDefault="006A1CE4" w:rsidP="00E7499B">
      <w:pPr>
        <w:pStyle w:val="2"/>
      </w:pPr>
      <w:bookmarkStart w:id="4177" w:name="_Toc534720533"/>
      <w:bookmarkStart w:id="4178" w:name="_Toc525567545"/>
      <w:r w:rsidRPr="00E67E0D">
        <w:t>9.3</w:t>
      </w:r>
      <w:r w:rsidRPr="00E67E0D">
        <w:tab/>
        <w:t>Information Element Definitions</w:t>
      </w:r>
      <w:bookmarkEnd w:id="4177"/>
      <w:bookmarkEnd w:id="4178"/>
    </w:p>
    <w:p w14:paraId="19575BC8" w14:textId="77777777" w:rsidR="006A1CE4" w:rsidRPr="00E67E0D" w:rsidRDefault="006A1CE4" w:rsidP="00E7499B">
      <w:pPr>
        <w:pStyle w:val="3"/>
      </w:pPr>
      <w:bookmarkStart w:id="4179" w:name="_Toc534720534"/>
      <w:bookmarkStart w:id="4180" w:name="_Toc525567546"/>
      <w:r w:rsidRPr="00E67E0D">
        <w:t>9.3.1</w:t>
      </w:r>
      <w:r w:rsidRPr="00E67E0D">
        <w:tab/>
        <w:t>Radio Network Layer Related IEs</w:t>
      </w:r>
      <w:bookmarkEnd w:id="4179"/>
      <w:bookmarkEnd w:id="4180"/>
    </w:p>
    <w:p w14:paraId="4768B3DD" w14:textId="77777777" w:rsidR="006A1CE4" w:rsidRPr="00E67E0D" w:rsidRDefault="006A1CE4" w:rsidP="00E7499B">
      <w:pPr>
        <w:pStyle w:val="4"/>
      </w:pPr>
      <w:bookmarkStart w:id="4181" w:name="_Toc534720535"/>
      <w:bookmarkStart w:id="4182" w:name="_Toc525567547"/>
      <w:r w:rsidRPr="00E67E0D">
        <w:t>9.3.1.1</w:t>
      </w:r>
      <w:r w:rsidRPr="00E67E0D">
        <w:tab/>
        <w:t>Message Type</w:t>
      </w:r>
      <w:bookmarkEnd w:id="4181"/>
      <w:bookmarkEnd w:id="4182"/>
    </w:p>
    <w:p w14:paraId="16C90592" w14:textId="77777777" w:rsidR="006A1CE4" w:rsidRPr="00E67E0D" w:rsidRDefault="006A1CE4" w:rsidP="00E7499B">
      <w:r w:rsidRPr="00E67E0D">
        <w:t xml:space="preserve">The </w:t>
      </w:r>
      <w:r w:rsidRPr="00E67E0D">
        <w:rPr>
          <w:i/>
        </w:rPr>
        <w:t>Message Type</w:t>
      </w:r>
      <w:r w:rsidRPr="00E67E0D">
        <w:t xml:space="preserve"> IE uniquely identifies the message being sent. It is mandatory for all messages.</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080"/>
        <w:gridCol w:w="2232"/>
        <w:gridCol w:w="2880"/>
      </w:tblGrid>
      <w:tr w:rsidR="006A1CE4" w:rsidRPr="00E67E0D" w14:paraId="19567FA8" w14:textId="77777777" w:rsidTr="00E7499B">
        <w:tc>
          <w:tcPr>
            <w:tcW w:w="2448" w:type="dxa"/>
          </w:tcPr>
          <w:p w14:paraId="38E7752D"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22870F99"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326E28AA" w14:textId="77777777" w:rsidR="006A1CE4" w:rsidRPr="00E67E0D" w:rsidRDefault="006A1CE4" w:rsidP="00E7499B">
            <w:pPr>
              <w:pStyle w:val="TAH"/>
              <w:rPr>
                <w:rFonts w:cs="Arial"/>
                <w:lang w:eastAsia="ja-JP"/>
              </w:rPr>
            </w:pPr>
            <w:r w:rsidRPr="00E67E0D">
              <w:rPr>
                <w:rFonts w:cs="Arial"/>
                <w:lang w:eastAsia="ja-JP"/>
              </w:rPr>
              <w:t>Range</w:t>
            </w:r>
          </w:p>
        </w:tc>
        <w:tc>
          <w:tcPr>
            <w:tcW w:w="2232" w:type="dxa"/>
          </w:tcPr>
          <w:p w14:paraId="471AD18E"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6AE61F95"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362EF1A5" w14:textId="77777777" w:rsidTr="00E7499B">
        <w:tc>
          <w:tcPr>
            <w:tcW w:w="2448" w:type="dxa"/>
          </w:tcPr>
          <w:p w14:paraId="266C127F" w14:textId="77777777" w:rsidR="006A1CE4" w:rsidRPr="00E67E0D" w:rsidRDefault="006A1CE4" w:rsidP="00E7499B">
            <w:pPr>
              <w:pStyle w:val="TAL"/>
              <w:rPr>
                <w:rFonts w:eastAsia="Batang" w:cs="Arial"/>
                <w:lang w:eastAsia="ja-JP"/>
              </w:rPr>
            </w:pPr>
            <w:r w:rsidRPr="00E67E0D">
              <w:rPr>
                <w:rFonts w:cs="Arial"/>
                <w:lang w:eastAsia="ja-JP"/>
              </w:rPr>
              <w:t>Procedure Code</w:t>
            </w:r>
          </w:p>
        </w:tc>
        <w:tc>
          <w:tcPr>
            <w:tcW w:w="1080" w:type="dxa"/>
          </w:tcPr>
          <w:p w14:paraId="1B0E4A09"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0E3B0215" w14:textId="77777777" w:rsidR="006A1CE4" w:rsidRPr="00E67E0D" w:rsidRDefault="006A1CE4" w:rsidP="00E7499B">
            <w:pPr>
              <w:pStyle w:val="TAL"/>
              <w:rPr>
                <w:i/>
                <w:lang w:eastAsia="ja-JP"/>
              </w:rPr>
            </w:pPr>
          </w:p>
        </w:tc>
        <w:tc>
          <w:tcPr>
            <w:tcW w:w="2232" w:type="dxa"/>
          </w:tcPr>
          <w:p w14:paraId="08CB85B2" w14:textId="77777777" w:rsidR="006A1CE4" w:rsidRPr="00E67E0D" w:rsidRDefault="006A1CE4" w:rsidP="00E7499B">
            <w:pPr>
              <w:pStyle w:val="TAL"/>
              <w:rPr>
                <w:lang w:eastAsia="ja-JP"/>
              </w:rPr>
            </w:pPr>
            <w:r w:rsidRPr="00E67E0D">
              <w:rPr>
                <w:rFonts w:cs="Arial"/>
                <w:lang w:eastAsia="ja-JP"/>
              </w:rPr>
              <w:t>INTEGER (0..255)</w:t>
            </w:r>
          </w:p>
        </w:tc>
        <w:tc>
          <w:tcPr>
            <w:tcW w:w="2880" w:type="dxa"/>
          </w:tcPr>
          <w:p w14:paraId="02D4BBA2" w14:textId="77777777" w:rsidR="006A1CE4" w:rsidRPr="00E67E0D" w:rsidRDefault="006A1CE4" w:rsidP="00E7499B">
            <w:pPr>
              <w:pStyle w:val="TAL"/>
              <w:rPr>
                <w:lang w:eastAsia="ja-JP"/>
              </w:rPr>
            </w:pPr>
          </w:p>
        </w:tc>
      </w:tr>
      <w:tr w:rsidR="006A1CE4" w:rsidRPr="00E67E0D" w14:paraId="0D81A8E1" w14:textId="77777777" w:rsidTr="00E7499B">
        <w:tc>
          <w:tcPr>
            <w:tcW w:w="2448" w:type="dxa"/>
          </w:tcPr>
          <w:p w14:paraId="41F91ED6" w14:textId="77777777" w:rsidR="006A1CE4" w:rsidRPr="00E67E0D" w:rsidRDefault="006A1CE4" w:rsidP="00E7499B">
            <w:pPr>
              <w:pStyle w:val="TAL"/>
              <w:rPr>
                <w:rFonts w:eastAsia="Batang" w:cs="Arial"/>
                <w:lang w:eastAsia="ja-JP"/>
              </w:rPr>
            </w:pPr>
            <w:r w:rsidRPr="00E67E0D">
              <w:rPr>
                <w:rFonts w:cs="Arial"/>
                <w:lang w:eastAsia="ja-JP"/>
              </w:rPr>
              <w:t>Type of Message</w:t>
            </w:r>
          </w:p>
        </w:tc>
        <w:tc>
          <w:tcPr>
            <w:tcW w:w="1080" w:type="dxa"/>
          </w:tcPr>
          <w:p w14:paraId="0D20C4B2"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3D26A90C" w14:textId="77777777" w:rsidR="006A1CE4" w:rsidRPr="00E67E0D" w:rsidRDefault="006A1CE4" w:rsidP="00E7499B">
            <w:pPr>
              <w:pStyle w:val="TAL"/>
              <w:rPr>
                <w:i/>
                <w:lang w:eastAsia="ja-JP"/>
              </w:rPr>
            </w:pPr>
          </w:p>
        </w:tc>
        <w:tc>
          <w:tcPr>
            <w:tcW w:w="2232" w:type="dxa"/>
          </w:tcPr>
          <w:p w14:paraId="0F2FF6AC" w14:textId="77777777" w:rsidR="006A1CE4" w:rsidRPr="00E67E0D" w:rsidRDefault="006A1CE4" w:rsidP="00E7499B">
            <w:pPr>
              <w:pStyle w:val="TAL"/>
              <w:rPr>
                <w:lang w:eastAsia="ja-JP"/>
              </w:rPr>
            </w:pPr>
            <w:r w:rsidRPr="00E67E0D">
              <w:rPr>
                <w:rFonts w:eastAsia="MS Mincho" w:cs="Arial"/>
                <w:lang w:eastAsia="ja-JP"/>
              </w:rPr>
              <w:t>CHOICE</w:t>
            </w:r>
            <w:r w:rsidRPr="00E67E0D">
              <w:rPr>
                <w:rFonts w:cs="Arial"/>
                <w:lang w:eastAsia="ja-JP"/>
              </w:rPr>
              <w:t xml:space="preserve"> (Initiating Message, Successful Outcome, Unsuccessful Outcome, …)</w:t>
            </w:r>
          </w:p>
        </w:tc>
        <w:tc>
          <w:tcPr>
            <w:tcW w:w="2880" w:type="dxa"/>
          </w:tcPr>
          <w:p w14:paraId="3E16D8A3" w14:textId="77777777" w:rsidR="006A1CE4" w:rsidRPr="00E67E0D" w:rsidRDefault="006A1CE4" w:rsidP="00E7499B">
            <w:pPr>
              <w:pStyle w:val="TAL"/>
              <w:rPr>
                <w:rFonts w:cs="Arial"/>
                <w:szCs w:val="18"/>
                <w:lang w:eastAsia="ja-JP"/>
              </w:rPr>
            </w:pPr>
          </w:p>
        </w:tc>
      </w:tr>
    </w:tbl>
    <w:p w14:paraId="4238740A" w14:textId="77777777" w:rsidR="006A1CE4" w:rsidRPr="00E67E0D" w:rsidRDefault="006A1CE4" w:rsidP="00E7499B"/>
    <w:p w14:paraId="0AC8753C" w14:textId="77777777" w:rsidR="006A1CE4" w:rsidRPr="00E67E0D" w:rsidRDefault="006A1CE4" w:rsidP="00E7499B">
      <w:pPr>
        <w:pStyle w:val="4"/>
      </w:pPr>
      <w:bookmarkStart w:id="4183" w:name="_Ref469456001"/>
      <w:bookmarkStart w:id="4184" w:name="_Toc534720536"/>
      <w:bookmarkStart w:id="4185" w:name="_Toc525567548"/>
      <w:r w:rsidRPr="00E67E0D">
        <w:t>9.3.1.2</w:t>
      </w:r>
      <w:r w:rsidRPr="00E67E0D">
        <w:tab/>
        <w:t>Cause</w:t>
      </w:r>
      <w:bookmarkEnd w:id="4183"/>
      <w:bookmarkEnd w:id="4184"/>
      <w:bookmarkEnd w:id="4185"/>
    </w:p>
    <w:p w14:paraId="47462ADB" w14:textId="77777777" w:rsidR="006A1CE4" w:rsidRPr="00E67E0D" w:rsidRDefault="006A1CE4" w:rsidP="00E7499B">
      <w:r w:rsidRPr="00E67E0D">
        <w:t xml:space="preserve">The purpose of the </w:t>
      </w:r>
      <w:r w:rsidRPr="00E67E0D">
        <w:rPr>
          <w:i/>
        </w:rPr>
        <w:t>Cause</w:t>
      </w:r>
      <w:r w:rsidRPr="00E67E0D">
        <w:t xml:space="preserve"> IE is to indicate the reason for a particular event for the NGAP protocol.</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04"/>
        <w:gridCol w:w="1080"/>
        <w:gridCol w:w="1080"/>
        <w:gridCol w:w="3096"/>
        <w:gridCol w:w="2160"/>
      </w:tblGrid>
      <w:tr w:rsidR="006A1CE4" w:rsidRPr="00E67E0D" w14:paraId="77DE98CA" w14:textId="77777777" w:rsidTr="00E7499B">
        <w:tc>
          <w:tcPr>
            <w:tcW w:w="2304" w:type="dxa"/>
          </w:tcPr>
          <w:p w14:paraId="69E6E5E7"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5A0EC0A8"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0301E2E6" w14:textId="77777777" w:rsidR="006A1CE4" w:rsidRPr="00E67E0D" w:rsidRDefault="006A1CE4" w:rsidP="00E7499B">
            <w:pPr>
              <w:pStyle w:val="TAH"/>
              <w:rPr>
                <w:rFonts w:cs="Arial"/>
                <w:lang w:eastAsia="ja-JP"/>
              </w:rPr>
            </w:pPr>
            <w:r w:rsidRPr="00E67E0D">
              <w:rPr>
                <w:rFonts w:cs="Arial"/>
                <w:lang w:eastAsia="ja-JP"/>
              </w:rPr>
              <w:t>Range</w:t>
            </w:r>
          </w:p>
        </w:tc>
        <w:tc>
          <w:tcPr>
            <w:tcW w:w="3096" w:type="dxa"/>
          </w:tcPr>
          <w:p w14:paraId="7A6A3A50"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160" w:type="dxa"/>
          </w:tcPr>
          <w:p w14:paraId="584C0813"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0AE500CA" w14:textId="77777777" w:rsidTr="00E7499B">
        <w:tc>
          <w:tcPr>
            <w:tcW w:w="2304" w:type="dxa"/>
          </w:tcPr>
          <w:p w14:paraId="3198800F" w14:textId="77777777" w:rsidR="006A1CE4" w:rsidRPr="00E67E0D" w:rsidRDefault="006A1CE4" w:rsidP="00E7499B">
            <w:pPr>
              <w:pStyle w:val="TAL"/>
              <w:rPr>
                <w:rFonts w:eastAsia="Batang" w:cs="Arial"/>
                <w:lang w:eastAsia="ja-JP"/>
              </w:rPr>
            </w:pPr>
            <w:r w:rsidRPr="00E67E0D">
              <w:rPr>
                <w:rFonts w:cs="Arial"/>
                <w:lang w:eastAsia="ja-JP"/>
              </w:rPr>
              <w:t xml:space="preserve">CHOICE </w:t>
            </w:r>
            <w:r w:rsidRPr="00E67E0D">
              <w:rPr>
                <w:rFonts w:cs="Arial"/>
                <w:i/>
                <w:lang w:eastAsia="ja-JP"/>
              </w:rPr>
              <w:t>Cause Group</w:t>
            </w:r>
          </w:p>
        </w:tc>
        <w:tc>
          <w:tcPr>
            <w:tcW w:w="1080" w:type="dxa"/>
          </w:tcPr>
          <w:p w14:paraId="427590E5"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33448C0A" w14:textId="77777777" w:rsidR="006A1CE4" w:rsidRPr="00E67E0D" w:rsidRDefault="006A1CE4" w:rsidP="00E7499B">
            <w:pPr>
              <w:pStyle w:val="TAL"/>
              <w:rPr>
                <w:i/>
                <w:lang w:eastAsia="ja-JP"/>
              </w:rPr>
            </w:pPr>
          </w:p>
        </w:tc>
        <w:tc>
          <w:tcPr>
            <w:tcW w:w="3096" w:type="dxa"/>
          </w:tcPr>
          <w:p w14:paraId="67BD3638" w14:textId="77777777" w:rsidR="006A1CE4" w:rsidRPr="00E67E0D" w:rsidRDefault="006A1CE4" w:rsidP="00E7499B">
            <w:pPr>
              <w:pStyle w:val="TAL"/>
              <w:rPr>
                <w:lang w:eastAsia="ja-JP"/>
              </w:rPr>
            </w:pPr>
          </w:p>
        </w:tc>
        <w:tc>
          <w:tcPr>
            <w:tcW w:w="2160" w:type="dxa"/>
          </w:tcPr>
          <w:p w14:paraId="60D5F355" w14:textId="77777777" w:rsidR="006A1CE4" w:rsidRPr="00E67E0D" w:rsidRDefault="006A1CE4" w:rsidP="00E7499B">
            <w:pPr>
              <w:pStyle w:val="TAL"/>
              <w:rPr>
                <w:lang w:eastAsia="ja-JP"/>
              </w:rPr>
            </w:pPr>
          </w:p>
        </w:tc>
      </w:tr>
      <w:tr w:rsidR="006A1CE4" w:rsidRPr="00E67E0D" w14:paraId="02D97781" w14:textId="77777777" w:rsidTr="00E7499B">
        <w:tc>
          <w:tcPr>
            <w:tcW w:w="2304" w:type="dxa"/>
          </w:tcPr>
          <w:p w14:paraId="0E5BF0FF" w14:textId="77777777" w:rsidR="006A1CE4" w:rsidRPr="00E67E0D" w:rsidRDefault="006A1CE4" w:rsidP="00E7499B">
            <w:pPr>
              <w:pStyle w:val="TAL"/>
              <w:ind w:left="75"/>
              <w:rPr>
                <w:rFonts w:eastAsia="Batang" w:cs="Arial"/>
                <w:lang w:eastAsia="ja-JP"/>
              </w:rPr>
            </w:pPr>
            <w:r w:rsidRPr="00E67E0D">
              <w:rPr>
                <w:rFonts w:cs="Arial"/>
                <w:lang w:eastAsia="ja-JP"/>
              </w:rPr>
              <w:t>&gt;</w:t>
            </w:r>
            <w:r w:rsidRPr="00E67E0D">
              <w:rPr>
                <w:rFonts w:cs="Arial"/>
                <w:i/>
                <w:lang w:eastAsia="ja-JP"/>
              </w:rPr>
              <w:t>Radio Network Layer</w:t>
            </w:r>
          </w:p>
        </w:tc>
        <w:tc>
          <w:tcPr>
            <w:tcW w:w="1080" w:type="dxa"/>
          </w:tcPr>
          <w:p w14:paraId="78390F2B" w14:textId="77777777" w:rsidR="006A1CE4" w:rsidRPr="00E67E0D" w:rsidRDefault="006A1CE4" w:rsidP="00E7499B">
            <w:pPr>
              <w:pStyle w:val="TAL"/>
              <w:rPr>
                <w:rFonts w:cs="Arial"/>
                <w:lang w:eastAsia="ja-JP"/>
              </w:rPr>
            </w:pPr>
          </w:p>
        </w:tc>
        <w:tc>
          <w:tcPr>
            <w:tcW w:w="1080" w:type="dxa"/>
          </w:tcPr>
          <w:p w14:paraId="4007EF17" w14:textId="77777777" w:rsidR="006A1CE4" w:rsidRPr="00E67E0D" w:rsidRDefault="006A1CE4" w:rsidP="00E7499B">
            <w:pPr>
              <w:pStyle w:val="TAL"/>
              <w:rPr>
                <w:i/>
                <w:lang w:eastAsia="ja-JP"/>
              </w:rPr>
            </w:pPr>
          </w:p>
        </w:tc>
        <w:tc>
          <w:tcPr>
            <w:tcW w:w="3096" w:type="dxa"/>
          </w:tcPr>
          <w:p w14:paraId="0B6C129C" w14:textId="77777777" w:rsidR="006A1CE4" w:rsidRPr="00E67E0D" w:rsidRDefault="006A1CE4" w:rsidP="00E7499B">
            <w:pPr>
              <w:pStyle w:val="TAL"/>
              <w:rPr>
                <w:lang w:eastAsia="ja-JP"/>
              </w:rPr>
            </w:pPr>
          </w:p>
        </w:tc>
        <w:tc>
          <w:tcPr>
            <w:tcW w:w="2160" w:type="dxa"/>
          </w:tcPr>
          <w:p w14:paraId="4C12A890" w14:textId="77777777" w:rsidR="006A1CE4" w:rsidRPr="00E67E0D" w:rsidRDefault="006A1CE4" w:rsidP="00E7499B">
            <w:pPr>
              <w:pStyle w:val="TAL"/>
              <w:rPr>
                <w:lang w:eastAsia="ja-JP"/>
              </w:rPr>
            </w:pPr>
          </w:p>
        </w:tc>
      </w:tr>
      <w:tr w:rsidR="006A1CE4" w:rsidRPr="00E67E0D" w14:paraId="26439B81" w14:textId="77777777" w:rsidTr="00E7499B">
        <w:tc>
          <w:tcPr>
            <w:tcW w:w="2304" w:type="dxa"/>
          </w:tcPr>
          <w:p w14:paraId="6BCA4582" w14:textId="77777777" w:rsidR="006A1CE4" w:rsidRPr="00E67E0D" w:rsidRDefault="006A1CE4" w:rsidP="00E7499B">
            <w:pPr>
              <w:pStyle w:val="TAL"/>
              <w:ind w:left="165"/>
              <w:rPr>
                <w:rFonts w:eastAsia="Batang" w:cs="Arial"/>
                <w:lang w:eastAsia="ja-JP"/>
              </w:rPr>
            </w:pPr>
            <w:r w:rsidRPr="00E67E0D">
              <w:rPr>
                <w:rFonts w:cs="Arial"/>
                <w:lang w:eastAsia="ja-JP"/>
              </w:rPr>
              <w:t xml:space="preserve">&gt;&gt;Radio Network Layer Cause </w:t>
            </w:r>
          </w:p>
        </w:tc>
        <w:tc>
          <w:tcPr>
            <w:tcW w:w="1080" w:type="dxa"/>
          </w:tcPr>
          <w:p w14:paraId="49D98E87"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3A3DBD04" w14:textId="77777777" w:rsidR="006A1CE4" w:rsidRPr="00E67E0D" w:rsidRDefault="006A1CE4" w:rsidP="00E7499B">
            <w:pPr>
              <w:pStyle w:val="TAL"/>
              <w:rPr>
                <w:i/>
                <w:lang w:eastAsia="ja-JP"/>
              </w:rPr>
            </w:pPr>
          </w:p>
        </w:tc>
        <w:tc>
          <w:tcPr>
            <w:tcW w:w="3096" w:type="dxa"/>
          </w:tcPr>
          <w:p w14:paraId="6D891279" w14:textId="77777777" w:rsidR="006A1CE4" w:rsidRPr="00E67E0D" w:rsidRDefault="006A1CE4" w:rsidP="00E7499B">
            <w:pPr>
              <w:pStyle w:val="TAL"/>
              <w:rPr>
                <w:rFonts w:cs="Arial"/>
                <w:lang w:eastAsia="ja-JP"/>
              </w:rPr>
            </w:pPr>
            <w:r w:rsidRPr="00E67E0D">
              <w:rPr>
                <w:rFonts w:cs="Arial"/>
                <w:lang w:eastAsia="ja-JP"/>
              </w:rPr>
              <w:t>ENUMERATED</w:t>
            </w:r>
            <w:r w:rsidRPr="00E67E0D">
              <w:rPr>
                <w:rFonts w:cs="Arial"/>
                <w:lang w:eastAsia="ja-JP"/>
              </w:rPr>
              <w:br/>
              <w:t>(Unspecified,</w:t>
            </w:r>
          </w:p>
          <w:p w14:paraId="3E96ABDC" w14:textId="77777777" w:rsidR="006A1CE4" w:rsidRPr="00E67E0D" w:rsidRDefault="006A1CE4" w:rsidP="00E7499B">
            <w:pPr>
              <w:pStyle w:val="TAL"/>
              <w:rPr>
                <w:rFonts w:cs="Arial"/>
                <w:lang w:eastAsia="ja-JP"/>
              </w:rPr>
            </w:pPr>
            <w:r w:rsidRPr="00E67E0D">
              <w:rPr>
                <w:rFonts w:cs="Arial"/>
                <w:lang w:eastAsia="ja-JP"/>
              </w:rPr>
              <w:t>TXnRELOCOverall expiry,</w:t>
            </w:r>
          </w:p>
          <w:p w14:paraId="354BF329" w14:textId="77777777" w:rsidR="006A1CE4" w:rsidRPr="00E67E0D" w:rsidRDefault="006A1CE4" w:rsidP="00E7499B">
            <w:pPr>
              <w:pStyle w:val="TAL"/>
              <w:rPr>
                <w:rFonts w:cs="Arial"/>
                <w:lang w:eastAsia="ja-JP"/>
              </w:rPr>
            </w:pPr>
            <w:r w:rsidRPr="00E67E0D">
              <w:rPr>
                <w:rFonts w:cs="Arial"/>
                <w:lang w:eastAsia="ja-JP"/>
              </w:rPr>
              <w:t>Successful handover,</w:t>
            </w:r>
          </w:p>
          <w:p w14:paraId="3DBC3660" w14:textId="77777777" w:rsidR="006A1CE4" w:rsidRPr="00E67E0D" w:rsidRDefault="006A1CE4" w:rsidP="00E7499B">
            <w:pPr>
              <w:pStyle w:val="TAL"/>
              <w:rPr>
                <w:rFonts w:cs="Arial"/>
                <w:lang w:eastAsia="ja-JP"/>
              </w:rPr>
            </w:pPr>
            <w:r w:rsidRPr="00E67E0D">
              <w:rPr>
                <w:rFonts w:cs="Arial"/>
                <w:lang w:eastAsia="ja-JP"/>
              </w:rPr>
              <w:t>Release due to NG-RAN generated reason,</w:t>
            </w:r>
          </w:p>
          <w:p w14:paraId="787EC97A" w14:textId="77777777" w:rsidR="006A1CE4" w:rsidRPr="00E67E0D" w:rsidRDefault="006A1CE4" w:rsidP="00E7499B">
            <w:pPr>
              <w:pStyle w:val="TAL"/>
              <w:rPr>
                <w:rFonts w:cs="Arial"/>
                <w:lang w:eastAsia="ja-JP"/>
              </w:rPr>
            </w:pPr>
            <w:r w:rsidRPr="00E67E0D">
              <w:rPr>
                <w:rFonts w:cs="Arial"/>
                <w:lang w:eastAsia="ja-JP"/>
              </w:rPr>
              <w:t>Release due to 5GC generated reason,</w:t>
            </w:r>
          </w:p>
          <w:p w14:paraId="33044DE6" w14:textId="77777777" w:rsidR="006A1CE4" w:rsidRPr="00E67E0D" w:rsidRDefault="006A1CE4" w:rsidP="00E7499B">
            <w:pPr>
              <w:pStyle w:val="TAL"/>
              <w:rPr>
                <w:rFonts w:cs="Arial"/>
                <w:lang w:eastAsia="ja-JP"/>
              </w:rPr>
            </w:pPr>
            <w:r w:rsidRPr="00E67E0D">
              <w:rPr>
                <w:rFonts w:cs="Arial"/>
                <w:lang w:eastAsia="ja-JP"/>
              </w:rPr>
              <w:t>Handover cancelled,</w:t>
            </w:r>
          </w:p>
          <w:p w14:paraId="472D3EB4" w14:textId="77777777" w:rsidR="006A1CE4" w:rsidRPr="00E67E0D" w:rsidRDefault="006A1CE4" w:rsidP="00E7499B">
            <w:pPr>
              <w:pStyle w:val="TAL"/>
              <w:rPr>
                <w:rFonts w:cs="Arial"/>
                <w:lang w:eastAsia="ja-JP"/>
              </w:rPr>
            </w:pPr>
            <w:r w:rsidRPr="00E67E0D">
              <w:rPr>
                <w:rFonts w:cs="Arial"/>
                <w:lang w:eastAsia="ja-JP"/>
              </w:rPr>
              <w:t>Partial handover,</w:t>
            </w:r>
          </w:p>
          <w:p w14:paraId="2DCB6A8A" w14:textId="77777777" w:rsidR="006A1CE4" w:rsidRPr="00E67E0D" w:rsidRDefault="006A1CE4" w:rsidP="00E7499B">
            <w:pPr>
              <w:pStyle w:val="TAL"/>
              <w:rPr>
                <w:rFonts w:cs="Arial"/>
                <w:lang w:eastAsia="ja-JP"/>
              </w:rPr>
            </w:pPr>
            <w:r w:rsidRPr="00E67E0D">
              <w:rPr>
                <w:rFonts w:cs="Arial"/>
                <w:lang w:eastAsia="ja-JP"/>
              </w:rPr>
              <w:t>Handover failure in target 5GC/NG-RAN node or target system,</w:t>
            </w:r>
          </w:p>
          <w:p w14:paraId="6FC3003B" w14:textId="77777777" w:rsidR="006A1CE4" w:rsidRPr="00E67E0D" w:rsidRDefault="006A1CE4" w:rsidP="00E7499B">
            <w:pPr>
              <w:pStyle w:val="TAL"/>
              <w:rPr>
                <w:rFonts w:cs="Arial"/>
                <w:lang w:eastAsia="ja-JP"/>
              </w:rPr>
            </w:pPr>
            <w:r w:rsidRPr="00E67E0D">
              <w:rPr>
                <w:rFonts w:cs="Arial"/>
                <w:lang w:eastAsia="ja-JP"/>
              </w:rPr>
              <w:t>Handover target not allowed,</w:t>
            </w:r>
          </w:p>
          <w:p w14:paraId="26ECB7F1" w14:textId="77777777" w:rsidR="006A1CE4" w:rsidRPr="00E67E0D" w:rsidRDefault="006A1CE4" w:rsidP="00E7499B">
            <w:pPr>
              <w:pStyle w:val="TAL"/>
              <w:rPr>
                <w:rFonts w:cs="Arial"/>
                <w:lang w:eastAsia="ja-JP"/>
              </w:rPr>
            </w:pPr>
            <w:r w:rsidRPr="00E67E0D">
              <w:rPr>
                <w:rFonts w:cs="Arial"/>
                <w:lang w:eastAsia="ja-JP"/>
              </w:rPr>
              <w:t>TNGRELOCoverall expiry,</w:t>
            </w:r>
          </w:p>
          <w:p w14:paraId="62597097" w14:textId="77777777" w:rsidR="006A1CE4" w:rsidRPr="00E67E0D" w:rsidRDefault="006A1CE4" w:rsidP="00E7499B">
            <w:pPr>
              <w:pStyle w:val="TAL"/>
              <w:rPr>
                <w:rFonts w:cs="Arial"/>
                <w:lang w:eastAsia="ja-JP"/>
              </w:rPr>
            </w:pPr>
            <w:r w:rsidRPr="00E67E0D">
              <w:rPr>
                <w:rFonts w:cs="Arial"/>
                <w:lang w:eastAsia="ja-JP"/>
              </w:rPr>
              <w:t>TNGRELOCprep expiry,</w:t>
            </w:r>
          </w:p>
          <w:p w14:paraId="1C413B1B" w14:textId="77777777" w:rsidR="006A1CE4" w:rsidRPr="00E67E0D" w:rsidRDefault="006A1CE4" w:rsidP="00E7499B">
            <w:pPr>
              <w:pStyle w:val="TAL"/>
              <w:rPr>
                <w:rFonts w:cs="Arial"/>
                <w:lang w:eastAsia="ja-JP"/>
              </w:rPr>
            </w:pPr>
            <w:r w:rsidRPr="00E67E0D">
              <w:rPr>
                <w:rFonts w:cs="Arial"/>
                <w:lang w:eastAsia="ja-JP"/>
              </w:rPr>
              <w:t>Cell not available,</w:t>
            </w:r>
          </w:p>
          <w:p w14:paraId="0D854404" w14:textId="77777777" w:rsidR="006A1CE4" w:rsidRPr="00E67E0D" w:rsidRDefault="006A1CE4" w:rsidP="00E7499B">
            <w:pPr>
              <w:pStyle w:val="TAL"/>
              <w:rPr>
                <w:rFonts w:cs="Arial"/>
                <w:lang w:eastAsia="ja-JP"/>
              </w:rPr>
            </w:pPr>
            <w:r w:rsidRPr="00E67E0D">
              <w:rPr>
                <w:rFonts w:cs="Arial"/>
                <w:lang w:eastAsia="ja-JP"/>
              </w:rPr>
              <w:t>Unknown target ID,</w:t>
            </w:r>
          </w:p>
          <w:p w14:paraId="4C8F12B0" w14:textId="77777777" w:rsidR="006A1CE4" w:rsidRPr="00E67E0D" w:rsidRDefault="006A1CE4" w:rsidP="00E7499B">
            <w:pPr>
              <w:pStyle w:val="TAL"/>
              <w:rPr>
                <w:rFonts w:cs="Arial"/>
                <w:lang w:eastAsia="ja-JP"/>
              </w:rPr>
            </w:pPr>
            <w:r w:rsidRPr="00E67E0D">
              <w:rPr>
                <w:rFonts w:cs="Arial"/>
                <w:lang w:eastAsia="ja-JP"/>
              </w:rPr>
              <w:t>No radio resources available in target cell,</w:t>
            </w:r>
          </w:p>
          <w:p w14:paraId="27CCBD7C" w14:textId="77777777" w:rsidR="006A1CE4" w:rsidRPr="00E67E0D" w:rsidRDefault="006A1CE4" w:rsidP="00E7499B">
            <w:pPr>
              <w:pStyle w:val="TAL"/>
              <w:rPr>
                <w:rFonts w:cs="Arial"/>
                <w:lang w:eastAsia="ja-JP"/>
              </w:rPr>
            </w:pPr>
            <w:r w:rsidRPr="00E67E0D">
              <w:rPr>
                <w:rFonts w:cs="Arial"/>
                <w:lang w:eastAsia="ja-JP"/>
              </w:rPr>
              <w:t>Unknown local UE NGAP ID,</w:t>
            </w:r>
          </w:p>
          <w:p w14:paraId="748E05D3" w14:textId="77777777" w:rsidR="006A1CE4" w:rsidRPr="00E67E0D" w:rsidRDefault="006A1CE4" w:rsidP="00E7499B">
            <w:pPr>
              <w:pStyle w:val="TAL"/>
              <w:rPr>
                <w:rFonts w:cs="Arial"/>
                <w:lang w:eastAsia="ja-JP"/>
              </w:rPr>
            </w:pPr>
            <w:r w:rsidRPr="00E67E0D">
              <w:rPr>
                <w:rFonts w:cs="Arial"/>
                <w:lang w:eastAsia="ja-JP"/>
              </w:rPr>
              <w:t>Inconsistent remote</w:t>
            </w:r>
            <w:r w:rsidRPr="00E67E0D">
              <w:rPr>
                <w:bCs/>
                <w:lang w:eastAsia="ja-JP"/>
              </w:rPr>
              <w:t xml:space="preserve"> UE NGAP ID</w:t>
            </w:r>
            <w:r w:rsidRPr="00E67E0D">
              <w:rPr>
                <w:rFonts w:cs="Arial"/>
                <w:lang w:eastAsia="ja-JP"/>
              </w:rPr>
              <w:t>,</w:t>
            </w:r>
          </w:p>
          <w:p w14:paraId="0782704F" w14:textId="77777777" w:rsidR="006A1CE4" w:rsidRPr="00E67E0D" w:rsidRDefault="006A1CE4" w:rsidP="00E7499B">
            <w:pPr>
              <w:pStyle w:val="TAL"/>
              <w:rPr>
                <w:rFonts w:cs="Arial"/>
                <w:lang w:eastAsia="ja-JP"/>
              </w:rPr>
            </w:pPr>
            <w:r w:rsidRPr="00E67E0D">
              <w:rPr>
                <w:rFonts w:cs="Arial"/>
                <w:lang w:eastAsia="ja-JP"/>
              </w:rPr>
              <w:t>Handover desirable for radio reasons,</w:t>
            </w:r>
          </w:p>
          <w:p w14:paraId="321B3588" w14:textId="77777777" w:rsidR="006A1CE4" w:rsidRPr="00E67E0D" w:rsidRDefault="006A1CE4" w:rsidP="00E7499B">
            <w:pPr>
              <w:pStyle w:val="TAL"/>
              <w:rPr>
                <w:rFonts w:cs="Arial"/>
                <w:lang w:eastAsia="ja-JP"/>
              </w:rPr>
            </w:pPr>
            <w:r w:rsidRPr="00E67E0D">
              <w:rPr>
                <w:rFonts w:cs="Arial"/>
                <w:lang w:eastAsia="ja-JP"/>
              </w:rPr>
              <w:t>Time critical handover,</w:t>
            </w:r>
          </w:p>
          <w:p w14:paraId="58E16A09" w14:textId="77777777" w:rsidR="006A1CE4" w:rsidRPr="00E67E0D" w:rsidRDefault="006A1CE4" w:rsidP="00E7499B">
            <w:pPr>
              <w:pStyle w:val="TAL"/>
              <w:rPr>
                <w:rFonts w:cs="Arial"/>
                <w:lang w:eastAsia="ja-JP"/>
              </w:rPr>
            </w:pPr>
            <w:r w:rsidRPr="00E67E0D">
              <w:rPr>
                <w:rFonts w:cs="Arial"/>
                <w:lang w:eastAsia="ja-JP"/>
              </w:rPr>
              <w:t>Resource optimisation handover,</w:t>
            </w:r>
          </w:p>
          <w:p w14:paraId="5AADCDFC" w14:textId="77777777" w:rsidR="006A1CE4" w:rsidRPr="00E67E0D" w:rsidRDefault="006A1CE4" w:rsidP="00E7499B">
            <w:pPr>
              <w:pStyle w:val="TAL"/>
              <w:rPr>
                <w:rFonts w:cs="Arial"/>
                <w:lang w:eastAsia="ja-JP"/>
              </w:rPr>
            </w:pPr>
            <w:r w:rsidRPr="00E67E0D">
              <w:rPr>
                <w:rFonts w:cs="Arial"/>
                <w:lang w:eastAsia="ja-JP"/>
              </w:rPr>
              <w:t>Reduce load in serving cell,</w:t>
            </w:r>
          </w:p>
          <w:p w14:paraId="58C419E8" w14:textId="77777777" w:rsidR="006A1CE4" w:rsidRPr="00E67E0D" w:rsidRDefault="006A1CE4" w:rsidP="00E7499B">
            <w:pPr>
              <w:pStyle w:val="TAL"/>
              <w:rPr>
                <w:rFonts w:cs="Arial"/>
                <w:lang w:eastAsia="ja-JP"/>
              </w:rPr>
            </w:pPr>
            <w:r w:rsidRPr="00E67E0D">
              <w:rPr>
                <w:rFonts w:cs="Arial"/>
                <w:lang w:eastAsia="ja-JP"/>
              </w:rPr>
              <w:t>User inactivity,</w:t>
            </w:r>
          </w:p>
          <w:p w14:paraId="7622BF8E" w14:textId="77777777" w:rsidR="006A1CE4" w:rsidRPr="00E67E0D" w:rsidRDefault="006A1CE4" w:rsidP="00E7499B">
            <w:pPr>
              <w:pStyle w:val="TAL"/>
              <w:rPr>
                <w:rFonts w:cs="Arial"/>
                <w:lang w:eastAsia="ja-JP"/>
              </w:rPr>
            </w:pPr>
            <w:r w:rsidRPr="00E67E0D">
              <w:rPr>
                <w:rFonts w:cs="Arial"/>
                <w:lang w:eastAsia="ja-JP"/>
              </w:rPr>
              <w:t>Radio connection with UE lost,</w:t>
            </w:r>
          </w:p>
          <w:p w14:paraId="58D91B63" w14:textId="77777777" w:rsidR="00AE297A" w:rsidRPr="00FF6A95" w:rsidRDefault="00AE297A" w:rsidP="00AE297A">
            <w:pPr>
              <w:pStyle w:val="TAL"/>
              <w:rPr>
                <w:del w:id="4186" w:author="Issam" w:date="2019-02-12T23:38:00Z"/>
                <w:rFonts w:cs="Arial"/>
                <w:lang w:eastAsia="ja-JP"/>
              </w:rPr>
            </w:pPr>
            <w:del w:id="4187" w:author="Issam" w:date="2019-02-12T23:38:00Z">
              <w:r w:rsidRPr="00FF6A95">
                <w:rPr>
                  <w:rFonts w:cs="Arial"/>
                  <w:lang w:eastAsia="ja-JP"/>
                </w:rPr>
                <w:delText>Load balancing TAU required,</w:delText>
              </w:r>
            </w:del>
          </w:p>
          <w:p w14:paraId="2E1BA878" w14:textId="77777777" w:rsidR="006A1CE4" w:rsidRPr="00E67E0D" w:rsidRDefault="006A1CE4" w:rsidP="00E7499B">
            <w:pPr>
              <w:pStyle w:val="TAL"/>
              <w:rPr>
                <w:rFonts w:cs="Arial"/>
                <w:lang w:eastAsia="ja-JP"/>
              </w:rPr>
            </w:pPr>
            <w:r w:rsidRPr="00E67E0D">
              <w:rPr>
                <w:rFonts w:cs="Arial"/>
                <w:lang w:eastAsia="ja-JP"/>
              </w:rPr>
              <w:t>Radio resources not available,</w:t>
            </w:r>
          </w:p>
          <w:p w14:paraId="761ABD10" w14:textId="77777777" w:rsidR="006A1CE4" w:rsidRPr="00E67E0D" w:rsidRDefault="006A1CE4" w:rsidP="00E7499B">
            <w:pPr>
              <w:pStyle w:val="TAL"/>
              <w:rPr>
                <w:rFonts w:cs="Arial"/>
                <w:lang w:eastAsia="ja-JP"/>
              </w:rPr>
            </w:pPr>
            <w:r w:rsidRPr="00E67E0D">
              <w:rPr>
                <w:rFonts w:cs="Arial"/>
                <w:lang w:eastAsia="ja-JP"/>
              </w:rPr>
              <w:t>Invalid QoS combination,</w:t>
            </w:r>
          </w:p>
          <w:p w14:paraId="7AD3F4DD" w14:textId="77777777" w:rsidR="006A1CE4" w:rsidRPr="00E67E0D" w:rsidRDefault="006A1CE4" w:rsidP="00E7499B">
            <w:pPr>
              <w:pStyle w:val="TAL"/>
              <w:rPr>
                <w:rFonts w:cs="Arial"/>
                <w:lang w:eastAsia="ja-JP"/>
              </w:rPr>
            </w:pPr>
            <w:r w:rsidRPr="00E67E0D">
              <w:rPr>
                <w:rFonts w:cs="Arial"/>
                <w:lang w:eastAsia="ja-JP"/>
              </w:rPr>
              <w:t>Failure in the radio interface procedure,</w:t>
            </w:r>
          </w:p>
          <w:p w14:paraId="3065AB69" w14:textId="77777777" w:rsidR="006A1CE4" w:rsidRPr="00E67E0D" w:rsidRDefault="006A1CE4" w:rsidP="00E7499B">
            <w:pPr>
              <w:pStyle w:val="TAL"/>
              <w:rPr>
                <w:rFonts w:cs="Arial"/>
                <w:lang w:eastAsia="ja-JP"/>
              </w:rPr>
            </w:pPr>
            <w:r w:rsidRPr="00E67E0D">
              <w:rPr>
                <w:rFonts w:cs="Arial"/>
                <w:lang w:eastAsia="ja-JP"/>
              </w:rPr>
              <w:t>Interaction with other procedure,</w:t>
            </w:r>
          </w:p>
          <w:p w14:paraId="476DAEFD" w14:textId="77777777" w:rsidR="006A1CE4" w:rsidRPr="00E67E0D" w:rsidRDefault="006A1CE4" w:rsidP="00E7499B">
            <w:pPr>
              <w:pStyle w:val="TAL"/>
              <w:rPr>
                <w:rFonts w:cs="Arial"/>
                <w:lang w:eastAsia="ja-JP"/>
              </w:rPr>
            </w:pPr>
            <w:r w:rsidRPr="00E67E0D">
              <w:rPr>
                <w:rFonts w:cs="Arial"/>
                <w:lang w:eastAsia="ja-JP"/>
              </w:rPr>
              <w:t>Unknown PDU Session ID,</w:t>
            </w:r>
          </w:p>
          <w:p w14:paraId="55DF0390" w14:textId="77777777" w:rsidR="006A1CE4" w:rsidRPr="00E67E0D" w:rsidRDefault="006A1CE4" w:rsidP="00E7499B">
            <w:pPr>
              <w:pStyle w:val="TAL"/>
              <w:rPr>
                <w:rFonts w:cs="Arial"/>
                <w:lang w:eastAsia="zh-CN"/>
              </w:rPr>
            </w:pPr>
            <w:r w:rsidRPr="00E67E0D">
              <w:rPr>
                <w:rFonts w:cs="Arial" w:hint="eastAsia"/>
                <w:lang w:eastAsia="zh-CN"/>
              </w:rPr>
              <w:t>Unknown QoS Flow ID,</w:t>
            </w:r>
          </w:p>
          <w:p w14:paraId="67989B7A" w14:textId="77777777" w:rsidR="006A1CE4" w:rsidRPr="00E67E0D" w:rsidRDefault="006A1CE4" w:rsidP="00E7499B">
            <w:pPr>
              <w:pStyle w:val="TAL"/>
              <w:rPr>
                <w:rFonts w:cs="Arial"/>
                <w:lang w:eastAsia="ja-JP"/>
              </w:rPr>
            </w:pPr>
            <w:r w:rsidRPr="00E67E0D">
              <w:rPr>
                <w:rFonts w:cs="Arial"/>
                <w:lang w:eastAsia="ja-JP"/>
              </w:rPr>
              <w:t>Multiple PDU Session ID Instances,</w:t>
            </w:r>
          </w:p>
          <w:p w14:paraId="6491944C" w14:textId="77777777" w:rsidR="006A1CE4" w:rsidRPr="00E67E0D" w:rsidRDefault="006A1CE4" w:rsidP="00E7499B">
            <w:pPr>
              <w:pStyle w:val="TAL"/>
              <w:rPr>
                <w:rFonts w:cs="Arial"/>
                <w:lang w:eastAsia="ja-JP"/>
              </w:rPr>
            </w:pPr>
            <w:r w:rsidRPr="00E67E0D">
              <w:rPr>
                <w:rFonts w:cs="Arial"/>
                <w:lang w:eastAsia="ja-JP"/>
              </w:rPr>
              <w:t>Multiple QoS Flow ID Instances,</w:t>
            </w:r>
          </w:p>
          <w:p w14:paraId="3FF326EA" w14:textId="77777777" w:rsidR="006A1CE4" w:rsidRPr="00E67E0D" w:rsidRDefault="006A1CE4" w:rsidP="00E7499B">
            <w:pPr>
              <w:pStyle w:val="TAL"/>
              <w:rPr>
                <w:rFonts w:cs="Arial"/>
                <w:lang w:eastAsia="ja-JP"/>
              </w:rPr>
            </w:pPr>
            <w:r w:rsidRPr="00E67E0D">
              <w:rPr>
                <w:rFonts w:cs="Arial"/>
                <w:lang w:eastAsia="ja-JP"/>
              </w:rPr>
              <w:t>Encryption and/or integrity protection algorithms not supported,</w:t>
            </w:r>
          </w:p>
          <w:p w14:paraId="6E28A9C9" w14:textId="77777777" w:rsidR="006A1CE4" w:rsidRPr="00E67E0D" w:rsidRDefault="006A1CE4" w:rsidP="00E7499B">
            <w:pPr>
              <w:pStyle w:val="TAL"/>
              <w:rPr>
                <w:rFonts w:cs="Arial"/>
                <w:lang w:eastAsia="ja-JP"/>
              </w:rPr>
            </w:pPr>
            <w:r w:rsidRPr="00E67E0D">
              <w:rPr>
                <w:rFonts w:cs="Arial"/>
                <w:lang w:eastAsia="ja-JP"/>
              </w:rPr>
              <w:t>NG intra-system handover triggered,</w:t>
            </w:r>
          </w:p>
          <w:p w14:paraId="29066880" w14:textId="77777777" w:rsidR="006A1CE4" w:rsidRPr="00E67E0D" w:rsidRDefault="006A1CE4" w:rsidP="00E7499B">
            <w:pPr>
              <w:pStyle w:val="TAL"/>
              <w:rPr>
                <w:rFonts w:cs="Arial"/>
                <w:lang w:eastAsia="ja-JP"/>
              </w:rPr>
            </w:pPr>
            <w:r w:rsidRPr="00E67E0D">
              <w:rPr>
                <w:rFonts w:cs="Arial"/>
                <w:lang w:eastAsia="ja-JP"/>
              </w:rPr>
              <w:t>NG inter-system handover triggered,</w:t>
            </w:r>
          </w:p>
          <w:p w14:paraId="75E3C04D" w14:textId="77777777" w:rsidR="006A1CE4" w:rsidRPr="00E67E0D" w:rsidRDefault="006A1CE4" w:rsidP="00E7499B">
            <w:pPr>
              <w:pStyle w:val="TAL"/>
              <w:rPr>
                <w:rFonts w:cs="Arial"/>
                <w:lang w:eastAsia="ja-JP"/>
              </w:rPr>
            </w:pPr>
            <w:r w:rsidRPr="00E67E0D">
              <w:rPr>
                <w:rFonts w:cs="Arial"/>
                <w:lang w:eastAsia="ja-JP"/>
              </w:rPr>
              <w:t>Xn handover triggered,</w:t>
            </w:r>
          </w:p>
          <w:p w14:paraId="3D5546F4" w14:textId="77777777" w:rsidR="006A1CE4" w:rsidRPr="00E67E0D" w:rsidRDefault="006A1CE4" w:rsidP="00E7499B">
            <w:pPr>
              <w:pStyle w:val="TAL"/>
              <w:rPr>
                <w:rFonts w:cs="Arial"/>
                <w:lang w:eastAsia="zh-CN"/>
              </w:rPr>
            </w:pPr>
            <w:r w:rsidRPr="00E67E0D">
              <w:rPr>
                <w:rFonts w:cs="Arial"/>
                <w:lang w:eastAsia="ja-JP"/>
              </w:rPr>
              <w:t>Not supported 5QI value,</w:t>
            </w:r>
          </w:p>
          <w:p w14:paraId="0B8FD796" w14:textId="77777777" w:rsidR="006A1CE4" w:rsidRPr="00E67E0D" w:rsidRDefault="006A1CE4" w:rsidP="00E7499B">
            <w:pPr>
              <w:pStyle w:val="TAL"/>
              <w:rPr>
                <w:rFonts w:cs="Arial"/>
                <w:lang w:eastAsia="zh-CN"/>
              </w:rPr>
            </w:pPr>
            <w:r w:rsidRPr="00E67E0D">
              <w:rPr>
                <w:rFonts w:cs="Arial" w:hint="eastAsia"/>
                <w:lang w:eastAsia="ja-JP"/>
              </w:rPr>
              <w:t>UE context transfer</w:t>
            </w:r>
            <w:r w:rsidRPr="00E67E0D">
              <w:rPr>
                <w:rFonts w:cs="Arial" w:hint="eastAsia"/>
                <w:lang w:eastAsia="zh-CN"/>
              </w:rPr>
              <w:t>,</w:t>
            </w:r>
          </w:p>
          <w:p w14:paraId="284E39E9" w14:textId="77777777" w:rsidR="006A1CE4" w:rsidRPr="00E67E0D" w:rsidRDefault="006A1CE4" w:rsidP="00E7499B">
            <w:pPr>
              <w:pStyle w:val="TAL"/>
              <w:rPr>
                <w:rFonts w:cs="Arial"/>
                <w:lang w:eastAsia="ja-JP"/>
              </w:rPr>
            </w:pPr>
            <w:r w:rsidRPr="00E67E0D">
              <w:rPr>
                <w:rFonts w:cs="Arial"/>
                <w:lang w:eastAsia="ja-JP"/>
              </w:rPr>
              <w:t>IMS voice EPS fallback or RAT fallback triggered,</w:t>
            </w:r>
          </w:p>
          <w:p w14:paraId="5C105DC2" w14:textId="77777777" w:rsidR="006A1CE4" w:rsidRPr="00E67E0D" w:rsidRDefault="006A1CE4" w:rsidP="00E7499B">
            <w:pPr>
              <w:pStyle w:val="TAL"/>
              <w:rPr>
                <w:rFonts w:cs="Arial"/>
                <w:lang w:eastAsia="ja-JP"/>
              </w:rPr>
            </w:pPr>
            <w:r w:rsidRPr="00E67E0D">
              <w:rPr>
                <w:rFonts w:cs="Arial"/>
                <w:lang w:eastAsia="ja-JP"/>
              </w:rPr>
              <w:t>UP integrity protection not possible,</w:t>
            </w:r>
          </w:p>
          <w:p w14:paraId="7AE9CB91" w14:textId="77777777" w:rsidR="006A1CE4" w:rsidRPr="00E67E0D" w:rsidRDefault="006A1CE4" w:rsidP="00E7499B">
            <w:pPr>
              <w:pStyle w:val="TAL"/>
              <w:rPr>
                <w:rFonts w:cs="Arial"/>
              </w:rPr>
            </w:pPr>
            <w:r w:rsidRPr="00E67E0D">
              <w:rPr>
                <w:rFonts w:cs="Arial"/>
              </w:rPr>
              <w:t>UP confidentiality protection not possible,</w:t>
            </w:r>
          </w:p>
          <w:p w14:paraId="76336FAF" w14:textId="77777777" w:rsidR="006A1CE4" w:rsidRPr="00E67E0D" w:rsidRDefault="006A1CE4" w:rsidP="00E7499B">
            <w:pPr>
              <w:pStyle w:val="TAL"/>
              <w:rPr>
                <w:rFonts w:cs="Arial"/>
              </w:rPr>
            </w:pPr>
            <w:r w:rsidRPr="00E67E0D">
              <w:rPr>
                <w:rFonts w:cs="Arial"/>
              </w:rPr>
              <w:t>Slice not supported,</w:t>
            </w:r>
          </w:p>
          <w:p w14:paraId="2E509013" w14:textId="77777777" w:rsidR="006A1CE4" w:rsidRPr="00E67E0D" w:rsidRDefault="006A1CE4" w:rsidP="00E7499B">
            <w:pPr>
              <w:pStyle w:val="TAL"/>
              <w:rPr>
                <w:rFonts w:eastAsia="DengXian"/>
                <w:lang w:eastAsia="zh-CN"/>
              </w:rPr>
            </w:pPr>
            <w:r w:rsidRPr="00E67E0D">
              <w:rPr>
                <w:rFonts w:eastAsia="DengXian"/>
                <w:lang w:eastAsia="zh-CN"/>
              </w:rPr>
              <w:t>UE in RRC_INACTIVE state not reachable,</w:t>
            </w:r>
          </w:p>
          <w:p w14:paraId="63B3FA59" w14:textId="77777777" w:rsidR="006A1CE4" w:rsidRPr="00E67E0D" w:rsidRDefault="006A1CE4" w:rsidP="00E7499B">
            <w:pPr>
              <w:pStyle w:val="TAL"/>
              <w:rPr>
                <w:rFonts w:eastAsia="DengXian"/>
                <w:lang w:eastAsia="zh-CN"/>
              </w:rPr>
            </w:pPr>
            <w:r w:rsidRPr="00E67E0D">
              <w:rPr>
                <w:rFonts w:eastAsia="DengXian"/>
                <w:lang w:eastAsia="zh-CN"/>
              </w:rPr>
              <w:t>Redirection,</w:t>
            </w:r>
          </w:p>
          <w:p w14:paraId="0A98132F" w14:textId="1BFC86D3" w:rsidR="006A1CE4" w:rsidRPr="00E67E0D" w:rsidRDefault="006A1CE4" w:rsidP="00E7499B">
            <w:pPr>
              <w:pStyle w:val="TAL"/>
              <w:rPr>
                <w:rFonts w:eastAsia="DengXian"/>
                <w:lang w:eastAsia="zh-CN"/>
              </w:rPr>
            </w:pPr>
            <w:r w:rsidRPr="00E67E0D">
              <w:rPr>
                <w:rFonts w:eastAsia="DengXian"/>
                <w:lang w:eastAsia="zh-CN"/>
              </w:rPr>
              <w:t>Resources not available for the slice</w:t>
            </w:r>
            <w:del w:id="4188" w:author="Issam" w:date="2019-02-12T23:38:00Z">
              <w:r w:rsidR="00AE297A">
                <w:rPr>
                  <w:rFonts w:eastAsia="DengXian"/>
                  <w:lang w:eastAsia="zh-CN"/>
                </w:rPr>
                <w:delText>,</w:delText>
              </w:r>
            </w:del>
            <w:ins w:id="4189" w:author="Issam" w:date="2019-02-12T23:38:00Z">
              <w:r w:rsidRPr="00E67E0D">
                <w:rPr>
                  <w:rFonts w:eastAsia="DengXian"/>
                  <w:lang w:eastAsia="zh-CN"/>
                </w:rPr>
                <w:t>(s),</w:t>
              </w:r>
            </w:ins>
          </w:p>
          <w:p w14:paraId="0724A64E" w14:textId="77777777" w:rsidR="006A1CE4" w:rsidRPr="00E67E0D" w:rsidRDefault="006A1CE4" w:rsidP="00E7499B">
            <w:pPr>
              <w:pStyle w:val="TAL"/>
              <w:rPr>
                <w:rFonts w:eastAsia="DengXian"/>
                <w:lang w:eastAsia="zh-CN"/>
              </w:rPr>
            </w:pPr>
            <w:r w:rsidRPr="00E67E0D">
              <w:rPr>
                <w:rFonts w:eastAsia="DengXian"/>
                <w:lang w:eastAsia="zh-CN"/>
              </w:rPr>
              <w:t>UE maximum integrity protected data rate reason,</w:t>
            </w:r>
          </w:p>
          <w:p w14:paraId="240CA29A" w14:textId="77777777" w:rsidR="006A1CE4" w:rsidRPr="00E67E0D" w:rsidRDefault="006A1CE4" w:rsidP="00E7499B">
            <w:pPr>
              <w:pStyle w:val="TAL"/>
              <w:rPr>
                <w:rFonts w:cs="Arial"/>
                <w:lang w:eastAsia="zh-CN"/>
              </w:rPr>
            </w:pPr>
            <w:r w:rsidRPr="00E67E0D">
              <w:rPr>
                <w:rFonts w:eastAsia="DengXian"/>
                <w:lang w:eastAsia="zh-CN"/>
              </w:rPr>
              <w:t>Release due to CN-detected mobility,</w:t>
            </w:r>
          </w:p>
          <w:p w14:paraId="13C6C47E" w14:textId="77777777" w:rsidR="006A1CE4" w:rsidRPr="00E67E0D" w:rsidRDefault="006A1CE4" w:rsidP="00E7499B">
            <w:pPr>
              <w:pStyle w:val="TAL"/>
              <w:rPr>
                <w:rFonts w:cs="Arial"/>
                <w:lang w:eastAsia="ja-JP"/>
              </w:rPr>
            </w:pPr>
            <w:r w:rsidRPr="00E67E0D">
              <w:rPr>
                <w:rFonts w:cs="Arial"/>
                <w:lang w:eastAsia="ja-JP"/>
              </w:rPr>
              <w:t>…)</w:t>
            </w:r>
          </w:p>
        </w:tc>
        <w:tc>
          <w:tcPr>
            <w:tcW w:w="2160" w:type="dxa"/>
          </w:tcPr>
          <w:p w14:paraId="4B6CC162" w14:textId="77777777" w:rsidR="006A1CE4" w:rsidRPr="00E67E0D" w:rsidRDefault="006A1CE4" w:rsidP="00E7499B">
            <w:pPr>
              <w:pStyle w:val="TAL"/>
              <w:rPr>
                <w:lang w:eastAsia="ja-JP"/>
              </w:rPr>
            </w:pPr>
          </w:p>
        </w:tc>
      </w:tr>
      <w:tr w:rsidR="006A1CE4" w:rsidRPr="00E67E0D" w14:paraId="328982BB" w14:textId="77777777" w:rsidTr="00E7499B">
        <w:tc>
          <w:tcPr>
            <w:tcW w:w="2304" w:type="dxa"/>
          </w:tcPr>
          <w:p w14:paraId="0AB1619C" w14:textId="77777777" w:rsidR="006A1CE4" w:rsidRPr="00E67E0D" w:rsidRDefault="006A1CE4" w:rsidP="00E7499B">
            <w:pPr>
              <w:pStyle w:val="TAL"/>
              <w:ind w:left="75"/>
              <w:rPr>
                <w:rFonts w:eastAsia="Batang" w:cs="Arial"/>
                <w:lang w:eastAsia="ja-JP"/>
              </w:rPr>
            </w:pPr>
            <w:r w:rsidRPr="00E67E0D">
              <w:rPr>
                <w:rFonts w:cs="Arial"/>
                <w:i/>
                <w:lang w:eastAsia="ja-JP"/>
              </w:rPr>
              <w:t>&gt;Transport Layer</w:t>
            </w:r>
          </w:p>
        </w:tc>
        <w:tc>
          <w:tcPr>
            <w:tcW w:w="1080" w:type="dxa"/>
          </w:tcPr>
          <w:p w14:paraId="51FA448F" w14:textId="77777777" w:rsidR="006A1CE4" w:rsidRPr="00E67E0D" w:rsidRDefault="006A1CE4" w:rsidP="00E7499B">
            <w:pPr>
              <w:pStyle w:val="TAL"/>
              <w:rPr>
                <w:rFonts w:cs="Arial"/>
                <w:lang w:eastAsia="ja-JP"/>
              </w:rPr>
            </w:pPr>
          </w:p>
        </w:tc>
        <w:tc>
          <w:tcPr>
            <w:tcW w:w="1080" w:type="dxa"/>
          </w:tcPr>
          <w:p w14:paraId="09250635" w14:textId="77777777" w:rsidR="006A1CE4" w:rsidRPr="00E67E0D" w:rsidRDefault="006A1CE4" w:rsidP="00E7499B">
            <w:pPr>
              <w:pStyle w:val="TAL"/>
              <w:rPr>
                <w:i/>
                <w:lang w:eastAsia="ja-JP"/>
              </w:rPr>
            </w:pPr>
          </w:p>
        </w:tc>
        <w:tc>
          <w:tcPr>
            <w:tcW w:w="3096" w:type="dxa"/>
          </w:tcPr>
          <w:p w14:paraId="6C6BD413" w14:textId="77777777" w:rsidR="006A1CE4" w:rsidRPr="00E67E0D" w:rsidRDefault="006A1CE4" w:rsidP="00E7499B">
            <w:pPr>
              <w:pStyle w:val="TAL"/>
              <w:rPr>
                <w:lang w:eastAsia="ja-JP"/>
              </w:rPr>
            </w:pPr>
          </w:p>
        </w:tc>
        <w:tc>
          <w:tcPr>
            <w:tcW w:w="2160" w:type="dxa"/>
          </w:tcPr>
          <w:p w14:paraId="7FB3DF46" w14:textId="77777777" w:rsidR="006A1CE4" w:rsidRPr="00E67E0D" w:rsidRDefault="006A1CE4" w:rsidP="00E7499B">
            <w:pPr>
              <w:pStyle w:val="TAL"/>
              <w:rPr>
                <w:lang w:eastAsia="ja-JP"/>
              </w:rPr>
            </w:pPr>
          </w:p>
        </w:tc>
      </w:tr>
      <w:tr w:rsidR="006A1CE4" w:rsidRPr="00E67E0D" w14:paraId="61B562B2" w14:textId="77777777" w:rsidTr="00E7499B">
        <w:tc>
          <w:tcPr>
            <w:tcW w:w="2304" w:type="dxa"/>
          </w:tcPr>
          <w:p w14:paraId="606914FA" w14:textId="77777777" w:rsidR="006A1CE4" w:rsidRPr="00E67E0D" w:rsidRDefault="006A1CE4" w:rsidP="00E7499B">
            <w:pPr>
              <w:pStyle w:val="TAL"/>
              <w:ind w:left="165"/>
              <w:rPr>
                <w:rFonts w:eastAsia="Batang" w:cs="Arial"/>
                <w:lang w:eastAsia="ja-JP"/>
              </w:rPr>
            </w:pPr>
            <w:r w:rsidRPr="00E67E0D">
              <w:rPr>
                <w:rFonts w:cs="Arial"/>
                <w:lang w:eastAsia="ja-JP"/>
              </w:rPr>
              <w:t>&gt;&gt;Transport Layer Cause</w:t>
            </w:r>
          </w:p>
        </w:tc>
        <w:tc>
          <w:tcPr>
            <w:tcW w:w="1080" w:type="dxa"/>
          </w:tcPr>
          <w:p w14:paraId="3A569AE1"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27807E56" w14:textId="77777777" w:rsidR="006A1CE4" w:rsidRPr="00E67E0D" w:rsidRDefault="006A1CE4" w:rsidP="00E7499B">
            <w:pPr>
              <w:pStyle w:val="TAL"/>
              <w:rPr>
                <w:i/>
                <w:lang w:eastAsia="ja-JP"/>
              </w:rPr>
            </w:pPr>
          </w:p>
        </w:tc>
        <w:tc>
          <w:tcPr>
            <w:tcW w:w="3096" w:type="dxa"/>
          </w:tcPr>
          <w:p w14:paraId="077B5F7E" w14:textId="77777777" w:rsidR="006A1CE4" w:rsidRPr="00E67E0D" w:rsidRDefault="006A1CE4" w:rsidP="00E7499B">
            <w:pPr>
              <w:pStyle w:val="TAL"/>
              <w:rPr>
                <w:rFonts w:cs="Arial"/>
                <w:lang w:eastAsia="ja-JP"/>
              </w:rPr>
            </w:pPr>
            <w:r w:rsidRPr="00E67E0D">
              <w:rPr>
                <w:rFonts w:cs="Arial"/>
                <w:lang w:eastAsia="ja-JP"/>
              </w:rPr>
              <w:t>ENUMERATED</w:t>
            </w:r>
            <w:r w:rsidRPr="00E67E0D">
              <w:rPr>
                <w:rFonts w:cs="Arial"/>
                <w:lang w:eastAsia="ja-JP"/>
              </w:rPr>
              <w:br/>
              <w:t>(Transport resource unavailable,</w:t>
            </w:r>
          </w:p>
          <w:p w14:paraId="230B2BBC" w14:textId="77777777" w:rsidR="006A1CE4" w:rsidRPr="00E67E0D" w:rsidRDefault="006A1CE4" w:rsidP="00E7499B">
            <w:pPr>
              <w:pStyle w:val="TAL"/>
              <w:rPr>
                <w:rFonts w:cs="Arial"/>
                <w:lang w:eastAsia="ja-JP"/>
              </w:rPr>
            </w:pPr>
            <w:r w:rsidRPr="00E67E0D">
              <w:rPr>
                <w:rFonts w:cs="Arial"/>
                <w:lang w:eastAsia="ja-JP"/>
              </w:rPr>
              <w:t>Unspecified,</w:t>
            </w:r>
            <w:r w:rsidRPr="00E67E0D">
              <w:rPr>
                <w:rFonts w:cs="Arial"/>
                <w:lang w:eastAsia="ja-JP"/>
              </w:rPr>
              <w:br/>
              <w:t>…)</w:t>
            </w:r>
          </w:p>
        </w:tc>
        <w:tc>
          <w:tcPr>
            <w:tcW w:w="2160" w:type="dxa"/>
          </w:tcPr>
          <w:p w14:paraId="7E997F4B" w14:textId="77777777" w:rsidR="006A1CE4" w:rsidRPr="00E67E0D" w:rsidRDefault="006A1CE4" w:rsidP="00E7499B">
            <w:pPr>
              <w:pStyle w:val="TAL"/>
              <w:rPr>
                <w:lang w:eastAsia="ja-JP"/>
              </w:rPr>
            </w:pPr>
          </w:p>
        </w:tc>
      </w:tr>
      <w:tr w:rsidR="006A1CE4" w:rsidRPr="00E67E0D" w14:paraId="097AAB05" w14:textId="77777777" w:rsidTr="00E7499B">
        <w:tc>
          <w:tcPr>
            <w:tcW w:w="2304" w:type="dxa"/>
          </w:tcPr>
          <w:p w14:paraId="069829A6" w14:textId="77777777" w:rsidR="006A1CE4" w:rsidRPr="00E67E0D" w:rsidRDefault="006A1CE4" w:rsidP="00E7499B">
            <w:pPr>
              <w:pStyle w:val="TAL"/>
              <w:ind w:left="75"/>
              <w:rPr>
                <w:rFonts w:eastAsia="Batang" w:cs="Arial"/>
                <w:lang w:eastAsia="ja-JP"/>
              </w:rPr>
            </w:pPr>
            <w:r w:rsidRPr="00E67E0D">
              <w:rPr>
                <w:rFonts w:cs="Arial"/>
                <w:i/>
                <w:lang w:eastAsia="ja-JP"/>
              </w:rPr>
              <w:t>&gt;NAS</w:t>
            </w:r>
          </w:p>
        </w:tc>
        <w:tc>
          <w:tcPr>
            <w:tcW w:w="1080" w:type="dxa"/>
          </w:tcPr>
          <w:p w14:paraId="168276C3" w14:textId="77777777" w:rsidR="006A1CE4" w:rsidRPr="00E67E0D" w:rsidRDefault="006A1CE4" w:rsidP="00E7499B">
            <w:pPr>
              <w:pStyle w:val="TAL"/>
              <w:rPr>
                <w:rFonts w:cs="Arial"/>
                <w:lang w:eastAsia="ja-JP"/>
              </w:rPr>
            </w:pPr>
          </w:p>
        </w:tc>
        <w:tc>
          <w:tcPr>
            <w:tcW w:w="1080" w:type="dxa"/>
          </w:tcPr>
          <w:p w14:paraId="2612C5D2" w14:textId="77777777" w:rsidR="006A1CE4" w:rsidRPr="00E67E0D" w:rsidRDefault="006A1CE4" w:rsidP="00E7499B">
            <w:pPr>
              <w:pStyle w:val="TAL"/>
              <w:rPr>
                <w:i/>
                <w:lang w:eastAsia="ja-JP"/>
              </w:rPr>
            </w:pPr>
          </w:p>
        </w:tc>
        <w:tc>
          <w:tcPr>
            <w:tcW w:w="3096" w:type="dxa"/>
          </w:tcPr>
          <w:p w14:paraId="393BDEDC" w14:textId="77777777" w:rsidR="006A1CE4" w:rsidRPr="00E67E0D" w:rsidRDefault="006A1CE4" w:rsidP="00E7499B">
            <w:pPr>
              <w:pStyle w:val="TAL"/>
              <w:rPr>
                <w:lang w:eastAsia="ja-JP"/>
              </w:rPr>
            </w:pPr>
          </w:p>
        </w:tc>
        <w:tc>
          <w:tcPr>
            <w:tcW w:w="2160" w:type="dxa"/>
          </w:tcPr>
          <w:p w14:paraId="48E16208" w14:textId="77777777" w:rsidR="006A1CE4" w:rsidRPr="00E67E0D" w:rsidRDefault="006A1CE4" w:rsidP="00E7499B">
            <w:pPr>
              <w:pStyle w:val="TAL"/>
              <w:rPr>
                <w:lang w:eastAsia="ja-JP"/>
              </w:rPr>
            </w:pPr>
          </w:p>
        </w:tc>
      </w:tr>
      <w:tr w:rsidR="006A1CE4" w:rsidRPr="00E67E0D" w14:paraId="0998D53F" w14:textId="77777777" w:rsidTr="00E7499B">
        <w:tc>
          <w:tcPr>
            <w:tcW w:w="2304" w:type="dxa"/>
          </w:tcPr>
          <w:p w14:paraId="41FF97B0" w14:textId="77777777" w:rsidR="006A1CE4" w:rsidRPr="00E67E0D" w:rsidRDefault="006A1CE4" w:rsidP="00E7499B">
            <w:pPr>
              <w:pStyle w:val="TAL"/>
              <w:ind w:left="165"/>
              <w:rPr>
                <w:rFonts w:eastAsia="Batang" w:cs="Arial"/>
                <w:lang w:eastAsia="ja-JP"/>
              </w:rPr>
            </w:pPr>
            <w:r w:rsidRPr="00E67E0D">
              <w:rPr>
                <w:rFonts w:cs="Arial"/>
                <w:lang w:eastAsia="ja-JP"/>
              </w:rPr>
              <w:t>&gt;&gt;NAS Cause</w:t>
            </w:r>
          </w:p>
        </w:tc>
        <w:tc>
          <w:tcPr>
            <w:tcW w:w="1080" w:type="dxa"/>
          </w:tcPr>
          <w:p w14:paraId="056B0F9C"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774290E3" w14:textId="77777777" w:rsidR="006A1CE4" w:rsidRPr="00E67E0D" w:rsidRDefault="006A1CE4" w:rsidP="00E7499B">
            <w:pPr>
              <w:pStyle w:val="TAL"/>
              <w:rPr>
                <w:i/>
                <w:lang w:eastAsia="ja-JP"/>
              </w:rPr>
            </w:pPr>
          </w:p>
        </w:tc>
        <w:tc>
          <w:tcPr>
            <w:tcW w:w="3096" w:type="dxa"/>
          </w:tcPr>
          <w:p w14:paraId="4FBD3DAA" w14:textId="77777777" w:rsidR="006A1CE4" w:rsidRPr="00E67E0D" w:rsidRDefault="006A1CE4" w:rsidP="00E7499B">
            <w:pPr>
              <w:pStyle w:val="TAL"/>
              <w:rPr>
                <w:rFonts w:cs="Arial"/>
                <w:lang w:eastAsia="ja-JP"/>
              </w:rPr>
            </w:pPr>
            <w:r w:rsidRPr="00E67E0D">
              <w:rPr>
                <w:rFonts w:cs="Arial"/>
                <w:lang w:eastAsia="ja-JP"/>
              </w:rPr>
              <w:t>ENUMERATED</w:t>
            </w:r>
          </w:p>
          <w:p w14:paraId="29F37D7F" w14:textId="77777777" w:rsidR="006A1CE4" w:rsidRPr="00E67E0D" w:rsidRDefault="006A1CE4" w:rsidP="00E7499B">
            <w:pPr>
              <w:pStyle w:val="TAL"/>
              <w:rPr>
                <w:rFonts w:cs="Arial"/>
                <w:lang w:eastAsia="ja-JP"/>
              </w:rPr>
            </w:pPr>
            <w:r w:rsidRPr="00E67E0D">
              <w:rPr>
                <w:rFonts w:cs="Arial"/>
                <w:lang w:eastAsia="ja-JP"/>
              </w:rPr>
              <w:t>(Normal release,</w:t>
            </w:r>
          </w:p>
          <w:p w14:paraId="7D2249B3" w14:textId="77777777" w:rsidR="006A1CE4" w:rsidRPr="00E67E0D" w:rsidRDefault="006A1CE4" w:rsidP="00E7499B">
            <w:pPr>
              <w:pStyle w:val="TAL"/>
              <w:rPr>
                <w:rFonts w:cs="Arial"/>
                <w:lang w:eastAsia="ja-JP"/>
              </w:rPr>
            </w:pPr>
            <w:r w:rsidRPr="00E67E0D">
              <w:rPr>
                <w:rFonts w:cs="Arial"/>
                <w:lang w:eastAsia="zh-CN"/>
              </w:rPr>
              <w:t>A</w:t>
            </w:r>
            <w:r w:rsidRPr="00E67E0D">
              <w:rPr>
                <w:rFonts w:cs="Arial"/>
                <w:lang w:eastAsia="ja-JP"/>
              </w:rPr>
              <w:t>uthentication failure,</w:t>
            </w:r>
          </w:p>
          <w:p w14:paraId="27724CB1" w14:textId="77777777" w:rsidR="006A1CE4" w:rsidRPr="00E67E0D" w:rsidRDefault="006A1CE4" w:rsidP="00E7499B">
            <w:pPr>
              <w:pStyle w:val="TAL"/>
              <w:rPr>
                <w:rFonts w:cs="Arial"/>
                <w:lang w:eastAsia="ja-JP"/>
              </w:rPr>
            </w:pPr>
            <w:r w:rsidRPr="00E67E0D">
              <w:rPr>
                <w:rFonts w:cs="Arial"/>
                <w:lang w:eastAsia="zh-CN"/>
              </w:rPr>
              <w:t>Deregister,</w:t>
            </w:r>
          </w:p>
          <w:p w14:paraId="66F4F518" w14:textId="77777777" w:rsidR="006A1CE4" w:rsidRPr="00E67E0D" w:rsidRDefault="006A1CE4" w:rsidP="00E7499B">
            <w:pPr>
              <w:pStyle w:val="TAL"/>
              <w:rPr>
                <w:rFonts w:cs="Arial"/>
                <w:lang w:eastAsia="ja-JP"/>
              </w:rPr>
            </w:pPr>
            <w:r w:rsidRPr="00E67E0D">
              <w:rPr>
                <w:rFonts w:cs="Arial"/>
                <w:lang w:eastAsia="ja-JP"/>
              </w:rPr>
              <w:t xml:space="preserve">Unspecified, </w:t>
            </w:r>
          </w:p>
          <w:p w14:paraId="5E6B8EE8" w14:textId="77777777" w:rsidR="006A1CE4" w:rsidRPr="00E67E0D" w:rsidRDefault="006A1CE4" w:rsidP="00E7499B">
            <w:pPr>
              <w:pStyle w:val="TAL"/>
              <w:rPr>
                <w:lang w:eastAsia="ja-JP"/>
              </w:rPr>
            </w:pPr>
            <w:r w:rsidRPr="00E67E0D">
              <w:rPr>
                <w:rFonts w:cs="Arial"/>
                <w:lang w:eastAsia="ja-JP"/>
              </w:rPr>
              <w:t>…)</w:t>
            </w:r>
          </w:p>
        </w:tc>
        <w:tc>
          <w:tcPr>
            <w:tcW w:w="2160" w:type="dxa"/>
          </w:tcPr>
          <w:p w14:paraId="5F56376A" w14:textId="77777777" w:rsidR="006A1CE4" w:rsidRPr="00E67E0D" w:rsidRDefault="006A1CE4" w:rsidP="00E7499B">
            <w:pPr>
              <w:pStyle w:val="TAL"/>
              <w:rPr>
                <w:rFonts w:cs="Arial"/>
                <w:szCs w:val="18"/>
                <w:lang w:eastAsia="ja-JP"/>
              </w:rPr>
            </w:pPr>
          </w:p>
        </w:tc>
      </w:tr>
      <w:tr w:rsidR="006A1CE4" w:rsidRPr="00E67E0D" w14:paraId="3349BD91" w14:textId="77777777" w:rsidTr="00E7499B">
        <w:tc>
          <w:tcPr>
            <w:tcW w:w="2304" w:type="dxa"/>
          </w:tcPr>
          <w:p w14:paraId="47398F67" w14:textId="77777777" w:rsidR="006A1CE4" w:rsidRPr="00E67E0D" w:rsidRDefault="006A1CE4" w:rsidP="00E7499B">
            <w:pPr>
              <w:pStyle w:val="TAL"/>
              <w:ind w:left="75"/>
              <w:rPr>
                <w:rFonts w:cs="Arial"/>
                <w:lang w:eastAsia="ja-JP"/>
              </w:rPr>
            </w:pPr>
            <w:r w:rsidRPr="00E67E0D">
              <w:rPr>
                <w:rFonts w:cs="Arial"/>
                <w:i/>
                <w:lang w:eastAsia="ja-JP"/>
              </w:rPr>
              <w:t>&gt;Protocol</w:t>
            </w:r>
          </w:p>
        </w:tc>
        <w:tc>
          <w:tcPr>
            <w:tcW w:w="1080" w:type="dxa"/>
          </w:tcPr>
          <w:p w14:paraId="063F4122" w14:textId="77777777" w:rsidR="006A1CE4" w:rsidRPr="00E67E0D" w:rsidRDefault="006A1CE4" w:rsidP="00E7499B">
            <w:pPr>
              <w:pStyle w:val="TAL"/>
              <w:rPr>
                <w:rFonts w:cs="Arial"/>
                <w:lang w:eastAsia="ja-JP"/>
              </w:rPr>
            </w:pPr>
          </w:p>
        </w:tc>
        <w:tc>
          <w:tcPr>
            <w:tcW w:w="1080" w:type="dxa"/>
          </w:tcPr>
          <w:p w14:paraId="43B2593E" w14:textId="77777777" w:rsidR="006A1CE4" w:rsidRPr="00E67E0D" w:rsidRDefault="006A1CE4" w:rsidP="00E7499B">
            <w:pPr>
              <w:pStyle w:val="TAL"/>
              <w:rPr>
                <w:i/>
                <w:lang w:eastAsia="ja-JP"/>
              </w:rPr>
            </w:pPr>
          </w:p>
        </w:tc>
        <w:tc>
          <w:tcPr>
            <w:tcW w:w="3096" w:type="dxa"/>
          </w:tcPr>
          <w:p w14:paraId="2C167997" w14:textId="77777777" w:rsidR="006A1CE4" w:rsidRPr="00E67E0D" w:rsidRDefault="006A1CE4" w:rsidP="00E7499B">
            <w:pPr>
              <w:pStyle w:val="TAL"/>
              <w:rPr>
                <w:rFonts w:cs="Arial"/>
                <w:snapToGrid w:val="0"/>
                <w:lang w:eastAsia="ja-JP"/>
              </w:rPr>
            </w:pPr>
          </w:p>
        </w:tc>
        <w:tc>
          <w:tcPr>
            <w:tcW w:w="2160" w:type="dxa"/>
          </w:tcPr>
          <w:p w14:paraId="75435611" w14:textId="77777777" w:rsidR="006A1CE4" w:rsidRPr="00E67E0D" w:rsidRDefault="006A1CE4" w:rsidP="00E7499B">
            <w:pPr>
              <w:pStyle w:val="TAL"/>
              <w:rPr>
                <w:rFonts w:cs="Arial"/>
                <w:szCs w:val="18"/>
                <w:lang w:eastAsia="ja-JP"/>
              </w:rPr>
            </w:pPr>
          </w:p>
        </w:tc>
      </w:tr>
      <w:tr w:rsidR="006A1CE4" w:rsidRPr="00E67E0D" w14:paraId="424CEB92" w14:textId="77777777" w:rsidTr="00E7499B">
        <w:tc>
          <w:tcPr>
            <w:tcW w:w="2304" w:type="dxa"/>
          </w:tcPr>
          <w:p w14:paraId="2EFA3307" w14:textId="77777777" w:rsidR="006A1CE4" w:rsidRPr="00E67E0D" w:rsidRDefault="006A1CE4" w:rsidP="00E7499B">
            <w:pPr>
              <w:pStyle w:val="TAL"/>
              <w:ind w:left="165"/>
              <w:rPr>
                <w:rFonts w:cs="Arial"/>
                <w:lang w:eastAsia="ja-JP"/>
              </w:rPr>
            </w:pPr>
            <w:r w:rsidRPr="00E67E0D">
              <w:rPr>
                <w:rFonts w:cs="Arial"/>
                <w:lang w:eastAsia="ja-JP"/>
              </w:rPr>
              <w:t>&gt;&gt;Protocol Cause</w:t>
            </w:r>
          </w:p>
        </w:tc>
        <w:tc>
          <w:tcPr>
            <w:tcW w:w="1080" w:type="dxa"/>
          </w:tcPr>
          <w:p w14:paraId="4F8454BB"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22B364D3" w14:textId="77777777" w:rsidR="006A1CE4" w:rsidRPr="00E67E0D" w:rsidRDefault="006A1CE4" w:rsidP="00E7499B">
            <w:pPr>
              <w:pStyle w:val="TAL"/>
              <w:rPr>
                <w:i/>
                <w:lang w:eastAsia="ja-JP"/>
              </w:rPr>
            </w:pPr>
          </w:p>
        </w:tc>
        <w:tc>
          <w:tcPr>
            <w:tcW w:w="3096" w:type="dxa"/>
          </w:tcPr>
          <w:p w14:paraId="572FB2CA" w14:textId="77777777" w:rsidR="006A1CE4" w:rsidRPr="00E67E0D" w:rsidRDefault="006A1CE4" w:rsidP="00E7499B">
            <w:pPr>
              <w:pStyle w:val="TAL"/>
              <w:rPr>
                <w:rFonts w:cs="Arial"/>
                <w:lang w:eastAsia="ja-JP"/>
              </w:rPr>
            </w:pPr>
            <w:r w:rsidRPr="00E67E0D">
              <w:rPr>
                <w:rFonts w:cs="Arial"/>
                <w:lang w:eastAsia="ja-JP"/>
              </w:rPr>
              <w:t>ENUMERATED</w:t>
            </w:r>
            <w:r w:rsidRPr="00E67E0D">
              <w:rPr>
                <w:rFonts w:cs="Arial"/>
                <w:lang w:eastAsia="ja-JP"/>
              </w:rPr>
              <w:br/>
              <w:t>(Transfer syntax error,</w:t>
            </w:r>
            <w:r w:rsidRPr="00E67E0D">
              <w:rPr>
                <w:rFonts w:cs="Arial"/>
                <w:lang w:eastAsia="ja-JP"/>
              </w:rPr>
              <w:br/>
              <w:t>Abstract syntax error (reject),</w:t>
            </w:r>
            <w:r w:rsidRPr="00E67E0D">
              <w:rPr>
                <w:rFonts w:cs="Arial"/>
                <w:lang w:eastAsia="ja-JP"/>
              </w:rPr>
              <w:br/>
              <w:t>Abstract syntax error (ignore and notify),</w:t>
            </w:r>
            <w:r w:rsidRPr="00E67E0D">
              <w:rPr>
                <w:rFonts w:cs="Arial"/>
                <w:lang w:eastAsia="ja-JP"/>
              </w:rPr>
              <w:br/>
              <w:t>Message not compatible with receiver state,</w:t>
            </w:r>
          </w:p>
          <w:p w14:paraId="5BEADBCD" w14:textId="77777777" w:rsidR="006A1CE4" w:rsidRPr="00E67E0D" w:rsidRDefault="006A1CE4" w:rsidP="00E7499B">
            <w:pPr>
              <w:pStyle w:val="TAL"/>
              <w:rPr>
                <w:rFonts w:cs="Arial"/>
                <w:lang w:eastAsia="ja-JP"/>
              </w:rPr>
            </w:pPr>
            <w:r w:rsidRPr="00E67E0D">
              <w:rPr>
                <w:rFonts w:cs="Arial"/>
                <w:lang w:eastAsia="ja-JP"/>
              </w:rPr>
              <w:t>Semantic error,</w:t>
            </w:r>
          </w:p>
          <w:p w14:paraId="5BFF414E" w14:textId="77777777" w:rsidR="006A1CE4" w:rsidRPr="00E67E0D" w:rsidRDefault="006A1CE4" w:rsidP="00E7499B">
            <w:pPr>
              <w:pStyle w:val="TAL"/>
              <w:rPr>
                <w:rFonts w:cs="Arial"/>
                <w:lang w:eastAsia="ja-JP"/>
              </w:rPr>
            </w:pPr>
            <w:r w:rsidRPr="00E67E0D">
              <w:rPr>
                <w:rFonts w:cs="Arial"/>
                <w:lang w:eastAsia="ja-JP"/>
              </w:rPr>
              <w:t>Abstract syntax error (falsely constructed message),</w:t>
            </w:r>
          </w:p>
          <w:p w14:paraId="6A793483" w14:textId="77777777" w:rsidR="006A1CE4" w:rsidRPr="00E67E0D" w:rsidRDefault="006A1CE4" w:rsidP="00E7499B">
            <w:pPr>
              <w:pStyle w:val="TAL"/>
              <w:rPr>
                <w:rFonts w:cs="Arial"/>
                <w:lang w:eastAsia="ja-JP"/>
              </w:rPr>
            </w:pPr>
            <w:r w:rsidRPr="00E67E0D">
              <w:rPr>
                <w:rFonts w:cs="Arial"/>
                <w:lang w:eastAsia="ja-JP"/>
              </w:rPr>
              <w:t>Unspecified,</w:t>
            </w:r>
          </w:p>
          <w:p w14:paraId="46E06400" w14:textId="77777777" w:rsidR="006A1CE4" w:rsidRPr="00E67E0D" w:rsidRDefault="006A1CE4" w:rsidP="00E7499B">
            <w:pPr>
              <w:pStyle w:val="TAL"/>
              <w:rPr>
                <w:rFonts w:cs="Arial"/>
                <w:lang w:eastAsia="ja-JP"/>
              </w:rPr>
            </w:pPr>
            <w:r w:rsidRPr="00E67E0D">
              <w:rPr>
                <w:rFonts w:cs="Arial"/>
                <w:lang w:eastAsia="ja-JP"/>
              </w:rPr>
              <w:t>…)</w:t>
            </w:r>
          </w:p>
        </w:tc>
        <w:tc>
          <w:tcPr>
            <w:tcW w:w="2160" w:type="dxa"/>
          </w:tcPr>
          <w:p w14:paraId="296928BF" w14:textId="77777777" w:rsidR="006A1CE4" w:rsidRPr="00E67E0D" w:rsidRDefault="006A1CE4" w:rsidP="00E7499B">
            <w:pPr>
              <w:pStyle w:val="TAL"/>
              <w:rPr>
                <w:rFonts w:cs="Arial"/>
                <w:szCs w:val="18"/>
                <w:lang w:eastAsia="ja-JP"/>
              </w:rPr>
            </w:pPr>
          </w:p>
        </w:tc>
      </w:tr>
      <w:tr w:rsidR="006A1CE4" w:rsidRPr="00E67E0D" w14:paraId="1F0C5A59" w14:textId="77777777" w:rsidTr="00E7499B">
        <w:tc>
          <w:tcPr>
            <w:tcW w:w="2304" w:type="dxa"/>
          </w:tcPr>
          <w:p w14:paraId="1BF6251F" w14:textId="77777777" w:rsidR="006A1CE4" w:rsidRPr="00E67E0D" w:rsidRDefault="006A1CE4" w:rsidP="00E7499B">
            <w:pPr>
              <w:pStyle w:val="TAL"/>
              <w:ind w:left="75"/>
              <w:rPr>
                <w:rFonts w:cs="Arial"/>
                <w:lang w:eastAsia="ja-JP"/>
              </w:rPr>
            </w:pPr>
            <w:r w:rsidRPr="00E67E0D">
              <w:rPr>
                <w:rFonts w:cs="Arial"/>
                <w:i/>
                <w:lang w:eastAsia="ja-JP"/>
              </w:rPr>
              <w:t>&gt;Miscellaneous</w:t>
            </w:r>
          </w:p>
        </w:tc>
        <w:tc>
          <w:tcPr>
            <w:tcW w:w="1080" w:type="dxa"/>
          </w:tcPr>
          <w:p w14:paraId="4CFACB03" w14:textId="77777777" w:rsidR="006A1CE4" w:rsidRPr="00E67E0D" w:rsidRDefault="006A1CE4" w:rsidP="00E7499B">
            <w:pPr>
              <w:pStyle w:val="TAL"/>
              <w:rPr>
                <w:rFonts w:cs="Arial"/>
                <w:lang w:eastAsia="ja-JP"/>
              </w:rPr>
            </w:pPr>
          </w:p>
        </w:tc>
        <w:tc>
          <w:tcPr>
            <w:tcW w:w="1080" w:type="dxa"/>
          </w:tcPr>
          <w:p w14:paraId="4C4B0722" w14:textId="77777777" w:rsidR="006A1CE4" w:rsidRPr="00E67E0D" w:rsidRDefault="006A1CE4" w:rsidP="00E7499B">
            <w:pPr>
              <w:pStyle w:val="TAL"/>
              <w:rPr>
                <w:i/>
                <w:lang w:eastAsia="ja-JP"/>
              </w:rPr>
            </w:pPr>
          </w:p>
        </w:tc>
        <w:tc>
          <w:tcPr>
            <w:tcW w:w="3096" w:type="dxa"/>
          </w:tcPr>
          <w:p w14:paraId="755D8368" w14:textId="77777777" w:rsidR="006A1CE4" w:rsidRPr="00E67E0D" w:rsidRDefault="006A1CE4" w:rsidP="00E7499B">
            <w:pPr>
              <w:pStyle w:val="TAL"/>
              <w:rPr>
                <w:rFonts w:cs="Arial"/>
                <w:snapToGrid w:val="0"/>
                <w:lang w:eastAsia="ja-JP"/>
              </w:rPr>
            </w:pPr>
          </w:p>
        </w:tc>
        <w:tc>
          <w:tcPr>
            <w:tcW w:w="2160" w:type="dxa"/>
          </w:tcPr>
          <w:p w14:paraId="1F8727BE" w14:textId="77777777" w:rsidR="006A1CE4" w:rsidRPr="00E67E0D" w:rsidRDefault="006A1CE4" w:rsidP="00E7499B">
            <w:pPr>
              <w:pStyle w:val="TAL"/>
              <w:rPr>
                <w:rFonts w:cs="Arial"/>
                <w:szCs w:val="18"/>
                <w:lang w:eastAsia="ja-JP"/>
              </w:rPr>
            </w:pPr>
          </w:p>
        </w:tc>
      </w:tr>
      <w:tr w:rsidR="006A1CE4" w:rsidRPr="00E67E0D" w14:paraId="7105EE0D" w14:textId="77777777" w:rsidTr="00E7499B">
        <w:tc>
          <w:tcPr>
            <w:tcW w:w="2304" w:type="dxa"/>
          </w:tcPr>
          <w:p w14:paraId="37F2D642" w14:textId="77777777" w:rsidR="006A1CE4" w:rsidRPr="00E67E0D" w:rsidRDefault="006A1CE4" w:rsidP="00E7499B">
            <w:pPr>
              <w:pStyle w:val="TAL"/>
              <w:ind w:left="165"/>
              <w:rPr>
                <w:rFonts w:cs="Arial"/>
                <w:lang w:eastAsia="ja-JP"/>
              </w:rPr>
            </w:pPr>
            <w:r w:rsidRPr="00E67E0D">
              <w:rPr>
                <w:rFonts w:cs="Arial"/>
                <w:lang w:eastAsia="ja-JP"/>
              </w:rPr>
              <w:t>&gt;&gt;Miscellaneous Cause</w:t>
            </w:r>
          </w:p>
        </w:tc>
        <w:tc>
          <w:tcPr>
            <w:tcW w:w="1080" w:type="dxa"/>
          </w:tcPr>
          <w:p w14:paraId="7A127837"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319AD8CE" w14:textId="77777777" w:rsidR="006A1CE4" w:rsidRPr="00E67E0D" w:rsidRDefault="006A1CE4" w:rsidP="00E7499B">
            <w:pPr>
              <w:pStyle w:val="TAL"/>
              <w:rPr>
                <w:i/>
                <w:lang w:eastAsia="ja-JP"/>
              </w:rPr>
            </w:pPr>
          </w:p>
        </w:tc>
        <w:tc>
          <w:tcPr>
            <w:tcW w:w="3096" w:type="dxa"/>
          </w:tcPr>
          <w:p w14:paraId="1C7C365F" w14:textId="77777777" w:rsidR="006A1CE4" w:rsidRPr="00E67E0D" w:rsidRDefault="006A1CE4" w:rsidP="00E7499B">
            <w:pPr>
              <w:pStyle w:val="TAL"/>
              <w:rPr>
                <w:rFonts w:cs="Arial"/>
                <w:lang w:eastAsia="ja-JP"/>
              </w:rPr>
            </w:pPr>
            <w:r w:rsidRPr="00E67E0D">
              <w:rPr>
                <w:rFonts w:cs="Arial"/>
                <w:lang w:eastAsia="ja-JP"/>
              </w:rPr>
              <w:t>ENUMERATED</w:t>
            </w:r>
            <w:r w:rsidRPr="00E67E0D">
              <w:rPr>
                <w:rFonts w:cs="Arial"/>
                <w:lang w:eastAsia="ja-JP"/>
              </w:rPr>
              <w:br/>
              <w:t xml:space="preserve">(Control processing overload, </w:t>
            </w:r>
          </w:p>
          <w:p w14:paraId="643EA4B0" w14:textId="77777777" w:rsidR="006A1CE4" w:rsidRPr="00E67E0D" w:rsidRDefault="006A1CE4" w:rsidP="00E7499B">
            <w:pPr>
              <w:pStyle w:val="TAL"/>
              <w:rPr>
                <w:rFonts w:cs="Arial"/>
                <w:lang w:eastAsia="ja-JP"/>
              </w:rPr>
            </w:pPr>
            <w:r w:rsidRPr="00E67E0D">
              <w:rPr>
                <w:rFonts w:cs="Arial"/>
                <w:lang w:eastAsia="ja-JP"/>
              </w:rPr>
              <w:t>Not enough user plane processing resources,</w:t>
            </w:r>
            <w:r w:rsidRPr="00E67E0D">
              <w:rPr>
                <w:rFonts w:cs="Arial"/>
                <w:lang w:eastAsia="ja-JP"/>
              </w:rPr>
              <w:br/>
              <w:t>Hardware failure,</w:t>
            </w:r>
            <w:r w:rsidRPr="00E67E0D">
              <w:rPr>
                <w:rFonts w:cs="Arial"/>
                <w:lang w:eastAsia="ja-JP"/>
              </w:rPr>
              <w:br/>
              <w:t>O&amp;M intervention,</w:t>
            </w:r>
            <w:r w:rsidRPr="00E67E0D">
              <w:rPr>
                <w:rFonts w:cs="Arial"/>
                <w:lang w:eastAsia="ja-JP"/>
              </w:rPr>
              <w:br/>
              <w:t>Unknown PLMN,</w:t>
            </w:r>
          </w:p>
          <w:p w14:paraId="5240ED65" w14:textId="77777777" w:rsidR="006A1CE4" w:rsidRPr="00E67E0D" w:rsidRDefault="006A1CE4" w:rsidP="00E7499B">
            <w:pPr>
              <w:pStyle w:val="TAL"/>
              <w:rPr>
                <w:rFonts w:cs="Arial"/>
                <w:lang w:eastAsia="ja-JP"/>
              </w:rPr>
            </w:pPr>
            <w:r w:rsidRPr="00E67E0D">
              <w:rPr>
                <w:rFonts w:cs="Arial"/>
                <w:lang w:eastAsia="ja-JP"/>
              </w:rPr>
              <w:t xml:space="preserve">Unspecified, </w:t>
            </w:r>
          </w:p>
          <w:p w14:paraId="1FE02664" w14:textId="77777777" w:rsidR="006A1CE4" w:rsidRPr="00E67E0D" w:rsidRDefault="006A1CE4" w:rsidP="00E7499B">
            <w:pPr>
              <w:pStyle w:val="TAL"/>
              <w:rPr>
                <w:rFonts w:cs="Arial"/>
                <w:snapToGrid w:val="0"/>
                <w:lang w:eastAsia="ja-JP"/>
              </w:rPr>
            </w:pPr>
            <w:r w:rsidRPr="00E67E0D">
              <w:rPr>
                <w:rFonts w:cs="Arial"/>
                <w:lang w:eastAsia="ja-JP"/>
              </w:rPr>
              <w:t>…)</w:t>
            </w:r>
          </w:p>
        </w:tc>
        <w:tc>
          <w:tcPr>
            <w:tcW w:w="2160" w:type="dxa"/>
          </w:tcPr>
          <w:p w14:paraId="752D96FA" w14:textId="77777777" w:rsidR="006A1CE4" w:rsidRPr="00E67E0D" w:rsidRDefault="006A1CE4" w:rsidP="00E7499B">
            <w:pPr>
              <w:pStyle w:val="TAL"/>
              <w:rPr>
                <w:rFonts w:cs="Arial"/>
                <w:szCs w:val="18"/>
                <w:lang w:eastAsia="ja-JP"/>
              </w:rPr>
            </w:pPr>
          </w:p>
        </w:tc>
      </w:tr>
    </w:tbl>
    <w:p w14:paraId="0B8A6508" w14:textId="77777777" w:rsidR="006A1CE4" w:rsidRPr="00E67E0D" w:rsidRDefault="006A1CE4" w:rsidP="00E7499B">
      <w:pPr>
        <w:rPr>
          <w:rFonts w:eastAsia="MS Mincho"/>
        </w:rPr>
      </w:pPr>
    </w:p>
    <w:p w14:paraId="5752A491" w14:textId="77777777" w:rsidR="006A1CE4" w:rsidRPr="00E67E0D" w:rsidRDefault="006A1CE4" w:rsidP="00E7499B">
      <w:pPr>
        <w:numPr>
          <w:ilvl w:val="12"/>
          <w:numId w:val="0"/>
        </w:numPr>
      </w:pPr>
      <w:r w:rsidRPr="00E67E0D">
        <w:t>The meaning of the different cause values is described in the following tables. In general, "not supported" cause values indicate that the related capability is missing. On the other hand, "not available" cause values indicate that the related capability is present, but insufficient resources were available to perform the requested action.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68"/>
        <w:gridCol w:w="6660"/>
        <w:tblGridChange w:id="4190">
          <w:tblGrid>
            <w:gridCol w:w="3168"/>
            <w:gridCol w:w="6660"/>
          </w:tblGrid>
        </w:tblGridChange>
      </w:tblGrid>
      <w:tr w:rsidR="006A1CE4" w:rsidRPr="00E67E0D" w14:paraId="334BE434" w14:textId="77777777" w:rsidTr="00E7499B">
        <w:tc>
          <w:tcPr>
            <w:tcW w:w="3168" w:type="dxa"/>
          </w:tcPr>
          <w:p w14:paraId="18804584" w14:textId="77777777" w:rsidR="006A1CE4" w:rsidRPr="00E67E0D" w:rsidRDefault="006A1CE4" w:rsidP="00E7499B">
            <w:pPr>
              <w:pStyle w:val="TAH"/>
              <w:rPr>
                <w:rFonts w:cs="Arial"/>
                <w:lang w:eastAsia="ja-JP"/>
              </w:rPr>
            </w:pPr>
            <w:r w:rsidRPr="00E67E0D">
              <w:rPr>
                <w:rFonts w:cs="Arial"/>
                <w:lang w:eastAsia="ja-JP"/>
              </w:rPr>
              <w:t>Radio Network Layer cause</w:t>
            </w:r>
          </w:p>
        </w:tc>
        <w:tc>
          <w:tcPr>
            <w:tcW w:w="6660" w:type="dxa"/>
          </w:tcPr>
          <w:p w14:paraId="0BF78F94" w14:textId="77777777" w:rsidR="006A1CE4" w:rsidRPr="00E67E0D" w:rsidRDefault="006A1CE4" w:rsidP="00E7499B">
            <w:pPr>
              <w:pStyle w:val="TAH"/>
              <w:rPr>
                <w:rFonts w:cs="Arial"/>
                <w:lang w:eastAsia="ja-JP"/>
              </w:rPr>
            </w:pPr>
            <w:r w:rsidRPr="00E67E0D">
              <w:rPr>
                <w:rFonts w:cs="Arial"/>
                <w:lang w:eastAsia="ja-JP"/>
              </w:rPr>
              <w:t>Meaning</w:t>
            </w:r>
          </w:p>
        </w:tc>
      </w:tr>
      <w:tr w:rsidR="006A1CE4" w:rsidRPr="00E67E0D" w14:paraId="2A118C01" w14:textId="77777777" w:rsidTr="00E7499B">
        <w:tc>
          <w:tcPr>
            <w:tcW w:w="3168" w:type="dxa"/>
          </w:tcPr>
          <w:p w14:paraId="017E64A7" w14:textId="77777777" w:rsidR="006A1CE4" w:rsidRPr="00E67E0D" w:rsidRDefault="006A1CE4" w:rsidP="00E7499B">
            <w:pPr>
              <w:pStyle w:val="TAL"/>
              <w:rPr>
                <w:rFonts w:cs="Arial"/>
                <w:lang w:eastAsia="ja-JP"/>
              </w:rPr>
            </w:pPr>
            <w:r w:rsidRPr="00E67E0D">
              <w:rPr>
                <w:rFonts w:cs="Arial"/>
                <w:lang w:eastAsia="ja-JP"/>
              </w:rPr>
              <w:t>Unspecified</w:t>
            </w:r>
          </w:p>
        </w:tc>
        <w:tc>
          <w:tcPr>
            <w:tcW w:w="6660" w:type="dxa"/>
          </w:tcPr>
          <w:p w14:paraId="68E81243" w14:textId="77777777" w:rsidR="006A1CE4" w:rsidRPr="00E67E0D" w:rsidRDefault="006A1CE4" w:rsidP="00E7499B">
            <w:pPr>
              <w:pStyle w:val="TAL"/>
              <w:rPr>
                <w:rFonts w:cs="Arial"/>
                <w:lang w:eastAsia="ja-JP"/>
              </w:rPr>
            </w:pPr>
            <w:r w:rsidRPr="00E67E0D">
              <w:rPr>
                <w:rFonts w:cs="Arial"/>
                <w:lang w:eastAsia="ja-JP"/>
              </w:rPr>
              <w:t>Sent for radio network layer cause when none of the specified cause values applies.</w:t>
            </w:r>
          </w:p>
        </w:tc>
      </w:tr>
      <w:tr w:rsidR="006A1CE4" w:rsidRPr="00E67E0D" w14:paraId="473C4C79" w14:textId="77777777" w:rsidTr="00E7499B">
        <w:tc>
          <w:tcPr>
            <w:tcW w:w="3168" w:type="dxa"/>
            <w:tcBorders>
              <w:top w:val="single" w:sz="4" w:space="0" w:color="auto"/>
              <w:left w:val="single" w:sz="4" w:space="0" w:color="auto"/>
              <w:bottom w:val="single" w:sz="4" w:space="0" w:color="auto"/>
              <w:right w:val="single" w:sz="4" w:space="0" w:color="auto"/>
            </w:tcBorders>
          </w:tcPr>
          <w:p w14:paraId="7E34C45F" w14:textId="77777777" w:rsidR="006A1CE4" w:rsidRPr="00E67E0D" w:rsidRDefault="006A1CE4" w:rsidP="00E7499B">
            <w:pPr>
              <w:pStyle w:val="TAL"/>
              <w:rPr>
                <w:rFonts w:cs="Arial"/>
                <w:lang w:eastAsia="ja-JP"/>
              </w:rPr>
            </w:pPr>
            <w:r w:rsidRPr="00E67E0D">
              <w:rPr>
                <w:rFonts w:cs="Arial"/>
                <w:lang w:eastAsia="ja-JP"/>
              </w:rPr>
              <w:t>TXnRELOCOverall expiry</w:t>
            </w:r>
          </w:p>
        </w:tc>
        <w:tc>
          <w:tcPr>
            <w:tcW w:w="6660" w:type="dxa"/>
            <w:tcBorders>
              <w:top w:val="single" w:sz="4" w:space="0" w:color="auto"/>
              <w:left w:val="single" w:sz="4" w:space="0" w:color="auto"/>
              <w:bottom w:val="single" w:sz="4" w:space="0" w:color="auto"/>
              <w:right w:val="single" w:sz="4" w:space="0" w:color="auto"/>
            </w:tcBorders>
          </w:tcPr>
          <w:p w14:paraId="495E71B0" w14:textId="77777777" w:rsidR="006A1CE4" w:rsidRPr="00E67E0D" w:rsidRDefault="006A1CE4" w:rsidP="00E7499B">
            <w:pPr>
              <w:pStyle w:val="TAL"/>
              <w:rPr>
                <w:lang w:eastAsia="ja-JP"/>
              </w:rPr>
            </w:pPr>
            <w:r w:rsidRPr="00E67E0D">
              <w:rPr>
                <w:rFonts w:cs="Arial"/>
                <w:lang w:eastAsia="ja-JP"/>
              </w:rPr>
              <w:t>The timer guarding the handover that takes place over Xn has abnormally expired.</w:t>
            </w:r>
          </w:p>
        </w:tc>
      </w:tr>
      <w:tr w:rsidR="006A1CE4" w:rsidRPr="00E67E0D" w14:paraId="7652E4F8" w14:textId="77777777" w:rsidTr="00E7499B">
        <w:tc>
          <w:tcPr>
            <w:tcW w:w="3168" w:type="dxa"/>
            <w:tcBorders>
              <w:top w:val="single" w:sz="4" w:space="0" w:color="auto"/>
              <w:left w:val="single" w:sz="4" w:space="0" w:color="auto"/>
              <w:bottom w:val="single" w:sz="4" w:space="0" w:color="auto"/>
              <w:right w:val="single" w:sz="4" w:space="0" w:color="auto"/>
            </w:tcBorders>
          </w:tcPr>
          <w:p w14:paraId="6F4E8822" w14:textId="77777777" w:rsidR="006A1CE4" w:rsidRPr="00E67E0D" w:rsidRDefault="006A1CE4" w:rsidP="00E7499B">
            <w:pPr>
              <w:pStyle w:val="TAL"/>
              <w:rPr>
                <w:rFonts w:cs="Arial"/>
                <w:lang w:eastAsia="ja-JP"/>
              </w:rPr>
            </w:pPr>
            <w:r w:rsidRPr="00E67E0D">
              <w:rPr>
                <w:rFonts w:cs="Arial"/>
                <w:lang w:eastAsia="ja-JP"/>
              </w:rPr>
              <w:t>Successful handover</w:t>
            </w:r>
          </w:p>
        </w:tc>
        <w:tc>
          <w:tcPr>
            <w:tcW w:w="6660" w:type="dxa"/>
            <w:tcBorders>
              <w:top w:val="single" w:sz="4" w:space="0" w:color="auto"/>
              <w:left w:val="single" w:sz="4" w:space="0" w:color="auto"/>
              <w:bottom w:val="single" w:sz="4" w:space="0" w:color="auto"/>
              <w:right w:val="single" w:sz="4" w:space="0" w:color="auto"/>
            </w:tcBorders>
          </w:tcPr>
          <w:p w14:paraId="32C979D0" w14:textId="77777777" w:rsidR="006A1CE4" w:rsidRPr="00E67E0D" w:rsidRDefault="006A1CE4" w:rsidP="00E7499B">
            <w:pPr>
              <w:pStyle w:val="TAL"/>
              <w:rPr>
                <w:rFonts w:cs="Arial"/>
                <w:lang w:eastAsia="ja-JP"/>
              </w:rPr>
            </w:pPr>
            <w:r w:rsidRPr="00E67E0D">
              <w:rPr>
                <w:rFonts w:cs="Arial"/>
                <w:lang w:eastAsia="ja-JP"/>
              </w:rPr>
              <w:t>Successful handover.</w:t>
            </w:r>
          </w:p>
        </w:tc>
      </w:tr>
      <w:tr w:rsidR="006A1CE4" w:rsidRPr="00E67E0D" w14:paraId="010FFDA0" w14:textId="77777777" w:rsidTr="00E7499B">
        <w:tc>
          <w:tcPr>
            <w:tcW w:w="3168" w:type="dxa"/>
            <w:tcBorders>
              <w:top w:val="single" w:sz="4" w:space="0" w:color="auto"/>
              <w:left w:val="single" w:sz="4" w:space="0" w:color="auto"/>
              <w:bottom w:val="single" w:sz="4" w:space="0" w:color="auto"/>
              <w:right w:val="single" w:sz="4" w:space="0" w:color="auto"/>
            </w:tcBorders>
          </w:tcPr>
          <w:p w14:paraId="6526F813" w14:textId="77777777" w:rsidR="006A1CE4" w:rsidRPr="00E67E0D" w:rsidRDefault="006A1CE4" w:rsidP="00E7499B">
            <w:pPr>
              <w:pStyle w:val="TAL"/>
              <w:rPr>
                <w:rFonts w:cs="Arial"/>
                <w:lang w:eastAsia="ja-JP"/>
              </w:rPr>
            </w:pPr>
            <w:r w:rsidRPr="00E67E0D">
              <w:rPr>
                <w:rFonts w:cs="Arial"/>
                <w:lang w:eastAsia="ja-JP"/>
              </w:rPr>
              <w:t xml:space="preserve">Release due to </w:t>
            </w:r>
            <w:r w:rsidRPr="00E67E0D">
              <w:rPr>
                <w:lang w:eastAsia="ja-JP"/>
              </w:rPr>
              <w:t xml:space="preserve">NG-RAN </w:t>
            </w:r>
            <w:r w:rsidRPr="00E67E0D">
              <w:rPr>
                <w:rFonts w:cs="Arial"/>
                <w:lang w:eastAsia="ja-JP"/>
              </w:rPr>
              <w:t>generated reason</w:t>
            </w:r>
          </w:p>
        </w:tc>
        <w:tc>
          <w:tcPr>
            <w:tcW w:w="6660" w:type="dxa"/>
            <w:tcBorders>
              <w:top w:val="single" w:sz="4" w:space="0" w:color="auto"/>
              <w:left w:val="single" w:sz="4" w:space="0" w:color="auto"/>
              <w:bottom w:val="single" w:sz="4" w:space="0" w:color="auto"/>
              <w:right w:val="single" w:sz="4" w:space="0" w:color="auto"/>
            </w:tcBorders>
          </w:tcPr>
          <w:p w14:paraId="2307E604" w14:textId="77777777" w:rsidR="006A1CE4" w:rsidRPr="00E67E0D" w:rsidRDefault="006A1CE4" w:rsidP="00E7499B">
            <w:pPr>
              <w:pStyle w:val="TAL"/>
              <w:rPr>
                <w:rFonts w:cs="Arial"/>
                <w:lang w:eastAsia="ja-JP"/>
              </w:rPr>
            </w:pPr>
            <w:r w:rsidRPr="00E67E0D">
              <w:rPr>
                <w:rFonts w:cs="Arial"/>
                <w:lang w:eastAsia="ja-JP"/>
              </w:rPr>
              <w:t xml:space="preserve">Release is initiated due to </w:t>
            </w:r>
            <w:r w:rsidRPr="00E67E0D">
              <w:rPr>
                <w:lang w:eastAsia="ja-JP"/>
              </w:rPr>
              <w:t xml:space="preserve">NG-RAN </w:t>
            </w:r>
            <w:r w:rsidRPr="00E67E0D">
              <w:rPr>
                <w:rFonts w:cs="Arial"/>
                <w:lang w:eastAsia="ja-JP"/>
              </w:rPr>
              <w:t>generated reason.</w:t>
            </w:r>
          </w:p>
        </w:tc>
      </w:tr>
      <w:tr w:rsidR="006A1CE4" w:rsidRPr="00E67E0D" w14:paraId="4FB58B98" w14:textId="77777777" w:rsidTr="00E7499B">
        <w:tc>
          <w:tcPr>
            <w:tcW w:w="3168" w:type="dxa"/>
            <w:tcBorders>
              <w:top w:val="single" w:sz="4" w:space="0" w:color="auto"/>
              <w:left w:val="single" w:sz="4" w:space="0" w:color="auto"/>
              <w:bottom w:val="single" w:sz="4" w:space="0" w:color="auto"/>
              <w:right w:val="single" w:sz="4" w:space="0" w:color="auto"/>
            </w:tcBorders>
          </w:tcPr>
          <w:p w14:paraId="5D819241" w14:textId="77777777" w:rsidR="006A1CE4" w:rsidRPr="00E67E0D" w:rsidRDefault="006A1CE4" w:rsidP="00E7499B">
            <w:pPr>
              <w:pStyle w:val="TAL"/>
              <w:rPr>
                <w:rFonts w:cs="Arial"/>
                <w:lang w:eastAsia="ja-JP"/>
              </w:rPr>
            </w:pPr>
            <w:r w:rsidRPr="00E67E0D">
              <w:rPr>
                <w:rFonts w:cs="Arial"/>
                <w:lang w:eastAsia="ja-JP"/>
              </w:rPr>
              <w:t xml:space="preserve">Release due to </w:t>
            </w:r>
            <w:r w:rsidRPr="00E67E0D">
              <w:rPr>
                <w:lang w:eastAsia="ja-JP"/>
              </w:rPr>
              <w:t xml:space="preserve">5GC </w:t>
            </w:r>
            <w:r w:rsidRPr="00E67E0D">
              <w:rPr>
                <w:rFonts w:cs="Arial"/>
                <w:lang w:eastAsia="ja-JP"/>
              </w:rPr>
              <w:t>generated reason</w:t>
            </w:r>
          </w:p>
        </w:tc>
        <w:tc>
          <w:tcPr>
            <w:tcW w:w="6660" w:type="dxa"/>
            <w:tcBorders>
              <w:top w:val="single" w:sz="4" w:space="0" w:color="auto"/>
              <w:left w:val="single" w:sz="4" w:space="0" w:color="auto"/>
              <w:bottom w:val="single" w:sz="4" w:space="0" w:color="auto"/>
              <w:right w:val="single" w:sz="4" w:space="0" w:color="auto"/>
            </w:tcBorders>
          </w:tcPr>
          <w:p w14:paraId="4ED4AB1E" w14:textId="77777777" w:rsidR="006A1CE4" w:rsidRPr="00E67E0D" w:rsidRDefault="006A1CE4" w:rsidP="00E7499B">
            <w:pPr>
              <w:pStyle w:val="TAL"/>
              <w:rPr>
                <w:rFonts w:cs="Arial"/>
                <w:lang w:eastAsia="ja-JP"/>
              </w:rPr>
            </w:pPr>
            <w:r w:rsidRPr="00E67E0D">
              <w:rPr>
                <w:rFonts w:cs="Arial"/>
                <w:lang w:eastAsia="ja-JP"/>
              </w:rPr>
              <w:t xml:space="preserve">Release is initiated due to </w:t>
            </w:r>
            <w:r w:rsidRPr="00E67E0D">
              <w:rPr>
                <w:lang w:eastAsia="ja-JP"/>
              </w:rPr>
              <w:t xml:space="preserve">5GC </w:t>
            </w:r>
            <w:r w:rsidRPr="00E67E0D">
              <w:rPr>
                <w:rFonts w:cs="Arial"/>
                <w:lang w:eastAsia="ja-JP"/>
              </w:rPr>
              <w:t>generated reason.</w:t>
            </w:r>
          </w:p>
        </w:tc>
      </w:tr>
      <w:tr w:rsidR="006A1CE4" w:rsidRPr="00E67E0D" w14:paraId="210A4007" w14:textId="77777777" w:rsidTr="00E7499B">
        <w:tc>
          <w:tcPr>
            <w:tcW w:w="3168" w:type="dxa"/>
            <w:tcBorders>
              <w:top w:val="single" w:sz="4" w:space="0" w:color="auto"/>
              <w:left w:val="single" w:sz="4" w:space="0" w:color="auto"/>
              <w:bottom w:val="single" w:sz="4" w:space="0" w:color="auto"/>
              <w:right w:val="single" w:sz="4" w:space="0" w:color="auto"/>
            </w:tcBorders>
          </w:tcPr>
          <w:p w14:paraId="02B91D11" w14:textId="77777777" w:rsidR="006A1CE4" w:rsidRPr="00E67E0D" w:rsidRDefault="006A1CE4" w:rsidP="00E7499B">
            <w:pPr>
              <w:pStyle w:val="TAL"/>
              <w:rPr>
                <w:rFonts w:cs="Arial"/>
                <w:lang w:eastAsia="ja-JP"/>
              </w:rPr>
            </w:pPr>
            <w:r w:rsidRPr="00E67E0D">
              <w:rPr>
                <w:rFonts w:cs="Arial"/>
                <w:lang w:eastAsia="ja-JP"/>
              </w:rPr>
              <w:t>Handover cancelled</w:t>
            </w:r>
          </w:p>
        </w:tc>
        <w:tc>
          <w:tcPr>
            <w:tcW w:w="6660" w:type="dxa"/>
            <w:tcBorders>
              <w:top w:val="single" w:sz="4" w:space="0" w:color="auto"/>
              <w:left w:val="single" w:sz="4" w:space="0" w:color="auto"/>
              <w:bottom w:val="single" w:sz="4" w:space="0" w:color="auto"/>
              <w:right w:val="single" w:sz="4" w:space="0" w:color="auto"/>
            </w:tcBorders>
          </w:tcPr>
          <w:p w14:paraId="129CB64C" w14:textId="77777777" w:rsidR="006A1CE4" w:rsidRPr="00E67E0D" w:rsidRDefault="006A1CE4" w:rsidP="00E7499B">
            <w:pPr>
              <w:pStyle w:val="TAL"/>
              <w:rPr>
                <w:rFonts w:cs="Arial"/>
                <w:lang w:eastAsia="ja-JP"/>
              </w:rPr>
            </w:pPr>
            <w:r w:rsidRPr="00E67E0D">
              <w:rPr>
                <w:rFonts w:cs="Arial"/>
                <w:lang w:eastAsia="ja-JP"/>
              </w:rPr>
              <w:t>The reason for the action is cancellation of Handover.</w:t>
            </w:r>
          </w:p>
        </w:tc>
      </w:tr>
      <w:tr w:rsidR="006A1CE4" w:rsidRPr="00E67E0D" w14:paraId="5DF22F11" w14:textId="77777777" w:rsidTr="00E7499B">
        <w:tc>
          <w:tcPr>
            <w:tcW w:w="3168" w:type="dxa"/>
            <w:tcBorders>
              <w:top w:val="single" w:sz="4" w:space="0" w:color="auto"/>
              <w:left w:val="single" w:sz="4" w:space="0" w:color="auto"/>
              <w:bottom w:val="single" w:sz="4" w:space="0" w:color="auto"/>
              <w:right w:val="single" w:sz="4" w:space="0" w:color="auto"/>
            </w:tcBorders>
          </w:tcPr>
          <w:p w14:paraId="214722CA" w14:textId="77777777" w:rsidR="006A1CE4" w:rsidRPr="00E67E0D" w:rsidRDefault="006A1CE4" w:rsidP="00E7499B">
            <w:pPr>
              <w:pStyle w:val="TAL"/>
              <w:rPr>
                <w:rFonts w:cs="Arial"/>
                <w:lang w:eastAsia="ja-JP"/>
              </w:rPr>
            </w:pPr>
            <w:r w:rsidRPr="00E67E0D">
              <w:rPr>
                <w:rFonts w:cs="Arial"/>
                <w:lang w:eastAsia="ja-JP"/>
              </w:rPr>
              <w:t>Partial handover</w:t>
            </w:r>
          </w:p>
        </w:tc>
        <w:tc>
          <w:tcPr>
            <w:tcW w:w="6660" w:type="dxa"/>
            <w:tcBorders>
              <w:top w:val="single" w:sz="4" w:space="0" w:color="auto"/>
              <w:left w:val="single" w:sz="4" w:space="0" w:color="auto"/>
              <w:bottom w:val="single" w:sz="4" w:space="0" w:color="auto"/>
              <w:right w:val="single" w:sz="4" w:space="0" w:color="auto"/>
            </w:tcBorders>
          </w:tcPr>
          <w:p w14:paraId="410E557B" w14:textId="77777777" w:rsidR="006A1CE4" w:rsidRPr="00E67E0D" w:rsidRDefault="006A1CE4" w:rsidP="00E7499B">
            <w:pPr>
              <w:pStyle w:val="TAL"/>
              <w:rPr>
                <w:rFonts w:cs="Arial"/>
                <w:lang w:eastAsia="ja-JP"/>
              </w:rPr>
            </w:pPr>
            <w:r w:rsidRPr="00E67E0D">
              <w:rPr>
                <w:rFonts w:cs="Arial"/>
                <w:lang w:eastAsia="ja-JP"/>
              </w:rPr>
              <w:t xml:space="preserve">Provides a reason for the handover cancellation. The HANDOVER COMMAND message from AMF contained </w:t>
            </w:r>
            <w:r w:rsidRPr="00E67E0D">
              <w:rPr>
                <w:rFonts w:hint="eastAsia"/>
                <w:i/>
                <w:lang w:eastAsia="zh-CN"/>
              </w:rPr>
              <w:t>PDU Session</w:t>
            </w:r>
            <w:r w:rsidRPr="00E67E0D">
              <w:rPr>
                <w:i/>
                <w:lang w:eastAsia="zh-CN"/>
              </w:rPr>
              <w:t xml:space="preserve"> Resource</w:t>
            </w:r>
            <w:r w:rsidRPr="00E67E0D">
              <w:rPr>
                <w:rFonts w:eastAsia="MS Mincho"/>
                <w:i/>
                <w:lang w:eastAsia="ja-JP"/>
              </w:rPr>
              <w:t xml:space="preserve"> to Release List</w:t>
            </w:r>
            <w:r w:rsidRPr="00E67E0D">
              <w:rPr>
                <w:rFonts w:cs="Arial"/>
                <w:i/>
                <w:iCs/>
                <w:lang w:eastAsia="ja-JP"/>
              </w:rPr>
              <w:t xml:space="preserve"> </w:t>
            </w:r>
            <w:r w:rsidRPr="00E67E0D">
              <w:rPr>
                <w:rFonts w:cs="Arial"/>
                <w:lang w:eastAsia="ja-JP"/>
              </w:rPr>
              <w:t>IE</w:t>
            </w:r>
            <w:r w:rsidRPr="00E67E0D">
              <w:rPr>
                <w:i/>
                <w:lang w:eastAsia="zh-CN"/>
              </w:rPr>
              <w:t xml:space="preserve"> </w:t>
            </w:r>
            <w:r w:rsidRPr="00E67E0D">
              <w:rPr>
                <w:lang w:eastAsia="zh-CN"/>
              </w:rPr>
              <w:t>or</w:t>
            </w:r>
            <w:r w:rsidRPr="00E67E0D">
              <w:rPr>
                <w:i/>
                <w:lang w:eastAsia="zh-CN"/>
              </w:rPr>
              <w:t xml:space="preserve"> QoS flow</w:t>
            </w:r>
            <w:r w:rsidRPr="00E67E0D">
              <w:rPr>
                <w:rFonts w:eastAsia="MS Mincho"/>
                <w:i/>
                <w:lang w:eastAsia="ja-JP"/>
              </w:rPr>
              <w:t xml:space="preserve"> to Release List</w:t>
            </w:r>
            <w:r w:rsidRPr="00E67E0D">
              <w:rPr>
                <w:rFonts w:cs="Arial"/>
                <w:lang w:eastAsia="ja-JP"/>
              </w:rPr>
              <w:t xml:space="preserve"> and the source NG-RAN node estimated service continuity for the UE would be better by not proceeding with handover towards this particular target NG-RAN node.</w:t>
            </w:r>
          </w:p>
        </w:tc>
      </w:tr>
      <w:tr w:rsidR="006A1CE4" w:rsidRPr="00E67E0D" w14:paraId="51D9EA39" w14:textId="77777777" w:rsidTr="00E7499B">
        <w:tc>
          <w:tcPr>
            <w:tcW w:w="3168" w:type="dxa"/>
            <w:tcBorders>
              <w:top w:val="single" w:sz="4" w:space="0" w:color="auto"/>
              <w:left w:val="single" w:sz="4" w:space="0" w:color="auto"/>
              <w:bottom w:val="single" w:sz="4" w:space="0" w:color="auto"/>
              <w:right w:val="single" w:sz="4" w:space="0" w:color="auto"/>
            </w:tcBorders>
          </w:tcPr>
          <w:p w14:paraId="2F0481C8" w14:textId="77777777" w:rsidR="006A1CE4" w:rsidRPr="00E67E0D" w:rsidRDefault="006A1CE4" w:rsidP="00E7499B">
            <w:pPr>
              <w:pStyle w:val="TAL"/>
              <w:rPr>
                <w:rFonts w:cs="Arial"/>
                <w:lang w:eastAsia="ja-JP"/>
              </w:rPr>
            </w:pPr>
            <w:r w:rsidRPr="00E67E0D">
              <w:rPr>
                <w:rFonts w:cs="Arial"/>
                <w:lang w:eastAsia="ja-JP"/>
              </w:rPr>
              <w:t>Handover failure in target 5GC/ NG-RAN node or target system</w:t>
            </w:r>
          </w:p>
        </w:tc>
        <w:tc>
          <w:tcPr>
            <w:tcW w:w="6660" w:type="dxa"/>
            <w:tcBorders>
              <w:top w:val="single" w:sz="4" w:space="0" w:color="auto"/>
              <w:left w:val="single" w:sz="4" w:space="0" w:color="auto"/>
              <w:bottom w:val="single" w:sz="4" w:space="0" w:color="auto"/>
              <w:right w:val="single" w:sz="4" w:space="0" w:color="auto"/>
            </w:tcBorders>
          </w:tcPr>
          <w:p w14:paraId="5AF3B0FE" w14:textId="77777777" w:rsidR="006A1CE4" w:rsidRPr="00E67E0D" w:rsidRDefault="006A1CE4" w:rsidP="00E7499B">
            <w:pPr>
              <w:pStyle w:val="TAL"/>
              <w:rPr>
                <w:rFonts w:cs="Arial"/>
                <w:lang w:eastAsia="ja-JP"/>
              </w:rPr>
            </w:pPr>
            <w:r w:rsidRPr="00E67E0D">
              <w:rPr>
                <w:rFonts w:cs="Arial"/>
                <w:lang w:eastAsia="ja-JP"/>
              </w:rPr>
              <w:t>The handover failed due to a failure in target 5GC/NG-RAN node or target system.</w:t>
            </w:r>
          </w:p>
        </w:tc>
      </w:tr>
      <w:tr w:rsidR="006A1CE4" w:rsidRPr="00E67E0D" w14:paraId="08D381C4" w14:textId="77777777" w:rsidTr="00E7499B">
        <w:tc>
          <w:tcPr>
            <w:tcW w:w="3168" w:type="dxa"/>
            <w:tcBorders>
              <w:top w:val="single" w:sz="4" w:space="0" w:color="auto"/>
              <w:left w:val="single" w:sz="4" w:space="0" w:color="auto"/>
              <w:bottom w:val="single" w:sz="4" w:space="0" w:color="auto"/>
              <w:right w:val="single" w:sz="4" w:space="0" w:color="auto"/>
            </w:tcBorders>
          </w:tcPr>
          <w:p w14:paraId="2FFB6067" w14:textId="77777777" w:rsidR="006A1CE4" w:rsidRPr="00E67E0D" w:rsidRDefault="006A1CE4" w:rsidP="00E7499B">
            <w:pPr>
              <w:pStyle w:val="TAL"/>
              <w:rPr>
                <w:rFonts w:cs="Arial"/>
                <w:lang w:eastAsia="ja-JP"/>
              </w:rPr>
            </w:pPr>
            <w:r w:rsidRPr="00E67E0D">
              <w:rPr>
                <w:rFonts w:cs="Arial"/>
                <w:lang w:eastAsia="ja-JP"/>
              </w:rPr>
              <w:t>Handover target not allowed</w:t>
            </w:r>
          </w:p>
        </w:tc>
        <w:tc>
          <w:tcPr>
            <w:tcW w:w="6660" w:type="dxa"/>
            <w:tcBorders>
              <w:top w:val="single" w:sz="4" w:space="0" w:color="auto"/>
              <w:left w:val="single" w:sz="4" w:space="0" w:color="auto"/>
              <w:bottom w:val="single" w:sz="4" w:space="0" w:color="auto"/>
              <w:right w:val="single" w:sz="4" w:space="0" w:color="auto"/>
            </w:tcBorders>
          </w:tcPr>
          <w:p w14:paraId="59AE2522" w14:textId="77777777" w:rsidR="006A1CE4" w:rsidRPr="00E67E0D" w:rsidRDefault="006A1CE4" w:rsidP="00E7499B">
            <w:pPr>
              <w:pStyle w:val="TAL"/>
              <w:rPr>
                <w:rFonts w:cs="Arial"/>
                <w:lang w:eastAsia="ja-JP"/>
              </w:rPr>
            </w:pPr>
            <w:r w:rsidRPr="00E67E0D">
              <w:rPr>
                <w:rFonts w:cs="Arial"/>
                <w:lang w:eastAsia="ja-JP"/>
              </w:rPr>
              <w:t>Handover to the indicated target cell is not allowed for the UE in question.</w:t>
            </w:r>
          </w:p>
        </w:tc>
      </w:tr>
      <w:tr w:rsidR="006A1CE4" w:rsidRPr="00E67E0D" w14:paraId="76CF4648" w14:textId="77777777" w:rsidTr="00E7499B">
        <w:tc>
          <w:tcPr>
            <w:tcW w:w="3168" w:type="dxa"/>
            <w:tcBorders>
              <w:top w:val="single" w:sz="4" w:space="0" w:color="auto"/>
              <w:left w:val="single" w:sz="4" w:space="0" w:color="auto"/>
              <w:bottom w:val="single" w:sz="4" w:space="0" w:color="auto"/>
              <w:right w:val="single" w:sz="4" w:space="0" w:color="auto"/>
            </w:tcBorders>
          </w:tcPr>
          <w:p w14:paraId="3525EBB5" w14:textId="77777777" w:rsidR="006A1CE4" w:rsidRPr="00E67E0D" w:rsidRDefault="006A1CE4" w:rsidP="00E7499B">
            <w:pPr>
              <w:pStyle w:val="TAL"/>
              <w:rPr>
                <w:rFonts w:cs="Arial"/>
                <w:lang w:eastAsia="ja-JP"/>
              </w:rPr>
            </w:pPr>
            <w:r w:rsidRPr="00E67E0D">
              <w:rPr>
                <w:rFonts w:cs="Arial"/>
                <w:lang w:eastAsia="ja-JP"/>
              </w:rPr>
              <w:t>TNG</w:t>
            </w:r>
            <w:r w:rsidRPr="00E67E0D">
              <w:rPr>
                <w:rFonts w:cs="Arial"/>
                <w:vertAlign w:val="subscript"/>
                <w:lang w:eastAsia="ja-JP"/>
              </w:rPr>
              <w:t>RELOCoverall</w:t>
            </w:r>
            <w:r w:rsidRPr="00E67E0D">
              <w:rPr>
                <w:rFonts w:cs="Arial"/>
                <w:lang w:eastAsia="ja-JP"/>
              </w:rPr>
              <w:t xml:space="preserve"> expiry</w:t>
            </w:r>
          </w:p>
        </w:tc>
        <w:tc>
          <w:tcPr>
            <w:tcW w:w="6660" w:type="dxa"/>
            <w:tcBorders>
              <w:top w:val="single" w:sz="4" w:space="0" w:color="auto"/>
              <w:left w:val="single" w:sz="4" w:space="0" w:color="auto"/>
              <w:bottom w:val="single" w:sz="4" w:space="0" w:color="auto"/>
              <w:right w:val="single" w:sz="4" w:space="0" w:color="auto"/>
            </w:tcBorders>
          </w:tcPr>
          <w:p w14:paraId="0AD05EBE" w14:textId="77777777" w:rsidR="006A1CE4" w:rsidRPr="00E67E0D" w:rsidRDefault="006A1CE4" w:rsidP="00E7499B">
            <w:pPr>
              <w:pStyle w:val="TAL"/>
              <w:rPr>
                <w:lang w:eastAsia="ja-JP"/>
              </w:rPr>
            </w:pPr>
            <w:r w:rsidRPr="00E67E0D">
              <w:rPr>
                <w:rFonts w:cs="Arial"/>
                <w:lang w:eastAsia="ja-JP"/>
              </w:rPr>
              <w:t>The reason for the action is expiry of timer TNG</w:t>
            </w:r>
            <w:r w:rsidRPr="00E67E0D">
              <w:rPr>
                <w:rFonts w:cs="Arial"/>
                <w:vertAlign w:val="subscript"/>
                <w:lang w:eastAsia="ja-JP"/>
              </w:rPr>
              <w:t>RELOCoverall</w:t>
            </w:r>
            <w:r w:rsidRPr="00E67E0D">
              <w:rPr>
                <w:rFonts w:cs="Arial"/>
                <w:lang w:eastAsia="ja-JP"/>
              </w:rPr>
              <w:t>.</w:t>
            </w:r>
          </w:p>
        </w:tc>
      </w:tr>
      <w:tr w:rsidR="006A1CE4" w:rsidRPr="00E67E0D" w14:paraId="0699A6EC" w14:textId="77777777" w:rsidTr="00E7499B">
        <w:tc>
          <w:tcPr>
            <w:tcW w:w="3168" w:type="dxa"/>
            <w:tcBorders>
              <w:top w:val="single" w:sz="4" w:space="0" w:color="auto"/>
              <w:left w:val="single" w:sz="4" w:space="0" w:color="auto"/>
              <w:bottom w:val="single" w:sz="4" w:space="0" w:color="auto"/>
              <w:right w:val="single" w:sz="4" w:space="0" w:color="auto"/>
            </w:tcBorders>
          </w:tcPr>
          <w:p w14:paraId="08C83F41" w14:textId="77777777" w:rsidR="006A1CE4" w:rsidRPr="00E67E0D" w:rsidRDefault="006A1CE4" w:rsidP="00E7499B">
            <w:pPr>
              <w:pStyle w:val="TAL"/>
              <w:rPr>
                <w:rFonts w:cs="Arial"/>
                <w:lang w:eastAsia="ja-JP"/>
              </w:rPr>
            </w:pPr>
            <w:r w:rsidRPr="00E67E0D">
              <w:rPr>
                <w:rFonts w:cs="Arial"/>
                <w:lang w:eastAsia="ja-JP"/>
              </w:rPr>
              <w:t>TNG</w:t>
            </w:r>
            <w:r w:rsidRPr="00E67E0D">
              <w:rPr>
                <w:rFonts w:cs="Arial"/>
                <w:vertAlign w:val="subscript"/>
                <w:lang w:eastAsia="ja-JP"/>
              </w:rPr>
              <w:t>RELOCprep</w:t>
            </w:r>
            <w:r w:rsidRPr="00E67E0D">
              <w:rPr>
                <w:rFonts w:cs="Arial"/>
                <w:lang w:eastAsia="ja-JP"/>
              </w:rPr>
              <w:t xml:space="preserve"> expiry</w:t>
            </w:r>
          </w:p>
        </w:tc>
        <w:tc>
          <w:tcPr>
            <w:tcW w:w="6660" w:type="dxa"/>
            <w:tcBorders>
              <w:top w:val="single" w:sz="4" w:space="0" w:color="auto"/>
              <w:left w:val="single" w:sz="4" w:space="0" w:color="auto"/>
              <w:bottom w:val="single" w:sz="4" w:space="0" w:color="auto"/>
              <w:right w:val="single" w:sz="4" w:space="0" w:color="auto"/>
            </w:tcBorders>
          </w:tcPr>
          <w:p w14:paraId="052F6746" w14:textId="77777777" w:rsidR="006A1CE4" w:rsidRPr="00E67E0D" w:rsidRDefault="006A1CE4" w:rsidP="00E7499B">
            <w:pPr>
              <w:pStyle w:val="TAL"/>
              <w:rPr>
                <w:lang w:eastAsia="ja-JP"/>
              </w:rPr>
            </w:pPr>
            <w:r w:rsidRPr="00E67E0D">
              <w:rPr>
                <w:rFonts w:cs="Arial"/>
                <w:lang w:eastAsia="ja-JP"/>
              </w:rPr>
              <w:t>Handover Preparation procedure is cancelled when timer TNG</w:t>
            </w:r>
            <w:r w:rsidRPr="00E67E0D">
              <w:rPr>
                <w:rFonts w:cs="Arial"/>
                <w:vertAlign w:val="subscript"/>
                <w:lang w:eastAsia="ja-JP"/>
              </w:rPr>
              <w:t xml:space="preserve">RELOCprep </w:t>
            </w:r>
            <w:r w:rsidRPr="00E67E0D">
              <w:rPr>
                <w:rFonts w:cs="Arial"/>
                <w:lang w:eastAsia="ja-JP"/>
              </w:rPr>
              <w:t>expires.</w:t>
            </w:r>
          </w:p>
        </w:tc>
      </w:tr>
      <w:tr w:rsidR="006A1CE4" w:rsidRPr="00E67E0D" w14:paraId="3E0494F0" w14:textId="77777777" w:rsidTr="00E7499B">
        <w:tc>
          <w:tcPr>
            <w:tcW w:w="3168" w:type="dxa"/>
            <w:tcBorders>
              <w:top w:val="single" w:sz="4" w:space="0" w:color="auto"/>
              <w:left w:val="single" w:sz="4" w:space="0" w:color="auto"/>
              <w:bottom w:val="single" w:sz="4" w:space="0" w:color="auto"/>
              <w:right w:val="single" w:sz="4" w:space="0" w:color="auto"/>
            </w:tcBorders>
          </w:tcPr>
          <w:p w14:paraId="4FA571F1" w14:textId="77777777" w:rsidR="006A1CE4" w:rsidRPr="00E67E0D" w:rsidRDefault="006A1CE4" w:rsidP="00E7499B">
            <w:pPr>
              <w:pStyle w:val="TAL"/>
              <w:rPr>
                <w:rFonts w:cs="Arial"/>
                <w:lang w:eastAsia="ja-JP"/>
              </w:rPr>
            </w:pPr>
            <w:r w:rsidRPr="00E67E0D">
              <w:rPr>
                <w:rFonts w:cs="Arial"/>
                <w:lang w:eastAsia="ja-JP"/>
              </w:rPr>
              <w:t>Cell not available</w:t>
            </w:r>
          </w:p>
        </w:tc>
        <w:tc>
          <w:tcPr>
            <w:tcW w:w="6660" w:type="dxa"/>
            <w:tcBorders>
              <w:top w:val="single" w:sz="4" w:space="0" w:color="auto"/>
              <w:left w:val="single" w:sz="4" w:space="0" w:color="auto"/>
              <w:bottom w:val="single" w:sz="4" w:space="0" w:color="auto"/>
              <w:right w:val="single" w:sz="4" w:space="0" w:color="auto"/>
            </w:tcBorders>
          </w:tcPr>
          <w:p w14:paraId="19110BF6" w14:textId="77777777" w:rsidR="006A1CE4" w:rsidRPr="00E67E0D" w:rsidRDefault="006A1CE4" w:rsidP="00E7499B">
            <w:pPr>
              <w:pStyle w:val="TAL"/>
              <w:rPr>
                <w:rFonts w:cs="Arial"/>
                <w:lang w:eastAsia="ja-JP"/>
              </w:rPr>
            </w:pPr>
            <w:r w:rsidRPr="00E67E0D">
              <w:rPr>
                <w:rFonts w:cs="Arial"/>
                <w:lang w:eastAsia="ja-JP"/>
              </w:rPr>
              <w:t>The concerned cell is not available.</w:t>
            </w:r>
          </w:p>
        </w:tc>
      </w:tr>
      <w:tr w:rsidR="006A1CE4" w:rsidRPr="00E67E0D" w14:paraId="2BF2189C" w14:textId="77777777" w:rsidTr="00E7499B">
        <w:tc>
          <w:tcPr>
            <w:tcW w:w="3168" w:type="dxa"/>
            <w:tcBorders>
              <w:top w:val="single" w:sz="4" w:space="0" w:color="auto"/>
              <w:left w:val="single" w:sz="4" w:space="0" w:color="auto"/>
              <w:bottom w:val="single" w:sz="4" w:space="0" w:color="auto"/>
              <w:right w:val="single" w:sz="4" w:space="0" w:color="auto"/>
            </w:tcBorders>
          </w:tcPr>
          <w:p w14:paraId="50D29A59" w14:textId="77777777" w:rsidR="006A1CE4" w:rsidRPr="00E67E0D" w:rsidRDefault="006A1CE4" w:rsidP="00E7499B">
            <w:pPr>
              <w:pStyle w:val="TAL"/>
              <w:rPr>
                <w:rFonts w:cs="Arial"/>
                <w:lang w:eastAsia="ja-JP"/>
              </w:rPr>
            </w:pPr>
            <w:r w:rsidRPr="00E67E0D">
              <w:rPr>
                <w:rFonts w:cs="Arial"/>
                <w:lang w:eastAsia="ja-JP"/>
              </w:rPr>
              <w:t>Unknown target ID</w:t>
            </w:r>
          </w:p>
        </w:tc>
        <w:tc>
          <w:tcPr>
            <w:tcW w:w="6660" w:type="dxa"/>
            <w:tcBorders>
              <w:top w:val="single" w:sz="4" w:space="0" w:color="auto"/>
              <w:left w:val="single" w:sz="4" w:space="0" w:color="auto"/>
              <w:bottom w:val="single" w:sz="4" w:space="0" w:color="auto"/>
              <w:right w:val="single" w:sz="4" w:space="0" w:color="auto"/>
            </w:tcBorders>
          </w:tcPr>
          <w:p w14:paraId="3A781609" w14:textId="77777777" w:rsidR="006A1CE4" w:rsidRPr="00E67E0D" w:rsidRDefault="006A1CE4" w:rsidP="00E7499B">
            <w:pPr>
              <w:pStyle w:val="TAL"/>
              <w:rPr>
                <w:rFonts w:cs="Arial"/>
                <w:lang w:eastAsia="ja-JP"/>
              </w:rPr>
            </w:pPr>
            <w:r w:rsidRPr="00E67E0D">
              <w:rPr>
                <w:rFonts w:cs="Arial"/>
                <w:lang w:eastAsia="ja-JP"/>
              </w:rPr>
              <w:t>Handover rejected because the target ID is not known to the AMF.</w:t>
            </w:r>
          </w:p>
        </w:tc>
      </w:tr>
      <w:tr w:rsidR="006A1CE4" w:rsidRPr="00E67E0D" w14:paraId="7BDF9ED7" w14:textId="77777777" w:rsidTr="00E7499B">
        <w:tc>
          <w:tcPr>
            <w:tcW w:w="3168" w:type="dxa"/>
            <w:tcBorders>
              <w:top w:val="single" w:sz="4" w:space="0" w:color="auto"/>
              <w:left w:val="single" w:sz="4" w:space="0" w:color="auto"/>
              <w:bottom w:val="single" w:sz="4" w:space="0" w:color="auto"/>
              <w:right w:val="single" w:sz="4" w:space="0" w:color="auto"/>
            </w:tcBorders>
          </w:tcPr>
          <w:p w14:paraId="01A6DB23" w14:textId="77777777" w:rsidR="006A1CE4" w:rsidRPr="00E67E0D" w:rsidRDefault="006A1CE4" w:rsidP="00E7499B">
            <w:pPr>
              <w:pStyle w:val="TAL"/>
              <w:rPr>
                <w:rFonts w:cs="Arial"/>
                <w:lang w:eastAsia="ja-JP"/>
              </w:rPr>
            </w:pPr>
            <w:r w:rsidRPr="00E67E0D">
              <w:rPr>
                <w:rFonts w:cs="Arial"/>
                <w:lang w:eastAsia="ja-JP"/>
              </w:rPr>
              <w:t>No radio resources available in target cell</w:t>
            </w:r>
          </w:p>
        </w:tc>
        <w:tc>
          <w:tcPr>
            <w:tcW w:w="6660" w:type="dxa"/>
            <w:tcBorders>
              <w:top w:val="single" w:sz="4" w:space="0" w:color="auto"/>
              <w:left w:val="single" w:sz="4" w:space="0" w:color="auto"/>
              <w:bottom w:val="single" w:sz="4" w:space="0" w:color="auto"/>
              <w:right w:val="single" w:sz="4" w:space="0" w:color="auto"/>
            </w:tcBorders>
          </w:tcPr>
          <w:p w14:paraId="7931859C" w14:textId="77777777" w:rsidR="006A1CE4" w:rsidRPr="00E67E0D" w:rsidRDefault="006A1CE4" w:rsidP="00E7499B">
            <w:pPr>
              <w:pStyle w:val="TAL"/>
              <w:rPr>
                <w:rFonts w:cs="Arial"/>
                <w:lang w:eastAsia="ja-JP"/>
              </w:rPr>
            </w:pPr>
            <w:r w:rsidRPr="00E67E0D">
              <w:rPr>
                <w:rFonts w:cs="Arial"/>
                <w:lang w:eastAsia="ja-JP"/>
              </w:rPr>
              <w:t>Load on target cell is too high.</w:t>
            </w:r>
          </w:p>
        </w:tc>
      </w:tr>
      <w:tr w:rsidR="006A1CE4" w:rsidRPr="00E67E0D" w14:paraId="1F101E66" w14:textId="77777777" w:rsidTr="00E7499B">
        <w:tc>
          <w:tcPr>
            <w:tcW w:w="3168" w:type="dxa"/>
            <w:tcBorders>
              <w:top w:val="single" w:sz="4" w:space="0" w:color="auto"/>
              <w:left w:val="single" w:sz="4" w:space="0" w:color="auto"/>
              <w:bottom w:val="single" w:sz="4" w:space="0" w:color="auto"/>
              <w:right w:val="single" w:sz="4" w:space="0" w:color="auto"/>
            </w:tcBorders>
          </w:tcPr>
          <w:p w14:paraId="4CDD9C82" w14:textId="77777777" w:rsidR="006A1CE4" w:rsidRPr="00E67E0D" w:rsidRDefault="006A1CE4" w:rsidP="00E7499B">
            <w:pPr>
              <w:pStyle w:val="TAL"/>
              <w:rPr>
                <w:rFonts w:cs="Arial"/>
                <w:lang w:eastAsia="ja-JP"/>
              </w:rPr>
            </w:pPr>
            <w:r w:rsidRPr="00E67E0D">
              <w:rPr>
                <w:rFonts w:cs="Arial"/>
                <w:lang w:eastAsia="ja-JP"/>
              </w:rPr>
              <w:t>Unknown local UE NGAP ID</w:t>
            </w:r>
          </w:p>
        </w:tc>
        <w:tc>
          <w:tcPr>
            <w:tcW w:w="6660" w:type="dxa"/>
            <w:tcBorders>
              <w:top w:val="single" w:sz="4" w:space="0" w:color="auto"/>
              <w:left w:val="single" w:sz="4" w:space="0" w:color="auto"/>
              <w:bottom w:val="single" w:sz="4" w:space="0" w:color="auto"/>
              <w:right w:val="single" w:sz="4" w:space="0" w:color="auto"/>
            </w:tcBorders>
          </w:tcPr>
          <w:p w14:paraId="6CCA118C" w14:textId="77777777" w:rsidR="006A1CE4" w:rsidRPr="00E67E0D" w:rsidRDefault="006A1CE4" w:rsidP="00E7499B">
            <w:pPr>
              <w:pStyle w:val="TAL"/>
              <w:rPr>
                <w:rFonts w:cs="Arial"/>
                <w:lang w:eastAsia="ja-JP"/>
              </w:rPr>
            </w:pPr>
            <w:r w:rsidRPr="00E67E0D">
              <w:rPr>
                <w:rFonts w:cs="Arial"/>
                <w:lang w:eastAsia="ja-JP"/>
              </w:rPr>
              <w:t>The action failed because the receiving node does not recognise the local UE NGAP ID.</w:t>
            </w:r>
          </w:p>
        </w:tc>
      </w:tr>
      <w:tr w:rsidR="006A1CE4" w:rsidRPr="00E67E0D" w14:paraId="0912ED8A" w14:textId="77777777" w:rsidTr="00E7499B">
        <w:tc>
          <w:tcPr>
            <w:tcW w:w="3168" w:type="dxa"/>
            <w:tcBorders>
              <w:top w:val="single" w:sz="4" w:space="0" w:color="auto"/>
              <w:left w:val="single" w:sz="4" w:space="0" w:color="auto"/>
              <w:bottom w:val="single" w:sz="4" w:space="0" w:color="auto"/>
              <w:right w:val="single" w:sz="4" w:space="0" w:color="auto"/>
            </w:tcBorders>
          </w:tcPr>
          <w:p w14:paraId="486AF051" w14:textId="77777777" w:rsidR="006A1CE4" w:rsidRPr="00E67E0D" w:rsidRDefault="006A1CE4" w:rsidP="00E7499B">
            <w:pPr>
              <w:pStyle w:val="TAL"/>
              <w:rPr>
                <w:rFonts w:cs="Arial"/>
                <w:lang w:eastAsia="ja-JP"/>
              </w:rPr>
            </w:pPr>
            <w:r w:rsidRPr="00E67E0D">
              <w:rPr>
                <w:rFonts w:cs="Arial"/>
                <w:lang w:eastAsia="ja-JP"/>
              </w:rPr>
              <w:t>Inconsistent remote UE NGAP ID</w:t>
            </w:r>
          </w:p>
        </w:tc>
        <w:tc>
          <w:tcPr>
            <w:tcW w:w="6660" w:type="dxa"/>
            <w:tcBorders>
              <w:top w:val="single" w:sz="4" w:space="0" w:color="auto"/>
              <w:left w:val="single" w:sz="4" w:space="0" w:color="auto"/>
              <w:bottom w:val="single" w:sz="4" w:space="0" w:color="auto"/>
              <w:right w:val="single" w:sz="4" w:space="0" w:color="auto"/>
            </w:tcBorders>
          </w:tcPr>
          <w:p w14:paraId="49923548" w14:textId="77777777" w:rsidR="006A1CE4" w:rsidRPr="00E67E0D" w:rsidRDefault="006A1CE4" w:rsidP="00E7499B">
            <w:pPr>
              <w:pStyle w:val="TAL"/>
              <w:rPr>
                <w:rFonts w:cs="Arial"/>
                <w:lang w:eastAsia="ja-JP"/>
              </w:rPr>
            </w:pPr>
            <w:r w:rsidRPr="00E67E0D">
              <w:rPr>
                <w:rFonts w:cs="Arial"/>
                <w:lang w:eastAsia="ja-JP"/>
              </w:rPr>
              <w:t>The action failed because the receiving node considers that the received remote UE NGAP ID is inconsistent.</w:t>
            </w:r>
          </w:p>
        </w:tc>
      </w:tr>
      <w:tr w:rsidR="006A1CE4" w:rsidRPr="00E67E0D" w14:paraId="709BA3B1" w14:textId="77777777" w:rsidTr="00E7499B">
        <w:tc>
          <w:tcPr>
            <w:tcW w:w="3168" w:type="dxa"/>
            <w:tcBorders>
              <w:top w:val="single" w:sz="4" w:space="0" w:color="auto"/>
              <w:left w:val="single" w:sz="4" w:space="0" w:color="auto"/>
              <w:bottom w:val="single" w:sz="4" w:space="0" w:color="auto"/>
              <w:right w:val="single" w:sz="4" w:space="0" w:color="auto"/>
            </w:tcBorders>
          </w:tcPr>
          <w:p w14:paraId="362F8D91" w14:textId="77777777" w:rsidR="006A1CE4" w:rsidRPr="00E67E0D" w:rsidRDefault="006A1CE4" w:rsidP="00E7499B">
            <w:pPr>
              <w:pStyle w:val="TAL"/>
            </w:pPr>
            <w:r w:rsidRPr="00E67E0D">
              <w:t>Handover desirable for radio reasons</w:t>
            </w:r>
          </w:p>
        </w:tc>
        <w:tc>
          <w:tcPr>
            <w:tcW w:w="6660" w:type="dxa"/>
            <w:tcBorders>
              <w:top w:val="single" w:sz="4" w:space="0" w:color="auto"/>
              <w:left w:val="single" w:sz="4" w:space="0" w:color="auto"/>
              <w:bottom w:val="single" w:sz="4" w:space="0" w:color="auto"/>
              <w:right w:val="single" w:sz="4" w:space="0" w:color="auto"/>
            </w:tcBorders>
          </w:tcPr>
          <w:p w14:paraId="5956C3A0" w14:textId="77777777" w:rsidR="006A1CE4" w:rsidRPr="00E67E0D" w:rsidRDefault="006A1CE4" w:rsidP="00E7499B">
            <w:pPr>
              <w:pStyle w:val="TAL"/>
            </w:pPr>
            <w:r w:rsidRPr="00E67E0D">
              <w:t>The reason for requesting handover is radio related.</w:t>
            </w:r>
          </w:p>
        </w:tc>
      </w:tr>
      <w:tr w:rsidR="006A1CE4" w:rsidRPr="00E67E0D" w14:paraId="647606A0" w14:textId="77777777" w:rsidTr="00E7499B">
        <w:tc>
          <w:tcPr>
            <w:tcW w:w="3168" w:type="dxa"/>
            <w:tcBorders>
              <w:top w:val="single" w:sz="4" w:space="0" w:color="auto"/>
              <w:left w:val="single" w:sz="4" w:space="0" w:color="auto"/>
              <w:bottom w:val="single" w:sz="4" w:space="0" w:color="auto"/>
              <w:right w:val="single" w:sz="4" w:space="0" w:color="auto"/>
            </w:tcBorders>
          </w:tcPr>
          <w:p w14:paraId="1DE3C3F3" w14:textId="77777777" w:rsidR="006A1CE4" w:rsidRPr="00E67E0D" w:rsidRDefault="006A1CE4" w:rsidP="00E7499B">
            <w:pPr>
              <w:pStyle w:val="TAL"/>
            </w:pPr>
            <w:r w:rsidRPr="00E67E0D">
              <w:t>Time critical handover</w:t>
            </w:r>
          </w:p>
        </w:tc>
        <w:tc>
          <w:tcPr>
            <w:tcW w:w="6660" w:type="dxa"/>
            <w:tcBorders>
              <w:top w:val="single" w:sz="4" w:space="0" w:color="auto"/>
              <w:left w:val="single" w:sz="4" w:space="0" w:color="auto"/>
              <w:bottom w:val="single" w:sz="4" w:space="0" w:color="auto"/>
              <w:right w:val="single" w:sz="4" w:space="0" w:color="auto"/>
            </w:tcBorders>
          </w:tcPr>
          <w:p w14:paraId="45E1047D" w14:textId="77777777" w:rsidR="006A1CE4" w:rsidRPr="00E67E0D" w:rsidRDefault="006A1CE4" w:rsidP="00E7499B">
            <w:pPr>
              <w:pStyle w:val="TAL"/>
            </w:pPr>
            <w:r w:rsidRPr="00E67E0D">
              <w:t>Handover is requested for time critical reason i.e., this cause value is reserved to represent all critical cases where the connection is likely to be dropped if handover is not performed.</w:t>
            </w:r>
          </w:p>
        </w:tc>
      </w:tr>
      <w:tr w:rsidR="006A1CE4" w:rsidRPr="00E67E0D" w14:paraId="300672C1" w14:textId="77777777" w:rsidTr="00E7499B">
        <w:tc>
          <w:tcPr>
            <w:tcW w:w="3168" w:type="dxa"/>
            <w:tcBorders>
              <w:top w:val="single" w:sz="4" w:space="0" w:color="auto"/>
              <w:left w:val="single" w:sz="4" w:space="0" w:color="auto"/>
              <w:bottom w:val="single" w:sz="4" w:space="0" w:color="auto"/>
              <w:right w:val="single" w:sz="4" w:space="0" w:color="auto"/>
            </w:tcBorders>
          </w:tcPr>
          <w:p w14:paraId="1EE91273" w14:textId="77777777" w:rsidR="006A1CE4" w:rsidRPr="00E67E0D" w:rsidRDefault="006A1CE4" w:rsidP="00E7499B">
            <w:pPr>
              <w:pStyle w:val="TAL"/>
            </w:pPr>
            <w:r w:rsidRPr="00E67E0D">
              <w:t>Resource optimisation handover</w:t>
            </w:r>
          </w:p>
        </w:tc>
        <w:tc>
          <w:tcPr>
            <w:tcW w:w="6660" w:type="dxa"/>
            <w:tcBorders>
              <w:top w:val="single" w:sz="4" w:space="0" w:color="auto"/>
              <w:left w:val="single" w:sz="4" w:space="0" w:color="auto"/>
              <w:bottom w:val="single" w:sz="4" w:space="0" w:color="auto"/>
              <w:right w:val="single" w:sz="4" w:space="0" w:color="auto"/>
            </w:tcBorders>
          </w:tcPr>
          <w:p w14:paraId="6E7595F3" w14:textId="77777777" w:rsidR="006A1CE4" w:rsidRPr="00E67E0D" w:rsidRDefault="006A1CE4" w:rsidP="00E7499B">
            <w:pPr>
              <w:pStyle w:val="TAL"/>
            </w:pPr>
            <w:r w:rsidRPr="00E67E0D">
              <w:t>The reason for requesting handover is to improve the load distribution with the neighbour cells.</w:t>
            </w:r>
          </w:p>
        </w:tc>
      </w:tr>
      <w:tr w:rsidR="006A1CE4" w:rsidRPr="00E67E0D" w14:paraId="4B8E13FB" w14:textId="77777777" w:rsidTr="00E7499B">
        <w:tc>
          <w:tcPr>
            <w:tcW w:w="3168" w:type="dxa"/>
            <w:tcBorders>
              <w:top w:val="single" w:sz="4" w:space="0" w:color="auto"/>
              <w:left w:val="single" w:sz="4" w:space="0" w:color="auto"/>
              <w:bottom w:val="single" w:sz="4" w:space="0" w:color="auto"/>
              <w:right w:val="single" w:sz="4" w:space="0" w:color="auto"/>
            </w:tcBorders>
          </w:tcPr>
          <w:p w14:paraId="026D2A1D" w14:textId="77777777" w:rsidR="006A1CE4" w:rsidRPr="00E67E0D" w:rsidRDefault="006A1CE4" w:rsidP="00E7499B">
            <w:pPr>
              <w:pStyle w:val="TAL"/>
            </w:pPr>
            <w:r w:rsidRPr="00E67E0D">
              <w:t>Reduce load in serving cell</w:t>
            </w:r>
          </w:p>
        </w:tc>
        <w:tc>
          <w:tcPr>
            <w:tcW w:w="6660" w:type="dxa"/>
            <w:tcBorders>
              <w:top w:val="single" w:sz="4" w:space="0" w:color="auto"/>
              <w:left w:val="single" w:sz="4" w:space="0" w:color="auto"/>
              <w:bottom w:val="single" w:sz="4" w:space="0" w:color="auto"/>
              <w:right w:val="single" w:sz="4" w:space="0" w:color="auto"/>
            </w:tcBorders>
          </w:tcPr>
          <w:p w14:paraId="30F53F67" w14:textId="77777777" w:rsidR="006A1CE4" w:rsidRPr="00E67E0D" w:rsidRDefault="006A1CE4" w:rsidP="00E7499B">
            <w:pPr>
              <w:pStyle w:val="TAL"/>
            </w:pPr>
            <w:r w:rsidRPr="00E67E0D">
              <w:t>Load on serving cell needs to be reduced. When applied to handover preparation, it indicates the handover is triggered due to load balancing.</w:t>
            </w:r>
          </w:p>
        </w:tc>
      </w:tr>
      <w:tr w:rsidR="006A1CE4" w:rsidRPr="00E67E0D" w14:paraId="06C923A1" w14:textId="77777777" w:rsidTr="00E7499B">
        <w:tc>
          <w:tcPr>
            <w:tcW w:w="3168" w:type="dxa"/>
            <w:tcBorders>
              <w:top w:val="single" w:sz="4" w:space="0" w:color="auto"/>
              <w:left w:val="single" w:sz="4" w:space="0" w:color="auto"/>
              <w:bottom w:val="single" w:sz="4" w:space="0" w:color="auto"/>
              <w:right w:val="single" w:sz="4" w:space="0" w:color="auto"/>
            </w:tcBorders>
          </w:tcPr>
          <w:p w14:paraId="24A1728E" w14:textId="77777777" w:rsidR="006A1CE4" w:rsidRPr="00E67E0D" w:rsidRDefault="006A1CE4" w:rsidP="00E7499B">
            <w:pPr>
              <w:pStyle w:val="TAL"/>
              <w:rPr>
                <w:rFonts w:cs="Arial"/>
                <w:lang w:eastAsia="ja-JP"/>
              </w:rPr>
            </w:pPr>
            <w:r w:rsidRPr="00E67E0D">
              <w:rPr>
                <w:rFonts w:cs="Arial"/>
                <w:lang w:eastAsia="ja-JP"/>
              </w:rPr>
              <w:t>User inactivity</w:t>
            </w:r>
          </w:p>
        </w:tc>
        <w:tc>
          <w:tcPr>
            <w:tcW w:w="6660" w:type="dxa"/>
            <w:tcBorders>
              <w:top w:val="single" w:sz="4" w:space="0" w:color="auto"/>
              <w:left w:val="single" w:sz="4" w:space="0" w:color="auto"/>
              <w:bottom w:val="single" w:sz="4" w:space="0" w:color="auto"/>
              <w:right w:val="single" w:sz="4" w:space="0" w:color="auto"/>
            </w:tcBorders>
          </w:tcPr>
          <w:p w14:paraId="41CD08AC" w14:textId="77777777" w:rsidR="00AE297A" w:rsidRPr="00FF6A95" w:rsidRDefault="006A1CE4" w:rsidP="00AE297A">
            <w:pPr>
              <w:pStyle w:val="TAL"/>
              <w:rPr>
                <w:del w:id="4191" w:author="Issam" w:date="2019-02-12T23:38:00Z"/>
                <w:rFonts w:cs="Arial"/>
                <w:lang w:eastAsia="ja-JP"/>
              </w:rPr>
            </w:pPr>
            <w:r w:rsidRPr="00E67E0D">
              <w:rPr>
                <w:rFonts w:cs="Arial"/>
                <w:lang w:eastAsia="ja-JP"/>
              </w:rPr>
              <w:t>The action is requested due to user inactivity on all PDU sessions, e.g., NG is requested to be released in order to optimise the radio resources.</w:t>
            </w:r>
          </w:p>
          <w:p w14:paraId="60B47A6A" w14:textId="71D274EA" w:rsidR="006A1CE4" w:rsidRPr="00E67E0D" w:rsidRDefault="00AE297A" w:rsidP="00E7499B">
            <w:pPr>
              <w:pStyle w:val="TAL"/>
              <w:rPr>
                <w:rFonts w:cs="Arial"/>
                <w:lang w:eastAsia="ja-JP"/>
              </w:rPr>
            </w:pPr>
            <w:del w:id="4192" w:author="Issam" w:date="2019-02-12T23:38:00Z">
              <w:r w:rsidRPr="00FF6A95">
                <w:rPr>
                  <w:rFonts w:cs="Arial"/>
                  <w:lang w:eastAsia="ja-JP"/>
                </w:rPr>
                <w:delText>This cause value may need to be refined, taking into account cause values for RRC_INACTIVE.</w:delText>
              </w:r>
            </w:del>
          </w:p>
        </w:tc>
      </w:tr>
      <w:tr w:rsidR="006A1CE4" w:rsidRPr="00E67E0D" w14:paraId="33540500" w14:textId="77777777" w:rsidTr="00E7499B">
        <w:tc>
          <w:tcPr>
            <w:tcW w:w="3168" w:type="dxa"/>
            <w:tcBorders>
              <w:top w:val="single" w:sz="4" w:space="0" w:color="auto"/>
              <w:left w:val="single" w:sz="4" w:space="0" w:color="auto"/>
              <w:bottom w:val="single" w:sz="4" w:space="0" w:color="auto"/>
              <w:right w:val="single" w:sz="4" w:space="0" w:color="auto"/>
            </w:tcBorders>
          </w:tcPr>
          <w:p w14:paraId="6D689946" w14:textId="77777777" w:rsidR="006A1CE4" w:rsidRPr="00E67E0D" w:rsidRDefault="006A1CE4" w:rsidP="00E7499B">
            <w:pPr>
              <w:pStyle w:val="TAL"/>
              <w:rPr>
                <w:rFonts w:cs="Arial"/>
                <w:lang w:eastAsia="ja-JP"/>
              </w:rPr>
            </w:pPr>
            <w:r w:rsidRPr="00E67E0D">
              <w:rPr>
                <w:rFonts w:cs="Arial"/>
                <w:lang w:eastAsia="ja-JP"/>
              </w:rPr>
              <w:t>Radio connection with UE lost</w:t>
            </w:r>
          </w:p>
        </w:tc>
        <w:tc>
          <w:tcPr>
            <w:tcW w:w="6660" w:type="dxa"/>
            <w:tcBorders>
              <w:top w:val="single" w:sz="4" w:space="0" w:color="auto"/>
              <w:left w:val="single" w:sz="4" w:space="0" w:color="auto"/>
              <w:bottom w:val="single" w:sz="4" w:space="0" w:color="auto"/>
              <w:right w:val="single" w:sz="4" w:space="0" w:color="auto"/>
            </w:tcBorders>
          </w:tcPr>
          <w:p w14:paraId="60CCFEB3" w14:textId="77777777" w:rsidR="006A1CE4" w:rsidRPr="00E67E0D" w:rsidRDefault="006A1CE4" w:rsidP="00E7499B">
            <w:pPr>
              <w:pStyle w:val="TAL"/>
              <w:rPr>
                <w:rFonts w:cs="Arial"/>
                <w:lang w:eastAsia="ja-JP"/>
              </w:rPr>
            </w:pPr>
            <w:r w:rsidRPr="00E67E0D">
              <w:rPr>
                <w:rFonts w:cs="Arial"/>
                <w:lang w:eastAsia="ja-JP"/>
              </w:rPr>
              <w:t>The action is requested due to losing the radio connection to the UE.</w:t>
            </w:r>
          </w:p>
        </w:tc>
      </w:tr>
      <w:tr w:rsidR="00AE297A" w:rsidRPr="00FF6A95" w14:paraId="74017893" w14:textId="77777777" w:rsidTr="00AE297A">
        <w:trPr>
          <w:del w:id="4193" w:author="Issam" w:date="2019-02-12T23:38:00Z"/>
        </w:trPr>
        <w:tc>
          <w:tcPr>
            <w:tcW w:w="3168" w:type="dxa"/>
            <w:tcBorders>
              <w:top w:val="single" w:sz="4" w:space="0" w:color="auto"/>
              <w:left w:val="single" w:sz="4" w:space="0" w:color="auto"/>
              <w:bottom w:val="single" w:sz="4" w:space="0" w:color="auto"/>
              <w:right w:val="single" w:sz="4" w:space="0" w:color="auto"/>
            </w:tcBorders>
          </w:tcPr>
          <w:p w14:paraId="31DC2B52" w14:textId="77777777" w:rsidR="00AE297A" w:rsidRPr="00FF6A95" w:rsidRDefault="00AE297A" w:rsidP="00AE297A">
            <w:pPr>
              <w:pStyle w:val="TAL"/>
              <w:rPr>
                <w:del w:id="4194" w:author="Issam" w:date="2019-02-12T23:38:00Z"/>
                <w:rFonts w:cs="Arial"/>
                <w:lang w:eastAsia="ja-JP"/>
              </w:rPr>
            </w:pPr>
            <w:del w:id="4195" w:author="Issam" w:date="2019-02-12T23:38:00Z">
              <w:r w:rsidRPr="00FF6A95">
                <w:rPr>
                  <w:rFonts w:cs="Arial"/>
                  <w:lang w:eastAsia="ja-JP"/>
                </w:rPr>
                <w:delText>Load balancing TAU required</w:delText>
              </w:r>
            </w:del>
          </w:p>
        </w:tc>
        <w:tc>
          <w:tcPr>
            <w:tcW w:w="6660" w:type="dxa"/>
            <w:tcBorders>
              <w:top w:val="single" w:sz="4" w:space="0" w:color="auto"/>
              <w:left w:val="single" w:sz="4" w:space="0" w:color="auto"/>
              <w:bottom w:val="single" w:sz="4" w:space="0" w:color="auto"/>
              <w:right w:val="single" w:sz="4" w:space="0" w:color="auto"/>
            </w:tcBorders>
          </w:tcPr>
          <w:p w14:paraId="6676BB6F" w14:textId="77777777" w:rsidR="00AE297A" w:rsidRPr="00FF6A95" w:rsidRDefault="00AE297A" w:rsidP="00AE297A">
            <w:pPr>
              <w:pStyle w:val="TAL"/>
              <w:rPr>
                <w:del w:id="4196" w:author="Issam" w:date="2019-02-12T23:38:00Z"/>
                <w:rFonts w:cs="Arial"/>
                <w:lang w:eastAsia="ja-JP"/>
              </w:rPr>
            </w:pPr>
            <w:del w:id="4197" w:author="Issam" w:date="2019-02-12T23:38:00Z">
              <w:r w:rsidRPr="00FF6A95">
                <w:rPr>
                  <w:rFonts w:cs="Arial"/>
                  <w:lang w:eastAsia="ja-JP"/>
                </w:rPr>
                <w:delText>The action is requested for all load balancing and offload cases in the AMF.</w:delText>
              </w:r>
            </w:del>
          </w:p>
        </w:tc>
      </w:tr>
      <w:tr w:rsidR="006A1CE4" w:rsidRPr="00E67E0D" w14:paraId="1FAC3B02" w14:textId="77777777" w:rsidTr="00E7499B">
        <w:tc>
          <w:tcPr>
            <w:tcW w:w="3168" w:type="dxa"/>
            <w:tcBorders>
              <w:top w:val="single" w:sz="4" w:space="0" w:color="auto"/>
              <w:left w:val="single" w:sz="4" w:space="0" w:color="auto"/>
              <w:bottom w:val="single" w:sz="4" w:space="0" w:color="auto"/>
              <w:right w:val="single" w:sz="4" w:space="0" w:color="auto"/>
            </w:tcBorders>
          </w:tcPr>
          <w:p w14:paraId="3950A106" w14:textId="77777777" w:rsidR="006A1CE4" w:rsidRPr="00E67E0D" w:rsidRDefault="006A1CE4" w:rsidP="00E7499B">
            <w:pPr>
              <w:pStyle w:val="TAL"/>
              <w:rPr>
                <w:rFonts w:cs="Arial"/>
                <w:lang w:eastAsia="ja-JP"/>
              </w:rPr>
            </w:pPr>
            <w:r w:rsidRPr="00E67E0D">
              <w:rPr>
                <w:rFonts w:cs="Arial"/>
                <w:lang w:eastAsia="ja-JP"/>
              </w:rPr>
              <w:t>Radio resources not available</w:t>
            </w:r>
          </w:p>
        </w:tc>
        <w:tc>
          <w:tcPr>
            <w:tcW w:w="6660" w:type="dxa"/>
            <w:tcBorders>
              <w:top w:val="single" w:sz="4" w:space="0" w:color="auto"/>
              <w:left w:val="single" w:sz="4" w:space="0" w:color="auto"/>
              <w:bottom w:val="single" w:sz="4" w:space="0" w:color="auto"/>
              <w:right w:val="single" w:sz="4" w:space="0" w:color="auto"/>
            </w:tcBorders>
          </w:tcPr>
          <w:p w14:paraId="653E3CB8" w14:textId="77777777" w:rsidR="006A1CE4" w:rsidRPr="00E67E0D" w:rsidRDefault="006A1CE4" w:rsidP="00E7499B">
            <w:pPr>
              <w:pStyle w:val="TAL"/>
              <w:rPr>
                <w:rFonts w:cs="Arial"/>
                <w:lang w:eastAsia="ja-JP"/>
              </w:rPr>
            </w:pPr>
            <w:r w:rsidRPr="00E67E0D">
              <w:rPr>
                <w:rFonts w:cs="Arial"/>
                <w:lang w:eastAsia="ja-JP"/>
              </w:rPr>
              <w:t>No requested radio resources are available.</w:t>
            </w:r>
          </w:p>
        </w:tc>
      </w:tr>
      <w:tr w:rsidR="006A1CE4" w:rsidRPr="00E67E0D" w14:paraId="534DC54E" w14:textId="77777777" w:rsidTr="00E7499B">
        <w:tc>
          <w:tcPr>
            <w:tcW w:w="3168" w:type="dxa"/>
            <w:tcBorders>
              <w:top w:val="single" w:sz="4" w:space="0" w:color="auto"/>
              <w:left w:val="single" w:sz="4" w:space="0" w:color="auto"/>
              <w:bottom w:val="single" w:sz="4" w:space="0" w:color="auto"/>
              <w:right w:val="single" w:sz="4" w:space="0" w:color="auto"/>
            </w:tcBorders>
          </w:tcPr>
          <w:p w14:paraId="2D607F3D" w14:textId="77777777" w:rsidR="006A1CE4" w:rsidRPr="00E67E0D" w:rsidRDefault="006A1CE4" w:rsidP="00E7499B">
            <w:pPr>
              <w:pStyle w:val="TAL"/>
              <w:rPr>
                <w:rFonts w:cs="Arial"/>
                <w:lang w:eastAsia="ja-JP"/>
              </w:rPr>
            </w:pPr>
            <w:r w:rsidRPr="00E67E0D">
              <w:rPr>
                <w:rFonts w:cs="Arial"/>
                <w:lang w:eastAsia="ja-JP"/>
              </w:rPr>
              <w:t>Invalid QoS combination</w:t>
            </w:r>
          </w:p>
        </w:tc>
        <w:tc>
          <w:tcPr>
            <w:tcW w:w="6660" w:type="dxa"/>
            <w:tcBorders>
              <w:top w:val="single" w:sz="4" w:space="0" w:color="auto"/>
              <w:left w:val="single" w:sz="4" w:space="0" w:color="auto"/>
              <w:bottom w:val="single" w:sz="4" w:space="0" w:color="auto"/>
              <w:right w:val="single" w:sz="4" w:space="0" w:color="auto"/>
            </w:tcBorders>
          </w:tcPr>
          <w:p w14:paraId="777B84C7" w14:textId="77777777" w:rsidR="00AE297A" w:rsidRPr="00FF6A95" w:rsidRDefault="006A1CE4" w:rsidP="00AE297A">
            <w:pPr>
              <w:pStyle w:val="TAL"/>
              <w:rPr>
                <w:del w:id="4198" w:author="Issam" w:date="2019-02-12T23:38:00Z"/>
                <w:rFonts w:cs="Arial"/>
                <w:vertAlign w:val="subscript"/>
                <w:lang w:eastAsia="ja-JP"/>
              </w:rPr>
            </w:pPr>
            <w:r w:rsidRPr="00E67E0D">
              <w:rPr>
                <w:rFonts w:cs="Arial"/>
                <w:lang w:eastAsia="ja-JP"/>
              </w:rPr>
              <w:t>The action was failed because of invalid QoS combination.</w:t>
            </w:r>
          </w:p>
          <w:p w14:paraId="69FE13E2" w14:textId="58A1BD5A" w:rsidR="006A1CE4" w:rsidRPr="00E67E0D" w:rsidRDefault="00AE297A" w:rsidP="00E7499B">
            <w:pPr>
              <w:pStyle w:val="TAL"/>
              <w:rPr>
                <w:rFonts w:cs="Arial"/>
                <w:lang w:eastAsia="ja-JP"/>
              </w:rPr>
            </w:pPr>
            <w:del w:id="4199" w:author="Issam" w:date="2019-02-12T23:38:00Z">
              <w:r w:rsidRPr="00FF6A95">
                <w:rPr>
                  <w:rFonts w:cs="Arial"/>
                  <w:lang w:eastAsia="ja-JP"/>
                </w:rPr>
                <w:delText>This cause value may need to be refined.</w:delText>
              </w:r>
            </w:del>
          </w:p>
        </w:tc>
      </w:tr>
      <w:tr w:rsidR="006A1CE4" w:rsidRPr="00E67E0D" w14:paraId="00210621" w14:textId="77777777" w:rsidTr="00E7499B">
        <w:tc>
          <w:tcPr>
            <w:tcW w:w="3168" w:type="dxa"/>
            <w:tcBorders>
              <w:top w:val="single" w:sz="4" w:space="0" w:color="auto"/>
              <w:left w:val="single" w:sz="4" w:space="0" w:color="auto"/>
              <w:bottom w:val="single" w:sz="4" w:space="0" w:color="auto"/>
              <w:right w:val="single" w:sz="4" w:space="0" w:color="auto"/>
            </w:tcBorders>
          </w:tcPr>
          <w:p w14:paraId="69971301" w14:textId="77777777" w:rsidR="006A1CE4" w:rsidRPr="00E67E0D" w:rsidRDefault="006A1CE4" w:rsidP="00E7499B">
            <w:pPr>
              <w:pStyle w:val="TAL"/>
              <w:rPr>
                <w:rFonts w:cs="Arial"/>
                <w:lang w:eastAsia="ja-JP"/>
              </w:rPr>
            </w:pPr>
            <w:r w:rsidRPr="00E67E0D">
              <w:rPr>
                <w:rFonts w:cs="Arial"/>
                <w:lang w:eastAsia="ja-JP"/>
              </w:rPr>
              <w:t>Failure in the radio interface procedure</w:t>
            </w:r>
          </w:p>
        </w:tc>
        <w:tc>
          <w:tcPr>
            <w:tcW w:w="6660" w:type="dxa"/>
            <w:tcBorders>
              <w:top w:val="single" w:sz="4" w:space="0" w:color="auto"/>
              <w:left w:val="single" w:sz="4" w:space="0" w:color="auto"/>
              <w:bottom w:val="single" w:sz="4" w:space="0" w:color="auto"/>
              <w:right w:val="single" w:sz="4" w:space="0" w:color="auto"/>
            </w:tcBorders>
          </w:tcPr>
          <w:p w14:paraId="63C10D1D" w14:textId="77777777" w:rsidR="006A1CE4" w:rsidRPr="00E67E0D" w:rsidRDefault="006A1CE4" w:rsidP="00E7499B">
            <w:pPr>
              <w:pStyle w:val="TAL"/>
              <w:rPr>
                <w:rFonts w:cs="Arial"/>
                <w:lang w:eastAsia="ja-JP"/>
              </w:rPr>
            </w:pPr>
            <w:r w:rsidRPr="00E67E0D">
              <w:rPr>
                <w:rFonts w:cs="Arial"/>
                <w:lang w:eastAsia="ja-JP"/>
              </w:rPr>
              <w:t>Radio interface procedure has failed.</w:t>
            </w:r>
          </w:p>
        </w:tc>
      </w:tr>
      <w:tr w:rsidR="006A1CE4" w:rsidRPr="00E67E0D" w14:paraId="2840BB3B" w14:textId="77777777" w:rsidTr="00E7499B">
        <w:tc>
          <w:tcPr>
            <w:tcW w:w="3168" w:type="dxa"/>
            <w:tcBorders>
              <w:top w:val="single" w:sz="4" w:space="0" w:color="auto"/>
              <w:left w:val="single" w:sz="4" w:space="0" w:color="auto"/>
              <w:bottom w:val="single" w:sz="4" w:space="0" w:color="auto"/>
              <w:right w:val="single" w:sz="4" w:space="0" w:color="auto"/>
            </w:tcBorders>
          </w:tcPr>
          <w:p w14:paraId="0DF4C562" w14:textId="77777777" w:rsidR="006A1CE4" w:rsidRPr="00E67E0D" w:rsidRDefault="006A1CE4" w:rsidP="00E7499B">
            <w:pPr>
              <w:pStyle w:val="TAL"/>
              <w:rPr>
                <w:rFonts w:cs="Arial"/>
                <w:lang w:eastAsia="ja-JP"/>
              </w:rPr>
            </w:pPr>
            <w:r w:rsidRPr="00E67E0D">
              <w:rPr>
                <w:rFonts w:cs="Arial"/>
                <w:lang w:eastAsia="ja-JP"/>
              </w:rPr>
              <w:t>Interaction with other procedure</w:t>
            </w:r>
          </w:p>
        </w:tc>
        <w:tc>
          <w:tcPr>
            <w:tcW w:w="6660" w:type="dxa"/>
            <w:tcBorders>
              <w:top w:val="single" w:sz="4" w:space="0" w:color="auto"/>
              <w:left w:val="single" w:sz="4" w:space="0" w:color="auto"/>
              <w:bottom w:val="single" w:sz="4" w:space="0" w:color="auto"/>
              <w:right w:val="single" w:sz="4" w:space="0" w:color="auto"/>
            </w:tcBorders>
          </w:tcPr>
          <w:p w14:paraId="0244E639" w14:textId="77777777" w:rsidR="006A1CE4" w:rsidRPr="00E67E0D" w:rsidRDefault="006A1CE4" w:rsidP="00E7499B">
            <w:pPr>
              <w:pStyle w:val="TAL"/>
              <w:rPr>
                <w:rFonts w:cs="Arial"/>
                <w:lang w:eastAsia="zh-CN"/>
              </w:rPr>
            </w:pPr>
            <w:r w:rsidRPr="00E67E0D">
              <w:rPr>
                <w:rFonts w:cs="Arial"/>
                <w:lang w:eastAsia="ja-JP"/>
              </w:rPr>
              <w:t>The action is due to a</w:t>
            </w:r>
            <w:r w:rsidRPr="00E67E0D">
              <w:rPr>
                <w:rFonts w:cs="Arial"/>
                <w:lang w:eastAsia="zh-CN"/>
              </w:rPr>
              <w:t>n ongoing i</w:t>
            </w:r>
            <w:r w:rsidRPr="00E67E0D">
              <w:rPr>
                <w:rFonts w:cs="Arial"/>
                <w:lang w:eastAsia="ja-JP"/>
              </w:rPr>
              <w:t xml:space="preserve">nteraction with </w:t>
            </w:r>
            <w:r w:rsidRPr="00E67E0D">
              <w:rPr>
                <w:rFonts w:cs="Arial"/>
                <w:lang w:eastAsia="zh-CN"/>
              </w:rPr>
              <w:t>an</w:t>
            </w:r>
            <w:r w:rsidRPr="00E67E0D">
              <w:rPr>
                <w:rFonts w:cs="Arial"/>
                <w:lang w:eastAsia="ja-JP"/>
              </w:rPr>
              <w:t>other procedure.</w:t>
            </w:r>
          </w:p>
        </w:tc>
      </w:tr>
      <w:tr w:rsidR="006A1CE4" w:rsidRPr="00E67E0D" w14:paraId="36F2CEEF" w14:textId="77777777" w:rsidTr="00E7499B">
        <w:tc>
          <w:tcPr>
            <w:tcW w:w="3168" w:type="dxa"/>
            <w:tcBorders>
              <w:top w:val="single" w:sz="4" w:space="0" w:color="auto"/>
              <w:left w:val="single" w:sz="4" w:space="0" w:color="auto"/>
              <w:bottom w:val="single" w:sz="4" w:space="0" w:color="auto"/>
              <w:right w:val="single" w:sz="4" w:space="0" w:color="auto"/>
            </w:tcBorders>
          </w:tcPr>
          <w:p w14:paraId="565B9E02" w14:textId="77777777" w:rsidR="006A1CE4" w:rsidRPr="00E67E0D" w:rsidRDefault="006A1CE4" w:rsidP="00E7499B">
            <w:pPr>
              <w:pStyle w:val="TAL"/>
              <w:rPr>
                <w:rFonts w:cs="Arial"/>
                <w:lang w:eastAsia="ja-JP"/>
              </w:rPr>
            </w:pPr>
            <w:r w:rsidRPr="00E67E0D">
              <w:rPr>
                <w:rFonts w:cs="Arial"/>
                <w:lang w:eastAsia="ja-JP"/>
              </w:rPr>
              <w:t>Unknown PDU Session ID</w:t>
            </w:r>
          </w:p>
        </w:tc>
        <w:tc>
          <w:tcPr>
            <w:tcW w:w="6660" w:type="dxa"/>
            <w:tcBorders>
              <w:top w:val="single" w:sz="4" w:space="0" w:color="auto"/>
              <w:left w:val="single" w:sz="4" w:space="0" w:color="auto"/>
              <w:bottom w:val="single" w:sz="4" w:space="0" w:color="auto"/>
              <w:right w:val="single" w:sz="4" w:space="0" w:color="auto"/>
            </w:tcBorders>
          </w:tcPr>
          <w:p w14:paraId="13C99200" w14:textId="77777777" w:rsidR="006A1CE4" w:rsidRPr="00E67E0D" w:rsidRDefault="006A1CE4" w:rsidP="00E7499B">
            <w:pPr>
              <w:pStyle w:val="TAL"/>
              <w:rPr>
                <w:rFonts w:cs="Arial"/>
                <w:lang w:eastAsia="ja-JP"/>
              </w:rPr>
            </w:pPr>
            <w:r w:rsidRPr="00E67E0D">
              <w:rPr>
                <w:rFonts w:cs="Arial"/>
                <w:lang w:eastAsia="ja-JP"/>
              </w:rPr>
              <w:t>The action failed because the PDU Session ID is unknown in the NG-RAN node.</w:t>
            </w:r>
          </w:p>
        </w:tc>
      </w:tr>
      <w:tr w:rsidR="006A1CE4" w:rsidRPr="00E67E0D" w14:paraId="70F53E3A" w14:textId="77777777" w:rsidTr="00E7499B">
        <w:tc>
          <w:tcPr>
            <w:tcW w:w="3168" w:type="dxa"/>
            <w:tcBorders>
              <w:top w:val="single" w:sz="4" w:space="0" w:color="auto"/>
              <w:left w:val="single" w:sz="4" w:space="0" w:color="auto"/>
              <w:bottom w:val="single" w:sz="4" w:space="0" w:color="auto"/>
              <w:right w:val="single" w:sz="4" w:space="0" w:color="auto"/>
            </w:tcBorders>
          </w:tcPr>
          <w:p w14:paraId="1BF984DD" w14:textId="77777777" w:rsidR="006A1CE4" w:rsidRPr="00E67E0D" w:rsidRDefault="006A1CE4" w:rsidP="00E7499B">
            <w:pPr>
              <w:pStyle w:val="TAL"/>
              <w:rPr>
                <w:rFonts w:cs="Arial"/>
                <w:lang w:eastAsia="ja-JP"/>
              </w:rPr>
            </w:pPr>
            <w:r w:rsidRPr="00E67E0D">
              <w:rPr>
                <w:rFonts w:cs="Arial"/>
                <w:lang w:eastAsia="ja-JP"/>
              </w:rPr>
              <w:t>Unknown QoS Flow ID</w:t>
            </w:r>
          </w:p>
        </w:tc>
        <w:tc>
          <w:tcPr>
            <w:tcW w:w="6660" w:type="dxa"/>
            <w:tcBorders>
              <w:top w:val="single" w:sz="4" w:space="0" w:color="auto"/>
              <w:left w:val="single" w:sz="4" w:space="0" w:color="auto"/>
              <w:bottom w:val="single" w:sz="4" w:space="0" w:color="auto"/>
              <w:right w:val="single" w:sz="4" w:space="0" w:color="auto"/>
            </w:tcBorders>
          </w:tcPr>
          <w:p w14:paraId="4E6AC430" w14:textId="77777777" w:rsidR="006A1CE4" w:rsidRPr="00E67E0D" w:rsidRDefault="006A1CE4" w:rsidP="00E7499B">
            <w:pPr>
              <w:pStyle w:val="TAL"/>
              <w:rPr>
                <w:rFonts w:cs="Arial"/>
                <w:lang w:eastAsia="ja-JP"/>
              </w:rPr>
            </w:pPr>
            <w:r w:rsidRPr="00E67E0D">
              <w:rPr>
                <w:rFonts w:cs="Arial"/>
                <w:lang w:eastAsia="ja-JP"/>
              </w:rPr>
              <w:t>The action failed because the QoS Flow ID is unknown in the NG-RAN node.</w:t>
            </w:r>
          </w:p>
        </w:tc>
      </w:tr>
      <w:tr w:rsidR="006A1CE4" w:rsidRPr="00E67E0D" w14:paraId="71BF8D25" w14:textId="77777777" w:rsidTr="00E7499B">
        <w:tc>
          <w:tcPr>
            <w:tcW w:w="3168" w:type="dxa"/>
            <w:tcBorders>
              <w:top w:val="single" w:sz="4" w:space="0" w:color="auto"/>
              <w:left w:val="single" w:sz="4" w:space="0" w:color="auto"/>
              <w:bottom w:val="single" w:sz="4" w:space="0" w:color="auto"/>
              <w:right w:val="single" w:sz="4" w:space="0" w:color="auto"/>
            </w:tcBorders>
          </w:tcPr>
          <w:p w14:paraId="0B611A47" w14:textId="77777777" w:rsidR="006A1CE4" w:rsidRPr="00E67E0D" w:rsidRDefault="006A1CE4" w:rsidP="00E7499B">
            <w:pPr>
              <w:pStyle w:val="TAL"/>
              <w:rPr>
                <w:rFonts w:cs="Arial"/>
                <w:lang w:eastAsia="ja-JP"/>
              </w:rPr>
            </w:pPr>
            <w:r w:rsidRPr="00E67E0D">
              <w:rPr>
                <w:rFonts w:cs="Arial"/>
                <w:lang w:eastAsia="ja-JP"/>
              </w:rPr>
              <w:t>Multiple PDU Session ID instances</w:t>
            </w:r>
          </w:p>
        </w:tc>
        <w:tc>
          <w:tcPr>
            <w:tcW w:w="6660" w:type="dxa"/>
            <w:tcBorders>
              <w:top w:val="single" w:sz="4" w:space="0" w:color="auto"/>
              <w:left w:val="single" w:sz="4" w:space="0" w:color="auto"/>
              <w:bottom w:val="single" w:sz="4" w:space="0" w:color="auto"/>
              <w:right w:val="single" w:sz="4" w:space="0" w:color="auto"/>
            </w:tcBorders>
          </w:tcPr>
          <w:p w14:paraId="2739DC27" w14:textId="77777777" w:rsidR="006A1CE4" w:rsidRPr="00E67E0D" w:rsidRDefault="006A1CE4" w:rsidP="00E7499B">
            <w:pPr>
              <w:pStyle w:val="TAL"/>
              <w:rPr>
                <w:rFonts w:cs="Arial"/>
                <w:lang w:eastAsia="ja-JP"/>
              </w:rPr>
            </w:pPr>
            <w:r w:rsidRPr="00E67E0D">
              <w:rPr>
                <w:rFonts w:cs="Arial"/>
                <w:lang w:eastAsia="ja-JP"/>
              </w:rPr>
              <w:t>The action failed because multiple instance of the same PDU Session had been provided to the NG-RAN node.</w:t>
            </w:r>
          </w:p>
        </w:tc>
      </w:tr>
      <w:tr w:rsidR="006A1CE4" w:rsidRPr="00E67E0D" w14:paraId="2FF343E4" w14:textId="77777777" w:rsidTr="00E7499B">
        <w:tc>
          <w:tcPr>
            <w:tcW w:w="3168" w:type="dxa"/>
            <w:tcBorders>
              <w:top w:val="single" w:sz="4" w:space="0" w:color="auto"/>
              <w:left w:val="single" w:sz="4" w:space="0" w:color="auto"/>
              <w:bottom w:val="single" w:sz="4" w:space="0" w:color="auto"/>
              <w:right w:val="single" w:sz="4" w:space="0" w:color="auto"/>
            </w:tcBorders>
          </w:tcPr>
          <w:p w14:paraId="5C96C17F" w14:textId="77777777" w:rsidR="006A1CE4" w:rsidRPr="00E67E0D" w:rsidRDefault="006A1CE4" w:rsidP="00E7499B">
            <w:pPr>
              <w:pStyle w:val="TAL"/>
              <w:rPr>
                <w:rFonts w:cs="Arial"/>
                <w:lang w:eastAsia="ja-JP"/>
              </w:rPr>
            </w:pPr>
            <w:r w:rsidRPr="00E67E0D">
              <w:rPr>
                <w:rFonts w:cs="Arial"/>
                <w:lang w:eastAsia="ja-JP"/>
              </w:rPr>
              <w:t>Multiple QoS Flow ID instances</w:t>
            </w:r>
          </w:p>
        </w:tc>
        <w:tc>
          <w:tcPr>
            <w:tcW w:w="6660" w:type="dxa"/>
            <w:tcBorders>
              <w:top w:val="single" w:sz="4" w:space="0" w:color="auto"/>
              <w:left w:val="single" w:sz="4" w:space="0" w:color="auto"/>
              <w:bottom w:val="single" w:sz="4" w:space="0" w:color="auto"/>
              <w:right w:val="single" w:sz="4" w:space="0" w:color="auto"/>
            </w:tcBorders>
          </w:tcPr>
          <w:p w14:paraId="1E8A051F" w14:textId="77777777" w:rsidR="006A1CE4" w:rsidRPr="00E67E0D" w:rsidRDefault="006A1CE4" w:rsidP="00E7499B">
            <w:pPr>
              <w:pStyle w:val="TAL"/>
              <w:rPr>
                <w:rFonts w:cs="Arial"/>
                <w:lang w:eastAsia="ja-JP"/>
              </w:rPr>
            </w:pPr>
            <w:r w:rsidRPr="00E67E0D">
              <w:rPr>
                <w:rFonts w:cs="Arial"/>
                <w:lang w:eastAsia="ja-JP"/>
              </w:rPr>
              <w:t>The action failed because multiple instances of the same QoS flow had been provided to the NG-RAN node.</w:t>
            </w:r>
          </w:p>
        </w:tc>
      </w:tr>
      <w:tr w:rsidR="006A1CE4" w:rsidRPr="00E67E0D" w14:paraId="00590B10" w14:textId="77777777" w:rsidTr="00E7499B">
        <w:tc>
          <w:tcPr>
            <w:tcW w:w="3168" w:type="dxa"/>
            <w:tcBorders>
              <w:top w:val="single" w:sz="4" w:space="0" w:color="auto"/>
              <w:left w:val="single" w:sz="4" w:space="0" w:color="auto"/>
              <w:bottom w:val="single" w:sz="4" w:space="0" w:color="auto"/>
              <w:right w:val="single" w:sz="4" w:space="0" w:color="auto"/>
            </w:tcBorders>
          </w:tcPr>
          <w:p w14:paraId="22803C33" w14:textId="77777777" w:rsidR="006A1CE4" w:rsidRPr="00E67E0D" w:rsidRDefault="006A1CE4" w:rsidP="00E7499B">
            <w:pPr>
              <w:pStyle w:val="TAL"/>
              <w:rPr>
                <w:rFonts w:cs="Arial"/>
                <w:lang w:eastAsia="ja-JP"/>
              </w:rPr>
            </w:pPr>
            <w:r w:rsidRPr="00E67E0D">
              <w:rPr>
                <w:rFonts w:cs="Arial"/>
                <w:lang w:eastAsia="ja-JP"/>
              </w:rPr>
              <w:t>Encryption and/or integrity protection algorithms not supported</w:t>
            </w:r>
          </w:p>
        </w:tc>
        <w:tc>
          <w:tcPr>
            <w:tcW w:w="6660" w:type="dxa"/>
            <w:tcBorders>
              <w:top w:val="single" w:sz="4" w:space="0" w:color="auto"/>
              <w:left w:val="single" w:sz="4" w:space="0" w:color="auto"/>
              <w:bottom w:val="single" w:sz="4" w:space="0" w:color="auto"/>
              <w:right w:val="single" w:sz="4" w:space="0" w:color="auto"/>
            </w:tcBorders>
          </w:tcPr>
          <w:p w14:paraId="2C92371C" w14:textId="77777777" w:rsidR="006A1CE4" w:rsidRPr="00E67E0D" w:rsidRDefault="006A1CE4" w:rsidP="00E7499B">
            <w:pPr>
              <w:pStyle w:val="TAL"/>
              <w:rPr>
                <w:rFonts w:cs="Arial"/>
                <w:lang w:eastAsia="ja-JP"/>
              </w:rPr>
            </w:pPr>
            <w:r w:rsidRPr="00E67E0D">
              <w:rPr>
                <w:rFonts w:cs="Arial"/>
                <w:lang w:eastAsia="ja-JP"/>
              </w:rPr>
              <w:t>The NG-RAN node is unable to support any of the encryption and/or integrity protection algorithms supported by the UE.</w:t>
            </w:r>
          </w:p>
        </w:tc>
      </w:tr>
      <w:tr w:rsidR="006A1CE4" w:rsidRPr="00E67E0D" w14:paraId="02F6B013" w14:textId="77777777" w:rsidTr="00E7499B">
        <w:tc>
          <w:tcPr>
            <w:tcW w:w="3168" w:type="dxa"/>
            <w:tcBorders>
              <w:top w:val="single" w:sz="4" w:space="0" w:color="auto"/>
              <w:left w:val="single" w:sz="4" w:space="0" w:color="auto"/>
              <w:bottom w:val="single" w:sz="4" w:space="0" w:color="auto"/>
              <w:right w:val="single" w:sz="4" w:space="0" w:color="auto"/>
            </w:tcBorders>
          </w:tcPr>
          <w:p w14:paraId="730A08C6" w14:textId="77777777" w:rsidR="006A1CE4" w:rsidRPr="00E67E0D" w:rsidRDefault="006A1CE4" w:rsidP="00E7499B">
            <w:pPr>
              <w:pStyle w:val="TAL"/>
              <w:rPr>
                <w:rFonts w:cs="Arial"/>
                <w:lang w:eastAsia="ja-JP"/>
              </w:rPr>
            </w:pPr>
            <w:r w:rsidRPr="00E67E0D">
              <w:rPr>
                <w:rFonts w:cs="Arial"/>
                <w:lang w:eastAsia="ja-JP"/>
              </w:rPr>
              <w:t>NG intra-system handover triggered</w:t>
            </w:r>
          </w:p>
        </w:tc>
        <w:tc>
          <w:tcPr>
            <w:tcW w:w="6660" w:type="dxa"/>
            <w:tcBorders>
              <w:top w:val="single" w:sz="4" w:space="0" w:color="auto"/>
              <w:left w:val="single" w:sz="4" w:space="0" w:color="auto"/>
              <w:bottom w:val="single" w:sz="4" w:space="0" w:color="auto"/>
              <w:right w:val="single" w:sz="4" w:space="0" w:color="auto"/>
            </w:tcBorders>
          </w:tcPr>
          <w:p w14:paraId="62FF9B53" w14:textId="77777777" w:rsidR="006A1CE4" w:rsidRPr="00E67E0D" w:rsidRDefault="006A1CE4" w:rsidP="00E7499B">
            <w:pPr>
              <w:pStyle w:val="TAL"/>
              <w:rPr>
                <w:rFonts w:cs="Arial"/>
                <w:lang w:eastAsia="ja-JP"/>
              </w:rPr>
            </w:pPr>
            <w:r w:rsidRPr="00E67E0D">
              <w:rPr>
                <w:rFonts w:cs="Arial"/>
                <w:lang w:eastAsia="ja-JP"/>
              </w:rPr>
              <w:t>The action is due to a NG intra-system handover that has been triggered.</w:t>
            </w:r>
          </w:p>
        </w:tc>
      </w:tr>
      <w:tr w:rsidR="006A1CE4" w:rsidRPr="00E67E0D" w14:paraId="05AF3E05" w14:textId="77777777" w:rsidTr="00E7499B">
        <w:tc>
          <w:tcPr>
            <w:tcW w:w="3168" w:type="dxa"/>
            <w:tcBorders>
              <w:top w:val="single" w:sz="4" w:space="0" w:color="auto"/>
              <w:left w:val="single" w:sz="4" w:space="0" w:color="auto"/>
              <w:bottom w:val="single" w:sz="4" w:space="0" w:color="auto"/>
              <w:right w:val="single" w:sz="4" w:space="0" w:color="auto"/>
            </w:tcBorders>
          </w:tcPr>
          <w:p w14:paraId="4CCD721D" w14:textId="77777777" w:rsidR="006A1CE4" w:rsidRPr="00E67E0D" w:rsidRDefault="006A1CE4" w:rsidP="00E7499B">
            <w:pPr>
              <w:pStyle w:val="TAL"/>
              <w:rPr>
                <w:rFonts w:cs="Arial"/>
                <w:lang w:eastAsia="ja-JP"/>
              </w:rPr>
            </w:pPr>
            <w:r w:rsidRPr="00E67E0D">
              <w:rPr>
                <w:rFonts w:cs="Arial"/>
                <w:lang w:eastAsia="ja-JP"/>
              </w:rPr>
              <w:t>NG inter-system handover triggered</w:t>
            </w:r>
          </w:p>
        </w:tc>
        <w:tc>
          <w:tcPr>
            <w:tcW w:w="6660" w:type="dxa"/>
            <w:tcBorders>
              <w:top w:val="single" w:sz="4" w:space="0" w:color="auto"/>
              <w:left w:val="single" w:sz="4" w:space="0" w:color="auto"/>
              <w:bottom w:val="single" w:sz="4" w:space="0" w:color="auto"/>
              <w:right w:val="single" w:sz="4" w:space="0" w:color="auto"/>
            </w:tcBorders>
          </w:tcPr>
          <w:p w14:paraId="009F98A2" w14:textId="77777777" w:rsidR="006A1CE4" w:rsidRPr="00E67E0D" w:rsidRDefault="006A1CE4" w:rsidP="00E7499B">
            <w:pPr>
              <w:pStyle w:val="TAL"/>
              <w:rPr>
                <w:rFonts w:cs="Arial"/>
                <w:lang w:eastAsia="ja-JP"/>
              </w:rPr>
            </w:pPr>
            <w:r w:rsidRPr="00E67E0D">
              <w:rPr>
                <w:rFonts w:cs="Arial"/>
                <w:lang w:eastAsia="ja-JP"/>
              </w:rPr>
              <w:t>The action is due to a NG inter-system handover that has been triggered.</w:t>
            </w:r>
          </w:p>
        </w:tc>
      </w:tr>
      <w:tr w:rsidR="006A1CE4" w:rsidRPr="00E67E0D" w14:paraId="4160C504" w14:textId="77777777" w:rsidTr="00E7499B">
        <w:tc>
          <w:tcPr>
            <w:tcW w:w="3168" w:type="dxa"/>
            <w:tcBorders>
              <w:top w:val="single" w:sz="4" w:space="0" w:color="auto"/>
              <w:left w:val="single" w:sz="4" w:space="0" w:color="auto"/>
              <w:bottom w:val="single" w:sz="4" w:space="0" w:color="auto"/>
              <w:right w:val="single" w:sz="4" w:space="0" w:color="auto"/>
            </w:tcBorders>
          </w:tcPr>
          <w:p w14:paraId="2EEAFE04" w14:textId="77777777" w:rsidR="006A1CE4" w:rsidRPr="00E67E0D" w:rsidRDefault="006A1CE4" w:rsidP="00E7499B">
            <w:pPr>
              <w:pStyle w:val="TAL"/>
              <w:rPr>
                <w:rFonts w:cs="Arial"/>
                <w:lang w:eastAsia="ja-JP"/>
              </w:rPr>
            </w:pPr>
            <w:r w:rsidRPr="00E67E0D">
              <w:rPr>
                <w:rFonts w:cs="Arial"/>
                <w:lang w:eastAsia="ja-JP"/>
              </w:rPr>
              <w:t>Xn handover triggered</w:t>
            </w:r>
          </w:p>
        </w:tc>
        <w:tc>
          <w:tcPr>
            <w:tcW w:w="6660" w:type="dxa"/>
            <w:tcBorders>
              <w:top w:val="single" w:sz="4" w:space="0" w:color="auto"/>
              <w:left w:val="single" w:sz="4" w:space="0" w:color="auto"/>
              <w:bottom w:val="single" w:sz="4" w:space="0" w:color="auto"/>
              <w:right w:val="single" w:sz="4" w:space="0" w:color="auto"/>
            </w:tcBorders>
          </w:tcPr>
          <w:p w14:paraId="081FA745" w14:textId="77777777" w:rsidR="006A1CE4" w:rsidRPr="00E67E0D" w:rsidRDefault="006A1CE4" w:rsidP="00E7499B">
            <w:pPr>
              <w:pStyle w:val="TAL"/>
              <w:rPr>
                <w:rFonts w:cs="Arial"/>
                <w:lang w:eastAsia="ja-JP"/>
              </w:rPr>
            </w:pPr>
            <w:r w:rsidRPr="00E67E0D">
              <w:rPr>
                <w:rFonts w:cs="Arial"/>
                <w:lang w:eastAsia="ja-JP"/>
              </w:rPr>
              <w:t>The action is due to an Xn handover that has been triggered.</w:t>
            </w:r>
          </w:p>
        </w:tc>
      </w:tr>
      <w:tr w:rsidR="006A1CE4" w:rsidRPr="00E67E0D" w14:paraId="3986811F" w14:textId="77777777" w:rsidTr="00E7499B">
        <w:tc>
          <w:tcPr>
            <w:tcW w:w="3168" w:type="dxa"/>
            <w:tcBorders>
              <w:top w:val="single" w:sz="4" w:space="0" w:color="auto"/>
              <w:left w:val="single" w:sz="4" w:space="0" w:color="auto"/>
              <w:bottom w:val="single" w:sz="4" w:space="0" w:color="auto"/>
              <w:right w:val="single" w:sz="4" w:space="0" w:color="auto"/>
            </w:tcBorders>
          </w:tcPr>
          <w:p w14:paraId="3872FC77" w14:textId="77777777" w:rsidR="006A1CE4" w:rsidRPr="00E67E0D" w:rsidRDefault="006A1CE4" w:rsidP="00E7499B">
            <w:pPr>
              <w:pStyle w:val="TAL"/>
              <w:rPr>
                <w:rFonts w:cs="Arial"/>
                <w:lang w:eastAsia="ja-JP"/>
              </w:rPr>
            </w:pPr>
            <w:r w:rsidRPr="00E67E0D">
              <w:rPr>
                <w:rFonts w:cs="Arial"/>
                <w:lang w:eastAsia="ja-JP"/>
              </w:rPr>
              <w:t>Not supported 5QI value</w:t>
            </w:r>
          </w:p>
        </w:tc>
        <w:tc>
          <w:tcPr>
            <w:tcW w:w="6660" w:type="dxa"/>
            <w:tcBorders>
              <w:top w:val="single" w:sz="4" w:space="0" w:color="auto"/>
              <w:left w:val="single" w:sz="4" w:space="0" w:color="auto"/>
              <w:bottom w:val="single" w:sz="4" w:space="0" w:color="auto"/>
              <w:right w:val="single" w:sz="4" w:space="0" w:color="auto"/>
            </w:tcBorders>
          </w:tcPr>
          <w:p w14:paraId="2E4C2079" w14:textId="77777777" w:rsidR="006A1CE4" w:rsidRPr="00E67E0D" w:rsidRDefault="006A1CE4" w:rsidP="00E7499B">
            <w:pPr>
              <w:pStyle w:val="TAL"/>
              <w:rPr>
                <w:rFonts w:cs="Arial"/>
                <w:lang w:eastAsia="ja-JP"/>
              </w:rPr>
            </w:pPr>
            <w:r w:rsidRPr="00E67E0D">
              <w:rPr>
                <w:rFonts w:cs="Arial"/>
                <w:lang w:eastAsia="ja-JP"/>
              </w:rPr>
              <w:t>The QoS flow setup failed because the requested 5QI is not supported.</w:t>
            </w:r>
          </w:p>
        </w:tc>
      </w:tr>
      <w:tr w:rsidR="006A1CE4" w:rsidRPr="00E67E0D" w14:paraId="028A1E7B" w14:textId="77777777" w:rsidTr="00E7499B">
        <w:tc>
          <w:tcPr>
            <w:tcW w:w="3168" w:type="dxa"/>
            <w:tcBorders>
              <w:top w:val="single" w:sz="4" w:space="0" w:color="auto"/>
              <w:left w:val="single" w:sz="4" w:space="0" w:color="auto"/>
              <w:bottom w:val="single" w:sz="4" w:space="0" w:color="auto"/>
              <w:right w:val="single" w:sz="4" w:space="0" w:color="auto"/>
            </w:tcBorders>
          </w:tcPr>
          <w:p w14:paraId="781460D1" w14:textId="77777777" w:rsidR="006A1CE4" w:rsidRPr="00E67E0D" w:rsidRDefault="006A1CE4" w:rsidP="00E7499B">
            <w:pPr>
              <w:pStyle w:val="TAL"/>
              <w:rPr>
                <w:rFonts w:cs="Arial"/>
                <w:lang w:eastAsia="ja-JP"/>
              </w:rPr>
            </w:pPr>
            <w:r w:rsidRPr="00E67E0D">
              <w:rPr>
                <w:rFonts w:cs="Arial" w:hint="eastAsia"/>
                <w:lang w:eastAsia="ja-JP"/>
              </w:rPr>
              <w:t xml:space="preserve">UE </w:t>
            </w:r>
            <w:r w:rsidRPr="00E67E0D">
              <w:rPr>
                <w:rFonts w:cs="Arial"/>
                <w:lang w:eastAsia="ja-JP"/>
              </w:rPr>
              <w:t>c</w:t>
            </w:r>
            <w:r w:rsidRPr="00E67E0D">
              <w:rPr>
                <w:rFonts w:cs="Arial" w:hint="eastAsia"/>
                <w:lang w:eastAsia="ja-JP"/>
              </w:rPr>
              <w:t>ontext transfer</w:t>
            </w:r>
          </w:p>
        </w:tc>
        <w:tc>
          <w:tcPr>
            <w:tcW w:w="6660" w:type="dxa"/>
            <w:tcBorders>
              <w:top w:val="single" w:sz="4" w:space="0" w:color="auto"/>
              <w:left w:val="single" w:sz="4" w:space="0" w:color="auto"/>
              <w:bottom w:val="single" w:sz="4" w:space="0" w:color="auto"/>
              <w:right w:val="single" w:sz="4" w:space="0" w:color="auto"/>
            </w:tcBorders>
          </w:tcPr>
          <w:p w14:paraId="40D33AF8" w14:textId="77777777" w:rsidR="006A1CE4" w:rsidRPr="00E67E0D" w:rsidRDefault="006A1CE4" w:rsidP="00E7499B">
            <w:pPr>
              <w:pStyle w:val="TAL"/>
              <w:rPr>
                <w:rFonts w:cs="Arial"/>
                <w:lang w:eastAsia="ja-JP"/>
              </w:rPr>
            </w:pPr>
            <w:r w:rsidRPr="00E67E0D">
              <w:rPr>
                <w:rFonts w:cs="Arial" w:hint="eastAsia"/>
                <w:lang w:eastAsia="ja-JP"/>
              </w:rPr>
              <w:t xml:space="preserve">The action is due to a UE resumes from the </w:t>
            </w:r>
            <w:r w:rsidRPr="00E67E0D">
              <w:rPr>
                <w:rFonts w:cs="Arial"/>
                <w:lang w:eastAsia="ja-JP"/>
              </w:rPr>
              <w:t>NG-RAN node</w:t>
            </w:r>
            <w:r w:rsidRPr="00E67E0D">
              <w:rPr>
                <w:rFonts w:cs="Arial" w:hint="eastAsia"/>
                <w:lang w:eastAsia="ja-JP"/>
              </w:rPr>
              <w:t xml:space="preserve"> different from the one which sent the UE into RRC</w:t>
            </w:r>
            <w:r w:rsidRPr="00E67E0D">
              <w:rPr>
                <w:rFonts w:cs="Arial"/>
                <w:lang w:eastAsia="ja-JP"/>
              </w:rPr>
              <w:t>_INACTIVE</w:t>
            </w:r>
            <w:r w:rsidRPr="00E67E0D">
              <w:rPr>
                <w:rFonts w:cs="Arial" w:hint="eastAsia"/>
                <w:lang w:eastAsia="ja-JP"/>
              </w:rPr>
              <w:t xml:space="preserve"> state.</w:t>
            </w:r>
          </w:p>
        </w:tc>
      </w:tr>
      <w:tr w:rsidR="006A1CE4" w:rsidRPr="00E67E0D" w14:paraId="03FB2F62" w14:textId="77777777" w:rsidTr="00E7499B">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4200" w:author="Issam" w:date="2019-02-12T23:3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c>
          <w:tcPr>
            <w:tcW w:w="3168" w:type="dxa"/>
            <w:tcBorders>
              <w:top w:val="single" w:sz="4" w:space="0" w:color="auto"/>
              <w:left w:val="single" w:sz="4" w:space="0" w:color="auto"/>
              <w:bottom w:val="single" w:sz="4" w:space="0" w:color="auto"/>
              <w:right w:val="single" w:sz="4" w:space="0" w:color="auto"/>
            </w:tcBorders>
            <w:tcPrChange w:id="4201" w:author="Issam" w:date="2019-02-12T23:38:00Z">
              <w:tcPr>
                <w:tcW w:w="3168" w:type="dxa"/>
                <w:tcBorders>
                  <w:top w:val="single" w:sz="4" w:space="0" w:color="auto"/>
                  <w:left w:val="single" w:sz="4" w:space="0" w:color="auto"/>
                  <w:bottom w:val="single" w:sz="4" w:space="0" w:color="auto"/>
                  <w:right w:val="single" w:sz="4" w:space="0" w:color="auto"/>
                </w:tcBorders>
              </w:tcPr>
            </w:tcPrChange>
          </w:tcPr>
          <w:p w14:paraId="07BFF4C2" w14:textId="77777777" w:rsidR="006A1CE4" w:rsidRPr="00E67E0D" w:rsidRDefault="006A1CE4" w:rsidP="00E7499B">
            <w:pPr>
              <w:pStyle w:val="TAL"/>
              <w:rPr>
                <w:rFonts w:cs="Arial"/>
                <w:lang w:eastAsia="ja-JP"/>
              </w:rPr>
            </w:pPr>
            <w:r w:rsidRPr="00E67E0D">
              <w:rPr>
                <w:rFonts w:cs="Arial"/>
                <w:lang w:eastAsia="ja-JP"/>
              </w:rPr>
              <w:t>IMS voice EPS fallback or RAT fallback triggered</w:t>
            </w:r>
          </w:p>
        </w:tc>
        <w:tc>
          <w:tcPr>
            <w:tcW w:w="6660" w:type="dxa"/>
            <w:tcBorders>
              <w:top w:val="single" w:sz="4" w:space="0" w:color="auto"/>
              <w:left w:val="single" w:sz="4" w:space="0" w:color="auto"/>
              <w:bottom w:val="single" w:sz="4" w:space="0" w:color="auto"/>
              <w:right w:val="single" w:sz="4" w:space="0" w:color="auto"/>
            </w:tcBorders>
            <w:tcPrChange w:id="4202" w:author="Issam" w:date="2019-02-12T23:38:00Z">
              <w:tcPr>
                <w:tcW w:w="6660" w:type="dxa"/>
                <w:tcBorders>
                  <w:top w:val="single" w:sz="4" w:space="0" w:color="auto"/>
                  <w:left w:val="single" w:sz="4" w:space="0" w:color="auto"/>
                  <w:bottom w:val="single" w:sz="4" w:space="0" w:color="auto"/>
                  <w:right w:val="single" w:sz="4" w:space="0" w:color="auto"/>
                </w:tcBorders>
              </w:tcPr>
            </w:tcPrChange>
          </w:tcPr>
          <w:p w14:paraId="6A1D6010" w14:textId="77777777" w:rsidR="006A1CE4" w:rsidRPr="00E67E0D" w:rsidRDefault="006A1CE4" w:rsidP="00E7499B">
            <w:pPr>
              <w:pStyle w:val="TAL"/>
              <w:rPr>
                <w:rFonts w:cs="Arial"/>
                <w:lang w:eastAsia="ja-JP"/>
              </w:rPr>
            </w:pPr>
            <w:r w:rsidRPr="00E67E0D">
              <w:rPr>
                <w:rFonts w:cs="Arial"/>
                <w:lang w:eastAsia="ja-JP"/>
              </w:rPr>
              <w:t>T</w:t>
            </w:r>
            <w:r w:rsidRPr="00E67E0D">
              <w:rPr>
                <w:lang w:eastAsia="ja-JP"/>
              </w:rPr>
              <w:t>he setup of QoS flow is failed due to EPS fallback or RAT fallback for IMS voice using handover or redirection.</w:t>
            </w:r>
          </w:p>
        </w:tc>
      </w:tr>
      <w:tr w:rsidR="006A1CE4" w:rsidRPr="00E67E0D" w14:paraId="404A2AB5" w14:textId="77777777" w:rsidTr="00E7499B">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4203" w:author="Issam" w:date="2019-02-12T23:3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c>
          <w:tcPr>
            <w:tcW w:w="3168" w:type="dxa"/>
            <w:tcBorders>
              <w:top w:val="single" w:sz="4" w:space="0" w:color="auto"/>
              <w:left w:val="single" w:sz="4" w:space="0" w:color="auto"/>
              <w:bottom w:val="single" w:sz="4" w:space="0" w:color="auto"/>
              <w:right w:val="single" w:sz="4" w:space="0" w:color="auto"/>
            </w:tcBorders>
            <w:tcPrChange w:id="4204" w:author="Issam" w:date="2019-02-12T23:38:00Z">
              <w:tcPr>
                <w:tcW w:w="3168" w:type="dxa"/>
                <w:tcBorders>
                  <w:top w:val="single" w:sz="4" w:space="0" w:color="auto"/>
                  <w:left w:val="single" w:sz="4" w:space="0" w:color="auto"/>
                  <w:bottom w:val="single" w:sz="4" w:space="0" w:color="auto"/>
                  <w:right w:val="single" w:sz="4" w:space="0" w:color="auto"/>
                </w:tcBorders>
              </w:tcPr>
            </w:tcPrChange>
          </w:tcPr>
          <w:p w14:paraId="5655642B" w14:textId="77777777" w:rsidR="006A1CE4" w:rsidRPr="00E67E0D" w:rsidRDefault="006A1CE4" w:rsidP="00E7499B">
            <w:pPr>
              <w:pStyle w:val="TAL"/>
              <w:rPr>
                <w:rFonts w:cs="Arial"/>
                <w:lang w:eastAsia="ja-JP"/>
              </w:rPr>
            </w:pPr>
            <w:r w:rsidRPr="00E67E0D">
              <w:rPr>
                <w:rFonts w:cs="Arial"/>
                <w:lang w:eastAsia="ja-JP"/>
              </w:rPr>
              <w:t>UP integrity protection not possible</w:t>
            </w:r>
          </w:p>
        </w:tc>
        <w:tc>
          <w:tcPr>
            <w:tcW w:w="6660" w:type="dxa"/>
            <w:tcBorders>
              <w:top w:val="single" w:sz="4" w:space="0" w:color="auto"/>
              <w:left w:val="single" w:sz="4" w:space="0" w:color="auto"/>
              <w:bottom w:val="single" w:sz="4" w:space="0" w:color="auto"/>
              <w:right w:val="single" w:sz="4" w:space="0" w:color="auto"/>
            </w:tcBorders>
            <w:tcPrChange w:id="4205" w:author="Issam" w:date="2019-02-12T23:38:00Z">
              <w:tcPr>
                <w:tcW w:w="6660" w:type="dxa"/>
                <w:tcBorders>
                  <w:top w:val="single" w:sz="4" w:space="0" w:color="auto"/>
                  <w:left w:val="single" w:sz="4" w:space="0" w:color="auto"/>
                  <w:bottom w:val="single" w:sz="4" w:space="0" w:color="auto"/>
                  <w:right w:val="single" w:sz="4" w:space="0" w:color="auto"/>
                </w:tcBorders>
              </w:tcPr>
            </w:tcPrChange>
          </w:tcPr>
          <w:p w14:paraId="24F0ADD9" w14:textId="77777777" w:rsidR="006A1CE4" w:rsidRPr="00E67E0D" w:rsidRDefault="006A1CE4" w:rsidP="00E7499B">
            <w:pPr>
              <w:pStyle w:val="TAL"/>
              <w:rPr>
                <w:rFonts w:cs="Arial"/>
                <w:lang w:eastAsia="ja-JP"/>
              </w:rPr>
            </w:pPr>
            <w:r w:rsidRPr="00E67E0D">
              <w:rPr>
                <w:rFonts w:cs="Arial"/>
                <w:lang w:eastAsia="ja-JP"/>
              </w:rPr>
              <w:t>The PDU session cannot be accepted according to the required user plane integrity protection policy.</w:t>
            </w:r>
          </w:p>
        </w:tc>
      </w:tr>
      <w:tr w:rsidR="006A1CE4" w:rsidRPr="00E67E0D" w14:paraId="4B507EE1" w14:textId="77777777" w:rsidTr="00E7499B">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4206" w:author="Issam" w:date="2019-02-12T23:3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c>
          <w:tcPr>
            <w:tcW w:w="3168" w:type="dxa"/>
            <w:tcBorders>
              <w:top w:val="single" w:sz="4" w:space="0" w:color="auto"/>
              <w:left w:val="single" w:sz="4" w:space="0" w:color="auto"/>
              <w:bottom w:val="single" w:sz="4" w:space="0" w:color="auto"/>
              <w:right w:val="single" w:sz="4" w:space="0" w:color="auto"/>
            </w:tcBorders>
            <w:tcPrChange w:id="4207" w:author="Issam" w:date="2019-02-12T23:38:00Z">
              <w:tcPr>
                <w:tcW w:w="3168" w:type="dxa"/>
                <w:tcBorders>
                  <w:top w:val="single" w:sz="4" w:space="0" w:color="auto"/>
                  <w:left w:val="single" w:sz="4" w:space="0" w:color="auto"/>
                  <w:bottom w:val="single" w:sz="4" w:space="0" w:color="auto"/>
                  <w:right w:val="single" w:sz="4" w:space="0" w:color="auto"/>
                </w:tcBorders>
              </w:tcPr>
            </w:tcPrChange>
          </w:tcPr>
          <w:p w14:paraId="78554987" w14:textId="77777777" w:rsidR="006A1CE4" w:rsidRPr="00E67E0D" w:rsidRDefault="006A1CE4" w:rsidP="00E7499B">
            <w:pPr>
              <w:pStyle w:val="TAL"/>
              <w:rPr>
                <w:rFonts w:cs="Arial"/>
                <w:lang w:eastAsia="ja-JP"/>
              </w:rPr>
            </w:pPr>
            <w:r w:rsidRPr="00E67E0D">
              <w:rPr>
                <w:rFonts w:cs="Arial"/>
              </w:rPr>
              <w:t>UP confidentiality protection not possible</w:t>
            </w:r>
          </w:p>
        </w:tc>
        <w:tc>
          <w:tcPr>
            <w:tcW w:w="6660" w:type="dxa"/>
            <w:tcBorders>
              <w:top w:val="single" w:sz="4" w:space="0" w:color="auto"/>
              <w:left w:val="single" w:sz="4" w:space="0" w:color="auto"/>
              <w:bottom w:val="single" w:sz="4" w:space="0" w:color="auto"/>
              <w:right w:val="single" w:sz="4" w:space="0" w:color="auto"/>
            </w:tcBorders>
            <w:tcPrChange w:id="4208" w:author="Issam" w:date="2019-02-12T23:38:00Z">
              <w:tcPr>
                <w:tcW w:w="6660" w:type="dxa"/>
                <w:tcBorders>
                  <w:top w:val="single" w:sz="4" w:space="0" w:color="auto"/>
                  <w:left w:val="single" w:sz="4" w:space="0" w:color="auto"/>
                  <w:bottom w:val="single" w:sz="4" w:space="0" w:color="auto"/>
                  <w:right w:val="single" w:sz="4" w:space="0" w:color="auto"/>
                </w:tcBorders>
              </w:tcPr>
            </w:tcPrChange>
          </w:tcPr>
          <w:p w14:paraId="7AF2AFD5" w14:textId="77777777" w:rsidR="006A1CE4" w:rsidRPr="00E67E0D" w:rsidRDefault="006A1CE4" w:rsidP="00E7499B">
            <w:pPr>
              <w:pStyle w:val="TAL"/>
              <w:rPr>
                <w:rFonts w:cs="Arial"/>
                <w:lang w:eastAsia="ja-JP"/>
              </w:rPr>
            </w:pPr>
            <w:r w:rsidRPr="00E67E0D">
              <w:rPr>
                <w:rFonts w:cs="Arial"/>
              </w:rPr>
              <w:t>The PDU session cannot be accepted according to the required user plane confidentiality protection policy.</w:t>
            </w:r>
          </w:p>
        </w:tc>
      </w:tr>
      <w:tr w:rsidR="006A1CE4" w:rsidRPr="00E67E0D" w14:paraId="7DEAC735" w14:textId="77777777" w:rsidTr="00E7499B">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4209" w:author="Issam" w:date="2019-02-12T23:3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c>
          <w:tcPr>
            <w:tcW w:w="3168" w:type="dxa"/>
            <w:tcBorders>
              <w:top w:val="single" w:sz="4" w:space="0" w:color="auto"/>
              <w:left w:val="single" w:sz="4" w:space="0" w:color="auto"/>
              <w:bottom w:val="single" w:sz="4" w:space="0" w:color="auto"/>
              <w:right w:val="single" w:sz="4" w:space="0" w:color="auto"/>
            </w:tcBorders>
            <w:tcPrChange w:id="4210" w:author="Issam" w:date="2019-02-12T23:38:00Z">
              <w:tcPr>
                <w:tcW w:w="3168" w:type="dxa"/>
                <w:tcBorders>
                  <w:top w:val="single" w:sz="4" w:space="0" w:color="auto"/>
                  <w:left w:val="single" w:sz="4" w:space="0" w:color="auto"/>
                  <w:bottom w:val="single" w:sz="4" w:space="0" w:color="auto"/>
                  <w:right w:val="single" w:sz="4" w:space="0" w:color="auto"/>
                </w:tcBorders>
              </w:tcPr>
            </w:tcPrChange>
          </w:tcPr>
          <w:p w14:paraId="6A206B5B" w14:textId="77777777" w:rsidR="006A1CE4" w:rsidRPr="00E67E0D" w:rsidRDefault="006A1CE4" w:rsidP="00E7499B">
            <w:pPr>
              <w:pStyle w:val="TAL"/>
              <w:rPr>
                <w:rFonts w:cs="Arial"/>
              </w:rPr>
            </w:pPr>
            <w:r w:rsidRPr="00E67E0D">
              <w:rPr>
                <w:rFonts w:cs="Arial"/>
              </w:rPr>
              <w:t>Slice not supported</w:t>
            </w:r>
          </w:p>
        </w:tc>
        <w:tc>
          <w:tcPr>
            <w:tcW w:w="6660" w:type="dxa"/>
            <w:tcBorders>
              <w:top w:val="single" w:sz="4" w:space="0" w:color="auto"/>
              <w:left w:val="single" w:sz="4" w:space="0" w:color="auto"/>
              <w:bottom w:val="single" w:sz="4" w:space="0" w:color="auto"/>
              <w:right w:val="single" w:sz="4" w:space="0" w:color="auto"/>
            </w:tcBorders>
            <w:tcPrChange w:id="4211" w:author="Issam" w:date="2019-02-12T23:38:00Z">
              <w:tcPr>
                <w:tcW w:w="6660" w:type="dxa"/>
                <w:tcBorders>
                  <w:top w:val="single" w:sz="4" w:space="0" w:color="auto"/>
                  <w:left w:val="single" w:sz="4" w:space="0" w:color="auto"/>
                  <w:bottom w:val="single" w:sz="4" w:space="0" w:color="auto"/>
                  <w:right w:val="single" w:sz="4" w:space="0" w:color="auto"/>
                </w:tcBorders>
              </w:tcPr>
            </w:tcPrChange>
          </w:tcPr>
          <w:p w14:paraId="78C3784B" w14:textId="77777777" w:rsidR="006A1CE4" w:rsidRPr="00E67E0D" w:rsidRDefault="006A1CE4" w:rsidP="00E7499B">
            <w:pPr>
              <w:pStyle w:val="TAL"/>
              <w:rPr>
                <w:rFonts w:cs="Arial"/>
              </w:rPr>
            </w:pPr>
            <w:r w:rsidRPr="00E67E0D">
              <w:rPr>
                <w:rFonts w:cs="Arial"/>
                <w:lang w:eastAsia="ja-JP"/>
              </w:rPr>
              <w:t>Slice not supported.</w:t>
            </w:r>
          </w:p>
        </w:tc>
      </w:tr>
      <w:tr w:rsidR="006A1CE4" w:rsidRPr="00E67E0D" w14:paraId="0FF40216" w14:textId="77777777" w:rsidTr="00E7499B">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4212" w:author="Issam" w:date="2019-02-12T23:3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c>
          <w:tcPr>
            <w:tcW w:w="3168" w:type="dxa"/>
            <w:tcBorders>
              <w:top w:val="single" w:sz="4" w:space="0" w:color="auto"/>
              <w:left w:val="single" w:sz="4" w:space="0" w:color="auto"/>
              <w:bottom w:val="single" w:sz="4" w:space="0" w:color="auto"/>
              <w:right w:val="single" w:sz="4" w:space="0" w:color="auto"/>
            </w:tcBorders>
            <w:tcPrChange w:id="4213" w:author="Issam" w:date="2019-02-12T23:38:00Z">
              <w:tcPr>
                <w:tcW w:w="3168" w:type="dxa"/>
                <w:tcBorders>
                  <w:top w:val="single" w:sz="4" w:space="0" w:color="auto"/>
                  <w:left w:val="single" w:sz="4" w:space="0" w:color="auto"/>
                  <w:bottom w:val="single" w:sz="4" w:space="0" w:color="auto"/>
                  <w:right w:val="single" w:sz="4" w:space="0" w:color="auto"/>
                </w:tcBorders>
              </w:tcPr>
            </w:tcPrChange>
          </w:tcPr>
          <w:p w14:paraId="32E94719" w14:textId="77777777" w:rsidR="006A1CE4" w:rsidRPr="00E67E0D" w:rsidRDefault="006A1CE4" w:rsidP="00E7499B">
            <w:pPr>
              <w:pStyle w:val="TAL"/>
              <w:rPr>
                <w:rFonts w:cs="Arial"/>
              </w:rPr>
            </w:pPr>
            <w:r w:rsidRPr="00E67E0D">
              <w:rPr>
                <w:rFonts w:cs="Arial"/>
              </w:rPr>
              <w:t>UE in RRC_INACTIVE state not reachable</w:t>
            </w:r>
          </w:p>
        </w:tc>
        <w:tc>
          <w:tcPr>
            <w:tcW w:w="6660" w:type="dxa"/>
            <w:tcBorders>
              <w:top w:val="single" w:sz="4" w:space="0" w:color="auto"/>
              <w:left w:val="single" w:sz="4" w:space="0" w:color="auto"/>
              <w:bottom w:val="single" w:sz="4" w:space="0" w:color="auto"/>
              <w:right w:val="single" w:sz="4" w:space="0" w:color="auto"/>
            </w:tcBorders>
            <w:tcPrChange w:id="4214" w:author="Issam" w:date="2019-02-12T23:38:00Z">
              <w:tcPr>
                <w:tcW w:w="6660" w:type="dxa"/>
                <w:tcBorders>
                  <w:top w:val="single" w:sz="4" w:space="0" w:color="auto"/>
                  <w:left w:val="single" w:sz="4" w:space="0" w:color="auto"/>
                  <w:bottom w:val="single" w:sz="4" w:space="0" w:color="auto"/>
                  <w:right w:val="single" w:sz="4" w:space="0" w:color="auto"/>
                </w:tcBorders>
              </w:tcPr>
            </w:tcPrChange>
          </w:tcPr>
          <w:p w14:paraId="3A5953E3" w14:textId="77777777" w:rsidR="006A1CE4" w:rsidRPr="00E67E0D" w:rsidRDefault="006A1CE4" w:rsidP="00E7499B">
            <w:pPr>
              <w:pStyle w:val="TAL"/>
              <w:rPr>
                <w:rFonts w:cs="Arial"/>
                <w:lang w:eastAsia="ja-JP"/>
              </w:rPr>
            </w:pPr>
            <w:r w:rsidRPr="00E67E0D">
              <w:rPr>
                <w:rFonts w:cs="Arial"/>
              </w:rPr>
              <w:t>The action is requested due to RAN paging failure.</w:t>
            </w:r>
          </w:p>
        </w:tc>
      </w:tr>
      <w:tr w:rsidR="006A1CE4" w:rsidRPr="00E67E0D" w14:paraId="438ECD68" w14:textId="77777777" w:rsidTr="00E7499B">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4215" w:author="Issam" w:date="2019-02-12T23:3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c>
          <w:tcPr>
            <w:tcW w:w="3168" w:type="dxa"/>
            <w:tcBorders>
              <w:top w:val="single" w:sz="4" w:space="0" w:color="auto"/>
              <w:left w:val="single" w:sz="4" w:space="0" w:color="auto"/>
              <w:bottom w:val="single" w:sz="4" w:space="0" w:color="auto"/>
              <w:right w:val="single" w:sz="4" w:space="0" w:color="auto"/>
            </w:tcBorders>
            <w:tcPrChange w:id="4216" w:author="Issam" w:date="2019-02-12T23:38:00Z">
              <w:tcPr>
                <w:tcW w:w="3168" w:type="dxa"/>
                <w:tcBorders>
                  <w:top w:val="single" w:sz="4" w:space="0" w:color="auto"/>
                  <w:left w:val="single" w:sz="4" w:space="0" w:color="auto"/>
                  <w:bottom w:val="single" w:sz="4" w:space="0" w:color="auto"/>
                  <w:right w:val="single" w:sz="4" w:space="0" w:color="auto"/>
                </w:tcBorders>
              </w:tcPr>
            </w:tcPrChange>
          </w:tcPr>
          <w:p w14:paraId="1F00B892" w14:textId="77777777" w:rsidR="006A1CE4" w:rsidRPr="00E67E0D" w:rsidRDefault="006A1CE4" w:rsidP="00E7499B">
            <w:pPr>
              <w:pStyle w:val="TAL"/>
              <w:rPr>
                <w:rFonts w:cs="Arial"/>
              </w:rPr>
            </w:pPr>
            <w:r w:rsidRPr="00E67E0D">
              <w:rPr>
                <w:rFonts w:cs="Arial"/>
              </w:rPr>
              <w:t>Redirection</w:t>
            </w:r>
          </w:p>
        </w:tc>
        <w:tc>
          <w:tcPr>
            <w:tcW w:w="6660" w:type="dxa"/>
            <w:tcBorders>
              <w:top w:val="single" w:sz="4" w:space="0" w:color="auto"/>
              <w:left w:val="single" w:sz="4" w:space="0" w:color="auto"/>
              <w:bottom w:val="single" w:sz="4" w:space="0" w:color="auto"/>
              <w:right w:val="single" w:sz="4" w:space="0" w:color="auto"/>
            </w:tcBorders>
            <w:tcPrChange w:id="4217" w:author="Issam" w:date="2019-02-12T23:38:00Z">
              <w:tcPr>
                <w:tcW w:w="6660" w:type="dxa"/>
                <w:tcBorders>
                  <w:top w:val="single" w:sz="4" w:space="0" w:color="auto"/>
                  <w:left w:val="single" w:sz="4" w:space="0" w:color="auto"/>
                  <w:bottom w:val="single" w:sz="4" w:space="0" w:color="auto"/>
                  <w:right w:val="single" w:sz="4" w:space="0" w:color="auto"/>
                </w:tcBorders>
              </w:tcPr>
            </w:tcPrChange>
          </w:tcPr>
          <w:p w14:paraId="79B583D0" w14:textId="77777777" w:rsidR="006A1CE4" w:rsidRPr="00E67E0D" w:rsidRDefault="006A1CE4" w:rsidP="00E7499B">
            <w:pPr>
              <w:pStyle w:val="TAL"/>
              <w:rPr>
                <w:rFonts w:cs="Arial"/>
              </w:rPr>
            </w:pPr>
            <w:r w:rsidRPr="00E67E0D">
              <w:rPr>
                <w:rFonts w:cs="Arial"/>
                <w:lang w:eastAsia="en-US"/>
              </w:rPr>
              <w:t>The release is requested due to inter-system redirection or intra-system redirection.</w:t>
            </w:r>
          </w:p>
        </w:tc>
      </w:tr>
      <w:tr w:rsidR="006A1CE4" w:rsidRPr="00E67E0D" w14:paraId="2A47101D" w14:textId="77777777" w:rsidTr="00E7499B">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4218" w:author="Issam" w:date="2019-02-12T23:3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c>
          <w:tcPr>
            <w:tcW w:w="3168" w:type="dxa"/>
            <w:tcBorders>
              <w:top w:val="single" w:sz="4" w:space="0" w:color="auto"/>
              <w:left w:val="single" w:sz="4" w:space="0" w:color="auto"/>
              <w:bottom w:val="single" w:sz="4" w:space="0" w:color="auto"/>
              <w:right w:val="single" w:sz="4" w:space="0" w:color="auto"/>
            </w:tcBorders>
            <w:tcPrChange w:id="4219" w:author="Issam" w:date="2019-02-12T23:38:00Z">
              <w:tcPr>
                <w:tcW w:w="3168" w:type="dxa"/>
                <w:tcBorders>
                  <w:top w:val="single" w:sz="4" w:space="0" w:color="auto"/>
                  <w:left w:val="single" w:sz="4" w:space="0" w:color="auto"/>
                  <w:bottom w:val="single" w:sz="4" w:space="0" w:color="auto"/>
                  <w:right w:val="single" w:sz="4" w:space="0" w:color="auto"/>
                </w:tcBorders>
              </w:tcPr>
            </w:tcPrChange>
          </w:tcPr>
          <w:p w14:paraId="586AD896" w14:textId="77777777" w:rsidR="006A1CE4" w:rsidRPr="00E67E0D" w:rsidRDefault="006A1CE4" w:rsidP="00E7499B">
            <w:pPr>
              <w:pStyle w:val="TAL"/>
              <w:rPr>
                <w:rFonts w:cs="Arial"/>
              </w:rPr>
            </w:pPr>
            <w:r w:rsidRPr="00E67E0D">
              <w:t>Resources not available for the slice</w:t>
            </w:r>
            <w:ins w:id="4220" w:author="Issam" w:date="2019-02-12T23:38:00Z">
              <w:r w:rsidRPr="00E67E0D">
                <w:t>(s)</w:t>
              </w:r>
            </w:ins>
          </w:p>
        </w:tc>
        <w:tc>
          <w:tcPr>
            <w:tcW w:w="6660" w:type="dxa"/>
            <w:tcBorders>
              <w:top w:val="single" w:sz="4" w:space="0" w:color="auto"/>
              <w:left w:val="single" w:sz="4" w:space="0" w:color="auto"/>
              <w:bottom w:val="single" w:sz="4" w:space="0" w:color="auto"/>
              <w:right w:val="single" w:sz="4" w:space="0" w:color="auto"/>
            </w:tcBorders>
            <w:tcPrChange w:id="4221" w:author="Issam" w:date="2019-02-12T23:38:00Z">
              <w:tcPr>
                <w:tcW w:w="6660" w:type="dxa"/>
                <w:tcBorders>
                  <w:top w:val="single" w:sz="4" w:space="0" w:color="auto"/>
                  <w:left w:val="single" w:sz="4" w:space="0" w:color="auto"/>
                  <w:bottom w:val="single" w:sz="4" w:space="0" w:color="auto"/>
                  <w:right w:val="single" w:sz="4" w:space="0" w:color="auto"/>
                </w:tcBorders>
              </w:tcPr>
            </w:tcPrChange>
          </w:tcPr>
          <w:p w14:paraId="1603C91D" w14:textId="4FEA17A9" w:rsidR="006A1CE4" w:rsidRPr="00E67E0D" w:rsidRDefault="006A1CE4" w:rsidP="00E7499B">
            <w:pPr>
              <w:pStyle w:val="TAL"/>
              <w:rPr>
                <w:rFonts w:cs="Arial"/>
                <w:lang w:eastAsia="en-US"/>
              </w:rPr>
            </w:pPr>
            <w:r w:rsidRPr="00E67E0D">
              <w:t>The requested resources are not available for the slice</w:t>
            </w:r>
            <w:del w:id="4222" w:author="Issam" w:date="2019-02-12T23:38:00Z">
              <w:r w:rsidR="00AE297A" w:rsidRPr="00C31425">
                <w:delText>.</w:delText>
              </w:r>
            </w:del>
            <w:ins w:id="4223" w:author="Issam" w:date="2019-02-12T23:38:00Z">
              <w:r w:rsidRPr="00E67E0D">
                <w:t>(s).</w:t>
              </w:r>
            </w:ins>
          </w:p>
        </w:tc>
      </w:tr>
      <w:tr w:rsidR="006A1CE4" w:rsidRPr="00E67E0D" w14:paraId="30C0263B" w14:textId="77777777" w:rsidTr="00E7499B">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4224" w:author="Issam" w:date="2019-02-12T23:3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c>
          <w:tcPr>
            <w:tcW w:w="3168" w:type="dxa"/>
            <w:tcBorders>
              <w:top w:val="single" w:sz="4" w:space="0" w:color="auto"/>
              <w:left w:val="single" w:sz="4" w:space="0" w:color="auto"/>
              <w:bottom w:val="single" w:sz="4" w:space="0" w:color="auto"/>
              <w:right w:val="single" w:sz="4" w:space="0" w:color="auto"/>
            </w:tcBorders>
            <w:tcPrChange w:id="4225" w:author="Issam" w:date="2019-02-12T23:38:00Z">
              <w:tcPr>
                <w:tcW w:w="3168" w:type="dxa"/>
                <w:tcBorders>
                  <w:top w:val="single" w:sz="4" w:space="0" w:color="auto"/>
                  <w:left w:val="single" w:sz="4" w:space="0" w:color="auto"/>
                  <w:bottom w:val="single" w:sz="4" w:space="0" w:color="auto"/>
                  <w:right w:val="single" w:sz="4" w:space="0" w:color="auto"/>
                </w:tcBorders>
              </w:tcPr>
            </w:tcPrChange>
          </w:tcPr>
          <w:p w14:paraId="0341F351" w14:textId="77777777" w:rsidR="006A1CE4" w:rsidRPr="00E67E0D" w:rsidRDefault="006A1CE4" w:rsidP="00E7499B">
            <w:pPr>
              <w:pStyle w:val="TAL"/>
            </w:pPr>
            <w:r w:rsidRPr="00E67E0D">
              <w:rPr>
                <w:rFonts w:cs="Arial"/>
                <w:noProof/>
                <w:szCs w:val="18"/>
                <w:lang w:eastAsia="ja-JP"/>
              </w:rPr>
              <w:t>UE maximum integrity protected data rate reason</w:t>
            </w:r>
          </w:p>
        </w:tc>
        <w:tc>
          <w:tcPr>
            <w:tcW w:w="6660" w:type="dxa"/>
            <w:tcBorders>
              <w:top w:val="single" w:sz="4" w:space="0" w:color="auto"/>
              <w:left w:val="single" w:sz="4" w:space="0" w:color="auto"/>
              <w:bottom w:val="single" w:sz="4" w:space="0" w:color="auto"/>
              <w:right w:val="single" w:sz="4" w:space="0" w:color="auto"/>
            </w:tcBorders>
            <w:tcPrChange w:id="4226" w:author="Issam" w:date="2019-02-12T23:38:00Z">
              <w:tcPr>
                <w:tcW w:w="6660" w:type="dxa"/>
                <w:tcBorders>
                  <w:top w:val="single" w:sz="4" w:space="0" w:color="auto"/>
                  <w:left w:val="single" w:sz="4" w:space="0" w:color="auto"/>
                  <w:bottom w:val="single" w:sz="4" w:space="0" w:color="auto"/>
                  <w:right w:val="single" w:sz="4" w:space="0" w:color="auto"/>
                </w:tcBorders>
              </w:tcPr>
            </w:tcPrChange>
          </w:tcPr>
          <w:p w14:paraId="1420288B" w14:textId="77777777" w:rsidR="006A1CE4" w:rsidRPr="00E67E0D" w:rsidRDefault="006A1CE4" w:rsidP="00E7499B">
            <w:pPr>
              <w:pStyle w:val="TAL"/>
            </w:pPr>
            <w:r w:rsidRPr="00E67E0D">
              <w:rPr>
                <w:rFonts w:cs="Arial"/>
              </w:rPr>
              <w:t>The request is not accepted in order to comply with the maximum data rate for integrity protection supported by the UE.</w:t>
            </w:r>
          </w:p>
        </w:tc>
      </w:tr>
      <w:tr w:rsidR="006A1CE4" w:rsidRPr="00E67E0D" w14:paraId="3E9D1C1E" w14:textId="77777777" w:rsidTr="00E7499B">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4227" w:author="Issam" w:date="2019-02-12T23:3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c>
          <w:tcPr>
            <w:tcW w:w="3168" w:type="dxa"/>
            <w:tcBorders>
              <w:top w:val="single" w:sz="4" w:space="0" w:color="auto"/>
              <w:left w:val="single" w:sz="4" w:space="0" w:color="auto"/>
              <w:bottom w:val="single" w:sz="4" w:space="0" w:color="auto"/>
              <w:right w:val="single" w:sz="4" w:space="0" w:color="auto"/>
            </w:tcBorders>
            <w:tcPrChange w:id="4228" w:author="Issam" w:date="2019-02-12T23:38:00Z">
              <w:tcPr>
                <w:tcW w:w="3168" w:type="dxa"/>
                <w:tcBorders>
                  <w:top w:val="single" w:sz="4" w:space="0" w:color="auto"/>
                  <w:left w:val="single" w:sz="4" w:space="0" w:color="auto"/>
                  <w:bottom w:val="single" w:sz="4" w:space="0" w:color="auto"/>
                  <w:right w:val="single" w:sz="4" w:space="0" w:color="auto"/>
                </w:tcBorders>
              </w:tcPr>
            </w:tcPrChange>
          </w:tcPr>
          <w:p w14:paraId="568765B9" w14:textId="77777777" w:rsidR="006A1CE4" w:rsidRPr="00E67E0D" w:rsidRDefault="006A1CE4" w:rsidP="00E7499B">
            <w:pPr>
              <w:pStyle w:val="TAL"/>
              <w:rPr>
                <w:rFonts w:cs="Arial"/>
                <w:noProof/>
                <w:szCs w:val="18"/>
                <w:lang w:eastAsia="ja-JP"/>
              </w:rPr>
            </w:pPr>
            <w:r w:rsidRPr="00E67E0D">
              <w:rPr>
                <w:rFonts w:cs="Arial"/>
                <w:lang w:eastAsia="ja-JP"/>
              </w:rPr>
              <w:t>Release due to CN-detected mobility</w:t>
            </w:r>
          </w:p>
        </w:tc>
        <w:tc>
          <w:tcPr>
            <w:tcW w:w="6660" w:type="dxa"/>
            <w:tcBorders>
              <w:top w:val="single" w:sz="4" w:space="0" w:color="auto"/>
              <w:left w:val="single" w:sz="4" w:space="0" w:color="auto"/>
              <w:bottom w:val="single" w:sz="4" w:space="0" w:color="auto"/>
              <w:right w:val="single" w:sz="4" w:space="0" w:color="auto"/>
            </w:tcBorders>
            <w:tcPrChange w:id="4229" w:author="Issam" w:date="2019-02-12T23:38:00Z">
              <w:tcPr>
                <w:tcW w:w="6660" w:type="dxa"/>
                <w:tcBorders>
                  <w:top w:val="single" w:sz="4" w:space="0" w:color="auto"/>
                  <w:left w:val="single" w:sz="4" w:space="0" w:color="auto"/>
                  <w:bottom w:val="single" w:sz="4" w:space="0" w:color="auto"/>
                  <w:right w:val="single" w:sz="4" w:space="0" w:color="auto"/>
                </w:tcBorders>
              </w:tcPr>
            </w:tcPrChange>
          </w:tcPr>
          <w:p w14:paraId="23563E34" w14:textId="77777777" w:rsidR="006A1CE4" w:rsidRPr="00E67E0D" w:rsidRDefault="006A1CE4" w:rsidP="00E7499B">
            <w:pPr>
              <w:pStyle w:val="TAL"/>
              <w:rPr>
                <w:rFonts w:cs="Arial"/>
              </w:rPr>
            </w:pPr>
            <w:r w:rsidRPr="00E67E0D">
              <w:rPr>
                <w:rFonts w:cs="Arial"/>
                <w:lang w:eastAsia="ja-JP"/>
              </w:rPr>
              <w:t>The context release is requested by the AMF because the UE is already served by another CN node (same or different system), or another NG interface of the same CN node.</w:t>
            </w:r>
          </w:p>
        </w:tc>
      </w:tr>
    </w:tbl>
    <w:p w14:paraId="2C4C92D3" w14:textId="77777777" w:rsidR="006A1CE4" w:rsidRPr="00E67E0D" w:rsidRDefault="006A1CE4" w:rsidP="00E749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68"/>
        <w:gridCol w:w="6660"/>
        <w:tblGridChange w:id="4230">
          <w:tblGrid>
            <w:gridCol w:w="3168"/>
            <w:gridCol w:w="6660"/>
          </w:tblGrid>
        </w:tblGridChange>
      </w:tblGrid>
      <w:tr w:rsidR="006A1CE4" w:rsidRPr="00E67E0D" w14:paraId="2B31616A" w14:textId="77777777" w:rsidTr="00E7499B">
        <w:tc>
          <w:tcPr>
            <w:tcW w:w="3168" w:type="dxa"/>
          </w:tcPr>
          <w:p w14:paraId="10A98006" w14:textId="77777777" w:rsidR="006A1CE4" w:rsidRPr="00E67E0D" w:rsidRDefault="006A1CE4" w:rsidP="00E7499B">
            <w:pPr>
              <w:pStyle w:val="TAH"/>
              <w:rPr>
                <w:rFonts w:cs="Arial"/>
                <w:lang w:eastAsia="ja-JP"/>
              </w:rPr>
            </w:pPr>
            <w:r w:rsidRPr="00E67E0D">
              <w:rPr>
                <w:rFonts w:cs="Arial"/>
                <w:lang w:eastAsia="ja-JP"/>
              </w:rPr>
              <w:t>Transport Layer cause</w:t>
            </w:r>
          </w:p>
        </w:tc>
        <w:tc>
          <w:tcPr>
            <w:tcW w:w="6660" w:type="dxa"/>
          </w:tcPr>
          <w:p w14:paraId="51A111B6" w14:textId="77777777" w:rsidR="006A1CE4" w:rsidRPr="00E67E0D" w:rsidRDefault="006A1CE4" w:rsidP="00E7499B">
            <w:pPr>
              <w:pStyle w:val="TAH"/>
              <w:rPr>
                <w:rFonts w:cs="Arial"/>
                <w:lang w:eastAsia="ja-JP"/>
              </w:rPr>
            </w:pPr>
            <w:r w:rsidRPr="00E67E0D">
              <w:rPr>
                <w:rFonts w:cs="Arial"/>
                <w:lang w:eastAsia="ja-JP"/>
              </w:rPr>
              <w:t>Meaning</w:t>
            </w:r>
          </w:p>
        </w:tc>
      </w:tr>
      <w:tr w:rsidR="006A1CE4" w:rsidRPr="00E67E0D" w14:paraId="2093ABBE" w14:textId="77777777" w:rsidTr="00E7499B">
        <w:tc>
          <w:tcPr>
            <w:tcW w:w="3168" w:type="dxa"/>
          </w:tcPr>
          <w:p w14:paraId="2072E15F" w14:textId="77777777" w:rsidR="006A1CE4" w:rsidRPr="00E67E0D" w:rsidRDefault="006A1CE4" w:rsidP="00E7499B">
            <w:pPr>
              <w:pStyle w:val="TAL"/>
              <w:rPr>
                <w:rFonts w:cs="Arial"/>
                <w:lang w:eastAsia="ja-JP"/>
              </w:rPr>
            </w:pPr>
            <w:r w:rsidRPr="00E67E0D">
              <w:rPr>
                <w:rFonts w:cs="Arial"/>
                <w:lang w:eastAsia="ja-JP"/>
              </w:rPr>
              <w:t>Transport resource unavailable</w:t>
            </w:r>
          </w:p>
        </w:tc>
        <w:tc>
          <w:tcPr>
            <w:tcW w:w="6660" w:type="dxa"/>
          </w:tcPr>
          <w:p w14:paraId="723CC663" w14:textId="77777777" w:rsidR="006A1CE4" w:rsidRPr="00E67E0D" w:rsidRDefault="006A1CE4" w:rsidP="00E7499B">
            <w:pPr>
              <w:pStyle w:val="TAL"/>
              <w:rPr>
                <w:rFonts w:cs="Arial"/>
                <w:lang w:eastAsia="ja-JP"/>
              </w:rPr>
            </w:pPr>
            <w:r w:rsidRPr="00E67E0D">
              <w:rPr>
                <w:rFonts w:cs="Arial"/>
                <w:lang w:eastAsia="ja-JP"/>
              </w:rPr>
              <w:t>The required transport resources are not available.</w:t>
            </w:r>
          </w:p>
        </w:tc>
      </w:tr>
      <w:tr w:rsidR="006A1CE4" w:rsidRPr="00E67E0D" w14:paraId="58DAF03A" w14:textId="77777777" w:rsidTr="00E7499B">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4231" w:author="Issam" w:date="2019-02-12T23:3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c>
          <w:tcPr>
            <w:tcW w:w="3168" w:type="dxa"/>
            <w:tcPrChange w:id="4232" w:author="Issam" w:date="2019-02-12T23:38:00Z">
              <w:tcPr>
                <w:tcW w:w="3168" w:type="dxa"/>
              </w:tcPr>
            </w:tcPrChange>
          </w:tcPr>
          <w:p w14:paraId="5C306187" w14:textId="77777777" w:rsidR="006A1CE4" w:rsidRPr="00E67E0D" w:rsidRDefault="006A1CE4" w:rsidP="00E7499B">
            <w:pPr>
              <w:pStyle w:val="TAL"/>
              <w:rPr>
                <w:rFonts w:cs="Arial"/>
                <w:lang w:eastAsia="ja-JP"/>
              </w:rPr>
            </w:pPr>
            <w:r w:rsidRPr="00E67E0D">
              <w:rPr>
                <w:rFonts w:cs="Arial"/>
                <w:lang w:eastAsia="ja-JP"/>
              </w:rPr>
              <w:t>Unspecified</w:t>
            </w:r>
          </w:p>
        </w:tc>
        <w:tc>
          <w:tcPr>
            <w:tcW w:w="6660" w:type="dxa"/>
            <w:tcPrChange w:id="4233" w:author="Issam" w:date="2019-02-12T23:38:00Z">
              <w:tcPr>
                <w:tcW w:w="6660" w:type="dxa"/>
              </w:tcPr>
            </w:tcPrChange>
          </w:tcPr>
          <w:p w14:paraId="471A5926" w14:textId="77777777" w:rsidR="006A1CE4" w:rsidRPr="00E67E0D" w:rsidRDefault="006A1CE4" w:rsidP="00E7499B">
            <w:pPr>
              <w:pStyle w:val="TAL"/>
              <w:rPr>
                <w:rFonts w:cs="Arial"/>
                <w:lang w:eastAsia="ja-JP"/>
              </w:rPr>
            </w:pPr>
            <w:r w:rsidRPr="00E67E0D">
              <w:rPr>
                <w:rFonts w:cs="Arial"/>
                <w:lang w:eastAsia="ja-JP"/>
              </w:rPr>
              <w:t>Sent when none of the above cause values applies but still the cause is Transport Network Layer related.</w:t>
            </w:r>
          </w:p>
        </w:tc>
      </w:tr>
    </w:tbl>
    <w:p w14:paraId="623ED0B6" w14:textId="77777777" w:rsidR="006A1CE4" w:rsidRPr="00E67E0D" w:rsidRDefault="006A1CE4" w:rsidP="00E749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68"/>
        <w:gridCol w:w="6660"/>
        <w:tblGridChange w:id="4234">
          <w:tblGrid>
            <w:gridCol w:w="3168"/>
            <w:gridCol w:w="6660"/>
          </w:tblGrid>
        </w:tblGridChange>
      </w:tblGrid>
      <w:tr w:rsidR="006A1CE4" w:rsidRPr="00E67E0D" w14:paraId="7D371527" w14:textId="77777777" w:rsidTr="00E7499B">
        <w:tc>
          <w:tcPr>
            <w:tcW w:w="3168" w:type="dxa"/>
          </w:tcPr>
          <w:p w14:paraId="1ED9C8AF" w14:textId="77777777" w:rsidR="006A1CE4" w:rsidRPr="00E67E0D" w:rsidRDefault="006A1CE4" w:rsidP="00E7499B">
            <w:pPr>
              <w:pStyle w:val="TAH"/>
              <w:rPr>
                <w:rFonts w:cs="Arial"/>
                <w:lang w:eastAsia="ja-JP"/>
              </w:rPr>
            </w:pPr>
            <w:r w:rsidRPr="00E67E0D">
              <w:rPr>
                <w:rFonts w:cs="Arial"/>
                <w:lang w:eastAsia="ja-JP"/>
              </w:rPr>
              <w:t>NAS cause</w:t>
            </w:r>
          </w:p>
        </w:tc>
        <w:tc>
          <w:tcPr>
            <w:tcW w:w="6660" w:type="dxa"/>
          </w:tcPr>
          <w:p w14:paraId="23F4B100" w14:textId="77777777" w:rsidR="006A1CE4" w:rsidRPr="00E67E0D" w:rsidRDefault="006A1CE4" w:rsidP="00E7499B">
            <w:pPr>
              <w:pStyle w:val="TAH"/>
              <w:rPr>
                <w:rFonts w:cs="Arial"/>
                <w:lang w:eastAsia="ja-JP"/>
              </w:rPr>
            </w:pPr>
            <w:r w:rsidRPr="00E67E0D">
              <w:rPr>
                <w:rFonts w:cs="Arial"/>
                <w:lang w:eastAsia="ja-JP"/>
              </w:rPr>
              <w:t>Meaning</w:t>
            </w:r>
          </w:p>
        </w:tc>
      </w:tr>
      <w:tr w:rsidR="006A1CE4" w:rsidRPr="00E67E0D" w14:paraId="6B79C5AF" w14:textId="77777777" w:rsidTr="00E7499B">
        <w:tc>
          <w:tcPr>
            <w:tcW w:w="3168" w:type="dxa"/>
          </w:tcPr>
          <w:p w14:paraId="4533764C" w14:textId="77777777" w:rsidR="006A1CE4" w:rsidRPr="00E67E0D" w:rsidRDefault="006A1CE4" w:rsidP="00E7499B">
            <w:pPr>
              <w:pStyle w:val="TAL"/>
              <w:rPr>
                <w:rFonts w:cs="Arial"/>
                <w:lang w:eastAsia="ja-JP"/>
              </w:rPr>
            </w:pPr>
            <w:r w:rsidRPr="00E67E0D">
              <w:rPr>
                <w:rFonts w:cs="Arial"/>
                <w:lang w:eastAsia="ja-JP"/>
              </w:rPr>
              <w:t>Normal release</w:t>
            </w:r>
          </w:p>
        </w:tc>
        <w:tc>
          <w:tcPr>
            <w:tcW w:w="6660" w:type="dxa"/>
          </w:tcPr>
          <w:p w14:paraId="624E28A2" w14:textId="77777777" w:rsidR="006A1CE4" w:rsidRPr="00E67E0D" w:rsidRDefault="006A1CE4" w:rsidP="00E7499B">
            <w:pPr>
              <w:pStyle w:val="TAL"/>
              <w:rPr>
                <w:rFonts w:cs="Arial"/>
                <w:lang w:eastAsia="ja-JP"/>
              </w:rPr>
            </w:pPr>
            <w:r w:rsidRPr="00E67E0D">
              <w:rPr>
                <w:rFonts w:cs="Arial"/>
                <w:lang w:eastAsia="ja-JP"/>
              </w:rPr>
              <w:t>The release is normal.</w:t>
            </w:r>
          </w:p>
        </w:tc>
      </w:tr>
      <w:tr w:rsidR="006A1CE4" w:rsidRPr="00E67E0D" w14:paraId="4D9AED66" w14:textId="77777777" w:rsidTr="00E7499B">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4235" w:author="Issam" w:date="2019-02-12T23:3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c>
          <w:tcPr>
            <w:tcW w:w="3168" w:type="dxa"/>
            <w:tcPrChange w:id="4236" w:author="Issam" w:date="2019-02-12T23:38:00Z">
              <w:tcPr>
                <w:tcW w:w="3168" w:type="dxa"/>
              </w:tcPr>
            </w:tcPrChange>
          </w:tcPr>
          <w:p w14:paraId="39A1CDED" w14:textId="77777777" w:rsidR="006A1CE4" w:rsidRPr="00E67E0D" w:rsidRDefault="006A1CE4" w:rsidP="00E7499B">
            <w:pPr>
              <w:pStyle w:val="TAL"/>
              <w:rPr>
                <w:rFonts w:cs="Arial"/>
                <w:lang w:eastAsia="ja-JP"/>
              </w:rPr>
            </w:pPr>
            <w:r w:rsidRPr="00E67E0D">
              <w:rPr>
                <w:rFonts w:cs="Arial"/>
                <w:lang w:eastAsia="ja-JP"/>
              </w:rPr>
              <w:t>Authentication failure</w:t>
            </w:r>
          </w:p>
        </w:tc>
        <w:tc>
          <w:tcPr>
            <w:tcW w:w="6660" w:type="dxa"/>
            <w:tcPrChange w:id="4237" w:author="Issam" w:date="2019-02-12T23:38:00Z">
              <w:tcPr>
                <w:tcW w:w="6660" w:type="dxa"/>
              </w:tcPr>
            </w:tcPrChange>
          </w:tcPr>
          <w:p w14:paraId="0F65C09D" w14:textId="77777777" w:rsidR="006A1CE4" w:rsidRPr="00E67E0D" w:rsidRDefault="006A1CE4" w:rsidP="00E7499B">
            <w:pPr>
              <w:pStyle w:val="TAL"/>
              <w:rPr>
                <w:rFonts w:cs="Arial"/>
                <w:lang w:eastAsia="ja-JP"/>
              </w:rPr>
            </w:pPr>
            <w:r w:rsidRPr="00E67E0D">
              <w:rPr>
                <w:rFonts w:cs="Arial"/>
                <w:lang w:eastAsia="ja-JP"/>
              </w:rPr>
              <w:t>The action is due to authentication failure.</w:t>
            </w:r>
          </w:p>
        </w:tc>
      </w:tr>
      <w:tr w:rsidR="006A1CE4" w:rsidRPr="00E67E0D" w14:paraId="4AB8A4AD" w14:textId="77777777" w:rsidTr="00E7499B">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4238" w:author="Issam" w:date="2019-02-12T23:3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c>
          <w:tcPr>
            <w:tcW w:w="3168" w:type="dxa"/>
            <w:tcPrChange w:id="4239" w:author="Issam" w:date="2019-02-12T23:38:00Z">
              <w:tcPr>
                <w:tcW w:w="3168" w:type="dxa"/>
              </w:tcPr>
            </w:tcPrChange>
          </w:tcPr>
          <w:p w14:paraId="4B923BE5" w14:textId="77777777" w:rsidR="006A1CE4" w:rsidRPr="00E67E0D" w:rsidRDefault="006A1CE4" w:rsidP="00E7499B">
            <w:pPr>
              <w:pStyle w:val="TAL"/>
              <w:rPr>
                <w:rFonts w:cs="Arial"/>
                <w:lang w:eastAsia="ja-JP"/>
              </w:rPr>
            </w:pPr>
            <w:r w:rsidRPr="00E67E0D">
              <w:rPr>
                <w:rFonts w:cs="Arial"/>
                <w:lang w:eastAsia="ja-JP"/>
              </w:rPr>
              <w:t>Deregister</w:t>
            </w:r>
          </w:p>
        </w:tc>
        <w:tc>
          <w:tcPr>
            <w:tcW w:w="6660" w:type="dxa"/>
            <w:tcPrChange w:id="4240" w:author="Issam" w:date="2019-02-12T23:38:00Z">
              <w:tcPr>
                <w:tcW w:w="6660" w:type="dxa"/>
              </w:tcPr>
            </w:tcPrChange>
          </w:tcPr>
          <w:p w14:paraId="441091DD" w14:textId="77777777" w:rsidR="006A1CE4" w:rsidRPr="00E67E0D" w:rsidRDefault="006A1CE4" w:rsidP="00E7499B">
            <w:pPr>
              <w:pStyle w:val="TAL"/>
              <w:rPr>
                <w:rFonts w:cs="Arial"/>
                <w:lang w:eastAsia="ja-JP"/>
              </w:rPr>
            </w:pPr>
            <w:r w:rsidRPr="00E67E0D">
              <w:rPr>
                <w:rFonts w:cs="Arial"/>
                <w:lang w:eastAsia="ja-JP"/>
              </w:rPr>
              <w:t>The action is due to deregister.</w:t>
            </w:r>
          </w:p>
        </w:tc>
      </w:tr>
      <w:tr w:rsidR="006A1CE4" w:rsidRPr="00E67E0D" w14:paraId="125F9403" w14:textId="77777777" w:rsidTr="00E7499B">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4241" w:author="Issam" w:date="2019-02-12T23:3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c>
          <w:tcPr>
            <w:tcW w:w="3168" w:type="dxa"/>
            <w:tcPrChange w:id="4242" w:author="Issam" w:date="2019-02-12T23:38:00Z">
              <w:tcPr>
                <w:tcW w:w="3168" w:type="dxa"/>
              </w:tcPr>
            </w:tcPrChange>
          </w:tcPr>
          <w:p w14:paraId="28924F13" w14:textId="77777777" w:rsidR="006A1CE4" w:rsidRPr="00E67E0D" w:rsidRDefault="006A1CE4" w:rsidP="00E7499B">
            <w:pPr>
              <w:pStyle w:val="TAL"/>
              <w:rPr>
                <w:rFonts w:cs="Arial"/>
                <w:lang w:eastAsia="ja-JP"/>
              </w:rPr>
            </w:pPr>
            <w:r w:rsidRPr="00E67E0D">
              <w:rPr>
                <w:rFonts w:cs="Arial"/>
                <w:lang w:eastAsia="ja-JP"/>
              </w:rPr>
              <w:t>Unspecified</w:t>
            </w:r>
          </w:p>
        </w:tc>
        <w:tc>
          <w:tcPr>
            <w:tcW w:w="6660" w:type="dxa"/>
            <w:tcPrChange w:id="4243" w:author="Issam" w:date="2019-02-12T23:38:00Z">
              <w:tcPr>
                <w:tcW w:w="6660" w:type="dxa"/>
              </w:tcPr>
            </w:tcPrChange>
          </w:tcPr>
          <w:p w14:paraId="0FF057A8" w14:textId="77777777" w:rsidR="006A1CE4" w:rsidRPr="00E67E0D" w:rsidRDefault="006A1CE4" w:rsidP="00E7499B">
            <w:pPr>
              <w:pStyle w:val="TAL"/>
              <w:rPr>
                <w:rFonts w:cs="Arial"/>
                <w:lang w:eastAsia="ja-JP"/>
              </w:rPr>
            </w:pPr>
            <w:r w:rsidRPr="00E67E0D">
              <w:rPr>
                <w:rFonts w:cs="Arial"/>
                <w:lang w:eastAsia="ja-JP"/>
              </w:rPr>
              <w:t>Sent when none of the above cause values applies but still the cause is NAS related.</w:t>
            </w:r>
          </w:p>
        </w:tc>
      </w:tr>
    </w:tbl>
    <w:p w14:paraId="77BDF19B" w14:textId="77777777" w:rsidR="006A1CE4" w:rsidRPr="00E67E0D" w:rsidRDefault="006A1CE4" w:rsidP="00E749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68"/>
        <w:gridCol w:w="6660"/>
      </w:tblGrid>
      <w:tr w:rsidR="006A1CE4" w:rsidRPr="00E67E0D" w14:paraId="63AC8B7E" w14:textId="77777777" w:rsidTr="00E7499B">
        <w:tc>
          <w:tcPr>
            <w:tcW w:w="3168" w:type="dxa"/>
          </w:tcPr>
          <w:p w14:paraId="4CEAC231" w14:textId="77777777" w:rsidR="006A1CE4" w:rsidRPr="00E67E0D" w:rsidRDefault="006A1CE4" w:rsidP="00E7499B">
            <w:pPr>
              <w:pStyle w:val="TAH"/>
              <w:rPr>
                <w:rFonts w:eastAsia="SimSun" w:cs="Arial"/>
                <w:lang w:eastAsia="ja-JP"/>
              </w:rPr>
            </w:pPr>
            <w:r w:rsidRPr="00E67E0D">
              <w:rPr>
                <w:rFonts w:eastAsia="SimSun" w:cs="Arial"/>
                <w:lang w:eastAsia="ja-JP"/>
              </w:rPr>
              <w:t>Protocol cause</w:t>
            </w:r>
          </w:p>
        </w:tc>
        <w:tc>
          <w:tcPr>
            <w:tcW w:w="6660" w:type="dxa"/>
          </w:tcPr>
          <w:p w14:paraId="6528A771" w14:textId="77777777" w:rsidR="006A1CE4" w:rsidRPr="00E67E0D" w:rsidRDefault="006A1CE4" w:rsidP="00E7499B">
            <w:pPr>
              <w:pStyle w:val="TAH"/>
              <w:rPr>
                <w:rFonts w:eastAsia="SimSun" w:cs="Arial"/>
                <w:lang w:eastAsia="ja-JP"/>
              </w:rPr>
            </w:pPr>
            <w:r w:rsidRPr="00E67E0D">
              <w:rPr>
                <w:rFonts w:eastAsia="SimSun" w:cs="Arial"/>
                <w:lang w:eastAsia="ja-JP"/>
              </w:rPr>
              <w:t>Meaning</w:t>
            </w:r>
          </w:p>
        </w:tc>
      </w:tr>
      <w:tr w:rsidR="006A1CE4" w:rsidRPr="00E67E0D" w14:paraId="46E84EED" w14:textId="77777777" w:rsidTr="00E7499B">
        <w:tc>
          <w:tcPr>
            <w:tcW w:w="3168" w:type="dxa"/>
          </w:tcPr>
          <w:p w14:paraId="6D703AC3" w14:textId="77777777" w:rsidR="006A1CE4" w:rsidRPr="00E67E0D" w:rsidRDefault="006A1CE4" w:rsidP="00E7499B">
            <w:pPr>
              <w:pStyle w:val="TAL"/>
              <w:rPr>
                <w:rFonts w:eastAsia="SimSun" w:cs="Arial"/>
                <w:lang w:eastAsia="ja-JP"/>
              </w:rPr>
            </w:pPr>
            <w:r w:rsidRPr="00E67E0D">
              <w:rPr>
                <w:rFonts w:eastAsia="SimSun" w:cs="Arial"/>
                <w:lang w:eastAsia="ja-JP"/>
              </w:rPr>
              <w:t>Transfer syntax error</w:t>
            </w:r>
          </w:p>
        </w:tc>
        <w:tc>
          <w:tcPr>
            <w:tcW w:w="6660" w:type="dxa"/>
          </w:tcPr>
          <w:p w14:paraId="058B2A74" w14:textId="77777777" w:rsidR="006A1CE4" w:rsidRPr="00E67E0D" w:rsidRDefault="006A1CE4" w:rsidP="00E7499B">
            <w:pPr>
              <w:pStyle w:val="TAL"/>
              <w:rPr>
                <w:rFonts w:eastAsia="SimSun" w:cs="Arial"/>
                <w:lang w:eastAsia="ja-JP"/>
              </w:rPr>
            </w:pPr>
            <w:r w:rsidRPr="00E67E0D">
              <w:rPr>
                <w:rFonts w:eastAsia="SimSun" w:cs="Arial"/>
                <w:lang w:eastAsia="ja-JP"/>
              </w:rPr>
              <w:t>The received message included a transfer syntax error.</w:t>
            </w:r>
          </w:p>
        </w:tc>
      </w:tr>
      <w:tr w:rsidR="006A1CE4" w:rsidRPr="00E67E0D" w14:paraId="5DD00A2A" w14:textId="77777777" w:rsidTr="00E7499B">
        <w:tc>
          <w:tcPr>
            <w:tcW w:w="3168" w:type="dxa"/>
          </w:tcPr>
          <w:p w14:paraId="5928A912" w14:textId="77777777" w:rsidR="006A1CE4" w:rsidRPr="00E67E0D" w:rsidRDefault="006A1CE4" w:rsidP="00E7499B">
            <w:pPr>
              <w:pStyle w:val="TAL"/>
              <w:rPr>
                <w:rFonts w:eastAsia="SimSun" w:cs="Arial"/>
                <w:lang w:eastAsia="ja-JP"/>
              </w:rPr>
            </w:pPr>
            <w:r w:rsidRPr="00E67E0D">
              <w:rPr>
                <w:rFonts w:eastAsia="SimSun" w:cs="Arial"/>
                <w:lang w:eastAsia="ja-JP"/>
              </w:rPr>
              <w:t>Abstract syntax error (reject)</w:t>
            </w:r>
          </w:p>
        </w:tc>
        <w:tc>
          <w:tcPr>
            <w:tcW w:w="6660" w:type="dxa"/>
          </w:tcPr>
          <w:p w14:paraId="07EB029E" w14:textId="77777777" w:rsidR="006A1CE4" w:rsidRPr="00E67E0D" w:rsidRDefault="006A1CE4" w:rsidP="00E7499B">
            <w:pPr>
              <w:pStyle w:val="TAL"/>
              <w:rPr>
                <w:rFonts w:eastAsia="SimSun" w:cs="Arial"/>
                <w:lang w:eastAsia="ja-JP"/>
              </w:rPr>
            </w:pPr>
            <w:r w:rsidRPr="00E67E0D">
              <w:rPr>
                <w:rFonts w:eastAsia="SimSun" w:cs="Arial"/>
                <w:lang w:eastAsia="ja-JP"/>
              </w:rPr>
              <w:t>The received message included an abstract syntax error and the concerning criticality indicated "reject".</w:t>
            </w:r>
          </w:p>
        </w:tc>
      </w:tr>
      <w:tr w:rsidR="006A1CE4" w:rsidRPr="00E67E0D" w14:paraId="0762E4C3" w14:textId="77777777" w:rsidTr="00E7499B">
        <w:tc>
          <w:tcPr>
            <w:tcW w:w="3168" w:type="dxa"/>
          </w:tcPr>
          <w:p w14:paraId="1122D1E4" w14:textId="77777777" w:rsidR="006A1CE4" w:rsidRPr="00E67E0D" w:rsidRDefault="006A1CE4" w:rsidP="00E7499B">
            <w:pPr>
              <w:pStyle w:val="TAL"/>
              <w:rPr>
                <w:rFonts w:eastAsia="SimSun" w:cs="Arial"/>
                <w:lang w:eastAsia="ja-JP"/>
              </w:rPr>
            </w:pPr>
            <w:r w:rsidRPr="00E67E0D">
              <w:rPr>
                <w:rFonts w:eastAsia="SimSun" w:cs="Arial"/>
                <w:lang w:eastAsia="ja-JP"/>
              </w:rPr>
              <w:t>Abstract syntax error (ignore and notify)</w:t>
            </w:r>
          </w:p>
        </w:tc>
        <w:tc>
          <w:tcPr>
            <w:tcW w:w="6660" w:type="dxa"/>
          </w:tcPr>
          <w:p w14:paraId="7FDAC921" w14:textId="77777777" w:rsidR="006A1CE4" w:rsidRPr="00E67E0D" w:rsidRDefault="006A1CE4" w:rsidP="00E7499B">
            <w:pPr>
              <w:pStyle w:val="TAL"/>
              <w:rPr>
                <w:rFonts w:eastAsia="SimSun" w:cs="Arial"/>
                <w:lang w:eastAsia="ja-JP"/>
              </w:rPr>
            </w:pPr>
            <w:r w:rsidRPr="00E67E0D">
              <w:rPr>
                <w:rFonts w:eastAsia="SimSun" w:cs="Arial"/>
                <w:lang w:eastAsia="ja-JP"/>
              </w:rPr>
              <w:t>The received message included an abstract syntax error and the concerning criticality indicated "ignore and notify".</w:t>
            </w:r>
          </w:p>
        </w:tc>
      </w:tr>
      <w:tr w:rsidR="006A1CE4" w:rsidRPr="00E67E0D" w14:paraId="188EAF92" w14:textId="77777777" w:rsidTr="00E7499B">
        <w:tc>
          <w:tcPr>
            <w:tcW w:w="3168" w:type="dxa"/>
          </w:tcPr>
          <w:p w14:paraId="77EEC45C" w14:textId="77777777" w:rsidR="006A1CE4" w:rsidRPr="00E67E0D" w:rsidRDefault="006A1CE4" w:rsidP="00E7499B">
            <w:pPr>
              <w:pStyle w:val="TAL"/>
              <w:rPr>
                <w:rFonts w:eastAsia="SimSun" w:cs="Arial"/>
                <w:lang w:eastAsia="ja-JP"/>
              </w:rPr>
            </w:pPr>
            <w:r w:rsidRPr="00E67E0D">
              <w:rPr>
                <w:rFonts w:eastAsia="SimSun" w:cs="Arial"/>
                <w:lang w:eastAsia="ja-JP"/>
              </w:rPr>
              <w:t>Message not compatible with receiver state</w:t>
            </w:r>
          </w:p>
        </w:tc>
        <w:tc>
          <w:tcPr>
            <w:tcW w:w="6660" w:type="dxa"/>
          </w:tcPr>
          <w:p w14:paraId="1DEFEE1E" w14:textId="77777777" w:rsidR="006A1CE4" w:rsidRPr="00E67E0D" w:rsidRDefault="006A1CE4" w:rsidP="00E7499B">
            <w:pPr>
              <w:pStyle w:val="TAL"/>
              <w:rPr>
                <w:rFonts w:eastAsia="SimSun" w:cs="Arial"/>
                <w:lang w:eastAsia="ja-JP"/>
              </w:rPr>
            </w:pPr>
            <w:r w:rsidRPr="00E67E0D">
              <w:rPr>
                <w:rFonts w:eastAsia="SimSun" w:cs="Arial"/>
                <w:lang w:eastAsia="ja-JP"/>
              </w:rPr>
              <w:t>The received message was not compatible with the receiver state.</w:t>
            </w:r>
          </w:p>
        </w:tc>
      </w:tr>
      <w:tr w:rsidR="006A1CE4" w:rsidRPr="00E67E0D" w14:paraId="483F98F1" w14:textId="77777777" w:rsidTr="00E7499B">
        <w:tc>
          <w:tcPr>
            <w:tcW w:w="3168" w:type="dxa"/>
          </w:tcPr>
          <w:p w14:paraId="34F23022" w14:textId="77777777" w:rsidR="006A1CE4" w:rsidRPr="00E67E0D" w:rsidRDefault="006A1CE4" w:rsidP="00E7499B">
            <w:pPr>
              <w:pStyle w:val="TAL"/>
              <w:rPr>
                <w:rFonts w:eastAsia="SimSun" w:cs="Arial"/>
                <w:lang w:eastAsia="ja-JP"/>
              </w:rPr>
            </w:pPr>
            <w:r w:rsidRPr="00E67E0D">
              <w:rPr>
                <w:rFonts w:eastAsia="SimSun" w:cs="Arial"/>
                <w:lang w:eastAsia="ja-JP"/>
              </w:rPr>
              <w:t>Semantic error</w:t>
            </w:r>
          </w:p>
        </w:tc>
        <w:tc>
          <w:tcPr>
            <w:tcW w:w="6660" w:type="dxa"/>
          </w:tcPr>
          <w:p w14:paraId="4A2D55C1" w14:textId="77777777" w:rsidR="006A1CE4" w:rsidRPr="00E67E0D" w:rsidRDefault="006A1CE4" w:rsidP="00E7499B">
            <w:pPr>
              <w:pStyle w:val="TAL"/>
              <w:rPr>
                <w:rFonts w:eastAsia="SimSun" w:cs="Arial"/>
                <w:lang w:eastAsia="ja-JP"/>
              </w:rPr>
            </w:pPr>
            <w:r w:rsidRPr="00E67E0D">
              <w:rPr>
                <w:rFonts w:eastAsia="SimSun" w:cs="Arial"/>
                <w:lang w:eastAsia="ja-JP"/>
              </w:rPr>
              <w:t>The received message included a semantic error.</w:t>
            </w:r>
          </w:p>
        </w:tc>
      </w:tr>
      <w:tr w:rsidR="006A1CE4" w:rsidRPr="00E67E0D" w14:paraId="1C378873" w14:textId="77777777" w:rsidTr="00E7499B">
        <w:tc>
          <w:tcPr>
            <w:tcW w:w="3168" w:type="dxa"/>
          </w:tcPr>
          <w:p w14:paraId="4ADB287F" w14:textId="77777777" w:rsidR="006A1CE4" w:rsidRPr="00E67E0D" w:rsidRDefault="006A1CE4" w:rsidP="00E7499B">
            <w:pPr>
              <w:pStyle w:val="TAL"/>
              <w:rPr>
                <w:rFonts w:eastAsia="SimSun" w:cs="Arial"/>
                <w:lang w:eastAsia="ja-JP"/>
              </w:rPr>
            </w:pPr>
            <w:r w:rsidRPr="00E67E0D">
              <w:rPr>
                <w:rFonts w:eastAsia="SimSun" w:cs="Arial"/>
                <w:lang w:eastAsia="ja-JP"/>
              </w:rPr>
              <w:t>Abstract syntax error (falsely constructed message)</w:t>
            </w:r>
          </w:p>
        </w:tc>
        <w:tc>
          <w:tcPr>
            <w:tcW w:w="6660" w:type="dxa"/>
          </w:tcPr>
          <w:p w14:paraId="54AD6CE6" w14:textId="77777777" w:rsidR="006A1CE4" w:rsidRPr="00E67E0D" w:rsidRDefault="006A1CE4" w:rsidP="00E7499B">
            <w:pPr>
              <w:pStyle w:val="TAL"/>
              <w:rPr>
                <w:rFonts w:eastAsia="SimSun" w:cs="Arial"/>
                <w:lang w:eastAsia="ja-JP"/>
              </w:rPr>
            </w:pPr>
            <w:r w:rsidRPr="00E67E0D">
              <w:rPr>
                <w:rFonts w:eastAsia="SimSun" w:cs="Arial"/>
                <w:lang w:eastAsia="ja-JP"/>
              </w:rPr>
              <w:t>The received message contained IEs or IE groups in wrong order or with too many occurrences.</w:t>
            </w:r>
          </w:p>
        </w:tc>
      </w:tr>
      <w:tr w:rsidR="006A1CE4" w:rsidRPr="00E67E0D" w14:paraId="364C3931" w14:textId="77777777" w:rsidTr="00E7499B">
        <w:tc>
          <w:tcPr>
            <w:tcW w:w="3168" w:type="dxa"/>
          </w:tcPr>
          <w:p w14:paraId="197A75E7" w14:textId="77777777" w:rsidR="006A1CE4" w:rsidRPr="00E67E0D" w:rsidRDefault="006A1CE4" w:rsidP="00E7499B">
            <w:pPr>
              <w:pStyle w:val="TAL"/>
              <w:rPr>
                <w:rFonts w:eastAsia="SimSun" w:cs="Arial"/>
                <w:lang w:eastAsia="ja-JP"/>
              </w:rPr>
            </w:pPr>
            <w:r w:rsidRPr="00E67E0D">
              <w:rPr>
                <w:rFonts w:eastAsia="SimSun" w:cs="Arial"/>
                <w:lang w:eastAsia="ja-JP"/>
              </w:rPr>
              <w:t>Unspecified</w:t>
            </w:r>
          </w:p>
        </w:tc>
        <w:tc>
          <w:tcPr>
            <w:tcW w:w="6660" w:type="dxa"/>
          </w:tcPr>
          <w:p w14:paraId="0A09D565" w14:textId="77777777" w:rsidR="006A1CE4" w:rsidRPr="00E67E0D" w:rsidRDefault="006A1CE4" w:rsidP="00E7499B">
            <w:pPr>
              <w:pStyle w:val="TAL"/>
              <w:rPr>
                <w:rFonts w:eastAsia="SimSun" w:cs="Arial"/>
                <w:lang w:eastAsia="ja-JP"/>
              </w:rPr>
            </w:pPr>
            <w:r w:rsidRPr="00E67E0D">
              <w:rPr>
                <w:rFonts w:eastAsia="SimSun" w:cs="Arial"/>
                <w:lang w:eastAsia="ja-JP"/>
              </w:rPr>
              <w:t>Sent when none of the above cause values applies but still the cause is Protocol related.</w:t>
            </w:r>
          </w:p>
        </w:tc>
      </w:tr>
    </w:tbl>
    <w:p w14:paraId="253ADACE" w14:textId="77777777" w:rsidR="006A1CE4" w:rsidRPr="00E67E0D" w:rsidRDefault="006A1CE4" w:rsidP="00E7499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68"/>
        <w:gridCol w:w="6660"/>
        <w:tblGridChange w:id="4244">
          <w:tblGrid>
            <w:gridCol w:w="3168"/>
            <w:gridCol w:w="6660"/>
          </w:tblGrid>
        </w:tblGridChange>
      </w:tblGrid>
      <w:tr w:rsidR="006A1CE4" w:rsidRPr="00E67E0D" w14:paraId="54965CC4" w14:textId="77777777" w:rsidTr="00E7499B">
        <w:tc>
          <w:tcPr>
            <w:tcW w:w="3168" w:type="dxa"/>
          </w:tcPr>
          <w:p w14:paraId="5DE8C7AF" w14:textId="77777777" w:rsidR="006A1CE4" w:rsidRPr="00E67E0D" w:rsidRDefault="006A1CE4" w:rsidP="00E7499B">
            <w:pPr>
              <w:pStyle w:val="TAH"/>
              <w:keepNext w:val="0"/>
              <w:keepLines w:val="0"/>
              <w:rPr>
                <w:rFonts w:cs="Arial"/>
                <w:lang w:eastAsia="ja-JP"/>
              </w:rPr>
            </w:pPr>
            <w:r w:rsidRPr="00E67E0D">
              <w:rPr>
                <w:rFonts w:cs="Arial"/>
                <w:lang w:eastAsia="ja-JP"/>
              </w:rPr>
              <w:t>Miscellaneous cause</w:t>
            </w:r>
          </w:p>
        </w:tc>
        <w:tc>
          <w:tcPr>
            <w:tcW w:w="6660" w:type="dxa"/>
          </w:tcPr>
          <w:p w14:paraId="46415CEA" w14:textId="77777777" w:rsidR="006A1CE4" w:rsidRPr="00E67E0D" w:rsidRDefault="006A1CE4" w:rsidP="00E7499B">
            <w:pPr>
              <w:pStyle w:val="TAH"/>
              <w:keepNext w:val="0"/>
              <w:keepLines w:val="0"/>
              <w:rPr>
                <w:rFonts w:cs="Arial"/>
                <w:lang w:eastAsia="ja-JP"/>
              </w:rPr>
            </w:pPr>
            <w:r w:rsidRPr="00E67E0D">
              <w:rPr>
                <w:rFonts w:cs="Arial"/>
                <w:lang w:eastAsia="ja-JP"/>
              </w:rPr>
              <w:t>Meaning</w:t>
            </w:r>
          </w:p>
        </w:tc>
      </w:tr>
      <w:tr w:rsidR="006A1CE4" w:rsidRPr="00E67E0D" w14:paraId="365E35DC" w14:textId="77777777" w:rsidTr="00E7499B">
        <w:tc>
          <w:tcPr>
            <w:tcW w:w="3168" w:type="dxa"/>
          </w:tcPr>
          <w:p w14:paraId="2771AA4A" w14:textId="77777777" w:rsidR="006A1CE4" w:rsidRPr="00E67E0D" w:rsidRDefault="006A1CE4" w:rsidP="00E7499B">
            <w:pPr>
              <w:pStyle w:val="TAL"/>
              <w:keepNext w:val="0"/>
              <w:keepLines w:val="0"/>
              <w:rPr>
                <w:rFonts w:cs="Arial"/>
                <w:lang w:eastAsia="ja-JP"/>
              </w:rPr>
            </w:pPr>
            <w:r w:rsidRPr="00E67E0D">
              <w:rPr>
                <w:rFonts w:cs="Arial"/>
                <w:lang w:eastAsia="ja-JP"/>
              </w:rPr>
              <w:t>Control processing overload</w:t>
            </w:r>
          </w:p>
        </w:tc>
        <w:tc>
          <w:tcPr>
            <w:tcW w:w="6660" w:type="dxa"/>
          </w:tcPr>
          <w:p w14:paraId="4E9E9F9D" w14:textId="77777777" w:rsidR="006A1CE4" w:rsidRPr="00E67E0D" w:rsidRDefault="006A1CE4" w:rsidP="00E7499B">
            <w:pPr>
              <w:pStyle w:val="TAL"/>
              <w:keepNext w:val="0"/>
              <w:keepLines w:val="0"/>
              <w:rPr>
                <w:rFonts w:cs="Arial"/>
                <w:lang w:eastAsia="ja-JP"/>
              </w:rPr>
            </w:pPr>
            <w:r w:rsidRPr="00E67E0D">
              <w:rPr>
                <w:rFonts w:cs="Arial"/>
                <w:lang w:eastAsia="ja-JP"/>
              </w:rPr>
              <w:t>Control processing overload.</w:t>
            </w:r>
          </w:p>
        </w:tc>
      </w:tr>
      <w:tr w:rsidR="006A1CE4" w:rsidRPr="00E67E0D" w14:paraId="1B361FA4" w14:textId="77777777" w:rsidTr="00E7499B">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4245" w:author="Issam" w:date="2019-02-12T23:3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c>
          <w:tcPr>
            <w:tcW w:w="3168" w:type="dxa"/>
            <w:tcPrChange w:id="4246" w:author="Issam" w:date="2019-02-12T23:38:00Z">
              <w:tcPr>
                <w:tcW w:w="3168" w:type="dxa"/>
              </w:tcPr>
            </w:tcPrChange>
          </w:tcPr>
          <w:p w14:paraId="5744FB02" w14:textId="77777777" w:rsidR="006A1CE4" w:rsidRPr="00E67E0D" w:rsidRDefault="006A1CE4" w:rsidP="00E7499B">
            <w:pPr>
              <w:pStyle w:val="TAL"/>
              <w:keepNext w:val="0"/>
              <w:keepLines w:val="0"/>
              <w:rPr>
                <w:rFonts w:cs="Arial"/>
                <w:lang w:eastAsia="ja-JP"/>
              </w:rPr>
            </w:pPr>
            <w:r w:rsidRPr="00E67E0D">
              <w:rPr>
                <w:rFonts w:cs="Arial"/>
                <w:lang w:eastAsia="ja-JP"/>
              </w:rPr>
              <w:t>Not enough</w:t>
            </w:r>
            <w:r w:rsidRPr="00E67E0D">
              <w:rPr>
                <w:rFonts w:cs="Arial"/>
                <w:vertAlign w:val="subscript"/>
                <w:lang w:eastAsia="ja-JP"/>
              </w:rPr>
              <w:t xml:space="preserve"> </w:t>
            </w:r>
            <w:r w:rsidRPr="00E67E0D">
              <w:rPr>
                <w:rFonts w:cs="Arial"/>
                <w:lang w:eastAsia="ja-JP"/>
              </w:rPr>
              <w:t>user plane processing resources</w:t>
            </w:r>
          </w:p>
        </w:tc>
        <w:tc>
          <w:tcPr>
            <w:tcW w:w="6660" w:type="dxa"/>
            <w:tcPrChange w:id="4247" w:author="Issam" w:date="2019-02-12T23:38:00Z">
              <w:tcPr>
                <w:tcW w:w="6660" w:type="dxa"/>
              </w:tcPr>
            </w:tcPrChange>
          </w:tcPr>
          <w:p w14:paraId="0C5E5D83" w14:textId="77777777" w:rsidR="006A1CE4" w:rsidRPr="00E67E0D" w:rsidRDefault="006A1CE4" w:rsidP="00E7499B">
            <w:pPr>
              <w:pStyle w:val="TAL"/>
              <w:keepNext w:val="0"/>
              <w:keepLines w:val="0"/>
              <w:rPr>
                <w:rFonts w:cs="Arial"/>
                <w:lang w:eastAsia="ja-JP"/>
              </w:rPr>
            </w:pPr>
            <w:r w:rsidRPr="00E67E0D">
              <w:rPr>
                <w:rFonts w:cs="Arial"/>
                <w:lang w:eastAsia="ja-JP"/>
              </w:rPr>
              <w:t>Not enough resources are available related to user plane processing.</w:t>
            </w:r>
          </w:p>
        </w:tc>
      </w:tr>
      <w:tr w:rsidR="006A1CE4" w:rsidRPr="00E67E0D" w14:paraId="7EFEAE30" w14:textId="77777777" w:rsidTr="00E7499B">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4248" w:author="Issam" w:date="2019-02-12T23:3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c>
          <w:tcPr>
            <w:tcW w:w="3168" w:type="dxa"/>
            <w:tcPrChange w:id="4249" w:author="Issam" w:date="2019-02-12T23:38:00Z">
              <w:tcPr>
                <w:tcW w:w="3168" w:type="dxa"/>
              </w:tcPr>
            </w:tcPrChange>
          </w:tcPr>
          <w:p w14:paraId="0668A123" w14:textId="77777777" w:rsidR="006A1CE4" w:rsidRPr="00E67E0D" w:rsidRDefault="006A1CE4" w:rsidP="00E7499B">
            <w:pPr>
              <w:pStyle w:val="TAL"/>
              <w:keepNext w:val="0"/>
              <w:keepLines w:val="0"/>
              <w:rPr>
                <w:rFonts w:cs="Arial"/>
                <w:lang w:eastAsia="ja-JP"/>
              </w:rPr>
            </w:pPr>
            <w:r w:rsidRPr="00E67E0D">
              <w:rPr>
                <w:rFonts w:cs="Arial"/>
                <w:lang w:eastAsia="ja-JP"/>
              </w:rPr>
              <w:t>Hardware failure</w:t>
            </w:r>
          </w:p>
        </w:tc>
        <w:tc>
          <w:tcPr>
            <w:tcW w:w="6660" w:type="dxa"/>
            <w:tcPrChange w:id="4250" w:author="Issam" w:date="2019-02-12T23:38:00Z">
              <w:tcPr>
                <w:tcW w:w="6660" w:type="dxa"/>
              </w:tcPr>
            </w:tcPrChange>
          </w:tcPr>
          <w:p w14:paraId="76FA64EC" w14:textId="77777777" w:rsidR="006A1CE4" w:rsidRPr="00E67E0D" w:rsidRDefault="006A1CE4" w:rsidP="00E7499B">
            <w:pPr>
              <w:pStyle w:val="TAL"/>
              <w:keepNext w:val="0"/>
              <w:keepLines w:val="0"/>
              <w:rPr>
                <w:rFonts w:cs="Arial"/>
                <w:lang w:eastAsia="ja-JP"/>
              </w:rPr>
            </w:pPr>
            <w:r w:rsidRPr="00E67E0D">
              <w:rPr>
                <w:rFonts w:cs="Arial"/>
                <w:lang w:eastAsia="ja-JP"/>
              </w:rPr>
              <w:t>Action related to hardware failure.</w:t>
            </w:r>
          </w:p>
        </w:tc>
      </w:tr>
      <w:tr w:rsidR="006A1CE4" w:rsidRPr="00E67E0D" w14:paraId="7E5BD4E8" w14:textId="77777777" w:rsidTr="00E7499B">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4251" w:author="Issam" w:date="2019-02-12T23:3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c>
          <w:tcPr>
            <w:tcW w:w="3168" w:type="dxa"/>
            <w:tcPrChange w:id="4252" w:author="Issam" w:date="2019-02-12T23:38:00Z">
              <w:tcPr>
                <w:tcW w:w="3168" w:type="dxa"/>
              </w:tcPr>
            </w:tcPrChange>
          </w:tcPr>
          <w:p w14:paraId="0B6D5C67" w14:textId="77777777" w:rsidR="006A1CE4" w:rsidRPr="00E67E0D" w:rsidRDefault="006A1CE4" w:rsidP="00E7499B">
            <w:pPr>
              <w:pStyle w:val="TAL"/>
              <w:keepNext w:val="0"/>
              <w:keepLines w:val="0"/>
              <w:rPr>
                <w:rFonts w:cs="Arial"/>
                <w:lang w:eastAsia="ja-JP"/>
              </w:rPr>
            </w:pPr>
            <w:r w:rsidRPr="00E67E0D">
              <w:rPr>
                <w:rFonts w:cs="Arial"/>
                <w:lang w:eastAsia="ja-JP"/>
              </w:rPr>
              <w:t>O&amp;M intervention</w:t>
            </w:r>
          </w:p>
        </w:tc>
        <w:tc>
          <w:tcPr>
            <w:tcW w:w="6660" w:type="dxa"/>
            <w:tcPrChange w:id="4253" w:author="Issam" w:date="2019-02-12T23:38:00Z">
              <w:tcPr>
                <w:tcW w:w="6660" w:type="dxa"/>
              </w:tcPr>
            </w:tcPrChange>
          </w:tcPr>
          <w:p w14:paraId="7D7EA3B8" w14:textId="77777777" w:rsidR="006A1CE4" w:rsidRPr="00E67E0D" w:rsidRDefault="006A1CE4" w:rsidP="00E7499B">
            <w:pPr>
              <w:pStyle w:val="TAL"/>
              <w:keepNext w:val="0"/>
              <w:keepLines w:val="0"/>
              <w:rPr>
                <w:rFonts w:cs="Arial"/>
                <w:lang w:eastAsia="ja-JP"/>
              </w:rPr>
            </w:pPr>
            <w:r w:rsidRPr="00E67E0D">
              <w:rPr>
                <w:rFonts w:cs="Arial"/>
                <w:lang w:eastAsia="ja-JP"/>
              </w:rPr>
              <w:t>The action is due to O&amp;M intervention.</w:t>
            </w:r>
          </w:p>
        </w:tc>
      </w:tr>
      <w:tr w:rsidR="006A1CE4" w:rsidRPr="00E67E0D" w14:paraId="79F1DB1A" w14:textId="77777777" w:rsidTr="00E7499B">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4254" w:author="Issam" w:date="2019-02-12T23:3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c>
          <w:tcPr>
            <w:tcW w:w="3168" w:type="dxa"/>
            <w:tcPrChange w:id="4255" w:author="Issam" w:date="2019-02-12T23:38:00Z">
              <w:tcPr>
                <w:tcW w:w="3168" w:type="dxa"/>
              </w:tcPr>
            </w:tcPrChange>
          </w:tcPr>
          <w:p w14:paraId="2403CD48" w14:textId="77777777" w:rsidR="006A1CE4" w:rsidRPr="00E67E0D" w:rsidRDefault="006A1CE4" w:rsidP="00E7499B">
            <w:pPr>
              <w:pStyle w:val="TAL"/>
              <w:keepNext w:val="0"/>
              <w:keepLines w:val="0"/>
              <w:rPr>
                <w:rFonts w:cs="Arial"/>
                <w:lang w:eastAsia="ja-JP"/>
              </w:rPr>
            </w:pPr>
            <w:r w:rsidRPr="00E67E0D">
              <w:rPr>
                <w:rFonts w:cs="Arial"/>
                <w:lang w:eastAsia="ja-JP"/>
              </w:rPr>
              <w:t>Unknown PLMN</w:t>
            </w:r>
          </w:p>
        </w:tc>
        <w:tc>
          <w:tcPr>
            <w:tcW w:w="6660" w:type="dxa"/>
            <w:tcPrChange w:id="4256" w:author="Issam" w:date="2019-02-12T23:38:00Z">
              <w:tcPr>
                <w:tcW w:w="6660" w:type="dxa"/>
              </w:tcPr>
            </w:tcPrChange>
          </w:tcPr>
          <w:p w14:paraId="40E70684" w14:textId="77777777" w:rsidR="006A1CE4" w:rsidRPr="00E67E0D" w:rsidRDefault="006A1CE4" w:rsidP="00E7499B">
            <w:pPr>
              <w:pStyle w:val="TAL"/>
              <w:keepNext w:val="0"/>
              <w:keepLines w:val="0"/>
              <w:rPr>
                <w:rFonts w:cs="Arial"/>
                <w:lang w:eastAsia="ja-JP"/>
              </w:rPr>
            </w:pPr>
            <w:r w:rsidRPr="00E67E0D">
              <w:rPr>
                <w:rFonts w:cs="Arial"/>
                <w:lang w:eastAsia="ja-JP"/>
              </w:rPr>
              <w:t>The AMF does not identify any PLMN provided by the NG-RAN node.</w:t>
            </w:r>
          </w:p>
        </w:tc>
      </w:tr>
      <w:tr w:rsidR="006A1CE4" w:rsidRPr="00E67E0D" w14:paraId="5C94110D" w14:textId="77777777" w:rsidTr="00E7499B">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4257" w:author="Issam" w:date="2019-02-12T23:38:00Z">
            <w:tblPrEx>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c>
          <w:tcPr>
            <w:tcW w:w="3168" w:type="dxa"/>
            <w:tcPrChange w:id="4258" w:author="Issam" w:date="2019-02-12T23:38:00Z">
              <w:tcPr>
                <w:tcW w:w="3168" w:type="dxa"/>
              </w:tcPr>
            </w:tcPrChange>
          </w:tcPr>
          <w:p w14:paraId="4E6F7CE4" w14:textId="77777777" w:rsidR="006A1CE4" w:rsidRPr="00E67E0D" w:rsidRDefault="006A1CE4" w:rsidP="00E7499B">
            <w:pPr>
              <w:pStyle w:val="TAL"/>
              <w:keepNext w:val="0"/>
              <w:keepLines w:val="0"/>
              <w:rPr>
                <w:rFonts w:cs="Arial"/>
                <w:lang w:eastAsia="ja-JP"/>
              </w:rPr>
            </w:pPr>
            <w:r w:rsidRPr="00E67E0D">
              <w:rPr>
                <w:rFonts w:cs="Arial"/>
                <w:lang w:eastAsia="ja-JP"/>
              </w:rPr>
              <w:t>Unspecified failure</w:t>
            </w:r>
          </w:p>
        </w:tc>
        <w:tc>
          <w:tcPr>
            <w:tcW w:w="6660" w:type="dxa"/>
            <w:tcPrChange w:id="4259" w:author="Issam" w:date="2019-02-12T23:38:00Z">
              <w:tcPr>
                <w:tcW w:w="6660" w:type="dxa"/>
              </w:tcPr>
            </w:tcPrChange>
          </w:tcPr>
          <w:p w14:paraId="261707D4" w14:textId="77777777" w:rsidR="006A1CE4" w:rsidRPr="00E67E0D" w:rsidRDefault="006A1CE4" w:rsidP="00E7499B">
            <w:pPr>
              <w:pStyle w:val="TAL"/>
              <w:keepNext w:val="0"/>
              <w:keepLines w:val="0"/>
              <w:rPr>
                <w:rFonts w:cs="Arial"/>
                <w:lang w:eastAsia="ja-JP"/>
              </w:rPr>
            </w:pPr>
            <w:r w:rsidRPr="00E67E0D">
              <w:rPr>
                <w:rFonts w:cs="Arial"/>
                <w:lang w:eastAsia="ja-JP"/>
              </w:rPr>
              <w:t>Sent when none of the above cause values applies and the cause is not related to any of the categories Radio Network Layer, Transport Network Layer, NAS or Protocol.</w:t>
            </w:r>
          </w:p>
        </w:tc>
      </w:tr>
    </w:tbl>
    <w:p w14:paraId="375F130A" w14:textId="77777777" w:rsidR="006A1CE4" w:rsidRPr="00E67E0D" w:rsidRDefault="006A1CE4" w:rsidP="00E7499B"/>
    <w:p w14:paraId="556A2F03" w14:textId="77777777" w:rsidR="006A1CE4" w:rsidRPr="00E67E0D" w:rsidRDefault="006A1CE4" w:rsidP="00E7499B">
      <w:pPr>
        <w:pStyle w:val="4"/>
        <w:rPr>
          <w:rFonts w:eastAsia="MS Mincho"/>
        </w:rPr>
      </w:pPr>
      <w:bookmarkStart w:id="4260" w:name="_Toc534720537"/>
      <w:bookmarkStart w:id="4261" w:name="_Toc525567549"/>
      <w:r w:rsidRPr="00E67E0D">
        <w:t>9.3.1.3</w:t>
      </w:r>
      <w:r w:rsidRPr="00E67E0D">
        <w:tab/>
        <w:t>Criticality Diagnostics</w:t>
      </w:r>
      <w:bookmarkEnd w:id="4260"/>
      <w:bookmarkEnd w:id="4261"/>
    </w:p>
    <w:p w14:paraId="659A71C3" w14:textId="77777777" w:rsidR="006A1CE4" w:rsidRPr="00E67E0D" w:rsidRDefault="006A1CE4" w:rsidP="00E7499B">
      <w:pPr>
        <w:rPr>
          <w:rFonts w:eastAsia="MS Mincho"/>
        </w:rPr>
      </w:pPr>
      <w:r w:rsidRPr="00E67E0D">
        <w:t xml:space="preserve">The </w:t>
      </w:r>
      <w:r w:rsidRPr="00E67E0D">
        <w:rPr>
          <w:i/>
        </w:rPr>
        <w:t>Criticality Diagnostics</w:t>
      </w:r>
      <w:r w:rsidRPr="00E67E0D">
        <w:t xml:space="preserve"> IE is sent by the NG-RAN node or the AMF when parts of a received message have not been comprehended or were missing, or if the message contained logical errors. When applicable, it contains information about which IEs were not comprehended or were missing.</w:t>
      </w:r>
    </w:p>
    <w:p w14:paraId="710B205A" w14:textId="77777777" w:rsidR="006A1CE4" w:rsidRPr="00E67E0D" w:rsidRDefault="006A1CE4" w:rsidP="00E7499B">
      <w:r w:rsidRPr="00E67E0D">
        <w:t xml:space="preserve">For further details on how to use the </w:t>
      </w:r>
      <w:r w:rsidRPr="00E67E0D">
        <w:rPr>
          <w:i/>
        </w:rPr>
        <w:t>Criticality Diagnostics</w:t>
      </w:r>
      <w:r w:rsidRPr="00E67E0D">
        <w:t xml:space="preserve"> IE, see clause 10.</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376818FF" w14:textId="77777777" w:rsidTr="00E7499B">
        <w:tc>
          <w:tcPr>
            <w:tcW w:w="2448" w:type="dxa"/>
          </w:tcPr>
          <w:p w14:paraId="52E506B8"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373F9B95"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1E407BB2"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2AD629F7"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7514BB73"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754448AB" w14:textId="77777777" w:rsidTr="00E7499B">
        <w:tc>
          <w:tcPr>
            <w:tcW w:w="2448" w:type="dxa"/>
          </w:tcPr>
          <w:p w14:paraId="2F93CFF8" w14:textId="77777777" w:rsidR="006A1CE4" w:rsidRPr="00E67E0D" w:rsidRDefault="006A1CE4" w:rsidP="00E7499B">
            <w:pPr>
              <w:pStyle w:val="TAL"/>
              <w:rPr>
                <w:rFonts w:eastAsia="Batang" w:cs="Arial"/>
                <w:lang w:eastAsia="ja-JP"/>
              </w:rPr>
            </w:pPr>
            <w:r w:rsidRPr="00E67E0D">
              <w:rPr>
                <w:rFonts w:cs="Arial"/>
                <w:lang w:eastAsia="ja-JP"/>
              </w:rPr>
              <w:t>Procedure Code</w:t>
            </w:r>
          </w:p>
        </w:tc>
        <w:tc>
          <w:tcPr>
            <w:tcW w:w="1080" w:type="dxa"/>
          </w:tcPr>
          <w:p w14:paraId="549E350F" w14:textId="77777777" w:rsidR="006A1CE4" w:rsidRPr="00E67E0D" w:rsidRDefault="006A1CE4" w:rsidP="00E7499B">
            <w:pPr>
              <w:pStyle w:val="TAL"/>
              <w:rPr>
                <w:rFonts w:cs="Arial"/>
                <w:lang w:eastAsia="ja-JP"/>
              </w:rPr>
            </w:pPr>
            <w:r w:rsidRPr="00E67E0D">
              <w:rPr>
                <w:rFonts w:cs="Arial"/>
                <w:lang w:eastAsia="ja-JP"/>
              </w:rPr>
              <w:t>O</w:t>
            </w:r>
          </w:p>
        </w:tc>
        <w:tc>
          <w:tcPr>
            <w:tcW w:w="1440" w:type="dxa"/>
          </w:tcPr>
          <w:p w14:paraId="546663BA" w14:textId="77777777" w:rsidR="006A1CE4" w:rsidRPr="00E67E0D" w:rsidRDefault="006A1CE4" w:rsidP="00E7499B">
            <w:pPr>
              <w:pStyle w:val="TAL"/>
              <w:rPr>
                <w:i/>
                <w:lang w:eastAsia="ja-JP"/>
              </w:rPr>
            </w:pPr>
          </w:p>
        </w:tc>
        <w:tc>
          <w:tcPr>
            <w:tcW w:w="1872" w:type="dxa"/>
          </w:tcPr>
          <w:p w14:paraId="770CCA42" w14:textId="77777777" w:rsidR="006A1CE4" w:rsidRPr="00E67E0D" w:rsidRDefault="006A1CE4" w:rsidP="00E7499B">
            <w:pPr>
              <w:pStyle w:val="TAL"/>
              <w:rPr>
                <w:lang w:eastAsia="ja-JP"/>
              </w:rPr>
            </w:pPr>
            <w:r w:rsidRPr="00E67E0D">
              <w:rPr>
                <w:rFonts w:cs="Arial"/>
                <w:snapToGrid w:val="0"/>
                <w:lang w:eastAsia="ja-JP"/>
              </w:rPr>
              <w:t>INTEGER (0..255)</w:t>
            </w:r>
          </w:p>
        </w:tc>
        <w:tc>
          <w:tcPr>
            <w:tcW w:w="2880" w:type="dxa"/>
          </w:tcPr>
          <w:p w14:paraId="40B83133" w14:textId="77777777" w:rsidR="006A1CE4" w:rsidRPr="00E67E0D" w:rsidRDefault="006A1CE4" w:rsidP="00E7499B">
            <w:pPr>
              <w:pStyle w:val="TAL"/>
              <w:rPr>
                <w:lang w:eastAsia="ja-JP"/>
              </w:rPr>
            </w:pPr>
            <w:r w:rsidRPr="00E67E0D">
              <w:rPr>
                <w:rFonts w:cs="Arial"/>
                <w:snapToGrid w:val="0"/>
                <w:lang w:eastAsia="ja-JP"/>
              </w:rPr>
              <w:t xml:space="preserve">Used if Criticality </w:t>
            </w:r>
            <w:r w:rsidRPr="00E67E0D">
              <w:rPr>
                <w:rFonts w:eastAsia="MS Mincho" w:cs="Arial"/>
                <w:snapToGrid w:val="0"/>
                <w:lang w:eastAsia="ja-JP"/>
              </w:rPr>
              <w:t>D</w:t>
            </w:r>
            <w:r w:rsidRPr="00E67E0D">
              <w:rPr>
                <w:rFonts w:cs="Arial"/>
                <w:snapToGrid w:val="0"/>
                <w:lang w:eastAsia="ja-JP"/>
              </w:rPr>
              <w:t xml:space="preserve">iagnostics is part of Error Indication procedure, and not within the response message of the same </w:t>
            </w:r>
            <w:r w:rsidRPr="00E67E0D">
              <w:rPr>
                <w:rFonts w:eastAsia="MS Mincho" w:cs="Arial"/>
                <w:snapToGrid w:val="0"/>
                <w:lang w:eastAsia="ja-JP"/>
              </w:rPr>
              <w:t xml:space="preserve">procedure </w:t>
            </w:r>
            <w:r w:rsidRPr="00E67E0D">
              <w:rPr>
                <w:rFonts w:cs="Arial"/>
                <w:snapToGrid w:val="0"/>
                <w:lang w:eastAsia="ja-JP"/>
              </w:rPr>
              <w:t>that caused the error.</w:t>
            </w:r>
          </w:p>
        </w:tc>
      </w:tr>
      <w:tr w:rsidR="006A1CE4" w:rsidRPr="00E67E0D" w14:paraId="6AE76D9A" w14:textId="77777777" w:rsidTr="00E7499B">
        <w:tc>
          <w:tcPr>
            <w:tcW w:w="2448" w:type="dxa"/>
          </w:tcPr>
          <w:p w14:paraId="57A4AB7A" w14:textId="77777777" w:rsidR="006A1CE4" w:rsidRPr="00E67E0D" w:rsidRDefault="006A1CE4" w:rsidP="00E7499B">
            <w:pPr>
              <w:pStyle w:val="TAL"/>
              <w:rPr>
                <w:rFonts w:eastAsia="Batang" w:cs="Arial"/>
                <w:lang w:eastAsia="ja-JP"/>
              </w:rPr>
            </w:pPr>
            <w:r w:rsidRPr="00E67E0D">
              <w:rPr>
                <w:rFonts w:cs="Arial"/>
                <w:lang w:eastAsia="ja-JP"/>
              </w:rPr>
              <w:t>Triggering Message</w:t>
            </w:r>
          </w:p>
        </w:tc>
        <w:tc>
          <w:tcPr>
            <w:tcW w:w="1080" w:type="dxa"/>
          </w:tcPr>
          <w:p w14:paraId="63533BC3" w14:textId="77777777" w:rsidR="006A1CE4" w:rsidRPr="00E67E0D" w:rsidRDefault="006A1CE4" w:rsidP="00E7499B">
            <w:pPr>
              <w:pStyle w:val="TAL"/>
              <w:rPr>
                <w:rFonts w:cs="Arial"/>
                <w:lang w:eastAsia="ja-JP"/>
              </w:rPr>
            </w:pPr>
            <w:r w:rsidRPr="00E67E0D">
              <w:rPr>
                <w:rFonts w:cs="Arial"/>
                <w:lang w:eastAsia="ja-JP"/>
              </w:rPr>
              <w:t>O</w:t>
            </w:r>
          </w:p>
        </w:tc>
        <w:tc>
          <w:tcPr>
            <w:tcW w:w="1440" w:type="dxa"/>
          </w:tcPr>
          <w:p w14:paraId="0B289CE2" w14:textId="77777777" w:rsidR="006A1CE4" w:rsidRPr="00E67E0D" w:rsidRDefault="006A1CE4" w:rsidP="00E7499B">
            <w:pPr>
              <w:pStyle w:val="TAL"/>
              <w:rPr>
                <w:i/>
                <w:lang w:eastAsia="ja-JP"/>
              </w:rPr>
            </w:pPr>
          </w:p>
        </w:tc>
        <w:tc>
          <w:tcPr>
            <w:tcW w:w="1872" w:type="dxa"/>
          </w:tcPr>
          <w:p w14:paraId="301732F0" w14:textId="77777777" w:rsidR="006A1CE4" w:rsidRPr="00E67E0D" w:rsidRDefault="006A1CE4" w:rsidP="00E7499B">
            <w:pPr>
              <w:pStyle w:val="TAL"/>
              <w:rPr>
                <w:lang w:eastAsia="ja-JP"/>
              </w:rPr>
            </w:pPr>
            <w:r w:rsidRPr="00E67E0D">
              <w:rPr>
                <w:rFonts w:cs="Arial"/>
                <w:snapToGrid w:val="0"/>
                <w:lang w:eastAsia="ja-JP"/>
              </w:rPr>
              <w:t>ENUMERATED (initiating message, successful outcome, unsuccessful outcome)</w:t>
            </w:r>
          </w:p>
        </w:tc>
        <w:tc>
          <w:tcPr>
            <w:tcW w:w="2880" w:type="dxa"/>
          </w:tcPr>
          <w:p w14:paraId="0509FACE" w14:textId="77777777" w:rsidR="006A1CE4" w:rsidRPr="00E67E0D" w:rsidRDefault="006A1CE4" w:rsidP="00E7499B">
            <w:pPr>
              <w:pStyle w:val="TAL"/>
              <w:rPr>
                <w:lang w:eastAsia="ja-JP"/>
              </w:rPr>
            </w:pPr>
            <w:r w:rsidRPr="00E67E0D">
              <w:rPr>
                <w:rFonts w:cs="Arial"/>
                <w:snapToGrid w:val="0"/>
                <w:lang w:eastAsia="ja-JP"/>
              </w:rPr>
              <w:t xml:space="preserve">Used only if the Criticality </w:t>
            </w:r>
            <w:r w:rsidRPr="00E67E0D">
              <w:rPr>
                <w:rFonts w:eastAsia="MS Mincho" w:cs="Arial"/>
                <w:snapToGrid w:val="0"/>
                <w:lang w:eastAsia="ja-JP"/>
              </w:rPr>
              <w:t>D</w:t>
            </w:r>
            <w:r w:rsidRPr="00E67E0D">
              <w:rPr>
                <w:rFonts w:cs="Arial"/>
                <w:snapToGrid w:val="0"/>
                <w:lang w:eastAsia="ja-JP"/>
              </w:rPr>
              <w:t>iagnostics is part of Error Indication procedure.</w:t>
            </w:r>
          </w:p>
        </w:tc>
      </w:tr>
      <w:tr w:rsidR="006A1CE4" w:rsidRPr="00E67E0D" w14:paraId="035869BC" w14:textId="77777777" w:rsidTr="00E7499B">
        <w:tc>
          <w:tcPr>
            <w:tcW w:w="2448" w:type="dxa"/>
          </w:tcPr>
          <w:p w14:paraId="4B6492B3" w14:textId="77777777" w:rsidR="006A1CE4" w:rsidRPr="00E67E0D" w:rsidRDefault="006A1CE4" w:rsidP="00E7499B">
            <w:pPr>
              <w:pStyle w:val="TAL"/>
              <w:rPr>
                <w:rFonts w:eastAsia="Batang" w:cs="Arial"/>
                <w:lang w:eastAsia="ja-JP"/>
              </w:rPr>
            </w:pPr>
            <w:r w:rsidRPr="00E67E0D">
              <w:rPr>
                <w:rFonts w:eastAsia="MS Mincho" w:cs="Arial"/>
                <w:lang w:eastAsia="ja-JP"/>
              </w:rPr>
              <w:t xml:space="preserve">Procedure </w:t>
            </w:r>
            <w:r w:rsidRPr="00E67E0D">
              <w:rPr>
                <w:rFonts w:cs="Arial"/>
                <w:lang w:eastAsia="ja-JP"/>
              </w:rPr>
              <w:t>Criticality</w:t>
            </w:r>
          </w:p>
        </w:tc>
        <w:tc>
          <w:tcPr>
            <w:tcW w:w="1080" w:type="dxa"/>
          </w:tcPr>
          <w:p w14:paraId="6C5CAA47" w14:textId="77777777" w:rsidR="006A1CE4" w:rsidRPr="00E67E0D" w:rsidRDefault="006A1CE4" w:rsidP="00E7499B">
            <w:pPr>
              <w:pStyle w:val="TAL"/>
              <w:rPr>
                <w:rFonts w:cs="Arial"/>
                <w:lang w:eastAsia="ja-JP"/>
              </w:rPr>
            </w:pPr>
            <w:r w:rsidRPr="00E67E0D">
              <w:rPr>
                <w:rFonts w:cs="Arial"/>
                <w:lang w:eastAsia="ja-JP"/>
              </w:rPr>
              <w:t>O</w:t>
            </w:r>
          </w:p>
        </w:tc>
        <w:tc>
          <w:tcPr>
            <w:tcW w:w="1440" w:type="dxa"/>
          </w:tcPr>
          <w:p w14:paraId="39FD4A0C" w14:textId="77777777" w:rsidR="006A1CE4" w:rsidRPr="00E67E0D" w:rsidRDefault="006A1CE4" w:rsidP="00E7499B">
            <w:pPr>
              <w:pStyle w:val="TAL"/>
              <w:rPr>
                <w:i/>
                <w:lang w:eastAsia="ja-JP"/>
              </w:rPr>
            </w:pPr>
          </w:p>
        </w:tc>
        <w:tc>
          <w:tcPr>
            <w:tcW w:w="1872" w:type="dxa"/>
          </w:tcPr>
          <w:p w14:paraId="450E89B2" w14:textId="77777777" w:rsidR="006A1CE4" w:rsidRPr="00E67E0D" w:rsidRDefault="006A1CE4" w:rsidP="00E7499B">
            <w:pPr>
              <w:pStyle w:val="TAL"/>
              <w:rPr>
                <w:lang w:eastAsia="ja-JP"/>
              </w:rPr>
            </w:pPr>
            <w:r w:rsidRPr="00E67E0D">
              <w:rPr>
                <w:rFonts w:cs="Arial"/>
                <w:snapToGrid w:val="0"/>
                <w:lang w:eastAsia="ja-JP"/>
              </w:rPr>
              <w:t>ENUMERATED (reject, ignore, notify)</w:t>
            </w:r>
          </w:p>
        </w:tc>
        <w:tc>
          <w:tcPr>
            <w:tcW w:w="2880" w:type="dxa"/>
          </w:tcPr>
          <w:p w14:paraId="59C55B9D" w14:textId="77777777" w:rsidR="006A1CE4" w:rsidRPr="00E67E0D" w:rsidRDefault="006A1CE4" w:rsidP="00E7499B">
            <w:pPr>
              <w:pStyle w:val="TAL"/>
              <w:rPr>
                <w:lang w:eastAsia="ja-JP"/>
              </w:rPr>
            </w:pPr>
            <w:r w:rsidRPr="00E67E0D">
              <w:rPr>
                <w:rFonts w:cs="Arial"/>
                <w:snapToGrid w:val="0"/>
                <w:lang w:eastAsia="ja-JP"/>
              </w:rPr>
              <w:t>Used for reporting the Criticality of the Triggering message</w:t>
            </w:r>
            <w:r w:rsidRPr="00E67E0D">
              <w:rPr>
                <w:rFonts w:eastAsia="MS Mincho" w:cs="Arial"/>
                <w:snapToGrid w:val="0"/>
                <w:lang w:eastAsia="ja-JP"/>
              </w:rPr>
              <w:t xml:space="preserve"> </w:t>
            </w:r>
            <w:r w:rsidRPr="00E67E0D">
              <w:rPr>
                <w:rFonts w:cs="Arial"/>
                <w:snapToGrid w:val="0"/>
                <w:lang w:eastAsia="ja-JP"/>
              </w:rPr>
              <w:t>(Procedure).</w:t>
            </w:r>
          </w:p>
        </w:tc>
      </w:tr>
      <w:tr w:rsidR="006A1CE4" w:rsidRPr="00E67E0D" w14:paraId="1062B8A9" w14:textId="77777777" w:rsidTr="00E7499B">
        <w:tc>
          <w:tcPr>
            <w:tcW w:w="2448" w:type="dxa"/>
          </w:tcPr>
          <w:p w14:paraId="71DD00A6" w14:textId="77777777" w:rsidR="006A1CE4" w:rsidRPr="00E67E0D" w:rsidRDefault="006A1CE4" w:rsidP="00E7499B">
            <w:pPr>
              <w:pStyle w:val="TAL"/>
              <w:rPr>
                <w:rFonts w:eastAsia="Batang" w:cs="Arial"/>
                <w:lang w:eastAsia="ja-JP"/>
              </w:rPr>
            </w:pPr>
            <w:r w:rsidRPr="00E67E0D">
              <w:rPr>
                <w:rFonts w:cs="Arial"/>
                <w:b/>
                <w:lang w:eastAsia="ja-JP"/>
              </w:rPr>
              <w:t>Information Element Criticality Diagnostics</w:t>
            </w:r>
          </w:p>
        </w:tc>
        <w:tc>
          <w:tcPr>
            <w:tcW w:w="1080" w:type="dxa"/>
          </w:tcPr>
          <w:p w14:paraId="466ED8B7" w14:textId="77777777" w:rsidR="006A1CE4" w:rsidRPr="00E67E0D" w:rsidRDefault="006A1CE4" w:rsidP="00E7499B">
            <w:pPr>
              <w:pStyle w:val="TAL"/>
              <w:rPr>
                <w:rFonts w:cs="Arial"/>
                <w:lang w:eastAsia="ja-JP"/>
              </w:rPr>
            </w:pPr>
          </w:p>
        </w:tc>
        <w:tc>
          <w:tcPr>
            <w:tcW w:w="1440" w:type="dxa"/>
          </w:tcPr>
          <w:p w14:paraId="257CBA6D" w14:textId="77777777" w:rsidR="006A1CE4" w:rsidRPr="00E67E0D" w:rsidRDefault="006A1CE4" w:rsidP="00E7499B">
            <w:pPr>
              <w:pStyle w:val="TAL"/>
              <w:rPr>
                <w:i/>
                <w:lang w:eastAsia="ja-JP"/>
              </w:rPr>
            </w:pPr>
            <w:r w:rsidRPr="00E67E0D">
              <w:rPr>
                <w:rFonts w:cs="Arial"/>
                <w:i/>
                <w:lang w:eastAsia="ja-JP"/>
              </w:rPr>
              <w:t>0..&lt;maxnoofErrors&gt;</w:t>
            </w:r>
          </w:p>
        </w:tc>
        <w:tc>
          <w:tcPr>
            <w:tcW w:w="1872" w:type="dxa"/>
          </w:tcPr>
          <w:p w14:paraId="3D08A830" w14:textId="77777777" w:rsidR="006A1CE4" w:rsidRPr="00E67E0D" w:rsidRDefault="006A1CE4" w:rsidP="00E7499B">
            <w:pPr>
              <w:pStyle w:val="TAL"/>
              <w:rPr>
                <w:lang w:eastAsia="ja-JP"/>
              </w:rPr>
            </w:pPr>
          </w:p>
        </w:tc>
        <w:tc>
          <w:tcPr>
            <w:tcW w:w="2880" w:type="dxa"/>
          </w:tcPr>
          <w:p w14:paraId="102902F2" w14:textId="77777777" w:rsidR="006A1CE4" w:rsidRPr="00E67E0D" w:rsidRDefault="006A1CE4" w:rsidP="00E7499B">
            <w:pPr>
              <w:pStyle w:val="TAL"/>
              <w:rPr>
                <w:lang w:eastAsia="ja-JP"/>
              </w:rPr>
            </w:pPr>
          </w:p>
        </w:tc>
      </w:tr>
      <w:tr w:rsidR="006A1CE4" w:rsidRPr="00E67E0D" w14:paraId="71686A11" w14:textId="77777777" w:rsidTr="00E7499B">
        <w:tc>
          <w:tcPr>
            <w:tcW w:w="2448" w:type="dxa"/>
          </w:tcPr>
          <w:p w14:paraId="3652EE75" w14:textId="77777777" w:rsidR="006A1CE4" w:rsidRPr="00E67E0D" w:rsidRDefault="006A1CE4" w:rsidP="00E7499B">
            <w:pPr>
              <w:pStyle w:val="TAL"/>
              <w:ind w:left="72"/>
              <w:rPr>
                <w:rFonts w:eastAsia="Batang" w:cs="Arial"/>
                <w:lang w:eastAsia="ja-JP"/>
              </w:rPr>
            </w:pPr>
            <w:r w:rsidRPr="00E67E0D">
              <w:rPr>
                <w:rFonts w:cs="Arial"/>
                <w:lang w:eastAsia="ja-JP"/>
              </w:rPr>
              <w:t>&gt;</w:t>
            </w:r>
            <w:r w:rsidRPr="00E67E0D">
              <w:rPr>
                <w:rFonts w:eastAsia="MS Mincho" w:cs="Arial"/>
                <w:lang w:eastAsia="ja-JP"/>
              </w:rPr>
              <w:t xml:space="preserve">IE </w:t>
            </w:r>
            <w:r w:rsidRPr="00E67E0D">
              <w:rPr>
                <w:rFonts w:cs="Arial"/>
                <w:lang w:eastAsia="ja-JP"/>
              </w:rPr>
              <w:t>Criticality</w:t>
            </w:r>
          </w:p>
        </w:tc>
        <w:tc>
          <w:tcPr>
            <w:tcW w:w="1080" w:type="dxa"/>
          </w:tcPr>
          <w:p w14:paraId="2692C7C9"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68073638" w14:textId="77777777" w:rsidR="006A1CE4" w:rsidRPr="00E67E0D" w:rsidRDefault="006A1CE4" w:rsidP="00E7499B">
            <w:pPr>
              <w:pStyle w:val="TAL"/>
              <w:rPr>
                <w:i/>
                <w:lang w:eastAsia="ja-JP"/>
              </w:rPr>
            </w:pPr>
          </w:p>
        </w:tc>
        <w:tc>
          <w:tcPr>
            <w:tcW w:w="1872" w:type="dxa"/>
          </w:tcPr>
          <w:p w14:paraId="77B7F821" w14:textId="77777777" w:rsidR="006A1CE4" w:rsidRPr="00E67E0D" w:rsidRDefault="006A1CE4" w:rsidP="00E7499B">
            <w:pPr>
              <w:pStyle w:val="TAL"/>
              <w:rPr>
                <w:lang w:eastAsia="ja-JP"/>
              </w:rPr>
            </w:pPr>
            <w:r w:rsidRPr="00E67E0D">
              <w:rPr>
                <w:rFonts w:cs="Arial"/>
                <w:snapToGrid w:val="0"/>
                <w:lang w:eastAsia="ja-JP"/>
              </w:rPr>
              <w:t>ENUMERATED (reject, ignore, notify)</w:t>
            </w:r>
          </w:p>
        </w:tc>
        <w:tc>
          <w:tcPr>
            <w:tcW w:w="2880" w:type="dxa"/>
          </w:tcPr>
          <w:p w14:paraId="67B6F881" w14:textId="77777777" w:rsidR="006A1CE4" w:rsidRPr="00E67E0D" w:rsidRDefault="006A1CE4" w:rsidP="00E7499B">
            <w:pPr>
              <w:pStyle w:val="TAL"/>
              <w:rPr>
                <w:lang w:eastAsia="ja-JP"/>
              </w:rPr>
            </w:pPr>
            <w:r w:rsidRPr="00E67E0D">
              <w:rPr>
                <w:rFonts w:cs="Arial"/>
                <w:snapToGrid w:val="0"/>
                <w:lang w:eastAsia="ja-JP"/>
              </w:rPr>
              <w:t>Used for reporting the criticality of the triggering IE. The value 'ignore' shall not be used.</w:t>
            </w:r>
          </w:p>
        </w:tc>
      </w:tr>
      <w:tr w:rsidR="006A1CE4" w:rsidRPr="00E67E0D" w14:paraId="7C08FB3E" w14:textId="77777777" w:rsidTr="00E7499B">
        <w:tc>
          <w:tcPr>
            <w:tcW w:w="2448" w:type="dxa"/>
          </w:tcPr>
          <w:p w14:paraId="4DB9FC05" w14:textId="77777777" w:rsidR="006A1CE4" w:rsidRPr="00E67E0D" w:rsidRDefault="006A1CE4" w:rsidP="00E7499B">
            <w:pPr>
              <w:pStyle w:val="TAL"/>
              <w:ind w:left="72"/>
              <w:rPr>
                <w:rFonts w:eastAsia="Batang" w:cs="Arial"/>
                <w:lang w:eastAsia="ja-JP"/>
              </w:rPr>
            </w:pPr>
            <w:r w:rsidRPr="00E67E0D">
              <w:rPr>
                <w:rFonts w:cs="Arial"/>
                <w:lang w:eastAsia="ja-JP"/>
              </w:rPr>
              <w:t>&gt;IE I</w:t>
            </w:r>
            <w:r w:rsidRPr="00E67E0D">
              <w:rPr>
                <w:rFonts w:eastAsia="MS Mincho" w:cs="Arial"/>
                <w:lang w:eastAsia="ja-JP"/>
              </w:rPr>
              <w:t>D</w:t>
            </w:r>
          </w:p>
        </w:tc>
        <w:tc>
          <w:tcPr>
            <w:tcW w:w="1080" w:type="dxa"/>
          </w:tcPr>
          <w:p w14:paraId="730630BE"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4F88DC90" w14:textId="77777777" w:rsidR="006A1CE4" w:rsidRPr="00E67E0D" w:rsidRDefault="006A1CE4" w:rsidP="00E7499B">
            <w:pPr>
              <w:pStyle w:val="TAL"/>
              <w:rPr>
                <w:i/>
                <w:lang w:eastAsia="ja-JP"/>
              </w:rPr>
            </w:pPr>
          </w:p>
        </w:tc>
        <w:tc>
          <w:tcPr>
            <w:tcW w:w="1872" w:type="dxa"/>
          </w:tcPr>
          <w:p w14:paraId="50825DBF" w14:textId="77777777" w:rsidR="006A1CE4" w:rsidRPr="00E67E0D" w:rsidRDefault="006A1CE4" w:rsidP="00E7499B">
            <w:pPr>
              <w:pStyle w:val="TAL"/>
              <w:rPr>
                <w:lang w:eastAsia="ja-JP"/>
              </w:rPr>
            </w:pPr>
            <w:r w:rsidRPr="00E67E0D">
              <w:rPr>
                <w:rFonts w:cs="Arial"/>
                <w:snapToGrid w:val="0"/>
                <w:lang w:eastAsia="ja-JP"/>
              </w:rPr>
              <w:t>INTEGER (0..65535)</w:t>
            </w:r>
          </w:p>
        </w:tc>
        <w:tc>
          <w:tcPr>
            <w:tcW w:w="2880" w:type="dxa"/>
          </w:tcPr>
          <w:p w14:paraId="345355A2" w14:textId="77777777" w:rsidR="006A1CE4" w:rsidRPr="00E67E0D" w:rsidRDefault="006A1CE4" w:rsidP="00E7499B">
            <w:pPr>
              <w:pStyle w:val="TAL"/>
              <w:rPr>
                <w:lang w:eastAsia="ja-JP"/>
              </w:rPr>
            </w:pPr>
            <w:r w:rsidRPr="00E67E0D">
              <w:rPr>
                <w:rFonts w:cs="Arial"/>
                <w:snapToGrid w:val="0"/>
                <w:lang w:eastAsia="ja-JP"/>
              </w:rPr>
              <w:t>The IE I</w:t>
            </w:r>
            <w:r w:rsidRPr="00E67E0D">
              <w:rPr>
                <w:rFonts w:eastAsia="MS Mincho" w:cs="Arial"/>
                <w:snapToGrid w:val="0"/>
                <w:lang w:eastAsia="ja-JP"/>
              </w:rPr>
              <w:t>D</w:t>
            </w:r>
            <w:r w:rsidRPr="00E67E0D">
              <w:rPr>
                <w:rFonts w:cs="Arial"/>
                <w:snapToGrid w:val="0"/>
                <w:lang w:eastAsia="ja-JP"/>
              </w:rPr>
              <w:t xml:space="preserve"> of the not understood or missing IE.</w:t>
            </w:r>
          </w:p>
        </w:tc>
      </w:tr>
      <w:tr w:rsidR="006A1CE4" w:rsidRPr="00E67E0D" w14:paraId="315CC587" w14:textId="77777777" w:rsidTr="00E7499B">
        <w:tc>
          <w:tcPr>
            <w:tcW w:w="2448" w:type="dxa"/>
          </w:tcPr>
          <w:p w14:paraId="7F9B8017" w14:textId="77777777" w:rsidR="006A1CE4" w:rsidRPr="00E67E0D" w:rsidRDefault="006A1CE4" w:rsidP="00E7499B">
            <w:pPr>
              <w:pStyle w:val="TAL"/>
              <w:ind w:left="72"/>
              <w:rPr>
                <w:rFonts w:eastAsia="Batang" w:cs="Arial"/>
                <w:lang w:eastAsia="ja-JP"/>
              </w:rPr>
            </w:pPr>
            <w:r w:rsidRPr="00E67E0D">
              <w:rPr>
                <w:rFonts w:cs="Arial"/>
                <w:lang w:eastAsia="ja-JP"/>
              </w:rPr>
              <w:t>&gt;Type of Error</w:t>
            </w:r>
          </w:p>
        </w:tc>
        <w:tc>
          <w:tcPr>
            <w:tcW w:w="1080" w:type="dxa"/>
          </w:tcPr>
          <w:p w14:paraId="0B8DFB41"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60EC9AB1" w14:textId="77777777" w:rsidR="006A1CE4" w:rsidRPr="00E67E0D" w:rsidRDefault="006A1CE4" w:rsidP="00E7499B">
            <w:pPr>
              <w:pStyle w:val="TAL"/>
              <w:rPr>
                <w:i/>
                <w:lang w:eastAsia="ja-JP"/>
              </w:rPr>
            </w:pPr>
          </w:p>
        </w:tc>
        <w:tc>
          <w:tcPr>
            <w:tcW w:w="1872" w:type="dxa"/>
          </w:tcPr>
          <w:p w14:paraId="6FF76D56" w14:textId="77777777" w:rsidR="006A1CE4" w:rsidRPr="00E67E0D" w:rsidRDefault="006A1CE4" w:rsidP="00E7499B">
            <w:pPr>
              <w:pStyle w:val="TAL"/>
              <w:rPr>
                <w:lang w:eastAsia="ja-JP"/>
              </w:rPr>
            </w:pPr>
            <w:r w:rsidRPr="00E67E0D">
              <w:rPr>
                <w:rFonts w:cs="Arial"/>
                <w:snapToGrid w:val="0"/>
                <w:lang w:eastAsia="ja-JP"/>
              </w:rPr>
              <w:t>ENUMERATED (not understood, missing, …)</w:t>
            </w:r>
          </w:p>
        </w:tc>
        <w:tc>
          <w:tcPr>
            <w:tcW w:w="2880" w:type="dxa"/>
          </w:tcPr>
          <w:p w14:paraId="022A71CF" w14:textId="77777777" w:rsidR="006A1CE4" w:rsidRPr="00E67E0D" w:rsidRDefault="006A1CE4" w:rsidP="00E7499B">
            <w:pPr>
              <w:pStyle w:val="TAL"/>
              <w:rPr>
                <w:rFonts w:cs="Arial"/>
                <w:szCs w:val="18"/>
                <w:lang w:eastAsia="ja-JP"/>
              </w:rPr>
            </w:pPr>
          </w:p>
        </w:tc>
      </w:tr>
    </w:tbl>
    <w:p w14:paraId="4F128FC8"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35E999A2" w14:textId="77777777" w:rsidTr="00E7499B">
        <w:tc>
          <w:tcPr>
            <w:tcW w:w="3528" w:type="dxa"/>
          </w:tcPr>
          <w:p w14:paraId="1622BDEE"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4DDD17DF"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4F8FAA07" w14:textId="77777777" w:rsidTr="00E7499B">
        <w:tc>
          <w:tcPr>
            <w:tcW w:w="3528" w:type="dxa"/>
          </w:tcPr>
          <w:p w14:paraId="5DB7AA9A" w14:textId="77777777" w:rsidR="006A1CE4" w:rsidRPr="00E67E0D" w:rsidRDefault="006A1CE4" w:rsidP="00E7499B">
            <w:pPr>
              <w:pStyle w:val="TAL"/>
              <w:rPr>
                <w:rFonts w:cs="Arial"/>
                <w:lang w:eastAsia="ja-JP"/>
              </w:rPr>
            </w:pPr>
            <w:r w:rsidRPr="00E67E0D">
              <w:rPr>
                <w:rFonts w:cs="Arial"/>
                <w:lang w:eastAsia="ja-JP"/>
              </w:rPr>
              <w:t>maxnoofErrors</w:t>
            </w:r>
          </w:p>
        </w:tc>
        <w:tc>
          <w:tcPr>
            <w:tcW w:w="6192" w:type="dxa"/>
          </w:tcPr>
          <w:p w14:paraId="6A18AC1C" w14:textId="77777777" w:rsidR="006A1CE4" w:rsidRPr="00E67E0D" w:rsidRDefault="006A1CE4" w:rsidP="00E7499B">
            <w:pPr>
              <w:pStyle w:val="TAL"/>
              <w:rPr>
                <w:rFonts w:cs="Arial"/>
                <w:lang w:eastAsia="ja-JP"/>
              </w:rPr>
            </w:pPr>
            <w:r w:rsidRPr="00E67E0D">
              <w:rPr>
                <w:rFonts w:cs="Arial"/>
                <w:lang w:eastAsia="ja-JP"/>
              </w:rPr>
              <w:t>Maximum no. of IE errors allowed to be reported with a single message. Value is 256.</w:t>
            </w:r>
          </w:p>
        </w:tc>
      </w:tr>
    </w:tbl>
    <w:p w14:paraId="557AB20C" w14:textId="77777777" w:rsidR="006A1CE4" w:rsidRPr="00E67E0D" w:rsidRDefault="006A1CE4" w:rsidP="00E7499B"/>
    <w:p w14:paraId="5F0D5897" w14:textId="77777777" w:rsidR="006A1CE4" w:rsidRPr="00E67E0D" w:rsidRDefault="006A1CE4" w:rsidP="00E7499B">
      <w:pPr>
        <w:pStyle w:val="4"/>
      </w:pPr>
      <w:bookmarkStart w:id="4262" w:name="_Toc534720538"/>
      <w:bookmarkStart w:id="4263" w:name="_Toc525567550"/>
      <w:r w:rsidRPr="00E67E0D">
        <w:t>9.3.1.4</w:t>
      </w:r>
      <w:r w:rsidRPr="00E67E0D">
        <w:tab/>
        <w:t>Bit Rate</w:t>
      </w:r>
      <w:bookmarkEnd w:id="4262"/>
      <w:bookmarkEnd w:id="4263"/>
    </w:p>
    <w:p w14:paraId="1E0C77B8" w14:textId="77777777" w:rsidR="006A1CE4" w:rsidRPr="00E67E0D" w:rsidRDefault="006A1CE4" w:rsidP="00E7499B">
      <w:r w:rsidRPr="00E67E0D">
        <w:t>This IE indicates the number of bits delivered by NG-RAN in UL or to NG-RAN in DL within a period of time, divided by the duration of the period. It is used, for example, to indicate the maximum or guaranteed bit rate for a GBR QoS flow, or an aggregate maximum bit rate.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080"/>
        <w:gridCol w:w="2232"/>
        <w:gridCol w:w="2880"/>
      </w:tblGrid>
      <w:tr w:rsidR="006A1CE4" w:rsidRPr="00E67E0D" w14:paraId="5D2325FA" w14:textId="77777777" w:rsidTr="00E7499B">
        <w:tc>
          <w:tcPr>
            <w:tcW w:w="2448" w:type="dxa"/>
          </w:tcPr>
          <w:p w14:paraId="5F597FAB"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783BB4F"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63B586A9" w14:textId="77777777" w:rsidR="006A1CE4" w:rsidRPr="00E67E0D" w:rsidRDefault="006A1CE4" w:rsidP="00E7499B">
            <w:pPr>
              <w:pStyle w:val="TAH"/>
              <w:rPr>
                <w:rFonts w:cs="Arial"/>
                <w:lang w:eastAsia="ja-JP"/>
              </w:rPr>
            </w:pPr>
            <w:r w:rsidRPr="00E67E0D">
              <w:rPr>
                <w:rFonts w:cs="Arial"/>
                <w:lang w:eastAsia="ja-JP"/>
              </w:rPr>
              <w:t>Range</w:t>
            </w:r>
          </w:p>
        </w:tc>
        <w:tc>
          <w:tcPr>
            <w:tcW w:w="2232" w:type="dxa"/>
          </w:tcPr>
          <w:p w14:paraId="45FBEDBE"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6CDC5E86"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6FE7FD38" w14:textId="77777777" w:rsidTr="00E7499B">
        <w:tc>
          <w:tcPr>
            <w:tcW w:w="2448" w:type="dxa"/>
          </w:tcPr>
          <w:p w14:paraId="2874C5DB" w14:textId="77777777" w:rsidR="006A1CE4" w:rsidRPr="00E67E0D" w:rsidRDefault="006A1CE4" w:rsidP="00E7499B">
            <w:pPr>
              <w:pStyle w:val="TAL"/>
              <w:rPr>
                <w:rFonts w:eastAsia="Batang" w:cs="Arial"/>
                <w:lang w:eastAsia="ja-JP"/>
              </w:rPr>
            </w:pPr>
            <w:r w:rsidRPr="00E67E0D">
              <w:rPr>
                <w:rFonts w:eastAsia="Batang" w:cs="Arial"/>
                <w:lang w:eastAsia="ja-JP"/>
              </w:rPr>
              <w:t>Bit Rate</w:t>
            </w:r>
          </w:p>
        </w:tc>
        <w:tc>
          <w:tcPr>
            <w:tcW w:w="1080" w:type="dxa"/>
          </w:tcPr>
          <w:p w14:paraId="22D73AD4"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35F88971" w14:textId="77777777" w:rsidR="006A1CE4" w:rsidRPr="00E67E0D" w:rsidRDefault="006A1CE4" w:rsidP="00E7499B">
            <w:pPr>
              <w:pStyle w:val="TAL"/>
              <w:rPr>
                <w:i/>
                <w:lang w:eastAsia="ja-JP"/>
              </w:rPr>
            </w:pPr>
          </w:p>
        </w:tc>
        <w:tc>
          <w:tcPr>
            <w:tcW w:w="2232" w:type="dxa"/>
          </w:tcPr>
          <w:p w14:paraId="1ABD9742" w14:textId="77777777" w:rsidR="006A1CE4" w:rsidRPr="00E67E0D" w:rsidRDefault="006A1CE4" w:rsidP="00E7499B">
            <w:pPr>
              <w:pStyle w:val="TAL"/>
              <w:rPr>
                <w:lang w:eastAsia="ja-JP"/>
              </w:rPr>
            </w:pPr>
            <w:r w:rsidRPr="00E67E0D">
              <w:rPr>
                <w:lang w:eastAsia="ja-JP"/>
              </w:rPr>
              <w:t>INTEGER (0..4,000,000,000,000, …)</w:t>
            </w:r>
          </w:p>
        </w:tc>
        <w:tc>
          <w:tcPr>
            <w:tcW w:w="2880" w:type="dxa"/>
          </w:tcPr>
          <w:p w14:paraId="76608555" w14:textId="77777777" w:rsidR="006A1CE4" w:rsidRPr="00E67E0D" w:rsidRDefault="006A1CE4" w:rsidP="00E7499B">
            <w:pPr>
              <w:pStyle w:val="TAL"/>
              <w:rPr>
                <w:lang w:eastAsia="ja-JP"/>
              </w:rPr>
            </w:pPr>
            <w:r w:rsidRPr="00E67E0D">
              <w:rPr>
                <w:rFonts w:cs="Arial"/>
                <w:szCs w:val="18"/>
                <w:lang w:eastAsia="ja-JP"/>
              </w:rPr>
              <w:t>The unit is: bit/s</w:t>
            </w:r>
          </w:p>
        </w:tc>
      </w:tr>
    </w:tbl>
    <w:p w14:paraId="31EA4A8D" w14:textId="77777777" w:rsidR="006A1CE4" w:rsidRPr="00E67E0D" w:rsidRDefault="006A1CE4" w:rsidP="00E7499B"/>
    <w:p w14:paraId="043ACAC8" w14:textId="77777777" w:rsidR="006A1CE4" w:rsidRPr="00E67E0D" w:rsidRDefault="006A1CE4" w:rsidP="00E7499B">
      <w:pPr>
        <w:pStyle w:val="4"/>
      </w:pPr>
      <w:bookmarkStart w:id="4264" w:name="_Toc534720539"/>
      <w:bookmarkStart w:id="4265" w:name="_Toc525567551"/>
      <w:r w:rsidRPr="00E67E0D">
        <w:t>9.3.1.5</w:t>
      </w:r>
      <w:r w:rsidRPr="00E67E0D">
        <w:tab/>
        <w:t>Global RAN Node ID</w:t>
      </w:r>
      <w:bookmarkEnd w:id="4264"/>
      <w:bookmarkEnd w:id="4265"/>
    </w:p>
    <w:p w14:paraId="5E82200A" w14:textId="77777777" w:rsidR="006A1CE4" w:rsidRPr="00E67E0D" w:rsidRDefault="006A1CE4" w:rsidP="00E7499B">
      <w:pPr>
        <w:keepNext/>
      </w:pPr>
      <w:r w:rsidRPr="00E67E0D">
        <w:t>This IE is used to globally identify an NG-RAN node (see TS 38.300 [8]).</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6A0B6E7B" w14:textId="77777777" w:rsidTr="00E7499B">
        <w:tc>
          <w:tcPr>
            <w:tcW w:w="2448" w:type="dxa"/>
          </w:tcPr>
          <w:p w14:paraId="4114011D"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377B9B70"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1C06F2BA"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519A97A5"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32B8791F"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4FB43333" w14:textId="77777777" w:rsidTr="00E7499B">
        <w:tc>
          <w:tcPr>
            <w:tcW w:w="2448" w:type="dxa"/>
          </w:tcPr>
          <w:p w14:paraId="539A44D1" w14:textId="77777777" w:rsidR="006A1CE4" w:rsidRPr="00E67E0D" w:rsidRDefault="006A1CE4" w:rsidP="00E7499B">
            <w:pPr>
              <w:pStyle w:val="TAL"/>
              <w:rPr>
                <w:rFonts w:eastAsia="Batang" w:cs="Arial"/>
                <w:lang w:eastAsia="ja-JP"/>
              </w:rPr>
            </w:pPr>
            <w:r w:rsidRPr="00E67E0D">
              <w:rPr>
                <w:rFonts w:cs="Arial"/>
                <w:lang w:eastAsia="ja-JP"/>
              </w:rPr>
              <w:t xml:space="preserve">CHOICE </w:t>
            </w:r>
            <w:r w:rsidRPr="00E67E0D">
              <w:rPr>
                <w:rFonts w:cs="Arial"/>
                <w:i/>
                <w:lang w:eastAsia="ja-JP"/>
              </w:rPr>
              <w:t>NG-RAN node</w:t>
            </w:r>
          </w:p>
        </w:tc>
        <w:tc>
          <w:tcPr>
            <w:tcW w:w="1080" w:type="dxa"/>
          </w:tcPr>
          <w:p w14:paraId="604EE17D"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4D2D50E6" w14:textId="77777777" w:rsidR="006A1CE4" w:rsidRPr="00E67E0D" w:rsidRDefault="006A1CE4" w:rsidP="00E7499B">
            <w:pPr>
              <w:pStyle w:val="TAL"/>
              <w:rPr>
                <w:i/>
                <w:lang w:eastAsia="ja-JP"/>
              </w:rPr>
            </w:pPr>
          </w:p>
        </w:tc>
        <w:tc>
          <w:tcPr>
            <w:tcW w:w="1872" w:type="dxa"/>
          </w:tcPr>
          <w:p w14:paraId="5E857540" w14:textId="77777777" w:rsidR="006A1CE4" w:rsidRPr="00E67E0D" w:rsidRDefault="006A1CE4" w:rsidP="00E7499B">
            <w:pPr>
              <w:pStyle w:val="TAL"/>
              <w:rPr>
                <w:lang w:eastAsia="ja-JP"/>
              </w:rPr>
            </w:pPr>
          </w:p>
        </w:tc>
        <w:tc>
          <w:tcPr>
            <w:tcW w:w="2880" w:type="dxa"/>
          </w:tcPr>
          <w:p w14:paraId="40EFEF18" w14:textId="77777777" w:rsidR="006A1CE4" w:rsidRPr="00E67E0D" w:rsidRDefault="006A1CE4" w:rsidP="00E7499B">
            <w:pPr>
              <w:pStyle w:val="TAL"/>
              <w:rPr>
                <w:rFonts w:cs="Arial"/>
                <w:szCs w:val="18"/>
                <w:lang w:eastAsia="ja-JP"/>
              </w:rPr>
            </w:pPr>
          </w:p>
        </w:tc>
      </w:tr>
      <w:tr w:rsidR="006A1CE4" w:rsidRPr="00E67E0D" w14:paraId="39611D5F" w14:textId="77777777" w:rsidTr="00E7499B">
        <w:tc>
          <w:tcPr>
            <w:tcW w:w="2448" w:type="dxa"/>
          </w:tcPr>
          <w:p w14:paraId="4F1D104E" w14:textId="77777777" w:rsidR="006A1CE4" w:rsidRPr="00E67E0D" w:rsidRDefault="006A1CE4" w:rsidP="00E7499B">
            <w:pPr>
              <w:pStyle w:val="TAL"/>
              <w:ind w:left="75"/>
              <w:rPr>
                <w:rFonts w:eastAsia="Batang" w:cs="Arial"/>
                <w:lang w:eastAsia="ja-JP"/>
              </w:rPr>
            </w:pPr>
            <w:r w:rsidRPr="00E67E0D">
              <w:rPr>
                <w:rFonts w:cs="Arial"/>
                <w:i/>
                <w:iCs/>
                <w:lang w:eastAsia="ja-JP"/>
              </w:rPr>
              <w:t>&gt;gNB</w:t>
            </w:r>
          </w:p>
        </w:tc>
        <w:tc>
          <w:tcPr>
            <w:tcW w:w="1080" w:type="dxa"/>
          </w:tcPr>
          <w:p w14:paraId="290765F1" w14:textId="77777777" w:rsidR="006A1CE4" w:rsidRPr="00E67E0D" w:rsidRDefault="006A1CE4" w:rsidP="00E7499B">
            <w:pPr>
              <w:pStyle w:val="TAL"/>
              <w:rPr>
                <w:rFonts w:cs="Arial"/>
                <w:lang w:eastAsia="ja-JP"/>
              </w:rPr>
            </w:pPr>
          </w:p>
        </w:tc>
        <w:tc>
          <w:tcPr>
            <w:tcW w:w="1440" w:type="dxa"/>
          </w:tcPr>
          <w:p w14:paraId="1BDE8DB8" w14:textId="77777777" w:rsidR="006A1CE4" w:rsidRPr="00E67E0D" w:rsidRDefault="006A1CE4" w:rsidP="00E7499B">
            <w:pPr>
              <w:pStyle w:val="TAL"/>
              <w:rPr>
                <w:i/>
                <w:lang w:eastAsia="ja-JP"/>
              </w:rPr>
            </w:pPr>
          </w:p>
        </w:tc>
        <w:tc>
          <w:tcPr>
            <w:tcW w:w="1872" w:type="dxa"/>
          </w:tcPr>
          <w:p w14:paraId="43EF840A" w14:textId="77777777" w:rsidR="006A1CE4" w:rsidRPr="00E67E0D" w:rsidRDefault="006A1CE4" w:rsidP="00E7499B">
            <w:pPr>
              <w:pStyle w:val="TAL"/>
              <w:rPr>
                <w:lang w:eastAsia="ja-JP"/>
              </w:rPr>
            </w:pPr>
          </w:p>
        </w:tc>
        <w:tc>
          <w:tcPr>
            <w:tcW w:w="2880" w:type="dxa"/>
          </w:tcPr>
          <w:p w14:paraId="56A95650" w14:textId="77777777" w:rsidR="006A1CE4" w:rsidRPr="00E67E0D" w:rsidRDefault="006A1CE4" w:rsidP="00E7499B">
            <w:pPr>
              <w:pStyle w:val="TAL"/>
              <w:rPr>
                <w:rFonts w:cs="Arial"/>
                <w:szCs w:val="18"/>
                <w:lang w:eastAsia="ja-JP"/>
              </w:rPr>
            </w:pPr>
          </w:p>
        </w:tc>
      </w:tr>
      <w:tr w:rsidR="006A1CE4" w:rsidRPr="00E67E0D" w14:paraId="6B759441" w14:textId="77777777" w:rsidTr="00E7499B">
        <w:tc>
          <w:tcPr>
            <w:tcW w:w="2448" w:type="dxa"/>
          </w:tcPr>
          <w:p w14:paraId="5DB084F9" w14:textId="77777777" w:rsidR="006A1CE4" w:rsidRPr="00E67E0D" w:rsidRDefault="006A1CE4" w:rsidP="00E7499B">
            <w:pPr>
              <w:pStyle w:val="TAL"/>
              <w:ind w:left="165"/>
              <w:rPr>
                <w:rFonts w:eastAsia="Batang" w:cs="Arial"/>
                <w:lang w:eastAsia="ja-JP"/>
              </w:rPr>
            </w:pPr>
            <w:r w:rsidRPr="00E67E0D">
              <w:rPr>
                <w:rFonts w:cs="Arial"/>
                <w:lang w:eastAsia="ja-JP"/>
              </w:rPr>
              <w:t>&gt;&gt;Global gNB ID</w:t>
            </w:r>
          </w:p>
        </w:tc>
        <w:tc>
          <w:tcPr>
            <w:tcW w:w="1080" w:type="dxa"/>
          </w:tcPr>
          <w:p w14:paraId="57EA3EE4"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507B8306" w14:textId="77777777" w:rsidR="006A1CE4" w:rsidRPr="00E67E0D" w:rsidRDefault="006A1CE4" w:rsidP="00E7499B">
            <w:pPr>
              <w:pStyle w:val="TAL"/>
              <w:rPr>
                <w:i/>
                <w:lang w:eastAsia="ja-JP"/>
              </w:rPr>
            </w:pPr>
          </w:p>
        </w:tc>
        <w:tc>
          <w:tcPr>
            <w:tcW w:w="1872" w:type="dxa"/>
          </w:tcPr>
          <w:p w14:paraId="2D5E60FC" w14:textId="77777777" w:rsidR="006A1CE4" w:rsidRPr="00E67E0D" w:rsidRDefault="006A1CE4" w:rsidP="00E7499B">
            <w:pPr>
              <w:pStyle w:val="TAL"/>
              <w:rPr>
                <w:lang w:eastAsia="ja-JP"/>
              </w:rPr>
            </w:pPr>
            <w:r w:rsidRPr="00E67E0D">
              <w:rPr>
                <w:rFonts w:cs="Arial"/>
                <w:lang w:eastAsia="ja-JP"/>
              </w:rPr>
              <w:t>9.3.1.6</w:t>
            </w:r>
          </w:p>
        </w:tc>
        <w:tc>
          <w:tcPr>
            <w:tcW w:w="2880" w:type="dxa"/>
          </w:tcPr>
          <w:p w14:paraId="18BB7B4A" w14:textId="77777777" w:rsidR="006A1CE4" w:rsidRPr="00E67E0D" w:rsidRDefault="006A1CE4" w:rsidP="00E7499B">
            <w:pPr>
              <w:pStyle w:val="TAL"/>
              <w:rPr>
                <w:rFonts w:cs="Arial"/>
                <w:szCs w:val="18"/>
                <w:lang w:eastAsia="ja-JP"/>
              </w:rPr>
            </w:pPr>
          </w:p>
        </w:tc>
      </w:tr>
      <w:tr w:rsidR="006A1CE4" w:rsidRPr="00E67E0D" w14:paraId="1A6CF10D" w14:textId="77777777" w:rsidTr="00E7499B">
        <w:tc>
          <w:tcPr>
            <w:tcW w:w="2448" w:type="dxa"/>
          </w:tcPr>
          <w:p w14:paraId="18C581AB" w14:textId="77777777" w:rsidR="006A1CE4" w:rsidRPr="00E67E0D" w:rsidRDefault="006A1CE4" w:rsidP="00E7499B">
            <w:pPr>
              <w:pStyle w:val="TAL"/>
              <w:ind w:left="75"/>
              <w:rPr>
                <w:rFonts w:cs="Arial"/>
                <w:lang w:eastAsia="ja-JP"/>
              </w:rPr>
            </w:pPr>
            <w:r w:rsidRPr="00E67E0D">
              <w:rPr>
                <w:rFonts w:cs="Arial"/>
                <w:lang w:eastAsia="ja-JP"/>
              </w:rPr>
              <w:t>&gt;</w:t>
            </w:r>
            <w:r w:rsidRPr="00E67E0D">
              <w:rPr>
                <w:rFonts w:cs="Arial"/>
                <w:i/>
                <w:lang w:eastAsia="ja-JP"/>
              </w:rPr>
              <w:t>ng-eNB</w:t>
            </w:r>
          </w:p>
        </w:tc>
        <w:tc>
          <w:tcPr>
            <w:tcW w:w="1080" w:type="dxa"/>
          </w:tcPr>
          <w:p w14:paraId="6C0C40EE" w14:textId="77777777" w:rsidR="006A1CE4" w:rsidRPr="00E67E0D" w:rsidRDefault="006A1CE4" w:rsidP="00E7499B">
            <w:pPr>
              <w:pStyle w:val="TAL"/>
              <w:rPr>
                <w:rFonts w:cs="Arial"/>
                <w:lang w:eastAsia="ja-JP"/>
              </w:rPr>
            </w:pPr>
          </w:p>
        </w:tc>
        <w:tc>
          <w:tcPr>
            <w:tcW w:w="1440" w:type="dxa"/>
          </w:tcPr>
          <w:p w14:paraId="2D23D310" w14:textId="77777777" w:rsidR="006A1CE4" w:rsidRPr="00E67E0D" w:rsidRDefault="006A1CE4" w:rsidP="00E7499B">
            <w:pPr>
              <w:pStyle w:val="TAL"/>
              <w:rPr>
                <w:i/>
                <w:lang w:eastAsia="ja-JP"/>
              </w:rPr>
            </w:pPr>
          </w:p>
        </w:tc>
        <w:tc>
          <w:tcPr>
            <w:tcW w:w="1872" w:type="dxa"/>
          </w:tcPr>
          <w:p w14:paraId="5264D62B" w14:textId="77777777" w:rsidR="006A1CE4" w:rsidRPr="00E67E0D" w:rsidRDefault="006A1CE4" w:rsidP="00E7499B">
            <w:pPr>
              <w:pStyle w:val="TAL"/>
              <w:rPr>
                <w:rFonts w:cs="Arial"/>
                <w:lang w:eastAsia="ja-JP"/>
              </w:rPr>
            </w:pPr>
          </w:p>
        </w:tc>
        <w:tc>
          <w:tcPr>
            <w:tcW w:w="2880" w:type="dxa"/>
          </w:tcPr>
          <w:p w14:paraId="017902CC" w14:textId="77777777" w:rsidR="006A1CE4" w:rsidRPr="00E67E0D" w:rsidRDefault="006A1CE4" w:rsidP="00E7499B">
            <w:pPr>
              <w:pStyle w:val="TAL"/>
              <w:rPr>
                <w:rFonts w:cs="Arial"/>
                <w:lang w:eastAsia="ja-JP"/>
              </w:rPr>
            </w:pPr>
          </w:p>
        </w:tc>
      </w:tr>
      <w:tr w:rsidR="006A1CE4" w:rsidRPr="00E67E0D" w14:paraId="166D8B2D" w14:textId="77777777" w:rsidTr="00E7499B">
        <w:tc>
          <w:tcPr>
            <w:tcW w:w="2448" w:type="dxa"/>
          </w:tcPr>
          <w:p w14:paraId="60684841" w14:textId="77777777" w:rsidR="006A1CE4" w:rsidRPr="00E67E0D" w:rsidRDefault="006A1CE4" w:rsidP="00E7499B">
            <w:pPr>
              <w:pStyle w:val="TAL"/>
              <w:ind w:left="165"/>
              <w:rPr>
                <w:rFonts w:cs="Arial"/>
                <w:lang w:eastAsia="ja-JP"/>
              </w:rPr>
            </w:pPr>
            <w:r w:rsidRPr="00E67E0D">
              <w:rPr>
                <w:rFonts w:cs="Arial"/>
                <w:lang w:eastAsia="ja-JP"/>
              </w:rPr>
              <w:t>&gt;&gt;Global ng-eNB ID</w:t>
            </w:r>
          </w:p>
        </w:tc>
        <w:tc>
          <w:tcPr>
            <w:tcW w:w="1080" w:type="dxa"/>
          </w:tcPr>
          <w:p w14:paraId="1BA8C45D"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3481DE61" w14:textId="77777777" w:rsidR="006A1CE4" w:rsidRPr="00E67E0D" w:rsidRDefault="006A1CE4" w:rsidP="00E7499B">
            <w:pPr>
              <w:pStyle w:val="TAL"/>
              <w:rPr>
                <w:i/>
                <w:lang w:eastAsia="ja-JP"/>
              </w:rPr>
            </w:pPr>
          </w:p>
        </w:tc>
        <w:tc>
          <w:tcPr>
            <w:tcW w:w="1872" w:type="dxa"/>
          </w:tcPr>
          <w:p w14:paraId="753D0AB9" w14:textId="77777777" w:rsidR="006A1CE4" w:rsidRPr="00E67E0D" w:rsidRDefault="006A1CE4" w:rsidP="00E7499B">
            <w:pPr>
              <w:pStyle w:val="TAL"/>
              <w:rPr>
                <w:rFonts w:cs="Arial"/>
                <w:lang w:eastAsia="ja-JP"/>
              </w:rPr>
            </w:pPr>
            <w:r w:rsidRPr="00E67E0D">
              <w:rPr>
                <w:rFonts w:cs="Arial"/>
                <w:lang w:eastAsia="ja-JP"/>
              </w:rPr>
              <w:t>9.3.1.8</w:t>
            </w:r>
          </w:p>
        </w:tc>
        <w:tc>
          <w:tcPr>
            <w:tcW w:w="2880" w:type="dxa"/>
          </w:tcPr>
          <w:p w14:paraId="41D15318" w14:textId="77777777" w:rsidR="006A1CE4" w:rsidRPr="00E67E0D" w:rsidRDefault="006A1CE4" w:rsidP="00E7499B">
            <w:pPr>
              <w:pStyle w:val="TAL"/>
              <w:rPr>
                <w:rFonts w:cs="Arial"/>
                <w:lang w:eastAsia="ja-JP"/>
              </w:rPr>
            </w:pPr>
          </w:p>
        </w:tc>
      </w:tr>
      <w:tr w:rsidR="006A1CE4" w:rsidRPr="00E67E0D" w14:paraId="550619B4" w14:textId="77777777" w:rsidTr="00E7499B">
        <w:tc>
          <w:tcPr>
            <w:tcW w:w="2448" w:type="dxa"/>
          </w:tcPr>
          <w:p w14:paraId="0380ED75" w14:textId="77777777" w:rsidR="006A1CE4" w:rsidRPr="00E67E0D" w:rsidRDefault="006A1CE4" w:rsidP="00E7499B">
            <w:pPr>
              <w:pStyle w:val="TAL"/>
              <w:ind w:left="75"/>
              <w:rPr>
                <w:rFonts w:cs="Arial"/>
                <w:lang w:eastAsia="ja-JP"/>
              </w:rPr>
            </w:pPr>
            <w:r w:rsidRPr="00E67E0D">
              <w:rPr>
                <w:rFonts w:cs="Arial"/>
                <w:lang w:eastAsia="ja-JP"/>
              </w:rPr>
              <w:t>&gt;</w:t>
            </w:r>
            <w:r w:rsidRPr="00E67E0D">
              <w:rPr>
                <w:rFonts w:cs="Arial"/>
                <w:i/>
                <w:lang w:eastAsia="ja-JP"/>
              </w:rPr>
              <w:t>N3IWF</w:t>
            </w:r>
          </w:p>
        </w:tc>
        <w:tc>
          <w:tcPr>
            <w:tcW w:w="1080" w:type="dxa"/>
          </w:tcPr>
          <w:p w14:paraId="04224626" w14:textId="77777777" w:rsidR="006A1CE4" w:rsidRPr="00E67E0D" w:rsidRDefault="006A1CE4" w:rsidP="00E7499B">
            <w:pPr>
              <w:pStyle w:val="TAL"/>
              <w:rPr>
                <w:rFonts w:cs="Arial"/>
                <w:lang w:eastAsia="ja-JP"/>
              </w:rPr>
            </w:pPr>
          </w:p>
        </w:tc>
        <w:tc>
          <w:tcPr>
            <w:tcW w:w="1440" w:type="dxa"/>
          </w:tcPr>
          <w:p w14:paraId="31E9CC77" w14:textId="77777777" w:rsidR="006A1CE4" w:rsidRPr="00E67E0D" w:rsidRDefault="006A1CE4" w:rsidP="00E7499B">
            <w:pPr>
              <w:pStyle w:val="TAL"/>
              <w:rPr>
                <w:i/>
                <w:lang w:eastAsia="ja-JP"/>
              </w:rPr>
            </w:pPr>
          </w:p>
        </w:tc>
        <w:tc>
          <w:tcPr>
            <w:tcW w:w="1872" w:type="dxa"/>
          </w:tcPr>
          <w:p w14:paraId="7155AE98" w14:textId="77777777" w:rsidR="006A1CE4" w:rsidRPr="00E67E0D" w:rsidRDefault="006A1CE4" w:rsidP="00E7499B">
            <w:pPr>
              <w:pStyle w:val="TAL"/>
              <w:rPr>
                <w:rFonts w:cs="Arial"/>
                <w:lang w:eastAsia="ja-JP"/>
              </w:rPr>
            </w:pPr>
          </w:p>
        </w:tc>
        <w:tc>
          <w:tcPr>
            <w:tcW w:w="2880" w:type="dxa"/>
          </w:tcPr>
          <w:p w14:paraId="7F17F45A" w14:textId="77777777" w:rsidR="006A1CE4" w:rsidRPr="00E67E0D" w:rsidRDefault="006A1CE4" w:rsidP="00E7499B">
            <w:pPr>
              <w:pStyle w:val="TAL"/>
              <w:rPr>
                <w:rFonts w:cs="Arial"/>
                <w:lang w:eastAsia="ja-JP"/>
              </w:rPr>
            </w:pPr>
          </w:p>
        </w:tc>
      </w:tr>
      <w:tr w:rsidR="006A1CE4" w:rsidRPr="00E67E0D" w14:paraId="744352C8" w14:textId="77777777" w:rsidTr="00E7499B">
        <w:tc>
          <w:tcPr>
            <w:tcW w:w="2448" w:type="dxa"/>
          </w:tcPr>
          <w:p w14:paraId="6614F5B7" w14:textId="77777777" w:rsidR="006A1CE4" w:rsidRPr="00E67E0D" w:rsidRDefault="006A1CE4" w:rsidP="00E7499B">
            <w:pPr>
              <w:pStyle w:val="TAL"/>
              <w:ind w:left="165"/>
              <w:rPr>
                <w:rFonts w:cs="Arial"/>
                <w:lang w:eastAsia="ja-JP"/>
              </w:rPr>
              <w:pPrChange w:id="4266" w:author="Issam" w:date="2019-02-12T23:38:00Z">
                <w:pPr>
                  <w:pStyle w:val="TAL"/>
                  <w:ind w:left="165"/>
                </w:pPr>
              </w:pPrChange>
            </w:pPr>
            <w:r w:rsidRPr="00E67E0D">
              <w:rPr>
                <w:rFonts w:cs="Arial"/>
                <w:lang w:eastAsia="ja-JP"/>
              </w:rPr>
              <w:t>&gt;&gt; Global N3IWF ID</w:t>
            </w:r>
          </w:p>
        </w:tc>
        <w:tc>
          <w:tcPr>
            <w:tcW w:w="1080" w:type="dxa"/>
          </w:tcPr>
          <w:p w14:paraId="4D2359D4"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6039E684" w14:textId="77777777" w:rsidR="006A1CE4" w:rsidRPr="00E67E0D" w:rsidRDefault="006A1CE4" w:rsidP="00E7499B">
            <w:pPr>
              <w:pStyle w:val="TAL"/>
              <w:rPr>
                <w:i/>
                <w:lang w:eastAsia="ja-JP"/>
              </w:rPr>
            </w:pPr>
          </w:p>
        </w:tc>
        <w:tc>
          <w:tcPr>
            <w:tcW w:w="1872" w:type="dxa"/>
          </w:tcPr>
          <w:p w14:paraId="284D4141" w14:textId="77777777" w:rsidR="006A1CE4" w:rsidRPr="00E67E0D" w:rsidRDefault="006A1CE4" w:rsidP="00E7499B">
            <w:pPr>
              <w:pStyle w:val="TAL"/>
              <w:rPr>
                <w:rFonts w:cs="Arial"/>
                <w:lang w:eastAsia="ja-JP"/>
              </w:rPr>
            </w:pPr>
            <w:r w:rsidRPr="00E67E0D">
              <w:rPr>
                <w:rFonts w:cs="Arial"/>
                <w:lang w:eastAsia="ja-JP"/>
              </w:rPr>
              <w:t>9.3.1.57</w:t>
            </w:r>
          </w:p>
        </w:tc>
        <w:tc>
          <w:tcPr>
            <w:tcW w:w="2880" w:type="dxa"/>
          </w:tcPr>
          <w:p w14:paraId="36CD1249" w14:textId="77777777" w:rsidR="006A1CE4" w:rsidRPr="00E67E0D" w:rsidRDefault="006A1CE4" w:rsidP="00E7499B">
            <w:pPr>
              <w:pStyle w:val="TAL"/>
              <w:rPr>
                <w:rFonts w:cs="Arial"/>
                <w:lang w:eastAsia="ja-JP"/>
              </w:rPr>
            </w:pPr>
          </w:p>
        </w:tc>
      </w:tr>
    </w:tbl>
    <w:p w14:paraId="55CBC1CF" w14:textId="77777777" w:rsidR="006A1CE4" w:rsidRPr="00E67E0D" w:rsidRDefault="006A1CE4" w:rsidP="00E7499B"/>
    <w:p w14:paraId="04D7057C" w14:textId="77777777" w:rsidR="006A1CE4" w:rsidRPr="00E67E0D" w:rsidRDefault="006A1CE4" w:rsidP="00E7499B">
      <w:pPr>
        <w:pStyle w:val="4"/>
      </w:pPr>
      <w:bookmarkStart w:id="4267" w:name="_Toc534720540"/>
      <w:bookmarkStart w:id="4268" w:name="_Toc525567552"/>
      <w:r w:rsidRPr="00E67E0D">
        <w:t>9.3.1.6</w:t>
      </w:r>
      <w:r w:rsidRPr="00E67E0D">
        <w:tab/>
        <w:t>Global gNB ID</w:t>
      </w:r>
      <w:bookmarkEnd w:id="4267"/>
      <w:bookmarkEnd w:id="4268"/>
    </w:p>
    <w:p w14:paraId="47FA0D02" w14:textId="77777777" w:rsidR="006A1CE4" w:rsidRPr="00E67E0D" w:rsidRDefault="006A1CE4" w:rsidP="00E7499B">
      <w:pPr>
        <w:keepNext/>
      </w:pPr>
      <w:r w:rsidRPr="00E67E0D">
        <w:t>This IE is used to globally identify a gNB (see TS 38.300 [8]).</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28110C8A" w14:textId="77777777" w:rsidTr="00E7499B">
        <w:tc>
          <w:tcPr>
            <w:tcW w:w="2448" w:type="dxa"/>
          </w:tcPr>
          <w:p w14:paraId="5ED1F0F3"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37157158"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4CAA195B"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349B907A"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4F0258AF"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7952FD4E" w14:textId="77777777" w:rsidTr="00E7499B">
        <w:tc>
          <w:tcPr>
            <w:tcW w:w="2448" w:type="dxa"/>
          </w:tcPr>
          <w:p w14:paraId="311AD13E" w14:textId="77777777" w:rsidR="006A1CE4" w:rsidRPr="00E67E0D" w:rsidRDefault="006A1CE4" w:rsidP="00E7499B">
            <w:pPr>
              <w:pStyle w:val="TAL"/>
              <w:rPr>
                <w:rFonts w:eastAsia="Batang" w:cs="Arial"/>
                <w:lang w:eastAsia="ja-JP"/>
              </w:rPr>
            </w:pPr>
            <w:r w:rsidRPr="00E67E0D">
              <w:rPr>
                <w:rFonts w:cs="Arial"/>
                <w:lang w:eastAsia="ja-JP"/>
              </w:rPr>
              <w:t>PLMN</w:t>
            </w:r>
            <w:r w:rsidRPr="00E67E0D">
              <w:rPr>
                <w:rFonts w:eastAsia="MS Mincho" w:cs="Arial"/>
                <w:lang w:eastAsia="ja-JP"/>
              </w:rPr>
              <w:t xml:space="preserve"> </w:t>
            </w:r>
            <w:r w:rsidRPr="00E67E0D">
              <w:rPr>
                <w:rFonts w:cs="Arial"/>
                <w:lang w:eastAsia="ja-JP"/>
              </w:rPr>
              <w:t>Identity</w:t>
            </w:r>
          </w:p>
        </w:tc>
        <w:tc>
          <w:tcPr>
            <w:tcW w:w="1080" w:type="dxa"/>
          </w:tcPr>
          <w:p w14:paraId="6CD9F975"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0143F7B7" w14:textId="77777777" w:rsidR="006A1CE4" w:rsidRPr="00E67E0D" w:rsidRDefault="006A1CE4" w:rsidP="00E7499B">
            <w:pPr>
              <w:pStyle w:val="TAL"/>
              <w:rPr>
                <w:i/>
                <w:lang w:eastAsia="ja-JP"/>
              </w:rPr>
            </w:pPr>
          </w:p>
        </w:tc>
        <w:tc>
          <w:tcPr>
            <w:tcW w:w="1872" w:type="dxa"/>
          </w:tcPr>
          <w:p w14:paraId="2782E4D9" w14:textId="77777777" w:rsidR="006A1CE4" w:rsidRPr="00E67E0D" w:rsidRDefault="006A1CE4" w:rsidP="00E7499B">
            <w:pPr>
              <w:pStyle w:val="TAL"/>
              <w:rPr>
                <w:lang w:eastAsia="ja-JP"/>
              </w:rPr>
            </w:pPr>
            <w:r w:rsidRPr="00E67E0D">
              <w:rPr>
                <w:lang w:eastAsia="ja-JP"/>
              </w:rPr>
              <w:t>9.3.3.5</w:t>
            </w:r>
          </w:p>
        </w:tc>
        <w:tc>
          <w:tcPr>
            <w:tcW w:w="2880" w:type="dxa"/>
          </w:tcPr>
          <w:p w14:paraId="6392299B" w14:textId="77777777" w:rsidR="006A1CE4" w:rsidRPr="00E67E0D" w:rsidRDefault="006A1CE4" w:rsidP="00E7499B">
            <w:pPr>
              <w:pStyle w:val="TAL"/>
              <w:rPr>
                <w:lang w:eastAsia="ja-JP"/>
              </w:rPr>
            </w:pPr>
          </w:p>
        </w:tc>
      </w:tr>
      <w:tr w:rsidR="006A1CE4" w:rsidRPr="00E67E0D" w14:paraId="7E99572E" w14:textId="77777777" w:rsidTr="00E7499B">
        <w:tc>
          <w:tcPr>
            <w:tcW w:w="2448" w:type="dxa"/>
          </w:tcPr>
          <w:p w14:paraId="7FCC8155" w14:textId="77777777" w:rsidR="006A1CE4" w:rsidRPr="00E67E0D" w:rsidRDefault="006A1CE4" w:rsidP="00E7499B">
            <w:pPr>
              <w:pStyle w:val="TAL"/>
              <w:rPr>
                <w:rFonts w:eastAsia="Batang" w:cs="Arial"/>
                <w:lang w:eastAsia="ja-JP"/>
              </w:rPr>
            </w:pPr>
            <w:r w:rsidRPr="00E67E0D">
              <w:rPr>
                <w:rFonts w:cs="Arial"/>
                <w:lang w:eastAsia="ja-JP"/>
              </w:rPr>
              <w:t xml:space="preserve">CHOICE </w:t>
            </w:r>
            <w:r w:rsidRPr="00E67E0D">
              <w:rPr>
                <w:rFonts w:cs="Arial"/>
                <w:i/>
                <w:lang w:eastAsia="ja-JP"/>
              </w:rPr>
              <w:t>gNB ID</w:t>
            </w:r>
          </w:p>
        </w:tc>
        <w:tc>
          <w:tcPr>
            <w:tcW w:w="1080" w:type="dxa"/>
          </w:tcPr>
          <w:p w14:paraId="638A9E93"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57F2619D" w14:textId="77777777" w:rsidR="006A1CE4" w:rsidRPr="00E67E0D" w:rsidRDefault="006A1CE4" w:rsidP="00E7499B">
            <w:pPr>
              <w:pStyle w:val="TAL"/>
              <w:rPr>
                <w:i/>
                <w:lang w:eastAsia="ja-JP"/>
              </w:rPr>
            </w:pPr>
          </w:p>
        </w:tc>
        <w:tc>
          <w:tcPr>
            <w:tcW w:w="1872" w:type="dxa"/>
          </w:tcPr>
          <w:p w14:paraId="0897B9AD" w14:textId="77777777" w:rsidR="006A1CE4" w:rsidRPr="00E67E0D" w:rsidRDefault="006A1CE4" w:rsidP="00E7499B">
            <w:pPr>
              <w:pStyle w:val="TAL"/>
              <w:rPr>
                <w:lang w:eastAsia="ja-JP"/>
              </w:rPr>
            </w:pPr>
          </w:p>
        </w:tc>
        <w:tc>
          <w:tcPr>
            <w:tcW w:w="2880" w:type="dxa"/>
          </w:tcPr>
          <w:p w14:paraId="3FBADC11" w14:textId="77777777" w:rsidR="006A1CE4" w:rsidRPr="00E67E0D" w:rsidRDefault="006A1CE4" w:rsidP="00E7499B">
            <w:pPr>
              <w:pStyle w:val="TAL"/>
              <w:rPr>
                <w:rFonts w:cs="Arial"/>
                <w:szCs w:val="18"/>
                <w:lang w:eastAsia="ja-JP"/>
              </w:rPr>
            </w:pPr>
          </w:p>
        </w:tc>
      </w:tr>
      <w:tr w:rsidR="006A1CE4" w:rsidRPr="00E67E0D" w14:paraId="7748C071" w14:textId="77777777" w:rsidTr="00E7499B">
        <w:tc>
          <w:tcPr>
            <w:tcW w:w="2448" w:type="dxa"/>
          </w:tcPr>
          <w:p w14:paraId="5BB28C33" w14:textId="77777777" w:rsidR="006A1CE4" w:rsidRPr="00E67E0D" w:rsidRDefault="006A1CE4" w:rsidP="00E7499B">
            <w:pPr>
              <w:pStyle w:val="TAL"/>
              <w:ind w:left="75"/>
              <w:rPr>
                <w:rFonts w:eastAsia="Batang" w:cs="Arial"/>
                <w:lang w:eastAsia="ja-JP"/>
              </w:rPr>
            </w:pPr>
            <w:r w:rsidRPr="00E67E0D">
              <w:rPr>
                <w:rFonts w:cs="Arial"/>
                <w:i/>
                <w:iCs/>
                <w:lang w:eastAsia="ja-JP"/>
              </w:rPr>
              <w:t>&gt;gNB ID</w:t>
            </w:r>
          </w:p>
        </w:tc>
        <w:tc>
          <w:tcPr>
            <w:tcW w:w="1080" w:type="dxa"/>
          </w:tcPr>
          <w:p w14:paraId="6BB9708B" w14:textId="77777777" w:rsidR="006A1CE4" w:rsidRPr="00E67E0D" w:rsidRDefault="006A1CE4" w:rsidP="00E7499B">
            <w:pPr>
              <w:pStyle w:val="TAL"/>
              <w:rPr>
                <w:rFonts w:cs="Arial"/>
                <w:lang w:eastAsia="ja-JP"/>
              </w:rPr>
            </w:pPr>
          </w:p>
        </w:tc>
        <w:tc>
          <w:tcPr>
            <w:tcW w:w="1440" w:type="dxa"/>
          </w:tcPr>
          <w:p w14:paraId="441F738A" w14:textId="77777777" w:rsidR="006A1CE4" w:rsidRPr="00E67E0D" w:rsidRDefault="006A1CE4" w:rsidP="00E7499B">
            <w:pPr>
              <w:pStyle w:val="TAL"/>
              <w:rPr>
                <w:i/>
                <w:lang w:eastAsia="ja-JP"/>
              </w:rPr>
            </w:pPr>
          </w:p>
        </w:tc>
        <w:tc>
          <w:tcPr>
            <w:tcW w:w="1872" w:type="dxa"/>
          </w:tcPr>
          <w:p w14:paraId="05A05678" w14:textId="77777777" w:rsidR="006A1CE4" w:rsidRPr="00E67E0D" w:rsidRDefault="006A1CE4" w:rsidP="00E7499B">
            <w:pPr>
              <w:pStyle w:val="TAL"/>
              <w:rPr>
                <w:lang w:eastAsia="ja-JP"/>
              </w:rPr>
            </w:pPr>
          </w:p>
        </w:tc>
        <w:tc>
          <w:tcPr>
            <w:tcW w:w="2880" w:type="dxa"/>
          </w:tcPr>
          <w:p w14:paraId="7321EB32" w14:textId="77777777" w:rsidR="006A1CE4" w:rsidRPr="00E67E0D" w:rsidRDefault="006A1CE4" w:rsidP="00E7499B">
            <w:pPr>
              <w:pStyle w:val="TAL"/>
              <w:rPr>
                <w:rFonts w:cs="Arial"/>
                <w:szCs w:val="18"/>
                <w:lang w:eastAsia="ja-JP"/>
              </w:rPr>
            </w:pPr>
          </w:p>
        </w:tc>
      </w:tr>
      <w:tr w:rsidR="006A1CE4" w:rsidRPr="00E67E0D" w14:paraId="2CD2DD74" w14:textId="77777777" w:rsidTr="00E7499B">
        <w:tc>
          <w:tcPr>
            <w:tcW w:w="2448" w:type="dxa"/>
          </w:tcPr>
          <w:p w14:paraId="3D0BA2D1" w14:textId="77777777" w:rsidR="006A1CE4" w:rsidRPr="00E67E0D" w:rsidRDefault="006A1CE4" w:rsidP="00E7499B">
            <w:pPr>
              <w:pStyle w:val="TAL"/>
              <w:ind w:left="165"/>
              <w:rPr>
                <w:rFonts w:eastAsia="Batang" w:cs="Arial"/>
                <w:lang w:eastAsia="ja-JP"/>
              </w:rPr>
            </w:pPr>
            <w:r w:rsidRPr="00E67E0D">
              <w:rPr>
                <w:rFonts w:cs="Arial"/>
                <w:lang w:eastAsia="ja-JP"/>
              </w:rPr>
              <w:t>&gt;&gt;gNB ID</w:t>
            </w:r>
          </w:p>
        </w:tc>
        <w:tc>
          <w:tcPr>
            <w:tcW w:w="1080" w:type="dxa"/>
          </w:tcPr>
          <w:p w14:paraId="0271F7D5"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693D59ED" w14:textId="77777777" w:rsidR="006A1CE4" w:rsidRPr="00E67E0D" w:rsidRDefault="006A1CE4" w:rsidP="00E7499B">
            <w:pPr>
              <w:pStyle w:val="TAL"/>
              <w:rPr>
                <w:i/>
                <w:lang w:eastAsia="ja-JP"/>
              </w:rPr>
            </w:pPr>
          </w:p>
        </w:tc>
        <w:tc>
          <w:tcPr>
            <w:tcW w:w="1872" w:type="dxa"/>
          </w:tcPr>
          <w:p w14:paraId="71AFD81A" w14:textId="77777777" w:rsidR="006A1CE4" w:rsidRPr="00E67E0D" w:rsidRDefault="006A1CE4" w:rsidP="00E7499B">
            <w:pPr>
              <w:pStyle w:val="TAL"/>
              <w:rPr>
                <w:lang w:eastAsia="ja-JP"/>
              </w:rPr>
            </w:pPr>
            <w:r w:rsidRPr="00E67E0D">
              <w:rPr>
                <w:rFonts w:cs="Arial"/>
                <w:lang w:eastAsia="ja-JP"/>
              </w:rPr>
              <w:t>BIT STRING (SIZE(22..32))</w:t>
            </w:r>
          </w:p>
        </w:tc>
        <w:tc>
          <w:tcPr>
            <w:tcW w:w="2880" w:type="dxa"/>
          </w:tcPr>
          <w:p w14:paraId="020249B9" w14:textId="77777777" w:rsidR="006A1CE4" w:rsidRPr="00E67E0D" w:rsidRDefault="006A1CE4" w:rsidP="00E7499B">
            <w:pPr>
              <w:pStyle w:val="TAL"/>
              <w:rPr>
                <w:rFonts w:cs="Arial"/>
                <w:szCs w:val="18"/>
                <w:lang w:eastAsia="ja-JP"/>
              </w:rPr>
            </w:pPr>
            <w:r w:rsidRPr="00E67E0D">
              <w:rPr>
                <w:rFonts w:cs="Arial"/>
                <w:lang w:eastAsia="ja-JP"/>
              </w:rPr>
              <w:t xml:space="preserve">Equal to the leftmost bits of the </w:t>
            </w:r>
            <w:r w:rsidRPr="00E67E0D">
              <w:rPr>
                <w:rFonts w:cs="Arial"/>
                <w:i/>
                <w:lang w:eastAsia="ja-JP"/>
              </w:rPr>
              <w:t>NR Cell Identity</w:t>
            </w:r>
            <w:r w:rsidRPr="00E67E0D">
              <w:rPr>
                <w:rFonts w:cs="Arial"/>
                <w:lang w:eastAsia="ja-JP"/>
              </w:rPr>
              <w:t xml:space="preserve"> IE contained in the </w:t>
            </w:r>
            <w:r w:rsidRPr="00E67E0D">
              <w:rPr>
                <w:rFonts w:cs="Arial"/>
                <w:i/>
                <w:lang w:eastAsia="ja-JP"/>
              </w:rPr>
              <w:t>NR CGI</w:t>
            </w:r>
            <w:r w:rsidRPr="00E67E0D">
              <w:rPr>
                <w:rFonts w:cs="Arial"/>
                <w:lang w:eastAsia="ja-JP"/>
              </w:rPr>
              <w:t xml:space="preserve"> IE of each cell served by the gNB.</w:t>
            </w:r>
          </w:p>
        </w:tc>
      </w:tr>
    </w:tbl>
    <w:p w14:paraId="30867B2B" w14:textId="77777777" w:rsidR="006A1CE4" w:rsidRPr="00E67E0D" w:rsidRDefault="006A1CE4" w:rsidP="00E7499B"/>
    <w:p w14:paraId="322FEACD" w14:textId="77777777" w:rsidR="006A1CE4" w:rsidRPr="00E67E0D" w:rsidRDefault="006A1CE4" w:rsidP="00E7499B">
      <w:pPr>
        <w:pStyle w:val="4"/>
      </w:pPr>
      <w:bookmarkStart w:id="4269" w:name="_Toc534720541"/>
      <w:bookmarkStart w:id="4270" w:name="_Toc525567553"/>
      <w:r w:rsidRPr="00E67E0D">
        <w:t>9.3.1.7</w:t>
      </w:r>
      <w:r w:rsidRPr="00E67E0D">
        <w:tab/>
        <w:t>NR CGI</w:t>
      </w:r>
      <w:bookmarkEnd w:id="4269"/>
      <w:bookmarkEnd w:id="4270"/>
    </w:p>
    <w:p w14:paraId="734F8D91" w14:textId="77777777" w:rsidR="006A1CE4" w:rsidRPr="00E67E0D" w:rsidRDefault="006A1CE4" w:rsidP="00E7499B">
      <w:pPr>
        <w:keepNext/>
      </w:pPr>
      <w:r w:rsidRPr="00E67E0D">
        <w:t>This IE is used to globally identify an NR cell (see TS 38.300 [8]).</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1F5DF629" w14:textId="77777777" w:rsidTr="00E7499B">
        <w:tc>
          <w:tcPr>
            <w:tcW w:w="2448" w:type="dxa"/>
          </w:tcPr>
          <w:p w14:paraId="4DF6DE60"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12BDD588"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17B56EEB"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266CDCCD"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395F7D7D"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48601C04" w14:textId="77777777" w:rsidTr="00E7499B">
        <w:tc>
          <w:tcPr>
            <w:tcW w:w="2448" w:type="dxa"/>
          </w:tcPr>
          <w:p w14:paraId="72B93CE3" w14:textId="77777777" w:rsidR="006A1CE4" w:rsidRPr="00E67E0D" w:rsidRDefault="006A1CE4" w:rsidP="00E7499B">
            <w:pPr>
              <w:pStyle w:val="TAL"/>
              <w:rPr>
                <w:rFonts w:eastAsia="Batang" w:cs="Arial"/>
                <w:lang w:eastAsia="ja-JP"/>
              </w:rPr>
            </w:pPr>
            <w:r w:rsidRPr="00E67E0D">
              <w:rPr>
                <w:rFonts w:cs="Arial"/>
                <w:lang w:eastAsia="ja-JP"/>
              </w:rPr>
              <w:t>PLMN</w:t>
            </w:r>
            <w:r w:rsidRPr="00E67E0D">
              <w:rPr>
                <w:rFonts w:eastAsia="MS Mincho" w:cs="Arial"/>
                <w:lang w:eastAsia="ja-JP"/>
              </w:rPr>
              <w:t xml:space="preserve"> </w:t>
            </w:r>
            <w:r w:rsidRPr="00E67E0D">
              <w:rPr>
                <w:rFonts w:cs="Arial"/>
                <w:lang w:eastAsia="ja-JP"/>
              </w:rPr>
              <w:t>Identity</w:t>
            </w:r>
          </w:p>
        </w:tc>
        <w:tc>
          <w:tcPr>
            <w:tcW w:w="1080" w:type="dxa"/>
          </w:tcPr>
          <w:p w14:paraId="4761C0EF"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0C335D08" w14:textId="77777777" w:rsidR="006A1CE4" w:rsidRPr="00E67E0D" w:rsidRDefault="006A1CE4" w:rsidP="00E7499B">
            <w:pPr>
              <w:pStyle w:val="TAL"/>
              <w:rPr>
                <w:i/>
                <w:lang w:eastAsia="ja-JP"/>
              </w:rPr>
            </w:pPr>
          </w:p>
        </w:tc>
        <w:tc>
          <w:tcPr>
            <w:tcW w:w="1872" w:type="dxa"/>
          </w:tcPr>
          <w:p w14:paraId="2984A4F8" w14:textId="77777777" w:rsidR="006A1CE4" w:rsidRPr="00E67E0D" w:rsidRDefault="006A1CE4" w:rsidP="00E7499B">
            <w:pPr>
              <w:pStyle w:val="TAL"/>
              <w:rPr>
                <w:lang w:eastAsia="ja-JP"/>
              </w:rPr>
            </w:pPr>
            <w:r w:rsidRPr="00E67E0D">
              <w:rPr>
                <w:lang w:eastAsia="ja-JP"/>
              </w:rPr>
              <w:t>9.3.3.5</w:t>
            </w:r>
          </w:p>
        </w:tc>
        <w:tc>
          <w:tcPr>
            <w:tcW w:w="2880" w:type="dxa"/>
          </w:tcPr>
          <w:p w14:paraId="60B9863F" w14:textId="77777777" w:rsidR="006A1CE4" w:rsidRPr="00E67E0D" w:rsidRDefault="006A1CE4" w:rsidP="00E7499B">
            <w:pPr>
              <w:pStyle w:val="TAL"/>
              <w:rPr>
                <w:lang w:eastAsia="ja-JP"/>
              </w:rPr>
            </w:pPr>
          </w:p>
        </w:tc>
      </w:tr>
      <w:tr w:rsidR="006A1CE4" w:rsidRPr="00E67E0D" w14:paraId="1B18FB29" w14:textId="77777777" w:rsidTr="00E7499B">
        <w:tc>
          <w:tcPr>
            <w:tcW w:w="2448" w:type="dxa"/>
          </w:tcPr>
          <w:p w14:paraId="2A1FAC55" w14:textId="77777777" w:rsidR="006A1CE4" w:rsidRPr="00E67E0D" w:rsidRDefault="006A1CE4" w:rsidP="00E7499B">
            <w:pPr>
              <w:pStyle w:val="TAL"/>
              <w:rPr>
                <w:rFonts w:eastAsia="Batang" w:cs="Arial"/>
                <w:lang w:eastAsia="ja-JP"/>
              </w:rPr>
            </w:pPr>
            <w:r w:rsidRPr="00E67E0D">
              <w:rPr>
                <w:rFonts w:cs="Arial"/>
                <w:lang w:eastAsia="ja-JP"/>
              </w:rPr>
              <w:t>NR Cell Identity</w:t>
            </w:r>
          </w:p>
        </w:tc>
        <w:tc>
          <w:tcPr>
            <w:tcW w:w="1080" w:type="dxa"/>
          </w:tcPr>
          <w:p w14:paraId="1C22FB6B"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0513F6BD" w14:textId="77777777" w:rsidR="006A1CE4" w:rsidRPr="00E67E0D" w:rsidRDefault="006A1CE4" w:rsidP="00E7499B">
            <w:pPr>
              <w:pStyle w:val="TAL"/>
              <w:rPr>
                <w:i/>
                <w:lang w:eastAsia="ja-JP"/>
              </w:rPr>
            </w:pPr>
          </w:p>
        </w:tc>
        <w:tc>
          <w:tcPr>
            <w:tcW w:w="1872" w:type="dxa"/>
          </w:tcPr>
          <w:p w14:paraId="69ED7358" w14:textId="77777777" w:rsidR="006A1CE4" w:rsidRPr="00E67E0D" w:rsidRDefault="006A1CE4" w:rsidP="00E7499B">
            <w:pPr>
              <w:pStyle w:val="TAL"/>
              <w:rPr>
                <w:lang w:eastAsia="ja-JP"/>
              </w:rPr>
            </w:pPr>
            <w:r w:rsidRPr="00E67E0D">
              <w:rPr>
                <w:rFonts w:cs="Arial"/>
                <w:lang w:eastAsia="ja-JP"/>
              </w:rPr>
              <w:t>BIT STRING (SIZE(36))</w:t>
            </w:r>
          </w:p>
        </w:tc>
        <w:tc>
          <w:tcPr>
            <w:tcW w:w="2880" w:type="dxa"/>
          </w:tcPr>
          <w:p w14:paraId="556EEA22" w14:textId="77777777" w:rsidR="006A1CE4" w:rsidRPr="00E67E0D" w:rsidRDefault="006A1CE4" w:rsidP="00E7499B">
            <w:pPr>
              <w:pStyle w:val="TAL"/>
              <w:rPr>
                <w:rFonts w:cs="Arial"/>
                <w:szCs w:val="18"/>
                <w:lang w:eastAsia="ja-JP"/>
              </w:rPr>
            </w:pPr>
            <w:r w:rsidRPr="00E67E0D">
              <w:rPr>
                <w:rFonts w:cs="Arial"/>
                <w:lang w:eastAsia="ja-JP"/>
              </w:rPr>
              <w:t xml:space="preserve">The leftmost bits of the </w:t>
            </w:r>
            <w:r w:rsidRPr="00E67E0D">
              <w:rPr>
                <w:rFonts w:cs="Arial"/>
                <w:i/>
                <w:lang w:eastAsia="ja-JP"/>
              </w:rPr>
              <w:t>NR</w:t>
            </w:r>
            <w:r w:rsidRPr="00E67E0D">
              <w:rPr>
                <w:rFonts w:cs="Arial"/>
                <w:lang w:eastAsia="ja-JP"/>
              </w:rPr>
              <w:t xml:space="preserve"> </w:t>
            </w:r>
            <w:r w:rsidRPr="00E67E0D">
              <w:rPr>
                <w:rFonts w:cs="Arial"/>
                <w:i/>
                <w:lang w:eastAsia="ja-JP"/>
              </w:rPr>
              <w:t>Cell Identity</w:t>
            </w:r>
            <w:r w:rsidRPr="00E67E0D">
              <w:rPr>
                <w:rFonts w:cs="Arial"/>
                <w:lang w:eastAsia="ja-JP"/>
              </w:rPr>
              <w:t xml:space="preserve"> IE correspond to the gNB ID (defined in subclause 9.3.1.6).</w:t>
            </w:r>
          </w:p>
        </w:tc>
      </w:tr>
    </w:tbl>
    <w:p w14:paraId="28682172" w14:textId="77777777" w:rsidR="006A1CE4" w:rsidRPr="00E67E0D" w:rsidRDefault="006A1CE4" w:rsidP="00E7499B"/>
    <w:p w14:paraId="3DD7EC2E" w14:textId="77777777" w:rsidR="006A1CE4" w:rsidRPr="00E67E0D" w:rsidRDefault="006A1CE4" w:rsidP="00E7499B">
      <w:pPr>
        <w:pStyle w:val="4"/>
      </w:pPr>
      <w:bookmarkStart w:id="4271" w:name="_Toc534720542"/>
      <w:bookmarkStart w:id="4272" w:name="_Toc525567554"/>
      <w:r w:rsidRPr="00E67E0D">
        <w:t>9.3.1.8</w:t>
      </w:r>
      <w:r w:rsidRPr="00E67E0D">
        <w:tab/>
        <w:t>Global ng-eNB ID</w:t>
      </w:r>
      <w:bookmarkEnd w:id="4271"/>
      <w:bookmarkEnd w:id="4272"/>
    </w:p>
    <w:p w14:paraId="1F8C6B6B" w14:textId="77777777" w:rsidR="006A1CE4" w:rsidRPr="00E67E0D" w:rsidRDefault="006A1CE4" w:rsidP="00E7499B">
      <w:pPr>
        <w:keepNext/>
      </w:pPr>
      <w:r w:rsidRPr="00E67E0D">
        <w:t>This IE is used to globally identify an ng-eNB (see TS 38.300 [8]).</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298BC4BF" w14:textId="77777777" w:rsidTr="00E7499B">
        <w:tc>
          <w:tcPr>
            <w:tcW w:w="2448" w:type="dxa"/>
          </w:tcPr>
          <w:p w14:paraId="69019F04"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7E3E50AA"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37A97F65"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7C89266C"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3493EA2E"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1C02BEDF" w14:textId="77777777" w:rsidTr="00E7499B">
        <w:tc>
          <w:tcPr>
            <w:tcW w:w="2448" w:type="dxa"/>
          </w:tcPr>
          <w:p w14:paraId="7207ABA6" w14:textId="77777777" w:rsidR="006A1CE4" w:rsidRPr="00E67E0D" w:rsidRDefault="006A1CE4" w:rsidP="00E7499B">
            <w:pPr>
              <w:pStyle w:val="TAL"/>
              <w:rPr>
                <w:rFonts w:eastAsia="Batang" w:cs="Arial"/>
                <w:lang w:eastAsia="ja-JP"/>
              </w:rPr>
            </w:pPr>
            <w:r w:rsidRPr="00E67E0D">
              <w:rPr>
                <w:rFonts w:cs="Arial"/>
                <w:lang w:eastAsia="ja-JP"/>
              </w:rPr>
              <w:t>PLMN</w:t>
            </w:r>
            <w:r w:rsidRPr="00E67E0D">
              <w:rPr>
                <w:rFonts w:eastAsia="MS Mincho" w:cs="Arial"/>
                <w:lang w:eastAsia="ja-JP"/>
              </w:rPr>
              <w:t xml:space="preserve"> </w:t>
            </w:r>
            <w:r w:rsidRPr="00E67E0D">
              <w:rPr>
                <w:rFonts w:cs="Arial"/>
                <w:lang w:eastAsia="ja-JP"/>
              </w:rPr>
              <w:t>Identity</w:t>
            </w:r>
          </w:p>
        </w:tc>
        <w:tc>
          <w:tcPr>
            <w:tcW w:w="1080" w:type="dxa"/>
          </w:tcPr>
          <w:p w14:paraId="2B50FE76"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5D3EB1C8" w14:textId="77777777" w:rsidR="006A1CE4" w:rsidRPr="00E67E0D" w:rsidRDefault="006A1CE4" w:rsidP="00E7499B">
            <w:pPr>
              <w:pStyle w:val="TAL"/>
              <w:rPr>
                <w:i/>
                <w:lang w:eastAsia="ja-JP"/>
              </w:rPr>
            </w:pPr>
          </w:p>
        </w:tc>
        <w:tc>
          <w:tcPr>
            <w:tcW w:w="1872" w:type="dxa"/>
          </w:tcPr>
          <w:p w14:paraId="49373958" w14:textId="77777777" w:rsidR="006A1CE4" w:rsidRPr="00E67E0D" w:rsidRDefault="006A1CE4" w:rsidP="00E7499B">
            <w:pPr>
              <w:pStyle w:val="TAL"/>
              <w:rPr>
                <w:lang w:eastAsia="ja-JP"/>
              </w:rPr>
            </w:pPr>
            <w:r w:rsidRPr="00E67E0D">
              <w:rPr>
                <w:lang w:eastAsia="ja-JP"/>
              </w:rPr>
              <w:t>9.3.3.5</w:t>
            </w:r>
          </w:p>
        </w:tc>
        <w:tc>
          <w:tcPr>
            <w:tcW w:w="2880" w:type="dxa"/>
          </w:tcPr>
          <w:p w14:paraId="669FD030" w14:textId="77777777" w:rsidR="006A1CE4" w:rsidRPr="00E67E0D" w:rsidRDefault="006A1CE4" w:rsidP="00E7499B">
            <w:pPr>
              <w:pStyle w:val="TAL"/>
              <w:rPr>
                <w:lang w:eastAsia="ja-JP"/>
              </w:rPr>
            </w:pPr>
          </w:p>
        </w:tc>
      </w:tr>
      <w:tr w:rsidR="006A1CE4" w:rsidRPr="00E67E0D" w14:paraId="25A16B8C" w14:textId="77777777" w:rsidTr="00E7499B">
        <w:tc>
          <w:tcPr>
            <w:tcW w:w="2448" w:type="dxa"/>
          </w:tcPr>
          <w:p w14:paraId="30612709" w14:textId="77777777" w:rsidR="006A1CE4" w:rsidRPr="00E67E0D" w:rsidRDefault="006A1CE4" w:rsidP="00E7499B">
            <w:pPr>
              <w:pStyle w:val="TAL"/>
              <w:rPr>
                <w:rFonts w:eastAsia="Batang" w:cs="Arial"/>
                <w:lang w:eastAsia="ja-JP"/>
              </w:rPr>
            </w:pPr>
            <w:r w:rsidRPr="00E67E0D">
              <w:rPr>
                <w:rFonts w:cs="Arial"/>
                <w:lang w:eastAsia="ja-JP"/>
              </w:rPr>
              <w:t xml:space="preserve">CHOICE </w:t>
            </w:r>
            <w:r w:rsidRPr="00E67E0D">
              <w:rPr>
                <w:rFonts w:cs="Arial"/>
                <w:i/>
                <w:lang w:eastAsia="ja-JP"/>
              </w:rPr>
              <w:t>ng-eNB ID</w:t>
            </w:r>
          </w:p>
        </w:tc>
        <w:tc>
          <w:tcPr>
            <w:tcW w:w="1080" w:type="dxa"/>
          </w:tcPr>
          <w:p w14:paraId="1A235CB0"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59A78C4D" w14:textId="77777777" w:rsidR="006A1CE4" w:rsidRPr="00E67E0D" w:rsidRDefault="006A1CE4" w:rsidP="00E7499B">
            <w:pPr>
              <w:pStyle w:val="TAL"/>
              <w:rPr>
                <w:i/>
                <w:lang w:eastAsia="ja-JP"/>
              </w:rPr>
            </w:pPr>
          </w:p>
        </w:tc>
        <w:tc>
          <w:tcPr>
            <w:tcW w:w="1872" w:type="dxa"/>
          </w:tcPr>
          <w:p w14:paraId="0BBE40F0" w14:textId="77777777" w:rsidR="006A1CE4" w:rsidRPr="00E67E0D" w:rsidRDefault="006A1CE4" w:rsidP="00E7499B">
            <w:pPr>
              <w:pStyle w:val="TAL"/>
              <w:rPr>
                <w:lang w:eastAsia="ja-JP"/>
              </w:rPr>
            </w:pPr>
          </w:p>
        </w:tc>
        <w:tc>
          <w:tcPr>
            <w:tcW w:w="2880" w:type="dxa"/>
          </w:tcPr>
          <w:p w14:paraId="1CCDFE4C" w14:textId="77777777" w:rsidR="006A1CE4" w:rsidRPr="00E67E0D" w:rsidRDefault="006A1CE4" w:rsidP="00E7499B">
            <w:pPr>
              <w:pStyle w:val="TAL"/>
              <w:rPr>
                <w:rFonts w:cs="Arial"/>
                <w:szCs w:val="18"/>
                <w:lang w:eastAsia="ja-JP"/>
              </w:rPr>
            </w:pPr>
          </w:p>
        </w:tc>
      </w:tr>
      <w:tr w:rsidR="006A1CE4" w:rsidRPr="00E67E0D" w14:paraId="2349DD35" w14:textId="77777777" w:rsidTr="00E7499B">
        <w:tc>
          <w:tcPr>
            <w:tcW w:w="2448" w:type="dxa"/>
          </w:tcPr>
          <w:p w14:paraId="3CA7ADB4" w14:textId="77777777" w:rsidR="006A1CE4" w:rsidRPr="00E67E0D" w:rsidRDefault="006A1CE4" w:rsidP="00E7499B">
            <w:pPr>
              <w:pStyle w:val="TAL"/>
              <w:ind w:left="75"/>
              <w:rPr>
                <w:rFonts w:eastAsia="Batang" w:cs="Arial"/>
                <w:lang w:eastAsia="ja-JP"/>
              </w:rPr>
            </w:pPr>
            <w:r w:rsidRPr="00E67E0D">
              <w:rPr>
                <w:rFonts w:cs="Arial"/>
                <w:i/>
                <w:iCs/>
                <w:lang w:eastAsia="ja-JP"/>
              </w:rPr>
              <w:t>&gt;Macro ng-eNB ID</w:t>
            </w:r>
          </w:p>
        </w:tc>
        <w:tc>
          <w:tcPr>
            <w:tcW w:w="1080" w:type="dxa"/>
          </w:tcPr>
          <w:p w14:paraId="07BFB60D" w14:textId="77777777" w:rsidR="006A1CE4" w:rsidRPr="00E67E0D" w:rsidRDefault="006A1CE4" w:rsidP="00E7499B">
            <w:pPr>
              <w:pStyle w:val="TAL"/>
              <w:rPr>
                <w:rFonts w:cs="Arial"/>
                <w:lang w:eastAsia="ja-JP"/>
              </w:rPr>
            </w:pPr>
          </w:p>
        </w:tc>
        <w:tc>
          <w:tcPr>
            <w:tcW w:w="1440" w:type="dxa"/>
          </w:tcPr>
          <w:p w14:paraId="60B7B429" w14:textId="77777777" w:rsidR="006A1CE4" w:rsidRPr="00E67E0D" w:rsidRDefault="006A1CE4" w:rsidP="00E7499B">
            <w:pPr>
              <w:pStyle w:val="TAL"/>
              <w:rPr>
                <w:i/>
                <w:lang w:eastAsia="ja-JP"/>
              </w:rPr>
            </w:pPr>
          </w:p>
        </w:tc>
        <w:tc>
          <w:tcPr>
            <w:tcW w:w="1872" w:type="dxa"/>
          </w:tcPr>
          <w:p w14:paraId="028785E1" w14:textId="77777777" w:rsidR="006A1CE4" w:rsidRPr="00E67E0D" w:rsidRDefault="006A1CE4" w:rsidP="00E7499B">
            <w:pPr>
              <w:pStyle w:val="TAL"/>
              <w:rPr>
                <w:lang w:eastAsia="ja-JP"/>
              </w:rPr>
            </w:pPr>
          </w:p>
        </w:tc>
        <w:tc>
          <w:tcPr>
            <w:tcW w:w="2880" w:type="dxa"/>
          </w:tcPr>
          <w:p w14:paraId="2427BB51" w14:textId="77777777" w:rsidR="006A1CE4" w:rsidRPr="00E67E0D" w:rsidRDefault="006A1CE4" w:rsidP="00E7499B">
            <w:pPr>
              <w:pStyle w:val="TAL"/>
              <w:rPr>
                <w:rFonts w:cs="Arial"/>
                <w:szCs w:val="18"/>
                <w:lang w:eastAsia="ja-JP"/>
              </w:rPr>
            </w:pPr>
          </w:p>
        </w:tc>
      </w:tr>
      <w:tr w:rsidR="006A1CE4" w:rsidRPr="00E67E0D" w14:paraId="4CADB81E" w14:textId="77777777" w:rsidTr="00E7499B">
        <w:tc>
          <w:tcPr>
            <w:tcW w:w="2448" w:type="dxa"/>
          </w:tcPr>
          <w:p w14:paraId="63B80F5F" w14:textId="77777777" w:rsidR="006A1CE4" w:rsidRPr="00E67E0D" w:rsidRDefault="006A1CE4" w:rsidP="00E7499B">
            <w:pPr>
              <w:pStyle w:val="TAL"/>
              <w:ind w:left="165"/>
              <w:rPr>
                <w:rFonts w:eastAsia="Batang" w:cs="Arial"/>
                <w:lang w:eastAsia="ja-JP"/>
              </w:rPr>
            </w:pPr>
            <w:r w:rsidRPr="00E67E0D">
              <w:rPr>
                <w:rFonts w:cs="Arial"/>
                <w:lang w:eastAsia="ja-JP"/>
              </w:rPr>
              <w:t>&gt;&gt;Macro ng-eNB ID</w:t>
            </w:r>
          </w:p>
        </w:tc>
        <w:tc>
          <w:tcPr>
            <w:tcW w:w="1080" w:type="dxa"/>
          </w:tcPr>
          <w:p w14:paraId="2732968A"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5AC5FC9B" w14:textId="77777777" w:rsidR="006A1CE4" w:rsidRPr="00E67E0D" w:rsidRDefault="006A1CE4" w:rsidP="00E7499B">
            <w:pPr>
              <w:pStyle w:val="TAL"/>
              <w:rPr>
                <w:i/>
                <w:lang w:eastAsia="ja-JP"/>
              </w:rPr>
            </w:pPr>
          </w:p>
        </w:tc>
        <w:tc>
          <w:tcPr>
            <w:tcW w:w="1872" w:type="dxa"/>
          </w:tcPr>
          <w:p w14:paraId="7878A34B" w14:textId="77777777" w:rsidR="006A1CE4" w:rsidRPr="00E67E0D" w:rsidRDefault="006A1CE4" w:rsidP="00E7499B">
            <w:pPr>
              <w:pStyle w:val="TAL"/>
              <w:rPr>
                <w:lang w:eastAsia="ja-JP"/>
              </w:rPr>
            </w:pPr>
            <w:r w:rsidRPr="00E67E0D">
              <w:rPr>
                <w:rFonts w:cs="Arial"/>
                <w:lang w:eastAsia="ja-JP"/>
              </w:rPr>
              <w:t>BIT STRING (SIZE(20))</w:t>
            </w:r>
          </w:p>
        </w:tc>
        <w:tc>
          <w:tcPr>
            <w:tcW w:w="2880" w:type="dxa"/>
          </w:tcPr>
          <w:p w14:paraId="471D5E0B" w14:textId="77777777" w:rsidR="006A1CE4" w:rsidRPr="00E67E0D" w:rsidRDefault="006A1CE4" w:rsidP="00E7499B">
            <w:pPr>
              <w:pStyle w:val="TAL"/>
              <w:rPr>
                <w:rFonts w:cs="Arial"/>
                <w:szCs w:val="18"/>
                <w:lang w:eastAsia="ja-JP"/>
              </w:rPr>
            </w:pPr>
            <w:r w:rsidRPr="00E67E0D">
              <w:rPr>
                <w:rFonts w:cs="Arial"/>
                <w:lang w:eastAsia="ja-JP"/>
              </w:rPr>
              <w:t xml:space="preserve">Equal to the 20 leftmost bits of the </w:t>
            </w:r>
            <w:r w:rsidRPr="00E67E0D">
              <w:rPr>
                <w:rFonts w:cs="Arial"/>
                <w:i/>
                <w:lang w:eastAsia="ja-JP"/>
              </w:rPr>
              <w:t>E-UTRA</w:t>
            </w:r>
            <w:r w:rsidRPr="00E67E0D">
              <w:rPr>
                <w:rFonts w:cs="Arial"/>
                <w:lang w:eastAsia="ja-JP"/>
              </w:rPr>
              <w:t xml:space="preserve"> </w:t>
            </w:r>
            <w:r w:rsidRPr="00E67E0D">
              <w:rPr>
                <w:rFonts w:cs="Arial"/>
                <w:i/>
                <w:lang w:eastAsia="ja-JP"/>
              </w:rPr>
              <w:t>Cell Identity</w:t>
            </w:r>
            <w:r w:rsidRPr="00E67E0D">
              <w:rPr>
                <w:rFonts w:cs="Arial"/>
                <w:lang w:eastAsia="ja-JP"/>
              </w:rPr>
              <w:t xml:space="preserve"> IE contained in the </w:t>
            </w:r>
            <w:r w:rsidRPr="00E67E0D">
              <w:rPr>
                <w:rFonts w:cs="Arial"/>
                <w:i/>
                <w:lang w:eastAsia="ja-JP"/>
              </w:rPr>
              <w:t>E-UTRA CGI</w:t>
            </w:r>
            <w:r w:rsidRPr="00E67E0D">
              <w:rPr>
                <w:rFonts w:cs="Arial"/>
                <w:lang w:eastAsia="ja-JP"/>
              </w:rPr>
              <w:t xml:space="preserve"> IE of each cell served by the ng-eNB.</w:t>
            </w:r>
          </w:p>
        </w:tc>
      </w:tr>
      <w:tr w:rsidR="006A1CE4" w:rsidRPr="00E67E0D" w14:paraId="3F7B3FD5" w14:textId="77777777" w:rsidTr="00E7499B">
        <w:tc>
          <w:tcPr>
            <w:tcW w:w="2448" w:type="dxa"/>
          </w:tcPr>
          <w:p w14:paraId="3F7D34DC" w14:textId="77777777" w:rsidR="006A1CE4" w:rsidRPr="00E67E0D" w:rsidRDefault="006A1CE4" w:rsidP="00E7499B">
            <w:pPr>
              <w:pStyle w:val="TAL"/>
              <w:ind w:left="75"/>
              <w:rPr>
                <w:rFonts w:eastAsia="Batang" w:cs="Arial"/>
                <w:lang w:eastAsia="ja-JP"/>
              </w:rPr>
            </w:pPr>
            <w:r w:rsidRPr="00E67E0D">
              <w:rPr>
                <w:rFonts w:cs="Arial"/>
                <w:i/>
                <w:iCs/>
                <w:lang w:eastAsia="ja-JP"/>
              </w:rPr>
              <w:t>&gt;Short Macro ng-eNB ID</w:t>
            </w:r>
          </w:p>
        </w:tc>
        <w:tc>
          <w:tcPr>
            <w:tcW w:w="1080" w:type="dxa"/>
          </w:tcPr>
          <w:p w14:paraId="4161AD38" w14:textId="77777777" w:rsidR="006A1CE4" w:rsidRPr="00E67E0D" w:rsidRDefault="006A1CE4" w:rsidP="00E7499B">
            <w:pPr>
              <w:pStyle w:val="TAL"/>
              <w:rPr>
                <w:rFonts w:cs="Arial"/>
                <w:lang w:eastAsia="ja-JP"/>
              </w:rPr>
            </w:pPr>
          </w:p>
        </w:tc>
        <w:tc>
          <w:tcPr>
            <w:tcW w:w="1440" w:type="dxa"/>
          </w:tcPr>
          <w:p w14:paraId="5B3F1A41" w14:textId="77777777" w:rsidR="006A1CE4" w:rsidRPr="00E67E0D" w:rsidRDefault="006A1CE4" w:rsidP="00E7499B">
            <w:pPr>
              <w:pStyle w:val="TAL"/>
              <w:rPr>
                <w:i/>
                <w:lang w:eastAsia="ja-JP"/>
              </w:rPr>
            </w:pPr>
          </w:p>
        </w:tc>
        <w:tc>
          <w:tcPr>
            <w:tcW w:w="1872" w:type="dxa"/>
          </w:tcPr>
          <w:p w14:paraId="1EDF1272" w14:textId="77777777" w:rsidR="006A1CE4" w:rsidRPr="00E67E0D" w:rsidRDefault="006A1CE4" w:rsidP="00E7499B">
            <w:pPr>
              <w:pStyle w:val="TAL"/>
              <w:rPr>
                <w:lang w:eastAsia="ja-JP"/>
              </w:rPr>
            </w:pPr>
          </w:p>
        </w:tc>
        <w:tc>
          <w:tcPr>
            <w:tcW w:w="2880" w:type="dxa"/>
          </w:tcPr>
          <w:p w14:paraId="6ED3694A" w14:textId="77777777" w:rsidR="006A1CE4" w:rsidRPr="00E67E0D" w:rsidRDefault="006A1CE4" w:rsidP="00E7499B">
            <w:pPr>
              <w:pStyle w:val="TAL"/>
              <w:rPr>
                <w:rFonts w:cs="Arial"/>
                <w:szCs w:val="18"/>
                <w:lang w:eastAsia="ja-JP"/>
              </w:rPr>
            </w:pPr>
          </w:p>
        </w:tc>
      </w:tr>
      <w:tr w:rsidR="006A1CE4" w:rsidRPr="00E67E0D" w14:paraId="7FD8DADB" w14:textId="77777777" w:rsidTr="00E7499B">
        <w:tc>
          <w:tcPr>
            <w:tcW w:w="2448" w:type="dxa"/>
          </w:tcPr>
          <w:p w14:paraId="764CA345" w14:textId="77777777" w:rsidR="006A1CE4" w:rsidRPr="00E67E0D" w:rsidRDefault="006A1CE4" w:rsidP="00E7499B">
            <w:pPr>
              <w:pStyle w:val="TAL"/>
              <w:ind w:left="165"/>
              <w:rPr>
                <w:rFonts w:eastAsia="Batang" w:cs="Arial"/>
                <w:lang w:eastAsia="ja-JP"/>
              </w:rPr>
            </w:pPr>
            <w:r w:rsidRPr="00E67E0D">
              <w:rPr>
                <w:rFonts w:cs="Arial"/>
                <w:lang w:eastAsia="ja-JP"/>
              </w:rPr>
              <w:t>&gt;&gt;Short Macro ng-eNB ID</w:t>
            </w:r>
          </w:p>
        </w:tc>
        <w:tc>
          <w:tcPr>
            <w:tcW w:w="1080" w:type="dxa"/>
          </w:tcPr>
          <w:p w14:paraId="7520868C"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7BD6AC0E" w14:textId="77777777" w:rsidR="006A1CE4" w:rsidRPr="00E67E0D" w:rsidRDefault="006A1CE4" w:rsidP="00E7499B">
            <w:pPr>
              <w:pStyle w:val="TAL"/>
              <w:rPr>
                <w:i/>
                <w:lang w:eastAsia="ja-JP"/>
              </w:rPr>
            </w:pPr>
          </w:p>
        </w:tc>
        <w:tc>
          <w:tcPr>
            <w:tcW w:w="1872" w:type="dxa"/>
          </w:tcPr>
          <w:p w14:paraId="75939762" w14:textId="77777777" w:rsidR="006A1CE4" w:rsidRPr="00E67E0D" w:rsidRDefault="006A1CE4" w:rsidP="00E7499B">
            <w:pPr>
              <w:pStyle w:val="TAL"/>
              <w:rPr>
                <w:lang w:eastAsia="ja-JP"/>
              </w:rPr>
            </w:pPr>
            <w:r w:rsidRPr="00E67E0D">
              <w:rPr>
                <w:rFonts w:cs="Arial"/>
                <w:lang w:eastAsia="ja-JP"/>
              </w:rPr>
              <w:t>BIT STRING (SIZE(18))</w:t>
            </w:r>
          </w:p>
        </w:tc>
        <w:tc>
          <w:tcPr>
            <w:tcW w:w="2880" w:type="dxa"/>
          </w:tcPr>
          <w:p w14:paraId="3A238602" w14:textId="77777777" w:rsidR="006A1CE4" w:rsidRPr="00E67E0D" w:rsidRDefault="006A1CE4" w:rsidP="00E7499B">
            <w:pPr>
              <w:pStyle w:val="TAL"/>
              <w:rPr>
                <w:rFonts w:cs="Arial"/>
                <w:szCs w:val="18"/>
                <w:lang w:eastAsia="ja-JP"/>
              </w:rPr>
            </w:pPr>
            <w:r w:rsidRPr="00E67E0D">
              <w:rPr>
                <w:rFonts w:cs="Arial"/>
                <w:lang w:eastAsia="ja-JP"/>
              </w:rPr>
              <w:t xml:space="preserve">Equal to the 18 leftmost bits of the </w:t>
            </w:r>
            <w:r w:rsidRPr="00E67E0D">
              <w:rPr>
                <w:rFonts w:cs="Arial"/>
                <w:i/>
                <w:lang w:eastAsia="ja-JP"/>
              </w:rPr>
              <w:t>E-UTRA</w:t>
            </w:r>
            <w:r w:rsidRPr="00E67E0D">
              <w:rPr>
                <w:rFonts w:cs="Arial"/>
                <w:lang w:eastAsia="ja-JP"/>
              </w:rPr>
              <w:t xml:space="preserve"> </w:t>
            </w:r>
            <w:r w:rsidRPr="00E67E0D">
              <w:rPr>
                <w:rFonts w:cs="Arial"/>
                <w:i/>
                <w:lang w:eastAsia="ja-JP"/>
              </w:rPr>
              <w:t>Cell Identity</w:t>
            </w:r>
            <w:r w:rsidRPr="00E67E0D">
              <w:rPr>
                <w:rFonts w:cs="Arial"/>
                <w:lang w:eastAsia="ja-JP"/>
              </w:rPr>
              <w:t xml:space="preserve"> IE contained in the </w:t>
            </w:r>
            <w:r w:rsidRPr="00E67E0D">
              <w:rPr>
                <w:rFonts w:cs="Arial"/>
                <w:i/>
                <w:lang w:eastAsia="ja-JP"/>
              </w:rPr>
              <w:t>E-UTRA CGI</w:t>
            </w:r>
            <w:r w:rsidRPr="00E67E0D">
              <w:rPr>
                <w:rFonts w:cs="Arial"/>
                <w:lang w:eastAsia="ja-JP"/>
              </w:rPr>
              <w:t xml:space="preserve"> IE of each cell served by the ng-eNB.</w:t>
            </w:r>
          </w:p>
        </w:tc>
      </w:tr>
      <w:tr w:rsidR="006A1CE4" w:rsidRPr="00E67E0D" w14:paraId="401B561E" w14:textId="77777777" w:rsidTr="00E7499B">
        <w:tc>
          <w:tcPr>
            <w:tcW w:w="2448" w:type="dxa"/>
          </w:tcPr>
          <w:p w14:paraId="3D51057C" w14:textId="77777777" w:rsidR="006A1CE4" w:rsidRPr="00E67E0D" w:rsidRDefault="006A1CE4" w:rsidP="00E7499B">
            <w:pPr>
              <w:pStyle w:val="TAL"/>
              <w:ind w:left="75"/>
              <w:rPr>
                <w:rFonts w:eastAsia="Batang" w:cs="Arial"/>
                <w:lang w:eastAsia="ja-JP"/>
              </w:rPr>
            </w:pPr>
            <w:r w:rsidRPr="00E67E0D">
              <w:rPr>
                <w:rFonts w:cs="Arial"/>
                <w:i/>
                <w:iCs/>
                <w:lang w:eastAsia="ja-JP"/>
              </w:rPr>
              <w:t>&gt;Long Macro ng-eNB ID</w:t>
            </w:r>
          </w:p>
        </w:tc>
        <w:tc>
          <w:tcPr>
            <w:tcW w:w="1080" w:type="dxa"/>
          </w:tcPr>
          <w:p w14:paraId="684C3EAF" w14:textId="77777777" w:rsidR="006A1CE4" w:rsidRPr="00E67E0D" w:rsidRDefault="006A1CE4" w:rsidP="00E7499B">
            <w:pPr>
              <w:pStyle w:val="TAL"/>
              <w:rPr>
                <w:rFonts w:cs="Arial"/>
                <w:lang w:eastAsia="ja-JP"/>
              </w:rPr>
            </w:pPr>
          </w:p>
        </w:tc>
        <w:tc>
          <w:tcPr>
            <w:tcW w:w="1440" w:type="dxa"/>
          </w:tcPr>
          <w:p w14:paraId="500DBB35" w14:textId="77777777" w:rsidR="006A1CE4" w:rsidRPr="00E67E0D" w:rsidRDefault="006A1CE4" w:rsidP="00E7499B">
            <w:pPr>
              <w:pStyle w:val="TAL"/>
              <w:rPr>
                <w:i/>
                <w:lang w:eastAsia="ja-JP"/>
              </w:rPr>
            </w:pPr>
          </w:p>
        </w:tc>
        <w:tc>
          <w:tcPr>
            <w:tcW w:w="1872" w:type="dxa"/>
          </w:tcPr>
          <w:p w14:paraId="39D3AEDB" w14:textId="77777777" w:rsidR="006A1CE4" w:rsidRPr="00E67E0D" w:rsidRDefault="006A1CE4" w:rsidP="00E7499B">
            <w:pPr>
              <w:pStyle w:val="TAL"/>
              <w:rPr>
                <w:lang w:eastAsia="ja-JP"/>
              </w:rPr>
            </w:pPr>
          </w:p>
        </w:tc>
        <w:tc>
          <w:tcPr>
            <w:tcW w:w="2880" w:type="dxa"/>
          </w:tcPr>
          <w:p w14:paraId="08E7CFCB" w14:textId="77777777" w:rsidR="006A1CE4" w:rsidRPr="00E67E0D" w:rsidRDefault="006A1CE4" w:rsidP="00E7499B">
            <w:pPr>
              <w:pStyle w:val="TAL"/>
              <w:rPr>
                <w:rFonts w:cs="Arial"/>
                <w:szCs w:val="18"/>
                <w:lang w:eastAsia="ja-JP"/>
              </w:rPr>
            </w:pPr>
          </w:p>
        </w:tc>
      </w:tr>
      <w:tr w:rsidR="006A1CE4" w:rsidRPr="00E67E0D" w14:paraId="486CB80C" w14:textId="77777777" w:rsidTr="00E7499B">
        <w:tc>
          <w:tcPr>
            <w:tcW w:w="2448" w:type="dxa"/>
          </w:tcPr>
          <w:p w14:paraId="73C39FA7" w14:textId="77777777" w:rsidR="006A1CE4" w:rsidRPr="00E67E0D" w:rsidRDefault="006A1CE4" w:rsidP="00E7499B">
            <w:pPr>
              <w:pStyle w:val="TAL"/>
              <w:ind w:left="165"/>
              <w:rPr>
                <w:rFonts w:eastAsia="Batang" w:cs="Arial"/>
                <w:lang w:eastAsia="ja-JP"/>
              </w:rPr>
            </w:pPr>
            <w:r w:rsidRPr="00E67E0D">
              <w:rPr>
                <w:rFonts w:cs="Arial"/>
                <w:lang w:eastAsia="ja-JP"/>
              </w:rPr>
              <w:t>&gt;&gt;Long Macro ng-eNB ID</w:t>
            </w:r>
          </w:p>
        </w:tc>
        <w:tc>
          <w:tcPr>
            <w:tcW w:w="1080" w:type="dxa"/>
          </w:tcPr>
          <w:p w14:paraId="32D0B2F1"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0B6DA956" w14:textId="77777777" w:rsidR="006A1CE4" w:rsidRPr="00E67E0D" w:rsidRDefault="006A1CE4" w:rsidP="00E7499B">
            <w:pPr>
              <w:pStyle w:val="TAL"/>
              <w:rPr>
                <w:i/>
                <w:lang w:eastAsia="ja-JP"/>
              </w:rPr>
            </w:pPr>
          </w:p>
        </w:tc>
        <w:tc>
          <w:tcPr>
            <w:tcW w:w="1872" w:type="dxa"/>
          </w:tcPr>
          <w:p w14:paraId="0905FD4C" w14:textId="77777777" w:rsidR="006A1CE4" w:rsidRPr="00E67E0D" w:rsidRDefault="006A1CE4" w:rsidP="00E7499B">
            <w:pPr>
              <w:pStyle w:val="TAL"/>
              <w:rPr>
                <w:lang w:eastAsia="ja-JP"/>
              </w:rPr>
            </w:pPr>
            <w:r w:rsidRPr="00E67E0D">
              <w:rPr>
                <w:rFonts w:cs="Arial"/>
                <w:lang w:eastAsia="ja-JP"/>
              </w:rPr>
              <w:t>BIT STRING (SIZE(21))</w:t>
            </w:r>
          </w:p>
        </w:tc>
        <w:tc>
          <w:tcPr>
            <w:tcW w:w="2880" w:type="dxa"/>
          </w:tcPr>
          <w:p w14:paraId="45D2F0CD" w14:textId="77777777" w:rsidR="006A1CE4" w:rsidRPr="00E67E0D" w:rsidRDefault="006A1CE4" w:rsidP="00E7499B">
            <w:pPr>
              <w:pStyle w:val="TAL"/>
              <w:rPr>
                <w:rFonts w:cs="Arial"/>
                <w:szCs w:val="18"/>
                <w:lang w:eastAsia="ja-JP"/>
              </w:rPr>
            </w:pPr>
            <w:r w:rsidRPr="00E67E0D">
              <w:rPr>
                <w:rFonts w:cs="Arial"/>
                <w:lang w:eastAsia="ja-JP"/>
              </w:rPr>
              <w:t xml:space="preserve">Equal to the 21 leftmost bits of the </w:t>
            </w:r>
            <w:r w:rsidRPr="00E67E0D">
              <w:rPr>
                <w:rFonts w:cs="Arial"/>
                <w:i/>
                <w:lang w:eastAsia="ja-JP"/>
              </w:rPr>
              <w:t>E-UTRA</w:t>
            </w:r>
            <w:r w:rsidRPr="00E67E0D">
              <w:rPr>
                <w:rFonts w:cs="Arial"/>
                <w:lang w:eastAsia="ja-JP"/>
              </w:rPr>
              <w:t xml:space="preserve"> </w:t>
            </w:r>
            <w:r w:rsidRPr="00E67E0D">
              <w:rPr>
                <w:rFonts w:cs="Arial"/>
                <w:i/>
                <w:lang w:eastAsia="ja-JP"/>
              </w:rPr>
              <w:t>Cell Identity</w:t>
            </w:r>
            <w:r w:rsidRPr="00E67E0D">
              <w:rPr>
                <w:rFonts w:cs="Arial"/>
                <w:lang w:eastAsia="ja-JP"/>
              </w:rPr>
              <w:t xml:space="preserve"> IE contained in the </w:t>
            </w:r>
            <w:r w:rsidRPr="00E67E0D">
              <w:rPr>
                <w:rFonts w:cs="Arial"/>
                <w:i/>
                <w:lang w:eastAsia="ja-JP"/>
              </w:rPr>
              <w:t>E-UTRA CGI</w:t>
            </w:r>
            <w:r w:rsidRPr="00E67E0D">
              <w:rPr>
                <w:rFonts w:cs="Arial"/>
                <w:lang w:eastAsia="ja-JP"/>
              </w:rPr>
              <w:t xml:space="preserve"> IE of each cell served by the ng-eNB.</w:t>
            </w:r>
          </w:p>
        </w:tc>
      </w:tr>
    </w:tbl>
    <w:p w14:paraId="0DDD7A75" w14:textId="77777777" w:rsidR="006A1CE4" w:rsidRPr="00E67E0D" w:rsidRDefault="006A1CE4" w:rsidP="00E7499B"/>
    <w:p w14:paraId="04AF82AB" w14:textId="77777777" w:rsidR="006A1CE4" w:rsidRPr="00E67E0D" w:rsidRDefault="006A1CE4" w:rsidP="00E7499B">
      <w:pPr>
        <w:pStyle w:val="4"/>
      </w:pPr>
      <w:bookmarkStart w:id="4273" w:name="_Toc534720543"/>
      <w:bookmarkStart w:id="4274" w:name="_Toc525567555"/>
      <w:r w:rsidRPr="00E67E0D">
        <w:t>9.3.1.9</w:t>
      </w:r>
      <w:r w:rsidRPr="00E67E0D">
        <w:tab/>
        <w:t>E-UTRA CGI</w:t>
      </w:r>
      <w:bookmarkEnd w:id="4273"/>
      <w:bookmarkEnd w:id="4274"/>
    </w:p>
    <w:p w14:paraId="5C349B62" w14:textId="77777777" w:rsidR="006A1CE4" w:rsidRPr="00E67E0D" w:rsidRDefault="006A1CE4" w:rsidP="00E7499B">
      <w:pPr>
        <w:keepNext/>
      </w:pPr>
      <w:r w:rsidRPr="00E67E0D">
        <w:t>This IE is used to globally identify an E-UTRA cell (see TS 36.300 [17]).</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536B287A" w14:textId="77777777" w:rsidTr="00E7499B">
        <w:tc>
          <w:tcPr>
            <w:tcW w:w="2448" w:type="dxa"/>
          </w:tcPr>
          <w:p w14:paraId="6939E075"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6C64CAE2"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71C82CE5"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276F4381"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727D7E82"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136A5E72" w14:textId="77777777" w:rsidTr="00E7499B">
        <w:tc>
          <w:tcPr>
            <w:tcW w:w="2448" w:type="dxa"/>
          </w:tcPr>
          <w:p w14:paraId="50FCB5D9" w14:textId="77777777" w:rsidR="006A1CE4" w:rsidRPr="00E67E0D" w:rsidRDefault="006A1CE4" w:rsidP="00E7499B">
            <w:pPr>
              <w:pStyle w:val="TAL"/>
              <w:rPr>
                <w:rFonts w:eastAsia="Batang" w:cs="Arial"/>
                <w:lang w:eastAsia="ja-JP"/>
              </w:rPr>
            </w:pPr>
            <w:r w:rsidRPr="00E67E0D">
              <w:rPr>
                <w:rFonts w:cs="Arial"/>
                <w:lang w:eastAsia="ja-JP"/>
              </w:rPr>
              <w:t>PLMN</w:t>
            </w:r>
            <w:r w:rsidRPr="00E67E0D">
              <w:rPr>
                <w:rFonts w:eastAsia="MS Mincho" w:cs="Arial"/>
                <w:lang w:eastAsia="ja-JP"/>
              </w:rPr>
              <w:t xml:space="preserve"> </w:t>
            </w:r>
            <w:r w:rsidRPr="00E67E0D">
              <w:rPr>
                <w:rFonts w:cs="Arial"/>
                <w:lang w:eastAsia="ja-JP"/>
              </w:rPr>
              <w:t>Identity</w:t>
            </w:r>
          </w:p>
        </w:tc>
        <w:tc>
          <w:tcPr>
            <w:tcW w:w="1080" w:type="dxa"/>
          </w:tcPr>
          <w:p w14:paraId="09D92465"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6A55F302" w14:textId="77777777" w:rsidR="006A1CE4" w:rsidRPr="00E67E0D" w:rsidRDefault="006A1CE4" w:rsidP="00E7499B">
            <w:pPr>
              <w:pStyle w:val="TAL"/>
              <w:rPr>
                <w:i/>
                <w:lang w:eastAsia="ja-JP"/>
              </w:rPr>
            </w:pPr>
          </w:p>
        </w:tc>
        <w:tc>
          <w:tcPr>
            <w:tcW w:w="1872" w:type="dxa"/>
          </w:tcPr>
          <w:p w14:paraId="7E587607" w14:textId="77777777" w:rsidR="006A1CE4" w:rsidRPr="00E67E0D" w:rsidRDefault="006A1CE4" w:rsidP="00E7499B">
            <w:pPr>
              <w:pStyle w:val="TAL"/>
              <w:rPr>
                <w:lang w:eastAsia="ja-JP"/>
              </w:rPr>
            </w:pPr>
            <w:r w:rsidRPr="00E67E0D">
              <w:rPr>
                <w:lang w:eastAsia="ja-JP"/>
              </w:rPr>
              <w:t>9.3.3.5</w:t>
            </w:r>
          </w:p>
        </w:tc>
        <w:tc>
          <w:tcPr>
            <w:tcW w:w="2880" w:type="dxa"/>
          </w:tcPr>
          <w:p w14:paraId="22B4F6BC" w14:textId="77777777" w:rsidR="006A1CE4" w:rsidRPr="00E67E0D" w:rsidRDefault="006A1CE4" w:rsidP="00E7499B">
            <w:pPr>
              <w:pStyle w:val="TAL"/>
              <w:rPr>
                <w:lang w:eastAsia="ja-JP"/>
              </w:rPr>
            </w:pPr>
          </w:p>
        </w:tc>
      </w:tr>
      <w:tr w:rsidR="006A1CE4" w:rsidRPr="00E67E0D" w14:paraId="65E58420" w14:textId="77777777" w:rsidTr="00E7499B">
        <w:tc>
          <w:tcPr>
            <w:tcW w:w="2448" w:type="dxa"/>
          </w:tcPr>
          <w:p w14:paraId="72B5EE36" w14:textId="77777777" w:rsidR="006A1CE4" w:rsidRPr="00E67E0D" w:rsidRDefault="006A1CE4" w:rsidP="00E7499B">
            <w:pPr>
              <w:pStyle w:val="TAL"/>
              <w:rPr>
                <w:rFonts w:eastAsia="Batang" w:cs="Arial"/>
                <w:lang w:eastAsia="ja-JP"/>
              </w:rPr>
            </w:pPr>
            <w:r w:rsidRPr="00E67E0D">
              <w:rPr>
                <w:rFonts w:cs="Arial"/>
                <w:lang w:eastAsia="ja-JP"/>
              </w:rPr>
              <w:t>E-UTRA Cell Identity</w:t>
            </w:r>
          </w:p>
        </w:tc>
        <w:tc>
          <w:tcPr>
            <w:tcW w:w="1080" w:type="dxa"/>
          </w:tcPr>
          <w:p w14:paraId="488093AA"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07ADB8F4" w14:textId="77777777" w:rsidR="006A1CE4" w:rsidRPr="00E67E0D" w:rsidRDefault="006A1CE4" w:rsidP="00E7499B">
            <w:pPr>
              <w:pStyle w:val="TAL"/>
              <w:rPr>
                <w:i/>
                <w:lang w:eastAsia="ja-JP"/>
              </w:rPr>
            </w:pPr>
          </w:p>
        </w:tc>
        <w:tc>
          <w:tcPr>
            <w:tcW w:w="1872" w:type="dxa"/>
          </w:tcPr>
          <w:p w14:paraId="2E9D141A" w14:textId="77777777" w:rsidR="006A1CE4" w:rsidRPr="00E67E0D" w:rsidRDefault="006A1CE4" w:rsidP="00E7499B">
            <w:pPr>
              <w:pStyle w:val="TAL"/>
              <w:rPr>
                <w:lang w:eastAsia="ja-JP"/>
              </w:rPr>
            </w:pPr>
            <w:r w:rsidRPr="00E67E0D">
              <w:rPr>
                <w:rFonts w:cs="Arial"/>
                <w:lang w:eastAsia="ja-JP"/>
              </w:rPr>
              <w:t>BIT STRING (SIZE(28))</w:t>
            </w:r>
          </w:p>
        </w:tc>
        <w:tc>
          <w:tcPr>
            <w:tcW w:w="2880" w:type="dxa"/>
          </w:tcPr>
          <w:p w14:paraId="5B18EA68" w14:textId="77777777" w:rsidR="006A1CE4" w:rsidRPr="00E67E0D" w:rsidRDefault="006A1CE4" w:rsidP="00E7499B">
            <w:pPr>
              <w:pStyle w:val="TAL"/>
              <w:rPr>
                <w:rFonts w:cs="Arial"/>
                <w:szCs w:val="18"/>
                <w:lang w:eastAsia="ja-JP"/>
              </w:rPr>
            </w:pPr>
            <w:r w:rsidRPr="00E67E0D">
              <w:rPr>
                <w:rFonts w:cs="Arial"/>
                <w:lang w:eastAsia="ja-JP"/>
              </w:rPr>
              <w:t xml:space="preserve">The leftmost bits of the </w:t>
            </w:r>
            <w:r w:rsidRPr="00E67E0D">
              <w:rPr>
                <w:rFonts w:cs="Arial"/>
                <w:i/>
                <w:lang w:eastAsia="ja-JP"/>
              </w:rPr>
              <w:t>E-UTRA Cell Identity</w:t>
            </w:r>
            <w:r w:rsidRPr="00E67E0D">
              <w:rPr>
                <w:rFonts w:cs="Arial"/>
                <w:lang w:eastAsia="ja-JP"/>
              </w:rPr>
              <w:t xml:space="preserve"> IE correspond to the ng-eNB ID (defined in subclause 9.3.1.8).</w:t>
            </w:r>
          </w:p>
        </w:tc>
      </w:tr>
    </w:tbl>
    <w:p w14:paraId="310AB27E" w14:textId="77777777" w:rsidR="006A1CE4" w:rsidRPr="00E67E0D" w:rsidRDefault="006A1CE4" w:rsidP="00E7499B"/>
    <w:p w14:paraId="026E50B6" w14:textId="77777777" w:rsidR="006A1CE4" w:rsidRPr="00E67E0D" w:rsidRDefault="006A1CE4" w:rsidP="00E7499B">
      <w:pPr>
        <w:pStyle w:val="4"/>
      </w:pPr>
      <w:bookmarkStart w:id="4275" w:name="_Toc534720544"/>
      <w:bookmarkStart w:id="4276" w:name="_Toc525567556"/>
      <w:r w:rsidRPr="00E67E0D">
        <w:t>9.3.1.10</w:t>
      </w:r>
      <w:r w:rsidRPr="00E67E0D">
        <w:tab/>
        <w:t>GBR QoS Flow Information</w:t>
      </w:r>
      <w:bookmarkEnd w:id="4275"/>
      <w:bookmarkEnd w:id="4276"/>
    </w:p>
    <w:p w14:paraId="5D1B0DCA" w14:textId="77777777" w:rsidR="006A1CE4" w:rsidRPr="00E67E0D" w:rsidRDefault="006A1CE4" w:rsidP="00E7499B">
      <w:r w:rsidRPr="00E67E0D">
        <w:t>This IE indicates QoS parameters for a GBR QoS flow for downlink and uplink.</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36A6C719" w14:textId="77777777" w:rsidTr="00E7499B">
        <w:tc>
          <w:tcPr>
            <w:tcW w:w="2448" w:type="dxa"/>
          </w:tcPr>
          <w:p w14:paraId="71ECD6A6"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25F38E1A"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0B9F2F39"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74E364E3"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52A247BC"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32749E95" w14:textId="77777777" w:rsidTr="00E7499B">
        <w:tc>
          <w:tcPr>
            <w:tcW w:w="2448" w:type="dxa"/>
          </w:tcPr>
          <w:p w14:paraId="3730CEB8" w14:textId="77777777" w:rsidR="006A1CE4" w:rsidRPr="00E67E0D" w:rsidRDefault="006A1CE4" w:rsidP="00E7499B">
            <w:pPr>
              <w:pStyle w:val="TAL"/>
              <w:rPr>
                <w:rFonts w:eastAsia="Batang" w:cs="Arial"/>
                <w:lang w:eastAsia="ja-JP"/>
              </w:rPr>
            </w:pPr>
            <w:r w:rsidRPr="00E67E0D">
              <w:rPr>
                <w:lang w:eastAsia="ja-JP"/>
              </w:rPr>
              <w:t>Maximum Flow Bit Rate Downlink</w:t>
            </w:r>
          </w:p>
        </w:tc>
        <w:tc>
          <w:tcPr>
            <w:tcW w:w="1080" w:type="dxa"/>
          </w:tcPr>
          <w:p w14:paraId="66772B01"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04B9AE1E" w14:textId="77777777" w:rsidR="006A1CE4" w:rsidRPr="00E67E0D" w:rsidRDefault="006A1CE4" w:rsidP="00E7499B">
            <w:pPr>
              <w:pStyle w:val="TAL"/>
              <w:rPr>
                <w:i/>
                <w:lang w:eastAsia="ja-JP"/>
              </w:rPr>
            </w:pPr>
          </w:p>
        </w:tc>
        <w:tc>
          <w:tcPr>
            <w:tcW w:w="1872" w:type="dxa"/>
          </w:tcPr>
          <w:p w14:paraId="625965D3" w14:textId="77777777" w:rsidR="006A1CE4" w:rsidRPr="00E67E0D" w:rsidRDefault="006A1CE4" w:rsidP="00E7499B">
            <w:pPr>
              <w:pStyle w:val="TAL"/>
              <w:rPr>
                <w:lang w:eastAsia="ja-JP"/>
              </w:rPr>
            </w:pPr>
            <w:r w:rsidRPr="00E67E0D">
              <w:rPr>
                <w:lang w:eastAsia="ja-JP"/>
              </w:rPr>
              <w:t>Bit Rate</w:t>
            </w:r>
          </w:p>
          <w:p w14:paraId="1AA440F2" w14:textId="77777777" w:rsidR="006A1CE4" w:rsidRPr="00E67E0D" w:rsidRDefault="006A1CE4" w:rsidP="00E7499B">
            <w:pPr>
              <w:pStyle w:val="TAL"/>
              <w:rPr>
                <w:lang w:eastAsia="ja-JP"/>
              </w:rPr>
            </w:pPr>
            <w:r w:rsidRPr="00E67E0D">
              <w:rPr>
                <w:lang w:eastAsia="ja-JP"/>
              </w:rPr>
              <w:t>9.3.1.4</w:t>
            </w:r>
          </w:p>
        </w:tc>
        <w:tc>
          <w:tcPr>
            <w:tcW w:w="2880" w:type="dxa"/>
          </w:tcPr>
          <w:p w14:paraId="2A5C4FF8" w14:textId="77777777" w:rsidR="006A1CE4" w:rsidRPr="00E67E0D" w:rsidRDefault="006A1CE4" w:rsidP="00E7499B">
            <w:pPr>
              <w:pStyle w:val="TAL"/>
              <w:rPr>
                <w:lang w:eastAsia="ja-JP"/>
              </w:rPr>
            </w:pPr>
            <w:r w:rsidRPr="00E67E0D">
              <w:rPr>
                <w:lang w:eastAsia="ja-JP"/>
              </w:rPr>
              <w:t>Maximum Bit Rate in DL. Details in TS 23.501 [9].</w:t>
            </w:r>
          </w:p>
        </w:tc>
      </w:tr>
      <w:tr w:rsidR="006A1CE4" w:rsidRPr="00E67E0D" w14:paraId="75906800" w14:textId="77777777" w:rsidTr="00E7499B">
        <w:tc>
          <w:tcPr>
            <w:tcW w:w="2448" w:type="dxa"/>
          </w:tcPr>
          <w:p w14:paraId="3EF48A87" w14:textId="77777777" w:rsidR="006A1CE4" w:rsidRPr="00E67E0D" w:rsidRDefault="006A1CE4" w:rsidP="00E7499B">
            <w:pPr>
              <w:pStyle w:val="TAL"/>
              <w:rPr>
                <w:rFonts w:eastAsia="Batang" w:cs="Arial"/>
                <w:lang w:eastAsia="ja-JP"/>
              </w:rPr>
            </w:pPr>
            <w:r w:rsidRPr="00E67E0D">
              <w:rPr>
                <w:lang w:eastAsia="ja-JP"/>
              </w:rPr>
              <w:t>Maximum Flow Bit Rate Uplink</w:t>
            </w:r>
          </w:p>
        </w:tc>
        <w:tc>
          <w:tcPr>
            <w:tcW w:w="1080" w:type="dxa"/>
          </w:tcPr>
          <w:p w14:paraId="46733310"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4C7AB45E" w14:textId="77777777" w:rsidR="006A1CE4" w:rsidRPr="00E67E0D" w:rsidRDefault="006A1CE4" w:rsidP="00E7499B">
            <w:pPr>
              <w:pStyle w:val="TAL"/>
              <w:rPr>
                <w:i/>
                <w:lang w:eastAsia="ja-JP"/>
              </w:rPr>
            </w:pPr>
          </w:p>
        </w:tc>
        <w:tc>
          <w:tcPr>
            <w:tcW w:w="1872" w:type="dxa"/>
          </w:tcPr>
          <w:p w14:paraId="1A6665E6" w14:textId="77777777" w:rsidR="006A1CE4" w:rsidRPr="00E67E0D" w:rsidRDefault="006A1CE4" w:rsidP="00E7499B">
            <w:pPr>
              <w:pStyle w:val="TAL"/>
              <w:rPr>
                <w:lang w:eastAsia="ja-JP"/>
              </w:rPr>
            </w:pPr>
            <w:r w:rsidRPr="00E67E0D">
              <w:rPr>
                <w:lang w:eastAsia="ja-JP"/>
              </w:rPr>
              <w:t>Bit Rate</w:t>
            </w:r>
          </w:p>
          <w:p w14:paraId="655FE3AC" w14:textId="77777777" w:rsidR="006A1CE4" w:rsidRPr="00E67E0D" w:rsidRDefault="006A1CE4" w:rsidP="00E7499B">
            <w:pPr>
              <w:pStyle w:val="TAL"/>
              <w:rPr>
                <w:lang w:eastAsia="ja-JP"/>
              </w:rPr>
            </w:pPr>
            <w:r w:rsidRPr="00E67E0D">
              <w:rPr>
                <w:lang w:eastAsia="ja-JP"/>
              </w:rPr>
              <w:t>9.3.1.4</w:t>
            </w:r>
          </w:p>
        </w:tc>
        <w:tc>
          <w:tcPr>
            <w:tcW w:w="2880" w:type="dxa"/>
          </w:tcPr>
          <w:p w14:paraId="2AAE2363" w14:textId="77777777" w:rsidR="006A1CE4" w:rsidRPr="00E67E0D" w:rsidRDefault="006A1CE4" w:rsidP="00E7499B">
            <w:pPr>
              <w:pStyle w:val="TAL"/>
              <w:rPr>
                <w:lang w:eastAsia="ja-JP"/>
              </w:rPr>
            </w:pPr>
            <w:r w:rsidRPr="00E67E0D">
              <w:rPr>
                <w:lang w:eastAsia="ja-JP"/>
              </w:rPr>
              <w:t>Maximum Bit Rate in UL. Details in TS 23.501 [9].</w:t>
            </w:r>
          </w:p>
        </w:tc>
      </w:tr>
      <w:tr w:rsidR="006A1CE4" w:rsidRPr="00E67E0D" w14:paraId="354982F6" w14:textId="77777777" w:rsidTr="00E7499B">
        <w:tc>
          <w:tcPr>
            <w:tcW w:w="2448" w:type="dxa"/>
          </w:tcPr>
          <w:p w14:paraId="3FF2BC70" w14:textId="77777777" w:rsidR="006A1CE4" w:rsidRPr="00E67E0D" w:rsidRDefault="006A1CE4" w:rsidP="00E7499B">
            <w:pPr>
              <w:pStyle w:val="TAL"/>
              <w:rPr>
                <w:rFonts w:eastAsia="Batang" w:cs="Arial"/>
                <w:lang w:eastAsia="ja-JP"/>
              </w:rPr>
            </w:pPr>
            <w:r w:rsidRPr="00E67E0D">
              <w:rPr>
                <w:lang w:eastAsia="ja-JP"/>
              </w:rPr>
              <w:t>Guaranteed Flow Bit Rate Downlink</w:t>
            </w:r>
          </w:p>
        </w:tc>
        <w:tc>
          <w:tcPr>
            <w:tcW w:w="1080" w:type="dxa"/>
          </w:tcPr>
          <w:p w14:paraId="5E33F904"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0AE4F09D" w14:textId="77777777" w:rsidR="006A1CE4" w:rsidRPr="00E67E0D" w:rsidRDefault="006A1CE4" w:rsidP="00E7499B">
            <w:pPr>
              <w:pStyle w:val="TAL"/>
              <w:rPr>
                <w:i/>
                <w:lang w:eastAsia="ja-JP"/>
              </w:rPr>
            </w:pPr>
          </w:p>
        </w:tc>
        <w:tc>
          <w:tcPr>
            <w:tcW w:w="1872" w:type="dxa"/>
          </w:tcPr>
          <w:p w14:paraId="0BEF6891" w14:textId="77777777" w:rsidR="006A1CE4" w:rsidRPr="00E67E0D" w:rsidRDefault="006A1CE4" w:rsidP="00E7499B">
            <w:pPr>
              <w:pStyle w:val="TAL"/>
              <w:rPr>
                <w:lang w:eastAsia="ja-JP"/>
              </w:rPr>
            </w:pPr>
            <w:r w:rsidRPr="00E67E0D">
              <w:rPr>
                <w:lang w:eastAsia="ja-JP"/>
              </w:rPr>
              <w:t>Bit Rate</w:t>
            </w:r>
          </w:p>
          <w:p w14:paraId="7A8B389F" w14:textId="77777777" w:rsidR="006A1CE4" w:rsidRPr="00E67E0D" w:rsidRDefault="006A1CE4" w:rsidP="00E7499B">
            <w:pPr>
              <w:pStyle w:val="TAL"/>
              <w:rPr>
                <w:lang w:eastAsia="ja-JP"/>
              </w:rPr>
            </w:pPr>
            <w:r w:rsidRPr="00E67E0D">
              <w:rPr>
                <w:lang w:eastAsia="ja-JP"/>
              </w:rPr>
              <w:t>9.3.1.4</w:t>
            </w:r>
          </w:p>
        </w:tc>
        <w:tc>
          <w:tcPr>
            <w:tcW w:w="2880" w:type="dxa"/>
          </w:tcPr>
          <w:p w14:paraId="4A082392" w14:textId="77777777" w:rsidR="006A1CE4" w:rsidRPr="00E67E0D" w:rsidRDefault="006A1CE4" w:rsidP="00E7499B">
            <w:pPr>
              <w:pStyle w:val="TAL"/>
              <w:rPr>
                <w:lang w:eastAsia="ja-JP"/>
              </w:rPr>
            </w:pPr>
            <w:r w:rsidRPr="00E67E0D">
              <w:rPr>
                <w:lang w:eastAsia="ja-JP"/>
              </w:rPr>
              <w:t>Guaranteed Bit Rate (provided there is data to deliver) in DL. Details in TS 23.501 [9].</w:t>
            </w:r>
          </w:p>
        </w:tc>
      </w:tr>
      <w:tr w:rsidR="006A1CE4" w:rsidRPr="00E67E0D" w14:paraId="3690F655" w14:textId="77777777" w:rsidTr="00E7499B">
        <w:tc>
          <w:tcPr>
            <w:tcW w:w="2448" w:type="dxa"/>
          </w:tcPr>
          <w:p w14:paraId="6031F8EC" w14:textId="77777777" w:rsidR="006A1CE4" w:rsidRPr="00E67E0D" w:rsidRDefault="006A1CE4" w:rsidP="00E7499B">
            <w:pPr>
              <w:pStyle w:val="TAL"/>
              <w:rPr>
                <w:rFonts w:eastAsia="Batang" w:cs="Arial"/>
                <w:lang w:eastAsia="ja-JP"/>
              </w:rPr>
            </w:pPr>
            <w:r w:rsidRPr="00E67E0D">
              <w:rPr>
                <w:lang w:eastAsia="ja-JP"/>
              </w:rPr>
              <w:t>Guaranteed Flow Bit Rate Uplink</w:t>
            </w:r>
          </w:p>
        </w:tc>
        <w:tc>
          <w:tcPr>
            <w:tcW w:w="1080" w:type="dxa"/>
          </w:tcPr>
          <w:p w14:paraId="7827629A"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19FEAB3A" w14:textId="77777777" w:rsidR="006A1CE4" w:rsidRPr="00E67E0D" w:rsidRDefault="006A1CE4" w:rsidP="00E7499B">
            <w:pPr>
              <w:pStyle w:val="TAL"/>
              <w:rPr>
                <w:i/>
                <w:lang w:eastAsia="ja-JP"/>
              </w:rPr>
            </w:pPr>
          </w:p>
        </w:tc>
        <w:tc>
          <w:tcPr>
            <w:tcW w:w="1872" w:type="dxa"/>
          </w:tcPr>
          <w:p w14:paraId="59FB9E85" w14:textId="77777777" w:rsidR="006A1CE4" w:rsidRPr="00E67E0D" w:rsidRDefault="006A1CE4" w:rsidP="00E7499B">
            <w:pPr>
              <w:pStyle w:val="TAL"/>
              <w:rPr>
                <w:lang w:eastAsia="ja-JP"/>
              </w:rPr>
            </w:pPr>
            <w:r w:rsidRPr="00E67E0D">
              <w:rPr>
                <w:lang w:eastAsia="ja-JP"/>
              </w:rPr>
              <w:t>Bit Rate</w:t>
            </w:r>
          </w:p>
          <w:p w14:paraId="24FD34FA" w14:textId="77777777" w:rsidR="006A1CE4" w:rsidRPr="00E67E0D" w:rsidRDefault="006A1CE4" w:rsidP="00E7499B">
            <w:pPr>
              <w:pStyle w:val="TAL"/>
              <w:rPr>
                <w:lang w:eastAsia="ja-JP"/>
              </w:rPr>
            </w:pPr>
            <w:r w:rsidRPr="00E67E0D">
              <w:rPr>
                <w:lang w:eastAsia="ja-JP"/>
              </w:rPr>
              <w:t>9.3.1.4</w:t>
            </w:r>
          </w:p>
        </w:tc>
        <w:tc>
          <w:tcPr>
            <w:tcW w:w="2880" w:type="dxa"/>
          </w:tcPr>
          <w:p w14:paraId="20E61A70" w14:textId="77777777" w:rsidR="006A1CE4" w:rsidRPr="00E67E0D" w:rsidRDefault="006A1CE4" w:rsidP="00E7499B">
            <w:pPr>
              <w:pStyle w:val="TAL"/>
              <w:rPr>
                <w:lang w:eastAsia="ja-JP"/>
              </w:rPr>
            </w:pPr>
            <w:r w:rsidRPr="00E67E0D">
              <w:rPr>
                <w:lang w:eastAsia="ja-JP"/>
              </w:rPr>
              <w:t>Guaranteed Bit Rate (provided there is data to deliver). Details in TS 23.501 [9].</w:t>
            </w:r>
          </w:p>
        </w:tc>
      </w:tr>
      <w:tr w:rsidR="006A1CE4" w:rsidRPr="00E67E0D" w14:paraId="63BCDB96" w14:textId="77777777" w:rsidTr="00E7499B">
        <w:tc>
          <w:tcPr>
            <w:tcW w:w="2448" w:type="dxa"/>
          </w:tcPr>
          <w:p w14:paraId="7246E4D5" w14:textId="77777777" w:rsidR="006A1CE4" w:rsidRPr="00E67E0D" w:rsidRDefault="006A1CE4" w:rsidP="00E7499B">
            <w:pPr>
              <w:pStyle w:val="TAL"/>
              <w:rPr>
                <w:lang w:eastAsia="ja-JP"/>
              </w:rPr>
            </w:pPr>
            <w:r w:rsidRPr="00E67E0D">
              <w:t>Notification Control</w:t>
            </w:r>
          </w:p>
        </w:tc>
        <w:tc>
          <w:tcPr>
            <w:tcW w:w="1080" w:type="dxa"/>
          </w:tcPr>
          <w:p w14:paraId="24C5A3EF" w14:textId="77777777" w:rsidR="006A1CE4" w:rsidRPr="00E67E0D" w:rsidRDefault="006A1CE4" w:rsidP="00E7499B">
            <w:pPr>
              <w:pStyle w:val="TAL"/>
              <w:rPr>
                <w:rFonts w:cs="Arial"/>
                <w:lang w:eastAsia="ja-JP"/>
              </w:rPr>
            </w:pPr>
            <w:r w:rsidRPr="00E67E0D">
              <w:rPr>
                <w:rFonts w:cs="Arial"/>
              </w:rPr>
              <w:t>O</w:t>
            </w:r>
          </w:p>
        </w:tc>
        <w:tc>
          <w:tcPr>
            <w:tcW w:w="1440" w:type="dxa"/>
          </w:tcPr>
          <w:p w14:paraId="4D2ED8AC" w14:textId="77777777" w:rsidR="006A1CE4" w:rsidRPr="00E67E0D" w:rsidRDefault="006A1CE4" w:rsidP="00E7499B">
            <w:pPr>
              <w:pStyle w:val="TAL"/>
              <w:rPr>
                <w:i/>
                <w:lang w:eastAsia="ja-JP"/>
              </w:rPr>
            </w:pPr>
          </w:p>
        </w:tc>
        <w:tc>
          <w:tcPr>
            <w:tcW w:w="1872" w:type="dxa"/>
          </w:tcPr>
          <w:p w14:paraId="193B17F4" w14:textId="629A92CC" w:rsidR="006A1CE4" w:rsidRPr="00E67E0D" w:rsidRDefault="006A1CE4" w:rsidP="00E7499B">
            <w:pPr>
              <w:pStyle w:val="TAL"/>
              <w:rPr>
                <w:lang w:eastAsia="ja-JP"/>
              </w:rPr>
            </w:pPr>
            <w:r w:rsidRPr="00E67E0D">
              <w:rPr>
                <w:rFonts w:cs="Arial"/>
                <w:szCs w:val="18"/>
              </w:rPr>
              <w:t xml:space="preserve">ENUMERATED (notification </w:t>
            </w:r>
            <w:del w:id="4277" w:author="Issam" w:date="2019-02-12T23:38:00Z">
              <w:r w:rsidR="00AE297A" w:rsidRPr="00FF6A95">
                <w:rPr>
                  <w:rFonts w:cs="Arial"/>
                  <w:szCs w:val="18"/>
                </w:rPr>
                <w:delText>enabled</w:delText>
              </w:r>
            </w:del>
            <w:ins w:id="4278" w:author="Issam" w:date="2019-02-12T23:38:00Z">
              <w:r w:rsidRPr="00E67E0D">
                <w:rPr>
                  <w:rFonts w:cs="Arial"/>
                  <w:szCs w:val="18"/>
                </w:rPr>
                <w:t>requested</w:t>
              </w:r>
            </w:ins>
            <w:r w:rsidRPr="00E67E0D">
              <w:rPr>
                <w:rFonts w:cs="Arial"/>
                <w:szCs w:val="18"/>
              </w:rPr>
              <w:t xml:space="preserve">, ...) </w:t>
            </w:r>
          </w:p>
        </w:tc>
        <w:tc>
          <w:tcPr>
            <w:tcW w:w="2880" w:type="dxa"/>
          </w:tcPr>
          <w:p w14:paraId="0B129A79" w14:textId="77777777" w:rsidR="006A1CE4" w:rsidRPr="00E67E0D" w:rsidRDefault="006A1CE4" w:rsidP="00E7499B">
            <w:pPr>
              <w:pStyle w:val="TAL"/>
              <w:rPr>
                <w:lang w:eastAsia="ja-JP"/>
              </w:rPr>
            </w:pPr>
            <w:r w:rsidRPr="00E67E0D">
              <w:rPr>
                <w:rFonts w:cs="Arial"/>
                <w:szCs w:val="18"/>
              </w:rPr>
              <w:t>Details in TS 23.501</w:t>
            </w:r>
            <w:r w:rsidRPr="00E67E0D">
              <w:t xml:space="preserve"> [9].</w:t>
            </w:r>
          </w:p>
        </w:tc>
      </w:tr>
      <w:tr w:rsidR="006A1CE4" w:rsidRPr="00E67E0D" w14:paraId="27F07ED4" w14:textId="77777777" w:rsidTr="00E7499B">
        <w:tc>
          <w:tcPr>
            <w:tcW w:w="2448" w:type="dxa"/>
          </w:tcPr>
          <w:p w14:paraId="5F40FC35" w14:textId="77777777" w:rsidR="006A1CE4" w:rsidRPr="00E67E0D" w:rsidRDefault="006A1CE4" w:rsidP="00E7499B">
            <w:pPr>
              <w:pStyle w:val="TAL"/>
              <w:rPr>
                <w:lang w:eastAsia="ja-JP"/>
              </w:rPr>
            </w:pPr>
            <w:r w:rsidRPr="00E67E0D">
              <w:t>Maximum Packet Loss Rate Downlink</w:t>
            </w:r>
          </w:p>
        </w:tc>
        <w:tc>
          <w:tcPr>
            <w:tcW w:w="1080" w:type="dxa"/>
          </w:tcPr>
          <w:p w14:paraId="5B185A9D" w14:textId="77777777" w:rsidR="006A1CE4" w:rsidRPr="00E67E0D" w:rsidRDefault="006A1CE4" w:rsidP="00E7499B">
            <w:pPr>
              <w:pStyle w:val="TAL"/>
              <w:rPr>
                <w:rFonts w:cs="Arial"/>
                <w:lang w:eastAsia="ja-JP"/>
              </w:rPr>
            </w:pPr>
            <w:r w:rsidRPr="00E67E0D">
              <w:rPr>
                <w:rFonts w:cs="Arial"/>
              </w:rPr>
              <w:t>O</w:t>
            </w:r>
          </w:p>
        </w:tc>
        <w:tc>
          <w:tcPr>
            <w:tcW w:w="1440" w:type="dxa"/>
          </w:tcPr>
          <w:p w14:paraId="50591F50" w14:textId="77777777" w:rsidR="006A1CE4" w:rsidRPr="00E67E0D" w:rsidRDefault="006A1CE4" w:rsidP="00E7499B">
            <w:pPr>
              <w:pStyle w:val="TAL"/>
              <w:rPr>
                <w:i/>
                <w:lang w:eastAsia="ja-JP"/>
              </w:rPr>
            </w:pPr>
          </w:p>
        </w:tc>
        <w:tc>
          <w:tcPr>
            <w:tcW w:w="1872" w:type="dxa"/>
          </w:tcPr>
          <w:p w14:paraId="06131795" w14:textId="77777777" w:rsidR="006A1CE4" w:rsidRPr="00E67E0D" w:rsidRDefault="006A1CE4" w:rsidP="00E7499B">
            <w:pPr>
              <w:pStyle w:val="TAL"/>
            </w:pPr>
            <w:r w:rsidRPr="00E67E0D">
              <w:t>Packet Loss Rate</w:t>
            </w:r>
          </w:p>
          <w:p w14:paraId="257C689A" w14:textId="77777777" w:rsidR="006A1CE4" w:rsidRPr="00E67E0D" w:rsidRDefault="006A1CE4" w:rsidP="00E7499B">
            <w:pPr>
              <w:pStyle w:val="TAL"/>
              <w:rPr>
                <w:lang w:eastAsia="ja-JP"/>
              </w:rPr>
            </w:pPr>
            <w:r w:rsidRPr="00E67E0D">
              <w:t>9.3.1.79</w:t>
            </w:r>
          </w:p>
        </w:tc>
        <w:tc>
          <w:tcPr>
            <w:tcW w:w="2880" w:type="dxa"/>
          </w:tcPr>
          <w:p w14:paraId="30C59BA3" w14:textId="77777777" w:rsidR="006A1CE4" w:rsidRPr="00E67E0D" w:rsidRDefault="006A1CE4" w:rsidP="00E7499B">
            <w:pPr>
              <w:pStyle w:val="TAL"/>
              <w:rPr>
                <w:lang w:eastAsia="ja-JP"/>
              </w:rPr>
            </w:pPr>
            <w:r w:rsidRPr="00E67E0D">
              <w:rPr>
                <w:rFonts w:cs="Arial"/>
                <w:szCs w:val="18"/>
              </w:rPr>
              <w:t xml:space="preserve">Indicates the maximum rate for lost </w:t>
            </w:r>
            <w:r w:rsidRPr="00E67E0D">
              <w:rPr>
                <w:rFonts w:cs="Arial" w:hint="eastAsia"/>
                <w:szCs w:val="18"/>
              </w:rPr>
              <w:t>packet</w:t>
            </w:r>
            <w:r w:rsidRPr="00E67E0D">
              <w:rPr>
                <w:rFonts w:cs="Arial"/>
                <w:szCs w:val="18"/>
              </w:rPr>
              <w:t>s</w:t>
            </w:r>
            <w:r w:rsidRPr="00E67E0D">
              <w:rPr>
                <w:rFonts w:cs="Arial" w:hint="eastAsia"/>
                <w:szCs w:val="18"/>
              </w:rPr>
              <w:t xml:space="preserve"> </w:t>
            </w:r>
            <w:r w:rsidRPr="00E67E0D">
              <w:rPr>
                <w:rFonts w:cs="Arial"/>
                <w:szCs w:val="18"/>
              </w:rPr>
              <w:t xml:space="preserve">that can be tolerated </w:t>
            </w:r>
            <w:r w:rsidRPr="00E67E0D">
              <w:rPr>
                <w:rFonts w:cs="Arial" w:hint="eastAsia"/>
                <w:szCs w:val="18"/>
              </w:rPr>
              <w:t>in</w:t>
            </w:r>
            <w:r w:rsidRPr="00E67E0D">
              <w:rPr>
                <w:rFonts w:cs="Arial"/>
                <w:szCs w:val="18"/>
              </w:rPr>
              <w:t xml:space="preserve"> the </w:t>
            </w:r>
            <w:r w:rsidRPr="00E67E0D">
              <w:rPr>
                <w:rFonts w:cs="Arial" w:hint="eastAsia"/>
                <w:szCs w:val="18"/>
              </w:rPr>
              <w:t>downlink</w:t>
            </w:r>
            <w:r w:rsidRPr="00E67E0D">
              <w:rPr>
                <w:rFonts w:cs="Arial"/>
                <w:szCs w:val="18"/>
              </w:rPr>
              <w:t xml:space="preserve"> </w:t>
            </w:r>
            <w:r w:rsidRPr="00E67E0D">
              <w:rPr>
                <w:rFonts w:cs="Arial" w:hint="eastAsia"/>
                <w:szCs w:val="18"/>
              </w:rPr>
              <w:t>direction</w:t>
            </w:r>
            <w:r w:rsidRPr="00E67E0D">
              <w:rPr>
                <w:rFonts w:cs="Arial"/>
                <w:szCs w:val="18"/>
              </w:rPr>
              <w:t>. Details in TS 23.501</w:t>
            </w:r>
            <w:r w:rsidRPr="00E67E0D">
              <w:t xml:space="preserve"> [9].</w:t>
            </w:r>
          </w:p>
        </w:tc>
      </w:tr>
      <w:tr w:rsidR="006A1CE4" w:rsidRPr="00E67E0D" w14:paraId="7D7064D3" w14:textId="77777777" w:rsidTr="00E7499B">
        <w:tc>
          <w:tcPr>
            <w:tcW w:w="2448" w:type="dxa"/>
          </w:tcPr>
          <w:p w14:paraId="503E50D9" w14:textId="77777777" w:rsidR="006A1CE4" w:rsidRPr="00E67E0D" w:rsidRDefault="006A1CE4" w:rsidP="00E7499B">
            <w:pPr>
              <w:pStyle w:val="TAL"/>
              <w:rPr>
                <w:lang w:eastAsia="ja-JP"/>
              </w:rPr>
            </w:pPr>
            <w:r w:rsidRPr="00E67E0D">
              <w:t>Maximum Packet Loss Rate Uplink</w:t>
            </w:r>
          </w:p>
        </w:tc>
        <w:tc>
          <w:tcPr>
            <w:tcW w:w="1080" w:type="dxa"/>
          </w:tcPr>
          <w:p w14:paraId="01B079C4" w14:textId="77777777" w:rsidR="006A1CE4" w:rsidRPr="00E67E0D" w:rsidRDefault="006A1CE4" w:rsidP="00E7499B">
            <w:pPr>
              <w:pStyle w:val="TAL"/>
              <w:rPr>
                <w:rFonts w:cs="Arial"/>
                <w:lang w:eastAsia="ja-JP"/>
              </w:rPr>
            </w:pPr>
            <w:r w:rsidRPr="00E67E0D">
              <w:rPr>
                <w:rFonts w:cs="Arial"/>
              </w:rPr>
              <w:t>O</w:t>
            </w:r>
          </w:p>
        </w:tc>
        <w:tc>
          <w:tcPr>
            <w:tcW w:w="1440" w:type="dxa"/>
          </w:tcPr>
          <w:p w14:paraId="6A3BFB04" w14:textId="77777777" w:rsidR="006A1CE4" w:rsidRPr="00E67E0D" w:rsidRDefault="006A1CE4" w:rsidP="00E7499B">
            <w:pPr>
              <w:pStyle w:val="TAL"/>
              <w:rPr>
                <w:i/>
                <w:lang w:eastAsia="ja-JP"/>
              </w:rPr>
            </w:pPr>
          </w:p>
        </w:tc>
        <w:tc>
          <w:tcPr>
            <w:tcW w:w="1872" w:type="dxa"/>
          </w:tcPr>
          <w:p w14:paraId="1A19A5BE" w14:textId="77777777" w:rsidR="006A1CE4" w:rsidRPr="00E67E0D" w:rsidRDefault="006A1CE4" w:rsidP="00E7499B">
            <w:pPr>
              <w:pStyle w:val="TAL"/>
            </w:pPr>
            <w:r w:rsidRPr="00E67E0D">
              <w:t>Packet Loss Rate</w:t>
            </w:r>
          </w:p>
          <w:p w14:paraId="64F839F8" w14:textId="77777777" w:rsidR="006A1CE4" w:rsidRPr="00E67E0D" w:rsidRDefault="006A1CE4" w:rsidP="00E7499B">
            <w:pPr>
              <w:pStyle w:val="TAL"/>
              <w:rPr>
                <w:lang w:eastAsia="ja-JP"/>
              </w:rPr>
            </w:pPr>
            <w:r w:rsidRPr="00E67E0D">
              <w:t>9.3.1.79</w:t>
            </w:r>
          </w:p>
        </w:tc>
        <w:tc>
          <w:tcPr>
            <w:tcW w:w="2880" w:type="dxa"/>
          </w:tcPr>
          <w:p w14:paraId="21D4D808" w14:textId="77777777" w:rsidR="006A1CE4" w:rsidRPr="00E67E0D" w:rsidRDefault="006A1CE4" w:rsidP="00E7499B">
            <w:pPr>
              <w:pStyle w:val="TAL"/>
              <w:rPr>
                <w:lang w:eastAsia="ja-JP"/>
              </w:rPr>
            </w:pPr>
            <w:r w:rsidRPr="00E67E0D">
              <w:rPr>
                <w:rFonts w:cs="Arial"/>
                <w:szCs w:val="18"/>
              </w:rPr>
              <w:t xml:space="preserve">Indicates the maximum rate for lost </w:t>
            </w:r>
            <w:r w:rsidRPr="00E67E0D">
              <w:rPr>
                <w:rFonts w:cs="Arial" w:hint="eastAsia"/>
                <w:szCs w:val="18"/>
              </w:rPr>
              <w:t>packet</w:t>
            </w:r>
            <w:r w:rsidRPr="00E67E0D">
              <w:rPr>
                <w:rFonts w:cs="Arial"/>
                <w:szCs w:val="18"/>
              </w:rPr>
              <w:t>s</w:t>
            </w:r>
            <w:r w:rsidRPr="00E67E0D">
              <w:rPr>
                <w:rFonts w:cs="Arial" w:hint="eastAsia"/>
                <w:szCs w:val="18"/>
              </w:rPr>
              <w:t xml:space="preserve"> </w:t>
            </w:r>
            <w:r w:rsidRPr="00E67E0D">
              <w:rPr>
                <w:rFonts w:cs="Arial"/>
                <w:szCs w:val="18"/>
              </w:rPr>
              <w:t xml:space="preserve">that can be tolerated </w:t>
            </w:r>
            <w:r w:rsidRPr="00E67E0D">
              <w:rPr>
                <w:rFonts w:cs="Arial" w:hint="eastAsia"/>
                <w:szCs w:val="18"/>
              </w:rPr>
              <w:t>in</w:t>
            </w:r>
            <w:r w:rsidRPr="00E67E0D">
              <w:rPr>
                <w:rFonts w:cs="Arial"/>
                <w:szCs w:val="18"/>
              </w:rPr>
              <w:t xml:space="preserve"> the uplink </w:t>
            </w:r>
            <w:r w:rsidRPr="00E67E0D">
              <w:rPr>
                <w:rFonts w:cs="Arial" w:hint="eastAsia"/>
                <w:szCs w:val="18"/>
              </w:rPr>
              <w:t>direction</w:t>
            </w:r>
            <w:r w:rsidRPr="00E67E0D">
              <w:rPr>
                <w:rFonts w:cs="Arial"/>
                <w:szCs w:val="18"/>
              </w:rPr>
              <w:t>. Details in TS 23.501</w:t>
            </w:r>
            <w:r w:rsidRPr="00E67E0D">
              <w:t xml:space="preserve"> [9].</w:t>
            </w:r>
          </w:p>
        </w:tc>
      </w:tr>
    </w:tbl>
    <w:p w14:paraId="5BD8DC26" w14:textId="77777777" w:rsidR="006A1CE4" w:rsidRPr="00E67E0D" w:rsidRDefault="006A1CE4" w:rsidP="00E7499B"/>
    <w:p w14:paraId="2982946B" w14:textId="77777777" w:rsidR="006A1CE4" w:rsidRPr="00E67E0D" w:rsidRDefault="006A1CE4" w:rsidP="00E7499B">
      <w:pPr>
        <w:pStyle w:val="4"/>
      </w:pPr>
      <w:bookmarkStart w:id="4279" w:name="_Toc534720545"/>
      <w:bookmarkStart w:id="4280" w:name="_Toc525567557"/>
      <w:r w:rsidRPr="00E67E0D">
        <w:t>9.3.1.11</w:t>
      </w:r>
      <w:r w:rsidRPr="00E67E0D">
        <w:tab/>
        <w:t>Void</w:t>
      </w:r>
      <w:bookmarkEnd w:id="4279"/>
      <w:bookmarkEnd w:id="4280"/>
    </w:p>
    <w:p w14:paraId="118494F5" w14:textId="77777777" w:rsidR="006A1CE4" w:rsidRPr="00E67E0D" w:rsidRDefault="006A1CE4" w:rsidP="00E7499B">
      <w:pPr>
        <w:pStyle w:val="4"/>
        <w:rPr>
          <w:rFonts w:eastAsia="Batang"/>
        </w:rPr>
      </w:pPr>
      <w:bookmarkStart w:id="4281" w:name="_Toc534720546"/>
      <w:bookmarkStart w:id="4282" w:name="_Toc525567558"/>
      <w:r w:rsidRPr="00E67E0D">
        <w:t>9.3.1.12</w:t>
      </w:r>
      <w:r w:rsidRPr="00E67E0D">
        <w:tab/>
        <w:t>QoS Flow</w:t>
      </w:r>
      <w:r w:rsidRPr="00E67E0D">
        <w:rPr>
          <w:rFonts w:eastAsia="Batang"/>
        </w:rPr>
        <w:t xml:space="preserve"> Level QoS Parameters</w:t>
      </w:r>
      <w:bookmarkEnd w:id="4281"/>
      <w:bookmarkEnd w:id="4282"/>
    </w:p>
    <w:p w14:paraId="26532471" w14:textId="77777777" w:rsidR="006A1CE4" w:rsidRPr="00E67E0D" w:rsidRDefault="006A1CE4" w:rsidP="00E7499B">
      <w:r w:rsidRPr="00E67E0D">
        <w:t>This IE defines the QoS parameters to be applied to a QoS flow.</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3CC3CD82" w14:textId="77777777" w:rsidTr="00E7499B">
        <w:tc>
          <w:tcPr>
            <w:tcW w:w="2448" w:type="dxa"/>
          </w:tcPr>
          <w:p w14:paraId="5EA9C7AF"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325E6D1A"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6B8C40D4"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7EA002AB"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5B934B7C"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13E80861" w14:textId="77777777" w:rsidTr="00E7499B">
        <w:tc>
          <w:tcPr>
            <w:tcW w:w="2448" w:type="dxa"/>
          </w:tcPr>
          <w:p w14:paraId="3EAFB890" w14:textId="77777777" w:rsidR="006A1CE4" w:rsidRPr="00E67E0D" w:rsidRDefault="006A1CE4" w:rsidP="00E7499B">
            <w:pPr>
              <w:pStyle w:val="TAL"/>
              <w:rPr>
                <w:rFonts w:eastAsia="Batang" w:cs="Arial"/>
                <w:lang w:eastAsia="ja-JP"/>
              </w:rPr>
            </w:pPr>
            <w:r w:rsidRPr="00E67E0D">
              <w:rPr>
                <w:rFonts w:eastAsia="Batang" w:cs="Arial"/>
                <w:lang w:eastAsia="ja-JP"/>
              </w:rPr>
              <w:t xml:space="preserve">CHOICE </w:t>
            </w:r>
            <w:r w:rsidRPr="00E67E0D">
              <w:rPr>
                <w:rFonts w:eastAsia="Batang" w:cs="Arial"/>
                <w:i/>
                <w:lang w:eastAsia="ja-JP"/>
              </w:rPr>
              <w:t>QoS Characteristics</w:t>
            </w:r>
          </w:p>
        </w:tc>
        <w:tc>
          <w:tcPr>
            <w:tcW w:w="1080" w:type="dxa"/>
          </w:tcPr>
          <w:p w14:paraId="764838F6"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4BBE2E9A" w14:textId="77777777" w:rsidR="006A1CE4" w:rsidRPr="00E67E0D" w:rsidRDefault="006A1CE4" w:rsidP="00E7499B">
            <w:pPr>
              <w:pStyle w:val="TAL"/>
              <w:rPr>
                <w:i/>
                <w:lang w:eastAsia="ja-JP"/>
              </w:rPr>
            </w:pPr>
          </w:p>
        </w:tc>
        <w:tc>
          <w:tcPr>
            <w:tcW w:w="1872" w:type="dxa"/>
          </w:tcPr>
          <w:p w14:paraId="5A0E9FE3" w14:textId="77777777" w:rsidR="006A1CE4" w:rsidRPr="00E67E0D" w:rsidRDefault="006A1CE4" w:rsidP="00E7499B">
            <w:pPr>
              <w:pStyle w:val="TAL"/>
              <w:rPr>
                <w:rFonts w:cs="Arial"/>
                <w:szCs w:val="18"/>
                <w:lang w:eastAsia="ja-JP"/>
              </w:rPr>
            </w:pPr>
          </w:p>
        </w:tc>
        <w:tc>
          <w:tcPr>
            <w:tcW w:w="2880" w:type="dxa"/>
          </w:tcPr>
          <w:p w14:paraId="7E18AE6A" w14:textId="77777777" w:rsidR="006A1CE4" w:rsidRPr="00E67E0D" w:rsidDel="002723C6" w:rsidRDefault="006A1CE4" w:rsidP="00E7499B">
            <w:pPr>
              <w:pStyle w:val="TAL"/>
              <w:rPr>
                <w:lang w:eastAsia="ja-JP"/>
              </w:rPr>
            </w:pPr>
          </w:p>
        </w:tc>
      </w:tr>
      <w:tr w:rsidR="006A1CE4" w:rsidRPr="00E67E0D" w14:paraId="08D9F342" w14:textId="77777777" w:rsidTr="00E7499B">
        <w:tc>
          <w:tcPr>
            <w:tcW w:w="2448" w:type="dxa"/>
          </w:tcPr>
          <w:p w14:paraId="47962C0F" w14:textId="77777777" w:rsidR="006A1CE4" w:rsidRPr="00E67E0D" w:rsidRDefault="006A1CE4" w:rsidP="00E7499B">
            <w:pPr>
              <w:pStyle w:val="TAL"/>
              <w:ind w:left="72"/>
              <w:rPr>
                <w:rFonts w:eastAsia="Batang" w:cs="Arial"/>
                <w:lang w:eastAsia="ja-JP"/>
              </w:rPr>
            </w:pPr>
            <w:r w:rsidRPr="00E67E0D">
              <w:rPr>
                <w:rFonts w:eastAsia="Batang" w:cs="Arial"/>
                <w:lang w:eastAsia="ja-JP"/>
              </w:rPr>
              <w:t>&gt;</w:t>
            </w:r>
            <w:r w:rsidRPr="00E67E0D">
              <w:rPr>
                <w:rFonts w:eastAsia="Batang" w:cs="Arial"/>
                <w:i/>
                <w:lang w:eastAsia="ja-JP"/>
              </w:rPr>
              <w:t>Non-dynamic 5QI</w:t>
            </w:r>
          </w:p>
        </w:tc>
        <w:tc>
          <w:tcPr>
            <w:tcW w:w="1080" w:type="dxa"/>
          </w:tcPr>
          <w:p w14:paraId="6725057A" w14:textId="77777777" w:rsidR="006A1CE4" w:rsidRPr="00E67E0D" w:rsidRDefault="006A1CE4" w:rsidP="00E7499B">
            <w:pPr>
              <w:pStyle w:val="TAL"/>
              <w:rPr>
                <w:rFonts w:cs="Arial"/>
                <w:lang w:eastAsia="ja-JP"/>
              </w:rPr>
            </w:pPr>
          </w:p>
        </w:tc>
        <w:tc>
          <w:tcPr>
            <w:tcW w:w="1440" w:type="dxa"/>
          </w:tcPr>
          <w:p w14:paraId="125004D8" w14:textId="77777777" w:rsidR="006A1CE4" w:rsidRPr="00E67E0D" w:rsidRDefault="006A1CE4" w:rsidP="00E7499B">
            <w:pPr>
              <w:pStyle w:val="TAL"/>
              <w:rPr>
                <w:i/>
                <w:lang w:eastAsia="ja-JP"/>
              </w:rPr>
            </w:pPr>
          </w:p>
        </w:tc>
        <w:tc>
          <w:tcPr>
            <w:tcW w:w="1872" w:type="dxa"/>
          </w:tcPr>
          <w:p w14:paraId="22D69F0C" w14:textId="77777777" w:rsidR="006A1CE4" w:rsidRPr="00E67E0D" w:rsidRDefault="006A1CE4" w:rsidP="00E7499B">
            <w:pPr>
              <w:pStyle w:val="TAL"/>
              <w:rPr>
                <w:rFonts w:cs="Arial"/>
                <w:szCs w:val="18"/>
                <w:lang w:eastAsia="ja-JP"/>
              </w:rPr>
            </w:pPr>
          </w:p>
        </w:tc>
        <w:tc>
          <w:tcPr>
            <w:tcW w:w="2880" w:type="dxa"/>
          </w:tcPr>
          <w:p w14:paraId="1EA05B44" w14:textId="77777777" w:rsidR="006A1CE4" w:rsidRPr="00E67E0D" w:rsidDel="002723C6" w:rsidRDefault="006A1CE4" w:rsidP="00E7499B">
            <w:pPr>
              <w:pStyle w:val="TAL"/>
              <w:rPr>
                <w:lang w:eastAsia="ja-JP"/>
              </w:rPr>
            </w:pPr>
          </w:p>
        </w:tc>
      </w:tr>
      <w:tr w:rsidR="006A1CE4" w:rsidRPr="00E67E0D" w14:paraId="06F251C9" w14:textId="77777777" w:rsidTr="00E7499B">
        <w:tc>
          <w:tcPr>
            <w:tcW w:w="2448" w:type="dxa"/>
          </w:tcPr>
          <w:p w14:paraId="2C55DD41" w14:textId="77777777" w:rsidR="006A1CE4" w:rsidRPr="00E67E0D" w:rsidRDefault="006A1CE4" w:rsidP="00E7499B">
            <w:pPr>
              <w:pStyle w:val="TAL"/>
              <w:ind w:left="162"/>
              <w:rPr>
                <w:rFonts w:eastAsia="Batang" w:cs="Arial"/>
                <w:lang w:eastAsia="ja-JP"/>
              </w:rPr>
            </w:pPr>
            <w:r w:rsidRPr="00E67E0D">
              <w:rPr>
                <w:rFonts w:eastAsia="Batang" w:cs="Arial"/>
                <w:lang w:eastAsia="ja-JP"/>
              </w:rPr>
              <w:t>&gt;&gt;Non Dynamic 5QI Descriptor</w:t>
            </w:r>
          </w:p>
        </w:tc>
        <w:tc>
          <w:tcPr>
            <w:tcW w:w="1080" w:type="dxa"/>
          </w:tcPr>
          <w:p w14:paraId="7515DBE1"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62A13BB3" w14:textId="77777777" w:rsidR="006A1CE4" w:rsidRPr="00E67E0D" w:rsidRDefault="006A1CE4" w:rsidP="00E7499B">
            <w:pPr>
              <w:pStyle w:val="TAL"/>
              <w:rPr>
                <w:i/>
                <w:lang w:eastAsia="ja-JP"/>
              </w:rPr>
            </w:pPr>
          </w:p>
        </w:tc>
        <w:tc>
          <w:tcPr>
            <w:tcW w:w="1872" w:type="dxa"/>
          </w:tcPr>
          <w:p w14:paraId="5E7C30B2" w14:textId="77777777" w:rsidR="006A1CE4" w:rsidRPr="00E67E0D" w:rsidRDefault="006A1CE4" w:rsidP="00E7499B">
            <w:pPr>
              <w:pStyle w:val="TAL"/>
              <w:rPr>
                <w:rFonts w:cs="Arial"/>
                <w:szCs w:val="18"/>
                <w:lang w:eastAsia="ja-JP"/>
              </w:rPr>
            </w:pPr>
            <w:r w:rsidRPr="00E67E0D">
              <w:rPr>
                <w:rFonts w:cs="Arial"/>
                <w:szCs w:val="18"/>
                <w:lang w:eastAsia="ja-JP"/>
              </w:rPr>
              <w:t>9.3.1.28</w:t>
            </w:r>
          </w:p>
        </w:tc>
        <w:tc>
          <w:tcPr>
            <w:tcW w:w="2880" w:type="dxa"/>
          </w:tcPr>
          <w:p w14:paraId="5D65015E" w14:textId="77777777" w:rsidR="006A1CE4" w:rsidRPr="00E67E0D" w:rsidDel="002723C6" w:rsidRDefault="006A1CE4" w:rsidP="00E7499B">
            <w:pPr>
              <w:pStyle w:val="TAL"/>
              <w:rPr>
                <w:lang w:eastAsia="ja-JP"/>
              </w:rPr>
            </w:pPr>
          </w:p>
        </w:tc>
      </w:tr>
      <w:tr w:rsidR="006A1CE4" w:rsidRPr="00E67E0D" w14:paraId="18AB26D7" w14:textId="77777777" w:rsidTr="00E7499B">
        <w:tc>
          <w:tcPr>
            <w:tcW w:w="2448" w:type="dxa"/>
          </w:tcPr>
          <w:p w14:paraId="19384F4F" w14:textId="77777777" w:rsidR="006A1CE4" w:rsidRPr="00E67E0D" w:rsidRDefault="006A1CE4" w:rsidP="00E7499B">
            <w:pPr>
              <w:pStyle w:val="TAL"/>
              <w:ind w:left="75"/>
              <w:rPr>
                <w:rFonts w:eastAsia="Batang" w:cs="Arial"/>
                <w:lang w:eastAsia="ja-JP"/>
              </w:rPr>
            </w:pPr>
            <w:r w:rsidRPr="00E67E0D">
              <w:rPr>
                <w:rFonts w:eastAsia="Batang" w:cs="Arial"/>
                <w:lang w:eastAsia="ja-JP"/>
              </w:rPr>
              <w:t>&gt;</w:t>
            </w:r>
            <w:r w:rsidRPr="00E67E0D">
              <w:rPr>
                <w:rFonts w:eastAsia="Batang" w:cs="Arial"/>
                <w:i/>
                <w:lang w:eastAsia="ja-JP"/>
              </w:rPr>
              <w:t>Dynamic 5QI</w:t>
            </w:r>
          </w:p>
        </w:tc>
        <w:tc>
          <w:tcPr>
            <w:tcW w:w="1080" w:type="dxa"/>
          </w:tcPr>
          <w:p w14:paraId="20474186" w14:textId="77777777" w:rsidR="006A1CE4" w:rsidRPr="00E67E0D" w:rsidRDefault="006A1CE4" w:rsidP="00E7499B">
            <w:pPr>
              <w:pStyle w:val="TAL"/>
              <w:rPr>
                <w:rFonts w:cs="Arial"/>
                <w:lang w:eastAsia="ja-JP"/>
              </w:rPr>
            </w:pPr>
          </w:p>
        </w:tc>
        <w:tc>
          <w:tcPr>
            <w:tcW w:w="1440" w:type="dxa"/>
          </w:tcPr>
          <w:p w14:paraId="68A97184" w14:textId="77777777" w:rsidR="006A1CE4" w:rsidRPr="00E67E0D" w:rsidRDefault="006A1CE4" w:rsidP="00E7499B">
            <w:pPr>
              <w:pStyle w:val="TAL"/>
              <w:rPr>
                <w:i/>
                <w:lang w:eastAsia="ja-JP"/>
              </w:rPr>
            </w:pPr>
          </w:p>
        </w:tc>
        <w:tc>
          <w:tcPr>
            <w:tcW w:w="1872" w:type="dxa"/>
          </w:tcPr>
          <w:p w14:paraId="4774CBDD" w14:textId="77777777" w:rsidR="006A1CE4" w:rsidRPr="00E67E0D" w:rsidRDefault="006A1CE4" w:rsidP="00E7499B">
            <w:pPr>
              <w:pStyle w:val="TAL"/>
              <w:rPr>
                <w:rFonts w:cs="Arial"/>
                <w:szCs w:val="18"/>
                <w:lang w:eastAsia="ja-JP"/>
              </w:rPr>
            </w:pPr>
          </w:p>
        </w:tc>
        <w:tc>
          <w:tcPr>
            <w:tcW w:w="2880" w:type="dxa"/>
          </w:tcPr>
          <w:p w14:paraId="66BDC13D" w14:textId="77777777" w:rsidR="006A1CE4" w:rsidRPr="00E67E0D" w:rsidDel="002723C6" w:rsidRDefault="006A1CE4" w:rsidP="00E7499B">
            <w:pPr>
              <w:pStyle w:val="TAL"/>
              <w:rPr>
                <w:lang w:eastAsia="ja-JP"/>
              </w:rPr>
            </w:pPr>
          </w:p>
        </w:tc>
      </w:tr>
      <w:tr w:rsidR="006A1CE4" w:rsidRPr="00E67E0D" w14:paraId="1B9393DB" w14:textId="77777777" w:rsidTr="00E7499B">
        <w:tc>
          <w:tcPr>
            <w:tcW w:w="2448" w:type="dxa"/>
          </w:tcPr>
          <w:p w14:paraId="78FDCC3C" w14:textId="77777777" w:rsidR="006A1CE4" w:rsidRPr="00E67E0D" w:rsidRDefault="006A1CE4" w:rsidP="00E7499B">
            <w:pPr>
              <w:pStyle w:val="TAL"/>
              <w:ind w:left="162"/>
              <w:rPr>
                <w:rFonts w:eastAsia="Batang" w:cs="Arial"/>
                <w:lang w:eastAsia="ja-JP"/>
              </w:rPr>
            </w:pPr>
            <w:r w:rsidRPr="00E67E0D">
              <w:rPr>
                <w:rFonts w:eastAsia="Batang" w:cs="Arial"/>
                <w:lang w:eastAsia="ja-JP"/>
              </w:rPr>
              <w:t>&gt;&gt;Dynamic 5QI Descriptor</w:t>
            </w:r>
          </w:p>
        </w:tc>
        <w:tc>
          <w:tcPr>
            <w:tcW w:w="1080" w:type="dxa"/>
          </w:tcPr>
          <w:p w14:paraId="3B911A99"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48B642B6" w14:textId="77777777" w:rsidR="006A1CE4" w:rsidRPr="00E67E0D" w:rsidRDefault="006A1CE4" w:rsidP="00E7499B">
            <w:pPr>
              <w:pStyle w:val="TAL"/>
              <w:rPr>
                <w:i/>
                <w:lang w:eastAsia="ja-JP"/>
              </w:rPr>
            </w:pPr>
          </w:p>
        </w:tc>
        <w:tc>
          <w:tcPr>
            <w:tcW w:w="1872" w:type="dxa"/>
          </w:tcPr>
          <w:p w14:paraId="132A25DF" w14:textId="77777777" w:rsidR="006A1CE4" w:rsidRPr="00E67E0D" w:rsidRDefault="006A1CE4" w:rsidP="00E7499B">
            <w:pPr>
              <w:pStyle w:val="TAL"/>
              <w:rPr>
                <w:rFonts w:cs="Arial"/>
                <w:szCs w:val="18"/>
                <w:lang w:eastAsia="ja-JP"/>
              </w:rPr>
            </w:pPr>
            <w:r w:rsidRPr="00E67E0D">
              <w:rPr>
                <w:rFonts w:cs="Arial"/>
                <w:szCs w:val="18"/>
                <w:lang w:eastAsia="ja-JP"/>
              </w:rPr>
              <w:t>9.3.1.18</w:t>
            </w:r>
          </w:p>
        </w:tc>
        <w:tc>
          <w:tcPr>
            <w:tcW w:w="2880" w:type="dxa"/>
          </w:tcPr>
          <w:p w14:paraId="52FBA91D" w14:textId="77777777" w:rsidR="006A1CE4" w:rsidRPr="00E67E0D" w:rsidDel="002723C6" w:rsidRDefault="006A1CE4" w:rsidP="00E7499B">
            <w:pPr>
              <w:pStyle w:val="TAL"/>
              <w:rPr>
                <w:lang w:eastAsia="ja-JP"/>
              </w:rPr>
            </w:pPr>
          </w:p>
        </w:tc>
      </w:tr>
      <w:tr w:rsidR="006A1CE4" w:rsidRPr="00E67E0D" w14:paraId="544B895C" w14:textId="77777777" w:rsidTr="00E7499B">
        <w:tc>
          <w:tcPr>
            <w:tcW w:w="2448" w:type="dxa"/>
          </w:tcPr>
          <w:p w14:paraId="079BF5A1" w14:textId="77777777" w:rsidR="006A1CE4" w:rsidRPr="00E67E0D" w:rsidRDefault="006A1CE4" w:rsidP="00E7499B">
            <w:pPr>
              <w:pStyle w:val="TAL"/>
              <w:rPr>
                <w:rFonts w:eastAsia="Batang" w:cs="Arial"/>
                <w:lang w:eastAsia="ja-JP"/>
              </w:rPr>
            </w:pPr>
            <w:r w:rsidRPr="00E67E0D">
              <w:rPr>
                <w:rFonts w:eastAsia="Batang" w:cs="Arial"/>
                <w:lang w:eastAsia="ja-JP"/>
              </w:rPr>
              <w:t>Allocation and Retention Priority</w:t>
            </w:r>
          </w:p>
        </w:tc>
        <w:tc>
          <w:tcPr>
            <w:tcW w:w="1080" w:type="dxa"/>
          </w:tcPr>
          <w:p w14:paraId="052AD664"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576F76F2" w14:textId="77777777" w:rsidR="006A1CE4" w:rsidRPr="00E67E0D" w:rsidRDefault="006A1CE4" w:rsidP="00E7499B">
            <w:pPr>
              <w:pStyle w:val="TAL"/>
              <w:rPr>
                <w:i/>
                <w:lang w:eastAsia="ja-JP"/>
              </w:rPr>
            </w:pPr>
          </w:p>
        </w:tc>
        <w:tc>
          <w:tcPr>
            <w:tcW w:w="1872" w:type="dxa"/>
          </w:tcPr>
          <w:p w14:paraId="6A32F9BA" w14:textId="77777777" w:rsidR="006A1CE4" w:rsidRPr="00E67E0D" w:rsidRDefault="006A1CE4" w:rsidP="00E7499B">
            <w:pPr>
              <w:pStyle w:val="TAL"/>
              <w:rPr>
                <w:lang w:eastAsia="ja-JP"/>
              </w:rPr>
            </w:pPr>
            <w:r w:rsidRPr="00E67E0D">
              <w:rPr>
                <w:lang w:eastAsia="ja-JP"/>
              </w:rPr>
              <w:t>9.3.1.19</w:t>
            </w:r>
          </w:p>
        </w:tc>
        <w:tc>
          <w:tcPr>
            <w:tcW w:w="2880" w:type="dxa"/>
          </w:tcPr>
          <w:p w14:paraId="40A35047" w14:textId="77777777" w:rsidR="006A1CE4" w:rsidRPr="00E67E0D" w:rsidRDefault="006A1CE4" w:rsidP="00E7499B">
            <w:pPr>
              <w:pStyle w:val="TAL"/>
              <w:rPr>
                <w:rFonts w:cs="Arial"/>
                <w:szCs w:val="18"/>
                <w:lang w:eastAsia="ja-JP"/>
              </w:rPr>
            </w:pPr>
          </w:p>
        </w:tc>
      </w:tr>
      <w:tr w:rsidR="006A1CE4" w:rsidRPr="00E67E0D" w14:paraId="0FD2B444" w14:textId="77777777" w:rsidTr="00E7499B">
        <w:tc>
          <w:tcPr>
            <w:tcW w:w="2448" w:type="dxa"/>
          </w:tcPr>
          <w:p w14:paraId="70E178E4" w14:textId="77777777" w:rsidR="006A1CE4" w:rsidRPr="00E67E0D" w:rsidRDefault="006A1CE4" w:rsidP="00E7499B">
            <w:pPr>
              <w:pStyle w:val="TAL"/>
              <w:rPr>
                <w:rFonts w:eastAsia="Batang" w:cs="Arial"/>
                <w:lang w:eastAsia="ja-JP"/>
              </w:rPr>
            </w:pPr>
            <w:r w:rsidRPr="00E67E0D">
              <w:rPr>
                <w:rFonts w:cs="Arial"/>
                <w:szCs w:val="18"/>
                <w:lang w:eastAsia="ja-JP"/>
              </w:rPr>
              <w:t>GBR QoS Flow Information</w:t>
            </w:r>
          </w:p>
        </w:tc>
        <w:tc>
          <w:tcPr>
            <w:tcW w:w="1080" w:type="dxa"/>
          </w:tcPr>
          <w:p w14:paraId="14E7C74E" w14:textId="77777777" w:rsidR="006A1CE4" w:rsidRPr="00E67E0D" w:rsidRDefault="006A1CE4" w:rsidP="00E7499B">
            <w:pPr>
              <w:pStyle w:val="TAL"/>
              <w:rPr>
                <w:rFonts w:cs="Arial"/>
                <w:lang w:eastAsia="ja-JP"/>
              </w:rPr>
            </w:pPr>
            <w:r w:rsidRPr="00E67E0D">
              <w:rPr>
                <w:rFonts w:cs="Arial"/>
                <w:lang w:eastAsia="ja-JP"/>
              </w:rPr>
              <w:t>O</w:t>
            </w:r>
          </w:p>
        </w:tc>
        <w:tc>
          <w:tcPr>
            <w:tcW w:w="1440" w:type="dxa"/>
          </w:tcPr>
          <w:p w14:paraId="1AD5B436" w14:textId="77777777" w:rsidR="006A1CE4" w:rsidRPr="00E67E0D" w:rsidRDefault="006A1CE4" w:rsidP="00E7499B">
            <w:pPr>
              <w:pStyle w:val="TAL"/>
              <w:rPr>
                <w:i/>
                <w:lang w:eastAsia="ja-JP"/>
              </w:rPr>
            </w:pPr>
          </w:p>
        </w:tc>
        <w:tc>
          <w:tcPr>
            <w:tcW w:w="1872" w:type="dxa"/>
          </w:tcPr>
          <w:p w14:paraId="136F29ED" w14:textId="77777777" w:rsidR="006A1CE4" w:rsidRPr="00E67E0D" w:rsidRDefault="006A1CE4" w:rsidP="00E7499B">
            <w:pPr>
              <w:pStyle w:val="TAL"/>
              <w:rPr>
                <w:lang w:eastAsia="ja-JP"/>
              </w:rPr>
            </w:pPr>
            <w:r w:rsidRPr="00E67E0D">
              <w:rPr>
                <w:lang w:eastAsia="ja-JP"/>
              </w:rPr>
              <w:t>9.3.1.10</w:t>
            </w:r>
          </w:p>
        </w:tc>
        <w:tc>
          <w:tcPr>
            <w:tcW w:w="2880" w:type="dxa"/>
          </w:tcPr>
          <w:p w14:paraId="2AA82651" w14:textId="77777777" w:rsidR="006A1CE4" w:rsidRPr="00E67E0D" w:rsidRDefault="006A1CE4" w:rsidP="00E7499B">
            <w:pPr>
              <w:pStyle w:val="TAL"/>
              <w:rPr>
                <w:lang w:eastAsia="ja-JP"/>
              </w:rPr>
            </w:pPr>
            <w:r w:rsidRPr="00E67E0D">
              <w:rPr>
                <w:rFonts w:cs="Arial"/>
                <w:szCs w:val="18"/>
                <w:lang w:eastAsia="ja-JP"/>
              </w:rPr>
              <w:t>This IE shall be present for GBR QoS Flows only.</w:t>
            </w:r>
          </w:p>
        </w:tc>
      </w:tr>
      <w:tr w:rsidR="006A1CE4" w:rsidRPr="00E67E0D" w14:paraId="2D01B278" w14:textId="77777777" w:rsidTr="00E7499B">
        <w:tc>
          <w:tcPr>
            <w:tcW w:w="2448" w:type="dxa"/>
          </w:tcPr>
          <w:p w14:paraId="215A4915" w14:textId="77777777" w:rsidR="006A1CE4" w:rsidRPr="00E67E0D" w:rsidRDefault="006A1CE4" w:rsidP="00E7499B">
            <w:pPr>
              <w:pStyle w:val="TAL"/>
              <w:rPr>
                <w:rFonts w:cs="Arial"/>
                <w:szCs w:val="18"/>
                <w:lang w:eastAsia="ja-JP"/>
              </w:rPr>
            </w:pPr>
            <w:r w:rsidRPr="00E67E0D">
              <w:rPr>
                <w:rFonts w:cs="Arial"/>
                <w:szCs w:val="18"/>
                <w:lang w:eastAsia="ja-JP"/>
              </w:rPr>
              <w:t>Reflective QoS Attribute</w:t>
            </w:r>
          </w:p>
        </w:tc>
        <w:tc>
          <w:tcPr>
            <w:tcW w:w="1080" w:type="dxa"/>
          </w:tcPr>
          <w:p w14:paraId="1FB25CD5" w14:textId="77777777" w:rsidR="006A1CE4" w:rsidRPr="00E67E0D" w:rsidRDefault="006A1CE4" w:rsidP="00E7499B">
            <w:pPr>
              <w:pStyle w:val="TAL"/>
              <w:rPr>
                <w:rFonts w:cs="Arial"/>
                <w:lang w:eastAsia="ja-JP"/>
              </w:rPr>
            </w:pPr>
            <w:r w:rsidRPr="00E67E0D">
              <w:rPr>
                <w:rFonts w:cs="Arial"/>
                <w:lang w:eastAsia="ja-JP"/>
              </w:rPr>
              <w:t>O</w:t>
            </w:r>
          </w:p>
        </w:tc>
        <w:tc>
          <w:tcPr>
            <w:tcW w:w="1440" w:type="dxa"/>
          </w:tcPr>
          <w:p w14:paraId="18A025AF" w14:textId="77777777" w:rsidR="006A1CE4" w:rsidRPr="00E67E0D" w:rsidRDefault="006A1CE4" w:rsidP="00E7499B">
            <w:pPr>
              <w:pStyle w:val="TAL"/>
              <w:rPr>
                <w:i/>
                <w:lang w:eastAsia="ja-JP"/>
              </w:rPr>
            </w:pPr>
          </w:p>
        </w:tc>
        <w:tc>
          <w:tcPr>
            <w:tcW w:w="1872" w:type="dxa"/>
          </w:tcPr>
          <w:p w14:paraId="52D256EE" w14:textId="77777777" w:rsidR="006A1CE4" w:rsidRPr="00E67E0D" w:rsidRDefault="006A1CE4" w:rsidP="00E7499B">
            <w:pPr>
              <w:pStyle w:val="TAL"/>
              <w:rPr>
                <w:rFonts w:cs="Arial"/>
                <w:szCs w:val="18"/>
                <w:lang w:eastAsia="ja-JP"/>
              </w:rPr>
            </w:pPr>
            <w:r w:rsidRPr="00E67E0D">
              <w:rPr>
                <w:rFonts w:cs="Arial"/>
                <w:szCs w:val="18"/>
                <w:lang w:eastAsia="ja-JP"/>
              </w:rPr>
              <w:t>ENUMERATED (subject to, …)</w:t>
            </w:r>
          </w:p>
        </w:tc>
        <w:tc>
          <w:tcPr>
            <w:tcW w:w="2880" w:type="dxa"/>
          </w:tcPr>
          <w:p w14:paraId="6A5DD6AE" w14:textId="77777777" w:rsidR="006A1CE4" w:rsidRPr="00E67E0D" w:rsidRDefault="006A1CE4" w:rsidP="00E7499B">
            <w:pPr>
              <w:pStyle w:val="TAL"/>
              <w:rPr>
                <w:rFonts w:cs="Arial"/>
                <w:szCs w:val="18"/>
                <w:lang w:eastAsia="ja-JP"/>
              </w:rPr>
            </w:pPr>
            <w:r w:rsidRPr="00E67E0D">
              <w:rPr>
                <w:lang w:eastAsia="ja-JP"/>
              </w:rPr>
              <w:t>Details in TS 23.501 [9]</w:t>
            </w:r>
            <w:r w:rsidRPr="00E67E0D">
              <w:rPr>
                <w:rFonts w:cs="Arial"/>
                <w:szCs w:val="18"/>
              </w:rPr>
              <w:t>. This IE may be present in case of non-GBR QoS flows and shall be ignored otherwise.</w:t>
            </w:r>
          </w:p>
        </w:tc>
      </w:tr>
      <w:tr w:rsidR="006A1CE4" w:rsidRPr="00E67E0D" w14:paraId="34B86810" w14:textId="77777777" w:rsidTr="00E7499B">
        <w:tc>
          <w:tcPr>
            <w:tcW w:w="2448" w:type="dxa"/>
          </w:tcPr>
          <w:p w14:paraId="35287698" w14:textId="77777777" w:rsidR="006A1CE4" w:rsidRPr="00E67E0D" w:rsidRDefault="006A1CE4" w:rsidP="00E7499B">
            <w:pPr>
              <w:pStyle w:val="TAL"/>
              <w:rPr>
                <w:rFonts w:cs="Arial"/>
                <w:szCs w:val="18"/>
                <w:lang w:eastAsia="ja-JP"/>
              </w:rPr>
            </w:pPr>
            <w:r w:rsidRPr="00E67E0D">
              <w:rPr>
                <w:rFonts w:eastAsia="Malgun Gothic" w:cs="Arial"/>
                <w:szCs w:val="18"/>
                <w:lang w:eastAsia="ko-KR"/>
              </w:rPr>
              <w:t>Additional QoS Flow Information</w:t>
            </w:r>
          </w:p>
        </w:tc>
        <w:tc>
          <w:tcPr>
            <w:tcW w:w="1080" w:type="dxa"/>
          </w:tcPr>
          <w:p w14:paraId="6C5A6641" w14:textId="77777777" w:rsidR="006A1CE4" w:rsidRPr="00E67E0D" w:rsidRDefault="006A1CE4" w:rsidP="00E7499B">
            <w:pPr>
              <w:pStyle w:val="TAL"/>
              <w:rPr>
                <w:rFonts w:cs="Arial"/>
                <w:lang w:eastAsia="ja-JP"/>
              </w:rPr>
            </w:pPr>
            <w:r w:rsidRPr="00E67E0D">
              <w:rPr>
                <w:rFonts w:eastAsia="Malgun Gothic" w:cs="Arial" w:hint="eastAsia"/>
                <w:lang w:eastAsia="ko-KR"/>
              </w:rPr>
              <w:t>O</w:t>
            </w:r>
          </w:p>
        </w:tc>
        <w:tc>
          <w:tcPr>
            <w:tcW w:w="1440" w:type="dxa"/>
          </w:tcPr>
          <w:p w14:paraId="6311BEED" w14:textId="77777777" w:rsidR="006A1CE4" w:rsidRPr="00E67E0D" w:rsidRDefault="006A1CE4" w:rsidP="00E7499B">
            <w:pPr>
              <w:pStyle w:val="TAL"/>
              <w:rPr>
                <w:i/>
                <w:lang w:eastAsia="ja-JP"/>
              </w:rPr>
            </w:pPr>
          </w:p>
        </w:tc>
        <w:tc>
          <w:tcPr>
            <w:tcW w:w="1872" w:type="dxa"/>
          </w:tcPr>
          <w:p w14:paraId="3AD678EB" w14:textId="77777777" w:rsidR="006A1CE4" w:rsidRPr="00E67E0D" w:rsidRDefault="006A1CE4" w:rsidP="00E7499B">
            <w:pPr>
              <w:pStyle w:val="TAL"/>
              <w:rPr>
                <w:rFonts w:cs="Arial"/>
                <w:szCs w:val="18"/>
                <w:lang w:eastAsia="ja-JP"/>
              </w:rPr>
            </w:pPr>
            <w:r w:rsidRPr="00E67E0D">
              <w:rPr>
                <w:rFonts w:eastAsia="Malgun Gothic" w:cs="Arial" w:hint="eastAsia"/>
                <w:szCs w:val="18"/>
                <w:lang w:eastAsia="ko-KR"/>
              </w:rPr>
              <w:t>ENUMERATED (</w:t>
            </w:r>
            <w:r w:rsidRPr="00E67E0D">
              <w:rPr>
                <w:rFonts w:eastAsia="Malgun Gothic" w:cs="Arial"/>
                <w:szCs w:val="18"/>
                <w:lang w:eastAsia="ko-KR"/>
              </w:rPr>
              <w:t>more likely</w:t>
            </w:r>
            <w:r w:rsidRPr="00E67E0D">
              <w:rPr>
                <w:rFonts w:eastAsia="Malgun Gothic" w:cs="Arial" w:hint="eastAsia"/>
                <w:szCs w:val="18"/>
                <w:lang w:eastAsia="ko-KR"/>
              </w:rPr>
              <w:t>,</w:t>
            </w:r>
            <w:r w:rsidRPr="00E67E0D">
              <w:rPr>
                <w:rFonts w:eastAsia="Malgun Gothic" w:cs="Arial"/>
                <w:szCs w:val="18"/>
                <w:lang w:eastAsia="ko-KR"/>
              </w:rPr>
              <w:t xml:space="preserve"> …)</w:t>
            </w:r>
          </w:p>
        </w:tc>
        <w:tc>
          <w:tcPr>
            <w:tcW w:w="2880" w:type="dxa"/>
          </w:tcPr>
          <w:p w14:paraId="50E99BA6" w14:textId="77777777" w:rsidR="006A1CE4" w:rsidRPr="00E67E0D" w:rsidRDefault="006A1CE4" w:rsidP="00E7499B">
            <w:pPr>
              <w:pStyle w:val="TAL"/>
              <w:rPr>
                <w:rFonts w:eastAsia="Malgun Gothic"/>
                <w:lang w:eastAsia="ko-KR"/>
              </w:rPr>
            </w:pPr>
            <w:r w:rsidRPr="00E67E0D">
              <w:rPr>
                <w:rFonts w:eastAsia="Malgun Gothic"/>
                <w:lang w:eastAsia="ko-KR"/>
              </w:rPr>
              <w:t>This IE indicates that traffic for this QoS flow is likely to appear more often than traffic for other flows established for the PDU session.</w:t>
            </w:r>
          </w:p>
          <w:p w14:paraId="2D0505B3" w14:textId="77777777" w:rsidR="006A1CE4" w:rsidRPr="00E67E0D" w:rsidRDefault="006A1CE4" w:rsidP="00E7499B">
            <w:pPr>
              <w:pStyle w:val="TAL"/>
              <w:rPr>
                <w:lang w:eastAsia="ja-JP"/>
              </w:rPr>
            </w:pPr>
            <w:r w:rsidRPr="00E67E0D">
              <w:rPr>
                <w:rFonts w:cs="Arial"/>
                <w:szCs w:val="18"/>
              </w:rPr>
              <w:t xml:space="preserve">This IE </w:t>
            </w:r>
            <w:r w:rsidRPr="00E67E0D">
              <w:rPr>
                <w:lang w:eastAsia="ja-JP"/>
              </w:rPr>
              <w:t>may be present in case of non-GBR QoS flows</w:t>
            </w:r>
            <w:r w:rsidRPr="00E67E0D">
              <w:rPr>
                <w:rFonts w:cs="Arial"/>
                <w:szCs w:val="18"/>
              </w:rPr>
              <w:t xml:space="preserve"> and shall be ignored otherwise.</w:t>
            </w:r>
          </w:p>
        </w:tc>
      </w:tr>
    </w:tbl>
    <w:p w14:paraId="217D04F5" w14:textId="77777777" w:rsidR="006A1CE4" w:rsidRPr="00E67E0D" w:rsidRDefault="006A1CE4" w:rsidP="00E7499B"/>
    <w:p w14:paraId="5433E7FF" w14:textId="77777777" w:rsidR="006A1CE4" w:rsidRPr="00E67E0D" w:rsidRDefault="006A1CE4" w:rsidP="00E7499B">
      <w:pPr>
        <w:pStyle w:val="4"/>
        <w:rPr>
          <w:rFonts w:eastAsia="SimSun"/>
        </w:rPr>
      </w:pPr>
      <w:bookmarkStart w:id="4283" w:name="_Toc534720547"/>
      <w:bookmarkStart w:id="4284" w:name="_Toc525567559"/>
      <w:r w:rsidRPr="00E67E0D">
        <w:rPr>
          <w:rFonts w:eastAsia="SimSun"/>
        </w:rPr>
        <w:t>9.3.1.13</w:t>
      </w:r>
      <w:r w:rsidRPr="00E67E0D">
        <w:rPr>
          <w:rFonts w:eastAsia="SimSun"/>
        </w:rPr>
        <w:tab/>
      </w:r>
      <w:r w:rsidRPr="00E67E0D">
        <w:rPr>
          <w:rFonts w:eastAsia="SimSun" w:hint="eastAsia"/>
        </w:rPr>
        <w:t xml:space="preserve">QoS Flow </w:t>
      </w:r>
      <w:r w:rsidRPr="00E67E0D">
        <w:rPr>
          <w:rFonts w:eastAsia="SimSun"/>
        </w:rPr>
        <w:t>List</w:t>
      </w:r>
      <w:bookmarkEnd w:id="4283"/>
      <w:bookmarkEnd w:id="4284"/>
    </w:p>
    <w:p w14:paraId="6657F5EE" w14:textId="77777777" w:rsidR="006A1CE4" w:rsidRPr="00E67E0D" w:rsidRDefault="006A1CE4" w:rsidP="00E7499B">
      <w:pPr>
        <w:rPr>
          <w:lang w:eastAsia="zh-CN"/>
        </w:rPr>
      </w:pPr>
      <w:r w:rsidRPr="00E67E0D">
        <w:t xml:space="preserve">This IE contains a list of </w:t>
      </w:r>
      <w:r w:rsidRPr="00E67E0D">
        <w:rPr>
          <w:rFonts w:eastAsia="SimSun" w:hint="eastAsia"/>
          <w:lang w:eastAsia="zh-CN"/>
        </w:rPr>
        <w:t>QoS flow</w:t>
      </w:r>
      <w:r w:rsidRPr="00E67E0D">
        <w:t xml:space="preserve">s with a cause value. It is used for example to indicate failed </w:t>
      </w:r>
      <w:r w:rsidRPr="00E67E0D">
        <w:rPr>
          <w:rFonts w:eastAsia="SimSun" w:hint="eastAsia"/>
          <w:lang w:eastAsia="zh-CN"/>
        </w:rPr>
        <w:t>QoS flow(</w:t>
      </w:r>
      <w:r w:rsidRPr="00E67E0D">
        <w:t>s</w:t>
      </w:r>
      <w:r w:rsidRPr="00E67E0D">
        <w:rPr>
          <w:rFonts w:eastAsia="SimSun" w:hint="eastAsia"/>
          <w:lang w:eastAsia="zh-CN"/>
        </w:rPr>
        <w:t>)</w:t>
      </w:r>
      <w:r w:rsidRPr="00E67E0D">
        <w:rPr>
          <w:rFonts w:eastAsia="SimSun"/>
          <w:lang w:eastAsia="zh-CN"/>
        </w:rPr>
        <w:t xml:space="preserve"> or</w:t>
      </w:r>
      <w:r w:rsidRPr="00E67E0D">
        <w:t xml:space="preserve"> </w:t>
      </w:r>
      <w:r w:rsidRPr="00E67E0D">
        <w:rPr>
          <w:rFonts w:eastAsia="SimSun" w:hint="eastAsia"/>
          <w:lang w:eastAsia="zh-CN"/>
        </w:rPr>
        <w:t>QoS flow(</w:t>
      </w:r>
      <w:r w:rsidRPr="00E67E0D">
        <w:t>s</w:t>
      </w:r>
      <w:r w:rsidRPr="00E67E0D">
        <w:rPr>
          <w:rFonts w:eastAsia="SimSun" w:hint="eastAsia"/>
          <w:lang w:eastAsia="zh-CN"/>
        </w:rPr>
        <w:t>)</w:t>
      </w:r>
      <w:r w:rsidRPr="00E67E0D">
        <w:t xml:space="preserve"> to be released.</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71202BBA" w14:textId="77777777" w:rsidTr="00E7499B">
        <w:tc>
          <w:tcPr>
            <w:tcW w:w="2448" w:type="dxa"/>
          </w:tcPr>
          <w:p w14:paraId="57829290"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473D75C1"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1BDB45FB"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461871FE"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32DA05E0"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50317694" w14:textId="77777777" w:rsidTr="00E7499B">
        <w:tc>
          <w:tcPr>
            <w:tcW w:w="2448" w:type="dxa"/>
          </w:tcPr>
          <w:p w14:paraId="7A3A781A" w14:textId="77777777" w:rsidR="006A1CE4" w:rsidRPr="00E67E0D" w:rsidRDefault="006A1CE4" w:rsidP="00E7499B">
            <w:pPr>
              <w:pStyle w:val="TAL"/>
              <w:rPr>
                <w:b/>
                <w:bCs/>
                <w:iCs/>
                <w:lang w:eastAsia="ja-JP"/>
              </w:rPr>
            </w:pPr>
            <w:r w:rsidRPr="00E67E0D">
              <w:rPr>
                <w:rFonts w:eastAsia="SimSun" w:hint="eastAsia"/>
                <w:b/>
                <w:lang w:eastAsia="zh-CN"/>
              </w:rPr>
              <w:t>QoS Flow</w:t>
            </w:r>
            <w:r w:rsidRPr="00E67E0D">
              <w:rPr>
                <w:rFonts w:eastAsia="MS Mincho"/>
                <w:b/>
                <w:lang w:eastAsia="ja-JP"/>
              </w:rPr>
              <w:t xml:space="preserve"> Item</w:t>
            </w:r>
          </w:p>
        </w:tc>
        <w:tc>
          <w:tcPr>
            <w:tcW w:w="1080" w:type="dxa"/>
          </w:tcPr>
          <w:p w14:paraId="301E6F43" w14:textId="77777777" w:rsidR="006A1CE4" w:rsidRPr="00E67E0D" w:rsidRDefault="006A1CE4" w:rsidP="00E7499B">
            <w:pPr>
              <w:pStyle w:val="TAL"/>
              <w:rPr>
                <w:rFonts w:eastAsia="Batang"/>
                <w:lang w:eastAsia="ja-JP"/>
              </w:rPr>
            </w:pPr>
          </w:p>
        </w:tc>
        <w:tc>
          <w:tcPr>
            <w:tcW w:w="1440" w:type="dxa"/>
          </w:tcPr>
          <w:p w14:paraId="1A9F33E2" w14:textId="77777777" w:rsidR="006A1CE4" w:rsidRPr="00E67E0D" w:rsidRDefault="006A1CE4" w:rsidP="00E7499B">
            <w:pPr>
              <w:pStyle w:val="TAL"/>
              <w:rPr>
                <w:i/>
                <w:szCs w:val="18"/>
                <w:lang w:eastAsia="ja-JP"/>
              </w:rPr>
            </w:pPr>
            <w:r w:rsidRPr="00E67E0D">
              <w:rPr>
                <w:bCs/>
                <w:i/>
                <w:szCs w:val="18"/>
                <w:lang w:eastAsia="ja-JP"/>
              </w:rPr>
              <w:t>1..&lt;maxnoof</w:t>
            </w:r>
            <w:r w:rsidRPr="00E67E0D">
              <w:rPr>
                <w:rFonts w:eastAsia="SimSun" w:hint="eastAsia"/>
                <w:bCs/>
                <w:i/>
                <w:szCs w:val="18"/>
                <w:lang w:eastAsia="zh-CN"/>
              </w:rPr>
              <w:t>QoSFlow</w:t>
            </w:r>
            <w:r w:rsidRPr="00E67E0D">
              <w:rPr>
                <w:bCs/>
                <w:i/>
                <w:szCs w:val="18"/>
                <w:lang w:eastAsia="ja-JP"/>
              </w:rPr>
              <w:t>s&gt;</w:t>
            </w:r>
          </w:p>
        </w:tc>
        <w:tc>
          <w:tcPr>
            <w:tcW w:w="1872" w:type="dxa"/>
          </w:tcPr>
          <w:p w14:paraId="68963712" w14:textId="77777777" w:rsidR="006A1CE4" w:rsidRPr="00E67E0D" w:rsidRDefault="006A1CE4" w:rsidP="00E7499B">
            <w:pPr>
              <w:pStyle w:val="TAL"/>
              <w:rPr>
                <w:lang w:eastAsia="ja-JP"/>
              </w:rPr>
            </w:pPr>
          </w:p>
        </w:tc>
        <w:tc>
          <w:tcPr>
            <w:tcW w:w="2880" w:type="dxa"/>
          </w:tcPr>
          <w:p w14:paraId="65CBA2CD" w14:textId="77777777" w:rsidR="006A1CE4" w:rsidRPr="00E67E0D" w:rsidRDefault="006A1CE4" w:rsidP="00E7499B">
            <w:pPr>
              <w:pStyle w:val="TAL"/>
              <w:rPr>
                <w:lang w:eastAsia="ja-JP"/>
              </w:rPr>
            </w:pPr>
          </w:p>
        </w:tc>
      </w:tr>
      <w:tr w:rsidR="006A1CE4" w:rsidRPr="00E67E0D" w14:paraId="0C527139" w14:textId="77777777" w:rsidTr="00E7499B">
        <w:tc>
          <w:tcPr>
            <w:tcW w:w="2448" w:type="dxa"/>
          </w:tcPr>
          <w:p w14:paraId="149ED905" w14:textId="5EFE853B" w:rsidR="006A1CE4" w:rsidRPr="00E67E0D" w:rsidRDefault="006A1CE4" w:rsidP="00E7499B">
            <w:pPr>
              <w:pStyle w:val="TAL"/>
              <w:ind w:left="72"/>
              <w:rPr>
                <w:lang w:eastAsia="ja-JP"/>
              </w:rPr>
            </w:pPr>
            <w:r w:rsidRPr="00E67E0D">
              <w:rPr>
                <w:rFonts w:eastAsia="Batang"/>
                <w:lang w:eastAsia="ja-JP"/>
              </w:rPr>
              <w:t>&gt;</w:t>
            </w:r>
            <w:r w:rsidRPr="00E67E0D">
              <w:rPr>
                <w:rFonts w:eastAsia="SimSun" w:hint="eastAsia"/>
                <w:lang w:eastAsia="zh-CN"/>
              </w:rPr>
              <w:t>QoS Flow</w:t>
            </w:r>
            <w:r w:rsidRPr="00E67E0D">
              <w:rPr>
                <w:rFonts w:eastAsia="Batang"/>
                <w:lang w:eastAsia="ja-JP"/>
              </w:rPr>
              <w:t xml:space="preserve"> </w:t>
            </w:r>
            <w:del w:id="4285" w:author="Issam" w:date="2019-02-12T23:38:00Z">
              <w:r w:rsidR="00AE297A" w:rsidRPr="00FF6A95">
                <w:rPr>
                  <w:lang w:eastAsia="ja-JP"/>
                </w:rPr>
                <w:delText>Indicator</w:delText>
              </w:r>
            </w:del>
            <w:ins w:id="4286" w:author="Issam" w:date="2019-02-12T23:38:00Z">
              <w:r w:rsidRPr="00E67E0D">
                <w:rPr>
                  <w:lang w:eastAsia="ja-JP"/>
                </w:rPr>
                <w:t>Identifier</w:t>
              </w:r>
            </w:ins>
          </w:p>
        </w:tc>
        <w:tc>
          <w:tcPr>
            <w:tcW w:w="1080" w:type="dxa"/>
          </w:tcPr>
          <w:p w14:paraId="2CF852B5" w14:textId="77777777" w:rsidR="006A1CE4" w:rsidRPr="00E67E0D" w:rsidRDefault="006A1CE4" w:rsidP="00E7499B">
            <w:pPr>
              <w:pStyle w:val="TAL"/>
              <w:rPr>
                <w:lang w:eastAsia="ja-JP"/>
              </w:rPr>
            </w:pPr>
            <w:r w:rsidRPr="00E67E0D">
              <w:rPr>
                <w:rFonts w:eastAsia="Batang"/>
                <w:lang w:eastAsia="ja-JP"/>
              </w:rPr>
              <w:t>M</w:t>
            </w:r>
          </w:p>
        </w:tc>
        <w:tc>
          <w:tcPr>
            <w:tcW w:w="1440" w:type="dxa"/>
          </w:tcPr>
          <w:p w14:paraId="4D89C4F1" w14:textId="77777777" w:rsidR="006A1CE4" w:rsidRPr="00E67E0D" w:rsidRDefault="006A1CE4" w:rsidP="00E7499B">
            <w:pPr>
              <w:pStyle w:val="TAL"/>
              <w:rPr>
                <w:lang w:eastAsia="ja-JP"/>
              </w:rPr>
            </w:pPr>
          </w:p>
        </w:tc>
        <w:tc>
          <w:tcPr>
            <w:tcW w:w="1872" w:type="dxa"/>
          </w:tcPr>
          <w:p w14:paraId="39552D90" w14:textId="77777777" w:rsidR="006A1CE4" w:rsidRPr="00E67E0D" w:rsidRDefault="006A1CE4" w:rsidP="00E7499B">
            <w:pPr>
              <w:pStyle w:val="TAL"/>
              <w:rPr>
                <w:lang w:eastAsia="ja-JP"/>
              </w:rPr>
            </w:pPr>
            <w:r w:rsidRPr="00E67E0D">
              <w:rPr>
                <w:lang w:eastAsia="ja-JP"/>
              </w:rPr>
              <w:t>9.3.1.51</w:t>
            </w:r>
          </w:p>
        </w:tc>
        <w:tc>
          <w:tcPr>
            <w:tcW w:w="2880" w:type="dxa"/>
          </w:tcPr>
          <w:p w14:paraId="13C1C941" w14:textId="77777777" w:rsidR="006A1CE4" w:rsidRPr="00E67E0D" w:rsidRDefault="006A1CE4" w:rsidP="00E7499B">
            <w:pPr>
              <w:pStyle w:val="TAL"/>
              <w:rPr>
                <w:lang w:eastAsia="ja-JP"/>
              </w:rPr>
            </w:pPr>
          </w:p>
        </w:tc>
      </w:tr>
      <w:tr w:rsidR="006A1CE4" w:rsidRPr="00E67E0D" w14:paraId="3BC7E058" w14:textId="77777777" w:rsidTr="00E7499B">
        <w:tc>
          <w:tcPr>
            <w:tcW w:w="2448" w:type="dxa"/>
          </w:tcPr>
          <w:p w14:paraId="51CE4A6F" w14:textId="77777777" w:rsidR="006A1CE4" w:rsidRPr="00E67E0D" w:rsidRDefault="006A1CE4" w:rsidP="00E7499B">
            <w:pPr>
              <w:pStyle w:val="TAL"/>
              <w:ind w:left="72"/>
              <w:rPr>
                <w:rFonts w:eastAsia="SimSun"/>
                <w:lang w:eastAsia="zh-CN"/>
              </w:rPr>
            </w:pPr>
            <w:r w:rsidRPr="00E67E0D">
              <w:rPr>
                <w:rFonts w:eastAsia="Batang"/>
                <w:lang w:eastAsia="ja-JP"/>
              </w:rPr>
              <w:t>&gt;</w:t>
            </w:r>
            <w:r w:rsidRPr="00E67E0D">
              <w:rPr>
                <w:rFonts w:eastAsia="SimSun" w:hint="eastAsia"/>
                <w:lang w:eastAsia="zh-CN"/>
              </w:rPr>
              <w:t>C</w:t>
            </w:r>
            <w:r w:rsidRPr="00E67E0D">
              <w:rPr>
                <w:rFonts w:hint="eastAsia"/>
                <w:lang w:eastAsia="zh-CN"/>
              </w:rPr>
              <w:t>ause</w:t>
            </w:r>
          </w:p>
        </w:tc>
        <w:tc>
          <w:tcPr>
            <w:tcW w:w="1080" w:type="dxa"/>
          </w:tcPr>
          <w:p w14:paraId="720A5D09" w14:textId="77777777" w:rsidR="006A1CE4" w:rsidRPr="00E67E0D" w:rsidRDefault="006A1CE4" w:rsidP="00E7499B">
            <w:pPr>
              <w:pStyle w:val="TAL"/>
              <w:rPr>
                <w:rFonts w:eastAsia="SimSun"/>
                <w:lang w:eastAsia="zh-CN"/>
              </w:rPr>
            </w:pPr>
            <w:r w:rsidRPr="00E67E0D">
              <w:rPr>
                <w:rFonts w:eastAsia="SimSun" w:hint="eastAsia"/>
                <w:lang w:eastAsia="zh-CN"/>
              </w:rPr>
              <w:t>M</w:t>
            </w:r>
          </w:p>
        </w:tc>
        <w:tc>
          <w:tcPr>
            <w:tcW w:w="1440" w:type="dxa"/>
          </w:tcPr>
          <w:p w14:paraId="12A024DF" w14:textId="77777777" w:rsidR="006A1CE4" w:rsidRPr="00E67E0D" w:rsidRDefault="006A1CE4" w:rsidP="00E7499B">
            <w:pPr>
              <w:pStyle w:val="TAL"/>
              <w:rPr>
                <w:lang w:eastAsia="ja-JP"/>
              </w:rPr>
            </w:pPr>
          </w:p>
        </w:tc>
        <w:tc>
          <w:tcPr>
            <w:tcW w:w="1872" w:type="dxa"/>
          </w:tcPr>
          <w:p w14:paraId="24B34991" w14:textId="77777777" w:rsidR="006A1CE4" w:rsidRPr="00E67E0D" w:rsidRDefault="006A1CE4" w:rsidP="00E7499B">
            <w:pPr>
              <w:pStyle w:val="TAL"/>
              <w:rPr>
                <w:lang w:eastAsia="ja-JP"/>
              </w:rPr>
            </w:pPr>
            <w:r w:rsidRPr="00E67E0D">
              <w:rPr>
                <w:lang w:eastAsia="ja-JP"/>
              </w:rPr>
              <w:t>9.3.1.2</w:t>
            </w:r>
          </w:p>
        </w:tc>
        <w:tc>
          <w:tcPr>
            <w:tcW w:w="2880" w:type="dxa"/>
          </w:tcPr>
          <w:p w14:paraId="0D1A0F41" w14:textId="77777777" w:rsidR="006A1CE4" w:rsidRPr="00E67E0D" w:rsidRDefault="006A1CE4" w:rsidP="00E7499B">
            <w:pPr>
              <w:pStyle w:val="TAL"/>
              <w:rPr>
                <w:lang w:eastAsia="ja-JP"/>
              </w:rPr>
            </w:pPr>
          </w:p>
        </w:tc>
      </w:tr>
    </w:tbl>
    <w:p w14:paraId="7DF65E7D" w14:textId="77777777" w:rsidR="006A1CE4" w:rsidRPr="00E67E0D" w:rsidRDefault="006A1CE4" w:rsidP="00E7499B">
      <w:pPr>
        <w:rPr>
          <w:rFonts w:ascii="Arial" w:eastAsia="SimSun" w:hAnsi="Arial"/>
          <w:b/>
          <w:bCs/>
          <w:sz w:val="24"/>
          <w:lang w:eastAsia="zh-CN"/>
        </w:rPr>
      </w:pP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464395F9" w14:textId="77777777" w:rsidTr="00E7499B">
        <w:tc>
          <w:tcPr>
            <w:tcW w:w="3528" w:type="dxa"/>
          </w:tcPr>
          <w:p w14:paraId="6F93EF66"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1953FDFD"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0C165DB6" w14:textId="77777777" w:rsidTr="00E7499B">
        <w:tc>
          <w:tcPr>
            <w:tcW w:w="3528" w:type="dxa"/>
          </w:tcPr>
          <w:p w14:paraId="29DD3ABD" w14:textId="77777777" w:rsidR="006A1CE4" w:rsidRPr="00E67E0D" w:rsidRDefault="006A1CE4" w:rsidP="00E7499B">
            <w:pPr>
              <w:pStyle w:val="TAL"/>
              <w:rPr>
                <w:lang w:eastAsia="ja-JP"/>
              </w:rPr>
            </w:pPr>
            <w:r w:rsidRPr="00E67E0D">
              <w:rPr>
                <w:lang w:eastAsia="ja-JP"/>
              </w:rPr>
              <w:t>maxnoof</w:t>
            </w:r>
            <w:r w:rsidRPr="00E67E0D">
              <w:rPr>
                <w:rFonts w:eastAsia="SimSun" w:hint="eastAsia"/>
                <w:lang w:eastAsia="zh-CN"/>
              </w:rPr>
              <w:t>QoSFlows</w:t>
            </w:r>
          </w:p>
        </w:tc>
        <w:tc>
          <w:tcPr>
            <w:tcW w:w="6192" w:type="dxa"/>
          </w:tcPr>
          <w:p w14:paraId="272330DD" w14:textId="77777777" w:rsidR="006A1CE4" w:rsidRPr="00E67E0D" w:rsidRDefault="006A1CE4" w:rsidP="00E7499B">
            <w:pPr>
              <w:pStyle w:val="TAL"/>
              <w:rPr>
                <w:lang w:eastAsia="ja-JP"/>
              </w:rPr>
            </w:pPr>
            <w:r w:rsidRPr="00E67E0D">
              <w:rPr>
                <w:lang w:eastAsia="ja-JP"/>
              </w:rPr>
              <w:t xml:space="preserve">Maximum no. of </w:t>
            </w:r>
            <w:r w:rsidRPr="00E67E0D">
              <w:rPr>
                <w:rFonts w:eastAsia="SimSun" w:hint="eastAsia"/>
                <w:lang w:eastAsia="zh-CN"/>
              </w:rPr>
              <w:t>QoS flow</w:t>
            </w:r>
            <w:r w:rsidRPr="00E67E0D">
              <w:rPr>
                <w:rFonts w:eastAsia="SimSun"/>
                <w:lang w:eastAsia="zh-CN"/>
              </w:rPr>
              <w:t>s</w:t>
            </w:r>
            <w:r w:rsidRPr="00E67E0D">
              <w:rPr>
                <w:lang w:eastAsia="ja-JP"/>
              </w:rPr>
              <w:t xml:space="preserve"> allowed </w:t>
            </w:r>
            <w:r w:rsidRPr="00E67E0D">
              <w:rPr>
                <w:rFonts w:eastAsia="SimSun" w:hint="eastAsia"/>
                <w:lang w:eastAsia="zh-CN"/>
              </w:rPr>
              <w:t xml:space="preserve">within </w:t>
            </w:r>
            <w:r w:rsidRPr="00E67E0D">
              <w:rPr>
                <w:lang w:eastAsia="ja-JP"/>
              </w:rPr>
              <w:t xml:space="preserve">one </w:t>
            </w:r>
            <w:r w:rsidRPr="00E67E0D">
              <w:rPr>
                <w:rFonts w:eastAsia="SimSun" w:hint="eastAsia"/>
                <w:lang w:eastAsia="zh-CN"/>
              </w:rPr>
              <w:t>PDU session</w:t>
            </w:r>
            <w:r w:rsidRPr="00E67E0D">
              <w:rPr>
                <w:lang w:eastAsia="ja-JP"/>
              </w:rPr>
              <w:t xml:space="preserve">. Value is </w:t>
            </w:r>
            <w:r w:rsidRPr="00E67E0D">
              <w:rPr>
                <w:rFonts w:eastAsia="SimSun"/>
                <w:lang w:eastAsia="zh-CN"/>
              </w:rPr>
              <w:t>64</w:t>
            </w:r>
            <w:r w:rsidRPr="00E67E0D">
              <w:rPr>
                <w:lang w:eastAsia="ja-JP"/>
              </w:rPr>
              <w:t>.</w:t>
            </w:r>
          </w:p>
        </w:tc>
      </w:tr>
    </w:tbl>
    <w:p w14:paraId="5115D746" w14:textId="77777777" w:rsidR="006A1CE4" w:rsidRPr="00E67E0D" w:rsidRDefault="006A1CE4" w:rsidP="00E7499B">
      <w:pPr>
        <w:rPr>
          <w:rFonts w:eastAsia="SimSun"/>
          <w:lang w:eastAsia="zh-CN"/>
        </w:rPr>
      </w:pPr>
    </w:p>
    <w:p w14:paraId="4DF06F32" w14:textId="77777777" w:rsidR="006A1CE4" w:rsidRPr="00E67E0D" w:rsidRDefault="006A1CE4" w:rsidP="00E7499B">
      <w:pPr>
        <w:pStyle w:val="4"/>
        <w:rPr>
          <w:rFonts w:eastAsia="SimSun"/>
        </w:rPr>
      </w:pPr>
      <w:bookmarkStart w:id="4287" w:name="_Toc534720548"/>
      <w:bookmarkStart w:id="4288" w:name="_Toc525567560"/>
      <w:r w:rsidRPr="00E67E0D">
        <w:rPr>
          <w:rFonts w:eastAsia="SimSun"/>
        </w:rPr>
        <w:t>9.3.1.14</w:t>
      </w:r>
      <w:r w:rsidRPr="00E67E0D">
        <w:rPr>
          <w:rFonts w:eastAsia="SimSun"/>
        </w:rPr>
        <w:tab/>
        <w:t>Trace Activation</w:t>
      </w:r>
      <w:bookmarkEnd w:id="4287"/>
      <w:bookmarkEnd w:id="4288"/>
    </w:p>
    <w:p w14:paraId="1BE6B80B" w14:textId="77777777" w:rsidR="006A1CE4" w:rsidRPr="00E67E0D" w:rsidRDefault="006A1CE4" w:rsidP="00E7499B">
      <w:pPr>
        <w:rPr>
          <w:rFonts w:eastAsia="SimSun"/>
          <w:lang w:eastAsia="zh-CN"/>
        </w:rPr>
      </w:pPr>
      <w:r w:rsidRPr="00E67E0D">
        <w:t>This IE defines parameters related to a trace session activation</w:t>
      </w:r>
      <w:r w:rsidRPr="00E67E0D">
        <w:rPr>
          <w:rFonts w:eastAsia="SimSun" w:hint="eastAsia"/>
          <w:lang w:eastAsia="zh-CN"/>
        </w:rPr>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080"/>
        <w:gridCol w:w="2232"/>
        <w:gridCol w:w="2880"/>
      </w:tblGrid>
      <w:tr w:rsidR="006A1CE4" w:rsidRPr="00E67E0D" w14:paraId="1F36766D" w14:textId="77777777" w:rsidTr="00E7499B">
        <w:tc>
          <w:tcPr>
            <w:tcW w:w="2448" w:type="dxa"/>
          </w:tcPr>
          <w:p w14:paraId="7D2F4087"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18CB86A3"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52F8DDFA" w14:textId="77777777" w:rsidR="006A1CE4" w:rsidRPr="00E67E0D" w:rsidRDefault="006A1CE4" w:rsidP="00E7499B">
            <w:pPr>
              <w:pStyle w:val="TAH"/>
              <w:rPr>
                <w:rFonts w:cs="Arial"/>
                <w:lang w:eastAsia="ja-JP"/>
              </w:rPr>
            </w:pPr>
            <w:r w:rsidRPr="00E67E0D">
              <w:rPr>
                <w:rFonts w:cs="Arial"/>
                <w:lang w:eastAsia="ja-JP"/>
              </w:rPr>
              <w:t>Range</w:t>
            </w:r>
          </w:p>
        </w:tc>
        <w:tc>
          <w:tcPr>
            <w:tcW w:w="2232" w:type="dxa"/>
          </w:tcPr>
          <w:p w14:paraId="30689397"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36F2E48B"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13C4FC8D" w14:textId="77777777" w:rsidTr="00E7499B">
        <w:tc>
          <w:tcPr>
            <w:tcW w:w="2448" w:type="dxa"/>
          </w:tcPr>
          <w:p w14:paraId="0769E37B" w14:textId="77777777" w:rsidR="006A1CE4" w:rsidRPr="00E67E0D" w:rsidRDefault="006A1CE4" w:rsidP="00E7499B">
            <w:pPr>
              <w:pStyle w:val="TAL"/>
              <w:rPr>
                <w:rFonts w:eastAsia="Batang" w:cs="Arial"/>
                <w:lang w:eastAsia="ja-JP"/>
              </w:rPr>
            </w:pPr>
            <w:r w:rsidRPr="00E67E0D">
              <w:rPr>
                <w:rFonts w:cs="Arial"/>
                <w:lang w:eastAsia="ja-JP"/>
              </w:rPr>
              <w:t>NG-RAN Trace ID</w:t>
            </w:r>
          </w:p>
        </w:tc>
        <w:tc>
          <w:tcPr>
            <w:tcW w:w="1080" w:type="dxa"/>
          </w:tcPr>
          <w:p w14:paraId="04489BC9"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708D270A" w14:textId="77777777" w:rsidR="006A1CE4" w:rsidRPr="00E67E0D" w:rsidRDefault="006A1CE4" w:rsidP="00E7499B">
            <w:pPr>
              <w:pStyle w:val="TAL"/>
              <w:rPr>
                <w:i/>
                <w:lang w:eastAsia="ja-JP"/>
              </w:rPr>
            </w:pPr>
          </w:p>
        </w:tc>
        <w:tc>
          <w:tcPr>
            <w:tcW w:w="2232" w:type="dxa"/>
          </w:tcPr>
          <w:p w14:paraId="721F8D3C" w14:textId="77777777" w:rsidR="006A1CE4" w:rsidRPr="00E67E0D" w:rsidRDefault="006A1CE4" w:rsidP="00E7499B">
            <w:pPr>
              <w:pStyle w:val="TAL"/>
              <w:rPr>
                <w:lang w:eastAsia="ja-JP"/>
              </w:rPr>
            </w:pPr>
            <w:r w:rsidRPr="00E67E0D">
              <w:rPr>
                <w:rFonts w:cs="Arial"/>
                <w:lang w:eastAsia="ja-JP"/>
              </w:rPr>
              <w:t>OCTET STRING (SIZE(8))</w:t>
            </w:r>
          </w:p>
        </w:tc>
        <w:tc>
          <w:tcPr>
            <w:tcW w:w="2880" w:type="dxa"/>
          </w:tcPr>
          <w:p w14:paraId="3F7A3880" w14:textId="77777777" w:rsidR="006A1CE4" w:rsidRPr="00E67E0D" w:rsidRDefault="006A1CE4" w:rsidP="00E7499B">
            <w:pPr>
              <w:pStyle w:val="TAL"/>
              <w:rPr>
                <w:rFonts w:cs="Arial"/>
                <w:lang w:eastAsia="ja-JP"/>
              </w:rPr>
            </w:pPr>
            <w:r w:rsidRPr="00E67E0D">
              <w:rPr>
                <w:rFonts w:cs="Arial"/>
                <w:lang w:eastAsia="ja-JP"/>
              </w:rPr>
              <w:t xml:space="preserve">This IE is composed of the following: </w:t>
            </w:r>
          </w:p>
          <w:p w14:paraId="4ED64A29" w14:textId="77777777" w:rsidR="006A1CE4" w:rsidRPr="00E67E0D" w:rsidRDefault="006A1CE4" w:rsidP="00E7499B">
            <w:pPr>
              <w:pStyle w:val="TAL"/>
              <w:rPr>
                <w:rFonts w:cs="Arial"/>
                <w:lang w:eastAsia="ja-JP"/>
              </w:rPr>
            </w:pPr>
            <w:r w:rsidRPr="00E67E0D">
              <w:rPr>
                <w:rFonts w:cs="Arial"/>
                <w:lang w:eastAsia="ja-JP"/>
              </w:rPr>
              <w:t>Trace Reference defined in TS 32.422 [11] (leftmost 6 octets, with PLMN information encoded as in 9.3.3.1), and</w:t>
            </w:r>
          </w:p>
          <w:p w14:paraId="0DE7E190" w14:textId="77777777" w:rsidR="006A1CE4" w:rsidRPr="00E67E0D" w:rsidRDefault="006A1CE4" w:rsidP="00E7499B">
            <w:pPr>
              <w:pStyle w:val="TAL"/>
              <w:rPr>
                <w:lang w:eastAsia="ja-JP"/>
              </w:rPr>
            </w:pPr>
            <w:r w:rsidRPr="00E67E0D">
              <w:rPr>
                <w:rFonts w:cs="Arial"/>
                <w:lang w:eastAsia="ja-JP"/>
              </w:rPr>
              <w:t>Trace Recording Session Reference defined in TS 32.422 [11] (last 2 octets).</w:t>
            </w:r>
          </w:p>
        </w:tc>
      </w:tr>
      <w:tr w:rsidR="006A1CE4" w:rsidRPr="00E67E0D" w14:paraId="4E8E2871" w14:textId="77777777" w:rsidTr="00E7499B">
        <w:tc>
          <w:tcPr>
            <w:tcW w:w="2448" w:type="dxa"/>
          </w:tcPr>
          <w:p w14:paraId="07195949" w14:textId="77777777" w:rsidR="006A1CE4" w:rsidRPr="00E67E0D" w:rsidRDefault="006A1CE4" w:rsidP="00E7499B">
            <w:pPr>
              <w:pStyle w:val="TAL"/>
              <w:rPr>
                <w:rFonts w:eastAsia="Batang" w:cs="Arial"/>
                <w:lang w:eastAsia="ja-JP"/>
              </w:rPr>
            </w:pPr>
            <w:r w:rsidRPr="00E67E0D">
              <w:rPr>
                <w:rFonts w:cs="Arial"/>
                <w:bCs/>
                <w:lang w:eastAsia="ja-JP"/>
              </w:rPr>
              <w:t>Interfaces to Trace</w:t>
            </w:r>
          </w:p>
        </w:tc>
        <w:tc>
          <w:tcPr>
            <w:tcW w:w="1080" w:type="dxa"/>
          </w:tcPr>
          <w:p w14:paraId="7282F180" w14:textId="77777777" w:rsidR="006A1CE4" w:rsidRPr="00E67E0D" w:rsidRDefault="006A1CE4" w:rsidP="00E7499B">
            <w:pPr>
              <w:pStyle w:val="TAL"/>
              <w:rPr>
                <w:rFonts w:cs="Arial"/>
                <w:lang w:eastAsia="ja-JP"/>
              </w:rPr>
            </w:pPr>
            <w:r w:rsidRPr="00E67E0D">
              <w:rPr>
                <w:rFonts w:cs="Arial"/>
                <w:lang w:eastAsia="zh-CN"/>
              </w:rPr>
              <w:t>M</w:t>
            </w:r>
          </w:p>
        </w:tc>
        <w:tc>
          <w:tcPr>
            <w:tcW w:w="1080" w:type="dxa"/>
          </w:tcPr>
          <w:p w14:paraId="2477AD3E" w14:textId="77777777" w:rsidR="006A1CE4" w:rsidRPr="00E67E0D" w:rsidRDefault="006A1CE4" w:rsidP="00E7499B">
            <w:pPr>
              <w:pStyle w:val="TAL"/>
              <w:rPr>
                <w:i/>
                <w:lang w:eastAsia="ja-JP"/>
              </w:rPr>
            </w:pPr>
          </w:p>
        </w:tc>
        <w:tc>
          <w:tcPr>
            <w:tcW w:w="2232" w:type="dxa"/>
          </w:tcPr>
          <w:p w14:paraId="1E3DF32D" w14:textId="77777777" w:rsidR="006A1CE4" w:rsidRPr="00E67E0D" w:rsidRDefault="006A1CE4" w:rsidP="00E7499B">
            <w:pPr>
              <w:pStyle w:val="TAL"/>
              <w:rPr>
                <w:lang w:eastAsia="ja-JP"/>
              </w:rPr>
            </w:pPr>
            <w:r w:rsidRPr="00E67E0D">
              <w:rPr>
                <w:rFonts w:cs="Arial"/>
                <w:lang w:eastAsia="zh-CN"/>
              </w:rPr>
              <w:t>BIT STRING (SIZE(8))</w:t>
            </w:r>
          </w:p>
        </w:tc>
        <w:tc>
          <w:tcPr>
            <w:tcW w:w="2880" w:type="dxa"/>
          </w:tcPr>
          <w:p w14:paraId="49A6BC0C" w14:textId="77777777" w:rsidR="006A1CE4" w:rsidRPr="00E67E0D" w:rsidRDefault="006A1CE4" w:rsidP="00E7499B">
            <w:pPr>
              <w:pStyle w:val="TAL"/>
              <w:rPr>
                <w:rFonts w:cs="Arial"/>
                <w:lang w:eastAsia="zh-CN"/>
              </w:rPr>
            </w:pPr>
            <w:r w:rsidRPr="00E67E0D">
              <w:rPr>
                <w:rFonts w:cs="Arial"/>
                <w:lang w:eastAsia="zh-CN"/>
              </w:rPr>
              <w:t>Each position in the bitmap represents an NG-RAN node interface:</w:t>
            </w:r>
          </w:p>
          <w:p w14:paraId="1C88E2C4" w14:textId="77777777" w:rsidR="006A1CE4" w:rsidRPr="00E67E0D" w:rsidRDefault="006A1CE4" w:rsidP="00E7499B">
            <w:pPr>
              <w:pStyle w:val="TAL"/>
              <w:rPr>
                <w:rFonts w:cs="Arial"/>
                <w:lang w:eastAsia="zh-CN"/>
              </w:rPr>
            </w:pPr>
            <w:r w:rsidRPr="00E67E0D">
              <w:rPr>
                <w:rFonts w:cs="Arial"/>
                <w:lang w:eastAsia="ja-JP"/>
              </w:rPr>
              <w:t>first bit</w:t>
            </w:r>
            <w:r w:rsidRPr="00E67E0D">
              <w:rPr>
                <w:rFonts w:cs="Arial"/>
                <w:lang w:eastAsia="zh-CN"/>
              </w:rPr>
              <w:t xml:space="preserve"> = NG-C, </w:t>
            </w:r>
            <w:r w:rsidRPr="00E67E0D">
              <w:rPr>
                <w:rFonts w:cs="Arial"/>
                <w:lang w:eastAsia="ja-JP"/>
              </w:rPr>
              <w:t>second bit</w:t>
            </w:r>
            <w:r w:rsidRPr="00E67E0D">
              <w:rPr>
                <w:rFonts w:cs="Arial"/>
                <w:lang w:eastAsia="zh-CN"/>
              </w:rPr>
              <w:t xml:space="preserve"> = Xn-C,</w:t>
            </w:r>
            <w:r w:rsidRPr="00E67E0D">
              <w:rPr>
                <w:rFonts w:cs="Arial"/>
                <w:lang w:eastAsia="ja-JP"/>
              </w:rPr>
              <w:t xml:space="preserve"> third bit</w:t>
            </w:r>
            <w:r w:rsidRPr="00E67E0D">
              <w:rPr>
                <w:rFonts w:cs="Arial"/>
                <w:lang w:eastAsia="zh-CN"/>
              </w:rPr>
              <w:t xml:space="preserve"> = Uu, fourth bit = F1-C, fifth bit = E1:</w:t>
            </w:r>
          </w:p>
          <w:p w14:paraId="4A703AD7" w14:textId="77777777" w:rsidR="006A1CE4" w:rsidRPr="00E67E0D" w:rsidRDefault="006A1CE4" w:rsidP="00E7499B">
            <w:pPr>
              <w:pStyle w:val="TAL"/>
              <w:rPr>
                <w:rFonts w:cs="Arial"/>
                <w:szCs w:val="18"/>
                <w:lang w:eastAsia="ja-JP"/>
              </w:rPr>
            </w:pPr>
            <w:r w:rsidRPr="00E67E0D">
              <w:rPr>
                <w:rFonts w:cs="Arial"/>
                <w:lang w:eastAsia="ja-JP"/>
              </w:rPr>
              <w:t xml:space="preserve">other bits reserved for future use. </w:t>
            </w:r>
            <w:r w:rsidRPr="00E67E0D">
              <w:rPr>
                <w:rFonts w:cs="Arial"/>
                <w:lang w:eastAsia="zh-CN"/>
              </w:rPr>
              <w:t>Value '1' indicates 'should be traced'. Value '0' indicates 'should not be traced'.</w:t>
            </w:r>
          </w:p>
        </w:tc>
      </w:tr>
      <w:tr w:rsidR="006A1CE4" w:rsidRPr="00E67E0D" w14:paraId="46AB6B7D" w14:textId="77777777" w:rsidTr="00E7499B">
        <w:tc>
          <w:tcPr>
            <w:tcW w:w="2448" w:type="dxa"/>
          </w:tcPr>
          <w:p w14:paraId="3EB244D4" w14:textId="77777777" w:rsidR="006A1CE4" w:rsidRPr="00E67E0D" w:rsidRDefault="006A1CE4" w:rsidP="00E7499B">
            <w:pPr>
              <w:pStyle w:val="TAL"/>
              <w:rPr>
                <w:rFonts w:cs="Arial"/>
                <w:lang w:eastAsia="ja-JP"/>
              </w:rPr>
            </w:pPr>
            <w:r w:rsidRPr="00E67E0D">
              <w:rPr>
                <w:rFonts w:cs="Arial"/>
                <w:lang w:eastAsia="ja-JP"/>
              </w:rPr>
              <w:t>Trace Depth</w:t>
            </w:r>
          </w:p>
        </w:tc>
        <w:tc>
          <w:tcPr>
            <w:tcW w:w="1080" w:type="dxa"/>
          </w:tcPr>
          <w:p w14:paraId="58074152"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2961CB7F" w14:textId="77777777" w:rsidR="006A1CE4" w:rsidRPr="00E67E0D" w:rsidRDefault="006A1CE4" w:rsidP="00E7499B">
            <w:pPr>
              <w:pStyle w:val="TAL"/>
              <w:rPr>
                <w:i/>
                <w:lang w:eastAsia="ja-JP"/>
              </w:rPr>
            </w:pPr>
          </w:p>
        </w:tc>
        <w:tc>
          <w:tcPr>
            <w:tcW w:w="2232" w:type="dxa"/>
          </w:tcPr>
          <w:p w14:paraId="27C87F69" w14:textId="77777777" w:rsidR="006A1CE4" w:rsidRPr="00E67E0D" w:rsidRDefault="006A1CE4" w:rsidP="00E7499B">
            <w:pPr>
              <w:pStyle w:val="TAL"/>
              <w:rPr>
                <w:rFonts w:cs="Arial"/>
                <w:lang w:eastAsia="zh-CN"/>
              </w:rPr>
            </w:pPr>
            <w:r w:rsidRPr="00E67E0D">
              <w:rPr>
                <w:rFonts w:cs="Arial"/>
                <w:lang w:eastAsia="ja-JP"/>
              </w:rPr>
              <w:t>ENUMERATED (minimum, medium, maximum</w:t>
            </w:r>
            <w:r w:rsidRPr="00E67E0D">
              <w:rPr>
                <w:rFonts w:cs="Arial"/>
                <w:lang w:eastAsia="zh-CN"/>
              </w:rPr>
              <w:t>, minimumWithoutVendorSpecificExtension,</w:t>
            </w:r>
          </w:p>
          <w:p w14:paraId="51CCA26E" w14:textId="77777777" w:rsidR="006A1CE4" w:rsidRPr="00E67E0D" w:rsidRDefault="006A1CE4" w:rsidP="00E7499B">
            <w:pPr>
              <w:pStyle w:val="TAL"/>
              <w:rPr>
                <w:rFonts w:cs="Arial"/>
                <w:lang w:eastAsia="zh-CN"/>
              </w:rPr>
            </w:pPr>
            <w:r w:rsidRPr="00E67E0D">
              <w:rPr>
                <w:rFonts w:cs="Arial"/>
                <w:lang w:eastAsia="zh-CN"/>
              </w:rPr>
              <w:t>mediumWithoutVendorSpecificExtension,</w:t>
            </w:r>
          </w:p>
          <w:p w14:paraId="32803426" w14:textId="77777777" w:rsidR="006A1CE4" w:rsidRPr="00E67E0D" w:rsidRDefault="006A1CE4" w:rsidP="00E7499B">
            <w:pPr>
              <w:pStyle w:val="TAL"/>
              <w:rPr>
                <w:rFonts w:cs="Arial"/>
                <w:lang w:eastAsia="ja-JP"/>
              </w:rPr>
            </w:pPr>
            <w:r w:rsidRPr="00E67E0D">
              <w:rPr>
                <w:rFonts w:cs="Arial"/>
                <w:lang w:eastAsia="zh-CN"/>
              </w:rPr>
              <w:t xml:space="preserve">maximumWithoutVendorSpecificExtension, </w:t>
            </w:r>
            <w:r w:rsidRPr="00E67E0D">
              <w:rPr>
                <w:rFonts w:cs="Arial"/>
                <w:lang w:eastAsia="ja-JP"/>
              </w:rPr>
              <w:t>…)</w:t>
            </w:r>
          </w:p>
        </w:tc>
        <w:tc>
          <w:tcPr>
            <w:tcW w:w="2880" w:type="dxa"/>
          </w:tcPr>
          <w:p w14:paraId="7B5D55A4" w14:textId="77777777" w:rsidR="006A1CE4" w:rsidRPr="00E67E0D" w:rsidRDefault="006A1CE4" w:rsidP="00E7499B">
            <w:pPr>
              <w:pStyle w:val="TAL"/>
              <w:rPr>
                <w:rFonts w:cs="Arial"/>
                <w:lang w:eastAsia="ja-JP"/>
              </w:rPr>
            </w:pPr>
            <w:r w:rsidRPr="00E67E0D">
              <w:rPr>
                <w:rFonts w:cs="Arial"/>
                <w:lang w:eastAsia="ja-JP"/>
              </w:rPr>
              <w:t>Defined in TS 32.422 [11].</w:t>
            </w:r>
          </w:p>
        </w:tc>
      </w:tr>
      <w:tr w:rsidR="006A1CE4" w:rsidRPr="00E67E0D" w14:paraId="1A877781" w14:textId="77777777" w:rsidTr="00E7499B">
        <w:tc>
          <w:tcPr>
            <w:tcW w:w="2448" w:type="dxa"/>
          </w:tcPr>
          <w:p w14:paraId="39477E71" w14:textId="77777777" w:rsidR="006A1CE4" w:rsidRPr="00E67E0D" w:rsidRDefault="006A1CE4" w:rsidP="00E7499B">
            <w:pPr>
              <w:pStyle w:val="TAL"/>
              <w:rPr>
                <w:rFonts w:cs="Arial"/>
                <w:lang w:eastAsia="ja-JP"/>
              </w:rPr>
            </w:pPr>
            <w:r w:rsidRPr="00E67E0D">
              <w:rPr>
                <w:rFonts w:cs="Arial"/>
                <w:lang w:eastAsia="zh-CN"/>
              </w:rPr>
              <w:t>Trace Collection Entity IP Address</w:t>
            </w:r>
          </w:p>
        </w:tc>
        <w:tc>
          <w:tcPr>
            <w:tcW w:w="1080" w:type="dxa"/>
          </w:tcPr>
          <w:p w14:paraId="06CA7B56" w14:textId="77777777" w:rsidR="006A1CE4" w:rsidRPr="00E67E0D" w:rsidRDefault="006A1CE4" w:rsidP="00E7499B">
            <w:pPr>
              <w:pStyle w:val="TAL"/>
              <w:rPr>
                <w:rFonts w:cs="Arial"/>
                <w:lang w:eastAsia="ja-JP"/>
              </w:rPr>
            </w:pPr>
            <w:r w:rsidRPr="00E67E0D">
              <w:rPr>
                <w:rFonts w:cs="Arial"/>
                <w:lang w:eastAsia="zh-CN"/>
              </w:rPr>
              <w:t>M</w:t>
            </w:r>
          </w:p>
        </w:tc>
        <w:tc>
          <w:tcPr>
            <w:tcW w:w="1080" w:type="dxa"/>
          </w:tcPr>
          <w:p w14:paraId="20EA5442" w14:textId="77777777" w:rsidR="006A1CE4" w:rsidRPr="00E67E0D" w:rsidRDefault="006A1CE4" w:rsidP="00E7499B">
            <w:pPr>
              <w:pStyle w:val="TAL"/>
              <w:rPr>
                <w:i/>
                <w:lang w:eastAsia="ja-JP"/>
              </w:rPr>
            </w:pPr>
          </w:p>
        </w:tc>
        <w:tc>
          <w:tcPr>
            <w:tcW w:w="2232" w:type="dxa"/>
          </w:tcPr>
          <w:p w14:paraId="58AF1C6D" w14:textId="77777777" w:rsidR="006A1CE4" w:rsidRPr="00E67E0D" w:rsidRDefault="006A1CE4" w:rsidP="00E7499B">
            <w:pPr>
              <w:pStyle w:val="TAL"/>
              <w:rPr>
                <w:rFonts w:cs="Arial"/>
                <w:lang w:eastAsia="zh-CN"/>
              </w:rPr>
            </w:pPr>
            <w:r w:rsidRPr="00E67E0D">
              <w:rPr>
                <w:rFonts w:cs="Arial"/>
                <w:lang w:eastAsia="zh-CN"/>
              </w:rPr>
              <w:t>Transport Layer Address</w:t>
            </w:r>
          </w:p>
          <w:p w14:paraId="50E26121" w14:textId="77777777" w:rsidR="006A1CE4" w:rsidRPr="00E67E0D" w:rsidRDefault="006A1CE4" w:rsidP="00E7499B">
            <w:pPr>
              <w:pStyle w:val="TAL"/>
              <w:rPr>
                <w:rFonts w:cs="Arial"/>
                <w:lang w:eastAsia="ja-JP"/>
              </w:rPr>
            </w:pPr>
            <w:r w:rsidRPr="00E67E0D">
              <w:rPr>
                <w:rFonts w:cs="Arial"/>
                <w:lang w:eastAsia="zh-CN"/>
              </w:rPr>
              <w:t>9.3.2.4</w:t>
            </w:r>
          </w:p>
        </w:tc>
        <w:tc>
          <w:tcPr>
            <w:tcW w:w="2880" w:type="dxa"/>
          </w:tcPr>
          <w:p w14:paraId="17B51F89" w14:textId="77777777" w:rsidR="006A1CE4" w:rsidRPr="00E67E0D" w:rsidRDefault="006A1CE4" w:rsidP="00E7499B">
            <w:pPr>
              <w:pStyle w:val="TAL"/>
              <w:rPr>
                <w:rFonts w:cs="Arial"/>
                <w:lang w:eastAsia="ja-JP"/>
              </w:rPr>
            </w:pPr>
            <w:r w:rsidRPr="00E67E0D">
              <w:rPr>
                <w:rFonts w:cs="Arial"/>
                <w:lang w:eastAsia="zh-CN"/>
              </w:rPr>
              <w:t>Defined in TS 32.422 [11]</w:t>
            </w:r>
          </w:p>
        </w:tc>
      </w:tr>
    </w:tbl>
    <w:p w14:paraId="5A005432" w14:textId="77777777" w:rsidR="006A1CE4" w:rsidRPr="00E67E0D" w:rsidRDefault="006A1CE4" w:rsidP="00E7499B">
      <w:pPr>
        <w:rPr>
          <w:rFonts w:eastAsia="SimSun"/>
          <w:lang w:eastAsia="zh-CN"/>
        </w:rPr>
      </w:pPr>
    </w:p>
    <w:p w14:paraId="59AAF52E" w14:textId="77777777" w:rsidR="006A1CE4" w:rsidRPr="00E67E0D" w:rsidRDefault="006A1CE4" w:rsidP="00E7499B">
      <w:pPr>
        <w:pStyle w:val="4"/>
      </w:pPr>
      <w:bookmarkStart w:id="4289" w:name="_Toc534720549"/>
      <w:bookmarkStart w:id="4290" w:name="_Toc525567561"/>
      <w:r w:rsidRPr="00E67E0D">
        <w:t>9.3.1.15</w:t>
      </w:r>
      <w:r w:rsidRPr="00E67E0D">
        <w:tab/>
        <w:t>Core Network Assistance Information</w:t>
      </w:r>
      <w:bookmarkEnd w:id="4289"/>
      <w:bookmarkEnd w:id="4290"/>
    </w:p>
    <w:p w14:paraId="0E8CB896" w14:textId="77777777" w:rsidR="006A1CE4" w:rsidRPr="00E67E0D" w:rsidRDefault="006A1CE4" w:rsidP="00E7499B">
      <w:r w:rsidRPr="00E67E0D">
        <w:t>This IE provides assistance information for e.g. RRC_INACTIVE configuration.</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1CEB7EA7" w14:textId="77777777" w:rsidTr="00E7499B">
        <w:tc>
          <w:tcPr>
            <w:tcW w:w="2448" w:type="dxa"/>
          </w:tcPr>
          <w:p w14:paraId="479201EC"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476093C0"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5F10FE7F"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2A002E7F"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6404883D"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6D5AF10F" w14:textId="77777777" w:rsidTr="00E7499B">
        <w:tc>
          <w:tcPr>
            <w:tcW w:w="2448" w:type="dxa"/>
          </w:tcPr>
          <w:p w14:paraId="11669520" w14:textId="77777777" w:rsidR="006A1CE4" w:rsidRPr="00E67E0D" w:rsidRDefault="006A1CE4" w:rsidP="00E7499B">
            <w:pPr>
              <w:pStyle w:val="TAL"/>
              <w:rPr>
                <w:rFonts w:eastAsia="Batang" w:cs="Arial"/>
                <w:lang w:eastAsia="ja-JP"/>
              </w:rPr>
            </w:pPr>
            <w:r w:rsidRPr="00E67E0D">
              <w:rPr>
                <w:rFonts w:eastAsia="Batang" w:cs="Arial" w:hint="eastAsia"/>
                <w:lang w:eastAsia="ko-KR"/>
              </w:rPr>
              <w:t>UE Identity Index Value</w:t>
            </w:r>
          </w:p>
        </w:tc>
        <w:tc>
          <w:tcPr>
            <w:tcW w:w="1080" w:type="dxa"/>
          </w:tcPr>
          <w:p w14:paraId="2773B8E7"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1D894C50" w14:textId="77777777" w:rsidR="006A1CE4" w:rsidRPr="00E67E0D" w:rsidRDefault="006A1CE4" w:rsidP="00E7499B">
            <w:pPr>
              <w:pStyle w:val="TAL"/>
              <w:rPr>
                <w:i/>
                <w:lang w:eastAsia="ja-JP"/>
              </w:rPr>
            </w:pPr>
          </w:p>
        </w:tc>
        <w:tc>
          <w:tcPr>
            <w:tcW w:w="1872" w:type="dxa"/>
          </w:tcPr>
          <w:p w14:paraId="37415D19" w14:textId="77777777" w:rsidR="006A1CE4" w:rsidRPr="00E67E0D" w:rsidRDefault="006A1CE4" w:rsidP="00E7499B">
            <w:pPr>
              <w:pStyle w:val="TAL"/>
              <w:rPr>
                <w:lang w:eastAsia="ja-JP"/>
              </w:rPr>
            </w:pPr>
            <w:r w:rsidRPr="00E67E0D">
              <w:t>9.3.3.23</w:t>
            </w:r>
          </w:p>
        </w:tc>
        <w:tc>
          <w:tcPr>
            <w:tcW w:w="2880" w:type="dxa"/>
          </w:tcPr>
          <w:p w14:paraId="619D5F39" w14:textId="77777777" w:rsidR="006A1CE4" w:rsidRPr="00E67E0D" w:rsidRDefault="006A1CE4" w:rsidP="00E7499B">
            <w:pPr>
              <w:pStyle w:val="TAL"/>
              <w:rPr>
                <w:lang w:eastAsia="ja-JP"/>
              </w:rPr>
            </w:pPr>
          </w:p>
        </w:tc>
      </w:tr>
      <w:tr w:rsidR="006A1CE4" w:rsidRPr="00E67E0D" w14:paraId="363EEA49" w14:textId="77777777" w:rsidTr="00E7499B">
        <w:tc>
          <w:tcPr>
            <w:tcW w:w="2448" w:type="dxa"/>
          </w:tcPr>
          <w:p w14:paraId="54DEC71B" w14:textId="77777777" w:rsidR="006A1CE4" w:rsidRPr="00E67E0D" w:rsidRDefault="006A1CE4" w:rsidP="00E7499B">
            <w:pPr>
              <w:pStyle w:val="TAL"/>
              <w:rPr>
                <w:rFonts w:eastAsia="Batang" w:cs="Arial"/>
                <w:lang w:eastAsia="ja-JP"/>
              </w:rPr>
            </w:pPr>
            <w:r w:rsidRPr="00E67E0D">
              <w:rPr>
                <w:rFonts w:eastAsia="Batang" w:cs="Arial"/>
                <w:lang w:eastAsia="ko-KR"/>
              </w:rPr>
              <w:t>UE Specific DRX</w:t>
            </w:r>
          </w:p>
        </w:tc>
        <w:tc>
          <w:tcPr>
            <w:tcW w:w="1080" w:type="dxa"/>
          </w:tcPr>
          <w:p w14:paraId="01893DFD" w14:textId="77777777" w:rsidR="006A1CE4" w:rsidRPr="00E67E0D" w:rsidRDefault="006A1CE4" w:rsidP="00E7499B">
            <w:pPr>
              <w:pStyle w:val="TAL"/>
              <w:rPr>
                <w:rFonts w:cs="Arial"/>
                <w:lang w:eastAsia="ja-JP"/>
              </w:rPr>
            </w:pPr>
            <w:r w:rsidRPr="00E67E0D">
              <w:rPr>
                <w:rFonts w:eastAsia="Malgun Gothic" w:cs="Arial"/>
                <w:lang w:eastAsia="ko-KR"/>
              </w:rPr>
              <w:t>O</w:t>
            </w:r>
          </w:p>
        </w:tc>
        <w:tc>
          <w:tcPr>
            <w:tcW w:w="1440" w:type="dxa"/>
          </w:tcPr>
          <w:p w14:paraId="091BCAF6" w14:textId="77777777" w:rsidR="006A1CE4" w:rsidRPr="00E67E0D" w:rsidRDefault="006A1CE4" w:rsidP="00E7499B">
            <w:pPr>
              <w:pStyle w:val="TAL"/>
              <w:rPr>
                <w:i/>
                <w:lang w:eastAsia="ja-JP"/>
              </w:rPr>
            </w:pPr>
          </w:p>
        </w:tc>
        <w:tc>
          <w:tcPr>
            <w:tcW w:w="1872" w:type="dxa"/>
          </w:tcPr>
          <w:p w14:paraId="0A45EDC1" w14:textId="77777777" w:rsidR="006A1CE4" w:rsidRPr="00E67E0D" w:rsidRDefault="006A1CE4" w:rsidP="00E7499B">
            <w:pPr>
              <w:pStyle w:val="TAL"/>
            </w:pPr>
            <w:r w:rsidRPr="00E67E0D">
              <w:t>Paging DRX</w:t>
            </w:r>
          </w:p>
          <w:p w14:paraId="37BEAE70" w14:textId="77777777" w:rsidR="006A1CE4" w:rsidRPr="00E67E0D" w:rsidRDefault="006A1CE4" w:rsidP="00E7499B">
            <w:pPr>
              <w:pStyle w:val="TAL"/>
              <w:rPr>
                <w:lang w:eastAsia="ja-JP"/>
              </w:rPr>
            </w:pPr>
            <w:r w:rsidRPr="00E67E0D">
              <w:t>9.3.1.90</w:t>
            </w:r>
          </w:p>
        </w:tc>
        <w:tc>
          <w:tcPr>
            <w:tcW w:w="2880" w:type="dxa"/>
          </w:tcPr>
          <w:p w14:paraId="2936CC0D" w14:textId="77777777" w:rsidR="006A1CE4" w:rsidRPr="00E67E0D" w:rsidRDefault="006A1CE4" w:rsidP="00E7499B">
            <w:pPr>
              <w:pStyle w:val="TAL"/>
              <w:rPr>
                <w:lang w:eastAsia="ja-JP"/>
              </w:rPr>
            </w:pPr>
          </w:p>
        </w:tc>
      </w:tr>
      <w:tr w:rsidR="006A1CE4" w:rsidRPr="00E67E0D" w14:paraId="369A01DD" w14:textId="77777777" w:rsidTr="00E7499B">
        <w:tc>
          <w:tcPr>
            <w:tcW w:w="2448" w:type="dxa"/>
          </w:tcPr>
          <w:p w14:paraId="26AECB03" w14:textId="77777777" w:rsidR="006A1CE4" w:rsidRPr="00E67E0D" w:rsidRDefault="006A1CE4" w:rsidP="00E7499B">
            <w:pPr>
              <w:pStyle w:val="TAL"/>
              <w:rPr>
                <w:rFonts w:eastAsia="Batang" w:cs="Arial"/>
                <w:lang w:eastAsia="ja-JP"/>
              </w:rPr>
            </w:pPr>
            <w:r w:rsidRPr="00E67E0D">
              <w:rPr>
                <w:rFonts w:eastAsia="Batang" w:cs="Arial" w:hint="eastAsia"/>
                <w:lang w:eastAsia="ko-KR"/>
              </w:rPr>
              <w:t xml:space="preserve">Periodic </w:t>
            </w:r>
            <w:r w:rsidRPr="00E67E0D">
              <w:rPr>
                <w:rFonts w:eastAsia="Batang" w:cs="Arial"/>
                <w:lang w:eastAsia="ko-KR"/>
              </w:rPr>
              <w:t>Registration Update Timer</w:t>
            </w:r>
          </w:p>
        </w:tc>
        <w:tc>
          <w:tcPr>
            <w:tcW w:w="1080" w:type="dxa"/>
          </w:tcPr>
          <w:p w14:paraId="1AAEF96D" w14:textId="77777777" w:rsidR="006A1CE4" w:rsidRPr="00E67E0D" w:rsidRDefault="006A1CE4" w:rsidP="00E7499B">
            <w:pPr>
              <w:pStyle w:val="TAL"/>
              <w:rPr>
                <w:rFonts w:cs="Arial"/>
                <w:lang w:eastAsia="ja-JP"/>
              </w:rPr>
            </w:pPr>
            <w:r w:rsidRPr="00E67E0D">
              <w:rPr>
                <w:rFonts w:eastAsia="Malgun Gothic" w:cs="Arial" w:hint="eastAsia"/>
                <w:lang w:eastAsia="ko-KR"/>
              </w:rPr>
              <w:t>M</w:t>
            </w:r>
          </w:p>
        </w:tc>
        <w:tc>
          <w:tcPr>
            <w:tcW w:w="1440" w:type="dxa"/>
          </w:tcPr>
          <w:p w14:paraId="45A37B14" w14:textId="77777777" w:rsidR="006A1CE4" w:rsidRPr="00E67E0D" w:rsidRDefault="006A1CE4" w:rsidP="00E7499B">
            <w:pPr>
              <w:pStyle w:val="TAL"/>
              <w:rPr>
                <w:i/>
                <w:lang w:eastAsia="ja-JP"/>
              </w:rPr>
            </w:pPr>
          </w:p>
        </w:tc>
        <w:tc>
          <w:tcPr>
            <w:tcW w:w="1872" w:type="dxa"/>
          </w:tcPr>
          <w:p w14:paraId="2BB575C0" w14:textId="77777777" w:rsidR="006A1CE4" w:rsidRPr="00E67E0D" w:rsidRDefault="006A1CE4" w:rsidP="00E7499B">
            <w:pPr>
              <w:pStyle w:val="TAL"/>
              <w:rPr>
                <w:lang w:eastAsia="ja-JP"/>
              </w:rPr>
            </w:pPr>
            <w:r w:rsidRPr="00E67E0D">
              <w:t>9.3.3.24</w:t>
            </w:r>
          </w:p>
        </w:tc>
        <w:tc>
          <w:tcPr>
            <w:tcW w:w="2880" w:type="dxa"/>
          </w:tcPr>
          <w:p w14:paraId="6B73052A" w14:textId="77777777" w:rsidR="006A1CE4" w:rsidRPr="00E67E0D" w:rsidRDefault="006A1CE4" w:rsidP="00E7499B">
            <w:pPr>
              <w:pStyle w:val="TAL"/>
              <w:rPr>
                <w:lang w:eastAsia="ja-JP"/>
              </w:rPr>
            </w:pPr>
          </w:p>
        </w:tc>
      </w:tr>
      <w:tr w:rsidR="006A1CE4" w:rsidRPr="00E67E0D" w14:paraId="5B8738EF" w14:textId="77777777" w:rsidTr="00E7499B">
        <w:tc>
          <w:tcPr>
            <w:tcW w:w="2448" w:type="dxa"/>
          </w:tcPr>
          <w:p w14:paraId="4D463A73" w14:textId="77777777" w:rsidR="006A1CE4" w:rsidRPr="00E67E0D" w:rsidRDefault="006A1CE4" w:rsidP="00E7499B">
            <w:pPr>
              <w:pStyle w:val="TAL"/>
              <w:rPr>
                <w:rFonts w:eastAsia="Batang" w:cs="Arial"/>
                <w:lang w:eastAsia="ko-KR"/>
              </w:rPr>
            </w:pPr>
            <w:r w:rsidRPr="00E67E0D">
              <w:rPr>
                <w:rFonts w:eastAsia="Batang" w:cs="Arial"/>
                <w:lang w:eastAsia="ko-KR"/>
              </w:rPr>
              <w:t>MICO Mode Indication</w:t>
            </w:r>
          </w:p>
        </w:tc>
        <w:tc>
          <w:tcPr>
            <w:tcW w:w="1080" w:type="dxa"/>
          </w:tcPr>
          <w:p w14:paraId="1A3D2C57" w14:textId="77777777" w:rsidR="006A1CE4" w:rsidRPr="00E67E0D" w:rsidRDefault="006A1CE4" w:rsidP="00E7499B">
            <w:pPr>
              <w:pStyle w:val="TAL"/>
              <w:rPr>
                <w:rFonts w:eastAsia="Malgun Gothic" w:cs="Arial"/>
                <w:lang w:eastAsia="ko-KR"/>
              </w:rPr>
            </w:pPr>
            <w:r w:rsidRPr="00E67E0D">
              <w:rPr>
                <w:rFonts w:eastAsia="Malgun Gothic" w:cs="Arial"/>
                <w:lang w:eastAsia="ko-KR"/>
              </w:rPr>
              <w:t>O</w:t>
            </w:r>
          </w:p>
        </w:tc>
        <w:tc>
          <w:tcPr>
            <w:tcW w:w="1440" w:type="dxa"/>
          </w:tcPr>
          <w:p w14:paraId="37DAC1EC" w14:textId="77777777" w:rsidR="006A1CE4" w:rsidRPr="00E67E0D" w:rsidRDefault="006A1CE4" w:rsidP="00E7499B">
            <w:pPr>
              <w:pStyle w:val="TAL"/>
              <w:rPr>
                <w:i/>
                <w:lang w:eastAsia="ja-JP"/>
              </w:rPr>
            </w:pPr>
          </w:p>
        </w:tc>
        <w:tc>
          <w:tcPr>
            <w:tcW w:w="1872" w:type="dxa"/>
          </w:tcPr>
          <w:p w14:paraId="5E4E5D0A" w14:textId="77777777" w:rsidR="006A1CE4" w:rsidRPr="00E67E0D" w:rsidRDefault="006A1CE4" w:rsidP="00E7499B">
            <w:pPr>
              <w:pStyle w:val="TAL"/>
              <w:rPr>
                <w:lang w:eastAsia="ja-JP"/>
              </w:rPr>
            </w:pPr>
            <w:r w:rsidRPr="00E67E0D">
              <w:rPr>
                <w:lang w:eastAsia="ja-JP"/>
              </w:rPr>
              <w:t>9.3.1.23</w:t>
            </w:r>
          </w:p>
        </w:tc>
        <w:tc>
          <w:tcPr>
            <w:tcW w:w="2880" w:type="dxa"/>
          </w:tcPr>
          <w:p w14:paraId="7F542E75" w14:textId="77777777" w:rsidR="006A1CE4" w:rsidRPr="00E67E0D" w:rsidRDefault="006A1CE4" w:rsidP="00E7499B">
            <w:pPr>
              <w:pStyle w:val="TAL"/>
              <w:rPr>
                <w:lang w:eastAsia="ja-JP"/>
              </w:rPr>
            </w:pPr>
          </w:p>
        </w:tc>
      </w:tr>
      <w:tr w:rsidR="006A1CE4" w:rsidRPr="00E67E0D" w14:paraId="612B9252" w14:textId="77777777" w:rsidTr="00E7499B">
        <w:tc>
          <w:tcPr>
            <w:tcW w:w="2448" w:type="dxa"/>
          </w:tcPr>
          <w:p w14:paraId="6DA02188" w14:textId="77777777" w:rsidR="006A1CE4" w:rsidRPr="00E67E0D" w:rsidRDefault="006A1CE4" w:rsidP="00E7499B">
            <w:pPr>
              <w:pStyle w:val="TAL"/>
              <w:rPr>
                <w:rFonts w:eastAsia="Batang" w:cs="Arial"/>
                <w:b/>
                <w:lang w:eastAsia="ja-JP"/>
              </w:rPr>
            </w:pPr>
            <w:r w:rsidRPr="00E67E0D">
              <w:rPr>
                <w:rFonts w:eastAsia="Batang" w:cs="Arial"/>
                <w:b/>
                <w:lang w:eastAsia="ja-JP"/>
              </w:rPr>
              <w:t>TAI List for RRC Inactive</w:t>
            </w:r>
          </w:p>
        </w:tc>
        <w:tc>
          <w:tcPr>
            <w:tcW w:w="1080" w:type="dxa"/>
          </w:tcPr>
          <w:p w14:paraId="33335026" w14:textId="77777777" w:rsidR="006A1CE4" w:rsidRPr="00E67E0D" w:rsidRDefault="006A1CE4" w:rsidP="00E7499B">
            <w:pPr>
              <w:pStyle w:val="TAL"/>
              <w:rPr>
                <w:rFonts w:cs="Arial"/>
                <w:lang w:eastAsia="ja-JP"/>
              </w:rPr>
            </w:pPr>
          </w:p>
        </w:tc>
        <w:tc>
          <w:tcPr>
            <w:tcW w:w="1440" w:type="dxa"/>
          </w:tcPr>
          <w:p w14:paraId="52969174" w14:textId="77777777" w:rsidR="006A1CE4" w:rsidRPr="00E67E0D" w:rsidRDefault="006A1CE4" w:rsidP="00E7499B">
            <w:pPr>
              <w:pStyle w:val="TAL"/>
              <w:rPr>
                <w:i/>
                <w:lang w:eastAsia="ja-JP"/>
              </w:rPr>
            </w:pPr>
            <w:r w:rsidRPr="00E67E0D">
              <w:rPr>
                <w:rFonts w:eastAsia="Malgun Gothic" w:hint="eastAsia"/>
                <w:i/>
                <w:lang w:eastAsia="ko-KR"/>
              </w:rPr>
              <w:t>1</w:t>
            </w:r>
          </w:p>
        </w:tc>
        <w:tc>
          <w:tcPr>
            <w:tcW w:w="1872" w:type="dxa"/>
          </w:tcPr>
          <w:p w14:paraId="7556EC33" w14:textId="77777777" w:rsidR="006A1CE4" w:rsidRPr="00E67E0D" w:rsidRDefault="006A1CE4" w:rsidP="00E7499B">
            <w:pPr>
              <w:pStyle w:val="TAL"/>
              <w:rPr>
                <w:lang w:eastAsia="ja-JP"/>
              </w:rPr>
            </w:pPr>
          </w:p>
        </w:tc>
        <w:tc>
          <w:tcPr>
            <w:tcW w:w="2880" w:type="dxa"/>
          </w:tcPr>
          <w:p w14:paraId="22B0514C" w14:textId="77777777" w:rsidR="006A1CE4" w:rsidRPr="00E67E0D" w:rsidRDefault="006A1CE4" w:rsidP="00E7499B">
            <w:pPr>
              <w:pStyle w:val="TAL"/>
              <w:rPr>
                <w:lang w:eastAsia="ja-JP"/>
              </w:rPr>
            </w:pPr>
          </w:p>
        </w:tc>
      </w:tr>
      <w:tr w:rsidR="006A1CE4" w:rsidRPr="00E67E0D" w14:paraId="05396BBF" w14:textId="77777777" w:rsidTr="00E7499B">
        <w:tc>
          <w:tcPr>
            <w:tcW w:w="2448" w:type="dxa"/>
          </w:tcPr>
          <w:p w14:paraId="5F993917" w14:textId="77777777" w:rsidR="006A1CE4" w:rsidRPr="00E67E0D" w:rsidRDefault="006A1CE4" w:rsidP="00E7499B">
            <w:pPr>
              <w:pStyle w:val="TAL"/>
              <w:ind w:left="75"/>
              <w:rPr>
                <w:rFonts w:eastAsia="Batang" w:cs="Arial"/>
                <w:b/>
                <w:lang w:eastAsia="ja-JP"/>
              </w:rPr>
            </w:pPr>
            <w:r w:rsidRPr="00E67E0D">
              <w:rPr>
                <w:rFonts w:eastAsia="Batang" w:cs="Arial"/>
                <w:b/>
                <w:lang w:eastAsia="ko-KR"/>
              </w:rPr>
              <w:t>&gt;TAI List for RRC Inactive Item</w:t>
            </w:r>
          </w:p>
        </w:tc>
        <w:tc>
          <w:tcPr>
            <w:tcW w:w="1080" w:type="dxa"/>
          </w:tcPr>
          <w:p w14:paraId="14301760" w14:textId="77777777" w:rsidR="006A1CE4" w:rsidRPr="00E67E0D" w:rsidRDefault="006A1CE4" w:rsidP="00E7499B">
            <w:pPr>
              <w:pStyle w:val="TAL"/>
              <w:rPr>
                <w:rFonts w:cs="Arial"/>
                <w:lang w:eastAsia="ja-JP"/>
              </w:rPr>
            </w:pPr>
          </w:p>
        </w:tc>
        <w:tc>
          <w:tcPr>
            <w:tcW w:w="1440" w:type="dxa"/>
          </w:tcPr>
          <w:p w14:paraId="13FD868F" w14:textId="77777777" w:rsidR="006A1CE4" w:rsidRPr="00E67E0D" w:rsidRDefault="006A1CE4" w:rsidP="00E7499B">
            <w:pPr>
              <w:pStyle w:val="TAL"/>
              <w:rPr>
                <w:i/>
                <w:lang w:eastAsia="ja-JP"/>
              </w:rPr>
            </w:pPr>
            <w:r w:rsidRPr="00E67E0D">
              <w:rPr>
                <w:rFonts w:cs="Arial"/>
                <w:i/>
                <w:iCs/>
                <w:lang w:eastAsia="ja-JP"/>
              </w:rPr>
              <w:t>1..&lt;maxnoofTAIforInactive&gt;</w:t>
            </w:r>
          </w:p>
        </w:tc>
        <w:tc>
          <w:tcPr>
            <w:tcW w:w="1872" w:type="dxa"/>
          </w:tcPr>
          <w:p w14:paraId="001FD6C6" w14:textId="77777777" w:rsidR="006A1CE4" w:rsidRPr="00E67E0D" w:rsidRDefault="006A1CE4" w:rsidP="00E7499B">
            <w:pPr>
              <w:pStyle w:val="TAL"/>
              <w:rPr>
                <w:lang w:eastAsia="ja-JP"/>
              </w:rPr>
            </w:pPr>
          </w:p>
        </w:tc>
        <w:tc>
          <w:tcPr>
            <w:tcW w:w="2880" w:type="dxa"/>
          </w:tcPr>
          <w:p w14:paraId="607F0D98" w14:textId="77777777" w:rsidR="006A1CE4" w:rsidRPr="00E67E0D" w:rsidRDefault="006A1CE4" w:rsidP="00E7499B">
            <w:pPr>
              <w:pStyle w:val="TAL"/>
              <w:rPr>
                <w:lang w:eastAsia="ja-JP"/>
              </w:rPr>
            </w:pPr>
          </w:p>
        </w:tc>
      </w:tr>
      <w:tr w:rsidR="006A1CE4" w:rsidRPr="00E67E0D" w14:paraId="493A3612" w14:textId="77777777" w:rsidTr="00E7499B">
        <w:tc>
          <w:tcPr>
            <w:tcW w:w="2448" w:type="dxa"/>
          </w:tcPr>
          <w:p w14:paraId="06E732FD" w14:textId="77777777" w:rsidR="006A1CE4" w:rsidRPr="00E67E0D" w:rsidRDefault="006A1CE4" w:rsidP="00E7499B">
            <w:pPr>
              <w:pStyle w:val="TAL"/>
              <w:ind w:left="165"/>
              <w:rPr>
                <w:rFonts w:eastAsia="Batang" w:cs="Arial"/>
                <w:lang w:eastAsia="ja-JP"/>
              </w:rPr>
            </w:pPr>
            <w:r w:rsidRPr="00E67E0D">
              <w:rPr>
                <w:rFonts w:cs="Arial"/>
                <w:szCs w:val="18"/>
                <w:lang w:eastAsia="ja-JP"/>
              </w:rPr>
              <w:t>&gt;&gt;TAI</w:t>
            </w:r>
          </w:p>
        </w:tc>
        <w:tc>
          <w:tcPr>
            <w:tcW w:w="1080" w:type="dxa"/>
          </w:tcPr>
          <w:p w14:paraId="6E9BDB04"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6C2E10C0" w14:textId="77777777" w:rsidR="006A1CE4" w:rsidRPr="00E67E0D" w:rsidRDefault="006A1CE4" w:rsidP="00E7499B">
            <w:pPr>
              <w:pStyle w:val="TAL"/>
              <w:rPr>
                <w:i/>
                <w:lang w:eastAsia="ja-JP"/>
              </w:rPr>
            </w:pPr>
          </w:p>
        </w:tc>
        <w:tc>
          <w:tcPr>
            <w:tcW w:w="1872" w:type="dxa"/>
          </w:tcPr>
          <w:p w14:paraId="3E458FF5" w14:textId="77777777" w:rsidR="006A1CE4" w:rsidRPr="00E67E0D" w:rsidRDefault="006A1CE4" w:rsidP="00E7499B">
            <w:pPr>
              <w:pStyle w:val="TAL"/>
              <w:rPr>
                <w:lang w:eastAsia="ja-JP"/>
              </w:rPr>
            </w:pPr>
            <w:r w:rsidRPr="00E67E0D">
              <w:rPr>
                <w:lang w:eastAsia="ja-JP"/>
              </w:rPr>
              <w:t>9.3.3.11</w:t>
            </w:r>
          </w:p>
        </w:tc>
        <w:tc>
          <w:tcPr>
            <w:tcW w:w="2880" w:type="dxa"/>
          </w:tcPr>
          <w:p w14:paraId="0DB08DBD" w14:textId="77777777" w:rsidR="006A1CE4" w:rsidRPr="00E67E0D" w:rsidRDefault="006A1CE4" w:rsidP="00E7499B">
            <w:pPr>
              <w:pStyle w:val="TAL"/>
              <w:rPr>
                <w:lang w:eastAsia="ja-JP"/>
              </w:rPr>
            </w:pPr>
          </w:p>
        </w:tc>
      </w:tr>
      <w:tr w:rsidR="006A1CE4" w:rsidRPr="00E67E0D" w14:paraId="2C439833" w14:textId="77777777" w:rsidTr="00E7499B">
        <w:tc>
          <w:tcPr>
            <w:tcW w:w="2448" w:type="dxa"/>
          </w:tcPr>
          <w:p w14:paraId="59392309" w14:textId="77777777" w:rsidR="006A1CE4" w:rsidRPr="00E67E0D" w:rsidRDefault="006A1CE4" w:rsidP="00E7499B">
            <w:pPr>
              <w:pStyle w:val="TAL"/>
              <w:rPr>
                <w:rFonts w:cs="Arial"/>
                <w:szCs w:val="18"/>
                <w:lang w:eastAsia="ja-JP"/>
              </w:rPr>
            </w:pPr>
            <w:r w:rsidRPr="00E67E0D">
              <w:rPr>
                <w:rFonts w:cs="Arial"/>
                <w:szCs w:val="18"/>
                <w:lang w:eastAsia="ja-JP"/>
              </w:rPr>
              <w:t>Expected UE Behaviour</w:t>
            </w:r>
          </w:p>
        </w:tc>
        <w:tc>
          <w:tcPr>
            <w:tcW w:w="1080" w:type="dxa"/>
          </w:tcPr>
          <w:p w14:paraId="0001E997" w14:textId="77777777" w:rsidR="006A1CE4" w:rsidRPr="00E67E0D" w:rsidRDefault="006A1CE4" w:rsidP="00E7499B">
            <w:pPr>
              <w:pStyle w:val="TAL"/>
              <w:rPr>
                <w:rFonts w:cs="Arial"/>
                <w:lang w:eastAsia="ja-JP"/>
              </w:rPr>
            </w:pPr>
            <w:r w:rsidRPr="00E67E0D">
              <w:rPr>
                <w:rFonts w:cs="Arial"/>
                <w:lang w:eastAsia="ja-JP"/>
              </w:rPr>
              <w:t>O</w:t>
            </w:r>
          </w:p>
        </w:tc>
        <w:tc>
          <w:tcPr>
            <w:tcW w:w="1440" w:type="dxa"/>
          </w:tcPr>
          <w:p w14:paraId="646AE6BF" w14:textId="77777777" w:rsidR="006A1CE4" w:rsidRPr="00E67E0D" w:rsidRDefault="006A1CE4" w:rsidP="00E7499B">
            <w:pPr>
              <w:pStyle w:val="TAL"/>
              <w:rPr>
                <w:i/>
                <w:lang w:eastAsia="ja-JP"/>
              </w:rPr>
            </w:pPr>
          </w:p>
        </w:tc>
        <w:tc>
          <w:tcPr>
            <w:tcW w:w="1872" w:type="dxa"/>
          </w:tcPr>
          <w:p w14:paraId="7423239F" w14:textId="77777777" w:rsidR="006A1CE4" w:rsidRPr="00E67E0D" w:rsidRDefault="006A1CE4" w:rsidP="00E7499B">
            <w:pPr>
              <w:pStyle w:val="TAL"/>
              <w:rPr>
                <w:lang w:eastAsia="ja-JP"/>
              </w:rPr>
            </w:pPr>
            <w:r w:rsidRPr="00E67E0D">
              <w:rPr>
                <w:lang w:eastAsia="ja-JP"/>
              </w:rPr>
              <w:t>9.3.1.93</w:t>
            </w:r>
          </w:p>
        </w:tc>
        <w:tc>
          <w:tcPr>
            <w:tcW w:w="2880" w:type="dxa"/>
          </w:tcPr>
          <w:p w14:paraId="031A8A98" w14:textId="77777777" w:rsidR="006A1CE4" w:rsidRPr="00E67E0D" w:rsidRDefault="006A1CE4" w:rsidP="00E7499B">
            <w:pPr>
              <w:pStyle w:val="TAL"/>
              <w:rPr>
                <w:lang w:eastAsia="ja-JP"/>
              </w:rPr>
            </w:pPr>
          </w:p>
        </w:tc>
      </w:tr>
    </w:tbl>
    <w:p w14:paraId="3832B219"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47915C50" w14:textId="77777777" w:rsidTr="00E7499B">
        <w:tc>
          <w:tcPr>
            <w:tcW w:w="3528" w:type="dxa"/>
          </w:tcPr>
          <w:p w14:paraId="0BE74433"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42300735"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6ECCAAE5" w14:textId="77777777" w:rsidTr="00E7499B">
        <w:tc>
          <w:tcPr>
            <w:tcW w:w="3528" w:type="dxa"/>
          </w:tcPr>
          <w:p w14:paraId="2E8F3DA8" w14:textId="77777777" w:rsidR="006A1CE4" w:rsidRPr="00E67E0D" w:rsidRDefault="006A1CE4" w:rsidP="00E7499B">
            <w:pPr>
              <w:pStyle w:val="TAL"/>
              <w:rPr>
                <w:rFonts w:cs="Arial"/>
                <w:lang w:eastAsia="ja-JP"/>
              </w:rPr>
            </w:pPr>
            <w:r w:rsidRPr="00E67E0D">
              <w:rPr>
                <w:rFonts w:cs="Arial"/>
                <w:lang w:eastAsia="ja-JP"/>
              </w:rPr>
              <w:t>maxnoofTAIforInactive</w:t>
            </w:r>
          </w:p>
        </w:tc>
        <w:tc>
          <w:tcPr>
            <w:tcW w:w="6192" w:type="dxa"/>
          </w:tcPr>
          <w:p w14:paraId="483D32A4" w14:textId="77777777" w:rsidR="006A1CE4" w:rsidRPr="00E67E0D" w:rsidRDefault="006A1CE4" w:rsidP="00E7499B">
            <w:pPr>
              <w:pStyle w:val="TAL"/>
              <w:rPr>
                <w:rFonts w:cs="Arial"/>
                <w:lang w:eastAsia="ja-JP"/>
              </w:rPr>
            </w:pPr>
            <w:r w:rsidRPr="00E67E0D">
              <w:t>Maximum no. of TAIs for RRC Inactive. Value is 16.</w:t>
            </w:r>
          </w:p>
        </w:tc>
      </w:tr>
    </w:tbl>
    <w:p w14:paraId="3CC513EB" w14:textId="77777777" w:rsidR="006A1CE4" w:rsidRPr="00E67E0D" w:rsidRDefault="006A1CE4" w:rsidP="00E7499B"/>
    <w:p w14:paraId="6F99FA9B" w14:textId="77777777" w:rsidR="006A1CE4" w:rsidRPr="00E67E0D" w:rsidRDefault="006A1CE4" w:rsidP="00E7499B">
      <w:pPr>
        <w:pStyle w:val="4"/>
      </w:pPr>
      <w:bookmarkStart w:id="4291" w:name="_Toc534720550"/>
      <w:bookmarkStart w:id="4292" w:name="_Toc525567562"/>
      <w:r w:rsidRPr="00E67E0D">
        <w:t>9.3.1.16</w:t>
      </w:r>
      <w:r w:rsidRPr="00E67E0D">
        <w:tab/>
        <w:t>User Location Information</w:t>
      </w:r>
      <w:bookmarkEnd w:id="4291"/>
      <w:bookmarkEnd w:id="4292"/>
    </w:p>
    <w:p w14:paraId="012FFD28" w14:textId="77777777" w:rsidR="006A1CE4" w:rsidRPr="00E67E0D" w:rsidRDefault="006A1CE4" w:rsidP="00E7499B">
      <w:pPr>
        <w:rPr>
          <w:noProof/>
          <w:lang w:eastAsia="ja-JP"/>
        </w:rPr>
      </w:pPr>
      <w:r w:rsidRPr="00E67E0D">
        <w:rPr>
          <w:noProof/>
          <w:lang w:eastAsia="ja-JP"/>
        </w:rPr>
        <w:t>This IE is used to provide location information of the UE</w:t>
      </w:r>
      <w:r w:rsidRPr="00E67E0D">
        <w:rPr>
          <w:noProof/>
        </w:rPr>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8"/>
        <w:gridCol w:w="1080"/>
        <w:gridCol w:w="1440"/>
        <w:gridCol w:w="1872"/>
        <w:gridCol w:w="2880"/>
        <w:tblGridChange w:id="4293">
          <w:tblGrid>
            <w:gridCol w:w="2448"/>
            <w:gridCol w:w="1080"/>
            <w:gridCol w:w="1440"/>
            <w:gridCol w:w="1872"/>
            <w:gridCol w:w="2880"/>
          </w:tblGrid>
        </w:tblGridChange>
      </w:tblGrid>
      <w:tr w:rsidR="006A1CE4" w:rsidRPr="00E67E0D" w14:paraId="2A51A342" w14:textId="77777777" w:rsidTr="00E7499B">
        <w:tc>
          <w:tcPr>
            <w:tcW w:w="2448" w:type="dxa"/>
            <w:tcBorders>
              <w:top w:val="single" w:sz="4" w:space="0" w:color="auto"/>
              <w:left w:val="single" w:sz="4" w:space="0" w:color="auto"/>
              <w:bottom w:val="single" w:sz="4" w:space="0" w:color="auto"/>
              <w:right w:val="single" w:sz="4" w:space="0" w:color="auto"/>
            </w:tcBorders>
            <w:shd w:val="clear" w:color="auto" w:fill="auto"/>
            <w:hideMark/>
          </w:tcPr>
          <w:p w14:paraId="290F89ED"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14:paraId="542B0AE3"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14:paraId="124D77E1"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Borders>
              <w:top w:val="single" w:sz="4" w:space="0" w:color="auto"/>
              <w:left w:val="single" w:sz="4" w:space="0" w:color="auto"/>
              <w:bottom w:val="single" w:sz="4" w:space="0" w:color="auto"/>
              <w:right w:val="single" w:sz="4" w:space="0" w:color="auto"/>
            </w:tcBorders>
            <w:shd w:val="clear" w:color="auto" w:fill="auto"/>
            <w:hideMark/>
          </w:tcPr>
          <w:p w14:paraId="40FCA098"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Borders>
              <w:top w:val="single" w:sz="4" w:space="0" w:color="auto"/>
              <w:left w:val="single" w:sz="4" w:space="0" w:color="auto"/>
              <w:bottom w:val="single" w:sz="4" w:space="0" w:color="auto"/>
              <w:right w:val="single" w:sz="4" w:space="0" w:color="auto"/>
            </w:tcBorders>
            <w:shd w:val="clear" w:color="auto" w:fill="auto"/>
            <w:hideMark/>
          </w:tcPr>
          <w:p w14:paraId="36A9C75A"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365BCC38" w14:textId="77777777" w:rsidTr="00E7499B">
        <w:tc>
          <w:tcPr>
            <w:tcW w:w="2448" w:type="dxa"/>
            <w:tcBorders>
              <w:top w:val="single" w:sz="4" w:space="0" w:color="auto"/>
              <w:left w:val="single" w:sz="4" w:space="0" w:color="auto"/>
              <w:bottom w:val="single" w:sz="4" w:space="0" w:color="auto"/>
              <w:right w:val="single" w:sz="4" w:space="0" w:color="auto"/>
            </w:tcBorders>
            <w:shd w:val="clear" w:color="auto" w:fill="auto"/>
            <w:hideMark/>
          </w:tcPr>
          <w:p w14:paraId="18F0F378" w14:textId="77777777" w:rsidR="006A1CE4" w:rsidRPr="00E67E0D" w:rsidRDefault="006A1CE4" w:rsidP="00E7499B">
            <w:pPr>
              <w:pStyle w:val="TAL"/>
              <w:rPr>
                <w:lang w:eastAsia="ja-JP"/>
              </w:rPr>
            </w:pPr>
            <w:r w:rsidRPr="00E67E0D">
              <w:rPr>
                <w:bCs/>
                <w:iCs/>
                <w:lang w:eastAsia="ja-JP"/>
              </w:rPr>
              <w:t xml:space="preserve">CHOICE </w:t>
            </w:r>
            <w:r w:rsidRPr="00E67E0D">
              <w:rPr>
                <w:bCs/>
                <w:i/>
                <w:iCs/>
                <w:lang w:eastAsia="ja-JP"/>
              </w:rPr>
              <w:t>User Location Information</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6EB909EC" w14:textId="77777777" w:rsidR="006A1CE4" w:rsidRPr="00E67E0D" w:rsidRDefault="006A1CE4" w:rsidP="00E7499B">
            <w:pPr>
              <w:pStyle w:val="TAL"/>
              <w:rPr>
                <w:lang w:eastAsia="ja-JP"/>
              </w:rPr>
            </w:pPr>
            <w:r w:rsidRPr="00E67E0D">
              <w:rPr>
                <w:lang w:eastAsia="ja-JP"/>
              </w:rPr>
              <w:t>M</w:t>
            </w:r>
          </w:p>
        </w:tc>
        <w:tc>
          <w:tcPr>
            <w:tcW w:w="1440" w:type="dxa"/>
            <w:tcBorders>
              <w:top w:val="single" w:sz="4" w:space="0" w:color="auto"/>
              <w:left w:val="single" w:sz="4" w:space="0" w:color="auto"/>
              <w:bottom w:val="single" w:sz="4" w:space="0" w:color="auto"/>
              <w:right w:val="single" w:sz="4" w:space="0" w:color="auto"/>
            </w:tcBorders>
            <w:shd w:val="clear" w:color="auto" w:fill="auto"/>
            <w:hideMark/>
          </w:tcPr>
          <w:p w14:paraId="4BBE9FF0" w14:textId="77777777" w:rsidR="006A1CE4" w:rsidRPr="00E67E0D" w:rsidRDefault="006A1CE4" w:rsidP="00E7499B">
            <w:pPr>
              <w:pStyle w:val="TAL"/>
              <w:rPr>
                <w:i/>
                <w:lang w:eastAsia="ja-JP"/>
              </w:rPr>
            </w:pPr>
          </w:p>
        </w:tc>
        <w:tc>
          <w:tcPr>
            <w:tcW w:w="1872" w:type="dxa"/>
            <w:tcBorders>
              <w:top w:val="single" w:sz="4" w:space="0" w:color="auto"/>
              <w:left w:val="single" w:sz="4" w:space="0" w:color="auto"/>
              <w:bottom w:val="single" w:sz="4" w:space="0" w:color="auto"/>
              <w:right w:val="single" w:sz="4" w:space="0" w:color="auto"/>
            </w:tcBorders>
            <w:shd w:val="clear" w:color="auto" w:fill="auto"/>
          </w:tcPr>
          <w:p w14:paraId="6B0AA81B" w14:textId="77777777" w:rsidR="006A1CE4" w:rsidRPr="00E67E0D" w:rsidRDefault="006A1CE4" w:rsidP="00E7499B">
            <w:pPr>
              <w:pStyle w:val="TAL"/>
              <w:rPr>
                <w:lang w:eastAsia="ja-JP"/>
              </w:rPr>
            </w:pPr>
          </w:p>
        </w:tc>
        <w:tc>
          <w:tcPr>
            <w:tcW w:w="2880" w:type="dxa"/>
            <w:tcBorders>
              <w:top w:val="single" w:sz="4" w:space="0" w:color="auto"/>
              <w:left w:val="single" w:sz="4" w:space="0" w:color="auto"/>
              <w:bottom w:val="single" w:sz="4" w:space="0" w:color="auto"/>
              <w:right w:val="single" w:sz="4" w:space="0" w:color="auto"/>
            </w:tcBorders>
            <w:shd w:val="clear" w:color="auto" w:fill="auto"/>
          </w:tcPr>
          <w:p w14:paraId="12DFFF8F" w14:textId="77777777" w:rsidR="006A1CE4" w:rsidRPr="00E67E0D" w:rsidRDefault="006A1CE4" w:rsidP="00E7499B">
            <w:pPr>
              <w:pStyle w:val="TAL"/>
              <w:rPr>
                <w:lang w:eastAsia="ja-JP"/>
              </w:rPr>
            </w:pPr>
          </w:p>
        </w:tc>
      </w:tr>
      <w:tr w:rsidR="006A1CE4" w:rsidRPr="00E67E0D" w14:paraId="76BD2727" w14:textId="77777777" w:rsidTr="00E7499B">
        <w:tc>
          <w:tcPr>
            <w:tcW w:w="2448" w:type="dxa"/>
            <w:tcBorders>
              <w:top w:val="single" w:sz="4" w:space="0" w:color="auto"/>
              <w:left w:val="single" w:sz="4" w:space="0" w:color="auto"/>
              <w:bottom w:val="single" w:sz="4" w:space="0" w:color="auto"/>
              <w:right w:val="single" w:sz="4" w:space="0" w:color="auto"/>
            </w:tcBorders>
            <w:shd w:val="clear" w:color="auto" w:fill="auto"/>
            <w:hideMark/>
          </w:tcPr>
          <w:p w14:paraId="7AB64DD1" w14:textId="77777777" w:rsidR="006A1CE4" w:rsidRPr="00E67E0D" w:rsidRDefault="006A1CE4" w:rsidP="00E7499B">
            <w:pPr>
              <w:pStyle w:val="TAL"/>
              <w:ind w:left="72"/>
              <w:rPr>
                <w:rFonts w:eastAsia="MS Mincho"/>
                <w:lang w:val="fr-FR" w:eastAsia="ja-JP"/>
              </w:rPr>
            </w:pPr>
            <w:r w:rsidRPr="00E67E0D">
              <w:rPr>
                <w:lang w:val="fr-FR" w:eastAsia="ja-JP"/>
              </w:rPr>
              <w:t>&gt;</w:t>
            </w:r>
            <w:r w:rsidRPr="00E67E0D">
              <w:rPr>
                <w:i/>
                <w:lang w:val="fr-FR" w:eastAsia="ja-JP"/>
              </w:rPr>
              <w:t>E-UTRA user location information</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14:paraId="3ED44416" w14:textId="77777777" w:rsidR="006A1CE4" w:rsidRPr="00E67E0D" w:rsidRDefault="006A1CE4" w:rsidP="00E7499B">
            <w:pPr>
              <w:pStyle w:val="TAL"/>
              <w:rPr>
                <w:lang w:val="fr-FR" w:eastAsia="ja-JP"/>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044CEE4" w14:textId="77777777" w:rsidR="006A1CE4" w:rsidRPr="00E67E0D" w:rsidRDefault="006A1CE4" w:rsidP="00E7499B">
            <w:pPr>
              <w:pStyle w:val="TAL"/>
              <w:rPr>
                <w:lang w:val="fr-FR" w:eastAsia="ja-JP"/>
              </w:rPr>
            </w:pPr>
          </w:p>
        </w:tc>
        <w:tc>
          <w:tcPr>
            <w:tcW w:w="1872" w:type="dxa"/>
            <w:tcBorders>
              <w:top w:val="single" w:sz="4" w:space="0" w:color="auto"/>
              <w:left w:val="single" w:sz="4" w:space="0" w:color="auto"/>
              <w:bottom w:val="single" w:sz="4" w:space="0" w:color="auto"/>
              <w:right w:val="single" w:sz="4" w:space="0" w:color="auto"/>
            </w:tcBorders>
            <w:shd w:val="clear" w:color="auto" w:fill="auto"/>
            <w:hideMark/>
          </w:tcPr>
          <w:p w14:paraId="1AC1E4EF" w14:textId="77777777" w:rsidR="006A1CE4" w:rsidRPr="00E67E0D" w:rsidRDefault="006A1CE4" w:rsidP="00E7499B">
            <w:pPr>
              <w:pStyle w:val="TAL"/>
              <w:rPr>
                <w:lang w:eastAsia="ja-JP"/>
              </w:rPr>
            </w:pPr>
          </w:p>
        </w:tc>
        <w:tc>
          <w:tcPr>
            <w:tcW w:w="2880" w:type="dxa"/>
            <w:tcBorders>
              <w:top w:val="single" w:sz="4" w:space="0" w:color="auto"/>
              <w:left w:val="single" w:sz="4" w:space="0" w:color="auto"/>
              <w:bottom w:val="single" w:sz="4" w:space="0" w:color="auto"/>
              <w:right w:val="single" w:sz="4" w:space="0" w:color="auto"/>
            </w:tcBorders>
            <w:shd w:val="clear" w:color="auto" w:fill="auto"/>
          </w:tcPr>
          <w:p w14:paraId="1B787214" w14:textId="77777777" w:rsidR="006A1CE4" w:rsidRPr="00E67E0D" w:rsidRDefault="006A1CE4" w:rsidP="00E7499B">
            <w:pPr>
              <w:pStyle w:val="TAL"/>
              <w:rPr>
                <w:lang w:eastAsia="ja-JP"/>
              </w:rPr>
            </w:pPr>
          </w:p>
        </w:tc>
      </w:tr>
      <w:tr w:rsidR="00AE297A" w:rsidRPr="00FF6A95" w14:paraId="324A1C7D" w14:textId="77777777" w:rsidTr="00AE297A">
        <w:trPr>
          <w:del w:id="4294" w:author="Issam" w:date="2019-02-12T23:38:00Z"/>
        </w:trPr>
        <w:tc>
          <w:tcPr>
            <w:tcW w:w="2448" w:type="dxa"/>
            <w:tcBorders>
              <w:top w:val="single" w:sz="4" w:space="0" w:color="auto"/>
              <w:left w:val="single" w:sz="4" w:space="0" w:color="auto"/>
              <w:bottom w:val="single" w:sz="4" w:space="0" w:color="auto"/>
              <w:right w:val="single" w:sz="4" w:space="0" w:color="auto"/>
            </w:tcBorders>
            <w:shd w:val="clear" w:color="auto" w:fill="auto"/>
            <w:hideMark/>
          </w:tcPr>
          <w:p w14:paraId="654A2291" w14:textId="77777777" w:rsidR="00AE297A" w:rsidRPr="00FF6A95" w:rsidRDefault="00AE297A" w:rsidP="00AE297A">
            <w:pPr>
              <w:pStyle w:val="TAL"/>
              <w:ind w:left="165"/>
              <w:rPr>
                <w:del w:id="4295" w:author="Issam" w:date="2019-02-12T23:38:00Z"/>
                <w:rFonts w:eastAsia="MS Mincho"/>
                <w:lang w:eastAsia="ja-JP"/>
              </w:rPr>
            </w:pPr>
            <w:del w:id="4296" w:author="Issam" w:date="2019-02-12T23:38:00Z">
              <w:r w:rsidRPr="00FF6A95">
                <w:rPr>
                  <w:lang w:eastAsia="ja-JP"/>
                </w:rPr>
                <w:delText>&gt;&gt;TAI</w:delText>
              </w:r>
            </w:del>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14:paraId="681CF15C" w14:textId="77777777" w:rsidR="00AE297A" w:rsidRPr="00FF6A95" w:rsidRDefault="00AE297A" w:rsidP="00AE297A">
            <w:pPr>
              <w:pStyle w:val="TAL"/>
              <w:rPr>
                <w:del w:id="4297" w:author="Issam" w:date="2019-02-12T23:38:00Z"/>
                <w:rFonts w:eastAsia="Batang"/>
                <w:lang w:eastAsia="ja-JP"/>
              </w:rPr>
            </w:pPr>
            <w:del w:id="4298" w:author="Issam" w:date="2019-02-12T23:38:00Z">
              <w:r w:rsidRPr="00FF6A95">
                <w:rPr>
                  <w:rFonts w:eastAsia="Batang"/>
                  <w:lang w:eastAsia="ja-JP"/>
                </w:rPr>
                <w:delText>M</w:delText>
              </w:r>
            </w:del>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39644AB6" w14:textId="77777777" w:rsidR="00AE297A" w:rsidRPr="00FF6A95" w:rsidRDefault="00AE297A" w:rsidP="00AE297A">
            <w:pPr>
              <w:pStyle w:val="TAL"/>
              <w:rPr>
                <w:del w:id="4299" w:author="Issam" w:date="2019-02-12T23:38:00Z"/>
                <w:lang w:eastAsia="ja-JP"/>
              </w:rPr>
            </w:pPr>
          </w:p>
        </w:tc>
        <w:tc>
          <w:tcPr>
            <w:tcW w:w="1872" w:type="dxa"/>
            <w:tcBorders>
              <w:top w:val="single" w:sz="4" w:space="0" w:color="auto"/>
              <w:left w:val="single" w:sz="4" w:space="0" w:color="auto"/>
              <w:bottom w:val="single" w:sz="4" w:space="0" w:color="auto"/>
              <w:right w:val="single" w:sz="4" w:space="0" w:color="auto"/>
            </w:tcBorders>
            <w:shd w:val="clear" w:color="auto" w:fill="auto"/>
            <w:hideMark/>
          </w:tcPr>
          <w:p w14:paraId="5792FE5C" w14:textId="77777777" w:rsidR="00AE297A" w:rsidRPr="00FF6A95" w:rsidRDefault="00AE297A" w:rsidP="00AE297A">
            <w:pPr>
              <w:pStyle w:val="TAL"/>
              <w:rPr>
                <w:del w:id="4300" w:author="Issam" w:date="2019-02-12T23:38:00Z"/>
                <w:lang w:eastAsia="ja-JP"/>
              </w:rPr>
            </w:pPr>
            <w:del w:id="4301" w:author="Issam" w:date="2019-02-12T23:38:00Z">
              <w:r w:rsidRPr="00FF6A95">
                <w:rPr>
                  <w:lang w:eastAsia="ja-JP"/>
                </w:rPr>
                <w:delText>9.3.3.11</w:delText>
              </w:r>
            </w:del>
          </w:p>
        </w:tc>
        <w:tc>
          <w:tcPr>
            <w:tcW w:w="2880" w:type="dxa"/>
            <w:tcBorders>
              <w:top w:val="single" w:sz="4" w:space="0" w:color="auto"/>
              <w:left w:val="single" w:sz="4" w:space="0" w:color="auto"/>
              <w:bottom w:val="single" w:sz="4" w:space="0" w:color="auto"/>
              <w:right w:val="single" w:sz="4" w:space="0" w:color="auto"/>
            </w:tcBorders>
            <w:shd w:val="clear" w:color="auto" w:fill="auto"/>
            <w:hideMark/>
          </w:tcPr>
          <w:p w14:paraId="3D34EBE2" w14:textId="77777777" w:rsidR="00AE297A" w:rsidRPr="00FF6A95" w:rsidRDefault="00AE297A" w:rsidP="00AE297A">
            <w:pPr>
              <w:pStyle w:val="TAL"/>
              <w:rPr>
                <w:del w:id="4302" w:author="Issam" w:date="2019-02-12T23:38:00Z"/>
                <w:lang w:eastAsia="ja-JP"/>
              </w:rPr>
            </w:pPr>
          </w:p>
        </w:tc>
      </w:tr>
      <w:tr w:rsidR="006A1CE4" w:rsidRPr="00E67E0D" w14:paraId="1D4063CB" w14:textId="77777777" w:rsidTr="00E7499B">
        <w:tc>
          <w:tcPr>
            <w:tcW w:w="2448" w:type="dxa"/>
            <w:tcBorders>
              <w:top w:val="single" w:sz="4" w:space="0" w:color="auto"/>
              <w:left w:val="single" w:sz="4" w:space="0" w:color="auto"/>
              <w:bottom w:val="single" w:sz="4" w:space="0" w:color="auto"/>
              <w:right w:val="single" w:sz="4" w:space="0" w:color="auto"/>
            </w:tcBorders>
            <w:shd w:val="clear" w:color="auto" w:fill="auto"/>
            <w:hideMark/>
          </w:tcPr>
          <w:p w14:paraId="519404B8" w14:textId="77777777" w:rsidR="006A1CE4" w:rsidRPr="00E67E0D" w:rsidRDefault="006A1CE4" w:rsidP="00E7499B">
            <w:pPr>
              <w:pStyle w:val="TAL"/>
              <w:ind w:left="165"/>
              <w:rPr>
                <w:rFonts w:eastAsia="MS Mincho"/>
                <w:lang w:eastAsia="ja-JP"/>
              </w:rPr>
            </w:pPr>
            <w:r w:rsidRPr="00E67E0D">
              <w:rPr>
                <w:lang w:eastAsia="ja-JP"/>
              </w:rPr>
              <w:t>&gt;&gt;E-UTRA CGI</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14:paraId="3685E2EE" w14:textId="77777777" w:rsidR="006A1CE4" w:rsidRPr="00E67E0D" w:rsidRDefault="006A1CE4" w:rsidP="00E7499B">
            <w:pPr>
              <w:pStyle w:val="TAL"/>
              <w:rPr>
                <w:rFonts w:eastAsia="Batang"/>
                <w:lang w:eastAsia="ja-JP"/>
              </w:rPr>
            </w:pPr>
            <w:r w:rsidRPr="00E67E0D">
              <w:rPr>
                <w:rFonts w:eastAsia="Batang"/>
                <w:lang w:eastAsia="ja-JP"/>
              </w:rPr>
              <w:t>M</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495FA75E" w14:textId="77777777" w:rsidR="006A1CE4" w:rsidRPr="00E67E0D" w:rsidRDefault="006A1CE4" w:rsidP="00E7499B">
            <w:pPr>
              <w:pStyle w:val="TAL"/>
              <w:rPr>
                <w:lang w:eastAsia="ja-JP"/>
              </w:rPr>
            </w:pPr>
          </w:p>
        </w:tc>
        <w:tc>
          <w:tcPr>
            <w:tcW w:w="1872" w:type="dxa"/>
            <w:tcBorders>
              <w:top w:val="single" w:sz="4" w:space="0" w:color="auto"/>
              <w:left w:val="single" w:sz="4" w:space="0" w:color="auto"/>
              <w:bottom w:val="single" w:sz="4" w:space="0" w:color="auto"/>
              <w:right w:val="single" w:sz="4" w:space="0" w:color="auto"/>
            </w:tcBorders>
            <w:shd w:val="clear" w:color="auto" w:fill="auto"/>
            <w:hideMark/>
          </w:tcPr>
          <w:p w14:paraId="75A491FE" w14:textId="77777777" w:rsidR="006A1CE4" w:rsidRPr="00E67E0D" w:rsidRDefault="006A1CE4" w:rsidP="00E7499B">
            <w:pPr>
              <w:pStyle w:val="TAL"/>
              <w:rPr>
                <w:lang w:eastAsia="ja-JP"/>
              </w:rPr>
            </w:pPr>
            <w:r w:rsidRPr="00E67E0D">
              <w:rPr>
                <w:lang w:eastAsia="ja-JP"/>
              </w:rPr>
              <w:t>9.3.1.9</w:t>
            </w:r>
          </w:p>
        </w:tc>
        <w:tc>
          <w:tcPr>
            <w:tcW w:w="2880" w:type="dxa"/>
            <w:tcBorders>
              <w:top w:val="single" w:sz="4" w:space="0" w:color="auto"/>
              <w:left w:val="single" w:sz="4" w:space="0" w:color="auto"/>
              <w:bottom w:val="single" w:sz="4" w:space="0" w:color="auto"/>
              <w:right w:val="single" w:sz="4" w:space="0" w:color="auto"/>
            </w:tcBorders>
            <w:shd w:val="clear" w:color="auto" w:fill="auto"/>
            <w:hideMark/>
          </w:tcPr>
          <w:p w14:paraId="4581BD1A" w14:textId="77777777" w:rsidR="006A1CE4" w:rsidRPr="00E67E0D" w:rsidRDefault="006A1CE4" w:rsidP="00E7499B">
            <w:pPr>
              <w:pStyle w:val="TAL"/>
              <w:rPr>
                <w:lang w:eastAsia="ja-JP"/>
              </w:rPr>
            </w:pPr>
          </w:p>
        </w:tc>
      </w:tr>
      <w:tr w:rsidR="006A1CE4" w:rsidRPr="00E67E0D" w14:paraId="5CE87E1B" w14:textId="77777777" w:rsidTr="00E7499B">
        <w:trPr>
          <w:ins w:id="4303" w:author="Issam" w:date="2019-02-12T23:38:00Z"/>
        </w:trPr>
        <w:tc>
          <w:tcPr>
            <w:tcW w:w="2448" w:type="dxa"/>
            <w:tcBorders>
              <w:top w:val="single" w:sz="4" w:space="0" w:color="auto"/>
              <w:left w:val="single" w:sz="4" w:space="0" w:color="auto"/>
              <w:bottom w:val="single" w:sz="4" w:space="0" w:color="auto"/>
              <w:right w:val="single" w:sz="4" w:space="0" w:color="auto"/>
            </w:tcBorders>
            <w:shd w:val="clear" w:color="auto" w:fill="auto"/>
          </w:tcPr>
          <w:p w14:paraId="4A4111F3" w14:textId="77777777" w:rsidR="006A1CE4" w:rsidRPr="00E67E0D" w:rsidRDefault="006A1CE4" w:rsidP="00E7499B">
            <w:pPr>
              <w:pStyle w:val="TAL"/>
              <w:ind w:left="165"/>
              <w:rPr>
                <w:ins w:id="4304" w:author="Issam" w:date="2019-02-12T23:38:00Z"/>
                <w:lang w:eastAsia="ja-JP"/>
              </w:rPr>
            </w:pPr>
            <w:ins w:id="4305" w:author="Issam" w:date="2019-02-12T23:38:00Z">
              <w:r w:rsidRPr="00E67E0D">
                <w:rPr>
                  <w:lang w:eastAsia="ja-JP"/>
                </w:rPr>
                <w:t>&gt;&gt;TAI</w:t>
              </w:r>
            </w:ins>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3D5A81C0" w14:textId="77777777" w:rsidR="006A1CE4" w:rsidRPr="00E67E0D" w:rsidRDefault="006A1CE4" w:rsidP="00E7499B">
            <w:pPr>
              <w:pStyle w:val="TAL"/>
              <w:rPr>
                <w:ins w:id="4306" w:author="Issam" w:date="2019-02-12T23:38:00Z"/>
                <w:rFonts w:eastAsia="Batang"/>
                <w:lang w:eastAsia="ja-JP"/>
              </w:rPr>
            </w:pPr>
            <w:ins w:id="4307" w:author="Issam" w:date="2019-02-12T23:38:00Z">
              <w:r w:rsidRPr="00E67E0D">
                <w:rPr>
                  <w:rFonts w:eastAsia="Batang"/>
                  <w:lang w:eastAsia="ja-JP"/>
                </w:rPr>
                <w:t>M</w:t>
              </w:r>
            </w:ins>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43080DC" w14:textId="77777777" w:rsidR="006A1CE4" w:rsidRPr="00E67E0D" w:rsidRDefault="006A1CE4" w:rsidP="00E7499B">
            <w:pPr>
              <w:pStyle w:val="TAL"/>
              <w:rPr>
                <w:ins w:id="4308" w:author="Issam" w:date="2019-02-12T23:38:00Z"/>
                <w:lang w:eastAsia="ja-JP"/>
              </w:rPr>
            </w:pPr>
          </w:p>
        </w:tc>
        <w:tc>
          <w:tcPr>
            <w:tcW w:w="1872" w:type="dxa"/>
            <w:tcBorders>
              <w:top w:val="single" w:sz="4" w:space="0" w:color="auto"/>
              <w:left w:val="single" w:sz="4" w:space="0" w:color="auto"/>
              <w:bottom w:val="single" w:sz="4" w:space="0" w:color="auto"/>
              <w:right w:val="single" w:sz="4" w:space="0" w:color="auto"/>
            </w:tcBorders>
            <w:shd w:val="clear" w:color="auto" w:fill="auto"/>
          </w:tcPr>
          <w:p w14:paraId="63CC5727" w14:textId="77777777" w:rsidR="006A1CE4" w:rsidRPr="00E67E0D" w:rsidRDefault="006A1CE4" w:rsidP="00E7499B">
            <w:pPr>
              <w:pStyle w:val="TAL"/>
              <w:rPr>
                <w:ins w:id="4309" w:author="Issam" w:date="2019-02-12T23:38:00Z"/>
                <w:lang w:eastAsia="ja-JP"/>
              </w:rPr>
            </w:pPr>
            <w:ins w:id="4310" w:author="Issam" w:date="2019-02-12T23:38:00Z">
              <w:r w:rsidRPr="00E67E0D">
                <w:rPr>
                  <w:lang w:eastAsia="ja-JP"/>
                </w:rPr>
                <w:t>9.3.3.11</w:t>
              </w:r>
            </w:ins>
          </w:p>
        </w:tc>
        <w:tc>
          <w:tcPr>
            <w:tcW w:w="2880" w:type="dxa"/>
            <w:tcBorders>
              <w:top w:val="single" w:sz="4" w:space="0" w:color="auto"/>
              <w:left w:val="single" w:sz="4" w:space="0" w:color="auto"/>
              <w:bottom w:val="single" w:sz="4" w:space="0" w:color="auto"/>
              <w:right w:val="single" w:sz="4" w:space="0" w:color="auto"/>
            </w:tcBorders>
            <w:shd w:val="clear" w:color="auto" w:fill="auto"/>
          </w:tcPr>
          <w:p w14:paraId="31386E34" w14:textId="77777777" w:rsidR="006A1CE4" w:rsidRPr="00E67E0D" w:rsidRDefault="006A1CE4" w:rsidP="00E7499B">
            <w:pPr>
              <w:pStyle w:val="TAL"/>
              <w:rPr>
                <w:ins w:id="4311" w:author="Issam" w:date="2019-02-12T23:38:00Z"/>
                <w:lang w:eastAsia="ja-JP"/>
              </w:rPr>
            </w:pPr>
          </w:p>
        </w:tc>
      </w:tr>
      <w:tr w:rsidR="006A1CE4" w:rsidRPr="00E67E0D" w14:paraId="0FE08B20" w14:textId="77777777" w:rsidTr="00E7499B">
        <w:tc>
          <w:tcPr>
            <w:tcW w:w="2448" w:type="dxa"/>
            <w:tcBorders>
              <w:top w:val="single" w:sz="4" w:space="0" w:color="auto"/>
              <w:left w:val="single" w:sz="4" w:space="0" w:color="auto"/>
              <w:bottom w:val="single" w:sz="4" w:space="0" w:color="auto"/>
              <w:right w:val="single" w:sz="4" w:space="0" w:color="auto"/>
            </w:tcBorders>
            <w:shd w:val="clear" w:color="auto" w:fill="auto"/>
          </w:tcPr>
          <w:p w14:paraId="5E3ABB02" w14:textId="77777777" w:rsidR="006A1CE4" w:rsidRPr="00E67E0D" w:rsidRDefault="006A1CE4" w:rsidP="00E7499B">
            <w:pPr>
              <w:pStyle w:val="TAL"/>
              <w:ind w:left="165"/>
              <w:rPr>
                <w:lang w:eastAsia="ja-JP"/>
              </w:rPr>
            </w:pPr>
            <w:r w:rsidRPr="00E67E0D">
              <w:rPr>
                <w:lang w:eastAsia="ja-JP"/>
              </w:rPr>
              <w:t>&gt;&gt;Age of Location</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0E251678" w14:textId="77777777" w:rsidR="006A1CE4" w:rsidRPr="00E67E0D" w:rsidRDefault="006A1CE4" w:rsidP="00E7499B">
            <w:pPr>
              <w:pStyle w:val="TAL"/>
              <w:rPr>
                <w:rFonts w:eastAsia="Batang"/>
                <w:lang w:eastAsia="ja-JP"/>
              </w:rPr>
            </w:pPr>
            <w:r w:rsidRPr="00E67E0D">
              <w:rPr>
                <w:rFonts w:eastAsia="Batang"/>
                <w:lang w:eastAsia="ja-JP"/>
              </w:rPr>
              <w:t>O</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3FDBABCC" w14:textId="77777777" w:rsidR="006A1CE4" w:rsidRPr="00E67E0D" w:rsidRDefault="006A1CE4" w:rsidP="00E7499B">
            <w:pPr>
              <w:pStyle w:val="TAL"/>
              <w:rPr>
                <w:lang w:eastAsia="ja-JP"/>
              </w:rPr>
            </w:pPr>
          </w:p>
        </w:tc>
        <w:tc>
          <w:tcPr>
            <w:tcW w:w="1872" w:type="dxa"/>
            <w:tcBorders>
              <w:top w:val="single" w:sz="4" w:space="0" w:color="auto"/>
              <w:left w:val="single" w:sz="4" w:space="0" w:color="auto"/>
              <w:bottom w:val="single" w:sz="4" w:space="0" w:color="auto"/>
              <w:right w:val="single" w:sz="4" w:space="0" w:color="auto"/>
            </w:tcBorders>
            <w:shd w:val="clear" w:color="auto" w:fill="auto"/>
          </w:tcPr>
          <w:p w14:paraId="695A7F68" w14:textId="77777777" w:rsidR="006A1CE4" w:rsidRPr="00E67E0D" w:rsidRDefault="006A1CE4" w:rsidP="00E7499B">
            <w:pPr>
              <w:pStyle w:val="TAL"/>
              <w:rPr>
                <w:lang w:eastAsia="ja-JP"/>
              </w:rPr>
            </w:pPr>
            <w:r w:rsidRPr="00E67E0D">
              <w:rPr>
                <w:lang w:eastAsia="ja-JP"/>
              </w:rPr>
              <w:t>Time Stamp</w:t>
            </w:r>
          </w:p>
          <w:p w14:paraId="4FD6B1DD" w14:textId="77777777" w:rsidR="006A1CE4" w:rsidRPr="00E67E0D" w:rsidRDefault="006A1CE4" w:rsidP="00E7499B">
            <w:pPr>
              <w:pStyle w:val="TAL"/>
              <w:rPr>
                <w:lang w:eastAsia="ja-JP"/>
              </w:rPr>
            </w:pPr>
            <w:r w:rsidRPr="00E67E0D">
              <w:rPr>
                <w:lang w:eastAsia="ja-JP"/>
              </w:rPr>
              <w:t>9.3.1.75</w:t>
            </w:r>
          </w:p>
        </w:tc>
        <w:tc>
          <w:tcPr>
            <w:tcW w:w="2880" w:type="dxa"/>
            <w:tcBorders>
              <w:top w:val="single" w:sz="4" w:space="0" w:color="auto"/>
              <w:left w:val="single" w:sz="4" w:space="0" w:color="auto"/>
              <w:bottom w:val="single" w:sz="4" w:space="0" w:color="auto"/>
              <w:right w:val="single" w:sz="4" w:space="0" w:color="auto"/>
            </w:tcBorders>
            <w:shd w:val="clear" w:color="auto" w:fill="auto"/>
          </w:tcPr>
          <w:p w14:paraId="7A725980" w14:textId="77777777" w:rsidR="006A1CE4" w:rsidRPr="00E67E0D" w:rsidRDefault="006A1CE4" w:rsidP="00E7499B">
            <w:pPr>
              <w:pStyle w:val="TAL"/>
              <w:rPr>
                <w:lang w:eastAsia="ja-JP"/>
              </w:rPr>
            </w:pPr>
            <w:r w:rsidRPr="00E67E0D">
              <w:rPr>
                <w:lang w:eastAsia="ja-JP"/>
              </w:rPr>
              <w:t>If received shall be handled as specified in TS 23.502 [10].</w:t>
            </w:r>
          </w:p>
        </w:tc>
      </w:tr>
      <w:tr w:rsidR="006A1CE4" w:rsidRPr="00E67E0D" w14:paraId="185F63D2" w14:textId="77777777" w:rsidTr="00E7499B">
        <w:tc>
          <w:tcPr>
            <w:tcW w:w="2448" w:type="dxa"/>
            <w:tcBorders>
              <w:top w:val="single" w:sz="4" w:space="0" w:color="auto"/>
              <w:left w:val="single" w:sz="4" w:space="0" w:color="auto"/>
              <w:bottom w:val="single" w:sz="4" w:space="0" w:color="auto"/>
              <w:right w:val="single" w:sz="4" w:space="0" w:color="auto"/>
            </w:tcBorders>
            <w:shd w:val="clear" w:color="auto" w:fill="auto"/>
            <w:hideMark/>
          </w:tcPr>
          <w:p w14:paraId="3445F569" w14:textId="77777777" w:rsidR="006A1CE4" w:rsidRPr="00E67E0D" w:rsidRDefault="006A1CE4" w:rsidP="00E7499B">
            <w:pPr>
              <w:pStyle w:val="TAL"/>
              <w:ind w:left="72"/>
              <w:rPr>
                <w:lang w:eastAsia="ja-JP"/>
              </w:rPr>
            </w:pPr>
            <w:r w:rsidRPr="00E67E0D">
              <w:rPr>
                <w:lang w:eastAsia="ja-JP"/>
              </w:rPr>
              <w:t>&gt;</w:t>
            </w:r>
            <w:r w:rsidRPr="00E67E0D">
              <w:rPr>
                <w:i/>
                <w:lang w:eastAsia="ja-JP"/>
              </w:rPr>
              <w:t>NR user location information</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14:paraId="7AE48C1E" w14:textId="77777777" w:rsidR="006A1CE4" w:rsidRPr="00E67E0D" w:rsidRDefault="006A1CE4" w:rsidP="00E7499B">
            <w:pPr>
              <w:pStyle w:val="TAL"/>
              <w:rPr>
                <w:rFonts w:eastAsia="Batang"/>
                <w:lang w:eastAsia="ja-JP"/>
              </w:rPr>
            </w:pP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2CE045F9" w14:textId="77777777" w:rsidR="006A1CE4" w:rsidRPr="00E67E0D" w:rsidRDefault="006A1CE4" w:rsidP="00E7499B">
            <w:pPr>
              <w:pStyle w:val="TAL"/>
              <w:rPr>
                <w:lang w:eastAsia="ja-JP"/>
              </w:rPr>
            </w:pPr>
          </w:p>
        </w:tc>
        <w:tc>
          <w:tcPr>
            <w:tcW w:w="1872" w:type="dxa"/>
            <w:tcBorders>
              <w:top w:val="single" w:sz="4" w:space="0" w:color="auto"/>
              <w:left w:val="single" w:sz="4" w:space="0" w:color="auto"/>
              <w:bottom w:val="single" w:sz="4" w:space="0" w:color="auto"/>
              <w:right w:val="single" w:sz="4" w:space="0" w:color="auto"/>
            </w:tcBorders>
            <w:shd w:val="clear" w:color="auto" w:fill="auto"/>
            <w:hideMark/>
          </w:tcPr>
          <w:p w14:paraId="32E92AAA" w14:textId="77777777" w:rsidR="006A1CE4" w:rsidRPr="00E67E0D" w:rsidRDefault="006A1CE4" w:rsidP="00E7499B">
            <w:pPr>
              <w:pStyle w:val="TAL"/>
              <w:rPr>
                <w:lang w:eastAsia="ja-JP"/>
              </w:rPr>
            </w:pPr>
          </w:p>
        </w:tc>
        <w:tc>
          <w:tcPr>
            <w:tcW w:w="2880" w:type="dxa"/>
            <w:tcBorders>
              <w:top w:val="single" w:sz="4" w:space="0" w:color="auto"/>
              <w:left w:val="single" w:sz="4" w:space="0" w:color="auto"/>
              <w:bottom w:val="single" w:sz="4" w:space="0" w:color="auto"/>
              <w:right w:val="single" w:sz="4" w:space="0" w:color="auto"/>
            </w:tcBorders>
            <w:shd w:val="clear" w:color="auto" w:fill="auto"/>
            <w:hideMark/>
          </w:tcPr>
          <w:p w14:paraId="361680FE" w14:textId="77777777" w:rsidR="006A1CE4" w:rsidRPr="00E67E0D" w:rsidRDefault="006A1CE4" w:rsidP="00E7499B">
            <w:pPr>
              <w:pStyle w:val="TAL"/>
              <w:rPr>
                <w:iCs/>
                <w:lang w:eastAsia="ja-JP"/>
              </w:rPr>
            </w:pPr>
          </w:p>
        </w:tc>
      </w:tr>
      <w:tr w:rsidR="00AE297A" w:rsidRPr="00FF6A95" w14:paraId="52E7A136" w14:textId="77777777" w:rsidTr="00AE297A">
        <w:trPr>
          <w:del w:id="4312" w:author="Issam" w:date="2019-02-12T23:38:00Z"/>
        </w:trPr>
        <w:tc>
          <w:tcPr>
            <w:tcW w:w="2448" w:type="dxa"/>
            <w:tcBorders>
              <w:top w:val="single" w:sz="4" w:space="0" w:color="auto"/>
              <w:left w:val="single" w:sz="4" w:space="0" w:color="auto"/>
              <w:bottom w:val="single" w:sz="4" w:space="0" w:color="auto"/>
              <w:right w:val="single" w:sz="4" w:space="0" w:color="auto"/>
            </w:tcBorders>
            <w:shd w:val="clear" w:color="auto" w:fill="auto"/>
            <w:hideMark/>
          </w:tcPr>
          <w:p w14:paraId="6033A3A7" w14:textId="77777777" w:rsidR="00AE297A" w:rsidRPr="00FF6A95" w:rsidRDefault="00AE297A" w:rsidP="00AE297A">
            <w:pPr>
              <w:pStyle w:val="TAL"/>
              <w:ind w:left="165"/>
              <w:rPr>
                <w:del w:id="4313" w:author="Issam" w:date="2019-02-12T23:38:00Z"/>
                <w:rFonts w:eastAsia="MS Mincho"/>
                <w:lang w:eastAsia="ja-JP"/>
              </w:rPr>
            </w:pPr>
            <w:del w:id="4314" w:author="Issam" w:date="2019-02-12T23:38:00Z">
              <w:r w:rsidRPr="00FF6A95">
                <w:rPr>
                  <w:lang w:eastAsia="ja-JP"/>
                </w:rPr>
                <w:delText>&gt;&gt;TAI</w:delText>
              </w:r>
            </w:del>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14:paraId="381A1902" w14:textId="77777777" w:rsidR="00AE297A" w:rsidRPr="00FF6A95" w:rsidRDefault="00AE297A" w:rsidP="00AE297A">
            <w:pPr>
              <w:pStyle w:val="TAL"/>
              <w:rPr>
                <w:del w:id="4315" w:author="Issam" w:date="2019-02-12T23:38:00Z"/>
                <w:rFonts w:eastAsia="Batang"/>
                <w:lang w:eastAsia="ja-JP"/>
              </w:rPr>
            </w:pPr>
            <w:del w:id="4316" w:author="Issam" w:date="2019-02-12T23:38:00Z">
              <w:r w:rsidRPr="00FF6A95">
                <w:rPr>
                  <w:rFonts w:eastAsia="Batang"/>
                  <w:lang w:eastAsia="ja-JP"/>
                </w:rPr>
                <w:delText>M</w:delText>
              </w:r>
            </w:del>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5C3E254F" w14:textId="77777777" w:rsidR="00AE297A" w:rsidRPr="00FF6A95" w:rsidRDefault="00AE297A" w:rsidP="00AE297A">
            <w:pPr>
              <w:pStyle w:val="TAL"/>
              <w:rPr>
                <w:del w:id="4317" w:author="Issam" w:date="2019-02-12T23:38:00Z"/>
                <w:lang w:eastAsia="ja-JP"/>
              </w:rPr>
            </w:pPr>
          </w:p>
        </w:tc>
        <w:tc>
          <w:tcPr>
            <w:tcW w:w="1872" w:type="dxa"/>
            <w:tcBorders>
              <w:top w:val="single" w:sz="4" w:space="0" w:color="auto"/>
              <w:left w:val="single" w:sz="4" w:space="0" w:color="auto"/>
              <w:bottom w:val="single" w:sz="4" w:space="0" w:color="auto"/>
              <w:right w:val="single" w:sz="4" w:space="0" w:color="auto"/>
            </w:tcBorders>
            <w:shd w:val="clear" w:color="auto" w:fill="auto"/>
            <w:hideMark/>
          </w:tcPr>
          <w:p w14:paraId="572A41C2" w14:textId="77777777" w:rsidR="00AE297A" w:rsidRPr="00FF6A95" w:rsidRDefault="00AE297A" w:rsidP="00AE297A">
            <w:pPr>
              <w:pStyle w:val="TAL"/>
              <w:rPr>
                <w:del w:id="4318" w:author="Issam" w:date="2019-02-12T23:38:00Z"/>
                <w:lang w:eastAsia="ja-JP"/>
              </w:rPr>
            </w:pPr>
            <w:del w:id="4319" w:author="Issam" w:date="2019-02-12T23:38:00Z">
              <w:r w:rsidRPr="00FF6A95">
                <w:rPr>
                  <w:lang w:eastAsia="ja-JP"/>
                </w:rPr>
                <w:delText>9.3.3.11</w:delText>
              </w:r>
            </w:del>
          </w:p>
        </w:tc>
        <w:tc>
          <w:tcPr>
            <w:tcW w:w="2880" w:type="dxa"/>
            <w:tcBorders>
              <w:top w:val="single" w:sz="4" w:space="0" w:color="auto"/>
              <w:left w:val="single" w:sz="4" w:space="0" w:color="auto"/>
              <w:bottom w:val="single" w:sz="4" w:space="0" w:color="auto"/>
              <w:right w:val="single" w:sz="4" w:space="0" w:color="auto"/>
            </w:tcBorders>
            <w:shd w:val="clear" w:color="auto" w:fill="auto"/>
            <w:hideMark/>
          </w:tcPr>
          <w:p w14:paraId="0B298533" w14:textId="77777777" w:rsidR="00AE297A" w:rsidRPr="00FF6A95" w:rsidRDefault="00AE297A" w:rsidP="00AE297A">
            <w:pPr>
              <w:pStyle w:val="TAL"/>
              <w:rPr>
                <w:del w:id="4320" w:author="Issam" w:date="2019-02-12T23:38:00Z"/>
                <w:lang w:eastAsia="ja-JP"/>
              </w:rPr>
            </w:pPr>
          </w:p>
        </w:tc>
      </w:tr>
      <w:tr w:rsidR="006A1CE4" w:rsidRPr="00E67E0D" w14:paraId="6D9DE81A" w14:textId="77777777" w:rsidTr="00E7499B">
        <w:tc>
          <w:tcPr>
            <w:tcW w:w="2448" w:type="dxa"/>
            <w:tcBorders>
              <w:top w:val="single" w:sz="4" w:space="0" w:color="auto"/>
              <w:left w:val="single" w:sz="4" w:space="0" w:color="auto"/>
              <w:bottom w:val="single" w:sz="4" w:space="0" w:color="auto"/>
              <w:right w:val="single" w:sz="4" w:space="0" w:color="auto"/>
            </w:tcBorders>
            <w:shd w:val="clear" w:color="auto" w:fill="auto"/>
            <w:hideMark/>
          </w:tcPr>
          <w:p w14:paraId="1E853713" w14:textId="77777777" w:rsidR="006A1CE4" w:rsidRPr="00E67E0D" w:rsidRDefault="006A1CE4" w:rsidP="00E7499B">
            <w:pPr>
              <w:pStyle w:val="TAL"/>
              <w:ind w:left="165"/>
              <w:rPr>
                <w:rFonts w:eastAsia="MS Mincho"/>
                <w:lang w:eastAsia="ja-JP"/>
              </w:rPr>
            </w:pPr>
            <w:r w:rsidRPr="00E67E0D">
              <w:rPr>
                <w:lang w:eastAsia="ja-JP"/>
              </w:rPr>
              <w:t>&gt;&gt;NR CGI</w:t>
            </w:r>
          </w:p>
        </w:tc>
        <w:tc>
          <w:tcPr>
            <w:tcW w:w="1080" w:type="dxa"/>
            <w:tcBorders>
              <w:top w:val="single" w:sz="4" w:space="0" w:color="auto"/>
              <w:left w:val="single" w:sz="4" w:space="0" w:color="auto"/>
              <w:bottom w:val="single" w:sz="4" w:space="0" w:color="auto"/>
              <w:right w:val="single" w:sz="4" w:space="0" w:color="auto"/>
            </w:tcBorders>
            <w:shd w:val="clear" w:color="auto" w:fill="auto"/>
            <w:hideMark/>
          </w:tcPr>
          <w:p w14:paraId="779E87D3" w14:textId="77777777" w:rsidR="006A1CE4" w:rsidRPr="00E67E0D" w:rsidRDefault="006A1CE4" w:rsidP="00E7499B">
            <w:pPr>
              <w:pStyle w:val="TAL"/>
              <w:rPr>
                <w:rFonts w:eastAsia="Batang"/>
                <w:lang w:eastAsia="ja-JP"/>
              </w:rPr>
            </w:pPr>
            <w:r w:rsidRPr="00E67E0D">
              <w:rPr>
                <w:rFonts w:eastAsia="Batang"/>
                <w:lang w:eastAsia="ja-JP"/>
              </w:rPr>
              <w:t>M</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7CDA523" w14:textId="77777777" w:rsidR="006A1CE4" w:rsidRPr="00E67E0D" w:rsidRDefault="006A1CE4" w:rsidP="00E7499B">
            <w:pPr>
              <w:pStyle w:val="TAL"/>
              <w:rPr>
                <w:lang w:eastAsia="ja-JP"/>
              </w:rPr>
            </w:pPr>
          </w:p>
        </w:tc>
        <w:tc>
          <w:tcPr>
            <w:tcW w:w="1872" w:type="dxa"/>
            <w:tcBorders>
              <w:top w:val="single" w:sz="4" w:space="0" w:color="auto"/>
              <w:left w:val="single" w:sz="4" w:space="0" w:color="auto"/>
              <w:bottom w:val="single" w:sz="4" w:space="0" w:color="auto"/>
              <w:right w:val="single" w:sz="4" w:space="0" w:color="auto"/>
            </w:tcBorders>
            <w:shd w:val="clear" w:color="auto" w:fill="auto"/>
            <w:hideMark/>
          </w:tcPr>
          <w:p w14:paraId="4744F061" w14:textId="77777777" w:rsidR="006A1CE4" w:rsidRPr="00E67E0D" w:rsidRDefault="006A1CE4" w:rsidP="00E7499B">
            <w:pPr>
              <w:pStyle w:val="TAL"/>
              <w:rPr>
                <w:lang w:eastAsia="ja-JP"/>
              </w:rPr>
            </w:pPr>
            <w:r w:rsidRPr="00E67E0D">
              <w:rPr>
                <w:lang w:eastAsia="ja-JP"/>
              </w:rPr>
              <w:t>9.3.1.7</w:t>
            </w:r>
          </w:p>
        </w:tc>
        <w:tc>
          <w:tcPr>
            <w:tcW w:w="2880" w:type="dxa"/>
            <w:tcBorders>
              <w:top w:val="single" w:sz="4" w:space="0" w:color="auto"/>
              <w:left w:val="single" w:sz="4" w:space="0" w:color="auto"/>
              <w:bottom w:val="single" w:sz="4" w:space="0" w:color="auto"/>
              <w:right w:val="single" w:sz="4" w:space="0" w:color="auto"/>
            </w:tcBorders>
            <w:shd w:val="clear" w:color="auto" w:fill="auto"/>
            <w:hideMark/>
          </w:tcPr>
          <w:p w14:paraId="3AC689B6" w14:textId="77777777" w:rsidR="006A1CE4" w:rsidRPr="00E67E0D" w:rsidRDefault="006A1CE4" w:rsidP="00E7499B">
            <w:pPr>
              <w:pStyle w:val="TAL"/>
              <w:rPr>
                <w:lang w:eastAsia="ja-JP"/>
              </w:rPr>
            </w:pPr>
          </w:p>
        </w:tc>
      </w:tr>
      <w:tr w:rsidR="006A1CE4" w:rsidRPr="00E67E0D" w14:paraId="0AF5FAA9" w14:textId="77777777" w:rsidTr="00E7499B">
        <w:trPr>
          <w:ins w:id="4321" w:author="Issam" w:date="2019-02-12T23:38:00Z"/>
        </w:trPr>
        <w:tc>
          <w:tcPr>
            <w:tcW w:w="2448" w:type="dxa"/>
            <w:tcBorders>
              <w:top w:val="single" w:sz="4" w:space="0" w:color="auto"/>
              <w:left w:val="single" w:sz="4" w:space="0" w:color="auto"/>
              <w:bottom w:val="single" w:sz="4" w:space="0" w:color="auto"/>
              <w:right w:val="single" w:sz="4" w:space="0" w:color="auto"/>
            </w:tcBorders>
            <w:shd w:val="clear" w:color="auto" w:fill="auto"/>
          </w:tcPr>
          <w:p w14:paraId="5DDE173E" w14:textId="77777777" w:rsidR="006A1CE4" w:rsidRPr="00E67E0D" w:rsidRDefault="006A1CE4" w:rsidP="00E7499B">
            <w:pPr>
              <w:pStyle w:val="TAL"/>
              <w:ind w:left="165"/>
              <w:rPr>
                <w:ins w:id="4322" w:author="Issam" w:date="2019-02-12T23:38:00Z"/>
                <w:lang w:eastAsia="ja-JP"/>
              </w:rPr>
            </w:pPr>
            <w:ins w:id="4323" w:author="Issam" w:date="2019-02-12T23:38:00Z">
              <w:r w:rsidRPr="00E67E0D">
                <w:rPr>
                  <w:lang w:eastAsia="ja-JP"/>
                </w:rPr>
                <w:t>&gt;&gt;TAI</w:t>
              </w:r>
            </w:ins>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2C2E91A6" w14:textId="77777777" w:rsidR="006A1CE4" w:rsidRPr="00E67E0D" w:rsidRDefault="006A1CE4" w:rsidP="00E7499B">
            <w:pPr>
              <w:pStyle w:val="TAL"/>
              <w:rPr>
                <w:ins w:id="4324" w:author="Issam" w:date="2019-02-12T23:38:00Z"/>
                <w:rFonts w:eastAsia="Batang"/>
                <w:lang w:eastAsia="ja-JP"/>
              </w:rPr>
            </w:pPr>
            <w:ins w:id="4325" w:author="Issam" w:date="2019-02-12T23:38:00Z">
              <w:r w:rsidRPr="00E67E0D">
                <w:rPr>
                  <w:rFonts w:eastAsia="Batang"/>
                  <w:lang w:eastAsia="ja-JP"/>
                </w:rPr>
                <w:t>M</w:t>
              </w:r>
            </w:ins>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119644E8" w14:textId="77777777" w:rsidR="006A1CE4" w:rsidRPr="00E67E0D" w:rsidRDefault="006A1CE4" w:rsidP="00E7499B">
            <w:pPr>
              <w:pStyle w:val="TAL"/>
              <w:rPr>
                <w:ins w:id="4326" w:author="Issam" w:date="2019-02-12T23:38:00Z"/>
                <w:lang w:eastAsia="ja-JP"/>
              </w:rPr>
            </w:pPr>
          </w:p>
        </w:tc>
        <w:tc>
          <w:tcPr>
            <w:tcW w:w="1872" w:type="dxa"/>
            <w:tcBorders>
              <w:top w:val="single" w:sz="4" w:space="0" w:color="auto"/>
              <w:left w:val="single" w:sz="4" w:space="0" w:color="auto"/>
              <w:bottom w:val="single" w:sz="4" w:space="0" w:color="auto"/>
              <w:right w:val="single" w:sz="4" w:space="0" w:color="auto"/>
            </w:tcBorders>
            <w:shd w:val="clear" w:color="auto" w:fill="auto"/>
          </w:tcPr>
          <w:p w14:paraId="4CDE2337" w14:textId="77777777" w:rsidR="006A1CE4" w:rsidRPr="00E67E0D" w:rsidRDefault="006A1CE4" w:rsidP="00E7499B">
            <w:pPr>
              <w:pStyle w:val="TAL"/>
              <w:rPr>
                <w:ins w:id="4327" w:author="Issam" w:date="2019-02-12T23:38:00Z"/>
                <w:lang w:eastAsia="ja-JP"/>
              </w:rPr>
            </w:pPr>
            <w:ins w:id="4328" w:author="Issam" w:date="2019-02-12T23:38:00Z">
              <w:r w:rsidRPr="00E67E0D">
                <w:rPr>
                  <w:lang w:eastAsia="ja-JP"/>
                </w:rPr>
                <w:t>9.3.3.11</w:t>
              </w:r>
            </w:ins>
          </w:p>
        </w:tc>
        <w:tc>
          <w:tcPr>
            <w:tcW w:w="2880" w:type="dxa"/>
            <w:tcBorders>
              <w:top w:val="single" w:sz="4" w:space="0" w:color="auto"/>
              <w:left w:val="single" w:sz="4" w:space="0" w:color="auto"/>
              <w:bottom w:val="single" w:sz="4" w:space="0" w:color="auto"/>
              <w:right w:val="single" w:sz="4" w:space="0" w:color="auto"/>
            </w:tcBorders>
            <w:shd w:val="clear" w:color="auto" w:fill="auto"/>
          </w:tcPr>
          <w:p w14:paraId="00F9D1E5" w14:textId="77777777" w:rsidR="006A1CE4" w:rsidRPr="00E67E0D" w:rsidRDefault="006A1CE4" w:rsidP="00E7499B">
            <w:pPr>
              <w:pStyle w:val="TAL"/>
              <w:rPr>
                <w:ins w:id="4329" w:author="Issam" w:date="2019-02-12T23:38:00Z"/>
                <w:lang w:eastAsia="ja-JP"/>
              </w:rPr>
            </w:pPr>
          </w:p>
        </w:tc>
      </w:tr>
      <w:tr w:rsidR="006A1CE4" w:rsidRPr="00E67E0D" w14:paraId="3534CA65" w14:textId="77777777" w:rsidTr="00E7499B">
        <w:tc>
          <w:tcPr>
            <w:tcW w:w="2448" w:type="dxa"/>
            <w:tcBorders>
              <w:top w:val="single" w:sz="4" w:space="0" w:color="auto"/>
              <w:left w:val="single" w:sz="4" w:space="0" w:color="auto"/>
              <w:bottom w:val="single" w:sz="4" w:space="0" w:color="auto"/>
              <w:right w:val="single" w:sz="4" w:space="0" w:color="auto"/>
            </w:tcBorders>
            <w:shd w:val="clear" w:color="auto" w:fill="auto"/>
          </w:tcPr>
          <w:p w14:paraId="199DEF47" w14:textId="77777777" w:rsidR="006A1CE4" w:rsidRPr="00E67E0D" w:rsidRDefault="006A1CE4" w:rsidP="00E7499B">
            <w:pPr>
              <w:pStyle w:val="TAL"/>
              <w:ind w:left="165"/>
              <w:rPr>
                <w:lang w:eastAsia="ja-JP"/>
              </w:rPr>
            </w:pPr>
            <w:r w:rsidRPr="00E67E0D">
              <w:rPr>
                <w:lang w:eastAsia="ja-JP"/>
              </w:rPr>
              <w:t>&gt;&gt;Age of Location</w:t>
            </w:r>
          </w:p>
        </w:tc>
        <w:tc>
          <w:tcPr>
            <w:tcW w:w="1080" w:type="dxa"/>
            <w:tcBorders>
              <w:top w:val="single" w:sz="4" w:space="0" w:color="auto"/>
              <w:left w:val="single" w:sz="4" w:space="0" w:color="auto"/>
              <w:bottom w:val="single" w:sz="4" w:space="0" w:color="auto"/>
              <w:right w:val="single" w:sz="4" w:space="0" w:color="auto"/>
            </w:tcBorders>
            <w:shd w:val="clear" w:color="auto" w:fill="auto"/>
          </w:tcPr>
          <w:p w14:paraId="5AF13984" w14:textId="77777777" w:rsidR="006A1CE4" w:rsidRPr="00E67E0D" w:rsidRDefault="006A1CE4" w:rsidP="00E7499B">
            <w:pPr>
              <w:pStyle w:val="TAL"/>
              <w:rPr>
                <w:rFonts w:eastAsia="Batang"/>
                <w:lang w:eastAsia="ja-JP"/>
              </w:rPr>
            </w:pPr>
            <w:r w:rsidRPr="00E67E0D">
              <w:rPr>
                <w:rFonts w:eastAsia="Batang"/>
                <w:lang w:eastAsia="ja-JP"/>
              </w:rPr>
              <w:t>O</w:t>
            </w:r>
          </w:p>
        </w:tc>
        <w:tc>
          <w:tcPr>
            <w:tcW w:w="1440" w:type="dxa"/>
            <w:tcBorders>
              <w:top w:val="single" w:sz="4" w:space="0" w:color="auto"/>
              <w:left w:val="single" w:sz="4" w:space="0" w:color="auto"/>
              <w:bottom w:val="single" w:sz="4" w:space="0" w:color="auto"/>
              <w:right w:val="single" w:sz="4" w:space="0" w:color="auto"/>
            </w:tcBorders>
            <w:shd w:val="clear" w:color="auto" w:fill="auto"/>
          </w:tcPr>
          <w:p w14:paraId="7338606B" w14:textId="77777777" w:rsidR="006A1CE4" w:rsidRPr="00E67E0D" w:rsidRDefault="006A1CE4" w:rsidP="00E7499B">
            <w:pPr>
              <w:pStyle w:val="TAL"/>
              <w:rPr>
                <w:lang w:eastAsia="ja-JP"/>
              </w:rPr>
            </w:pPr>
          </w:p>
        </w:tc>
        <w:tc>
          <w:tcPr>
            <w:tcW w:w="1872" w:type="dxa"/>
            <w:tcBorders>
              <w:top w:val="single" w:sz="4" w:space="0" w:color="auto"/>
              <w:left w:val="single" w:sz="4" w:space="0" w:color="auto"/>
              <w:bottom w:val="single" w:sz="4" w:space="0" w:color="auto"/>
              <w:right w:val="single" w:sz="4" w:space="0" w:color="auto"/>
            </w:tcBorders>
            <w:shd w:val="clear" w:color="auto" w:fill="auto"/>
          </w:tcPr>
          <w:p w14:paraId="54D7DAC3" w14:textId="77777777" w:rsidR="006A1CE4" w:rsidRPr="00E67E0D" w:rsidRDefault="006A1CE4" w:rsidP="00E7499B">
            <w:pPr>
              <w:pStyle w:val="TAL"/>
              <w:rPr>
                <w:lang w:eastAsia="ja-JP"/>
              </w:rPr>
            </w:pPr>
            <w:r w:rsidRPr="00E67E0D">
              <w:rPr>
                <w:lang w:eastAsia="ja-JP"/>
              </w:rPr>
              <w:t>Time Stamp</w:t>
            </w:r>
          </w:p>
          <w:p w14:paraId="77F04846" w14:textId="77777777" w:rsidR="006A1CE4" w:rsidRPr="00E67E0D" w:rsidRDefault="006A1CE4" w:rsidP="00E7499B">
            <w:pPr>
              <w:pStyle w:val="TAL"/>
              <w:rPr>
                <w:lang w:eastAsia="ja-JP"/>
              </w:rPr>
            </w:pPr>
            <w:r w:rsidRPr="00E67E0D">
              <w:rPr>
                <w:lang w:eastAsia="ja-JP"/>
              </w:rPr>
              <w:t>9.3.1.75</w:t>
            </w:r>
          </w:p>
        </w:tc>
        <w:tc>
          <w:tcPr>
            <w:tcW w:w="2880" w:type="dxa"/>
            <w:tcBorders>
              <w:top w:val="single" w:sz="4" w:space="0" w:color="auto"/>
              <w:left w:val="single" w:sz="4" w:space="0" w:color="auto"/>
              <w:bottom w:val="single" w:sz="4" w:space="0" w:color="auto"/>
              <w:right w:val="single" w:sz="4" w:space="0" w:color="auto"/>
            </w:tcBorders>
            <w:shd w:val="clear" w:color="auto" w:fill="auto"/>
          </w:tcPr>
          <w:p w14:paraId="581192AD" w14:textId="77777777" w:rsidR="006A1CE4" w:rsidRPr="00E67E0D" w:rsidRDefault="006A1CE4" w:rsidP="00E7499B">
            <w:pPr>
              <w:pStyle w:val="TAL"/>
              <w:rPr>
                <w:lang w:eastAsia="ja-JP"/>
              </w:rPr>
            </w:pPr>
            <w:r w:rsidRPr="00E67E0D">
              <w:rPr>
                <w:lang w:eastAsia="ja-JP"/>
              </w:rPr>
              <w:t>If received shall be handled as specified in TS 23.502 [10].</w:t>
            </w:r>
          </w:p>
        </w:tc>
      </w:tr>
      <w:tr w:rsidR="006A1CE4" w:rsidRPr="00E67E0D" w14:paraId="102B5C76" w14:textId="77777777" w:rsidTr="00E7499B">
        <w:tblPrEx>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Change w:id="4330" w:author="Issam" w:date="2019-02-12T23:38:00Z">
            <w:tblPrEx>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
          </w:tblPrExChange>
        </w:tblPrEx>
        <w:tc>
          <w:tcPr>
            <w:tcW w:w="2448" w:type="dxa"/>
            <w:tcBorders>
              <w:top w:val="single" w:sz="4" w:space="0" w:color="auto"/>
              <w:left w:val="single" w:sz="4" w:space="0" w:color="auto"/>
              <w:bottom w:val="single" w:sz="4" w:space="0" w:color="auto"/>
              <w:right w:val="single" w:sz="4" w:space="0" w:color="auto"/>
            </w:tcBorders>
            <w:shd w:val="clear" w:color="auto" w:fill="auto"/>
            <w:tcPrChange w:id="4331" w:author="Issam" w:date="2019-02-12T23:38:00Z">
              <w:tcPr>
                <w:tcW w:w="2448" w:type="dxa"/>
                <w:tcBorders>
                  <w:top w:val="single" w:sz="4" w:space="0" w:color="auto"/>
                  <w:left w:val="single" w:sz="4" w:space="0" w:color="auto"/>
                  <w:bottom w:val="single" w:sz="4" w:space="0" w:color="auto"/>
                  <w:right w:val="single" w:sz="4" w:space="0" w:color="auto"/>
                </w:tcBorders>
                <w:shd w:val="clear" w:color="auto" w:fill="auto"/>
              </w:tcPr>
            </w:tcPrChange>
          </w:tcPr>
          <w:p w14:paraId="45454C79" w14:textId="77777777" w:rsidR="006A1CE4" w:rsidRPr="00E67E0D" w:rsidRDefault="006A1CE4" w:rsidP="00E7499B">
            <w:pPr>
              <w:pStyle w:val="TAL"/>
              <w:ind w:left="75"/>
              <w:rPr>
                <w:lang w:eastAsia="ja-JP"/>
              </w:rPr>
            </w:pPr>
            <w:r w:rsidRPr="00E67E0D">
              <w:rPr>
                <w:lang w:eastAsia="ja-JP"/>
              </w:rPr>
              <w:t>&gt;</w:t>
            </w:r>
            <w:r w:rsidRPr="00E67E0D">
              <w:rPr>
                <w:i/>
                <w:lang w:eastAsia="ja-JP"/>
              </w:rPr>
              <w:t>N3IWF user location information</w:t>
            </w:r>
          </w:p>
        </w:tc>
        <w:tc>
          <w:tcPr>
            <w:tcW w:w="1080" w:type="dxa"/>
            <w:tcBorders>
              <w:top w:val="single" w:sz="4" w:space="0" w:color="auto"/>
              <w:left w:val="single" w:sz="4" w:space="0" w:color="auto"/>
              <w:bottom w:val="single" w:sz="4" w:space="0" w:color="auto"/>
              <w:right w:val="single" w:sz="4" w:space="0" w:color="auto"/>
            </w:tcBorders>
            <w:shd w:val="clear" w:color="auto" w:fill="auto"/>
            <w:tcPrChange w:id="4332" w:author="Issam" w:date="2019-02-12T23:38:00Z">
              <w:tcPr>
                <w:tcW w:w="1080" w:type="dxa"/>
                <w:tcBorders>
                  <w:top w:val="single" w:sz="4" w:space="0" w:color="auto"/>
                  <w:left w:val="single" w:sz="4" w:space="0" w:color="auto"/>
                  <w:bottom w:val="single" w:sz="4" w:space="0" w:color="auto"/>
                  <w:right w:val="single" w:sz="4" w:space="0" w:color="auto"/>
                </w:tcBorders>
                <w:shd w:val="clear" w:color="auto" w:fill="auto"/>
              </w:tcPr>
            </w:tcPrChange>
          </w:tcPr>
          <w:p w14:paraId="0E939840" w14:textId="77777777" w:rsidR="006A1CE4" w:rsidRPr="00E67E0D" w:rsidRDefault="006A1CE4" w:rsidP="00E7499B">
            <w:pPr>
              <w:pStyle w:val="TAL"/>
              <w:rPr>
                <w:rFonts w:eastAsia="Batang"/>
                <w:lang w:eastAsia="ja-JP"/>
              </w:rPr>
            </w:pPr>
          </w:p>
        </w:tc>
        <w:tc>
          <w:tcPr>
            <w:tcW w:w="1440" w:type="dxa"/>
            <w:tcBorders>
              <w:top w:val="single" w:sz="4" w:space="0" w:color="auto"/>
              <w:left w:val="single" w:sz="4" w:space="0" w:color="auto"/>
              <w:bottom w:val="single" w:sz="4" w:space="0" w:color="auto"/>
              <w:right w:val="single" w:sz="4" w:space="0" w:color="auto"/>
            </w:tcBorders>
            <w:shd w:val="clear" w:color="auto" w:fill="auto"/>
            <w:tcPrChange w:id="4333" w:author="Issam" w:date="2019-02-12T23:38:00Z">
              <w:tcPr>
                <w:tcW w:w="1440" w:type="dxa"/>
                <w:tcBorders>
                  <w:top w:val="single" w:sz="4" w:space="0" w:color="auto"/>
                  <w:left w:val="single" w:sz="4" w:space="0" w:color="auto"/>
                  <w:bottom w:val="single" w:sz="4" w:space="0" w:color="auto"/>
                  <w:right w:val="single" w:sz="4" w:space="0" w:color="auto"/>
                </w:tcBorders>
                <w:shd w:val="clear" w:color="auto" w:fill="auto"/>
              </w:tcPr>
            </w:tcPrChange>
          </w:tcPr>
          <w:p w14:paraId="4F447E01" w14:textId="77777777" w:rsidR="006A1CE4" w:rsidRPr="00E67E0D" w:rsidRDefault="006A1CE4" w:rsidP="00E7499B">
            <w:pPr>
              <w:pStyle w:val="TAL"/>
              <w:rPr>
                <w:lang w:eastAsia="ja-JP"/>
              </w:rPr>
            </w:pPr>
          </w:p>
        </w:tc>
        <w:tc>
          <w:tcPr>
            <w:tcW w:w="1872" w:type="dxa"/>
            <w:tcBorders>
              <w:top w:val="single" w:sz="4" w:space="0" w:color="auto"/>
              <w:left w:val="single" w:sz="4" w:space="0" w:color="auto"/>
              <w:bottom w:val="single" w:sz="4" w:space="0" w:color="auto"/>
              <w:right w:val="single" w:sz="4" w:space="0" w:color="auto"/>
            </w:tcBorders>
            <w:shd w:val="clear" w:color="auto" w:fill="auto"/>
            <w:tcPrChange w:id="4334" w:author="Issam" w:date="2019-02-12T23:38:00Z">
              <w:tcPr>
                <w:tcW w:w="1872" w:type="dxa"/>
                <w:tcBorders>
                  <w:top w:val="single" w:sz="4" w:space="0" w:color="auto"/>
                  <w:left w:val="single" w:sz="4" w:space="0" w:color="auto"/>
                  <w:bottom w:val="single" w:sz="4" w:space="0" w:color="auto"/>
                  <w:right w:val="single" w:sz="4" w:space="0" w:color="auto"/>
                </w:tcBorders>
                <w:shd w:val="clear" w:color="auto" w:fill="auto"/>
              </w:tcPr>
            </w:tcPrChange>
          </w:tcPr>
          <w:p w14:paraId="11A2D365" w14:textId="77777777" w:rsidR="006A1CE4" w:rsidRPr="00E67E0D" w:rsidDel="004E2B20" w:rsidRDefault="006A1CE4" w:rsidP="00E7499B">
            <w:pPr>
              <w:pStyle w:val="TAL"/>
              <w:rPr>
                <w:lang w:eastAsia="ja-JP"/>
              </w:rPr>
            </w:pPr>
          </w:p>
        </w:tc>
        <w:tc>
          <w:tcPr>
            <w:tcW w:w="2880" w:type="dxa"/>
            <w:tcBorders>
              <w:top w:val="single" w:sz="4" w:space="0" w:color="auto"/>
              <w:left w:val="single" w:sz="4" w:space="0" w:color="auto"/>
              <w:bottom w:val="single" w:sz="4" w:space="0" w:color="auto"/>
              <w:right w:val="single" w:sz="4" w:space="0" w:color="auto"/>
            </w:tcBorders>
            <w:shd w:val="clear" w:color="auto" w:fill="auto"/>
            <w:tcPrChange w:id="4335" w:author="Issam" w:date="2019-02-12T23:38:00Z">
              <w:tcPr>
                <w:tcW w:w="2880" w:type="dxa"/>
                <w:tcBorders>
                  <w:top w:val="single" w:sz="4" w:space="0" w:color="auto"/>
                  <w:left w:val="single" w:sz="4" w:space="0" w:color="auto"/>
                  <w:bottom w:val="single" w:sz="4" w:space="0" w:color="auto"/>
                  <w:right w:val="single" w:sz="4" w:space="0" w:color="auto"/>
                </w:tcBorders>
                <w:shd w:val="clear" w:color="auto" w:fill="auto"/>
              </w:tcPr>
            </w:tcPrChange>
          </w:tcPr>
          <w:p w14:paraId="2E9473CD" w14:textId="77777777" w:rsidR="006A1CE4" w:rsidRPr="00E67E0D" w:rsidRDefault="006A1CE4" w:rsidP="00E7499B">
            <w:pPr>
              <w:pStyle w:val="TAL"/>
              <w:rPr>
                <w:lang w:eastAsia="ja-JP"/>
              </w:rPr>
            </w:pPr>
          </w:p>
        </w:tc>
      </w:tr>
      <w:tr w:rsidR="006A1CE4" w:rsidRPr="00E67E0D" w14:paraId="44E6F9A1" w14:textId="77777777" w:rsidTr="00E7499B">
        <w:tblPrEx>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Change w:id="4336" w:author="Issam" w:date="2019-02-12T23:38:00Z">
            <w:tblPrEx>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
          </w:tblPrExChange>
        </w:tblPrEx>
        <w:tc>
          <w:tcPr>
            <w:tcW w:w="2448" w:type="dxa"/>
            <w:tcBorders>
              <w:top w:val="single" w:sz="4" w:space="0" w:color="auto"/>
              <w:left w:val="single" w:sz="4" w:space="0" w:color="auto"/>
              <w:bottom w:val="single" w:sz="4" w:space="0" w:color="auto"/>
              <w:right w:val="single" w:sz="4" w:space="0" w:color="auto"/>
            </w:tcBorders>
            <w:shd w:val="clear" w:color="auto" w:fill="auto"/>
            <w:tcPrChange w:id="4337" w:author="Issam" w:date="2019-02-12T23:38:00Z">
              <w:tcPr>
                <w:tcW w:w="2448" w:type="dxa"/>
                <w:tcBorders>
                  <w:top w:val="single" w:sz="4" w:space="0" w:color="auto"/>
                  <w:left w:val="single" w:sz="4" w:space="0" w:color="auto"/>
                  <w:bottom w:val="single" w:sz="4" w:space="0" w:color="auto"/>
                  <w:right w:val="single" w:sz="4" w:space="0" w:color="auto"/>
                </w:tcBorders>
                <w:shd w:val="clear" w:color="auto" w:fill="auto"/>
              </w:tcPr>
            </w:tcPrChange>
          </w:tcPr>
          <w:p w14:paraId="6A86DE4D" w14:textId="77777777" w:rsidR="006A1CE4" w:rsidRPr="00E67E0D" w:rsidRDefault="006A1CE4" w:rsidP="00E7499B">
            <w:pPr>
              <w:pStyle w:val="TAL"/>
              <w:ind w:left="165"/>
              <w:rPr>
                <w:lang w:eastAsia="ja-JP"/>
              </w:rPr>
            </w:pPr>
            <w:r w:rsidRPr="00E67E0D">
              <w:rPr>
                <w:lang w:eastAsia="ja-JP"/>
              </w:rPr>
              <w:t>&gt;&gt;IP Address</w:t>
            </w:r>
          </w:p>
        </w:tc>
        <w:tc>
          <w:tcPr>
            <w:tcW w:w="1080" w:type="dxa"/>
            <w:tcBorders>
              <w:top w:val="single" w:sz="4" w:space="0" w:color="auto"/>
              <w:left w:val="single" w:sz="4" w:space="0" w:color="auto"/>
              <w:bottom w:val="single" w:sz="4" w:space="0" w:color="auto"/>
              <w:right w:val="single" w:sz="4" w:space="0" w:color="auto"/>
            </w:tcBorders>
            <w:shd w:val="clear" w:color="auto" w:fill="auto"/>
            <w:tcPrChange w:id="4338" w:author="Issam" w:date="2019-02-12T23:38:00Z">
              <w:tcPr>
                <w:tcW w:w="1080" w:type="dxa"/>
                <w:tcBorders>
                  <w:top w:val="single" w:sz="4" w:space="0" w:color="auto"/>
                  <w:left w:val="single" w:sz="4" w:space="0" w:color="auto"/>
                  <w:bottom w:val="single" w:sz="4" w:space="0" w:color="auto"/>
                  <w:right w:val="single" w:sz="4" w:space="0" w:color="auto"/>
                </w:tcBorders>
                <w:shd w:val="clear" w:color="auto" w:fill="auto"/>
              </w:tcPr>
            </w:tcPrChange>
          </w:tcPr>
          <w:p w14:paraId="530B1C18" w14:textId="77777777" w:rsidR="006A1CE4" w:rsidRPr="00E67E0D" w:rsidRDefault="006A1CE4" w:rsidP="00E7499B">
            <w:pPr>
              <w:pStyle w:val="TAL"/>
              <w:rPr>
                <w:rFonts w:eastAsia="Batang"/>
                <w:lang w:eastAsia="ja-JP"/>
              </w:rPr>
            </w:pPr>
            <w:r w:rsidRPr="00E67E0D">
              <w:rPr>
                <w:rFonts w:eastAsia="Batang"/>
                <w:lang w:eastAsia="ja-JP"/>
              </w:rPr>
              <w:t>M</w:t>
            </w:r>
          </w:p>
        </w:tc>
        <w:tc>
          <w:tcPr>
            <w:tcW w:w="1440" w:type="dxa"/>
            <w:tcBorders>
              <w:top w:val="single" w:sz="4" w:space="0" w:color="auto"/>
              <w:left w:val="single" w:sz="4" w:space="0" w:color="auto"/>
              <w:bottom w:val="single" w:sz="4" w:space="0" w:color="auto"/>
              <w:right w:val="single" w:sz="4" w:space="0" w:color="auto"/>
            </w:tcBorders>
            <w:shd w:val="clear" w:color="auto" w:fill="auto"/>
            <w:tcPrChange w:id="4339" w:author="Issam" w:date="2019-02-12T23:38:00Z">
              <w:tcPr>
                <w:tcW w:w="1440" w:type="dxa"/>
                <w:tcBorders>
                  <w:top w:val="single" w:sz="4" w:space="0" w:color="auto"/>
                  <w:left w:val="single" w:sz="4" w:space="0" w:color="auto"/>
                  <w:bottom w:val="single" w:sz="4" w:space="0" w:color="auto"/>
                  <w:right w:val="single" w:sz="4" w:space="0" w:color="auto"/>
                </w:tcBorders>
                <w:shd w:val="clear" w:color="auto" w:fill="auto"/>
              </w:tcPr>
            </w:tcPrChange>
          </w:tcPr>
          <w:p w14:paraId="6C41A2AD" w14:textId="77777777" w:rsidR="006A1CE4" w:rsidRPr="00E67E0D" w:rsidRDefault="006A1CE4" w:rsidP="00E7499B">
            <w:pPr>
              <w:pStyle w:val="TAL"/>
              <w:rPr>
                <w:lang w:eastAsia="ja-JP"/>
              </w:rPr>
            </w:pPr>
          </w:p>
        </w:tc>
        <w:tc>
          <w:tcPr>
            <w:tcW w:w="1872" w:type="dxa"/>
            <w:tcBorders>
              <w:top w:val="single" w:sz="4" w:space="0" w:color="auto"/>
              <w:left w:val="single" w:sz="4" w:space="0" w:color="auto"/>
              <w:bottom w:val="single" w:sz="4" w:space="0" w:color="auto"/>
              <w:right w:val="single" w:sz="4" w:space="0" w:color="auto"/>
            </w:tcBorders>
            <w:shd w:val="clear" w:color="auto" w:fill="auto"/>
            <w:tcPrChange w:id="4340" w:author="Issam" w:date="2019-02-12T23:38:00Z">
              <w:tcPr>
                <w:tcW w:w="1872" w:type="dxa"/>
                <w:tcBorders>
                  <w:top w:val="single" w:sz="4" w:space="0" w:color="auto"/>
                  <w:left w:val="single" w:sz="4" w:space="0" w:color="auto"/>
                  <w:bottom w:val="single" w:sz="4" w:space="0" w:color="auto"/>
                  <w:right w:val="single" w:sz="4" w:space="0" w:color="auto"/>
                </w:tcBorders>
                <w:shd w:val="clear" w:color="auto" w:fill="auto"/>
              </w:tcPr>
            </w:tcPrChange>
          </w:tcPr>
          <w:p w14:paraId="2D0ABE82" w14:textId="77777777" w:rsidR="006A1CE4" w:rsidRPr="00E67E0D" w:rsidRDefault="006A1CE4" w:rsidP="00E7499B">
            <w:pPr>
              <w:pStyle w:val="TAL"/>
              <w:rPr>
                <w:rFonts w:eastAsia="SimSun"/>
                <w:lang w:eastAsia="zh-CN"/>
              </w:rPr>
            </w:pPr>
            <w:r w:rsidRPr="00E67E0D">
              <w:rPr>
                <w:rFonts w:eastAsia="SimSun" w:hint="eastAsia"/>
                <w:lang w:eastAsia="zh-CN"/>
              </w:rPr>
              <w:t xml:space="preserve">Transport Layer Address </w:t>
            </w:r>
          </w:p>
          <w:p w14:paraId="103B5E37" w14:textId="77777777" w:rsidR="006A1CE4" w:rsidRPr="00E67E0D" w:rsidDel="004E2B20" w:rsidRDefault="006A1CE4" w:rsidP="00E7499B">
            <w:pPr>
              <w:pStyle w:val="TAL"/>
              <w:rPr>
                <w:lang w:eastAsia="ja-JP"/>
              </w:rPr>
            </w:pPr>
            <w:r w:rsidRPr="00E67E0D">
              <w:rPr>
                <w:rFonts w:eastAsia="SimSun"/>
                <w:lang w:eastAsia="zh-CN"/>
              </w:rPr>
              <w:t>9.3.2.4</w:t>
            </w:r>
          </w:p>
        </w:tc>
        <w:tc>
          <w:tcPr>
            <w:tcW w:w="2880" w:type="dxa"/>
            <w:tcBorders>
              <w:top w:val="single" w:sz="4" w:space="0" w:color="auto"/>
              <w:left w:val="single" w:sz="4" w:space="0" w:color="auto"/>
              <w:bottom w:val="single" w:sz="4" w:space="0" w:color="auto"/>
              <w:right w:val="single" w:sz="4" w:space="0" w:color="auto"/>
            </w:tcBorders>
            <w:shd w:val="clear" w:color="auto" w:fill="auto"/>
            <w:tcPrChange w:id="4341" w:author="Issam" w:date="2019-02-12T23:38:00Z">
              <w:tcPr>
                <w:tcW w:w="2880" w:type="dxa"/>
                <w:tcBorders>
                  <w:top w:val="single" w:sz="4" w:space="0" w:color="auto"/>
                  <w:left w:val="single" w:sz="4" w:space="0" w:color="auto"/>
                  <w:bottom w:val="single" w:sz="4" w:space="0" w:color="auto"/>
                  <w:right w:val="single" w:sz="4" w:space="0" w:color="auto"/>
                </w:tcBorders>
                <w:shd w:val="clear" w:color="auto" w:fill="auto"/>
              </w:tcPr>
            </w:tcPrChange>
          </w:tcPr>
          <w:p w14:paraId="509A276A" w14:textId="77777777" w:rsidR="006A1CE4" w:rsidRPr="00E67E0D" w:rsidRDefault="006A1CE4" w:rsidP="00E7499B">
            <w:pPr>
              <w:pStyle w:val="TAL"/>
              <w:rPr>
                <w:lang w:eastAsia="ja-JP"/>
              </w:rPr>
            </w:pPr>
            <w:r w:rsidRPr="00E67E0D">
              <w:rPr>
                <w:lang w:eastAsia="ja-JP"/>
              </w:rPr>
              <w:t>UE's local IP address used to reach the N3IWF</w:t>
            </w:r>
          </w:p>
        </w:tc>
      </w:tr>
      <w:tr w:rsidR="006A1CE4" w:rsidRPr="00E67E0D" w14:paraId="41574751" w14:textId="77777777" w:rsidTr="00E7499B">
        <w:tblPrEx>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Change w:id="4342" w:author="Issam" w:date="2019-02-12T23:38:00Z">
            <w:tblPrEx>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
          </w:tblPrExChange>
        </w:tblPrEx>
        <w:tc>
          <w:tcPr>
            <w:tcW w:w="2448" w:type="dxa"/>
            <w:tcBorders>
              <w:top w:val="single" w:sz="4" w:space="0" w:color="auto"/>
              <w:left w:val="single" w:sz="4" w:space="0" w:color="auto"/>
              <w:bottom w:val="single" w:sz="4" w:space="0" w:color="auto"/>
              <w:right w:val="single" w:sz="4" w:space="0" w:color="auto"/>
            </w:tcBorders>
            <w:shd w:val="clear" w:color="auto" w:fill="auto"/>
            <w:tcPrChange w:id="4343" w:author="Issam" w:date="2019-02-12T23:38:00Z">
              <w:tcPr>
                <w:tcW w:w="2448" w:type="dxa"/>
                <w:tcBorders>
                  <w:top w:val="single" w:sz="4" w:space="0" w:color="auto"/>
                  <w:left w:val="single" w:sz="4" w:space="0" w:color="auto"/>
                  <w:bottom w:val="single" w:sz="4" w:space="0" w:color="auto"/>
                  <w:right w:val="single" w:sz="4" w:space="0" w:color="auto"/>
                </w:tcBorders>
                <w:shd w:val="clear" w:color="auto" w:fill="auto"/>
              </w:tcPr>
            </w:tcPrChange>
          </w:tcPr>
          <w:p w14:paraId="6C037372" w14:textId="77777777" w:rsidR="006A1CE4" w:rsidRPr="00E67E0D" w:rsidRDefault="006A1CE4" w:rsidP="00E7499B">
            <w:pPr>
              <w:pStyle w:val="TAL"/>
              <w:ind w:left="165"/>
              <w:rPr>
                <w:lang w:eastAsia="ja-JP"/>
              </w:rPr>
            </w:pPr>
            <w:r w:rsidRPr="00E67E0D">
              <w:rPr>
                <w:lang w:eastAsia="ja-JP"/>
              </w:rPr>
              <w:t>&gt;&gt;Port Number</w:t>
            </w:r>
          </w:p>
        </w:tc>
        <w:tc>
          <w:tcPr>
            <w:tcW w:w="1080" w:type="dxa"/>
            <w:tcBorders>
              <w:top w:val="single" w:sz="4" w:space="0" w:color="auto"/>
              <w:left w:val="single" w:sz="4" w:space="0" w:color="auto"/>
              <w:bottom w:val="single" w:sz="4" w:space="0" w:color="auto"/>
              <w:right w:val="single" w:sz="4" w:space="0" w:color="auto"/>
            </w:tcBorders>
            <w:shd w:val="clear" w:color="auto" w:fill="auto"/>
            <w:tcPrChange w:id="4344" w:author="Issam" w:date="2019-02-12T23:38:00Z">
              <w:tcPr>
                <w:tcW w:w="1080" w:type="dxa"/>
                <w:tcBorders>
                  <w:top w:val="single" w:sz="4" w:space="0" w:color="auto"/>
                  <w:left w:val="single" w:sz="4" w:space="0" w:color="auto"/>
                  <w:bottom w:val="single" w:sz="4" w:space="0" w:color="auto"/>
                  <w:right w:val="single" w:sz="4" w:space="0" w:color="auto"/>
                </w:tcBorders>
                <w:shd w:val="clear" w:color="auto" w:fill="auto"/>
              </w:tcPr>
            </w:tcPrChange>
          </w:tcPr>
          <w:p w14:paraId="5B70D413" w14:textId="77777777" w:rsidR="006A1CE4" w:rsidRPr="00E67E0D" w:rsidRDefault="006A1CE4" w:rsidP="00E7499B">
            <w:pPr>
              <w:pStyle w:val="TAL"/>
              <w:rPr>
                <w:rFonts w:eastAsia="Batang"/>
                <w:lang w:eastAsia="ja-JP"/>
              </w:rPr>
            </w:pPr>
            <w:r w:rsidRPr="00E67E0D">
              <w:rPr>
                <w:rFonts w:eastAsia="Batang"/>
                <w:lang w:eastAsia="ja-JP"/>
              </w:rPr>
              <w:t>O</w:t>
            </w:r>
          </w:p>
        </w:tc>
        <w:tc>
          <w:tcPr>
            <w:tcW w:w="1440" w:type="dxa"/>
            <w:tcBorders>
              <w:top w:val="single" w:sz="4" w:space="0" w:color="auto"/>
              <w:left w:val="single" w:sz="4" w:space="0" w:color="auto"/>
              <w:bottom w:val="single" w:sz="4" w:space="0" w:color="auto"/>
              <w:right w:val="single" w:sz="4" w:space="0" w:color="auto"/>
            </w:tcBorders>
            <w:shd w:val="clear" w:color="auto" w:fill="auto"/>
            <w:tcPrChange w:id="4345" w:author="Issam" w:date="2019-02-12T23:38:00Z">
              <w:tcPr>
                <w:tcW w:w="1440" w:type="dxa"/>
                <w:tcBorders>
                  <w:top w:val="single" w:sz="4" w:space="0" w:color="auto"/>
                  <w:left w:val="single" w:sz="4" w:space="0" w:color="auto"/>
                  <w:bottom w:val="single" w:sz="4" w:space="0" w:color="auto"/>
                  <w:right w:val="single" w:sz="4" w:space="0" w:color="auto"/>
                </w:tcBorders>
                <w:shd w:val="clear" w:color="auto" w:fill="auto"/>
              </w:tcPr>
            </w:tcPrChange>
          </w:tcPr>
          <w:p w14:paraId="1284B9E4" w14:textId="77777777" w:rsidR="006A1CE4" w:rsidRPr="00E67E0D" w:rsidRDefault="006A1CE4" w:rsidP="00E7499B">
            <w:pPr>
              <w:pStyle w:val="TAL"/>
              <w:rPr>
                <w:lang w:eastAsia="ja-JP"/>
              </w:rPr>
            </w:pPr>
          </w:p>
        </w:tc>
        <w:tc>
          <w:tcPr>
            <w:tcW w:w="1872" w:type="dxa"/>
            <w:tcBorders>
              <w:top w:val="single" w:sz="4" w:space="0" w:color="auto"/>
              <w:left w:val="single" w:sz="4" w:space="0" w:color="auto"/>
              <w:bottom w:val="single" w:sz="4" w:space="0" w:color="auto"/>
              <w:right w:val="single" w:sz="4" w:space="0" w:color="auto"/>
            </w:tcBorders>
            <w:shd w:val="clear" w:color="auto" w:fill="auto"/>
            <w:tcPrChange w:id="4346" w:author="Issam" w:date="2019-02-12T23:38:00Z">
              <w:tcPr>
                <w:tcW w:w="1872" w:type="dxa"/>
                <w:tcBorders>
                  <w:top w:val="single" w:sz="4" w:space="0" w:color="auto"/>
                  <w:left w:val="single" w:sz="4" w:space="0" w:color="auto"/>
                  <w:bottom w:val="single" w:sz="4" w:space="0" w:color="auto"/>
                  <w:right w:val="single" w:sz="4" w:space="0" w:color="auto"/>
                </w:tcBorders>
                <w:shd w:val="clear" w:color="auto" w:fill="auto"/>
              </w:tcPr>
            </w:tcPrChange>
          </w:tcPr>
          <w:p w14:paraId="08DC2344" w14:textId="77777777" w:rsidR="006A1CE4" w:rsidRPr="00E67E0D" w:rsidRDefault="006A1CE4" w:rsidP="00E7499B">
            <w:pPr>
              <w:pStyle w:val="TAL"/>
              <w:rPr>
                <w:lang w:eastAsia="ja-JP"/>
              </w:rPr>
            </w:pPr>
            <w:r w:rsidRPr="00E67E0D">
              <w:rPr>
                <w:lang w:eastAsia="ja-JP"/>
              </w:rPr>
              <w:t>OCTET STRING</w:t>
            </w:r>
          </w:p>
          <w:p w14:paraId="0041AD77" w14:textId="77777777" w:rsidR="006A1CE4" w:rsidRPr="00E67E0D" w:rsidDel="004E2B20" w:rsidRDefault="006A1CE4" w:rsidP="00E7499B">
            <w:pPr>
              <w:pStyle w:val="TAL"/>
              <w:rPr>
                <w:lang w:eastAsia="ja-JP"/>
              </w:rPr>
            </w:pPr>
            <w:r w:rsidRPr="00E67E0D">
              <w:rPr>
                <w:lang w:eastAsia="ja-JP"/>
              </w:rPr>
              <w:t>(SIZE(2))</w:t>
            </w:r>
          </w:p>
        </w:tc>
        <w:tc>
          <w:tcPr>
            <w:tcW w:w="2880" w:type="dxa"/>
            <w:tcBorders>
              <w:top w:val="single" w:sz="4" w:space="0" w:color="auto"/>
              <w:left w:val="single" w:sz="4" w:space="0" w:color="auto"/>
              <w:bottom w:val="single" w:sz="4" w:space="0" w:color="auto"/>
              <w:right w:val="single" w:sz="4" w:space="0" w:color="auto"/>
            </w:tcBorders>
            <w:shd w:val="clear" w:color="auto" w:fill="auto"/>
            <w:tcPrChange w:id="4347" w:author="Issam" w:date="2019-02-12T23:38:00Z">
              <w:tcPr>
                <w:tcW w:w="2880" w:type="dxa"/>
                <w:tcBorders>
                  <w:top w:val="single" w:sz="4" w:space="0" w:color="auto"/>
                  <w:left w:val="single" w:sz="4" w:space="0" w:color="auto"/>
                  <w:bottom w:val="single" w:sz="4" w:space="0" w:color="auto"/>
                  <w:right w:val="single" w:sz="4" w:space="0" w:color="auto"/>
                </w:tcBorders>
                <w:shd w:val="clear" w:color="auto" w:fill="auto"/>
              </w:tcPr>
            </w:tcPrChange>
          </w:tcPr>
          <w:p w14:paraId="72A865D3" w14:textId="77777777" w:rsidR="006A1CE4" w:rsidRPr="00E67E0D" w:rsidRDefault="006A1CE4" w:rsidP="00E7499B">
            <w:pPr>
              <w:pStyle w:val="TAL"/>
              <w:rPr>
                <w:lang w:eastAsia="ja-JP"/>
              </w:rPr>
            </w:pPr>
            <w:r w:rsidRPr="00E67E0D">
              <w:rPr>
                <w:lang w:eastAsia="ja-JP"/>
              </w:rPr>
              <w:t>UDP or TCP source port number if NAT is detected.</w:t>
            </w:r>
          </w:p>
        </w:tc>
      </w:tr>
    </w:tbl>
    <w:p w14:paraId="4C57B36F" w14:textId="77777777" w:rsidR="006A1CE4" w:rsidRPr="00E67E0D" w:rsidRDefault="006A1CE4" w:rsidP="00E7499B"/>
    <w:p w14:paraId="5B8B8E54" w14:textId="77777777" w:rsidR="006A1CE4" w:rsidRPr="00E67E0D" w:rsidRDefault="006A1CE4" w:rsidP="00E7499B">
      <w:pPr>
        <w:pStyle w:val="4"/>
        <w:rPr>
          <w:rFonts w:eastAsia="SimSun"/>
        </w:rPr>
      </w:pPr>
      <w:bookmarkStart w:id="4348" w:name="_Toc534720551"/>
      <w:bookmarkStart w:id="4349" w:name="_Toc525567563"/>
      <w:r w:rsidRPr="00E67E0D">
        <w:rPr>
          <w:rFonts w:eastAsia="SimSun"/>
        </w:rPr>
        <w:t>9.3.1.17</w:t>
      </w:r>
      <w:r w:rsidRPr="00E67E0D">
        <w:rPr>
          <w:rFonts w:eastAsia="SimSun"/>
        </w:rPr>
        <w:tab/>
        <w:t>Slice Support</w:t>
      </w:r>
      <w:r w:rsidRPr="00E67E0D">
        <w:rPr>
          <w:rFonts w:eastAsia="SimSun" w:hint="eastAsia"/>
        </w:rPr>
        <w:t xml:space="preserve"> </w:t>
      </w:r>
      <w:r w:rsidRPr="00E67E0D">
        <w:rPr>
          <w:rFonts w:eastAsia="SimSun"/>
        </w:rPr>
        <w:t>List</w:t>
      </w:r>
      <w:bookmarkEnd w:id="4348"/>
      <w:bookmarkEnd w:id="4349"/>
    </w:p>
    <w:p w14:paraId="13E000AA" w14:textId="77777777" w:rsidR="006A1CE4" w:rsidRPr="00E67E0D" w:rsidRDefault="006A1CE4" w:rsidP="00E7499B">
      <w:pPr>
        <w:rPr>
          <w:rFonts w:eastAsia="SimSun"/>
          <w:lang w:eastAsia="zh-CN"/>
        </w:rPr>
      </w:pPr>
      <w:r w:rsidRPr="00E67E0D">
        <w:t>This IE indicates the list of supported slices</w:t>
      </w:r>
      <w:r w:rsidRPr="00E67E0D">
        <w:rPr>
          <w:rFonts w:eastAsia="SimSun" w:hint="eastAsia"/>
          <w:lang w:eastAsia="zh-CN"/>
        </w:rPr>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68FB8B64" w14:textId="77777777" w:rsidTr="00E7499B">
        <w:tc>
          <w:tcPr>
            <w:tcW w:w="2448" w:type="dxa"/>
          </w:tcPr>
          <w:p w14:paraId="13862C90"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1D6849A3"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44DDA3F8"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05E82BF3"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36EACE5D"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58E1C8F3" w14:textId="77777777" w:rsidTr="00E7499B">
        <w:tc>
          <w:tcPr>
            <w:tcW w:w="2448" w:type="dxa"/>
          </w:tcPr>
          <w:p w14:paraId="151F71B8" w14:textId="77777777" w:rsidR="006A1CE4" w:rsidRPr="00E67E0D" w:rsidRDefault="006A1CE4" w:rsidP="00E7499B">
            <w:pPr>
              <w:pStyle w:val="TAL"/>
              <w:rPr>
                <w:b/>
                <w:bCs/>
                <w:iCs/>
                <w:lang w:eastAsia="ja-JP"/>
              </w:rPr>
            </w:pPr>
            <w:r w:rsidRPr="00E67E0D">
              <w:rPr>
                <w:b/>
              </w:rPr>
              <w:t xml:space="preserve">Slice Support </w:t>
            </w:r>
            <w:r w:rsidRPr="00E67E0D">
              <w:rPr>
                <w:rFonts w:eastAsia="MS Mincho"/>
                <w:b/>
              </w:rPr>
              <w:t>Item</w:t>
            </w:r>
          </w:p>
        </w:tc>
        <w:tc>
          <w:tcPr>
            <w:tcW w:w="1080" w:type="dxa"/>
          </w:tcPr>
          <w:p w14:paraId="725A5304" w14:textId="77777777" w:rsidR="006A1CE4" w:rsidRPr="00E67E0D" w:rsidRDefault="006A1CE4" w:rsidP="00E7499B">
            <w:pPr>
              <w:pStyle w:val="TAL"/>
              <w:rPr>
                <w:rFonts w:eastAsia="Batang"/>
                <w:lang w:eastAsia="ja-JP"/>
              </w:rPr>
            </w:pPr>
          </w:p>
        </w:tc>
        <w:tc>
          <w:tcPr>
            <w:tcW w:w="1440" w:type="dxa"/>
          </w:tcPr>
          <w:p w14:paraId="0E2FC2FB" w14:textId="77777777" w:rsidR="006A1CE4" w:rsidRPr="00E67E0D" w:rsidRDefault="006A1CE4" w:rsidP="00E7499B">
            <w:pPr>
              <w:pStyle w:val="TAL"/>
              <w:rPr>
                <w:i/>
                <w:szCs w:val="18"/>
                <w:lang w:eastAsia="ja-JP"/>
              </w:rPr>
            </w:pPr>
            <w:r w:rsidRPr="00E67E0D">
              <w:rPr>
                <w:i/>
              </w:rPr>
              <w:t>1..&lt;maxnoofSliceItems&gt;</w:t>
            </w:r>
          </w:p>
        </w:tc>
        <w:tc>
          <w:tcPr>
            <w:tcW w:w="1872" w:type="dxa"/>
          </w:tcPr>
          <w:p w14:paraId="5957DAD8" w14:textId="77777777" w:rsidR="006A1CE4" w:rsidRPr="00E67E0D" w:rsidRDefault="006A1CE4" w:rsidP="00E7499B">
            <w:pPr>
              <w:pStyle w:val="TAL"/>
              <w:rPr>
                <w:lang w:eastAsia="ja-JP"/>
              </w:rPr>
            </w:pPr>
          </w:p>
        </w:tc>
        <w:tc>
          <w:tcPr>
            <w:tcW w:w="2880" w:type="dxa"/>
          </w:tcPr>
          <w:p w14:paraId="1A736B22" w14:textId="77777777" w:rsidR="006A1CE4" w:rsidRPr="00E67E0D" w:rsidRDefault="006A1CE4" w:rsidP="00E7499B">
            <w:pPr>
              <w:pStyle w:val="TAL"/>
              <w:rPr>
                <w:lang w:eastAsia="ja-JP"/>
              </w:rPr>
            </w:pPr>
          </w:p>
        </w:tc>
      </w:tr>
      <w:tr w:rsidR="006A1CE4" w:rsidRPr="00E67E0D" w14:paraId="07EF88D3" w14:textId="77777777" w:rsidTr="00E7499B">
        <w:tc>
          <w:tcPr>
            <w:tcW w:w="2448" w:type="dxa"/>
          </w:tcPr>
          <w:p w14:paraId="68E6E4B2" w14:textId="77777777" w:rsidR="006A1CE4" w:rsidRPr="00E67E0D" w:rsidRDefault="006A1CE4" w:rsidP="00E7499B">
            <w:pPr>
              <w:pStyle w:val="TAL"/>
              <w:ind w:left="72"/>
              <w:rPr>
                <w:lang w:eastAsia="ja-JP"/>
              </w:rPr>
            </w:pPr>
            <w:r w:rsidRPr="00E67E0D">
              <w:rPr>
                <w:rFonts w:eastAsia="SimSun" w:hint="eastAsia"/>
                <w:lang w:eastAsia="zh-CN"/>
              </w:rPr>
              <w:t>&gt;</w:t>
            </w:r>
            <w:r w:rsidRPr="00E67E0D">
              <w:rPr>
                <w:rFonts w:eastAsia="Batang"/>
              </w:rPr>
              <w:t>S-NSSAI</w:t>
            </w:r>
          </w:p>
        </w:tc>
        <w:tc>
          <w:tcPr>
            <w:tcW w:w="1080" w:type="dxa"/>
          </w:tcPr>
          <w:p w14:paraId="7CE0795F" w14:textId="77777777" w:rsidR="006A1CE4" w:rsidRPr="00E67E0D" w:rsidRDefault="006A1CE4" w:rsidP="00E7499B">
            <w:pPr>
              <w:pStyle w:val="TAL"/>
              <w:rPr>
                <w:lang w:eastAsia="ja-JP"/>
              </w:rPr>
            </w:pPr>
            <w:r w:rsidRPr="00E67E0D">
              <w:rPr>
                <w:lang w:eastAsia="ja-JP"/>
              </w:rPr>
              <w:t>M</w:t>
            </w:r>
          </w:p>
        </w:tc>
        <w:tc>
          <w:tcPr>
            <w:tcW w:w="1440" w:type="dxa"/>
          </w:tcPr>
          <w:p w14:paraId="4A9D2341" w14:textId="77777777" w:rsidR="006A1CE4" w:rsidRPr="00E67E0D" w:rsidRDefault="006A1CE4" w:rsidP="00E7499B">
            <w:pPr>
              <w:pStyle w:val="TAL"/>
              <w:rPr>
                <w:lang w:eastAsia="ja-JP"/>
              </w:rPr>
            </w:pPr>
          </w:p>
        </w:tc>
        <w:tc>
          <w:tcPr>
            <w:tcW w:w="1872" w:type="dxa"/>
          </w:tcPr>
          <w:p w14:paraId="095E4444" w14:textId="77777777" w:rsidR="006A1CE4" w:rsidRPr="00E67E0D" w:rsidRDefault="006A1CE4" w:rsidP="00E7499B">
            <w:pPr>
              <w:pStyle w:val="TAL"/>
              <w:rPr>
                <w:lang w:eastAsia="ja-JP"/>
              </w:rPr>
            </w:pPr>
            <w:r w:rsidRPr="00E67E0D">
              <w:rPr>
                <w:lang w:eastAsia="ja-JP"/>
              </w:rPr>
              <w:t>9.3.1.24</w:t>
            </w:r>
          </w:p>
        </w:tc>
        <w:tc>
          <w:tcPr>
            <w:tcW w:w="2880" w:type="dxa"/>
          </w:tcPr>
          <w:p w14:paraId="006D9B68" w14:textId="77777777" w:rsidR="006A1CE4" w:rsidRPr="00E67E0D" w:rsidRDefault="006A1CE4" w:rsidP="00E7499B">
            <w:pPr>
              <w:pStyle w:val="TAL"/>
              <w:rPr>
                <w:lang w:eastAsia="ja-JP"/>
              </w:rPr>
            </w:pPr>
          </w:p>
        </w:tc>
      </w:tr>
    </w:tbl>
    <w:p w14:paraId="0B60C84B" w14:textId="77777777" w:rsidR="006A1CE4" w:rsidRPr="00E67E0D" w:rsidRDefault="006A1CE4" w:rsidP="00E7499B">
      <w:pPr>
        <w:rPr>
          <w:rFonts w:ascii="Arial" w:eastAsia="SimSun" w:hAnsi="Arial"/>
          <w:b/>
          <w:bCs/>
          <w:sz w:val="24"/>
          <w:lang w:eastAsia="zh-CN"/>
        </w:rPr>
      </w:pP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243D5AC9" w14:textId="77777777" w:rsidTr="00E7499B">
        <w:tc>
          <w:tcPr>
            <w:tcW w:w="3528" w:type="dxa"/>
          </w:tcPr>
          <w:p w14:paraId="1AF0A8B9"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1D857745"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264800D7" w14:textId="77777777" w:rsidTr="00E7499B">
        <w:tc>
          <w:tcPr>
            <w:tcW w:w="3528" w:type="dxa"/>
          </w:tcPr>
          <w:p w14:paraId="60D0A281" w14:textId="77777777" w:rsidR="006A1CE4" w:rsidRPr="00E67E0D" w:rsidRDefault="006A1CE4" w:rsidP="00E7499B">
            <w:pPr>
              <w:pStyle w:val="TAL"/>
              <w:rPr>
                <w:lang w:eastAsia="ja-JP"/>
              </w:rPr>
            </w:pPr>
            <w:r w:rsidRPr="00E67E0D">
              <w:t>maxnoofSliceItems</w:t>
            </w:r>
          </w:p>
        </w:tc>
        <w:tc>
          <w:tcPr>
            <w:tcW w:w="6192" w:type="dxa"/>
          </w:tcPr>
          <w:p w14:paraId="3EF70A04" w14:textId="77777777" w:rsidR="006A1CE4" w:rsidRPr="00E67E0D" w:rsidRDefault="006A1CE4" w:rsidP="00E7499B">
            <w:pPr>
              <w:pStyle w:val="TAL"/>
              <w:rPr>
                <w:lang w:eastAsia="ja-JP"/>
              </w:rPr>
            </w:pPr>
            <w:r w:rsidRPr="00E67E0D">
              <w:t xml:space="preserve">Maximum no. of signalled slice support items. Value is </w:t>
            </w:r>
            <w:r w:rsidRPr="00E67E0D">
              <w:rPr>
                <w:rFonts w:eastAsia="SimSun"/>
                <w:lang w:eastAsia="zh-CN"/>
              </w:rPr>
              <w:t>1024</w:t>
            </w:r>
            <w:r w:rsidRPr="00E67E0D">
              <w:t>.</w:t>
            </w:r>
          </w:p>
        </w:tc>
      </w:tr>
    </w:tbl>
    <w:p w14:paraId="3354F33A" w14:textId="77777777" w:rsidR="006A1CE4" w:rsidRPr="00E67E0D" w:rsidRDefault="006A1CE4" w:rsidP="00E7499B"/>
    <w:p w14:paraId="5D03B79C" w14:textId="77777777" w:rsidR="006A1CE4" w:rsidRPr="00E67E0D" w:rsidRDefault="006A1CE4" w:rsidP="00E7499B">
      <w:pPr>
        <w:pStyle w:val="4"/>
      </w:pPr>
      <w:bookmarkStart w:id="4350" w:name="_Toc534720552"/>
      <w:bookmarkStart w:id="4351" w:name="_Toc525567564"/>
      <w:r w:rsidRPr="00E67E0D">
        <w:t>9.3.1.18</w:t>
      </w:r>
      <w:r w:rsidRPr="00E67E0D">
        <w:tab/>
        <w:t>Dynamic 5QI Descriptor</w:t>
      </w:r>
      <w:bookmarkEnd w:id="4350"/>
      <w:bookmarkEnd w:id="4351"/>
    </w:p>
    <w:p w14:paraId="72A7B6B5" w14:textId="77777777" w:rsidR="006A1CE4" w:rsidRPr="00E67E0D" w:rsidRDefault="006A1CE4" w:rsidP="00E7499B">
      <w:r w:rsidRPr="00E67E0D">
        <w:t>This IE indicates the QoS Characteristics for a Non-standardised or not pre-configured 5QI for downlink and uplink.</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114AE340" w14:textId="77777777" w:rsidTr="00E7499B">
        <w:tc>
          <w:tcPr>
            <w:tcW w:w="2448" w:type="dxa"/>
          </w:tcPr>
          <w:p w14:paraId="27193232"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CA76622"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0D05E226"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35C17D55"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5AF20230"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5514ED20" w14:textId="77777777" w:rsidTr="00E7499B">
        <w:tc>
          <w:tcPr>
            <w:tcW w:w="2448" w:type="dxa"/>
          </w:tcPr>
          <w:p w14:paraId="00FCD2BD" w14:textId="77777777" w:rsidR="006A1CE4" w:rsidRPr="00E67E0D" w:rsidRDefault="006A1CE4" w:rsidP="00E7499B">
            <w:pPr>
              <w:pStyle w:val="TAL"/>
              <w:rPr>
                <w:rFonts w:cs="Arial"/>
                <w:lang w:eastAsia="ja-JP"/>
              </w:rPr>
            </w:pPr>
            <w:r w:rsidRPr="00E67E0D">
              <w:rPr>
                <w:rFonts w:eastAsia="Yu Mincho"/>
              </w:rPr>
              <w:t>Priority Level</w:t>
            </w:r>
          </w:p>
        </w:tc>
        <w:tc>
          <w:tcPr>
            <w:tcW w:w="1080" w:type="dxa"/>
          </w:tcPr>
          <w:p w14:paraId="7E2D50E2" w14:textId="77777777" w:rsidR="006A1CE4" w:rsidRPr="00E67E0D" w:rsidRDefault="006A1CE4" w:rsidP="00E7499B">
            <w:pPr>
              <w:pStyle w:val="TAL"/>
              <w:rPr>
                <w:rFonts w:cs="Arial"/>
                <w:lang w:eastAsia="ja-JP"/>
              </w:rPr>
            </w:pPr>
            <w:r w:rsidRPr="00E67E0D">
              <w:t>M</w:t>
            </w:r>
          </w:p>
        </w:tc>
        <w:tc>
          <w:tcPr>
            <w:tcW w:w="1440" w:type="dxa"/>
          </w:tcPr>
          <w:p w14:paraId="2B84DF19" w14:textId="77777777" w:rsidR="006A1CE4" w:rsidRPr="00E67E0D" w:rsidRDefault="006A1CE4" w:rsidP="00E7499B">
            <w:pPr>
              <w:pStyle w:val="TAL"/>
              <w:rPr>
                <w:i/>
                <w:lang w:eastAsia="ja-JP"/>
              </w:rPr>
            </w:pPr>
          </w:p>
        </w:tc>
        <w:tc>
          <w:tcPr>
            <w:tcW w:w="1872" w:type="dxa"/>
          </w:tcPr>
          <w:p w14:paraId="236F7DCD" w14:textId="77777777" w:rsidR="006A1CE4" w:rsidRPr="00E67E0D" w:rsidRDefault="006A1CE4" w:rsidP="00E7499B">
            <w:pPr>
              <w:pStyle w:val="TAL"/>
              <w:rPr>
                <w:rFonts w:cs="Arial"/>
                <w:lang w:eastAsia="ja-JP"/>
              </w:rPr>
            </w:pPr>
            <w:r w:rsidRPr="00E67E0D">
              <w:rPr>
                <w:rFonts w:cs="Arial"/>
                <w:lang w:eastAsia="ja-JP"/>
              </w:rPr>
              <w:t>9.3.1.84</w:t>
            </w:r>
          </w:p>
        </w:tc>
        <w:tc>
          <w:tcPr>
            <w:tcW w:w="2880" w:type="dxa"/>
          </w:tcPr>
          <w:p w14:paraId="0739F266" w14:textId="77777777" w:rsidR="006A1CE4" w:rsidRPr="00E67E0D" w:rsidRDefault="006A1CE4" w:rsidP="00E7499B">
            <w:pPr>
              <w:pStyle w:val="TAL"/>
              <w:rPr>
                <w:rFonts w:cs="Arial"/>
                <w:lang w:eastAsia="ja-JP"/>
              </w:rPr>
            </w:pPr>
            <w:r w:rsidRPr="00E67E0D">
              <w:rPr>
                <w:rFonts w:cs="Arial"/>
                <w:szCs w:val="18"/>
              </w:rPr>
              <w:t>Priority Level is specified in TS 23.501 [9].</w:t>
            </w:r>
          </w:p>
        </w:tc>
      </w:tr>
      <w:tr w:rsidR="006A1CE4" w:rsidRPr="00E67E0D" w14:paraId="69F6191E" w14:textId="77777777" w:rsidTr="00E7499B">
        <w:tc>
          <w:tcPr>
            <w:tcW w:w="2448" w:type="dxa"/>
          </w:tcPr>
          <w:p w14:paraId="1ED9B5B3" w14:textId="77777777" w:rsidR="006A1CE4" w:rsidRPr="00E67E0D" w:rsidRDefault="006A1CE4" w:rsidP="00E7499B">
            <w:pPr>
              <w:pStyle w:val="TAL"/>
              <w:rPr>
                <w:rFonts w:cs="Arial"/>
                <w:lang w:eastAsia="ja-JP"/>
              </w:rPr>
            </w:pPr>
            <w:r w:rsidRPr="00E67E0D">
              <w:rPr>
                <w:rFonts w:eastAsia="Yu Mincho"/>
              </w:rPr>
              <w:t>Packet Delay Budget</w:t>
            </w:r>
          </w:p>
        </w:tc>
        <w:tc>
          <w:tcPr>
            <w:tcW w:w="1080" w:type="dxa"/>
          </w:tcPr>
          <w:p w14:paraId="211C5C09" w14:textId="77777777" w:rsidR="006A1CE4" w:rsidRPr="00E67E0D" w:rsidRDefault="006A1CE4" w:rsidP="00E7499B">
            <w:pPr>
              <w:pStyle w:val="TAL"/>
              <w:rPr>
                <w:rFonts w:cs="Arial"/>
                <w:lang w:eastAsia="ja-JP"/>
              </w:rPr>
            </w:pPr>
            <w:r w:rsidRPr="00E67E0D">
              <w:t>M</w:t>
            </w:r>
          </w:p>
        </w:tc>
        <w:tc>
          <w:tcPr>
            <w:tcW w:w="1440" w:type="dxa"/>
          </w:tcPr>
          <w:p w14:paraId="58038E19" w14:textId="77777777" w:rsidR="006A1CE4" w:rsidRPr="00E67E0D" w:rsidRDefault="006A1CE4" w:rsidP="00E7499B">
            <w:pPr>
              <w:pStyle w:val="TAL"/>
              <w:rPr>
                <w:i/>
                <w:lang w:eastAsia="ja-JP"/>
              </w:rPr>
            </w:pPr>
          </w:p>
        </w:tc>
        <w:tc>
          <w:tcPr>
            <w:tcW w:w="1872" w:type="dxa"/>
          </w:tcPr>
          <w:p w14:paraId="1B6F4434" w14:textId="77777777" w:rsidR="006A1CE4" w:rsidRPr="00E67E0D" w:rsidRDefault="006A1CE4" w:rsidP="00E7499B">
            <w:pPr>
              <w:pStyle w:val="TAL"/>
              <w:rPr>
                <w:rFonts w:cs="Arial"/>
                <w:lang w:eastAsia="ja-JP"/>
              </w:rPr>
            </w:pPr>
            <w:r w:rsidRPr="00E67E0D">
              <w:rPr>
                <w:rFonts w:cs="Arial"/>
                <w:lang w:eastAsia="ja-JP"/>
              </w:rPr>
              <w:t>9.3.1.80</w:t>
            </w:r>
          </w:p>
        </w:tc>
        <w:tc>
          <w:tcPr>
            <w:tcW w:w="2880" w:type="dxa"/>
          </w:tcPr>
          <w:p w14:paraId="169840AE" w14:textId="77777777" w:rsidR="006A1CE4" w:rsidRPr="00E67E0D" w:rsidRDefault="006A1CE4" w:rsidP="00E7499B">
            <w:pPr>
              <w:pStyle w:val="TAL"/>
              <w:rPr>
                <w:rFonts w:cs="Arial"/>
                <w:lang w:eastAsia="ja-JP"/>
              </w:rPr>
            </w:pPr>
            <w:r w:rsidRPr="00E67E0D">
              <w:rPr>
                <w:rFonts w:cs="Arial"/>
                <w:szCs w:val="18"/>
              </w:rPr>
              <w:t>Packet Delay Budget is specified in TS 23.501 [9].</w:t>
            </w:r>
          </w:p>
        </w:tc>
      </w:tr>
      <w:tr w:rsidR="006A1CE4" w:rsidRPr="00E67E0D" w14:paraId="69A9556D" w14:textId="77777777" w:rsidTr="00E7499B">
        <w:tc>
          <w:tcPr>
            <w:tcW w:w="2448" w:type="dxa"/>
          </w:tcPr>
          <w:p w14:paraId="212E7FCC" w14:textId="77777777" w:rsidR="006A1CE4" w:rsidRPr="00E67E0D" w:rsidRDefault="006A1CE4" w:rsidP="00E7499B">
            <w:pPr>
              <w:pStyle w:val="TAL"/>
              <w:rPr>
                <w:rFonts w:eastAsia="Yu Mincho"/>
              </w:rPr>
            </w:pPr>
            <w:r w:rsidRPr="00E67E0D">
              <w:rPr>
                <w:rFonts w:eastAsia="Yu Mincho"/>
              </w:rPr>
              <w:t>Packet Error Rate</w:t>
            </w:r>
          </w:p>
        </w:tc>
        <w:tc>
          <w:tcPr>
            <w:tcW w:w="1080" w:type="dxa"/>
          </w:tcPr>
          <w:p w14:paraId="0FE97E2B" w14:textId="77777777" w:rsidR="006A1CE4" w:rsidRPr="00E67E0D" w:rsidRDefault="006A1CE4" w:rsidP="00E7499B">
            <w:pPr>
              <w:pStyle w:val="TAL"/>
            </w:pPr>
            <w:r w:rsidRPr="00E67E0D">
              <w:t>M</w:t>
            </w:r>
          </w:p>
        </w:tc>
        <w:tc>
          <w:tcPr>
            <w:tcW w:w="1440" w:type="dxa"/>
          </w:tcPr>
          <w:p w14:paraId="0B99EEEC" w14:textId="77777777" w:rsidR="006A1CE4" w:rsidRPr="00E67E0D" w:rsidRDefault="006A1CE4" w:rsidP="00E7499B">
            <w:pPr>
              <w:pStyle w:val="TAL"/>
              <w:rPr>
                <w:i/>
                <w:lang w:eastAsia="ja-JP"/>
              </w:rPr>
            </w:pPr>
          </w:p>
        </w:tc>
        <w:tc>
          <w:tcPr>
            <w:tcW w:w="1872" w:type="dxa"/>
          </w:tcPr>
          <w:p w14:paraId="2B6F8929" w14:textId="77777777" w:rsidR="006A1CE4" w:rsidRPr="00E67E0D" w:rsidRDefault="006A1CE4" w:rsidP="00E7499B">
            <w:pPr>
              <w:pStyle w:val="TAL"/>
              <w:rPr>
                <w:rFonts w:cs="Arial"/>
                <w:lang w:eastAsia="ja-JP"/>
              </w:rPr>
            </w:pPr>
            <w:r w:rsidRPr="00E67E0D">
              <w:rPr>
                <w:rFonts w:cs="Arial"/>
                <w:lang w:eastAsia="ja-JP"/>
              </w:rPr>
              <w:t>9.3.1.81</w:t>
            </w:r>
          </w:p>
        </w:tc>
        <w:tc>
          <w:tcPr>
            <w:tcW w:w="2880" w:type="dxa"/>
          </w:tcPr>
          <w:p w14:paraId="70EDB0ED" w14:textId="77777777" w:rsidR="006A1CE4" w:rsidRPr="00E67E0D" w:rsidRDefault="006A1CE4" w:rsidP="00E7499B">
            <w:pPr>
              <w:pStyle w:val="TAL"/>
              <w:rPr>
                <w:rFonts w:cs="Arial"/>
                <w:lang w:eastAsia="ja-JP"/>
              </w:rPr>
            </w:pPr>
            <w:r w:rsidRPr="00E67E0D">
              <w:rPr>
                <w:rFonts w:eastAsia="Yu Mincho"/>
              </w:rPr>
              <w:t>Packet Error Rate</w:t>
            </w:r>
            <w:r w:rsidRPr="00E67E0D">
              <w:rPr>
                <w:rFonts w:cs="Arial"/>
                <w:szCs w:val="18"/>
              </w:rPr>
              <w:t xml:space="preserve"> is specified in TS 23.501 [9].</w:t>
            </w:r>
          </w:p>
        </w:tc>
      </w:tr>
      <w:tr w:rsidR="006A1CE4" w:rsidRPr="00E67E0D" w14:paraId="26DFF709" w14:textId="77777777" w:rsidTr="00E7499B">
        <w:tc>
          <w:tcPr>
            <w:tcW w:w="2448" w:type="dxa"/>
          </w:tcPr>
          <w:p w14:paraId="203F3501" w14:textId="77777777" w:rsidR="006A1CE4" w:rsidRPr="00E67E0D" w:rsidRDefault="006A1CE4" w:rsidP="00E7499B">
            <w:pPr>
              <w:pStyle w:val="TAL"/>
              <w:rPr>
                <w:rFonts w:eastAsia="Yu Mincho"/>
              </w:rPr>
            </w:pPr>
            <w:r w:rsidRPr="00E67E0D">
              <w:rPr>
                <w:rFonts w:eastAsia="Yu Mincho"/>
              </w:rPr>
              <w:t>5QI</w:t>
            </w:r>
          </w:p>
        </w:tc>
        <w:tc>
          <w:tcPr>
            <w:tcW w:w="1080" w:type="dxa"/>
          </w:tcPr>
          <w:p w14:paraId="33E12B40" w14:textId="77777777" w:rsidR="006A1CE4" w:rsidRPr="00E67E0D" w:rsidRDefault="006A1CE4" w:rsidP="00E7499B">
            <w:pPr>
              <w:pStyle w:val="TAL"/>
            </w:pPr>
            <w:r w:rsidRPr="00E67E0D">
              <w:t>O</w:t>
            </w:r>
          </w:p>
        </w:tc>
        <w:tc>
          <w:tcPr>
            <w:tcW w:w="1440" w:type="dxa"/>
          </w:tcPr>
          <w:p w14:paraId="6044FF74" w14:textId="77777777" w:rsidR="006A1CE4" w:rsidRPr="00E67E0D" w:rsidRDefault="006A1CE4" w:rsidP="00E7499B">
            <w:pPr>
              <w:pStyle w:val="TAL"/>
              <w:rPr>
                <w:i/>
                <w:lang w:eastAsia="ja-JP"/>
              </w:rPr>
            </w:pPr>
          </w:p>
        </w:tc>
        <w:tc>
          <w:tcPr>
            <w:tcW w:w="1872" w:type="dxa"/>
          </w:tcPr>
          <w:p w14:paraId="5208F0BD" w14:textId="77777777" w:rsidR="006A1CE4" w:rsidRPr="00E67E0D" w:rsidRDefault="006A1CE4" w:rsidP="00E7499B">
            <w:pPr>
              <w:pStyle w:val="TAL"/>
              <w:rPr>
                <w:rFonts w:cs="Arial"/>
                <w:lang w:eastAsia="ja-JP"/>
              </w:rPr>
            </w:pPr>
            <w:r w:rsidRPr="00E67E0D">
              <w:rPr>
                <w:rFonts w:cs="Arial"/>
              </w:rPr>
              <w:t>INTEGER (0..255, …)</w:t>
            </w:r>
          </w:p>
        </w:tc>
        <w:tc>
          <w:tcPr>
            <w:tcW w:w="2880" w:type="dxa"/>
          </w:tcPr>
          <w:p w14:paraId="3C085635" w14:textId="77777777" w:rsidR="006A1CE4" w:rsidRPr="00E67E0D" w:rsidRDefault="006A1CE4" w:rsidP="00E7499B">
            <w:pPr>
              <w:pStyle w:val="TAL"/>
              <w:rPr>
                <w:rFonts w:eastAsia="Yu Mincho"/>
              </w:rPr>
            </w:pPr>
            <w:r w:rsidRPr="00E67E0D">
              <w:rPr>
                <w:rFonts w:cs="Arial"/>
                <w:szCs w:val="18"/>
              </w:rPr>
              <w:t>Indicates the dynamically assigned 5QI as specified in TS 23.501 [9].</w:t>
            </w:r>
          </w:p>
        </w:tc>
      </w:tr>
      <w:tr w:rsidR="006A1CE4" w:rsidRPr="00E67E0D" w14:paraId="7A06865D" w14:textId="77777777" w:rsidTr="00E7499B">
        <w:tc>
          <w:tcPr>
            <w:tcW w:w="2448" w:type="dxa"/>
          </w:tcPr>
          <w:p w14:paraId="7914EE8E" w14:textId="77777777" w:rsidR="006A1CE4" w:rsidRPr="00E67E0D" w:rsidDel="002723C6" w:rsidRDefault="006A1CE4" w:rsidP="00E7499B">
            <w:pPr>
              <w:pStyle w:val="TAL"/>
              <w:rPr>
                <w:rFonts w:eastAsia="Yu Mincho"/>
              </w:rPr>
              <w:pPrChange w:id="4352" w:author="Issam" w:date="2019-02-12T23:38:00Z">
                <w:pPr>
                  <w:pStyle w:val="TAL"/>
                </w:pPr>
              </w:pPrChange>
            </w:pPr>
            <w:r w:rsidRPr="00E67E0D">
              <w:rPr>
                <w:rFonts w:eastAsia="Yu Mincho"/>
              </w:rPr>
              <w:t>Delay Critical</w:t>
            </w:r>
          </w:p>
        </w:tc>
        <w:tc>
          <w:tcPr>
            <w:tcW w:w="1080" w:type="dxa"/>
          </w:tcPr>
          <w:p w14:paraId="3310B912" w14:textId="77777777" w:rsidR="006A1CE4" w:rsidRPr="00E67E0D" w:rsidRDefault="006A1CE4" w:rsidP="00E7499B">
            <w:pPr>
              <w:pStyle w:val="TAL"/>
            </w:pPr>
            <w:r w:rsidRPr="00E67E0D">
              <w:t>C-ifGBRflow</w:t>
            </w:r>
          </w:p>
        </w:tc>
        <w:tc>
          <w:tcPr>
            <w:tcW w:w="1440" w:type="dxa"/>
          </w:tcPr>
          <w:p w14:paraId="2398A834" w14:textId="77777777" w:rsidR="006A1CE4" w:rsidRPr="00E67E0D" w:rsidRDefault="006A1CE4" w:rsidP="00E7499B">
            <w:pPr>
              <w:pStyle w:val="TAL"/>
              <w:rPr>
                <w:i/>
                <w:lang w:eastAsia="ja-JP"/>
              </w:rPr>
            </w:pPr>
          </w:p>
        </w:tc>
        <w:tc>
          <w:tcPr>
            <w:tcW w:w="1872" w:type="dxa"/>
          </w:tcPr>
          <w:p w14:paraId="3279A35D" w14:textId="77777777" w:rsidR="006A1CE4" w:rsidRPr="00E67E0D" w:rsidRDefault="006A1CE4" w:rsidP="00E7499B">
            <w:pPr>
              <w:pStyle w:val="TAL"/>
              <w:rPr>
                <w:rFonts w:cs="Arial"/>
                <w:lang w:eastAsia="ja-JP"/>
              </w:rPr>
            </w:pPr>
            <w:r w:rsidRPr="00E67E0D">
              <w:rPr>
                <w:rFonts w:cs="Arial"/>
              </w:rPr>
              <w:t>ENUMERATED (delay critical, non-delay critical, …)</w:t>
            </w:r>
          </w:p>
        </w:tc>
        <w:tc>
          <w:tcPr>
            <w:tcW w:w="2880" w:type="dxa"/>
          </w:tcPr>
          <w:p w14:paraId="7F7D03C5" w14:textId="77777777" w:rsidR="006A1CE4" w:rsidRPr="00E67E0D" w:rsidRDefault="006A1CE4" w:rsidP="00E7499B">
            <w:pPr>
              <w:pStyle w:val="TAL"/>
              <w:rPr>
                <w:rFonts w:cs="Arial"/>
                <w:szCs w:val="18"/>
              </w:rPr>
            </w:pPr>
            <w:r w:rsidRPr="00E67E0D">
              <w:rPr>
                <w:szCs w:val="22"/>
              </w:rPr>
              <w:t>Indicates whether the GBR QoS flow is delay critical as specified in</w:t>
            </w:r>
            <w:r w:rsidRPr="00E67E0D">
              <w:rPr>
                <w:rFonts w:cs="Arial"/>
                <w:szCs w:val="18"/>
              </w:rPr>
              <w:t xml:space="preserve"> TS 23.501 [9].</w:t>
            </w:r>
          </w:p>
        </w:tc>
      </w:tr>
      <w:tr w:rsidR="006A1CE4" w:rsidRPr="00E67E0D" w14:paraId="2998B08B" w14:textId="77777777" w:rsidTr="00E7499B">
        <w:tc>
          <w:tcPr>
            <w:tcW w:w="2448" w:type="dxa"/>
          </w:tcPr>
          <w:p w14:paraId="675D89E8" w14:textId="77777777" w:rsidR="006A1CE4" w:rsidRPr="00E67E0D" w:rsidRDefault="006A1CE4" w:rsidP="00E7499B">
            <w:pPr>
              <w:pStyle w:val="TAL"/>
              <w:rPr>
                <w:rFonts w:eastAsia="Yu Mincho"/>
              </w:rPr>
            </w:pPr>
            <w:r w:rsidRPr="00E67E0D">
              <w:rPr>
                <w:rFonts w:cs="Arial"/>
                <w:lang w:eastAsia="ja-JP"/>
              </w:rPr>
              <w:t>Averaging Window</w:t>
            </w:r>
          </w:p>
        </w:tc>
        <w:tc>
          <w:tcPr>
            <w:tcW w:w="1080" w:type="dxa"/>
          </w:tcPr>
          <w:p w14:paraId="0A806752" w14:textId="77777777" w:rsidR="006A1CE4" w:rsidRPr="00E67E0D" w:rsidRDefault="006A1CE4" w:rsidP="00E7499B">
            <w:pPr>
              <w:pStyle w:val="TAL"/>
            </w:pPr>
            <w:r w:rsidRPr="00E67E0D">
              <w:t>C-ifGBRflow</w:t>
            </w:r>
            <w:r w:rsidRPr="00E67E0D" w:rsidDel="002723C6">
              <w:t xml:space="preserve"> </w:t>
            </w:r>
          </w:p>
        </w:tc>
        <w:tc>
          <w:tcPr>
            <w:tcW w:w="1440" w:type="dxa"/>
          </w:tcPr>
          <w:p w14:paraId="7B0866B0" w14:textId="77777777" w:rsidR="006A1CE4" w:rsidRPr="00E67E0D" w:rsidRDefault="006A1CE4" w:rsidP="00E7499B">
            <w:pPr>
              <w:pStyle w:val="TAL"/>
              <w:rPr>
                <w:i/>
                <w:lang w:eastAsia="ja-JP"/>
              </w:rPr>
            </w:pPr>
          </w:p>
        </w:tc>
        <w:tc>
          <w:tcPr>
            <w:tcW w:w="1872" w:type="dxa"/>
          </w:tcPr>
          <w:p w14:paraId="0C586D18" w14:textId="77777777" w:rsidR="006A1CE4" w:rsidRPr="00E67E0D" w:rsidRDefault="006A1CE4" w:rsidP="00E7499B">
            <w:pPr>
              <w:pStyle w:val="TAL"/>
              <w:rPr>
                <w:rFonts w:cs="Arial"/>
                <w:lang w:eastAsia="ja-JP"/>
              </w:rPr>
            </w:pPr>
            <w:r w:rsidRPr="00E67E0D">
              <w:rPr>
                <w:rFonts w:cs="Arial"/>
                <w:lang w:eastAsia="ja-JP"/>
              </w:rPr>
              <w:t>9.3.1.82</w:t>
            </w:r>
          </w:p>
        </w:tc>
        <w:tc>
          <w:tcPr>
            <w:tcW w:w="2880" w:type="dxa"/>
          </w:tcPr>
          <w:p w14:paraId="375DEEA3" w14:textId="77777777" w:rsidR="006A1CE4" w:rsidRPr="00E67E0D" w:rsidRDefault="006A1CE4" w:rsidP="00E7499B">
            <w:pPr>
              <w:pStyle w:val="TAL"/>
              <w:rPr>
                <w:lang w:eastAsia="ja-JP"/>
              </w:rPr>
            </w:pPr>
            <w:r w:rsidRPr="00E67E0D">
              <w:rPr>
                <w:rFonts w:cs="Arial"/>
                <w:szCs w:val="18"/>
              </w:rPr>
              <w:t>Averaging Window is specified in TS 23.501 [9].</w:t>
            </w:r>
          </w:p>
        </w:tc>
      </w:tr>
      <w:tr w:rsidR="006A1CE4" w:rsidRPr="00E67E0D" w14:paraId="6B1584D1" w14:textId="77777777" w:rsidTr="00E7499B">
        <w:tc>
          <w:tcPr>
            <w:tcW w:w="2448" w:type="dxa"/>
          </w:tcPr>
          <w:p w14:paraId="61B9895A" w14:textId="77777777" w:rsidR="006A1CE4" w:rsidRPr="00E67E0D" w:rsidDel="002723C6" w:rsidRDefault="006A1CE4" w:rsidP="00E7499B">
            <w:pPr>
              <w:pStyle w:val="TAL"/>
              <w:rPr>
                <w:rFonts w:eastAsia="Yu Mincho"/>
              </w:rPr>
              <w:pPrChange w:id="4353" w:author="Issam" w:date="2019-02-12T23:38:00Z">
                <w:pPr>
                  <w:pStyle w:val="TAL"/>
                </w:pPr>
              </w:pPrChange>
            </w:pPr>
            <w:r w:rsidRPr="00E67E0D">
              <w:rPr>
                <w:rFonts w:eastAsia="Yu Mincho"/>
              </w:rPr>
              <w:t>Maximum Data Burst Volume</w:t>
            </w:r>
          </w:p>
        </w:tc>
        <w:tc>
          <w:tcPr>
            <w:tcW w:w="1080" w:type="dxa"/>
          </w:tcPr>
          <w:p w14:paraId="25D73F21" w14:textId="77777777" w:rsidR="006A1CE4" w:rsidRPr="00E67E0D" w:rsidRDefault="006A1CE4" w:rsidP="00E7499B">
            <w:pPr>
              <w:pStyle w:val="TAL"/>
            </w:pPr>
            <w:r w:rsidRPr="00E67E0D">
              <w:t>O</w:t>
            </w:r>
          </w:p>
        </w:tc>
        <w:tc>
          <w:tcPr>
            <w:tcW w:w="1440" w:type="dxa"/>
          </w:tcPr>
          <w:p w14:paraId="4D9D8B03" w14:textId="77777777" w:rsidR="006A1CE4" w:rsidRPr="00E67E0D" w:rsidRDefault="006A1CE4" w:rsidP="00E7499B">
            <w:pPr>
              <w:pStyle w:val="TAL"/>
              <w:rPr>
                <w:i/>
                <w:lang w:eastAsia="ja-JP"/>
              </w:rPr>
            </w:pPr>
          </w:p>
        </w:tc>
        <w:tc>
          <w:tcPr>
            <w:tcW w:w="1872" w:type="dxa"/>
          </w:tcPr>
          <w:p w14:paraId="2FEACA82" w14:textId="77777777" w:rsidR="006A1CE4" w:rsidRPr="00E67E0D" w:rsidRDefault="006A1CE4" w:rsidP="00E7499B">
            <w:pPr>
              <w:pStyle w:val="TAL"/>
              <w:rPr>
                <w:rFonts w:cs="Arial"/>
                <w:lang w:eastAsia="ja-JP"/>
              </w:rPr>
            </w:pPr>
            <w:r w:rsidRPr="00E67E0D">
              <w:rPr>
                <w:rFonts w:cs="Arial"/>
                <w:lang w:eastAsia="ja-JP"/>
              </w:rPr>
              <w:t>9.3.1.83</w:t>
            </w:r>
          </w:p>
        </w:tc>
        <w:tc>
          <w:tcPr>
            <w:tcW w:w="2880" w:type="dxa"/>
          </w:tcPr>
          <w:p w14:paraId="5D679D97" w14:textId="77777777" w:rsidR="006A1CE4" w:rsidRPr="00E67E0D" w:rsidRDefault="006A1CE4" w:rsidP="00E7499B">
            <w:pPr>
              <w:pStyle w:val="TAL"/>
              <w:rPr>
                <w:rFonts w:cs="Arial"/>
                <w:szCs w:val="18"/>
              </w:rPr>
            </w:pPr>
            <w:r w:rsidRPr="00E67E0D">
              <w:rPr>
                <w:rFonts w:cs="Arial"/>
                <w:szCs w:val="18"/>
              </w:rPr>
              <w:t xml:space="preserve">Maximum Data Burst Volume is specified in TS 23.501 [9]. This IE shall be included if the </w:t>
            </w:r>
            <w:r w:rsidRPr="00E67E0D">
              <w:rPr>
                <w:rFonts w:cs="Arial"/>
                <w:i/>
                <w:szCs w:val="18"/>
              </w:rPr>
              <w:t>Delay Critical</w:t>
            </w:r>
            <w:r w:rsidRPr="00E67E0D">
              <w:rPr>
                <w:rFonts w:cs="Arial"/>
                <w:szCs w:val="18"/>
              </w:rPr>
              <w:t xml:space="preserve"> IE is set to “delay critical” and shall be ignored otherwise.</w:t>
            </w:r>
          </w:p>
        </w:tc>
      </w:tr>
    </w:tbl>
    <w:p w14:paraId="33953366"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05D47973" w14:textId="77777777" w:rsidTr="00E7499B">
        <w:tc>
          <w:tcPr>
            <w:tcW w:w="3528" w:type="dxa"/>
          </w:tcPr>
          <w:p w14:paraId="7DE19210" w14:textId="77777777" w:rsidR="006A1CE4" w:rsidRPr="00E67E0D" w:rsidRDefault="006A1CE4" w:rsidP="00E7499B">
            <w:pPr>
              <w:pStyle w:val="TAH"/>
              <w:rPr>
                <w:rFonts w:cs="Arial"/>
                <w:lang w:eastAsia="ja-JP"/>
              </w:rPr>
            </w:pPr>
            <w:r w:rsidRPr="00E67E0D">
              <w:rPr>
                <w:rFonts w:cs="Arial"/>
                <w:lang w:eastAsia="ja-JP"/>
              </w:rPr>
              <w:t>Condition</w:t>
            </w:r>
          </w:p>
        </w:tc>
        <w:tc>
          <w:tcPr>
            <w:tcW w:w="6192" w:type="dxa"/>
          </w:tcPr>
          <w:p w14:paraId="51AD70FD"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4FA94DC2" w14:textId="77777777" w:rsidTr="00E7499B">
        <w:tc>
          <w:tcPr>
            <w:tcW w:w="3528" w:type="dxa"/>
          </w:tcPr>
          <w:p w14:paraId="4343D498" w14:textId="77777777" w:rsidR="006A1CE4" w:rsidRPr="00E67E0D" w:rsidRDefault="006A1CE4" w:rsidP="00E7499B">
            <w:pPr>
              <w:pStyle w:val="TAL"/>
              <w:rPr>
                <w:rFonts w:cs="Arial"/>
                <w:lang w:eastAsia="ja-JP"/>
              </w:rPr>
            </w:pPr>
            <w:r w:rsidRPr="00E67E0D">
              <w:rPr>
                <w:rFonts w:cs="Arial"/>
                <w:lang w:eastAsia="zh-CN"/>
              </w:rPr>
              <w:t>ifGBRflow</w:t>
            </w:r>
          </w:p>
        </w:tc>
        <w:tc>
          <w:tcPr>
            <w:tcW w:w="6192" w:type="dxa"/>
          </w:tcPr>
          <w:p w14:paraId="1C3F9E51" w14:textId="77777777" w:rsidR="006A1CE4" w:rsidRPr="00E67E0D" w:rsidRDefault="006A1CE4" w:rsidP="00E7499B">
            <w:pPr>
              <w:pStyle w:val="TAL"/>
              <w:rPr>
                <w:rFonts w:cs="Arial"/>
                <w:lang w:eastAsia="ja-JP"/>
              </w:rPr>
            </w:pPr>
            <w:r w:rsidRPr="00E67E0D">
              <w:rPr>
                <w:rFonts w:cs="Arial"/>
                <w:snapToGrid w:val="0"/>
              </w:rPr>
              <w:t xml:space="preserve">This IE shall be present if the </w:t>
            </w:r>
            <w:r w:rsidRPr="00E67E0D">
              <w:rPr>
                <w:rFonts w:cs="Arial"/>
                <w:i/>
                <w:snapToGrid w:val="0"/>
              </w:rPr>
              <w:t>GBR QoS Flow Information</w:t>
            </w:r>
            <w:r w:rsidRPr="00E67E0D">
              <w:rPr>
                <w:rFonts w:cs="Arial"/>
                <w:snapToGrid w:val="0"/>
              </w:rPr>
              <w:t xml:space="preserve"> IE is present in the </w:t>
            </w:r>
            <w:r w:rsidRPr="00E67E0D">
              <w:rPr>
                <w:rFonts w:cs="Arial"/>
                <w:i/>
                <w:snapToGrid w:val="0"/>
              </w:rPr>
              <w:t>QoS Flow Level QoS Parameters</w:t>
            </w:r>
            <w:r w:rsidRPr="00E67E0D">
              <w:rPr>
                <w:rFonts w:cs="Arial"/>
                <w:snapToGrid w:val="0"/>
              </w:rPr>
              <w:t xml:space="preserve"> IE.</w:t>
            </w:r>
          </w:p>
        </w:tc>
      </w:tr>
    </w:tbl>
    <w:p w14:paraId="2D18FE7E" w14:textId="77777777" w:rsidR="006A1CE4" w:rsidRPr="00E67E0D" w:rsidRDefault="006A1CE4" w:rsidP="00E7499B">
      <w:pPr>
        <w:rPr>
          <w:rFonts w:eastAsia="Yu Mincho"/>
        </w:rPr>
      </w:pPr>
    </w:p>
    <w:p w14:paraId="32E7FAA5" w14:textId="77777777" w:rsidR="006A1CE4" w:rsidRPr="00E67E0D" w:rsidRDefault="006A1CE4" w:rsidP="00E7499B">
      <w:pPr>
        <w:pStyle w:val="4"/>
      </w:pPr>
      <w:bookmarkStart w:id="4354" w:name="_Toc534720553"/>
      <w:bookmarkStart w:id="4355" w:name="_Toc525567565"/>
      <w:r w:rsidRPr="00E67E0D">
        <w:t>9.3.1.19</w:t>
      </w:r>
      <w:r w:rsidRPr="00E67E0D">
        <w:tab/>
        <w:t>Allocation and Retention Priority</w:t>
      </w:r>
      <w:bookmarkEnd w:id="4354"/>
      <w:bookmarkEnd w:id="4355"/>
    </w:p>
    <w:p w14:paraId="088761BD" w14:textId="77777777" w:rsidR="006A1CE4" w:rsidRPr="00E67E0D" w:rsidRDefault="006A1CE4" w:rsidP="00E7499B">
      <w:r w:rsidRPr="00E67E0D">
        <w:t>This IE specifies the relative importance of a QoS flow compared to other QoS flows for allocation and retention of NG-RAN resources.</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080"/>
        <w:gridCol w:w="2232"/>
        <w:gridCol w:w="2880"/>
      </w:tblGrid>
      <w:tr w:rsidR="006A1CE4" w:rsidRPr="00E67E0D" w14:paraId="4E45F070" w14:textId="77777777" w:rsidTr="00E7499B">
        <w:tc>
          <w:tcPr>
            <w:tcW w:w="2448" w:type="dxa"/>
          </w:tcPr>
          <w:p w14:paraId="4CBD4250"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13A5C8D0"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5A158D8E" w14:textId="77777777" w:rsidR="006A1CE4" w:rsidRPr="00E67E0D" w:rsidRDefault="006A1CE4" w:rsidP="00E7499B">
            <w:pPr>
              <w:pStyle w:val="TAH"/>
              <w:rPr>
                <w:rFonts w:cs="Arial"/>
                <w:lang w:eastAsia="ja-JP"/>
              </w:rPr>
            </w:pPr>
            <w:r w:rsidRPr="00E67E0D">
              <w:rPr>
                <w:rFonts w:cs="Arial"/>
                <w:lang w:eastAsia="ja-JP"/>
              </w:rPr>
              <w:t>Range</w:t>
            </w:r>
          </w:p>
        </w:tc>
        <w:tc>
          <w:tcPr>
            <w:tcW w:w="2232" w:type="dxa"/>
          </w:tcPr>
          <w:p w14:paraId="07E4710F"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61D1F236"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1C8CC89E" w14:textId="77777777" w:rsidTr="00E7499B">
        <w:tc>
          <w:tcPr>
            <w:tcW w:w="2448" w:type="dxa"/>
          </w:tcPr>
          <w:p w14:paraId="6C25C4F6" w14:textId="77777777" w:rsidR="006A1CE4" w:rsidRPr="00E67E0D" w:rsidRDefault="006A1CE4" w:rsidP="00E7499B">
            <w:pPr>
              <w:pStyle w:val="TAL"/>
              <w:rPr>
                <w:rFonts w:eastAsia="Batang" w:cs="Arial"/>
                <w:lang w:eastAsia="ja-JP"/>
              </w:rPr>
            </w:pPr>
            <w:r w:rsidRPr="00E67E0D">
              <w:rPr>
                <w:rFonts w:eastAsia="Yu Mincho"/>
              </w:rPr>
              <w:t>Priority Level</w:t>
            </w:r>
          </w:p>
        </w:tc>
        <w:tc>
          <w:tcPr>
            <w:tcW w:w="1080" w:type="dxa"/>
          </w:tcPr>
          <w:p w14:paraId="00020E21" w14:textId="77777777" w:rsidR="006A1CE4" w:rsidRPr="00E67E0D" w:rsidRDefault="006A1CE4" w:rsidP="00E7499B">
            <w:pPr>
              <w:pStyle w:val="TAL"/>
              <w:rPr>
                <w:rFonts w:cs="Arial"/>
                <w:lang w:eastAsia="ja-JP"/>
              </w:rPr>
            </w:pPr>
            <w:r w:rsidRPr="00E67E0D">
              <w:t>M</w:t>
            </w:r>
          </w:p>
        </w:tc>
        <w:tc>
          <w:tcPr>
            <w:tcW w:w="1080" w:type="dxa"/>
          </w:tcPr>
          <w:p w14:paraId="69E4A5BC" w14:textId="77777777" w:rsidR="006A1CE4" w:rsidRPr="00E67E0D" w:rsidRDefault="006A1CE4" w:rsidP="00E7499B">
            <w:pPr>
              <w:pStyle w:val="TAL"/>
              <w:rPr>
                <w:i/>
                <w:lang w:eastAsia="ja-JP"/>
              </w:rPr>
            </w:pPr>
          </w:p>
        </w:tc>
        <w:tc>
          <w:tcPr>
            <w:tcW w:w="2232" w:type="dxa"/>
          </w:tcPr>
          <w:p w14:paraId="03B6FB6A" w14:textId="77777777" w:rsidR="006A1CE4" w:rsidRPr="00E67E0D" w:rsidRDefault="006A1CE4" w:rsidP="00E7499B">
            <w:pPr>
              <w:pStyle w:val="TAL"/>
              <w:rPr>
                <w:lang w:eastAsia="ja-JP"/>
              </w:rPr>
            </w:pPr>
            <w:r w:rsidRPr="00E67E0D">
              <w:rPr>
                <w:rFonts w:eastAsia="MS Mincho" w:cs="Arial"/>
                <w:lang w:eastAsia="ja-JP"/>
              </w:rPr>
              <w:t xml:space="preserve">INTEGER </w:t>
            </w:r>
            <w:r w:rsidRPr="00E67E0D">
              <w:rPr>
                <w:rFonts w:cs="Arial"/>
                <w:lang w:eastAsia="ja-JP"/>
              </w:rPr>
              <w:t>(1..15)</w:t>
            </w:r>
          </w:p>
        </w:tc>
        <w:tc>
          <w:tcPr>
            <w:tcW w:w="2880" w:type="dxa"/>
          </w:tcPr>
          <w:p w14:paraId="1DD7B1E1" w14:textId="77777777" w:rsidR="006A1CE4" w:rsidRPr="00E67E0D" w:rsidRDefault="006A1CE4" w:rsidP="00E7499B">
            <w:pPr>
              <w:pStyle w:val="TAL"/>
              <w:rPr>
                <w:rFonts w:cs="Arial"/>
                <w:lang w:eastAsia="ja-JP"/>
              </w:rPr>
            </w:pPr>
            <w:r w:rsidRPr="00E67E0D">
              <w:rPr>
                <w:rFonts w:cs="Arial"/>
                <w:b/>
                <w:lang w:eastAsia="ja-JP"/>
              </w:rPr>
              <w:t>Desc</w:t>
            </w:r>
            <w:r w:rsidRPr="00E67E0D">
              <w:rPr>
                <w:rFonts w:cs="Arial"/>
                <w:lang w:eastAsia="ja-JP"/>
              </w:rPr>
              <w:t>.: This IE defines the relative importance of a resource request (see TS 23.501 [9]).</w:t>
            </w:r>
          </w:p>
          <w:p w14:paraId="76CFCA32" w14:textId="77777777" w:rsidR="006A1CE4" w:rsidRPr="00E67E0D" w:rsidRDefault="006A1CE4" w:rsidP="00E7499B">
            <w:pPr>
              <w:pStyle w:val="TAL"/>
              <w:rPr>
                <w:rFonts w:cs="Arial"/>
                <w:lang w:eastAsia="ja-JP"/>
              </w:rPr>
            </w:pPr>
            <w:r w:rsidRPr="00E67E0D">
              <w:rPr>
                <w:rFonts w:cs="Arial"/>
                <w:b/>
                <w:lang w:eastAsia="ja-JP"/>
              </w:rPr>
              <w:t>Usage</w:t>
            </w:r>
            <w:r w:rsidRPr="00E67E0D">
              <w:rPr>
                <w:rFonts w:cs="Arial"/>
                <w:lang w:eastAsia="ja-JP"/>
              </w:rPr>
              <w:t>: Values are ordered in decreasing order of priority, i.e., with 1 as the highest priority and 15 as the lowest priority.</w:t>
            </w:r>
          </w:p>
        </w:tc>
      </w:tr>
      <w:tr w:rsidR="006A1CE4" w:rsidRPr="00E67E0D" w14:paraId="1458D2FF" w14:textId="77777777" w:rsidTr="00E7499B">
        <w:tc>
          <w:tcPr>
            <w:tcW w:w="2448" w:type="dxa"/>
          </w:tcPr>
          <w:p w14:paraId="5FF910F7" w14:textId="77777777" w:rsidR="006A1CE4" w:rsidRPr="00E67E0D" w:rsidRDefault="006A1CE4" w:rsidP="00E7499B">
            <w:pPr>
              <w:pStyle w:val="TAL"/>
              <w:rPr>
                <w:rFonts w:cs="Arial"/>
                <w:lang w:eastAsia="ja-JP"/>
              </w:rPr>
            </w:pPr>
            <w:r w:rsidRPr="00E67E0D">
              <w:rPr>
                <w:rFonts w:eastAsia="Yu Mincho"/>
              </w:rPr>
              <w:t>Pre-emption Capability</w:t>
            </w:r>
          </w:p>
        </w:tc>
        <w:tc>
          <w:tcPr>
            <w:tcW w:w="1080" w:type="dxa"/>
          </w:tcPr>
          <w:p w14:paraId="710CBD14" w14:textId="77777777" w:rsidR="006A1CE4" w:rsidRPr="00E67E0D" w:rsidRDefault="006A1CE4" w:rsidP="00E7499B">
            <w:pPr>
              <w:pStyle w:val="TAL"/>
              <w:rPr>
                <w:rFonts w:cs="Arial"/>
                <w:lang w:eastAsia="ja-JP"/>
              </w:rPr>
            </w:pPr>
            <w:r w:rsidRPr="00E67E0D">
              <w:t>M</w:t>
            </w:r>
          </w:p>
        </w:tc>
        <w:tc>
          <w:tcPr>
            <w:tcW w:w="1080" w:type="dxa"/>
          </w:tcPr>
          <w:p w14:paraId="10BE90F2" w14:textId="77777777" w:rsidR="006A1CE4" w:rsidRPr="00E67E0D" w:rsidRDefault="006A1CE4" w:rsidP="00E7499B">
            <w:pPr>
              <w:pStyle w:val="TAL"/>
              <w:rPr>
                <w:i/>
                <w:lang w:eastAsia="ja-JP"/>
              </w:rPr>
            </w:pPr>
          </w:p>
        </w:tc>
        <w:tc>
          <w:tcPr>
            <w:tcW w:w="2232" w:type="dxa"/>
          </w:tcPr>
          <w:p w14:paraId="79CB3DF2" w14:textId="77777777" w:rsidR="006A1CE4" w:rsidRPr="00E67E0D" w:rsidRDefault="006A1CE4" w:rsidP="00E7499B">
            <w:pPr>
              <w:pStyle w:val="TAL"/>
              <w:rPr>
                <w:rFonts w:cs="Arial"/>
                <w:lang w:eastAsia="ja-JP"/>
              </w:rPr>
            </w:pPr>
            <w:r w:rsidRPr="00E67E0D">
              <w:rPr>
                <w:rFonts w:cs="Arial"/>
                <w:lang w:eastAsia="ja-JP"/>
              </w:rPr>
              <w:t>ENUMERATED (</w:t>
            </w:r>
            <w:r w:rsidRPr="00E67E0D">
              <w:rPr>
                <w:rFonts w:eastAsia="MS Mincho" w:cs="Arial"/>
                <w:lang w:eastAsia="ja-JP"/>
              </w:rPr>
              <w:t xml:space="preserve">shall </w:t>
            </w:r>
            <w:r w:rsidRPr="00E67E0D">
              <w:rPr>
                <w:rFonts w:cs="Arial"/>
                <w:lang w:eastAsia="ja-JP"/>
              </w:rPr>
              <w:t xml:space="preserve">not trigger pre-emption, </w:t>
            </w:r>
            <w:r w:rsidRPr="00E67E0D">
              <w:rPr>
                <w:rFonts w:eastAsia="MS Mincho" w:cs="Arial"/>
                <w:lang w:eastAsia="ja-JP"/>
              </w:rPr>
              <w:t>may</w:t>
            </w:r>
            <w:r w:rsidRPr="00E67E0D">
              <w:rPr>
                <w:rFonts w:cs="Arial"/>
                <w:lang w:eastAsia="ja-JP"/>
              </w:rPr>
              <w:t xml:space="preserve"> trigger pre-emption, …)</w:t>
            </w:r>
          </w:p>
        </w:tc>
        <w:tc>
          <w:tcPr>
            <w:tcW w:w="2880" w:type="dxa"/>
          </w:tcPr>
          <w:p w14:paraId="0514694D" w14:textId="77777777" w:rsidR="006A1CE4" w:rsidRPr="00E67E0D" w:rsidRDefault="006A1CE4" w:rsidP="00E7499B">
            <w:pPr>
              <w:pStyle w:val="TAL"/>
              <w:rPr>
                <w:rFonts w:cs="Arial"/>
                <w:lang w:eastAsia="ja-JP"/>
              </w:rPr>
            </w:pPr>
            <w:r w:rsidRPr="00E67E0D">
              <w:rPr>
                <w:rFonts w:cs="Arial"/>
                <w:b/>
                <w:lang w:eastAsia="ja-JP"/>
              </w:rPr>
              <w:t>Desc.:</w:t>
            </w:r>
            <w:r w:rsidRPr="00E67E0D">
              <w:rPr>
                <w:rFonts w:cs="Arial"/>
                <w:lang w:eastAsia="ja-JP"/>
              </w:rPr>
              <w:t xml:space="preserve"> This IE indicates the pre-emption capability of the request on other QoS flows.</w:t>
            </w:r>
          </w:p>
          <w:p w14:paraId="7B18502A" w14:textId="77777777" w:rsidR="006A1CE4" w:rsidRPr="00E67E0D" w:rsidRDefault="006A1CE4" w:rsidP="00E7499B">
            <w:pPr>
              <w:pStyle w:val="TAL"/>
              <w:rPr>
                <w:rFonts w:cs="Arial"/>
                <w:lang w:eastAsia="ja-JP"/>
              </w:rPr>
            </w:pPr>
            <w:r w:rsidRPr="00E67E0D">
              <w:rPr>
                <w:rFonts w:cs="Arial"/>
                <w:b/>
                <w:lang w:eastAsia="ja-JP"/>
              </w:rPr>
              <w:t>Usage</w:t>
            </w:r>
            <w:r w:rsidRPr="00E67E0D">
              <w:rPr>
                <w:rFonts w:cs="Arial"/>
                <w:lang w:eastAsia="ja-JP"/>
              </w:rPr>
              <w:t>: The QoS flow shall not pre-empt other QoS flows or, the</w:t>
            </w:r>
            <w:r w:rsidRPr="00E67E0D">
              <w:rPr>
                <w:rFonts w:eastAsia="MS Mincho" w:cs="Arial"/>
                <w:lang w:eastAsia="ja-JP"/>
              </w:rPr>
              <w:t xml:space="preserve"> QoS flow</w:t>
            </w:r>
            <w:r w:rsidRPr="00E67E0D">
              <w:rPr>
                <w:rFonts w:cs="Arial"/>
                <w:lang w:eastAsia="ja-JP"/>
              </w:rPr>
              <w:t xml:space="preserve"> may pre-empt other QoS flows.</w:t>
            </w:r>
          </w:p>
          <w:p w14:paraId="6EC84701" w14:textId="77777777" w:rsidR="006A1CE4" w:rsidRPr="00E67E0D" w:rsidRDefault="006A1CE4" w:rsidP="00E7499B">
            <w:pPr>
              <w:pStyle w:val="TAL"/>
              <w:rPr>
                <w:rFonts w:cs="Arial"/>
                <w:lang w:eastAsia="ja-JP"/>
              </w:rPr>
            </w:pPr>
            <w:r w:rsidRPr="00E67E0D">
              <w:rPr>
                <w:rFonts w:cs="Arial"/>
                <w:lang w:eastAsia="ja-JP"/>
              </w:rPr>
              <w:t>The Pre</w:t>
            </w:r>
            <w:r w:rsidRPr="00E67E0D">
              <w:rPr>
                <w:rFonts w:eastAsia="MS Mincho" w:cs="Arial"/>
                <w:lang w:eastAsia="ja-JP"/>
              </w:rPr>
              <w:t>-</w:t>
            </w:r>
            <w:r w:rsidRPr="00E67E0D">
              <w:rPr>
                <w:rFonts w:cs="Arial"/>
                <w:lang w:eastAsia="ja-JP"/>
              </w:rPr>
              <w:t>emption Capability indicator applies to the allocation of resources for a QoS flow and as such it provides the trigger to the pre</w:t>
            </w:r>
            <w:r w:rsidRPr="00E67E0D">
              <w:rPr>
                <w:rFonts w:eastAsia="MS Mincho" w:cs="Arial"/>
                <w:lang w:eastAsia="ja-JP"/>
              </w:rPr>
              <w:t>-</w:t>
            </w:r>
            <w:r w:rsidRPr="00E67E0D">
              <w:rPr>
                <w:rFonts w:cs="Arial"/>
                <w:lang w:eastAsia="ja-JP"/>
              </w:rPr>
              <w:t>emption procedures/processes of the NG-RAN node.</w:t>
            </w:r>
          </w:p>
        </w:tc>
      </w:tr>
      <w:tr w:rsidR="006A1CE4" w:rsidRPr="00E67E0D" w14:paraId="5360E4D4" w14:textId="77777777" w:rsidTr="00E7499B">
        <w:tc>
          <w:tcPr>
            <w:tcW w:w="2448" w:type="dxa"/>
          </w:tcPr>
          <w:p w14:paraId="2EA34E30" w14:textId="77777777" w:rsidR="006A1CE4" w:rsidRPr="00E67E0D" w:rsidRDefault="006A1CE4" w:rsidP="00E7499B">
            <w:pPr>
              <w:pStyle w:val="TAL"/>
              <w:rPr>
                <w:rFonts w:cs="Arial"/>
                <w:lang w:eastAsia="ja-JP"/>
              </w:rPr>
            </w:pPr>
            <w:r w:rsidRPr="00E67E0D">
              <w:rPr>
                <w:rFonts w:eastAsia="Yu Mincho"/>
              </w:rPr>
              <w:t>Pre-emption Vulnerability</w:t>
            </w:r>
          </w:p>
        </w:tc>
        <w:tc>
          <w:tcPr>
            <w:tcW w:w="1080" w:type="dxa"/>
          </w:tcPr>
          <w:p w14:paraId="49FB6134" w14:textId="77777777" w:rsidR="006A1CE4" w:rsidRPr="00E67E0D" w:rsidRDefault="006A1CE4" w:rsidP="00E7499B">
            <w:pPr>
              <w:pStyle w:val="TAL"/>
              <w:rPr>
                <w:rFonts w:cs="Arial"/>
                <w:lang w:eastAsia="ja-JP"/>
              </w:rPr>
            </w:pPr>
            <w:r w:rsidRPr="00E67E0D">
              <w:t>M</w:t>
            </w:r>
          </w:p>
        </w:tc>
        <w:tc>
          <w:tcPr>
            <w:tcW w:w="1080" w:type="dxa"/>
          </w:tcPr>
          <w:p w14:paraId="4BCCD298" w14:textId="77777777" w:rsidR="006A1CE4" w:rsidRPr="00E67E0D" w:rsidRDefault="006A1CE4" w:rsidP="00E7499B">
            <w:pPr>
              <w:pStyle w:val="TAL"/>
              <w:rPr>
                <w:i/>
                <w:lang w:eastAsia="ja-JP"/>
              </w:rPr>
            </w:pPr>
          </w:p>
        </w:tc>
        <w:tc>
          <w:tcPr>
            <w:tcW w:w="2232" w:type="dxa"/>
          </w:tcPr>
          <w:p w14:paraId="0BB7EEBC" w14:textId="77777777" w:rsidR="006A1CE4" w:rsidRPr="00E67E0D" w:rsidRDefault="006A1CE4" w:rsidP="00E7499B">
            <w:pPr>
              <w:pStyle w:val="TAL"/>
              <w:rPr>
                <w:rFonts w:cs="Arial"/>
                <w:lang w:eastAsia="ja-JP"/>
              </w:rPr>
            </w:pPr>
            <w:r w:rsidRPr="00E67E0D">
              <w:rPr>
                <w:rFonts w:cs="Arial"/>
                <w:lang w:eastAsia="ja-JP"/>
              </w:rPr>
              <w:t>ENUMERATED (not pre-empt</w:t>
            </w:r>
            <w:r w:rsidRPr="00E67E0D">
              <w:rPr>
                <w:rFonts w:eastAsia="MS Mincho" w:cs="Arial"/>
                <w:lang w:eastAsia="ja-JP"/>
              </w:rPr>
              <w:t>able</w:t>
            </w:r>
            <w:r w:rsidRPr="00E67E0D">
              <w:rPr>
                <w:rFonts w:cs="Arial"/>
                <w:lang w:eastAsia="ja-JP"/>
              </w:rPr>
              <w:t>, pre-empt</w:t>
            </w:r>
            <w:r w:rsidRPr="00E67E0D">
              <w:rPr>
                <w:rFonts w:eastAsia="MS Mincho" w:cs="Arial"/>
                <w:lang w:eastAsia="ja-JP"/>
              </w:rPr>
              <w:t>able, …</w:t>
            </w:r>
            <w:r w:rsidRPr="00E67E0D">
              <w:rPr>
                <w:rFonts w:cs="Arial"/>
                <w:lang w:eastAsia="ja-JP"/>
              </w:rPr>
              <w:t>)</w:t>
            </w:r>
          </w:p>
        </w:tc>
        <w:tc>
          <w:tcPr>
            <w:tcW w:w="2880" w:type="dxa"/>
          </w:tcPr>
          <w:p w14:paraId="2A4E49C9" w14:textId="77777777" w:rsidR="006A1CE4" w:rsidRPr="00E67E0D" w:rsidRDefault="006A1CE4" w:rsidP="00E7499B">
            <w:pPr>
              <w:pStyle w:val="TAL"/>
              <w:rPr>
                <w:rFonts w:cs="Arial"/>
                <w:lang w:eastAsia="ja-JP"/>
              </w:rPr>
            </w:pPr>
            <w:r w:rsidRPr="00E67E0D">
              <w:rPr>
                <w:rFonts w:cs="Arial"/>
                <w:b/>
                <w:lang w:eastAsia="ja-JP"/>
              </w:rPr>
              <w:t>Desc.</w:t>
            </w:r>
            <w:r w:rsidRPr="00E67E0D">
              <w:rPr>
                <w:rFonts w:cs="Arial"/>
                <w:lang w:eastAsia="ja-JP"/>
              </w:rPr>
              <w:t>: This IE indicates the vulnerability of the QoS flow to pre-emption of other QoS flows.</w:t>
            </w:r>
          </w:p>
          <w:p w14:paraId="1871734C" w14:textId="77777777" w:rsidR="006A1CE4" w:rsidRPr="00E67E0D" w:rsidRDefault="006A1CE4" w:rsidP="00E7499B">
            <w:pPr>
              <w:pStyle w:val="TAL"/>
              <w:rPr>
                <w:rFonts w:cs="Arial"/>
                <w:lang w:eastAsia="ja-JP"/>
              </w:rPr>
            </w:pPr>
            <w:r w:rsidRPr="00E67E0D">
              <w:rPr>
                <w:rFonts w:cs="Arial"/>
                <w:b/>
                <w:lang w:eastAsia="ja-JP"/>
              </w:rPr>
              <w:t>Usage</w:t>
            </w:r>
            <w:r w:rsidRPr="00E67E0D">
              <w:rPr>
                <w:rFonts w:cs="Arial"/>
                <w:lang w:eastAsia="ja-JP"/>
              </w:rPr>
              <w:t xml:space="preserve">: The QoS flow shall not be pre-empted by other QoS flows or the QoS flow </w:t>
            </w:r>
            <w:r w:rsidRPr="00E67E0D">
              <w:rPr>
                <w:rFonts w:eastAsia="MS Mincho" w:cs="Arial"/>
                <w:lang w:eastAsia="ja-JP"/>
              </w:rPr>
              <w:t xml:space="preserve">may </w:t>
            </w:r>
            <w:r w:rsidRPr="00E67E0D">
              <w:rPr>
                <w:rFonts w:cs="Arial"/>
                <w:lang w:eastAsia="ja-JP"/>
              </w:rPr>
              <w:t>be pre-empted by other QoS flows. The Pre</w:t>
            </w:r>
            <w:r w:rsidRPr="00E67E0D">
              <w:rPr>
                <w:rFonts w:eastAsia="MS Mincho" w:cs="Arial"/>
                <w:lang w:eastAsia="ja-JP"/>
              </w:rPr>
              <w:t>-</w:t>
            </w:r>
            <w:r w:rsidRPr="00E67E0D">
              <w:rPr>
                <w:rFonts w:cs="Arial"/>
                <w:lang w:eastAsia="ja-JP"/>
              </w:rPr>
              <w:t>emption Vulnerability indicator applies for the entire duration of the QoS flow, unless modified and as such indicates whether the QoS flow is a target of the pre</w:t>
            </w:r>
            <w:r w:rsidRPr="00E67E0D">
              <w:rPr>
                <w:rFonts w:eastAsia="MS Mincho" w:cs="Arial"/>
                <w:lang w:eastAsia="ja-JP"/>
              </w:rPr>
              <w:t>-</w:t>
            </w:r>
            <w:r w:rsidRPr="00E67E0D">
              <w:rPr>
                <w:rFonts w:cs="Arial"/>
                <w:lang w:eastAsia="ja-JP"/>
              </w:rPr>
              <w:t>emption procedures/processes of the NG-RAN node.</w:t>
            </w:r>
          </w:p>
        </w:tc>
      </w:tr>
    </w:tbl>
    <w:p w14:paraId="47377806" w14:textId="77777777" w:rsidR="006A1CE4" w:rsidRPr="00E67E0D" w:rsidRDefault="006A1CE4" w:rsidP="00E7499B"/>
    <w:p w14:paraId="3604644F" w14:textId="77777777" w:rsidR="006A1CE4" w:rsidRPr="00E67E0D" w:rsidRDefault="006A1CE4" w:rsidP="00E7499B">
      <w:pPr>
        <w:pStyle w:val="4"/>
      </w:pPr>
      <w:bookmarkStart w:id="4356" w:name="_Toc534720554"/>
      <w:bookmarkStart w:id="4357" w:name="_Toc525567566"/>
      <w:r w:rsidRPr="00E67E0D">
        <w:t>9.3.1.20</w:t>
      </w:r>
      <w:r w:rsidRPr="00E67E0D">
        <w:tab/>
        <w:t>Source to Target Transparent Container</w:t>
      </w:r>
      <w:bookmarkEnd w:id="4356"/>
      <w:bookmarkEnd w:id="4357"/>
    </w:p>
    <w:p w14:paraId="6188F447" w14:textId="77777777" w:rsidR="006A1CE4" w:rsidRPr="00E67E0D" w:rsidRDefault="006A1CE4" w:rsidP="00E7499B">
      <w:r w:rsidRPr="00E67E0D">
        <w:t xml:space="preserve">This IE is used to transparently pass radio related information from the handover source to the handover target through the </w:t>
      </w:r>
      <w:r w:rsidRPr="00E67E0D">
        <w:rPr>
          <w:rFonts w:eastAsia="SimSun" w:hint="eastAsia"/>
          <w:lang w:eastAsia="zh-CN"/>
        </w:rPr>
        <w:t>core network</w:t>
      </w:r>
      <w:r w:rsidRPr="00E67E0D">
        <w:t xml:space="preserve">; it is produced by the </w:t>
      </w:r>
      <w:r w:rsidRPr="00E67E0D">
        <w:rPr>
          <w:rFonts w:eastAsia="MS Mincho"/>
        </w:rPr>
        <w:t>s</w:t>
      </w:r>
      <w:r w:rsidRPr="00E67E0D">
        <w:t>ource RAN node and is transmitted to the target 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04FFB835" w14:textId="77777777" w:rsidTr="00E7499B">
        <w:tc>
          <w:tcPr>
            <w:tcW w:w="2448" w:type="dxa"/>
          </w:tcPr>
          <w:p w14:paraId="5E102FDE"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2E093CF4"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3374264C"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09EDFA4B"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09A7CA12"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547D8799" w14:textId="77777777" w:rsidTr="00E7499B">
        <w:tc>
          <w:tcPr>
            <w:tcW w:w="2448" w:type="dxa"/>
          </w:tcPr>
          <w:p w14:paraId="614A8E69" w14:textId="77777777" w:rsidR="006A1CE4" w:rsidRPr="00E67E0D" w:rsidRDefault="006A1CE4" w:rsidP="00E7499B">
            <w:pPr>
              <w:pStyle w:val="TAL"/>
              <w:rPr>
                <w:rFonts w:eastAsia="Batang" w:cs="Arial"/>
                <w:lang w:eastAsia="ja-JP"/>
              </w:rPr>
            </w:pPr>
            <w:r w:rsidRPr="00E67E0D">
              <w:rPr>
                <w:lang w:eastAsia="ja-JP"/>
              </w:rPr>
              <w:t>Source to Target Transparent Container</w:t>
            </w:r>
          </w:p>
        </w:tc>
        <w:tc>
          <w:tcPr>
            <w:tcW w:w="1080" w:type="dxa"/>
          </w:tcPr>
          <w:p w14:paraId="04464517" w14:textId="77777777" w:rsidR="006A1CE4" w:rsidRPr="00E67E0D" w:rsidRDefault="006A1CE4" w:rsidP="00E7499B">
            <w:pPr>
              <w:pStyle w:val="TAL"/>
              <w:rPr>
                <w:rFonts w:cs="Arial"/>
                <w:lang w:eastAsia="ja-JP"/>
              </w:rPr>
            </w:pPr>
            <w:r w:rsidRPr="00E67E0D">
              <w:rPr>
                <w:lang w:eastAsia="ja-JP"/>
              </w:rPr>
              <w:t>M</w:t>
            </w:r>
          </w:p>
        </w:tc>
        <w:tc>
          <w:tcPr>
            <w:tcW w:w="1440" w:type="dxa"/>
          </w:tcPr>
          <w:p w14:paraId="16D528E6" w14:textId="77777777" w:rsidR="006A1CE4" w:rsidRPr="00E67E0D" w:rsidRDefault="006A1CE4" w:rsidP="00E7499B">
            <w:pPr>
              <w:pStyle w:val="TAL"/>
              <w:rPr>
                <w:i/>
                <w:lang w:eastAsia="ja-JP"/>
              </w:rPr>
            </w:pPr>
          </w:p>
        </w:tc>
        <w:tc>
          <w:tcPr>
            <w:tcW w:w="1872" w:type="dxa"/>
          </w:tcPr>
          <w:p w14:paraId="0A8EB31C" w14:textId="77777777" w:rsidR="006A1CE4" w:rsidRPr="00E67E0D" w:rsidRDefault="006A1CE4" w:rsidP="00E7499B">
            <w:pPr>
              <w:pStyle w:val="TAL"/>
              <w:rPr>
                <w:lang w:eastAsia="ja-JP"/>
              </w:rPr>
            </w:pPr>
            <w:r w:rsidRPr="00E67E0D">
              <w:rPr>
                <w:lang w:eastAsia="ja-JP"/>
              </w:rPr>
              <w:t>OCTET STRING</w:t>
            </w:r>
          </w:p>
        </w:tc>
        <w:tc>
          <w:tcPr>
            <w:tcW w:w="2880" w:type="dxa"/>
          </w:tcPr>
          <w:p w14:paraId="1F79EB73" w14:textId="77777777" w:rsidR="006A1CE4" w:rsidRPr="00E67E0D" w:rsidRDefault="006A1CE4" w:rsidP="00E7499B">
            <w:pPr>
              <w:pStyle w:val="TAL"/>
              <w:rPr>
                <w:iCs/>
                <w:lang w:eastAsia="ja-JP"/>
              </w:rPr>
            </w:pPr>
            <w:r w:rsidRPr="00E67E0D">
              <w:rPr>
                <w:iCs/>
                <w:lang w:eastAsia="ja-JP"/>
              </w:rPr>
              <w:t>This IE includes a transparent container from the source RAN node to the target RAN node.</w:t>
            </w:r>
          </w:p>
          <w:p w14:paraId="234A700C" w14:textId="77777777" w:rsidR="006A1CE4" w:rsidRPr="00E67E0D" w:rsidRDefault="006A1CE4" w:rsidP="00E7499B">
            <w:pPr>
              <w:pStyle w:val="TAL"/>
              <w:rPr>
                <w:rFonts w:cs="Arial"/>
                <w:lang w:eastAsia="ja-JP"/>
              </w:rPr>
            </w:pPr>
            <w:r w:rsidRPr="00E67E0D">
              <w:rPr>
                <w:iCs/>
                <w:lang w:eastAsia="ja-JP"/>
              </w:rPr>
              <w:t>The octets of the OCTET STRING are encoded according to the specifications of the target system.</w:t>
            </w:r>
          </w:p>
          <w:p w14:paraId="79B94AF5" w14:textId="77777777" w:rsidR="006A1CE4" w:rsidRPr="00E67E0D" w:rsidRDefault="006A1CE4" w:rsidP="00E7499B">
            <w:pPr>
              <w:pStyle w:val="TAL"/>
              <w:rPr>
                <w:lang w:eastAsia="ja-JP"/>
              </w:rPr>
            </w:pPr>
            <w:r w:rsidRPr="00E67E0D">
              <w:rPr>
                <w:rFonts w:cs="Arial"/>
                <w:lang w:eastAsia="ja-JP"/>
              </w:rPr>
              <w:t xml:space="preserve">Note: In the current version of the specification, this IE may carry either the </w:t>
            </w:r>
            <w:r w:rsidRPr="00E67E0D">
              <w:rPr>
                <w:rFonts w:cs="Arial"/>
                <w:i/>
                <w:lang w:eastAsia="ja-JP"/>
              </w:rPr>
              <w:t>Source NG-RAN Node to Target NG-RAN Node Transparent Container</w:t>
            </w:r>
            <w:r w:rsidRPr="00E67E0D">
              <w:rPr>
                <w:rFonts w:cs="Arial"/>
                <w:lang w:eastAsia="ja-JP"/>
              </w:rPr>
              <w:t xml:space="preserve"> IE or the </w:t>
            </w:r>
            <w:r w:rsidRPr="00E67E0D">
              <w:rPr>
                <w:rFonts w:cs="Arial"/>
                <w:i/>
                <w:lang w:eastAsia="ja-JP"/>
              </w:rPr>
              <w:t>Source eNB to Target eNB Transparent Container</w:t>
            </w:r>
            <w:r w:rsidRPr="00E67E0D">
              <w:rPr>
                <w:rFonts w:cs="Arial"/>
                <w:lang w:eastAsia="ja-JP"/>
              </w:rPr>
              <w:t xml:space="preserve"> IE as defined in TS 36.413 [16].</w:t>
            </w:r>
          </w:p>
        </w:tc>
      </w:tr>
    </w:tbl>
    <w:p w14:paraId="6EC7D651" w14:textId="77777777" w:rsidR="006A1CE4" w:rsidRPr="00E67E0D" w:rsidRDefault="006A1CE4" w:rsidP="00E7499B">
      <w:pPr>
        <w:rPr>
          <w:rFonts w:eastAsia="Yu Mincho"/>
        </w:rPr>
      </w:pPr>
    </w:p>
    <w:p w14:paraId="0375C42F" w14:textId="77777777" w:rsidR="006A1CE4" w:rsidRPr="00E67E0D" w:rsidRDefault="006A1CE4" w:rsidP="00E7499B">
      <w:pPr>
        <w:pStyle w:val="4"/>
      </w:pPr>
      <w:bookmarkStart w:id="4358" w:name="_Toc534720555"/>
      <w:bookmarkStart w:id="4359" w:name="_Toc525567567"/>
      <w:r w:rsidRPr="00E67E0D">
        <w:t>9.3.1.21</w:t>
      </w:r>
      <w:r w:rsidRPr="00E67E0D">
        <w:tab/>
        <w:t>Target to Source Transparent Container</w:t>
      </w:r>
      <w:bookmarkEnd w:id="4358"/>
      <w:bookmarkEnd w:id="4359"/>
    </w:p>
    <w:p w14:paraId="57F40222" w14:textId="77777777" w:rsidR="006A1CE4" w:rsidRPr="00E67E0D" w:rsidRDefault="006A1CE4" w:rsidP="00E7499B">
      <w:r w:rsidRPr="00E67E0D">
        <w:t xml:space="preserve">This IE is used to transparently pass radio related information from the handover target to the handover source through the </w:t>
      </w:r>
      <w:r w:rsidRPr="00E67E0D">
        <w:rPr>
          <w:rFonts w:eastAsia="SimSun" w:hint="eastAsia"/>
          <w:lang w:eastAsia="zh-CN"/>
        </w:rPr>
        <w:t>core network</w:t>
      </w:r>
      <w:r w:rsidRPr="00E67E0D">
        <w:t xml:space="preserve">; it is produced by the </w:t>
      </w:r>
      <w:r w:rsidRPr="00E67E0D">
        <w:rPr>
          <w:rFonts w:eastAsia="MS Mincho"/>
        </w:rPr>
        <w:t>t</w:t>
      </w:r>
      <w:r w:rsidRPr="00E67E0D">
        <w:t xml:space="preserve">arget RAN node and is transmitted to the </w:t>
      </w:r>
      <w:r w:rsidRPr="00E67E0D">
        <w:rPr>
          <w:rFonts w:eastAsia="MS Mincho"/>
        </w:rPr>
        <w:t>s</w:t>
      </w:r>
      <w:r w:rsidRPr="00E67E0D">
        <w:t>ource 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57D56824" w14:textId="77777777" w:rsidTr="00E7499B">
        <w:tc>
          <w:tcPr>
            <w:tcW w:w="2448" w:type="dxa"/>
          </w:tcPr>
          <w:p w14:paraId="4702C1FF"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4FD91FD7"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57A74A87"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47E30B90"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6C3F6A14"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45CA4465" w14:textId="77777777" w:rsidTr="00E7499B">
        <w:tc>
          <w:tcPr>
            <w:tcW w:w="2448" w:type="dxa"/>
          </w:tcPr>
          <w:p w14:paraId="3109160E" w14:textId="77777777" w:rsidR="006A1CE4" w:rsidRPr="00E67E0D" w:rsidRDefault="006A1CE4" w:rsidP="00E7499B">
            <w:pPr>
              <w:pStyle w:val="TAL"/>
              <w:rPr>
                <w:rFonts w:eastAsia="Batang" w:cs="Arial"/>
                <w:lang w:eastAsia="ja-JP"/>
              </w:rPr>
            </w:pPr>
            <w:r w:rsidRPr="00E67E0D">
              <w:rPr>
                <w:lang w:eastAsia="ja-JP"/>
              </w:rPr>
              <w:t>Target to Source Transparent Container</w:t>
            </w:r>
          </w:p>
        </w:tc>
        <w:tc>
          <w:tcPr>
            <w:tcW w:w="1080" w:type="dxa"/>
          </w:tcPr>
          <w:p w14:paraId="449FDCEB" w14:textId="77777777" w:rsidR="006A1CE4" w:rsidRPr="00E67E0D" w:rsidRDefault="006A1CE4" w:rsidP="00E7499B">
            <w:pPr>
              <w:pStyle w:val="TAL"/>
              <w:rPr>
                <w:rFonts w:cs="Arial"/>
                <w:lang w:eastAsia="ja-JP"/>
              </w:rPr>
            </w:pPr>
            <w:r w:rsidRPr="00E67E0D">
              <w:rPr>
                <w:lang w:eastAsia="ja-JP"/>
              </w:rPr>
              <w:t>M</w:t>
            </w:r>
          </w:p>
        </w:tc>
        <w:tc>
          <w:tcPr>
            <w:tcW w:w="1440" w:type="dxa"/>
          </w:tcPr>
          <w:p w14:paraId="43EB084D" w14:textId="77777777" w:rsidR="006A1CE4" w:rsidRPr="00E67E0D" w:rsidRDefault="006A1CE4" w:rsidP="00E7499B">
            <w:pPr>
              <w:pStyle w:val="TAL"/>
              <w:rPr>
                <w:i/>
                <w:lang w:eastAsia="ja-JP"/>
              </w:rPr>
            </w:pPr>
          </w:p>
        </w:tc>
        <w:tc>
          <w:tcPr>
            <w:tcW w:w="1872" w:type="dxa"/>
          </w:tcPr>
          <w:p w14:paraId="2AAA3F27" w14:textId="77777777" w:rsidR="006A1CE4" w:rsidRPr="00E67E0D" w:rsidRDefault="006A1CE4" w:rsidP="00E7499B">
            <w:pPr>
              <w:pStyle w:val="TAL"/>
              <w:rPr>
                <w:lang w:eastAsia="ja-JP"/>
              </w:rPr>
            </w:pPr>
            <w:r w:rsidRPr="00E67E0D">
              <w:rPr>
                <w:lang w:eastAsia="ja-JP"/>
              </w:rPr>
              <w:t>OCTET STRING</w:t>
            </w:r>
          </w:p>
        </w:tc>
        <w:tc>
          <w:tcPr>
            <w:tcW w:w="2880" w:type="dxa"/>
          </w:tcPr>
          <w:p w14:paraId="60457217" w14:textId="77777777" w:rsidR="006A1CE4" w:rsidRPr="00E67E0D" w:rsidRDefault="006A1CE4" w:rsidP="00E7499B">
            <w:pPr>
              <w:pStyle w:val="TAL"/>
              <w:rPr>
                <w:iCs/>
                <w:lang w:eastAsia="ja-JP"/>
              </w:rPr>
            </w:pPr>
            <w:r w:rsidRPr="00E67E0D">
              <w:rPr>
                <w:iCs/>
                <w:lang w:eastAsia="ja-JP"/>
              </w:rPr>
              <w:t>This IE includes a transparent container from the target RAN node to the source RAN node. The octets of the OCTET STRING are encoded according to the specifications of the target system.</w:t>
            </w:r>
          </w:p>
          <w:p w14:paraId="6336BBAA" w14:textId="77777777" w:rsidR="006A1CE4" w:rsidRPr="00E67E0D" w:rsidRDefault="006A1CE4" w:rsidP="00E7499B">
            <w:pPr>
              <w:pStyle w:val="TAL"/>
              <w:rPr>
                <w:lang w:eastAsia="ja-JP"/>
              </w:rPr>
            </w:pPr>
            <w:r w:rsidRPr="00E67E0D">
              <w:rPr>
                <w:rFonts w:cs="Arial"/>
                <w:lang w:eastAsia="ja-JP"/>
              </w:rPr>
              <w:t xml:space="preserve">Note: In the current version of the specification, this IE may carry either the </w:t>
            </w:r>
            <w:r w:rsidRPr="00E67E0D">
              <w:rPr>
                <w:rFonts w:cs="Arial"/>
                <w:i/>
                <w:lang w:eastAsia="ja-JP"/>
              </w:rPr>
              <w:t>Target NG-RAN Node to Source NG-RAN Node Transparent Container</w:t>
            </w:r>
            <w:r w:rsidRPr="00E67E0D">
              <w:rPr>
                <w:rFonts w:cs="Arial"/>
                <w:lang w:eastAsia="ja-JP"/>
              </w:rPr>
              <w:t xml:space="preserve"> IE or the </w:t>
            </w:r>
            <w:r w:rsidRPr="00E67E0D">
              <w:rPr>
                <w:rFonts w:cs="Arial"/>
                <w:i/>
                <w:lang w:eastAsia="ja-JP"/>
              </w:rPr>
              <w:t>Target eNB to Source eNB Transparent Container</w:t>
            </w:r>
            <w:r w:rsidRPr="00E67E0D">
              <w:rPr>
                <w:rFonts w:cs="Arial"/>
                <w:lang w:eastAsia="ja-JP"/>
              </w:rPr>
              <w:t xml:space="preserve"> IE as defined in TS 36.413 [16].</w:t>
            </w:r>
          </w:p>
        </w:tc>
      </w:tr>
    </w:tbl>
    <w:p w14:paraId="7BAEB626" w14:textId="77777777" w:rsidR="006A1CE4" w:rsidRPr="00E67E0D" w:rsidRDefault="006A1CE4" w:rsidP="00E7499B">
      <w:pPr>
        <w:rPr>
          <w:rFonts w:eastAsia="Yu Mincho"/>
        </w:rPr>
      </w:pPr>
    </w:p>
    <w:p w14:paraId="788EB960" w14:textId="77777777" w:rsidR="006A1CE4" w:rsidRPr="00E67E0D" w:rsidRDefault="006A1CE4" w:rsidP="00E7499B">
      <w:pPr>
        <w:pStyle w:val="4"/>
      </w:pPr>
      <w:bookmarkStart w:id="4360" w:name="_Toc534720556"/>
      <w:bookmarkStart w:id="4361" w:name="_Toc525567568"/>
      <w:r w:rsidRPr="00E67E0D">
        <w:t>9.3.1.22</w:t>
      </w:r>
      <w:r w:rsidRPr="00E67E0D">
        <w:tab/>
        <w:t>Handover Type</w:t>
      </w:r>
      <w:bookmarkEnd w:id="4360"/>
      <w:bookmarkEnd w:id="4361"/>
    </w:p>
    <w:p w14:paraId="166A9588" w14:textId="77777777" w:rsidR="006A1CE4" w:rsidRPr="00E67E0D" w:rsidRDefault="006A1CE4" w:rsidP="00E7499B">
      <w:pPr>
        <w:keepNext/>
        <w:rPr>
          <w:rFonts w:eastAsia="Batang"/>
          <w:lang w:eastAsia="zh-CN"/>
        </w:rPr>
      </w:pPr>
      <w:r w:rsidRPr="00E67E0D">
        <w:rPr>
          <w:lang w:eastAsia="zh-CN"/>
        </w:rPr>
        <w:t>This IE indicates which kind of handover was triggered in the source side.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080"/>
        <w:gridCol w:w="2232"/>
        <w:gridCol w:w="2880"/>
      </w:tblGrid>
      <w:tr w:rsidR="006A1CE4" w:rsidRPr="00E67E0D" w14:paraId="59D4DFDA" w14:textId="77777777" w:rsidTr="00E7499B">
        <w:tc>
          <w:tcPr>
            <w:tcW w:w="2448" w:type="dxa"/>
          </w:tcPr>
          <w:p w14:paraId="11F74D6A"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5761882A"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53B196FD" w14:textId="77777777" w:rsidR="006A1CE4" w:rsidRPr="00E67E0D" w:rsidRDefault="006A1CE4" w:rsidP="00E7499B">
            <w:pPr>
              <w:pStyle w:val="TAH"/>
              <w:rPr>
                <w:rFonts w:cs="Arial"/>
                <w:lang w:eastAsia="ja-JP"/>
              </w:rPr>
            </w:pPr>
            <w:r w:rsidRPr="00E67E0D">
              <w:rPr>
                <w:rFonts w:cs="Arial"/>
                <w:lang w:eastAsia="ja-JP"/>
              </w:rPr>
              <w:t>Range</w:t>
            </w:r>
          </w:p>
        </w:tc>
        <w:tc>
          <w:tcPr>
            <w:tcW w:w="2232" w:type="dxa"/>
          </w:tcPr>
          <w:p w14:paraId="5EFA38AE"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405D6412"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206C70D8" w14:textId="77777777" w:rsidTr="00E7499B">
        <w:tc>
          <w:tcPr>
            <w:tcW w:w="2448" w:type="dxa"/>
          </w:tcPr>
          <w:p w14:paraId="569C9BD0" w14:textId="77777777" w:rsidR="006A1CE4" w:rsidRPr="00E67E0D" w:rsidRDefault="006A1CE4" w:rsidP="00E7499B">
            <w:pPr>
              <w:pStyle w:val="TAL"/>
              <w:rPr>
                <w:rFonts w:eastAsia="Batang" w:cs="Arial"/>
                <w:lang w:eastAsia="ja-JP"/>
              </w:rPr>
            </w:pPr>
            <w:r w:rsidRPr="00E67E0D">
              <w:rPr>
                <w:lang w:eastAsia="zh-CN"/>
              </w:rPr>
              <w:t>Handover Type</w:t>
            </w:r>
          </w:p>
        </w:tc>
        <w:tc>
          <w:tcPr>
            <w:tcW w:w="1080" w:type="dxa"/>
          </w:tcPr>
          <w:p w14:paraId="511270CC" w14:textId="77777777" w:rsidR="006A1CE4" w:rsidRPr="00E67E0D" w:rsidRDefault="006A1CE4" w:rsidP="00E7499B">
            <w:pPr>
              <w:pStyle w:val="TAL"/>
              <w:rPr>
                <w:rFonts w:cs="Arial"/>
                <w:lang w:eastAsia="ja-JP"/>
              </w:rPr>
            </w:pPr>
            <w:r w:rsidRPr="00E67E0D">
              <w:rPr>
                <w:lang w:eastAsia="zh-CN"/>
              </w:rPr>
              <w:t>M</w:t>
            </w:r>
          </w:p>
        </w:tc>
        <w:tc>
          <w:tcPr>
            <w:tcW w:w="1080" w:type="dxa"/>
          </w:tcPr>
          <w:p w14:paraId="4B7E3413" w14:textId="77777777" w:rsidR="006A1CE4" w:rsidRPr="00E67E0D" w:rsidRDefault="006A1CE4" w:rsidP="00E7499B">
            <w:pPr>
              <w:pStyle w:val="TAL"/>
              <w:rPr>
                <w:i/>
                <w:lang w:eastAsia="ja-JP"/>
              </w:rPr>
            </w:pPr>
          </w:p>
        </w:tc>
        <w:tc>
          <w:tcPr>
            <w:tcW w:w="2232" w:type="dxa"/>
          </w:tcPr>
          <w:p w14:paraId="43A0A14E" w14:textId="77777777" w:rsidR="006A1CE4" w:rsidRPr="00E67E0D" w:rsidRDefault="006A1CE4" w:rsidP="00E7499B">
            <w:pPr>
              <w:pStyle w:val="TAL"/>
              <w:rPr>
                <w:lang w:eastAsia="ja-JP"/>
              </w:rPr>
            </w:pPr>
            <w:r w:rsidRPr="00E67E0D">
              <w:rPr>
                <w:snapToGrid w:val="0"/>
                <w:lang w:eastAsia="ja-JP"/>
              </w:rPr>
              <w:t>ENUMERATED (</w:t>
            </w:r>
            <w:r w:rsidRPr="00E67E0D">
              <w:rPr>
                <w:bCs/>
                <w:szCs w:val="18"/>
                <w:lang w:eastAsia="ja-JP"/>
              </w:rPr>
              <w:t>Intra</w:t>
            </w:r>
            <w:r w:rsidRPr="00E67E0D">
              <w:rPr>
                <w:rFonts w:eastAsia="SimSun"/>
                <w:bCs/>
                <w:szCs w:val="18"/>
                <w:lang w:eastAsia="zh-CN"/>
              </w:rPr>
              <w:t>5GS, 5GStoEPS, EPSto5GS</w:t>
            </w:r>
            <w:r w:rsidRPr="00E67E0D">
              <w:rPr>
                <w:rFonts w:eastAsia="SimSun" w:hint="eastAsia"/>
                <w:bCs/>
                <w:szCs w:val="18"/>
                <w:lang w:eastAsia="zh-CN"/>
              </w:rPr>
              <w:t xml:space="preserve">, </w:t>
            </w:r>
            <w:r w:rsidRPr="00E67E0D">
              <w:rPr>
                <w:rFonts w:eastAsia="SimSun"/>
                <w:bCs/>
                <w:szCs w:val="18"/>
                <w:lang w:eastAsia="zh-CN"/>
              </w:rPr>
              <w:t>…</w:t>
            </w:r>
            <w:r w:rsidRPr="00E67E0D">
              <w:rPr>
                <w:snapToGrid w:val="0"/>
                <w:lang w:eastAsia="ja-JP"/>
              </w:rPr>
              <w:t>)</w:t>
            </w:r>
          </w:p>
        </w:tc>
        <w:tc>
          <w:tcPr>
            <w:tcW w:w="2880" w:type="dxa"/>
          </w:tcPr>
          <w:p w14:paraId="04591677" w14:textId="77777777" w:rsidR="006A1CE4" w:rsidRPr="00E67E0D" w:rsidRDefault="006A1CE4" w:rsidP="00E7499B">
            <w:pPr>
              <w:pStyle w:val="tal0"/>
              <w:shd w:val="clear" w:color="auto" w:fill="FFFFFF"/>
              <w:spacing w:before="0" w:beforeAutospacing="0" w:after="0" w:afterAutospacing="0" w:line="215" w:lineRule="atLeast"/>
              <w:rPr>
                <w:rFonts w:ascii="Arial" w:hAnsi="Arial" w:cs="Times New Roman"/>
                <w:snapToGrid w:val="0"/>
                <w:sz w:val="18"/>
                <w:szCs w:val="20"/>
                <w:lang w:val="en-GB" w:eastAsia="ja-JP"/>
              </w:rPr>
            </w:pPr>
            <w:r w:rsidRPr="00E67E0D">
              <w:rPr>
                <w:rFonts w:ascii="Arial" w:hAnsi="Arial" w:cs="Times New Roman"/>
                <w:snapToGrid w:val="0"/>
                <w:sz w:val="18"/>
                <w:szCs w:val="20"/>
                <w:lang w:val="en-GB" w:eastAsia="ja-JP"/>
              </w:rPr>
              <w:t>Intra5GS: NG-RAN node to NG-RAN node</w:t>
            </w:r>
          </w:p>
          <w:p w14:paraId="68BF80A3" w14:textId="77777777" w:rsidR="006A1CE4" w:rsidRPr="00E67E0D" w:rsidRDefault="006A1CE4" w:rsidP="00E7499B">
            <w:pPr>
              <w:pStyle w:val="tal0"/>
              <w:shd w:val="clear" w:color="auto" w:fill="FFFFFF"/>
              <w:spacing w:before="0" w:beforeAutospacing="0" w:after="0" w:afterAutospacing="0" w:line="215" w:lineRule="atLeast"/>
              <w:rPr>
                <w:rFonts w:ascii="Arial" w:hAnsi="Arial" w:cs="Times New Roman"/>
                <w:snapToGrid w:val="0"/>
                <w:sz w:val="18"/>
                <w:szCs w:val="20"/>
                <w:lang w:val="en-GB" w:eastAsia="ja-JP"/>
              </w:rPr>
            </w:pPr>
            <w:r w:rsidRPr="00E67E0D">
              <w:rPr>
                <w:rFonts w:ascii="Arial" w:hAnsi="Arial" w:cs="Times New Roman"/>
                <w:snapToGrid w:val="0"/>
                <w:sz w:val="18"/>
                <w:szCs w:val="20"/>
                <w:lang w:val="en-GB" w:eastAsia="ja-JP"/>
              </w:rPr>
              <w:t>5GStoEPS: NG-RAN node to eNB</w:t>
            </w:r>
          </w:p>
          <w:p w14:paraId="15B6C9E7" w14:textId="77777777" w:rsidR="006A1CE4" w:rsidRPr="00E67E0D" w:rsidRDefault="006A1CE4" w:rsidP="00E7499B">
            <w:pPr>
              <w:pStyle w:val="TAL"/>
              <w:rPr>
                <w:lang w:eastAsia="ja-JP"/>
              </w:rPr>
            </w:pPr>
            <w:r w:rsidRPr="00E67E0D">
              <w:rPr>
                <w:snapToGrid w:val="0"/>
                <w:lang w:eastAsia="ja-JP"/>
              </w:rPr>
              <w:t>EPSto5GS: eNB to NG-RAN node</w:t>
            </w:r>
          </w:p>
        </w:tc>
      </w:tr>
    </w:tbl>
    <w:p w14:paraId="7B31E4B5" w14:textId="77777777" w:rsidR="006A1CE4" w:rsidRPr="00E67E0D" w:rsidRDefault="006A1CE4" w:rsidP="00E7499B"/>
    <w:p w14:paraId="441FF694" w14:textId="77777777" w:rsidR="006A1CE4" w:rsidRPr="00E67E0D" w:rsidRDefault="006A1CE4" w:rsidP="00E7499B">
      <w:pPr>
        <w:pStyle w:val="4"/>
      </w:pPr>
      <w:bookmarkStart w:id="4362" w:name="_Toc534720557"/>
      <w:bookmarkStart w:id="4363" w:name="_Toc525567569"/>
      <w:r w:rsidRPr="00E67E0D">
        <w:t>9.3.1.23</w:t>
      </w:r>
      <w:r w:rsidRPr="00E67E0D">
        <w:tab/>
        <w:t>MICO Mode Indication</w:t>
      </w:r>
      <w:bookmarkEnd w:id="4362"/>
      <w:bookmarkEnd w:id="4363"/>
    </w:p>
    <w:p w14:paraId="19436B4D" w14:textId="77777777" w:rsidR="006A1CE4" w:rsidRPr="00E67E0D" w:rsidRDefault="006A1CE4" w:rsidP="00E7499B">
      <w:pPr>
        <w:keepNext/>
        <w:rPr>
          <w:rFonts w:eastAsia="Batang"/>
          <w:lang w:eastAsia="zh-CN"/>
        </w:rPr>
      </w:pPr>
      <w:r w:rsidRPr="00E67E0D">
        <w:rPr>
          <w:lang w:eastAsia="zh-CN"/>
        </w:rPr>
        <w:t xml:space="preserve">This IE indicates </w:t>
      </w:r>
      <w:r w:rsidRPr="00E67E0D">
        <w:rPr>
          <w:rFonts w:eastAsia="SimSun" w:hint="eastAsia"/>
          <w:lang w:eastAsia="zh-CN"/>
        </w:rPr>
        <w:t>that the UE is configured with MICO mode by the AMF</w:t>
      </w:r>
      <w:r w:rsidRPr="00E67E0D">
        <w:rPr>
          <w:lang w:eastAsia="zh-CN"/>
        </w:rPr>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3FD0B729" w14:textId="77777777" w:rsidTr="00E7499B">
        <w:tc>
          <w:tcPr>
            <w:tcW w:w="2448" w:type="dxa"/>
          </w:tcPr>
          <w:p w14:paraId="4A783327"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04F3245"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79481F09"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5EDB8F49"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2814C4DA"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34791028" w14:textId="77777777" w:rsidTr="00E7499B">
        <w:tc>
          <w:tcPr>
            <w:tcW w:w="2448" w:type="dxa"/>
          </w:tcPr>
          <w:p w14:paraId="450F832D" w14:textId="77777777" w:rsidR="006A1CE4" w:rsidRPr="00E67E0D" w:rsidRDefault="006A1CE4" w:rsidP="00E7499B">
            <w:pPr>
              <w:pStyle w:val="TAL"/>
              <w:rPr>
                <w:rFonts w:eastAsia="Batang" w:cs="Arial"/>
                <w:lang w:eastAsia="ja-JP"/>
              </w:rPr>
            </w:pPr>
            <w:r w:rsidRPr="00E67E0D">
              <w:rPr>
                <w:rFonts w:eastAsia="SimSun" w:hint="eastAsia"/>
                <w:lang w:eastAsia="zh-CN"/>
              </w:rPr>
              <w:t>MICO Mode Indication</w:t>
            </w:r>
          </w:p>
        </w:tc>
        <w:tc>
          <w:tcPr>
            <w:tcW w:w="1080" w:type="dxa"/>
          </w:tcPr>
          <w:p w14:paraId="7F2822AC" w14:textId="77777777" w:rsidR="006A1CE4" w:rsidRPr="00E67E0D" w:rsidRDefault="006A1CE4" w:rsidP="00E7499B">
            <w:pPr>
              <w:pStyle w:val="TAL"/>
              <w:rPr>
                <w:rFonts w:cs="Arial"/>
                <w:lang w:eastAsia="ja-JP"/>
              </w:rPr>
            </w:pPr>
            <w:r w:rsidRPr="00E67E0D">
              <w:rPr>
                <w:rFonts w:eastAsia="SimSun" w:cs="Arial"/>
                <w:lang w:eastAsia="zh-CN"/>
              </w:rPr>
              <w:t>M</w:t>
            </w:r>
          </w:p>
        </w:tc>
        <w:tc>
          <w:tcPr>
            <w:tcW w:w="1440" w:type="dxa"/>
          </w:tcPr>
          <w:p w14:paraId="41C70BB5" w14:textId="77777777" w:rsidR="006A1CE4" w:rsidRPr="00E67E0D" w:rsidRDefault="006A1CE4" w:rsidP="00E7499B">
            <w:pPr>
              <w:pStyle w:val="TAL"/>
              <w:rPr>
                <w:i/>
                <w:lang w:eastAsia="ja-JP"/>
              </w:rPr>
            </w:pPr>
          </w:p>
        </w:tc>
        <w:tc>
          <w:tcPr>
            <w:tcW w:w="1872" w:type="dxa"/>
          </w:tcPr>
          <w:p w14:paraId="0C18F5E6" w14:textId="77777777" w:rsidR="006A1CE4" w:rsidRPr="00E67E0D" w:rsidRDefault="006A1CE4" w:rsidP="00E7499B">
            <w:pPr>
              <w:pStyle w:val="TAL"/>
              <w:rPr>
                <w:lang w:eastAsia="ja-JP"/>
              </w:rPr>
            </w:pPr>
            <w:r w:rsidRPr="00E67E0D">
              <w:rPr>
                <w:rFonts w:cs="Arial"/>
                <w:lang w:eastAsia="ja-JP"/>
              </w:rPr>
              <w:t>ENUMERATED (true, …)</w:t>
            </w:r>
          </w:p>
        </w:tc>
        <w:tc>
          <w:tcPr>
            <w:tcW w:w="2880" w:type="dxa"/>
          </w:tcPr>
          <w:p w14:paraId="349E358C" w14:textId="77777777" w:rsidR="006A1CE4" w:rsidRPr="00E67E0D" w:rsidRDefault="006A1CE4" w:rsidP="00E7499B">
            <w:pPr>
              <w:pStyle w:val="TAL"/>
              <w:rPr>
                <w:lang w:eastAsia="ja-JP"/>
              </w:rPr>
            </w:pPr>
          </w:p>
        </w:tc>
      </w:tr>
    </w:tbl>
    <w:p w14:paraId="236D8F45" w14:textId="77777777" w:rsidR="006A1CE4" w:rsidRPr="00E67E0D" w:rsidRDefault="006A1CE4" w:rsidP="00E7499B"/>
    <w:p w14:paraId="3D1E2182" w14:textId="77777777" w:rsidR="006A1CE4" w:rsidRPr="00E67E0D" w:rsidRDefault="006A1CE4" w:rsidP="00E7499B">
      <w:pPr>
        <w:pStyle w:val="4"/>
      </w:pPr>
      <w:bookmarkStart w:id="4364" w:name="_Toc534720558"/>
      <w:bookmarkStart w:id="4365" w:name="_Toc525567570"/>
      <w:r w:rsidRPr="00E67E0D">
        <w:t>9.3.1.24</w:t>
      </w:r>
      <w:r w:rsidRPr="00E67E0D">
        <w:tab/>
        <w:t>S-NSSAI</w:t>
      </w:r>
      <w:bookmarkEnd w:id="4364"/>
      <w:bookmarkEnd w:id="4365"/>
    </w:p>
    <w:p w14:paraId="47F85117" w14:textId="77777777" w:rsidR="006A1CE4" w:rsidRPr="00E67E0D" w:rsidRDefault="006A1CE4" w:rsidP="00E7499B">
      <w:pPr>
        <w:keepNext/>
        <w:rPr>
          <w:rFonts w:eastAsia="Batang"/>
          <w:lang w:eastAsia="zh-CN"/>
        </w:rPr>
      </w:pPr>
      <w:r w:rsidRPr="00E67E0D">
        <w:rPr>
          <w:lang w:eastAsia="zh-CN"/>
        </w:rPr>
        <w:t xml:space="preserve">This IE indicates </w:t>
      </w:r>
      <w:r w:rsidRPr="00E67E0D">
        <w:rPr>
          <w:rFonts w:eastAsia="SimSun" w:hint="eastAsia"/>
          <w:lang w:eastAsia="zh-CN"/>
        </w:rPr>
        <w:t xml:space="preserve">the </w:t>
      </w:r>
      <w:r w:rsidRPr="00E67E0D">
        <w:rPr>
          <w:rFonts w:eastAsia="SimSun"/>
          <w:lang w:eastAsia="zh-CN"/>
        </w:rPr>
        <w:t>S-NSSAI</w:t>
      </w:r>
      <w:r w:rsidRPr="00E67E0D">
        <w:rPr>
          <w:lang w:eastAsia="zh-CN"/>
        </w:rPr>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648830E6" w14:textId="77777777" w:rsidTr="00E7499B">
        <w:tc>
          <w:tcPr>
            <w:tcW w:w="2448" w:type="dxa"/>
          </w:tcPr>
          <w:p w14:paraId="1C4BC988"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227F28A5"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03470B4D"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578935C7"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45E104F6"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58EC5C4F" w14:textId="77777777" w:rsidTr="00E7499B">
        <w:tc>
          <w:tcPr>
            <w:tcW w:w="2448" w:type="dxa"/>
          </w:tcPr>
          <w:p w14:paraId="57C8D819" w14:textId="77777777" w:rsidR="006A1CE4" w:rsidRPr="00E67E0D" w:rsidRDefault="006A1CE4" w:rsidP="00E7499B">
            <w:pPr>
              <w:pStyle w:val="TAL"/>
              <w:rPr>
                <w:rFonts w:eastAsia="Batang" w:cs="Arial"/>
                <w:lang w:eastAsia="ja-JP"/>
              </w:rPr>
            </w:pPr>
            <w:r w:rsidRPr="00E67E0D">
              <w:rPr>
                <w:rFonts w:eastAsia="SimSun"/>
                <w:lang w:eastAsia="zh-CN"/>
              </w:rPr>
              <w:t>SST</w:t>
            </w:r>
          </w:p>
        </w:tc>
        <w:tc>
          <w:tcPr>
            <w:tcW w:w="1080" w:type="dxa"/>
          </w:tcPr>
          <w:p w14:paraId="4F170A2D" w14:textId="77777777" w:rsidR="006A1CE4" w:rsidRPr="00E67E0D" w:rsidRDefault="006A1CE4" w:rsidP="00E7499B">
            <w:pPr>
              <w:pStyle w:val="TAL"/>
              <w:rPr>
                <w:rFonts w:cs="Arial"/>
                <w:lang w:eastAsia="ja-JP"/>
              </w:rPr>
            </w:pPr>
            <w:r w:rsidRPr="00E67E0D">
              <w:rPr>
                <w:rFonts w:eastAsia="Batang"/>
                <w:lang w:eastAsia="ja-JP"/>
              </w:rPr>
              <w:t>M</w:t>
            </w:r>
          </w:p>
        </w:tc>
        <w:tc>
          <w:tcPr>
            <w:tcW w:w="1440" w:type="dxa"/>
          </w:tcPr>
          <w:p w14:paraId="41EE4B0C" w14:textId="77777777" w:rsidR="006A1CE4" w:rsidRPr="00E67E0D" w:rsidRDefault="006A1CE4" w:rsidP="00E7499B">
            <w:pPr>
              <w:pStyle w:val="TAL"/>
              <w:rPr>
                <w:i/>
                <w:lang w:eastAsia="ja-JP"/>
              </w:rPr>
            </w:pPr>
          </w:p>
        </w:tc>
        <w:tc>
          <w:tcPr>
            <w:tcW w:w="1872" w:type="dxa"/>
          </w:tcPr>
          <w:p w14:paraId="6DC1D802" w14:textId="77777777" w:rsidR="006A1CE4" w:rsidRPr="00E67E0D" w:rsidRDefault="006A1CE4" w:rsidP="00E7499B">
            <w:pPr>
              <w:pStyle w:val="TAL"/>
              <w:rPr>
                <w:lang w:eastAsia="ja-JP"/>
              </w:rPr>
            </w:pPr>
            <w:r w:rsidRPr="00E67E0D">
              <w:rPr>
                <w:rFonts w:cs="Arial"/>
                <w:szCs w:val="18"/>
              </w:rPr>
              <w:t>OCTET STRING (SIZE(1))</w:t>
            </w:r>
          </w:p>
        </w:tc>
        <w:tc>
          <w:tcPr>
            <w:tcW w:w="2880" w:type="dxa"/>
          </w:tcPr>
          <w:p w14:paraId="4088BDF6" w14:textId="77777777" w:rsidR="006A1CE4" w:rsidRPr="00E67E0D" w:rsidRDefault="006A1CE4" w:rsidP="00E7499B">
            <w:pPr>
              <w:pStyle w:val="TAL"/>
              <w:rPr>
                <w:lang w:eastAsia="ja-JP"/>
              </w:rPr>
            </w:pPr>
          </w:p>
        </w:tc>
      </w:tr>
      <w:tr w:rsidR="006A1CE4" w:rsidRPr="00E67E0D" w14:paraId="23B1C598" w14:textId="77777777" w:rsidTr="00E7499B">
        <w:tc>
          <w:tcPr>
            <w:tcW w:w="2448" w:type="dxa"/>
          </w:tcPr>
          <w:p w14:paraId="7E9E29A6" w14:textId="77777777" w:rsidR="006A1CE4" w:rsidRPr="00E67E0D" w:rsidRDefault="006A1CE4" w:rsidP="00E7499B">
            <w:pPr>
              <w:pStyle w:val="TAL"/>
              <w:rPr>
                <w:rFonts w:eastAsia="SimSun"/>
                <w:lang w:eastAsia="zh-CN"/>
              </w:rPr>
            </w:pPr>
            <w:r w:rsidRPr="00E67E0D">
              <w:rPr>
                <w:rFonts w:eastAsia="SimSun"/>
                <w:lang w:eastAsia="zh-CN"/>
              </w:rPr>
              <w:t>SD</w:t>
            </w:r>
          </w:p>
        </w:tc>
        <w:tc>
          <w:tcPr>
            <w:tcW w:w="1080" w:type="dxa"/>
          </w:tcPr>
          <w:p w14:paraId="14B0B52D" w14:textId="77777777" w:rsidR="006A1CE4" w:rsidRPr="00E67E0D" w:rsidRDefault="006A1CE4" w:rsidP="00E7499B">
            <w:pPr>
              <w:pStyle w:val="TAL"/>
              <w:rPr>
                <w:rFonts w:eastAsia="SimSun" w:cs="Arial"/>
                <w:lang w:eastAsia="zh-CN"/>
              </w:rPr>
            </w:pPr>
            <w:r w:rsidRPr="00E67E0D">
              <w:rPr>
                <w:rFonts w:eastAsia="Batang"/>
                <w:lang w:eastAsia="ja-JP"/>
              </w:rPr>
              <w:t>O</w:t>
            </w:r>
          </w:p>
        </w:tc>
        <w:tc>
          <w:tcPr>
            <w:tcW w:w="1440" w:type="dxa"/>
          </w:tcPr>
          <w:p w14:paraId="5A233A2A" w14:textId="77777777" w:rsidR="006A1CE4" w:rsidRPr="00E67E0D" w:rsidRDefault="006A1CE4" w:rsidP="00E7499B">
            <w:pPr>
              <w:pStyle w:val="TAL"/>
              <w:rPr>
                <w:i/>
                <w:lang w:eastAsia="ja-JP"/>
              </w:rPr>
            </w:pPr>
          </w:p>
        </w:tc>
        <w:tc>
          <w:tcPr>
            <w:tcW w:w="1872" w:type="dxa"/>
          </w:tcPr>
          <w:p w14:paraId="147B4DA7" w14:textId="77777777" w:rsidR="006A1CE4" w:rsidRPr="00E67E0D" w:rsidRDefault="006A1CE4" w:rsidP="00E7499B">
            <w:pPr>
              <w:pStyle w:val="TAL"/>
              <w:rPr>
                <w:rFonts w:cs="Arial"/>
                <w:lang w:eastAsia="ja-JP"/>
              </w:rPr>
            </w:pPr>
            <w:r w:rsidRPr="00E67E0D">
              <w:rPr>
                <w:rFonts w:cs="Arial"/>
                <w:szCs w:val="18"/>
              </w:rPr>
              <w:t>OCTET STRING (SIZE(3))</w:t>
            </w:r>
          </w:p>
        </w:tc>
        <w:tc>
          <w:tcPr>
            <w:tcW w:w="2880" w:type="dxa"/>
          </w:tcPr>
          <w:p w14:paraId="595EC4D3" w14:textId="77777777" w:rsidR="006A1CE4" w:rsidRPr="00E67E0D" w:rsidRDefault="006A1CE4" w:rsidP="00E7499B">
            <w:pPr>
              <w:pStyle w:val="TAL"/>
              <w:rPr>
                <w:lang w:eastAsia="ja-JP"/>
              </w:rPr>
            </w:pPr>
          </w:p>
        </w:tc>
      </w:tr>
    </w:tbl>
    <w:p w14:paraId="75F6241E" w14:textId="77777777" w:rsidR="006A1CE4" w:rsidRPr="00E67E0D" w:rsidRDefault="006A1CE4" w:rsidP="00E7499B"/>
    <w:p w14:paraId="7ED4932C" w14:textId="77777777" w:rsidR="006A1CE4" w:rsidRPr="00E67E0D" w:rsidRDefault="006A1CE4" w:rsidP="00E7499B">
      <w:pPr>
        <w:pStyle w:val="4"/>
      </w:pPr>
      <w:bookmarkStart w:id="4366" w:name="_Toc534720559"/>
      <w:bookmarkStart w:id="4367" w:name="_Toc525567571"/>
      <w:r w:rsidRPr="00E67E0D">
        <w:t>9.3.1.25</w:t>
      </w:r>
      <w:r w:rsidRPr="00E67E0D">
        <w:tab/>
        <w:t>Target ID</w:t>
      </w:r>
      <w:bookmarkEnd w:id="4366"/>
      <w:bookmarkEnd w:id="4367"/>
    </w:p>
    <w:p w14:paraId="3C1EFDFD" w14:textId="77777777" w:rsidR="006A1CE4" w:rsidRPr="00E67E0D" w:rsidRDefault="006A1CE4" w:rsidP="00E7499B">
      <w:r w:rsidRPr="00E67E0D">
        <w:t>This IE identifies the target for the handover.</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253B345F" w14:textId="77777777" w:rsidTr="00E7499B">
        <w:tc>
          <w:tcPr>
            <w:tcW w:w="2448" w:type="dxa"/>
          </w:tcPr>
          <w:p w14:paraId="0C02A842"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5CFD9B2E"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08371E30"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458DCF2F"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6C521D4E"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34DB225C" w14:textId="77777777" w:rsidTr="00E7499B">
        <w:tc>
          <w:tcPr>
            <w:tcW w:w="2448" w:type="dxa"/>
          </w:tcPr>
          <w:p w14:paraId="6B54DDE0" w14:textId="77777777" w:rsidR="006A1CE4" w:rsidRPr="00E67E0D" w:rsidRDefault="006A1CE4" w:rsidP="00E7499B">
            <w:pPr>
              <w:pStyle w:val="TAL"/>
              <w:rPr>
                <w:rFonts w:eastAsia="Batang" w:cs="Arial"/>
                <w:lang w:eastAsia="ja-JP"/>
              </w:rPr>
            </w:pPr>
            <w:r w:rsidRPr="00E67E0D">
              <w:rPr>
                <w:rFonts w:cs="Arial"/>
                <w:lang w:eastAsia="ja-JP"/>
              </w:rPr>
              <w:t xml:space="preserve">CHOICE </w:t>
            </w:r>
            <w:r w:rsidRPr="00E67E0D">
              <w:rPr>
                <w:rFonts w:cs="Arial"/>
                <w:i/>
                <w:lang w:eastAsia="ja-JP"/>
              </w:rPr>
              <w:t>Target ID</w:t>
            </w:r>
          </w:p>
        </w:tc>
        <w:tc>
          <w:tcPr>
            <w:tcW w:w="1080" w:type="dxa"/>
          </w:tcPr>
          <w:p w14:paraId="31D0D183"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3302613D" w14:textId="77777777" w:rsidR="006A1CE4" w:rsidRPr="00E67E0D" w:rsidRDefault="006A1CE4" w:rsidP="00E7499B">
            <w:pPr>
              <w:pStyle w:val="TAL"/>
              <w:rPr>
                <w:i/>
                <w:lang w:eastAsia="ja-JP"/>
              </w:rPr>
            </w:pPr>
          </w:p>
        </w:tc>
        <w:tc>
          <w:tcPr>
            <w:tcW w:w="1872" w:type="dxa"/>
          </w:tcPr>
          <w:p w14:paraId="7D59220B" w14:textId="77777777" w:rsidR="006A1CE4" w:rsidRPr="00E67E0D" w:rsidRDefault="006A1CE4" w:rsidP="00E7499B">
            <w:pPr>
              <w:pStyle w:val="TAL"/>
              <w:rPr>
                <w:lang w:eastAsia="ja-JP"/>
              </w:rPr>
            </w:pPr>
          </w:p>
        </w:tc>
        <w:tc>
          <w:tcPr>
            <w:tcW w:w="2880" w:type="dxa"/>
          </w:tcPr>
          <w:p w14:paraId="5F7C0BBC" w14:textId="77777777" w:rsidR="006A1CE4" w:rsidRPr="00E67E0D" w:rsidRDefault="006A1CE4" w:rsidP="00E7499B">
            <w:pPr>
              <w:pStyle w:val="TAL"/>
              <w:rPr>
                <w:rFonts w:cs="Arial"/>
                <w:szCs w:val="18"/>
                <w:lang w:eastAsia="ja-JP"/>
              </w:rPr>
            </w:pPr>
          </w:p>
        </w:tc>
      </w:tr>
      <w:tr w:rsidR="006A1CE4" w:rsidRPr="00E67E0D" w14:paraId="5A2EB4E7" w14:textId="77777777" w:rsidTr="00E7499B">
        <w:tc>
          <w:tcPr>
            <w:tcW w:w="2448" w:type="dxa"/>
          </w:tcPr>
          <w:p w14:paraId="55C1EEF3" w14:textId="77777777" w:rsidR="006A1CE4" w:rsidRPr="00E67E0D" w:rsidRDefault="006A1CE4" w:rsidP="00E7499B">
            <w:pPr>
              <w:pStyle w:val="TAL"/>
              <w:ind w:left="75"/>
              <w:rPr>
                <w:rFonts w:eastAsia="Batang" w:cs="Arial"/>
                <w:lang w:eastAsia="ja-JP"/>
              </w:rPr>
            </w:pPr>
            <w:r w:rsidRPr="00E67E0D">
              <w:rPr>
                <w:rFonts w:cs="Arial"/>
                <w:i/>
                <w:iCs/>
                <w:lang w:eastAsia="ja-JP"/>
              </w:rPr>
              <w:t>&gt;NG-RAN</w:t>
            </w:r>
          </w:p>
        </w:tc>
        <w:tc>
          <w:tcPr>
            <w:tcW w:w="1080" w:type="dxa"/>
          </w:tcPr>
          <w:p w14:paraId="0BF8BDB7" w14:textId="77777777" w:rsidR="006A1CE4" w:rsidRPr="00E67E0D" w:rsidRDefault="006A1CE4" w:rsidP="00E7499B">
            <w:pPr>
              <w:pStyle w:val="TAL"/>
              <w:rPr>
                <w:rFonts w:cs="Arial"/>
                <w:lang w:eastAsia="ja-JP"/>
              </w:rPr>
            </w:pPr>
          </w:p>
        </w:tc>
        <w:tc>
          <w:tcPr>
            <w:tcW w:w="1440" w:type="dxa"/>
          </w:tcPr>
          <w:p w14:paraId="6092DC5C" w14:textId="77777777" w:rsidR="006A1CE4" w:rsidRPr="00E67E0D" w:rsidRDefault="006A1CE4" w:rsidP="00E7499B">
            <w:pPr>
              <w:pStyle w:val="TAL"/>
              <w:rPr>
                <w:i/>
                <w:lang w:eastAsia="ja-JP"/>
              </w:rPr>
            </w:pPr>
          </w:p>
        </w:tc>
        <w:tc>
          <w:tcPr>
            <w:tcW w:w="1872" w:type="dxa"/>
          </w:tcPr>
          <w:p w14:paraId="7D1CAF2D" w14:textId="77777777" w:rsidR="006A1CE4" w:rsidRPr="00E67E0D" w:rsidRDefault="006A1CE4" w:rsidP="00E7499B">
            <w:pPr>
              <w:pStyle w:val="TAL"/>
              <w:rPr>
                <w:lang w:eastAsia="ja-JP"/>
              </w:rPr>
            </w:pPr>
          </w:p>
        </w:tc>
        <w:tc>
          <w:tcPr>
            <w:tcW w:w="2880" w:type="dxa"/>
          </w:tcPr>
          <w:p w14:paraId="507957EB" w14:textId="77777777" w:rsidR="006A1CE4" w:rsidRPr="00E67E0D" w:rsidRDefault="006A1CE4" w:rsidP="00E7499B">
            <w:pPr>
              <w:pStyle w:val="TAL"/>
              <w:rPr>
                <w:rFonts w:cs="Arial"/>
                <w:szCs w:val="18"/>
                <w:lang w:eastAsia="ja-JP"/>
              </w:rPr>
            </w:pPr>
          </w:p>
        </w:tc>
      </w:tr>
      <w:tr w:rsidR="006A1CE4" w:rsidRPr="00E67E0D" w14:paraId="2BC2CB70" w14:textId="77777777" w:rsidTr="00E7499B">
        <w:tc>
          <w:tcPr>
            <w:tcW w:w="2448" w:type="dxa"/>
          </w:tcPr>
          <w:p w14:paraId="4CDED649" w14:textId="77777777" w:rsidR="006A1CE4" w:rsidRPr="00E67E0D" w:rsidRDefault="006A1CE4" w:rsidP="00E7499B">
            <w:pPr>
              <w:pStyle w:val="TAL"/>
              <w:ind w:left="165"/>
              <w:rPr>
                <w:rFonts w:eastAsia="Batang" w:cs="Arial"/>
                <w:lang w:eastAsia="ja-JP"/>
              </w:rPr>
            </w:pPr>
            <w:r w:rsidRPr="00E67E0D">
              <w:rPr>
                <w:rFonts w:cs="Arial"/>
                <w:lang w:eastAsia="ja-JP"/>
              </w:rPr>
              <w:t>&gt;&gt;Global RAN Node ID</w:t>
            </w:r>
          </w:p>
        </w:tc>
        <w:tc>
          <w:tcPr>
            <w:tcW w:w="1080" w:type="dxa"/>
          </w:tcPr>
          <w:p w14:paraId="1BCF9C97"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06B7202E" w14:textId="77777777" w:rsidR="006A1CE4" w:rsidRPr="00E67E0D" w:rsidRDefault="006A1CE4" w:rsidP="00E7499B">
            <w:pPr>
              <w:pStyle w:val="TAL"/>
              <w:rPr>
                <w:i/>
                <w:lang w:eastAsia="ja-JP"/>
              </w:rPr>
            </w:pPr>
          </w:p>
        </w:tc>
        <w:tc>
          <w:tcPr>
            <w:tcW w:w="1872" w:type="dxa"/>
          </w:tcPr>
          <w:p w14:paraId="3A5A3797" w14:textId="77777777" w:rsidR="006A1CE4" w:rsidRPr="00E67E0D" w:rsidRDefault="006A1CE4" w:rsidP="00E7499B">
            <w:pPr>
              <w:pStyle w:val="TAL"/>
              <w:rPr>
                <w:lang w:eastAsia="ja-JP"/>
              </w:rPr>
            </w:pPr>
            <w:r w:rsidRPr="00E67E0D">
              <w:rPr>
                <w:rFonts w:cs="Arial"/>
                <w:lang w:eastAsia="ja-JP"/>
              </w:rPr>
              <w:t>9.3.1.5</w:t>
            </w:r>
          </w:p>
        </w:tc>
        <w:tc>
          <w:tcPr>
            <w:tcW w:w="2880" w:type="dxa"/>
          </w:tcPr>
          <w:p w14:paraId="32135C25" w14:textId="77777777" w:rsidR="006A1CE4" w:rsidRPr="00E67E0D" w:rsidRDefault="006A1CE4" w:rsidP="00E7499B">
            <w:pPr>
              <w:pStyle w:val="TAL"/>
              <w:rPr>
                <w:rFonts w:cs="Arial"/>
                <w:szCs w:val="18"/>
                <w:lang w:eastAsia="ja-JP"/>
              </w:rPr>
            </w:pPr>
          </w:p>
        </w:tc>
      </w:tr>
      <w:tr w:rsidR="006A1CE4" w:rsidRPr="00E67E0D" w14:paraId="66A707E1" w14:textId="77777777" w:rsidTr="00E7499B">
        <w:tc>
          <w:tcPr>
            <w:tcW w:w="2448" w:type="dxa"/>
          </w:tcPr>
          <w:p w14:paraId="6B0352EA" w14:textId="77777777" w:rsidR="006A1CE4" w:rsidRPr="00E67E0D" w:rsidRDefault="006A1CE4" w:rsidP="00E7499B">
            <w:pPr>
              <w:pStyle w:val="TAL"/>
              <w:ind w:left="165"/>
              <w:rPr>
                <w:rFonts w:cs="Arial"/>
                <w:lang w:eastAsia="ja-JP"/>
              </w:rPr>
            </w:pPr>
            <w:r w:rsidRPr="00E67E0D">
              <w:rPr>
                <w:rFonts w:cs="Arial"/>
                <w:lang w:eastAsia="ja-JP"/>
              </w:rPr>
              <w:t>&gt;&gt;Selected TAI</w:t>
            </w:r>
          </w:p>
        </w:tc>
        <w:tc>
          <w:tcPr>
            <w:tcW w:w="1080" w:type="dxa"/>
          </w:tcPr>
          <w:p w14:paraId="7990C2EE"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41932244" w14:textId="77777777" w:rsidR="006A1CE4" w:rsidRPr="00E67E0D" w:rsidRDefault="006A1CE4" w:rsidP="00E7499B">
            <w:pPr>
              <w:pStyle w:val="TAL"/>
              <w:rPr>
                <w:i/>
                <w:lang w:eastAsia="ja-JP"/>
              </w:rPr>
            </w:pPr>
          </w:p>
        </w:tc>
        <w:tc>
          <w:tcPr>
            <w:tcW w:w="1872" w:type="dxa"/>
          </w:tcPr>
          <w:p w14:paraId="449663A5" w14:textId="77777777" w:rsidR="006A1CE4" w:rsidRPr="00E67E0D" w:rsidRDefault="006A1CE4" w:rsidP="00E7499B">
            <w:pPr>
              <w:pStyle w:val="TAL"/>
              <w:rPr>
                <w:rFonts w:cs="Arial"/>
                <w:lang w:eastAsia="ja-JP"/>
              </w:rPr>
            </w:pPr>
            <w:r w:rsidRPr="00E67E0D">
              <w:rPr>
                <w:rFonts w:cs="Arial"/>
                <w:lang w:eastAsia="ja-JP"/>
              </w:rPr>
              <w:t>TAI</w:t>
            </w:r>
          </w:p>
          <w:p w14:paraId="58797BB8" w14:textId="77777777" w:rsidR="006A1CE4" w:rsidRPr="00E67E0D" w:rsidRDefault="006A1CE4" w:rsidP="00E7499B">
            <w:pPr>
              <w:pStyle w:val="TAL"/>
              <w:rPr>
                <w:rFonts w:cs="Arial"/>
                <w:lang w:eastAsia="ja-JP"/>
              </w:rPr>
            </w:pPr>
            <w:r w:rsidRPr="00E67E0D">
              <w:rPr>
                <w:rFonts w:cs="Arial"/>
                <w:lang w:eastAsia="ja-JP"/>
              </w:rPr>
              <w:t>9.3.3.11</w:t>
            </w:r>
          </w:p>
        </w:tc>
        <w:tc>
          <w:tcPr>
            <w:tcW w:w="2880" w:type="dxa"/>
          </w:tcPr>
          <w:p w14:paraId="478C2653" w14:textId="77777777" w:rsidR="006A1CE4" w:rsidRPr="00E67E0D" w:rsidRDefault="006A1CE4" w:rsidP="00E7499B">
            <w:pPr>
              <w:pStyle w:val="TAL"/>
              <w:rPr>
                <w:rFonts w:cs="Arial"/>
                <w:szCs w:val="18"/>
                <w:lang w:eastAsia="ja-JP"/>
              </w:rPr>
            </w:pPr>
          </w:p>
        </w:tc>
      </w:tr>
      <w:tr w:rsidR="006A1CE4" w:rsidRPr="00E67E0D" w14:paraId="762B5ED7" w14:textId="77777777" w:rsidTr="00E7499B">
        <w:tc>
          <w:tcPr>
            <w:tcW w:w="2448" w:type="dxa"/>
          </w:tcPr>
          <w:p w14:paraId="30E638C0" w14:textId="77777777" w:rsidR="006A1CE4" w:rsidRPr="00E67E0D" w:rsidRDefault="006A1CE4" w:rsidP="00E7499B">
            <w:pPr>
              <w:pStyle w:val="TAL"/>
              <w:ind w:left="75"/>
              <w:rPr>
                <w:rFonts w:cs="Arial"/>
                <w:lang w:eastAsia="ja-JP"/>
              </w:rPr>
            </w:pPr>
            <w:r w:rsidRPr="00E67E0D">
              <w:rPr>
                <w:rFonts w:cs="Arial"/>
                <w:i/>
                <w:iCs/>
                <w:lang w:eastAsia="ja-JP"/>
              </w:rPr>
              <w:t>&gt;E-UTRAN</w:t>
            </w:r>
          </w:p>
        </w:tc>
        <w:tc>
          <w:tcPr>
            <w:tcW w:w="1080" w:type="dxa"/>
          </w:tcPr>
          <w:p w14:paraId="0B1BFAD1" w14:textId="77777777" w:rsidR="006A1CE4" w:rsidRPr="00E67E0D" w:rsidRDefault="006A1CE4" w:rsidP="00E7499B">
            <w:pPr>
              <w:pStyle w:val="TAL"/>
              <w:rPr>
                <w:rFonts w:cs="Arial"/>
                <w:lang w:eastAsia="ja-JP"/>
              </w:rPr>
            </w:pPr>
          </w:p>
        </w:tc>
        <w:tc>
          <w:tcPr>
            <w:tcW w:w="1440" w:type="dxa"/>
          </w:tcPr>
          <w:p w14:paraId="4B71C7F7" w14:textId="77777777" w:rsidR="006A1CE4" w:rsidRPr="00E67E0D" w:rsidRDefault="006A1CE4" w:rsidP="00E7499B">
            <w:pPr>
              <w:pStyle w:val="TAL"/>
              <w:rPr>
                <w:i/>
                <w:lang w:eastAsia="ja-JP"/>
              </w:rPr>
            </w:pPr>
          </w:p>
        </w:tc>
        <w:tc>
          <w:tcPr>
            <w:tcW w:w="1872" w:type="dxa"/>
          </w:tcPr>
          <w:p w14:paraId="671136BB" w14:textId="77777777" w:rsidR="006A1CE4" w:rsidRPr="00E67E0D" w:rsidRDefault="006A1CE4" w:rsidP="00E7499B">
            <w:pPr>
              <w:pStyle w:val="TAL"/>
              <w:rPr>
                <w:rFonts w:cs="Arial"/>
                <w:lang w:eastAsia="ja-JP"/>
              </w:rPr>
            </w:pPr>
          </w:p>
        </w:tc>
        <w:tc>
          <w:tcPr>
            <w:tcW w:w="2880" w:type="dxa"/>
          </w:tcPr>
          <w:p w14:paraId="1A6D8245" w14:textId="77777777" w:rsidR="006A1CE4" w:rsidRPr="00E67E0D" w:rsidRDefault="006A1CE4" w:rsidP="00E7499B">
            <w:pPr>
              <w:pStyle w:val="TAL"/>
              <w:rPr>
                <w:rFonts w:cs="Arial"/>
                <w:szCs w:val="18"/>
                <w:lang w:eastAsia="ja-JP"/>
              </w:rPr>
            </w:pPr>
          </w:p>
        </w:tc>
      </w:tr>
      <w:tr w:rsidR="006A1CE4" w:rsidRPr="00E67E0D" w14:paraId="27A8E418" w14:textId="77777777" w:rsidTr="00E7499B">
        <w:tc>
          <w:tcPr>
            <w:tcW w:w="2448" w:type="dxa"/>
          </w:tcPr>
          <w:p w14:paraId="78E24CC5" w14:textId="77777777" w:rsidR="006A1CE4" w:rsidRPr="00E67E0D" w:rsidRDefault="006A1CE4" w:rsidP="00E7499B">
            <w:pPr>
              <w:pStyle w:val="TAL"/>
              <w:ind w:left="165"/>
              <w:rPr>
                <w:rFonts w:cs="Arial"/>
                <w:lang w:eastAsia="ja-JP"/>
              </w:rPr>
            </w:pPr>
            <w:r w:rsidRPr="00E67E0D">
              <w:rPr>
                <w:rFonts w:cs="Arial"/>
                <w:lang w:eastAsia="ja-JP"/>
              </w:rPr>
              <w:t>&gt;&gt;Global eNB ID</w:t>
            </w:r>
          </w:p>
        </w:tc>
        <w:tc>
          <w:tcPr>
            <w:tcW w:w="1080" w:type="dxa"/>
          </w:tcPr>
          <w:p w14:paraId="1CA82CB6"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7AC8016E" w14:textId="77777777" w:rsidR="006A1CE4" w:rsidRPr="00E67E0D" w:rsidRDefault="006A1CE4" w:rsidP="00E7499B">
            <w:pPr>
              <w:pStyle w:val="TAL"/>
              <w:rPr>
                <w:i/>
                <w:lang w:eastAsia="ja-JP"/>
              </w:rPr>
            </w:pPr>
          </w:p>
        </w:tc>
        <w:tc>
          <w:tcPr>
            <w:tcW w:w="1872" w:type="dxa"/>
          </w:tcPr>
          <w:p w14:paraId="65EBC575" w14:textId="77777777" w:rsidR="006A1CE4" w:rsidRPr="00E67E0D" w:rsidRDefault="006A1CE4" w:rsidP="00E7499B">
            <w:pPr>
              <w:pStyle w:val="TAL"/>
              <w:rPr>
                <w:rFonts w:cs="Arial"/>
                <w:lang w:eastAsia="ja-JP"/>
              </w:rPr>
            </w:pPr>
            <w:r w:rsidRPr="00E67E0D">
              <w:rPr>
                <w:rFonts w:cs="Arial"/>
                <w:lang w:eastAsia="ja-JP"/>
              </w:rPr>
              <w:t>Global ng-eNB ID</w:t>
            </w:r>
          </w:p>
          <w:p w14:paraId="2102F3F2" w14:textId="77777777" w:rsidR="006A1CE4" w:rsidRPr="00E67E0D" w:rsidRDefault="006A1CE4" w:rsidP="00E7499B">
            <w:pPr>
              <w:pStyle w:val="TAL"/>
              <w:rPr>
                <w:rFonts w:cs="Arial"/>
                <w:lang w:eastAsia="ja-JP"/>
              </w:rPr>
            </w:pPr>
            <w:r w:rsidRPr="00E67E0D">
              <w:rPr>
                <w:rFonts w:cs="Arial"/>
                <w:lang w:eastAsia="ja-JP"/>
              </w:rPr>
              <w:t>9.3.1.8</w:t>
            </w:r>
          </w:p>
        </w:tc>
        <w:tc>
          <w:tcPr>
            <w:tcW w:w="2880" w:type="dxa"/>
          </w:tcPr>
          <w:p w14:paraId="0955479C" w14:textId="77777777" w:rsidR="006A1CE4" w:rsidRPr="00E67E0D" w:rsidRDefault="006A1CE4" w:rsidP="00E7499B">
            <w:pPr>
              <w:pStyle w:val="TAL"/>
              <w:rPr>
                <w:rFonts w:cs="Arial"/>
                <w:szCs w:val="18"/>
                <w:lang w:eastAsia="ja-JP"/>
              </w:rPr>
            </w:pPr>
          </w:p>
        </w:tc>
      </w:tr>
      <w:tr w:rsidR="006A1CE4" w:rsidRPr="00E67E0D" w14:paraId="3AB1CA73" w14:textId="77777777" w:rsidTr="00E7499B">
        <w:tc>
          <w:tcPr>
            <w:tcW w:w="2448" w:type="dxa"/>
          </w:tcPr>
          <w:p w14:paraId="15433DF2" w14:textId="77777777" w:rsidR="006A1CE4" w:rsidRPr="00E67E0D" w:rsidRDefault="006A1CE4" w:rsidP="00E7499B">
            <w:pPr>
              <w:pStyle w:val="TAL"/>
              <w:ind w:left="165"/>
              <w:rPr>
                <w:rFonts w:cs="Arial"/>
                <w:lang w:eastAsia="ja-JP"/>
              </w:rPr>
            </w:pPr>
            <w:r w:rsidRPr="00E67E0D">
              <w:rPr>
                <w:rFonts w:cs="Arial"/>
                <w:lang w:eastAsia="ja-JP"/>
              </w:rPr>
              <w:t>&gt;&gt;Selected EPS TAI</w:t>
            </w:r>
          </w:p>
        </w:tc>
        <w:tc>
          <w:tcPr>
            <w:tcW w:w="1080" w:type="dxa"/>
          </w:tcPr>
          <w:p w14:paraId="4FAC1C7E"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18CDF4BA" w14:textId="77777777" w:rsidR="006A1CE4" w:rsidRPr="00E67E0D" w:rsidRDefault="006A1CE4" w:rsidP="00E7499B">
            <w:pPr>
              <w:pStyle w:val="TAL"/>
              <w:rPr>
                <w:i/>
                <w:lang w:eastAsia="ja-JP"/>
              </w:rPr>
            </w:pPr>
          </w:p>
        </w:tc>
        <w:tc>
          <w:tcPr>
            <w:tcW w:w="1872" w:type="dxa"/>
          </w:tcPr>
          <w:p w14:paraId="30324D14" w14:textId="77777777" w:rsidR="006A1CE4" w:rsidRPr="00E67E0D" w:rsidRDefault="006A1CE4" w:rsidP="00E7499B">
            <w:pPr>
              <w:pStyle w:val="TAL"/>
              <w:rPr>
                <w:rFonts w:cs="Arial"/>
                <w:lang w:eastAsia="ja-JP"/>
              </w:rPr>
            </w:pPr>
            <w:r w:rsidRPr="00E67E0D">
              <w:rPr>
                <w:rFonts w:cs="Arial"/>
                <w:lang w:eastAsia="ja-JP"/>
              </w:rPr>
              <w:t>EPS TAI</w:t>
            </w:r>
          </w:p>
          <w:p w14:paraId="14C3B303" w14:textId="77777777" w:rsidR="006A1CE4" w:rsidRPr="00E67E0D" w:rsidRDefault="006A1CE4" w:rsidP="00E7499B">
            <w:pPr>
              <w:pStyle w:val="TAL"/>
              <w:rPr>
                <w:rFonts w:cs="Arial"/>
                <w:lang w:eastAsia="ja-JP"/>
              </w:rPr>
            </w:pPr>
            <w:r w:rsidRPr="00E67E0D">
              <w:rPr>
                <w:rFonts w:cs="Arial"/>
                <w:lang w:eastAsia="ja-JP"/>
              </w:rPr>
              <w:t>9.3.3.17</w:t>
            </w:r>
          </w:p>
        </w:tc>
        <w:tc>
          <w:tcPr>
            <w:tcW w:w="2880" w:type="dxa"/>
          </w:tcPr>
          <w:p w14:paraId="32B73D27" w14:textId="77777777" w:rsidR="006A1CE4" w:rsidRPr="00E67E0D" w:rsidRDefault="006A1CE4" w:rsidP="00E7499B">
            <w:pPr>
              <w:pStyle w:val="TAL"/>
              <w:rPr>
                <w:rFonts w:cs="Arial"/>
                <w:szCs w:val="18"/>
                <w:lang w:eastAsia="ja-JP"/>
              </w:rPr>
            </w:pPr>
          </w:p>
        </w:tc>
      </w:tr>
    </w:tbl>
    <w:p w14:paraId="51B069FB" w14:textId="77777777" w:rsidR="006A1CE4" w:rsidRPr="00E67E0D" w:rsidRDefault="006A1CE4" w:rsidP="00E7499B"/>
    <w:p w14:paraId="77DE919B" w14:textId="77777777" w:rsidR="006A1CE4" w:rsidRPr="00E67E0D" w:rsidRDefault="006A1CE4" w:rsidP="00E7499B">
      <w:pPr>
        <w:pStyle w:val="4"/>
      </w:pPr>
      <w:bookmarkStart w:id="4368" w:name="_Toc534720560"/>
      <w:bookmarkStart w:id="4369" w:name="_Toc525567572"/>
      <w:r w:rsidRPr="00E67E0D">
        <w:t>9.3.1.26</w:t>
      </w:r>
      <w:r w:rsidRPr="00E67E0D">
        <w:tab/>
        <w:t>Emergency Fallback Indicator</w:t>
      </w:r>
      <w:bookmarkEnd w:id="4368"/>
      <w:bookmarkEnd w:id="4369"/>
    </w:p>
    <w:p w14:paraId="3084D5D4" w14:textId="77777777" w:rsidR="006A1CE4" w:rsidRPr="00E67E0D" w:rsidRDefault="006A1CE4" w:rsidP="00E7499B">
      <w:r w:rsidRPr="00E67E0D">
        <w:rPr>
          <w:lang w:eastAsia="zh-CN"/>
        </w:rPr>
        <w:t>The IE indicates emergency service fallback</w:t>
      </w:r>
      <w:r w:rsidRPr="00E67E0D">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67DA92A3" w14:textId="77777777" w:rsidTr="00E7499B">
        <w:tc>
          <w:tcPr>
            <w:tcW w:w="2448" w:type="dxa"/>
          </w:tcPr>
          <w:p w14:paraId="730BFCDB"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2DF04B68"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76899358"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16E68A83"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255C7AAA"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47B49D1C" w14:textId="77777777" w:rsidTr="00E7499B">
        <w:tc>
          <w:tcPr>
            <w:tcW w:w="2448" w:type="dxa"/>
          </w:tcPr>
          <w:p w14:paraId="473870F9" w14:textId="77777777" w:rsidR="006A1CE4" w:rsidRPr="00E67E0D" w:rsidRDefault="006A1CE4" w:rsidP="00E7499B">
            <w:pPr>
              <w:pStyle w:val="TAL"/>
              <w:rPr>
                <w:rFonts w:eastAsia="Batang" w:cs="Arial"/>
                <w:lang w:eastAsia="ja-JP"/>
              </w:rPr>
            </w:pPr>
            <w:r w:rsidRPr="00E67E0D">
              <w:rPr>
                <w:rFonts w:cs="Arial"/>
                <w:lang w:eastAsia="zh-CN"/>
              </w:rPr>
              <w:t>Emergency Fallback Request Indicator</w:t>
            </w:r>
          </w:p>
        </w:tc>
        <w:tc>
          <w:tcPr>
            <w:tcW w:w="1080" w:type="dxa"/>
          </w:tcPr>
          <w:p w14:paraId="5B52E0AA" w14:textId="77777777" w:rsidR="006A1CE4" w:rsidRPr="00E67E0D" w:rsidRDefault="006A1CE4" w:rsidP="00E7499B">
            <w:pPr>
              <w:pStyle w:val="TAL"/>
              <w:rPr>
                <w:rFonts w:cs="Arial"/>
                <w:lang w:eastAsia="ja-JP"/>
              </w:rPr>
            </w:pPr>
            <w:r w:rsidRPr="00E67E0D">
              <w:rPr>
                <w:rFonts w:cs="Arial"/>
                <w:lang w:eastAsia="zh-CN"/>
              </w:rPr>
              <w:t>M</w:t>
            </w:r>
          </w:p>
        </w:tc>
        <w:tc>
          <w:tcPr>
            <w:tcW w:w="1440" w:type="dxa"/>
          </w:tcPr>
          <w:p w14:paraId="1581BC4B" w14:textId="77777777" w:rsidR="006A1CE4" w:rsidRPr="00E67E0D" w:rsidRDefault="006A1CE4" w:rsidP="00E7499B">
            <w:pPr>
              <w:pStyle w:val="TAL"/>
              <w:rPr>
                <w:i/>
                <w:lang w:eastAsia="ja-JP"/>
              </w:rPr>
            </w:pPr>
          </w:p>
        </w:tc>
        <w:tc>
          <w:tcPr>
            <w:tcW w:w="1872" w:type="dxa"/>
          </w:tcPr>
          <w:p w14:paraId="2D213741" w14:textId="77777777" w:rsidR="006A1CE4" w:rsidRPr="00E67E0D" w:rsidRDefault="006A1CE4" w:rsidP="00E7499B">
            <w:pPr>
              <w:pStyle w:val="TAL"/>
              <w:rPr>
                <w:lang w:eastAsia="ja-JP"/>
              </w:rPr>
            </w:pPr>
            <w:r w:rsidRPr="00E67E0D">
              <w:rPr>
                <w:rFonts w:cs="Arial"/>
              </w:rPr>
              <w:t xml:space="preserve">ENUMERATED (emergency </w:t>
            </w:r>
            <w:r w:rsidRPr="00E67E0D">
              <w:rPr>
                <w:rFonts w:cs="Arial"/>
                <w:lang w:eastAsia="zh-CN"/>
              </w:rPr>
              <w:t>fallback requested, …</w:t>
            </w:r>
            <w:r w:rsidRPr="00E67E0D">
              <w:rPr>
                <w:rFonts w:cs="Arial"/>
              </w:rPr>
              <w:t>)</w:t>
            </w:r>
          </w:p>
        </w:tc>
        <w:tc>
          <w:tcPr>
            <w:tcW w:w="2880" w:type="dxa"/>
          </w:tcPr>
          <w:p w14:paraId="6E518051" w14:textId="77777777" w:rsidR="006A1CE4" w:rsidRPr="00E67E0D" w:rsidRDefault="006A1CE4" w:rsidP="00E7499B">
            <w:pPr>
              <w:pStyle w:val="TAL"/>
              <w:rPr>
                <w:rFonts w:cs="Arial"/>
                <w:szCs w:val="18"/>
                <w:lang w:eastAsia="ja-JP"/>
              </w:rPr>
            </w:pPr>
          </w:p>
        </w:tc>
      </w:tr>
      <w:tr w:rsidR="006A1CE4" w:rsidRPr="00E67E0D" w14:paraId="729A2602" w14:textId="77777777" w:rsidTr="00E7499B">
        <w:tc>
          <w:tcPr>
            <w:tcW w:w="2448" w:type="dxa"/>
          </w:tcPr>
          <w:p w14:paraId="76FC1469" w14:textId="77777777" w:rsidR="006A1CE4" w:rsidRPr="00E67E0D" w:rsidRDefault="006A1CE4" w:rsidP="00E7499B">
            <w:pPr>
              <w:pStyle w:val="TAL"/>
              <w:rPr>
                <w:rFonts w:cs="Arial"/>
                <w:lang w:eastAsia="zh-CN"/>
              </w:rPr>
            </w:pPr>
            <w:r w:rsidRPr="00E67E0D">
              <w:rPr>
                <w:rFonts w:cs="Arial"/>
                <w:lang w:eastAsia="zh-CN"/>
              </w:rPr>
              <w:t>Emergency Service Target CN</w:t>
            </w:r>
          </w:p>
        </w:tc>
        <w:tc>
          <w:tcPr>
            <w:tcW w:w="1080" w:type="dxa"/>
          </w:tcPr>
          <w:p w14:paraId="3FA7E6CC" w14:textId="77777777" w:rsidR="006A1CE4" w:rsidRPr="00E67E0D" w:rsidRDefault="006A1CE4" w:rsidP="00E7499B">
            <w:pPr>
              <w:pStyle w:val="TAL"/>
              <w:rPr>
                <w:rFonts w:cs="Arial"/>
                <w:lang w:eastAsia="zh-CN"/>
              </w:rPr>
            </w:pPr>
            <w:r w:rsidRPr="00E67E0D">
              <w:rPr>
                <w:rFonts w:cs="Arial"/>
                <w:lang w:eastAsia="zh-CN"/>
              </w:rPr>
              <w:t>O</w:t>
            </w:r>
          </w:p>
        </w:tc>
        <w:tc>
          <w:tcPr>
            <w:tcW w:w="1440" w:type="dxa"/>
          </w:tcPr>
          <w:p w14:paraId="274DF441" w14:textId="77777777" w:rsidR="006A1CE4" w:rsidRPr="00E67E0D" w:rsidRDefault="006A1CE4" w:rsidP="00E7499B">
            <w:pPr>
              <w:pStyle w:val="TAL"/>
              <w:rPr>
                <w:i/>
                <w:lang w:eastAsia="ja-JP"/>
              </w:rPr>
            </w:pPr>
          </w:p>
        </w:tc>
        <w:tc>
          <w:tcPr>
            <w:tcW w:w="1872" w:type="dxa"/>
          </w:tcPr>
          <w:p w14:paraId="74A03AC6" w14:textId="77777777" w:rsidR="006A1CE4" w:rsidRPr="00E67E0D" w:rsidRDefault="006A1CE4" w:rsidP="00E7499B">
            <w:pPr>
              <w:pStyle w:val="TAL"/>
              <w:rPr>
                <w:rFonts w:cs="Arial"/>
              </w:rPr>
            </w:pPr>
            <w:r w:rsidRPr="00E67E0D">
              <w:rPr>
                <w:rFonts w:cs="Arial"/>
              </w:rPr>
              <w:t>ENUMERATED (5GC, EPC</w:t>
            </w:r>
            <w:r w:rsidRPr="00E67E0D">
              <w:rPr>
                <w:rFonts w:cs="Arial"/>
                <w:lang w:eastAsia="zh-CN"/>
              </w:rPr>
              <w:t>, …</w:t>
            </w:r>
            <w:r w:rsidRPr="00E67E0D">
              <w:rPr>
                <w:rFonts w:cs="Arial"/>
              </w:rPr>
              <w:t>)</w:t>
            </w:r>
          </w:p>
        </w:tc>
        <w:tc>
          <w:tcPr>
            <w:tcW w:w="2880" w:type="dxa"/>
          </w:tcPr>
          <w:p w14:paraId="41FBC3FA" w14:textId="77777777" w:rsidR="006A1CE4" w:rsidRPr="00E67E0D" w:rsidRDefault="006A1CE4" w:rsidP="00E7499B">
            <w:pPr>
              <w:pStyle w:val="TAL"/>
              <w:rPr>
                <w:rFonts w:cs="Arial"/>
                <w:szCs w:val="18"/>
                <w:lang w:eastAsia="ja-JP"/>
              </w:rPr>
            </w:pPr>
          </w:p>
        </w:tc>
      </w:tr>
    </w:tbl>
    <w:p w14:paraId="1EB112EA" w14:textId="77777777" w:rsidR="006A1CE4" w:rsidRPr="00E67E0D" w:rsidRDefault="006A1CE4" w:rsidP="00E7499B"/>
    <w:p w14:paraId="0A2F5BF9" w14:textId="77777777" w:rsidR="006A1CE4" w:rsidRPr="00E67E0D" w:rsidRDefault="006A1CE4" w:rsidP="00E7499B">
      <w:pPr>
        <w:pStyle w:val="4"/>
      </w:pPr>
      <w:bookmarkStart w:id="4370" w:name="_Toc534720561"/>
      <w:bookmarkStart w:id="4371" w:name="_Toc525567573"/>
      <w:r w:rsidRPr="00E67E0D">
        <w:t>9.3.1.27</w:t>
      </w:r>
      <w:r w:rsidRPr="00E67E0D">
        <w:tab/>
      </w:r>
      <w:r w:rsidRPr="00E67E0D">
        <w:rPr>
          <w:rFonts w:hint="eastAsia"/>
          <w:lang w:eastAsia="zh-CN"/>
        </w:rPr>
        <w:t>Security Indication</w:t>
      </w:r>
      <w:bookmarkEnd w:id="4370"/>
      <w:bookmarkEnd w:id="4371"/>
    </w:p>
    <w:p w14:paraId="55E82570" w14:textId="77777777" w:rsidR="006A1CE4" w:rsidRPr="00E67E0D" w:rsidRDefault="006A1CE4" w:rsidP="00E7499B">
      <w:pPr>
        <w:rPr>
          <w:lang w:eastAsia="zh-CN"/>
        </w:rPr>
      </w:pPr>
      <w:r w:rsidRPr="00E67E0D">
        <w:rPr>
          <w:rFonts w:hint="eastAsia"/>
          <w:lang w:eastAsia="zh-CN"/>
        </w:rPr>
        <w:t xml:space="preserve">This IE contains the user plane integrity </w:t>
      </w:r>
      <w:r w:rsidRPr="00E67E0D">
        <w:rPr>
          <w:lang w:eastAsia="zh-CN"/>
        </w:rPr>
        <w:t xml:space="preserve">protection </w:t>
      </w:r>
      <w:r w:rsidRPr="00E67E0D">
        <w:rPr>
          <w:rFonts w:hint="eastAsia"/>
          <w:lang w:eastAsia="zh-CN"/>
        </w:rPr>
        <w:t xml:space="preserve">indication </w:t>
      </w:r>
      <w:r w:rsidRPr="00E67E0D">
        <w:rPr>
          <w:lang w:eastAsia="zh-CN"/>
        </w:rPr>
        <w:t xml:space="preserve">and confidentiality protection indication </w:t>
      </w:r>
      <w:r w:rsidRPr="00E67E0D">
        <w:rPr>
          <w:rFonts w:hint="eastAsia"/>
          <w:lang w:eastAsia="zh-CN"/>
        </w:rPr>
        <w:t>which indicate</w:t>
      </w:r>
      <w:r w:rsidRPr="00E67E0D">
        <w:rPr>
          <w:lang w:eastAsia="zh-CN"/>
        </w:rPr>
        <w:t>s</w:t>
      </w:r>
      <w:r w:rsidRPr="00E67E0D">
        <w:rPr>
          <w:rFonts w:hint="eastAsia"/>
          <w:lang w:eastAsia="zh-CN"/>
        </w:rPr>
        <w:t xml:space="preserve"> </w:t>
      </w:r>
      <w:r w:rsidRPr="00E67E0D">
        <w:rPr>
          <w:lang w:eastAsia="zh-CN"/>
        </w:rPr>
        <w:t>the requirements on</w:t>
      </w:r>
      <w:r w:rsidRPr="00E67E0D">
        <w:rPr>
          <w:rFonts w:hint="eastAsia"/>
          <w:lang w:eastAsia="zh-CN"/>
        </w:rPr>
        <w:t xml:space="preserve"> UP integrity </w:t>
      </w:r>
      <w:r w:rsidRPr="00E67E0D">
        <w:rPr>
          <w:lang w:eastAsia="zh-CN"/>
        </w:rPr>
        <w:t>protection and ciphering</w:t>
      </w:r>
      <w:r w:rsidRPr="00E67E0D">
        <w:rPr>
          <w:rFonts w:hint="eastAsia"/>
          <w:lang w:eastAsia="zh-CN"/>
        </w:rPr>
        <w:t xml:space="preserve"> for </w:t>
      </w:r>
      <w:r w:rsidRPr="00E67E0D">
        <w:rPr>
          <w:lang w:eastAsia="zh-CN"/>
        </w:rPr>
        <w:t>corresponding</w:t>
      </w:r>
      <w:r w:rsidRPr="00E67E0D">
        <w:rPr>
          <w:rFonts w:hint="eastAsia"/>
          <w:lang w:eastAsia="zh-CN"/>
        </w:rPr>
        <w:t xml:space="preserve"> </w:t>
      </w:r>
      <w:r w:rsidRPr="00E67E0D">
        <w:rPr>
          <w:lang w:eastAsia="zh-CN"/>
        </w:rPr>
        <w:t xml:space="preserve">PDU </w:t>
      </w:r>
      <w:r w:rsidRPr="00E67E0D">
        <w:rPr>
          <w:rFonts w:hint="eastAsia"/>
          <w:lang w:eastAsia="zh-CN"/>
        </w:rPr>
        <w:t>sessions, respectively.</w:t>
      </w:r>
      <w:r w:rsidRPr="00E67E0D">
        <w:rPr>
          <w:lang w:eastAsia="zh-CN"/>
        </w:rPr>
        <w:t xml:space="preserve"> </w:t>
      </w:r>
      <w:r w:rsidRPr="00E67E0D">
        <w:rPr>
          <w:color w:val="000000"/>
          <w:lang w:eastAsia="zh-CN"/>
        </w:rPr>
        <w:t>Additionally, this IE contains the maximum integrity protected data rate per UE for integrity protection for DRBs.</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2A0F77BD" w14:textId="77777777" w:rsidTr="00E7499B">
        <w:tc>
          <w:tcPr>
            <w:tcW w:w="2448" w:type="dxa"/>
          </w:tcPr>
          <w:p w14:paraId="45F12C8D"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50470885"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501EB45A"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44F9B8F6"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3B398E28"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1D6AFB97" w14:textId="77777777" w:rsidTr="00E7499B">
        <w:tc>
          <w:tcPr>
            <w:tcW w:w="2448" w:type="dxa"/>
          </w:tcPr>
          <w:p w14:paraId="2E715405" w14:textId="77777777" w:rsidR="006A1CE4" w:rsidRPr="00E67E0D" w:rsidRDefault="006A1CE4" w:rsidP="00E7499B">
            <w:pPr>
              <w:pStyle w:val="TAL"/>
              <w:rPr>
                <w:rFonts w:eastAsia="Batang"/>
              </w:rPr>
            </w:pPr>
            <w:r w:rsidRPr="00E67E0D">
              <w:t>Integrity Protection Indication</w:t>
            </w:r>
          </w:p>
        </w:tc>
        <w:tc>
          <w:tcPr>
            <w:tcW w:w="1080" w:type="dxa"/>
          </w:tcPr>
          <w:p w14:paraId="4CB10CCC" w14:textId="77777777" w:rsidR="006A1CE4" w:rsidRPr="00E67E0D" w:rsidRDefault="006A1CE4" w:rsidP="00E7499B">
            <w:pPr>
              <w:pStyle w:val="TAL"/>
              <w:rPr>
                <w:rFonts w:cs="Arial"/>
                <w:lang w:eastAsia="ja-JP"/>
              </w:rPr>
            </w:pPr>
            <w:r w:rsidRPr="00E67E0D">
              <w:rPr>
                <w:rFonts w:cs="Arial"/>
                <w:lang w:eastAsia="zh-CN"/>
              </w:rPr>
              <w:t>M</w:t>
            </w:r>
          </w:p>
        </w:tc>
        <w:tc>
          <w:tcPr>
            <w:tcW w:w="1440" w:type="dxa"/>
          </w:tcPr>
          <w:p w14:paraId="3F44C4CD" w14:textId="77777777" w:rsidR="006A1CE4" w:rsidRPr="00E67E0D" w:rsidRDefault="006A1CE4" w:rsidP="00E7499B">
            <w:pPr>
              <w:pStyle w:val="TAL"/>
              <w:rPr>
                <w:i/>
                <w:lang w:eastAsia="ja-JP"/>
              </w:rPr>
            </w:pPr>
          </w:p>
        </w:tc>
        <w:tc>
          <w:tcPr>
            <w:tcW w:w="1872" w:type="dxa"/>
          </w:tcPr>
          <w:p w14:paraId="4C3ECC61" w14:textId="77777777" w:rsidR="006A1CE4" w:rsidRPr="00E67E0D" w:rsidRDefault="006A1CE4" w:rsidP="00E7499B">
            <w:pPr>
              <w:pStyle w:val="TAL"/>
              <w:rPr>
                <w:lang w:eastAsia="ja-JP"/>
              </w:rPr>
            </w:pPr>
            <w:bookmarkStart w:id="4372" w:name="OLE_LINK140"/>
            <w:bookmarkStart w:id="4373" w:name="OLE_LINK141"/>
            <w:r w:rsidRPr="00E67E0D">
              <w:rPr>
                <w:rFonts w:cs="Arial"/>
                <w:lang w:eastAsia="ja-JP"/>
              </w:rPr>
              <w:t>ENUMERATED (required, preferred, not needed</w:t>
            </w:r>
            <w:r w:rsidRPr="00E67E0D">
              <w:rPr>
                <w:rFonts w:cs="Arial" w:hint="eastAsia"/>
                <w:lang w:eastAsia="zh-CN"/>
              </w:rPr>
              <w:t>,</w:t>
            </w:r>
            <w:r w:rsidRPr="00E67E0D">
              <w:rPr>
                <w:rFonts w:cs="Arial"/>
                <w:lang w:eastAsia="zh-CN"/>
              </w:rPr>
              <w:t xml:space="preserve"> …</w:t>
            </w:r>
            <w:r w:rsidRPr="00E67E0D">
              <w:rPr>
                <w:rFonts w:cs="Arial"/>
                <w:lang w:eastAsia="ja-JP"/>
              </w:rPr>
              <w:t>)</w:t>
            </w:r>
          </w:p>
          <w:bookmarkEnd w:id="4372"/>
          <w:bookmarkEnd w:id="4373"/>
          <w:p w14:paraId="20339243" w14:textId="77777777" w:rsidR="006A1CE4" w:rsidRPr="00E67E0D" w:rsidRDefault="006A1CE4" w:rsidP="00E7499B">
            <w:pPr>
              <w:pStyle w:val="TAL"/>
              <w:rPr>
                <w:lang w:eastAsia="ja-JP"/>
              </w:rPr>
            </w:pPr>
          </w:p>
        </w:tc>
        <w:tc>
          <w:tcPr>
            <w:tcW w:w="2880" w:type="dxa"/>
          </w:tcPr>
          <w:p w14:paraId="757ED2D4" w14:textId="77777777" w:rsidR="006A1CE4" w:rsidRPr="00E67E0D" w:rsidRDefault="006A1CE4" w:rsidP="00E7499B">
            <w:pPr>
              <w:pStyle w:val="TAL"/>
              <w:rPr>
                <w:rFonts w:cs="Arial"/>
                <w:szCs w:val="18"/>
                <w:lang w:eastAsia="ja-JP"/>
              </w:rPr>
            </w:pPr>
            <w:r w:rsidRPr="00E67E0D">
              <w:rPr>
                <w:lang w:eastAsia="zh-CN"/>
              </w:rPr>
              <w:t>Indicates whether UP integrity protection shall apply, should apply or shall not apply for the concerned PDU session.</w:t>
            </w:r>
          </w:p>
        </w:tc>
      </w:tr>
      <w:tr w:rsidR="006A1CE4" w:rsidRPr="00E67E0D" w14:paraId="60E69F27" w14:textId="77777777" w:rsidTr="00E7499B">
        <w:tc>
          <w:tcPr>
            <w:tcW w:w="2448" w:type="dxa"/>
          </w:tcPr>
          <w:p w14:paraId="2C428AFA" w14:textId="77777777" w:rsidR="006A1CE4" w:rsidRPr="00E67E0D" w:rsidRDefault="006A1CE4" w:rsidP="00E7499B">
            <w:pPr>
              <w:pStyle w:val="TAL"/>
            </w:pPr>
            <w:r w:rsidRPr="00E67E0D">
              <w:t>Confidentiality Protection Indication</w:t>
            </w:r>
          </w:p>
        </w:tc>
        <w:tc>
          <w:tcPr>
            <w:tcW w:w="1080" w:type="dxa"/>
          </w:tcPr>
          <w:p w14:paraId="0FDA585D" w14:textId="77777777" w:rsidR="006A1CE4" w:rsidRPr="00E67E0D" w:rsidRDefault="006A1CE4" w:rsidP="00E7499B">
            <w:pPr>
              <w:pStyle w:val="TAL"/>
              <w:rPr>
                <w:rFonts w:cs="Arial"/>
                <w:lang w:eastAsia="zh-CN"/>
              </w:rPr>
            </w:pPr>
            <w:r w:rsidRPr="00E67E0D">
              <w:rPr>
                <w:rFonts w:cs="Arial"/>
                <w:lang w:eastAsia="zh-CN"/>
              </w:rPr>
              <w:t>M</w:t>
            </w:r>
          </w:p>
        </w:tc>
        <w:tc>
          <w:tcPr>
            <w:tcW w:w="1440" w:type="dxa"/>
          </w:tcPr>
          <w:p w14:paraId="467C9C76" w14:textId="77777777" w:rsidR="006A1CE4" w:rsidRPr="00E67E0D" w:rsidRDefault="006A1CE4" w:rsidP="00E7499B">
            <w:pPr>
              <w:pStyle w:val="TAL"/>
              <w:rPr>
                <w:i/>
                <w:lang w:eastAsia="ja-JP"/>
              </w:rPr>
            </w:pPr>
          </w:p>
        </w:tc>
        <w:tc>
          <w:tcPr>
            <w:tcW w:w="1872" w:type="dxa"/>
          </w:tcPr>
          <w:p w14:paraId="358B28F2" w14:textId="77777777" w:rsidR="006A1CE4" w:rsidRPr="00E67E0D" w:rsidRDefault="006A1CE4" w:rsidP="00E7499B">
            <w:pPr>
              <w:keepNext/>
              <w:keepLines/>
              <w:rPr>
                <w:rFonts w:ascii="Arial" w:hAnsi="Arial"/>
                <w:sz w:val="18"/>
              </w:rPr>
            </w:pPr>
            <w:r w:rsidRPr="00E67E0D">
              <w:rPr>
                <w:rFonts w:ascii="Arial" w:hAnsi="Arial" w:cs="Arial"/>
                <w:sz w:val="18"/>
              </w:rPr>
              <w:t>ENUMERATED (required, preferred, not needed</w:t>
            </w:r>
            <w:r w:rsidRPr="00E67E0D">
              <w:rPr>
                <w:rFonts w:ascii="Arial" w:hAnsi="Arial" w:cs="Arial" w:hint="eastAsia"/>
                <w:sz w:val="18"/>
                <w:lang w:eastAsia="zh-CN"/>
              </w:rPr>
              <w:t>,</w:t>
            </w:r>
            <w:r w:rsidRPr="00E67E0D">
              <w:rPr>
                <w:rFonts w:ascii="Arial" w:hAnsi="Arial" w:cs="Arial"/>
                <w:sz w:val="18"/>
                <w:lang w:eastAsia="zh-CN"/>
              </w:rPr>
              <w:t xml:space="preserve"> …</w:t>
            </w:r>
            <w:r w:rsidRPr="00E67E0D">
              <w:rPr>
                <w:rFonts w:ascii="Arial" w:hAnsi="Arial" w:cs="Arial"/>
                <w:sz w:val="18"/>
              </w:rPr>
              <w:t>)</w:t>
            </w:r>
          </w:p>
        </w:tc>
        <w:tc>
          <w:tcPr>
            <w:tcW w:w="2880" w:type="dxa"/>
          </w:tcPr>
          <w:p w14:paraId="36AE89BB" w14:textId="77777777" w:rsidR="006A1CE4" w:rsidRPr="00E67E0D" w:rsidRDefault="006A1CE4" w:rsidP="00E7499B">
            <w:pPr>
              <w:keepNext/>
              <w:keepLines/>
              <w:spacing w:after="0"/>
              <w:rPr>
                <w:rFonts w:ascii="Arial" w:hAnsi="Arial"/>
                <w:iCs/>
                <w:sz w:val="18"/>
              </w:rPr>
            </w:pPr>
            <w:r w:rsidRPr="00E67E0D">
              <w:rPr>
                <w:rFonts w:ascii="Arial" w:hAnsi="Arial"/>
                <w:sz w:val="18"/>
                <w:lang w:eastAsia="zh-CN"/>
              </w:rPr>
              <w:t>Indicates whether UP ciphering shall apply, should apply or shall not apply for the concerned PDU session.</w:t>
            </w:r>
          </w:p>
        </w:tc>
      </w:tr>
      <w:tr w:rsidR="006A1CE4" w:rsidRPr="00E67E0D" w14:paraId="5C03B3FF" w14:textId="77777777" w:rsidTr="00E7499B">
        <w:tc>
          <w:tcPr>
            <w:tcW w:w="2448" w:type="dxa"/>
          </w:tcPr>
          <w:p w14:paraId="0A747B4E" w14:textId="77777777" w:rsidR="006A1CE4" w:rsidRPr="00E67E0D" w:rsidRDefault="006A1CE4" w:rsidP="00E7499B">
            <w:pPr>
              <w:pStyle w:val="TAL"/>
            </w:pPr>
            <w:bookmarkStart w:id="4374" w:name="_Hlk522733308"/>
            <w:r w:rsidRPr="00E67E0D">
              <w:t>Maximum Integrity Protected Data Rate</w:t>
            </w:r>
            <w:bookmarkEnd w:id="4374"/>
          </w:p>
        </w:tc>
        <w:tc>
          <w:tcPr>
            <w:tcW w:w="1080" w:type="dxa"/>
          </w:tcPr>
          <w:p w14:paraId="31AB1489" w14:textId="77777777" w:rsidR="006A1CE4" w:rsidRPr="00E67E0D" w:rsidRDefault="006A1CE4" w:rsidP="00E7499B">
            <w:pPr>
              <w:pStyle w:val="TAL"/>
              <w:rPr>
                <w:rFonts w:cs="Arial"/>
                <w:lang w:eastAsia="zh-CN"/>
              </w:rPr>
            </w:pPr>
            <w:r w:rsidRPr="00E67E0D">
              <w:rPr>
                <w:rFonts w:eastAsia="Batang"/>
                <w:lang w:eastAsia="ja-JP"/>
              </w:rPr>
              <w:t>C-ifIntegrityProtectionRequiredorPreferred</w:t>
            </w:r>
          </w:p>
        </w:tc>
        <w:tc>
          <w:tcPr>
            <w:tcW w:w="1440" w:type="dxa"/>
          </w:tcPr>
          <w:p w14:paraId="0B3FA443" w14:textId="77777777" w:rsidR="006A1CE4" w:rsidRPr="00E67E0D" w:rsidRDefault="006A1CE4" w:rsidP="00E7499B">
            <w:pPr>
              <w:pStyle w:val="TAL"/>
              <w:rPr>
                <w:i/>
                <w:lang w:eastAsia="ja-JP"/>
              </w:rPr>
            </w:pPr>
          </w:p>
        </w:tc>
        <w:tc>
          <w:tcPr>
            <w:tcW w:w="1872" w:type="dxa"/>
          </w:tcPr>
          <w:p w14:paraId="238D65AC" w14:textId="77777777" w:rsidR="006A1CE4" w:rsidRPr="00E67E0D" w:rsidRDefault="006A1CE4" w:rsidP="00E7499B">
            <w:pPr>
              <w:keepNext/>
              <w:keepLines/>
              <w:rPr>
                <w:rFonts w:ascii="Arial" w:hAnsi="Arial" w:cs="Arial"/>
                <w:sz w:val="18"/>
              </w:rPr>
            </w:pPr>
            <w:r w:rsidRPr="00E67E0D">
              <w:rPr>
                <w:rFonts w:ascii="Arial" w:eastAsia="Malgun Gothic" w:hAnsi="Arial"/>
                <w:sz w:val="18"/>
                <w:lang w:val="x-none" w:eastAsia="ja-JP"/>
              </w:rPr>
              <w:t>9.3.1.103</w:t>
            </w:r>
          </w:p>
        </w:tc>
        <w:tc>
          <w:tcPr>
            <w:tcW w:w="2880" w:type="dxa"/>
          </w:tcPr>
          <w:p w14:paraId="02824E55" w14:textId="77777777" w:rsidR="006A1CE4" w:rsidRPr="00E67E0D" w:rsidRDefault="006A1CE4" w:rsidP="00E7499B">
            <w:pPr>
              <w:keepNext/>
              <w:keepLines/>
              <w:spacing w:after="0"/>
              <w:rPr>
                <w:rFonts w:ascii="Arial" w:hAnsi="Arial"/>
                <w:sz w:val="18"/>
                <w:lang w:eastAsia="zh-CN"/>
              </w:rPr>
            </w:pPr>
          </w:p>
        </w:tc>
      </w:tr>
    </w:tbl>
    <w:p w14:paraId="151D226C"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2B9ABB06" w14:textId="77777777" w:rsidTr="00E7499B">
        <w:tc>
          <w:tcPr>
            <w:tcW w:w="3528" w:type="dxa"/>
          </w:tcPr>
          <w:p w14:paraId="19BE391E" w14:textId="77777777" w:rsidR="006A1CE4" w:rsidRPr="00E67E0D" w:rsidRDefault="006A1CE4" w:rsidP="00E7499B">
            <w:pPr>
              <w:pStyle w:val="TAH"/>
              <w:rPr>
                <w:rFonts w:cs="Arial"/>
                <w:lang w:eastAsia="ja-JP"/>
              </w:rPr>
            </w:pPr>
            <w:r w:rsidRPr="00E67E0D">
              <w:rPr>
                <w:rFonts w:cs="Arial"/>
                <w:lang w:eastAsia="ja-JP"/>
              </w:rPr>
              <w:t>Condition</w:t>
            </w:r>
          </w:p>
        </w:tc>
        <w:tc>
          <w:tcPr>
            <w:tcW w:w="6192" w:type="dxa"/>
          </w:tcPr>
          <w:p w14:paraId="31A1E9FF"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4D9745FD" w14:textId="77777777" w:rsidTr="00E7499B">
        <w:tc>
          <w:tcPr>
            <w:tcW w:w="3528" w:type="dxa"/>
          </w:tcPr>
          <w:p w14:paraId="6A05916B" w14:textId="77777777" w:rsidR="006A1CE4" w:rsidRPr="00E67E0D" w:rsidRDefault="006A1CE4" w:rsidP="00E7499B">
            <w:pPr>
              <w:pStyle w:val="TAL"/>
              <w:rPr>
                <w:rFonts w:cs="Arial"/>
                <w:lang w:eastAsia="ja-JP"/>
              </w:rPr>
            </w:pPr>
            <w:r w:rsidRPr="00E67E0D">
              <w:rPr>
                <w:rFonts w:eastAsia="Batang"/>
                <w:lang w:eastAsia="ja-JP"/>
              </w:rPr>
              <w:t>ifIntegrityProtectionRequiredorPreferred</w:t>
            </w:r>
          </w:p>
        </w:tc>
        <w:tc>
          <w:tcPr>
            <w:tcW w:w="6192" w:type="dxa"/>
          </w:tcPr>
          <w:p w14:paraId="72A8B792" w14:textId="77777777" w:rsidR="006A1CE4" w:rsidRPr="00E67E0D" w:rsidRDefault="006A1CE4" w:rsidP="00E7499B">
            <w:pPr>
              <w:pStyle w:val="TAL"/>
              <w:rPr>
                <w:rFonts w:cs="Arial"/>
                <w:lang w:eastAsia="ja-JP"/>
              </w:rPr>
            </w:pPr>
            <w:r w:rsidRPr="00E67E0D">
              <w:rPr>
                <w:rFonts w:eastAsia="Malgun Gothic" w:cs="Arial"/>
                <w:lang w:val="x-none" w:eastAsia="zh-CN"/>
              </w:rPr>
              <w:t xml:space="preserve">This IE shall be present if the </w:t>
            </w:r>
            <w:r w:rsidRPr="00E67E0D">
              <w:rPr>
                <w:rFonts w:eastAsia="Malgun Gothic" w:cs="Arial"/>
                <w:i/>
                <w:lang w:val="x-none" w:eastAsia="zh-CN"/>
              </w:rPr>
              <w:t>Integrity Protection</w:t>
            </w:r>
            <w:r w:rsidRPr="00E67E0D">
              <w:rPr>
                <w:rFonts w:eastAsia="Malgun Gothic" w:cs="Arial"/>
                <w:lang w:val="x-none" w:eastAsia="zh-CN"/>
              </w:rPr>
              <w:t xml:space="preserve"> </w:t>
            </w:r>
            <w:r w:rsidRPr="00E67E0D">
              <w:rPr>
                <w:rFonts w:eastAsia="Malgun Gothic" w:cs="Arial"/>
                <w:i/>
                <w:lang w:val="en-US" w:eastAsia="zh-CN"/>
              </w:rPr>
              <w:t>Indication</w:t>
            </w:r>
            <w:r w:rsidRPr="00E67E0D">
              <w:rPr>
                <w:rFonts w:eastAsia="Malgun Gothic" w:cs="Arial"/>
                <w:lang w:val="en-US" w:eastAsia="zh-CN"/>
              </w:rPr>
              <w:t xml:space="preserve"> </w:t>
            </w:r>
            <w:r w:rsidRPr="00E67E0D">
              <w:rPr>
                <w:rFonts w:eastAsia="Malgun Gothic" w:cs="Arial"/>
                <w:lang w:val="x-none" w:eastAsia="zh-CN"/>
              </w:rPr>
              <w:t xml:space="preserve">IE within the </w:t>
            </w:r>
            <w:r w:rsidRPr="00E67E0D">
              <w:rPr>
                <w:rFonts w:eastAsia="Malgun Gothic" w:cs="Arial"/>
                <w:i/>
                <w:lang w:val="x-none" w:eastAsia="zh-CN"/>
              </w:rPr>
              <w:t>Security Indication</w:t>
            </w:r>
            <w:r w:rsidRPr="00E67E0D">
              <w:rPr>
                <w:rFonts w:eastAsia="Malgun Gothic" w:cs="Arial"/>
                <w:lang w:val="x-none" w:eastAsia="zh-CN"/>
              </w:rPr>
              <w:t xml:space="preserve"> IE is present and set to “required” or “preferred”.</w:t>
            </w:r>
          </w:p>
        </w:tc>
      </w:tr>
    </w:tbl>
    <w:p w14:paraId="3F64CEC1" w14:textId="77777777" w:rsidR="006A1CE4" w:rsidRPr="00E67E0D" w:rsidRDefault="006A1CE4" w:rsidP="00E7499B"/>
    <w:p w14:paraId="195CA5C5" w14:textId="77777777" w:rsidR="006A1CE4" w:rsidRPr="00E67E0D" w:rsidRDefault="006A1CE4" w:rsidP="00E7499B">
      <w:pPr>
        <w:pStyle w:val="4"/>
      </w:pPr>
      <w:bookmarkStart w:id="4375" w:name="_Toc534720562"/>
      <w:bookmarkStart w:id="4376" w:name="_Toc525567574"/>
      <w:r w:rsidRPr="00E67E0D">
        <w:t>9.3.1.28</w:t>
      </w:r>
      <w:r w:rsidRPr="00E67E0D">
        <w:tab/>
        <w:t>Non Dynamic 5QI Descriptor</w:t>
      </w:r>
      <w:bookmarkEnd w:id="4375"/>
      <w:bookmarkEnd w:id="4376"/>
    </w:p>
    <w:p w14:paraId="12504060" w14:textId="77777777" w:rsidR="006A1CE4" w:rsidRPr="00E67E0D" w:rsidRDefault="006A1CE4" w:rsidP="00E7499B">
      <w:r w:rsidRPr="00E67E0D">
        <w:t>This IE indicates the QoS Characteristics for a standardized or pre-configured 5QI for downlink and uplink.</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79AEC158" w14:textId="77777777" w:rsidTr="00E7499B">
        <w:tc>
          <w:tcPr>
            <w:tcW w:w="2448" w:type="dxa"/>
          </w:tcPr>
          <w:p w14:paraId="2BC25321"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58FBF1ED"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547D023D"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5ACBC2A3"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55F6D74E"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7432A273" w14:textId="77777777" w:rsidTr="00E7499B">
        <w:tc>
          <w:tcPr>
            <w:tcW w:w="2448" w:type="dxa"/>
          </w:tcPr>
          <w:p w14:paraId="403C5065" w14:textId="77777777" w:rsidR="006A1CE4" w:rsidRPr="00E67E0D" w:rsidRDefault="006A1CE4" w:rsidP="00E7499B">
            <w:pPr>
              <w:pStyle w:val="TAL"/>
              <w:rPr>
                <w:rFonts w:eastAsia="Yu Mincho"/>
              </w:rPr>
            </w:pPr>
            <w:r w:rsidRPr="00E67E0D">
              <w:rPr>
                <w:rFonts w:eastAsia="Yu Mincho"/>
              </w:rPr>
              <w:t>5QI</w:t>
            </w:r>
          </w:p>
        </w:tc>
        <w:tc>
          <w:tcPr>
            <w:tcW w:w="1080" w:type="dxa"/>
          </w:tcPr>
          <w:p w14:paraId="64E4FD3E" w14:textId="77777777" w:rsidR="006A1CE4" w:rsidRPr="00E67E0D" w:rsidRDefault="006A1CE4" w:rsidP="00E7499B">
            <w:pPr>
              <w:pStyle w:val="TAL"/>
            </w:pPr>
            <w:r w:rsidRPr="00E67E0D">
              <w:t>M</w:t>
            </w:r>
          </w:p>
        </w:tc>
        <w:tc>
          <w:tcPr>
            <w:tcW w:w="1440" w:type="dxa"/>
          </w:tcPr>
          <w:p w14:paraId="3FD42976" w14:textId="77777777" w:rsidR="006A1CE4" w:rsidRPr="00E67E0D" w:rsidRDefault="006A1CE4" w:rsidP="00E7499B">
            <w:pPr>
              <w:pStyle w:val="TAL"/>
              <w:rPr>
                <w:i/>
                <w:lang w:eastAsia="ja-JP"/>
              </w:rPr>
            </w:pPr>
          </w:p>
        </w:tc>
        <w:tc>
          <w:tcPr>
            <w:tcW w:w="1872" w:type="dxa"/>
          </w:tcPr>
          <w:p w14:paraId="494769F6" w14:textId="77777777" w:rsidR="006A1CE4" w:rsidRPr="00E67E0D" w:rsidRDefault="006A1CE4" w:rsidP="00E7499B">
            <w:pPr>
              <w:pStyle w:val="TAL"/>
              <w:rPr>
                <w:rFonts w:cs="Arial"/>
              </w:rPr>
            </w:pPr>
            <w:r w:rsidRPr="00E67E0D">
              <w:rPr>
                <w:rFonts w:cs="Arial"/>
              </w:rPr>
              <w:t>INTEGER (0..255, …)</w:t>
            </w:r>
          </w:p>
        </w:tc>
        <w:tc>
          <w:tcPr>
            <w:tcW w:w="2880" w:type="dxa"/>
          </w:tcPr>
          <w:p w14:paraId="53B8D0E4" w14:textId="77777777" w:rsidR="006A1CE4" w:rsidRPr="00E67E0D" w:rsidRDefault="006A1CE4" w:rsidP="00E7499B">
            <w:pPr>
              <w:pStyle w:val="TAL"/>
              <w:rPr>
                <w:rFonts w:cs="Arial"/>
                <w:szCs w:val="18"/>
              </w:rPr>
            </w:pPr>
            <w:r w:rsidRPr="00E67E0D">
              <w:rPr>
                <w:rFonts w:cs="Arial"/>
                <w:szCs w:val="18"/>
              </w:rPr>
              <w:t>Indicates the standardized or pre-configured 5QI as specified in TS 23.501 [9].</w:t>
            </w:r>
          </w:p>
        </w:tc>
      </w:tr>
      <w:tr w:rsidR="006A1CE4" w:rsidRPr="00E67E0D" w14:paraId="7F1E1BE1" w14:textId="77777777" w:rsidTr="00E7499B">
        <w:tc>
          <w:tcPr>
            <w:tcW w:w="2448" w:type="dxa"/>
          </w:tcPr>
          <w:p w14:paraId="558F1DFF" w14:textId="77777777" w:rsidR="006A1CE4" w:rsidRPr="00E67E0D" w:rsidRDefault="006A1CE4" w:rsidP="00E7499B">
            <w:pPr>
              <w:pStyle w:val="TAL"/>
              <w:rPr>
                <w:rFonts w:cs="Arial"/>
                <w:lang w:eastAsia="ja-JP"/>
              </w:rPr>
            </w:pPr>
            <w:r w:rsidRPr="00E67E0D">
              <w:rPr>
                <w:rFonts w:eastAsia="Yu Mincho"/>
              </w:rPr>
              <w:t>Priority Level</w:t>
            </w:r>
          </w:p>
        </w:tc>
        <w:tc>
          <w:tcPr>
            <w:tcW w:w="1080" w:type="dxa"/>
          </w:tcPr>
          <w:p w14:paraId="6E7EA22A" w14:textId="77777777" w:rsidR="006A1CE4" w:rsidRPr="00E67E0D" w:rsidRDefault="006A1CE4" w:rsidP="00E7499B">
            <w:pPr>
              <w:pStyle w:val="TAL"/>
              <w:rPr>
                <w:rFonts w:cs="Arial"/>
                <w:lang w:eastAsia="ja-JP"/>
              </w:rPr>
            </w:pPr>
            <w:r w:rsidRPr="00E67E0D">
              <w:t>O</w:t>
            </w:r>
          </w:p>
        </w:tc>
        <w:tc>
          <w:tcPr>
            <w:tcW w:w="1440" w:type="dxa"/>
          </w:tcPr>
          <w:p w14:paraId="0B201FFE" w14:textId="77777777" w:rsidR="006A1CE4" w:rsidRPr="00E67E0D" w:rsidRDefault="006A1CE4" w:rsidP="00E7499B">
            <w:pPr>
              <w:pStyle w:val="TAL"/>
              <w:rPr>
                <w:i/>
                <w:lang w:eastAsia="ja-JP"/>
              </w:rPr>
            </w:pPr>
          </w:p>
        </w:tc>
        <w:tc>
          <w:tcPr>
            <w:tcW w:w="1872" w:type="dxa"/>
          </w:tcPr>
          <w:p w14:paraId="6A781B21" w14:textId="77777777" w:rsidR="006A1CE4" w:rsidRPr="00E67E0D" w:rsidRDefault="006A1CE4" w:rsidP="00E7499B">
            <w:pPr>
              <w:pStyle w:val="TAL"/>
              <w:rPr>
                <w:rFonts w:cs="Arial"/>
                <w:lang w:eastAsia="ja-JP"/>
              </w:rPr>
            </w:pPr>
            <w:r w:rsidRPr="00E67E0D">
              <w:rPr>
                <w:rFonts w:cs="Arial"/>
              </w:rPr>
              <w:t>9.3.1.84</w:t>
            </w:r>
          </w:p>
        </w:tc>
        <w:tc>
          <w:tcPr>
            <w:tcW w:w="2880" w:type="dxa"/>
          </w:tcPr>
          <w:p w14:paraId="1CB5A23F" w14:textId="77777777" w:rsidR="006A1CE4" w:rsidRPr="00E67E0D" w:rsidRDefault="006A1CE4" w:rsidP="00E7499B">
            <w:pPr>
              <w:pStyle w:val="TAL"/>
              <w:rPr>
                <w:rFonts w:cs="Arial"/>
                <w:lang w:eastAsia="ja-JP"/>
              </w:rPr>
            </w:pPr>
            <w:r w:rsidRPr="00E67E0D">
              <w:rPr>
                <w:rFonts w:cs="Arial"/>
                <w:szCs w:val="18"/>
              </w:rPr>
              <w:t>Priority Level is specified in TS 23.501 [9]. When included, it overrides standardized or pre-configured value.</w:t>
            </w:r>
          </w:p>
        </w:tc>
      </w:tr>
      <w:tr w:rsidR="006A1CE4" w:rsidRPr="00E67E0D" w14:paraId="24AD2C30" w14:textId="77777777" w:rsidTr="00E7499B">
        <w:tc>
          <w:tcPr>
            <w:tcW w:w="2448" w:type="dxa"/>
          </w:tcPr>
          <w:p w14:paraId="41209481" w14:textId="77777777" w:rsidR="006A1CE4" w:rsidRPr="00E67E0D" w:rsidRDefault="006A1CE4" w:rsidP="00E7499B">
            <w:pPr>
              <w:pStyle w:val="TAL"/>
              <w:rPr>
                <w:rFonts w:cs="Arial"/>
                <w:lang w:eastAsia="ja-JP"/>
              </w:rPr>
            </w:pPr>
            <w:r w:rsidRPr="00E67E0D">
              <w:rPr>
                <w:rFonts w:cs="Arial"/>
              </w:rPr>
              <w:t>Averaging Window</w:t>
            </w:r>
          </w:p>
        </w:tc>
        <w:tc>
          <w:tcPr>
            <w:tcW w:w="1080" w:type="dxa"/>
          </w:tcPr>
          <w:p w14:paraId="19EDE5D1" w14:textId="77777777" w:rsidR="006A1CE4" w:rsidRPr="00E67E0D" w:rsidRDefault="006A1CE4" w:rsidP="00E7499B">
            <w:pPr>
              <w:pStyle w:val="TAL"/>
              <w:rPr>
                <w:rFonts w:cs="Arial"/>
                <w:lang w:eastAsia="ja-JP"/>
              </w:rPr>
            </w:pPr>
            <w:r w:rsidRPr="00E67E0D">
              <w:t>O</w:t>
            </w:r>
          </w:p>
        </w:tc>
        <w:tc>
          <w:tcPr>
            <w:tcW w:w="1440" w:type="dxa"/>
          </w:tcPr>
          <w:p w14:paraId="56964B4E" w14:textId="77777777" w:rsidR="006A1CE4" w:rsidRPr="00E67E0D" w:rsidRDefault="006A1CE4" w:rsidP="00E7499B">
            <w:pPr>
              <w:pStyle w:val="TAL"/>
              <w:rPr>
                <w:i/>
                <w:lang w:eastAsia="ja-JP"/>
              </w:rPr>
            </w:pPr>
          </w:p>
        </w:tc>
        <w:tc>
          <w:tcPr>
            <w:tcW w:w="1872" w:type="dxa"/>
          </w:tcPr>
          <w:p w14:paraId="5ED3DB02" w14:textId="77777777" w:rsidR="006A1CE4" w:rsidRPr="00E67E0D" w:rsidRDefault="006A1CE4" w:rsidP="00E7499B">
            <w:pPr>
              <w:pStyle w:val="TAL"/>
              <w:rPr>
                <w:rFonts w:cs="Arial"/>
                <w:lang w:eastAsia="ja-JP"/>
              </w:rPr>
            </w:pPr>
            <w:r w:rsidRPr="00E67E0D">
              <w:rPr>
                <w:rFonts w:cs="Arial"/>
              </w:rPr>
              <w:t>9.3.1.82</w:t>
            </w:r>
          </w:p>
        </w:tc>
        <w:tc>
          <w:tcPr>
            <w:tcW w:w="2880" w:type="dxa"/>
          </w:tcPr>
          <w:p w14:paraId="0085B63E" w14:textId="77777777" w:rsidR="006A1CE4" w:rsidRPr="00E67E0D" w:rsidRDefault="006A1CE4" w:rsidP="00E7499B">
            <w:pPr>
              <w:pStyle w:val="TAL"/>
              <w:rPr>
                <w:rFonts w:cs="Arial"/>
                <w:lang w:eastAsia="ja-JP"/>
              </w:rPr>
            </w:pPr>
            <w:r w:rsidRPr="00E67E0D">
              <w:rPr>
                <w:rFonts w:cs="Arial"/>
                <w:szCs w:val="18"/>
              </w:rPr>
              <w:t>This IE applies to GBR QoS flows only. Averaging Window is specified in TS 23.501 [9]. When included, it overrides standardized or pre-configured value.</w:t>
            </w:r>
          </w:p>
        </w:tc>
      </w:tr>
      <w:tr w:rsidR="006A1CE4" w:rsidRPr="00E67E0D" w14:paraId="0F4AD3E2" w14:textId="77777777" w:rsidTr="00E7499B">
        <w:tc>
          <w:tcPr>
            <w:tcW w:w="2448" w:type="dxa"/>
          </w:tcPr>
          <w:p w14:paraId="2284E1BE" w14:textId="77777777" w:rsidR="006A1CE4" w:rsidRPr="00E67E0D" w:rsidRDefault="006A1CE4" w:rsidP="00E7499B">
            <w:pPr>
              <w:pStyle w:val="TAL"/>
              <w:rPr>
                <w:rFonts w:eastAsia="Yu Mincho"/>
              </w:rPr>
            </w:pPr>
            <w:r w:rsidRPr="00E67E0D">
              <w:rPr>
                <w:rFonts w:cs="Arial"/>
              </w:rPr>
              <w:t>Maximum Data Burst Volume</w:t>
            </w:r>
          </w:p>
        </w:tc>
        <w:tc>
          <w:tcPr>
            <w:tcW w:w="1080" w:type="dxa"/>
          </w:tcPr>
          <w:p w14:paraId="5ED4ECC2" w14:textId="77777777" w:rsidR="006A1CE4" w:rsidRPr="00E67E0D" w:rsidRDefault="006A1CE4" w:rsidP="00E7499B">
            <w:pPr>
              <w:pStyle w:val="TAL"/>
            </w:pPr>
            <w:r w:rsidRPr="00E67E0D">
              <w:t>O</w:t>
            </w:r>
          </w:p>
        </w:tc>
        <w:tc>
          <w:tcPr>
            <w:tcW w:w="1440" w:type="dxa"/>
          </w:tcPr>
          <w:p w14:paraId="298BAF8C" w14:textId="77777777" w:rsidR="006A1CE4" w:rsidRPr="00E67E0D" w:rsidRDefault="006A1CE4" w:rsidP="00E7499B">
            <w:pPr>
              <w:pStyle w:val="TAL"/>
              <w:rPr>
                <w:i/>
                <w:lang w:eastAsia="ja-JP"/>
              </w:rPr>
            </w:pPr>
          </w:p>
        </w:tc>
        <w:tc>
          <w:tcPr>
            <w:tcW w:w="1872" w:type="dxa"/>
          </w:tcPr>
          <w:p w14:paraId="6EDA6094" w14:textId="77777777" w:rsidR="006A1CE4" w:rsidRPr="00E67E0D" w:rsidRDefault="006A1CE4" w:rsidP="00E7499B">
            <w:pPr>
              <w:pStyle w:val="TAL"/>
              <w:rPr>
                <w:rFonts w:cs="Arial"/>
                <w:lang w:eastAsia="ja-JP"/>
              </w:rPr>
            </w:pPr>
            <w:r w:rsidRPr="00E67E0D">
              <w:rPr>
                <w:rFonts w:cs="Arial"/>
              </w:rPr>
              <w:t>9.3.1.83</w:t>
            </w:r>
          </w:p>
        </w:tc>
        <w:tc>
          <w:tcPr>
            <w:tcW w:w="2880" w:type="dxa"/>
          </w:tcPr>
          <w:p w14:paraId="4AB7FBFC" w14:textId="77777777" w:rsidR="006A1CE4" w:rsidRPr="00E67E0D" w:rsidRDefault="006A1CE4" w:rsidP="00E7499B">
            <w:pPr>
              <w:pStyle w:val="TAL"/>
              <w:rPr>
                <w:rFonts w:cs="Arial"/>
                <w:lang w:eastAsia="ja-JP"/>
              </w:rPr>
            </w:pPr>
            <w:r w:rsidRPr="00E67E0D">
              <w:rPr>
                <w:rFonts w:cs="Arial"/>
                <w:szCs w:val="18"/>
              </w:rPr>
              <w:t>Maximum Data Burst Volume is specified in TS 23.501 [9]. When included, it overrides standardized or pre-configured value. If the 5QI refers to a non delay critical QoS flow the IE shall be ignored.</w:t>
            </w:r>
          </w:p>
        </w:tc>
      </w:tr>
    </w:tbl>
    <w:p w14:paraId="44AF36B4" w14:textId="77777777" w:rsidR="006A1CE4" w:rsidRPr="00E67E0D" w:rsidRDefault="006A1CE4" w:rsidP="00E7499B">
      <w:pPr>
        <w:rPr>
          <w:rFonts w:eastAsia="Yu Mincho"/>
        </w:rPr>
      </w:pPr>
    </w:p>
    <w:p w14:paraId="10D27AAC" w14:textId="77777777" w:rsidR="006A1CE4" w:rsidRPr="00E67E0D" w:rsidRDefault="006A1CE4" w:rsidP="00E7499B">
      <w:pPr>
        <w:pStyle w:val="4"/>
      </w:pPr>
      <w:bookmarkStart w:id="4377" w:name="_Toc534720563"/>
      <w:bookmarkStart w:id="4378" w:name="_Toc525567575"/>
      <w:r w:rsidRPr="00E67E0D">
        <w:t>9.3.1.29</w:t>
      </w:r>
      <w:r w:rsidRPr="00E67E0D">
        <w:tab/>
        <w:t>Source NG-RAN Node to Target NG-RAN Node Transparent Container</w:t>
      </w:r>
      <w:bookmarkEnd w:id="4377"/>
      <w:bookmarkEnd w:id="4378"/>
    </w:p>
    <w:p w14:paraId="75B8E5CF" w14:textId="77777777" w:rsidR="006A1CE4" w:rsidRPr="00E67E0D" w:rsidRDefault="006A1CE4" w:rsidP="00E7499B">
      <w:r w:rsidRPr="00E67E0D">
        <w:t xml:space="preserve">This IE is produced by the </w:t>
      </w:r>
      <w:r w:rsidRPr="00E67E0D">
        <w:rPr>
          <w:rFonts w:eastAsia="MS Mincho"/>
        </w:rPr>
        <w:t>s</w:t>
      </w:r>
      <w:r w:rsidRPr="00E67E0D">
        <w:t>ource NG-RAN node and is transmitted to the target NG-RAN node. For inter</w:t>
      </w:r>
      <w:r w:rsidRPr="00E67E0D">
        <w:rPr>
          <w:rFonts w:eastAsia="MS Mincho"/>
        </w:rPr>
        <w:t>-</w:t>
      </w:r>
      <w:r w:rsidRPr="00E67E0D">
        <w:t>system handovers to 5G, the IE is transmitted from the external handover source to the target NG-RAN node.</w:t>
      </w:r>
    </w:p>
    <w:p w14:paraId="5155216C" w14:textId="77777777" w:rsidR="006A1CE4" w:rsidRPr="00E67E0D" w:rsidRDefault="006A1CE4" w:rsidP="00E7499B">
      <w:r w:rsidRPr="00E67E0D">
        <w:t>This IE is transparent to the 5GC.</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5A901FF6" w14:textId="77777777" w:rsidTr="00E7499B">
        <w:tc>
          <w:tcPr>
            <w:tcW w:w="2448" w:type="dxa"/>
          </w:tcPr>
          <w:p w14:paraId="49F00360"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17BE5D3C"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7D0B74B9"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3B89EAAC"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34FC9FED"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06D88F6C" w14:textId="77777777" w:rsidTr="00E7499B">
        <w:tc>
          <w:tcPr>
            <w:tcW w:w="2448" w:type="dxa"/>
          </w:tcPr>
          <w:p w14:paraId="66270A8A" w14:textId="77777777" w:rsidR="006A1CE4" w:rsidRPr="00E67E0D" w:rsidRDefault="006A1CE4" w:rsidP="00E7499B">
            <w:pPr>
              <w:pStyle w:val="TAL"/>
              <w:rPr>
                <w:rFonts w:eastAsia="Batang" w:cs="Arial"/>
                <w:lang w:eastAsia="ja-JP"/>
              </w:rPr>
            </w:pPr>
            <w:r w:rsidRPr="00E67E0D">
              <w:rPr>
                <w:rFonts w:cs="Arial"/>
                <w:lang w:eastAsia="ja-JP"/>
              </w:rPr>
              <w:t>RRC Container</w:t>
            </w:r>
          </w:p>
        </w:tc>
        <w:tc>
          <w:tcPr>
            <w:tcW w:w="1080" w:type="dxa"/>
          </w:tcPr>
          <w:p w14:paraId="02CC38BD"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6FA94DA6" w14:textId="77777777" w:rsidR="006A1CE4" w:rsidRPr="00E67E0D" w:rsidRDefault="006A1CE4" w:rsidP="00E7499B">
            <w:pPr>
              <w:pStyle w:val="TAL"/>
              <w:rPr>
                <w:i/>
                <w:lang w:eastAsia="ja-JP"/>
              </w:rPr>
            </w:pPr>
          </w:p>
        </w:tc>
        <w:tc>
          <w:tcPr>
            <w:tcW w:w="1872" w:type="dxa"/>
          </w:tcPr>
          <w:p w14:paraId="4D14D2D7" w14:textId="77777777" w:rsidR="006A1CE4" w:rsidRPr="00E67E0D" w:rsidRDefault="006A1CE4" w:rsidP="00E7499B">
            <w:pPr>
              <w:pStyle w:val="TAL"/>
              <w:rPr>
                <w:lang w:eastAsia="ja-JP"/>
              </w:rPr>
            </w:pPr>
            <w:r w:rsidRPr="00E67E0D">
              <w:rPr>
                <w:rFonts w:cs="Arial"/>
                <w:lang w:eastAsia="ja-JP"/>
              </w:rPr>
              <w:t>OCTET STRING</w:t>
            </w:r>
          </w:p>
        </w:tc>
        <w:tc>
          <w:tcPr>
            <w:tcW w:w="2880" w:type="dxa"/>
          </w:tcPr>
          <w:p w14:paraId="32E9647D" w14:textId="77777777" w:rsidR="006A1CE4" w:rsidRPr="00E67E0D" w:rsidRDefault="006A1CE4" w:rsidP="00E7499B">
            <w:pPr>
              <w:pStyle w:val="TAL"/>
              <w:rPr>
                <w:rFonts w:cs="Arial"/>
                <w:lang w:eastAsia="ja-JP"/>
              </w:rPr>
            </w:pPr>
            <w:r w:rsidRPr="00E67E0D">
              <w:rPr>
                <w:rFonts w:cs="Arial"/>
                <w:lang w:eastAsia="ja-JP"/>
              </w:rPr>
              <w:t xml:space="preserve">Includes the RRC </w:t>
            </w:r>
            <w:r w:rsidRPr="00E67E0D">
              <w:rPr>
                <w:rFonts w:cs="Arial"/>
                <w:i/>
                <w:lang w:eastAsia="ja-JP"/>
              </w:rPr>
              <w:t>HandoverPreparationInformation</w:t>
            </w:r>
            <w:r w:rsidRPr="00E67E0D">
              <w:rPr>
                <w:rFonts w:cs="Arial"/>
                <w:lang w:eastAsia="ja-JP"/>
              </w:rPr>
              <w:t xml:space="preserve"> message as defined in TS 38.331 [18] if the target is a gNB.</w:t>
            </w:r>
          </w:p>
          <w:p w14:paraId="3EC0D5D8" w14:textId="77777777" w:rsidR="006A1CE4" w:rsidRPr="00E67E0D" w:rsidRDefault="006A1CE4" w:rsidP="00E7499B">
            <w:pPr>
              <w:pStyle w:val="TAL"/>
              <w:rPr>
                <w:lang w:eastAsia="ja-JP"/>
              </w:rPr>
            </w:pPr>
            <w:r w:rsidRPr="00E67E0D">
              <w:rPr>
                <w:rFonts w:cs="Arial"/>
                <w:lang w:eastAsia="ja-JP"/>
              </w:rPr>
              <w:t xml:space="preserve">Includes the RRC </w:t>
            </w:r>
            <w:r w:rsidRPr="00E67E0D">
              <w:rPr>
                <w:rFonts w:cs="Arial"/>
                <w:i/>
                <w:lang w:eastAsia="ja-JP"/>
              </w:rPr>
              <w:t>HandoverPreparationInformation</w:t>
            </w:r>
            <w:r w:rsidRPr="00E67E0D">
              <w:rPr>
                <w:rFonts w:cs="Arial"/>
                <w:lang w:eastAsia="ja-JP"/>
              </w:rPr>
              <w:t xml:space="preserve"> message as defined in TS 3</w:t>
            </w:r>
            <w:r w:rsidRPr="00E67E0D">
              <w:rPr>
                <w:rFonts w:cs="Arial" w:hint="eastAsia"/>
                <w:lang w:eastAsia="zh-CN"/>
              </w:rPr>
              <w:t>6</w:t>
            </w:r>
            <w:r w:rsidRPr="00E67E0D">
              <w:rPr>
                <w:rFonts w:cs="Arial"/>
                <w:lang w:eastAsia="ja-JP"/>
              </w:rPr>
              <w:t>.331 [</w:t>
            </w:r>
            <w:r w:rsidRPr="00E67E0D">
              <w:rPr>
                <w:rFonts w:cs="Arial" w:hint="eastAsia"/>
                <w:lang w:eastAsia="zh-CN"/>
              </w:rPr>
              <w:t>21</w:t>
            </w:r>
            <w:r w:rsidRPr="00E67E0D">
              <w:rPr>
                <w:rFonts w:cs="Arial"/>
                <w:lang w:eastAsia="ja-JP"/>
              </w:rPr>
              <w:t>]</w:t>
            </w:r>
            <w:r w:rsidRPr="00E67E0D">
              <w:rPr>
                <w:rFonts w:cs="Arial" w:hint="eastAsia"/>
                <w:lang w:eastAsia="zh-CN"/>
              </w:rPr>
              <w:t xml:space="preserve"> if the target is </w:t>
            </w:r>
            <w:r w:rsidRPr="00E67E0D">
              <w:rPr>
                <w:rFonts w:cs="Arial"/>
                <w:lang w:eastAsia="zh-CN"/>
              </w:rPr>
              <w:t xml:space="preserve">an </w:t>
            </w:r>
            <w:r w:rsidRPr="00E67E0D">
              <w:rPr>
                <w:rFonts w:cs="Arial" w:hint="eastAsia"/>
                <w:lang w:eastAsia="zh-CN"/>
              </w:rPr>
              <w:t>ng-eNB</w:t>
            </w:r>
            <w:r w:rsidRPr="00E67E0D">
              <w:rPr>
                <w:rFonts w:cs="Arial"/>
                <w:lang w:eastAsia="ja-JP"/>
              </w:rPr>
              <w:t>.</w:t>
            </w:r>
          </w:p>
        </w:tc>
      </w:tr>
      <w:tr w:rsidR="006A1CE4" w:rsidRPr="00E67E0D" w14:paraId="76E21C92" w14:textId="77777777" w:rsidTr="00E7499B">
        <w:tc>
          <w:tcPr>
            <w:tcW w:w="2448" w:type="dxa"/>
          </w:tcPr>
          <w:p w14:paraId="3D02CE71" w14:textId="77777777" w:rsidR="006A1CE4" w:rsidRPr="00E67E0D" w:rsidRDefault="006A1CE4" w:rsidP="00E7499B">
            <w:pPr>
              <w:pStyle w:val="TAL"/>
              <w:rPr>
                <w:rFonts w:cs="Arial"/>
                <w:lang w:eastAsia="ja-JP"/>
              </w:rPr>
            </w:pPr>
            <w:r w:rsidRPr="00E67E0D">
              <w:rPr>
                <w:rFonts w:hint="eastAsia"/>
                <w:b/>
                <w:lang w:eastAsia="zh-CN"/>
              </w:rPr>
              <w:t>PDU Session</w:t>
            </w:r>
            <w:r w:rsidRPr="00E67E0D">
              <w:rPr>
                <w:b/>
                <w:lang w:eastAsia="zh-CN"/>
              </w:rPr>
              <w:t xml:space="preserve"> Resource</w:t>
            </w:r>
            <w:r w:rsidRPr="00E67E0D">
              <w:rPr>
                <w:b/>
                <w:lang w:eastAsia="ja-JP"/>
              </w:rPr>
              <w:t xml:space="preserve"> </w:t>
            </w:r>
            <w:r w:rsidRPr="00E67E0D">
              <w:rPr>
                <w:rFonts w:hint="eastAsia"/>
                <w:b/>
                <w:lang w:eastAsia="zh-CN"/>
              </w:rPr>
              <w:t>Information List</w:t>
            </w:r>
          </w:p>
        </w:tc>
        <w:tc>
          <w:tcPr>
            <w:tcW w:w="1080" w:type="dxa"/>
          </w:tcPr>
          <w:p w14:paraId="2FB6A556" w14:textId="77777777" w:rsidR="006A1CE4" w:rsidRPr="00E67E0D" w:rsidRDefault="006A1CE4" w:rsidP="00E7499B">
            <w:pPr>
              <w:pStyle w:val="TAL"/>
              <w:rPr>
                <w:rFonts w:cs="Arial"/>
                <w:lang w:eastAsia="ja-JP"/>
              </w:rPr>
            </w:pPr>
          </w:p>
        </w:tc>
        <w:tc>
          <w:tcPr>
            <w:tcW w:w="1440" w:type="dxa"/>
          </w:tcPr>
          <w:p w14:paraId="0CF19762" w14:textId="77777777" w:rsidR="006A1CE4" w:rsidRPr="00E67E0D" w:rsidRDefault="006A1CE4" w:rsidP="00E7499B">
            <w:pPr>
              <w:pStyle w:val="TAL"/>
              <w:rPr>
                <w:i/>
                <w:lang w:eastAsia="ja-JP"/>
              </w:rPr>
            </w:pPr>
            <w:r w:rsidRPr="00E67E0D">
              <w:rPr>
                <w:i/>
                <w:lang w:eastAsia="zh-CN"/>
              </w:rPr>
              <w:t>0..</w:t>
            </w:r>
            <w:r w:rsidRPr="00E67E0D">
              <w:rPr>
                <w:rFonts w:hint="eastAsia"/>
                <w:i/>
                <w:lang w:eastAsia="zh-CN"/>
              </w:rPr>
              <w:t>1</w:t>
            </w:r>
          </w:p>
        </w:tc>
        <w:tc>
          <w:tcPr>
            <w:tcW w:w="1872" w:type="dxa"/>
          </w:tcPr>
          <w:p w14:paraId="2B49347D" w14:textId="77777777" w:rsidR="006A1CE4" w:rsidRPr="00E67E0D" w:rsidRDefault="006A1CE4" w:rsidP="00E7499B">
            <w:pPr>
              <w:pStyle w:val="TAL"/>
              <w:rPr>
                <w:rFonts w:cs="Arial"/>
                <w:lang w:eastAsia="ja-JP"/>
              </w:rPr>
            </w:pPr>
          </w:p>
        </w:tc>
        <w:tc>
          <w:tcPr>
            <w:tcW w:w="2880" w:type="dxa"/>
          </w:tcPr>
          <w:p w14:paraId="326F677E" w14:textId="77777777" w:rsidR="006A1CE4" w:rsidRPr="00E67E0D" w:rsidRDefault="006A1CE4" w:rsidP="00E7499B">
            <w:pPr>
              <w:pStyle w:val="TAL"/>
              <w:rPr>
                <w:rFonts w:cs="Arial"/>
                <w:lang w:eastAsia="ja-JP"/>
              </w:rPr>
            </w:pPr>
            <w:r w:rsidRPr="00E67E0D">
              <w:t>For intr</w:t>
            </w:r>
            <w:r w:rsidRPr="00E67E0D">
              <w:rPr>
                <w:rFonts w:hint="eastAsia"/>
                <w:lang w:eastAsia="zh-CN"/>
              </w:rPr>
              <w:t>a</w:t>
            </w:r>
            <w:r w:rsidRPr="00E67E0D">
              <w:rPr>
                <w:rFonts w:eastAsia="MS Mincho"/>
              </w:rPr>
              <w:t>-</w:t>
            </w:r>
            <w:r w:rsidRPr="00E67E0D">
              <w:t xml:space="preserve">system handovers </w:t>
            </w:r>
            <w:r w:rsidRPr="00E67E0D">
              <w:rPr>
                <w:rFonts w:hint="eastAsia"/>
                <w:lang w:eastAsia="zh-CN"/>
              </w:rPr>
              <w:t>in NG-RAN</w:t>
            </w:r>
            <w:r w:rsidRPr="00E67E0D">
              <w:rPr>
                <w:lang w:eastAsia="zh-CN"/>
              </w:rPr>
              <w:t>.</w:t>
            </w:r>
          </w:p>
        </w:tc>
      </w:tr>
      <w:tr w:rsidR="006A1CE4" w:rsidRPr="00E67E0D" w14:paraId="45FCC8E1" w14:textId="77777777" w:rsidTr="00E7499B">
        <w:tc>
          <w:tcPr>
            <w:tcW w:w="2448" w:type="dxa"/>
          </w:tcPr>
          <w:p w14:paraId="5B6EF809" w14:textId="77777777" w:rsidR="006A1CE4" w:rsidRPr="00E67E0D" w:rsidRDefault="006A1CE4" w:rsidP="00E7499B">
            <w:pPr>
              <w:pStyle w:val="TAL"/>
              <w:ind w:left="75"/>
              <w:rPr>
                <w:rFonts w:cs="Arial"/>
                <w:lang w:eastAsia="ja-JP"/>
              </w:rPr>
            </w:pPr>
            <w:r w:rsidRPr="00E67E0D">
              <w:rPr>
                <w:b/>
                <w:lang w:eastAsia="ja-JP"/>
              </w:rPr>
              <w:t>&gt;</w:t>
            </w:r>
            <w:r w:rsidRPr="00E67E0D">
              <w:rPr>
                <w:rFonts w:hint="eastAsia"/>
                <w:b/>
                <w:lang w:eastAsia="zh-CN"/>
              </w:rPr>
              <w:t>PDU Session</w:t>
            </w:r>
            <w:r w:rsidRPr="00E67E0D">
              <w:rPr>
                <w:b/>
                <w:lang w:eastAsia="zh-CN"/>
              </w:rPr>
              <w:t xml:space="preserve"> Resource Information</w:t>
            </w:r>
            <w:r w:rsidRPr="00E67E0D">
              <w:rPr>
                <w:b/>
                <w:lang w:eastAsia="ja-JP"/>
              </w:rPr>
              <w:t xml:space="preserve"> </w:t>
            </w:r>
            <w:r w:rsidRPr="00E67E0D">
              <w:rPr>
                <w:rFonts w:eastAsia="MS Mincho"/>
                <w:b/>
                <w:lang w:eastAsia="ja-JP"/>
              </w:rPr>
              <w:t>Item</w:t>
            </w:r>
          </w:p>
        </w:tc>
        <w:tc>
          <w:tcPr>
            <w:tcW w:w="1080" w:type="dxa"/>
          </w:tcPr>
          <w:p w14:paraId="4B2E59CB" w14:textId="77777777" w:rsidR="006A1CE4" w:rsidRPr="00E67E0D" w:rsidRDefault="006A1CE4" w:rsidP="00E7499B">
            <w:pPr>
              <w:pStyle w:val="TAL"/>
              <w:rPr>
                <w:rFonts w:cs="Arial"/>
                <w:lang w:eastAsia="ja-JP"/>
              </w:rPr>
            </w:pPr>
          </w:p>
        </w:tc>
        <w:tc>
          <w:tcPr>
            <w:tcW w:w="1440" w:type="dxa"/>
          </w:tcPr>
          <w:p w14:paraId="4C37A97F" w14:textId="77777777" w:rsidR="006A1CE4" w:rsidRPr="00E67E0D" w:rsidRDefault="006A1CE4" w:rsidP="00E7499B">
            <w:pPr>
              <w:pStyle w:val="TAL"/>
              <w:rPr>
                <w:i/>
                <w:lang w:eastAsia="ja-JP"/>
              </w:rPr>
            </w:pPr>
            <w:r w:rsidRPr="00E67E0D">
              <w:rPr>
                <w:i/>
                <w:lang w:eastAsia="ja-JP"/>
              </w:rPr>
              <w:t>1..&lt;maxnoof</w:t>
            </w:r>
            <w:r w:rsidRPr="00E67E0D">
              <w:rPr>
                <w:rFonts w:hint="eastAsia"/>
                <w:i/>
                <w:lang w:eastAsia="zh-CN"/>
              </w:rPr>
              <w:t>PDUSessions</w:t>
            </w:r>
            <w:r w:rsidRPr="00E67E0D">
              <w:rPr>
                <w:i/>
                <w:lang w:eastAsia="ja-JP"/>
              </w:rPr>
              <w:t>&gt;</w:t>
            </w:r>
          </w:p>
        </w:tc>
        <w:tc>
          <w:tcPr>
            <w:tcW w:w="1872" w:type="dxa"/>
          </w:tcPr>
          <w:p w14:paraId="0E6E446E" w14:textId="77777777" w:rsidR="006A1CE4" w:rsidRPr="00E67E0D" w:rsidRDefault="006A1CE4" w:rsidP="00E7499B">
            <w:pPr>
              <w:pStyle w:val="TAL"/>
              <w:rPr>
                <w:rFonts w:cs="Arial"/>
                <w:lang w:eastAsia="ja-JP"/>
              </w:rPr>
            </w:pPr>
          </w:p>
        </w:tc>
        <w:tc>
          <w:tcPr>
            <w:tcW w:w="2880" w:type="dxa"/>
          </w:tcPr>
          <w:p w14:paraId="3743FAE4" w14:textId="77777777" w:rsidR="006A1CE4" w:rsidRPr="00E67E0D" w:rsidRDefault="006A1CE4" w:rsidP="00E7499B">
            <w:pPr>
              <w:pStyle w:val="TAL"/>
              <w:rPr>
                <w:rFonts w:cs="Arial"/>
                <w:lang w:eastAsia="ja-JP"/>
              </w:rPr>
            </w:pPr>
          </w:p>
        </w:tc>
      </w:tr>
      <w:tr w:rsidR="006A1CE4" w:rsidRPr="00E67E0D" w14:paraId="43DBD2AD" w14:textId="77777777" w:rsidTr="00E7499B">
        <w:tc>
          <w:tcPr>
            <w:tcW w:w="2448" w:type="dxa"/>
          </w:tcPr>
          <w:p w14:paraId="0DB34798" w14:textId="77777777" w:rsidR="006A1CE4" w:rsidRPr="00E67E0D" w:rsidRDefault="006A1CE4" w:rsidP="00E7499B">
            <w:pPr>
              <w:pStyle w:val="TAL"/>
              <w:ind w:left="165"/>
              <w:rPr>
                <w:rFonts w:cs="Arial"/>
                <w:lang w:eastAsia="ja-JP"/>
              </w:rPr>
            </w:pPr>
            <w:r w:rsidRPr="00E67E0D">
              <w:rPr>
                <w:lang w:eastAsia="ja-JP"/>
              </w:rPr>
              <w:t>&gt;&gt;</w:t>
            </w:r>
            <w:r w:rsidRPr="00E67E0D">
              <w:rPr>
                <w:rFonts w:hint="eastAsia"/>
                <w:lang w:eastAsia="zh-CN"/>
              </w:rPr>
              <w:t>PDU Session</w:t>
            </w:r>
            <w:r w:rsidRPr="00E67E0D">
              <w:rPr>
                <w:lang w:eastAsia="ja-JP"/>
              </w:rPr>
              <w:t xml:space="preserve"> ID</w:t>
            </w:r>
          </w:p>
        </w:tc>
        <w:tc>
          <w:tcPr>
            <w:tcW w:w="1080" w:type="dxa"/>
          </w:tcPr>
          <w:p w14:paraId="31CE3C41"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4FEA5FA1" w14:textId="77777777" w:rsidR="006A1CE4" w:rsidRPr="00E67E0D" w:rsidRDefault="006A1CE4" w:rsidP="00E7499B">
            <w:pPr>
              <w:pStyle w:val="TAL"/>
              <w:rPr>
                <w:i/>
                <w:lang w:eastAsia="ja-JP"/>
              </w:rPr>
            </w:pPr>
          </w:p>
        </w:tc>
        <w:tc>
          <w:tcPr>
            <w:tcW w:w="1872" w:type="dxa"/>
          </w:tcPr>
          <w:p w14:paraId="6D639168" w14:textId="77777777" w:rsidR="006A1CE4" w:rsidRPr="00E67E0D" w:rsidRDefault="006A1CE4" w:rsidP="00E7499B">
            <w:pPr>
              <w:pStyle w:val="TAL"/>
              <w:rPr>
                <w:rFonts w:cs="Arial"/>
                <w:lang w:eastAsia="ja-JP"/>
              </w:rPr>
            </w:pPr>
            <w:r w:rsidRPr="00E67E0D">
              <w:rPr>
                <w:lang w:eastAsia="ja-JP"/>
              </w:rPr>
              <w:t>9.3.1.50</w:t>
            </w:r>
          </w:p>
        </w:tc>
        <w:tc>
          <w:tcPr>
            <w:tcW w:w="2880" w:type="dxa"/>
          </w:tcPr>
          <w:p w14:paraId="1FCE2E88" w14:textId="77777777" w:rsidR="006A1CE4" w:rsidRPr="00E67E0D" w:rsidRDefault="006A1CE4" w:rsidP="00E7499B">
            <w:pPr>
              <w:pStyle w:val="TAL"/>
              <w:rPr>
                <w:rFonts w:cs="Arial"/>
                <w:lang w:eastAsia="ja-JP"/>
              </w:rPr>
            </w:pPr>
          </w:p>
        </w:tc>
      </w:tr>
      <w:tr w:rsidR="006A1CE4" w:rsidRPr="00E67E0D" w14:paraId="60F98861" w14:textId="77777777" w:rsidTr="00E7499B">
        <w:tc>
          <w:tcPr>
            <w:tcW w:w="2448" w:type="dxa"/>
          </w:tcPr>
          <w:p w14:paraId="632E0452" w14:textId="77777777" w:rsidR="006A1CE4" w:rsidRPr="00E67E0D" w:rsidRDefault="006A1CE4" w:rsidP="00E7499B">
            <w:pPr>
              <w:pStyle w:val="TAL"/>
              <w:ind w:left="165"/>
              <w:rPr>
                <w:rFonts w:cs="Arial"/>
                <w:b/>
                <w:lang w:eastAsia="ja-JP"/>
              </w:rPr>
            </w:pPr>
            <w:r w:rsidRPr="00E67E0D">
              <w:rPr>
                <w:b/>
                <w:lang w:eastAsia="ja-JP"/>
              </w:rPr>
              <w:t>&gt;</w:t>
            </w:r>
            <w:r w:rsidRPr="00E67E0D">
              <w:rPr>
                <w:rFonts w:hint="eastAsia"/>
                <w:b/>
                <w:lang w:eastAsia="zh-CN"/>
              </w:rPr>
              <w:t xml:space="preserve">&gt;QoS </w:t>
            </w:r>
            <w:r w:rsidRPr="00E67E0D">
              <w:rPr>
                <w:b/>
                <w:lang w:eastAsia="zh-CN"/>
              </w:rPr>
              <w:t>F</w:t>
            </w:r>
            <w:r w:rsidRPr="00E67E0D">
              <w:rPr>
                <w:rFonts w:hint="eastAsia"/>
                <w:b/>
                <w:lang w:eastAsia="zh-CN"/>
              </w:rPr>
              <w:t xml:space="preserve">low </w:t>
            </w:r>
            <w:r w:rsidRPr="00E67E0D">
              <w:rPr>
                <w:b/>
                <w:lang w:eastAsia="zh-CN"/>
              </w:rPr>
              <w:t xml:space="preserve">Information </w:t>
            </w:r>
            <w:r w:rsidRPr="00E67E0D">
              <w:rPr>
                <w:rFonts w:hint="eastAsia"/>
                <w:b/>
                <w:lang w:eastAsia="zh-CN"/>
              </w:rPr>
              <w:t>List</w:t>
            </w:r>
          </w:p>
        </w:tc>
        <w:tc>
          <w:tcPr>
            <w:tcW w:w="1080" w:type="dxa"/>
          </w:tcPr>
          <w:p w14:paraId="7768B6F2" w14:textId="77777777" w:rsidR="006A1CE4" w:rsidRPr="00E67E0D" w:rsidRDefault="006A1CE4" w:rsidP="00E7499B">
            <w:pPr>
              <w:pStyle w:val="TAL"/>
              <w:rPr>
                <w:rFonts w:cs="Arial"/>
                <w:lang w:eastAsia="ja-JP"/>
              </w:rPr>
            </w:pPr>
          </w:p>
        </w:tc>
        <w:tc>
          <w:tcPr>
            <w:tcW w:w="1440" w:type="dxa"/>
          </w:tcPr>
          <w:p w14:paraId="073F571B" w14:textId="77777777" w:rsidR="006A1CE4" w:rsidRPr="00E67E0D" w:rsidRDefault="006A1CE4" w:rsidP="00E7499B">
            <w:pPr>
              <w:pStyle w:val="TAL"/>
              <w:rPr>
                <w:i/>
                <w:lang w:eastAsia="ja-JP"/>
              </w:rPr>
            </w:pPr>
            <w:r w:rsidRPr="00E67E0D">
              <w:rPr>
                <w:rFonts w:hint="eastAsia"/>
                <w:i/>
                <w:lang w:eastAsia="zh-CN"/>
              </w:rPr>
              <w:t>1</w:t>
            </w:r>
          </w:p>
        </w:tc>
        <w:tc>
          <w:tcPr>
            <w:tcW w:w="1872" w:type="dxa"/>
          </w:tcPr>
          <w:p w14:paraId="23FD5D95" w14:textId="77777777" w:rsidR="006A1CE4" w:rsidRPr="00E67E0D" w:rsidRDefault="006A1CE4" w:rsidP="00E7499B">
            <w:pPr>
              <w:pStyle w:val="TAL"/>
              <w:rPr>
                <w:rFonts w:cs="Arial"/>
                <w:lang w:eastAsia="ja-JP"/>
              </w:rPr>
            </w:pPr>
          </w:p>
        </w:tc>
        <w:tc>
          <w:tcPr>
            <w:tcW w:w="2880" w:type="dxa"/>
          </w:tcPr>
          <w:p w14:paraId="49FBEE80" w14:textId="77777777" w:rsidR="006A1CE4" w:rsidRPr="00E67E0D" w:rsidRDefault="006A1CE4" w:rsidP="00E7499B">
            <w:pPr>
              <w:pStyle w:val="TAL"/>
              <w:rPr>
                <w:rFonts w:cs="Arial"/>
                <w:lang w:eastAsia="ja-JP"/>
              </w:rPr>
            </w:pPr>
          </w:p>
        </w:tc>
      </w:tr>
      <w:tr w:rsidR="006A1CE4" w:rsidRPr="00E67E0D" w14:paraId="3EE6A370" w14:textId="77777777" w:rsidTr="00E7499B">
        <w:tc>
          <w:tcPr>
            <w:tcW w:w="2448" w:type="dxa"/>
          </w:tcPr>
          <w:p w14:paraId="5FF1CFF2" w14:textId="77777777" w:rsidR="006A1CE4" w:rsidRPr="00E67E0D" w:rsidRDefault="006A1CE4" w:rsidP="00E7499B">
            <w:pPr>
              <w:pStyle w:val="TAL"/>
              <w:ind w:left="255"/>
              <w:rPr>
                <w:rFonts w:cs="Arial"/>
                <w:lang w:eastAsia="ja-JP"/>
              </w:rPr>
            </w:pPr>
            <w:r w:rsidRPr="00E67E0D">
              <w:rPr>
                <w:b/>
                <w:lang w:eastAsia="ja-JP"/>
              </w:rPr>
              <w:t>&gt;</w:t>
            </w:r>
            <w:r w:rsidRPr="00E67E0D">
              <w:rPr>
                <w:rFonts w:hint="eastAsia"/>
                <w:b/>
                <w:lang w:eastAsia="zh-CN"/>
              </w:rPr>
              <w:t xml:space="preserve">&gt;&gt;QoS Flow </w:t>
            </w:r>
            <w:r w:rsidRPr="00E67E0D">
              <w:rPr>
                <w:b/>
                <w:lang w:eastAsia="zh-CN"/>
              </w:rPr>
              <w:t xml:space="preserve">Information </w:t>
            </w:r>
            <w:r w:rsidRPr="00E67E0D">
              <w:rPr>
                <w:rFonts w:eastAsia="MS Mincho"/>
                <w:b/>
                <w:lang w:eastAsia="ja-JP"/>
              </w:rPr>
              <w:t>Item</w:t>
            </w:r>
          </w:p>
        </w:tc>
        <w:tc>
          <w:tcPr>
            <w:tcW w:w="1080" w:type="dxa"/>
          </w:tcPr>
          <w:p w14:paraId="5AC36788" w14:textId="77777777" w:rsidR="006A1CE4" w:rsidRPr="00E67E0D" w:rsidRDefault="006A1CE4" w:rsidP="00E7499B">
            <w:pPr>
              <w:pStyle w:val="TAL"/>
              <w:rPr>
                <w:rFonts w:cs="Arial"/>
                <w:lang w:eastAsia="ja-JP"/>
              </w:rPr>
            </w:pPr>
          </w:p>
        </w:tc>
        <w:tc>
          <w:tcPr>
            <w:tcW w:w="1440" w:type="dxa"/>
          </w:tcPr>
          <w:p w14:paraId="1567A679" w14:textId="77777777" w:rsidR="006A1CE4" w:rsidRPr="00E67E0D" w:rsidRDefault="006A1CE4" w:rsidP="00E7499B">
            <w:pPr>
              <w:pStyle w:val="TAL"/>
              <w:rPr>
                <w:i/>
                <w:lang w:eastAsia="ja-JP"/>
              </w:rPr>
            </w:pPr>
            <w:r w:rsidRPr="00E67E0D">
              <w:rPr>
                <w:rFonts w:cs="Arial" w:hint="eastAsia"/>
                <w:i/>
                <w:lang w:eastAsia="zh-CN"/>
              </w:rPr>
              <w:t>1</w:t>
            </w:r>
            <w:r w:rsidRPr="00E67E0D">
              <w:rPr>
                <w:rFonts w:cs="Arial"/>
                <w:i/>
                <w:lang w:eastAsia="ja-JP"/>
              </w:rPr>
              <w:t>..&lt;maxnoofQoSFlows&gt;</w:t>
            </w:r>
          </w:p>
        </w:tc>
        <w:tc>
          <w:tcPr>
            <w:tcW w:w="1872" w:type="dxa"/>
          </w:tcPr>
          <w:p w14:paraId="446A302C" w14:textId="77777777" w:rsidR="006A1CE4" w:rsidRPr="00E67E0D" w:rsidRDefault="006A1CE4" w:rsidP="00E7499B">
            <w:pPr>
              <w:pStyle w:val="TAL"/>
              <w:rPr>
                <w:rFonts w:cs="Arial"/>
                <w:lang w:eastAsia="ja-JP"/>
              </w:rPr>
            </w:pPr>
          </w:p>
        </w:tc>
        <w:tc>
          <w:tcPr>
            <w:tcW w:w="2880" w:type="dxa"/>
          </w:tcPr>
          <w:p w14:paraId="38C6D503" w14:textId="77777777" w:rsidR="006A1CE4" w:rsidRPr="00E67E0D" w:rsidRDefault="006A1CE4" w:rsidP="00E7499B">
            <w:pPr>
              <w:pStyle w:val="TAL"/>
              <w:rPr>
                <w:rFonts w:cs="Arial"/>
                <w:lang w:eastAsia="ja-JP"/>
              </w:rPr>
            </w:pPr>
          </w:p>
        </w:tc>
      </w:tr>
      <w:tr w:rsidR="006A1CE4" w:rsidRPr="00E67E0D" w14:paraId="72FB2EBB" w14:textId="77777777" w:rsidTr="00E7499B">
        <w:tc>
          <w:tcPr>
            <w:tcW w:w="2448" w:type="dxa"/>
          </w:tcPr>
          <w:p w14:paraId="3118E73D" w14:textId="1B206A7D" w:rsidR="006A1CE4" w:rsidRPr="00E67E0D" w:rsidRDefault="006A1CE4" w:rsidP="00E7499B">
            <w:pPr>
              <w:pStyle w:val="TAL"/>
              <w:ind w:left="345"/>
              <w:rPr>
                <w:rFonts w:cs="Arial"/>
                <w:lang w:eastAsia="ja-JP"/>
              </w:rPr>
            </w:pPr>
            <w:r w:rsidRPr="00E67E0D">
              <w:rPr>
                <w:rFonts w:hint="eastAsia"/>
                <w:lang w:eastAsia="zh-CN"/>
              </w:rPr>
              <w:t>&gt;&gt;&gt;&gt;</w:t>
            </w:r>
            <w:r w:rsidRPr="00E67E0D">
              <w:rPr>
                <w:rFonts w:eastAsia="Batang"/>
                <w:lang w:eastAsia="ja-JP"/>
              </w:rPr>
              <w:t xml:space="preserve">QoS Flow </w:t>
            </w:r>
            <w:del w:id="4379" w:author="Issam" w:date="2019-02-12T23:38:00Z">
              <w:r w:rsidR="00AE297A" w:rsidRPr="00FF6A95">
                <w:rPr>
                  <w:rFonts w:eastAsia="Batang"/>
                  <w:lang w:eastAsia="ja-JP"/>
                </w:rPr>
                <w:delText>Indicator</w:delText>
              </w:r>
            </w:del>
            <w:ins w:id="4380" w:author="Issam" w:date="2019-02-12T23:38:00Z">
              <w:r w:rsidRPr="00E67E0D">
                <w:rPr>
                  <w:lang w:eastAsia="ja-JP"/>
                </w:rPr>
                <w:t>Identifier</w:t>
              </w:r>
            </w:ins>
          </w:p>
        </w:tc>
        <w:tc>
          <w:tcPr>
            <w:tcW w:w="1080" w:type="dxa"/>
          </w:tcPr>
          <w:p w14:paraId="236BEA0D"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7DFEB4DC" w14:textId="77777777" w:rsidR="006A1CE4" w:rsidRPr="00E67E0D" w:rsidRDefault="006A1CE4" w:rsidP="00E7499B">
            <w:pPr>
              <w:pStyle w:val="TAL"/>
              <w:rPr>
                <w:i/>
                <w:lang w:eastAsia="ja-JP"/>
              </w:rPr>
            </w:pPr>
          </w:p>
        </w:tc>
        <w:tc>
          <w:tcPr>
            <w:tcW w:w="1872" w:type="dxa"/>
          </w:tcPr>
          <w:p w14:paraId="2F6D4858" w14:textId="77777777" w:rsidR="006A1CE4" w:rsidRPr="00E67E0D" w:rsidRDefault="006A1CE4" w:rsidP="00E7499B">
            <w:pPr>
              <w:pStyle w:val="TAL"/>
              <w:rPr>
                <w:rFonts w:cs="Arial"/>
                <w:lang w:eastAsia="ja-JP"/>
              </w:rPr>
            </w:pPr>
            <w:r w:rsidRPr="00E67E0D">
              <w:rPr>
                <w:lang w:eastAsia="ja-JP"/>
              </w:rPr>
              <w:t>9.3.1.51</w:t>
            </w:r>
          </w:p>
        </w:tc>
        <w:tc>
          <w:tcPr>
            <w:tcW w:w="2880" w:type="dxa"/>
          </w:tcPr>
          <w:p w14:paraId="0E7D2B84" w14:textId="77777777" w:rsidR="006A1CE4" w:rsidRPr="00E67E0D" w:rsidRDefault="006A1CE4" w:rsidP="00E7499B">
            <w:pPr>
              <w:pStyle w:val="TAL"/>
              <w:rPr>
                <w:rFonts w:cs="Arial"/>
                <w:lang w:eastAsia="ja-JP"/>
              </w:rPr>
            </w:pPr>
          </w:p>
        </w:tc>
      </w:tr>
      <w:tr w:rsidR="006A1CE4" w:rsidRPr="00E67E0D" w14:paraId="20903E38" w14:textId="77777777" w:rsidTr="00E7499B">
        <w:tc>
          <w:tcPr>
            <w:tcW w:w="2448" w:type="dxa"/>
          </w:tcPr>
          <w:p w14:paraId="293CBC96" w14:textId="77777777" w:rsidR="006A1CE4" w:rsidRPr="00E67E0D" w:rsidRDefault="006A1CE4" w:rsidP="00E7499B">
            <w:pPr>
              <w:pStyle w:val="TAL"/>
              <w:ind w:left="345"/>
              <w:rPr>
                <w:rFonts w:cs="Arial"/>
                <w:lang w:eastAsia="ja-JP"/>
              </w:rPr>
            </w:pPr>
            <w:r w:rsidRPr="00E67E0D">
              <w:rPr>
                <w:rFonts w:hint="eastAsia"/>
                <w:lang w:eastAsia="zh-CN"/>
              </w:rPr>
              <w:t>&gt;&gt;&gt;&gt;</w:t>
            </w:r>
            <w:r w:rsidRPr="00E67E0D">
              <w:rPr>
                <w:rFonts w:cs="Arial"/>
                <w:lang w:eastAsia="ja-JP"/>
              </w:rPr>
              <w:t>DL Forwarding</w:t>
            </w:r>
          </w:p>
        </w:tc>
        <w:tc>
          <w:tcPr>
            <w:tcW w:w="1080" w:type="dxa"/>
          </w:tcPr>
          <w:p w14:paraId="1A1B9BB0" w14:textId="77777777" w:rsidR="006A1CE4" w:rsidRPr="00E67E0D" w:rsidRDefault="006A1CE4" w:rsidP="00E7499B">
            <w:pPr>
              <w:pStyle w:val="TAL"/>
              <w:rPr>
                <w:rFonts w:cs="Arial"/>
                <w:lang w:eastAsia="ja-JP"/>
              </w:rPr>
            </w:pPr>
            <w:r w:rsidRPr="00E67E0D">
              <w:rPr>
                <w:rFonts w:eastAsia="SimSun" w:cs="Arial" w:hint="eastAsia"/>
                <w:lang w:eastAsia="zh-CN"/>
              </w:rPr>
              <w:t>O</w:t>
            </w:r>
          </w:p>
        </w:tc>
        <w:tc>
          <w:tcPr>
            <w:tcW w:w="1440" w:type="dxa"/>
          </w:tcPr>
          <w:p w14:paraId="30307692" w14:textId="77777777" w:rsidR="006A1CE4" w:rsidRPr="00E67E0D" w:rsidRDefault="006A1CE4" w:rsidP="00E7499B">
            <w:pPr>
              <w:pStyle w:val="TAL"/>
              <w:rPr>
                <w:i/>
                <w:lang w:eastAsia="ja-JP"/>
              </w:rPr>
            </w:pPr>
          </w:p>
        </w:tc>
        <w:tc>
          <w:tcPr>
            <w:tcW w:w="1872" w:type="dxa"/>
          </w:tcPr>
          <w:p w14:paraId="4E418B64" w14:textId="77777777" w:rsidR="006A1CE4" w:rsidRPr="00E67E0D" w:rsidRDefault="006A1CE4" w:rsidP="00E7499B">
            <w:pPr>
              <w:pStyle w:val="TAL"/>
              <w:rPr>
                <w:rFonts w:cs="Arial"/>
                <w:lang w:eastAsia="ja-JP"/>
              </w:rPr>
            </w:pPr>
            <w:r w:rsidRPr="00E67E0D">
              <w:rPr>
                <w:lang w:eastAsia="ja-JP"/>
              </w:rPr>
              <w:t>9.3.1.33</w:t>
            </w:r>
          </w:p>
        </w:tc>
        <w:tc>
          <w:tcPr>
            <w:tcW w:w="2880" w:type="dxa"/>
          </w:tcPr>
          <w:p w14:paraId="438D58B0" w14:textId="77777777" w:rsidR="006A1CE4" w:rsidRPr="00E67E0D" w:rsidRDefault="006A1CE4" w:rsidP="00E7499B">
            <w:pPr>
              <w:pStyle w:val="TAL"/>
              <w:rPr>
                <w:rFonts w:cs="Arial"/>
                <w:lang w:eastAsia="ja-JP"/>
              </w:rPr>
            </w:pPr>
          </w:p>
        </w:tc>
      </w:tr>
      <w:tr w:rsidR="006A1CE4" w:rsidRPr="00E67E0D" w14:paraId="42312E52" w14:textId="77777777" w:rsidTr="00E7499B">
        <w:tc>
          <w:tcPr>
            <w:tcW w:w="2448" w:type="dxa"/>
          </w:tcPr>
          <w:p w14:paraId="58AF9B7F" w14:textId="77777777" w:rsidR="006A1CE4" w:rsidRPr="00E67E0D" w:rsidRDefault="006A1CE4" w:rsidP="00E7499B">
            <w:pPr>
              <w:pStyle w:val="TAL"/>
              <w:ind w:left="165"/>
              <w:rPr>
                <w:rFonts w:cs="Arial"/>
                <w:lang w:eastAsia="ja-JP"/>
              </w:rPr>
            </w:pPr>
            <w:r w:rsidRPr="00E67E0D">
              <w:rPr>
                <w:lang w:eastAsia="ja-JP"/>
              </w:rPr>
              <w:t>&gt;&gt;DRBs to QoS Flows Mapping List</w:t>
            </w:r>
          </w:p>
        </w:tc>
        <w:tc>
          <w:tcPr>
            <w:tcW w:w="1080" w:type="dxa"/>
          </w:tcPr>
          <w:p w14:paraId="63ED36F8" w14:textId="77777777" w:rsidR="006A1CE4" w:rsidRPr="00E67E0D" w:rsidRDefault="006A1CE4" w:rsidP="00E7499B">
            <w:pPr>
              <w:pStyle w:val="TAL"/>
              <w:rPr>
                <w:rFonts w:cs="Arial"/>
                <w:lang w:eastAsia="ja-JP"/>
              </w:rPr>
            </w:pPr>
            <w:ins w:id="4381" w:author="Issam" w:date="2019-02-12T23:38:00Z">
              <w:r w:rsidRPr="00E67E0D">
                <w:rPr>
                  <w:rFonts w:cs="Arial"/>
                  <w:lang w:eastAsia="ja-JP"/>
                </w:rPr>
                <w:t>O</w:t>
              </w:r>
            </w:ins>
          </w:p>
        </w:tc>
        <w:tc>
          <w:tcPr>
            <w:tcW w:w="1440" w:type="dxa"/>
          </w:tcPr>
          <w:p w14:paraId="1E62AE26" w14:textId="77777777" w:rsidR="006A1CE4" w:rsidRPr="00E67E0D" w:rsidRDefault="006A1CE4" w:rsidP="00E7499B">
            <w:pPr>
              <w:pStyle w:val="TAL"/>
              <w:rPr>
                <w:i/>
                <w:lang w:eastAsia="ja-JP"/>
              </w:rPr>
            </w:pPr>
          </w:p>
        </w:tc>
        <w:tc>
          <w:tcPr>
            <w:tcW w:w="1872" w:type="dxa"/>
          </w:tcPr>
          <w:p w14:paraId="4ABFAA6A" w14:textId="77777777" w:rsidR="006A1CE4" w:rsidRPr="00E67E0D" w:rsidRDefault="006A1CE4" w:rsidP="00E7499B">
            <w:pPr>
              <w:pStyle w:val="TAL"/>
              <w:rPr>
                <w:rFonts w:cs="Arial"/>
                <w:lang w:eastAsia="ja-JP"/>
              </w:rPr>
            </w:pPr>
            <w:r w:rsidRPr="00E67E0D">
              <w:rPr>
                <w:lang w:eastAsia="ja-JP"/>
              </w:rPr>
              <w:t>9.3.1.34</w:t>
            </w:r>
          </w:p>
        </w:tc>
        <w:tc>
          <w:tcPr>
            <w:tcW w:w="2880" w:type="dxa"/>
          </w:tcPr>
          <w:p w14:paraId="35F990B5" w14:textId="77777777" w:rsidR="006A1CE4" w:rsidRPr="00E67E0D" w:rsidRDefault="006A1CE4" w:rsidP="00E7499B">
            <w:pPr>
              <w:pStyle w:val="TAL"/>
              <w:rPr>
                <w:rFonts w:cs="Arial"/>
                <w:lang w:eastAsia="ja-JP"/>
              </w:rPr>
            </w:pPr>
          </w:p>
        </w:tc>
      </w:tr>
      <w:tr w:rsidR="006A1CE4" w:rsidRPr="00E67E0D" w14:paraId="0C31D013" w14:textId="77777777" w:rsidTr="00E7499B">
        <w:tc>
          <w:tcPr>
            <w:tcW w:w="2448" w:type="dxa"/>
          </w:tcPr>
          <w:p w14:paraId="73CACCF6" w14:textId="77777777" w:rsidR="006A1CE4" w:rsidRPr="00E67E0D" w:rsidRDefault="006A1CE4" w:rsidP="00E7499B">
            <w:pPr>
              <w:pStyle w:val="TAL"/>
              <w:rPr>
                <w:b/>
                <w:lang w:eastAsia="ja-JP"/>
              </w:rPr>
            </w:pPr>
            <w:r w:rsidRPr="00E67E0D">
              <w:rPr>
                <w:b/>
                <w:lang w:eastAsia="ja-JP"/>
              </w:rPr>
              <w:t>E-RAB Information List</w:t>
            </w:r>
          </w:p>
        </w:tc>
        <w:tc>
          <w:tcPr>
            <w:tcW w:w="1080" w:type="dxa"/>
          </w:tcPr>
          <w:p w14:paraId="4625FD04" w14:textId="77777777" w:rsidR="006A1CE4" w:rsidRPr="00E67E0D" w:rsidRDefault="006A1CE4" w:rsidP="00E7499B">
            <w:pPr>
              <w:pStyle w:val="TAL"/>
              <w:rPr>
                <w:rFonts w:cs="Arial"/>
                <w:lang w:eastAsia="ja-JP"/>
              </w:rPr>
            </w:pPr>
          </w:p>
        </w:tc>
        <w:tc>
          <w:tcPr>
            <w:tcW w:w="1440" w:type="dxa"/>
          </w:tcPr>
          <w:p w14:paraId="3A6861D6" w14:textId="77777777" w:rsidR="006A1CE4" w:rsidRPr="00E67E0D" w:rsidRDefault="006A1CE4" w:rsidP="00E7499B">
            <w:pPr>
              <w:pStyle w:val="TAL"/>
              <w:rPr>
                <w:rFonts w:eastAsia="SimSun"/>
                <w:i/>
                <w:lang w:eastAsia="zh-CN"/>
              </w:rPr>
            </w:pPr>
            <w:r w:rsidRPr="00E67E0D">
              <w:rPr>
                <w:rFonts w:eastAsia="SimSun"/>
                <w:i/>
                <w:lang w:eastAsia="zh-CN"/>
              </w:rPr>
              <w:t>0..1</w:t>
            </w:r>
          </w:p>
        </w:tc>
        <w:tc>
          <w:tcPr>
            <w:tcW w:w="1872" w:type="dxa"/>
          </w:tcPr>
          <w:p w14:paraId="517E3159" w14:textId="77777777" w:rsidR="006A1CE4" w:rsidRPr="00E67E0D" w:rsidRDefault="006A1CE4" w:rsidP="00E7499B">
            <w:pPr>
              <w:pStyle w:val="TAL"/>
              <w:rPr>
                <w:lang w:eastAsia="ja-JP"/>
              </w:rPr>
            </w:pPr>
          </w:p>
        </w:tc>
        <w:tc>
          <w:tcPr>
            <w:tcW w:w="2880" w:type="dxa"/>
          </w:tcPr>
          <w:p w14:paraId="7137FEAB" w14:textId="77777777" w:rsidR="006A1CE4" w:rsidRPr="00E67E0D" w:rsidRDefault="006A1CE4" w:rsidP="00E7499B">
            <w:pPr>
              <w:pStyle w:val="TAL"/>
              <w:rPr>
                <w:rFonts w:cs="Arial"/>
                <w:lang w:eastAsia="ja-JP"/>
              </w:rPr>
            </w:pPr>
            <w:r w:rsidRPr="00E67E0D">
              <w:t>For inter</w:t>
            </w:r>
            <w:r w:rsidRPr="00E67E0D">
              <w:rPr>
                <w:rFonts w:eastAsia="MS Mincho"/>
              </w:rPr>
              <w:t>-</w:t>
            </w:r>
            <w:r w:rsidRPr="00E67E0D">
              <w:t xml:space="preserve">system handovers to </w:t>
            </w:r>
            <w:r w:rsidRPr="00E67E0D">
              <w:rPr>
                <w:rFonts w:hint="eastAsia"/>
                <w:lang w:eastAsia="zh-CN"/>
              </w:rPr>
              <w:t>5</w:t>
            </w:r>
            <w:r w:rsidRPr="00E67E0D">
              <w:t>G.</w:t>
            </w:r>
          </w:p>
        </w:tc>
      </w:tr>
      <w:tr w:rsidR="006A1CE4" w:rsidRPr="00E67E0D" w14:paraId="01472EB3" w14:textId="77777777" w:rsidTr="00E7499B">
        <w:tc>
          <w:tcPr>
            <w:tcW w:w="2448" w:type="dxa"/>
          </w:tcPr>
          <w:p w14:paraId="6E081662" w14:textId="77777777" w:rsidR="006A1CE4" w:rsidRPr="00E67E0D" w:rsidRDefault="006A1CE4" w:rsidP="00E7499B">
            <w:pPr>
              <w:pStyle w:val="TAL"/>
              <w:ind w:left="75"/>
              <w:rPr>
                <w:b/>
                <w:lang w:eastAsia="ja-JP"/>
              </w:rPr>
              <w:pPrChange w:id="4382" w:author="Issam" w:date="2019-02-12T23:38:00Z">
                <w:pPr>
                  <w:pStyle w:val="TAL"/>
                  <w:ind w:left="75"/>
                </w:pPr>
              </w:pPrChange>
            </w:pPr>
            <w:r w:rsidRPr="00E67E0D">
              <w:rPr>
                <w:b/>
                <w:lang w:eastAsia="ja-JP"/>
              </w:rPr>
              <w:t>&gt;E-RAB Information Item</w:t>
            </w:r>
          </w:p>
        </w:tc>
        <w:tc>
          <w:tcPr>
            <w:tcW w:w="1080" w:type="dxa"/>
          </w:tcPr>
          <w:p w14:paraId="474F9142" w14:textId="77777777" w:rsidR="006A1CE4" w:rsidRPr="00E67E0D" w:rsidRDefault="006A1CE4" w:rsidP="00E7499B">
            <w:pPr>
              <w:pStyle w:val="TAL"/>
              <w:rPr>
                <w:rFonts w:cs="Arial"/>
                <w:lang w:eastAsia="ja-JP"/>
              </w:rPr>
            </w:pPr>
          </w:p>
        </w:tc>
        <w:tc>
          <w:tcPr>
            <w:tcW w:w="1440" w:type="dxa"/>
          </w:tcPr>
          <w:p w14:paraId="52845AEE" w14:textId="77777777" w:rsidR="006A1CE4" w:rsidRPr="00E67E0D" w:rsidRDefault="006A1CE4" w:rsidP="00E7499B">
            <w:pPr>
              <w:pStyle w:val="TAL"/>
              <w:rPr>
                <w:rFonts w:eastAsia="SimSun"/>
                <w:lang w:eastAsia="zh-CN"/>
              </w:rPr>
            </w:pPr>
            <w:r w:rsidRPr="00E67E0D">
              <w:rPr>
                <w:rFonts w:cs="Arial" w:hint="eastAsia"/>
                <w:i/>
                <w:lang w:eastAsia="zh-CN"/>
              </w:rPr>
              <w:t>1</w:t>
            </w:r>
            <w:r w:rsidRPr="00E67E0D">
              <w:rPr>
                <w:rFonts w:cs="Arial"/>
                <w:i/>
                <w:lang w:eastAsia="ja-JP"/>
              </w:rPr>
              <w:t>..&lt;maxnoofE-RABs&gt;</w:t>
            </w:r>
          </w:p>
        </w:tc>
        <w:tc>
          <w:tcPr>
            <w:tcW w:w="1872" w:type="dxa"/>
          </w:tcPr>
          <w:p w14:paraId="3AA14104" w14:textId="77777777" w:rsidR="006A1CE4" w:rsidRPr="00E67E0D" w:rsidRDefault="006A1CE4" w:rsidP="00E7499B">
            <w:pPr>
              <w:pStyle w:val="TAL"/>
              <w:rPr>
                <w:lang w:eastAsia="ja-JP"/>
              </w:rPr>
            </w:pPr>
          </w:p>
        </w:tc>
        <w:tc>
          <w:tcPr>
            <w:tcW w:w="2880" w:type="dxa"/>
          </w:tcPr>
          <w:p w14:paraId="57480726" w14:textId="77777777" w:rsidR="006A1CE4" w:rsidRPr="00E67E0D" w:rsidRDefault="006A1CE4" w:rsidP="00E7499B">
            <w:pPr>
              <w:pStyle w:val="TAL"/>
              <w:rPr>
                <w:rFonts w:cs="Arial"/>
                <w:lang w:eastAsia="ja-JP"/>
              </w:rPr>
            </w:pPr>
          </w:p>
        </w:tc>
      </w:tr>
      <w:tr w:rsidR="006A1CE4" w:rsidRPr="00E67E0D" w14:paraId="144D8C03" w14:textId="77777777" w:rsidTr="00E7499B">
        <w:tc>
          <w:tcPr>
            <w:tcW w:w="2448" w:type="dxa"/>
          </w:tcPr>
          <w:p w14:paraId="22D7401A" w14:textId="77777777" w:rsidR="006A1CE4" w:rsidRPr="00E67E0D" w:rsidRDefault="006A1CE4" w:rsidP="00E7499B">
            <w:pPr>
              <w:pStyle w:val="TAL"/>
              <w:ind w:left="165"/>
              <w:rPr>
                <w:lang w:eastAsia="ja-JP"/>
              </w:rPr>
              <w:pPrChange w:id="4383" w:author="Issam" w:date="2019-02-12T23:38:00Z">
                <w:pPr>
                  <w:pStyle w:val="TAL"/>
                  <w:ind w:left="165"/>
                </w:pPr>
              </w:pPrChange>
            </w:pPr>
            <w:r w:rsidRPr="00E67E0D">
              <w:rPr>
                <w:lang w:eastAsia="ja-JP"/>
              </w:rPr>
              <w:t>&gt;&gt;E-RAB ID</w:t>
            </w:r>
          </w:p>
        </w:tc>
        <w:tc>
          <w:tcPr>
            <w:tcW w:w="1080" w:type="dxa"/>
          </w:tcPr>
          <w:p w14:paraId="36C2EC54"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6EF13169" w14:textId="77777777" w:rsidR="006A1CE4" w:rsidRPr="00E67E0D" w:rsidRDefault="006A1CE4" w:rsidP="00E7499B">
            <w:pPr>
              <w:pStyle w:val="TAL"/>
              <w:rPr>
                <w:rFonts w:eastAsia="SimSun"/>
                <w:lang w:eastAsia="zh-CN"/>
              </w:rPr>
            </w:pPr>
          </w:p>
        </w:tc>
        <w:tc>
          <w:tcPr>
            <w:tcW w:w="1872" w:type="dxa"/>
          </w:tcPr>
          <w:p w14:paraId="3601780A" w14:textId="77777777" w:rsidR="006A1CE4" w:rsidRPr="00E67E0D" w:rsidRDefault="006A1CE4" w:rsidP="00E7499B">
            <w:pPr>
              <w:pStyle w:val="TAL"/>
              <w:rPr>
                <w:lang w:eastAsia="ja-JP"/>
              </w:rPr>
            </w:pPr>
            <w:r w:rsidRPr="00E67E0D">
              <w:rPr>
                <w:lang w:eastAsia="ja-JP"/>
              </w:rPr>
              <w:t>9.3.2.3</w:t>
            </w:r>
          </w:p>
        </w:tc>
        <w:tc>
          <w:tcPr>
            <w:tcW w:w="2880" w:type="dxa"/>
          </w:tcPr>
          <w:p w14:paraId="7166EAE0" w14:textId="77777777" w:rsidR="006A1CE4" w:rsidRPr="00E67E0D" w:rsidRDefault="006A1CE4" w:rsidP="00E7499B">
            <w:pPr>
              <w:pStyle w:val="TAL"/>
              <w:rPr>
                <w:rFonts w:cs="Arial"/>
                <w:lang w:eastAsia="ja-JP"/>
              </w:rPr>
            </w:pPr>
          </w:p>
        </w:tc>
      </w:tr>
      <w:tr w:rsidR="006A1CE4" w:rsidRPr="00E67E0D" w14:paraId="536DC822" w14:textId="77777777" w:rsidTr="00E7499B">
        <w:tc>
          <w:tcPr>
            <w:tcW w:w="2448" w:type="dxa"/>
          </w:tcPr>
          <w:p w14:paraId="7E0113A5" w14:textId="77777777" w:rsidR="006A1CE4" w:rsidRPr="00E67E0D" w:rsidRDefault="006A1CE4" w:rsidP="00E7499B">
            <w:pPr>
              <w:pStyle w:val="TAL"/>
              <w:ind w:left="165"/>
              <w:rPr>
                <w:lang w:eastAsia="ja-JP"/>
              </w:rPr>
              <w:pPrChange w:id="4384" w:author="Issam" w:date="2019-02-12T23:38:00Z">
                <w:pPr>
                  <w:pStyle w:val="TAL"/>
                  <w:ind w:left="165"/>
                </w:pPr>
              </w:pPrChange>
            </w:pPr>
            <w:r w:rsidRPr="00E67E0D">
              <w:rPr>
                <w:lang w:eastAsia="ja-JP"/>
              </w:rPr>
              <w:t>&gt;&gt;DL Forwarding</w:t>
            </w:r>
          </w:p>
        </w:tc>
        <w:tc>
          <w:tcPr>
            <w:tcW w:w="1080" w:type="dxa"/>
          </w:tcPr>
          <w:p w14:paraId="0A5BA8DD" w14:textId="77777777" w:rsidR="006A1CE4" w:rsidRPr="00E67E0D" w:rsidRDefault="006A1CE4" w:rsidP="00E7499B">
            <w:pPr>
              <w:pStyle w:val="TAL"/>
              <w:rPr>
                <w:rFonts w:cs="Arial"/>
                <w:lang w:eastAsia="ja-JP"/>
              </w:rPr>
            </w:pPr>
            <w:r w:rsidRPr="00E67E0D">
              <w:rPr>
                <w:rFonts w:cs="Arial"/>
                <w:lang w:eastAsia="ja-JP"/>
              </w:rPr>
              <w:t>O</w:t>
            </w:r>
          </w:p>
        </w:tc>
        <w:tc>
          <w:tcPr>
            <w:tcW w:w="1440" w:type="dxa"/>
          </w:tcPr>
          <w:p w14:paraId="7969ECF0" w14:textId="77777777" w:rsidR="006A1CE4" w:rsidRPr="00E67E0D" w:rsidRDefault="006A1CE4" w:rsidP="00E7499B">
            <w:pPr>
              <w:pStyle w:val="TAL"/>
              <w:rPr>
                <w:rFonts w:eastAsia="SimSun"/>
                <w:lang w:eastAsia="zh-CN"/>
              </w:rPr>
            </w:pPr>
          </w:p>
        </w:tc>
        <w:tc>
          <w:tcPr>
            <w:tcW w:w="1872" w:type="dxa"/>
          </w:tcPr>
          <w:p w14:paraId="6FB3BE67" w14:textId="77777777" w:rsidR="006A1CE4" w:rsidRPr="00E67E0D" w:rsidRDefault="006A1CE4" w:rsidP="00E7499B">
            <w:pPr>
              <w:pStyle w:val="TAL"/>
              <w:rPr>
                <w:lang w:eastAsia="ja-JP"/>
              </w:rPr>
            </w:pPr>
            <w:r w:rsidRPr="00E67E0D">
              <w:rPr>
                <w:lang w:eastAsia="ja-JP"/>
              </w:rPr>
              <w:t>9.3.1.33</w:t>
            </w:r>
          </w:p>
        </w:tc>
        <w:tc>
          <w:tcPr>
            <w:tcW w:w="2880" w:type="dxa"/>
          </w:tcPr>
          <w:p w14:paraId="5D9C6223" w14:textId="77777777" w:rsidR="006A1CE4" w:rsidRPr="00E67E0D" w:rsidRDefault="006A1CE4" w:rsidP="00E7499B">
            <w:pPr>
              <w:pStyle w:val="TAL"/>
              <w:rPr>
                <w:rFonts w:cs="Arial"/>
                <w:lang w:eastAsia="ja-JP"/>
              </w:rPr>
            </w:pPr>
          </w:p>
        </w:tc>
      </w:tr>
      <w:tr w:rsidR="006A1CE4" w:rsidRPr="00E67E0D" w14:paraId="02AC2EE9" w14:textId="77777777" w:rsidTr="00E7499B">
        <w:tc>
          <w:tcPr>
            <w:tcW w:w="2448" w:type="dxa"/>
          </w:tcPr>
          <w:p w14:paraId="35A39E03" w14:textId="77777777" w:rsidR="006A1CE4" w:rsidRPr="00E67E0D" w:rsidRDefault="006A1CE4" w:rsidP="00E7499B">
            <w:pPr>
              <w:pStyle w:val="TAL"/>
              <w:rPr>
                <w:rFonts w:cs="Arial"/>
                <w:lang w:eastAsia="ja-JP"/>
              </w:rPr>
            </w:pPr>
            <w:r w:rsidRPr="00E67E0D">
              <w:rPr>
                <w:rFonts w:cs="Arial"/>
                <w:lang w:eastAsia="ja-JP"/>
              </w:rPr>
              <w:t>Target Cell ID</w:t>
            </w:r>
          </w:p>
        </w:tc>
        <w:tc>
          <w:tcPr>
            <w:tcW w:w="1080" w:type="dxa"/>
          </w:tcPr>
          <w:p w14:paraId="60F1B4E0"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33B4E2C5" w14:textId="77777777" w:rsidR="006A1CE4" w:rsidRPr="00E67E0D" w:rsidRDefault="006A1CE4" w:rsidP="00E7499B">
            <w:pPr>
              <w:pStyle w:val="TAL"/>
              <w:rPr>
                <w:i/>
                <w:lang w:eastAsia="ja-JP"/>
              </w:rPr>
            </w:pPr>
          </w:p>
        </w:tc>
        <w:tc>
          <w:tcPr>
            <w:tcW w:w="1872" w:type="dxa"/>
          </w:tcPr>
          <w:p w14:paraId="3D6C80E6" w14:textId="77777777" w:rsidR="006A1CE4" w:rsidRPr="00E67E0D" w:rsidRDefault="006A1CE4" w:rsidP="00E7499B">
            <w:pPr>
              <w:pStyle w:val="TAL"/>
              <w:rPr>
                <w:rFonts w:cs="Arial"/>
                <w:lang w:eastAsia="ja-JP"/>
              </w:rPr>
            </w:pPr>
            <w:r w:rsidRPr="00E67E0D">
              <w:rPr>
                <w:rFonts w:cs="Arial"/>
                <w:lang w:eastAsia="ja-JP"/>
              </w:rPr>
              <w:t>NG-RAN CGI</w:t>
            </w:r>
          </w:p>
          <w:p w14:paraId="0699CF86" w14:textId="77777777" w:rsidR="006A1CE4" w:rsidRPr="00E67E0D" w:rsidRDefault="006A1CE4" w:rsidP="00E7499B">
            <w:pPr>
              <w:pStyle w:val="TAL"/>
              <w:rPr>
                <w:rFonts w:cs="Arial"/>
                <w:lang w:eastAsia="ja-JP"/>
              </w:rPr>
            </w:pPr>
            <w:r w:rsidRPr="00E67E0D">
              <w:rPr>
                <w:rFonts w:cs="Arial"/>
                <w:lang w:eastAsia="ja-JP"/>
              </w:rPr>
              <w:t>9.3.1.73</w:t>
            </w:r>
          </w:p>
        </w:tc>
        <w:tc>
          <w:tcPr>
            <w:tcW w:w="2880" w:type="dxa"/>
          </w:tcPr>
          <w:p w14:paraId="55BB0498" w14:textId="77777777" w:rsidR="006A1CE4" w:rsidRPr="00E67E0D" w:rsidRDefault="006A1CE4" w:rsidP="00E7499B">
            <w:pPr>
              <w:pStyle w:val="TAL"/>
              <w:rPr>
                <w:rFonts w:cs="Arial"/>
                <w:lang w:eastAsia="ja-JP"/>
              </w:rPr>
            </w:pPr>
          </w:p>
        </w:tc>
      </w:tr>
      <w:tr w:rsidR="006A1CE4" w:rsidRPr="00E67E0D" w14:paraId="78036A3F" w14:textId="77777777" w:rsidTr="00E7499B">
        <w:tc>
          <w:tcPr>
            <w:tcW w:w="2448" w:type="dxa"/>
          </w:tcPr>
          <w:p w14:paraId="22906581" w14:textId="77777777" w:rsidR="006A1CE4" w:rsidRPr="00E67E0D" w:rsidRDefault="006A1CE4" w:rsidP="00E7499B">
            <w:pPr>
              <w:pStyle w:val="TAL"/>
              <w:rPr>
                <w:rFonts w:cs="Arial"/>
                <w:lang w:eastAsia="ja-JP"/>
              </w:rPr>
            </w:pPr>
            <w:r w:rsidRPr="00E67E0D">
              <w:t>Index to RAT/Frequency Selection Priority</w:t>
            </w:r>
          </w:p>
        </w:tc>
        <w:tc>
          <w:tcPr>
            <w:tcW w:w="1080" w:type="dxa"/>
          </w:tcPr>
          <w:p w14:paraId="1892DCEF" w14:textId="77777777" w:rsidR="006A1CE4" w:rsidRPr="00E67E0D" w:rsidRDefault="006A1CE4" w:rsidP="00E7499B">
            <w:pPr>
              <w:pStyle w:val="TAL"/>
              <w:rPr>
                <w:rFonts w:cs="Arial"/>
                <w:lang w:eastAsia="ja-JP"/>
              </w:rPr>
            </w:pPr>
            <w:r w:rsidRPr="00E67E0D">
              <w:rPr>
                <w:rFonts w:cs="Arial"/>
                <w:lang w:eastAsia="ja-JP"/>
              </w:rPr>
              <w:t>O</w:t>
            </w:r>
          </w:p>
        </w:tc>
        <w:tc>
          <w:tcPr>
            <w:tcW w:w="1440" w:type="dxa"/>
          </w:tcPr>
          <w:p w14:paraId="553289D9" w14:textId="77777777" w:rsidR="006A1CE4" w:rsidRPr="00E67E0D" w:rsidRDefault="006A1CE4" w:rsidP="00E7499B">
            <w:pPr>
              <w:pStyle w:val="TAL"/>
              <w:rPr>
                <w:i/>
                <w:lang w:eastAsia="ja-JP"/>
              </w:rPr>
            </w:pPr>
          </w:p>
        </w:tc>
        <w:tc>
          <w:tcPr>
            <w:tcW w:w="1872" w:type="dxa"/>
          </w:tcPr>
          <w:p w14:paraId="0EDF3F8C" w14:textId="77777777" w:rsidR="006A1CE4" w:rsidRPr="00E67E0D" w:rsidRDefault="006A1CE4" w:rsidP="00E7499B">
            <w:pPr>
              <w:pStyle w:val="TAL"/>
              <w:rPr>
                <w:rFonts w:cs="Arial"/>
                <w:lang w:eastAsia="ja-JP"/>
              </w:rPr>
            </w:pPr>
            <w:r w:rsidRPr="00E67E0D">
              <w:rPr>
                <w:rFonts w:cs="Arial"/>
                <w:lang w:eastAsia="ja-JP"/>
              </w:rPr>
              <w:t>9.3.1.61</w:t>
            </w:r>
          </w:p>
        </w:tc>
        <w:tc>
          <w:tcPr>
            <w:tcW w:w="2880" w:type="dxa"/>
          </w:tcPr>
          <w:p w14:paraId="25959F0D" w14:textId="77777777" w:rsidR="006A1CE4" w:rsidRPr="00E67E0D" w:rsidRDefault="006A1CE4" w:rsidP="00E7499B">
            <w:pPr>
              <w:pStyle w:val="TAL"/>
              <w:rPr>
                <w:rFonts w:cs="Arial"/>
                <w:lang w:eastAsia="ja-JP"/>
              </w:rPr>
            </w:pPr>
          </w:p>
        </w:tc>
      </w:tr>
      <w:tr w:rsidR="006A1CE4" w:rsidRPr="00E67E0D" w14:paraId="30434064" w14:textId="77777777" w:rsidTr="00E7499B">
        <w:tc>
          <w:tcPr>
            <w:tcW w:w="2448" w:type="dxa"/>
          </w:tcPr>
          <w:p w14:paraId="360FD964" w14:textId="77777777" w:rsidR="006A1CE4" w:rsidRPr="00E67E0D" w:rsidRDefault="006A1CE4" w:rsidP="00E7499B">
            <w:pPr>
              <w:pStyle w:val="TAL"/>
            </w:pPr>
            <w:r w:rsidRPr="00E67E0D">
              <w:t>UE History Information</w:t>
            </w:r>
          </w:p>
        </w:tc>
        <w:tc>
          <w:tcPr>
            <w:tcW w:w="1080" w:type="dxa"/>
          </w:tcPr>
          <w:p w14:paraId="19139764"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1FA38470" w14:textId="77777777" w:rsidR="006A1CE4" w:rsidRPr="00E67E0D" w:rsidRDefault="006A1CE4" w:rsidP="00E7499B">
            <w:pPr>
              <w:pStyle w:val="TAL"/>
              <w:rPr>
                <w:i/>
                <w:lang w:eastAsia="ja-JP"/>
              </w:rPr>
            </w:pPr>
          </w:p>
        </w:tc>
        <w:tc>
          <w:tcPr>
            <w:tcW w:w="1872" w:type="dxa"/>
          </w:tcPr>
          <w:p w14:paraId="5F1C7D80" w14:textId="77777777" w:rsidR="006A1CE4" w:rsidRPr="00E67E0D" w:rsidRDefault="006A1CE4" w:rsidP="00E7499B">
            <w:pPr>
              <w:pStyle w:val="TAL"/>
              <w:rPr>
                <w:rFonts w:cs="Arial"/>
                <w:lang w:eastAsia="ja-JP"/>
              </w:rPr>
            </w:pPr>
            <w:r w:rsidRPr="00E67E0D">
              <w:rPr>
                <w:rFonts w:cs="Arial"/>
                <w:lang w:eastAsia="ja-JP"/>
              </w:rPr>
              <w:t>9.3.1.95</w:t>
            </w:r>
          </w:p>
        </w:tc>
        <w:tc>
          <w:tcPr>
            <w:tcW w:w="2880" w:type="dxa"/>
          </w:tcPr>
          <w:p w14:paraId="630775E8" w14:textId="77777777" w:rsidR="006A1CE4" w:rsidRPr="00E67E0D" w:rsidRDefault="006A1CE4" w:rsidP="00E7499B">
            <w:pPr>
              <w:pStyle w:val="TAL"/>
              <w:rPr>
                <w:rFonts w:cs="Arial"/>
                <w:lang w:eastAsia="ja-JP"/>
              </w:rPr>
            </w:pPr>
          </w:p>
        </w:tc>
      </w:tr>
    </w:tbl>
    <w:p w14:paraId="1F0A0084"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62FBB7D7" w14:textId="77777777" w:rsidTr="00E7499B">
        <w:tc>
          <w:tcPr>
            <w:tcW w:w="3528" w:type="dxa"/>
          </w:tcPr>
          <w:p w14:paraId="5DC286AB"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0AB5293D"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3BBC35E2" w14:textId="77777777" w:rsidTr="00E7499B">
        <w:tc>
          <w:tcPr>
            <w:tcW w:w="3528" w:type="dxa"/>
          </w:tcPr>
          <w:p w14:paraId="6DC89329" w14:textId="77777777" w:rsidR="006A1CE4" w:rsidRPr="00E67E0D" w:rsidRDefault="006A1CE4" w:rsidP="00E7499B">
            <w:pPr>
              <w:pStyle w:val="TAL"/>
              <w:rPr>
                <w:rFonts w:cs="Arial"/>
                <w:lang w:eastAsia="ja-JP"/>
              </w:rPr>
            </w:pPr>
            <w:r w:rsidRPr="00E67E0D">
              <w:rPr>
                <w:lang w:eastAsia="ja-JP"/>
              </w:rPr>
              <w:t>maxnoofPDUSessions</w:t>
            </w:r>
          </w:p>
        </w:tc>
        <w:tc>
          <w:tcPr>
            <w:tcW w:w="6192" w:type="dxa"/>
          </w:tcPr>
          <w:p w14:paraId="42C286DA" w14:textId="77777777" w:rsidR="006A1CE4" w:rsidRPr="00E67E0D" w:rsidRDefault="006A1CE4" w:rsidP="00E7499B">
            <w:pPr>
              <w:pStyle w:val="TAL"/>
              <w:rPr>
                <w:rFonts w:cs="Arial"/>
                <w:lang w:eastAsia="ja-JP"/>
              </w:rPr>
            </w:pPr>
            <w:r w:rsidRPr="00E67E0D">
              <w:rPr>
                <w:lang w:eastAsia="ja-JP"/>
              </w:rPr>
              <w:t xml:space="preserve">Maximum no. of PDU sessions allowed towards one UE. Value is </w:t>
            </w:r>
            <w:r w:rsidRPr="00E67E0D">
              <w:rPr>
                <w:rFonts w:eastAsia="SimSun"/>
                <w:lang w:eastAsia="zh-CN"/>
              </w:rPr>
              <w:t>256</w:t>
            </w:r>
            <w:r w:rsidRPr="00E67E0D">
              <w:rPr>
                <w:lang w:eastAsia="ja-JP"/>
              </w:rPr>
              <w:t>.</w:t>
            </w:r>
          </w:p>
        </w:tc>
      </w:tr>
      <w:tr w:rsidR="006A1CE4" w:rsidRPr="00E67E0D" w14:paraId="02782A7C" w14:textId="77777777" w:rsidTr="00E7499B">
        <w:tc>
          <w:tcPr>
            <w:tcW w:w="3528" w:type="dxa"/>
          </w:tcPr>
          <w:p w14:paraId="3E6BED07" w14:textId="77777777" w:rsidR="006A1CE4" w:rsidRPr="00E67E0D" w:rsidRDefault="006A1CE4" w:rsidP="00E7499B">
            <w:pPr>
              <w:pStyle w:val="TAL"/>
              <w:rPr>
                <w:lang w:eastAsia="ja-JP"/>
              </w:rPr>
            </w:pPr>
            <w:r w:rsidRPr="00E67E0D">
              <w:rPr>
                <w:lang w:eastAsia="ja-JP"/>
              </w:rPr>
              <w:t>maxnoof</w:t>
            </w:r>
            <w:r w:rsidRPr="00E67E0D">
              <w:rPr>
                <w:rFonts w:eastAsia="SimSun" w:hint="eastAsia"/>
                <w:lang w:eastAsia="zh-CN"/>
              </w:rPr>
              <w:t>QoSFlows</w:t>
            </w:r>
          </w:p>
        </w:tc>
        <w:tc>
          <w:tcPr>
            <w:tcW w:w="6192" w:type="dxa"/>
          </w:tcPr>
          <w:p w14:paraId="4D70FBC9" w14:textId="77777777" w:rsidR="006A1CE4" w:rsidRPr="00E67E0D" w:rsidRDefault="006A1CE4" w:rsidP="00E7499B">
            <w:pPr>
              <w:pStyle w:val="TAL"/>
              <w:rPr>
                <w:lang w:eastAsia="ja-JP"/>
              </w:rPr>
            </w:pPr>
            <w:r w:rsidRPr="00E67E0D">
              <w:rPr>
                <w:lang w:eastAsia="ja-JP"/>
              </w:rPr>
              <w:t xml:space="preserve">Maximum no. of </w:t>
            </w:r>
            <w:r w:rsidRPr="00E67E0D">
              <w:rPr>
                <w:rFonts w:eastAsia="SimSun" w:hint="eastAsia"/>
                <w:lang w:eastAsia="zh-CN"/>
              </w:rPr>
              <w:t>QoS flow</w:t>
            </w:r>
            <w:r w:rsidRPr="00E67E0D">
              <w:rPr>
                <w:rFonts w:eastAsia="SimSun"/>
                <w:lang w:eastAsia="zh-CN"/>
              </w:rPr>
              <w:t>s</w:t>
            </w:r>
            <w:r w:rsidRPr="00E67E0D">
              <w:rPr>
                <w:lang w:eastAsia="ja-JP"/>
              </w:rPr>
              <w:t xml:space="preserve"> allowed </w:t>
            </w:r>
            <w:r w:rsidRPr="00E67E0D">
              <w:rPr>
                <w:rFonts w:eastAsia="SimSun" w:hint="eastAsia"/>
                <w:lang w:eastAsia="zh-CN"/>
              </w:rPr>
              <w:t xml:space="preserve">within </w:t>
            </w:r>
            <w:r w:rsidRPr="00E67E0D">
              <w:rPr>
                <w:lang w:eastAsia="ja-JP"/>
              </w:rPr>
              <w:t xml:space="preserve">one </w:t>
            </w:r>
            <w:r w:rsidRPr="00E67E0D">
              <w:rPr>
                <w:rFonts w:eastAsia="SimSun" w:hint="eastAsia"/>
                <w:lang w:eastAsia="zh-CN"/>
              </w:rPr>
              <w:t>PDU session</w:t>
            </w:r>
            <w:r w:rsidRPr="00E67E0D">
              <w:rPr>
                <w:lang w:eastAsia="ja-JP"/>
              </w:rPr>
              <w:t xml:space="preserve">. Value is </w:t>
            </w:r>
            <w:r w:rsidRPr="00E67E0D">
              <w:rPr>
                <w:rFonts w:eastAsia="SimSun"/>
                <w:lang w:eastAsia="zh-CN"/>
              </w:rPr>
              <w:t>64</w:t>
            </w:r>
            <w:r w:rsidRPr="00E67E0D">
              <w:rPr>
                <w:lang w:eastAsia="ja-JP"/>
              </w:rPr>
              <w:t>.</w:t>
            </w:r>
          </w:p>
        </w:tc>
      </w:tr>
      <w:tr w:rsidR="006A1CE4" w:rsidRPr="00E67E0D" w14:paraId="5F6CF0FF" w14:textId="77777777" w:rsidTr="00E7499B">
        <w:tc>
          <w:tcPr>
            <w:tcW w:w="3528" w:type="dxa"/>
          </w:tcPr>
          <w:p w14:paraId="57029011" w14:textId="77777777" w:rsidR="006A1CE4" w:rsidRPr="00E67E0D" w:rsidRDefault="006A1CE4" w:rsidP="00E7499B">
            <w:pPr>
              <w:pStyle w:val="TAL"/>
              <w:rPr>
                <w:lang w:eastAsia="ja-JP"/>
              </w:rPr>
            </w:pPr>
            <w:r w:rsidRPr="00E67E0D">
              <w:rPr>
                <w:lang w:eastAsia="ja-JP"/>
              </w:rPr>
              <w:t>maxnoofE-RABs</w:t>
            </w:r>
          </w:p>
        </w:tc>
        <w:tc>
          <w:tcPr>
            <w:tcW w:w="6192" w:type="dxa"/>
          </w:tcPr>
          <w:p w14:paraId="185DBEC9" w14:textId="77777777" w:rsidR="006A1CE4" w:rsidRPr="00E67E0D" w:rsidRDefault="006A1CE4" w:rsidP="00E7499B">
            <w:pPr>
              <w:pStyle w:val="TAL"/>
              <w:rPr>
                <w:lang w:eastAsia="ja-JP"/>
              </w:rPr>
            </w:pPr>
            <w:r w:rsidRPr="00E67E0D">
              <w:rPr>
                <w:lang w:eastAsia="ja-JP"/>
              </w:rPr>
              <w:t>Maximum no. of E-RABs allowed towards one UE. Value is 256.</w:t>
            </w:r>
          </w:p>
        </w:tc>
      </w:tr>
    </w:tbl>
    <w:p w14:paraId="71664784" w14:textId="77777777" w:rsidR="006A1CE4" w:rsidRPr="00E67E0D" w:rsidRDefault="006A1CE4" w:rsidP="00E7499B">
      <w:pPr>
        <w:rPr>
          <w:rFonts w:eastAsia="Yu Mincho"/>
        </w:rPr>
      </w:pPr>
    </w:p>
    <w:p w14:paraId="7BD28DD5" w14:textId="77777777" w:rsidR="006A1CE4" w:rsidRPr="00E67E0D" w:rsidRDefault="006A1CE4" w:rsidP="00E7499B">
      <w:pPr>
        <w:pStyle w:val="4"/>
      </w:pPr>
      <w:bookmarkStart w:id="4385" w:name="_Toc534720564"/>
      <w:bookmarkStart w:id="4386" w:name="_Toc525567576"/>
      <w:r w:rsidRPr="00E67E0D">
        <w:t>9.3.1.30</w:t>
      </w:r>
      <w:r w:rsidRPr="00E67E0D">
        <w:tab/>
        <w:t>Target NG-RAN Node to Source NG-RAN Node Transparent Container</w:t>
      </w:r>
      <w:bookmarkEnd w:id="4385"/>
      <w:bookmarkEnd w:id="4386"/>
    </w:p>
    <w:p w14:paraId="57982062" w14:textId="77777777" w:rsidR="006A1CE4" w:rsidRPr="00E67E0D" w:rsidRDefault="006A1CE4" w:rsidP="00E7499B">
      <w:r w:rsidRPr="00E67E0D">
        <w:t xml:space="preserve">This IE is produced by the </w:t>
      </w:r>
      <w:r w:rsidRPr="00E67E0D">
        <w:rPr>
          <w:rFonts w:eastAsia="MS Mincho"/>
        </w:rPr>
        <w:t>t</w:t>
      </w:r>
      <w:r w:rsidRPr="00E67E0D">
        <w:t xml:space="preserve">arget NG-RAN node and is transmitted to the </w:t>
      </w:r>
      <w:r w:rsidRPr="00E67E0D">
        <w:rPr>
          <w:rFonts w:eastAsia="MS Mincho"/>
        </w:rPr>
        <w:t>s</w:t>
      </w:r>
      <w:r w:rsidRPr="00E67E0D">
        <w:t>ource NG-RAN node. For inter</w:t>
      </w:r>
      <w:r w:rsidRPr="00E67E0D">
        <w:rPr>
          <w:rFonts w:eastAsia="MS Mincho"/>
        </w:rPr>
        <w:t>-</w:t>
      </w:r>
      <w:r w:rsidRPr="00E67E0D">
        <w:t>system handovers to 5G, the IE is transmitted from the target NG-RAN node to the external relocation source.</w:t>
      </w:r>
    </w:p>
    <w:p w14:paraId="021F411F" w14:textId="77777777" w:rsidR="006A1CE4" w:rsidRPr="00E67E0D" w:rsidRDefault="006A1CE4" w:rsidP="00E7499B">
      <w:r w:rsidRPr="00E67E0D">
        <w:t>This IE is transparent to the 5GC.</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2E9C519B" w14:textId="77777777" w:rsidTr="00E7499B">
        <w:tc>
          <w:tcPr>
            <w:tcW w:w="2448" w:type="dxa"/>
          </w:tcPr>
          <w:p w14:paraId="0411FCDC"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411E390C"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3F7F69E0"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160D8FD8"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2154004D"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67B06927" w14:textId="77777777" w:rsidTr="00E7499B">
        <w:tc>
          <w:tcPr>
            <w:tcW w:w="2448" w:type="dxa"/>
          </w:tcPr>
          <w:p w14:paraId="3DF373A9" w14:textId="77777777" w:rsidR="006A1CE4" w:rsidRPr="00E67E0D" w:rsidRDefault="006A1CE4" w:rsidP="00E7499B">
            <w:pPr>
              <w:pStyle w:val="TAL"/>
              <w:rPr>
                <w:rFonts w:eastAsia="Batang" w:cs="Arial"/>
                <w:lang w:eastAsia="ja-JP"/>
              </w:rPr>
            </w:pPr>
            <w:r w:rsidRPr="00E67E0D">
              <w:rPr>
                <w:rFonts w:cs="Arial"/>
                <w:lang w:eastAsia="ja-JP"/>
              </w:rPr>
              <w:t>RRC Container</w:t>
            </w:r>
          </w:p>
        </w:tc>
        <w:tc>
          <w:tcPr>
            <w:tcW w:w="1080" w:type="dxa"/>
          </w:tcPr>
          <w:p w14:paraId="3FA8F7C1"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50358D64" w14:textId="77777777" w:rsidR="006A1CE4" w:rsidRPr="00E67E0D" w:rsidRDefault="006A1CE4" w:rsidP="00E7499B">
            <w:pPr>
              <w:pStyle w:val="TAL"/>
              <w:rPr>
                <w:i/>
                <w:lang w:eastAsia="ja-JP"/>
              </w:rPr>
            </w:pPr>
          </w:p>
        </w:tc>
        <w:tc>
          <w:tcPr>
            <w:tcW w:w="1872" w:type="dxa"/>
          </w:tcPr>
          <w:p w14:paraId="317E0CD8" w14:textId="77777777" w:rsidR="006A1CE4" w:rsidRPr="00E67E0D" w:rsidRDefault="006A1CE4" w:rsidP="00E7499B">
            <w:pPr>
              <w:pStyle w:val="TAL"/>
              <w:rPr>
                <w:lang w:eastAsia="ja-JP"/>
              </w:rPr>
            </w:pPr>
            <w:r w:rsidRPr="00E67E0D">
              <w:rPr>
                <w:rFonts w:cs="Arial"/>
                <w:lang w:eastAsia="ja-JP"/>
              </w:rPr>
              <w:t>OCTET STRING</w:t>
            </w:r>
          </w:p>
        </w:tc>
        <w:tc>
          <w:tcPr>
            <w:tcW w:w="2880" w:type="dxa"/>
          </w:tcPr>
          <w:p w14:paraId="4BBF9A4D" w14:textId="77777777" w:rsidR="006A1CE4" w:rsidRPr="00E67E0D" w:rsidRDefault="006A1CE4" w:rsidP="00E7499B">
            <w:pPr>
              <w:pStyle w:val="TAL"/>
              <w:rPr>
                <w:rFonts w:cs="Arial"/>
                <w:lang w:eastAsia="ja-JP"/>
              </w:rPr>
            </w:pPr>
            <w:r w:rsidRPr="00E67E0D">
              <w:rPr>
                <w:rFonts w:cs="Arial"/>
                <w:lang w:eastAsia="ja-JP"/>
              </w:rPr>
              <w:t xml:space="preserve">Includes the RRC </w:t>
            </w:r>
            <w:r w:rsidRPr="00E67E0D">
              <w:rPr>
                <w:rFonts w:cs="Arial"/>
                <w:i/>
                <w:lang w:eastAsia="ja-JP"/>
              </w:rPr>
              <w:t>HandoverCommand</w:t>
            </w:r>
            <w:r w:rsidRPr="00E67E0D">
              <w:rPr>
                <w:rFonts w:cs="Arial"/>
                <w:lang w:eastAsia="ja-JP"/>
              </w:rPr>
              <w:t xml:space="preserve"> message as defined in TS 38.331 [18] </w:t>
            </w:r>
            <w:r w:rsidRPr="00E67E0D">
              <w:rPr>
                <w:rFonts w:cs="Arial" w:hint="eastAsia"/>
                <w:lang w:eastAsia="zh-CN"/>
              </w:rPr>
              <w:t xml:space="preserve">if the target is </w:t>
            </w:r>
            <w:r w:rsidRPr="00E67E0D">
              <w:rPr>
                <w:rFonts w:cs="Arial"/>
                <w:lang w:eastAsia="zh-CN"/>
              </w:rPr>
              <w:t xml:space="preserve">a </w:t>
            </w:r>
            <w:r w:rsidRPr="00E67E0D">
              <w:rPr>
                <w:rFonts w:cs="Arial" w:hint="eastAsia"/>
                <w:lang w:eastAsia="zh-CN"/>
              </w:rPr>
              <w:t>gNB</w:t>
            </w:r>
            <w:r w:rsidRPr="00E67E0D">
              <w:rPr>
                <w:rFonts w:cs="Arial"/>
                <w:lang w:eastAsia="ja-JP"/>
              </w:rPr>
              <w:t>.</w:t>
            </w:r>
          </w:p>
          <w:p w14:paraId="108F6207" w14:textId="77777777" w:rsidR="006A1CE4" w:rsidRPr="00E67E0D" w:rsidRDefault="006A1CE4" w:rsidP="00E7499B">
            <w:pPr>
              <w:pStyle w:val="TAL"/>
              <w:rPr>
                <w:lang w:eastAsia="ja-JP"/>
              </w:rPr>
            </w:pPr>
            <w:r w:rsidRPr="00E67E0D">
              <w:rPr>
                <w:rFonts w:cs="Arial"/>
                <w:lang w:eastAsia="ja-JP"/>
              </w:rPr>
              <w:t xml:space="preserve">Includes the RRC </w:t>
            </w:r>
            <w:r w:rsidRPr="00E67E0D">
              <w:rPr>
                <w:rFonts w:cs="Arial"/>
                <w:i/>
                <w:lang w:eastAsia="ja-JP"/>
              </w:rPr>
              <w:t>HandoverCommand</w:t>
            </w:r>
            <w:r w:rsidRPr="00E67E0D">
              <w:rPr>
                <w:rFonts w:cs="Arial"/>
                <w:lang w:eastAsia="ja-JP"/>
              </w:rPr>
              <w:t xml:space="preserve"> message as defined in TS 3</w:t>
            </w:r>
            <w:r w:rsidRPr="00E67E0D">
              <w:rPr>
                <w:rFonts w:cs="Arial" w:hint="eastAsia"/>
                <w:lang w:eastAsia="zh-CN"/>
              </w:rPr>
              <w:t>6</w:t>
            </w:r>
            <w:r w:rsidRPr="00E67E0D">
              <w:rPr>
                <w:rFonts w:cs="Arial"/>
                <w:lang w:eastAsia="ja-JP"/>
              </w:rPr>
              <w:t>.331 [</w:t>
            </w:r>
            <w:r w:rsidRPr="00E67E0D">
              <w:rPr>
                <w:rFonts w:cs="Arial" w:hint="eastAsia"/>
                <w:lang w:eastAsia="zh-CN"/>
              </w:rPr>
              <w:t>21</w:t>
            </w:r>
            <w:r w:rsidRPr="00E67E0D">
              <w:rPr>
                <w:rFonts w:cs="Arial"/>
                <w:lang w:eastAsia="ja-JP"/>
              </w:rPr>
              <w:t>]</w:t>
            </w:r>
            <w:r w:rsidRPr="00E67E0D">
              <w:rPr>
                <w:rFonts w:cs="Arial" w:hint="eastAsia"/>
                <w:lang w:eastAsia="zh-CN"/>
              </w:rPr>
              <w:t xml:space="preserve"> if the target is </w:t>
            </w:r>
            <w:r w:rsidRPr="00E67E0D">
              <w:rPr>
                <w:rFonts w:cs="Arial"/>
                <w:lang w:eastAsia="zh-CN"/>
              </w:rPr>
              <w:t xml:space="preserve">an </w:t>
            </w:r>
            <w:r w:rsidRPr="00E67E0D">
              <w:rPr>
                <w:rFonts w:cs="Arial" w:hint="eastAsia"/>
                <w:lang w:eastAsia="zh-CN"/>
              </w:rPr>
              <w:t>ng-eNB</w:t>
            </w:r>
            <w:r w:rsidRPr="00E67E0D">
              <w:rPr>
                <w:rFonts w:cs="Arial"/>
                <w:lang w:eastAsia="ja-JP"/>
              </w:rPr>
              <w:t>.</w:t>
            </w:r>
          </w:p>
        </w:tc>
      </w:tr>
    </w:tbl>
    <w:p w14:paraId="75BEE95D" w14:textId="77777777" w:rsidR="006A1CE4" w:rsidRPr="00E67E0D" w:rsidRDefault="006A1CE4" w:rsidP="00E7499B"/>
    <w:p w14:paraId="380B79B7" w14:textId="77777777" w:rsidR="006A1CE4" w:rsidRPr="00E67E0D" w:rsidRDefault="006A1CE4" w:rsidP="00E7499B">
      <w:pPr>
        <w:pStyle w:val="4"/>
      </w:pPr>
      <w:bookmarkStart w:id="4387" w:name="_Toc534720565"/>
      <w:bookmarkStart w:id="4388" w:name="_Toc525567577"/>
      <w:r w:rsidRPr="00E67E0D">
        <w:t>9.3.1.31</w:t>
      </w:r>
      <w:r w:rsidRPr="00E67E0D">
        <w:tab/>
        <w:t>Allowed NSSAI</w:t>
      </w:r>
      <w:bookmarkEnd w:id="4387"/>
      <w:bookmarkEnd w:id="4388"/>
    </w:p>
    <w:p w14:paraId="2B492EBC" w14:textId="77777777" w:rsidR="006A1CE4" w:rsidRPr="00E67E0D" w:rsidRDefault="006A1CE4" w:rsidP="00E7499B">
      <w:r w:rsidRPr="00E67E0D">
        <w:t>This IE contains the allowed NSSAI.</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4A2B392D" w14:textId="77777777" w:rsidTr="00E7499B">
        <w:tc>
          <w:tcPr>
            <w:tcW w:w="2448" w:type="dxa"/>
          </w:tcPr>
          <w:p w14:paraId="3192A030"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61182CA0"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7774D222"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57AE64A7"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58582FB6"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20755EFE" w14:textId="77777777" w:rsidTr="00E7499B">
        <w:tc>
          <w:tcPr>
            <w:tcW w:w="2448" w:type="dxa"/>
          </w:tcPr>
          <w:p w14:paraId="773D47F0" w14:textId="77777777" w:rsidR="006A1CE4" w:rsidRPr="00E67E0D" w:rsidRDefault="006A1CE4" w:rsidP="00E7499B">
            <w:pPr>
              <w:pStyle w:val="TAL"/>
              <w:rPr>
                <w:rFonts w:eastAsia="Batang" w:cs="Arial"/>
                <w:lang w:eastAsia="ja-JP"/>
              </w:rPr>
            </w:pPr>
            <w:r w:rsidRPr="00E67E0D">
              <w:rPr>
                <w:rFonts w:eastAsia="Batang" w:cs="Arial"/>
                <w:b/>
                <w:lang w:eastAsia="ja-JP"/>
              </w:rPr>
              <w:t>Allowed S-NSSAI List</w:t>
            </w:r>
          </w:p>
        </w:tc>
        <w:tc>
          <w:tcPr>
            <w:tcW w:w="1080" w:type="dxa"/>
          </w:tcPr>
          <w:p w14:paraId="04FDC52B" w14:textId="77777777" w:rsidR="006A1CE4" w:rsidRPr="00E67E0D" w:rsidRDefault="006A1CE4" w:rsidP="00E7499B">
            <w:pPr>
              <w:pStyle w:val="TAL"/>
              <w:rPr>
                <w:rFonts w:cs="Arial"/>
                <w:lang w:eastAsia="ja-JP"/>
              </w:rPr>
            </w:pPr>
          </w:p>
        </w:tc>
        <w:tc>
          <w:tcPr>
            <w:tcW w:w="1440" w:type="dxa"/>
          </w:tcPr>
          <w:p w14:paraId="1681A338" w14:textId="77777777" w:rsidR="006A1CE4" w:rsidRPr="00E67E0D" w:rsidRDefault="006A1CE4" w:rsidP="00E7499B">
            <w:pPr>
              <w:pStyle w:val="TAL"/>
              <w:rPr>
                <w:i/>
                <w:lang w:eastAsia="ja-JP"/>
              </w:rPr>
            </w:pPr>
            <w:r w:rsidRPr="00E67E0D">
              <w:rPr>
                <w:rFonts w:eastAsia="Malgun Gothic" w:hint="eastAsia"/>
                <w:i/>
                <w:lang w:eastAsia="ko-KR"/>
              </w:rPr>
              <w:t>1</w:t>
            </w:r>
          </w:p>
        </w:tc>
        <w:tc>
          <w:tcPr>
            <w:tcW w:w="1872" w:type="dxa"/>
          </w:tcPr>
          <w:p w14:paraId="065F4F59" w14:textId="77777777" w:rsidR="006A1CE4" w:rsidRPr="00E67E0D" w:rsidRDefault="006A1CE4" w:rsidP="00E7499B">
            <w:pPr>
              <w:pStyle w:val="TAL"/>
              <w:rPr>
                <w:lang w:eastAsia="ja-JP"/>
              </w:rPr>
            </w:pPr>
          </w:p>
        </w:tc>
        <w:tc>
          <w:tcPr>
            <w:tcW w:w="2880" w:type="dxa"/>
          </w:tcPr>
          <w:p w14:paraId="1173BF0F" w14:textId="77777777" w:rsidR="006A1CE4" w:rsidRPr="00E67E0D" w:rsidRDefault="006A1CE4" w:rsidP="00E7499B">
            <w:pPr>
              <w:pStyle w:val="TAL"/>
              <w:rPr>
                <w:lang w:eastAsia="ja-JP"/>
              </w:rPr>
            </w:pPr>
          </w:p>
        </w:tc>
      </w:tr>
      <w:tr w:rsidR="006A1CE4" w:rsidRPr="00E67E0D" w14:paraId="5A08CF14" w14:textId="77777777" w:rsidTr="00E7499B">
        <w:tc>
          <w:tcPr>
            <w:tcW w:w="2448" w:type="dxa"/>
          </w:tcPr>
          <w:p w14:paraId="51CA071F" w14:textId="77777777" w:rsidR="006A1CE4" w:rsidRPr="00E67E0D" w:rsidRDefault="006A1CE4" w:rsidP="00E7499B">
            <w:pPr>
              <w:pStyle w:val="TAL"/>
              <w:ind w:left="75"/>
              <w:rPr>
                <w:rFonts w:cs="Arial"/>
                <w:lang w:eastAsia="ja-JP"/>
              </w:rPr>
            </w:pPr>
            <w:r w:rsidRPr="00E67E0D">
              <w:rPr>
                <w:rFonts w:eastAsia="Batang" w:cs="Arial"/>
                <w:b/>
                <w:lang w:eastAsia="ko-KR"/>
              </w:rPr>
              <w:t>&gt;Allowed S-NSSAI Item</w:t>
            </w:r>
          </w:p>
        </w:tc>
        <w:tc>
          <w:tcPr>
            <w:tcW w:w="1080" w:type="dxa"/>
          </w:tcPr>
          <w:p w14:paraId="4E8009BA" w14:textId="77777777" w:rsidR="006A1CE4" w:rsidRPr="00E67E0D" w:rsidRDefault="006A1CE4" w:rsidP="00E7499B">
            <w:pPr>
              <w:pStyle w:val="TAL"/>
              <w:rPr>
                <w:rFonts w:cs="Arial"/>
                <w:lang w:eastAsia="ja-JP"/>
              </w:rPr>
            </w:pPr>
          </w:p>
        </w:tc>
        <w:tc>
          <w:tcPr>
            <w:tcW w:w="1440" w:type="dxa"/>
          </w:tcPr>
          <w:p w14:paraId="2101F9C4" w14:textId="77777777" w:rsidR="006A1CE4" w:rsidRPr="00E67E0D" w:rsidRDefault="006A1CE4" w:rsidP="00E7499B">
            <w:pPr>
              <w:pStyle w:val="TAL"/>
              <w:rPr>
                <w:i/>
                <w:lang w:eastAsia="ja-JP"/>
              </w:rPr>
            </w:pPr>
            <w:r w:rsidRPr="00E67E0D">
              <w:rPr>
                <w:i/>
              </w:rPr>
              <w:t>1..&lt;maxnoofAllowedS-NSSAIs&gt;</w:t>
            </w:r>
          </w:p>
        </w:tc>
        <w:tc>
          <w:tcPr>
            <w:tcW w:w="1872" w:type="dxa"/>
          </w:tcPr>
          <w:p w14:paraId="63D79BD5" w14:textId="77777777" w:rsidR="006A1CE4" w:rsidRPr="00E67E0D" w:rsidRDefault="006A1CE4" w:rsidP="00E7499B">
            <w:pPr>
              <w:pStyle w:val="TAL"/>
              <w:rPr>
                <w:rFonts w:cs="Arial"/>
                <w:lang w:eastAsia="ja-JP"/>
              </w:rPr>
            </w:pPr>
          </w:p>
        </w:tc>
        <w:tc>
          <w:tcPr>
            <w:tcW w:w="2880" w:type="dxa"/>
          </w:tcPr>
          <w:p w14:paraId="61822D18" w14:textId="77777777" w:rsidR="006A1CE4" w:rsidRPr="00E67E0D" w:rsidRDefault="006A1CE4" w:rsidP="00E7499B">
            <w:pPr>
              <w:pStyle w:val="TAL"/>
              <w:rPr>
                <w:rFonts w:cs="Arial"/>
                <w:lang w:eastAsia="ja-JP"/>
              </w:rPr>
            </w:pPr>
          </w:p>
        </w:tc>
      </w:tr>
      <w:tr w:rsidR="006A1CE4" w:rsidRPr="00E67E0D" w14:paraId="5873CA5C" w14:textId="77777777" w:rsidTr="00E7499B">
        <w:tc>
          <w:tcPr>
            <w:tcW w:w="2448" w:type="dxa"/>
          </w:tcPr>
          <w:p w14:paraId="1EFD188C" w14:textId="77777777" w:rsidR="006A1CE4" w:rsidRPr="00E67E0D" w:rsidRDefault="006A1CE4" w:rsidP="00E7499B">
            <w:pPr>
              <w:pStyle w:val="TAL"/>
              <w:ind w:left="255"/>
              <w:rPr>
                <w:rFonts w:cs="Arial"/>
                <w:lang w:eastAsia="ja-JP"/>
              </w:rPr>
            </w:pPr>
            <w:r w:rsidRPr="00E67E0D">
              <w:rPr>
                <w:rFonts w:cs="Arial"/>
                <w:szCs w:val="18"/>
                <w:lang w:eastAsia="ja-JP"/>
              </w:rPr>
              <w:t>&gt;&gt;S-NSSAI</w:t>
            </w:r>
          </w:p>
        </w:tc>
        <w:tc>
          <w:tcPr>
            <w:tcW w:w="1080" w:type="dxa"/>
          </w:tcPr>
          <w:p w14:paraId="6EA36403"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0D40A6ED" w14:textId="77777777" w:rsidR="006A1CE4" w:rsidRPr="00E67E0D" w:rsidRDefault="006A1CE4" w:rsidP="00E7499B">
            <w:pPr>
              <w:pStyle w:val="TAL"/>
              <w:rPr>
                <w:i/>
                <w:lang w:eastAsia="ja-JP"/>
              </w:rPr>
            </w:pPr>
          </w:p>
        </w:tc>
        <w:tc>
          <w:tcPr>
            <w:tcW w:w="1872" w:type="dxa"/>
          </w:tcPr>
          <w:p w14:paraId="045091DE" w14:textId="77777777" w:rsidR="006A1CE4" w:rsidRPr="00E67E0D" w:rsidRDefault="006A1CE4" w:rsidP="00E7499B">
            <w:pPr>
              <w:pStyle w:val="TAL"/>
              <w:rPr>
                <w:rFonts w:cs="Arial"/>
                <w:lang w:eastAsia="ja-JP"/>
              </w:rPr>
            </w:pPr>
            <w:r w:rsidRPr="00E67E0D">
              <w:rPr>
                <w:lang w:eastAsia="ja-JP"/>
              </w:rPr>
              <w:t>9.3.1.24</w:t>
            </w:r>
          </w:p>
        </w:tc>
        <w:tc>
          <w:tcPr>
            <w:tcW w:w="2880" w:type="dxa"/>
          </w:tcPr>
          <w:p w14:paraId="21F894DE" w14:textId="77777777" w:rsidR="006A1CE4" w:rsidRPr="00E67E0D" w:rsidRDefault="006A1CE4" w:rsidP="00E7499B">
            <w:pPr>
              <w:pStyle w:val="TAL"/>
              <w:rPr>
                <w:rFonts w:cs="Arial"/>
                <w:lang w:eastAsia="ja-JP"/>
              </w:rPr>
            </w:pPr>
          </w:p>
        </w:tc>
      </w:tr>
    </w:tbl>
    <w:p w14:paraId="6D2710B9" w14:textId="77777777" w:rsidR="006A1CE4" w:rsidRPr="00E67E0D" w:rsidRDefault="006A1CE4" w:rsidP="00E7499B">
      <w:pPr>
        <w:rPr>
          <w:rFonts w:ascii="Arial" w:hAnsi="Arial"/>
          <w:b/>
          <w:bCs/>
          <w:sz w:val="24"/>
          <w:lang w:eastAsia="zh-CN"/>
        </w:rPr>
      </w:pP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66E47CCD" w14:textId="77777777" w:rsidTr="00E7499B">
        <w:tc>
          <w:tcPr>
            <w:tcW w:w="3528" w:type="dxa"/>
          </w:tcPr>
          <w:p w14:paraId="0EB9793A"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7C6C6ED3"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1B4C7E93" w14:textId="77777777" w:rsidTr="00E7499B">
        <w:tc>
          <w:tcPr>
            <w:tcW w:w="3528" w:type="dxa"/>
          </w:tcPr>
          <w:p w14:paraId="6694B0E4" w14:textId="77777777" w:rsidR="006A1CE4" w:rsidRPr="00E67E0D" w:rsidRDefault="006A1CE4" w:rsidP="00E7499B">
            <w:pPr>
              <w:pStyle w:val="TAL"/>
              <w:rPr>
                <w:lang w:eastAsia="ja-JP"/>
              </w:rPr>
            </w:pPr>
            <w:r w:rsidRPr="00E67E0D">
              <w:t>maxnoofAllowedS-NSSAIs</w:t>
            </w:r>
          </w:p>
        </w:tc>
        <w:tc>
          <w:tcPr>
            <w:tcW w:w="6192" w:type="dxa"/>
          </w:tcPr>
          <w:p w14:paraId="715314A9" w14:textId="77777777" w:rsidR="006A1CE4" w:rsidRPr="00E67E0D" w:rsidRDefault="006A1CE4" w:rsidP="00E7499B">
            <w:pPr>
              <w:pStyle w:val="TAL"/>
              <w:rPr>
                <w:lang w:eastAsia="ja-JP"/>
              </w:rPr>
            </w:pPr>
            <w:r w:rsidRPr="00E67E0D">
              <w:t xml:space="preserve">Maximum no. of allowed S-NSSAI. Value is </w:t>
            </w:r>
            <w:r w:rsidRPr="00E67E0D">
              <w:rPr>
                <w:rFonts w:hint="eastAsia"/>
                <w:lang w:eastAsia="zh-CN"/>
              </w:rPr>
              <w:t>8</w:t>
            </w:r>
            <w:r w:rsidRPr="00E67E0D">
              <w:t>.</w:t>
            </w:r>
          </w:p>
        </w:tc>
      </w:tr>
    </w:tbl>
    <w:p w14:paraId="60A08586" w14:textId="77777777" w:rsidR="006A1CE4" w:rsidRPr="00E67E0D" w:rsidRDefault="006A1CE4" w:rsidP="00E7499B"/>
    <w:p w14:paraId="092F4165" w14:textId="77777777" w:rsidR="006A1CE4" w:rsidRPr="00E67E0D" w:rsidRDefault="006A1CE4" w:rsidP="00E7499B">
      <w:pPr>
        <w:pStyle w:val="4"/>
      </w:pPr>
      <w:bookmarkStart w:id="4389" w:name="_Toc534720566"/>
      <w:bookmarkStart w:id="4390" w:name="_Toc525567578"/>
      <w:r w:rsidRPr="00E67E0D">
        <w:t>9.3.1.32</w:t>
      </w:r>
      <w:r w:rsidRPr="00E67E0D">
        <w:tab/>
        <w:t>Relative AMF Capacity</w:t>
      </w:r>
      <w:bookmarkEnd w:id="4389"/>
      <w:bookmarkEnd w:id="4390"/>
    </w:p>
    <w:p w14:paraId="74EC7FC1" w14:textId="77777777" w:rsidR="006A1CE4" w:rsidRPr="00E67E0D" w:rsidRDefault="006A1CE4" w:rsidP="00E7499B">
      <w:r w:rsidRPr="00E67E0D">
        <w:t>This IE indicates the relative processing capacity of an AMF with respect to the other AMFs in the AMF Set in order to load-balance AMFs within an AMF Set defined in TS 23.501 [9].</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20B6E014" w14:textId="77777777" w:rsidTr="00E7499B">
        <w:tc>
          <w:tcPr>
            <w:tcW w:w="2448" w:type="dxa"/>
          </w:tcPr>
          <w:p w14:paraId="2FEDF491"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56CC366A"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7350753E"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70AECB93"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7CC4B093"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7F58B8C9" w14:textId="77777777" w:rsidTr="00E7499B">
        <w:tc>
          <w:tcPr>
            <w:tcW w:w="2448" w:type="dxa"/>
          </w:tcPr>
          <w:p w14:paraId="22BF2FAA" w14:textId="77777777" w:rsidR="006A1CE4" w:rsidRPr="00E67E0D" w:rsidRDefault="006A1CE4" w:rsidP="00E7499B">
            <w:pPr>
              <w:pStyle w:val="TAL"/>
              <w:rPr>
                <w:rFonts w:eastAsia="Batang" w:cs="Arial"/>
                <w:lang w:eastAsia="ja-JP"/>
              </w:rPr>
            </w:pPr>
            <w:r w:rsidRPr="00E67E0D">
              <w:t>Relative AMF Capacity</w:t>
            </w:r>
          </w:p>
        </w:tc>
        <w:tc>
          <w:tcPr>
            <w:tcW w:w="1080" w:type="dxa"/>
          </w:tcPr>
          <w:p w14:paraId="1B9462C7" w14:textId="77777777" w:rsidR="006A1CE4" w:rsidRPr="00E67E0D" w:rsidRDefault="006A1CE4" w:rsidP="00E7499B">
            <w:pPr>
              <w:pStyle w:val="TAL"/>
              <w:rPr>
                <w:rFonts w:cs="Arial"/>
                <w:lang w:eastAsia="ja-JP"/>
              </w:rPr>
            </w:pPr>
            <w:r w:rsidRPr="00E67E0D">
              <w:t>M</w:t>
            </w:r>
          </w:p>
        </w:tc>
        <w:tc>
          <w:tcPr>
            <w:tcW w:w="1440" w:type="dxa"/>
          </w:tcPr>
          <w:p w14:paraId="269E33DA" w14:textId="77777777" w:rsidR="006A1CE4" w:rsidRPr="00E67E0D" w:rsidRDefault="006A1CE4" w:rsidP="00E7499B">
            <w:pPr>
              <w:pStyle w:val="TAL"/>
              <w:rPr>
                <w:i/>
                <w:lang w:eastAsia="ja-JP"/>
              </w:rPr>
            </w:pPr>
          </w:p>
        </w:tc>
        <w:tc>
          <w:tcPr>
            <w:tcW w:w="1872" w:type="dxa"/>
          </w:tcPr>
          <w:p w14:paraId="1E37F795" w14:textId="77777777" w:rsidR="006A1CE4" w:rsidRPr="00E67E0D" w:rsidRDefault="006A1CE4" w:rsidP="00E7499B">
            <w:pPr>
              <w:pStyle w:val="TAL"/>
              <w:rPr>
                <w:lang w:eastAsia="ja-JP"/>
              </w:rPr>
            </w:pPr>
            <w:r w:rsidRPr="00E67E0D">
              <w:t>INTEGER (0..255)</w:t>
            </w:r>
          </w:p>
        </w:tc>
        <w:tc>
          <w:tcPr>
            <w:tcW w:w="2880" w:type="dxa"/>
          </w:tcPr>
          <w:p w14:paraId="6421CA3F" w14:textId="77777777" w:rsidR="006A1CE4" w:rsidRPr="00E67E0D" w:rsidRDefault="006A1CE4" w:rsidP="00E7499B">
            <w:pPr>
              <w:pStyle w:val="TAL"/>
              <w:rPr>
                <w:lang w:eastAsia="ja-JP"/>
              </w:rPr>
            </w:pPr>
          </w:p>
        </w:tc>
      </w:tr>
    </w:tbl>
    <w:p w14:paraId="09B5F86D" w14:textId="77777777" w:rsidR="006A1CE4" w:rsidRPr="00E67E0D" w:rsidRDefault="006A1CE4" w:rsidP="00E7499B"/>
    <w:p w14:paraId="25081563" w14:textId="77777777" w:rsidR="006A1CE4" w:rsidRPr="00E67E0D" w:rsidRDefault="006A1CE4" w:rsidP="00E7499B">
      <w:pPr>
        <w:pStyle w:val="4"/>
      </w:pPr>
      <w:bookmarkStart w:id="4391" w:name="_Toc534720567"/>
      <w:bookmarkStart w:id="4392" w:name="_Toc525567579"/>
      <w:r w:rsidRPr="00E67E0D">
        <w:t>9.3.1.33</w:t>
      </w:r>
      <w:r w:rsidRPr="00E67E0D">
        <w:tab/>
        <w:t>DL Forwarding</w:t>
      </w:r>
      <w:bookmarkEnd w:id="4391"/>
      <w:bookmarkEnd w:id="4392"/>
    </w:p>
    <w:p w14:paraId="42293BC0" w14:textId="77777777" w:rsidR="006A1CE4" w:rsidRPr="00E67E0D" w:rsidRDefault="006A1CE4" w:rsidP="00E7499B">
      <w:r w:rsidRPr="00E67E0D">
        <w:t xml:space="preserve">This IE indicates that the </w:t>
      </w:r>
      <w:r w:rsidRPr="00E67E0D">
        <w:rPr>
          <w:rFonts w:eastAsia="SimSun" w:hint="eastAsia"/>
          <w:lang w:eastAsia="zh-CN"/>
        </w:rPr>
        <w:t>QoS flow</w:t>
      </w:r>
      <w:r w:rsidRPr="00E67E0D">
        <w:t xml:space="preserve"> or E-RAB is proposed for forwarding of downlink packets.</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080"/>
        <w:gridCol w:w="2232"/>
        <w:gridCol w:w="2880"/>
      </w:tblGrid>
      <w:tr w:rsidR="006A1CE4" w:rsidRPr="00E67E0D" w14:paraId="3CC260F6" w14:textId="77777777" w:rsidTr="00E7499B">
        <w:tc>
          <w:tcPr>
            <w:tcW w:w="2448" w:type="dxa"/>
          </w:tcPr>
          <w:p w14:paraId="42E604D9"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D54D958"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0B22B6A6" w14:textId="77777777" w:rsidR="006A1CE4" w:rsidRPr="00E67E0D" w:rsidRDefault="006A1CE4" w:rsidP="00E7499B">
            <w:pPr>
              <w:pStyle w:val="TAH"/>
              <w:rPr>
                <w:rFonts w:cs="Arial"/>
                <w:lang w:eastAsia="ja-JP"/>
              </w:rPr>
            </w:pPr>
            <w:r w:rsidRPr="00E67E0D">
              <w:rPr>
                <w:rFonts w:cs="Arial"/>
                <w:lang w:eastAsia="ja-JP"/>
              </w:rPr>
              <w:t>Range</w:t>
            </w:r>
          </w:p>
        </w:tc>
        <w:tc>
          <w:tcPr>
            <w:tcW w:w="2232" w:type="dxa"/>
          </w:tcPr>
          <w:p w14:paraId="4DC5C230"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36B79B02"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0360E902" w14:textId="77777777" w:rsidTr="00E7499B">
        <w:tc>
          <w:tcPr>
            <w:tcW w:w="2448" w:type="dxa"/>
          </w:tcPr>
          <w:p w14:paraId="080E90EA" w14:textId="77777777" w:rsidR="006A1CE4" w:rsidRPr="00E67E0D" w:rsidRDefault="006A1CE4" w:rsidP="00E7499B">
            <w:pPr>
              <w:pStyle w:val="TAL"/>
              <w:rPr>
                <w:rFonts w:eastAsia="Batang" w:cs="Arial"/>
                <w:lang w:eastAsia="ja-JP"/>
              </w:rPr>
            </w:pPr>
            <w:r w:rsidRPr="00E67E0D">
              <w:rPr>
                <w:rFonts w:eastAsia="Batang" w:cs="Arial"/>
                <w:lang w:eastAsia="ja-JP"/>
              </w:rPr>
              <w:t>DL Forwarding</w:t>
            </w:r>
          </w:p>
        </w:tc>
        <w:tc>
          <w:tcPr>
            <w:tcW w:w="1080" w:type="dxa"/>
          </w:tcPr>
          <w:p w14:paraId="31DA28CA"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195BA7AD" w14:textId="77777777" w:rsidR="006A1CE4" w:rsidRPr="00E67E0D" w:rsidRDefault="006A1CE4" w:rsidP="00E7499B">
            <w:pPr>
              <w:pStyle w:val="TAL"/>
              <w:rPr>
                <w:i/>
                <w:lang w:eastAsia="ja-JP"/>
              </w:rPr>
            </w:pPr>
          </w:p>
        </w:tc>
        <w:tc>
          <w:tcPr>
            <w:tcW w:w="2232" w:type="dxa"/>
          </w:tcPr>
          <w:p w14:paraId="6C3C469A" w14:textId="77777777" w:rsidR="006A1CE4" w:rsidRPr="00E67E0D" w:rsidRDefault="006A1CE4" w:rsidP="00E7499B">
            <w:pPr>
              <w:pStyle w:val="TAL"/>
              <w:rPr>
                <w:lang w:eastAsia="ja-JP"/>
              </w:rPr>
            </w:pPr>
            <w:r w:rsidRPr="00E67E0D">
              <w:rPr>
                <w:rFonts w:cs="Arial"/>
                <w:lang w:eastAsia="ja-JP"/>
              </w:rPr>
              <w:t>ENUMERATED (DL forwarding proposed, …)</w:t>
            </w:r>
          </w:p>
        </w:tc>
        <w:tc>
          <w:tcPr>
            <w:tcW w:w="2880" w:type="dxa"/>
          </w:tcPr>
          <w:p w14:paraId="5F6D68F8" w14:textId="77777777" w:rsidR="006A1CE4" w:rsidRPr="00E67E0D" w:rsidRDefault="006A1CE4" w:rsidP="00E7499B">
            <w:pPr>
              <w:pStyle w:val="TAL"/>
              <w:rPr>
                <w:lang w:eastAsia="ja-JP"/>
              </w:rPr>
            </w:pPr>
          </w:p>
        </w:tc>
      </w:tr>
    </w:tbl>
    <w:p w14:paraId="37D7AF52" w14:textId="77777777" w:rsidR="006A1CE4" w:rsidRPr="00E67E0D" w:rsidRDefault="006A1CE4" w:rsidP="00E7499B"/>
    <w:p w14:paraId="686D9C1A" w14:textId="77777777" w:rsidR="006A1CE4" w:rsidRPr="00E67E0D" w:rsidRDefault="006A1CE4" w:rsidP="00E7499B">
      <w:pPr>
        <w:pStyle w:val="4"/>
      </w:pPr>
      <w:bookmarkStart w:id="4393" w:name="_Toc534720568"/>
      <w:bookmarkStart w:id="4394" w:name="_Toc525567580"/>
      <w:r w:rsidRPr="00E67E0D">
        <w:t>9.3.1.34</w:t>
      </w:r>
      <w:r w:rsidRPr="00E67E0D">
        <w:tab/>
        <w:t>DRBs to QoS Flows Mapping List</w:t>
      </w:r>
      <w:bookmarkEnd w:id="4393"/>
      <w:bookmarkEnd w:id="4394"/>
    </w:p>
    <w:p w14:paraId="500A7DF1" w14:textId="77777777" w:rsidR="006A1CE4" w:rsidRPr="00E67E0D" w:rsidRDefault="006A1CE4" w:rsidP="00E7499B">
      <w:r w:rsidRPr="00E67E0D">
        <w:t>This IE contains a list of DRBs containing information about the mapped QoS flows.</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141EB8D7" w14:textId="77777777" w:rsidTr="00E7499B">
        <w:tc>
          <w:tcPr>
            <w:tcW w:w="2448" w:type="dxa"/>
          </w:tcPr>
          <w:p w14:paraId="3D8E60FD"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1A2BACF8"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18975E84"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0211BF2E"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7DDFF749"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6FACF786" w14:textId="77777777" w:rsidTr="00E7499B">
        <w:tc>
          <w:tcPr>
            <w:tcW w:w="2448" w:type="dxa"/>
          </w:tcPr>
          <w:p w14:paraId="79A5CA52" w14:textId="77777777" w:rsidR="006A1CE4" w:rsidRPr="00E67E0D" w:rsidRDefault="006A1CE4" w:rsidP="00E7499B">
            <w:pPr>
              <w:pStyle w:val="TAL"/>
              <w:rPr>
                <w:rFonts w:eastAsia="Batang" w:cs="Arial"/>
                <w:lang w:eastAsia="ja-JP"/>
              </w:rPr>
            </w:pPr>
            <w:r w:rsidRPr="00E67E0D">
              <w:rPr>
                <w:rFonts w:eastAsia="Batang"/>
                <w:b/>
                <w:lang w:eastAsia="ja-JP"/>
              </w:rPr>
              <w:t>DRBs to QoS Flows Mapping Item</w:t>
            </w:r>
          </w:p>
        </w:tc>
        <w:tc>
          <w:tcPr>
            <w:tcW w:w="1080" w:type="dxa"/>
          </w:tcPr>
          <w:p w14:paraId="684FB129" w14:textId="77777777" w:rsidR="006A1CE4" w:rsidRPr="00E67E0D" w:rsidRDefault="006A1CE4" w:rsidP="00E7499B">
            <w:pPr>
              <w:pStyle w:val="TAL"/>
              <w:rPr>
                <w:rFonts w:cs="Arial"/>
                <w:lang w:eastAsia="ja-JP"/>
              </w:rPr>
            </w:pPr>
          </w:p>
        </w:tc>
        <w:tc>
          <w:tcPr>
            <w:tcW w:w="1440" w:type="dxa"/>
          </w:tcPr>
          <w:p w14:paraId="544C5805" w14:textId="77777777" w:rsidR="006A1CE4" w:rsidRPr="00E67E0D" w:rsidRDefault="006A1CE4" w:rsidP="00E7499B">
            <w:pPr>
              <w:pStyle w:val="TAL"/>
              <w:rPr>
                <w:i/>
                <w:lang w:eastAsia="ja-JP"/>
              </w:rPr>
            </w:pPr>
            <w:r w:rsidRPr="00E67E0D">
              <w:rPr>
                <w:i/>
                <w:lang w:eastAsia="ja-JP"/>
              </w:rPr>
              <w:t>1..&lt;maxnoofDRBs&gt;</w:t>
            </w:r>
          </w:p>
        </w:tc>
        <w:tc>
          <w:tcPr>
            <w:tcW w:w="1872" w:type="dxa"/>
          </w:tcPr>
          <w:p w14:paraId="0FD9A7C3" w14:textId="77777777" w:rsidR="006A1CE4" w:rsidRPr="00E67E0D" w:rsidRDefault="006A1CE4" w:rsidP="00E7499B">
            <w:pPr>
              <w:pStyle w:val="TAL"/>
              <w:rPr>
                <w:lang w:eastAsia="ja-JP"/>
              </w:rPr>
            </w:pPr>
          </w:p>
        </w:tc>
        <w:tc>
          <w:tcPr>
            <w:tcW w:w="2880" w:type="dxa"/>
          </w:tcPr>
          <w:p w14:paraId="2C05A58E" w14:textId="77777777" w:rsidR="006A1CE4" w:rsidRPr="00E67E0D" w:rsidRDefault="006A1CE4" w:rsidP="00E7499B">
            <w:pPr>
              <w:pStyle w:val="TAL"/>
              <w:rPr>
                <w:lang w:eastAsia="ja-JP"/>
              </w:rPr>
            </w:pPr>
          </w:p>
        </w:tc>
      </w:tr>
      <w:tr w:rsidR="006A1CE4" w:rsidRPr="00E67E0D" w14:paraId="0DDAC4D0" w14:textId="77777777" w:rsidTr="00E7499B">
        <w:tc>
          <w:tcPr>
            <w:tcW w:w="2448" w:type="dxa"/>
          </w:tcPr>
          <w:p w14:paraId="59A0BFB2" w14:textId="77777777" w:rsidR="006A1CE4" w:rsidRPr="00E67E0D" w:rsidRDefault="006A1CE4" w:rsidP="00E7499B">
            <w:pPr>
              <w:pStyle w:val="TAL"/>
              <w:ind w:left="75"/>
              <w:rPr>
                <w:rFonts w:eastAsia="Batang" w:cs="Arial"/>
                <w:lang w:eastAsia="ja-JP"/>
              </w:rPr>
            </w:pPr>
            <w:r w:rsidRPr="00E67E0D">
              <w:rPr>
                <w:rFonts w:eastAsia="Batang"/>
                <w:lang w:eastAsia="ja-JP"/>
              </w:rPr>
              <w:t>&gt;DRB ID</w:t>
            </w:r>
          </w:p>
        </w:tc>
        <w:tc>
          <w:tcPr>
            <w:tcW w:w="1080" w:type="dxa"/>
          </w:tcPr>
          <w:p w14:paraId="06E6FEC9" w14:textId="77777777" w:rsidR="006A1CE4" w:rsidRPr="00E67E0D" w:rsidRDefault="006A1CE4" w:rsidP="00E7499B">
            <w:pPr>
              <w:pStyle w:val="TAL"/>
              <w:rPr>
                <w:rFonts w:cs="Arial"/>
                <w:lang w:eastAsia="ja-JP"/>
              </w:rPr>
            </w:pPr>
            <w:r w:rsidRPr="00E67E0D">
              <w:rPr>
                <w:rFonts w:eastAsia="Batang"/>
                <w:lang w:eastAsia="ja-JP"/>
              </w:rPr>
              <w:t>M</w:t>
            </w:r>
          </w:p>
        </w:tc>
        <w:tc>
          <w:tcPr>
            <w:tcW w:w="1440" w:type="dxa"/>
          </w:tcPr>
          <w:p w14:paraId="66C926CE" w14:textId="77777777" w:rsidR="006A1CE4" w:rsidRPr="00E67E0D" w:rsidRDefault="006A1CE4" w:rsidP="00E7499B">
            <w:pPr>
              <w:pStyle w:val="TAL"/>
              <w:rPr>
                <w:i/>
                <w:lang w:eastAsia="ja-JP"/>
              </w:rPr>
            </w:pPr>
          </w:p>
        </w:tc>
        <w:tc>
          <w:tcPr>
            <w:tcW w:w="1872" w:type="dxa"/>
          </w:tcPr>
          <w:p w14:paraId="4DE2991B" w14:textId="77777777" w:rsidR="006A1CE4" w:rsidRPr="00E67E0D" w:rsidRDefault="006A1CE4" w:rsidP="00E7499B">
            <w:pPr>
              <w:pStyle w:val="TAL"/>
              <w:rPr>
                <w:lang w:eastAsia="ja-JP"/>
              </w:rPr>
            </w:pPr>
            <w:r w:rsidRPr="00E67E0D">
              <w:rPr>
                <w:lang w:eastAsia="ja-JP"/>
              </w:rPr>
              <w:t>9.3.1.53</w:t>
            </w:r>
          </w:p>
        </w:tc>
        <w:tc>
          <w:tcPr>
            <w:tcW w:w="2880" w:type="dxa"/>
          </w:tcPr>
          <w:p w14:paraId="09188CB6" w14:textId="77777777" w:rsidR="006A1CE4" w:rsidRPr="00E67E0D" w:rsidRDefault="006A1CE4" w:rsidP="00E7499B">
            <w:pPr>
              <w:pStyle w:val="TAL"/>
              <w:rPr>
                <w:lang w:eastAsia="ja-JP"/>
              </w:rPr>
            </w:pPr>
          </w:p>
        </w:tc>
      </w:tr>
      <w:tr w:rsidR="006A1CE4" w:rsidRPr="00E67E0D" w14:paraId="398D41A4" w14:textId="77777777" w:rsidTr="00E7499B">
        <w:tc>
          <w:tcPr>
            <w:tcW w:w="2448" w:type="dxa"/>
          </w:tcPr>
          <w:p w14:paraId="1CBD16DD" w14:textId="77777777" w:rsidR="006A1CE4" w:rsidRPr="00E67E0D" w:rsidRDefault="006A1CE4" w:rsidP="00E7499B">
            <w:pPr>
              <w:pStyle w:val="TAL"/>
              <w:ind w:left="75"/>
              <w:rPr>
                <w:rFonts w:eastAsia="Batang" w:cs="Arial"/>
                <w:lang w:eastAsia="ja-JP"/>
              </w:rPr>
            </w:pPr>
            <w:r w:rsidRPr="00E67E0D">
              <w:rPr>
                <w:rFonts w:eastAsia="Batang"/>
              </w:rPr>
              <w:t>&gt;</w:t>
            </w:r>
            <w:r w:rsidRPr="00E67E0D">
              <w:rPr>
                <w:rFonts w:eastAsia="Batang"/>
                <w:lang w:eastAsia="ja-JP"/>
              </w:rPr>
              <w:t xml:space="preserve">Associated </w:t>
            </w:r>
            <w:r w:rsidRPr="00E67E0D">
              <w:rPr>
                <w:rFonts w:eastAsia="Batang"/>
              </w:rPr>
              <w:t>QoS Flow List</w:t>
            </w:r>
          </w:p>
        </w:tc>
        <w:tc>
          <w:tcPr>
            <w:tcW w:w="1080" w:type="dxa"/>
          </w:tcPr>
          <w:p w14:paraId="1D22D1B6"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5BD3FA26" w14:textId="77777777" w:rsidR="006A1CE4" w:rsidRPr="00E67E0D" w:rsidRDefault="006A1CE4" w:rsidP="00E7499B">
            <w:pPr>
              <w:pStyle w:val="TAL"/>
              <w:rPr>
                <w:i/>
                <w:lang w:eastAsia="ja-JP"/>
              </w:rPr>
            </w:pPr>
          </w:p>
        </w:tc>
        <w:tc>
          <w:tcPr>
            <w:tcW w:w="1872" w:type="dxa"/>
          </w:tcPr>
          <w:p w14:paraId="6E306522" w14:textId="77777777" w:rsidR="006A1CE4" w:rsidRPr="00E67E0D" w:rsidRDefault="006A1CE4" w:rsidP="00E7499B">
            <w:pPr>
              <w:pStyle w:val="TAL"/>
              <w:rPr>
                <w:lang w:eastAsia="ja-JP"/>
              </w:rPr>
            </w:pPr>
            <w:r w:rsidRPr="00E67E0D">
              <w:rPr>
                <w:lang w:eastAsia="ja-JP"/>
              </w:rPr>
              <w:t>9.3.1.99</w:t>
            </w:r>
          </w:p>
        </w:tc>
        <w:tc>
          <w:tcPr>
            <w:tcW w:w="2880" w:type="dxa"/>
          </w:tcPr>
          <w:p w14:paraId="51A4C7AE" w14:textId="77777777" w:rsidR="006A1CE4" w:rsidRPr="00E67E0D" w:rsidRDefault="006A1CE4" w:rsidP="00E7499B">
            <w:pPr>
              <w:pStyle w:val="TAL"/>
              <w:rPr>
                <w:lang w:eastAsia="ja-JP"/>
              </w:rPr>
            </w:pPr>
            <w:r w:rsidRPr="00E67E0D">
              <w:rPr>
                <w:lang w:eastAsia="ja-JP"/>
              </w:rPr>
              <w:t>Contains information of the QoS flows mapped to the DRB</w:t>
            </w:r>
          </w:p>
        </w:tc>
      </w:tr>
    </w:tbl>
    <w:p w14:paraId="7B1C0BD6" w14:textId="77777777" w:rsidR="006A1CE4" w:rsidRPr="00E67E0D" w:rsidRDefault="006A1CE4" w:rsidP="00E7499B">
      <w:pPr>
        <w:rPr>
          <w:lang w:eastAsia="zh-CN"/>
        </w:rPr>
      </w:pP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7EBADB7C" w14:textId="77777777" w:rsidTr="00E7499B">
        <w:tc>
          <w:tcPr>
            <w:tcW w:w="3528" w:type="dxa"/>
          </w:tcPr>
          <w:p w14:paraId="7DFF1A15"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3E9895E2"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54156733" w14:textId="77777777" w:rsidTr="00E7499B">
        <w:tc>
          <w:tcPr>
            <w:tcW w:w="3528" w:type="dxa"/>
          </w:tcPr>
          <w:p w14:paraId="618322D3" w14:textId="77777777" w:rsidR="006A1CE4" w:rsidRPr="00E67E0D" w:rsidRDefault="006A1CE4" w:rsidP="00E7499B">
            <w:pPr>
              <w:pStyle w:val="TAL"/>
              <w:rPr>
                <w:lang w:eastAsia="ja-JP"/>
              </w:rPr>
            </w:pPr>
            <w:r w:rsidRPr="00E67E0D">
              <w:rPr>
                <w:lang w:eastAsia="ja-JP"/>
              </w:rPr>
              <w:t>maxnoofDRBs</w:t>
            </w:r>
          </w:p>
        </w:tc>
        <w:tc>
          <w:tcPr>
            <w:tcW w:w="6192" w:type="dxa"/>
          </w:tcPr>
          <w:p w14:paraId="7EDBDF60" w14:textId="77777777" w:rsidR="006A1CE4" w:rsidRPr="00E67E0D" w:rsidRDefault="006A1CE4" w:rsidP="00E7499B">
            <w:pPr>
              <w:pStyle w:val="TAL"/>
              <w:rPr>
                <w:lang w:eastAsia="ja-JP"/>
              </w:rPr>
            </w:pPr>
            <w:r w:rsidRPr="00E67E0D">
              <w:rPr>
                <w:lang w:eastAsia="ja-JP"/>
              </w:rPr>
              <w:t xml:space="preserve">Maximum no. of DRBs allowed towards one UE. Value is </w:t>
            </w:r>
            <w:r w:rsidRPr="00E67E0D">
              <w:rPr>
                <w:rFonts w:eastAsia="SimSun"/>
                <w:lang w:eastAsia="zh-CN"/>
              </w:rPr>
              <w:t>32</w:t>
            </w:r>
            <w:r w:rsidRPr="00E67E0D">
              <w:rPr>
                <w:lang w:eastAsia="ja-JP"/>
              </w:rPr>
              <w:t>.</w:t>
            </w:r>
          </w:p>
        </w:tc>
      </w:tr>
    </w:tbl>
    <w:p w14:paraId="5424FD26" w14:textId="77777777" w:rsidR="006A1CE4" w:rsidRPr="00E67E0D" w:rsidRDefault="006A1CE4" w:rsidP="00E7499B"/>
    <w:p w14:paraId="2A106AAE" w14:textId="77777777" w:rsidR="006A1CE4" w:rsidRPr="00E67E0D" w:rsidRDefault="006A1CE4" w:rsidP="00E7499B">
      <w:pPr>
        <w:pStyle w:val="4"/>
      </w:pPr>
      <w:bookmarkStart w:id="4395" w:name="_Toc534720569"/>
      <w:bookmarkStart w:id="4396" w:name="_Toc525567581"/>
      <w:r w:rsidRPr="00E67E0D">
        <w:t>9.3.1.35</w:t>
      </w:r>
      <w:r w:rsidRPr="00E67E0D">
        <w:tab/>
      </w:r>
      <w:r w:rsidRPr="00E67E0D">
        <w:rPr>
          <w:rFonts w:cs="Arial"/>
          <w:szCs w:val="24"/>
        </w:rPr>
        <w:t>Message Identifier</w:t>
      </w:r>
      <w:bookmarkEnd w:id="4395"/>
      <w:bookmarkEnd w:id="4396"/>
    </w:p>
    <w:p w14:paraId="52D960D0" w14:textId="77777777" w:rsidR="006A1CE4" w:rsidRPr="00E67E0D" w:rsidRDefault="006A1CE4" w:rsidP="00E7499B">
      <w:r w:rsidRPr="00E67E0D">
        <w:t>This IE identifies the warning message. It is set by the AMF and transferred to the UE by the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24F02373" w14:textId="77777777" w:rsidTr="00E7499B">
        <w:tc>
          <w:tcPr>
            <w:tcW w:w="2448" w:type="dxa"/>
          </w:tcPr>
          <w:p w14:paraId="7863EFF7"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2CF9BFDB"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04420868"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74493B12"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386C11B5"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6232C69A" w14:textId="77777777" w:rsidTr="00E7499B">
        <w:tc>
          <w:tcPr>
            <w:tcW w:w="2448" w:type="dxa"/>
          </w:tcPr>
          <w:p w14:paraId="2B8CAC53" w14:textId="77777777" w:rsidR="006A1CE4" w:rsidRPr="00E67E0D" w:rsidRDefault="006A1CE4" w:rsidP="00E7499B">
            <w:pPr>
              <w:pStyle w:val="TAL"/>
              <w:rPr>
                <w:rFonts w:eastAsia="Batang" w:cs="Arial"/>
                <w:lang w:eastAsia="ja-JP"/>
              </w:rPr>
            </w:pPr>
            <w:r w:rsidRPr="00E67E0D">
              <w:rPr>
                <w:rFonts w:cs="Arial"/>
                <w:szCs w:val="18"/>
                <w:lang w:eastAsia="ja-JP"/>
              </w:rPr>
              <w:t>Message Identifier</w:t>
            </w:r>
          </w:p>
        </w:tc>
        <w:tc>
          <w:tcPr>
            <w:tcW w:w="1080" w:type="dxa"/>
          </w:tcPr>
          <w:p w14:paraId="4EBBB2CF" w14:textId="77777777" w:rsidR="006A1CE4" w:rsidRPr="00E67E0D" w:rsidRDefault="006A1CE4" w:rsidP="00E7499B">
            <w:pPr>
              <w:pStyle w:val="TAL"/>
              <w:rPr>
                <w:rFonts w:cs="Arial"/>
                <w:lang w:eastAsia="ja-JP"/>
              </w:rPr>
            </w:pPr>
            <w:r w:rsidRPr="00E67E0D">
              <w:rPr>
                <w:rFonts w:cs="Arial"/>
                <w:szCs w:val="18"/>
                <w:lang w:eastAsia="ja-JP"/>
              </w:rPr>
              <w:t>M</w:t>
            </w:r>
          </w:p>
        </w:tc>
        <w:tc>
          <w:tcPr>
            <w:tcW w:w="1440" w:type="dxa"/>
          </w:tcPr>
          <w:p w14:paraId="11C7940E" w14:textId="77777777" w:rsidR="006A1CE4" w:rsidRPr="00E67E0D" w:rsidRDefault="006A1CE4" w:rsidP="00E7499B">
            <w:pPr>
              <w:pStyle w:val="TAL"/>
              <w:rPr>
                <w:i/>
                <w:lang w:eastAsia="ja-JP"/>
              </w:rPr>
            </w:pPr>
          </w:p>
        </w:tc>
        <w:tc>
          <w:tcPr>
            <w:tcW w:w="1872" w:type="dxa"/>
          </w:tcPr>
          <w:p w14:paraId="3087A34C" w14:textId="77777777" w:rsidR="006A1CE4" w:rsidRPr="00E67E0D" w:rsidRDefault="006A1CE4" w:rsidP="00E7499B">
            <w:pPr>
              <w:pStyle w:val="TAL"/>
              <w:rPr>
                <w:lang w:eastAsia="ja-JP"/>
              </w:rPr>
            </w:pPr>
            <w:r w:rsidRPr="00E67E0D">
              <w:rPr>
                <w:rFonts w:cs="Arial"/>
                <w:szCs w:val="18"/>
                <w:lang w:eastAsia="ja-JP"/>
              </w:rPr>
              <w:t>BIT STRING (SIZE(16))</w:t>
            </w:r>
          </w:p>
        </w:tc>
        <w:tc>
          <w:tcPr>
            <w:tcW w:w="2880" w:type="dxa"/>
          </w:tcPr>
          <w:p w14:paraId="5E9055A7" w14:textId="77777777" w:rsidR="006A1CE4" w:rsidRPr="00E67E0D" w:rsidRDefault="006A1CE4" w:rsidP="00E7499B">
            <w:pPr>
              <w:pStyle w:val="TAL"/>
              <w:rPr>
                <w:lang w:eastAsia="ja-JP"/>
              </w:rPr>
            </w:pPr>
            <w:r w:rsidRPr="00E67E0D">
              <w:rPr>
                <w:rFonts w:cs="Arial"/>
                <w:szCs w:val="18"/>
                <w:lang w:eastAsia="ja-JP"/>
              </w:rPr>
              <w:t>This IE is set by the 5GC, transferred to the UE by the NG-RAN node. The NG-RAN node shall treat it as an identifier of the message.</w:t>
            </w:r>
          </w:p>
        </w:tc>
      </w:tr>
    </w:tbl>
    <w:p w14:paraId="50F9E11B" w14:textId="77777777" w:rsidR="006A1CE4" w:rsidRPr="00E67E0D" w:rsidRDefault="006A1CE4" w:rsidP="00E7499B"/>
    <w:p w14:paraId="1D3D9683" w14:textId="77777777" w:rsidR="006A1CE4" w:rsidRPr="00E67E0D" w:rsidRDefault="006A1CE4" w:rsidP="00E7499B">
      <w:pPr>
        <w:pStyle w:val="4"/>
      </w:pPr>
      <w:bookmarkStart w:id="4397" w:name="_Toc534720570"/>
      <w:bookmarkStart w:id="4398" w:name="_Toc525567582"/>
      <w:r w:rsidRPr="00E67E0D">
        <w:t>9.3.1.36</w:t>
      </w:r>
      <w:r w:rsidRPr="00E67E0D">
        <w:tab/>
      </w:r>
      <w:r w:rsidRPr="00E67E0D">
        <w:rPr>
          <w:rFonts w:cs="Arial"/>
          <w:szCs w:val="24"/>
        </w:rPr>
        <w:t>Serial Number</w:t>
      </w:r>
      <w:bookmarkEnd w:id="4397"/>
      <w:bookmarkEnd w:id="4398"/>
    </w:p>
    <w:p w14:paraId="5EC3E0ED" w14:textId="77777777" w:rsidR="006A1CE4" w:rsidRPr="00E67E0D" w:rsidRDefault="006A1CE4" w:rsidP="00E7499B">
      <w:r w:rsidRPr="00E67E0D">
        <w:t>This IE identifies a particular message from the source and type indicated by the Message Identifier and is altered every time the message with a given Message Identifier is changed.</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2E44517B" w14:textId="77777777" w:rsidTr="00E7499B">
        <w:tc>
          <w:tcPr>
            <w:tcW w:w="2448" w:type="dxa"/>
          </w:tcPr>
          <w:p w14:paraId="1B98CCED"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4FFA57FE"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520E9871"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14FB19D8"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001B3170"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7D632556" w14:textId="77777777" w:rsidTr="00E7499B">
        <w:tc>
          <w:tcPr>
            <w:tcW w:w="2448" w:type="dxa"/>
          </w:tcPr>
          <w:p w14:paraId="0DF6B394" w14:textId="77777777" w:rsidR="006A1CE4" w:rsidRPr="00E67E0D" w:rsidRDefault="006A1CE4" w:rsidP="00E7499B">
            <w:pPr>
              <w:pStyle w:val="TAL"/>
              <w:rPr>
                <w:rFonts w:eastAsia="Batang" w:cs="Arial"/>
                <w:lang w:eastAsia="ja-JP"/>
              </w:rPr>
            </w:pPr>
            <w:r w:rsidRPr="00E67E0D">
              <w:rPr>
                <w:rFonts w:cs="Arial"/>
                <w:szCs w:val="18"/>
                <w:lang w:eastAsia="ja-JP"/>
              </w:rPr>
              <w:t>Serial Number</w:t>
            </w:r>
          </w:p>
        </w:tc>
        <w:tc>
          <w:tcPr>
            <w:tcW w:w="1080" w:type="dxa"/>
          </w:tcPr>
          <w:p w14:paraId="4C53F91A" w14:textId="77777777" w:rsidR="006A1CE4" w:rsidRPr="00E67E0D" w:rsidRDefault="006A1CE4" w:rsidP="00E7499B">
            <w:pPr>
              <w:pStyle w:val="TAL"/>
              <w:rPr>
                <w:rFonts w:cs="Arial"/>
                <w:lang w:eastAsia="ja-JP"/>
              </w:rPr>
            </w:pPr>
            <w:r w:rsidRPr="00E67E0D">
              <w:rPr>
                <w:rFonts w:cs="Arial"/>
                <w:szCs w:val="18"/>
                <w:lang w:eastAsia="ja-JP"/>
              </w:rPr>
              <w:t>M</w:t>
            </w:r>
          </w:p>
        </w:tc>
        <w:tc>
          <w:tcPr>
            <w:tcW w:w="1440" w:type="dxa"/>
          </w:tcPr>
          <w:p w14:paraId="4C882719" w14:textId="77777777" w:rsidR="006A1CE4" w:rsidRPr="00E67E0D" w:rsidRDefault="006A1CE4" w:rsidP="00E7499B">
            <w:pPr>
              <w:pStyle w:val="TAL"/>
              <w:rPr>
                <w:i/>
                <w:lang w:eastAsia="ja-JP"/>
              </w:rPr>
            </w:pPr>
          </w:p>
        </w:tc>
        <w:tc>
          <w:tcPr>
            <w:tcW w:w="1872" w:type="dxa"/>
          </w:tcPr>
          <w:p w14:paraId="1E50BCF5" w14:textId="77777777" w:rsidR="006A1CE4" w:rsidRPr="00E67E0D" w:rsidRDefault="006A1CE4" w:rsidP="00E7499B">
            <w:pPr>
              <w:pStyle w:val="TAL"/>
              <w:rPr>
                <w:lang w:eastAsia="ja-JP"/>
              </w:rPr>
            </w:pPr>
            <w:r w:rsidRPr="00E67E0D">
              <w:rPr>
                <w:rFonts w:cs="Arial"/>
                <w:szCs w:val="18"/>
                <w:lang w:eastAsia="ja-JP"/>
              </w:rPr>
              <w:t>BIT STRING (SIZE(16))</w:t>
            </w:r>
          </w:p>
        </w:tc>
        <w:tc>
          <w:tcPr>
            <w:tcW w:w="2880" w:type="dxa"/>
          </w:tcPr>
          <w:p w14:paraId="1A6DB270" w14:textId="77777777" w:rsidR="006A1CE4" w:rsidRPr="00E67E0D" w:rsidRDefault="006A1CE4" w:rsidP="00E7499B">
            <w:pPr>
              <w:pStyle w:val="TAL"/>
              <w:rPr>
                <w:lang w:eastAsia="ja-JP"/>
              </w:rPr>
            </w:pPr>
          </w:p>
        </w:tc>
      </w:tr>
    </w:tbl>
    <w:p w14:paraId="5F9C4C5A" w14:textId="77777777" w:rsidR="006A1CE4" w:rsidRPr="00E67E0D" w:rsidRDefault="006A1CE4" w:rsidP="00E7499B"/>
    <w:p w14:paraId="0A29F922" w14:textId="77777777" w:rsidR="006A1CE4" w:rsidRPr="00E67E0D" w:rsidRDefault="006A1CE4" w:rsidP="00E7499B">
      <w:pPr>
        <w:pStyle w:val="4"/>
      </w:pPr>
      <w:bookmarkStart w:id="4399" w:name="_Toc534720571"/>
      <w:bookmarkStart w:id="4400" w:name="_Toc525567583"/>
      <w:r w:rsidRPr="00E67E0D">
        <w:t>9.3.1.37</w:t>
      </w:r>
      <w:r w:rsidRPr="00E67E0D">
        <w:tab/>
      </w:r>
      <w:r w:rsidRPr="00E67E0D">
        <w:rPr>
          <w:rFonts w:cs="Arial"/>
          <w:szCs w:val="24"/>
        </w:rPr>
        <w:t>Warning Area List</w:t>
      </w:r>
      <w:bookmarkEnd w:id="4399"/>
      <w:bookmarkEnd w:id="4400"/>
    </w:p>
    <w:p w14:paraId="07473811" w14:textId="77777777" w:rsidR="006A1CE4" w:rsidRPr="00E67E0D" w:rsidRDefault="006A1CE4" w:rsidP="00E7499B">
      <w:r w:rsidRPr="00E67E0D">
        <w:rPr>
          <w:iCs/>
        </w:rPr>
        <w:t>This</w:t>
      </w:r>
      <w:r w:rsidRPr="00E67E0D">
        <w:rPr>
          <w:i/>
          <w:iCs/>
        </w:rPr>
        <w:t xml:space="preserve"> </w:t>
      </w:r>
      <w:r w:rsidRPr="00E67E0D">
        <w:t>IE indicates the areas where the warning message needs to be broadcast or cancelled.</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241CE1E2" w14:textId="77777777" w:rsidTr="00E7499B">
        <w:tc>
          <w:tcPr>
            <w:tcW w:w="2448" w:type="dxa"/>
          </w:tcPr>
          <w:p w14:paraId="523E85D1"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43A0921F"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02127805"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1993199B"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3B4A1538"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0B086FB9" w14:textId="77777777" w:rsidTr="00E7499B">
        <w:tc>
          <w:tcPr>
            <w:tcW w:w="2448" w:type="dxa"/>
          </w:tcPr>
          <w:p w14:paraId="03125B18" w14:textId="77777777" w:rsidR="006A1CE4" w:rsidRPr="00E67E0D" w:rsidRDefault="006A1CE4" w:rsidP="00E7499B">
            <w:pPr>
              <w:pStyle w:val="TAL"/>
              <w:rPr>
                <w:rFonts w:eastAsia="Batang" w:cs="Arial"/>
                <w:lang w:eastAsia="ja-JP"/>
              </w:rPr>
            </w:pPr>
            <w:r w:rsidRPr="00E67E0D">
              <w:rPr>
                <w:rFonts w:cs="Arial"/>
                <w:szCs w:val="18"/>
                <w:lang w:eastAsia="ja-JP"/>
              </w:rPr>
              <w:t xml:space="preserve">CHOICE </w:t>
            </w:r>
            <w:r w:rsidRPr="00E67E0D">
              <w:rPr>
                <w:rFonts w:cs="Arial"/>
                <w:i/>
                <w:szCs w:val="18"/>
                <w:lang w:eastAsia="ja-JP"/>
              </w:rPr>
              <w:t>Warning Area</w:t>
            </w:r>
          </w:p>
        </w:tc>
        <w:tc>
          <w:tcPr>
            <w:tcW w:w="1080" w:type="dxa"/>
          </w:tcPr>
          <w:p w14:paraId="723D5FD6" w14:textId="77777777" w:rsidR="006A1CE4" w:rsidRPr="00E67E0D" w:rsidRDefault="006A1CE4" w:rsidP="00E7499B">
            <w:pPr>
              <w:pStyle w:val="TAL"/>
              <w:rPr>
                <w:rFonts w:cs="Arial"/>
                <w:lang w:eastAsia="ja-JP"/>
              </w:rPr>
            </w:pPr>
            <w:r w:rsidRPr="00E67E0D">
              <w:rPr>
                <w:rFonts w:cs="Arial"/>
                <w:szCs w:val="18"/>
                <w:lang w:eastAsia="ja-JP"/>
              </w:rPr>
              <w:t>M</w:t>
            </w:r>
          </w:p>
        </w:tc>
        <w:tc>
          <w:tcPr>
            <w:tcW w:w="1440" w:type="dxa"/>
          </w:tcPr>
          <w:p w14:paraId="379296D2" w14:textId="77777777" w:rsidR="006A1CE4" w:rsidRPr="00E67E0D" w:rsidRDefault="006A1CE4" w:rsidP="00E7499B">
            <w:pPr>
              <w:pStyle w:val="TAL"/>
              <w:rPr>
                <w:i/>
                <w:lang w:eastAsia="ja-JP"/>
              </w:rPr>
            </w:pPr>
          </w:p>
        </w:tc>
        <w:tc>
          <w:tcPr>
            <w:tcW w:w="1872" w:type="dxa"/>
          </w:tcPr>
          <w:p w14:paraId="0DB0CD6F" w14:textId="77777777" w:rsidR="006A1CE4" w:rsidRPr="00E67E0D" w:rsidRDefault="006A1CE4" w:rsidP="00E7499B">
            <w:pPr>
              <w:pStyle w:val="TAL"/>
              <w:rPr>
                <w:lang w:eastAsia="ja-JP"/>
              </w:rPr>
            </w:pPr>
          </w:p>
        </w:tc>
        <w:tc>
          <w:tcPr>
            <w:tcW w:w="2880" w:type="dxa"/>
          </w:tcPr>
          <w:p w14:paraId="52C5D851" w14:textId="77777777" w:rsidR="006A1CE4" w:rsidRPr="00E67E0D" w:rsidRDefault="006A1CE4" w:rsidP="00E7499B">
            <w:pPr>
              <w:pStyle w:val="TAL"/>
              <w:rPr>
                <w:lang w:eastAsia="ja-JP"/>
              </w:rPr>
            </w:pPr>
          </w:p>
        </w:tc>
      </w:tr>
      <w:tr w:rsidR="006A1CE4" w:rsidRPr="00E67E0D" w14:paraId="27423075" w14:textId="77777777" w:rsidTr="00E7499B">
        <w:tc>
          <w:tcPr>
            <w:tcW w:w="2448" w:type="dxa"/>
          </w:tcPr>
          <w:p w14:paraId="5DB2CCF2" w14:textId="77777777" w:rsidR="006A1CE4" w:rsidRPr="00E67E0D" w:rsidRDefault="006A1CE4" w:rsidP="00E7499B">
            <w:pPr>
              <w:pStyle w:val="TAL"/>
              <w:ind w:left="75"/>
              <w:rPr>
                <w:rFonts w:eastAsia="Batang" w:cs="Arial"/>
                <w:lang w:eastAsia="ja-JP"/>
              </w:rPr>
            </w:pPr>
            <w:r w:rsidRPr="00E67E0D">
              <w:rPr>
                <w:rFonts w:cs="Arial"/>
                <w:bCs/>
                <w:iCs/>
                <w:szCs w:val="18"/>
                <w:lang w:eastAsia="ja-JP"/>
              </w:rPr>
              <w:t>&gt;</w:t>
            </w:r>
            <w:r w:rsidRPr="00E67E0D">
              <w:rPr>
                <w:rFonts w:cs="Arial"/>
                <w:bCs/>
                <w:i/>
                <w:iCs/>
                <w:szCs w:val="18"/>
                <w:lang w:eastAsia="ja-JP"/>
              </w:rPr>
              <w:t>E-UTRA</w:t>
            </w:r>
            <w:r w:rsidRPr="00E67E0D">
              <w:rPr>
                <w:rFonts w:cs="Arial"/>
                <w:bCs/>
                <w:iCs/>
                <w:szCs w:val="18"/>
                <w:lang w:eastAsia="ja-JP"/>
              </w:rPr>
              <w:t xml:space="preserve"> </w:t>
            </w:r>
            <w:r w:rsidRPr="00E67E0D">
              <w:rPr>
                <w:rFonts w:cs="Arial"/>
                <w:bCs/>
                <w:i/>
                <w:szCs w:val="18"/>
                <w:lang w:eastAsia="ja-JP"/>
              </w:rPr>
              <w:t>Cell IDs</w:t>
            </w:r>
          </w:p>
        </w:tc>
        <w:tc>
          <w:tcPr>
            <w:tcW w:w="1080" w:type="dxa"/>
          </w:tcPr>
          <w:p w14:paraId="2F6D375B" w14:textId="77777777" w:rsidR="006A1CE4" w:rsidRPr="00E67E0D" w:rsidRDefault="006A1CE4" w:rsidP="00E7499B">
            <w:pPr>
              <w:pStyle w:val="TAL"/>
              <w:rPr>
                <w:rFonts w:cs="Arial"/>
                <w:lang w:eastAsia="ja-JP"/>
              </w:rPr>
            </w:pPr>
          </w:p>
        </w:tc>
        <w:tc>
          <w:tcPr>
            <w:tcW w:w="1440" w:type="dxa"/>
          </w:tcPr>
          <w:p w14:paraId="0BF176ED" w14:textId="77777777" w:rsidR="006A1CE4" w:rsidRPr="00E67E0D" w:rsidRDefault="006A1CE4" w:rsidP="00E7499B">
            <w:pPr>
              <w:pStyle w:val="TAL"/>
              <w:rPr>
                <w:i/>
                <w:lang w:eastAsia="ja-JP"/>
              </w:rPr>
            </w:pPr>
          </w:p>
        </w:tc>
        <w:tc>
          <w:tcPr>
            <w:tcW w:w="1872" w:type="dxa"/>
          </w:tcPr>
          <w:p w14:paraId="496C25E8" w14:textId="77777777" w:rsidR="006A1CE4" w:rsidRPr="00E67E0D" w:rsidRDefault="006A1CE4" w:rsidP="00E7499B">
            <w:pPr>
              <w:pStyle w:val="TAL"/>
              <w:rPr>
                <w:lang w:eastAsia="ja-JP"/>
              </w:rPr>
            </w:pPr>
          </w:p>
        </w:tc>
        <w:tc>
          <w:tcPr>
            <w:tcW w:w="2880" w:type="dxa"/>
          </w:tcPr>
          <w:p w14:paraId="54F71DE1" w14:textId="77777777" w:rsidR="006A1CE4" w:rsidRPr="00E67E0D" w:rsidRDefault="006A1CE4" w:rsidP="00E7499B">
            <w:pPr>
              <w:pStyle w:val="TAL"/>
              <w:rPr>
                <w:lang w:eastAsia="ja-JP"/>
              </w:rPr>
            </w:pPr>
          </w:p>
        </w:tc>
      </w:tr>
      <w:tr w:rsidR="006A1CE4" w:rsidRPr="00E67E0D" w14:paraId="596F0DCD" w14:textId="77777777" w:rsidTr="00E7499B">
        <w:tc>
          <w:tcPr>
            <w:tcW w:w="2448" w:type="dxa"/>
          </w:tcPr>
          <w:p w14:paraId="3149CBAD" w14:textId="77777777" w:rsidR="006A1CE4" w:rsidRPr="00E67E0D" w:rsidRDefault="006A1CE4" w:rsidP="00E7499B">
            <w:pPr>
              <w:pStyle w:val="TAL"/>
              <w:ind w:left="165"/>
              <w:rPr>
                <w:rFonts w:cs="Arial"/>
                <w:bCs/>
                <w:iCs/>
                <w:szCs w:val="18"/>
                <w:lang w:eastAsia="ja-JP"/>
              </w:rPr>
            </w:pPr>
            <w:r w:rsidRPr="00E67E0D">
              <w:rPr>
                <w:rFonts w:cs="Arial"/>
                <w:bCs/>
                <w:iCs/>
                <w:szCs w:val="18"/>
                <w:lang w:eastAsia="ja-JP"/>
              </w:rPr>
              <w:t>&gt;&gt;EUTRA CGI List for Warning</w:t>
            </w:r>
          </w:p>
        </w:tc>
        <w:tc>
          <w:tcPr>
            <w:tcW w:w="1080" w:type="dxa"/>
          </w:tcPr>
          <w:p w14:paraId="77177726" w14:textId="77777777" w:rsidR="006A1CE4" w:rsidRPr="00E67E0D" w:rsidRDefault="006A1CE4" w:rsidP="00E7499B">
            <w:pPr>
              <w:pStyle w:val="TAL"/>
              <w:rPr>
                <w:rFonts w:cs="Arial"/>
                <w:lang w:eastAsia="ja-JP"/>
              </w:rPr>
            </w:pPr>
          </w:p>
        </w:tc>
        <w:tc>
          <w:tcPr>
            <w:tcW w:w="1440" w:type="dxa"/>
          </w:tcPr>
          <w:p w14:paraId="5A42DBB3" w14:textId="77777777" w:rsidR="006A1CE4" w:rsidRPr="00E67E0D" w:rsidRDefault="006A1CE4" w:rsidP="00E7499B">
            <w:pPr>
              <w:pStyle w:val="TAL"/>
              <w:rPr>
                <w:rFonts w:cs="Arial"/>
                <w:i/>
                <w:szCs w:val="18"/>
                <w:lang w:eastAsia="ja-JP"/>
              </w:rPr>
            </w:pPr>
            <w:r w:rsidRPr="00E67E0D">
              <w:rPr>
                <w:rFonts w:cs="Arial"/>
                <w:i/>
                <w:szCs w:val="18"/>
                <w:lang w:eastAsia="ja-JP"/>
              </w:rPr>
              <w:t>1..&lt;maxnoofCellIDforWarning&gt;</w:t>
            </w:r>
          </w:p>
        </w:tc>
        <w:tc>
          <w:tcPr>
            <w:tcW w:w="1872" w:type="dxa"/>
          </w:tcPr>
          <w:p w14:paraId="51F33546" w14:textId="77777777" w:rsidR="006A1CE4" w:rsidRPr="00E67E0D" w:rsidRDefault="006A1CE4" w:rsidP="00E7499B">
            <w:pPr>
              <w:pStyle w:val="TAL"/>
              <w:rPr>
                <w:lang w:eastAsia="ja-JP"/>
              </w:rPr>
            </w:pPr>
          </w:p>
        </w:tc>
        <w:tc>
          <w:tcPr>
            <w:tcW w:w="2880" w:type="dxa"/>
          </w:tcPr>
          <w:p w14:paraId="7A4F90B3" w14:textId="77777777" w:rsidR="006A1CE4" w:rsidRPr="00E67E0D" w:rsidRDefault="006A1CE4" w:rsidP="00E7499B">
            <w:pPr>
              <w:pStyle w:val="TAL"/>
              <w:rPr>
                <w:lang w:eastAsia="ja-JP"/>
              </w:rPr>
            </w:pPr>
          </w:p>
        </w:tc>
      </w:tr>
      <w:tr w:rsidR="006A1CE4" w:rsidRPr="00E67E0D" w14:paraId="4D31BF7B" w14:textId="77777777" w:rsidTr="00E7499B">
        <w:tc>
          <w:tcPr>
            <w:tcW w:w="2448" w:type="dxa"/>
          </w:tcPr>
          <w:p w14:paraId="1471452C" w14:textId="77777777" w:rsidR="006A1CE4" w:rsidRPr="00E67E0D" w:rsidRDefault="006A1CE4" w:rsidP="00E7499B">
            <w:pPr>
              <w:pStyle w:val="TAL"/>
              <w:ind w:left="255"/>
              <w:rPr>
                <w:rFonts w:eastAsia="Batang" w:cs="Arial"/>
                <w:lang w:eastAsia="ja-JP"/>
              </w:rPr>
            </w:pPr>
            <w:r w:rsidRPr="00E67E0D">
              <w:rPr>
                <w:rFonts w:cs="Arial"/>
                <w:szCs w:val="18"/>
                <w:lang w:eastAsia="ja-JP"/>
              </w:rPr>
              <w:t>&gt;&gt;&gt;</w:t>
            </w:r>
            <w:r w:rsidRPr="00E67E0D">
              <w:rPr>
                <w:rFonts w:cs="Arial"/>
                <w:szCs w:val="18"/>
              </w:rPr>
              <w:t>E-UTRA CGI</w:t>
            </w:r>
          </w:p>
        </w:tc>
        <w:tc>
          <w:tcPr>
            <w:tcW w:w="1080" w:type="dxa"/>
          </w:tcPr>
          <w:p w14:paraId="58775857" w14:textId="77777777" w:rsidR="006A1CE4" w:rsidRPr="00E67E0D" w:rsidRDefault="006A1CE4" w:rsidP="00E7499B">
            <w:pPr>
              <w:pStyle w:val="TAL"/>
              <w:rPr>
                <w:rFonts w:cs="Arial"/>
                <w:lang w:eastAsia="ja-JP"/>
              </w:rPr>
            </w:pPr>
            <w:r w:rsidRPr="00E67E0D">
              <w:rPr>
                <w:rFonts w:cs="Arial"/>
                <w:szCs w:val="18"/>
                <w:lang w:eastAsia="ja-JP"/>
              </w:rPr>
              <w:t>M</w:t>
            </w:r>
          </w:p>
        </w:tc>
        <w:tc>
          <w:tcPr>
            <w:tcW w:w="1440" w:type="dxa"/>
          </w:tcPr>
          <w:p w14:paraId="7584D3A6" w14:textId="77777777" w:rsidR="006A1CE4" w:rsidRPr="00E67E0D" w:rsidRDefault="006A1CE4" w:rsidP="00E7499B">
            <w:pPr>
              <w:pStyle w:val="TAL"/>
              <w:rPr>
                <w:i/>
                <w:lang w:eastAsia="ja-JP"/>
              </w:rPr>
            </w:pPr>
          </w:p>
        </w:tc>
        <w:tc>
          <w:tcPr>
            <w:tcW w:w="1872" w:type="dxa"/>
          </w:tcPr>
          <w:p w14:paraId="03B8838A" w14:textId="77777777" w:rsidR="006A1CE4" w:rsidRPr="00E67E0D" w:rsidRDefault="006A1CE4" w:rsidP="00E7499B">
            <w:pPr>
              <w:pStyle w:val="TAL"/>
              <w:rPr>
                <w:lang w:eastAsia="ja-JP"/>
              </w:rPr>
            </w:pPr>
            <w:r w:rsidRPr="00E67E0D">
              <w:rPr>
                <w:rFonts w:cs="Arial"/>
                <w:szCs w:val="18"/>
              </w:rPr>
              <w:t>9.3.1.9</w:t>
            </w:r>
          </w:p>
        </w:tc>
        <w:tc>
          <w:tcPr>
            <w:tcW w:w="2880" w:type="dxa"/>
          </w:tcPr>
          <w:p w14:paraId="589AFEE7" w14:textId="77777777" w:rsidR="006A1CE4" w:rsidRPr="00E67E0D" w:rsidRDefault="006A1CE4" w:rsidP="00E7499B">
            <w:pPr>
              <w:pStyle w:val="TAL"/>
              <w:rPr>
                <w:lang w:eastAsia="ja-JP"/>
              </w:rPr>
            </w:pPr>
          </w:p>
        </w:tc>
      </w:tr>
      <w:tr w:rsidR="006A1CE4" w:rsidRPr="00E67E0D" w14:paraId="4ACCBD81" w14:textId="77777777" w:rsidTr="00E7499B">
        <w:tc>
          <w:tcPr>
            <w:tcW w:w="2448" w:type="dxa"/>
          </w:tcPr>
          <w:p w14:paraId="088BAA2D" w14:textId="77777777" w:rsidR="006A1CE4" w:rsidRPr="00E67E0D" w:rsidRDefault="006A1CE4" w:rsidP="00E7499B">
            <w:pPr>
              <w:pStyle w:val="TAL"/>
              <w:ind w:left="75"/>
              <w:rPr>
                <w:rFonts w:eastAsia="Batang" w:cs="Arial"/>
                <w:lang w:eastAsia="ja-JP"/>
              </w:rPr>
            </w:pPr>
            <w:r w:rsidRPr="00E67E0D">
              <w:rPr>
                <w:rFonts w:cs="Arial"/>
                <w:bCs/>
                <w:iCs/>
                <w:szCs w:val="18"/>
                <w:lang w:eastAsia="ja-JP"/>
              </w:rPr>
              <w:t>&gt;</w:t>
            </w:r>
            <w:r w:rsidRPr="00E67E0D">
              <w:rPr>
                <w:rFonts w:cs="Arial"/>
                <w:bCs/>
                <w:i/>
                <w:iCs/>
                <w:szCs w:val="18"/>
                <w:lang w:eastAsia="ja-JP"/>
              </w:rPr>
              <w:t xml:space="preserve">NR </w:t>
            </w:r>
            <w:r w:rsidRPr="00E67E0D">
              <w:rPr>
                <w:rFonts w:cs="Arial"/>
                <w:bCs/>
                <w:i/>
                <w:szCs w:val="18"/>
                <w:lang w:eastAsia="ja-JP"/>
              </w:rPr>
              <w:t>Cell IDs</w:t>
            </w:r>
          </w:p>
        </w:tc>
        <w:tc>
          <w:tcPr>
            <w:tcW w:w="1080" w:type="dxa"/>
          </w:tcPr>
          <w:p w14:paraId="710C47AD" w14:textId="77777777" w:rsidR="006A1CE4" w:rsidRPr="00E67E0D" w:rsidRDefault="006A1CE4" w:rsidP="00E7499B">
            <w:pPr>
              <w:pStyle w:val="TAL"/>
              <w:rPr>
                <w:rFonts w:cs="Arial"/>
                <w:lang w:eastAsia="ja-JP"/>
              </w:rPr>
            </w:pPr>
          </w:p>
        </w:tc>
        <w:tc>
          <w:tcPr>
            <w:tcW w:w="1440" w:type="dxa"/>
          </w:tcPr>
          <w:p w14:paraId="7F26B50D" w14:textId="77777777" w:rsidR="006A1CE4" w:rsidRPr="00E67E0D" w:rsidRDefault="006A1CE4" w:rsidP="00E7499B">
            <w:pPr>
              <w:pStyle w:val="TAL"/>
              <w:rPr>
                <w:i/>
                <w:lang w:eastAsia="ja-JP"/>
              </w:rPr>
            </w:pPr>
          </w:p>
        </w:tc>
        <w:tc>
          <w:tcPr>
            <w:tcW w:w="1872" w:type="dxa"/>
          </w:tcPr>
          <w:p w14:paraId="0AFCA1A5" w14:textId="77777777" w:rsidR="006A1CE4" w:rsidRPr="00E67E0D" w:rsidRDefault="006A1CE4" w:rsidP="00E7499B">
            <w:pPr>
              <w:pStyle w:val="TAL"/>
              <w:rPr>
                <w:lang w:eastAsia="ja-JP"/>
              </w:rPr>
            </w:pPr>
          </w:p>
        </w:tc>
        <w:tc>
          <w:tcPr>
            <w:tcW w:w="2880" w:type="dxa"/>
          </w:tcPr>
          <w:p w14:paraId="18D1FC67" w14:textId="77777777" w:rsidR="006A1CE4" w:rsidRPr="00E67E0D" w:rsidRDefault="006A1CE4" w:rsidP="00E7499B">
            <w:pPr>
              <w:pStyle w:val="TAL"/>
              <w:rPr>
                <w:lang w:eastAsia="ja-JP"/>
              </w:rPr>
            </w:pPr>
          </w:p>
        </w:tc>
      </w:tr>
      <w:tr w:rsidR="006A1CE4" w:rsidRPr="00E67E0D" w14:paraId="61B18ABA" w14:textId="77777777" w:rsidTr="00E7499B">
        <w:tc>
          <w:tcPr>
            <w:tcW w:w="2448" w:type="dxa"/>
          </w:tcPr>
          <w:p w14:paraId="2B8EDFA5" w14:textId="77777777" w:rsidR="006A1CE4" w:rsidRPr="00E67E0D" w:rsidRDefault="006A1CE4" w:rsidP="00E7499B">
            <w:pPr>
              <w:pStyle w:val="TAL"/>
              <w:ind w:left="165"/>
              <w:rPr>
                <w:rFonts w:cs="Arial"/>
                <w:bCs/>
                <w:iCs/>
                <w:szCs w:val="18"/>
                <w:lang w:eastAsia="ja-JP"/>
              </w:rPr>
            </w:pPr>
            <w:r w:rsidRPr="00E67E0D">
              <w:rPr>
                <w:rFonts w:cs="Arial"/>
                <w:bCs/>
                <w:iCs/>
                <w:szCs w:val="18"/>
                <w:lang w:eastAsia="ja-JP"/>
              </w:rPr>
              <w:t>&gt;&gt;NR CGI List for Warning</w:t>
            </w:r>
          </w:p>
        </w:tc>
        <w:tc>
          <w:tcPr>
            <w:tcW w:w="1080" w:type="dxa"/>
          </w:tcPr>
          <w:p w14:paraId="2326985B" w14:textId="77777777" w:rsidR="006A1CE4" w:rsidRPr="00E67E0D" w:rsidRDefault="006A1CE4" w:rsidP="00E7499B">
            <w:pPr>
              <w:pStyle w:val="TAL"/>
              <w:rPr>
                <w:rFonts w:cs="Arial"/>
                <w:lang w:eastAsia="ja-JP"/>
              </w:rPr>
            </w:pPr>
          </w:p>
        </w:tc>
        <w:tc>
          <w:tcPr>
            <w:tcW w:w="1440" w:type="dxa"/>
          </w:tcPr>
          <w:p w14:paraId="1AAFA59D" w14:textId="77777777" w:rsidR="006A1CE4" w:rsidRPr="00E67E0D" w:rsidRDefault="006A1CE4" w:rsidP="00E7499B">
            <w:pPr>
              <w:pStyle w:val="TAL"/>
              <w:rPr>
                <w:rFonts w:cs="Arial"/>
                <w:i/>
                <w:szCs w:val="18"/>
                <w:lang w:eastAsia="ja-JP"/>
              </w:rPr>
            </w:pPr>
            <w:r w:rsidRPr="00E67E0D">
              <w:rPr>
                <w:rFonts w:cs="Arial"/>
                <w:i/>
                <w:szCs w:val="18"/>
                <w:lang w:eastAsia="ja-JP"/>
              </w:rPr>
              <w:t>1..&lt;maxnoofCellIDforWarning&gt;</w:t>
            </w:r>
          </w:p>
        </w:tc>
        <w:tc>
          <w:tcPr>
            <w:tcW w:w="1872" w:type="dxa"/>
          </w:tcPr>
          <w:p w14:paraId="5F71479B" w14:textId="77777777" w:rsidR="006A1CE4" w:rsidRPr="00E67E0D" w:rsidRDefault="006A1CE4" w:rsidP="00E7499B">
            <w:pPr>
              <w:pStyle w:val="TAL"/>
              <w:rPr>
                <w:lang w:eastAsia="ja-JP"/>
              </w:rPr>
            </w:pPr>
          </w:p>
        </w:tc>
        <w:tc>
          <w:tcPr>
            <w:tcW w:w="2880" w:type="dxa"/>
          </w:tcPr>
          <w:p w14:paraId="17D501C4" w14:textId="77777777" w:rsidR="006A1CE4" w:rsidRPr="00E67E0D" w:rsidRDefault="006A1CE4" w:rsidP="00E7499B">
            <w:pPr>
              <w:pStyle w:val="TAL"/>
              <w:rPr>
                <w:lang w:eastAsia="ja-JP"/>
              </w:rPr>
            </w:pPr>
          </w:p>
        </w:tc>
      </w:tr>
      <w:tr w:rsidR="006A1CE4" w:rsidRPr="00E67E0D" w14:paraId="2525E867" w14:textId="77777777" w:rsidTr="00E7499B">
        <w:tc>
          <w:tcPr>
            <w:tcW w:w="2448" w:type="dxa"/>
          </w:tcPr>
          <w:p w14:paraId="7323E931" w14:textId="77777777" w:rsidR="006A1CE4" w:rsidRPr="00E67E0D" w:rsidRDefault="006A1CE4" w:rsidP="00E7499B">
            <w:pPr>
              <w:pStyle w:val="TAL"/>
              <w:ind w:left="255"/>
              <w:rPr>
                <w:rFonts w:eastAsia="Batang" w:cs="Arial"/>
                <w:lang w:eastAsia="ja-JP"/>
              </w:rPr>
            </w:pPr>
            <w:r w:rsidRPr="00E67E0D">
              <w:rPr>
                <w:rFonts w:cs="Arial"/>
                <w:szCs w:val="18"/>
                <w:lang w:eastAsia="ja-JP"/>
              </w:rPr>
              <w:t>&gt;&gt;&gt;NR CGI</w:t>
            </w:r>
          </w:p>
        </w:tc>
        <w:tc>
          <w:tcPr>
            <w:tcW w:w="1080" w:type="dxa"/>
          </w:tcPr>
          <w:p w14:paraId="43B60505" w14:textId="77777777" w:rsidR="006A1CE4" w:rsidRPr="00E67E0D" w:rsidRDefault="006A1CE4" w:rsidP="00E7499B">
            <w:pPr>
              <w:pStyle w:val="TAL"/>
              <w:rPr>
                <w:rFonts w:cs="Arial"/>
                <w:lang w:eastAsia="ja-JP"/>
              </w:rPr>
            </w:pPr>
            <w:r w:rsidRPr="00E67E0D">
              <w:rPr>
                <w:rFonts w:cs="Arial"/>
                <w:szCs w:val="18"/>
                <w:lang w:eastAsia="ja-JP"/>
              </w:rPr>
              <w:t>M</w:t>
            </w:r>
          </w:p>
        </w:tc>
        <w:tc>
          <w:tcPr>
            <w:tcW w:w="1440" w:type="dxa"/>
          </w:tcPr>
          <w:p w14:paraId="38EB7359" w14:textId="77777777" w:rsidR="006A1CE4" w:rsidRPr="00E67E0D" w:rsidRDefault="006A1CE4" w:rsidP="00E7499B">
            <w:pPr>
              <w:pStyle w:val="TAL"/>
              <w:rPr>
                <w:i/>
                <w:lang w:eastAsia="ja-JP"/>
              </w:rPr>
            </w:pPr>
          </w:p>
        </w:tc>
        <w:tc>
          <w:tcPr>
            <w:tcW w:w="1872" w:type="dxa"/>
          </w:tcPr>
          <w:p w14:paraId="3BB4F1B4" w14:textId="77777777" w:rsidR="006A1CE4" w:rsidRPr="00E67E0D" w:rsidRDefault="006A1CE4" w:rsidP="00E7499B">
            <w:pPr>
              <w:pStyle w:val="TAL"/>
              <w:rPr>
                <w:lang w:eastAsia="ja-JP"/>
              </w:rPr>
            </w:pPr>
            <w:r w:rsidRPr="00E67E0D">
              <w:rPr>
                <w:rFonts w:cs="Arial"/>
                <w:szCs w:val="18"/>
              </w:rPr>
              <w:t>9.3.1.7</w:t>
            </w:r>
          </w:p>
        </w:tc>
        <w:tc>
          <w:tcPr>
            <w:tcW w:w="2880" w:type="dxa"/>
          </w:tcPr>
          <w:p w14:paraId="27A94E19" w14:textId="77777777" w:rsidR="006A1CE4" w:rsidRPr="00E67E0D" w:rsidRDefault="006A1CE4" w:rsidP="00E7499B">
            <w:pPr>
              <w:pStyle w:val="TAL"/>
              <w:rPr>
                <w:lang w:eastAsia="ja-JP"/>
              </w:rPr>
            </w:pPr>
          </w:p>
        </w:tc>
      </w:tr>
      <w:tr w:rsidR="006A1CE4" w:rsidRPr="00E67E0D" w14:paraId="7B35CFDA" w14:textId="77777777" w:rsidTr="00E7499B">
        <w:tc>
          <w:tcPr>
            <w:tcW w:w="2448" w:type="dxa"/>
          </w:tcPr>
          <w:p w14:paraId="3A5190A9" w14:textId="77777777" w:rsidR="006A1CE4" w:rsidRPr="00E67E0D" w:rsidRDefault="006A1CE4" w:rsidP="00E7499B">
            <w:pPr>
              <w:pStyle w:val="TAL"/>
              <w:ind w:left="75"/>
              <w:rPr>
                <w:rFonts w:eastAsia="Batang" w:cs="Arial"/>
                <w:lang w:eastAsia="ja-JP"/>
              </w:rPr>
            </w:pPr>
            <w:r w:rsidRPr="00E67E0D">
              <w:rPr>
                <w:rFonts w:cs="Arial"/>
                <w:bCs/>
                <w:iCs/>
                <w:szCs w:val="18"/>
                <w:lang w:eastAsia="ja-JP"/>
              </w:rPr>
              <w:t>&gt;</w:t>
            </w:r>
            <w:r w:rsidRPr="00E67E0D">
              <w:rPr>
                <w:rFonts w:cs="Arial"/>
                <w:bCs/>
                <w:i/>
                <w:szCs w:val="18"/>
                <w:lang w:eastAsia="ja-JP"/>
              </w:rPr>
              <w:t>TAIs for Warning</w:t>
            </w:r>
          </w:p>
        </w:tc>
        <w:tc>
          <w:tcPr>
            <w:tcW w:w="1080" w:type="dxa"/>
          </w:tcPr>
          <w:p w14:paraId="662763AE" w14:textId="77777777" w:rsidR="006A1CE4" w:rsidRPr="00E67E0D" w:rsidRDefault="006A1CE4" w:rsidP="00E7499B">
            <w:pPr>
              <w:pStyle w:val="TAL"/>
              <w:rPr>
                <w:rFonts w:cs="Arial"/>
                <w:lang w:eastAsia="ja-JP"/>
              </w:rPr>
            </w:pPr>
          </w:p>
        </w:tc>
        <w:tc>
          <w:tcPr>
            <w:tcW w:w="1440" w:type="dxa"/>
          </w:tcPr>
          <w:p w14:paraId="10280492" w14:textId="77777777" w:rsidR="006A1CE4" w:rsidRPr="00E67E0D" w:rsidRDefault="006A1CE4" w:rsidP="00E7499B">
            <w:pPr>
              <w:pStyle w:val="TAL"/>
              <w:rPr>
                <w:i/>
                <w:lang w:eastAsia="ja-JP"/>
              </w:rPr>
            </w:pPr>
          </w:p>
        </w:tc>
        <w:tc>
          <w:tcPr>
            <w:tcW w:w="1872" w:type="dxa"/>
          </w:tcPr>
          <w:p w14:paraId="6A442044" w14:textId="77777777" w:rsidR="006A1CE4" w:rsidRPr="00E67E0D" w:rsidRDefault="006A1CE4" w:rsidP="00E7499B">
            <w:pPr>
              <w:pStyle w:val="TAL"/>
              <w:rPr>
                <w:lang w:eastAsia="ja-JP"/>
              </w:rPr>
            </w:pPr>
          </w:p>
        </w:tc>
        <w:tc>
          <w:tcPr>
            <w:tcW w:w="2880" w:type="dxa"/>
          </w:tcPr>
          <w:p w14:paraId="5296B8A1" w14:textId="77777777" w:rsidR="006A1CE4" w:rsidRPr="00E67E0D" w:rsidRDefault="006A1CE4" w:rsidP="00E7499B">
            <w:pPr>
              <w:pStyle w:val="TAL"/>
              <w:rPr>
                <w:lang w:eastAsia="ja-JP"/>
              </w:rPr>
            </w:pPr>
          </w:p>
        </w:tc>
      </w:tr>
      <w:tr w:rsidR="006A1CE4" w:rsidRPr="00E67E0D" w14:paraId="4D90E4B8" w14:textId="77777777" w:rsidTr="00E7499B">
        <w:tc>
          <w:tcPr>
            <w:tcW w:w="2448" w:type="dxa"/>
          </w:tcPr>
          <w:p w14:paraId="5A73D674" w14:textId="77777777" w:rsidR="006A1CE4" w:rsidRPr="00E67E0D" w:rsidRDefault="006A1CE4" w:rsidP="00E7499B">
            <w:pPr>
              <w:pStyle w:val="TAL"/>
              <w:ind w:left="165"/>
              <w:rPr>
                <w:rFonts w:cs="Arial"/>
                <w:bCs/>
                <w:iCs/>
                <w:szCs w:val="18"/>
                <w:lang w:eastAsia="ja-JP"/>
              </w:rPr>
            </w:pPr>
            <w:r w:rsidRPr="00E67E0D">
              <w:rPr>
                <w:rFonts w:cs="Arial"/>
                <w:bCs/>
                <w:iCs/>
                <w:szCs w:val="18"/>
                <w:lang w:eastAsia="ja-JP"/>
              </w:rPr>
              <w:t>&gt;&gt;TAI List for Warning</w:t>
            </w:r>
          </w:p>
        </w:tc>
        <w:tc>
          <w:tcPr>
            <w:tcW w:w="1080" w:type="dxa"/>
          </w:tcPr>
          <w:p w14:paraId="28F70E83" w14:textId="77777777" w:rsidR="006A1CE4" w:rsidRPr="00E67E0D" w:rsidRDefault="006A1CE4" w:rsidP="00E7499B">
            <w:pPr>
              <w:pStyle w:val="TAL"/>
              <w:rPr>
                <w:rFonts w:cs="Arial"/>
                <w:lang w:eastAsia="ja-JP"/>
              </w:rPr>
            </w:pPr>
          </w:p>
        </w:tc>
        <w:tc>
          <w:tcPr>
            <w:tcW w:w="1440" w:type="dxa"/>
          </w:tcPr>
          <w:p w14:paraId="28F4806C" w14:textId="77777777" w:rsidR="006A1CE4" w:rsidRPr="00E67E0D" w:rsidRDefault="006A1CE4" w:rsidP="00E7499B">
            <w:pPr>
              <w:pStyle w:val="TAL"/>
              <w:rPr>
                <w:rFonts w:cs="Arial"/>
                <w:i/>
                <w:szCs w:val="18"/>
                <w:lang w:eastAsia="ja-JP"/>
              </w:rPr>
            </w:pPr>
            <w:r w:rsidRPr="00E67E0D">
              <w:rPr>
                <w:rFonts w:cs="Arial"/>
                <w:i/>
                <w:szCs w:val="18"/>
                <w:lang w:eastAsia="ja-JP"/>
              </w:rPr>
              <w:t>1..&lt;maxnoofTAIforWarning&gt;</w:t>
            </w:r>
          </w:p>
        </w:tc>
        <w:tc>
          <w:tcPr>
            <w:tcW w:w="1872" w:type="dxa"/>
          </w:tcPr>
          <w:p w14:paraId="46EF77FD" w14:textId="77777777" w:rsidR="006A1CE4" w:rsidRPr="00E67E0D" w:rsidRDefault="006A1CE4" w:rsidP="00E7499B">
            <w:pPr>
              <w:pStyle w:val="TAL"/>
              <w:rPr>
                <w:lang w:eastAsia="ja-JP"/>
              </w:rPr>
            </w:pPr>
          </w:p>
        </w:tc>
        <w:tc>
          <w:tcPr>
            <w:tcW w:w="2880" w:type="dxa"/>
          </w:tcPr>
          <w:p w14:paraId="6BDB0D0F" w14:textId="77777777" w:rsidR="006A1CE4" w:rsidRPr="00E67E0D" w:rsidRDefault="006A1CE4" w:rsidP="00E7499B">
            <w:pPr>
              <w:pStyle w:val="TAL"/>
              <w:rPr>
                <w:lang w:eastAsia="ja-JP"/>
              </w:rPr>
            </w:pPr>
          </w:p>
        </w:tc>
      </w:tr>
      <w:tr w:rsidR="006A1CE4" w:rsidRPr="00E67E0D" w14:paraId="1EE3046B" w14:textId="77777777" w:rsidTr="00E7499B">
        <w:tc>
          <w:tcPr>
            <w:tcW w:w="2448" w:type="dxa"/>
          </w:tcPr>
          <w:p w14:paraId="4AA352D1" w14:textId="77777777" w:rsidR="006A1CE4" w:rsidRPr="00E67E0D" w:rsidRDefault="006A1CE4" w:rsidP="00E7499B">
            <w:pPr>
              <w:pStyle w:val="TAL"/>
              <w:ind w:left="255"/>
              <w:rPr>
                <w:rFonts w:eastAsia="Batang" w:cs="Arial"/>
                <w:lang w:eastAsia="ja-JP"/>
              </w:rPr>
            </w:pPr>
            <w:r w:rsidRPr="00E67E0D">
              <w:rPr>
                <w:rFonts w:cs="Arial"/>
                <w:szCs w:val="18"/>
                <w:lang w:eastAsia="ja-JP"/>
              </w:rPr>
              <w:t>&gt;&gt;&gt;TAI</w:t>
            </w:r>
          </w:p>
        </w:tc>
        <w:tc>
          <w:tcPr>
            <w:tcW w:w="1080" w:type="dxa"/>
          </w:tcPr>
          <w:p w14:paraId="76ACEBF2" w14:textId="77777777" w:rsidR="006A1CE4" w:rsidRPr="00E67E0D" w:rsidRDefault="006A1CE4" w:rsidP="00E7499B">
            <w:pPr>
              <w:pStyle w:val="TAL"/>
              <w:rPr>
                <w:rFonts w:cs="Arial"/>
                <w:lang w:eastAsia="ja-JP"/>
              </w:rPr>
            </w:pPr>
            <w:r w:rsidRPr="00E67E0D">
              <w:rPr>
                <w:rFonts w:cs="Arial"/>
                <w:szCs w:val="18"/>
                <w:lang w:eastAsia="ja-JP"/>
              </w:rPr>
              <w:t>M</w:t>
            </w:r>
          </w:p>
        </w:tc>
        <w:tc>
          <w:tcPr>
            <w:tcW w:w="1440" w:type="dxa"/>
          </w:tcPr>
          <w:p w14:paraId="62E4A2D1" w14:textId="77777777" w:rsidR="006A1CE4" w:rsidRPr="00E67E0D" w:rsidRDefault="006A1CE4" w:rsidP="00E7499B">
            <w:pPr>
              <w:pStyle w:val="TAL"/>
              <w:rPr>
                <w:i/>
                <w:lang w:eastAsia="ja-JP"/>
              </w:rPr>
            </w:pPr>
          </w:p>
        </w:tc>
        <w:tc>
          <w:tcPr>
            <w:tcW w:w="1872" w:type="dxa"/>
          </w:tcPr>
          <w:p w14:paraId="78470829" w14:textId="77777777" w:rsidR="006A1CE4" w:rsidRPr="00E67E0D" w:rsidRDefault="006A1CE4" w:rsidP="00E7499B">
            <w:pPr>
              <w:pStyle w:val="TAL"/>
              <w:rPr>
                <w:lang w:eastAsia="ja-JP"/>
              </w:rPr>
            </w:pPr>
            <w:r w:rsidRPr="00E67E0D">
              <w:rPr>
                <w:rFonts w:cs="Arial"/>
                <w:szCs w:val="18"/>
              </w:rPr>
              <w:t>9.3.3.11</w:t>
            </w:r>
          </w:p>
        </w:tc>
        <w:tc>
          <w:tcPr>
            <w:tcW w:w="2880" w:type="dxa"/>
          </w:tcPr>
          <w:p w14:paraId="5810FDBC" w14:textId="77777777" w:rsidR="006A1CE4" w:rsidRPr="00E67E0D" w:rsidRDefault="006A1CE4" w:rsidP="00E7499B">
            <w:pPr>
              <w:pStyle w:val="TAL"/>
              <w:rPr>
                <w:lang w:eastAsia="ja-JP"/>
              </w:rPr>
            </w:pPr>
          </w:p>
        </w:tc>
      </w:tr>
      <w:tr w:rsidR="006A1CE4" w:rsidRPr="00E67E0D" w14:paraId="3E7CFE88" w14:textId="77777777" w:rsidTr="00E7499B">
        <w:tc>
          <w:tcPr>
            <w:tcW w:w="2448" w:type="dxa"/>
          </w:tcPr>
          <w:p w14:paraId="062D3EA9" w14:textId="77777777" w:rsidR="006A1CE4" w:rsidRPr="00E67E0D" w:rsidRDefault="006A1CE4" w:rsidP="00E7499B">
            <w:pPr>
              <w:pStyle w:val="TAL"/>
              <w:ind w:left="75"/>
              <w:rPr>
                <w:rFonts w:eastAsia="Batang" w:cs="Arial"/>
                <w:lang w:eastAsia="ja-JP"/>
              </w:rPr>
            </w:pPr>
            <w:r w:rsidRPr="00E67E0D">
              <w:rPr>
                <w:rFonts w:cs="Arial"/>
                <w:bCs/>
                <w:iCs/>
                <w:szCs w:val="18"/>
                <w:lang w:eastAsia="ja-JP"/>
              </w:rPr>
              <w:t>&gt;</w:t>
            </w:r>
            <w:r w:rsidRPr="00E67E0D">
              <w:rPr>
                <w:rFonts w:cs="Arial"/>
                <w:bCs/>
                <w:i/>
                <w:iCs/>
                <w:szCs w:val="18"/>
                <w:lang w:eastAsia="ja-JP"/>
              </w:rPr>
              <w:t>Emergency</w:t>
            </w:r>
            <w:r w:rsidRPr="00E67E0D">
              <w:rPr>
                <w:rFonts w:cs="Arial"/>
                <w:bCs/>
                <w:i/>
                <w:szCs w:val="18"/>
                <w:lang w:eastAsia="ja-JP"/>
              </w:rPr>
              <w:t xml:space="preserve"> Area IDs</w:t>
            </w:r>
          </w:p>
        </w:tc>
        <w:tc>
          <w:tcPr>
            <w:tcW w:w="1080" w:type="dxa"/>
          </w:tcPr>
          <w:p w14:paraId="10C99F4E" w14:textId="77777777" w:rsidR="006A1CE4" w:rsidRPr="00E67E0D" w:rsidRDefault="006A1CE4" w:rsidP="00E7499B">
            <w:pPr>
              <w:pStyle w:val="TAL"/>
              <w:rPr>
                <w:rFonts w:cs="Arial"/>
                <w:lang w:eastAsia="ja-JP"/>
              </w:rPr>
            </w:pPr>
          </w:p>
        </w:tc>
        <w:tc>
          <w:tcPr>
            <w:tcW w:w="1440" w:type="dxa"/>
          </w:tcPr>
          <w:p w14:paraId="21F138DF" w14:textId="77777777" w:rsidR="006A1CE4" w:rsidRPr="00E67E0D" w:rsidRDefault="006A1CE4" w:rsidP="00E7499B">
            <w:pPr>
              <w:pStyle w:val="TAL"/>
              <w:rPr>
                <w:i/>
                <w:lang w:eastAsia="ja-JP"/>
              </w:rPr>
            </w:pPr>
          </w:p>
        </w:tc>
        <w:tc>
          <w:tcPr>
            <w:tcW w:w="1872" w:type="dxa"/>
          </w:tcPr>
          <w:p w14:paraId="3E1F8C11" w14:textId="77777777" w:rsidR="006A1CE4" w:rsidRPr="00E67E0D" w:rsidRDefault="006A1CE4" w:rsidP="00E7499B">
            <w:pPr>
              <w:pStyle w:val="TAL"/>
              <w:rPr>
                <w:lang w:eastAsia="ja-JP"/>
              </w:rPr>
            </w:pPr>
          </w:p>
        </w:tc>
        <w:tc>
          <w:tcPr>
            <w:tcW w:w="2880" w:type="dxa"/>
          </w:tcPr>
          <w:p w14:paraId="5B4D45D6" w14:textId="77777777" w:rsidR="006A1CE4" w:rsidRPr="00E67E0D" w:rsidRDefault="006A1CE4" w:rsidP="00E7499B">
            <w:pPr>
              <w:pStyle w:val="TAL"/>
              <w:rPr>
                <w:lang w:eastAsia="ja-JP"/>
              </w:rPr>
            </w:pPr>
          </w:p>
        </w:tc>
      </w:tr>
      <w:tr w:rsidR="006A1CE4" w:rsidRPr="00E67E0D" w14:paraId="48C546D0" w14:textId="77777777" w:rsidTr="00E7499B">
        <w:tc>
          <w:tcPr>
            <w:tcW w:w="2448" w:type="dxa"/>
          </w:tcPr>
          <w:p w14:paraId="5C3D6E70" w14:textId="77777777" w:rsidR="006A1CE4" w:rsidRPr="00E67E0D" w:rsidRDefault="006A1CE4" w:rsidP="00E7499B">
            <w:pPr>
              <w:pStyle w:val="TAL"/>
              <w:ind w:left="165"/>
              <w:rPr>
                <w:rFonts w:cs="Arial"/>
                <w:bCs/>
                <w:iCs/>
                <w:szCs w:val="18"/>
                <w:lang w:eastAsia="ja-JP"/>
              </w:rPr>
            </w:pPr>
            <w:r w:rsidRPr="00E67E0D">
              <w:rPr>
                <w:rFonts w:cs="Arial"/>
                <w:bCs/>
                <w:iCs/>
                <w:szCs w:val="18"/>
                <w:lang w:eastAsia="ja-JP"/>
              </w:rPr>
              <w:t>&gt;&gt;Emergency Area ID List</w:t>
            </w:r>
          </w:p>
        </w:tc>
        <w:tc>
          <w:tcPr>
            <w:tcW w:w="1080" w:type="dxa"/>
          </w:tcPr>
          <w:p w14:paraId="3BC2A005" w14:textId="77777777" w:rsidR="006A1CE4" w:rsidRPr="00E67E0D" w:rsidRDefault="006A1CE4" w:rsidP="00E7499B">
            <w:pPr>
              <w:pStyle w:val="TAL"/>
              <w:rPr>
                <w:rFonts w:cs="Arial"/>
                <w:lang w:eastAsia="ja-JP"/>
              </w:rPr>
            </w:pPr>
          </w:p>
        </w:tc>
        <w:tc>
          <w:tcPr>
            <w:tcW w:w="1440" w:type="dxa"/>
          </w:tcPr>
          <w:p w14:paraId="3481B7C9" w14:textId="77777777" w:rsidR="006A1CE4" w:rsidRPr="00E67E0D" w:rsidRDefault="006A1CE4" w:rsidP="00E7499B">
            <w:pPr>
              <w:pStyle w:val="TAL"/>
              <w:rPr>
                <w:rFonts w:cs="Arial"/>
                <w:i/>
                <w:szCs w:val="18"/>
                <w:lang w:eastAsia="ja-JP"/>
              </w:rPr>
            </w:pPr>
            <w:r w:rsidRPr="00E67E0D">
              <w:rPr>
                <w:rFonts w:cs="Arial"/>
                <w:i/>
                <w:szCs w:val="18"/>
                <w:lang w:eastAsia="ja-JP"/>
              </w:rPr>
              <w:t>1..&lt;maxnoofEmergencyAreaID&gt;</w:t>
            </w:r>
          </w:p>
        </w:tc>
        <w:tc>
          <w:tcPr>
            <w:tcW w:w="1872" w:type="dxa"/>
          </w:tcPr>
          <w:p w14:paraId="6F7456EF" w14:textId="77777777" w:rsidR="006A1CE4" w:rsidRPr="00E67E0D" w:rsidRDefault="006A1CE4" w:rsidP="00E7499B">
            <w:pPr>
              <w:pStyle w:val="TAL"/>
              <w:rPr>
                <w:lang w:eastAsia="ja-JP"/>
              </w:rPr>
            </w:pPr>
          </w:p>
        </w:tc>
        <w:tc>
          <w:tcPr>
            <w:tcW w:w="2880" w:type="dxa"/>
          </w:tcPr>
          <w:p w14:paraId="5D380283" w14:textId="77777777" w:rsidR="006A1CE4" w:rsidRPr="00E67E0D" w:rsidRDefault="006A1CE4" w:rsidP="00E7499B">
            <w:pPr>
              <w:pStyle w:val="TAL"/>
              <w:rPr>
                <w:lang w:eastAsia="ja-JP"/>
              </w:rPr>
            </w:pPr>
          </w:p>
        </w:tc>
      </w:tr>
      <w:tr w:rsidR="006A1CE4" w:rsidRPr="00E67E0D" w14:paraId="7772DAD2" w14:textId="77777777" w:rsidTr="00E7499B">
        <w:tc>
          <w:tcPr>
            <w:tcW w:w="2448" w:type="dxa"/>
          </w:tcPr>
          <w:p w14:paraId="533A70A1" w14:textId="77777777" w:rsidR="006A1CE4" w:rsidRPr="00E67E0D" w:rsidRDefault="006A1CE4" w:rsidP="00E7499B">
            <w:pPr>
              <w:pStyle w:val="TAL"/>
              <w:ind w:left="255"/>
              <w:rPr>
                <w:rFonts w:eastAsia="Batang" w:cs="Arial"/>
                <w:lang w:eastAsia="ja-JP"/>
              </w:rPr>
            </w:pPr>
            <w:r w:rsidRPr="00E67E0D">
              <w:rPr>
                <w:rFonts w:cs="Arial"/>
                <w:szCs w:val="18"/>
                <w:lang w:eastAsia="ja-JP"/>
              </w:rPr>
              <w:t>&gt;&gt;&gt;Emergency Area ID</w:t>
            </w:r>
          </w:p>
        </w:tc>
        <w:tc>
          <w:tcPr>
            <w:tcW w:w="1080" w:type="dxa"/>
          </w:tcPr>
          <w:p w14:paraId="03FFACE1" w14:textId="77777777" w:rsidR="006A1CE4" w:rsidRPr="00E67E0D" w:rsidRDefault="006A1CE4" w:rsidP="00E7499B">
            <w:pPr>
              <w:pStyle w:val="TAL"/>
              <w:rPr>
                <w:rFonts w:cs="Arial"/>
                <w:lang w:eastAsia="ja-JP"/>
              </w:rPr>
            </w:pPr>
            <w:r w:rsidRPr="00E67E0D">
              <w:rPr>
                <w:rFonts w:cs="Arial"/>
                <w:szCs w:val="18"/>
                <w:lang w:eastAsia="ja-JP"/>
              </w:rPr>
              <w:t>M</w:t>
            </w:r>
          </w:p>
        </w:tc>
        <w:tc>
          <w:tcPr>
            <w:tcW w:w="1440" w:type="dxa"/>
          </w:tcPr>
          <w:p w14:paraId="0297E5CB" w14:textId="77777777" w:rsidR="006A1CE4" w:rsidRPr="00E67E0D" w:rsidRDefault="006A1CE4" w:rsidP="00E7499B">
            <w:pPr>
              <w:pStyle w:val="TAL"/>
              <w:rPr>
                <w:i/>
                <w:lang w:eastAsia="ja-JP"/>
              </w:rPr>
            </w:pPr>
          </w:p>
        </w:tc>
        <w:tc>
          <w:tcPr>
            <w:tcW w:w="1872" w:type="dxa"/>
          </w:tcPr>
          <w:p w14:paraId="18575D1D" w14:textId="77777777" w:rsidR="006A1CE4" w:rsidRPr="00E67E0D" w:rsidRDefault="006A1CE4" w:rsidP="00E7499B">
            <w:pPr>
              <w:pStyle w:val="TAL"/>
              <w:rPr>
                <w:lang w:eastAsia="ja-JP"/>
              </w:rPr>
            </w:pPr>
            <w:r w:rsidRPr="00E67E0D">
              <w:rPr>
                <w:rFonts w:cs="Arial"/>
                <w:szCs w:val="18"/>
              </w:rPr>
              <w:t>9.3.1.48</w:t>
            </w:r>
          </w:p>
        </w:tc>
        <w:tc>
          <w:tcPr>
            <w:tcW w:w="2880" w:type="dxa"/>
          </w:tcPr>
          <w:p w14:paraId="6A9BD623" w14:textId="77777777" w:rsidR="006A1CE4" w:rsidRPr="00E67E0D" w:rsidRDefault="006A1CE4" w:rsidP="00E7499B">
            <w:pPr>
              <w:pStyle w:val="TAL"/>
              <w:rPr>
                <w:lang w:eastAsia="ja-JP"/>
              </w:rPr>
            </w:pPr>
          </w:p>
        </w:tc>
      </w:tr>
    </w:tbl>
    <w:p w14:paraId="0C41AFE4"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2A3EF88D" w14:textId="77777777" w:rsidTr="00E7499B">
        <w:tc>
          <w:tcPr>
            <w:tcW w:w="3528" w:type="dxa"/>
          </w:tcPr>
          <w:p w14:paraId="4F056C35"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1E1517CE"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1A755C95" w14:textId="77777777" w:rsidTr="00E7499B">
        <w:tc>
          <w:tcPr>
            <w:tcW w:w="3528" w:type="dxa"/>
          </w:tcPr>
          <w:p w14:paraId="4CD21456" w14:textId="77777777" w:rsidR="006A1CE4" w:rsidRPr="00E67E0D" w:rsidRDefault="006A1CE4" w:rsidP="00E7499B">
            <w:pPr>
              <w:pStyle w:val="TAL"/>
              <w:rPr>
                <w:lang w:eastAsia="ja-JP"/>
              </w:rPr>
            </w:pPr>
            <w:r w:rsidRPr="00E67E0D">
              <w:rPr>
                <w:rFonts w:cs="Arial"/>
                <w:szCs w:val="18"/>
                <w:lang w:eastAsia="ja-JP"/>
              </w:rPr>
              <w:t>maxnoofCellIDforWarning</w:t>
            </w:r>
          </w:p>
        </w:tc>
        <w:tc>
          <w:tcPr>
            <w:tcW w:w="6192" w:type="dxa"/>
          </w:tcPr>
          <w:p w14:paraId="3262FC49" w14:textId="77777777" w:rsidR="006A1CE4" w:rsidRPr="00E67E0D" w:rsidRDefault="006A1CE4" w:rsidP="00E7499B">
            <w:pPr>
              <w:pStyle w:val="TAL"/>
              <w:rPr>
                <w:lang w:eastAsia="ja-JP"/>
              </w:rPr>
            </w:pPr>
            <w:r w:rsidRPr="00E67E0D">
              <w:rPr>
                <w:rFonts w:cs="Arial"/>
                <w:szCs w:val="18"/>
                <w:lang w:eastAsia="ja-JP"/>
              </w:rPr>
              <w:t>Maximum no. of Cell ID subject for warning message broadcast. Value is 65535.</w:t>
            </w:r>
          </w:p>
        </w:tc>
      </w:tr>
      <w:tr w:rsidR="006A1CE4" w:rsidRPr="00E67E0D" w14:paraId="1581CC3B" w14:textId="77777777" w:rsidTr="00E7499B">
        <w:tc>
          <w:tcPr>
            <w:tcW w:w="3528" w:type="dxa"/>
          </w:tcPr>
          <w:p w14:paraId="236D6E5D" w14:textId="77777777" w:rsidR="006A1CE4" w:rsidRPr="00E67E0D" w:rsidRDefault="006A1CE4" w:rsidP="00E7499B">
            <w:pPr>
              <w:pStyle w:val="TAL"/>
            </w:pPr>
            <w:r w:rsidRPr="00E67E0D">
              <w:rPr>
                <w:rFonts w:cs="Arial"/>
                <w:szCs w:val="18"/>
                <w:lang w:eastAsia="ja-JP"/>
              </w:rPr>
              <w:t>maxnoofTAIforWarning</w:t>
            </w:r>
          </w:p>
        </w:tc>
        <w:tc>
          <w:tcPr>
            <w:tcW w:w="6192" w:type="dxa"/>
          </w:tcPr>
          <w:p w14:paraId="382F9C09" w14:textId="77777777" w:rsidR="006A1CE4" w:rsidRPr="00E67E0D" w:rsidRDefault="006A1CE4" w:rsidP="00E7499B">
            <w:pPr>
              <w:pStyle w:val="TAL"/>
            </w:pPr>
            <w:r w:rsidRPr="00E67E0D">
              <w:rPr>
                <w:rFonts w:cs="Arial"/>
                <w:szCs w:val="18"/>
                <w:lang w:eastAsia="ja-JP"/>
              </w:rPr>
              <w:t>Maximum no. of TAI subject for warning message broadcast. Value is 65535.</w:t>
            </w:r>
          </w:p>
        </w:tc>
      </w:tr>
      <w:tr w:rsidR="006A1CE4" w:rsidRPr="00E67E0D" w14:paraId="2CF9840D" w14:textId="77777777" w:rsidTr="00E7499B">
        <w:tc>
          <w:tcPr>
            <w:tcW w:w="3528" w:type="dxa"/>
          </w:tcPr>
          <w:p w14:paraId="2F84A76F" w14:textId="77777777" w:rsidR="006A1CE4" w:rsidRPr="00E67E0D" w:rsidRDefault="006A1CE4" w:rsidP="00E7499B">
            <w:pPr>
              <w:pStyle w:val="TAL"/>
              <w:rPr>
                <w:lang w:eastAsia="ja-JP"/>
              </w:rPr>
            </w:pPr>
            <w:r w:rsidRPr="00E67E0D">
              <w:rPr>
                <w:rFonts w:cs="Arial"/>
                <w:szCs w:val="18"/>
                <w:lang w:eastAsia="ja-JP"/>
              </w:rPr>
              <w:t>maxnoofEmergencyAreaID</w:t>
            </w:r>
          </w:p>
        </w:tc>
        <w:tc>
          <w:tcPr>
            <w:tcW w:w="6192" w:type="dxa"/>
          </w:tcPr>
          <w:p w14:paraId="0F18296A" w14:textId="77777777" w:rsidR="006A1CE4" w:rsidRPr="00E67E0D" w:rsidRDefault="006A1CE4" w:rsidP="00E7499B">
            <w:pPr>
              <w:pStyle w:val="TAL"/>
              <w:rPr>
                <w:lang w:eastAsia="ja-JP"/>
              </w:rPr>
            </w:pPr>
            <w:r w:rsidRPr="00E67E0D">
              <w:rPr>
                <w:rFonts w:cs="Arial"/>
                <w:szCs w:val="18"/>
                <w:lang w:eastAsia="ja-JP"/>
              </w:rPr>
              <w:t>Maximum no. of Emergency Area ID subject for warning message broadcast. Value is 65535.</w:t>
            </w:r>
          </w:p>
        </w:tc>
      </w:tr>
    </w:tbl>
    <w:p w14:paraId="7B4BB791" w14:textId="77777777" w:rsidR="006A1CE4" w:rsidRPr="00E67E0D" w:rsidRDefault="006A1CE4" w:rsidP="00E7499B"/>
    <w:p w14:paraId="22CE3581" w14:textId="77777777" w:rsidR="006A1CE4" w:rsidRPr="00E67E0D" w:rsidRDefault="006A1CE4" w:rsidP="00E7499B">
      <w:pPr>
        <w:pStyle w:val="4"/>
      </w:pPr>
      <w:bookmarkStart w:id="4401" w:name="_Toc534720572"/>
      <w:bookmarkStart w:id="4402" w:name="_Toc525567584"/>
      <w:r w:rsidRPr="00E67E0D">
        <w:t>9.3.1.38</w:t>
      </w:r>
      <w:r w:rsidRPr="00E67E0D">
        <w:tab/>
      </w:r>
      <w:r w:rsidRPr="00E67E0D">
        <w:rPr>
          <w:rFonts w:cs="Arial"/>
          <w:szCs w:val="24"/>
        </w:rPr>
        <w:t>Number of Broadcasts Requested</w:t>
      </w:r>
      <w:bookmarkEnd w:id="4401"/>
      <w:bookmarkEnd w:id="4402"/>
    </w:p>
    <w:p w14:paraId="5BE76B35" w14:textId="77777777" w:rsidR="006A1CE4" w:rsidRPr="00E67E0D" w:rsidRDefault="006A1CE4" w:rsidP="00E7499B">
      <w:r w:rsidRPr="00E67E0D">
        <w:rPr>
          <w:iCs/>
        </w:rPr>
        <w:t>This</w:t>
      </w:r>
      <w:r w:rsidRPr="00E67E0D">
        <w:t xml:space="preserve"> IE indicates the number of times a message is to be broadcast.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4FD6278E" w14:textId="77777777" w:rsidTr="00E7499B">
        <w:tc>
          <w:tcPr>
            <w:tcW w:w="2448" w:type="dxa"/>
          </w:tcPr>
          <w:p w14:paraId="5808A5D2"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5ECE53C3"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2C703DF4"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69057282"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1106E043"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56A12984" w14:textId="77777777" w:rsidTr="00E7499B">
        <w:tc>
          <w:tcPr>
            <w:tcW w:w="2448" w:type="dxa"/>
          </w:tcPr>
          <w:p w14:paraId="65B85BC9" w14:textId="77777777" w:rsidR="006A1CE4" w:rsidRPr="00E67E0D" w:rsidRDefault="006A1CE4" w:rsidP="00E7499B">
            <w:pPr>
              <w:pStyle w:val="TAL"/>
              <w:rPr>
                <w:rFonts w:eastAsia="Batang" w:cs="Arial"/>
                <w:lang w:eastAsia="ja-JP"/>
              </w:rPr>
            </w:pPr>
            <w:r w:rsidRPr="00E67E0D">
              <w:rPr>
                <w:rFonts w:cs="Arial"/>
                <w:szCs w:val="18"/>
                <w:lang w:eastAsia="ja-JP"/>
              </w:rPr>
              <w:t>Number of Broadcasts Requested</w:t>
            </w:r>
          </w:p>
        </w:tc>
        <w:tc>
          <w:tcPr>
            <w:tcW w:w="1080" w:type="dxa"/>
          </w:tcPr>
          <w:p w14:paraId="6CA608C1" w14:textId="77777777" w:rsidR="006A1CE4" w:rsidRPr="00E67E0D" w:rsidRDefault="006A1CE4" w:rsidP="00E7499B">
            <w:pPr>
              <w:pStyle w:val="TAL"/>
              <w:rPr>
                <w:rFonts w:cs="Arial"/>
                <w:lang w:eastAsia="ja-JP"/>
              </w:rPr>
            </w:pPr>
            <w:r w:rsidRPr="00E67E0D">
              <w:rPr>
                <w:rFonts w:cs="Arial"/>
                <w:szCs w:val="18"/>
                <w:lang w:eastAsia="ja-JP"/>
              </w:rPr>
              <w:t>M</w:t>
            </w:r>
          </w:p>
        </w:tc>
        <w:tc>
          <w:tcPr>
            <w:tcW w:w="1440" w:type="dxa"/>
          </w:tcPr>
          <w:p w14:paraId="38AAD30B" w14:textId="77777777" w:rsidR="006A1CE4" w:rsidRPr="00E67E0D" w:rsidRDefault="006A1CE4" w:rsidP="00E7499B">
            <w:pPr>
              <w:pStyle w:val="TAL"/>
              <w:rPr>
                <w:i/>
                <w:lang w:eastAsia="ja-JP"/>
              </w:rPr>
            </w:pPr>
          </w:p>
        </w:tc>
        <w:tc>
          <w:tcPr>
            <w:tcW w:w="1872" w:type="dxa"/>
          </w:tcPr>
          <w:p w14:paraId="0C6F1B73" w14:textId="77777777" w:rsidR="006A1CE4" w:rsidRPr="00E67E0D" w:rsidRDefault="006A1CE4" w:rsidP="00E7499B">
            <w:pPr>
              <w:pStyle w:val="TAL"/>
              <w:rPr>
                <w:lang w:eastAsia="ja-JP"/>
              </w:rPr>
            </w:pPr>
            <w:r w:rsidRPr="00E67E0D">
              <w:rPr>
                <w:rFonts w:cs="Arial"/>
                <w:szCs w:val="18"/>
                <w:lang w:eastAsia="ja-JP"/>
              </w:rPr>
              <w:t>INTEGER (0..65535)</w:t>
            </w:r>
          </w:p>
        </w:tc>
        <w:tc>
          <w:tcPr>
            <w:tcW w:w="2880" w:type="dxa"/>
          </w:tcPr>
          <w:p w14:paraId="1D7CC513" w14:textId="77777777" w:rsidR="006A1CE4" w:rsidRPr="00E67E0D" w:rsidRDefault="006A1CE4" w:rsidP="00E7499B">
            <w:pPr>
              <w:pStyle w:val="TAL"/>
              <w:rPr>
                <w:lang w:eastAsia="ja-JP"/>
              </w:rPr>
            </w:pPr>
          </w:p>
        </w:tc>
      </w:tr>
    </w:tbl>
    <w:p w14:paraId="7FC28EF5" w14:textId="77777777" w:rsidR="006A1CE4" w:rsidRPr="00E67E0D" w:rsidRDefault="006A1CE4" w:rsidP="00E7499B"/>
    <w:p w14:paraId="65F33D52" w14:textId="77777777" w:rsidR="006A1CE4" w:rsidRPr="00E67E0D" w:rsidRDefault="006A1CE4" w:rsidP="00E7499B">
      <w:pPr>
        <w:pStyle w:val="4"/>
      </w:pPr>
      <w:bookmarkStart w:id="4403" w:name="_Toc534720573"/>
      <w:bookmarkStart w:id="4404" w:name="_Toc525567585"/>
      <w:r w:rsidRPr="00E67E0D">
        <w:t>9.3.1.39</w:t>
      </w:r>
      <w:r w:rsidRPr="00E67E0D">
        <w:tab/>
      </w:r>
      <w:r w:rsidRPr="00E67E0D">
        <w:rPr>
          <w:rFonts w:cs="Arial"/>
          <w:szCs w:val="24"/>
        </w:rPr>
        <w:t>Warning Type</w:t>
      </w:r>
      <w:bookmarkEnd w:id="4403"/>
      <w:bookmarkEnd w:id="4404"/>
    </w:p>
    <w:p w14:paraId="3F84576B" w14:textId="77777777" w:rsidR="006A1CE4" w:rsidRPr="00E67E0D" w:rsidRDefault="006A1CE4" w:rsidP="00E7499B">
      <w:r w:rsidRPr="00E67E0D">
        <w:rPr>
          <w:iCs/>
        </w:rPr>
        <w:t>This</w:t>
      </w:r>
      <w:r w:rsidRPr="00E67E0D">
        <w:t xml:space="preserve"> IE indicates types of the disaster. This IE also indicates that a Primary Notification is included. This IE can be used by the UE to differentiate the type of alert according to the type of disaster.</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35554A28" w14:textId="77777777" w:rsidTr="00E7499B">
        <w:tc>
          <w:tcPr>
            <w:tcW w:w="2448" w:type="dxa"/>
          </w:tcPr>
          <w:p w14:paraId="531A7B89"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3A02248A"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7F409FF1"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6D44CA46"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0310C4A9"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72415DD0" w14:textId="77777777" w:rsidTr="00E7499B">
        <w:tc>
          <w:tcPr>
            <w:tcW w:w="2448" w:type="dxa"/>
          </w:tcPr>
          <w:p w14:paraId="240AB44E" w14:textId="77777777" w:rsidR="006A1CE4" w:rsidRPr="00E67E0D" w:rsidRDefault="006A1CE4" w:rsidP="00E7499B">
            <w:pPr>
              <w:pStyle w:val="TAL"/>
              <w:rPr>
                <w:rFonts w:eastAsia="Batang" w:cs="Arial"/>
                <w:lang w:eastAsia="ja-JP"/>
              </w:rPr>
            </w:pPr>
            <w:r w:rsidRPr="00E67E0D">
              <w:rPr>
                <w:rFonts w:cs="Arial"/>
                <w:szCs w:val="18"/>
                <w:lang w:eastAsia="ja-JP"/>
              </w:rPr>
              <w:t>Warning Type</w:t>
            </w:r>
          </w:p>
        </w:tc>
        <w:tc>
          <w:tcPr>
            <w:tcW w:w="1080" w:type="dxa"/>
          </w:tcPr>
          <w:p w14:paraId="49B3E1A9" w14:textId="77777777" w:rsidR="006A1CE4" w:rsidRPr="00E67E0D" w:rsidRDefault="006A1CE4" w:rsidP="00E7499B">
            <w:pPr>
              <w:pStyle w:val="TAL"/>
              <w:rPr>
                <w:rFonts w:cs="Arial"/>
                <w:lang w:eastAsia="ja-JP"/>
              </w:rPr>
            </w:pPr>
            <w:r w:rsidRPr="00E67E0D">
              <w:rPr>
                <w:rFonts w:cs="Arial"/>
                <w:szCs w:val="18"/>
                <w:lang w:eastAsia="ja-JP"/>
              </w:rPr>
              <w:t>M</w:t>
            </w:r>
          </w:p>
        </w:tc>
        <w:tc>
          <w:tcPr>
            <w:tcW w:w="1440" w:type="dxa"/>
          </w:tcPr>
          <w:p w14:paraId="14E4FB9F" w14:textId="77777777" w:rsidR="006A1CE4" w:rsidRPr="00E67E0D" w:rsidRDefault="006A1CE4" w:rsidP="00E7499B">
            <w:pPr>
              <w:pStyle w:val="TAL"/>
              <w:rPr>
                <w:i/>
                <w:lang w:eastAsia="ja-JP"/>
              </w:rPr>
            </w:pPr>
          </w:p>
        </w:tc>
        <w:tc>
          <w:tcPr>
            <w:tcW w:w="1872" w:type="dxa"/>
          </w:tcPr>
          <w:p w14:paraId="2F95B377" w14:textId="77777777" w:rsidR="006A1CE4" w:rsidRPr="00E67E0D" w:rsidRDefault="006A1CE4" w:rsidP="00E7499B">
            <w:pPr>
              <w:pStyle w:val="TAL"/>
              <w:rPr>
                <w:lang w:eastAsia="ja-JP"/>
              </w:rPr>
            </w:pPr>
            <w:r w:rsidRPr="00E67E0D">
              <w:rPr>
                <w:rFonts w:cs="Arial"/>
                <w:szCs w:val="18"/>
                <w:lang w:eastAsia="ja-JP"/>
              </w:rPr>
              <w:t>OCTET STRING (SIZE(2))</w:t>
            </w:r>
          </w:p>
        </w:tc>
        <w:tc>
          <w:tcPr>
            <w:tcW w:w="2880" w:type="dxa"/>
          </w:tcPr>
          <w:p w14:paraId="1D12B89F" w14:textId="77777777" w:rsidR="006A1CE4" w:rsidRPr="00E67E0D" w:rsidRDefault="006A1CE4" w:rsidP="00E7499B">
            <w:pPr>
              <w:pStyle w:val="TAL"/>
              <w:rPr>
                <w:lang w:eastAsia="ja-JP"/>
              </w:rPr>
            </w:pPr>
          </w:p>
        </w:tc>
      </w:tr>
    </w:tbl>
    <w:p w14:paraId="50B8DB4A" w14:textId="77777777" w:rsidR="006A1CE4" w:rsidRPr="00E67E0D" w:rsidRDefault="006A1CE4" w:rsidP="00E7499B"/>
    <w:p w14:paraId="5EC180EB" w14:textId="77777777" w:rsidR="006A1CE4" w:rsidRPr="00E67E0D" w:rsidRDefault="006A1CE4" w:rsidP="00E7499B">
      <w:pPr>
        <w:pStyle w:val="4"/>
      </w:pPr>
      <w:bookmarkStart w:id="4405" w:name="_Toc534720574"/>
      <w:bookmarkStart w:id="4406" w:name="_Toc525567586"/>
      <w:r w:rsidRPr="00E67E0D">
        <w:t>9.3.1.40</w:t>
      </w:r>
      <w:r w:rsidRPr="00E67E0D">
        <w:tab/>
      </w:r>
      <w:r w:rsidRPr="00E67E0D">
        <w:rPr>
          <w:rFonts w:cs="Arial"/>
          <w:szCs w:val="24"/>
        </w:rPr>
        <w:t>Warning Security Information</w:t>
      </w:r>
      <w:bookmarkEnd w:id="4405"/>
      <w:bookmarkEnd w:id="4406"/>
    </w:p>
    <w:p w14:paraId="407BABCF" w14:textId="77777777" w:rsidR="006A1CE4" w:rsidRPr="00E67E0D" w:rsidRDefault="006A1CE4" w:rsidP="00E7499B">
      <w:r w:rsidRPr="00E67E0D">
        <w:rPr>
          <w:iCs/>
        </w:rPr>
        <w:t>This</w:t>
      </w:r>
      <w:r w:rsidRPr="00E67E0D">
        <w:t xml:space="preserve"> IE provides the security information needed for securing the Primary Notification.</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0829E599" w14:textId="77777777" w:rsidTr="00E7499B">
        <w:tc>
          <w:tcPr>
            <w:tcW w:w="2448" w:type="dxa"/>
          </w:tcPr>
          <w:p w14:paraId="637B0860"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1FD4576"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6C5E79A2"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7F6D3DC7"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1CE7EADD"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26207EB4" w14:textId="77777777" w:rsidTr="00E7499B">
        <w:tc>
          <w:tcPr>
            <w:tcW w:w="2448" w:type="dxa"/>
          </w:tcPr>
          <w:p w14:paraId="4A59D2BB" w14:textId="77777777" w:rsidR="006A1CE4" w:rsidRPr="00E67E0D" w:rsidRDefault="006A1CE4" w:rsidP="00E7499B">
            <w:pPr>
              <w:pStyle w:val="TAL"/>
              <w:rPr>
                <w:rFonts w:eastAsia="Batang" w:cs="Arial"/>
                <w:lang w:eastAsia="ja-JP"/>
              </w:rPr>
            </w:pPr>
            <w:r w:rsidRPr="00E67E0D">
              <w:rPr>
                <w:rFonts w:cs="Arial"/>
                <w:szCs w:val="18"/>
                <w:lang w:eastAsia="ja-JP"/>
              </w:rPr>
              <w:t>Warning Security Information</w:t>
            </w:r>
          </w:p>
        </w:tc>
        <w:tc>
          <w:tcPr>
            <w:tcW w:w="1080" w:type="dxa"/>
          </w:tcPr>
          <w:p w14:paraId="72F639F4" w14:textId="77777777" w:rsidR="006A1CE4" w:rsidRPr="00E67E0D" w:rsidRDefault="006A1CE4" w:rsidP="00E7499B">
            <w:pPr>
              <w:pStyle w:val="TAL"/>
              <w:rPr>
                <w:rFonts w:cs="Arial"/>
                <w:lang w:eastAsia="ja-JP"/>
              </w:rPr>
            </w:pPr>
            <w:r w:rsidRPr="00E67E0D">
              <w:rPr>
                <w:rFonts w:cs="Arial"/>
                <w:szCs w:val="18"/>
                <w:lang w:eastAsia="ja-JP"/>
              </w:rPr>
              <w:t>M</w:t>
            </w:r>
          </w:p>
        </w:tc>
        <w:tc>
          <w:tcPr>
            <w:tcW w:w="1440" w:type="dxa"/>
          </w:tcPr>
          <w:p w14:paraId="6B1A46AA" w14:textId="77777777" w:rsidR="006A1CE4" w:rsidRPr="00E67E0D" w:rsidRDefault="006A1CE4" w:rsidP="00E7499B">
            <w:pPr>
              <w:pStyle w:val="TAL"/>
              <w:rPr>
                <w:i/>
                <w:lang w:eastAsia="ja-JP"/>
              </w:rPr>
            </w:pPr>
          </w:p>
        </w:tc>
        <w:tc>
          <w:tcPr>
            <w:tcW w:w="1872" w:type="dxa"/>
          </w:tcPr>
          <w:p w14:paraId="6A15DFDE" w14:textId="77777777" w:rsidR="006A1CE4" w:rsidRPr="00E67E0D" w:rsidRDefault="006A1CE4" w:rsidP="00E7499B">
            <w:pPr>
              <w:pStyle w:val="TAL"/>
              <w:rPr>
                <w:lang w:eastAsia="ja-JP"/>
              </w:rPr>
            </w:pPr>
            <w:r w:rsidRPr="00E67E0D">
              <w:rPr>
                <w:rFonts w:cs="Arial"/>
                <w:szCs w:val="18"/>
                <w:lang w:eastAsia="ja-JP"/>
              </w:rPr>
              <w:t>OCTET STRING (SIZE(50))</w:t>
            </w:r>
          </w:p>
        </w:tc>
        <w:tc>
          <w:tcPr>
            <w:tcW w:w="2880" w:type="dxa"/>
          </w:tcPr>
          <w:p w14:paraId="643A2814" w14:textId="77777777" w:rsidR="006A1CE4" w:rsidRPr="00E67E0D" w:rsidRDefault="006A1CE4" w:rsidP="00E7499B">
            <w:pPr>
              <w:pStyle w:val="TAL"/>
              <w:rPr>
                <w:lang w:eastAsia="ja-JP"/>
              </w:rPr>
            </w:pPr>
          </w:p>
        </w:tc>
      </w:tr>
    </w:tbl>
    <w:p w14:paraId="47A98766" w14:textId="77777777" w:rsidR="006A1CE4" w:rsidRPr="00E67E0D" w:rsidRDefault="006A1CE4" w:rsidP="00E7499B"/>
    <w:p w14:paraId="4DBC1CE2" w14:textId="77777777" w:rsidR="006A1CE4" w:rsidRPr="00E67E0D" w:rsidRDefault="006A1CE4" w:rsidP="00E7499B">
      <w:pPr>
        <w:pStyle w:val="4"/>
      </w:pPr>
      <w:bookmarkStart w:id="4407" w:name="_Toc534720575"/>
      <w:bookmarkStart w:id="4408" w:name="_Toc525567587"/>
      <w:r w:rsidRPr="00E67E0D">
        <w:t>9.3.1.41</w:t>
      </w:r>
      <w:r w:rsidRPr="00E67E0D">
        <w:tab/>
      </w:r>
      <w:r w:rsidRPr="00E67E0D">
        <w:rPr>
          <w:rFonts w:cs="Arial"/>
          <w:szCs w:val="24"/>
        </w:rPr>
        <w:t>Data Coding Scheme</w:t>
      </w:r>
      <w:bookmarkEnd w:id="4407"/>
      <w:bookmarkEnd w:id="4408"/>
    </w:p>
    <w:p w14:paraId="44ACF938" w14:textId="77777777" w:rsidR="006A1CE4" w:rsidRPr="00E67E0D" w:rsidRDefault="006A1CE4" w:rsidP="00E7499B">
      <w:r w:rsidRPr="00E67E0D">
        <w:rPr>
          <w:iCs/>
        </w:rPr>
        <w:t>This</w:t>
      </w:r>
      <w:r w:rsidRPr="00E67E0D">
        <w:t xml:space="preserve"> IE identifies the alphabet or coding employed for the message characters and message handling at the UE (it is passed transparently from the 5GC to the UE).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6095BEF1" w14:textId="77777777" w:rsidTr="00E7499B">
        <w:tc>
          <w:tcPr>
            <w:tcW w:w="2448" w:type="dxa"/>
          </w:tcPr>
          <w:p w14:paraId="3AE1C17F"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1C8EB0D"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13EDF0E5"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2A3F4A40"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5910478D"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4B95C88B" w14:textId="77777777" w:rsidTr="00E7499B">
        <w:tc>
          <w:tcPr>
            <w:tcW w:w="2448" w:type="dxa"/>
          </w:tcPr>
          <w:p w14:paraId="6BCB11C5" w14:textId="77777777" w:rsidR="006A1CE4" w:rsidRPr="00E67E0D" w:rsidRDefault="006A1CE4" w:rsidP="00E7499B">
            <w:pPr>
              <w:pStyle w:val="TAL"/>
              <w:rPr>
                <w:rFonts w:eastAsia="Batang" w:cs="Arial"/>
                <w:lang w:eastAsia="ja-JP"/>
              </w:rPr>
            </w:pPr>
            <w:r w:rsidRPr="00E67E0D">
              <w:rPr>
                <w:rFonts w:cs="Arial"/>
                <w:szCs w:val="18"/>
                <w:lang w:eastAsia="ja-JP"/>
              </w:rPr>
              <w:t>Data Coding Scheme</w:t>
            </w:r>
          </w:p>
        </w:tc>
        <w:tc>
          <w:tcPr>
            <w:tcW w:w="1080" w:type="dxa"/>
          </w:tcPr>
          <w:p w14:paraId="687593D2" w14:textId="77777777" w:rsidR="006A1CE4" w:rsidRPr="00E67E0D" w:rsidRDefault="006A1CE4" w:rsidP="00E7499B">
            <w:pPr>
              <w:pStyle w:val="TAL"/>
              <w:rPr>
                <w:rFonts w:cs="Arial"/>
                <w:lang w:eastAsia="ja-JP"/>
              </w:rPr>
            </w:pPr>
            <w:r w:rsidRPr="00E67E0D">
              <w:rPr>
                <w:rFonts w:cs="Arial"/>
                <w:szCs w:val="18"/>
                <w:lang w:eastAsia="ja-JP"/>
              </w:rPr>
              <w:t>M</w:t>
            </w:r>
          </w:p>
        </w:tc>
        <w:tc>
          <w:tcPr>
            <w:tcW w:w="1440" w:type="dxa"/>
          </w:tcPr>
          <w:p w14:paraId="01B4D6CE" w14:textId="77777777" w:rsidR="006A1CE4" w:rsidRPr="00E67E0D" w:rsidRDefault="006A1CE4" w:rsidP="00E7499B">
            <w:pPr>
              <w:pStyle w:val="TAL"/>
              <w:rPr>
                <w:i/>
                <w:lang w:eastAsia="ja-JP"/>
              </w:rPr>
            </w:pPr>
          </w:p>
        </w:tc>
        <w:tc>
          <w:tcPr>
            <w:tcW w:w="1872" w:type="dxa"/>
          </w:tcPr>
          <w:p w14:paraId="11A14573" w14:textId="77777777" w:rsidR="006A1CE4" w:rsidRPr="00E67E0D" w:rsidRDefault="006A1CE4" w:rsidP="00E7499B">
            <w:pPr>
              <w:pStyle w:val="TAL"/>
              <w:rPr>
                <w:lang w:eastAsia="ja-JP"/>
              </w:rPr>
            </w:pPr>
            <w:r w:rsidRPr="00E67E0D">
              <w:rPr>
                <w:rFonts w:cs="Arial"/>
                <w:szCs w:val="18"/>
                <w:lang w:eastAsia="ja-JP"/>
              </w:rPr>
              <w:t>BIT STRING (SIZE(8))</w:t>
            </w:r>
          </w:p>
        </w:tc>
        <w:tc>
          <w:tcPr>
            <w:tcW w:w="2880" w:type="dxa"/>
          </w:tcPr>
          <w:p w14:paraId="72F2117C" w14:textId="77777777" w:rsidR="006A1CE4" w:rsidRPr="00E67E0D" w:rsidRDefault="006A1CE4" w:rsidP="00E7499B">
            <w:pPr>
              <w:pStyle w:val="TAL"/>
              <w:rPr>
                <w:lang w:eastAsia="ja-JP"/>
              </w:rPr>
            </w:pPr>
          </w:p>
        </w:tc>
      </w:tr>
    </w:tbl>
    <w:p w14:paraId="4C3B5822" w14:textId="77777777" w:rsidR="006A1CE4" w:rsidRPr="00E67E0D" w:rsidRDefault="006A1CE4" w:rsidP="00E7499B"/>
    <w:p w14:paraId="1BB0EFD0" w14:textId="77777777" w:rsidR="006A1CE4" w:rsidRPr="00E67E0D" w:rsidRDefault="006A1CE4" w:rsidP="00E7499B">
      <w:pPr>
        <w:pStyle w:val="4"/>
      </w:pPr>
      <w:bookmarkStart w:id="4409" w:name="_Toc534720576"/>
      <w:bookmarkStart w:id="4410" w:name="_Toc525567588"/>
      <w:r w:rsidRPr="00E67E0D">
        <w:t>9.3.1.42</w:t>
      </w:r>
      <w:r w:rsidRPr="00E67E0D">
        <w:tab/>
      </w:r>
      <w:r w:rsidRPr="00E67E0D">
        <w:rPr>
          <w:rFonts w:cs="Arial"/>
          <w:szCs w:val="24"/>
        </w:rPr>
        <w:t>Warning Message Contents</w:t>
      </w:r>
      <w:bookmarkEnd w:id="4409"/>
      <w:bookmarkEnd w:id="4410"/>
    </w:p>
    <w:p w14:paraId="6DECC1C5" w14:textId="77777777" w:rsidR="006A1CE4" w:rsidRPr="00E67E0D" w:rsidRDefault="006A1CE4" w:rsidP="00E7499B">
      <w:r w:rsidRPr="00E67E0D">
        <w:rPr>
          <w:iCs/>
        </w:rPr>
        <w:t>This</w:t>
      </w:r>
      <w:r w:rsidRPr="00E67E0D">
        <w:rPr>
          <w:i/>
        </w:rPr>
        <w:t xml:space="preserve"> </w:t>
      </w:r>
      <w:r w:rsidRPr="00E67E0D">
        <w:t>IE contains user information, e.g., the message with warning contents, and will be broadcast over the radio interface.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26D02BA9" w14:textId="77777777" w:rsidTr="00E7499B">
        <w:tc>
          <w:tcPr>
            <w:tcW w:w="2448" w:type="dxa"/>
          </w:tcPr>
          <w:p w14:paraId="2ED2A026"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615695C3"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51BC5060"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40645A5A"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64EB029D"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3483CAB8" w14:textId="77777777" w:rsidTr="00E7499B">
        <w:tc>
          <w:tcPr>
            <w:tcW w:w="2448" w:type="dxa"/>
          </w:tcPr>
          <w:p w14:paraId="1B27B815" w14:textId="77777777" w:rsidR="006A1CE4" w:rsidRPr="00E67E0D" w:rsidRDefault="006A1CE4" w:rsidP="00E7499B">
            <w:pPr>
              <w:pStyle w:val="TAL"/>
              <w:rPr>
                <w:rFonts w:eastAsia="Batang" w:cs="Arial"/>
                <w:lang w:eastAsia="ja-JP"/>
              </w:rPr>
            </w:pPr>
            <w:r w:rsidRPr="00E67E0D">
              <w:rPr>
                <w:rFonts w:cs="Arial"/>
                <w:szCs w:val="18"/>
                <w:lang w:eastAsia="ja-JP"/>
              </w:rPr>
              <w:t>Warning Message Contents</w:t>
            </w:r>
          </w:p>
        </w:tc>
        <w:tc>
          <w:tcPr>
            <w:tcW w:w="1080" w:type="dxa"/>
          </w:tcPr>
          <w:p w14:paraId="5DCDAE42" w14:textId="77777777" w:rsidR="006A1CE4" w:rsidRPr="00E67E0D" w:rsidRDefault="006A1CE4" w:rsidP="00E7499B">
            <w:pPr>
              <w:pStyle w:val="TAL"/>
              <w:rPr>
                <w:rFonts w:cs="Arial"/>
                <w:lang w:eastAsia="ja-JP"/>
              </w:rPr>
            </w:pPr>
            <w:r w:rsidRPr="00E67E0D">
              <w:rPr>
                <w:rFonts w:cs="Arial"/>
                <w:szCs w:val="18"/>
                <w:lang w:eastAsia="ja-JP"/>
              </w:rPr>
              <w:t>M</w:t>
            </w:r>
          </w:p>
        </w:tc>
        <w:tc>
          <w:tcPr>
            <w:tcW w:w="1440" w:type="dxa"/>
          </w:tcPr>
          <w:p w14:paraId="36A2EF65" w14:textId="77777777" w:rsidR="006A1CE4" w:rsidRPr="00E67E0D" w:rsidRDefault="006A1CE4" w:rsidP="00E7499B">
            <w:pPr>
              <w:pStyle w:val="TAL"/>
              <w:rPr>
                <w:i/>
                <w:lang w:eastAsia="ja-JP"/>
              </w:rPr>
            </w:pPr>
          </w:p>
        </w:tc>
        <w:tc>
          <w:tcPr>
            <w:tcW w:w="1872" w:type="dxa"/>
          </w:tcPr>
          <w:p w14:paraId="23C6D23B" w14:textId="77777777" w:rsidR="006A1CE4" w:rsidRPr="00E67E0D" w:rsidRDefault="006A1CE4" w:rsidP="00E7499B">
            <w:pPr>
              <w:pStyle w:val="TAL"/>
              <w:rPr>
                <w:lang w:eastAsia="ja-JP"/>
              </w:rPr>
            </w:pPr>
            <w:r w:rsidRPr="00E67E0D">
              <w:rPr>
                <w:rFonts w:cs="Arial"/>
                <w:szCs w:val="18"/>
                <w:lang w:eastAsia="ja-JP"/>
              </w:rPr>
              <w:t>OCTET STRING (SIZE(1..9600))</w:t>
            </w:r>
          </w:p>
        </w:tc>
        <w:tc>
          <w:tcPr>
            <w:tcW w:w="2880" w:type="dxa"/>
          </w:tcPr>
          <w:p w14:paraId="1D7BE16D" w14:textId="77777777" w:rsidR="006A1CE4" w:rsidRPr="00E67E0D" w:rsidRDefault="006A1CE4" w:rsidP="00E7499B">
            <w:pPr>
              <w:pStyle w:val="TAL"/>
              <w:rPr>
                <w:lang w:eastAsia="ja-JP"/>
              </w:rPr>
            </w:pPr>
          </w:p>
        </w:tc>
      </w:tr>
    </w:tbl>
    <w:p w14:paraId="3F04D08E" w14:textId="77777777" w:rsidR="006A1CE4" w:rsidRPr="00E67E0D" w:rsidRDefault="006A1CE4" w:rsidP="00E7499B"/>
    <w:p w14:paraId="36C1BE04" w14:textId="77777777" w:rsidR="006A1CE4" w:rsidRPr="00E67E0D" w:rsidRDefault="006A1CE4" w:rsidP="00E7499B">
      <w:pPr>
        <w:pStyle w:val="4"/>
      </w:pPr>
      <w:bookmarkStart w:id="4411" w:name="_Toc534720577"/>
      <w:bookmarkStart w:id="4412" w:name="_Toc525567589"/>
      <w:r w:rsidRPr="00E67E0D">
        <w:t>9.3.1.43</w:t>
      </w:r>
      <w:r w:rsidRPr="00E67E0D">
        <w:tab/>
      </w:r>
      <w:r w:rsidRPr="00E67E0D">
        <w:rPr>
          <w:rFonts w:cs="Arial"/>
          <w:szCs w:val="24"/>
        </w:rPr>
        <w:t>Broadcast Completed Area List</w:t>
      </w:r>
      <w:bookmarkEnd w:id="4411"/>
      <w:bookmarkEnd w:id="4412"/>
    </w:p>
    <w:p w14:paraId="41A35E8B" w14:textId="77777777" w:rsidR="006A1CE4" w:rsidRPr="00E67E0D" w:rsidRDefault="006A1CE4" w:rsidP="00E7499B">
      <w:r w:rsidRPr="00E67E0D">
        <w:rPr>
          <w:iCs/>
        </w:rPr>
        <w:t>This</w:t>
      </w:r>
      <w:r w:rsidRPr="00E67E0D">
        <w:t xml:space="preserve"> IE indicates the areas where either resources are available to perform the broadcast or where broadcast is performed successfully.</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0B5DD96F" w14:textId="77777777" w:rsidTr="00E7499B">
        <w:tc>
          <w:tcPr>
            <w:tcW w:w="2448" w:type="dxa"/>
          </w:tcPr>
          <w:p w14:paraId="336ED217"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3D7E7CCB"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388659AE"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152B2B33"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342505D7"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40D17E56" w14:textId="77777777" w:rsidTr="00E7499B">
        <w:tc>
          <w:tcPr>
            <w:tcW w:w="2448" w:type="dxa"/>
          </w:tcPr>
          <w:p w14:paraId="2A6B2003" w14:textId="77777777" w:rsidR="006A1CE4" w:rsidRPr="00E67E0D" w:rsidRDefault="006A1CE4" w:rsidP="00E7499B">
            <w:pPr>
              <w:pStyle w:val="TAL"/>
              <w:rPr>
                <w:rFonts w:eastAsia="Batang" w:cs="Arial"/>
                <w:lang w:eastAsia="ja-JP"/>
              </w:rPr>
            </w:pPr>
            <w:r w:rsidRPr="00E67E0D">
              <w:rPr>
                <w:rFonts w:cs="Arial"/>
                <w:bCs/>
                <w:szCs w:val="18"/>
                <w:lang w:eastAsia="ja-JP"/>
              </w:rPr>
              <w:t xml:space="preserve">CHOICE </w:t>
            </w:r>
            <w:r w:rsidRPr="00E67E0D">
              <w:rPr>
                <w:rFonts w:cs="Arial"/>
                <w:bCs/>
                <w:i/>
                <w:szCs w:val="18"/>
                <w:lang w:eastAsia="ja-JP"/>
              </w:rPr>
              <w:t>Broadcast Completed Area</w:t>
            </w:r>
          </w:p>
        </w:tc>
        <w:tc>
          <w:tcPr>
            <w:tcW w:w="1080" w:type="dxa"/>
          </w:tcPr>
          <w:p w14:paraId="6AB7DEC4" w14:textId="77777777" w:rsidR="006A1CE4" w:rsidRPr="00E67E0D" w:rsidRDefault="006A1CE4" w:rsidP="00E7499B">
            <w:pPr>
              <w:pStyle w:val="TAL"/>
              <w:rPr>
                <w:rFonts w:cs="Arial"/>
                <w:lang w:eastAsia="ja-JP"/>
              </w:rPr>
            </w:pPr>
            <w:r w:rsidRPr="00E67E0D">
              <w:rPr>
                <w:rFonts w:cs="Arial"/>
                <w:bCs/>
                <w:szCs w:val="18"/>
                <w:lang w:eastAsia="ja-JP"/>
              </w:rPr>
              <w:t>M</w:t>
            </w:r>
          </w:p>
        </w:tc>
        <w:tc>
          <w:tcPr>
            <w:tcW w:w="1440" w:type="dxa"/>
          </w:tcPr>
          <w:p w14:paraId="2AE9F094" w14:textId="77777777" w:rsidR="006A1CE4" w:rsidRPr="00E67E0D" w:rsidRDefault="006A1CE4" w:rsidP="00E7499B">
            <w:pPr>
              <w:pStyle w:val="TAL"/>
              <w:rPr>
                <w:i/>
                <w:lang w:eastAsia="ja-JP"/>
              </w:rPr>
            </w:pPr>
          </w:p>
        </w:tc>
        <w:tc>
          <w:tcPr>
            <w:tcW w:w="1872" w:type="dxa"/>
          </w:tcPr>
          <w:p w14:paraId="6BBF1C67" w14:textId="77777777" w:rsidR="006A1CE4" w:rsidRPr="00E67E0D" w:rsidRDefault="006A1CE4" w:rsidP="00E7499B">
            <w:pPr>
              <w:pStyle w:val="TAL"/>
              <w:rPr>
                <w:lang w:eastAsia="ja-JP"/>
              </w:rPr>
            </w:pPr>
          </w:p>
        </w:tc>
        <w:tc>
          <w:tcPr>
            <w:tcW w:w="2880" w:type="dxa"/>
          </w:tcPr>
          <w:p w14:paraId="1DB195EE" w14:textId="77777777" w:rsidR="006A1CE4" w:rsidRPr="00E67E0D" w:rsidRDefault="006A1CE4" w:rsidP="00E7499B">
            <w:pPr>
              <w:pStyle w:val="TAL"/>
              <w:rPr>
                <w:lang w:eastAsia="ja-JP"/>
              </w:rPr>
            </w:pPr>
          </w:p>
        </w:tc>
      </w:tr>
      <w:tr w:rsidR="006A1CE4" w:rsidRPr="00E67E0D" w14:paraId="11756C9A" w14:textId="77777777" w:rsidTr="00E7499B">
        <w:tc>
          <w:tcPr>
            <w:tcW w:w="2448" w:type="dxa"/>
          </w:tcPr>
          <w:p w14:paraId="3FE88FE5" w14:textId="77777777" w:rsidR="006A1CE4" w:rsidRPr="00E67E0D" w:rsidRDefault="006A1CE4" w:rsidP="00E7499B">
            <w:pPr>
              <w:pStyle w:val="TAL"/>
              <w:ind w:left="75"/>
              <w:rPr>
                <w:rFonts w:eastAsia="Batang" w:cs="Arial"/>
                <w:lang w:eastAsia="ja-JP"/>
              </w:rPr>
            </w:pPr>
            <w:r w:rsidRPr="00E67E0D">
              <w:rPr>
                <w:rFonts w:cs="Arial"/>
                <w:i/>
                <w:szCs w:val="18"/>
                <w:lang w:eastAsia="ja-JP"/>
              </w:rPr>
              <w:t xml:space="preserve">&gt;Cell ID Broadcast </w:t>
            </w:r>
            <w:bookmarkStart w:id="4413" w:name="OLE_LINK13"/>
            <w:r w:rsidRPr="00E67E0D">
              <w:rPr>
                <w:rFonts w:cs="Arial"/>
                <w:i/>
                <w:szCs w:val="18"/>
                <w:lang w:eastAsia="ja-JP"/>
              </w:rPr>
              <w:t>E-UTRA</w:t>
            </w:r>
            <w:bookmarkEnd w:id="4413"/>
          </w:p>
        </w:tc>
        <w:tc>
          <w:tcPr>
            <w:tcW w:w="1080" w:type="dxa"/>
          </w:tcPr>
          <w:p w14:paraId="57E5182F" w14:textId="77777777" w:rsidR="006A1CE4" w:rsidRPr="00E67E0D" w:rsidRDefault="006A1CE4" w:rsidP="00E7499B">
            <w:pPr>
              <w:pStyle w:val="TAL"/>
              <w:rPr>
                <w:rFonts w:cs="Arial"/>
                <w:lang w:eastAsia="ja-JP"/>
              </w:rPr>
            </w:pPr>
          </w:p>
        </w:tc>
        <w:tc>
          <w:tcPr>
            <w:tcW w:w="1440" w:type="dxa"/>
          </w:tcPr>
          <w:p w14:paraId="0ADDB4AB" w14:textId="77777777" w:rsidR="006A1CE4" w:rsidRPr="00E67E0D" w:rsidRDefault="006A1CE4" w:rsidP="00E7499B">
            <w:pPr>
              <w:pStyle w:val="TAL"/>
              <w:rPr>
                <w:i/>
                <w:lang w:eastAsia="ja-JP"/>
              </w:rPr>
            </w:pPr>
          </w:p>
        </w:tc>
        <w:tc>
          <w:tcPr>
            <w:tcW w:w="1872" w:type="dxa"/>
          </w:tcPr>
          <w:p w14:paraId="7668C5AE" w14:textId="77777777" w:rsidR="006A1CE4" w:rsidRPr="00E67E0D" w:rsidRDefault="006A1CE4" w:rsidP="00E7499B">
            <w:pPr>
              <w:pStyle w:val="TAL"/>
              <w:rPr>
                <w:lang w:eastAsia="ja-JP"/>
              </w:rPr>
            </w:pPr>
          </w:p>
        </w:tc>
        <w:tc>
          <w:tcPr>
            <w:tcW w:w="2880" w:type="dxa"/>
          </w:tcPr>
          <w:p w14:paraId="2C74A1F1" w14:textId="77777777" w:rsidR="006A1CE4" w:rsidRPr="00E67E0D" w:rsidRDefault="006A1CE4" w:rsidP="00E7499B">
            <w:pPr>
              <w:pStyle w:val="TAL"/>
              <w:rPr>
                <w:lang w:eastAsia="ja-JP"/>
              </w:rPr>
            </w:pPr>
          </w:p>
        </w:tc>
      </w:tr>
      <w:tr w:rsidR="006A1CE4" w:rsidRPr="00E67E0D" w14:paraId="766295F2" w14:textId="77777777" w:rsidTr="00E7499B">
        <w:tc>
          <w:tcPr>
            <w:tcW w:w="2448" w:type="dxa"/>
          </w:tcPr>
          <w:p w14:paraId="60D3FF73" w14:textId="77777777" w:rsidR="006A1CE4" w:rsidRPr="00E67E0D" w:rsidRDefault="006A1CE4" w:rsidP="00E7499B">
            <w:pPr>
              <w:pStyle w:val="TAL"/>
              <w:ind w:left="165"/>
              <w:rPr>
                <w:rFonts w:eastAsia="Batang" w:cs="Arial"/>
                <w:lang w:eastAsia="ja-JP"/>
              </w:rPr>
            </w:pPr>
            <w:r w:rsidRPr="00E67E0D">
              <w:rPr>
                <w:rFonts w:cs="Arial"/>
                <w:b/>
                <w:bCs/>
                <w:szCs w:val="18"/>
                <w:lang w:eastAsia="ja-JP"/>
              </w:rPr>
              <w:t>&gt;&gt;Completed Cell List</w:t>
            </w:r>
          </w:p>
        </w:tc>
        <w:tc>
          <w:tcPr>
            <w:tcW w:w="1080" w:type="dxa"/>
          </w:tcPr>
          <w:p w14:paraId="3FFBBEC3" w14:textId="77777777" w:rsidR="006A1CE4" w:rsidRPr="00E67E0D" w:rsidRDefault="006A1CE4" w:rsidP="00E7499B">
            <w:pPr>
              <w:pStyle w:val="TAL"/>
              <w:rPr>
                <w:rFonts w:cs="Arial"/>
                <w:lang w:eastAsia="ja-JP"/>
              </w:rPr>
            </w:pPr>
          </w:p>
        </w:tc>
        <w:tc>
          <w:tcPr>
            <w:tcW w:w="1440" w:type="dxa"/>
          </w:tcPr>
          <w:p w14:paraId="37D20C77" w14:textId="77777777" w:rsidR="006A1CE4" w:rsidRPr="00E67E0D" w:rsidRDefault="006A1CE4" w:rsidP="00E7499B">
            <w:pPr>
              <w:pStyle w:val="TAL"/>
              <w:rPr>
                <w:i/>
                <w:lang w:eastAsia="ja-JP"/>
              </w:rPr>
            </w:pPr>
            <w:r w:rsidRPr="00E67E0D">
              <w:rPr>
                <w:rFonts w:cs="Arial"/>
                <w:i/>
                <w:szCs w:val="18"/>
                <w:lang w:eastAsia="ja-JP"/>
              </w:rPr>
              <w:t>1..&lt;maxnoofCellIDforWarning&gt;</w:t>
            </w:r>
          </w:p>
        </w:tc>
        <w:tc>
          <w:tcPr>
            <w:tcW w:w="1872" w:type="dxa"/>
          </w:tcPr>
          <w:p w14:paraId="103511F7" w14:textId="77777777" w:rsidR="006A1CE4" w:rsidRPr="00E67E0D" w:rsidRDefault="006A1CE4" w:rsidP="00E7499B">
            <w:pPr>
              <w:pStyle w:val="TAL"/>
              <w:rPr>
                <w:lang w:eastAsia="ja-JP"/>
              </w:rPr>
            </w:pPr>
          </w:p>
        </w:tc>
        <w:tc>
          <w:tcPr>
            <w:tcW w:w="2880" w:type="dxa"/>
          </w:tcPr>
          <w:p w14:paraId="5EFEF750" w14:textId="77777777" w:rsidR="006A1CE4" w:rsidRPr="00E67E0D" w:rsidRDefault="006A1CE4" w:rsidP="00E7499B">
            <w:pPr>
              <w:pStyle w:val="TAL"/>
              <w:rPr>
                <w:lang w:eastAsia="ja-JP"/>
              </w:rPr>
            </w:pPr>
          </w:p>
        </w:tc>
      </w:tr>
      <w:tr w:rsidR="006A1CE4" w:rsidRPr="00E67E0D" w14:paraId="29656004" w14:textId="77777777" w:rsidTr="00E7499B">
        <w:tc>
          <w:tcPr>
            <w:tcW w:w="2448" w:type="dxa"/>
          </w:tcPr>
          <w:p w14:paraId="3F1F559B" w14:textId="77777777" w:rsidR="006A1CE4" w:rsidRPr="00E67E0D" w:rsidRDefault="006A1CE4" w:rsidP="00E7499B">
            <w:pPr>
              <w:pStyle w:val="TAL"/>
              <w:ind w:left="255"/>
              <w:rPr>
                <w:rFonts w:eastAsia="Batang" w:cs="Arial"/>
                <w:lang w:eastAsia="ja-JP"/>
              </w:rPr>
            </w:pPr>
            <w:r w:rsidRPr="00E67E0D">
              <w:rPr>
                <w:rFonts w:cs="Arial"/>
                <w:bCs/>
                <w:szCs w:val="18"/>
                <w:lang w:eastAsia="ja-JP"/>
              </w:rPr>
              <w:t>&gt;&gt;&gt;E-UTRA CGI</w:t>
            </w:r>
          </w:p>
        </w:tc>
        <w:tc>
          <w:tcPr>
            <w:tcW w:w="1080" w:type="dxa"/>
          </w:tcPr>
          <w:p w14:paraId="3023FC58" w14:textId="77777777" w:rsidR="006A1CE4" w:rsidRPr="00E67E0D" w:rsidRDefault="006A1CE4" w:rsidP="00E7499B">
            <w:pPr>
              <w:pStyle w:val="TAL"/>
              <w:rPr>
                <w:rFonts w:cs="Arial"/>
                <w:lang w:eastAsia="ja-JP"/>
              </w:rPr>
            </w:pPr>
            <w:r w:rsidRPr="00E67E0D">
              <w:rPr>
                <w:rFonts w:cs="Arial"/>
                <w:szCs w:val="18"/>
                <w:lang w:eastAsia="ja-JP"/>
              </w:rPr>
              <w:t>M</w:t>
            </w:r>
          </w:p>
        </w:tc>
        <w:tc>
          <w:tcPr>
            <w:tcW w:w="1440" w:type="dxa"/>
          </w:tcPr>
          <w:p w14:paraId="6F94780F" w14:textId="77777777" w:rsidR="006A1CE4" w:rsidRPr="00E67E0D" w:rsidRDefault="006A1CE4" w:rsidP="00E7499B">
            <w:pPr>
              <w:pStyle w:val="TAL"/>
              <w:rPr>
                <w:i/>
                <w:lang w:eastAsia="ja-JP"/>
              </w:rPr>
            </w:pPr>
          </w:p>
        </w:tc>
        <w:tc>
          <w:tcPr>
            <w:tcW w:w="1872" w:type="dxa"/>
          </w:tcPr>
          <w:p w14:paraId="2DCECB37" w14:textId="77777777" w:rsidR="006A1CE4" w:rsidRPr="00E67E0D" w:rsidRDefault="006A1CE4" w:rsidP="00E7499B">
            <w:pPr>
              <w:pStyle w:val="TAL"/>
              <w:rPr>
                <w:lang w:eastAsia="ja-JP"/>
              </w:rPr>
            </w:pPr>
            <w:r w:rsidRPr="00E67E0D">
              <w:rPr>
                <w:rFonts w:cs="Arial"/>
                <w:szCs w:val="18"/>
              </w:rPr>
              <w:t>9.3.1.9</w:t>
            </w:r>
          </w:p>
        </w:tc>
        <w:tc>
          <w:tcPr>
            <w:tcW w:w="2880" w:type="dxa"/>
          </w:tcPr>
          <w:p w14:paraId="7156C8E1" w14:textId="77777777" w:rsidR="006A1CE4" w:rsidRPr="00E67E0D" w:rsidRDefault="006A1CE4" w:rsidP="00E7499B">
            <w:pPr>
              <w:pStyle w:val="TAL"/>
              <w:rPr>
                <w:lang w:eastAsia="ja-JP"/>
              </w:rPr>
            </w:pPr>
          </w:p>
        </w:tc>
      </w:tr>
      <w:tr w:rsidR="006A1CE4" w:rsidRPr="00E67E0D" w14:paraId="73F6F6EF" w14:textId="77777777" w:rsidTr="00E7499B">
        <w:tc>
          <w:tcPr>
            <w:tcW w:w="2448" w:type="dxa"/>
          </w:tcPr>
          <w:p w14:paraId="31215218" w14:textId="77777777" w:rsidR="006A1CE4" w:rsidRPr="00E67E0D" w:rsidRDefault="006A1CE4" w:rsidP="00E7499B">
            <w:pPr>
              <w:pStyle w:val="TAL"/>
              <w:ind w:left="75"/>
              <w:rPr>
                <w:rFonts w:eastAsia="Batang" w:cs="Arial"/>
                <w:lang w:eastAsia="ja-JP"/>
              </w:rPr>
            </w:pPr>
            <w:r w:rsidRPr="00E67E0D">
              <w:rPr>
                <w:rFonts w:cs="Arial"/>
                <w:i/>
                <w:iCs/>
                <w:szCs w:val="18"/>
                <w:lang w:eastAsia="ja-JP"/>
              </w:rPr>
              <w:t xml:space="preserve">&gt;TAI Broadcast </w:t>
            </w:r>
            <w:r w:rsidRPr="00E67E0D">
              <w:rPr>
                <w:rFonts w:cs="Arial"/>
                <w:i/>
                <w:szCs w:val="18"/>
                <w:lang w:eastAsia="ja-JP"/>
              </w:rPr>
              <w:t>E-UTRA</w:t>
            </w:r>
          </w:p>
        </w:tc>
        <w:tc>
          <w:tcPr>
            <w:tcW w:w="1080" w:type="dxa"/>
          </w:tcPr>
          <w:p w14:paraId="665737FC" w14:textId="77777777" w:rsidR="006A1CE4" w:rsidRPr="00E67E0D" w:rsidRDefault="006A1CE4" w:rsidP="00E7499B">
            <w:pPr>
              <w:pStyle w:val="TAL"/>
              <w:rPr>
                <w:rFonts w:cs="Arial"/>
                <w:lang w:eastAsia="ja-JP"/>
              </w:rPr>
            </w:pPr>
          </w:p>
        </w:tc>
        <w:tc>
          <w:tcPr>
            <w:tcW w:w="1440" w:type="dxa"/>
          </w:tcPr>
          <w:p w14:paraId="3B0BB383" w14:textId="77777777" w:rsidR="006A1CE4" w:rsidRPr="00E67E0D" w:rsidRDefault="006A1CE4" w:rsidP="00E7499B">
            <w:pPr>
              <w:pStyle w:val="TAL"/>
              <w:rPr>
                <w:i/>
                <w:lang w:eastAsia="ja-JP"/>
              </w:rPr>
            </w:pPr>
          </w:p>
        </w:tc>
        <w:tc>
          <w:tcPr>
            <w:tcW w:w="1872" w:type="dxa"/>
          </w:tcPr>
          <w:p w14:paraId="4AF270D2" w14:textId="77777777" w:rsidR="006A1CE4" w:rsidRPr="00E67E0D" w:rsidRDefault="006A1CE4" w:rsidP="00E7499B">
            <w:pPr>
              <w:pStyle w:val="TAL"/>
              <w:rPr>
                <w:lang w:eastAsia="ja-JP"/>
              </w:rPr>
            </w:pPr>
          </w:p>
        </w:tc>
        <w:tc>
          <w:tcPr>
            <w:tcW w:w="2880" w:type="dxa"/>
          </w:tcPr>
          <w:p w14:paraId="51DF0606" w14:textId="77777777" w:rsidR="006A1CE4" w:rsidRPr="00E67E0D" w:rsidRDefault="006A1CE4" w:rsidP="00E7499B">
            <w:pPr>
              <w:pStyle w:val="TAL"/>
              <w:rPr>
                <w:lang w:eastAsia="ja-JP"/>
              </w:rPr>
            </w:pPr>
          </w:p>
        </w:tc>
      </w:tr>
      <w:tr w:rsidR="006A1CE4" w:rsidRPr="00E67E0D" w14:paraId="0236605C" w14:textId="77777777" w:rsidTr="00E7499B">
        <w:tc>
          <w:tcPr>
            <w:tcW w:w="2448" w:type="dxa"/>
          </w:tcPr>
          <w:p w14:paraId="646C1819" w14:textId="77777777" w:rsidR="006A1CE4" w:rsidRPr="00E67E0D" w:rsidRDefault="006A1CE4" w:rsidP="00E7499B">
            <w:pPr>
              <w:pStyle w:val="TAL"/>
              <w:ind w:left="165"/>
              <w:rPr>
                <w:rFonts w:eastAsia="Batang" w:cs="Arial"/>
                <w:lang w:eastAsia="ja-JP"/>
              </w:rPr>
            </w:pPr>
            <w:r w:rsidRPr="00E67E0D">
              <w:rPr>
                <w:rFonts w:cs="Arial"/>
                <w:b/>
                <w:bCs/>
                <w:szCs w:val="18"/>
                <w:lang w:eastAsia="ja-JP"/>
              </w:rPr>
              <w:t>&gt;&gt;TAI Broadcast</w:t>
            </w:r>
          </w:p>
        </w:tc>
        <w:tc>
          <w:tcPr>
            <w:tcW w:w="1080" w:type="dxa"/>
          </w:tcPr>
          <w:p w14:paraId="21E558DE" w14:textId="77777777" w:rsidR="006A1CE4" w:rsidRPr="00E67E0D" w:rsidRDefault="006A1CE4" w:rsidP="00E7499B">
            <w:pPr>
              <w:pStyle w:val="TAL"/>
              <w:rPr>
                <w:rFonts w:cs="Arial"/>
                <w:lang w:eastAsia="ja-JP"/>
              </w:rPr>
            </w:pPr>
          </w:p>
        </w:tc>
        <w:tc>
          <w:tcPr>
            <w:tcW w:w="1440" w:type="dxa"/>
          </w:tcPr>
          <w:p w14:paraId="768EF1B2" w14:textId="77777777" w:rsidR="006A1CE4" w:rsidRPr="00E67E0D" w:rsidRDefault="006A1CE4" w:rsidP="00E7499B">
            <w:pPr>
              <w:pStyle w:val="TAL"/>
              <w:rPr>
                <w:i/>
                <w:lang w:eastAsia="ja-JP"/>
              </w:rPr>
            </w:pPr>
            <w:r w:rsidRPr="00E67E0D">
              <w:rPr>
                <w:rFonts w:cs="Arial"/>
                <w:i/>
                <w:szCs w:val="18"/>
                <w:lang w:eastAsia="ja-JP"/>
              </w:rPr>
              <w:t>1..&lt;maxnoofTAIforWarning&gt;</w:t>
            </w:r>
          </w:p>
        </w:tc>
        <w:tc>
          <w:tcPr>
            <w:tcW w:w="1872" w:type="dxa"/>
          </w:tcPr>
          <w:p w14:paraId="64DB2A94" w14:textId="77777777" w:rsidR="006A1CE4" w:rsidRPr="00E67E0D" w:rsidRDefault="006A1CE4" w:rsidP="00E7499B">
            <w:pPr>
              <w:pStyle w:val="TAL"/>
              <w:rPr>
                <w:lang w:eastAsia="ja-JP"/>
              </w:rPr>
            </w:pPr>
          </w:p>
        </w:tc>
        <w:tc>
          <w:tcPr>
            <w:tcW w:w="2880" w:type="dxa"/>
          </w:tcPr>
          <w:p w14:paraId="46FD65C7" w14:textId="77777777" w:rsidR="006A1CE4" w:rsidRPr="00E67E0D" w:rsidRDefault="006A1CE4" w:rsidP="00E7499B">
            <w:pPr>
              <w:pStyle w:val="TAL"/>
              <w:rPr>
                <w:lang w:eastAsia="ja-JP"/>
              </w:rPr>
            </w:pPr>
          </w:p>
        </w:tc>
      </w:tr>
      <w:tr w:rsidR="006A1CE4" w:rsidRPr="00E67E0D" w14:paraId="2DC485A9" w14:textId="77777777" w:rsidTr="00E7499B">
        <w:tc>
          <w:tcPr>
            <w:tcW w:w="2448" w:type="dxa"/>
          </w:tcPr>
          <w:p w14:paraId="7B1B4D76" w14:textId="77777777" w:rsidR="006A1CE4" w:rsidRPr="00E67E0D" w:rsidRDefault="006A1CE4" w:rsidP="00E7499B">
            <w:pPr>
              <w:pStyle w:val="TAL"/>
              <w:ind w:left="255"/>
              <w:rPr>
                <w:rFonts w:eastAsia="Batang" w:cs="Arial"/>
                <w:lang w:eastAsia="ja-JP"/>
              </w:rPr>
            </w:pPr>
            <w:r w:rsidRPr="00E67E0D">
              <w:rPr>
                <w:rFonts w:cs="Arial"/>
                <w:bCs/>
                <w:szCs w:val="18"/>
                <w:lang w:eastAsia="ja-JP"/>
              </w:rPr>
              <w:t>&gt;&gt;&gt;TAI</w:t>
            </w:r>
          </w:p>
        </w:tc>
        <w:tc>
          <w:tcPr>
            <w:tcW w:w="1080" w:type="dxa"/>
          </w:tcPr>
          <w:p w14:paraId="61778FDE" w14:textId="77777777" w:rsidR="006A1CE4" w:rsidRPr="00E67E0D" w:rsidRDefault="006A1CE4" w:rsidP="00E7499B">
            <w:pPr>
              <w:pStyle w:val="TAL"/>
              <w:rPr>
                <w:rFonts w:cs="Arial"/>
                <w:lang w:eastAsia="ja-JP"/>
              </w:rPr>
            </w:pPr>
            <w:r w:rsidRPr="00E67E0D">
              <w:rPr>
                <w:rFonts w:cs="Arial"/>
                <w:szCs w:val="18"/>
                <w:lang w:eastAsia="ja-JP"/>
              </w:rPr>
              <w:t>M</w:t>
            </w:r>
          </w:p>
        </w:tc>
        <w:tc>
          <w:tcPr>
            <w:tcW w:w="1440" w:type="dxa"/>
          </w:tcPr>
          <w:p w14:paraId="42D72D10" w14:textId="77777777" w:rsidR="006A1CE4" w:rsidRPr="00E67E0D" w:rsidRDefault="006A1CE4" w:rsidP="00E7499B">
            <w:pPr>
              <w:pStyle w:val="TAL"/>
              <w:rPr>
                <w:i/>
                <w:lang w:eastAsia="ja-JP"/>
              </w:rPr>
            </w:pPr>
          </w:p>
        </w:tc>
        <w:tc>
          <w:tcPr>
            <w:tcW w:w="1872" w:type="dxa"/>
          </w:tcPr>
          <w:p w14:paraId="53E88A7D" w14:textId="77777777" w:rsidR="006A1CE4" w:rsidRPr="00E67E0D" w:rsidRDefault="006A1CE4" w:rsidP="00E7499B">
            <w:pPr>
              <w:pStyle w:val="TAL"/>
              <w:rPr>
                <w:lang w:eastAsia="ja-JP"/>
              </w:rPr>
            </w:pPr>
            <w:r w:rsidRPr="00E67E0D">
              <w:rPr>
                <w:rFonts w:cs="Arial"/>
                <w:szCs w:val="18"/>
              </w:rPr>
              <w:t>9.3.3.11</w:t>
            </w:r>
          </w:p>
        </w:tc>
        <w:tc>
          <w:tcPr>
            <w:tcW w:w="2880" w:type="dxa"/>
          </w:tcPr>
          <w:p w14:paraId="1B15C8C9" w14:textId="77777777" w:rsidR="006A1CE4" w:rsidRPr="00E67E0D" w:rsidRDefault="006A1CE4" w:rsidP="00E7499B">
            <w:pPr>
              <w:pStyle w:val="TAL"/>
              <w:rPr>
                <w:lang w:eastAsia="ja-JP"/>
              </w:rPr>
            </w:pPr>
          </w:p>
        </w:tc>
      </w:tr>
      <w:tr w:rsidR="006A1CE4" w:rsidRPr="00E67E0D" w14:paraId="429905AA" w14:textId="77777777" w:rsidTr="00E7499B">
        <w:tc>
          <w:tcPr>
            <w:tcW w:w="2448" w:type="dxa"/>
          </w:tcPr>
          <w:p w14:paraId="67487889" w14:textId="77777777" w:rsidR="006A1CE4" w:rsidRPr="00E67E0D" w:rsidRDefault="006A1CE4" w:rsidP="00E7499B">
            <w:pPr>
              <w:pStyle w:val="TAL"/>
              <w:ind w:left="255"/>
              <w:rPr>
                <w:rFonts w:eastAsia="Batang" w:cs="Arial"/>
                <w:lang w:eastAsia="ja-JP"/>
              </w:rPr>
            </w:pPr>
            <w:r w:rsidRPr="00E67E0D">
              <w:rPr>
                <w:rFonts w:cs="Arial"/>
                <w:b/>
                <w:szCs w:val="18"/>
                <w:lang w:eastAsia="ja-JP"/>
              </w:rPr>
              <w:t>&gt;&gt;&gt;Completed Cell in TAI List</w:t>
            </w:r>
          </w:p>
        </w:tc>
        <w:tc>
          <w:tcPr>
            <w:tcW w:w="1080" w:type="dxa"/>
          </w:tcPr>
          <w:p w14:paraId="62451F4C" w14:textId="77777777" w:rsidR="006A1CE4" w:rsidRPr="00E67E0D" w:rsidRDefault="006A1CE4" w:rsidP="00E7499B">
            <w:pPr>
              <w:pStyle w:val="TAL"/>
              <w:rPr>
                <w:rFonts w:cs="Arial"/>
                <w:lang w:eastAsia="ja-JP"/>
              </w:rPr>
            </w:pPr>
          </w:p>
        </w:tc>
        <w:tc>
          <w:tcPr>
            <w:tcW w:w="1440" w:type="dxa"/>
          </w:tcPr>
          <w:p w14:paraId="10CE864C" w14:textId="77777777" w:rsidR="006A1CE4" w:rsidRPr="00E67E0D" w:rsidRDefault="006A1CE4" w:rsidP="00E7499B">
            <w:pPr>
              <w:pStyle w:val="TAL"/>
              <w:rPr>
                <w:i/>
                <w:lang w:eastAsia="ja-JP"/>
              </w:rPr>
            </w:pPr>
            <w:r w:rsidRPr="00E67E0D">
              <w:rPr>
                <w:rFonts w:cs="Arial"/>
                <w:i/>
                <w:szCs w:val="18"/>
                <w:lang w:eastAsia="ja-JP"/>
              </w:rPr>
              <w:t>1..&lt;maxnoofCellinTAI&gt;</w:t>
            </w:r>
          </w:p>
        </w:tc>
        <w:tc>
          <w:tcPr>
            <w:tcW w:w="1872" w:type="dxa"/>
          </w:tcPr>
          <w:p w14:paraId="5E02C35C" w14:textId="77777777" w:rsidR="006A1CE4" w:rsidRPr="00E67E0D" w:rsidRDefault="006A1CE4" w:rsidP="00E7499B">
            <w:pPr>
              <w:pStyle w:val="TAL"/>
              <w:rPr>
                <w:lang w:eastAsia="ja-JP"/>
              </w:rPr>
            </w:pPr>
          </w:p>
        </w:tc>
        <w:tc>
          <w:tcPr>
            <w:tcW w:w="2880" w:type="dxa"/>
          </w:tcPr>
          <w:p w14:paraId="2B0D91A4" w14:textId="77777777" w:rsidR="006A1CE4" w:rsidRPr="00E67E0D" w:rsidRDefault="006A1CE4" w:rsidP="00E7499B">
            <w:pPr>
              <w:pStyle w:val="TAL"/>
              <w:rPr>
                <w:lang w:eastAsia="ja-JP"/>
              </w:rPr>
            </w:pPr>
          </w:p>
        </w:tc>
      </w:tr>
      <w:tr w:rsidR="006A1CE4" w:rsidRPr="00E67E0D" w14:paraId="626661BA" w14:textId="77777777" w:rsidTr="00E7499B">
        <w:tc>
          <w:tcPr>
            <w:tcW w:w="2448" w:type="dxa"/>
          </w:tcPr>
          <w:p w14:paraId="037B105F" w14:textId="77777777" w:rsidR="006A1CE4" w:rsidRPr="00E67E0D" w:rsidRDefault="006A1CE4" w:rsidP="00E7499B">
            <w:pPr>
              <w:pStyle w:val="TAL"/>
              <w:ind w:left="345"/>
              <w:rPr>
                <w:rFonts w:eastAsia="Batang" w:cs="Arial"/>
                <w:lang w:eastAsia="ja-JP"/>
              </w:rPr>
            </w:pPr>
            <w:r w:rsidRPr="00E67E0D">
              <w:rPr>
                <w:rFonts w:cs="Arial"/>
                <w:szCs w:val="18"/>
                <w:lang w:eastAsia="ja-JP"/>
              </w:rPr>
              <w:t>&gt;&gt;&gt;&gt;E-UTRA CGI</w:t>
            </w:r>
          </w:p>
        </w:tc>
        <w:tc>
          <w:tcPr>
            <w:tcW w:w="1080" w:type="dxa"/>
          </w:tcPr>
          <w:p w14:paraId="232FB62D" w14:textId="77777777" w:rsidR="006A1CE4" w:rsidRPr="00E67E0D" w:rsidRDefault="006A1CE4" w:rsidP="00E7499B">
            <w:pPr>
              <w:pStyle w:val="TAL"/>
              <w:rPr>
                <w:rFonts w:cs="Arial"/>
                <w:lang w:eastAsia="ja-JP"/>
              </w:rPr>
            </w:pPr>
            <w:r w:rsidRPr="00E67E0D">
              <w:rPr>
                <w:rFonts w:cs="Arial"/>
                <w:szCs w:val="18"/>
                <w:lang w:eastAsia="ja-JP"/>
              </w:rPr>
              <w:t>M</w:t>
            </w:r>
          </w:p>
        </w:tc>
        <w:tc>
          <w:tcPr>
            <w:tcW w:w="1440" w:type="dxa"/>
          </w:tcPr>
          <w:p w14:paraId="786C8F85" w14:textId="77777777" w:rsidR="006A1CE4" w:rsidRPr="00E67E0D" w:rsidRDefault="006A1CE4" w:rsidP="00E7499B">
            <w:pPr>
              <w:pStyle w:val="TAL"/>
              <w:rPr>
                <w:i/>
                <w:lang w:eastAsia="ja-JP"/>
              </w:rPr>
            </w:pPr>
          </w:p>
        </w:tc>
        <w:tc>
          <w:tcPr>
            <w:tcW w:w="1872" w:type="dxa"/>
          </w:tcPr>
          <w:p w14:paraId="77CAE3D7" w14:textId="77777777" w:rsidR="006A1CE4" w:rsidRPr="00E67E0D" w:rsidRDefault="006A1CE4" w:rsidP="00E7499B">
            <w:pPr>
              <w:pStyle w:val="TAL"/>
              <w:rPr>
                <w:lang w:eastAsia="ja-JP"/>
              </w:rPr>
            </w:pPr>
            <w:r w:rsidRPr="00E67E0D">
              <w:rPr>
                <w:rFonts w:cs="Arial"/>
                <w:szCs w:val="18"/>
              </w:rPr>
              <w:t>9.3.1.9</w:t>
            </w:r>
          </w:p>
        </w:tc>
        <w:tc>
          <w:tcPr>
            <w:tcW w:w="2880" w:type="dxa"/>
          </w:tcPr>
          <w:p w14:paraId="3D939921" w14:textId="77777777" w:rsidR="006A1CE4" w:rsidRPr="00E67E0D" w:rsidRDefault="006A1CE4" w:rsidP="00E7499B">
            <w:pPr>
              <w:pStyle w:val="TAL"/>
              <w:rPr>
                <w:lang w:eastAsia="ja-JP"/>
              </w:rPr>
            </w:pPr>
          </w:p>
        </w:tc>
      </w:tr>
      <w:tr w:rsidR="006A1CE4" w:rsidRPr="00E67E0D" w14:paraId="799BBECD" w14:textId="77777777" w:rsidTr="00E7499B">
        <w:tc>
          <w:tcPr>
            <w:tcW w:w="2448" w:type="dxa"/>
          </w:tcPr>
          <w:p w14:paraId="0CBFF524" w14:textId="77777777" w:rsidR="006A1CE4" w:rsidRPr="00E67E0D" w:rsidRDefault="006A1CE4" w:rsidP="00E7499B">
            <w:pPr>
              <w:pStyle w:val="TAL"/>
              <w:ind w:left="75"/>
              <w:rPr>
                <w:rFonts w:eastAsia="Batang" w:cs="Arial"/>
                <w:lang w:eastAsia="ja-JP"/>
              </w:rPr>
            </w:pPr>
            <w:r w:rsidRPr="00E67E0D">
              <w:rPr>
                <w:rFonts w:cs="Arial"/>
                <w:bCs/>
                <w:i/>
                <w:iCs/>
                <w:szCs w:val="18"/>
                <w:lang w:eastAsia="ja-JP"/>
              </w:rPr>
              <w:t xml:space="preserve">&gt;Emergency Area ID Broadcast </w:t>
            </w:r>
            <w:r w:rsidRPr="00E67E0D">
              <w:rPr>
                <w:rFonts w:cs="Arial"/>
                <w:i/>
                <w:szCs w:val="18"/>
                <w:lang w:eastAsia="ja-JP"/>
              </w:rPr>
              <w:t>E-UTRA</w:t>
            </w:r>
          </w:p>
        </w:tc>
        <w:tc>
          <w:tcPr>
            <w:tcW w:w="1080" w:type="dxa"/>
          </w:tcPr>
          <w:p w14:paraId="3B2C0E04" w14:textId="77777777" w:rsidR="006A1CE4" w:rsidRPr="00E67E0D" w:rsidRDefault="006A1CE4" w:rsidP="00E7499B">
            <w:pPr>
              <w:pStyle w:val="TAL"/>
              <w:rPr>
                <w:rFonts w:cs="Arial"/>
                <w:lang w:eastAsia="ja-JP"/>
              </w:rPr>
            </w:pPr>
          </w:p>
        </w:tc>
        <w:tc>
          <w:tcPr>
            <w:tcW w:w="1440" w:type="dxa"/>
          </w:tcPr>
          <w:p w14:paraId="2422822D" w14:textId="77777777" w:rsidR="006A1CE4" w:rsidRPr="00E67E0D" w:rsidRDefault="006A1CE4" w:rsidP="00E7499B">
            <w:pPr>
              <w:pStyle w:val="TAL"/>
              <w:rPr>
                <w:i/>
                <w:lang w:eastAsia="ja-JP"/>
              </w:rPr>
            </w:pPr>
          </w:p>
        </w:tc>
        <w:tc>
          <w:tcPr>
            <w:tcW w:w="1872" w:type="dxa"/>
          </w:tcPr>
          <w:p w14:paraId="5AE8C034" w14:textId="77777777" w:rsidR="006A1CE4" w:rsidRPr="00E67E0D" w:rsidRDefault="006A1CE4" w:rsidP="00E7499B">
            <w:pPr>
              <w:pStyle w:val="TAL"/>
              <w:rPr>
                <w:lang w:eastAsia="ja-JP"/>
              </w:rPr>
            </w:pPr>
          </w:p>
        </w:tc>
        <w:tc>
          <w:tcPr>
            <w:tcW w:w="2880" w:type="dxa"/>
          </w:tcPr>
          <w:p w14:paraId="2E226C26" w14:textId="77777777" w:rsidR="006A1CE4" w:rsidRPr="00E67E0D" w:rsidRDefault="006A1CE4" w:rsidP="00E7499B">
            <w:pPr>
              <w:pStyle w:val="TAL"/>
              <w:rPr>
                <w:lang w:eastAsia="ja-JP"/>
              </w:rPr>
            </w:pPr>
          </w:p>
        </w:tc>
      </w:tr>
      <w:tr w:rsidR="006A1CE4" w:rsidRPr="00E67E0D" w14:paraId="17680523" w14:textId="77777777" w:rsidTr="00E7499B">
        <w:tc>
          <w:tcPr>
            <w:tcW w:w="2448" w:type="dxa"/>
          </w:tcPr>
          <w:p w14:paraId="66F3A5DF" w14:textId="77777777" w:rsidR="006A1CE4" w:rsidRPr="00E67E0D" w:rsidRDefault="006A1CE4" w:rsidP="00E7499B">
            <w:pPr>
              <w:pStyle w:val="TAL"/>
              <w:ind w:left="165"/>
              <w:rPr>
                <w:rFonts w:cs="Arial"/>
                <w:bCs/>
                <w:i/>
                <w:iCs/>
                <w:szCs w:val="18"/>
                <w:lang w:eastAsia="ja-JP"/>
              </w:rPr>
            </w:pPr>
            <w:r w:rsidRPr="00E67E0D">
              <w:rPr>
                <w:rFonts w:cs="Arial"/>
                <w:b/>
                <w:szCs w:val="18"/>
                <w:lang w:eastAsia="ja-JP"/>
              </w:rPr>
              <w:t>&gt;&gt;Emergency Area ID Broadcast</w:t>
            </w:r>
          </w:p>
        </w:tc>
        <w:tc>
          <w:tcPr>
            <w:tcW w:w="1080" w:type="dxa"/>
          </w:tcPr>
          <w:p w14:paraId="2C2F4F54" w14:textId="77777777" w:rsidR="006A1CE4" w:rsidRPr="00E67E0D" w:rsidRDefault="006A1CE4" w:rsidP="00E7499B">
            <w:pPr>
              <w:pStyle w:val="TAL"/>
              <w:rPr>
                <w:rFonts w:cs="Arial"/>
                <w:lang w:eastAsia="ja-JP"/>
              </w:rPr>
            </w:pPr>
          </w:p>
        </w:tc>
        <w:tc>
          <w:tcPr>
            <w:tcW w:w="1440" w:type="dxa"/>
          </w:tcPr>
          <w:p w14:paraId="2E0311E6" w14:textId="77777777" w:rsidR="006A1CE4" w:rsidRPr="00E67E0D" w:rsidRDefault="006A1CE4" w:rsidP="00E7499B">
            <w:pPr>
              <w:pStyle w:val="TAL"/>
              <w:rPr>
                <w:i/>
                <w:lang w:eastAsia="ja-JP"/>
              </w:rPr>
            </w:pPr>
            <w:r w:rsidRPr="00E67E0D">
              <w:rPr>
                <w:rFonts w:cs="Arial"/>
                <w:i/>
                <w:szCs w:val="18"/>
                <w:lang w:eastAsia="ja-JP"/>
              </w:rPr>
              <w:t>1..&lt;maxnoofEmergencyAreaID&gt;</w:t>
            </w:r>
          </w:p>
        </w:tc>
        <w:tc>
          <w:tcPr>
            <w:tcW w:w="1872" w:type="dxa"/>
          </w:tcPr>
          <w:p w14:paraId="46D269DD" w14:textId="77777777" w:rsidR="006A1CE4" w:rsidRPr="00E67E0D" w:rsidRDefault="006A1CE4" w:rsidP="00E7499B">
            <w:pPr>
              <w:pStyle w:val="TAL"/>
              <w:rPr>
                <w:lang w:eastAsia="ja-JP"/>
              </w:rPr>
            </w:pPr>
          </w:p>
        </w:tc>
        <w:tc>
          <w:tcPr>
            <w:tcW w:w="2880" w:type="dxa"/>
          </w:tcPr>
          <w:p w14:paraId="11341DCD" w14:textId="77777777" w:rsidR="006A1CE4" w:rsidRPr="00E67E0D" w:rsidRDefault="006A1CE4" w:rsidP="00E7499B">
            <w:pPr>
              <w:pStyle w:val="TAL"/>
              <w:rPr>
                <w:lang w:eastAsia="ja-JP"/>
              </w:rPr>
            </w:pPr>
          </w:p>
        </w:tc>
      </w:tr>
      <w:tr w:rsidR="006A1CE4" w:rsidRPr="00E67E0D" w14:paraId="2F32FDA3" w14:textId="77777777" w:rsidTr="00E7499B">
        <w:tc>
          <w:tcPr>
            <w:tcW w:w="2448" w:type="dxa"/>
          </w:tcPr>
          <w:p w14:paraId="0C99C405" w14:textId="77777777" w:rsidR="006A1CE4" w:rsidRPr="00E67E0D" w:rsidRDefault="006A1CE4" w:rsidP="00E7499B">
            <w:pPr>
              <w:pStyle w:val="TAL"/>
              <w:ind w:left="255"/>
              <w:rPr>
                <w:rFonts w:cs="Arial"/>
                <w:bCs/>
                <w:i/>
                <w:iCs/>
                <w:szCs w:val="18"/>
                <w:lang w:eastAsia="ja-JP"/>
              </w:rPr>
            </w:pPr>
            <w:r w:rsidRPr="00E67E0D">
              <w:rPr>
                <w:rFonts w:cs="Arial"/>
                <w:szCs w:val="18"/>
                <w:lang w:eastAsia="ja-JP"/>
              </w:rPr>
              <w:t xml:space="preserve">&gt;&gt;&gt;Emergency Area ID </w:t>
            </w:r>
          </w:p>
        </w:tc>
        <w:tc>
          <w:tcPr>
            <w:tcW w:w="1080" w:type="dxa"/>
          </w:tcPr>
          <w:p w14:paraId="02019F0E" w14:textId="77777777" w:rsidR="006A1CE4" w:rsidRPr="00E67E0D" w:rsidRDefault="006A1CE4" w:rsidP="00E7499B">
            <w:pPr>
              <w:pStyle w:val="TAL"/>
              <w:rPr>
                <w:rFonts w:cs="Arial"/>
                <w:lang w:eastAsia="ja-JP"/>
              </w:rPr>
            </w:pPr>
            <w:r w:rsidRPr="00E67E0D">
              <w:rPr>
                <w:rFonts w:cs="Arial"/>
                <w:szCs w:val="18"/>
                <w:lang w:eastAsia="ja-JP"/>
              </w:rPr>
              <w:t>M</w:t>
            </w:r>
          </w:p>
        </w:tc>
        <w:tc>
          <w:tcPr>
            <w:tcW w:w="1440" w:type="dxa"/>
          </w:tcPr>
          <w:p w14:paraId="133F8826" w14:textId="77777777" w:rsidR="006A1CE4" w:rsidRPr="00E67E0D" w:rsidRDefault="006A1CE4" w:rsidP="00E7499B">
            <w:pPr>
              <w:pStyle w:val="TAL"/>
              <w:rPr>
                <w:i/>
                <w:lang w:eastAsia="ja-JP"/>
              </w:rPr>
            </w:pPr>
          </w:p>
        </w:tc>
        <w:tc>
          <w:tcPr>
            <w:tcW w:w="1872" w:type="dxa"/>
          </w:tcPr>
          <w:p w14:paraId="0756C5CB" w14:textId="77777777" w:rsidR="006A1CE4" w:rsidRPr="00E67E0D" w:rsidRDefault="006A1CE4" w:rsidP="00E7499B">
            <w:pPr>
              <w:pStyle w:val="TAL"/>
              <w:rPr>
                <w:lang w:eastAsia="ja-JP"/>
              </w:rPr>
            </w:pPr>
            <w:r w:rsidRPr="00E67E0D">
              <w:rPr>
                <w:rFonts w:cs="Arial"/>
                <w:szCs w:val="18"/>
              </w:rPr>
              <w:t>9.3.1.48</w:t>
            </w:r>
          </w:p>
        </w:tc>
        <w:tc>
          <w:tcPr>
            <w:tcW w:w="2880" w:type="dxa"/>
          </w:tcPr>
          <w:p w14:paraId="26EEB8C4" w14:textId="77777777" w:rsidR="006A1CE4" w:rsidRPr="00E67E0D" w:rsidRDefault="006A1CE4" w:rsidP="00E7499B">
            <w:pPr>
              <w:pStyle w:val="TAL"/>
              <w:rPr>
                <w:lang w:eastAsia="ja-JP"/>
              </w:rPr>
            </w:pPr>
          </w:p>
        </w:tc>
      </w:tr>
      <w:tr w:rsidR="006A1CE4" w:rsidRPr="00E67E0D" w14:paraId="4CA7A435" w14:textId="77777777" w:rsidTr="00E7499B">
        <w:tc>
          <w:tcPr>
            <w:tcW w:w="2448" w:type="dxa"/>
          </w:tcPr>
          <w:p w14:paraId="5239262A" w14:textId="77777777" w:rsidR="006A1CE4" w:rsidRPr="00E67E0D" w:rsidRDefault="006A1CE4" w:rsidP="00E7499B">
            <w:pPr>
              <w:pStyle w:val="TAL"/>
              <w:ind w:left="255"/>
              <w:rPr>
                <w:rFonts w:cs="Arial"/>
                <w:bCs/>
                <w:i/>
                <w:iCs/>
                <w:szCs w:val="18"/>
                <w:lang w:eastAsia="ja-JP"/>
              </w:rPr>
            </w:pPr>
            <w:r w:rsidRPr="00E67E0D">
              <w:rPr>
                <w:rFonts w:cs="Arial"/>
                <w:b/>
                <w:szCs w:val="18"/>
                <w:lang w:eastAsia="ja-JP"/>
              </w:rPr>
              <w:t>&gt;&gt;&gt;Completed Cell in Emergency Area ID List</w:t>
            </w:r>
          </w:p>
        </w:tc>
        <w:tc>
          <w:tcPr>
            <w:tcW w:w="1080" w:type="dxa"/>
          </w:tcPr>
          <w:p w14:paraId="7579EBD3" w14:textId="77777777" w:rsidR="006A1CE4" w:rsidRPr="00E67E0D" w:rsidRDefault="006A1CE4" w:rsidP="00E7499B">
            <w:pPr>
              <w:pStyle w:val="TAL"/>
              <w:rPr>
                <w:rFonts w:cs="Arial"/>
                <w:lang w:eastAsia="ja-JP"/>
              </w:rPr>
            </w:pPr>
          </w:p>
        </w:tc>
        <w:tc>
          <w:tcPr>
            <w:tcW w:w="1440" w:type="dxa"/>
          </w:tcPr>
          <w:p w14:paraId="6159044C" w14:textId="77777777" w:rsidR="006A1CE4" w:rsidRPr="00E67E0D" w:rsidRDefault="006A1CE4" w:rsidP="00E7499B">
            <w:pPr>
              <w:pStyle w:val="TAL"/>
              <w:rPr>
                <w:i/>
                <w:lang w:eastAsia="ja-JP"/>
              </w:rPr>
            </w:pPr>
            <w:r w:rsidRPr="00E67E0D">
              <w:rPr>
                <w:rFonts w:cs="Arial"/>
                <w:i/>
                <w:szCs w:val="18"/>
                <w:lang w:eastAsia="ja-JP"/>
              </w:rPr>
              <w:t>1..&lt;maxnoofCellinEAI&gt;</w:t>
            </w:r>
          </w:p>
        </w:tc>
        <w:tc>
          <w:tcPr>
            <w:tcW w:w="1872" w:type="dxa"/>
          </w:tcPr>
          <w:p w14:paraId="2F06C12F" w14:textId="77777777" w:rsidR="006A1CE4" w:rsidRPr="00E67E0D" w:rsidRDefault="006A1CE4" w:rsidP="00E7499B">
            <w:pPr>
              <w:pStyle w:val="TAL"/>
              <w:rPr>
                <w:lang w:eastAsia="ja-JP"/>
              </w:rPr>
            </w:pPr>
          </w:p>
        </w:tc>
        <w:tc>
          <w:tcPr>
            <w:tcW w:w="2880" w:type="dxa"/>
          </w:tcPr>
          <w:p w14:paraId="312DFF4B" w14:textId="77777777" w:rsidR="006A1CE4" w:rsidRPr="00E67E0D" w:rsidRDefault="006A1CE4" w:rsidP="00E7499B">
            <w:pPr>
              <w:pStyle w:val="TAL"/>
              <w:rPr>
                <w:lang w:eastAsia="ja-JP"/>
              </w:rPr>
            </w:pPr>
          </w:p>
        </w:tc>
      </w:tr>
      <w:tr w:rsidR="006A1CE4" w:rsidRPr="00E67E0D" w14:paraId="4128E771" w14:textId="77777777" w:rsidTr="00E7499B">
        <w:tc>
          <w:tcPr>
            <w:tcW w:w="2448" w:type="dxa"/>
          </w:tcPr>
          <w:p w14:paraId="5653556D" w14:textId="77777777" w:rsidR="006A1CE4" w:rsidRPr="00E67E0D" w:rsidRDefault="006A1CE4" w:rsidP="00E7499B">
            <w:pPr>
              <w:pStyle w:val="TAL"/>
              <w:ind w:left="345"/>
              <w:rPr>
                <w:rFonts w:cs="Arial"/>
                <w:bCs/>
                <w:i/>
                <w:iCs/>
                <w:szCs w:val="18"/>
                <w:lang w:eastAsia="ja-JP"/>
              </w:rPr>
            </w:pPr>
            <w:r w:rsidRPr="00E67E0D">
              <w:rPr>
                <w:rFonts w:cs="Arial"/>
                <w:szCs w:val="18"/>
                <w:lang w:eastAsia="ja-JP"/>
              </w:rPr>
              <w:t>&gt;&gt;&gt;&gt;E-UTRA CGI</w:t>
            </w:r>
          </w:p>
        </w:tc>
        <w:tc>
          <w:tcPr>
            <w:tcW w:w="1080" w:type="dxa"/>
          </w:tcPr>
          <w:p w14:paraId="56011E13" w14:textId="77777777" w:rsidR="006A1CE4" w:rsidRPr="00E67E0D" w:rsidRDefault="006A1CE4" w:rsidP="00E7499B">
            <w:pPr>
              <w:pStyle w:val="TAL"/>
              <w:rPr>
                <w:rFonts w:cs="Arial"/>
                <w:lang w:eastAsia="ja-JP"/>
              </w:rPr>
            </w:pPr>
            <w:r w:rsidRPr="00E67E0D">
              <w:rPr>
                <w:rFonts w:cs="Arial"/>
                <w:szCs w:val="18"/>
                <w:lang w:eastAsia="ja-JP"/>
              </w:rPr>
              <w:t>M</w:t>
            </w:r>
          </w:p>
        </w:tc>
        <w:tc>
          <w:tcPr>
            <w:tcW w:w="1440" w:type="dxa"/>
          </w:tcPr>
          <w:p w14:paraId="03EB92D3" w14:textId="77777777" w:rsidR="006A1CE4" w:rsidRPr="00E67E0D" w:rsidRDefault="006A1CE4" w:rsidP="00E7499B">
            <w:pPr>
              <w:pStyle w:val="TAL"/>
              <w:rPr>
                <w:i/>
                <w:lang w:eastAsia="ja-JP"/>
              </w:rPr>
            </w:pPr>
          </w:p>
        </w:tc>
        <w:tc>
          <w:tcPr>
            <w:tcW w:w="1872" w:type="dxa"/>
          </w:tcPr>
          <w:p w14:paraId="7F6C6CE9" w14:textId="77777777" w:rsidR="006A1CE4" w:rsidRPr="00E67E0D" w:rsidRDefault="006A1CE4" w:rsidP="00E7499B">
            <w:pPr>
              <w:pStyle w:val="TAL"/>
              <w:rPr>
                <w:lang w:eastAsia="ja-JP"/>
              </w:rPr>
            </w:pPr>
            <w:r w:rsidRPr="00E67E0D">
              <w:rPr>
                <w:rFonts w:cs="Arial"/>
                <w:szCs w:val="18"/>
              </w:rPr>
              <w:t>9.3.1.9</w:t>
            </w:r>
          </w:p>
        </w:tc>
        <w:tc>
          <w:tcPr>
            <w:tcW w:w="2880" w:type="dxa"/>
          </w:tcPr>
          <w:p w14:paraId="7D9B12B0" w14:textId="77777777" w:rsidR="006A1CE4" w:rsidRPr="00E67E0D" w:rsidRDefault="006A1CE4" w:rsidP="00E7499B">
            <w:pPr>
              <w:pStyle w:val="TAL"/>
              <w:rPr>
                <w:lang w:eastAsia="ja-JP"/>
              </w:rPr>
            </w:pPr>
          </w:p>
        </w:tc>
      </w:tr>
      <w:tr w:rsidR="006A1CE4" w:rsidRPr="00E67E0D" w14:paraId="153E631C" w14:textId="77777777" w:rsidTr="00E7499B">
        <w:tc>
          <w:tcPr>
            <w:tcW w:w="2448" w:type="dxa"/>
            <w:shd w:val="clear" w:color="auto" w:fill="auto"/>
          </w:tcPr>
          <w:p w14:paraId="5943BD7B" w14:textId="77777777" w:rsidR="006A1CE4" w:rsidRPr="00E67E0D" w:rsidRDefault="006A1CE4" w:rsidP="00E7499B">
            <w:pPr>
              <w:pStyle w:val="TAL"/>
              <w:ind w:left="75"/>
              <w:rPr>
                <w:rFonts w:cs="Arial"/>
                <w:bCs/>
                <w:i/>
                <w:iCs/>
                <w:szCs w:val="18"/>
                <w:lang w:eastAsia="ja-JP"/>
              </w:rPr>
            </w:pPr>
            <w:r w:rsidRPr="00E67E0D">
              <w:rPr>
                <w:rFonts w:cs="Arial"/>
                <w:i/>
                <w:szCs w:val="18"/>
                <w:lang w:eastAsia="ja-JP"/>
              </w:rPr>
              <w:t>&gt;Cell ID Broadcast NR</w:t>
            </w:r>
          </w:p>
        </w:tc>
        <w:tc>
          <w:tcPr>
            <w:tcW w:w="1080" w:type="dxa"/>
            <w:shd w:val="clear" w:color="auto" w:fill="auto"/>
          </w:tcPr>
          <w:p w14:paraId="16C8F2F3" w14:textId="77777777" w:rsidR="006A1CE4" w:rsidRPr="00E67E0D" w:rsidRDefault="006A1CE4" w:rsidP="00E7499B">
            <w:pPr>
              <w:pStyle w:val="TAL"/>
              <w:rPr>
                <w:rFonts w:cs="Arial"/>
                <w:lang w:eastAsia="ja-JP"/>
              </w:rPr>
            </w:pPr>
          </w:p>
        </w:tc>
        <w:tc>
          <w:tcPr>
            <w:tcW w:w="1440" w:type="dxa"/>
            <w:shd w:val="clear" w:color="auto" w:fill="auto"/>
          </w:tcPr>
          <w:p w14:paraId="361D10E5" w14:textId="77777777" w:rsidR="006A1CE4" w:rsidRPr="00E67E0D" w:rsidRDefault="006A1CE4" w:rsidP="00E7499B">
            <w:pPr>
              <w:pStyle w:val="TAL"/>
              <w:rPr>
                <w:i/>
                <w:lang w:eastAsia="ja-JP"/>
              </w:rPr>
            </w:pPr>
          </w:p>
        </w:tc>
        <w:tc>
          <w:tcPr>
            <w:tcW w:w="1872" w:type="dxa"/>
            <w:shd w:val="clear" w:color="auto" w:fill="auto"/>
          </w:tcPr>
          <w:p w14:paraId="141DF903" w14:textId="77777777" w:rsidR="006A1CE4" w:rsidRPr="00E67E0D" w:rsidRDefault="006A1CE4" w:rsidP="00E7499B">
            <w:pPr>
              <w:pStyle w:val="TAL"/>
              <w:rPr>
                <w:lang w:eastAsia="ja-JP"/>
              </w:rPr>
            </w:pPr>
          </w:p>
        </w:tc>
        <w:tc>
          <w:tcPr>
            <w:tcW w:w="2880" w:type="dxa"/>
          </w:tcPr>
          <w:p w14:paraId="5CE69712" w14:textId="77777777" w:rsidR="006A1CE4" w:rsidRPr="00E67E0D" w:rsidRDefault="006A1CE4" w:rsidP="00E7499B">
            <w:pPr>
              <w:pStyle w:val="TAL"/>
              <w:rPr>
                <w:lang w:eastAsia="ja-JP"/>
              </w:rPr>
            </w:pPr>
          </w:p>
        </w:tc>
      </w:tr>
      <w:tr w:rsidR="006A1CE4" w:rsidRPr="00E67E0D" w14:paraId="0CB027EB" w14:textId="77777777" w:rsidTr="00E7499B">
        <w:tc>
          <w:tcPr>
            <w:tcW w:w="2448" w:type="dxa"/>
            <w:shd w:val="clear" w:color="auto" w:fill="auto"/>
          </w:tcPr>
          <w:p w14:paraId="156CED49" w14:textId="77777777" w:rsidR="006A1CE4" w:rsidRPr="00E67E0D" w:rsidRDefault="006A1CE4" w:rsidP="00E7499B">
            <w:pPr>
              <w:pStyle w:val="TAL"/>
              <w:ind w:left="165"/>
              <w:rPr>
                <w:rFonts w:cs="Arial"/>
                <w:bCs/>
                <w:i/>
                <w:iCs/>
                <w:szCs w:val="18"/>
                <w:lang w:eastAsia="ja-JP"/>
              </w:rPr>
            </w:pPr>
            <w:r w:rsidRPr="00E67E0D">
              <w:rPr>
                <w:rFonts w:cs="Arial"/>
                <w:b/>
                <w:bCs/>
                <w:szCs w:val="18"/>
                <w:lang w:eastAsia="ja-JP"/>
              </w:rPr>
              <w:t>&gt;&gt;Completed Cell List</w:t>
            </w:r>
          </w:p>
        </w:tc>
        <w:tc>
          <w:tcPr>
            <w:tcW w:w="1080" w:type="dxa"/>
            <w:shd w:val="clear" w:color="auto" w:fill="auto"/>
          </w:tcPr>
          <w:p w14:paraId="0ED7C145" w14:textId="77777777" w:rsidR="006A1CE4" w:rsidRPr="00E67E0D" w:rsidRDefault="006A1CE4" w:rsidP="00E7499B">
            <w:pPr>
              <w:pStyle w:val="TAL"/>
              <w:rPr>
                <w:rFonts w:cs="Arial"/>
                <w:lang w:eastAsia="ja-JP"/>
              </w:rPr>
            </w:pPr>
          </w:p>
        </w:tc>
        <w:tc>
          <w:tcPr>
            <w:tcW w:w="1440" w:type="dxa"/>
            <w:shd w:val="clear" w:color="auto" w:fill="auto"/>
          </w:tcPr>
          <w:p w14:paraId="061E2CF1" w14:textId="77777777" w:rsidR="006A1CE4" w:rsidRPr="00E67E0D" w:rsidRDefault="006A1CE4" w:rsidP="00E7499B">
            <w:pPr>
              <w:pStyle w:val="TAL"/>
              <w:rPr>
                <w:i/>
                <w:lang w:eastAsia="ja-JP"/>
              </w:rPr>
            </w:pPr>
            <w:r w:rsidRPr="00E67E0D">
              <w:rPr>
                <w:rFonts w:cs="Arial"/>
                <w:i/>
                <w:szCs w:val="18"/>
                <w:lang w:eastAsia="ja-JP"/>
              </w:rPr>
              <w:t>1..&lt;maxnoofCellIDforWarning&gt;</w:t>
            </w:r>
          </w:p>
        </w:tc>
        <w:tc>
          <w:tcPr>
            <w:tcW w:w="1872" w:type="dxa"/>
            <w:shd w:val="clear" w:color="auto" w:fill="auto"/>
          </w:tcPr>
          <w:p w14:paraId="4EAEC7DB" w14:textId="77777777" w:rsidR="006A1CE4" w:rsidRPr="00E67E0D" w:rsidRDefault="006A1CE4" w:rsidP="00E7499B">
            <w:pPr>
              <w:pStyle w:val="TAL"/>
              <w:rPr>
                <w:lang w:eastAsia="ja-JP"/>
              </w:rPr>
            </w:pPr>
          </w:p>
        </w:tc>
        <w:tc>
          <w:tcPr>
            <w:tcW w:w="2880" w:type="dxa"/>
          </w:tcPr>
          <w:p w14:paraId="22360024" w14:textId="77777777" w:rsidR="006A1CE4" w:rsidRPr="00E67E0D" w:rsidRDefault="006A1CE4" w:rsidP="00E7499B">
            <w:pPr>
              <w:pStyle w:val="TAL"/>
              <w:rPr>
                <w:lang w:eastAsia="ja-JP"/>
              </w:rPr>
            </w:pPr>
          </w:p>
        </w:tc>
      </w:tr>
      <w:tr w:rsidR="006A1CE4" w:rsidRPr="00E67E0D" w14:paraId="765CADC6" w14:textId="77777777" w:rsidTr="00E7499B">
        <w:tc>
          <w:tcPr>
            <w:tcW w:w="2448" w:type="dxa"/>
            <w:shd w:val="clear" w:color="auto" w:fill="auto"/>
          </w:tcPr>
          <w:p w14:paraId="5CF816BF" w14:textId="77777777" w:rsidR="006A1CE4" w:rsidRPr="00E67E0D" w:rsidRDefault="006A1CE4" w:rsidP="00E7499B">
            <w:pPr>
              <w:pStyle w:val="TAL"/>
              <w:ind w:left="255"/>
              <w:rPr>
                <w:rFonts w:cs="Arial"/>
                <w:bCs/>
                <w:i/>
                <w:iCs/>
                <w:szCs w:val="18"/>
                <w:lang w:eastAsia="ja-JP"/>
              </w:rPr>
            </w:pPr>
            <w:r w:rsidRPr="00E67E0D">
              <w:rPr>
                <w:rFonts w:cs="Arial"/>
                <w:bCs/>
                <w:szCs w:val="18"/>
                <w:lang w:eastAsia="ja-JP"/>
              </w:rPr>
              <w:t>&gt;&gt;&gt;NR-CGI</w:t>
            </w:r>
          </w:p>
        </w:tc>
        <w:tc>
          <w:tcPr>
            <w:tcW w:w="1080" w:type="dxa"/>
            <w:shd w:val="clear" w:color="auto" w:fill="auto"/>
          </w:tcPr>
          <w:p w14:paraId="348D75F4" w14:textId="77777777" w:rsidR="006A1CE4" w:rsidRPr="00E67E0D" w:rsidRDefault="006A1CE4" w:rsidP="00E7499B">
            <w:pPr>
              <w:pStyle w:val="TAL"/>
              <w:rPr>
                <w:rFonts w:cs="Arial"/>
                <w:lang w:eastAsia="ja-JP"/>
              </w:rPr>
            </w:pPr>
            <w:r w:rsidRPr="00E67E0D">
              <w:rPr>
                <w:rFonts w:cs="Arial"/>
                <w:szCs w:val="18"/>
                <w:lang w:eastAsia="ja-JP"/>
              </w:rPr>
              <w:t>M</w:t>
            </w:r>
          </w:p>
        </w:tc>
        <w:tc>
          <w:tcPr>
            <w:tcW w:w="1440" w:type="dxa"/>
            <w:shd w:val="clear" w:color="auto" w:fill="auto"/>
          </w:tcPr>
          <w:p w14:paraId="31F2DFF1" w14:textId="77777777" w:rsidR="006A1CE4" w:rsidRPr="00E67E0D" w:rsidRDefault="006A1CE4" w:rsidP="00E7499B">
            <w:pPr>
              <w:pStyle w:val="TAL"/>
              <w:rPr>
                <w:i/>
                <w:lang w:eastAsia="ja-JP"/>
              </w:rPr>
            </w:pPr>
          </w:p>
        </w:tc>
        <w:tc>
          <w:tcPr>
            <w:tcW w:w="1872" w:type="dxa"/>
            <w:shd w:val="clear" w:color="auto" w:fill="auto"/>
          </w:tcPr>
          <w:p w14:paraId="4D85F345" w14:textId="77777777" w:rsidR="006A1CE4" w:rsidRPr="00E67E0D" w:rsidRDefault="006A1CE4" w:rsidP="00E7499B">
            <w:pPr>
              <w:pStyle w:val="TAL"/>
              <w:rPr>
                <w:lang w:eastAsia="ja-JP"/>
              </w:rPr>
            </w:pPr>
            <w:r w:rsidRPr="00E67E0D">
              <w:rPr>
                <w:rFonts w:cs="Arial"/>
                <w:szCs w:val="18"/>
              </w:rPr>
              <w:t>9.3.1.7</w:t>
            </w:r>
          </w:p>
        </w:tc>
        <w:tc>
          <w:tcPr>
            <w:tcW w:w="2880" w:type="dxa"/>
          </w:tcPr>
          <w:p w14:paraId="26D28C4A" w14:textId="77777777" w:rsidR="006A1CE4" w:rsidRPr="00E67E0D" w:rsidRDefault="006A1CE4" w:rsidP="00E7499B">
            <w:pPr>
              <w:pStyle w:val="TAL"/>
              <w:rPr>
                <w:lang w:eastAsia="ja-JP"/>
              </w:rPr>
            </w:pPr>
          </w:p>
        </w:tc>
      </w:tr>
      <w:tr w:rsidR="006A1CE4" w:rsidRPr="00E67E0D" w14:paraId="5F7D2DE3" w14:textId="77777777" w:rsidTr="00E7499B">
        <w:tc>
          <w:tcPr>
            <w:tcW w:w="2448" w:type="dxa"/>
            <w:shd w:val="clear" w:color="auto" w:fill="auto"/>
          </w:tcPr>
          <w:p w14:paraId="5C837C4A" w14:textId="77777777" w:rsidR="006A1CE4" w:rsidRPr="00E67E0D" w:rsidRDefault="006A1CE4" w:rsidP="00E7499B">
            <w:pPr>
              <w:pStyle w:val="TAL"/>
              <w:ind w:left="75"/>
              <w:rPr>
                <w:rFonts w:cs="Arial"/>
                <w:bCs/>
                <w:i/>
                <w:iCs/>
                <w:szCs w:val="18"/>
                <w:lang w:eastAsia="ja-JP"/>
              </w:rPr>
            </w:pPr>
            <w:r w:rsidRPr="00E67E0D">
              <w:rPr>
                <w:rFonts w:cs="Arial"/>
                <w:i/>
                <w:iCs/>
                <w:szCs w:val="18"/>
                <w:lang w:eastAsia="ja-JP"/>
              </w:rPr>
              <w:t>&gt;TAI Broadcast NR</w:t>
            </w:r>
          </w:p>
        </w:tc>
        <w:tc>
          <w:tcPr>
            <w:tcW w:w="1080" w:type="dxa"/>
            <w:shd w:val="clear" w:color="auto" w:fill="auto"/>
          </w:tcPr>
          <w:p w14:paraId="3B440A5C" w14:textId="77777777" w:rsidR="006A1CE4" w:rsidRPr="00E67E0D" w:rsidRDefault="006A1CE4" w:rsidP="00E7499B">
            <w:pPr>
              <w:pStyle w:val="TAL"/>
              <w:rPr>
                <w:rFonts w:cs="Arial"/>
                <w:lang w:eastAsia="ja-JP"/>
              </w:rPr>
            </w:pPr>
          </w:p>
        </w:tc>
        <w:tc>
          <w:tcPr>
            <w:tcW w:w="1440" w:type="dxa"/>
            <w:shd w:val="clear" w:color="auto" w:fill="auto"/>
          </w:tcPr>
          <w:p w14:paraId="3C4E3F58" w14:textId="77777777" w:rsidR="006A1CE4" w:rsidRPr="00E67E0D" w:rsidRDefault="006A1CE4" w:rsidP="00E7499B">
            <w:pPr>
              <w:pStyle w:val="TAL"/>
              <w:rPr>
                <w:i/>
                <w:lang w:eastAsia="ja-JP"/>
              </w:rPr>
            </w:pPr>
          </w:p>
        </w:tc>
        <w:tc>
          <w:tcPr>
            <w:tcW w:w="1872" w:type="dxa"/>
            <w:shd w:val="clear" w:color="auto" w:fill="auto"/>
          </w:tcPr>
          <w:p w14:paraId="20E0D73B" w14:textId="77777777" w:rsidR="006A1CE4" w:rsidRPr="00E67E0D" w:rsidRDefault="006A1CE4" w:rsidP="00E7499B">
            <w:pPr>
              <w:pStyle w:val="TAL"/>
              <w:rPr>
                <w:lang w:eastAsia="ja-JP"/>
              </w:rPr>
            </w:pPr>
          </w:p>
        </w:tc>
        <w:tc>
          <w:tcPr>
            <w:tcW w:w="2880" w:type="dxa"/>
          </w:tcPr>
          <w:p w14:paraId="6CADB81D" w14:textId="77777777" w:rsidR="006A1CE4" w:rsidRPr="00E67E0D" w:rsidRDefault="006A1CE4" w:rsidP="00E7499B">
            <w:pPr>
              <w:pStyle w:val="TAL"/>
              <w:rPr>
                <w:lang w:eastAsia="ja-JP"/>
              </w:rPr>
            </w:pPr>
          </w:p>
        </w:tc>
      </w:tr>
      <w:tr w:rsidR="006A1CE4" w:rsidRPr="00E67E0D" w14:paraId="16726181" w14:textId="77777777" w:rsidTr="00E7499B">
        <w:tc>
          <w:tcPr>
            <w:tcW w:w="2448" w:type="dxa"/>
            <w:shd w:val="clear" w:color="auto" w:fill="auto"/>
          </w:tcPr>
          <w:p w14:paraId="60565952" w14:textId="77777777" w:rsidR="006A1CE4" w:rsidRPr="00E67E0D" w:rsidRDefault="006A1CE4" w:rsidP="00E7499B">
            <w:pPr>
              <w:pStyle w:val="TAL"/>
              <w:ind w:left="165"/>
              <w:rPr>
                <w:rFonts w:cs="Arial"/>
                <w:bCs/>
                <w:i/>
                <w:iCs/>
                <w:szCs w:val="18"/>
                <w:lang w:eastAsia="ja-JP"/>
              </w:rPr>
            </w:pPr>
            <w:r w:rsidRPr="00E67E0D">
              <w:rPr>
                <w:rFonts w:cs="Arial"/>
                <w:b/>
                <w:bCs/>
                <w:szCs w:val="18"/>
                <w:lang w:eastAsia="ja-JP"/>
              </w:rPr>
              <w:t>&gt;&gt;TAI Broadcast</w:t>
            </w:r>
          </w:p>
        </w:tc>
        <w:tc>
          <w:tcPr>
            <w:tcW w:w="1080" w:type="dxa"/>
            <w:shd w:val="clear" w:color="auto" w:fill="auto"/>
          </w:tcPr>
          <w:p w14:paraId="6BAD824B" w14:textId="77777777" w:rsidR="006A1CE4" w:rsidRPr="00E67E0D" w:rsidRDefault="006A1CE4" w:rsidP="00E7499B">
            <w:pPr>
              <w:pStyle w:val="TAL"/>
              <w:rPr>
                <w:rFonts w:cs="Arial"/>
                <w:lang w:eastAsia="ja-JP"/>
              </w:rPr>
            </w:pPr>
          </w:p>
        </w:tc>
        <w:tc>
          <w:tcPr>
            <w:tcW w:w="1440" w:type="dxa"/>
            <w:shd w:val="clear" w:color="auto" w:fill="auto"/>
          </w:tcPr>
          <w:p w14:paraId="7A6C5979" w14:textId="77777777" w:rsidR="006A1CE4" w:rsidRPr="00E67E0D" w:rsidRDefault="006A1CE4" w:rsidP="00E7499B">
            <w:pPr>
              <w:pStyle w:val="TAL"/>
              <w:rPr>
                <w:i/>
                <w:lang w:eastAsia="ja-JP"/>
              </w:rPr>
            </w:pPr>
            <w:r w:rsidRPr="00E67E0D">
              <w:rPr>
                <w:rFonts w:cs="Arial"/>
                <w:i/>
                <w:szCs w:val="18"/>
                <w:lang w:eastAsia="ja-JP"/>
              </w:rPr>
              <w:t>1..&lt;maxnoofTAIforWarning&gt;</w:t>
            </w:r>
          </w:p>
        </w:tc>
        <w:tc>
          <w:tcPr>
            <w:tcW w:w="1872" w:type="dxa"/>
            <w:shd w:val="clear" w:color="auto" w:fill="auto"/>
          </w:tcPr>
          <w:p w14:paraId="29B17C42" w14:textId="77777777" w:rsidR="006A1CE4" w:rsidRPr="00E67E0D" w:rsidRDefault="006A1CE4" w:rsidP="00E7499B">
            <w:pPr>
              <w:pStyle w:val="TAL"/>
              <w:rPr>
                <w:lang w:eastAsia="ja-JP"/>
              </w:rPr>
            </w:pPr>
          </w:p>
        </w:tc>
        <w:tc>
          <w:tcPr>
            <w:tcW w:w="2880" w:type="dxa"/>
          </w:tcPr>
          <w:p w14:paraId="18F8A8DA" w14:textId="77777777" w:rsidR="006A1CE4" w:rsidRPr="00E67E0D" w:rsidRDefault="006A1CE4" w:rsidP="00E7499B">
            <w:pPr>
              <w:pStyle w:val="TAL"/>
              <w:rPr>
                <w:lang w:eastAsia="ja-JP"/>
              </w:rPr>
            </w:pPr>
          </w:p>
        </w:tc>
      </w:tr>
      <w:tr w:rsidR="006A1CE4" w:rsidRPr="00E67E0D" w14:paraId="0B34C434" w14:textId="77777777" w:rsidTr="00E7499B">
        <w:tc>
          <w:tcPr>
            <w:tcW w:w="2448" w:type="dxa"/>
            <w:shd w:val="clear" w:color="auto" w:fill="auto"/>
          </w:tcPr>
          <w:p w14:paraId="3D134F15" w14:textId="77777777" w:rsidR="006A1CE4" w:rsidRPr="00E67E0D" w:rsidRDefault="006A1CE4" w:rsidP="00E7499B">
            <w:pPr>
              <w:pStyle w:val="TAL"/>
              <w:ind w:left="255"/>
              <w:rPr>
                <w:rFonts w:cs="Arial"/>
                <w:bCs/>
                <w:i/>
                <w:iCs/>
                <w:szCs w:val="18"/>
                <w:lang w:eastAsia="ja-JP"/>
              </w:rPr>
            </w:pPr>
            <w:r w:rsidRPr="00E67E0D">
              <w:rPr>
                <w:rFonts w:cs="Arial"/>
                <w:bCs/>
                <w:szCs w:val="18"/>
                <w:lang w:eastAsia="ja-JP"/>
              </w:rPr>
              <w:t>&gt;&gt;&gt;TAI</w:t>
            </w:r>
          </w:p>
        </w:tc>
        <w:tc>
          <w:tcPr>
            <w:tcW w:w="1080" w:type="dxa"/>
            <w:shd w:val="clear" w:color="auto" w:fill="auto"/>
          </w:tcPr>
          <w:p w14:paraId="28CD9B77" w14:textId="77777777" w:rsidR="006A1CE4" w:rsidRPr="00E67E0D" w:rsidRDefault="006A1CE4" w:rsidP="00E7499B">
            <w:pPr>
              <w:pStyle w:val="TAL"/>
              <w:rPr>
                <w:rFonts w:cs="Arial"/>
                <w:lang w:eastAsia="ja-JP"/>
              </w:rPr>
            </w:pPr>
            <w:r w:rsidRPr="00E67E0D">
              <w:rPr>
                <w:rFonts w:cs="Arial"/>
                <w:szCs w:val="18"/>
                <w:lang w:eastAsia="ja-JP"/>
              </w:rPr>
              <w:t>M</w:t>
            </w:r>
          </w:p>
        </w:tc>
        <w:tc>
          <w:tcPr>
            <w:tcW w:w="1440" w:type="dxa"/>
            <w:shd w:val="clear" w:color="auto" w:fill="auto"/>
          </w:tcPr>
          <w:p w14:paraId="72D1FEF7" w14:textId="77777777" w:rsidR="006A1CE4" w:rsidRPr="00E67E0D" w:rsidRDefault="006A1CE4" w:rsidP="00E7499B">
            <w:pPr>
              <w:pStyle w:val="TAL"/>
              <w:rPr>
                <w:i/>
                <w:lang w:eastAsia="ja-JP"/>
              </w:rPr>
            </w:pPr>
          </w:p>
        </w:tc>
        <w:tc>
          <w:tcPr>
            <w:tcW w:w="1872" w:type="dxa"/>
            <w:shd w:val="clear" w:color="auto" w:fill="auto"/>
          </w:tcPr>
          <w:p w14:paraId="7D2F48A8" w14:textId="77777777" w:rsidR="006A1CE4" w:rsidRPr="00E67E0D" w:rsidRDefault="006A1CE4" w:rsidP="00E7499B">
            <w:pPr>
              <w:pStyle w:val="TAL"/>
              <w:rPr>
                <w:lang w:eastAsia="ja-JP"/>
              </w:rPr>
            </w:pPr>
            <w:r w:rsidRPr="00E67E0D">
              <w:rPr>
                <w:lang w:eastAsia="ja-JP"/>
              </w:rPr>
              <w:t>9.3.3.11</w:t>
            </w:r>
          </w:p>
        </w:tc>
        <w:tc>
          <w:tcPr>
            <w:tcW w:w="2880" w:type="dxa"/>
          </w:tcPr>
          <w:p w14:paraId="1A0349D9" w14:textId="77777777" w:rsidR="006A1CE4" w:rsidRPr="00E67E0D" w:rsidRDefault="006A1CE4" w:rsidP="00E7499B">
            <w:pPr>
              <w:pStyle w:val="TAL"/>
              <w:rPr>
                <w:lang w:eastAsia="ja-JP"/>
              </w:rPr>
            </w:pPr>
          </w:p>
        </w:tc>
      </w:tr>
      <w:tr w:rsidR="006A1CE4" w:rsidRPr="00E67E0D" w14:paraId="5401297E" w14:textId="77777777" w:rsidTr="00E7499B">
        <w:tc>
          <w:tcPr>
            <w:tcW w:w="2448" w:type="dxa"/>
          </w:tcPr>
          <w:p w14:paraId="0257C57A" w14:textId="77777777" w:rsidR="006A1CE4" w:rsidRPr="00E67E0D" w:rsidRDefault="006A1CE4" w:rsidP="00E7499B">
            <w:pPr>
              <w:pStyle w:val="TAL"/>
              <w:ind w:left="255"/>
              <w:rPr>
                <w:rFonts w:cs="Arial"/>
                <w:bCs/>
                <w:szCs w:val="18"/>
                <w:lang w:eastAsia="ja-JP"/>
              </w:rPr>
            </w:pPr>
            <w:r w:rsidRPr="00E67E0D">
              <w:rPr>
                <w:rFonts w:cs="Arial"/>
                <w:b/>
                <w:szCs w:val="18"/>
                <w:lang w:eastAsia="ja-JP"/>
              </w:rPr>
              <w:t>&gt;&gt;&gt;Completed Cell in TAI List</w:t>
            </w:r>
          </w:p>
        </w:tc>
        <w:tc>
          <w:tcPr>
            <w:tcW w:w="1080" w:type="dxa"/>
          </w:tcPr>
          <w:p w14:paraId="7C3F90D7" w14:textId="77777777" w:rsidR="006A1CE4" w:rsidRPr="00E67E0D" w:rsidRDefault="006A1CE4" w:rsidP="00E7499B">
            <w:pPr>
              <w:pStyle w:val="TAL"/>
              <w:rPr>
                <w:rFonts w:cs="Arial"/>
                <w:szCs w:val="18"/>
                <w:lang w:eastAsia="ja-JP"/>
              </w:rPr>
            </w:pPr>
          </w:p>
        </w:tc>
        <w:tc>
          <w:tcPr>
            <w:tcW w:w="1440" w:type="dxa"/>
          </w:tcPr>
          <w:p w14:paraId="2DA478CD" w14:textId="77777777" w:rsidR="006A1CE4" w:rsidRPr="00E67E0D" w:rsidRDefault="006A1CE4" w:rsidP="00E7499B">
            <w:pPr>
              <w:pStyle w:val="TAL"/>
              <w:rPr>
                <w:i/>
                <w:lang w:eastAsia="ja-JP"/>
              </w:rPr>
            </w:pPr>
            <w:r w:rsidRPr="00E67E0D">
              <w:rPr>
                <w:rFonts w:cs="Arial"/>
                <w:i/>
                <w:szCs w:val="18"/>
                <w:lang w:eastAsia="ja-JP"/>
              </w:rPr>
              <w:t>1..&lt;maxnoofCellinTAI&gt;</w:t>
            </w:r>
          </w:p>
        </w:tc>
        <w:tc>
          <w:tcPr>
            <w:tcW w:w="1872" w:type="dxa"/>
          </w:tcPr>
          <w:p w14:paraId="19BB2239" w14:textId="77777777" w:rsidR="006A1CE4" w:rsidRPr="00E67E0D" w:rsidRDefault="006A1CE4" w:rsidP="00E7499B">
            <w:pPr>
              <w:pStyle w:val="TAL"/>
              <w:rPr>
                <w:lang w:eastAsia="ja-JP"/>
              </w:rPr>
            </w:pPr>
          </w:p>
        </w:tc>
        <w:tc>
          <w:tcPr>
            <w:tcW w:w="2880" w:type="dxa"/>
          </w:tcPr>
          <w:p w14:paraId="3B1C9EB4" w14:textId="77777777" w:rsidR="006A1CE4" w:rsidRPr="00E67E0D" w:rsidRDefault="006A1CE4" w:rsidP="00E7499B">
            <w:pPr>
              <w:pStyle w:val="TAL"/>
              <w:rPr>
                <w:lang w:eastAsia="ja-JP"/>
              </w:rPr>
            </w:pPr>
          </w:p>
        </w:tc>
      </w:tr>
      <w:tr w:rsidR="006A1CE4" w:rsidRPr="00E67E0D" w14:paraId="2712EE93" w14:textId="77777777" w:rsidTr="00E7499B">
        <w:tc>
          <w:tcPr>
            <w:tcW w:w="2448" w:type="dxa"/>
          </w:tcPr>
          <w:p w14:paraId="4BA1B943" w14:textId="77777777" w:rsidR="006A1CE4" w:rsidRPr="00E67E0D" w:rsidRDefault="006A1CE4" w:rsidP="00E7499B">
            <w:pPr>
              <w:pStyle w:val="TAL"/>
              <w:ind w:left="345"/>
              <w:rPr>
                <w:rFonts w:cs="Arial"/>
                <w:bCs/>
                <w:szCs w:val="18"/>
                <w:lang w:eastAsia="ja-JP"/>
              </w:rPr>
            </w:pPr>
            <w:r w:rsidRPr="00E67E0D">
              <w:rPr>
                <w:rFonts w:cs="Arial"/>
                <w:szCs w:val="18"/>
                <w:lang w:eastAsia="ja-JP"/>
              </w:rPr>
              <w:t>&gt;&gt;&gt;&gt;NR-CGI</w:t>
            </w:r>
          </w:p>
        </w:tc>
        <w:tc>
          <w:tcPr>
            <w:tcW w:w="1080" w:type="dxa"/>
          </w:tcPr>
          <w:p w14:paraId="164D2E29" w14:textId="77777777" w:rsidR="006A1CE4" w:rsidRPr="00E67E0D" w:rsidRDefault="006A1CE4" w:rsidP="00E7499B">
            <w:pPr>
              <w:pStyle w:val="TAL"/>
              <w:rPr>
                <w:rFonts w:cs="Arial"/>
                <w:szCs w:val="18"/>
                <w:lang w:eastAsia="ja-JP"/>
              </w:rPr>
            </w:pPr>
            <w:r w:rsidRPr="00E67E0D">
              <w:rPr>
                <w:rFonts w:cs="Arial"/>
                <w:szCs w:val="18"/>
                <w:lang w:eastAsia="ja-JP"/>
              </w:rPr>
              <w:t>M</w:t>
            </w:r>
          </w:p>
        </w:tc>
        <w:tc>
          <w:tcPr>
            <w:tcW w:w="1440" w:type="dxa"/>
          </w:tcPr>
          <w:p w14:paraId="29F0A72C" w14:textId="77777777" w:rsidR="006A1CE4" w:rsidRPr="00E67E0D" w:rsidRDefault="006A1CE4" w:rsidP="00E7499B">
            <w:pPr>
              <w:pStyle w:val="TAL"/>
              <w:rPr>
                <w:i/>
                <w:lang w:eastAsia="ja-JP"/>
              </w:rPr>
            </w:pPr>
          </w:p>
        </w:tc>
        <w:tc>
          <w:tcPr>
            <w:tcW w:w="1872" w:type="dxa"/>
          </w:tcPr>
          <w:p w14:paraId="104A1961" w14:textId="77777777" w:rsidR="006A1CE4" w:rsidRPr="00E67E0D" w:rsidRDefault="006A1CE4" w:rsidP="00E7499B">
            <w:pPr>
              <w:pStyle w:val="TAL"/>
              <w:rPr>
                <w:lang w:eastAsia="ja-JP"/>
              </w:rPr>
            </w:pPr>
            <w:r w:rsidRPr="00E67E0D">
              <w:rPr>
                <w:rFonts w:cs="Arial"/>
                <w:szCs w:val="18"/>
              </w:rPr>
              <w:t>9.3.1.7</w:t>
            </w:r>
          </w:p>
        </w:tc>
        <w:tc>
          <w:tcPr>
            <w:tcW w:w="2880" w:type="dxa"/>
          </w:tcPr>
          <w:p w14:paraId="05BC6247" w14:textId="77777777" w:rsidR="006A1CE4" w:rsidRPr="00E67E0D" w:rsidRDefault="006A1CE4" w:rsidP="00E7499B">
            <w:pPr>
              <w:pStyle w:val="TAL"/>
              <w:rPr>
                <w:lang w:eastAsia="ja-JP"/>
              </w:rPr>
            </w:pPr>
          </w:p>
        </w:tc>
      </w:tr>
      <w:tr w:rsidR="006A1CE4" w:rsidRPr="00E67E0D" w14:paraId="66A2A292" w14:textId="77777777" w:rsidTr="00E7499B">
        <w:tc>
          <w:tcPr>
            <w:tcW w:w="2448" w:type="dxa"/>
          </w:tcPr>
          <w:p w14:paraId="1C573A65" w14:textId="77777777" w:rsidR="006A1CE4" w:rsidRPr="00E67E0D" w:rsidRDefault="006A1CE4" w:rsidP="00E7499B">
            <w:pPr>
              <w:pStyle w:val="TAL"/>
              <w:ind w:left="75"/>
              <w:rPr>
                <w:rFonts w:cs="Arial"/>
                <w:bCs/>
                <w:szCs w:val="18"/>
                <w:lang w:eastAsia="ja-JP"/>
              </w:rPr>
            </w:pPr>
            <w:r w:rsidRPr="00E67E0D">
              <w:rPr>
                <w:rFonts w:cs="Arial"/>
                <w:bCs/>
                <w:i/>
                <w:iCs/>
                <w:szCs w:val="18"/>
                <w:lang w:eastAsia="ja-JP"/>
              </w:rPr>
              <w:t>&gt;Emergency Area ID Broadcast NR</w:t>
            </w:r>
          </w:p>
        </w:tc>
        <w:tc>
          <w:tcPr>
            <w:tcW w:w="1080" w:type="dxa"/>
          </w:tcPr>
          <w:p w14:paraId="596808FC" w14:textId="77777777" w:rsidR="006A1CE4" w:rsidRPr="00E67E0D" w:rsidRDefault="006A1CE4" w:rsidP="00E7499B">
            <w:pPr>
              <w:pStyle w:val="TAL"/>
              <w:rPr>
                <w:rFonts w:cs="Arial"/>
                <w:szCs w:val="18"/>
                <w:lang w:eastAsia="ja-JP"/>
              </w:rPr>
            </w:pPr>
          </w:p>
        </w:tc>
        <w:tc>
          <w:tcPr>
            <w:tcW w:w="1440" w:type="dxa"/>
          </w:tcPr>
          <w:p w14:paraId="072D92A7" w14:textId="77777777" w:rsidR="006A1CE4" w:rsidRPr="00E67E0D" w:rsidRDefault="006A1CE4" w:rsidP="00E7499B">
            <w:pPr>
              <w:pStyle w:val="TAL"/>
              <w:rPr>
                <w:i/>
                <w:lang w:eastAsia="ja-JP"/>
              </w:rPr>
            </w:pPr>
          </w:p>
        </w:tc>
        <w:tc>
          <w:tcPr>
            <w:tcW w:w="1872" w:type="dxa"/>
          </w:tcPr>
          <w:p w14:paraId="7A5FC1BE" w14:textId="77777777" w:rsidR="006A1CE4" w:rsidRPr="00E67E0D" w:rsidRDefault="006A1CE4" w:rsidP="00E7499B">
            <w:pPr>
              <w:pStyle w:val="TAL"/>
              <w:rPr>
                <w:lang w:eastAsia="ja-JP"/>
              </w:rPr>
            </w:pPr>
          </w:p>
        </w:tc>
        <w:tc>
          <w:tcPr>
            <w:tcW w:w="2880" w:type="dxa"/>
          </w:tcPr>
          <w:p w14:paraId="46989540" w14:textId="77777777" w:rsidR="006A1CE4" w:rsidRPr="00E67E0D" w:rsidRDefault="006A1CE4" w:rsidP="00E7499B">
            <w:pPr>
              <w:pStyle w:val="TAL"/>
              <w:rPr>
                <w:lang w:eastAsia="ja-JP"/>
              </w:rPr>
            </w:pPr>
          </w:p>
        </w:tc>
      </w:tr>
      <w:tr w:rsidR="006A1CE4" w:rsidRPr="00E67E0D" w14:paraId="482E1E9F" w14:textId="77777777" w:rsidTr="00E7499B">
        <w:tc>
          <w:tcPr>
            <w:tcW w:w="2448" w:type="dxa"/>
          </w:tcPr>
          <w:p w14:paraId="0843B194" w14:textId="77777777" w:rsidR="006A1CE4" w:rsidRPr="00E67E0D" w:rsidRDefault="006A1CE4" w:rsidP="00E7499B">
            <w:pPr>
              <w:pStyle w:val="TAL"/>
              <w:ind w:left="165"/>
              <w:rPr>
                <w:rFonts w:cs="Arial"/>
                <w:bCs/>
                <w:szCs w:val="18"/>
                <w:lang w:eastAsia="ja-JP"/>
              </w:rPr>
            </w:pPr>
            <w:r w:rsidRPr="00E67E0D">
              <w:rPr>
                <w:rFonts w:cs="Arial"/>
                <w:b/>
                <w:szCs w:val="18"/>
                <w:lang w:eastAsia="ja-JP"/>
              </w:rPr>
              <w:t>&gt;&gt;Emergency Area ID Broadcast</w:t>
            </w:r>
          </w:p>
        </w:tc>
        <w:tc>
          <w:tcPr>
            <w:tcW w:w="1080" w:type="dxa"/>
          </w:tcPr>
          <w:p w14:paraId="28003BE1" w14:textId="77777777" w:rsidR="006A1CE4" w:rsidRPr="00E67E0D" w:rsidRDefault="006A1CE4" w:rsidP="00E7499B">
            <w:pPr>
              <w:pStyle w:val="TAL"/>
              <w:rPr>
                <w:rFonts w:cs="Arial"/>
                <w:szCs w:val="18"/>
                <w:lang w:eastAsia="ja-JP"/>
              </w:rPr>
            </w:pPr>
          </w:p>
        </w:tc>
        <w:tc>
          <w:tcPr>
            <w:tcW w:w="1440" w:type="dxa"/>
          </w:tcPr>
          <w:p w14:paraId="2C05FAA9" w14:textId="77777777" w:rsidR="006A1CE4" w:rsidRPr="00E67E0D" w:rsidRDefault="006A1CE4" w:rsidP="00E7499B">
            <w:pPr>
              <w:pStyle w:val="TAL"/>
              <w:rPr>
                <w:i/>
                <w:lang w:eastAsia="ja-JP"/>
              </w:rPr>
            </w:pPr>
            <w:r w:rsidRPr="00E67E0D">
              <w:rPr>
                <w:rFonts w:cs="Arial"/>
                <w:i/>
                <w:szCs w:val="18"/>
                <w:lang w:eastAsia="ja-JP"/>
              </w:rPr>
              <w:t>1..&lt;maxnoofEmergencyAreaID&gt;</w:t>
            </w:r>
          </w:p>
        </w:tc>
        <w:tc>
          <w:tcPr>
            <w:tcW w:w="1872" w:type="dxa"/>
          </w:tcPr>
          <w:p w14:paraId="7C6DE9A7" w14:textId="77777777" w:rsidR="006A1CE4" w:rsidRPr="00E67E0D" w:rsidRDefault="006A1CE4" w:rsidP="00E7499B">
            <w:pPr>
              <w:pStyle w:val="TAL"/>
              <w:rPr>
                <w:lang w:eastAsia="ja-JP"/>
              </w:rPr>
            </w:pPr>
          </w:p>
        </w:tc>
        <w:tc>
          <w:tcPr>
            <w:tcW w:w="2880" w:type="dxa"/>
          </w:tcPr>
          <w:p w14:paraId="1FA997B8" w14:textId="77777777" w:rsidR="006A1CE4" w:rsidRPr="00E67E0D" w:rsidRDefault="006A1CE4" w:rsidP="00E7499B">
            <w:pPr>
              <w:pStyle w:val="TAL"/>
              <w:rPr>
                <w:lang w:eastAsia="ja-JP"/>
              </w:rPr>
            </w:pPr>
          </w:p>
        </w:tc>
      </w:tr>
      <w:tr w:rsidR="006A1CE4" w:rsidRPr="00E67E0D" w14:paraId="0C15E3B2" w14:textId="77777777" w:rsidTr="00E7499B">
        <w:tc>
          <w:tcPr>
            <w:tcW w:w="2448" w:type="dxa"/>
          </w:tcPr>
          <w:p w14:paraId="2C599D1E" w14:textId="77777777" w:rsidR="006A1CE4" w:rsidRPr="00E67E0D" w:rsidRDefault="006A1CE4" w:rsidP="00E7499B">
            <w:pPr>
              <w:pStyle w:val="TAL"/>
              <w:ind w:left="255"/>
              <w:rPr>
                <w:rFonts w:cs="Arial"/>
                <w:bCs/>
                <w:szCs w:val="18"/>
                <w:lang w:eastAsia="ja-JP"/>
              </w:rPr>
            </w:pPr>
            <w:r w:rsidRPr="00E67E0D">
              <w:rPr>
                <w:rFonts w:cs="Arial"/>
                <w:szCs w:val="18"/>
                <w:lang w:eastAsia="ja-JP"/>
              </w:rPr>
              <w:t xml:space="preserve">&gt;&gt;&gt;Emergency Area ID </w:t>
            </w:r>
          </w:p>
        </w:tc>
        <w:tc>
          <w:tcPr>
            <w:tcW w:w="1080" w:type="dxa"/>
          </w:tcPr>
          <w:p w14:paraId="04ED5C32" w14:textId="77777777" w:rsidR="006A1CE4" w:rsidRPr="00E67E0D" w:rsidRDefault="006A1CE4" w:rsidP="00E7499B">
            <w:pPr>
              <w:pStyle w:val="TAL"/>
              <w:rPr>
                <w:rFonts w:cs="Arial"/>
                <w:szCs w:val="18"/>
                <w:lang w:eastAsia="ja-JP"/>
              </w:rPr>
            </w:pPr>
            <w:r w:rsidRPr="00E67E0D">
              <w:rPr>
                <w:rFonts w:cs="Arial"/>
                <w:szCs w:val="18"/>
                <w:lang w:eastAsia="ja-JP"/>
              </w:rPr>
              <w:t>M</w:t>
            </w:r>
          </w:p>
        </w:tc>
        <w:tc>
          <w:tcPr>
            <w:tcW w:w="1440" w:type="dxa"/>
          </w:tcPr>
          <w:p w14:paraId="20F6AAE8" w14:textId="77777777" w:rsidR="006A1CE4" w:rsidRPr="00E67E0D" w:rsidRDefault="006A1CE4" w:rsidP="00E7499B">
            <w:pPr>
              <w:pStyle w:val="TAL"/>
              <w:rPr>
                <w:i/>
                <w:lang w:eastAsia="ja-JP"/>
              </w:rPr>
            </w:pPr>
          </w:p>
        </w:tc>
        <w:tc>
          <w:tcPr>
            <w:tcW w:w="1872" w:type="dxa"/>
          </w:tcPr>
          <w:p w14:paraId="3207375C" w14:textId="77777777" w:rsidR="006A1CE4" w:rsidRPr="00E67E0D" w:rsidRDefault="006A1CE4" w:rsidP="00E7499B">
            <w:pPr>
              <w:pStyle w:val="TAL"/>
              <w:rPr>
                <w:lang w:eastAsia="ja-JP"/>
              </w:rPr>
            </w:pPr>
            <w:r w:rsidRPr="00E67E0D">
              <w:rPr>
                <w:rFonts w:cs="Arial"/>
                <w:szCs w:val="18"/>
              </w:rPr>
              <w:t>9.3.1.48</w:t>
            </w:r>
          </w:p>
        </w:tc>
        <w:tc>
          <w:tcPr>
            <w:tcW w:w="2880" w:type="dxa"/>
          </w:tcPr>
          <w:p w14:paraId="59E39D49" w14:textId="77777777" w:rsidR="006A1CE4" w:rsidRPr="00E67E0D" w:rsidRDefault="006A1CE4" w:rsidP="00E7499B">
            <w:pPr>
              <w:pStyle w:val="TAL"/>
              <w:rPr>
                <w:lang w:eastAsia="ja-JP"/>
              </w:rPr>
            </w:pPr>
          </w:p>
        </w:tc>
      </w:tr>
      <w:tr w:rsidR="006A1CE4" w:rsidRPr="00E67E0D" w14:paraId="0429EDC7" w14:textId="77777777" w:rsidTr="00E7499B">
        <w:tc>
          <w:tcPr>
            <w:tcW w:w="2448" w:type="dxa"/>
          </w:tcPr>
          <w:p w14:paraId="3ECCE5E7" w14:textId="77777777" w:rsidR="006A1CE4" w:rsidRPr="00E67E0D" w:rsidRDefault="006A1CE4" w:rsidP="00E7499B">
            <w:pPr>
              <w:pStyle w:val="TAL"/>
              <w:ind w:left="255"/>
              <w:rPr>
                <w:rFonts w:cs="Arial"/>
                <w:bCs/>
                <w:szCs w:val="18"/>
                <w:lang w:eastAsia="ja-JP"/>
              </w:rPr>
            </w:pPr>
            <w:r w:rsidRPr="00E67E0D">
              <w:rPr>
                <w:rFonts w:cs="Arial"/>
                <w:b/>
                <w:szCs w:val="18"/>
                <w:lang w:eastAsia="ja-JP"/>
              </w:rPr>
              <w:t>&gt;&gt;&gt;Completed Cell in Emergency Area ID List</w:t>
            </w:r>
          </w:p>
        </w:tc>
        <w:tc>
          <w:tcPr>
            <w:tcW w:w="1080" w:type="dxa"/>
          </w:tcPr>
          <w:p w14:paraId="559C9846" w14:textId="77777777" w:rsidR="006A1CE4" w:rsidRPr="00E67E0D" w:rsidRDefault="006A1CE4" w:rsidP="00E7499B">
            <w:pPr>
              <w:pStyle w:val="TAL"/>
              <w:rPr>
                <w:rFonts w:cs="Arial"/>
                <w:szCs w:val="18"/>
                <w:lang w:eastAsia="ja-JP"/>
              </w:rPr>
            </w:pPr>
          </w:p>
        </w:tc>
        <w:tc>
          <w:tcPr>
            <w:tcW w:w="1440" w:type="dxa"/>
          </w:tcPr>
          <w:p w14:paraId="738A8899" w14:textId="77777777" w:rsidR="006A1CE4" w:rsidRPr="00E67E0D" w:rsidRDefault="006A1CE4" w:rsidP="00E7499B">
            <w:pPr>
              <w:pStyle w:val="TAL"/>
              <w:rPr>
                <w:i/>
                <w:lang w:eastAsia="ja-JP"/>
              </w:rPr>
            </w:pPr>
            <w:r w:rsidRPr="00E67E0D">
              <w:rPr>
                <w:rFonts w:cs="Arial"/>
                <w:i/>
                <w:szCs w:val="18"/>
                <w:lang w:eastAsia="ja-JP"/>
              </w:rPr>
              <w:t>1..&lt;maxnoofCellinEAI&gt;</w:t>
            </w:r>
          </w:p>
        </w:tc>
        <w:tc>
          <w:tcPr>
            <w:tcW w:w="1872" w:type="dxa"/>
          </w:tcPr>
          <w:p w14:paraId="24A74740" w14:textId="77777777" w:rsidR="006A1CE4" w:rsidRPr="00E67E0D" w:rsidRDefault="006A1CE4" w:rsidP="00E7499B">
            <w:pPr>
              <w:pStyle w:val="TAL"/>
              <w:rPr>
                <w:lang w:eastAsia="ja-JP"/>
              </w:rPr>
            </w:pPr>
          </w:p>
        </w:tc>
        <w:tc>
          <w:tcPr>
            <w:tcW w:w="2880" w:type="dxa"/>
          </w:tcPr>
          <w:p w14:paraId="40652ADB" w14:textId="77777777" w:rsidR="006A1CE4" w:rsidRPr="00E67E0D" w:rsidRDefault="006A1CE4" w:rsidP="00E7499B">
            <w:pPr>
              <w:pStyle w:val="TAL"/>
              <w:rPr>
                <w:lang w:eastAsia="ja-JP"/>
              </w:rPr>
            </w:pPr>
          </w:p>
        </w:tc>
      </w:tr>
      <w:tr w:rsidR="006A1CE4" w:rsidRPr="00E67E0D" w14:paraId="2A33D80E" w14:textId="77777777" w:rsidTr="00E7499B">
        <w:tc>
          <w:tcPr>
            <w:tcW w:w="2448" w:type="dxa"/>
          </w:tcPr>
          <w:p w14:paraId="57939314" w14:textId="77777777" w:rsidR="006A1CE4" w:rsidRPr="00E67E0D" w:rsidRDefault="006A1CE4" w:rsidP="00E7499B">
            <w:pPr>
              <w:pStyle w:val="TAL"/>
              <w:ind w:left="345"/>
              <w:rPr>
                <w:rFonts w:cs="Arial"/>
                <w:bCs/>
                <w:szCs w:val="18"/>
                <w:lang w:eastAsia="ja-JP"/>
              </w:rPr>
            </w:pPr>
            <w:r w:rsidRPr="00E67E0D">
              <w:rPr>
                <w:rFonts w:cs="Arial"/>
                <w:szCs w:val="18"/>
                <w:lang w:eastAsia="ja-JP"/>
              </w:rPr>
              <w:t>&gt;&gt;&gt;&gt;NR-CGI</w:t>
            </w:r>
          </w:p>
        </w:tc>
        <w:tc>
          <w:tcPr>
            <w:tcW w:w="1080" w:type="dxa"/>
          </w:tcPr>
          <w:p w14:paraId="537E516A" w14:textId="77777777" w:rsidR="006A1CE4" w:rsidRPr="00E67E0D" w:rsidRDefault="006A1CE4" w:rsidP="00E7499B">
            <w:pPr>
              <w:pStyle w:val="TAL"/>
              <w:rPr>
                <w:rFonts w:cs="Arial"/>
                <w:szCs w:val="18"/>
                <w:lang w:eastAsia="ja-JP"/>
              </w:rPr>
            </w:pPr>
            <w:r w:rsidRPr="00E67E0D">
              <w:rPr>
                <w:rFonts w:cs="Arial"/>
                <w:szCs w:val="18"/>
                <w:lang w:eastAsia="ja-JP"/>
              </w:rPr>
              <w:t>M</w:t>
            </w:r>
          </w:p>
        </w:tc>
        <w:tc>
          <w:tcPr>
            <w:tcW w:w="1440" w:type="dxa"/>
          </w:tcPr>
          <w:p w14:paraId="30061F9C" w14:textId="77777777" w:rsidR="006A1CE4" w:rsidRPr="00E67E0D" w:rsidRDefault="006A1CE4" w:rsidP="00E7499B">
            <w:pPr>
              <w:pStyle w:val="TAL"/>
              <w:rPr>
                <w:i/>
                <w:lang w:eastAsia="ja-JP"/>
              </w:rPr>
            </w:pPr>
          </w:p>
        </w:tc>
        <w:tc>
          <w:tcPr>
            <w:tcW w:w="1872" w:type="dxa"/>
          </w:tcPr>
          <w:p w14:paraId="75F75DD0" w14:textId="77777777" w:rsidR="006A1CE4" w:rsidRPr="00E67E0D" w:rsidRDefault="006A1CE4" w:rsidP="00E7499B">
            <w:pPr>
              <w:pStyle w:val="TAL"/>
              <w:rPr>
                <w:lang w:eastAsia="ja-JP"/>
              </w:rPr>
            </w:pPr>
            <w:r w:rsidRPr="00E67E0D">
              <w:rPr>
                <w:rFonts w:cs="Arial"/>
                <w:szCs w:val="18"/>
              </w:rPr>
              <w:t>9.3.1.7</w:t>
            </w:r>
          </w:p>
        </w:tc>
        <w:tc>
          <w:tcPr>
            <w:tcW w:w="2880" w:type="dxa"/>
          </w:tcPr>
          <w:p w14:paraId="2DD6F2F8" w14:textId="77777777" w:rsidR="006A1CE4" w:rsidRPr="00E67E0D" w:rsidRDefault="006A1CE4" w:rsidP="00E7499B">
            <w:pPr>
              <w:pStyle w:val="TAL"/>
              <w:rPr>
                <w:lang w:eastAsia="ja-JP"/>
              </w:rPr>
            </w:pPr>
          </w:p>
        </w:tc>
      </w:tr>
    </w:tbl>
    <w:p w14:paraId="21F46143"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075F1013" w14:textId="77777777" w:rsidTr="00E7499B">
        <w:tc>
          <w:tcPr>
            <w:tcW w:w="3528" w:type="dxa"/>
          </w:tcPr>
          <w:p w14:paraId="37440874"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48051E0F"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773E3576" w14:textId="77777777" w:rsidTr="00E7499B">
        <w:tc>
          <w:tcPr>
            <w:tcW w:w="3528" w:type="dxa"/>
          </w:tcPr>
          <w:p w14:paraId="64F86E95" w14:textId="77777777" w:rsidR="006A1CE4" w:rsidRPr="00E67E0D" w:rsidRDefault="006A1CE4" w:rsidP="00E7499B">
            <w:pPr>
              <w:pStyle w:val="TAL"/>
              <w:rPr>
                <w:lang w:eastAsia="ja-JP"/>
              </w:rPr>
            </w:pPr>
            <w:r w:rsidRPr="00E67E0D">
              <w:rPr>
                <w:rFonts w:cs="Arial"/>
                <w:szCs w:val="18"/>
                <w:lang w:eastAsia="ja-JP"/>
              </w:rPr>
              <w:t>maxnoofCellIDforWarning</w:t>
            </w:r>
          </w:p>
        </w:tc>
        <w:tc>
          <w:tcPr>
            <w:tcW w:w="6192" w:type="dxa"/>
          </w:tcPr>
          <w:p w14:paraId="29B7477C" w14:textId="77777777" w:rsidR="006A1CE4" w:rsidRPr="00E67E0D" w:rsidRDefault="006A1CE4" w:rsidP="00E7499B">
            <w:pPr>
              <w:pStyle w:val="TAL"/>
              <w:rPr>
                <w:lang w:eastAsia="ja-JP"/>
              </w:rPr>
            </w:pPr>
            <w:r w:rsidRPr="00E67E0D">
              <w:rPr>
                <w:rFonts w:cs="Arial"/>
                <w:szCs w:val="18"/>
                <w:lang w:eastAsia="ja-JP"/>
              </w:rPr>
              <w:t>Maximum no. of Cell ID subject for warning message broadcast. Value is 65535.</w:t>
            </w:r>
          </w:p>
        </w:tc>
      </w:tr>
      <w:tr w:rsidR="006A1CE4" w:rsidRPr="00E67E0D" w14:paraId="5F2318F1" w14:textId="77777777" w:rsidTr="00E7499B">
        <w:tc>
          <w:tcPr>
            <w:tcW w:w="3528" w:type="dxa"/>
          </w:tcPr>
          <w:p w14:paraId="2895F2C5" w14:textId="77777777" w:rsidR="006A1CE4" w:rsidRPr="00E67E0D" w:rsidRDefault="006A1CE4" w:rsidP="00E7499B">
            <w:pPr>
              <w:pStyle w:val="TAL"/>
            </w:pPr>
            <w:r w:rsidRPr="00E67E0D">
              <w:rPr>
                <w:rFonts w:cs="Arial"/>
                <w:szCs w:val="18"/>
                <w:lang w:eastAsia="ja-JP"/>
              </w:rPr>
              <w:t>maxnoofTAIforWarning</w:t>
            </w:r>
          </w:p>
        </w:tc>
        <w:tc>
          <w:tcPr>
            <w:tcW w:w="6192" w:type="dxa"/>
          </w:tcPr>
          <w:p w14:paraId="1B8F2FA2" w14:textId="77777777" w:rsidR="006A1CE4" w:rsidRPr="00E67E0D" w:rsidRDefault="006A1CE4" w:rsidP="00E7499B">
            <w:pPr>
              <w:pStyle w:val="TAL"/>
            </w:pPr>
            <w:r w:rsidRPr="00E67E0D">
              <w:rPr>
                <w:rFonts w:cs="Arial"/>
                <w:szCs w:val="18"/>
                <w:lang w:eastAsia="ja-JP"/>
              </w:rPr>
              <w:t>Maximum no. of TAI subject for warning message broadcast. Value is 65535.</w:t>
            </w:r>
          </w:p>
        </w:tc>
      </w:tr>
      <w:tr w:rsidR="006A1CE4" w:rsidRPr="00E67E0D" w14:paraId="7FB6ADAA" w14:textId="77777777" w:rsidTr="00E7499B">
        <w:tc>
          <w:tcPr>
            <w:tcW w:w="3528" w:type="dxa"/>
          </w:tcPr>
          <w:p w14:paraId="6080AD24" w14:textId="77777777" w:rsidR="006A1CE4" w:rsidRPr="00E67E0D" w:rsidRDefault="006A1CE4" w:rsidP="00E7499B">
            <w:pPr>
              <w:pStyle w:val="TAL"/>
              <w:rPr>
                <w:lang w:eastAsia="ja-JP"/>
              </w:rPr>
            </w:pPr>
            <w:r w:rsidRPr="00E67E0D">
              <w:rPr>
                <w:rFonts w:cs="Arial"/>
                <w:szCs w:val="18"/>
                <w:lang w:eastAsia="ja-JP"/>
              </w:rPr>
              <w:t>maxnoofEmergencyAreaID</w:t>
            </w:r>
          </w:p>
        </w:tc>
        <w:tc>
          <w:tcPr>
            <w:tcW w:w="6192" w:type="dxa"/>
          </w:tcPr>
          <w:p w14:paraId="437F24E1" w14:textId="77777777" w:rsidR="006A1CE4" w:rsidRPr="00E67E0D" w:rsidRDefault="006A1CE4" w:rsidP="00E7499B">
            <w:pPr>
              <w:pStyle w:val="TAL"/>
              <w:rPr>
                <w:lang w:eastAsia="ja-JP"/>
              </w:rPr>
            </w:pPr>
            <w:r w:rsidRPr="00E67E0D">
              <w:rPr>
                <w:rFonts w:cs="Arial"/>
                <w:szCs w:val="18"/>
                <w:lang w:eastAsia="ja-JP"/>
              </w:rPr>
              <w:t>Maximum no. of Emergency Area ID subject for warning message broadcast. Value is 65535.</w:t>
            </w:r>
          </w:p>
        </w:tc>
      </w:tr>
      <w:tr w:rsidR="006A1CE4" w:rsidRPr="00E67E0D" w14:paraId="534DAD21" w14:textId="77777777" w:rsidTr="00E7499B">
        <w:tc>
          <w:tcPr>
            <w:tcW w:w="3528" w:type="dxa"/>
          </w:tcPr>
          <w:p w14:paraId="1E316279" w14:textId="77777777" w:rsidR="006A1CE4" w:rsidRPr="00E67E0D" w:rsidRDefault="006A1CE4" w:rsidP="00E7499B">
            <w:pPr>
              <w:pStyle w:val="TAL"/>
              <w:rPr>
                <w:rFonts w:cs="Arial"/>
                <w:szCs w:val="18"/>
                <w:lang w:eastAsia="ja-JP"/>
              </w:rPr>
            </w:pPr>
            <w:r w:rsidRPr="00E67E0D">
              <w:rPr>
                <w:rFonts w:cs="Arial"/>
                <w:szCs w:val="18"/>
                <w:lang w:eastAsia="ja-JP"/>
              </w:rPr>
              <w:t>maxnoofCellinTAI</w:t>
            </w:r>
          </w:p>
        </w:tc>
        <w:tc>
          <w:tcPr>
            <w:tcW w:w="6192" w:type="dxa"/>
          </w:tcPr>
          <w:p w14:paraId="679B7E6B" w14:textId="77777777" w:rsidR="006A1CE4" w:rsidRPr="00E67E0D" w:rsidRDefault="006A1CE4" w:rsidP="00E7499B">
            <w:pPr>
              <w:pStyle w:val="TAL"/>
              <w:rPr>
                <w:rFonts w:cs="Arial"/>
                <w:szCs w:val="18"/>
                <w:lang w:eastAsia="ja-JP"/>
              </w:rPr>
            </w:pPr>
            <w:r w:rsidRPr="00E67E0D">
              <w:rPr>
                <w:rFonts w:cs="Arial"/>
                <w:szCs w:val="18"/>
                <w:lang w:eastAsia="ja-JP"/>
              </w:rPr>
              <w:t>Maximum no. of Cell ID within a TAI. Value is 65535.</w:t>
            </w:r>
          </w:p>
        </w:tc>
      </w:tr>
      <w:tr w:rsidR="006A1CE4" w:rsidRPr="00E67E0D" w14:paraId="7B18331D" w14:textId="77777777" w:rsidTr="00E7499B">
        <w:tc>
          <w:tcPr>
            <w:tcW w:w="3528" w:type="dxa"/>
          </w:tcPr>
          <w:p w14:paraId="65F7B828" w14:textId="77777777" w:rsidR="006A1CE4" w:rsidRPr="00E67E0D" w:rsidRDefault="006A1CE4" w:rsidP="00E7499B">
            <w:pPr>
              <w:pStyle w:val="TAL"/>
              <w:rPr>
                <w:rFonts w:cs="Arial"/>
                <w:szCs w:val="18"/>
                <w:lang w:eastAsia="ja-JP"/>
              </w:rPr>
            </w:pPr>
            <w:r w:rsidRPr="00E67E0D">
              <w:rPr>
                <w:rFonts w:cs="Arial"/>
                <w:szCs w:val="18"/>
                <w:lang w:eastAsia="ja-JP"/>
              </w:rPr>
              <w:t>maxnoofCellinEAI</w:t>
            </w:r>
          </w:p>
        </w:tc>
        <w:tc>
          <w:tcPr>
            <w:tcW w:w="6192" w:type="dxa"/>
          </w:tcPr>
          <w:p w14:paraId="6B60C952" w14:textId="77777777" w:rsidR="006A1CE4" w:rsidRPr="00E67E0D" w:rsidRDefault="006A1CE4" w:rsidP="00E7499B">
            <w:pPr>
              <w:pStyle w:val="TAL"/>
              <w:rPr>
                <w:rFonts w:cs="Arial"/>
                <w:szCs w:val="18"/>
                <w:lang w:eastAsia="ja-JP"/>
              </w:rPr>
            </w:pPr>
            <w:r w:rsidRPr="00E67E0D">
              <w:rPr>
                <w:rFonts w:cs="Arial"/>
                <w:szCs w:val="18"/>
                <w:lang w:eastAsia="ja-JP"/>
              </w:rPr>
              <w:t>Maximum no. of Cell ID within an Emergency Area. Value is 65535.</w:t>
            </w:r>
          </w:p>
        </w:tc>
      </w:tr>
    </w:tbl>
    <w:p w14:paraId="6A6DE821" w14:textId="77777777" w:rsidR="006A1CE4" w:rsidRPr="00E67E0D" w:rsidRDefault="006A1CE4" w:rsidP="00E7499B"/>
    <w:p w14:paraId="156F18ED" w14:textId="77777777" w:rsidR="006A1CE4" w:rsidRPr="00E67E0D" w:rsidRDefault="006A1CE4" w:rsidP="00E7499B">
      <w:pPr>
        <w:pStyle w:val="4"/>
      </w:pPr>
      <w:bookmarkStart w:id="4414" w:name="_Toc534720578"/>
      <w:bookmarkStart w:id="4415" w:name="_Toc525567590"/>
      <w:r w:rsidRPr="00E67E0D">
        <w:t>9.3.1.44</w:t>
      </w:r>
      <w:r w:rsidRPr="00E67E0D">
        <w:tab/>
      </w:r>
      <w:r w:rsidRPr="00E67E0D">
        <w:rPr>
          <w:szCs w:val="24"/>
        </w:rPr>
        <w:t>Broadcast Cancelled Area List</w:t>
      </w:r>
      <w:bookmarkEnd w:id="4414"/>
      <w:bookmarkEnd w:id="4415"/>
    </w:p>
    <w:p w14:paraId="621BF4E4" w14:textId="77777777" w:rsidR="006A1CE4" w:rsidRPr="00E67E0D" w:rsidRDefault="006A1CE4" w:rsidP="00E7499B">
      <w:r w:rsidRPr="00E67E0D">
        <w:t>This IE indicates the areas where broadcast was stopped successfully.</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31552892" w14:textId="77777777" w:rsidTr="00E7499B">
        <w:tc>
          <w:tcPr>
            <w:tcW w:w="2448" w:type="dxa"/>
          </w:tcPr>
          <w:p w14:paraId="658EC2E4"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30D78C88"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5836FFDE"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5102C5E8"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726F4273"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38E5E21C" w14:textId="77777777" w:rsidTr="00E7499B">
        <w:tc>
          <w:tcPr>
            <w:tcW w:w="2448" w:type="dxa"/>
          </w:tcPr>
          <w:p w14:paraId="2B022702" w14:textId="77777777" w:rsidR="006A1CE4" w:rsidRPr="00E67E0D" w:rsidRDefault="006A1CE4" w:rsidP="00E7499B">
            <w:pPr>
              <w:pStyle w:val="TAL"/>
              <w:rPr>
                <w:rFonts w:eastAsia="Batang" w:cs="Arial"/>
                <w:lang w:eastAsia="ja-JP"/>
              </w:rPr>
            </w:pPr>
            <w:r w:rsidRPr="00E67E0D">
              <w:rPr>
                <w:rFonts w:eastAsia="Malgun Gothic" w:cs="Arial"/>
                <w:lang w:eastAsia="ja-JP"/>
              </w:rPr>
              <w:t xml:space="preserve">CHOICE </w:t>
            </w:r>
            <w:r w:rsidRPr="00E67E0D">
              <w:rPr>
                <w:rFonts w:eastAsia="Malgun Gothic" w:cs="Arial"/>
                <w:i/>
                <w:lang w:eastAsia="ja-JP"/>
              </w:rPr>
              <w:t xml:space="preserve">Broadcast Cancelled Area </w:t>
            </w:r>
          </w:p>
        </w:tc>
        <w:tc>
          <w:tcPr>
            <w:tcW w:w="1080" w:type="dxa"/>
          </w:tcPr>
          <w:p w14:paraId="0C9F3386" w14:textId="77777777" w:rsidR="006A1CE4" w:rsidRPr="00E67E0D" w:rsidRDefault="006A1CE4" w:rsidP="00E7499B">
            <w:pPr>
              <w:pStyle w:val="TAL"/>
              <w:rPr>
                <w:rFonts w:cs="Arial"/>
                <w:lang w:eastAsia="ja-JP"/>
              </w:rPr>
            </w:pPr>
            <w:r w:rsidRPr="00E67E0D">
              <w:rPr>
                <w:rFonts w:eastAsia="Malgun Gothic" w:cs="Arial"/>
                <w:lang w:eastAsia="ja-JP"/>
              </w:rPr>
              <w:t>M</w:t>
            </w:r>
          </w:p>
        </w:tc>
        <w:tc>
          <w:tcPr>
            <w:tcW w:w="1440" w:type="dxa"/>
          </w:tcPr>
          <w:p w14:paraId="52884D35" w14:textId="77777777" w:rsidR="006A1CE4" w:rsidRPr="00E67E0D" w:rsidRDefault="006A1CE4" w:rsidP="00E7499B">
            <w:pPr>
              <w:pStyle w:val="TAL"/>
              <w:rPr>
                <w:i/>
                <w:lang w:eastAsia="ja-JP"/>
              </w:rPr>
            </w:pPr>
          </w:p>
        </w:tc>
        <w:tc>
          <w:tcPr>
            <w:tcW w:w="1872" w:type="dxa"/>
          </w:tcPr>
          <w:p w14:paraId="5206C691" w14:textId="77777777" w:rsidR="006A1CE4" w:rsidRPr="00E67E0D" w:rsidRDefault="006A1CE4" w:rsidP="00E7499B">
            <w:pPr>
              <w:pStyle w:val="TAL"/>
              <w:rPr>
                <w:lang w:eastAsia="ja-JP"/>
              </w:rPr>
            </w:pPr>
          </w:p>
        </w:tc>
        <w:tc>
          <w:tcPr>
            <w:tcW w:w="2880" w:type="dxa"/>
          </w:tcPr>
          <w:p w14:paraId="68FC7A1F" w14:textId="77777777" w:rsidR="006A1CE4" w:rsidRPr="00E67E0D" w:rsidRDefault="006A1CE4" w:rsidP="00E7499B">
            <w:pPr>
              <w:pStyle w:val="TAL"/>
              <w:rPr>
                <w:lang w:eastAsia="ja-JP"/>
              </w:rPr>
            </w:pPr>
          </w:p>
        </w:tc>
      </w:tr>
      <w:tr w:rsidR="006A1CE4" w:rsidRPr="00E67E0D" w14:paraId="605B409B" w14:textId="77777777" w:rsidTr="00E7499B">
        <w:tc>
          <w:tcPr>
            <w:tcW w:w="2448" w:type="dxa"/>
          </w:tcPr>
          <w:p w14:paraId="662026C2" w14:textId="77777777" w:rsidR="006A1CE4" w:rsidRPr="00E67E0D" w:rsidRDefault="006A1CE4" w:rsidP="00E7499B">
            <w:pPr>
              <w:pStyle w:val="TAL"/>
              <w:ind w:left="75"/>
              <w:rPr>
                <w:rFonts w:eastAsia="Batang" w:cs="Arial"/>
                <w:lang w:eastAsia="ja-JP"/>
              </w:rPr>
            </w:pPr>
            <w:r w:rsidRPr="00E67E0D">
              <w:rPr>
                <w:rFonts w:eastAsia="Malgun Gothic" w:cs="Arial"/>
                <w:i/>
                <w:iCs/>
                <w:lang w:eastAsia="ja-JP"/>
              </w:rPr>
              <w:t>&gt;Cell ID Cancelled E-UTRA</w:t>
            </w:r>
          </w:p>
        </w:tc>
        <w:tc>
          <w:tcPr>
            <w:tcW w:w="1080" w:type="dxa"/>
          </w:tcPr>
          <w:p w14:paraId="7A7BD177" w14:textId="77777777" w:rsidR="006A1CE4" w:rsidRPr="00E67E0D" w:rsidRDefault="006A1CE4" w:rsidP="00E7499B">
            <w:pPr>
              <w:pStyle w:val="TAL"/>
              <w:rPr>
                <w:rFonts w:cs="Arial"/>
                <w:lang w:eastAsia="ja-JP"/>
              </w:rPr>
            </w:pPr>
          </w:p>
        </w:tc>
        <w:tc>
          <w:tcPr>
            <w:tcW w:w="1440" w:type="dxa"/>
          </w:tcPr>
          <w:p w14:paraId="7B1FBF22" w14:textId="77777777" w:rsidR="006A1CE4" w:rsidRPr="00E67E0D" w:rsidRDefault="006A1CE4" w:rsidP="00E7499B">
            <w:pPr>
              <w:pStyle w:val="TAL"/>
              <w:rPr>
                <w:i/>
                <w:lang w:eastAsia="ja-JP"/>
              </w:rPr>
            </w:pPr>
          </w:p>
        </w:tc>
        <w:tc>
          <w:tcPr>
            <w:tcW w:w="1872" w:type="dxa"/>
          </w:tcPr>
          <w:p w14:paraId="0BF473C4" w14:textId="77777777" w:rsidR="006A1CE4" w:rsidRPr="00E67E0D" w:rsidRDefault="006A1CE4" w:rsidP="00E7499B">
            <w:pPr>
              <w:pStyle w:val="TAL"/>
              <w:rPr>
                <w:lang w:eastAsia="ja-JP"/>
              </w:rPr>
            </w:pPr>
          </w:p>
        </w:tc>
        <w:tc>
          <w:tcPr>
            <w:tcW w:w="2880" w:type="dxa"/>
          </w:tcPr>
          <w:p w14:paraId="3C09D5C8" w14:textId="77777777" w:rsidR="006A1CE4" w:rsidRPr="00E67E0D" w:rsidRDefault="006A1CE4" w:rsidP="00E7499B">
            <w:pPr>
              <w:pStyle w:val="TAL"/>
              <w:rPr>
                <w:lang w:eastAsia="ja-JP"/>
              </w:rPr>
            </w:pPr>
          </w:p>
        </w:tc>
      </w:tr>
      <w:tr w:rsidR="006A1CE4" w:rsidRPr="00E67E0D" w14:paraId="46BC9AAE" w14:textId="77777777" w:rsidTr="00E7499B">
        <w:tc>
          <w:tcPr>
            <w:tcW w:w="2448" w:type="dxa"/>
          </w:tcPr>
          <w:p w14:paraId="27CA6A2E" w14:textId="77777777" w:rsidR="006A1CE4" w:rsidRPr="00E67E0D" w:rsidRDefault="006A1CE4" w:rsidP="00E7499B">
            <w:pPr>
              <w:pStyle w:val="TAL"/>
              <w:ind w:left="165"/>
              <w:rPr>
                <w:rFonts w:eastAsia="Batang" w:cs="Arial"/>
                <w:lang w:eastAsia="ja-JP"/>
              </w:rPr>
            </w:pPr>
            <w:r w:rsidRPr="00E67E0D">
              <w:rPr>
                <w:rFonts w:eastAsia="Malgun Gothic" w:cs="Arial"/>
                <w:b/>
                <w:bCs/>
                <w:lang w:eastAsia="ja-JP"/>
              </w:rPr>
              <w:t>&gt;&gt;Cancelled Cell List</w:t>
            </w:r>
          </w:p>
        </w:tc>
        <w:tc>
          <w:tcPr>
            <w:tcW w:w="1080" w:type="dxa"/>
          </w:tcPr>
          <w:p w14:paraId="1B582175" w14:textId="77777777" w:rsidR="006A1CE4" w:rsidRPr="00E67E0D" w:rsidRDefault="006A1CE4" w:rsidP="00E7499B">
            <w:pPr>
              <w:pStyle w:val="TAL"/>
              <w:rPr>
                <w:rFonts w:cs="Arial"/>
                <w:lang w:eastAsia="ja-JP"/>
              </w:rPr>
            </w:pPr>
          </w:p>
        </w:tc>
        <w:tc>
          <w:tcPr>
            <w:tcW w:w="1440" w:type="dxa"/>
          </w:tcPr>
          <w:p w14:paraId="1F084891" w14:textId="77777777" w:rsidR="006A1CE4" w:rsidRPr="00E67E0D" w:rsidRDefault="006A1CE4" w:rsidP="00E7499B">
            <w:pPr>
              <w:pStyle w:val="TAL"/>
              <w:rPr>
                <w:i/>
                <w:lang w:eastAsia="ja-JP"/>
              </w:rPr>
            </w:pPr>
            <w:r w:rsidRPr="00E67E0D">
              <w:rPr>
                <w:rFonts w:eastAsia="Malgun Gothic" w:cs="Arial"/>
                <w:i/>
                <w:lang w:eastAsia="ja-JP"/>
              </w:rPr>
              <w:t>1..&lt;maxnoofCellIDforWarning&gt;</w:t>
            </w:r>
          </w:p>
        </w:tc>
        <w:tc>
          <w:tcPr>
            <w:tcW w:w="1872" w:type="dxa"/>
          </w:tcPr>
          <w:p w14:paraId="1BD4ABF5" w14:textId="77777777" w:rsidR="006A1CE4" w:rsidRPr="00E67E0D" w:rsidRDefault="006A1CE4" w:rsidP="00E7499B">
            <w:pPr>
              <w:pStyle w:val="TAL"/>
              <w:rPr>
                <w:lang w:eastAsia="ja-JP"/>
              </w:rPr>
            </w:pPr>
          </w:p>
        </w:tc>
        <w:tc>
          <w:tcPr>
            <w:tcW w:w="2880" w:type="dxa"/>
          </w:tcPr>
          <w:p w14:paraId="48D5A235" w14:textId="77777777" w:rsidR="006A1CE4" w:rsidRPr="00E67E0D" w:rsidRDefault="006A1CE4" w:rsidP="00E7499B">
            <w:pPr>
              <w:pStyle w:val="TAL"/>
              <w:rPr>
                <w:lang w:eastAsia="ja-JP"/>
              </w:rPr>
            </w:pPr>
          </w:p>
        </w:tc>
      </w:tr>
      <w:tr w:rsidR="006A1CE4" w:rsidRPr="00E67E0D" w14:paraId="6B965D9E" w14:textId="77777777" w:rsidTr="00E7499B">
        <w:tc>
          <w:tcPr>
            <w:tcW w:w="2448" w:type="dxa"/>
          </w:tcPr>
          <w:p w14:paraId="4C86CD5E" w14:textId="77777777" w:rsidR="006A1CE4" w:rsidRPr="00E67E0D" w:rsidRDefault="006A1CE4" w:rsidP="00E7499B">
            <w:pPr>
              <w:pStyle w:val="TAL"/>
              <w:ind w:left="255"/>
              <w:rPr>
                <w:rFonts w:eastAsia="Batang" w:cs="Arial"/>
                <w:lang w:eastAsia="ja-JP"/>
              </w:rPr>
            </w:pPr>
            <w:r w:rsidRPr="00E67E0D">
              <w:rPr>
                <w:rFonts w:eastAsia="Malgun Gothic" w:cs="Arial"/>
                <w:lang w:eastAsia="ja-JP"/>
              </w:rPr>
              <w:t>&gt;&gt;&gt;E-UTRA CGI</w:t>
            </w:r>
          </w:p>
        </w:tc>
        <w:tc>
          <w:tcPr>
            <w:tcW w:w="1080" w:type="dxa"/>
          </w:tcPr>
          <w:p w14:paraId="6A8165EA" w14:textId="77777777" w:rsidR="006A1CE4" w:rsidRPr="00E67E0D" w:rsidRDefault="006A1CE4" w:rsidP="00E7499B">
            <w:pPr>
              <w:pStyle w:val="TAL"/>
              <w:rPr>
                <w:rFonts w:cs="Arial"/>
                <w:lang w:eastAsia="ja-JP"/>
              </w:rPr>
            </w:pPr>
            <w:r w:rsidRPr="00E67E0D">
              <w:rPr>
                <w:rFonts w:eastAsia="Malgun Gothic" w:cs="Arial"/>
                <w:lang w:eastAsia="ja-JP"/>
              </w:rPr>
              <w:t>M</w:t>
            </w:r>
          </w:p>
        </w:tc>
        <w:tc>
          <w:tcPr>
            <w:tcW w:w="1440" w:type="dxa"/>
          </w:tcPr>
          <w:p w14:paraId="012FA8E3" w14:textId="77777777" w:rsidR="006A1CE4" w:rsidRPr="00E67E0D" w:rsidRDefault="006A1CE4" w:rsidP="00E7499B">
            <w:pPr>
              <w:pStyle w:val="TAL"/>
              <w:rPr>
                <w:i/>
                <w:lang w:eastAsia="ja-JP"/>
              </w:rPr>
            </w:pPr>
          </w:p>
        </w:tc>
        <w:tc>
          <w:tcPr>
            <w:tcW w:w="1872" w:type="dxa"/>
          </w:tcPr>
          <w:p w14:paraId="1C6ECF01" w14:textId="77777777" w:rsidR="006A1CE4" w:rsidRPr="00E67E0D" w:rsidRDefault="006A1CE4" w:rsidP="00E7499B">
            <w:pPr>
              <w:pStyle w:val="TAL"/>
              <w:rPr>
                <w:lang w:eastAsia="ja-JP"/>
              </w:rPr>
            </w:pPr>
            <w:r w:rsidRPr="00E67E0D">
              <w:rPr>
                <w:rFonts w:cs="Arial"/>
                <w:szCs w:val="18"/>
              </w:rPr>
              <w:t>9.3.1.9</w:t>
            </w:r>
          </w:p>
        </w:tc>
        <w:tc>
          <w:tcPr>
            <w:tcW w:w="2880" w:type="dxa"/>
          </w:tcPr>
          <w:p w14:paraId="6208183A" w14:textId="77777777" w:rsidR="006A1CE4" w:rsidRPr="00E67E0D" w:rsidRDefault="006A1CE4" w:rsidP="00E7499B">
            <w:pPr>
              <w:pStyle w:val="TAL"/>
              <w:rPr>
                <w:lang w:eastAsia="ja-JP"/>
              </w:rPr>
            </w:pPr>
          </w:p>
        </w:tc>
      </w:tr>
      <w:tr w:rsidR="006A1CE4" w:rsidRPr="00E67E0D" w14:paraId="338D530B" w14:textId="77777777" w:rsidTr="00E7499B">
        <w:tc>
          <w:tcPr>
            <w:tcW w:w="2448" w:type="dxa"/>
          </w:tcPr>
          <w:p w14:paraId="0292782E" w14:textId="77777777" w:rsidR="006A1CE4" w:rsidRPr="00E67E0D" w:rsidRDefault="006A1CE4" w:rsidP="00E7499B">
            <w:pPr>
              <w:pStyle w:val="TAL"/>
              <w:ind w:left="255"/>
              <w:rPr>
                <w:rFonts w:eastAsia="Batang" w:cs="Arial"/>
                <w:lang w:eastAsia="ja-JP"/>
              </w:rPr>
            </w:pPr>
            <w:r w:rsidRPr="00E67E0D">
              <w:rPr>
                <w:rFonts w:eastAsia="Malgun Gothic" w:cs="Arial"/>
                <w:lang w:eastAsia="ja-JP"/>
              </w:rPr>
              <w:t>&gt;&gt;&gt;Number of Broadcasts</w:t>
            </w:r>
          </w:p>
        </w:tc>
        <w:tc>
          <w:tcPr>
            <w:tcW w:w="1080" w:type="dxa"/>
          </w:tcPr>
          <w:p w14:paraId="481920E7" w14:textId="77777777" w:rsidR="006A1CE4" w:rsidRPr="00E67E0D" w:rsidRDefault="006A1CE4" w:rsidP="00E7499B">
            <w:pPr>
              <w:pStyle w:val="TAL"/>
              <w:rPr>
                <w:rFonts w:cs="Arial"/>
                <w:lang w:eastAsia="ja-JP"/>
              </w:rPr>
            </w:pPr>
            <w:r w:rsidRPr="00E67E0D">
              <w:rPr>
                <w:rFonts w:eastAsia="Malgun Gothic" w:cs="Arial"/>
                <w:lang w:eastAsia="ja-JP"/>
              </w:rPr>
              <w:t>M</w:t>
            </w:r>
          </w:p>
        </w:tc>
        <w:tc>
          <w:tcPr>
            <w:tcW w:w="1440" w:type="dxa"/>
          </w:tcPr>
          <w:p w14:paraId="07100D7F" w14:textId="77777777" w:rsidR="006A1CE4" w:rsidRPr="00E67E0D" w:rsidRDefault="006A1CE4" w:rsidP="00E7499B">
            <w:pPr>
              <w:pStyle w:val="TAL"/>
              <w:rPr>
                <w:i/>
                <w:lang w:eastAsia="ja-JP"/>
              </w:rPr>
            </w:pPr>
          </w:p>
        </w:tc>
        <w:tc>
          <w:tcPr>
            <w:tcW w:w="1872" w:type="dxa"/>
          </w:tcPr>
          <w:p w14:paraId="0DE287DF" w14:textId="77777777" w:rsidR="006A1CE4" w:rsidRPr="00E67E0D" w:rsidRDefault="006A1CE4" w:rsidP="00E7499B">
            <w:pPr>
              <w:pStyle w:val="TAL"/>
              <w:rPr>
                <w:lang w:eastAsia="ja-JP"/>
              </w:rPr>
            </w:pPr>
            <w:r w:rsidRPr="00E67E0D">
              <w:rPr>
                <w:rFonts w:cs="Arial"/>
                <w:szCs w:val="24"/>
              </w:rPr>
              <w:t>9.3.1.45</w:t>
            </w:r>
          </w:p>
        </w:tc>
        <w:tc>
          <w:tcPr>
            <w:tcW w:w="2880" w:type="dxa"/>
          </w:tcPr>
          <w:p w14:paraId="46833B78" w14:textId="77777777" w:rsidR="006A1CE4" w:rsidRPr="00E67E0D" w:rsidRDefault="006A1CE4" w:rsidP="00E7499B">
            <w:pPr>
              <w:pStyle w:val="TAL"/>
              <w:rPr>
                <w:lang w:eastAsia="ja-JP"/>
              </w:rPr>
            </w:pPr>
          </w:p>
        </w:tc>
      </w:tr>
      <w:tr w:rsidR="006A1CE4" w:rsidRPr="00E67E0D" w14:paraId="3EB24534" w14:textId="77777777" w:rsidTr="00E7499B">
        <w:tc>
          <w:tcPr>
            <w:tcW w:w="2448" w:type="dxa"/>
          </w:tcPr>
          <w:p w14:paraId="4FB7AEC7" w14:textId="77777777" w:rsidR="006A1CE4" w:rsidRPr="00E67E0D" w:rsidRDefault="006A1CE4" w:rsidP="00E7499B">
            <w:pPr>
              <w:pStyle w:val="TAL"/>
              <w:ind w:left="75"/>
              <w:rPr>
                <w:rFonts w:eastAsia="Batang" w:cs="Arial"/>
                <w:lang w:eastAsia="ja-JP"/>
              </w:rPr>
            </w:pPr>
            <w:r w:rsidRPr="00E67E0D">
              <w:rPr>
                <w:rFonts w:eastAsia="Malgun Gothic" w:cs="Arial"/>
                <w:i/>
                <w:iCs/>
                <w:lang w:eastAsia="ja-JP"/>
              </w:rPr>
              <w:t>&gt;TAI Cancelled E-UTRA</w:t>
            </w:r>
          </w:p>
        </w:tc>
        <w:tc>
          <w:tcPr>
            <w:tcW w:w="1080" w:type="dxa"/>
          </w:tcPr>
          <w:p w14:paraId="54B8E3B4" w14:textId="77777777" w:rsidR="006A1CE4" w:rsidRPr="00E67E0D" w:rsidRDefault="006A1CE4" w:rsidP="00E7499B">
            <w:pPr>
              <w:pStyle w:val="TAL"/>
              <w:rPr>
                <w:rFonts w:cs="Arial"/>
                <w:lang w:eastAsia="ja-JP"/>
              </w:rPr>
            </w:pPr>
          </w:p>
        </w:tc>
        <w:tc>
          <w:tcPr>
            <w:tcW w:w="1440" w:type="dxa"/>
          </w:tcPr>
          <w:p w14:paraId="5404614F" w14:textId="77777777" w:rsidR="006A1CE4" w:rsidRPr="00E67E0D" w:rsidRDefault="006A1CE4" w:rsidP="00E7499B">
            <w:pPr>
              <w:pStyle w:val="TAL"/>
              <w:rPr>
                <w:i/>
                <w:lang w:eastAsia="ja-JP"/>
              </w:rPr>
            </w:pPr>
          </w:p>
        </w:tc>
        <w:tc>
          <w:tcPr>
            <w:tcW w:w="1872" w:type="dxa"/>
          </w:tcPr>
          <w:p w14:paraId="4715E346" w14:textId="77777777" w:rsidR="006A1CE4" w:rsidRPr="00E67E0D" w:rsidRDefault="006A1CE4" w:rsidP="00E7499B">
            <w:pPr>
              <w:pStyle w:val="TAL"/>
              <w:rPr>
                <w:lang w:eastAsia="ja-JP"/>
              </w:rPr>
            </w:pPr>
          </w:p>
        </w:tc>
        <w:tc>
          <w:tcPr>
            <w:tcW w:w="2880" w:type="dxa"/>
          </w:tcPr>
          <w:p w14:paraId="2DBCCA86" w14:textId="77777777" w:rsidR="006A1CE4" w:rsidRPr="00E67E0D" w:rsidRDefault="006A1CE4" w:rsidP="00E7499B">
            <w:pPr>
              <w:pStyle w:val="TAL"/>
              <w:rPr>
                <w:lang w:eastAsia="ja-JP"/>
              </w:rPr>
            </w:pPr>
          </w:p>
        </w:tc>
      </w:tr>
      <w:tr w:rsidR="006A1CE4" w:rsidRPr="00E67E0D" w14:paraId="64849DFC" w14:textId="77777777" w:rsidTr="00E7499B">
        <w:tc>
          <w:tcPr>
            <w:tcW w:w="2448" w:type="dxa"/>
          </w:tcPr>
          <w:p w14:paraId="5815C384" w14:textId="77777777" w:rsidR="006A1CE4" w:rsidRPr="00E67E0D" w:rsidRDefault="006A1CE4" w:rsidP="00E7499B">
            <w:pPr>
              <w:pStyle w:val="TAL"/>
              <w:ind w:left="165"/>
              <w:rPr>
                <w:rFonts w:eastAsia="Batang" w:cs="Arial"/>
                <w:lang w:eastAsia="ja-JP"/>
              </w:rPr>
            </w:pPr>
            <w:r w:rsidRPr="00E67E0D">
              <w:rPr>
                <w:rFonts w:eastAsia="Malgun Gothic" w:cs="Arial"/>
                <w:b/>
                <w:lang w:eastAsia="ja-JP"/>
              </w:rPr>
              <w:t>&gt;&gt;TAI Cancelled</w:t>
            </w:r>
          </w:p>
        </w:tc>
        <w:tc>
          <w:tcPr>
            <w:tcW w:w="1080" w:type="dxa"/>
          </w:tcPr>
          <w:p w14:paraId="55FA80CF" w14:textId="77777777" w:rsidR="006A1CE4" w:rsidRPr="00E67E0D" w:rsidRDefault="006A1CE4" w:rsidP="00E7499B">
            <w:pPr>
              <w:pStyle w:val="TAL"/>
              <w:rPr>
                <w:rFonts w:cs="Arial"/>
                <w:lang w:eastAsia="ja-JP"/>
              </w:rPr>
            </w:pPr>
          </w:p>
        </w:tc>
        <w:tc>
          <w:tcPr>
            <w:tcW w:w="1440" w:type="dxa"/>
          </w:tcPr>
          <w:p w14:paraId="062C6795" w14:textId="77777777" w:rsidR="006A1CE4" w:rsidRPr="00E67E0D" w:rsidRDefault="006A1CE4" w:rsidP="00E7499B">
            <w:pPr>
              <w:pStyle w:val="TAL"/>
              <w:rPr>
                <w:i/>
                <w:lang w:eastAsia="ja-JP"/>
              </w:rPr>
            </w:pPr>
            <w:r w:rsidRPr="00E67E0D">
              <w:rPr>
                <w:rFonts w:eastAsia="Malgun Gothic" w:cs="Arial"/>
                <w:i/>
                <w:lang w:eastAsia="ja-JP"/>
              </w:rPr>
              <w:t>1..&lt;maxnoofTAIforWarning &gt;</w:t>
            </w:r>
          </w:p>
        </w:tc>
        <w:tc>
          <w:tcPr>
            <w:tcW w:w="1872" w:type="dxa"/>
          </w:tcPr>
          <w:p w14:paraId="708E858F" w14:textId="77777777" w:rsidR="006A1CE4" w:rsidRPr="00E67E0D" w:rsidRDefault="006A1CE4" w:rsidP="00E7499B">
            <w:pPr>
              <w:pStyle w:val="TAL"/>
              <w:rPr>
                <w:lang w:eastAsia="ja-JP"/>
              </w:rPr>
            </w:pPr>
          </w:p>
        </w:tc>
        <w:tc>
          <w:tcPr>
            <w:tcW w:w="2880" w:type="dxa"/>
          </w:tcPr>
          <w:p w14:paraId="26A6B543" w14:textId="77777777" w:rsidR="006A1CE4" w:rsidRPr="00E67E0D" w:rsidRDefault="006A1CE4" w:rsidP="00E7499B">
            <w:pPr>
              <w:pStyle w:val="TAL"/>
              <w:rPr>
                <w:lang w:eastAsia="ja-JP"/>
              </w:rPr>
            </w:pPr>
          </w:p>
        </w:tc>
      </w:tr>
      <w:tr w:rsidR="006A1CE4" w:rsidRPr="00E67E0D" w14:paraId="141D5AC9" w14:textId="77777777" w:rsidTr="00E7499B">
        <w:tc>
          <w:tcPr>
            <w:tcW w:w="2448" w:type="dxa"/>
          </w:tcPr>
          <w:p w14:paraId="4EADB3CC" w14:textId="77777777" w:rsidR="006A1CE4" w:rsidRPr="00E67E0D" w:rsidRDefault="006A1CE4" w:rsidP="00E7499B">
            <w:pPr>
              <w:pStyle w:val="TAL"/>
              <w:ind w:left="255"/>
              <w:rPr>
                <w:rFonts w:eastAsia="Batang" w:cs="Arial"/>
                <w:lang w:eastAsia="ja-JP"/>
              </w:rPr>
            </w:pPr>
            <w:r w:rsidRPr="00E67E0D">
              <w:rPr>
                <w:rFonts w:eastAsia="Malgun Gothic" w:cs="Arial"/>
                <w:lang w:eastAsia="ja-JP"/>
              </w:rPr>
              <w:t>&gt;&gt;&gt;TAI</w:t>
            </w:r>
          </w:p>
        </w:tc>
        <w:tc>
          <w:tcPr>
            <w:tcW w:w="1080" w:type="dxa"/>
          </w:tcPr>
          <w:p w14:paraId="78D77E7C" w14:textId="77777777" w:rsidR="006A1CE4" w:rsidRPr="00E67E0D" w:rsidRDefault="006A1CE4" w:rsidP="00E7499B">
            <w:pPr>
              <w:pStyle w:val="TAL"/>
              <w:rPr>
                <w:rFonts w:cs="Arial"/>
                <w:lang w:eastAsia="ja-JP"/>
              </w:rPr>
            </w:pPr>
            <w:r w:rsidRPr="00E67E0D">
              <w:rPr>
                <w:rFonts w:eastAsia="Malgun Gothic" w:cs="Arial"/>
                <w:lang w:eastAsia="ja-JP"/>
              </w:rPr>
              <w:t>M</w:t>
            </w:r>
          </w:p>
        </w:tc>
        <w:tc>
          <w:tcPr>
            <w:tcW w:w="1440" w:type="dxa"/>
          </w:tcPr>
          <w:p w14:paraId="7E1C5208" w14:textId="77777777" w:rsidR="006A1CE4" w:rsidRPr="00E67E0D" w:rsidRDefault="006A1CE4" w:rsidP="00E7499B">
            <w:pPr>
              <w:pStyle w:val="TAL"/>
              <w:rPr>
                <w:i/>
                <w:lang w:eastAsia="ja-JP"/>
              </w:rPr>
            </w:pPr>
          </w:p>
        </w:tc>
        <w:tc>
          <w:tcPr>
            <w:tcW w:w="1872" w:type="dxa"/>
          </w:tcPr>
          <w:p w14:paraId="1F83E7D5" w14:textId="77777777" w:rsidR="006A1CE4" w:rsidRPr="00E67E0D" w:rsidRDefault="006A1CE4" w:rsidP="00E7499B">
            <w:pPr>
              <w:pStyle w:val="TAL"/>
              <w:rPr>
                <w:lang w:eastAsia="ja-JP"/>
              </w:rPr>
            </w:pPr>
            <w:r w:rsidRPr="00E67E0D">
              <w:rPr>
                <w:lang w:eastAsia="ja-JP"/>
              </w:rPr>
              <w:t>9.3.3.11</w:t>
            </w:r>
          </w:p>
        </w:tc>
        <w:tc>
          <w:tcPr>
            <w:tcW w:w="2880" w:type="dxa"/>
          </w:tcPr>
          <w:p w14:paraId="226191A6" w14:textId="77777777" w:rsidR="006A1CE4" w:rsidRPr="00E67E0D" w:rsidRDefault="006A1CE4" w:rsidP="00E7499B">
            <w:pPr>
              <w:pStyle w:val="TAL"/>
              <w:rPr>
                <w:lang w:eastAsia="ja-JP"/>
              </w:rPr>
            </w:pPr>
          </w:p>
        </w:tc>
      </w:tr>
      <w:tr w:rsidR="006A1CE4" w:rsidRPr="00E67E0D" w14:paraId="329FBB44" w14:textId="77777777" w:rsidTr="00E7499B">
        <w:tc>
          <w:tcPr>
            <w:tcW w:w="2448" w:type="dxa"/>
          </w:tcPr>
          <w:p w14:paraId="45307D74" w14:textId="77777777" w:rsidR="006A1CE4" w:rsidRPr="00E67E0D" w:rsidRDefault="006A1CE4" w:rsidP="00E7499B">
            <w:pPr>
              <w:pStyle w:val="TAL"/>
              <w:ind w:left="255"/>
              <w:rPr>
                <w:rFonts w:eastAsia="Batang" w:cs="Arial"/>
                <w:lang w:eastAsia="ja-JP"/>
              </w:rPr>
            </w:pPr>
            <w:r w:rsidRPr="00E67E0D">
              <w:rPr>
                <w:rFonts w:eastAsia="Malgun Gothic" w:cs="Arial"/>
                <w:lang w:eastAsia="ja-JP"/>
              </w:rPr>
              <w:t>&gt;&gt;&gt;</w:t>
            </w:r>
            <w:r w:rsidRPr="00E67E0D">
              <w:rPr>
                <w:rFonts w:eastAsia="Malgun Gothic" w:cs="Arial"/>
                <w:b/>
                <w:lang w:eastAsia="ja-JP"/>
              </w:rPr>
              <w:t>Cancelled Cell in TAI List</w:t>
            </w:r>
          </w:p>
        </w:tc>
        <w:tc>
          <w:tcPr>
            <w:tcW w:w="1080" w:type="dxa"/>
          </w:tcPr>
          <w:p w14:paraId="704999F6" w14:textId="77777777" w:rsidR="006A1CE4" w:rsidRPr="00E67E0D" w:rsidRDefault="006A1CE4" w:rsidP="00E7499B">
            <w:pPr>
              <w:pStyle w:val="TAL"/>
              <w:rPr>
                <w:rFonts w:cs="Arial"/>
                <w:lang w:eastAsia="ja-JP"/>
              </w:rPr>
            </w:pPr>
          </w:p>
        </w:tc>
        <w:tc>
          <w:tcPr>
            <w:tcW w:w="1440" w:type="dxa"/>
          </w:tcPr>
          <w:p w14:paraId="52A475DE" w14:textId="77777777" w:rsidR="006A1CE4" w:rsidRPr="00E67E0D" w:rsidRDefault="006A1CE4" w:rsidP="00E7499B">
            <w:pPr>
              <w:pStyle w:val="TAL"/>
              <w:rPr>
                <w:i/>
                <w:lang w:eastAsia="ja-JP"/>
              </w:rPr>
            </w:pPr>
            <w:r w:rsidRPr="00E67E0D">
              <w:rPr>
                <w:rFonts w:eastAsia="Malgun Gothic" w:cs="Arial"/>
                <w:i/>
                <w:lang w:eastAsia="ja-JP"/>
              </w:rPr>
              <w:t>1..&lt;maxnoofCellinTAI&gt;</w:t>
            </w:r>
          </w:p>
        </w:tc>
        <w:tc>
          <w:tcPr>
            <w:tcW w:w="1872" w:type="dxa"/>
          </w:tcPr>
          <w:p w14:paraId="0A4A9719" w14:textId="77777777" w:rsidR="006A1CE4" w:rsidRPr="00E67E0D" w:rsidRDefault="006A1CE4" w:rsidP="00E7499B">
            <w:pPr>
              <w:pStyle w:val="TAL"/>
              <w:rPr>
                <w:lang w:eastAsia="ja-JP"/>
              </w:rPr>
            </w:pPr>
          </w:p>
        </w:tc>
        <w:tc>
          <w:tcPr>
            <w:tcW w:w="2880" w:type="dxa"/>
          </w:tcPr>
          <w:p w14:paraId="6A935E90" w14:textId="77777777" w:rsidR="006A1CE4" w:rsidRPr="00E67E0D" w:rsidRDefault="006A1CE4" w:rsidP="00E7499B">
            <w:pPr>
              <w:pStyle w:val="TAL"/>
              <w:rPr>
                <w:lang w:eastAsia="ja-JP"/>
              </w:rPr>
            </w:pPr>
          </w:p>
        </w:tc>
      </w:tr>
      <w:tr w:rsidR="006A1CE4" w:rsidRPr="00E67E0D" w14:paraId="4A5B00AE" w14:textId="77777777" w:rsidTr="00E7499B">
        <w:tc>
          <w:tcPr>
            <w:tcW w:w="2448" w:type="dxa"/>
          </w:tcPr>
          <w:p w14:paraId="34DFEA55" w14:textId="77777777" w:rsidR="006A1CE4" w:rsidRPr="00E67E0D" w:rsidRDefault="006A1CE4" w:rsidP="00E7499B">
            <w:pPr>
              <w:pStyle w:val="TAL"/>
              <w:ind w:left="345"/>
              <w:rPr>
                <w:rFonts w:eastAsia="Batang" w:cs="Arial"/>
                <w:lang w:eastAsia="ja-JP"/>
              </w:rPr>
            </w:pPr>
            <w:r w:rsidRPr="00E67E0D">
              <w:rPr>
                <w:rFonts w:eastAsia="Malgun Gothic" w:cs="Arial"/>
                <w:szCs w:val="18"/>
                <w:lang w:eastAsia="ja-JP"/>
              </w:rPr>
              <w:t>&gt;&gt;&gt;&gt;E-UTRA CGI</w:t>
            </w:r>
          </w:p>
        </w:tc>
        <w:tc>
          <w:tcPr>
            <w:tcW w:w="1080" w:type="dxa"/>
          </w:tcPr>
          <w:p w14:paraId="0D2D956D" w14:textId="77777777" w:rsidR="006A1CE4" w:rsidRPr="00E67E0D" w:rsidRDefault="006A1CE4" w:rsidP="00E7499B">
            <w:pPr>
              <w:pStyle w:val="TAL"/>
              <w:rPr>
                <w:rFonts w:cs="Arial"/>
                <w:lang w:eastAsia="ja-JP"/>
              </w:rPr>
            </w:pPr>
            <w:r w:rsidRPr="00E67E0D">
              <w:rPr>
                <w:rFonts w:eastAsia="Malgun Gothic" w:cs="Arial"/>
                <w:lang w:eastAsia="ja-JP"/>
              </w:rPr>
              <w:t>M</w:t>
            </w:r>
          </w:p>
        </w:tc>
        <w:tc>
          <w:tcPr>
            <w:tcW w:w="1440" w:type="dxa"/>
          </w:tcPr>
          <w:p w14:paraId="28CA2235" w14:textId="77777777" w:rsidR="006A1CE4" w:rsidRPr="00E67E0D" w:rsidRDefault="006A1CE4" w:rsidP="00E7499B">
            <w:pPr>
              <w:pStyle w:val="TAL"/>
              <w:rPr>
                <w:i/>
                <w:lang w:eastAsia="ja-JP"/>
              </w:rPr>
            </w:pPr>
          </w:p>
        </w:tc>
        <w:tc>
          <w:tcPr>
            <w:tcW w:w="1872" w:type="dxa"/>
          </w:tcPr>
          <w:p w14:paraId="6D8F1A27" w14:textId="77777777" w:rsidR="006A1CE4" w:rsidRPr="00E67E0D" w:rsidRDefault="006A1CE4" w:rsidP="00E7499B">
            <w:pPr>
              <w:pStyle w:val="TAL"/>
              <w:rPr>
                <w:lang w:eastAsia="ja-JP"/>
              </w:rPr>
            </w:pPr>
            <w:r w:rsidRPr="00E67E0D">
              <w:rPr>
                <w:rFonts w:cs="Arial"/>
                <w:szCs w:val="18"/>
              </w:rPr>
              <w:t>9.3.1.9</w:t>
            </w:r>
          </w:p>
        </w:tc>
        <w:tc>
          <w:tcPr>
            <w:tcW w:w="2880" w:type="dxa"/>
          </w:tcPr>
          <w:p w14:paraId="25EB2E46" w14:textId="77777777" w:rsidR="006A1CE4" w:rsidRPr="00E67E0D" w:rsidRDefault="006A1CE4" w:rsidP="00E7499B">
            <w:pPr>
              <w:pStyle w:val="TAL"/>
              <w:rPr>
                <w:lang w:eastAsia="ja-JP"/>
              </w:rPr>
            </w:pPr>
          </w:p>
        </w:tc>
      </w:tr>
      <w:tr w:rsidR="006A1CE4" w:rsidRPr="00E67E0D" w14:paraId="04BD29E9" w14:textId="77777777" w:rsidTr="00E7499B">
        <w:tc>
          <w:tcPr>
            <w:tcW w:w="2448" w:type="dxa"/>
          </w:tcPr>
          <w:p w14:paraId="2035F778" w14:textId="77777777" w:rsidR="006A1CE4" w:rsidRPr="00E67E0D" w:rsidRDefault="006A1CE4" w:rsidP="00E7499B">
            <w:pPr>
              <w:pStyle w:val="TAL"/>
              <w:ind w:left="345"/>
              <w:rPr>
                <w:rFonts w:eastAsia="Batang" w:cs="Arial"/>
                <w:lang w:eastAsia="ja-JP"/>
              </w:rPr>
            </w:pPr>
            <w:r w:rsidRPr="00E67E0D">
              <w:rPr>
                <w:rFonts w:eastAsia="Malgun Gothic" w:cs="Arial"/>
                <w:szCs w:val="18"/>
                <w:lang w:eastAsia="ja-JP"/>
              </w:rPr>
              <w:t>&gt;&gt;&gt;&gt;Number of Broadcasts</w:t>
            </w:r>
          </w:p>
        </w:tc>
        <w:tc>
          <w:tcPr>
            <w:tcW w:w="1080" w:type="dxa"/>
          </w:tcPr>
          <w:p w14:paraId="51636B6B" w14:textId="77777777" w:rsidR="006A1CE4" w:rsidRPr="00E67E0D" w:rsidRDefault="006A1CE4" w:rsidP="00E7499B">
            <w:pPr>
              <w:pStyle w:val="TAL"/>
              <w:rPr>
                <w:rFonts w:cs="Arial"/>
                <w:lang w:eastAsia="ja-JP"/>
              </w:rPr>
            </w:pPr>
            <w:r w:rsidRPr="00E67E0D">
              <w:rPr>
                <w:rFonts w:eastAsia="Malgun Gothic" w:cs="Arial"/>
                <w:lang w:eastAsia="ja-JP"/>
              </w:rPr>
              <w:t>M</w:t>
            </w:r>
          </w:p>
        </w:tc>
        <w:tc>
          <w:tcPr>
            <w:tcW w:w="1440" w:type="dxa"/>
          </w:tcPr>
          <w:p w14:paraId="6E1CC3E1" w14:textId="77777777" w:rsidR="006A1CE4" w:rsidRPr="00E67E0D" w:rsidRDefault="006A1CE4" w:rsidP="00E7499B">
            <w:pPr>
              <w:pStyle w:val="TAL"/>
              <w:rPr>
                <w:i/>
                <w:lang w:eastAsia="ja-JP"/>
              </w:rPr>
            </w:pPr>
          </w:p>
        </w:tc>
        <w:tc>
          <w:tcPr>
            <w:tcW w:w="1872" w:type="dxa"/>
          </w:tcPr>
          <w:p w14:paraId="60939109" w14:textId="77777777" w:rsidR="006A1CE4" w:rsidRPr="00E67E0D" w:rsidRDefault="006A1CE4" w:rsidP="00E7499B">
            <w:pPr>
              <w:pStyle w:val="TAL"/>
              <w:rPr>
                <w:lang w:eastAsia="ja-JP"/>
              </w:rPr>
            </w:pPr>
            <w:r w:rsidRPr="00E67E0D">
              <w:rPr>
                <w:rFonts w:cs="Arial"/>
                <w:szCs w:val="24"/>
              </w:rPr>
              <w:t>9.3.1.45</w:t>
            </w:r>
          </w:p>
        </w:tc>
        <w:tc>
          <w:tcPr>
            <w:tcW w:w="2880" w:type="dxa"/>
          </w:tcPr>
          <w:p w14:paraId="183001AE" w14:textId="77777777" w:rsidR="006A1CE4" w:rsidRPr="00E67E0D" w:rsidRDefault="006A1CE4" w:rsidP="00E7499B">
            <w:pPr>
              <w:pStyle w:val="TAL"/>
              <w:rPr>
                <w:lang w:eastAsia="ja-JP"/>
              </w:rPr>
            </w:pPr>
          </w:p>
        </w:tc>
      </w:tr>
      <w:tr w:rsidR="006A1CE4" w:rsidRPr="00E67E0D" w14:paraId="04EA296D" w14:textId="77777777" w:rsidTr="00E7499B">
        <w:tc>
          <w:tcPr>
            <w:tcW w:w="2448" w:type="dxa"/>
          </w:tcPr>
          <w:p w14:paraId="67FD7DE0" w14:textId="77777777" w:rsidR="006A1CE4" w:rsidRPr="00E67E0D" w:rsidRDefault="006A1CE4" w:rsidP="00E7499B">
            <w:pPr>
              <w:pStyle w:val="TAL"/>
              <w:ind w:left="75"/>
              <w:rPr>
                <w:rFonts w:eastAsia="Batang" w:cs="Arial"/>
                <w:lang w:eastAsia="ja-JP"/>
              </w:rPr>
            </w:pPr>
            <w:r w:rsidRPr="00E67E0D">
              <w:rPr>
                <w:rFonts w:eastAsia="Malgun Gothic" w:cs="Arial"/>
                <w:i/>
                <w:iCs/>
                <w:lang w:eastAsia="ja-JP"/>
              </w:rPr>
              <w:t>&gt;Emergency Area ID Cancelled E-UTRA</w:t>
            </w:r>
          </w:p>
        </w:tc>
        <w:tc>
          <w:tcPr>
            <w:tcW w:w="1080" w:type="dxa"/>
          </w:tcPr>
          <w:p w14:paraId="02D2D6FE" w14:textId="77777777" w:rsidR="006A1CE4" w:rsidRPr="00E67E0D" w:rsidRDefault="006A1CE4" w:rsidP="00E7499B">
            <w:pPr>
              <w:pStyle w:val="TAL"/>
              <w:rPr>
                <w:rFonts w:cs="Arial"/>
                <w:lang w:eastAsia="ja-JP"/>
              </w:rPr>
            </w:pPr>
          </w:p>
        </w:tc>
        <w:tc>
          <w:tcPr>
            <w:tcW w:w="1440" w:type="dxa"/>
          </w:tcPr>
          <w:p w14:paraId="6D8E6EDD" w14:textId="77777777" w:rsidR="006A1CE4" w:rsidRPr="00E67E0D" w:rsidRDefault="006A1CE4" w:rsidP="00E7499B">
            <w:pPr>
              <w:pStyle w:val="TAL"/>
              <w:rPr>
                <w:i/>
                <w:lang w:eastAsia="ja-JP"/>
              </w:rPr>
            </w:pPr>
          </w:p>
        </w:tc>
        <w:tc>
          <w:tcPr>
            <w:tcW w:w="1872" w:type="dxa"/>
          </w:tcPr>
          <w:p w14:paraId="0C401505" w14:textId="77777777" w:rsidR="006A1CE4" w:rsidRPr="00E67E0D" w:rsidRDefault="006A1CE4" w:rsidP="00E7499B">
            <w:pPr>
              <w:pStyle w:val="TAL"/>
              <w:rPr>
                <w:lang w:eastAsia="ja-JP"/>
              </w:rPr>
            </w:pPr>
          </w:p>
        </w:tc>
        <w:tc>
          <w:tcPr>
            <w:tcW w:w="2880" w:type="dxa"/>
          </w:tcPr>
          <w:p w14:paraId="11730742" w14:textId="77777777" w:rsidR="006A1CE4" w:rsidRPr="00E67E0D" w:rsidRDefault="006A1CE4" w:rsidP="00E7499B">
            <w:pPr>
              <w:pStyle w:val="TAL"/>
              <w:rPr>
                <w:lang w:eastAsia="ja-JP"/>
              </w:rPr>
            </w:pPr>
          </w:p>
        </w:tc>
      </w:tr>
      <w:tr w:rsidR="006A1CE4" w:rsidRPr="00E67E0D" w14:paraId="6F7C73F0" w14:textId="77777777" w:rsidTr="00E7499B">
        <w:tc>
          <w:tcPr>
            <w:tcW w:w="2448" w:type="dxa"/>
          </w:tcPr>
          <w:p w14:paraId="2643E1C9" w14:textId="77777777" w:rsidR="006A1CE4" w:rsidRPr="00E67E0D" w:rsidRDefault="006A1CE4" w:rsidP="00E7499B">
            <w:pPr>
              <w:pStyle w:val="TAL"/>
              <w:ind w:left="165"/>
              <w:rPr>
                <w:rFonts w:eastAsia="Batang" w:cs="Arial"/>
                <w:lang w:eastAsia="ja-JP"/>
              </w:rPr>
            </w:pPr>
            <w:r w:rsidRPr="00E67E0D">
              <w:rPr>
                <w:rFonts w:eastAsia="Malgun Gothic" w:cs="Arial"/>
                <w:b/>
                <w:bCs/>
                <w:lang w:eastAsia="ja-JP"/>
              </w:rPr>
              <w:t>&gt;&gt;Emergency Area ID Cancelled</w:t>
            </w:r>
          </w:p>
        </w:tc>
        <w:tc>
          <w:tcPr>
            <w:tcW w:w="1080" w:type="dxa"/>
          </w:tcPr>
          <w:p w14:paraId="1539B5C9" w14:textId="77777777" w:rsidR="006A1CE4" w:rsidRPr="00E67E0D" w:rsidRDefault="006A1CE4" w:rsidP="00E7499B">
            <w:pPr>
              <w:pStyle w:val="TAL"/>
              <w:rPr>
                <w:rFonts w:cs="Arial"/>
                <w:lang w:eastAsia="ja-JP"/>
              </w:rPr>
            </w:pPr>
          </w:p>
        </w:tc>
        <w:tc>
          <w:tcPr>
            <w:tcW w:w="1440" w:type="dxa"/>
          </w:tcPr>
          <w:p w14:paraId="61FFAAB9" w14:textId="77777777" w:rsidR="006A1CE4" w:rsidRPr="00E67E0D" w:rsidRDefault="006A1CE4" w:rsidP="00E7499B">
            <w:pPr>
              <w:pStyle w:val="TAL"/>
              <w:rPr>
                <w:i/>
                <w:lang w:eastAsia="ja-JP"/>
              </w:rPr>
            </w:pPr>
            <w:r w:rsidRPr="00E67E0D">
              <w:rPr>
                <w:rFonts w:eastAsia="Malgun Gothic" w:cs="Arial"/>
                <w:i/>
                <w:lang w:eastAsia="ja-JP"/>
              </w:rPr>
              <w:t>1..&lt;maxnoofEmergencyAreaID&gt;</w:t>
            </w:r>
          </w:p>
        </w:tc>
        <w:tc>
          <w:tcPr>
            <w:tcW w:w="1872" w:type="dxa"/>
          </w:tcPr>
          <w:p w14:paraId="284558B8" w14:textId="77777777" w:rsidR="006A1CE4" w:rsidRPr="00E67E0D" w:rsidRDefault="006A1CE4" w:rsidP="00E7499B">
            <w:pPr>
              <w:pStyle w:val="TAL"/>
              <w:rPr>
                <w:lang w:eastAsia="ja-JP"/>
              </w:rPr>
            </w:pPr>
          </w:p>
        </w:tc>
        <w:tc>
          <w:tcPr>
            <w:tcW w:w="2880" w:type="dxa"/>
          </w:tcPr>
          <w:p w14:paraId="076958B3" w14:textId="77777777" w:rsidR="006A1CE4" w:rsidRPr="00E67E0D" w:rsidRDefault="006A1CE4" w:rsidP="00E7499B">
            <w:pPr>
              <w:pStyle w:val="TAL"/>
              <w:rPr>
                <w:lang w:eastAsia="ja-JP"/>
              </w:rPr>
            </w:pPr>
          </w:p>
        </w:tc>
      </w:tr>
      <w:tr w:rsidR="006A1CE4" w:rsidRPr="00E67E0D" w14:paraId="76FC346E" w14:textId="77777777" w:rsidTr="00E7499B">
        <w:tc>
          <w:tcPr>
            <w:tcW w:w="2448" w:type="dxa"/>
          </w:tcPr>
          <w:p w14:paraId="14789EC6" w14:textId="77777777" w:rsidR="006A1CE4" w:rsidRPr="00E67E0D" w:rsidRDefault="006A1CE4" w:rsidP="00E7499B">
            <w:pPr>
              <w:pStyle w:val="TAL"/>
              <w:ind w:left="255"/>
              <w:rPr>
                <w:rFonts w:eastAsia="Batang" w:cs="Arial"/>
                <w:lang w:eastAsia="ja-JP"/>
              </w:rPr>
            </w:pPr>
            <w:r w:rsidRPr="00E67E0D">
              <w:rPr>
                <w:rFonts w:eastAsia="Malgun Gothic" w:cs="Arial"/>
                <w:bCs/>
                <w:lang w:eastAsia="ja-JP"/>
              </w:rPr>
              <w:t xml:space="preserve">&gt;&gt;&gt;Emergency Area ID </w:t>
            </w:r>
          </w:p>
        </w:tc>
        <w:tc>
          <w:tcPr>
            <w:tcW w:w="1080" w:type="dxa"/>
          </w:tcPr>
          <w:p w14:paraId="726FCAA6" w14:textId="77777777" w:rsidR="006A1CE4" w:rsidRPr="00E67E0D" w:rsidRDefault="006A1CE4" w:rsidP="00E7499B">
            <w:pPr>
              <w:pStyle w:val="TAL"/>
              <w:rPr>
                <w:rFonts w:cs="Arial"/>
                <w:lang w:eastAsia="ja-JP"/>
              </w:rPr>
            </w:pPr>
            <w:r w:rsidRPr="00E67E0D">
              <w:rPr>
                <w:rFonts w:eastAsia="Malgun Gothic" w:cs="Arial"/>
                <w:lang w:eastAsia="ja-JP"/>
              </w:rPr>
              <w:t>M</w:t>
            </w:r>
          </w:p>
        </w:tc>
        <w:tc>
          <w:tcPr>
            <w:tcW w:w="1440" w:type="dxa"/>
          </w:tcPr>
          <w:p w14:paraId="45BE2F66" w14:textId="77777777" w:rsidR="006A1CE4" w:rsidRPr="00E67E0D" w:rsidRDefault="006A1CE4" w:rsidP="00E7499B">
            <w:pPr>
              <w:pStyle w:val="TAL"/>
              <w:rPr>
                <w:i/>
                <w:lang w:eastAsia="ja-JP"/>
              </w:rPr>
            </w:pPr>
          </w:p>
        </w:tc>
        <w:tc>
          <w:tcPr>
            <w:tcW w:w="1872" w:type="dxa"/>
          </w:tcPr>
          <w:p w14:paraId="2C2D47E1" w14:textId="77777777" w:rsidR="006A1CE4" w:rsidRPr="00E67E0D" w:rsidRDefault="006A1CE4" w:rsidP="00E7499B">
            <w:pPr>
              <w:pStyle w:val="TAL"/>
              <w:rPr>
                <w:lang w:eastAsia="ja-JP"/>
              </w:rPr>
            </w:pPr>
            <w:r w:rsidRPr="00E67E0D">
              <w:rPr>
                <w:rFonts w:cs="Arial"/>
                <w:szCs w:val="18"/>
              </w:rPr>
              <w:t>9.3.1.48</w:t>
            </w:r>
          </w:p>
        </w:tc>
        <w:tc>
          <w:tcPr>
            <w:tcW w:w="2880" w:type="dxa"/>
          </w:tcPr>
          <w:p w14:paraId="602B44D3" w14:textId="77777777" w:rsidR="006A1CE4" w:rsidRPr="00E67E0D" w:rsidRDefault="006A1CE4" w:rsidP="00E7499B">
            <w:pPr>
              <w:pStyle w:val="TAL"/>
              <w:rPr>
                <w:lang w:eastAsia="ja-JP"/>
              </w:rPr>
            </w:pPr>
          </w:p>
        </w:tc>
      </w:tr>
      <w:tr w:rsidR="006A1CE4" w:rsidRPr="00E67E0D" w14:paraId="2AA750ED" w14:textId="77777777" w:rsidTr="00E7499B">
        <w:tc>
          <w:tcPr>
            <w:tcW w:w="2448" w:type="dxa"/>
          </w:tcPr>
          <w:p w14:paraId="447461BD" w14:textId="77777777" w:rsidR="006A1CE4" w:rsidRPr="00E67E0D" w:rsidRDefault="006A1CE4" w:rsidP="00E7499B">
            <w:pPr>
              <w:pStyle w:val="TAL"/>
              <w:ind w:left="255"/>
              <w:rPr>
                <w:rFonts w:eastAsia="Batang" w:cs="Arial"/>
                <w:lang w:eastAsia="ja-JP"/>
              </w:rPr>
            </w:pPr>
            <w:r w:rsidRPr="00E67E0D">
              <w:rPr>
                <w:rFonts w:eastAsia="Malgun Gothic" w:cs="Arial"/>
                <w:lang w:eastAsia="ja-JP"/>
              </w:rPr>
              <w:t>&gt;&gt;&gt;</w:t>
            </w:r>
            <w:r w:rsidRPr="00E67E0D">
              <w:rPr>
                <w:rFonts w:eastAsia="Malgun Gothic" w:cs="Arial"/>
                <w:b/>
                <w:lang w:eastAsia="ja-JP"/>
              </w:rPr>
              <w:t>Cancelled Cell in Emergency Area ID List</w:t>
            </w:r>
          </w:p>
        </w:tc>
        <w:tc>
          <w:tcPr>
            <w:tcW w:w="1080" w:type="dxa"/>
          </w:tcPr>
          <w:p w14:paraId="3FD65A37" w14:textId="77777777" w:rsidR="006A1CE4" w:rsidRPr="00E67E0D" w:rsidRDefault="006A1CE4" w:rsidP="00E7499B">
            <w:pPr>
              <w:pStyle w:val="TAL"/>
              <w:rPr>
                <w:rFonts w:cs="Arial"/>
                <w:lang w:eastAsia="ja-JP"/>
              </w:rPr>
            </w:pPr>
          </w:p>
        </w:tc>
        <w:tc>
          <w:tcPr>
            <w:tcW w:w="1440" w:type="dxa"/>
          </w:tcPr>
          <w:p w14:paraId="1D4FBF8F" w14:textId="77777777" w:rsidR="006A1CE4" w:rsidRPr="00E67E0D" w:rsidRDefault="006A1CE4" w:rsidP="00E7499B">
            <w:pPr>
              <w:pStyle w:val="TAL"/>
              <w:rPr>
                <w:i/>
                <w:lang w:eastAsia="ja-JP"/>
              </w:rPr>
            </w:pPr>
            <w:r w:rsidRPr="00E67E0D">
              <w:rPr>
                <w:rFonts w:eastAsia="Malgun Gothic" w:cs="Arial"/>
                <w:i/>
                <w:lang w:eastAsia="ja-JP"/>
              </w:rPr>
              <w:t>1..&lt;maxnoofCellinEAI&gt;</w:t>
            </w:r>
          </w:p>
        </w:tc>
        <w:tc>
          <w:tcPr>
            <w:tcW w:w="1872" w:type="dxa"/>
          </w:tcPr>
          <w:p w14:paraId="177480AE" w14:textId="77777777" w:rsidR="006A1CE4" w:rsidRPr="00E67E0D" w:rsidRDefault="006A1CE4" w:rsidP="00E7499B">
            <w:pPr>
              <w:pStyle w:val="TAL"/>
              <w:rPr>
                <w:lang w:eastAsia="ja-JP"/>
              </w:rPr>
            </w:pPr>
          </w:p>
        </w:tc>
        <w:tc>
          <w:tcPr>
            <w:tcW w:w="2880" w:type="dxa"/>
          </w:tcPr>
          <w:p w14:paraId="6B7961BC" w14:textId="77777777" w:rsidR="006A1CE4" w:rsidRPr="00E67E0D" w:rsidRDefault="006A1CE4" w:rsidP="00E7499B">
            <w:pPr>
              <w:pStyle w:val="TAL"/>
              <w:rPr>
                <w:lang w:eastAsia="ja-JP"/>
              </w:rPr>
            </w:pPr>
          </w:p>
        </w:tc>
      </w:tr>
      <w:tr w:rsidR="006A1CE4" w:rsidRPr="00E67E0D" w14:paraId="47CD0665" w14:textId="77777777" w:rsidTr="00E7499B">
        <w:tc>
          <w:tcPr>
            <w:tcW w:w="2448" w:type="dxa"/>
          </w:tcPr>
          <w:p w14:paraId="6FD84FAA" w14:textId="77777777" w:rsidR="006A1CE4" w:rsidRPr="00E67E0D" w:rsidRDefault="006A1CE4" w:rsidP="00E7499B">
            <w:pPr>
              <w:pStyle w:val="TAL"/>
              <w:ind w:left="345"/>
              <w:rPr>
                <w:rFonts w:eastAsia="Batang" w:cs="Arial"/>
                <w:lang w:eastAsia="ja-JP"/>
              </w:rPr>
            </w:pPr>
            <w:r w:rsidRPr="00E67E0D">
              <w:rPr>
                <w:rFonts w:eastAsia="Malgun Gothic" w:cs="Arial"/>
                <w:szCs w:val="18"/>
                <w:lang w:eastAsia="ja-JP"/>
              </w:rPr>
              <w:t>&gt;&gt;&gt;&gt;E-UTRA CGI</w:t>
            </w:r>
          </w:p>
        </w:tc>
        <w:tc>
          <w:tcPr>
            <w:tcW w:w="1080" w:type="dxa"/>
          </w:tcPr>
          <w:p w14:paraId="5875161B" w14:textId="77777777" w:rsidR="006A1CE4" w:rsidRPr="00E67E0D" w:rsidRDefault="006A1CE4" w:rsidP="00E7499B">
            <w:pPr>
              <w:pStyle w:val="TAL"/>
              <w:rPr>
                <w:rFonts w:cs="Arial"/>
                <w:lang w:eastAsia="ja-JP"/>
              </w:rPr>
            </w:pPr>
            <w:r w:rsidRPr="00E67E0D">
              <w:rPr>
                <w:rFonts w:eastAsia="Malgun Gothic" w:cs="Arial"/>
                <w:lang w:eastAsia="ja-JP"/>
              </w:rPr>
              <w:t>M</w:t>
            </w:r>
          </w:p>
        </w:tc>
        <w:tc>
          <w:tcPr>
            <w:tcW w:w="1440" w:type="dxa"/>
          </w:tcPr>
          <w:p w14:paraId="1EDDF2A3" w14:textId="77777777" w:rsidR="006A1CE4" w:rsidRPr="00E67E0D" w:rsidRDefault="006A1CE4" w:rsidP="00E7499B">
            <w:pPr>
              <w:pStyle w:val="TAL"/>
              <w:rPr>
                <w:i/>
                <w:lang w:eastAsia="ja-JP"/>
              </w:rPr>
            </w:pPr>
          </w:p>
        </w:tc>
        <w:tc>
          <w:tcPr>
            <w:tcW w:w="1872" w:type="dxa"/>
          </w:tcPr>
          <w:p w14:paraId="43B20F1D" w14:textId="77777777" w:rsidR="006A1CE4" w:rsidRPr="00E67E0D" w:rsidRDefault="006A1CE4" w:rsidP="00E7499B">
            <w:pPr>
              <w:pStyle w:val="TAL"/>
              <w:rPr>
                <w:lang w:eastAsia="ja-JP"/>
              </w:rPr>
            </w:pPr>
            <w:r w:rsidRPr="00E67E0D">
              <w:rPr>
                <w:rFonts w:cs="Arial"/>
                <w:szCs w:val="18"/>
              </w:rPr>
              <w:t>9.3.1.9</w:t>
            </w:r>
          </w:p>
        </w:tc>
        <w:tc>
          <w:tcPr>
            <w:tcW w:w="2880" w:type="dxa"/>
          </w:tcPr>
          <w:p w14:paraId="20FA9258" w14:textId="77777777" w:rsidR="006A1CE4" w:rsidRPr="00E67E0D" w:rsidRDefault="006A1CE4" w:rsidP="00E7499B">
            <w:pPr>
              <w:pStyle w:val="TAL"/>
              <w:rPr>
                <w:lang w:eastAsia="ja-JP"/>
              </w:rPr>
            </w:pPr>
          </w:p>
        </w:tc>
      </w:tr>
      <w:tr w:rsidR="006A1CE4" w:rsidRPr="00E67E0D" w14:paraId="7DFACBCF" w14:textId="77777777" w:rsidTr="00E7499B">
        <w:tc>
          <w:tcPr>
            <w:tcW w:w="2448" w:type="dxa"/>
          </w:tcPr>
          <w:p w14:paraId="1F7B3506" w14:textId="77777777" w:rsidR="006A1CE4" w:rsidRPr="00E67E0D" w:rsidRDefault="006A1CE4" w:rsidP="00E7499B">
            <w:pPr>
              <w:pStyle w:val="TAL"/>
              <w:ind w:left="345"/>
              <w:rPr>
                <w:rFonts w:eastAsia="Batang" w:cs="Arial"/>
                <w:lang w:eastAsia="ja-JP"/>
              </w:rPr>
            </w:pPr>
            <w:r w:rsidRPr="00E67E0D">
              <w:rPr>
                <w:rFonts w:eastAsia="Malgun Gothic" w:cs="Arial"/>
                <w:szCs w:val="18"/>
                <w:lang w:eastAsia="ja-JP"/>
              </w:rPr>
              <w:t>&gt;&gt;&gt;&gt;Number of Broadcasts</w:t>
            </w:r>
          </w:p>
        </w:tc>
        <w:tc>
          <w:tcPr>
            <w:tcW w:w="1080" w:type="dxa"/>
          </w:tcPr>
          <w:p w14:paraId="54ADE2F9" w14:textId="77777777" w:rsidR="006A1CE4" w:rsidRPr="00E67E0D" w:rsidRDefault="006A1CE4" w:rsidP="00E7499B">
            <w:pPr>
              <w:pStyle w:val="TAL"/>
              <w:rPr>
                <w:rFonts w:cs="Arial"/>
                <w:lang w:eastAsia="ja-JP"/>
              </w:rPr>
            </w:pPr>
            <w:r w:rsidRPr="00E67E0D">
              <w:rPr>
                <w:rFonts w:eastAsia="Malgun Gothic" w:cs="Arial"/>
                <w:lang w:eastAsia="ja-JP"/>
              </w:rPr>
              <w:t>M</w:t>
            </w:r>
          </w:p>
        </w:tc>
        <w:tc>
          <w:tcPr>
            <w:tcW w:w="1440" w:type="dxa"/>
          </w:tcPr>
          <w:p w14:paraId="2DE94259" w14:textId="77777777" w:rsidR="006A1CE4" w:rsidRPr="00E67E0D" w:rsidRDefault="006A1CE4" w:rsidP="00E7499B">
            <w:pPr>
              <w:pStyle w:val="TAL"/>
              <w:rPr>
                <w:i/>
                <w:lang w:eastAsia="ja-JP"/>
              </w:rPr>
            </w:pPr>
          </w:p>
        </w:tc>
        <w:tc>
          <w:tcPr>
            <w:tcW w:w="1872" w:type="dxa"/>
          </w:tcPr>
          <w:p w14:paraId="68A32CA4" w14:textId="77777777" w:rsidR="006A1CE4" w:rsidRPr="00E67E0D" w:rsidRDefault="006A1CE4" w:rsidP="00E7499B">
            <w:pPr>
              <w:pStyle w:val="TAL"/>
              <w:rPr>
                <w:lang w:eastAsia="ja-JP"/>
              </w:rPr>
            </w:pPr>
            <w:r w:rsidRPr="00E67E0D">
              <w:rPr>
                <w:rFonts w:cs="Arial"/>
                <w:szCs w:val="24"/>
              </w:rPr>
              <w:t>9.3.1.45</w:t>
            </w:r>
          </w:p>
        </w:tc>
        <w:tc>
          <w:tcPr>
            <w:tcW w:w="2880" w:type="dxa"/>
          </w:tcPr>
          <w:p w14:paraId="56F48763" w14:textId="77777777" w:rsidR="006A1CE4" w:rsidRPr="00E67E0D" w:rsidRDefault="006A1CE4" w:rsidP="00E7499B">
            <w:pPr>
              <w:pStyle w:val="TAL"/>
              <w:rPr>
                <w:lang w:eastAsia="ja-JP"/>
              </w:rPr>
            </w:pPr>
          </w:p>
        </w:tc>
      </w:tr>
      <w:tr w:rsidR="006A1CE4" w:rsidRPr="00E67E0D" w14:paraId="1023E0CC" w14:textId="77777777" w:rsidTr="00E7499B">
        <w:tc>
          <w:tcPr>
            <w:tcW w:w="2448" w:type="dxa"/>
          </w:tcPr>
          <w:p w14:paraId="1969C527" w14:textId="77777777" w:rsidR="006A1CE4" w:rsidRPr="00E67E0D" w:rsidRDefault="006A1CE4" w:rsidP="00E7499B">
            <w:pPr>
              <w:pStyle w:val="TAL"/>
              <w:ind w:left="75"/>
              <w:rPr>
                <w:rFonts w:eastAsia="Batang" w:cs="Arial"/>
                <w:lang w:eastAsia="ja-JP"/>
              </w:rPr>
            </w:pPr>
            <w:r w:rsidRPr="00E67E0D">
              <w:rPr>
                <w:rFonts w:eastAsia="Malgun Gothic" w:cs="Arial"/>
                <w:i/>
                <w:iCs/>
                <w:lang w:eastAsia="ja-JP"/>
              </w:rPr>
              <w:t>&gt;Cell ID Cancelled NR</w:t>
            </w:r>
          </w:p>
        </w:tc>
        <w:tc>
          <w:tcPr>
            <w:tcW w:w="1080" w:type="dxa"/>
          </w:tcPr>
          <w:p w14:paraId="09BD33E0" w14:textId="77777777" w:rsidR="006A1CE4" w:rsidRPr="00E67E0D" w:rsidRDefault="006A1CE4" w:rsidP="00E7499B">
            <w:pPr>
              <w:pStyle w:val="TAL"/>
              <w:rPr>
                <w:rFonts w:cs="Arial"/>
                <w:lang w:eastAsia="ja-JP"/>
              </w:rPr>
            </w:pPr>
          </w:p>
        </w:tc>
        <w:tc>
          <w:tcPr>
            <w:tcW w:w="1440" w:type="dxa"/>
          </w:tcPr>
          <w:p w14:paraId="3A7BCF86" w14:textId="77777777" w:rsidR="006A1CE4" w:rsidRPr="00E67E0D" w:rsidRDefault="006A1CE4" w:rsidP="00E7499B">
            <w:pPr>
              <w:pStyle w:val="TAL"/>
              <w:rPr>
                <w:i/>
                <w:lang w:eastAsia="ja-JP"/>
              </w:rPr>
            </w:pPr>
          </w:p>
        </w:tc>
        <w:tc>
          <w:tcPr>
            <w:tcW w:w="1872" w:type="dxa"/>
          </w:tcPr>
          <w:p w14:paraId="3AD51588" w14:textId="77777777" w:rsidR="006A1CE4" w:rsidRPr="00E67E0D" w:rsidRDefault="006A1CE4" w:rsidP="00E7499B">
            <w:pPr>
              <w:pStyle w:val="TAL"/>
              <w:rPr>
                <w:lang w:eastAsia="ja-JP"/>
              </w:rPr>
            </w:pPr>
          </w:p>
        </w:tc>
        <w:tc>
          <w:tcPr>
            <w:tcW w:w="2880" w:type="dxa"/>
          </w:tcPr>
          <w:p w14:paraId="1BA7D1AF" w14:textId="77777777" w:rsidR="006A1CE4" w:rsidRPr="00E67E0D" w:rsidRDefault="006A1CE4" w:rsidP="00E7499B">
            <w:pPr>
              <w:pStyle w:val="TAL"/>
              <w:rPr>
                <w:lang w:eastAsia="ja-JP"/>
              </w:rPr>
            </w:pPr>
          </w:p>
        </w:tc>
      </w:tr>
      <w:tr w:rsidR="006A1CE4" w:rsidRPr="00E67E0D" w14:paraId="4A8A716A" w14:textId="77777777" w:rsidTr="00E7499B">
        <w:tc>
          <w:tcPr>
            <w:tcW w:w="2448" w:type="dxa"/>
          </w:tcPr>
          <w:p w14:paraId="4B73AAC1" w14:textId="77777777" w:rsidR="006A1CE4" w:rsidRPr="00E67E0D" w:rsidRDefault="006A1CE4" w:rsidP="00E7499B">
            <w:pPr>
              <w:pStyle w:val="TAL"/>
              <w:ind w:left="165"/>
              <w:rPr>
                <w:rFonts w:eastAsia="Batang" w:cs="Arial"/>
                <w:lang w:eastAsia="ja-JP"/>
              </w:rPr>
            </w:pPr>
            <w:r w:rsidRPr="00E67E0D">
              <w:rPr>
                <w:rFonts w:eastAsia="Malgun Gothic" w:cs="Arial"/>
                <w:b/>
                <w:bCs/>
                <w:lang w:eastAsia="ja-JP"/>
              </w:rPr>
              <w:t>&gt;&gt;Cancelled Cell List</w:t>
            </w:r>
          </w:p>
        </w:tc>
        <w:tc>
          <w:tcPr>
            <w:tcW w:w="1080" w:type="dxa"/>
          </w:tcPr>
          <w:p w14:paraId="2F6A943E" w14:textId="77777777" w:rsidR="006A1CE4" w:rsidRPr="00E67E0D" w:rsidRDefault="006A1CE4" w:rsidP="00E7499B">
            <w:pPr>
              <w:pStyle w:val="TAL"/>
              <w:rPr>
                <w:rFonts w:cs="Arial"/>
                <w:lang w:eastAsia="ja-JP"/>
              </w:rPr>
            </w:pPr>
          </w:p>
        </w:tc>
        <w:tc>
          <w:tcPr>
            <w:tcW w:w="1440" w:type="dxa"/>
          </w:tcPr>
          <w:p w14:paraId="26C5D81B" w14:textId="77777777" w:rsidR="006A1CE4" w:rsidRPr="00E67E0D" w:rsidRDefault="006A1CE4" w:rsidP="00E7499B">
            <w:pPr>
              <w:pStyle w:val="TAL"/>
              <w:rPr>
                <w:i/>
                <w:lang w:eastAsia="ja-JP"/>
              </w:rPr>
            </w:pPr>
            <w:r w:rsidRPr="00E67E0D">
              <w:rPr>
                <w:rFonts w:eastAsia="Malgun Gothic" w:cs="Arial"/>
                <w:i/>
                <w:lang w:eastAsia="ja-JP"/>
              </w:rPr>
              <w:t>1..&lt;maxnoofCellIDforWarning&gt;</w:t>
            </w:r>
          </w:p>
        </w:tc>
        <w:tc>
          <w:tcPr>
            <w:tcW w:w="1872" w:type="dxa"/>
          </w:tcPr>
          <w:p w14:paraId="0F004586" w14:textId="77777777" w:rsidR="006A1CE4" w:rsidRPr="00E67E0D" w:rsidRDefault="006A1CE4" w:rsidP="00E7499B">
            <w:pPr>
              <w:pStyle w:val="TAL"/>
              <w:rPr>
                <w:lang w:eastAsia="ja-JP"/>
              </w:rPr>
            </w:pPr>
          </w:p>
        </w:tc>
        <w:tc>
          <w:tcPr>
            <w:tcW w:w="2880" w:type="dxa"/>
          </w:tcPr>
          <w:p w14:paraId="1877E49F" w14:textId="77777777" w:rsidR="006A1CE4" w:rsidRPr="00E67E0D" w:rsidRDefault="006A1CE4" w:rsidP="00E7499B">
            <w:pPr>
              <w:pStyle w:val="TAL"/>
              <w:rPr>
                <w:lang w:eastAsia="ja-JP"/>
              </w:rPr>
            </w:pPr>
          </w:p>
        </w:tc>
      </w:tr>
      <w:tr w:rsidR="006A1CE4" w:rsidRPr="00E67E0D" w14:paraId="3026AEEC" w14:textId="77777777" w:rsidTr="00E7499B">
        <w:tc>
          <w:tcPr>
            <w:tcW w:w="2448" w:type="dxa"/>
          </w:tcPr>
          <w:p w14:paraId="3C2DDE8D" w14:textId="77777777" w:rsidR="006A1CE4" w:rsidRPr="00E67E0D" w:rsidRDefault="006A1CE4" w:rsidP="00E7499B">
            <w:pPr>
              <w:pStyle w:val="TAL"/>
              <w:ind w:left="255"/>
              <w:rPr>
                <w:rFonts w:eastAsia="Batang" w:cs="Arial"/>
                <w:lang w:eastAsia="ja-JP"/>
              </w:rPr>
            </w:pPr>
            <w:r w:rsidRPr="00E67E0D">
              <w:rPr>
                <w:rFonts w:eastAsia="Malgun Gothic" w:cs="Arial"/>
                <w:lang w:eastAsia="ja-JP"/>
              </w:rPr>
              <w:t>&gt;&gt;&gt;NR-CGI</w:t>
            </w:r>
          </w:p>
        </w:tc>
        <w:tc>
          <w:tcPr>
            <w:tcW w:w="1080" w:type="dxa"/>
          </w:tcPr>
          <w:p w14:paraId="46BFA868" w14:textId="77777777" w:rsidR="006A1CE4" w:rsidRPr="00E67E0D" w:rsidRDefault="006A1CE4" w:rsidP="00E7499B">
            <w:pPr>
              <w:pStyle w:val="TAL"/>
              <w:rPr>
                <w:rFonts w:cs="Arial"/>
                <w:lang w:eastAsia="ja-JP"/>
              </w:rPr>
            </w:pPr>
            <w:r w:rsidRPr="00E67E0D">
              <w:rPr>
                <w:rFonts w:eastAsia="Malgun Gothic" w:cs="Arial"/>
                <w:lang w:eastAsia="ja-JP"/>
              </w:rPr>
              <w:t>M</w:t>
            </w:r>
          </w:p>
        </w:tc>
        <w:tc>
          <w:tcPr>
            <w:tcW w:w="1440" w:type="dxa"/>
          </w:tcPr>
          <w:p w14:paraId="41AC67D0" w14:textId="77777777" w:rsidR="006A1CE4" w:rsidRPr="00E67E0D" w:rsidRDefault="006A1CE4" w:rsidP="00E7499B">
            <w:pPr>
              <w:pStyle w:val="TAL"/>
              <w:rPr>
                <w:i/>
                <w:lang w:eastAsia="ja-JP"/>
              </w:rPr>
            </w:pPr>
          </w:p>
        </w:tc>
        <w:tc>
          <w:tcPr>
            <w:tcW w:w="1872" w:type="dxa"/>
          </w:tcPr>
          <w:p w14:paraId="0E175BBA" w14:textId="77777777" w:rsidR="006A1CE4" w:rsidRPr="00E67E0D" w:rsidRDefault="006A1CE4" w:rsidP="00E7499B">
            <w:pPr>
              <w:pStyle w:val="TAL"/>
              <w:rPr>
                <w:lang w:eastAsia="ja-JP"/>
              </w:rPr>
            </w:pPr>
            <w:r w:rsidRPr="00E67E0D">
              <w:rPr>
                <w:rFonts w:cs="Arial"/>
                <w:szCs w:val="18"/>
              </w:rPr>
              <w:t>9.3.1.7</w:t>
            </w:r>
          </w:p>
        </w:tc>
        <w:tc>
          <w:tcPr>
            <w:tcW w:w="2880" w:type="dxa"/>
          </w:tcPr>
          <w:p w14:paraId="312694C9" w14:textId="77777777" w:rsidR="006A1CE4" w:rsidRPr="00E67E0D" w:rsidRDefault="006A1CE4" w:rsidP="00E7499B">
            <w:pPr>
              <w:pStyle w:val="TAL"/>
              <w:rPr>
                <w:lang w:eastAsia="ja-JP"/>
              </w:rPr>
            </w:pPr>
          </w:p>
        </w:tc>
      </w:tr>
      <w:tr w:rsidR="006A1CE4" w:rsidRPr="00E67E0D" w14:paraId="5A469D00" w14:textId="77777777" w:rsidTr="00E7499B">
        <w:tc>
          <w:tcPr>
            <w:tcW w:w="2448" w:type="dxa"/>
          </w:tcPr>
          <w:p w14:paraId="57116DA6" w14:textId="77777777" w:rsidR="006A1CE4" w:rsidRPr="00E67E0D" w:rsidRDefault="006A1CE4" w:rsidP="00E7499B">
            <w:pPr>
              <w:pStyle w:val="TAL"/>
              <w:ind w:left="255"/>
              <w:rPr>
                <w:rFonts w:eastAsia="Malgun Gothic" w:cs="Arial"/>
                <w:lang w:eastAsia="ja-JP"/>
              </w:rPr>
            </w:pPr>
            <w:r w:rsidRPr="00E67E0D">
              <w:rPr>
                <w:rFonts w:eastAsia="Malgun Gothic" w:cs="Arial"/>
                <w:lang w:eastAsia="ja-JP"/>
              </w:rPr>
              <w:t>&gt;&gt;&gt;Number of Broadcasts</w:t>
            </w:r>
          </w:p>
        </w:tc>
        <w:tc>
          <w:tcPr>
            <w:tcW w:w="1080" w:type="dxa"/>
          </w:tcPr>
          <w:p w14:paraId="52A851F2" w14:textId="77777777" w:rsidR="006A1CE4" w:rsidRPr="00E67E0D" w:rsidRDefault="006A1CE4" w:rsidP="00E7499B">
            <w:pPr>
              <w:pStyle w:val="TAL"/>
              <w:rPr>
                <w:rFonts w:eastAsia="Malgun Gothic" w:cs="Arial"/>
                <w:lang w:eastAsia="ja-JP"/>
              </w:rPr>
            </w:pPr>
            <w:r w:rsidRPr="00E67E0D">
              <w:rPr>
                <w:rFonts w:eastAsia="Malgun Gothic" w:cs="Arial"/>
                <w:lang w:eastAsia="ja-JP"/>
              </w:rPr>
              <w:t>M</w:t>
            </w:r>
          </w:p>
        </w:tc>
        <w:tc>
          <w:tcPr>
            <w:tcW w:w="1440" w:type="dxa"/>
          </w:tcPr>
          <w:p w14:paraId="1E5C862F" w14:textId="77777777" w:rsidR="006A1CE4" w:rsidRPr="00E67E0D" w:rsidRDefault="006A1CE4" w:rsidP="00E7499B">
            <w:pPr>
              <w:pStyle w:val="TAL"/>
              <w:rPr>
                <w:i/>
                <w:lang w:eastAsia="ja-JP"/>
              </w:rPr>
            </w:pPr>
          </w:p>
        </w:tc>
        <w:tc>
          <w:tcPr>
            <w:tcW w:w="1872" w:type="dxa"/>
          </w:tcPr>
          <w:p w14:paraId="5E9487AC" w14:textId="77777777" w:rsidR="006A1CE4" w:rsidRPr="00E67E0D" w:rsidRDefault="006A1CE4" w:rsidP="00E7499B">
            <w:pPr>
              <w:pStyle w:val="TAL"/>
              <w:rPr>
                <w:rFonts w:cs="Arial"/>
                <w:szCs w:val="18"/>
              </w:rPr>
            </w:pPr>
            <w:r w:rsidRPr="00E67E0D">
              <w:rPr>
                <w:rFonts w:cs="Arial"/>
                <w:szCs w:val="24"/>
              </w:rPr>
              <w:t>9.3.1.45</w:t>
            </w:r>
          </w:p>
        </w:tc>
        <w:tc>
          <w:tcPr>
            <w:tcW w:w="2880" w:type="dxa"/>
          </w:tcPr>
          <w:p w14:paraId="0325C015" w14:textId="77777777" w:rsidR="006A1CE4" w:rsidRPr="00E67E0D" w:rsidRDefault="006A1CE4" w:rsidP="00E7499B">
            <w:pPr>
              <w:pStyle w:val="TAL"/>
              <w:rPr>
                <w:lang w:eastAsia="ja-JP"/>
              </w:rPr>
            </w:pPr>
          </w:p>
        </w:tc>
      </w:tr>
      <w:tr w:rsidR="006A1CE4" w:rsidRPr="00E67E0D" w14:paraId="4984A416" w14:textId="77777777" w:rsidTr="00E7499B">
        <w:tc>
          <w:tcPr>
            <w:tcW w:w="2448" w:type="dxa"/>
          </w:tcPr>
          <w:p w14:paraId="6201EBC2" w14:textId="77777777" w:rsidR="006A1CE4" w:rsidRPr="00E67E0D" w:rsidRDefault="006A1CE4" w:rsidP="00E7499B">
            <w:pPr>
              <w:pStyle w:val="TAL"/>
              <w:ind w:left="75"/>
              <w:rPr>
                <w:rFonts w:eastAsia="Malgun Gothic" w:cs="Arial"/>
                <w:lang w:eastAsia="ja-JP"/>
              </w:rPr>
            </w:pPr>
            <w:r w:rsidRPr="00E67E0D">
              <w:rPr>
                <w:rFonts w:eastAsia="Malgun Gothic" w:cs="Arial"/>
                <w:i/>
                <w:iCs/>
                <w:lang w:eastAsia="ja-JP"/>
              </w:rPr>
              <w:t>&gt;TAI Cancelled NR</w:t>
            </w:r>
          </w:p>
        </w:tc>
        <w:tc>
          <w:tcPr>
            <w:tcW w:w="1080" w:type="dxa"/>
          </w:tcPr>
          <w:p w14:paraId="7EBE4B63" w14:textId="77777777" w:rsidR="006A1CE4" w:rsidRPr="00E67E0D" w:rsidRDefault="006A1CE4" w:rsidP="00E7499B">
            <w:pPr>
              <w:pStyle w:val="TAL"/>
              <w:rPr>
                <w:rFonts w:eastAsia="Malgun Gothic" w:cs="Arial"/>
                <w:lang w:eastAsia="ja-JP"/>
              </w:rPr>
            </w:pPr>
          </w:p>
        </w:tc>
        <w:tc>
          <w:tcPr>
            <w:tcW w:w="1440" w:type="dxa"/>
          </w:tcPr>
          <w:p w14:paraId="655F13F7" w14:textId="77777777" w:rsidR="006A1CE4" w:rsidRPr="00E67E0D" w:rsidRDefault="006A1CE4" w:rsidP="00E7499B">
            <w:pPr>
              <w:pStyle w:val="TAL"/>
              <w:rPr>
                <w:i/>
                <w:lang w:eastAsia="ja-JP"/>
              </w:rPr>
            </w:pPr>
          </w:p>
        </w:tc>
        <w:tc>
          <w:tcPr>
            <w:tcW w:w="1872" w:type="dxa"/>
          </w:tcPr>
          <w:p w14:paraId="0B8DE671" w14:textId="77777777" w:rsidR="006A1CE4" w:rsidRPr="00E67E0D" w:rsidRDefault="006A1CE4" w:rsidP="00E7499B">
            <w:pPr>
              <w:pStyle w:val="TAL"/>
              <w:rPr>
                <w:rFonts w:cs="Arial"/>
                <w:szCs w:val="18"/>
              </w:rPr>
            </w:pPr>
          </w:p>
        </w:tc>
        <w:tc>
          <w:tcPr>
            <w:tcW w:w="2880" w:type="dxa"/>
          </w:tcPr>
          <w:p w14:paraId="5DCE2C41" w14:textId="77777777" w:rsidR="006A1CE4" w:rsidRPr="00E67E0D" w:rsidRDefault="006A1CE4" w:rsidP="00E7499B">
            <w:pPr>
              <w:pStyle w:val="TAL"/>
              <w:rPr>
                <w:lang w:eastAsia="ja-JP"/>
              </w:rPr>
            </w:pPr>
          </w:p>
        </w:tc>
      </w:tr>
      <w:tr w:rsidR="006A1CE4" w:rsidRPr="00E67E0D" w14:paraId="40EB9A23" w14:textId="77777777" w:rsidTr="00E7499B">
        <w:tc>
          <w:tcPr>
            <w:tcW w:w="2448" w:type="dxa"/>
          </w:tcPr>
          <w:p w14:paraId="0097BE1B" w14:textId="77777777" w:rsidR="006A1CE4" w:rsidRPr="00E67E0D" w:rsidRDefault="006A1CE4" w:rsidP="00E7499B">
            <w:pPr>
              <w:pStyle w:val="TAL"/>
              <w:ind w:left="165"/>
              <w:rPr>
                <w:rFonts w:eastAsia="Malgun Gothic" w:cs="Arial"/>
                <w:lang w:eastAsia="ja-JP"/>
              </w:rPr>
            </w:pPr>
            <w:r w:rsidRPr="00E67E0D">
              <w:rPr>
                <w:rFonts w:eastAsia="Malgun Gothic" w:cs="Arial"/>
                <w:b/>
                <w:lang w:eastAsia="ja-JP"/>
              </w:rPr>
              <w:t>&gt;&gt;TAI Cancelled</w:t>
            </w:r>
          </w:p>
        </w:tc>
        <w:tc>
          <w:tcPr>
            <w:tcW w:w="1080" w:type="dxa"/>
          </w:tcPr>
          <w:p w14:paraId="5864CAAE" w14:textId="77777777" w:rsidR="006A1CE4" w:rsidRPr="00E67E0D" w:rsidRDefault="006A1CE4" w:rsidP="00E7499B">
            <w:pPr>
              <w:pStyle w:val="TAL"/>
              <w:rPr>
                <w:rFonts w:eastAsia="Malgun Gothic" w:cs="Arial"/>
                <w:lang w:eastAsia="ja-JP"/>
              </w:rPr>
            </w:pPr>
          </w:p>
        </w:tc>
        <w:tc>
          <w:tcPr>
            <w:tcW w:w="1440" w:type="dxa"/>
          </w:tcPr>
          <w:p w14:paraId="2DC049E2" w14:textId="77777777" w:rsidR="006A1CE4" w:rsidRPr="00E67E0D" w:rsidRDefault="006A1CE4" w:rsidP="00E7499B">
            <w:pPr>
              <w:pStyle w:val="TAL"/>
              <w:rPr>
                <w:i/>
                <w:lang w:eastAsia="ja-JP"/>
              </w:rPr>
            </w:pPr>
            <w:r w:rsidRPr="00E67E0D">
              <w:rPr>
                <w:rFonts w:eastAsia="Malgun Gothic" w:cs="Arial"/>
                <w:i/>
                <w:lang w:eastAsia="ja-JP"/>
              </w:rPr>
              <w:t>1..&lt;maxnoofTAIforWarning &gt;</w:t>
            </w:r>
          </w:p>
        </w:tc>
        <w:tc>
          <w:tcPr>
            <w:tcW w:w="1872" w:type="dxa"/>
          </w:tcPr>
          <w:p w14:paraId="44DF2BC8" w14:textId="77777777" w:rsidR="006A1CE4" w:rsidRPr="00E67E0D" w:rsidRDefault="006A1CE4" w:rsidP="00E7499B">
            <w:pPr>
              <w:pStyle w:val="TAL"/>
              <w:rPr>
                <w:rFonts w:cs="Arial"/>
                <w:szCs w:val="18"/>
              </w:rPr>
            </w:pPr>
          </w:p>
        </w:tc>
        <w:tc>
          <w:tcPr>
            <w:tcW w:w="2880" w:type="dxa"/>
          </w:tcPr>
          <w:p w14:paraId="409F78D7" w14:textId="77777777" w:rsidR="006A1CE4" w:rsidRPr="00E67E0D" w:rsidRDefault="006A1CE4" w:rsidP="00E7499B">
            <w:pPr>
              <w:pStyle w:val="TAL"/>
              <w:rPr>
                <w:lang w:eastAsia="ja-JP"/>
              </w:rPr>
            </w:pPr>
          </w:p>
        </w:tc>
      </w:tr>
      <w:tr w:rsidR="006A1CE4" w:rsidRPr="00E67E0D" w14:paraId="1BD14A2E" w14:textId="77777777" w:rsidTr="00E7499B">
        <w:tc>
          <w:tcPr>
            <w:tcW w:w="2448" w:type="dxa"/>
          </w:tcPr>
          <w:p w14:paraId="2984F5E0" w14:textId="77777777" w:rsidR="006A1CE4" w:rsidRPr="00E67E0D" w:rsidRDefault="006A1CE4" w:rsidP="00E7499B">
            <w:pPr>
              <w:pStyle w:val="TAL"/>
              <w:ind w:left="255"/>
              <w:rPr>
                <w:rFonts w:eastAsia="Malgun Gothic" w:cs="Arial"/>
                <w:lang w:eastAsia="ja-JP"/>
              </w:rPr>
            </w:pPr>
            <w:r w:rsidRPr="00E67E0D">
              <w:rPr>
                <w:rFonts w:eastAsia="Malgun Gothic" w:cs="Arial"/>
                <w:lang w:eastAsia="ja-JP"/>
              </w:rPr>
              <w:t>&gt;&gt;&gt;TAI</w:t>
            </w:r>
          </w:p>
        </w:tc>
        <w:tc>
          <w:tcPr>
            <w:tcW w:w="1080" w:type="dxa"/>
          </w:tcPr>
          <w:p w14:paraId="6CD95EF3" w14:textId="77777777" w:rsidR="006A1CE4" w:rsidRPr="00E67E0D" w:rsidRDefault="006A1CE4" w:rsidP="00E7499B">
            <w:pPr>
              <w:pStyle w:val="TAL"/>
              <w:rPr>
                <w:rFonts w:eastAsia="Malgun Gothic" w:cs="Arial"/>
                <w:lang w:eastAsia="ja-JP"/>
              </w:rPr>
            </w:pPr>
            <w:r w:rsidRPr="00E67E0D">
              <w:rPr>
                <w:rFonts w:eastAsia="Malgun Gothic" w:cs="Arial"/>
                <w:lang w:eastAsia="ja-JP"/>
              </w:rPr>
              <w:t>M</w:t>
            </w:r>
          </w:p>
        </w:tc>
        <w:tc>
          <w:tcPr>
            <w:tcW w:w="1440" w:type="dxa"/>
          </w:tcPr>
          <w:p w14:paraId="6A1C828A" w14:textId="77777777" w:rsidR="006A1CE4" w:rsidRPr="00E67E0D" w:rsidRDefault="006A1CE4" w:rsidP="00E7499B">
            <w:pPr>
              <w:pStyle w:val="TAL"/>
              <w:rPr>
                <w:i/>
                <w:lang w:eastAsia="ja-JP"/>
              </w:rPr>
            </w:pPr>
          </w:p>
        </w:tc>
        <w:tc>
          <w:tcPr>
            <w:tcW w:w="1872" w:type="dxa"/>
          </w:tcPr>
          <w:p w14:paraId="62C8E87C" w14:textId="77777777" w:rsidR="006A1CE4" w:rsidRPr="00E67E0D" w:rsidRDefault="006A1CE4" w:rsidP="00E7499B">
            <w:pPr>
              <w:pStyle w:val="TAL"/>
              <w:rPr>
                <w:rFonts w:cs="Arial"/>
                <w:szCs w:val="18"/>
              </w:rPr>
            </w:pPr>
            <w:r w:rsidRPr="00E67E0D">
              <w:rPr>
                <w:lang w:eastAsia="ja-JP"/>
              </w:rPr>
              <w:t>9.3.3.11</w:t>
            </w:r>
          </w:p>
        </w:tc>
        <w:tc>
          <w:tcPr>
            <w:tcW w:w="2880" w:type="dxa"/>
          </w:tcPr>
          <w:p w14:paraId="508BBCA8" w14:textId="77777777" w:rsidR="006A1CE4" w:rsidRPr="00E67E0D" w:rsidRDefault="006A1CE4" w:rsidP="00E7499B">
            <w:pPr>
              <w:pStyle w:val="TAL"/>
              <w:rPr>
                <w:lang w:eastAsia="ja-JP"/>
              </w:rPr>
            </w:pPr>
          </w:p>
        </w:tc>
      </w:tr>
      <w:tr w:rsidR="006A1CE4" w:rsidRPr="00E67E0D" w14:paraId="730D3E1A" w14:textId="77777777" w:rsidTr="00E7499B">
        <w:tc>
          <w:tcPr>
            <w:tcW w:w="2448" w:type="dxa"/>
          </w:tcPr>
          <w:p w14:paraId="471795AF" w14:textId="77777777" w:rsidR="006A1CE4" w:rsidRPr="00E67E0D" w:rsidRDefault="006A1CE4" w:rsidP="00E7499B">
            <w:pPr>
              <w:pStyle w:val="TAL"/>
              <w:ind w:left="255"/>
              <w:rPr>
                <w:rFonts w:eastAsia="Malgun Gothic" w:cs="Arial"/>
                <w:lang w:eastAsia="ja-JP"/>
              </w:rPr>
            </w:pPr>
            <w:r w:rsidRPr="00E67E0D">
              <w:rPr>
                <w:rFonts w:eastAsia="Malgun Gothic" w:cs="Arial"/>
                <w:lang w:eastAsia="ja-JP"/>
              </w:rPr>
              <w:t>&gt;&gt;&gt;</w:t>
            </w:r>
            <w:r w:rsidRPr="00E67E0D">
              <w:rPr>
                <w:rFonts w:eastAsia="Malgun Gothic" w:cs="Arial"/>
                <w:b/>
                <w:lang w:eastAsia="ja-JP"/>
              </w:rPr>
              <w:t>Cancelled Cell in TAI List</w:t>
            </w:r>
          </w:p>
        </w:tc>
        <w:tc>
          <w:tcPr>
            <w:tcW w:w="1080" w:type="dxa"/>
          </w:tcPr>
          <w:p w14:paraId="6ED645A5" w14:textId="77777777" w:rsidR="006A1CE4" w:rsidRPr="00E67E0D" w:rsidRDefault="006A1CE4" w:rsidP="00E7499B">
            <w:pPr>
              <w:pStyle w:val="TAL"/>
              <w:rPr>
                <w:rFonts w:eastAsia="Malgun Gothic" w:cs="Arial"/>
                <w:lang w:eastAsia="ja-JP"/>
              </w:rPr>
            </w:pPr>
          </w:p>
        </w:tc>
        <w:tc>
          <w:tcPr>
            <w:tcW w:w="1440" w:type="dxa"/>
          </w:tcPr>
          <w:p w14:paraId="2D3ABA70" w14:textId="77777777" w:rsidR="006A1CE4" w:rsidRPr="00E67E0D" w:rsidRDefault="006A1CE4" w:rsidP="00E7499B">
            <w:pPr>
              <w:pStyle w:val="TAL"/>
              <w:rPr>
                <w:i/>
                <w:lang w:eastAsia="ja-JP"/>
              </w:rPr>
            </w:pPr>
            <w:r w:rsidRPr="00E67E0D">
              <w:rPr>
                <w:rFonts w:eastAsia="Malgun Gothic" w:cs="Arial"/>
                <w:i/>
                <w:lang w:eastAsia="ja-JP"/>
              </w:rPr>
              <w:t>1..&lt;maxnoofCellinTAI&gt;</w:t>
            </w:r>
          </w:p>
        </w:tc>
        <w:tc>
          <w:tcPr>
            <w:tcW w:w="1872" w:type="dxa"/>
          </w:tcPr>
          <w:p w14:paraId="410F18F4" w14:textId="77777777" w:rsidR="006A1CE4" w:rsidRPr="00E67E0D" w:rsidRDefault="006A1CE4" w:rsidP="00E7499B">
            <w:pPr>
              <w:pStyle w:val="TAL"/>
              <w:rPr>
                <w:rFonts w:cs="Arial"/>
                <w:szCs w:val="18"/>
              </w:rPr>
            </w:pPr>
          </w:p>
        </w:tc>
        <w:tc>
          <w:tcPr>
            <w:tcW w:w="2880" w:type="dxa"/>
          </w:tcPr>
          <w:p w14:paraId="7B3D204E" w14:textId="77777777" w:rsidR="006A1CE4" w:rsidRPr="00E67E0D" w:rsidRDefault="006A1CE4" w:rsidP="00E7499B">
            <w:pPr>
              <w:pStyle w:val="TAL"/>
              <w:rPr>
                <w:lang w:eastAsia="ja-JP"/>
              </w:rPr>
            </w:pPr>
          </w:p>
        </w:tc>
      </w:tr>
      <w:tr w:rsidR="006A1CE4" w:rsidRPr="00E67E0D" w14:paraId="12587A01" w14:textId="77777777" w:rsidTr="00E7499B">
        <w:tc>
          <w:tcPr>
            <w:tcW w:w="2448" w:type="dxa"/>
          </w:tcPr>
          <w:p w14:paraId="5E146FB1" w14:textId="77777777" w:rsidR="006A1CE4" w:rsidRPr="00E67E0D" w:rsidRDefault="006A1CE4" w:rsidP="00E7499B">
            <w:pPr>
              <w:pStyle w:val="TAL"/>
              <w:ind w:left="345"/>
              <w:rPr>
                <w:rFonts w:eastAsia="Malgun Gothic" w:cs="Arial"/>
                <w:lang w:eastAsia="ja-JP"/>
              </w:rPr>
            </w:pPr>
            <w:r w:rsidRPr="00E67E0D">
              <w:rPr>
                <w:rFonts w:eastAsia="Malgun Gothic" w:cs="Arial"/>
                <w:szCs w:val="18"/>
                <w:lang w:eastAsia="ja-JP"/>
              </w:rPr>
              <w:t>&gt;&gt;&gt;&gt;NR-CGI</w:t>
            </w:r>
          </w:p>
        </w:tc>
        <w:tc>
          <w:tcPr>
            <w:tcW w:w="1080" w:type="dxa"/>
          </w:tcPr>
          <w:p w14:paraId="510DCA11" w14:textId="77777777" w:rsidR="006A1CE4" w:rsidRPr="00E67E0D" w:rsidRDefault="006A1CE4" w:rsidP="00E7499B">
            <w:pPr>
              <w:pStyle w:val="TAL"/>
              <w:rPr>
                <w:rFonts w:eastAsia="Malgun Gothic" w:cs="Arial"/>
                <w:lang w:eastAsia="ja-JP"/>
              </w:rPr>
            </w:pPr>
            <w:r w:rsidRPr="00E67E0D">
              <w:rPr>
                <w:rFonts w:eastAsia="Malgun Gothic" w:cs="Arial"/>
                <w:lang w:eastAsia="ja-JP"/>
              </w:rPr>
              <w:t>M</w:t>
            </w:r>
          </w:p>
        </w:tc>
        <w:tc>
          <w:tcPr>
            <w:tcW w:w="1440" w:type="dxa"/>
          </w:tcPr>
          <w:p w14:paraId="190DD62E" w14:textId="77777777" w:rsidR="006A1CE4" w:rsidRPr="00E67E0D" w:rsidRDefault="006A1CE4" w:rsidP="00E7499B">
            <w:pPr>
              <w:pStyle w:val="TAL"/>
              <w:rPr>
                <w:i/>
                <w:lang w:eastAsia="ja-JP"/>
              </w:rPr>
            </w:pPr>
          </w:p>
        </w:tc>
        <w:tc>
          <w:tcPr>
            <w:tcW w:w="1872" w:type="dxa"/>
          </w:tcPr>
          <w:p w14:paraId="42DE5AAF" w14:textId="77777777" w:rsidR="006A1CE4" w:rsidRPr="00E67E0D" w:rsidRDefault="006A1CE4" w:rsidP="00E7499B">
            <w:pPr>
              <w:pStyle w:val="TAL"/>
              <w:rPr>
                <w:rFonts w:cs="Arial"/>
                <w:szCs w:val="18"/>
              </w:rPr>
            </w:pPr>
            <w:r w:rsidRPr="00E67E0D">
              <w:rPr>
                <w:rFonts w:cs="Arial"/>
                <w:szCs w:val="18"/>
              </w:rPr>
              <w:t>9.3.1.7</w:t>
            </w:r>
          </w:p>
        </w:tc>
        <w:tc>
          <w:tcPr>
            <w:tcW w:w="2880" w:type="dxa"/>
          </w:tcPr>
          <w:p w14:paraId="6749B959" w14:textId="77777777" w:rsidR="006A1CE4" w:rsidRPr="00E67E0D" w:rsidRDefault="006A1CE4" w:rsidP="00E7499B">
            <w:pPr>
              <w:pStyle w:val="TAL"/>
              <w:rPr>
                <w:lang w:eastAsia="ja-JP"/>
              </w:rPr>
            </w:pPr>
          </w:p>
        </w:tc>
      </w:tr>
      <w:tr w:rsidR="006A1CE4" w:rsidRPr="00E67E0D" w14:paraId="110D547C" w14:textId="77777777" w:rsidTr="00E7499B">
        <w:tc>
          <w:tcPr>
            <w:tcW w:w="2448" w:type="dxa"/>
          </w:tcPr>
          <w:p w14:paraId="674D36B4" w14:textId="77777777" w:rsidR="006A1CE4" w:rsidRPr="00E67E0D" w:rsidRDefault="006A1CE4" w:rsidP="00E7499B">
            <w:pPr>
              <w:pStyle w:val="TAL"/>
              <w:ind w:left="345"/>
              <w:rPr>
                <w:rFonts w:eastAsia="Malgun Gothic" w:cs="Arial"/>
                <w:lang w:eastAsia="ja-JP"/>
              </w:rPr>
            </w:pPr>
            <w:r w:rsidRPr="00E67E0D">
              <w:rPr>
                <w:rFonts w:eastAsia="Malgun Gothic" w:cs="Arial"/>
                <w:szCs w:val="18"/>
                <w:lang w:eastAsia="ja-JP"/>
              </w:rPr>
              <w:t>&gt;&gt;&gt;&gt;Number of Broadcasts</w:t>
            </w:r>
          </w:p>
        </w:tc>
        <w:tc>
          <w:tcPr>
            <w:tcW w:w="1080" w:type="dxa"/>
          </w:tcPr>
          <w:p w14:paraId="18387607" w14:textId="77777777" w:rsidR="006A1CE4" w:rsidRPr="00E67E0D" w:rsidRDefault="006A1CE4" w:rsidP="00E7499B">
            <w:pPr>
              <w:pStyle w:val="TAL"/>
              <w:rPr>
                <w:rFonts w:eastAsia="Malgun Gothic" w:cs="Arial"/>
                <w:lang w:eastAsia="ja-JP"/>
              </w:rPr>
            </w:pPr>
            <w:r w:rsidRPr="00E67E0D">
              <w:rPr>
                <w:rFonts w:eastAsia="Malgun Gothic" w:cs="Arial"/>
                <w:lang w:eastAsia="ja-JP"/>
              </w:rPr>
              <w:t>M</w:t>
            </w:r>
          </w:p>
        </w:tc>
        <w:tc>
          <w:tcPr>
            <w:tcW w:w="1440" w:type="dxa"/>
          </w:tcPr>
          <w:p w14:paraId="4914ADD4" w14:textId="77777777" w:rsidR="006A1CE4" w:rsidRPr="00E67E0D" w:rsidRDefault="006A1CE4" w:rsidP="00E7499B">
            <w:pPr>
              <w:pStyle w:val="TAL"/>
              <w:rPr>
                <w:i/>
                <w:lang w:eastAsia="ja-JP"/>
              </w:rPr>
            </w:pPr>
          </w:p>
        </w:tc>
        <w:tc>
          <w:tcPr>
            <w:tcW w:w="1872" w:type="dxa"/>
          </w:tcPr>
          <w:p w14:paraId="395D7C34" w14:textId="77777777" w:rsidR="006A1CE4" w:rsidRPr="00E67E0D" w:rsidRDefault="006A1CE4" w:rsidP="00E7499B">
            <w:pPr>
              <w:pStyle w:val="TAL"/>
              <w:rPr>
                <w:rFonts w:cs="Arial"/>
                <w:szCs w:val="18"/>
              </w:rPr>
            </w:pPr>
            <w:r w:rsidRPr="00E67E0D">
              <w:rPr>
                <w:rFonts w:cs="Arial"/>
                <w:szCs w:val="24"/>
              </w:rPr>
              <w:t>9.3.1.45</w:t>
            </w:r>
          </w:p>
        </w:tc>
        <w:tc>
          <w:tcPr>
            <w:tcW w:w="2880" w:type="dxa"/>
          </w:tcPr>
          <w:p w14:paraId="527296BB" w14:textId="77777777" w:rsidR="006A1CE4" w:rsidRPr="00E67E0D" w:rsidRDefault="006A1CE4" w:rsidP="00E7499B">
            <w:pPr>
              <w:pStyle w:val="TAL"/>
              <w:rPr>
                <w:lang w:eastAsia="ja-JP"/>
              </w:rPr>
            </w:pPr>
          </w:p>
        </w:tc>
      </w:tr>
      <w:tr w:rsidR="006A1CE4" w:rsidRPr="00E67E0D" w14:paraId="179575BB" w14:textId="77777777" w:rsidTr="00E7499B">
        <w:tc>
          <w:tcPr>
            <w:tcW w:w="2448" w:type="dxa"/>
          </w:tcPr>
          <w:p w14:paraId="476ED6A3" w14:textId="77777777" w:rsidR="006A1CE4" w:rsidRPr="00E67E0D" w:rsidRDefault="006A1CE4" w:rsidP="00E7499B">
            <w:pPr>
              <w:pStyle w:val="TAL"/>
              <w:ind w:left="75"/>
              <w:rPr>
                <w:rFonts w:eastAsia="Malgun Gothic" w:cs="Arial"/>
                <w:lang w:eastAsia="ja-JP"/>
              </w:rPr>
            </w:pPr>
            <w:r w:rsidRPr="00E67E0D">
              <w:rPr>
                <w:rFonts w:eastAsia="Malgun Gothic" w:cs="Arial"/>
                <w:i/>
                <w:iCs/>
                <w:lang w:eastAsia="ja-JP"/>
              </w:rPr>
              <w:t>&gt;Emergency Area ID Cancelled NR</w:t>
            </w:r>
          </w:p>
        </w:tc>
        <w:tc>
          <w:tcPr>
            <w:tcW w:w="1080" w:type="dxa"/>
          </w:tcPr>
          <w:p w14:paraId="022D10E6" w14:textId="77777777" w:rsidR="006A1CE4" w:rsidRPr="00E67E0D" w:rsidRDefault="006A1CE4" w:rsidP="00E7499B">
            <w:pPr>
              <w:pStyle w:val="TAL"/>
              <w:rPr>
                <w:rFonts w:eastAsia="Malgun Gothic" w:cs="Arial"/>
                <w:lang w:eastAsia="ja-JP"/>
              </w:rPr>
            </w:pPr>
          </w:p>
        </w:tc>
        <w:tc>
          <w:tcPr>
            <w:tcW w:w="1440" w:type="dxa"/>
          </w:tcPr>
          <w:p w14:paraId="15EDE754" w14:textId="77777777" w:rsidR="006A1CE4" w:rsidRPr="00E67E0D" w:rsidRDefault="006A1CE4" w:rsidP="00E7499B">
            <w:pPr>
              <w:pStyle w:val="TAL"/>
              <w:rPr>
                <w:i/>
                <w:lang w:eastAsia="ja-JP"/>
              </w:rPr>
            </w:pPr>
          </w:p>
        </w:tc>
        <w:tc>
          <w:tcPr>
            <w:tcW w:w="1872" w:type="dxa"/>
          </w:tcPr>
          <w:p w14:paraId="62D03597" w14:textId="77777777" w:rsidR="006A1CE4" w:rsidRPr="00E67E0D" w:rsidRDefault="006A1CE4" w:rsidP="00E7499B">
            <w:pPr>
              <w:pStyle w:val="TAL"/>
              <w:rPr>
                <w:rFonts w:cs="Arial"/>
                <w:szCs w:val="18"/>
              </w:rPr>
            </w:pPr>
          </w:p>
        </w:tc>
        <w:tc>
          <w:tcPr>
            <w:tcW w:w="2880" w:type="dxa"/>
          </w:tcPr>
          <w:p w14:paraId="68A4DBE9" w14:textId="77777777" w:rsidR="006A1CE4" w:rsidRPr="00E67E0D" w:rsidRDefault="006A1CE4" w:rsidP="00E7499B">
            <w:pPr>
              <w:pStyle w:val="TAL"/>
              <w:rPr>
                <w:lang w:eastAsia="ja-JP"/>
              </w:rPr>
            </w:pPr>
          </w:p>
        </w:tc>
      </w:tr>
      <w:tr w:rsidR="006A1CE4" w:rsidRPr="00E67E0D" w14:paraId="34B3F5F1" w14:textId="77777777" w:rsidTr="00E7499B">
        <w:tc>
          <w:tcPr>
            <w:tcW w:w="2448" w:type="dxa"/>
          </w:tcPr>
          <w:p w14:paraId="5BD2329E" w14:textId="77777777" w:rsidR="006A1CE4" w:rsidRPr="00E67E0D" w:rsidRDefault="006A1CE4" w:rsidP="00E7499B">
            <w:pPr>
              <w:pStyle w:val="TAL"/>
              <w:ind w:left="165"/>
              <w:rPr>
                <w:rFonts w:eastAsia="Malgun Gothic" w:cs="Arial"/>
                <w:lang w:eastAsia="ja-JP"/>
              </w:rPr>
            </w:pPr>
            <w:r w:rsidRPr="00E67E0D">
              <w:rPr>
                <w:rFonts w:eastAsia="Malgun Gothic" w:cs="Arial"/>
                <w:b/>
                <w:bCs/>
                <w:lang w:eastAsia="ja-JP"/>
              </w:rPr>
              <w:t>&gt;&gt;Emergency Area ID Cancelled</w:t>
            </w:r>
          </w:p>
        </w:tc>
        <w:tc>
          <w:tcPr>
            <w:tcW w:w="1080" w:type="dxa"/>
          </w:tcPr>
          <w:p w14:paraId="29ECAD45" w14:textId="77777777" w:rsidR="006A1CE4" w:rsidRPr="00E67E0D" w:rsidRDefault="006A1CE4" w:rsidP="00E7499B">
            <w:pPr>
              <w:pStyle w:val="TAL"/>
              <w:rPr>
                <w:rFonts w:eastAsia="Malgun Gothic" w:cs="Arial"/>
                <w:lang w:eastAsia="ja-JP"/>
              </w:rPr>
            </w:pPr>
          </w:p>
        </w:tc>
        <w:tc>
          <w:tcPr>
            <w:tcW w:w="1440" w:type="dxa"/>
          </w:tcPr>
          <w:p w14:paraId="77BFE9AF" w14:textId="77777777" w:rsidR="006A1CE4" w:rsidRPr="00E67E0D" w:rsidRDefault="006A1CE4" w:rsidP="00E7499B">
            <w:pPr>
              <w:pStyle w:val="TAL"/>
              <w:rPr>
                <w:i/>
                <w:lang w:eastAsia="ja-JP"/>
              </w:rPr>
            </w:pPr>
            <w:r w:rsidRPr="00E67E0D">
              <w:rPr>
                <w:rFonts w:eastAsia="Malgun Gothic" w:cs="Arial"/>
                <w:i/>
                <w:lang w:eastAsia="ja-JP"/>
              </w:rPr>
              <w:t>1..&lt;maxnoofEmergencyAreaID&gt;</w:t>
            </w:r>
          </w:p>
        </w:tc>
        <w:tc>
          <w:tcPr>
            <w:tcW w:w="1872" w:type="dxa"/>
          </w:tcPr>
          <w:p w14:paraId="1874D291" w14:textId="77777777" w:rsidR="006A1CE4" w:rsidRPr="00E67E0D" w:rsidRDefault="006A1CE4" w:rsidP="00E7499B">
            <w:pPr>
              <w:pStyle w:val="TAL"/>
              <w:rPr>
                <w:rFonts w:cs="Arial"/>
                <w:szCs w:val="18"/>
              </w:rPr>
            </w:pPr>
          </w:p>
        </w:tc>
        <w:tc>
          <w:tcPr>
            <w:tcW w:w="2880" w:type="dxa"/>
          </w:tcPr>
          <w:p w14:paraId="54BEBF0B" w14:textId="77777777" w:rsidR="006A1CE4" w:rsidRPr="00E67E0D" w:rsidRDefault="006A1CE4" w:rsidP="00E7499B">
            <w:pPr>
              <w:pStyle w:val="TAL"/>
              <w:rPr>
                <w:lang w:eastAsia="ja-JP"/>
              </w:rPr>
            </w:pPr>
          </w:p>
        </w:tc>
      </w:tr>
      <w:tr w:rsidR="006A1CE4" w:rsidRPr="00E67E0D" w14:paraId="748B769A" w14:textId="77777777" w:rsidTr="00E7499B">
        <w:tc>
          <w:tcPr>
            <w:tcW w:w="2448" w:type="dxa"/>
          </w:tcPr>
          <w:p w14:paraId="76EEFC6F" w14:textId="77777777" w:rsidR="006A1CE4" w:rsidRPr="00E67E0D" w:rsidRDefault="006A1CE4" w:rsidP="00E7499B">
            <w:pPr>
              <w:pStyle w:val="TAL"/>
              <w:ind w:left="255"/>
              <w:rPr>
                <w:rFonts w:eastAsia="Malgun Gothic" w:cs="Arial"/>
                <w:lang w:eastAsia="ja-JP"/>
              </w:rPr>
            </w:pPr>
            <w:r w:rsidRPr="00E67E0D">
              <w:rPr>
                <w:rFonts w:eastAsia="Malgun Gothic" w:cs="Arial"/>
                <w:bCs/>
                <w:lang w:eastAsia="ja-JP"/>
              </w:rPr>
              <w:t xml:space="preserve">&gt;&gt;&gt;Emergency Area ID </w:t>
            </w:r>
          </w:p>
        </w:tc>
        <w:tc>
          <w:tcPr>
            <w:tcW w:w="1080" w:type="dxa"/>
          </w:tcPr>
          <w:p w14:paraId="49571F04" w14:textId="77777777" w:rsidR="006A1CE4" w:rsidRPr="00E67E0D" w:rsidRDefault="006A1CE4" w:rsidP="00E7499B">
            <w:pPr>
              <w:pStyle w:val="TAL"/>
              <w:rPr>
                <w:rFonts w:eastAsia="Malgun Gothic" w:cs="Arial"/>
                <w:lang w:eastAsia="ja-JP"/>
              </w:rPr>
            </w:pPr>
            <w:r w:rsidRPr="00E67E0D">
              <w:rPr>
                <w:rFonts w:eastAsia="Malgun Gothic" w:cs="Arial"/>
                <w:lang w:eastAsia="ja-JP"/>
              </w:rPr>
              <w:t>M</w:t>
            </w:r>
          </w:p>
        </w:tc>
        <w:tc>
          <w:tcPr>
            <w:tcW w:w="1440" w:type="dxa"/>
          </w:tcPr>
          <w:p w14:paraId="2E4DBD7D" w14:textId="77777777" w:rsidR="006A1CE4" w:rsidRPr="00E67E0D" w:rsidRDefault="006A1CE4" w:rsidP="00E7499B">
            <w:pPr>
              <w:pStyle w:val="TAL"/>
              <w:rPr>
                <w:i/>
                <w:lang w:eastAsia="ja-JP"/>
              </w:rPr>
            </w:pPr>
          </w:p>
        </w:tc>
        <w:tc>
          <w:tcPr>
            <w:tcW w:w="1872" w:type="dxa"/>
          </w:tcPr>
          <w:p w14:paraId="776B2080" w14:textId="77777777" w:rsidR="006A1CE4" w:rsidRPr="00E67E0D" w:rsidRDefault="006A1CE4" w:rsidP="00E7499B">
            <w:pPr>
              <w:pStyle w:val="TAL"/>
              <w:rPr>
                <w:rFonts w:cs="Arial"/>
                <w:szCs w:val="18"/>
              </w:rPr>
            </w:pPr>
            <w:r w:rsidRPr="00E67E0D">
              <w:rPr>
                <w:rFonts w:cs="Arial"/>
                <w:szCs w:val="18"/>
              </w:rPr>
              <w:t>9.3.1.48</w:t>
            </w:r>
          </w:p>
        </w:tc>
        <w:tc>
          <w:tcPr>
            <w:tcW w:w="2880" w:type="dxa"/>
          </w:tcPr>
          <w:p w14:paraId="63CAC243" w14:textId="77777777" w:rsidR="006A1CE4" w:rsidRPr="00E67E0D" w:rsidRDefault="006A1CE4" w:rsidP="00E7499B">
            <w:pPr>
              <w:pStyle w:val="TAL"/>
              <w:rPr>
                <w:lang w:eastAsia="ja-JP"/>
              </w:rPr>
            </w:pPr>
          </w:p>
        </w:tc>
      </w:tr>
      <w:tr w:rsidR="006A1CE4" w:rsidRPr="00E67E0D" w14:paraId="1C4A2D0A" w14:textId="77777777" w:rsidTr="00E7499B">
        <w:tc>
          <w:tcPr>
            <w:tcW w:w="2448" w:type="dxa"/>
          </w:tcPr>
          <w:p w14:paraId="2551F239" w14:textId="77777777" w:rsidR="006A1CE4" w:rsidRPr="00E67E0D" w:rsidRDefault="006A1CE4" w:rsidP="00E7499B">
            <w:pPr>
              <w:pStyle w:val="TAL"/>
              <w:ind w:left="255"/>
              <w:rPr>
                <w:rFonts w:eastAsia="Malgun Gothic" w:cs="Arial"/>
                <w:lang w:eastAsia="ja-JP"/>
              </w:rPr>
            </w:pPr>
            <w:r w:rsidRPr="00E67E0D">
              <w:rPr>
                <w:rFonts w:eastAsia="Malgun Gothic" w:cs="Arial"/>
                <w:lang w:eastAsia="ja-JP"/>
              </w:rPr>
              <w:t>&gt;&gt;&gt;</w:t>
            </w:r>
            <w:r w:rsidRPr="00E67E0D">
              <w:rPr>
                <w:rFonts w:eastAsia="Malgun Gothic" w:cs="Arial"/>
                <w:b/>
                <w:lang w:eastAsia="ja-JP"/>
              </w:rPr>
              <w:t>Cancelled Cell in Emergency Area ID List</w:t>
            </w:r>
          </w:p>
        </w:tc>
        <w:tc>
          <w:tcPr>
            <w:tcW w:w="1080" w:type="dxa"/>
          </w:tcPr>
          <w:p w14:paraId="53C64D59" w14:textId="77777777" w:rsidR="006A1CE4" w:rsidRPr="00E67E0D" w:rsidRDefault="006A1CE4" w:rsidP="00E7499B">
            <w:pPr>
              <w:pStyle w:val="TAL"/>
              <w:rPr>
                <w:rFonts w:eastAsia="Malgun Gothic" w:cs="Arial"/>
                <w:lang w:eastAsia="ja-JP"/>
              </w:rPr>
            </w:pPr>
          </w:p>
        </w:tc>
        <w:tc>
          <w:tcPr>
            <w:tcW w:w="1440" w:type="dxa"/>
          </w:tcPr>
          <w:p w14:paraId="79922499" w14:textId="77777777" w:rsidR="006A1CE4" w:rsidRPr="00E67E0D" w:rsidRDefault="006A1CE4" w:rsidP="00E7499B">
            <w:pPr>
              <w:pStyle w:val="TAL"/>
              <w:rPr>
                <w:i/>
                <w:lang w:eastAsia="ja-JP"/>
              </w:rPr>
            </w:pPr>
            <w:r w:rsidRPr="00E67E0D">
              <w:rPr>
                <w:rFonts w:eastAsia="Malgun Gothic" w:cs="Arial"/>
                <w:i/>
                <w:lang w:eastAsia="ja-JP"/>
              </w:rPr>
              <w:t>1..&lt;maxnoofCellinEAI&gt;</w:t>
            </w:r>
          </w:p>
        </w:tc>
        <w:tc>
          <w:tcPr>
            <w:tcW w:w="1872" w:type="dxa"/>
          </w:tcPr>
          <w:p w14:paraId="7692F68B" w14:textId="77777777" w:rsidR="006A1CE4" w:rsidRPr="00E67E0D" w:rsidRDefault="006A1CE4" w:rsidP="00E7499B">
            <w:pPr>
              <w:pStyle w:val="TAL"/>
              <w:rPr>
                <w:rFonts w:cs="Arial"/>
                <w:szCs w:val="18"/>
              </w:rPr>
            </w:pPr>
          </w:p>
        </w:tc>
        <w:tc>
          <w:tcPr>
            <w:tcW w:w="2880" w:type="dxa"/>
          </w:tcPr>
          <w:p w14:paraId="7F092129" w14:textId="77777777" w:rsidR="006A1CE4" w:rsidRPr="00E67E0D" w:rsidRDefault="006A1CE4" w:rsidP="00E7499B">
            <w:pPr>
              <w:pStyle w:val="TAL"/>
              <w:rPr>
                <w:lang w:eastAsia="ja-JP"/>
              </w:rPr>
            </w:pPr>
          </w:p>
        </w:tc>
      </w:tr>
      <w:tr w:rsidR="006A1CE4" w:rsidRPr="00E67E0D" w14:paraId="47FD8638" w14:textId="77777777" w:rsidTr="00E7499B">
        <w:tc>
          <w:tcPr>
            <w:tcW w:w="2448" w:type="dxa"/>
          </w:tcPr>
          <w:p w14:paraId="64AE97F2" w14:textId="77777777" w:rsidR="006A1CE4" w:rsidRPr="00E67E0D" w:rsidRDefault="006A1CE4" w:rsidP="00E7499B">
            <w:pPr>
              <w:pStyle w:val="TAL"/>
              <w:ind w:left="345"/>
              <w:rPr>
                <w:rFonts w:eastAsia="Malgun Gothic" w:cs="Arial"/>
                <w:lang w:eastAsia="ja-JP"/>
              </w:rPr>
            </w:pPr>
            <w:r w:rsidRPr="00E67E0D">
              <w:rPr>
                <w:rFonts w:eastAsia="Malgun Gothic" w:cs="Arial"/>
                <w:szCs w:val="18"/>
                <w:lang w:eastAsia="ja-JP"/>
              </w:rPr>
              <w:t>&gt;&gt;&gt;&gt;NR-CGI</w:t>
            </w:r>
          </w:p>
        </w:tc>
        <w:tc>
          <w:tcPr>
            <w:tcW w:w="1080" w:type="dxa"/>
          </w:tcPr>
          <w:p w14:paraId="19080B6A" w14:textId="77777777" w:rsidR="006A1CE4" w:rsidRPr="00E67E0D" w:rsidRDefault="006A1CE4" w:rsidP="00E7499B">
            <w:pPr>
              <w:pStyle w:val="TAL"/>
              <w:rPr>
                <w:rFonts w:eastAsia="Malgun Gothic" w:cs="Arial"/>
                <w:lang w:eastAsia="ja-JP"/>
              </w:rPr>
            </w:pPr>
            <w:r w:rsidRPr="00E67E0D">
              <w:rPr>
                <w:rFonts w:eastAsia="Malgun Gothic" w:cs="Arial"/>
                <w:lang w:eastAsia="ja-JP"/>
              </w:rPr>
              <w:t>M</w:t>
            </w:r>
          </w:p>
        </w:tc>
        <w:tc>
          <w:tcPr>
            <w:tcW w:w="1440" w:type="dxa"/>
          </w:tcPr>
          <w:p w14:paraId="64AA9595" w14:textId="77777777" w:rsidR="006A1CE4" w:rsidRPr="00E67E0D" w:rsidRDefault="006A1CE4" w:rsidP="00E7499B">
            <w:pPr>
              <w:pStyle w:val="TAL"/>
              <w:rPr>
                <w:i/>
                <w:lang w:eastAsia="ja-JP"/>
              </w:rPr>
            </w:pPr>
          </w:p>
        </w:tc>
        <w:tc>
          <w:tcPr>
            <w:tcW w:w="1872" w:type="dxa"/>
          </w:tcPr>
          <w:p w14:paraId="7F39582E" w14:textId="77777777" w:rsidR="006A1CE4" w:rsidRPr="00E67E0D" w:rsidRDefault="006A1CE4" w:rsidP="00E7499B">
            <w:pPr>
              <w:pStyle w:val="TAL"/>
              <w:rPr>
                <w:rFonts w:cs="Arial"/>
                <w:szCs w:val="18"/>
              </w:rPr>
            </w:pPr>
            <w:r w:rsidRPr="00E67E0D">
              <w:rPr>
                <w:rFonts w:cs="Arial"/>
                <w:szCs w:val="18"/>
              </w:rPr>
              <w:t>9.3.1.7</w:t>
            </w:r>
          </w:p>
        </w:tc>
        <w:tc>
          <w:tcPr>
            <w:tcW w:w="2880" w:type="dxa"/>
          </w:tcPr>
          <w:p w14:paraId="55F8E1DC" w14:textId="77777777" w:rsidR="006A1CE4" w:rsidRPr="00E67E0D" w:rsidRDefault="006A1CE4" w:rsidP="00E7499B">
            <w:pPr>
              <w:pStyle w:val="TAL"/>
              <w:rPr>
                <w:lang w:eastAsia="ja-JP"/>
              </w:rPr>
            </w:pPr>
          </w:p>
        </w:tc>
      </w:tr>
      <w:tr w:rsidR="006A1CE4" w:rsidRPr="00E67E0D" w14:paraId="77A5D7AD" w14:textId="77777777" w:rsidTr="00E7499B">
        <w:tc>
          <w:tcPr>
            <w:tcW w:w="2448" w:type="dxa"/>
          </w:tcPr>
          <w:p w14:paraId="6412EF41" w14:textId="77777777" w:rsidR="006A1CE4" w:rsidRPr="00E67E0D" w:rsidRDefault="006A1CE4" w:rsidP="00E7499B">
            <w:pPr>
              <w:pStyle w:val="TAL"/>
              <w:ind w:left="345"/>
              <w:rPr>
                <w:rFonts w:eastAsia="Malgun Gothic" w:cs="Arial"/>
                <w:lang w:eastAsia="ja-JP"/>
              </w:rPr>
            </w:pPr>
            <w:r w:rsidRPr="00E67E0D">
              <w:rPr>
                <w:rFonts w:eastAsia="Malgun Gothic" w:cs="Arial"/>
                <w:szCs w:val="18"/>
                <w:lang w:eastAsia="ja-JP"/>
              </w:rPr>
              <w:t>&gt;&gt;&gt;&gt;Number of Broadcasts</w:t>
            </w:r>
          </w:p>
        </w:tc>
        <w:tc>
          <w:tcPr>
            <w:tcW w:w="1080" w:type="dxa"/>
          </w:tcPr>
          <w:p w14:paraId="45717372" w14:textId="77777777" w:rsidR="006A1CE4" w:rsidRPr="00E67E0D" w:rsidRDefault="006A1CE4" w:rsidP="00E7499B">
            <w:pPr>
              <w:pStyle w:val="TAL"/>
              <w:rPr>
                <w:rFonts w:eastAsia="Malgun Gothic" w:cs="Arial"/>
                <w:lang w:eastAsia="ja-JP"/>
              </w:rPr>
            </w:pPr>
            <w:r w:rsidRPr="00E67E0D">
              <w:rPr>
                <w:rFonts w:eastAsia="Malgun Gothic" w:cs="Arial"/>
                <w:lang w:eastAsia="ja-JP"/>
              </w:rPr>
              <w:t>M</w:t>
            </w:r>
          </w:p>
        </w:tc>
        <w:tc>
          <w:tcPr>
            <w:tcW w:w="1440" w:type="dxa"/>
          </w:tcPr>
          <w:p w14:paraId="2C66A64B" w14:textId="77777777" w:rsidR="006A1CE4" w:rsidRPr="00E67E0D" w:rsidRDefault="006A1CE4" w:rsidP="00E7499B">
            <w:pPr>
              <w:pStyle w:val="TAL"/>
              <w:rPr>
                <w:i/>
                <w:lang w:eastAsia="ja-JP"/>
              </w:rPr>
            </w:pPr>
          </w:p>
        </w:tc>
        <w:tc>
          <w:tcPr>
            <w:tcW w:w="1872" w:type="dxa"/>
          </w:tcPr>
          <w:p w14:paraId="790668D4" w14:textId="77777777" w:rsidR="006A1CE4" w:rsidRPr="00E67E0D" w:rsidRDefault="006A1CE4" w:rsidP="00E7499B">
            <w:pPr>
              <w:pStyle w:val="TAL"/>
              <w:rPr>
                <w:rFonts w:cs="Arial"/>
                <w:szCs w:val="18"/>
              </w:rPr>
            </w:pPr>
            <w:r w:rsidRPr="00E67E0D">
              <w:rPr>
                <w:rFonts w:cs="Arial"/>
                <w:szCs w:val="24"/>
              </w:rPr>
              <w:t>9.3.1.45</w:t>
            </w:r>
          </w:p>
        </w:tc>
        <w:tc>
          <w:tcPr>
            <w:tcW w:w="2880" w:type="dxa"/>
          </w:tcPr>
          <w:p w14:paraId="05F08834" w14:textId="77777777" w:rsidR="006A1CE4" w:rsidRPr="00E67E0D" w:rsidRDefault="006A1CE4" w:rsidP="00E7499B">
            <w:pPr>
              <w:pStyle w:val="TAL"/>
              <w:rPr>
                <w:lang w:eastAsia="ja-JP"/>
              </w:rPr>
            </w:pPr>
          </w:p>
        </w:tc>
      </w:tr>
    </w:tbl>
    <w:p w14:paraId="30500F2B"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229D22E6" w14:textId="77777777" w:rsidTr="00E7499B">
        <w:tc>
          <w:tcPr>
            <w:tcW w:w="3528" w:type="dxa"/>
          </w:tcPr>
          <w:p w14:paraId="0A62C043"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09768370"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326F3601" w14:textId="77777777" w:rsidTr="00E7499B">
        <w:tc>
          <w:tcPr>
            <w:tcW w:w="3528" w:type="dxa"/>
          </w:tcPr>
          <w:p w14:paraId="0150A8C6" w14:textId="77777777" w:rsidR="006A1CE4" w:rsidRPr="00E67E0D" w:rsidRDefault="006A1CE4" w:rsidP="00E7499B">
            <w:pPr>
              <w:pStyle w:val="TAL"/>
              <w:rPr>
                <w:lang w:eastAsia="ja-JP"/>
              </w:rPr>
            </w:pPr>
            <w:r w:rsidRPr="00E67E0D">
              <w:rPr>
                <w:rFonts w:eastAsia="Malgun Gothic" w:cs="Arial"/>
                <w:lang w:eastAsia="ja-JP"/>
              </w:rPr>
              <w:t>maxnoofCellIDforWarning</w:t>
            </w:r>
          </w:p>
        </w:tc>
        <w:tc>
          <w:tcPr>
            <w:tcW w:w="6192" w:type="dxa"/>
          </w:tcPr>
          <w:p w14:paraId="0E6777E5" w14:textId="77777777" w:rsidR="006A1CE4" w:rsidRPr="00E67E0D" w:rsidRDefault="006A1CE4" w:rsidP="00E7499B">
            <w:pPr>
              <w:pStyle w:val="TAL"/>
              <w:rPr>
                <w:lang w:eastAsia="ja-JP"/>
              </w:rPr>
            </w:pPr>
            <w:r w:rsidRPr="00E67E0D">
              <w:rPr>
                <w:rFonts w:eastAsia="Malgun Gothic" w:cs="Arial"/>
                <w:lang w:eastAsia="ja-JP"/>
              </w:rPr>
              <w:t>Maximum no. of Cell ID subject for warning message broadcast. Value is 65535.</w:t>
            </w:r>
          </w:p>
        </w:tc>
      </w:tr>
      <w:tr w:rsidR="006A1CE4" w:rsidRPr="00E67E0D" w14:paraId="2FCC260A" w14:textId="77777777" w:rsidTr="00E7499B">
        <w:tc>
          <w:tcPr>
            <w:tcW w:w="3528" w:type="dxa"/>
          </w:tcPr>
          <w:p w14:paraId="6F7790FA" w14:textId="77777777" w:rsidR="006A1CE4" w:rsidRPr="00E67E0D" w:rsidRDefault="006A1CE4" w:rsidP="00E7499B">
            <w:pPr>
              <w:pStyle w:val="TAL"/>
            </w:pPr>
            <w:r w:rsidRPr="00E67E0D">
              <w:rPr>
                <w:rFonts w:eastAsia="Malgun Gothic" w:cs="Arial"/>
                <w:lang w:eastAsia="ja-JP"/>
              </w:rPr>
              <w:t>maxnoofTAIforWarning</w:t>
            </w:r>
          </w:p>
        </w:tc>
        <w:tc>
          <w:tcPr>
            <w:tcW w:w="6192" w:type="dxa"/>
          </w:tcPr>
          <w:p w14:paraId="5901A963" w14:textId="77777777" w:rsidR="006A1CE4" w:rsidRPr="00E67E0D" w:rsidRDefault="006A1CE4" w:rsidP="00E7499B">
            <w:pPr>
              <w:pStyle w:val="TAL"/>
            </w:pPr>
            <w:r w:rsidRPr="00E67E0D">
              <w:rPr>
                <w:rFonts w:eastAsia="Malgun Gothic" w:cs="Arial"/>
                <w:lang w:eastAsia="ja-JP"/>
              </w:rPr>
              <w:t>Maximum no. of TAI subject for warning message broadcast. Value is 65535.</w:t>
            </w:r>
          </w:p>
        </w:tc>
      </w:tr>
      <w:tr w:rsidR="006A1CE4" w:rsidRPr="00E67E0D" w14:paraId="79C4A242" w14:textId="77777777" w:rsidTr="00E7499B">
        <w:tc>
          <w:tcPr>
            <w:tcW w:w="3528" w:type="dxa"/>
          </w:tcPr>
          <w:p w14:paraId="45DC16C3" w14:textId="77777777" w:rsidR="006A1CE4" w:rsidRPr="00E67E0D" w:rsidRDefault="006A1CE4" w:rsidP="00E7499B">
            <w:pPr>
              <w:pStyle w:val="TAL"/>
              <w:rPr>
                <w:lang w:eastAsia="ja-JP"/>
              </w:rPr>
            </w:pPr>
            <w:r w:rsidRPr="00E67E0D">
              <w:rPr>
                <w:rFonts w:eastAsia="Malgun Gothic" w:cs="Arial"/>
                <w:lang w:eastAsia="ja-JP"/>
              </w:rPr>
              <w:t>maxnoofEmergencyAreaID</w:t>
            </w:r>
          </w:p>
        </w:tc>
        <w:tc>
          <w:tcPr>
            <w:tcW w:w="6192" w:type="dxa"/>
          </w:tcPr>
          <w:p w14:paraId="27621B78" w14:textId="77777777" w:rsidR="006A1CE4" w:rsidRPr="00E67E0D" w:rsidRDefault="006A1CE4" w:rsidP="00E7499B">
            <w:pPr>
              <w:pStyle w:val="TAL"/>
              <w:rPr>
                <w:lang w:eastAsia="ja-JP"/>
              </w:rPr>
            </w:pPr>
            <w:r w:rsidRPr="00E67E0D">
              <w:rPr>
                <w:rFonts w:eastAsia="Malgun Gothic" w:cs="Arial"/>
                <w:lang w:eastAsia="ja-JP"/>
              </w:rPr>
              <w:t>Maximum no. of Emergency Area ID subject for warning message broadcast. Value is 65535.</w:t>
            </w:r>
          </w:p>
        </w:tc>
      </w:tr>
      <w:tr w:rsidR="006A1CE4" w:rsidRPr="00E67E0D" w14:paraId="3355F3C2" w14:textId="77777777" w:rsidTr="00E7499B">
        <w:tc>
          <w:tcPr>
            <w:tcW w:w="3528" w:type="dxa"/>
          </w:tcPr>
          <w:p w14:paraId="0791ABC0" w14:textId="77777777" w:rsidR="006A1CE4" w:rsidRPr="00E67E0D" w:rsidRDefault="006A1CE4" w:rsidP="00E7499B">
            <w:pPr>
              <w:pStyle w:val="TAL"/>
              <w:rPr>
                <w:rFonts w:cs="Arial"/>
                <w:szCs w:val="18"/>
                <w:lang w:eastAsia="ja-JP"/>
              </w:rPr>
            </w:pPr>
            <w:r w:rsidRPr="00E67E0D">
              <w:rPr>
                <w:rFonts w:eastAsia="Malgun Gothic" w:cs="Arial"/>
                <w:lang w:eastAsia="ja-JP"/>
              </w:rPr>
              <w:t>maxnoofCellinTAI</w:t>
            </w:r>
          </w:p>
        </w:tc>
        <w:tc>
          <w:tcPr>
            <w:tcW w:w="6192" w:type="dxa"/>
          </w:tcPr>
          <w:p w14:paraId="7A769C45" w14:textId="77777777" w:rsidR="006A1CE4" w:rsidRPr="00E67E0D" w:rsidRDefault="006A1CE4" w:rsidP="00E7499B">
            <w:pPr>
              <w:pStyle w:val="TAL"/>
              <w:rPr>
                <w:rFonts w:cs="Arial"/>
                <w:szCs w:val="18"/>
                <w:lang w:eastAsia="ja-JP"/>
              </w:rPr>
            </w:pPr>
            <w:r w:rsidRPr="00E67E0D">
              <w:rPr>
                <w:rFonts w:eastAsia="Malgun Gothic" w:cs="Arial"/>
                <w:lang w:eastAsia="ja-JP"/>
              </w:rPr>
              <w:t>Maximum no. of Cell ID within a TAI. Value is 65535.</w:t>
            </w:r>
          </w:p>
        </w:tc>
      </w:tr>
      <w:tr w:rsidR="006A1CE4" w:rsidRPr="00E67E0D" w14:paraId="4C9359FA" w14:textId="77777777" w:rsidTr="00E7499B">
        <w:tc>
          <w:tcPr>
            <w:tcW w:w="3528" w:type="dxa"/>
          </w:tcPr>
          <w:p w14:paraId="03753A83" w14:textId="77777777" w:rsidR="006A1CE4" w:rsidRPr="00E67E0D" w:rsidRDefault="006A1CE4" w:rsidP="00E7499B">
            <w:pPr>
              <w:pStyle w:val="TAL"/>
              <w:rPr>
                <w:rFonts w:cs="Arial"/>
                <w:szCs w:val="18"/>
                <w:lang w:eastAsia="ja-JP"/>
              </w:rPr>
            </w:pPr>
            <w:r w:rsidRPr="00E67E0D">
              <w:rPr>
                <w:rFonts w:eastAsia="Malgun Gothic" w:cs="Arial"/>
                <w:lang w:eastAsia="ja-JP"/>
              </w:rPr>
              <w:t>maxnoofCellinEAI</w:t>
            </w:r>
          </w:p>
        </w:tc>
        <w:tc>
          <w:tcPr>
            <w:tcW w:w="6192" w:type="dxa"/>
          </w:tcPr>
          <w:p w14:paraId="43526FAF" w14:textId="77777777" w:rsidR="006A1CE4" w:rsidRPr="00E67E0D" w:rsidRDefault="006A1CE4" w:rsidP="00E7499B">
            <w:pPr>
              <w:pStyle w:val="TAL"/>
              <w:rPr>
                <w:rFonts w:cs="Arial"/>
                <w:szCs w:val="18"/>
                <w:lang w:eastAsia="ja-JP"/>
              </w:rPr>
            </w:pPr>
            <w:r w:rsidRPr="00E67E0D">
              <w:rPr>
                <w:rFonts w:eastAsia="Malgun Gothic" w:cs="Arial"/>
                <w:lang w:eastAsia="ja-JP"/>
              </w:rPr>
              <w:t>Maximum no. of Cell ID within an Emergency Area. Value is 65535.</w:t>
            </w:r>
          </w:p>
        </w:tc>
      </w:tr>
    </w:tbl>
    <w:p w14:paraId="4BEF97A6" w14:textId="77777777" w:rsidR="006A1CE4" w:rsidRPr="00E67E0D" w:rsidRDefault="006A1CE4" w:rsidP="00E7499B"/>
    <w:p w14:paraId="41998E40" w14:textId="77777777" w:rsidR="006A1CE4" w:rsidRPr="00E67E0D" w:rsidRDefault="006A1CE4" w:rsidP="00E7499B">
      <w:pPr>
        <w:pStyle w:val="4"/>
      </w:pPr>
      <w:bookmarkStart w:id="4416" w:name="_Toc534720579"/>
      <w:bookmarkStart w:id="4417" w:name="_Toc525567591"/>
      <w:r w:rsidRPr="00E67E0D">
        <w:t>9.3.1.45</w:t>
      </w:r>
      <w:r w:rsidRPr="00E67E0D">
        <w:tab/>
      </w:r>
      <w:r w:rsidRPr="00E67E0D">
        <w:rPr>
          <w:szCs w:val="24"/>
        </w:rPr>
        <w:t>Number of Broadcasts</w:t>
      </w:r>
      <w:bookmarkEnd w:id="4416"/>
      <w:bookmarkEnd w:id="4417"/>
    </w:p>
    <w:p w14:paraId="3AF30A03" w14:textId="77777777" w:rsidR="006A1CE4" w:rsidRPr="00E67E0D" w:rsidRDefault="006A1CE4" w:rsidP="00E7499B">
      <w:r w:rsidRPr="00E67E0D">
        <w:t>This</w:t>
      </w:r>
      <w:r w:rsidRPr="00E67E0D">
        <w:rPr>
          <w:i/>
        </w:rPr>
        <w:t xml:space="preserve"> </w:t>
      </w:r>
      <w:r w:rsidRPr="00E67E0D">
        <w:t>IE indicates the number of times that a particular message has been broadcast in a given warning area.</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266DAF84" w14:textId="77777777" w:rsidTr="00E7499B">
        <w:tc>
          <w:tcPr>
            <w:tcW w:w="2448" w:type="dxa"/>
          </w:tcPr>
          <w:p w14:paraId="18D3E9FC"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14C43AAC"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470B8EF5"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217828DE"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19C49AA7"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1645AED0" w14:textId="77777777" w:rsidTr="00E7499B">
        <w:tc>
          <w:tcPr>
            <w:tcW w:w="2448" w:type="dxa"/>
          </w:tcPr>
          <w:p w14:paraId="58F3334B" w14:textId="77777777" w:rsidR="006A1CE4" w:rsidRPr="00E67E0D" w:rsidRDefault="006A1CE4" w:rsidP="00E7499B">
            <w:pPr>
              <w:pStyle w:val="TAL"/>
              <w:rPr>
                <w:rFonts w:eastAsia="Batang" w:cs="Arial"/>
                <w:lang w:eastAsia="ja-JP"/>
              </w:rPr>
            </w:pPr>
            <w:r w:rsidRPr="00E67E0D">
              <w:rPr>
                <w:rFonts w:eastAsia="Malgun Gothic" w:cs="Arial"/>
                <w:lang w:eastAsia="ja-JP"/>
              </w:rPr>
              <w:t>Number of Broadcasts</w:t>
            </w:r>
          </w:p>
        </w:tc>
        <w:tc>
          <w:tcPr>
            <w:tcW w:w="1080" w:type="dxa"/>
          </w:tcPr>
          <w:p w14:paraId="0503A402" w14:textId="77777777" w:rsidR="006A1CE4" w:rsidRPr="00E67E0D" w:rsidRDefault="006A1CE4" w:rsidP="00E7499B">
            <w:pPr>
              <w:pStyle w:val="TAL"/>
              <w:rPr>
                <w:rFonts w:cs="Arial"/>
                <w:lang w:eastAsia="ja-JP"/>
              </w:rPr>
            </w:pPr>
            <w:r w:rsidRPr="00E67E0D">
              <w:rPr>
                <w:rFonts w:eastAsia="Malgun Gothic" w:cs="Arial"/>
                <w:lang w:eastAsia="ja-JP"/>
              </w:rPr>
              <w:t>M</w:t>
            </w:r>
          </w:p>
        </w:tc>
        <w:tc>
          <w:tcPr>
            <w:tcW w:w="1440" w:type="dxa"/>
          </w:tcPr>
          <w:p w14:paraId="77B79972" w14:textId="77777777" w:rsidR="006A1CE4" w:rsidRPr="00E67E0D" w:rsidRDefault="006A1CE4" w:rsidP="00E7499B">
            <w:pPr>
              <w:pStyle w:val="TAL"/>
              <w:rPr>
                <w:i/>
                <w:lang w:eastAsia="ja-JP"/>
              </w:rPr>
            </w:pPr>
          </w:p>
        </w:tc>
        <w:tc>
          <w:tcPr>
            <w:tcW w:w="1872" w:type="dxa"/>
          </w:tcPr>
          <w:p w14:paraId="59869782" w14:textId="77777777" w:rsidR="006A1CE4" w:rsidRPr="00E67E0D" w:rsidRDefault="006A1CE4" w:rsidP="00E7499B">
            <w:pPr>
              <w:pStyle w:val="TAL"/>
              <w:rPr>
                <w:lang w:eastAsia="ja-JP"/>
              </w:rPr>
            </w:pPr>
            <w:r w:rsidRPr="00E67E0D">
              <w:rPr>
                <w:rFonts w:eastAsia="Malgun Gothic" w:cs="Arial"/>
                <w:lang w:eastAsia="ja-JP"/>
              </w:rPr>
              <w:t>INTEGER (0..65535)</w:t>
            </w:r>
          </w:p>
        </w:tc>
        <w:tc>
          <w:tcPr>
            <w:tcW w:w="2880" w:type="dxa"/>
          </w:tcPr>
          <w:p w14:paraId="1B6F420D" w14:textId="77777777" w:rsidR="006A1CE4" w:rsidRPr="00E67E0D" w:rsidRDefault="006A1CE4" w:rsidP="00E7499B">
            <w:pPr>
              <w:pStyle w:val="TAL"/>
              <w:rPr>
                <w:lang w:eastAsia="ja-JP"/>
              </w:rPr>
            </w:pPr>
            <w:r w:rsidRPr="00E67E0D">
              <w:rPr>
                <w:rFonts w:eastAsia="Malgun Gothic" w:cs="Arial"/>
                <w:lang w:eastAsia="ja-JP"/>
              </w:rPr>
              <w:t>This IE is set to '0' if valid results are not known or not available. It is set to 65535 if the counter results have overflowed.</w:t>
            </w:r>
          </w:p>
        </w:tc>
      </w:tr>
    </w:tbl>
    <w:p w14:paraId="0A501CFC" w14:textId="77777777" w:rsidR="006A1CE4" w:rsidRPr="00E67E0D" w:rsidRDefault="006A1CE4" w:rsidP="00E7499B"/>
    <w:p w14:paraId="3E74A499" w14:textId="77777777" w:rsidR="006A1CE4" w:rsidRPr="00E67E0D" w:rsidRDefault="006A1CE4" w:rsidP="00E7499B">
      <w:pPr>
        <w:pStyle w:val="4"/>
      </w:pPr>
      <w:bookmarkStart w:id="4418" w:name="_Toc534720580"/>
      <w:bookmarkStart w:id="4419" w:name="_Toc525567592"/>
      <w:r w:rsidRPr="00E67E0D">
        <w:t>9.3.1.46</w:t>
      </w:r>
      <w:r w:rsidRPr="00E67E0D">
        <w:tab/>
      </w:r>
      <w:r w:rsidRPr="00E67E0D">
        <w:rPr>
          <w:szCs w:val="24"/>
        </w:rPr>
        <w:t>Concurrent Warning Message Indicator</w:t>
      </w:r>
      <w:bookmarkEnd w:id="4418"/>
      <w:bookmarkEnd w:id="4419"/>
    </w:p>
    <w:p w14:paraId="1BDB4C23" w14:textId="77777777" w:rsidR="006A1CE4" w:rsidRPr="00E67E0D" w:rsidRDefault="006A1CE4" w:rsidP="00E7499B">
      <w:r w:rsidRPr="00E67E0D">
        <w:t>This IE indicates to the NG-RAN node that the received warning message is a new message to be scheduled for concurrent broadcast with any other ongoing broadcast of warning messages.</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19199649" w14:textId="77777777" w:rsidTr="00E7499B">
        <w:tc>
          <w:tcPr>
            <w:tcW w:w="2448" w:type="dxa"/>
          </w:tcPr>
          <w:p w14:paraId="4704AA4A"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1905AEFA"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0A167B59"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1B86C699"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1C7D9714"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19FF8510" w14:textId="77777777" w:rsidTr="00E7499B">
        <w:tc>
          <w:tcPr>
            <w:tcW w:w="2448" w:type="dxa"/>
          </w:tcPr>
          <w:p w14:paraId="05A734F5" w14:textId="77777777" w:rsidR="006A1CE4" w:rsidRPr="00E67E0D" w:rsidRDefault="006A1CE4" w:rsidP="00E7499B">
            <w:pPr>
              <w:pStyle w:val="TAL"/>
              <w:rPr>
                <w:rFonts w:eastAsia="Batang" w:cs="Arial"/>
                <w:lang w:eastAsia="ja-JP"/>
              </w:rPr>
            </w:pPr>
            <w:r w:rsidRPr="00E67E0D">
              <w:rPr>
                <w:rFonts w:eastAsia="Malgun Gothic" w:cs="Arial"/>
                <w:lang w:eastAsia="ja-JP"/>
              </w:rPr>
              <w:t>Concurrent Warning Message Indicator</w:t>
            </w:r>
          </w:p>
        </w:tc>
        <w:tc>
          <w:tcPr>
            <w:tcW w:w="1080" w:type="dxa"/>
          </w:tcPr>
          <w:p w14:paraId="7AA74496" w14:textId="77777777" w:rsidR="006A1CE4" w:rsidRPr="00E67E0D" w:rsidRDefault="006A1CE4" w:rsidP="00E7499B">
            <w:pPr>
              <w:pStyle w:val="TAL"/>
              <w:rPr>
                <w:rFonts w:cs="Arial"/>
                <w:lang w:eastAsia="ja-JP"/>
              </w:rPr>
            </w:pPr>
            <w:r w:rsidRPr="00E67E0D">
              <w:rPr>
                <w:rFonts w:eastAsia="Malgun Gothic" w:cs="Arial"/>
                <w:lang w:eastAsia="ja-JP"/>
              </w:rPr>
              <w:t>M</w:t>
            </w:r>
          </w:p>
        </w:tc>
        <w:tc>
          <w:tcPr>
            <w:tcW w:w="1440" w:type="dxa"/>
          </w:tcPr>
          <w:p w14:paraId="7DFF276C" w14:textId="77777777" w:rsidR="006A1CE4" w:rsidRPr="00E67E0D" w:rsidRDefault="006A1CE4" w:rsidP="00E7499B">
            <w:pPr>
              <w:pStyle w:val="TAL"/>
              <w:rPr>
                <w:i/>
                <w:lang w:eastAsia="ja-JP"/>
              </w:rPr>
            </w:pPr>
          </w:p>
        </w:tc>
        <w:tc>
          <w:tcPr>
            <w:tcW w:w="1872" w:type="dxa"/>
          </w:tcPr>
          <w:p w14:paraId="40986108" w14:textId="77777777" w:rsidR="006A1CE4" w:rsidRPr="00E67E0D" w:rsidRDefault="006A1CE4" w:rsidP="00E7499B">
            <w:pPr>
              <w:pStyle w:val="TAL"/>
              <w:rPr>
                <w:lang w:eastAsia="ja-JP"/>
              </w:rPr>
            </w:pPr>
            <w:r w:rsidRPr="00E67E0D">
              <w:rPr>
                <w:rFonts w:eastAsia="Malgun Gothic" w:cs="Arial"/>
                <w:snapToGrid w:val="0"/>
                <w:lang w:eastAsia="ja-JP"/>
              </w:rPr>
              <w:t>ENUMERATED (true, …)</w:t>
            </w:r>
          </w:p>
        </w:tc>
        <w:tc>
          <w:tcPr>
            <w:tcW w:w="2880" w:type="dxa"/>
          </w:tcPr>
          <w:p w14:paraId="30CF410E" w14:textId="77777777" w:rsidR="006A1CE4" w:rsidRPr="00E67E0D" w:rsidRDefault="006A1CE4" w:rsidP="00E7499B">
            <w:pPr>
              <w:pStyle w:val="TAL"/>
              <w:rPr>
                <w:lang w:eastAsia="ja-JP"/>
              </w:rPr>
            </w:pPr>
            <w:r w:rsidRPr="00E67E0D">
              <w:rPr>
                <w:rFonts w:eastAsia="Malgun Gothic" w:cs="Arial"/>
                <w:lang w:eastAsia="ja-JP"/>
              </w:rPr>
              <w:t>This IE is used to identify a PWS type warning system which allows the broadcast of multiple concurrent warning messages over the radio.</w:t>
            </w:r>
          </w:p>
        </w:tc>
      </w:tr>
    </w:tbl>
    <w:p w14:paraId="7AA07B85" w14:textId="77777777" w:rsidR="006A1CE4" w:rsidRPr="00E67E0D" w:rsidRDefault="006A1CE4" w:rsidP="00E7499B"/>
    <w:p w14:paraId="79AF8CCE" w14:textId="77777777" w:rsidR="006A1CE4" w:rsidRPr="00E67E0D" w:rsidRDefault="006A1CE4" w:rsidP="00E7499B">
      <w:pPr>
        <w:pStyle w:val="4"/>
      </w:pPr>
      <w:bookmarkStart w:id="4420" w:name="_Toc534720581"/>
      <w:bookmarkStart w:id="4421" w:name="_Toc525567593"/>
      <w:r w:rsidRPr="00E67E0D">
        <w:t>9.3.1.47</w:t>
      </w:r>
      <w:r w:rsidRPr="00E67E0D">
        <w:tab/>
      </w:r>
      <w:r w:rsidRPr="00E67E0D">
        <w:rPr>
          <w:szCs w:val="24"/>
        </w:rPr>
        <w:t>Cancel-All Warning Messages Indicator</w:t>
      </w:r>
      <w:bookmarkEnd w:id="4420"/>
      <w:bookmarkEnd w:id="4421"/>
    </w:p>
    <w:p w14:paraId="5EB9C5D4" w14:textId="77777777" w:rsidR="006A1CE4" w:rsidRPr="00E67E0D" w:rsidRDefault="006A1CE4" w:rsidP="00E7499B">
      <w:r w:rsidRPr="00E67E0D">
        <w:t>This IE indicates to the NG-RAN node to stop all already ongoing broadcast of warning messages in the NG-RAN node or in an area.</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7C32C55E" w14:textId="77777777" w:rsidTr="00E7499B">
        <w:tc>
          <w:tcPr>
            <w:tcW w:w="2448" w:type="dxa"/>
          </w:tcPr>
          <w:p w14:paraId="17E72DC2"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1AD339DB"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345F39E3"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443C7D33"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5F9BEF28"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101F417E" w14:textId="77777777" w:rsidTr="00E7499B">
        <w:tc>
          <w:tcPr>
            <w:tcW w:w="2448" w:type="dxa"/>
          </w:tcPr>
          <w:p w14:paraId="42CAA04F" w14:textId="77777777" w:rsidR="006A1CE4" w:rsidRPr="00E67E0D" w:rsidRDefault="006A1CE4" w:rsidP="00E7499B">
            <w:pPr>
              <w:pStyle w:val="TAL"/>
              <w:rPr>
                <w:rFonts w:eastAsia="Batang" w:cs="Arial"/>
                <w:lang w:eastAsia="ja-JP"/>
              </w:rPr>
            </w:pPr>
            <w:r w:rsidRPr="00E67E0D">
              <w:rPr>
                <w:rFonts w:eastAsia="Malgun Gothic" w:cs="Arial"/>
              </w:rPr>
              <w:t>Cancel-All Warning Messages Indicator</w:t>
            </w:r>
          </w:p>
        </w:tc>
        <w:tc>
          <w:tcPr>
            <w:tcW w:w="1080" w:type="dxa"/>
          </w:tcPr>
          <w:p w14:paraId="7274C599" w14:textId="77777777" w:rsidR="006A1CE4" w:rsidRPr="00E67E0D" w:rsidRDefault="006A1CE4" w:rsidP="00E7499B">
            <w:pPr>
              <w:pStyle w:val="TAL"/>
              <w:rPr>
                <w:rFonts w:cs="Arial"/>
                <w:lang w:eastAsia="ja-JP"/>
              </w:rPr>
            </w:pPr>
            <w:r w:rsidRPr="00E67E0D">
              <w:rPr>
                <w:rFonts w:eastAsia="Malgun Gothic" w:cs="Arial"/>
                <w:lang w:eastAsia="ja-JP"/>
              </w:rPr>
              <w:t>M</w:t>
            </w:r>
          </w:p>
        </w:tc>
        <w:tc>
          <w:tcPr>
            <w:tcW w:w="1440" w:type="dxa"/>
          </w:tcPr>
          <w:p w14:paraId="04CD62B1" w14:textId="77777777" w:rsidR="006A1CE4" w:rsidRPr="00E67E0D" w:rsidRDefault="006A1CE4" w:rsidP="00E7499B">
            <w:pPr>
              <w:pStyle w:val="TAL"/>
              <w:rPr>
                <w:i/>
                <w:lang w:eastAsia="ja-JP"/>
              </w:rPr>
            </w:pPr>
          </w:p>
        </w:tc>
        <w:tc>
          <w:tcPr>
            <w:tcW w:w="1872" w:type="dxa"/>
          </w:tcPr>
          <w:p w14:paraId="564FC730" w14:textId="77777777" w:rsidR="006A1CE4" w:rsidRPr="00E67E0D" w:rsidRDefault="006A1CE4" w:rsidP="00E7499B">
            <w:pPr>
              <w:pStyle w:val="TAL"/>
              <w:rPr>
                <w:lang w:eastAsia="ja-JP"/>
              </w:rPr>
            </w:pPr>
            <w:r w:rsidRPr="00E67E0D">
              <w:rPr>
                <w:rFonts w:eastAsia="Malgun Gothic" w:cs="Arial"/>
                <w:snapToGrid w:val="0"/>
                <w:lang w:eastAsia="ja-JP"/>
              </w:rPr>
              <w:t>ENUMERATED (true, …)</w:t>
            </w:r>
          </w:p>
        </w:tc>
        <w:tc>
          <w:tcPr>
            <w:tcW w:w="2880" w:type="dxa"/>
          </w:tcPr>
          <w:p w14:paraId="4D9960B1" w14:textId="77777777" w:rsidR="006A1CE4" w:rsidRPr="00E67E0D" w:rsidRDefault="006A1CE4" w:rsidP="00E7499B">
            <w:pPr>
              <w:pStyle w:val="TAL"/>
              <w:rPr>
                <w:lang w:eastAsia="ja-JP"/>
              </w:rPr>
            </w:pPr>
          </w:p>
        </w:tc>
      </w:tr>
    </w:tbl>
    <w:p w14:paraId="1A20346D" w14:textId="77777777" w:rsidR="006A1CE4" w:rsidRPr="00E67E0D" w:rsidRDefault="006A1CE4" w:rsidP="00E7499B"/>
    <w:p w14:paraId="6087EF2B" w14:textId="77777777" w:rsidR="006A1CE4" w:rsidRPr="00E67E0D" w:rsidRDefault="006A1CE4" w:rsidP="00E7499B">
      <w:pPr>
        <w:pStyle w:val="4"/>
      </w:pPr>
      <w:bookmarkStart w:id="4422" w:name="_Toc534720582"/>
      <w:bookmarkStart w:id="4423" w:name="_Toc525567594"/>
      <w:r w:rsidRPr="00E67E0D">
        <w:t>9.3.1.48</w:t>
      </w:r>
      <w:r w:rsidRPr="00E67E0D">
        <w:tab/>
      </w:r>
      <w:r w:rsidRPr="00E67E0D">
        <w:rPr>
          <w:rFonts w:cs="Arial"/>
          <w:szCs w:val="24"/>
        </w:rPr>
        <w:t>Emergency Area ID</w:t>
      </w:r>
      <w:bookmarkEnd w:id="4422"/>
      <w:bookmarkEnd w:id="4423"/>
    </w:p>
    <w:p w14:paraId="59EF3FF4" w14:textId="77777777" w:rsidR="006A1CE4" w:rsidRPr="00E67E0D" w:rsidRDefault="006A1CE4" w:rsidP="00E7499B">
      <w:r w:rsidRPr="00E67E0D">
        <w:rPr>
          <w:iCs/>
        </w:rPr>
        <w:t>This</w:t>
      </w:r>
      <w:r w:rsidRPr="00E67E0D">
        <w:t xml:space="preserve"> IE is used to indicate the area which has the emergency impact.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017666E4" w14:textId="77777777" w:rsidTr="00E7499B">
        <w:tc>
          <w:tcPr>
            <w:tcW w:w="2448" w:type="dxa"/>
          </w:tcPr>
          <w:p w14:paraId="4A754CBB"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110D7AA7"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4D270E8A"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6E65B4F9"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4EDCA36D"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56E67922" w14:textId="77777777" w:rsidTr="00E7499B">
        <w:tc>
          <w:tcPr>
            <w:tcW w:w="2448" w:type="dxa"/>
          </w:tcPr>
          <w:p w14:paraId="3655E796" w14:textId="77777777" w:rsidR="006A1CE4" w:rsidRPr="00E67E0D" w:rsidRDefault="006A1CE4" w:rsidP="00E7499B">
            <w:pPr>
              <w:pStyle w:val="TAL"/>
              <w:rPr>
                <w:rFonts w:eastAsia="Batang" w:cs="Arial"/>
                <w:lang w:eastAsia="ja-JP"/>
              </w:rPr>
            </w:pPr>
            <w:r w:rsidRPr="00E67E0D">
              <w:rPr>
                <w:rFonts w:cs="Arial"/>
                <w:bCs/>
                <w:szCs w:val="18"/>
                <w:lang w:eastAsia="ja-JP"/>
              </w:rPr>
              <w:t>Emergency Area ID</w:t>
            </w:r>
          </w:p>
        </w:tc>
        <w:tc>
          <w:tcPr>
            <w:tcW w:w="1080" w:type="dxa"/>
          </w:tcPr>
          <w:p w14:paraId="18A22629" w14:textId="77777777" w:rsidR="006A1CE4" w:rsidRPr="00E67E0D" w:rsidRDefault="006A1CE4" w:rsidP="00E7499B">
            <w:pPr>
              <w:pStyle w:val="TAL"/>
              <w:rPr>
                <w:rFonts w:cs="Arial"/>
                <w:lang w:eastAsia="ja-JP"/>
              </w:rPr>
            </w:pPr>
            <w:r w:rsidRPr="00E67E0D">
              <w:rPr>
                <w:rFonts w:cs="Arial"/>
                <w:szCs w:val="18"/>
                <w:lang w:eastAsia="ja-JP"/>
              </w:rPr>
              <w:t>M</w:t>
            </w:r>
          </w:p>
        </w:tc>
        <w:tc>
          <w:tcPr>
            <w:tcW w:w="1440" w:type="dxa"/>
          </w:tcPr>
          <w:p w14:paraId="1F9EA878" w14:textId="77777777" w:rsidR="006A1CE4" w:rsidRPr="00E67E0D" w:rsidRDefault="006A1CE4" w:rsidP="00E7499B">
            <w:pPr>
              <w:pStyle w:val="TAL"/>
              <w:rPr>
                <w:i/>
                <w:lang w:eastAsia="ja-JP"/>
              </w:rPr>
            </w:pPr>
          </w:p>
        </w:tc>
        <w:tc>
          <w:tcPr>
            <w:tcW w:w="1872" w:type="dxa"/>
          </w:tcPr>
          <w:p w14:paraId="24B1D890" w14:textId="77777777" w:rsidR="006A1CE4" w:rsidRPr="00E67E0D" w:rsidRDefault="006A1CE4" w:rsidP="00E7499B">
            <w:pPr>
              <w:pStyle w:val="TAL"/>
              <w:rPr>
                <w:lang w:eastAsia="ja-JP"/>
              </w:rPr>
            </w:pPr>
            <w:r w:rsidRPr="00E67E0D">
              <w:rPr>
                <w:rFonts w:cs="Arial"/>
                <w:szCs w:val="18"/>
                <w:lang w:eastAsia="ja-JP"/>
              </w:rPr>
              <w:t>OCTET STRING (SIZE(3))</w:t>
            </w:r>
          </w:p>
        </w:tc>
        <w:tc>
          <w:tcPr>
            <w:tcW w:w="2880" w:type="dxa"/>
          </w:tcPr>
          <w:p w14:paraId="55CDE567" w14:textId="77777777" w:rsidR="006A1CE4" w:rsidRPr="00E67E0D" w:rsidRDefault="006A1CE4" w:rsidP="00E7499B">
            <w:pPr>
              <w:pStyle w:val="TAL"/>
              <w:rPr>
                <w:lang w:eastAsia="ja-JP"/>
              </w:rPr>
            </w:pPr>
            <w:r w:rsidRPr="00E67E0D">
              <w:rPr>
                <w:rFonts w:cs="Arial"/>
                <w:szCs w:val="18"/>
                <w:lang w:eastAsia="ja-JP"/>
              </w:rPr>
              <w:t>Emergency Area ID may consist of several cells. Emergency Area ID is defined by the operator.</w:t>
            </w:r>
          </w:p>
        </w:tc>
      </w:tr>
    </w:tbl>
    <w:p w14:paraId="62C1E996" w14:textId="77777777" w:rsidR="006A1CE4" w:rsidRPr="00E67E0D" w:rsidRDefault="006A1CE4" w:rsidP="00E7499B"/>
    <w:p w14:paraId="442B1056" w14:textId="77777777" w:rsidR="006A1CE4" w:rsidRPr="00E67E0D" w:rsidRDefault="006A1CE4" w:rsidP="00E7499B">
      <w:pPr>
        <w:pStyle w:val="4"/>
      </w:pPr>
      <w:bookmarkStart w:id="4424" w:name="_Toc534720583"/>
      <w:bookmarkStart w:id="4425" w:name="_Toc525567595"/>
      <w:r w:rsidRPr="00E67E0D">
        <w:t>9.3.1.49</w:t>
      </w:r>
      <w:r w:rsidRPr="00E67E0D">
        <w:tab/>
        <w:t>Repetition Period</w:t>
      </w:r>
      <w:bookmarkEnd w:id="4424"/>
      <w:bookmarkEnd w:id="4425"/>
    </w:p>
    <w:p w14:paraId="431E7BD9" w14:textId="77777777" w:rsidR="006A1CE4" w:rsidRPr="00E67E0D" w:rsidRDefault="006A1CE4" w:rsidP="00E7499B">
      <w:r w:rsidRPr="00E67E0D">
        <w:rPr>
          <w:iCs/>
        </w:rPr>
        <w:t>This</w:t>
      </w:r>
      <w:r w:rsidRPr="00E67E0D">
        <w:rPr>
          <w:i/>
          <w:iCs/>
        </w:rPr>
        <w:t xml:space="preserve"> </w:t>
      </w:r>
      <w:r w:rsidRPr="00E67E0D">
        <w:t>IE indicates the periodicity of the warning message to be broadcast.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7FB43BC5" w14:textId="77777777" w:rsidTr="00E7499B">
        <w:tc>
          <w:tcPr>
            <w:tcW w:w="2448" w:type="dxa"/>
          </w:tcPr>
          <w:p w14:paraId="03820E0D"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2F61B083"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51BD5660"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67A770F9"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1DA5E0F8"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6EA03667" w14:textId="77777777" w:rsidTr="00E7499B">
        <w:tc>
          <w:tcPr>
            <w:tcW w:w="2448" w:type="dxa"/>
          </w:tcPr>
          <w:p w14:paraId="4065DED1" w14:textId="77777777" w:rsidR="006A1CE4" w:rsidRPr="00E67E0D" w:rsidRDefault="006A1CE4" w:rsidP="00E7499B">
            <w:pPr>
              <w:pStyle w:val="TAL"/>
              <w:rPr>
                <w:rFonts w:eastAsia="Batang" w:cs="Arial"/>
                <w:lang w:eastAsia="ja-JP"/>
              </w:rPr>
            </w:pPr>
            <w:r w:rsidRPr="00E67E0D">
              <w:rPr>
                <w:rFonts w:cs="Arial"/>
                <w:szCs w:val="18"/>
                <w:lang w:eastAsia="ja-JP"/>
              </w:rPr>
              <w:t>Repetition Period</w:t>
            </w:r>
          </w:p>
        </w:tc>
        <w:tc>
          <w:tcPr>
            <w:tcW w:w="1080" w:type="dxa"/>
          </w:tcPr>
          <w:p w14:paraId="1F21C148" w14:textId="77777777" w:rsidR="006A1CE4" w:rsidRPr="00E67E0D" w:rsidRDefault="006A1CE4" w:rsidP="00E7499B">
            <w:pPr>
              <w:pStyle w:val="TAL"/>
              <w:rPr>
                <w:rFonts w:cs="Arial"/>
                <w:lang w:eastAsia="ja-JP"/>
              </w:rPr>
            </w:pPr>
            <w:r w:rsidRPr="00E67E0D">
              <w:rPr>
                <w:rFonts w:cs="Arial"/>
                <w:szCs w:val="18"/>
                <w:lang w:eastAsia="ja-JP"/>
              </w:rPr>
              <w:t>M</w:t>
            </w:r>
          </w:p>
        </w:tc>
        <w:tc>
          <w:tcPr>
            <w:tcW w:w="1440" w:type="dxa"/>
          </w:tcPr>
          <w:p w14:paraId="6D00BA53" w14:textId="77777777" w:rsidR="006A1CE4" w:rsidRPr="00E67E0D" w:rsidRDefault="006A1CE4" w:rsidP="00E7499B">
            <w:pPr>
              <w:pStyle w:val="TAL"/>
              <w:rPr>
                <w:i/>
                <w:lang w:eastAsia="ja-JP"/>
              </w:rPr>
            </w:pPr>
          </w:p>
        </w:tc>
        <w:tc>
          <w:tcPr>
            <w:tcW w:w="1872" w:type="dxa"/>
          </w:tcPr>
          <w:p w14:paraId="4FF8F3D1" w14:textId="77777777" w:rsidR="006A1CE4" w:rsidRPr="00E67E0D" w:rsidRDefault="006A1CE4" w:rsidP="00E7499B">
            <w:pPr>
              <w:pStyle w:val="TAL"/>
              <w:rPr>
                <w:lang w:eastAsia="ja-JP"/>
              </w:rPr>
            </w:pPr>
            <w:r w:rsidRPr="00E67E0D">
              <w:rPr>
                <w:rFonts w:cs="Arial"/>
                <w:szCs w:val="18"/>
                <w:lang w:eastAsia="ja-JP"/>
              </w:rPr>
              <w:t>INTEGER (0..</w:t>
            </w:r>
            <w:r w:rsidRPr="00E67E0D">
              <w:rPr>
                <w:rFonts w:cs="Arial"/>
                <w:lang w:eastAsia="ja-JP"/>
              </w:rPr>
              <w:t>2</w:t>
            </w:r>
            <w:r w:rsidRPr="00E67E0D">
              <w:rPr>
                <w:rFonts w:cs="Arial"/>
                <w:vertAlign w:val="superscript"/>
                <w:lang w:eastAsia="ja-JP"/>
              </w:rPr>
              <w:t>17</w:t>
            </w:r>
            <w:r w:rsidRPr="00E67E0D">
              <w:rPr>
                <w:rFonts w:cs="Arial"/>
                <w:lang w:eastAsia="ja-JP"/>
              </w:rPr>
              <w:t>-1</w:t>
            </w:r>
            <w:r w:rsidRPr="00E67E0D">
              <w:rPr>
                <w:rFonts w:cs="Arial"/>
                <w:szCs w:val="18"/>
                <w:lang w:eastAsia="ja-JP"/>
              </w:rPr>
              <w:t>)</w:t>
            </w:r>
          </w:p>
        </w:tc>
        <w:tc>
          <w:tcPr>
            <w:tcW w:w="2880" w:type="dxa"/>
          </w:tcPr>
          <w:p w14:paraId="1CAE87E6" w14:textId="77777777" w:rsidR="006A1CE4" w:rsidRPr="00E67E0D" w:rsidRDefault="006A1CE4" w:rsidP="00E7499B">
            <w:pPr>
              <w:pStyle w:val="TAL"/>
              <w:rPr>
                <w:lang w:eastAsia="ja-JP"/>
              </w:rPr>
            </w:pPr>
            <w:r w:rsidRPr="00E67E0D">
              <w:rPr>
                <w:rFonts w:cs="Arial"/>
                <w:szCs w:val="18"/>
                <w:lang w:eastAsia="ja-JP"/>
              </w:rPr>
              <w:t xml:space="preserve">The unit of value 1 to </w:t>
            </w:r>
            <w:r w:rsidRPr="00E67E0D">
              <w:rPr>
                <w:rFonts w:cs="Arial"/>
                <w:lang w:eastAsia="ja-JP"/>
              </w:rPr>
              <w:t>2</w:t>
            </w:r>
            <w:r w:rsidRPr="00E67E0D">
              <w:rPr>
                <w:rFonts w:cs="Arial"/>
                <w:vertAlign w:val="superscript"/>
                <w:lang w:eastAsia="ja-JP"/>
              </w:rPr>
              <w:t>17</w:t>
            </w:r>
            <w:r w:rsidRPr="00E67E0D">
              <w:rPr>
                <w:rFonts w:cs="Arial"/>
                <w:lang w:eastAsia="ja-JP"/>
              </w:rPr>
              <w:t xml:space="preserve">-1 </w:t>
            </w:r>
            <w:r w:rsidRPr="00E67E0D">
              <w:rPr>
                <w:rFonts w:cs="Arial"/>
                <w:szCs w:val="18"/>
                <w:lang w:eastAsia="ja-JP"/>
              </w:rPr>
              <w:t>is [second].</w:t>
            </w:r>
          </w:p>
        </w:tc>
      </w:tr>
    </w:tbl>
    <w:p w14:paraId="135401EF" w14:textId="77777777" w:rsidR="006A1CE4" w:rsidRPr="00E67E0D" w:rsidRDefault="006A1CE4" w:rsidP="00E7499B"/>
    <w:p w14:paraId="18DAF2B0" w14:textId="77777777" w:rsidR="006A1CE4" w:rsidRPr="00E67E0D" w:rsidRDefault="006A1CE4" w:rsidP="00E7499B">
      <w:pPr>
        <w:pStyle w:val="4"/>
      </w:pPr>
      <w:bookmarkStart w:id="4426" w:name="_Toc534720584"/>
      <w:bookmarkStart w:id="4427" w:name="_Toc525567596"/>
      <w:r w:rsidRPr="00E67E0D">
        <w:t>9.3.1.50</w:t>
      </w:r>
      <w:r w:rsidRPr="00E67E0D">
        <w:tab/>
        <w:t>PDU Session ID</w:t>
      </w:r>
      <w:bookmarkEnd w:id="4426"/>
      <w:bookmarkEnd w:id="4427"/>
    </w:p>
    <w:p w14:paraId="229CFAA5" w14:textId="77777777" w:rsidR="006A1CE4" w:rsidRPr="00E67E0D" w:rsidRDefault="006A1CE4" w:rsidP="00E7499B">
      <w:r w:rsidRPr="00E67E0D">
        <w:t>This IE identifies a PDU Session for a UE. The definition and use of the PDU Session ID is specified in TS 23.501 [9].</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712021E1" w14:textId="77777777" w:rsidTr="00E7499B">
        <w:tc>
          <w:tcPr>
            <w:tcW w:w="2448" w:type="dxa"/>
          </w:tcPr>
          <w:p w14:paraId="7B4841F6"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1E177926"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058F672C"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6975B795"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6410BC99"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436AB32D" w14:textId="77777777" w:rsidTr="00E7499B">
        <w:tc>
          <w:tcPr>
            <w:tcW w:w="2448" w:type="dxa"/>
          </w:tcPr>
          <w:p w14:paraId="78C0AEF1" w14:textId="77777777" w:rsidR="006A1CE4" w:rsidRPr="00E67E0D" w:rsidRDefault="006A1CE4" w:rsidP="00E7499B">
            <w:pPr>
              <w:pStyle w:val="TAL"/>
              <w:rPr>
                <w:rFonts w:eastAsia="Batang" w:cs="Arial"/>
                <w:lang w:eastAsia="ja-JP"/>
              </w:rPr>
            </w:pPr>
            <w:r w:rsidRPr="00E67E0D">
              <w:rPr>
                <w:rFonts w:cs="Arial"/>
                <w:lang w:eastAsia="ja-JP"/>
              </w:rPr>
              <w:t>PDU Session ID</w:t>
            </w:r>
          </w:p>
        </w:tc>
        <w:tc>
          <w:tcPr>
            <w:tcW w:w="1080" w:type="dxa"/>
          </w:tcPr>
          <w:p w14:paraId="13045DA6"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298953CA" w14:textId="77777777" w:rsidR="006A1CE4" w:rsidRPr="00E67E0D" w:rsidRDefault="006A1CE4" w:rsidP="00E7499B">
            <w:pPr>
              <w:pStyle w:val="TAL"/>
              <w:rPr>
                <w:i/>
                <w:lang w:eastAsia="ja-JP"/>
              </w:rPr>
            </w:pPr>
          </w:p>
        </w:tc>
        <w:tc>
          <w:tcPr>
            <w:tcW w:w="1872" w:type="dxa"/>
          </w:tcPr>
          <w:p w14:paraId="146045DA" w14:textId="77777777" w:rsidR="006A1CE4" w:rsidRPr="00E67E0D" w:rsidRDefault="006A1CE4" w:rsidP="00E7499B">
            <w:pPr>
              <w:pStyle w:val="TAL"/>
              <w:rPr>
                <w:lang w:eastAsia="ja-JP"/>
              </w:rPr>
            </w:pPr>
            <w:r w:rsidRPr="00E67E0D">
              <w:rPr>
                <w:rFonts w:cs="Arial"/>
                <w:lang w:eastAsia="ja-JP"/>
              </w:rPr>
              <w:t>INTEGER (0..255)</w:t>
            </w:r>
          </w:p>
        </w:tc>
        <w:tc>
          <w:tcPr>
            <w:tcW w:w="2880" w:type="dxa"/>
          </w:tcPr>
          <w:p w14:paraId="4C646B06" w14:textId="77777777" w:rsidR="006A1CE4" w:rsidRPr="00E67E0D" w:rsidRDefault="006A1CE4" w:rsidP="00E7499B">
            <w:pPr>
              <w:pStyle w:val="TAL"/>
              <w:rPr>
                <w:lang w:eastAsia="ja-JP"/>
              </w:rPr>
            </w:pPr>
          </w:p>
        </w:tc>
      </w:tr>
    </w:tbl>
    <w:p w14:paraId="6F6891B2" w14:textId="77777777" w:rsidR="006A1CE4" w:rsidRPr="00E67E0D" w:rsidRDefault="006A1CE4" w:rsidP="00E7499B"/>
    <w:p w14:paraId="19AA5D64" w14:textId="45A1F708" w:rsidR="006A1CE4" w:rsidRPr="00E67E0D" w:rsidRDefault="006A1CE4" w:rsidP="00E7499B">
      <w:pPr>
        <w:pStyle w:val="4"/>
      </w:pPr>
      <w:bookmarkStart w:id="4428" w:name="_Toc534720585"/>
      <w:bookmarkStart w:id="4429" w:name="_Toc525567597"/>
      <w:r w:rsidRPr="00E67E0D">
        <w:t>9.3.1.51</w:t>
      </w:r>
      <w:r w:rsidRPr="00E67E0D">
        <w:tab/>
        <w:t xml:space="preserve">QoS Flow </w:t>
      </w:r>
      <w:del w:id="4430" w:author="Issam" w:date="2019-02-12T23:38:00Z">
        <w:r w:rsidR="00AE297A" w:rsidRPr="00FF6A95">
          <w:delText>Indicator</w:delText>
        </w:r>
      </w:del>
      <w:bookmarkEnd w:id="4429"/>
      <w:ins w:id="4431" w:author="Issam" w:date="2019-02-12T23:38:00Z">
        <w:r w:rsidRPr="00E67E0D">
          <w:rPr>
            <w:lang w:eastAsia="ja-JP"/>
          </w:rPr>
          <w:t>Identifier</w:t>
        </w:r>
      </w:ins>
      <w:bookmarkEnd w:id="4428"/>
    </w:p>
    <w:p w14:paraId="37CD8565" w14:textId="718EBB87" w:rsidR="006A1CE4" w:rsidRPr="00E67E0D" w:rsidRDefault="006A1CE4" w:rsidP="00E7499B">
      <w:r w:rsidRPr="00E67E0D">
        <w:t xml:space="preserve">This IE identifies a QoS flow within a PDU Session. The definition and use of the QoS Flow </w:t>
      </w:r>
      <w:del w:id="4432" w:author="Issam" w:date="2019-02-12T23:38:00Z">
        <w:r w:rsidR="00AE297A" w:rsidRPr="00FF6A95">
          <w:delText>Indicator</w:delText>
        </w:r>
      </w:del>
      <w:ins w:id="4433" w:author="Issam" w:date="2019-02-12T23:38:00Z">
        <w:r w:rsidRPr="00E67E0D">
          <w:rPr>
            <w:lang w:eastAsia="ja-JP"/>
          </w:rPr>
          <w:t>Identifier</w:t>
        </w:r>
      </w:ins>
      <w:r w:rsidRPr="00E67E0D">
        <w:t xml:space="preserve"> is specified in TS 23.501 [9].</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41AF4E50" w14:textId="77777777" w:rsidTr="00E7499B">
        <w:tc>
          <w:tcPr>
            <w:tcW w:w="2448" w:type="dxa"/>
          </w:tcPr>
          <w:p w14:paraId="628332C7"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5E3FFA3F"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577029B0"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04FC26DF"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586BFBFF"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613E4A05" w14:textId="77777777" w:rsidTr="00E7499B">
        <w:tc>
          <w:tcPr>
            <w:tcW w:w="2448" w:type="dxa"/>
          </w:tcPr>
          <w:p w14:paraId="7D5C2362" w14:textId="0BBD3124" w:rsidR="006A1CE4" w:rsidRPr="00E67E0D" w:rsidRDefault="006A1CE4" w:rsidP="00E7499B">
            <w:pPr>
              <w:pStyle w:val="TAL"/>
              <w:rPr>
                <w:rFonts w:eastAsia="Batang" w:cs="Arial"/>
                <w:lang w:eastAsia="ja-JP"/>
              </w:rPr>
            </w:pPr>
            <w:r w:rsidRPr="00E67E0D">
              <w:rPr>
                <w:rFonts w:cs="Arial"/>
                <w:lang w:eastAsia="ja-JP"/>
              </w:rPr>
              <w:t xml:space="preserve">QoS Flow </w:t>
            </w:r>
            <w:del w:id="4434" w:author="Issam" w:date="2019-02-12T23:38:00Z">
              <w:r w:rsidR="00AE297A" w:rsidRPr="00FF6A95">
                <w:rPr>
                  <w:rFonts w:cs="Arial"/>
                  <w:lang w:eastAsia="ja-JP"/>
                </w:rPr>
                <w:delText>Indicator</w:delText>
              </w:r>
            </w:del>
            <w:ins w:id="4435" w:author="Issam" w:date="2019-02-12T23:38:00Z">
              <w:r w:rsidRPr="00E67E0D">
                <w:rPr>
                  <w:lang w:eastAsia="ja-JP"/>
                </w:rPr>
                <w:t>Identifier</w:t>
              </w:r>
            </w:ins>
          </w:p>
        </w:tc>
        <w:tc>
          <w:tcPr>
            <w:tcW w:w="1080" w:type="dxa"/>
          </w:tcPr>
          <w:p w14:paraId="52C65C03"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1EC4D135" w14:textId="77777777" w:rsidR="006A1CE4" w:rsidRPr="00E67E0D" w:rsidRDefault="006A1CE4" w:rsidP="00E7499B">
            <w:pPr>
              <w:pStyle w:val="TAL"/>
              <w:rPr>
                <w:i/>
                <w:lang w:eastAsia="ja-JP"/>
              </w:rPr>
            </w:pPr>
          </w:p>
        </w:tc>
        <w:tc>
          <w:tcPr>
            <w:tcW w:w="1872" w:type="dxa"/>
          </w:tcPr>
          <w:p w14:paraId="7F9AAA3A" w14:textId="77777777" w:rsidR="006A1CE4" w:rsidRPr="00E67E0D" w:rsidRDefault="006A1CE4" w:rsidP="00E7499B">
            <w:pPr>
              <w:pStyle w:val="TAL"/>
              <w:rPr>
                <w:lang w:eastAsia="ja-JP"/>
              </w:rPr>
            </w:pPr>
            <w:r w:rsidRPr="00E67E0D">
              <w:rPr>
                <w:rFonts w:cs="Arial"/>
                <w:lang w:eastAsia="ja-JP"/>
              </w:rPr>
              <w:t>INTEGER (0..63, …)</w:t>
            </w:r>
          </w:p>
        </w:tc>
        <w:tc>
          <w:tcPr>
            <w:tcW w:w="2880" w:type="dxa"/>
          </w:tcPr>
          <w:p w14:paraId="6B817A50" w14:textId="77777777" w:rsidR="006A1CE4" w:rsidRPr="00E67E0D" w:rsidRDefault="006A1CE4" w:rsidP="00E7499B">
            <w:pPr>
              <w:pStyle w:val="TAL"/>
              <w:rPr>
                <w:lang w:eastAsia="ja-JP"/>
              </w:rPr>
            </w:pPr>
          </w:p>
        </w:tc>
      </w:tr>
    </w:tbl>
    <w:p w14:paraId="2DAA7E81" w14:textId="77777777" w:rsidR="006A1CE4" w:rsidRPr="00E67E0D" w:rsidRDefault="006A1CE4" w:rsidP="00E7499B"/>
    <w:p w14:paraId="00C3E8CB" w14:textId="77777777" w:rsidR="006A1CE4" w:rsidRPr="00E67E0D" w:rsidRDefault="006A1CE4" w:rsidP="00E7499B">
      <w:pPr>
        <w:pStyle w:val="4"/>
      </w:pPr>
      <w:bookmarkStart w:id="4436" w:name="_Toc534720586"/>
      <w:bookmarkStart w:id="4437" w:name="_Toc525567598"/>
      <w:r w:rsidRPr="00E67E0D">
        <w:t>9.3.1.52</w:t>
      </w:r>
      <w:r w:rsidRPr="00E67E0D">
        <w:tab/>
        <w:t>PDU Session Type</w:t>
      </w:r>
      <w:bookmarkEnd w:id="4436"/>
      <w:bookmarkEnd w:id="4437"/>
    </w:p>
    <w:p w14:paraId="76C6639F" w14:textId="77777777" w:rsidR="006A1CE4" w:rsidRPr="00E67E0D" w:rsidRDefault="006A1CE4" w:rsidP="00E7499B">
      <w:r w:rsidRPr="00E67E0D">
        <w:t>This IE indicates the PDU Session Type as specified in TS 23.501 [9].</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6E8BF439" w14:textId="77777777" w:rsidTr="00E7499B">
        <w:tc>
          <w:tcPr>
            <w:tcW w:w="2448" w:type="dxa"/>
          </w:tcPr>
          <w:p w14:paraId="33E8CD97"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523DE6B"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4C186A10"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5FA9D4AF"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1151147F"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18B205B6" w14:textId="77777777" w:rsidTr="00E7499B">
        <w:tc>
          <w:tcPr>
            <w:tcW w:w="2448" w:type="dxa"/>
          </w:tcPr>
          <w:p w14:paraId="0A250F5E" w14:textId="77777777" w:rsidR="006A1CE4" w:rsidRPr="00E67E0D" w:rsidRDefault="006A1CE4" w:rsidP="00E7499B">
            <w:pPr>
              <w:pStyle w:val="TAL"/>
              <w:rPr>
                <w:rFonts w:eastAsia="Batang" w:cs="Arial"/>
                <w:lang w:eastAsia="ja-JP"/>
              </w:rPr>
            </w:pPr>
            <w:r w:rsidRPr="00E67E0D">
              <w:t>PDU Session Type</w:t>
            </w:r>
          </w:p>
        </w:tc>
        <w:tc>
          <w:tcPr>
            <w:tcW w:w="1080" w:type="dxa"/>
          </w:tcPr>
          <w:p w14:paraId="4ACB48E9" w14:textId="77777777" w:rsidR="006A1CE4" w:rsidRPr="00E67E0D" w:rsidRDefault="006A1CE4" w:rsidP="00E7499B">
            <w:pPr>
              <w:pStyle w:val="TAL"/>
              <w:rPr>
                <w:rFonts w:cs="Arial"/>
                <w:lang w:eastAsia="ja-JP"/>
              </w:rPr>
            </w:pPr>
            <w:r w:rsidRPr="00E67E0D">
              <w:t>M</w:t>
            </w:r>
          </w:p>
        </w:tc>
        <w:tc>
          <w:tcPr>
            <w:tcW w:w="1440" w:type="dxa"/>
          </w:tcPr>
          <w:p w14:paraId="73B90296" w14:textId="77777777" w:rsidR="006A1CE4" w:rsidRPr="00E67E0D" w:rsidRDefault="006A1CE4" w:rsidP="00E7499B">
            <w:pPr>
              <w:pStyle w:val="TAL"/>
              <w:rPr>
                <w:i/>
                <w:lang w:eastAsia="ja-JP"/>
              </w:rPr>
            </w:pPr>
          </w:p>
        </w:tc>
        <w:tc>
          <w:tcPr>
            <w:tcW w:w="1872" w:type="dxa"/>
          </w:tcPr>
          <w:p w14:paraId="1BA51C92" w14:textId="77777777" w:rsidR="006A1CE4" w:rsidRPr="00E67E0D" w:rsidRDefault="006A1CE4" w:rsidP="00E7499B">
            <w:pPr>
              <w:pStyle w:val="TAL"/>
              <w:rPr>
                <w:lang w:eastAsia="ja-JP"/>
              </w:rPr>
            </w:pPr>
            <w:r w:rsidRPr="00E67E0D">
              <w:t>ENUMERATED (Ipv4, Ipv6, Ipv4v6, ethernet, unstructured, ...)</w:t>
            </w:r>
          </w:p>
        </w:tc>
        <w:tc>
          <w:tcPr>
            <w:tcW w:w="2880" w:type="dxa"/>
          </w:tcPr>
          <w:p w14:paraId="2845CC0E" w14:textId="77777777" w:rsidR="006A1CE4" w:rsidRPr="00E67E0D" w:rsidRDefault="006A1CE4" w:rsidP="00E7499B">
            <w:pPr>
              <w:pStyle w:val="TAL"/>
              <w:rPr>
                <w:lang w:eastAsia="ja-JP"/>
              </w:rPr>
            </w:pPr>
          </w:p>
        </w:tc>
      </w:tr>
    </w:tbl>
    <w:p w14:paraId="0091DBAE" w14:textId="77777777" w:rsidR="006A1CE4" w:rsidRPr="00E67E0D" w:rsidRDefault="006A1CE4" w:rsidP="00E7499B"/>
    <w:p w14:paraId="76A55D67" w14:textId="77777777" w:rsidR="006A1CE4" w:rsidRPr="00E67E0D" w:rsidRDefault="006A1CE4" w:rsidP="00E7499B">
      <w:pPr>
        <w:pStyle w:val="4"/>
      </w:pPr>
      <w:bookmarkStart w:id="4438" w:name="_Toc534720587"/>
      <w:bookmarkStart w:id="4439" w:name="_Toc525567599"/>
      <w:r w:rsidRPr="00E67E0D">
        <w:t>9.3.1.53</w:t>
      </w:r>
      <w:r w:rsidRPr="00E67E0D">
        <w:tab/>
        <w:t>DRB ID</w:t>
      </w:r>
      <w:bookmarkEnd w:id="4438"/>
      <w:bookmarkEnd w:id="4439"/>
    </w:p>
    <w:p w14:paraId="40FD254A" w14:textId="77777777" w:rsidR="006A1CE4" w:rsidRPr="00E67E0D" w:rsidRDefault="006A1CE4" w:rsidP="00E7499B">
      <w:r w:rsidRPr="00E67E0D">
        <w:t>This IE contains the DRB ID.</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2C2AA8CF" w14:textId="77777777" w:rsidTr="00E7499B">
        <w:tc>
          <w:tcPr>
            <w:tcW w:w="2448" w:type="dxa"/>
          </w:tcPr>
          <w:p w14:paraId="4A8C6A6A"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7DB38E1"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0021D773"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2D5303BC"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64C31C89"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65C87E70" w14:textId="77777777" w:rsidTr="00E7499B">
        <w:tc>
          <w:tcPr>
            <w:tcW w:w="2448" w:type="dxa"/>
          </w:tcPr>
          <w:p w14:paraId="7B9ADC65" w14:textId="77777777" w:rsidR="006A1CE4" w:rsidRPr="00E67E0D" w:rsidRDefault="006A1CE4" w:rsidP="00E7499B">
            <w:pPr>
              <w:pStyle w:val="TAL"/>
              <w:rPr>
                <w:rFonts w:eastAsia="Batang" w:cs="Arial"/>
                <w:lang w:eastAsia="ja-JP"/>
              </w:rPr>
            </w:pPr>
            <w:r w:rsidRPr="00E67E0D">
              <w:t>DRB ID</w:t>
            </w:r>
          </w:p>
        </w:tc>
        <w:tc>
          <w:tcPr>
            <w:tcW w:w="1080" w:type="dxa"/>
          </w:tcPr>
          <w:p w14:paraId="7F060EAA" w14:textId="77777777" w:rsidR="006A1CE4" w:rsidRPr="00E67E0D" w:rsidRDefault="006A1CE4" w:rsidP="00E7499B">
            <w:pPr>
              <w:pStyle w:val="TAL"/>
              <w:rPr>
                <w:rFonts w:cs="Arial"/>
                <w:lang w:eastAsia="ja-JP"/>
              </w:rPr>
            </w:pPr>
            <w:r w:rsidRPr="00E67E0D">
              <w:t>M</w:t>
            </w:r>
          </w:p>
        </w:tc>
        <w:tc>
          <w:tcPr>
            <w:tcW w:w="1440" w:type="dxa"/>
          </w:tcPr>
          <w:p w14:paraId="266D9941" w14:textId="77777777" w:rsidR="006A1CE4" w:rsidRPr="00E67E0D" w:rsidRDefault="006A1CE4" w:rsidP="00E7499B">
            <w:pPr>
              <w:pStyle w:val="TAL"/>
              <w:rPr>
                <w:i/>
                <w:lang w:eastAsia="ja-JP"/>
              </w:rPr>
            </w:pPr>
          </w:p>
        </w:tc>
        <w:tc>
          <w:tcPr>
            <w:tcW w:w="1872" w:type="dxa"/>
          </w:tcPr>
          <w:p w14:paraId="559D1214" w14:textId="77777777" w:rsidR="006A1CE4" w:rsidRPr="00E67E0D" w:rsidRDefault="006A1CE4" w:rsidP="00E7499B">
            <w:pPr>
              <w:pStyle w:val="TAL"/>
              <w:rPr>
                <w:lang w:eastAsia="ja-JP"/>
              </w:rPr>
            </w:pPr>
            <w:r w:rsidRPr="00E67E0D">
              <w:t>INTEGER (1..32, …)</w:t>
            </w:r>
          </w:p>
        </w:tc>
        <w:tc>
          <w:tcPr>
            <w:tcW w:w="2880" w:type="dxa"/>
          </w:tcPr>
          <w:p w14:paraId="05CB5D57" w14:textId="77777777" w:rsidR="006A1CE4" w:rsidRPr="00E67E0D" w:rsidRDefault="006A1CE4" w:rsidP="00E7499B">
            <w:pPr>
              <w:pStyle w:val="TAL"/>
              <w:rPr>
                <w:lang w:eastAsia="ja-JP"/>
              </w:rPr>
            </w:pPr>
          </w:p>
        </w:tc>
      </w:tr>
    </w:tbl>
    <w:p w14:paraId="57A7727E" w14:textId="77777777" w:rsidR="006A1CE4" w:rsidRPr="00E67E0D" w:rsidRDefault="006A1CE4" w:rsidP="00E7499B"/>
    <w:p w14:paraId="4DE02384" w14:textId="77777777" w:rsidR="006A1CE4" w:rsidRPr="00E67E0D" w:rsidRDefault="006A1CE4" w:rsidP="00E7499B">
      <w:pPr>
        <w:pStyle w:val="4"/>
      </w:pPr>
      <w:bookmarkStart w:id="4440" w:name="_Toc534720588"/>
      <w:bookmarkStart w:id="4441" w:name="_Toc525567600"/>
      <w:r w:rsidRPr="00E67E0D">
        <w:t>9.3.1.54</w:t>
      </w:r>
      <w:r w:rsidRPr="00E67E0D">
        <w:tab/>
        <w:t>Masked IMEISV</w:t>
      </w:r>
      <w:bookmarkEnd w:id="4440"/>
      <w:bookmarkEnd w:id="4441"/>
    </w:p>
    <w:p w14:paraId="2ABF4D54" w14:textId="77777777" w:rsidR="006A1CE4" w:rsidRPr="00E67E0D" w:rsidRDefault="006A1CE4" w:rsidP="00E7499B">
      <w:r w:rsidRPr="00E67E0D">
        <w:t xml:space="preserve">This IE contains </w:t>
      </w:r>
      <w:r w:rsidRPr="00E67E0D">
        <w:rPr>
          <w:lang w:eastAsia="zh-CN"/>
        </w:rPr>
        <w:t>the</w:t>
      </w:r>
      <w:r w:rsidRPr="00E67E0D">
        <w:t xml:space="preserve"> IMEISV value with a </w:t>
      </w:r>
      <w:r w:rsidRPr="00E67E0D">
        <w:rPr>
          <w:lang w:eastAsia="zh-CN"/>
        </w:rPr>
        <w:t>m</w:t>
      </w:r>
      <w:r w:rsidRPr="00E67E0D">
        <w:t>ask</w:t>
      </w:r>
      <w:r w:rsidRPr="00E67E0D">
        <w:rPr>
          <w:lang w:eastAsia="zh-CN"/>
        </w:rPr>
        <w:t>,</w:t>
      </w:r>
      <w:r w:rsidRPr="00E67E0D">
        <w:t xml:space="preserve"> to </w:t>
      </w:r>
      <w:r w:rsidRPr="00E67E0D">
        <w:rPr>
          <w:lang w:eastAsia="zh-CN"/>
        </w:rPr>
        <w:t>identify</w:t>
      </w:r>
      <w:r w:rsidRPr="00E67E0D">
        <w:t xml:space="preserve"> a terminal model </w:t>
      </w:r>
      <w:r w:rsidRPr="00E67E0D">
        <w:rPr>
          <w:lang w:eastAsia="zh-CN"/>
        </w:rPr>
        <w:t>without identifying an individual Mobile Equipment</w:t>
      </w:r>
      <w:r w:rsidRPr="00E67E0D">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14FE3655" w14:textId="77777777" w:rsidTr="00E7499B">
        <w:tc>
          <w:tcPr>
            <w:tcW w:w="2448" w:type="dxa"/>
          </w:tcPr>
          <w:p w14:paraId="08066935"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78FED9FC"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63FDA08A"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1404C20D"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15952020"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20FDFE12" w14:textId="77777777" w:rsidTr="00E7499B">
        <w:tc>
          <w:tcPr>
            <w:tcW w:w="2448" w:type="dxa"/>
          </w:tcPr>
          <w:p w14:paraId="77771206" w14:textId="77777777" w:rsidR="006A1CE4" w:rsidRPr="00E67E0D" w:rsidRDefault="006A1CE4" w:rsidP="00E7499B">
            <w:pPr>
              <w:pStyle w:val="TAL"/>
              <w:rPr>
                <w:rFonts w:eastAsia="Batang" w:cs="Arial"/>
                <w:lang w:eastAsia="ja-JP"/>
              </w:rPr>
            </w:pPr>
            <w:r w:rsidRPr="00E67E0D">
              <w:rPr>
                <w:rFonts w:cs="Arial"/>
                <w:lang w:eastAsia="zh-CN"/>
              </w:rPr>
              <w:t>Masked IMEISV</w:t>
            </w:r>
          </w:p>
        </w:tc>
        <w:tc>
          <w:tcPr>
            <w:tcW w:w="1080" w:type="dxa"/>
          </w:tcPr>
          <w:p w14:paraId="2DFB6465"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2047460B" w14:textId="77777777" w:rsidR="006A1CE4" w:rsidRPr="00E67E0D" w:rsidRDefault="006A1CE4" w:rsidP="00E7499B">
            <w:pPr>
              <w:pStyle w:val="TAL"/>
              <w:rPr>
                <w:i/>
                <w:lang w:eastAsia="ja-JP"/>
              </w:rPr>
            </w:pPr>
          </w:p>
        </w:tc>
        <w:tc>
          <w:tcPr>
            <w:tcW w:w="1872" w:type="dxa"/>
          </w:tcPr>
          <w:p w14:paraId="6956D52E" w14:textId="77777777" w:rsidR="006A1CE4" w:rsidRPr="00E67E0D" w:rsidRDefault="006A1CE4" w:rsidP="00E7499B">
            <w:pPr>
              <w:pStyle w:val="TAL"/>
              <w:rPr>
                <w:lang w:eastAsia="ja-JP"/>
              </w:rPr>
            </w:pPr>
            <w:r w:rsidRPr="00E67E0D">
              <w:rPr>
                <w:rFonts w:cs="Arial"/>
                <w:lang w:eastAsia="ja-JP"/>
              </w:rPr>
              <w:t>BIT STRING (SIZE(64))</w:t>
            </w:r>
          </w:p>
        </w:tc>
        <w:tc>
          <w:tcPr>
            <w:tcW w:w="2880" w:type="dxa"/>
          </w:tcPr>
          <w:p w14:paraId="433D46F6" w14:textId="77777777" w:rsidR="006A1CE4" w:rsidRPr="00E67E0D" w:rsidRDefault="006A1CE4" w:rsidP="00E7499B">
            <w:pPr>
              <w:pStyle w:val="TAL"/>
              <w:rPr>
                <w:rFonts w:cs="Arial"/>
                <w:lang w:eastAsia="zh-CN"/>
              </w:rPr>
            </w:pPr>
            <w:r w:rsidRPr="00E67E0D">
              <w:rPr>
                <w:rFonts w:cs="Arial"/>
                <w:iCs/>
                <w:lang w:eastAsia="ja-JP"/>
              </w:rPr>
              <w:t xml:space="preserve">Coded as </w:t>
            </w:r>
            <w:r w:rsidRPr="00E67E0D">
              <w:rPr>
                <w:rFonts w:cs="Arial"/>
                <w:lang w:eastAsia="ja-JP"/>
              </w:rPr>
              <w:t>the International Mobile station Equipment Identity and Software Version Number (IMEISV) defined in TS 23.003</w:t>
            </w:r>
            <w:r w:rsidRPr="00E67E0D">
              <w:rPr>
                <w:rFonts w:cs="Arial"/>
                <w:lang w:eastAsia="zh-CN"/>
              </w:rPr>
              <w:t xml:space="preserve"> [23] w</w:t>
            </w:r>
            <w:r w:rsidRPr="00E67E0D">
              <w:rPr>
                <w:rFonts w:cs="Arial"/>
                <w:lang w:eastAsia="ja-JP"/>
              </w:rPr>
              <w:t>ith</w:t>
            </w:r>
            <w:r w:rsidRPr="00E67E0D">
              <w:rPr>
                <w:rFonts w:cs="Arial"/>
                <w:lang w:eastAsia="zh-CN"/>
              </w:rPr>
              <w:t xml:space="preserve"> the last 4 digits of the SNR masked by setting the corresponding bits to 1.</w:t>
            </w:r>
          </w:p>
          <w:p w14:paraId="20D831DF" w14:textId="77777777" w:rsidR="006A1CE4" w:rsidRPr="00E67E0D" w:rsidRDefault="006A1CE4" w:rsidP="00E7499B">
            <w:pPr>
              <w:pStyle w:val="TAL"/>
              <w:rPr>
                <w:lang w:eastAsia="ja-JP"/>
              </w:rPr>
            </w:pPr>
            <w:r w:rsidRPr="00E67E0D">
              <w:rPr>
                <w:rFonts w:cs="Arial"/>
                <w:lang w:eastAsia="zh-CN"/>
              </w:rPr>
              <w:t>The first to fourth bits correspond to the first digit of the IMEISV, the fifth to eighth bits correspond to the second digit of the IMEISV, and so on.</w:t>
            </w:r>
          </w:p>
        </w:tc>
      </w:tr>
    </w:tbl>
    <w:p w14:paraId="4B08CC02" w14:textId="77777777" w:rsidR="006A1CE4" w:rsidRPr="00E67E0D" w:rsidRDefault="006A1CE4" w:rsidP="00E7499B"/>
    <w:p w14:paraId="2B874FE8" w14:textId="77777777" w:rsidR="006A1CE4" w:rsidRPr="00E67E0D" w:rsidRDefault="006A1CE4" w:rsidP="00E7499B">
      <w:pPr>
        <w:pStyle w:val="4"/>
      </w:pPr>
      <w:bookmarkStart w:id="4442" w:name="_Toc534720589"/>
      <w:bookmarkStart w:id="4443" w:name="_Toc525567601"/>
      <w:r w:rsidRPr="00E67E0D">
        <w:t>9.3.1.55</w:t>
      </w:r>
      <w:r w:rsidRPr="00E67E0D">
        <w:tab/>
        <w:t>New Security Context Indicator</w:t>
      </w:r>
      <w:bookmarkEnd w:id="4442"/>
      <w:bookmarkEnd w:id="4443"/>
    </w:p>
    <w:p w14:paraId="01112F55" w14:textId="77777777" w:rsidR="006A1CE4" w:rsidRPr="00E67E0D" w:rsidRDefault="006A1CE4" w:rsidP="00E7499B">
      <w:r w:rsidRPr="00E67E0D">
        <w:t>This IE indicates that the AMF has activated a new 5G NAS security context as described in TS 33.501 [13].</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4D5EEAAF" w14:textId="77777777" w:rsidTr="00E7499B">
        <w:tc>
          <w:tcPr>
            <w:tcW w:w="2448" w:type="dxa"/>
          </w:tcPr>
          <w:p w14:paraId="0B517E43"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50659486"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63FFC942"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66D8D2C6"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271AE20E"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4FB7948C" w14:textId="77777777" w:rsidTr="00E7499B">
        <w:tc>
          <w:tcPr>
            <w:tcW w:w="2448" w:type="dxa"/>
          </w:tcPr>
          <w:p w14:paraId="4D5E0CDF" w14:textId="77777777" w:rsidR="006A1CE4" w:rsidRPr="00E67E0D" w:rsidRDefault="006A1CE4" w:rsidP="00E7499B">
            <w:pPr>
              <w:pStyle w:val="TAL"/>
              <w:rPr>
                <w:rFonts w:eastAsia="Batang" w:cs="Arial"/>
                <w:lang w:eastAsia="ja-JP"/>
              </w:rPr>
            </w:pPr>
            <w:r w:rsidRPr="00E67E0D">
              <w:t>New Security Context</w:t>
            </w:r>
            <w:r w:rsidRPr="00E67E0D">
              <w:rPr>
                <w:bCs/>
                <w:lang w:eastAsia="ja-JP"/>
              </w:rPr>
              <w:t xml:space="preserve"> Indicator</w:t>
            </w:r>
          </w:p>
        </w:tc>
        <w:tc>
          <w:tcPr>
            <w:tcW w:w="1080" w:type="dxa"/>
          </w:tcPr>
          <w:p w14:paraId="2C20A3ED" w14:textId="77777777" w:rsidR="006A1CE4" w:rsidRPr="00E67E0D" w:rsidRDefault="006A1CE4" w:rsidP="00E7499B">
            <w:pPr>
              <w:pStyle w:val="TAL"/>
              <w:rPr>
                <w:rFonts w:cs="Arial"/>
                <w:lang w:eastAsia="ja-JP"/>
              </w:rPr>
            </w:pPr>
            <w:r w:rsidRPr="00E67E0D">
              <w:rPr>
                <w:rFonts w:eastAsia="Malgun Gothic" w:cs="Arial"/>
                <w:lang w:eastAsia="ja-JP"/>
              </w:rPr>
              <w:t>M</w:t>
            </w:r>
          </w:p>
        </w:tc>
        <w:tc>
          <w:tcPr>
            <w:tcW w:w="1440" w:type="dxa"/>
          </w:tcPr>
          <w:p w14:paraId="7B3D7790" w14:textId="77777777" w:rsidR="006A1CE4" w:rsidRPr="00E67E0D" w:rsidRDefault="006A1CE4" w:rsidP="00E7499B">
            <w:pPr>
              <w:pStyle w:val="TAL"/>
              <w:rPr>
                <w:i/>
                <w:lang w:eastAsia="ja-JP"/>
              </w:rPr>
            </w:pPr>
          </w:p>
        </w:tc>
        <w:tc>
          <w:tcPr>
            <w:tcW w:w="1872" w:type="dxa"/>
          </w:tcPr>
          <w:p w14:paraId="0020BF8F" w14:textId="77777777" w:rsidR="006A1CE4" w:rsidRPr="00E67E0D" w:rsidRDefault="006A1CE4" w:rsidP="00E7499B">
            <w:pPr>
              <w:pStyle w:val="TAL"/>
              <w:rPr>
                <w:lang w:eastAsia="ja-JP"/>
              </w:rPr>
            </w:pPr>
            <w:r w:rsidRPr="00E67E0D">
              <w:rPr>
                <w:rFonts w:eastAsia="Malgun Gothic" w:cs="Arial"/>
                <w:snapToGrid w:val="0"/>
                <w:lang w:eastAsia="ja-JP"/>
              </w:rPr>
              <w:t>ENUMERATED (true, …)</w:t>
            </w:r>
          </w:p>
        </w:tc>
        <w:tc>
          <w:tcPr>
            <w:tcW w:w="2880" w:type="dxa"/>
          </w:tcPr>
          <w:p w14:paraId="03618853" w14:textId="77777777" w:rsidR="006A1CE4" w:rsidRPr="00E67E0D" w:rsidRDefault="006A1CE4" w:rsidP="00E7499B">
            <w:pPr>
              <w:pStyle w:val="TAL"/>
              <w:rPr>
                <w:lang w:eastAsia="ja-JP"/>
              </w:rPr>
            </w:pPr>
            <w:r w:rsidRPr="00E67E0D">
              <w:rPr>
                <w:lang w:eastAsia="ja-JP"/>
              </w:rPr>
              <w:t>The NSCI as defined in TS 33.501 [13].</w:t>
            </w:r>
          </w:p>
        </w:tc>
      </w:tr>
    </w:tbl>
    <w:p w14:paraId="50CA9024" w14:textId="77777777" w:rsidR="006A1CE4" w:rsidRPr="00E67E0D" w:rsidRDefault="006A1CE4" w:rsidP="00E7499B"/>
    <w:p w14:paraId="0608A181" w14:textId="77777777" w:rsidR="006A1CE4" w:rsidRPr="00E67E0D" w:rsidRDefault="006A1CE4" w:rsidP="00E7499B">
      <w:pPr>
        <w:pStyle w:val="4"/>
        <w:rPr>
          <w:rFonts w:eastAsia="Batang"/>
        </w:rPr>
      </w:pPr>
      <w:bookmarkStart w:id="4444" w:name="_Toc534720590"/>
      <w:bookmarkStart w:id="4445" w:name="_Toc525567602"/>
      <w:r w:rsidRPr="00E67E0D">
        <w:rPr>
          <w:rFonts w:eastAsia="Batang"/>
        </w:rPr>
        <w:t>9.3.1.56</w:t>
      </w:r>
      <w:r w:rsidRPr="00E67E0D">
        <w:rPr>
          <w:rFonts w:eastAsia="Batang"/>
        </w:rPr>
        <w:tab/>
        <w:t>Time to Wait</w:t>
      </w:r>
      <w:bookmarkEnd w:id="4444"/>
      <w:bookmarkEnd w:id="4445"/>
    </w:p>
    <w:p w14:paraId="14287EF9" w14:textId="77777777" w:rsidR="006A1CE4" w:rsidRPr="00E67E0D" w:rsidRDefault="006A1CE4" w:rsidP="00E7499B">
      <w:pPr>
        <w:keepNext/>
      </w:pPr>
      <w:r w:rsidRPr="00E67E0D">
        <w:t>This IE defines the minimum allowed waiting time.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4C6DF09D" w14:textId="77777777" w:rsidTr="00E7499B">
        <w:tc>
          <w:tcPr>
            <w:tcW w:w="2448" w:type="dxa"/>
          </w:tcPr>
          <w:p w14:paraId="709BD744"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259E507A"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45822D10"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2E07A95D"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76F9137F"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4D99DA71" w14:textId="77777777" w:rsidTr="00E7499B">
        <w:tc>
          <w:tcPr>
            <w:tcW w:w="2448" w:type="dxa"/>
          </w:tcPr>
          <w:p w14:paraId="30B48C14" w14:textId="77777777" w:rsidR="006A1CE4" w:rsidRPr="00E67E0D" w:rsidRDefault="006A1CE4" w:rsidP="00E7499B">
            <w:pPr>
              <w:pStyle w:val="TAL"/>
              <w:rPr>
                <w:rFonts w:eastAsia="Batang" w:cs="Arial"/>
                <w:lang w:eastAsia="ja-JP"/>
              </w:rPr>
            </w:pPr>
            <w:r w:rsidRPr="00E67E0D">
              <w:rPr>
                <w:rFonts w:cs="Arial"/>
                <w:lang w:eastAsia="ja-JP"/>
              </w:rPr>
              <w:t>Time to Wait</w:t>
            </w:r>
          </w:p>
        </w:tc>
        <w:tc>
          <w:tcPr>
            <w:tcW w:w="1080" w:type="dxa"/>
          </w:tcPr>
          <w:p w14:paraId="196EBB54"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481533BF" w14:textId="77777777" w:rsidR="006A1CE4" w:rsidRPr="00E67E0D" w:rsidRDefault="006A1CE4" w:rsidP="00E7499B">
            <w:pPr>
              <w:pStyle w:val="TAL"/>
              <w:rPr>
                <w:i/>
                <w:lang w:eastAsia="ja-JP"/>
              </w:rPr>
            </w:pPr>
          </w:p>
        </w:tc>
        <w:tc>
          <w:tcPr>
            <w:tcW w:w="1872" w:type="dxa"/>
          </w:tcPr>
          <w:p w14:paraId="706F02FF" w14:textId="77777777" w:rsidR="006A1CE4" w:rsidRPr="00E67E0D" w:rsidRDefault="006A1CE4" w:rsidP="00E7499B">
            <w:pPr>
              <w:pStyle w:val="TAL"/>
              <w:rPr>
                <w:lang w:eastAsia="ja-JP"/>
              </w:rPr>
            </w:pPr>
            <w:r w:rsidRPr="00E67E0D">
              <w:rPr>
                <w:rFonts w:cs="Arial"/>
                <w:lang w:eastAsia="ja-JP"/>
              </w:rPr>
              <w:t>ENUMERATED (1s, 2s, 5s, 10s, 20s, 60s, …)</w:t>
            </w:r>
          </w:p>
        </w:tc>
        <w:tc>
          <w:tcPr>
            <w:tcW w:w="2880" w:type="dxa"/>
          </w:tcPr>
          <w:p w14:paraId="6DD2DDF4" w14:textId="77777777" w:rsidR="006A1CE4" w:rsidRPr="00E67E0D" w:rsidRDefault="006A1CE4" w:rsidP="00E7499B">
            <w:pPr>
              <w:pStyle w:val="TAL"/>
              <w:rPr>
                <w:lang w:eastAsia="ja-JP"/>
              </w:rPr>
            </w:pPr>
          </w:p>
        </w:tc>
      </w:tr>
    </w:tbl>
    <w:p w14:paraId="225E042F" w14:textId="77777777" w:rsidR="006A1CE4" w:rsidRPr="00E67E0D" w:rsidRDefault="006A1CE4" w:rsidP="00E7499B"/>
    <w:p w14:paraId="0BD33E78" w14:textId="77777777" w:rsidR="006A1CE4" w:rsidRPr="00E67E0D" w:rsidRDefault="006A1CE4" w:rsidP="00E7499B">
      <w:pPr>
        <w:pStyle w:val="4"/>
        <w:rPr>
          <w:rFonts w:eastAsia="Batang"/>
        </w:rPr>
      </w:pPr>
      <w:bookmarkStart w:id="4446" w:name="_Toc534720591"/>
      <w:bookmarkStart w:id="4447" w:name="_Toc525567603"/>
      <w:r w:rsidRPr="00E67E0D">
        <w:rPr>
          <w:rFonts w:eastAsia="Batang"/>
        </w:rPr>
        <w:t>9.3.1.57</w:t>
      </w:r>
      <w:r w:rsidRPr="00E67E0D">
        <w:rPr>
          <w:rFonts w:eastAsia="Batang"/>
        </w:rPr>
        <w:tab/>
      </w:r>
      <w:r w:rsidRPr="00E67E0D">
        <w:t>Global N3IWF ID</w:t>
      </w:r>
      <w:bookmarkEnd w:id="4446"/>
      <w:bookmarkEnd w:id="4447"/>
    </w:p>
    <w:p w14:paraId="42102855" w14:textId="77777777" w:rsidR="006A1CE4" w:rsidRPr="00E67E0D" w:rsidRDefault="006A1CE4" w:rsidP="00E7499B">
      <w:pPr>
        <w:keepNext/>
      </w:pPr>
      <w:r w:rsidRPr="00E67E0D">
        <w:t>This IE is used to globally identify an N3IWF.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612E8604" w14:textId="77777777" w:rsidTr="00E7499B">
        <w:tc>
          <w:tcPr>
            <w:tcW w:w="2448" w:type="dxa"/>
          </w:tcPr>
          <w:p w14:paraId="00E81B33"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63683098"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2F1D127C"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095AE722"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7F61ACC9"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082B151B" w14:textId="77777777" w:rsidTr="00E7499B">
        <w:tc>
          <w:tcPr>
            <w:tcW w:w="2448" w:type="dxa"/>
          </w:tcPr>
          <w:p w14:paraId="50D82FFA" w14:textId="77777777" w:rsidR="006A1CE4" w:rsidRPr="00E67E0D" w:rsidRDefault="006A1CE4" w:rsidP="00E7499B">
            <w:pPr>
              <w:pStyle w:val="TAL"/>
              <w:rPr>
                <w:rFonts w:eastAsia="Batang" w:cs="Arial"/>
                <w:lang w:eastAsia="ja-JP"/>
              </w:rPr>
            </w:pPr>
            <w:r w:rsidRPr="00E67E0D">
              <w:rPr>
                <w:rFonts w:cs="Arial"/>
                <w:lang w:eastAsia="ja-JP"/>
              </w:rPr>
              <w:t>PLMN</w:t>
            </w:r>
            <w:r w:rsidRPr="00E67E0D">
              <w:rPr>
                <w:rFonts w:eastAsia="MS Mincho" w:cs="Arial"/>
                <w:lang w:eastAsia="ja-JP"/>
              </w:rPr>
              <w:t xml:space="preserve"> </w:t>
            </w:r>
            <w:r w:rsidRPr="00E67E0D">
              <w:rPr>
                <w:rFonts w:cs="Arial"/>
                <w:lang w:eastAsia="ja-JP"/>
              </w:rPr>
              <w:t>Identity</w:t>
            </w:r>
          </w:p>
        </w:tc>
        <w:tc>
          <w:tcPr>
            <w:tcW w:w="1080" w:type="dxa"/>
          </w:tcPr>
          <w:p w14:paraId="10B57293"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1BF92255" w14:textId="77777777" w:rsidR="006A1CE4" w:rsidRPr="00E67E0D" w:rsidRDefault="006A1CE4" w:rsidP="00E7499B">
            <w:pPr>
              <w:pStyle w:val="TAL"/>
              <w:rPr>
                <w:i/>
                <w:lang w:eastAsia="ja-JP"/>
              </w:rPr>
            </w:pPr>
          </w:p>
        </w:tc>
        <w:tc>
          <w:tcPr>
            <w:tcW w:w="1872" w:type="dxa"/>
          </w:tcPr>
          <w:p w14:paraId="3FA6E1CF" w14:textId="77777777" w:rsidR="006A1CE4" w:rsidRPr="00E67E0D" w:rsidRDefault="006A1CE4" w:rsidP="00E7499B">
            <w:pPr>
              <w:pStyle w:val="TAL"/>
              <w:rPr>
                <w:lang w:eastAsia="ja-JP"/>
              </w:rPr>
            </w:pPr>
            <w:r w:rsidRPr="00E67E0D">
              <w:rPr>
                <w:lang w:eastAsia="ja-JP"/>
              </w:rPr>
              <w:t>9.3.3.5</w:t>
            </w:r>
          </w:p>
        </w:tc>
        <w:tc>
          <w:tcPr>
            <w:tcW w:w="2880" w:type="dxa"/>
          </w:tcPr>
          <w:p w14:paraId="00318E41" w14:textId="77777777" w:rsidR="006A1CE4" w:rsidRPr="00E67E0D" w:rsidRDefault="006A1CE4" w:rsidP="00E7499B">
            <w:pPr>
              <w:pStyle w:val="TAL"/>
              <w:rPr>
                <w:lang w:eastAsia="ja-JP"/>
              </w:rPr>
            </w:pPr>
          </w:p>
        </w:tc>
      </w:tr>
      <w:tr w:rsidR="006A1CE4" w:rsidRPr="00E67E0D" w14:paraId="060E34A2" w14:textId="77777777" w:rsidTr="00E7499B">
        <w:tc>
          <w:tcPr>
            <w:tcW w:w="2448" w:type="dxa"/>
          </w:tcPr>
          <w:p w14:paraId="77D556D7" w14:textId="77777777" w:rsidR="006A1CE4" w:rsidRPr="00E67E0D" w:rsidRDefault="006A1CE4" w:rsidP="00E7499B">
            <w:pPr>
              <w:pStyle w:val="TAL"/>
              <w:rPr>
                <w:rFonts w:cs="Arial"/>
                <w:lang w:eastAsia="ja-JP"/>
              </w:rPr>
            </w:pPr>
            <w:r w:rsidRPr="00E67E0D">
              <w:rPr>
                <w:rFonts w:cs="Arial"/>
                <w:lang w:eastAsia="ja-JP"/>
              </w:rPr>
              <w:t xml:space="preserve">CHOICE </w:t>
            </w:r>
            <w:r w:rsidRPr="00E67E0D">
              <w:rPr>
                <w:rFonts w:cs="Arial"/>
                <w:i/>
                <w:lang w:eastAsia="ja-JP"/>
              </w:rPr>
              <w:t>N3IWF ID</w:t>
            </w:r>
          </w:p>
        </w:tc>
        <w:tc>
          <w:tcPr>
            <w:tcW w:w="1080" w:type="dxa"/>
          </w:tcPr>
          <w:p w14:paraId="4E7180DD"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73697845" w14:textId="77777777" w:rsidR="006A1CE4" w:rsidRPr="00E67E0D" w:rsidRDefault="006A1CE4" w:rsidP="00E7499B">
            <w:pPr>
              <w:pStyle w:val="TAL"/>
              <w:rPr>
                <w:i/>
                <w:lang w:eastAsia="ja-JP"/>
              </w:rPr>
            </w:pPr>
          </w:p>
        </w:tc>
        <w:tc>
          <w:tcPr>
            <w:tcW w:w="1872" w:type="dxa"/>
          </w:tcPr>
          <w:p w14:paraId="3037F50A" w14:textId="77777777" w:rsidR="006A1CE4" w:rsidRPr="00E67E0D" w:rsidRDefault="006A1CE4" w:rsidP="00E7499B">
            <w:pPr>
              <w:pStyle w:val="TAL"/>
              <w:rPr>
                <w:lang w:eastAsia="ja-JP"/>
              </w:rPr>
            </w:pPr>
          </w:p>
        </w:tc>
        <w:tc>
          <w:tcPr>
            <w:tcW w:w="2880" w:type="dxa"/>
          </w:tcPr>
          <w:p w14:paraId="6DC051C7" w14:textId="77777777" w:rsidR="006A1CE4" w:rsidRPr="00E67E0D" w:rsidRDefault="006A1CE4" w:rsidP="00E7499B">
            <w:pPr>
              <w:pStyle w:val="TAL"/>
              <w:rPr>
                <w:lang w:eastAsia="ja-JP"/>
              </w:rPr>
            </w:pPr>
          </w:p>
        </w:tc>
      </w:tr>
      <w:tr w:rsidR="006A1CE4" w:rsidRPr="00E67E0D" w14:paraId="638CE747" w14:textId="77777777" w:rsidTr="00E7499B">
        <w:tc>
          <w:tcPr>
            <w:tcW w:w="2448" w:type="dxa"/>
          </w:tcPr>
          <w:p w14:paraId="6A05EFB5" w14:textId="77777777" w:rsidR="006A1CE4" w:rsidRPr="00E67E0D" w:rsidRDefault="006A1CE4" w:rsidP="00E7499B">
            <w:pPr>
              <w:pStyle w:val="TAL"/>
              <w:ind w:left="75"/>
              <w:rPr>
                <w:rFonts w:cs="Arial"/>
                <w:lang w:eastAsia="ja-JP"/>
              </w:rPr>
            </w:pPr>
            <w:r w:rsidRPr="00E67E0D">
              <w:rPr>
                <w:rFonts w:cs="Arial"/>
                <w:lang w:eastAsia="ja-JP"/>
              </w:rPr>
              <w:t>&gt;</w:t>
            </w:r>
            <w:r w:rsidRPr="00E67E0D">
              <w:rPr>
                <w:rFonts w:cs="Arial"/>
                <w:i/>
                <w:lang w:eastAsia="ja-JP"/>
              </w:rPr>
              <w:t>N3IWF ID</w:t>
            </w:r>
          </w:p>
        </w:tc>
        <w:tc>
          <w:tcPr>
            <w:tcW w:w="1080" w:type="dxa"/>
          </w:tcPr>
          <w:p w14:paraId="00C9F030" w14:textId="77777777" w:rsidR="006A1CE4" w:rsidRPr="00E67E0D" w:rsidRDefault="006A1CE4" w:rsidP="00E7499B">
            <w:pPr>
              <w:pStyle w:val="TAL"/>
              <w:rPr>
                <w:rFonts w:cs="Arial"/>
                <w:lang w:eastAsia="ja-JP"/>
              </w:rPr>
            </w:pPr>
          </w:p>
        </w:tc>
        <w:tc>
          <w:tcPr>
            <w:tcW w:w="1440" w:type="dxa"/>
          </w:tcPr>
          <w:p w14:paraId="5E101776" w14:textId="77777777" w:rsidR="006A1CE4" w:rsidRPr="00E67E0D" w:rsidRDefault="006A1CE4" w:rsidP="00E7499B">
            <w:pPr>
              <w:pStyle w:val="TAL"/>
              <w:rPr>
                <w:i/>
                <w:lang w:eastAsia="ja-JP"/>
              </w:rPr>
            </w:pPr>
          </w:p>
        </w:tc>
        <w:tc>
          <w:tcPr>
            <w:tcW w:w="1872" w:type="dxa"/>
          </w:tcPr>
          <w:p w14:paraId="2A60E249" w14:textId="77777777" w:rsidR="006A1CE4" w:rsidRPr="00E67E0D" w:rsidRDefault="006A1CE4" w:rsidP="00E7499B">
            <w:pPr>
              <w:pStyle w:val="TAL"/>
              <w:rPr>
                <w:lang w:eastAsia="ja-JP"/>
              </w:rPr>
            </w:pPr>
          </w:p>
        </w:tc>
        <w:tc>
          <w:tcPr>
            <w:tcW w:w="2880" w:type="dxa"/>
          </w:tcPr>
          <w:p w14:paraId="61D5D658" w14:textId="77777777" w:rsidR="006A1CE4" w:rsidRPr="00E67E0D" w:rsidRDefault="006A1CE4" w:rsidP="00E7499B">
            <w:pPr>
              <w:pStyle w:val="TAL"/>
              <w:rPr>
                <w:lang w:eastAsia="ja-JP"/>
              </w:rPr>
            </w:pPr>
          </w:p>
        </w:tc>
      </w:tr>
      <w:tr w:rsidR="006A1CE4" w:rsidRPr="00E67E0D" w14:paraId="7780FC54" w14:textId="77777777" w:rsidTr="00E7499B">
        <w:tc>
          <w:tcPr>
            <w:tcW w:w="2448" w:type="dxa"/>
          </w:tcPr>
          <w:p w14:paraId="2F916B8E" w14:textId="77777777" w:rsidR="006A1CE4" w:rsidRPr="00E67E0D" w:rsidRDefault="006A1CE4" w:rsidP="00E7499B">
            <w:pPr>
              <w:pStyle w:val="TAL"/>
              <w:ind w:left="165"/>
              <w:rPr>
                <w:rFonts w:cs="Arial"/>
                <w:lang w:eastAsia="ja-JP"/>
              </w:rPr>
            </w:pPr>
            <w:r w:rsidRPr="00E67E0D">
              <w:rPr>
                <w:rFonts w:cs="Arial"/>
                <w:lang w:eastAsia="ja-JP"/>
              </w:rPr>
              <w:t>&gt;&gt;N3IWF ID</w:t>
            </w:r>
          </w:p>
        </w:tc>
        <w:tc>
          <w:tcPr>
            <w:tcW w:w="1080" w:type="dxa"/>
          </w:tcPr>
          <w:p w14:paraId="78D7FB7A"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10D76FCF" w14:textId="77777777" w:rsidR="006A1CE4" w:rsidRPr="00E67E0D" w:rsidRDefault="006A1CE4" w:rsidP="00E7499B">
            <w:pPr>
              <w:pStyle w:val="TAL"/>
              <w:rPr>
                <w:i/>
                <w:lang w:eastAsia="ja-JP"/>
              </w:rPr>
            </w:pPr>
          </w:p>
        </w:tc>
        <w:tc>
          <w:tcPr>
            <w:tcW w:w="1872" w:type="dxa"/>
          </w:tcPr>
          <w:p w14:paraId="33E90EAC" w14:textId="77777777" w:rsidR="006A1CE4" w:rsidRPr="00E67E0D" w:rsidRDefault="006A1CE4" w:rsidP="00E7499B">
            <w:pPr>
              <w:pStyle w:val="TAL"/>
              <w:rPr>
                <w:rFonts w:cs="Arial"/>
                <w:lang w:eastAsia="ja-JP"/>
              </w:rPr>
            </w:pPr>
            <w:r w:rsidRPr="00E67E0D">
              <w:rPr>
                <w:rFonts w:cs="Arial"/>
                <w:lang w:eastAsia="ja-JP"/>
              </w:rPr>
              <w:t>BIT STRING (SIZE(16))</w:t>
            </w:r>
          </w:p>
        </w:tc>
        <w:tc>
          <w:tcPr>
            <w:tcW w:w="2880" w:type="dxa"/>
          </w:tcPr>
          <w:p w14:paraId="0EE4B85A" w14:textId="77777777" w:rsidR="006A1CE4" w:rsidRPr="00E67E0D" w:rsidRDefault="006A1CE4" w:rsidP="00E7499B">
            <w:pPr>
              <w:pStyle w:val="TAL"/>
              <w:rPr>
                <w:lang w:eastAsia="ja-JP"/>
              </w:rPr>
            </w:pPr>
          </w:p>
        </w:tc>
      </w:tr>
    </w:tbl>
    <w:p w14:paraId="2A5D2617" w14:textId="77777777" w:rsidR="006A1CE4" w:rsidRPr="00E67E0D" w:rsidRDefault="006A1CE4" w:rsidP="00E7499B"/>
    <w:p w14:paraId="528B18B2" w14:textId="77777777" w:rsidR="006A1CE4" w:rsidRPr="00E67E0D" w:rsidRDefault="006A1CE4" w:rsidP="00E7499B">
      <w:pPr>
        <w:pStyle w:val="4"/>
        <w:rPr>
          <w:rFonts w:eastAsia="Batang"/>
        </w:rPr>
      </w:pPr>
      <w:bookmarkStart w:id="4448" w:name="_Toc534720592"/>
      <w:bookmarkStart w:id="4449" w:name="_Toc525567604"/>
      <w:r w:rsidRPr="00E67E0D">
        <w:rPr>
          <w:rFonts w:eastAsia="Batang"/>
        </w:rPr>
        <w:t>9.3.1.58</w:t>
      </w:r>
      <w:r w:rsidRPr="00E67E0D">
        <w:rPr>
          <w:rFonts w:eastAsia="Batang"/>
        </w:rPr>
        <w:tab/>
      </w:r>
      <w:r w:rsidRPr="00E67E0D">
        <w:t>UE Aggregate Maximum Bit Rate</w:t>
      </w:r>
      <w:bookmarkEnd w:id="4448"/>
      <w:bookmarkEnd w:id="4449"/>
    </w:p>
    <w:p w14:paraId="3D3F446C" w14:textId="77777777" w:rsidR="006A1CE4" w:rsidRPr="00E67E0D" w:rsidRDefault="006A1CE4" w:rsidP="00E7499B">
      <w:r w:rsidRPr="00E67E0D">
        <w:t>This IE is applicable for all non-GBR QoS flows per UE which is defined for the downlink and the uplink direction and a subscription parameter provided by the AMF to the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4A353F0C" w14:textId="77777777" w:rsidTr="00E7499B">
        <w:tc>
          <w:tcPr>
            <w:tcW w:w="2448" w:type="dxa"/>
          </w:tcPr>
          <w:p w14:paraId="3F30C252"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4C9B8A85"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061DFC24"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475EB32A"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170C340B"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28277C87" w14:textId="77777777" w:rsidTr="00E7499B">
        <w:tc>
          <w:tcPr>
            <w:tcW w:w="2448" w:type="dxa"/>
          </w:tcPr>
          <w:p w14:paraId="77C079E9" w14:textId="77777777" w:rsidR="006A1CE4" w:rsidRPr="00E67E0D" w:rsidRDefault="006A1CE4" w:rsidP="00E7499B">
            <w:pPr>
              <w:pStyle w:val="TAL"/>
              <w:rPr>
                <w:rFonts w:eastAsia="Batang" w:cs="Arial"/>
                <w:lang w:eastAsia="ja-JP"/>
              </w:rPr>
            </w:pPr>
            <w:r w:rsidRPr="00E67E0D">
              <w:rPr>
                <w:rFonts w:cs="Arial"/>
                <w:b/>
                <w:lang w:eastAsia="ja-JP"/>
              </w:rPr>
              <w:t>UE Aggregate Maximum Bit Rate</w:t>
            </w:r>
          </w:p>
        </w:tc>
        <w:tc>
          <w:tcPr>
            <w:tcW w:w="1080" w:type="dxa"/>
          </w:tcPr>
          <w:p w14:paraId="2E11D595" w14:textId="77777777" w:rsidR="006A1CE4" w:rsidRPr="00E67E0D" w:rsidRDefault="006A1CE4" w:rsidP="00E7499B">
            <w:pPr>
              <w:pStyle w:val="TAL"/>
              <w:rPr>
                <w:rFonts w:cs="Arial"/>
                <w:lang w:eastAsia="ja-JP"/>
              </w:rPr>
            </w:pPr>
          </w:p>
        </w:tc>
        <w:tc>
          <w:tcPr>
            <w:tcW w:w="1440" w:type="dxa"/>
          </w:tcPr>
          <w:p w14:paraId="7D3B8B5E" w14:textId="77777777" w:rsidR="006A1CE4" w:rsidRPr="00E67E0D" w:rsidRDefault="006A1CE4" w:rsidP="00E7499B">
            <w:pPr>
              <w:pStyle w:val="TAL"/>
              <w:rPr>
                <w:i/>
                <w:lang w:eastAsia="ja-JP"/>
              </w:rPr>
            </w:pPr>
            <w:r w:rsidRPr="00E67E0D">
              <w:rPr>
                <w:i/>
                <w:lang w:eastAsia="ja-JP"/>
              </w:rPr>
              <w:t>1</w:t>
            </w:r>
          </w:p>
        </w:tc>
        <w:tc>
          <w:tcPr>
            <w:tcW w:w="1872" w:type="dxa"/>
          </w:tcPr>
          <w:p w14:paraId="705E97F8" w14:textId="77777777" w:rsidR="006A1CE4" w:rsidRPr="00E67E0D" w:rsidRDefault="006A1CE4" w:rsidP="00E7499B">
            <w:pPr>
              <w:pStyle w:val="TAL"/>
              <w:rPr>
                <w:lang w:eastAsia="ja-JP"/>
              </w:rPr>
            </w:pPr>
          </w:p>
        </w:tc>
        <w:tc>
          <w:tcPr>
            <w:tcW w:w="2880" w:type="dxa"/>
          </w:tcPr>
          <w:p w14:paraId="77F90AFD" w14:textId="77777777" w:rsidR="006A1CE4" w:rsidRPr="00E67E0D" w:rsidRDefault="006A1CE4" w:rsidP="00E7499B">
            <w:pPr>
              <w:pStyle w:val="TAL"/>
              <w:rPr>
                <w:lang w:eastAsia="ja-JP"/>
              </w:rPr>
            </w:pPr>
            <w:r w:rsidRPr="00E67E0D">
              <w:rPr>
                <w:rFonts w:cs="Arial"/>
                <w:lang w:eastAsia="ja-JP"/>
              </w:rPr>
              <w:t>Applicable for non-GBR QoS flows.</w:t>
            </w:r>
          </w:p>
        </w:tc>
      </w:tr>
      <w:tr w:rsidR="006A1CE4" w:rsidRPr="00E67E0D" w14:paraId="0B43DEF0" w14:textId="77777777" w:rsidTr="00E7499B">
        <w:tc>
          <w:tcPr>
            <w:tcW w:w="2448" w:type="dxa"/>
          </w:tcPr>
          <w:p w14:paraId="0DE1212F" w14:textId="77777777" w:rsidR="006A1CE4" w:rsidRPr="00E67E0D" w:rsidRDefault="006A1CE4" w:rsidP="00E7499B">
            <w:pPr>
              <w:pStyle w:val="TAL"/>
              <w:ind w:left="75"/>
              <w:rPr>
                <w:rFonts w:cs="Arial"/>
                <w:lang w:eastAsia="ja-JP"/>
              </w:rPr>
            </w:pPr>
            <w:r w:rsidRPr="00E67E0D">
              <w:rPr>
                <w:rFonts w:cs="Arial"/>
                <w:lang w:eastAsia="ja-JP"/>
              </w:rPr>
              <w:t>&gt;UE Aggregate Maximum Bit Rate Downlink</w:t>
            </w:r>
          </w:p>
        </w:tc>
        <w:tc>
          <w:tcPr>
            <w:tcW w:w="1080" w:type="dxa"/>
          </w:tcPr>
          <w:p w14:paraId="10C2CF42"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1C95DFE2" w14:textId="77777777" w:rsidR="006A1CE4" w:rsidRPr="00E67E0D" w:rsidRDefault="006A1CE4" w:rsidP="00E7499B">
            <w:pPr>
              <w:pStyle w:val="TAL"/>
              <w:rPr>
                <w:i/>
                <w:lang w:eastAsia="ja-JP"/>
              </w:rPr>
            </w:pPr>
          </w:p>
        </w:tc>
        <w:tc>
          <w:tcPr>
            <w:tcW w:w="1872" w:type="dxa"/>
          </w:tcPr>
          <w:p w14:paraId="3CBAB0D3" w14:textId="77777777" w:rsidR="006A1CE4" w:rsidRPr="00E67E0D" w:rsidRDefault="006A1CE4" w:rsidP="00E7499B">
            <w:pPr>
              <w:pStyle w:val="TAL"/>
              <w:rPr>
                <w:rFonts w:cs="Arial"/>
                <w:lang w:eastAsia="ja-JP"/>
              </w:rPr>
            </w:pPr>
            <w:r w:rsidRPr="00E67E0D">
              <w:rPr>
                <w:rFonts w:cs="Arial"/>
                <w:lang w:eastAsia="ja-JP"/>
              </w:rPr>
              <w:t>Bit Rate</w:t>
            </w:r>
          </w:p>
          <w:p w14:paraId="611E72AE" w14:textId="77777777" w:rsidR="006A1CE4" w:rsidRPr="00E67E0D" w:rsidRDefault="006A1CE4" w:rsidP="00E7499B">
            <w:pPr>
              <w:pStyle w:val="TAL"/>
              <w:rPr>
                <w:rFonts w:cs="Arial"/>
                <w:lang w:eastAsia="ja-JP"/>
              </w:rPr>
            </w:pPr>
            <w:r w:rsidRPr="00E67E0D">
              <w:rPr>
                <w:rFonts w:cs="Arial"/>
                <w:lang w:eastAsia="ja-JP"/>
              </w:rPr>
              <w:t>9.3.1.4</w:t>
            </w:r>
          </w:p>
        </w:tc>
        <w:tc>
          <w:tcPr>
            <w:tcW w:w="2880" w:type="dxa"/>
          </w:tcPr>
          <w:p w14:paraId="682269DB" w14:textId="77777777" w:rsidR="006A1CE4" w:rsidRPr="00E67E0D" w:rsidRDefault="006A1CE4" w:rsidP="00E7499B">
            <w:pPr>
              <w:pStyle w:val="TAL"/>
              <w:rPr>
                <w:lang w:eastAsia="ja-JP"/>
              </w:rPr>
            </w:pPr>
            <w:r w:rsidRPr="00E67E0D">
              <w:rPr>
                <w:rFonts w:cs="Arial"/>
                <w:lang w:eastAsia="ja-JP"/>
              </w:rPr>
              <w:t>This IE indicates the UE Aggregate Maximum Bit Rate as specified in TS 23.501 [9] in the downlink direction.</w:t>
            </w:r>
          </w:p>
        </w:tc>
      </w:tr>
      <w:tr w:rsidR="006A1CE4" w:rsidRPr="00E67E0D" w14:paraId="1EB0CADC" w14:textId="77777777" w:rsidTr="00E7499B">
        <w:tc>
          <w:tcPr>
            <w:tcW w:w="2448" w:type="dxa"/>
          </w:tcPr>
          <w:p w14:paraId="45CC51A3" w14:textId="77777777" w:rsidR="006A1CE4" w:rsidRPr="00E67E0D" w:rsidRDefault="006A1CE4" w:rsidP="00E7499B">
            <w:pPr>
              <w:pStyle w:val="TAL"/>
              <w:ind w:left="75"/>
              <w:rPr>
                <w:rFonts w:cs="Arial"/>
                <w:lang w:eastAsia="ja-JP"/>
              </w:rPr>
            </w:pPr>
            <w:r w:rsidRPr="00E67E0D">
              <w:rPr>
                <w:rFonts w:cs="Arial"/>
                <w:lang w:eastAsia="ja-JP"/>
              </w:rPr>
              <w:t>&gt;UE Aggregate Maximum Bit Rate Uplink</w:t>
            </w:r>
          </w:p>
        </w:tc>
        <w:tc>
          <w:tcPr>
            <w:tcW w:w="1080" w:type="dxa"/>
          </w:tcPr>
          <w:p w14:paraId="4A64B9C0"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1536C4EF" w14:textId="77777777" w:rsidR="006A1CE4" w:rsidRPr="00E67E0D" w:rsidRDefault="006A1CE4" w:rsidP="00E7499B">
            <w:pPr>
              <w:pStyle w:val="TAL"/>
              <w:rPr>
                <w:i/>
                <w:lang w:eastAsia="ja-JP"/>
              </w:rPr>
            </w:pPr>
          </w:p>
        </w:tc>
        <w:tc>
          <w:tcPr>
            <w:tcW w:w="1872" w:type="dxa"/>
          </w:tcPr>
          <w:p w14:paraId="712DB18E" w14:textId="77777777" w:rsidR="006A1CE4" w:rsidRPr="00E67E0D" w:rsidRDefault="006A1CE4" w:rsidP="00E7499B">
            <w:pPr>
              <w:pStyle w:val="TAL"/>
              <w:rPr>
                <w:rFonts w:cs="Arial"/>
                <w:lang w:eastAsia="ja-JP"/>
              </w:rPr>
            </w:pPr>
            <w:r w:rsidRPr="00E67E0D">
              <w:rPr>
                <w:rFonts w:cs="Arial"/>
                <w:lang w:eastAsia="ja-JP"/>
              </w:rPr>
              <w:t>Bit Rate</w:t>
            </w:r>
          </w:p>
          <w:p w14:paraId="01017F4A" w14:textId="77777777" w:rsidR="006A1CE4" w:rsidRPr="00E67E0D" w:rsidRDefault="006A1CE4" w:rsidP="00E7499B">
            <w:pPr>
              <w:pStyle w:val="TAL"/>
              <w:rPr>
                <w:rFonts w:cs="Arial"/>
                <w:lang w:eastAsia="ja-JP"/>
              </w:rPr>
            </w:pPr>
            <w:r w:rsidRPr="00E67E0D">
              <w:rPr>
                <w:rFonts w:cs="Arial"/>
                <w:lang w:eastAsia="ja-JP"/>
              </w:rPr>
              <w:t>9.3.1.4</w:t>
            </w:r>
          </w:p>
        </w:tc>
        <w:tc>
          <w:tcPr>
            <w:tcW w:w="2880" w:type="dxa"/>
          </w:tcPr>
          <w:p w14:paraId="317CE02C" w14:textId="77777777" w:rsidR="006A1CE4" w:rsidRPr="00E67E0D" w:rsidRDefault="006A1CE4" w:rsidP="00E7499B">
            <w:pPr>
              <w:pStyle w:val="TAL"/>
              <w:rPr>
                <w:lang w:eastAsia="ja-JP"/>
              </w:rPr>
            </w:pPr>
            <w:r w:rsidRPr="00E67E0D">
              <w:rPr>
                <w:rFonts w:cs="Arial"/>
                <w:lang w:eastAsia="ja-JP"/>
              </w:rPr>
              <w:t>This IE indicates the UE Aggregate Maximum Bit Rate as specified in TS 23.501 [9] in the uplink direction.</w:t>
            </w:r>
          </w:p>
        </w:tc>
      </w:tr>
    </w:tbl>
    <w:p w14:paraId="7F6314D9" w14:textId="77777777" w:rsidR="006A1CE4" w:rsidRPr="00E67E0D" w:rsidRDefault="006A1CE4" w:rsidP="00E7499B"/>
    <w:p w14:paraId="1723D6DD" w14:textId="77777777" w:rsidR="006A1CE4" w:rsidRPr="00E67E0D" w:rsidRDefault="006A1CE4" w:rsidP="00E7499B">
      <w:pPr>
        <w:pStyle w:val="4"/>
        <w:rPr>
          <w:rFonts w:eastAsia="Batang"/>
        </w:rPr>
      </w:pPr>
      <w:bookmarkStart w:id="4450" w:name="_Toc534720593"/>
      <w:bookmarkStart w:id="4451" w:name="_Toc525567605"/>
      <w:r w:rsidRPr="00E67E0D">
        <w:rPr>
          <w:rFonts w:eastAsia="Batang"/>
        </w:rPr>
        <w:t>9.3.1.59</w:t>
      </w:r>
      <w:r w:rsidRPr="00E67E0D">
        <w:rPr>
          <w:rFonts w:eastAsia="Batang"/>
        </w:rPr>
        <w:tab/>
      </w:r>
      <w:r w:rsidRPr="00E67E0D">
        <w:rPr>
          <w:rFonts w:hint="eastAsia"/>
          <w:lang w:eastAsia="zh-CN"/>
        </w:rPr>
        <w:t>Security Result</w:t>
      </w:r>
      <w:bookmarkEnd w:id="4450"/>
      <w:bookmarkEnd w:id="4451"/>
    </w:p>
    <w:p w14:paraId="54F6881E" w14:textId="77777777" w:rsidR="006A1CE4" w:rsidRPr="00E67E0D" w:rsidRDefault="006A1CE4" w:rsidP="00E7499B">
      <w:pPr>
        <w:rPr>
          <w:lang w:eastAsia="zh-CN"/>
        </w:rPr>
      </w:pPr>
      <w:r w:rsidRPr="00E67E0D">
        <w:rPr>
          <w:rFonts w:hint="eastAsia"/>
          <w:lang w:eastAsia="zh-CN"/>
        </w:rPr>
        <w:t xml:space="preserve">This IE </w:t>
      </w:r>
      <w:r w:rsidRPr="00E67E0D">
        <w:rPr>
          <w:lang w:eastAsia="zh-CN"/>
        </w:rPr>
        <w:t xml:space="preserve">indicates whether the security policy indicated as "preferred" in the </w:t>
      </w:r>
      <w:r w:rsidRPr="00E67E0D">
        <w:rPr>
          <w:i/>
          <w:lang w:eastAsia="zh-CN"/>
        </w:rPr>
        <w:t>Security Indication</w:t>
      </w:r>
      <w:r w:rsidRPr="00E67E0D">
        <w:rPr>
          <w:lang w:eastAsia="zh-CN"/>
        </w:rPr>
        <w:t xml:space="preserve"> IE is performed or not.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56C2D267" w14:textId="77777777" w:rsidTr="00E7499B">
        <w:tc>
          <w:tcPr>
            <w:tcW w:w="2448" w:type="dxa"/>
          </w:tcPr>
          <w:p w14:paraId="10D0CAB5"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34FD3322"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709F6DB9"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2F415243"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77FD9826"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3B7F11CA" w14:textId="77777777" w:rsidTr="00E7499B">
        <w:tc>
          <w:tcPr>
            <w:tcW w:w="2448" w:type="dxa"/>
          </w:tcPr>
          <w:p w14:paraId="0B0EA924" w14:textId="77777777" w:rsidR="006A1CE4" w:rsidRPr="00E67E0D" w:rsidRDefault="006A1CE4" w:rsidP="00E7499B">
            <w:pPr>
              <w:pStyle w:val="TAL"/>
            </w:pPr>
            <w:r w:rsidRPr="00E67E0D">
              <w:t>Integrity Protection Result</w:t>
            </w:r>
          </w:p>
        </w:tc>
        <w:tc>
          <w:tcPr>
            <w:tcW w:w="1080" w:type="dxa"/>
          </w:tcPr>
          <w:p w14:paraId="4C7B76E3" w14:textId="77777777" w:rsidR="006A1CE4" w:rsidRPr="00E67E0D" w:rsidRDefault="006A1CE4" w:rsidP="00E7499B">
            <w:pPr>
              <w:pStyle w:val="TAL"/>
              <w:rPr>
                <w:rFonts w:cs="Arial"/>
                <w:lang w:eastAsia="ja-JP"/>
              </w:rPr>
            </w:pPr>
            <w:r w:rsidRPr="00E67E0D">
              <w:rPr>
                <w:rFonts w:cs="Arial"/>
                <w:lang w:eastAsia="zh-CN"/>
              </w:rPr>
              <w:t>M</w:t>
            </w:r>
          </w:p>
        </w:tc>
        <w:tc>
          <w:tcPr>
            <w:tcW w:w="1440" w:type="dxa"/>
          </w:tcPr>
          <w:p w14:paraId="378CADC5" w14:textId="77777777" w:rsidR="006A1CE4" w:rsidRPr="00E67E0D" w:rsidRDefault="006A1CE4" w:rsidP="00E7499B">
            <w:pPr>
              <w:pStyle w:val="TAL"/>
              <w:rPr>
                <w:i/>
                <w:lang w:eastAsia="ja-JP"/>
              </w:rPr>
            </w:pPr>
          </w:p>
        </w:tc>
        <w:tc>
          <w:tcPr>
            <w:tcW w:w="1872" w:type="dxa"/>
          </w:tcPr>
          <w:p w14:paraId="2AF32719" w14:textId="77777777" w:rsidR="006A1CE4" w:rsidRPr="00E67E0D" w:rsidRDefault="006A1CE4" w:rsidP="00E7499B">
            <w:pPr>
              <w:keepNext/>
              <w:keepLines/>
              <w:spacing w:after="0"/>
              <w:rPr>
                <w:rFonts w:ascii="Arial" w:hAnsi="Arial"/>
                <w:sz w:val="18"/>
              </w:rPr>
            </w:pPr>
            <w:r w:rsidRPr="00E67E0D">
              <w:rPr>
                <w:rFonts w:ascii="Arial" w:hAnsi="Arial" w:cs="Arial"/>
                <w:sz w:val="18"/>
              </w:rPr>
              <w:t>ENUMERATED (</w:t>
            </w:r>
            <w:r w:rsidRPr="00E67E0D">
              <w:rPr>
                <w:rFonts w:ascii="Arial" w:hAnsi="Arial" w:cs="Arial"/>
                <w:sz w:val="18"/>
                <w:lang w:eastAsia="zh-CN"/>
              </w:rPr>
              <w:t>performed, not performed</w:t>
            </w:r>
            <w:r w:rsidRPr="00E67E0D">
              <w:rPr>
                <w:rFonts w:ascii="Arial" w:hAnsi="Arial" w:cs="Arial" w:hint="eastAsia"/>
                <w:sz w:val="18"/>
                <w:lang w:eastAsia="zh-CN"/>
              </w:rPr>
              <w:t>,</w:t>
            </w:r>
            <w:r w:rsidRPr="00E67E0D">
              <w:rPr>
                <w:rFonts w:ascii="Arial" w:hAnsi="Arial" w:cs="Arial"/>
                <w:sz w:val="18"/>
                <w:lang w:eastAsia="zh-CN"/>
              </w:rPr>
              <w:t xml:space="preserve"> …</w:t>
            </w:r>
            <w:r w:rsidRPr="00E67E0D">
              <w:rPr>
                <w:rFonts w:ascii="Arial" w:hAnsi="Arial" w:cs="Arial"/>
                <w:sz w:val="18"/>
              </w:rPr>
              <w:t>)</w:t>
            </w:r>
          </w:p>
        </w:tc>
        <w:tc>
          <w:tcPr>
            <w:tcW w:w="2880" w:type="dxa"/>
          </w:tcPr>
          <w:p w14:paraId="4D2FBD54" w14:textId="77777777" w:rsidR="006A1CE4" w:rsidRPr="00E67E0D" w:rsidRDefault="006A1CE4" w:rsidP="00E7499B">
            <w:pPr>
              <w:keepNext/>
              <w:keepLines/>
              <w:spacing w:after="0"/>
              <w:rPr>
                <w:rFonts w:ascii="Arial" w:hAnsi="Arial"/>
                <w:iCs/>
                <w:sz w:val="18"/>
              </w:rPr>
            </w:pPr>
            <w:r w:rsidRPr="00E67E0D">
              <w:rPr>
                <w:rFonts w:ascii="Arial" w:hAnsi="Arial"/>
                <w:sz w:val="18"/>
                <w:lang w:eastAsia="zh-CN"/>
              </w:rPr>
              <w:t>Indicates whether UP integrity protection is performed or not for the concerned PDU session.</w:t>
            </w:r>
          </w:p>
        </w:tc>
      </w:tr>
      <w:tr w:rsidR="006A1CE4" w:rsidRPr="00E67E0D" w14:paraId="60EDA288" w14:textId="77777777" w:rsidTr="00E7499B">
        <w:tc>
          <w:tcPr>
            <w:tcW w:w="2448" w:type="dxa"/>
          </w:tcPr>
          <w:p w14:paraId="14DA36CC" w14:textId="77777777" w:rsidR="006A1CE4" w:rsidRPr="00E67E0D" w:rsidRDefault="006A1CE4" w:rsidP="00E7499B">
            <w:pPr>
              <w:pStyle w:val="TAL"/>
            </w:pPr>
            <w:r w:rsidRPr="00E67E0D">
              <w:t>Confidentiality Protection Result</w:t>
            </w:r>
          </w:p>
        </w:tc>
        <w:tc>
          <w:tcPr>
            <w:tcW w:w="1080" w:type="dxa"/>
          </w:tcPr>
          <w:p w14:paraId="1274DD5F" w14:textId="77777777" w:rsidR="006A1CE4" w:rsidRPr="00E67E0D" w:rsidRDefault="006A1CE4" w:rsidP="00E7499B">
            <w:pPr>
              <w:pStyle w:val="TAL"/>
              <w:rPr>
                <w:rFonts w:cs="Arial"/>
                <w:lang w:eastAsia="ja-JP"/>
              </w:rPr>
            </w:pPr>
            <w:r w:rsidRPr="00E67E0D">
              <w:rPr>
                <w:rFonts w:cs="Arial"/>
                <w:lang w:eastAsia="zh-CN"/>
              </w:rPr>
              <w:t>M</w:t>
            </w:r>
          </w:p>
        </w:tc>
        <w:tc>
          <w:tcPr>
            <w:tcW w:w="1440" w:type="dxa"/>
          </w:tcPr>
          <w:p w14:paraId="285D2DE6" w14:textId="77777777" w:rsidR="006A1CE4" w:rsidRPr="00E67E0D" w:rsidRDefault="006A1CE4" w:rsidP="00E7499B">
            <w:pPr>
              <w:pStyle w:val="TAL"/>
              <w:rPr>
                <w:i/>
                <w:lang w:eastAsia="ja-JP"/>
              </w:rPr>
            </w:pPr>
          </w:p>
        </w:tc>
        <w:tc>
          <w:tcPr>
            <w:tcW w:w="1872" w:type="dxa"/>
          </w:tcPr>
          <w:p w14:paraId="19B6A6BA" w14:textId="77777777" w:rsidR="006A1CE4" w:rsidRPr="00E67E0D" w:rsidRDefault="006A1CE4" w:rsidP="00E7499B">
            <w:pPr>
              <w:keepNext/>
              <w:keepLines/>
              <w:spacing w:after="0"/>
              <w:rPr>
                <w:rFonts w:ascii="Arial" w:hAnsi="Arial"/>
                <w:sz w:val="18"/>
              </w:rPr>
            </w:pPr>
            <w:r w:rsidRPr="00E67E0D">
              <w:rPr>
                <w:rFonts w:ascii="Arial" w:hAnsi="Arial" w:cs="Arial"/>
                <w:sz w:val="18"/>
              </w:rPr>
              <w:t>ENUMERATED (performed, not performed</w:t>
            </w:r>
            <w:r w:rsidRPr="00E67E0D">
              <w:rPr>
                <w:rFonts w:ascii="Arial" w:hAnsi="Arial" w:cs="Arial" w:hint="eastAsia"/>
                <w:sz w:val="18"/>
                <w:lang w:eastAsia="zh-CN"/>
              </w:rPr>
              <w:t>,</w:t>
            </w:r>
            <w:r w:rsidRPr="00E67E0D">
              <w:rPr>
                <w:rFonts w:ascii="Arial" w:hAnsi="Arial" w:cs="Arial"/>
                <w:sz w:val="18"/>
                <w:lang w:eastAsia="zh-CN"/>
              </w:rPr>
              <w:t xml:space="preserve"> …</w:t>
            </w:r>
            <w:r w:rsidRPr="00E67E0D">
              <w:rPr>
                <w:rFonts w:ascii="Arial" w:hAnsi="Arial" w:cs="Arial"/>
                <w:sz w:val="18"/>
              </w:rPr>
              <w:t>)</w:t>
            </w:r>
          </w:p>
        </w:tc>
        <w:tc>
          <w:tcPr>
            <w:tcW w:w="2880" w:type="dxa"/>
          </w:tcPr>
          <w:p w14:paraId="0F26DCB4" w14:textId="77777777" w:rsidR="006A1CE4" w:rsidRPr="00E67E0D" w:rsidRDefault="006A1CE4" w:rsidP="00E7499B">
            <w:pPr>
              <w:keepNext/>
              <w:keepLines/>
              <w:spacing w:after="0"/>
              <w:rPr>
                <w:rFonts w:ascii="Arial" w:hAnsi="Arial"/>
                <w:iCs/>
                <w:sz w:val="18"/>
              </w:rPr>
            </w:pPr>
            <w:r w:rsidRPr="00E67E0D">
              <w:rPr>
                <w:rFonts w:ascii="Arial" w:hAnsi="Arial"/>
                <w:sz w:val="18"/>
                <w:lang w:eastAsia="zh-CN"/>
              </w:rPr>
              <w:t>Indicates whether UP ciphering is performed or not for the concerned PDU session.</w:t>
            </w:r>
          </w:p>
        </w:tc>
      </w:tr>
    </w:tbl>
    <w:p w14:paraId="17811DA4" w14:textId="77777777" w:rsidR="006A1CE4" w:rsidRPr="00E67E0D" w:rsidRDefault="006A1CE4" w:rsidP="00E7499B"/>
    <w:p w14:paraId="4F5AD513" w14:textId="77777777" w:rsidR="006A1CE4" w:rsidRPr="00E67E0D" w:rsidRDefault="006A1CE4" w:rsidP="00E7499B">
      <w:pPr>
        <w:pStyle w:val="4"/>
        <w:rPr>
          <w:rFonts w:eastAsia="Batang"/>
        </w:rPr>
      </w:pPr>
      <w:bookmarkStart w:id="4452" w:name="_Toc534720594"/>
      <w:bookmarkStart w:id="4453" w:name="_Toc525567606"/>
      <w:r w:rsidRPr="00E67E0D">
        <w:rPr>
          <w:rFonts w:eastAsia="Batang"/>
        </w:rPr>
        <w:t>9.3.1.60</w:t>
      </w:r>
      <w:r w:rsidRPr="00E67E0D">
        <w:rPr>
          <w:rFonts w:eastAsia="Batang"/>
        </w:rPr>
        <w:tab/>
      </w:r>
      <w:r w:rsidRPr="00E67E0D">
        <w:t xml:space="preserve">User Plane </w:t>
      </w:r>
      <w:r w:rsidRPr="00E67E0D">
        <w:rPr>
          <w:rFonts w:hint="eastAsia"/>
          <w:lang w:eastAsia="zh-CN"/>
        </w:rPr>
        <w:t>Security Infor</w:t>
      </w:r>
      <w:r w:rsidRPr="00E67E0D">
        <w:rPr>
          <w:lang w:eastAsia="zh-CN"/>
        </w:rPr>
        <w:t>m</w:t>
      </w:r>
      <w:r w:rsidRPr="00E67E0D">
        <w:rPr>
          <w:rFonts w:hint="eastAsia"/>
          <w:lang w:eastAsia="zh-CN"/>
        </w:rPr>
        <w:t>ation</w:t>
      </w:r>
      <w:bookmarkEnd w:id="4452"/>
      <w:bookmarkEnd w:id="4453"/>
    </w:p>
    <w:p w14:paraId="6AAD1217" w14:textId="77777777" w:rsidR="006A1CE4" w:rsidRPr="00E67E0D" w:rsidRDefault="006A1CE4" w:rsidP="00E7499B">
      <w:pPr>
        <w:rPr>
          <w:lang w:eastAsia="zh-CN"/>
        </w:rPr>
      </w:pPr>
      <w:r w:rsidRPr="00E67E0D">
        <w:rPr>
          <w:rFonts w:hint="eastAsia"/>
          <w:lang w:eastAsia="zh-CN"/>
        </w:rPr>
        <w:t xml:space="preserve">This IE </w:t>
      </w:r>
      <w:r w:rsidRPr="00E67E0D">
        <w:rPr>
          <w:lang w:eastAsia="zh-CN"/>
        </w:rPr>
        <w:t>indicates user plane security information related to security policy.</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4CB1D267" w14:textId="77777777" w:rsidTr="00E7499B">
        <w:tc>
          <w:tcPr>
            <w:tcW w:w="2448" w:type="dxa"/>
          </w:tcPr>
          <w:p w14:paraId="0C9BF48B"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56013975"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080629DB"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6F805CB2"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2A7103F7"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6ACE4412" w14:textId="77777777" w:rsidTr="00E7499B">
        <w:tc>
          <w:tcPr>
            <w:tcW w:w="2448" w:type="dxa"/>
          </w:tcPr>
          <w:p w14:paraId="5CE191AF" w14:textId="77777777" w:rsidR="006A1CE4" w:rsidRPr="00E67E0D" w:rsidRDefault="006A1CE4" w:rsidP="00E7499B">
            <w:pPr>
              <w:pStyle w:val="TAL"/>
            </w:pPr>
            <w:r w:rsidRPr="00E67E0D">
              <w:t>Security Result</w:t>
            </w:r>
          </w:p>
        </w:tc>
        <w:tc>
          <w:tcPr>
            <w:tcW w:w="1080" w:type="dxa"/>
          </w:tcPr>
          <w:p w14:paraId="549EBF5D" w14:textId="77777777" w:rsidR="006A1CE4" w:rsidRPr="00E67E0D" w:rsidRDefault="006A1CE4" w:rsidP="00E7499B">
            <w:pPr>
              <w:pStyle w:val="TAL"/>
              <w:rPr>
                <w:rFonts w:cs="Arial"/>
                <w:lang w:eastAsia="ja-JP"/>
              </w:rPr>
            </w:pPr>
            <w:r w:rsidRPr="00E67E0D">
              <w:rPr>
                <w:rFonts w:cs="Arial"/>
              </w:rPr>
              <w:t>M</w:t>
            </w:r>
          </w:p>
        </w:tc>
        <w:tc>
          <w:tcPr>
            <w:tcW w:w="1440" w:type="dxa"/>
          </w:tcPr>
          <w:p w14:paraId="692035FD" w14:textId="77777777" w:rsidR="006A1CE4" w:rsidRPr="00E67E0D" w:rsidRDefault="006A1CE4" w:rsidP="00E7499B">
            <w:pPr>
              <w:pStyle w:val="TAL"/>
              <w:rPr>
                <w:i/>
                <w:lang w:eastAsia="ja-JP"/>
              </w:rPr>
            </w:pPr>
          </w:p>
        </w:tc>
        <w:tc>
          <w:tcPr>
            <w:tcW w:w="1872" w:type="dxa"/>
          </w:tcPr>
          <w:p w14:paraId="13C417A2" w14:textId="77777777" w:rsidR="006A1CE4" w:rsidRPr="00E67E0D" w:rsidRDefault="006A1CE4" w:rsidP="00E7499B">
            <w:pPr>
              <w:pStyle w:val="TAL"/>
              <w:rPr>
                <w:rFonts w:cs="Arial"/>
                <w:lang w:eastAsia="ja-JP"/>
              </w:rPr>
            </w:pPr>
            <w:r w:rsidRPr="00E67E0D">
              <w:rPr>
                <w:rFonts w:cs="Arial"/>
                <w:lang w:eastAsia="zh-CN"/>
              </w:rPr>
              <w:t>9.3.1.59</w:t>
            </w:r>
          </w:p>
        </w:tc>
        <w:tc>
          <w:tcPr>
            <w:tcW w:w="2880" w:type="dxa"/>
          </w:tcPr>
          <w:p w14:paraId="64CB6AD4" w14:textId="77777777" w:rsidR="006A1CE4" w:rsidRPr="00E67E0D" w:rsidRDefault="006A1CE4" w:rsidP="00E7499B">
            <w:pPr>
              <w:pStyle w:val="TAL"/>
              <w:rPr>
                <w:lang w:eastAsia="ja-JP"/>
              </w:rPr>
            </w:pPr>
          </w:p>
        </w:tc>
      </w:tr>
      <w:tr w:rsidR="006A1CE4" w:rsidRPr="00E67E0D" w14:paraId="2285F63B" w14:textId="77777777" w:rsidTr="00E7499B">
        <w:tc>
          <w:tcPr>
            <w:tcW w:w="2448" w:type="dxa"/>
          </w:tcPr>
          <w:p w14:paraId="06164673" w14:textId="77777777" w:rsidR="006A1CE4" w:rsidRPr="00E67E0D" w:rsidRDefault="006A1CE4" w:rsidP="00E7499B">
            <w:pPr>
              <w:pStyle w:val="TAL"/>
            </w:pPr>
            <w:r w:rsidRPr="00E67E0D">
              <w:t>Security Indication</w:t>
            </w:r>
          </w:p>
        </w:tc>
        <w:tc>
          <w:tcPr>
            <w:tcW w:w="1080" w:type="dxa"/>
          </w:tcPr>
          <w:p w14:paraId="1F997070" w14:textId="77777777" w:rsidR="006A1CE4" w:rsidRPr="00E67E0D" w:rsidRDefault="006A1CE4" w:rsidP="00E7499B">
            <w:pPr>
              <w:pStyle w:val="TAL"/>
              <w:rPr>
                <w:rFonts w:cs="Arial"/>
                <w:lang w:eastAsia="ja-JP"/>
              </w:rPr>
            </w:pPr>
            <w:r w:rsidRPr="00E67E0D">
              <w:rPr>
                <w:rFonts w:cs="Arial"/>
              </w:rPr>
              <w:t>M</w:t>
            </w:r>
          </w:p>
        </w:tc>
        <w:tc>
          <w:tcPr>
            <w:tcW w:w="1440" w:type="dxa"/>
          </w:tcPr>
          <w:p w14:paraId="5C7B372D" w14:textId="77777777" w:rsidR="006A1CE4" w:rsidRPr="00E67E0D" w:rsidRDefault="006A1CE4" w:rsidP="00E7499B">
            <w:pPr>
              <w:pStyle w:val="TAL"/>
              <w:rPr>
                <w:i/>
                <w:lang w:eastAsia="ja-JP"/>
              </w:rPr>
            </w:pPr>
          </w:p>
        </w:tc>
        <w:tc>
          <w:tcPr>
            <w:tcW w:w="1872" w:type="dxa"/>
          </w:tcPr>
          <w:p w14:paraId="7E00A5EA" w14:textId="77777777" w:rsidR="006A1CE4" w:rsidRPr="00E67E0D" w:rsidRDefault="006A1CE4" w:rsidP="00E7499B">
            <w:pPr>
              <w:keepNext/>
              <w:keepLines/>
              <w:spacing w:after="0"/>
              <w:rPr>
                <w:rFonts w:ascii="Arial" w:hAnsi="Arial"/>
                <w:sz w:val="18"/>
              </w:rPr>
            </w:pPr>
            <w:r w:rsidRPr="00E67E0D">
              <w:rPr>
                <w:rFonts w:ascii="Arial" w:hAnsi="Arial"/>
                <w:sz w:val="18"/>
              </w:rPr>
              <w:t>9.3.1.27</w:t>
            </w:r>
          </w:p>
        </w:tc>
        <w:tc>
          <w:tcPr>
            <w:tcW w:w="2880" w:type="dxa"/>
          </w:tcPr>
          <w:p w14:paraId="79EA09C6" w14:textId="77777777" w:rsidR="006A1CE4" w:rsidRPr="00E67E0D" w:rsidRDefault="006A1CE4" w:rsidP="00E7499B">
            <w:pPr>
              <w:pStyle w:val="TAL"/>
              <w:rPr>
                <w:lang w:eastAsia="ja-JP"/>
              </w:rPr>
            </w:pPr>
          </w:p>
        </w:tc>
      </w:tr>
    </w:tbl>
    <w:p w14:paraId="0843EE4F" w14:textId="77777777" w:rsidR="006A1CE4" w:rsidRPr="00E67E0D" w:rsidRDefault="006A1CE4" w:rsidP="00E7499B"/>
    <w:p w14:paraId="3119FB02" w14:textId="77777777" w:rsidR="006A1CE4" w:rsidRPr="00E67E0D" w:rsidRDefault="006A1CE4" w:rsidP="00E7499B">
      <w:pPr>
        <w:pStyle w:val="4"/>
        <w:rPr>
          <w:rFonts w:eastAsia="Batang"/>
        </w:rPr>
      </w:pPr>
      <w:bookmarkStart w:id="4454" w:name="_Toc534720595"/>
      <w:bookmarkStart w:id="4455" w:name="_Toc525567607"/>
      <w:r w:rsidRPr="00E67E0D">
        <w:rPr>
          <w:rFonts w:eastAsia="Batang"/>
        </w:rPr>
        <w:t>9.3.1.61</w:t>
      </w:r>
      <w:r w:rsidRPr="00E67E0D">
        <w:rPr>
          <w:rFonts w:eastAsia="Batang"/>
        </w:rPr>
        <w:tab/>
      </w:r>
      <w:r w:rsidRPr="00E67E0D">
        <w:t>Index to RAT/Frequency Selection Priority</w:t>
      </w:r>
      <w:bookmarkEnd w:id="4454"/>
      <w:bookmarkEnd w:id="4455"/>
    </w:p>
    <w:p w14:paraId="4CBF38F1" w14:textId="77777777" w:rsidR="006A1CE4" w:rsidRPr="00E67E0D" w:rsidRDefault="006A1CE4" w:rsidP="00E7499B">
      <w:pPr>
        <w:keepNext/>
      </w:pPr>
      <w:r w:rsidRPr="00E67E0D">
        <w:t>This IE is used to define local configuration for RRM strategies such as camp priorities in Idle mode and control of inter-RAT/inter-frequency handover in Active mode (see TS 23.501 [9]).</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53F34C55" w14:textId="77777777" w:rsidTr="00E7499B">
        <w:tc>
          <w:tcPr>
            <w:tcW w:w="2448" w:type="dxa"/>
          </w:tcPr>
          <w:p w14:paraId="5EF85EC0"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7957C67C"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376681FA"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72952244"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5E5091B9"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344FE9DD" w14:textId="77777777" w:rsidTr="00E7499B">
        <w:tc>
          <w:tcPr>
            <w:tcW w:w="2448" w:type="dxa"/>
          </w:tcPr>
          <w:p w14:paraId="37C448D3" w14:textId="77777777" w:rsidR="006A1CE4" w:rsidRPr="00E67E0D" w:rsidRDefault="006A1CE4" w:rsidP="00E7499B">
            <w:pPr>
              <w:pStyle w:val="TAL"/>
              <w:rPr>
                <w:rFonts w:cs="Arial"/>
                <w:lang w:eastAsia="ja-JP"/>
              </w:rPr>
            </w:pPr>
            <w:r w:rsidRPr="00E67E0D">
              <w:t>Index to RAT/Frequency Selection Priority</w:t>
            </w:r>
          </w:p>
        </w:tc>
        <w:tc>
          <w:tcPr>
            <w:tcW w:w="1080" w:type="dxa"/>
          </w:tcPr>
          <w:p w14:paraId="002A885E"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7ABE3D16" w14:textId="77777777" w:rsidR="006A1CE4" w:rsidRPr="00E67E0D" w:rsidRDefault="006A1CE4" w:rsidP="00E7499B">
            <w:pPr>
              <w:pStyle w:val="TAL"/>
              <w:rPr>
                <w:i/>
                <w:lang w:eastAsia="ja-JP"/>
              </w:rPr>
            </w:pPr>
          </w:p>
        </w:tc>
        <w:tc>
          <w:tcPr>
            <w:tcW w:w="1872" w:type="dxa"/>
          </w:tcPr>
          <w:p w14:paraId="6F3A6502" w14:textId="77777777" w:rsidR="006A1CE4" w:rsidRPr="00E67E0D" w:rsidRDefault="006A1CE4" w:rsidP="00E7499B">
            <w:pPr>
              <w:pStyle w:val="TAL"/>
              <w:rPr>
                <w:rFonts w:cs="Arial"/>
                <w:lang w:eastAsia="ja-JP"/>
              </w:rPr>
            </w:pPr>
            <w:r w:rsidRPr="00E67E0D">
              <w:rPr>
                <w:rFonts w:cs="Arial"/>
                <w:lang w:eastAsia="ja-JP"/>
              </w:rPr>
              <w:t>INTEGER (1..256, …)</w:t>
            </w:r>
          </w:p>
        </w:tc>
        <w:tc>
          <w:tcPr>
            <w:tcW w:w="2880" w:type="dxa"/>
          </w:tcPr>
          <w:p w14:paraId="2E41FB3C" w14:textId="77777777" w:rsidR="006A1CE4" w:rsidRPr="00E67E0D" w:rsidRDefault="006A1CE4" w:rsidP="00E7499B">
            <w:pPr>
              <w:pStyle w:val="TAL"/>
              <w:rPr>
                <w:lang w:eastAsia="ja-JP"/>
              </w:rPr>
            </w:pPr>
          </w:p>
        </w:tc>
      </w:tr>
    </w:tbl>
    <w:p w14:paraId="78CB9E8B" w14:textId="77777777" w:rsidR="006A1CE4" w:rsidRPr="00E67E0D" w:rsidRDefault="006A1CE4" w:rsidP="00E7499B"/>
    <w:p w14:paraId="368E43D7" w14:textId="77777777" w:rsidR="006A1CE4" w:rsidRPr="00E67E0D" w:rsidRDefault="006A1CE4" w:rsidP="00E7499B">
      <w:pPr>
        <w:pStyle w:val="4"/>
        <w:rPr>
          <w:rFonts w:eastAsia="Batang"/>
        </w:rPr>
      </w:pPr>
      <w:bookmarkStart w:id="4456" w:name="_Toc534720596"/>
      <w:bookmarkStart w:id="4457" w:name="_Toc525567608"/>
      <w:r w:rsidRPr="00E67E0D">
        <w:rPr>
          <w:rFonts w:eastAsia="Batang"/>
        </w:rPr>
        <w:t>9.3.1.62</w:t>
      </w:r>
      <w:r w:rsidRPr="00E67E0D">
        <w:rPr>
          <w:rFonts w:eastAsia="Batang"/>
        </w:rPr>
        <w:tab/>
      </w:r>
      <w:r w:rsidRPr="00E67E0D">
        <w:t>Data Forwarding Accepted</w:t>
      </w:r>
      <w:bookmarkEnd w:id="4456"/>
      <w:bookmarkEnd w:id="4457"/>
    </w:p>
    <w:p w14:paraId="0ACD6700" w14:textId="77777777" w:rsidR="006A1CE4" w:rsidRPr="00E67E0D" w:rsidRDefault="006A1CE4" w:rsidP="00E7499B">
      <w:pPr>
        <w:keepNext/>
      </w:pPr>
      <w:r w:rsidRPr="00E67E0D">
        <w:t xml:space="preserve">This IE indicates that the </w:t>
      </w:r>
      <w:r w:rsidRPr="00E67E0D">
        <w:rPr>
          <w:rFonts w:eastAsia="SimSun"/>
          <w:lang w:eastAsia="zh-CN"/>
        </w:rPr>
        <w:t>NG-RAN node</w:t>
      </w:r>
      <w:r w:rsidRPr="00E67E0D">
        <w:t xml:space="preserve"> accepts the proposed DL data forwarding for the QoS flow which is </w:t>
      </w:r>
      <w:r w:rsidRPr="00E67E0D">
        <w:rPr>
          <w:lang w:eastAsia="zh-CN"/>
        </w:rPr>
        <w:t xml:space="preserve">subject to data </w:t>
      </w:r>
      <w:r w:rsidRPr="00E67E0D">
        <w:t>forwarding.</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7CC563DC" w14:textId="77777777" w:rsidTr="00E7499B">
        <w:tc>
          <w:tcPr>
            <w:tcW w:w="2448" w:type="dxa"/>
          </w:tcPr>
          <w:p w14:paraId="04F520F4"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4AFDDBB9"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07E3330F"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322A7AAD"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22B1097A"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68E91330" w14:textId="77777777" w:rsidTr="00E7499B">
        <w:tc>
          <w:tcPr>
            <w:tcW w:w="2448" w:type="dxa"/>
          </w:tcPr>
          <w:p w14:paraId="3B94E742" w14:textId="77777777" w:rsidR="006A1CE4" w:rsidRPr="00E67E0D" w:rsidRDefault="006A1CE4" w:rsidP="00E7499B">
            <w:pPr>
              <w:pStyle w:val="TAL"/>
              <w:rPr>
                <w:rFonts w:cs="Arial"/>
                <w:lang w:eastAsia="ja-JP"/>
              </w:rPr>
            </w:pPr>
            <w:r w:rsidRPr="00E67E0D">
              <w:rPr>
                <w:rFonts w:cs="Arial"/>
                <w:lang w:eastAsia="ja-JP"/>
              </w:rPr>
              <w:t>D</w:t>
            </w:r>
            <w:r w:rsidRPr="00E67E0D">
              <w:rPr>
                <w:rFonts w:cs="Arial"/>
              </w:rPr>
              <w:t>ata</w:t>
            </w:r>
            <w:r w:rsidRPr="00E67E0D">
              <w:rPr>
                <w:rFonts w:cs="Arial"/>
                <w:lang w:eastAsia="ja-JP"/>
              </w:rPr>
              <w:t xml:space="preserve"> Forwarding</w:t>
            </w:r>
            <w:r w:rsidRPr="00E67E0D">
              <w:rPr>
                <w:rFonts w:cs="Arial"/>
              </w:rPr>
              <w:t xml:space="preserve"> Accepted</w:t>
            </w:r>
          </w:p>
        </w:tc>
        <w:tc>
          <w:tcPr>
            <w:tcW w:w="1080" w:type="dxa"/>
          </w:tcPr>
          <w:p w14:paraId="5A789E06"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60533E38" w14:textId="77777777" w:rsidR="006A1CE4" w:rsidRPr="00E67E0D" w:rsidRDefault="006A1CE4" w:rsidP="00E7499B">
            <w:pPr>
              <w:pStyle w:val="TAL"/>
              <w:rPr>
                <w:i/>
                <w:lang w:eastAsia="ja-JP"/>
              </w:rPr>
            </w:pPr>
          </w:p>
        </w:tc>
        <w:tc>
          <w:tcPr>
            <w:tcW w:w="1872" w:type="dxa"/>
          </w:tcPr>
          <w:p w14:paraId="7486D5B7" w14:textId="77777777" w:rsidR="006A1CE4" w:rsidRPr="00E67E0D" w:rsidRDefault="006A1CE4" w:rsidP="00E7499B">
            <w:pPr>
              <w:pStyle w:val="TAL"/>
              <w:rPr>
                <w:rFonts w:cs="Arial"/>
                <w:lang w:eastAsia="ja-JP"/>
              </w:rPr>
            </w:pPr>
            <w:r w:rsidRPr="00E67E0D">
              <w:rPr>
                <w:rFonts w:cs="Arial"/>
                <w:lang w:eastAsia="ja-JP"/>
              </w:rPr>
              <w:t>ENUMERATED (</w:t>
            </w:r>
            <w:r w:rsidRPr="00E67E0D">
              <w:rPr>
                <w:rFonts w:cs="Arial"/>
              </w:rPr>
              <w:t>data</w:t>
            </w:r>
            <w:r w:rsidRPr="00E67E0D">
              <w:rPr>
                <w:rFonts w:cs="Arial"/>
                <w:lang w:eastAsia="ja-JP"/>
              </w:rPr>
              <w:t xml:space="preserve"> forwarding </w:t>
            </w:r>
            <w:r w:rsidRPr="00E67E0D">
              <w:rPr>
                <w:rFonts w:cs="Arial"/>
              </w:rPr>
              <w:t>accepted</w:t>
            </w:r>
            <w:r w:rsidRPr="00E67E0D">
              <w:rPr>
                <w:rFonts w:cs="Arial"/>
                <w:lang w:eastAsia="ja-JP"/>
              </w:rPr>
              <w:t>, …)</w:t>
            </w:r>
          </w:p>
        </w:tc>
        <w:tc>
          <w:tcPr>
            <w:tcW w:w="2880" w:type="dxa"/>
          </w:tcPr>
          <w:p w14:paraId="73C1B27B" w14:textId="77777777" w:rsidR="006A1CE4" w:rsidRPr="00E67E0D" w:rsidRDefault="006A1CE4" w:rsidP="00E7499B">
            <w:pPr>
              <w:pStyle w:val="TAL"/>
              <w:rPr>
                <w:lang w:eastAsia="ja-JP"/>
              </w:rPr>
            </w:pPr>
          </w:p>
        </w:tc>
      </w:tr>
    </w:tbl>
    <w:p w14:paraId="5092180A" w14:textId="77777777" w:rsidR="006A1CE4" w:rsidRPr="00E67E0D" w:rsidRDefault="006A1CE4" w:rsidP="00E7499B"/>
    <w:p w14:paraId="0FB11E4A" w14:textId="77777777" w:rsidR="006A1CE4" w:rsidRPr="00E67E0D" w:rsidRDefault="006A1CE4" w:rsidP="00E7499B">
      <w:pPr>
        <w:pStyle w:val="4"/>
        <w:rPr>
          <w:rFonts w:eastAsia="Batang"/>
        </w:rPr>
      </w:pPr>
      <w:bookmarkStart w:id="4458" w:name="_Toc534720597"/>
      <w:bookmarkStart w:id="4459" w:name="_Toc525567609"/>
      <w:r w:rsidRPr="00E67E0D">
        <w:rPr>
          <w:rFonts w:eastAsia="Batang"/>
        </w:rPr>
        <w:t>9.3.1.63</w:t>
      </w:r>
      <w:r w:rsidRPr="00E67E0D">
        <w:rPr>
          <w:rFonts w:eastAsia="Batang"/>
        </w:rPr>
        <w:tab/>
      </w:r>
      <w:r w:rsidRPr="00E67E0D">
        <w:t>Data Forwarding Not Possible</w:t>
      </w:r>
      <w:bookmarkEnd w:id="4458"/>
      <w:bookmarkEnd w:id="4459"/>
    </w:p>
    <w:p w14:paraId="18E3AA84" w14:textId="77777777" w:rsidR="006A1CE4" w:rsidRPr="00E67E0D" w:rsidRDefault="006A1CE4" w:rsidP="00E7499B">
      <w:pPr>
        <w:rPr>
          <w:lang w:eastAsia="zh-CN"/>
        </w:rPr>
      </w:pPr>
      <w:r w:rsidRPr="00E67E0D">
        <w:t xml:space="preserve">This IE indicates that the </w:t>
      </w:r>
      <w:r w:rsidRPr="00E67E0D">
        <w:rPr>
          <w:rFonts w:eastAsia="SimSun" w:hint="eastAsia"/>
          <w:lang w:eastAsia="zh-CN"/>
        </w:rPr>
        <w:t>5GC</w:t>
      </w:r>
      <w:r w:rsidRPr="00E67E0D">
        <w:t xml:space="preserve"> decided that the corresponding </w:t>
      </w:r>
      <w:r w:rsidRPr="00E67E0D">
        <w:rPr>
          <w:rFonts w:eastAsia="SimSun" w:hint="eastAsia"/>
          <w:lang w:eastAsia="zh-CN"/>
        </w:rPr>
        <w:t>PDU session</w:t>
      </w:r>
      <w:r w:rsidRPr="00E67E0D">
        <w:t xml:space="preserve"> will </w:t>
      </w:r>
      <w:r w:rsidRPr="00E67E0D">
        <w:rPr>
          <w:lang w:eastAsia="zh-CN"/>
        </w:rPr>
        <w:t xml:space="preserve">not be subject to data </w:t>
      </w:r>
      <w:r w:rsidRPr="00E67E0D">
        <w:t>forwarding</w:t>
      </w:r>
      <w:r w:rsidRPr="00E67E0D">
        <w:rPr>
          <w:lang w:eastAsia="zh-CN"/>
        </w:rPr>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0C1FC563" w14:textId="77777777" w:rsidTr="00E7499B">
        <w:tc>
          <w:tcPr>
            <w:tcW w:w="2448" w:type="dxa"/>
          </w:tcPr>
          <w:p w14:paraId="7111552E"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40FDADA3"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5EFB1DA8"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62AD8EE5"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374FD15E"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3AD83499" w14:textId="77777777" w:rsidTr="00E7499B">
        <w:tc>
          <w:tcPr>
            <w:tcW w:w="2448" w:type="dxa"/>
          </w:tcPr>
          <w:p w14:paraId="39E43052" w14:textId="77777777" w:rsidR="006A1CE4" w:rsidRPr="00E67E0D" w:rsidRDefault="006A1CE4" w:rsidP="00E7499B">
            <w:pPr>
              <w:pStyle w:val="TAL"/>
              <w:rPr>
                <w:rFonts w:cs="Arial"/>
                <w:lang w:eastAsia="ja-JP"/>
              </w:rPr>
            </w:pPr>
            <w:r w:rsidRPr="00E67E0D">
              <w:rPr>
                <w:rFonts w:cs="Arial"/>
                <w:lang w:eastAsia="ja-JP"/>
              </w:rPr>
              <w:t>D</w:t>
            </w:r>
            <w:r w:rsidRPr="00E67E0D">
              <w:rPr>
                <w:rFonts w:cs="Arial"/>
              </w:rPr>
              <w:t>ata</w:t>
            </w:r>
            <w:r w:rsidRPr="00E67E0D">
              <w:rPr>
                <w:rFonts w:cs="Arial"/>
                <w:lang w:eastAsia="ja-JP"/>
              </w:rPr>
              <w:t xml:space="preserve"> Forwarding</w:t>
            </w:r>
            <w:r w:rsidRPr="00E67E0D">
              <w:rPr>
                <w:rFonts w:cs="Arial"/>
              </w:rPr>
              <w:t xml:space="preserve"> Not Possible</w:t>
            </w:r>
          </w:p>
        </w:tc>
        <w:tc>
          <w:tcPr>
            <w:tcW w:w="1080" w:type="dxa"/>
          </w:tcPr>
          <w:p w14:paraId="021E8CF7"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691284AB" w14:textId="77777777" w:rsidR="006A1CE4" w:rsidRPr="00E67E0D" w:rsidRDefault="006A1CE4" w:rsidP="00E7499B">
            <w:pPr>
              <w:pStyle w:val="TAL"/>
              <w:rPr>
                <w:i/>
                <w:lang w:eastAsia="ja-JP"/>
              </w:rPr>
            </w:pPr>
          </w:p>
        </w:tc>
        <w:tc>
          <w:tcPr>
            <w:tcW w:w="1872" w:type="dxa"/>
          </w:tcPr>
          <w:p w14:paraId="06788305" w14:textId="77777777" w:rsidR="006A1CE4" w:rsidRPr="00E67E0D" w:rsidRDefault="006A1CE4" w:rsidP="00E7499B">
            <w:pPr>
              <w:pStyle w:val="TAL"/>
              <w:rPr>
                <w:rFonts w:cs="Arial"/>
                <w:lang w:eastAsia="ja-JP"/>
              </w:rPr>
            </w:pPr>
            <w:r w:rsidRPr="00E67E0D">
              <w:rPr>
                <w:rFonts w:cs="Arial"/>
                <w:lang w:eastAsia="ja-JP"/>
              </w:rPr>
              <w:t>ENUMERATED (</w:t>
            </w:r>
            <w:r w:rsidRPr="00E67E0D">
              <w:rPr>
                <w:rFonts w:cs="Arial"/>
              </w:rPr>
              <w:t>data</w:t>
            </w:r>
            <w:r w:rsidRPr="00E67E0D">
              <w:rPr>
                <w:rFonts w:cs="Arial"/>
                <w:lang w:eastAsia="ja-JP"/>
              </w:rPr>
              <w:t xml:space="preserve"> forwarding </w:t>
            </w:r>
            <w:r w:rsidRPr="00E67E0D">
              <w:rPr>
                <w:rFonts w:cs="Arial"/>
              </w:rPr>
              <w:t>not possible</w:t>
            </w:r>
            <w:r w:rsidRPr="00E67E0D">
              <w:rPr>
                <w:rFonts w:cs="Arial"/>
                <w:lang w:eastAsia="ja-JP"/>
              </w:rPr>
              <w:t>, …)</w:t>
            </w:r>
          </w:p>
        </w:tc>
        <w:tc>
          <w:tcPr>
            <w:tcW w:w="2880" w:type="dxa"/>
          </w:tcPr>
          <w:p w14:paraId="58471AB3" w14:textId="77777777" w:rsidR="006A1CE4" w:rsidRPr="00E67E0D" w:rsidRDefault="006A1CE4" w:rsidP="00E7499B">
            <w:pPr>
              <w:pStyle w:val="TAL"/>
              <w:rPr>
                <w:lang w:eastAsia="ja-JP"/>
              </w:rPr>
            </w:pPr>
          </w:p>
        </w:tc>
      </w:tr>
    </w:tbl>
    <w:p w14:paraId="136696D2" w14:textId="77777777" w:rsidR="006A1CE4" w:rsidRPr="00E67E0D" w:rsidRDefault="006A1CE4" w:rsidP="00E7499B"/>
    <w:p w14:paraId="61B4A378" w14:textId="77777777" w:rsidR="006A1CE4" w:rsidRPr="00E67E0D" w:rsidRDefault="006A1CE4" w:rsidP="00E7499B">
      <w:pPr>
        <w:pStyle w:val="4"/>
        <w:rPr>
          <w:rFonts w:eastAsia="Batang"/>
        </w:rPr>
      </w:pPr>
      <w:bookmarkStart w:id="4460" w:name="_Toc534720598"/>
      <w:bookmarkStart w:id="4461" w:name="_Toc525567610"/>
      <w:r w:rsidRPr="00E67E0D">
        <w:rPr>
          <w:rFonts w:eastAsia="Batang"/>
        </w:rPr>
        <w:t>9.3.1.64</w:t>
      </w:r>
      <w:r w:rsidRPr="00E67E0D">
        <w:rPr>
          <w:rFonts w:eastAsia="Batang"/>
        </w:rPr>
        <w:tab/>
        <w:t>Direct Forwarding Path Availability</w:t>
      </w:r>
      <w:bookmarkEnd w:id="4460"/>
      <w:bookmarkEnd w:id="4461"/>
    </w:p>
    <w:p w14:paraId="69F020BC" w14:textId="77777777" w:rsidR="006A1CE4" w:rsidRPr="00E67E0D" w:rsidRDefault="006A1CE4" w:rsidP="00E7499B">
      <w:pPr>
        <w:rPr>
          <w:lang w:eastAsia="zh-CN"/>
        </w:rPr>
      </w:pPr>
      <w:r w:rsidRPr="00E67E0D">
        <w:rPr>
          <w:rFonts w:hint="eastAsia"/>
          <w:lang w:eastAsia="zh-CN"/>
        </w:rPr>
        <w:t xml:space="preserve">This IE </w:t>
      </w:r>
      <w:r w:rsidRPr="00E67E0D">
        <w:rPr>
          <w:lang w:eastAsia="zh-CN"/>
        </w:rPr>
        <w:t>indicates whether a direct forwarding path is available.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314742D6" w14:textId="77777777" w:rsidTr="00E7499B">
        <w:tc>
          <w:tcPr>
            <w:tcW w:w="2448" w:type="dxa"/>
          </w:tcPr>
          <w:p w14:paraId="3C24CCF3"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6AD75B65"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62DA18B7"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63F31B64"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006EAF49"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0F32C2A2" w14:textId="77777777" w:rsidTr="00E7499B">
        <w:tc>
          <w:tcPr>
            <w:tcW w:w="2448" w:type="dxa"/>
          </w:tcPr>
          <w:p w14:paraId="15DBD1E1" w14:textId="77777777" w:rsidR="006A1CE4" w:rsidRPr="00E67E0D" w:rsidRDefault="006A1CE4" w:rsidP="00E7499B">
            <w:pPr>
              <w:pStyle w:val="TAL"/>
              <w:rPr>
                <w:rFonts w:cs="Arial"/>
                <w:lang w:eastAsia="ja-JP"/>
              </w:rPr>
            </w:pPr>
            <w:r w:rsidRPr="00E67E0D">
              <w:rPr>
                <w:rFonts w:cs="Arial"/>
                <w:lang w:eastAsia="ja-JP"/>
              </w:rPr>
              <w:t>Direct Forwarding Path Availability</w:t>
            </w:r>
          </w:p>
        </w:tc>
        <w:tc>
          <w:tcPr>
            <w:tcW w:w="1080" w:type="dxa"/>
          </w:tcPr>
          <w:p w14:paraId="2D0F6451"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428842C4" w14:textId="77777777" w:rsidR="006A1CE4" w:rsidRPr="00E67E0D" w:rsidRDefault="006A1CE4" w:rsidP="00E7499B">
            <w:pPr>
              <w:pStyle w:val="TAL"/>
              <w:rPr>
                <w:i/>
                <w:lang w:eastAsia="ja-JP"/>
              </w:rPr>
            </w:pPr>
          </w:p>
        </w:tc>
        <w:tc>
          <w:tcPr>
            <w:tcW w:w="1872" w:type="dxa"/>
          </w:tcPr>
          <w:p w14:paraId="00763867" w14:textId="77777777" w:rsidR="006A1CE4" w:rsidRPr="00E67E0D" w:rsidRDefault="006A1CE4" w:rsidP="00E7499B">
            <w:pPr>
              <w:pStyle w:val="TAL"/>
              <w:rPr>
                <w:rFonts w:cs="Arial"/>
                <w:lang w:eastAsia="ja-JP"/>
              </w:rPr>
            </w:pPr>
            <w:r w:rsidRPr="00E67E0D">
              <w:rPr>
                <w:rFonts w:cs="Arial"/>
                <w:lang w:eastAsia="ja-JP"/>
              </w:rPr>
              <w:t xml:space="preserve">ENUMERATED (direct path available, …) </w:t>
            </w:r>
          </w:p>
        </w:tc>
        <w:tc>
          <w:tcPr>
            <w:tcW w:w="2880" w:type="dxa"/>
          </w:tcPr>
          <w:p w14:paraId="525E8575" w14:textId="77777777" w:rsidR="006A1CE4" w:rsidRPr="00E67E0D" w:rsidRDefault="006A1CE4" w:rsidP="00E7499B">
            <w:pPr>
              <w:pStyle w:val="TAL"/>
              <w:rPr>
                <w:lang w:eastAsia="ja-JP"/>
              </w:rPr>
            </w:pPr>
          </w:p>
        </w:tc>
      </w:tr>
    </w:tbl>
    <w:p w14:paraId="296179B9" w14:textId="77777777" w:rsidR="006A1CE4" w:rsidRPr="00E67E0D" w:rsidRDefault="006A1CE4" w:rsidP="00E7499B"/>
    <w:p w14:paraId="1B8782E1" w14:textId="77777777" w:rsidR="006A1CE4" w:rsidRPr="00E67E0D" w:rsidRDefault="006A1CE4" w:rsidP="00E7499B">
      <w:pPr>
        <w:pStyle w:val="4"/>
        <w:rPr>
          <w:rFonts w:eastAsia="Batang"/>
        </w:rPr>
      </w:pPr>
      <w:bookmarkStart w:id="4462" w:name="_Toc534720599"/>
      <w:bookmarkStart w:id="4463" w:name="_Toc525567611"/>
      <w:r w:rsidRPr="00E67E0D">
        <w:rPr>
          <w:rFonts w:eastAsia="Batang"/>
        </w:rPr>
        <w:t>9.3.1.65</w:t>
      </w:r>
      <w:r w:rsidRPr="00E67E0D">
        <w:rPr>
          <w:rFonts w:eastAsia="Batang"/>
        </w:rPr>
        <w:tab/>
      </w:r>
      <w:r w:rsidRPr="00E67E0D">
        <w:t>Location Reporting Request Type</w:t>
      </w:r>
      <w:bookmarkEnd w:id="4462"/>
      <w:bookmarkEnd w:id="4463"/>
    </w:p>
    <w:p w14:paraId="38B4AEF5" w14:textId="77777777" w:rsidR="006A1CE4" w:rsidRPr="00E67E0D" w:rsidRDefault="006A1CE4" w:rsidP="00E7499B">
      <w:pPr>
        <w:rPr>
          <w:lang w:eastAsia="zh-CN"/>
        </w:rPr>
      </w:pPr>
      <w:r w:rsidRPr="00E67E0D">
        <w:t>This IE indicates</w:t>
      </w:r>
      <w:r w:rsidRPr="00E67E0D">
        <w:rPr>
          <w:lang w:eastAsia="zh-CN"/>
        </w:rPr>
        <w:t xml:space="preserve"> </w:t>
      </w:r>
      <w:r w:rsidRPr="00E67E0D">
        <w:t xml:space="preserve">the type of location request to be handled by the </w:t>
      </w:r>
      <w:r w:rsidRPr="00E67E0D">
        <w:rPr>
          <w:lang w:eastAsia="zh-CN"/>
        </w:rPr>
        <w:t>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080"/>
        <w:gridCol w:w="2232"/>
        <w:gridCol w:w="2880"/>
      </w:tblGrid>
      <w:tr w:rsidR="006A1CE4" w:rsidRPr="00E67E0D" w14:paraId="25D34E92" w14:textId="77777777" w:rsidTr="00E7499B">
        <w:tc>
          <w:tcPr>
            <w:tcW w:w="2448" w:type="dxa"/>
          </w:tcPr>
          <w:p w14:paraId="06A8AFD8"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106EA5D9" w14:textId="77777777" w:rsidR="006A1CE4" w:rsidRPr="00E67E0D" w:rsidRDefault="006A1CE4" w:rsidP="00E7499B">
            <w:pPr>
              <w:pStyle w:val="TAH"/>
              <w:rPr>
                <w:rFonts w:cs="Arial"/>
                <w:lang w:eastAsia="ja-JP"/>
              </w:rPr>
            </w:pPr>
            <w:r w:rsidRPr="00E67E0D">
              <w:rPr>
                <w:rFonts w:cs="Arial"/>
                <w:lang w:eastAsia="ja-JP"/>
              </w:rPr>
              <w:t>Presence</w:t>
            </w:r>
          </w:p>
        </w:tc>
        <w:tc>
          <w:tcPr>
            <w:tcW w:w="1080" w:type="dxa"/>
          </w:tcPr>
          <w:p w14:paraId="7FDD2808" w14:textId="77777777" w:rsidR="006A1CE4" w:rsidRPr="00E67E0D" w:rsidRDefault="006A1CE4" w:rsidP="00E7499B">
            <w:pPr>
              <w:pStyle w:val="TAH"/>
              <w:rPr>
                <w:rFonts w:cs="Arial"/>
                <w:lang w:eastAsia="ja-JP"/>
              </w:rPr>
            </w:pPr>
            <w:r w:rsidRPr="00E67E0D">
              <w:rPr>
                <w:rFonts w:cs="Arial"/>
                <w:lang w:eastAsia="ja-JP"/>
              </w:rPr>
              <w:t>Range</w:t>
            </w:r>
          </w:p>
        </w:tc>
        <w:tc>
          <w:tcPr>
            <w:tcW w:w="2232" w:type="dxa"/>
          </w:tcPr>
          <w:p w14:paraId="6255AF91"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0C3D46D7"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1E04EAFC" w14:textId="77777777" w:rsidTr="00E7499B">
        <w:tc>
          <w:tcPr>
            <w:tcW w:w="2448" w:type="dxa"/>
          </w:tcPr>
          <w:p w14:paraId="3679EDD0" w14:textId="77777777" w:rsidR="006A1CE4" w:rsidRPr="00E67E0D" w:rsidRDefault="006A1CE4" w:rsidP="00E7499B">
            <w:pPr>
              <w:pStyle w:val="TAL"/>
              <w:rPr>
                <w:rFonts w:cs="Arial"/>
                <w:lang w:eastAsia="ja-JP"/>
              </w:rPr>
            </w:pPr>
            <w:r w:rsidRPr="00E67E0D">
              <w:rPr>
                <w:rFonts w:cs="Arial"/>
                <w:bCs/>
                <w:lang w:eastAsia="ja-JP"/>
              </w:rPr>
              <w:t>Event Type</w:t>
            </w:r>
          </w:p>
        </w:tc>
        <w:tc>
          <w:tcPr>
            <w:tcW w:w="1080" w:type="dxa"/>
          </w:tcPr>
          <w:p w14:paraId="7EA515EE"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1E4755B5" w14:textId="77777777" w:rsidR="006A1CE4" w:rsidRPr="00E67E0D" w:rsidRDefault="006A1CE4" w:rsidP="00E7499B">
            <w:pPr>
              <w:pStyle w:val="TAL"/>
              <w:rPr>
                <w:i/>
                <w:lang w:eastAsia="ja-JP"/>
              </w:rPr>
            </w:pPr>
          </w:p>
        </w:tc>
        <w:tc>
          <w:tcPr>
            <w:tcW w:w="2232" w:type="dxa"/>
          </w:tcPr>
          <w:p w14:paraId="31AFB92D" w14:textId="16DD2927" w:rsidR="006A1CE4" w:rsidRPr="00E67E0D" w:rsidRDefault="006A1CE4" w:rsidP="00E7499B">
            <w:pPr>
              <w:pStyle w:val="TAL"/>
              <w:rPr>
                <w:rFonts w:cs="Arial"/>
                <w:lang w:eastAsia="ja-JP"/>
              </w:rPr>
            </w:pPr>
            <w:r w:rsidRPr="00E67E0D">
              <w:rPr>
                <w:rFonts w:cs="Arial"/>
                <w:lang w:eastAsia="ja-JP"/>
              </w:rPr>
              <w:t xml:space="preserve">ENUMERATED (direct, change of </w:t>
            </w:r>
            <w:del w:id="4464" w:author="Issam" w:date="2019-02-12T23:38:00Z">
              <w:r w:rsidR="00AE297A" w:rsidRPr="00FF6A95">
                <w:rPr>
                  <w:rFonts w:cs="Arial"/>
                  <w:lang w:eastAsia="ja-JP"/>
                </w:rPr>
                <w:delText>service</w:delText>
              </w:r>
            </w:del>
            <w:ins w:id="4465" w:author="Issam" w:date="2019-02-12T23:38:00Z">
              <w:r w:rsidRPr="00E67E0D">
                <w:rPr>
                  <w:rFonts w:cs="Arial"/>
                  <w:lang w:eastAsia="ja-JP"/>
                </w:rPr>
                <w:t>serving</w:t>
              </w:r>
            </w:ins>
            <w:r w:rsidRPr="00E67E0D">
              <w:rPr>
                <w:rFonts w:cs="Arial"/>
                <w:lang w:eastAsia="ja-JP"/>
              </w:rPr>
              <w:t xml:space="preserve"> </w:t>
            </w:r>
            <w:r w:rsidRPr="00E67E0D">
              <w:rPr>
                <w:rFonts w:cs="Arial"/>
                <w:lang w:eastAsia="zh-CN"/>
              </w:rPr>
              <w:t>cell,</w:t>
            </w:r>
            <w:r w:rsidRPr="00E67E0D">
              <w:rPr>
                <w:rFonts w:cs="Arial"/>
                <w:lang w:eastAsia="ja-JP"/>
              </w:rPr>
              <w:t xml:space="preserve"> UE presence in the area of interest, stop change of </w:t>
            </w:r>
            <w:del w:id="4466" w:author="Issam" w:date="2019-02-12T23:38:00Z">
              <w:r w:rsidR="00AE297A" w:rsidRPr="00FF6A95">
                <w:rPr>
                  <w:rFonts w:cs="Arial"/>
                  <w:lang w:eastAsia="ja-JP"/>
                </w:rPr>
                <w:delText>service</w:delText>
              </w:r>
            </w:del>
            <w:ins w:id="4467" w:author="Issam" w:date="2019-02-12T23:38:00Z">
              <w:r w:rsidRPr="00E67E0D">
                <w:rPr>
                  <w:rFonts w:cs="Arial"/>
                  <w:lang w:eastAsia="ja-JP"/>
                </w:rPr>
                <w:t>serving</w:t>
              </w:r>
            </w:ins>
            <w:r w:rsidRPr="00E67E0D">
              <w:rPr>
                <w:rFonts w:cs="Arial"/>
                <w:lang w:eastAsia="ja-JP"/>
              </w:rPr>
              <w:t xml:space="preserve"> cell, stop UE presence in the area of interest, cancel location reporting for the UE, </w:t>
            </w:r>
            <w:r w:rsidRPr="00E67E0D">
              <w:rPr>
                <w:rFonts w:cs="Arial"/>
                <w:lang w:eastAsia="zh-CN"/>
              </w:rPr>
              <w:t>…)</w:t>
            </w:r>
          </w:p>
        </w:tc>
        <w:tc>
          <w:tcPr>
            <w:tcW w:w="2880" w:type="dxa"/>
          </w:tcPr>
          <w:p w14:paraId="3D5FC492" w14:textId="77777777" w:rsidR="006A1CE4" w:rsidRPr="00E67E0D" w:rsidRDefault="006A1CE4" w:rsidP="00E7499B">
            <w:pPr>
              <w:pStyle w:val="TAL"/>
            </w:pPr>
          </w:p>
        </w:tc>
      </w:tr>
      <w:tr w:rsidR="006A1CE4" w:rsidRPr="00E67E0D" w14:paraId="03132431" w14:textId="77777777" w:rsidTr="00E7499B">
        <w:tc>
          <w:tcPr>
            <w:tcW w:w="2448" w:type="dxa"/>
          </w:tcPr>
          <w:p w14:paraId="3DB78623" w14:textId="77777777" w:rsidR="006A1CE4" w:rsidRPr="00E67E0D" w:rsidRDefault="006A1CE4" w:rsidP="00E7499B">
            <w:pPr>
              <w:pStyle w:val="TAL"/>
              <w:rPr>
                <w:rFonts w:cs="Arial"/>
                <w:lang w:eastAsia="ja-JP"/>
              </w:rPr>
            </w:pPr>
            <w:r w:rsidRPr="00E67E0D">
              <w:rPr>
                <w:rFonts w:cs="Arial"/>
                <w:lang w:eastAsia="ja-JP"/>
              </w:rPr>
              <w:t xml:space="preserve">Report </w:t>
            </w:r>
            <w:r w:rsidRPr="00E67E0D">
              <w:rPr>
                <w:rFonts w:eastAsia="MS Mincho" w:cs="Arial"/>
                <w:lang w:eastAsia="ja-JP"/>
              </w:rPr>
              <w:t>A</w:t>
            </w:r>
            <w:r w:rsidRPr="00E67E0D">
              <w:rPr>
                <w:rFonts w:cs="Arial"/>
                <w:lang w:eastAsia="ja-JP"/>
              </w:rPr>
              <w:t>rea</w:t>
            </w:r>
          </w:p>
        </w:tc>
        <w:tc>
          <w:tcPr>
            <w:tcW w:w="1080" w:type="dxa"/>
          </w:tcPr>
          <w:p w14:paraId="44A1B638" w14:textId="77777777" w:rsidR="006A1CE4" w:rsidRPr="00E67E0D" w:rsidRDefault="006A1CE4" w:rsidP="00E7499B">
            <w:pPr>
              <w:pStyle w:val="TAL"/>
              <w:rPr>
                <w:rFonts w:cs="Arial"/>
                <w:lang w:eastAsia="ja-JP"/>
              </w:rPr>
            </w:pPr>
            <w:r w:rsidRPr="00E67E0D">
              <w:rPr>
                <w:rFonts w:cs="Arial"/>
                <w:lang w:eastAsia="ja-JP"/>
              </w:rPr>
              <w:t>M</w:t>
            </w:r>
          </w:p>
        </w:tc>
        <w:tc>
          <w:tcPr>
            <w:tcW w:w="1080" w:type="dxa"/>
          </w:tcPr>
          <w:p w14:paraId="0AD86374" w14:textId="77777777" w:rsidR="006A1CE4" w:rsidRPr="00E67E0D" w:rsidRDefault="006A1CE4" w:rsidP="00E7499B">
            <w:pPr>
              <w:pStyle w:val="TAL"/>
              <w:rPr>
                <w:i/>
                <w:lang w:eastAsia="ja-JP"/>
              </w:rPr>
            </w:pPr>
          </w:p>
        </w:tc>
        <w:tc>
          <w:tcPr>
            <w:tcW w:w="2232" w:type="dxa"/>
          </w:tcPr>
          <w:p w14:paraId="2A6C1C34" w14:textId="77777777" w:rsidR="006A1CE4" w:rsidRPr="00E67E0D" w:rsidRDefault="006A1CE4" w:rsidP="00E7499B">
            <w:pPr>
              <w:pStyle w:val="TAL"/>
              <w:rPr>
                <w:rFonts w:cs="Arial"/>
                <w:lang w:eastAsia="ja-JP"/>
              </w:rPr>
            </w:pPr>
            <w:r w:rsidRPr="00E67E0D">
              <w:rPr>
                <w:rFonts w:cs="Arial"/>
                <w:lang w:eastAsia="zh-CN"/>
              </w:rPr>
              <w:t>ENUMERATED (cell, …)</w:t>
            </w:r>
          </w:p>
        </w:tc>
        <w:tc>
          <w:tcPr>
            <w:tcW w:w="2880" w:type="dxa"/>
          </w:tcPr>
          <w:p w14:paraId="1082C02C" w14:textId="77777777" w:rsidR="006A1CE4" w:rsidRPr="00E67E0D" w:rsidRDefault="006A1CE4" w:rsidP="00E7499B">
            <w:pPr>
              <w:pStyle w:val="TAL"/>
              <w:rPr>
                <w:lang w:eastAsia="ja-JP"/>
              </w:rPr>
            </w:pPr>
          </w:p>
        </w:tc>
      </w:tr>
      <w:tr w:rsidR="006A1CE4" w:rsidRPr="00E67E0D" w14:paraId="0B90F37F" w14:textId="77777777" w:rsidTr="00E7499B">
        <w:tc>
          <w:tcPr>
            <w:tcW w:w="2448" w:type="dxa"/>
            <w:shd w:val="clear" w:color="auto" w:fill="auto"/>
          </w:tcPr>
          <w:p w14:paraId="106014DD" w14:textId="77777777" w:rsidR="006A1CE4" w:rsidRPr="00E67E0D" w:rsidRDefault="006A1CE4" w:rsidP="00E7499B">
            <w:pPr>
              <w:pStyle w:val="TAL"/>
              <w:rPr>
                <w:rFonts w:cs="Arial"/>
                <w:b/>
                <w:lang w:eastAsia="ja-JP"/>
              </w:rPr>
            </w:pPr>
            <w:r w:rsidRPr="00E67E0D">
              <w:rPr>
                <w:rFonts w:cs="Arial"/>
                <w:b/>
                <w:lang w:eastAsia="ja-JP"/>
              </w:rPr>
              <w:t>Area of Interest List</w:t>
            </w:r>
          </w:p>
        </w:tc>
        <w:tc>
          <w:tcPr>
            <w:tcW w:w="1080" w:type="dxa"/>
            <w:shd w:val="clear" w:color="auto" w:fill="auto"/>
          </w:tcPr>
          <w:p w14:paraId="510D2A71" w14:textId="77777777" w:rsidR="006A1CE4" w:rsidRPr="00E67E0D" w:rsidRDefault="006A1CE4" w:rsidP="00E7499B">
            <w:pPr>
              <w:pStyle w:val="TAL"/>
              <w:rPr>
                <w:rFonts w:cs="Arial"/>
                <w:lang w:eastAsia="ja-JP"/>
              </w:rPr>
            </w:pPr>
          </w:p>
        </w:tc>
        <w:tc>
          <w:tcPr>
            <w:tcW w:w="1080" w:type="dxa"/>
            <w:shd w:val="clear" w:color="auto" w:fill="auto"/>
          </w:tcPr>
          <w:p w14:paraId="01221ED3" w14:textId="77777777" w:rsidR="006A1CE4" w:rsidRPr="00E67E0D" w:rsidRDefault="006A1CE4" w:rsidP="00E7499B">
            <w:pPr>
              <w:pStyle w:val="TAL"/>
              <w:rPr>
                <w:i/>
                <w:lang w:eastAsia="ja-JP"/>
              </w:rPr>
            </w:pPr>
            <w:r w:rsidRPr="00E67E0D">
              <w:rPr>
                <w:rFonts w:cs="Arial"/>
                <w:i/>
                <w:lang w:eastAsia="ja-JP"/>
              </w:rPr>
              <w:t>0..1</w:t>
            </w:r>
          </w:p>
        </w:tc>
        <w:tc>
          <w:tcPr>
            <w:tcW w:w="2232" w:type="dxa"/>
            <w:shd w:val="clear" w:color="auto" w:fill="auto"/>
          </w:tcPr>
          <w:p w14:paraId="15053C1A" w14:textId="77777777" w:rsidR="006A1CE4" w:rsidRPr="00E67E0D" w:rsidRDefault="006A1CE4" w:rsidP="00E7499B">
            <w:pPr>
              <w:pStyle w:val="TAL"/>
              <w:rPr>
                <w:rFonts w:cs="Arial"/>
                <w:lang w:eastAsia="zh-CN"/>
              </w:rPr>
            </w:pPr>
          </w:p>
        </w:tc>
        <w:tc>
          <w:tcPr>
            <w:tcW w:w="2880" w:type="dxa"/>
            <w:shd w:val="clear" w:color="auto" w:fill="auto"/>
          </w:tcPr>
          <w:p w14:paraId="04DF74D0" w14:textId="77777777" w:rsidR="006A1CE4" w:rsidRPr="00E67E0D" w:rsidRDefault="006A1CE4" w:rsidP="00E7499B">
            <w:pPr>
              <w:pStyle w:val="TAL"/>
              <w:rPr>
                <w:lang w:eastAsia="ja-JP"/>
              </w:rPr>
            </w:pPr>
          </w:p>
        </w:tc>
      </w:tr>
      <w:tr w:rsidR="006A1CE4" w:rsidRPr="00E67E0D" w14:paraId="26AE8C13" w14:textId="77777777" w:rsidTr="00E7499B">
        <w:tc>
          <w:tcPr>
            <w:tcW w:w="2448" w:type="dxa"/>
            <w:shd w:val="clear" w:color="auto" w:fill="auto"/>
          </w:tcPr>
          <w:p w14:paraId="52D9F324" w14:textId="77777777" w:rsidR="006A1CE4" w:rsidRPr="00E67E0D" w:rsidRDefault="006A1CE4" w:rsidP="00E7499B">
            <w:pPr>
              <w:pStyle w:val="TAL"/>
              <w:ind w:left="75"/>
              <w:rPr>
                <w:rFonts w:cs="Arial"/>
                <w:b/>
                <w:lang w:eastAsia="ja-JP"/>
              </w:rPr>
            </w:pPr>
            <w:r w:rsidRPr="00E67E0D">
              <w:rPr>
                <w:rFonts w:cs="Arial"/>
                <w:b/>
                <w:lang w:eastAsia="ja-JP"/>
              </w:rPr>
              <w:t>&gt;Area of Interest Item</w:t>
            </w:r>
          </w:p>
        </w:tc>
        <w:tc>
          <w:tcPr>
            <w:tcW w:w="1080" w:type="dxa"/>
            <w:shd w:val="clear" w:color="auto" w:fill="auto"/>
          </w:tcPr>
          <w:p w14:paraId="0E517D6B" w14:textId="77777777" w:rsidR="006A1CE4" w:rsidRPr="00E67E0D" w:rsidRDefault="006A1CE4" w:rsidP="00E7499B">
            <w:pPr>
              <w:pStyle w:val="TAL"/>
              <w:rPr>
                <w:rFonts w:cs="Arial"/>
                <w:lang w:eastAsia="ja-JP"/>
              </w:rPr>
            </w:pPr>
          </w:p>
        </w:tc>
        <w:tc>
          <w:tcPr>
            <w:tcW w:w="1080" w:type="dxa"/>
            <w:shd w:val="clear" w:color="auto" w:fill="auto"/>
          </w:tcPr>
          <w:p w14:paraId="674518AF" w14:textId="77777777" w:rsidR="006A1CE4" w:rsidRPr="00E67E0D" w:rsidRDefault="006A1CE4" w:rsidP="00E7499B">
            <w:pPr>
              <w:pStyle w:val="TAL"/>
              <w:rPr>
                <w:i/>
                <w:lang w:eastAsia="ja-JP"/>
              </w:rPr>
            </w:pPr>
            <w:r w:rsidRPr="00E67E0D">
              <w:rPr>
                <w:rFonts w:cs="Arial"/>
                <w:i/>
                <w:lang w:eastAsia="ja-JP"/>
              </w:rPr>
              <w:t>1..&lt;maxnoofAoI&gt;</w:t>
            </w:r>
          </w:p>
        </w:tc>
        <w:tc>
          <w:tcPr>
            <w:tcW w:w="2232" w:type="dxa"/>
            <w:shd w:val="clear" w:color="auto" w:fill="auto"/>
          </w:tcPr>
          <w:p w14:paraId="60D0CEDC" w14:textId="77777777" w:rsidR="006A1CE4" w:rsidRPr="00E67E0D" w:rsidRDefault="006A1CE4" w:rsidP="00E7499B">
            <w:pPr>
              <w:pStyle w:val="TAL"/>
              <w:rPr>
                <w:rFonts w:cs="Arial"/>
                <w:lang w:eastAsia="zh-CN"/>
              </w:rPr>
            </w:pPr>
          </w:p>
        </w:tc>
        <w:tc>
          <w:tcPr>
            <w:tcW w:w="2880" w:type="dxa"/>
            <w:shd w:val="clear" w:color="auto" w:fill="auto"/>
          </w:tcPr>
          <w:p w14:paraId="459CAD3B" w14:textId="77777777" w:rsidR="006A1CE4" w:rsidRPr="00E67E0D" w:rsidRDefault="006A1CE4" w:rsidP="00E7499B">
            <w:pPr>
              <w:pStyle w:val="TAL"/>
              <w:rPr>
                <w:lang w:eastAsia="ja-JP"/>
              </w:rPr>
            </w:pPr>
          </w:p>
        </w:tc>
      </w:tr>
      <w:tr w:rsidR="006A1CE4" w:rsidRPr="00E67E0D" w14:paraId="6B8783C8" w14:textId="77777777" w:rsidTr="00E7499B">
        <w:tc>
          <w:tcPr>
            <w:tcW w:w="2448" w:type="dxa"/>
            <w:shd w:val="clear" w:color="auto" w:fill="auto"/>
          </w:tcPr>
          <w:p w14:paraId="11406E00" w14:textId="77777777" w:rsidR="006A1CE4" w:rsidRPr="00E67E0D" w:rsidRDefault="006A1CE4" w:rsidP="00E7499B">
            <w:pPr>
              <w:pStyle w:val="TAL"/>
              <w:ind w:left="165"/>
              <w:rPr>
                <w:rFonts w:cs="Arial"/>
                <w:lang w:eastAsia="ja-JP"/>
              </w:rPr>
            </w:pPr>
            <w:r w:rsidRPr="00E67E0D">
              <w:rPr>
                <w:rFonts w:cs="Arial"/>
                <w:lang w:eastAsia="ja-JP"/>
              </w:rPr>
              <w:t>&gt;&gt;Area of Interest</w:t>
            </w:r>
          </w:p>
        </w:tc>
        <w:tc>
          <w:tcPr>
            <w:tcW w:w="1080" w:type="dxa"/>
            <w:shd w:val="clear" w:color="auto" w:fill="auto"/>
          </w:tcPr>
          <w:p w14:paraId="6FC8B935" w14:textId="77777777" w:rsidR="006A1CE4" w:rsidRPr="00E67E0D" w:rsidRDefault="006A1CE4" w:rsidP="00E7499B">
            <w:pPr>
              <w:pStyle w:val="TAL"/>
              <w:rPr>
                <w:rFonts w:cs="Arial"/>
                <w:lang w:eastAsia="ja-JP"/>
              </w:rPr>
            </w:pPr>
            <w:r w:rsidRPr="00E67E0D">
              <w:rPr>
                <w:rFonts w:cs="Arial"/>
                <w:lang w:eastAsia="ja-JP"/>
              </w:rPr>
              <w:t>M</w:t>
            </w:r>
          </w:p>
        </w:tc>
        <w:tc>
          <w:tcPr>
            <w:tcW w:w="1080" w:type="dxa"/>
            <w:shd w:val="clear" w:color="auto" w:fill="auto"/>
          </w:tcPr>
          <w:p w14:paraId="027623D6" w14:textId="77777777" w:rsidR="006A1CE4" w:rsidRPr="00E67E0D" w:rsidRDefault="006A1CE4" w:rsidP="00E7499B">
            <w:pPr>
              <w:pStyle w:val="TAL"/>
              <w:rPr>
                <w:i/>
                <w:lang w:eastAsia="ja-JP"/>
              </w:rPr>
            </w:pPr>
          </w:p>
        </w:tc>
        <w:tc>
          <w:tcPr>
            <w:tcW w:w="2232" w:type="dxa"/>
            <w:shd w:val="clear" w:color="auto" w:fill="auto"/>
          </w:tcPr>
          <w:p w14:paraId="09498CB5" w14:textId="77777777" w:rsidR="006A1CE4" w:rsidRPr="00E67E0D" w:rsidRDefault="006A1CE4" w:rsidP="00E7499B">
            <w:pPr>
              <w:pStyle w:val="TAL"/>
              <w:rPr>
                <w:rFonts w:cs="Arial"/>
                <w:lang w:eastAsia="zh-CN"/>
              </w:rPr>
            </w:pPr>
            <w:r w:rsidRPr="00E67E0D">
              <w:rPr>
                <w:rFonts w:cs="Arial"/>
                <w:lang w:eastAsia="zh-CN"/>
              </w:rPr>
              <w:t>9.3.1.66</w:t>
            </w:r>
          </w:p>
        </w:tc>
        <w:tc>
          <w:tcPr>
            <w:tcW w:w="2880" w:type="dxa"/>
            <w:shd w:val="clear" w:color="auto" w:fill="auto"/>
          </w:tcPr>
          <w:p w14:paraId="65A7A590" w14:textId="77777777" w:rsidR="006A1CE4" w:rsidRPr="00E67E0D" w:rsidRDefault="006A1CE4" w:rsidP="00E7499B">
            <w:pPr>
              <w:pStyle w:val="TAL"/>
              <w:rPr>
                <w:lang w:eastAsia="ja-JP"/>
              </w:rPr>
            </w:pPr>
          </w:p>
        </w:tc>
      </w:tr>
      <w:tr w:rsidR="006A1CE4" w:rsidRPr="00E67E0D" w14:paraId="0358F4D9" w14:textId="77777777" w:rsidTr="00E7499B">
        <w:tc>
          <w:tcPr>
            <w:tcW w:w="2448" w:type="dxa"/>
            <w:shd w:val="clear" w:color="auto" w:fill="auto"/>
          </w:tcPr>
          <w:p w14:paraId="48D77196" w14:textId="77777777" w:rsidR="006A1CE4" w:rsidRPr="00E67E0D" w:rsidRDefault="006A1CE4" w:rsidP="00E7499B">
            <w:pPr>
              <w:pStyle w:val="TAL"/>
              <w:ind w:left="165"/>
              <w:rPr>
                <w:rFonts w:cs="Arial"/>
                <w:lang w:eastAsia="ja-JP"/>
              </w:rPr>
            </w:pPr>
            <w:r w:rsidRPr="00E67E0D">
              <w:rPr>
                <w:rFonts w:cs="Arial"/>
                <w:lang w:eastAsia="ja-JP"/>
              </w:rPr>
              <w:t>&gt;&gt;Location Reporting Reference ID</w:t>
            </w:r>
          </w:p>
        </w:tc>
        <w:tc>
          <w:tcPr>
            <w:tcW w:w="1080" w:type="dxa"/>
            <w:shd w:val="clear" w:color="auto" w:fill="auto"/>
          </w:tcPr>
          <w:p w14:paraId="0C2D70EB" w14:textId="77777777" w:rsidR="006A1CE4" w:rsidRPr="00E67E0D" w:rsidRDefault="006A1CE4" w:rsidP="00E7499B">
            <w:pPr>
              <w:pStyle w:val="TAL"/>
              <w:rPr>
                <w:rFonts w:cs="Arial"/>
                <w:lang w:eastAsia="ja-JP"/>
              </w:rPr>
            </w:pPr>
            <w:r w:rsidRPr="00E67E0D">
              <w:rPr>
                <w:rFonts w:cs="Arial"/>
                <w:lang w:eastAsia="ja-JP"/>
              </w:rPr>
              <w:t>M</w:t>
            </w:r>
          </w:p>
        </w:tc>
        <w:tc>
          <w:tcPr>
            <w:tcW w:w="1080" w:type="dxa"/>
            <w:shd w:val="clear" w:color="auto" w:fill="auto"/>
          </w:tcPr>
          <w:p w14:paraId="4651B0A7" w14:textId="77777777" w:rsidR="006A1CE4" w:rsidRPr="00E67E0D" w:rsidRDefault="006A1CE4" w:rsidP="00E7499B">
            <w:pPr>
              <w:pStyle w:val="TAL"/>
              <w:rPr>
                <w:i/>
                <w:lang w:eastAsia="ja-JP"/>
              </w:rPr>
            </w:pPr>
          </w:p>
        </w:tc>
        <w:tc>
          <w:tcPr>
            <w:tcW w:w="2232" w:type="dxa"/>
            <w:shd w:val="clear" w:color="auto" w:fill="auto"/>
          </w:tcPr>
          <w:p w14:paraId="46F2C2DF" w14:textId="77777777" w:rsidR="006A1CE4" w:rsidRPr="00E67E0D" w:rsidRDefault="006A1CE4" w:rsidP="00E7499B">
            <w:pPr>
              <w:pStyle w:val="TAL"/>
              <w:rPr>
                <w:rFonts w:cs="Arial"/>
                <w:lang w:eastAsia="zh-CN"/>
              </w:rPr>
            </w:pPr>
            <w:r w:rsidRPr="00E67E0D">
              <w:rPr>
                <w:rFonts w:cs="Arial"/>
                <w:lang w:eastAsia="zh-CN"/>
              </w:rPr>
              <w:t>9.3.1.76</w:t>
            </w:r>
          </w:p>
        </w:tc>
        <w:tc>
          <w:tcPr>
            <w:tcW w:w="2880" w:type="dxa"/>
            <w:shd w:val="clear" w:color="auto" w:fill="auto"/>
          </w:tcPr>
          <w:p w14:paraId="6A2AB46F" w14:textId="77777777" w:rsidR="006A1CE4" w:rsidRPr="00E67E0D" w:rsidRDefault="006A1CE4" w:rsidP="00E7499B">
            <w:pPr>
              <w:pStyle w:val="TAL"/>
              <w:rPr>
                <w:lang w:eastAsia="ja-JP"/>
              </w:rPr>
            </w:pPr>
          </w:p>
        </w:tc>
      </w:tr>
      <w:tr w:rsidR="006A1CE4" w:rsidRPr="00E67E0D" w14:paraId="494DF5A1" w14:textId="77777777" w:rsidTr="00E7499B">
        <w:tc>
          <w:tcPr>
            <w:tcW w:w="2448" w:type="dxa"/>
            <w:shd w:val="clear" w:color="auto" w:fill="auto"/>
          </w:tcPr>
          <w:p w14:paraId="06B5D93D" w14:textId="77777777" w:rsidR="006A1CE4" w:rsidRPr="00E67E0D" w:rsidRDefault="006A1CE4" w:rsidP="00E7499B">
            <w:pPr>
              <w:pStyle w:val="TAL"/>
              <w:rPr>
                <w:rFonts w:cs="Arial"/>
                <w:lang w:eastAsia="ja-JP"/>
              </w:rPr>
            </w:pPr>
            <w:r w:rsidRPr="00E67E0D">
              <w:rPr>
                <w:rFonts w:cs="Arial"/>
                <w:lang w:eastAsia="ja-JP"/>
              </w:rPr>
              <w:t>Location Reporting Reference ID to be Cancelled</w:t>
            </w:r>
          </w:p>
        </w:tc>
        <w:tc>
          <w:tcPr>
            <w:tcW w:w="1080" w:type="dxa"/>
            <w:shd w:val="clear" w:color="auto" w:fill="auto"/>
          </w:tcPr>
          <w:p w14:paraId="095BB9AD" w14:textId="77777777" w:rsidR="006A1CE4" w:rsidRPr="00E67E0D" w:rsidRDefault="006A1CE4" w:rsidP="00E7499B">
            <w:pPr>
              <w:pStyle w:val="TAL"/>
              <w:rPr>
                <w:rFonts w:cs="Arial"/>
                <w:lang w:eastAsia="ja-JP"/>
              </w:rPr>
            </w:pPr>
            <w:r w:rsidRPr="00E67E0D">
              <w:rPr>
                <w:rFonts w:cs="Arial" w:hint="eastAsia"/>
                <w:lang w:eastAsia="zh-CN"/>
              </w:rPr>
              <w:t>C- ifEvent</w:t>
            </w:r>
            <w:r w:rsidRPr="00E67E0D">
              <w:rPr>
                <w:rFonts w:cs="Arial"/>
                <w:lang w:eastAsia="zh-CN"/>
              </w:rPr>
              <w:t>T</w:t>
            </w:r>
            <w:r w:rsidRPr="00E67E0D">
              <w:rPr>
                <w:rFonts w:cs="Arial" w:hint="eastAsia"/>
                <w:lang w:eastAsia="zh-CN"/>
              </w:rPr>
              <w:t>ypeisStop</w:t>
            </w:r>
            <w:r w:rsidRPr="00E67E0D">
              <w:rPr>
                <w:rFonts w:cs="Arial"/>
                <w:lang w:eastAsia="zh-CN"/>
              </w:rPr>
              <w:t>UEPresinAoI</w:t>
            </w:r>
          </w:p>
        </w:tc>
        <w:tc>
          <w:tcPr>
            <w:tcW w:w="1080" w:type="dxa"/>
            <w:shd w:val="clear" w:color="auto" w:fill="auto"/>
          </w:tcPr>
          <w:p w14:paraId="1EEEE463" w14:textId="77777777" w:rsidR="006A1CE4" w:rsidRPr="00E67E0D" w:rsidRDefault="006A1CE4" w:rsidP="00E7499B">
            <w:pPr>
              <w:pStyle w:val="TAL"/>
              <w:rPr>
                <w:i/>
                <w:lang w:eastAsia="ja-JP"/>
              </w:rPr>
            </w:pPr>
          </w:p>
        </w:tc>
        <w:tc>
          <w:tcPr>
            <w:tcW w:w="2232" w:type="dxa"/>
            <w:shd w:val="clear" w:color="auto" w:fill="auto"/>
          </w:tcPr>
          <w:p w14:paraId="4DBC68D4" w14:textId="77777777" w:rsidR="006A1CE4" w:rsidRPr="00E67E0D" w:rsidRDefault="006A1CE4" w:rsidP="00E7499B">
            <w:pPr>
              <w:pStyle w:val="TAL"/>
            </w:pPr>
            <w:r w:rsidRPr="00E67E0D">
              <w:t>Location Reporting Reference ID</w:t>
            </w:r>
          </w:p>
          <w:p w14:paraId="500E7610" w14:textId="77777777" w:rsidR="006A1CE4" w:rsidRPr="00E67E0D" w:rsidRDefault="006A1CE4" w:rsidP="00E7499B">
            <w:pPr>
              <w:pStyle w:val="TAL"/>
              <w:rPr>
                <w:rFonts w:cs="Arial"/>
                <w:lang w:eastAsia="zh-CN"/>
              </w:rPr>
            </w:pPr>
            <w:r w:rsidRPr="00E67E0D">
              <w:t>9.3.1.76</w:t>
            </w:r>
          </w:p>
        </w:tc>
        <w:tc>
          <w:tcPr>
            <w:tcW w:w="2880" w:type="dxa"/>
            <w:shd w:val="clear" w:color="auto" w:fill="auto"/>
          </w:tcPr>
          <w:p w14:paraId="55D436FA" w14:textId="77777777" w:rsidR="006A1CE4" w:rsidRPr="00E67E0D" w:rsidRDefault="006A1CE4" w:rsidP="00E7499B">
            <w:pPr>
              <w:pStyle w:val="TAL"/>
              <w:rPr>
                <w:lang w:eastAsia="ja-JP"/>
              </w:rPr>
            </w:pPr>
          </w:p>
        </w:tc>
      </w:tr>
    </w:tbl>
    <w:p w14:paraId="4ED4EF0A"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3E0862FD" w14:textId="77777777" w:rsidTr="00E7499B">
        <w:tc>
          <w:tcPr>
            <w:tcW w:w="3528" w:type="dxa"/>
          </w:tcPr>
          <w:p w14:paraId="59E32C65"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7B2B0FC1"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142CBA1F" w14:textId="77777777" w:rsidTr="00E7499B">
        <w:tc>
          <w:tcPr>
            <w:tcW w:w="3528" w:type="dxa"/>
          </w:tcPr>
          <w:p w14:paraId="62CA51C2" w14:textId="77777777" w:rsidR="006A1CE4" w:rsidRPr="00E67E0D" w:rsidRDefault="006A1CE4" w:rsidP="00E7499B">
            <w:pPr>
              <w:pStyle w:val="TAL"/>
              <w:rPr>
                <w:lang w:eastAsia="ja-JP"/>
              </w:rPr>
            </w:pPr>
            <w:r w:rsidRPr="00E67E0D">
              <w:rPr>
                <w:rFonts w:eastAsia="Malgun Gothic" w:cs="Arial"/>
                <w:lang w:eastAsia="ja-JP"/>
              </w:rPr>
              <w:t>maxnoofAoI</w:t>
            </w:r>
          </w:p>
        </w:tc>
        <w:tc>
          <w:tcPr>
            <w:tcW w:w="6192" w:type="dxa"/>
          </w:tcPr>
          <w:p w14:paraId="06AF751E" w14:textId="77777777" w:rsidR="006A1CE4" w:rsidRPr="00E67E0D" w:rsidRDefault="006A1CE4" w:rsidP="00E7499B">
            <w:pPr>
              <w:pStyle w:val="TAL"/>
              <w:rPr>
                <w:lang w:eastAsia="ja-JP"/>
              </w:rPr>
            </w:pPr>
            <w:r w:rsidRPr="00E67E0D">
              <w:rPr>
                <w:lang w:eastAsia="ja-JP"/>
              </w:rPr>
              <w:t xml:space="preserve">Maximum no. of areas of interest. Value is </w:t>
            </w:r>
            <w:r w:rsidRPr="00E67E0D">
              <w:rPr>
                <w:lang w:eastAsia="zh-CN"/>
              </w:rPr>
              <w:t>64</w:t>
            </w:r>
            <w:r w:rsidRPr="00E67E0D">
              <w:rPr>
                <w:rFonts w:hint="eastAsia"/>
                <w:lang w:eastAsia="zh-CN"/>
              </w:rPr>
              <w:t>.</w:t>
            </w:r>
          </w:p>
        </w:tc>
      </w:tr>
    </w:tbl>
    <w:p w14:paraId="12ECEFE9"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058A1749" w14:textId="77777777" w:rsidTr="00E7499B">
        <w:tc>
          <w:tcPr>
            <w:tcW w:w="3528" w:type="dxa"/>
          </w:tcPr>
          <w:p w14:paraId="26BC7D69" w14:textId="77777777" w:rsidR="006A1CE4" w:rsidRPr="00E67E0D" w:rsidRDefault="006A1CE4" w:rsidP="00E7499B">
            <w:pPr>
              <w:pStyle w:val="TAH"/>
              <w:rPr>
                <w:rFonts w:cs="Arial"/>
                <w:lang w:eastAsia="ja-JP"/>
              </w:rPr>
            </w:pPr>
            <w:r w:rsidRPr="00E67E0D">
              <w:rPr>
                <w:rFonts w:cs="Arial"/>
                <w:lang w:eastAsia="ja-JP"/>
              </w:rPr>
              <w:t>Condition</w:t>
            </w:r>
          </w:p>
        </w:tc>
        <w:tc>
          <w:tcPr>
            <w:tcW w:w="6192" w:type="dxa"/>
          </w:tcPr>
          <w:p w14:paraId="2823EEBA"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40784F5C" w14:textId="77777777" w:rsidTr="00E7499B">
        <w:tc>
          <w:tcPr>
            <w:tcW w:w="3528" w:type="dxa"/>
          </w:tcPr>
          <w:p w14:paraId="1DAC0A76" w14:textId="77777777" w:rsidR="006A1CE4" w:rsidRPr="00E67E0D" w:rsidRDefault="006A1CE4" w:rsidP="00E7499B">
            <w:pPr>
              <w:pStyle w:val="TAL"/>
              <w:rPr>
                <w:rFonts w:cs="Arial"/>
                <w:lang w:eastAsia="ja-JP"/>
              </w:rPr>
            </w:pPr>
            <w:r w:rsidRPr="00E67E0D">
              <w:rPr>
                <w:rFonts w:cs="Arial" w:hint="eastAsia"/>
                <w:lang w:eastAsia="zh-CN"/>
              </w:rPr>
              <w:t>ifEventTypeisStop</w:t>
            </w:r>
            <w:r w:rsidRPr="00E67E0D">
              <w:rPr>
                <w:rFonts w:cs="Arial"/>
                <w:lang w:eastAsia="zh-CN"/>
              </w:rPr>
              <w:t>UEPresinAoI</w:t>
            </w:r>
          </w:p>
        </w:tc>
        <w:tc>
          <w:tcPr>
            <w:tcW w:w="6192" w:type="dxa"/>
          </w:tcPr>
          <w:p w14:paraId="6C1A1A85" w14:textId="77777777" w:rsidR="006A1CE4" w:rsidRPr="00E67E0D" w:rsidRDefault="006A1CE4" w:rsidP="00E7499B">
            <w:pPr>
              <w:pStyle w:val="TAL"/>
              <w:rPr>
                <w:rFonts w:cs="Arial"/>
                <w:lang w:eastAsia="ja-JP"/>
              </w:rPr>
            </w:pPr>
            <w:r w:rsidRPr="00E67E0D">
              <w:rPr>
                <w:rFonts w:cs="Arial"/>
                <w:snapToGrid w:val="0"/>
              </w:rPr>
              <w:t xml:space="preserve">This IE shall be present if the </w:t>
            </w:r>
            <w:r w:rsidRPr="00E67E0D">
              <w:rPr>
                <w:rFonts w:cs="Arial"/>
                <w:i/>
                <w:snapToGrid w:val="0"/>
              </w:rPr>
              <w:t>Event Type</w:t>
            </w:r>
            <w:r w:rsidRPr="00E67E0D">
              <w:rPr>
                <w:rFonts w:cs="Arial"/>
                <w:snapToGrid w:val="0"/>
              </w:rPr>
              <w:t xml:space="preserve"> IE is set to "stop UE presence in the area of interest".</w:t>
            </w:r>
          </w:p>
        </w:tc>
      </w:tr>
    </w:tbl>
    <w:p w14:paraId="62895DC0" w14:textId="77777777" w:rsidR="006A1CE4" w:rsidRPr="00E67E0D" w:rsidRDefault="006A1CE4" w:rsidP="00E7499B"/>
    <w:p w14:paraId="4ADE8D14" w14:textId="77777777" w:rsidR="006A1CE4" w:rsidRPr="00E67E0D" w:rsidRDefault="006A1CE4" w:rsidP="00E7499B">
      <w:pPr>
        <w:pStyle w:val="4"/>
        <w:rPr>
          <w:rFonts w:eastAsia="Batang"/>
        </w:rPr>
      </w:pPr>
      <w:bookmarkStart w:id="4468" w:name="_Toc534720600"/>
      <w:bookmarkStart w:id="4469" w:name="_Toc525567612"/>
      <w:r w:rsidRPr="00E67E0D">
        <w:rPr>
          <w:rFonts w:eastAsia="Batang"/>
        </w:rPr>
        <w:t>9.3.1.66</w:t>
      </w:r>
      <w:r w:rsidRPr="00E67E0D">
        <w:rPr>
          <w:rFonts w:eastAsia="Batang"/>
        </w:rPr>
        <w:tab/>
      </w:r>
      <w:r w:rsidRPr="00E67E0D">
        <w:rPr>
          <w:rFonts w:cs="Arial"/>
          <w:lang w:eastAsia="ja-JP"/>
        </w:rPr>
        <w:t>Area of Interest</w:t>
      </w:r>
      <w:bookmarkEnd w:id="4468"/>
      <w:bookmarkEnd w:id="4469"/>
    </w:p>
    <w:p w14:paraId="56D71B8B" w14:textId="77777777" w:rsidR="006A1CE4" w:rsidRPr="00E67E0D" w:rsidRDefault="006A1CE4" w:rsidP="00E7499B">
      <w:pPr>
        <w:keepNext/>
        <w:rPr>
          <w:lang w:eastAsia="zh-CN"/>
        </w:rPr>
      </w:pPr>
      <w:r w:rsidRPr="00E67E0D">
        <w:rPr>
          <w:lang w:eastAsia="zh-CN"/>
        </w:rPr>
        <w:t xml:space="preserve">This IE indicates </w:t>
      </w:r>
      <w:r w:rsidRPr="00E67E0D">
        <w:rPr>
          <w:rFonts w:cs="Arial"/>
          <w:lang w:eastAsia="zh-CN"/>
        </w:rPr>
        <w:t>the area of interest</w:t>
      </w:r>
      <w:r w:rsidRPr="00E67E0D">
        <w:rPr>
          <w:lang w:eastAsia="zh-CN"/>
        </w:rPr>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65C75058" w14:textId="77777777" w:rsidTr="00E7499B">
        <w:tc>
          <w:tcPr>
            <w:tcW w:w="2448" w:type="dxa"/>
          </w:tcPr>
          <w:p w14:paraId="15489730"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1CDCD14D"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5E5627AD"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2A3CF43C"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7F727A35"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45380C38" w14:textId="77777777" w:rsidTr="00E7499B">
        <w:tc>
          <w:tcPr>
            <w:tcW w:w="2448" w:type="dxa"/>
          </w:tcPr>
          <w:p w14:paraId="2A621B02" w14:textId="77777777" w:rsidR="006A1CE4" w:rsidRPr="00E67E0D" w:rsidRDefault="006A1CE4" w:rsidP="00E7499B">
            <w:pPr>
              <w:pStyle w:val="TAL"/>
              <w:rPr>
                <w:b/>
                <w:lang w:eastAsia="ja-JP"/>
              </w:rPr>
            </w:pPr>
            <w:r w:rsidRPr="00E67E0D">
              <w:rPr>
                <w:b/>
                <w:lang w:eastAsia="ja-JP"/>
              </w:rPr>
              <w:t>Area of Interest TAI List</w:t>
            </w:r>
          </w:p>
        </w:tc>
        <w:tc>
          <w:tcPr>
            <w:tcW w:w="1080" w:type="dxa"/>
          </w:tcPr>
          <w:p w14:paraId="10B2E9CE" w14:textId="77777777" w:rsidR="006A1CE4" w:rsidRPr="00E67E0D" w:rsidRDefault="006A1CE4" w:rsidP="00E7499B">
            <w:pPr>
              <w:pStyle w:val="TAL"/>
              <w:rPr>
                <w:rFonts w:cs="Arial"/>
                <w:lang w:eastAsia="ja-JP"/>
              </w:rPr>
            </w:pPr>
          </w:p>
        </w:tc>
        <w:tc>
          <w:tcPr>
            <w:tcW w:w="1440" w:type="dxa"/>
          </w:tcPr>
          <w:p w14:paraId="3AC041A7" w14:textId="77777777" w:rsidR="006A1CE4" w:rsidRPr="00E67E0D" w:rsidRDefault="006A1CE4" w:rsidP="00E7499B">
            <w:pPr>
              <w:pStyle w:val="TAL"/>
              <w:rPr>
                <w:i/>
                <w:lang w:eastAsia="ja-JP"/>
              </w:rPr>
            </w:pPr>
            <w:r w:rsidRPr="00E67E0D">
              <w:rPr>
                <w:rFonts w:cs="Arial"/>
                <w:i/>
                <w:lang w:eastAsia="ja-JP"/>
              </w:rPr>
              <w:t>0..1</w:t>
            </w:r>
          </w:p>
        </w:tc>
        <w:tc>
          <w:tcPr>
            <w:tcW w:w="1872" w:type="dxa"/>
          </w:tcPr>
          <w:p w14:paraId="7CA377E2" w14:textId="77777777" w:rsidR="006A1CE4" w:rsidRPr="00E67E0D" w:rsidRDefault="006A1CE4" w:rsidP="00E7499B">
            <w:pPr>
              <w:pStyle w:val="TAL"/>
              <w:rPr>
                <w:rFonts w:cs="Arial"/>
                <w:lang w:eastAsia="ja-JP"/>
              </w:rPr>
            </w:pPr>
          </w:p>
        </w:tc>
        <w:tc>
          <w:tcPr>
            <w:tcW w:w="2880" w:type="dxa"/>
          </w:tcPr>
          <w:p w14:paraId="263B1F9A" w14:textId="77777777" w:rsidR="006A1CE4" w:rsidRPr="00E67E0D" w:rsidRDefault="006A1CE4" w:rsidP="00E7499B">
            <w:pPr>
              <w:pStyle w:val="TAL"/>
              <w:rPr>
                <w:lang w:eastAsia="ja-JP"/>
              </w:rPr>
            </w:pPr>
          </w:p>
        </w:tc>
      </w:tr>
      <w:tr w:rsidR="006A1CE4" w:rsidRPr="00E67E0D" w14:paraId="7AD4B071" w14:textId="77777777" w:rsidTr="00E7499B">
        <w:tc>
          <w:tcPr>
            <w:tcW w:w="2448" w:type="dxa"/>
          </w:tcPr>
          <w:p w14:paraId="12399FCE" w14:textId="77777777" w:rsidR="006A1CE4" w:rsidRPr="00E67E0D" w:rsidRDefault="006A1CE4" w:rsidP="00E7499B">
            <w:pPr>
              <w:pStyle w:val="TAL"/>
              <w:ind w:left="75"/>
              <w:rPr>
                <w:rFonts w:cs="Arial"/>
                <w:b/>
                <w:lang w:eastAsia="ja-JP"/>
              </w:rPr>
            </w:pPr>
            <w:r w:rsidRPr="00E67E0D">
              <w:rPr>
                <w:rFonts w:cs="Arial"/>
                <w:b/>
                <w:lang w:eastAsia="ja-JP"/>
              </w:rPr>
              <w:t xml:space="preserve">&gt;Area of Interest </w:t>
            </w:r>
            <w:r w:rsidRPr="00E67E0D">
              <w:rPr>
                <w:rFonts w:eastAsia="Batang" w:cs="Arial"/>
                <w:b/>
                <w:lang w:eastAsia="ko-KR"/>
              </w:rPr>
              <w:t>TAI Item</w:t>
            </w:r>
          </w:p>
        </w:tc>
        <w:tc>
          <w:tcPr>
            <w:tcW w:w="1080" w:type="dxa"/>
          </w:tcPr>
          <w:p w14:paraId="47B4650C" w14:textId="77777777" w:rsidR="006A1CE4" w:rsidRPr="00E67E0D" w:rsidRDefault="006A1CE4" w:rsidP="00E7499B">
            <w:pPr>
              <w:pStyle w:val="TAL"/>
              <w:rPr>
                <w:rFonts w:cs="Arial"/>
                <w:lang w:eastAsia="ja-JP"/>
              </w:rPr>
            </w:pPr>
          </w:p>
        </w:tc>
        <w:tc>
          <w:tcPr>
            <w:tcW w:w="1440" w:type="dxa"/>
          </w:tcPr>
          <w:p w14:paraId="6E955493" w14:textId="77777777" w:rsidR="006A1CE4" w:rsidRPr="00E67E0D" w:rsidRDefault="006A1CE4" w:rsidP="00E7499B">
            <w:pPr>
              <w:pStyle w:val="TAL"/>
              <w:rPr>
                <w:rFonts w:cs="Arial"/>
                <w:i/>
                <w:lang w:eastAsia="ja-JP"/>
              </w:rPr>
            </w:pPr>
            <w:r w:rsidRPr="00E67E0D">
              <w:rPr>
                <w:rFonts w:cs="Arial"/>
                <w:i/>
                <w:lang w:eastAsia="ja-JP"/>
              </w:rPr>
              <w:t>1..&lt;maxnoofTAIinAoI&gt;</w:t>
            </w:r>
          </w:p>
        </w:tc>
        <w:tc>
          <w:tcPr>
            <w:tcW w:w="1872" w:type="dxa"/>
          </w:tcPr>
          <w:p w14:paraId="71DA75B9" w14:textId="77777777" w:rsidR="006A1CE4" w:rsidRPr="00E67E0D" w:rsidRDefault="006A1CE4" w:rsidP="00E7499B">
            <w:pPr>
              <w:pStyle w:val="TAL"/>
              <w:rPr>
                <w:rFonts w:cs="Arial"/>
                <w:lang w:eastAsia="ja-JP"/>
              </w:rPr>
            </w:pPr>
          </w:p>
        </w:tc>
        <w:tc>
          <w:tcPr>
            <w:tcW w:w="2880" w:type="dxa"/>
          </w:tcPr>
          <w:p w14:paraId="64E330D1" w14:textId="77777777" w:rsidR="006A1CE4" w:rsidRPr="00E67E0D" w:rsidRDefault="006A1CE4" w:rsidP="00E7499B">
            <w:pPr>
              <w:pStyle w:val="TAL"/>
              <w:rPr>
                <w:lang w:eastAsia="ja-JP"/>
              </w:rPr>
            </w:pPr>
          </w:p>
        </w:tc>
      </w:tr>
      <w:tr w:rsidR="006A1CE4" w:rsidRPr="00E67E0D" w14:paraId="459D37A0" w14:textId="77777777" w:rsidTr="00E7499B">
        <w:tc>
          <w:tcPr>
            <w:tcW w:w="2448" w:type="dxa"/>
          </w:tcPr>
          <w:p w14:paraId="4C81DC2E" w14:textId="77777777" w:rsidR="006A1CE4" w:rsidRPr="00E67E0D" w:rsidRDefault="006A1CE4" w:rsidP="00E7499B">
            <w:pPr>
              <w:pStyle w:val="TAL"/>
              <w:ind w:left="165"/>
              <w:rPr>
                <w:rFonts w:cs="Arial"/>
                <w:b/>
                <w:lang w:eastAsia="ja-JP"/>
              </w:rPr>
            </w:pPr>
            <w:r w:rsidRPr="00E67E0D">
              <w:rPr>
                <w:rFonts w:cs="Arial"/>
                <w:lang w:eastAsia="zh-CN"/>
              </w:rPr>
              <w:t>&gt;</w:t>
            </w:r>
            <w:r w:rsidRPr="00E67E0D">
              <w:rPr>
                <w:rFonts w:cs="Arial" w:hint="eastAsia"/>
                <w:lang w:eastAsia="zh-CN"/>
              </w:rPr>
              <w:t>&gt;</w:t>
            </w:r>
            <w:r w:rsidRPr="00E67E0D">
              <w:rPr>
                <w:rFonts w:cs="Arial"/>
                <w:lang w:eastAsia="zh-CN"/>
              </w:rPr>
              <w:t>TAI</w:t>
            </w:r>
          </w:p>
        </w:tc>
        <w:tc>
          <w:tcPr>
            <w:tcW w:w="1080" w:type="dxa"/>
          </w:tcPr>
          <w:p w14:paraId="2CE8B7BD" w14:textId="77777777" w:rsidR="006A1CE4" w:rsidRPr="00E67E0D" w:rsidRDefault="006A1CE4" w:rsidP="00E7499B">
            <w:pPr>
              <w:pStyle w:val="TAL"/>
              <w:rPr>
                <w:rFonts w:cs="Arial"/>
                <w:lang w:eastAsia="ja-JP"/>
              </w:rPr>
            </w:pPr>
            <w:r w:rsidRPr="00E67E0D">
              <w:rPr>
                <w:rFonts w:eastAsia="Batang"/>
                <w:lang w:eastAsia="ja-JP"/>
              </w:rPr>
              <w:t>M</w:t>
            </w:r>
          </w:p>
        </w:tc>
        <w:tc>
          <w:tcPr>
            <w:tcW w:w="1440" w:type="dxa"/>
          </w:tcPr>
          <w:p w14:paraId="76DD9E21" w14:textId="77777777" w:rsidR="006A1CE4" w:rsidRPr="00E67E0D" w:rsidRDefault="006A1CE4" w:rsidP="00E7499B">
            <w:pPr>
              <w:pStyle w:val="TAL"/>
              <w:rPr>
                <w:i/>
                <w:lang w:eastAsia="ja-JP"/>
              </w:rPr>
            </w:pPr>
          </w:p>
        </w:tc>
        <w:tc>
          <w:tcPr>
            <w:tcW w:w="1872" w:type="dxa"/>
          </w:tcPr>
          <w:p w14:paraId="2F085B57" w14:textId="77777777" w:rsidR="006A1CE4" w:rsidRPr="00E67E0D" w:rsidRDefault="006A1CE4" w:rsidP="00E7499B">
            <w:pPr>
              <w:pStyle w:val="TAL"/>
              <w:rPr>
                <w:rFonts w:cs="Arial"/>
                <w:lang w:eastAsia="zh-CN"/>
              </w:rPr>
            </w:pPr>
            <w:r w:rsidRPr="00E67E0D">
              <w:rPr>
                <w:lang w:eastAsia="ja-JP"/>
              </w:rPr>
              <w:t>9.3.3.11</w:t>
            </w:r>
          </w:p>
        </w:tc>
        <w:tc>
          <w:tcPr>
            <w:tcW w:w="2880" w:type="dxa"/>
          </w:tcPr>
          <w:p w14:paraId="6EA4DC1D" w14:textId="77777777" w:rsidR="006A1CE4" w:rsidRPr="00E67E0D" w:rsidRDefault="006A1CE4" w:rsidP="00E7499B">
            <w:pPr>
              <w:pStyle w:val="TAL"/>
              <w:rPr>
                <w:lang w:eastAsia="ja-JP"/>
              </w:rPr>
            </w:pPr>
          </w:p>
        </w:tc>
      </w:tr>
      <w:tr w:rsidR="006A1CE4" w:rsidRPr="00E67E0D" w14:paraId="6F09F3AC" w14:textId="77777777" w:rsidTr="00E7499B">
        <w:tc>
          <w:tcPr>
            <w:tcW w:w="2448" w:type="dxa"/>
          </w:tcPr>
          <w:p w14:paraId="3B6BCEF7" w14:textId="77777777" w:rsidR="006A1CE4" w:rsidRPr="00E67E0D" w:rsidRDefault="006A1CE4" w:rsidP="00E7499B">
            <w:pPr>
              <w:pStyle w:val="TAL"/>
              <w:rPr>
                <w:rFonts w:cs="Arial"/>
                <w:lang w:eastAsia="zh-CN"/>
              </w:rPr>
            </w:pPr>
            <w:r w:rsidRPr="00E67E0D">
              <w:rPr>
                <w:b/>
                <w:lang w:eastAsia="ja-JP"/>
              </w:rPr>
              <w:t>Area of Interest Cell List</w:t>
            </w:r>
          </w:p>
        </w:tc>
        <w:tc>
          <w:tcPr>
            <w:tcW w:w="1080" w:type="dxa"/>
          </w:tcPr>
          <w:p w14:paraId="31EFAB67" w14:textId="77777777" w:rsidR="006A1CE4" w:rsidRPr="00E67E0D" w:rsidRDefault="006A1CE4" w:rsidP="00E7499B">
            <w:pPr>
              <w:pStyle w:val="TAL"/>
              <w:rPr>
                <w:rFonts w:eastAsia="Batang"/>
                <w:lang w:eastAsia="ja-JP"/>
              </w:rPr>
            </w:pPr>
          </w:p>
        </w:tc>
        <w:tc>
          <w:tcPr>
            <w:tcW w:w="1440" w:type="dxa"/>
          </w:tcPr>
          <w:p w14:paraId="528F67CE" w14:textId="77777777" w:rsidR="006A1CE4" w:rsidRPr="00E67E0D" w:rsidRDefault="006A1CE4" w:rsidP="00E7499B">
            <w:pPr>
              <w:pStyle w:val="TAL"/>
              <w:rPr>
                <w:i/>
                <w:lang w:eastAsia="ja-JP"/>
              </w:rPr>
            </w:pPr>
            <w:r w:rsidRPr="00E67E0D">
              <w:rPr>
                <w:rFonts w:cs="Arial"/>
                <w:i/>
                <w:lang w:eastAsia="ja-JP"/>
              </w:rPr>
              <w:t>0..1</w:t>
            </w:r>
          </w:p>
        </w:tc>
        <w:tc>
          <w:tcPr>
            <w:tcW w:w="1872" w:type="dxa"/>
          </w:tcPr>
          <w:p w14:paraId="628E3E6C" w14:textId="77777777" w:rsidR="006A1CE4" w:rsidRPr="00E67E0D" w:rsidRDefault="006A1CE4" w:rsidP="00E7499B">
            <w:pPr>
              <w:pStyle w:val="TAL"/>
              <w:rPr>
                <w:lang w:eastAsia="ja-JP"/>
              </w:rPr>
            </w:pPr>
          </w:p>
        </w:tc>
        <w:tc>
          <w:tcPr>
            <w:tcW w:w="2880" w:type="dxa"/>
          </w:tcPr>
          <w:p w14:paraId="05FDA75B" w14:textId="77777777" w:rsidR="006A1CE4" w:rsidRPr="00E67E0D" w:rsidRDefault="006A1CE4" w:rsidP="00E7499B">
            <w:pPr>
              <w:pStyle w:val="TAL"/>
              <w:rPr>
                <w:lang w:eastAsia="ja-JP"/>
              </w:rPr>
            </w:pPr>
          </w:p>
        </w:tc>
      </w:tr>
      <w:tr w:rsidR="006A1CE4" w:rsidRPr="00E67E0D" w14:paraId="3527C99F" w14:textId="77777777" w:rsidTr="00E7499B">
        <w:tc>
          <w:tcPr>
            <w:tcW w:w="2448" w:type="dxa"/>
          </w:tcPr>
          <w:p w14:paraId="6BD5EE5D" w14:textId="77777777" w:rsidR="006A1CE4" w:rsidRPr="00E67E0D" w:rsidRDefault="006A1CE4" w:rsidP="00E7499B">
            <w:pPr>
              <w:pStyle w:val="TAL"/>
              <w:ind w:left="75"/>
              <w:rPr>
                <w:rFonts w:cs="Arial"/>
                <w:lang w:eastAsia="zh-CN"/>
              </w:rPr>
            </w:pPr>
            <w:r w:rsidRPr="00E67E0D">
              <w:rPr>
                <w:rFonts w:cs="Arial"/>
                <w:b/>
                <w:lang w:eastAsia="ja-JP"/>
              </w:rPr>
              <w:t xml:space="preserve">&gt;Area of Interest </w:t>
            </w:r>
            <w:r w:rsidRPr="00E67E0D">
              <w:rPr>
                <w:rFonts w:eastAsia="Batang" w:cs="Arial"/>
                <w:b/>
                <w:lang w:eastAsia="ko-KR"/>
              </w:rPr>
              <w:t>Cell Item</w:t>
            </w:r>
          </w:p>
        </w:tc>
        <w:tc>
          <w:tcPr>
            <w:tcW w:w="1080" w:type="dxa"/>
          </w:tcPr>
          <w:p w14:paraId="092660BF" w14:textId="77777777" w:rsidR="006A1CE4" w:rsidRPr="00E67E0D" w:rsidRDefault="006A1CE4" w:rsidP="00E7499B">
            <w:pPr>
              <w:pStyle w:val="TAL"/>
              <w:rPr>
                <w:rFonts w:eastAsia="Batang"/>
                <w:lang w:eastAsia="ja-JP"/>
              </w:rPr>
            </w:pPr>
          </w:p>
        </w:tc>
        <w:tc>
          <w:tcPr>
            <w:tcW w:w="1440" w:type="dxa"/>
          </w:tcPr>
          <w:p w14:paraId="205A35B6" w14:textId="77777777" w:rsidR="006A1CE4" w:rsidRPr="00E67E0D" w:rsidRDefault="006A1CE4" w:rsidP="00E7499B">
            <w:pPr>
              <w:pStyle w:val="TAL"/>
              <w:rPr>
                <w:i/>
                <w:lang w:eastAsia="ja-JP"/>
              </w:rPr>
            </w:pPr>
            <w:r w:rsidRPr="00E67E0D">
              <w:rPr>
                <w:rFonts w:cs="Arial"/>
                <w:i/>
                <w:lang w:eastAsia="ja-JP"/>
              </w:rPr>
              <w:t>1..&lt;maxnoofCellinAoI&gt;</w:t>
            </w:r>
          </w:p>
        </w:tc>
        <w:tc>
          <w:tcPr>
            <w:tcW w:w="1872" w:type="dxa"/>
          </w:tcPr>
          <w:p w14:paraId="3FCB550B" w14:textId="77777777" w:rsidR="006A1CE4" w:rsidRPr="00E67E0D" w:rsidRDefault="006A1CE4" w:rsidP="00E7499B">
            <w:pPr>
              <w:pStyle w:val="TAL"/>
              <w:rPr>
                <w:lang w:eastAsia="ja-JP"/>
              </w:rPr>
            </w:pPr>
          </w:p>
        </w:tc>
        <w:tc>
          <w:tcPr>
            <w:tcW w:w="2880" w:type="dxa"/>
          </w:tcPr>
          <w:p w14:paraId="768A5D3C" w14:textId="77777777" w:rsidR="006A1CE4" w:rsidRPr="00E67E0D" w:rsidRDefault="006A1CE4" w:rsidP="00E7499B">
            <w:pPr>
              <w:pStyle w:val="TAL"/>
              <w:rPr>
                <w:lang w:eastAsia="ja-JP"/>
              </w:rPr>
            </w:pPr>
          </w:p>
        </w:tc>
      </w:tr>
      <w:tr w:rsidR="006A1CE4" w:rsidRPr="00E67E0D" w14:paraId="644EAC5A" w14:textId="77777777" w:rsidTr="00E7499B">
        <w:tc>
          <w:tcPr>
            <w:tcW w:w="2448" w:type="dxa"/>
          </w:tcPr>
          <w:p w14:paraId="526EB84B" w14:textId="77777777" w:rsidR="006A1CE4" w:rsidRPr="00E67E0D" w:rsidRDefault="006A1CE4" w:rsidP="00E7499B">
            <w:pPr>
              <w:pStyle w:val="TAL"/>
              <w:ind w:left="165"/>
              <w:rPr>
                <w:rFonts w:cs="Arial"/>
                <w:lang w:eastAsia="zh-CN"/>
              </w:rPr>
            </w:pPr>
            <w:r w:rsidRPr="00E67E0D">
              <w:rPr>
                <w:rFonts w:cs="Arial"/>
                <w:lang w:eastAsia="zh-CN"/>
              </w:rPr>
              <w:t>&gt;</w:t>
            </w:r>
            <w:r w:rsidRPr="00E67E0D">
              <w:rPr>
                <w:rFonts w:cs="Arial" w:hint="eastAsia"/>
                <w:lang w:eastAsia="zh-CN"/>
              </w:rPr>
              <w:t>&gt;</w:t>
            </w:r>
            <w:r w:rsidRPr="00E67E0D">
              <w:rPr>
                <w:rFonts w:cs="Arial"/>
                <w:lang w:eastAsia="zh-CN"/>
              </w:rPr>
              <w:t>NG-RAN CGI</w:t>
            </w:r>
          </w:p>
        </w:tc>
        <w:tc>
          <w:tcPr>
            <w:tcW w:w="1080" w:type="dxa"/>
          </w:tcPr>
          <w:p w14:paraId="7CA105C9" w14:textId="77777777" w:rsidR="006A1CE4" w:rsidRPr="00E67E0D" w:rsidRDefault="006A1CE4" w:rsidP="00E7499B">
            <w:pPr>
              <w:pStyle w:val="TAL"/>
              <w:rPr>
                <w:rFonts w:eastAsia="Batang"/>
                <w:lang w:eastAsia="ja-JP"/>
              </w:rPr>
            </w:pPr>
            <w:r w:rsidRPr="00E67E0D">
              <w:rPr>
                <w:rFonts w:eastAsia="Batang"/>
                <w:lang w:eastAsia="ja-JP"/>
              </w:rPr>
              <w:t>M</w:t>
            </w:r>
          </w:p>
        </w:tc>
        <w:tc>
          <w:tcPr>
            <w:tcW w:w="1440" w:type="dxa"/>
          </w:tcPr>
          <w:p w14:paraId="4867E97A" w14:textId="77777777" w:rsidR="006A1CE4" w:rsidRPr="00E67E0D" w:rsidRDefault="006A1CE4" w:rsidP="00E7499B">
            <w:pPr>
              <w:pStyle w:val="TAL"/>
              <w:rPr>
                <w:i/>
                <w:lang w:eastAsia="ja-JP"/>
              </w:rPr>
            </w:pPr>
          </w:p>
        </w:tc>
        <w:tc>
          <w:tcPr>
            <w:tcW w:w="1872" w:type="dxa"/>
          </w:tcPr>
          <w:p w14:paraId="5574D818" w14:textId="77777777" w:rsidR="006A1CE4" w:rsidRPr="00E67E0D" w:rsidRDefault="006A1CE4" w:rsidP="00E7499B">
            <w:pPr>
              <w:pStyle w:val="TAL"/>
              <w:rPr>
                <w:lang w:eastAsia="ja-JP"/>
              </w:rPr>
            </w:pPr>
            <w:r w:rsidRPr="00E67E0D">
              <w:rPr>
                <w:lang w:eastAsia="ja-JP"/>
              </w:rPr>
              <w:t>9.3.3.73</w:t>
            </w:r>
          </w:p>
        </w:tc>
        <w:tc>
          <w:tcPr>
            <w:tcW w:w="2880" w:type="dxa"/>
          </w:tcPr>
          <w:p w14:paraId="7E92E456" w14:textId="77777777" w:rsidR="006A1CE4" w:rsidRPr="00E67E0D" w:rsidRDefault="006A1CE4" w:rsidP="00E7499B">
            <w:pPr>
              <w:pStyle w:val="TAL"/>
              <w:rPr>
                <w:lang w:eastAsia="ja-JP"/>
              </w:rPr>
            </w:pPr>
          </w:p>
        </w:tc>
      </w:tr>
      <w:tr w:rsidR="006A1CE4" w:rsidRPr="00E67E0D" w14:paraId="3330BE6D" w14:textId="77777777" w:rsidTr="00E7499B">
        <w:tc>
          <w:tcPr>
            <w:tcW w:w="2448" w:type="dxa"/>
          </w:tcPr>
          <w:p w14:paraId="3936F54D" w14:textId="77777777" w:rsidR="006A1CE4" w:rsidRPr="00E67E0D" w:rsidRDefault="006A1CE4" w:rsidP="00E7499B">
            <w:pPr>
              <w:pStyle w:val="TAL"/>
              <w:rPr>
                <w:rFonts w:cs="Arial"/>
                <w:lang w:eastAsia="zh-CN"/>
              </w:rPr>
            </w:pPr>
            <w:r w:rsidRPr="00E67E0D">
              <w:rPr>
                <w:b/>
                <w:lang w:eastAsia="ja-JP"/>
              </w:rPr>
              <w:t>Area of Interest RAN Node List</w:t>
            </w:r>
          </w:p>
        </w:tc>
        <w:tc>
          <w:tcPr>
            <w:tcW w:w="1080" w:type="dxa"/>
          </w:tcPr>
          <w:p w14:paraId="0C6D6770" w14:textId="77777777" w:rsidR="006A1CE4" w:rsidRPr="00E67E0D" w:rsidRDefault="006A1CE4" w:rsidP="00E7499B">
            <w:pPr>
              <w:pStyle w:val="TAL"/>
              <w:rPr>
                <w:rFonts w:eastAsia="Batang"/>
                <w:lang w:eastAsia="ja-JP"/>
              </w:rPr>
            </w:pPr>
          </w:p>
        </w:tc>
        <w:tc>
          <w:tcPr>
            <w:tcW w:w="1440" w:type="dxa"/>
          </w:tcPr>
          <w:p w14:paraId="5C25ECB5" w14:textId="77777777" w:rsidR="006A1CE4" w:rsidRPr="00E67E0D" w:rsidRDefault="006A1CE4" w:rsidP="00E7499B">
            <w:pPr>
              <w:pStyle w:val="TAL"/>
              <w:rPr>
                <w:i/>
                <w:lang w:eastAsia="ja-JP"/>
              </w:rPr>
            </w:pPr>
            <w:r w:rsidRPr="00E67E0D">
              <w:rPr>
                <w:rFonts w:cs="Arial"/>
                <w:i/>
                <w:lang w:eastAsia="ja-JP"/>
              </w:rPr>
              <w:t>0..1</w:t>
            </w:r>
          </w:p>
        </w:tc>
        <w:tc>
          <w:tcPr>
            <w:tcW w:w="1872" w:type="dxa"/>
          </w:tcPr>
          <w:p w14:paraId="35F6BE5C" w14:textId="77777777" w:rsidR="006A1CE4" w:rsidRPr="00E67E0D" w:rsidRDefault="006A1CE4" w:rsidP="00E7499B">
            <w:pPr>
              <w:pStyle w:val="TAL"/>
              <w:rPr>
                <w:lang w:eastAsia="ja-JP"/>
              </w:rPr>
            </w:pPr>
          </w:p>
        </w:tc>
        <w:tc>
          <w:tcPr>
            <w:tcW w:w="2880" w:type="dxa"/>
          </w:tcPr>
          <w:p w14:paraId="55F1AAC2" w14:textId="77777777" w:rsidR="006A1CE4" w:rsidRPr="00E67E0D" w:rsidRDefault="006A1CE4" w:rsidP="00E7499B">
            <w:pPr>
              <w:pStyle w:val="TAL"/>
              <w:rPr>
                <w:lang w:eastAsia="ja-JP"/>
              </w:rPr>
            </w:pPr>
          </w:p>
        </w:tc>
      </w:tr>
      <w:tr w:rsidR="006A1CE4" w:rsidRPr="00E67E0D" w14:paraId="33B83F5D" w14:textId="77777777" w:rsidTr="00E7499B">
        <w:tc>
          <w:tcPr>
            <w:tcW w:w="2448" w:type="dxa"/>
          </w:tcPr>
          <w:p w14:paraId="70062F4A" w14:textId="77777777" w:rsidR="006A1CE4" w:rsidRPr="00E67E0D" w:rsidRDefault="006A1CE4" w:rsidP="00E7499B">
            <w:pPr>
              <w:pStyle w:val="TAL"/>
              <w:ind w:left="165"/>
              <w:rPr>
                <w:rFonts w:cs="Arial"/>
                <w:lang w:eastAsia="zh-CN"/>
              </w:rPr>
            </w:pPr>
            <w:r w:rsidRPr="00E67E0D">
              <w:rPr>
                <w:rFonts w:cs="Arial"/>
                <w:b/>
                <w:lang w:eastAsia="ja-JP"/>
              </w:rPr>
              <w:t xml:space="preserve">&gt;Area of Interest </w:t>
            </w:r>
            <w:r w:rsidRPr="00E67E0D">
              <w:rPr>
                <w:rFonts w:eastAsia="Batang" w:cs="Arial"/>
                <w:b/>
                <w:lang w:eastAsia="ko-KR"/>
              </w:rPr>
              <w:t>RAN Node Item</w:t>
            </w:r>
          </w:p>
        </w:tc>
        <w:tc>
          <w:tcPr>
            <w:tcW w:w="1080" w:type="dxa"/>
          </w:tcPr>
          <w:p w14:paraId="385125F7" w14:textId="77777777" w:rsidR="006A1CE4" w:rsidRPr="00E67E0D" w:rsidRDefault="006A1CE4" w:rsidP="00E7499B">
            <w:pPr>
              <w:pStyle w:val="TAL"/>
              <w:rPr>
                <w:rFonts w:eastAsia="Batang"/>
                <w:lang w:eastAsia="ja-JP"/>
              </w:rPr>
            </w:pPr>
          </w:p>
        </w:tc>
        <w:tc>
          <w:tcPr>
            <w:tcW w:w="1440" w:type="dxa"/>
          </w:tcPr>
          <w:p w14:paraId="1C2A46C8" w14:textId="77777777" w:rsidR="006A1CE4" w:rsidRPr="00E67E0D" w:rsidRDefault="006A1CE4" w:rsidP="00E7499B">
            <w:pPr>
              <w:pStyle w:val="TAL"/>
              <w:rPr>
                <w:i/>
                <w:lang w:eastAsia="ja-JP"/>
              </w:rPr>
            </w:pPr>
            <w:r w:rsidRPr="00E67E0D">
              <w:rPr>
                <w:rFonts w:cs="Arial"/>
                <w:i/>
                <w:lang w:eastAsia="ja-JP"/>
              </w:rPr>
              <w:t>1..&lt;maxnoofRANNodeinAoI&gt;</w:t>
            </w:r>
          </w:p>
        </w:tc>
        <w:tc>
          <w:tcPr>
            <w:tcW w:w="1872" w:type="dxa"/>
          </w:tcPr>
          <w:p w14:paraId="1CEA162A" w14:textId="77777777" w:rsidR="006A1CE4" w:rsidRPr="00E67E0D" w:rsidRDefault="006A1CE4" w:rsidP="00E7499B">
            <w:pPr>
              <w:pStyle w:val="TAL"/>
              <w:rPr>
                <w:lang w:eastAsia="ja-JP"/>
              </w:rPr>
            </w:pPr>
          </w:p>
        </w:tc>
        <w:tc>
          <w:tcPr>
            <w:tcW w:w="2880" w:type="dxa"/>
          </w:tcPr>
          <w:p w14:paraId="5B6102E0" w14:textId="77777777" w:rsidR="006A1CE4" w:rsidRPr="00E67E0D" w:rsidRDefault="006A1CE4" w:rsidP="00E7499B">
            <w:pPr>
              <w:pStyle w:val="TAL"/>
              <w:rPr>
                <w:lang w:eastAsia="ja-JP"/>
              </w:rPr>
            </w:pPr>
          </w:p>
        </w:tc>
      </w:tr>
      <w:tr w:rsidR="006A1CE4" w:rsidRPr="00E67E0D" w14:paraId="4BE85086" w14:textId="77777777" w:rsidTr="00E7499B">
        <w:tc>
          <w:tcPr>
            <w:tcW w:w="2448" w:type="dxa"/>
          </w:tcPr>
          <w:p w14:paraId="3E63B385" w14:textId="77777777" w:rsidR="006A1CE4" w:rsidRPr="00E67E0D" w:rsidRDefault="006A1CE4" w:rsidP="00E7499B">
            <w:pPr>
              <w:pStyle w:val="TAL"/>
              <w:ind w:left="165"/>
              <w:rPr>
                <w:rFonts w:cs="Arial"/>
                <w:lang w:eastAsia="zh-CN"/>
              </w:rPr>
            </w:pPr>
            <w:r w:rsidRPr="00E67E0D">
              <w:rPr>
                <w:rFonts w:cs="Arial"/>
                <w:lang w:eastAsia="zh-CN"/>
              </w:rPr>
              <w:t>&gt;</w:t>
            </w:r>
            <w:r w:rsidRPr="00E67E0D">
              <w:rPr>
                <w:rFonts w:cs="Arial" w:hint="eastAsia"/>
                <w:lang w:eastAsia="zh-CN"/>
              </w:rPr>
              <w:t>&gt;</w:t>
            </w:r>
            <w:r w:rsidRPr="00E67E0D">
              <w:rPr>
                <w:rFonts w:cs="Arial"/>
                <w:lang w:eastAsia="zh-CN"/>
              </w:rPr>
              <w:t>Global RAN Node ID</w:t>
            </w:r>
          </w:p>
        </w:tc>
        <w:tc>
          <w:tcPr>
            <w:tcW w:w="1080" w:type="dxa"/>
          </w:tcPr>
          <w:p w14:paraId="11EABBE7" w14:textId="77777777" w:rsidR="006A1CE4" w:rsidRPr="00E67E0D" w:rsidRDefault="006A1CE4" w:rsidP="00E7499B">
            <w:pPr>
              <w:pStyle w:val="TAL"/>
              <w:rPr>
                <w:rFonts w:eastAsia="Batang"/>
                <w:lang w:eastAsia="ja-JP"/>
              </w:rPr>
            </w:pPr>
            <w:r w:rsidRPr="00E67E0D">
              <w:rPr>
                <w:rFonts w:eastAsia="Batang"/>
                <w:lang w:eastAsia="ja-JP"/>
              </w:rPr>
              <w:t>M</w:t>
            </w:r>
          </w:p>
        </w:tc>
        <w:tc>
          <w:tcPr>
            <w:tcW w:w="1440" w:type="dxa"/>
          </w:tcPr>
          <w:p w14:paraId="75374470" w14:textId="77777777" w:rsidR="006A1CE4" w:rsidRPr="00E67E0D" w:rsidRDefault="006A1CE4" w:rsidP="00E7499B">
            <w:pPr>
              <w:pStyle w:val="TAL"/>
              <w:rPr>
                <w:i/>
                <w:lang w:eastAsia="ja-JP"/>
              </w:rPr>
            </w:pPr>
          </w:p>
        </w:tc>
        <w:tc>
          <w:tcPr>
            <w:tcW w:w="1872" w:type="dxa"/>
          </w:tcPr>
          <w:p w14:paraId="64496D61" w14:textId="77777777" w:rsidR="006A1CE4" w:rsidRPr="00E67E0D" w:rsidRDefault="006A1CE4" w:rsidP="00E7499B">
            <w:pPr>
              <w:pStyle w:val="TAL"/>
              <w:rPr>
                <w:lang w:eastAsia="ja-JP"/>
              </w:rPr>
            </w:pPr>
            <w:r w:rsidRPr="00E67E0D">
              <w:rPr>
                <w:lang w:eastAsia="ja-JP"/>
              </w:rPr>
              <w:t>9.3.1.5</w:t>
            </w:r>
          </w:p>
        </w:tc>
        <w:tc>
          <w:tcPr>
            <w:tcW w:w="2880" w:type="dxa"/>
          </w:tcPr>
          <w:p w14:paraId="6FF60345" w14:textId="77777777" w:rsidR="006A1CE4" w:rsidRPr="00E67E0D" w:rsidRDefault="006A1CE4" w:rsidP="00E7499B">
            <w:pPr>
              <w:pStyle w:val="TAL"/>
              <w:rPr>
                <w:lang w:eastAsia="ja-JP"/>
              </w:rPr>
            </w:pPr>
          </w:p>
        </w:tc>
      </w:tr>
    </w:tbl>
    <w:p w14:paraId="2A65F23B"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3FBEBAF2" w14:textId="77777777" w:rsidTr="00E7499B">
        <w:tc>
          <w:tcPr>
            <w:tcW w:w="3528" w:type="dxa"/>
          </w:tcPr>
          <w:p w14:paraId="240A9B33"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45F0BE3B"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0C62D9E8" w14:textId="77777777" w:rsidTr="00E7499B">
        <w:tc>
          <w:tcPr>
            <w:tcW w:w="3528" w:type="dxa"/>
          </w:tcPr>
          <w:p w14:paraId="1316A3C5" w14:textId="77777777" w:rsidR="006A1CE4" w:rsidRPr="00E67E0D" w:rsidRDefault="006A1CE4" w:rsidP="00E7499B">
            <w:pPr>
              <w:pStyle w:val="TAL"/>
              <w:rPr>
                <w:lang w:eastAsia="ja-JP"/>
              </w:rPr>
            </w:pPr>
            <w:r w:rsidRPr="00E67E0D">
              <w:rPr>
                <w:rFonts w:eastAsia="Malgun Gothic" w:cs="Arial"/>
                <w:lang w:eastAsia="ja-JP"/>
              </w:rPr>
              <w:t>maxnoofTAIinAoI</w:t>
            </w:r>
          </w:p>
        </w:tc>
        <w:tc>
          <w:tcPr>
            <w:tcW w:w="6192" w:type="dxa"/>
          </w:tcPr>
          <w:p w14:paraId="6695657A" w14:textId="77777777" w:rsidR="006A1CE4" w:rsidRPr="00E67E0D" w:rsidRDefault="006A1CE4" w:rsidP="00E7499B">
            <w:pPr>
              <w:pStyle w:val="TAL"/>
              <w:rPr>
                <w:lang w:eastAsia="ja-JP"/>
              </w:rPr>
            </w:pPr>
            <w:r w:rsidRPr="00E67E0D">
              <w:rPr>
                <w:lang w:eastAsia="ja-JP"/>
              </w:rPr>
              <w:t xml:space="preserve">Maximum no. of tracking areas in an area of interest. Value is </w:t>
            </w:r>
            <w:r w:rsidRPr="00E67E0D">
              <w:rPr>
                <w:lang w:eastAsia="zh-CN"/>
              </w:rPr>
              <w:t>16</w:t>
            </w:r>
            <w:r w:rsidRPr="00E67E0D">
              <w:rPr>
                <w:rFonts w:hint="eastAsia"/>
                <w:lang w:eastAsia="zh-CN"/>
              </w:rPr>
              <w:t>.</w:t>
            </w:r>
          </w:p>
        </w:tc>
      </w:tr>
      <w:tr w:rsidR="006A1CE4" w:rsidRPr="00E67E0D" w14:paraId="68B295A6" w14:textId="77777777" w:rsidTr="00E7499B">
        <w:tc>
          <w:tcPr>
            <w:tcW w:w="3528" w:type="dxa"/>
          </w:tcPr>
          <w:p w14:paraId="474E51ED" w14:textId="77777777" w:rsidR="006A1CE4" w:rsidRPr="00E67E0D" w:rsidRDefault="006A1CE4" w:rsidP="00E7499B">
            <w:pPr>
              <w:pStyle w:val="TAL"/>
              <w:rPr>
                <w:rFonts w:eastAsia="Malgun Gothic" w:cs="Arial"/>
                <w:lang w:eastAsia="ja-JP"/>
              </w:rPr>
            </w:pPr>
            <w:r w:rsidRPr="00E67E0D">
              <w:rPr>
                <w:rFonts w:eastAsia="Malgun Gothic" w:cs="Arial"/>
                <w:lang w:eastAsia="ja-JP"/>
              </w:rPr>
              <w:t>maxnoofCellinAoI</w:t>
            </w:r>
          </w:p>
        </w:tc>
        <w:tc>
          <w:tcPr>
            <w:tcW w:w="6192" w:type="dxa"/>
          </w:tcPr>
          <w:p w14:paraId="22A9D73A" w14:textId="77777777" w:rsidR="006A1CE4" w:rsidRPr="00E67E0D" w:rsidRDefault="006A1CE4" w:rsidP="00E7499B">
            <w:pPr>
              <w:pStyle w:val="TAL"/>
              <w:rPr>
                <w:lang w:eastAsia="ja-JP"/>
              </w:rPr>
            </w:pPr>
            <w:r w:rsidRPr="00E67E0D">
              <w:rPr>
                <w:lang w:eastAsia="ja-JP"/>
              </w:rPr>
              <w:t xml:space="preserve">Maximum no. of cells in an area of interest. Value is </w:t>
            </w:r>
            <w:r w:rsidRPr="00E67E0D">
              <w:rPr>
                <w:lang w:eastAsia="zh-CN"/>
              </w:rPr>
              <w:t>256</w:t>
            </w:r>
            <w:r w:rsidRPr="00E67E0D">
              <w:rPr>
                <w:rFonts w:hint="eastAsia"/>
                <w:lang w:eastAsia="zh-CN"/>
              </w:rPr>
              <w:t>.</w:t>
            </w:r>
          </w:p>
        </w:tc>
      </w:tr>
      <w:tr w:rsidR="006A1CE4" w:rsidRPr="00E67E0D" w14:paraId="52A38526" w14:textId="77777777" w:rsidTr="00E7499B">
        <w:tc>
          <w:tcPr>
            <w:tcW w:w="3528" w:type="dxa"/>
          </w:tcPr>
          <w:p w14:paraId="2623E962" w14:textId="77777777" w:rsidR="006A1CE4" w:rsidRPr="00E67E0D" w:rsidRDefault="006A1CE4" w:rsidP="00E7499B">
            <w:pPr>
              <w:pStyle w:val="TAL"/>
              <w:rPr>
                <w:rFonts w:eastAsia="Malgun Gothic" w:cs="Arial"/>
                <w:lang w:eastAsia="ja-JP"/>
              </w:rPr>
            </w:pPr>
            <w:r w:rsidRPr="00E67E0D">
              <w:rPr>
                <w:rFonts w:eastAsia="Malgun Gothic" w:cs="Arial"/>
                <w:lang w:eastAsia="ja-JP"/>
              </w:rPr>
              <w:t>maxnoofRANNodeinAoI</w:t>
            </w:r>
          </w:p>
        </w:tc>
        <w:tc>
          <w:tcPr>
            <w:tcW w:w="6192" w:type="dxa"/>
          </w:tcPr>
          <w:p w14:paraId="4ABD138A" w14:textId="77777777" w:rsidR="006A1CE4" w:rsidRPr="00E67E0D" w:rsidRDefault="006A1CE4" w:rsidP="00E7499B">
            <w:pPr>
              <w:pStyle w:val="TAL"/>
              <w:rPr>
                <w:lang w:eastAsia="ja-JP"/>
              </w:rPr>
            </w:pPr>
            <w:r w:rsidRPr="00E67E0D">
              <w:rPr>
                <w:lang w:eastAsia="ja-JP"/>
              </w:rPr>
              <w:t xml:space="preserve">Maximum no. of NG-RAN nodes in an area of interest. Value is </w:t>
            </w:r>
            <w:r w:rsidRPr="00E67E0D">
              <w:rPr>
                <w:lang w:eastAsia="zh-CN"/>
              </w:rPr>
              <w:t>64</w:t>
            </w:r>
            <w:r w:rsidRPr="00E67E0D">
              <w:rPr>
                <w:rFonts w:hint="eastAsia"/>
                <w:lang w:eastAsia="zh-CN"/>
              </w:rPr>
              <w:t>.</w:t>
            </w:r>
          </w:p>
        </w:tc>
      </w:tr>
    </w:tbl>
    <w:p w14:paraId="6637F1D9" w14:textId="77777777" w:rsidR="006A1CE4" w:rsidRPr="00E67E0D" w:rsidRDefault="006A1CE4" w:rsidP="00E7499B"/>
    <w:p w14:paraId="0B45F304" w14:textId="77777777" w:rsidR="006A1CE4" w:rsidRPr="00E67E0D" w:rsidRDefault="006A1CE4" w:rsidP="00E7499B">
      <w:pPr>
        <w:pStyle w:val="4"/>
        <w:rPr>
          <w:rFonts w:eastAsia="Batang"/>
        </w:rPr>
      </w:pPr>
      <w:bookmarkStart w:id="4470" w:name="_Toc534720601"/>
      <w:bookmarkStart w:id="4471" w:name="_Toc525567613"/>
      <w:r w:rsidRPr="00E67E0D">
        <w:rPr>
          <w:rFonts w:eastAsia="Batang"/>
        </w:rPr>
        <w:t>9.3.1.67</w:t>
      </w:r>
      <w:r w:rsidRPr="00E67E0D">
        <w:rPr>
          <w:rFonts w:eastAsia="Batang"/>
        </w:rPr>
        <w:tab/>
      </w:r>
      <w:r w:rsidRPr="00E67E0D">
        <w:t xml:space="preserve">UE Presence in </w:t>
      </w:r>
      <w:r w:rsidRPr="00E67E0D">
        <w:rPr>
          <w:rFonts w:cs="Arial"/>
          <w:lang w:eastAsia="ja-JP"/>
        </w:rPr>
        <w:t>Area of Interest List</w:t>
      </w:r>
      <w:bookmarkEnd w:id="4470"/>
      <w:bookmarkEnd w:id="4471"/>
    </w:p>
    <w:p w14:paraId="1588AA7C" w14:textId="77777777" w:rsidR="006A1CE4" w:rsidRPr="00E67E0D" w:rsidRDefault="006A1CE4" w:rsidP="00E7499B">
      <w:pPr>
        <w:keepNext/>
        <w:rPr>
          <w:rFonts w:eastAsia="Batang"/>
          <w:lang w:eastAsia="zh-CN"/>
        </w:rPr>
      </w:pPr>
      <w:r w:rsidRPr="00E67E0D">
        <w:rPr>
          <w:lang w:eastAsia="zh-CN"/>
        </w:rPr>
        <w:t xml:space="preserve">This IE indicates </w:t>
      </w:r>
      <w:r w:rsidRPr="00E67E0D">
        <w:rPr>
          <w:rFonts w:cs="Arial"/>
          <w:lang w:eastAsia="zh-CN"/>
        </w:rPr>
        <w:t>the UE presence in the area of interest</w:t>
      </w:r>
      <w:r w:rsidRPr="00E67E0D">
        <w:rPr>
          <w:lang w:eastAsia="zh-CN"/>
        </w:rPr>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7866C8FA" w14:textId="77777777" w:rsidTr="00E7499B">
        <w:tc>
          <w:tcPr>
            <w:tcW w:w="2448" w:type="dxa"/>
          </w:tcPr>
          <w:p w14:paraId="37011C35"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40A3E9D5"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6B4E5C47"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38371012"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33705B2E"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4DCFB8F6" w14:textId="77777777" w:rsidTr="00E7499B">
        <w:tc>
          <w:tcPr>
            <w:tcW w:w="2448" w:type="dxa"/>
          </w:tcPr>
          <w:p w14:paraId="1A3913C9" w14:textId="77777777" w:rsidR="006A1CE4" w:rsidRPr="00E67E0D" w:rsidRDefault="006A1CE4" w:rsidP="00E7499B">
            <w:pPr>
              <w:pStyle w:val="TAL"/>
              <w:rPr>
                <w:rFonts w:cs="Arial"/>
                <w:b/>
                <w:lang w:eastAsia="ja-JP"/>
              </w:rPr>
            </w:pPr>
            <w:r w:rsidRPr="00E67E0D">
              <w:rPr>
                <w:rFonts w:cs="Arial"/>
                <w:b/>
                <w:lang w:eastAsia="ja-JP"/>
              </w:rPr>
              <w:t>UE Presence in Area of Interest Item</w:t>
            </w:r>
          </w:p>
        </w:tc>
        <w:tc>
          <w:tcPr>
            <w:tcW w:w="1080" w:type="dxa"/>
          </w:tcPr>
          <w:p w14:paraId="1AB8CE54" w14:textId="77777777" w:rsidR="006A1CE4" w:rsidRPr="00E67E0D" w:rsidRDefault="006A1CE4" w:rsidP="00E7499B">
            <w:pPr>
              <w:pStyle w:val="TAL"/>
              <w:rPr>
                <w:rFonts w:cs="Arial"/>
                <w:lang w:eastAsia="ja-JP"/>
              </w:rPr>
            </w:pPr>
          </w:p>
        </w:tc>
        <w:tc>
          <w:tcPr>
            <w:tcW w:w="1440" w:type="dxa"/>
          </w:tcPr>
          <w:p w14:paraId="3ED02ADB" w14:textId="77777777" w:rsidR="006A1CE4" w:rsidRPr="00E67E0D" w:rsidRDefault="006A1CE4" w:rsidP="00E7499B">
            <w:pPr>
              <w:pStyle w:val="TAL"/>
              <w:rPr>
                <w:rFonts w:cs="Arial"/>
                <w:i/>
                <w:lang w:eastAsia="ja-JP"/>
              </w:rPr>
            </w:pPr>
            <w:r w:rsidRPr="00E67E0D">
              <w:rPr>
                <w:rFonts w:cs="Arial"/>
                <w:i/>
                <w:lang w:eastAsia="ja-JP"/>
              </w:rPr>
              <w:t>1..&lt;maxnoofAoI&gt;</w:t>
            </w:r>
          </w:p>
        </w:tc>
        <w:tc>
          <w:tcPr>
            <w:tcW w:w="1872" w:type="dxa"/>
          </w:tcPr>
          <w:p w14:paraId="5308F231" w14:textId="77777777" w:rsidR="006A1CE4" w:rsidRPr="00E67E0D" w:rsidRDefault="006A1CE4" w:rsidP="00E7499B">
            <w:pPr>
              <w:pStyle w:val="TAL"/>
              <w:rPr>
                <w:rFonts w:cs="Arial"/>
                <w:lang w:eastAsia="ja-JP"/>
              </w:rPr>
            </w:pPr>
          </w:p>
        </w:tc>
        <w:tc>
          <w:tcPr>
            <w:tcW w:w="2880" w:type="dxa"/>
          </w:tcPr>
          <w:p w14:paraId="19402B74" w14:textId="77777777" w:rsidR="006A1CE4" w:rsidRPr="00E67E0D" w:rsidRDefault="006A1CE4" w:rsidP="00E7499B">
            <w:pPr>
              <w:pStyle w:val="TAL"/>
              <w:rPr>
                <w:lang w:eastAsia="ja-JP"/>
              </w:rPr>
            </w:pPr>
          </w:p>
        </w:tc>
      </w:tr>
      <w:tr w:rsidR="006A1CE4" w:rsidRPr="00E67E0D" w14:paraId="28A594A3" w14:textId="77777777" w:rsidTr="00E7499B">
        <w:tc>
          <w:tcPr>
            <w:tcW w:w="2448" w:type="dxa"/>
          </w:tcPr>
          <w:p w14:paraId="34F79B92" w14:textId="77777777" w:rsidR="006A1CE4" w:rsidRPr="00E67E0D" w:rsidRDefault="006A1CE4" w:rsidP="00E7499B">
            <w:pPr>
              <w:pStyle w:val="TAL"/>
              <w:ind w:left="75"/>
              <w:rPr>
                <w:rFonts w:cs="Arial"/>
                <w:b/>
                <w:lang w:eastAsia="ja-JP"/>
              </w:rPr>
            </w:pPr>
            <w:r w:rsidRPr="00E67E0D">
              <w:rPr>
                <w:rFonts w:cs="Arial"/>
                <w:lang w:eastAsia="ja-JP"/>
              </w:rPr>
              <w:t>&gt;Location Reporting Reference ID</w:t>
            </w:r>
          </w:p>
        </w:tc>
        <w:tc>
          <w:tcPr>
            <w:tcW w:w="1080" w:type="dxa"/>
          </w:tcPr>
          <w:p w14:paraId="1A180097" w14:textId="77777777" w:rsidR="006A1CE4" w:rsidRPr="00E67E0D" w:rsidRDefault="006A1CE4" w:rsidP="00E7499B">
            <w:pPr>
              <w:pStyle w:val="TAL"/>
              <w:rPr>
                <w:rFonts w:cs="Arial"/>
                <w:lang w:eastAsia="ja-JP"/>
              </w:rPr>
            </w:pPr>
            <w:r w:rsidRPr="00E67E0D">
              <w:rPr>
                <w:rFonts w:eastAsia="Batang"/>
                <w:lang w:eastAsia="ja-JP"/>
              </w:rPr>
              <w:t>M</w:t>
            </w:r>
          </w:p>
        </w:tc>
        <w:tc>
          <w:tcPr>
            <w:tcW w:w="1440" w:type="dxa"/>
          </w:tcPr>
          <w:p w14:paraId="25DB5E73" w14:textId="77777777" w:rsidR="006A1CE4" w:rsidRPr="00E67E0D" w:rsidRDefault="006A1CE4" w:rsidP="00E7499B">
            <w:pPr>
              <w:pStyle w:val="TAL"/>
              <w:rPr>
                <w:i/>
                <w:lang w:eastAsia="ja-JP"/>
              </w:rPr>
            </w:pPr>
          </w:p>
        </w:tc>
        <w:tc>
          <w:tcPr>
            <w:tcW w:w="1872" w:type="dxa"/>
          </w:tcPr>
          <w:p w14:paraId="6BC32117" w14:textId="77777777" w:rsidR="006A1CE4" w:rsidRPr="00E67E0D" w:rsidRDefault="006A1CE4" w:rsidP="00E7499B">
            <w:pPr>
              <w:pStyle w:val="TAL"/>
              <w:rPr>
                <w:rFonts w:cs="Arial"/>
                <w:lang w:eastAsia="ja-JP"/>
              </w:rPr>
            </w:pPr>
            <w:r w:rsidRPr="00E67E0D">
              <w:t>9.3.1.76</w:t>
            </w:r>
          </w:p>
        </w:tc>
        <w:tc>
          <w:tcPr>
            <w:tcW w:w="2880" w:type="dxa"/>
          </w:tcPr>
          <w:p w14:paraId="37D95BDA" w14:textId="77777777" w:rsidR="006A1CE4" w:rsidRPr="00E67E0D" w:rsidRDefault="006A1CE4" w:rsidP="00E7499B">
            <w:pPr>
              <w:pStyle w:val="TAL"/>
              <w:rPr>
                <w:lang w:eastAsia="ja-JP"/>
              </w:rPr>
            </w:pPr>
          </w:p>
        </w:tc>
      </w:tr>
      <w:tr w:rsidR="006A1CE4" w:rsidRPr="00E67E0D" w14:paraId="1CE51E91" w14:textId="77777777" w:rsidTr="00E7499B">
        <w:tc>
          <w:tcPr>
            <w:tcW w:w="2448" w:type="dxa"/>
          </w:tcPr>
          <w:p w14:paraId="7343EDE7" w14:textId="77777777" w:rsidR="006A1CE4" w:rsidRPr="00E67E0D" w:rsidRDefault="006A1CE4" w:rsidP="00E7499B">
            <w:pPr>
              <w:pStyle w:val="TAL"/>
              <w:ind w:left="75"/>
              <w:rPr>
                <w:rFonts w:cs="Arial"/>
                <w:b/>
                <w:lang w:eastAsia="ja-JP"/>
              </w:rPr>
            </w:pPr>
            <w:r w:rsidRPr="00E67E0D">
              <w:rPr>
                <w:rFonts w:cs="Arial"/>
                <w:lang w:eastAsia="ja-JP"/>
              </w:rPr>
              <w:t>&gt;UE Presence</w:t>
            </w:r>
          </w:p>
        </w:tc>
        <w:tc>
          <w:tcPr>
            <w:tcW w:w="1080" w:type="dxa"/>
          </w:tcPr>
          <w:p w14:paraId="100ABC12" w14:textId="77777777" w:rsidR="006A1CE4" w:rsidRPr="00E67E0D" w:rsidRDefault="006A1CE4" w:rsidP="00E7499B">
            <w:pPr>
              <w:pStyle w:val="TAL"/>
              <w:rPr>
                <w:rFonts w:cs="Arial"/>
                <w:lang w:eastAsia="ja-JP"/>
              </w:rPr>
            </w:pPr>
            <w:r w:rsidRPr="00E67E0D">
              <w:rPr>
                <w:rFonts w:eastAsia="Batang"/>
                <w:lang w:eastAsia="ja-JP"/>
              </w:rPr>
              <w:t>M</w:t>
            </w:r>
          </w:p>
        </w:tc>
        <w:tc>
          <w:tcPr>
            <w:tcW w:w="1440" w:type="dxa"/>
          </w:tcPr>
          <w:p w14:paraId="06DDA97A" w14:textId="77777777" w:rsidR="006A1CE4" w:rsidRPr="00E67E0D" w:rsidRDefault="006A1CE4" w:rsidP="00E7499B">
            <w:pPr>
              <w:pStyle w:val="TAL"/>
              <w:rPr>
                <w:rFonts w:cs="Arial"/>
                <w:i/>
                <w:lang w:eastAsia="ja-JP"/>
              </w:rPr>
            </w:pPr>
          </w:p>
        </w:tc>
        <w:tc>
          <w:tcPr>
            <w:tcW w:w="1872" w:type="dxa"/>
          </w:tcPr>
          <w:p w14:paraId="00BB63DF" w14:textId="77777777" w:rsidR="006A1CE4" w:rsidRPr="00E67E0D" w:rsidRDefault="006A1CE4" w:rsidP="00E7499B">
            <w:pPr>
              <w:pStyle w:val="TAL"/>
              <w:rPr>
                <w:rFonts w:cs="Arial"/>
                <w:lang w:eastAsia="ja-JP"/>
              </w:rPr>
            </w:pPr>
            <w:r w:rsidRPr="00E67E0D">
              <w:rPr>
                <w:rFonts w:cs="Arial"/>
                <w:lang w:eastAsia="ja-JP"/>
              </w:rPr>
              <w:t xml:space="preserve">ENUMERATED (in, out, unknown, </w:t>
            </w:r>
            <w:r w:rsidRPr="00E67E0D">
              <w:rPr>
                <w:rFonts w:cs="Arial"/>
                <w:lang w:eastAsia="zh-CN"/>
              </w:rPr>
              <w:t>…)</w:t>
            </w:r>
          </w:p>
        </w:tc>
        <w:tc>
          <w:tcPr>
            <w:tcW w:w="2880" w:type="dxa"/>
          </w:tcPr>
          <w:p w14:paraId="2FF31E7B" w14:textId="77777777" w:rsidR="006A1CE4" w:rsidRPr="00E67E0D" w:rsidRDefault="006A1CE4" w:rsidP="00E7499B">
            <w:pPr>
              <w:pStyle w:val="TAL"/>
              <w:rPr>
                <w:lang w:eastAsia="ja-JP"/>
              </w:rPr>
            </w:pPr>
          </w:p>
        </w:tc>
      </w:tr>
    </w:tbl>
    <w:p w14:paraId="1CD26367"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475619AA" w14:textId="77777777" w:rsidTr="00E7499B">
        <w:tc>
          <w:tcPr>
            <w:tcW w:w="3528" w:type="dxa"/>
          </w:tcPr>
          <w:p w14:paraId="4E3C2385"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742B973E"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2231AB5F" w14:textId="77777777" w:rsidTr="00E7499B">
        <w:tc>
          <w:tcPr>
            <w:tcW w:w="3528" w:type="dxa"/>
          </w:tcPr>
          <w:p w14:paraId="4D235737" w14:textId="77777777" w:rsidR="006A1CE4" w:rsidRPr="00E67E0D" w:rsidRDefault="006A1CE4" w:rsidP="00E7499B">
            <w:pPr>
              <w:pStyle w:val="TAL"/>
              <w:rPr>
                <w:lang w:eastAsia="ja-JP"/>
              </w:rPr>
            </w:pPr>
            <w:r w:rsidRPr="00E67E0D">
              <w:rPr>
                <w:rFonts w:eastAsia="Malgun Gothic" w:cs="Arial"/>
                <w:lang w:eastAsia="ja-JP"/>
              </w:rPr>
              <w:t>maxnoofAoI</w:t>
            </w:r>
          </w:p>
        </w:tc>
        <w:tc>
          <w:tcPr>
            <w:tcW w:w="6192" w:type="dxa"/>
          </w:tcPr>
          <w:p w14:paraId="5FD5A541" w14:textId="77777777" w:rsidR="006A1CE4" w:rsidRPr="00E67E0D" w:rsidRDefault="006A1CE4" w:rsidP="00E7499B">
            <w:pPr>
              <w:pStyle w:val="TAL"/>
              <w:rPr>
                <w:lang w:eastAsia="ja-JP"/>
              </w:rPr>
            </w:pPr>
            <w:r w:rsidRPr="00E67E0D">
              <w:rPr>
                <w:lang w:eastAsia="ja-JP"/>
              </w:rPr>
              <w:t xml:space="preserve">Maximum no. of areas of interest. Value is </w:t>
            </w:r>
            <w:r w:rsidRPr="00E67E0D">
              <w:rPr>
                <w:lang w:eastAsia="zh-CN"/>
              </w:rPr>
              <w:t>64</w:t>
            </w:r>
            <w:r w:rsidRPr="00E67E0D">
              <w:rPr>
                <w:rFonts w:hint="eastAsia"/>
                <w:lang w:eastAsia="zh-CN"/>
              </w:rPr>
              <w:t>.</w:t>
            </w:r>
          </w:p>
        </w:tc>
      </w:tr>
    </w:tbl>
    <w:p w14:paraId="66881F8B" w14:textId="77777777" w:rsidR="006A1CE4" w:rsidRPr="00E67E0D" w:rsidRDefault="006A1CE4" w:rsidP="00E7499B"/>
    <w:p w14:paraId="0F2F1501" w14:textId="77777777" w:rsidR="006A1CE4" w:rsidRPr="00E67E0D" w:rsidRDefault="006A1CE4" w:rsidP="00E7499B">
      <w:pPr>
        <w:pStyle w:val="4"/>
        <w:rPr>
          <w:rFonts w:eastAsia="Batang"/>
        </w:rPr>
      </w:pPr>
      <w:bookmarkStart w:id="4472" w:name="_Toc534720602"/>
      <w:bookmarkStart w:id="4473" w:name="_Toc525567614"/>
      <w:r w:rsidRPr="00E67E0D">
        <w:rPr>
          <w:rFonts w:eastAsia="Batang"/>
        </w:rPr>
        <w:t>9.3.1.68</w:t>
      </w:r>
      <w:r w:rsidRPr="00E67E0D">
        <w:rPr>
          <w:rFonts w:eastAsia="Batang"/>
        </w:rPr>
        <w:tab/>
      </w:r>
      <w:r w:rsidRPr="00E67E0D">
        <w:t>UE Radio Capability for Paging</w:t>
      </w:r>
      <w:bookmarkEnd w:id="4472"/>
      <w:bookmarkEnd w:id="4473"/>
    </w:p>
    <w:p w14:paraId="1C45845B" w14:textId="77777777" w:rsidR="006A1CE4" w:rsidRPr="00E67E0D" w:rsidRDefault="006A1CE4" w:rsidP="00E7499B">
      <w:pPr>
        <w:keepNext/>
        <w:rPr>
          <w:lang w:eastAsia="zh-CN"/>
        </w:rPr>
      </w:pPr>
      <w:r w:rsidRPr="00E67E0D">
        <w:rPr>
          <w:lang w:eastAsia="zh-CN"/>
        </w:rPr>
        <w:t>This IE contains paging specific UE Radio Capability information.</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17690ADC" w14:textId="77777777" w:rsidTr="00E7499B">
        <w:tc>
          <w:tcPr>
            <w:tcW w:w="2448" w:type="dxa"/>
          </w:tcPr>
          <w:p w14:paraId="31F36B5B"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626A42CB"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2191638E"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61A4F116"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0FC1C32B"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5DDCD530" w14:textId="77777777" w:rsidTr="00E7499B">
        <w:tc>
          <w:tcPr>
            <w:tcW w:w="2448" w:type="dxa"/>
          </w:tcPr>
          <w:p w14:paraId="33D26347" w14:textId="77777777" w:rsidR="006A1CE4" w:rsidRPr="00E67E0D" w:rsidRDefault="006A1CE4" w:rsidP="00E7499B">
            <w:pPr>
              <w:pStyle w:val="TAL"/>
              <w:rPr>
                <w:rFonts w:cs="Arial"/>
                <w:lang w:eastAsia="ja-JP"/>
              </w:rPr>
            </w:pPr>
            <w:r w:rsidRPr="00E67E0D">
              <w:rPr>
                <w:rFonts w:cs="Arial"/>
                <w:lang w:eastAsia="zh-CN"/>
              </w:rPr>
              <w:t>UE Radio Capability for Paging</w:t>
            </w:r>
            <w:ins w:id="4474" w:author="Issam" w:date="2019-02-12T23:38:00Z">
              <w:r w:rsidRPr="00E67E0D">
                <w:rPr>
                  <w:rFonts w:cs="Arial"/>
                  <w:lang w:eastAsia="zh-CN"/>
                </w:rPr>
                <w:t xml:space="preserve"> of NR</w:t>
              </w:r>
            </w:ins>
          </w:p>
        </w:tc>
        <w:tc>
          <w:tcPr>
            <w:tcW w:w="1080" w:type="dxa"/>
          </w:tcPr>
          <w:p w14:paraId="29376DF7" w14:textId="3D808387" w:rsidR="006A1CE4" w:rsidRPr="00E67E0D" w:rsidRDefault="00AE297A" w:rsidP="00E7499B">
            <w:pPr>
              <w:pStyle w:val="TAL"/>
              <w:rPr>
                <w:rFonts w:cs="Arial"/>
                <w:lang w:eastAsia="ja-JP"/>
              </w:rPr>
            </w:pPr>
            <w:del w:id="4475" w:author="Issam" w:date="2019-02-12T23:38:00Z">
              <w:r w:rsidRPr="00FF6A95">
                <w:rPr>
                  <w:rFonts w:cs="Arial"/>
                  <w:lang w:eastAsia="zh-CN"/>
                </w:rPr>
                <w:delText>M</w:delText>
              </w:r>
            </w:del>
            <w:ins w:id="4476" w:author="Issam" w:date="2019-02-12T23:38:00Z">
              <w:r w:rsidR="006A1CE4" w:rsidRPr="00E67E0D">
                <w:rPr>
                  <w:rFonts w:cs="Arial"/>
                  <w:lang w:eastAsia="zh-CN"/>
                </w:rPr>
                <w:t>O</w:t>
              </w:r>
            </w:ins>
          </w:p>
        </w:tc>
        <w:tc>
          <w:tcPr>
            <w:tcW w:w="1440" w:type="dxa"/>
          </w:tcPr>
          <w:p w14:paraId="4E826808" w14:textId="77777777" w:rsidR="006A1CE4" w:rsidRPr="00E67E0D" w:rsidRDefault="006A1CE4" w:rsidP="00E7499B">
            <w:pPr>
              <w:pStyle w:val="TAL"/>
              <w:rPr>
                <w:i/>
                <w:lang w:eastAsia="ja-JP"/>
              </w:rPr>
            </w:pPr>
          </w:p>
        </w:tc>
        <w:tc>
          <w:tcPr>
            <w:tcW w:w="1872" w:type="dxa"/>
          </w:tcPr>
          <w:p w14:paraId="7BDDE9CC" w14:textId="77777777" w:rsidR="006A1CE4" w:rsidRPr="00E67E0D" w:rsidRDefault="006A1CE4" w:rsidP="00E7499B">
            <w:pPr>
              <w:pStyle w:val="TAL"/>
              <w:rPr>
                <w:rFonts w:cs="Arial"/>
                <w:lang w:eastAsia="ja-JP"/>
              </w:rPr>
            </w:pPr>
            <w:r w:rsidRPr="00E67E0D">
              <w:rPr>
                <w:rFonts w:cs="Arial"/>
                <w:lang w:eastAsia="ja-JP"/>
              </w:rPr>
              <w:t>OCTET STRING</w:t>
            </w:r>
          </w:p>
        </w:tc>
        <w:tc>
          <w:tcPr>
            <w:tcW w:w="2880" w:type="dxa"/>
          </w:tcPr>
          <w:p w14:paraId="0B5F30B9" w14:textId="06429B07" w:rsidR="006A1CE4" w:rsidRPr="00E67E0D" w:rsidRDefault="006A1CE4" w:rsidP="00E7499B">
            <w:pPr>
              <w:pStyle w:val="TAL"/>
              <w:rPr>
                <w:lang w:eastAsia="ja-JP"/>
              </w:rPr>
            </w:pPr>
            <w:ins w:id="4477" w:author="Issam" w:date="2019-02-12T23:38:00Z">
              <w:r w:rsidRPr="00E67E0D">
                <w:rPr>
                  <w:rFonts w:cs="Arial"/>
                  <w:szCs w:val="18"/>
                </w:rPr>
                <w:t xml:space="preserve">Includes the </w:t>
              </w:r>
            </w:ins>
            <w:r w:rsidRPr="00E67E0D">
              <w:rPr>
                <w:rFonts w:cs="Arial"/>
                <w:szCs w:val="18"/>
              </w:rPr>
              <w:t xml:space="preserve">RRC </w:t>
            </w:r>
            <w:del w:id="4478" w:author="Issam" w:date="2019-02-12T23:38:00Z">
              <w:r w:rsidR="00AE297A" w:rsidRPr="00FF6A95">
                <w:rPr>
                  <w:rFonts w:cs="Arial"/>
                  <w:szCs w:val="18"/>
                </w:rPr>
                <w:delText>Container,</w:delText>
              </w:r>
            </w:del>
            <w:ins w:id="4479" w:author="Issam" w:date="2019-02-12T23:38:00Z">
              <w:r w:rsidRPr="00E67E0D">
                <w:rPr>
                  <w:rFonts w:cs="Arial"/>
                  <w:i/>
                  <w:lang w:eastAsia="ja-JP"/>
                </w:rPr>
                <w:t>UERadioPagingInformation</w:t>
              </w:r>
              <w:r w:rsidRPr="00E67E0D">
                <w:rPr>
                  <w:rFonts w:cs="Arial"/>
                  <w:lang w:eastAsia="ja-JP"/>
                </w:rPr>
                <w:t xml:space="preserve"> message</w:t>
              </w:r>
            </w:ins>
            <w:r w:rsidRPr="00E67E0D">
              <w:rPr>
                <w:rFonts w:cs="Arial"/>
                <w:szCs w:val="18"/>
              </w:rPr>
              <w:t xml:space="preserve"> as defined in TS 38.331 [18].</w:t>
            </w:r>
          </w:p>
        </w:tc>
      </w:tr>
      <w:tr w:rsidR="006A1CE4" w:rsidRPr="00E67E0D" w14:paraId="53CF0617" w14:textId="77777777" w:rsidTr="00E7499B">
        <w:trPr>
          <w:ins w:id="4480" w:author="Issam" w:date="2019-02-12T23:38:00Z"/>
        </w:trPr>
        <w:tc>
          <w:tcPr>
            <w:tcW w:w="2448" w:type="dxa"/>
          </w:tcPr>
          <w:p w14:paraId="7BEB842D" w14:textId="77777777" w:rsidR="006A1CE4" w:rsidRPr="00E67E0D" w:rsidRDefault="006A1CE4" w:rsidP="00E7499B">
            <w:pPr>
              <w:pStyle w:val="TAL"/>
              <w:rPr>
                <w:ins w:id="4481" w:author="Issam" w:date="2019-02-12T23:38:00Z"/>
                <w:rFonts w:cs="Arial"/>
                <w:lang w:eastAsia="zh-CN"/>
              </w:rPr>
            </w:pPr>
            <w:ins w:id="4482" w:author="Issam" w:date="2019-02-12T23:38:00Z">
              <w:r w:rsidRPr="00E67E0D">
                <w:rPr>
                  <w:rFonts w:cs="Arial"/>
                  <w:lang w:eastAsia="zh-CN"/>
                </w:rPr>
                <w:t>UE Radio Capability for Paging of E-UTRA</w:t>
              </w:r>
            </w:ins>
          </w:p>
        </w:tc>
        <w:tc>
          <w:tcPr>
            <w:tcW w:w="1080" w:type="dxa"/>
          </w:tcPr>
          <w:p w14:paraId="153AA836" w14:textId="77777777" w:rsidR="006A1CE4" w:rsidRPr="00E67E0D" w:rsidRDefault="006A1CE4" w:rsidP="00E7499B">
            <w:pPr>
              <w:pStyle w:val="TAL"/>
              <w:rPr>
                <w:ins w:id="4483" w:author="Issam" w:date="2019-02-12T23:38:00Z"/>
                <w:rFonts w:cs="Arial"/>
                <w:lang w:eastAsia="zh-CN"/>
              </w:rPr>
            </w:pPr>
            <w:ins w:id="4484" w:author="Issam" w:date="2019-02-12T23:38:00Z">
              <w:r w:rsidRPr="00E67E0D">
                <w:rPr>
                  <w:rFonts w:cs="Arial"/>
                  <w:lang w:eastAsia="zh-CN"/>
                </w:rPr>
                <w:t>O</w:t>
              </w:r>
            </w:ins>
          </w:p>
        </w:tc>
        <w:tc>
          <w:tcPr>
            <w:tcW w:w="1440" w:type="dxa"/>
          </w:tcPr>
          <w:p w14:paraId="0653EED2" w14:textId="77777777" w:rsidR="006A1CE4" w:rsidRPr="00E67E0D" w:rsidRDefault="006A1CE4" w:rsidP="00E7499B">
            <w:pPr>
              <w:pStyle w:val="TAL"/>
              <w:rPr>
                <w:ins w:id="4485" w:author="Issam" w:date="2019-02-12T23:38:00Z"/>
                <w:i/>
                <w:lang w:eastAsia="ja-JP"/>
              </w:rPr>
            </w:pPr>
          </w:p>
        </w:tc>
        <w:tc>
          <w:tcPr>
            <w:tcW w:w="1872" w:type="dxa"/>
          </w:tcPr>
          <w:p w14:paraId="5CFDA18A" w14:textId="77777777" w:rsidR="006A1CE4" w:rsidRPr="00E67E0D" w:rsidRDefault="006A1CE4" w:rsidP="00E7499B">
            <w:pPr>
              <w:pStyle w:val="TAL"/>
              <w:rPr>
                <w:ins w:id="4486" w:author="Issam" w:date="2019-02-12T23:38:00Z"/>
                <w:rFonts w:cs="Arial"/>
                <w:lang w:eastAsia="ja-JP"/>
              </w:rPr>
            </w:pPr>
            <w:moveToRangeStart w:id="4487" w:author="Issam" w:date="2019-02-12T23:38:00Z" w:name="move907099"/>
            <w:moveTo w:id="4488" w:author="Issam" w:date="2019-02-12T23:38:00Z">
              <w:r w:rsidRPr="00E67E0D">
                <w:rPr>
                  <w:rFonts w:cs="Arial"/>
                  <w:lang w:eastAsia="ja-JP"/>
                </w:rPr>
                <w:t>OCTET STRING</w:t>
              </w:r>
            </w:moveTo>
            <w:moveToRangeEnd w:id="4487"/>
          </w:p>
        </w:tc>
        <w:tc>
          <w:tcPr>
            <w:tcW w:w="2880" w:type="dxa"/>
          </w:tcPr>
          <w:p w14:paraId="092B0E44" w14:textId="77777777" w:rsidR="006A1CE4" w:rsidRPr="00E67E0D" w:rsidRDefault="006A1CE4" w:rsidP="00E7499B">
            <w:pPr>
              <w:pStyle w:val="TAL"/>
              <w:rPr>
                <w:ins w:id="4489" w:author="Issam" w:date="2019-02-12T23:38:00Z"/>
                <w:rFonts w:cs="Arial"/>
                <w:szCs w:val="18"/>
              </w:rPr>
            </w:pPr>
            <w:ins w:id="4490" w:author="Issam" w:date="2019-02-12T23:38:00Z">
              <w:r w:rsidRPr="00E67E0D">
                <w:rPr>
                  <w:rFonts w:cs="Arial"/>
                  <w:szCs w:val="18"/>
                </w:rPr>
                <w:t xml:space="preserve">Includes the RRC </w:t>
              </w:r>
              <w:r w:rsidRPr="00E67E0D">
                <w:rPr>
                  <w:rFonts w:cs="Arial"/>
                  <w:i/>
                  <w:lang w:eastAsia="ja-JP"/>
                </w:rPr>
                <w:t>UERadioPagingInformation</w:t>
              </w:r>
              <w:r w:rsidRPr="00E67E0D">
                <w:rPr>
                  <w:rFonts w:cs="Arial"/>
                  <w:lang w:eastAsia="ja-JP"/>
                </w:rPr>
                <w:t xml:space="preserve"> message</w:t>
              </w:r>
              <w:r w:rsidRPr="00E67E0D">
                <w:rPr>
                  <w:rFonts w:cs="Arial"/>
                  <w:szCs w:val="18"/>
                </w:rPr>
                <w:t xml:space="preserve"> as defined in TS 36.331 [21].</w:t>
              </w:r>
            </w:ins>
          </w:p>
        </w:tc>
      </w:tr>
    </w:tbl>
    <w:p w14:paraId="482993D2" w14:textId="77777777" w:rsidR="006A1CE4" w:rsidRPr="00E67E0D" w:rsidRDefault="006A1CE4" w:rsidP="00E7499B"/>
    <w:p w14:paraId="7E18B59A" w14:textId="77777777" w:rsidR="006A1CE4" w:rsidRPr="00E67E0D" w:rsidRDefault="006A1CE4" w:rsidP="00E7499B">
      <w:pPr>
        <w:pStyle w:val="4"/>
        <w:rPr>
          <w:rFonts w:eastAsia="Batang"/>
        </w:rPr>
      </w:pPr>
      <w:bookmarkStart w:id="4491" w:name="_Toc534720603"/>
      <w:bookmarkStart w:id="4492" w:name="_Toc525567615"/>
      <w:r w:rsidRPr="00E67E0D">
        <w:rPr>
          <w:rFonts w:eastAsia="Batang"/>
        </w:rPr>
        <w:t>9.3.1.69</w:t>
      </w:r>
      <w:r w:rsidRPr="00E67E0D">
        <w:rPr>
          <w:rFonts w:eastAsia="Batang"/>
        </w:rPr>
        <w:tab/>
      </w:r>
      <w:r w:rsidRPr="00E67E0D">
        <w:t>Assistance Data for Paging</w:t>
      </w:r>
      <w:bookmarkEnd w:id="4491"/>
      <w:bookmarkEnd w:id="4492"/>
    </w:p>
    <w:p w14:paraId="14FBDEBE" w14:textId="77777777" w:rsidR="006A1CE4" w:rsidRPr="00E67E0D" w:rsidRDefault="006A1CE4" w:rsidP="00E7499B">
      <w:pPr>
        <w:rPr>
          <w:lang w:eastAsia="zh-CN"/>
        </w:rPr>
      </w:pPr>
      <w:r w:rsidRPr="00E67E0D">
        <w:t xml:space="preserve">This IE provides assistance </w:t>
      </w:r>
      <w:r w:rsidRPr="00E67E0D">
        <w:rPr>
          <w:lang w:eastAsia="zh-CN"/>
        </w:rPr>
        <w:t>information for paging optimisation.</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2D1E0FA3" w14:textId="77777777" w:rsidTr="00E7499B">
        <w:tc>
          <w:tcPr>
            <w:tcW w:w="2448" w:type="dxa"/>
          </w:tcPr>
          <w:p w14:paraId="1D9CD400"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247DC796"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085E9931"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30279C28"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7A9E7C93"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5351407D" w14:textId="77777777" w:rsidTr="00E7499B">
        <w:tc>
          <w:tcPr>
            <w:tcW w:w="2448" w:type="dxa"/>
          </w:tcPr>
          <w:p w14:paraId="754A99FB" w14:textId="77777777" w:rsidR="006A1CE4" w:rsidRPr="00E67E0D" w:rsidRDefault="006A1CE4" w:rsidP="00E7499B">
            <w:pPr>
              <w:pStyle w:val="TAL"/>
              <w:rPr>
                <w:rFonts w:cs="Arial"/>
                <w:lang w:eastAsia="ja-JP"/>
              </w:rPr>
            </w:pPr>
            <w:r w:rsidRPr="00E67E0D">
              <w:rPr>
                <w:rFonts w:cs="Arial"/>
                <w:lang w:eastAsia="zh-CN"/>
              </w:rPr>
              <w:t>Assistance Data for Recommended Cells</w:t>
            </w:r>
          </w:p>
        </w:tc>
        <w:tc>
          <w:tcPr>
            <w:tcW w:w="1080" w:type="dxa"/>
          </w:tcPr>
          <w:p w14:paraId="4A02341C" w14:textId="77777777" w:rsidR="006A1CE4" w:rsidRPr="00E67E0D" w:rsidRDefault="006A1CE4" w:rsidP="00E7499B">
            <w:pPr>
              <w:pStyle w:val="TAL"/>
              <w:rPr>
                <w:rFonts w:cs="Arial"/>
                <w:lang w:eastAsia="ja-JP"/>
              </w:rPr>
            </w:pPr>
            <w:r w:rsidRPr="00E67E0D">
              <w:rPr>
                <w:rFonts w:cs="Arial"/>
                <w:lang w:eastAsia="zh-CN"/>
              </w:rPr>
              <w:t>O</w:t>
            </w:r>
          </w:p>
        </w:tc>
        <w:tc>
          <w:tcPr>
            <w:tcW w:w="1440" w:type="dxa"/>
          </w:tcPr>
          <w:p w14:paraId="5195EED0" w14:textId="77777777" w:rsidR="006A1CE4" w:rsidRPr="00E67E0D" w:rsidRDefault="006A1CE4" w:rsidP="00E7499B">
            <w:pPr>
              <w:pStyle w:val="TAL"/>
              <w:rPr>
                <w:i/>
                <w:lang w:eastAsia="ja-JP"/>
              </w:rPr>
            </w:pPr>
          </w:p>
        </w:tc>
        <w:tc>
          <w:tcPr>
            <w:tcW w:w="1872" w:type="dxa"/>
          </w:tcPr>
          <w:p w14:paraId="7FF776D4" w14:textId="77777777" w:rsidR="006A1CE4" w:rsidRPr="00E67E0D" w:rsidRDefault="006A1CE4" w:rsidP="00E7499B">
            <w:pPr>
              <w:pStyle w:val="TAL"/>
              <w:rPr>
                <w:rFonts w:cs="Arial"/>
                <w:lang w:eastAsia="ja-JP"/>
              </w:rPr>
            </w:pPr>
            <w:r w:rsidRPr="00E67E0D">
              <w:rPr>
                <w:rFonts w:cs="Arial"/>
                <w:lang w:eastAsia="ja-JP"/>
              </w:rPr>
              <w:t>9.3.1.70</w:t>
            </w:r>
          </w:p>
        </w:tc>
        <w:tc>
          <w:tcPr>
            <w:tcW w:w="2880" w:type="dxa"/>
          </w:tcPr>
          <w:p w14:paraId="539697FA" w14:textId="77777777" w:rsidR="006A1CE4" w:rsidRPr="00E67E0D" w:rsidRDefault="006A1CE4" w:rsidP="00E7499B">
            <w:pPr>
              <w:pStyle w:val="TAL"/>
              <w:rPr>
                <w:lang w:eastAsia="ja-JP"/>
              </w:rPr>
            </w:pPr>
          </w:p>
        </w:tc>
      </w:tr>
      <w:tr w:rsidR="006A1CE4" w:rsidRPr="00E67E0D" w14:paraId="48DB96E4" w14:textId="77777777" w:rsidTr="00E7499B">
        <w:tc>
          <w:tcPr>
            <w:tcW w:w="2448" w:type="dxa"/>
          </w:tcPr>
          <w:p w14:paraId="6F23E01C" w14:textId="77777777" w:rsidR="006A1CE4" w:rsidRPr="00E67E0D" w:rsidRDefault="006A1CE4" w:rsidP="00E7499B">
            <w:pPr>
              <w:pStyle w:val="TAL"/>
              <w:rPr>
                <w:rFonts w:cs="Arial"/>
                <w:lang w:eastAsia="zh-CN"/>
              </w:rPr>
            </w:pPr>
            <w:r w:rsidRPr="00E67E0D">
              <w:rPr>
                <w:rFonts w:cs="Arial"/>
                <w:lang w:eastAsia="zh-CN"/>
              </w:rPr>
              <w:t xml:space="preserve">Paging Attempt Information </w:t>
            </w:r>
          </w:p>
        </w:tc>
        <w:tc>
          <w:tcPr>
            <w:tcW w:w="1080" w:type="dxa"/>
          </w:tcPr>
          <w:p w14:paraId="4E59972B" w14:textId="77777777" w:rsidR="006A1CE4" w:rsidRPr="00E67E0D" w:rsidRDefault="006A1CE4" w:rsidP="00E7499B">
            <w:pPr>
              <w:pStyle w:val="TAL"/>
              <w:rPr>
                <w:rFonts w:cs="Arial"/>
                <w:lang w:eastAsia="zh-CN"/>
              </w:rPr>
            </w:pPr>
            <w:r w:rsidRPr="00E67E0D">
              <w:rPr>
                <w:rFonts w:cs="Arial"/>
                <w:lang w:eastAsia="zh-CN"/>
              </w:rPr>
              <w:t>O</w:t>
            </w:r>
          </w:p>
        </w:tc>
        <w:tc>
          <w:tcPr>
            <w:tcW w:w="1440" w:type="dxa"/>
          </w:tcPr>
          <w:p w14:paraId="5E093658" w14:textId="77777777" w:rsidR="006A1CE4" w:rsidRPr="00E67E0D" w:rsidRDefault="006A1CE4" w:rsidP="00E7499B">
            <w:pPr>
              <w:pStyle w:val="TAL"/>
              <w:rPr>
                <w:i/>
                <w:lang w:eastAsia="ja-JP"/>
              </w:rPr>
            </w:pPr>
          </w:p>
        </w:tc>
        <w:tc>
          <w:tcPr>
            <w:tcW w:w="1872" w:type="dxa"/>
          </w:tcPr>
          <w:p w14:paraId="2276B320" w14:textId="77777777" w:rsidR="006A1CE4" w:rsidRPr="00E67E0D" w:rsidRDefault="006A1CE4" w:rsidP="00E7499B">
            <w:pPr>
              <w:pStyle w:val="TAL"/>
              <w:rPr>
                <w:rFonts w:cs="Arial"/>
                <w:lang w:eastAsia="ja-JP"/>
              </w:rPr>
            </w:pPr>
            <w:r w:rsidRPr="00E67E0D">
              <w:rPr>
                <w:rFonts w:cs="Arial"/>
                <w:lang w:eastAsia="ja-JP"/>
              </w:rPr>
              <w:t>9.3.1.72</w:t>
            </w:r>
          </w:p>
        </w:tc>
        <w:tc>
          <w:tcPr>
            <w:tcW w:w="2880" w:type="dxa"/>
          </w:tcPr>
          <w:p w14:paraId="3EC28E58" w14:textId="77777777" w:rsidR="006A1CE4" w:rsidRPr="00E67E0D" w:rsidRDefault="006A1CE4" w:rsidP="00E7499B">
            <w:pPr>
              <w:pStyle w:val="TAL"/>
              <w:rPr>
                <w:rFonts w:cs="Arial"/>
                <w:lang w:eastAsia="ja-JP"/>
              </w:rPr>
            </w:pPr>
          </w:p>
        </w:tc>
      </w:tr>
    </w:tbl>
    <w:p w14:paraId="2B388943" w14:textId="77777777" w:rsidR="006A1CE4" w:rsidRPr="00E67E0D" w:rsidRDefault="006A1CE4" w:rsidP="00E7499B"/>
    <w:p w14:paraId="32F6A06A" w14:textId="77777777" w:rsidR="006A1CE4" w:rsidRPr="00E67E0D" w:rsidRDefault="006A1CE4" w:rsidP="00E7499B">
      <w:pPr>
        <w:pStyle w:val="4"/>
        <w:rPr>
          <w:rFonts w:eastAsia="Batang"/>
        </w:rPr>
      </w:pPr>
      <w:bookmarkStart w:id="4493" w:name="_Toc534720604"/>
      <w:bookmarkStart w:id="4494" w:name="_Toc525567616"/>
      <w:r w:rsidRPr="00E67E0D">
        <w:rPr>
          <w:rFonts w:eastAsia="Batang"/>
        </w:rPr>
        <w:t>9.3.1.70</w:t>
      </w:r>
      <w:r w:rsidRPr="00E67E0D">
        <w:rPr>
          <w:rFonts w:eastAsia="Batang"/>
        </w:rPr>
        <w:tab/>
      </w:r>
      <w:r w:rsidRPr="00E67E0D">
        <w:rPr>
          <w:rFonts w:cs="Arial"/>
          <w:lang w:eastAsia="zh-CN"/>
        </w:rPr>
        <w:t>Assistance Data for Recommended Cells</w:t>
      </w:r>
      <w:bookmarkEnd w:id="4493"/>
      <w:bookmarkEnd w:id="4494"/>
    </w:p>
    <w:p w14:paraId="3A74CA84" w14:textId="77777777" w:rsidR="006A1CE4" w:rsidRPr="00E67E0D" w:rsidRDefault="006A1CE4" w:rsidP="00E7499B">
      <w:pPr>
        <w:rPr>
          <w:lang w:eastAsia="zh-CN"/>
        </w:rPr>
      </w:pPr>
      <w:r w:rsidRPr="00E67E0D">
        <w:t xml:space="preserve">This IE provides assistance </w:t>
      </w:r>
      <w:r w:rsidRPr="00E67E0D">
        <w:rPr>
          <w:lang w:eastAsia="zh-CN"/>
        </w:rPr>
        <w:t>information for paging in recommended cells.</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4D3A180C" w14:textId="77777777" w:rsidTr="00E7499B">
        <w:tc>
          <w:tcPr>
            <w:tcW w:w="2448" w:type="dxa"/>
          </w:tcPr>
          <w:p w14:paraId="2D89F2C9"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2033D1C7"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7F038114"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447BC889"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5BC91BBD"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2A369298" w14:textId="77777777" w:rsidTr="00E7499B">
        <w:tc>
          <w:tcPr>
            <w:tcW w:w="2448" w:type="dxa"/>
          </w:tcPr>
          <w:p w14:paraId="48B95DE6" w14:textId="77777777" w:rsidR="006A1CE4" w:rsidRPr="00E67E0D" w:rsidRDefault="006A1CE4" w:rsidP="00E7499B">
            <w:pPr>
              <w:pStyle w:val="TAL"/>
              <w:rPr>
                <w:rFonts w:cs="Arial"/>
                <w:lang w:eastAsia="ja-JP"/>
              </w:rPr>
            </w:pPr>
            <w:r w:rsidRPr="00E67E0D">
              <w:rPr>
                <w:rFonts w:cs="Arial"/>
                <w:lang w:eastAsia="zh-CN"/>
              </w:rPr>
              <w:t>Recommended Cells for Paging</w:t>
            </w:r>
          </w:p>
        </w:tc>
        <w:tc>
          <w:tcPr>
            <w:tcW w:w="1080" w:type="dxa"/>
          </w:tcPr>
          <w:p w14:paraId="0A541CB8" w14:textId="77777777" w:rsidR="006A1CE4" w:rsidRPr="00E67E0D" w:rsidRDefault="006A1CE4" w:rsidP="00E7499B">
            <w:pPr>
              <w:pStyle w:val="TAL"/>
              <w:rPr>
                <w:rFonts w:cs="Arial"/>
                <w:lang w:eastAsia="ja-JP"/>
              </w:rPr>
            </w:pPr>
            <w:r w:rsidRPr="00E67E0D">
              <w:rPr>
                <w:rFonts w:cs="Arial"/>
                <w:lang w:eastAsia="zh-CN"/>
              </w:rPr>
              <w:t>M</w:t>
            </w:r>
          </w:p>
        </w:tc>
        <w:tc>
          <w:tcPr>
            <w:tcW w:w="1440" w:type="dxa"/>
          </w:tcPr>
          <w:p w14:paraId="57DE825A" w14:textId="77777777" w:rsidR="006A1CE4" w:rsidRPr="00E67E0D" w:rsidRDefault="006A1CE4" w:rsidP="00E7499B">
            <w:pPr>
              <w:pStyle w:val="TAL"/>
              <w:rPr>
                <w:i/>
                <w:lang w:eastAsia="ja-JP"/>
              </w:rPr>
            </w:pPr>
          </w:p>
        </w:tc>
        <w:tc>
          <w:tcPr>
            <w:tcW w:w="1872" w:type="dxa"/>
          </w:tcPr>
          <w:p w14:paraId="0E3BA9CA" w14:textId="77777777" w:rsidR="006A1CE4" w:rsidRPr="00E67E0D" w:rsidRDefault="006A1CE4" w:rsidP="00E7499B">
            <w:pPr>
              <w:pStyle w:val="TAL"/>
              <w:rPr>
                <w:rFonts w:cs="Arial"/>
                <w:lang w:eastAsia="ja-JP"/>
              </w:rPr>
            </w:pPr>
            <w:r w:rsidRPr="00E67E0D">
              <w:rPr>
                <w:rFonts w:cs="Arial"/>
                <w:lang w:eastAsia="ja-JP"/>
              </w:rPr>
              <w:t>9.3.1.71</w:t>
            </w:r>
          </w:p>
        </w:tc>
        <w:tc>
          <w:tcPr>
            <w:tcW w:w="2880" w:type="dxa"/>
          </w:tcPr>
          <w:p w14:paraId="21ED5DDC" w14:textId="77777777" w:rsidR="006A1CE4" w:rsidRPr="00E67E0D" w:rsidRDefault="006A1CE4" w:rsidP="00E7499B">
            <w:pPr>
              <w:pStyle w:val="TAL"/>
              <w:rPr>
                <w:lang w:eastAsia="ja-JP"/>
              </w:rPr>
            </w:pPr>
          </w:p>
        </w:tc>
      </w:tr>
    </w:tbl>
    <w:p w14:paraId="0AA2AA9D" w14:textId="77777777" w:rsidR="006A1CE4" w:rsidRPr="00E67E0D" w:rsidRDefault="006A1CE4" w:rsidP="00E7499B"/>
    <w:p w14:paraId="1D77F0E6" w14:textId="77777777" w:rsidR="006A1CE4" w:rsidRPr="00E67E0D" w:rsidRDefault="006A1CE4" w:rsidP="00E7499B">
      <w:pPr>
        <w:pStyle w:val="4"/>
        <w:rPr>
          <w:rFonts w:eastAsia="Batang"/>
        </w:rPr>
      </w:pPr>
      <w:bookmarkStart w:id="4495" w:name="_Toc534720605"/>
      <w:bookmarkStart w:id="4496" w:name="_Toc525567617"/>
      <w:r w:rsidRPr="00E67E0D">
        <w:rPr>
          <w:rFonts w:eastAsia="Batang"/>
        </w:rPr>
        <w:t>9.3.1.71</w:t>
      </w:r>
      <w:r w:rsidRPr="00E67E0D">
        <w:rPr>
          <w:rFonts w:eastAsia="Batang"/>
        </w:rPr>
        <w:tab/>
      </w:r>
      <w:r w:rsidRPr="00E67E0D">
        <w:t>Recommended Cells for Paging</w:t>
      </w:r>
      <w:bookmarkEnd w:id="4495"/>
      <w:bookmarkEnd w:id="4496"/>
    </w:p>
    <w:p w14:paraId="1D61734F" w14:textId="77777777" w:rsidR="006A1CE4" w:rsidRPr="00E67E0D" w:rsidRDefault="006A1CE4" w:rsidP="00E7499B">
      <w:pPr>
        <w:keepNext/>
      </w:pPr>
      <w:r w:rsidRPr="00E67E0D">
        <w:rPr>
          <w:lang w:eastAsia="zh-CN"/>
        </w:rPr>
        <w:t>This IE contains the recommended cells for paging.</w:t>
      </w:r>
    </w:p>
    <w:p w14:paraId="3E9169AD" w14:textId="77777777" w:rsidR="006A1CE4" w:rsidRPr="00E67E0D" w:rsidRDefault="006A1CE4" w:rsidP="00E7499B">
      <w:r w:rsidRPr="00E67E0D">
        <w:t>This IE is transparent to the 5GC.</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19DAF826" w14:textId="77777777" w:rsidTr="00E7499B">
        <w:tc>
          <w:tcPr>
            <w:tcW w:w="2448" w:type="dxa"/>
          </w:tcPr>
          <w:p w14:paraId="6B8FF2BA"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C5FC475"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51006BC8"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1833C91A"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15B69E13"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73FECDDD" w14:textId="77777777" w:rsidTr="00E7499B">
        <w:tc>
          <w:tcPr>
            <w:tcW w:w="2448" w:type="dxa"/>
          </w:tcPr>
          <w:p w14:paraId="006E9AF5" w14:textId="77777777" w:rsidR="006A1CE4" w:rsidRPr="00E67E0D" w:rsidRDefault="006A1CE4" w:rsidP="00E7499B">
            <w:pPr>
              <w:pStyle w:val="TAL"/>
              <w:rPr>
                <w:rFonts w:cs="Arial"/>
                <w:lang w:eastAsia="ja-JP"/>
              </w:rPr>
            </w:pPr>
            <w:r w:rsidRPr="00E67E0D">
              <w:rPr>
                <w:rFonts w:cs="Arial"/>
                <w:b/>
                <w:lang w:eastAsia="ja-JP"/>
              </w:rPr>
              <w:t>Recommended Cell List</w:t>
            </w:r>
          </w:p>
        </w:tc>
        <w:tc>
          <w:tcPr>
            <w:tcW w:w="1080" w:type="dxa"/>
          </w:tcPr>
          <w:p w14:paraId="2E3B519E" w14:textId="77777777" w:rsidR="006A1CE4" w:rsidRPr="00E67E0D" w:rsidRDefault="006A1CE4" w:rsidP="00E7499B">
            <w:pPr>
              <w:pStyle w:val="TAL"/>
              <w:rPr>
                <w:rFonts w:cs="Arial"/>
                <w:lang w:eastAsia="ja-JP"/>
              </w:rPr>
            </w:pPr>
          </w:p>
        </w:tc>
        <w:tc>
          <w:tcPr>
            <w:tcW w:w="1440" w:type="dxa"/>
          </w:tcPr>
          <w:p w14:paraId="34B6DF1C" w14:textId="77777777" w:rsidR="006A1CE4" w:rsidRPr="00E67E0D" w:rsidRDefault="006A1CE4" w:rsidP="00E7499B">
            <w:pPr>
              <w:pStyle w:val="TAL"/>
              <w:rPr>
                <w:i/>
                <w:lang w:eastAsia="ja-JP"/>
              </w:rPr>
            </w:pPr>
            <w:r w:rsidRPr="00E67E0D">
              <w:rPr>
                <w:rFonts w:cs="Arial"/>
                <w:bCs/>
                <w:i/>
                <w:lang w:eastAsia="ja-JP"/>
              </w:rPr>
              <w:t>1</w:t>
            </w:r>
          </w:p>
        </w:tc>
        <w:tc>
          <w:tcPr>
            <w:tcW w:w="1872" w:type="dxa"/>
          </w:tcPr>
          <w:p w14:paraId="669A09CD" w14:textId="77777777" w:rsidR="006A1CE4" w:rsidRPr="00E67E0D" w:rsidRDefault="006A1CE4" w:rsidP="00E7499B">
            <w:pPr>
              <w:pStyle w:val="TAL"/>
              <w:rPr>
                <w:rFonts w:cs="Arial"/>
                <w:lang w:eastAsia="ja-JP"/>
              </w:rPr>
            </w:pPr>
          </w:p>
        </w:tc>
        <w:tc>
          <w:tcPr>
            <w:tcW w:w="2880" w:type="dxa"/>
          </w:tcPr>
          <w:p w14:paraId="3E76F0C0" w14:textId="77777777" w:rsidR="006A1CE4" w:rsidRPr="00E67E0D" w:rsidRDefault="006A1CE4" w:rsidP="00E7499B">
            <w:pPr>
              <w:pStyle w:val="TAL"/>
              <w:rPr>
                <w:lang w:eastAsia="ja-JP"/>
              </w:rPr>
            </w:pPr>
          </w:p>
        </w:tc>
      </w:tr>
      <w:tr w:rsidR="006A1CE4" w:rsidRPr="00E67E0D" w14:paraId="0A236598" w14:textId="77777777" w:rsidTr="00E7499B">
        <w:tc>
          <w:tcPr>
            <w:tcW w:w="2448" w:type="dxa"/>
          </w:tcPr>
          <w:p w14:paraId="112C8881" w14:textId="77777777" w:rsidR="006A1CE4" w:rsidRPr="00E67E0D" w:rsidRDefault="006A1CE4" w:rsidP="00E7499B">
            <w:pPr>
              <w:pStyle w:val="TAL"/>
              <w:ind w:left="75"/>
              <w:rPr>
                <w:rFonts w:cs="Arial"/>
                <w:lang w:eastAsia="zh-CN"/>
              </w:rPr>
            </w:pPr>
            <w:r w:rsidRPr="00E67E0D">
              <w:rPr>
                <w:rFonts w:cs="Arial"/>
                <w:b/>
                <w:lang w:eastAsia="ja-JP"/>
              </w:rPr>
              <w:t>&gt;Recommended Cell Item</w:t>
            </w:r>
          </w:p>
        </w:tc>
        <w:tc>
          <w:tcPr>
            <w:tcW w:w="1080" w:type="dxa"/>
          </w:tcPr>
          <w:p w14:paraId="747D8205" w14:textId="77777777" w:rsidR="006A1CE4" w:rsidRPr="00E67E0D" w:rsidRDefault="006A1CE4" w:rsidP="00E7499B">
            <w:pPr>
              <w:pStyle w:val="TAL"/>
              <w:rPr>
                <w:rFonts w:cs="Arial"/>
                <w:lang w:eastAsia="zh-CN"/>
              </w:rPr>
            </w:pPr>
          </w:p>
        </w:tc>
        <w:tc>
          <w:tcPr>
            <w:tcW w:w="1440" w:type="dxa"/>
          </w:tcPr>
          <w:p w14:paraId="0DF1ECC3" w14:textId="77777777" w:rsidR="006A1CE4" w:rsidRPr="00E67E0D" w:rsidRDefault="006A1CE4" w:rsidP="00E7499B">
            <w:pPr>
              <w:pStyle w:val="TAL"/>
              <w:rPr>
                <w:i/>
                <w:lang w:eastAsia="ja-JP"/>
              </w:rPr>
            </w:pPr>
            <w:r w:rsidRPr="00E67E0D">
              <w:rPr>
                <w:rFonts w:cs="Arial"/>
                <w:bCs/>
                <w:i/>
                <w:lang w:eastAsia="ja-JP"/>
              </w:rPr>
              <w:t>1..&lt;maxnoofRecommendedCells&gt;</w:t>
            </w:r>
          </w:p>
        </w:tc>
        <w:tc>
          <w:tcPr>
            <w:tcW w:w="1872" w:type="dxa"/>
          </w:tcPr>
          <w:p w14:paraId="15149A88" w14:textId="77777777" w:rsidR="006A1CE4" w:rsidRPr="00E67E0D" w:rsidRDefault="006A1CE4" w:rsidP="00E7499B">
            <w:pPr>
              <w:pStyle w:val="TAL"/>
              <w:rPr>
                <w:rFonts w:cs="Arial"/>
                <w:lang w:eastAsia="ja-JP"/>
              </w:rPr>
            </w:pPr>
          </w:p>
        </w:tc>
        <w:tc>
          <w:tcPr>
            <w:tcW w:w="2880" w:type="dxa"/>
          </w:tcPr>
          <w:p w14:paraId="527914E5" w14:textId="77777777" w:rsidR="006A1CE4" w:rsidRPr="00E67E0D" w:rsidRDefault="006A1CE4" w:rsidP="00E7499B">
            <w:pPr>
              <w:pStyle w:val="TAL"/>
              <w:rPr>
                <w:rFonts w:cs="Arial"/>
                <w:lang w:eastAsia="ja-JP"/>
              </w:rPr>
            </w:pPr>
            <w:r w:rsidRPr="00E67E0D">
              <w:rPr>
                <w:rFonts w:cs="Arial"/>
                <w:lang w:eastAsia="ja-JP"/>
              </w:rPr>
              <w:t>Includes visited and non-visited cells, where visited cells are listed in the order the UE visited them with the most recent cell being the first in the list. Non-visited cells are included immediately after the visited cell they are associated with.</w:t>
            </w:r>
          </w:p>
        </w:tc>
      </w:tr>
      <w:tr w:rsidR="006A1CE4" w:rsidRPr="00E67E0D" w14:paraId="6E73AC6F" w14:textId="77777777" w:rsidTr="00E7499B">
        <w:tc>
          <w:tcPr>
            <w:tcW w:w="2448" w:type="dxa"/>
          </w:tcPr>
          <w:p w14:paraId="0AFD27E0" w14:textId="77777777" w:rsidR="006A1CE4" w:rsidRPr="00E67E0D" w:rsidRDefault="006A1CE4" w:rsidP="00E7499B">
            <w:pPr>
              <w:pStyle w:val="TAL"/>
              <w:ind w:left="165"/>
              <w:rPr>
                <w:rFonts w:cs="Arial"/>
                <w:lang w:eastAsia="zh-CN"/>
              </w:rPr>
            </w:pPr>
            <w:r w:rsidRPr="00E67E0D">
              <w:rPr>
                <w:rFonts w:eastAsia="Batang" w:cs="Arial"/>
                <w:lang w:eastAsia="ja-JP"/>
              </w:rPr>
              <w:t>&gt;&gt;</w:t>
            </w:r>
            <w:r w:rsidRPr="00E67E0D">
              <w:rPr>
                <w:rFonts w:cs="Arial"/>
                <w:lang w:eastAsia="ja-JP"/>
              </w:rPr>
              <w:t>NG-RAN CGI</w:t>
            </w:r>
          </w:p>
        </w:tc>
        <w:tc>
          <w:tcPr>
            <w:tcW w:w="1080" w:type="dxa"/>
          </w:tcPr>
          <w:p w14:paraId="2CEF83EF" w14:textId="77777777" w:rsidR="006A1CE4" w:rsidRPr="00E67E0D" w:rsidRDefault="006A1CE4" w:rsidP="00E7499B">
            <w:pPr>
              <w:pStyle w:val="TAL"/>
              <w:rPr>
                <w:rFonts w:cs="Arial"/>
                <w:lang w:eastAsia="zh-CN"/>
              </w:rPr>
            </w:pPr>
            <w:r w:rsidRPr="00E67E0D">
              <w:rPr>
                <w:rFonts w:eastAsia="Batang" w:cs="Arial"/>
                <w:lang w:eastAsia="ja-JP"/>
              </w:rPr>
              <w:t>M</w:t>
            </w:r>
          </w:p>
        </w:tc>
        <w:tc>
          <w:tcPr>
            <w:tcW w:w="1440" w:type="dxa"/>
          </w:tcPr>
          <w:p w14:paraId="7BA52D34" w14:textId="77777777" w:rsidR="006A1CE4" w:rsidRPr="00E67E0D" w:rsidRDefault="006A1CE4" w:rsidP="00E7499B">
            <w:pPr>
              <w:pStyle w:val="TAL"/>
              <w:rPr>
                <w:i/>
                <w:lang w:eastAsia="ja-JP"/>
              </w:rPr>
            </w:pPr>
          </w:p>
        </w:tc>
        <w:tc>
          <w:tcPr>
            <w:tcW w:w="1872" w:type="dxa"/>
          </w:tcPr>
          <w:p w14:paraId="0AC42BBD" w14:textId="77777777" w:rsidR="006A1CE4" w:rsidRPr="00E67E0D" w:rsidRDefault="006A1CE4" w:rsidP="00E7499B">
            <w:pPr>
              <w:pStyle w:val="TAL"/>
              <w:rPr>
                <w:rFonts w:cs="Arial"/>
                <w:lang w:eastAsia="ja-JP"/>
              </w:rPr>
            </w:pPr>
            <w:r w:rsidRPr="00E67E0D">
              <w:rPr>
                <w:rFonts w:cs="Arial"/>
                <w:lang w:eastAsia="ja-JP"/>
              </w:rPr>
              <w:t>9.3.1.73</w:t>
            </w:r>
          </w:p>
        </w:tc>
        <w:tc>
          <w:tcPr>
            <w:tcW w:w="2880" w:type="dxa"/>
          </w:tcPr>
          <w:p w14:paraId="22CEB147" w14:textId="77777777" w:rsidR="006A1CE4" w:rsidRPr="00E67E0D" w:rsidRDefault="006A1CE4" w:rsidP="00E7499B">
            <w:pPr>
              <w:pStyle w:val="TAL"/>
              <w:rPr>
                <w:rFonts w:cs="Arial"/>
                <w:lang w:eastAsia="ja-JP"/>
              </w:rPr>
            </w:pPr>
          </w:p>
        </w:tc>
      </w:tr>
      <w:tr w:rsidR="006A1CE4" w:rsidRPr="00E67E0D" w14:paraId="2CE5CB31" w14:textId="77777777" w:rsidTr="00E7499B">
        <w:tc>
          <w:tcPr>
            <w:tcW w:w="2448" w:type="dxa"/>
          </w:tcPr>
          <w:p w14:paraId="66AB0EA4" w14:textId="77777777" w:rsidR="006A1CE4" w:rsidRPr="00E67E0D" w:rsidRDefault="006A1CE4" w:rsidP="00E7499B">
            <w:pPr>
              <w:pStyle w:val="TAL"/>
              <w:ind w:left="165"/>
              <w:rPr>
                <w:rFonts w:cs="Arial"/>
                <w:lang w:eastAsia="zh-CN"/>
              </w:rPr>
            </w:pPr>
            <w:r w:rsidRPr="00E67E0D">
              <w:rPr>
                <w:rFonts w:eastAsia="Batang" w:cs="Arial"/>
                <w:lang w:eastAsia="ja-JP"/>
              </w:rPr>
              <w:t xml:space="preserve">&gt;&gt;Time Stayed in Cell </w:t>
            </w:r>
          </w:p>
        </w:tc>
        <w:tc>
          <w:tcPr>
            <w:tcW w:w="1080" w:type="dxa"/>
          </w:tcPr>
          <w:p w14:paraId="4B5D8E35" w14:textId="77777777" w:rsidR="006A1CE4" w:rsidRPr="00E67E0D" w:rsidRDefault="006A1CE4" w:rsidP="00E7499B">
            <w:pPr>
              <w:pStyle w:val="TAL"/>
              <w:rPr>
                <w:rFonts w:cs="Arial"/>
                <w:lang w:eastAsia="ja-JP"/>
              </w:rPr>
            </w:pPr>
            <w:r w:rsidRPr="00E67E0D">
              <w:rPr>
                <w:rFonts w:cs="Arial"/>
                <w:lang w:eastAsia="ja-JP"/>
              </w:rPr>
              <w:t>O</w:t>
            </w:r>
          </w:p>
        </w:tc>
        <w:tc>
          <w:tcPr>
            <w:tcW w:w="1440" w:type="dxa"/>
          </w:tcPr>
          <w:p w14:paraId="5F255EEB" w14:textId="77777777" w:rsidR="006A1CE4" w:rsidRPr="00E67E0D" w:rsidRDefault="006A1CE4" w:rsidP="00E7499B">
            <w:pPr>
              <w:pStyle w:val="TAL"/>
              <w:rPr>
                <w:i/>
                <w:lang w:eastAsia="ja-JP"/>
              </w:rPr>
            </w:pPr>
          </w:p>
        </w:tc>
        <w:tc>
          <w:tcPr>
            <w:tcW w:w="1872" w:type="dxa"/>
          </w:tcPr>
          <w:p w14:paraId="37B74B24" w14:textId="77777777" w:rsidR="006A1CE4" w:rsidRPr="00E67E0D" w:rsidRDefault="006A1CE4" w:rsidP="00E7499B">
            <w:pPr>
              <w:pStyle w:val="TAL"/>
              <w:rPr>
                <w:rFonts w:cs="Arial"/>
                <w:lang w:eastAsia="ja-JP"/>
              </w:rPr>
            </w:pPr>
            <w:r w:rsidRPr="00E67E0D">
              <w:rPr>
                <w:rFonts w:cs="Arial"/>
                <w:lang w:eastAsia="ja-JP"/>
              </w:rPr>
              <w:t>INTEGER (0..4095)</w:t>
            </w:r>
          </w:p>
        </w:tc>
        <w:tc>
          <w:tcPr>
            <w:tcW w:w="2880" w:type="dxa"/>
          </w:tcPr>
          <w:p w14:paraId="0DCA81E4" w14:textId="77777777" w:rsidR="006A1CE4" w:rsidRPr="00E67E0D" w:rsidRDefault="006A1CE4" w:rsidP="00E7499B">
            <w:pPr>
              <w:pStyle w:val="TAL"/>
              <w:rPr>
                <w:rFonts w:cs="Arial"/>
                <w:lang w:eastAsia="ja-JP"/>
              </w:rPr>
            </w:pPr>
            <w:r w:rsidRPr="00E67E0D">
              <w:rPr>
                <w:rFonts w:cs="Arial"/>
                <w:lang w:eastAsia="ja-JP"/>
              </w:rPr>
              <w:t xml:space="preserve">This is included for visited cells and indicates the time a UE stayed in a cell </w:t>
            </w:r>
            <w:r w:rsidRPr="00E67E0D">
              <w:rPr>
                <w:rFonts w:cs="Arial"/>
                <w:bCs/>
                <w:lang w:eastAsia="ja-JP"/>
              </w:rPr>
              <w:t>in seconds. If the UE stays in a cell more than 4095 seconds, this IE is set to 4095</w:t>
            </w:r>
            <w:r w:rsidRPr="00E67E0D">
              <w:rPr>
                <w:rFonts w:cs="Arial"/>
                <w:lang w:eastAsia="ja-JP"/>
              </w:rPr>
              <w:t xml:space="preserve">. </w:t>
            </w:r>
          </w:p>
        </w:tc>
      </w:tr>
    </w:tbl>
    <w:p w14:paraId="06B0D598"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1430F59C" w14:textId="77777777" w:rsidTr="00E7499B">
        <w:tc>
          <w:tcPr>
            <w:tcW w:w="3528" w:type="dxa"/>
          </w:tcPr>
          <w:p w14:paraId="48FEE3F0"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757B3F1B"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29D73A65" w14:textId="77777777" w:rsidTr="00E7499B">
        <w:tc>
          <w:tcPr>
            <w:tcW w:w="3528" w:type="dxa"/>
          </w:tcPr>
          <w:p w14:paraId="354B0C75" w14:textId="77777777" w:rsidR="006A1CE4" w:rsidRPr="00E67E0D" w:rsidRDefault="006A1CE4" w:rsidP="00E7499B">
            <w:pPr>
              <w:pStyle w:val="TAL"/>
              <w:rPr>
                <w:lang w:eastAsia="ja-JP"/>
              </w:rPr>
            </w:pPr>
            <w:r w:rsidRPr="00E67E0D">
              <w:rPr>
                <w:rFonts w:eastAsia="Malgun Gothic" w:cs="Arial"/>
                <w:lang w:eastAsia="ja-JP"/>
              </w:rPr>
              <w:t>maxnoofRecommendedCells</w:t>
            </w:r>
          </w:p>
        </w:tc>
        <w:tc>
          <w:tcPr>
            <w:tcW w:w="6192" w:type="dxa"/>
          </w:tcPr>
          <w:p w14:paraId="1B29B37B" w14:textId="77777777" w:rsidR="006A1CE4" w:rsidRPr="00E67E0D" w:rsidRDefault="006A1CE4" w:rsidP="00E7499B">
            <w:pPr>
              <w:pStyle w:val="TAL"/>
              <w:rPr>
                <w:lang w:eastAsia="ja-JP"/>
              </w:rPr>
            </w:pPr>
            <w:r w:rsidRPr="00E67E0D">
              <w:rPr>
                <w:rFonts w:cs="Arial"/>
                <w:lang w:eastAsia="ja-JP"/>
              </w:rPr>
              <w:t>Maximum no. of recommended Cells. Value is 16.</w:t>
            </w:r>
          </w:p>
        </w:tc>
      </w:tr>
    </w:tbl>
    <w:p w14:paraId="40E7FDD2" w14:textId="77777777" w:rsidR="006A1CE4" w:rsidRPr="00E67E0D" w:rsidRDefault="006A1CE4" w:rsidP="00E7499B"/>
    <w:p w14:paraId="1F0145EC" w14:textId="77777777" w:rsidR="006A1CE4" w:rsidRPr="00E67E0D" w:rsidRDefault="006A1CE4" w:rsidP="00E7499B">
      <w:pPr>
        <w:pStyle w:val="4"/>
        <w:rPr>
          <w:rFonts w:eastAsia="Batang"/>
        </w:rPr>
      </w:pPr>
      <w:bookmarkStart w:id="4497" w:name="_Toc534720606"/>
      <w:bookmarkStart w:id="4498" w:name="_Toc525567618"/>
      <w:r w:rsidRPr="00E67E0D">
        <w:rPr>
          <w:rFonts w:eastAsia="Batang"/>
        </w:rPr>
        <w:t>9.3.1.72</w:t>
      </w:r>
      <w:r w:rsidRPr="00E67E0D">
        <w:rPr>
          <w:rFonts w:eastAsia="Batang"/>
        </w:rPr>
        <w:tab/>
      </w:r>
      <w:r w:rsidRPr="00E67E0D">
        <w:rPr>
          <w:rFonts w:cs="Arial"/>
          <w:lang w:eastAsia="zh-CN"/>
        </w:rPr>
        <w:t>Paging Attempt Information</w:t>
      </w:r>
      <w:bookmarkEnd w:id="4497"/>
      <w:bookmarkEnd w:id="4498"/>
    </w:p>
    <w:p w14:paraId="0EE4200A" w14:textId="77777777" w:rsidR="006A1CE4" w:rsidRPr="00E67E0D" w:rsidRDefault="006A1CE4" w:rsidP="00E7499B">
      <w:pPr>
        <w:rPr>
          <w:lang w:eastAsia="zh-CN"/>
        </w:rPr>
      </w:pPr>
      <w:r w:rsidRPr="00E67E0D">
        <w:t>This IE includes information related to the paging count over NG</w:t>
      </w:r>
      <w:r w:rsidRPr="00E67E0D">
        <w:rPr>
          <w:lang w:eastAsia="zh-CN"/>
        </w:rPr>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589A7B0A" w14:textId="77777777" w:rsidTr="00E7499B">
        <w:tc>
          <w:tcPr>
            <w:tcW w:w="2448" w:type="dxa"/>
          </w:tcPr>
          <w:p w14:paraId="60ADE70A"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A854872"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363900C7"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43DF9115"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72CDB4B5"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600DF2A0" w14:textId="77777777" w:rsidTr="00E7499B">
        <w:tc>
          <w:tcPr>
            <w:tcW w:w="2448" w:type="dxa"/>
          </w:tcPr>
          <w:p w14:paraId="396F0F11" w14:textId="77777777" w:rsidR="006A1CE4" w:rsidRPr="00E67E0D" w:rsidRDefault="006A1CE4" w:rsidP="00E7499B">
            <w:pPr>
              <w:pStyle w:val="TAL"/>
              <w:rPr>
                <w:rFonts w:cs="Arial"/>
                <w:lang w:eastAsia="ja-JP"/>
              </w:rPr>
            </w:pPr>
            <w:r w:rsidRPr="00E67E0D">
              <w:rPr>
                <w:rFonts w:cs="Arial"/>
                <w:lang w:eastAsia="ja-JP"/>
              </w:rPr>
              <w:t>Paging Attempt Count</w:t>
            </w:r>
          </w:p>
        </w:tc>
        <w:tc>
          <w:tcPr>
            <w:tcW w:w="1080" w:type="dxa"/>
          </w:tcPr>
          <w:p w14:paraId="74A1D03F"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7EBEEF41" w14:textId="77777777" w:rsidR="006A1CE4" w:rsidRPr="00E67E0D" w:rsidRDefault="006A1CE4" w:rsidP="00E7499B">
            <w:pPr>
              <w:pStyle w:val="TAL"/>
              <w:rPr>
                <w:i/>
                <w:lang w:eastAsia="ja-JP"/>
              </w:rPr>
            </w:pPr>
          </w:p>
        </w:tc>
        <w:tc>
          <w:tcPr>
            <w:tcW w:w="1872" w:type="dxa"/>
          </w:tcPr>
          <w:p w14:paraId="7DED7FE1" w14:textId="77777777" w:rsidR="006A1CE4" w:rsidRPr="00E67E0D" w:rsidRDefault="006A1CE4" w:rsidP="00E7499B">
            <w:pPr>
              <w:pStyle w:val="TAL"/>
              <w:rPr>
                <w:rFonts w:cs="Arial"/>
                <w:lang w:eastAsia="ja-JP"/>
              </w:rPr>
            </w:pPr>
            <w:r w:rsidRPr="00E67E0D">
              <w:rPr>
                <w:rFonts w:cs="Arial"/>
                <w:lang w:eastAsia="ja-JP"/>
              </w:rPr>
              <w:t>INTEGER (1..16, ...)</w:t>
            </w:r>
          </w:p>
        </w:tc>
        <w:tc>
          <w:tcPr>
            <w:tcW w:w="2880" w:type="dxa"/>
          </w:tcPr>
          <w:p w14:paraId="1B4FD0E7" w14:textId="77777777" w:rsidR="006A1CE4" w:rsidRPr="00E67E0D" w:rsidRDefault="006A1CE4" w:rsidP="00E7499B">
            <w:pPr>
              <w:pStyle w:val="TAL"/>
              <w:rPr>
                <w:lang w:eastAsia="ja-JP"/>
              </w:rPr>
            </w:pPr>
            <w:r w:rsidRPr="00E67E0D">
              <w:rPr>
                <w:rFonts w:cs="Arial"/>
                <w:lang w:eastAsia="ja-JP"/>
              </w:rPr>
              <w:t>Shall be set as specified in TS 38.300 [8].</w:t>
            </w:r>
          </w:p>
        </w:tc>
      </w:tr>
      <w:tr w:rsidR="006A1CE4" w:rsidRPr="00E67E0D" w14:paraId="7E6DBEA1" w14:textId="77777777" w:rsidTr="00E7499B">
        <w:tc>
          <w:tcPr>
            <w:tcW w:w="2448" w:type="dxa"/>
          </w:tcPr>
          <w:p w14:paraId="1221D39F" w14:textId="77777777" w:rsidR="006A1CE4" w:rsidRPr="00E67E0D" w:rsidRDefault="006A1CE4" w:rsidP="00E7499B">
            <w:pPr>
              <w:pStyle w:val="TAL"/>
              <w:rPr>
                <w:rFonts w:cs="Arial"/>
                <w:lang w:eastAsia="zh-CN"/>
              </w:rPr>
            </w:pPr>
            <w:r w:rsidRPr="00E67E0D">
              <w:rPr>
                <w:rFonts w:cs="Arial"/>
                <w:lang w:eastAsia="zh-CN"/>
              </w:rPr>
              <w:t>Intended Number of Paging Attempts</w:t>
            </w:r>
          </w:p>
        </w:tc>
        <w:tc>
          <w:tcPr>
            <w:tcW w:w="1080" w:type="dxa"/>
          </w:tcPr>
          <w:p w14:paraId="36C03907" w14:textId="77777777" w:rsidR="006A1CE4" w:rsidRPr="00E67E0D" w:rsidRDefault="006A1CE4" w:rsidP="00E7499B">
            <w:pPr>
              <w:pStyle w:val="TAL"/>
              <w:rPr>
                <w:rFonts w:cs="Arial"/>
                <w:lang w:eastAsia="zh-CN"/>
              </w:rPr>
            </w:pPr>
            <w:r w:rsidRPr="00E67E0D">
              <w:rPr>
                <w:rFonts w:cs="Arial"/>
                <w:lang w:eastAsia="ja-JP"/>
              </w:rPr>
              <w:t>M</w:t>
            </w:r>
          </w:p>
        </w:tc>
        <w:tc>
          <w:tcPr>
            <w:tcW w:w="1440" w:type="dxa"/>
          </w:tcPr>
          <w:p w14:paraId="07589936" w14:textId="77777777" w:rsidR="006A1CE4" w:rsidRPr="00E67E0D" w:rsidRDefault="006A1CE4" w:rsidP="00E7499B">
            <w:pPr>
              <w:pStyle w:val="TAL"/>
              <w:rPr>
                <w:i/>
                <w:lang w:eastAsia="ja-JP"/>
              </w:rPr>
            </w:pPr>
          </w:p>
        </w:tc>
        <w:tc>
          <w:tcPr>
            <w:tcW w:w="1872" w:type="dxa"/>
          </w:tcPr>
          <w:p w14:paraId="6CFA7405" w14:textId="77777777" w:rsidR="006A1CE4" w:rsidRPr="00E67E0D" w:rsidRDefault="006A1CE4" w:rsidP="00E7499B">
            <w:pPr>
              <w:pStyle w:val="TAL"/>
              <w:rPr>
                <w:rFonts w:cs="Arial"/>
                <w:lang w:eastAsia="ja-JP"/>
              </w:rPr>
            </w:pPr>
            <w:r w:rsidRPr="00E67E0D">
              <w:rPr>
                <w:rFonts w:cs="Arial"/>
                <w:lang w:eastAsia="ja-JP"/>
              </w:rPr>
              <w:t>INTEGER (1..16, …)</w:t>
            </w:r>
          </w:p>
        </w:tc>
        <w:tc>
          <w:tcPr>
            <w:tcW w:w="2880" w:type="dxa"/>
          </w:tcPr>
          <w:p w14:paraId="5F41E7FD" w14:textId="77777777" w:rsidR="006A1CE4" w:rsidRPr="00E67E0D" w:rsidRDefault="006A1CE4" w:rsidP="00E7499B">
            <w:pPr>
              <w:pStyle w:val="TAL"/>
              <w:rPr>
                <w:rFonts w:cs="Arial"/>
                <w:lang w:eastAsia="ja-JP"/>
              </w:rPr>
            </w:pPr>
            <w:r w:rsidRPr="00E67E0D">
              <w:rPr>
                <w:rFonts w:cs="Arial"/>
                <w:lang w:eastAsia="ja-JP"/>
              </w:rPr>
              <w:t>Intended number of paging attempts (see TS 38.300 [8]).</w:t>
            </w:r>
          </w:p>
        </w:tc>
      </w:tr>
      <w:tr w:rsidR="006A1CE4" w:rsidRPr="00E67E0D" w14:paraId="66B5E87A" w14:textId="77777777" w:rsidTr="00E7499B">
        <w:tc>
          <w:tcPr>
            <w:tcW w:w="2448" w:type="dxa"/>
          </w:tcPr>
          <w:p w14:paraId="53373201" w14:textId="77777777" w:rsidR="006A1CE4" w:rsidRPr="00E67E0D" w:rsidRDefault="006A1CE4" w:rsidP="00E7499B">
            <w:pPr>
              <w:pStyle w:val="TAL"/>
              <w:rPr>
                <w:rFonts w:cs="Arial"/>
                <w:lang w:eastAsia="zh-CN"/>
              </w:rPr>
            </w:pPr>
            <w:r w:rsidRPr="00E67E0D">
              <w:rPr>
                <w:rFonts w:cs="Arial"/>
                <w:lang w:eastAsia="zh-CN"/>
              </w:rPr>
              <w:t>Next Paging Area Scope</w:t>
            </w:r>
          </w:p>
        </w:tc>
        <w:tc>
          <w:tcPr>
            <w:tcW w:w="1080" w:type="dxa"/>
          </w:tcPr>
          <w:p w14:paraId="07863299" w14:textId="77777777" w:rsidR="006A1CE4" w:rsidRPr="00E67E0D" w:rsidRDefault="006A1CE4" w:rsidP="00E7499B">
            <w:pPr>
              <w:pStyle w:val="TAL"/>
              <w:rPr>
                <w:rFonts w:cs="Arial"/>
                <w:lang w:eastAsia="zh-CN"/>
              </w:rPr>
            </w:pPr>
            <w:r w:rsidRPr="00E67E0D">
              <w:rPr>
                <w:rFonts w:cs="Arial"/>
                <w:lang w:eastAsia="ja-JP"/>
              </w:rPr>
              <w:t xml:space="preserve">O </w:t>
            </w:r>
          </w:p>
        </w:tc>
        <w:tc>
          <w:tcPr>
            <w:tcW w:w="1440" w:type="dxa"/>
          </w:tcPr>
          <w:p w14:paraId="424FD014" w14:textId="77777777" w:rsidR="006A1CE4" w:rsidRPr="00E67E0D" w:rsidRDefault="006A1CE4" w:rsidP="00E7499B">
            <w:pPr>
              <w:pStyle w:val="TAL"/>
              <w:rPr>
                <w:i/>
                <w:lang w:eastAsia="ja-JP"/>
              </w:rPr>
            </w:pPr>
          </w:p>
        </w:tc>
        <w:tc>
          <w:tcPr>
            <w:tcW w:w="1872" w:type="dxa"/>
          </w:tcPr>
          <w:p w14:paraId="0AEE6776" w14:textId="77777777" w:rsidR="006A1CE4" w:rsidRPr="00E67E0D" w:rsidRDefault="006A1CE4" w:rsidP="00E7499B">
            <w:pPr>
              <w:pStyle w:val="TAL"/>
              <w:rPr>
                <w:rFonts w:cs="Arial"/>
                <w:lang w:eastAsia="ja-JP"/>
              </w:rPr>
            </w:pPr>
            <w:r w:rsidRPr="00E67E0D">
              <w:rPr>
                <w:rFonts w:cs="Arial"/>
                <w:lang w:eastAsia="ja-JP"/>
              </w:rPr>
              <w:t xml:space="preserve">ENUMERATED (same, changed, …) </w:t>
            </w:r>
          </w:p>
        </w:tc>
        <w:tc>
          <w:tcPr>
            <w:tcW w:w="2880" w:type="dxa"/>
          </w:tcPr>
          <w:p w14:paraId="7703C553" w14:textId="77777777" w:rsidR="006A1CE4" w:rsidRPr="00E67E0D" w:rsidRDefault="006A1CE4" w:rsidP="00E7499B">
            <w:pPr>
              <w:pStyle w:val="TAL"/>
              <w:rPr>
                <w:rFonts w:cs="Arial"/>
                <w:lang w:eastAsia="ja-JP"/>
              </w:rPr>
            </w:pPr>
            <w:r w:rsidRPr="00E67E0D">
              <w:rPr>
                <w:rFonts w:cs="Arial"/>
                <w:lang w:eastAsia="ja-JP"/>
              </w:rPr>
              <w:t>Indicates whether the paging area scope will change or not at next paging attempt. Usage specified in TS 38</w:t>
            </w:r>
            <w:r w:rsidRPr="00E67E0D" w:rsidDel="003273C7">
              <w:rPr>
                <w:rFonts w:cs="Arial"/>
                <w:lang w:eastAsia="ja-JP"/>
              </w:rPr>
              <w:t>.</w:t>
            </w:r>
            <w:r w:rsidRPr="00E67E0D">
              <w:rPr>
                <w:rFonts w:cs="Arial"/>
                <w:lang w:eastAsia="ja-JP"/>
              </w:rPr>
              <w:t>3</w:t>
            </w:r>
            <w:r w:rsidRPr="00E67E0D" w:rsidDel="003273C7">
              <w:rPr>
                <w:rFonts w:cs="Arial"/>
                <w:lang w:eastAsia="ja-JP"/>
              </w:rPr>
              <w:t>00 [</w:t>
            </w:r>
            <w:r w:rsidRPr="00E67E0D">
              <w:rPr>
                <w:rFonts w:cs="Arial"/>
                <w:lang w:eastAsia="ja-JP"/>
              </w:rPr>
              <w:t>8</w:t>
            </w:r>
            <w:r w:rsidRPr="00E67E0D" w:rsidDel="003273C7">
              <w:rPr>
                <w:rFonts w:cs="Arial"/>
                <w:lang w:eastAsia="ja-JP"/>
              </w:rPr>
              <w:t>]</w:t>
            </w:r>
            <w:r w:rsidRPr="00E67E0D">
              <w:rPr>
                <w:rFonts w:cs="Arial"/>
                <w:lang w:eastAsia="ja-JP"/>
              </w:rPr>
              <w:t>.</w:t>
            </w:r>
          </w:p>
        </w:tc>
      </w:tr>
    </w:tbl>
    <w:p w14:paraId="6BA47CBD" w14:textId="77777777" w:rsidR="006A1CE4" w:rsidRPr="00E67E0D" w:rsidRDefault="006A1CE4" w:rsidP="00E7499B"/>
    <w:p w14:paraId="2052587F" w14:textId="77777777" w:rsidR="006A1CE4" w:rsidRPr="00E67E0D" w:rsidRDefault="006A1CE4" w:rsidP="00E7499B">
      <w:pPr>
        <w:pStyle w:val="4"/>
        <w:rPr>
          <w:rFonts w:eastAsia="Batang"/>
        </w:rPr>
      </w:pPr>
      <w:bookmarkStart w:id="4499" w:name="_Toc534720607"/>
      <w:bookmarkStart w:id="4500" w:name="_Toc525567619"/>
      <w:r w:rsidRPr="00E67E0D">
        <w:rPr>
          <w:rFonts w:eastAsia="Batang"/>
        </w:rPr>
        <w:t>9.3.1.73</w:t>
      </w:r>
      <w:r w:rsidRPr="00E67E0D">
        <w:rPr>
          <w:rFonts w:eastAsia="Batang"/>
        </w:rPr>
        <w:tab/>
      </w:r>
      <w:r w:rsidRPr="00E67E0D">
        <w:rPr>
          <w:rFonts w:cs="Arial"/>
          <w:lang w:eastAsia="zh-CN"/>
        </w:rPr>
        <w:t>NG-RAN CGI</w:t>
      </w:r>
      <w:bookmarkEnd w:id="4499"/>
      <w:bookmarkEnd w:id="4500"/>
    </w:p>
    <w:p w14:paraId="1219C11A" w14:textId="77777777" w:rsidR="006A1CE4" w:rsidRPr="00E67E0D" w:rsidRDefault="006A1CE4" w:rsidP="00E7499B">
      <w:pPr>
        <w:rPr>
          <w:lang w:eastAsia="zh-CN"/>
        </w:rPr>
      </w:pPr>
      <w:r w:rsidRPr="00E67E0D">
        <w:t>This IE is used to globally identify a cell in NG-RAN</w:t>
      </w:r>
      <w:r w:rsidRPr="00E67E0D">
        <w:rPr>
          <w:lang w:eastAsia="zh-CN"/>
        </w:rPr>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68AA0C67" w14:textId="77777777" w:rsidTr="00E7499B">
        <w:tc>
          <w:tcPr>
            <w:tcW w:w="2448" w:type="dxa"/>
          </w:tcPr>
          <w:p w14:paraId="0111C86F"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2242F077"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7D0FCA2A"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61CB96CB"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5A64D0C5"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4856652D" w14:textId="77777777" w:rsidTr="00E7499B">
        <w:tc>
          <w:tcPr>
            <w:tcW w:w="2448" w:type="dxa"/>
          </w:tcPr>
          <w:p w14:paraId="5EAAA867" w14:textId="77777777" w:rsidR="006A1CE4" w:rsidRPr="00E67E0D" w:rsidRDefault="006A1CE4" w:rsidP="00E7499B">
            <w:pPr>
              <w:pStyle w:val="TAL"/>
              <w:rPr>
                <w:rFonts w:cs="Arial"/>
                <w:lang w:eastAsia="ja-JP"/>
              </w:rPr>
            </w:pPr>
            <w:r w:rsidRPr="00E67E0D">
              <w:t xml:space="preserve">CHOICE </w:t>
            </w:r>
            <w:r w:rsidRPr="00E67E0D">
              <w:rPr>
                <w:i/>
              </w:rPr>
              <w:t>NG-RAN CGI</w:t>
            </w:r>
          </w:p>
        </w:tc>
        <w:tc>
          <w:tcPr>
            <w:tcW w:w="1080" w:type="dxa"/>
          </w:tcPr>
          <w:p w14:paraId="540B6137"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539D671A" w14:textId="77777777" w:rsidR="006A1CE4" w:rsidRPr="00E67E0D" w:rsidRDefault="006A1CE4" w:rsidP="00E7499B">
            <w:pPr>
              <w:pStyle w:val="TAL"/>
              <w:rPr>
                <w:i/>
                <w:lang w:eastAsia="ja-JP"/>
              </w:rPr>
            </w:pPr>
          </w:p>
        </w:tc>
        <w:tc>
          <w:tcPr>
            <w:tcW w:w="1872" w:type="dxa"/>
          </w:tcPr>
          <w:p w14:paraId="58892E67" w14:textId="77777777" w:rsidR="006A1CE4" w:rsidRPr="00E67E0D" w:rsidRDefault="006A1CE4" w:rsidP="00E7499B">
            <w:pPr>
              <w:pStyle w:val="TAL"/>
              <w:rPr>
                <w:rFonts w:cs="Arial"/>
                <w:lang w:eastAsia="ja-JP"/>
              </w:rPr>
            </w:pPr>
          </w:p>
        </w:tc>
        <w:tc>
          <w:tcPr>
            <w:tcW w:w="2880" w:type="dxa"/>
          </w:tcPr>
          <w:p w14:paraId="21C61D15" w14:textId="77777777" w:rsidR="006A1CE4" w:rsidRPr="00E67E0D" w:rsidRDefault="006A1CE4" w:rsidP="00E7499B">
            <w:pPr>
              <w:pStyle w:val="TAL"/>
              <w:rPr>
                <w:lang w:eastAsia="ja-JP"/>
              </w:rPr>
            </w:pPr>
          </w:p>
        </w:tc>
      </w:tr>
      <w:tr w:rsidR="006A1CE4" w:rsidRPr="00E67E0D" w14:paraId="1E525338" w14:textId="77777777" w:rsidTr="00E7499B">
        <w:tc>
          <w:tcPr>
            <w:tcW w:w="2448" w:type="dxa"/>
          </w:tcPr>
          <w:p w14:paraId="3574522E" w14:textId="77777777" w:rsidR="006A1CE4" w:rsidRPr="00E67E0D" w:rsidRDefault="006A1CE4" w:rsidP="00E7499B">
            <w:pPr>
              <w:pStyle w:val="TAL"/>
              <w:ind w:left="75"/>
              <w:rPr>
                <w:rFonts w:cs="Arial"/>
                <w:lang w:eastAsia="zh-CN"/>
              </w:rPr>
            </w:pPr>
            <w:r w:rsidRPr="00E67E0D">
              <w:rPr>
                <w:i/>
              </w:rPr>
              <w:t>&gt;NR</w:t>
            </w:r>
          </w:p>
        </w:tc>
        <w:tc>
          <w:tcPr>
            <w:tcW w:w="1080" w:type="dxa"/>
          </w:tcPr>
          <w:p w14:paraId="4A817897" w14:textId="77777777" w:rsidR="006A1CE4" w:rsidRPr="00E67E0D" w:rsidRDefault="006A1CE4" w:rsidP="00E7499B">
            <w:pPr>
              <w:pStyle w:val="TAL"/>
              <w:rPr>
                <w:rFonts w:cs="Arial"/>
                <w:lang w:eastAsia="zh-CN"/>
              </w:rPr>
            </w:pPr>
          </w:p>
        </w:tc>
        <w:tc>
          <w:tcPr>
            <w:tcW w:w="1440" w:type="dxa"/>
          </w:tcPr>
          <w:p w14:paraId="63FC1670" w14:textId="77777777" w:rsidR="006A1CE4" w:rsidRPr="00E67E0D" w:rsidRDefault="006A1CE4" w:rsidP="00E7499B">
            <w:pPr>
              <w:pStyle w:val="TAL"/>
              <w:rPr>
                <w:i/>
                <w:lang w:eastAsia="ja-JP"/>
              </w:rPr>
            </w:pPr>
          </w:p>
        </w:tc>
        <w:tc>
          <w:tcPr>
            <w:tcW w:w="1872" w:type="dxa"/>
          </w:tcPr>
          <w:p w14:paraId="58F5C1DE" w14:textId="77777777" w:rsidR="006A1CE4" w:rsidRPr="00E67E0D" w:rsidRDefault="006A1CE4" w:rsidP="00E7499B">
            <w:pPr>
              <w:pStyle w:val="TAL"/>
              <w:rPr>
                <w:rFonts w:cs="Arial"/>
                <w:lang w:eastAsia="ja-JP"/>
              </w:rPr>
            </w:pPr>
          </w:p>
        </w:tc>
        <w:tc>
          <w:tcPr>
            <w:tcW w:w="2880" w:type="dxa"/>
          </w:tcPr>
          <w:p w14:paraId="671B532A" w14:textId="77777777" w:rsidR="006A1CE4" w:rsidRPr="00E67E0D" w:rsidRDefault="006A1CE4" w:rsidP="00E7499B">
            <w:pPr>
              <w:pStyle w:val="TAL"/>
              <w:rPr>
                <w:rFonts w:cs="Arial"/>
                <w:lang w:eastAsia="ja-JP"/>
              </w:rPr>
            </w:pPr>
          </w:p>
        </w:tc>
      </w:tr>
      <w:tr w:rsidR="006A1CE4" w:rsidRPr="00E67E0D" w14:paraId="2161155D" w14:textId="77777777" w:rsidTr="00E7499B">
        <w:tc>
          <w:tcPr>
            <w:tcW w:w="2448" w:type="dxa"/>
          </w:tcPr>
          <w:p w14:paraId="574F4078" w14:textId="77777777" w:rsidR="006A1CE4" w:rsidRPr="00E67E0D" w:rsidRDefault="006A1CE4" w:rsidP="00E7499B">
            <w:pPr>
              <w:pStyle w:val="TAL"/>
              <w:ind w:left="165"/>
              <w:rPr>
                <w:rFonts w:cs="Arial"/>
                <w:lang w:eastAsia="zh-CN"/>
              </w:rPr>
            </w:pPr>
            <w:r w:rsidRPr="00E67E0D">
              <w:rPr>
                <w:rFonts w:cs="Arial"/>
                <w:lang w:eastAsia="ja-JP"/>
              </w:rPr>
              <w:t>&gt;&gt;NR CGI</w:t>
            </w:r>
          </w:p>
        </w:tc>
        <w:tc>
          <w:tcPr>
            <w:tcW w:w="1080" w:type="dxa"/>
          </w:tcPr>
          <w:p w14:paraId="16690D1E" w14:textId="77777777" w:rsidR="006A1CE4" w:rsidRPr="00E67E0D" w:rsidRDefault="006A1CE4" w:rsidP="00E7499B">
            <w:pPr>
              <w:pStyle w:val="TAL"/>
              <w:rPr>
                <w:rFonts w:cs="Arial"/>
                <w:lang w:eastAsia="zh-CN"/>
              </w:rPr>
            </w:pPr>
            <w:r w:rsidRPr="00E67E0D">
              <w:rPr>
                <w:rFonts w:cs="Arial"/>
                <w:lang w:eastAsia="ja-JP"/>
              </w:rPr>
              <w:t>M</w:t>
            </w:r>
          </w:p>
        </w:tc>
        <w:tc>
          <w:tcPr>
            <w:tcW w:w="1440" w:type="dxa"/>
          </w:tcPr>
          <w:p w14:paraId="5729035A" w14:textId="77777777" w:rsidR="006A1CE4" w:rsidRPr="00E67E0D" w:rsidRDefault="006A1CE4" w:rsidP="00E7499B">
            <w:pPr>
              <w:pStyle w:val="TAL"/>
              <w:rPr>
                <w:i/>
                <w:lang w:eastAsia="ja-JP"/>
              </w:rPr>
            </w:pPr>
          </w:p>
        </w:tc>
        <w:tc>
          <w:tcPr>
            <w:tcW w:w="1872" w:type="dxa"/>
          </w:tcPr>
          <w:p w14:paraId="5B726A29" w14:textId="77777777" w:rsidR="006A1CE4" w:rsidRPr="00E67E0D" w:rsidRDefault="006A1CE4" w:rsidP="00E7499B">
            <w:pPr>
              <w:pStyle w:val="TAL"/>
              <w:rPr>
                <w:rFonts w:cs="Arial"/>
                <w:lang w:eastAsia="ja-JP"/>
              </w:rPr>
            </w:pPr>
            <w:r w:rsidRPr="00E67E0D">
              <w:rPr>
                <w:rFonts w:cs="Arial"/>
                <w:lang w:eastAsia="ja-JP"/>
              </w:rPr>
              <w:t>9.3.1.7</w:t>
            </w:r>
          </w:p>
        </w:tc>
        <w:tc>
          <w:tcPr>
            <w:tcW w:w="2880" w:type="dxa"/>
          </w:tcPr>
          <w:p w14:paraId="4F5F9843" w14:textId="77777777" w:rsidR="006A1CE4" w:rsidRPr="00E67E0D" w:rsidRDefault="006A1CE4" w:rsidP="00E7499B">
            <w:pPr>
              <w:pStyle w:val="TAL"/>
              <w:rPr>
                <w:rFonts w:cs="Arial"/>
                <w:lang w:eastAsia="ja-JP"/>
              </w:rPr>
            </w:pPr>
          </w:p>
        </w:tc>
      </w:tr>
      <w:tr w:rsidR="006A1CE4" w:rsidRPr="00E67E0D" w14:paraId="4F004492" w14:textId="77777777" w:rsidTr="00E7499B">
        <w:tc>
          <w:tcPr>
            <w:tcW w:w="2448" w:type="dxa"/>
          </w:tcPr>
          <w:p w14:paraId="247D4E27" w14:textId="77777777" w:rsidR="006A1CE4" w:rsidRPr="00E67E0D" w:rsidRDefault="006A1CE4" w:rsidP="00E7499B">
            <w:pPr>
              <w:pStyle w:val="TAL"/>
              <w:ind w:left="75"/>
              <w:rPr>
                <w:rFonts w:cs="Arial"/>
                <w:lang w:eastAsia="zh-CN"/>
              </w:rPr>
            </w:pPr>
            <w:r w:rsidRPr="00E67E0D">
              <w:rPr>
                <w:i/>
              </w:rPr>
              <w:t>&gt;E-UTRA</w:t>
            </w:r>
          </w:p>
        </w:tc>
        <w:tc>
          <w:tcPr>
            <w:tcW w:w="1080" w:type="dxa"/>
          </w:tcPr>
          <w:p w14:paraId="762BFEF0" w14:textId="77777777" w:rsidR="006A1CE4" w:rsidRPr="00E67E0D" w:rsidRDefault="006A1CE4" w:rsidP="00E7499B">
            <w:pPr>
              <w:pStyle w:val="TAL"/>
              <w:rPr>
                <w:rFonts w:cs="Arial"/>
                <w:lang w:eastAsia="ja-JP"/>
              </w:rPr>
            </w:pPr>
          </w:p>
        </w:tc>
        <w:tc>
          <w:tcPr>
            <w:tcW w:w="1440" w:type="dxa"/>
          </w:tcPr>
          <w:p w14:paraId="10E0360D" w14:textId="77777777" w:rsidR="006A1CE4" w:rsidRPr="00E67E0D" w:rsidRDefault="006A1CE4" w:rsidP="00E7499B">
            <w:pPr>
              <w:pStyle w:val="TAL"/>
              <w:rPr>
                <w:i/>
                <w:lang w:eastAsia="ja-JP"/>
              </w:rPr>
            </w:pPr>
          </w:p>
        </w:tc>
        <w:tc>
          <w:tcPr>
            <w:tcW w:w="1872" w:type="dxa"/>
          </w:tcPr>
          <w:p w14:paraId="048643C1" w14:textId="77777777" w:rsidR="006A1CE4" w:rsidRPr="00E67E0D" w:rsidRDefault="006A1CE4" w:rsidP="00E7499B">
            <w:pPr>
              <w:pStyle w:val="TAL"/>
              <w:rPr>
                <w:rFonts w:cs="Arial"/>
                <w:lang w:eastAsia="ja-JP"/>
              </w:rPr>
            </w:pPr>
          </w:p>
        </w:tc>
        <w:tc>
          <w:tcPr>
            <w:tcW w:w="2880" w:type="dxa"/>
          </w:tcPr>
          <w:p w14:paraId="2DE1EAFA" w14:textId="77777777" w:rsidR="006A1CE4" w:rsidRPr="00E67E0D" w:rsidRDefault="006A1CE4" w:rsidP="00E7499B">
            <w:pPr>
              <w:pStyle w:val="TAL"/>
              <w:rPr>
                <w:rFonts w:cs="Arial"/>
                <w:lang w:eastAsia="ja-JP"/>
              </w:rPr>
            </w:pPr>
          </w:p>
        </w:tc>
      </w:tr>
      <w:tr w:rsidR="006A1CE4" w:rsidRPr="00E67E0D" w14:paraId="60944DB6" w14:textId="77777777" w:rsidTr="00E7499B">
        <w:tc>
          <w:tcPr>
            <w:tcW w:w="2448" w:type="dxa"/>
          </w:tcPr>
          <w:p w14:paraId="58538761" w14:textId="77777777" w:rsidR="006A1CE4" w:rsidRPr="00E67E0D" w:rsidRDefault="006A1CE4" w:rsidP="00E7499B">
            <w:pPr>
              <w:pStyle w:val="TAL"/>
              <w:ind w:left="165"/>
              <w:rPr>
                <w:rFonts w:cs="Arial"/>
                <w:lang w:eastAsia="zh-CN"/>
              </w:rPr>
            </w:pPr>
            <w:r w:rsidRPr="00E67E0D">
              <w:rPr>
                <w:rFonts w:cs="Arial"/>
                <w:lang w:eastAsia="ja-JP"/>
              </w:rPr>
              <w:t>&gt;&gt;E-UTRA CGI</w:t>
            </w:r>
          </w:p>
        </w:tc>
        <w:tc>
          <w:tcPr>
            <w:tcW w:w="1080" w:type="dxa"/>
          </w:tcPr>
          <w:p w14:paraId="177D7520"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4302FAC8" w14:textId="77777777" w:rsidR="006A1CE4" w:rsidRPr="00E67E0D" w:rsidRDefault="006A1CE4" w:rsidP="00E7499B">
            <w:pPr>
              <w:pStyle w:val="TAL"/>
              <w:rPr>
                <w:i/>
                <w:lang w:eastAsia="ja-JP"/>
              </w:rPr>
            </w:pPr>
          </w:p>
        </w:tc>
        <w:tc>
          <w:tcPr>
            <w:tcW w:w="1872" w:type="dxa"/>
          </w:tcPr>
          <w:p w14:paraId="645BA04C" w14:textId="77777777" w:rsidR="006A1CE4" w:rsidRPr="00E67E0D" w:rsidRDefault="006A1CE4" w:rsidP="00E7499B">
            <w:pPr>
              <w:pStyle w:val="TAL"/>
              <w:rPr>
                <w:rFonts w:cs="Arial"/>
                <w:lang w:eastAsia="ja-JP"/>
              </w:rPr>
            </w:pPr>
            <w:r w:rsidRPr="00E67E0D">
              <w:rPr>
                <w:rFonts w:cs="Arial"/>
                <w:lang w:eastAsia="ja-JP"/>
              </w:rPr>
              <w:t>9.3.1.9</w:t>
            </w:r>
          </w:p>
        </w:tc>
        <w:tc>
          <w:tcPr>
            <w:tcW w:w="2880" w:type="dxa"/>
          </w:tcPr>
          <w:p w14:paraId="2A21750D" w14:textId="77777777" w:rsidR="006A1CE4" w:rsidRPr="00E67E0D" w:rsidRDefault="006A1CE4" w:rsidP="00E7499B">
            <w:pPr>
              <w:pStyle w:val="TAL"/>
              <w:rPr>
                <w:rFonts w:cs="Arial"/>
                <w:lang w:eastAsia="ja-JP"/>
              </w:rPr>
            </w:pPr>
          </w:p>
        </w:tc>
      </w:tr>
    </w:tbl>
    <w:p w14:paraId="34761EBA" w14:textId="77777777" w:rsidR="006A1CE4" w:rsidRPr="00E67E0D" w:rsidRDefault="006A1CE4" w:rsidP="00E7499B"/>
    <w:p w14:paraId="328596B8" w14:textId="77777777" w:rsidR="006A1CE4" w:rsidRPr="00E67E0D" w:rsidRDefault="006A1CE4" w:rsidP="00E7499B">
      <w:pPr>
        <w:pStyle w:val="4"/>
        <w:rPr>
          <w:rFonts w:eastAsia="Batang"/>
        </w:rPr>
      </w:pPr>
      <w:bookmarkStart w:id="4501" w:name="_Toc534720608"/>
      <w:bookmarkStart w:id="4502" w:name="_Toc525567620"/>
      <w:r w:rsidRPr="00E67E0D">
        <w:rPr>
          <w:rFonts w:eastAsia="Batang"/>
        </w:rPr>
        <w:t>9.3.1.74</w:t>
      </w:r>
      <w:r w:rsidRPr="00E67E0D">
        <w:rPr>
          <w:rFonts w:eastAsia="Batang"/>
        </w:rPr>
        <w:tab/>
      </w:r>
      <w:r w:rsidRPr="00E67E0D">
        <w:rPr>
          <w:rFonts w:cs="Arial"/>
          <w:lang w:eastAsia="zh-CN"/>
        </w:rPr>
        <w:t>UE Radio Capability</w:t>
      </w:r>
      <w:bookmarkEnd w:id="4501"/>
      <w:bookmarkEnd w:id="4502"/>
    </w:p>
    <w:p w14:paraId="49F3DFD1" w14:textId="77777777" w:rsidR="006A1CE4" w:rsidRPr="00E67E0D" w:rsidRDefault="006A1CE4" w:rsidP="00E7499B">
      <w:pPr>
        <w:rPr>
          <w:lang w:eastAsia="zh-CN"/>
        </w:rPr>
      </w:pPr>
      <w:r w:rsidRPr="00E67E0D">
        <w:t>This IE contains UE Radio Capability information</w:t>
      </w:r>
      <w:r w:rsidRPr="00E67E0D">
        <w:rPr>
          <w:lang w:eastAsia="zh-CN"/>
        </w:rPr>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3D7D4D04" w14:textId="77777777" w:rsidTr="00E7499B">
        <w:tc>
          <w:tcPr>
            <w:tcW w:w="2448" w:type="dxa"/>
          </w:tcPr>
          <w:p w14:paraId="2BDE4000"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84A0922"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1B4D1B9F"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78295410"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648AD795"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779130CD" w14:textId="77777777" w:rsidTr="00E7499B">
        <w:tc>
          <w:tcPr>
            <w:tcW w:w="2448" w:type="dxa"/>
          </w:tcPr>
          <w:p w14:paraId="0B005CC9" w14:textId="77777777" w:rsidR="006A1CE4" w:rsidRPr="00E67E0D" w:rsidRDefault="006A1CE4" w:rsidP="00E7499B">
            <w:pPr>
              <w:pStyle w:val="TAL"/>
              <w:rPr>
                <w:rFonts w:cs="Arial"/>
                <w:lang w:eastAsia="ja-JP"/>
              </w:rPr>
            </w:pPr>
            <w:bookmarkStart w:id="4503" w:name="_Hlk526793092"/>
            <w:r w:rsidRPr="00E67E0D">
              <w:t>UE Radio Capability</w:t>
            </w:r>
          </w:p>
        </w:tc>
        <w:tc>
          <w:tcPr>
            <w:tcW w:w="1080" w:type="dxa"/>
          </w:tcPr>
          <w:p w14:paraId="27F445B1"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61225364" w14:textId="77777777" w:rsidR="006A1CE4" w:rsidRPr="00E67E0D" w:rsidRDefault="006A1CE4" w:rsidP="00E7499B">
            <w:pPr>
              <w:pStyle w:val="TAL"/>
              <w:rPr>
                <w:i/>
                <w:lang w:eastAsia="ja-JP"/>
              </w:rPr>
            </w:pPr>
          </w:p>
        </w:tc>
        <w:tc>
          <w:tcPr>
            <w:tcW w:w="1872" w:type="dxa"/>
          </w:tcPr>
          <w:p w14:paraId="7CE61717" w14:textId="77777777" w:rsidR="006A1CE4" w:rsidRPr="00E67E0D" w:rsidRDefault="006A1CE4" w:rsidP="00E7499B">
            <w:pPr>
              <w:pStyle w:val="TAL"/>
              <w:rPr>
                <w:rFonts w:cs="Arial"/>
                <w:lang w:eastAsia="ja-JP"/>
              </w:rPr>
            </w:pPr>
            <w:r w:rsidRPr="00E67E0D">
              <w:rPr>
                <w:rFonts w:cs="Arial"/>
                <w:lang w:eastAsia="ja-JP"/>
              </w:rPr>
              <w:t>OCTET STRING</w:t>
            </w:r>
          </w:p>
        </w:tc>
        <w:tc>
          <w:tcPr>
            <w:tcW w:w="2880" w:type="dxa"/>
          </w:tcPr>
          <w:p w14:paraId="2210BF8C" w14:textId="44420BDF" w:rsidR="006A1CE4" w:rsidRPr="00E67E0D" w:rsidRDefault="006A1CE4" w:rsidP="00E7499B">
            <w:pPr>
              <w:pStyle w:val="TAL"/>
              <w:rPr>
                <w:lang w:eastAsia="ja-JP"/>
              </w:rPr>
            </w:pPr>
            <w:bookmarkStart w:id="4504" w:name="_Hlk526793074"/>
            <w:ins w:id="4505" w:author="Issam" w:date="2019-02-12T23:38:00Z">
              <w:r w:rsidRPr="00E67E0D">
                <w:rPr>
                  <w:rFonts w:cs="Arial"/>
                  <w:szCs w:val="18"/>
                </w:rPr>
                <w:t xml:space="preserve">Includes the </w:t>
              </w:r>
            </w:ins>
            <w:r w:rsidRPr="00E67E0D">
              <w:rPr>
                <w:rFonts w:cs="Arial"/>
                <w:szCs w:val="18"/>
              </w:rPr>
              <w:t xml:space="preserve">RRC </w:t>
            </w:r>
            <w:del w:id="4506" w:author="Issam" w:date="2019-02-12T23:38:00Z">
              <w:r w:rsidR="00AE297A" w:rsidRPr="00FF6A95">
                <w:rPr>
                  <w:rFonts w:cs="Arial"/>
                  <w:szCs w:val="18"/>
                </w:rPr>
                <w:delText>Container,</w:delText>
              </w:r>
            </w:del>
            <w:ins w:id="4507" w:author="Issam" w:date="2019-02-12T23:38:00Z">
              <w:r w:rsidRPr="00502791">
                <w:rPr>
                  <w:rFonts w:cs="Arial"/>
                  <w:i/>
                  <w:szCs w:val="18"/>
                </w:rPr>
                <w:t>UERadioAccessCapabilityInformation</w:t>
              </w:r>
              <w:r w:rsidRPr="00E67E0D">
                <w:rPr>
                  <w:rFonts w:cs="Arial"/>
                  <w:szCs w:val="18"/>
                </w:rPr>
                <w:t xml:space="preserve"> message</w:t>
              </w:r>
            </w:ins>
            <w:r w:rsidRPr="00E67E0D">
              <w:rPr>
                <w:rFonts w:cs="Arial"/>
                <w:szCs w:val="18"/>
              </w:rPr>
              <w:t xml:space="preserve"> as defined in TS 38.331 [18]</w:t>
            </w:r>
            <w:bookmarkEnd w:id="4504"/>
            <w:r w:rsidRPr="00E67E0D">
              <w:rPr>
                <w:rFonts w:cs="Arial"/>
                <w:szCs w:val="18"/>
              </w:rPr>
              <w:t>.</w:t>
            </w:r>
          </w:p>
        </w:tc>
      </w:tr>
      <w:bookmarkEnd w:id="4503"/>
    </w:tbl>
    <w:p w14:paraId="180A2B9A" w14:textId="77777777" w:rsidR="006A1CE4" w:rsidRPr="00E67E0D" w:rsidRDefault="006A1CE4" w:rsidP="00E7499B"/>
    <w:p w14:paraId="593761A0" w14:textId="77777777" w:rsidR="006A1CE4" w:rsidRPr="00E67E0D" w:rsidRDefault="006A1CE4" w:rsidP="00E7499B">
      <w:pPr>
        <w:pStyle w:val="4"/>
        <w:rPr>
          <w:rFonts w:eastAsia="Batang"/>
        </w:rPr>
      </w:pPr>
      <w:bookmarkStart w:id="4508" w:name="_Toc534720609"/>
      <w:bookmarkStart w:id="4509" w:name="_Toc525567621"/>
      <w:r w:rsidRPr="00E67E0D">
        <w:rPr>
          <w:rFonts w:eastAsia="Batang"/>
        </w:rPr>
        <w:t>9.3.1.75</w:t>
      </w:r>
      <w:r w:rsidRPr="00E67E0D">
        <w:rPr>
          <w:rFonts w:eastAsia="Batang"/>
        </w:rPr>
        <w:tab/>
      </w:r>
      <w:r w:rsidRPr="00E67E0D">
        <w:rPr>
          <w:rFonts w:cs="Arial"/>
          <w:lang w:eastAsia="zh-CN"/>
        </w:rPr>
        <w:t>Time Stamp</w:t>
      </w:r>
      <w:bookmarkEnd w:id="4508"/>
      <w:bookmarkEnd w:id="4509"/>
    </w:p>
    <w:p w14:paraId="3CA9172F" w14:textId="77777777" w:rsidR="006A1CE4" w:rsidRPr="00E67E0D" w:rsidRDefault="006A1CE4" w:rsidP="00E7499B">
      <w:pPr>
        <w:rPr>
          <w:lang w:eastAsia="zh-CN"/>
        </w:rPr>
      </w:pPr>
      <w:r w:rsidRPr="00E67E0D">
        <w:t>This IE contains UTC time information</w:t>
      </w:r>
      <w:r w:rsidRPr="00E67E0D">
        <w:rPr>
          <w:lang w:eastAsia="zh-CN"/>
        </w:rPr>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022BAD31" w14:textId="77777777" w:rsidTr="00E7499B">
        <w:tc>
          <w:tcPr>
            <w:tcW w:w="2448" w:type="dxa"/>
          </w:tcPr>
          <w:p w14:paraId="3DEB3AAB"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4368EBD"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3C0E8941"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14B45CFB"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665FBEE8"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70DD4035" w14:textId="77777777" w:rsidTr="00E7499B">
        <w:tc>
          <w:tcPr>
            <w:tcW w:w="2448" w:type="dxa"/>
          </w:tcPr>
          <w:p w14:paraId="609FDB49" w14:textId="77777777" w:rsidR="006A1CE4" w:rsidRPr="00E67E0D" w:rsidRDefault="006A1CE4" w:rsidP="00E7499B">
            <w:pPr>
              <w:pStyle w:val="TAL"/>
              <w:rPr>
                <w:rFonts w:cs="Arial"/>
                <w:lang w:eastAsia="ja-JP"/>
              </w:rPr>
            </w:pPr>
            <w:r w:rsidRPr="00E67E0D">
              <w:t>Time Stamp</w:t>
            </w:r>
          </w:p>
        </w:tc>
        <w:tc>
          <w:tcPr>
            <w:tcW w:w="1080" w:type="dxa"/>
          </w:tcPr>
          <w:p w14:paraId="6FAC58FC"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41DEA7BE" w14:textId="77777777" w:rsidR="006A1CE4" w:rsidRPr="00E67E0D" w:rsidRDefault="006A1CE4" w:rsidP="00E7499B">
            <w:pPr>
              <w:pStyle w:val="TAL"/>
              <w:rPr>
                <w:i/>
                <w:lang w:eastAsia="ja-JP"/>
              </w:rPr>
            </w:pPr>
          </w:p>
        </w:tc>
        <w:tc>
          <w:tcPr>
            <w:tcW w:w="1872" w:type="dxa"/>
          </w:tcPr>
          <w:p w14:paraId="15D608F4" w14:textId="77777777" w:rsidR="006A1CE4" w:rsidRPr="00E67E0D" w:rsidRDefault="006A1CE4" w:rsidP="00E7499B">
            <w:pPr>
              <w:pStyle w:val="TAL"/>
              <w:rPr>
                <w:rFonts w:cs="Arial"/>
                <w:lang w:eastAsia="ja-JP"/>
              </w:rPr>
            </w:pPr>
            <w:r w:rsidRPr="00E67E0D">
              <w:rPr>
                <w:rFonts w:cs="Arial"/>
                <w:snapToGrid w:val="0"/>
              </w:rPr>
              <w:t>OCTET STRING (SIZE(4))</w:t>
            </w:r>
          </w:p>
        </w:tc>
        <w:tc>
          <w:tcPr>
            <w:tcW w:w="2880" w:type="dxa"/>
          </w:tcPr>
          <w:p w14:paraId="4F2245D1" w14:textId="77777777" w:rsidR="006A1CE4" w:rsidRPr="00E67E0D" w:rsidRDefault="006A1CE4" w:rsidP="00E7499B">
            <w:pPr>
              <w:pStyle w:val="TAL"/>
              <w:rPr>
                <w:lang w:eastAsia="ja-JP"/>
              </w:rPr>
            </w:pPr>
            <w:r w:rsidRPr="00E67E0D">
              <w:rPr>
                <w:rFonts w:cs="Arial"/>
                <w:snapToGrid w:val="0"/>
              </w:rPr>
              <w:t>Encoded in the same format as the first four octets of the 64-bit timestamp format as defined in section 6 of IETF RFC 5905 [25]. It indicates the UTC time when the location information was generated.</w:t>
            </w:r>
          </w:p>
        </w:tc>
      </w:tr>
    </w:tbl>
    <w:p w14:paraId="72F536EC" w14:textId="77777777" w:rsidR="006A1CE4" w:rsidRPr="00E67E0D" w:rsidRDefault="006A1CE4" w:rsidP="00E7499B"/>
    <w:p w14:paraId="4448FDBC" w14:textId="77777777" w:rsidR="006A1CE4" w:rsidRPr="00E67E0D" w:rsidRDefault="006A1CE4" w:rsidP="00E7499B">
      <w:pPr>
        <w:pStyle w:val="4"/>
        <w:rPr>
          <w:rFonts w:eastAsia="Batang"/>
        </w:rPr>
      </w:pPr>
      <w:bookmarkStart w:id="4510" w:name="_Toc534720610"/>
      <w:bookmarkStart w:id="4511" w:name="_Toc525567622"/>
      <w:r w:rsidRPr="00E67E0D">
        <w:rPr>
          <w:rFonts w:eastAsia="Batang"/>
        </w:rPr>
        <w:t>9.3.1.76</w:t>
      </w:r>
      <w:r w:rsidRPr="00E67E0D">
        <w:rPr>
          <w:rFonts w:eastAsia="Batang"/>
        </w:rPr>
        <w:tab/>
      </w:r>
      <w:r w:rsidRPr="00E67E0D">
        <w:rPr>
          <w:rFonts w:cs="Arial"/>
          <w:lang w:eastAsia="zh-CN"/>
        </w:rPr>
        <w:t>Location Reporting Reference ID</w:t>
      </w:r>
      <w:bookmarkEnd w:id="4510"/>
      <w:bookmarkEnd w:id="4511"/>
    </w:p>
    <w:p w14:paraId="3F3AF4D5" w14:textId="77777777" w:rsidR="006A1CE4" w:rsidRPr="00E67E0D" w:rsidRDefault="006A1CE4" w:rsidP="00E7499B">
      <w:pPr>
        <w:rPr>
          <w:lang w:eastAsia="zh-CN"/>
        </w:rPr>
      </w:pPr>
      <w:r w:rsidRPr="00E67E0D">
        <w:t>This IE contains the Location Reporting Reference ID</w:t>
      </w:r>
      <w:r w:rsidRPr="00E67E0D">
        <w:rPr>
          <w:lang w:eastAsia="zh-CN"/>
        </w:rPr>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6638DE66" w14:textId="77777777" w:rsidTr="00E7499B">
        <w:tc>
          <w:tcPr>
            <w:tcW w:w="2448" w:type="dxa"/>
          </w:tcPr>
          <w:p w14:paraId="53CF598F"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54AB960B"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55A80EB1"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2B488F51"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19AEE94D"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32BD0D23" w14:textId="77777777" w:rsidTr="00E7499B">
        <w:tc>
          <w:tcPr>
            <w:tcW w:w="2448" w:type="dxa"/>
          </w:tcPr>
          <w:p w14:paraId="2EB8EE6F" w14:textId="77777777" w:rsidR="006A1CE4" w:rsidRPr="00E67E0D" w:rsidRDefault="006A1CE4" w:rsidP="00E7499B">
            <w:pPr>
              <w:pStyle w:val="TAL"/>
              <w:rPr>
                <w:rFonts w:cs="Arial"/>
                <w:lang w:eastAsia="ja-JP"/>
              </w:rPr>
            </w:pPr>
            <w:r w:rsidRPr="00E67E0D">
              <w:rPr>
                <w:rFonts w:cs="Arial"/>
                <w:lang w:eastAsia="ja-JP"/>
              </w:rPr>
              <w:t>Location Reporting Reference ID</w:t>
            </w:r>
          </w:p>
        </w:tc>
        <w:tc>
          <w:tcPr>
            <w:tcW w:w="1080" w:type="dxa"/>
          </w:tcPr>
          <w:p w14:paraId="079FEA13"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1CE394E6" w14:textId="77777777" w:rsidR="006A1CE4" w:rsidRPr="00E67E0D" w:rsidRDefault="006A1CE4" w:rsidP="00E7499B">
            <w:pPr>
              <w:pStyle w:val="TAL"/>
              <w:rPr>
                <w:i/>
                <w:lang w:eastAsia="ja-JP"/>
              </w:rPr>
            </w:pPr>
          </w:p>
        </w:tc>
        <w:tc>
          <w:tcPr>
            <w:tcW w:w="1872" w:type="dxa"/>
          </w:tcPr>
          <w:p w14:paraId="61D405A8" w14:textId="77777777" w:rsidR="006A1CE4" w:rsidRPr="00E67E0D" w:rsidRDefault="006A1CE4" w:rsidP="00E7499B">
            <w:pPr>
              <w:pStyle w:val="TAL"/>
              <w:rPr>
                <w:rFonts w:cs="Arial"/>
                <w:lang w:eastAsia="ja-JP"/>
              </w:rPr>
            </w:pPr>
            <w:r w:rsidRPr="00E67E0D">
              <w:rPr>
                <w:rFonts w:cs="Arial"/>
                <w:snapToGrid w:val="0"/>
              </w:rPr>
              <w:t>INTEGER (1..64, …)</w:t>
            </w:r>
          </w:p>
        </w:tc>
        <w:tc>
          <w:tcPr>
            <w:tcW w:w="2880" w:type="dxa"/>
          </w:tcPr>
          <w:p w14:paraId="1DE9F086" w14:textId="77777777" w:rsidR="006A1CE4" w:rsidRPr="00E67E0D" w:rsidRDefault="006A1CE4" w:rsidP="00E7499B">
            <w:pPr>
              <w:pStyle w:val="TAL"/>
              <w:rPr>
                <w:lang w:eastAsia="ja-JP"/>
              </w:rPr>
            </w:pPr>
          </w:p>
        </w:tc>
      </w:tr>
    </w:tbl>
    <w:p w14:paraId="19ADC3FF" w14:textId="77777777" w:rsidR="006A1CE4" w:rsidRPr="00E67E0D" w:rsidRDefault="006A1CE4" w:rsidP="00E7499B"/>
    <w:p w14:paraId="3A44BDAB" w14:textId="77777777" w:rsidR="006A1CE4" w:rsidRPr="00E67E0D" w:rsidRDefault="006A1CE4" w:rsidP="00E7499B">
      <w:pPr>
        <w:pStyle w:val="4"/>
        <w:rPr>
          <w:rFonts w:eastAsia="Batang"/>
        </w:rPr>
      </w:pPr>
      <w:bookmarkStart w:id="4512" w:name="_Toc534720611"/>
      <w:bookmarkStart w:id="4513" w:name="_Toc525567623"/>
      <w:r w:rsidRPr="00E67E0D">
        <w:rPr>
          <w:rFonts w:eastAsia="Batang"/>
        </w:rPr>
        <w:t>9.3.1.77</w:t>
      </w:r>
      <w:r w:rsidRPr="00E67E0D">
        <w:rPr>
          <w:rFonts w:eastAsia="Batang"/>
        </w:rPr>
        <w:tab/>
      </w:r>
      <w:r w:rsidRPr="00E67E0D">
        <w:t>Data Forwarding Response DRB</w:t>
      </w:r>
      <w:r w:rsidRPr="00E67E0D">
        <w:rPr>
          <w:rFonts w:cs="Arial"/>
          <w:lang w:eastAsia="ja-JP"/>
        </w:rPr>
        <w:t xml:space="preserve"> List</w:t>
      </w:r>
      <w:bookmarkEnd w:id="4512"/>
      <w:bookmarkEnd w:id="4513"/>
    </w:p>
    <w:p w14:paraId="7A2D0D27" w14:textId="77777777" w:rsidR="006A1CE4" w:rsidRPr="00E67E0D" w:rsidRDefault="006A1CE4" w:rsidP="00E7499B">
      <w:pPr>
        <w:keepNext/>
        <w:rPr>
          <w:rFonts w:eastAsia="Batang"/>
          <w:lang w:eastAsia="zh-CN"/>
        </w:rPr>
      </w:pPr>
      <w:r w:rsidRPr="00E67E0D">
        <w:rPr>
          <w:lang w:eastAsia="zh-CN"/>
        </w:rPr>
        <w:t xml:space="preserve">This IE indicates </w:t>
      </w:r>
      <w:r w:rsidRPr="00E67E0D">
        <w:rPr>
          <w:rFonts w:cs="Arial"/>
          <w:lang w:eastAsia="zh-CN"/>
        </w:rPr>
        <w:t>data forwarding related information</w:t>
      </w:r>
      <w:r w:rsidRPr="00E67E0D">
        <w:rPr>
          <w:lang w:eastAsia="zh-CN"/>
        </w:rPr>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167BBCB2" w14:textId="77777777" w:rsidTr="00E7499B">
        <w:tc>
          <w:tcPr>
            <w:tcW w:w="2448" w:type="dxa"/>
          </w:tcPr>
          <w:p w14:paraId="2D5E8EAD"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1F943FEB"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1564CF46"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57706D0C"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0F143D2E"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2FF2DCD1" w14:textId="77777777" w:rsidTr="00E7499B">
        <w:tc>
          <w:tcPr>
            <w:tcW w:w="2448" w:type="dxa"/>
          </w:tcPr>
          <w:p w14:paraId="2402A7DF" w14:textId="77777777" w:rsidR="006A1CE4" w:rsidRPr="00E67E0D" w:rsidRDefault="006A1CE4" w:rsidP="00E7499B">
            <w:pPr>
              <w:pStyle w:val="TAL"/>
              <w:rPr>
                <w:rFonts w:cs="Arial"/>
                <w:b/>
                <w:lang w:eastAsia="ja-JP"/>
              </w:rPr>
            </w:pPr>
            <w:r w:rsidRPr="00E67E0D">
              <w:rPr>
                <w:rFonts w:cs="Arial"/>
                <w:b/>
                <w:lang w:eastAsia="ja-JP"/>
              </w:rPr>
              <w:t>Data Forwarding Response DRB Item</w:t>
            </w:r>
          </w:p>
        </w:tc>
        <w:tc>
          <w:tcPr>
            <w:tcW w:w="1080" w:type="dxa"/>
          </w:tcPr>
          <w:p w14:paraId="14EEDA20" w14:textId="77777777" w:rsidR="006A1CE4" w:rsidRPr="00E67E0D" w:rsidRDefault="006A1CE4" w:rsidP="00E7499B">
            <w:pPr>
              <w:pStyle w:val="TAL"/>
              <w:rPr>
                <w:rFonts w:cs="Arial"/>
                <w:lang w:eastAsia="ja-JP"/>
              </w:rPr>
            </w:pPr>
          </w:p>
        </w:tc>
        <w:tc>
          <w:tcPr>
            <w:tcW w:w="1440" w:type="dxa"/>
          </w:tcPr>
          <w:p w14:paraId="2A32B560" w14:textId="77777777" w:rsidR="006A1CE4" w:rsidRPr="00E67E0D" w:rsidRDefault="006A1CE4" w:rsidP="00E7499B">
            <w:pPr>
              <w:pStyle w:val="TAL"/>
              <w:rPr>
                <w:rFonts w:cs="Arial"/>
                <w:i/>
                <w:lang w:eastAsia="ja-JP"/>
              </w:rPr>
            </w:pPr>
            <w:r w:rsidRPr="00E67E0D">
              <w:rPr>
                <w:rFonts w:cs="Arial"/>
                <w:i/>
                <w:lang w:eastAsia="ja-JP"/>
              </w:rPr>
              <w:t>1..&lt;maxnoofDRBs&gt;</w:t>
            </w:r>
          </w:p>
        </w:tc>
        <w:tc>
          <w:tcPr>
            <w:tcW w:w="1872" w:type="dxa"/>
          </w:tcPr>
          <w:p w14:paraId="7664DCBE" w14:textId="77777777" w:rsidR="006A1CE4" w:rsidRPr="00E67E0D" w:rsidRDefault="006A1CE4" w:rsidP="00E7499B">
            <w:pPr>
              <w:pStyle w:val="TAL"/>
              <w:rPr>
                <w:rFonts w:cs="Arial"/>
                <w:lang w:eastAsia="ja-JP"/>
              </w:rPr>
            </w:pPr>
          </w:p>
        </w:tc>
        <w:tc>
          <w:tcPr>
            <w:tcW w:w="2880" w:type="dxa"/>
          </w:tcPr>
          <w:p w14:paraId="1675600F" w14:textId="77777777" w:rsidR="006A1CE4" w:rsidRPr="00E67E0D" w:rsidRDefault="006A1CE4" w:rsidP="00E7499B">
            <w:pPr>
              <w:pStyle w:val="TAL"/>
              <w:rPr>
                <w:lang w:eastAsia="ja-JP"/>
              </w:rPr>
            </w:pPr>
          </w:p>
        </w:tc>
      </w:tr>
      <w:tr w:rsidR="006A1CE4" w:rsidRPr="00E67E0D" w14:paraId="0DBE45EF" w14:textId="77777777" w:rsidTr="00E7499B">
        <w:tc>
          <w:tcPr>
            <w:tcW w:w="2448" w:type="dxa"/>
          </w:tcPr>
          <w:p w14:paraId="130E0EB4" w14:textId="77777777" w:rsidR="006A1CE4" w:rsidRPr="00E67E0D" w:rsidRDefault="006A1CE4" w:rsidP="00E7499B">
            <w:pPr>
              <w:pStyle w:val="TAL"/>
              <w:ind w:left="75"/>
              <w:rPr>
                <w:rFonts w:cs="Arial"/>
                <w:b/>
                <w:lang w:eastAsia="ja-JP"/>
              </w:rPr>
            </w:pPr>
            <w:r w:rsidRPr="00E67E0D">
              <w:rPr>
                <w:rFonts w:cs="Arial"/>
                <w:lang w:eastAsia="ja-JP"/>
              </w:rPr>
              <w:t>&gt;DRB ID</w:t>
            </w:r>
          </w:p>
        </w:tc>
        <w:tc>
          <w:tcPr>
            <w:tcW w:w="1080" w:type="dxa"/>
          </w:tcPr>
          <w:p w14:paraId="1D56BB87" w14:textId="77777777" w:rsidR="006A1CE4" w:rsidRPr="00E67E0D" w:rsidRDefault="006A1CE4" w:rsidP="00E7499B">
            <w:pPr>
              <w:pStyle w:val="TAL"/>
              <w:rPr>
                <w:rFonts w:cs="Arial"/>
                <w:lang w:eastAsia="ja-JP"/>
              </w:rPr>
            </w:pPr>
            <w:r w:rsidRPr="00E67E0D">
              <w:rPr>
                <w:rFonts w:eastAsia="Batang"/>
                <w:lang w:eastAsia="ja-JP"/>
              </w:rPr>
              <w:t>M</w:t>
            </w:r>
          </w:p>
        </w:tc>
        <w:tc>
          <w:tcPr>
            <w:tcW w:w="1440" w:type="dxa"/>
          </w:tcPr>
          <w:p w14:paraId="2364DCFF" w14:textId="77777777" w:rsidR="006A1CE4" w:rsidRPr="00E67E0D" w:rsidRDefault="006A1CE4" w:rsidP="00E7499B">
            <w:pPr>
              <w:pStyle w:val="TAL"/>
              <w:rPr>
                <w:i/>
                <w:lang w:eastAsia="ja-JP"/>
              </w:rPr>
            </w:pPr>
          </w:p>
        </w:tc>
        <w:tc>
          <w:tcPr>
            <w:tcW w:w="1872" w:type="dxa"/>
          </w:tcPr>
          <w:p w14:paraId="6F7EE9E4" w14:textId="77777777" w:rsidR="006A1CE4" w:rsidRPr="00E67E0D" w:rsidRDefault="006A1CE4" w:rsidP="00E7499B">
            <w:pPr>
              <w:pStyle w:val="TAL"/>
              <w:rPr>
                <w:rFonts w:cs="Arial"/>
                <w:lang w:eastAsia="ja-JP"/>
              </w:rPr>
            </w:pPr>
            <w:r w:rsidRPr="00E67E0D">
              <w:t>9.3.1.53</w:t>
            </w:r>
          </w:p>
        </w:tc>
        <w:tc>
          <w:tcPr>
            <w:tcW w:w="2880" w:type="dxa"/>
          </w:tcPr>
          <w:p w14:paraId="72DFC610" w14:textId="77777777" w:rsidR="006A1CE4" w:rsidRPr="00E67E0D" w:rsidRDefault="006A1CE4" w:rsidP="00E7499B">
            <w:pPr>
              <w:pStyle w:val="TAL"/>
              <w:rPr>
                <w:lang w:eastAsia="ja-JP"/>
              </w:rPr>
            </w:pPr>
          </w:p>
        </w:tc>
      </w:tr>
      <w:tr w:rsidR="006A1CE4" w:rsidRPr="00E67E0D" w14:paraId="3B58608C" w14:textId="77777777" w:rsidTr="00E7499B">
        <w:tc>
          <w:tcPr>
            <w:tcW w:w="2448" w:type="dxa"/>
          </w:tcPr>
          <w:p w14:paraId="578D8783" w14:textId="77777777" w:rsidR="006A1CE4" w:rsidRPr="00E67E0D" w:rsidRDefault="006A1CE4" w:rsidP="00E7499B">
            <w:pPr>
              <w:pStyle w:val="TAL"/>
              <w:ind w:left="75"/>
              <w:rPr>
                <w:rFonts w:cs="Arial"/>
                <w:b/>
                <w:lang w:eastAsia="ja-JP"/>
              </w:rPr>
            </w:pPr>
            <w:r w:rsidRPr="00E67E0D">
              <w:rPr>
                <w:rFonts w:cs="Arial"/>
                <w:lang w:eastAsia="ja-JP"/>
              </w:rPr>
              <w:t>&gt;DL Forwarding UP TNL Information</w:t>
            </w:r>
          </w:p>
        </w:tc>
        <w:tc>
          <w:tcPr>
            <w:tcW w:w="1080" w:type="dxa"/>
          </w:tcPr>
          <w:p w14:paraId="6B949470" w14:textId="77777777" w:rsidR="006A1CE4" w:rsidRPr="00E67E0D" w:rsidRDefault="006A1CE4" w:rsidP="00E7499B">
            <w:pPr>
              <w:pStyle w:val="TAL"/>
              <w:rPr>
                <w:rFonts w:cs="Arial"/>
                <w:lang w:eastAsia="ja-JP"/>
              </w:rPr>
            </w:pPr>
            <w:r w:rsidRPr="00E67E0D">
              <w:rPr>
                <w:rFonts w:eastAsia="Batang"/>
                <w:lang w:eastAsia="ja-JP"/>
              </w:rPr>
              <w:t>O</w:t>
            </w:r>
          </w:p>
        </w:tc>
        <w:tc>
          <w:tcPr>
            <w:tcW w:w="1440" w:type="dxa"/>
          </w:tcPr>
          <w:p w14:paraId="3E0F8373" w14:textId="77777777" w:rsidR="006A1CE4" w:rsidRPr="00E67E0D" w:rsidRDefault="006A1CE4" w:rsidP="00E7499B">
            <w:pPr>
              <w:pStyle w:val="TAL"/>
              <w:rPr>
                <w:rFonts w:cs="Arial"/>
                <w:i/>
                <w:lang w:eastAsia="ja-JP"/>
              </w:rPr>
            </w:pPr>
          </w:p>
        </w:tc>
        <w:tc>
          <w:tcPr>
            <w:tcW w:w="1872" w:type="dxa"/>
          </w:tcPr>
          <w:p w14:paraId="7432A8DE" w14:textId="77777777" w:rsidR="006A1CE4" w:rsidRPr="00E67E0D" w:rsidRDefault="006A1CE4" w:rsidP="00E7499B">
            <w:pPr>
              <w:pStyle w:val="TAL"/>
              <w:rPr>
                <w:lang w:eastAsia="ja-JP"/>
              </w:rPr>
            </w:pPr>
            <w:r w:rsidRPr="00E67E0D">
              <w:rPr>
                <w:noProof/>
                <w:lang w:eastAsia="ja-JP"/>
              </w:rPr>
              <w:t>UP Transport Layer Information</w:t>
            </w:r>
          </w:p>
          <w:p w14:paraId="56854189" w14:textId="77777777" w:rsidR="006A1CE4" w:rsidRPr="00E67E0D" w:rsidRDefault="006A1CE4" w:rsidP="00E7499B">
            <w:pPr>
              <w:pStyle w:val="TAL"/>
              <w:rPr>
                <w:rFonts w:cs="Arial"/>
                <w:lang w:eastAsia="ja-JP"/>
              </w:rPr>
            </w:pPr>
            <w:r w:rsidRPr="00E67E0D">
              <w:rPr>
                <w:lang w:eastAsia="ja-JP"/>
              </w:rPr>
              <w:t>9.3.2.</w:t>
            </w:r>
            <w:r w:rsidRPr="00E67E0D">
              <w:rPr>
                <w:rFonts w:eastAsia="SimSun" w:hint="eastAsia"/>
                <w:lang w:eastAsia="zh-CN"/>
              </w:rPr>
              <w:t>2</w:t>
            </w:r>
          </w:p>
        </w:tc>
        <w:tc>
          <w:tcPr>
            <w:tcW w:w="2880" w:type="dxa"/>
          </w:tcPr>
          <w:p w14:paraId="51300C65" w14:textId="77777777" w:rsidR="006A1CE4" w:rsidRPr="00E67E0D" w:rsidRDefault="006A1CE4" w:rsidP="00E7499B">
            <w:pPr>
              <w:pStyle w:val="TAL"/>
              <w:rPr>
                <w:lang w:eastAsia="ja-JP"/>
              </w:rPr>
            </w:pPr>
          </w:p>
        </w:tc>
      </w:tr>
      <w:tr w:rsidR="006A1CE4" w:rsidRPr="00E67E0D" w14:paraId="6A60BF47" w14:textId="77777777" w:rsidTr="00E7499B">
        <w:tc>
          <w:tcPr>
            <w:tcW w:w="2448" w:type="dxa"/>
          </w:tcPr>
          <w:p w14:paraId="487CBD3D" w14:textId="77777777" w:rsidR="006A1CE4" w:rsidRPr="00E67E0D" w:rsidRDefault="006A1CE4" w:rsidP="00E7499B">
            <w:pPr>
              <w:pStyle w:val="TAL"/>
              <w:ind w:left="75"/>
              <w:rPr>
                <w:rFonts w:cs="Arial"/>
                <w:lang w:eastAsia="ja-JP"/>
              </w:rPr>
            </w:pPr>
            <w:r w:rsidRPr="00E67E0D">
              <w:rPr>
                <w:rFonts w:cs="Arial"/>
                <w:lang w:eastAsia="ja-JP"/>
              </w:rPr>
              <w:t>&gt;UL Forwarding UP TNL Information</w:t>
            </w:r>
          </w:p>
        </w:tc>
        <w:tc>
          <w:tcPr>
            <w:tcW w:w="1080" w:type="dxa"/>
          </w:tcPr>
          <w:p w14:paraId="7474B9F4" w14:textId="77777777" w:rsidR="006A1CE4" w:rsidRPr="00E67E0D" w:rsidRDefault="006A1CE4" w:rsidP="00E7499B">
            <w:pPr>
              <w:pStyle w:val="TAL"/>
              <w:rPr>
                <w:rFonts w:eastAsia="Batang"/>
                <w:lang w:eastAsia="ja-JP"/>
              </w:rPr>
            </w:pPr>
            <w:r w:rsidRPr="00E67E0D">
              <w:rPr>
                <w:rFonts w:eastAsia="Batang"/>
                <w:lang w:eastAsia="ja-JP"/>
              </w:rPr>
              <w:t>O</w:t>
            </w:r>
          </w:p>
        </w:tc>
        <w:tc>
          <w:tcPr>
            <w:tcW w:w="1440" w:type="dxa"/>
          </w:tcPr>
          <w:p w14:paraId="3D0EBBF4" w14:textId="77777777" w:rsidR="006A1CE4" w:rsidRPr="00E67E0D" w:rsidRDefault="006A1CE4" w:rsidP="00E7499B">
            <w:pPr>
              <w:pStyle w:val="TAL"/>
              <w:rPr>
                <w:rFonts w:cs="Arial"/>
                <w:i/>
                <w:lang w:eastAsia="ja-JP"/>
              </w:rPr>
            </w:pPr>
          </w:p>
        </w:tc>
        <w:tc>
          <w:tcPr>
            <w:tcW w:w="1872" w:type="dxa"/>
          </w:tcPr>
          <w:p w14:paraId="794D5249" w14:textId="77777777" w:rsidR="006A1CE4" w:rsidRPr="00E67E0D" w:rsidRDefault="006A1CE4" w:rsidP="00E7499B">
            <w:pPr>
              <w:pStyle w:val="TAL"/>
              <w:rPr>
                <w:lang w:eastAsia="ja-JP"/>
              </w:rPr>
            </w:pPr>
            <w:r w:rsidRPr="00E67E0D">
              <w:rPr>
                <w:noProof/>
                <w:lang w:eastAsia="ja-JP"/>
              </w:rPr>
              <w:t>UP Transport Layer Information</w:t>
            </w:r>
          </w:p>
          <w:p w14:paraId="265AA1C6" w14:textId="77777777" w:rsidR="006A1CE4" w:rsidRPr="00E67E0D" w:rsidRDefault="006A1CE4" w:rsidP="00E7499B">
            <w:pPr>
              <w:pStyle w:val="TAL"/>
              <w:rPr>
                <w:noProof/>
                <w:lang w:eastAsia="ja-JP"/>
              </w:rPr>
            </w:pPr>
            <w:r w:rsidRPr="00E67E0D">
              <w:rPr>
                <w:lang w:eastAsia="ja-JP"/>
              </w:rPr>
              <w:t>9.3.2.</w:t>
            </w:r>
            <w:r w:rsidRPr="00E67E0D">
              <w:rPr>
                <w:rFonts w:eastAsia="SimSun" w:hint="eastAsia"/>
                <w:lang w:eastAsia="zh-CN"/>
              </w:rPr>
              <w:t>2</w:t>
            </w:r>
          </w:p>
        </w:tc>
        <w:tc>
          <w:tcPr>
            <w:tcW w:w="2880" w:type="dxa"/>
          </w:tcPr>
          <w:p w14:paraId="7DFCE817" w14:textId="77777777" w:rsidR="006A1CE4" w:rsidRPr="00E67E0D" w:rsidRDefault="006A1CE4" w:rsidP="00E7499B">
            <w:pPr>
              <w:pStyle w:val="TAL"/>
              <w:rPr>
                <w:lang w:eastAsia="ja-JP"/>
              </w:rPr>
            </w:pPr>
          </w:p>
        </w:tc>
      </w:tr>
    </w:tbl>
    <w:p w14:paraId="1C96E9A0"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0DE9C719" w14:textId="77777777" w:rsidTr="00E7499B">
        <w:tc>
          <w:tcPr>
            <w:tcW w:w="3528" w:type="dxa"/>
          </w:tcPr>
          <w:p w14:paraId="648D6901"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200228F3"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0AF6AA9B" w14:textId="77777777" w:rsidTr="00E7499B">
        <w:tc>
          <w:tcPr>
            <w:tcW w:w="3528" w:type="dxa"/>
          </w:tcPr>
          <w:p w14:paraId="5C87D53C" w14:textId="77777777" w:rsidR="006A1CE4" w:rsidRPr="00E67E0D" w:rsidRDefault="006A1CE4" w:rsidP="00E7499B">
            <w:pPr>
              <w:pStyle w:val="TAL"/>
              <w:rPr>
                <w:lang w:eastAsia="ja-JP"/>
              </w:rPr>
            </w:pPr>
            <w:r w:rsidRPr="00E67E0D">
              <w:rPr>
                <w:lang w:eastAsia="ja-JP"/>
              </w:rPr>
              <w:t>maxnoofDRBs</w:t>
            </w:r>
          </w:p>
        </w:tc>
        <w:tc>
          <w:tcPr>
            <w:tcW w:w="6192" w:type="dxa"/>
          </w:tcPr>
          <w:p w14:paraId="620C3FC1" w14:textId="77777777" w:rsidR="006A1CE4" w:rsidRPr="00E67E0D" w:rsidRDefault="006A1CE4" w:rsidP="00E7499B">
            <w:pPr>
              <w:pStyle w:val="TAL"/>
              <w:rPr>
                <w:lang w:eastAsia="ja-JP"/>
              </w:rPr>
            </w:pPr>
            <w:r w:rsidRPr="00E67E0D">
              <w:rPr>
                <w:rFonts w:cs="Arial"/>
                <w:lang w:eastAsia="ja-JP"/>
              </w:rPr>
              <w:t>Maximum no. of DRBs allowed towards one UE. Value is 32.</w:t>
            </w:r>
          </w:p>
        </w:tc>
      </w:tr>
    </w:tbl>
    <w:p w14:paraId="33FBA778" w14:textId="77777777" w:rsidR="006A1CE4" w:rsidRPr="00E67E0D" w:rsidRDefault="006A1CE4" w:rsidP="00E7499B"/>
    <w:p w14:paraId="5854720C" w14:textId="77777777" w:rsidR="006A1CE4" w:rsidRPr="00E67E0D" w:rsidRDefault="006A1CE4" w:rsidP="00E7499B">
      <w:pPr>
        <w:pStyle w:val="4"/>
      </w:pPr>
      <w:bookmarkStart w:id="4514" w:name="_Toc534720612"/>
      <w:bookmarkStart w:id="4515" w:name="_Toc525567624"/>
      <w:r w:rsidRPr="00E67E0D">
        <w:t>9.3.1.78</w:t>
      </w:r>
      <w:r w:rsidRPr="00E67E0D">
        <w:tab/>
        <w:t>Paging Priority</w:t>
      </w:r>
      <w:bookmarkEnd w:id="4514"/>
      <w:bookmarkEnd w:id="4515"/>
    </w:p>
    <w:p w14:paraId="3AA80CD4" w14:textId="77777777" w:rsidR="006A1CE4" w:rsidRPr="00E67E0D" w:rsidRDefault="006A1CE4" w:rsidP="00E7499B">
      <w:pPr>
        <w:tabs>
          <w:tab w:val="left" w:pos="9639"/>
        </w:tabs>
      </w:pPr>
      <w:r w:rsidRPr="00E67E0D">
        <w:t>This element indicates the paging priority for paging a UE.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5F450604" w14:textId="77777777" w:rsidTr="00E7499B">
        <w:tc>
          <w:tcPr>
            <w:tcW w:w="2448" w:type="dxa"/>
          </w:tcPr>
          <w:p w14:paraId="5C00EC04"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2A6B4ED7"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71BC4B78"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5FA831BA"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5288A594"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3F969B08" w14:textId="77777777" w:rsidTr="00E7499B">
        <w:tc>
          <w:tcPr>
            <w:tcW w:w="2448" w:type="dxa"/>
          </w:tcPr>
          <w:p w14:paraId="7604ACD4" w14:textId="77777777" w:rsidR="006A1CE4" w:rsidRPr="00E67E0D" w:rsidRDefault="006A1CE4" w:rsidP="00E7499B">
            <w:pPr>
              <w:pStyle w:val="TAL"/>
              <w:rPr>
                <w:rFonts w:cs="Arial"/>
                <w:lang w:eastAsia="ja-JP"/>
              </w:rPr>
            </w:pPr>
            <w:r w:rsidRPr="00E67E0D">
              <w:rPr>
                <w:rFonts w:cs="Arial"/>
                <w:lang w:eastAsia="ja-JP"/>
              </w:rPr>
              <w:t>Paging Priority</w:t>
            </w:r>
          </w:p>
        </w:tc>
        <w:tc>
          <w:tcPr>
            <w:tcW w:w="1080" w:type="dxa"/>
          </w:tcPr>
          <w:p w14:paraId="2C673801"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0EDC42ED" w14:textId="77777777" w:rsidR="006A1CE4" w:rsidRPr="00E67E0D" w:rsidRDefault="006A1CE4" w:rsidP="00E7499B">
            <w:pPr>
              <w:pStyle w:val="TAL"/>
              <w:rPr>
                <w:i/>
                <w:lang w:eastAsia="ja-JP"/>
              </w:rPr>
            </w:pPr>
          </w:p>
        </w:tc>
        <w:tc>
          <w:tcPr>
            <w:tcW w:w="1872" w:type="dxa"/>
          </w:tcPr>
          <w:p w14:paraId="3300394B" w14:textId="77777777" w:rsidR="006A1CE4" w:rsidRPr="00E67E0D" w:rsidRDefault="006A1CE4" w:rsidP="00E7499B">
            <w:pPr>
              <w:pStyle w:val="TAL"/>
              <w:rPr>
                <w:rFonts w:cs="Arial"/>
                <w:lang w:eastAsia="ja-JP"/>
              </w:rPr>
            </w:pPr>
            <w:r w:rsidRPr="00E67E0D">
              <w:rPr>
                <w:rFonts w:eastAsia="SimSun" w:cs="Arial"/>
                <w:lang w:eastAsia="zh-CN"/>
              </w:rPr>
              <w:t>ENUMERATED (</w:t>
            </w:r>
            <w:r w:rsidRPr="00E67E0D">
              <w:rPr>
                <w:rFonts w:cs="Arial"/>
                <w:lang w:eastAsia="ja-JP"/>
              </w:rPr>
              <w:t>PrioLevel1, PrioLevel2, PrioLevel3, PrioLevel4, PrioLevel5, PrioLevel6, PrioLevel7, PrioLevel8</w:t>
            </w:r>
            <w:r w:rsidRPr="00E67E0D">
              <w:rPr>
                <w:rFonts w:eastAsia="SimSun" w:cs="Arial"/>
                <w:lang w:eastAsia="zh-CN"/>
              </w:rPr>
              <w:t>, …)</w:t>
            </w:r>
          </w:p>
        </w:tc>
        <w:tc>
          <w:tcPr>
            <w:tcW w:w="2880" w:type="dxa"/>
          </w:tcPr>
          <w:p w14:paraId="2AA2B8C1" w14:textId="77777777" w:rsidR="006A1CE4" w:rsidRPr="00E67E0D" w:rsidRDefault="006A1CE4" w:rsidP="00E7499B">
            <w:pPr>
              <w:pStyle w:val="TAL"/>
              <w:rPr>
                <w:lang w:eastAsia="ja-JP"/>
              </w:rPr>
            </w:pPr>
            <w:r w:rsidRPr="00E67E0D">
              <w:rPr>
                <w:rFonts w:cs="Arial"/>
                <w:lang w:eastAsia="ja-JP"/>
              </w:rPr>
              <w:t>Lower value codepoint indicates higher priority.</w:t>
            </w:r>
          </w:p>
        </w:tc>
      </w:tr>
    </w:tbl>
    <w:p w14:paraId="0FC6505C" w14:textId="77777777" w:rsidR="006A1CE4" w:rsidRPr="00E67E0D" w:rsidRDefault="006A1CE4" w:rsidP="00E7499B"/>
    <w:p w14:paraId="460593B7" w14:textId="77777777" w:rsidR="006A1CE4" w:rsidRPr="00E67E0D" w:rsidRDefault="006A1CE4" w:rsidP="00E7499B">
      <w:pPr>
        <w:pStyle w:val="4"/>
        <w:rPr>
          <w:rFonts w:eastAsia="Batang"/>
        </w:rPr>
      </w:pPr>
      <w:bookmarkStart w:id="4516" w:name="_Toc534720613"/>
      <w:bookmarkStart w:id="4517" w:name="_Toc525567625"/>
      <w:r w:rsidRPr="00E67E0D">
        <w:rPr>
          <w:rFonts w:eastAsia="Batang"/>
        </w:rPr>
        <w:t>9.3.1.79</w:t>
      </w:r>
      <w:r w:rsidRPr="00E67E0D">
        <w:rPr>
          <w:rFonts w:eastAsia="Batang"/>
        </w:rPr>
        <w:tab/>
      </w:r>
      <w:r w:rsidRPr="00E67E0D">
        <w:rPr>
          <w:rFonts w:cs="Arial"/>
          <w:lang w:eastAsia="zh-CN"/>
        </w:rPr>
        <w:t>Packet Loss Rate</w:t>
      </w:r>
      <w:bookmarkEnd w:id="4516"/>
      <w:bookmarkEnd w:id="4517"/>
    </w:p>
    <w:p w14:paraId="5F00B975" w14:textId="77777777" w:rsidR="006A1CE4" w:rsidRPr="00E67E0D" w:rsidRDefault="006A1CE4" w:rsidP="00E7499B">
      <w:r w:rsidRPr="00E67E0D">
        <w:t xml:space="preserve">This IE indicates the </w:t>
      </w:r>
      <w:r w:rsidRPr="00E67E0D">
        <w:rPr>
          <w:rFonts w:hint="eastAsia"/>
          <w:lang w:eastAsia="zh-CN"/>
        </w:rPr>
        <w:t>P</w:t>
      </w:r>
      <w:r w:rsidRPr="00E67E0D">
        <w:t xml:space="preserve">acket </w:t>
      </w:r>
      <w:r w:rsidRPr="00E67E0D">
        <w:rPr>
          <w:rFonts w:hint="eastAsia"/>
          <w:lang w:eastAsia="zh-CN"/>
        </w:rPr>
        <w:t>L</w:t>
      </w:r>
      <w:r w:rsidRPr="00E67E0D">
        <w:t xml:space="preserve">oss </w:t>
      </w:r>
      <w:r w:rsidRPr="00E67E0D">
        <w:rPr>
          <w:rFonts w:hint="eastAsia"/>
          <w:lang w:eastAsia="zh-CN"/>
        </w:rPr>
        <w:t>R</w:t>
      </w:r>
      <w:r w:rsidRPr="00E67E0D">
        <w:t>ate for a QoS flow.</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467239C7" w14:textId="77777777" w:rsidTr="00E7499B">
        <w:tc>
          <w:tcPr>
            <w:tcW w:w="2448" w:type="dxa"/>
          </w:tcPr>
          <w:p w14:paraId="39D79F83"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200F2E8C"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01796F0E"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2AA6166C"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40B6F8C3"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2914F3D1" w14:textId="77777777" w:rsidTr="00E7499B">
        <w:tc>
          <w:tcPr>
            <w:tcW w:w="2448" w:type="dxa"/>
          </w:tcPr>
          <w:p w14:paraId="271F5CDD" w14:textId="77777777" w:rsidR="006A1CE4" w:rsidRPr="00E67E0D" w:rsidRDefault="006A1CE4" w:rsidP="00E7499B">
            <w:pPr>
              <w:pStyle w:val="TAL"/>
              <w:rPr>
                <w:rFonts w:cs="Arial"/>
                <w:lang w:eastAsia="ja-JP"/>
              </w:rPr>
            </w:pPr>
            <w:r w:rsidRPr="00E67E0D">
              <w:rPr>
                <w:rFonts w:cs="Arial"/>
                <w:lang w:eastAsia="ja-JP"/>
              </w:rPr>
              <w:t>Packet Loss Rate</w:t>
            </w:r>
          </w:p>
        </w:tc>
        <w:tc>
          <w:tcPr>
            <w:tcW w:w="1080" w:type="dxa"/>
          </w:tcPr>
          <w:p w14:paraId="793A4E64"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4CDE56CD" w14:textId="77777777" w:rsidR="006A1CE4" w:rsidRPr="00E67E0D" w:rsidRDefault="006A1CE4" w:rsidP="00E7499B">
            <w:pPr>
              <w:pStyle w:val="TAL"/>
              <w:rPr>
                <w:i/>
                <w:lang w:eastAsia="ja-JP"/>
              </w:rPr>
            </w:pPr>
          </w:p>
        </w:tc>
        <w:tc>
          <w:tcPr>
            <w:tcW w:w="1872" w:type="dxa"/>
          </w:tcPr>
          <w:p w14:paraId="08B4D5B6" w14:textId="77777777" w:rsidR="006A1CE4" w:rsidRPr="00E67E0D" w:rsidRDefault="006A1CE4" w:rsidP="00E7499B">
            <w:pPr>
              <w:pStyle w:val="TAL"/>
              <w:rPr>
                <w:rFonts w:cs="Arial"/>
                <w:lang w:eastAsia="ja-JP"/>
              </w:rPr>
            </w:pPr>
            <w:r w:rsidRPr="00E67E0D">
              <w:rPr>
                <w:rFonts w:cs="Arial"/>
                <w:lang w:eastAsia="ja-JP"/>
              </w:rPr>
              <w:t>INTEGER (0..1000, …)</w:t>
            </w:r>
          </w:p>
        </w:tc>
        <w:tc>
          <w:tcPr>
            <w:tcW w:w="2880" w:type="dxa"/>
          </w:tcPr>
          <w:p w14:paraId="1C77556D" w14:textId="77777777" w:rsidR="006A1CE4" w:rsidRPr="00E67E0D" w:rsidRDefault="006A1CE4" w:rsidP="00E7499B">
            <w:pPr>
              <w:pStyle w:val="TAL"/>
              <w:rPr>
                <w:lang w:eastAsia="ja-JP"/>
              </w:rPr>
            </w:pPr>
            <w:r w:rsidRPr="00E67E0D">
              <w:rPr>
                <w:rFonts w:cs="Arial"/>
                <w:lang w:eastAsia="ja-JP"/>
              </w:rPr>
              <w:t>Ratio of lost packets per number of packets sent, expressed in tenth of percent.</w:t>
            </w:r>
          </w:p>
        </w:tc>
      </w:tr>
    </w:tbl>
    <w:p w14:paraId="23DA5BC4" w14:textId="77777777" w:rsidR="006A1CE4" w:rsidRPr="00E67E0D" w:rsidRDefault="006A1CE4" w:rsidP="00E7499B"/>
    <w:p w14:paraId="0AFF2295" w14:textId="77777777" w:rsidR="006A1CE4" w:rsidRPr="00E67E0D" w:rsidRDefault="006A1CE4" w:rsidP="00E7499B">
      <w:pPr>
        <w:pStyle w:val="4"/>
        <w:rPr>
          <w:rFonts w:eastAsia="Batang"/>
        </w:rPr>
      </w:pPr>
      <w:bookmarkStart w:id="4518" w:name="_Toc534720614"/>
      <w:bookmarkStart w:id="4519" w:name="_Toc525567626"/>
      <w:r w:rsidRPr="00E67E0D">
        <w:rPr>
          <w:rFonts w:eastAsia="Batang"/>
        </w:rPr>
        <w:t>9.3.1.80</w:t>
      </w:r>
      <w:r w:rsidRPr="00E67E0D">
        <w:rPr>
          <w:rFonts w:eastAsia="Batang"/>
        </w:rPr>
        <w:tab/>
      </w:r>
      <w:r w:rsidRPr="00E67E0D">
        <w:t>Packet Delay Budget</w:t>
      </w:r>
      <w:bookmarkEnd w:id="4518"/>
      <w:bookmarkEnd w:id="4519"/>
    </w:p>
    <w:p w14:paraId="78DE6054" w14:textId="77777777" w:rsidR="006A1CE4" w:rsidRPr="00E67E0D" w:rsidRDefault="006A1CE4" w:rsidP="00E7499B">
      <w:r w:rsidRPr="00E67E0D">
        <w:t xml:space="preserve">This IE indicates the </w:t>
      </w:r>
      <w:r w:rsidRPr="00E67E0D">
        <w:rPr>
          <w:rFonts w:hint="eastAsia"/>
          <w:lang w:eastAsia="zh-CN"/>
        </w:rPr>
        <w:t>P</w:t>
      </w:r>
      <w:r w:rsidRPr="00E67E0D">
        <w:t xml:space="preserve">acket </w:t>
      </w:r>
      <w:r w:rsidRPr="00E67E0D">
        <w:rPr>
          <w:lang w:eastAsia="zh-CN"/>
        </w:rPr>
        <w:t>Delay Budget</w:t>
      </w:r>
      <w:r w:rsidRPr="00E67E0D">
        <w:t xml:space="preserve"> for a QoS flow.</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3CA274FF" w14:textId="77777777" w:rsidTr="00E7499B">
        <w:tc>
          <w:tcPr>
            <w:tcW w:w="2448" w:type="dxa"/>
          </w:tcPr>
          <w:p w14:paraId="06226B2F"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71769681"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6D78C80C"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4D9F77DC"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79C6045E"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4B9044D4" w14:textId="77777777" w:rsidTr="00E7499B">
        <w:tc>
          <w:tcPr>
            <w:tcW w:w="2448" w:type="dxa"/>
          </w:tcPr>
          <w:p w14:paraId="3F6F3560" w14:textId="77777777" w:rsidR="006A1CE4" w:rsidRPr="00E67E0D" w:rsidRDefault="006A1CE4" w:rsidP="00E7499B">
            <w:pPr>
              <w:pStyle w:val="TAL"/>
              <w:rPr>
                <w:rFonts w:cs="Arial"/>
                <w:lang w:eastAsia="ja-JP"/>
              </w:rPr>
            </w:pPr>
            <w:r w:rsidRPr="00E67E0D">
              <w:rPr>
                <w:szCs w:val="22"/>
              </w:rPr>
              <w:t>Packet Delay Budget</w:t>
            </w:r>
          </w:p>
        </w:tc>
        <w:tc>
          <w:tcPr>
            <w:tcW w:w="1080" w:type="dxa"/>
          </w:tcPr>
          <w:p w14:paraId="285F7C71" w14:textId="77777777" w:rsidR="006A1CE4" w:rsidRPr="00E67E0D" w:rsidRDefault="006A1CE4" w:rsidP="00E7499B">
            <w:pPr>
              <w:pStyle w:val="TAL"/>
              <w:rPr>
                <w:rFonts w:cs="Arial"/>
                <w:lang w:eastAsia="ja-JP"/>
              </w:rPr>
            </w:pPr>
            <w:r w:rsidRPr="00E67E0D">
              <w:rPr>
                <w:szCs w:val="22"/>
              </w:rPr>
              <w:t>M</w:t>
            </w:r>
          </w:p>
        </w:tc>
        <w:tc>
          <w:tcPr>
            <w:tcW w:w="1440" w:type="dxa"/>
          </w:tcPr>
          <w:p w14:paraId="7235C959" w14:textId="77777777" w:rsidR="006A1CE4" w:rsidRPr="00E67E0D" w:rsidRDefault="006A1CE4" w:rsidP="00E7499B">
            <w:pPr>
              <w:pStyle w:val="TAL"/>
              <w:rPr>
                <w:i/>
                <w:lang w:eastAsia="ja-JP"/>
              </w:rPr>
            </w:pPr>
          </w:p>
        </w:tc>
        <w:tc>
          <w:tcPr>
            <w:tcW w:w="1872" w:type="dxa"/>
          </w:tcPr>
          <w:p w14:paraId="147A546B" w14:textId="77777777" w:rsidR="006A1CE4" w:rsidRPr="00E67E0D" w:rsidRDefault="006A1CE4" w:rsidP="00E7499B">
            <w:pPr>
              <w:pStyle w:val="TAL"/>
              <w:rPr>
                <w:rFonts w:cs="Arial"/>
                <w:lang w:eastAsia="ja-JP"/>
              </w:rPr>
            </w:pPr>
            <w:r w:rsidRPr="00E67E0D">
              <w:rPr>
                <w:szCs w:val="22"/>
              </w:rPr>
              <w:t>INTEGER (0..1023, …)</w:t>
            </w:r>
          </w:p>
        </w:tc>
        <w:tc>
          <w:tcPr>
            <w:tcW w:w="2880" w:type="dxa"/>
          </w:tcPr>
          <w:p w14:paraId="340554BA" w14:textId="77777777" w:rsidR="006A1CE4" w:rsidRPr="00E67E0D" w:rsidRDefault="006A1CE4" w:rsidP="00E7499B">
            <w:pPr>
              <w:pStyle w:val="TAL"/>
              <w:rPr>
                <w:lang w:eastAsia="ja-JP"/>
              </w:rPr>
            </w:pPr>
            <w:r w:rsidRPr="00E67E0D">
              <w:rPr>
                <w:szCs w:val="22"/>
              </w:rPr>
              <w:t>Upper bound value for the delay that a packet may experience expressed in unit of 0.5ms.</w:t>
            </w:r>
          </w:p>
        </w:tc>
      </w:tr>
    </w:tbl>
    <w:p w14:paraId="78AD4A03" w14:textId="77777777" w:rsidR="006A1CE4" w:rsidRPr="00E67E0D" w:rsidRDefault="006A1CE4" w:rsidP="00E7499B"/>
    <w:p w14:paraId="2AFD3C7E" w14:textId="77777777" w:rsidR="006A1CE4" w:rsidRPr="00E67E0D" w:rsidRDefault="006A1CE4" w:rsidP="00E7499B">
      <w:pPr>
        <w:pStyle w:val="4"/>
        <w:rPr>
          <w:rFonts w:eastAsia="Batang"/>
        </w:rPr>
      </w:pPr>
      <w:bookmarkStart w:id="4520" w:name="_Toc534720615"/>
      <w:bookmarkStart w:id="4521" w:name="_Toc525567627"/>
      <w:r w:rsidRPr="00E67E0D">
        <w:rPr>
          <w:rFonts w:eastAsia="Batang"/>
        </w:rPr>
        <w:t>9.3.1.81</w:t>
      </w:r>
      <w:r w:rsidRPr="00E67E0D">
        <w:rPr>
          <w:rFonts w:eastAsia="Batang"/>
        </w:rPr>
        <w:tab/>
      </w:r>
      <w:r w:rsidRPr="00E67E0D">
        <w:t>Packet Error Rate</w:t>
      </w:r>
      <w:bookmarkEnd w:id="4520"/>
      <w:bookmarkEnd w:id="4521"/>
    </w:p>
    <w:p w14:paraId="50067AB9" w14:textId="77777777" w:rsidR="006A1CE4" w:rsidRPr="00E67E0D" w:rsidRDefault="006A1CE4" w:rsidP="00E7499B">
      <w:r w:rsidRPr="00E67E0D">
        <w:t>This IE indicates the Packet Error Rate for a QoS flow.</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29489BE2" w14:textId="77777777" w:rsidTr="00E7499B">
        <w:tc>
          <w:tcPr>
            <w:tcW w:w="2448" w:type="dxa"/>
          </w:tcPr>
          <w:p w14:paraId="239EF9F4"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24E7CAF4"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6B61A6CA"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1C487D69"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23FFD985"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0D021E88" w14:textId="77777777" w:rsidTr="00E7499B">
        <w:tc>
          <w:tcPr>
            <w:tcW w:w="2448" w:type="dxa"/>
          </w:tcPr>
          <w:p w14:paraId="6190FB66" w14:textId="77777777" w:rsidR="006A1CE4" w:rsidRPr="00E67E0D" w:rsidRDefault="006A1CE4" w:rsidP="00E7499B">
            <w:pPr>
              <w:pStyle w:val="TAL"/>
            </w:pPr>
            <w:r w:rsidRPr="00E67E0D">
              <w:t>Scalar</w:t>
            </w:r>
          </w:p>
        </w:tc>
        <w:tc>
          <w:tcPr>
            <w:tcW w:w="1080" w:type="dxa"/>
          </w:tcPr>
          <w:p w14:paraId="12097124" w14:textId="77777777" w:rsidR="006A1CE4" w:rsidRPr="00E67E0D" w:rsidRDefault="006A1CE4" w:rsidP="00E7499B">
            <w:pPr>
              <w:pStyle w:val="TAL"/>
              <w:rPr>
                <w:szCs w:val="22"/>
              </w:rPr>
            </w:pPr>
            <w:r w:rsidRPr="00E67E0D">
              <w:rPr>
                <w:szCs w:val="22"/>
              </w:rPr>
              <w:t>M</w:t>
            </w:r>
          </w:p>
        </w:tc>
        <w:tc>
          <w:tcPr>
            <w:tcW w:w="1440" w:type="dxa"/>
          </w:tcPr>
          <w:p w14:paraId="0F4639F0" w14:textId="77777777" w:rsidR="006A1CE4" w:rsidRPr="00E67E0D" w:rsidRDefault="006A1CE4" w:rsidP="00E7499B">
            <w:pPr>
              <w:pStyle w:val="TAL"/>
              <w:rPr>
                <w:i/>
                <w:lang w:eastAsia="ja-JP"/>
              </w:rPr>
            </w:pPr>
          </w:p>
        </w:tc>
        <w:tc>
          <w:tcPr>
            <w:tcW w:w="1872" w:type="dxa"/>
          </w:tcPr>
          <w:p w14:paraId="14296716" w14:textId="77777777" w:rsidR="006A1CE4" w:rsidRPr="00E67E0D" w:rsidRDefault="006A1CE4" w:rsidP="00E7499B">
            <w:pPr>
              <w:pStyle w:val="TAL"/>
              <w:rPr>
                <w:szCs w:val="22"/>
              </w:rPr>
            </w:pPr>
            <w:r w:rsidRPr="00E67E0D">
              <w:rPr>
                <w:szCs w:val="22"/>
              </w:rPr>
              <w:t>INTEGER (0..9, …)</w:t>
            </w:r>
          </w:p>
        </w:tc>
        <w:tc>
          <w:tcPr>
            <w:tcW w:w="2880" w:type="dxa"/>
          </w:tcPr>
          <w:p w14:paraId="136461A1" w14:textId="77777777" w:rsidR="006A1CE4" w:rsidRPr="00E67E0D" w:rsidRDefault="006A1CE4" w:rsidP="00E7499B">
            <w:pPr>
              <w:pStyle w:val="TAL"/>
              <w:rPr>
                <w:szCs w:val="22"/>
              </w:rPr>
            </w:pPr>
            <w:r w:rsidRPr="00E67E0D">
              <w:rPr>
                <w:szCs w:val="22"/>
              </w:rPr>
              <w:t xml:space="preserve">The packet error rate is expressed as </w:t>
            </w:r>
            <w:r w:rsidRPr="00E67E0D">
              <w:rPr>
                <w:i/>
                <w:szCs w:val="22"/>
              </w:rPr>
              <w:t>Scalar</w:t>
            </w:r>
            <w:r w:rsidRPr="00E67E0D">
              <w:rPr>
                <w:szCs w:val="22"/>
              </w:rPr>
              <w:t xml:space="preserve"> x 10-k where k is the </w:t>
            </w:r>
            <w:r w:rsidRPr="00E67E0D">
              <w:rPr>
                <w:i/>
                <w:szCs w:val="22"/>
              </w:rPr>
              <w:t>Exponent</w:t>
            </w:r>
            <w:r w:rsidRPr="00E67E0D">
              <w:rPr>
                <w:szCs w:val="22"/>
              </w:rPr>
              <w:t>.</w:t>
            </w:r>
          </w:p>
        </w:tc>
      </w:tr>
      <w:tr w:rsidR="006A1CE4" w:rsidRPr="00E67E0D" w14:paraId="48CE3C53" w14:textId="77777777" w:rsidTr="00E7499B">
        <w:tc>
          <w:tcPr>
            <w:tcW w:w="2448" w:type="dxa"/>
          </w:tcPr>
          <w:p w14:paraId="2559EDFF" w14:textId="77777777" w:rsidR="006A1CE4" w:rsidRPr="00E67E0D" w:rsidRDefault="006A1CE4" w:rsidP="00E7499B">
            <w:pPr>
              <w:pStyle w:val="TAL"/>
              <w:rPr>
                <w:rFonts w:cs="Arial"/>
                <w:lang w:eastAsia="ja-JP"/>
              </w:rPr>
            </w:pPr>
            <w:r w:rsidRPr="00E67E0D">
              <w:t>Exponent</w:t>
            </w:r>
          </w:p>
        </w:tc>
        <w:tc>
          <w:tcPr>
            <w:tcW w:w="1080" w:type="dxa"/>
          </w:tcPr>
          <w:p w14:paraId="060C1805" w14:textId="77777777" w:rsidR="006A1CE4" w:rsidRPr="00E67E0D" w:rsidRDefault="006A1CE4" w:rsidP="00E7499B">
            <w:pPr>
              <w:pStyle w:val="TAL"/>
              <w:rPr>
                <w:rFonts w:cs="Arial"/>
                <w:lang w:eastAsia="ja-JP"/>
              </w:rPr>
            </w:pPr>
            <w:r w:rsidRPr="00E67E0D">
              <w:rPr>
                <w:szCs w:val="22"/>
              </w:rPr>
              <w:t>M</w:t>
            </w:r>
          </w:p>
        </w:tc>
        <w:tc>
          <w:tcPr>
            <w:tcW w:w="1440" w:type="dxa"/>
          </w:tcPr>
          <w:p w14:paraId="19023D21" w14:textId="77777777" w:rsidR="006A1CE4" w:rsidRPr="00E67E0D" w:rsidRDefault="006A1CE4" w:rsidP="00E7499B">
            <w:pPr>
              <w:pStyle w:val="TAL"/>
              <w:rPr>
                <w:i/>
                <w:lang w:eastAsia="ja-JP"/>
              </w:rPr>
            </w:pPr>
          </w:p>
        </w:tc>
        <w:tc>
          <w:tcPr>
            <w:tcW w:w="1872" w:type="dxa"/>
          </w:tcPr>
          <w:p w14:paraId="05EFCF24" w14:textId="77777777" w:rsidR="006A1CE4" w:rsidRPr="00E67E0D" w:rsidRDefault="006A1CE4" w:rsidP="00E7499B">
            <w:pPr>
              <w:pStyle w:val="TAL"/>
              <w:rPr>
                <w:rFonts w:cs="Arial"/>
                <w:lang w:eastAsia="ja-JP"/>
              </w:rPr>
            </w:pPr>
            <w:r w:rsidRPr="00E67E0D">
              <w:rPr>
                <w:szCs w:val="22"/>
              </w:rPr>
              <w:t>INTEGER (0..9, …)</w:t>
            </w:r>
          </w:p>
        </w:tc>
        <w:tc>
          <w:tcPr>
            <w:tcW w:w="2880" w:type="dxa"/>
          </w:tcPr>
          <w:p w14:paraId="5BEA5BBD" w14:textId="77777777" w:rsidR="006A1CE4" w:rsidRPr="00E67E0D" w:rsidRDefault="006A1CE4" w:rsidP="00E7499B">
            <w:pPr>
              <w:pStyle w:val="TAL"/>
              <w:rPr>
                <w:lang w:eastAsia="ja-JP"/>
              </w:rPr>
            </w:pPr>
          </w:p>
        </w:tc>
      </w:tr>
    </w:tbl>
    <w:p w14:paraId="2AED0DC0" w14:textId="77777777" w:rsidR="006A1CE4" w:rsidRPr="00E67E0D" w:rsidRDefault="006A1CE4" w:rsidP="00E7499B"/>
    <w:p w14:paraId="6335512B" w14:textId="77777777" w:rsidR="006A1CE4" w:rsidRPr="00E67E0D" w:rsidRDefault="006A1CE4" w:rsidP="00E7499B">
      <w:pPr>
        <w:pStyle w:val="4"/>
        <w:rPr>
          <w:rFonts w:eastAsia="Batang"/>
        </w:rPr>
      </w:pPr>
      <w:bookmarkStart w:id="4522" w:name="_Toc534720616"/>
      <w:bookmarkStart w:id="4523" w:name="_Toc525567628"/>
      <w:r w:rsidRPr="00E67E0D">
        <w:rPr>
          <w:rFonts w:eastAsia="Batang"/>
        </w:rPr>
        <w:t>9.3.1.82</w:t>
      </w:r>
      <w:r w:rsidRPr="00E67E0D">
        <w:rPr>
          <w:rFonts w:eastAsia="Batang"/>
        </w:rPr>
        <w:tab/>
      </w:r>
      <w:r w:rsidRPr="00E67E0D">
        <w:t>Averaging Window</w:t>
      </w:r>
      <w:bookmarkEnd w:id="4522"/>
      <w:bookmarkEnd w:id="4523"/>
    </w:p>
    <w:p w14:paraId="0F77D755" w14:textId="77777777" w:rsidR="006A1CE4" w:rsidRPr="00E67E0D" w:rsidRDefault="006A1CE4" w:rsidP="00E7499B">
      <w:r w:rsidRPr="00E67E0D">
        <w:t>This IE indicates the Averaging Window for a QoS flow.</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67172B8E" w14:textId="77777777" w:rsidTr="00E7499B">
        <w:tc>
          <w:tcPr>
            <w:tcW w:w="2448" w:type="dxa"/>
          </w:tcPr>
          <w:p w14:paraId="038CA343"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455FEA7A"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0BB31973"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70E3FD0F"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75700FB3"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348F1B84" w14:textId="77777777" w:rsidTr="00E7499B">
        <w:tc>
          <w:tcPr>
            <w:tcW w:w="2448" w:type="dxa"/>
          </w:tcPr>
          <w:p w14:paraId="7EEEC538" w14:textId="77777777" w:rsidR="006A1CE4" w:rsidRPr="00E67E0D" w:rsidRDefault="006A1CE4" w:rsidP="00E7499B">
            <w:pPr>
              <w:pStyle w:val="TAL"/>
              <w:rPr>
                <w:rFonts w:cs="Arial"/>
                <w:lang w:eastAsia="ja-JP"/>
              </w:rPr>
            </w:pPr>
            <w:r w:rsidRPr="00E67E0D">
              <w:t>Averaging Window</w:t>
            </w:r>
          </w:p>
        </w:tc>
        <w:tc>
          <w:tcPr>
            <w:tcW w:w="1080" w:type="dxa"/>
          </w:tcPr>
          <w:p w14:paraId="2910DEFF" w14:textId="77777777" w:rsidR="006A1CE4" w:rsidRPr="00E67E0D" w:rsidRDefault="006A1CE4" w:rsidP="00E7499B">
            <w:pPr>
              <w:pStyle w:val="TAL"/>
              <w:rPr>
                <w:rFonts w:cs="Arial"/>
                <w:lang w:eastAsia="ja-JP"/>
              </w:rPr>
            </w:pPr>
            <w:r w:rsidRPr="00E67E0D">
              <w:rPr>
                <w:szCs w:val="22"/>
              </w:rPr>
              <w:t>M</w:t>
            </w:r>
          </w:p>
        </w:tc>
        <w:tc>
          <w:tcPr>
            <w:tcW w:w="1440" w:type="dxa"/>
          </w:tcPr>
          <w:p w14:paraId="0747949D" w14:textId="77777777" w:rsidR="006A1CE4" w:rsidRPr="00E67E0D" w:rsidRDefault="006A1CE4" w:rsidP="00E7499B">
            <w:pPr>
              <w:pStyle w:val="TAL"/>
              <w:rPr>
                <w:i/>
                <w:lang w:eastAsia="ja-JP"/>
              </w:rPr>
            </w:pPr>
          </w:p>
        </w:tc>
        <w:tc>
          <w:tcPr>
            <w:tcW w:w="1872" w:type="dxa"/>
          </w:tcPr>
          <w:p w14:paraId="601CF272" w14:textId="77777777" w:rsidR="006A1CE4" w:rsidRPr="00E67E0D" w:rsidRDefault="006A1CE4" w:rsidP="00E7499B">
            <w:pPr>
              <w:pStyle w:val="TAL"/>
              <w:rPr>
                <w:rFonts w:cs="Arial"/>
                <w:lang w:eastAsia="ja-JP"/>
              </w:rPr>
            </w:pPr>
            <w:r w:rsidRPr="00E67E0D">
              <w:rPr>
                <w:szCs w:val="22"/>
              </w:rPr>
              <w:t>INTEGER (0..4095, …)</w:t>
            </w:r>
          </w:p>
        </w:tc>
        <w:tc>
          <w:tcPr>
            <w:tcW w:w="2880" w:type="dxa"/>
          </w:tcPr>
          <w:p w14:paraId="518DEE15" w14:textId="77777777" w:rsidR="006A1CE4" w:rsidRPr="00E67E0D" w:rsidRDefault="006A1CE4" w:rsidP="00E7499B">
            <w:pPr>
              <w:pStyle w:val="TAL"/>
              <w:rPr>
                <w:szCs w:val="22"/>
              </w:rPr>
            </w:pPr>
            <w:r w:rsidRPr="00E67E0D">
              <w:rPr>
                <w:szCs w:val="22"/>
              </w:rPr>
              <w:t>Unit: ms.</w:t>
            </w:r>
          </w:p>
          <w:p w14:paraId="4CF38055" w14:textId="77777777" w:rsidR="006A1CE4" w:rsidRPr="00E67E0D" w:rsidRDefault="006A1CE4" w:rsidP="00E7499B">
            <w:pPr>
              <w:pStyle w:val="TAL"/>
              <w:rPr>
                <w:lang w:eastAsia="ja-JP"/>
              </w:rPr>
            </w:pPr>
            <w:r w:rsidRPr="00E67E0D">
              <w:rPr>
                <w:szCs w:val="22"/>
              </w:rPr>
              <w:t>The default value of the IE is 2000ms.</w:t>
            </w:r>
          </w:p>
        </w:tc>
      </w:tr>
    </w:tbl>
    <w:p w14:paraId="711F5A3C" w14:textId="77777777" w:rsidR="006A1CE4" w:rsidRPr="00E67E0D" w:rsidRDefault="006A1CE4" w:rsidP="00E7499B"/>
    <w:p w14:paraId="5AD5B458" w14:textId="77777777" w:rsidR="006A1CE4" w:rsidRPr="00E67E0D" w:rsidRDefault="006A1CE4" w:rsidP="00E7499B">
      <w:pPr>
        <w:pStyle w:val="4"/>
        <w:rPr>
          <w:rFonts w:eastAsia="Batang"/>
        </w:rPr>
      </w:pPr>
      <w:bookmarkStart w:id="4524" w:name="_Toc534720617"/>
      <w:bookmarkStart w:id="4525" w:name="_Toc525567629"/>
      <w:r w:rsidRPr="00E67E0D">
        <w:rPr>
          <w:rFonts w:eastAsia="Batang"/>
        </w:rPr>
        <w:t>9.3.1.83</w:t>
      </w:r>
      <w:r w:rsidRPr="00E67E0D">
        <w:rPr>
          <w:rFonts w:eastAsia="Batang"/>
        </w:rPr>
        <w:tab/>
      </w:r>
      <w:r w:rsidRPr="00E67E0D">
        <w:t>Maximum Data Burst Volume</w:t>
      </w:r>
      <w:bookmarkEnd w:id="4524"/>
      <w:bookmarkEnd w:id="4525"/>
    </w:p>
    <w:p w14:paraId="53747A3F" w14:textId="77777777" w:rsidR="006A1CE4" w:rsidRPr="00E67E0D" w:rsidRDefault="006A1CE4" w:rsidP="00E7499B">
      <w:r w:rsidRPr="00E67E0D">
        <w:t>This IE indicates the Maximum Data Burst Volume for a QoS flow.</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3B698B1A" w14:textId="77777777" w:rsidTr="00E7499B">
        <w:tc>
          <w:tcPr>
            <w:tcW w:w="2448" w:type="dxa"/>
          </w:tcPr>
          <w:p w14:paraId="36829A67"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4B6A4140"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46561A4D"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703BE4F2"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44CB041C"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3EB3EF45" w14:textId="77777777" w:rsidTr="00E7499B">
        <w:tc>
          <w:tcPr>
            <w:tcW w:w="2448" w:type="dxa"/>
          </w:tcPr>
          <w:p w14:paraId="5B0A319F" w14:textId="77777777" w:rsidR="006A1CE4" w:rsidRPr="00E67E0D" w:rsidRDefault="006A1CE4" w:rsidP="00E7499B">
            <w:pPr>
              <w:pStyle w:val="TAL"/>
              <w:rPr>
                <w:rFonts w:cs="Arial"/>
                <w:lang w:eastAsia="ja-JP"/>
              </w:rPr>
            </w:pPr>
            <w:r w:rsidRPr="00E67E0D">
              <w:t>Maximum Data Burst Volume</w:t>
            </w:r>
          </w:p>
        </w:tc>
        <w:tc>
          <w:tcPr>
            <w:tcW w:w="1080" w:type="dxa"/>
          </w:tcPr>
          <w:p w14:paraId="311E7E0C" w14:textId="77777777" w:rsidR="006A1CE4" w:rsidRPr="00E67E0D" w:rsidRDefault="006A1CE4" w:rsidP="00E7499B">
            <w:pPr>
              <w:pStyle w:val="TAL"/>
              <w:rPr>
                <w:rFonts w:cs="Arial"/>
                <w:lang w:eastAsia="ja-JP"/>
              </w:rPr>
            </w:pPr>
            <w:r w:rsidRPr="00E67E0D">
              <w:rPr>
                <w:szCs w:val="22"/>
              </w:rPr>
              <w:t>M</w:t>
            </w:r>
          </w:p>
        </w:tc>
        <w:tc>
          <w:tcPr>
            <w:tcW w:w="1440" w:type="dxa"/>
          </w:tcPr>
          <w:p w14:paraId="79D671AA" w14:textId="77777777" w:rsidR="006A1CE4" w:rsidRPr="00E67E0D" w:rsidRDefault="006A1CE4" w:rsidP="00E7499B">
            <w:pPr>
              <w:pStyle w:val="TAL"/>
              <w:rPr>
                <w:i/>
                <w:lang w:eastAsia="ja-JP"/>
              </w:rPr>
            </w:pPr>
          </w:p>
        </w:tc>
        <w:tc>
          <w:tcPr>
            <w:tcW w:w="1872" w:type="dxa"/>
          </w:tcPr>
          <w:p w14:paraId="32D388C2" w14:textId="77777777" w:rsidR="006A1CE4" w:rsidRPr="00E67E0D" w:rsidRDefault="006A1CE4" w:rsidP="00E7499B">
            <w:pPr>
              <w:pStyle w:val="TAL"/>
              <w:rPr>
                <w:rFonts w:cs="Arial"/>
                <w:lang w:eastAsia="ja-JP"/>
              </w:rPr>
            </w:pPr>
            <w:r w:rsidRPr="00E67E0D">
              <w:rPr>
                <w:szCs w:val="22"/>
              </w:rPr>
              <w:t>INTEGER (0..4095, …)</w:t>
            </w:r>
          </w:p>
        </w:tc>
        <w:tc>
          <w:tcPr>
            <w:tcW w:w="2880" w:type="dxa"/>
          </w:tcPr>
          <w:p w14:paraId="78325A02" w14:textId="77777777" w:rsidR="006A1CE4" w:rsidRPr="00E67E0D" w:rsidRDefault="006A1CE4" w:rsidP="00E7499B">
            <w:pPr>
              <w:pStyle w:val="TAL"/>
              <w:rPr>
                <w:lang w:eastAsia="ja-JP"/>
              </w:rPr>
            </w:pPr>
            <w:r w:rsidRPr="00E67E0D">
              <w:rPr>
                <w:szCs w:val="22"/>
              </w:rPr>
              <w:t>Unit: byte.</w:t>
            </w:r>
          </w:p>
        </w:tc>
      </w:tr>
    </w:tbl>
    <w:p w14:paraId="17EEFD51" w14:textId="77777777" w:rsidR="006A1CE4" w:rsidRPr="00E67E0D" w:rsidRDefault="006A1CE4" w:rsidP="00E7499B"/>
    <w:p w14:paraId="4678B855" w14:textId="77777777" w:rsidR="006A1CE4" w:rsidRPr="00E67E0D" w:rsidRDefault="006A1CE4" w:rsidP="00E7499B">
      <w:pPr>
        <w:pStyle w:val="4"/>
        <w:rPr>
          <w:rFonts w:eastAsia="Batang"/>
        </w:rPr>
      </w:pPr>
      <w:bookmarkStart w:id="4526" w:name="_Toc534720618"/>
      <w:bookmarkStart w:id="4527" w:name="_Toc525567630"/>
      <w:r w:rsidRPr="00E67E0D">
        <w:rPr>
          <w:rFonts w:eastAsia="Batang"/>
        </w:rPr>
        <w:t>9.3.1.84</w:t>
      </w:r>
      <w:r w:rsidRPr="00E67E0D">
        <w:rPr>
          <w:rFonts w:eastAsia="Batang"/>
        </w:rPr>
        <w:tab/>
      </w:r>
      <w:r w:rsidRPr="00E67E0D">
        <w:t>Priority Level</w:t>
      </w:r>
      <w:bookmarkEnd w:id="4526"/>
      <w:bookmarkEnd w:id="4527"/>
    </w:p>
    <w:p w14:paraId="20447FA7" w14:textId="77777777" w:rsidR="006A1CE4" w:rsidRPr="00E67E0D" w:rsidRDefault="006A1CE4" w:rsidP="00E7499B">
      <w:r w:rsidRPr="00E67E0D">
        <w:t>This IE indicates the Priority Level for a QoS flow.</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3DAD4B53" w14:textId="77777777" w:rsidTr="00E7499B">
        <w:tc>
          <w:tcPr>
            <w:tcW w:w="2448" w:type="dxa"/>
          </w:tcPr>
          <w:p w14:paraId="7EE1FD49"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3EBECEA2"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3909F318"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4DBFBC2E"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4FA31018"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40998A48" w14:textId="77777777" w:rsidTr="00E7499B">
        <w:tc>
          <w:tcPr>
            <w:tcW w:w="2448" w:type="dxa"/>
          </w:tcPr>
          <w:p w14:paraId="3C2F8A7E" w14:textId="77777777" w:rsidR="006A1CE4" w:rsidRPr="00E67E0D" w:rsidRDefault="006A1CE4" w:rsidP="00E7499B">
            <w:pPr>
              <w:pStyle w:val="TAL"/>
              <w:rPr>
                <w:rFonts w:cs="Arial"/>
                <w:lang w:eastAsia="ja-JP"/>
              </w:rPr>
            </w:pPr>
            <w:r w:rsidRPr="00E67E0D">
              <w:t>Priority Level</w:t>
            </w:r>
          </w:p>
        </w:tc>
        <w:tc>
          <w:tcPr>
            <w:tcW w:w="1080" w:type="dxa"/>
          </w:tcPr>
          <w:p w14:paraId="06E0C75D" w14:textId="77777777" w:rsidR="006A1CE4" w:rsidRPr="00E67E0D" w:rsidRDefault="006A1CE4" w:rsidP="00E7499B">
            <w:pPr>
              <w:pStyle w:val="TAL"/>
              <w:rPr>
                <w:rFonts w:cs="Arial"/>
                <w:lang w:eastAsia="ja-JP"/>
              </w:rPr>
            </w:pPr>
            <w:r w:rsidRPr="00E67E0D">
              <w:rPr>
                <w:szCs w:val="22"/>
              </w:rPr>
              <w:t>M</w:t>
            </w:r>
          </w:p>
        </w:tc>
        <w:tc>
          <w:tcPr>
            <w:tcW w:w="1440" w:type="dxa"/>
          </w:tcPr>
          <w:p w14:paraId="784CE81D" w14:textId="77777777" w:rsidR="006A1CE4" w:rsidRPr="00E67E0D" w:rsidRDefault="006A1CE4" w:rsidP="00E7499B">
            <w:pPr>
              <w:pStyle w:val="TAL"/>
              <w:rPr>
                <w:i/>
                <w:lang w:eastAsia="ja-JP"/>
              </w:rPr>
            </w:pPr>
          </w:p>
        </w:tc>
        <w:tc>
          <w:tcPr>
            <w:tcW w:w="1872" w:type="dxa"/>
          </w:tcPr>
          <w:p w14:paraId="39719C9E" w14:textId="77777777" w:rsidR="006A1CE4" w:rsidRPr="00E67E0D" w:rsidRDefault="006A1CE4" w:rsidP="00E7499B">
            <w:pPr>
              <w:pStyle w:val="TAL"/>
              <w:rPr>
                <w:rFonts w:cs="Arial"/>
                <w:lang w:eastAsia="ja-JP"/>
              </w:rPr>
            </w:pPr>
            <w:r w:rsidRPr="00E67E0D">
              <w:rPr>
                <w:szCs w:val="22"/>
              </w:rPr>
              <w:t>INTEGER (1..127, …)</w:t>
            </w:r>
          </w:p>
        </w:tc>
        <w:tc>
          <w:tcPr>
            <w:tcW w:w="2880" w:type="dxa"/>
          </w:tcPr>
          <w:p w14:paraId="56922B72" w14:textId="77777777" w:rsidR="006A1CE4" w:rsidRPr="00E67E0D" w:rsidRDefault="006A1CE4" w:rsidP="00E7499B">
            <w:pPr>
              <w:pStyle w:val="TAL"/>
              <w:rPr>
                <w:lang w:eastAsia="ja-JP"/>
              </w:rPr>
            </w:pPr>
            <w:r w:rsidRPr="00E67E0D">
              <w:rPr>
                <w:szCs w:val="22"/>
              </w:rPr>
              <w:t>Values ordered in decreasing order of priority, i.e. with 1 as the highest priority and 127 as the lowest priority.</w:t>
            </w:r>
          </w:p>
        </w:tc>
      </w:tr>
    </w:tbl>
    <w:p w14:paraId="5D5ACC23" w14:textId="77777777" w:rsidR="006A1CE4" w:rsidRPr="00E67E0D" w:rsidRDefault="006A1CE4" w:rsidP="00E7499B"/>
    <w:p w14:paraId="7F564EB3" w14:textId="77777777" w:rsidR="006A1CE4" w:rsidRPr="00E67E0D" w:rsidRDefault="006A1CE4" w:rsidP="00E7499B">
      <w:pPr>
        <w:pStyle w:val="4"/>
        <w:rPr>
          <w:rFonts w:eastAsia="Batang"/>
        </w:rPr>
      </w:pPr>
      <w:bookmarkStart w:id="4528" w:name="_Toc534720619"/>
      <w:bookmarkStart w:id="4529" w:name="_Toc525567631"/>
      <w:r w:rsidRPr="00E67E0D">
        <w:rPr>
          <w:rFonts w:eastAsia="Batang"/>
        </w:rPr>
        <w:t>9.3.1.85</w:t>
      </w:r>
      <w:r w:rsidRPr="00E67E0D">
        <w:rPr>
          <w:rFonts w:eastAsia="Batang"/>
        </w:rPr>
        <w:tab/>
      </w:r>
      <w:r w:rsidRPr="00E67E0D">
        <w:rPr>
          <w:rFonts w:cs="Arial"/>
          <w:lang w:eastAsia="zh-CN"/>
        </w:rPr>
        <w:t>Mobility Restriction List</w:t>
      </w:r>
      <w:bookmarkEnd w:id="4528"/>
      <w:bookmarkEnd w:id="4529"/>
    </w:p>
    <w:p w14:paraId="2D163020" w14:textId="77777777" w:rsidR="006A1CE4" w:rsidRPr="00E67E0D" w:rsidRDefault="006A1CE4" w:rsidP="00E7499B">
      <w:r w:rsidRPr="00E67E0D">
        <w:t xml:space="preserve">This IE defines roaming or access restrictions for subsequent mobility action for which the NR-RAN provides information about the target of the mobility action towards the UE, e.g., handover, or for SCG selection during dual connectivity operation or for assigning proper RNAs. If the NG-RAN receives the </w:t>
      </w:r>
      <w:r w:rsidRPr="00E67E0D">
        <w:rPr>
          <w:i/>
        </w:rPr>
        <w:t xml:space="preserve">Mobility Restriction List </w:t>
      </w:r>
      <w:r w:rsidRPr="00E67E0D">
        <w:t>IE, it shall overwrite previously received mobility restriction information. NG-RAN behaviour upon receiving this IE is specified in TS 23.501 [9].</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07FF5021" w14:textId="77777777" w:rsidTr="00E7499B">
        <w:tc>
          <w:tcPr>
            <w:tcW w:w="2448" w:type="dxa"/>
          </w:tcPr>
          <w:p w14:paraId="47410248"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24016903"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65265E4C"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0BFC6B05"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6DA25763"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27207367" w14:textId="77777777" w:rsidTr="00E7499B">
        <w:tc>
          <w:tcPr>
            <w:tcW w:w="2448" w:type="dxa"/>
          </w:tcPr>
          <w:p w14:paraId="68B1A979" w14:textId="77777777" w:rsidR="006A1CE4" w:rsidRPr="00E67E0D" w:rsidRDefault="006A1CE4" w:rsidP="00E7499B">
            <w:pPr>
              <w:pStyle w:val="TAL"/>
              <w:rPr>
                <w:rFonts w:cs="Arial"/>
                <w:lang w:eastAsia="ja-JP"/>
              </w:rPr>
            </w:pPr>
            <w:r w:rsidRPr="00E67E0D">
              <w:rPr>
                <w:rFonts w:cs="Arial"/>
                <w:lang w:eastAsia="ja-JP"/>
              </w:rPr>
              <w:t>Serving PLMN</w:t>
            </w:r>
          </w:p>
        </w:tc>
        <w:tc>
          <w:tcPr>
            <w:tcW w:w="1080" w:type="dxa"/>
          </w:tcPr>
          <w:p w14:paraId="02BF7C99" w14:textId="77777777" w:rsidR="006A1CE4" w:rsidRPr="00E67E0D" w:rsidRDefault="006A1CE4" w:rsidP="00E7499B">
            <w:pPr>
              <w:pStyle w:val="TAL"/>
              <w:rPr>
                <w:rFonts w:cs="Arial"/>
                <w:lang w:eastAsia="ja-JP"/>
              </w:rPr>
            </w:pPr>
            <w:r w:rsidRPr="00E67E0D">
              <w:rPr>
                <w:rFonts w:cs="Arial"/>
                <w:bCs/>
                <w:lang w:eastAsia="ja-JP"/>
              </w:rPr>
              <w:t>M</w:t>
            </w:r>
          </w:p>
        </w:tc>
        <w:tc>
          <w:tcPr>
            <w:tcW w:w="1440" w:type="dxa"/>
          </w:tcPr>
          <w:p w14:paraId="071BB3CE" w14:textId="77777777" w:rsidR="006A1CE4" w:rsidRPr="00E67E0D" w:rsidRDefault="006A1CE4" w:rsidP="00E7499B">
            <w:pPr>
              <w:pStyle w:val="TAL"/>
              <w:rPr>
                <w:i/>
                <w:lang w:eastAsia="ja-JP"/>
              </w:rPr>
            </w:pPr>
          </w:p>
        </w:tc>
        <w:tc>
          <w:tcPr>
            <w:tcW w:w="1872" w:type="dxa"/>
          </w:tcPr>
          <w:p w14:paraId="4CCD9E7C" w14:textId="77777777" w:rsidR="006A1CE4" w:rsidRPr="00E67E0D" w:rsidRDefault="006A1CE4" w:rsidP="00E7499B">
            <w:pPr>
              <w:pStyle w:val="TAL"/>
              <w:rPr>
                <w:rFonts w:cs="Arial"/>
                <w:bCs/>
                <w:lang w:eastAsia="ja-JP"/>
              </w:rPr>
            </w:pPr>
            <w:r w:rsidRPr="00E67E0D">
              <w:rPr>
                <w:rFonts w:cs="Arial"/>
                <w:bCs/>
                <w:lang w:eastAsia="ja-JP"/>
              </w:rPr>
              <w:t>PLMN Identity</w:t>
            </w:r>
          </w:p>
          <w:p w14:paraId="0745D1CF" w14:textId="77777777" w:rsidR="006A1CE4" w:rsidRPr="00E67E0D" w:rsidRDefault="006A1CE4" w:rsidP="00E7499B">
            <w:pPr>
              <w:pStyle w:val="TAL"/>
              <w:rPr>
                <w:rFonts w:cs="Arial"/>
                <w:lang w:eastAsia="ja-JP"/>
              </w:rPr>
            </w:pPr>
            <w:r w:rsidRPr="00E67E0D">
              <w:rPr>
                <w:rFonts w:cs="Arial"/>
                <w:bCs/>
                <w:lang w:eastAsia="ja-JP"/>
              </w:rPr>
              <w:t>9.3.3.5</w:t>
            </w:r>
          </w:p>
        </w:tc>
        <w:tc>
          <w:tcPr>
            <w:tcW w:w="2880" w:type="dxa"/>
          </w:tcPr>
          <w:p w14:paraId="1C8EA36E" w14:textId="77777777" w:rsidR="006A1CE4" w:rsidRPr="00E67E0D" w:rsidRDefault="006A1CE4" w:rsidP="00E7499B">
            <w:pPr>
              <w:pStyle w:val="TAL"/>
              <w:rPr>
                <w:lang w:eastAsia="ja-JP"/>
              </w:rPr>
            </w:pPr>
          </w:p>
        </w:tc>
      </w:tr>
      <w:tr w:rsidR="006A1CE4" w:rsidRPr="00E67E0D" w14:paraId="0390FBF7" w14:textId="77777777" w:rsidTr="00E7499B">
        <w:tc>
          <w:tcPr>
            <w:tcW w:w="2448" w:type="dxa"/>
          </w:tcPr>
          <w:p w14:paraId="22F7F1FD" w14:textId="77777777" w:rsidR="006A1CE4" w:rsidRPr="00E67E0D" w:rsidRDefault="006A1CE4" w:rsidP="00E7499B">
            <w:pPr>
              <w:pStyle w:val="TAL"/>
              <w:rPr>
                <w:rFonts w:cs="Arial"/>
                <w:lang w:eastAsia="ja-JP"/>
              </w:rPr>
            </w:pPr>
            <w:r w:rsidRPr="00E67E0D">
              <w:rPr>
                <w:rFonts w:cs="Arial"/>
                <w:b/>
                <w:lang w:eastAsia="ja-JP"/>
              </w:rPr>
              <w:t>Equivalent PLMNs</w:t>
            </w:r>
          </w:p>
        </w:tc>
        <w:tc>
          <w:tcPr>
            <w:tcW w:w="1080" w:type="dxa"/>
          </w:tcPr>
          <w:p w14:paraId="1D0B39E6" w14:textId="77777777" w:rsidR="006A1CE4" w:rsidRPr="00E67E0D" w:rsidRDefault="006A1CE4" w:rsidP="00E7499B">
            <w:pPr>
              <w:pStyle w:val="TAL"/>
              <w:rPr>
                <w:rFonts w:cs="Arial"/>
                <w:lang w:eastAsia="ja-JP"/>
              </w:rPr>
            </w:pPr>
          </w:p>
        </w:tc>
        <w:tc>
          <w:tcPr>
            <w:tcW w:w="1440" w:type="dxa"/>
          </w:tcPr>
          <w:p w14:paraId="52B8EEDE" w14:textId="77777777" w:rsidR="006A1CE4" w:rsidRPr="00E67E0D" w:rsidRDefault="006A1CE4" w:rsidP="00E7499B">
            <w:pPr>
              <w:pStyle w:val="TAL"/>
              <w:rPr>
                <w:i/>
                <w:lang w:eastAsia="ja-JP"/>
              </w:rPr>
            </w:pPr>
            <w:r w:rsidRPr="00E67E0D">
              <w:rPr>
                <w:rFonts w:cs="Arial"/>
                <w:i/>
                <w:lang w:eastAsia="ja-JP"/>
              </w:rPr>
              <w:t>0..&lt;maxnoofEPLMNs&gt;</w:t>
            </w:r>
          </w:p>
        </w:tc>
        <w:tc>
          <w:tcPr>
            <w:tcW w:w="1872" w:type="dxa"/>
          </w:tcPr>
          <w:p w14:paraId="1BB08AF9" w14:textId="77777777" w:rsidR="006A1CE4" w:rsidRPr="00E67E0D" w:rsidRDefault="006A1CE4" w:rsidP="00E7499B">
            <w:pPr>
              <w:pStyle w:val="TAL"/>
              <w:rPr>
                <w:rFonts w:cs="Arial"/>
                <w:lang w:eastAsia="ja-JP"/>
              </w:rPr>
            </w:pPr>
          </w:p>
        </w:tc>
        <w:tc>
          <w:tcPr>
            <w:tcW w:w="2880" w:type="dxa"/>
          </w:tcPr>
          <w:p w14:paraId="5ED04181" w14:textId="77777777" w:rsidR="006A1CE4" w:rsidRPr="00E67E0D" w:rsidRDefault="006A1CE4" w:rsidP="00E7499B">
            <w:pPr>
              <w:pStyle w:val="TAL"/>
              <w:rPr>
                <w:rFonts w:cs="Arial"/>
                <w:bCs/>
                <w:lang w:eastAsia="zh-CN"/>
              </w:rPr>
            </w:pPr>
            <w:r w:rsidRPr="00E67E0D">
              <w:rPr>
                <w:rFonts w:cs="Arial"/>
                <w:bCs/>
                <w:lang w:eastAsia="zh-CN"/>
              </w:rPr>
              <w:t>Allowed PLMNs in addition to Serving PLMN.</w:t>
            </w:r>
          </w:p>
          <w:p w14:paraId="766DE3E7" w14:textId="77777777" w:rsidR="006A1CE4" w:rsidRPr="00E67E0D" w:rsidRDefault="006A1CE4" w:rsidP="00E7499B">
            <w:pPr>
              <w:pStyle w:val="TAL"/>
              <w:rPr>
                <w:rFonts w:cs="Arial"/>
                <w:lang w:eastAsia="ja-JP"/>
              </w:rPr>
            </w:pPr>
            <w:r w:rsidRPr="00E67E0D">
              <w:rPr>
                <w:rFonts w:cs="Arial"/>
                <w:lang w:eastAsia="ja-JP"/>
              </w:rPr>
              <w:t>This list corresponds to the list of "equivalent PLMNs" as defined in TS 24.501 [26].</w:t>
            </w:r>
          </w:p>
          <w:p w14:paraId="70CD004A" w14:textId="77777777" w:rsidR="006A1CE4" w:rsidRPr="00E67E0D" w:rsidRDefault="006A1CE4" w:rsidP="00E7499B">
            <w:pPr>
              <w:pStyle w:val="TAL"/>
              <w:rPr>
                <w:lang w:eastAsia="ja-JP"/>
              </w:rPr>
            </w:pPr>
            <w:r w:rsidRPr="00E67E0D">
              <w:rPr>
                <w:rFonts w:cs="Arial"/>
                <w:lang w:eastAsia="ja-JP"/>
              </w:rPr>
              <w:t>This list is part of the roaming restriction information. Roaming restrictions apply to PLMNs other than the Serving PLMN and Equivalent PLMNs.</w:t>
            </w:r>
          </w:p>
        </w:tc>
      </w:tr>
      <w:tr w:rsidR="006A1CE4" w:rsidRPr="00E67E0D" w14:paraId="19831E48" w14:textId="77777777" w:rsidTr="00E7499B">
        <w:tc>
          <w:tcPr>
            <w:tcW w:w="2448" w:type="dxa"/>
          </w:tcPr>
          <w:p w14:paraId="6C1EE78D" w14:textId="77777777" w:rsidR="006A1CE4" w:rsidRPr="00E67E0D" w:rsidRDefault="006A1CE4" w:rsidP="00E7499B">
            <w:pPr>
              <w:pStyle w:val="TAL"/>
              <w:ind w:left="75"/>
              <w:rPr>
                <w:rFonts w:cs="Arial"/>
                <w:lang w:eastAsia="ja-JP"/>
              </w:rPr>
            </w:pPr>
            <w:r w:rsidRPr="00E67E0D">
              <w:rPr>
                <w:rFonts w:cs="Arial"/>
                <w:bCs/>
                <w:lang w:eastAsia="zh-CN"/>
              </w:rPr>
              <w:t>&gt;PLMN Identity</w:t>
            </w:r>
          </w:p>
        </w:tc>
        <w:tc>
          <w:tcPr>
            <w:tcW w:w="1080" w:type="dxa"/>
          </w:tcPr>
          <w:p w14:paraId="78A60E98"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158ADF86" w14:textId="77777777" w:rsidR="006A1CE4" w:rsidRPr="00E67E0D" w:rsidRDefault="006A1CE4" w:rsidP="00E7499B">
            <w:pPr>
              <w:pStyle w:val="TAL"/>
              <w:rPr>
                <w:i/>
                <w:lang w:eastAsia="ja-JP"/>
              </w:rPr>
            </w:pPr>
          </w:p>
        </w:tc>
        <w:tc>
          <w:tcPr>
            <w:tcW w:w="1872" w:type="dxa"/>
          </w:tcPr>
          <w:p w14:paraId="0BADC65D" w14:textId="77777777" w:rsidR="006A1CE4" w:rsidRPr="00E67E0D" w:rsidRDefault="006A1CE4" w:rsidP="00E7499B">
            <w:pPr>
              <w:pStyle w:val="TAL"/>
              <w:rPr>
                <w:rFonts w:cs="Arial"/>
                <w:lang w:eastAsia="ja-JP"/>
              </w:rPr>
            </w:pPr>
            <w:r w:rsidRPr="00E67E0D">
              <w:rPr>
                <w:rFonts w:cs="Arial"/>
                <w:lang w:eastAsia="ja-JP"/>
              </w:rPr>
              <w:t>9.3.3.5</w:t>
            </w:r>
          </w:p>
        </w:tc>
        <w:tc>
          <w:tcPr>
            <w:tcW w:w="2880" w:type="dxa"/>
          </w:tcPr>
          <w:p w14:paraId="249F977B" w14:textId="77777777" w:rsidR="006A1CE4" w:rsidRPr="00E67E0D" w:rsidRDefault="006A1CE4" w:rsidP="00E7499B">
            <w:pPr>
              <w:pStyle w:val="TAL"/>
              <w:rPr>
                <w:lang w:eastAsia="ja-JP"/>
              </w:rPr>
            </w:pPr>
          </w:p>
        </w:tc>
      </w:tr>
      <w:tr w:rsidR="006A1CE4" w:rsidRPr="00E67E0D" w14:paraId="4B72B564" w14:textId="77777777" w:rsidTr="00E7499B">
        <w:tc>
          <w:tcPr>
            <w:tcW w:w="2448" w:type="dxa"/>
            <w:shd w:val="clear" w:color="auto" w:fill="auto"/>
          </w:tcPr>
          <w:p w14:paraId="562D6667" w14:textId="77777777" w:rsidR="006A1CE4" w:rsidRPr="00E67E0D" w:rsidRDefault="006A1CE4" w:rsidP="00E7499B">
            <w:pPr>
              <w:pStyle w:val="TAL"/>
              <w:rPr>
                <w:rFonts w:cs="Arial"/>
                <w:lang w:eastAsia="ja-JP"/>
              </w:rPr>
            </w:pPr>
            <w:bookmarkStart w:id="4530" w:name="_Hlk515218479"/>
            <w:r w:rsidRPr="00E67E0D">
              <w:rPr>
                <w:rFonts w:cs="Arial"/>
                <w:b/>
                <w:lang w:eastAsia="ja-JP"/>
              </w:rPr>
              <w:t>RAT Restrictions</w:t>
            </w:r>
          </w:p>
        </w:tc>
        <w:tc>
          <w:tcPr>
            <w:tcW w:w="1080" w:type="dxa"/>
            <w:shd w:val="clear" w:color="auto" w:fill="auto"/>
          </w:tcPr>
          <w:p w14:paraId="26BE6ABD" w14:textId="77777777" w:rsidR="006A1CE4" w:rsidRPr="00E67E0D" w:rsidRDefault="006A1CE4" w:rsidP="00E7499B">
            <w:pPr>
              <w:pStyle w:val="TAL"/>
              <w:rPr>
                <w:rFonts w:cs="Arial"/>
                <w:lang w:eastAsia="ja-JP"/>
              </w:rPr>
            </w:pPr>
          </w:p>
        </w:tc>
        <w:tc>
          <w:tcPr>
            <w:tcW w:w="1440" w:type="dxa"/>
            <w:shd w:val="clear" w:color="auto" w:fill="auto"/>
          </w:tcPr>
          <w:p w14:paraId="7211AF05" w14:textId="77777777" w:rsidR="006A1CE4" w:rsidRPr="00E67E0D" w:rsidRDefault="006A1CE4" w:rsidP="00E7499B">
            <w:pPr>
              <w:pStyle w:val="TAL"/>
              <w:rPr>
                <w:i/>
                <w:lang w:eastAsia="ja-JP"/>
              </w:rPr>
            </w:pPr>
            <w:r w:rsidRPr="00E67E0D">
              <w:rPr>
                <w:rFonts w:cs="Arial"/>
                <w:i/>
                <w:lang w:eastAsia="ja-JP"/>
              </w:rPr>
              <w:t>0..&lt;</w:t>
            </w:r>
            <w:r w:rsidRPr="00E67E0D">
              <w:rPr>
                <w:i/>
              </w:rPr>
              <w:t>maxnoofEPLMNsPlusOne</w:t>
            </w:r>
            <w:r w:rsidRPr="00E67E0D">
              <w:rPr>
                <w:rFonts w:cs="Arial"/>
                <w:i/>
                <w:lang w:eastAsia="ja-JP"/>
              </w:rPr>
              <w:t>&gt;</w:t>
            </w:r>
          </w:p>
        </w:tc>
        <w:tc>
          <w:tcPr>
            <w:tcW w:w="1872" w:type="dxa"/>
            <w:shd w:val="clear" w:color="auto" w:fill="auto"/>
          </w:tcPr>
          <w:p w14:paraId="2B745545" w14:textId="77777777" w:rsidR="006A1CE4" w:rsidRPr="00E67E0D" w:rsidRDefault="006A1CE4" w:rsidP="00E7499B">
            <w:pPr>
              <w:pStyle w:val="TAL"/>
              <w:rPr>
                <w:rFonts w:cs="Arial"/>
                <w:lang w:eastAsia="ja-JP"/>
              </w:rPr>
            </w:pPr>
          </w:p>
        </w:tc>
        <w:tc>
          <w:tcPr>
            <w:tcW w:w="2880" w:type="dxa"/>
            <w:shd w:val="clear" w:color="auto" w:fill="auto"/>
          </w:tcPr>
          <w:p w14:paraId="28F7F4AF" w14:textId="77777777" w:rsidR="006A1CE4" w:rsidRPr="00E67E0D" w:rsidRDefault="006A1CE4" w:rsidP="00E7499B">
            <w:pPr>
              <w:pStyle w:val="TAL"/>
              <w:rPr>
                <w:lang w:eastAsia="ja-JP"/>
              </w:rPr>
            </w:pPr>
            <w:r w:rsidRPr="00E67E0D">
              <w:rPr>
                <w:rFonts w:cs="Arial"/>
                <w:bCs/>
                <w:lang w:eastAsia="zh-CN"/>
              </w:rPr>
              <w:t>This IE contains RAT restriction related information as specified in TS 23.501 [9].</w:t>
            </w:r>
          </w:p>
        </w:tc>
      </w:tr>
      <w:tr w:rsidR="006A1CE4" w:rsidRPr="00E67E0D" w14:paraId="05EECD6E" w14:textId="77777777" w:rsidTr="00E7499B">
        <w:tc>
          <w:tcPr>
            <w:tcW w:w="2448" w:type="dxa"/>
            <w:shd w:val="clear" w:color="auto" w:fill="auto"/>
          </w:tcPr>
          <w:p w14:paraId="0AA592AD" w14:textId="77777777" w:rsidR="006A1CE4" w:rsidRPr="00E67E0D" w:rsidRDefault="006A1CE4" w:rsidP="00E7499B">
            <w:pPr>
              <w:pStyle w:val="TAL"/>
              <w:ind w:left="75"/>
              <w:rPr>
                <w:rFonts w:cs="Arial"/>
                <w:lang w:eastAsia="ja-JP"/>
              </w:rPr>
            </w:pPr>
            <w:r w:rsidRPr="00E67E0D">
              <w:rPr>
                <w:rFonts w:cs="Arial"/>
                <w:bCs/>
                <w:lang w:eastAsia="zh-CN"/>
              </w:rPr>
              <w:t>&gt;PLMN Identity</w:t>
            </w:r>
          </w:p>
        </w:tc>
        <w:tc>
          <w:tcPr>
            <w:tcW w:w="1080" w:type="dxa"/>
            <w:shd w:val="clear" w:color="auto" w:fill="auto"/>
          </w:tcPr>
          <w:p w14:paraId="0CF8A60E" w14:textId="77777777" w:rsidR="006A1CE4" w:rsidRPr="00E67E0D" w:rsidRDefault="006A1CE4" w:rsidP="00E7499B">
            <w:pPr>
              <w:pStyle w:val="TAL"/>
              <w:rPr>
                <w:rFonts w:cs="Arial"/>
                <w:lang w:eastAsia="ja-JP"/>
              </w:rPr>
            </w:pPr>
            <w:r w:rsidRPr="00E67E0D">
              <w:rPr>
                <w:rFonts w:cs="Arial"/>
                <w:lang w:eastAsia="ja-JP"/>
              </w:rPr>
              <w:t>M</w:t>
            </w:r>
          </w:p>
        </w:tc>
        <w:tc>
          <w:tcPr>
            <w:tcW w:w="1440" w:type="dxa"/>
            <w:shd w:val="clear" w:color="auto" w:fill="auto"/>
          </w:tcPr>
          <w:p w14:paraId="3A072B32" w14:textId="77777777" w:rsidR="006A1CE4" w:rsidRPr="00E67E0D" w:rsidRDefault="006A1CE4" w:rsidP="00E7499B">
            <w:pPr>
              <w:pStyle w:val="TAL"/>
              <w:rPr>
                <w:i/>
                <w:lang w:eastAsia="ja-JP"/>
              </w:rPr>
            </w:pPr>
          </w:p>
        </w:tc>
        <w:tc>
          <w:tcPr>
            <w:tcW w:w="1872" w:type="dxa"/>
            <w:shd w:val="clear" w:color="auto" w:fill="auto"/>
          </w:tcPr>
          <w:p w14:paraId="4010FB46" w14:textId="77777777" w:rsidR="006A1CE4" w:rsidRPr="00E67E0D" w:rsidRDefault="006A1CE4" w:rsidP="00E7499B">
            <w:pPr>
              <w:pStyle w:val="TAL"/>
              <w:rPr>
                <w:rFonts w:cs="Arial"/>
                <w:lang w:eastAsia="ja-JP"/>
              </w:rPr>
            </w:pPr>
            <w:r w:rsidRPr="00E67E0D">
              <w:rPr>
                <w:rFonts w:cs="Arial"/>
                <w:lang w:eastAsia="ja-JP"/>
              </w:rPr>
              <w:t>9.3.3.5</w:t>
            </w:r>
          </w:p>
        </w:tc>
        <w:tc>
          <w:tcPr>
            <w:tcW w:w="2880" w:type="dxa"/>
            <w:shd w:val="clear" w:color="auto" w:fill="auto"/>
          </w:tcPr>
          <w:p w14:paraId="66848BA9" w14:textId="77777777" w:rsidR="006A1CE4" w:rsidRPr="00E67E0D" w:rsidRDefault="006A1CE4" w:rsidP="00E7499B">
            <w:pPr>
              <w:pStyle w:val="TAL"/>
              <w:rPr>
                <w:lang w:eastAsia="ja-JP"/>
              </w:rPr>
            </w:pPr>
          </w:p>
        </w:tc>
      </w:tr>
      <w:tr w:rsidR="006A1CE4" w:rsidRPr="00E67E0D" w14:paraId="03681E28" w14:textId="77777777" w:rsidTr="00E7499B">
        <w:tc>
          <w:tcPr>
            <w:tcW w:w="2448" w:type="dxa"/>
            <w:shd w:val="clear" w:color="auto" w:fill="auto"/>
          </w:tcPr>
          <w:p w14:paraId="354BB22E" w14:textId="77777777" w:rsidR="006A1CE4" w:rsidRPr="00E67E0D" w:rsidRDefault="006A1CE4" w:rsidP="00E7499B">
            <w:pPr>
              <w:pStyle w:val="TAL"/>
              <w:ind w:left="75"/>
              <w:rPr>
                <w:rFonts w:cs="Arial"/>
                <w:lang w:eastAsia="ja-JP"/>
              </w:rPr>
            </w:pPr>
            <w:r w:rsidRPr="00E67E0D">
              <w:rPr>
                <w:rFonts w:cs="Arial"/>
                <w:bCs/>
                <w:lang w:eastAsia="zh-CN"/>
              </w:rPr>
              <w:t>&gt;RAT Restriction Information</w:t>
            </w:r>
          </w:p>
        </w:tc>
        <w:tc>
          <w:tcPr>
            <w:tcW w:w="1080" w:type="dxa"/>
            <w:shd w:val="clear" w:color="auto" w:fill="auto"/>
          </w:tcPr>
          <w:p w14:paraId="33FF518C" w14:textId="77777777" w:rsidR="006A1CE4" w:rsidRPr="00E67E0D" w:rsidRDefault="006A1CE4" w:rsidP="00E7499B">
            <w:pPr>
              <w:pStyle w:val="TAL"/>
              <w:rPr>
                <w:rFonts w:cs="Arial"/>
                <w:lang w:eastAsia="ja-JP"/>
              </w:rPr>
            </w:pPr>
            <w:r w:rsidRPr="00E67E0D">
              <w:rPr>
                <w:rFonts w:cs="Arial"/>
                <w:lang w:eastAsia="ja-JP"/>
              </w:rPr>
              <w:t>M</w:t>
            </w:r>
          </w:p>
        </w:tc>
        <w:tc>
          <w:tcPr>
            <w:tcW w:w="1440" w:type="dxa"/>
            <w:shd w:val="clear" w:color="auto" w:fill="auto"/>
          </w:tcPr>
          <w:p w14:paraId="64E84298" w14:textId="77777777" w:rsidR="006A1CE4" w:rsidRPr="00E67E0D" w:rsidRDefault="006A1CE4" w:rsidP="00E7499B">
            <w:pPr>
              <w:pStyle w:val="TAL"/>
              <w:rPr>
                <w:i/>
                <w:lang w:eastAsia="ja-JP"/>
              </w:rPr>
            </w:pPr>
          </w:p>
        </w:tc>
        <w:tc>
          <w:tcPr>
            <w:tcW w:w="1872" w:type="dxa"/>
            <w:shd w:val="clear" w:color="auto" w:fill="auto"/>
          </w:tcPr>
          <w:p w14:paraId="3D4FC026" w14:textId="77777777" w:rsidR="006A1CE4" w:rsidRPr="00E67E0D" w:rsidRDefault="006A1CE4" w:rsidP="00E7499B">
            <w:pPr>
              <w:pStyle w:val="TAL"/>
              <w:rPr>
                <w:lang w:eastAsia="ja-JP"/>
              </w:rPr>
            </w:pPr>
            <w:r w:rsidRPr="00E67E0D">
              <w:rPr>
                <w:rFonts w:eastAsia="SimSun" w:cs="Arial"/>
                <w:lang w:eastAsia="zh-CN"/>
              </w:rPr>
              <w:t>BIT STRING</w:t>
            </w:r>
            <w:r w:rsidRPr="00E67E0D">
              <w:rPr>
                <w:lang w:eastAsia="ja-JP"/>
              </w:rPr>
              <w:t xml:space="preserve"> {</w:t>
            </w:r>
          </w:p>
          <w:p w14:paraId="378B401B" w14:textId="77777777" w:rsidR="006A1CE4" w:rsidRPr="00E67E0D" w:rsidRDefault="006A1CE4" w:rsidP="00E7499B">
            <w:pPr>
              <w:pStyle w:val="TAL"/>
              <w:rPr>
                <w:lang w:eastAsia="ja-JP"/>
              </w:rPr>
            </w:pPr>
            <w:r w:rsidRPr="00E67E0D">
              <w:rPr>
                <w:lang w:eastAsia="ja-JP"/>
              </w:rPr>
              <w:t>e-UTRA (0),</w:t>
            </w:r>
          </w:p>
          <w:p w14:paraId="74271E87" w14:textId="77777777" w:rsidR="006A1CE4" w:rsidRPr="00E67E0D" w:rsidRDefault="006A1CE4" w:rsidP="00E7499B">
            <w:pPr>
              <w:pStyle w:val="TAL"/>
              <w:rPr>
                <w:lang w:eastAsia="ja-JP"/>
              </w:rPr>
            </w:pPr>
            <w:r w:rsidRPr="00E67E0D">
              <w:rPr>
                <w:lang w:eastAsia="ja-JP"/>
              </w:rPr>
              <w:t>nR (1) }</w:t>
            </w:r>
          </w:p>
          <w:p w14:paraId="1BCB0F44" w14:textId="77777777" w:rsidR="006A1CE4" w:rsidRPr="00E67E0D" w:rsidRDefault="006A1CE4" w:rsidP="00E7499B">
            <w:pPr>
              <w:pStyle w:val="TAL"/>
              <w:rPr>
                <w:rFonts w:cs="Arial"/>
                <w:lang w:eastAsia="ja-JP"/>
              </w:rPr>
            </w:pPr>
            <w:r w:rsidRPr="00E67E0D">
              <w:rPr>
                <w:lang w:eastAsia="ja-JP"/>
              </w:rPr>
              <w:t>(SIZE(8, …))</w:t>
            </w:r>
          </w:p>
        </w:tc>
        <w:tc>
          <w:tcPr>
            <w:tcW w:w="2880" w:type="dxa"/>
            <w:shd w:val="clear" w:color="auto" w:fill="auto"/>
          </w:tcPr>
          <w:p w14:paraId="58155EAC" w14:textId="77777777" w:rsidR="006A1CE4" w:rsidRPr="00E67E0D" w:rsidRDefault="006A1CE4" w:rsidP="00E7499B">
            <w:pPr>
              <w:pStyle w:val="TAL"/>
              <w:rPr>
                <w:lang w:eastAsia="ja-JP"/>
              </w:rPr>
            </w:pPr>
            <w:r w:rsidRPr="00E67E0D">
              <w:rPr>
                <w:lang w:eastAsia="ja-JP"/>
              </w:rPr>
              <w:t>Each position in the bitmap represents a RAT.</w:t>
            </w:r>
          </w:p>
          <w:p w14:paraId="46DDC473" w14:textId="77777777" w:rsidR="006A1CE4" w:rsidRPr="00E67E0D" w:rsidRDefault="006A1CE4" w:rsidP="00E7499B">
            <w:pPr>
              <w:pStyle w:val="TAL"/>
              <w:rPr>
                <w:lang w:eastAsia="ja-JP"/>
              </w:rPr>
            </w:pPr>
            <w:r w:rsidRPr="00E67E0D">
              <w:rPr>
                <w:lang w:eastAsia="ja-JP"/>
              </w:rPr>
              <w:t xml:space="preserve">If a bit is set to </w:t>
            </w:r>
            <w:r w:rsidRPr="00E67E0D">
              <w:rPr>
                <w:rFonts w:cs="Arial"/>
                <w:lang w:eastAsia="ja-JP"/>
              </w:rPr>
              <w:t>"1", the respective RAT is restricted for the UE</w:t>
            </w:r>
            <w:r w:rsidRPr="00E67E0D">
              <w:rPr>
                <w:lang w:eastAsia="ja-JP"/>
              </w:rPr>
              <w:t>.</w:t>
            </w:r>
          </w:p>
          <w:p w14:paraId="44C6530F" w14:textId="77777777" w:rsidR="006A1CE4" w:rsidRPr="00E67E0D" w:rsidRDefault="006A1CE4" w:rsidP="00E7499B">
            <w:pPr>
              <w:pStyle w:val="TAL"/>
              <w:rPr>
                <w:lang w:eastAsia="ja-JP"/>
              </w:rPr>
            </w:pPr>
            <w:r w:rsidRPr="00E67E0D">
              <w:rPr>
                <w:lang w:eastAsia="ja-JP"/>
              </w:rPr>
              <w:t xml:space="preserve">If a bit is set to </w:t>
            </w:r>
            <w:r w:rsidRPr="00E67E0D">
              <w:rPr>
                <w:rFonts w:cs="Arial"/>
                <w:lang w:eastAsia="ja-JP"/>
              </w:rPr>
              <w:t>"0", the respective RAT is not restricted for the UE</w:t>
            </w:r>
            <w:r w:rsidRPr="00E67E0D">
              <w:rPr>
                <w:lang w:eastAsia="ja-JP"/>
              </w:rPr>
              <w:t>.</w:t>
            </w:r>
          </w:p>
          <w:p w14:paraId="076D33C7" w14:textId="77777777" w:rsidR="006A1CE4" w:rsidRPr="00E67E0D" w:rsidRDefault="006A1CE4" w:rsidP="00E7499B">
            <w:pPr>
              <w:pStyle w:val="TAL"/>
              <w:rPr>
                <w:lang w:eastAsia="ja-JP"/>
              </w:rPr>
            </w:pPr>
            <w:r w:rsidRPr="00E67E0D">
              <w:rPr>
                <w:lang w:eastAsia="ja-JP"/>
              </w:rPr>
              <w:t xml:space="preserve">This version of the specification does not use bits 2-7, the sending node shall set bits 2-7 to </w:t>
            </w:r>
            <w:r w:rsidRPr="00E67E0D">
              <w:rPr>
                <w:rFonts w:cs="Arial"/>
                <w:lang w:eastAsia="ja-JP"/>
              </w:rPr>
              <w:t>"0", the receiving node shall ignore bits 2-7.</w:t>
            </w:r>
            <w:r w:rsidRPr="00E67E0D">
              <w:rPr>
                <w:lang w:eastAsia="ja-JP"/>
              </w:rPr>
              <w:t xml:space="preserve"> </w:t>
            </w:r>
          </w:p>
        </w:tc>
      </w:tr>
      <w:bookmarkEnd w:id="4530"/>
      <w:tr w:rsidR="006A1CE4" w:rsidRPr="00E67E0D" w14:paraId="34865B31" w14:textId="77777777" w:rsidTr="00E7499B">
        <w:tc>
          <w:tcPr>
            <w:tcW w:w="2448" w:type="dxa"/>
          </w:tcPr>
          <w:p w14:paraId="4C59953C" w14:textId="77777777" w:rsidR="006A1CE4" w:rsidRPr="00E67E0D" w:rsidRDefault="006A1CE4" w:rsidP="00E7499B">
            <w:pPr>
              <w:pStyle w:val="TAL"/>
              <w:rPr>
                <w:rFonts w:cs="Arial"/>
                <w:lang w:eastAsia="ja-JP"/>
              </w:rPr>
            </w:pPr>
            <w:r w:rsidRPr="00E67E0D">
              <w:rPr>
                <w:rFonts w:cs="Arial"/>
                <w:b/>
                <w:lang w:eastAsia="ja-JP"/>
              </w:rPr>
              <w:t>Forbidden Area Information</w:t>
            </w:r>
          </w:p>
        </w:tc>
        <w:tc>
          <w:tcPr>
            <w:tcW w:w="1080" w:type="dxa"/>
          </w:tcPr>
          <w:p w14:paraId="23BEFB2F" w14:textId="77777777" w:rsidR="006A1CE4" w:rsidRPr="00E67E0D" w:rsidRDefault="006A1CE4" w:rsidP="00E7499B">
            <w:pPr>
              <w:pStyle w:val="TAL"/>
              <w:rPr>
                <w:rFonts w:cs="Arial"/>
                <w:lang w:eastAsia="ja-JP"/>
              </w:rPr>
            </w:pPr>
          </w:p>
        </w:tc>
        <w:tc>
          <w:tcPr>
            <w:tcW w:w="1440" w:type="dxa"/>
          </w:tcPr>
          <w:p w14:paraId="70B7127D" w14:textId="77777777" w:rsidR="006A1CE4" w:rsidRPr="00E67E0D" w:rsidRDefault="006A1CE4" w:rsidP="00E7499B">
            <w:pPr>
              <w:pStyle w:val="TAL"/>
              <w:rPr>
                <w:i/>
                <w:lang w:eastAsia="ja-JP"/>
              </w:rPr>
            </w:pPr>
            <w:r w:rsidRPr="00E67E0D">
              <w:rPr>
                <w:rFonts w:cs="Arial"/>
                <w:i/>
                <w:lang w:eastAsia="ja-JP"/>
              </w:rPr>
              <w:t>0..&lt;</w:t>
            </w:r>
            <w:r w:rsidRPr="00E67E0D">
              <w:rPr>
                <w:i/>
              </w:rPr>
              <w:t>maxnoofEPLMNsPlusOne</w:t>
            </w:r>
            <w:r w:rsidRPr="00E67E0D">
              <w:rPr>
                <w:rFonts w:cs="Arial"/>
                <w:i/>
                <w:lang w:eastAsia="ja-JP"/>
              </w:rPr>
              <w:t>&gt;</w:t>
            </w:r>
          </w:p>
        </w:tc>
        <w:tc>
          <w:tcPr>
            <w:tcW w:w="1872" w:type="dxa"/>
          </w:tcPr>
          <w:p w14:paraId="3A4D2C23" w14:textId="77777777" w:rsidR="006A1CE4" w:rsidRPr="00E67E0D" w:rsidRDefault="006A1CE4" w:rsidP="00E7499B">
            <w:pPr>
              <w:pStyle w:val="TAL"/>
              <w:rPr>
                <w:rFonts w:cs="Arial"/>
                <w:lang w:eastAsia="ja-JP"/>
              </w:rPr>
            </w:pPr>
          </w:p>
        </w:tc>
        <w:tc>
          <w:tcPr>
            <w:tcW w:w="2880" w:type="dxa"/>
          </w:tcPr>
          <w:p w14:paraId="3DA315C1" w14:textId="77777777" w:rsidR="006A1CE4" w:rsidRPr="00E67E0D" w:rsidRDefault="006A1CE4" w:rsidP="00E7499B">
            <w:pPr>
              <w:pStyle w:val="TAL"/>
              <w:rPr>
                <w:lang w:eastAsia="ja-JP"/>
              </w:rPr>
            </w:pPr>
            <w:r w:rsidRPr="00E67E0D">
              <w:rPr>
                <w:rFonts w:cs="Arial"/>
                <w:bCs/>
                <w:lang w:eastAsia="zh-CN"/>
              </w:rPr>
              <w:t>This IE contains Forbidden Area information as specified in TS 23.501 [9].</w:t>
            </w:r>
          </w:p>
        </w:tc>
      </w:tr>
      <w:tr w:rsidR="006A1CE4" w:rsidRPr="00E67E0D" w14:paraId="71A37DD2" w14:textId="77777777" w:rsidTr="00E7499B">
        <w:tc>
          <w:tcPr>
            <w:tcW w:w="2448" w:type="dxa"/>
          </w:tcPr>
          <w:p w14:paraId="2165249E" w14:textId="77777777" w:rsidR="006A1CE4" w:rsidRPr="00E67E0D" w:rsidRDefault="006A1CE4" w:rsidP="00E7499B">
            <w:pPr>
              <w:pStyle w:val="TAL"/>
              <w:ind w:left="75"/>
              <w:rPr>
                <w:rFonts w:cs="Arial"/>
                <w:lang w:eastAsia="ja-JP"/>
              </w:rPr>
            </w:pPr>
            <w:r w:rsidRPr="00E67E0D">
              <w:rPr>
                <w:rFonts w:cs="Arial"/>
                <w:bCs/>
                <w:lang w:eastAsia="zh-CN"/>
              </w:rPr>
              <w:t>&gt;PLMN Identity</w:t>
            </w:r>
          </w:p>
        </w:tc>
        <w:tc>
          <w:tcPr>
            <w:tcW w:w="1080" w:type="dxa"/>
          </w:tcPr>
          <w:p w14:paraId="403A959E"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228AAE89" w14:textId="77777777" w:rsidR="006A1CE4" w:rsidRPr="00E67E0D" w:rsidRDefault="006A1CE4" w:rsidP="00E7499B">
            <w:pPr>
              <w:pStyle w:val="TAL"/>
              <w:rPr>
                <w:i/>
                <w:lang w:eastAsia="ja-JP"/>
              </w:rPr>
            </w:pPr>
          </w:p>
        </w:tc>
        <w:tc>
          <w:tcPr>
            <w:tcW w:w="1872" w:type="dxa"/>
          </w:tcPr>
          <w:p w14:paraId="3D5672F8" w14:textId="77777777" w:rsidR="006A1CE4" w:rsidRPr="00E67E0D" w:rsidRDefault="006A1CE4" w:rsidP="00E7499B">
            <w:pPr>
              <w:pStyle w:val="TAL"/>
              <w:rPr>
                <w:rFonts w:cs="Arial"/>
                <w:lang w:eastAsia="ja-JP"/>
              </w:rPr>
            </w:pPr>
            <w:r w:rsidRPr="00E67E0D">
              <w:rPr>
                <w:rFonts w:cs="Arial"/>
                <w:lang w:eastAsia="ja-JP"/>
              </w:rPr>
              <w:t>9.3.3.5</w:t>
            </w:r>
          </w:p>
        </w:tc>
        <w:tc>
          <w:tcPr>
            <w:tcW w:w="2880" w:type="dxa"/>
          </w:tcPr>
          <w:p w14:paraId="38856C96" w14:textId="77777777" w:rsidR="006A1CE4" w:rsidRPr="00E67E0D" w:rsidRDefault="006A1CE4" w:rsidP="00E7499B">
            <w:pPr>
              <w:pStyle w:val="TAL"/>
              <w:rPr>
                <w:lang w:eastAsia="ja-JP"/>
              </w:rPr>
            </w:pPr>
          </w:p>
        </w:tc>
      </w:tr>
      <w:tr w:rsidR="006A1CE4" w:rsidRPr="00E67E0D" w14:paraId="27D5A1C4" w14:textId="77777777" w:rsidTr="00E7499B">
        <w:tc>
          <w:tcPr>
            <w:tcW w:w="2448" w:type="dxa"/>
          </w:tcPr>
          <w:p w14:paraId="281EDE7F" w14:textId="77777777" w:rsidR="006A1CE4" w:rsidRPr="00E67E0D" w:rsidRDefault="006A1CE4" w:rsidP="00E7499B">
            <w:pPr>
              <w:pStyle w:val="TAL"/>
              <w:ind w:left="75"/>
              <w:rPr>
                <w:rFonts w:cs="Arial"/>
                <w:lang w:eastAsia="ja-JP"/>
              </w:rPr>
            </w:pPr>
            <w:r w:rsidRPr="00E67E0D">
              <w:rPr>
                <w:rFonts w:cs="Arial"/>
                <w:b/>
                <w:lang w:eastAsia="zh-CN"/>
              </w:rPr>
              <w:t>&gt;Forbidden TACs</w:t>
            </w:r>
          </w:p>
        </w:tc>
        <w:tc>
          <w:tcPr>
            <w:tcW w:w="1080" w:type="dxa"/>
          </w:tcPr>
          <w:p w14:paraId="434A75B2" w14:textId="77777777" w:rsidR="006A1CE4" w:rsidRPr="00E67E0D" w:rsidRDefault="006A1CE4" w:rsidP="00E7499B">
            <w:pPr>
              <w:pStyle w:val="TAL"/>
              <w:rPr>
                <w:rFonts w:cs="Arial"/>
                <w:lang w:eastAsia="ja-JP"/>
              </w:rPr>
            </w:pPr>
          </w:p>
        </w:tc>
        <w:tc>
          <w:tcPr>
            <w:tcW w:w="1440" w:type="dxa"/>
          </w:tcPr>
          <w:p w14:paraId="1A91F30D" w14:textId="77777777" w:rsidR="006A1CE4" w:rsidRPr="00E67E0D" w:rsidRDefault="006A1CE4" w:rsidP="00E7499B">
            <w:pPr>
              <w:pStyle w:val="TAL"/>
              <w:rPr>
                <w:i/>
                <w:lang w:eastAsia="ja-JP"/>
              </w:rPr>
            </w:pPr>
            <w:r w:rsidRPr="00E67E0D">
              <w:rPr>
                <w:rFonts w:cs="Arial"/>
                <w:i/>
                <w:lang w:eastAsia="ja-JP"/>
              </w:rPr>
              <w:t>1..&lt;maxnoofForbTACs&gt;</w:t>
            </w:r>
          </w:p>
        </w:tc>
        <w:tc>
          <w:tcPr>
            <w:tcW w:w="1872" w:type="dxa"/>
          </w:tcPr>
          <w:p w14:paraId="6C25F4D7" w14:textId="77777777" w:rsidR="006A1CE4" w:rsidRPr="00E67E0D" w:rsidRDefault="006A1CE4" w:rsidP="00E7499B">
            <w:pPr>
              <w:pStyle w:val="TAL"/>
              <w:rPr>
                <w:rFonts w:cs="Arial"/>
                <w:lang w:eastAsia="ja-JP"/>
              </w:rPr>
            </w:pPr>
          </w:p>
        </w:tc>
        <w:tc>
          <w:tcPr>
            <w:tcW w:w="2880" w:type="dxa"/>
          </w:tcPr>
          <w:p w14:paraId="072EC203" w14:textId="77777777" w:rsidR="006A1CE4" w:rsidRPr="00E67E0D" w:rsidRDefault="006A1CE4" w:rsidP="00E7499B">
            <w:pPr>
              <w:pStyle w:val="TAL"/>
              <w:rPr>
                <w:lang w:eastAsia="ja-JP"/>
              </w:rPr>
            </w:pPr>
          </w:p>
        </w:tc>
      </w:tr>
      <w:tr w:rsidR="006A1CE4" w:rsidRPr="00E67E0D" w14:paraId="4AC68907" w14:textId="77777777" w:rsidTr="00E7499B">
        <w:tc>
          <w:tcPr>
            <w:tcW w:w="2448" w:type="dxa"/>
          </w:tcPr>
          <w:p w14:paraId="49ABAA47" w14:textId="77777777" w:rsidR="006A1CE4" w:rsidRPr="00E67E0D" w:rsidRDefault="006A1CE4" w:rsidP="00E7499B">
            <w:pPr>
              <w:pStyle w:val="TAL"/>
              <w:ind w:left="165"/>
              <w:rPr>
                <w:rFonts w:cs="Arial"/>
                <w:lang w:eastAsia="ja-JP"/>
              </w:rPr>
            </w:pPr>
            <w:r w:rsidRPr="00E67E0D">
              <w:rPr>
                <w:rFonts w:eastAsia="Batang" w:cs="Arial"/>
                <w:lang w:eastAsia="ja-JP"/>
              </w:rPr>
              <w:t>&gt;&gt;TAC</w:t>
            </w:r>
          </w:p>
        </w:tc>
        <w:tc>
          <w:tcPr>
            <w:tcW w:w="1080" w:type="dxa"/>
          </w:tcPr>
          <w:p w14:paraId="59B049F9"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5B12A9AD" w14:textId="77777777" w:rsidR="006A1CE4" w:rsidRPr="00E67E0D" w:rsidRDefault="006A1CE4" w:rsidP="00E7499B">
            <w:pPr>
              <w:pStyle w:val="TAL"/>
              <w:rPr>
                <w:i/>
                <w:lang w:eastAsia="ja-JP"/>
              </w:rPr>
            </w:pPr>
          </w:p>
        </w:tc>
        <w:tc>
          <w:tcPr>
            <w:tcW w:w="1872" w:type="dxa"/>
          </w:tcPr>
          <w:p w14:paraId="760431FA" w14:textId="77777777" w:rsidR="006A1CE4" w:rsidRPr="00E67E0D" w:rsidRDefault="006A1CE4" w:rsidP="00E7499B">
            <w:pPr>
              <w:pStyle w:val="TAL"/>
              <w:rPr>
                <w:rFonts w:cs="Arial"/>
                <w:lang w:eastAsia="ja-JP"/>
              </w:rPr>
            </w:pPr>
            <w:r w:rsidRPr="00E67E0D">
              <w:rPr>
                <w:rFonts w:cs="Arial"/>
                <w:lang w:eastAsia="ja-JP"/>
              </w:rPr>
              <w:t>9.3.3.10</w:t>
            </w:r>
          </w:p>
        </w:tc>
        <w:tc>
          <w:tcPr>
            <w:tcW w:w="2880" w:type="dxa"/>
          </w:tcPr>
          <w:p w14:paraId="19FE45C0" w14:textId="77777777" w:rsidR="006A1CE4" w:rsidRPr="00E67E0D" w:rsidRDefault="006A1CE4" w:rsidP="00E7499B">
            <w:pPr>
              <w:pStyle w:val="TAL"/>
              <w:rPr>
                <w:lang w:eastAsia="ja-JP"/>
              </w:rPr>
            </w:pPr>
            <w:r w:rsidRPr="00E67E0D">
              <w:rPr>
                <w:rFonts w:cs="Arial"/>
                <w:lang w:eastAsia="ja-JP"/>
              </w:rPr>
              <w:t>The TAC of the forbidden TAI.</w:t>
            </w:r>
          </w:p>
        </w:tc>
      </w:tr>
      <w:tr w:rsidR="006A1CE4" w:rsidRPr="00E67E0D" w14:paraId="205BA597" w14:textId="77777777" w:rsidTr="00E7499B">
        <w:tc>
          <w:tcPr>
            <w:tcW w:w="2448" w:type="dxa"/>
          </w:tcPr>
          <w:p w14:paraId="3D83A6D0" w14:textId="77777777" w:rsidR="006A1CE4" w:rsidRPr="00E67E0D" w:rsidRDefault="006A1CE4" w:rsidP="00E7499B">
            <w:pPr>
              <w:pStyle w:val="TAL"/>
              <w:rPr>
                <w:rFonts w:cs="Arial"/>
                <w:lang w:eastAsia="ja-JP"/>
              </w:rPr>
            </w:pPr>
            <w:r w:rsidRPr="00E67E0D">
              <w:rPr>
                <w:rFonts w:cs="Arial"/>
                <w:b/>
                <w:lang w:eastAsia="ja-JP"/>
              </w:rPr>
              <w:t>Service Area Information</w:t>
            </w:r>
          </w:p>
        </w:tc>
        <w:tc>
          <w:tcPr>
            <w:tcW w:w="1080" w:type="dxa"/>
          </w:tcPr>
          <w:p w14:paraId="7EA34829" w14:textId="77777777" w:rsidR="006A1CE4" w:rsidRPr="00E67E0D" w:rsidRDefault="006A1CE4" w:rsidP="00E7499B">
            <w:pPr>
              <w:pStyle w:val="TAL"/>
              <w:rPr>
                <w:rFonts w:cs="Arial"/>
                <w:lang w:eastAsia="ja-JP"/>
              </w:rPr>
            </w:pPr>
          </w:p>
        </w:tc>
        <w:tc>
          <w:tcPr>
            <w:tcW w:w="1440" w:type="dxa"/>
          </w:tcPr>
          <w:p w14:paraId="59143B7D" w14:textId="77777777" w:rsidR="006A1CE4" w:rsidRPr="00E67E0D" w:rsidRDefault="006A1CE4" w:rsidP="00E7499B">
            <w:pPr>
              <w:pStyle w:val="TAL"/>
              <w:rPr>
                <w:i/>
                <w:lang w:eastAsia="ja-JP"/>
              </w:rPr>
            </w:pPr>
            <w:r w:rsidRPr="00E67E0D">
              <w:rPr>
                <w:rFonts w:cs="Arial"/>
                <w:i/>
                <w:lang w:eastAsia="ja-JP"/>
              </w:rPr>
              <w:t>0..&lt;</w:t>
            </w:r>
            <w:r w:rsidRPr="00E67E0D">
              <w:rPr>
                <w:i/>
              </w:rPr>
              <w:t>maxnoofEPLMNsPlusOne</w:t>
            </w:r>
            <w:r w:rsidRPr="00E67E0D">
              <w:rPr>
                <w:rFonts w:cs="Arial"/>
                <w:i/>
                <w:lang w:eastAsia="ja-JP"/>
              </w:rPr>
              <w:t>&gt;</w:t>
            </w:r>
          </w:p>
        </w:tc>
        <w:tc>
          <w:tcPr>
            <w:tcW w:w="1872" w:type="dxa"/>
          </w:tcPr>
          <w:p w14:paraId="783B0824" w14:textId="77777777" w:rsidR="006A1CE4" w:rsidRPr="00E67E0D" w:rsidRDefault="006A1CE4" w:rsidP="00E7499B">
            <w:pPr>
              <w:pStyle w:val="TAL"/>
              <w:rPr>
                <w:rFonts w:cs="Arial"/>
                <w:lang w:eastAsia="ja-JP"/>
              </w:rPr>
            </w:pPr>
          </w:p>
        </w:tc>
        <w:tc>
          <w:tcPr>
            <w:tcW w:w="2880" w:type="dxa"/>
          </w:tcPr>
          <w:p w14:paraId="0BB45633" w14:textId="77777777" w:rsidR="006A1CE4" w:rsidRPr="00E67E0D" w:rsidRDefault="006A1CE4" w:rsidP="00E7499B">
            <w:pPr>
              <w:pStyle w:val="TAL"/>
              <w:rPr>
                <w:lang w:eastAsia="ja-JP"/>
              </w:rPr>
            </w:pPr>
            <w:r w:rsidRPr="00E67E0D">
              <w:rPr>
                <w:rFonts w:cs="Arial"/>
                <w:bCs/>
                <w:lang w:eastAsia="zh-CN"/>
              </w:rPr>
              <w:t>This IE contains Service Area Restriction information as specified in TS 23.501 [9].</w:t>
            </w:r>
          </w:p>
        </w:tc>
      </w:tr>
      <w:tr w:rsidR="006A1CE4" w:rsidRPr="00E67E0D" w14:paraId="7D52EEAB" w14:textId="77777777" w:rsidTr="00E7499B">
        <w:tc>
          <w:tcPr>
            <w:tcW w:w="2448" w:type="dxa"/>
          </w:tcPr>
          <w:p w14:paraId="76EC5B22" w14:textId="77777777" w:rsidR="006A1CE4" w:rsidRPr="00E67E0D" w:rsidRDefault="006A1CE4" w:rsidP="00E7499B">
            <w:pPr>
              <w:pStyle w:val="TAL"/>
              <w:ind w:left="75"/>
              <w:rPr>
                <w:rFonts w:cs="Arial"/>
                <w:lang w:eastAsia="ja-JP"/>
              </w:rPr>
            </w:pPr>
            <w:r w:rsidRPr="00E67E0D">
              <w:rPr>
                <w:rFonts w:cs="Arial"/>
                <w:bCs/>
                <w:lang w:eastAsia="zh-CN"/>
              </w:rPr>
              <w:t>&gt;PLMN Identity</w:t>
            </w:r>
          </w:p>
        </w:tc>
        <w:tc>
          <w:tcPr>
            <w:tcW w:w="1080" w:type="dxa"/>
          </w:tcPr>
          <w:p w14:paraId="647119EA"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61FC1BDE" w14:textId="77777777" w:rsidR="006A1CE4" w:rsidRPr="00E67E0D" w:rsidRDefault="006A1CE4" w:rsidP="00E7499B">
            <w:pPr>
              <w:pStyle w:val="TAL"/>
              <w:rPr>
                <w:i/>
                <w:lang w:eastAsia="ja-JP"/>
              </w:rPr>
            </w:pPr>
          </w:p>
        </w:tc>
        <w:tc>
          <w:tcPr>
            <w:tcW w:w="1872" w:type="dxa"/>
          </w:tcPr>
          <w:p w14:paraId="1FC60923" w14:textId="77777777" w:rsidR="006A1CE4" w:rsidRPr="00E67E0D" w:rsidRDefault="006A1CE4" w:rsidP="00E7499B">
            <w:pPr>
              <w:pStyle w:val="TAL"/>
              <w:rPr>
                <w:rFonts w:cs="Arial"/>
                <w:lang w:eastAsia="ja-JP"/>
              </w:rPr>
            </w:pPr>
            <w:r w:rsidRPr="00E67E0D">
              <w:rPr>
                <w:rFonts w:cs="Arial"/>
                <w:lang w:eastAsia="ja-JP"/>
              </w:rPr>
              <w:t>9.3.3.5</w:t>
            </w:r>
          </w:p>
        </w:tc>
        <w:tc>
          <w:tcPr>
            <w:tcW w:w="2880" w:type="dxa"/>
          </w:tcPr>
          <w:p w14:paraId="0B59565D" w14:textId="77777777" w:rsidR="006A1CE4" w:rsidRPr="00E67E0D" w:rsidRDefault="006A1CE4" w:rsidP="00E7499B">
            <w:pPr>
              <w:pStyle w:val="TAL"/>
              <w:rPr>
                <w:lang w:eastAsia="ja-JP"/>
              </w:rPr>
            </w:pPr>
          </w:p>
        </w:tc>
      </w:tr>
      <w:tr w:rsidR="006A1CE4" w:rsidRPr="00E67E0D" w14:paraId="452FFB15" w14:textId="77777777" w:rsidTr="00E7499B">
        <w:tc>
          <w:tcPr>
            <w:tcW w:w="2448" w:type="dxa"/>
          </w:tcPr>
          <w:p w14:paraId="719B21DC" w14:textId="77777777" w:rsidR="006A1CE4" w:rsidRPr="00E67E0D" w:rsidRDefault="006A1CE4" w:rsidP="00E7499B">
            <w:pPr>
              <w:pStyle w:val="TAL"/>
              <w:ind w:left="75"/>
              <w:rPr>
                <w:rFonts w:cs="Arial"/>
                <w:lang w:eastAsia="ja-JP"/>
              </w:rPr>
            </w:pPr>
            <w:r w:rsidRPr="00E67E0D">
              <w:rPr>
                <w:rFonts w:cs="Arial"/>
                <w:b/>
                <w:lang w:eastAsia="zh-CN"/>
              </w:rPr>
              <w:t>&gt;Allowed TACs</w:t>
            </w:r>
          </w:p>
        </w:tc>
        <w:tc>
          <w:tcPr>
            <w:tcW w:w="1080" w:type="dxa"/>
          </w:tcPr>
          <w:p w14:paraId="676EEBFB" w14:textId="77777777" w:rsidR="006A1CE4" w:rsidRPr="00E67E0D" w:rsidRDefault="006A1CE4" w:rsidP="00E7499B">
            <w:pPr>
              <w:pStyle w:val="TAL"/>
              <w:rPr>
                <w:rFonts w:cs="Arial"/>
                <w:lang w:eastAsia="ja-JP"/>
              </w:rPr>
            </w:pPr>
          </w:p>
        </w:tc>
        <w:tc>
          <w:tcPr>
            <w:tcW w:w="1440" w:type="dxa"/>
          </w:tcPr>
          <w:p w14:paraId="255FEE27" w14:textId="77777777" w:rsidR="006A1CE4" w:rsidRPr="00E67E0D" w:rsidRDefault="006A1CE4" w:rsidP="00E7499B">
            <w:pPr>
              <w:pStyle w:val="TAL"/>
              <w:rPr>
                <w:i/>
                <w:lang w:eastAsia="ja-JP"/>
              </w:rPr>
            </w:pPr>
            <w:r w:rsidRPr="00E67E0D">
              <w:rPr>
                <w:rFonts w:cs="Arial"/>
                <w:i/>
                <w:lang w:eastAsia="ja-JP"/>
              </w:rPr>
              <w:t>0..&lt;maxnoofAllowedAreas&gt;</w:t>
            </w:r>
          </w:p>
        </w:tc>
        <w:tc>
          <w:tcPr>
            <w:tcW w:w="1872" w:type="dxa"/>
          </w:tcPr>
          <w:p w14:paraId="6C400C35" w14:textId="77777777" w:rsidR="006A1CE4" w:rsidRPr="00E67E0D" w:rsidRDefault="006A1CE4" w:rsidP="00E7499B">
            <w:pPr>
              <w:pStyle w:val="TAL"/>
              <w:rPr>
                <w:rFonts w:cs="Arial"/>
                <w:lang w:eastAsia="ja-JP"/>
              </w:rPr>
            </w:pPr>
          </w:p>
        </w:tc>
        <w:tc>
          <w:tcPr>
            <w:tcW w:w="2880" w:type="dxa"/>
          </w:tcPr>
          <w:p w14:paraId="70213660" w14:textId="77777777" w:rsidR="006A1CE4" w:rsidRPr="00E67E0D" w:rsidRDefault="006A1CE4" w:rsidP="00E7499B">
            <w:pPr>
              <w:pStyle w:val="TAL"/>
              <w:rPr>
                <w:lang w:eastAsia="ja-JP"/>
              </w:rPr>
            </w:pPr>
          </w:p>
        </w:tc>
      </w:tr>
      <w:tr w:rsidR="006A1CE4" w:rsidRPr="00E67E0D" w14:paraId="3FB199C0" w14:textId="77777777" w:rsidTr="00E7499B">
        <w:tc>
          <w:tcPr>
            <w:tcW w:w="2448" w:type="dxa"/>
          </w:tcPr>
          <w:p w14:paraId="5CC0385B" w14:textId="77777777" w:rsidR="006A1CE4" w:rsidRPr="00E67E0D" w:rsidRDefault="006A1CE4" w:rsidP="00E7499B">
            <w:pPr>
              <w:pStyle w:val="TAL"/>
              <w:ind w:left="165"/>
              <w:rPr>
                <w:rFonts w:cs="Arial"/>
                <w:lang w:eastAsia="ja-JP"/>
              </w:rPr>
            </w:pPr>
            <w:r w:rsidRPr="00E67E0D">
              <w:rPr>
                <w:rFonts w:eastAsia="Batang" w:cs="Arial"/>
                <w:lang w:eastAsia="ja-JP"/>
              </w:rPr>
              <w:t>&gt;&gt;TAC</w:t>
            </w:r>
          </w:p>
        </w:tc>
        <w:tc>
          <w:tcPr>
            <w:tcW w:w="1080" w:type="dxa"/>
          </w:tcPr>
          <w:p w14:paraId="553EF232"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6ADE3AA8" w14:textId="77777777" w:rsidR="006A1CE4" w:rsidRPr="00E67E0D" w:rsidRDefault="006A1CE4" w:rsidP="00E7499B">
            <w:pPr>
              <w:pStyle w:val="TAL"/>
              <w:rPr>
                <w:i/>
                <w:lang w:eastAsia="ja-JP"/>
              </w:rPr>
            </w:pPr>
          </w:p>
        </w:tc>
        <w:tc>
          <w:tcPr>
            <w:tcW w:w="1872" w:type="dxa"/>
          </w:tcPr>
          <w:p w14:paraId="6A7D3EB5" w14:textId="77777777" w:rsidR="006A1CE4" w:rsidRPr="00E67E0D" w:rsidRDefault="006A1CE4" w:rsidP="00E7499B">
            <w:pPr>
              <w:pStyle w:val="TAL"/>
              <w:rPr>
                <w:rFonts w:cs="Arial"/>
                <w:lang w:eastAsia="ja-JP"/>
              </w:rPr>
            </w:pPr>
            <w:r w:rsidRPr="00E67E0D">
              <w:rPr>
                <w:rFonts w:cs="Arial"/>
                <w:lang w:eastAsia="ja-JP"/>
              </w:rPr>
              <w:t>9.3.3.10</w:t>
            </w:r>
          </w:p>
        </w:tc>
        <w:tc>
          <w:tcPr>
            <w:tcW w:w="2880" w:type="dxa"/>
          </w:tcPr>
          <w:p w14:paraId="61DB935F" w14:textId="77777777" w:rsidR="006A1CE4" w:rsidRPr="00E67E0D" w:rsidRDefault="006A1CE4" w:rsidP="00E7499B">
            <w:pPr>
              <w:pStyle w:val="TAL"/>
              <w:rPr>
                <w:lang w:eastAsia="ja-JP"/>
              </w:rPr>
            </w:pPr>
            <w:r w:rsidRPr="00E67E0D">
              <w:rPr>
                <w:rFonts w:cs="Arial"/>
                <w:lang w:eastAsia="ja-JP"/>
              </w:rPr>
              <w:t>The TAC of the allowed TAI.</w:t>
            </w:r>
          </w:p>
        </w:tc>
      </w:tr>
      <w:tr w:rsidR="006A1CE4" w:rsidRPr="00E67E0D" w14:paraId="17C24A78" w14:textId="77777777" w:rsidTr="00E7499B">
        <w:tc>
          <w:tcPr>
            <w:tcW w:w="2448" w:type="dxa"/>
          </w:tcPr>
          <w:p w14:paraId="1B64265B" w14:textId="77777777" w:rsidR="006A1CE4" w:rsidRPr="00E67E0D" w:rsidRDefault="006A1CE4" w:rsidP="00E7499B">
            <w:pPr>
              <w:pStyle w:val="TAL"/>
              <w:ind w:left="75"/>
              <w:rPr>
                <w:rFonts w:cs="Arial"/>
                <w:lang w:eastAsia="ja-JP"/>
              </w:rPr>
            </w:pPr>
            <w:r w:rsidRPr="00E67E0D">
              <w:rPr>
                <w:rFonts w:cs="Arial"/>
                <w:b/>
                <w:lang w:eastAsia="zh-CN"/>
              </w:rPr>
              <w:t>&gt;Not Allowed TACs</w:t>
            </w:r>
          </w:p>
        </w:tc>
        <w:tc>
          <w:tcPr>
            <w:tcW w:w="1080" w:type="dxa"/>
          </w:tcPr>
          <w:p w14:paraId="6C202F19" w14:textId="77777777" w:rsidR="006A1CE4" w:rsidRPr="00E67E0D" w:rsidRDefault="006A1CE4" w:rsidP="00E7499B">
            <w:pPr>
              <w:pStyle w:val="TAL"/>
              <w:rPr>
                <w:rFonts w:cs="Arial"/>
                <w:lang w:eastAsia="ja-JP"/>
              </w:rPr>
            </w:pPr>
          </w:p>
        </w:tc>
        <w:tc>
          <w:tcPr>
            <w:tcW w:w="1440" w:type="dxa"/>
          </w:tcPr>
          <w:p w14:paraId="29BBBB35" w14:textId="77777777" w:rsidR="006A1CE4" w:rsidRPr="00E67E0D" w:rsidRDefault="006A1CE4" w:rsidP="00E7499B">
            <w:pPr>
              <w:pStyle w:val="TAL"/>
              <w:rPr>
                <w:i/>
                <w:lang w:eastAsia="ja-JP"/>
              </w:rPr>
            </w:pPr>
            <w:r w:rsidRPr="00E67E0D">
              <w:rPr>
                <w:rFonts w:cs="Arial"/>
                <w:i/>
                <w:lang w:eastAsia="ja-JP"/>
              </w:rPr>
              <w:t>0..&lt;maxnoofAllowedAreas&gt;</w:t>
            </w:r>
          </w:p>
        </w:tc>
        <w:tc>
          <w:tcPr>
            <w:tcW w:w="1872" w:type="dxa"/>
          </w:tcPr>
          <w:p w14:paraId="2209B41A" w14:textId="77777777" w:rsidR="006A1CE4" w:rsidRPr="00E67E0D" w:rsidRDefault="006A1CE4" w:rsidP="00E7499B">
            <w:pPr>
              <w:pStyle w:val="TAL"/>
              <w:rPr>
                <w:rFonts w:cs="Arial"/>
                <w:lang w:eastAsia="ja-JP"/>
              </w:rPr>
            </w:pPr>
          </w:p>
        </w:tc>
        <w:tc>
          <w:tcPr>
            <w:tcW w:w="2880" w:type="dxa"/>
          </w:tcPr>
          <w:p w14:paraId="694F06BC" w14:textId="77777777" w:rsidR="006A1CE4" w:rsidRPr="00E67E0D" w:rsidRDefault="006A1CE4" w:rsidP="00E7499B">
            <w:pPr>
              <w:pStyle w:val="TAL"/>
              <w:rPr>
                <w:lang w:eastAsia="ja-JP"/>
              </w:rPr>
            </w:pPr>
          </w:p>
        </w:tc>
      </w:tr>
      <w:tr w:rsidR="006A1CE4" w:rsidRPr="00E67E0D" w14:paraId="08801D91" w14:textId="77777777" w:rsidTr="00E7499B">
        <w:tc>
          <w:tcPr>
            <w:tcW w:w="2448" w:type="dxa"/>
          </w:tcPr>
          <w:p w14:paraId="13AF8DDA" w14:textId="77777777" w:rsidR="006A1CE4" w:rsidRPr="00E67E0D" w:rsidRDefault="006A1CE4" w:rsidP="00E7499B">
            <w:pPr>
              <w:pStyle w:val="TAL"/>
              <w:ind w:left="165"/>
              <w:rPr>
                <w:rFonts w:cs="Arial"/>
                <w:lang w:eastAsia="ja-JP"/>
              </w:rPr>
            </w:pPr>
            <w:r w:rsidRPr="00E67E0D">
              <w:rPr>
                <w:rFonts w:eastAsia="Batang" w:cs="Arial"/>
                <w:lang w:eastAsia="ja-JP"/>
              </w:rPr>
              <w:t>&gt;&gt;TAC</w:t>
            </w:r>
          </w:p>
        </w:tc>
        <w:tc>
          <w:tcPr>
            <w:tcW w:w="1080" w:type="dxa"/>
          </w:tcPr>
          <w:p w14:paraId="50E196C5"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7961F4B4" w14:textId="77777777" w:rsidR="006A1CE4" w:rsidRPr="00E67E0D" w:rsidRDefault="006A1CE4" w:rsidP="00E7499B">
            <w:pPr>
              <w:pStyle w:val="TAL"/>
              <w:rPr>
                <w:i/>
                <w:lang w:eastAsia="ja-JP"/>
              </w:rPr>
            </w:pPr>
          </w:p>
        </w:tc>
        <w:tc>
          <w:tcPr>
            <w:tcW w:w="1872" w:type="dxa"/>
          </w:tcPr>
          <w:p w14:paraId="3DF5A83C" w14:textId="77777777" w:rsidR="006A1CE4" w:rsidRPr="00E67E0D" w:rsidRDefault="006A1CE4" w:rsidP="00E7499B">
            <w:pPr>
              <w:pStyle w:val="TAL"/>
              <w:rPr>
                <w:rFonts w:cs="Arial"/>
                <w:lang w:eastAsia="ja-JP"/>
              </w:rPr>
            </w:pPr>
            <w:r w:rsidRPr="00E67E0D">
              <w:rPr>
                <w:rFonts w:cs="Arial"/>
                <w:lang w:eastAsia="ja-JP"/>
              </w:rPr>
              <w:t>9.3.3.10</w:t>
            </w:r>
          </w:p>
        </w:tc>
        <w:tc>
          <w:tcPr>
            <w:tcW w:w="2880" w:type="dxa"/>
          </w:tcPr>
          <w:p w14:paraId="1443CF9B" w14:textId="77777777" w:rsidR="006A1CE4" w:rsidRPr="00E67E0D" w:rsidRDefault="006A1CE4" w:rsidP="00E7499B">
            <w:pPr>
              <w:pStyle w:val="TAL"/>
              <w:rPr>
                <w:lang w:eastAsia="ja-JP"/>
              </w:rPr>
            </w:pPr>
            <w:r w:rsidRPr="00E67E0D">
              <w:rPr>
                <w:rFonts w:cs="Arial"/>
                <w:lang w:eastAsia="ja-JP"/>
              </w:rPr>
              <w:t>The TAC of the not-allowed TAI.</w:t>
            </w:r>
          </w:p>
        </w:tc>
      </w:tr>
    </w:tbl>
    <w:p w14:paraId="35FAF641"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56BBC501" w14:textId="77777777" w:rsidTr="00E7499B">
        <w:tc>
          <w:tcPr>
            <w:tcW w:w="3528" w:type="dxa"/>
          </w:tcPr>
          <w:p w14:paraId="77C5E663"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7E246ECE"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0201934C" w14:textId="77777777" w:rsidTr="00E7499B">
        <w:tc>
          <w:tcPr>
            <w:tcW w:w="3528" w:type="dxa"/>
          </w:tcPr>
          <w:p w14:paraId="7C818E0D" w14:textId="77777777" w:rsidR="006A1CE4" w:rsidRPr="00E67E0D" w:rsidRDefault="006A1CE4" w:rsidP="00E7499B">
            <w:pPr>
              <w:pStyle w:val="TAL"/>
              <w:rPr>
                <w:lang w:eastAsia="ja-JP"/>
              </w:rPr>
            </w:pPr>
            <w:r w:rsidRPr="00E67E0D">
              <w:rPr>
                <w:rFonts w:eastAsia="MS Mincho" w:cs="Arial"/>
                <w:lang w:eastAsia="ja-JP"/>
              </w:rPr>
              <w:t>m</w:t>
            </w:r>
            <w:r w:rsidRPr="00E67E0D">
              <w:rPr>
                <w:rFonts w:cs="Arial"/>
                <w:lang w:eastAsia="ja-JP"/>
              </w:rPr>
              <w:t>axnoofEPLMNs</w:t>
            </w:r>
          </w:p>
        </w:tc>
        <w:tc>
          <w:tcPr>
            <w:tcW w:w="6192" w:type="dxa"/>
          </w:tcPr>
          <w:p w14:paraId="11338EFF" w14:textId="77777777" w:rsidR="006A1CE4" w:rsidRPr="00E67E0D" w:rsidRDefault="006A1CE4" w:rsidP="00E7499B">
            <w:pPr>
              <w:pStyle w:val="TAL"/>
              <w:rPr>
                <w:lang w:eastAsia="ja-JP"/>
              </w:rPr>
            </w:pPr>
            <w:r w:rsidRPr="00E67E0D">
              <w:rPr>
                <w:rFonts w:cs="Arial"/>
                <w:lang w:eastAsia="ja-JP"/>
              </w:rPr>
              <w:t>Maximum no. of equivalent PLMNs. Value is 15.</w:t>
            </w:r>
          </w:p>
        </w:tc>
      </w:tr>
      <w:tr w:rsidR="006A1CE4" w:rsidRPr="00E67E0D" w14:paraId="4C82AF14" w14:textId="77777777" w:rsidTr="00E7499B">
        <w:tc>
          <w:tcPr>
            <w:tcW w:w="3528" w:type="dxa"/>
          </w:tcPr>
          <w:p w14:paraId="117C891A" w14:textId="77777777" w:rsidR="006A1CE4" w:rsidRPr="00E67E0D" w:rsidRDefault="006A1CE4" w:rsidP="00E7499B">
            <w:pPr>
              <w:pStyle w:val="TAL"/>
              <w:rPr>
                <w:lang w:eastAsia="ja-JP"/>
              </w:rPr>
            </w:pPr>
            <w:r w:rsidRPr="00E67E0D">
              <w:t>maxnoofEPLMNsPlusOne</w:t>
            </w:r>
          </w:p>
        </w:tc>
        <w:tc>
          <w:tcPr>
            <w:tcW w:w="6192" w:type="dxa"/>
          </w:tcPr>
          <w:p w14:paraId="71A470A7" w14:textId="77777777" w:rsidR="006A1CE4" w:rsidRPr="00E67E0D" w:rsidRDefault="006A1CE4" w:rsidP="00E7499B">
            <w:pPr>
              <w:pStyle w:val="TAL"/>
              <w:rPr>
                <w:rFonts w:cs="Arial"/>
                <w:lang w:eastAsia="ja-JP"/>
              </w:rPr>
            </w:pPr>
            <w:r w:rsidRPr="00E67E0D">
              <w:rPr>
                <w:rFonts w:cs="Arial"/>
                <w:lang w:eastAsia="ja-JP"/>
              </w:rPr>
              <w:t>Maximum no. of allowed PLMNs. Value is 16.</w:t>
            </w:r>
          </w:p>
        </w:tc>
      </w:tr>
      <w:tr w:rsidR="006A1CE4" w:rsidRPr="00E67E0D" w14:paraId="38ABDAC2" w14:textId="77777777" w:rsidTr="00E7499B">
        <w:tc>
          <w:tcPr>
            <w:tcW w:w="3528" w:type="dxa"/>
          </w:tcPr>
          <w:p w14:paraId="4C836835" w14:textId="77777777" w:rsidR="006A1CE4" w:rsidRPr="00E67E0D" w:rsidRDefault="006A1CE4" w:rsidP="00E7499B">
            <w:pPr>
              <w:pStyle w:val="TAL"/>
              <w:rPr>
                <w:lang w:eastAsia="ja-JP"/>
              </w:rPr>
            </w:pPr>
            <w:r w:rsidRPr="00E67E0D">
              <w:rPr>
                <w:rFonts w:eastAsia="MS Mincho" w:cs="Arial"/>
                <w:lang w:eastAsia="ja-JP"/>
              </w:rPr>
              <w:t>maxnoofForbTACs</w:t>
            </w:r>
          </w:p>
        </w:tc>
        <w:tc>
          <w:tcPr>
            <w:tcW w:w="6192" w:type="dxa"/>
          </w:tcPr>
          <w:p w14:paraId="6841A034" w14:textId="77777777" w:rsidR="006A1CE4" w:rsidRPr="00E67E0D" w:rsidRDefault="006A1CE4" w:rsidP="00E7499B">
            <w:pPr>
              <w:pStyle w:val="TAL"/>
              <w:rPr>
                <w:rFonts w:cs="Arial"/>
                <w:lang w:eastAsia="ja-JP"/>
              </w:rPr>
            </w:pPr>
            <w:r w:rsidRPr="00E67E0D">
              <w:rPr>
                <w:rFonts w:cs="Arial"/>
                <w:lang w:eastAsia="ja-JP"/>
              </w:rPr>
              <w:t>Maximum no. of forbidden Tracking Area Codes. Value is 4096.</w:t>
            </w:r>
          </w:p>
        </w:tc>
      </w:tr>
      <w:tr w:rsidR="006A1CE4" w:rsidRPr="00E67E0D" w14:paraId="56FF46DD" w14:textId="77777777" w:rsidTr="00E7499B">
        <w:tc>
          <w:tcPr>
            <w:tcW w:w="3528" w:type="dxa"/>
          </w:tcPr>
          <w:p w14:paraId="33F42596" w14:textId="77777777" w:rsidR="006A1CE4" w:rsidRPr="00E67E0D" w:rsidRDefault="006A1CE4" w:rsidP="00E7499B">
            <w:pPr>
              <w:pStyle w:val="TAL"/>
              <w:rPr>
                <w:lang w:eastAsia="ja-JP"/>
              </w:rPr>
            </w:pPr>
            <w:r w:rsidRPr="00E67E0D">
              <w:rPr>
                <w:rFonts w:eastAsia="MS Mincho" w:cs="Arial"/>
                <w:lang w:eastAsia="ja-JP"/>
              </w:rPr>
              <w:t>maxnoofAllowedAreas</w:t>
            </w:r>
          </w:p>
        </w:tc>
        <w:tc>
          <w:tcPr>
            <w:tcW w:w="6192" w:type="dxa"/>
          </w:tcPr>
          <w:p w14:paraId="3852AE8E" w14:textId="77777777" w:rsidR="006A1CE4" w:rsidRPr="00E67E0D" w:rsidRDefault="006A1CE4" w:rsidP="00E7499B">
            <w:pPr>
              <w:pStyle w:val="TAL"/>
              <w:rPr>
                <w:rFonts w:cs="Arial"/>
                <w:lang w:eastAsia="ja-JP"/>
              </w:rPr>
            </w:pPr>
            <w:r w:rsidRPr="00E67E0D">
              <w:rPr>
                <w:rFonts w:cs="Arial"/>
                <w:lang w:eastAsia="ja-JP"/>
              </w:rPr>
              <w:t>Maximum no. of allowed or not allowed Tracking Areas. Value is 16.</w:t>
            </w:r>
          </w:p>
        </w:tc>
      </w:tr>
    </w:tbl>
    <w:p w14:paraId="1A4E7EDA" w14:textId="77777777" w:rsidR="006A1CE4" w:rsidRPr="00E67E0D" w:rsidRDefault="006A1CE4" w:rsidP="00E7499B"/>
    <w:p w14:paraId="5065409E" w14:textId="77777777" w:rsidR="006A1CE4" w:rsidRPr="00E67E0D" w:rsidRDefault="006A1CE4" w:rsidP="00E7499B">
      <w:pPr>
        <w:pStyle w:val="4"/>
        <w:rPr>
          <w:rFonts w:eastAsia="Batang"/>
        </w:rPr>
      </w:pPr>
      <w:bookmarkStart w:id="4531" w:name="_Toc534720620"/>
      <w:bookmarkStart w:id="4532" w:name="_Toc525567632"/>
      <w:r w:rsidRPr="00E67E0D">
        <w:rPr>
          <w:rFonts w:eastAsia="Batang"/>
        </w:rPr>
        <w:t>9.3.1.86</w:t>
      </w:r>
      <w:r w:rsidRPr="00E67E0D">
        <w:rPr>
          <w:rFonts w:eastAsia="Batang"/>
        </w:rPr>
        <w:tab/>
      </w:r>
      <w:r w:rsidRPr="00E67E0D">
        <w:t>UE Security Capabilities</w:t>
      </w:r>
      <w:bookmarkEnd w:id="4531"/>
      <w:bookmarkEnd w:id="4532"/>
    </w:p>
    <w:p w14:paraId="576CDBEB" w14:textId="77777777" w:rsidR="006A1CE4" w:rsidRPr="00E67E0D" w:rsidRDefault="006A1CE4" w:rsidP="00E7499B">
      <w:r w:rsidRPr="00E67E0D">
        <w:t>This IE defines the supported algorithms for encryption and integrity protection in the UE.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686437D5" w14:textId="77777777" w:rsidTr="00E7499B">
        <w:tc>
          <w:tcPr>
            <w:tcW w:w="2448" w:type="dxa"/>
          </w:tcPr>
          <w:p w14:paraId="063D9D24"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4C22E98"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28823FC2"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27D4B458"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261756A8"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71075E27" w14:textId="77777777" w:rsidTr="00E7499B">
        <w:tc>
          <w:tcPr>
            <w:tcW w:w="2448" w:type="dxa"/>
          </w:tcPr>
          <w:p w14:paraId="67BEC72F" w14:textId="77777777" w:rsidR="006A1CE4" w:rsidRPr="00E67E0D" w:rsidRDefault="006A1CE4" w:rsidP="00E7499B">
            <w:pPr>
              <w:pStyle w:val="TAL"/>
              <w:rPr>
                <w:rFonts w:cs="Arial"/>
                <w:lang w:eastAsia="ja-JP"/>
              </w:rPr>
            </w:pPr>
            <w:r w:rsidRPr="00E67E0D">
              <w:rPr>
                <w:rFonts w:cs="Arial"/>
                <w:bCs/>
                <w:lang w:eastAsia="ja-JP"/>
              </w:rPr>
              <w:t>NR Encryption Algorithms</w:t>
            </w:r>
          </w:p>
        </w:tc>
        <w:tc>
          <w:tcPr>
            <w:tcW w:w="1080" w:type="dxa"/>
          </w:tcPr>
          <w:p w14:paraId="1CEC49FE"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2FDF48AD" w14:textId="77777777" w:rsidR="006A1CE4" w:rsidRPr="00E67E0D" w:rsidRDefault="006A1CE4" w:rsidP="00E7499B">
            <w:pPr>
              <w:pStyle w:val="TAL"/>
              <w:rPr>
                <w:i/>
                <w:lang w:eastAsia="ja-JP"/>
              </w:rPr>
            </w:pPr>
          </w:p>
        </w:tc>
        <w:tc>
          <w:tcPr>
            <w:tcW w:w="1872" w:type="dxa"/>
          </w:tcPr>
          <w:p w14:paraId="23F3DF8E" w14:textId="77777777" w:rsidR="006A1CE4" w:rsidRPr="00E67E0D" w:rsidRDefault="006A1CE4" w:rsidP="00E7499B">
            <w:pPr>
              <w:pStyle w:val="TAL"/>
              <w:rPr>
                <w:rFonts w:cs="Arial"/>
                <w:lang w:eastAsia="ja-JP"/>
              </w:rPr>
            </w:pPr>
            <w:r w:rsidRPr="00E67E0D">
              <w:rPr>
                <w:rFonts w:cs="Arial"/>
              </w:rPr>
              <w:t>BIT STRING</w:t>
            </w:r>
            <w:r w:rsidRPr="00E67E0D">
              <w:rPr>
                <w:rFonts w:cs="Arial"/>
                <w:lang w:eastAsia="ja-JP"/>
              </w:rPr>
              <w:t xml:space="preserve"> (SIZE(16, …))</w:t>
            </w:r>
          </w:p>
        </w:tc>
        <w:tc>
          <w:tcPr>
            <w:tcW w:w="2880" w:type="dxa"/>
          </w:tcPr>
          <w:p w14:paraId="5DD401BB" w14:textId="77777777" w:rsidR="006A1CE4" w:rsidRPr="00E67E0D" w:rsidRDefault="006A1CE4" w:rsidP="00E7499B">
            <w:pPr>
              <w:pStyle w:val="TAL"/>
              <w:rPr>
                <w:lang w:eastAsia="ja-JP"/>
              </w:rPr>
            </w:pPr>
            <w:r w:rsidRPr="00E67E0D">
              <w:rPr>
                <w:lang w:eastAsia="ja-JP"/>
              </w:rPr>
              <w:t>Each position in the bitmap represents an encryption algorithm:</w:t>
            </w:r>
          </w:p>
          <w:p w14:paraId="29535726" w14:textId="77777777" w:rsidR="006A1CE4" w:rsidRPr="00E67E0D" w:rsidRDefault="006A1CE4" w:rsidP="00E7499B">
            <w:pPr>
              <w:pStyle w:val="TAL"/>
              <w:rPr>
                <w:lang w:eastAsia="ja-JP"/>
              </w:rPr>
            </w:pPr>
            <w:r w:rsidRPr="00E67E0D">
              <w:rPr>
                <w:lang w:eastAsia="ja-JP"/>
              </w:rPr>
              <w:t>"all bits equal to 0" – UE supports no other algorithm than NEA0,</w:t>
            </w:r>
          </w:p>
          <w:p w14:paraId="7D431C13" w14:textId="77777777" w:rsidR="006A1CE4" w:rsidRPr="00E67E0D" w:rsidRDefault="006A1CE4" w:rsidP="00E7499B">
            <w:pPr>
              <w:pStyle w:val="TAL"/>
              <w:rPr>
                <w:lang w:eastAsia="ja-JP"/>
              </w:rPr>
            </w:pPr>
            <w:r w:rsidRPr="00E67E0D">
              <w:rPr>
                <w:lang w:eastAsia="ja-JP"/>
              </w:rPr>
              <w:t>"first bit" – 128-NEA1,</w:t>
            </w:r>
          </w:p>
          <w:p w14:paraId="12990BDA" w14:textId="77777777" w:rsidR="006A1CE4" w:rsidRPr="00E67E0D" w:rsidRDefault="006A1CE4" w:rsidP="00E7499B">
            <w:pPr>
              <w:pStyle w:val="TAL"/>
              <w:rPr>
                <w:lang w:eastAsia="ja-JP"/>
              </w:rPr>
            </w:pPr>
            <w:r w:rsidRPr="00E67E0D">
              <w:rPr>
                <w:lang w:eastAsia="ja-JP"/>
              </w:rPr>
              <w:t>"second bit" – 128-NEA2,</w:t>
            </w:r>
          </w:p>
          <w:p w14:paraId="146862EB" w14:textId="77777777" w:rsidR="006A1CE4" w:rsidRPr="00E67E0D" w:rsidRDefault="006A1CE4" w:rsidP="00E7499B">
            <w:pPr>
              <w:pStyle w:val="TAL"/>
              <w:rPr>
                <w:lang w:eastAsia="ja-JP"/>
              </w:rPr>
            </w:pPr>
            <w:r w:rsidRPr="00E67E0D">
              <w:rPr>
                <w:lang w:eastAsia="ja-JP"/>
              </w:rPr>
              <w:t>"third bit" – 128-NEA3,</w:t>
            </w:r>
          </w:p>
          <w:p w14:paraId="03A7981B" w14:textId="77777777" w:rsidR="006A1CE4" w:rsidRPr="00E67E0D" w:rsidRDefault="006A1CE4" w:rsidP="00E7499B">
            <w:pPr>
              <w:pStyle w:val="TAL"/>
              <w:rPr>
                <w:lang w:eastAsia="ja-JP"/>
              </w:rPr>
            </w:pPr>
            <w:r w:rsidRPr="00E67E0D">
              <w:rPr>
                <w:lang w:eastAsia="ja-JP"/>
              </w:rPr>
              <w:t>other bits reserved for future use.</w:t>
            </w:r>
            <w:r w:rsidRPr="00E67E0D">
              <w:rPr>
                <w:snapToGrid w:val="0"/>
                <w:lang w:eastAsia="ja-JP"/>
              </w:rPr>
              <w:t xml:space="preserve"> </w:t>
            </w:r>
            <w:r w:rsidRPr="00E67E0D">
              <w:rPr>
                <w:lang w:eastAsia="ja-JP"/>
              </w:rPr>
              <w:t>Value '1' indicates support and value '0' indicates no support of the algorithm.</w:t>
            </w:r>
          </w:p>
          <w:p w14:paraId="4F830944" w14:textId="77777777" w:rsidR="006A1CE4" w:rsidRPr="00E67E0D" w:rsidRDefault="006A1CE4" w:rsidP="00E7499B">
            <w:pPr>
              <w:pStyle w:val="TAL"/>
              <w:rPr>
                <w:lang w:eastAsia="ja-JP"/>
              </w:rPr>
            </w:pPr>
            <w:r w:rsidRPr="00E67E0D">
              <w:rPr>
                <w:lang w:eastAsia="ja-JP"/>
              </w:rPr>
              <w:t>Algorithms are defined in TS 33.501 [13].</w:t>
            </w:r>
          </w:p>
        </w:tc>
      </w:tr>
      <w:tr w:rsidR="006A1CE4" w:rsidRPr="00E67E0D" w14:paraId="2FCFF1BE" w14:textId="77777777" w:rsidTr="00E7499B">
        <w:tc>
          <w:tcPr>
            <w:tcW w:w="2448" w:type="dxa"/>
          </w:tcPr>
          <w:p w14:paraId="42B3DFF3" w14:textId="77777777" w:rsidR="006A1CE4" w:rsidRPr="00E67E0D" w:rsidRDefault="006A1CE4" w:rsidP="00E7499B">
            <w:pPr>
              <w:pStyle w:val="TAL"/>
            </w:pPr>
            <w:r w:rsidRPr="00E67E0D">
              <w:rPr>
                <w:rFonts w:cs="Arial"/>
                <w:bCs/>
                <w:lang w:eastAsia="ja-JP"/>
              </w:rPr>
              <w:t>NR Integrity Protection Algorithms</w:t>
            </w:r>
          </w:p>
        </w:tc>
        <w:tc>
          <w:tcPr>
            <w:tcW w:w="1080" w:type="dxa"/>
          </w:tcPr>
          <w:p w14:paraId="09A348C5" w14:textId="77777777" w:rsidR="006A1CE4" w:rsidRPr="00E67E0D" w:rsidRDefault="006A1CE4" w:rsidP="00E7499B">
            <w:pPr>
              <w:pStyle w:val="TAL"/>
              <w:rPr>
                <w:szCs w:val="22"/>
              </w:rPr>
            </w:pPr>
            <w:r w:rsidRPr="00E67E0D">
              <w:rPr>
                <w:rFonts w:cs="Arial"/>
                <w:lang w:eastAsia="ja-JP"/>
              </w:rPr>
              <w:t>M</w:t>
            </w:r>
          </w:p>
        </w:tc>
        <w:tc>
          <w:tcPr>
            <w:tcW w:w="1440" w:type="dxa"/>
          </w:tcPr>
          <w:p w14:paraId="582B58B9" w14:textId="77777777" w:rsidR="006A1CE4" w:rsidRPr="00E67E0D" w:rsidRDefault="006A1CE4" w:rsidP="00E7499B">
            <w:pPr>
              <w:pStyle w:val="TAL"/>
              <w:rPr>
                <w:i/>
                <w:lang w:eastAsia="ja-JP"/>
              </w:rPr>
            </w:pPr>
          </w:p>
        </w:tc>
        <w:tc>
          <w:tcPr>
            <w:tcW w:w="1872" w:type="dxa"/>
          </w:tcPr>
          <w:p w14:paraId="11F7A307" w14:textId="77777777" w:rsidR="006A1CE4" w:rsidRPr="00E67E0D" w:rsidRDefault="006A1CE4" w:rsidP="00E7499B">
            <w:pPr>
              <w:pStyle w:val="TAL"/>
              <w:rPr>
                <w:szCs w:val="22"/>
              </w:rPr>
            </w:pPr>
            <w:r w:rsidRPr="00E67E0D">
              <w:rPr>
                <w:rFonts w:cs="Arial"/>
              </w:rPr>
              <w:t>BIT STRING</w:t>
            </w:r>
            <w:r w:rsidRPr="00E67E0D">
              <w:rPr>
                <w:rFonts w:cs="Arial"/>
                <w:lang w:eastAsia="ja-JP"/>
              </w:rPr>
              <w:t xml:space="preserve"> (SIZE(16, …))</w:t>
            </w:r>
          </w:p>
        </w:tc>
        <w:tc>
          <w:tcPr>
            <w:tcW w:w="2880" w:type="dxa"/>
          </w:tcPr>
          <w:p w14:paraId="6435F3A5" w14:textId="77777777" w:rsidR="006A1CE4" w:rsidRPr="00E67E0D" w:rsidRDefault="006A1CE4" w:rsidP="00E7499B">
            <w:pPr>
              <w:pStyle w:val="TAL"/>
              <w:rPr>
                <w:lang w:eastAsia="ja-JP"/>
              </w:rPr>
            </w:pPr>
            <w:r w:rsidRPr="00E67E0D">
              <w:rPr>
                <w:lang w:eastAsia="ja-JP"/>
              </w:rPr>
              <w:t>Each position in the bitmap represents an integrity protection</w:t>
            </w:r>
            <w:r w:rsidRPr="00E67E0D">
              <w:rPr>
                <w:snapToGrid w:val="0"/>
                <w:lang w:eastAsia="ja-JP"/>
              </w:rPr>
              <w:t xml:space="preserve"> </w:t>
            </w:r>
            <w:r w:rsidRPr="00E67E0D">
              <w:rPr>
                <w:lang w:eastAsia="ja-JP"/>
              </w:rPr>
              <w:t>algorithm:</w:t>
            </w:r>
          </w:p>
          <w:p w14:paraId="04D0F250" w14:textId="77777777" w:rsidR="006A1CE4" w:rsidRPr="00E67E0D" w:rsidRDefault="006A1CE4" w:rsidP="00E7499B">
            <w:pPr>
              <w:pStyle w:val="TAL"/>
              <w:rPr>
                <w:lang w:eastAsia="ja-JP"/>
              </w:rPr>
            </w:pPr>
            <w:r w:rsidRPr="00E67E0D">
              <w:rPr>
                <w:lang w:eastAsia="ja-JP"/>
              </w:rPr>
              <w:t>"all bits equal to 0" – UE supports no other algorithm than NIA0,</w:t>
            </w:r>
          </w:p>
          <w:p w14:paraId="5EEC93B8" w14:textId="77777777" w:rsidR="006A1CE4" w:rsidRPr="00E67E0D" w:rsidRDefault="006A1CE4" w:rsidP="00E7499B">
            <w:pPr>
              <w:pStyle w:val="TAL"/>
              <w:rPr>
                <w:lang w:eastAsia="ja-JP"/>
              </w:rPr>
            </w:pPr>
            <w:r w:rsidRPr="00E67E0D">
              <w:rPr>
                <w:lang w:eastAsia="ja-JP"/>
              </w:rPr>
              <w:t>"first bit" – 128-</w:t>
            </w:r>
            <w:r w:rsidRPr="00E67E0D">
              <w:t>N</w:t>
            </w:r>
            <w:r w:rsidRPr="00E67E0D">
              <w:rPr>
                <w:lang w:eastAsia="ja-JP"/>
              </w:rPr>
              <w:t>IA1,</w:t>
            </w:r>
          </w:p>
          <w:p w14:paraId="34EBDD93" w14:textId="77777777" w:rsidR="006A1CE4" w:rsidRPr="00E67E0D" w:rsidRDefault="006A1CE4" w:rsidP="00E7499B">
            <w:pPr>
              <w:pStyle w:val="TAL"/>
              <w:rPr>
                <w:lang w:eastAsia="ja-JP"/>
              </w:rPr>
            </w:pPr>
            <w:r w:rsidRPr="00E67E0D">
              <w:rPr>
                <w:lang w:eastAsia="ja-JP"/>
              </w:rPr>
              <w:t>"second bit" – 128-</w:t>
            </w:r>
            <w:r w:rsidRPr="00E67E0D">
              <w:t>N</w:t>
            </w:r>
            <w:r w:rsidRPr="00E67E0D">
              <w:rPr>
                <w:lang w:eastAsia="ja-JP"/>
              </w:rPr>
              <w:t>IA2,</w:t>
            </w:r>
          </w:p>
          <w:p w14:paraId="57A0212D" w14:textId="77777777" w:rsidR="006A1CE4" w:rsidRPr="00E67E0D" w:rsidRDefault="006A1CE4" w:rsidP="00E7499B">
            <w:pPr>
              <w:pStyle w:val="TAL"/>
              <w:rPr>
                <w:lang w:eastAsia="ja-JP"/>
              </w:rPr>
            </w:pPr>
            <w:r w:rsidRPr="00E67E0D">
              <w:rPr>
                <w:lang w:eastAsia="ja-JP"/>
              </w:rPr>
              <w:t>"third bit" – 128-NIA3,</w:t>
            </w:r>
          </w:p>
          <w:p w14:paraId="35258DD8" w14:textId="77777777" w:rsidR="006A1CE4" w:rsidRPr="00E67E0D" w:rsidRDefault="006A1CE4" w:rsidP="00E7499B">
            <w:pPr>
              <w:pStyle w:val="TAL"/>
              <w:rPr>
                <w:lang w:eastAsia="ja-JP"/>
              </w:rPr>
            </w:pPr>
            <w:r w:rsidRPr="00E67E0D">
              <w:rPr>
                <w:lang w:eastAsia="ja-JP"/>
              </w:rPr>
              <w:t>other bits reserved for future use.</w:t>
            </w:r>
          </w:p>
          <w:p w14:paraId="7CBF70C8" w14:textId="77777777" w:rsidR="006A1CE4" w:rsidRPr="00E67E0D" w:rsidRDefault="006A1CE4" w:rsidP="00E7499B">
            <w:pPr>
              <w:pStyle w:val="TAL"/>
              <w:rPr>
                <w:lang w:eastAsia="ja-JP"/>
              </w:rPr>
            </w:pPr>
            <w:r w:rsidRPr="00E67E0D">
              <w:rPr>
                <w:lang w:eastAsia="ja-JP"/>
              </w:rPr>
              <w:t>Value '1' indicates support and value '0' indicates no support of the algorithm.</w:t>
            </w:r>
          </w:p>
          <w:p w14:paraId="57569646" w14:textId="77777777" w:rsidR="006A1CE4" w:rsidRPr="00E67E0D" w:rsidRDefault="006A1CE4" w:rsidP="00E7499B">
            <w:pPr>
              <w:pStyle w:val="TAL"/>
              <w:rPr>
                <w:szCs w:val="22"/>
              </w:rPr>
            </w:pPr>
            <w:r w:rsidRPr="00E67E0D">
              <w:rPr>
                <w:lang w:eastAsia="ja-JP"/>
              </w:rPr>
              <w:t>Algorithms are defined in TS 33.501 [13].</w:t>
            </w:r>
          </w:p>
        </w:tc>
      </w:tr>
      <w:tr w:rsidR="006A1CE4" w:rsidRPr="00E67E0D" w14:paraId="176DB585" w14:textId="77777777" w:rsidTr="00E7499B">
        <w:tc>
          <w:tcPr>
            <w:tcW w:w="2448" w:type="dxa"/>
          </w:tcPr>
          <w:p w14:paraId="5779D898" w14:textId="77777777" w:rsidR="006A1CE4" w:rsidRPr="00E67E0D" w:rsidRDefault="006A1CE4" w:rsidP="00E7499B">
            <w:pPr>
              <w:pStyle w:val="TAL"/>
            </w:pPr>
            <w:r w:rsidRPr="00E67E0D">
              <w:rPr>
                <w:rFonts w:cs="Arial"/>
                <w:bCs/>
                <w:lang w:eastAsia="ja-JP"/>
              </w:rPr>
              <w:t>E-UTRA Encryption Algorithms</w:t>
            </w:r>
          </w:p>
        </w:tc>
        <w:tc>
          <w:tcPr>
            <w:tcW w:w="1080" w:type="dxa"/>
          </w:tcPr>
          <w:p w14:paraId="78771F80" w14:textId="77777777" w:rsidR="006A1CE4" w:rsidRPr="00E67E0D" w:rsidRDefault="006A1CE4" w:rsidP="00E7499B">
            <w:pPr>
              <w:pStyle w:val="TAL"/>
              <w:rPr>
                <w:szCs w:val="22"/>
              </w:rPr>
            </w:pPr>
            <w:r w:rsidRPr="00E67E0D">
              <w:rPr>
                <w:rFonts w:cs="Arial"/>
                <w:lang w:eastAsia="ja-JP"/>
              </w:rPr>
              <w:t>M</w:t>
            </w:r>
          </w:p>
        </w:tc>
        <w:tc>
          <w:tcPr>
            <w:tcW w:w="1440" w:type="dxa"/>
          </w:tcPr>
          <w:p w14:paraId="0D005B01" w14:textId="77777777" w:rsidR="006A1CE4" w:rsidRPr="00E67E0D" w:rsidRDefault="006A1CE4" w:rsidP="00E7499B">
            <w:pPr>
              <w:pStyle w:val="TAL"/>
              <w:rPr>
                <w:i/>
                <w:lang w:eastAsia="ja-JP"/>
              </w:rPr>
            </w:pPr>
          </w:p>
        </w:tc>
        <w:tc>
          <w:tcPr>
            <w:tcW w:w="1872" w:type="dxa"/>
          </w:tcPr>
          <w:p w14:paraId="61AFDF3F" w14:textId="77777777" w:rsidR="006A1CE4" w:rsidRPr="00E67E0D" w:rsidRDefault="006A1CE4" w:rsidP="00E7499B">
            <w:pPr>
              <w:pStyle w:val="TAL"/>
              <w:rPr>
                <w:szCs w:val="22"/>
              </w:rPr>
            </w:pPr>
            <w:r w:rsidRPr="00E67E0D">
              <w:rPr>
                <w:rFonts w:cs="Arial"/>
              </w:rPr>
              <w:t>BIT STRING</w:t>
            </w:r>
            <w:r w:rsidRPr="00E67E0D">
              <w:rPr>
                <w:rFonts w:cs="Arial"/>
                <w:lang w:eastAsia="ja-JP"/>
              </w:rPr>
              <w:t xml:space="preserve"> (SIZE(16, …))</w:t>
            </w:r>
          </w:p>
        </w:tc>
        <w:tc>
          <w:tcPr>
            <w:tcW w:w="2880" w:type="dxa"/>
          </w:tcPr>
          <w:p w14:paraId="33146255" w14:textId="77777777" w:rsidR="006A1CE4" w:rsidRPr="00E67E0D" w:rsidRDefault="006A1CE4" w:rsidP="00E7499B">
            <w:pPr>
              <w:pStyle w:val="TAL"/>
              <w:rPr>
                <w:lang w:eastAsia="ja-JP"/>
              </w:rPr>
            </w:pPr>
            <w:r w:rsidRPr="00E67E0D">
              <w:rPr>
                <w:lang w:eastAsia="ja-JP"/>
              </w:rPr>
              <w:t>Each position in the bitmap represents an encryption algorithm:</w:t>
            </w:r>
          </w:p>
          <w:p w14:paraId="300D26AE" w14:textId="77777777" w:rsidR="006A1CE4" w:rsidRPr="00E67E0D" w:rsidRDefault="006A1CE4" w:rsidP="00E7499B">
            <w:pPr>
              <w:pStyle w:val="TAL"/>
              <w:rPr>
                <w:lang w:eastAsia="ja-JP"/>
              </w:rPr>
            </w:pPr>
            <w:r w:rsidRPr="00E67E0D">
              <w:rPr>
                <w:lang w:eastAsia="ja-JP"/>
              </w:rPr>
              <w:t>"all bits equal to 0" – UE supports no other algorithm than EEA0,</w:t>
            </w:r>
          </w:p>
          <w:p w14:paraId="0391A5D9" w14:textId="77777777" w:rsidR="006A1CE4" w:rsidRPr="00E67E0D" w:rsidRDefault="006A1CE4" w:rsidP="00E7499B">
            <w:pPr>
              <w:pStyle w:val="TAL"/>
              <w:rPr>
                <w:lang w:eastAsia="ja-JP"/>
              </w:rPr>
            </w:pPr>
            <w:r w:rsidRPr="00E67E0D">
              <w:rPr>
                <w:lang w:eastAsia="ja-JP"/>
              </w:rPr>
              <w:t>"first bit" – 128-EEA1,</w:t>
            </w:r>
          </w:p>
          <w:p w14:paraId="059437FF" w14:textId="77777777" w:rsidR="006A1CE4" w:rsidRPr="00E67E0D" w:rsidRDefault="006A1CE4" w:rsidP="00E7499B">
            <w:pPr>
              <w:pStyle w:val="TAL"/>
              <w:rPr>
                <w:lang w:eastAsia="ja-JP"/>
              </w:rPr>
            </w:pPr>
            <w:r w:rsidRPr="00E67E0D">
              <w:rPr>
                <w:lang w:eastAsia="ja-JP"/>
              </w:rPr>
              <w:t>"second bit" – 128-EEA2,</w:t>
            </w:r>
          </w:p>
          <w:p w14:paraId="2234F406" w14:textId="77777777" w:rsidR="006A1CE4" w:rsidRPr="00E67E0D" w:rsidRDefault="006A1CE4" w:rsidP="00E7499B">
            <w:pPr>
              <w:pStyle w:val="TAL"/>
              <w:rPr>
                <w:lang w:eastAsia="ja-JP"/>
              </w:rPr>
            </w:pPr>
            <w:r w:rsidRPr="00E67E0D">
              <w:rPr>
                <w:lang w:eastAsia="ja-JP"/>
              </w:rPr>
              <w:t>"third bit" – 128-EEA3,</w:t>
            </w:r>
          </w:p>
          <w:p w14:paraId="64826178" w14:textId="77777777" w:rsidR="006A1CE4" w:rsidRPr="00E67E0D" w:rsidRDefault="006A1CE4" w:rsidP="00E7499B">
            <w:pPr>
              <w:pStyle w:val="TAL"/>
              <w:rPr>
                <w:lang w:eastAsia="ja-JP"/>
              </w:rPr>
            </w:pPr>
            <w:r w:rsidRPr="00E67E0D">
              <w:rPr>
                <w:lang w:eastAsia="ja-JP"/>
              </w:rPr>
              <w:t>other bits reserved for future use. Value '1' indicates support and value '0' indicates no support of the algorithm.</w:t>
            </w:r>
          </w:p>
          <w:p w14:paraId="78E229E2" w14:textId="77777777" w:rsidR="006A1CE4" w:rsidRPr="00E67E0D" w:rsidRDefault="006A1CE4" w:rsidP="00E7499B">
            <w:pPr>
              <w:pStyle w:val="TAL"/>
              <w:rPr>
                <w:szCs w:val="22"/>
              </w:rPr>
            </w:pPr>
            <w:r w:rsidRPr="00E67E0D">
              <w:rPr>
                <w:lang w:eastAsia="ja-JP"/>
              </w:rPr>
              <w:t>Algorithms are defined in TS 33.401 [27].</w:t>
            </w:r>
          </w:p>
        </w:tc>
      </w:tr>
      <w:tr w:rsidR="006A1CE4" w:rsidRPr="00E67E0D" w14:paraId="2EEB3357" w14:textId="77777777" w:rsidTr="00E7499B">
        <w:tc>
          <w:tcPr>
            <w:tcW w:w="2448" w:type="dxa"/>
          </w:tcPr>
          <w:p w14:paraId="66D970E0" w14:textId="77777777" w:rsidR="006A1CE4" w:rsidRPr="00E67E0D" w:rsidRDefault="006A1CE4" w:rsidP="00E7499B">
            <w:pPr>
              <w:pStyle w:val="TAL"/>
            </w:pPr>
            <w:r w:rsidRPr="00E67E0D">
              <w:rPr>
                <w:rFonts w:cs="Arial"/>
                <w:bCs/>
                <w:lang w:eastAsia="ja-JP"/>
              </w:rPr>
              <w:t>E-UTRA Integrity Protection Algorithms</w:t>
            </w:r>
          </w:p>
        </w:tc>
        <w:tc>
          <w:tcPr>
            <w:tcW w:w="1080" w:type="dxa"/>
          </w:tcPr>
          <w:p w14:paraId="3ECC3F1B" w14:textId="77777777" w:rsidR="006A1CE4" w:rsidRPr="00E67E0D" w:rsidRDefault="006A1CE4" w:rsidP="00E7499B">
            <w:pPr>
              <w:pStyle w:val="TAL"/>
              <w:rPr>
                <w:szCs w:val="22"/>
              </w:rPr>
            </w:pPr>
            <w:r w:rsidRPr="00E67E0D">
              <w:rPr>
                <w:rFonts w:cs="Arial"/>
                <w:lang w:eastAsia="ja-JP"/>
              </w:rPr>
              <w:t>M</w:t>
            </w:r>
          </w:p>
        </w:tc>
        <w:tc>
          <w:tcPr>
            <w:tcW w:w="1440" w:type="dxa"/>
          </w:tcPr>
          <w:p w14:paraId="3C9DC0B5" w14:textId="77777777" w:rsidR="006A1CE4" w:rsidRPr="00E67E0D" w:rsidRDefault="006A1CE4" w:rsidP="00E7499B">
            <w:pPr>
              <w:pStyle w:val="TAL"/>
              <w:rPr>
                <w:i/>
                <w:lang w:eastAsia="ja-JP"/>
              </w:rPr>
            </w:pPr>
          </w:p>
        </w:tc>
        <w:tc>
          <w:tcPr>
            <w:tcW w:w="1872" w:type="dxa"/>
          </w:tcPr>
          <w:p w14:paraId="0AF6A7B0" w14:textId="77777777" w:rsidR="006A1CE4" w:rsidRPr="00E67E0D" w:rsidRDefault="006A1CE4" w:rsidP="00E7499B">
            <w:pPr>
              <w:pStyle w:val="TAL"/>
              <w:rPr>
                <w:szCs w:val="22"/>
              </w:rPr>
            </w:pPr>
            <w:r w:rsidRPr="00E67E0D">
              <w:rPr>
                <w:rFonts w:cs="Arial"/>
              </w:rPr>
              <w:t>BIT STRING</w:t>
            </w:r>
            <w:r w:rsidRPr="00E67E0D">
              <w:rPr>
                <w:rFonts w:cs="Arial"/>
                <w:lang w:eastAsia="ja-JP"/>
              </w:rPr>
              <w:t xml:space="preserve"> (SIZE(16, …))</w:t>
            </w:r>
          </w:p>
        </w:tc>
        <w:tc>
          <w:tcPr>
            <w:tcW w:w="2880" w:type="dxa"/>
          </w:tcPr>
          <w:p w14:paraId="338BCCCD" w14:textId="77777777" w:rsidR="006A1CE4" w:rsidRPr="00E67E0D" w:rsidRDefault="006A1CE4" w:rsidP="00E7499B">
            <w:pPr>
              <w:pStyle w:val="TAL"/>
              <w:rPr>
                <w:lang w:eastAsia="ja-JP"/>
              </w:rPr>
            </w:pPr>
            <w:r w:rsidRPr="00E67E0D">
              <w:rPr>
                <w:lang w:eastAsia="ja-JP"/>
              </w:rPr>
              <w:t>Each position in the bitmap represents an encryption algorithm:</w:t>
            </w:r>
          </w:p>
          <w:p w14:paraId="153CA15A" w14:textId="77777777" w:rsidR="006A1CE4" w:rsidRPr="00E67E0D" w:rsidRDefault="006A1CE4" w:rsidP="00E7499B">
            <w:pPr>
              <w:pStyle w:val="TAL"/>
              <w:rPr>
                <w:lang w:eastAsia="ja-JP"/>
              </w:rPr>
            </w:pPr>
            <w:r w:rsidRPr="00E67E0D">
              <w:rPr>
                <w:lang w:eastAsia="ja-JP"/>
              </w:rPr>
              <w:t>"all bits equal to 0" – UE supports no other algorithm than EIA0,</w:t>
            </w:r>
          </w:p>
          <w:p w14:paraId="5206BB1B" w14:textId="77777777" w:rsidR="006A1CE4" w:rsidRPr="00E67E0D" w:rsidRDefault="006A1CE4" w:rsidP="00E7499B">
            <w:pPr>
              <w:pStyle w:val="TAL"/>
              <w:rPr>
                <w:lang w:eastAsia="ja-JP"/>
              </w:rPr>
            </w:pPr>
            <w:r w:rsidRPr="00E67E0D">
              <w:rPr>
                <w:lang w:eastAsia="ja-JP"/>
              </w:rPr>
              <w:t>"first bit" – 128-EIA1,</w:t>
            </w:r>
          </w:p>
          <w:p w14:paraId="6744EA99" w14:textId="77777777" w:rsidR="006A1CE4" w:rsidRPr="00E67E0D" w:rsidRDefault="006A1CE4" w:rsidP="00E7499B">
            <w:pPr>
              <w:pStyle w:val="TAL"/>
              <w:rPr>
                <w:lang w:eastAsia="ja-JP"/>
              </w:rPr>
            </w:pPr>
            <w:r w:rsidRPr="00E67E0D">
              <w:rPr>
                <w:lang w:eastAsia="ja-JP"/>
              </w:rPr>
              <w:t>"second bit" – 128-EIA2,</w:t>
            </w:r>
          </w:p>
          <w:p w14:paraId="59E8F015" w14:textId="77777777" w:rsidR="006A1CE4" w:rsidRPr="00E67E0D" w:rsidRDefault="006A1CE4" w:rsidP="00E7499B">
            <w:pPr>
              <w:pStyle w:val="TAL"/>
              <w:rPr>
                <w:lang w:eastAsia="ja-JP"/>
              </w:rPr>
            </w:pPr>
            <w:r w:rsidRPr="00E67E0D">
              <w:rPr>
                <w:lang w:eastAsia="ja-JP"/>
              </w:rPr>
              <w:t>"third bit" – 128-EIA3,</w:t>
            </w:r>
          </w:p>
          <w:p w14:paraId="584F432C" w14:textId="77777777" w:rsidR="006A1CE4" w:rsidRPr="00E67E0D" w:rsidRDefault="006A1CE4" w:rsidP="00E7499B">
            <w:pPr>
              <w:pStyle w:val="TAL"/>
              <w:rPr>
                <w:lang w:eastAsia="ja-JP"/>
              </w:rPr>
            </w:pPr>
            <w:r w:rsidRPr="00E67E0D">
              <w:rPr>
                <w:lang w:eastAsia="ja-JP"/>
              </w:rPr>
              <w:t>other bits reserved for future use. Value '1' indicates support and value '0' indicates no support of the algorithm.</w:t>
            </w:r>
          </w:p>
          <w:p w14:paraId="73D0DE40" w14:textId="77777777" w:rsidR="006A1CE4" w:rsidRPr="00E67E0D" w:rsidRDefault="006A1CE4" w:rsidP="00E7499B">
            <w:pPr>
              <w:pStyle w:val="TAL"/>
              <w:rPr>
                <w:szCs w:val="22"/>
              </w:rPr>
            </w:pPr>
            <w:r w:rsidRPr="00E67E0D">
              <w:rPr>
                <w:lang w:eastAsia="ja-JP"/>
              </w:rPr>
              <w:t>Algorithms are defined in TS 33.401 [27].</w:t>
            </w:r>
          </w:p>
        </w:tc>
      </w:tr>
    </w:tbl>
    <w:p w14:paraId="101D4E46" w14:textId="77777777" w:rsidR="006A1CE4" w:rsidRPr="00E67E0D" w:rsidRDefault="006A1CE4" w:rsidP="00E7499B"/>
    <w:p w14:paraId="4F5099B6" w14:textId="77777777" w:rsidR="006A1CE4" w:rsidRPr="00E67E0D" w:rsidRDefault="006A1CE4" w:rsidP="00E7499B">
      <w:pPr>
        <w:pStyle w:val="4"/>
        <w:rPr>
          <w:rFonts w:eastAsia="Batang"/>
        </w:rPr>
      </w:pPr>
      <w:bookmarkStart w:id="4533" w:name="_Toc534720621"/>
      <w:bookmarkStart w:id="4534" w:name="_Toc525567633"/>
      <w:r w:rsidRPr="00E67E0D">
        <w:rPr>
          <w:rFonts w:eastAsia="Batang"/>
        </w:rPr>
        <w:t>9.3.1.87</w:t>
      </w:r>
      <w:r w:rsidRPr="00E67E0D">
        <w:rPr>
          <w:rFonts w:eastAsia="Batang"/>
        </w:rPr>
        <w:tab/>
      </w:r>
      <w:r w:rsidRPr="00E67E0D">
        <w:t>Security Key</w:t>
      </w:r>
      <w:bookmarkEnd w:id="4533"/>
      <w:bookmarkEnd w:id="4534"/>
    </w:p>
    <w:p w14:paraId="6225C37E" w14:textId="77777777" w:rsidR="006A1CE4" w:rsidRPr="00E67E0D" w:rsidRDefault="006A1CE4" w:rsidP="00E7499B">
      <w:r w:rsidRPr="00E67E0D">
        <w:t>This IE is used to apply security in the NG-RAN for different scenarios as defined in TS 33.501 [13].</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698B6222" w14:textId="77777777" w:rsidTr="00E7499B">
        <w:tc>
          <w:tcPr>
            <w:tcW w:w="2448" w:type="dxa"/>
          </w:tcPr>
          <w:p w14:paraId="5DC99396"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192FC107"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580CF3B9"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03EED34E"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7C2D1BAB"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6C97F75E" w14:textId="77777777" w:rsidTr="00E7499B">
        <w:tc>
          <w:tcPr>
            <w:tcW w:w="2448" w:type="dxa"/>
          </w:tcPr>
          <w:p w14:paraId="2340ABAA" w14:textId="77777777" w:rsidR="006A1CE4" w:rsidRPr="00E67E0D" w:rsidRDefault="006A1CE4" w:rsidP="00E7499B">
            <w:pPr>
              <w:pStyle w:val="TAL"/>
              <w:rPr>
                <w:rFonts w:cs="Arial"/>
                <w:lang w:eastAsia="ja-JP"/>
              </w:rPr>
            </w:pPr>
            <w:r w:rsidRPr="00E67E0D">
              <w:rPr>
                <w:rFonts w:cs="Arial"/>
              </w:rPr>
              <w:t>Security Key</w:t>
            </w:r>
          </w:p>
        </w:tc>
        <w:tc>
          <w:tcPr>
            <w:tcW w:w="1080" w:type="dxa"/>
          </w:tcPr>
          <w:p w14:paraId="03064F29" w14:textId="77777777" w:rsidR="006A1CE4" w:rsidRPr="00E67E0D" w:rsidRDefault="006A1CE4" w:rsidP="00E7499B">
            <w:pPr>
              <w:pStyle w:val="TAL"/>
              <w:rPr>
                <w:rFonts w:cs="Arial"/>
                <w:lang w:eastAsia="ja-JP"/>
              </w:rPr>
            </w:pPr>
            <w:r w:rsidRPr="00E67E0D">
              <w:rPr>
                <w:rFonts w:cs="Arial"/>
              </w:rPr>
              <w:t>M</w:t>
            </w:r>
          </w:p>
        </w:tc>
        <w:tc>
          <w:tcPr>
            <w:tcW w:w="1440" w:type="dxa"/>
          </w:tcPr>
          <w:p w14:paraId="2417866D" w14:textId="77777777" w:rsidR="006A1CE4" w:rsidRPr="00E67E0D" w:rsidRDefault="006A1CE4" w:rsidP="00E7499B">
            <w:pPr>
              <w:pStyle w:val="TAL"/>
              <w:rPr>
                <w:i/>
                <w:lang w:eastAsia="ja-JP"/>
              </w:rPr>
            </w:pPr>
          </w:p>
        </w:tc>
        <w:tc>
          <w:tcPr>
            <w:tcW w:w="1872" w:type="dxa"/>
          </w:tcPr>
          <w:p w14:paraId="358CD5B9" w14:textId="77777777" w:rsidR="006A1CE4" w:rsidRPr="00E67E0D" w:rsidRDefault="006A1CE4" w:rsidP="00E7499B">
            <w:pPr>
              <w:pStyle w:val="TAL"/>
              <w:rPr>
                <w:rFonts w:cs="Arial"/>
                <w:lang w:eastAsia="ja-JP"/>
              </w:rPr>
            </w:pPr>
            <w:r w:rsidRPr="00E67E0D">
              <w:rPr>
                <w:rFonts w:cs="Arial"/>
                <w:lang w:eastAsia="ja-JP"/>
              </w:rPr>
              <w:t>BIT STRING (SIZE(256))</w:t>
            </w:r>
          </w:p>
        </w:tc>
        <w:tc>
          <w:tcPr>
            <w:tcW w:w="2880" w:type="dxa"/>
          </w:tcPr>
          <w:p w14:paraId="76EFE7AE" w14:textId="77777777" w:rsidR="006A1CE4" w:rsidRPr="00E67E0D" w:rsidRDefault="006A1CE4" w:rsidP="00E7499B">
            <w:pPr>
              <w:pStyle w:val="TAL"/>
              <w:rPr>
                <w:lang w:eastAsia="ja-JP"/>
              </w:rPr>
            </w:pPr>
            <w:r w:rsidRPr="00E67E0D">
              <w:rPr>
                <w:rFonts w:cs="Arial"/>
                <w:lang w:eastAsia="ja-JP"/>
              </w:rPr>
              <w:t>Key material for NG-RAN node or Next Hop Key as defined in TS 33.501 [13]</w:t>
            </w:r>
          </w:p>
        </w:tc>
      </w:tr>
    </w:tbl>
    <w:p w14:paraId="1CF9C66A" w14:textId="77777777" w:rsidR="006A1CE4" w:rsidRPr="00E67E0D" w:rsidRDefault="006A1CE4" w:rsidP="00E7499B"/>
    <w:p w14:paraId="353D8E53" w14:textId="77777777" w:rsidR="006A1CE4" w:rsidRPr="00E67E0D" w:rsidRDefault="006A1CE4" w:rsidP="00E7499B">
      <w:pPr>
        <w:pStyle w:val="4"/>
        <w:rPr>
          <w:rFonts w:eastAsia="Batang"/>
        </w:rPr>
      </w:pPr>
      <w:bookmarkStart w:id="4535" w:name="_Toc534720622"/>
      <w:bookmarkStart w:id="4536" w:name="_Toc525567634"/>
      <w:r w:rsidRPr="00E67E0D">
        <w:rPr>
          <w:rFonts w:eastAsia="Batang"/>
        </w:rPr>
        <w:t>9.3.1.88</w:t>
      </w:r>
      <w:r w:rsidRPr="00E67E0D">
        <w:rPr>
          <w:rFonts w:eastAsia="Batang"/>
        </w:rPr>
        <w:tab/>
      </w:r>
      <w:r w:rsidRPr="00E67E0D">
        <w:t>Security Context</w:t>
      </w:r>
      <w:bookmarkEnd w:id="4535"/>
      <w:bookmarkEnd w:id="4536"/>
    </w:p>
    <w:p w14:paraId="1589DA60" w14:textId="77777777" w:rsidR="006A1CE4" w:rsidRPr="00E67E0D" w:rsidRDefault="006A1CE4" w:rsidP="00E7499B">
      <w:r w:rsidRPr="00E67E0D">
        <w:t>This IE provides security related parameters to the NG-RAN node which are used to derive security keys for user plane traffic and RRC signalling messages and for security parameter generation for subsequent mobility, see TS 33.501 [13].</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0429FC78" w14:textId="77777777" w:rsidTr="00E7499B">
        <w:tc>
          <w:tcPr>
            <w:tcW w:w="2448" w:type="dxa"/>
          </w:tcPr>
          <w:p w14:paraId="648B4EA5"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4F54EB81"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07DB8C5B"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0CA44665"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152D412C"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4CBD0502" w14:textId="77777777" w:rsidTr="00E7499B">
        <w:tc>
          <w:tcPr>
            <w:tcW w:w="2448" w:type="dxa"/>
          </w:tcPr>
          <w:p w14:paraId="59C74602" w14:textId="77777777" w:rsidR="006A1CE4" w:rsidRPr="00E67E0D" w:rsidRDefault="006A1CE4" w:rsidP="00E7499B">
            <w:pPr>
              <w:pStyle w:val="TAL"/>
              <w:rPr>
                <w:rFonts w:cs="Arial"/>
                <w:lang w:eastAsia="ja-JP"/>
              </w:rPr>
            </w:pPr>
            <w:r w:rsidRPr="00E67E0D">
              <w:rPr>
                <w:rFonts w:cs="Arial"/>
              </w:rPr>
              <w:t>Next Hop Chaining Count</w:t>
            </w:r>
          </w:p>
        </w:tc>
        <w:tc>
          <w:tcPr>
            <w:tcW w:w="1080" w:type="dxa"/>
          </w:tcPr>
          <w:p w14:paraId="4CD5A054" w14:textId="77777777" w:rsidR="006A1CE4" w:rsidRPr="00E67E0D" w:rsidRDefault="006A1CE4" w:rsidP="00E7499B">
            <w:pPr>
              <w:pStyle w:val="TAL"/>
              <w:rPr>
                <w:rFonts w:cs="Arial"/>
                <w:lang w:eastAsia="ja-JP"/>
              </w:rPr>
            </w:pPr>
            <w:r w:rsidRPr="00E67E0D">
              <w:rPr>
                <w:rFonts w:cs="Arial"/>
              </w:rPr>
              <w:t>M</w:t>
            </w:r>
          </w:p>
        </w:tc>
        <w:tc>
          <w:tcPr>
            <w:tcW w:w="1440" w:type="dxa"/>
          </w:tcPr>
          <w:p w14:paraId="3A749C0B" w14:textId="77777777" w:rsidR="006A1CE4" w:rsidRPr="00E67E0D" w:rsidRDefault="006A1CE4" w:rsidP="00E7499B">
            <w:pPr>
              <w:pStyle w:val="TAL"/>
              <w:rPr>
                <w:i/>
                <w:lang w:eastAsia="ja-JP"/>
              </w:rPr>
            </w:pPr>
          </w:p>
        </w:tc>
        <w:tc>
          <w:tcPr>
            <w:tcW w:w="1872" w:type="dxa"/>
          </w:tcPr>
          <w:p w14:paraId="2693308F" w14:textId="77777777" w:rsidR="006A1CE4" w:rsidRPr="00E67E0D" w:rsidRDefault="006A1CE4" w:rsidP="00E7499B">
            <w:pPr>
              <w:pStyle w:val="TAL"/>
              <w:rPr>
                <w:rFonts w:cs="Arial"/>
                <w:lang w:eastAsia="ja-JP"/>
              </w:rPr>
            </w:pPr>
            <w:r w:rsidRPr="00E67E0D">
              <w:rPr>
                <w:rFonts w:cs="Arial"/>
                <w:lang w:eastAsia="ja-JP"/>
              </w:rPr>
              <w:t>INTEGER (0..7)</w:t>
            </w:r>
          </w:p>
        </w:tc>
        <w:tc>
          <w:tcPr>
            <w:tcW w:w="2880" w:type="dxa"/>
          </w:tcPr>
          <w:p w14:paraId="77BA9A43" w14:textId="77777777" w:rsidR="006A1CE4" w:rsidRPr="00E67E0D" w:rsidRDefault="006A1CE4" w:rsidP="00E7499B">
            <w:pPr>
              <w:pStyle w:val="TAL"/>
              <w:rPr>
                <w:lang w:eastAsia="ja-JP"/>
              </w:rPr>
            </w:pPr>
            <w:r w:rsidRPr="00E67E0D">
              <w:rPr>
                <w:rFonts w:cs="Arial"/>
              </w:rPr>
              <w:t>Next Hop Chaining Counter</w:t>
            </w:r>
            <w:r w:rsidRPr="00E67E0D">
              <w:rPr>
                <w:rFonts w:cs="Arial"/>
                <w:lang w:eastAsia="ja-JP"/>
              </w:rPr>
              <w:t xml:space="preserve"> (NCC) defined in TS 33.501 [13].</w:t>
            </w:r>
          </w:p>
        </w:tc>
      </w:tr>
      <w:tr w:rsidR="006A1CE4" w:rsidRPr="00E67E0D" w14:paraId="25176E53" w14:textId="77777777" w:rsidTr="00E7499B">
        <w:tc>
          <w:tcPr>
            <w:tcW w:w="2448" w:type="dxa"/>
          </w:tcPr>
          <w:p w14:paraId="0A76038F" w14:textId="77777777" w:rsidR="006A1CE4" w:rsidRPr="00E67E0D" w:rsidRDefault="006A1CE4" w:rsidP="00E7499B">
            <w:pPr>
              <w:pStyle w:val="TAL"/>
              <w:rPr>
                <w:rFonts w:cs="Arial"/>
              </w:rPr>
            </w:pPr>
            <w:r w:rsidRPr="00E67E0D">
              <w:rPr>
                <w:rFonts w:cs="Arial"/>
              </w:rPr>
              <w:t>Next-Hop NH</w:t>
            </w:r>
          </w:p>
        </w:tc>
        <w:tc>
          <w:tcPr>
            <w:tcW w:w="1080" w:type="dxa"/>
          </w:tcPr>
          <w:p w14:paraId="6C7332A7" w14:textId="77777777" w:rsidR="006A1CE4" w:rsidRPr="00E67E0D" w:rsidRDefault="006A1CE4" w:rsidP="00E7499B">
            <w:pPr>
              <w:pStyle w:val="TAL"/>
              <w:rPr>
                <w:rFonts w:cs="Arial"/>
              </w:rPr>
            </w:pPr>
            <w:r w:rsidRPr="00E67E0D">
              <w:rPr>
                <w:rFonts w:cs="Arial"/>
              </w:rPr>
              <w:t>M</w:t>
            </w:r>
          </w:p>
        </w:tc>
        <w:tc>
          <w:tcPr>
            <w:tcW w:w="1440" w:type="dxa"/>
          </w:tcPr>
          <w:p w14:paraId="1A6B293B" w14:textId="77777777" w:rsidR="006A1CE4" w:rsidRPr="00E67E0D" w:rsidRDefault="006A1CE4" w:rsidP="00E7499B">
            <w:pPr>
              <w:pStyle w:val="TAL"/>
              <w:rPr>
                <w:i/>
                <w:lang w:eastAsia="ja-JP"/>
              </w:rPr>
            </w:pPr>
          </w:p>
        </w:tc>
        <w:tc>
          <w:tcPr>
            <w:tcW w:w="1872" w:type="dxa"/>
          </w:tcPr>
          <w:p w14:paraId="1C1979F4" w14:textId="77777777" w:rsidR="006A1CE4" w:rsidRPr="00E67E0D" w:rsidRDefault="006A1CE4" w:rsidP="00E7499B">
            <w:pPr>
              <w:pStyle w:val="TAL"/>
              <w:rPr>
                <w:rFonts w:cs="Arial"/>
                <w:lang w:eastAsia="ja-JP"/>
              </w:rPr>
            </w:pPr>
            <w:r w:rsidRPr="00E67E0D">
              <w:rPr>
                <w:rFonts w:cs="Arial"/>
                <w:lang w:eastAsia="ja-JP"/>
              </w:rPr>
              <w:t>Security Key</w:t>
            </w:r>
          </w:p>
          <w:p w14:paraId="18683DFD" w14:textId="77777777" w:rsidR="006A1CE4" w:rsidRPr="00E67E0D" w:rsidRDefault="006A1CE4" w:rsidP="00E7499B">
            <w:pPr>
              <w:pStyle w:val="TAL"/>
              <w:rPr>
                <w:rFonts w:cs="Arial"/>
                <w:lang w:eastAsia="ja-JP"/>
              </w:rPr>
            </w:pPr>
            <w:r w:rsidRPr="00E67E0D">
              <w:rPr>
                <w:rFonts w:cs="Arial"/>
                <w:lang w:eastAsia="ja-JP"/>
              </w:rPr>
              <w:t>9.3.1.87</w:t>
            </w:r>
          </w:p>
        </w:tc>
        <w:tc>
          <w:tcPr>
            <w:tcW w:w="2880" w:type="dxa"/>
          </w:tcPr>
          <w:p w14:paraId="721EDD29" w14:textId="77777777" w:rsidR="006A1CE4" w:rsidRPr="00E67E0D" w:rsidRDefault="006A1CE4" w:rsidP="00E7499B">
            <w:pPr>
              <w:pStyle w:val="TAL"/>
              <w:rPr>
                <w:rFonts w:cs="Arial"/>
                <w:lang w:eastAsia="ja-JP"/>
              </w:rPr>
            </w:pPr>
            <w:r w:rsidRPr="00E67E0D">
              <w:rPr>
                <w:rFonts w:cs="Arial"/>
                <w:lang w:eastAsia="ja-JP"/>
              </w:rPr>
              <w:t xml:space="preserve">The NH together with the NCC is used to derive the security configuration as defined in </w:t>
            </w:r>
            <w:r w:rsidRPr="00E67E0D">
              <w:rPr>
                <w:rFonts w:cs="Arial"/>
              </w:rPr>
              <w:t xml:space="preserve">TS 33.501 [13]. </w:t>
            </w:r>
          </w:p>
        </w:tc>
      </w:tr>
    </w:tbl>
    <w:p w14:paraId="0EF02685" w14:textId="77777777" w:rsidR="006A1CE4" w:rsidRPr="00E67E0D" w:rsidRDefault="006A1CE4" w:rsidP="00E7499B"/>
    <w:p w14:paraId="2E0270EB" w14:textId="77777777" w:rsidR="006A1CE4" w:rsidRPr="00E67E0D" w:rsidRDefault="006A1CE4" w:rsidP="00E7499B">
      <w:pPr>
        <w:pStyle w:val="4"/>
        <w:rPr>
          <w:rFonts w:eastAsia="Batang"/>
        </w:rPr>
      </w:pPr>
      <w:bookmarkStart w:id="4537" w:name="_Toc534720623"/>
      <w:bookmarkStart w:id="4538" w:name="_Toc525567635"/>
      <w:r w:rsidRPr="00E67E0D">
        <w:rPr>
          <w:rFonts w:eastAsia="Batang"/>
        </w:rPr>
        <w:t>9.3.1.89</w:t>
      </w:r>
      <w:r w:rsidRPr="00E67E0D">
        <w:rPr>
          <w:rFonts w:eastAsia="Batang"/>
        </w:rPr>
        <w:tab/>
      </w:r>
      <w:r w:rsidRPr="00E67E0D">
        <w:t>IMS Voice Support Indicator</w:t>
      </w:r>
      <w:bookmarkEnd w:id="4537"/>
      <w:bookmarkEnd w:id="4538"/>
    </w:p>
    <w:p w14:paraId="2EB2AE7B" w14:textId="77777777" w:rsidR="006A1CE4" w:rsidRPr="00E67E0D" w:rsidRDefault="006A1CE4" w:rsidP="00E7499B">
      <w:r w:rsidRPr="00E67E0D">
        <w:t xml:space="preserve">This IE is set by the NG-RAN node to indicate </w:t>
      </w:r>
      <w:r w:rsidRPr="00E67E0D">
        <w:rPr>
          <w:lang w:eastAsia="zh-CN"/>
        </w:rPr>
        <w:t>whether</w:t>
      </w:r>
      <w:r w:rsidRPr="00E67E0D">
        <w:t xml:space="preserve"> </w:t>
      </w:r>
      <w:r w:rsidRPr="00E67E0D">
        <w:rPr>
          <w:lang w:eastAsia="zh-CN"/>
        </w:rPr>
        <w:t>the UE radio capabilities are compatible with the network configuration for IMS voice</w:t>
      </w:r>
      <w:r w:rsidRPr="00E67E0D">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0B9DD38F" w14:textId="77777777" w:rsidTr="00E7499B">
        <w:tc>
          <w:tcPr>
            <w:tcW w:w="2448" w:type="dxa"/>
          </w:tcPr>
          <w:p w14:paraId="17DC66A0"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7D59B59A"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7598DEF6"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04AE73B0"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3398E534"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28B7D2D9" w14:textId="77777777" w:rsidTr="00E7499B">
        <w:tc>
          <w:tcPr>
            <w:tcW w:w="2448" w:type="dxa"/>
          </w:tcPr>
          <w:p w14:paraId="40C9DC5B" w14:textId="77777777" w:rsidR="006A1CE4" w:rsidRPr="00E67E0D" w:rsidRDefault="006A1CE4" w:rsidP="00E7499B">
            <w:pPr>
              <w:pStyle w:val="TAL"/>
              <w:rPr>
                <w:rFonts w:cs="Arial"/>
                <w:lang w:eastAsia="ja-JP"/>
              </w:rPr>
            </w:pPr>
            <w:r w:rsidRPr="00E67E0D">
              <w:t>IMS Voice Support Indicator</w:t>
            </w:r>
          </w:p>
        </w:tc>
        <w:tc>
          <w:tcPr>
            <w:tcW w:w="1080" w:type="dxa"/>
          </w:tcPr>
          <w:p w14:paraId="1B176CDF" w14:textId="77777777" w:rsidR="006A1CE4" w:rsidRPr="00E67E0D" w:rsidRDefault="006A1CE4" w:rsidP="00E7499B">
            <w:pPr>
              <w:pStyle w:val="TAL"/>
              <w:rPr>
                <w:rFonts w:cs="Arial"/>
                <w:lang w:eastAsia="ja-JP"/>
              </w:rPr>
            </w:pPr>
            <w:r w:rsidRPr="00E67E0D">
              <w:rPr>
                <w:szCs w:val="22"/>
              </w:rPr>
              <w:t>M</w:t>
            </w:r>
          </w:p>
        </w:tc>
        <w:tc>
          <w:tcPr>
            <w:tcW w:w="1440" w:type="dxa"/>
          </w:tcPr>
          <w:p w14:paraId="6CB86A5F" w14:textId="77777777" w:rsidR="006A1CE4" w:rsidRPr="00E67E0D" w:rsidRDefault="006A1CE4" w:rsidP="00E7499B">
            <w:pPr>
              <w:pStyle w:val="TAL"/>
              <w:rPr>
                <w:i/>
                <w:lang w:eastAsia="ja-JP"/>
              </w:rPr>
            </w:pPr>
          </w:p>
        </w:tc>
        <w:tc>
          <w:tcPr>
            <w:tcW w:w="1872" w:type="dxa"/>
          </w:tcPr>
          <w:p w14:paraId="79D5A3A9" w14:textId="77777777" w:rsidR="006A1CE4" w:rsidRPr="00E67E0D" w:rsidRDefault="006A1CE4" w:rsidP="00E7499B">
            <w:pPr>
              <w:pStyle w:val="TAL"/>
              <w:rPr>
                <w:rFonts w:cs="Arial"/>
                <w:lang w:eastAsia="ja-JP"/>
              </w:rPr>
            </w:pPr>
            <w:r w:rsidRPr="00E67E0D">
              <w:rPr>
                <w:rFonts w:cs="Arial"/>
                <w:lang w:eastAsia="ja-JP"/>
              </w:rPr>
              <w:t>ENUMERATED</w:t>
            </w:r>
            <w:r w:rsidRPr="00E67E0D">
              <w:rPr>
                <w:rFonts w:cs="Arial"/>
                <w:lang w:eastAsia="ja-JP"/>
              </w:rPr>
              <w:br/>
              <w:t>(</w:t>
            </w:r>
            <w:r w:rsidRPr="00E67E0D">
              <w:rPr>
                <w:rFonts w:cs="Arial"/>
                <w:lang w:eastAsia="zh-CN"/>
              </w:rPr>
              <w:t>Supported</w:t>
            </w:r>
            <w:r w:rsidRPr="00E67E0D">
              <w:rPr>
                <w:rFonts w:cs="Arial"/>
                <w:lang w:eastAsia="ja-JP"/>
              </w:rPr>
              <w:t>,</w:t>
            </w:r>
            <w:r w:rsidRPr="00E67E0D">
              <w:rPr>
                <w:rFonts w:cs="Arial"/>
                <w:lang w:eastAsia="zh-CN"/>
              </w:rPr>
              <w:t xml:space="preserve"> Not Supported,</w:t>
            </w:r>
            <w:r w:rsidRPr="00E67E0D">
              <w:rPr>
                <w:rFonts w:cs="Arial"/>
                <w:lang w:eastAsia="ja-JP"/>
              </w:rPr>
              <w:t xml:space="preserve"> …)</w:t>
            </w:r>
          </w:p>
        </w:tc>
        <w:tc>
          <w:tcPr>
            <w:tcW w:w="2880" w:type="dxa"/>
          </w:tcPr>
          <w:p w14:paraId="13F492FE" w14:textId="77777777" w:rsidR="006A1CE4" w:rsidRPr="00E67E0D" w:rsidRDefault="006A1CE4" w:rsidP="00E7499B">
            <w:pPr>
              <w:pStyle w:val="TAL"/>
              <w:rPr>
                <w:lang w:eastAsia="ja-JP"/>
              </w:rPr>
            </w:pPr>
          </w:p>
        </w:tc>
      </w:tr>
    </w:tbl>
    <w:p w14:paraId="2F2087A1" w14:textId="77777777" w:rsidR="006A1CE4" w:rsidRPr="00E67E0D" w:rsidRDefault="006A1CE4" w:rsidP="00E7499B"/>
    <w:p w14:paraId="0DFFF931" w14:textId="77777777" w:rsidR="006A1CE4" w:rsidRPr="00E67E0D" w:rsidRDefault="006A1CE4" w:rsidP="00E7499B">
      <w:pPr>
        <w:pStyle w:val="4"/>
        <w:rPr>
          <w:rFonts w:eastAsia="Batang"/>
        </w:rPr>
      </w:pPr>
      <w:bookmarkStart w:id="4539" w:name="_Toc534720624"/>
      <w:bookmarkStart w:id="4540" w:name="_Toc525567636"/>
      <w:r w:rsidRPr="00E67E0D">
        <w:rPr>
          <w:rFonts w:eastAsia="Batang"/>
        </w:rPr>
        <w:t>9.3.1.90</w:t>
      </w:r>
      <w:r w:rsidRPr="00E67E0D">
        <w:rPr>
          <w:rFonts w:eastAsia="Batang"/>
        </w:rPr>
        <w:tab/>
      </w:r>
      <w:r w:rsidRPr="00E67E0D">
        <w:t>Paging DRX</w:t>
      </w:r>
      <w:bookmarkEnd w:id="4539"/>
      <w:bookmarkEnd w:id="4540"/>
    </w:p>
    <w:p w14:paraId="30078E24" w14:textId="77777777" w:rsidR="006A1CE4" w:rsidRPr="00E67E0D" w:rsidRDefault="006A1CE4" w:rsidP="00E7499B">
      <w:r w:rsidRPr="00E67E0D">
        <w:t>This IE indicates the Paging DRX as defined in TS 3</w:t>
      </w:r>
      <w:r w:rsidRPr="00E67E0D">
        <w:rPr>
          <w:rFonts w:eastAsia="SimSun" w:hint="eastAsia"/>
          <w:lang w:eastAsia="zh-CN"/>
        </w:rPr>
        <w:t>8</w:t>
      </w:r>
      <w:r w:rsidRPr="00E67E0D">
        <w:t>.304 [</w:t>
      </w:r>
      <w:r w:rsidRPr="00E67E0D">
        <w:rPr>
          <w:rFonts w:eastAsia="SimSun" w:hint="eastAsia"/>
          <w:lang w:eastAsia="zh-CN"/>
        </w:rPr>
        <w:t>12</w:t>
      </w:r>
      <w:ins w:id="4541" w:author="Issam" w:date="2019-02-12T23:38:00Z">
        <w:r w:rsidRPr="00E67E0D">
          <w:t>] and TS 36.304 [29</w:t>
        </w:r>
      </w:ins>
      <w:r w:rsidRPr="00E67E0D">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1FAA1BD5" w14:textId="77777777" w:rsidTr="00E7499B">
        <w:tc>
          <w:tcPr>
            <w:tcW w:w="2448" w:type="dxa"/>
          </w:tcPr>
          <w:p w14:paraId="2CE4BD8A"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5E483564"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13352A80"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79AC3CEC"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5FAA346D"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257DFFA2" w14:textId="77777777" w:rsidTr="00E7499B">
        <w:tc>
          <w:tcPr>
            <w:tcW w:w="2448" w:type="dxa"/>
          </w:tcPr>
          <w:p w14:paraId="5BFA72E0" w14:textId="77777777" w:rsidR="006A1CE4" w:rsidRPr="00E67E0D" w:rsidRDefault="006A1CE4" w:rsidP="00E7499B">
            <w:pPr>
              <w:pStyle w:val="TAL"/>
              <w:rPr>
                <w:rFonts w:cs="Arial"/>
                <w:lang w:eastAsia="ja-JP"/>
              </w:rPr>
            </w:pPr>
            <w:r w:rsidRPr="00E67E0D">
              <w:rPr>
                <w:lang w:eastAsia="ja-JP"/>
              </w:rPr>
              <w:t>Paging DRX</w:t>
            </w:r>
          </w:p>
        </w:tc>
        <w:tc>
          <w:tcPr>
            <w:tcW w:w="1080" w:type="dxa"/>
          </w:tcPr>
          <w:p w14:paraId="3215D391" w14:textId="77777777" w:rsidR="006A1CE4" w:rsidRPr="00E67E0D" w:rsidRDefault="006A1CE4" w:rsidP="00E7499B">
            <w:pPr>
              <w:pStyle w:val="TAL"/>
              <w:rPr>
                <w:rFonts w:cs="Arial"/>
                <w:lang w:eastAsia="ja-JP"/>
              </w:rPr>
            </w:pPr>
            <w:r w:rsidRPr="00E67E0D">
              <w:rPr>
                <w:lang w:eastAsia="ja-JP"/>
              </w:rPr>
              <w:t>M</w:t>
            </w:r>
          </w:p>
        </w:tc>
        <w:tc>
          <w:tcPr>
            <w:tcW w:w="1440" w:type="dxa"/>
          </w:tcPr>
          <w:p w14:paraId="0A623380" w14:textId="77777777" w:rsidR="006A1CE4" w:rsidRPr="00E67E0D" w:rsidRDefault="006A1CE4" w:rsidP="00E7499B">
            <w:pPr>
              <w:pStyle w:val="TAL"/>
              <w:rPr>
                <w:i/>
                <w:lang w:eastAsia="ja-JP"/>
              </w:rPr>
            </w:pPr>
          </w:p>
        </w:tc>
        <w:tc>
          <w:tcPr>
            <w:tcW w:w="1872" w:type="dxa"/>
          </w:tcPr>
          <w:p w14:paraId="745E7676" w14:textId="77777777" w:rsidR="006A1CE4" w:rsidRPr="00E67E0D" w:rsidRDefault="006A1CE4" w:rsidP="00E7499B">
            <w:pPr>
              <w:pStyle w:val="TAL"/>
              <w:rPr>
                <w:rFonts w:cs="Arial"/>
                <w:lang w:eastAsia="ja-JP"/>
              </w:rPr>
            </w:pPr>
            <w:r w:rsidRPr="00E67E0D">
              <w:rPr>
                <w:lang w:eastAsia="ja-JP"/>
              </w:rPr>
              <w:t>ENUMERATED (32, 64, 128, 256, …)</w:t>
            </w:r>
          </w:p>
        </w:tc>
        <w:tc>
          <w:tcPr>
            <w:tcW w:w="2880" w:type="dxa"/>
          </w:tcPr>
          <w:p w14:paraId="66F37936" w14:textId="77777777" w:rsidR="006A1CE4" w:rsidRPr="00E67E0D" w:rsidRDefault="006A1CE4" w:rsidP="00E7499B">
            <w:pPr>
              <w:pStyle w:val="TAL"/>
              <w:rPr>
                <w:lang w:eastAsia="ja-JP"/>
              </w:rPr>
            </w:pPr>
          </w:p>
        </w:tc>
      </w:tr>
    </w:tbl>
    <w:p w14:paraId="6DC4BCB8" w14:textId="77777777" w:rsidR="006A1CE4" w:rsidRPr="00E67E0D" w:rsidRDefault="006A1CE4" w:rsidP="00E7499B"/>
    <w:p w14:paraId="2F88DB00" w14:textId="77777777" w:rsidR="006A1CE4" w:rsidRPr="00E67E0D" w:rsidRDefault="006A1CE4" w:rsidP="00E7499B">
      <w:pPr>
        <w:pStyle w:val="4"/>
        <w:rPr>
          <w:rFonts w:eastAsia="Batang"/>
        </w:rPr>
      </w:pPr>
      <w:bookmarkStart w:id="4542" w:name="_Toc534720625"/>
      <w:bookmarkStart w:id="4543" w:name="_Toc525567637"/>
      <w:r w:rsidRPr="00E67E0D">
        <w:rPr>
          <w:rFonts w:eastAsia="Batang"/>
        </w:rPr>
        <w:t>9.3.1.91</w:t>
      </w:r>
      <w:r w:rsidRPr="00E67E0D">
        <w:rPr>
          <w:rFonts w:eastAsia="Batang"/>
        </w:rPr>
        <w:tab/>
      </w:r>
      <w:r w:rsidRPr="00E67E0D">
        <w:t>RRC Inactive Transition Report Request</w:t>
      </w:r>
      <w:bookmarkEnd w:id="4542"/>
      <w:bookmarkEnd w:id="4543"/>
    </w:p>
    <w:p w14:paraId="30466817" w14:textId="77777777" w:rsidR="006A1CE4" w:rsidRPr="00E67E0D" w:rsidRDefault="006A1CE4" w:rsidP="00E7499B">
      <w:r w:rsidRPr="00E67E0D">
        <w:t xml:space="preserve">This IE is </w:t>
      </w:r>
      <w:r w:rsidRPr="00E67E0D">
        <w:rPr>
          <w:rFonts w:eastAsia="SimSun" w:hint="eastAsia"/>
          <w:lang w:eastAsia="zh-CN"/>
        </w:rPr>
        <w:t xml:space="preserve">used to request the NG-RAN node to report or stop reporting </w:t>
      </w:r>
      <w:r w:rsidRPr="00E67E0D">
        <w:rPr>
          <w:rFonts w:eastAsia="SimSun"/>
          <w:lang w:eastAsia="zh-CN"/>
        </w:rPr>
        <w:t>to the 5GC when the UE enters or leaves RRC_INACTIVE state</w:t>
      </w:r>
      <w:r w:rsidRPr="00E67E0D">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14C573B3" w14:textId="77777777" w:rsidTr="00E7499B">
        <w:tc>
          <w:tcPr>
            <w:tcW w:w="2448" w:type="dxa"/>
          </w:tcPr>
          <w:p w14:paraId="18141313"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552C75C6"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25AF1DC6"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4A15FD89"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48AC4AFC"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3FB32105" w14:textId="77777777" w:rsidTr="00E7499B">
        <w:tc>
          <w:tcPr>
            <w:tcW w:w="2448" w:type="dxa"/>
          </w:tcPr>
          <w:p w14:paraId="75F45ECF" w14:textId="77777777" w:rsidR="006A1CE4" w:rsidRPr="00E67E0D" w:rsidRDefault="006A1CE4" w:rsidP="00E7499B">
            <w:pPr>
              <w:pStyle w:val="TAL"/>
              <w:rPr>
                <w:rFonts w:cs="Arial"/>
                <w:lang w:eastAsia="ja-JP"/>
              </w:rPr>
            </w:pPr>
            <w:r w:rsidRPr="00E67E0D">
              <w:t>RRC Inactive Transition Report Request</w:t>
            </w:r>
          </w:p>
        </w:tc>
        <w:tc>
          <w:tcPr>
            <w:tcW w:w="1080" w:type="dxa"/>
          </w:tcPr>
          <w:p w14:paraId="3AE621A9" w14:textId="77777777" w:rsidR="006A1CE4" w:rsidRPr="00E67E0D" w:rsidRDefault="006A1CE4" w:rsidP="00E7499B">
            <w:pPr>
              <w:pStyle w:val="TAL"/>
              <w:rPr>
                <w:rFonts w:cs="Arial"/>
                <w:lang w:eastAsia="ja-JP"/>
              </w:rPr>
            </w:pPr>
            <w:r w:rsidRPr="00E67E0D">
              <w:rPr>
                <w:szCs w:val="22"/>
              </w:rPr>
              <w:t>M</w:t>
            </w:r>
          </w:p>
        </w:tc>
        <w:tc>
          <w:tcPr>
            <w:tcW w:w="1440" w:type="dxa"/>
          </w:tcPr>
          <w:p w14:paraId="29A630FB" w14:textId="77777777" w:rsidR="006A1CE4" w:rsidRPr="00E67E0D" w:rsidRDefault="006A1CE4" w:rsidP="00E7499B">
            <w:pPr>
              <w:pStyle w:val="TAL"/>
              <w:rPr>
                <w:i/>
                <w:lang w:eastAsia="ja-JP"/>
              </w:rPr>
            </w:pPr>
          </w:p>
        </w:tc>
        <w:tc>
          <w:tcPr>
            <w:tcW w:w="1872" w:type="dxa"/>
          </w:tcPr>
          <w:p w14:paraId="67B1C5D4" w14:textId="77777777" w:rsidR="006A1CE4" w:rsidRPr="00E67E0D" w:rsidRDefault="006A1CE4" w:rsidP="00E7499B">
            <w:pPr>
              <w:pStyle w:val="TAL"/>
              <w:rPr>
                <w:rFonts w:cs="Arial"/>
                <w:lang w:eastAsia="ja-JP"/>
              </w:rPr>
            </w:pPr>
            <w:r w:rsidRPr="00E67E0D">
              <w:rPr>
                <w:rFonts w:cs="Arial"/>
                <w:lang w:eastAsia="ja-JP"/>
              </w:rPr>
              <w:t xml:space="preserve">ENUMERATED </w:t>
            </w:r>
            <w:r w:rsidRPr="00E67E0D">
              <w:rPr>
                <w:rFonts w:eastAsia="SimSun" w:cs="Arial"/>
                <w:lang w:eastAsia="zh-CN"/>
              </w:rPr>
              <w:t>(</w:t>
            </w:r>
            <w:r w:rsidRPr="00E67E0D">
              <w:rPr>
                <w:rFonts w:eastAsia="SimSun" w:cs="Arial" w:hint="eastAsia"/>
                <w:lang w:eastAsia="zh-CN"/>
              </w:rPr>
              <w:t>S</w:t>
            </w:r>
            <w:r w:rsidRPr="00E67E0D">
              <w:rPr>
                <w:rFonts w:eastAsia="SimSun" w:cs="Arial"/>
                <w:lang w:eastAsia="zh-CN"/>
              </w:rPr>
              <w:t>ubsequent state transition</w:t>
            </w:r>
            <w:r w:rsidRPr="00E67E0D">
              <w:rPr>
                <w:rFonts w:eastAsia="SimSun" w:cs="Arial" w:hint="eastAsia"/>
                <w:lang w:eastAsia="zh-CN"/>
              </w:rPr>
              <w:t xml:space="preserve"> report</w:t>
            </w:r>
            <w:r w:rsidRPr="00E67E0D">
              <w:rPr>
                <w:rFonts w:eastAsia="SimSun" w:cs="Arial"/>
                <w:lang w:eastAsia="zh-CN"/>
              </w:rPr>
              <w:t>,</w:t>
            </w:r>
            <w:r w:rsidRPr="00E67E0D">
              <w:rPr>
                <w:rFonts w:eastAsia="SimSun" w:cs="Arial" w:hint="eastAsia"/>
                <w:lang w:eastAsia="zh-CN"/>
              </w:rPr>
              <w:t xml:space="preserve"> S</w:t>
            </w:r>
            <w:r w:rsidRPr="00E67E0D">
              <w:rPr>
                <w:rFonts w:eastAsia="SimSun" w:cs="Arial"/>
                <w:lang w:eastAsia="zh-CN"/>
              </w:rPr>
              <w:t>ingle RRC connected state</w:t>
            </w:r>
            <w:r w:rsidRPr="00E67E0D">
              <w:rPr>
                <w:rFonts w:eastAsia="SimSun" w:cs="Arial" w:hint="eastAsia"/>
                <w:lang w:eastAsia="zh-CN"/>
              </w:rPr>
              <w:t xml:space="preserve"> report, Cancel report,</w:t>
            </w:r>
            <w:r w:rsidRPr="00E67E0D">
              <w:rPr>
                <w:rFonts w:eastAsia="SimSun" w:cs="Arial"/>
                <w:lang w:eastAsia="zh-CN"/>
              </w:rPr>
              <w:t xml:space="preserve"> </w:t>
            </w:r>
            <w:r w:rsidRPr="00E67E0D">
              <w:rPr>
                <w:rFonts w:cs="Arial"/>
                <w:lang w:eastAsia="ja-JP"/>
              </w:rPr>
              <w:t>…)</w:t>
            </w:r>
          </w:p>
        </w:tc>
        <w:tc>
          <w:tcPr>
            <w:tcW w:w="2880" w:type="dxa"/>
          </w:tcPr>
          <w:p w14:paraId="29FF3C25" w14:textId="77777777" w:rsidR="006A1CE4" w:rsidRPr="00E67E0D" w:rsidRDefault="006A1CE4" w:rsidP="00E7499B">
            <w:pPr>
              <w:pStyle w:val="TAL"/>
              <w:rPr>
                <w:lang w:eastAsia="ja-JP"/>
              </w:rPr>
            </w:pPr>
          </w:p>
        </w:tc>
      </w:tr>
    </w:tbl>
    <w:p w14:paraId="5606A4E4" w14:textId="77777777" w:rsidR="006A1CE4" w:rsidRPr="00E67E0D" w:rsidRDefault="006A1CE4" w:rsidP="00E7499B"/>
    <w:p w14:paraId="57F0A421" w14:textId="77777777" w:rsidR="006A1CE4" w:rsidRPr="00E67E0D" w:rsidRDefault="006A1CE4" w:rsidP="00E7499B">
      <w:pPr>
        <w:pStyle w:val="4"/>
        <w:rPr>
          <w:rFonts w:eastAsia="Batang"/>
        </w:rPr>
      </w:pPr>
      <w:bookmarkStart w:id="4544" w:name="_Toc534720626"/>
      <w:bookmarkStart w:id="4545" w:name="_Toc525567638"/>
      <w:r w:rsidRPr="00E67E0D">
        <w:rPr>
          <w:rFonts w:eastAsia="Batang"/>
        </w:rPr>
        <w:t>9.3.1.92</w:t>
      </w:r>
      <w:r w:rsidRPr="00E67E0D">
        <w:rPr>
          <w:rFonts w:eastAsia="Batang"/>
        </w:rPr>
        <w:tab/>
      </w:r>
      <w:r w:rsidRPr="00E67E0D">
        <w:t>RRC State</w:t>
      </w:r>
      <w:bookmarkEnd w:id="4544"/>
      <w:bookmarkEnd w:id="4545"/>
    </w:p>
    <w:p w14:paraId="45D57602" w14:textId="77777777" w:rsidR="006A1CE4" w:rsidRPr="00E67E0D" w:rsidRDefault="006A1CE4" w:rsidP="00E7499B">
      <w:r w:rsidRPr="00E67E0D">
        <w:t xml:space="preserve">This IE </w:t>
      </w:r>
      <w:r w:rsidRPr="00E67E0D">
        <w:rPr>
          <w:rFonts w:eastAsia="SimSun" w:hint="eastAsia"/>
          <w:lang w:eastAsia="zh-CN"/>
        </w:rPr>
        <w:t>indicates</w:t>
      </w:r>
      <w:r w:rsidRPr="00E67E0D">
        <w:t xml:space="preserve"> </w:t>
      </w:r>
      <w:r w:rsidRPr="00E67E0D">
        <w:rPr>
          <w:rFonts w:eastAsia="SimSun" w:hint="eastAsia"/>
          <w:lang w:eastAsia="zh-CN"/>
        </w:rPr>
        <w:t>the RRC state of the UE</w:t>
      </w:r>
      <w:r w:rsidRPr="00E67E0D">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64A7D1D1" w14:textId="77777777" w:rsidTr="00E7499B">
        <w:tc>
          <w:tcPr>
            <w:tcW w:w="2448" w:type="dxa"/>
          </w:tcPr>
          <w:p w14:paraId="291CF369"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56B2BDF6"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222E76C3"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6B8EDBFF"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629AB893"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16F21046" w14:textId="77777777" w:rsidTr="00E7499B">
        <w:tc>
          <w:tcPr>
            <w:tcW w:w="2448" w:type="dxa"/>
          </w:tcPr>
          <w:p w14:paraId="152926C8" w14:textId="77777777" w:rsidR="006A1CE4" w:rsidRPr="00E67E0D" w:rsidRDefault="006A1CE4" w:rsidP="00E7499B">
            <w:pPr>
              <w:pStyle w:val="TAL"/>
              <w:rPr>
                <w:rFonts w:cs="Arial"/>
                <w:lang w:eastAsia="ja-JP"/>
              </w:rPr>
            </w:pPr>
            <w:r w:rsidRPr="00E67E0D">
              <w:t>RRC State</w:t>
            </w:r>
          </w:p>
        </w:tc>
        <w:tc>
          <w:tcPr>
            <w:tcW w:w="1080" w:type="dxa"/>
          </w:tcPr>
          <w:p w14:paraId="66C170B0" w14:textId="77777777" w:rsidR="006A1CE4" w:rsidRPr="00E67E0D" w:rsidRDefault="006A1CE4" w:rsidP="00E7499B">
            <w:pPr>
              <w:pStyle w:val="TAL"/>
              <w:rPr>
                <w:rFonts w:cs="Arial"/>
                <w:lang w:eastAsia="ja-JP"/>
              </w:rPr>
            </w:pPr>
            <w:r w:rsidRPr="00E67E0D">
              <w:rPr>
                <w:szCs w:val="22"/>
              </w:rPr>
              <w:t>M</w:t>
            </w:r>
          </w:p>
        </w:tc>
        <w:tc>
          <w:tcPr>
            <w:tcW w:w="1440" w:type="dxa"/>
          </w:tcPr>
          <w:p w14:paraId="260D0C52" w14:textId="77777777" w:rsidR="006A1CE4" w:rsidRPr="00E67E0D" w:rsidRDefault="006A1CE4" w:rsidP="00E7499B">
            <w:pPr>
              <w:pStyle w:val="TAL"/>
              <w:rPr>
                <w:i/>
                <w:lang w:eastAsia="ja-JP"/>
              </w:rPr>
            </w:pPr>
          </w:p>
        </w:tc>
        <w:tc>
          <w:tcPr>
            <w:tcW w:w="1872" w:type="dxa"/>
          </w:tcPr>
          <w:p w14:paraId="5D9E6D58" w14:textId="77777777" w:rsidR="006A1CE4" w:rsidRPr="00E67E0D" w:rsidRDefault="006A1CE4" w:rsidP="00E7499B">
            <w:pPr>
              <w:pStyle w:val="TAL"/>
              <w:rPr>
                <w:rFonts w:cs="Arial"/>
                <w:lang w:eastAsia="ja-JP"/>
              </w:rPr>
            </w:pPr>
            <w:r w:rsidRPr="00E67E0D">
              <w:rPr>
                <w:rFonts w:cs="Arial"/>
                <w:lang w:eastAsia="ja-JP"/>
              </w:rPr>
              <w:t>ENUMERATED</w:t>
            </w:r>
            <w:r w:rsidRPr="00E67E0D">
              <w:rPr>
                <w:rFonts w:cs="Arial"/>
                <w:lang w:eastAsia="ja-JP"/>
              </w:rPr>
              <w:br/>
              <w:t>(</w:t>
            </w:r>
            <w:r w:rsidRPr="00E67E0D">
              <w:rPr>
                <w:rFonts w:cs="Arial"/>
                <w:lang w:eastAsia="zh-CN"/>
              </w:rPr>
              <w:t>Inactive, Connected,</w:t>
            </w:r>
            <w:r w:rsidRPr="00E67E0D">
              <w:rPr>
                <w:rFonts w:cs="Arial"/>
                <w:lang w:eastAsia="ja-JP"/>
              </w:rPr>
              <w:t xml:space="preserve"> …)</w:t>
            </w:r>
          </w:p>
        </w:tc>
        <w:tc>
          <w:tcPr>
            <w:tcW w:w="2880" w:type="dxa"/>
          </w:tcPr>
          <w:p w14:paraId="21D5B4B8" w14:textId="77777777" w:rsidR="006A1CE4" w:rsidRPr="00E67E0D" w:rsidRDefault="006A1CE4" w:rsidP="00E7499B">
            <w:pPr>
              <w:pStyle w:val="TAL"/>
              <w:rPr>
                <w:rFonts w:eastAsia="SimSun" w:cs="Arial"/>
                <w:lang w:eastAsia="zh-CN"/>
              </w:rPr>
            </w:pPr>
            <w:r w:rsidRPr="00E67E0D">
              <w:rPr>
                <w:rFonts w:eastAsia="SimSun" w:cs="Arial"/>
                <w:lang w:eastAsia="zh-CN"/>
              </w:rPr>
              <w:t>“</w:t>
            </w:r>
            <w:r w:rsidRPr="00E67E0D">
              <w:rPr>
                <w:rFonts w:eastAsia="SimSun" w:cs="Arial" w:hint="eastAsia"/>
                <w:lang w:eastAsia="zh-CN"/>
              </w:rPr>
              <w:t>Inactive</w:t>
            </w:r>
            <w:r w:rsidRPr="00E67E0D">
              <w:rPr>
                <w:rFonts w:eastAsia="SimSun" w:cs="Arial"/>
                <w:lang w:eastAsia="zh-CN"/>
              </w:rPr>
              <w:t>”</w:t>
            </w:r>
            <w:r w:rsidRPr="00E67E0D">
              <w:rPr>
                <w:rFonts w:cs="Arial"/>
                <w:lang w:eastAsia="ja-JP"/>
              </w:rPr>
              <w:t xml:space="preserve"> indicates </w:t>
            </w:r>
            <w:r w:rsidRPr="00E67E0D">
              <w:rPr>
                <w:rFonts w:eastAsia="SimSun" w:cs="Arial" w:hint="eastAsia"/>
                <w:lang w:eastAsia="zh-CN"/>
              </w:rPr>
              <w:t>the UE enters RRC_INACTIVE from RRC_CONNECTED;</w:t>
            </w:r>
          </w:p>
          <w:p w14:paraId="1E82B1F7" w14:textId="77777777" w:rsidR="006A1CE4" w:rsidRPr="00E67E0D" w:rsidRDefault="006A1CE4" w:rsidP="00E7499B">
            <w:pPr>
              <w:pStyle w:val="TAL"/>
              <w:rPr>
                <w:lang w:eastAsia="ja-JP"/>
              </w:rPr>
            </w:pPr>
            <w:r w:rsidRPr="00E67E0D">
              <w:rPr>
                <w:rFonts w:eastAsia="SimSun" w:cs="Arial"/>
                <w:lang w:eastAsia="zh-CN"/>
              </w:rPr>
              <w:t>“</w:t>
            </w:r>
            <w:r w:rsidRPr="00E67E0D">
              <w:rPr>
                <w:rFonts w:eastAsia="SimSun" w:cs="Arial" w:hint="eastAsia"/>
                <w:lang w:eastAsia="zh-CN"/>
              </w:rPr>
              <w:t>Connected</w:t>
            </w:r>
            <w:r w:rsidRPr="00E67E0D">
              <w:rPr>
                <w:rFonts w:eastAsia="SimSun" w:cs="Arial"/>
                <w:lang w:eastAsia="zh-CN"/>
              </w:rPr>
              <w:t>”</w:t>
            </w:r>
            <w:r w:rsidRPr="00E67E0D">
              <w:rPr>
                <w:rFonts w:cs="Arial"/>
                <w:lang w:eastAsia="ja-JP"/>
              </w:rPr>
              <w:t xml:space="preserve"> indicates </w:t>
            </w:r>
            <w:r w:rsidRPr="00E67E0D">
              <w:rPr>
                <w:rFonts w:eastAsia="SimSun" w:cs="Arial" w:hint="eastAsia"/>
                <w:lang w:eastAsia="zh-CN"/>
              </w:rPr>
              <w:t>the UE enters RRC_CONNECTED from RRC_INACTIVE.</w:t>
            </w:r>
          </w:p>
        </w:tc>
      </w:tr>
    </w:tbl>
    <w:p w14:paraId="5F67021A" w14:textId="77777777" w:rsidR="006A1CE4" w:rsidRPr="00E67E0D" w:rsidRDefault="006A1CE4" w:rsidP="00E7499B"/>
    <w:p w14:paraId="0DC893E3" w14:textId="77777777" w:rsidR="006A1CE4" w:rsidRPr="00E67E0D" w:rsidRDefault="006A1CE4" w:rsidP="00E7499B">
      <w:pPr>
        <w:pStyle w:val="4"/>
        <w:rPr>
          <w:rFonts w:eastAsia="Batang"/>
        </w:rPr>
      </w:pPr>
      <w:bookmarkStart w:id="4546" w:name="_Toc534720627"/>
      <w:bookmarkStart w:id="4547" w:name="_Toc525567639"/>
      <w:r w:rsidRPr="00E67E0D">
        <w:rPr>
          <w:rFonts w:eastAsia="Batang"/>
        </w:rPr>
        <w:t>9.3.1.93</w:t>
      </w:r>
      <w:r w:rsidRPr="00E67E0D">
        <w:rPr>
          <w:rFonts w:eastAsia="Batang"/>
        </w:rPr>
        <w:tab/>
      </w:r>
      <w:r w:rsidRPr="00E67E0D">
        <w:t>Expected UE Behaviour</w:t>
      </w:r>
      <w:bookmarkEnd w:id="4546"/>
      <w:bookmarkEnd w:id="4547"/>
    </w:p>
    <w:p w14:paraId="62DE2947" w14:textId="77777777" w:rsidR="006A1CE4" w:rsidRPr="00E67E0D" w:rsidRDefault="006A1CE4" w:rsidP="00E7499B">
      <w:r w:rsidRPr="00E67E0D">
        <w:t>This IE indicates the behaviour of a UE with predictable activity and/or mobility behaviour, to assist the NG-RAN node in determining the optimum RRC connection time</w:t>
      </w:r>
      <w:r w:rsidRPr="00E67E0D">
        <w:rPr>
          <w:lang w:eastAsia="ja-JP"/>
        </w:rPr>
        <w:t xml:space="preserve"> and to help with the RRC_INACTIVE state transition and RNA configuration (e.g. size and shape of the RNA)</w:t>
      </w:r>
      <w:r w:rsidRPr="00E67E0D">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4858C34C" w14:textId="77777777" w:rsidTr="00E7499B">
        <w:tc>
          <w:tcPr>
            <w:tcW w:w="2448" w:type="dxa"/>
          </w:tcPr>
          <w:p w14:paraId="7FE2835F"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2FD6DA02"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60765A5D"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3775813F"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31EC1119"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6D13D6E2" w14:textId="77777777" w:rsidTr="00E7499B">
        <w:tc>
          <w:tcPr>
            <w:tcW w:w="2448" w:type="dxa"/>
          </w:tcPr>
          <w:p w14:paraId="104924F0" w14:textId="77777777" w:rsidR="006A1CE4" w:rsidRPr="00E67E0D" w:rsidRDefault="006A1CE4" w:rsidP="00E7499B">
            <w:pPr>
              <w:pStyle w:val="TAL"/>
              <w:rPr>
                <w:rFonts w:cs="Arial"/>
                <w:lang w:eastAsia="ja-JP"/>
              </w:rPr>
            </w:pPr>
            <w:r w:rsidRPr="00E67E0D">
              <w:rPr>
                <w:rFonts w:cs="Arial"/>
              </w:rPr>
              <w:t>Expected UE Activity Behaviour</w:t>
            </w:r>
          </w:p>
        </w:tc>
        <w:tc>
          <w:tcPr>
            <w:tcW w:w="1080" w:type="dxa"/>
          </w:tcPr>
          <w:p w14:paraId="611AB4FF" w14:textId="77777777" w:rsidR="006A1CE4" w:rsidRPr="00E67E0D" w:rsidRDefault="006A1CE4" w:rsidP="00E7499B">
            <w:pPr>
              <w:pStyle w:val="TAL"/>
              <w:rPr>
                <w:rFonts w:cs="Arial"/>
                <w:lang w:eastAsia="ja-JP"/>
              </w:rPr>
            </w:pPr>
            <w:r w:rsidRPr="00E67E0D">
              <w:rPr>
                <w:rFonts w:cs="Arial"/>
              </w:rPr>
              <w:t>O</w:t>
            </w:r>
          </w:p>
        </w:tc>
        <w:tc>
          <w:tcPr>
            <w:tcW w:w="1440" w:type="dxa"/>
          </w:tcPr>
          <w:p w14:paraId="589E821D" w14:textId="77777777" w:rsidR="006A1CE4" w:rsidRPr="00E67E0D" w:rsidRDefault="006A1CE4" w:rsidP="00E7499B">
            <w:pPr>
              <w:pStyle w:val="TAL"/>
              <w:rPr>
                <w:i/>
                <w:lang w:eastAsia="ja-JP"/>
              </w:rPr>
            </w:pPr>
          </w:p>
        </w:tc>
        <w:tc>
          <w:tcPr>
            <w:tcW w:w="1872" w:type="dxa"/>
          </w:tcPr>
          <w:p w14:paraId="53F26674" w14:textId="77777777" w:rsidR="006A1CE4" w:rsidRPr="00E67E0D" w:rsidRDefault="006A1CE4" w:rsidP="00E7499B">
            <w:pPr>
              <w:pStyle w:val="TAL"/>
              <w:rPr>
                <w:rFonts w:cs="Arial"/>
                <w:lang w:eastAsia="ja-JP"/>
              </w:rPr>
            </w:pPr>
            <w:r w:rsidRPr="00E67E0D">
              <w:rPr>
                <w:rFonts w:cs="Arial"/>
              </w:rPr>
              <w:t>9.</w:t>
            </w:r>
            <w:r w:rsidRPr="00E67E0D">
              <w:rPr>
                <w:rFonts w:cs="Arial" w:hint="eastAsia"/>
              </w:rPr>
              <w:t>3</w:t>
            </w:r>
            <w:r w:rsidRPr="00E67E0D">
              <w:rPr>
                <w:rFonts w:cs="Arial"/>
              </w:rPr>
              <w:t>.1.94</w:t>
            </w:r>
          </w:p>
        </w:tc>
        <w:tc>
          <w:tcPr>
            <w:tcW w:w="2880" w:type="dxa"/>
          </w:tcPr>
          <w:p w14:paraId="15515AC4" w14:textId="77777777" w:rsidR="006A1CE4" w:rsidRPr="00E67E0D" w:rsidRDefault="006A1CE4" w:rsidP="00E7499B">
            <w:pPr>
              <w:pStyle w:val="TAL"/>
              <w:rPr>
                <w:lang w:eastAsia="ja-JP"/>
              </w:rPr>
            </w:pPr>
          </w:p>
        </w:tc>
      </w:tr>
      <w:tr w:rsidR="006A1CE4" w:rsidRPr="00E67E0D" w14:paraId="238868FA" w14:textId="77777777" w:rsidTr="00E7499B">
        <w:tc>
          <w:tcPr>
            <w:tcW w:w="2448" w:type="dxa"/>
          </w:tcPr>
          <w:p w14:paraId="2D279975" w14:textId="77777777" w:rsidR="006A1CE4" w:rsidRPr="00E67E0D" w:rsidRDefault="006A1CE4" w:rsidP="00E7499B">
            <w:pPr>
              <w:pStyle w:val="TAL"/>
              <w:rPr>
                <w:rFonts w:cs="Arial"/>
                <w:lang w:eastAsia="ja-JP"/>
              </w:rPr>
            </w:pPr>
            <w:r w:rsidRPr="00E67E0D">
              <w:rPr>
                <w:rFonts w:cs="Arial"/>
              </w:rPr>
              <w:t>Expected HO Interval</w:t>
            </w:r>
          </w:p>
        </w:tc>
        <w:tc>
          <w:tcPr>
            <w:tcW w:w="1080" w:type="dxa"/>
          </w:tcPr>
          <w:p w14:paraId="6336F2FF" w14:textId="77777777" w:rsidR="006A1CE4" w:rsidRPr="00E67E0D" w:rsidRDefault="006A1CE4" w:rsidP="00E7499B">
            <w:pPr>
              <w:pStyle w:val="TAL"/>
              <w:rPr>
                <w:rFonts w:cs="Arial"/>
                <w:lang w:eastAsia="ja-JP"/>
              </w:rPr>
            </w:pPr>
            <w:r w:rsidRPr="00E67E0D">
              <w:rPr>
                <w:rFonts w:cs="Arial"/>
              </w:rPr>
              <w:t>O</w:t>
            </w:r>
          </w:p>
        </w:tc>
        <w:tc>
          <w:tcPr>
            <w:tcW w:w="1440" w:type="dxa"/>
          </w:tcPr>
          <w:p w14:paraId="4E150424" w14:textId="77777777" w:rsidR="006A1CE4" w:rsidRPr="00E67E0D" w:rsidRDefault="006A1CE4" w:rsidP="00E7499B">
            <w:pPr>
              <w:pStyle w:val="TAL"/>
              <w:rPr>
                <w:i/>
                <w:lang w:eastAsia="ja-JP"/>
              </w:rPr>
            </w:pPr>
          </w:p>
        </w:tc>
        <w:tc>
          <w:tcPr>
            <w:tcW w:w="1872" w:type="dxa"/>
          </w:tcPr>
          <w:p w14:paraId="174CBB50" w14:textId="77777777" w:rsidR="006A1CE4" w:rsidRPr="00E67E0D" w:rsidRDefault="006A1CE4" w:rsidP="00E7499B">
            <w:pPr>
              <w:pStyle w:val="TAL"/>
              <w:rPr>
                <w:rFonts w:cs="Arial"/>
                <w:lang w:eastAsia="ja-JP"/>
              </w:rPr>
            </w:pPr>
            <w:r w:rsidRPr="00E67E0D">
              <w:rPr>
                <w:rFonts w:cs="Arial"/>
              </w:rPr>
              <w:t>ENUMERATED (sec15, sec30, sec60, sec90, sec120, sec180, long-time, …)</w:t>
            </w:r>
          </w:p>
        </w:tc>
        <w:tc>
          <w:tcPr>
            <w:tcW w:w="2880" w:type="dxa"/>
          </w:tcPr>
          <w:p w14:paraId="75BAA48E" w14:textId="77777777" w:rsidR="006A1CE4" w:rsidRPr="00E67E0D" w:rsidRDefault="006A1CE4" w:rsidP="00E7499B">
            <w:pPr>
              <w:pStyle w:val="TAL"/>
              <w:rPr>
                <w:rFonts w:cs="Arial"/>
              </w:rPr>
            </w:pPr>
            <w:r w:rsidRPr="00E67E0D">
              <w:rPr>
                <w:rFonts w:cs="Arial"/>
              </w:rPr>
              <w:t xml:space="preserve">Indicates the expected time interval between inter NG-RAN node handovers. </w:t>
            </w:r>
          </w:p>
          <w:p w14:paraId="1447DA25" w14:textId="77777777" w:rsidR="006A1CE4" w:rsidRPr="00E67E0D" w:rsidRDefault="006A1CE4" w:rsidP="00E7499B">
            <w:pPr>
              <w:pStyle w:val="TAL"/>
              <w:rPr>
                <w:lang w:eastAsia="ja-JP"/>
              </w:rPr>
            </w:pPr>
            <w:r w:rsidRPr="00E67E0D">
              <w:rPr>
                <w:rFonts w:cs="Arial"/>
              </w:rPr>
              <w:t>If "long-time" is included, the interval between inter NG-RAN node handovers is expected to be longer than 180 seconds.</w:t>
            </w:r>
          </w:p>
        </w:tc>
      </w:tr>
      <w:tr w:rsidR="006A1CE4" w:rsidRPr="00E67E0D" w14:paraId="77646ED2" w14:textId="77777777" w:rsidTr="00E7499B">
        <w:tc>
          <w:tcPr>
            <w:tcW w:w="2448" w:type="dxa"/>
          </w:tcPr>
          <w:p w14:paraId="433006C0" w14:textId="77777777" w:rsidR="006A1CE4" w:rsidRPr="00E67E0D" w:rsidRDefault="006A1CE4" w:rsidP="00E7499B">
            <w:pPr>
              <w:pStyle w:val="TAL"/>
              <w:rPr>
                <w:rFonts w:cs="Arial"/>
                <w:lang w:eastAsia="ja-JP"/>
              </w:rPr>
            </w:pPr>
            <w:r w:rsidRPr="00E67E0D">
              <w:rPr>
                <w:rFonts w:cs="Arial"/>
              </w:rPr>
              <w:t>Expected UE Mobility</w:t>
            </w:r>
          </w:p>
        </w:tc>
        <w:tc>
          <w:tcPr>
            <w:tcW w:w="1080" w:type="dxa"/>
          </w:tcPr>
          <w:p w14:paraId="247FDBFA" w14:textId="77777777" w:rsidR="006A1CE4" w:rsidRPr="00E67E0D" w:rsidRDefault="006A1CE4" w:rsidP="00E7499B">
            <w:pPr>
              <w:pStyle w:val="TAL"/>
              <w:rPr>
                <w:rFonts w:cs="Arial"/>
                <w:lang w:eastAsia="ja-JP"/>
              </w:rPr>
            </w:pPr>
            <w:r w:rsidRPr="00E67E0D">
              <w:rPr>
                <w:rFonts w:cs="Arial"/>
              </w:rPr>
              <w:t>O</w:t>
            </w:r>
          </w:p>
        </w:tc>
        <w:tc>
          <w:tcPr>
            <w:tcW w:w="1440" w:type="dxa"/>
          </w:tcPr>
          <w:p w14:paraId="5826D2B2" w14:textId="77777777" w:rsidR="006A1CE4" w:rsidRPr="00E67E0D" w:rsidRDefault="006A1CE4" w:rsidP="00E7499B">
            <w:pPr>
              <w:pStyle w:val="TAL"/>
              <w:rPr>
                <w:i/>
                <w:lang w:eastAsia="ja-JP"/>
              </w:rPr>
            </w:pPr>
          </w:p>
        </w:tc>
        <w:tc>
          <w:tcPr>
            <w:tcW w:w="1872" w:type="dxa"/>
          </w:tcPr>
          <w:p w14:paraId="646DDE70" w14:textId="77777777" w:rsidR="006A1CE4" w:rsidRPr="00E67E0D" w:rsidRDefault="006A1CE4" w:rsidP="00E7499B">
            <w:pPr>
              <w:pStyle w:val="TAL"/>
              <w:rPr>
                <w:rFonts w:cs="Arial"/>
                <w:lang w:eastAsia="ja-JP"/>
              </w:rPr>
            </w:pPr>
            <w:r w:rsidRPr="00E67E0D">
              <w:rPr>
                <w:rFonts w:cs="Arial"/>
              </w:rPr>
              <w:t>ENUMERATED (stationary, mobile, ...)</w:t>
            </w:r>
          </w:p>
        </w:tc>
        <w:tc>
          <w:tcPr>
            <w:tcW w:w="2880" w:type="dxa"/>
          </w:tcPr>
          <w:p w14:paraId="65FB5E7B" w14:textId="77777777" w:rsidR="006A1CE4" w:rsidRPr="00E67E0D" w:rsidRDefault="006A1CE4" w:rsidP="00E7499B">
            <w:pPr>
              <w:pStyle w:val="TAL"/>
              <w:rPr>
                <w:lang w:eastAsia="ja-JP"/>
              </w:rPr>
            </w:pPr>
            <w:r w:rsidRPr="00E67E0D">
              <w:rPr>
                <w:rFonts w:cs="Arial"/>
              </w:rPr>
              <w:t xml:space="preserve">Indicates </w:t>
            </w:r>
            <w:r w:rsidRPr="00E67E0D">
              <w:t>whether the UE is expected to be stationary or mobile.</w:t>
            </w:r>
          </w:p>
        </w:tc>
      </w:tr>
      <w:tr w:rsidR="006A1CE4" w:rsidRPr="00E67E0D" w14:paraId="1BA162B1" w14:textId="77777777" w:rsidTr="00E7499B">
        <w:tc>
          <w:tcPr>
            <w:tcW w:w="2448" w:type="dxa"/>
          </w:tcPr>
          <w:p w14:paraId="62FC5BD5" w14:textId="77777777" w:rsidR="006A1CE4" w:rsidRPr="00E67E0D" w:rsidRDefault="006A1CE4" w:rsidP="00E7499B">
            <w:pPr>
              <w:pStyle w:val="TAL"/>
              <w:rPr>
                <w:rFonts w:cs="Arial"/>
                <w:lang w:eastAsia="ja-JP"/>
              </w:rPr>
            </w:pPr>
            <w:r w:rsidRPr="00E67E0D">
              <w:rPr>
                <w:rFonts w:cs="Arial"/>
                <w:b/>
              </w:rPr>
              <w:t>Expected UE Moving Trajectory</w:t>
            </w:r>
          </w:p>
        </w:tc>
        <w:tc>
          <w:tcPr>
            <w:tcW w:w="1080" w:type="dxa"/>
          </w:tcPr>
          <w:p w14:paraId="065BE9CD" w14:textId="77777777" w:rsidR="006A1CE4" w:rsidRPr="00E67E0D" w:rsidRDefault="006A1CE4" w:rsidP="00E7499B">
            <w:pPr>
              <w:pStyle w:val="TAL"/>
              <w:rPr>
                <w:rFonts w:cs="Arial"/>
                <w:lang w:eastAsia="ja-JP"/>
              </w:rPr>
            </w:pPr>
          </w:p>
        </w:tc>
        <w:tc>
          <w:tcPr>
            <w:tcW w:w="1440" w:type="dxa"/>
          </w:tcPr>
          <w:p w14:paraId="0F2514C6" w14:textId="77777777" w:rsidR="006A1CE4" w:rsidRPr="00E67E0D" w:rsidRDefault="006A1CE4" w:rsidP="00E7499B">
            <w:pPr>
              <w:pStyle w:val="TAL"/>
              <w:rPr>
                <w:i/>
                <w:lang w:eastAsia="ja-JP"/>
              </w:rPr>
            </w:pPr>
            <w:r w:rsidRPr="00E67E0D">
              <w:rPr>
                <w:rFonts w:cs="Arial" w:hint="eastAsia"/>
                <w:i/>
              </w:rPr>
              <w:t>0..1</w:t>
            </w:r>
          </w:p>
        </w:tc>
        <w:tc>
          <w:tcPr>
            <w:tcW w:w="1872" w:type="dxa"/>
          </w:tcPr>
          <w:p w14:paraId="1C9AA55B" w14:textId="77777777" w:rsidR="006A1CE4" w:rsidRPr="00E67E0D" w:rsidRDefault="006A1CE4" w:rsidP="00E7499B">
            <w:pPr>
              <w:pStyle w:val="TAL"/>
              <w:rPr>
                <w:rFonts w:cs="Arial"/>
                <w:lang w:eastAsia="ja-JP"/>
              </w:rPr>
            </w:pPr>
          </w:p>
        </w:tc>
        <w:tc>
          <w:tcPr>
            <w:tcW w:w="2880" w:type="dxa"/>
          </w:tcPr>
          <w:p w14:paraId="73C65B16" w14:textId="77777777" w:rsidR="006A1CE4" w:rsidRPr="00E67E0D" w:rsidRDefault="006A1CE4" w:rsidP="00E7499B">
            <w:pPr>
              <w:pStyle w:val="TAL"/>
              <w:rPr>
                <w:lang w:eastAsia="ja-JP"/>
              </w:rPr>
            </w:pPr>
            <w:r w:rsidRPr="00E67E0D">
              <w:rPr>
                <w:rFonts w:cs="Arial"/>
              </w:rPr>
              <w:t xml:space="preserve">Indicates </w:t>
            </w:r>
            <w:r w:rsidRPr="00E67E0D">
              <w:rPr>
                <w:rFonts w:eastAsia="Malgun Gothic"/>
              </w:rPr>
              <w:t>the UE's expected geographical movement.</w:t>
            </w:r>
          </w:p>
        </w:tc>
      </w:tr>
      <w:tr w:rsidR="006A1CE4" w:rsidRPr="00E67E0D" w14:paraId="0E28E27C" w14:textId="77777777" w:rsidTr="00E7499B">
        <w:tc>
          <w:tcPr>
            <w:tcW w:w="2448" w:type="dxa"/>
          </w:tcPr>
          <w:p w14:paraId="1953D1FB" w14:textId="77777777" w:rsidR="006A1CE4" w:rsidRPr="00E67E0D" w:rsidRDefault="006A1CE4" w:rsidP="00E7499B">
            <w:pPr>
              <w:pStyle w:val="TAL"/>
              <w:ind w:left="72"/>
              <w:rPr>
                <w:rFonts w:cs="Arial"/>
                <w:b/>
                <w:lang w:eastAsia="ja-JP"/>
              </w:rPr>
            </w:pPr>
            <w:r w:rsidRPr="00E67E0D">
              <w:rPr>
                <w:rFonts w:cs="Arial"/>
                <w:b/>
              </w:rPr>
              <w:t>&gt;Expected UE Moving Trajectory Item</w:t>
            </w:r>
          </w:p>
        </w:tc>
        <w:tc>
          <w:tcPr>
            <w:tcW w:w="1080" w:type="dxa"/>
          </w:tcPr>
          <w:p w14:paraId="3FAB4E12" w14:textId="77777777" w:rsidR="006A1CE4" w:rsidRPr="00E67E0D" w:rsidRDefault="006A1CE4" w:rsidP="00E7499B">
            <w:pPr>
              <w:pStyle w:val="TAL"/>
              <w:rPr>
                <w:rFonts w:cs="Arial"/>
                <w:lang w:eastAsia="ja-JP"/>
              </w:rPr>
            </w:pPr>
          </w:p>
        </w:tc>
        <w:tc>
          <w:tcPr>
            <w:tcW w:w="1440" w:type="dxa"/>
          </w:tcPr>
          <w:p w14:paraId="29DED1BF" w14:textId="77777777" w:rsidR="006A1CE4" w:rsidRPr="00E67E0D" w:rsidRDefault="006A1CE4" w:rsidP="00E7499B">
            <w:pPr>
              <w:pStyle w:val="TAL"/>
              <w:rPr>
                <w:i/>
                <w:lang w:eastAsia="ja-JP"/>
              </w:rPr>
            </w:pPr>
            <w:r w:rsidRPr="00E67E0D">
              <w:rPr>
                <w:rFonts w:cs="Arial"/>
                <w:i/>
              </w:rPr>
              <w:t>1..&lt;maxnoofCellsUEMovingTrajectory&gt;</w:t>
            </w:r>
          </w:p>
        </w:tc>
        <w:tc>
          <w:tcPr>
            <w:tcW w:w="1872" w:type="dxa"/>
          </w:tcPr>
          <w:p w14:paraId="6421519E" w14:textId="77777777" w:rsidR="006A1CE4" w:rsidRPr="00E67E0D" w:rsidRDefault="006A1CE4" w:rsidP="00E7499B">
            <w:pPr>
              <w:pStyle w:val="TAL"/>
              <w:rPr>
                <w:rFonts w:cs="Arial"/>
                <w:lang w:eastAsia="ja-JP"/>
              </w:rPr>
            </w:pPr>
          </w:p>
        </w:tc>
        <w:tc>
          <w:tcPr>
            <w:tcW w:w="2880" w:type="dxa"/>
          </w:tcPr>
          <w:p w14:paraId="6D45144E" w14:textId="77777777" w:rsidR="006A1CE4" w:rsidRPr="00E67E0D" w:rsidRDefault="006A1CE4" w:rsidP="00E7499B">
            <w:pPr>
              <w:pStyle w:val="TAL"/>
              <w:rPr>
                <w:lang w:eastAsia="ja-JP"/>
              </w:rPr>
            </w:pPr>
            <w:r w:rsidRPr="00E67E0D">
              <w:rPr>
                <w:rFonts w:cs="Arial"/>
              </w:rPr>
              <w:t>Includes list of visited and non-visited cells, where visited cells are listed in the order the UE visited them with the most recent cell being the first in the list. Non-visited cells are included immediately after the visited cell they are associated with.</w:t>
            </w:r>
          </w:p>
        </w:tc>
      </w:tr>
      <w:tr w:rsidR="006A1CE4" w:rsidRPr="00E67E0D" w14:paraId="0A78AA50" w14:textId="77777777" w:rsidTr="00E7499B">
        <w:tc>
          <w:tcPr>
            <w:tcW w:w="2448" w:type="dxa"/>
          </w:tcPr>
          <w:p w14:paraId="5185631F" w14:textId="77777777" w:rsidR="006A1CE4" w:rsidRPr="00E67E0D" w:rsidRDefault="006A1CE4" w:rsidP="00E7499B">
            <w:pPr>
              <w:pStyle w:val="TAL"/>
              <w:ind w:left="162"/>
              <w:rPr>
                <w:rFonts w:cs="Arial"/>
                <w:lang w:eastAsia="ja-JP"/>
              </w:rPr>
            </w:pPr>
            <w:r w:rsidRPr="00E67E0D">
              <w:rPr>
                <w:rFonts w:cs="Arial"/>
              </w:rPr>
              <w:t>&gt;&gt;NG-RAN CGI</w:t>
            </w:r>
          </w:p>
        </w:tc>
        <w:tc>
          <w:tcPr>
            <w:tcW w:w="1080" w:type="dxa"/>
          </w:tcPr>
          <w:p w14:paraId="05387F52" w14:textId="77777777" w:rsidR="006A1CE4" w:rsidRPr="00E67E0D" w:rsidRDefault="006A1CE4" w:rsidP="00E7499B">
            <w:pPr>
              <w:pStyle w:val="TAL"/>
              <w:rPr>
                <w:rFonts w:cs="Arial"/>
                <w:lang w:eastAsia="ja-JP"/>
              </w:rPr>
            </w:pPr>
            <w:r w:rsidRPr="00E67E0D">
              <w:rPr>
                <w:rFonts w:cs="Arial"/>
              </w:rPr>
              <w:t>M</w:t>
            </w:r>
          </w:p>
        </w:tc>
        <w:tc>
          <w:tcPr>
            <w:tcW w:w="1440" w:type="dxa"/>
          </w:tcPr>
          <w:p w14:paraId="63792535" w14:textId="77777777" w:rsidR="006A1CE4" w:rsidRPr="00E67E0D" w:rsidRDefault="006A1CE4" w:rsidP="00E7499B">
            <w:pPr>
              <w:pStyle w:val="TAL"/>
              <w:rPr>
                <w:i/>
                <w:lang w:eastAsia="ja-JP"/>
              </w:rPr>
            </w:pPr>
          </w:p>
        </w:tc>
        <w:tc>
          <w:tcPr>
            <w:tcW w:w="1872" w:type="dxa"/>
          </w:tcPr>
          <w:p w14:paraId="399559D7" w14:textId="77777777" w:rsidR="006A1CE4" w:rsidRPr="00E67E0D" w:rsidRDefault="006A1CE4" w:rsidP="00E7499B">
            <w:pPr>
              <w:pStyle w:val="TAL"/>
              <w:rPr>
                <w:rFonts w:cs="Arial"/>
                <w:lang w:eastAsia="ja-JP"/>
              </w:rPr>
            </w:pPr>
            <w:r w:rsidRPr="00E67E0D">
              <w:rPr>
                <w:rFonts w:cs="Arial"/>
              </w:rPr>
              <w:t>9.3.1.73</w:t>
            </w:r>
          </w:p>
        </w:tc>
        <w:tc>
          <w:tcPr>
            <w:tcW w:w="2880" w:type="dxa"/>
          </w:tcPr>
          <w:p w14:paraId="31A4630D" w14:textId="77777777" w:rsidR="006A1CE4" w:rsidRPr="00E67E0D" w:rsidRDefault="006A1CE4" w:rsidP="00E7499B">
            <w:pPr>
              <w:pStyle w:val="TAL"/>
              <w:rPr>
                <w:lang w:eastAsia="ja-JP"/>
              </w:rPr>
            </w:pPr>
          </w:p>
        </w:tc>
      </w:tr>
      <w:tr w:rsidR="006A1CE4" w:rsidRPr="00E67E0D" w14:paraId="2407ED00" w14:textId="77777777" w:rsidTr="00E7499B">
        <w:tc>
          <w:tcPr>
            <w:tcW w:w="2448" w:type="dxa"/>
          </w:tcPr>
          <w:p w14:paraId="522A8891" w14:textId="77777777" w:rsidR="006A1CE4" w:rsidRPr="00E67E0D" w:rsidRDefault="006A1CE4" w:rsidP="00E7499B">
            <w:pPr>
              <w:pStyle w:val="TAL"/>
              <w:ind w:left="162"/>
              <w:rPr>
                <w:rFonts w:cs="Arial"/>
                <w:lang w:eastAsia="ja-JP"/>
              </w:rPr>
            </w:pPr>
            <w:r w:rsidRPr="00E67E0D">
              <w:rPr>
                <w:rFonts w:cs="Arial"/>
              </w:rPr>
              <w:t xml:space="preserve">&gt;&gt;Time Stayed in Cell </w:t>
            </w:r>
          </w:p>
        </w:tc>
        <w:tc>
          <w:tcPr>
            <w:tcW w:w="1080" w:type="dxa"/>
          </w:tcPr>
          <w:p w14:paraId="44C603C8" w14:textId="77777777" w:rsidR="006A1CE4" w:rsidRPr="00E67E0D" w:rsidRDefault="006A1CE4" w:rsidP="00E7499B">
            <w:pPr>
              <w:pStyle w:val="TAL"/>
              <w:rPr>
                <w:rFonts w:cs="Arial"/>
                <w:lang w:eastAsia="ja-JP"/>
              </w:rPr>
            </w:pPr>
            <w:r w:rsidRPr="00E67E0D">
              <w:rPr>
                <w:rFonts w:cs="Arial"/>
              </w:rPr>
              <w:t>O</w:t>
            </w:r>
          </w:p>
        </w:tc>
        <w:tc>
          <w:tcPr>
            <w:tcW w:w="1440" w:type="dxa"/>
          </w:tcPr>
          <w:p w14:paraId="7B8BF914" w14:textId="77777777" w:rsidR="006A1CE4" w:rsidRPr="00E67E0D" w:rsidRDefault="006A1CE4" w:rsidP="00E7499B">
            <w:pPr>
              <w:pStyle w:val="TAL"/>
              <w:rPr>
                <w:i/>
                <w:lang w:eastAsia="ja-JP"/>
              </w:rPr>
            </w:pPr>
          </w:p>
        </w:tc>
        <w:tc>
          <w:tcPr>
            <w:tcW w:w="1872" w:type="dxa"/>
          </w:tcPr>
          <w:p w14:paraId="43DF63E9" w14:textId="77777777" w:rsidR="006A1CE4" w:rsidRPr="00E67E0D" w:rsidRDefault="006A1CE4" w:rsidP="00E7499B">
            <w:pPr>
              <w:pStyle w:val="TAL"/>
              <w:rPr>
                <w:rFonts w:cs="Arial"/>
                <w:lang w:eastAsia="ja-JP"/>
              </w:rPr>
            </w:pPr>
            <w:r w:rsidRPr="00E67E0D">
              <w:rPr>
                <w:rFonts w:cs="Arial"/>
              </w:rPr>
              <w:t>INTEGER (0..4095)</w:t>
            </w:r>
          </w:p>
        </w:tc>
        <w:tc>
          <w:tcPr>
            <w:tcW w:w="2880" w:type="dxa"/>
          </w:tcPr>
          <w:p w14:paraId="6C08ADFE" w14:textId="77777777" w:rsidR="006A1CE4" w:rsidRPr="00E67E0D" w:rsidRDefault="006A1CE4" w:rsidP="00E7499B">
            <w:pPr>
              <w:pStyle w:val="TAL"/>
              <w:rPr>
                <w:lang w:eastAsia="ja-JP"/>
              </w:rPr>
            </w:pPr>
            <w:r w:rsidRPr="00E67E0D">
              <w:rPr>
                <w:rFonts w:cs="Arial"/>
              </w:rPr>
              <w:t xml:space="preserve">Included for visited cells and indicates the time a UE stayed in a cell in seconds. If the UE stays in a cell more than 4095 seconds, this IE is set to 4095. </w:t>
            </w:r>
          </w:p>
        </w:tc>
      </w:tr>
    </w:tbl>
    <w:p w14:paraId="5F1BD910"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541A2C0C" w14:textId="77777777" w:rsidTr="00E7499B">
        <w:tc>
          <w:tcPr>
            <w:tcW w:w="3528" w:type="dxa"/>
          </w:tcPr>
          <w:p w14:paraId="4A632044"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57D9A84B"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44AD3A1C" w14:textId="77777777" w:rsidTr="00E7499B">
        <w:tc>
          <w:tcPr>
            <w:tcW w:w="3528" w:type="dxa"/>
          </w:tcPr>
          <w:p w14:paraId="0B18AA4B" w14:textId="77777777" w:rsidR="006A1CE4" w:rsidRPr="00E67E0D" w:rsidRDefault="006A1CE4" w:rsidP="00E7499B">
            <w:pPr>
              <w:pStyle w:val="TAL"/>
              <w:rPr>
                <w:lang w:eastAsia="ja-JP"/>
              </w:rPr>
            </w:pPr>
            <w:r w:rsidRPr="00E67E0D">
              <w:rPr>
                <w:rFonts w:cs="Arial"/>
              </w:rPr>
              <w:t>maxnoofCellsUEMovingTrajectory</w:t>
            </w:r>
          </w:p>
        </w:tc>
        <w:tc>
          <w:tcPr>
            <w:tcW w:w="6192" w:type="dxa"/>
          </w:tcPr>
          <w:p w14:paraId="4C49C23B" w14:textId="77777777" w:rsidR="006A1CE4" w:rsidRPr="00E67E0D" w:rsidRDefault="006A1CE4" w:rsidP="00E7499B">
            <w:pPr>
              <w:pStyle w:val="TAL"/>
              <w:rPr>
                <w:lang w:eastAsia="ja-JP"/>
              </w:rPr>
            </w:pPr>
            <w:r w:rsidRPr="00E67E0D">
              <w:rPr>
                <w:rFonts w:cs="Arial"/>
              </w:rPr>
              <w:t>Maximum no. of cells of UE moving trajectory. Value is 16.</w:t>
            </w:r>
          </w:p>
        </w:tc>
      </w:tr>
    </w:tbl>
    <w:p w14:paraId="449B147F" w14:textId="77777777" w:rsidR="006A1CE4" w:rsidRPr="00E67E0D" w:rsidRDefault="006A1CE4" w:rsidP="00E7499B"/>
    <w:p w14:paraId="0C6E1B31" w14:textId="77777777" w:rsidR="006A1CE4" w:rsidRPr="00E67E0D" w:rsidRDefault="006A1CE4" w:rsidP="00E7499B">
      <w:pPr>
        <w:pStyle w:val="4"/>
        <w:rPr>
          <w:rFonts w:eastAsia="Batang"/>
        </w:rPr>
      </w:pPr>
      <w:bookmarkStart w:id="4548" w:name="_Toc534720628"/>
      <w:bookmarkStart w:id="4549" w:name="_Toc525567640"/>
      <w:r w:rsidRPr="00E67E0D">
        <w:rPr>
          <w:rFonts w:eastAsia="Batang"/>
        </w:rPr>
        <w:t>9.3.1.94</w:t>
      </w:r>
      <w:r w:rsidRPr="00E67E0D">
        <w:rPr>
          <w:rFonts w:eastAsia="Batang"/>
        </w:rPr>
        <w:tab/>
      </w:r>
      <w:r w:rsidRPr="00E67E0D">
        <w:t>Expected UE Activity Behaviour</w:t>
      </w:r>
      <w:bookmarkEnd w:id="4548"/>
      <w:bookmarkEnd w:id="4549"/>
    </w:p>
    <w:p w14:paraId="7715CC1D" w14:textId="77777777" w:rsidR="006A1CE4" w:rsidRPr="00E67E0D" w:rsidRDefault="006A1CE4" w:rsidP="00E7499B">
      <w:r w:rsidRPr="00E67E0D">
        <w:t>This IE indicates information about the expected "UE activity behaviour" as defined in TS 23.501 [9].</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3181035B" w14:textId="77777777" w:rsidTr="00E7499B">
        <w:tc>
          <w:tcPr>
            <w:tcW w:w="2448" w:type="dxa"/>
          </w:tcPr>
          <w:p w14:paraId="1A445FE9"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4C202C5C"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0952A08A"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41E57CD0"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1BF217A0"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2BE41F6C" w14:textId="77777777" w:rsidTr="00E7499B">
        <w:tc>
          <w:tcPr>
            <w:tcW w:w="2448" w:type="dxa"/>
          </w:tcPr>
          <w:p w14:paraId="3D6A96AC" w14:textId="77777777" w:rsidR="006A1CE4" w:rsidRPr="00E67E0D" w:rsidRDefault="006A1CE4" w:rsidP="00E7499B">
            <w:pPr>
              <w:pStyle w:val="TAL"/>
              <w:rPr>
                <w:rFonts w:cs="Arial"/>
                <w:lang w:eastAsia="ja-JP"/>
              </w:rPr>
            </w:pPr>
            <w:r w:rsidRPr="00E67E0D">
              <w:rPr>
                <w:rFonts w:cs="Arial"/>
              </w:rPr>
              <w:t>Expected Activity Period</w:t>
            </w:r>
          </w:p>
        </w:tc>
        <w:tc>
          <w:tcPr>
            <w:tcW w:w="1080" w:type="dxa"/>
          </w:tcPr>
          <w:p w14:paraId="3D230B71" w14:textId="77777777" w:rsidR="006A1CE4" w:rsidRPr="00E67E0D" w:rsidRDefault="006A1CE4" w:rsidP="00E7499B">
            <w:pPr>
              <w:pStyle w:val="TAL"/>
              <w:rPr>
                <w:rFonts w:cs="Arial"/>
                <w:lang w:eastAsia="ja-JP"/>
              </w:rPr>
            </w:pPr>
            <w:r w:rsidRPr="00E67E0D">
              <w:rPr>
                <w:rFonts w:cs="Arial"/>
              </w:rPr>
              <w:t>O</w:t>
            </w:r>
          </w:p>
        </w:tc>
        <w:tc>
          <w:tcPr>
            <w:tcW w:w="1440" w:type="dxa"/>
          </w:tcPr>
          <w:p w14:paraId="047AC86B" w14:textId="77777777" w:rsidR="006A1CE4" w:rsidRPr="00E67E0D" w:rsidRDefault="006A1CE4" w:rsidP="00E7499B">
            <w:pPr>
              <w:pStyle w:val="TAL"/>
              <w:rPr>
                <w:i/>
                <w:lang w:eastAsia="ja-JP"/>
              </w:rPr>
            </w:pPr>
          </w:p>
        </w:tc>
        <w:tc>
          <w:tcPr>
            <w:tcW w:w="1872" w:type="dxa"/>
          </w:tcPr>
          <w:p w14:paraId="75676697" w14:textId="77777777" w:rsidR="006A1CE4" w:rsidRPr="00E67E0D" w:rsidRDefault="006A1CE4" w:rsidP="00E7499B">
            <w:pPr>
              <w:pStyle w:val="TAL"/>
              <w:rPr>
                <w:rFonts w:cs="Arial"/>
                <w:lang w:eastAsia="ja-JP"/>
              </w:rPr>
            </w:pPr>
            <w:r w:rsidRPr="00E67E0D">
              <w:rPr>
                <w:rFonts w:cs="Arial"/>
              </w:rPr>
              <w:t>INTEGER (1..30|40|50|60|80| 100|120|150|180| 181, ...)</w:t>
            </w:r>
          </w:p>
        </w:tc>
        <w:tc>
          <w:tcPr>
            <w:tcW w:w="2880" w:type="dxa"/>
          </w:tcPr>
          <w:p w14:paraId="1AD7B820" w14:textId="77777777" w:rsidR="006A1CE4" w:rsidRPr="00E67E0D" w:rsidRDefault="006A1CE4" w:rsidP="00E7499B">
            <w:pPr>
              <w:pStyle w:val="TAL"/>
              <w:rPr>
                <w:rFonts w:cs="Arial"/>
              </w:rPr>
            </w:pPr>
            <w:r w:rsidRPr="00E67E0D">
              <w:rPr>
                <w:rFonts w:cs="Arial"/>
              </w:rPr>
              <w:t>If set to "181" the expected activity time is longer than 180 seconds.</w:t>
            </w:r>
          </w:p>
          <w:p w14:paraId="60BF7479" w14:textId="77777777" w:rsidR="006A1CE4" w:rsidRPr="00E67E0D" w:rsidRDefault="006A1CE4" w:rsidP="00E7499B">
            <w:pPr>
              <w:pStyle w:val="TAL"/>
              <w:rPr>
                <w:lang w:eastAsia="ja-JP"/>
              </w:rPr>
            </w:pPr>
            <w:r w:rsidRPr="00E67E0D">
              <w:rPr>
                <w:rFonts w:cs="Arial"/>
              </w:rPr>
              <w:t>The remaining values indicate the expected activity time in [seconds].</w:t>
            </w:r>
          </w:p>
        </w:tc>
      </w:tr>
      <w:tr w:rsidR="006A1CE4" w:rsidRPr="00E67E0D" w14:paraId="74285C86" w14:textId="77777777" w:rsidTr="00E7499B">
        <w:tc>
          <w:tcPr>
            <w:tcW w:w="2448" w:type="dxa"/>
          </w:tcPr>
          <w:p w14:paraId="6996476D" w14:textId="77777777" w:rsidR="006A1CE4" w:rsidRPr="00E67E0D" w:rsidRDefault="006A1CE4" w:rsidP="00E7499B">
            <w:pPr>
              <w:pStyle w:val="TAL"/>
              <w:rPr>
                <w:rFonts w:cs="Arial"/>
                <w:lang w:eastAsia="ja-JP"/>
              </w:rPr>
            </w:pPr>
            <w:r w:rsidRPr="00E67E0D">
              <w:rPr>
                <w:rFonts w:cs="Arial"/>
              </w:rPr>
              <w:t>Expected Idle Period</w:t>
            </w:r>
          </w:p>
        </w:tc>
        <w:tc>
          <w:tcPr>
            <w:tcW w:w="1080" w:type="dxa"/>
          </w:tcPr>
          <w:p w14:paraId="453F0E98" w14:textId="77777777" w:rsidR="006A1CE4" w:rsidRPr="00E67E0D" w:rsidRDefault="006A1CE4" w:rsidP="00E7499B">
            <w:pPr>
              <w:pStyle w:val="TAL"/>
              <w:rPr>
                <w:rFonts w:cs="Arial"/>
                <w:lang w:eastAsia="ja-JP"/>
              </w:rPr>
            </w:pPr>
            <w:r w:rsidRPr="00E67E0D">
              <w:rPr>
                <w:rFonts w:cs="Arial"/>
              </w:rPr>
              <w:t>O</w:t>
            </w:r>
          </w:p>
        </w:tc>
        <w:tc>
          <w:tcPr>
            <w:tcW w:w="1440" w:type="dxa"/>
          </w:tcPr>
          <w:p w14:paraId="1F1FA993" w14:textId="77777777" w:rsidR="006A1CE4" w:rsidRPr="00E67E0D" w:rsidRDefault="006A1CE4" w:rsidP="00E7499B">
            <w:pPr>
              <w:pStyle w:val="TAL"/>
              <w:rPr>
                <w:i/>
                <w:lang w:eastAsia="ja-JP"/>
              </w:rPr>
            </w:pPr>
          </w:p>
        </w:tc>
        <w:tc>
          <w:tcPr>
            <w:tcW w:w="1872" w:type="dxa"/>
          </w:tcPr>
          <w:p w14:paraId="1CB92367" w14:textId="77777777" w:rsidR="006A1CE4" w:rsidRPr="00E67E0D" w:rsidRDefault="006A1CE4" w:rsidP="00E7499B">
            <w:pPr>
              <w:pStyle w:val="TAL"/>
              <w:rPr>
                <w:rFonts w:cs="Arial"/>
                <w:lang w:eastAsia="ja-JP"/>
              </w:rPr>
            </w:pPr>
            <w:r w:rsidRPr="00E67E0D">
              <w:rPr>
                <w:rFonts w:cs="Arial"/>
              </w:rPr>
              <w:t>INTEGER (1..30|40|50|60|80| 100|120|150|180| 181, ...)</w:t>
            </w:r>
          </w:p>
        </w:tc>
        <w:tc>
          <w:tcPr>
            <w:tcW w:w="2880" w:type="dxa"/>
          </w:tcPr>
          <w:p w14:paraId="058FE656" w14:textId="77777777" w:rsidR="006A1CE4" w:rsidRPr="00E67E0D" w:rsidRDefault="006A1CE4" w:rsidP="00E7499B">
            <w:pPr>
              <w:pStyle w:val="TAL"/>
              <w:rPr>
                <w:rFonts w:cs="Arial"/>
              </w:rPr>
            </w:pPr>
            <w:r w:rsidRPr="00E67E0D">
              <w:rPr>
                <w:rFonts w:cs="Arial"/>
              </w:rPr>
              <w:t>If set to "181" the expected idle time is longer than 180 seconds.</w:t>
            </w:r>
          </w:p>
          <w:p w14:paraId="7C842264" w14:textId="77777777" w:rsidR="006A1CE4" w:rsidRPr="00E67E0D" w:rsidRDefault="006A1CE4" w:rsidP="00E7499B">
            <w:pPr>
              <w:pStyle w:val="TAL"/>
              <w:rPr>
                <w:lang w:eastAsia="ja-JP"/>
              </w:rPr>
            </w:pPr>
            <w:r w:rsidRPr="00E67E0D">
              <w:rPr>
                <w:rFonts w:cs="Arial"/>
              </w:rPr>
              <w:t>The remaining values indicate the expected idle time in [seconds].</w:t>
            </w:r>
          </w:p>
        </w:tc>
      </w:tr>
      <w:tr w:rsidR="006A1CE4" w:rsidRPr="00E67E0D" w14:paraId="1EECEBE1" w14:textId="77777777" w:rsidTr="00E7499B">
        <w:tc>
          <w:tcPr>
            <w:tcW w:w="2448" w:type="dxa"/>
          </w:tcPr>
          <w:p w14:paraId="4B7266CE" w14:textId="77777777" w:rsidR="006A1CE4" w:rsidRPr="00E67E0D" w:rsidRDefault="006A1CE4" w:rsidP="00E7499B">
            <w:pPr>
              <w:pStyle w:val="TAL"/>
              <w:rPr>
                <w:rFonts w:cs="Arial"/>
                <w:lang w:eastAsia="ja-JP"/>
              </w:rPr>
            </w:pPr>
            <w:r w:rsidRPr="00E67E0D">
              <w:rPr>
                <w:rFonts w:cs="Arial"/>
              </w:rPr>
              <w:t>Source of UE Activity Behaviour Information</w:t>
            </w:r>
          </w:p>
        </w:tc>
        <w:tc>
          <w:tcPr>
            <w:tcW w:w="1080" w:type="dxa"/>
          </w:tcPr>
          <w:p w14:paraId="7EDEDCDA" w14:textId="77777777" w:rsidR="006A1CE4" w:rsidRPr="00E67E0D" w:rsidRDefault="006A1CE4" w:rsidP="00E7499B">
            <w:pPr>
              <w:pStyle w:val="TAL"/>
              <w:rPr>
                <w:rFonts w:cs="Arial"/>
                <w:lang w:eastAsia="ja-JP"/>
              </w:rPr>
            </w:pPr>
            <w:r w:rsidRPr="00E67E0D">
              <w:rPr>
                <w:rFonts w:cs="Arial"/>
              </w:rPr>
              <w:t>O</w:t>
            </w:r>
          </w:p>
        </w:tc>
        <w:tc>
          <w:tcPr>
            <w:tcW w:w="1440" w:type="dxa"/>
          </w:tcPr>
          <w:p w14:paraId="46CB863D" w14:textId="77777777" w:rsidR="006A1CE4" w:rsidRPr="00E67E0D" w:rsidRDefault="006A1CE4" w:rsidP="00E7499B">
            <w:pPr>
              <w:pStyle w:val="TAL"/>
              <w:rPr>
                <w:i/>
                <w:lang w:eastAsia="ja-JP"/>
              </w:rPr>
            </w:pPr>
          </w:p>
        </w:tc>
        <w:tc>
          <w:tcPr>
            <w:tcW w:w="1872" w:type="dxa"/>
          </w:tcPr>
          <w:p w14:paraId="08E9B37F" w14:textId="77777777" w:rsidR="006A1CE4" w:rsidRPr="00E67E0D" w:rsidRDefault="006A1CE4" w:rsidP="00E7499B">
            <w:pPr>
              <w:pStyle w:val="TAL"/>
              <w:rPr>
                <w:rFonts w:cs="Arial"/>
                <w:lang w:eastAsia="ja-JP"/>
              </w:rPr>
            </w:pPr>
            <w:r w:rsidRPr="00E67E0D">
              <w:rPr>
                <w:rFonts w:cs="Arial"/>
              </w:rPr>
              <w:t>ENUMERATED (subscription information, statistics, ...)</w:t>
            </w:r>
          </w:p>
        </w:tc>
        <w:tc>
          <w:tcPr>
            <w:tcW w:w="2880" w:type="dxa"/>
          </w:tcPr>
          <w:p w14:paraId="0897C0BE" w14:textId="77777777" w:rsidR="006A1CE4" w:rsidRPr="00E67E0D" w:rsidRDefault="006A1CE4" w:rsidP="00E7499B">
            <w:pPr>
              <w:pStyle w:val="TAL"/>
              <w:rPr>
                <w:rFonts w:cs="Arial"/>
              </w:rPr>
            </w:pPr>
            <w:r w:rsidRPr="00E67E0D">
              <w:rPr>
                <w:rFonts w:cs="Arial"/>
              </w:rPr>
              <w:t xml:space="preserve">If "subscription information" is indicated, the information contained in the </w:t>
            </w:r>
            <w:r w:rsidRPr="00E67E0D">
              <w:rPr>
                <w:rFonts w:cs="Arial"/>
                <w:i/>
              </w:rPr>
              <w:t>Expected Activity Period</w:t>
            </w:r>
            <w:r w:rsidRPr="00E67E0D">
              <w:rPr>
                <w:rFonts w:cs="Arial"/>
              </w:rPr>
              <w:t xml:space="preserve"> IE and the </w:t>
            </w:r>
            <w:r w:rsidRPr="00E67E0D">
              <w:rPr>
                <w:rFonts w:cs="Arial"/>
                <w:i/>
              </w:rPr>
              <w:t xml:space="preserve">Expected Idle Period </w:t>
            </w:r>
            <w:r w:rsidRPr="00E67E0D">
              <w:rPr>
                <w:rFonts w:cs="Arial"/>
              </w:rPr>
              <w:t>IE, if present, is derived from subscription information.</w:t>
            </w:r>
          </w:p>
          <w:p w14:paraId="40C9F5F1" w14:textId="77777777" w:rsidR="006A1CE4" w:rsidRPr="00E67E0D" w:rsidRDefault="006A1CE4" w:rsidP="00E7499B">
            <w:pPr>
              <w:pStyle w:val="TAL"/>
              <w:rPr>
                <w:lang w:eastAsia="ja-JP"/>
              </w:rPr>
            </w:pPr>
            <w:r w:rsidRPr="00E67E0D">
              <w:rPr>
                <w:rFonts w:cs="Arial"/>
              </w:rPr>
              <w:t xml:space="preserve">If "statistics" is indicated, the information contained in the </w:t>
            </w:r>
            <w:r w:rsidRPr="00E67E0D">
              <w:rPr>
                <w:rFonts w:cs="Arial"/>
                <w:i/>
              </w:rPr>
              <w:t>Expected Activity Period</w:t>
            </w:r>
            <w:r w:rsidRPr="00E67E0D">
              <w:rPr>
                <w:rFonts w:cs="Arial"/>
              </w:rPr>
              <w:t xml:space="preserve"> IE and the </w:t>
            </w:r>
            <w:r w:rsidRPr="00E67E0D">
              <w:rPr>
                <w:rFonts w:cs="Arial"/>
                <w:i/>
              </w:rPr>
              <w:t xml:space="preserve">Expected Idle Period </w:t>
            </w:r>
            <w:r w:rsidRPr="00E67E0D">
              <w:rPr>
                <w:rFonts w:cs="Arial"/>
              </w:rPr>
              <w:t>IE, if present, is derived from statistical information.</w:t>
            </w:r>
          </w:p>
        </w:tc>
      </w:tr>
    </w:tbl>
    <w:p w14:paraId="0221DB9A" w14:textId="77777777" w:rsidR="006A1CE4" w:rsidRPr="00E67E0D" w:rsidRDefault="006A1CE4" w:rsidP="00E7499B"/>
    <w:p w14:paraId="67F253A6" w14:textId="77777777" w:rsidR="006A1CE4" w:rsidRPr="00E67E0D" w:rsidRDefault="006A1CE4" w:rsidP="00E7499B">
      <w:pPr>
        <w:pStyle w:val="4"/>
        <w:rPr>
          <w:rFonts w:eastAsia="Batang"/>
        </w:rPr>
      </w:pPr>
      <w:bookmarkStart w:id="4550" w:name="_Toc534720629"/>
      <w:bookmarkStart w:id="4551" w:name="_Toc525567641"/>
      <w:r w:rsidRPr="00E67E0D">
        <w:rPr>
          <w:rFonts w:eastAsia="Batang"/>
        </w:rPr>
        <w:t>9.3.1.95</w:t>
      </w:r>
      <w:r w:rsidRPr="00E67E0D">
        <w:rPr>
          <w:rFonts w:eastAsia="Batang"/>
        </w:rPr>
        <w:tab/>
      </w:r>
      <w:r w:rsidRPr="00E67E0D">
        <w:t>UE History Information</w:t>
      </w:r>
      <w:bookmarkEnd w:id="4550"/>
      <w:bookmarkEnd w:id="4551"/>
    </w:p>
    <w:p w14:paraId="567FE3B1" w14:textId="77777777" w:rsidR="006A1CE4" w:rsidRPr="00E67E0D" w:rsidRDefault="006A1CE4" w:rsidP="00E7499B">
      <w:r w:rsidRPr="00E67E0D">
        <w:t>This IE contains information about cells that a UE has been served by in active state prior to the target cell.</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5581F1A2" w14:textId="77777777" w:rsidTr="00E7499B">
        <w:tc>
          <w:tcPr>
            <w:tcW w:w="2448" w:type="dxa"/>
          </w:tcPr>
          <w:p w14:paraId="034EECB9"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5DC2C82"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6AA42CA7"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3751E0B2"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5B25D5A5"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7A33397D" w14:textId="77777777" w:rsidTr="00E7499B">
        <w:tc>
          <w:tcPr>
            <w:tcW w:w="2448" w:type="dxa"/>
          </w:tcPr>
          <w:p w14:paraId="751FB3C2" w14:textId="77777777" w:rsidR="006A1CE4" w:rsidRPr="00E67E0D" w:rsidRDefault="006A1CE4" w:rsidP="00E7499B">
            <w:pPr>
              <w:pStyle w:val="TAL"/>
              <w:rPr>
                <w:rFonts w:cs="Arial"/>
                <w:b/>
                <w:lang w:eastAsia="ja-JP"/>
              </w:rPr>
            </w:pPr>
            <w:r w:rsidRPr="00E67E0D">
              <w:rPr>
                <w:rFonts w:cs="Arial"/>
                <w:b/>
              </w:rPr>
              <w:t>Last Visited Cell Item</w:t>
            </w:r>
          </w:p>
        </w:tc>
        <w:tc>
          <w:tcPr>
            <w:tcW w:w="1080" w:type="dxa"/>
          </w:tcPr>
          <w:p w14:paraId="5C40067F" w14:textId="77777777" w:rsidR="006A1CE4" w:rsidRPr="00E67E0D" w:rsidRDefault="006A1CE4" w:rsidP="00E7499B">
            <w:pPr>
              <w:pStyle w:val="TAL"/>
              <w:rPr>
                <w:rFonts w:cs="Arial"/>
                <w:lang w:eastAsia="ja-JP"/>
              </w:rPr>
            </w:pPr>
          </w:p>
        </w:tc>
        <w:tc>
          <w:tcPr>
            <w:tcW w:w="1440" w:type="dxa"/>
          </w:tcPr>
          <w:p w14:paraId="1F461B11" w14:textId="77777777" w:rsidR="006A1CE4" w:rsidRPr="00E67E0D" w:rsidRDefault="006A1CE4" w:rsidP="00E7499B">
            <w:pPr>
              <w:pStyle w:val="TAL"/>
              <w:rPr>
                <w:i/>
                <w:lang w:eastAsia="ja-JP"/>
              </w:rPr>
            </w:pPr>
            <w:r w:rsidRPr="00E67E0D">
              <w:rPr>
                <w:rFonts w:cs="Arial"/>
                <w:i/>
              </w:rPr>
              <w:t>1..&lt;maxnoofCellsinUEHistoryInfo&gt;</w:t>
            </w:r>
          </w:p>
        </w:tc>
        <w:tc>
          <w:tcPr>
            <w:tcW w:w="1872" w:type="dxa"/>
          </w:tcPr>
          <w:p w14:paraId="5F89285A" w14:textId="77777777" w:rsidR="006A1CE4" w:rsidRPr="00E67E0D" w:rsidRDefault="006A1CE4" w:rsidP="00E7499B">
            <w:pPr>
              <w:pStyle w:val="TAL"/>
              <w:rPr>
                <w:rFonts w:cs="Arial"/>
                <w:lang w:eastAsia="ja-JP"/>
              </w:rPr>
            </w:pPr>
          </w:p>
        </w:tc>
        <w:tc>
          <w:tcPr>
            <w:tcW w:w="2880" w:type="dxa"/>
          </w:tcPr>
          <w:p w14:paraId="2BDDE1FC" w14:textId="77777777" w:rsidR="006A1CE4" w:rsidRPr="00E67E0D" w:rsidRDefault="006A1CE4" w:rsidP="00E7499B">
            <w:pPr>
              <w:pStyle w:val="TAL"/>
              <w:rPr>
                <w:lang w:eastAsia="ja-JP"/>
              </w:rPr>
            </w:pPr>
            <w:r w:rsidRPr="00E67E0D">
              <w:rPr>
                <w:rFonts w:cs="Arial"/>
                <w:lang w:eastAsia="ja-JP"/>
              </w:rPr>
              <w:t>Most recent information is added to the top of this list.</w:t>
            </w:r>
          </w:p>
        </w:tc>
      </w:tr>
      <w:tr w:rsidR="006A1CE4" w:rsidRPr="00E67E0D" w14:paraId="004E7343" w14:textId="77777777" w:rsidTr="00E7499B">
        <w:tc>
          <w:tcPr>
            <w:tcW w:w="2448" w:type="dxa"/>
          </w:tcPr>
          <w:p w14:paraId="1A31726A" w14:textId="77777777" w:rsidR="006A1CE4" w:rsidRPr="00E67E0D" w:rsidRDefault="006A1CE4" w:rsidP="00E7499B">
            <w:pPr>
              <w:pStyle w:val="TAL"/>
              <w:ind w:left="72"/>
              <w:rPr>
                <w:rFonts w:cs="Arial"/>
                <w:lang w:eastAsia="ja-JP"/>
              </w:rPr>
            </w:pPr>
            <w:r w:rsidRPr="00E67E0D">
              <w:rPr>
                <w:rFonts w:cs="Arial"/>
              </w:rPr>
              <w:t>&gt;Last Visited Cell Information</w:t>
            </w:r>
          </w:p>
        </w:tc>
        <w:tc>
          <w:tcPr>
            <w:tcW w:w="1080" w:type="dxa"/>
          </w:tcPr>
          <w:p w14:paraId="75FF05AD" w14:textId="77777777" w:rsidR="006A1CE4" w:rsidRPr="00E67E0D" w:rsidRDefault="006A1CE4" w:rsidP="00E7499B">
            <w:pPr>
              <w:pStyle w:val="TAL"/>
              <w:rPr>
                <w:rFonts w:cs="Arial"/>
                <w:lang w:eastAsia="ja-JP"/>
              </w:rPr>
            </w:pPr>
            <w:r w:rsidRPr="00E67E0D">
              <w:rPr>
                <w:rFonts w:cs="Arial"/>
              </w:rPr>
              <w:t>M</w:t>
            </w:r>
          </w:p>
        </w:tc>
        <w:tc>
          <w:tcPr>
            <w:tcW w:w="1440" w:type="dxa"/>
          </w:tcPr>
          <w:p w14:paraId="5389AE64" w14:textId="77777777" w:rsidR="006A1CE4" w:rsidRPr="00E67E0D" w:rsidRDefault="006A1CE4" w:rsidP="00E7499B">
            <w:pPr>
              <w:pStyle w:val="TAL"/>
              <w:rPr>
                <w:i/>
                <w:lang w:eastAsia="ja-JP"/>
              </w:rPr>
            </w:pPr>
          </w:p>
        </w:tc>
        <w:tc>
          <w:tcPr>
            <w:tcW w:w="1872" w:type="dxa"/>
          </w:tcPr>
          <w:p w14:paraId="63F40592" w14:textId="77777777" w:rsidR="006A1CE4" w:rsidRPr="00E67E0D" w:rsidRDefault="006A1CE4" w:rsidP="00E7499B">
            <w:pPr>
              <w:pStyle w:val="TAL"/>
              <w:rPr>
                <w:rFonts w:cs="Arial"/>
                <w:lang w:eastAsia="ja-JP"/>
              </w:rPr>
            </w:pPr>
            <w:r w:rsidRPr="00E67E0D">
              <w:rPr>
                <w:rFonts w:cs="Arial"/>
              </w:rPr>
              <w:t>9.3.1.96</w:t>
            </w:r>
          </w:p>
        </w:tc>
        <w:tc>
          <w:tcPr>
            <w:tcW w:w="2880" w:type="dxa"/>
          </w:tcPr>
          <w:p w14:paraId="2386AAAD" w14:textId="77777777" w:rsidR="006A1CE4" w:rsidRPr="00E67E0D" w:rsidRDefault="006A1CE4" w:rsidP="00E7499B">
            <w:pPr>
              <w:pStyle w:val="TAL"/>
              <w:rPr>
                <w:lang w:eastAsia="ja-JP"/>
              </w:rPr>
            </w:pPr>
          </w:p>
        </w:tc>
      </w:tr>
    </w:tbl>
    <w:p w14:paraId="5CA87E98"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01E80207" w14:textId="77777777" w:rsidTr="00E7499B">
        <w:tc>
          <w:tcPr>
            <w:tcW w:w="3528" w:type="dxa"/>
          </w:tcPr>
          <w:p w14:paraId="470D8255"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6C4DDB6E"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2FF48B94" w14:textId="77777777" w:rsidTr="00E7499B">
        <w:tc>
          <w:tcPr>
            <w:tcW w:w="3528" w:type="dxa"/>
          </w:tcPr>
          <w:p w14:paraId="3CA26BC8" w14:textId="77777777" w:rsidR="006A1CE4" w:rsidRPr="00E67E0D" w:rsidRDefault="006A1CE4" w:rsidP="00E7499B">
            <w:pPr>
              <w:pStyle w:val="TAL"/>
              <w:rPr>
                <w:lang w:eastAsia="ja-JP"/>
              </w:rPr>
            </w:pPr>
            <w:r w:rsidRPr="00E67E0D">
              <w:rPr>
                <w:rFonts w:cs="Arial"/>
              </w:rPr>
              <w:t>maxnoofCellsinUEHistoryInfo</w:t>
            </w:r>
          </w:p>
        </w:tc>
        <w:tc>
          <w:tcPr>
            <w:tcW w:w="6192" w:type="dxa"/>
          </w:tcPr>
          <w:p w14:paraId="3E0DBC10" w14:textId="77777777" w:rsidR="006A1CE4" w:rsidRPr="00E67E0D" w:rsidRDefault="006A1CE4" w:rsidP="00E7499B">
            <w:pPr>
              <w:pStyle w:val="TAL"/>
              <w:rPr>
                <w:lang w:eastAsia="ja-JP"/>
              </w:rPr>
            </w:pPr>
            <w:r w:rsidRPr="00E67E0D">
              <w:rPr>
                <w:rFonts w:cs="Arial"/>
              </w:rPr>
              <w:t>Maximum no. of cells in the UE history information. Value is 16.</w:t>
            </w:r>
          </w:p>
        </w:tc>
      </w:tr>
    </w:tbl>
    <w:p w14:paraId="539B7778" w14:textId="77777777" w:rsidR="006A1CE4" w:rsidRPr="00E67E0D" w:rsidRDefault="006A1CE4" w:rsidP="00E7499B"/>
    <w:p w14:paraId="0E43141C" w14:textId="77777777" w:rsidR="006A1CE4" w:rsidRPr="00E67E0D" w:rsidRDefault="006A1CE4" w:rsidP="00E7499B">
      <w:pPr>
        <w:pStyle w:val="4"/>
        <w:rPr>
          <w:rFonts w:eastAsia="Batang"/>
        </w:rPr>
      </w:pPr>
      <w:bookmarkStart w:id="4552" w:name="_Toc534720630"/>
      <w:bookmarkStart w:id="4553" w:name="_Toc525567642"/>
      <w:r w:rsidRPr="00E67E0D">
        <w:rPr>
          <w:rFonts w:eastAsia="Batang"/>
        </w:rPr>
        <w:t>9.3.1.96</w:t>
      </w:r>
      <w:r w:rsidRPr="00E67E0D">
        <w:rPr>
          <w:rFonts w:eastAsia="Batang"/>
        </w:rPr>
        <w:tab/>
      </w:r>
      <w:r w:rsidRPr="00E67E0D">
        <w:t>Last Visited Cell Information</w:t>
      </w:r>
      <w:bookmarkEnd w:id="4552"/>
      <w:bookmarkEnd w:id="4553"/>
    </w:p>
    <w:p w14:paraId="3E671DA9" w14:textId="77777777" w:rsidR="006A1CE4" w:rsidRPr="00E67E0D" w:rsidRDefault="006A1CE4" w:rsidP="00E7499B">
      <w:r w:rsidRPr="00E67E0D">
        <w:t>This IE may contain cell specific information.</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1402E0BF" w14:textId="77777777" w:rsidTr="00E7499B">
        <w:tc>
          <w:tcPr>
            <w:tcW w:w="2448" w:type="dxa"/>
          </w:tcPr>
          <w:p w14:paraId="14E9ABAC"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636B9FB4"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32DA9B67"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07887E30"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1A5D9AA8"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3A16B429" w14:textId="77777777" w:rsidTr="00E7499B">
        <w:tc>
          <w:tcPr>
            <w:tcW w:w="2448" w:type="dxa"/>
          </w:tcPr>
          <w:p w14:paraId="4D74BE53" w14:textId="77777777" w:rsidR="006A1CE4" w:rsidRPr="00E67E0D" w:rsidRDefault="006A1CE4" w:rsidP="00E7499B">
            <w:pPr>
              <w:pStyle w:val="TAL"/>
              <w:rPr>
                <w:rFonts w:cs="Arial"/>
                <w:lang w:eastAsia="ja-JP"/>
              </w:rPr>
            </w:pPr>
            <w:r w:rsidRPr="00E67E0D">
              <w:rPr>
                <w:rFonts w:cs="Arial"/>
                <w:lang w:eastAsia="ja-JP"/>
              </w:rPr>
              <w:t xml:space="preserve">CHOICE </w:t>
            </w:r>
            <w:r w:rsidRPr="00E67E0D">
              <w:rPr>
                <w:rFonts w:cs="Arial"/>
                <w:i/>
                <w:lang w:eastAsia="ja-JP"/>
              </w:rPr>
              <w:t>Last Visited Cell Information</w:t>
            </w:r>
          </w:p>
        </w:tc>
        <w:tc>
          <w:tcPr>
            <w:tcW w:w="1080" w:type="dxa"/>
          </w:tcPr>
          <w:p w14:paraId="12B6662C"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7A7A6EA9" w14:textId="77777777" w:rsidR="006A1CE4" w:rsidRPr="00E67E0D" w:rsidRDefault="006A1CE4" w:rsidP="00E7499B">
            <w:pPr>
              <w:pStyle w:val="TAL"/>
              <w:rPr>
                <w:i/>
                <w:lang w:eastAsia="ja-JP"/>
              </w:rPr>
            </w:pPr>
          </w:p>
        </w:tc>
        <w:tc>
          <w:tcPr>
            <w:tcW w:w="1872" w:type="dxa"/>
          </w:tcPr>
          <w:p w14:paraId="45F450F1" w14:textId="77777777" w:rsidR="006A1CE4" w:rsidRPr="00E67E0D" w:rsidRDefault="006A1CE4" w:rsidP="00E7499B">
            <w:pPr>
              <w:pStyle w:val="TAL"/>
              <w:rPr>
                <w:rFonts w:cs="Arial"/>
                <w:lang w:eastAsia="ja-JP"/>
              </w:rPr>
            </w:pPr>
          </w:p>
        </w:tc>
        <w:tc>
          <w:tcPr>
            <w:tcW w:w="2880" w:type="dxa"/>
          </w:tcPr>
          <w:p w14:paraId="48D1F7A8" w14:textId="77777777" w:rsidR="006A1CE4" w:rsidRPr="00E67E0D" w:rsidRDefault="006A1CE4" w:rsidP="00E7499B">
            <w:pPr>
              <w:pStyle w:val="TAL"/>
              <w:rPr>
                <w:lang w:eastAsia="ja-JP"/>
              </w:rPr>
            </w:pPr>
          </w:p>
        </w:tc>
      </w:tr>
      <w:tr w:rsidR="006A1CE4" w:rsidRPr="00E67E0D" w14:paraId="34DD34A6" w14:textId="77777777" w:rsidTr="00E7499B">
        <w:tc>
          <w:tcPr>
            <w:tcW w:w="2448" w:type="dxa"/>
          </w:tcPr>
          <w:p w14:paraId="140A515A" w14:textId="77777777" w:rsidR="006A1CE4" w:rsidRPr="00E67E0D" w:rsidRDefault="006A1CE4" w:rsidP="00E7499B">
            <w:pPr>
              <w:pStyle w:val="TAL"/>
              <w:ind w:left="72"/>
              <w:rPr>
                <w:rFonts w:cs="Arial"/>
                <w:b/>
                <w:lang w:eastAsia="ja-JP"/>
              </w:rPr>
            </w:pPr>
            <w:r w:rsidRPr="00E67E0D">
              <w:rPr>
                <w:rFonts w:cs="Arial"/>
                <w:iCs/>
                <w:lang w:eastAsia="ja-JP"/>
              </w:rPr>
              <w:t>&gt;</w:t>
            </w:r>
            <w:r w:rsidRPr="00E67E0D">
              <w:rPr>
                <w:rFonts w:cs="Arial"/>
                <w:i/>
                <w:iCs/>
                <w:lang w:eastAsia="ja-JP"/>
              </w:rPr>
              <w:t>NG-RAN Cell</w:t>
            </w:r>
          </w:p>
        </w:tc>
        <w:tc>
          <w:tcPr>
            <w:tcW w:w="1080" w:type="dxa"/>
          </w:tcPr>
          <w:p w14:paraId="6ADFB5F8" w14:textId="77777777" w:rsidR="006A1CE4" w:rsidRPr="00E67E0D" w:rsidRDefault="006A1CE4" w:rsidP="00E7499B">
            <w:pPr>
              <w:pStyle w:val="TAL"/>
              <w:rPr>
                <w:rFonts w:cs="Arial"/>
                <w:lang w:eastAsia="ja-JP"/>
              </w:rPr>
            </w:pPr>
          </w:p>
        </w:tc>
        <w:tc>
          <w:tcPr>
            <w:tcW w:w="1440" w:type="dxa"/>
          </w:tcPr>
          <w:p w14:paraId="2354E7DA" w14:textId="77777777" w:rsidR="006A1CE4" w:rsidRPr="00E67E0D" w:rsidRDefault="006A1CE4" w:rsidP="00E7499B">
            <w:pPr>
              <w:pStyle w:val="TAL"/>
              <w:rPr>
                <w:i/>
                <w:lang w:eastAsia="ja-JP"/>
              </w:rPr>
            </w:pPr>
          </w:p>
        </w:tc>
        <w:tc>
          <w:tcPr>
            <w:tcW w:w="1872" w:type="dxa"/>
          </w:tcPr>
          <w:p w14:paraId="0B4F5A4F" w14:textId="77777777" w:rsidR="006A1CE4" w:rsidRPr="00E67E0D" w:rsidRDefault="006A1CE4" w:rsidP="00E7499B">
            <w:pPr>
              <w:pStyle w:val="TAL"/>
              <w:rPr>
                <w:rFonts w:cs="Arial"/>
                <w:lang w:eastAsia="ja-JP"/>
              </w:rPr>
            </w:pPr>
          </w:p>
        </w:tc>
        <w:tc>
          <w:tcPr>
            <w:tcW w:w="2880" w:type="dxa"/>
          </w:tcPr>
          <w:p w14:paraId="7E484071" w14:textId="77777777" w:rsidR="006A1CE4" w:rsidRPr="00E67E0D" w:rsidRDefault="006A1CE4" w:rsidP="00E7499B">
            <w:pPr>
              <w:pStyle w:val="TAL"/>
              <w:rPr>
                <w:lang w:eastAsia="ja-JP"/>
              </w:rPr>
            </w:pPr>
          </w:p>
        </w:tc>
      </w:tr>
      <w:tr w:rsidR="006A1CE4" w:rsidRPr="00E67E0D" w14:paraId="4AD2C39F" w14:textId="77777777" w:rsidTr="00E7499B">
        <w:tc>
          <w:tcPr>
            <w:tcW w:w="2448" w:type="dxa"/>
          </w:tcPr>
          <w:p w14:paraId="2539990D" w14:textId="77777777" w:rsidR="006A1CE4" w:rsidRPr="00E67E0D" w:rsidRDefault="006A1CE4" w:rsidP="00E7499B">
            <w:pPr>
              <w:pStyle w:val="TAL"/>
              <w:ind w:left="162"/>
              <w:rPr>
                <w:rFonts w:cs="Arial"/>
                <w:lang w:eastAsia="ja-JP"/>
              </w:rPr>
            </w:pPr>
            <w:r w:rsidRPr="00E67E0D">
              <w:rPr>
                <w:rFonts w:cs="Arial"/>
                <w:lang w:eastAsia="ja-JP"/>
              </w:rPr>
              <w:t>&gt;&gt;Last Visited NG-RAN Cell Information</w:t>
            </w:r>
          </w:p>
        </w:tc>
        <w:tc>
          <w:tcPr>
            <w:tcW w:w="1080" w:type="dxa"/>
          </w:tcPr>
          <w:p w14:paraId="2DB14BE9"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05B9E85D" w14:textId="77777777" w:rsidR="006A1CE4" w:rsidRPr="00E67E0D" w:rsidRDefault="006A1CE4" w:rsidP="00E7499B">
            <w:pPr>
              <w:pStyle w:val="TAL"/>
              <w:rPr>
                <w:i/>
                <w:lang w:eastAsia="ja-JP"/>
              </w:rPr>
            </w:pPr>
          </w:p>
        </w:tc>
        <w:tc>
          <w:tcPr>
            <w:tcW w:w="1872" w:type="dxa"/>
          </w:tcPr>
          <w:p w14:paraId="4813EC89" w14:textId="77777777" w:rsidR="006A1CE4" w:rsidRPr="00E67E0D" w:rsidRDefault="006A1CE4" w:rsidP="00E7499B">
            <w:pPr>
              <w:pStyle w:val="TAL"/>
              <w:rPr>
                <w:rFonts w:cs="Arial"/>
                <w:lang w:eastAsia="ja-JP"/>
              </w:rPr>
            </w:pPr>
            <w:r w:rsidRPr="00E67E0D">
              <w:rPr>
                <w:rFonts w:cs="Arial"/>
                <w:lang w:eastAsia="ja-JP"/>
              </w:rPr>
              <w:t>9.3.1.97</w:t>
            </w:r>
          </w:p>
        </w:tc>
        <w:tc>
          <w:tcPr>
            <w:tcW w:w="2880" w:type="dxa"/>
          </w:tcPr>
          <w:p w14:paraId="3F6618D0" w14:textId="77777777" w:rsidR="006A1CE4" w:rsidRPr="00E67E0D" w:rsidRDefault="006A1CE4" w:rsidP="00E7499B">
            <w:pPr>
              <w:pStyle w:val="TAL"/>
              <w:rPr>
                <w:lang w:eastAsia="ja-JP"/>
              </w:rPr>
            </w:pPr>
          </w:p>
        </w:tc>
      </w:tr>
      <w:tr w:rsidR="006A1CE4" w:rsidRPr="00E67E0D" w14:paraId="168E43DE" w14:textId="77777777" w:rsidTr="00E7499B">
        <w:tc>
          <w:tcPr>
            <w:tcW w:w="2448" w:type="dxa"/>
          </w:tcPr>
          <w:p w14:paraId="12A77F5C" w14:textId="77777777" w:rsidR="006A1CE4" w:rsidRPr="00E67E0D" w:rsidRDefault="006A1CE4" w:rsidP="00E7499B">
            <w:pPr>
              <w:pStyle w:val="TAL"/>
              <w:ind w:left="72"/>
              <w:rPr>
                <w:rFonts w:cs="Arial"/>
                <w:lang w:eastAsia="ja-JP"/>
              </w:rPr>
            </w:pPr>
            <w:r w:rsidRPr="00E67E0D">
              <w:rPr>
                <w:rFonts w:cs="Arial"/>
                <w:iCs/>
                <w:lang w:eastAsia="ja-JP"/>
              </w:rPr>
              <w:t>&gt;</w:t>
            </w:r>
            <w:r w:rsidRPr="00E67E0D">
              <w:rPr>
                <w:rFonts w:cs="Arial"/>
                <w:i/>
                <w:iCs/>
                <w:lang w:eastAsia="ja-JP"/>
              </w:rPr>
              <w:t>E-UTRAN Cell</w:t>
            </w:r>
          </w:p>
        </w:tc>
        <w:tc>
          <w:tcPr>
            <w:tcW w:w="1080" w:type="dxa"/>
          </w:tcPr>
          <w:p w14:paraId="3ECDA2AC" w14:textId="77777777" w:rsidR="006A1CE4" w:rsidRPr="00E67E0D" w:rsidRDefault="006A1CE4" w:rsidP="00E7499B">
            <w:pPr>
              <w:pStyle w:val="TAL"/>
              <w:rPr>
                <w:rFonts w:cs="Arial"/>
                <w:lang w:eastAsia="ja-JP"/>
              </w:rPr>
            </w:pPr>
          </w:p>
        </w:tc>
        <w:tc>
          <w:tcPr>
            <w:tcW w:w="1440" w:type="dxa"/>
          </w:tcPr>
          <w:p w14:paraId="71E66770" w14:textId="77777777" w:rsidR="006A1CE4" w:rsidRPr="00E67E0D" w:rsidRDefault="006A1CE4" w:rsidP="00E7499B">
            <w:pPr>
              <w:pStyle w:val="TAL"/>
              <w:rPr>
                <w:i/>
                <w:lang w:eastAsia="ja-JP"/>
              </w:rPr>
            </w:pPr>
          </w:p>
        </w:tc>
        <w:tc>
          <w:tcPr>
            <w:tcW w:w="1872" w:type="dxa"/>
          </w:tcPr>
          <w:p w14:paraId="2F1B346A" w14:textId="77777777" w:rsidR="006A1CE4" w:rsidRPr="00E67E0D" w:rsidRDefault="006A1CE4" w:rsidP="00E7499B">
            <w:pPr>
              <w:pStyle w:val="TAL"/>
              <w:rPr>
                <w:rFonts w:cs="Arial"/>
                <w:lang w:eastAsia="ja-JP"/>
              </w:rPr>
            </w:pPr>
          </w:p>
        </w:tc>
        <w:tc>
          <w:tcPr>
            <w:tcW w:w="2880" w:type="dxa"/>
          </w:tcPr>
          <w:p w14:paraId="41B6A2BF" w14:textId="77777777" w:rsidR="006A1CE4" w:rsidRPr="00E67E0D" w:rsidRDefault="006A1CE4" w:rsidP="00E7499B">
            <w:pPr>
              <w:pStyle w:val="TAL"/>
              <w:rPr>
                <w:lang w:eastAsia="ja-JP"/>
              </w:rPr>
            </w:pPr>
          </w:p>
        </w:tc>
      </w:tr>
      <w:tr w:rsidR="006A1CE4" w:rsidRPr="00E67E0D" w14:paraId="68DC6952" w14:textId="77777777" w:rsidTr="00E7499B">
        <w:tc>
          <w:tcPr>
            <w:tcW w:w="2448" w:type="dxa"/>
          </w:tcPr>
          <w:p w14:paraId="6ACE6440" w14:textId="77777777" w:rsidR="006A1CE4" w:rsidRPr="00E67E0D" w:rsidRDefault="006A1CE4" w:rsidP="00E7499B">
            <w:pPr>
              <w:pStyle w:val="TAL"/>
              <w:ind w:left="162"/>
              <w:rPr>
                <w:rFonts w:cs="Arial"/>
                <w:lang w:eastAsia="ja-JP"/>
              </w:rPr>
            </w:pPr>
            <w:r w:rsidRPr="00E67E0D">
              <w:rPr>
                <w:rFonts w:cs="Arial"/>
                <w:lang w:eastAsia="ja-JP"/>
              </w:rPr>
              <w:t>&gt;&gt;Last Visited E-UTRAN Cell Information</w:t>
            </w:r>
          </w:p>
        </w:tc>
        <w:tc>
          <w:tcPr>
            <w:tcW w:w="1080" w:type="dxa"/>
          </w:tcPr>
          <w:p w14:paraId="0AE8EBD5"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24ABF22B" w14:textId="77777777" w:rsidR="006A1CE4" w:rsidRPr="00E67E0D" w:rsidRDefault="006A1CE4" w:rsidP="00E7499B">
            <w:pPr>
              <w:pStyle w:val="TAL"/>
              <w:rPr>
                <w:i/>
                <w:lang w:eastAsia="ja-JP"/>
              </w:rPr>
            </w:pPr>
          </w:p>
        </w:tc>
        <w:tc>
          <w:tcPr>
            <w:tcW w:w="1872" w:type="dxa"/>
          </w:tcPr>
          <w:p w14:paraId="73762067" w14:textId="77777777" w:rsidR="006A1CE4" w:rsidRPr="00E67E0D" w:rsidRDefault="006A1CE4" w:rsidP="00E7499B">
            <w:pPr>
              <w:pStyle w:val="TAL"/>
              <w:rPr>
                <w:rFonts w:cs="Arial"/>
                <w:lang w:eastAsia="ja-JP"/>
              </w:rPr>
            </w:pPr>
            <w:r w:rsidRPr="00E67E0D">
              <w:rPr>
                <w:rFonts w:cs="Arial"/>
                <w:lang w:eastAsia="ja-JP"/>
              </w:rPr>
              <w:t>OCTET STRING</w:t>
            </w:r>
          </w:p>
        </w:tc>
        <w:tc>
          <w:tcPr>
            <w:tcW w:w="2880" w:type="dxa"/>
          </w:tcPr>
          <w:p w14:paraId="15C605E2" w14:textId="77777777" w:rsidR="006A1CE4" w:rsidRPr="00E67E0D" w:rsidRDefault="006A1CE4" w:rsidP="00E7499B">
            <w:pPr>
              <w:pStyle w:val="TAL"/>
              <w:rPr>
                <w:lang w:eastAsia="ja-JP"/>
              </w:rPr>
            </w:pPr>
            <w:r w:rsidRPr="00E67E0D">
              <w:rPr>
                <w:rFonts w:cs="Arial"/>
                <w:bCs/>
                <w:lang w:eastAsia="ja-JP"/>
              </w:rPr>
              <w:t>Defined in TS 36.413 [16].</w:t>
            </w:r>
          </w:p>
        </w:tc>
      </w:tr>
      <w:tr w:rsidR="006A1CE4" w:rsidRPr="00E67E0D" w14:paraId="65A07699" w14:textId="77777777" w:rsidTr="00E7499B">
        <w:tc>
          <w:tcPr>
            <w:tcW w:w="2448" w:type="dxa"/>
          </w:tcPr>
          <w:p w14:paraId="6AC14DCC" w14:textId="77777777" w:rsidR="006A1CE4" w:rsidRPr="00E67E0D" w:rsidRDefault="006A1CE4" w:rsidP="00E7499B">
            <w:pPr>
              <w:pStyle w:val="TAL"/>
              <w:ind w:left="72"/>
              <w:rPr>
                <w:rFonts w:cs="Arial"/>
                <w:lang w:eastAsia="ja-JP"/>
              </w:rPr>
            </w:pPr>
            <w:r w:rsidRPr="00E67E0D">
              <w:rPr>
                <w:rFonts w:cs="Arial"/>
                <w:lang w:eastAsia="ja-JP"/>
              </w:rPr>
              <w:t>&gt;</w:t>
            </w:r>
            <w:r w:rsidRPr="00E67E0D">
              <w:rPr>
                <w:rFonts w:cs="Arial"/>
                <w:i/>
                <w:lang w:eastAsia="ja-JP"/>
              </w:rPr>
              <w:t>UTRAN Cell</w:t>
            </w:r>
          </w:p>
        </w:tc>
        <w:tc>
          <w:tcPr>
            <w:tcW w:w="1080" w:type="dxa"/>
          </w:tcPr>
          <w:p w14:paraId="14D2713D" w14:textId="77777777" w:rsidR="006A1CE4" w:rsidRPr="00E67E0D" w:rsidRDefault="006A1CE4" w:rsidP="00E7499B">
            <w:pPr>
              <w:pStyle w:val="TAL"/>
              <w:rPr>
                <w:rFonts w:cs="Arial"/>
                <w:lang w:eastAsia="ja-JP"/>
              </w:rPr>
            </w:pPr>
          </w:p>
        </w:tc>
        <w:tc>
          <w:tcPr>
            <w:tcW w:w="1440" w:type="dxa"/>
          </w:tcPr>
          <w:p w14:paraId="684EFABD" w14:textId="77777777" w:rsidR="006A1CE4" w:rsidRPr="00E67E0D" w:rsidRDefault="006A1CE4" w:rsidP="00E7499B">
            <w:pPr>
              <w:pStyle w:val="TAL"/>
              <w:rPr>
                <w:i/>
                <w:lang w:eastAsia="ja-JP"/>
              </w:rPr>
            </w:pPr>
          </w:p>
        </w:tc>
        <w:tc>
          <w:tcPr>
            <w:tcW w:w="1872" w:type="dxa"/>
          </w:tcPr>
          <w:p w14:paraId="38F60CBC" w14:textId="77777777" w:rsidR="006A1CE4" w:rsidRPr="00E67E0D" w:rsidRDefault="006A1CE4" w:rsidP="00E7499B">
            <w:pPr>
              <w:pStyle w:val="TAL"/>
              <w:rPr>
                <w:rFonts w:cs="Arial"/>
                <w:lang w:eastAsia="ja-JP"/>
              </w:rPr>
            </w:pPr>
          </w:p>
        </w:tc>
        <w:tc>
          <w:tcPr>
            <w:tcW w:w="2880" w:type="dxa"/>
          </w:tcPr>
          <w:p w14:paraId="52536D99" w14:textId="77777777" w:rsidR="006A1CE4" w:rsidRPr="00E67E0D" w:rsidRDefault="006A1CE4" w:rsidP="00E7499B">
            <w:pPr>
              <w:pStyle w:val="TAL"/>
              <w:rPr>
                <w:lang w:eastAsia="ja-JP"/>
              </w:rPr>
            </w:pPr>
          </w:p>
        </w:tc>
      </w:tr>
      <w:tr w:rsidR="006A1CE4" w:rsidRPr="00E67E0D" w14:paraId="5EF14061" w14:textId="77777777" w:rsidTr="00E7499B">
        <w:tc>
          <w:tcPr>
            <w:tcW w:w="2448" w:type="dxa"/>
          </w:tcPr>
          <w:p w14:paraId="57F2BAA0" w14:textId="77777777" w:rsidR="006A1CE4" w:rsidRPr="00E67E0D" w:rsidRDefault="006A1CE4" w:rsidP="00E7499B">
            <w:pPr>
              <w:pStyle w:val="TAL"/>
              <w:ind w:left="162"/>
              <w:rPr>
                <w:rFonts w:cs="Arial"/>
                <w:lang w:eastAsia="ja-JP"/>
              </w:rPr>
            </w:pPr>
            <w:r w:rsidRPr="00E67E0D">
              <w:rPr>
                <w:rFonts w:cs="Arial"/>
                <w:lang w:eastAsia="ja-JP"/>
              </w:rPr>
              <w:t>&gt;&gt;Last Visited UTRAN Cell Information</w:t>
            </w:r>
          </w:p>
        </w:tc>
        <w:tc>
          <w:tcPr>
            <w:tcW w:w="1080" w:type="dxa"/>
          </w:tcPr>
          <w:p w14:paraId="15EE6D4F"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76E439BA" w14:textId="77777777" w:rsidR="006A1CE4" w:rsidRPr="00E67E0D" w:rsidRDefault="006A1CE4" w:rsidP="00E7499B">
            <w:pPr>
              <w:pStyle w:val="TAL"/>
              <w:rPr>
                <w:i/>
                <w:lang w:eastAsia="ja-JP"/>
              </w:rPr>
            </w:pPr>
          </w:p>
        </w:tc>
        <w:tc>
          <w:tcPr>
            <w:tcW w:w="1872" w:type="dxa"/>
          </w:tcPr>
          <w:p w14:paraId="2C878018" w14:textId="77777777" w:rsidR="006A1CE4" w:rsidRPr="00E67E0D" w:rsidRDefault="006A1CE4" w:rsidP="00E7499B">
            <w:pPr>
              <w:pStyle w:val="TAL"/>
              <w:rPr>
                <w:rFonts w:cs="Arial"/>
                <w:lang w:eastAsia="ja-JP"/>
              </w:rPr>
            </w:pPr>
            <w:r w:rsidRPr="00E67E0D">
              <w:rPr>
                <w:rFonts w:cs="Arial"/>
                <w:lang w:eastAsia="ja-JP"/>
              </w:rPr>
              <w:t>OCTET STRING</w:t>
            </w:r>
          </w:p>
        </w:tc>
        <w:tc>
          <w:tcPr>
            <w:tcW w:w="2880" w:type="dxa"/>
          </w:tcPr>
          <w:p w14:paraId="6549E55E" w14:textId="77777777" w:rsidR="006A1CE4" w:rsidRPr="00E67E0D" w:rsidRDefault="006A1CE4" w:rsidP="00E7499B">
            <w:pPr>
              <w:pStyle w:val="TAL"/>
              <w:rPr>
                <w:lang w:eastAsia="ja-JP"/>
              </w:rPr>
            </w:pPr>
            <w:r w:rsidRPr="00E67E0D">
              <w:rPr>
                <w:rFonts w:cs="Arial"/>
                <w:bCs/>
                <w:lang w:eastAsia="ja-JP"/>
              </w:rPr>
              <w:t>Defined in TS 25.413 [28].</w:t>
            </w:r>
          </w:p>
        </w:tc>
      </w:tr>
      <w:tr w:rsidR="006A1CE4" w:rsidRPr="00E67E0D" w14:paraId="7CDABB8F" w14:textId="77777777" w:rsidTr="00E7499B">
        <w:tc>
          <w:tcPr>
            <w:tcW w:w="2448" w:type="dxa"/>
          </w:tcPr>
          <w:p w14:paraId="683FC564" w14:textId="77777777" w:rsidR="006A1CE4" w:rsidRPr="00E67E0D" w:rsidRDefault="006A1CE4" w:rsidP="00E7499B">
            <w:pPr>
              <w:pStyle w:val="TAL"/>
              <w:ind w:left="72"/>
              <w:rPr>
                <w:rFonts w:cs="Arial"/>
                <w:lang w:eastAsia="ja-JP"/>
              </w:rPr>
            </w:pPr>
            <w:r w:rsidRPr="00E67E0D">
              <w:rPr>
                <w:rFonts w:cs="Arial"/>
                <w:lang w:eastAsia="ja-JP"/>
              </w:rPr>
              <w:t>&gt;</w:t>
            </w:r>
            <w:r w:rsidRPr="00E67E0D">
              <w:rPr>
                <w:rFonts w:cs="Arial"/>
                <w:i/>
                <w:lang w:eastAsia="ja-JP"/>
              </w:rPr>
              <w:t>GERAN Cell</w:t>
            </w:r>
          </w:p>
        </w:tc>
        <w:tc>
          <w:tcPr>
            <w:tcW w:w="1080" w:type="dxa"/>
          </w:tcPr>
          <w:p w14:paraId="71848CB4" w14:textId="77777777" w:rsidR="006A1CE4" w:rsidRPr="00E67E0D" w:rsidRDefault="006A1CE4" w:rsidP="00E7499B">
            <w:pPr>
              <w:pStyle w:val="TAL"/>
              <w:rPr>
                <w:rFonts w:cs="Arial"/>
                <w:lang w:eastAsia="ja-JP"/>
              </w:rPr>
            </w:pPr>
          </w:p>
        </w:tc>
        <w:tc>
          <w:tcPr>
            <w:tcW w:w="1440" w:type="dxa"/>
          </w:tcPr>
          <w:p w14:paraId="0516CD81" w14:textId="77777777" w:rsidR="006A1CE4" w:rsidRPr="00E67E0D" w:rsidRDefault="006A1CE4" w:rsidP="00E7499B">
            <w:pPr>
              <w:pStyle w:val="TAL"/>
              <w:rPr>
                <w:i/>
                <w:lang w:eastAsia="ja-JP"/>
              </w:rPr>
            </w:pPr>
          </w:p>
        </w:tc>
        <w:tc>
          <w:tcPr>
            <w:tcW w:w="1872" w:type="dxa"/>
          </w:tcPr>
          <w:p w14:paraId="56D687EF" w14:textId="77777777" w:rsidR="006A1CE4" w:rsidRPr="00E67E0D" w:rsidRDefault="006A1CE4" w:rsidP="00E7499B">
            <w:pPr>
              <w:pStyle w:val="TAL"/>
              <w:rPr>
                <w:rFonts w:cs="Arial"/>
                <w:lang w:eastAsia="ja-JP"/>
              </w:rPr>
            </w:pPr>
          </w:p>
        </w:tc>
        <w:tc>
          <w:tcPr>
            <w:tcW w:w="2880" w:type="dxa"/>
          </w:tcPr>
          <w:p w14:paraId="7F29ACE5" w14:textId="77777777" w:rsidR="006A1CE4" w:rsidRPr="00E67E0D" w:rsidRDefault="006A1CE4" w:rsidP="00E7499B">
            <w:pPr>
              <w:pStyle w:val="TAL"/>
              <w:rPr>
                <w:lang w:eastAsia="ja-JP"/>
              </w:rPr>
            </w:pPr>
          </w:p>
        </w:tc>
      </w:tr>
      <w:tr w:rsidR="006A1CE4" w:rsidRPr="00E67E0D" w14:paraId="3A94ECD4" w14:textId="77777777" w:rsidTr="00E7499B">
        <w:tc>
          <w:tcPr>
            <w:tcW w:w="2448" w:type="dxa"/>
          </w:tcPr>
          <w:p w14:paraId="6E5A4C37" w14:textId="77777777" w:rsidR="006A1CE4" w:rsidRPr="00E67E0D" w:rsidRDefault="006A1CE4" w:rsidP="00E7499B">
            <w:pPr>
              <w:pStyle w:val="TAL"/>
              <w:ind w:left="162"/>
              <w:rPr>
                <w:rFonts w:cs="Arial"/>
                <w:lang w:eastAsia="ja-JP"/>
              </w:rPr>
            </w:pPr>
            <w:r w:rsidRPr="00E67E0D">
              <w:rPr>
                <w:rFonts w:cs="Arial"/>
                <w:lang w:eastAsia="ja-JP"/>
              </w:rPr>
              <w:t>&gt;&gt;Last Visited GERAN Cell Information</w:t>
            </w:r>
          </w:p>
        </w:tc>
        <w:tc>
          <w:tcPr>
            <w:tcW w:w="1080" w:type="dxa"/>
          </w:tcPr>
          <w:p w14:paraId="192AD025"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1A7FE027" w14:textId="77777777" w:rsidR="006A1CE4" w:rsidRPr="00E67E0D" w:rsidRDefault="006A1CE4" w:rsidP="00E7499B">
            <w:pPr>
              <w:pStyle w:val="TAL"/>
              <w:rPr>
                <w:i/>
                <w:lang w:eastAsia="ja-JP"/>
              </w:rPr>
            </w:pPr>
          </w:p>
        </w:tc>
        <w:tc>
          <w:tcPr>
            <w:tcW w:w="1872" w:type="dxa"/>
          </w:tcPr>
          <w:p w14:paraId="36C7014D" w14:textId="77777777" w:rsidR="006A1CE4" w:rsidRPr="00E67E0D" w:rsidRDefault="006A1CE4" w:rsidP="00E7499B">
            <w:pPr>
              <w:pStyle w:val="TAL"/>
              <w:rPr>
                <w:rFonts w:cs="Arial"/>
                <w:lang w:eastAsia="ja-JP"/>
              </w:rPr>
            </w:pPr>
            <w:r w:rsidRPr="00E67E0D">
              <w:rPr>
                <w:rFonts w:cs="Arial"/>
                <w:lang w:eastAsia="ja-JP"/>
              </w:rPr>
              <w:t>OCTET STRING</w:t>
            </w:r>
          </w:p>
        </w:tc>
        <w:tc>
          <w:tcPr>
            <w:tcW w:w="2880" w:type="dxa"/>
          </w:tcPr>
          <w:p w14:paraId="0B89A53E" w14:textId="77777777" w:rsidR="006A1CE4" w:rsidRPr="00E67E0D" w:rsidRDefault="006A1CE4" w:rsidP="00E7499B">
            <w:pPr>
              <w:pStyle w:val="TAL"/>
              <w:rPr>
                <w:lang w:eastAsia="ja-JP"/>
              </w:rPr>
            </w:pPr>
            <w:r w:rsidRPr="00E67E0D">
              <w:rPr>
                <w:rFonts w:cs="Arial"/>
                <w:bCs/>
                <w:lang w:eastAsia="ja-JP"/>
              </w:rPr>
              <w:t>Defined in TS 36.413 [16].</w:t>
            </w:r>
          </w:p>
        </w:tc>
      </w:tr>
    </w:tbl>
    <w:p w14:paraId="7E4E486B" w14:textId="77777777" w:rsidR="006A1CE4" w:rsidRPr="00E67E0D" w:rsidRDefault="006A1CE4" w:rsidP="00E7499B"/>
    <w:p w14:paraId="1C3D350C" w14:textId="77777777" w:rsidR="006A1CE4" w:rsidRPr="00E67E0D" w:rsidRDefault="006A1CE4" w:rsidP="00E7499B">
      <w:pPr>
        <w:pStyle w:val="4"/>
        <w:rPr>
          <w:rFonts w:eastAsia="Batang"/>
        </w:rPr>
      </w:pPr>
      <w:bookmarkStart w:id="4554" w:name="_Toc534720631"/>
      <w:bookmarkStart w:id="4555" w:name="_Toc525567643"/>
      <w:r w:rsidRPr="00E67E0D">
        <w:rPr>
          <w:rFonts w:eastAsia="Batang"/>
        </w:rPr>
        <w:t>9.3.1.97</w:t>
      </w:r>
      <w:r w:rsidRPr="00E67E0D">
        <w:rPr>
          <w:rFonts w:eastAsia="Batang"/>
        </w:rPr>
        <w:tab/>
      </w:r>
      <w:r w:rsidRPr="00E67E0D">
        <w:t>Last Visited NG-RAN Cell Information</w:t>
      </w:r>
      <w:bookmarkEnd w:id="4554"/>
      <w:bookmarkEnd w:id="4555"/>
    </w:p>
    <w:p w14:paraId="7328D0B8" w14:textId="77777777" w:rsidR="006A1CE4" w:rsidRPr="00E67E0D" w:rsidRDefault="006A1CE4" w:rsidP="00E7499B">
      <w:r w:rsidRPr="00E67E0D">
        <w:t xml:space="preserve">This IE contains information about a cell. In case of NR cell, this IE contains information about a set of NR cells with the same NR ARFCN for reference point A, and the </w:t>
      </w:r>
      <w:r w:rsidRPr="00E67E0D">
        <w:rPr>
          <w:i/>
          <w:iCs/>
        </w:rPr>
        <w:t>Global Cell ID</w:t>
      </w:r>
      <w:r w:rsidRPr="00E67E0D">
        <w:t xml:space="preserve"> IE identifies one of the NR cells in the set. The information is to be used for RRM purposes.</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3C66DCE8" w14:textId="77777777" w:rsidTr="00E7499B">
        <w:tc>
          <w:tcPr>
            <w:tcW w:w="2448" w:type="dxa"/>
          </w:tcPr>
          <w:p w14:paraId="7FDC07FE"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372BA3DE"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203A5A96"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79B1E549"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38B61596"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33E7BD57" w14:textId="77777777" w:rsidTr="00E7499B">
        <w:tc>
          <w:tcPr>
            <w:tcW w:w="2448" w:type="dxa"/>
          </w:tcPr>
          <w:p w14:paraId="513579B6" w14:textId="77777777" w:rsidR="006A1CE4" w:rsidRPr="00E67E0D" w:rsidRDefault="006A1CE4" w:rsidP="00E7499B">
            <w:pPr>
              <w:pStyle w:val="TAL"/>
              <w:rPr>
                <w:rFonts w:cs="Arial"/>
                <w:lang w:eastAsia="ja-JP"/>
              </w:rPr>
            </w:pPr>
            <w:r w:rsidRPr="00E67E0D">
              <w:rPr>
                <w:rFonts w:cs="Arial"/>
                <w:lang w:eastAsia="ja-JP"/>
              </w:rPr>
              <w:t>Global Cell ID</w:t>
            </w:r>
          </w:p>
        </w:tc>
        <w:tc>
          <w:tcPr>
            <w:tcW w:w="1080" w:type="dxa"/>
          </w:tcPr>
          <w:p w14:paraId="0B8B1542"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71BB4C28" w14:textId="77777777" w:rsidR="006A1CE4" w:rsidRPr="00E67E0D" w:rsidRDefault="006A1CE4" w:rsidP="00E7499B">
            <w:pPr>
              <w:pStyle w:val="TAL"/>
              <w:rPr>
                <w:i/>
                <w:lang w:eastAsia="ja-JP"/>
              </w:rPr>
            </w:pPr>
          </w:p>
        </w:tc>
        <w:tc>
          <w:tcPr>
            <w:tcW w:w="1872" w:type="dxa"/>
          </w:tcPr>
          <w:p w14:paraId="396589CD" w14:textId="77777777" w:rsidR="006A1CE4" w:rsidRPr="00E67E0D" w:rsidRDefault="006A1CE4" w:rsidP="00E7499B">
            <w:pPr>
              <w:pStyle w:val="TAL"/>
              <w:rPr>
                <w:rFonts w:cs="Arial"/>
                <w:lang w:eastAsia="ja-JP"/>
              </w:rPr>
            </w:pPr>
            <w:r w:rsidRPr="00E67E0D">
              <w:rPr>
                <w:rFonts w:cs="Arial"/>
                <w:lang w:eastAsia="ja-JP"/>
              </w:rPr>
              <w:t>NG-RAN CGI</w:t>
            </w:r>
          </w:p>
          <w:p w14:paraId="07644D46" w14:textId="77777777" w:rsidR="006A1CE4" w:rsidRPr="00E67E0D" w:rsidRDefault="006A1CE4" w:rsidP="00E7499B">
            <w:pPr>
              <w:pStyle w:val="TAL"/>
              <w:rPr>
                <w:rFonts w:cs="Arial"/>
                <w:lang w:eastAsia="ja-JP"/>
              </w:rPr>
            </w:pPr>
            <w:r w:rsidRPr="00E67E0D">
              <w:rPr>
                <w:rFonts w:cs="Arial"/>
                <w:lang w:eastAsia="ja-JP"/>
              </w:rPr>
              <w:t>9.3.1.73</w:t>
            </w:r>
          </w:p>
        </w:tc>
        <w:tc>
          <w:tcPr>
            <w:tcW w:w="2880" w:type="dxa"/>
          </w:tcPr>
          <w:p w14:paraId="2DF53B11" w14:textId="77777777" w:rsidR="006A1CE4" w:rsidRPr="00E67E0D" w:rsidRDefault="006A1CE4" w:rsidP="00E7499B">
            <w:pPr>
              <w:pStyle w:val="TAL"/>
              <w:rPr>
                <w:lang w:eastAsia="ja-JP"/>
              </w:rPr>
            </w:pPr>
          </w:p>
        </w:tc>
      </w:tr>
      <w:tr w:rsidR="006A1CE4" w:rsidRPr="00E67E0D" w14:paraId="0800E4D5" w14:textId="77777777" w:rsidTr="00E7499B">
        <w:tc>
          <w:tcPr>
            <w:tcW w:w="2448" w:type="dxa"/>
          </w:tcPr>
          <w:p w14:paraId="5C5774FE" w14:textId="77777777" w:rsidR="006A1CE4" w:rsidRPr="00E67E0D" w:rsidRDefault="006A1CE4" w:rsidP="00E7499B">
            <w:pPr>
              <w:pStyle w:val="TAL"/>
              <w:rPr>
                <w:rFonts w:cs="Arial"/>
                <w:lang w:eastAsia="ja-JP"/>
              </w:rPr>
            </w:pPr>
            <w:r w:rsidRPr="00E67E0D">
              <w:rPr>
                <w:rFonts w:cs="Arial"/>
                <w:lang w:eastAsia="ja-JP"/>
              </w:rPr>
              <w:t>Cell Type</w:t>
            </w:r>
          </w:p>
        </w:tc>
        <w:tc>
          <w:tcPr>
            <w:tcW w:w="1080" w:type="dxa"/>
          </w:tcPr>
          <w:p w14:paraId="22300B91"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2838849B" w14:textId="77777777" w:rsidR="006A1CE4" w:rsidRPr="00E67E0D" w:rsidRDefault="006A1CE4" w:rsidP="00E7499B">
            <w:pPr>
              <w:pStyle w:val="TAL"/>
              <w:rPr>
                <w:i/>
                <w:lang w:eastAsia="ja-JP"/>
              </w:rPr>
            </w:pPr>
          </w:p>
        </w:tc>
        <w:tc>
          <w:tcPr>
            <w:tcW w:w="1872" w:type="dxa"/>
          </w:tcPr>
          <w:p w14:paraId="1B43FA5D" w14:textId="77777777" w:rsidR="006A1CE4" w:rsidRPr="00E67E0D" w:rsidRDefault="006A1CE4" w:rsidP="00E7499B">
            <w:pPr>
              <w:pStyle w:val="TAL"/>
              <w:rPr>
                <w:rFonts w:cs="Arial"/>
                <w:lang w:eastAsia="ja-JP"/>
              </w:rPr>
            </w:pPr>
            <w:r w:rsidRPr="00E67E0D">
              <w:rPr>
                <w:rFonts w:cs="Arial"/>
                <w:lang w:eastAsia="ja-JP"/>
              </w:rPr>
              <w:t>9.3.1.98</w:t>
            </w:r>
          </w:p>
        </w:tc>
        <w:tc>
          <w:tcPr>
            <w:tcW w:w="2880" w:type="dxa"/>
          </w:tcPr>
          <w:p w14:paraId="19E88346" w14:textId="77777777" w:rsidR="006A1CE4" w:rsidRPr="00E67E0D" w:rsidRDefault="006A1CE4" w:rsidP="00E7499B">
            <w:pPr>
              <w:pStyle w:val="TAL"/>
              <w:rPr>
                <w:lang w:eastAsia="ja-JP"/>
              </w:rPr>
            </w:pPr>
          </w:p>
        </w:tc>
      </w:tr>
      <w:tr w:rsidR="006A1CE4" w:rsidRPr="00E67E0D" w14:paraId="6724C985" w14:textId="77777777" w:rsidTr="00E7499B">
        <w:tc>
          <w:tcPr>
            <w:tcW w:w="2448" w:type="dxa"/>
          </w:tcPr>
          <w:p w14:paraId="25576F09" w14:textId="77777777" w:rsidR="006A1CE4" w:rsidRPr="00E67E0D" w:rsidRDefault="006A1CE4" w:rsidP="00E7499B">
            <w:pPr>
              <w:pStyle w:val="TAL"/>
              <w:rPr>
                <w:rFonts w:cs="Arial"/>
                <w:lang w:eastAsia="ja-JP"/>
              </w:rPr>
            </w:pPr>
            <w:r w:rsidRPr="00E67E0D">
              <w:rPr>
                <w:rFonts w:cs="Arial"/>
                <w:lang w:eastAsia="ja-JP"/>
              </w:rPr>
              <w:t>Time UE Stayed in Cell</w:t>
            </w:r>
          </w:p>
        </w:tc>
        <w:tc>
          <w:tcPr>
            <w:tcW w:w="1080" w:type="dxa"/>
          </w:tcPr>
          <w:p w14:paraId="264B73D4"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37A75166" w14:textId="77777777" w:rsidR="006A1CE4" w:rsidRPr="00E67E0D" w:rsidRDefault="006A1CE4" w:rsidP="00E7499B">
            <w:pPr>
              <w:pStyle w:val="TAL"/>
              <w:rPr>
                <w:i/>
                <w:lang w:eastAsia="ja-JP"/>
              </w:rPr>
            </w:pPr>
          </w:p>
        </w:tc>
        <w:tc>
          <w:tcPr>
            <w:tcW w:w="1872" w:type="dxa"/>
          </w:tcPr>
          <w:p w14:paraId="28EA978A" w14:textId="77777777" w:rsidR="006A1CE4" w:rsidRPr="00E67E0D" w:rsidRDefault="006A1CE4" w:rsidP="00E7499B">
            <w:pPr>
              <w:pStyle w:val="TAL"/>
              <w:rPr>
                <w:rFonts w:cs="Arial"/>
                <w:lang w:eastAsia="ja-JP"/>
              </w:rPr>
            </w:pPr>
            <w:r w:rsidRPr="00E67E0D">
              <w:rPr>
                <w:rFonts w:cs="Arial"/>
                <w:lang w:eastAsia="ja-JP"/>
              </w:rPr>
              <w:t>INTEGER (0..4095)</w:t>
            </w:r>
          </w:p>
        </w:tc>
        <w:tc>
          <w:tcPr>
            <w:tcW w:w="2880" w:type="dxa"/>
          </w:tcPr>
          <w:p w14:paraId="4AC448AC" w14:textId="77777777" w:rsidR="006A1CE4" w:rsidRPr="00E67E0D" w:rsidRDefault="006A1CE4" w:rsidP="00E7499B">
            <w:pPr>
              <w:pStyle w:val="TAL"/>
              <w:rPr>
                <w:lang w:eastAsia="ja-JP"/>
              </w:rPr>
            </w:pPr>
            <w:r w:rsidRPr="00E67E0D">
              <w:rPr>
                <w:rFonts w:cs="Arial"/>
                <w:bCs/>
                <w:lang w:eastAsia="ja-JP"/>
              </w:rPr>
              <w:t xml:space="preserve">The duration of time the UE stayed in the cell, </w:t>
            </w:r>
            <w:r w:rsidRPr="00E67E0D">
              <w:rPr>
                <w:lang w:eastAsia="ja-JP"/>
              </w:rPr>
              <w:t xml:space="preserve">or set of NR cells </w:t>
            </w:r>
            <w:r w:rsidRPr="00E67E0D">
              <w:t>with the same NR ARFCN for reference point A,</w:t>
            </w:r>
            <w:r w:rsidRPr="00E67E0D">
              <w:rPr>
                <w:rFonts w:cs="Arial"/>
                <w:bCs/>
                <w:lang w:eastAsia="ja-JP"/>
              </w:rPr>
              <w:t xml:space="preserve"> in seconds. If the duration is more than 4095s, this IE is set to 4095.</w:t>
            </w:r>
          </w:p>
        </w:tc>
      </w:tr>
      <w:tr w:rsidR="006A1CE4" w:rsidRPr="00E67E0D" w14:paraId="09990AD3" w14:textId="77777777" w:rsidTr="00E7499B">
        <w:tc>
          <w:tcPr>
            <w:tcW w:w="2448" w:type="dxa"/>
          </w:tcPr>
          <w:p w14:paraId="0953E7C2" w14:textId="77777777" w:rsidR="006A1CE4" w:rsidRPr="00E67E0D" w:rsidRDefault="006A1CE4" w:rsidP="00E7499B">
            <w:pPr>
              <w:pStyle w:val="TAL"/>
              <w:rPr>
                <w:rFonts w:cs="Arial"/>
                <w:lang w:eastAsia="ja-JP"/>
              </w:rPr>
            </w:pPr>
            <w:r w:rsidRPr="00E67E0D">
              <w:rPr>
                <w:rFonts w:cs="Arial"/>
                <w:lang w:eastAsia="ja-JP"/>
              </w:rPr>
              <w:t>Time UE Stayed in Cell Enhanced Granularity</w:t>
            </w:r>
          </w:p>
        </w:tc>
        <w:tc>
          <w:tcPr>
            <w:tcW w:w="1080" w:type="dxa"/>
          </w:tcPr>
          <w:p w14:paraId="72EEBB4A" w14:textId="77777777" w:rsidR="006A1CE4" w:rsidRPr="00E67E0D" w:rsidRDefault="006A1CE4" w:rsidP="00E7499B">
            <w:pPr>
              <w:pStyle w:val="TAL"/>
              <w:rPr>
                <w:rFonts w:cs="Arial"/>
                <w:lang w:eastAsia="ja-JP"/>
              </w:rPr>
            </w:pPr>
            <w:r w:rsidRPr="00E67E0D">
              <w:rPr>
                <w:rFonts w:cs="Arial"/>
                <w:lang w:eastAsia="ja-JP"/>
              </w:rPr>
              <w:t>O</w:t>
            </w:r>
          </w:p>
        </w:tc>
        <w:tc>
          <w:tcPr>
            <w:tcW w:w="1440" w:type="dxa"/>
          </w:tcPr>
          <w:p w14:paraId="4B940077" w14:textId="77777777" w:rsidR="006A1CE4" w:rsidRPr="00E67E0D" w:rsidRDefault="006A1CE4" w:rsidP="00E7499B">
            <w:pPr>
              <w:pStyle w:val="TAL"/>
              <w:rPr>
                <w:i/>
                <w:lang w:eastAsia="ja-JP"/>
              </w:rPr>
            </w:pPr>
          </w:p>
        </w:tc>
        <w:tc>
          <w:tcPr>
            <w:tcW w:w="1872" w:type="dxa"/>
          </w:tcPr>
          <w:p w14:paraId="07E2B55E" w14:textId="77777777" w:rsidR="006A1CE4" w:rsidRPr="00E67E0D" w:rsidRDefault="006A1CE4" w:rsidP="00E7499B">
            <w:pPr>
              <w:pStyle w:val="TAL"/>
              <w:rPr>
                <w:rFonts w:cs="Arial"/>
                <w:lang w:eastAsia="ja-JP"/>
              </w:rPr>
            </w:pPr>
            <w:r w:rsidRPr="00E67E0D">
              <w:rPr>
                <w:rFonts w:cs="Arial"/>
                <w:lang w:eastAsia="ja-JP"/>
              </w:rPr>
              <w:t>INTEGER (0..40950)</w:t>
            </w:r>
          </w:p>
        </w:tc>
        <w:tc>
          <w:tcPr>
            <w:tcW w:w="2880" w:type="dxa"/>
          </w:tcPr>
          <w:p w14:paraId="1F548C5A" w14:textId="77777777" w:rsidR="006A1CE4" w:rsidRPr="00E67E0D" w:rsidRDefault="006A1CE4" w:rsidP="00E7499B">
            <w:pPr>
              <w:pStyle w:val="TAL"/>
              <w:rPr>
                <w:lang w:eastAsia="ja-JP"/>
              </w:rPr>
            </w:pPr>
            <w:r w:rsidRPr="00E67E0D">
              <w:rPr>
                <w:rFonts w:cs="Arial"/>
                <w:bCs/>
                <w:lang w:eastAsia="ja-JP"/>
              </w:rPr>
              <w:t xml:space="preserve">The duration of time the UE stayed in the cell, </w:t>
            </w:r>
            <w:r w:rsidRPr="00E67E0D">
              <w:rPr>
                <w:lang w:eastAsia="ja-JP"/>
              </w:rPr>
              <w:t xml:space="preserve">or set of NR cells </w:t>
            </w:r>
            <w:r w:rsidRPr="00E67E0D">
              <w:t>with the same NR ARFCN for reference point A,</w:t>
            </w:r>
            <w:r w:rsidRPr="00E67E0D">
              <w:rPr>
                <w:rFonts w:cs="Arial"/>
                <w:bCs/>
                <w:lang w:eastAsia="ja-JP"/>
              </w:rPr>
              <w:t xml:space="preserve"> in 1/10 seconds. If the duration is more than 4095s, this IE is set to 40950.</w:t>
            </w:r>
          </w:p>
        </w:tc>
      </w:tr>
      <w:tr w:rsidR="006A1CE4" w:rsidRPr="00E67E0D" w14:paraId="276C024B" w14:textId="77777777" w:rsidTr="00E7499B">
        <w:tc>
          <w:tcPr>
            <w:tcW w:w="2448" w:type="dxa"/>
          </w:tcPr>
          <w:p w14:paraId="4F4107FC" w14:textId="77777777" w:rsidR="006A1CE4" w:rsidRPr="00E67E0D" w:rsidRDefault="006A1CE4" w:rsidP="00E7499B">
            <w:pPr>
              <w:pStyle w:val="TAL"/>
              <w:rPr>
                <w:rFonts w:cs="Arial"/>
                <w:lang w:eastAsia="ja-JP"/>
              </w:rPr>
            </w:pPr>
            <w:r w:rsidRPr="00E67E0D">
              <w:rPr>
                <w:rFonts w:cs="Arial"/>
                <w:lang w:eastAsia="ja-JP"/>
              </w:rPr>
              <w:t>HO Cause Value</w:t>
            </w:r>
          </w:p>
        </w:tc>
        <w:tc>
          <w:tcPr>
            <w:tcW w:w="1080" w:type="dxa"/>
          </w:tcPr>
          <w:p w14:paraId="0CDC2564" w14:textId="77777777" w:rsidR="006A1CE4" w:rsidRPr="00E67E0D" w:rsidRDefault="006A1CE4" w:rsidP="00E7499B">
            <w:pPr>
              <w:pStyle w:val="TAL"/>
              <w:rPr>
                <w:rFonts w:cs="Arial"/>
                <w:lang w:eastAsia="ja-JP"/>
              </w:rPr>
            </w:pPr>
            <w:r w:rsidRPr="00E67E0D">
              <w:rPr>
                <w:rFonts w:cs="Arial"/>
                <w:lang w:eastAsia="ja-JP"/>
              </w:rPr>
              <w:t>O</w:t>
            </w:r>
          </w:p>
        </w:tc>
        <w:tc>
          <w:tcPr>
            <w:tcW w:w="1440" w:type="dxa"/>
          </w:tcPr>
          <w:p w14:paraId="749334CF" w14:textId="77777777" w:rsidR="006A1CE4" w:rsidRPr="00E67E0D" w:rsidRDefault="006A1CE4" w:rsidP="00E7499B">
            <w:pPr>
              <w:pStyle w:val="TAL"/>
              <w:rPr>
                <w:i/>
                <w:lang w:eastAsia="ja-JP"/>
              </w:rPr>
            </w:pPr>
          </w:p>
        </w:tc>
        <w:tc>
          <w:tcPr>
            <w:tcW w:w="1872" w:type="dxa"/>
          </w:tcPr>
          <w:p w14:paraId="4E5DCDFA" w14:textId="77777777" w:rsidR="006A1CE4" w:rsidRPr="00E67E0D" w:rsidRDefault="006A1CE4" w:rsidP="00E7499B">
            <w:pPr>
              <w:pStyle w:val="TAL"/>
              <w:rPr>
                <w:lang w:eastAsia="ja-JP"/>
              </w:rPr>
            </w:pPr>
            <w:r w:rsidRPr="00E67E0D">
              <w:rPr>
                <w:lang w:eastAsia="ja-JP"/>
              </w:rPr>
              <w:t>Cause</w:t>
            </w:r>
          </w:p>
          <w:p w14:paraId="7FB3D57F" w14:textId="77777777" w:rsidR="006A1CE4" w:rsidRPr="00E67E0D" w:rsidRDefault="006A1CE4" w:rsidP="00E7499B">
            <w:pPr>
              <w:pStyle w:val="TAL"/>
              <w:rPr>
                <w:rFonts w:cs="Arial"/>
                <w:lang w:eastAsia="ja-JP"/>
              </w:rPr>
            </w:pPr>
            <w:r w:rsidRPr="00E67E0D">
              <w:rPr>
                <w:lang w:eastAsia="ja-JP"/>
              </w:rPr>
              <w:t>9.3.1.2</w:t>
            </w:r>
          </w:p>
        </w:tc>
        <w:tc>
          <w:tcPr>
            <w:tcW w:w="2880" w:type="dxa"/>
          </w:tcPr>
          <w:p w14:paraId="311255A2" w14:textId="77777777" w:rsidR="006A1CE4" w:rsidRPr="00E67E0D" w:rsidRDefault="006A1CE4" w:rsidP="00E7499B">
            <w:pPr>
              <w:pStyle w:val="TAL"/>
              <w:rPr>
                <w:lang w:eastAsia="ja-JP"/>
              </w:rPr>
            </w:pPr>
            <w:r w:rsidRPr="00E67E0D">
              <w:rPr>
                <w:rFonts w:cs="Arial"/>
                <w:bCs/>
                <w:lang w:eastAsia="ja-JP"/>
              </w:rPr>
              <w:t>The cause for the handover.</w:t>
            </w:r>
          </w:p>
        </w:tc>
      </w:tr>
    </w:tbl>
    <w:p w14:paraId="75A0B3EF" w14:textId="77777777" w:rsidR="006A1CE4" w:rsidRPr="00E67E0D" w:rsidRDefault="006A1CE4" w:rsidP="00E7499B"/>
    <w:p w14:paraId="3123DCF9" w14:textId="77777777" w:rsidR="006A1CE4" w:rsidRPr="00E67E0D" w:rsidRDefault="006A1CE4" w:rsidP="00E7499B">
      <w:pPr>
        <w:pStyle w:val="4"/>
        <w:rPr>
          <w:rFonts w:eastAsia="Batang"/>
        </w:rPr>
      </w:pPr>
      <w:bookmarkStart w:id="4556" w:name="_Toc534720632"/>
      <w:bookmarkStart w:id="4557" w:name="_Toc525567644"/>
      <w:r w:rsidRPr="00E67E0D">
        <w:rPr>
          <w:rFonts w:eastAsia="Batang"/>
        </w:rPr>
        <w:t>9.3.1.98</w:t>
      </w:r>
      <w:r w:rsidRPr="00E67E0D">
        <w:rPr>
          <w:rFonts w:eastAsia="Batang"/>
        </w:rPr>
        <w:tab/>
      </w:r>
      <w:r w:rsidRPr="00E67E0D">
        <w:t>Cell Type</w:t>
      </w:r>
      <w:bookmarkEnd w:id="4556"/>
      <w:bookmarkEnd w:id="4557"/>
    </w:p>
    <w:p w14:paraId="47E10DC1" w14:textId="77777777" w:rsidR="006A1CE4" w:rsidRPr="00E67E0D" w:rsidRDefault="006A1CE4" w:rsidP="00E7499B">
      <w:r w:rsidRPr="00E67E0D">
        <w:t>This IE provides the cell coverage area.</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45B737FE" w14:textId="77777777" w:rsidTr="00E7499B">
        <w:tc>
          <w:tcPr>
            <w:tcW w:w="2448" w:type="dxa"/>
          </w:tcPr>
          <w:p w14:paraId="1FD98207"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765E0302"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0FA653F9"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7AF02ED3"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6B415DC5"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72D4DD6F" w14:textId="77777777" w:rsidTr="00E7499B">
        <w:tc>
          <w:tcPr>
            <w:tcW w:w="2448" w:type="dxa"/>
          </w:tcPr>
          <w:p w14:paraId="20EBD4A1" w14:textId="77777777" w:rsidR="006A1CE4" w:rsidRPr="00E67E0D" w:rsidRDefault="006A1CE4" w:rsidP="00E7499B">
            <w:pPr>
              <w:pStyle w:val="TAL"/>
              <w:rPr>
                <w:rFonts w:cs="Arial"/>
                <w:lang w:eastAsia="ja-JP"/>
              </w:rPr>
            </w:pPr>
            <w:r w:rsidRPr="00E67E0D">
              <w:rPr>
                <w:rFonts w:cs="Arial"/>
                <w:lang w:eastAsia="ja-JP"/>
              </w:rPr>
              <w:t>Cell Size</w:t>
            </w:r>
          </w:p>
        </w:tc>
        <w:tc>
          <w:tcPr>
            <w:tcW w:w="1080" w:type="dxa"/>
          </w:tcPr>
          <w:p w14:paraId="1248F7A9"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1451D9B3" w14:textId="77777777" w:rsidR="006A1CE4" w:rsidRPr="00E67E0D" w:rsidRDefault="006A1CE4" w:rsidP="00E7499B">
            <w:pPr>
              <w:pStyle w:val="TAL"/>
              <w:rPr>
                <w:i/>
                <w:lang w:eastAsia="ja-JP"/>
              </w:rPr>
            </w:pPr>
          </w:p>
        </w:tc>
        <w:tc>
          <w:tcPr>
            <w:tcW w:w="1872" w:type="dxa"/>
          </w:tcPr>
          <w:p w14:paraId="2319708F" w14:textId="77777777" w:rsidR="006A1CE4" w:rsidRPr="00E67E0D" w:rsidRDefault="006A1CE4" w:rsidP="00E7499B">
            <w:pPr>
              <w:pStyle w:val="TAL"/>
              <w:rPr>
                <w:rFonts w:cs="Arial"/>
                <w:lang w:eastAsia="ja-JP"/>
              </w:rPr>
            </w:pPr>
            <w:r w:rsidRPr="00E67E0D">
              <w:rPr>
                <w:rFonts w:cs="Arial"/>
                <w:lang w:eastAsia="ja-JP"/>
              </w:rPr>
              <w:t>ENUMERATED (verysmall, small, medium, large, …)</w:t>
            </w:r>
          </w:p>
        </w:tc>
        <w:tc>
          <w:tcPr>
            <w:tcW w:w="2880" w:type="dxa"/>
          </w:tcPr>
          <w:p w14:paraId="21FFF132" w14:textId="77777777" w:rsidR="006A1CE4" w:rsidRPr="00E67E0D" w:rsidRDefault="006A1CE4" w:rsidP="00E7499B">
            <w:pPr>
              <w:pStyle w:val="TAL"/>
              <w:rPr>
                <w:lang w:eastAsia="ja-JP"/>
              </w:rPr>
            </w:pPr>
          </w:p>
        </w:tc>
      </w:tr>
    </w:tbl>
    <w:p w14:paraId="6B3FD618" w14:textId="77777777" w:rsidR="006A1CE4" w:rsidRPr="00E67E0D" w:rsidRDefault="006A1CE4" w:rsidP="00E7499B"/>
    <w:p w14:paraId="0B0550C8" w14:textId="77777777" w:rsidR="006A1CE4" w:rsidRPr="00E67E0D" w:rsidRDefault="006A1CE4" w:rsidP="00E7499B">
      <w:pPr>
        <w:pStyle w:val="4"/>
        <w:rPr>
          <w:rFonts w:eastAsia="Batang"/>
        </w:rPr>
      </w:pPr>
      <w:bookmarkStart w:id="4558" w:name="_Toc534720633"/>
      <w:bookmarkStart w:id="4559" w:name="_Toc525567645"/>
      <w:r w:rsidRPr="00E67E0D">
        <w:rPr>
          <w:rFonts w:eastAsia="Batang"/>
        </w:rPr>
        <w:t>9.3.1.99</w:t>
      </w:r>
      <w:r w:rsidRPr="00E67E0D">
        <w:rPr>
          <w:rFonts w:eastAsia="Batang"/>
        </w:rPr>
        <w:tab/>
      </w:r>
      <w:r w:rsidRPr="00E67E0D">
        <w:t>Associated QoS Flow</w:t>
      </w:r>
      <w:r w:rsidRPr="00E67E0D">
        <w:rPr>
          <w:rFonts w:cs="Arial"/>
          <w:lang w:eastAsia="ja-JP"/>
        </w:rPr>
        <w:t xml:space="preserve"> List</w:t>
      </w:r>
      <w:bookmarkEnd w:id="4558"/>
      <w:bookmarkEnd w:id="4559"/>
    </w:p>
    <w:p w14:paraId="65F8B815" w14:textId="77777777" w:rsidR="006A1CE4" w:rsidRPr="00E67E0D" w:rsidRDefault="006A1CE4" w:rsidP="00E7499B">
      <w:pPr>
        <w:keepNext/>
        <w:rPr>
          <w:rFonts w:eastAsia="Batang"/>
          <w:lang w:eastAsia="zh-CN"/>
        </w:rPr>
      </w:pPr>
      <w:r w:rsidRPr="00E67E0D">
        <w:rPr>
          <w:lang w:eastAsia="zh-CN"/>
        </w:rPr>
        <w:t xml:space="preserve">This IE indicates </w:t>
      </w:r>
      <w:r w:rsidRPr="00E67E0D">
        <w:rPr>
          <w:rFonts w:cs="Arial"/>
          <w:lang w:eastAsia="zh-CN"/>
        </w:rPr>
        <w:t>the list of QoS flows associated with e.g. a DRB or UP TNL endpoint</w:t>
      </w:r>
      <w:r w:rsidRPr="00E67E0D">
        <w:rPr>
          <w:lang w:eastAsia="zh-CN"/>
        </w:rPr>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19427F3A" w14:textId="77777777" w:rsidTr="00E7499B">
        <w:tc>
          <w:tcPr>
            <w:tcW w:w="2448" w:type="dxa"/>
          </w:tcPr>
          <w:p w14:paraId="11BAFD03"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4D890779"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1CF08D51"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536A2687"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2A54FB89"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1F0FC3A6" w14:textId="77777777" w:rsidTr="00E7499B">
        <w:tc>
          <w:tcPr>
            <w:tcW w:w="2448" w:type="dxa"/>
          </w:tcPr>
          <w:p w14:paraId="2717A059" w14:textId="77777777" w:rsidR="006A1CE4" w:rsidRPr="00E67E0D" w:rsidRDefault="006A1CE4" w:rsidP="00E7499B">
            <w:pPr>
              <w:pStyle w:val="TAL"/>
              <w:rPr>
                <w:rFonts w:cs="Arial"/>
                <w:b/>
                <w:lang w:eastAsia="ja-JP"/>
              </w:rPr>
            </w:pPr>
            <w:r w:rsidRPr="00E67E0D">
              <w:rPr>
                <w:rFonts w:cs="Arial"/>
                <w:b/>
                <w:lang w:eastAsia="ja-JP"/>
              </w:rPr>
              <w:t>Associated QoS Flow Item</w:t>
            </w:r>
          </w:p>
        </w:tc>
        <w:tc>
          <w:tcPr>
            <w:tcW w:w="1080" w:type="dxa"/>
          </w:tcPr>
          <w:p w14:paraId="506F4CB9" w14:textId="77777777" w:rsidR="006A1CE4" w:rsidRPr="00E67E0D" w:rsidRDefault="006A1CE4" w:rsidP="00E7499B">
            <w:pPr>
              <w:pStyle w:val="TAL"/>
              <w:rPr>
                <w:rFonts w:cs="Arial"/>
                <w:lang w:eastAsia="ja-JP"/>
              </w:rPr>
            </w:pPr>
          </w:p>
        </w:tc>
        <w:tc>
          <w:tcPr>
            <w:tcW w:w="1440" w:type="dxa"/>
          </w:tcPr>
          <w:p w14:paraId="58DF3F9B" w14:textId="77777777" w:rsidR="006A1CE4" w:rsidRPr="00E67E0D" w:rsidRDefault="006A1CE4" w:rsidP="00E7499B">
            <w:pPr>
              <w:pStyle w:val="TAL"/>
              <w:rPr>
                <w:rFonts w:cs="Arial"/>
                <w:i/>
                <w:lang w:eastAsia="ja-JP"/>
              </w:rPr>
            </w:pPr>
            <w:r w:rsidRPr="00E67E0D">
              <w:rPr>
                <w:rFonts w:cs="Arial"/>
                <w:i/>
                <w:lang w:eastAsia="ja-JP"/>
              </w:rPr>
              <w:t>1..&lt;</w:t>
            </w:r>
            <w:r w:rsidRPr="00E67E0D">
              <w:rPr>
                <w:bCs/>
                <w:i/>
                <w:szCs w:val="18"/>
                <w:lang w:eastAsia="ja-JP"/>
              </w:rPr>
              <w:t>maxnoofQoSFlows</w:t>
            </w:r>
            <w:r w:rsidRPr="00E67E0D">
              <w:rPr>
                <w:rFonts w:cs="Arial"/>
                <w:i/>
                <w:lang w:eastAsia="ja-JP"/>
              </w:rPr>
              <w:t>&gt;</w:t>
            </w:r>
          </w:p>
        </w:tc>
        <w:tc>
          <w:tcPr>
            <w:tcW w:w="1872" w:type="dxa"/>
          </w:tcPr>
          <w:p w14:paraId="0797F474" w14:textId="77777777" w:rsidR="006A1CE4" w:rsidRPr="00E67E0D" w:rsidRDefault="006A1CE4" w:rsidP="00E7499B">
            <w:pPr>
              <w:pStyle w:val="TAL"/>
              <w:rPr>
                <w:rFonts w:cs="Arial"/>
                <w:lang w:eastAsia="ja-JP"/>
              </w:rPr>
            </w:pPr>
          </w:p>
        </w:tc>
        <w:tc>
          <w:tcPr>
            <w:tcW w:w="2880" w:type="dxa"/>
          </w:tcPr>
          <w:p w14:paraId="6B89C321" w14:textId="77777777" w:rsidR="006A1CE4" w:rsidRPr="00E67E0D" w:rsidRDefault="006A1CE4" w:rsidP="00E7499B">
            <w:pPr>
              <w:pStyle w:val="TAL"/>
              <w:rPr>
                <w:lang w:eastAsia="ja-JP"/>
              </w:rPr>
            </w:pPr>
          </w:p>
        </w:tc>
      </w:tr>
      <w:tr w:rsidR="006A1CE4" w:rsidRPr="00E67E0D" w14:paraId="4EB13582" w14:textId="77777777" w:rsidTr="00E7499B">
        <w:tc>
          <w:tcPr>
            <w:tcW w:w="2448" w:type="dxa"/>
          </w:tcPr>
          <w:p w14:paraId="3AD1781E" w14:textId="34CE49EC" w:rsidR="006A1CE4" w:rsidRPr="00E67E0D" w:rsidRDefault="006A1CE4" w:rsidP="00E7499B">
            <w:pPr>
              <w:pStyle w:val="TAL"/>
              <w:ind w:left="75"/>
              <w:rPr>
                <w:rFonts w:cs="Arial"/>
                <w:b/>
                <w:lang w:eastAsia="ja-JP"/>
              </w:rPr>
            </w:pPr>
            <w:r w:rsidRPr="00E67E0D">
              <w:rPr>
                <w:rFonts w:cs="Arial"/>
                <w:lang w:eastAsia="ja-JP"/>
              </w:rPr>
              <w:t>&gt;</w:t>
            </w:r>
            <w:r w:rsidRPr="00E67E0D">
              <w:rPr>
                <w:rFonts w:eastAsia="Batang"/>
                <w:lang w:eastAsia="ja-JP"/>
              </w:rPr>
              <w:t xml:space="preserve">QoS Flow </w:t>
            </w:r>
            <w:del w:id="4560" w:author="Issam" w:date="2019-02-12T23:38:00Z">
              <w:r w:rsidR="00AE297A" w:rsidRPr="00FF6A95">
                <w:rPr>
                  <w:rFonts w:eastAsia="Batang"/>
                  <w:lang w:eastAsia="ja-JP"/>
                </w:rPr>
                <w:delText>Indicator</w:delText>
              </w:r>
            </w:del>
            <w:ins w:id="4561" w:author="Issam" w:date="2019-02-12T23:38:00Z">
              <w:r w:rsidRPr="00E67E0D">
                <w:rPr>
                  <w:lang w:eastAsia="ja-JP"/>
                </w:rPr>
                <w:t>Identifier</w:t>
              </w:r>
            </w:ins>
          </w:p>
        </w:tc>
        <w:tc>
          <w:tcPr>
            <w:tcW w:w="1080" w:type="dxa"/>
          </w:tcPr>
          <w:p w14:paraId="10F9F550" w14:textId="77777777" w:rsidR="006A1CE4" w:rsidRPr="00E67E0D" w:rsidRDefault="006A1CE4" w:rsidP="00E7499B">
            <w:pPr>
              <w:pStyle w:val="TAL"/>
              <w:rPr>
                <w:rFonts w:cs="Arial"/>
                <w:lang w:eastAsia="ja-JP"/>
              </w:rPr>
            </w:pPr>
            <w:r w:rsidRPr="00E67E0D">
              <w:rPr>
                <w:rFonts w:eastAsia="Batang"/>
                <w:lang w:eastAsia="ja-JP"/>
              </w:rPr>
              <w:t>M</w:t>
            </w:r>
          </w:p>
        </w:tc>
        <w:tc>
          <w:tcPr>
            <w:tcW w:w="1440" w:type="dxa"/>
          </w:tcPr>
          <w:p w14:paraId="6044AC71" w14:textId="77777777" w:rsidR="006A1CE4" w:rsidRPr="00E67E0D" w:rsidRDefault="006A1CE4" w:rsidP="00E7499B">
            <w:pPr>
              <w:pStyle w:val="TAL"/>
              <w:rPr>
                <w:i/>
                <w:lang w:eastAsia="ja-JP"/>
              </w:rPr>
            </w:pPr>
          </w:p>
        </w:tc>
        <w:tc>
          <w:tcPr>
            <w:tcW w:w="1872" w:type="dxa"/>
          </w:tcPr>
          <w:p w14:paraId="45985599" w14:textId="77777777" w:rsidR="006A1CE4" w:rsidRPr="00E67E0D" w:rsidRDefault="006A1CE4" w:rsidP="00E7499B">
            <w:pPr>
              <w:pStyle w:val="TAL"/>
              <w:rPr>
                <w:rFonts w:cs="Arial"/>
                <w:lang w:eastAsia="ja-JP"/>
              </w:rPr>
            </w:pPr>
            <w:r w:rsidRPr="00E67E0D">
              <w:t>9.3.1.51</w:t>
            </w:r>
          </w:p>
        </w:tc>
        <w:tc>
          <w:tcPr>
            <w:tcW w:w="2880" w:type="dxa"/>
          </w:tcPr>
          <w:p w14:paraId="0018B3AA" w14:textId="77777777" w:rsidR="006A1CE4" w:rsidRPr="00E67E0D" w:rsidRDefault="006A1CE4" w:rsidP="00E7499B">
            <w:pPr>
              <w:pStyle w:val="TAL"/>
              <w:rPr>
                <w:lang w:eastAsia="ja-JP"/>
              </w:rPr>
            </w:pPr>
          </w:p>
        </w:tc>
      </w:tr>
      <w:tr w:rsidR="006A1CE4" w:rsidRPr="00E67E0D" w14:paraId="2B77C1E4" w14:textId="77777777" w:rsidTr="00E7499B">
        <w:trPr>
          <w:ins w:id="4562" w:author="Issam" w:date="2019-02-12T23:38:00Z"/>
        </w:trPr>
        <w:tc>
          <w:tcPr>
            <w:tcW w:w="2448" w:type="dxa"/>
          </w:tcPr>
          <w:p w14:paraId="7F5E9145" w14:textId="77777777" w:rsidR="006A1CE4" w:rsidRPr="00E67E0D" w:rsidRDefault="006A1CE4" w:rsidP="00E7499B">
            <w:pPr>
              <w:pStyle w:val="TAL"/>
              <w:ind w:left="75"/>
              <w:rPr>
                <w:ins w:id="4563" w:author="Issam" w:date="2019-02-12T23:38:00Z"/>
                <w:rFonts w:cs="Arial"/>
                <w:lang w:eastAsia="ja-JP"/>
              </w:rPr>
            </w:pPr>
            <w:ins w:id="4564" w:author="Issam" w:date="2019-02-12T23:38:00Z">
              <w:r w:rsidRPr="00E67E0D">
                <w:rPr>
                  <w:rFonts w:cs="Arial"/>
                  <w:lang w:eastAsia="ja-JP"/>
                </w:rPr>
                <w:t>&gt;QoS Flow Mapping Indication</w:t>
              </w:r>
            </w:ins>
          </w:p>
        </w:tc>
        <w:tc>
          <w:tcPr>
            <w:tcW w:w="1080" w:type="dxa"/>
          </w:tcPr>
          <w:p w14:paraId="69F7F1C2" w14:textId="77777777" w:rsidR="006A1CE4" w:rsidRPr="00E67E0D" w:rsidRDefault="006A1CE4" w:rsidP="00E7499B">
            <w:pPr>
              <w:pStyle w:val="TAL"/>
              <w:rPr>
                <w:ins w:id="4565" w:author="Issam" w:date="2019-02-12T23:38:00Z"/>
                <w:rFonts w:eastAsia="Batang"/>
                <w:lang w:eastAsia="ja-JP"/>
              </w:rPr>
            </w:pPr>
            <w:ins w:id="4566" w:author="Issam" w:date="2019-02-12T23:38:00Z">
              <w:r w:rsidRPr="00E67E0D">
                <w:rPr>
                  <w:rFonts w:eastAsia="Batang"/>
                  <w:lang w:eastAsia="ja-JP"/>
                </w:rPr>
                <w:t>O</w:t>
              </w:r>
            </w:ins>
          </w:p>
        </w:tc>
        <w:tc>
          <w:tcPr>
            <w:tcW w:w="1440" w:type="dxa"/>
          </w:tcPr>
          <w:p w14:paraId="68029CAE" w14:textId="77777777" w:rsidR="006A1CE4" w:rsidRPr="00E67E0D" w:rsidRDefault="006A1CE4" w:rsidP="00E7499B">
            <w:pPr>
              <w:pStyle w:val="TAL"/>
              <w:rPr>
                <w:ins w:id="4567" w:author="Issam" w:date="2019-02-12T23:38:00Z"/>
                <w:i/>
                <w:lang w:eastAsia="ja-JP"/>
              </w:rPr>
            </w:pPr>
          </w:p>
        </w:tc>
        <w:tc>
          <w:tcPr>
            <w:tcW w:w="1872" w:type="dxa"/>
          </w:tcPr>
          <w:p w14:paraId="4741AD0E" w14:textId="77777777" w:rsidR="006A1CE4" w:rsidRPr="00E67E0D" w:rsidRDefault="006A1CE4" w:rsidP="00E7499B">
            <w:pPr>
              <w:pStyle w:val="TAL"/>
              <w:rPr>
                <w:ins w:id="4568" w:author="Issam" w:date="2019-02-12T23:38:00Z"/>
              </w:rPr>
            </w:pPr>
            <w:ins w:id="4569" w:author="Issam" w:date="2019-02-12T23:38:00Z">
              <w:r w:rsidRPr="00E67E0D">
                <w:t>ENUMERATED (ul, dl, …)</w:t>
              </w:r>
            </w:ins>
          </w:p>
        </w:tc>
        <w:tc>
          <w:tcPr>
            <w:tcW w:w="2880" w:type="dxa"/>
          </w:tcPr>
          <w:p w14:paraId="3D98D6DD" w14:textId="77777777" w:rsidR="006A1CE4" w:rsidRPr="00E67E0D" w:rsidRDefault="006A1CE4" w:rsidP="00E7499B">
            <w:pPr>
              <w:pStyle w:val="TAL"/>
              <w:rPr>
                <w:ins w:id="4570" w:author="Issam" w:date="2019-02-12T23:38:00Z"/>
                <w:lang w:eastAsia="ja-JP"/>
              </w:rPr>
            </w:pPr>
          </w:p>
        </w:tc>
      </w:tr>
    </w:tbl>
    <w:p w14:paraId="2C5606FF"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2BFAF3D5" w14:textId="77777777" w:rsidTr="00E7499B">
        <w:tc>
          <w:tcPr>
            <w:tcW w:w="3528" w:type="dxa"/>
          </w:tcPr>
          <w:p w14:paraId="7B571CD4"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57F9FA0F"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17DF5B2A" w14:textId="77777777" w:rsidTr="00E7499B">
        <w:tc>
          <w:tcPr>
            <w:tcW w:w="3528" w:type="dxa"/>
          </w:tcPr>
          <w:p w14:paraId="5568F8CF" w14:textId="77777777" w:rsidR="006A1CE4" w:rsidRPr="00E67E0D" w:rsidRDefault="006A1CE4" w:rsidP="00E7499B">
            <w:pPr>
              <w:pStyle w:val="TAL"/>
              <w:rPr>
                <w:lang w:eastAsia="ja-JP"/>
              </w:rPr>
            </w:pPr>
            <w:r w:rsidRPr="00E67E0D">
              <w:rPr>
                <w:lang w:eastAsia="ja-JP"/>
              </w:rPr>
              <w:t>maxnoof</w:t>
            </w:r>
            <w:r w:rsidRPr="00E67E0D">
              <w:rPr>
                <w:rFonts w:eastAsia="SimSun" w:hint="eastAsia"/>
                <w:lang w:eastAsia="zh-CN"/>
              </w:rPr>
              <w:t>QoSFlows</w:t>
            </w:r>
          </w:p>
        </w:tc>
        <w:tc>
          <w:tcPr>
            <w:tcW w:w="6192" w:type="dxa"/>
          </w:tcPr>
          <w:p w14:paraId="371E1383" w14:textId="77777777" w:rsidR="006A1CE4" w:rsidRPr="00E67E0D" w:rsidRDefault="006A1CE4" w:rsidP="00E7499B">
            <w:pPr>
              <w:pStyle w:val="TAL"/>
              <w:rPr>
                <w:lang w:eastAsia="ja-JP"/>
              </w:rPr>
            </w:pPr>
            <w:r w:rsidRPr="00E67E0D">
              <w:rPr>
                <w:lang w:eastAsia="ja-JP"/>
              </w:rPr>
              <w:t xml:space="preserve">Maximum no. of </w:t>
            </w:r>
            <w:r w:rsidRPr="00E67E0D">
              <w:rPr>
                <w:rFonts w:eastAsia="SimSun" w:hint="eastAsia"/>
                <w:lang w:eastAsia="zh-CN"/>
              </w:rPr>
              <w:t>QoS flow</w:t>
            </w:r>
            <w:r w:rsidRPr="00E67E0D">
              <w:rPr>
                <w:rFonts w:eastAsia="SimSun"/>
                <w:lang w:eastAsia="zh-CN"/>
              </w:rPr>
              <w:t>s</w:t>
            </w:r>
            <w:r w:rsidRPr="00E67E0D">
              <w:rPr>
                <w:lang w:eastAsia="ja-JP"/>
              </w:rPr>
              <w:t xml:space="preserve"> allowed </w:t>
            </w:r>
            <w:r w:rsidRPr="00E67E0D">
              <w:rPr>
                <w:rFonts w:eastAsia="SimSun" w:hint="eastAsia"/>
                <w:lang w:eastAsia="zh-CN"/>
              </w:rPr>
              <w:t xml:space="preserve">within </w:t>
            </w:r>
            <w:r w:rsidRPr="00E67E0D">
              <w:rPr>
                <w:lang w:eastAsia="ja-JP"/>
              </w:rPr>
              <w:t xml:space="preserve">one </w:t>
            </w:r>
            <w:r w:rsidRPr="00E67E0D">
              <w:rPr>
                <w:rFonts w:eastAsia="SimSun" w:hint="eastAsia"/>
                <w:lang w:eastAsia="zh-CN"/>
              </w:rPr>
              <w:t>PDU session</w:t>
            </w:r>
            <w:r w:rsidRPr="00E67E0D">
              <w:rPr>
                <w:lang w:eastAsia="ja-JP"/>
              </w:rPr>
              <w:t>. Value is 64.</w:t>
            </w:r>
          </w:p>
        </w:tc>
      </w:tr>
    </w:tbl>
    <w:p w14:paraId="6EB9142D" w14:textId="77777777" w:rsidR="006A1CE4" w:rsidRPr="00E67E0D" w:rsidRDefault="006A1CE4" w:rsidP="00E7499B"/>
    <w:p w14:paraId="4D47EBD9" w14:textId="77777777" w:rsidR="006A1CE4" w:rsidRPr="00E67E0D" w:rsidRDefault="006A1CE4" w:rsidP="00E7499B">
      <w:pPr>
        <w:pStyle w:val="4"/>
        <w:rPr>
          <w:rFonts w:eastAsia="Batang"/>
        </w:rPr>
      </w:pPr>
      <w:bookmarkStart w:id="4571" w:name="_Toc534720634"/>
      <w:bookmarkStart w:id="4572" w:name="_Toc525567646"/>
      <w:r w:rsidRPr="00E67E0D">
        <w:rPr>
          <w:rFonts w:eastAsia="Batang"/>
        </w:rPr>
        <w:t>9.3.1.100</w:t>
      </w:r>
      <w:r w:rsidRPr="00E67E0D">
        <w:rPr>
          <w:rFonts w:eastAsia="Batang"/>
        </w:rPr>
        <w:tab/>
      </w:r>
      <w:r w:rsidRPr="00E67E0D">
        <w:t>Information on Recommended Cells and RAN Nodes for Paging</w:t>
      </w:r>
      <w:bookmarkEnd w:id="4571"/>
      <w:bookmarkEnd w:id="4572"/>
    </w:p>
    <w:p w14:paraId="5B2FB414" w14:textId="77777777" w:rsidR="006A1CE4" w:rsidRPr="00E67E0D" w:rsidRDefault="006A1CE4" w:rsidP="00E7499B">
      <w:r w:rsidRPr="00E67E0D">
        <w:t xml:space="preserve">This IE provides information on recommended cells and </w:t>
      </w:r>
      <w:r w:rsidRPr="00E67E0D">
        <w:rPr>
          <w:rFonts w:hint="eastAsia"/>
        </w:rPr>
        <w:t>NG-RAN nodes</w:t>
      </w:r>
      <w:r w:rsidRPr="00E67E0D">
        <w:t xml:space="preserve"> for paging.</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6D943A45" w14:textId="77777777" w:rsidTr="00E7499B">
        <w:tc>
          <w:tcPr>
            <w:tcW w:w="2448" w:type="dxa"/>
          </w:tcPr>
          <w:p w14:paraId="501C51B6"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697782EA"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28E63602"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22B2ACE4"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3B9F6937"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69101380" w14:textId="77777777" w:rsidTr="00E7499B">
        <w:tc>
          <w:tcPr>
            <w:tcW w:w="2448" w:type="dxa"/>
          </w:tcPr>
          <w:p w14:paraId="6A8C5A5B" w14:textId="77777777" w:rsidR="006A1CE4" w:rsidRPr="00E67E0D" w:rsidRDefault="006A1CE4" w:rsidP="00E7499B">
            <w:pPr>
              <w:pStyle w:val="TAL"/>
              <w:rPr>
                <w:rFonts w:cs="Arial"/>
                <w:lang w:eastAsia="ja-JP"/>
              </w:rPr>
            </w:pPr>
            <w:r w:rsidRPr="00E67E0D">
              <w:rPr>
                <w:rFonts w:cs="Arial"/>
                <w:lang w:eastAsia="zh-CN"/>
              </w:rPr>
              <w:t>Recommended Cells for Paging</w:t>
            </w:r>
          </w:p>
        </w:tc>
        <w:tc>
          <w:tcPr>
            <w:tcW w:w="1080" w:type="dxa"/>
          </w:tcPr>
          <w:p w14:paraId="2573477A" w14:textId="77777777" w:rsidR="006A1CE4" w:rsidRPr="00E67E0D" w:rsidRDefault="006A1CE4" w:rsidP="00E7499B">
            <w:pPr>
              <w:pStyle w:val="TAL"/>
              <w:rPr>
                <w:rFonts w:cs="Arial"/>
                <w:lang w:eastAsia="ja-JP"/>
              </w:rPr>
            </w:pPr>
            <w:r w:rsidRPr="00E67E0D">
              <w:rPr>
                <w:rFonts w:cs="Arial"/>
                <w:lang w:eastAsia="zh-CN"/>
              </w:rPr>
              <w:t>M</w:t>
            </w:r>
          </w:p>
        </w:tc>
        <w:tc>
          <w:tcPr>
            <w:tcW w:w="1440" w:type="dxa"/>
          </w:tcPr>
          <w:p w14:paraId="5289D4CF" w14:textId="77777777" w:rsidR="006A1CE4" w:rsidRPr="00E67E0D" w:rsidRDefault="006A1CE4" w:rsidP="00E7499B">
            <w:pPr>
              <w:pStyle w:val="TAL"/>
              <w:rPr>
                <w:i/>
                <w:lang w:eastAsia="ja-JP"/>
              </w:rPr>
            </w:pPr>
          </w:p>
        </w:tc>
        <w:tc>
          <w:tcPr>
            <w:tcW w:w="1872" w:type="dxa"/>
          </w:tcPr>
          <w:p w14:paraId="0CB5D99A" w14:textId="77777777" w:rsidR="006A1CE4" w:rsidRPr="00E67E0D" w:rsidRDefault="006A1CE4" w:rsidP="00E7499B">
            <w:pPr>
              <w:pStyle w:val="TAL"/>
              <w:rPr>
                <w:rFonts w:cs="Arial"/>
                <w:lang w:eastAsia="ja-JP"/>
              </w:rPr>
            </w:pPr>
            <w:r w:rsidRPr="00E67E0D">
              <w:rPr>
                <w:rFonts w:cs="Arial"/>
                <w:lang w:eastAsia="ja-JP"/>
              </w:rPr>
              <w:t>9.</w:t>
            </w:r>
            <w:r w:rsidRPr="00E67E0D">
              <w:rPr>
                <w:rFonts w:cs="Arial" w:hint="eastAsia"/>
                <w:lang w:eastAsia="zh-CN"/>
              </w:rPr>
              <w:t>3</w:t>
            </w:r>
            <w:r w:rsidRPr="00E67E0D">
              <w:rPr>
                <w:rFonts w:cs="Arial"/>
                <w:lang w:eastAsia="ja-JP"/>
              </w:rPr>
              <w:t>.1.</w:t>
            </w:r>
            <w:r w:rsidRPr="00E67E0D">
              <w:rPr>
                <w:rFonts w:cs="Arial" w:hint="eastAsia"/>
                <w:lang w:eastAsia="zh-CN"/>
              </w:rPr>
              <w:t>71</w:t>
            </w:r>
          </w:p>
        </w:tc>
        <w:tc>
          <w:tcPr>
            <w:tcW w:w="2880" w:type="dxa"/>
          </w:tcPr>
          <w:p w14:paraId="3769989A" w14:textId="77777777" w:rsidR="006A1CE4" w:rsidRPr="00E67E0D" w:rsidRDefault="006A1CE4" w:rsidP="00E7499B">
            <w:pPr>
              <w:pStyle w:val="TAL"/>
              <w:rPr>
                <w:lang w:eastAsia="ja-JP"/>
              </w:rPr>
            </w:pPr>
          </w:p>
        </w:tc>
      </w:tr>
      <w:tr w:rsidR="006A1CE4" w:rsidRPr="00E67E0D" w14:paraId="0AC2C310" w14:textId="77777777" w:rsidTr="00E7499B">
        <w:tc>
          <w:tcPr>
            <w:tcW w:w="2448" w:type="dxa"/>
          </w:tcPr>
          <w:p w14:paraId="28C90140" w14:textId="77777777" w:rsidR="006A1CE4" w:rsidRPr="00E67E0D" w:rsidRDefault="006A1CE4" w:rsidP="00E7499B">
            <w:pPr>
              <w:pStyle w:val="TAL"/>
              <w:rPr>
                <w:rFonts w:cs="Arial"/>
                <w:lang w:eastAsia="ja-JP"/>
              </w:rPr>
            </w:pPr>
            <w:r w:rsidRPr="00E67E0D">
              <w:rPr>
                <w:rFonts w:cs="Arial"/>
                <w:lang w:eastAsia="zh-CN"/>
              </w:rPr>
              <w:t xml:space="preserve">Recommended </w:t>
            </w:r>
            <w:r w:rsidRPr="00E67E0D">
              <w:rPr>
                <w:rFonts w:cs="Arial" w:hint="eastAsia"/>
                <w:lang w:eastAsia="zh-CN"/>
              </w:rPr>
              <w:t>RAN Nodes</w:t>
            </w:r>
            <w:r w:rsidRPr="00E67E0D">
              <w:rPr>
                <w:rFonts w:cs="Arial"/>
                <w:lang w:eastAsia="zh-CN"/>
              </w:rPr>
              <w:t xml:space="preserve"> for Paging</w:t>
            </w:r>
          </w:p>
        </w:tc>
        <w:tc>
          <w:tcPr>
            <w:tcW w:w="1080" w:type="dxa"/>
          </w:tcPr>
          <w:p w14:paraId="4241AF5E" w14:textId="77777777" w:rsidR="006A1CE4" w:rsidRPr="00E67E0D" w:rsidRDefault="006A1CE4" w:rsidP="00E7499B">
            <w:pPr>
              <w:pStyle w:val="TAL"/>
              <w:rPr>
                <w:rFonts w:cs="Arial"/>
                <w:lang w:eastAsia="ja-JP"/>
              </w:rPr>
            </w:pPr>
            <w:r w:rsidRPr="00E67E0D">
              <w:rPr>
                <w:rFonts w:cs="Arial"/>
                <w:lang w:eastAsia="zh-CN"/>
              </w:rPr>
              <w:t>M</w:t>
            </w:r>
          </w:p>
        </w:tc>
        <w:tc>
          <w:tcPr>
            <w:tcW w:w="1440" w:type="dxa"/>
          </w:tcPr>
          <w:p w14:paraId="6CF18F0C" w14:textId="77777777" w:rsidR="006A1CE4" w:rsidRPr="00E67E0D" w:rsidRDefault="006A1CE4" w:rsidP="00E7499B">
            <w:pPr>
              <w:pStyle w:val="TAL"/>
              <w:rPr>
                <w:i/>
                <w:lang w:eastAsia="ja-JP"/>
              </w:rPr>
            </w:pPr>
          </w:p>
        </w:tc>
        <w:tc>
          <w:tcPr>
            <w:tcW w:w="1872" w:type="dxa"/>
          </w:tcPr>
          <w:p w14:paraId="0A09C0C4" w14:textId="77777777" w:rsidR="006A1CE4" w:rsidRPr="00E67E0D" w:rsidRDefault="006A1CE4" w:rsidP="00E7499B">
            <w:pPr>
              <w:pStyle w:val="TAL"/>
              <w:rPr>
                <w:rFonts w:cs="Arial"/>
                <w:lang w:eastAsia="ja-JP"/>
              </w:rPr>
            </w:pPr>
            <w:r w:rsidRPr="00E67E0D">
              <w:rPr>
                <w:rFonts w:cs="Arial"/>
                <w:lang w:eastAsia="ja-JP"/>
              </w:rPr>
              <w:t>9.</w:t>
            </w:r>
            <w:r w:rsidRPr="00E67E0D">
              <w:rPr>
                <w:rFonts w:cs="Arial" w:hint="eastAsia"/>
                <w:lang w:eastAsia="zh-CN"/>
              </w:rPr>
              <w:t>3</w:t>
            </w:r>
            <w:r w:rsidRPr="00E67E0D">
              <w:rPr>
                <w:rFonts w:cs="Arial"/>
                <w:lang w:eastAsia="ja-JP"/>
              </w:rPr>
              <w:t>.1.</w:t>
            </w:r>
            <w:r w:rsidRPr="00E67E0D">
              <w:rPr>
                <w:rFonts w:cs="Arial" w:hint="eastAsia"/>
                <w:lang w:eastAsia="zh-CN"/>
              </w:rPr>
              <w:t>101</w:t>
            </w:r>
          </w:p>
        </w:tc>
        <w:tc>
          <w:tcPr>
            <w:tcW w:w="2880" w:type="dxa"/>
          </w:tcPr>
          <w:p w14:paraId="3334C6FE" w14:textId="77777777" w:rsidR="006A1CE4" w:rsidRPr="00E67E0D" w:rsidRDefault="006A1CE4" w:rsidP="00E7499B">
            <w:pPr>
              <w:pStyle w:val="TAL"/>
              <w:rPr>
                <w:lang w:eastAsia="ja-JP"/>
              </w:rPr>
            </w:pPr>
          </w:p>
        </w:tc>
      </w:tr>
    </w:tbl>
    <w:p w14:paraId="6CC1E68C" w14:textId="77777777" w:rsidR="006A1CE4" w:rsidRPr="00E67E0D" w:rsidRDefault="006A1CE4" w:rsidP="00E7499B"/>
    <w:p w14:paraId="65B6695D" w14:textId="77777777" w:rsidR="006A1CE4" w:rsidRPr="00E67E0D" w:rsidRDefault="006A1CE4" w:rsidP="00E7499B">
      <w:pPr>
        <w:pStyle w:val="4"/>
        <w:rPr>
          <w:rFonts w:eastAsia="Batang"/>
        </w:rPr>
      </w:pPr>
      <w:bookmarkStart w:id="4573" w:name="_Toc534720635"/>
      <w:bookmarkStart w:id="4574" w:name="_Toc525567647"/>
      <w:r w:rsidRPr="00E67E0D">
        <w:rPr>
          <w:rFonts w:eastAsia="Batang"/>
        </w:rPr>
        <w:t>9.3.1.101</w:t>
      </w:r>
      <w:r w:rsidRPr="00E67E0D">
        <w:rPr>
          <w:rFonts w:eastAsia="Batang"/>
        </w:rPr>
        <w:tab/>
      </w:r>
      <w:r w:rsidRPr="00E67E0D">
        <w:t>Recommended RAN Nodes for Paging</w:t>
      </w:r>
      <w:bookmarkEnd w:id="4573"/>
      <w:bookmarkEnd w:id="4574"/>
    </w:p>
    <w:p w14:paraId="21F51331" w14:textId="77777777" w:rsidR="006A1CE4" w:rsidRPr="00E67E0D" w:rsidRDefault="006A1CE4" w:rsidP="00E7499B">
      <w:r w:rsidRPr="00E67E0D">
        <w:t>This IE contains recommended NG-</w:t>
      </w:r>
      <w:r w:rsidRPr="00E67E0D">
        <w:rPr>
          <w:rFonts w:hint="eastAsia"/>
        </w:rPr>
        <w:t>RAN nodes</w:t>
      </w:r>
      <w:r w:rsidRPr="00E67E0D">
        <w:t xml:space="preserve"> for paging.</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174EA140" w14:textId="77777777" w:rsidTr="00E7499B">
        <w:tc>
          <w:tcPr>
            <w:tcW w:w="2448" w:type="dxa"/>
          </w:tcPr>
          <w:p w14:paraId="51EE02AF"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32E9E325"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51BBC7AD"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2BE80B65"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0009E97A"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28CD3C0B" w14:textId="77777777" w:rsidTr="00E7499B">
        <w:tc>
          <w:tcPr>
            <w:tcW w:w="2448" w:type="dxa"/>
          </w:tcPr>
          <w:p w14:paraId="3E8CC302" w14:textId="77777777" w:rsidR="006A1CE4" w:rsidRPr="00E67E0D" w:rsidRDefault="006A1CE4" w:rsidP="00E7499B">
            <w:pPr>
              <w:pStyle w:val="TAL"/>
              <w:rPr>
                <w:rFonts w:cs="Arial"/>
                <w:lang w:eastAsia="ja-JP"/>
              </w:rPr>
            </w:pPr>
            <w:r w:rsidRPr="00E67E0D">
              <w:rPr>
                <w:rFonts w:cs="Arial"/>
                <w:b/>
                <w:lang w:eastAsia="ja-JP"/>
              </w:rPr>
              <w:t xml:space="preserve">Recommended </w:t>
            </w:r>
            <w:r w:rsidRPr="00E67E0D">
              <w:rPr>
                <w:rFonts w:cs="Arial" w:hint="eastAsia"/>
                <w:b/>
                <w:lang w:eastAsia="zh-CN"/>
              </w:rPr>
              <w:t>RAN Node</w:t>
            </w:r>
            <w:r w:rsidRPr="00E67E0D">
              <w:rPr>
                <w:rFonts w:cs="Arial"/>
                <w:b/>
                <w:lang w:eastAsia="ja-JP"/>
              </w:rPr>
              <w:t xml:space="preserve"> List</w:t>
            </w:r>
          </w:p>
        </w:tc>
        <w:tc>
          <w:tcPr>
            <w:tcW w:w="1080" w:type="dxa"/>
          </w:tcPr>
          <w:p w14:paraId="3921F20C" w14:textId="77777777" w:rsidR="006A1CE4" w:rsidRPr="00E67E0D" w:rsidRDefault="006A1CE4" w:rsidP="00E7499B">
            <w:pPr>
              <w:pStyle w:val="TAL"/>
              <w:rPr>
                <w:rFonts w:cs="Arial"/>
                <w:lang w:eastAsia="ja-JP"/>
              </w:rPr>
            </w:pPr>
          </w:p>
        </w:tc>
        <w:tc>
          <w:tcPr>
            <w:tcW w:w="1440" w:type="dxa"/>
          </w:tcPr>
          <w:p w14:paraId="664F8136" w14:textId="77777777" w:rsidR="006A1CE4" w:rsidRPr="00E67E0D" w:rsidRDefault="006A1CE4" w:rsidP="00E7499B">
            <w:pPr>
              <w:pStyle w:val="TAL"/>
              <w:rPr>
                <w:i/>
                <w:lang w:eastAsia="ja-JP"/>
              </w:rPr>
            </w:pPr>
            <w:r w:rsidRPr="00E67E0D">
              <w:rPr>
                <w:i/>
                <w:lang w:eastAsia="ja-JP"/>
              </w:rPr>
              <w:t>1</w:t>
            </w:r>
          </w:p>
        </w:tc>
        <w:tc>
          <w:tcPr>
            <w:tcW w:w="1872" w:type="dxa"/>
          </w:tcPr>
          <w:p w14:paraId="131CE011" w14:textId="77777777" w:rsidR="006A1CE4" w:rsidRPr="00E67E0D" w:rsidRDefault="006A1CE4" w:rsidP="00E7499B">
            <w:pPr>
              <w:pStyle w:val="TAL"/>
              <w:rPr>
                <w:rFonts w:cs="Arial"/>
                <w:lang w:eastAsia="ja-JP"/>
              </w:rPr>
            </w:pPr>
          </w:p>
        </w:tc>
        <w:tc>
          <w:tcPr>
            <w:tcW w:w="2880" w:type="dxa"/>
          </w:tcPr>
          <w:p w14:paraId="55CCB1C8" w14:textId="77777777" w:rsidR="006A1CE4" w:rsidRPr="00E67E0D" w:rsidRDefault="006A1CE4" w:rsidP="00E7499B">
            <w:pPr>
              <w:pStyle w:val="TAL"/>
              <w:rPr>
                <w:lang w:eastAsia="ja-JP"/>
              </w:rPr>
            </w:pPr>
          </w:p>
        </w:tc>
      </w:tr>
      <w:tr w:rsidR="006A1CE4" w:rsidRPr="00E67E0D" w14:paraId="104F4693" w14:textId="77777777" w:rsidTr="00E7499B">
        <w:tc>
          <w:tcPr>
            <w:tcW w:w="2448" w:type="dxa"/>
          </w:tcPr>
          <w:p w14:paraId="64854B89" w14:textId="77777777" w:rsidR="006A1CE4" w:rsidRPr="00E67E0D" w:rsidRDefault="006A1CE4" w:rsidP="00E7499B">
            <w:pPr>
              <w:pStyle w:val="TAL"/>
              <w:ind w:left="75"/>
              <w:rPr>
                <w:rFonts w:cs="Arial"/>
                <w:lang w:eastAsia="ja-JP"/>
              </w:rPr>
            </w:pPr>
            <w:r w:rsidRPr="00E67E0D">
              <w:rPr>
                <w:rFonts w:cs="Arial"/>
                <w:b/>
                <w:lang w:eastAsia="ja-JP"/>
              </w:rPr>
              <w:t xml:space="preserve">&gt;Recommended </w:t>
            </w:r>
            <w:r w:rsidRPr="00E67E0D">
              <w:rPr>
                <w:rFonts w:cs="Arial" w:hint="eastAsia"/>
                <w:b/>
                <w:lang w:eastAsia="zh-CN"/>
              </w:rPr>
              <w:t>RAN Node</w:t>
            </w:r>
            <w:r w:rsidRPr="00E67E0D">
              <w:rPr>
                <w:rFonts w:cs="Arial"/>
                <w:b/>
                <w:lang w:eastAsia="ja-JP"/>
              </w:rPr>
              <w:t xml:space="preserve"> Item</w:t>
            </w:r>
          </w:p>
        </w:tc>
        <w:tc>
          <w:tcPr>
            <w:tcW w:w="1080" w:type="dxa"/>
          </w:tcPr>
          <w:p w14:paraId="68AFA2EE" w14:textId="77777777" w:rsidR="006A1CE4" w:rsidRPr="00E67E0D" w:rsidRDefault="006A1CE4" w:rsidP="00E7499B">
            <w:pPr>
              <w:pStyle w:val="TAL"/>
              <w:rPr>
                <w:rFonts w:cs="Arial"/>
                <w:lang w:eastAsia="ja-JP"/>
              </w:rPr>
            </w:pPr>
          </w:p>
        </w:tc>
        <w:tc>
          <w:tcPr>
            <w:tcW w:w="1440" w:type="dxa"/>
          </w:tcPr>
          <w:p w14:paraId="350A6E56" w14:textId="77777777" w:rsidR="006A1CE4" w:rsidRPr="00E67E0D" w:rsidRDefault="006A1CE4" w:rsidP="00E7499B">
            <w:pPr>
              <w:pStyle w:val="TAL"/>
              <w:rPr>
                <w:i/>
                <w:lang w:eastAsia="ja-JP"/>
              </w:rPr>
            </w:pPr>
            <w:r w:rsidRPr="00E67E0D">
              <w:rPr>
                <w:rFonts w:cs="Arial"/>
                <w:bCs/>
                <w:i/>
                <w:lang w:eastAsia="ja-JP"/>
              </w:rPr>
              <w:t>1..&lt;maxnoofRecommended</w:t>
            </w:r>
            <w:r w:rsidRPr="00E67E0D">
              <w:rPr>
                <w:rFonts w:cs="Arial" w:hint="eastAsia"/>
                <w:bCs/>
                <w:i/>
                <w:lang w:eastAsia="zh-CN"/>
              </w:rPr>
              <w:t>RANNodes</w:t>
            </w:r>
            <w:r w:rsidRPr="00E67E0D">
              <w:rPr>
                <w:rFonts w:cs="Arial"/>
                <w:bCs/>
                <w:i/>
                <w:lang w:eastAsia="ja-JP"/>
              </w:rPr>
              <w:t>&gt;</w:t>
            </w:r>
          </w:p>
        </w:tc>
        <w:tc>
          <w:tcPr>
            <w:tcW w:w="1872" w:type="dxa"/>
          </w:tcPr>
          <w:p w14:paraId="6C37A5F7" w14:textId="77777777" w:rsidR="006A1CE4" w:rsidRPr="00E67E0D" w:rsidRDefault="006A1CE4" w:rsidP="00E7499B">
            <w:pPr>
              <w:pStyle w:val="TAL"/>
              <w:rPr>
                <w:rFonts w:cs="Arial"/>
                <w:lang w:eastAsia="ja-JP"/>
              </w:rPr>
            </w:pPr>
          </w:p>
        </w:tc>
        <w:tc>
          <w:tcPr>
            <w:tcW w:w="2880" w:type="dxa"/>
          </w:tcPr>
          <w:p w14:paraId="2DE6F4EF" w14:textId="77777777" w:rsidR="006A1CE4" w:rsidRPr="00E67E0D" w:rsidRDefault="006A1CE4" w:rsidP="00E7499B">
            <w:pPr>
              <w:pStyle w:val="TAL"/>
              <w:rPr>
                <w:lang w:eastAsia="ja-JP"/>
              </w:rPr>
            </w:pPr>
            <w:r w:rsidRPr="00E67E0D">
              <w:rPr>
                <w:rFonts w:cs="Arial"/>
                <w:lang w:eastAsia="ja-JP"/>
              </w:rPr>
              <w:t>Includes visited and non-visited NG-</w:t>
            </w:r>
            <w:r w:rsidRPr="00E67E0D">
              <w:rPr>
                <w:rFonts w:cs="Arial" w:hint="eastAsia"/>
                <w:lang w:eastAsia="zh-CN"/>
              </w:rPr>
              <w:t xml:space="preserve">RAN </w:t>
            </w:r>
            <w:r w:rsidRPr="00E67E0D">
              <w:rPr>
                <w:rFonts w:cs="Arial"/>
                <w:lang w:eastAsia="zh-CN"/>
              </w:rPr>
              <w:t>n</w:t>
            </w:r>
            <w:r w:rsidRPr="00E67E0D">
              <w:rPr>
                <w:rFonts w:cs="Arial" w:hint="eastAsia"/>
                <w:lang w:eastAsia="zh-CN"/>
              </w:rPr>
              <w:t>odes</w:t>
            </w:r>
            <w:r w:rsidRPr="00E67E0D">
              <w:rPr>
                <w:rFonts w:cs="Arial"/>
                <w:lang w:eastAsia="ja-JP"/>
              </w:rPr>
              <w:t>, where visited NG-</w:t>
            </w:r>
            <w:r w:rsidRPr="00E67E0D">
              <w:rPr>
                <w:rFonts w:cs="Arial" w:hint="eastAsia"/>
                <w:lang w:eastAsia="zh-CN"/>
              </w:rPr>
              <w:t xml:space="preserve">RAN </w:t>
            </w:r>
            <w:r w:rsidRPr="00E67E0D">
              <w:rPr>
                <w:rFonts w:cs="Arial"/>
                <w:lang w:eastAsia="zh-CN"/>
              </w:rPr>
              <w:t>n</w:t>
            </w:r>
            <w:r w:rsidRPr="00E67E0D">
              <w:rPr>
                <w:rFonts w:cs="Arial" w:hint="eastAsia"/>
                <w:lang w:eastAsia="zh-CN"/>
              </w:rPr>
              <w:t>odes</w:t>
            </w:r>
            <w:r w:rsidRPr="00E67E0D">
              <w:rPr>
                <w:rFonts w:cs="Arial"/>
                <w:lang w:eastAsia="ja-JP"/>
              </w:rPr>
              <w:t xml:space="preserve"> are listed in the order the UE visited them with the most recent NG-</w:t>
            </w:r>
            <w:r w:rsidRPr="00E67E0D">
              <w:rPr>
                <w:rFonts w:cs="Arial" w:hint="eastAsia"/>
                <w:lang w:eastAsia="zh-CN"/>
              </w:rPr>
              <w:t xml:space="preserve">RAN </w:t>
            </w:r>
            <w:r w:rsidRPr="00E67E0D">
              <w:rPr>
                <w:rFonts w:cs="Arial"/>
                <w:lang w:eastAsia="zh-CN"/>
              </w:rPr>
              <w:t>n</w:t>
            </w:r>
            <w:r w:rsidRPr="00E67E0D">
              <w:rPr>
                <w:rFonts w:cs="Arial" w:hint="eastAsia"/>
                <w:lang w:eastAsia="zh-CN"/>
              </w:rPr>
              <w:t>ode</w:t>
            </w:r>
            <w:r w:rsidRPr="00E67E0D">
              <w:rPr>
                <w:rFonts w:cs="Arial"/>
                <w:lang w:eastAsia="ja-JP"/>
              </w:rPr>
              <w:t xml:space="preserve"> being the first in the list. Non-visited NG-</w:t>
            </w:r>
            <w:r w:rsidRPr="00E67E0D">
              <w:rPr>
                <w:rFonts w:cs="Arial" w:hint="eastAsia"/>
                <w:lang w:eastAsia="zh-CN"/>
              </w:rPr>
              <w:t xml:space="preserve">RAN </w:t>
            </w:r>
            <w:r w:rsidRPr="00E67E0D">
              <w:rPr>
                <w:rFonts w:cs="Arial"/>
                <w:lang w:eastAsia="zh-CN"/>
              </w:rPr>
              <w:t>n</w:t>
            </w:r>
            <w:r w:rsidRPr="00E67E0D">
              <w:rPr>
                <w:rFonts w:cs="Arial" w:hint="eastAsia"/>
                <w:lang w:eastAsia="zh-CN"/>
              </w:rPr>
              <w:t>odes</w:t>
            </w:r>
            <w:r w:rsidRPr="00E67E0D">
              <w:rPr>
                <w:rFonts w:cs="Arial"/>
                <w:lang w:eastAsia="ja-JP"/>
              </w:rPr>
              <w:t xml:space="preserve"> are included after the visited NG-</w:t>
            </w:r>
            <w:r w:rsidRPr="00E67E0D">
              <w:rPr>
                <w:rFonts w:cs="Arial" w:hint="eastAsia"/>
                <w:lang w:eastAsia="zh-CN"/>
              </w:rPr>
              <w:t xml:space="preserve">RAN node </w:t>
            </w:r>
            <w:r w:rsidRPr="00E67E0D">
              <w:rPr>
                <w:rFonts w:cs="Arial"/>
                <w:lang w:eastAsia="ja-JP"/>
              </w:rPr>
              <w:t>they are associated with.</w:t>
            </w:r>
          </w:p>
        </w:tc>
      </w:tr>
      <w:tr w:rsidR="006A1CE4" w:rsidRPr="00E67E0D" w14:paraId="1D0CC62B" w14:textId="77777777" w:rsidTr="00E7499B">
        <w:tc>
          <w:tcPr>
            <w:tcW w:w="2448" w:type="dxa"/>
          </w:tcPr>
          <w:p w14:paraId="4C532F65" w14:textId="77777777" w:rsidR="006A1CE4" w:rsidRPr="00E67E0D" w:rsidRDefault="006A1CE4" w:rsidP="00E7499B">
            <w:pPr>
              <w:pStyle w:val="TAL"/>
              <w:ind w:left="165"/>
              <w:rPr>
                <w:rFonts w:cs="Arial"/>
                <w:lang w:eastAsia="ja-JP"/>
              </w:rPr>
            </w:pPr>
            <w:r w:rsidRPr="00E67E0D">
              <w:rPr>
                <w:rFonts w:cs="Arial"/>
                <w:i/>
                <w:lang w:eastAsia="ja-JP"/>
              </w:rPr>
              <w:t>&gt;&gt;</w:t>
            </w:r>
            <w:r w:rsidRPr="00E67E0D">
              <w:rPr>
                <w:rFonts w:cs="Arial"/>
                <w:lang w:eastAsia="ja-JP"/>
              </w:rPr>
              <w:t xml:space="preserve">CHOICE </w:t>
            </w:r>
            <w:r w:rsidRPr="00E67E0D">
              <w:rPr>
                <w:rFonts w:cs="Arial" w:hint="eastAsia"/>
                <w:i/>
                <w:lang w:eastAsia="zh-CN"/>
              </w:rPr>
              <w:t>AMF</w:t>
            </w:r>
            <w:r w:rsidRPr="00E67E0D">
              <w:rPr>
                <w:rFonts w:cs="Arial"/>
                <w:i/>
                <w:lang w:eastAsia="ja-JP"/>
              </w:rPr>
              <w:t xml:space="preserve"> Paging Target</w:t>
            </w:r>
          </w:p>
        </w:tc>
        <w:tc>
          <w:tcPr>
            <w:tcW w:w="1080" w:type="dxa"/>
          </w:tcPr>
          <w:p w14:paraId="2E4E2629" w14:textId="77777777" w:rsidR="006A1CE4" w:rsidRPr="00E67E0D" w:rsidRDefault="006A1CE4" w:rsidP="00E7499B">
            <w:pPr>
              <w:pStyle w:val="TAL"/>
              <w:rPr>
                <w:rFonts w:cs="Arial"/>
                <w:lang w:eastAsia="ja-JP"/>
              </w:rPr>
            </w:pPr>
          </w:p>
        </w:tc>
        <w:tc>
          <w:tcPr>
            <w:tcW w:w="1440" w:type="dxa"/>
          </w:tcPr>
          <w:p w14:paraId="071ABF07" w14:textId="77777777" w:rsidR="006A1CE4" w:rsidRPr="00E67E0D" w:rsidRDefault="006A1CE4" w:rsidP="00E7499B">
            <w:pPr>
              <w:pStyle w:val="TAL"/>
              <w:rPr>
                <w:i/>
                <w:lang w:eastAsia="ja-JP"/>
              </w:rPr>
            </w:pPr>
          </w:p>
        </w:tc>
        <w:tc>
          <w:tcPr>
            <w:tcW w:w="1872" w:type="dxa"/>
          </w:tcPr>
          <w:p w14:paraId="281F11A3" w14:textId="77777777" w:rsidR="006A1CE4" w:rsidRPr="00E67E0D" w:rsidRDefault="006A1CE4" w:rsidP="00E7499B">
            <w:pPr>
              <w:pStyle w:val="TAL"/>
              <w:rPr>
                <w:rFonts w:cs="Arial"/>
                <w:lang w:eastAsia="ja-JP"/>
              </w:rPr>
            </w:pPr>
          </w:p>
        </w:tc>
        <w:tc>
          <w:tcPr>
            <w:tcW w:w="2880" w:type="dxa"/>
          </w:tcPr>
          <w:p w14:paraId="4AF4667E" w14:textId="77777777" w:rsidR="006A1CE4" w:rsidRPr="00E67E0D" w:rsidRDefault="006A1CE4" w:rsidP="00E7499B">
            <w:pPr>
              <w:pStyle w:val="TAL"/>
              <w:rPr>
                <w:lang w:eastAsia="ja-JP"/>
              </w:rPr>
            </w:pPr>
            <w:r w:rsidRPr="00E67E0D">
              <w:rPr>
                <w:rFonts w:cs="Arial"/>
                <w:lang w:eastAsia="zh-CN"/>
              </w:rPr>
              <w:t xml:space="preserve">The </w:t>
            </w:r>
            <w:r w:rsidRPr="00E67E0D">
              <w:rPr>
                <w:rFonts w:cs="Arial" w:hint="eastAsia"/>
                <w:lang w:eastAsia="zh-CN"/>
              </w:rPr>
              <w:t>AMF</w:t>
            </w:r>
            <w:r w:rsidRPr="00E67E0D">
              <w:rPr>
                <w:rFonts w:cs="Arial"/>
                <w:lang w:eastAsia="zh-CN"/>
              </w:rPr>
              <w:t xml:space="preserve"> paging target is either an NG-</w:t>
            </w:r>
            <w:r w:rsidRPr="00E67E0D">
              <w:rPr>
                <w:rFonts w:cs="Arial" w:hint="eastAsia"/>
                <w:lang w:eastAsia="zh-CN"/>
              </w:rPr>
              <w:t>RAN node</w:t>
            </w:r>
            <w:r w:rsidRPr="00E67E0D">
              <w:rPr>
                <w:rFonts w:cs="Arial"/>
                <w:lang w:eastAsia="zh-CN"/>
              </w:rPr>
              <w:t xml:space="preserve"> identity or a TAI as specified in </w:t>
            </w:r>
            <w:r w:rsidRPr="00E67E0D">
              <w:rPr>
                <w:rFonts w:cs="Arial"/>
                <w:lang w:eastAsia="ja-JP"/>
              </w:rPr>
              <w:t>TS 3</w:t>
            </w:r>
            <w:r w:rsidRPr="00E67E0D">
              <w:rPr>
                <w:rFonts w:cs="Arial" w:hint="eastAsia"/>
                <w:lang w:eastAsia="zh-CN"/>
              </w:rPr>
              <w:t>8</w:t>
            </w:r>
            <w:r w:rsidRPr="00E67E0D">
              <w:rPr>
                <w:rFonts w:cs="Arial"/>
                <w:lang w:eastAsia="ja-JP"/>
              </w:rPr>
              <w:t>.300 [</w:t>
            </w:r>
            <w:r w:rsidRPr="00E67E0D">
              <w:rPr>
                <w:rFonts w:cs="Arial" w:hint="eastAsia"/>
                <w:lang w:eastAsia="zh-CN"/>
              </w:rPr>
              <w:t>8</w:t>
            </w:r>
            <w:r w:rsidRPr="00E67E0D">
              <w:rPr>
                <w:rFonts w:cs="Arial"/>
                <w:lang w:eastAsia="ja-JP"/>
              </w:rPr>
              <w:t>].</w:t>
            </w:r>
          </w:p>
        </w:tc>
      </w:tr>
      <w:tr w:rsidR="006A1CE4" w:rsidRPr="00E67E0D" w14:paraId="22B8C17A" w14:textId="77777777" w:rsidTr="00E7499B">
        <w:tc>
          <w:tcPr>
            <w:tcW w:w="2448" w:type="dxa"/>
          </w:tcPr>
          <w:p w14:paraId="0E1B23A9" w14:textId="77777777" w:rsidR="006A1CE4" w:rsidRPr="00E67E0D" w:rsidRDefault="006A1CE4" w:rsidP="00E7499B">
            <w:pPr>
              <w:pStyle w:val="TAL"/>
              <w:ind w:left="255"/>
              <w:rPr>
                <w:rFonts w:cs="Arial"/>
                <w:lang w:eastAsia="ja-JP"/>
              </w:rPr>
            </w:pPr>
            <w:r w:rsidRPr="00E67E0D">
              <w:rPr>
                <w:rFonts w:cs="Arial"/>
                <w:i/>
                <w:lang w:eastAsia="ja-JP"/>
              </w:rPr>
              <w:t>&gt;&gt;&gt;</w:t>
            </w:r>
            <w:r w:rsidRPr="00E67E0D">
              <w:rPr>
                <w:rFonts w:cs="Arial" w:hint="eastAsia"/>
                <w:i/>
                <w:lang w:eastAsia="zh-CN"/>
              </w:rPr>
              <w:t>RAN Node</w:t>
            </w:r>
          </w:p>
        </w:tc>
        <w:tc>
          <w:tcPr>
            <w:tcW w:w="1080" w:type="dxa"/>
          </w:tcPr>
          <w:p w14:paraId="4233BB2C" w14:textId="77777777" w:rsidR="006A1CE4" w:rsidRPr="00E67E0D" w:rsidRDefault="006A1CE4" w:rsidP="00E7499B">
            <w:pPr>
              <w:pStyle w:val="TAL"/>
              <w:rPr>
                <w:rFonts w:cs="Arial"/>
                <w:lang w:eastAsia="ja-JP"/>
              </w:rPr>
            </w:pPr>
          </w:p>
        </w:tc>
        <w:tc>
          <w:tcPr>
            <w:tcW w:w="1440" w:type="dxa"/>
          </w:tcPr>
          <w:p w14:paraId="55A06A57" w14:textId="77777777" w:rsidR="006A1CE4" w:rsidRPr="00E67E0D" w:rsidRDefault="006A1CE4" w:rsidP="00E7499B">
            <w:pPr>
              <w:pStyle w:val="TAL"/>
              <w:rPr>
                <w:i/>
                <w:lang w:eastAsia="ja-JP"/>
              </w:rPr>
            </w:pPr>
          </w:p>
        </w:tc>
        <w:tc>
          <w:tcPr>
            <w:tcW w:w="1872" w:type="dxa"/>
          </w:tcPr>
          <w:p w14:paraId="061C5FE7" w14:textId="77777777" w:rsidR="006A1CE4" w:rsidRPr="00E67E0D" w:rsidRDefault="006A1CE4" w:rsidP="00E7499B">
            <w:pPr>
              <w:pStyle w:val="TAL"/>
              <w:rPr>
                <w:rFonts w:cs="Arial"/>
                <w:lang w:eastAsia="ja-JP"/>
              </w:rPr>
            </w:pPr>
          </w:p>
        </w:tc>
        <w:tc>
          <w:tcPr>
            <w:tcW w:w="2880" w:type="dxa"/>
          </w:tcPr>
          <w:p w14:paraId="0997E1A9" w14:textId="77777777" w:rsidR="006A1CE4" w:rsidRPr="00E67E0D" w:rsidRDefault="006A1CE4" w:rsidP="00E7499B">
            <w:pPr>
              <w:pStyle w:val="TAL"/>
              <w:rPr>
                <w:lang w:eastAsia="ja-JP"/>
              </w:rPr>
            </w:pPr>
          </w:p>
        </w:tc>
      </w:tr>
      <w:tr w:rsidR="006A1CE4" w:rsidRPr="00E67E0D" w14:paraId="43465415" w14:textId="77777777" w:rsidTr="00E7499B">
        <w:tc>
          <w:tcPr>
            <w:tcW w:w="2448" w:type="dxa"/>
          </w:tcPr>
          <w:p w14:paraId="24E317D3" w14:textId="77777777" w:rsidR="006A1CE4" w:rsidRPr="00E67E0D" w:rsidRDefault="006A1CE4" w:rsidP="00E7499B">
            <w:pPr>
              <w:pStyle w:val="TAL"/>
              <w:ind w:left="345"/>
              <w:rPr>
                <w:rFonts w:cs="Arial"/>
                <w:lang w:eastAsia="ja-JP"/>
              </w:rPr>
            </w:pPr>
            <w:r w:rsidRPr="00E67E0D">
              <w:rPr>
                <w:rFonts w:cs="Arial"/>
                <w:lang w:eastAsia="ja-JP"/>
              </w:rPr>
              <w:t>&gt;&gt;&gt;&gt;</w:t>
            </w:r>
            <w:r w:rsidRPr="00E67E0D">
              <w:t>Global RAN Node ID</w:t>
            </w:r>
          </w:p>
        </w:tc>
        <w:tc>
          <w:tcPr>
            <w:tcW w:w="1080" w:type="dxa"/>
          </w:tcPr>
          <w:p w14:paraId="3715BD77"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58124077" w14:textId="77777777" w:rsidR="006A1CE4" w:rsidRPr="00E67E0D" w:rsidRDefault="006A1CE4" w:rsidP="00E7499B">
            <w:pPr>
              <w:pStyle w:val="TAL"/>
              <w:rPr>
                <w:i/>
                <w:lang w:eastAsia="ja-JP"/>
              </w:rPr>
            </w:pPr>
          </w:p>
        </w:tc>
        <w:tc>
          <w:tcPr>
            <w:tcW w:w="1872" w:type="dxa"/>
          </w:tcPr>
          <w:p w14:paraId="4F4004F3" w14:textId="77777777" w:rsidR="006A1CE4" w:rsidRPr="00E67E0D" w:rsidRDefault="006A1CE4" w:rsidP="00E7499B">
            <w:pPr>
              <w:pStyle w:val="TAL"/>
              <w:rPr>
                <w:rFonts w:cs="Arial"/>
                <w:lang w:eastAsia="ja-JP"/>
              </w:rPr>
            </w:pPr>
            <w:r w:rsidRPr="00E67E0D">
              <w:rPr>
                <w:rFonts w:cs="Arial"/>
                <w:lang w:eastAsia="ja-JP"/>
              </w:rPr>
              <w:t>9.</w:t>
            </w:r>
            <w:r w:rsidRPr="00E67E0D">
              <w:rPr>
                <w:rFonts w:cs="Arial" w:hint="eastAsia"/>
                <w:lang w:eastAsia="zh-CN"/>
              </w:rPr>
              <w:t>3.1.5</w:t>
            </w:r>
          </w:p>
        </w:tc>
        <w:tc>
          <w:tcPr>
            <w:tcW w:w="2880" w:type="dxa"/>
          </w:tcPr>
          <w:p w14:paraId="660AB172" w14:textId="77777777" w:rsidR="006A1CE4" w:rsidRPr="00E67E0D" w:rsidRDefault="006A1CE4" w:rsidP="00E7499B">
            <w:pPr>
              <w:pStyle w:val="TAL"/>
              <w:rPr>
                <w:lang w:eastAsia="ja-JP"/>
              </w:rPr>
            </w:pPr>
          </w:p>
        </w:tc>
      </w:tr>
      <w:tr w:rsidR="006A1CE4" w:rsidRPr="00E67E0D" w14:paraId="4F7BBBEA" w14:textId="77777777" w:rsidTr="00E7499B">
        <w:tc>
          <w:tcPr>
            <w:tcW w:w="2448" w:type="dxa"/>
          </w:tcPr>
          <w:p w14:paraId="7C147228" w14:textId="77777777" w:rsidR="006A1CE4" w:rsidRPr="00E67E0D" w:rsidRDefault="006A1CE4" w:rsidP="00E7499B">
            <w:pPr>
              <w:pStyle w:val="TAL"/>
              <w:ind w:left="255"/>
              <w:rPr>
                <w:rFonts w:cs="Arial"/>
                <w:lang w:eastAsia="ja-JP"/>
              </w:rPr>
            </w:pPr>
            <w:r w:rsidRPr="00E67E0D">
              <w:rPr>
                <w:rFonts w:cs="Arial"/>
                <w:i/>
                <w:lang w:eastAsia="ja-JP"/>
              </w:rPr>
              <w:t>&gt;&gt;&gt;TAI</w:t>
            </w:r>
          </w:p>
        </w:tc>
        <w:tc>
          <w:tcPr>
            <w:tcW w:w="1080" w:type="dxa"/>
          </w:tcPr>
          <w:p w14:paraId="376C6224" w14:textId="77777777" w:rsidR="006A1CE4" w:rsidRPr="00E67E0D" w:rsidRDefault="006A1CE4" w:rsidP="00E7499B">
            <w:pPr>
              <w:pStyle w:val="TAL"/>
              <w:rPr>
                <w:rFonts w:cs="Arial"/>
                <w:lang w:eastAsia="ja-JP"/>
              </w:rPr>
            </w:pPr>
          </w:p>
        </w:tc>
        <w:tc>
          <w:tcPr>
            <w:tcW w:w="1440" w:type="dxa"/>
          </w:tcPr>
          <w:p w14:paraId="53FDD16C" w14:textId="77777777" w:rsidR="006A1CE4" w:rsidRPr="00E67E0D" w:rsidRDefault="006A1CE4" w:rsidP="00E7499B">
            <w:pPr>
              <w:pStyle w:val="TAL"/>
              <w:rPr>
                <w:i/>
                <w:lang w:eastAsia="ja-JP"/>
              </w:rPr>
            </w:pPr>
          </w:p>
        </w:tc>
        <w:tc>
          <w:tcPr>
            <w:tcW w:w="1872" w:type="dxa"/>
          </w:tcPr>
          <w:p w14:paraId="4B580DFA" w14:textId="77777777" w:rsidR="006A1CE4" w:rsidRPr="00E67E0D" w:rsidRDefault="006A1CE4" w:rsidP="00E7499B">
            <w:pPr>
              <w:pStyle w:val="TAL"/>
              <w:rPr>
                <w:rFonts w:cs="Arial"/>
                <w:lang w:eastAsia="ja-JP"/>
              </w:rPr>
            </w:pPr>
          </w:p>
        </w:tc>
        <w:tc>
          <w:tcPr>
            <w:tcW w:w="2880" w:type="dxa"/>
          </w:tcPr>
          <w:p w14:paraId="0C1CFF53" w14:textId="77777777" w:rsidR="006A1CE4" w:rsidRPr="00E67E0D" w:rsidRDefault="006A1CE4" w:rsidP="00E7499B">
            <w:pPr>
              <w:pStyle w:val="TAL"/>
              <w:rPr>
                <w:lang w:eastAsia="ja-JP"/>
              </w:rPr>
            </w:pPr>
          </w:p>
        </w:tc>
      </w:tr>
      <w:tr w:rsidR="006A1CE4" w:rsidRPr="00E67E0D" w14:paraId="3D59FEE2" w14:textId="77777777" w:rsidTr="00E7499B">
        <w:tc>
          <w:tcPr>
            <w:tcW w:w="2448" w:type="dxa"/>
          </w:tcPr>
          <w:p w14:paraId="58E4D2A7" w14:textId="77777777" w:rsidR="006A1CE4" w:rsidRPr="00E67E0D" w:rsidRDefault="006A1CE4" w:rsidP="00E7499B">
            <w:pPr>
              <w:pStyle w:val="TAL"/>
              <w:ind w:left="345"/>
              <w:rPr>
                <w:rFonts w:cs="Arial"/>
                <w:lang w:eastAsia="ja-JP"/>
              </w:rPr>
            </w:pPr>
            <w:r w:rsidRPr="00E67E0D">
              <w:rPr>
                <w:rFonts w:cs="Arial"/>
                <w:lang w:eastAsia="ja-JP"/>
              </w:rPr>
              <w:t>&gt;&gt;&gt;&gt;TAI</w:t>
            </w:r>
          </w:p>
        </w:tc>
        <w:tc>
          <w:tcPr>
            <w:tcW w:w="1080" w:type="dxa"/>
          </w:tcPr>
          <w:p w14:paraId="5D7237EB"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01D817C1" w14:textId="77777777" w:rsidR="006A1CE4" w:rsidRPr="00E67E0D" w:rsidRDefault="006A1CE4" w:rsidP="00E7499B">
            <w:pPr>
              <w:pStyle w:val="TAL"/>
              <w:rPr>
                <w:i/>
                <w:lang w:eastAsia="ja-JP"/>
              </w:rPr>
            </w:pPr>
          </w:p>
        </w:tc>
        <w:tc>
          <w:tcPr>
            <w:tcW w:w="1872" w:type="dxa"/>
          </w:tcPr>
          <w:p w14:paraId="5A13F15F" w14:textId="77777777" w:rsidR="006A1CE4" w:rsidRPr="00E67E0D" w:rsidRDefault="006A1CE4" w:rsidP="00E7499B">
            <w:pPr>
              <w:pStyle w:val="TAL"/>
              <w:rPr>
                <w:rFonts w:cs="Arial"/>
                <w:lang w:eastAsia="ja-JP"/>
              </w:rPr>
            </w:pPr>
            <w:r w:rsidRPr="00E67E0D">
              <w:rPr>
                <w:rFonts w:cs="Arial"/>
                <w:lang w:eastAsia="ja-JP"/>
              </w:rPr>
              <w:t>9.</w:t>
            </w:r>
            <w:r w:rsidRPr="00E67E0D">
              <w:rPr>
                <w:rFonts w:cs="Arial" w:hint="eastAsia"/>
                <w:lang w:eastAsia="zh-CN"/>
              </w:rPr>
              <w:t>3.3.11</w:t>
            </w:r>
          </w:p>
        </w:tc>
        <w:tc>
          <w:tcPr>
            <w:tcW w:w="2880" w:type="dxa"/>
          </w:tcPr>
          <w:p w14:paraId="4A1FB470" w14:textId="77777777" w:rsidR="006A1CE4" w:rsidRPr="00E67E0D" w:rsidRDefault="006A1CE4" w:rsidP="00E7499B">
            <w:pPr>
              <w:pStyle w:val="TAL"/>
              <w:rPr>
                <w:lang w:eastAsia="ja-JP"/>
              </w:rPr>
            </w:pPr>
          </w:p>
        </w:tc>
      </w:tr>
    </w:tbl>
    <w:p w14:paraId="409407E8"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07BE2447" w14:textId="77777777" w:rsidTr="00E7499B">
        <w:tc>
          <w:tcPr>
            <w:tcW w:w="3528" w:type="dxa"/>
          </w:tcPr>
          <w:p w14:paraId="0A002707"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42E5DF8E"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24977953" w14:textId="77777777" w:rsidTr="00E7499B">
        <w:tc>
          <w:tcPr>
            <w:tcW w:w="3528" w:type="dxa"/>
          </w:tcPr>
          <w:p w14:paraId="24827B88" w14:textId="77777777" w:rsidR="006A1CE4" w:rsidRPr="00E67E0D" w:rsidRDefault="006A1CE4" w:rsidP="00E7499B">
            <w:pPr>
              <w:pStyle w:val="TAL"/>
              <w:rPr>
                <w:lang w:eastAsia="ja-JP"/>
              </w:rPr>
            </w:pPr>
            <w:r w:rsidRPr="00E67E0D">
              <w:rPr>
                <w:lang w:eastAsia="ja-JP"/>
              </w:rPr>
              <w:t>maxnoof</w:t>
            </w:r>
            <w:r w:rsidRPr="00E67E0D">
              <w:rPr>
                <w:rFonts w:eastAsia="SimSun"/>
                <w:lang w:eastAsia="zh-CN"/>
              </w:rPr>
              <w:t>RedommendedRANNodes</w:t>
            </w:r>
          </w:p>
        </w:tc>
        <w:tc>
          <w:tcPr>
            <w:tcW w:w="6192" w:type="dxa"/>
          </w:tcPr>
          <w:p w14:paraId="3CC9CBAD" w14:textId="77777777" w:rsidR="006A1CE4" w:rsidRPr="00E67E0D" w:rsidRDefault="006A1CE4" w:rsidP="00E7499B">
            <w:pPr>
              <w:pStyle w:val="TAL"/>
              <w:rPr>
                <w:lang w:eastAsia="ja-JP"/>
              </w:rPr>
            </w:pPr>
            <w:r w:rsidRPr="00E67E0D">
              <w:rPr>
                <w:lang w:eastAsia="ja-JP"/>
              </w:rPr>
              <w:t xml:space="preserve">Maximum no. of </w:t>
            </w:r>
            <w:r w:rsidRPr="00E67E0D">
              <w:rPr>
                <w:rFonts w:eastAsia="SimSun"/>
                <w:lang w:eastAsia="zh-CN"/>
              </w:rPr>
              <w:t>recommended NG-RAN nodes</w:t>
            </w:r>
            <w:r w:rsidRPr="00E67E0D">
              <w:rPr>
                <w:lang w:eastAsia="ja-JP"/>
              </w:rPr>
              <w:t>. Value is 16.</w:t>
            </w:r>
          </w:p>
        </w:tc>
      </w:tr>
    </w:tbl>
    <w:p w14:paraId="621637F2" w14:textId="77777777" w:rsidR="006A1CE4" w:rsidRPr="00E67E0D" w:rsidRDefault="006A1CE4" w:rsidP="00E7499B"/>
    <w:p w14:paraId="096D341B" w14:textId="77777777" w:rsidR="006A1CE4" w:rsidRPr="00E67E0D" w:rsidRDefault="006A1CE4" w:rsidP="00E7499B">
      <w:pPr>
        <w:pStyle w:val="4"/>
        <w:rPr>
          <w:rFonts w:eastAsia="Batang"/>
        </w:rPr>
      </w:pPr>
      <w:bookmarkStart w:id="4575" w:name="_Toc534720636"/>
      <w:bookmarkStart w:id="4576" w:name="_Toc525567648"/>
      <w:r w:rsidRPr="00E67E0D">
        <w:rPr>
          <w:rFonts w:eastAsia="Batang"/>
        </w:rPr>
        <w:t>9.3.1.102</w:t>
      </w:r>
      <w:r w:rsidRPr="00E67E0D">
        <w:rPr>
          <w:rFonts w:eastAsia="Batang"/>
        </w:rPr>
        <w:tab/>
      </w:r>
      <w:r w:rsidRPr="00E67E0D">
        <w:t>PDU Session Aggregate Maximum Bit Rate</w:t>
      </w:r>
      <w:bookmarkEnd w:id="4575"/>
      <w:bookmarkEnd w:id="4576"/>
    </w:p>
    <w:p w14:paraId="3D74A695" w14:textId="77777777" w:rsidR="006A1CE4" w:rsidRPr="00E67E0D" w:rsidRDefault="006A1CE4" w:rsidP="00E7499B">
      <w:r w:rsidRPr="00E67E0D">
        <w:t>This IE is applicable for all non-GBR QoS flows per PDU session which is defined for the downlink and the uplink direction and is provided by the SMF to the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1960512C" w14:textId="77777777" w:rsidTr="00E7499B">
        <w:tc>
          <w:tcPr>
            <w:tcW w:w="2448" w:type="dxa"/>
          </w:tcPr>
          <w:p w14:paraId="3F277380"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6786D961"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3B4E3CF3"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43850088"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60723B78"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1B468158" w14:textId="77777777" w:rsidTr="00E7499B">
        <w:tc>
          <w:tcPr>
            <w:tcW w:w="2448" w:type="dxa"/>
          </w:tcPr>
          <w:p w14:paraId="1F16D203" w14:textId="77777777" w:rsidR="006A1CE4" w:rsidRPr="00E67E0D" w:rsidRDefault="006A1CE4" w:rsidP="00E7499B">
            <w:pPr>
              <w:pStyle w:val="TAL"/>
              <w:rPr>
                <w:rFonts w:cs="Arial"/>
                <w:b/>
                <w:lang w:eastAsia="ja-JP"/>
              </w:rPr>
            </w:pPr>
            <w:r w:rsidRPr="00E67E0D">
              <w:rPr>
                <w:rFonts w:cs="Arial"/>
                <w:b/>
                <w:lang w:eastAsia="ja-JP"/>
              </w:rPr>
              <w:t>PDU Session Aggregate Maximum Bit Rate</w:t>
            </w:r>
          </w:p>
        </w:tc>
        <w:tc>
          <w:tcPr>
            <w:tcW w:w="1080" w:type="dxa"/>
          </w:tcPr>
          <w:p w14:paraId="49838C70" w14:textId="77777777" w:rsidR="006A1CE4" w:rsidRPr="00E67E0D" w:rsidRDefault="006A1CE4" w:rsidP="00E7499B">
            <w:pPr>
              <w:pStyle w:val="TAL"/>
              <w:rPr>
                <w:rFonts w:cs="Arial"/>
                <w:lang w:eastAsia="ja-JP"/>
              </w:rPr>
            </w:pPr>
          </w:p>
        </w:tc>
        <w:tc>
          <w:tcPr>
            <w:tcW w:w="1440" w:type="dxa"/>
          </w:tcPr>
          <w:p w14:paraId="56AF8C3D" w14:textId="77777777" w:rsidR="006A1CE4" w:rsidRPr="00E67E0D" w:rsidRDefault="006A1CE4" w:rsidP="00E7499B">
            <w:pPr>
              <w:pStyle w:val="TAL"/>
              <w:rPr>
                <w:i/>
                <w:lang w:eastAsia="ja-JP"/>
              </w:rPr>
            </w:pPr>
            <w:r w:rsidRPr="00E67E0D">
              <w:rPr>
                <w:i/>
                <w:lang w:eastAsia="ja-JP"/>
              </w:rPr>
              <w:t>1</w:t>
            </w:r>
          </w:p>
        </w:tc>
        <w:tc>
          <w:tcPr>
            <w:tcW w:w="1872" w:type="dxa"/>
          </w:tcPr>
          <w:p w14:paraId="27A3DB0D" w14:textId="77777777" w:rsidR="006A1CE4" w:rsidRPr="00E67E0D" w:rsidRDefault="006A1CE4" w:rsidP="00E7499B">
            <w:pPr>
              <w:pStyle w:val="TAL"/>
              <w:rPr>
                <w:rFonts w:cs="Arial"/>
                <w:lang w:eastAsia="ja-JP"/>
              </w:rPr>
            </w:pPr>
          </w:p>
        </w:tc>
        <w:tc>
          <w:tcPr>
            <w:tcW w:w="2880" w:type="dxa"/>
          </w:tcPr>
          <w:p w14:paraId="541741DC" w14:textId="77777777" w:rsidR="006A1CE4" w:rsidRPr="00E67E0D" w:rsidRDefault="006A1CE4" w:rsidP="00E7499B">
            <w:pPr>
              <w:pStyle w:val="TAL"/>
              <w:rPr>
                <w:rFonts w:cs="Arial"/>
                <w:lang w:eastAsia="ja-JP"/>
              </w:rPr>
            </w:pPr>
            <w:r w:rsidRPr="00E67E0D">
              <w:rPr>
                <w:rFonts w:cs="Arial"/>
                <w:lang w:eastAsia="ja-JP"/>
              </w:rPr>
              <w:t>Applicable for non-GBR QoS flows.</w:t>
            </w:r>
          </w:p>
        </w:tc>
      </w:tr>
      <w:tr w:rsidR="006A1CE4" w:rsidRPr="00E67E0D" w14:paraId="2D35CCB4" w14:textId="77777777" w:rsidTr="00E7499B">
        <w:tc>
          <w:tcPr>
            <w:tcW w:w="2448" w:type="dxa"/>
          </w:tcPr>
          <w:p w14:paraId="7ADCE070" w14:textId="77777777" w:rsidR="006A1CE4" w:rsidRPr="00E67E0D" w:rsidRDefault="006A1CE4" w:rsidP="00E7499B">
            <w:pPr>
              <w:pStyle w:val="TAL"/>
              <w:ind w:left="75"/>
              <w:rPr>
                <w:rFonts w:cs="Arial"/>
                <w:lang w:eastAsia="ja-JP"/>
              </w:rPr>
            </w:pPr>
            <w:r w:rsidRPr="00E67E0D">
              <w:rPr>
                <w:rFonts w:cs="Arial"/>
                <w:lang w:eastAsia="ja-JP"/>
              </w:rPr>
              <w:t>&gt;PDU Session Aggregate Maximum Bit Rate Downlink</w:t>
            </w:r>
          </w:p>
        </w:tc>
        <w:tc>
          <w:tcPr>
            <w:tcW w:w="1080" w:type="dxa"/>
          </w:tcPr>
          <w:p w14:paraId="069B0FDE"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05BC6FC6" w14:textId="77777777" w:rsidR="006A1CE4" w:rsidRPr="00E67E0D" w:rsidRDefault="006A1CE4" w:rsidP="00E7499B">
            <w:pPr>
              <w:pStyle w:val="TAL"/>
              <w:rPr>
                <w:i/>
                <w:lang w:eastAsia="ja-JP"/>
              </w:rPr>
            </w:pPr>
          </w:p>
        </w:tc>
        <w:tc>
          <w:tcPr>
            <w:tcW w:w="1872" w:type="dxa"/>
          </w:tcPr>
          <w:p w14:paraId="2918B448" w14:textId="77777777" w:rsidR="006A1CE4" w:rsidRPr="00E67E0D" w:rsidRDefault="006A1CE4" w:rsidP="00E7499B">
            <w:pPr>
              <w:pStyle w:val="TAL"/>
              <w:rPr>
                <w:rFonts w:cs="Arial"/>
                <w:lang w:eastAsia="ja-JP"/>
              </w:rPr>
            </w:pPr>
            <w:r w:rsidRPr="00E67E0D">
              <w:rPr>
                <w:rFonts w:cs="Arial"/>
                <w:lang w:eastAsia="ja-JP"/>
              </w:rPr>
              <w:t>Bit Rate</w:t>
            </w:r>
          </w:p>
          <w:p w14:paraId="33C8EE39" w14:textId="77777777" w:rsidR="006A1CE4" w:rsidRPr="00E67E0D" w:rsidRDefault="006A1CE4" w:rsidP="00E7499B">
            <w:pPr>
              <w:pStyle w:val="TAL"/>
              <w:rPr>
                <w:rFonts w:cs="Arial"/>
                <w:lang w:eastAsia="ja-JP"/>
              </w:rPr>
            </w:pPr>
            <w:r w:rsidRPr="00E67E0D">
              <w:rPr>
                <w:rFonts w:cs="Arial"/>
                <w:lang w:eastAsia="ja-JP"/>
              </w:rPr>
              <w:t>9.3.1.4</w:t>
            </w:r>
          </w:p>
        </w:tc>
        <w:tc>
          <w:tcPr>
            <w:tcW w:w="2880" w:type="dxa"/>
          </w:tcPr>
          <w:p w14:paraId="3E67BFCC" w14:textId="77777777" w:rsidR="006A1CE4" w:rsidRPr="00E67E0D" w:rsidRDefault="006A1CE4" w:rsidP="00E7499B">
            <w:pPr>
              <w:pStyle w:val="TAL"/>
              <w:rPr>
                <w:lang w:eastAsia="ja-JP"/>
              </w:rPr>
            </w:pPr>
            <w:r w:rsidRPr="00E67E0D">
              <w:rPr>
                <w:rFonts w:cs="Arial"/>
                <w:lang w:eastAsia="ja-JP"/>
              </w:rPr>
              <w:t>Indicates the PDU session Aggregate Maximum Bit Rate as specified in TS 23.501 [9] in the downlink direction.</w:t>
            </w:r>
          </w:p>
        </w:tc>
      </w:tr>
      <w:tr w:rsidR="006A1CE4" w:rsidRPr="00E67E0D" w14:paraId="42E0E0A5" w14:textId="77777777" w:rsidTr="00E7499B">
        <w:tc>
          <w:tcPr>
            <w:tcW w:w="2448" w:type="dxa"/>
          </w:tcPr>
          <w:p w14:paraId="03FAD5D5" w14:textId="77777777" w:rsidR="006A1CE4" w:rsidRPr="00E67E0D" w:rsidRDefault="006A1CE4" w:rsidP="00E7499B">
            <w:pPr>
              <w:pStyle w:val="TAL"/>
              <w:ind w:left="75"/>
              <w:rPr>
                <w:rFonts w:cs="Arial"/>
                <w:lang w:eastAsia="ja-JP"/>
              </w:rPr>
            </w:pPr>
            <w:r w:rsidRPr="00E67E0D">
              <w:rPr>
                <w:rFonts w:cs="Arial"/>
                <w:lang w:eastAsia="ja-JP"/>
              </w:rPr>
              <w:t>&gt;PDU Session Aggregate Maximum Bit Rate Uplink</w:t>
            </w:r>
          </w:p>
        </w:tc>
        <w:tc>
          <w:tcPr>
            <w:tcW w:w="1080" w:type="dxa"/>
          </w:tcPr>
          <w:p w14:paraId="48EA07F2"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553FB843" w14:textId="77777777" w:rsidR="006A1CE4" w:rsidRPr="00E67E0D" w:rsidRDefault="006A1CE4" w:rsidP="00E7499B">
            <w:pPr>
              <w:pStyle w:val="TAL"/>
              <w:rPr>
                <w:i/>
                <w:lang w:eastAsia="ja-JP"/>
              </w:rPr>
            </w:pPr>
          </w:p>
        </w:tc>
        <w:tc>
          <w:tcPr>
            <w:tcW w:w="1872" w:type="dxa"/>
          </w:tcPr>
          <w:p w14:paraId="088CCB05" w14:textId="77777777" w:rsidR="006A1CE4" w:rsidRPr="00E67E0D" w:rsidRDefault="006A1CE4" w:rsidP="00E7499B">
            <w:pPr>
              <w:pStyle w:val="TAL"/>
              <w:rPr>
                <w:rFonts w:cs="Arial"/>
                <w:lang w:eastAsia="ja-JP"/>
              </w:rPr>
            </w:pPr>
            <w:r w:rsidRPr="00E67E0D">
              <w:rPr>
                <w:rFonts w:cs="Arial"/>
                <w:lang w:eastAsia="ja-JP"/>
              </w:rPr>
              <w:t>Bit Rate</w:t>
            </w:r>
          </w:p>
          <w:p w14:paraId="1C5528C7" w14:textId="77777777" w:rsidR="006A1CE4" w:rsidRPr="00E67E0D" w:rsidRDefault="006A1CE4" w:rsidP="00E7499B">
            <w:pPr>
              <w:pStyle w:val="TAL"/>
              <w:rPr>
                <w:rFonts w:cs="Arial"/>
                <w:lang w:eastAsia="ja-JP"/>
              </w:rPr>
            </w:pPr>
            <w:r w:rsidRPr="00E67E0D">
              <w:rPr>
                <w:rFonts w:cs="Arial"/>
                <w:lang w:eastAsia="ja-JP"/>
              </w:rPr>
              <w:t>9.3.1.4</w:t>
            </w:r>
          </w:p>
        </w:tc>
        <w:tc>
          <w:tcPr>
            <w:tcW w:w="2880" w:type="dxa"/>
          </w:tcPr>
          <w:p w14:paraId="0A0A2959" w14:textId="77777777" w:rsidR="006A1CE4" w:rsidRPr="00E67E0D" w:rsidRDefault="006A1CE4" w:rsidP="00E7499B">
            <w:pPr>
              <w:pStyle w:val="TAL"/>
              <w:rPr>
                <w:lang w:eastAsia="ja-JP"/>
              </w:rPr>
            </w:pPr>
            <w:r w:rsidRPr="00E67E0D">
              <w:rPr>
                <w:rFonts w:cs="Arial"/>
                <w:lang w:eastAsia="ja-JP"/>
              </w:rPr>
              <w:t>Indicates the PDU session Aggregate Maximum Bit Rate as specified in TS 23.501 [9] in the uplink direction.</w:t>
            </w:r>
          </w:p>
        </w:tc>
      </w:tr>
    </w:tbl>
    <w:p w14:paraId="48170550" w14:textId="77777777" w:rsidR="006A1CE4" w:rsidRPr="00E67E0D" w:rsidRDefault="006A1CE4" w:rsidP="00E7499B"/>
    <w:p w14:paraId="3633B311" w14:textId="77777777" w:rsidR="006A1CE4" w:rsidRPr="00E67E0D" w:rsidRDefault="006A1CE4" w:rsidP="00E7499B">
      <w:pPr>
        <w:pStyle w:val="4"/>
        <w:rPr>
          <w:rFonts w:eastAsia="Batang"/>
        </w:rPr>
      </w:pPr>
      <w:bookmarkStart w:id="4577" w:name="_Toc534720637"/>
      <w:bookmarkStart w:id="4578" w:name="_Toc525567649"/>
      <w:r w:rsidRPr="00E67E0D">
        <w:rPr>
          <w:rFonts w:eastAsia="Batang"/>
        </w:rPr>
        <w:t>9.3.1.103</w:t>
      </w:r>
      <w:r w:rsidRPr="00E67E0D">
        <w:rPr>
          <w:rFonts w:eastAsia="Batang"/>
        </w:rPr>
        <w:tab/>
      </w:r>
      <w:r w:rsidRPr="00E67E0D">
        <w:t>Maximum Integrity Protected Data Rate</w:t>
      </w:r>
      <w:bookmarkEnd w:id="4577"/>
      <w:bookmarkEnd w:id="4578"/>
    </w:p>
    <w:p w14:paraId="78696751" w14:textId="77777777" w:rsidR="006A1CE4" w:rsidRPr="00E67E0D" w:rsidRDefault="006A1CE4" w:rsidP="00E7499B">
      <w:r w:rsidRPr="00E67E0D">
        <w:t xml:space="preserve">This IE </w:t>
      </w:r>
      <w:r w:rsidRPr="00E67E0D">
        <w:rPr>
          <w:rFonts w:eastAsia="Malgun Gothic"/>
        </w:rPr>
        <w:t>indicates the maximum aggregate data rate for integrity protected DRBs for a UE as defined in TS 38.300 [8]</w:t>
      </w:r>
      <w:r w:rsidRPr="00E67E0D">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702AE0D6" w14:textId="77777777" w:rsidTr="00E7499B">
        <w:tc>
          <w:tcPr>
            <w:tcW w:w="2448" w:type="dxa"/>
          </w:tcPr>
          <w:p w14:paraId="7EAD8DF3"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632BA979"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1D116D16"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4092AE92"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563FFF1D"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61BA05EB" w14:textId="77777777" w:rsidTr="00E7499B">
        <w:tc>
          <w:tcPr>
            <w:tcW w:w="2448" w:type="dxa"/>
          </w:tcPr>
          <w:p w14:paraId="380061C3" w14:textId="77777777" w:rsidR="006A1CE4" w:rsidRPr="00E67E0D" w:rsidRDefault="006A1CE4" w:rsidP="00E7499B">
            <w:pPr>
              <w:pStyle w:val="TAL"/>
              <w:rPr>
                <w:rFonts w:cs="Arial"/>
                <w:lang w:eastAsia="ja-JP"/>
              </w:rPr>
            </w:pPr>
            <w:r w:rsidRPr="00E67E0D">
              <w:rPr>
                <w:rFonts w:cs="Arial"/>
                <w:lang w:eastAsia="ja-JP"/>
              </w:rPr>
              <w:t>Maximum Integrity Protected Data Rate</w:t>
            </w:r>
          </w:p>
        </w:tc>
        <w:tc>
          <w:tcPr>
            <w:tcW w:w="1080" w:type="dxa"/>
          </w:tcPr>
          <w:p w14:paraId="01B33E99"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5475355E" w14:textId="77777777" w:rsidR="006A1CE4" w:rsidRPr="00E67E0D" w:rsidRDefault="006A1CE4" w:rsidP="00E7499B">
            <w:pPr>
              <w:pStyle w:val="TAL"/>
              <w:rPr>
                <w:i/>
                <w:lang w:eastAsia="ja-JP"/>
              </w:rPr>
            </w:pPr>
          </w:p>
        </w:tc>
        <w:tc>
          <w:tcPr>
            <w:tcW w:w="1872" w:type="dxa"/>
          </w:tcPr>
          <w:p w14:paraId="2F8D436C" w14:textId="77777777" w:rsidR="006A1CE4" w:rsidRPr="00E67E0D" w:rsidRDefault="006A1CE4" w:rsidP="00E7499B">
            <w:pPr>
              <w:pStyle w:val="TAL"/>
              <w:rPr>
                <w:rFonts w:cs="Arial"/>
                <w:lang w:eastAsia="ja-JP"/>
              </w:rPr>
            </w:pPr>
            <w:bookmarkStart w:id="4579" w:name="_Hlk522784991"/>
            <w:r w:rsidRPr="00E67E0D">
              <w:rPr>
                <w:rFonts w:eastAsia="Malgun Gothic" w:cs="Arial"/>
                <w:szCs w:val="18"/>
                <w:lang w:val="x-none" w:eastAsia="ja-JP"/>
              </w:rPr>
              <w:t>ENUMERATED (64kbps</w:t>
            </w:r>
            <w:r w:rsidRPr="00E67E0D">
              <w:rPr>
                <w:rFonts w:eastAsia="Malgun Gothic" w:cs="Arial"/>
                <w:szCs w:val="18"/>
                <w:lang w:eastAsia="ja-JP"/>
              </w:rPr>
              <w:t>, max UE rate</w:t>
            </w:r>
            <w:r w:rsidRPr="00E67E0D">
              <w:rPr>
                <w:rFonts w:eastAsia="Malgun Gothic" w:cs="Arial"/>
                <w:szCs w:val="18"/>
                <w:lang w:val="x-none" w:eastAsia="ja-JP"/>
              </w:rPr>
              <w:t xml:space="preserve">, </w:t>
            </w:r>
            <w:r w:rsidRPr="00E67E0D">
              <w:rPr>
                <w:rFonts w:eastAsia="Malgun Gothic" w:cs="Arial"/>
                <w:lang w:val="x-none" w:eastAsia="ja-JP"/>
              </w:rPr>
              <w:t>…)</w:t>
            </w:r>
            <w:bookmarkEnd w:id="4579"/>
          </w:p>
        </w:tc>
        <w:tc>
          <w:tcPr>
            <w:tcW w:w="2880" w:type="dxa"/>
          </w:tcPr>
          <w:p w14:paraId="596062C5" w14:textId="77777777" w:rsidR="006A1CE4" w:rsidRPr="00E67E0D" w:rsidRDefault="006A1CE4" w:rsidP="00E7499B">
            <w:pPr>
              <w:pStyle w:val="TAL"/>
              <w:rPr>
                <w:lang w:eastAsia="ja-JP"/>
              </w:rPr>
            </w:pPr>
            <w:r w:rsidRPr="00E67E0D">
              <w:rPr>
                <w:rFonts w:eastAsia="Malgun Gothic"/>
                <w:lang w:val="x-none" w:eastAsia="ja-JP"/>
              </w:rPr>
              <w:t>Defines the upper bound of the aggregate data rate of user plane integrity protected data. This limit applies to both UL and DL independently.</w:t>
            </w:r>
          </w:p>
        </w:tc>
      </w:tr>
    </w:tbl>
    <w:p w14:paraId="3881E6DB" w14:textId="77777777" w:rsidR="006A1CE4" w:rsidRPr="00E67E0D" w:rsidRDefault="006A1CE4" w:rsidP="00E7499B"/>
    <w:p w14:paraId="6A823B45" w14:textId="77777777" w:rsidR="006A1CE4" w:rsidRPr="00E67E0D" w:rsidRDefault="006A1CE4" w:rsidP="00E7499B">
      <w:pPr>
        <w:pStyle w:val="4"/>
        <w:rPr>
          <w:rFonts w:eastAsia="Batang"/>
        </w:rPr>
      </w:pPr>
      <w:bookmarkStart w:id="4580" w:name="_Toc534720638"/>
      <w:bookmarkStart w:id="4581" w:name="_Toc525567650"/>
      <w:r w:rsidRPr="00E67E0D">
        <w:rPr>
          <w:rFonts w:eastAsia="Batang"/>
        </w:rPr>
        <w:t>9.3.1.104</w:t>
      </w:r>
      <w:r w:rsidRPr="00E67E0D">
        <w:rPr>
          <w:rFonts w:eastAsia="Batang"/>
        </w:rPr>
        <w:tab/>
      </w:r>
      <w:r w:rsidRPr="00E67E0D">
        <w:t>Overload Response</w:t>
      </w:r>
      <w:bookmarkEnd w:id="4580"/>
      <w:bookmarkEnd w:id="4581"/>
    </w:p>
    <w:p w14:paraId="2128AC7F" w14:textId="77777777" w:rsidR="006A1CE4" w:rsidRPr="00E67E0D" w:rsidRDefault="006A1CE4" w:rsidP="00E7499B">
      <w:r w:rsidRPr="00E67E0D">
        <w:t xml:space="preserve">This IE </w:t>
      </w:r>
      <w:r w:rsidRPr="00E67E0D">
        <w:rPr>
          <w:rFonts w:eastAsia="Malgun Gothic"/>
        </w:rPr>
        <w:t xml:space="preserve">indicates </w:t>
      </w:r>
      <w:r w:rsidRPr="00E67E0D">
        <w:t>the required behaviour of the NG-RAN node in an overload situation.</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23DD3FDA" w14:textId="77777777" w:rsidTr="00E7499B">
        <w:tc>
          <w:tcPr>
            <w:tcW w:w="2448" w:type="dxa"/>
          </w:tcPr>
          <w:p w14:paraId="306E433A"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1115DFAA"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0F323D33"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15628919"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00324712"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39544703" w14:textId="77777777" w:rsidTr="00E7499B">
        <w:tc>
          <w:tcPr>
            <w:tcW w:w="2448" w:type="dxa"/>
          </w:tcPr>
          <w:p w14:paraId="79E75E84" w14:textId="77777777" w:rsidR="006A1CE4" w:rsidRPr="00E67E0D" w:rsidRDefault="006A1CE4" w:rsidP="00E7499B">
            <w:pPr>
              <w:pStyle w:val="TAL"/>
              <w:rPr>
                <w:rFonts w:cs="Arial"/>
                <w:lang w:eastAsia="ja-JP"/>
              </w:rPr>
            </w:pPr>
            <w:r w:rsidRPr="00E67E0D">
              <w:rPr>
                <w:rFonts w:cs="Arial"/>
                <w:lang w:eastAsia="ja-JP"/>
              </w:rPr>
              <w:t xml:space="preserve">CHOICE </w:t>
            </w:r>
            <w:r w:rsidRPr="00E67E0D">
              <w:rPr>
                <w:rFonts w:cs="Arial"/>
                <w:i/>
                <w:lang w:eastAsia="ja-JP"/>
              </w:rPr>
              <w:t>Overload Response</w:t>
            </w:r>
          </w:p>
        </w:tc>
        <w:tc>
          <w:tcPr>
            <w:tcW w:w="1080" w:type="dxa"/>
          </w:tcPr>
          <w:p w14:paraId="3C21F1C1"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7D444011" w14:textId="77777777" w:rsidR="006A1CE4" w:rsidRPr="00E67E0D" w:rsidRDefault="006A1CE4" w:rsidP="00E7499B">
            <w:pPr>
              <w:pStyle w:val="TAL"/>
              <w:rPr>
                <w:i/>
                <w:lang w:eastAsia="ja-JP"/>
              </w:rPr>
            </w:pPr>
          </w:p>
        </w:tc>
        <w:tc>
          <w:tcPr>
            <w:tcW w:w="1872" w:type="dxa"/>
          </w:tcPr>
          <w:p w14:paraId="3E5ACCE7" w14:textId="77777777" w:rsidR="006A1CE4" w:rsidRPr="00E67E0D" w:rsidRDefault="006A1CE4" w:rsidP="00E7499B">
            <w:pPr>
              <w:pStyle w:val="TAL"/>
              <w:rPr>
                <w:rFonts w:cs="Arial"/>
                <w:lang w:eastAsia="ja-JP"/>
              </w:rPr>
            </w:pPr>
          </w:p>
        </w:tc>
        <w:tc>
          <w:tcPr>
            <w:tcW w:w="2880" w:type="dxa"/>
          </w:tcPr>
          <w:p w14:paraId="3C739628" w14:textId="77777777" w:rsidR="006A1CE4" w:rsidRPr="00E67E0D" w:rsidRDefault="006A1CE4" w:rsidP="00E7499B">
            <w:pPr>
              <w:pStyle w:val="TAL"/>
              <w:rPr>
                <w:lang w:eastAsia="ja-JP"/>
              </w:rPr>
            </w:pPr>
          </w:p>
        </w:tc>
      </w:tr>
      <w:tr w:rsidR="006A1CE4" w:rsidRPr="00E67E0D" w14:paraId="4EF9C7EF" w14:textId="77777777" w:rsidTr="00E7499B">
        <w:tc>
          <w:tcPr>
            <w:tcW w:w="2448" w:type="dxa"/>
          </w:tcPr>
          <w:p w14:paraId="713506B1" w14:textId="77777777" w:rsidR="006A1CE4" w:rsidRPr="00E67E0D" w:rsidRDefault="006A1CE4" w:rsidP="00E7499B">
            <w:pPr>
              <w:pStyle w:val="TAL"/>
              <w:rPr>
                <w:rFonts w:cs="Arial"/>
                <w:lang w:eastAsia="ja-JP"/>
              </w:rPr>
            </w:pPr>
            <w:r w:rsidRPr="00E67E0D">
              <w:rPr>
                <w:rFonts w:cs="Arial"/>
                <w:i/>
                <w:iCs/>
                <w:lang w:eastAsia="ja-JP"/>
              </w:rPr>
              <w:t>&gt;Overload Action</w:t>
            </w:r>
          </w:p>
        </w:tc>
        <w:tc>
          <w:tcPr>
            <w:tcW w:w="1080" w:type="dxa"/>
          </w:tcPr>
          <w:p w14:paraId="1A4EB4E1" w14:textId="77777777" w:rsidR="006A1CE4" w:rsidRPr="00E67E0D" w:rsidRDefault="006A1CE4" w:rsidP="00E7499B">
            <w:pPr>
              <w:pStyle w:val="TAL"/>
              <w:rPr>
                <w:rFonts w:cs="Arial"/>
                <w:lang w:eastAsia="ja-JP"/>
              </w:rPr>
            </w:pPr>
          </w:p>
        </w:tc>
        <w:tc>
          <w:tcPr>
            <w:tcW w:w="1440" w:type="dxa"/>
          </w:tcPr>
          <w:p w14:paraId="587DE9E3" w14:textId="77777777" w:rsidR="006A1CE4" w:rsidRPr="00E67E0D" w:rsidRDefault="006A1CE4" w:rsidP="00E7499B">
            <w:pPr>
              <w:pStyle w:val="TAL"/>
              <w:rPr>
                <w:i/>
                <w:lang w:eastAsia="ja-JP"/>
              </w:rPr>
            </w:pPr>
          </w:p>
        </w:tc>
        <w:tc>
          <w:tcPr>
            <w:tcW w:w="1872" w:type="dxa"/>
          </w:tcPr>
          <w:p w14:paraId="7182949C" w14:textId="77777777" w:rsidR="006A1CE4" w:rsidRPr="00E67E0D" w:rsidRDefault="006A1CE4" w:rsidP="00E7499B">
            <w:pPr>
              <w:pStyle w:val="TAL"/>
              <w:rPr>
                <w:rFonts w:eastAsia="Malgun Gothic" w:cs="Arial"/>
                <w:szCs w:val="18"/>
                <w:lang w:val="x-none" w:eastAsia="ja-JP"/>
              </w:rPr>
            </w:pPr>
          </w:p>
        </w:tc>
        <w:tc>
          <w:tcPr>
            <w:tcW w:w="2880" w:type="dxa"/>
          </w:tcPr>
          <w:p w14:paraId="398C1B22" w14:textId="77777777" w:rsidR="006A1CE4" w:rsidRPr="00E67E0D" w:rsidRDefault="006A1CE4" w:rsidP="00E7499B">
            <w:pPr>
              <w:pStyle w:val="TAL"/>
              <w:rPr>
                <w:rFonts w:eastAsia="Malgun Gothic"/>
                <w:lang w:val="x-none" w:eastAsia="ja-JP"/>
              </w:rPr>
            </w:pPr>
          </w:p>
        </w:tc>
      </w:tr>
      <w:tr w:rsidR="006A1CE4" w:rsidRPr="00E67E0D" w14:paraId="7EEF43EE" w14:textId="77777777" w:rsidTr="00E7499B">
        <w:tc>
          <w:tcPr>
            <w:tcW w:w="2448" w:type="dxa"/>
          </w:tcPr>
          <w:p w14:paraId="5F77FAD5" w14:textId="77777777" w:rsidR="006A1CE4" w:rsidRPr="00E67E0D" w:rsidRDefault="006A1CE4" w:rsidP="00E7499B">
            <w:pPr>
              <w:pStyle w:val="TAL"/>
              <w:ind w:left="165"/>
              <w:rPr>
                <w:rFonts w:cs="Arial"/>
                <w:iCs/>
                <w:lang w:eastAsia="ja-JP"/>
              </w:rPr>
            </w:pPr>
            <w:r w:rsidRPr="00E67E0D">
              <w:rPr>
                <w:rFonts w:cs="Arial"/>
                <w:iCs/>
                <w:lang w:eastAsia="ja-JP"/>
              </w:rPr>
              <w:t>&gt;&gt;Overload Action</w:t>
            </w:r>
          </w:p>
        </w:tc>
        <w:tc>
          <w:tcPr>
            <w:tcW w:w="1080" w:type="dxa"/>
          </w:tcPr>
          <w:p w14:paraId="18DEA382"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30337BCF" w14:textId="77777777" w:rsidR="006A1CE4" w:rsidRPr="00E67E0D" w:rsidRDefault="006A1CE4" w:rsidP="00E7499B">
            <w:pPr>
              <w:pStyle w:val="TAL"/>
              <w:rPr>
                <w:i/>
                <w:lang w:eastAsia="ja-JP"/>
              </w:rPr>
            </w:pPr>
          </w:p>
        </w:tc>
        <w:tc>
          <w:tcPr>
            <w:tcW w:w="1872" w:type="dxa"/>
          </w:tcPr>
          <w:p w14:paraId="422175E9" w14:textId="77777777" w:rsidR="006A1CE4" w:rsidRPr="00E67E0D" w:rsidRDefault="006A1CE4" w:rsidP="00E7499B">
            <w:pPr>
              <w:pStyle w:val="TAL"/>
              <w:rPr>
                <w:rFonts w:eastAsia="Malgun Gothic" w:cs="Arial"/>
                <w:szCs w:val="18"/>
                <w:lang w:val="en-US" w:eastAsia="ja-JP"/>
              </w:rPr>
            </w:pPr>
            <w:r w:rsidRPr="00E67E0D">
              <w:rPr>
                <w:rFonts w:eastAsia="Malgun Gothic" w:cs="Arial"/>
                <w:szCs w:val="18"/>
                <w:lang w:val="en-US" w:eastAsia="ja-JP"/>
              </w:rPr>
              <w:t>9.3.1.105</w:t>
            </w:r>
          </w:p>
        </w:tc>
        <w:tc>
          <w:tcPr>
            <w:tcW w:w="2880" w:type="dxa"/>
          </w:tcPr>
          <w:p w14:paraId="18B550F3" w14:textId="77777777" w:rsidR="006A1CE4" w:rsidRPr="00E67E0D" w:rsidRDefault="006A1CE4" w:rsidP="00E7499B">
            <w:pPr>
              <w:pStyle w:val="TAL"/>
              <w:rPr>
                <w:rFonts w:eastAsia="Malgun Gothic"/>
                <w:lang w:val="x-none" w:eastAsia="ja-JP"/>
              </w:rPr>
            </w:pPr>
          </w:p>
        </w:tc>
      </w:tr>
    </w:tbl>
    <w:p w14:paraId="3C0DF081" w14:textId="77777777" w:rsidR="006A1CE4" w:rsidRPr="00E67E0D" w:rsidRDefault="006A1CE4" w:rsidP="00E7499B"/>
    <w:p w14:paraId="7DD06631" w14:textId="77777777" w:rsidR="006A1CE4" w:rsidRPr="00E67E0D" w:rsidRDefault="006A1CE4" w:rsidP="00E7499B">
      <w:pPr>
        <w:pStyle w:val="4"/>
        <w:rPr>
          <w:rFonts w:eastAsia="Batang"/>
        </w:rPr>
      </w:pPr>
      <w:bookmarkStart w:id="4582" w:name="_Toc534720639"/>
      <w:bookmarkStart w:id="4583" w:name="_Toc525567651"/>
      <w:r w:rsidRPr="00E67E0D">
        <w:rPr>
          <w:rFonts w:eastAsia="Batang"/>
        </w:rPr>
        <w:t>9.3.1.105</w:t>
      </w:r>
      <w:r w:rsidRPr="00E67E0D">
        <w:rPr>
          <w:rFonts w:eastAsia="Batang"/>
        </w:rPr>
        <w:tab/>
      </w:r>
      <w:r w:rsidRPr="00E67E0D">
        <w:t>Overload Action</w:t>
      </w:r>
      <w:bookmarkEnd w:id="4582"/>
      <w:bookmarkEnd w:id="4583"/>
    </w:p>
    <w:p w14:paraId="3EED6421" w14:textId="77777777" w:rsidR="006A1CE4" w:rsidRPr="00E67E0D" w:rsidRDefault="006A1CE4" w:rsidP="00E7499B">
      <w:r w:rsidRPr="00E67E0D">
        <w:t xml:space="preserve">This IE </w:t>
      </w:r>
      <w:r w:rsidRPr="00E67E0D">
        <w:rPr>
          <w:rFonts w:eastAsia="Malgun Gothic"/>
        </w:rPr>
        <w:t xml:space="preserve">indicates </w:t>
      </w:r>
      <w:r w:rsidRPr="00E67E0D">
        <w:t xml:space="preserve">which signalling traffic is subject to rejection by the NG-RAN node in an </w:t>
      </w:r>
      <w:r w:rsidRPr="00E67E0D">
        <w:rPr>
          <w:rFonts w:eastAsia="SimSun" w:hint="eastAsia"/>
          <w:lang w:eastAsia="zh-CN"/>
        </w:rPr>
        <w:t>AMF</w:t>
      </w:r>
      <w:r w:rsidRPr="00E67E0D">
        <w:t xml:space="preserve"> overload situation as defined in TS 23.</w:t>
      </w:r>
      <w:r w:rsidRPr="00E67E0D">
        <w:rPr>
          <w:rFonts w:eastAsia="SimSun" w:hint="eastAsia"/>
          <w:lang w:eastAsia="zh-CN"/>
        </w:rPr>
        <w:t>5</w:t>
      </w:r>
      <w:r w:rsidRPr="00E67E0D">
        <w:t>01 [</w:t>
      </w:r>
      <w:r w:rsidRPr="00E67E0D">
        <w:rPr>
          <w:rFonts w:eastAsia="SimSun" w:hint="eastAsia"/>
          <w:lang w:eastAsia="zh-CN"/>
        </w:rPr>
        <w:t>9</w:t>
      </w:r>
      <w:r w:rsidRPr="00E67E0D">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062"/>
        <w:gridCol w:w="2250"/>
        <w:gridCol w:w="2880"/>
      </w:tblGrid>
      <w:tr w:rsidR="006A1CE4" w:rsidRPr="00E67E0D" w14:paraId="0A2D904C" w14:textId="77777777" w:rsidTr="00E7499B">
        <w:tc>
          <w:tcPr>
            <w:tcW w:w="2448" w:type="dxa"/>
          </w:tcPr>
          <w:p w14:paraId="3427296B"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5D6CC922" w14:textId="77777777" w:rsidR="006A1CE4" w:rsidRPr="00E67E0D" w:rsidRDefault="006A1CE4" w:rsidP="00E7499B">
            <w:pPr>
              <w:pStyle w:val="TAH"/>
              <w:rPr>
                <w:rFonts w:cs="Arial"/>
                <w:lang w:eastAsia="ja-JP"/>
              </w:rPr>
            </w:pPr>
            <w:r w:rsidRPr="00E67E0D">
              <w:rPr>
                <w:rFonts w:cs="Arial"/>
                <w:lang w:eastAsia="ja-JP"/>
              </w:rPr>
              <w:t>Presence</w:t>
            </w:r>
          </w:p>
        </w:tc>
        <w:tc>
          <w:tcPr>
            <w:tcW w:w="1062" w:type="dxa"/>
          </w:tcPr>
          <w:p w14:paraId="316D0055" w14:textId="77777777" w:rsidR="006A1CE4" w:rsidRPr="00E67E0D" w:rsidRDefault="006A1CE4" w:rsidP="00E7499B">
            <w:pPr>
              <w:pStyle w:val="TAH"/>
              <w:rPr>
                <w:rFonts w:cs="Arial"/>
                <w:lang w:eastAsia="ja-JP"/>
              </w:rPr>
            </w:pPr>
            <w:r w:rsidRPr="00E67E0D">
              <w:rPr>
                <w:rFonts w:cs="Arial"/>
                <w:lang w:eastAsia="ja-JP"/>
              </w:rPr>
              <w:t>Range</w:t>
            </w:r>
          </w:p>
        </w:tc>
        <w:tc>
          <w:tcPr>
            <w:tcW w:w="2250" w:type="dxa"/>
          </w:tcPr>
          <w:p w14:paraId="3DB294B2"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06FF4603"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0B889BB0" w14:textId="77777777" w:rsidTr="00E7499B">
        <w:tc>
          <w:tcPr>
            <w:tcW w:w="2448" w:type="dxa"/>
          </w:tcPr>
          <w:p w14:paraId="110577B9" w14:textId="77777777" w:rsidR="006A1CE4" w:rsidRPr="00E67E0D" w:rsidRDefault="006A1CE4" w:rsidP="00E7499B">
            <w:pPr>
              <w:pStyle w:val="TAL"/>
              <w:rPr>
                <w:rFonts w:cs="Arial"/>
                <w:lang w:eastAsia="ja-JP"/>
              </w:rPr>
            </w:pPr>
            <w:r w:rsidRPr="00E67E0D">
              <w:rPr>
                <w:rFonts w:cs="Arial"/>
                <w:lang w:eastAsia="ja-JP"/>
              </w:rPr>
              <w:t>Overload Action</w:t>
            </w:r>
          </w:p>
        </w:tc>
        <w:tc>
          <w:tcPr>
            <w:tcW w:w="1080" w:type="dxa"/>
          </w:tcPr>
          <w:p w14:paraId="19CEABF5" w14:textId="77777777" w:rsidR="006A1CE4" w:rsidRPr="00E67E0D" w:rsidRDefault="006A1CE4" w:rsidP="00E7499B">
            <w:pPr>
              <w:pStyle w:val="TAL"/>
              <w:rPr>
                <w:rFonts w:cs="Arial"/>
                <w:lang w:eastAsia="ja-JP"/>
              </w:rPr>
            </w:pPr>
            <w:r w:rsidRPr="00E67E0D">
              <w:rPr>
                <w:rFonts w:cs="Arial"/>
                <w:lang w:eastAsia="ja-JP"/>
              </w:rPr>
              <w:t>M</w:t>
            </w:r>
          </w:p>
        </w:tc>
        <w:tc>
          <w:tcPr>
            <w:tcW w:w="1062" w:type="dxa"/>
          </w:tcPr>
          <w:p w14:paraId="28A78EE0" w14:textId="77777777" w:rsidR="006A1CE4" w:rsidRPr="00E67E0D" w:rsidRDefault="006A1CE4" w:rsidP="00E7499B">
            <w:pPr>
              <w:pStyle w:val="TAL"/>
              <w:rPr>
                <w:i/>
                <w:lang w:eastAsia="ja-JP"/>
              </w:rPr>
            </w:pPr>
          </w:p>
        </w:tc>
        <w:tc>
          <w:tcPr>
            <w:tcW w:w="2250" w:type="dxa"/>
          </w:tcPr>
          <w:p w14:paraId="3F20FC0B" w14:textId="77777777" w:rsidR="006A1CE4" w:rsidRPr="00E67E0D" w:rsidRDefault="006A1CE4" w:rsidP="00E7499B">
            <w:pPr>
              <w:pStyle w:val="TAL"/>
              <w:rPr>
                <w:rFonts w:cs="Arial"/>
                <w:lang w:eastAsia="ja-JP"/>
              </w:rPr>
            </w:pPr>
            <w:r w:rsidRPr="00E67E0D">
              <w:rPr>
                <w:rFonts w:cs="Arial"/>
                <w:lang w:eastAsia="ja-JP"/>
              </w:rPr>
              <w:t>ENUMERATED</w:t>
            </w:r>
          </w:p>
          <w:p w14:paraId="6F721593" w14:textId="68F6A964" w:rsidR="006A1CE4" w:rsidRPr="00E67E0D" w:rsidRDefault="006A1CE4" w:rsidP="00E7499B">
            <w:pPr>
              <w:pStyle w:val="TAL"/>
              <w:rPr>
                <w:rFonts w:cs="Arial"/>
                <w:lang w:eastAsia="ja-JP"/>
              </w:rPr>
            </w:pPr>
            <w:r w:rsidRPr="00E67E0D">
              <w:rPr>
                <w:rFonts w:cs="Arial"/>
                <w:lang w:eastAsia="ja-JP"/>
              </w:rPr>
              <w:t>(Reject RRC connection establishments for non-emergency MO DT, Reject RRC connection establishments for Signalling, Permit Emergency Sessions and mobile terminated services only, Permit High Priority Sessions and mobile terminated services only</w:t>
            </w:r>
            <w:del w:id="4584" w:author="Issam" w:date="2019-02-12T23:38:00Z">
              <w:r w:rsidR="00AE297A" w:rsidRPr="00117CFE">
                <w:rPr>
                  <w:rFonts w:eastAsia="SimSun" w:cs="Arial" w:hint="eastAsia"/>
                  <w:lang w:eastAsia="zh-CN"/>
                </w:rPr>
                <w:delText>,</w:delText>
              </w:r>
              <w:r w:rsidR="00AE297A" w:rsidRPr="00117CFE">
                <w:rPr>
                  <w:rFonts w:eastAsia="SimSun" w:cs="Arial"/>
                  <w:lang w:eastAsia="zh-CN"/>
                </w:rPr>
                <w:delText>…</w:delText>
              </w:r>
              <w:r w:rsidR="00AE297A" w:rsidRPr="00C70115">
                <w:rPr>
                  <w:rFonts w:cs="Arial"/>
                  <w:lang w:eastAsia="ja-JP"/>
                </w:rPr>
                <w:delText>)</w:delText>
              </w:r>
            </w:del>
            <w:ins w:id="4585" w:author="Issam" w:date="2019-02-12T23:38:00Z">
              <w:r w:rsidRPr="00E67E0D">
                <w:rPr>
                  <w:rFonts w:eastAsia="SimSun" w:cs="Arial" w:hint="eastAsia"/>
                  <w:lang w:eastAsia="zh-CN"/>
                </w:rPr>
                <w:t>,</w:t>
              </w:r>
              <w:r w:rsidRPr="00E67E0D">
                <w:rPr>
                  <w:rFonts w:eastAsia="SimSun" w:cs="Arial"/>
                  <w:lang w:eastAsia="zh-CN"/>
                </w:rPr>
                <w:t xml:space="preserve"> …</w:t>
              </w:r>
              <w:r w:rsidRPr="00E67E0D">
                <w:rPr>
                  <w:rFonts w:cs="Arial"/>
                  <w:lang w:eastAsia="ja-JP"/>
                </w:rPr>
                <w:t>)</w:t>
              </w:r>
            </w:ins>
          </w:p>
        </w:tc>
        <w:tc>
          <w:tcPr>
            <w:tcW w:w="2880" w:type="dxa"/>
          </w:tcPr>
          <w:p w14:paraId="06B2919B" w14:textId="59CD462E" w:rsidR="006A1CE4" w:rsidRPr="00E67E0D" w:rsidRDefault="00AE297A" w:rsidP="00E7499B">
            <w:pPr>
              <w:pStyle w:val="TAL"/>
              <w:rPr>
                <w:lang w:eastAsia="ja-JP"/>
              </w:rPr>
            </w:pPr>
            <w:del w:id="4586" w:author="Issam" w:date="2019-02-12T23:38:00Z">
              <w:r w:rsidRPr="00CF5E51">
                <w:rPr>
                  <w:lang w:eastAsia="ja-JP"/>
                </w:rPr>
                <w:delText>This IE may need to be refined,</w:delText>
              </w:r>
            </w:del>
          </w:p>
        </w:tc>
      </w:tr>
    </w:tbl>
    <w:p w14:paraId="12C96124" w14:textId="77777777" w:rsidR="006A1CE4" w:rsidRPr="00E67E0D" w:rsidRDefault="006A1CE4" w:rsidP="00E7499B"/>
    <w:p w14:paraId="52A07061" w14:textId="77777777" w:rsidR="006A1CE4" w:rsidRPr="00E67E0D" w:rsidRDefault="006A1CE4" w:rsidP="00E7499B">
      <w:pPr>
        <w:pStyle w:val="4"/>
        <w:rPr>
          <w:rFonts w:eastAsia="Batang"/>
        </w:rPr>
      </w:pPr>
      <w:bookmarkStart w:id="4587" w:name="_Toc534720640"/>
      <w:bookmarkStart w:id="4588" w:name="_Toc525567652"/>
      <w:r w:rsidRPr="00E67E0D">
        <w:rPr>
          <w:rFonts w:eastAsia="Batang"/>
        </w:rPr>
        <w:t>9.3.1.106</w:t>
      </w:r>
      <w:r w:rsidRPr="00E67E0D">
        <w:rPr>
          <w:rFonts w:eastAsia="Batang"/>
        </w:rPr>
        <w:tab/>
      </w:r>
      <w:r w:rsidRPr="00E67E0D">
        <w:t>Traffic Load Reduction Indication</w:t>
      </w:r>
      <w:bookmarkEnd w:id="4587"/>
      <w:bookmarkEnd w:id="4588"/>
    </w:p>
    <w:p w14:paraId="70040BF5" w14:textId="77777777" w:rsidR="006A1CE4" w:rsidRPr="00E67E0D" w:rsidRDefault="006A1CE4" w:rsidP="00E7499B">
      <w:r w:rsidRPr="00E67E0D">
        <w:t xml:space="preserve">This IE </w:t>
      </w:r>
      <w:r w:rsidRPr="00E67E0D">
        <w:rPr>
          <w:rFonts w:eastAsia="Malgun Gothic"/>
        </w:rPr>
        <w:t xml:space="preserve">indicates </w:t>
      </w:r>
      <w:r w:rsidRPr="00E67E0D">
        <w:t xml:space="preserve">the percentage of the type of traffic relative to the instantaneous incoming rate at the NG-RAN node, as indicated in the </w:t>
      </w:r>
      <w:r w:rsidRPr="00E67E0D">
        <w:rPr>
          <w:i/>
          <w:iCs/>
        </w:rPr>
        <w:t>Overload Action</w:t>
      </w:r>
      <w:r w:rsidRPr="00E67E0D">
        <w:t xml:space="preserve"> IE, to be rejected.</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7B9781D2" w14:textId="77777777" w:rsidTr="00E7499B">
        <w:tc>
          <w:tcPr>
            <w:tcW w:w="2448" w:type="dxa"/>
          </w:tcPr>
          <w:p w14:paraId="664BA439"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7EE80009"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2556579A"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7C6B6C02"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401B8A5A"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495AEF76" w14:textId="77777777" w:rsidTr="00E7499B">
        <w:tc>
          <w:tcPr>
            <w:tcW w:w="2448" w:type="dxa"/>
          </w:tcPr>
          <w:p w14:paraId="7E5C6167" w14:textId="77777777" w:rsidR="006A1CE4" w:rsidRPr="00E67E0D" w:rsidRDefault="006A1CE4" w:rsidP="00E7499B">
            <w:pPr>
              <w:pStyle w:val="TAL"/>
              <w:rPr>
                <w:rFonts w:cs="Arial"/>
                <w:lang w:eastAsia="ja-JP"/>
              </w:rPr>
            </w:pPr>
            <w:r w:rsidRPr="00E67E0D">
              <w:rPr>
                <w:rFonts w:cs="Arial"/>
                <w:lang w:eastAsia="ja-JP"/>
              </w:rPr>
              <w:t>Traffic Load Reduction Indication</w:t>
            </w:r>
          </w:p>
        </w:tc>
        <w:tc>
          <w:tcPr>
            <w:tcW w:w="1080" w:type="dxa"/>
          </w:tcPr>
          <w:p w14:paraId="3911A008"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7435373B" w14:textId="77777777" w:rsidR="006A1CE4" w:rsidRPr="00E67E0D" w:rsidRDefault="006A1CE4" w:rsidP="00E7499B">
            <w:pPr>
              <w:pStyle w:val="TAL"/>
              <w:rPr>
                <w:i/>
                <w:lang w:eastAsia="ja-JP"/>
              </w:rPr>
            </w:pPr>
          </w:p>
        </w:tc>
        <w:tc>
          <w:tcPr>
            <w:tcW w:w="1872" w:type="dxa"/>
          </w:tcPr>
          <w:p w14:paraId="3894DAF4" w14:textId="77777777" w:rsidR="006A1CE4" w:rsidRPr="00E67E0D" w:rsidRDefault="006A1CE4" w:rsidP="00E7499B">
            <w:pPr>
              <w:pStyle w:val="TAL"/>
              <w:rPr>
                <w:rFonts w:cs="Arial"/>
                <w:lang w:eastAsia="ja-JP"/>
              </w:rPr>
            </w:pPr>
            <w:r w:rsidRPr="00E67E0D">
              <w:rPr>
                <w:rFonts w:cs="Arial"/>
                <w:lang w:eastAsia="ja-JP"/>
              </w:rPr>
              <w:t>INTEGER (1..99)</w:t>
            </w:r>
          </w:p>
        </w:tc>
        <w:tc>
          <w:tcPr>
            <w:tcW w:w="2880" w:type="dxa"/>
          </w:tcPr>
          <w:p w14:paraId="41A09AAE" w14:textId="77777777" w:rsidR="006A1CE4" w:rsidRPr="00E67E0D" w:rsidRDefault="006A1CE4" w:rsidP="00E7499B">
            <w:pPr>
              <w:pStyle w:val="TAL"/>
              <w:rPr>
                <w:lang w:eastAsia="ja-JP"/>
              </w:rPr>
            </w:pPr>
          </w:p>
        </w:tc>
      </w:tr>
    </w:tbl>
    <w:p w14:paraId="40A14B13" w14:textId="77777777" w:rsidR="006A1CE4" w:rsidRPr="00E67E0D" w:rsidRDefault="006A1CE4" w:rsidP="00E7499B"/>
    <w:p w14:paraId="06C9DD24" w14:textId="77777777" w:rsidR="006A1CE4" w:rsidRPr="00E67E0D" w:rsidRDefault="006A1CE4" w:rsidP="00E7499B">
      <w:pPr>
        <w:pStyle w:val="4"/>
        <w:rPr>
          <w:rFonts w:eastAsia="Batang"/>
        </w:rPr>
      </w:pPr>
      <w:bookmarkStart w:id="4589" w:name="_Toc534720641"/>
      <w:bookmarkStart w:id="4590" w:name="_Toc525567653"/>
      <w:r w:rsidRPr="00E67E0D">
        <w:rPr>
          <w:rFonts w:eastAsia="Batang"/>
        </w:rPr>
        <w:t>9.3.1.107</w:t>
      </w:r>
      <w:r w:rsidRPr="00E67E0D">
        <w:rPr>
          <w:rFonts w:eastAsia="Batang"/>
        </w:rPr>
        <w:tab/>
      </w:r>
      <w:r w:rsidRPr="00E67E0D">
        <w:t>Slice Overload List</w:t>
      </w:r>
      <w:bookmarkEnd w:id="4589"/>
      <w:bookmarkEnd w:id="4590"/>
    </w:p>
    <w:p w14:paraId="09355B43" w14:textId="77777777" w:rsidR="006A1CE4" w:rsidRPr="00E67E0D" w:rsidRDefault="006A1CE4" w:rsidP="00E7499B">
      <w:r w:rsidRPr="00E67E0D">
        <w:t xml:space="preserve">This IE </w:t>
      </w:r>
      <w:r w:rsidRPr="00E67E0D">
        <w:rPr>
          <w:rFonts w:eastAsia="Malgun Gothic"/>
        </w:rPr>
        <w:t xml:space="preserve">indicates </w:t>
      </w:r>
      <w:r w:rsidRPr="00E67E0D">
        <w:t>the list of overloaded slices.</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6543E223" w14:textId="77777777" w:rsidTr="00E7499B">
        <w:tc>
          <w:tcPr>
            <w:tcW w:w="2448" w:type="dxa"/>
          </w:tcPr>
          <w:p w14:paraId="5EFAE11F"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599B3C8D"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336EC258"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3B226AA2"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32619953"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2B4C05BE" w14:textId="77777777" w:rsidTr="00E7499B">
        <w:tc>
          <w:tcPr>
            <w:tcW w:w="2448" w:type="dxa"/>
          </w:tcPr>
          <w:p w14:paraId="78474283" w14:textId="77777777" w:rsidR="006A1CE4" w:rsidRPr="00E67E0D" w:rsidRDefault="006A1CE4" w:rsidP="00E7499B">
            <w:pPr>
              <w:pStyle w:val="TAL"/>
              <w:rPr>
                <w:rFonts w:cs="Arial"/>
                <w:lang w:eastAsia="ja-JP"/>
              </w:rPr>
            </w:pPr>
            <w:r w:rsidRPr="00E67E0D">
              <w:rPr>
                <w:b/>
              </w:rPr>
              <w:t xml:space="preserve">Slice </w:t>
            </w:r>
            <w:r w:rsidRPr="00E67E0D">
              <w:rPr>
                <w:rFonts w:eastAsia="SimSun" w:hint="eastAsia"/>
                <w:b/>
                <w:lang w:eastAsia="zh-CN"/>
              </w:rPr>
              <w:t>Overload</w:t>
            </w:r>
            <w:r w:rsidRPr="00E67E0D">
              <w:rPr>
                <w:b/>
              </w:rPr>
              <w:t xml:space="preserve"> </w:t>
            </w:r>
            <w:r w:rsidRPr="00E67E0D">
              <w:rPr>
                <w:rFonts w:eastAsia="MS Mincho"/>
                <w:b/>
              </w:rPr>
              <w:t>Item</w:t>
            </w:r>
          </w:p>
        </w:tc>
        <w:tc>
          <w:tcPr>
            <w:tcW w:w="1080" w:type="dxa"/>
          </w:tcPr>
          <w:p w14:paraId="60CF87B6" w14:textId="77777777" w:rsidR="006A1CE4" w:rsidRPr="00E67E0D" w:rsidRDefault="006A1CE4" w:rsidP="00E7499B">
            <w:pPr>
              <w:pStyle w:val="TAL"/>
              <w:rPr>
                <w:rFonts w:cs="Arial"/>
                <w:lang w:eastAsia="ja-JP"/>
              </w:rPr>
            </w:pPr>
          </w:p>
        </w:tc>
        <w:tc>
          <w:tcPr>
            <w:tcW w:w="1440" w:type="dxa"/>
          </w:tcPr>
          <w:p w14:paraId="14962F28" w14:textId="77777777" w:rsidR="006A1CE4" w:rsidRPr="00E67E0D" w:rsidRDefault="006A1CE4" w:rsidP="00E7499B">
            <w:pPr>
              <w:pStyle w:val="TAL"/>
              <w:rPr>
                <w:i/>
                <w:lang w:eastAsia="ja-JP"/>
              </w:rPr>
            </w:pPr>
            <w:r w:rsidRPr="00E67E0D">
              <w:rPr>
                <w:i/>
              </w:rPr>
              <w:t>1..&lt;maxnoofSliceItems&gt;</w:t>
            </w:r>
          </w:p>
        </w:tc>
        <w:tc>
          <w:tcPr>
            <w:tcW w:w="1872" w:type="dxa"/>
          </w:tcPr>
          <w:p w14:paraId="609BC36F" w14:textId="77777777" w:rsidR="006A1CE4" w:rsidRPr="00E67E0D" w:rsidRDefault="006A1CE4" w:rsidP="00E7499B">
            <w:pPr>
              <w:pStyle w:val="TAL"/>
              <w:rPr>
                <w:rFonts w:cs="Arial"/>
                <w:lang w:eastAsia="ja-JP"/>
              </w:rPr>
            </w:pPr>
          </w:p>
        </w:tc>
        <w:tc>
          <w:tcPr>
            <w:tcW w:w="2880" w:type="dxa"/>
          </w:tcPr>
          <w:p w14:paraId="52A5521D" w14:textId="77777777" w:rsidR="006A1CE4" w:rsidRPr="00E67E0D" w:rsidRDefault="006A1CE4" w:rsidP="00E7499B">
            <w:pPr>
              <w:pStyle w:val="TAL"/>
              <w:rPr>
                <w:lang w:eastAsia="ja-JP"/>
              </w:rPr>
            </w:pPr>
          </w:p>
        </w:tc>
      </w:tr>
      <w:tr w:rsidR="006A1CE4" w:rsidRPr="00E67E0D" w14:paraId="4894EAD1" w14:textId="77777777" w:rsidTr="00E7499B">
        <w:tc>
          <w:tcPr>
            <w:tcW w:w="2448" w:type="dxa"/>
          </w:tcPr>
          <w:p w14:paraId="1E851062" w14:textId="77777777" w:rsidR="006A1CE4" w:rsidRPr="00E67E0D" w:rsidRDefault="006A1CE4" w:rsidP="00E7499B">
            <w:pPr>
              <w:pStyle w:val="TAL"/>
              <w:ind w:left="75"/>
              <w:rPr>
                <w:rFonts w:cs="Arial"/>
                <w:lang w:eastAsia="ja-JP"/>
              </w:rPr>
            </w:pPr>
            <w:r w:rsidRPr="00E67E0D">
              <w:rPr>
                <w:rFonts w:eastAsia="SimSun" w:hint="eastAsia"/>
                <w:lang w:eastAsia="zh-CN"/>
              </w:rPr>
              <w:t>&gt;</w:t>
            </w:r>
            <w:r w:rsidRPr="00E67E0D">
              <w:rPr>
                <w:rFonts w:eastAsia="Batang"/>
              </w:rPr>
              <w:t>S-NSSAI</w:t>
            </w:r>
          </w:p>
        </w:tc>
        <w:tc>
          <w:tcPr>
            <w:tcW w:w="1080" w:type="dxa"/>
          </w:tcPr>
          <w:p w14:paraId="71D24894" w14:textId="77777777" w:rsidR="006A1CE4" w:rsidRPr="00E67E0D" w:rsidRDefault="006A1CE4" w:rsidP="00E7499B">
            <w:pPr>
              <w:pStyle w:val="TAL"/>
              <w:rPr>
                <w:rFonts w:cs="Arial"/>
                <w:lang w:eastAsia="ja-JP"/>
              </w:rPr>
            </w:pPr>
            <w:r w:rsidRPr="00E67E0D">
              <w:rPr>
                <w:lang w:eastAsia="ja-JP"/>
              </w:rPr>
              <w:t>M</w:t>
            </w:r>
          </w:p>
        </w:tc>
        <w:tc>
          <w:tcPr>
            <w:tcW w:w="1440" w:type="dxa"/>
          </w:tcPr>
          <w:p w14:paraId="2B3752D3" w14:textId="77777777" w:rsidR="006A1CE4" w:rsidRPr="00E67E0D" w:rsidRDefault="006A1CE4" w:rsidP="00E7499B">
            <w:pPr>
              <w:pStyle w:val="TAL"/>
              <w:rPr>
                <w:i/>
                <w:lang w:eastAsia="ja-JP"/>
              </w:rPr>
            </w:pPr>
          </w:p>
        </w:tc>
        <w:tc>
          <w:tcPr>
            <w:tcW w:w="1872" w:type="dxa"/>
          </w:tcPr>
          <w:p w14:paraId="04712247" w14:textId="77777777" w:rsidR="006A1CE4" w:rsidRPr="00E67E0D" w:rsidRDefault="006A1CE4" w:rsidP="00E7499B">
            <w:pPr>
              <w:pStyle w:val="TAL"/>
              <w:rPr>
                <w:rFonts w:cs="Arial"/>
                <w:lang w:eastAsia="ja-JP"/>
              </w:rPr>
            </w:pPr>
            <w:r w:rsidRPr="00E67E0D">
              <w:rPr>
                <w:lang w:eastAsia="ja-JP"/>
              </w:rPr>
              <w:t>9.3.1.24</w:t>
            </w:r>
          </w:p>
        </w:tc>
        <w:tc>
          <w:tcPr>
            <w:tcW w:w="2880" w:type="dxa"/>
          </w:tcPr>
          <w:p w14:paraId="033CA50F" w14:textId="77777777" w:rsidR="006A1CE4" w:rsidRPr="00E67E0D" w:rsidRDefault="006A1CE4" w:rsidP="00E7499B">
            <w:pPr>
              <w:pStyle w:val="TAL"/>
              <w:rPr>
                <w:lang w:eastAsia="ja-JP"/>
              </w:rPr>
            </w:pPr>
          </w:p>
        </w:tc>
      </w:tr>
    </w:tbl>
    <w:p w14:paraId="140140E0"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15F52092" w14:textId="77777777" w:rsidTr="00E7499B">
        <w:tc>
          <w:tcPr>
            <w:tcW w:w="3528" w:type="dxa"/>
          </w:tcPr>
          <w:p w14:paraId="0F229FE7"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3E5D222E"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7841640C" w14:textId="77777777" w:rsidTr="00E7499B">
        <w:tc>
          <w:tcPr>
            <w:tcW w:w="3528" w:type="dxa"/>
          </w:tcPr>
          <w:p w14:paraId="77EF3D0E" w14:textId="77777777" w:rsidR="006A1CE4" w:rsidRPr="00E67E0D" w:rsidRDefault="006A1CE4" w:rsidP="00E7499B">
            <w:pPr>
              <w:pStyle w:val="TAL"/>
              <w:rPr>
                <w:rFonts w:cs="Arial"/>
                <w:lang w:eastAsia="ja-JP"/>
              </w:rPr>
            </w:pPr>
            <w:r w:rsidRPr="00E67E0D">
              <w:t>maxnoofSliceItems</w:t>
            </w:r>
          </w:p>
        </w:tc>
        <w:tc>
          <w:tcPr>
            <w:tcW w:w="6192" w:type="dxa"/>
          </w:tcPr>
          <w:p w14:paraId="30062EE2" w14:textId="77777777" w:rsidR="006A1CE4" w:rsidRPr="00E67E0D" w:rsidRDefault="006A1CE4" w:rsidP="00E7499B">
            <w:pPr>
              <w:pStyle w:val="TAL"/>
              <w:rPr>
                <w:rFonts w:cs="Arial"/>
                <w:lang w:eastAsia="ja-JP"/>
              </w:rPr>
            </w:pPr>
            <w:r w:rsidRPr="00E67E0D">
              <w:t>Maximum no. of signalled slice support items. Value is 1024.</w:t>
            </w:r>
          </w:p>
        </w:tc>
      </w:tr>
    </w:tbl>
    <w:p w14:paraId="7FA8194A" w14:textId="77777777" w:rsidR="006A1CE4" w:rsidRPr="00E67E0D" w:rsidRDefault="006A1CE4" w:rsidP="00E7499B"/>
    <w:p w14:paraId="6EDF32AD" w14:textId="77777777" w:rsidR="006A1CE4" w:rsidRPr="00E67E0D" w:rsidRDefault="006A1CE4" w:rsidP="00E7499B">
      <w:pPr>
        <w:pStyle w:val="4"/>
        <w:rPr>
          <w:ins w:id="4591" w:author="Issam" w:date="2019-02-12T23:38:00Z"/>
          <w:rFonts w:eastAsia="Batang"/>
        </w:rPr>
      </w:pPr>
      <w:bookmarkStart w:id="4592" w:name="_Toc534720642"/>
      <w:ins w:id="4593" w:author="Issam" w:date="2019-02-12T23:38:00Z">
        <w:r w:rsidRPr="00E67E0D">
          <w:rPr>
            <w:rFonts w:eastAsia="Batang"/>
          </w:rPr>
          <w:t>9.3.1.108</w:t>
        </w:r>
        <w:r w:rsidRPr="00E67E0D">
          <w:rPr>
            <w:rFonts w:eastAsia="Batang"/>
          </w:rPr>
          <w:tab/>
        </w:r>
        <w:r w:rsidRPr="00E67E0D">
          <w:t>RAN Status Transfer Transparent Container</w:t>
        </w:r>
        <w:bookmarkEnd w:id="4592"/>
      </w:ins>
    </w:p>
    <w:p w14:paraId="03A80E5D" w14:textId="77777777" w:rsidR="006A1CE4" w:rsidRPr="00E67E0D" w:rsidRDefault="006A1CE4" w:rsidP="00E7499B">
      <w:pPr>
        <w:rPr>
          <w:ins w:id="4594" w:author="Issam" w:date="2019-02-12T23:38:00Z"/>
        </w:rPr>
      </w:pPr>
      <w:ins w:id="4595" w:author="Issam" w:date="2019-02-12T23:38:00Z">
        <w:r w:rsidRPr="00E67E0D">
          <w:t>This IE is produced by the source NG-RAN node and is transmitted to the target NG-RAN node. It is used for intra 5GC NG handover.</w:t>
        </w:r>
      </w:ins>
    </w:p>
    <w:p w14:paraId="613BAE78" w14:textId="77777777" w:rsidR="006A1CE4" w:rsidRPr="00E67E0D" w:rsidRDefault="006A1CE4" w:rsidP="00E7499B">
      <w:moveToRangeStart w:id="4596" w:author="Issam" w:date="2019-02-12T23:38:00Z" w:name="move907100"/>
      <w:moveTo w:id="4597" w:author="Issam" w:date="2019-02-12T23:38:00Z">
        <w:r w:rsidRPr="00E67E0D">
          <w:t>This IE is transparent to the AMF.</w:t>
        </w:r>
      </w:moveTo>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1951798D" w14:textId="77777777" w:rsidTr="00E7499B">
        <w:trPr>
          <w:ins w:id="4598" w:author="Issam" w:date="2019-02-12T23:38:00Z"/>
        </w:trPr>
        <w:tc>
          <w:tcPr>
            <w:tcW w:w="2448" w:type="dxa"/>
          </w:tcPr>
          <w:moveToRangeEnd w:id="4596"/>
          <w:p w14:paraId="49A123A2" w14:textId="77777777" w:rsidR="006A1CE4" w:rsidRPr="00E67E0D" w:rsidRDefault="006A1CE4" w:rsidP="00E7499B">
            <w:pPr>
              <w:pStyle w:val="TAH"/>
              <w:rPr>
                <w:ins w:id="4599" w:author="Issam" w:date="2019-02-12T23:38:00Z"/>
                <w:rFonts w:cs="Arial"/>
                <w:lang w:eastAsia="ja-JP"/>
              </w:rPr>
            </w:pPr>
            <w:ins w:id="4600" w:author="Issam" w:date="2019-02-12T23:38:00Z">
              <w:r w:rsidRPr="00E67E0D">
                <w:rPr>
                  <w:rFonts w:cs="Arial"/>
                  <w:lang w:eastAsia="ja-JP"/>
                </w:rPr>
                <w:t>IE/Group Name</w:t>
              </w:r>
            </w:ins>
          </w:p>
        </w:tc>
        <w:tc>
          <w:tcPr>
            <w:tcW w:w="1080" w:type="dxa"/>
          </w:tcPr>
          <w:p w14:paraId="45E0E939" w14:textId="77777777" w:rsidR="006A1CE4" w:rsidRPr="00E67E0D" w:rsidRDefault="006A1CE4" w:rsidP="00E7499B">
            <w:pPr>
              <w:pStyle w:val="TAH"/>
              <w:rPr>
                <w:ins w:id="4601" w:author="Issam" w:date="2019-02-12T23:38:00Z"/>
                <w:rFonts w:cs="Arial"/>
                <w:lang w:eastAsia="ja-JP"/>
              </w:rPr>
            </w:pPr>
            <w:ins w:id="4602" w:author="Issam" w:date="2019-02-12T23:38:00Z">
              <w:r w:rsidRPr="00E67E0D">
                <w:rPr>
                  <w:rFonts w:cs="Arial"/>
                  <w:lang w:eastAsia="ja-JP"/>
                </w:rPr>
                <w:t>Presence</w:t>
              </w:r>
            </w:ins>
          </w:p>
        </w:tc>
        <w:tc>
          <w:tcPr>
            <w:tcW w:w="1440" w:type="dxa"/>
          </w:tcPr>
          <w:p w14:paraId="606014B5" w14:textId="77777777" w:rsidR="006A1CE4" w:rsidRPr="00E67E0D" w:rsidRDefault="006A1CE4" w:rsidP="00E7499B">
            <w:pPr>
              <w:pStyle w:val="TAH"/>
              <w:rPr>
                <w:ins w:id="4603" w:author="Issam" w:date="2019-02-12T23:38:00Z"/>
                <w:rFonts w:cs="Arial"/>
                <w:lang w:eastAsia="ja-JP"/>
              </w:rPr>
            </w:pPr>
            <w:ins w:id="4604" w:author="Issam" w:date="2019-02-12T23:38:00Z">
              <w:r w:rsidRPr="00E67E0D">
                <w:rPr>
                  <w:rFonts w:cs="Arial"/>
                  <w:lang w:eastAsia="ja-JP"/>
                </w:rPr>
                <w:t>Range</w:t>
              </w:r>
            </w:ins>
          </w:p>
        </w:tc>
        <w:tc>
          <w:tcPr>
            <w:tcW w:w="1872" w:type="dxa"/>
          </w:tcPr>
          <w:p w14:paraId="61075E43" w14:textId="77777777" w:rsidR="006A1CE4" w:rsidRPr="00E67E0D" w:rsidRDefault="006A1CE4" w:rsidP="00E7499B">
            <w:pPr>
              <w:pStyle w:val="TAH"/>
              <w:rPr>
                <w:ins w:id="4605" w:author="Issam" w:date="2019-02-12T23:38:00Z"/>
                <w:rFonts w:cs="Arial"/>
                <w:lang w:eastAsia="ja-JP"/>
              </w:rPr>
            </w:pPr>
            <w:ins w:id="4606" w:author="Issam" w:date="2019-02-12T23:38:00Z">
              <w:r w:rsidRPr="00E67E0D">
                <w:rPr>
                  <w:rFonts w:cs="Arial"/>
                  <w:lang w:eastAsia="ja-JP"/>
                </w:rPr>
                <w:t>IE type and reference</w:t>
              </w:r>
            </w:ins>
          </w:p>
        </w:tc>
        <w:tc>
          <w:tcPr>
            <w:tcW w:w="2880" w:type="dxa"/>
          </w:tcPr>
          <w:p w14:paraId="72B80980" w14:textId="77777777" w:rsidR="006A1CE4" w:rsidRPr="00E67E0D" w:rsidRDefault="006A1CE4" w:rsidP="00E7499B">
            <w:pPr>
              <w:pStyle w:val="TAH"/>
              <w:rPr>
                <w:ins w:id="4607" w:author="Issam" w:date="2019-02-12T23:38:00Z"/>
                <w:rFonts w:cs="Arial"/>
                <w:lang w:eastAsia="ja-JP"/>
              </w:rPr>
            </w:pPr>
            <w:ins w:id="4608" w:author="Issam" w:date="2019-02-12T23:38:00Z">
              <w:r w:rsidRPr="00E67E0D">
                <w:rPr>
                  <w:rFonts w:cs="Arial"/>
                  <w:lang w:eastAsia="ja-JP"/>
                </w:rPr>
                <w:t>Semantics description</w:t>
              </w:r>
            </w:ins>
          </w:p>
        </w:tc>
      </w:tr>
      <w:tr w:rsidR="006A1CE4" w:rsidRPr="00E67E0D" w14:paraId="280663C8" w14:textId="77777777" w:rsidTr="00E7499B">
        <w:trPr>
          <w:ins w:id="4609" w:author="Issam" w:date="2019-02-12T23:38:00Z"/>
        </w:trPr>
        <w:tc>
          <w:tcPr>
            <w:tcW w:w="2448" w:type="dxa"/>
          </w:tcPr>
          <w:p w14:paraId="65B0C80C" w14:textId="77777777" w:rsidR="006A1CE4" w:rsidRPr="00E67E0D" w:rsidRDefault="006A1CE4" w:rsidP="00E7499B">
            <w:pPr>
              <w:pStyle w:val="TAL"/>
              <w:rPr>
                <w:ins w:id="4610" w:author="Issam" w:date="2019-02-12T23:38:00Z"/>
                <w:rFonts w:cs="Arial"/>
                <w:lang w:eastAsia="ja-JP"/>
              </w:rPr>
            </w:pPr>
            <w:ins w:id="4611" w:author="Issam" w:date="2019-02-12T23:38:00Z">
              <w:r w:rsidRPr="00E67E0D">
                <w:rPr>
                  <w:rFonts w:cs="Arial"/>
                  <w:b/>
                  <w:bCs/>
                  <w:lang w:eastAsia="ja-JP"/>
                </w:rPr>
                <w:t xml:space="preserve">DRBs </w:t>
              </w:r>
              <w:r w:rsidRPr="00E67E0D">
                <w:rPr>
                  <w:rFonts w:eastAsia="MS Mincho" w:cs="Arial"/>
                  <w:b/>
                  <w:bCs/>
                  <w:lang w:eastAsia="ja-JP"/>
                </w:rPr>
                <w:t>Subject to Status Transfer List</w:t>
              </w:r>
            </w:ins>
          </w:p>
        </w:tc>
        <w:tc>
          <w:tcPr>
            <w:tcW w:w="1080" w:type="dxa"/>
          </w:tcPr>
          <w:p w14:paraId="49F76C8B" w14:textId="77777777" w:rsidR="006A1CE4" w:rsidRPr="00E67E0D" w:rsidRDefault="006A1CE4" w:rsidP="00E7499B">
            <w:pPr>
              <w:pStyle w:val="TAL"/>
              <w:rPr>
                <w:ins w:id="4612" w:author="Issam" w:date="2019-02-12T23:38:00Z"/>
                <w:rFonts w:cs="Arial"/>
                <w:lang w:eastAsia="ja-JP"/>
              </w:rPr>
            </w:pPr>
          </w:p>
        </w:tc>
        <w:tc>
          <w:tcPr>
            <w:tcW w:w="1440" w:type="dxa"/>
          </w:tcPr>
          <w:p w14:paraId="340BF7D3" w14:textId="77777777" w:rsidR="006A1CE4" w:rsidRPr="00E67E0D" w:rsidRDefault="006A1CE4" w:rsidP="00E7499B">
            <w:pPr>
              <w:pStyle w:val="TAL"/>
              <w:rPr>
                <w:ins w:id="4613" w:author="Issam" w:date="2019-02-12T23:38:00Z"/>
                <w:i/>
                <w:lang w:eastAsia="ja-JP"/>
              </w:rPr>
            </w:pPr>
            <w:ins w:id="4614" w:author="Issam" w:date="2019-02-12T23:38:00Z">
              <w:r w:rsidRPr="00E67E0D">
                <w:rPr>
                  <w:rFonts w:cs="Arial"/>
                  <w:i/>
                  <w:lang w:eastAsia="ja-JP"/>
                </w:rPr>
                <w:t>1</w:t>
              </w:r>
            </w:ins>
          </w:p>
        </w:tc>
        <w:tc>
          <w:tcPr>
            <w:tcW w:w="1872" w:type="dxa"/>
          </w:tcPr>
          <w:p w14:paraId="4A2F1FA3" w14:textId="77777777" w:rsidR="006A1CE4" w:rsidRPr="00E67E0D" w:rsidRDefault="006A1CE4" w:rsidP="00E7499B">
            <w:pPr>
              <w:pStyle w:val="TAL"/>
              <w:rPr>
                <w:ins w:id="4615" w:author="Issam" w:date="2019-02-12T23:38:00Z"/>
                <w:rFonts w:cs="Arial"/>
                <w:lang w:eastAsia="ja-JP"/>
              </w:rPr>
            </w:pPr>
          </w:p>
        </w:tc>
        <w:tc>
          <w:tcPr>
            <w:tcW w:w="2880" w:type="dxa"/>
          </w:tcPr>
          <w:p w14:paraId="0CDD7CB8" w14:textId="77777777" w:rsidR="006A1CE4" w:rsidRPr="00E67E0D" w:rsidRDefault="006A1CE4" w:rsidP="00E7499B">
            <w:pPr>
              <w:pStyle w:val="TAL"/>
              <w:rPr>
                <w:ins w:id="4616" w:author="Issam" w:date="2019-02-12T23:38:00Z"/>
                <w:lang w:eastAsia="ja-JP"/>
              </w:rPr>
            </w:pPr>
          </w:p>
        </w:tc>
      </w:tr>
      <w:tr w:rsidR="006A1CE4" w:rsidRPr="00E67E0D" w14:paraId="59D0963E" w14:textId="77777777" w:rsidTr="00E7499B">
        <w:trPr>
          <w:ins w:id="4617" w:author="Issam" w:date="2019-02-12T23:38:00Z"/>
        </w:trPr>
        <w:tc>
          <w:tcPr>
            <w:tcW w:w="2448" w:type="dxa"/>
          </w:tcPr>
          <w:p w14:paraId="182EA755" w14:textId="77777777" w:rsidR="006A1CE4" w:rsidRPr="00E67E0D" w:rsidRDefault="006A1CE4" w:rsidP="00E7499B">
            <w:pPr>
              <w:pStyle w:val="TAL"/>
              <w:ind w:left="73"/>
              <w:rPr>
                <w:ins w:id="4618" w:author="Issam" w:date="2019-02-12T23:38:00Z"/>
                <w:rFonts w:cs="Arial"/>
                <w:lang w:eastAsia="ja-JP"/>
              </w:rPr>
            </w:pPr>
            <w:ins w:id="4619" w:author="Issam" w:date="2019-02-12T23:38:00Z">
              <w:r w:rsidRPr="00E67E0D">
                <w:rPr>
                  <w:rFonts w:cs="Arial"/>
                  <w:b/>
                  <w:bCs/>
                  <w:lang w:eastAsia="ja-JP"/>
                </w:rPr>
                <w:t xml:space="preserve">&gt;DRBs </w:t>
              </w:r>
              <w:r w:rsidRPr="00E67E0D">
                <w:rPr>
                  <w:rFonts w:eastAsia="MS Mincho" w:cs="Arial"/>
                  <w:b/>
                  <w:bCs/>
                  <w:lang w:eastAsia="ja-JP"/>
                </w:rPr>
                <w:t>Subject to Status Transfer Item</w:t>
              </w:r>
            </w:ins>
          </w:p>
        </w:tc>
        <w:tc>
          <w:tcPr>
            <w:tcW w:w="1080" w:type="dxa"/>
          </w:tcPr>
          <w:p w14:paraId="50D619C8" w14:textId="77777777" w:rsidR="006A1CE4" w:rsidRPr="00E67E0D" w:rsidRDefault="006A1CE4" w:rsidP="00E7499B">
            <w:pPr>
              <w:pStyle w:val="TAL"/>
              <w:rPr>
                <w:ins w:id="4620" w:author="Issam" w:date="2019-02-12T23:38:00Z"/>
                <w:rFonts w:cs="Arial"/>
                <w:lang w:eastAsia="ja-JP"/>
              </w:rPr>
            </w:pPr>
          </w:p>
        </w:tc>
        <w:tc>
          <w:tcPr>
            <w:tcW w:w="1440" w:type="dxa"/>
          </w:tcPr>
          <w:p w14:paraId="40A7E672" w14:textId="77777777" w:rsidR="006A1CE4" w:rsidRPr="00E67E0D" w:rsidRDefault="006A1CE4" w:rsidP="00E7499B">
            <w:pPr>
              <w:pStyle w:val="TAL"/>
              <w:rPr>
                <w:ins w:id="4621" w:author="Issam" w:date="2019-02-12T23:38:00Z"/>
                <w:i/>
                <w:lang w:eastAsia="ja-JP"/>
              </w:rPr>
            </w:pPr>
            <w:ins w:id="4622" w:author="Issam" w:date="2019-02-12T23:38:00Z">
              <w:r w:rsidRPr="00E67E0D">
                <w:rPr>
                  <w:rFonts w:cs="Arial"/>
                  <w:i/>
                  <w:lang w:eastAsia="ja-JP"/>
                </w:rPr>
                <w:t>1..&lt;maxnoof DRBs&gt;</w:t>
              </w:r>
            </w:ins>
          </w:p>
        </w:tc>
        <w:tc>
          <w:tcPr>
            <w:tcW w:w="1872" w:type="dxa"/>
          </w:tcPr>
          <w:p w14:paraId="044086A0" w14:textId="77777777" w:rsidR="006A1CE4" w:rsidRPr="00E67E0D" w:rsidRDefault="006A1CE4" w:rsidP="00E7499B">
            <w:pPr>
              <w:pStyle w:val="TAL"/>
              <w:rPr>
                <w:ins w:id="4623" w:author="Issam" w:date="2019-02-12T23:38:00Z"/>
                <w:rFonts w:cs="Arial"/>
                <w:lang w:eastAsia="ja-JP"/>
              </w:rPr>
            </w:pPr>
          </w:p>
        </w:tc>
        <w:tc>
          <w:tcPr>
            <w:tcW w:w="2880" w:type="dxa"/>
          </w:tcPr>
          <w:p w14:paraId="3A79481F" w14:textId="77777777" w:rsidR="006A1CE4" w:rsidRPr="00E67E0D" w:rsidRDefault="006A1CE4" w:rsidP="00E7499B">
            <w:pPr>
              <w:pStyle w:val="TAL"/>
              <w:rPr>
                <w:ins w:id="4624" w:author="Issam" w:date="2019-02-12T23:38:00Z"/>
                <w:lang w:eastAsia="ja-JP"/>
              </w:rPr>
            </w:pPr>
          </w:p>
        </w:tc>
      </w:tr>
      <w:tr w:rsidR="006A1CE4" w:rsidRPr="00E67E0D" w14:paraId="543D971B" w14:textId="77777777" w:rsidTr="00E7499B">
        <w:trPr>
          <w:ins w:id="4625" w:author="Issam" w:date="2019-02-12T23:38:00Z"/>
        </w:trPr>
        <w:tc>
          <w:tcPr>
            <w:tcW w:w="2448" w:type="dxa"/>
          </w:tcPr>
          <w:p w14:paraId="32209F37" w14:textId="77777777" w:rsidR="006A1CE4" w:rsidRPr="00E67E0D" w:rsidRDefault="006A1CE4" w:rsidP="00E7499B">
            <w:pPr>
              <w:pStyle w:val="TAL"/>
              <w:ind w:left="163"/>
              <w:rPr>
                <w:ins w:id="4626" w:author="Issam" w:date="2019-02-12T23:38:00Z"/>
                <w:rFonts w:cs="Arial"/>
                <w:lang w:eastAsia="ja-JP"/>
              </w:rPr>
            </w:pPr>
            <w:ins w:id="4627" w:author="Issam" w:date="2019-02-12T23:38:00Z">
              <w:r w:rsidRPr="00E67E0D">
                <w:rPr>
                  <w:rFonts w:cs="Arial"/>
                  <w:lang w:eastAsia="ja-JP"/>
                </w:rPr>
                <w:t>&gt;&gt;DRB ID</w:t>
              </w:r>
            </w:ins>
          </w:p>
        </w:tc>
        <w:tc>
          <w:tcPr>
            <w:tcW w:w="1080" w:type="dxa"/>
          </w:tcPr>
          <w:p w14:paraId="2888E0E4" w14:textId="77777777" w:rsidR="006A1CE4" w:rsidRPr="00E67E0D" w:rsidRDefault="006A1CE4" w:rsidP="00E7499B">
            <w:pPr>
              <w:pStyle w:val="TAL"/>
              <w:rPr>
                <w:ins w:id="4628" w:author="Issam" w:date="2019-02-12T23:38:00Z"/>
                <w:rFonts w:cs="Arial"/>
                <w:lang w:eastAsia="ja-JP"/>
              </w:rPr>
            </w:pPr>
            <w:ins w:id="4629" w:author="Issam" w:date="2019-02-12T23:38:00Z">
              <w:r w:rsidRPr="00E67E0D">
                <w:rPr>
                  <w:rFonts w:cs="Arial"/>
                  <w:lang w:eastAsia="ja-JP"/>
                </w:rPr>
                <w:t>M</w:t>
              </w:r>
            </w:ins>
          </w:p>
        </w:tc>
        <w:tc>
          <w:tcPr>
            <w:tcW w:w="1440" w:type="dxa"/>
          </w:tcPr>
          <w:p w14:paraId="2628517D" w14:textId="77777777" w:rsidR="006A1CE4" w:rsidRPr="00E67E0D" w:rsidRDefault="006A1CE4" w:rsidP="00E7499B">
            <w:pPr>
              <w:pStyle w:val="TAL"/>
              <w:rPr>
                <w:ins w:id="4630" w:author="Issam" w:date="2019-02-12T23:38:00Z"/>
                <w:i/>
                <w:lang w:eastAsia="ja-JP"/>
              </w:rPr>
            </w:pPr>
          </w:p>
        </w:tc>
        <w:tc>
          <w:tcPr>
            <w:tcW w:w="1872" w:type="dxa"/>
          </w:tcPr>
          <w:p w14:paraId="73CAE6E6" w14:textId="77777777" w:rsidR="006A1CE4" w:rsidRPr="00E67E0D" w:rsidRDefault="006A1CE4" w:rsidP="00E7499B">
            <w:pPr>
              <w:pStyle w:val="TAL"/>
              <w:rPr>
                <w:ins w:id="4631" w:author="Issam" w:date="2019-02-12T23:38:00Z"/>
                <w:rFonts w:cs="Arial"/>
                <w:lang w:eastAsia="ja-JP"/>
              </w:rPr>
            </w:pPr>
            <w:ins w:id="4632" w:author="Issam" w:date="2019-02-12T23:38:00Z">
              <w:r w:rsidRPr="00E67E0D">
                <w:rPr>
                  <w:rFonts w:cs="Arial"/>
                  <w:snapToGrid w:val="0"/>
                  <w:lang w:eastAsia="ja-JP"/>
                </w:rPr>
                <w:t>9.3.1.53</w:t>
              </w:r>
            </w:ins>
          </w:p>
        </w:tc>
        <w:tc>
          <w:tcPr>
            <w:tcW w:w="2880" w:type="dxa"/>
          </w:tcPr>
          <w:p w14:paraId="4A08F220" w14:textId="77777777" w:rsidR="006A1CE4" w:rsidRPr="00E67E0D" w:rsidRDefault="006A1CE4" w:rsidP="00E7499B">
            <w:pPr>
              <w:pStyle w:val="TAL"/>
              <w:rPr>
                <w:ins w:id="4633" w:author="Issam" w:date="2019-02-12T23:38:00Z"/>
                <w:lang w:eastAsia="ja-JP"/>
              </w:rPr>
            </w:pPr>
          </w:p>
        </w:tc>
      </w:tr>
      <w:tr w:rsidR="006A1CE4" w:rsidRPr="00E67E0D" w14:paraId="517E4A9F" w14:textId="77777777" w:rsidTr="00E7499B">
        <w:trPr>
          <w:ins w:id="4634" w:author="Issam" w:date="2019-02-12T23:38:00Z"/>
        </w:trPr>
        <w:tc>
          <w:tcPr>
            <w:tcW w:w="2448" w:type="dxa"/>
          </w:tcPr>
          <w:p w14:paraId="59DACCB6" w14:textId="77777777" w:rsidR="006A1CE4" w:rsidRPr="00E67E0D" w:rsidRDefault="006A1CE4" w:rsidP="00E7499B">
            <w:pPr>
              <w:pStyle w:val="TAL"/>
              <w:ind w:left="163"/>
              <w:rPr>
                <w:ins w:id="4635" w:author="Issam" w:date="2019-02-12T23:38:00Z"/>
                <w:rFonts w:cs="Arial"/>
                <w:lang w:eastAsia="ja-JP"/>
              </w:rPr>
            </w:pPr>
            <w:ins w:id="4636" w:author="Issam" w:date="2019-02-12T23:38:00Z">
              <w:r w:rsidRPr="00E67E0D">
                <w:rPr>
                  <w:rFonts w:cs="Arial"/>
                  <w:lang w:eastAsia="ja-JP"/>
                </w:rPr>
                <w:t xml:space="preserve">&gt;&gt;CHOICE </w:t>
              </w:r>
              <w:r w:rsidRPr="00E67E0D">
                <w:rPr>
                  <w:rFonts w:cs="Arial"/>
                  <w:i/>
                  <w:lang w:eastAsia="ja-JP"/>
                </w:rPr>
                <w:t>UL DRB Status</w:t>
              </w:r>
            </w:ins>
          </w:p>
        </w:tc>
        <w:tc>
          <w:tcPr>
            <w:tcW w:w="1080" w:type="dxa"/>
          </w:tcPr>
          <w:p w14:paraId="39EC3D28" w14:textId="77777777" w:rsidR="006A1CE4" w:rsidRPr="00E67E0D" w:rsidRDefault="006A1CE4" w:rsidP="00E7499B">
            <w:pPr>
              <w:pStyle w:val="TAL"/>
              <w:rPr>
                <w:ins w:id="4637" w:author="Issam" w:date="2019-02-12T23:38:00Z"/>
                <w:rFonts w:cs="Arial"/>
                <w:lang w:eastAsia="ja-JP"/>
              </w:rPr>
            </w:pPr>
            <w:ins w:id="4638" w:author="Issam" w:date="2019-02-12T23:38:00Z">
              <w:r w:rsidRPr="00E67E0D">
                <w:rPr>
                  <w:rFonts w:cs="Arial"/>
                  <w:lang w:eastAsia="ja-JP"/>
                </w:rPr>
                <w:t>M</w:t>
              </w:r>
            </w:ins>
          </w:p>
        </w:tc>
        <w:tc>
          <w:tcPr>
            <w:tcW w:w="1440" w:type="dxa"/>
          </w:tcPr>
          <w:p w14:paraId="36F2F59B" w14:textId="77777777" w:rsidR="006A1CE4" w:rsidRPr="00E67E0D" w:rsidRDefault="006A1CE4" w:rsidP="00E7499B">
            <w:pPr>
              <w:pStyle w:val="TAL"/>
              <w:rPr>
                <w:ins w:id="4639" w:author="Issam" w:date="2019-02-12T23:38:00Z"/>
                <w:i/>
                <w:lang w:eastAsia="ja-JP"/>
              </w:rPr>
            </w:pPr>
          </w:p>
        </w:tc>
        <w:tc>
          <w:tcPr>
            <w:tcW w:w="1872" w:type="dxa"/>
          </w:tcPr>
          <w:p w14:paraId="21C51F7D" w14:textId="77777777" w:rsidR="006A1CE4" w:rsidRPr="00E67E0D" w:rsidRDefault="006A1CE4" w:rsidP="00E7499B">
            <w:pPr>
              <w:pStyle w:val="TAL"/>
              <w:rPr>
                <w:ins w:id="4640" w:author="Issam" w:date="2019-02-12T23:38:00Z"/>
                <w:rFonts w:cs="Arial"/>
                <w:snapToGrid w:val="0"/>
                <w:lang w:eastAsia="ja-JP"/>
              </w:rPr>
            </w:pPr>
          </w:p>
        </w:tc>
        <w:tc>
          <w:tcPr>
            <w:tcW w:w="2880" w:type="dxa"/>
          </w:tcPr>
          <w:p w14:paraId="2255D2A2" w14:textId="77777777" w:rsidR="006A1CE4" w:rsidRPr="00E67E0D" w:rsidRDefault="006A1CE4" w:rsidP="00E7499B">
            <w:pPr>
              <w:pStyle w:val="TAL"/>
              <w:rPr>
                <w:ins w:id="4641" w:author="Issam" w:date="2019-02-12T23:38:00Z"/>
                <w:lang w:eastAsia="ja-JP"/>
              </w:rPr>
            </w:pPr>
          </w:p>
        </w:tc>
      </w:tr>
      <w:tr w:rsidR="006A1CE4" w:rsidRPr="00E67E0D" w14:paraId="0E6B51A1" w14:textId="77777777" w:rsidTr="00E7499B">
        <w:trPr>
          <w:ins w:id="4642" w:author="Issam" w:date="2019-02-12T23:38:00Z"/>
        </w:trPr>
        <w:tc>
          <w:tcPr>
            <w:tcW w:w="2448" w:type="dxa"/>
          </w:tcPr>
          <w:p w14:paraId="75019152" w14:textId="77777777" w:rsidR="006A1CE4" w:rsidRPr="00E67E0D" w:rsidRDefault="006A1CE4" w:rsidP="00E7499B">
            <w:pPr>
              <w:pStyle w:val="TAL"/>
              <w:ind w:left="253"/>
              <w:rPr>
                <w:ins w:id="4643" w:author="Issam" w:date="2019-02-12T23:38:00Z"/>
                <w:rFonts w:cs="Arial"/>
                <w:lang w:eastAsia="ja-JP"/>
              </w:rPr>
            </w:pPr>
            <w:ins w:id="4644" w:author="Issam" w:date="2019-02-12T23:38:00Z">
              <w:r w:rsidRPr="00E67E0D">
                <w:rPr>
                  <w:rFonts w:cs="Arial"/>
                  <w:lang w:eastAsia="ja-JP"/>
                </w:rPr>
                <w:t>&gt;&gt;&gt;</w:t>
              </w:r>
              <w:r w:rsidRPr="00E67E0D">
                <w:rPr>
                  <w:rFonts w:cs="Arial"/>
                  <w:i/>
                  <w:lang w:eastAsia="ja-JP"/>
                </w:rPr>
                <w:t>12 bits</w:t>
              </w:r>
            </w:ins>
          </w:p>
        </w:tc>
        <w:tc>
          <w:tcPr>
            <w:tcW w:w="1080" w:type="dxa"/>
          </w:tcPr>
          <w:p w14:paraId="5830F5A4" w14:textId="77777777" w:rsidR="006A1CE4" w:rsidRPr="00E67E0D" w:rsidRDefault="006A1CE4" w:rsidP="00E7499B">
            <w:pPr>
              <w:pStyle w:val="TAL"/>
              <w:rPr>
                <w:ins w:id="4645" w:author="Issam" w:date="2019-02-12T23:38:00Z"/>
                <w:rFonts w:cs="Arial"/>
                <w:lang w:eastAsia="ja-JP"/>
              </w:rPr>
            </w:pPr>
          </w:p>
        </w:tc>
        <w:tc>
          <w:tcPr>
            <w:tcW w:w="1440" w:type="dxa"/>
          </w:tcPr>
          <w:p w14:paraId="694C8259" w14:textId="77777777" w:rsidR="006A1CE4" w:rsidRPr="00E67E0D" w:rsidRDefault="006A1CE4" w:rsidP="00E7499B">
            <w:pPr>
              <w:pStyle w:val="TAL"/>
              <w:rPr>
                <w:ins w:id="4646" w:author="Issam" w:date="2019-02-12T23:38:00Z"/>
                <w:i/>
                <w:lang w:eastAsia="ja-JP"/>
              </w:rPr>
            </w:pPr>
          </w:p>
        </w:tc>
        <w:tc>
          <w:tcPr>
            <w:tcW w:w="1872" w:type="dxa"/>
          </w:tcPr>
          <w:p w14:paraId="37316E25" w14:textId="77777777" w:rsidR="006A1CE4" w:rsidRPr="00E67E0D" w:rsidRDefault="006A1CE4" w:rsidP="00E7499B">
            <w:pPr>
              <w:pStyle w:val="TAL"/>
              <w:rPr>
                <w:ins w:id="4647" w:author="Issam" w:date="2019-02-12T23:38:00Z"/>
                <w:rFonts w:cs="Arial"/>
                <w:snapToGrid w:val="0"/>
                <w:lang w:eastAsia="ja-JP"/>
              </w:rPr>
            </w:pPr>
          </w:p>
        </w:tc>
        <w:tc>
          <w:tcPr>
            <w:tcW w:w="2880" w:type="dxa"/>
          </w:tcPr>
          <w:p w14:paraId="7E5B44CC" w14:textId="77777777" w:rsidR="006A1CE4" w:rsidRPr="00E67E0D" w:rsidRDefault="006A1CE4" w:rsidP="00E7499B">
            <w:pPr>
              <w:pStyle w:val="TAL"/>
              <w:rPr>
                <w:ins w:id="4648" w:author="Issam" w:date="2019-02-12T23:38:00Z"/>
                <w:lang w:eastAsia="ja-JP"/>
              </w:rPr>
            </w:pPr>
          </w:p>
        </w:tc>
      </w:tr>
      <w:tr w:rsidR="006A1CE4" w:rsidRPr="00E67E0D" w14:paraId="496DBBA1" w14:textId="77777777" w:rsidTr="00E7499B">
        <w:trPr>
          <w:ins w:id="4649" w:author="Issam" w:date="2019-02-12T23:38:00Z"/>
        </w:trPr>
        <w:tc>
          <w:tcPr>
            <w:tcW w:w="2448" w:type="dxa"/>
          </w:tcPr>
          <w:p w14:paraId="4627495B" w14:textId="77777777" w:rsidR="006A1CE4" w:rsidRPr="00E67E0D" w:rsidRDefault="006A1CE4" w:rsidP="00E7499B">
            <w:pPr>
              <w:pStyle w:val="TAL"/>
              <w:ind w:left="343"/>
              <w:rPr>
                <w:ins w:id="4650" w:author="Issam" w:date="2019-02-12T23:38:00Z"/>
                <w:rFonts w:cs="Arial"/>
                <w:lang w:eastAsia="ja-JP"/>
              </w:rPr>
            </w:pPr>
            <w:ins w:id="4651" w:author="Issam" w:date="2019-02-12T23:38:00Z">
              <w:r w:rsidRPr="00E67E0D">
                <w:rPr>
                  <w:rFonts w:cs="Arial"/>
                  <w:lang w:eastAsia="ja-JP"/>
                </w:rPr>
                <w:t>&gt;&gt;&gt;&gt;UL COUNT Value</w:t>
              </w:r>
            </w:ins>
          </w:p>
        </w:tc>
        <w:tc>
          <w:tcPr>
            <w:tcW w:w="1080" w:type="dxa"/>
          </w:tcPr>
          <w:p w14:paraId="6C3606EA" w14:textId="77777777" w:rsidR="006A1CE4" w:rsidRPr="00E67E0D" w:rsidRDefault="006A1CE4" w:rsidP="00E7499B">
            <w:pPr>
              <w:pStyle w:val="TAL"/>
              <w:rPr>
                <w:ins w:id="4652" w:author="Issam" w:date="2019-02-12T23:38:00Z"/>
                <w:rFonts w:cs="Arial"/>
                <w:lang w:eastAsia="ja-JP"/>
              </w:rPr>
            </w:pPr>
            <w:ins w:id="4653" w:author="Issam" w:date="2019-02-12T23:38:00Z">
              <w:r w:rsidRPr="00E67E0D">
                <w:rPr>
                  <w:rFonts w:cs="Arial"/>
                  <w:lang w:eastAsia="ja-JP"/>
                </w:rPr>
                <w:t>M</w:t>
              </w:r>
            </w:ins>
          </w:p>
        </w:tc>
        <w:tc>
          <w:tcPr>
            <w:tcW w:w="1440" w:type="dxa"/>
          </w:tcPr>
          <w:p w14:paraId="6FB43D8F" w14:textId="77777777" w:rsidR="006A1CE4" w:rsidRPr="00E67E0D" w:rsidRDefault="006A1CE4" w:rsidP="00E7499B">
            <w:pPr>
              <w:pStyle w:val="TAL"/>
              <w:rPr>
                <w:ins w:id="4654" w:author="Issam" w:date="2019-02-12T23:38:00Z"/>
                <w:i/>
                <w:lang w:eastAsia="ja-JP"/>
              </w:rPr>
            </w:pPr>
          </w:p>
        </w:tc>
        <w:tc>
          <w:tcPr>
            <w:tcW w:w="1872" w:type="dxa"/>
          </w:tcPr>
          <w:p w14:paraId="70AA8F35" w14:textId="77777777" w:rsidR="006A1CE4" w:rsidRPr="00E67E0D" w:rsidRDefault="006A1CE4" w:rsidP="00E7499B">
            <w:pPr>
              <w:pStyle w:val="TAL"/>
              <w:rPr>
                <w:ins w:id="4655" w:author="Issam" w:date="2019-02-12T23:38:00Z"/>
                <w:rFonts w:cs="Arial"/>
                <w:lang w:eastAsia="ja-JP"/>
              </w:rPr>
            </w:pPr>
            <w:ins w:id="4656" w:author="Issam" w:date="2019-02-12T23:38:00Z">
              <w:r w:rsidRPr="00E67E0D">
                <w:rPr>
                  <w:rFonts w:cs="Arial"/>
                  <w:lang w:eastAsia="ja-JP"/>
                </w:rPr>
                <w:t>COUNT Value for PDCP SN Length 12</w:t>
              </w:r>
            </w:ins>
          </w:p>
          <w:p w14:paraId="5A44D29F" w14:textId="77777777" w:rsidR="006A1CE4" w:rsidRPr="00E67E0D" w:rsidRDefault="006A1CE4" w:rsidP="00E7499B">
            <w:pPr>
              <w:pStyle w:val="TAL"/>
              <w:rPr>
                <w:ins w:id="4657" w:author="Issam" w:date="2019-02-12T23:38:00Z"/>
                <w:rFonts w:cs="Arial"/>
                <w:lang w:eastAsia="ja-JP"/>
              </w:rPr>
            </w:pPr>
            <w:ins w:id="4658" w:author="Issam" w:date="2019-02-12T23:38:00Z">
              <w:r w:rsidRPr="00E67E0D">
                <w:rPr>
                  <w:rFonts w:cs="Arial"/>
                  <w:lang w:eastAsia="ja-JP"/>
                </w:rPr>
                <w:t>9.3.1.109</w:t>
              </w:r>
            </w:ins>
          </w:p>
        </w:tc>
        <w:tc>
          <w:tcPr>
            <w:tcW w:w="2880" w:type="dxa"/>
          </w:tcPr>
          <w:p w14:paraId="1D510D08" w14:textId="77777777" w:rsidR="006A1CE4" w:rsidRPr="00E67E0D" w:rsidRDefault="006A1CE4" w:rsidP="00E7499B">
            <w:pPr>
              <w:pStyle w:val="TAL"/>
              <w:rPr>
                <w:ins w:id="4659" w:author="Issam" w:date="2019-02-12T23:38:00Z"/>
                <w:lang w:eastAsia="ja-JP"/>
              </w:rPr>
            </w:pPr>
            <w:ins w:id="4660" w:author="Issam" w:date="2019-02-12T23:38:00Z">
              <w:r w:rsidRPr="00502791">
                <w:rPr>
                  <w:rFonts w:eastAsia="SimSun" w:cs="Arial"/>
                  <w:bCs/>
                  <w:szCs w:val="18"/>
                  <w:lang w:eastAsia="zh-CN"/>
                </w:rPr>
                <w:t xml:space="preserve">PDCP-SN and HFN of </w:t>
              </w:r>
              <w:r w:rsidRPr="00E67E0D">
                <w:rPr>
                  <w:rFonts w:eastAsia="SimSun" w:cs="Arial"/>
                  <w:bCs/>
                  <w:szCs w:val="18"/>
                  <w:lang w:eastAsia="zh-CN"/>
                </w:rPr>
                <w:t xml:space="preserve">the </w:t>
              </w:r>
              <w:r w:rsidRPr="00502791">
                <w:rPr>
                  <w:rFonts w:eastAsia="SimSun" w:cs="Arial"/>
                  <w:bCs/>
                  <w:szCs w:val="18"/>
                  <w:lang w:eastAsia="zh-CN"/>
                </w:rPr>
                <w:t>first missing UL PDCP SDU in case of 12 bit long PDCP-SN.</w:t>
              </w:r>
            </w:ins>
          </w:p>
        </w:tc>
      </w:tr>
      <w:tr w:rsidR="006A1CE4" w:rsidRPr="00E67E0D" w14:paraId="05A00321" w14:textId="77777777" w:rsidTr="00E7499B">
        <w:trPr>
          <w:ins w:id="4661" w:author="Issam" w:date="2019-02-12T23:38:00Z"/>
        </w:trPr>
        <w:tc>
          <w:tcPr>
            <w:tcW w:w="2448" w:type="dxa"/>
          </w:tcPr>
          <w:p w14:paraId="11C3F385" w14:textId="77777777" w:rsidR="006A1CE4" w:rsidRPr="00E67E0D" w:rsidRDefault="006A1CE4" w:rsidP="00E7499B">
            <w:pPr>
              <w:pStyle w:val="TAL"/>
              <w:ind w:left="343"/>
              <w:rPr>
                <w:ins w:id="4662" w:author="Issam" w:date="2019-02-12T23:38:00Z"/>
                <w:rFonts w:cs="Arial"/>
                <w:lang w:eastAsia="ja-JP"/>
              </w:rPr>
            </w:pPr>
            <w:ins w:id="4663" w:author="Issam" w:date="2019-02-12T23:38:00Z">
              <w:r w:rsidRPr="00E67E0D">
                <w:rPr>
                  <w:rFonts w:cs="Arial"/>
                  <w:bCs/>
                  <w:lang w:eastAsia="ja-JP"/>
                </w:rPr>
                <w:t>&gt;&gt;&gt;&gt;</w:t>
              </w:r>
              <w:r w:rsidRPr="00E67E0D">
                <w:rPr>
                  <w:rFonts w:cs="Arial"/>
                  <w:lang w:eastAsia="ja-JP"/>
                </w:rPr>
                <w:t>Receive Status of UL PDCP SDUs</w:t>
              </w:r>
            </w:ins>
          </w:p>
        </w:tc>
        <w:tc>
          <w:tcPr>
            <w:tcW w:w="1080" w:type="dxa"/>
          </w:tcPr>
          <w:p w14:paraId="2561FB9A" w14:textId="77777777" w:rsidR="006A1CE4" w:rsidRPr="00E67E0D" w:rsidRDefault="006A1CE4" w:rsidP="00E7499B">
            <w:pPr>
              <w:pStyle w:val="TAL"/>
              <w:rPr>
                <w:ins w:id="4664" w:author="Issam" w:date="2019-02-12T23:38:00Z"/>
                <w:rFonts w:cs="Arial"/>
                <w:lang w:eastAsia="ja-JP"/>
              </w:rPr>
            </w:pPr>
            <w:ins w:id="4665" w:author="Issam" w:date="2019-02-12T23:38:00Z">
              <w:r w:rsidRPr="00E67E0D">
                <w:rPr>
                  <w:rFonts w:cs="Arial"/>
                  <w:lang w:eastAsia="ja-JP"/>
                </w:rPr>
                <w:t>O</w:t>
              </w:r>
            </w:ins>
          </w:p>
        </w:tc>
        <w:tc>
          <w:tcPr>
            <w:tcW w:w="1440" w:type="dxa"/>
          </w:tcPr>
          <w:p w14:paraId="3AFE04F5" w14:textId="77777777" w:rsidR="006A1CE4" w:rsidRPr="00E67E0D" w:rsidRDefault="006A1CE4" w:rsidP="00E7499B">
            <w:pPr>
              <w:pStyle w:val="TAL"/>
              <w:rPr>
                <w:ins w:id="4666" w:author="Issam" w:date="2019-02-12T23:38:00Z"/>
                <w:i/>
                <w:lang w:eastAsia="ja-JP"/>
              </w:rPr>
            </w:pPr>
          </w:p>
        </w:tc>
        <w:tc>
          <w:tcPr>
            <w:tcW w:w="1872" w:type="dxa"/>
          </w:tcPr>
          <w:p w14:paraId="3E1105D1" w14:textId="77777777" w:rsidR="006A1CE4" w:rsidRPr="00E67E0D" w:rsidRDefault="006A1CE4" w:rsidP="00E7499B">
            <w:pPr>
              <w:pStyle w:val="TAL"/>
              <w:rPr>
                <w:ins w:id="4667" w:author="Issam" w:date="2019-02-12T23:38:00Z"/>
                <w:rFonts w:cs="Arial"/>
                <w:lang w:eastAsia="ja-JP"/>
              </w:rPr>
            </w:pPr>
            <w:ins w:id="4668" w:author="Issam" w:date="2019-02-12T23:38:00Z">
              <w:r w:rsidRPr="00E67E0D">
                <w:rPr>
                  <w:rFonts w:cs="Arial"/>
                  <w:snapToGrid w:val="0"/>
                  <w:lang w:eastAsia="ja-JP"/>
                </w:rPr>
                <w:t>BIT STRING (SIZE(1..2048))</w:t>
              </w:r>
            </w:ins>
          </w:p>
        </w:tc>
        <w:tc>
          <w:tcPr>
            <w:tcW w:w="2880" w:type="dxa"/>
          </w:tcPr>
          <w:p w14:paraId="2E190276" w14:textId="77777777" w:rsidR="006A1CE4" w:rsidRPr="00E67E0D" w:rsidRDefault="006A1CE4" w:rsidP="00E7499B">
            <w:pPr>
              <w:pStyle w:val="TAL"/>
              <w:rPr>
                <w:ins w:id="4669" w:author="Issam" w:date="2019-02-12T23:38:00Z"/>
                <w:rFonts w:cs="Arial"/>
                <w:lang w:eastAsia="ko-KR"/>
              </w:rPr>
            </w:pPr>
            <w:ins w:id="4670" w:author="Issam" w:date="2019-02-12T23:38:00Z">
              <w:r w:rsidRPr="00E67E0D">
                <w:rPr>
                  <w:rFonts w:cs="Arial"/>
                  <w:lang w:eastAsia="ko-KR"/>
                </w:rPr>
                <w:t>The IE is used in case of 12 bit long PDCP-SN.</w:t>
              </w:r>
            </w:ins>
          </w:p>
          <w:p w14:paraId="1080330D" w14:textId="77777777" w:rsidR="006A1CE4" w:rsidRPr="00E67E0D" w:rsidRDefault="006A1CE4" w:rsidP="00E7499B">
            <w:pPr>
              <w:pStyle w:val="TAL"/>
              <w:rPr>
                <w:ins w:id="4671" w:author="Issam" w:date="2019-02-12T23:38:00Z"/>
                <w:rFonts w:cs="Arial"/>
                <w:lang w:eastAsia="ko-KR"/>
              </w:rPr>
            </w:pPr>
            <w:ins w:id="4672" w:author="Issam" w:date="2019-02-12T23:38:00Z">
              <w:r w:rsidRPr="00E67E0D">
                <w:rPr>
                  <w:rFonts w:cs="Arial"/>
                  <w:lang w:eastAsia="ko-KR"/>
                </w:rPr>
                <w:t>The first bit indicates the status of the SDU after the First Missing UL PDCP SDU.</w:t>
              </w:r>
            </w:ins>
          </w:p>
          <w:p w14:paraId="21332675" w14:textId="77777777" w:rsidR="006A1CE4" w:rsidRPr="00E67E0D" w:rsidRDefault="006A1CE4" w:rsidP="00E7499B">
            <w:pPr>
              <w:pStyle w:val="TAL"/>
              <w:rPr>
                <w:ins w:id="4673" w:author="Issam" w:date="2019-02-12T23:38:00Z"/>
                <w:rFonts w:eastAsia="SimSun" w:cs="Arial"/>
                <w:lang w:eastAsia="zh-CN"/>
              </w:rPr>
            </w:pPr>
            <w:ins w:id="4674" w:author="Issam" w:date="2019-02-12T23:38:00Z">
              <w:r w:rsidRPr="00E67E0D">
                <w:rPr>
                  <w:rFonts w:cs="Arial"/>
                  <w:lang w:eastAsia="ko-KR"/>
                </w:rPr>
                <w:t xml:space="preserve">The </w:t>
              </w:r>
              <w:r w:rsidRPr="00E67E0D">
                <w:rPr>
                  <w:rFonts w:cs="Arial"/>
                  <w:i/>
                  <w:lang w:eastAsia="ko-KR"/>
                </w:rPr>
                <w:t>N</w:t>
              </w:r>
              <w:r w:rsidRPr="00E67E0D">
                <w:rPr>
                  <w:rFonts w:cs="Arial"/>
                  <w:vertAlign w:val="superscript"/>
                  <w:lang w:eastAsia="ko-KR"/>
                </w:rPr>
                <w:t>th</w:t>
              </w:r>
              <w:r w:rsidRPr="00E67E0D">
                <w:rPr>
                  <w:rFonts w:cs="Arial"/>
                  <w:lang w:eastAsia="ko-KR"/>
                </w:rPr>
                <w:t xml:space="preserve"> bit indicates the status of the UL PDCP SDU in position (</w:t>
              </w:r>
              <w:r w:rsidRPr="00E67E0D">
                <w:rPr>
                  <w:rFonts w:cs="Arial"/>
                  <w:i/>
                  <w:lang w:eastAsia="ko-KR"/>
                </w:rPr>
                <w:t>N</w:t>
              </w:r>
              <w:r w:rsidRPr="00E67E0D">
                <w:rPr>
                  <w:rFonts w:cs="Arial"/>
                  <w:lang w:eastAsia="ko-KR"/>
                </w:rPr>
                <w:t xml:space="preserve"> + First Missing SDU Number) modulo (1 + the maximum value of the PDCP-SN).</w:t>
              </w:r>
            </w:ins>
          </w:p>
          <w:p w14:paraId="42571AD7" w14:textId="77777777" w:rsidR="006A1CE4" w:rsidRPr="00E67E0D" w:rsidRDefault="006A1CE4" w:rsidP="00E7499B">
            <w:pPr>
              <w:pStyle w:val="TAL"/>
              <w:rPr>
                <w:ins w:id="4675" w:author="Issam" w:date="2019-02-12T23:38:00Z"/>
                <w:rFonts w:cs="Arial"/>
                <w:lang w:eastAsia="ja-JP"/>
              </w:rPr>
            </w:pPr>
          </w:p>
          <w:p w14:paraId="22AD76C2" w14:textId="77777777" w:rsidR="006A1CE4" w:rsidRPr="00E67E0D" w:rsidRDefault="006A1CE4" w:rsidP="00E7499B">
            <w:pPr>
              <w:pStyle w:val="TAL"/>
              <w:rPr>
                <w:ins w:id="4676" w:author="Issam" w:date="2019-02-12T23:38:00Z"/>
                <w:rFonts w:eastAsia="SimSun" w:cs="Arial"/>
                <w:lang w:eastAsia="zh-CN"/>
              </w:rPr>
            </w:pPr>
            <w:ins w:id="4677" w:author="Issam" w:date="2019-02-12T23:38:00Z">
              <w:r w:rsidRPr="00E67E0D">
                <w:rPr>
                  <w:rFonts w:cs="Arial"/>
                  <w:lang w:eastAsia="ja-JP"/>
                </w:rPr>
                <w:t xml:space="preserve">0: </w:t>
              </w:r>
              <w:r w:rsidRPr="00E67E0D">
                <w:rPr>
                  <w:rFonts w:eastAsia="SimSun" w:cs="Arial"/>
                  <w:lang w:eastAsia="zh-CN"/>
                </w:rPr>
                <w:t>PDCP SDU has not been received.</w:t>
              </w:r>
            </w:ins>
          </w:p>
          <w:p w14:paraId="73B1C358" w14:textId="77777777" w:rsidR="006A1CE4" w:rsidRPr="00E67E0D" w:rsidRDefault="006A1CE4" w:rsidP="00E7499B">
            <w:pPr>
              <w:pStyle w:val="TAL"/>
              <w:rPr>
                <w:ins w:id="4678" w:author="Issam" w:date="2019-02-12T23:38:00Z"/>
                <w:lang w:eastAsia="ja-JP"/>
              </w:rPr>
            </w:pPr>
            <w:ins w:id="4679" w:author="Issam" w:date="2019-02-12T23:38:00Z">
              <w:r w:rsidRPr="00E67E0D">
                <w:rPr>
                  <w:rFonts w:eastAsia="SimSun" w:cs="Arial"/>
                  <w:lang w:eastAsia="zh-CN"/>
                </w:rPr>
                <w:t>1: PDCP SDU has been received correctly.</w:t>
              </w:r>
            </w:ins>
          </w:p>
        </w:tc>
      </w:tr>
      <w:tr w:rsidR="006A1CE4" w:rsidRPr="00E67E0D" w14:paraId="5A29361B" w14:textId="77777777" w:rsidTr="00E7499B">
        <w:trPr>
          <w:ins w:id="4680" w:author="Issam" w:date="2019-02-12T23:38:00Z"/>
        </w:trPr>
        <w:tc>
          <w:tcPr>
            <w:tcW w:w="2448" w:type="dxa"/>
          </w:tcPr>
          <w:p w14:paraId="66A4BBB6" w14:textId="77777777" w:rsidR="006A1CE4" w:rsidRPr="00E67E0D" w:rsidRDefault="006A1CE4" w:rsidP="00E7499B">
            <w:pPr>
              <w:pStyle w:val="TAL"/>
              <w:ind w:left="253"/>
              <w:rPr>
                <w:ins w:id="4681" w:author="Issam" w:date="2019-02-12T23:38:00Z"/>
                <w:rFonts w:cs="Arial"/>
                <w:lang w:eastAsia="ja-JP"/>
              </w:rPr>
            </w:pPr>
            <w:ins w:id="4682" w:author="Issam" w:date="2019-02-12T23:38:00Z">
              <w:r w:rsidRPr="00E67E0D">
                <w:rPr>
                  <w:rFonts w:cs="Arial"/>
                  <w:lang w:eastAsia="ja-JP"/>
                </w:rPr>
                <w:t>&gt;&gt;&gt;</w:t>
              </w:r>
              <w:r w:rsidRPr="00E67E0D">
                <w:rPr>
                  <w:rFonts w:cs="Arial"/>
                  <w:i/>
                  <w:lang w:eastAsia="ja-JP"/>
                </w:rPr>
                <w:t>18 bits</w:t>
              </w:r>
            </w:ins>
          </w:p>
        </w:tc>
        <w:tc>
          <w:tcPr>
            <w:tcW w:w="1080" w:type="dxa"/>
          </w:tcPr>
          <w:p w14:paraId="58C23432" w14:textId="77777777" w:rsidR="006A1CE4" w:rsidRPr="00E67E0D" w:rsidRDefault="006A1CE4" w:rsidP="00E7499B">
            <w:pPr>
              <w:pStyle w:val="TAL"/>
              <w:rPr>
                <w:ins w:id="4683" w:author="Issam" w:date="2019-02-12T23:38:00Z"/>
                <w:rFonts w:cs="Arial"/>
                <w:lang w:eastAsia="ja-JP"/>
              </w:rPr>
            </w:pPr>
          </w:p>
        </w:tc>
        <w:tc>
          <w:tcPr>
            <w:tcW w:w="1440" w:type="dxa"/>
          </w:tcPr>
          <w:p w14:paraId="2D593E67" w14:textId="77777777" w:rsidR="006A1CE4" w:rsidRPr="00E67E0D" w:rsidRDefault="006A1CE4" w:rsidP="00E7499B">
            <w:pPr>
              <w:pStyle w:val="TAL"/>
              <w:rPr>
                <w:ins w:id="4684" w:author="Issam" w:date="2019-02-12T23:38:00Z"/>
                <w:i/>
                <w:lang w:eastAsia="ja-JP"/>
              </w:rPr>
            </w:pPr>
          </w:p>
        </w:tc>
        <w:tc>
          <w:tcPr>
            <w:tcW w:w="1872" w:type="dxa"/>
          </w:tcPr>
          <w:p w14:paraId="53BBBFE5" w14:textId="77777777" w:rsidR="006A1CE4" w:rsidRPr="00E67E0D" w:rsidRDefault="006A1CE4" w:rsidP="00E7499B">
            <w:pPr>
              <w:pStyle w:val="TAL"/>
              <w:rPr>
                <w:ins w:id="4685" w:author="Issam" w:date="2019-02-12T23:38:00Z"/>
                <w:rFonts w:cs="Arial"/>
                <w:lang w:eastAsia="ja-JP"/>
              </w:rPr>
            </w:pPr>
          </w:p>
        </w:tc>
        <w:tc>
          <w:tcPr>
            <w:tcW w:w="2880" w:type="dxa"/>
          </w:tcPr>
          <w:p w14:paraId="64BDA329" w14:textId="77777777" w:rsidR="006A1CE4" w:rsidRPr="00E67E0D" w:rsidRDefault="006A1CE4" w:rsidP="00E7499B">
            <w:pPr>
              <w:pStyle w:val="TAL"/>
              <w:rPr>
                <w:ins w:id="4686" w:author="Issam" w:date="2019-02-12T23:38:00Z"/>
                <w:lang w:eastAsia="ja-JP"/>
              </w:rPr>
            </w:pPr>
          </w:p>
        </w:tc>
      </w:tr>
      <w:tr w:rsidR="006A1CE4" w:rsidRPr="00E67E0D" w14:paraId="67096346" w14:textId="77777777" w:rsidTr="00E7499B">
        <w:trPr>
          <w:ins w:id="4687" w:author="Issam" w:date="2019-02-12T23:38:00Z"/>
        </w:trPr>
        <w:tc>
          <w:tcPr>
            <w:tcW w:w="2448" w:type="dxa"/>
          </w:tcPr>
          <w:p w14:paraId="7A0D9E52" w14:textId="77777777" w:rsidR="006A1CE4" w:rsidRPr="00E67E0D" w:rsidRDefault="006A1CE4" w:rsidP="00E7499B">
            <w:pPr>
              <w:pStyle w:val="TAL"/>
              <w:ind w:left="343"/>
              <w:rPr>
                <w:ins w:id="4688" w:author="Issam" w:date="2019-02-12T23:38:00Z"/>
                <w:rFonts w:cs="Arial"/>
                <w:lang w:eastAsia="ja-JP"/>
              </w:rPr>
            </w:pPr>
            <w:ins w:id="4689" w:author="Issam" w:date="2019-02-12T23:38:00Z">
              <w:r w:rsidRPr="00E67E0D">
                <w:rPr>
                  <w:rFonts w:cs="Arial"/>
                  <w:lang w:eastAsia="ja-JP"/>
                </w:rPr>
                <w:t>&gt;&gt;&gt;&gt;UL COUNT Value</w:t>
              </w:r>
            </w:ins>
          </w:p>
        </w:tc>
        <w:tc>
          <w:tcPr>
            <w:tcW w:w="1080" w:type="dxa"/>
          </w:tcPr>
          <w:p w14:paraId="777F9AEF" w14:textId="77777777" w:rsidR="006A1CE4" w:rsidRPr="00E67E0D" w:rsidRDefault="006A1CE4" w:rsidP="00E7499B">
            <w:pPr>
              <w:pStyle w:val="TAL"/>
              <w:rPr>
                <w:ins w:id="4690" w:author="Issam" w:date="2019-02-12T23:38:00Z"/>
                <w:rFonts w:cs="Arial"/>
                <w:lang w:eastAsia="ja-JP"/>
              </w:rPr>
            </w:pPr>
            <w:ins w:id="4691" w:author="Issam" w:date="2019-02-12T23:38:00Z">
              <w:r w:rsidRPr="00E67E0D">
                <w:rPr>
                  <w:rFonts w:cs="Arial"/>
                  <w:lang w:eastAsia="ja-JP"/>
                </w:rPr>
                <w:t>M</w:t>
              </w:r>
            </w:ins>
          </w:p>
        </w:tc>
        <w:tc>
          <w:tcPr>
            <w:tcW w:w="1440" w:type="dxa"/>
          </w:tcPr>
          <w:p w14:paraId="7567B96F" w14:textId="77777777" w:rsidR="006A1CE4" w:rsidRPr="00E67E0D" w:rsidRDefault="006A1CE4" w:rsidP="00E7499B">
            <w:pPr>
              <w:pStyle w:val="TAL"/>
              <w:rPr>
                <w:ins w:id="4692" w:author="Issam" w:date="2019-02-12T23:38:00Z"/>
                <w:i/>
                <w:lang w:eastAsia="ja-JP"/>
              </w:rPr>
            </w:pPr>
          </w:p>
        </w:tc>
        <w:tc>
          <w:tcPr>
            <w:tcW w:w="1872" w:type="dxa"/>
          </w:tcPr>
          <w:p w14:paraId="2741C5D8" w14:textId="77777777" w:rsidR="006A1CE4" w:rsidRPr="00E67E0D" w:rsidRDefault="006A1CE4" w:rsidP="00E7499B">
            <w:pPr>
              <w:pStyle w:val="TAL"/>
              <w:rPr>
                <w:ins w:id="4693" w:author="Issam" w:date="2019-02-12T23:38:00Z"/>
                <w:rFonts w:cs="Arial"/>
                <w:lang w:eastAsia="ja-JP"/>
              </w:rPr>
            </w:pPr>
            <w:ins w:id="4694" w:author="Issam" w:date="2019-02-12T23:38:00Z">
              <w:r w:rsidRPr="00E67E0D">
                <w:rPr>
                  <w:rFonts w:cs="Arial"/>
                  <w:lang w:eastAsia="ja-JP"/>
                </w:rPr>
                <w:t>COUNT Value for PDCP SN Length 18</w:t>
              </w:r>
            </w:ins>
          </w:p>
          <w:p w14:paraId="214FC650" w14:textId="77777777" w:rsidR="006A1CE4" w:rsidRPr="00E67E0D" w:rsidRDefault="006A1CE4" w:rsidP="00E7499B">
            <w:pPr>
              <w:pStyle w:val="TAL"/>
              <w:rPr>
                <w:ins w:id="4695" w:author="Issam" w:date="2019-02-12T23:38:00Z"/>
                <w:rFonts w:cs="Arial"/>
                <w:lang w:eastAsia="ja-JP"/>
              </w:rPr>
            </w:pPr>
            <w:ins w:id="4696" w:author="Issam" w:date="2019-02-12T23:38:00Z">
              <w:r w:rsidRPr="00E67E0D">
                <w:rPr>
                  <w:rFonts w:cs="Arial"/>
                  <w:lang w:eastAsia="ja-JP"/>
                </w:rPr>
                <w:t>9.3.1.110</w:t>
              </w:r>
            </w:ins>
          </w:p>
        </w:tc>
        <w:tc>
          <w:tcPr>
            <w:tcW w:w="2880" w:type="dxa"/>
          </w:tcPr>
          <w:p w14:paraId="0C77B28C" w14:textId="77777777" w:rsidR="006A1CE4" w:rsidRPr="00E67E0D" w:rsidRDefault="006A1CE4" w:rsidP="00E7499B">
            <w:pPr>
              <w:pStyle w:val="TAL"/>
              <w:rPr>
                <w:ins w:id="4697" w:author="Issam" w:date="2019-02-12T23:38:00Z"/>
                <w:lang w:eastAsia="ja-JP"/>
              </w:rPr>
            </w:pPr>
            <w:ins w:id="4698" w:author="Issam" w:date="2019-02-12T23:38:00Z">
              <w:r w:rsidRPr="00E67E0D">
                <w:rPr>
                  <w:rFonts w:eastAsia="SimSun" w:cs="Arial"/>
                  <w:bCs/>
                  <w:szCs w:val="18"/>
                  <w:lang w:eastAsia="zh-CN"/>
                </w:rPr>
                <w:t>PDCP-SN and HFN of the first missing UL PDCP SDU in case of 18 bit long PDCP-SN.</w:t>
              </w:r>
            </w:ins>
          </w:p>
        </w:tc>
      </w:tr>
      <w:tr w:rsidR="006A1CE4" w:rsidRPr="00E67E0D" w14:paraId="2FF619FE" w14:textId="77777777" w:rsidTr="00E7499B">
        <w:trPr>
          <w:ins w:id="4699" w:author="Issam" w:date="2019-02-12T23:38:00Z"/>
        </w:trPr>
        <w:tc>
          <w:tcPr>
            <w:tcW w:w="2448" w:type="dxa"/>
          </w:tcPr>
          <w:p w14:paraId="6E325A08" w14:textId="77777777" w:rsidR="006A1CE4" w:rsidRPr="00E67E0D" w:rsidRDefault="006A1CE4" w:rsidP="00E7499B">
            <w:pPr>
              <w:pStyle w:val="TAL"/>
              <w:ind w:left="343"/>
              <w:rPr>
                <w:ins w:id="4700" w:author="Issam" w:date="2019-02-12T23:38:00Z"/>
                <w:rFonts w:cs="Arial"/>
                <w:lang w:eastAsia="ja-JP"/>
              </w:rPr>
            </w:pPr>
            <w:ins w:id="4701" w:author="Issam" w:date="2019-02-12T23:38:00Z">
              <w:r w:rsidRPr="00E67E0D">
                <w:rPr>
                  <w:rFonts w:cs="Arial"/>
                  <w:bCs/>
                  <w:lang w:eastAsia="ja-JP"/>
                </w:rPr>
                <w:t>&gt;&gt;&gt;&gt;</w:t>
              </w:r>
              <w:r w:rsidRPr="00E67E0D">
                <w:rPr>
                  <w:rFonts w:cs="Arial"/>
                  <w:lang w:eastAsia="ja-JP"/>
                </w:rPr>
                <w:t>Receive Status of UL PDCP SDUs</w:t>
              </w:r>
            </w:ins>
          </w:p>
        </w:tc>
        <w:tc>
          <w:tcPr>
            <w:tcW w:w="1080" w:type="dxa"/>
          </w:tcPr>
          <w:p w14:paraId="1CB4CA70" w14:textId="77777777" w:rsidR="006A1CE4" w:rsidRPr="00E67E0D" w:rsidRDefault="006A1CE4" w:rsidP="00E7499B">
            <w:pPr>
              <w:pStyle w:val="TAL"/>
              <w:rPr>
                <w:ins w:id="4702" w:author="Issam" w:date="2019-02-12T23:38:00Z"/>
                <w:rFonts w:cs="Arial"/>
                <w:lang w:eastAsia="ja-JP"/>
              </w:rPr>
            </w:pPr>
            <w:ins w:id="4703" w:author="Issam" w:date="2019-02-12T23:38:00Z">
              <w:r w:rsidRPr="00E67E0D">
                <w:rPr>
                  <w:rFonts w:cs="Arial"/>
                  <w:lang w:eastAsia="ja-JP"/>
                </w:rPr>
                <w:t>O</w:t>
              </w:r>
            </w:ins>
          </w:p>
        </w:tc>
        <w:tc>
          <w:tcPr>
            <w:tcW w:w="1440" w:type="dxa"/>
          </w:tcPr>
          <w:p w14:paraId="5EC6E2F5" w14:textId="77777777" w:rsidR="006A1CE4" w:rsidRPr="00E67E0D" w:rsidRDefault="006A1CE4" w:rsidP="00E7499B">
            <w:pPr>
              <w:pStyle w:val="TAL"/>
              <w:rPr>
                <w:ins w:id="4704" w:author="Issam" w:date="2019-02-12T23:38:00Z"/>
                <w:i/>
                <w:lang w:eastAsia="ja-JP"/>
              </w:rPr>
            </w:pPr>
          </w:p>
        </w:tc>
        <w:tc>
          <w:tcPr>
            <w:tcW w:w="1872" w:type="dxa"/>
          </w:tcPr>
          <w:p w14:paraId="0EFDBAA8" w14:textId="77777777" w:rsidR="006A1CE4" w:rsidRPr="00E67E0D" w:rsidRDefault="006A1CE4" w:rsidP="00E7499B">
            <w:pPr>
              <w:pStyle w:val="TAL"/>
              <w:rPr>
                <w:ins w:id="4705" w:author="Issam" w:date="2019-02-12T23:38:00Z"/>
                <w:rFonts w:cs="Arial"/>
                <w:lang w:eastAsia="ja-JP"/>
              </w:rPr>
            </w:pPr>
            <w:ins w:id="4706" w:author="Issam" w:date="2019-02-12T23:38:00Z">
              <w:r w:rsidRPr="00E67E0D">
                <w:rPr>
                  <w:rFonts w:cs="Arial"/>
                  <w:snapToGrid w:val="0"/>
                  <w:lang w:eastAsia="ja-JP"/>
                </w:rPr>
                <w:t>BIT STRING (SIZE(1..131072))</w:t>
              </w:r>
            </w:ins>
          </w:p>
        </w:tc>
        <w:tc>
          <w:tcPr>
            <w:tcW w:w="2880" w:type="dxa"/>
          </w:tcPr>
          <w:p w14:paraId="36EE76DB" w14:textId="77777777" w:rsidR="006A1CE4" w:rsidRPr="00E67E0D" w:rsidRDefault="006A1CE4" w:rsidP="00E7499B">
            <w:pPr>
              <w:pStyle w:val="TAL"/>
              <w:rPr>
                <w:ins w:id="4707" w:author="Issam" w:date="2019-02-12T23:38:00Z"/>
                <w:rFonts w:cs="Arial"/>
                <w:lang w:eastAsia="ko-KR"/>
              </w:rPr>
            </w:pPr>
            <w:ins w:id="4708" w:author="Issam" w:date="2019-02-12T23:38:00Z">
              <w:r w:rsidRPr="00E67E0D">
                <w:rPr>
                  <w:rFonts w:cs="Arial"/>
                  <w:lang w:eastAsia="ko-KR"/>
                </w:rPr>
                <w:t>The IE is used in case of 18 bit long PDCP-SN.</w:t>
              </w:r>
            </w:ins>
          </w:p>
          <w:p w14:paraId="75526F65" w14:textId="77777777" w:rsidR="006A1CE4" w:rsidRPr="00E67E0D" w:rsidRDefault="006A1CE4" w:rsidP="00E7499B">
            <w:pPr>
              <w:pStyle w:val="TAL"/>
              <w:rPr>
                <w:ins w:id="4709" w:author="Issam" w:date="2019-02-12T23:38:00Z"/>
                <w:rFonts w:cs="Arial"/>
                <w:lang w:eastAsia="ko-KR"/>
              </w:rPr>
            </w:pPr>
            <w:ins w:id="4710" w:author="Issam" w:date="2019-02-12T23:38:00Z">
              <w:r w:rsidRPr="00E67E0D">
                <w:rPr>
                  <w:rFonts w:cs="Arial"/>
                  <w:lang w:eastAsia="ko-KR"/>
                </w:rPr>
                <w:t>The first bit indicates the status of the SDU after the First Missing UL PDCP SDU.</w:t>
              </w:r>
            </w:ins>
          </w:p>
          <w:p w14:paraId="76886C99" w14:textId="77777777" w:rsidR="006A1CE4" w:rsidRPr="00E67E0D" w:rsidRDefault="006A1CE4" w:rsidP="00E7499B">
            <w:pPr>
              <w:pStyle w:val="TAL"/>
              <w:rPr>
                <w:ins w:id="4711" w:author="Issam" w:date="2019-02-12T23:38:00Z"/>
                <w:rFonts w:eastAsia="SimSun" w:cs="Arial"/>
                <w:lang w:eastAsia="zh-CN"/>
              </w:rPr>
            </w:pPr>
            <w:ins w:id="4712" w:author="Issam" w:date="2019-02-12T23:38:00Z">
              <w:r w:rsidRPr="00E67E0D">
                <w:rPr>
                  <w:rFonts w:cs="Arial"/>
                  <w:lang w:eastAsia="ko-KR"/>
                </w:rPr>
                <w:t xml:space="preserve">The </w:t>
              </w:r>
              <w:r w:rsidRPr="00E67E0D">
                <w:rPr>
                  <w:rFonts w:cs="Arial"/>
                  <w:i/>
                  <w:lang w:eastAsia="ko-KR"/>
                </w:rPr>
                <w:t>N</w:t>
              </w:r>
              <w:r w:rsidRPr="00E67E0D">
                <w:rPr>
                  <w:rFonts w:cs="Arial"/>
                  <w:vertAlign w:val="superscript"/>
                  <w:lang w:eastAsia="ko-KR"/>
                </w:rPr>
                <w:t>th</w:t>
              </w:r>
              <w:r w:rsidRPr="00E67E0D">
                <w:rPr>
                  <w:rFonts w:cs="Arial"/>
                  <w:lang w:eastAsia="ko-KR"/>
                </w:rPr>
                <w:t xml:space="preserve"> bit indicates the status of the UL PDCP SDU in position (</w:t>
              </w:r>
              <w:r w:rsidRPr="00E67E0D">
                <w:rPr>
                  <w:rFonts w:cs="Arial"/>
                  <w:i/>
                  <w:lang w:eastAsia="ko-KR"/>
                </w:rPr>
                <w:t>N</w:t>
              </w:r>
              <w:r w:rsidRPr="00E67E0D">
                <w:rPr>
                  <w:rFonts w:cs="Arial"/>
                  <w:lang w:eastAsia="ko-KR"/>
                </w:rPr>
                <w:t xml:space="preserve"> + First Missing SDU Number) modulo (1 + the maximum value of the PDCP-SN).</w:t>
              </w:r>
            </w:ins>
          </w:p>
          <w:p w14:paraId="6ABB33F9" w14:textId="77777777" w:rsidR="006A1CE4" w:rsidRPr="00E67E0D" w:rsidRDefault="006A1CE4" w:rsidP="00E7499B">
            <w:pPr>
              <w:pStyle w:val="TAL"/>
              <w:rPr>
                <w:ins w:id="4713" w:author="Issam" w:date="2019-02-12T23:38:00Z"/>
                <w:rFonts w:cs="Arial"/>
                <w:lang w:eastAsia="ja-JP"/>
              </w:rPr>
            </w:pPr>
          </w:p>
          <w:p w14:paraId="2AC5C42E" w14:textId="77777777" w:rsidR="006A1CE4" w:rsidRPr="00E67E0D" w:rsidRDefault="006A1CE4" w:rsidP="00E7499B">
            <w:pPr>
              <w:pStyle w:val="TAL"/>
              <w:rPr>
                <w:ins w:id="4714" w:author="Issam" w:date="2019-02-12T23:38:00Z"/>
                <w:rFonts w:eastAsia="SimSun" w:cs="Arial"/>
                <w:lang w:eastAsia="zh-CN"/>
              </w:rPr>
            </w:pPr>
            <w:ins w:id="4715" w:author="Issam" w:date="2019-02-12T23:38:00Z">
              <w:r w:rsidRPr="00E67E0D">
                <w:rPr>
                  <w:rFonts w:cs="Arial"/>
                  <w:lang w:eastAsia="ja-JP"/>
                </w:rPr>
                <w:t xml:space="preserve">0: </w:t>
              </w:r>
              <w:r w:rsidRPr="00E67E0D">
                <w:rPr>
                  <w:rFonts w:eastAsia="SimSun" w:cs="Arial"/>
                  <w:lang w:eastAsia="zh-CN"/>
                </w:rPr>
                <w:t>PDCP SDU has not been received.</w:t>
              </w:r>
            </w:ins>
          </w:p>
          <w:p w14:paraId="0003E1B2" w14:textId="77777777" w:rsidR="006A1CE4" w:rsidRPr="00E67E0D" w:rsidRDefault="006A1CE4" w:rsidP="00E7499B">
            <w:pPr>
              <w:pStyle w:val="TAL"/>
              <w:rPr>
                <w:ins w:id="4716" w:author="Issam" w:date="2019-02-12T23:38:00Z"/>
                <w:lang w:eastAsia="ja-JP"/>
              </w:rPr>
            </w:pPr>
            <w:ins w:id="4717" w:author="Issam" w:date="2019-02-12T23:38:00Z">
              <w:r w:rsidRPr="00E67E0D">
                <w:rPr>
                  <w:rFonts w:eastAsia="SimSun" w:cs="Arial"/>
                  <w:lang w:eastAsia="zh-CN"/>
                </w:rPr>
                <w:t>1: PDCP SDU has been received correctly.</w:t>
              </w:r>
            </w:ins>
          </w:p>
        </w:tc>
      </w:tr>
      <w:tr w:rsidR="006A1CE4" w:rsidRPr="00E67E0D" w14:paraId="3BBF61EB" w14:textId="77777777" w:rsidTr="00E7499B">
        <w:trPr>
          <w:ins w:id="4718" w:author="Issam" w:date="2019-02-12T23:38:00Z"/>
        </w:trPr>
        <w:tc>
          <w:tcPr>
            <w:tcW w:w="2448" w:type="dxa"/>
          </w:tcPr>
          <w:p w14:paraId="0F500530" w14:textId="77777777" w:rsidR="006A1CE4" w:rsidRPr="00E67E0D" w:rsidRDefault="006A1CE4" w:rsidP="00E7499B">
            <w:pPr>
              <w:pStyle w:val="TAL"/>
              <w:ind w:left="163"/>
              <w:rPr>
                <w:ins w:id="4719" w:author="Issam" w:date="2019-02-12T23:38:00Z"/>
                <w:rFonts w:cs="Arial"/>
                <w:lang w:eastAsia="ja-JP"/>
              </w:rPr>
            </w:pPr>
            <w:ins w:id="4720" w:author="Issam" w:date="2019-02-12T23:38:00Z">
              <w:r w:rsidRPr="00E67E0D">
                <w:rPr>
                  <w:rFonts w:cs="Arial"/>
                  <w:lang w:eastAsia="ja-JP"/>
                </w:rPr>
                <w:t xml:space="preserve">&gt;&gt;CHOICE </w:t>
              </w:r>
              <w:r w:rsidRPr="00E67E0D">
                <w:rPr>
                  <w:rFonts w:cs="Arial"/>
                  <w:i/>
                  <w:lang w:eastAsia="ja-JP"/>
                </w:rPr>
                <w:t>DL DRB Status</w:t>
              </w:r>
            </w:ins>
          </w:p>
        </w:tc>
        <w:tc>
          <w:tcPr>
            <w:tcW w:w="1080" w:type="dxa"/>
          </w:tcPr>
          <w:p w14:paraId="0BE3B08F" w14:textId="77777777" w:rsidR="006A1CE4" w:rsidRPr="00E67E0D" w:rsidRDefault="006A1CE4" w:rsidP="00E7499B">
            <w:pPr>
              <w:pStyle w:val="TAL"/>
              <w:rPr>
                <w:ins w:id="4721" w:author="Issam" w:date="2019-02-12T23:38:00Z"/>
                <w:rFonts w:cs="Arial"/>
                <w:lang w:eastAsia="ja-JP"/>
              </w:rPr>
            </w:pPr>
            <w:ins w:id="4722" w:author="Issam" w:date="2019-02-12T23:38:00Z">
              <w:r w:rsidRPr="00E67E0D">
                <w:rPr>
                  <w:rFonts w:cs="Arial"/>
                  <w:lang w:eastAsia="ja-JP"/>
                </w:rPr>
                <w:t>M</w:t>
              </w:r>
            </w:ins>
          </w:p>
        </w:tc>
        <w:tc>
          <w:tcPr>
            <w:tcW w:w="1440" w:type="dxa"/>
          </w:tcPr>
          <w:p w14:paraId="38F91CED" w14:textId="77777777" w:rsidR="006A1CE4" w:rsidRPr="00E67E0D" w:rsidRDefault="006A1CE4" w:rsidP="00E7499B">
            <w:pPr>
              <w:pStyle w:val="TAL"/>
              <w:rPr>
                <w:ins w:id="4723" w:author="Issam" w:date="2019-02-12T23:38:00Z"/>
                <w:i/>
                <w:lang w:eastAsia="ja-JP"/>
              </w:rPr>
            </w:pPr>
          </w:p>
        </w:tc>
        <w:tc>
          <w:tcPr>
            <w:tcW w:w="1872" w:type="dxa"/>
          </w:tcPr>
          <w:p w14:paraId="47D7906B" w14:textId="77777777" w:rsidR="006A1CE4" w:rsidRPr="00E67E0D" w:rsidRDefault="006A1CE4" w:rsidP="00E7499B">
            <w:pPr>
              <w:pStyle w:val="TAL"/>
              <w:rPr>
                <w:ins w:id="4724" w:author="Issam" w:date="2019-02-12T23:38:00Z"/>
                <w:rFonts w:cs="Arial"/>
                <w:snapToGrid w:val="0"/>
                <w:lang w:eastAsia="ja-JP"/>
              </w:rPr>
            </w:pPr>
          </w:p>
        </w:tc>
        <w:tc>
          <w:tcPr>
            <w:tcW w:w="2880" w:type="dxa"/>
          </w:tcPr>
          <w:p w14:paraId="33CC32A3" w14:textId="77777777" w:rsidR="006A1CE4" w:rsidRPr="00E67E0D" w:rsidRDefault="006A1CE4" w:rsidP="00E7499B">
            <w:pPr>
              <w:pStyle w:val="TAL"/>
              <w:rPr>
                <w:ins w:id="4725" w:author="Issam" w:date="2019-02-12T23:38:00Z"/>
                <w:lang w:eastAsia="ja-JP"/>
              </w:rPr>
            </w:pPr>
          </w:p>
        </w:tc>
      </w:tr>
      <w:tr w:rsidR="006A1CE4" w:rsidRPr="00E67E0D" w14:paraId="5346D369" w14:textId="77777777" w:rsidTr="00E7499B">
        <w:trPr>
          <w:ins w:id="4726" w:author="Issam" w:date="2019-02-12T23:38:00Z"/>
        </w:trPr>
        <w:tc>
          <w:tcPr>
            <w:tcW w:w="2448" w:type="dxa"/>
          </w:tcPr>
          <w:p w14:paraId="381C51E2" w14:textId="77777777" w:rsidR="006A1CE4" w:rsidRPr="00E67E0D" w:rsidRDefault="006A1CE4" w:rsidP="00E7499B">
            <w:pPr>
              <w:pStyle w:val="TAL"/>
              <w:ind w:left="253"/>
              <w:rPr>
                <w:ins w:id="4727" w:author="Issam" w:date="2019-02-12T23:38:00Z"/>
                <w:rFonts w:cs="Arial"/>
                <w:lang w:eastAsia="ja-JP"/>
              </w:rPr>
            </w:pPr>
            <w:ins w:id="4728" w:author="Issam" w:date="2019-02-12T23:38:00Z">
              <w:r w:rsidRPr="00E67E0D">
                <w:rPr>
                  <w:rFonts w:cs="Arial"/>
                  <w:lang w:eastAsia="ja-JP"/>
                </w:rPr>
                <w:t>&gt;&gt;&gt;</w:t>
              </w:r>
              <w:r w:rsidRPr="00E67E0D">
                <w:rPr>
                  <w:rFonts w:cs="Arial"/>
                  <w:i/>
                  <w:lang w:eastAsia="ja-JP"/>
                </w:rPr>
                <w:t>12 bits</w:t>
              </w:r>
            </w:ins>
          </w:p>
        </w:tc>
        <w:tc>
          <w:tcPr>
            <w:tcW w:w="1080" w:type="dxa"/>
          </w:tcPr>
          <w:p w14:paraId="317E18F4" w14:textId="77777777" w:rsidR="006A1CE4" w:rsidRPr="00E67E0D" w:rsidRDefault="006A1CE4" w:rsidP="00E7499B">
            <w:pPr>
              <w:pStyle w:val="TAL"/>
              <w:rPr>
                <w:ins w:id="4729" w:author="Issam" w:date="2019-02-12T23:38:00Z"/>
                <w:rFonts w:cs="Arial"/>
                <w:lang w:eastAsia="ja-JP"/>
              </w:rPr>
            </w:pPr>
          </w:p>
        </w:tc>
        <w:tc>
          <w:tcPr>
            <w:tcW w:w="1440" w:type="dxa"/>
          </w:tcPr>
          <w:p w14:paraId="4D9017EA" w14:textId="77777777" w:rsidR="006A1CE4" w:rsidRPr="00E67E0D" w:rsidRDefault="006A1CE4" w:rsidP="00E7499B">
            <w:pPr>
              <w:pStyle w:val="TAL"/>
              <w:rPr>
                <w:ins w:id="4730" w:author="Issam" w:date="2019-02-12T23:38:00Z"/>
                <w:i/>
                <w:lang w:eastAsia="ja-JP"/>
              </w:rPr>
            </w:pPr>
          </w:p>
        </w:tc>
        <w:tc>
          <w:tcPr>
            <w:tcW w:w="1872" w:type="dxa"/>
          </w:tcPr>
          <w:p w14:paraId="2BF24C98" w14:textId="77777777" w:rsidR="006A1CE4" w:rsidRPr="00E67E0D" w:rsidRDefault="006A1CE4" w:rsidP="00E7499B">
            <w:pPr>
              <w:pStyle w:val="TAL"/>
              <w:rPr>
                <w:ins w:id="4731" w:author="Issam" w:date="2019-02-12T23:38:00Z"/>
                <w:rFonts w:cs="Arial"/>
                <w:snapToGrid w:val="0"/>
                <w:lang w:eastAsia="ja-JP"/>
              </w:rPr>
            </w:pPr>
          </w:p>
        </w:tc>
        <w:tc>
          <w:tcPr>
            <w:tcW w:w="2880" w:type="dxa"/>
          </w:tcPr>
          <w:p w14:paraId="09711BDE" w14:textId="77777777" w:rsidR="006A1CE4" w:rsidRPr="00E67E0D" w:rsidRDefault="006A1CE4" w:rsidP="00E7499B">
            <w:pPr>
              <w:pStyle w:val="TAL"/>
              <w:rPr>
                <w:ins w:id="4732" w:author="Issam" w:date="2019-02-12T23:38:00Z"/>
                <w:lang w:eastAsia="ja-JP"/>
              </w:rPr>
            </w:pPr>
          </w:p>
        </w:tc>
      </w:tr>
      <w:tr w:rsidR="006A1CE4" w:rsidRPr="00E67E0D" w14:paraId="3A829450" w14:textId="77777777" w:rsidTr="00E7499B">
        <w:trPr>
          <w:ins w:id="4733" w:author="Issam" w:date="2019-02-12T23:38:00Z"/>
        </w:trPr>
        <w:tc>
          <w:tcPr>
            <w:tcW w:w="2448" w:type="dxa"/>
          </w:tcPr>
          <w:p w14:paraId="5F295316" w14:textId="77777777" w:rsidR="006A1CE4" w:rsidRPr="00E67E0D" w:rsidRDefault="006A1CE4" w:rsidP="00E7499B">
            <w:pPr>
              <w:pStyle w:val="TAL"/>
              <w:ind w:left="343"/>
              <w:rPr>
                <w:ins w:id="4734" w:author="Issam" w:date="2019-02-12T23:38:00Z"/>
                <w:rFonts w:cs="Arial"/>
                <w:lang w:eastAsia="ja-JP"/>
              </w:rPr>
            </w:pPr>
            <w:ins w:id="4735" w:author="Issam" w:date="2019-02-12T23:38:00Z">
              <w:r w:rsidRPr="00E67E0D">
                <w:rPr>
                  <w:rFonts w:cs="Arial"/>
                  <w:lang w:eastAsia="ja-JP"/>
                </w:rPr>
                <w:t>&gt;&gt;&gt;&gt;DL COUNT Value</w:t>
              </w:r>
            </w:ins>
          </w:p>
        </w:tc>
        <w:tc>
          <w:tcPr>
            <w:tcW w:w="1080" w:type="dxa"/>
          </w:tcPr>
          <w:p w14:paraId="4F655B11" w14:textId="77777777" w:rsidR="006A1CE4" w:rsidRPr="00E67E0D" w:rsidRDefault="006A1CE4" w:rsidP="00E7499B">
            <w:pPr>
              <w:pStyle w:val="TAL"/>
              <w:rPr>
                <w:ins w:id="4736" w:author="Issam" w:date="2019-02-12T23:38:00Z"/>
                <w:rFonts w:cs="Arial"/>
                <w:lang w:eastAsia="ja-JP"/>
              </w:rPr>
            </w:pPr>
            <w:ins w:id="4737" w:author="Issam" w:date="2019-02-12T23:38:00Z">
              <w:r w:rsidRPr="00E67E0D">
                <w:rPr>
                  <w:rFonts w:cs="Arial"/>
                  <w:lang w:eastAsia="ja-JP"/>
                </w:rPr>
                <w:t>M</w:t>
              </w:r>
            </w:ins>
          </w:p>
        </w:tc>
        <w:tc>
          <w:tcPr>
            <w:tcW w:w="1440" w:type="dxa"/>
          </w:tcPr>
          <w:p w14:paraId="7E63807A" w14:textId="77777777" w:rsidR="006A1CE4" w:rsidRPr="00E67E0D" w:rsidRDefault="006A1CE4" w:rsidP="00E7499B">
            <w:pPr>
              <w:pStyle w:val="TAL"/>
              <w:rPr>
                <w:ins w:id="4738" w:author="Issam" w:date="2019-02-12T23:38:00Z"/>
                <w:i/>
                <w:lang w:eastAsia="ja-JP"/>
              </w:rPr>
            </w:pPr>
          </w:p>
        </w:tc>
        <w:tc>
          <w:tcPr>
            <w:tcW w:w="1872" w:type="dxa"/>
          </w:tcPr>
          <w:p w14:paraId="4A44B856" w14:textId="77777777" w:rsidR="006A1CE4" w:rsidRPr="00E67E0D" w:rsidRDefault="006A1CE4" w:rsidP="00E7499B">
            <w:pPr>
              <w:pStyle w:val="TAL"/>
              <w:rPr>
                <w:ins w:id="4739" w:author="Issam" w:date="2019-02-12T23:38:00Z"/>
                <w:rFonts w:cs="Arial"/>
                <w:lang w:eastAsia="ja-JP"/>
              </w:rPr>
            </w:pPr>
            <w:ins w:id="4740" w:author="Issam" w:date="2019-02-12T23:38:00Z">
              <w:r w:rsidRPr="00E67E0D">
                <w:rPr>
                  <w:rFonts w:cs="Arial"/>
                  <w:lang w:eastAsia="ja-JP"/>
                </w:rPr>
                <w:t>COUNT Value for PDCP SN Length 12</w:t>
              </w:r>
            </w:ins>
          </w:p>
          <w:p w14:paraId="4960AA5C" w14:textId="77777777" w:rsidR="006A1CE4" w:rsidRPr="00E67E0D" w:rsidRDefault="006A1CE4" w:rsidP="00E7499B">
            <w:pPr>
              <w:pStyle w:val="TAL"/>
              <w:rPr>
                <w:ins w:id="4741" w:author="Issam" w:date="2019-02-12T23:38:00Z"/>
                <w:rFonts w:cs="Arial"/>
                <w:lang w:eastAsia="ja-JP"/>
              </w:rPr>
            </w:pPr>
            <w:ins w:id="4742" w:author="Issam" w:date="2019-02-12T23:38:00Z">
              <w:r w:rsidRPr="00E67E0D">
                <w:rPr>
                  <w:rFonts w:cs="Arial"/>
                  <w:lang w:eastAsia="ja-JP"/>
                </w:rPr>
                <w:t>9.3.1.109</w:t>
              </w:r>
            </w:ins>
          </w:p>
        </w:tc>
        <w:tc>
          <w:tcPr>
            <w:tcW w:w="2880" w:type="dxa"/>
          </w:tcPr>
          <w:p w14:paraId="1C747393" w14:textId="77777777" w:rsidR="006A1CE4" w:rsidRPr="00E67E0D" w:rsidRDefault="006A1CE4" w:rsidP="00E7499B">
            <w:pPr>
              <w:pStyle w:val="TAL"/>
              <w:rPr>
                <w:ins w:id="4743" w:author="Issam" w:date="2019-02-12T23:38:00Z"/>
                <w:lang w:eastAsia="ja-JP"/>
              </w:rPr>
            </w:pPr>
            <w:ins w:id="4744" w:author="Issam" w:date="2019-02-12T23:38:00Z">
              <w:r w:rsidRPr="00E67E0D">
                <w:rPr>
                  <w:rFonts w:cs="Arial"/>
                  <w:bCs/>
                  <w:szCs w:val="18"/>
                  <w:lang w:eastAsia="ja-JP"/>
                </w:rPr>
                <w:t>PDCP-SN and HFN that the target NG-RAN node should assign for the next DL PDCP SDU not having an SN yet in case of 12 bit long PDCP-SN.</w:t>
              </w:r>
            </w:ins>
          </w:p>
        </w:tc>
      </w:tr>
      <w:tr w:rsidR="006A1CE4" w:rsidRPr="00E67E0D" w14:paraId="77EE2D36" w14:textId="77777777" w:rsidTr="00E7499B">
        <w:trPr>
          <w:ins w:id="4745" w:author="Issam" w:date="2019-02-12T23:38:00Z"/>
        </w:trPr>
        <w:tc>
          <w:tcPr>
            <w:tcW w:w="2448" w:type="dxa"/>
          </w:tcPr>
          <w:p w14:paraId="3E808699" w14:textId="77777777" w:rsidR="006A1CE4" w:rsidRPr="00E67E0D" w:rsidRDefault="006A1CE4" w:rsidP="00E7499B">
            <w:pPr>
              <w:pStyle w:val="TAL"/>
              <w:ind w:left="253"/>
              <w:rPr>
                <w:ins w:id="4746" w:author="Issam" w:date="2019-02-12T23:38:00Z"/>
                <w:rFonts w:cs="Arial"/>
                <w:lang w:eastAsia="ja-JP"/>
              </w:rPr>
            </w:pPr>
            <w:ins w:id="4747" w:author="Issam" w:date="2019-02-12T23:38:00Z">
              <w:r w:rsidRPr="00E67E0D">
                <w:rPr>
                  <w:rFonts w:cs="Arial"/>
                  <w:lang w:eastAsia="ja-JP"/>
                </w:rPr>
                <w:t>&gt;&gt;&gt;</w:t>
              </w:r>
              <w:r w:rsidRPr="00E67E0D">
                <w:rPr>
                  <w:rFonts w:cs="Arial"/>
                  <w:i/>
                  <w:lang w:eastAsia="ja-JP"/>
                </w:rPr>
                <w:t>18 bits</w:t>
              </w:r>
            </w:ins>
          </w:p>
        </w:tc>
        <w:tc>
          <w:tcPr>
            <w:tcW w:w="1080" w:type="dxa"/>
          </w:tcPr>
          <w:p w14:paraId="63B864A3" w14:textId="77777777" w:rsidR="006A1CE4" w:rsidRPr="00E67E0D" w:rsidRDefault="006A1CE4" w:rsidP="00E7499B">
            <w:pPr>
              <w:pStyle w:val="TAL"/>
              <w:rPr>
                <w:ins w:id="4748" w:author="Issam" w:date="2019-02-12T23:38:00Z"/>
                <w:rFonts w:cs="Arial"/>
                <w:lang w:eastAsia="ja-JP"/>
              </w:rPr>
            </w:pPr>
          </w:p>
        </w:tc>
        <w:tc>
          <w:tcPr>
            <w:tcW w:w="1440" w:type="dxa"/>
          </w:tcPr>
          <w:p w14:paraId="33F99EE0" w14:textId="77777777" w:rsidR="006A1CE4" w:rsidRPr="00E67E0D" w:rsidRDefault="006A1CE4" w:rsidP="00E7499B">
            <w:pPr>
              <w:pStyle w:val="TAL"/>
              <w:rPr>
                <w:ins w:id="4749" w:author="Issam" w:date="2019-02-12T23:38:00Z"/>
                <w:i/>
                <w:lang w:eastAsia="ja-JP"/>
              </w:rPr>
            </w:pPr>
          </w:p>
        </w:tc>
        <w:tc>
          <w:tcPr>
            <w:tcW w:w="1872" w:type="dxa"/>
          </w:tcPr>
          <w:p w14:paraId="0A50D32A" w14:textId="77777777" w:rsidR="006A1CE4" w:rsidRPr="00E67E0D" w:rsidRDefault="006A1CE4" w:rsidP="00E7499B">
            <w:pPr>
              <w:pStyle w:val="TAL"/>
              <w:rPr>
                <w:ins w:id="4750" w:author="Issam" w:date="2019-02-12T23:38:00Z"/>
                <w:rFonts w:cs="Arial"/>
                <w:lang w:eastAsia="ja-JP"/>
              </w:rPr>
            </w:pPr>
          </w:p>
        </w:tc>
        <w:tc>
          <w:tcPr>
            <w:tcW w:w="2880" w:type="dxa"/>
          </w:tcPr>
          <w:p w14:paraId="59C1B94A" w14:textId="77777777" w:rsidR="006A1CE4" w:rsidRPr="00E67E0D" w:rsidRDefault="006A1CE4" w:rsidP="00E7499B">
            <w:pPr>
              <w:pStyle w:val="TAL"/>
              <w:rPr>
                <w:ins w:id="4751" w:author="Issam" w:date="2019-02-12T23:38:00Z"/>
                <w:lang w:eastAsia="ja-JP"/>
              </w:rPr>
            </w:pPr>
          </w:p>
        </w:tc>
      </w:tr>
      <w:tr w:rsidR="006A1CE4" w:rsidRPr="00E67E0D" w14:paraId="0E896EB5" w14:textId="77777777" w:rsidTr="00E7499B">
        <w:trPr>
          <w:ins w:id="4752" w:author="Issam" w:date="2019-02-12T23:38:00Z"/>
        </w:trPr>
        <w:tc>
          <w:tcPr>
            <w:tcW w:w="2448" w:type="dxa"/>
          </w:tcPr>
          <w:p w14:paraId="07496EF3" w14:textId="77777777" w:rsidR="006A1CE4" w:rsidRPr="00E67E0D" w:rsidRDefault="006A1CE4" w:rsidP="00E7499B">
            <w:pPr>
              <w:pStyle w:val="TAL"/>
              <w:ind w:left="343"/>
              <w:rPr>
                <w:ins w:id="4753" w:author="Issam" w:date="2019-02-12T23:38:00Z"/>
                <w:rFonts w:cs="Arial"/>
                <w:lang w:eastAsia="ja-JP"/>
              </w:rPr>
            </w:pPr>
            <w:ins w:id="4754" w:author="Issam" w:date="2019-02-12T23:38:00Z">
              <w:r w:rsidRPr="00E67E0D">
                <w:rPr>
                  <w:rFonts w:cs="Arial"/>
                  <w:lang w:eastAsia="ja-JP"/>
                </w:rPr>
                <w:t>&gt;&gt;&gt;&gt;DL COUNT Value</w:t>
              </w:r>
            </w:ins>
          </w:p>
        </w:tc>
        <w:tc>
          <w:tcPr>
            <w:tcW w:w="1080" w:type="dxa"/>
          </w:tcPr>
          <w:p w14:paraId="27321D59" w14:textId="77777777" w:rsidR="006A1CE4" w:rsidRPr="00E67E0D" w:rsidRDefault="006A1CE4" w:rsidP="00E7499B">
            <w:pPr>
              <w:pStyle w:val="TAL"/>
              <w:rPr>
                <w:ins w:id="4755" w:author="Issam" w:date="2019-02-12T23:38:00Z"/>
                <w:rFonts w:cs="Arial"/>
                <w:lang w:eastAsia="ja-JP"/>
              </w:rPr>
            </w:pPr>
            <w:ins w:id="4756" w:author="Issam" w:date="2019-02-12T23:38:00Z">
              <w:r w:rsidRPr="00E67E0D">
                <w:rPr>
                  <w:rFonts w:cs="Arial"/>
                  <w:lang w:eastAsia="ja-JP"/>
                </w:rPr>
                <w:t>M</w:t>
              </w:r>
            </w:ins>
          </w:p>
        </w:tc>
        <w:tc>
          <w:tcPr>
            <w:tcW w:w="1440" w:type="dxa"/>
          </w:tcPr>
          <w:p w14:paraId="489C943B" w14:textId="77777777" w:rsidR="006A1CE4" w:rsidRPr="00E67E0D" w:rsidRDefault="006A1CE4" w:rsidP="00E7499B">
            <w:pPr>
              <w:pStyle w:val="TAL"/>
              <w:rPr>
                <w:ins w:id="4757" w:author="Issam" w:date="2019-02-12T23:38:00Z"/>
                <w:i/>
                <w:lang w:eastAsia="ja-JP"/>
              </w:rPr>
            </w:pPr>
          </w:p>
        </w:tc>
        <w:tc>
          <w:tcPr>
            <w:tcW w:w="1872" w:type="dxa"/>
          </w:tcPr>
          <w:p w14:paraId="39EF7E6A" w14:textId="77777777" w:rsidR="006A1CE4" w:rsidRPr="00E67E0D" w:rsidRDefault="006A1CE4" w:rsidP="00E7499B">
            <w:pPr>
              <w:pStyle w:val="TAL"/>
              <w:rPr>
                <w:ins w:id="4758" w:author="Issam" w:date="2019-02-12T23:38:00Z"/>
                <w:rFonts w:cs="Arial"/>
                <w:lang w:eastAsia="ja-JP"/>
              </w:rPr>
            </w:pPr>
            <w:ins w:id="4759" w:author="Issam" w:date="2019-02-12T23:38:00Z">
              <w:r w:rsidRPr="00E67E0D">
                <w:rPr>
                  <w:rFonts w:cs="Arial"/>
                  <w:lang w:eastAsia="ja-JP"/>
                </w:rPr>
                <w:t>COUNT Value for PDCP SN Length 18</w:t>
              </w:r>
            </w:ins>
          </w:p>
          <w:p w14:paraId="33D18053" w14:textId="77777777" w:rsidR="006A1CE4" w:rsidRPr="00E67E0D" w:rsidRDefault="006A1CE4" w:rsidP="00E7499B">
            <w:pPr>
              <w:pStyle w:val="TAL"/>
              <w:rPr>
                <w:ins w:id="4760" w:author="Issam" w:date="2019-02-12T23:38:00Z"/>
                <w:rFonts w:cs="Arial"/>
                <w:lang w:eastAsia="ja-JP"/>
              </w:rPr>
            </w:pPr>
            <w:ins w:id="4761" w:author="Issam" w:date="2019-02-12T23:38:00Z">
              <w:r w:rsidRPr="00E67E0D">
                <w:rPr>
                  <w:rFonts w:cs="Arial"/>
                  <w:lang w:eastAsia="ja-JP"/>
                </w:rPr>
                <w:t>9.3.1.110</w:t>
              </w:r>
            </w:ins>
          </w:p>
        </w:tc>
        <w:tc>
          <w:tcPr>
            <w:tcW w:w="2880" w:type="dxa"/>
          </w:tcPr>
          <w:p w14:paraId="0734C580" w14:textId="77777777" w:rsidR="006A1CE4" w:rsidRPr="00E67E0D" w:rsidRDefault="006A1CE4" w:rsidP="00E7499B">
            <w:pPr>
              <w:pStyle w:val="TAL"/>
              <w:rPr>
                <w:ins w:id="4762" w:author="Issam" w:date="2019-02-12T23:38:00Z"/>
                <w:lang w:eastAsia="ja-JP"/>
              </w:rPr>
            </w:pPr>
            <w:ins w:id="4763" w:author="Issam" w:date="2019-02-12T23:38:00Z">
              <w:r w:rsidRPr="00E67E0D">
                <w:rPr>
                  <w:rFonts w:cs="Arial"/>
                  <w:bCs/>
                  <w:szCs w:val="18"/>
                  <w:lang w:eastAsia="ja-JP"/>
                </w:rPr>
                <w:t>PDCP-SN and HFN that the target NG-RAN node should assign for the next DL PDCP SDU not having an SN yet in case of 18 bit long PDCP-SN.</w:t>
              </w:r>
            </w:ins>
          </w:p>
        </w:tc>
      </w:tr>
    </w:tbl>
    <w:p w14:paraId="4968D9DD" w14:textId="77777777" w:rsidR="006A1CE4" w:rsidRPr="00E67E0D" w:rsidRDefault="006A1CE4" w:rsidP="00E7499B">
      <w:pPr>
        <w:rPr>
          <w:ins w:id="4764" w:author="Issam" w:date="2019-02-12T23:38:00Z"/>
          <w:lang w:eastAsia="zh-CN"/>
        </w:rPr>
      </w:pP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1E3DCEC5" w14:textId="77777777" w:rsidTr="00E7499B">
        <w:trPr>
          <w:ins w:id="4765" w:author="Issam" w:date="2019-02-12T23:38:00Z"/>
        </w:trPr>
        <w:tc>
          <w:tcPr>
            <w:tcW w:w="3528" w:type="dxa"/>
          </w:tcPr>
          <w:p w14:paraId="567AD165" w14:textId="77777777" w:rsidR="006A1CE4" w:rsidRPr="00E67E0D" w:rsidRDefault="006A1CE4" w:rsidP="00E7499B">
            <w:pPr>
              <w:pStyle w:val="TAH"/>
              <w:rPr>
                <w:ins w:id="4766" w:author="Issam" w:date="2019-02-12T23:38:00Z"/>
                <w:rFonts w:cs="Arial"/>
                <w:lang w:eastAsia="ja-JP"/>
              </w:rPr>
            </w:pPr>
            <w:ins w:id="4767" w:author="Issam" w:date="2019-02-12T23:38:00Z">
              <w:r w:rsidRPr="00E67E0D">
                <w:rPr>
                  <w:rFonts w:cs="Arial"/>
                  <w:lang w:eastAsia="ja-JP"/>
                </w:rPr>
                <w:t>Range bound</w:t>
              </w:r>
            </w:ins>
          </w:p>
        </w:tc>
        <w:tc>
          <w:tcPr>
            <w:tcW w:w="6192" w:type="dxa"/>
          </w:tcPr>
          <w:p w14:paraId="40BFEEED" w14:textId="77777777" w:rsidR="006A1CE4" w:rsidRPr="00E67E0D" w:rsidRDefault="006A1CE4" w:rsidP="00E7499B">
            <w:pPr>
              <w:pStyle w:val="TAH"/>
              <w:rPr>
                <w:ins w:id="4768" w:author="Issam" w:date="2019-02-12T23:38:00Z"/>
                <w:rFonts w:cs="Arial"/>
                <w:lang w:eastAsia="ja-JP"/>
              </w:rPr>
            </w:pPr>
            <w:ins w:id="4769" w:author="Issam" w:date="2019-02-12T23:38:00Z">
              <w:r w:rsidRPr="00E67E0D">
                <w:rPr>
                  <w:rFonts w:cs="Arial"/>
                  <w:lang w:eastAsia="ja-JP"/>
                </w:rPr>
                <w:t>Explanation</w:t>
              </w:r>
            </w:ins>
          </w:p>
        </w:tc>
      </w:tr>
      <w:tr w:rsidR="006A1CE4" w:rsidRPr="00E67E0D" w14:paraId="4634414C" w14:textId="77777777" w:rsidTr="00E7499B">
        <w:trPr>
          <w:ins w:id="4770" w:author="Issam" w:date="2019-02-12T23:38:00Z"/>
        </w:trPr>
        <w:tc>
          <w:tcPr>
            <w:tcW w:w="3528" w:type="dxa"/>
          </w:tcPr>
          <w:p w14:paraId="443218C8" w14:textId="77777777" w:rsidR="006A1CE4" w:rsidRPr="00E67E0D" w:rsidRDefault="006A1CE4" w:rsidP="00E7499B">
            <w:pPr>
              <w:pStyle w:val="TAL"/>
              <w:rPr>
                <w:ins w:id="4771" w:author="Issam" w:date="2019-02-12T23:38:00Z"/>
                <w:lang w:eastAsia="ja-JP"/>
              </w:rPr>
            </w:pPr>
            <w:ins w:id="4772" w:author="Issam" w:date="2019-02-12T23:38:00Z">
              <w:r w:rsidRPr="00E67E0D">
                <w:rPr>
                  <w:lang w:eastAsia="ja-JP"/>
                </w:rPr>
                <w:t>maxnoofDRBs</w:t>
              </w:r>
            </w:ins>
          </w:p>
        </w:tc>
        <w:tc>
          <w:tcPr>
            <w:tcW w:w="6192" w:type="dxa"/>
          </w:tcPr>
          <w:p w14:paraId="50ED99DB" w14:textId="77777777" w:rsidR="006A1CE4" w:rsidRPr="00E67E0D" w:rsidRDefault="006A1CE4" w:rsidP="00E7499B">
            <w:pPr>
              <w:pStyle w:val="TAL"/>
              <w:rPr>
                <w:ins w:id="4773" w:author="Issam" w:date="2019-02-12T23:38:00Z"/>
                <w:lang w:eastAsia="ja-JP"/>
              </w:rPr>
            </w:pPr>
            <w:ins w:id="4774" w:author="Issam" w:date="2019-02-12T23:38:00Z">
              <w:r w:rsidRPr="00E67E0D">
                <w:rPr>
                  <w:lang w:eastAsia="ja-JP"/>
                </w:rPr>
                <w:t xml:space="preserve">Maximum no. of DRBs allowed towards one UE. Value is </w:t>
              </w:r>
              <w:r w:rsidRPr="00E67E0D">
                <w:rPr>
                  <w:rFonts w:eastAsia="SimSun"/>
                  <w:lang w:eastAsia="zh-CN"/>
                </w:rPr>
                <w:t>32</w:t>
              </w:r>
              <w:r w:rsidRPr="00E67E0D">
                <w:rPr>
                  <w:lang w:eastAsia="ja-JP"/>
                </w:rPr>
                <w:t>.</w:t>
              </w:r>
            </w:ins>
          </w:p>
        </w:tc>
      </w:tr>
    </w:tbl>
    <w:p w14:paraId="5DB9D92C" w14:textId="77777777" w:rsidR="006A1CE4" w:rsidRPr="00E67E0D" w:rsidRDefault="006A1CE4" w:rsidP="00E7499B">
      <w:pPr>
        <w:pStyle w:val="4"/>
        <w:rPr>
          <w:ins w:id="4775" w:author="Issam" w:date="2019-02-12T23:38:00Z"/>
        </w:rPr>
      </w:pPr>
      <w:bookmarkStart w:id="4776" w:name="_Toc534720643"/>
      <w:ins w:id="4777" w:author="Issam" w:date="2019-02-12T23:38:00Z">
        <w:r w:rsidRPr="00E67E0D">
          <w:t>9.3.1.109</w:t>
        </w:r>
        <w:r w:rsidRPr="00E67E0D">
          <w:tab/>
        </w:r>
        <w:r w:rsidRPr="00E67E0D">
          <w:rPr>
            <w:rFonts w:cs="Arial"/>
            <w:szCs w:val="24"/>
          </w:rPr>
          <w:t>COUNT Value for PDCP SN Length 12</w:t>
        </w:r>
        <w:bookmarkEnd w:id="4776"/>
      </w:ins>
    </w:p>
    <w:p w14:paraId="3DCD61A6" w14:textId="77777777" w:rsidR="006A1CE4" w:rsidRPr="00E67E0D" w:rsidRDefault="006A1CE4" w:rsidP="00E7499B">
      <w:pPr>
        <w:rPr>
          <w:ins w:id="4778" w:author="Issam" w:date="2019-02-12T23:38:00Z"/>
        </w:rPr>
      </w:pPr>
      <w:ins w:id="4779" w:author="Issam" w:date="2019-02-12T23:38:00Z">
        <w:r w:rsidRPr="00E67E0D">
          <w:t>This IE contains a PDCP sequence number and a hyper frame number</w:t>
        </w:r>
        <w:r w:rsidRPr="00E67E0D">
          <w:rPr>
            <w:lang w:eastAsia="ko-KR"/>
          </w:rPr>
          <w:t xml:space="preserve"> in case of 12 bit long PDCP-SN</w:t>
        </w:r>
        <w:r w:rsidRPr="00E67E0D">
          <w:t>.</w:t>
        </w:r>
      </w:ins>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0D0E1A26" w14:textId="77777777" w:rsidTr="00E7499B">
        <w:trPr>
          <w:ins w:id="4780" w:author="Issam" w:date="2019-02-12T23:38:00Z"/>
        </w:trPr>
        <w:tc>
          <w:tcPr>
            <w:tcW w:w="2448" w:type="dxa"/>
          </w:tcPr>
          <w:p w14:paraId="0B27F007" w14:textId="77777777" w:rsidR="006A1CE4" w:rsidRPr="00E67E0D" w:rsidRDefault="006A1CE4" w:rsidP="00E7499B">
            <w:pPr>
              <w:pStyle w:val="TAH"/>
              <w:rPr>
                <w:ins w:id="4781" w:author="Issam" w:date="2019-02-12T23:38:00Z"/>
                <w:rFonts w:cs="Arial"/>
                <w:lang w:eastAsia="ja-JP"/>
              </w:rPr>
            </w:pPr>
            <w:ins w:id="4782" w:author="Issam" w:date="2019-02-12T23:38:00Z">
              <w:r w:rsidRPr="00E67E0D">
                <w:rPr>
                  <w:rFonts w:cs="Arial"/>
                  <w:lang w:eastAsia="ja-JP"/>
                </w:rPr>
                <w:t>IE/Group Name</w:t>
              </w:r>
            </w:ins>
          </w:p>
        </w:tc>
        <w:tc>
          <w:tcPr>
            <w:tcW w:w="1080" w:type="dxa"/>
          </w:tcPr>
          <w:p w14:paraId="16300467" w14:textId="77777777" w:rsidR="006A1CE4" w:rsidRPr="00E67E0D" w:rsidRDefault="006A1CE4" w:rsidP="00E7499B">
            <w:pPr>
              <w:pStyle w:val="TAH"/>
              <w:rPr>
                <w:ins w:id="4783" w:author="Issam" w:date="2019-02-12T23:38:00Z"/>
                <w:rFonts w:cs="Arial"/>
                <w:lang w:eastAsia="ja-JP"/>
              </w:rPr>
            </w:pPr>
            <w:ins w:id="4784" w:author="Issam" w:date="2019-02-12T23:38:00Z">
              <w:r w:rsidRPr="00E67E0D">
                <w:rPr>
                  <w:rFonts w:cs="Arial"/>
                  <w:lang w:eastAsia="ja-JP"/>
                </w:rPr>
                <w:t>Presence</w:t>
              </w:r>
            </w:ins>
          </w:p>
        </w:tc>
        <w:tc>
          <w:tcPr>
            <w:tcW w:w="1440" w:type="dxa"/>
          </w:tcPr>
          <w:p w14:paraId="4B259E50" w14:textId="77777777" w:rsidR="006A1CE4" w:rsidRPr="00E67E0D" w:rsidRDefault="006A1CE4" w:rsidP="00E7499B">
            <w:pPr>
              <w:pStyle w:val="TAH"/>
              <w:rPr>
                <w:ins w:id="4785" w:author="Issam" w:date="2019-02-12T23:38:00Z"/>
                <w:rFonts w:cs="Arial"/>
                <w:lang w:eastAsia="ja-JP"/>
              </w:rPr>
            </w:pPr>
            <w:ins w:id="4786" w:author="Issam" w:date="2019-02-12T23:38:00Z">
              <w:r w:rsidRPr="00E67E0D">
                <w:rPr>
                  <w:rFonts w:cs="Arial"/>
                  <w:lang w:eastAsia="ja-JP"/>
                </w:rPr>
                <w:t>Range</w:t>
              </w:r>
            </w:ins>
          </w:p>
        </w:tc>
        <w:tc>
          <w:tcPr>
            <w:tcW w:w="1872" w:type="dxa"/>
          </w:tcPr>
          <w:p w14:paraId="7D37340E" w14:textId="77777777" w:rsidR="006A1CE4" w:rsidRPr="00E67E0D" w:rsidRDefault="006A1CE4" w:rsidP="00E7499B">
            <w:pPr>
              <w:pStyle w:val="TAH"/>
              <w:rPr>
                <w:ins w:id="4787" w:author="Issam" w:date="2019-02-12T23:38:00Z"/>
                <w:rFonts w:cs="Arial"/>
                <w:lang w:eastAsia="ja-JP"/>
              </w:rPr>
            </w:pPr>
            <w:ins w:id="4788" w:author="Issam" w:date="2019-02-12T23:38:00Z">
              <w:r w:rsidRPr="00E67E0D">
                <w:rPr>
                  <w:rFonts w:cs="Arial"/>
                  <w:lang w:eastAsia="ja-JP"/>
                </w:rPr>
                <w:t>IE type and reference</w:t>
              </w:r>
            </w:ins>
          </w:p>
        </w:tc>
        <w:tc>
          <w:tcPr>
            <w:tcW w:w="2880" w:type="dxa"/>
          </w:tcPr>
          <w:p w14:paraId="49D50ADA" w14:textId="77777777" w:rsidR="006A1CE4" w:rsidRPr="00E67E0D" w:rsidRDefault="006A1CE4" w:rsidP="00E7499B">
            <w:pPr>
              <w:pStyle w:val="TAH"/>
              <w:rPr>
                <w:ins w:id="4789" w:author="Issam" w:date="2019-02-12T23:38:00Z"/>
                <w:rFonts w:cs="Arial"/>
                <w:lang w:eastAsia="ja-JP"/>
              </w:rPr>
            </w:pPr>
            <w:ins w:id="4790" w:author="Issam" w:date="2019-02-12T23:38:00Z">
              <w:r w:rsidRPr="00E67E0D">
                <w:rPr>
                  <w:rFonts w:cs="Arial"/>
                  <w:lang w:eastAsia="ja-JP"/>
                </w:rPr>
                <w:t>Semantics description</w:t>
              </w:r>
            </w:ins>
          </w:p>
        </w:tc>
      </w:tr>
      <w:tr w:rsidR="006A1CE4" w:rsidRPr="00E67E0D" w14:paraId="36F45DC3" w14:textId="77777777" w:rsidTr="00E7499B">
        <w:trPr>
          <w:ins w:id="4791" w:author="Issam" w:date="2019-02-12T23:38:00Z"/>
        </w:trPr>
        <w:tc>
          <w:tcPr>
            <w:tcW w:w="2448" w:type="dxa"/>
          </w:tcPr>
          <w:p w14:paraId="710DEC2F" w14:textId="77777777" w:rsidR="006A1CE4" w:rsidRPr="00E67E0D" w:rsidRDefault="006A1CE4" w:rsidP="00E7499B">
            <w:pPr>
              <w:pStyle w:val="TAL"/>
              <w:rPr>
                <w:ins w:id="4792" w:author="Issam" w:date="2019-02-12T23:38:00Z"/>
                <w:rFonts w:eastAsia="Batang" w:cs="Arial"/>
                <w:lang w:eastAsia="ja-JP"/>
              </w:rPr>
            </w:pPr>
            <w:ins w:id="4793" w:author="Issam" w:date="2019-02-12T23:38:00Z">
              <w:r w:rsidRPr="00E67E0D">
                <w:rPr>
                  <w:rFonts w:cs="Arial"/>
                  <w:lang w:eastAsia="ja-JP"/>
                </w:rPr>
                <w:t>PDCP SN Length 12</w:t>
              </w:r>
            </w:ins>
          </w:p>
        </w:tc>
        <w:tc>
          <w:tcPr>
            <w:tcW w:w="1080" w:type="dxa"/>
          </w:tcPr>
          <w:p w14:paraId="3E2AB2BF" w14:textId="77777777" w:rsidR="006A1CE4" w:rsidRPr="00E67E0D" w:rsidRDefault="006A1CE4" w:rsidP="00E7499B">
            <w:pPr>
              <w:pStyle w:val="TAL"/>
              <w:rPr>
                <w:ins w:id="4794" w:author="Issam" w:date="2019-02-12T23:38:00Z"/>
                <w:rFonts w:cs="Arial"/>
                <w:lang w:eastAsia="ja-JP"/>
              </w:rPr>
            </w:pPr>
            <w:ins w:id="4795" w:author="Issam" w:date="2019-02-12T23:38:00Z">
              <w:r w:rsidRPr="00E67E0D">
                <w:rPr>
                  <w:rFonts w:cs="Arial"/>
                  <w:lang w:eastAsia="ja-JP"/>
                </w:rPr>
                <w:t>M</w:t>
              </w:r>
            </w:ins>
          </w:p>
        </w:tc>
        <w:tc>
          <w:tcPr>
            <w:tcW w:w="1440" w:type="dxa"/>
          </w:tcPr>
          <w:p w14:paraId="071823FB" w14:textId="77777777" w:rsidR="006A1CE4" w:rsidRPr="00E67E0D" w:rsidRDefault="006A1CE4" w:rsidP="00E7499B">
            <w:pPr>
              <w:pStyle w:val="TAL"/>
              <w:rPr>
                <w:ins w:id="4796" w:author="Issam" w:date="2019-02-12T23:38:00Z"/>
                <w:i/>
                <w:lang w:eastAsia="ja-JP"/>
              </w:rPr>
            </w:pPr>
          </w:p>
        </w:tc>
        <w:tc>
          <w:tcPr>
            <w:tcW w:w="1872" w:type="dxa"/>
          </w:tcPr>
          <w:p w14:paraId="4428F873" w14:textId="77777777" w:rsidR="006A1CE4" w:rsidRPr="00E67E0D" w:rsidRDefault="006A1CE4" w:rsidP="00E7499B">
            <w:pPr>
              <w:pStyle w:val="TAL"/>
              <w:rPr>
                <w:ins w:id="4797" w:author="Issam" w:date="2019-02-12T23:38:00Z"/>
                <w:lang w:eastAsia="ja-JP"/>
              </w:rPr>
            </w:pPr>
            <w:ins w:id="4798" w:author="Issam" w:date="2019-02-12T23:38:00Z">
              <w:r w:rsidRPr="00E67E0D">
                <w:rPr>
                  <w:rFonts w:cs="Arial"/>
                  <w:lang w:eastAsia="ja-JP"/>
                </w:rPr>
                <w:t>INTEGER (0..4095)</w:t>
              </w:r>
            </w:ins>
          </w:p>
        </w:tc>
        <w:tc>
          <w:tcPr>
            <w:tcW w:w="2880" w:type="dxa"/>
          </w:tcPr>
          <w:p w14:paraId="72D02A51" w14:textId="77777777" w:rsidR="006A1CE4" w:rsidRPr="00E67E0D" w:rsidRDefault="006A1CE4" w:rsidP="00E7499B">
            <w:pPr>
              <w:pStyle w:val="TAL"/>
              <w:rPr>
                <w:ins w:id="4799" w:author="Issam" w:date="2019-02-12T23:38:00Z"/>
                <w:lang w:eastAsia="ja-JP"/>
              </w:rPr>
            </w:pPr>
          </w:p>
        </w:tc>
      </w:tr>
      <w:tr w:rsidR="006A1CE4" w:rsidRPr="00E67E0D" w14:paraId="4A327A90" w14:textId="77777777" w:rsidTr="00E7499B">
        <w:trPr>
          <w:ins w:id="4800" w:author="Issam" w:date="2019-02-12T23:38:00Z"/>
        </w:trPr>
        <w:tc>
          <w:tcPr>
            <w:tcW w:w="2448" w:type="dxa"/>
          </w:tcPr>
          <w:p w14:paraId="57BDD0E3" w14:textId="77777777" w:rsidR="006A1CE4" w:rsidRPr="00E67E0D" w:rsidRDefault="006A1CE4" w:rsidP="00E7499B">
            <w:pPr>
              <w:pStyle w:val="TAL"/>
              <w:rPr>
                <w:ins w:id="4801" w:author="Issam" w:date="2019-02-12T23:38:00Z"/>
                <w:rFonts w:cs="Arial"/>
                <w:szCs w:val="18"/>
                <w:lang w:eastAsia="ja-JP"/>
              </w:rPr>
            </w:pPr>
            <w:ins w:id="4802" w:author="Issam" w:date="2019-02-12T23:38:00Z">
              <w:r w:rsidRPr="00E67E0D">
                <w:rPr>
                  <w:rFonts w:cs="Arial"/>
                  <w:lang w:eastAsia="ja-JP"/>
                </w:rPr>
                <w:t>HFN for PDCP SN Length 12</w:t>
              </w:r>
            </w:ins>
          </w:p>
        </w:tc>
        <w:tc>
          <w:tcPr>
            <w:tcW w:w="1080" w:type="dxa"/>
          </w:tcPr>
          <w:p w14:paraId="28038682" w14:textId="77777777" w:rsidR="006A1CE4" w:rsidRPr="00E67E0D" w:rsidRDefault="006A1CE4" w:rsidP="00E7499B">
            <w:pPr>
              <w:pStyle w:val="TAL"/>
              <w:rPr>
                <w:ins w:id="4803" w:author="Issam" w:date="2019-02-12T23:38:00Z"/>
                <w:rFonts w:cs="Arial"/>
                <w:szCs w:val="18"/>
                <w:lang w:eastAsia="ja-JP"/>
              </w:rPr>
            </w:pPr>
            <w:ins w:id="4804" w:author="Issam" w:date="2019-02-12T23:38:00Z">
              <w:r w:rsidRPr="00E67E0D">
                <w:rPr>
                  <w:rFonts w:cs="Arial"/>
                  <w:lang w:eastAsia="ja-JP"/>
                </w:rPr>
                <w:t>M</w:t>
              </w:r>
            </w:ins>
          </w:p>
        </w:tc>
        <w:tc>
          <w:tcPr>
            <w:tcW w:w="1440" w:type="dxa"/>
          </w:tcPr>
          <w:p w14:paraId="2A4BEE3D" w14:textId="77777777" w:rsidR="006A1CE4" w:rsidRPr="00E67E0D" w:rsidRDefault="006A1CE4" w:rsidP="00E7499B">
            <w:pPr>
              <w:pStyle w:val="TAL"/>
              <w:rPr>
                <w:ins w:id="4805" w:author="Issam" w:date="2019-02-12T23:38:00Z"/>
                <w:i/>
                <w:lang w:eastAsia="ja-JP"/>
              </w:rPr>
            </w:pPr>
          </w:p>
        </w:tc>
        <w:tc>
          <w:tcPr>
            <w:tcW w:w="1872" w:type="dxa"/>
          </w:tcPr>
          <w:p w14:paraId="3DFF58CD" w14:textId="77777777" w:rsidR="006A1CE4" w:rsidRPr="00E67E0D" w:rsidRDefault="006A1CE4" w:rsidP="00E7499B">
            <w:pPr>
              <w:pStyle w:val="TAL"/>
              <w:rPr>
                <w:ins w:id="4806" w:author="Issam" w:date="2019-02-12T23:38:00Z"/>
                <w:rFonts w:cs="Arial"/>
                <w:szCs w:val="18"/>
                <w:lang w:eastAsia="ja-JP"/>
              </w:rPr>
            </w:pPr>
            <w:ins w:id="4807" w:author="Issam" w:date="2019-02-12T23:38:00Z">
              <w:r w:rsidRPr="00E67E0D">
                <w:rPr>
                  <w:rFonts w:cs="Arial"/>
                  <w:lang w:eastAsia="ja-JP"/>
                </w:rPr>
                <w:t>INTEGER (0..1048575)</w:t>
              </w:r>
            </w:ins>
          </w:p>
        </w:tc>
        <w:tc>
          <w:tcPr>
            <w:tcW w:w="2880" w:type="dxa"/>
          </w:tcPr>
          <w:p w14:paraId="07FE849F" w14:textId="77777777" w:rsidR="006A1CE4" w:rsidRPr="00E67E0D" w:rsidRDefault="006A1CE4" w:rsidP="00E7499B">
            <w:pPr>
              <w:pStyle w:val="TAL"/>
              <w:rPr>
                <w:ins w:id="4808" w:author="Issam" w:date="2019-02-12T23:38:00Z"/>
                <w:rFonts w:cs="Arial"/>
                <w:szCs w:val="18"/>
                <w:lang w:eastAsia="ja-JP"/>
              </w:rPr>
            </w:pPr>
          </w:p>
        </w:tc>
      </w:tr>
    </w:tbl>
    <w:p w14:paraId="0D94C600" w14:textId="77777777" w:rsidR="006A1CE4" w:rsidRPr="00E67E0D" w:rsidRDefault="006A1CE4" w:rsidP="00E7499B">
      <w:pPr>
        <w:rPr>
          <w:ins w:id="4809" w:author="Issam" w:date="2019-02-12T23:38:00Z"/>
        </w:rPr>
      </w:pPr>
    </w:p>
    <w:p w14:paraId="1F7C9FC1" w14:textId="77777777" w:rsidR="006A1CE4" w:rsidRPr="00E67E0D" w:rsidRDefault="006A1CE4" w:rsidP="00E7499B">
      <w:pPr>
        <w:pStyle w:val="4"/>
        <w:rPr>
          <w:ins w:id="4810" w:author="Issam" w:date="2019-02-12T23:38:00Z"/>
        </w:rPr>
      </w:pPr>
      <w:bookmarkStart w:id="4811" w:name="_Toc534720644"/>
      <w:ins w:id="4812" w:author="Issam" w:date="2019-02-12T23:38:00Z">
        <w:r w:rsidRPr="00E67E0D">
          <w:t>9.3.1.110</w:t>
        </w:r>
        <w:r w:rsidRPr="00E67E0D">
          <w:tab/>
        </w:r>
        <w:r w:rsidRPr="00E67E0D">
          <w:rPr>
            <w:rFonts w:cs="Arial"/>
            <w:szCs w:val="24"/>
          </w:rPr>
          <w:t>COUNT Value for PDCP SN Length 18</w:t>
        </w:r>
        <w:bookmarkEnd w:id="4811"/>
      </w:ins>
    </w:p>
    <w:p w14:paraId="0B0979F8" w14:textId="77777777" w:rsidR="006A1CE4" w:rsidRPr="00E67E0D" w:rsidRDefault="006A1CE4" w:rsidP="00E7499B">
      <w:ins w:id="4813" w:author="Issam" w:date="2019-02-12T23:38:00Z">
        <w:r w:rsidRPr="00E67E0D">
          <w:t>This IE contains a PDCP sequence number and a hyper frame number</w:t>
        </w:r>
        <w:r w:rsidRPr="00E67E0D">
          <w:rPr>
            <w:lang w:eastAsia="ko-KR"/>
          </w:rPr>
          <w:t xml:space="preserve"> in case of 18 bit long PDCP-SN</w:t>
        </w:r>
      </w:ins>
      <w:moveToRangeStart w:id="4814" w:author="Issam" w:date="2019-02-12T23:38:00Z" w:name="move907101"/>
      <w:moveTo w:id="4815" w:author="Issam" w:date="2019-02-12T23:38:00Z">
        <w:r w:rsidRPr="00E67E0D">
          <w:t>.</w:t>
        </w:r>
      </w:moveTo>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6D95892E" w14:textId="77777777" w:rsidTr="00E7499B">
        <w:tc>
          <w:tcPr>
            <w:tcW w:w="2448" w:type="dxa"/>
          </w:tcPr>
          <w:p w14:paraId="0598E42E" w14:textId="77777777" w:rsidR="006A1CE4" w:rsidRPr="00E67E0D" w:rsidRDefault="006A1CE4" w:rsidP="00E7499B">
            <w:pPr>
              <w:pStyle w:val="TAH"/>
              <w:rPr>
                <w:rFonts w:cs="Arial"/>
                <w:lang w:eastAsia="ja-JP"/>
              </w:rPr>
            </w:pPr>
            <w:moveTo w:id="4816" w:author="Issam" w:date="2019-02-12T23:38:00Z">
              <w:r w:rsidRPr="00E67E0D">
                <w:rPr>
                  <w:rFonts w:cs="Arial"/>
                  <w:lang w:eastAsia="ja-JP"/>
                </w:rPr>
                <w:t>IE/Group Name</w:t>
              </w:r>
            </w:moveTo>
          </w:p>
        </w:tc>
        <w:tc>
          <w:tcPr>
            <w:tcW w:w="1080" w:type="dxa"/>
          </w:tcPr>
          <w:p w14:paraId="55767E51" w14:textId="77777777" w:rsidR="006A1CE4" w:rsidRPr="00E67E0D" w:rsidRDefault="006A1CE4" w:rsidP="00E7499B">
            <w:pPr>
              <w:pStyle w:val="TAH"/>
              <w:rPr>
                <w:rFonts w:cs="Arial"/>
                <w:lang w:eastAsia="ja-JP"/>
              </w:rPr>
            </w:pPr>
            <w:moveTo w:id="4817" w:author="Issam" w:date="2019-02-12T23:38:00Z">
              <w:r w:rsidRPr="00E67E0D">
                <w:rPr>
                  <w:rFonts w:cs="Arial"/>
                  <w:lang w:eastAsia="ja-JP"/>
                </w:rPr>
                <w:t>Presence</w:t>
              </w:r>
            </w:moveTo>
          </w:p>
        </w:tc>
        <w:tc>
          <w:tcPr>
            <w:tcW w:w="1440" w:type="dxa"/>
          </w:tcPr>
          <w:p w14:paraId="3DD8DFD0" w14:textId="77777777" w:rsidR="006A1CE4" w:rsidRPr="00E67E0D" w:rsidRDefault="006A1CE4" w:rsidP="00E7499B">
            <w:pPr>
              <w:pStyle w:val="TAH"/>
              <w:rPr>
                <w:rFonts w:cs="Arial"/>
                <w:lang w:eastAsia="ja-JP"/>
              </w:rPr>
            </w:pPr>
            <w:moveTo w:id="4818" w:author="Issam" w:date="2019-02-12T23:38:00Z">
              <w:r w:rsidRPr="00E67E0D">
                <w:rPr>
                  <w:rFonts w:cs="Arial"/>
                  <w:lang w:eastAsia="ja-JP"/>
                </w:rPr>
                <w:t>Range</w:t>
              </w:r>
            </w:moveTo>
          </w:p>
        </w:tc>
        <w:tc>
          <w:tcPr>
            <w:tcW w:w="1872" w:type="dxa"/>
          </w:tcPr>
          <w:p w14:paraId="440F081A" w14:textId="77777777" w:rsidR="006A1CE4" w:rsidRPr="00E67E0D" w:rsidRDefault="006A1CE4" w:rsidP="00E7499B">
            <w:pPr>
              <w:pStyle w:val="TAH"/>
              <w:rPr>
                <w:rFonts w:cs="Arial"/>
                <w:lang w:eastAsia="ja-JP"/>
              </w:rPr>
            </w:pPr>
            <w:moveTo w:id="4819" w:author="Issam" w:date="2019-02-12T23:38:00Z">
              <w:r w:rsidRPr="00E67E0D">
                <w:rPr>
                  <w:rFonts w:cs="Arial"/>
                  <w:lang w:eastAsia="ja-JP"/>
                </w:rPr>
                <w:t>IE type and reference</w:t>
              </w:r>
            </w:moveTo>
          </w:p>
        </w:tc>
        <w:tc>
          <w:tcPr>
            <w:tcW w:w="2880" w:type="dxa"/>
          </w:tcPr>
          <w:p w14:paraId="0FB6A99C" w14:textId="77777777" w:rsidR="006A1CE4" w:rsidRPr="00E67E0D" w:rsidRDefault="006A1CE4" w:rsidP="00E7499B">
            <w:pPr>
              <w:pStyle w:val="TAH"/>
              <w:rPr>
                <w:rFonts w:cs="Arial"/>
                <w:lang w:eastAsia="ja-JP"/>
              </w:rPr>
            </w:pPr>
            <w:moveTo w:id="4820" w:author="Issam" w:date="2019-02-12T23:38:00Z">
              <w:r w:rsidRPr="00E67E0D">
                <w:rPr>
                  <w:rFonts w:cs="Arial"/>
                  <w:lang w:eastAsia="ja-JP"/>
                </w:rPr>
                <w:t>Semantics description</w:t>
              </w:r>
            </w:moveTo>
          </w:p>
        </w:tc>
      </w:tr>
      <w:moveToRangeEnd w:id="4814"/>
      <w:tr w:rsidR="006A1CE4" w:rsidRPr="00E67E0D" w14:paraId="6DF15E02" w14:textId="77777777" w:rsidTr="00E7499B">
        <w:trPr>
          <w:ins w:id="4821" w:author="Issam" w:date="2019-02-12T23:38:00Z"/>
        </w:trPr>
        <w:tc>
          <w:tcPr>
            <w:tcW w:w="2448" w:type="dxa"/>
          </w:tcPr>
          <w:p w14:paraId="1CBC9CCE" w14:textId="77777777" w:rsidR="006A1CE4" w:rsidRPr="00E67E0D" w:rsidRDefault="006A1CE4" w:rsidP="00E7499B">
            <w:pPr>
              <w:pStyle w:val="TAL"/>
              <w:rPr>
                <w:ins w:id="4822" w:author="Issam" w:date="2019-02-12T23:38:00Z"/>
                <w:rFonts w:eastAsia="Batang" w:cs="Arial"/>
                <w:lang w:eastAsia="ja-JP"/>
              </w:rPr>
            </w:pPr>
            <w:ins w:id="4823" w:author="Issam" w:date="2019-02-12T23:38:00Z">
              <w:r w:rsidRPr="00E67E0D">
                <w:rPr>
                  <w:rFonts w:cs="Arial"/>
                  <w:lang w:eastAsia="ja-JP"/>
                </w:rPr>
                <w:t>PDCP SN Length 18</w:t>
              </w:r>
            </w:ins>
          </w:p>
        </w:tc>
        <w:tc>
          <w:tcPr>
            <w:tcW w:w="1080" w:type="dxa"/>
          </w:tcPr>
          <w:p w14:paraId="0AD83E51" w14:textId="77777777" w:rsidR="006A1CE4" w:rsidRPr="00E67E0D" w:rsidRDefault="006A1CE4" w:rsidP="00E7499B">
            <w:pPr>
              <w:pStyle w:val="TAL"/>
              <w:rPr>
                <w:ins w:id="4824" w:author="Issam" w:date="2019-02-12T23:38:00Z"/>
                <w:rFonts w:cs="Arial"/>
                <w:lang w:eastAsia="ja-JP"/>
              </w:rPr>
            </w:pPr>
            <w:ins w:id="4825" w:author="Issam" w:date="2019-02-12T23:38:00Z">
              <w:r w:rsidRPr="00E67E0D">
                <w:rPr>
                  <w:rFonts w:cs="Arial"/>
                  <w:lang w:eastAsia="ja-JP"/>
                </w:rPr>
                <w:t>M</w:t>
              </w:r>
            </w:ins>
          </w:p>
        </w:tc>
        <w:tc>
          <w:tcPr>
            <w:tcW w:w="1440" w:type="dxa"/>
          </w:tcPr>
          <w:p w14:paraId="24DB54BC" w14:textId="77777777" w:rsidR="006A1CE4" w:rsidRPr="00E67E0D" w:rsidRDefault="006A1CE4" w:rsidP="00E7499B">
            <w:pPr>
              <w:pStyle w:val="TAL"/>
              <w:rPr>
                <w:ins w:id="4826" w:author="Issam" w:date="2019-02-12T23:38:00Z"/>
                <w:i/>
                <w:lang w:eastAsia="ja-JP"/>
              </w:rPr>
            </w:pPr>
          </w:p>
        </w:tc>
        <w:tc>
          <w:tcPr>
            <w:tcW w:w="1872" w:type="dxa"/>
          </w:tcPr>
          <w:p w14:paraId="0D4E89B1" w14:textId="77777777" w:rsidR="006A1CE4" w:rsidRPr="00E67E0D" w:rsidRDefault="006A1CE4" w:rsidP="00E7499B">
            <w:pPr>
              <w:pStyle w:val="TAL"/>
              <w:rPr>
                <w:ins w:id="4827" w:author="Issam" w:date="2019-02-12T23:38:00Z"/>
                <w:lang w:eastAsia="ja-JP"/>
              </w:rPr>
            </w:pPr>
            <w:ins w:id="4828" w:author="Issam" w:date="2019-02-12T23:38:00Z">
              <w:r w:rsidRPr="00E67E0D">
                <w:rPr>
                  <w:lang w:eastAsia="ja-JP"/>
                </w:rPr>
                <w:t>INTEGER (0..</w:t>
              </w:r>
              <w:r w:rsidRPr="00E67E0D">
                <w:rPr>
                  <w:lang w:eastAsia="ko-KR"/>
                </w:rPr>
                <w:t>262143</w:t>
              </w:r>
              <w:r w:rsidRPr="00E67E0D">
                <w:rPr>
                  <w:lang w:eastAsia="ja-JP"/>
                </w:rPr>
                <w:t>)</w:t>
              </w:r>
            </w:ins>
          </w:p>
        </w:tc>
        <w:tc>
          <w:tcPr>
            <w:tcW w:w="2880" w:type="dxa"/>
          </w:tcPr>
          <w:p w14:paraId="1904F32A" w14:textId="77777777" w:rsidR="006A1CE4" w:rsidRPr="00E67E0D" w:rsidRDefault="006A1CE4" w:rsidP="00E7499B">
            <w:pPr>
              <w:pStyle w:val="TAL"/>
              <w:rPr>
                <w:ins w:id="4829" w:author="Issam" w:date="2019-02-12T23:38:00Z"/>
                <w:lang w:eastAsia="ja-JP"/>
              </w:rPr>
            </w:pPr>
          </w:p>
        </w:tc>
      </w:tr>
      <w:tr w:rsidR="006A1CE4" w:rsidRPr="00E67E0D" w14:paraId="4F3F5855" w14:textId="77777777" w:rsidTr="00E7499B">
        <w:trPr>
          <w:ins w:id="4830" w:author="Issam" w:date="2019-02-12T23:38:00Z"/>
        </w:trPr>
        <w:tc>
          <w:tcPr>
            <w:tcW w:w="2448" w:type="dxa"/>
          </w:tcPr>
          <w:p w14:paraId="5FB06511" w14:textId="77777777" w:rsidR="006A1CE4" w:rsidRPr="00E67E0D" w:rsidRDefault="006A1CE4" w:rsidP="00E7499B">
            <w:pPr>
              <w:pStyle w:val="TAL"/>
              <w:rPr>
                <w:ins w:id="4831" w:author="Issam" w:date="2019-02-12T23:38:00Z"/>
                <w:rFonts w:cs="Arial"/>
                <w:szCs w:val="18"/>
                <w:lang w:eastAsia="ja-JP"/>
              </w:rPr>
            </w:pPr>
            <w:ins w:id="4832" w:author="Issam" w:date="2019-02-12T23:38:00Z">
              <w:r w:rsidRPr="00E67E0D">
                <w:rPr>
                  <w:rFonts w:cs="Arial"/>
                  <w:lang w:eastAsia="ja-JP"/>
                </w:rPr>
                <w:t>HFN for PDCP SN Length 18</w:t>
              </w:r>
            </w:ins>
          </w:p>
        </w:tc>
        <w:tc>
          <w:tcPr>
            <w:tcW w:w="1080" w:type="dxa"/>
          </w:tcPr>
          <w:p w14:paraId="0D221E36" w14:textId="77777777" w:rsidR="006A1CE4" w:rsidRPr="00E67E0D" w:rsidRDefault="006A1CE4" w:rsidP="00E7499B">
            <w:pPr>
              <w:pStyle w:val="TAL"/>
              <w:rPr>
                <w:ins w:id="4833" w:author="Issam" w:date="2019-02-12T23:38:00Z"/>
                <w:rFonts w:cs="Arial"/>
                <w:szCs w:val="18"/>
                <w:lang w:eastAsia="ja-JP"/>
              </w:rPr>
            </w:pPr>
            <w:ins w:id="4834" w:author="Issam" w:date="2019-02-12T23:38:00Z">
              <w:r w:rsidRPr="00E67E0D">
                <w:rPr>
                  <w:rFonts w:cs="Arial"/>
                  <w:lang w:eastAsia="ja-JP"/>
                </w:rPr>
                <w:t>M</w:t>
              </w:r>
            </w:ins>
          </w:p>
        </w:tc>
        <w:tc>
          <w:tcPr>
            <w:tcW w:w="1440" w:type="dxa"/>
          </w:tcPr>
          <w:p w14:paraId="70EDB9B5" w14:textId="77777777" w:rsidR="006A1CE4" w:rsidRPr="00E67E0D" w:rsidRDefault="006A1CE4" w:rsidP="00E7499B">
            <w:pPr>
              <w:pStyle w:val="TAL"/>
              <w:rPr>
                <w:ins w:id="4835" w:author="Issam" w:date="2019-02-12T23:38:00Z"/>
                <w:i/>
                <w:lang w:eastAsia="ja-JP"/>
              </w:rPr>
            </w:pPr>
          </w:p>
        </w:tc>
        <w:tc>
          <w:tcPr>
            <w:tcW w:w="1872" w:type="dxa"/>
          </w:tcPr>
          <w:p w14:paraId="6AFA4884" w14:textId="77777777" w:rsidR="006A1CE4" w:rsidRPr="00E67E0D" w:rsidRDefault="006A1CE4" w:rsidP="00E7499B">
            <w:pPr>
              <w:pStyle w:val="TAL"/>
              <w:rPr>
                <w:ins w:id="4836" w:author="Issam" w:date="2019-02-12T23:38:00Z"/>
                <w:rFonts w:cs="Arial"/>
                <w:szCs w:val="18"/>
                <w:lang w:eastAsia="ja-JP"/>
              </w:rPr>
            </w:pPr>
            <w:ins w:id="4837" w:author="Issam" w:date="2019-02-12T23:38:00Z">
              <w:r w:rsidRPr="00E67E0D">
                <w:rPr>
                  <w:lang w:eastAsia="ja-JP"/>
                </w:rPr>
                <w:t>INTEGER (0..16383)</w:t>
              </w:r>
            </w:ins>
          </w:p>
        </w:tc>
        <w:tc>
          <w:tcPr>
            <w:tcW w:w="2880" w:type="dxa"/>
          </w:tcPr>
          <w:p w14:paraId="1EBCE239" w14:textId="77777777" w:rsidR="006A1CE4" w:rsidRPr="00E67E0D" w:rsidRDefault="006A1CE4" w:rsidP="00E7499B">
            <w:pPr>
              <w:pStyle w:val="TAL"/>
              <w:rPr>
                <w:ins w:id="4838" w:author="Issam" w:date="2019-02-12T23:38:00Z"/>
                <w:rFonts w:cs="Arial"/>
                <w:szCs w:val="18"/>
                <w:lang w:eastAsia="ja-JP"/>
              </w:rPr>
            </w:pPr>
          </w:p>
        </w:tc>
      </w:tr>
    </w:tbl>
    <w:p w14:paraId="4C2C947D" w14:textId="77777777" w:rsidR="006A1CE4" w:rsidRPr="00E67E0D" w:rsidRDefault="006A1CE4" w:rsidP="00E7499B">
      <w:pPr>
        <w:rPr>
          <w:ins w:id="4839" w:author="Issam" w:date="2019-02-12T23:38:00Z"/>
        </w:rPr>
      </w:pPr>
    </w:p>
    <w:p w14:paraId="6549508E" w14:textId="77777777" w:rsidR="006A1CE4" w:rsidRPr="00E67E0D" w:rsidRDefault="006A1CE4" w:rsidP="00E7499B">
      <w:pPr>
        <w:pStyle w:val="4"/>
        <w:rPr>
          <w:ins w:id="4840" w:author="Issam" w:date="2019-02-12T23:38:00Z"/>
        </w:rPr>
      </w:pPr>
      <w:bookmarkStart w:id="4841" w:name="_Toc534720645"/>
      <w:ins w:id="4842" w:author="Issam" w:date="2019-02-12T23:38:00Z">
        <w:r w:rsidRPr="00E67E0D">
          <w:t>9.3.1.111</w:t>
        </w:r>
        <w:r w:rsidRPr="00E67E0D">
          <w:tab/>
          <w:t>RRC Establishment Cause</w:t>
        </w:r>
        <w:bookmarkEnd w:id="4841"/>
      </w:ins>
    </w:p>
    <w:p w14:paraId="48A44CEC" w14:textId="77777777" w:rsidR="006A1CE4" w:rsidRPr="00E67E0D" w:rsidRDefault="006A1CE4" w:rsidP="00E7499B">
      <w:pPr>
        <w:rPr>
          <w:ins w:id="4843" w:author="Issam" w:date="2019-02-12T23:38:00Z"/>
        </w:rPr>
      </w:pPr>
      <w:ins w:id="4844" w:author="Issam" w:date="2019-02-12T23:38:00Z">
        <w:r w:rsidRPr="00E67E0D">
          <w:t xml:space="preserve">This IE </w:t>
        </w:r>
        <w:r w:rsidRPr="00E67E0D">
          <w:rPr>
            <w:rFonts w:eastAsia="Malgun Gothic"/>
          </w:rPr>
          <w:t xml:space="preserve">indicates </w:t>
        </w:r>
        <w:r w:rsidRPr="00E67E0D">
          <w:t xml:space="preserve">the reason for RRC Connection Establishment as received from the UE in the </w:t>
        </w:r>
        <w:r w:rsidRPr="00E67E0D">
          <w:rPr>
            <w:i/>
          </w:rPr>
          <w:t>EstablishmentCause</w:t>
        </w:r>
        <w:r w:rsidRPr="00E67E0D">
          <w:t xml:space="preserve"> defined in TS 38.331 [18] and TS 36.331 [21].</w:t>
        </w:r>
      </w:ins>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2864E494" w14:textId="77777777" w:rsidTr="00E7499B">
        <w:trPr>
          <w:ins w:id="4845" w:author="Issam" w:date="2019-02-12T23:38:00Z"/>
        </w:trPr>
        <w:tc>
          <w:tcPr>
            <w:tcW w:w="2448" w:type="dxa"/>
          </w:tcPr>
          <w:p w14:paraId="6227E4CE" w14:textId="77777777" w:rsidR="006A1CE4" w:rsidRPr="00E67E0D" w:rsidRDefault="006A1CE4" w:rsidP="00E7499B">
            <w:pPr>
              <w:pStyle w:val="TAH"/>
              <w:rPr>
                <w:ins w:id="4846" w:author="Issam" w:date="2019-02-12T23:38:00Z"/>
                <w:rFonts w:cs="Arial"/>
                <w:lang w:eastAsia="ja-JP"/>
              </w:rPr>
            </w:pPr>
            <w:ins w:id="4847" w:author="Issam" w:date="2019-02-12T23:38:00Z">
              <w:r w:rsidRPr="00E67E0D">
                <w:rPr>
                  <w:rFonts w:cs="Arial"/>
                  <w:lang w:eastAsia="ja-JP"/>
                </w:rPr>
                <w:t>IE/Group Name</w:t>
              </w:r>
            </w:ins>
          </w:p>
        </w:tc>
        <w:tc>
          <w:tcPr>
            <w:tcW w:w="1080" w:type="dxa"/>
          </w:tcPr>
          <w:p w14:paraId="2F81A255" w14:textId="77777777" w:rsidR="006A1CE4" w:rsidRPr="00E67E0D" w:rsidRDefault="006A1CE4" w:rsidP="00E7499B">
            <w:pPr>
              <w:pStyle w:val="TAH"/>
              <w:rPr>
                <w:ins w:id="4848" w:author="Issam" w:date="2019-02-12T23:38:00Z"/>
                <w:rFonts w:cs="Arial"/>
                <w:lang w:eastAsia="ja-JP"/>
              </w:rPr>
            </w:pPr>
            <w:ins w:id="4849" w:author="Issam" w:date="2019-02-12T23:38:00Z">
              <w:r w:rsidRPr="00E67E0D">
                <w:rPr>
                  <w:rFonts w:cs="Arial"/>
                  <w:lang w:eastAsia="ja-JP"/>
                </w:rPr>
                <w:t>Presence</w:t>
              </w:r>
            </w:ins>
          </w:p>
        </w:tc>
        <w:tc>
          <w:tcPr>
            <w:tcW w:w="1440" w:type="dxa"/>
          </w:tcPr>
          <w:p w14:paraId="1B3D5526" w14:textId="77777777" w:rsidR="006A1CE4" w:rsidRPr="00E67E0D" w:rsidRDefault="006A1CE4" w:rsidP="00E7499B">
            <w:pPr>
              <w:pStyle w:val="TAH"/>
              <w:rPr>
                <w:ins w:id="4850" w:author="Issam" w:date="2019-02-12T23:38:00Z"/>
                <w:rFonts w:cs="Arial"/>
                <w:lang w:eastAsia="ja-JP"/>
              </w:rPr>
            </w:pPr>
            <w:ins w:id="4851" w:author="Issam" w:date="2019-02-12T23:38:00Z">
              <w:r w:rsidRPr="00E67E0D">
                <w:rPr>
                  <w:rFonts w:cs="Arial"/>
                  <w:lang w:eastAsia="ja-JP"/>
                </w:rPr>
                <w:t>Range</w:t>
              </w:r>
            </w:ins>
          </w:p>
        </w:tc>
        <w:tc>
          <w:tcPr>
            <w:tcW w:w="1872" w:type="dxa"/>
          </w:tcPr>
          <w:p w14:paraId="1AF8441C" w14:textId="77777777" w:rsidR="006A1CE4" w:rsidRPr="00E67E0D" w:rsidRDefault="006A1CE4" w:rsidP="00E7499B">
            <w:pPr>
              <w:pStyle w:val="TAH"/>
              <w:rPr>
                <w:ins w:id="4852" w:author="Issam" w:date="2019-02-12T23:38:00Z"/>
                <w:rFonts w:cs="Arial"/>
                <w:lang w:eastAsia="ja-JP"/>
              </w:rPr>
            </w:pPr>
            <w:ins w:id="4853" w:author="Issam" w:date="2019-02-12T23:38:00Z">
              <w:r w:rsidRPr="00E67E0D">
                <w:rPr>
                  <w:rFonts w:cs="Arial"/>
                  <w:lang w:eastAsia="ja-JP"/>
                </w:rPr>
                <w:t>IE type and reference</w:t>
              </w:r>
            </w:ins>
          </w:p>
        </w:tc>
        <w:tc>
          <w:tcPr>
            <w:tcW w:w="2880" w:type="dxa"/>
          </w:tcPr>
          <w:p w14:paraId="4159AD94" w14:textId="77777777" w:rsidR="006A1CE4" w:rsidRPr="00E67E0D" w:rsidRDefault="006A1CE4" w:rsidP="00E7499B">
            <w:pPr>
              <w:pStyle w:val="TAH"/>
              <w:rPr>
                <w:ins w:id="4854" w:author="Issam" w:date="2019-02-12T23:38:00Z"/>
                <w:rFonts w:cs="Arial"/>
                <w:lang w:eastAsia="ja-JP"/>
              </w:rPr>
            </w:pPr>
            <w:ins w:id="4855" w:author="Issam" w:date="2019-02-12T23:38:00Z">
              <w:r w:rsidRPr="00E67E0D">
                <w:rPr>
                  <w:rFonts w:cs="Arial"/>
                  <w:lang w:eastAsia="ja-JP"/>
                </w:rPr>
                <w:t>Semantics description</w:t>
              </w:r>
            </w:ins>
          </w:p>
        </w:tc>
      </w:tr>
      <w:tr w:rsidR="006A1CE4" w:rsidRPr="00E67E0D" w14:paraId="4C638461" w14:textId="77777777" w:rsidTr="00E7499B">
        <w:trPr>
          <w:ins w:id="4856" w:author="Issam" w:date="2019-02-12T23:38:00Z"/>
        </w:trPr>
        <w:tc>
          <w:tcPr>
            <w:tcW w:w="2448" w:type="dxa"/>
          </w:tcPr>
          <w:p w14:paraId="41A1C520" w14:textId="77777777" w:rsidR="006A1CE4" w:rsidRPr="00E67E0D" w:rsidRDefault="006A1CE4" w:rsidP="00E7499B">
            <w:pPr>
              <w:pStyle w:val="TAL"/>
              <w:rPr>
                <w:ins w:id="4857" w:author="Issam" w:date="2019-02-12T23:38:00Z"/>
                <w:rFonts w:eastAsia="Batang" w:cs="Arial"/>
                <w:lang w:eastAsia="ja-JP"/>
              </w:rPr>
            </w:pPr>
            <w:ins w:id="4858" w:author="Issam" w:date="2019-02-12T23:38:00Z">
              <w:r w:rsidRPr="00E67E0D">
                <w:rPr>
                  <w:rFonts w:cs="Arial"/>
                  <w:lang w:eastAsia="ja-JP"/>
                </w:rPr>
                <w:t>RRC Establishment Cause</w:t>
              </w:r>
            </w:ins>
          </w:p>
        </w:tc>
        <w:tc>
          <w:tcPr>
            <w:tcW w:w="1080" w:type="dxa"/>
          </w:tcPr>
          <w:p w14:paraId="761441C6" w14:textId="77777777" w:rsidR="006A1CE4" w:rsidRPr="00E67E0D" w:rsidRDefault="006A1CE4" w:rsidP="00E7499B">
            <w:pPr>
              <w:pStyle w:val="TAL"/>
              <w:rPr>
                <w:ins w:id="4859" w:author="Issam" w:date="2019-02-12T23:38:00Z"/>
                <w:rFonts w:cs="Arial"/>
                <w:lang w:eastAsia="ja-JP"/>
              </w:rPr>
            </w:pPr>
            <w:ins w:id="4860" w:author="Issam" w:date="2019-02-12T23:38:00Z">
              <w:r w:rsidRPr="00E67E0D">
                <w:rPr>
                  <w:rFonts w:cs="Arial"/>
                  <w:lang w:eastAsia="ja-JP"/>
                </w:rPr>
                <w:t>M</w:t>
              </w:r>
            </w:ins>
          </w:p>
        </w:tc>
        <w:tc>
          <w:tcPr>
            <w:tcW w:w="1440" w:type="dxa"/>
          </w:tcPr>
          <w:p w14:paraId="022C5161" w14:textId="77777777" w:rsidR="006A1CE4" w:rsidRPr="00E67E0D" w:rsidRDefault="006A1CE4" w:rsidP="00E7499B">
            <w:pPr>
              <w:pStyle w:val="TAL"/>
              <w:rPr>
                <w:ins w:id="4861" w:author="Issam" w:date="2019-02-12T23:38:00Z"/>
                <w:i/>
                <w:lang w:eastAsia="ja-JP"/>
              </w:rPr>
            </w:pPr>
          </w:p>
        </w:tc>
        <w:tc>
          <w:tcPr>
            <w:tcW w:w="1872" w:type="dxa"/>
          </w:tcPr>
          <w:p w14:paraId="793AA0DF" w14:textId="77777777" w:rsidR="006A1CE4" w:rsidRPr="00E67E0D" w:rsidRDefault="006A1CE4" w:rsidP="00E7499B">
            <w:pPr>
              <w:pStyle w:val="TAL"/>
              <w:rPr>
                <w:ins w:id="4862" w:author="Issam" w:date="2019-02-12T23:38:00Z"/>
                <w:rFonts w:cs="Arial"/>
                <w:snapToGrid w:val="0"/>
                <w:lang w:eastAsia="ja-JP"/>
              </w:rPr>
            </w:pPr>
            <w:ins w:id="4863" w:author="Issam" w:date="2019-02-12T23:38:00Z">
              <w:r w:rsidRPr="00E67E0D">
                <w:rPr>
                  <w:rFonts w:cs="Arial"/>
                  <w:snapToGrid w:val="0"/>
                  <w:lang w:eastAsia="ja-JP"/>
                </w:rPr>
                <w:t>ENUMERATED (emergency,</w:t>
              </w:r>
            </w:ins>
          </w:p>
          <w:p w14:paraId="593A726A" w14:textId="77777777" w:rsidR="006A1CE4" w:rsidRPr="00E67E0D" w:rsidRDefault="006A1CE4" w:rsidP="00E7499B">
            <w:pPr>
              <w:pStyle w:val="TAL"/>
              <w:rPr>
                <w:ins w:id="4864" w:author="Issam" w:date="2019-02-12T23:38:00Z"/>
                <w:rFonts w:cs="Arial"/>
                <w:snapToGrid w:val="0"/>
                <w:lang w:eastAsia="ja-JP"/>
              </w:rPr>
            </w:pPr>
            <w:ins w:id="4865" w:author="Issam" w:date="2019-02-12T23:38:00Z">
              <w:r w:rsidRPr="00E67E0D">
                <w:rPr>
                  <w:rFonts w:cs="Arial"/>
                  <w:snapToGrid w:val="0"/>
                  <w:lang w:eastAsia="ja-JP"/>
                </w:rPr>
                <w:t>highPriorityAccess,</w:t>
              </w:r>
            </w:ins>
          </w:p>
          <w:p w14:paraId="3244308A" w14:textId="77777777" w:rsidR="006A1CE4" w:rsidRPr="00E67E0D" w:rsidRDefault="006A1CE4" w:rsidP="00E7499B">
            <w:pPr>
              <w:pStyle w:val="TAL"/>
              <w:rPr>
                <w:ins w:id="4866" w:author="Issam" w:date="2019-02-12T23:38:00Z"/>
                <w:rFonts w:cs="Arial"/>
                <w:snapToGrid w:val="0"/>
                <w:lang w:eastAsia="ja-JP"/>
              </w:rPr>
            </w:pPr>
            <w:ins w:id="4867" w:author="Issam" w:date="2019-02-12T23:38:00Z">
              <w:r w:rsidRPr="00E67E0D">
                <w:rPr>
                  <w:rFonts w:cs="Arial"/>
                  <w:snapToGrid w:val="0"/>
                  <w:lang w:eastAsia="ja-JP"/>
                </w:rPr>
                <w:t>mt-Access,</w:t>
              </w:r>
            </w:ins>
          </w:p>
          <w:p w14:paraId="7D06E46A" w14:textId="77777777" w:rsidR="006A1CE4" w:rsidRPr="00E67E0D" w:rsidRDefault="006A1CE4" w:rsidP="00E7499B">
            <w:pPr>
              <w:pStyle w:val="TAL"/>
              <w:rPr>
                <w:ins w:id="4868" w:author="Issam" w:date="2019-02-12T23:38:00Z"/>
                <w:rFonts w:cs="Arial"/>
                <w:snapToGrid w:val="0"/>
                <w:lang w:eastAsia="ja-JP"/>
              </w:rPr>
            </w:pPr>
            <w:ins w:id="4869" w:author="Issam" w:date="2019-02-12T23:38:00Z">
              <w:r w:rsidRPr="00E67E0D">
                <w:rPr>
                  <w:rFonts w:cs="Arial"/>
                  <w:snapToGrid w:val="0"/>
                  <w:lang w:eastAsia="ja-JP"/>
                </w:rPr>
                <w:t>mo-Signalling,</w:t>
              </w:r>
            </w:ins>
          </w:p>
          <w:p w14:paraId="0C759EE3" w14:textId="77777777" w:rsidR="006A1CE4" w:rsidRPr="00E67E0D" w:rsidRDefault="006A1CE4" w:rsidP="00E7499B">
            <w:pPr>
              <w:pStyle w:val="TAL"/>
              <w:rPr>
                <w:ins w:id="4870" w:author="Issam" w:date="2019-02-12T23:38:00Z"/>
                <w:rFonts w:cs="Arial"/>
                <w:snapToGrid w:val="0"/>
                <w:lang w:eastAsia="ja-JP"/>
              </w:rPr>
            </w:pPr>
            <w:ins w:id="4871" w:author="Issam" w:date="2019-02-12T23:38:00Z">
              <w:r w:rsidRPr="00E67E0D">
                <w:rPr>
                  <w:rFonts w:cs="Arial"/>
                  <w:snapToGrid w:val="0"/>
                  <w:lang w:eastAsia="ja-JP"/>
                </w:rPr>
                <w:t>mo-Data,</w:t>
              </w:r>
            </w:ins>
          </w:p>
          <w:p w14:paraId="175D1EFE" w14:textId="77777777" w:rsidR="006A1CE4" w:rsidRPr="00E67E0D" w:rsidRDefault="006A1CE4" w:rsidP="00E7499B">
            <w:pPr>
              <w:pStyle w:val="TAL"/>
              <w:rPr>
                <w:ins w:id="4872" w:author="Issam" w:date="2019-02-12T23:38:00Z"/>
                <w:rFonts w:cs="Arial"/>
                <w:snapToGrid w:val="0"/>
                <w:lang w:eastAsia="ja-JP"/>
              </w:rPr>
            </w:pPr>
            <w:ins w:id="4873" w:author="Issam" w:date="2019-02-12T23:38:00Z">
              <w:r w:rsidRPr="00E67E0D">
                <w:rPr>
                  <w:rFonts w:cs="Arial"/>
                  <w:snapToGrid w:val="0"/>
                  <w:lang w:eastAsia="ja-JP"/>
                </w:rPr>
                <w:t>mo-VoiceCall,</w:t>
              </w:r>
            </w:ins>
          </w:p>
          <w:p w14:paraId="6A7AB669" w14:textId="77777777" w:rsidR="006A1CE4" w:rsidRPr="00E67E0D" w:rsidRDefault="006A1CE4" w:rsidP="00E7499B">
            <w:pPr>
              <w:pStyle w:val="TAL"/>
              <w:rPr>
                <w:ins w:id="4874" w:author="Issam" w:date="2019-02-12T23:38:00Z"/>
                <w:rFonts w:cs="Arial"/>
                <w:snapToGrid w:val="0"/>
                <w:lang w:eastAsia="ja-JP"/>
              </w:rPr>
            </w:pPr>
            <w:ins w:id="4875" w:author="Issam" w:date="2019-02-12T23:38:00Z">
              <w:r w:rsidRPr="00E67E0D">
                <w:rPr>
                  <w:rFonts w:cs="Arial"/>
                  <w:snapToGrid w:val="0"/>
                  <w:lang w:eastAsia="ja-JP"/>
                </w:rPr>
                <w:t>mo-VideoCall,</w:t>
              </w:r>
            </w:ins>
          </w:p>
          <w:p w14:paraId="00B4C692" w14:textId="77777777" w:rsidR="006A1CE4" w:rsidRPr="00E67E0D" w:rsidRDefault="006A1CE4" w:rsidP="00E7499B">
            <w:pPr>
              <w:pStyle w:val="TAL"/>
              <w:rPr>
                <w:ins w:id="4876" w:author="Issam" w:date="2019-02-12T23:38:00Z"/>
                <w:rFonts w:cs="Arial"/>
                <w:snapToGrid w:val="0"/>
                <w:lang w:eastAsia="ja-JP"/>
              </w:rPr>
            </w:pPr>
            <w:ins w:id="4877" w:author="Issam" w:date="2019-02-12T23:38:00Z">
              <w:r w:rsidRPr="00E67E0D">
                <w:rPr>
                  <w:rFonts w:cs="Arial"/>
                  <w:snapToGrid w:val="0"/>
                  <w:lang w:eastAsia="ja-JP"/>
                </w:rPr>
                <w:t>mo-SMS,</w:t>
              </w:r>
            </w:ins>
          </w:p>
          <w:p w14:paraId="32327C26" w14:textId="77777777" w:rsidR="006A1CE4" w:rsidRPr="00E67E0D" w:rsidRDefault="006A1CE4" w:rsidP="00E7499B">
            <w:pPr>
              <w:pStyle w:val="TAL"/>
              <w:rPr>
                <w:ins w:id="4878" w:author="Issam" w:date="2019-02-12T23:38:00Z"/>
                <w:rFonts w:cs="Arial"/>
                <w:snapToGrid w:val="0"/>
                <w:lang w:eastAsia="ja-JP"/>
              </w:rPr>
            </w:pPr>
            <w:ins w:id="4879" w:author="Issam" w:date="2019-02-12T23:38:00Z">
              <w:r w:rsidRPr="00E67E0D">
                <w:rPr>
                  <w:rFonts w:cs="Arial"/>
                  <w:snapToGrid w:val="0"/>
                  <w:lang w:eastAsia="ja-JP"/>
                </w:rPr>
                <w:t>mps-PriorityAccess,</w:t>
              </w:r>
            </w:ins>
          </w:p>
          <w:p w14:paraId="55D17E9E" w14:textId="77777777" w:rsidR="006A1CE4" w:rsidRPr="00E67E0D" w:rsidRDefault="006A1CE4" w:rsidP="00E7499B">
            <w:pPr>
              <w:pStyle w:val="TAL"/>
              <w:rPr>
                <w:ins w:id="4880" w:author="Issam" w:date="2019-02-12T23:38:00Z"/>
                <w:rFonts w:cs="Arial"/>
                <w:snapToGrid w:val="0"/>
                <w:lang w:eastAsia="ja-JP"/>
              </w:rPr>
            </w:pPr>
            <w:ins w:id="4881" w:author="Issam" w:date="2019-02-12T23:38:00Z">
              <w:r w:rsidRPr="00E67E0D">
                <w:rPr>
                  <w:rFonts w:cs="Arial"/>
                  <w:snapToGrid w:val="0"/>
                  <w:lang w:eastAsia="ja-JP"/>
                </w:rPr>
                <w:t>mcs-PriorityAccess,</w:t>
              </w:r>
            </w:ins>
          </w:p>
          <w:p w14:paraId="60F35D4F" w14:textId="77777777" w:rsidR="006A1CE4" w:rsidRPr="00E67E0D" w:rsidRDefault="006A1CE4" w:rsidP="00E7499B">
            <w:pPr>
              <w:pStyle w:val="TAL"/>
              <w:rPr>
                <w:ins w:id="4882" w:author="Issam" w:date="2019-02-12T23:38:00Z"/>
                <w:lang w:eastAsia="ja-JP"/>
              </w:rPr>
            </w:pPr>
            <w:ins w:id="4883" w:author="Issam" w:date="2019-02-12T23:38:00Z">
              <w:r w:rsidRPr="00E67E0D">
                <w:rPr>
                  <w:rFonts w:cs="Arial"/>
                  <w:snapToGrid w:val="0"/>
                  <w:lang w:eastAsia="ja-JP"/>
                </w:rPr>
                <w:t>…)</w:t>
              </w:r>
            </w:ins>
          </w:p>
        </w:tc>
        <w:tc>
          <w:tcPr>
            <w:tcW w:w="2880" w:type="dxa"/>
          </w:tcPr>
          <w:p w14:paraId="734F830D" w14:textId="77777777" w:rsidR="006A1CE4" w:rsidRPr="00E67E0D" w:rsidRDefault="006A1CE4" w:rsidP="00E7499B">
            <w:pPr>
              <w:pStyle w:val="TAL"/>
              <w:rPr>
                <w:ins w:id="4884" w:author="Issam" w:date="2019-02-12T23:38:00Z"/>
                <w:lang w:eastAsia="ja-JP"/>
              </w:rPr>
            </w:pPr>
          </w:p>
        </w:tc>
      </w:tr>
    </w:tbl>
    <w:p w14:paraId="20DA646B" w14:textId="77777777" w:rsidR="006A1CE4" w:rsidRPr="00E67E0D" w:rsidRDefault="006A1CE4" w:rsidP="00E7499B">
      <w:pPr>
        <w:rPr>
          <w:ins w:id="4885" w:author="Issam" w:date="2019-02-12T23:38:00Z"/>
        </w:rPr>
      </w:pPr>
    </w:p>
    <w:p w14:paraId="754B14EA" w14:textId="77777777" w:rsidR="006A1CE4" w:rsidRPr="00E67E0D" w:rsidRDefault="006A1CE4" w:rsidP="00E7499B">
      <w:pPr>
        <w:pStyle w:val="4"/>
        <w:rPr>
          <w:ins w:id="4886" w:author="Issam" w:date="2019-02-12T23:38:00Z"/>
        </w:rPr>
      </w:pPr>
      <w:bookmarkStart w:id="4887" w:name="_Toc534720646"/>
      <w:ins w:id="4888" w:author="Issam" w:date="2019-02-12T23:38:00Z">
        <w:r w:rsidRPr="00E67E0D">
          <w:t>9.3.1.112</w:t>
        </w:r>
        <w:r w:rsidRPr="00E67E0D">
          <w:tab/>
          <w:t>Warning Area Coordinates</w:t>
        </w:r>
        <w:bookmarkEnd w:id="4887"/>
      </w:ins>
    </w:p>
    <w:p w14:paraId="5C6E501D" w14:textId="77777777" w:rsidR="006A1CE4" w:rsidRPr="00E67E0D" w:rsidRDefault="006A1CE4" w:rsidP="00E7499B">
      <w:pPr>
        <w:rPr>
          <w:ins w:id="4889" w:author="Issam" w:date="2019-02-12T23:38:00Z"/>
          <w:lang w:eastAsia="zh-CN"/>
        </w:rPr>
      </w:pPr>
      <w:ins w:id="4890" w:author="Issam" w:date="2019-02-12T23:38:00Z">
        <w:r w:rsidRPr="00E67E0D">
          <w:t>This IE contains the affected alert area coordinates of a warning message</w:t>
        </w:r>
        <w:bookmarkStart w:id="4891" w:name="_Hlk516148179"/>
        <w:r w:rsidRPr="00E67E0D">
          <w:rPr>
            <w:lang w:eastAsia="zh-CN"/>
          </w:rPr>
          <w:t>, and</w:t>
        </w:r>
        <w:r w:rsidRPr="00E67E0D">
          <w:t xml:space="preserve"> will be broadcast over the radio interface</w:t>
        </w:r>
        <w:r w:rsidRPr="00E67E0D">
          <w:rPr>
            <w:lang w:eastAsia="zh-CN"/>
          </w:rPr>
          <w:t>.</w:t>
        </w:r>
        <w:bookmarkEnd w:id="4891"/>
      </w:ins>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4892" w:author="Issam" w:date="2019-02-12T23:38:00Z">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2448"/>
        <w:gridCol w:w="1080"/>
        <w:gridCol w:w="1440"/>
        <w:gridCol w:w="1872"/>
        <w:gridCol w:w="2880"/>
        <w:tblGridChange w:id="4893">
          <w:tblGrid>
            <w:gridCol w:w="2448"/>
            <w:gridCol w:w="1080"/>
            <w:gridCol w:w="1440"/>
            <w:gridCol w:w="1872"/>
            <w:gridCol w:w="2880"/>
          </w:tblGrid>
        </w:tblGridChange>
      </w:tblGrid>
      <w:tr w:rsidR="006A1CE4" w:rsidRPr="00E67E0D" w14:paraId="3BC672EC" w14:textId="77777777" w:rsidTr="00E7499B">
        <w:tc>
          <w:tcPr>
            <w:tcW w:w="2448" w:type="dxa"/>
            <w:tcPrChange w:id="4894" w:author="Issam" w:date="2019-02-12T23:38:00Z">
              <w:tcPr>
                <w:tcW w:w="2448" w:type="dxa"/>
                <w:tcBorders>
                  <w:top w:val="single" w:sz="4" w:space="0" w:color="auto"/>
                  <w:left w:val="single" w:sz="4" w:space="0" w:color="auto"/>
                  <w:bottom w:val="single" w:sz="4" w:space="0" w:color="auto"/>
                  <w:right w:val="single" w:sz="4" w:space="0" w:color="auto"/>
                </w:tcBorders>
              </w:tcPr>
            </w:tcPrChange>
          </w:tcPr>
          <w:p w14:paraId="0F045329" w14:textId="77777777" w:rsidR="006A1CE4" w:rsidRPr="00E67E0D" w:rsidRDefault="006A1CE4" w:rsidP="00E7499B">
            <w:pPr>
              <w:pStyle w:val="TAH"/>
              <w:rPr>
                <w:rFonts w:cs="Arial"/>
                <w:lang w:eastAsia="ja-JP"/>
              </w:rPr>
            </w:pPr>
            <w:moveToRangeStart w:id="4895" w:author="Issam" w:date="2019-02-12T23:38:00Z" w:name="move907102"/>
            <w:moveTo w:id="4896" w:author="Issam" w:date="2019-02-12T23:38:00Z">
              <w:r w:rsidRPr="00E67E0D">
                <w:rPr>
                  <w:rFonts w:cs="Arial"/>
                  <w:lang w:eastAsia="ja-JP"/>
                </w:rPr>
                <w:t>IE/Group Name</w:t>
              </w:r>
            </w:moveTo>
          </w:p>
        </w:tc>
        <w:tc>
          <w:tcPr>
            <w:tcW w:w="1080" w:type="dxa"/>
            <w:tcPrChange w:id="4897" w:author="Issam" w:date="2019-02-12T23:38:00Z">
              <w:tcPr>
                <w:tcW w:w="1080" w:type="dxa"/>
                <w:tcBorders>
                  <w:top w:val="single" w:sz="4" w:space="0" w:color="auto"/>
                  <w:left w:val="single" w:sz="4" w:space="0" w:color="auto"/>
                  <w:bottom w:val="single" w:sz="4" w:space="0" w:color="auto"/>
                  <w:right w:val="single" w:sz="4" w:space="0" w:color="auto"/>
                </w:tcBorders>
              </w:tcPr>
            </w:tcPrChange>
          </w:tcPr>
          <w:p w14:paraId="33F71194" w14:textId="77777777" w:rsidR="006A1CE4" w:rsidRPr="00E67E0D" w:rsidRDefault="006A1CE4" w:rsidP="00E7499B">
            <w:pPr>
              <w:pStyle w:val="TAH"/>
              <w:rPr>
                <w:rFonts w:cs="Arial"/>
                <w:lang w:eastAsia="ja-JP"/>
              </w:rPr>
            </w:pPr>
            <w:moveTo w:id="4898" w:author="Issam" w:date="2019-02-12T23:38:00Z">
              <w:r w:rsidRPr="00E67E0D">
                <w:rPr>
                  <w:rFonts w:cs="Arial"/>
                  <w:lang w:eastAsia="ja-JP"/>
                </w:rPr>
                <w:t>Presence</w:t>
              </w:r>
            </w:moveTo>
          </w:p>
        </w:tc>
        <w:tc>
          <w:tcPr>
            <w:tcW w:w="1440" w:type="dxa"/>
            <w:tcPrChange w:id="4899" w:author="Issam" w:date="2019-02-12T23:38:00Z">
              <w:tcPr>
                <w:tcW w:w="1440" w:type="dxa"/>
                <w:tcBorders>
                  <w:top w:val="single" w:sz="4" w:space="0" w:color="auto"/>
                  <w:left w:val="single" w:sz="4" w:space="0" w:color="auto"/>
                  <w:bottom w:val="single" w:sz="4" w:space="0" w:color="auto"/>
                  <w:right w:val="single" w:sz="4" w:space="0" w:color="auto"/>
                </w:tcBorders>
              </w:tcPr>
            </w:tcPrChange>
          </w:tcPr>
          <w:p w14:paraId="286A31C2" w14:textId="77777777" w:rsidR="006A1CE4" w:rsidRPr="00E67E0D" w:rsidRDefault="006A1CE4" w:rsidP="00E7499B">
            <w:pPr>
              <w:pStyle w:val="TAH"/>
              <w:rPr>
                <w:rFonts w:cs="Arial"/>
                <w:lang w:eastAsia="ja-JP"/>
              </w:rPr>
            </w:pPr>
            <w:moveTo w:id="4900" w:author="Issam" w:date="2019-02-12T23:38:00Z">
              <w:r w:rsidRPr="00E67E0D">
                <w:rPr>
                  <w:rFonts w:cs="Arial"/>
                  <w:lang w:eastAsia="ja-JP"/>
                </w:rPr>
                <w:t>Range</w:t>
              </w:r>
            </w:moveTo>
          </w:p>
        </w:tc>
        <w:tc>
          <w:tcPr>
            <w:tcW w:w="1872" w:type="dxa"/>
            <w:tcPrChange w:id="4901" w:author="Issam" w:date="2019-02-12T23:38:00Z">
              <w:tcPr>
                <w:tcW w:w="1872" w:type="dxa"/>
                <w:tcBorders>
                  <w:top w:val="single" w:sz="4" w:space="0" w:color="auto"/>
                  <w:left w:val="single" w:sz="4" w:space="0" w:color="auto"/>
                  <w:bottom w:val="single" w:sz="4" w:space="0" w:color="auto"/>
                  <w:right w:val="single" w:sz="4" w:space="0" w:color="auto"/>
                </w:tcBorders>
              </w:tcPr>
            </w:tcPrChange>
          </w:tcPr>
          <w:p w14:paraId="0D03B4E6" w14:textId="77777777" w:rsidR="006A1CE4" w:rsidRPr="00E67E0D" w:rsidRDefault="006A1CE4" w:rsidP="00E7499B">
            <w:pPr>
              <w:pStyle w:val="TAH"/>
              <w:rPr>
                <w:rFonts w:cs="Arial"/>
                <w:lang w:eastAsia="ja-JP"/>
              </w:rPr>
            </w:pPr>
            <w:moveTo w:id="4902" w:author="Issam" w:date="2019-02-12T23:38:00Z">
              <w:r w:rsidRPr="00E67E0D">
                <w:rPr>
                  <w:rFonts w:cs="Arial"/>
                  <w:lang w:eastAsia="ja-JP"/>
                </w:rPr>
                <w:t>IE type and reference</w:t>
              </w:r>
            </w:moveTo>
          </w:p>
        </w:tc>
        <w:tc>
          <w:tcPr>
            <w:tcW w:w="2880" w:type="dxa"/>
            <w:tcPrChange w:id="4903" w:author="Issam" w:date="2019-02-12T23:38:00Z">
              <w:tcPr>
                <w:tcW w:w="2880" w:type="dxa"/>
                <w:tcBorders>
                  <w:top w:val="single" w:sz="4" w:space="0" w:color="auto"/>
                  <w:left w:val="single" w:sz="4" w:space="0" w:color="auto"/>
                  <w:bottom w:val="single" w:sz="4" w:space="0" w:color="auto"/>
                  <w:right w:val="single" w:sz="4" w:space="0" w:color="auto"/>
                </w:tcBorders>
              </w:tcPr>
            </w:tcPrChange>
          </w:tcPr>
          <w:p w14:paraId="623F91BA" w14:textId="77777777" w:rsidR="006A1CE4" w:rsidRPr="00E67E0D" w:rsidRDefault="006A1CE4" w:rsidP="00E7499B">
            <w:pPr>
              <w:pStyle w:val="TAH"/>
              <w:rPr>
                <w:rFonts w:cs="Arial"/>
                <w:lang w:eastAsia="ja-JP"/>
              </w:rPr>
            </w:pPr>
            <w:moveTo w:id="4904" w:author="Issam" w:date="2019-02-12T23:38:00Z">
              <w:r w:rsidRPr="00E67E0D">
                <w:rPr>
                  <w:rFonts w:cs="Arial"/>
                  <w:lang w:eastAsia="ja-JP"/>
                </w:rPr>
                <w:t>Semantics description</w:t>
              </w:r>
            </w:moveTo>
          </w:p>
        </w:tc>
      </w:tr>
      <w:moveToRangeEnd w:id="4895"/>
      <w:tr w:rsidR="006A1CE4" w:rsidRPr="00E67E0D" w14:paraId="6084721C" w14:textId="77777777" w:rsidTr="00E7499B">
        <w:trPr>
          <w:ins w:id="4905" w:author="Issam" w:date="2019-02-12T23:38:00Z"/>
        </w:trPr>
        <w:tc>
          <w:tcPr>
            <w:tcW w:w="2448" w:type="dxa"/>
          </w:tcPr>
          <w:p w14:paraId="4733A638" w14:textId="77777777" w:rsidR="006A1CE4" w:rsidRPr="00E67E0D" w:rsidRDefault="006A1CE4" w:rsidP="00E7499B">
            <w:pPr>
              <w:pStyle w:val="TAL"/>
              <w:rPr>
                <w:ins w:id="4906" w:author="Issam" w:date="2019-02-12T23:38:00Z"/>
                <w:rFonts w:eastAsia="Batang" w:cs="Arial"/>
                <w:lang w:eastAsia="ja-JP"/>
              </w:rPr>
            </w:pPr>
            <w:ins w:id="4907" w:author="Issam" w:date="2019-02-12T23:38:00Z">
              <w:r w:rsidRPr="00E67E0D">
                <w:rPr>
                  <w:rFonts w:cs="Arial"/>
                  <w:lang w:eastAsia="ja-JP"/>
                </w:rPr>
                <w:t>Warning Area Coordinates</w:t>
              </w:r>
            </w:ins>
          </w:p>
        </w:tc>
        <w:tc>
          <w:tcPr>
            <w:tcW w:w="1080" w:type="dxa"/>
          </w:tcPr>
          <w:p w14:paraId="237C8E0F" w14:textId="77777777" w:rsidR="006A1CE4" w:rsidRPr="00E67E0D" w:rsidRDefault="006A1CE4" w:rsidP="00E7499B">
            <w:pPr>
              <w:pStyle w:val="TAL"/>
              <w:rPr>
                <w:ins w:id="4908" w:author="Issam" w:date="2019-02-12T23:38:00Z"/>
                <w:rFonts w:cs="Arial"/>
                <w:lang w:eastAsia="ja-JP"/>
              </w:rPr>
            </w:pPr>
            <w:ins w:id="4909" w:author="Issam" w:date="2019-02-12T23:38:00Z">
              <w:r w:rsidRPr="00E67E0D">
                <w:rPr>
                  <w:rFonts w:cs="Arial"/>
                  <w:lang w:eastAsia="ja-JP"/>
                </w:rPr>
                <w:t>M</w:t>
              </w:r>
            </w:ins>
          </w:p>
        </w:tc>
        <w:tc>
          <w:tcPr>
            <w:tcW w:w="1440" w:type="dxa"/>
          </w:tcPr>
          <w:p w14:paraId="7C629582" w14:textId="77777777" w:rsidR="006A1CE4" w:rsidRPr="00E67E0D" w:rsidRDefault="006A1CE4" w:rsidP="00E7499B">
            <w:pPr>
              <w:pStyle w:val="TAL"/>
              <w:rPr>
                <w:ins w:id="4910" w:author="Issam" w:date="2019-02-12T23:38:00Z"/>
                <w:i/>
                <w:lang w:eastAsia="ja-JP"/>
              </w:rPr>
            </w:pPr>
          </w:p>
        </w:tc>
        <w:tc>
          <w:tcPr>
            <w:tcW w:w="1872" w:type="dxa"/>
          </w:tcPr>
          <w:p w14:paraId="6D0EA80A" w14:textId="77777777" w:rsidR="006A1CE4" w:rsidRPr="00E67E0D" w:rsidRDefault="006A1CE4" w:rsidP="00E7499B">
            <w:pPr>
              <w:pStyle w:val="TAL"/>
              <w:rPr>
                <w:ins w:id="4911" w:author="Issam" w:date="2019-02-12T23:38:00Z"/>
                <w:lang w:eastAsia="ja-JP"/>
              </w:rPr>
            </w:pPr>
            <w:ins w:id="4912" w:author="Issam" w:date="2019-02-12T23:38:00Z">
              <w:r w:rsidRPr="00E67E0D">
                <w:rPr>
                  <w:rFonts w:cs="Arial"/>
                  <w:lang w:eastAsia="ja-JP"/>
                </w:rPr>
                <w:t>OCTET STRING (SIZE(1..1024))</w:t>
              </w:r>
            </w:ins>
          </w:p>
        </w:tc>
        <w:tc>
          <w:tcPr>
            <w:tcW w:w="2880" w:type="dxa"/>
          </w:tcPr>
          <w:p w14:paraId="665185BC" w14:textId="77777777" w:rsidR="006A1CE4" w:rsidRPr="00E67E0D" w:rsidRDefault="006A1CE4" w:rsidP="00E7499B">
            <w:pPr>
              <w:pStyle w:val="TAL"/>
              <w:rPr>
                <w:ins w:id="4913" w:author="Issam" w:date="2019-02-12T23:38:00Z"/>
                <w:lang w:eastAsia="ja-JP"/>
              </w:rPr>
            </w:pPr>
          </w:p>
        </w:tc>
      </w:tr>
    </w:tbl>
    <w:p w14:paraId="541A7CD4" w14:textId="77777777" w:rsidR="006A1CE4" w:rsidRPr="00E67E0D" w:rsidRDefault="006A1CE4" w:rsidP="00E7499B">
      <w:pPr>
        <w:rPr>
          <w:ins w:id="4914" w:author="Issam" w:date="2019-02-12T23:38:00Z"/>
        </w:rPr>
      </w:pPr>
    </w:p>
    <w:p w14:paraId="1733B6FF" w14:textId="77777777" w:rsidR="006A1CE4" w:rsidRPr="00E67E0D" w:rsidRDefault="006A1CE4" w:rsidP="00E7499B">
      <w:pPr>
        <w:pStyle w:val="4"/>
        <w:rPr>
          <w:ins w:id="4915" w:author="Issam" w:date="2019-02-12T23:38:00Z"/>
        </w:rPr>
      </w:pPr>
      <w:bookmarkStart w:id="4916" w:name="_Toc534720647"/>
      <w:ins w:id="4917" w:author="Issam" w:date="2019-02-12T23:38:00Z">
        <w:r w:rsidRPr="00E67E0D">
          <w:t>9.3.1.113</w:t>
        </w:r>
        <w:r w:rsidRPr="00E67E0D">
          <w:tab/>
          <w:t>Network Instance</w:t>
        </w:r>
        <w:bookmarkEnd w:id="4916"/>
      </w:ins>
    </w:p>
    <w:p w14:paraId="36001048" w14:textId="77777777" w:rsidR="006A1CE4" w:rsidRPr="00E67E0D" w:rsidRDefault="006A1CE4" w:rsidP="00E7499B">
      <w:pPr>
        <w:rPr>
          <w:ins w:id="4918" w:author="Issam" w:date="2019-02-12T23:38:00Z"/>
          <w:lang w:eastAsia="zh-CN"/>
        </w:rPr>
      </w:pPr>
      <w:ins w:id="4919" w:author="Issam" w:date="2019-02-12T23:38:00Z">
        <w:r w:rsidRPr="00E67E0D">
          <w:t>This IE provides the network instance to be used by the NG-RAN node when selecting a particular transport network resource as described in TS 23.501 [9]</w:t>
        </w:r>
        <w:r w:rsidRPr="00E67E0D">
          <w:rPr>
            <w:lang w:eastAsia="zh-CN"/>
          </w:rPr>
          <w:t>.</w:t>
        </w:r>
      </w:ins>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335233EA" w14:textId="77777777" w:rsidTr="00E7499B">
        <w:trPr>
          <w:ins w:id="4920" w:author="Issam" w:date="2019-02-12T23:38:00Z"/>
        </w:trPr>
        <w:tc>
          <w:tcPr>
            <w:tcW w:w="2448" w:type="dxa"/>
          </w:tcPr>
          <w:p w14:paraId="3B7D641C" w14:textId="77777777" w:rsidR="006A1CE4" w:rsidRPr="00E67E0D" w:rsidRDefault="006A1CE4" w:rsidP="00E7499B">
            <w:pPr>
              <w:pStyle w:val="TAH"/>
              <w:rPr>
                <w:ins w:id="4921" w:author="Issam" w:date="2019-02-12T23:38:00Z"/>
                <w:rFonts w:cs="Arial"/>
                <w:lang w:eastAsia="ja-JP"/>
              </w:rPr>
            </w:pPr>
            <w:ins w:id="4922" w:author="Issam" w:date="2019-02-12T23:38:00Z">
              <w:r w:rsidRPr="00E67E0D">
                <w:rPr>
                  <w:rFonts w:cs="Arial"/>
                  <w:lang w:eastAsia="ja-JP"/>
                </w:rPr>
                <w:t>IE/Group Name</w:t>
              </w:r>
            </w:ins>
          </w:p>
        </w:tc>
        <w:tc>
          <w:tcPr>
            <w:tcW w:w="1080" w:type="dxa"/>
          </w:tcPr>
          <w:p w14:paraId="54766ABA" w14:textId="77777777" w:rsidR="006A1CE4" w:rsidRPr="00E67E0D" w:rsidRDefault="006A1CE4" w:rsidP="00E7499B">
            <w:pPr>
              <w:pStyle w:val="TAH"/>
              <w:rPr>
                <w:ins w:id="4923" w:author="Issam" w:date="2019-02-12T23:38:00Z"/>
                <w:rFonts w:cs="Arial"/>
                <w:lang w:eastAsia="ja-JP"/>
              </w:rPr>
            </w:pPr>
            <w:ins w:id="4924" w:author="Issam" w:date="2019-02-12T23:38:00Z">
              <w:r w:rsidRPr="00E67E0D">
                <w:rPr>
                  <w:rFonts w:cs="Arial"/>
                  <w:lang w:eastAsia="ja-JP"/>
                </w:rPr>
                <w:t>Presence</w:t>
              </w:r>
            </w:ins>
          </w:p>
        </w:tc>
        <w:tc>
          <w:tcPr>
            <w:tcW w:w="1440" w:type="dxa"/>
          </w:tcPr>
          <w:p w14:paraId="5DE93244" w14:textId="77777777" w:rsidR="006A1CE4" w:rsidRPr="00E67E0D" w:rsidRDefault="006A1CE4" w:rsidP="00E7499B">
            <w:pPr>
              <w:pStyle w:val="TAH"/>
              <w:rPr>
                <w:ins w:id="4925" w:author="Issam" w:date="2019-02-12T23:38:00Z"/>
                <w:rFonts w:cs="Arial"/>
                <w:lang w:eastAsia="ja-JP"/>
              </w:rPr>
            </w:pPr>
            <w:ins w:id="4926" w:author="Issam" w:date="2019-02-12T23:38:00Z">
              <w:r w:rsidRPr="00E67E0D">
                <w:rPr>
                  <w:rFonts w:cs="Arial"/>
                  <w:lang w:eastAsia="ja-JP"/>
                </w:rPr>
                <w:t>Range</w:t>
              </w:r>
            </w:ins>
          </w:p>
        </w:tc>
        <w:tc>
          <w:tcPr>
            <w:tcW w:w="1872" w:type="dxa"/>
          </w:tcPr>
          <w:p w14:paraId="563A4C98" w14:textId="77777777" w:rsidR="006A1CE4" w:rsidRPr="00E67E0D" w:rsidRDefault="006A1CE4" w:rsidP="00E7499B">
            <w:pPr>
              <w:pStyle w:val="TAH"/>
              <w:rPr>
                <w:ins w:id="4927" w:author="Issam" w:date="2019-02-12T23:38:00Z"/>
                <w:rFonts w:cs="Arial"/>
                <w:lang w:eastAsia="ja-JP"/>
              </w:rPr>
            </w:pPr>
            <w:ins w:id="4928" w:author="Issam" w:date="2019-02-12T23:38:00Z">
              <w:r w:rsidRPr="00E67E0D">
                <w:rPr>
                  <w:rFonts w:cs="Arial"/>
                  <w:lang w:eastAsia="ja-JP"/>
                </w:rPr>
                <w:t>IE type and reference</w:t>
              </w:r>
            </w:ins>
          </w:p>
        </w:tc>
        <w:tc>
          <w:tcPr>
            <w:tcW w:w="2880" w:type="dxa"/>
          </w:tcPr>
          <w:p w14:paraId="159940A8" w14:textId="77777777" w:rsidR="006A1CE4" w:rsidRPr="00E67E0D" w:rsidRDefault="006A1CE4" w:rsidP="00E7499B">
            <w:pPr>
              <w:pStyle w:val="TAH"/>
              <w:rPr>
                <w:ins w:id="4929" w:author="Issam" w:date="2019-02-12T23:38:00Z"/>
                <w:rFonts w:cs="Arial"/>
                <w:lang w:eastAsia="ja-JP"/>
              </w:rPr>
            </w:pPr>
            <w:ins w:id="4930" w:author="Issam" w:date="2019-02-12T23:38:00Z">
              <w:r w:rsidRPr="00E67E0D">
                <w:rPr>
                  <w:rFonts w:cs="Arial"/>
                  <w:lang w:eastAsia="ja-JP"/>
                </w:rPr>
                <w:t>Semantics description</w:t>
              </w:r>
            </w:ins>
          </w:p>
        </w:tc>
      </w:tr>
      <w:tr w:rsidR="006A1CE4" w:rsidRPr="00E67E0D" w14:paraId="6ACA3CF1" w14:textId="77777777" w:rsidTr="00E7499B">
        <w:trPr>
          <w:ins w:id="4931" w:author="Issam" w:date="2019-02-12T23:38:00Z"/>
        </w:trPr>
        <w:tc>
          <w:tcPr>
            <w:tcW w:w="2448" w:type="dxa"/>
          </w:tcPr>
          <w:p w14:paraId="739E6B66" w14:textId="77777777" w:rsidR="006A1CE4" w:rsidRPr="00E67E0D" w:rsidRDefault="006A1CE4" w:rsidP="00E7499B">
            <w:pPr>
              <w:pStyle w:val="TAL"/>
              <w:rPr>
                <w:ins w:id="4932" w:author="Issam" w:date="2019-02-12T23:38:00Z"/>
                <w:rFonts w:eastAsia="Batang" w:cs="Arial"/>
                <w:lang w:eastAsia="ja-JP"/>
              </w:rPr>
            </w:pPr>
            <w:ins w:id="4933" w:author="Issam" w:date="2019-02-12T23:38:00Z">
              <w:r w:rsidRPr="00E67E0D">
                <w:rPr>
                  <w:rFonts w:cs="Arial"/>
                  <w:lang w:eastAsia="ja-JP"/>
                </w:rPr>
                <w:t>Network Instance</w:t>
              </w:r>
            </w:ins>
          </w:p>
        </w:tc>
        <w:tc>
          <w:tcPr>
            <w:tcW w:w="1080" w:type="dxa"/>
          </w:tcPr>
          <w:p w14:paraId="1F8B2EA1" w14:textId="77777777" w:rsidR="006A1CE4" w:rsidRPr="00E67E0D" w:rsidRDefault="006A1CE4" w:rsidP="00E7499B">
            <w:pPr>
              <w:pStyle w:val="TAL"/>
              <w:rPr>
                <w:ins w:id="4934" w:author="Issam" w:date="2019-02-12T23:38:00Z"/>
                <w:rFonts w:cs="Arial"/>
                <w:lang w:eastAsia="ja-JP"/>
              </w:rPr>
            </w:pPr>
            <w:ins w:id="4935" w:author="Issam" w:date="2019-02-12T23:38:00Z">
              <w:r w:rsidRPr="00E67E0D">
                <w:rPr>
                  <w:rFonts w:cs="Arial"/>
                  <w:lang w:eastAsia="ja-JP"/>
                </w:rPr>
                <w:t>M</w:t>
              </w:r>
            </w:ins>
          </w:p>
        </w:tc>
        <w:tc>
          <w:tcPr>
            <w:tcW w:w="1440" w:type="dxa"/>
          </w:tcPr>
          <w:p w14:paraId="398892A8" w14:textId="77777777" w:rsidR="006A1CE4" w:rsidRPr="00E67E0D" w:rsidRDefault="006A1CE4" w:rsidP="00E7499B">
            <w:pPr>
              <w:pStyle w:val="TAL"/>
              <w:rPr>
                <w:ins w:id="4936" w:author="Issam" w:date="2019-02-12T23:38:00Z"/>
                <w:i/>
                <w:lang w:eastAsia="ja-JP"/>
              </w:rPr>
            </w:pPr>
          </w:p>
        </w:tc>
        <w:tc>
          <w:tcPr>
            <w:tcW w:w="1872" w:type="dxa"/>
          </w:tcPr>
          <w:p w14:paraId="476F0B66" w14:textId="77777777" w:rsidR="006A1CE4" w:rsidRPr="00E67E0D" w:rsidRDefault="006A1CE4" w:rsidP="00E7499B">
            <w:pPr>
              <w:pStyle w:val="TAL"/>
              <w:rPr>
                <w:ins w:id="4937" w:author="Issam" w:date="2019-02-12T23:38:00Z"/>
                <w:lang w:eastAsia="ja-JP"/>
              </w:rPr>
            </w:pPr>
            <w:ins w:id="4938" w:author="Issam" w:date="2019-02-12T23:38:00Z">
              <w:r w:rsidRPr="00502791">
                <w:rPr>
                  <w:rFonts w:cs="Arial"/>
                  <w:lang w:eastAsia="ja-JP"/>
                </w:rPr>
                <w:t>INTEGER (1..256, …)</w:t>
              </w:r>
            </w:ins>
          </w:p>
        </w:tc>
        <w:tc>
          <w:tcPr>
            <w:tcW w:w="2880" w:type="dxa"/>
          </w:tcPr>
          <w:p w14:paraId="0A153621" w14:textId="77777777" w:rsidR="006A1CE4" w:rsidRPr="00E67E0D" w:rsidRDefault="006A1CE4" w:rsidP="00E7499B">
            <w:pPr>
              <w:pStyle w:val="TAL"/>
              <w:rPr>
                <w:ins w:id="4939" w:author="Issam" w:date="2019-02-12T23:38:00Z"/>
                <w:lang w:eastAsia="ja-JP"/>
              </w:rPr>
            </w:pPr>
          </w:p>
        </w:tc>
      </w:tr>
    </w:tbl>
    <w:p w14:paraId="6B90E927" w14:textId="77777777" w:rsidR="006A1CE4" w:rsidRPr="00E67E0D" w:rsidRDefault="006A1CE4" w:rsidP="00E7499B">
      <w:pPr>
        <w:rPr>
          <w:ins w:id="4940" w:author="Issam" w:date="2019-02-12T23:38:00Z"/>
        </w:rPr>
      </w:pPr>
    </w:p>
    <w:p w14:paraId="314D63E5" w14:textId="77777777" w:rsidR="006A1CE4" w:rsidRPr="00E67E0D" w:rsidRDefault="006A1CE4" w:rsidP="00E7499B">
      <w:pPr>
        <w:pStyle w:val="3"/>
      </w:pPr>
      <w:bookmarkStart w:id="4941" w:name="_Toc534720648"/>
      <w:bookmarkStart w:id="4942" w:name="_Toc525567654"/>
      <w:r w:rsidRPr="00E67E0D">
        <w:t>9.3.2</w:t>
      </w:r>
      <w:r w:rsidRPr="00E67E0D">
        <w:tab/>
        <w:t>Transport Network Layer Related IEs</w:t>
      </w:r>
      <w:bookmarkEnd w:id="4941"/>
      <w:bookmarkEnd w:id="4942"/>
    </w:p>
    <w:p w14:paraId="00FE233C" w14:textId="77777777" w:rsidR="006A1CE4" w:rsidRPr="00E67E0D" w:rsidRDefault="006A1CE4" w:rsidP="00E7499B">
      <w:pPr>
        <w:pStyle w:val="4"/>
        <w:rPr>
          <w:rFonts w:eastAsia="SimSun"/>
        </w:rPr>
      </w:pPr>
      <w:bookmarkStart w:id="4943" w:name="_Toc534720649"/>
      <w:bookmarkStart w:id="4944" w:name="_Toc525567655"/>
      <w:r w:rsidRPr="00E67E0D">
        <w:rPr>
          <w:rFonts w:eastAsia="SimSun"/>
        </w:rPr>
        <w:t>9.3.2.</w:t>
      </w:r>
      <w:r w:rsidRPr="00E67E0D">
        <w:rPr>
          <w:rFonts w:eastAsia="SimSun" w:hint="eastAsia"/>
        </w:rPr>
        <w:t>1</w:t>
      </w:r>
      <w:r w:rsidRPr="00E67E0D">
        <w:rPr>
          <w:rFonts w:eastAsia="SimSun"/>
        </w:rPr>
        <w:tab/>
        <w:t xml:space="preserve">UP </w:t>
      </w:r>
      <w:r w:rsidRPr="00E67E0D">
        <w:rPr>
          <w:rFonts w:eastAsia="SimSun" w:hint="eastAsia"/>
        </w:rPr>
        <w:t xml:space="preserve">TNL </w:t>
      </w:r>
      <w:r w:rsidRPr="00E67E0D">
        <w:rPr>
          <w:rFonts w:eastAsia="SimSun"/>
        </w:rPr>
        <w:t>Information</w:t>
      </w:r>
      <w:bookmarkEnd w:id="4943"/>
      <w:bookmarkEnd w:id="4944"/>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3A00F4A0" w14:textId="77777777" w:rsidTr="00E7499B">
        <w:tc>
          <w:tcPr>
            <w:tcW w:w="2448" w:type="dxa"/>
          </w:tcPr>
          <w:p w14:paraId="309A5C83"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2CDBCB69"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07173482"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20460149"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38AC0322"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2A4CD516" w14:textId="77777777" w:rsidTr="00E7499B">
        <w:tc>
          <w:tcPr>
            <w:tcW w:w="2448" w:type="dxa"/>
          </w:tcPr>
          <w:p w14:paraId="51B56202" w14:textId="77777777" w:rsidR="006A1CE4" w:rsidRPr="00E67E0D" w:rsidRDefault="006A1CE4" w:rsidP="00E7499B">
            <w:pPr>
              <w:pStyle w:val="TAL"/>
              <w:rPr>
                <w:rFonts w:eastAsia="SimSun" w:cs="Arial"/>
                <w:bCs/>
                <w:iCs/>
                <w:lang w:eastAsia="zh-CN"/>
              </w:rPr>
            </w:pPr>
            <w:r w:rsidRPr="00E67E0D">
              <w:rPr>
                <w:rFonts w:eastAsia="SimSun" w:hint="eastAsia"/>
                <w:lang w:eastAsia="zh-CN"/>
              </w:rPr>
              <w:t>C</w:t>
            </w:r>
            <w:r w:rsidRPr="00E67E0D">
              <w:rPr>
                <w:rFonts w:eastAsia="SimSun"/>
                <w:lang w:eastAsia="zh-CN"/>
              </w:rPr>
              <w:t xml:space="preserve">HOICE </w:t>
            </w:r>
            <w:r w:rsidRPr="00E67E0D">
              <w:rPr>
                <w:rFonts w:eastAsia="SimSun"/>
                <w:i/>
                <w:lang w:eastAsia="zh-CN"/>
              </w:rPr>
              <w:t>UP TNL Information</w:t>
            </w:r>
          </w:p>
        </w:tc>
        <w:tc>
          <w:tcPr>
            <w:tcW w:w="1080" w:type="dxa"/>
          </w:tcPr>
          <w:p w14:paraId="367DD64C" w14:textId="77777777" w:rsidR="006A1CE4" w:rsidRPr="00E67E0D" w:rsidRDefault="006A1CE4" w:rsidP="00E7499B">
            <w:pPr>
              <w:pStyle w:val="TAL"/>
              <w:rPr>
                <w:rFonts w:eastAsia="SimSun" w:cs="Arial"/>
                <w:lang w:eastAsia="zh-CN"/>
              </w:rPr>
            </w:pPr>
            <w:r w:rsidRPr="00E67E0D">
              <w:rPr>
                <w:rFonts w:eastAsia="SimSun" w:cs="Arial" w:hint="eastAsia"/>
                <w:lang w:eastAsia="zh-CN"/>
              </w:rPr>
              <w:t>M</w:t>
            </w:r>
          </w:p>
        </w:tc>
        <w:tc>
          <w:tcPr>
            <w:tcW w:w="1440" w:type="dxa"/>
          </w:tcPr>
          <w:p w14:paraId="1492E6D9" w14:textId="77777777" w:rsidR="006A1CE4" w:rsidRPr="00E67E0D" w:rsidRDefault="006A1CE4" w:rsidP="00E7499B">
            <w:pPr>
              <w:pStyle w:val="TAL"/>
              <w:rPr>
                <w:rFonts w:cs="Arial"/>
                <w:i/>
                <w:lang w:eastAsia="ja-JP"/>
              </w:rPr>
            </w:pPr>
          </w:p>
        </w:tc>
        <w:tc>
          <w:tcPr>
            <w:tcW w:w="1872" w:type="dxa"/>
          </w:tcPr>
          <w:p w14:paraId="62AEC003" w14:textId="77777777" w:rsidR="006A1CE4" w:rsidRPr="00E67E0D" w:rsidRDefault="006A1CE4" w:rsidP="00E7499B">
            <w:pPr>
              <w:pStyle w:val="TAL"/>
              <w:rPr>
                <w:rFonts w:cs="Arial"/>
                <w:lang w:eastAsia="ja-JP"/>
              </w:rPr>
            </w:pPr>
          </w:p>
        </w:tc>
        <w:tc>
          <w:tcPr>
            <w:tcW w:w="2880" w:type="dxa"/>
          </w:tcPr>
          <w:p w14:paraId="6509213C" w14:textId="77777777" w:rsidR="006A1CE4" w:rsidRPr="00E67E0D" w:rsidRDefault="006A1CE4" w:rsidP="00E7499B">
            <w:pPr>
              <w:pStyle w:val="TAL"/>
              <w:rPr>
                <w:rFonts w:cs="Arial"/>
                <w:lang w:eastAsia="ja-JP"/>
              </w:rPr>
            </w:pPr>
          </w:p>
        </w:tc>
      </w:tr>
      <w:tr w:rsidR="006A1CE4" w:rsidRPr="00E67E0D" w14:paraId="7943BD16" w14:textId="77777777" w:rsidTr="00E7499B">
        <w:tc>
          <w:tcPr>
            <w:tcW w:w="2448" w:type="dxa"/>
          </w:tcPr>
          <w:p w14:paraId="6097821C" w14:textId="77777777" w:rsidR="006A1CE4" w:rsidRPr="00E67E0D" w:rsidRDefault="006A1CE4" w:rsidP="00E7499B">
            <w:pPr>
              <w:pStyle w:val="TAL"/>
              <w:ind w:left="72"/>
            </w:pPr>
            <w:r w:rsidRPr="00E67E0D">
              <w:rPr>
                <w:rFonts w:eastAsia="SimSun" w:hint="eastAsia"/>
                <w:lang w:eastAsia="zh-CN"/>
              </w:rPr>
              <w:t>&gt;</w:t>
            </w:r>
            <w:r w:rsidRPr="00E67E0D">
              <w:rPr>
                <w:rFonts w:eastAsia="SimSun" w:hint="eastAsia"/>
                <w:i/>
                <w:szCs w:val="18"/>
                <w:lang w:eastAsia="ja-JP"/>
              </w:rPr>
              <w:t>Single TNL Info</w:t>
            </w:r>
          </w:p>
        </w:tc>
        <w:tc>
          <w:tcPr>
            <w:tcW w:w="1080" w:type="dxa"/>
          </w:tcPr>
          <w:p w14:paraId="2F675333" w14:textId="77777777" w:rsidR="006A1CE4" w:rsidRPr="00E67E0D" w:rsidRDefault="006A1CE4" w:rsidP="00E7499B">
            <w:pPr>
              <w:pStyle w:val="TAL"/>
              <w:rPr>
                <w:rFonts w:eastAsia="SimSun" w:cs="Arial"/>
                <w:lang w:eastAsia="zh-CN"/>
              </w:rPr>
            </w:pPr>
          </w:p>
        </w:tc>
        <w:tc>
          <w:tcPr>
            <w:tcW w:w="1440" w:type="dxa"/>
          </w:tcPr>
          <w:p w14:paraId="29EF9C01" w14:textId="77777777" w:rsidR="006A1CE4" w:rsidRPr="00E67E0D" w:rsidRDefault="006A1CE4" w:rsidP="00E7499B">
            <w:pPr>
              <w:pStyle w:val="TAL"/>
              <w:rPr>
                <w:rFonts w:cs="Arial"/>
                <w:i/>
                <w:lang w:eastAsia="ja-JP"/>
              </w:rPr>
            </w:pPr>
          </w:p>
        </w:tc>
        <w:tc>
          <w:tcPr>
            <w:tcW w:w="1872" w:type="dxa"/>
          </w:tcPr>
          <w:p w14:paraId="684088FC" w14:textId="77777777" w:rsidR="006A1CE4" w:rsidRPr="00E67E0D" w:rsidRDefault="006A1CE4" w:rsidP="00E7499B">
            <w:pPr>
              <w:pStyle w:val="TAL"/>
              <w:rPr>
                <w:rFonts w:cs="Arial"/>
                <w:lang w:eastAsia="ja-JP"/>
              </w:rPr>
            </w:pPr>
          </w:p>
        </w:tc>
        <w:tc>
          <w:tcPr>
            <w:tcW w:w="2880" w:type="dxa"/>
          </w:tcPr>
          <w:p w14:paraId="0ED41559" w14:textId="77777777" w:rsidR="006A1CE4" w:rsidRPr="00E67E0D" w:rsidRDefault="006A1CE4" w:rsidP="00E7499B">
            <w:pPr>
              <w:pStyle w:val="TAL"/>
              <w:rPr>
                <w:rFonts w:cs="Arial"/>
                <w:lang w:eastAsia="ja-JP"/>
              </w:rPr>
            </w:pPr>
          </w:p>
        </w:tc>
      </w:tr>
      <w:tr w:rsidR="006A1CE4" w:rsidRPr="00E67E0D" w14:paraId="0CCABAE4" w14:textId="77777777" w:rsidTr="00E7499B">
        <w:tc>
          <w:tcPr>
            <w:tcW w:w="2448" w:type="dxa"/>
          </w:tcPr>
          <w:p w14:paraId="36B9F951" w14:textId="77777777" w:rsidR="006A1CE4" w:rsidRPr="00E67E0D" w:rsidRDefault="006A1CE4" w:rsidP="00E7499B">
            <w:pPr>
              <w:pStyle w:val="TAL"/>
              <w:ind w:left="162"/>
              <w:rPr>
                <w:rFonts w:eastAsia="Batang"/>
              </w:rPr>
            </w:pPr>
            <w:r w:rsidRPr="00E67E0D">
              <w:rPr>
                <w:lang w:eastAsia="ja-JP"/>
              </w:rPr>
              <w:t>&gt;</w:t>
            </w:r>
            <w:r w:rsidRPr="00E67E0D">
              <w:rPr>
                <w:rFonts w:eastAsia="SimSun" w:hint="eastAsia"/>
                <w:lang w:eastAsia="zh-CN"/>
              </w:rPr>
              <w:t>&gt;</w:t>
            </w:r>
            <w:r w:rsidRPr="00E67E0D">
              <w:rPr>
                <w:rFonts w:eastAsia="SimSun"/>
                <w:lang w:eastAsia="zh-CN"/>
              </w:rPr>
              <w:t xml:space="preserve">UP </w:t>
            </w:r>
            <w:r w:rsidRPr="00E67E0D">
              <w:rPr>
                <w:lang w:eastAsia="ja-JP"/>
              </w:rPr>
              <w:t>Transport Layer Information</w:t>
            </w:r>
          </w:p>
        </w:tc>
        <w:tc>
          <w:tcPr>
            <w:tcW w:w="1080" w:type="dxa"/>
          </w:tcPr>
          <w:p w14:paraId="179E69E0" w14:textId="77777777" w:rsidR="006A1CE4" w:rsidRPr="00E67E0D" w:rsidRDefault="006A1CE4" w:rsidP="00E7499B">
            <w:pPr>
              <w:pStyle w:val="TAL"/>
              <w:rPr>
                <w:rFonts w:eastAsia="SimSun"/>
                <w:lang w:eastAsia="zh-CN"/>
              </w:rPr>
            </w:pPr>
            <w:r w:rsidRPr="00E67E0D">
              <w:rPr>
                <w:rFonts w:eastAsia="SimSun" w:hint="eastAsia"/>
                <w:lang w:eastAsia="zh-CN"/>
              </w:rPr>
              <w:t>M</w:t>
            </w:r>
          </w:p>
        </w:tc>
        <w:tc>
          <w:tcPr>
            <w:tcW w:w="1440" w:type="dxa"/>
          </w:tcPr>
          <w:p w14:paraId="33507ADC" w14:textId="77777777" w:rsidR="006A1CE4" w:rsidRPr="00E67E0D" w:rsidRDefault="006A1CE4" w:rsidP="00E7499B">
            <w:pPr>
              <w:pStyle w:val="TAL"/>
              <w:rPr>
                <w:rFonts w:cs="Arial"/>
                <w:i/>
                <w:lang w:eastAsia="ja-JP"/>
              </w:rPr>
            </w:pPr>
          </w:p>
        </w:tc>
        <w:tc>
          <w:tcPr>
            <w:tcW w:w="1872" w:type="dxa"/>
          </w:tcPr>
          <w:p w14:paraId="31862483" w14:textId="77777777" w:rsidR="006A1CE4" w:rsidRPr="00E67E0D" w:rsidRDefault="006A1CE4" w:rsidP="00E7499B">
            <w:pPr>
              <w:pStyle w:val="TAL"/>
            </w:pPr>
            <w:r w:rsidRPr="00E67E0D">
              <w:rPr>
                <w:lang w:eastAsia="ja-JP"/>
              </w:rPr>
              <w:t>9.3.2.2</w:t>
            </w:r>
          </w:p>
        </w:tc>
        <w:tc>
          <w:tcPr>
            <w:tcW w:w="2880" w:type="dxa"/>
          </w:tcPr>
          <w:p w14:paraId="02338039" w14:textId="77777777" w:rsidR="006A1CE4" w:rsidRPr="00E67E0D" w:rsidRDefault="006A1CE4" w:rsidP="00E7499B">
            <w:pPr>
              <w:pStyle w:val="TAL"/>
              <w:rPr>
                <w:rFonts w:cs="Arial"/>
                <w:lang w:eastAsia="ja-JP"/>
              </w:rPr>
            </w:pPr>
          </w:p>
        </w:tc>
      </w:tr>
      <w:tr w:rsidR="006A1CE4" w:rsidRPr="00E67E0D" w14:paraId="5017BB5D" w14:textId="77777777" w:rsidTr="00E7499B">
        <w:tc>
          <w:tcPr>
            <w:tcW w:w="2448" w:type="dxa"/>
          </w:tcPr>
          <w:p w14:paraId="58706870" w14:textId="77777777" w:rsidR="006A1CE4" w:rsidRPr="00E67E0D" w:rsidRDefault="006A1CE4" w:rsidP="00E7499B">
            <w:pPr>
              <w:pStyle w:val="TAL"/>
              <w:ind w:left="72"/>
              <w:rPr>
                <w:lang w:eastAsia="ja-JP"/>
              </w:rPr>
            </w:pPr>
            <w:r w:rsidRPr="00E67E0D">
              <w:rPr>
                <w:rFonts w:eastAsia="SimSun" w:hint="eastAsia"/>
                <w:lang w:eastAsia="zh-CN"/>
              </w:rPr>
              <w:t>&gt;</w:t>
            </w:r>
            <w:r w:rsidRPr="00E67E0D">
              <w:rPr>
                <w:rFonts w:eastAsia="SimSun" w:hint="eastAsia"/>
                <w:i/>
                <w:szCs w:val="18"/>
                <w:lang w:eastAsia="ja-JP"/>
              </w:rPr>
              <w:t>Multiple TNL Info</w:t>
            </w:r>
          </w:p>
        </w:tc>
        <w:tc>
          <w:tcPr>
            <w:tcW w:w="1080" w:type="dxa"/>
          </w:tcPr>
          <w:p w14:paraId="6B637694" w14:textId="77777777" w:rsidR="006A1CE4" w:rsidRPr="00E67E0D" w:rsidRDefault="006A1CE4" w:rsidP="00E7499B">
            <w:pPr>
              <w:pStyle w:val="TAL"/>
              <w:rPr>
                <w:rFonts w:eastAsia="SimSun" w:cs="Arial"/>
                <w:lang w:eastAsia="zh-CN"/>
              </w:rPr>
            </w:pPr>
          </w:p>
        </w:tc>
        <w:tc>
          <w:tcPr>
            <w:tcW w:w="1440" w:type="dxa"/>
          </w:tcPr>
          <w:p w14:paraId="61C8FDE1" w14:textId="77777777" w:rsidR="006A1CE4" w:rsidRPr="00E67E0D" w:rsidRDefault="006A1CE4" w:rsidP="00E7499B">
            <w:pPr>
              <w:pStyle w:val="TAL"/>
              <w:rPr>
                <w:rFonts w:cs="Arial"/>
                <w:i/>
                <w:lang w:eastAsia="ja-JP"/>
              </w:rPr>
            </w:pPr>
          </w:p>
        </w:tc>
        <w:tc>
          <w:tcPr>
            <w:tcW w:w="1872" w:type="dxa"/>
          </w:tcPr>
          <w:p w14:paraId="76C09327" w14:textId="77777777" w:rsidR="006A1CE4" w:rsidRPr="00E67E0D" w:rsidRDefault="006A1CE4" w:rsidP="00E7499B">
            <w:pPr>
              <w:pStyle w:val="TAL"/>
            </w:pPr>
          </w:p>
        </w:tc>
        <w:tc>
          <w:tcPr>
            <w:tcW w:w="2880" w:type="dxa"/>
          </w:tcPr>
          <w:p w14:paraId="54DA2705" w14:textId="77777777" w:rsidR="006A1CE4" w:rsidRPr="00E67E0D" w:rsidRDefault="006A1CE4" w:rsidP="00E7499B">
            <w:pPr>
              <w:pStyle w:val="TAL"/>
              <w:rPr>
                <w:rFonts w:cs="Arial"/>
                <w:lang w:eastAsia="ja-JP"/>
              </w:rPr>
            </w:pPr>
          </w:p>
        </w:tc>
      </w:tr>
      <w:tr w:rsidR="006A1CE4" w:rsidRPr="00E67E0D" w14:paraId="3B28A980" w14:textId="77777777" w:rsidTr="00E7499B">
        <w:tc>
          <w:tcPr>
            <w:tcW w:w="2448" w:type="dxa"/>
          </w:tcPr>
          <w:p w14:paraId="397BC2BD" w14:textId="77777777" w:rsidR="006A1CE4" w:rsidRPr="00E67E0D" w:rsidRDefault="006A1CE4" w:rsidP="00E7499B">
            <w:pPr>
              <w:pStyle w:val="TAL"/>
              <w:ind w:left="162"/>
              <w:rPr>
                <w:rFonts w:eastAsia="SimSun"/>
                <w:b/>
                <w:lang w:eastAsia="zh-CN"/>
              </w:rPr>
            </w:pPr>
            <w:r w:rsidRPr="00E67E0D">
              <w:rPr>
                <w:rFonts w:eastAsia="SimSun" w:hint="eastAsia"/>
                <w:b/>
                <w:lang w:eastAsia="zh-CN"/>
              </w:rPr>
              <w:t xml:space="preserve">&gt;&gt;TNL </w:t>
            </w:r>
            <w:r w:rsidRPr="00E67E0D">
              <w:rPr>
                <w:b/>
                <w:lang w:eastAsia="ja-JP"/>
              </w:rPr>
              <w:t>Information</w:t>
            </w:r>
            <w:r w:rsidRPr="00E67E0D">
              <w:rPr>
                <w:rFonts w:eastAsia="SimSun" w:hint="eastAsia"/>
                <w:b/>
                <w:lang w:eastAsia="zh-CN"/>
              </w:rPr>
              <w:t xml:space="preserve"> List</w:t>
            </w:r>
          </w:p>
        </w:tc>
        <w:tc>
          <w:tcPr>
            <w:tcW w:w="1080" w:type="dxa"/>
          </w:tcPr>
          <w:p w14:paraId="5BEAB256" w14:textId="77777777" w:rsidR="006A1CE4" w:rsidRPr="00E67E0D" w:rsidRDefault="006A1CE4" w:rsidP="00E7499B">
            <w:pPr>
              <w:pStyle w:val="TAL"/>
              <w:rPr>
                <w:rFonts w:eastAsia="SimSun" w:cs="Arial"/>
                <w:lang w:eastAsia="zh-CN"/>
              </w:rPr>
            </w:pPr>
          </w:p>
        </w:tc>
        <w:tc>
          <w:tcPr>
            <w:tcW w:w="1440" w:type="dxa"/>
          </w:tcPr>
          <w:p w14:paraId="55C879BD" w14:textId="77777777" w:rsidR="006A1CE4" w:rsidRPr="00E67E0D" w:rsidRDefault="006A1CE4" w:rsidP="00E7499B">
            <w:pPr>
              <w:pStyle w:val="TAL"/>
              <w:rPr>
                <w:bCs/>
                <w:i/>
                <w:szCs w:val="18"/>
              </w:rPr>
            </w:pPr>
            <w:r w:rsidRPr="00E67E0D">
              <w:rPr>
                <w:bCs/>
                <w:i/>
                <w:szCs w:val="18"/>
              </w:rPr>
              <w:t>1</w:t>
            </w:r>
          </w:p>
        </w:tc>
        <w:tc>
          <w:tcPr>
            <w:tcW w:w="1872" w:type="dxa"/>
          </w:tcPr>
          <w:p w14:paraId="06F3221A" w14:textId="77777777" w:rsidR="006A1CE4" w:rsidRPr="00E67E0D" w:rsidRDefault="006A1CE4" w:rsidP="00E7499B">
            <w:pPr>
              <w:pStyle w:val="TAL"/>
              <w:rPr>
                <w:rFonts w:cs="Arial"/>
                <w:lang w:eastAsia="ja-JP"/>
              </w:rPr>
            </w:pPr>
          </w:p>
        </w:tc>
        <w:tc>
          <w:tcPr>
            <w:tcW w:w="2880" w:type="dxa"/>
          </w:tcPr>
          <w:p w14:paraId="386FFC23" w14:textId="77777777" w:rsidR="006A1CE4" w:rsidRPr="00E67E0D" w:rsidRDefault="006A1CE4" w:rsidP="00E7499B">
            <w:pPr>
              <w:pStyle w:val="TAL"/>
              <w:rPr>
                <w:rFonts w:cs="Arial"/>
                <w:lang w:eastAsia="ja-JP"/>
              </w:rPr>
            </w:pPr>
          </w:p>
        </w:tc>
      </w:tr>
      <w:tr w:rsidR="006A1CE4" w:rsidRPr="00E67E0D" w14:paraId="599E044E" w14:textId="77777777" w:rsidTr="00E7499B">
        <w:tc>
          <w:tcPr>
            <w:tcW w:w="2448" w:type="dxa"/>
          </w:tcPr>
          <w:p w14:paraId="21FB64B9" w14:textId="77777777" w:rsidR="006A1CE4" w:rsidRPr="00E67E0D" w:rsidRDefault="006A1CE4" w:rsidP="00E7499B">
            <w:pPr>
              <w:pStyle w:val="TAL"/>
              <w:ind w:left="284"/>
              <w:rPr>
                <w:rFonts w:eastAsia="SimSun"/>
                <w:b/>
                <w:lang w:eastAsia="zh-CN"/>
              </w:rPr>
            </w:pPr>
            <w:r w:rsidRPr="00E67E0D">
              <w:rPr>
                <w:rFonts w:eastAsia="SimSun" w:hint="eastAsia"/>
                <w:b/>
                <w:lang w:eastAsia="zh-CN"/>
              </w:rPr>
              <w:t xml:space="preserve">&gt;&gt;&gt;TNL </w:t>
            </w:r>
            <w:r w:rsidRPr="00E67E0D">
              <w:rPr>
                <w:b/>
                <w:lang w:eastAsia="ja-JP"/>
              </w:rPr>
              <w:t>Information</w:t>
            </w:r>
            <w:r w:rsidRPr="00E67E0D">
              <w:rPr>
                <w:rFonts w:eastAsia="SimSun" w:hint="eastAsia"/>
                <w:b/>
                <w:lang w:eastAsia="zh-CN"/>
              </w:rPr>
              <w:t xml:space="preserve"> Item</w:t>
            </w:r>
          </w:p>
        </w:tc>
        <w:tc>
          <w:tcPr>
            <w:tcW w:w="1080" w:type="dxa"/>
          </w:tcPr>
          <w:p w14:paraId="4453E326" w14:textId="77777777" w:rsidR="006A1CE4" w:rsidRPr="00E67E0D" w:rsidRDefault="006A1CE4" w:rsidP="00E7499B">
            <w:pPr>
              <w:pStyle w:val="TAL"/>
              <w:rPr>
                <w:rFonts w:eastAsia="SimSun" w:cs="Arial"/>
                <w:lang w:eastAsia="zh-CN"/>
              </w:rPr>
            </w:pPr>
          </w:p>
        </w:tc>
        <w:tc>
          <w:tcPr>
            <w:tcW w:w="1440" w:type="dxa"/>
          </w:tcPr>
          <w:p w14:paraId="613E0FC1" w14:textId="77777777" w:rsidR="006A1CE4" w:rsidRPr="00E67E0D" w:rsidRDefault="006A1CE4" w:rsidP="00E7499B">
            <w:pPr>
              <w:pStyle w:val="TAL"/>
              <w:rPr>
                <w:bCs/>
                <w:i/>
                <w:szCs w:val="18"/>
              </w:rPr>
            </w:pPr>
            <w:r w:rsidRPr="00E67E0D">
              <w:rPr>
                <w:bCs/>
                <w:i/>
                <w:szCs w:val="18"/>
              </w:rPr>
              <w:t>1..&lt;maxnoof</w:t>
            </w:r>
            <w:r w:rsidRPr="00E67E0D">
              <w:rPr>
                <w:rFonts w:eastAsia="SimSun" w:hint="eastAsia"/>
                <w:bCs/>
                <w:i/>
                <w:szCs w:val="18"/>
                <w:lang w:eastAsia="zh-CN"/>
              </w:rPr>
              <w:t>MultiConnectivitie</w:t>
            </w:r>
            <w:r w:rsidRPr="00E67E0D">
              <w:rPr>
                <w:bCs/>
                <w:i/>
                <w:szCs w:val="18"/>
              </w:rPr>
              <w:t>s&gt;</w:t>
            </w:r>
          </w:p>
        </w:tc>
        <w:tc>
          <w:tcPr>
            <w:tcW w:w="1872" w:type="dxa"/>
          </w:tcPr>
          <w:p w14:paraId="24EF4EFC" w14:textId="77777777" w:rsidR="006A1CE4" w:rsidRPr="00E67E0D" w:rsidRDefault="006A1CE4" w:rsidP="00E7499B">
            <w:pPr>
              <w:pStyle w:val="TAL"/>
              <w:rPr>
                <w:rFonts w:cs="Arial"/>
                <w:lang w:eastAsia="ja-JP"/>
              </w:rPr>
            </w:pPr>
          </w:p>
        </w:tc>
        <w:tc>
          <w:tcPr>
            <w:tcW w:w="2880" w:type="dxa"/>
          </w:tcPr>
          <w:p w14:paraId="0BB5D44B" w14:textId="77777777" w:rsidR="006A1CE4" w:rsidRPr="00E67E0D" w:rsidRDefault="006A1CE4" w:rsidP="00E7499B">
            <w:pPr>
              <w:pStyle w:val="TAL"/>
              <w:rPr>
                <w:rFonts w:cs="Arial"/>
                <w:lang w:eastAsia="ja-JP"/>
              </w:rPr>
            </w:pPr>
          </w:p>
        </w:tc>
      </w:tr>
      <w:tr w:rsidR="006A1CE4" w:rsidRPr="00E67E0D" w14:paraId="540F5E70" w14:textId="77777777" w:rsidTr="00E7499B">
        <w:tc>
          <w:tcPr>
            <w:tcW w:w="2448" w:type="dxa"/>
          </w:tcPr>
          <w:p w14:paraId="1E1813FB" w14:textId="77777777" w:rsidR="006A1CE4" w:rsidRPr="00E67E0D" w:rsidRDefault="006A1CE4" w:rsidP="00E7499B">
            <w:pPr>
              <w:pStyle w:val="TAL"/>
              <w:ind w:leftChars="171" w:left="342"/>
              <w:rPr>
                <w:rFonts w:eastAsia="SimSun"/>
                <w:lang w:eastAsia="zh-CN"/>
              </w:rPr>
            </w:pPr>
            <w:r w:rsidRPr="00E67E0D">
              <w:rPr>
                <w:rFonts w:eastAsia="SimSun" w:hint="eastAsia"/>
                <w:lang w:eastAsia="zh-CN"/>
              </w:rPr>
              <w:t>&gt;&gt;&gt;</w:t>
            </w:r>
            <w:r w:rsidRPr="00E67E0D">
              <w:rPr>
                <w:lang w:eastAsia="ja-JP"/>
              </w:rPr>
              <w:t xml:space="preserve">&gt;QoS Flow per TNL </w:t>
            </w:r>
            <w:r w:rsidRPr="00E67E0D">
              <w:rPr>
                <w:rFonts w:eastAsia="Batang"/>
                <w:lang w:eastAsia="ja-JP"/>
              </w:rPr>
              <w:t>Information</w:t>
            </w:r>
          </w:p>
        </w:tc>
        <w:tc>
          <w:tcPr>
            <w:tcW w:w="1080" w:type="dxa"/>
          </w:tcPr>
          <w:p w14:paraId="1CC35063" w14:textId="77777777" w:rsidR="006A1CE4" w:rsidRPr="00E67E0D" w:rsidRDefault="006A1CE4" w:rsidP="00E7499B">
            <w:pPr>
              <w:pStyle w:val="TAL"/>
              <w:rPr>
                <w:rFonts w:eastAsia="MS Mincho"/>
              </w:rPr>
            </w:pPr>
            <w:r w:rsidRPr="00E67E0D">
              <w:rPr>
                <w:rFonts w:eastAsia="SimSun" w:cs="Arial" w:hint="eastAsia"/>
                <w:lang w:eastAsia="zh-CN"/>
              </w:rPr>
              <w:t>M</w:t>
            </w:r>
          </w:p>
        </w:tc>
        <w:tc>
          <w:tcPr>
            <w:tcW w:w="1440" w:type="dxa"/>
          </w:tcPr>
          <w:p w14:paraId="0BEFB564" w14:textId="77777777" w:rsidR="006A1CE4" w:rsidRPr="00E67E0D" w:rsidRDefault="006A1CE4" w:rsidP="00E7499B">
            <w:pPr>
              <w:pStyle w:val="TAL"/>
              <w:rPr>
                <w:rFonts w:cs="Arial"/>
                <w:i/>
                <w:lang w:eastAsia="ja-JP"/>
              </w:rPr>
            </w:pPr>
          </w:p>
        </w:tc>
        <w:tc>
          <w:tcPr>
            <w:tcW w:w="1872" w:type="dxa"/>
          </w:tcPr>
          <w:p w14:paraId="060E857D" w14:textId="77777777" w:rsidR="006A1CE4" w:rsidRPr="00E67E0D" w:rsidRDefault="006A1CE4" w:rsidP="00E7499B">
            <w:pPr>
              <w:pStyle w:val="TAL"/>
            </w:pPr>
            <w:r w:rsidRPr="00E67E0D">
              <w:rPr>
                <w:lang w:eastAsia="ja-JP"/>
              </w:rPr>
              <w:t>9.3.2.8</w:t>
            </w:r>
          </w:p>
        </w:tc>
        <w:tc>
          <w:tcPr>
            <w:tcW w:w="2880" w:type="dxa"/>
          </w:tcPr>
          <w:p w14:paraId="7623BCD0" w14:textId="77777777" w:rsidR="006A1CE4" w:rsidRPr="00E67E0D" w:rsidRDefault="006A1CE4" w:rsidP="00E7499B">
            <w:pPr>
              <w:pStyle w:val="TAL"/>
              <w:rPr>
                <w:rFonts w:cs="Arial"/>
                <w:lang w:eastAsia="ja-JP"/>
              </w:rPr>
            </w:pPr>
          </w:p>
        </w:tc>
      </w:tr>
    </w:tbl>
    <w:p w14:paraId="6CA6D7A9" w14:textId="77777777" w:rsidR="006A1CE4" w:rsidRPr="00E67E0D" w:rsidRDefault="006A1CE4" w:rsidP="00E7499B">
      <w:pPr>
        <w:pStyle w:val="B1"/>
        <w:rPr>
          <w:rFonts w:eastAsia="SimSun"/>
          <w:lang w:eastAsia="zh-CN"/>
        </w:rPr>
      </w:pP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7794E731" w14:textId="77777777" w:rsidTr="00E7499B">
        <w:tc>
          <w:tcPr>
            <w:tcW w:w="3528" w:type="dxa"/>
          </w:tcPr>
          <w:p w14:paraId="57AC5A97"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0A1C37CA"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2B8FCC80" w14:textId="77777777" w:rsidTr="00E7499B">
        <w:tc>
          <w:tcPr>
            <w:tcW w:w="3528" w:type="dxa"/>
          </w:tcPr>
          <w:p w14:paraId="26764674" w14:textId="77777777" w:rsidR="006A1CE4" w:rsidRPr="00E67E0D" w:rsidRDefault="006A1CE4" w:rsidP="00E7499B">
            <w:pPr>
              <w:pStyle w:val="TAL"/>
              <w:rPr>
                <w:lang w:eastAsia="ja-JP"/>
              </w:rPr>
            </w:pPr>
            <w:r w:rsidRPr="00E67E0D">
              <w:rPr>
                <w:lang w:eastAsia="ja-JP"/>
              </w:rPr>
              <w:t>m</w:t>
            </w:r>
            <w:r w:rsidRPr="00E67E0D">
              <w:rPr>
                <w:rFonts w:eastAsia="SimSun"/>
                <w:lang w:eastAsia="zh-CN"/>
              </w:rPr>
              <w:t>axnoofMultiConnectivities</w:t>
            </w:r>
          </w:p>
        </w:tc>
        <w:tc>
          <w:tcPr>
            <w:tcW w:w="6192" w:type="dxa"/>
          </w:tcPr>
          <w:p w14:paraId="2279892A" w14:textId="330A3F48" w:rsidR="006A1CE4" w:rsidRPr="00E67E0D" w:rsidRDefault="006A1CE4" w:rsidP="00E7499B">
            <w:pPr>
              <w:pStyle w:val="TAL"/>
              <w:rPr>
                <w:lang w:eastAsia="ja-JP"/>
              </w:rPr>
            </w:pPr>
            <w:r w:rsidRPr="00E67E0D">
              <w:rPr>
                <w:lang w:eastAsia="ja-JP"/>
              </w:rPr>
              <w:t xml:space="preserve">Maximum no. of </w:t>
            </w:r>
            <w:r w:rsidRPr="00E67E0D">
              <w:rPr>
                <w:rFonts w:eastAsia="SimSun"/>
                <w:lang w:eastAsia="zh-CN"/>
              </w:rPr>
              <w:t>connectivity</w:t>
            </w:r>
            <w:r w:rsidRPr="00E67E0D">
              <w:rPr>
                <w:lang w:eastAsia="ja-JP"/>
              </w:rPr>
              <w:t xml:space="preserve"> allowed </w:t>
            </w:r>
            <w:r w:rsidRPr="00E67E0D">
              <w:rPr>
                <w:rFonts w:eastAsia="SimSun" w:hint="eastAsia"/>
                <w:lang w:eastAsia="zh-CN"/>
              </w:rPr>
              <w:t>for a UE</w:t>
            </w:r>
            <w:r w:rsidRPr="00E67E0D">
              <w:rPr>
                <w:lang w:eastAsia="ja-JP"/>
              </w:rPr>
              <w:t xml:space="preserve">. Value is </w:t>
            </w:r>
            <w:del w:id="4945" w:author="Issam" w:date="2019-02-12T23:38:00Z">
              <w:r w:rsidR="00AE297A" w:rsidRPr="00FF6A95">
                <w:rPr>
                  <w:rFonts w:eastAsia="SimSun"/>
                  <w:lang w:eastAsia="zh-CN"/>
                </w:rPr>
                <w:delText>8</w:delText>
              </w:r>
            </w:del>
            <w:ins w:id="4946" w:author="Issam" w:date="2019-02-12T23:38:00Z">
              <w:r w:rsidRPr="00E67E0D">
                <w:rPr>
                  <w:rFonts w:eastAsia="SimSun"/>
                  <w:lang w:eastAsia="zh-CN"/>
                </w:rPr>
                <w:t>4</w:t>
              </w:r>
            </w:ins>
            <w:r w:rsidRPr="00E67E0D">
              <w:rPr>
                <w:lang w:eastAsia="ja-JP"/>
              </w:rPr>
              <w:t>. The current version of the specification supports up to 2 connectivity.</w:t>
            </w:r>
          </w:p>
        </w:tc>
      </w:tr>
    </w:tbl>
    <w:p w14:paraId="46A525D6" w14:textId="77777777" w:rsidR="006A1CE4" w:rsidRPr="00E67E0D" w:rsidRDefault="006A1CE4" w:rsidP="00E7499B">
      <w:pPr>
        <w:pStyle w:val="B1"/>
        <w:rPr>
          <w:rFonts w:eastAsia="SimSun"/>
          <w:lang w:eastAsia="zh-CN"/>
        </w:rPr>
      </w:pPr>
    </w:p>
    <w:p w14:paraId="48A96CB1" w14:textId="77777777" w:rsidR="006A1CE4" w:rsidRPr="00E67E0D" w:rsidRDefault="006A1CE4" w:rsidP="00E7499B">
      <w:pPr>
        <w:pStyle w:val="4"/>
        <w:rPr>
          <w:noProof/>
          <w:lang w:eastAsia="ja-JP"/>
        </w:rPr>
      </w:pPr>
      <w:bookmarkStart w:id="4947" w:name="_Toc534720650"/>
      <w:bookmarkStart w:id="4948" w:name="_Toc525567656"/>
      <w:r w:rsidRPr="00E67E0D">
        <w:rPr>
          <w:noProof/>
          <w:lang w:eastAsia="ja-JP"/>
        </w:rPr>
        <w:t>9.3.2.2</w:t>
      </w:r>
      <w:r w:rsidRPr="00E67E0D">
        <w:rPr>
          <w:noProof/>
          <w:lang w:eastAsia="ja-JP"/>
        </w:rPr>
        <w:tab/>
        <w:t>UP Transport Layer Information</w:t>
      </w:r>
      <w:bookmarkEnd w:id="4947"/>
      <w:bookmarkEnd w:id="4948"/>
    </w:p>
    <w:p w14:paraId="26BB95FF" w14:textId="77777777" w:rsidR="006A1CE4" w:rsidRPr="00E67E0D" w:rsidRDefault="006A1CE4" w:rsidP="00E7499B">
      <w:pPr>
        <w:rPr>
          <w:noProof/>
        </w:rPr>
      </w:pPr>
      <w:r w:rsidRPr="00E67E0D">
        <w:rPr>
          <w:noProof/>
          <w:lang w:eastAsia="ja-JP"/>
        </w:rPr>
        <w:t>This IE is used to provide the NG user plane transport layer information associated with a PDU session for an NG-RAN node – AMF pair.</w:t>
      </w:r>
      <w:r w:rsidRPr="00E67E0D">
        <w:rPr>
          <w:noProof/>
        </w:rPr>
        <w:t xml:space="preserve"> In this release it corresponds to an IP address and a GTP Tunnel Endpoint Identifier.</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4513DAF7" w14:textId="77777777" w:rsidTr="00E7499B">
        <w:tc>
          <w:tcPr>
            <w:tcW w:w="2448" w:type="dxa"/>
          </w:tcPr>
          <w:p w14:paraId="05762D5C"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21B6CE1B"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7D0DB7AC"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124C47D5"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136C8415"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74B44659" w14:textId="77777777" w:rsidTr="00E7499B">
        <w:tc>
          <w:tcPr>
            <w:tcW w:w="2448" w:type="dxa"/>
          </w:tcPr>
          <w:p w14:paraId="25C41E8F" w14:textId="77777777" w:rsidR="006A1CE4" w:rsidRPr="00E67E0D" w:rsidRDefault="006A1CE4" w:rsidP="00E7499B">
            <w:pPr>
              <w:pStyle w:val="TAL"/>
              <w:rPr>
                <w:rFonts w:eastAsia="Batang" w:cs="Arial"/>
                <w:lang w:eastAsia="ja-JP"/>
              </w:rPr>
            </w:pPr>
            <w:r w:rsidRPr="00E67E0D">
              <w:rPr>
                <w:noProof/>
                <w:lang w:eastAsia="ja-JP"/>
              </w:rPr>
              <w:t xml:space="preserve">CHOICE </w:t>
            </w:r>
            <w:r w:rsidRPr="00E67E0D">
              <w:rPr>
                <w:i/>
                <w:noProof/>
                <w:lang w:eastAsia="ja-JP"/>
              </w:rPr>
              <w:t xml:space="preserve">UP </w:t>
            </w:r>
            <w:r w:rsidRPr="00E67E0D">
              <w:rPr>
                <w:rFonts w:eastAsia="MS Mincho"/>
                <w:i/>
                <w:noProof/>
                <w:lang w:eastAsia="ja-JP"/>
              </w:rPr>
              <w:t>T</w:t>
            </w:r>
            <w:r w:rsidRPr="00E67E0D">
              <w:rPr>
                <w:i/>
                <w:noProof/>
                <w:lang w:eastAsia="ja-JP"/>
              </w:rPr>
              <w:t xml:space="preserve">ransport </w:t>
            </w:r>
            <w:r w:rsidRPr="00E67E0D">
              <w:rPr>
                <w:rFonts w:eastAsia="MS Mincho"/>
                <w:i/>
                <w:noProof/>
                <w:lang w:eastAsia="ja-JP"/>
              </w:rPr>
              <w:t>Layer Information</w:t>
            </w:r>
          </w:p>
        </w:tc>
        <w:tc>
          <w:tcPr>
            <w:tcW w:w="1080" w:type="dxa"/>
          </w:tcPr>
          <w:p w14:paraId="6FD50BD8" w14:textId="77777777" w:rsidR="006A1CE4" w:rsidRPr="00E67E0D" w:rsidRDefault="006A1CE4" w:rsidP="00E7499B">
            <w:pPr>
              <w:pStyle w:val="TAL"/>
              <w:rPr>
                <w:rFonts w:cs="Arial"/>
                <w:lang w:eastAsia="ja-JP"/>
              </w:rPr>
            </w:pPr>
            <w:r w:rsidRPr="00E67E0D">
              <w:rPr>
                <w:noProof/>
                <w:lang w:eastAsia="ja-JP"/>
              </w:rPr>
              <w:t>M</w:t>
            </w:r>
          </w:p>
        </w:tc>
        <w:tc>
          <w:tcPr>
            <w:tcW w:w="1440" w:type="dxa"/>
          </w:tcPr>
          <w:p w14:paraId="5B344AA3" w14:textId="77777777" w:rsidR="006A1CE4" w:rsidRPr="00E67E0D" w:rsidRDefault="006A1CE4" w:rsidP="00E7499B">
            <w:pPr>
              <w:pStyle w:val="TAL"/>
              <w:rPr>
                <w:i/>
                <w:lang w:eastAsia="ja-JP"/>
              </w:rPr>
            </w:pPr>
          </w:p>
        </w:tc>
        <w:tc>
          <w:tcPr>
            <w:tcW w:w="1872" w:type="dxa"/>
          </w:tcPr>
          <w:p w14:paraId="00204216" w14:textId="77777777" w:rsidR="006A1CE4" w:rsidRPr="00E67E0D" w:rsidRDefault="006A1CE4" w:rsidP="00E7499B">
            <w:pPr>
              <w:pStyle w:val="TAL"/>
              <w:rPr>
                <w:lang w:eastAsia="ja-JP"/>
              </w:rPr>
            </w:pPr>
          </w:p>
        </w:tc>
        <w:tc>
          <w:tcPr>
            <w:tcW w:w="2880" w:type="dxa"/>
          </w:tcPr>
          <w:p w14:paraId="7093E48F" w14:textId="77777777" w:rsidR="006A1CE4" w:rsidRPr="00E67E0D" w:rsidRDefault="006A1CE4" w:rsidP="00E7499B">
            <w:pPr>
              <w:pStyle w:val="TAL"/>
              <w:rPr>
                <w:lang w:eastAsia="ja-JP"/>
              </w:rPr>
            </w:pPr>
          </w:p>
        </w:tc>
      </w:tr>
      <w:tr w:rsidR="006A1CE4" w:rsidRPr="00E67E0D" w14:paraId="01B37F05" w14:textId="77777777" w:rsidTr="00E7499B">
        <w:tc>
          <w:tcPr>
            <w:tcW w:w="2448" w:type="dxa"/>
          </w:tcPr>
          <w:p w14:paraId="42FBAB0F" w14:textId="77777777" w:rsidR="006A1CE4" w:rsidRPr="00E67E0D" w:rsidRDefault="006A1CE4" w:rsidP="00E7499B">
            <w:pPr>
              <w:pStyle w:val="TAL"/>
              <w:ind w:left="72"/>
              <w:rPr>
                <w:rFonts w:eastAsia="Batang" w:cs="Arial"/>
                <w:lang w:eastAsia="ja-JP"/>
              </w:rPr>
            </w:pPr>
            <w:r w:rsidRPr="00E67E0D">
              <w:rPr>
                <w:noProof/>
                <w:kern w:val="28"/>
                <w:lang w:eastAsia="ja-JP"/>
              </w:rPr>
              <w:t>&gt;</w:t>
            </w:r>
            <w:r w:rsidRPr="00E67E0D">
              <w:rPr>
                <w:bCs/>
                <w:i/>
                <w:noProof/>
                <w:kern w:val="28"/>
                <w:lang w:eastAsia="ja-JP"/>
              </w:rPr>
              <w:t>GTP tunnel</w:t>
            </w:r>
          </w:p>
        </w:tc>
        <w:tc>
          <w:tcPr>
            <w:tcW w:w="1080" w:type="dxa"/>
          </w:tcPr>
          <w:p w14:paraId="4BDE397D" w14:textId="77777777" w:rsidR="006A1CE4" w:rsidRPr="00E67E0D" w:rsidRDefault="006A1CE4" w:rsidP="00E7499B">
            <w:pPr>
              <w:pStyle w:val="TAL"/>
              <w:rPr>
                <w:rFonts w:cs="Arial"/>
                <w:lang w:eastAsia="ja-JP"/>
              </w:rPr>
            </w:pPr>
          </w:p>
        </w:tc>
        <w:tc>
          <w:tcPr>
            <w:tcW w:w="1440" w:type="dxa"/>
          </w:tcPr>
          <w:p w14:paraId="27503E7D" w14:textId="77777777" w:rsidR="006A1CE4" w:rsidRPr="00E67E0D" w:rsidRDefault="006A1CE4" w:rsidP="00E7499B">
            <w:pPr>
              <w:pStyle w:val="TAL"/>
              <w:rPr>
                <w:i/>
                <w:lang w:eastAsia="ja-JP"/>
              </w:rPr>
            </w:pPr>
          </w:p>
        </w:tc>
        <w:tc>
          <w:tcPr>
            <w:tcW w:w="1872" w:type="dxa"/>
          </w:tcPr>
          <w:p w14:paraId="4C79FF3A" w14:textId="77777777" w:rsidR="006A1CE4" w:rsidRPr="00E67E0D" w:rsidRDefault="006A1CE4" w:rsidP="00E7499B">
            <w:pPr>
              <w:pStyle w:val="TAL"/>
              <w:rPr>
                <w:lang w:eastAsia="ja-JP"/>
              </w:rPr>
            </w:pPr>
          </w:p>
        </w:tc>
        <w:tc>
          <w:tcPr>
            <w:tcW w:w="2880" w:type="dxa"/>
          </w:tcPr>
          <w:p w14:paraId="7F412849" w14:textId="77777777" w:rsidR="006A1CE4" w:rsidRPr="00E67E0D" w:rsidRDefault="006A1CE4" w:rsidP="00E7499B">
            <w:pPr>
              <w:pStyle w:val="TAL"/>
              <w:rPr>
                <w:rFonts w:cs="Arial"/>
                <w:szCs w:val="18"/>
                <w:lang w:eastAsia="ja-JP"/>
              </w:rPr>
            </w:pPr>
          </w:p>
        </w:tc>
      </w:tr>
      <w:tr w:rsidR="006A1CE4" w:rsidRPr="00E67E0D" w14:paraId="6C85EF8E" w14:textId="77777777" w:rsidTr="00E7499B">
        <w:tc>
          <w:tcPr>
            <w:tcW w:w="2448" w:type="dxa"/>
          </w:tcPr>
          <w:p w14:paraId="5E1C9817" w14:textId="77777777" w:rsidR="006A1CE4" w:rsidRPr="00E67E0D" w:rsidRDefault="006A1CE4" w:rsidP="00E7499B">
            <w:pPr>
              <w:pStyle w:val="TAL"/>
              <w:ind w:left="162"/>
              <w:rPr>
                <w:rFonts w:cs="Arial"/>
                <w:lang w:eastAsia="ja-JP"/>
              </w:rPr>
            </w:pPr>
            <w:r w:rsidRPr="00E67E0D">
              <w:rPr>
                <w:noProof/>
                <w:kern w:val="28"/>
                <w:lang w:eastAsia="ja-JP"/>
              </w:rPr>
              <w:t>&gt;&gt;Endpoint IP Address</w:t>
            </w:r>
          </w:p>
        </w:tc>
        <w:tc>
          <w:tcPr>
            <w:tcW w:w="1080" w:type="dxa"/>
          </w:tcPr>
          <w:p w14:paraId="0A0389D2" w14:textId="77777777" w:rsidR="006A1CE4" w:rsidRPr="00E67E0D" w:rsidRDefault="006A1CE4" w:rsidP="00E7499B">
            <w:pPr>
              <w:pStyle w:val="TAL"/>
              <w:rPr>
                <w:rFonts w:cs="Arial"/>
                <w:lang w:eastAsia="ja-JP"/>
              </w:rPr>
            </w:pPr>
            <w:r w:rsidRPr="00E67E0D">
              <w:rPr>
                <w:noProof/>
                <w:lang w:eastAsia="ja-JP"/>
              </w:rPr>
              <w:t>M</w:t>
            </w:r>
          </w:p>
        </w:tc>
        <w:tc>
          <w:tcPr>
            <w:tcW w:w="1440" w:type="dxa"/>
          </w:tcPr>
          <w:p w14:paraId="44CAF124" w14:textId="77777777" w:rsidR="006A1CE4" w:rsidRPr="00E67E0D" w:rsidRDefault="006A1CE4" w:rsidP="00E7499B">
            <w:pPr>
              <w:pStyle w:val="TAL"/>
              <w:rPr>
                <w:i/>
                <w:lang w:eastAsia="ja-JP"/>
              </w:rPr>
            </w:pPr>
          </w:p>
        </w:tc>
        <w:tc>
          <w:tcPr>
            <w:tcW w:w="1872" w:type="dxa"/>
          </w:tcPr>
          <w:p w14:paraId="3891C03B" w14:textId="77777777" w:rsidR="006A1CE4" w:rsidRPr="00E67E0D" w:rsidRDefault="006A1CE4" w:rsidP="00E7499B">
            <w:pPr>
              <w:pStyle w:val="TAL"/>
              <w:rPr>
                <w:noProof/>
                <w:lang w:eastAsia="ja-JP"/>
              </w:rPr>
            </w:pPr>
            <w:r w:rsidRPr="00E67E0D">
              <w:rPr>
                <w:noProof/>
                <w:lang w:eastAsia="ja-JP"/>
              </w:rPr>
              <w:t>Transport Layer Address</w:t>
            </w:r>
          </w:p>
          <w:p w14:paraId="4A885C38" w14:textId="77777777" w:rsidR="006A1CE4" w:rsidRPr="00E67E0D" w:rsidRDefault="006A1CE4" w:rsidP="00E7499B">
            <w:pPr>
              <w:pStyle w:val="TAL"/>
              <w:rPr>
                <w:rFonts w:cs="Arial"/>
                <w:lang w:eastAsia="ja-JP"/>
              </w:rPr>
            </w:pPr>
            <w:r w:rsidRPr="00E67E0D">
              <w:rPr>
                <w:noProof/>
                <w:lang w:eastAsia="ja-JP"/>
              </w:rPr>
              <w:t>9.3.2.4</w:t>
            </w:r>
          </w:p>
        </w:tc>
        <w:tc>
          <w:tcPr>
            <w:tcW w:w="2880" w:type="dxa"/>
          </w:tcPr>
          <w:p w14:paraId="6C46A071" w14:textId="77777777" w:rsidR="006A1CE4" w:rsidRPr="00E67E0D" w:rsidRDefault="006A1CE4" w:rsidP="00E7499B">
            <w:pPr>
              <w:pStyle w:val="TAL"/>
              <w:rPr>
                <w:rFonts w:cs="Arial"/>
                <w:lang w:eastAsia="ja-JP"/>
              </w:rPr>
            </w:pPr>
          </w:p>
        </w:tc>
      </w:tr>
      <w:tr w:rsidR="006A1CE4" w:rsidRPr="00E67E0D" w14:paraId="6DF87F68" w14:textId="77777777" w:rsidTr="00E7499B">
        <w:tc>
          <w:tcPr>
            <w:tcW w:w="2448" w:type="dxa"/>
          </w:tcPr>
          <w:p w14:paraId="694418FD" w14:textId="77777777" w:rsidR="006A1CE4" w:rsidRPr="00E67E0D" w:rsidRDefault="006A1CE4" w:rsidP="00E7499B">
            <w:pPr>
              <w:pStyle w:val="TAL"/>
              <w:ind w:left="162"/>
              <w:rPr>
                <w:rFonts w:cs="Arial"/>
                <w:lang w:eastAsia="ja-JP"/>
              </w:rPr>
            </w:pPr>
            <w:r w:rsidRPr="00E67E0D">
              <w:rPr>
                <w:noProof/>
                <w:kern w:val="28"/>
                <w:lang w:eastAsia="ja-JP"/>
              </w:rPr>
              <w:t>&gt;&gt;GTP-TEID</w:t>
            </w:r>
          </w:p>
        </w:tc>
        <w:tc>
          <w:tcPr>
            <w:tcW w:w="1080" w:type="dxa"/>
          </w:tcPr>
          <w:p w14:paraId="747F8C3B" w14:textId="77777777" w:rsidR="006A1CE4" w:rsidRPr="00E67E0D" w:rsidRDefault="006A1CE4" w:rsidP="00E7499B">
            <w:pPr>
              <w:pStyle w:val="TAL"/>
              <w:rPr>
                <w:rFonts w:cs="Arial"/>
                <w:lang w:eastAsia="ja-JP"/>
              </w:rPr>
            </w:pPr>
            <w:r w:rsidRPr="00E67E0D">
              <w:rPr>
                <w:noProof/>
                <w:lang w:eastAsia="ja-JP"/>
              </w:rPr>
              <w:t>M</w:t>
            </w:r>
          </w:p>
        </w:tc>
        <w:tc>
          <w:tcPr>
            <w:tcW w:w="1440" w:type="dxa"/>
          </w:tcPr>
          <w:p w14:paraId="5C33A9F8" w14:textId="77777777" w:rsidR="006A1CE4" w:rsidRPr="00E67E0D" w:rsidRDefault="006A1CE4" w:rsidP="00E7499B">
            <w:pPr>
              <w:pStyle w:val="TAL"/>
              <w:rPr>
                <w:i/>
                <w:lang w:eastAsia="ja-JP"/>
              </w:rPr>
            </w:pPr>
          </w:p>
        </w:tc>
        <w:tc>
          <w:tcPr>
            <w:tcW w:w="1872" w:type="dxa"/>
          </w:tcPr>
          <w:p w14:paraId="450C76B8" w14:textId="77777777" w:rsidR="006A1CE4" w:rsidRPr="00E67E0D" w:rsidRDefault="006A1CE4" w:rsidP="00E7499B">
            <w:pPr>
              <w:pStyle w:val="TAL"/>
              <w:rPr>
                <w:rFonts w:cs="Arial"/>
                <w:lang w:eastAsia="ja-JP"/>
              </w:rPr>
            </w:pPr>
            <w:r w:rsidRPr="00E67E0D">
              <w:rPr>
                <w:rFonts w:cs="Arial"/>
                <w:szCs w:val="18"/>
                <w:lang w:eastAsia="ja-JP"/>
              </w:rPr>
              <w:t>9.3.2.5</w:t>
            </w:r>
          </w:p>
        </w:tc>
        <w:tc>
          <w:tcPr>
            <w:tcW w:w="2880" w:type="dxa"/>
          </w:tcPr>
          <w:p w14:paraId="0A3352B4" w14:textId="77777777" w:rsidR="006A1CE4" w:rsidRPr="00E67E0D" w:rsidRDefault="006A1CE4" w:rsidP="00E7499B">
            <w:pPr>
              <w:pStyle w:val="TAL"/>
              <w:rPr>
                <w:rFonts w:cs="Arial"/>
                <w:lang w:eastAsia="ja-JP"/>
              </w:rPr>
            </w:pPr>
          </w:p>
        </w:tc>
      </w:tr>
    </w:tbl>
    <w:p w14:paraId="713CA593" w14:textId="77777777" w:rsidR="006A1CE4" w:rsidRPr="00E67E0D" w:rsidRDefault="006A1CE4" w:rsidP="00E7499B">
      <w:pPr>
        <w:rPr>
          <w:bCs/>
        </w:rPr>
        <w:pPrChange w:id="4949" w:author="Issam" w:date="2019-02-12T23:38:00Z">
          <w:pPr/>
        </w:pPrChange>
      </w:pPr>
    </w:p>
    <w:p w14:paraId="3EA8EEB7" w14:textId="77777777" w:rsidR="006A1CE4" w:rsidRPr="00E67E0D" w:rsidRDefault="006A1CE4" w:rsidP="00E7499B">
      <w:pPr>
        <w:pStyle w:val="4"/>
        <w:rPr>
          <w:noProof/>
          <w:lang w:eastAsia="ja-JP"/>
        </w:rPr>
      </w:pPr>
      <w:bookmarkStart w:id="4950" w:name="_Toc534720651"/>
      <w:bookmarkStart w:id="4951" w:name="_Toc525567657"/>
      <w:r w:rsidRPr="00E67E0D">
        <w:rPr>
          <w:noProof/>
          <w:lang w:eastAsia="ja-JP"/>
        </w:rPr>
        <w:t>9.3.2.3</w:t>
      </w:r>
      <w:r w:rsidRPr="00E67E0D">
        <w:rPr>
          <w:noProof/>
          <w:lang w:eastAsia="ja-JP"/>
        </w:rPr>
        <w:tab/>
        <w:t>E-RAB ID</w:t>
      </w:r>
      <w:bookmarkEnd w:id="4950"/>
      <w:bookmarkEnd w:id="4951"/>
    </w:p>
    <w:p w14:paraId="71DAB520" w14:textId="77777777" w:rsidR="006A1CE4" w:rsidRPr="00E67E0D" w:rsidRDefault="006A1CE4" w:rsidP="00E7499B">
      <w:pPr>
        <w:rPr>
          <w:noProof/>
        </w:rPr>
      </w:pPr>
      <w:r w:rsidRPr="00E67E0D">
        <w:t xml:space="preserve">This IE is </w:t>
      </w:r>
      <w:r w:rsidRPr="00E67E0D">
        <w:rPr>
          <w:rFonts w:eastAsia="SimSun" w:hint="eastAsia"/>
          <w:lang w:eastAsia="zh-CN"/>
        </w:rPr>
        <w:t>the identifier of the LTE E-RAB.</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08D86643" w14:textId="77777777" w:rsidTr="00E7499B">
        <w:tc>
          <w:tcPr>
            <w:tcW w:w="2448" w:type="dxa"/>
          </w:tcPr>
          <w:p w14:paraId="6E6373E0"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78613DE6"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4590A58D"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592BFBF2"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076D5812"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43A257D4" w14:textId="77777777" w:rsidTr="00E7499B">
        <w:tc>
          <w:tcPr>
            <w:tcW w:w="2448" w:type="dxa"/>
          </w:tcPr>
          <w:p w14:paraId="70D7C2E5" w14:textId="77777777" w:rsidR="006A1CE4" w:rsidRPr="00E67E0D" w:rsidRDefault="006A1CE4" w:rsidP="00E7499B">
            <w:pPr>
              <w:pStyle w:val="TAL"/>
              <w:rPr>
                <w:rFonts w:eastAsia="Batang" w:cs="Arial"/>
                <w:lang w:eastAsia="ja-JP"/>
              </w:rPr>
            </w:pPr>
            <w:r w:rsidRPr="00E67E0D">
              <w:rPr>
                <w:rFonts w:cs="Arial"/>
                <w:lang w:eastAsia="ja-JP"/>
              </w:rPr>
              <w:t>E-RAB ID</w:t>
            </w:r>
          </w:p>
        </w:tc>
        <w:tc>
          <w:tcPr>
            <w:tcW w:w="1080" w:type="dxa"/>
          </w:tcPr>
          <w:p w14:paraId="205CD1FD"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23F0A80F" w14:textId="77777777" w:rsidR="006A1CE4" w:rsidRPr="00E67E0D" w:rsidRDefault="006A1CE4" w:rsidP="00E7499B">
            <w:pPr>
              <w:pStyle w:val="TAL"/>
              <w:rPr>
                <w:i/>
                <w:lang w:eastAsia="ja-JP"/>
              </w:rPr>
            </w:pPr>
          </w:p>
        </w:tc>
        <w:tc>
          <w:tcPr>
            <w:tcW w:w="1872" w:type="dxa"/>
          </w:tcPr>
          <w:p w14:paraId="626C166C" w14:textId="77777777" w:rsidR="006A1CE4" w:rsidRPr="00E67E0D" w:rsidRDefault="006A1CE4" w:rsidP="00E7499B">
            <w:pPr>
              <w:pStyle w:val="TAL"/>
              <w:rPr>
                <w:lang w:eastAsia="ja-JP"/>
              </w:rPr>
            </w:pPr>
            <w:r w:rsidRPr="00E67E0D">
              <w:rPr>
                <w:rFonts w:cs="Arial"/>
                <w:lang w:eastAsia="ja-JP"/>
              </w:rPr>
              <w:t>INTEGER (0..15, …)</w:t>
            </w:r>
          </w:p>
        </w:tc>
        <w:tc>
          <w:tcPr>
            <w:tcW w:w="2880" w:type="dxa"/>
          </w:tcPr>
          <w:p w14:paraId="67A5184E" w14:textId="77777777" w:rsidR="006A1CE4" w:rsidRPr="00E67E0D" w:rsidRDefault="006A1CE4" w:rsidP="00E7499B">
            <w:pPr>
              <w:pStyle w:val="TAL"/>
              <w:rPr>
                <w:lang w:eastAsia="ja-JP"/>
              </w:rPr>
            </w:pPr>
          </w:p>
        </w:tc>
      </w:tr>
    </w:tbl>
    <w:p w14:paraId="461044A5" w14:textId="77777777" w:rsidR="006A1CE4" w:rsidRPr="00E67E0D" w:rsidRDefault="006A1CE4" w:rsidP="00E7499B">
      <w:pPr>
        <w:rPr>
          <w:bCs/>
        </w:rPr>
        <w:pPrChange w:id="4952" w:author="Issam" w:date="2019-02-12T23:38:00Z">
          <w:pPr/>
        </w:pPrChange>
      </w:pPr>
    </w:p>
    <w:p w14:paraId="7926459B" w14:textId="77777777" w:rsidR="006A1CE4" w:rsidRPr="00E67E0D" w:rsidRDefault="006A1CE4" w:rsidP="00E7499B">
      <w:pPr>
        <w:pStyle w:val="4"/>
        <w:rPr>
          <w:rFonts w:eastAsia="SimSun"/>
        </w:rPr>
      </w:pPr>
      <w:bookmarkStart w:id="4953" w:name="_Toc534720652"/>
      <w:bookmarkStart w:id="4954" w:name="_Toc525567658"/>
      <w:r w:rsidRPr="00E67E0D">
        <w:rPr>
          <w:rFonts w:eastAsia="SimSun"/>
        </w:rPr>
        <w:t>9.3.2.</w:t>
      </w:r>
      <w:r w:rsidRPr="00E67E0D">
        <w:rPr>
          <w:rFonts w:eastAsia="SimSun" w:hint="eastAsia"/>
        </w:rPr>
        <w:t>4</w:t>
      </w:r>
      <w:r w:rsidRPr="00E67E0D">
        <w:rPr>
          <w:rFonts w:eastAsia="SimSun"/>
        </w:rPr>
        <w:tab/>
        <w:t>Transport Layer Address</w:t>
      </w:r>
      <w:bookmarkEnd w:id="4953"/>
      <w:bookmarkEnd w:id="4954"/>
    </w:p>
    <w:p w14:paraId="4C493914" w14:textId="77777777" w:rsidR="006A1CE4" w:rsidRPr="00E67E0D" w:rsidRDefault="006A1CE4" w:rsidP="00E7499B">
      <w:pPr>
        <w:keepNext/>
      </w:pPr>
      <w:r w:rsidRPr="00E67E0D">
        <w:t>This IE is an IP address.</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4DDA74F3" w14:textId="77777777" w:rsidTr="00E7499B">
        <w:tc>
          <w:tcPr>
            <w:tcW w:w="2448" w:type="dxa"/>
          </w:tcPr>
          <w:p w14:paraId="301F9227"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4636AC7F"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3A84652B"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042A0515"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5B119DAA"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37D3851E" w14:textId="77777777" w:rsidTr="00E7499B">
        <w:tc>
          <w:tcPr>
            <w:tcW w:w="2448" w:type="dxa"/>
          </w:tcPr>
          <w:p w14:paraId="50C56139" w14:textId="77777777" w:rsidR="006A1CE4" w:rsidRPr="00E67E0D" w:rsidRDefault="006A1CE4" w:rsidP="00E7499B">
            <w:pPr>
              <w:pStyle w:val="TAL"/>
              <w:rPr>
                <w:rFonts w:eastAsia="Batang" w:cs="Arial"/>
                <w:lang w:eastAsia="ja-JP"/>
              </w:rPr>
            </w:pPr>
            <w:r w:rsidRPr="00E67E0D">
              <w:rPr>
                <w:rFonts w:cs="Arial"/>
                <w:lang w:eastAsia="ja-JP"/>
              </w:rPr>
              <w:t>Transport Layer Address</w:t>
            </w:r>
          </w:p>
        </w:tc>
        <w:tc>
          <w:tcPr>
            <w:tcW w:w="1080" w:type="dxa"/>
          </w:tcPr>
          <w:p w14:paraId="3F2FA478"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21C5647D" w14:textId="77777777" w:rsidR="006A1CE4" w:rsidRPr="00E67E0D" w:rsidRDefault="006A1CE4" w:rsidP="00E7499B">
            <w:pPr>
              <w:pStyle w:val="TAL"/>
              <w:rPr>
                <w:i/>
                <w:lang w:eastAsia="ja-JP"/>
              </w:rPr>
            </w:pPr>
          </w:p>
        </w:tc>
        <w:tc>
          <w:tcPr>
            <w:tcW w:w="1872" w:type="dxa"/>
          </w:tcPr>
          <w:p w14:paraId="2CACE188" w14:textId="77777777" w:rsidR="006A1CE4" w:rsidRPr="00E67E0D" w:rsidRDefault="006A1CE4" w:rsidP="00E7499B">
            <w:pPr>
              <w:pStyle w:val="TAL"/>
              <w:rPr>
                <w:lang w:eastAsia="ja-JP"/>
              </w:rPr>
            </w:pPr>
            <w:r w:rsidRPr="00E67E0D">
              <w:rPr>
                <w:rFonts w:cs="Arial"/>
                <w:lang w:eastAsia="ja-JP"/>
              </w:rPr>
              <w:t>BIT STRING (SIZE(1..160, …))</w:t>
            </w:r>
          </w:p>
        </w:tc>
        <w:tc>
          <w:tcPr>
            <w:tcW w:w="2880" w:type="dxa"/>
          </w:tcPr>
          <w:p w14:paraId="7F54FB3D" w14:textId="77777777" w:rsidR="006A1CE4" w:rsidRPr="00E67E0D" w:rsidRDefault="006A1CE4" w:rsidP="00E7499B">
            <w:pPr>
              <w:pStyle w:val="TAL"/>
              <w:rPr>
                <w:rFonts w:cs="Arial"/>
                <w:lang w:eastAsia="ja-JP"/>
              </w:rPr>
            </w:pPr>
            <w:r w:rsidRPr="00E67E0D">
              <w:rPr>
                <w:rFonts w:cs="Arial"/>
                <w:lang w:eastAsia="ja-JP"/>
              </w:rPr>
              <w:t>The Radio Network Layer is not supposed to interpret the address information. It should pass it to the Transport Layer for interpretation.</w:t>
            </w:r>
          </w:p>
          <w:p w14:paraId="7A375562" w14:textId="77777777" w:rsidR="006A1CE4" w:rsidRPr="00E67E0D" w:rsidRDefault="006A1CE4" w:rsidP="00E7499B">
            <w:pPr>
              <w:pStyle w:val="TAL"/>
              <w:rPr>
                <w:lang w:eastAsia="ja-JP"/>
              </w:rPr>
            </w:pPr>
            <w:r w:rsidRPr="00E67E0D">
              <w:rPr>
                <w:rFonts w:cs="Arial"/>
                <w:lang w:eastAsia="ja-JP"/>
              </w:rPr>
              <w:t>For details, see TS 38.414 [14].</w:t>
            </w:r>
          </w:p>
        </w:tc>
      </w:tr>
    </w:tbl>
    <w:p w14:paraId="48A694C2" w14:textId="77777777" w:rsidR="006A1CE4" w:rsidRPr="00E67E0D" w:rsidRDefault="006A1CE4" w:rsidP="00E7499B">
      <w:pPr>
        <w:rPr>
          <w:bCs/>
        </w:rPr>
        <w:pPrChange w:id="4955" w:author="Issam" w:date="2019-02-12T23:38:00Z">
          <w:pPr/>
        </w:pPrChange>
      </w:pPr>
    </w:p>
    <w:p w14:paraId="39A5AD8B" w14:textId="77777777" w:rsidR="006A1CE4" w:rsidRPr="00E67E0D" w:rsidRDefault="006A1CE4" w:rsidP="00E7499B">
      <w:pPr>
        <w:pStyle w:val="4"/>
        <w:rPr>
          <w:rFonts w:eastAsia="SimSun"/>
        </w:rPr>
      </w:pPr>
      <w:bookmarkStart w:id="4956" w:name="_Toc534720653"/>
      <w:bookmarkStart w:id="4957" w:name="_Toc525567659"/>
      <w:r w:rsidRPr="00E67E0D">
        <w:rPr>
          <w:rFonts w:eastAsia="SimSun"/>
        </w:rPr>
        <w:t>9.3.2.</w:t>
      </w:r>
      <w:r w:rsidRPr="00E67E0D">
        <w:rPr>
          <w:rFonts w:eastAsia="SimSun" w:hint="eastAsia"/>
        </w:rPr>
        <w:t>5</w:t>
      </w:r>
      <w:r w:rsidRPr="00E67E0D">
        <w:rPr>
          <w:rFonts w:eastAsia="SimSun"/>
        </w:rPr>
        <w:tab/>
        <w:t>GTP-TEID</w:t>
      </w:r>
      <w:bookmarkEnd w:id="4956"/>
      <w:bookmarkEnd w:id="4957"/>
    </w:p>
    <w:p w14:paraId="23FF89E2" w14:textId="77777777" w:rsidR="006A1CE4" w:rsidRPr="00E67E0D" w:rsidRDefault="006A1CE4" w:rsidP="00E7499B">
      <w:r w:rsidRPr="00E67E0D">
        <w:t>This IE is the GTP Tunnel Endpoint Identifier to be used for the user plane transport between the NG-RAN node and the UPF.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7E2CA4E4" w14:textId="77777777" w:rsidTr="00E7499B">
        <w:tc>
          <w:tcPr>
            <w:tcW w:w="2448" w:type="dxa"/>
          </w:tcPr>
          <w:p w14:paraId="1D597B85"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CE45DAF"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2FEAB72D"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5A820074"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48584A71"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58429AE4" w14:textId="77777777" w:rsidTr="00E7499B">
        <w:tc>
          <w:tcPr>
            <w:tcW w:w="2448" w:type="dxa"/>
          </w:tcPr>
          <w:p w14:paraId="11BEC8D9" w14:textId="77777777" w:rsidR="006A1CE4" w:rsidRPr="00E67E0D" w:rsidRDefault="006A1CE4" w:rsidP="00E7499B">
            <w:pPr>
              <w:pStyle w:val="TAL"/>
              <w:rPr>
                <w:rFonts w:eastAsia="Batang" w:cs="Arial"/>
                <w:lang w:eastAsia="ja-JP"/>
              </w:rPr>
            </w:pPr>
            <w:r w:rsidRPr="00E67E0D">
              <w:rPr>
                <w:rFonts w:cs="Arial"/>
                <w:lang w:eastAsia="ja-JP"/>
              </w:rPr>
              <w:t>GTP-TEID</w:t>
            </w:r>
          </w:p>
        </w:tc>
        <w:tc>
          <w:tcPr>
            <w:tcW w:w="1080" w:type="dxa"/>
          </w:tcPr>
          <w:p w14:paraId="5F2BF6C9"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34A76193" w14:textId="77777777" w:rsidR="006A1CE4" w:rsidRPr="00E67E0D" w:rsidRDefault="006A1CE4" w:rsidP="00E7499B">
            <w:pPr>
              <w:pStyle w:val="TAL"/>
              <w:rPr>
                <w:i/>
                <w:lang w:eastAsia="ja-JP"/>
              </w:rPr>
            </w:pPr>
          </w:p>
        </w:tc>
        <w:tc>
          <w:tcPr>
            <w:tcW w:w="1872" w:type="dxa"/>
          </w:tcPr>
          <w:p w14:paraId="1457151A" w14:textId="77777777" w:rsidR="006A1CE4" w:rsidRPr="00E67E0D" w:rsidRDefault="006A1CE4" w:rsidP="00E7499B">
            <w:pPr>
              <w:pStyle w:val="TAL"/>
              <w:rPr>
                <w:lang w:eastAsia="ja-JP"/>
              </w:rPr>
            </w:pPr>
            <w:r w:rsidRPr="00E67E0D">
              <w:rPr>
                <w:rFonts w:cs="Arial"/>
                <w:lang w:eastAsia="ja-JP"/>
              </w:rPr>
              <w:t>OCTET STRING (SIZE(4))</w:t>
            </w:r>
          </w:p>
        </w:tc>
        <w:tc>
          <w:tcPr>
            <w:tcW w:w="2880" w:type="dxa"/>
          </w:tcPr>
          <w:p w14:paraId="6BD151F8" w14:textId="77777777" w:rsidR="006A1CE4" w:rsidRPr="00E67E0D" w:rsidRDefault="006A1CE4" w:rsidP="00E7499B">
            <w:pPr>
              <w:pStyle w:val="TAL"/>
              <w:rPr>
                <w:lang w:eastAsia="ja-JP"/>
              </w:rPr>
            </w:pPr>
            <w:r w:rsidRPr="00E67E0D">
              <w:rPr>
                <w:rFonts w:cs="Arial"/>
                <w:lang w:eastAsia="ja-JP"/>
              </w:rPr>
              <w:t>For details and range, see TS 29.281 [15].</w:t>
            </w:r>
          </w:p>
        </w:tc>
      </w:tr>
    </w:tbl>
    <w:p w14:paraId="0E3D0A27" w14:textId="77777777" w:rsidR="006A1CE4" w:rsidRPr="00E67E0D" w:rsidRDefault="006A1CE4" w:rsidP="00E7499B">
      <w:pPr>
        <w:rPr>
          <w:bCs/>
        </w:rPr>
        <w:pPrChange w:id="4958" w:author="Issam" w:date="2019-02-12T23:38:00Z">
          <w:pPr/>
        </w:pPrChange>
      </w:pPr>
    </w:p>
    <w:p w14:paraId="56BB2E2B" w14:textId="77777777" w:rsidR="006A1CE4" w:rsidRPr="00E67E0D" w:rsidRDefault="006A1CE4" w:rsidP="00E7499B">
      <w:pPr>
        <w:pStyle w:val="4"/>
        <w:rPr>
          <w:rFonts w:eastAsia="SimSun"/>
        </w:rPr>
      </w:pPr>
      <w:bookmarkStart w:id="4959" w:name="_Toc534720654"/>
      <w:bookmarkStart w:id="4960" w:name="_Toc525567660"/>
      <w:r w:rsidRPr="00E67E0D">
        <w:rPr>
          <w:rFonts w:eastAsia="SimSun"/>
        </w:rPr>
        <w:t>9.3.2.</w:t>
      </w:r>
      <w:r w:rsidRPr="00E67E0D">
        <w:rPr>
          <w:rFonts w:eastAsia="SimSun" w:hint="eastAsia"/>
        </w:rPr>
        <w:t>6</w:t>
      </w:r>
      <w:r w:rsidRPr="00E67E0D">
        <w:rPr>
          <w:rFonts w:eastAsia="SimSun"/>
        </w:rPr>
        <w:tab/>
        <w:t>CP Transport Layer Information</w:t>
      </w:r>
      <w:bookmarkEnd w:id="4959"/>
      <w:bookmarkEnd w:id="4960"/>
    </w:p>
    <w:p w14:paraId="65E703B5" w14:textId="77777777" w:rsidR="006A1CE4" w:rsidRPr="00E67E0D" w:rsidRDefault="006A1CE4" w:rsidP="00E7499B">
      <w:pPr>
        <w:keepNext/>
      </w:pPr>
      <w:r w:rsidRPr="00E67E0D">
        <w:t>This IE is used to provide the NG control plane transport layer information associated with an NG-RAN node – AMF pair.</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07517147" w14:textId="77777777" w:rsidTr="00E7499B">
        <w:tc>
          <w:tcPr>
            <w:tcW w:w="2448" w:type="dxa"/>
          </w:tcPr>
          <w:p w14:paraId="6A8619A8"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3593393E"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6C07D8FC"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041C371C"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497ACE84"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40865DA2" w14:textId="77777777" w:rsidTr="00E7499B">
        <w:tc>
          <w:tcPr>
            <w:tcW w:w="2448" w:type="dxa"/>
          </w:tcPr>
          <w:p w14:paraId="5A7363AB" w14:textId="77777777" w:rsidR="006A1CE4" w:rsidRPr="00E67E0D" w:rsidRDefault="006A1CE4" w:rsidP="00E7499B">
            <w:pPr>
              <w:pStyle w:val="TAL"/>
              <w:rPr>
                <w:rFonts w:eastAsia="Batang" w:cs="Arial"/>
                <w:lang w:eastAsia="ja-JP"/>
              </w:rPr>
            </w:pPr>
            <w:r w:rsidRPr="00E67E0D">
              <w:rPr>
                <w:rFonts w:cs="Arial"/>
                <w:lang w:eastAsia="ja-JP"/>
              </w:rPr>
              <w:t xml:space="preserve">CHOICE </w:t>
            </w:r>
            <w:r w:rsidRPr="00E67E0D">
              <w:rPr>
                <w:rFonts w:cs="Arial"/>
                <w:i/>
                <w:lang w:eastAsia="ja-JP"/>
              </w:rPr>
              <w:t>CP Transport Layer Information</w:t>
            </w:r>
          </w:p>
        </w:tc>
        <w:tc>
          <w:tcPr>
            <w:tcW w:w="1080" w:type="dxa"/>
          </w:tcPr>
          <w:p w14:paraId="17C37DC7" w14:textId="77777777" w:rsidR="006A1CE4" w:rsidRPr="00E67E0D" w:rsidRDefault="006A1CE4" w:rsidP="00E7499B">
            <w:pPr>
              <w:pStyle w:val="TAL"/>
              <w:rPr>
                <w:rFonts w:cs="Arial"/>
                <w:lang w:eastAsia="ja-JP"/>
              </w:rPr>
            </w:pPr>
          </w:p>
        </w:tc>
        <w:tc>
          <w:tcPr>
            <w:tcW w:w="1440" w:type="dxa"/>
          </w:tcPr>
          <w:p w14:paraId="41BCE8ED" w14:textId="77777777" w:rsidR="006A1CE4" w:rsidRPr="00E67E0D" w:rsidRDefault="006A1CE4" w:rsidP="00E7499B">
            <w:pPr>
              <w:pStyle w:val="TAL"/>
              <w:rPr>
                <w:i/>
                <w:lang w:eastAsia="ja-JP"/>
              </w:rPr>
            </w:pPr>
          </w:p>
        </w:tc>
        <w:tc>
          <w:tcPr>
            <w:tcW w:w="1872" w:type="dxa"/>
          </w:tcPr>
          <w:p w14:paraId="07409754" w14:textId="77777777" w:rsidR="006A1CE4" w:rsidRPr="00E67E0D" w:rsidRDefault="006A1CE4" w:rsidP="00E7499B">
            <w:pPr>
              <w:pStyle w:val="TAL"/>
              <w:rPr>
                <w:lang w:eastAsia="ja-JP"/>
              </w:rPr>
            </w:pPr>
          </w:p>
        </w:tc>
        <w:tc>
          <w:tcPr>
            <w:tcW w:w="2880" w:type="dxa"/>
          </w:tcPr>
          <w:p w14:paraId="53FA3314" w14:textId="77777777" w:rsidR="006A1CE4" w:rsidRPr="00E67E0D" w:rsidRDefault="006A1CE4" w:rsidP="00E7499B">
            <w:pPr>
              <w:pStyle w:val="TAL"/>
              <w:rPr>
                <w:lang w:eastAsia="ja-JP"/>
              </w:rPr>
            </w:pPr>
          </w:p>
        </w:tc>
      </w:tr>
      <w:tr w:rsidR="006A1CE4" w:rsidRPr="00E67E0D" w14:paraId="3B6295C9" w14:textId="77777777" w:rsidTr="00E7499B">
        <w:tc>
          <w:tcPr>
            <w:tcW w:w="2448" w:type="dxa"/>
          </w:tcPr>
          <w:p w14:paraId="7DC2E1BF" w14:textId="77777777" w:rsidR="006A1CE4" w:rsidRPr="00E67E0D" w:rsidRDefault="006A1CE4" w:rsidP="00E7499B">
            <w:pPr>
              <w:pStyle w:val="TAL"/>
              <w:ind w:left="75"/>
              <w:rPr>
                <w:rFonts w:cs="Arial"/>
                <w:lang w:eastAsia="ja-JP"/>
              </w:rPr>
            </w:pPr>
            <w:r w:rsidRPr="00E67E0D">
              <w:rPr>
                <w:rFonts w:cs="Arial"/>
                <w:lang w:eastAsia="ja-JP"/>
              </w:rPr>
              <w:t>&gt;</w:t>
            </w:r>
            <w:r w:rsidRPr="00E67E0D">
              <w:rPr>
                <w:rFonts w:cs="Arial"/>
                <w:i/>
                <w:lang w:eastAsia="ja-JP"/>
              </w:rPr>
              <w:t>Endpoint-IP-address</w:t>
            </w:r>
          </w:p>
        </w:tc>
        <w:tc>
          <w:tcPr>
            <w:tcW w:w="1080" w:type="dxa"/>
          </w:tcPr>
          <w:p w14:paraId="385B4AAF" w14:textId="77777777" w:rsidR="006A1CE4" w:rsidRPr="00E67E0D" w:rsidRDefault="006A1CE4" w:rsidP="00E7499B">
            <w:pPr>
              <w:pStyle w:val="TAL"/>
              <w:rPr>
                <w:rFonts w:cs="Arial"/>
                <w:lang w:eastAsia="ja-JP"/>
              </w:rPr>
            </w:pPr>
          </w:p>
        </w:tc>
        <w:tc>
          <w:tcPr>
            <w:tcW w:w="1440" w:type="dxa"/>
          </w:tcPr>
          <w:p w14:paraId="214CDD70" w14:textId="77777777" w:rsidR="006A1CE4" w:rsidRPr="00E67E0D" w:rsidRDefault="006A1CE4" w:rsidP="00E7499B">
            <w:pPr>
              <w:pStyle w:val="TAL"/>
              <w:rPr>
                <w:i/>
                <w:lang w:eastAsia="ja-JP"/>
              </w:rPr>
            </w:pPr>
          </w:p>
        </w:tc>
        <w:tc>
          <w:tcPr>
            <w:tcW w:w="1872" w:type="dxa"/>
          </w:tcPr>
          <w:p w14:paraId="1CD7DE91" w14:textId="77777777" w:rsidR="006A1CE4" w:rsidRPr="00E67E0D" w:rsidRDefault="006A1CE4" w:rsidP="00E7499B">
            <w:pPr>
              <w:pStyle w:val="TAL"/>
              <w:rPr>
                <w:rFonts w:cs="Arial"/>
                <w:lang w:eastAsia="ja-JP"/>
              </w:rPr>
            </w:pPr>
          </w:p>
        </w:tc>
        <w:tc>
          <w:tcPr>
            <w:tcW w:w="2880" w:type="dxa"/>
          </w:tcPr>
          <w:p w14:paraId="20822217" w14:textId="77777777" w:rsidR="006A1CE4" w:rsidRPr="00E67E0D" w:rsidRDefault="006A1CE4" w:rsidP="00E7499B">
            <w:pPr>
              <w:pStyle w:val="TAL"/>
              <w:rPr>
                <w:rFonts w:cs="Arial"/>
                <w:lang w:eastAsia="ja-JP"/>
              </w:rPr>
            </w:pPr>
          </w:p>
        </w:tc>
      </w:tr>
      <w:tr w:rsidR="006A1CE4" w:rsidRPr="00E67E0D" w14:paraId="12349F8E" w14:textId="77777777" w:rsidTr="00E7499B">
        <w:tc>
          <w:tcPr>
            <w:tcW w:w="2448" w:type="dxa"/>
          </w:tcPr>
          <w:p w14:paraId="50191A28" w14:textId="77777777" w:rsidR="006A1CE4" w:rsidRPr="00E67E0D" w:rsidRDefault="006A1CE4" w:rsidP="00E7499B">
            <w:pPr>
              <w:pStyle w:val="TAL"/>
              <w:ind w:left="165"/>
              <w:rPr>
                <w:rFonts w:cs="Arial"/>
                <w:lang w:eastAsia="ja-JP"/>
              </w:rPr>
            </w:pPr>
            <w:r w:rsidRPr="00E67E0D">
              <w:rPr>
                <w:rFonts w:cs="Arial"/>
                <w:lang w:eastAsia="ja-JP"/>
              </w:rPr>
              <w:t>&gt;&gt;Endpoint IP Address</w:t>
            </w:r>
          </w:p>
        </w:tc>
        <w:tc>
          <w:tcPr>
            <w:tcW w:w="1080" w:type="dxa"/>
          </w:tcPr>
          <w:p w14:paraId="6E0D5E13"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11DEEE2D" w14:textId="77777777" w:rsidR="006A1CE4" w:rsidRPr="00E67E0D" w:rsidRDefault="006A1CE4" w:rsidP="00E7499B">
            <w:pPr>
              <w:pStyle w:val="TAL"/>
              <w:rPr>
                <w:i/>
                <w:lang w:eastAsia="ja-JP"/>
              </w:rPr>
            </w:pPr>
          </w:p>
        </w:tc>
        <w:tc>
          <w:tcPr>
            <w:tcW w:w="1872" w:type="dxa"/>
          </w:tcPr>
          <w:p w14:paraId="3063DDC9" w14:textId="77777777" w:rsidR="006A1CE4" w:rsidRPr="00E67E0D" w:rsidRDefault="006A1CE4" w:rsidP="00E7499B">
            <w:pPr>
              <w:pStyle w:val="TAL"/>
              <w:rPr>
                <w:rFonts w:cs="Arial"/>
                <w:lang w:eastAsia="ja-JP"/>
              </w:rPr>
            </w:pPr>
            <w:r w:rsidRPr="00E67E0D">
              <w:rPr>
                <w:rFonts w:cs="Arial"/>
                <w:lang w:eastAsia="ja-JP"/>
              </w:rPr>
              <w:t>Transport Layer Address</w:t>
            </w:r>
          </w:p>
          <w:p w14:paraId="02402CA8" w14:textId="77777777" w:rsidR="006A1CE4" w:rsidRPr="00E67E0D" w:rsidRDefault="006A1CE4" w:rsidP="00E7499B">
            <w:pPr>
              <w:pStyle w:val="TAL"/>
              <w:rPr>
                <w:rFonts w:cs="Arial"/>
                <w:lang w:eastAsia="ja-JP"/>
              </w:rPr>
            </w:pPr>
            <w:r w:rsidRPr="00E67E0D">
              <w:rPr>
                <w:rFonts w:cs="Arial"/>
                <w:lang w:eastAsia="ja-JP"/>
              </w:rPr>
              <w:t>9.3.2.4</w:t>
            </w:r>
          </w:p>
        </w:tc>
        <w:tc>
          <w:tcPr>
            <w:tcW w:w="2880" w:type="dxa"/>
          </w:tcPr>
          <w:p w14:paraId="72FDEB31" w14:textId="77777777" w:rsidR="006A1CE4" w:rsidRPr="00E67E0D" w:rsidRDefault="006A1CE4" w:rsidP="00E7499B">
            <w:pPr>
              <w:pStyle w:val="TAL"/>
              <w:rPr>
                <w:rFonts w:cs="Arial"/>
                <w:lang w:eastAsia="ja-JP"/>
              </w:rPr>
            </w:pPr>
          </w:p>
        </w:tc>
      </w:tr>
    </w:tbl>
    <w:p w14:paraId="07D9D299" w14:textId="77777777" w:rsidR="006A1CE4" w:rsidRPr="00E67E0D" w:rsidRDefault="006A1CE4" w:rsidP="00E7499B">
      <w:pPr>
        <w:rPr>
          <w:bCs/>
        </w:rPr>
        <w:pPrChange w:id="4961" w:author="Issam" w:date="2019-02-12T23:38:00Z">
          <w:pPr/>
        </w:pPrChange>
      </w:pPr>
    </w:p>
    <w:p w14:paraId="4A70DA0C" w14:textId="77777777" w:rsidR="006A1CE4" w:rsidRPr="00E67E0D" w:rsidRDefault="006A1CE4" w:rsidP="00E7499B">
      <w:pPr>
        <w:pStyle w:val="4"/>
      </w:pPr>
      <w:bookmarkStart w:id="4962" w:name="_Toc534720655"/>
      <w:bookmarkStart w:id="4963" w:name="_Toc525567661"/>
      <w:r w:rsidRPr="00E67E0D">
        <w:t>9.3.2.7</w:t>
      </w:r>
      <w:r w:rsidRPr="00E67E0D">
        <w:tab/>
        <w:t>TNL Association List</w:t>
      </w:r>
      <w:bookmarkEnd w:id="4962"/>
      <w:bookmarkEnd w:id="4963"/>
    </w:p>
    <w:p w14:paraId="6669ED7A" w14:textId="77777777" w:rsidR="006A1CE4" w:rsidRPr="00E67E0D" w:rsidRDefault="006A1CE4" w:rsidP="00E7499B">
      <w:pPr>
        <w:rPr>
          <w:lang w:eastAsia="zh-CN"/>
        </w:rPr>
      </w:pPr>
      <w:r w:rsidRPr="00E67E0D">
        <w:t>This IE contains a list of TNL associations. It is used for example to indicate failed TNL association(s).</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2D56C118" w14:textId="77777777" w:rsidTr="00E7499B">
        <w:tc>
          <w:tcPr>
            <w:tcW w:w="2448" w:type="dxa"/>
          </w:tcPr>
          <w:p w14:paraId="08C84979"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6B76CDE"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45D8462F"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15094222"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1F3AC9A7"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65AD0F5F" w14:textId="77777777" w:rsidTr="00E7499B">
        <w:tc>
          <w:tcPr>
            <w:tcW w:w="2448" w:type="dxa"/>
          </w:tcPr>
          <w:p w14:paraId="743A7CBF" w14:textId="77777777" w:rsidR="006A1CE4" w:rsidRPr="00E67E0D" w:rsidRDefault="006A1CE4" w:rsidP="00E7499B">
            <w:pPr>
              <w:pStyle w:val="TAL"/>
              <w:rPr>
                <w:b/>
                <w:lang w:eastAsia="ja-JP"/>
              </w:rPr>
            </w:pPr>
            <w:r w:rsidRPr="00E67E0D">
              <w:rPr>
                <w:b/>
                <w:lang w:eastAsia="ja-JP"/>
              </w:rPr>
              <w:t xml:space="preserve">TNL Association </w:t>
            </w:r>
            <w:r w:rsidRPr="00E67E0D">
              <w:rPr>
                <w:rFonts w:eastAsia="MS Mincho"/>
                <w:b/>
                <w:lang w:eastAsia="ja-JP"/>
              </w:rPr>
              <w:t>Item</w:t>
            </w:r>
          </w:p>
        </w:tc>
        <w:tc>
          <w:tcPr>
            <w:tcW w:w="1080" w:type="dxa"/>
          </w:tcPr>
          <w:p w14:paraId="02D0B316" w14:textId="77777777" w:rsidR="006A1CE4" w:rsidRPr="00E67E0D" w:rsidRDefault="006A1CE4" w:rsidP="00E7499B">
            <w:pPr>
              <w:pStyle w:val="TAL"/>
              <w:rPr>
                <w:rFonts w:eastAsia="Batang"/>
                <w:lang w:eastAsia="ja-JP"/>
              </w:rPr>
            </w:pPr>
          </w:p>
        </w:tc>
        <w:tc>
          <w:tcPr>
            <w:tcW w:w="1440" w:type="dxa"/>
          </w:tcPr>
          <w:p w14:paraId="1B7304AC" w14:textId="77777777" w:rsidR="006A1CE4" w:rsidRPr="00E67E0D" w:rsidRDefault="006A1CE4" w:rsidP="00E7499B">
            <w:pPr>
              <w:pStyle w:val="TAL"/>
              <w:rPr>
                <w:bCs/>
                <w:i/>
                <w:szCs w:val="18"/>
                <w:lang w:eastAsia="ja-JP"/>
              </w:rPr>
            </w:pPr>
            <w:r w:rsidRPr="00E67E0D">
              <w:rPr>
                <w:bCs/>
                <w:i/>
                <w:szCs w:val="18"/>
                <w:lang w:eastAsia="ja-JP"/>
              </w:rPr>
              <w:t>1..&lt;maxnoofTNLAssociations&gt;</w:t>
            </w:r>
          </w:p>
        </w:tc>
        <w:tc>
          <w:tcPr>
            <w:tcW w:w="1872" w:type="dxa"/>
          </w:tcPr>
          <w:p w14:paraId="2686FE60" w14:textId="77777777" w:rsidR="006A1CE4" w:rsidRPr="00E67E0D" w:rsidRDefault="006A1CE4" w:rsidP="00E7499B">
            <w:pPr>
              <w:pStyle w:val="TAL"/>
              <w:rPr>
                <w:lang w:eastAsia="ja-JP"/>
              </w:rPr>
            </w:pPr>
          </w:p>
        </w:tc>
        <w:tc>
          <w:tcPr>
            <w:tcW w:w="2880" w:type="dxa"/>
          </w:tcPr>
          <w:p w14:paraId="23D962B9" w14:textId="77777777" w:rsidR="006A1CE4" w:rsidRPr="00E67E0D" w:rsidRDefault="006A1CE4" w:rsidP="00E7499B">
            <w:pPr>
              <w:pStyle w:val="TAL"/>
              <w:rPr>
                <w:lang w:eastAsia="ja-JP"/>
              </w:rPr>
            </w:pPr>
          </w:p>
        </w:tc>
      </w:tr>
      <w:tr w:rsidR="006A1CE4" w:rsidRPr="00E67E0D" w14:paraId="77CC15D7" w14:textId="77777777" w:rsidTr="00E7499B">
        <w:tc>
          <w:tcPr>
            <w:tcW w:w="2448" w:type="dxa"/>
          </w:tcPr>
          <w:p w14:paraId="3B33AA3F" w14:textId="77777777" w:rsidR="006A1CE4" w:rsidRPr="00E67E0D" w:rsidRDefault="006A1CE4" w:rsidP="00E7499B">
            <w:pPr>
              <w:pStyle w:val="TAL"/>
              <w:ind w:left="75"/>
              <w:rPr>
                <w:lang w:eastAsia="ja-JP"/>
              </w:rPr>
            </w:pPr>
            <w:r w:rsidRPr="00E67E0D">
              <w:rPr>
                <w:rFonts w:eastAsia="Batang"/>
                <w:lang w:eastAsia="ja-JP"/>
              </w:rPr>
              <w:t>&gt;TNL Association Address</w:t>
            </w:r>
          </w:p>
        </w:tc>
        <w:tc>
          <w:tcPr>
            <w:tcW w:w="1080" w:type="dxa"/>
          </w:tcPr>
          <w:p w14:paraId="4816FA98" w14:textId="77777777" w:rsidR="006A1CE4" w:rsidRPr="00E67E0D" w:rsidRDefault="006A1CE4" w:rsidP="00E7499B">
            <w:pPr>
              <w:pStyle w:val="TAL"/>
              <w:rPr>
                <w:lang w:eastAsia="ja-JP"/>
              </w:rPr>
            </w:pPr>
            <w:r w:rsidRPr="00E67E0D">
              <w:rPr>
                <w:rFonts w:eastAsia="Batang"/>
                <w:lang w:eastAsia="ja-JP"/>
              </w:rPr>
              <w:t>M</w:t>
            </w:r>
          </w:p>
        </w:tc>
        <w:tc>
          <w:tcPr>
            <w:tcW w:w="1440" w:type="dxa"/>
          </w:tcPr>
          <w:p w14:paraId="34986C8A" w14:textId="77777777" w:rsidR="006A1CE4" w:rsidRPr="00E67E0D" w:rsidRDefault="006A1CE4" w:rsidP="00E7499B">
            <w:pPr>
              <w:pStyle w:val="TAL"/>
              <w:rPr>
                <w:lang w:eastAsia="ja-JP"/>
              </w:rPr>
            </w:pPr>
          </w:p>
        </w:tc>
        <w:tc>
          <w:tcPr>
            <w:tcW w:w="1872" w:type="dxa"/>
          </w:tcPr>
          <w:p w14:paraId="5688C35F" w14:textId="77777777" w:rsidR="006A1CE4" w:rsidRPr="00E67E0D" w:rsidRDefault="006A1CE4" w:rsidP="00E7499B">
            <w:pPr>
              <w:pStyle w:val="TAL"/>
              <w:rPr>
                <w:lang w:eastAsia="ja-JP"/>
              </w:rPr>
            </w:pPr>
            <w:r w:rsidRPr="00E67E0D">
              <w:rPr>
                <w:lang w:eastAsia="ja-JP"/>
              </w:rPr>
              <w:t>CP Transport Layer Information</w:t>
            </w:r>
          </w:p>
          <w:p w14:paraId="57BBFA2A" w14:textId="77777777" w:rsidR="006A1CE4" w:rsidRPr="00E67E0D" w:rsidRDefault="006A1CE4" w:rsidP="00E7499B">
            <w:pPr>
              <w:pStyle w:val="TAL"/>
              <w:rPr>
                <w:lang w:eastAsia="ja-JP"/>
              </w:rPr>
            </w:pPr>
            <w:r w:rsidRPr="00E67E0D">
              <w:rPr>
                <w:lang w:eastAsia="ja-JP"/>
              </w:rPr>
              <w:t>9.3.2.6</w:t>
            </w:r>
          </w:p>
        </w:tc>
        <w:tc>
          <w:tcPr>
            <w:tcW w:w="2880" w:type="dxa"/>
          </w:tcPr>
          <w:p w14:paraId="6178F140" w14:textId="77777777" w:rsidR="006A1CE4" w:rsidRPr="00E67E0D" w:rsidRDefault="006A1CE4" w:rsidP="00E7499B">
            <w:pPr>
              <w:pStyle w:val="TAL"/>
              <w:rPr>
                <w:lang w:eastAsia="ja-JP"/>
              </w:rPr>
            </w:pPr>
          </w:p>
        </w:tc>
      </w:tr>
      <w:tr w:rsidR="006A1CE4" w:rsidRPr="00E67E0D" w14:paraId="65C3A106" w14:textId="77777777" w:rsidTr="00E7499B">
        <w:tc>
          <w:tcPr>
            <w:tcW w:w="2448" w:type="dxa"/>
          </w:tcPr>
          <w:p w14:paraId="6B6EC107" w14:textId="77777777" w:rsidR="006A1CE4" w:rsidRPr="00E67E0D" w:rsidRDefault="006A1CE4" w:rsidP="00E7499B">
            <w:pPr>
              <w:pStyle w:val="TAL"/>
              <w:ind w:left="75"/>
              <w:rPr>
                <w:rFonts w:eastAsia="Batang"/>
                <w:lang w:eastAsia="ja-JP"/>
              </w:rPr>
            </w:pPr>
            <w:r w:rsidRPr="00E67E0D">
              <w:rPr>
                <w:rFonts w:eastAsia="Batang"/>
                <w:lang w:eastAsia="ja-JP"/>
              </w:rPr>
              <w:t>&gt;Cause</w:t>
            </w:r>
          </w:p>
        </w:tc>
        <w:tc>
          <w:tcPr>
            <w:tcW w:w="1080" w:type="dxa"/>
          </w:tcPr>
          <w:p w14:paraId="12F0275A" w14:textId="77777777" w:rsidR="006A1CE4" w:rsidRPr="00E67E0D" w:rsidRDefault="006A1CE4" w:rsidP="00E7499B">
            <w:pPr>
              <w:pStyle w:val="TAL"/>
              <w:rPr>
                <w:rFonts w:eastAsia="Batang"/>
                <w:lang w:eastAsia="ja-JP"/>
              </w:rPr>
            </w:pPr>
            <w:r w:rsidRPr="00E67E0D">
              <w:rPr>
                <w:rFonts w:eastAsia="Batang"/>
                <w:lang w:eastAsia="ja-JP"/>
              </w:rPr>
              <w:t>M</w:t>
            </w:r>
          </w:p>
        </w:tc>
        <w:tc>
          <w:tcPr>
            <w:tcW w:w="1440" w:type="dxa"/>
          </w:tcPr>
          <w:p w14:paraId="22225A46" w14:textId="77777777" w:rsidR="006A1CE4" w:rsidRPr="00E67E0D" w:rsidRDefault="006A1CE4" w:rsidP="00E7499B">
            <w:pPr>
              <w:pStyle w:val="TAL"/>
              <w:rPr>
                <w:lang w:eastAsia="ja-JP"/>
              </w:rPr>
            </w:pPr>
          </w:p>
        </w:tc>
        <w:tc>
          <w:tcPr>
            <w:tcW w:w="1872" w:type="dxa"/>
          </w:tcPr>
          <w:p w14:paraId="1AEDFA36" w14:textId="77777777" w:rsidR="006A1CE4" w:rsidRPr="00E67E0D" w:rsidRDefault="006A1CE4" w:rsidP="00E7499B">
            <w:pPr>
              <w:pStyle w:val="TAL"/>
              <w:rPr>
                <w:lang w:eastAsia="ja-JP"/>
              </w:rPr>
            </w:pPr>
            <w:r w:rsidRPr="00E67E0D">
              <w:rPr>
                <w:lang w:eastAsia="ja-JP"/>
              </w:rPr>
              <w:t>9.3.1.2</w:t>
            </w:r>
          </w:p>
        </w:tc>
        <w:tc>
          <w:tcPr>
            <w:tcW w:w="2880" w:type="dxa"/>
          </w:tcPr>
          <w:p w14:paraId="36A4A7BC" w14:textId="77777777" w:rsidR="006A1CE4" w:rsidRPr="00E67E0D" w:rsidRDefault="006A1CE4" w:rsidP="00E7499B">
            <w:pPr>
              <w:pStyle w:val="TAL"/>
              <w:rPr>
                <w:lang w:eastAsia="ja-JP"/>
              </w:rPr>
            </w:pPr>
          </w:p>
        </w:tc>
      </w:tr>
    </w:tbl>
    <w:p w14:paraId="1D055932"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5E282103" w14:textId="77777777" w:rsidTr="00E7499B">
        <w:tc>
          <w:tcPr>
            <w:tcW w:w="3528" w:type="dxa"/>
          </w:tcPr>
          <w:p w14:paraId="713B89DC"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1424ADB1"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3C499803" w14:textId="77777777" w:rsidTr="00E7499B">
        <w:tc>
          <w:tcPr>
            <w:tcW w:w="3528" w:type="dxa"/>
          </w:tcPr>
          <w:p w14:paraId="44875565" w14:textId="77777777" w:rsidR="006A1CE4" w:rsidRPr="00E67E0D" w:rsidRDefault="006A1CE4" w:rsidP="00E7499B">
            <w:pPr>
              <w:pStyle w:val="TAL"/>
              <w:rPr>
                <w:rFonts w:cs="Arial"/>
                <w:lang w:eastAsia="ja-JP"/>
              </w:rPr>
            </w:pPr>
            <w:r w:rsidRPr="00E67E0D">
              <w:rPr>
                <w:rFonts w:cs="Arial"/>
                <w:lang w:eastAsia="zh-CN"/>
              </w:rPr>
              <w:t>maxnoofTNLAssociations</w:t>
            </w:r>
          </w:p>
        </w:tc>
        <w:tc>
          <w:tcPr>
            <w:tcW w:w="6192" w:type="dxa"/>
          </w:tcPr>
          <w:p w14:paraId="16E3CD59" w14:textId="77777777" w:rsidR="006A1CE4" w:rsidRPr="00E67E0D" w:rsidRDefault="006A1CE4" w:rsidP="00E7499B">
            <w:pPr>
              <w:pStyle w:val="TAL"/>
              <w:rPr>
                <w:rFonts w:cs="Arial"/>
                <w:lang w:eastAsia="ja-JP"/>
              </w:rPr>
            </w:pPr>
            <w:r w:rsidRPr="00E67E0D">
              <w:rPr>
                <w:rFonts w:cs="Arial"/>
                <w:szCs w:val="18"/>
                <w:lang w:val="en-US" w:eastAsia="zh-CN"/>
              </w:rPr>
              <w:t>Maximum no. of TNL Associations between the NG-RAN node and the AMF. Value is 32.</w:t>
            </w:r>
          </w:p>
        </w:tc>
      </w:tr>
    </w:tbl>
    <w:p w14:paraId="6E598C45" w14:textId="77777777" w:rsidR="006A1CE4" w:rsidRPr="00E67E0D" w:rsidRDefault="006A1CE4" w:rsidP="00E7499B">
      <w:pPr>
        <w:rPr>
          <w:bCs/>
        </w:rPr>
        <w:pPrChange w:id="4964" w:author="Issam" w:date="2019-02-12T23:38:00Z">
          <w:pPr/>
        </w:pPrChange>
      </w:pPr>
    </w:p>
    <w:p w14:paraId="7C672375" w14:textId="77777777" w:rsidR="006A1CE4" w:rsidRPr="00E67E0D" w:rsidRDefault="006A1CE4" w:rsidP="00E7499B">
      <w:pPr>
        <w:pStyle w:val="4"/>
      </w:pPr>
      <w:bookmarkStart w:id="4965" w:name="_Toc534720656"/>
      <w:bookmarkStart w:id="4966" w:name="_Toc525567662"/>
      <w:r w:rsidRPr="00E67E0D">
        <w:t>9.3.2.8</w:t>
      </w:r>
      <w:r w:rsidRPr="00E67E0D">
        <w:tab/>
        <w:t>QoS Flow per TNL Information</w:t>
      </w:r>
      <w:bookmarkEnd w:id="4965"/>
      <w:bookmarkEnd w:id="4966"/>
    </w:p>
    <w:p w14:paraId="1BC82B07" w14:textId="77777777" w:rsidR="006A1CE4" w:rsidRPr="00E67E0D" w:rsidRDefault="006A1CE4" w:rsidP="00E7499B">
      <w:pPr>
        <w:rPr>
          <w:ins w:id="4967" w:author="Issam" w:date="2019-02-12T23:38:00Z"/>
        </w:rPr>
      </w:pPr>
      <w:ins w:id="4968" w:author="Issam" w:date="2019-02-12T23:38:00Z">
        <w:r w:rsidRPr="00E67E0D">
          <w:t>This IE indicates the NG-U transport layer information and associated list of QoS flows.</w:t>
        </w:r>
      </w:ins>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01346934" w14:textId="77777777" w:rsidTr="00E7499B">
        <w:tc>
          <w:tcPr>
            <w:tcW w:w="2448" w:type="dxa"/>
          </w:tcPr>
          <w:p w14:paraId="69277831"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2A3AE909"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310AD410"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077642D5"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5EEE90C3"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132D47DA" w14:textId="77777777" w:rsidTr="00E7499B">
        <w:tc>
          <w:tcPr>
            <w:tcW w:w="2448" w:type="dxa"/>
          </w:tcPr>
          <w:p w14:paraId="52B493A1" w14:textId="77777777" w:rsidR="006A1CE4" w:rsidRPr="00E67E0D" w:rsidRDefault="006A1CE4" w:rsidP="00E7499B">
            <w:pPr>
              <w:pStyle w:val="TAL"/>
              <w:rPr>
                <w:b/>
                <w:lang w:eastAsia="ja-JP"/>
              </w:rPr>
            </w:pPr>
            <w:r w:rsidRPr="00E67E0D">
              <w:rPr>
                <w:lang w:eastAsia="ja-JP"/>
              </w:rPr>
              <w:t>UP Transport Layer Information</w:t>
            </w:r>
          </w:p>
        </w:tc>
        <w:tc>
          <w:tcPr>
            <w:tcW w:w="1080" w:type="dxa"/>
          </w:tcPr>
          <w:p w14:paraId="749079FA" w14:textId="77777777" w:rsidR="006A1CE4" w:rsidRPr="00E67E0D" w:rsidRDefault="006A1CE4" w:rsidP="00E7499B">
            <w:pPr>
              <w:pStyle w:val="TAL"/>
              <w:rPr>
                <w:rFonts w:eastAsia="Batang"/>
                <w:lang w:eastAsia="ja-JP"/>
              </w:rPr>
            </w:pPr>
            <w:r w:rsidRPr="00E67E0D">
              <w:rPr>
                <w:rFonts w:eastAsia="Batang"/>
                <w:lang w:eastAsia="ja-JP"/>
              </w:rPr>
              <w:t>M</w:t>
            </w:r>
          </w:p>
        </w:tc>
        <w:tc>
          <w:tcPr>
            <w:tcW w:w="1440" w:type="dxa"/>
          </w:tcPr>
          <w:p w14:paraId="65A4661A" w14:textId="77777777" w:rsidR="006A1CE4" w:rsidRPr="00E67E0D" w:rsidRDefault="006A1CE4" w:rsidP="00E7499B">
            <w:pPr>
              <w:pStyle w:val="TAL"/>
              <w:rPr>
                <w:bCs/>
                <w:i/>
                <w:szCs w:val="18"/>
                <w:lang w:eastAsia="ja-JP"/>
              </w:rPr>
            </w:pPr>
          </w:p>
        </w:tc>
        <w:tc>
          <w:tcPr>
            <w:tcW w:w="1872" w:type="dxa"/>
          </w:tcPr>
          <w:p w14:paraId="6EEDDE11" w14:textId="77777777" w:rsidR="006A1CE4" w:rsidRPr="00E67E0D" w:rsidRDefault="006A1CE4" w:rsidP="00E7499B">
            <w:pPr>
              <w:pStyle w:val="TAL"/>
              <w:rPr>
                <w:lang w:eastAsia="ja-JP"/>
              </w:rPr>
            </w:pPr>
            <w:r w:rsidRPr="00E67E0D">
              <w:rPr>
                <w:lang w:eastAsia="ja-JP"/>
              </w:rPr>
              <w:t>9.3.2.2</w:t>
            </w:r>
          </w:p>
        </w:tc>
        <w:tc>
          <w:tcPr>
            <w:tcW w:w="2880" w:type="dxa"/>
          </w:tcPr>
          <w:p w14:paraId="366D1E39" w14:textId="77777777" w:rsidR="006A1CE4" w:rsidRPr="00E67E0D" w:rsidRDefault="006A1CE4" w:rsidP="00E7499B">
            <w:pPr>
              <w:pStyle w:val="TAL"/>
              <w:rPr>
                <w:lang w:eastAsia="ja-JP"/>
              </w:rPr>
            </w:pPr>
          </w:p>
        </w:tc>
      </w:tr>
      <w:tr w:rsidR="006A1CE4" w:rsidRPr="00E67E0D" w14:paraId="53A20A5B" w14:textId="77777777" w:rsidTr="00E7499B">
        <w:tc>
          <w:tcPr>
            <w:tcW w:w="2448" w:type="dxa"/>
          </w:tcPr>
          <w:p w14:paraId="4B2A3330" w14:textId="77777777" w:rsidR="006A1CE4" w:rsidRPr="00E67E0D" w:rsidRDefault="006A1CE4" w:rsidP="00E7499B">
            <w:pPr>
              <w:pStyle w:val="TAL"/>
              <w:rPr>
                <w:lang w:eastAsia="ja-JP"/>
              </w:rPr>
            </w:pPr>
            <w:r w:rsidRPr="00E67E0D">
              <w:rPr>
                <w:rFonts w:eastAsia="Batang"/>
                <w:bCs/>
                <w:lang w:eastAsia="ja-JP"/>
              </w:rPr>
              <w:t>Associated QoS Flow List</w:t>
            </w:r>
          </w:p>
        </w:tc>
        <w:tc>
          <w:tcPr>
            <w:tcW w:w="1080" w:type="dxa"/>
          </w:tcPr>
          <w:p w14:paraId="2CFA8CBC" w14:textId="77777777" w:rsidR="006A1CE4" w:rsidRPr="00E67E0D" w:rsidRDefault="006A1CE4" w:rsidP="00E7499B">
            <w:pPr>
              <w:pStyle w:val="TAL"/>
              <w:rPr>
                <w:lang w:eastAsia="ja-JP"/>
              </w:rPr>
            </w:pPr>
            <w:r w:rsidRPr="00E67E0D">
              <w:rPr>
                <w:lang w:eastAsia="ja-JP"/>
              </w:rPr>
              <w:t>M</w:t>
            </w:r>
          </w:p>
        </w:tc>
        <w:tc>
          <w:tcPr>
            <w:tcW w:w="1440" w:type="dxa"/>
          </w:tcPr>
          <w:p w14:paraId="22F5C909" w14:textId="77777777" w:rsidR="006A1CE4" w:rsidRPr="00E67E0D" w:rsidRDefault="006A1CE4" w:rsidP="00E7499B">
            <w:pPr>
              <w:pStyle w:val="TAL"/>
              <w:rPr>
                <w:lang w:eastAsia="ja-JP"/>
              </w:rPr>
            </w:pPr>
          </w:p>
        </w:tc>
        <w:tc>
          <w:tcPr>
            <w:tcW w:w="1872" w:type="dxa"/>
          </w:tcPr>
          <w:p w14:paraId="4A2E35B6" w14:textId="77777777" w:rsidR="006A1CE4" w:rsidRPr="00E67E0D" w:rsidRDefault="006A1CE4" w:rsidP="00E7499B">
            <w:pPr>
              <w:pStyle w:val="TAL"/>
              <w:rPr>
                <w:lang w:eastAsia="ja-JP"/>
              </w:rPr>
            </w:pPr>
            <w:r w:rsidRPr="00E67E0D">
              <w:rPr>
                <w:lang w:eastAsia="ja-JP"/>
              </w:rPr>
              <w:t>9.3.1.99</w:t>
            </w:r>
          </w:p>
        </w:tc>
        <w:tc>
          <w:tcPr>
            <w:tcW w:w="2880" w:type="dxa"/>
          </w:tcPr>
          <w:p w14:paraId="69CF5FFB" w14:textId="77777777" w:rsidR="006A1CE4" w:rsidRPr="00E67E0D" w:rsidRDefault="006A1CE4" w:rsidP="00E7499B">
            <w:pPr>
              <w:pStyle w:val="TAL"/>
              <w:rPr>
                <w:lang w:eastAsia="ja-JP"/>
              </w:rPr>
            </w:pPr>
          </w:p>
        </w:tc>
      </w:tr>
    </w:tbl>
    <w:p w14:paraId="0A742DA9"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0BE13E0A" w14:textId="77777777" w:rsidTr="00E7499B">
        <w:tc>
          <w:tcPr>
            <w:tcW w:w="3528" w:type="dxa"/>
          </w:tcPr>
          <w:p w14:paraId="260875C0"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2D9A19EC"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16BACB23" w14:textId="77777777" w:rsidTr="00E7499B">
        <w:tc>
          <w:tcPr>
            <w:tcW w:w="3528" w:type="dxa"/>
          </w:tcPr>
          <w:p w14:paraId="5B15CE29" w14:textId="77777777" w:rsidR="006A1CE4" w:rsidRPr="00E67E0D" w:rsidRDefault="006A1CE4" w:rsidP="00E7499B">
            <w:pPr>
              <w:pStyle w:val="TAL"/>
              <w:rPr>
                <w:rFonts w:cs="Arial"/>
                <w:lang w:eastAsia="ja-JP"/>
              </w:rPr>
            </w:pPr>
            <w:r w:rsidRPr="00E67E0D">
              <w:rPr>
                <w:lang w:eastAsia="ja-JP"/>
              </w:rPr>
              <w:t>maxnoof</w:t>
            </w:r>
            <w:r w:rsidRPr="00E67E0D">
              <w:rPr>
                <w:rFonts w:eastAsia="SimSun" w:hint="eastAsia"/>
                <w:lang w:eastAsia="zh-CN"/>
              </w:rPr>
              <w:t>QoSFlows</w:t>
            </w:r>
          </w:p>
        </w:tc>
        <w:tc>
          <w:tcPr>
            <w:tcW w:w="6192" w:type="dxa"/>
          </w:tcPr>
          <w:p w14:paraId="6E92F480" w14:textId="77777777" w:rsidR="006A1CE4" w:rsidRPr="00E67E0D" w:rsidRDefault="006A1CE4" w:rsidP="00E7499B">
            <w:pPr>
              <w:pStyle w:val="TAL"/>
              <w:rPr>
                <w:rFonts w:cs="Arial"/>
                <w:lang w:eastAsia="ja-JP"/>
              </w:rPr>
            </w:pPr>
            <w:r w:rsidRPr="00E67E0D">
              <w:rPr>
                <w:lang w:eastAsia="ja-JP"/>
              </w:rPr>
              <w:t xml:space="preserve">Maximum no. of </w:t>
            </w:r>
            <w:r w:rsidRPr="00E67E0D">
              <w:rPr>
                <w:rFonts w:eastAsia="SimSun" w:hint="eastAsia"/>
                <w:lang w:eastAsia="zh-CN"/>
              </w:rPr>
              <w:t>QoS flow</w:t>
            </w:r>
            <w:r w:rsidRPr="00E67E0D">
              <w:rPr>
                <w:rFonts w:eastAsia="SimSun"/>
                <w:lang w:eastAsia="zh-CN"/>
              </w:rPr>
              <w:t>s</w:t>
            </w:r>
            <w:r w:rsidRPr="00E67E0D">
              <w:rPr>
                <w:lang w:eastAsia="ja-JP"/>
              </w:rPr>
              <w:t xml:space="preserve"> allowed </w:t>
            </w:r>
            <w:r w:rsidRPr="00E67E0D">
              <w:rPr>
                <w:rFonts w:eastAsia="SimSun" w:hint="eastAsia"/>
                <w:lang w:eastAsia="zh-CN"/>
              </w:rPr>
              <w:t xml:space="preserve">within </w:t>
            </w:r>
            <w:r w:rsidRPr="00E67E0D">
              <w:rPr>
                <w:lang w:eastAsia="ja-JP"/>
              </w:rPr>
              <w:t xml:space="preserve">one </w:t>
            </w:r>
            <w:r w:rsidRPr="00E67E0D">
              <w:rPr>
                <w:rFonts w:eastAsia="SimSun" w:hint="eastAsia"/>
                <w:lang w:eastAsia="zh-CN"/>
              </w:rPr>
              <w:t>PDU session</w:t>
            </w:r>
            <w:r w:rsidRPr="00E67E0D">
              <w:rPr>
                <w:lang w:eastAsia="ja-JP"/>
              </w:rPr>
              <w:t>. Value is 64.</w:t>
            </w:r>
          </w:p>
        </w:tc>
      </w:tr>
    </w:tbl>
    <w:p w14:paraId="170FC247" w14:textId="77777777" w:rsidR="006A1CE4" w:rsidRPr="00E67E0D" w:rsidRDefault="006A1CE4" w:rsidP="00E7499B">
      <w:pPr>
        <w:rPr>
          <w:bCs/>
        </w:rPr>
      </w:pPr>
    </w:p>
    <w:p w14:paraId="529CD8FC" w14:textId="77777777" w:rsidR="006A1CE4" w:rsidRPr="00E67E0D" w:rsidRDefault="006A1CE4" w:rsidP="00E7499B">
      <w:pPr>
        <w:pStyle w:val="4"/>
      </w:pPr>
      <w:bookmarkStart w:id="4969" w:name="_Toc534720657"/>
      <w:bookmarkStart w:id="4970" w:name="_Toc525567663"/>
      <w:r w:rsidRPr="00E67E0D">
        <w:t>9.3.2.9</w:t>
      </w:r>
      <w:r w:rsidRPr="00E67E0D">
        <w:tab/>
        <w:t>TNL Association Usage</w:t>
      </w:r>
      <w:bookmarkEnd w:id="4969"/>
      <w:bookmarkEnd w:id="4970"/>
    </w:p>
    <w:p w14:paraId="663D286A" w14:textId="77777777" w:rsidR="006A1CE4" w:rsidRPr="00E67E0D" w:rsidRDefault="006A1CE4" w:rsidP="00E7499B">
      <w:pPr>
        <w:rPr>
          <w:lang w:eastAsia="zh-CN"/>
        </w:rPr>
      </w:pPr>
      <w:r w:rsidRPr="00E67E0D">
        <w:t>This IE i</w:t>
      </w:r>
      <w:r w:rsidRPr="00E67E0D">
        <w:rPr>
          <w:rFonts w:hint="eastAsia"/>
          <w:lang w:eastAsia="zh-CN"/>
        </w:rPr>
        <w:t xml:space="preserve">ndicates </w:t>
      </w:r>
      <w:r w:rsidRPr="00E67E0D">
        <w:rPr>
          <w:lang w:eastAsia="zh-CN"/>
        </w:rPr>
        <w:t>the usage of the TNL association</w:t>
      </w:r>
      <w:r w:rsidRPr="00E67E0D">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6BA2AE71" w14:textId="77777777" w:rsidTr="00E7499B">
        <w:tc>
          <w:tcPr>
            <w:tcW w:w="2448" w:type="dxa"/>
          </w:tcPr>
          <w:p w14:paraId="534467C9"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24E7ED6"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1864920A"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6543493F"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615DEEE5"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70D6750A" w14:textId="77777777" w:rsidTr="00E7499B">
        <w:tc>
          <w:tcPr>
            <w:tcW w:w="2448" w:type="dxa"/>
          </w:tcPr>
          <w:p w14:paraId="5B0B0A6D" w14:textId="77777777" w:rsidR="006A1CE4" w:rsidRPr="00E67E0D" w:rsidRDefault="006A1CE4" w:rsidP="00E7499B">
            <w:pPr>
              <w:pStyle w:val="TAL"/>
              <w:rPr>
                <w:rFonts w:eastAsia="Batang"/>
                <w:lang w:eastAsia="ja-JP"/>
              </w:rPr>
            </w:pPr>
            <w:r w:rsidRPr="00E67E0D">
              <w:rPr>
                <w:rFonts w:eastAsia="Batang" w:cs="Arial"/>
              </w:rPr>
              <w:t>TNL Association Usage</w:t>
            </w:r>
          </w:p>
        </w:tc>
        <w:tc>
          <w:tcPr>
            <w:tcW w:w="1080" w:type="dxa"/>
          </w:tcPr>
          <w:p w14:paraId="519BEEA8" w14:textId="77777777" w:rsidR="006A1CE4" w:rsidRPr="00E67E0D" w:rsidRDefault="006A1CE4" w:rsidP="00E7499B">
            <w:pPr>
              <w:pStyle w:val="TAL"/>
              <w:rPr>
                <w:rFonts w:eastAsia="Batang"/>
                <w:lang w:eastAsia="ja-JP"/>
              </w:rPr>
            </w:pPr>
            <w:r w:rsidRPr="00E67E0D">
              <w:rPr>
                <w:rFonts w:hint="eastAsia"/>
                <w:lang w:eastAsia="zh-CN"/>
              </w:rPr>
              <w:t>O</w:t>
            </w:r>
          </w:p>
        </w:tc>
        <w:tc>
          <w:tcPr>
            <w:tcW w:w="1440" w:type="dxa"/>
          </w:tcPr>
          <w:p w14:paraId="661F94EC" w14:textId="77777777" w:rsidR="006A1CE4" w:rsidRPr="00E67E0D" w:rsidRDefault="006A1CE4" w:rsidP="00E7499B">
            <w:pPr>
              <w:pStyle w:val="TAL"/>
              <w:rPr>
                <w:lang w:eastAsia="ja-JP"/>
              </w:rPr>
            </w:pPr>
          </w:p>
        </w:tc>
        <w:tc>
          <w:tcPr>
            <w:tcW w:w="1872" w:type="dxa"/>
          </w:tcPr>
          <w:p w14:paraId="64A0FF2B" w14:textId="77777777" w:rsidR="006A1CE4" w:rsidRPr="00E67E0D" w:rsidRDefault="006A1CE4" w:rsidP="00E7499B">
            <w:pPr>
              <w:pStyle w:val="TAL"/>
              <w:rPr>
                <w:lang w:eastAsia="ja-JP"/>
              </w:rPr>
            </w:pPr>
            <w:r w:rsidRPr="00E67E0D">
              <w:rPr>
                <w:rFonts w:cs="Arial"/>
                <w:szCs w:val="18"/>
                <w:lang w:val="en-US" w:eastAsia="zh-CN"/>
              </w:rPr>
              <w:t>ENUMERATED (ue, non-ue, both, …)</w:t>
            </w:r>
          </w:p>
        </w:tc>
        <w:tc>
          <w:tcPr>
            <w:tcW w:w="2880" w:type="dxa"/>
          </w:tcPr>
          <w:p w14:paraId="0F6A01DF" w14:textId="77777777" w:rsidR="006A1CE4" w:rsidRPr="00E67E0D" w:rsidRDefault="006A1CE4" w:rsidP="00E7499B">
            <w:pPr>
              <w:pStyle w:val="TAL"/>
              <w:rPr>
                <w:lang w:eastAsia="ja-JP"/>
              </w:rPr>
            </w:pPr>
            <w:r w:rsidRPr="00E67E0D">
              <w:rPr>
                <w:lang w:eastAsia="zh-CN"/>
              </w:rPr>
              <w:t>I</w:t>
            </w:r>
            <w:r w:rsidRPr="00E67E0D">
              <w:rPr>
                <w:rFonts w:hint="eastAsia"/>
                <w:lang w:eastAsia="zh-CN"/>
              </w:rPr>
              <w:t xml:space="preserve">ndicates </w:t>
            </w:r>
            <w:r w:rsidRPr="00E67E0D">
              <w:rPr>
                <w:lang w:eastAsia="zh-CN"/>
              </w:rPr>
              <w:t>whether the TNL association is only used for UE-associated signalling, or non-UE-associated signalling, or both</w:t>
            </w:r>
            <w:r w:rsidRPr="00E67E0D">
              <w:rPr>
                <w:rFonts w:hint="eastAsia"/>
                <w:lang w:eastAsia="zh-CN"/>
              </w:rPr>
              <w:t>.</w:t>
            </w:r>
          </w:p>
        </w:tc>
      </w:tr>
    </w:tbl>
    <w:p w14:paraId="6E550734" w14:textId="77777777" w:rsidR="006A1CE4" w:rsidRPr="00E67E0D" w:rsidRDefault="006A1CE4" w:rsidP="00E7499B">
      <w:pPr>
        <w:rPr>
          <w:bCs/>
        </w:rPr>
        <w:pPrChange w:id="4971" w:author="Issam" w:date="2019-02-12T23:38:00Z">
          <w:pPr/>
        </w:pPrChange>
      </w:pPr>
    </w:p>
    <w:p w14:paraId="4F02386C" w14:textId="77777777" w:rsidR="006A1CE4" w:rsidRPr="00E67E0D" w:rsidRDefault="006A1CE4" w:rsidP="00E7499B">
      <w:pPr>
        <w:pStyle w:val="4"/>
      </w:pPr>
      <w:bookmarkStart w:id="4972" w:name="_Toc534720658"/>
      <w:bookmarkStart w:id="4973" w:name="_Toc525567664"/>
      <w:r w:rsidRPr="00E67E0D">
        <w:t>9.3.2.10</w:t>
      </w:r>
      <w:r w:rsidRPr="00E67E0D">
        <w:tab/>
        <w:t>TNL Address Weight Factor</w:t>
      </w:r>
      <w:bookmarkEnd w:id="4972"/>
      <w:bookmarkEnd w:id="4973"/>
    </w:p>
    <w:p w14:paraId="233B5BAE" w14:textId="77777777" w:rsidR="006A1CE4" w:rsidRPr="00E67E0D" w:rsidRDefault="006A1CE4" w:rsidP="00E7499B">
      <w:pPr>
        <w:rPr>
          <w:lang w:eastAsia="zh-CN"/>
        </w:rPr>
      </w:pPr>
      <w:r w:rsidRPr="00E67E0D">
        <w:t>This IE indicates the weight factor of the TNL address.</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5087E7FB" w14:textId="77777777" w:rsidTr="00E7499B">
        <w:tc>
          <w:tcPr>
            <w:tcW w:w="2448" w:type="dxa"/>
          </w:tcPr>
          <w:p w14:paraId="3738F0E3"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1E7E03AB"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635F6A5F"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5E80A1A4"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07C5F656"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07BFD3F6" w14:textId="77777777" w:rsidTr="00E7499B">
        <w:tc>
          <w:tcPr>
            <w:tcW w:w="2448" w:type="dxa"/>
          </w:tcPr>
          <w:p w14:paraId="08DB5E81" w14:textId="77777777" w:rsidR="006A1CE4" w:rsidRPr="00E67E0D" w:rsidRDefault="006A1CE4" w:rsidP="00E7499B">
            <w:pPr>
              <w:pStyle w:val="TAL"/>
              <w:rPr>
                <w:lang w:eastAsia="ja-JP"/>
              </w:rPr>
            </w:pPr>
            <w:r w:rsidRPr="00E67E0D">
              <w:rPr>
                <w:rFonts w:eastAsia="Batang" w:cs="Arial"/>
              </w:rPr>
              <w:t>TNL Address Weight Factor</w:t>
            </w:r>
          </w:p>
        </w:tc>
        <w:tc>
          <w:tcPr>
            <w:tcW w:w="1080" w:type="dxa"/>
          </w:tcPr>
          <w:p w14:paraId="62C537EE" w14:textId="77777777" w:rsidR="006A1CE4" w:rsidRPr="00E67E0D" w:rsidRDefault="006A1CE4" w:rsidP="00E7499B">
            <w:pPr>
              <w:pStyle w:val="TAL"/>
              <w:rPr>
                <w:lang w:eastAsia="ja-JP"/>
              </w:rPr>
            </w:pPr>
            <w:r w:rsidRPr="00E67E0D">
              <w:rPr>
                <w:rFonts w:hint="eastAsia"/>
                <w:lang w:eastAsia="zh-CN"/>
              </w:rPr>
              <w:t>M</w:t>
            </w:r>
          </w:p>
        </w:tc>
        <w:tc>
          <w:tcPr>
            <w:tcW w:w="1440" w:type="dxa"/>
          </w:tcPr>
          <w:p w14:paraId="42FF80B9" w14:textId="77777777" w:rsidR="006A1CE4" w:rsidRPr="00E67E0D" w:rsidRDefault="006A1CE4" w:rsidP="00E7499B">
            <w:pPr>
              <w:pStyle w:val="TAL"/>
              <w:rPr>
                <w:lang w:eastAsia="ja-JP"/>
              </w:rPr>
            </w:pPr>
          </w:p>
        </w:tc>
        <w:tc>
          <w:tcPr>
            <w:tcW w:w="1872" w:type="dxa"/>
          </w:tcPr>
          <w:p w14:paraId="5EFA1C30" w14:textId="77777777" w:rsidR="006A1CE4" w:rsidRPr="00E67E0D" w:rsidRDefault="006A1CE4" w:rsidP="00E7499B">
            <w:pPr>
              <w:pStyle w:val="TAL"/>
              <w:rPr>
                <w:lang w:eastAsia="ja-JP"/>
              </w:rPr>
            </w:pPr>
            <w:r w:rsidRPr="00E67E0D">
              <w:rPr>
                <w:rFonts w:cs="Arial"/>
                <w:lang w:eastAsia="zh-CN"/>
              </w:rPr>
              <w:t>INTEGER (0..</w:t>
            </w:r>
            <w:r w:rsidRPr="00E67E0D">
              <w:rPr>
                <w:rFonts w:cs="Arial" w:hint="eastAsia"/>
                <w:lang w:eastAsia="zh-CN"/>
              </w:rPr>
              <w:t>255</w:t>
            </w:r>
            <w:r w:rsidRPr="00E67E0D">
              <w:rPr>
                <w:rFonts w:cs="Arial"/>
                <w:lang w:eastAsia="zh-CN"/>
              </w:rPr>
              <w:t>)</w:t>
            </w:r>
          </w:p>
        </w:tc>
        <w:tc>
          <w:tcPr>
            <w:tcW w:w="2880" w:type="dxa"/>
          </w:tcPr>
          <w:p w14:paraId="3C183541" w14:textId="77777777" w:rsidR="006A1CE4" w:rsidRPr="00E67E0D" w:rsidRDefault="006A1CE4" w:rsidP="00E7499B">
            <w:pPr>
              <w:pStyle w:val="TAL"/>
              <w:rPr>
                <w:lang w:eastAsia="ja-JP"/>
              </w:rPr>
            </w:pPr>
            <w:r w:rsidRPr="00E67E0D">
              <w:rPr>
                <w:rFonts w:hint="eastAsia"/>
                <w:lang w:eastAsia="zh-CN"/>
              </w:rPr>
              <w:t>V</w:t>
            </w:r>
            <w:r w:rsidRPr="00E67E0D">
              <w:rPr>
                <w:rFonts w:hint="eastAsia"/>
              </w:rPr>
              <w:t>alue 0</w:t>
            </w:r>
            <w:r w:rsidRPr="00E67E0D">
              <w:rPr>
                <w:rFonts w:hint="eastAsia"/>
                <w:lang w:eastAsia="zh-CN"/>
              </w:rPr>
              <w:t xml:space="preserve"> </w:t>
            </w:r>
            <w:r w:rsidRPr="00E67E0D">
              <w:rPr>
                <w:rFonts w:hint="eastAsia"/>
              </w:rPr>
              <w:t>indicates t</w:t>
            </w:r>
            <w:r w:rsidRPr="00E67E0D">
              <w:t xml:space="preserve">he TNL address is not permitted for the initial </w:t>
            </w:r>
            <w:r w:rsidRPr="00E67E0D">
              <w:rPr>
                <w:rFonts w:hint="eastAsia"/>
              </w:rPr>
              <w:t>NGAP</w:t>
            </w:r>
            <w:r w:rsidRPr="00E67E0D">
              <w:t xml:space="preserve"> message</w:t>
            </w:r>
            <w:r w:rsidRPr="00E67E0D">
              <w:rPr>
                <w:rFonts w:hint="eastAsia"/>
              </w:rPr>
              <w:t xml:space="preserve">. If the value for each </w:t>
            </w:r>
            <w:r w:rsidRPr="00E67E0D">
              <w:t>TNL address</w:t>
            </w:r>
            <w:r w:rsidRPr="00E67E0D">
              <w:rPr>
                <w:rFonts w:hint="eastAsia"/>
              </w:rPr>
              <w:t xml:space="preserve"> is the same, it indicates the d</w:t>
            </w:r>
            <w:r w:rsidRPr="00E67E0D">
              <w:t>eployments that rely solely on 5GC-based load balancing</w:t>
            </w:r>
            <w:r w:rsidRPr="00E67E0D">
              <w:rPr>
                <w:rFonts w:hint="eastAsia"/>
                <w:lang w:eastAsia="zh-CN"/>
              </w:rPr>
              <w:t>.</w:t>
            </w:r>
          </w:p>
        </w:tc>
      </w:tr>
    </w:tbl>
    <w:p w14:paraId="65333392" w14:textId="77777777" w:rsidR="006A1CE4" w:rsidRPr="00E67E0D" w:rsidRDefault="006A1CE4" w:rsidP="00E7499B">
      <w:pPr>
        <w:rPr>
          <w:bCs/>
        </w:rPr>
        <w:pPrChange w:id="4974" w:author="Issam" w:date="2019-02-12T23:38:00Z">
          <w:pPr/>
        </w:pPrChange>
      </w:pPr>
    </w:p>
    <w:p w14:paraId="784E5282" w14:textId="77777777" w:rsidR="006A1CE4" w:rsidRPr="00E67E0D" w:rsidRDefault="006A1CE4" w:rsidP="00E7499B">
      <w:pPr>
        <w:pStyle w:val="3"/>
      </w:pPr>
      <w:bookmarkStart w:id="4975" w:name="_Toc534720659"/>
      <w:bookmarkStart w:id="4976" w:name="_Toc525567665"/>
      <w:r w:rsidRPr="00E67E0D">
        <w:t>9.3.3</w:t>
      </w:r>
      <w:r w:rsidRPr="00E67E0D">
        <w:tab/>
        <w:t>NAS Related IEs</w:t>
      </w:r>
      <w:bookmarkEnd w:id="4975"/>
      <w:bookmarkEnd w:id="4976"/>
    </w:p>
    <w:p w14:paraId="6FC049B2" w14:textId="77777777" w:rsidR="006A1CE4" w:rsidRPr="00E67E0D" w:rsidRDefault="006A1CE4" w:rsidP="00E7499B">
      <w:pPr>
        <w:pStyle w:val="4"/>
        <w:rPr>
          <w:rFonts w:eastAsia="Batang"/>
        </w:rPr>
      </w:pPr>
      <w:bookmarkStart w:id="4977" w:name="_Toc534720660"/>
      <w:bookmarkStart w:id="4978" w:name="_Toc525567666"/>
      <w:r w:rsidRPr="00E67E0D">
        <w:rPr>
          <w:rFonts w:eastAsia="Batang"/>
        </w:rPr>
        <w:t>9.3.3.1</w:t>
      </w:r>
      <w:r w:rsidRPr="00E67E0D">
        <w:rPr>
          <w:rFonts w:eastAsia="Batang"/>
        </w:rPr>
        <w:tab/>
        <w:t>AMF UE NGAP ID</w:t>
      </w:r>
      <w:bookmarkEnd w:id="4977"/>
      <w:bookmarkEnd w:id="4978"/>
    </w:p>
    <w:p w14:paraId="3ED83743" w14:textId="77777777" w:rsidR="006A1CE4" w:rsidRPr="00E67E0D" w:rsidRDefault="006A1CE4" w:rsidP="00E7499B">
      <w:pPr>
        <w:pPrChange w:id="4979" w:author="Issam" w:date="2019-02-12T23:38:00Z">
          <w:pPr/>
        </w:pPrChange>
      </w:pPr>
      <w:r w:rsidRPr="00E67E0D">
        <w:t>This IE uniquely identifies the UE association over the NG interface within the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2E0694F4" w14:textId="77777777" w:rsidTr="00E7499B">
        <w:tc>
          <w:tcPr>
            <w:tcW w:w="2448" w:type="dxa"/>
          </w:tcPr>
          <w:p w14:paraId="07CCDA16"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58D7422D"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55129D6D"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462E39B6"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7668D028"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6EA28B3C" w14:textId="77777777" w:rsidTr="00E7499B">
        <w:tc>
          <w:tcPr>
            <w:tcW w:w="2448" w:type="dxa"/>
          </w:tcPr>
          <w:p w14:paraId="4D8D2962" w14:textId="77777777" w:rsidR="006A1CE4" w:rsidRPr="00E67E0D" w:rsidRDefault="006A1CE4" w:rsidP="00E7499B">
            <w:pPr>
              <w:pStyle w:val="TAL"/>
              <w:rPr>
                <w:rFonts w:eastAsia="Batang" w:cs="Arial"/>
                <w:lang w:eastAsia="ja-JP"/>
              </w:rPr>
            </w:pPr>
            <w:r w:rsidRPr="00E67E0D">
              <w:rPr>
                <w:rFonts w:eastAsia="Batang" w:cs="Arial"/>
                <w:lang w:eastAsia="ja-JP"/>
              </w:rPr>
              <w:t>AMF UE NGAP ID</w:t>
            </w:r>
          </w:p>
        </w:tc>
        <w:tc>
          <w:tcPr>
            <w:tcW w:w="1080" w:type="dxa"/>
          </w:tcPr>
          <w:p w14:paraId="3B797F26"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3F0FB9E2" w14:textId="77777777" w:rsidR="006A1CE4" w:rsidRPr="00E67E0D" w:rsidRDefault="006A1CE4" w:rsidP="00E7499B">
            <w:pPr>
              <w:pStyle w:val="TAL"/>
              <w:rPr>
                <w:i/>
                <w:lang w:eastAsia="ja-JP"/>
              </w:rPr>
            </w:pPr>
          </w:p>
        </w:tc>
        <w:tc>
          <w:tcPr>
            <w:tcW w:w="1872" w:type="dxa"/>
          </w:tcPr>
          <w:p w14:paraId="595AEE37" w14:textId="2B2A8E91" w:rsidR="006A1CE4" w:rsidRPr="00E67E0D" w:rsidRDefault="006A1CE4" w:rsidP="00E7499B">
            <w:pPr>
              <w:pStyle w:val="TAL"/>
              <w:rPr>
                <w:lang w:eastAsia="ja-JP"/>
              </w:rPr>
            </w:pPr>
            <w:r w:rsidRPr="00E67E0D">
              <w:rPr>
                <w:rFonts w:cs="Arial"/>
                <w:lang w:eastAsia="ja-JP"/>
              </w:rPr>
              <w:t>INTEGER (0..</w:t>
            </w:r>
            <w:del w:id="4980" w:author="Issam" w:date="2019-02-12T23:38:00Z">
              <w:r w:rsidR="00AE297A" w:rsidRPr="00FF6A95">
                <w:rPr>
                  <w:rFonts w:cs="Arial"/>
                  <w:lang w:eastAsia="ja-JP"/>
                </w:rPr>
                <w:delText>2</w:delText>
              </w:r>
              <w:r w:rsidR="00AE297A" w:rsidRPr="00FF6A95">
                <w:rPr>
                  <w:rFonts w:cs="Arial"/>
                  <w:vertAlign w:val="superscript"/>
                  <w:lang w:eastAsia="ja-JP"/>
                </w:rPr>
                <w:delText>32</w:delText>
              </w:r>
            </w:del>
            <w:ins w:id="4981" w:author="Issam" w:date="2019-02-12T23:38:00Z">
              <w:r w:rsidRPr="00E67E0D">
                <w:rPr>
                  <w:rFonts w:cs="Arial"/>
                  <w:lang w:eastAsia="ja-JP"/>
                </w:rPr>
                <w:t>2</w:t>
              </w:r>
              <w:r w:rsidRPr="00E67E0D">
                <w:rPr>
                  <w:rFonts w:cs="Arial"/>
                  <w:vertAlign w:val="superscript"/>
                  <w:lang w:eastAsia="ja-JP"/>
                </w:rPr>
                <w:t>40</w:t>
              </w:r>
            </w:ins>
            <w:r w:rsidRPr="00E67E0D">
              <w:rPr>
                <w:rFonts w:cs="Arial"/>
                <w:vertAlign w:val="superscript"/>
                <w:lang w:eastAsia="ja-JP"/>
              </w:rPr>
              <w:t xml:space="preserve"> </w:t>
            </w:r>
            <w:r w:rsidRPr="00E67E0D">
              <w:rPr>
                <w:rFonts w:cs="Arial"/>
                <w:lang w:eastAsia="ja-JP"/>
              </w:rPr>
              <w:t>-1)</w:t>
            </w:r>
          </w:p>
        </w:tc>
        <w:tc>
          <w:tcPr>
            <w:tcW w:w="2880" w:type="dxa"/>
          </w:tcPr>
          <w:p w14:paraId="10718907" w14:textId="77777777" w:rsidR="006A1CE4" w:rsidRPr="00E67E0D" w:rsidRDefault="006A1CE4" w:rsidP="00E7499B">
            <w:pPr>
              <w:pStyle w:val="TAL"/>
              <w:rPr>
                <w:lang w:eastAsia="ja-JP"/>
              </w:rPr>
            </w:pPr>
          </w:p>
        </w:tc>
      </w:tr>
    </w:tbl>
    <w:p w14:paraId="6CC477C0" w14:textId="77777777" w:rsidR="006A1CE4" w:rsidRPr="00E67E0D" w:rsidRDefault="006A1CE4" w:rsidP="00E7499B">
      <w:pPr>
        <w:rPr>
          <w:bCs/>
        </w:rPr>
        <w:pPrChange w:id="4982" w:author="Issam" w:date="2019-02-12T23:38:00Z">
          <w:pPr/>
        </w:pPrChange>
      </w:pPr>
    </w:p>
    <w:p w14:paraId="483303CD" w14:textId="77777777" w:rsidR="006A1CE4" w:rsidRPr="00E67E0D" w:rsidRDefault="006A1CE4" w:rsidP="00E7499B">
      <w:pPr>
        <w:pStyle w:val="4"/>
        <w:rPr>
          <w:rFonts w:eastAsia="Batang"/>
        </w:rPr>
      </w:pPr>
      <w:bookmarkStart w:id="4983" w:name="_Toc534720661"/>
      <w:bookmarkStart w:id="4984" w:name="_Toc525567667"/>
      <w:r w:rsidRPr="00E67E0D">
        <w:rPr>
          <w:rFonts w:eastAsia="Batang"/>
        </w:rPr>
        <w:t>9.3.3.2</w:t>
      </w:r>
      <w:r w:rsidRPr="00E67E0D">
        <w:rPr>
          <w:rFonts w:eastAsia="Batang"/>
        </w:rPr>
        <w:tab/>
        <w:t>RAN UE NGAP ID</w:t>
      </w:r>
      <w:bookmarkEnd w:id="4983"/>
      <w:bookmarkEnd w:id="4984"/>
    </w:p>
    <w:p w14:paraId="68259D79" w14:textId="77777777" w:rsidR="006A1CE4" w:rsidRPr="00E67E0D" w:rsidRDefault="006A1CE4" w:rsidP="00E7499B">
      <w:pPr>
        <w:keepNext/>
      </w:pPr>
      <w:r w:rsidRPr="00E67E0D">
        <w:t>This IE uniquely identifies the UE association over the NG interface within the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30D2F8A8" w14:textId="77777777" w:rsidTr="00E7499B">
        <w:tc>
          <w:tcPr>
            <w:tcW w:w="2448" w:type="dxa"/>
          </w:tcPr>
          <w:p w14:paraId="0617082C"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3CA131F6"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0F068A21"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08EDCCB6"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25D328DA"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16A7741D" w14:textId="77777777" w:rsidTr="00E7499B">
        <w:tc>
          <w:tcPr>
            <w:tcW w:w="2448" w:type="dxa"/>
          </w:tcPr>
          <w:p w14:paraId="289A071F" w14:textId="77777777" w:rsidR="006A1CE4" w:rsidRPr="00E67E0D" w:rsidRDefault="006A1CE4" w:rsidP="00E7499B">
            <w:pPr>
              <w:pStyle w:val="TAL"/>
              <w:rPr>
                <w:rFonts w:eastAsia="Batang" w:cs="Arial"/>
                <w:lang w:eastAsia="ja-JP"/>
              </w:rPr>
            </w:pPr>
            <w:r w:rsidRPr="00E67E0D">
              <w:rPr>
                <w:rFonts w:cs="Arial"/>
                <w:lang w:eastAsia="ja-JP"/>
              </w:rPr>
              <w:t>RAN UE NGAP ID</w:t>
            </w:r>
          </w:p>
        </w:tc>
        <w:tc>
          <w:tcPr>
            <w:tcW w:w="1080" w:type="dxa"/>
          </w:tcPr>
          <w:p w14:paraId="380FEBAE"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55D14D9F" w14:textId="77777777" w:rsidR="006A1CE4" w:rsidRPr="00E67E0D" w:rsidRDefault="006A1CE4" w:rsidP="00E7499B">
            <w:pPr>
              <w:pStyle w:val="TAL"/>
              <w:rPr>
                <w:i/>
                <w:lang w:eastAsia="ja-JP"/>
              </w:rPr>
            </w:pPr>
          </w:p>
        </w:tc>
        <w:tc>
          <w:tcPr>
            <w:tcW w:w="1872" w:type="dxa"/>
          </w:tcPr>
          <w:p w14:paraId="599BBDAD" w14:textId="77777777" w:rsidR="006A1CE4" w:rsidRPr="00E67E0D" w:rsidRDefault="006A1CE4" w:rsidP="00E7499B">
            <w:pPr>
              <w:pStyle w:val="TAL"/>
              <w:rPr>
                <w:lang w:eastAsia="ja-JP"/>
              </w:rPr>
            </w:pPr>
            <w:r w:rsidRPr="00E67E0D">
              <w:rPr>
                <w:rFonts w:cs="Arial"/>
                <w:lang w:eastAsia="ja-JP"/>
              </w:rPr>
              <w:t>INTEGER (0..2</w:t>
            </w:r>
            <w:r w:rsidRPr="00E67E0D">
              <w:rPr>
                <w:rFonts w:cs="Arial"/>
                <w:vertAlign w:val="superscript"/>
                <w:lang w:eastAsia="ja-JP"/>
              </w:rPr>
              <w:t xml:space="preserve">32 </w:t>
            </w:r>
            <w:r w:rsidRPr="00E67E0D">
              <w:rPr>
                <w:rFonts w:cs="Arial"/>
                <w:lang w:eastAsia="ja-JP"/>
              </w:rPr>
              <w:t>-1)</w:t>
            </w:r>
          </w:p>
        </w:tc>
        <w:tc>
          <w:tcPr>
            <w:tcW w:w="2880" w:type="dxa"/>
          </w:tcPr>
          <w:p w14:paraId="46C88BC9" w14:textId="77777777" w:rsidR="006A1CE4" w:rsidRPr="00E67E0D" w:rsidRDefault="006A1CE4" w:rsidP="00E7499B">
            <w:pPr>
              <w:pStyle w:val="TAL"/>
              <w:rPr>
                <w:lang w:eastAsia="ja-JP"/>
              </w:rPr>
            </w:pPr>
          </w:p>
        </w:tc>
      </w:tr>
    </w:tbl>
    <w:p w14:paraId="311E4B10" w14:textId="77777777" w:rsidR="006A1CE4" w:rsidRPr="00E67E0D" w:rsidRDefault="006A1CE4" w:rsidP="00E7499B">
      <w:pPr>
        <w:rPr>
          <w:rFonts w:eastAsia="Batang"/>
        </w:rPr>
      </w:pPr>
    </w:p>
    <w:p w14:paraId="72326613" w14:textId="77777777" w:rsidR="006A1CE4" w:rsidRPr="00E67E0D" w:rsidRDefault="006A1CE4" w:rsidP="00E7499B">
      <w:pPr>
        <w:pStyle w:val="4"/>
      </w:pPr>
      <w:bookmarkStart w:id="4985" w:name="_Toc534720662"/>
      <w:bookmarkStart w:id="4986" w:name="_Toc525567668"/>
      <w:r w:rsidRPr="00E67E0D">
        <w:t>9.3.3.3</w:t>
      </w:r>
      <w:r w:rsidRPr="00E67E0D">
        <w:tab/>
        <w:t>GUAMI</w:t>
      </w:r>
      <w:bookmarkEnd w:id="4985"/>
      <w:bookmarkEnd w:id="4986"/>
    </w:p>
    <w:p w14:paraId="1282C8C3" w14:textId="77777777" w:rsidR="006A1CE4" w:rsidRPr="00E67E0D" w:rsidRDefault="006A1CE4" w:rsidP="00E7499B">
      <w:r w:rsidRPr="00E67E0D">
        <w:t>This IE indicates the AMF identity.</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47D38996" w14:textId="77777777" w:rsidTr="00E7499B">
        <w:tc>
          <w:tcPr>
            <w:tcW w:w="2448" w:type="dxa"/>
          </w:tcPr>
          <w:p w14:paraId="3E5C9D02"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2002A1A"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5B5BC8C9"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6B32C0B4"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1517A9A3"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0D46EE91" w14:textId="77777777" w:rsidTr="00E7499B">
        <w:tc>
          <w:tcPr>
            <w:tcW w:w="2448" w:type="dxa"/>
          </w:tcPr>
          <w:p w14:paraId="19522240" w14:textId="77777777" w:rsidR="006A1CE4" w:rsidRPr="00E67E0D" w:rsidRDefault="006A1CE4" w:rsidP="00E7499B">
            <w:pPr>
              <w:pStyle w:val="TAL"/>
              <w:rPr>
                <w:rFonts w:eastAsia="Batang" w:cs="Arial"/>
                <w:bCs/>
                <w:lang w:eastAsia="ja-JP"/>
              </w:rPr>
            </w:pPr>
            <w:r w:rsidRPr="00E67E0D">
              <w:rPr>
                <w:rFonts w:cs="Arial"/>
                <w:lang w:eastAsia="ja-JP"/>
              </w:rPr>
              <w:t xml:space="preserve">PLMN </w:t>
            </w:r>
            <w:r w:rsidRPr="00E67E0D">
              <w:rPr>
                <w:rFonts w:cs="Arial"/>
                <w:iCs/>
                <w:lang w:eastAsia="ja-JP"/>
              </w:rPr>
              <w:t>Identity</w:t>
            </w:r>
          </w:p>
        </w:tc>
        <w:tc>
          <w:tcPr>
            <w:tcW w:w="1080" w:type="dxa"/>
          </w:tcPr>
          <w:p w14:paraId="7EF8B428"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26246A9A" w14:textId="77777777" w:rsidR="006A1CE4" w:rsidRPr="00E67E0D" w:rsidRDefault="006A1CE4" w:rsidP="00E7499B">
            <w:pPr>
              <w:pStyle w:val="TAL"/>
              <w:rPr>
                <w:i/>
                <w:lang w:eastAsia="ja-JP"/>
              </w:rPr>
            </w:pPr>
          </w:p>
        </w:tc>
        <w:tc>
          <w:tcPr>
            <w:tcW w:w="1872" w:type="dxa"/>
          </w:tcPr>
          <w:p w14:paraId="5E1A6A63" w14:textId="77777777" w:rsidR="006A1CE4" w:rsidRPr="00E67E0D" w:rsidRDefault="006A1CE4" w:rsidP="00E7499B">
            <w:pPr>
              <w:pStyle w:val="TAL"/>
              <w:rPr>
                <w:rFonts w:cs="Arial"/>
                <w:lang w:eastAsia="ja-JP"/>
              </w:rPr>
            </w:pPr>
            <w:r w:rsidRPr="00E67E0D">
              <w:rPr>
                <w:rFonts w:cs="Arial"/>
                <w:lang w:eastAsia="ja-JP"/>
              </w:rPr>
              <w:t>9.3.3.5</w:t>
            </w:r>
          </w:p>
        </w:tc>
        <w:tc>
          <w:tcPr>
            <w:tcW w:w="2880" w:type="dxa"/>
          </w:tcPr>
          <w:p w14:paraId="36704D01" w14:textId="77777777" w:rsidR="006A1CE4" w:rsidRPr="00E67E0D" w:rsidRDefault="006A1CE4" w:rsidP="00E7499B">
            <w:pPr>
              <w:pStyle w:val="TAL"/>
              <w:rPr>
                <w:lang w:eastAsia="ja-JP"/>
              </w:rPr>
            </w:pPr>
          </w:p>
        </w:tc>
      </w:tr>
      <w:tr w:rsidR="006A1CE4" w:rsidRPr="00E67E0D" w14:paraId="364FC2A3" w14:textId="77777777" w:rsidTr="00E7499B">
        <w:tc>
          <w:tcPr>
            <w:tcW w:w="2448" w:type="dxa"/>
          </w:tcPr>
          <w:p w14:paraId="753AE3EC" w14:textId="77777777" w:rsidR="006A1CE4" w:rsidRPr="00E67E0D" w:rsidRDefault="006A1CE4" w:rsidP="00E7499B">
            <w:pPr>
              <w:pStyle w:val="TAL"/>
              <w:rPr>
                <w:rFonts w:eastAsia="Batang" w:cs="Arial"/>
                <w:bCs/>
                <w:lang w:eastAsia="ja-JP"/>
              </w:rPr>
            </w:pPr>
            <w:r w:rsidRPr="00E67E0D">
              <w:rPr>
                <w:rFonts w:cs="Arial"/>
                <w:lang w:eastAsia="ja-JP"/>
              </w:rPr>
              <w:t>AMF Region ID</w:t>
            </w:r>
          </w:p>
        </w:tc>
        <w:tc>
          <w:tcPr>
            <w:tcW w:w="1080" w:type="dxa"/>
          </w:tcPr>
          <w:p w14:paraId="6F46DE3A" w14:textId="77777777" w:rsidR="006A1CE4" w:rsidRPr="00E67E0D" w:rsidRDefault="006A1CE4" w:rsidP="00E7499B">
            <w:pPr>
              <w:pStyle w:val="TAL"/>
              <w:rPr>
                <w:rFonts w:cs="Arial"/>
                <w:lang w:eastAsia="ja-JP"/>
              </w:rPr>
            </w:pPr>
            <w:r w:rsidRPr="00E67E0D">
              <w:rPr>
                <w:rFonts w:cs="Arial"/>
              </w:rPr>
              <w:t>M</w:t>
            </w:r>
          </w:p>
        </w:tc>
        <w:tc>
          <w:tcPr>
            <w:tcW w:w="1440" w:type="dxa"/>
          </w:tcPr>
          <w:p w14:paraId="0CC83CE7" w14:textId="77777777" w:rsidR="006A1CE4" w:rsidRPr="00E67E0D" w:rsidRDefault="006A1CE4" w:rsidP="00E7499B">
            <w:pPr>
              <w:pStyle w:val="TAL"/>
              <w:rPr>
                <w:i/>
                <w:lang w:eastAsia="ja-JP"/>
              </w:rPr>
            </w:pPr>
          </w:p>
        </w:tc>
        <w:tc>
          <w:tcPr>
            <w:tcW w:w="1872" w:type="dxa"/>
          </w:tcPr>
          <w:p w14:paraId="78D517B2" w14:textId="77777777" w:rsidR="006A1CE4" w:rsidRPr="00E67E0D" w:rsidRDefault="006A1CE4" w:rsidP="00E7499B">
            <w:pPr>
              <w:pStyle w:val="TAL"/>
              <w:rPr>
                <w:rFonts w:cs="Arial"/>
                <w:lang w:eastAsia="ja-JP"/>
              </w:rPr>
            </w:pPr>
            <w:r w:rsidRPr="00E67E0D">
              <w:rPr>
                <w:rFonts w:cs="Arial"/>
              </w:rPr>
              <w:t>BIT STRING (SIZE(8))</w:t>
            </w:r>
          </w:p>
        </w:tc>
        <w:tc>
          <w:tcPr>
            <w:tcW w:w="2880" w:type="dxa"/>
          </w:tcPr>
          <w:p w14:paraId="21FB0732" w14:textId="77777777" w:rsidR="006A1CE4" w:rsidRPr="00E67E0D" w:rsidRDefault="006A1CE4" w:rsidP="00E7499B">
            <w:pPr>
              <w:pStyle w:val="TAL"/>
              <w:rPr>
                <w:lang w:eastAsia="ja-JP"/>
              </w:rPr>
            </w:pPr>
          </w:p>
        </w:tc>
      </w:tr>
      <w:tr w:rsidR="006A1CE4" w:rsidRPr="00E67E0D" w14:paraId="6A91C09E" w14:textId="77777777" w:rsidTr="00E7499B">
        <w:tc>
          <w:tcPr>
            <w:tcW w:w="2448" w:type="dxa"/>
          </w:tcPr>
          <w:p w14:paraId="2CEAA6E8" w14:textId="77777777" w:rsidR="006A1CE4" w:rsidRPr="00E67E0D" w:rsidRDefault="006A1CE4" w:rsidP="00E7499B">
            <w:pPr>
              <w:pStyle w:val="TAL"/>
              <w:rPr>
                <w:rFonts w:eastAsia="Batang" w:cs="Arial"/>
                <w:bCs/>
                <w:lang w:eastAsia="ja-JP"/>
              </w:rPr>
            </w:pPr>
            <w:r w:rsidRPr="00E67E0D">
              <w:rPr>
                <w:rFonts w:cs="Arial"/>
                <w:lang w:eastAsia="ja-JP"/>
              </w:rPr>
              <w:t>AMF Set ID</w:t>
            </w:r>
          </w:p>
        </w:tc>
        <w:tc>
          <w:tcPr>
            <w:tcW w:w="1080" w:type="dxa"/>
          </w:tcPr>
          <w:p w14:paraId="4111D4E5" w14:textId="77777777" w:rsidR="006A1CE4" w:rsidRPr="00E67E0D" w:rsidRDefault="006A1CE4" w:rsidP="00E7499B">
            <w:pPr>
              <w:pStyle w:val="TAL"/>
              <w:rPr>
                <w:rFonts w:cs="Arial"/>
                <w:lang w:eastAsia="ja-JP"/>
              </w:rPr>
            </w:pPr>
            <w:r w:rsidRPr="00E67E0D">
              <w:rPr>
                <w:rFonts w:cs="Arial"/>
              </w:rPr>
              <w:t>M</w:t>
            </w:r>
          </w:p>
        </w:tc>
        <w:tc>
          <w:tcPr>
            <w:tcW w:w="1440" w:type="dxa"/>
          </w:tcPr>
          <w:p w14:paraId="64211B06" w14:textId="77777777" w:rsidR="006A1CE4" w:rsidRPr="00E67E0D" w:rsidRDefault="006A1CE4" w:rsidP="00E7499B">
            <w:pPr>
              <w:pStyle w:val="TAL"/>
              <w:rPr>
                <w:i/>
                <w:lang w:eastAsia="ja-JP"/>
              </w:rPr>
            </w:pPr>
          </w:p>
        </w:tc>
        <w:tc>
          <w:tcPr>
            <w:tcW w:w="1872" w:type="dxa"/>
          </w:tcPr>
          <w:p w14:paraId="65169A1B" w14:textId="77777777" w:rsidR="006A1CE4" w:rsidRPr="00E67E0D" w:rsidRDefault="006A1CE4" w:rsidP="00E7499B">
            <w:pPr>
              <w:pStyle w:val="TAL"/>
              <w:rPr>
                <w:rFonts w:cs="Arial"/>
                <w:lang w:eastAsia="ja-JP"/>
              </w:rPr>
            </w:pPr>
            <w:r w:rsidRPr="00E67E0D">
              <w:rPr>
                <w:rFonts w:cs="Arial" w:hint="eastAsia"/>
                <w:lang w:eastAsia="zh-CN"/>
              </w:rPr>
              <w:t>9.3.3.12</w:t>
            </w:r>
          </w:p>
        </w:tc>
        <w:tc>
          <w:tcPr>
            <w:tcW w:w="2880" w:type="dxa"/>
          </w:tcPr>
          <w:p w14:paraId="2F22F159" w14:textId="77777777" w:rsidR="006A1CE4" w:rsidRPr="00E67E0D" w:rsidRDefault="006A1CE4" w:rsidP="00E7499B">
            <w:pPr>
              <w:pStyle w:val="TAL"/>
              <w:rPr>
                <w:lang w:eastAsia="ja-JP"/>
              </w:rPr>
            </w:pPr>
          </w:p>
        </w:tc>
      </w:tr>
      <w:tr w:rsidR="006A1CE4" w:rsidRPr="00E67E0D" w14:paraId="64EB82BD" w14:textId="77777777" w:rsidTr="00E7499B">
        <w:tc>
          <w:tcPr>
            <w:tcW w:w="2448" w:type="dxa"/>
          </w:tcPr>
          <w:p w14:paraId="74974CB4" w14:textId="77777777" w:rsidR="006A1CE4" w:rsidRPr="00E67E0D" w:rsidRDefault="006A1CE4" w:rsidP="00E7499B">
            <w:pPr>
              <w:pStyle w:val="TAL"/>
              <w:rPr>
                <w:rFonts w:eastAsia="Batang" w:cs="Arial"/>
                <w:bCs/>
                <w:lang w:eastAsia="ja-JP"/>
              </w:rPr>
            </w:pPr>
            <w:r w:rsidRPr="00E67E0D">
              <w:rPr>
                <w:rFonts w:cs="Arial"/>
                <w:lang w:eastAsia="ja-JP"/>
              </w:rPr>
              <w:t>AMF Pointer</w:t>
            </w:r>
          </w:p>
        </w:tc>
        <w:tc>
          <w:tcPr>
            <w:tcW w:w="1080" w:type="dxa"/>
          </w:tcPr>
          <w:p w14:paraId="6B669764" w14:textId="77777777" w:rsidR="006A1CE4" w:rsidRPr="00E67E0D" w:rsidRDefault="006A1CE4" w:rsidP="00E7499B">
            <w:pPr>
              <w:pStyle w:val="TAL"/>
              <w:rPr>
                <w:rFonts w:cs="Arial"/>
                <w:lang w:eastAsia="ja-JP"/>
              </w:rPr>
            </w:pPr>
            <w:r w:rsidRPr="00E67E0D">
              <w:rPr>
                <w:rFonts w:cs="Arial"/>
              </w:rPr>
              <w:t>M</w:t>
            </w:r>
          </w:p>
        </w:tc>
        <w:tc>
          <w:tcPr>
            <w:tcW w:w="1440" w:type="dxa"/>
          </w:tcPr>
          <w:p w14:paraId="59CAB6DC" w14:textId="77777777" w:rsidR="006A1CE4" w:rsidRPr="00E67E0D" w:rsidRDefault="006A1CE4" w:rsidP="00E7499B">
            <w:pPr>
              <w:pStyle w:val="TAL"/>
              <w:rPr>
                <w:i/>
                <w:lang w:eastAsia="ja-JP"/>
              </w:rPr>
            </w:pPr>
          </w:p>
        </w:tc>
        <w:tc>
          <w:tcPr>
            <w:tcW w:w="1872" w:type="dxa"/>
          </w:tcPr>
          <w:p w14:paraId="50D6068A" w14:textId="77777777" w:rsidR="006A1CE4" w:rsidRPr="00E67E0D" w:rsidRDefault="006A1CE4" w:rsidP="00E7499B">
            <w:pPr>
              <w:pStyle w:val="TAL"/>
              <w:rPr>
                <w:rFonts w:cs="Arial"/>
                <w:lang w:eastAsia="ja-JP"/>
              </w:rPr>
            </w:pPr>
            <w:r w:rsidRPr="00E67E0D">
              <w:rPr>
                <w:rFonts w:cs="Arial"/>
              </w:rPr>
              <w:t>9.3.3.19</w:t>
            </w:r>
          </w:p>
        </w:tc>
        <w:tc>
          <w:tcPr>
            <w:tcW w:w="2880" w:type="dxa"/>
          </w:tcPr>
          <w:p w14:paraId="3DC5B632" w14:textId="77777777" w:rsidR="006A1CE4" w:rsidRPr="00E67E0D" w:rsidRDefault="006A1CE4" w:rsidP="00E7499B">
            <w:pPr>
              <w:pStyle w:val="TAL"/>
              <w:rPr>
                <w:lang w:eastAsia="ja-JP"/>
              </w:rPr>
            </w:pPr>
          </w:p>
        </w:tc>
      </w:tr>
    </w:tbl>
    <w:p w14:paraId="3A03800D" w14:textId="77777777" w:rsidR="006A1CE4" w:rsidRPr="00E67E0D" w:rsidRDefault="006A1CE4" w:rsidP="00E7499B"/>
    <w:p w14:paraId="33544213" w14:textId="77777777" w:rsidR="006A1CE4" w:rsidRPr="00E67E0D" w:rsidRDefault="006A1CE4" w:rsidP="00E7499B">
      <w:pPr>
        <w:pStyle w:val="4"/>
        <w:rPr>
          <w:rFonts w:eastAsia="Batang"/>
        </w:rPr>
      </w:pPr>
      <w:bookmarkStart w:id="4987" w:name="_Toc534720663"/>
      <w:bookmarkStart w:id="4988" w:name="_Toc525567669"/>
      <w:r w:rsidRPr="00E67E0D">
        <w:rPr>
          <w:rFonts w:eastAsia="Batang"/>
        </w:rPr>
        <w:t>9.3.3.4</w:t>
      </w:r>
      <w:r w:rsidRPr="00E67E0D">
        <w:rPr>
          <w:rFonts w:eastAsia="Batang"/>
        </w:rPr>
        <w:tab/>
        <w:t>NAS-PDU</w:t>
      </w:r>
      <w:bookmarkEnd w:id="4987"/>
      <w:bookmarkEnd w:id="4988"/>
    </w:p>
    <w:p w14:paraId="42779417" w14:textId="77777777" w:rsidR="006A1CE4" w:rsidRPr="00E67E0D" w:rsidRDefault="006A1CE4" w:rsidP="00E7499B">
      <w:pPr>
        <w:keepNext/>
      </w:pPr>
      <w:r w:rsidRPr="00E67E0D">
        <w:t>This IE contains a 5GC – UE</w:t>
      </w:r>
      <w:r w:rsidRPr="00E67E0D">
        <w:rPr>
          <w:szCs w:val="18"/>
        </w:rPr>
        <w:t xml:space="preserve"> </w:t>
      </w:r>
      <w:r w:rsidRPr="00E67E0D">
        <w:t>or UE – 5GC message that is transferred without interpretation in the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46FD9D41" w14:textId="77777777" w:rsidTr="00E7499B">
        <w:tc>
          <w:tcPr>
            <w:tcW w:w="2448" w:type="dxa"/>
          </w:tcPr>
          <w:p w14:paraId="0079113F"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3F975E07"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2CFEF89B"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4C940AE1"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667238E5"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2B1EDDDF" w14:textId="77777777" w:rsidTr="00E7499B">
        <w:tc>
          <w:tcPr>
            <w:tcW w:w="2448" w:type="dxa"/>
          </w:tcPr>
          <w:p w14:paraId="0A86AE51" w14:textId="77777777" w:rsidR="006A1CE4" w:rsidRPr="00E67E0D" w:rsidRDefault="006A1CE4" w:rsidP="00E7499B">
            <w:pPr>
              <w:pStyle w:val="TAL"/>
              <w:rPr>
                <w:rFonts w:eastAsia="Batang" w:cs="Arial"/>
                <w:lang w:eastAsia="ja-JP"/>
              </w:rPr>
            </w:pPr>
            <w:r w:rsidRPr="00E67E0D">
              <w:rPr>
                <w:rFonts w:cs="Arial"/>
                <w:lang w:eastAsia="ja-JP"/>
              </w:rPr>
              <w:t>NAS-PDU</w:t>
            </w:r>
          </w:p>
        </w:tc>
        <w:tc>
          <w:tcPr>
            <w:tcW w:w="1080" w:type="dxa"/>
          </w:tcPr>
          <w:p w14:paraId="6BDA1BE3"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296CB1BA" w14:textId="77777777" w:rsidR="006A1CE4" w:rsidRPr="00E67E0D" w:rsidRDefault="006A1CE4" w:rsidP="00E7499B">
            <w:pPr>
              <w:pStyle w:val="TAL"/>
              <w:rPr>
                <w:i/>
                <w:lang w:eastAsia="ja-JP"/>
              </w:rPr>
            </w:pPr>
          </w:p>
        </w:tc>
        <w:tc>
          <w:tcPr>
            <w:tcW w:w="1872" w:type="dxa"/>
          </w:tcPr>
          <w:p w14:paraId="49EAF387" w14:textId="77777777" w:rsidR="006A1CE4" w:rsidRPr="00E67E0D" w:rsidRDefault="006A1CE4" w:rsidP="00E7499B">
            <w:pPr>
              <w:pStyle w:val="TAL"/>
              <w:rPr>
                <w:lang w:eastAsia="ja-JP"/>
              </w:rPr>
            </w:pPr>
            <w:r w:rsidRPr="00E67E0D">
              <w:rPr>
                <w:rFonts w:cs="Arial"/>
                <w:lang w:eastAsia="ja-JP"/>
              </w:rPr>
              <w:t>OCTET STRING</w:t>
            </w:r>
          </w:p>
        </w:tc>
        <w:tc>
          <w:tcPr>
            <w:tcW w:w="2880" w:type="dxa"/>
          </w:tcPr>
          <w:p w14:paraId="558D5C68" w14:textId="77777777" w:rsidR="006A1CE4" w:rsidRPr="00E67E0D" w:rsidRDefault="006A1CE4" w:rsidP="00E7499B">
            <w:pPr>
              <w:pStyle w:val="TAL"/>
              <w:rPr>
                <w:lang w:eastAsia="ja-JP"/>
              </w:rPr>
            </w:pPr>
          </w:p>
        </w:tc>
      </w:tr>
    </w:tbl>
    <w:p w14:paraId="5A32708D" w14:textId="77777777" w:rsidR="006A1CE4" w:rsidRPr="00E67E0D" w:rsidRDefault="006A1CE4" w:rsidP="00E7499B"/>
    <w:p w14:paraId="5C14C86F" w14:textId="77777777" w:rsidR="006A1CE4" w:rsidRPr="00E67E0D" w:rsidRDefault="006A1CE4" w:rsidP="00E7499B">
      <w:pPr>
        <w:pStyle w:val="4"/>
      </w:pPr>
      <w:bookmarkStart w:id="4989" w:name="_Toc534720664"/>
      <w:bookmarkStart w:id="4990" w:name="_Toc525567670"/>
      <w:r w:rsidRPr="00E67E0D">
        <w:t>9.3.3.5</w:t>
      </w:r>
      <w:r w:rsidRPr="00E67E0D">
        <w:tab/>
        <w:t>PLMN Identity</w:t>
      </w:r>
      <w:bookmarkEnd w:id="4989"/>
      <w:bookmarkEnd w:id="4990"/>
    </w:p>
    <w:p w14:paraId="245A23CA" w14:textId="77777777" w:rsidR="006A1CE4" w:rsidRPr="00E67E0D" w:rsidRDefault="006A1CE4" w:rsidP="00E7499B">
      <w:r w:rsidRPr="00E67E0D">
        <w:t>This IE indicates the PLMN Identity.</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506CEFA6" w14:textId="77777777" w:rsidTr="00E7499B">
        <w:tc>
          <w:tcPr>
            <w:tcW w:w="2448" w:type="dxa"/>
          </w:tcPr>
          <w:p w14:paraId="311BD194"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1343E266"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2E512F68"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7B948623"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0BEAF95C"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341E8EDC" w14:textId="77777777" w:rsidTr="00E7499B">
        <w:tc>
          <w:tcPr>
            <w:tcW w:w="2448" w:type="dxa"/>
          </w:tcPr>
          <w:p w14:paraId="7E329A1A" w14:textId="77777777" w:rsidR="006A1CE4" w:rsidRPr="00E67E0D" w:rsidRDefault="006A1CE4" w:rsidP="00E7499B">
            <w:pPr>
              <w:pStyle w:val="TAL"/>
              <w:rPr>
                <w:rFonts w:eastAsia="Batang" w:cs="Arial"/>
                <w:lang w:eastAsia="ja-JP"/>
              </w:rPr>
            </w:pPr>
            <w:r w:rsidRPr="00E67E0D">
              <w:rPr>
                <w:rFonts w:cs="Arial"/>
                <w:lang w:eastAsia="ja-JP"/>
              </w:rPr>
              <w:t>PLMN</w:t>
            </w:r>
            <w:r w:rsidRPr="00E67E0D">
              <w:rPr>
                <w:rFonts w:eastAsia="MS Mincho" w:cs="Arial"/>
                <w:lang w:eastAsia="ja-JP"/>
              </w:rPr>
              <w:t xml:space="preserve"> </w:t>
            </w:r>
            <w:r w:rsidRPr="00E67E0D">
              <w:rPr>
                <w:rFonts w:cs="Arial"/>
                <w:lang w:eastAsia="ja-JP"/>
              </w:rPr>
              <w:t>Identity</w:t>
            </w:r>
          </w:p>
        </w:tc>
        <w:tc>
          <w:tcPr>
            <w:tcW w:w="1080" w:type="dxa"/>
          </w:tcPr>
          <w:p w14:paraId="764EDFBD"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4AEA3F15" w14:textId="77777777" w:rsidR="006A1CE4" w:rsidRPr="00E67E0D" w:rsidRDefault="006A1CE4" w:rsidP="00E7499B">
            <w:pPr>
              <w:pStyle w:val="TAL"/>
              <w:rPr>
                <w:i/>
                <w:lang w:eastAsia="ja-JP"/>
              </w:rPr>
            </w:pPr>
          </w:p>
        </w:tc>
        <w:tc>
          <w:tcPr>
            <w:tcW w:w="1872" w:type="dxa"/>
          </w:tcPr>
          <w:p w14:paraId="1782F85A" w14:textId="77777777" w:rsidR="006A1CE4" w:rsidRPr="00E67E0D" w:rsidRDefault="006A1CE4" w:rsidP="00E7499B">
            <w:pPr>
              <w:pStyle w:val="TAL"/>
              <w:rPr>
                <w:lang w:eastAsia="ja-JP"/>
              </w:rPr>
            </w:pPr>
            <w:r w:rsidRPr="00E67E0D">
              <w:rPr>
                <w:rFonts w:cs="Arial"/>
                <w:lang w:eastAsia="ja-JP"/>
              </w:rPr>
              <w:t>OCTET STRING (SIZE(3))</w:t>
            </w:r>
          </w:p>
        </w:tc>
        <w:tc>
          <w:tcPr>
            <w:tcW w:w="2880" w:type="dxa"/>
          </w:tcPr>
          <w:p w14:paraId="167E4181" w14:textId="77777777" w:rsidR="006A1CE4" w:rsidRPr="00E67E0D" w:rsidRDefault="006A1CE4" w:rsidP="00E7499B">
            <w:pPr>
              <w:pStyle w:val="TAL"/>
              <w:rPr>
                <w:rFonts w:cs="Arial"/>
                <w:lang w:eastAsia="ja-JP"/>
              </w:rPr>
            </w:pPr>
            <w:r w:rsidRPr="00E67E0D">
              <w:rPr>
                <w:rFonts w:cs="Arial"/>
                <w:lang w:eastAsia="ja-JP"/>
              </w:rPr>
              <w:t>Digits 0 to 9 encoded 0000 to 1001, 1111 used as filler digit.</w:t>
            </w:r>
          </w:p>
          <w:p w14:paraId="04A3BD2C" w14:textId="77777777" w:rsidR="006A1CE4" w:rsidRPr="00E67E0D" w:rsidRDefault="006A1CE4" w:rsidP="00E7499B">
            <w:pPr>
              <w:pStyle w:val="TAL"/>
              <w:rPr>
                <w:rFonts w:cs="Arial"/>
                <w:lang w:eastAsia="ja-JP"/>
              </w:rPr>
            </w:pPr>
          </w:p>
          <w:p w14:paraId="189CE328" w14:textId="77777777" w:rsidR="006A1CE4" w:rsidRPr="00E67E0D" w:rsidRDefault="006A1CE4" w:rsidP="00E7499B">
            <w:pPr>
              <w:pStyle w:val="TAL"/>
              <w:rPr>
                <w:rFonts w:cs="Arial"/>
                <w:lang w:eastAsia="ja-JP"/>
              </w:rPr>
            </w:pPr>
            <w:r w:rsidRPr="00E67E0D">
              <w:rPr>
                <w:rFonts w:cs="Arial"/>
                <w:lang w:eastAsia="ja-JP"/>
              </w:rPr>
              <w:t>Two digits per octet:</w:t>
            </w:r>
          </w:p>
          <w:p w14:paraId="55C3226A" w14:textId="77777777" w:rsidR="006A1CE4" w:rsidRPr="00E67E0D" w:rsidRDefault="006A1CE4" w:rsidP="00E7499B">
            <w:pPr>
              <w:pStyle w:val="TAL"/>
              <w:rPr>
                <w:rFonts w:cs="Arial"/>
                <w:lang w:eastAsia="ja-JP"/>
              </w:rPr>
            </w:pPr>
            <w:r w:rsidRPr="00E67E0D">
              <w:rPr>
                <w:rFonts w:cs="Arial"/>
                <w:lang w:eastAsia="ja-JP"/>
              </w:rPr>
              <w:t>- bits 4 to 1 of octet n encoding digit 2n-1</w:t>
            </w:r>
          </w:p>
          <w:p w14:paraId="3A0C0EC8" w14:textId="77777777" w:rsidR="006A1CE4" w:rsidRPr="00E67E0D" w:rsidRDefault="006A1CE4" w:rsidP="00E7499B">
            <w:pPr>
              <w:pStyle w:val="TAL"/>
              <w:rPr>
                <w:rFonts w:cs="Arial"/>
                <w:lang w:eastAsia="ja-JP"/>
              </w:rPr>
            </w:pPr>
            <w:r w:rsidRPr="00E67E0D">
              <w:rPr>
                <w:rFonts w:cs="Arial"/>
                <w:lang w:eastAsia="ja-JP"/>
              </w:rPr>
              <w:t>- bits 8 to 5 of octet n encoding digit 2n</w:t>
            </w:r>
          </w:p>
          <w:p w14:paraId="7B9FD310" w14:textId="77777777" w:rsidR="006A1CE4" w:rsidRPr="00E67E0D" w:rsidRDefault="006A1CE4" w:rsidP="00E7499B">
            <w:pPr>
              <w:pStyle w:val="TAL"/>
              <w:rPr>
                <w:rFonts w:cs="Arial"/>
                <w:lang w:eastAsia="ja-JP"/>
              </w:rPr>
            </w:pPr>
          </w:p>
          <w:p w14:paraId="3D7106CC" w14:textId="77777777" w:rsidR="006A1CE4" w:rsidRPr="00E67E0D" w:rsidRDefault="006A1CE4" w:rsidP="00E7499B">
            <w:pPr>
              <w:pStyle w:val="TAL"/>
              <w:rPr>
                <w:lang w:eastAsia="ja-JP"/>
              </w:rPr>
            </w:pPr>
            <w:r w:rsidRPr="00E67E0D">
              <w:rPr>
                <w:rFonts w:cs="Arial"/>
                <w:lang w:eastAsia="ja-JP"/>
              </w:rPr>
              <w:t>PLMN Identity consists of 3 digits from MCC followed by either:</w:t>
            </w:r>
            <w:r w:rsidRPr="00E67E0D">
              <w:rPr>
                <w:rFonts w:cs="Arial"/>
                <w:lang w:eastAsia="ja-JP"/>
              </w:rPr>
              <w:br/>
              <w:t>- a filler digit plus 2 digits from MNC (in case of 2 digit MNC) or</w:t>
            </w:r>
            <w:r w:rsidRPr="00E67E0D">
              <w:rPr>
                <w:rFonts w:cs="Arial"/>
                <w:lang w:eastAsia="ja-JP"/>
              </w:rPr>
              <w:br/>
              <w:t>- 3 digits from MNC (in case of 3 digit MNC).</w:t>
            </w:r>
          </w:p>
        </w:tc>
      </w:tr>
    </w:tbl>
    <w:p w14:paraId="135B6418" w14:textId="77777777" w:rsidR="006A1CE4" w:rsidRPr="00E67E0D" w:rsidRDefault="006A1CE4" w:rsidP="00E7499B"/>
    <w:p w14:paraId="341B9BDA" w14:textId="77777777" w:rsidR="006A1CE4" w:rsidRPr="00E67E0D" w:rsidRDefault="006A1CE4" w:rsidP="00E7499B">
      <w:pPr>
        <w:pStyle w:val="4"/>
      </w:pPr>
      <w:bookmarkStart w:id="4991" w:name="_Toc534720665"/>
      <w:bookmarkStart w:id="4992" w:name="_Toc525567671"/>
      <w:r w:rsidRPr="00E67E0D">
        <w:t>9.3.3.6</w:t>
      </w:r>
      <w:r w:rsidRPr="00E67E0D">
        <w:tab/>
        <w:t>SON Configuration Transfer</w:t>
      </w:r>
      <w:bookmarkEnd w:id="4991"/>
      <w:bookmarkEnd w:id="4992"/>
    </w:p>
    <w:p w14:paraId="2236B757" w14:textId="77777777" w:rsidR="006A1CE4" w:rsidRPr="00E67E0D" w:rsidRDefault="006A1CE4" w:rsidP="00E7499B">
      <w:r w:rsidRPr="00E67E0D">
        <w:t>This IE contains the configuration information, used by e.g., SON functionality, and additionally includes the NG-RAN node identifier of the destination of this configuration information and the NG-RAN node identifier of the source of this information.</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401691F8" w14:textId="77777777" w:rsidTr="00E7499B">
        <w:tc>
          <w:tcPr>
            <w:tcW w:w="2448" w:type="dxa"/>
          </w:tcPr>
          <w:p w14:paraId="2824407A"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11CA40D2"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17256A1F"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1164D2B9"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63F4C42B"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36EE80AA" w14:textId="77777777" w:rsidTr="00E7499B">
        <w:tc>
          <w:tcPr>
            <w:tcW w:w="2448" w:type="dxa"/>
          </w:tcPr>
          <w:p w14:paraId="3CEAA399" w14:textId="77777777" w:rsidR="006A1CE4" w:rsidRPr="00E67E0D" w:rsidRDefault="006A1CE4" w:rsidP="00E7499B">
            <w:pPr>
              <w:pStyle w:val="TAL"/>
              <w:rPr>
                <w:rFonts w:cs="Arial"/>
                <w:lang w:eastAsia="ja-JP"/>
              </w:rPr>
            </w:pPr>
            <w:r w:rsidRPr="00E67E0D">
              <w:rPr>
                <w:rFonts w:cs="Arial"/>
                <w:lang w:eastAsia="ja-JP"/>
              </w:rPr>
              <w:t>Target RAN Node ID</w:t>
            </w:r>
          </w:p>
        </w:tc>
        <w:tc>
          <w:tcPr>
            <w:tcW w:w="1080" w:type="dxa"/>
          </w:tcPr>
          <w:p w14:paraId="1092E985"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6F154AFC" w14:textId="77777777" w:rsidR="006A1CE4" w:rsidRPr="00E67E0D" w:rsidRDefault="006A1CE4" w:rsidP="00E7499B">
            <w:pPr>
              <w:pStyle w:val="TAL"/>
              <w:rPr>
                <w:rFonts w:cs="Arial"/>
                <w:i/>
                <w:lang w:eastAsia="ja-JP"/>
              </w:rPr>
            </w:pPr>
          </w:p>
        </w:tc>
        <w:tc>
          <w:tcPr>
            <w:tcW w:w="1872" w:type="dxa"/>
          </w:tcPr>
          <w:p w14:paraId="1EEAA42E" w14:textId="77777777" w:rsidR="006A1CE4" w:rsidRPr="00E67E0D" w:rsidRDefault="006A1CE4" w:rsidP="00E7499B">
            <w:pPr>
              <w:pStyle w:val="TAL"/>
              <w:rPr>
                <w:rFonts w:cs="Arial"/>
                <w:lang w:eastAsia="ja-JP"/>
              </w:rPr>
            </w:pPr>
          </w:p>
        </w:tc>
        <w:tc>
          <w:tcPr>
            <w:tcW w:w="2880" w:type="dxa"/>
          </w:tcPr>
          <w:p w14:paraId="2AA92B4A" w14:textId="77777777" w:rsidR="006A1CE4" w:rsidRPr="00E67E0D" w:rsidRDefault="006A1CE4" w:rsidP="00E7499B">
            <w:pPr>
              <w:pStyle w:val="TAL"/>
              <w:rPr>
                <w:rFonts w:cs="Arial"/>
                <w:lang w:eastAsia="ja-JP"/>
              </w:rPr>
            </w:pPr>
          </w:p>
        </w:tc>
      </w:tr>
      <w:tr w:rsidR="006A1CE4" w:rsidRPr="00E67E0D" w14:paraId="51B78257" w14:textId="77777777" w:rsidTr="00E7499B">
        <w:tc>
          <w:tcPr>
            <w:tcW w:w="2448" w:type="dxa"/>
          </w:tcPr>
          <w:p w14:paraId="76CAB7DF" w14:textId="77777777" w:rsidR="006A1CE4" w:rsidRPr="00E67E0D" w:rsidRDefault="006A1CE4" w:rsidP="00E7499B">
            <w:pPr>
              <w:pStyle w:val="TAL"/>
              <w:ind w:left="75"/>
              <w:rPr>
                <w:rFonts w:cs="Arial"/>
                <w:lang w:eastAsia="ja-JP"/>
              </w:rPr>
            </w:pPr>
            <w:r w:rsidRPr="00E67E0D">
              <w:rPr>
                <w:rFonts w:cs="Arial"/>
                <w:lang w:eastAsia="ja-JP"/>
              </w:rPr>
              <w:t>&gt;Global RAN Node ID</w:t>
            </w:r>
          </w:p>
        </w:tc>
        <w:tc>
          <w:tcPr>
            <w:tcW w:w="1080" w:type="dxa"/>
          </w:tcPr>
          <w:p w14:paraId="59FCD61A"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53AE9975" w14:textId="77777777" w:rsidR="006A1CE4" w:rsidRPr="00E67E0D" w:rsidRDefault="006A1CE4" w:rsidP="00E7499B">
            <w:pPr>
              <w:pStyle w:val="TAL"/>
              <w:rPr>
                <w:rFonts w:cs="Arial"/>
                <w:i/>
                <w:lang w:eastAsia="ja-JP"/>
              </w:rPr>
            </w:pPr>
          </w:p>
        </w:tc>
        <w:tc>
          <w:tcPr>
            <w:tcW w:w="1872" w:type="dxa"/>
          </w:tcPr>
          <w:p w14:paraId="6C41FA90" w14:textId="77777777" w:rsidR="006A1CE4" w:rsidRPr="00E67E0D" w:rsidRDefault="006A1CE4" w:rsidP="00E7499B">
            <w:pPr>
              <w:pStyle w:val="TAL"/>
              <w:rPr>
                <w:rFonts w:cs="Arial"/>
                <w:lang w:eastAsia="ja-JP"/>
              </w:rPr>
            </w:pPr>
            <w:r w:rsidRPr="00E67E0D">
              <w:rPr>
                <w:rFonts w:cs="Arial"/>
                <w:lang w:eastAsia="ja-JP"/>
              </w:rPr>
              <w:t>9.3.1.5</w:t>
            </w:r>
          </w:p>
        </w:tc>
        <w:tc>
          <w:tcPr>
            <w:tcW w:w="2880" w:type="dxa"/>
          </w:tcPr>
          <w:p w14:paraId="3A365715" w14:textId="77777777" w:rsidR="006A1CE4" w:rsidRPr="00E67E0D" w:rsidRDefault="006A1CE4" w:rsidP="00E7499B">
            <w:pPr>
              <w:pStyle w:val="TAL"/>
              <w:rPr>
                <w:lang w:eastAsia="ja-JP"/>
              </w:rPr>
            </w:pPr>
          </w:p>
        </w:tc>
      </w:tr>
      <w:tr w:rsidR="006A1CE4" w:rsidRPr="00E67E0D" w14:paraId="478C006A" w14:textId="77777777" w:rsidTr="00E7499B">
        <w:tc>
          <w:tcPr>
            <w:tcW w:w="2448" w:type="dxa"/>
          </w:tcPr>
          <w:p w14:paraId="081028EA" w14:textId="77777777" w:rsidR="006A1CE4" w:rsidRPr="00E67E0D" w:rsidRDefault="006A1CE4" w:rsidP="00E7499B">
            <w:pPr>
              <w:pStyle w:val="TAL"/>
              <w:ind w:left="75"/>
              <w:rPr>
                <w:rFonts w:cs="Arial"/>
                <w:lang w:eastAsia="ja-JP"/>
              </w:rPr>
            </w:pPr>
            <w:r w:rsidRPr="00E67E0D">
              <w:rPr>
                <w:rFonts w:cs="Arial"/>
                <w:lang w:eastAsia="ja-JP"/>
              </w:rPr>
              <w:t>&gt;Selected TAI</w:t>
            </w:r>
          </w:p>
        </w:tc>
        <w:tc>
          <w:tcPr>
            <w:tcW w:w="1080" w:type="dxa"/>
          </w:tcPr>
          <w:p w14:paraId="6EFE3C4C"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2A5C1EA8" w14:textId="77777777" w:rsidR="006A1CE4" w:rsidRPr="00E67E0D" w:rsidRDefault="006A1CE4" w:rsidP="00E7499B">
            <w:pPr>
              <w:pStyle w:val="TAL"/>
              <w:rPr>
                <w:rFonts w:cs="Arial"/>
                <w:i/>
                <w:lang w:eastAsia="ja-JP"/>
              </w:rPr>
            </w:pPr>
          </w:p>
        </w:tc>
        <w:tc>
          <w:tcPr>
            <w:tcW w:w="1872" w:type="dxa"/>
          </w:tcPr>
          <w:p w14:paraId="2B10CE00" w14:textId="77777777" w:rsidR="006A1CE4" w:rsidRPr="00E67E0D" w:rsidRDefault="006A1CE4" w:rsidP="00E7499B">
            <w:pPr>
              <w:pStyle w:val="TAL"/>
              <w:rPr>
                <w:rFonts w:cs="Arial"/>
                <w:lang w:eastAsia="ja-JP"/>
              </w:rPr>
            </w:pPr>
            <w:r w:rsidRPr="00E67E0D">
              <w:rPr>
                <w:rFonts w:cs="Arial"/>
                <w:lang w:eastAsia="ja-JP"/>
              </w:rPr>
              <w:t>TAI</w:t>
            </w:r>
          </w:p>
          <w:p w14:paraId="3EBBADF7" w14:textId="77777777" w:rsidR="006A1CE4" w:rsidRPr="00E67E0D" w:rsidRDefault="006A1CE4" w:rsidP="00E7499B">
            <w:pPr>
              <w:pStyle w:val="TAL"/>
              <w:rPr>
                <w:rFonts w:cs="Arial"/>
                <w:lang w:eastAsia="ja-JP"/>
              </w:rPr>
            </w:pPr>
            <w:r w:rsidRPr="00E67E0D">
              <w:rPr>
                <w:rFonts w:cs="Arial"/>
                <w:lang w:eastAsia="ja-JP"/>
              </w:rPr>
              <w:t>9.3.3.11</w:t>
            </w:r>
          </w:p>
        </w:tc>
        <w:tc>
          <w:tcPr>
            <w:tcW w:w="2880" w:type="dxa"/>
          </w:tcPr>
          <w:p w14:paraId="410DC003" w14:textId="77777777" w:rsidR="006A1CE4" w:rsidRPr="00E67E0D" w:rsidRDefault="006A1CE4" w:rsidP="00E7499B">
            <w:pPr>
              <w:pStyle w:val="TAL"/>
              <w:rPr>
                <w:lang w:eastAsia="ja-JP"/>
              </w:rPr>
            </w:pPr>
          </w:p>
        </w:tc>
      </w:tr>
      <w:tr w:rsidR="006A1CE4" w:rsidRPr="00E67E0D" w14:paraId="081E51C6" w14:textId="77777777" w:rsidTr="00E7499B">
        <w:tc>
          <w:tcPr>
            <w:tcW w:w="2448" w:type="dxa"/>
          </w:tcPr>
          <w:p w14:paraId="60F8CDBA" w14:textId="77777777" w:rsidR="006A1CE4" w:rsidRPr="00E67E0D" w:rsidRDefault="006A1CE4" w:rsidP="00E7499B">
            <w:pPr>
              <w:pStyle w:val="TAL"/>
              <w:rPr>
                <w:rFonts w:cs="Arial"/>
                <w:lang w:eastAsia="ja-JP"/>
              </w:rPr>
            </w:pPr>
            <w:r w:rsidRPr="00E67E0D">
              <w:rPr>
                <w:rFonts w:cs="Arial"/>
                <w:lang w:eastAsia="ja-JP"/>
              </w:rPr>
              <w:t>Source RAN Node ID</w:t>
            </w:r>
          </w:p>
        </w:tc>
        <w:tc>
          <w:tcPr>
            <w:tcW w:w="1080" w:type="dxa"/>
          </w:tcPr>
          <w:p w14:paraId="43F95600"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4F651A63" w14:textId="77777777" w:rsidR="006A1CE4" w:rsidRPr="00E67E0D" w:rsidRDefault="006A1CE4" w:rsidP="00E7499B">
            <w:pPr>
              <w:pStyle w:val="TAL"/>
              <w:rPr>
                <w:rFonts w:cs="Arial"/>
                <w:i/>
                <w:lang w:eastAsia="ja-JP"/>
              </w:rPr>
            </w:pPr>
          </w:p>
        </w:tc>
        <w:tc>
          <w:tcPr>
            <w:tcW w:w="1872" w:type="dxa"/>
          </w:tcPr>
          <w:p w14:paraId="74B22061" w14:textId="77777777" w:rsidR="006A1CE4" w:rsidRPr="00E67E0D" w:rsidRDefault="006A1CE4" w:rsidP="00E7499B">
            <w:pPr>
              <w:pStyle w:val="TAL"/>
              <w:rPr>
                <w:rFonts w:cs="Arial"/>
                <w:lang w:eastAsia="ja-JP"/>
              </w:rPr>
            </w:pPr>
          </w:p>
        </w:tc>
        <w:tc>
          <w:tcPr>
            <w:tcW w:w="2880" w:type="dxa"/>
          </w:tcPr>
          <w:p w14:paraId="70910FF6" w14:textId="77777777" w:rsidR="006A1CE4" w:rsidRPr="00E67E0D" w:rsidRDefault="006A1CE4" w:rsidP="00E7499B">
            <w:pPr>
              <w:pStyle w:val="TAL"/>
              <w:rPr>
                <w:rFonts w:cs="Arial"/>
                <w:lang w:eastAsia="ja-JP"/>
              </w:rPr>
            </w:pPr>
          </w:p>
        </w:tc>
      </w:tr>
      <w:tr w:rsidR="006A1CE4" w:rsidRPr="00E67E0D" w14:paraId="341235C6" w14:textId="77777777" w:rsidTr="00E7499B">
        <w:tc>
          <w:tcPr>
            <w:tcW w:w="2448" w:type="dxa"/>
          </w:tcPr>
          <w:p w14:paraId="0E33C0B8" w14:textId="77777777" w:rsidR="006A1CE4" w:rsidRPr="00E67E0D" w:rsidRDefault="006A1CE4" w:rsidP="00E7499B">
            <w:pPr>
              <w:pStyle w:val="TAL"/>
              <w:ind w:left="75"/>
              <w:rPr>
                <w:rFonts w:cs="Arial"/>
                <w:lang w:eastAsia="ja-JP"/>
              </w:rPr>
            </w:pPr>
            <w:r w:rsidRPr="00E67E0D">
              <w:rPr>
                <w:rFonts w:cs="Arial"/>
                <w:lang w:eastAsia="ja-JP"/>
              </w:rPr>
              <w:t>&gt;Global RAN Node ID</w:t>
            </w:r>
          </w:p>
        </w:tc>
        <w:tc>
          <w:tcPr>
            <w:tcW w:w="1080" w:type="dxa"/>
          </w:tcPr>
          <w:p w14:paraId="727517A0"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11184B97" w14:textId="77777777" w:rsidR="006A1CE4" w:rsidRPr="00E67E0D" w:rsidRDefault="006A1CE4" w:rsidP="00E7499B">
            <w:pPr>
              <w:pStyle w:val="TAL"/>
              <w:rPr>
                <w:rFonts w:cs="Arial"/>
                <w:i/>
                <w:lang w:eastAsia="ja-JP"/>
              </w:rPr>
            </w:pPr>
          </w:p>
        </w:tc>
        <w:tc>
          <w:tcPr>
            <w:tcW w:w="1872" w:type="dxa"/>
          </w:tcPr>
          <w:p w14:paraId="6C189A13" w14:textId="77777777" w:rsidR="006A1CE4" w:rsidRPr="00E67E0D" w:rsidRDefault="006A1CE4" w:rsidP="00E7499B">
            <w:pPr>
              <w:pStyle w:val="TAL"/>
              <w:rPr>
                <w:rFonts w:cs="Arial"/>
                <w:lang w:eastAsia="ja-JP"/>
              </w:rPr>
            </w:pPr>
            <w:r w:rsidRPr="00E67E0D">
              <w:rPr>
                <w:rFonts w:cs="Arial"/>
                <w:lang w:eastAsia="ja-JP"/>
              </w:rPr>
              <w:t>9.3.1.5</w:t>
            </w:r>
          </w:p>
        </w:tc>
        <w:tc>
          <w:tcPr>
            <w:tcW w:w="2880" w:type="dxa"/>
          </w:tcPr>
          <w:p w14:paraId="06DBA9EA" w14:textId="77777777" w:rsidR="006A1CE4" w:rsidRPr="00E67E0D" w:rsidRDefault="006A1CE4" w:rsidP="00E7499B">
            <w:pPr>
              <w:pStyle w:val="TAL"/>
              <w:rPr>
                <w:lang w:eastAsia="ja-JP"/>
              </w:rPr>
            </w:pPr>
          </w:p>
        </w:tc>
      </w:tr>
      <w:tr w:rsidR="006A1CE4" w:rsidRPr="00E67E0D" w14:paraId="6A45A00A" w14:textId="77777777" w:rsidTr="00E7499B">
        <w:tc>
          <w:tcPr>
            <w:tcW w:w="2448" w:type="dxa"/>
          </w:tcPr>
          <w:p w14:paraId="39A5B683" w14:textId="77777777" w:rsidR="006A1CE4" w:rsidRPr="00E67E0D" w:rsidRDefault="006A1CE4" w:rsidP="00E7499B">
            <w:pPr>
              <w:pStyle w:val="TAL"/>
              <w:ind w:left="75"/>
              <w:rPr>
                <w:rFonts w:cs="Arial"/>
                <w:lang w:eastAsia="ja-JP"/>
              </w:rPr>
            </w:pPr>
            <w:r w:rsidRPr="00E67E0D">
              <w:rPr>
                <w:rFonts w:cs="Arial"/>
                <w:lang w:eastAsia="ja-JP"/>
              </w:rPr>
              <w:t>&gt;Selected TAI</w:t>
            </w:r>
          </w:p>
        </w:tc>
        <w:tc>
          <w:tcPr>
            <w:tcW w:w="1080" w:type="dxa"/>
          </w:tcPr>
          <w:p w14:paraId="2557814E"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29084C47" w14:textId="77777777" w:rsidR="006A1CE4" w:rsidRPr="00E67E0D" w:rsidRDefault="006A1CE4" w:rsidP="00E7499B">
            <w:pPr>
              <w:pStyle w:val="TAL"/>
              <w:rPr>
                <w:rFonts w:cs="Arial"/>
                <w:i/>
                <w:lang w:eastAsia="ja-JP"/>
              </w:rPr>
            </w:pPr>
          </w:p>
        </w:tc>
        <w:tc>
          <w:tcPr>
            <w:tcW w:w="1872" w:type="dxa"/>
          </w:tcPr>
          <w:p w14:paraId="3E630973" w14:textId="77777777" w:rsidR="006A1CE4" w:rsidRPr="00E67E0D" w:rsidRDefault="006A1CE4" w:rsidP="00E7499B">
            <w:pPr>
              <w:pStyle w:val="TAL"/>
              <w:rPr>
                <w:rFonts w:cs="Arial"/>
                <w:lang w:eastAsia="ja-JP"/>
              </w:rPr>
            </w:pPr>
            <w:r w:rsidRPr="00E67E0D">
              <w:rPr>
                <w:rFonts w:cs="Arial"/>
                <w:lang w:eastAsia="ja-JP"/>
              </w:rPr>
              <w:t>TAI</w:t>
            </w:r>
          </w:p>
          <w:p w14:paraId="786E4974" w14:textId="77777777" w:rsidR="006A1CE4" w:rsidRPr="00E67E0D" w:rsidRDefault="006A1CE4" w:rsidP="00E7499B">
            <w:pPr>
              <w:pStyle w:val="TAL"/>
              <w:rPr>
                <w:rFonts w:cs="Arial"/>
                <w:lang w:eastAsia="ja-JP"/>
              </w:rPr>
            </w:pPr>
            <w:r w:rsidRPr="00E67E0D">
              <w:rPr>
                <w:rFonts w:cs="Arial"/>
                <w:lang w:eastAsia="ja-JP"/>
              </w:rPr>
              <w:t>9.3.3.11</w:t>
            </w:r>
          </w:p>
        </w:tc>
        <w:tc>
          <w:tcPr>
            <w:tcW w:w="2880" w:type="dxa"/>
          </w:tcPr>
          <w:p w14:paraId="3A04EEB0" w14:textId="77777777" w:rsidR="006A1CE4" w:rsidRPr="00E67E0D" w:rsidRDefault="006A1CE4" w:rsidP="00E7499B">
            <w:pPr>
              <w:pStyle w:val="TAL"/>
              <w:rPr>
                <w:lang w:eastAsia="ja-JP"/>
              </w:rPr>
            </w:pPr>
          </w:p>
        </w:tc>
      </w:tr>
      <w:tr w:rsidR="006A1CE4" w:rsidRPr="00E67E0D" w14:paraId="1AD0423F" w14:textId="77777777" w:rsidTr="00E7499B">
        <w:tc>
          <w:tcPr>
            <w:tcW w:w="2448" w:type="dxa"/>
          </w:tcPr>
          <w:p w14:paraId="0C199220" w14:textId="77777777" w:rsidR="006A1CE4" w:rsidRPr="00E67E0D" w:rsidRDefault="006A1CE4" w:rsidP="00E7499B">
            <w:pPr>
              <w:pStyle w:val="TAL"/>
              <w:rPr>
                <w:rFonts w:cs="Arial"/>
                <w:lang w:eastAsia="ja-JP"/>
              </w:rPr>
            </w:pPr>
            <w:r w:rsidRPr="00E67E0D">
              <w:rPr>
                <w:rFonts w:cs="Arial"/>
                <w:lang w:eastAsia="ja-JP"/>
              </w:rPr>
              <w:t>SON Information</w:t>
            </w:r>
          </w:p>
        </w:tc>
        <w:tc>
          <w:tcPr>
            <w:tcW w:w="1080" w:type="dxa"/>
          </w:tcPr>
          <w:p w14:paraId="4C079E15"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5B4857E8" w14:textId="77777777" w:rsidR="006A1CE4" w:rsidRPr="00E67E0D" w:rsidRDefault="006A1CE4" w:rsidP="00E7499B">
            <w:pPr>
              <w:pStyle w:val="TAL"/>
              <w:rPr>
                <w:rFonts w:cs="Arial"/>
                <w:i/>
                <w:lang w:eastAsia="ja-JP"/>
              </w:rPr>
            </w:pPr>
          </w:p>
        </w:tc>
        <w:tc>
          <w:tcPr>
            <w:tcW w:w="1872" w:type="dxa"/>
          </w:tcPr>
          <w:p w14:paraId="016135AD" w14:textId="77777777" w:rsidR="006A1CE4" w:rsidRPr="00E67E0D" w:rsidRDefault="006A1CE4" w:rsidP="00E7499B">
            <w:pPr>
              <w:pStyle w:val="TAL"/>
              <w:rPr>
                <w:rFonts w:cs="Arial"/>
                <w:lang w:eastAsia="ja-JP"/>
              </w:rPr>
            </w:pPr>
            <w:r w:rsidRPr="00E67E0D">
              <w:rPr>
                <w:rFonts w:cs="Arial"/>
                <w:lang w:eastAsia="ja-JP"/>
              </w:rPr>
              <w:t>9.3.3.7</w:t>
            </w:r>
          </w:p>
        </w:tc>
        <w:tc>
          <w:tcPr>
            <w:tcW w:w="2880" w:type="dxa"/>
          </w:tcPr>
          <w:p w14:paraId="0954F1E3" w14:textId="77777777" w:rsidR="006A1CE4" w:rsidRPr="00E67E0D" w:rsidRDefault="006A1CE4" w:rsidP="00E7499B">
            <w:pPr>
              <w:pStyle w:val="TAL"/>
              <w:rPr>
                <w:lang w:eastAsia="ja-JP"/>
              </w:rPr>
            </w:pPr>
          </w:p>
        </w:tc>
      </w:tr>
      <w:tr w:rsidR="006A1CE4" w:rsidRPr="00E67E0D" w14:paraId="3B6ED476" w14:textId="77777777" w:rsidTr="00E7499B">
        <w:tc>
          <w:tcPr>
            <w:tcW w:w="2448" w:type="dxa"/>
          </w:tcPr>
          <w:p w14:paraId="428A3361" w14:textId="77777777" w:rsidR="006A1CE4" w:rsidRPr="00E67E0D" w:rsidRDefault="006A1CE4" w:rsidP="00E7499B">
            <w:pPr>
              <w:pStyle w:val="TAL"/>
              <w:rPr>
                <w:rFonts w:cs="Arial"/>
                <w:lang w:eastAsia="ja-JP"/>
              </w:rPr>
            </w:pPr>
            <w:r w:rsidRPr="00E67E0D">
              <w:rPr>
                <w:rFonts w:cs="Arial"/>
                <w:lang w:eastAsia="ja-JP"/>
              </w:rPr>
              <w:t>Xn TNL Configuration Info</w:t>
            </w:r>
          </w:p>
        </w:tc>
        <w:tc>
          <w:tcPr>
            <w:tcW w:w="1080" w:type="dxa"/>
          </w:tcPr>
          <w:p w14:paraId="4AE1F32E" w14:textId="77777777" w:rsidR="006A1CE4" w:rsidRPr="00E67E0D" w:rsidRDefault="006A1CE4" w:rsidP="00E7499B">
            <w:pPr>
              <w:pStyle w:val="TAL"/>
              <w:rPr>
                <w:rFonts w:cs="Arial"/>
                <w:lang w:eastAsia="ja-JP"/>
              </w:rPr>
            </w:pPr>
            <w:r w:rsidRPr="00E67E0D">
              <w:rPr>
                <w:rFonts w:cs="Arial"/>
                <w:lang w:eastAsia="ja-JP"/>
              </w:rPr>
              <w:t>C-ifSONInformationRequest</w:t>
            </w:r>
          </w:p>
        </w:tc>
        <w:tc>
          <w:tcPr>
            <w:tcW w:w="1440" w:type="dxa"/>
          </w:tcPr>
          <w:p w14:paraId="593B1343" w14:textId="77777777" w:rsidR="006A1CE4" w:rsidRPr="00E67E0D" w:rsidRDefault="006A1CE4" w:rsidP="00E7499B">
            <w:pPr>
              <w:pStyle w:val="TAL"/>
              <w:rPr>
                <w:rFonts w:cs="Arial"/>
                <w:i/>
                <w:lang w:eastAsia="ja-JP"/>
              </w:rPr>
            </w:pPr>
          </w:p>
        </w:tc>
        <w:tc>
          <w:tcPr>
            <w:tcW w:w="1872" w:type="dxa"/>
          </w:tcPr>
          <w:p w14:paraId="4A5ECC3A" w14:textId="77777777" w:rsidR="006A1CE4" w:rsidRPr="00E67E0D" w:rsidRDefault="006A1CE4" w:rsidP="00E7499B">
            <w:pPr>
              <w:pStyle w:val="TAL"/>
              <w:rPr>
                <w:rFonts w:cs="Arial"/>
                <w:lang w:eastAsia="ja-JP"/>
              </w:rPr>
            </w:pPr>
            <w:r w:rsidRPr="00E67E0D">
              <w:rPr>
                <w:rFonts w:cs="Arial"/>
                <w:lang w:eastAsia="ja-JP"/>
              </w:rPr>
              <w:t>9.3.3.9</w:t>
            </w:r>
          </w:p>
        </w:tc>
        <w:tc>
          <w:tcPr>
            <w:tcW w:w="2880" w:type="dxa"/>
          </w:tcPr>
          <w:p w14:paraId="31CDB393" w14:textId="77777777" w:rsidR="006A1CE4" w:rsidRPr="00E67E0D" w:rsidRDefault="006A1CE4" w:rsidP="00E7499B">
            <w:pPr>
              <w:pStyle w:val="TAL"/>
              <w:rPr>
                <w:lang w:eastAsia="ja-JP"/>
              </w:rPr>
            </w:pPr>
            <w:r w:rsidRPr="00E67E0D">
              <w:rPr>
                <w:rFonts w:cs="Arial"/>
                <w:lang w:eastAsia="ja-JP"/>
              </w:rPr>
              <w:t>Source NG-RAN node Xn TNL Configuration Info.</w:t>
            </w:r>
          </w:p>
        </w:tc>
      </w:tr>
    </w:tbl>
    <w:p w14:paraId="25D98657"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6632C1E6" w14:textId="77777777" w:rsidTr="00E7499B">
        <w:tc>
          <w:tcPr>
            <w:tcW w:w="3528" w:type="dxa"/>
          </w:tcPr>
          <w:p w14:paraId="2503786C" w14:textId="77777777" w:rsidR="006A1CE4" w:rsidRPr="00E67E0D" w:rsidRDefault="006A1CE4" w:rsidP="00E7499B">
            <w:pPr>
              <w:pStyle w:val="TAH"/>
              <w:rPr>
                <w:rFonts w:cs="Arial"/>
                <w:lang w:eastAsia="ja-JP"/>
              </w:rPr>
            </w:pPr>
            <w:r w:rsidRPr="00E67E0D">
              <w:rPr>
                <w:rFonts w:cs="Arial"/>
                <w:lang w:eastAsia="ja-JP"/>
              </w:rPr>
              <w:t>Condition</w:t>
            </w:r>
          </w:p>
        </w:tc>
        <w:tc>
          <w:tcPr>
            <w:tcW w:w="6192" w:type="dxa"/>
          </w:tcPr>
          <w:p w14:paraId="112F7F49"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188A08CC" w14:textId="77777777" w:rsidTr="00E7499B">
        <w:tc>
          <w:tcPr>
            <w:tcW w:w="3528" w:type="dxa"/>
          </w:tcPr>
          <w:p w14:paraId="44457F1A" w14:textId="77777777" w:rsidR="006A1CE4" w:rsidRPr="00E67E0D" w:rsidRDefault="006A1CE4" w:rsidP="00E7499B">
            <w:pPr>
              <w:pStyle w:val="TAL"/>
              <w:rPr>
                <w:rFonts w:cs="Arial"/>
                <w:lang w:eastAsia="ja-JP"/>
              </w:rPr>
            </w:pPr>
            <w:r w:rsidRPr="00E67E0D">
              <w:rPr>
                <w:rFonts w:cs="Arial"/>
                <w:lang w:eastAsia="zh-CN"/>
              </w:rPr>
              <w:t>ifSONInformationRequest</w:t>
            </w:r>
          </w:p>
        </w:tc>
        <w:tc>
          <w:tcPr>
            <w:tcW w:w="6192" w:type="dxa"/>
          </w:tcPr>
          <w:p w14:paraId="3929ED86" w14:textId="77777777" w:rsidR="006A1CE4" w:rsidRPr="00E67E0D" w:rsidRDefault="006A1CE4" w:rsidP="00E7499B">
            <w:pPr>
              <w:pStyle w:val="TAL"/>
              <w:rPr>
                <w:rFonts w:cs="Arial"/>
                <w:lang w:eastAsia="ja-JP"/>
              </w:rPr>
            </w:pPr>
            <w:r w:rsidRPr="00E67E0D">
              <w:rPr>
                <w:rFonts w:cs="Arial"/>
                <w:snapToGrid w:val="0"/>
                <w:lang w:eastAsia="ja-JP"/>
              </w:rPr>
              <w:t xml:space="preserve">This IE shall be present if the </w:t>
            </w:r>
            <w:r w:rsidRPr="00E67E0D">
              <w:rPr>
                <w:rFonts w:cs="Arial"/>
                <w:i/>
                <w:snapToGrid w:val="0"/>
                <w:lang w:eastAsia="ja-JP"/>
              </w:rPr>
              <w:t>SON Information</w:t>
            </w:r>
            <w:r w:rsidRPr="00E67E0D">
              <w:rPr>
                <w:rFonts w:cs="Arial"/>
                <w:snapToGrid w:val="0"/>
                <w:lang w:eastAsia="ja-JP"/>
              </w:rPr>
              <w:t xml:space="preserve"> IE contains the </w:t>
            </w:r>
            <w:r w:rsidRPr="00E67E0D">
              <w:rPr>
                <w:rFonts w:cs="Arial"/>
                <w:i/>
                <w:snapToGrid w:val="0"/>
                <w:lang w:eastAsia="ja-JP"/>
              </w:rPr>
              <w:t>SON Information Request</w:t>
            </w:r>
            <w:r w:rsidRPr="00E67E0D">
              <w:rPr>
                <w:rFonts w:cs="Arial"/>
                <w:snapToGrid w:val="0"/>
                <w:lang w:eastAsia="ja-JP"/>
              </w:rPr>
              <w:t xml:space="preserve"> IE set to "Xn TNL Configuration Info"</w:t>
            </w:r>
          </w:p>
        </w:tc>
      </w:tr>
    </w:tbl>
    <w:p w14:paraId="028028CB" w14:textId="77777777" w:rsidR="006A1CE4" w:rsidRPr="00E67E0D" w:rsidRDefault="006A1CE4" w:rsidP="00E7499B"/>
    <w:p w14:paraId="09A9AD72" w14:textId="77777777" w:rsidR="006A1CE4" w:rsidRPr="00E67E0D" w:rsidRDefault="006A1CE4" w:rsidP="00E7499B">
      <w:pPr>
        <w:pStyle w:val="4"/>
      </w:pPr>
      <w:bookmarkStart w:id="4993" w:name="_Toc534720666"/>
      <w:bookmarkStart w:id="4994" w:name="_Toc525567672"/>
      <w:r w:rsidRPr="00E67E0D">
        <w:t>9.3.3.7</w:t>
      </w:r>
      <w:r w:rsidRPr="00E67E0D">
        <w:tab/>
        <w:t>SON Information</w:t>
      </w:r>
      <w:bookmarkEnd w:id="4993"/>
      <w:bookmarkEnd w:id="4994"/>
    </w:p>
    <w:p w14:paraId="4D6F9CA6" w14:textId="77777777" w:rsidR="006A1CE4" w:rsidRPr="00E67E0D" w:rsidRDefault="006A1CE4" w:rsidP="00E7499B">
      <w:r w:rsidRPr="00E67E0D">
        <w:t>This IE identifies the nature of the configuration information transferred, i.e., a request, a reply or a report.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1A23AFED" w14:textId="77777777" w:rsidTr="00E7499B">
        <w:tc>
          <w:tcPr>
            <w:tcW w:w="2448" w:type="dxa"/>
          </w:tcPr>
          <w:p w14:paraId="4DD9598C"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264D24D4"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788AB21A"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7BDF8E85"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4A6B86EB"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0F317503" w14:textId="77777777" w:rsidTr="00E7499B">
        <w:tc>
          <w:tcPr>
            <w:tcW w:w="2448" w:type="dxa"/>
          </w:tcPr>
          <w:p w14:paraId="6620E6AB" w14:textId="77777777" w:rsidR="006A1CE4" w:rsidRPr="00E67E0D" w:rsidRDefault="006A1CE4" w:rsidP="00E7499B">
            <w:pPr>
              <w:pStyle w:val="TAL"/>
              <w:rPr>
                <w:rFonts w:eastAsia="Batang" w:cs="Arial"/>
                <w:lang w:eastAsia="ja-JP"/>
              </w:rPr>
            </w:pPr>
            <w:r w:rsidRPr="00E67E0D">
              <w:rPr>
                <w:rFonts w:eastAsia="Batang" w:cs="Arial"/>
                <w:lang w:eastAsia="ja-JP"/>
              </w:rPr>
              <w:t xml:space="preserve">CHOICE </w:t>
            </w:r>
            <w:r w:rsidRPr="00E67E0D">
              <w:rPr>
                <w:rFonts w:eastAsia="Batang" w:cs="Arial"/>
                <w:i/>
                <w:lang w:eastAsia="ja-JP"/>
              </w:rPr>
              <w:t>SON Information</w:t>
            </w:r>
          </w:p>
        </w:tc>
        <w:tc>
          <w:tcPr>
            <w:tcW w:w="1080" w:type="dxa"/>
          </w:tcPr>
          <w:p w14:paraId="173E2A94"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46F43E4A" w14:textId="77777777" w:rsidR="006A1CE4" w:rsidRPr="00E67E0D" w:rsidRDefault="006A1CE4" w:rsidP="00E7499B">
            <w:pPr>
              <w:pStyle w:val="TAL"/>
              <w:rPr>
                <w:i/>
                <w:lang w:eastAsia="ja-JP"/>
              </w:rPr>
            </w:pPr>
          </w:p>
        </w:tc>
        <w:tc>
          <w:tcPr>
            <w:tcW w:w="1872" w:type="dxa"/>
          </w:tcPr>
          <w:p w14:paraId="23068483" w14:textId="77777777" w:rsidR="006A1CE4" w:rsidRPr="00E67E0D" w:rsidRDefault="006A1CE4" w:rsidP="00E7499B">
            <w:pPr>
              <w:pStyle w:val="TAL"/>
              <w:rPr>
                <w:lang w:eastAsia="ja-JP"/>
              </w:rPr>
            </w:pPr>
          </w:p>
        </w:tc>
        <w:tc>
          <w:tcPr>
            <w:tcW w:w="2880" w:type="dxa"/>
          </w:tcPr>
          <w:p w14:paraId="4C165115" w14:textId="77777777" w:rsidR="006A1CE4" w:rsidRPr="00E67E0D" w:rsidRDefault="006A1CE4" w:rsidP="00E7499B">
            <w:pPr>
              <w:pStyle w:val="TAL"/>
              <w:rPr>
                <w:lang w:eastAsia="ja-JP"/>
              </w:rPr>
            </w:pPr>
          </w:p>
        </w:tc>
      </w:tr>
      <w:tr w:rsidR="006A1CE4" w:rsidRPr="00E67E0D" w14:paraId="1CAA01C7" w14:textId="77777777" w:rsidTr="00E7499B">
        <w:tc>
          <w:tcPr>
            <w:tcW w:w="2448" w:type="dxa"/>
          </w:tcPr>
          <w:p w14:paraId="7762BA85" w14:textId="77777777" w:rsidR="006A1CE4" w:rsidRPr="00E67E0D" w:rsidRDefault="006A1CE4" w:rsidP="00E7499B">
            <w:pPr>
              <w:pStyle w:val="TAL"/>
              <w:ind w:left="72"/>
              <w:rPr>
                <w:rFonts w:cs="Arial"/>
                <w:lang w:eastAsia="ja-JP"/>
              </w:rPr>
            </w:pPr>
            <w:r w:rsidRPr="00E67E0D">
              <w:rPr>
                <w:rFonts w:cs="Arial"/>
                <w:lang w:eastAsia="ja-JP"/>
              </w:rPr>
              <w:t>&gt;</w:t>
            </w:r>
            <w:r w:rsidRPr="00E67E0D">
              <w:rPr>
                <w:rFonts w:cs="Arial"/>
                <w:i/>
                <w:lang w:eastAsia="ja-JP"/>
              </w:rPr>
              <w:t>SON Information Request</w:t>
            </w:r>
          </w:p>
        </w:tc>
        <w:tc>
          <w:tcPr>
            <w:tcW w:w="1080" w:type="dxa"/>
          </w:tcPr>
          <w:p w14:paraId="219A76A1" w14:textId="77777777" w:rsidR="006A1CE4" w:rsidRPr="00E67E0D" w:rsidRDefault="006A1CE4" w:rsidP="00E7499B">
            <w:pPr>
              <w:pStyle w:val="TAL"/>
              <w:rPr>
                <w:rFonts w:cs="Arial"/>
                <w:lang w:eastAsia="ja-JP"/>
              </w:rPr>
            </w:pPr>
          </w:p>
        </w:tc>
        <w:tc>
          <w:tcPr>
            <w:tcW w:w="1440" w:type="dxa"/>
          </w:tcPr>
          <w:p w14:paraId="3DC5D122" w14:textId="77777777" w:rsidR="006A1CE4" w:rsidRPr="00E67E0D" w:rsidRDefault="006A1CE4" w:rsidP="00E7499B">
            <w:pPr>
              <w:pStyle w:val="TAL"/>
              <w:rPr>
                <w:rFonts w:cs="Arial"/>
                <w:i/>
                <w:lang w:eastAsia="ja-JP"/>
              </w:rPr>
            </w:pPr>
          </w:p>
        </w:tc>
        <w:tc>
          <w:tcPr>
            <w:tcW w:w="1872" w:type="dxa"/>
          </w:tcPr>
          <w:p w14:paraId="68F4EC9A" w14:textId="77777777" w:rsidR="006A1CE4" w:rsidRPr="00E67E0D" w:rsidRDefault="006A1CE4" w:rsidP="00E7499B">
            <w:pPr>
              <w:pStyle w:val="TAL"/>
              <w:rPr>
                <w:rFonts w:cs="Arial"/>
                <w:lang w:eastAsia="ja-JP"/>
              </w:rPr>
            </w:pPr>
          </w:p>
        </w:tc>
        <w:tc>
          <w:tcPr>
            <w:tcW w:w="2880" w:type="dxa"/>
          </w:tcPr>
          <w:p w14:paraId="1725B553" w14:textId="77777777" w:rsidR="006A1CE4" w:rsidRPr="00E67E0D" w:rsidRDefault="006A1CE4" w:rsidP="00E7499B">
            <w:pPr>
              <w:pStyle w:val="TAL"/>
              <w:rPr>
                <w:rFonts w:cs="Arial"/>
                <w:lang w:eastAsia="ja-JP"/>
              </w:rPr>
            </w:pPr>
          </w:p>
        </w:tc>
      </w:tr>
      <w:tr w:rsidR="006A1CE4" w:rsidRPr="00E67E0D" w14:paraId="49C240A5" w14:textId="77777777" w:rsidTr="00E7499B">
        <w:tc>
          <w:tcPr>
            <w:tcW w:w="2448" w:type="dxa"/>
          </w:tcPr>
          <w:p w14:paraId="4112F3DA" w14:textId="77777777" w:rsidR="006A1CE4" w:rsidRPr="00E67E0D" w:rsidRDefault="006A1CE4" w:rsidP="00E7499B">
            <w:pPr>
              <w:pStyle w:val="TAL"/>
              <w:ind w:left="162"/>
              <w:rPr>
                <w:rFonts w:cs="Arial"/>
                <w:lang w:eastAsia="ja-JP"/>
              </w:rPr>
            </w:pPr>
            <w:r w:rsidRPr="00E67E0D">
              <w:rPr>
                <w:rFonts w:cs="Arial"/>
                <w:lang w:eastAsia="ja-JP"/>
              </w:rPr>
              <w:t>&gt;&gt;SON Information Request</w:t>
            </w:r>
          </w:p>
        </w:tc>
        <w:tc>
          <w:tcPr>
            <w:tcW w:w="1080" w:type="dxa"/>
          </w:tcPr>
          <w:p w14:paraId="0F21D3C1"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1FC559A0" w14:textId="77777777" w:rsidR="006A1CE4" w:rsidRPr="00E67E0D" w:rsidRDefault="006A1CE4" w:rsidP="00E7499B">
            <w:pPr>
              <w:pStyle w:val="TAL"/>
              <w:rPr>
                <w:rFonts w:cs="Arial"/>
                <w:i/>
                <w:lang w:eastAsia="ja-JP"/>
              </w:rPr>
            </w:pPr>
          </w:p>
        </w:tc>
        <w:tc>
          <w:tcPr>
            <w:tcW w:w="1872" w:type="dxa"/>
          </w:tcPr>
          <w:p w14:paraId="710BFFAD" w14:textId="77777777" w:rsidR="006A1CE4" w:rsidRPr="00E67E0D" w:rsidRDefault="006A1CE4" w:rsidP="00E7499B">
            <w:pPr>
              <w:pStyle w:val="TAL"/>
              <w:rPr>
                <w:rFonts w:cs="Arial"/>
                <w:lang w:eastAsia="ja-JP"/>
              </w:rPr>
            </w:pPr>
            <w:r w:rsidRPr="00E67E0D">
              <w:rPr>
                <w:rFonts w:cs="Arial"/>
                <w:lang w:eastAsia="ja-JP"/>
              </w:rPr>
              <w:t>ENUMERATED</w:t>
            </w:r>
          </w:p>
          <w:p w14:paraId="745C84A8" w14:textId="77777777" w:rsidR="006A1CE4" w:rsidRPr="00E67E0D" w:rsidRDefault="006A1CE4" w:rsidP="00E7499B">
            <w:pPr>
              <w:pStyle w:val="TAL"/>
              <w:rPr>
                <w:rFonts w:cs="Arial"/>
                <w:lang w:eastAsia="ja-JP"/>
              </w:rPr>
            </w:pPr>
            <w:r w:rsidRPr="00E67E0D">
              <w:rPr>
                <w:rFonts w:cs="Arial"/>
                <w:lang w:eastAsia="ja-JP"/>
              </w:rPr>
              <w:t>(Xn TNL Configuration Info, …)</w:t>
            </w:r>
          </w:p>
        </w:tc>
        <w:tc>
          <w:tcPr>
            <w:tcW w:w="2880" w:type="dxa"/>
          </w:tcPr>
          <w:p w14:paraId="1C5A2821" w14:textId="77777777" w:rsidR="006A1CE4" w:rsidRPr="00E67E0D" w:rsidRDefault="006A1CE4" w:rsidP="00E7499B">
            <w:pPr>
              <w:pStyle w:val="TAL"/>
              <w:rPr>
                <w:rFonts w:cs="Arial"/>
                <w:lang w:eastAsia="ja-JP"/>
              </w:rPr>
            </w:pPr>
          </w:p>
        </w:tc>
      </w:tr>
      <w:tr w:rsidR="006A1CE4" w:rsidRPr="00E67E0D" w14:paraId="2C4D5069" w14:textId="77777777" w:rsidTr="00E7499B">
        <w:tc>
          <w:tcPr>
            <w:tcW w:w="2448" w:type="dxa"/>
          </w:tcPr>
          <w:p w14:paraId="3C36DECC" w14:textId="77777777" w:rsidR="006A1CE4" w:rsidRPr="00E67E0D" w:rsidRDefault="006A1CE4" w:rsidP="00E7499B">
            <w:pPr>
              <w:pStyle w:val="TAL"/>
              <w:ind w:left="72"/>
              <w:rPr>
                <w:rFonts w:cs="Arial"/>
                <w:lang w:eastAsia="ja-JP"/>
              </w:rPr>
            </w:pPr>
            <w:r w:rsidRPr="00E67E0D">
              <w:rPr>
                <w:rFonts w:cs="Arial"/>
                <w:lang w:eastAsia="ja-JP"/>
              </w:rPr>
              <w:t>&gt;</w:t>
            </w:r>
            <w:r w:rsidRPr="00E67E0D">
              <w:rPr>
                <w:rFonts w:cs="Arial"/>
                <w:i/>
                <w:lang w:eastAsia="ja-JP"/>
              </w:rPr>
              <w:t>SON Information Reply</w:t>
            </w:r>
          </w:p>
        </w:tc>
        <w:tc>
          <w:tcPr>
            <w:tcW w:w="1080" w:type="dxa"/>
          </w:tcPr>
          <w:p w14:paraId="200DFE52" w14:textId="77777777" w:rsidR="006A1CE4" w:rsidRPr="00E67E0D" w:rsidRDefault="006A1CE4" w:rsidP="00E7499B">
            <w:pPr>
              <w:pStyle w:val="TAL"/>
              <w:rPr>
                <w:rFonts w:cs="Arial"/>
                <w:lang w:eastAsia="ja-JP"/>
              </w:rPr>
            </w:pPr>
          </w:p>
        </w:tc>
        <w:tc>
          <w:tcPr>
            <w:tcW w:w="1440" w:type="dxa"/>
          </w:tcPr>
          <w:p w14:paraId="53E24AD5" w14:textId="77777777" w:rsidR="006A1CE4" w:rsidRPr="00E67E0D" w:rsidRDefault="006A1CE4" w:rsidP="00E7499B">
            <w:pPr>
              <w:pStyle w:val="TAL"/>
              <w:rPr>
                <w:rFonts w:cs="Arial"/>
                <w:i/>
                <w:lang w:eastAsia="ja-JP"/>
              </w:rPr>
            </w:pPr>
          </w:p>
        </w:tc>
        <w:tc>
          <w:tcPr>
            <w:tcW w:w="1872" w:type="dxa"/>
          </w:tcPr>
          <w:p w14:paraId="2B5DAC51" w14:textId="77777777" w:rsidR="006A1CE4" w:rsidRPr="00E67E0D" w:rsidRDefault="006A1CE4" w:rsidP="00E7499B">
            <w:pPr>
              <w:pStyle w:val="TAL"/>
              <w:rPr>
                <w:rFonts w:cs="Arial"/>
                <w:lang w:eastAsia="ja-JP"/>
              </w:rPr>
            </w:pPr>
          </w:p>
        </w:tc>
        <w:tc>
          <w:tcPr>
            <w:tcW w:w="2880" w:type="dxa"/>
          </w:tcPr>
          <w:p w14:paraId="43A85839" w14:textId="77777777" w:rsidR="006A1CE4" w:rsidRPr="00E67E0D" w:rsidRDefault="006A1CE4" w:rsidP="00E7499B">
            <w:pPr>
              <w:pStyle w:val="TAL"/>
              <w:rPr>
                <w:rFonts w:cs="Arial"/>
                <w:lang w:eastAsia="ja-JP"/>
              </w:rPr>
            </w:pPr>
          </w:p>
        </w:tc>
      </w:tr>
      <w:tr w:rsidR="006A1CE4" w:rsidRPr="00E67E0D" w14:paraId="1C2D38E6" w14:textId="77777777" w:rsidTr="00E7499B">
        <w:tc>
          <w:tcPr>
            <w:tcW w:w="2448" w:type="dxa"/>
          </w:tcPr>
          <w:p w14:paraId="2D128D7C" w14:textId="77777777" w:rsidR="006A1CE4" w:rsidRPr="00E67E0D" w:rsidRDefault="006A1CE4" w:rsidP="00E7499B">
            <w:pPr>
              <w:pStyle w:val="TAL"/>
              <w:ind w:left="162"/>
              <w:rPr>
                <w:rFonts w:cs="Arial"/>
                <w:lang w:eastAsia="ja-JP"/>
              </w:rPr>
            </w:pPr>
            <w:r w:rsidRPr="00E67E0D">
              <w:rPr>
                <w:rFonts w:cs="Arial"/>
                <w:lang w:eastAsia="ja-JP"/>
              </w:rPr>
              <w:t>&gt;&gt;SON Information Reply</w:t>
            </w:r>
          </w:p>
        </w:tc>
        <w:tc>
          <w:tcPr>
            <w:tcW w:w="1080" w:type="dxa"/>
          </w:tcPr>
          <w:p w14:paraId="3BCA9082"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6516A97C" w14:textId="77777777" w:rsidR="006A1CE4" w:rsidRPr="00E67E0D" w:rsidRDefault="006A1CE4" w:rsidP="00E7499B">
            <w:pPr>
              <w:pStyle w:val="TAL"/>
              <w:rPr>
                <w:rFonts w:cs="Arial"/>
                <w:i/>
                <w:lang w:eastAsia="ja-JP"/>
              </w:rPr>
            </w:pPr>
          </w:p>
        </w:tc>
        <w:tc>
          <w:tcPr>
            <w:tcW w:w="1872" w:type="dxa"/>
          </w:tcPr>
          <w:p w14:paraId="3170E738" w14:textId="77777777" w:rsidR="006A1CE4" w:rsidRPr="00E67E0D" w:rsidRDefault="006A1CE4" w:rsidP="00E7499B">
            <w:pPr>
              <w:pStyle w:val="TAL"/>
              <w:rPr>
                <w:rFonts w:cs="Arial"/>
                <w:lang w:eastAsia="ja-JP"/>
              </w:rPr>
            </w:pPr>
            <w:r w:rsidRPr="00E67E0D">
              <w:rPr>
                <w:rFonts w:cs="Arial"/>
                <w:lang w:eastAsia="ja-JP"/>
              </w:rPr>
              <w:t>9.3.3.8</w:t>
            </w:r>
          </w:p>
        </w:tc>
        <w:tc>
          <w:tcPr>
            <w:tcW w:w="2880" w:type="dxa"/>
          </w:tcPr>
          <w:p w14:paraId="53631BC5" w14:textId="77777777" w:rsidR="006A1CE4" w:rsidRPr="00E67E0D" w:rsidRDefault="006A1CE4" w:rsidP="00E7499B">
            <w:pPr>
              <w:pStyle w:val="TAL"/>
              <w:rPr>
                <w:lang w:eastAsia="ja-JP"/>
              </w:rPr>
            </w:pPr>
          </w:p>
        </w:tc>
      </w:tr>
    </w:tbl>
    <w:p w14:paraId="0DEC8B5A" w14:textId="77777777" w:rsidR="006A1CE4" w:rsidRPr="00E67E0D" w:rsidRDefault="006A1CE4" w:rsidP="00E7499B"/>
    <w:p w14:paraId="46AAAD39" w14:textId="77777777" w:rsidR="006A1CE4" w:rsidRPr="00E67E0D" w:rsidRDefault="006A1CE4" w:rsidP="00E7499B">
      <w:pPr>
        <w:pStyle w:val="4"/>
      </w:pPr>
      <w:bookmarkStart w:id="4995" w:name="_Toc534720667"/>
      <w:bookmarkStart w:id="4996" w:name="_Toc525567673"/>
      <w:r w:rsidRPr="00E67E0D">
        <w:t>9.3.3.8</w:t>
      </w:r>
      <w:r w:rsidRPr="00E67E0D">
        <w:tab/>
        <w:t>SON Information Reply</w:t>
      </w:r>
      <w:bookmarkEnd w:id="4995"/>
      <w:bookmarkEnd w:id="4996"/>
    </w:p>
    <w:p w14:paraId="1CC44005" w14:textId="77777777" w:rsidR="006A1CE4" w:rsidRPr="00E67E0D" w:rsidRDefault="006A1CE4" w:rsidP="00E7499B">
      <w:r w:rsidRPr="00E67E0D">
        <w:t>This IE contains the configuration information to be replied to the NG-RAN node.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54679003" w14:textId="77777777" w:rsidTr="00E7499B">
        <w:tc>
          <w:tcPr>
            <w:tcW w:w="2448" w:type="dxa"/>
          </w:tcPr>
          <w:p w14:paraId="2FD8D144"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2BE0E230"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6D522606"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0389A52D"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52925F87"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1A3FAD1A" w14:textId="77777777" w:rsidTr="00E7499B">
        <w:tc>
          <w:tcPr>
            <w:tcW w:w="2448" w:type="dxa"/>
          </w:tcPr>
          <w:p w14:paraId="240CB85B" w14:textId="77777777" w:rsidR="006A1CE4" w:rsidRPr="00E67E0D" w:rsidRDefault="006A1CE4" w:rsidP="00E7499B">
            <w:pPr>
              <w:pStyle w:val="TAL"/>
              <w:rPr>
                <w:rFonts w:cs="Arial"/>
                <w:lang w:eastAsia="ja-JP"/>
              </w:rPr>
            </w:pPr>
            <w:r w:rsidRPr="00E67E0D">
              <w:rPr>
                <w:rFonts w:cs="Arial"/>
                <w:lang w:eastAsia="ja-JP"/>
              </w:rPr>
              <w:t>Xn TNL Configuration Info</w:t>
            </w:r>
          </w:p>
        </w:tc>
        <w:tc>
          <w:tcPr>
            <w:tcW w:w="1080" w:type="dxa"/>
          </w:tcPr>
          <w:p w14:paraId="170938CD" w14:textId="77777777" w:rsidR="006A1CE4" w:rsidRPr="00E67E0D" w:rsidRDefault="006A1CE4" w:rsidP="00E7499B">
            <w:pPr>
              <w:pStyle w:val="TAL"/>
              <w:rPr>
                <w:rFonts w:cs="Arial"/>
                <w:lang w:eastAsia="ja-JP"/>
              </w:rPr>
            </w:pPr>
            <w:r w:rsidRPr="00E67E0D">
              <w:rPr>
                <w:rFonts w:cs="Arial"/>
                <w:lang w:eastAsia="ja-JP"/>
              </w:rPr>
              <w:t>O</w:t>
            </w:r>
          </w:p>
        </w:tc>
        <w:tc>
          <w:tcPr>
            <w:tcW w:w="1440" w:type="dxa"/>
          </w:tcPr>
          <w:p w14:paraId="57D4DDB9" w14:textId="77777777" w:rsidR="006A1CE4" w:rsidRPr="00E67E0D" w:rsidRDefault="006A1CE4" w:rsidP="00E7499B">
            <w:pPr>
              <w:pStyle w:val="TAL"/>
              <w:rPr>
                <w:rFonts w:cs="Arial"/>
                <w:i/>
                <w:lang w:eastAsia="ja-JP"/>
              </w:rPr>
            </w:pPr>
          </w:p>
        </w:tc>
        <w:tc>
          <w:tcPr>
            <w:tcW w:w="1872" w:type="dxa"/>
          </w:tcPr>
          <w:p w14:paraId="1C4AE677" w14:textId="77777777" w:rsidR="006A1CE4" w:rsidRPr="00E67E0D" w:rsidRDefault="006A1CE4" w:rsidP="00E7499B">
            <w:pPr>
              <w:pStyle w:val="TAL"/>
              <w:rPr>
                <w:rFonts w:cs="Arial"/>
                <w:lang w:eastAsia="ja-JP"/>
              </w:rPr>
            </w:pPr>
            <w:r w:rsidRPr="00E67E0D">
              <w:rPr>
                <w:rFonts w:cs="Arial"/>
                <w:lang w:eastAsia="ja-JP"/>
              </w:rPr>
              <w:t>9.3.3.9</w:t>
            </w:r>
          </w:p>
        </w:tc>
        <w:tc>
          <w:tcPr>
            <w:tcW w:w="2880" w:type="dxa"/>
          </w:tcPr>
          <w:p w14:paraId="0078180F" w14:textId="77777777" w:rsidR="006A1CE4" w:rsidRPr="00E67E0D" w:rsidRDefault="006A1CE4" w:rsidP="00E7499B">
            <w:pPr>
              <w:pStyle w:val="TAL"/>
              <w:rPr>
                <w:rFonts w:cs="Arial"/>
                <w:lang w:eastAsia="ja-JP"/>
              </w:rPr>
            </w:pPr>
          </w:p>
        </w:tc>
      </w:tr>
    </w:tbl>
    <w:p w14:paraId="17E07406" w14:textId="77777777" w:rsidR="006A1CE4" w:rsidRPr="00E67E0D" w:rsidRDefault="006A1CE4" w:rsidP="00E7499B"/>
    <w:p w14:paraId="18CFC44A" w14:textId="77777777" w:rsidR="006A1CE4" w:rsidRPr="00E67E0D" w:rsidRDefault="006A1CE4" w:rsidP="00E7499B">
      <w:pPr>
        <w:pStyle w:val="4"/>
      </w:pPr>
      <w:bookmarkStart w:id="4997" w:name="_Toc534720668"/>
      <w:bookmarkStart w:id="4998" w:name="_Toc525567674"/>
      <w:r w:rsidRPr="00E67E0D">
        <w:t>9.3.3.9</w:t>
      </w:r>
      <w:r w:rsidRPr="00E67E0D">
        <w:tab/>
        <w:t>Xn TNL Configuration Info</w:t>
      </w:r>
      <w:bookmarkEnd w:id="4997"/>
      <w:bookmarkEnd w:id="4998"/>
    </w:p>
    <w:p w14:paraId="75AA0C41" w14:textId="77777777" w:rsidR="006A1CE4" w:rsidRPr="00E67E0D" w:rsidRDefault="006A1CE4" w:rsidP="00E7499B">
      <w:r w:rsidRPr="00E67E0D">
        <w:t>This IE is used for signalling Xn TNL Configuration information for automatic Xn SCTP association establishment.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70BD4790" w14:textId="77777777" w:rsidTr="00E7499B">
        <w:tc>
          <w:tcPr>
            <w:tcW w:w="2448" w:type="dxa"/>
          </w:tcPr>
          <w:p w14:paraId="17A5191B"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33C0E9DD"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0AD8A0F3"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33A33FB4"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18CFA36D"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0199784A" w14:textId="77777777" w:rsidTr="00E7499B">
        <w:tc>
          <w:tcPr>
            <w:tcW w:w="2448" w:type="dxa"/>
          </w:tcPr>
          <w:p w14:paraId="286F5DA5" w14:textId="77777777" w:rsidR="006A1CE4" w:rsidRPr="00E67E0D" w:rsidRDefault="006A1CE4" w:rsidP="00E7499B">
            <w:pPr>
              <w:pStyle w:val="TAL"/>
              <w:rPr>
                <w:rFonts w:eastAsia="Batang" w:cs="Arial"/>
                <w:b/>
                <w:lang w:eastAsia="ja-JP"/>
              </w:rPr>
            </w:pPr>
            <w:r w:rsidRPr="00E67E0D">
              <w:rPr>
                <w:rFonts w:eastAsia="Batang" w:cs="Arial"/>
                <w:b/>
                <w:lang w:eastAsia="ja-JP"/>
              </w:rPr>
              <w:t>Xn Transport Layer Addresses</w:t>
            </w:r>
          </w:p>
        </w:tc>
        <w:tc>
          <w:tcPr>
            <w:tcW w:w="1080" w:type="dxa"/>
          </w:tcPr>
          <w:p w14:paraId="53684002" w14:textId="77777777" w:rsidR="006A1CE4" w:rsidRPr="00E67E0D" w:rsidRDefault="006A1CE4" w:rsidP="00E7499B">
            <w:pPr>
              <w:pStyle w:val="TAL"/>
              <w:rPr>
                <w:rFonts w:cs="Arial"/>
                <w:lang w:eastAsia="ja-JP"/>
              </w:rPr>
            </w:pPr>
          </w:p>
        </w:tc>
        <w:tc>
          <w:tcPr>
            <w:tcW w:w="1440" w:type="dxa"/>
          </w:tcPr>
          <w:p w14:paraId="616C67FD" w14:textId="77777777" w:rsidR="006A1CE4" w:rsidRPr="00E67E0D" w:rsidRDefault="006A1CE4" w:rsidP="00E7499B">
            <w:pPr>
              <w:pStyle w:val="TAL"/>
              <w:rPr>
                <w:i/>
                <w:lang w:eastAsia="ja-JP"/>
              </w:rPr>
            </w:pPr>
            <w:r w:rsidRPr="00E67E0D">
              <w:rPr>
                <w:rFonts w:cs="Arial"/>
                <w:i/>
                <w:lang w:eastAsia="ja-JP"/>
              </w:rPr>
              <w:t>1..&lt;maxnoofXnTLAs&gt;</w:t>
            </w:r>
          </w:p>
        </w:tc>
        <w:tc>
          <w:tcPr>
            <w:tcW w:w="1872" w:type="dxa"/>
          </w:tcPr>
          <w:p w14:paraId="16DE37E5" w14:textId="77777777" w:rsidR="006A1CE4" w:rsidRPr="00E67E0D" w:rsidRDefault="006A1CE4" w:rsidP="00E7499B">
            <w:pPr>
              <w:pStyle w:val="TAL"/>
              <w:rPr>
                <w:lang w:eastAsia="ja-JP"/>
              </w:rPr>
            </w:pPr>
          </w:p>
        </w:tc>
        <w:tc>
          <w:tcPr>
            <w:tcW w:w="2880" w:type="dxa"/>
          </w:tcPr>
          <w:p w14:paraId="6612FDA4" w14:textId="77777777" w:rsidR="006A1CE4" w:rsidRPr="00E67E0D" w:rsidRDefault="006A1CE4" w:rsidP="00E7499B">
            <w:pPr>
              <w:pStyle w:val="TAL"/>
              <w:rPr>
                <w:lang w:eastAsia="ja-JP"/>
              </w:rPr>
            </w:pPr>
          </w:p>
        </w:tc>
      </w:tr>
      <w:tr w:rsidR="006A1CE4" w:rsidRPr="00E67E0D" w14:paraId="63723DF0" w14:textId="77777777" w:rsidTr="00E7499B">
        <w:tc>
          <w:tcPr>
            <w:tcW w:w="2448" w:type="dxa"/>
          </w:tcPr>
          <w:p w14:paraId="77A85E16" w14:textId="77777777" w:rsidR="006A1CE4" w:rsidRPr="00E67E0D" w:rsidRDefault="006A1CE4" w:rsidP="00E7499B">
            <w:pPr>
              <w:pStyle w:val="TAL"/>
              <w:ind w:left="72"/>
              <w:rPr>
                <w:rFonts w:cs="Arial"/>
                <w:lang w:eastAsia="ja-JP"/>
              </w:rPr>
            </w:pPr>
            <w:r w:rsidRPr="00E67E0D">
              <w:rPr>
                <w:rFonts w:cs="Arial"/>
                <w:lang w:eastAsia="ja-JP"/>
              </w:rPr>
              <w:t>&gt;Transport Layer Address</w:t>
            </w:r>
          </w:p>
        </w:tc>
        <w:tc>
          <w:tcPr>
            <w:tcW w:w="1080" w:type="dxa"/>
          </w:tcPr>
          <w:p w14:paraId="112E5C78"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3A9E2AF4" w14:textId="77777777" w:rsidR="006A1CE4" w:rsidRPr="00E67E0D" w:rsidRDefault="006A1CE4" w:rsidP="00E7499B">
            <w:pPr>
              <w:pStyle w:val="TAL"/>
              <w:rPr>
                <w:rFonts w:cs="Arial"/>
                <w:i/>
                <w:lang w:eastAsia="ja-JP"/>
              </w:rPr>
            </w:pPr>
          </w:p>
        </w:tc>
        <w:tc>
          <w:tcPr>
            <w:tcW w:w="1872" w:type="dxa"/>
          </w:tcPr>
          <w:p w14:paraId="60E2B7CB" w14:textId="77777777" w:rsidR="006A1CE4" w:rsidRPr="00E67E0D" w:rsidRDefault="006A1CE4" w:rsidP="00E7499B">
            <w:pPr>
              <w:pStyle w:val="TAL"/>
              <w:rPr>
                <w:rFonts w:cs="Arial"/>
                <w:lang w:eastAsia="ja-JP"/>
              </w:rPr>
            </w:pPr>
            <w:r w:rsidRPr="00E67E0D">
              <w:rPr>
                <w:rFonts w:cs="Arial"/>
                <w:lang w:eastAsia="ja-JP"/>
              </w:rPr>
              <w:t>9.3.2.4</w:t>
            </w:r>
          </w:p>
        </w:tc>
        <w:tc>
          <w:tcPr>
            <w:tcW w:w="2880" w:type="dxa"/>
          </w:tcPr>
          <w:p w14:paraId="74B1C8D3" w14:textId="77777777" w:rsidR="006A1CE4" w:rsidRPr="00E67E0D" w:rsidRDefault="006A1CE4" w:rsidP="00E7499B">
            <w:pPr>
              <w:pStyle w:val="TAL"/>
              <w:rPr>
                <w:rFonts w:cs="Arial"/>
                <w:lang w:eastAsia="ja-JP"/>
              </w:rPr>
            </w:pPr>
            <w:r w:rsidRPr="00E67E0D">
              <w:rPr>
                <w:rFonts w:cs="Arial"/>
                <w:lang w:eastAsia="zh-CN"/>
              </w:rPr>
              <w:t>Transport Layer Addresses for Xn SCTP endpoint</w:t>
            </w:r>
            <w:r w:rsidRPr="00E67E0D">
              <w:rPr>
                <w:rFonts w:cs="Arial"/>
                <w:lang w:eastAsia="ja-JP"/>
              </w:rPr>
              <w:t>.</w:t>
            </w:r>
          </w:p>
        </w:tc>
      </w:tr>
      <w:tr w:rsidR="006A1CE4" w:rsidRPr="00E67E0D" w14:paraId="58AF9140" w14:textId="77777777" w:rsidTr="00E7499B">
        <w:tc>
          <w:tcPr>
            <w:tcW w:w="2448" w:type="dxa"/>
          </w:tcPr>
          <w:p w14:paraId="30BF009F" w14:textId="77777777" w:rsidR="006A1CE4" w:rsidRPr="00E67E0D" w:rsidRDefault="006A1CE4" w:rsidP="00E7499B">
            <w:pPr>
              <w:pStyle w:val="TAL"/>
              <w:rPr>
                <w:rFonts w:cs="Arial"/>
                <w:b/>
                <w:lang w:eastAsia="ja-JP"/>
              </w:rPr>
            </w:pPr>
            <w:r w:rsidRPr="00E67E0D">
              <w:rPr>
                <w:rFonts w:cs="Arial"/>
                <w:b/>
                <w:lang w:eastAsia="ja-JP"/>
              </w:rPr>
              <w:t>Xn Extended Transport Layer Addresses</w:t>
            </w:r>
          </w:p>
        </w:tc>
        <w:tc>
          <w:tcPr>
            <w:tcW w:w="1080" w:type="dxa"/>
          </w:tcPr>
          <w:p w14:paraId="2A87A4D6" w14:textId="77777777" w:rsidR="006A1CE4" w:rsidRPr="00E67E0D" w:rsidRDefault="006A1CE4" w:rsidP="00E7499B">
            <w:pPr>
              <w:pStyle w:val="TAL"/>
              <w:rPr>
                <w:rFonts w:cs="Arial"/>
                <w:lang w:eastAsia="ja-JP"/>
              </w:rPr>
            </w:pPr>
          </w:p>
        </w:tc>
        <w:tc>
          <w:tcPr>
            <w:tcW w:w="1440" w:type="dxa"/>
          </w:tcPr>
          <w:p w14:paraId="30CB6DC0" w14:textId="77777777" w:rsidR="006A1CE4" w:rsidRPr="00E67E0D" w:rsidRDefault="006A1CE4" w:rsidP="00E7499B">
            <w:pPr>
              <w:pStyle w:val="TAL"/>
              <w:rPr>
                <w:rFonts w:cs="Arial"/>
                <w:i/>
                <w:lang w:eastAsia="ja-JP"/>
              </w:rPr>
            </w:pPr>
            <w:r w:rsidRPr="00E67E0D">
              <w:rPr>
                <w:rFonts w:cs="Arial"/>
                <w:i/>
                <w:iCs/>
                <w:lang w:eastAsia="ja-JP"/>
              </w:rPr>
              <w:t>0..&lt;</w:t>
            </w:r>
            <w:r w:rsidRPr="00E67E0D">
              <w:rPr>
                <w:rFonts w:cs="Arial"/>
                <w:bCs/>
                <w:i/>
                <w:iCs/>
                <w:lang w:eastAsia="ja-JP"/>
              </w:rPr>
              <w:t>maxnoofXnExtTLAs&gt;</w:t>
            </w:r>
          </w:p>
        </w:tc>
        <w:tc>
          <w:tcPr>
            <w:tcW w:w="1872" w:type="dxa"/>
          </w:tcPr>
          <w:p w14:paraId="073E2796" w14:textId="77777777" w:rsidR="006A1CE4" w:rsidRPr="00E67E0D" w:rsidRDefault="006A1CE4" w:rsidP="00E7499B">
            <w:pPr>
              <w:pStyle w:val="TAL"/>
              <w:rPr>
                <w:rFonts w:cs="Arial"/>
                <w:lang w:eastAsia="ja-JP"/>
              </w:rPr>
            </w:pPr>
          </w:p>
        </w:tc>
        <w:tc>
          <w:tcPr>
            <w:tcW w:w="2880" w:type="dxa"/>
          </w:tcPr>
          <w:p w14:paraId="768147E2" w14:textId="77777777" w:rsidR="006A1CE4" w:rsidRPr="00E67E0D" w:rsidRDefault="006A1CE4" w:rsidP="00E7499B">
            <w:pPr>
              <w:pStyle w:val="TAL"/>
              <w:rPr>
                <w:rFonts w:cs="Arial"/>
                <w:lang w:eastAsia="zh-CN"/>
              </w:rPr>
            </w:pPr>
          </w:p>
        </w:tc>
      </w:tr>
      <w:tr w:rsidR="006A1CE4" w:rsidRPr="00E67E0D" w14:paraId="5219CECC" w14:textId="77777777" w:rsidTr="00E7499B">
        <w:tc>
          <w:tcPr>
            <w:tcW w:w="2448" w:type="dxa"/>
          </w:tcPr>
          <w:p w14:paraId="626430AB" w14:textId="77777777" w:rsidR="006A1CE4" w:rsidRPr="00E67E0D" w:rsidRDefault="006A1CE4" w:rsidP="00E7499B">
            <w:pPr>
              <w:pStyle w:val="TAL"/>
              <w:ind w:left="72"/>
              <w:rPr>
                <w:rFonts w:cs="Arial"/>
                <w:lang w:eastAsia="ja-JP"/>
              </w:rPr>
            </w:pPr>
            <w:r w:rsidRPr="00E67E0D">
              <w:rPr>
                <w:rFonts w:cs="Arial"/>
                <w:lang w:eastAsia="ja-JP"/>
              </w:rPr>
              <w:t>&gt;IP-Sec Transport Layer Address</w:t>
            </w:r>
          </w:p>
        </w:tc>
        <w:tc>
          <w:tcPr>
            <w:tcW w:w="1080" w:type="dxa"/>
          </w:tcPr>
          <w:p w14:paraId="38AC09F5" w14:textId="77777777" w:rsidR="006A1CE4" w:rsidRPr="00E67E0D" w:rsidRDefault="006A1CE4" w:rsidP="00E7499B">
            <w:pPr>
              <w:pStyle w:val="TAL"/>
              <w:rPr>
                <w:rFonts w:cs="Arial"/>
                <w:lang w:eastAsia="ja-JP"/>
              </w:rPr>
            </w:pPr>
            <w:r w:rsidRPr="00E67E0D">
              <w:rPr>
                <w:rFonts w:cs="Arial"/>
                <w:lang w:eastAsia="ja-JP"/>
              </w:rPr>
              <w:t>O</w:t>
            </w:r>
          </w:p>
        </w:tc>
        <w:tc>
          <w:tcPr>
            <w:tcW w:w="1440" w:type="dxa"/>
          </w:tcPr>
          <w:p w14:paraId="3B06BCD1" w14:textId="77777777" w:rsidR="006A1CE4" w:rsidRPr="00E67E0D" w:rsidRDefault="006A1CE4" w:rsidP="00E7499B">
            <w:pPr>
              <w:pStyle w:val="TAL"/>
              <w:rPr>
                <w:rFonts w:cs="Arial"/>
                <w:i/>
                <w:lang w:eastAsia="ja-JP"/>
              </w:rPr>
            </w:pPr>
          </w:p>
        </w:tc>
        <w:tc>
          <w:tcPr>
            <w:tcW w:w="1872" w:type="dxa"/>
          </w:tcPr>
          <w:p w14:paraId="0C867C57" w14:textId="77777777" w:rsidR="006A1CE4" w:rsidRPr="00E67E0D" w:rsidRDefault="006A1CE4" w:rsidP="00E7499B">
            <w:pPr>
              <w:pStyle w:val="TAL"/>
              <w:rPr>
                <w:rFonts w:cs="Arial"/>
                <w:lang w:eastAsia="ja-JP"/>
              </w:rPr>
            </w:pPr>
            <w:r w:rsidRPr="00E67E0D">
              <w:rPr>
                <w:rFonts w:cs="Arial"/>
                <w:lang w:eastAsia="ja-JP"/>
              </w:rPr>
              <w:t>Transport Layer Address</w:t>
            </w:r>
          </w:p>
          <w:p w14:paraId="1E5CC3FD" w14:textId="77777777" w:rsidR="006A1CE4" w:rsidRPr="00E67E0D" w:rsidRDefault="006A1CE4" w:rsidP="00E7499B">
            <w:pPr>
              <w:pStyle w:val="TAL"/>
              <w:rPr>
                <w:rFonts w:cs="Arial"/>
                <w:lang w:eastAsia="ja-JP"/>
              </w:rPr>
            </w:pPr>
            <w:r w:rsidRPr="00E67E0D">
              <w:rPr>
                <w:rFonts w:cs="Arial"/>
                <w:lang w:eastAsia="ja-JP"/>
              </w:rPr>
              <w:t>9.3.2.4</w:t>
            </w:r>
          </w:p>
        </w:tc>
        <w:tc>
          <w:tcPr>
            <w:tcW w:w="2880" w:type="dxa"/>
          </w:tcPr>
          <w:p w14:paraId="67D78518" w14:textId="77777777" w:rsidR="006A1CE4" w:rsidRPr="00E67E0D" w:rsidRDefault="006A1CE4" w:rsidP="00E7499B">
            <w:pPr>
              <w:pStyle w:val="TAL"/>
              <w:rPr>
                <w:lang w:eastAsia="ja-JP"/>
              </w:rPr>
            </w:pPr>
            <w:r w:rsidRPr="00E67E0D">
              <w:rPr>
                <w:lang w:eastAsia="ja-JP"/>
              </w:rPr>
              <w:t>Transport Layer Addresses for IP-Sec endpoint.</w:t>
            </w:r>
          </w:p>
        </w:tc>
      </w:tr>
      <w:tr w:rsidR="006A1CE4" w:rsidRPr="00E67E0D" w14:paraId="4AAEE861" w14:textId="77777777" w:rsidTr="00E7499B">
        <w:tc>
          <w:tcPr>
            <w:tcW w:w="2448" w:type="dxa"/>
          </w:tcPr>
          <w:p w14:paraId="431F4339" w14:textId="77777777" w:rsidR="006A1CE4" w:rsidRPr="00E67E0D" w:rsidRDefault="006A1CE4" w:rsidP="00E7499B">
            <w:pPr>
              <w:pStyle w:val="TAL"/>
              <w:ind w:left="72"/>
              <w:rPr>
                <w:rFonts w:cs="Arial"/>
                <w:lang w:eastAsia="ja-JP"/>
              </w:rPr>
            </w:pPr>
            <w:r w:rsidRPr="00E67E0D">
              <w:rPr>
                <w:rFonts w:cs="Arial"/>
                <w:lang w:eastAsia="ja-JP"/>
              </w:rPr>
              <w:t>&gt;</w:t>
            </w:r>
            <w:r w:rsidRPr="00E67E0D">
              <w:rPr>
                <w:rFonts w:cs="Arial"/>
                <w:b/>
                <w:lang w:eastAsia="ja-JP"/>
              </w:rPr>
              <w:t>Xn GTP Transport Layer Addresses</w:t>
            </w:r>
          </w:p>
        </w:tc>
        <w:tc>
          <w:tcPr>
            <w:tcW w:w="1080" w:type="dxa"/>
          </w:tcPr>
          <w:p w14:paraId="2162B6C1" w14:textId="77777777" w:rsidR="006A1CE4" w:rsidRPr="00E67E0D" w:rsidRDefault="006A1CE4" w:rsidP="00E7499B">
            <w:pPr>
              <w:pStyle w:val="TAL"/>
              <w:rPr>
                <w:rFonts w:cs="Arial"/>
                <w:lang w:eastAsia="ja-JP"/>
              </w:rPr>
            </w:pPr>
          </w:p>
        </w:tc>
        <w:tc>
          <w:tcPr>
            <w:tcW w:w="1440" w:type="dxa"/>
          </w:tcPr>
          <w:p w14:paraId="6309C3CE" w14:textId="77777777" w:rsidR="006A1CE4" w:rsidRPr="00E67E0D" w:rsidRDefault="006A1CE4" w:rsidP="00E7499B">
            <w:pPr>
              <w:pStyle w:val="TAL"/>
              <w:rPr>
                <w:rFonts w:cs="Arial"/>
                <w:i/>
                <w:iCs/>
                <w:lang w:eastAsia="ja-JP"/>
              </w:rPr>
            </w:pPr>
            <w:r w:rsidRPr="00E67E0D">
              <w:rPr>
                <w:rFonts w:cs="Arial"/>
                <w:i/>
                <w:iCs/>
                <w:lang w:eastAsia="ja-JP"/>
              </w:rPr>
              <w:t>0..&lt;</w:t>
            </w:r>
            <w:r w:rsidRPr="00E67E0D">
              <w:rPr>
                <w:rFonts w:cs="Arial"/>
                <w:bCs/>
                <w:i/>
                <w:iCs/>
                <w:lang w:eastAsia="ja-JP"/>
              </w:rPr>
              <w:t>maxnoofXnGTP-TLAs&gt;</w:t>
            </w:r>
          </w:p>
        </w:tc>
        <w:tc>
          <w:tcPr>
            <w:tcW w:w="1872" w:type="dxa"/>
          </w:tcPr>
          <w:p w14:paraId="08A9B0CC" w14:textId="77777777" w:rsidR="006A1CE4" w:rsidRPr="00E67E0D" w:rsidRDefault="006A1CE4" w:rsidP="00E7499B">
            <w:pPr>
              <w:pStyle w:val="TAL"/>
              <w:rPr>
                <w:rFonts w:cs="Arial"/>
                <w:lang w:eastAsia="ja-JP"/>
              </w:rPr>
            </w:pPr>
          </w:p>
        </w:tc>
        <w:tc>
          <w:tcPr>
            <w:tcW w:w="2880" w:type="dxa"/>
          </w:tcPr>
          <w:p w14:paraId="70F0385B" w14:textId="77777777" w:rsidR="006A1CE4" w:rsidRPr="00E67E0D" w:rsidRDefault="006A1CE4" w:rsidP="00E7499B">
            <w:pPr>
              <w:pStyle w:val="TAL"/>
              <w:rPr>
                <w:lang w:eastAsia="ja-JP"/>
              </w:rPr>
            </w:pPr>
          </w:p>
        </w:tc>
      </w:tr>
      <w:tr w:rsidR="006A1CE4" w:rsidRPr="00E67E0D" w14:paraId="6DFAFE6F" w14:textId="77777777" w:rsidTr="00E7499B">
        <w:tc>
          <w:tcPr>
            <w:tcW w:w="2448" w:type="dxa"/>
          </w:tcPr>
          <w:p w14:paraId="3315ABAE" w14:textId="77777777" w:rsidR="006A1CE4" w:rsidRPr="00E67E0D" w:rsidRDefault="006A1CE4" w:rsidP="00E7499B">
            <w:pPr>
              <w:pStyle w:val="TAL"/>
              <w:ind w:left="162"/>
              <w:rPr>
                <w:rFonts w:cs="Arial"/>
                <w:lang w:eastAsia="ja-JP"/>
              </w:rPr>
            </w:pPr>
            <w:r w:rsidRPr="00E67E0D">
              <w:rPr>
                <w:rFonts w:cs="Arial"/>
                <w:lang w:eastAsia="ja-JP"/>
              </w:rPr>
              <w:t>&gt;&gt;GTP Transport Layer Address</w:t>
            </w:r>
          </w:p>
        </w:tc>
        <w:tc>
          <w:tcPr>
            <w:tcW w:w="1080" w:type="dxa"/>
          </w:tcPr>
          <w:p w14:paraId="6167EEE7"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6B44F2B3" w14:textId="77777777" w:rsidR="006A1CE4" w:rsidRPr="00E67E0D" w:rsidRDefault="006A1CE4" w:rsidP="00E7499B">
            <w:pPr>
              <w:pStyle w:val="TAL"/>
              <w:rPr>
                <w:rFonts w:cs="Arial"/>
                <w:i/>
                <w:lang w:eastAsia="ja-JP"/>
              </w:rPr>
            </w:pPr>
          </w:p>
        </w:tc>
        <w:tc>
          <w:tcPr>
            <w:tcW w:w="1872" w:type="dxa"/>
          </w:tcPr>
          <w:p w14:paraId="4F1FB49D" w14:textId="77777777" w:rsidR="006A1CE4" w:rsidRPr="00E67E0D" w:rsidRDefault="006A1CE4" w:rsidP="00E7499B">
            <w:pPr>
              <w:pStyle w:val="TAL"/>
              <w:rPr>
                <w:rFonts w:cs="Arial"/>
                <w:lang w:eastAsia="ja-JP"/>
              </w:rPr>
            </w:pPr>
            <w:r w:rsidRPr="00E67E0D">
              <w:rPr>
                <w:rFonts w:cs="Arial"/>
                <w:lang w:eastAsia="ja-JP"/>
              </w:rPr>
              <w:t>Transport Layer Address</w:t>
            </w:r>
          </w:p>
          <w:p w14:paraId="0E60C0FB" w14:textId="77777777" w:rsidR="006A1CE4" w:rsidRPr="00E67E0D" w:rsidRDefault="006A1CE4" w:rsidP="00E7499B">
            <w:pPr>
              <w:pStyle w:val="TAL"/>
              <w:rPr>
                <w:rFonts w:cs="Arial"/>
                <w:lang w:eastAsia="ja-JP"/>
              </w:rPr>
            </w:pPr>
            <w:r w:rsidRPr="00E67E0D">
              <w:rPr>
                <w:rFonts w:cs="Arial"/>
                <w:lang w:eastAsia="ja-JP"/>
              </w:rPr>
              <w:t>9.3.2.4</w:t>
            </w:r>
          </w:p>
        </w:tc>
        <w:tc>
          <w:tcPr>
            <w:tcW w:w="2880" w:type="dxa"/>
          </w:tcPr>
          <w:p w14:paraId="30D81DC6" w14:textId="77777777" w:rsidR="006A1CE4" w:rsidRPr="00E67E0D" w:rsidRDefault="006A1CE4" w:rsidP="00E7499B">
            <w:pPr>
              <w:pStyle w:val="TAL"/>
              <w:rPr>
                <w:rFonts w:cs="Arial"/>
                <w:lang w:eastAsia="ja-JP"/>
              </w:rPr>
            </w:pPr>
            <w:r w:rsidRPr="00E67E0D">
              <w:rPr>
                <w:rFonts w:cs="Arial"/>
                <w:bCs/>
                <w:lang w:eastAsia="zh-CN"/>
              </w:rPr>
              <w:t>GTP Transport Layer Addresses for GTP end-points (used for data forwarding over Xn).</w:t>
            </w:r>
          </w:p>
        </w:tc>
      </w:tr>
    </w:tbl>
    <w:p w14:paraId="50FFC96E" w14:textId="77777777" w:rsidR="006A1CE4" w:rsidRPr="00E67E0D" w:rsidRDefault="006A1CE4" w:rsidP="00E7499B"/>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7B653A3C" w14:textId="77777777" w:rsidTr="00E7499B">
        <w:tc>
          <w:tcPr>
            <w:tcW w:w="3528" w:type="dxa"/>
          </w:tcPr>
          <w:p w14:paraId="7FDF6A62"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3901213F"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63DC4D8D" w14:textId="77777777" w:rsidTr="00E7499B">
        <w:tc>
          <w:tcPr>
            <w:tcW w:w="3528" w:type="dxa"/>
          </w:tcPr>
          <w:p w14:paraId="75781385" w14:textId="77777777" w:rsidR="006A1CE4" w:rsidRPr="00E67E0D" w:rsidRDefault="006A1CE4" w:rsidP="00E7499B">
            <w:pPr>
              <w:pStyle w:val="TAL"/>
              <w:rPr>
                <w:rFonts w:cs="Arial"/>
                <w:lang w:eastAsia="ja-JP"/>
              </w:rPr>
            </w:pPr>
            <w:r w:rsidRPr="00E67E0D">
              <w:rPr>
                <w:rFonts w:cs="Arial"/>
                <w:lang w:eastAsia="ja-JP"/>
              </w:rPr>
              <w:t>maxnoofXnTLAs</w:t>
            </w:r>
          </w:p>
        </w:tc>
        <w:tc>
          <w:tcPr>
            <w:tcW w:w="6192" w:type="dxa"/>
          </w:tcPr>
          <w:p w14:paraId="1A91BBBF" w14:textId="77777777" w:rsidR="006A1CE4" w:rsidRPr="00E67E0D" w:rsidRDefault="006A1CE4" w:rsidP="00E7499B">
            <w:pPr>
              <w:pStyle w:val="TAL"/>
              <w:rPr>
                <w:rFonts w:cs="Arial"/>
                <w:lang w:eastAsia="ja-JP"/>
              </w:rPr>
            </w:pPr>
            <w:r w:rsidRPr="00E67E0D">
              <w:rPr>
                <w:rFonts w:cs="Arial"/>
                <w:lang w:eastAsia="ja-JP"/>
              </w:rPr>
              <w:t>Maximum no. of Xn Transport Layer Addresses for an SCTP end-point. Value is 2.</w:t>
            </w:r>
          </w:p>
        </w:tc>
      </w:tr>
      <w:tr w:rsidR="006A1CE4" w:rsidRPr="00E67E0D" w14:paraId="04970C8D" w14:textId="77777777" w:rsidTr="00E7499B">
        <w:tc>
          <w:tcPr>
            <w:tcW w:w="3528" w:type="dxa"/>
          </w:tcPr>
          <w:p w14:paraId="1597F8C9" w14:textId="77777777" w:rsidR="006A1CE4" w:rsidRPr="00E67E0D" w:rsidRDefault="006A1CE4" w:rsidP="00E7499B">
            <w:pPr>
              <w:pStyle w:val="TAL"/>
              <w:rPr>
                <w:rFonts w:cs="Arial"/>
                <w:lang w:eastAsia="zh-CN"/>
              </w:rPr>
            </w:pPr>
            <w:r w:rsidRPr="00E67E0D">
              <w:rPr>
                <w:rFonts w:cs="Arial"/>
                <w:lang w:eastAsia="ja-JP"/>
              </w:rPr>
              <w:t>maxnoofXnExtTLAs</w:t>
            </w:r>
          </w:p>
        </w:tc>
        <w:tc>
          <w:tcPr>
            <w:tcW w:w="6192" w:type="dxa"/>
          </w:tcPr>
          <w:p w14:paraId="022FF357" w14:textId="77777777" w:rsidR="006A1CE4" w:rsidRPr="00E67E0D" w:rsidRDefault="006A1CE4" w:rsidP="00E7499B">
            <w:pPr>
              <w:pStyle w:val="TAL"/>
              <w:rPr>
                <w:rFonts w:cs="Arial"/>
                <w:snapToGrid w:val="0"/>
                <w:lang w:eastAsia="ja-JP"/>
              </w:rPr>
            </w:pPr>
            <w:r w:rsidRPr="00E67E0D">
              <w:rPr>
                <w:rFonts w:cs="Arial"/>
                <w:lang w:eastAsia="ja-JP"/>
              </w:rPr>
              <w:t>Maximum no. of Xn Extended Transport Layer Addresses in the message. Value is 16.</w:t>
            </w:r>
          </w:p>
        </w:tc>
      </w:tr>
      <w:tr w:rsidR="006A1CE4" w:rsidRPr="00E67E0D" w14:paraId="39C13B3F" w14:textId="77777777" w:rsidTr="00E7499B">
        <w:tc>
          <w:tcPr>
            <w:tcW w:w="3528" w:type="dxa"/>
          </w:tcPr>
          <w:p w14:paraId="31C93CB1" w14:textId="77777777" w:rsidR="006A1CE4" w:rsidRPr="00E67E0D" w:rsidRDefault="006A1CE4" w:rsidP="00E7499B">
            <w:pPr>
              <w:pStyle w:val="TAL"/>
              <w:rPr>
                <w:rFonts w:cs="Arial"/>
                <w:lang w:eastAsia="zh-CN"/>
              </w:rPr>
            </w:pPr>
            <w:r w:rsidRPr="00E67E0D">
              <w:rPr>
                <w:rFonts w:cs="Arial"/>
                <w:lang w:eastAsia="ja-JP"/>
              </w:rPr>
              <w:t>maxnoofXnGTP-TLAs</w:t>
            </w:r>
          </w:p>
        </w:tc>
        <w:tc>
          <w:tcPr>
            <w:tcW w:w="6192" w:type="dxa"/>
          </w:tcPr>
          <w:p w14:paraId="102A1701" w14:textId="77777777" w:rsidR="006A1CE4" w:rsidRPr="00E67E0D" w:rsidRDefault="006A1CE4" w:rsidP="00E7499B">
            <w:pPr>
              <w:pStyle w:val="TAL"/>
              <w:rPr>
                <w:rFonts w:cs="Arial"/>
                <w:snapToGrid w:val="0"/>
                <w:lang w:eastAsia="ja-JP"/>
              </w:rPr>
            </w:pPr>
            <w:r w:rsidRPr="00E67E0D">
              <w:rPr>
                <w:rFonts w:cs="Arial"/>
                <w:lang w:eastAsia="ja-JP"/>
              </w:rPr>
              <w:t>Maximum no. of Xn GTP Transport Layer Addresses for a GTP end-point in the message. Value is 16.</w:t>
            </w:r>
          </w:p>
        </w:tc>
      </w:tr>
    </w:tbl>
    <w:p w14:paraId="450AB2B8" w14:textId="77777777" w:rsidR="006A1CE4" w:rsidRPr="00E67E0D" w:rsidRDefault="006A1CE4" w:rsidP="00E7499B"/>
    <w:p w14:paraId="4677224C" w14:textId="77777777" w:rsidR="006A1CE4" w:rsidRPr="00E67E0D" w:rsidRDefault="006A1CE4" w:rsidP="00E7499B">
      <w:pPr>
        <w:pStyle w:val="4"/>
      </w:pPr>
      <w:bookmarkStart w:id="4999" w:name="_Toc534720669"/>
      <w:bookmarkStart w:id="5000" w:name="_Toc525567675"/>
      <w:r w:rsidRPr="00E67E0D">
        <w:t>9.3.3.10</w:t>
      </w:r>
      <w:r w:rsidRPr="00E67E0D">
        <w:tab/>
        <w:t>TAC</w:t>
      </w:r>
      <w:bookmarkEnd w:id="4999"/>
      <w:bookmarkEnd w:id="5000"/>
    </w:p>
    <w:p w14:paraId="636B9533" w14:textId="77777777" w:rsidR="006A1CE4" w:rsidRPr="00E67E0D" w:rsidRDefault="006A1CE4" w:rsidP="00E7499B">
      <w:pPr>
        <w:keepNext/>
        <w:rPr>
          <w:lang w:eastAsia="zh-CN"/>
        </w:rPr>
      </w:pPr>
      <w:r w:rsidRPr="00E67E0D">
        <w:t>This IE is used to uniquely identify a Tracking Area Code.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32B2BDD8" w14:textId="77777777" w:rsidTr="00E7499B">
        <w:tc>
          <w:tcPr>
            <w:tcW w:w="2448" w:type="dxa"/>
          </w:tcPr>
          <w:p w14:paraId="3147AC55"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25AAF473"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2A70A2C4"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3E20FB84"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125DC748"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7ACA29D2" w14:textId="77777777" w:rsidTr="00E7499B">
        <w:tc>
          <w:tcPr>
            <w:tcW w:w="2448" w:type="dxa"/>
          </w:tcPr>
          <w:p w14:paraId="0E29D326" w14:textId="77777777" w:rsidR="006A1CE4" w:rsidRPr="00E67E0D" w:rsidRDefault="006A1CE4" w:rsidP="00E7499B">
            <w:pPr>
              <w:pStyle w:val="TAL"/>
              <w:rPr>
                <w:rFonts w:eastAsia="Batang" w:cs="Arial"/>
                <w:lang w:eastAsia="ja-JP"/>
              </w:rPr>
            </w:pPr>
            <w:r w:rsidRPr="00E67E0D">
              <w:rPr>
                <w:rFonts w:eastAsia="Batang" w:cs="Arial"/>
                <w:lang w:eastAsia="ja-JP"/>
              </w:rPr>
              <w:t>TAC</w:t>
            </w:r>
          </w:p>
        </w:tc>
        <w:tc>
          <w:tcPr>
            <w:tcW w:w="1080" w:type="dxa"/>
          </w:tcPr>
          <w:p w14:paraId="75961DD0"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1B029992" w14:textId="77777777" w:rsidR="006A1CE4" w:rsidRPr="00E67E0D" w:rsidRDefault="006A1CE4" w:rsidP="00E7499B">
            <w:pPr>
              <w:pStyle w:val="TAL"/>
              <w:rPr>
                <w:i/>
                <w:lang w:eastAsia="ja-JP"/>
              </w:rPr>
            </w:pPr>
          </w:p>
        </w:tc>
        <w:tc>
          <w:tcPr>
            <w:tcW w:w="1872" w:type="dxa"/>
          </w:tcPr>
          <w:p w14:paraId="4DCA23D2" w14:textId="77777777" w:rsidR="006A1CE4" w:rsidRPr="00E67E0D" w:rsidRDefault="006A1CE4" w:rsidP="00E7499B">
            <w:pPr>
              <w:pStyle w:val="TAL"/>
              <w:rPr>
                <w:lang w:eastAsia="ja-JP"/>
              </w:rPr>
            </w:pPr>
            <w:r w:rsidRPr="00E67E0D">
              <w:rPr>
                <w:lang w:eastAsia="ja-JP"/>
              </w:rPr>
              <w:t>OCTET STRING (SIZE(3))</w:t>
            </w:r>
          </w:p>
        </w:tc>
        <w:tc>
          <w:tcPr>
            <w:tcW w:w="2880" w:type="dxa"/>
          </w:tcPr>
          <w:p w14:paraId="5ECD0874" w14:textId="77777777" w:rsidR="006A1CE4" w:rsidRPr="00E67E0D" w:rsidRDefault="006A1CE4" w:rsidP="00E7499B">
            <w:pPr>
              <w:pStyle w:val="TAL"/>
              <w:rPr>
                <w:lang w:eastAsia="ja-JP"/>
              </w:rPr>
            </w:pPr>
          </w:p>
        </w:tc>
      </w:tr>
    </w:tbl>
    <w:p w14:paraId="38B35BC5" w14:textId="77777777" w:rsidR="006A1CE4" w:rsidRPr="00E67E0D" w:rsidRDefault="006A1CE4" w:rsidP="00E7499B"/>
    <w:p w14:paraId="53D45F6B" w14:textId="77777777" w:rsidR="006A1CE4" w:rsidRPr="00E67E0D" w:rsidRDefault="006A1CE4" w:rsidP="00E7499B">
      <w:pPr>
        <w:pStyle w:val="4"/>
      </w:pPr>
      <w:bookmarkStart w:id="5001" w:name="_Toc534720670"/>
      <w:bookmarkStart w:id="5002" w:name="_Toc525567676"/>
      <w:r w:rsidRPr="00E67E0D">
        <w:t>9.3.3.11</w:t>
      </w:r>
      <w:r w:rsidRPr="00E67E0D">
        <w:tab/>
        <w:t>TAI</w:t>
      </w:r>
      <w:bookmarkEnd w:id="5001"/>
      <w:bookmarkEnd w:id="5002"/>
    </w:p>
    <w:p w14:paraId="155D7752" w14:textId="77777777" w:rsidR="006A1CE4" w:rsidRPr="00E67E0D" w:rsidRDefault="006A1CE4" w:rsidP="00E7499B">
      <w:pPr>
        <w:keepNext/>
        <w:rPr>
          <w:lang w:eastAsia="zh-CN"/>
        </w:rPr>
      </w:pPr>
      <w:r w:rsidRPr="00E67E0D">
        <w:t>This IE is used to uniquely identify a Tracking Area.</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00303B52" w14:textId="77777777" w:rsidTr="00E7499B">
        <w:tc>
          <w:tcPr>
            <w:tcW w:w="2448" w:type="dxa"/>
          </w:tcPr>
          <w:p w14:paraId="3DB74A66"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3BADFB14"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1C8607CF"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5CE645FF"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09183184"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78DCB0C7" w14:textId="77777777" w:rsidTr="00E7499B">
        <w:tc>
          <w:tcPr>
            <w:tcW w:w="2448" w:type="dxa"/>
          </w:tcPr>
          <w:p w14:paraId="55606C44" w14:textId="77777777" w:rsidR="006A1CE4" w:rsidRPr="00E67E0D" w:rsidRDefault="006A1CE4" w:rsidP="00E7499B">
            <w:pPr>
              <w:pStyle w:val="TAL"/>
              <w:rPr>
                <w:rFonts w:eastAsia="Batang" w:cs="Arial"/>
                <w:lang w:eastAsia="ja-JP"/>
              </w:rPr>
            </w:pPr>
            <w:r w:rsidRPr="00E67E0D">
              <w:rPr>
                <w:rFonts w:cs="Arial"/>
                <w:lang w:eastAsia="ja-JP"/>
              </w:rPr>
              <w:t>PLMN</w:t>
            </w:r>
            <w:r w:rsidRPr="00E67E0D">
              <w:rPr>
                <w:rFonts w:eastAsia="MS Mincho" w:cs="Arial"/>
                <w:lang w:eastAsia="ja-JP"/>
              </w:rPr>
              <w:t xml:space="preserve"> </w:t>
            </w:r>
            <w:r w:rsidRPr="00E67E0D">
              <w:rPr>
                <w:rFonts w:cs="Arial"/>
                <w:lang w:eastAsia="ja-JP"/>
              </w:rPr>
              <w:t>Identity</w:t>
            </w:r>
          </w:p>
        </w:tc>
        <w:tc>
          <w:tcPr>
            <w:tcW w:w="1080" w:type="dxa"/>
          </w:tcPr>
          <w:p w14:paraId="6F263E60"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2933D0A7" w14:textId="77777777" w:rsidR="006A1CE4" w:rsidRPr="00E67E0D" w:rsidRDefault="006A1CE4" w:rsidP="00E7499B">
            <w:pPr>
              <w:pStyle w:val="TAL"/>
              <w:rPr>
                <w:i/>
                <w:lang w:eastAsia="ja-JP"/>
              </w:rPr>
            </w:pPr>
          </w:p>
        </w:tc>
        <w:tc>
          <w:tcPr>
            <w:tcW w:w="1872" w:type="dxa"/>
          </w:tcPr>
          <w:p w14:paraId="43D8602C" w14:textId="77777777" w:rsidR="006A1CE4" w:rsidRPr="00E67E0D" w:rsidRDefault="006A1CE4" w:rsidP="00E7499B">
            <w:pPr>
              <w:pStyle w:val="TAL"/>
              <w:rPr>
                <w:lang w:eastAsia="ja-JP"/>
              </w:rPr>
            </w:pPr>
            <w:r w:rsidRPr="00E67E0D">
              <w:rPr>
                <w:lang w:eastAsia="ja-JP"/>
              </w:rPr>
              <w:t>9.3.3.5</w:t>
            </w:r>
          </w:p>
        </w:tc>
        <w:tc>
          <w:tcPr>
            <w:tcW w:w="2880" w:type="dxa"/>
          </w:tcPr>
          <w:p w14:paraId="5EEE5917" w14:textId="77777777" w:rsidR="006A1CE4" w:rsidRPr="00E67E0D" w:rsidRDefault="006A1CE4" w:rsidP="00E7499B">
            <w:pPr>
              <w:pStyle w:val="TAL"/>
              <w:rPr>
                <w:lang w:eastAsia="ja-JP"/>
              </w:rPr>
            </w:pPr>
          </w:p>
        </w:tc>
      </w:tr>
      <w:tr w:rsidR="006A1CE4" w:rsidRPr="00E67E0D" w14:paraId="3DFEE8A5" w14:textId="77777777" w:rsidTr="00E7499B">
        <w:tc>
          <w:tcPr>
            <w:tcW w:w="2448" w:type="dxa"/>
          </w:tcPr>
          <w:p w14:paraId="4576B1F0" w14:textId="77777777" w:rsidR="006A1CE4" w:rsidRPr="00E67E0D" w:rsidRDefault="006A1CE4" w:rsidP="00E7499B">
            <w:pPr>
              <w:pStyle w:val="TAL"/>
              <w:rPr>
                <w:rFonts w:cs="Arial"/>
                <w:lang w:eastAsia="ja-JP"/>
              </w:rPr>
            </w:pPr>
            <w:r w:rsidRPr="00E67E0D">
              <w:rPr>
                <w:rFonts w:cs="Arial"/>
                <w:lang w:eastAsia="ja-JP"/>
              </w:rPr>
              <w:t>TAC</w:t>
            </w:r>
          </w:p>
        </w:tc>
        <w:tc>
          <w:tcPr>
            <w:tcW w:w="1080" w:type="dxa"/>
          </w:tcPr>
          <w:p w14:paraId="75951089"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72A85B7E" w14:textId="77777777" w:rsidR="006A1CE4" w:rsidRPr="00E67E0D" w:rsidRDefault="006A1CE4" w:rsidP="00E7499B">
            <w:pPr>
              <w:pStyle w:val="TAL"/>
              <w:rPr>
                <w:i/>
                <w:lang w:eastAsia="ja-JP"/>
              </w:rPr>
            </w:pPr>
          </w:p>
        </w:tc>
        <w:tc>
          <w:tcPr>
            <w:tcW w:w="1872" w:type="dxa"/>
          </w:tcPr>
          <w:p w14:paraId="3FCAD733" w14:textId="77777777" w:rsidR="006A1CE4" w:rsidRPr="00E67E0D" w:rsidRDefault="006A1CE4" w:rsidP="00E7499B">
            <w:pPr>
              <w:pStyle w:val="TAL"/>
              <w:rPr>
                <w:lang w:eastAsia="ja-JP"/>
              </w:rPr>
            </w:pPr>
            <w:r w:rsidRPr="00E67E0D">
              <w:rPr>
                <w:lang w:eastAsia="ja-JP"/>
              </w:rPr>
              <w:t>9.3.3.10</w:t>
            </w:r>
          </w:p>
        </w:tc>
        <w:tc>
          <w:tcPr>
            <w:tcW w:w="2880" w:type="dxa"/>
          </w:tcPr>
          <w:p w14:paraId="63AEA50E" w14:textId="77777777" w:rsidR="006A1CE4" w:rsidRPr="00E67E0D" w:rsidRDefault="006A1CE4" w:rsidP="00E7499B">
            <w:pPr>
              <w:pStyle w:val="TAL"/>
              <w:rPr>
                <w:lang w:eastAsia="ja-JP"/>
              </w:rPr>
            </w:pPr>
          </w:p>
        </w:tc>
      </w:tr>
    </w:tbl>
    <w:p w14:paraId="772FE49E" w14:textId="77777777" w:rsidR="006A1CE4" w:rsidRPr="00E67E0D" w:rsidRDefault="006A1CE4" w:rsidP="00E7499B"/>
    <w:p w14:paraId="03628A12" w14:textId="77777777" w:rsidR="006A1CE4" w:rsidRPr="00E67E0D" w:rsidRDefault="006A1CE4" w:rsidP="00E7499B">
      <w:pPr>
        <w:pStyle w:val="4"/>
      </w:pPr>
      <w:bookmarkStart w:id="5003" w:name="_Toc534720671"/>
      <w:bookmarkStart w:id="5004" w:name="_Toc525567677"/>
      <w:r w:rsidRPr="00E67E0D">
        <w:t>9.3.3.12</w:t>
      </w:r>
      <w:r w:rsidRPr="00E67E0D">
        <w:tab/>
        <w:t>AMF Set ID</w:t>
      </w:r>
      <w:bookmarkEnd w:id="5003"/>
      <w:bookmarkEnd w:id="5004"/>
    </w:p>
    <w:p w14:paraId="76579400" w14:textId="77777777" w:rsidR="006A1CE4" w:rsidRPr="00E67E0D" w:rsidRDefault="006A1CE4" w:rsidP="00E7499B">
      <w:pPr>
        <w:keepNext/>
        <w:rPr>
          <w:lang w:eastAsia="zh-CN"/>
        </w:rPr>
      </w:pPr>
      <w:r w:rsidRPr="00E67E0D">
        <w:t>This IE is used to uniquely identify an AMF Set within the AMF Region.</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2D305817" w14:textId="77777777" w:rsidTr="00E7499B">
        <w:tc>
          <w:tcPr>
            <w:tcW w:w="2448" w:type="dxa"/>
          </w:tcPr>
          <w:p w14:paraId="18D5BE70"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5AF77AAB"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6329E3DC"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591764C8"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71824224"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63FD0A5A" w14:textId="77777777" w:rsidTr="00E7499B">
        <w:tc>
          <w:tcPr>
            <w:tcW w:w="2448" w:type="dxa"/>
          </w:tcPr>
          <w:p w14:paraId="32B02B52" w14:textId="77777777" w:rsidR="006A1CE4" w:rsidRPr="00E67E0D" w:rsidRDefault="006A1CE4" w:rsidP="00E7499B">
            <w:pPr>
              <w:pStyle w:val="TAL"/>
              <w:rPr>
                <w:rFonts w:eastAsia="Batang" w:cs="Arial"/>
                <w:lang w:eastAsia="ja-JP"/>
              </w:rPr>
            </w:pPr>
            <w:r w:rsidRPr="00E67E0D">
              <w:rPr>
                <w:rFonts w:cs="Arial"/>
                <w:lang w:eastAsia="ja-JP"/>
              </w:rPr>
              <w:t>AMF Set ID</w:t>
            </w:r>
          </w:p>
        </w:tc>
        <w:tc>
          <w:tcPr>
            <w:tcW w:w="1080" w:type="dxa"/>
          </w:tcPr>
          <w:p w14:paraId="2B7AAEC6"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1C8FAE6F" w14:textId="77777777" w:rsidR="006A1CE4" w:rsidRPr="00E67E0D" w:rsidRDefault="006A1CE4" w:rsidP="00E7499B">
            <w:pPr>
              <w:pStyle w:val="TAL"/>
              <w:rPr>
                <w:i/>
                <w:lang w:eastAsia="ja-JP"/>
              </w:rPr>
            </w:pPr>
          </w:p>
        </w:tc>
        <w:tc>
          <w:tcPr>
            <w:tcW w:w="1872" w:type="dxa"/>
          </w:tcPr>
          <w:p w14:paraId="4F239D42" w14:textId="77777777" w:rsidR="006A1CE4" w:rsidRPr="00E67E0D" w:rsidRDefault="006A1CE4" w:rsidP="00E7499B">
            <w:pPr>
              <w:pStyle w:val="TAL"/>
              <w:rPr>
                <w:lang w:eastAsia="ja-JP"/>
              </w:rPr>
            </w:pPr>
            <w:r w:rsidRPr="00E67E0D">
              <w:rPr>
                <w:lang w:eastAsia="ja-JP"/>
              </w:rPr>
              <w:t>BIT STRING (SIZE(10))</w:t>
            </w:r>
          </w:p>
        </w:tc>
        <w:tc>
          <w:tcPr>
            <w:tcW w:w="2880" w:type="dxa"/>
          </w:tcPr>
          <w:p w14:paraId="2454CB03" w14:textId="77777777" w:rsidR="006A1CE4" w:rsidRPr="00E67E0D" w:rsidRDefault="006A1CE4" w:rsidP="00E7499B">
            <w:pPr>
              <w:pStyle w:val="TAL"/>
              <w:rPr>
                <w:lang w:eastAsia="ja-JP"/>
              </w:rPr>
            </w:pPr>
          </w:p>
        </w:tc>
      </w:tr>
    </w:tbl>
    <w:p w14:paraId="7D831DD8" w14:textId="77777777" w:rsidR="006A1CE4" w:rsidRPr="00E67E0D" w:rsidRDefault="006A1CE4" w:rsidP="00E7499B"/>
    <w:p w14:paraId="2A1CF10A" w14:textId="77777777" w:rsidR="006A1CE4" w:rsidRPr="00E67E0D" w:rsidRDefault="006A1CE4" w:rsidP="00E7499B">
      <w:pPr>
        <w:pStyle w:val="4"/>
      </w:pPr>
      <w:bookmarkStart w:id="5005" w:name="_Toc534720672"/>
      <w:bookmarkStart w:id="5006" w:name="_Toc525567678"/>
      <w:r w:rsidRPr="00E67E0D">
        <w:t>9.3.3.13</w:t>
      </w:r>
      <w:r w:rsidRPr="00E67E0D">
        <w:tab/>
        <w:t>Routing ID</w:t>
      </w:r>
      <w:bookmarkEnd w:id="5005"/>
      <w:bookmarkEnd w:id="5006"/>
    </w:p>
    <w:p w14:paraId="3357D2FE" w14:textId="77777777" w:rsidR="006A1CE4" w:rsidRPr="00E67E0D" w:rsidRDefault="006A1CE4" w:rsidP="00E7499B">
      <w:pPr>
        <w:keepNext/>
        <w:rPr>
          <w:lang w:eastAsia="zh-CN"/>
        </w:rPr>
      </w:pPr>
      <w:r w:rsidRPr="00E67E0D">
        <w:t>This IE is used to identify an LMF within the 5GC.</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4274B1E7" w14:textId="77777777" w:rsidTr="00E7499B">
        <w:tc>
          <w:tcPr>
            <w:tcW w:w="2448" w:type="dxa"/>
          </w:tcPr>
          <w:p w14:paraId="4B462341"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5CC34B4E"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4B2CCF3E"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11176A8C"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4A5F3B59"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3B36CDF0" w14:textId="77777777" w:rsidTr="00E7499B">
        <w:tc>
          <w:tcPr>
            <w:tcW w:w="2448" w:type="dxa"/>
          </w:tcPr>
          <w:p w14:paraId="11D9CC54" w14:textId="77777777" w:rsidR="006A1CE4" w:rsidRPr="00E67E0D" w:rsidRDefault="006A1CE4" w:rsidP="00E7499B">
            <w:pPr>
              <w:pStyle w:val="TAL"/>
              <w:rPr>
                <w:rFonts w:eastAsia="Batang" w:cs="Arial"/>
                <w:lang w:eastAsia="ja-JP"/>
              </w:rPr>
            </w:pPr>
            <w:r w:rsidRPr="00E67E0D">
              <w:rPr>
                <w:rFonts w:cs="Arial"/>
                <w:lang w:eastAsia="ja-JP"/>
              </w:rPr>
              <w:t>Routing ID</w:t>
            </w:r>
          </w:p>
        </w:tc>
        <w:tc>
          <w:tcPr>
            <w:tcW w:w="1080" w:type="dxa"/>
          </w:tcPr>
          <w:p w14:paraId="6B806B16"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38990A27" w14:textId="77777777" w:rsidR="006A1CE4" w:rsidRPr="00E67E0D" w:rsidRDefault="006A1CE4" w:rsidP="00E7499B">
            <w:pPr>
              <w:pStyle w:val="TAL"/>
              <w:rPr>
                <w:i/>
                <w:lang w:eastAsia="ja-JP"/>
              </w:rPr>
            </w:pPr>
          </w:p>
        </w:tc>
        <w:tc>
          <w:tcPr>
            <w:tcW w:w="1872" w:type="dxa"/>
          </w:tcPr>
          <w:p w14:paraId="62274804" w14:textId="77777777" w:rsidR="006A1CE4" w:rsidRPr="00E67E0D" w:rsidRDefault="006A1CE4" w:rsidP="00E7499B">
            <w:pPr>
              <w:pStyle w:val="TAL"/>
              <w:rPr>
                <w:lang w:eastAsia="ja-JP"/>
              </w:rPr>
            </w:pPr>
            <w:r w:rsidRPr="00E67E0D">
              <w:rPr>
                <w:lang w:eastAsia="ja-JP"/>
              </w:rPr>
              <w:t>OCTET STRING</w:t>
            </w:r>
          </w:p>
        </w:tc>
        <w:tc>
          <w:tcPr>
            <w:tcW w:w="2880" w:type="dxa"/>
          </w:tcPr>
          <w:p w14:paraId="1802B718" w14:textId="77777777" w:rsidR="006A1CE4" w:rsidRPr="00E67E0D" w:rsidRDefault="006A1CE4" w:rsidP="00E7499B">
            <w:pPr>
              <w:pStyle w:val="TAL"/>
              <w:rPr>
                <w:lang w:eastAsia="ja-JP"/>
              </w:rPr>
            </w:pPr>
          </w:p>
        </w:tc>
      </w:tr>
    </w:tbl>
    <w:p w14:paraId="40874F32" w14:textId="77777777" w:rsidR="006A1CE4" w:rsidRPr="00E67E0D" w:rsidRDefault="006A1CE4" w:rsidP="00E7499B"/>
    <w:p w14:paraId="21F6174B" w14:textId="77777777" w:rsidR="006A1CE4" w:rsidRPr="00E67E0D" w:rsidRDefault="006A1CE4" w:rsidP="00E7499B">
      <w:pPr>
        <w:pStyle w:val="4"/>
      </w:pPr>
      <w:bookmarkStart w:id="5007" w:name="_Toc534720673"/>
      <w:bookmarkStart w:id="5008" w:name="_Toc525567679"/>
      <w:r w:rsidRPr="00E67E0D">
        <w:t>9.3.3.14</w:t>
      </w:r>
      <w:r w:rsidRPr="00E67E0D">
        <w:tab/>
        <w:t>NRPPa-PDU</w:t>
      </w:r>
      <w:bookmarkEnd w:id="5007"/>
      <w:bookmarkEnd w:id="5008"/>
    </w:p>
    <w:p w14:paraId="78E861D3" w14:textId="77777777" w:rsidR="006A1CE4" w:rsidRPr="00E67E0D" w:rsidRDefault="006A1CE4" w:rsidP="00E7499B">
      <w:pPr>
        <w:keepNext/>
        <w:rPr>
          <w:lang w:eastAsia="zh-CN"/>
        </w:rPr>
      </w:pPr>
      <w:r w:rsidRPr="00E67E0D">
        <w:t>This IE contains an NG-RAN node – LMF or LMF – NG-RAN node message that is transferred without interpretation in the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56B0023F" w14:textId="77777777" w:rsidTr="00E7499B">
        <w:tc>
          <w:tcPr>
            <w:tcW w:w="2448" w:type="dxa"/>
          </w:tcPr>
          <w:p w14:paraId="05FDC3BB"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734A9BF2"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104D89E7"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09B0277B"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45E754E0"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4F8A9BCB" w14:textId="77777777" w:rsidTr="00E7499B">
        <w:tc>
          <w:tcPr>
            <w:tcW w:w="2448" w:type="dxa"/>
          </w:tcPr>
          <w:p w14:paraId="395301CE" w14:textId="77777777" w:rsidR="006A1CE4" w:rsidRPr="00E67E0D" w:rsidRDefault="006A1CE4" w:rsidP="00E7499B">
            <w:pPr>
              <w:pStyle w:val="TAL"/>
              <w:rPr>
                <w:rFonts w:eastAsia="Batang" w:cs="Arial"/>
                <w:lang w:eastAsia="ja-JP"/>
              </w:rPr>
            </w:pPr>
            <w:r w:rsidRPr="00E67E0D">
              <w:rPr>
                <w:rFonts w:cs="Arial"/>
                <w:lang w:eastAsia="ja-JP"/>
              </w:rPr>
              <w:t>NRPPa-PDU</w:t>
            </w:r>
          </w:p>
        </w:tc>
        <w:tc>
          <w:tcPr>
            <w:tcW w:w="1080" w:type="dxa"/>
          </w:tcPr>
          <w:p w14:paraId="40790A49"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7E8C732C" w14:textId="77777777" w:rsidR="006A1CE4" w:rsidRPr="00E67E0D" w:rsidRDefault="006A1CE4" w:rsidP="00E7499B">
            <w:pPr>
              <w:pStyle w:val="TAL"/>
              <w:rPr>
                <w:i/>
                <w:lang w:eastAsia="ja-JP"/>
              </w:rPr>
            </w:pPr>
          </w:p>
        </w:tc>
        <w:tc>
          <w:tcPr>
            <w:tcW w:w="1872" w:type="dxa"/>
          </w:tcPr>
          <w:p w14:paraId="6D2B6B53" w14:textId="77777777" w:rsidR="006A1CE4" w:rsidRPr="00E67E0D" w:rsidRDefault="006A1CE4" w:rsidP="00E7499B">
            <w:pPr>
              <w:pStyle w:val="TAL"/>
              <w:rPr>
                <w:lang w:eastAsia="ja-JP"/>
              </w:rPr>
            </w:pPr>
            <w:r w:rsidRPr="00E67E0D">
              <w:rPr>
                <w:lang w:eastAsia="ja-JP"/>
              </w:rPr>
              <w:t>OCTET STRING</w:t>
            </w:r>
          </w:p>
        </w:tc>
        <w:tc>
          <w:tcPr>
            <w:tcW w:w="2880" w:type="dxa"/>
          </w:tcPr>
          <w:p w14:paraId="35C1313C" w14:textId="77777777" w:rsidR="006A1CE4" w:rsidRPr="00E67E0D" w:rsidRDefault="006A1CE4" w:rsidP="00E7499B">
            <w:pPr>
              <w:pStyle w:val="TAL"/>
              <w:rPr>
                <w:lang w:eastAsia="ja-JP"/>
              </w:rPr>
            </w:pPr>
          </w:p>
        </w:tc>
      </w:tr>
    </w:tbl>
    <w:p w14:paraId="1387A226" w14:textId="77777777" w:rsidR="006A1CE4" w:rsidRPr="00E67E0D" w:rsidRDefault="006A1CE4" w:rsidP="00E7499B"/>
    <w:p w14:paraId="556458C1" w14:textId="77777777" w:rsidR="006A1CE4" w:rsidRPr="00E67E0D" w:rsidRDefault="006A1CE4" w:rsidP="00E7499B">
      <w:pPr>
        <w:pStyle w:val="4"/>
      </w:pPr>
      <w:bookmarkStart w:id="5009" w:name="_Toc534720674"/>
      <w:bookmarkStart w:id="5010" w:name="_Toc525567680"/>
      <w:r w:rsidRPr="00E67E0D">
        <w:t>9.3.3.15</w:t>
      </w:r>
      <w:r w:rsidRPr="00E67E0D">
        <w:tab/>
        <w:t>RAN Paging Priority</w:t>
      </w:r>
      <w:bookmarkEnd w:id="5009"/>
      <w:bookmarkEnd w:id="5010"/>
    </w:p>
    <w:p w14:paraId="05ADD2DC" w14:textId="77777777" w:rsidR="006A1CE4" w:rsidRPr="00E67E0D" w:rsidRDefault="006A1CE4" w:rsidP="00E7499B">
      <w:pPr>
        <w:keepNext/>
        <w:rPr>
          <w:lang w:eastAsia="zh-CN"/>
        </w:rPr>
      </w:pPr>
      <w:r w:rsidRPr="00E67E0D">
        <w:t>This IE contains the service priority as defined in TS 23.501 [9].</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2782403E" w14:textId="77777777" w:rsidTr="00E7499B">
        <w:tc>
          <w:tcPr>
            <w:tcW w:w="2448" w:type="dxa"/>
          </w:tcPr>
          <w:p w14:paraId="787F073A"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3C453CF3"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473FF9F0"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7C6446D9"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2DFEEACB"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7CB256C1" w14:textId="77777777" w:rsidTr="00E7499B">
        <w:tc>
          <w:tcPr>
            <w:tcW w:w="2448" w:type="dxa"/>
          </w:tcPr>
          <w:p w14:paraId="4AE763D6" w14:textId="77777777" w:rsidR="006A1CE4" w:rsidRPr="00E67E0D" w:rsidRDefault="006A1CE4" w:rsidP="00E7499B">
            <w:pPr>
              <w:pStyle w:val="TAL"/>
              <w:rPr>
                <w:rFonts w:eastAsia="Batang" w:cs="Arial"/>
                <w:lang w:eastAsia="ja-JP"/>
              </w:rPr>
            </w:pPr>
            <w:r w:rsidRPr="00E67E0D">
              <w:rPr>
                <w:rFonts w:cs="Arial"/>
              </w:rPr>
              <w:t>RAN Paging Priority</w:t>
            </w:r>
          </w:p>
        </w:tc>
        <w:tc>
          <w:tcPr>
            <w:tcW w:w="1080" w:type="dxa"/>
          </w:tcPr>
          <w:p w14:paraId="29EDF65D" w14:textId="77777777" w:rsidR="006A1CE4" w:rsidRPr="00E67E0D" w:rsidRDefault="006A1CE4" w:rsidP="00E7499B">
            <w:pPr>
              <w:pStyle w:val="TAL"/>
              <w:rPr>
                <w:rFonts w:cs="Arial"/>
                <w:lang w:eastAsia="ja-JP"/>
              </w:rPr>
            </w:pPr>
            <w:r w:rsidRPr="00E67E0D">
              <w:rPr>
                <w:rFonts w:cs="Arial"/>
              </w:rPr>
              <w:t>M</w:t>
            </w:r>
          </w:p>
        </w:tc>
        <w:tc>
          <w:tcPr>
            <w:tcW w:w="1440" w:type="dxa"/>
          </w:tcPr>
          <w:p w14:paraId="29111DA9" w14:textId="77777777" w:rsidR="006A1CE4" w:rsidRPr="00E67E0D" w:rsidRDefault="006A1CE4" w:rsidP="00E7499B">
            <w:pPr>
              <w:pStyle w:val="TAL"/>
              <w:rPr>
                <w:i/>
                <w:lang w:eastAsia="ja-JP"/>
              </w:rPr>
            </w:pPr>
          </w:p>
        </w:tc>
        <w:tc>
          <w:tcPr>
            <w:tcW w:w="1872" w:type="dxa"/>
          </w:tcPr>
          <w:p w14:paraId="10ABA800" w14:textId="77777777" w:rsidR="006A1CE4" w:rsidRPr="00E67E0D" w:rsidRDefault="006A1CE4" w:rsidP="00E7499B">
            <w:pPr>
              <w:pStyle w:val="TAL"/>
              <w:rPr>
                <w:lang w:eastAsia="ja-JP"/>
              </w:rPr>
            </w:pPr>
            <w:r w:rsidRPr="00E67E0D">
              <w:rPr>
                <w:rFonts w:cs="Arial"/>
              </w:rPr>
              <w:t>INTEGER (1..256)</w:t>
            </w:r>
          </w:p>
        </w:tc>
        <w:tc>
          <w:tcPr>
            <w:tcW w:w="2880" w:type="dxa"/>
          </w:tcPr>
          <w:p w14:paraId="2458C60B" w14:textId="77777777" w:rsidR="006A1CE4" w:rsidRPr="00E67E0D" w:rsidRDefault="006A1CE4" w:rsidP="00E7499B">
            <w:pPr>
              <w:pStyle w:val="TAL"/>
              <w:rPr>
                <w:lang w:eastAsia="ja-JP"/>
              </w:rPr>
            </w:pPr>
          </w:p>
        </w:tc>
      </w:tr>
    </w:tbl>
    <w:p w14:paraId="60B7243F" w14:textId="77777777" w:rsidR="006A1CE4" w:rsidRPr="00E67E0D" w:rsidRDefault="006A1CE4" w:rsidP="00E7499B"/>
    <w:p w14:paraId="6CF661B8" w14:textId="77777777" w:rsidR="006A1CE4" w:rsidRPr="00E67E0D" w:rsidRDefault="006A1CE4" w:rsidP="00E7499B">
      <w:pPr>
        <w:pStyle w:val="4"/>
      </w:pPr>
      <w:bookmarkStart w:id="5011" w:name="_Toc534720675"/>
      <w:bookmarkStart w:id="5012" w:name="_Toc525567681"/>
      <w:r w:rsidRPr="00E67E0D">
        <w:t>9.3.3.16</w:t>
      </w:r>
      <w:r w:rsidRPr="00E67E0D">
        <w:tab/>
        <w:t>EPS TAC</w:t>
      </w:r>
      <w:bookmarkEnd w:id="5011"/>
      <w:bookmarkEnd w:id="5012"/>
    </w:p>
    <w:p w14:paraId="430FD212" w14:textId="77777777" w:rsidR="006A1CE4" w:rsidRPr="00E67E0D" w:rsidRDefault="006A1CE4" w:rsidP="00E7499B">
      <w:pPr>
        <w:keepNext/>
        <w:rPr>
          <w:lang w:eastAsia="zh-CN"/>
        </w:rPr>
      </w:pPr>
      <w:r w:rsidRPr="00E67E0D">
        <w:t>This IE is used to uniquely identify an EPS Tracking Area Code.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43A0E367" w14:textId="77777777" w:rsidTr="00E7499B">
        <w:tc>
          <w:tcPr>
            <w:tcW w:w="2448" w:type="dxa"/>
          </w:tcPr>
          <w:p w14:paraId="50FACAB0"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403EAD16"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3F82F517"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1E0153DE"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33FB1D54"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42B2249E" w14:textId="77777777" w:rsidTr="00E7499B">
        <w:tc>
          <w:tcPr>
            <w:tcW w:w="2448" w:type="dxa"/>
          </w:tcPr>
          <w:p w14:paraId="0E40AFA0" w14:textId="77777777" w:rsidR="006A1CE4" w:rsidRPr="00E67E0D" w:rsidRDefault="006A1CE4" w:rsidP="00E7499B">
            <w:pPr>
              <w:pStyle w:val="TAL"/>
              <w:rPr>
                <w:rFonts w:eastAsia="Batang" w:cs="Arial"/>
                <w:lang w:eastAsia="ja-JP"/>
              </w:rPr>
            </w:pPr>
            <w:r w:rsidRPr="00E67E0D">
              <w:rPr>
                <w:rFonts w:eastAsia="Batang" w:cs="Arial"/>
                <w:lang w:eastAsia="ja-JP"/>
              </w:rPr>
              <w:t>EPS TAC</w:t>
            </w:r>
          </w:p>
        </w:tc>
        <w:tc>
          <w:tcPr>
            <w:tcW w:w="1080" w:type="dxa"/>
          </w:tcPr>
          <w:p w14:paraId="629E525B"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6ECA66F7" w14:textId="77777777" w:rsidR="006A1CE4" w:rsidRPr="00E67E0D" w:rsidRDefault="006A1CE4" w:rsidP="00E7499B">
            <w:pPr>
              <w:pStyle w:val="TAL"/>
              <w:rPr>
                <w:i/>
                <w:lang w:eastAsia="ja-JP"/>
              </w:rPr>
            </w:pPr>
          </w:p>
        </w:tc>
        <w:tc>
          <w:tcPr>
            <w:tcW w:w="1872" w:type="dxa"/>
          </w:tcPr>
          <w:p w14:paraId="65DCFFE0" w14:textId="77777777" w:rsidR="006A1CE4" w:rsidRPr="00E67E0D" w:rsidRDefault="006A1CE4" w:rsidP="00E7499B">
            <w:pPr>
              <w:pStyle w:val="TAL"/>
              <w:rPr>
                <w:lang w:eastAsia="ja-JP"/>
              </w:rPr>
            </w:pPr>
            <w:r w:rsidRPr="00E67E0D">
              <w:rPr>
                <w:lang w:eastAsia="ja-JP"/>
              </w:rPr>
              <w:t>OCTET STRING (SIZE(2))</w:t>
            </w:r>
          </w:p>
        </w:tc>
        <w:tc>
          <w:tcPr>
            <w:tcW w:w="2880" w:type="dxa"/>
          </w:tcPr>
          <w:p w14:paraId="6A510ED0" w14:textId="77777777" w:rsidR="006A1CE4" w:rsidRPr="00E67E0D" w:rsidRDefault="006A1CE4" w:rsidP="00E7499B">
            <w:pPr>
              <w:pStyle w:val="TAL"/>
              <w:rPr>
                <w:lang w:eastAsia="ja-JP"/>
              </w:rPr>
            </w:pPr>
          </w:p>
        </w:tc>
      </w:tr>
    </w:tbl>
    <w:p w14:paraId="4733A02F" w14:textId="77777777" w:rsidR="006A1CE4" w:rsidRPr="00E67E0D" w:rsidRDefault="006A1CE4" w:rsidP="00E7499B"/>
    <w:p w14:paraId="2294FC4C" w14:textId="77777777" w:rsidR="006A1CE4" w:rsidRPr="00E67E0D" w:rsidRDefault="006A1CE4" w:rsidP="00E7499B">
      <w:pPr>
        <w:pStyle w:val="4"/>
      </w:pPr>
      <w:bookmarkStart w:id="5013" w:name="_Toc534720676"/>
      <w:bookmarkStart w:id="5014" w:name="_Toc525567682"/>
      <w:r w:rsidRPr="00E67E0D">
        <w:t>9.3.3.17</w:t>
      </w:r>
      <w:r w:rsidRPr="00E67E0D">
        <w:tab/>
        <w:t>EPS TAI</w:t>
      </w:r>
      <w:bookmarkEnd w:id="5013"/>
      <w:bookmarkEnd w:id="5014"/>
    </w:p>
    <w:p w14:paraId="489FC58D" w14:textId="77777777" w:rsidR="006A1CE4" w:rsidRPr="00E67E0D" w:rsidRDefault="006A1CE4" w:rsidP="00E7499B">
      <w:pPr>
        <w:keepNext/>
        <w:rPr>
          <w:lang w:eastAsia="zh-CN"/>
        </w:rPr>
      </w:pPr>
      <w:r w:rsidRPr="00E67E0D">
        <w:t>This IE is used to uniquely identify an EPS Tracking Area.</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63A31C71" w14:textId="77777777" w:rsidTr="00E7499B">
        <w:tc>
          <w:tcPr>
            <w:tcW w:w="2448" w:type="dxa"/>
          </w:tcPr>
          <w:p w14:paraId="346A992D"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78831CD9"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58F6B84D"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0C094B66"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5B9E5155"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6DA86BF7" w14:textId="77777777" w:rsidTr="00E7499B">
        <w:tc>
          <w:tcPr>
            <w:tcW w:w="2448" w:type="dxa"/>
          </w:tcPr>
          <w:p w14:paraId="038710D8" w14:textId="77777777" w:rsidR="006A1CE4" w:rsidRPr="00E67E0D" w:rsidRDefault="006A1CE4" w:rsidP="00E7499B">
            <w:pPr>
              <w:pStyle w:val="TAL"/>
              <w:rPr>
                <w:rFonts w:eastAsia="Batang" w:cs="Arial"/>
                <w:lang w:eastAsia="ja-JP"/>
              </w:rPr>
            </w:pPr>
            <w:r w:rsidRPr="00E67E0D">
              <w:rPr>
                <w:rFonts w:cs="Arial"/>
                <w:lang w:eastAsia="ja-JP"/>
              </w:rPr>
              <w:t>PLMN</w:t>
            </w:r>
            <w:r w:rsidRPr="00E67E0D">
              <w:rPr>
                <w:rFonts w:eastAsia="MS Mincho" w:cs="Arial"/>
                <w:lang w:eastAsia="ja-JP"/>
              </w:rPr>
              <w:t xml:space="preserve"> </w:t>
            </w:r>
            <w:r w:rsidRPr="00E67E0D">
              <w:rPr>
                <w:rFonts w:cs="Arial"/>
                <w:lang w:eastAsia="ja-JP"/>
              </w:rPr>
              <w:t>Identity</w:t>
            </w:r>
          </w:p>
        </w:tc>
        <w:tc>
          <w:tcPr>
            <w:tcW w:w="1080" w:type="dxa"/>
          </w:tcPr>
          <w:p w14:paraId="6F9DD042"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144B711C" w14:textId="77777777" w:rsidR="006A1CE4" w:rsidRPr="00E67E0D" w:rsidRDefault="006A1CE4" w:rsidP="00E7499B">
            <w:pPr>
              <w:pStyle w:val="TAL"/>
              <w:rPr>
                <w:i/>
                <w:lang w:eastAsia="ja-JP"/>
              </w:rPr>
            </w:pPr>
          </w:p>
        </w:tc>
        <w:tc>
          <w:tcPr>
            <w:tcW w:w="1872" w:type="dxa"/>
          </w:tcPr>
          <w:p w14:paraId="2D3EFFD6" w14:textId="77777777" w:rsidR="006A1CE4" w:rsidRPr="00E67E0D" w:rsidRDefault="006A1CE4" w:rsidP="00E7499B">
            <w:pPr>
              <w:pStyle w:val="TAL"/>
              <w:rPr>
                <w:lang w:eastAsia="ja-JP"/>
              </w:rPr>
            </w:pPr>
            <w:r w:rsidRPr="00E67E0D">
              <w:rPr>
                <w:lang w:eastAsia="ja-JP"/>
              </w:rPr>
              <w:t>9.3.3.5</w:t>
            </w:r>
          </w:p>
        </w:tc>
        <w:tc>
          <w:tcPr>
            <w:tcW w:w="2880" w:type="dxa"/>
          </w:tcPr>
          <w:p w14:paraId="64E98537" w14:textId="77777777" w:rsidR="006A1CE4" w:rsidRPr="00E67E0D" w:rsidRDefault="006A1CE4" w:rsidP="00E7499B">
            <w:pPr>
              <w:pStyle w:val="TAL"/>
              <w:rPr>
                <w:lang w:eastAsia="ja-JP"/>
              </w:rPr>
            </w:pPr>
          </w:p>
        </w:tc>
      </w:tr>
      <w:tr w:rsidR="006A1CE4" w:rsidRPr="00E67E0D" w14:paraId="383DBB72" w14:textId="77777777" w:rsidTr="00E7499B">
        <w:tc>
          <w:tcPr>
            <w:tcW w:w="2448" w:type="dxa"/>
          </w:tcPr>
          <w:p w14:paraId="7142CC87" w14:textId="77777777" w:rsidR="006A1CE4" w:rsidRPr="00E67E0D" w:rsidRDefault="006A1CE4" w:rsidP="00E7499B">
            <w:pPr>
              <w:pStyle w:val="TAL"/>
              <w:rPr>
                <w:rFonts w:cs="Arial"/>
                <w:lang w:eastAsia="ja-JP"/>
              </w:rPr>
            </w:pPr>
            <w:r w:rsidRPr="00E67E0D">
              <w:rPr>
                <w:rFonts w:cs="Arial"/>
                <w:lang w:eastAsia="ja-JP"/>
              </w:rPr>
              <w:t>EPS TAC</w:t>
            </w:r>
          </w:p>
        </w:tc>
        <w:tc>
          <w:tcPr>
            <w:tcW w:w="1080" w:type="dxa"/>
          </w:tcPr>
          <w:p w14:paraId="2AAD432B"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53F6804B" w14:textId="77777777" w:rsidR="006A1CE4" w:rsidRPr="00E67E0D" w:rsidRDefault="006A1CE4" w:rsidP="00E7499B">
            <w:pPr>
              <w:pStyle w:val="TAL"/>
              <w:rPr>
                <w:i/>
                <w:lang w:eastAsia="ja-JP"/>
              </w:rPr>
            </w:pPr>
          </w:p>
        </w:tc>
        <w:tc>
          <w:tcPr>
            <w:tcW w:w="1872" w:type="dxa"/>
          </w:tcPr>
          <w:p w14:paraId="32A49583" w14:textId="77777777" w:rsidR="006A1CE4" w:rsidRPr="00E67E0D" w:rsidRDefault="006A1CE4" w:rsidP="00E7499B">
            <w:pPr>
              <w:pStyle w:val="TAL"/>
              <w:rPr>
                <w:lang w:eastAsia="ja-JP"/>
              </w:rPr>
            </w:pPr>
            <w:r w:rsidRPr="00E67E0D">
              <w:rPr>
                <w:lang w:eastAsia="ja-JP"/>
              </w:rPr>
              <w:t>9.3.3.16</w:t>
            </w:r>
          </w:p>
        </w:tc>
        <w:tc>
          <w:tcPr>
            <w:tcW w:w="2880" w:type="dxa"/>
          </w:tcPr>
          <w:p w14:paraId="6F089B61" w14:textId="77777777" w:rsidR="006A1CE4" w:rsidRPr="00E67E0D" w:rsidRDefault="006A1CE4" w:rsidP="00E7499B">
            <w:pPr>
              <w:pStyle w:val="TAL"/>
              <w:rPr>
                <w:lang w:eastAsia="ja-JP"/>
              </w:rPr>
            </w:pPr>
          </w:p>
        </w:tc>
      </w:tr>
    </w:tbl>
    <w:p w14:paraId="334CCAC6" w14:textId="77777777" w:rsidR="006A1CE4" w:rsidRPr="00E67E0D" w:rsidRDefault="006A1CE4" w:rsidP="00E7499B"/>
    <w:p w14:paraId="240BD6E9" w14:textId="77777777" w:rsidR="006A1CE4" w:rsidRPr="00E67E0D" w:rsidRDefault="006A1CE4" w:rsidP="00E7499B">
      <w:pPr>
        <w:pStyle w:val="4"/>
      </w:pPr>
      <w:bookmarkStart w:id="5015" w:name="_Toc534720677"/>
      <w:bookmarkStart w:id="5016" w:name="_Toc525567683"/>
      <w:r w:rsidRPr="00E67E0D">
        <w:t>9.3.3.18</w:t>
      </w:r>
      <w:r w:rsidRPr="00E67E0D">
        <w:tab/>
        <w:t>UE Paging Identity</w:t>
      </w:r>
      <w:bookmarkEnd w:id="5015"/>
      <w:bookmarkEnd w:id="5016"/>
    </w:p>
    <w:p w14:paraId="75407F55" w14:textId="77777777" w:rsidR="006A1CE4" w:rsidRPr="00E67E0D" w:rsidRDefault="006A1CE4" w:rsidP="00E7499B">
      <w:pPr>
        <w:keepNext/>
      </w:pPr>
      <w:r w:rsidRPr="00E67E0D">
        <w:t>This IE represents the Identity with which the UE is paged.</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7228FFDD" w14:textId="77777777" w:rsidTr="00E7499B">
        <w:tc>
          <w:tcPr>
            <w:tcW w:w="2448" w:type="dxa"/>
          </w:tcPr>
          <w:p w14:paraId="4661E626"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34C72CD4"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580F7F81"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659B646F"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1568D7BC"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49C6D279" w14:textId="77777777" w:rsidTr="00E7499B">
        <w:tc>
          <w:tcPr>
            <w:tcW w:w="2448" w:type="dxa"/>
          </w:tcPr>
          <w:p w14:paraId="29ECC6CF" w14:textId="77777777" w:rsidR="006A1CE4" w:rsidRPr="00E67E0D" w:rsidRDefault="006A1CE4" w:rsidP="00E7499B">
            <w:pPr>
              <w:pStyle w:val="TAL"/>
              <w:rPr>
                <w:rFonts w:eastAsia="Batang" w:cs="Arial"/>
                <w:lang w:eastAsia="ja-JP"/>
              </w:rPr>
            </w:pPr>
            <w:r w:rsidRPr="00E67E0D">
              <w:rPr>
                <w:rFonts w:cs="Arial"/>
                <w:lang w:eastAsia="ja-JP"/>
              </w:rPr>
              <w:t xml:space="preserve">CHOICE </w:t>
            </w:r>
            <w:r w:rsidRPr="00E67E0D">
              <w:rPr>
                <w:rFonts w:cs="Arial"/>
                <w:i/>
                <w:lang w:eastAsia="ja-JP"/>
              </w:rPr>
              <w:t>UE Paging Identity</w:t>
            </w:r>
          </w:p>
        </w:tc>
        <w:tc>
          <w:tcPr>
            <w:tcW w:w="1080" w:type="dxa"/>
          </w:tcPr>
          <w:p w14:paraId="7B93C10C"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6E61DEFF" w14:textId="77777777" w:rsidR="006A1CE4" w:rsidRPr="00E67E0D" w:rsidRDefault="006A1CE4" w:rsidP="00E7499B">
            <w:pPr>
              <w:pStyle w:val="TAL"/>
              <w:rPr>
                <w:i/>
                <w:lang w:eastAsia="ja-JP"/>
              </w:rPr>
            </w:pPr>
          </w:p>
        </w:tc>
        <w:tc>
          <w:tcPr>
            <w:tcW w:w="1872" w:type="dxa"/>
          </w:tcPr>
          <w:p w14:paraId="3BB4BD5F" w14:textId="77777777" w:rsidR="006A1CE4" w:rsidRPr="00E67E0D" w:rsidRDefault="006A1CE4" w:rsidP="00E7499B">
            <w:pPr>
              <w:pStyle w:val="TAL"/>
              <w:rPr>
                <w:lang w:eastAsia="ja-JP"/>
              </w:rPr>
            </w:pPr>
          </w:p>
        </w:tc>
        <w:tc>
          <w:tcPr>
            <w:tcW w:w="2880" w:type="dxa"/>
          </w:tcPr>
          <w:p w14:paraId="1FD1AC2C" w14:textId="77777777" w:rsidR="006A1CE4" w:rsidRPr="00E67E0D" w:rsidRDefault="006A1CE4" w:rsidP="00E7499B">
            <w:pPr>
              <w:pStyle w:val="TAL"/>
              <w:rPr>
                <w:lang w:eastAsia="ja-JP"/>
              </w:rPr>
            </w:pPr>
          </w:p>
        </w:tc>
      </w:tr>
      <w:tr w:rsidR="006A1CE4" w:rsidRPr="00E67E0D" w14:paraId="25CB235E" w14:textId="77777777" w:rsidTr="00E7499B">
        <w:tc>
          <w:tcPr>
            <w:tcW w:w="2448" w:type="dxa"/>
          </w:tcPr>
          <w:p w14:paraId="6B855887" w14:textId="77777777" w:rsidR="006A1CE4" w:rsidRPr="00E67E0D" w:rsidRDefault="006A1CE4" w:rsidP="00E7499B">
            <w:pPr>
              <w:pStyle w:val="TAL"/>
              <w:ind w:left="75"/>
              <w:rPr>
                <w:rFonts w:cs="Arial"/>
                <w:lang w:eastAsia="ja-JP"/>
              </w:rPr>
            </w:pPr>
            <w:r w:rsidRPr="00E67E0D">
              <w:rPr>
                <w:rFonts w:cs="Arial"/>
                <w:i/>
                <w:iCs/>
                <w:lang w:eastAsia="ja-JP"/>
              </w:rPr>
              <w:t>&gt;5G-S-TMSI</w:t>
            </w:r>
          </w:p>
        </w:tc>
        <w:tc>
          <w:tcPr>
            <w:tcW w:w="1080" w:type="dxa"/>
          </w:tcPr>
          <w:p w14:paraId="75A21472" w14:textId="77777777" w:rsidR="006A1CE4" w:rsidRPr="00E67E0D" w:rsidRDefault="006A1CE4" w:rsidP="00E7499B">
            <w:pPr>
              <w:pStyle w:val="TAL"/>
              <w:rPr>
                <w:rFonts w:cs="Arial"/>
                <w:lang w:eastAsia="ja-JP"/>
              </w:rPr>
            </w:pPr>
          </w:p>
        </w:tc>
        <w:tc>
          <w:tcPr>
            <w:tcW w:w="1440" w:type="dxa"/>
          </w:tcPr>
          <w:p w14:paraId="65F75EB6" w14:textId="77777777" w:rsidR="006A1CE4" w:rsidRPr="00E67E0D" w:rsidRDefault="006A1CE4" w:rsidP="00E7499B">
            <w:pPr>
              <w:pStyle w:val="TAL"/>
              <w:rPr>
                <w:i/>
                <w:lang w:eastAsia="ja-JP"/>
              </w:rPr>
            </w:pPr>
          </w:p>
        </w:tc>
        <w:tc>
          <w:tcPr>
            <w:tcW w:w="1872" w:type="dxa"/>
          </w:tcPr>
          <w:p w14:paraId="5DF94B59" w14:textId="77777777" w:rsidR="006A1CE4" w:rsidRPr="00E67E0D" w:rsidRDefault="006A1CE4" w:rsidP="00E7499B">
            <w:pPr>
              <w:pStyle w:val="TAL"/>
              <w:rPr>
                <w:lang w:eastAsia="ja-JP"/>
              </w:rPr>
            </w:pPr>
          </w:p>
        </w:tc>
        <w:tc>
          <w:tcPr>
            <w:tcW w:w="2880" w:type="dxa"/>
          </w:tcPr>
          <w:p w14:paraId="3FCC905D" w14:textId="77777777" w:rsidR="006A1CE4" w:rsidRPr="00E67E0D" w:rsidRDefault="006A1CE4" w:rsidP="00E7499B">
            <w:pPr>
              <w:pStyle w:val="TAL"/>
              <w:rPr>
                <w:lang w:eastAsia="ja-JP"/>
              </w:rPr>
            </w:pPr>
          </w:p>
        </w:tc>
      </w:tr>
      <w:tr w:rsidR="006A1CE4" w:rsidRPr="00E67E0D" w14:paraId="35706D27" w14:textId="77777777" w:rsidTr="00E7499B">
        <w:tc>
          <w:tcPr>
            <w:tcW w:w="2448" w:type="dxa"/>
          </w:tcPr>
          <w:p w14:paraId="7D188FFB" w14:textId="77777777" w:rsidR="006A1CE4" w:rsidRPr="00E67E0D" w:rsidRDefault="006A1CE4" w:rsidP="00E7499B">
            <w:pPr>
              <w:pStyle w:val="TAL"/>
              <w:ind w:left="165"/>
              <w:rPr>
                <w:rFonts w:cs="Arial"/>
                <w:lang w:eastAsia="ja-JP"/>
              </w:rPr>
            </w:pPr>
            <w:r w:rsidRPr="00E67E0D">
              <w:rPr>
                <w:rFonts w:cs="Arial"/>
                <w:lang w:eastAsia="ja-JP"/>
              </w:rPr>
              <w:t>&gt;&gt;5G-S-TMSI</w:t>
            </w:r>
          </w:p>
        </w:tc>
        <w:tc>
          <w:tcPr>
            <w:tcW w:w="1080" w:type="dxa"/>
          </w:tcPr>
          <w:p w14:paraId="32589149"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0ACA762A" w14:textId="77777777" w:rsidR="006A1CE4" w:rsidRPr="00E67E0D" w:rsidRDefault="006A1CE4" w:rsidP="00E7499B">
            <w:pPr>
              <w:pStyle w:val="TAL"/>
              <w:rPr>
                <w:i/>
                <w:lang w:eastAsia="ja-JP"/>
              </w:rPr>
            </w:pPr>
          </w:p>
        </w:tc>
        <w:tc>
          <w:tcPr>
            <w:tcW w:w="1872" w:type="dxa"/>
          </w:tcPr>
          <w:p w14:paraId="1423D82A" w14:textId="77777777" w:rsidR="006A1CE4" w:rsidRPr="00E67E0D" w:rsidRDefault="006A1CE4" w:rsidP="00E7499B">
            <w:pPr>
              <w:pStyle w:val="TAL"/>
              <w:rPr>
                <w:lang w:eastAsia="ja-JP"/>
              </w:rPr>
            </w:pPr>
            <w:r w:rsidRPr="00E67E0D">
              <w:rPr>
                <w:rFonts w:cs="Arial"/>
                <w:lang w:eastAsia="ja-JP"/>
              </w:rPr>
              <w:t>9.3.3.20</w:t>
            </w:r>
          </w:p>
        </w:tc>
        <w:tc>
          <w:tcPr>
            <w:tcW w:w="2880" w:type="dxa"/>
          </w:tcPr>
          <w:p w14:paraId="3E2891DC" w14:textId="77777777" w:rsidR="006A1CE4" w:rsidRPr="00E67E0D" w:rsidRDefault="006A1CE4" w:rsidP="00E7499B">
            <w:pPr>
              <w:pStyle w:val="TAL"/>
              <w:rPr>
                <w:lang w:eastAsia="ja-JP"/>
              </w:rPr>
            </w:pPr>
          </w:p>
        </w:tc>
      </w:tr>
    </w:tbl>
    <w:p w14:paraId="35184EE7" w14:textId="77777777" w:rsidR="006A1CE4" w:rsidRPr="00E67E0D" w:rsidRDefault="006A1CE4" w:rsidP="00E7499B"/>
    <w:p w14:paraId="0097D6AD" w14:textId="77777777" w:rsidR="006A1CE4" w:rsidRPr="00E67E0D" w:rsidRDefault="006A1CE4" w:rsidP="00E7499B">
      <w:pPr>
        <w:pStyle w:val="4"/>
      </w:pPr>
      <w:bookmarkStart w:id="5017" w:name="_Toc534720678"/>
      <w:bookmarkStart w:id="5018" w:name="_Toc525567684"/>
      <w:r w:rsidRPr="00E67E0D">
        <w:t>9.3.3.19</w:t>
      </w:r>
      <w:r w:rsidRPr="00E67E0D">
        <w:tab/>
        <w:t>AMF Pointer</w:t>
      </w:r>
      <w:bookmarkEnd w:id="5017"/>
      <w:bookmarkEnd w:id="5018"/>
    </w:p>
    <w:p w14:paraId="5C136DC2" w14:textId="54EB950B" w:rsidR="006A1CE4" w:rsidRPr="00E67E0D" w:rsidRDefault="006A1CE4" w:rsidP="00E7499B">
      <w:pPr>
        <w:keepNext/>
        <w:rPr>
          <w:lang w:eastAsia="zh-CN"/>
        </w:rPr>
      </w:pPr>
      <w:r w:rsidRPr="00E67E0D">
        <w:t xml:space="preserve">This IE is used to </w:t>
      </w:r>
      <w:del w:id="5019" w:author="Issam" w:date="2019-02-12T23:38:00Z">
        <w:r w:rsidR="00AE297A" w:rsidRPr="00FF6A95">
          <w:delText xml:space="preserve">uniquely </w:delText>
        </w:r>
      </w:del>
      <w:r w:rsidRPr="00E67E0D">
        <w:t xml:space="preserve">identify </w:t>
      </w:r>
      <w:del w:id="5020" w:author="Issam" w:date="2019-02-12T23:38:00Z">
        <w:r w:rsidR="00AE297A" w:rsidRPr="00FF6A95">
          <w:delText>an</w:delText>
        </w:r>
      </w:del>
      <w:ins w:id="5021" w:author="Issam" w:date="2019-02-12T23:38:00Z">
        <w:r w:rsidRPr="00E67E0D">
          <w:t>one or more</w:t>
        </w:r>
      </w:ins>
      <w:r w:rsidRPr="00E67E0D">
        <w:t xml:space="preserve"> AMF</w:t>
      </w:r>
      <w:ins w:id="5022" w:author="Issam" w:date="2019-02-12T23:38:00Z">
        <w:r w:rsidRPr="00E67E0D">
          <w:t>(s)</w:t>
        </w:r>
      </w:ins>
      <w:r w:rsidRPr="00E67E0D">
        <w:t xml:space="preserve"> within the AMF Set.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0C4D05A1" w14:textId="77777777" w:rsidTr="00E7499B">
        <w:tc>
          <w:tcPr>
            <w:tcW w:w="2448" w:type="dxa"/>
          </w:tcPr>
          <w:p w14:paraId="70668D2E"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294323FC"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0FC84135"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107A4CBF"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3EDF0198"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2D2FD3E5" w14:textId="77777777" w:rsidTr="00E7499B">
        <w:tc>
          <w:tcPr>
            <w:tcW w:w="2448" w:type="dxa"/>
          </w:tcPr>
          <w:p w14:paraId="01DDAA10" w14:textId="77777777" w:rsidR="006A1CE4" w:rsidRPr="00E67E0D" w:rsidRDefault="006A1CE4" w:rsidP="00E7499B">
            <w:pPr>
              <w:pStyle w:val="TAL"/>
              <w:rPr>
                <w:rFonts w:eastAsia="Batang" w:cs="Arial"/>
                <w:lang w:eastAsia="ja-JP"/>
              </w:rPr>
            </w:pPr>
            <w:r w:rsidRPr="00E67E0D">
              <w:rPr>
                <w:rFonts w:cs="Arial"/>
                <w:lang w:eastAsia="ja-JP"/>
              </w:rPr>
              <w:t>AMF Pointer</w:t>
            </w:r>
          </w:p>
        </w:tc>
        <w:tc>
          <w:tcPr>
            <w:tcW w:w="1080" w:type="dxa"/>
          </w:tcPr>
          <w:p w14:paraId="2FD1E09C"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21A28E61" w14:textId="77777777" w:rsidR="006A1CE4" w:rsidRPr="00E67E0D" w:rsidRDefault="006A1CE4" w:rsidP="00E7499B">
            <w:pPr>
              <w:pStyle w:val="TAL"/>
              <w:rPr>
                <w:i/>
                <w:lang w:eastAsia="ja-JP"/>
              </w:rPr>
            </w:pPr>
          </w:p>
        </w:tc>
        <w:tc>
          <w:tcPr>
            <w:tcW w:w="1872" w:type="dxa"/>
          </w:tcPr>
          <w:p w14:paraId="743CD136" w14:textId="77777777" w:rsidR="006A1CE4" w:rsidRPr="00E67E0D" w:rsidRDefault="006A1CE4" w:rsidP="00E7499B">
            <w:pPr>
              <w:pStyle w:val="TAL"/>
              <w:rPr>
                <w:lang w:eastAsia="ja-JP"/>
              </w:rPr>
            </w:pPr>
            <w:r w:rsidRPr="00E67E0D">
              <w:rPr>
                <w:lang w:eastAsia="ja-JP"/>
              </w:rPr>
              <w:t>BIT STRING (SIZE(6))</w:t>
            </w:r>
          </w:p>
        </w:tc>
        <w:tc>
          <w:tcPr>
            <w:tcW w:w="2880" w:type="dxa"/>
          </w:tcPr>
          <w:p w14:paraId="5C330ABD" w14:textId="77777777" w:rsidR="006A1CE4" w:rsidRPr="00E67E0D" w:rsidRDefault="006A1CE4" w:rsidP="00E7499B">
            <w:pPr>
              <w:pStyle w:val="TAL"/>
              <w:rPr>
                <w:lang w:eastAsia="ja-JP"/>
              </w:rPr>
            </w:pPr>
          </w:p>
        </w:tc>
      </w:tr>
    </w:tbl>
    <w:p w14:paraId="1EE0CCDD" w14:textId="77777777" w:rsidR="006A1CE4" w:rsidRPr="00E67E0D" w:rsidRDefault="006A1CE4" w:rsidP="00E7499B"/>
    <w:p w14:paraId="311FF781" w14:textId="77777777" w:rsidR="006A1CE4" w:rsidRPr="00E67E0D" w:rsidRDefault="006A1CE4" w:rsidP="00E7499B">
      <w:pPr>
        <w:pStyle w:val="4"/>
      </w:pPr>
      <w:bookmarkStart w:id="5023" w:name="_Toc534720679"/>
      <w:bookmarkStart w:id="5024" w:name="_Toc525567685"/>
      <w:r w:rsidRPr="00E67E0D">
        <w:t>9.3.3.20</w:t>
      </w:r>
      <w:r w:rsidRPr="00E67E0D">
        <w:tab/>
        <w:t>5G-S-TMSI</w:t>
      </w:r>
      <w:bookmarkEnd w:id="5023"/>
      <w:bookmarkEnd w:id="5024"/>
    </w:p>
    <w:p w14:paraId="3266D2B3" w14:textId="77777777" w:rsidR="006A1CE4" w:rsidRPr="00E67E0D" w:rsidRDefault="006A1CE4" w:rsidP="00E7499B">
      <w:r w:rsidRPr="00E67E0D">
        <w:t>This IE is used for security reasons, to hide the identity of a subscriber.</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7663AB67" w14:textId="77777777" w:rsidTr="00E7499B">
        <w:tc>
          <w:tcPr>
            <w:tcW w:w="2448" w:type="dxa"/>
          </w:tcPr>
          <w:p w14:paraId="2DADF7C4"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0606F2C6"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539C3DDE"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2BFE405F"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53F8445E"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1EE3C29D" w14:textId="77777777" w:rsidTr="00E7499B">
        <w:tc>
          <w:tcPr>
            <w:tcW w:w="2448" w:type="dxa"/>
          </w:tcPr>
          <w:p w14:paraId="68B385C7" w14:textId="77777777" w:rsidR="006A1CE4" w:rsidRPr="00E67E0D" w:rsidRDefault="006A1CE4" w:rsidP="00E7499B">
            <w:pPr>
              <w:pStyle w:val="TAL"/>
              <w:rPr>
                <w:rFonts w:eastAsia="Batang" w:cs="Arial"/>
                <w:lang w:eastAsia="ja-JP"/>
              </w:rPr>
            </w:pPr>
            <w:r w:rsidRPr="00E67E0D">
              <w:rPr>
                <w:rFonts w:eastAsia="Batang" w:cs="Arial"/>
                <w:lang w:eastAsia="ja-JP"/>
              </w:rPr>
              <w:t>AMF Set ID</w:t>
            </w:r>
          </w:p>
        </w:tc>
        <w:tc>
          <w:tcPr>
            <w:tcW w:w="1080" w:type="dxa"/>
          </w:tcPr>
          <w:p w14:paraId="4A200AC5"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4A49FB7C" w14:textId="77777777" w:rsidR="006A1CE4" w:rsidRPr="00E67E0D" w:rsidRDefault="006A1CE4" w:rsidP="00E7499B">
            <w:pPr>
              <w:pStyle w:val="TAL"/>
              <w:rPr>
                <w:i/>
                <w:lang w:eastAsia="ja-JP"/>
              </w:rPr>
            </w:pPr>
          </w:p>
        </w:tc>
        <w:tc>
          <w:tcPr>
            <w:tcW w:w="1872" w:type="dxa"/>
          </w:tcPr>
          <w:p w14:paraId="1341AEAC" w14:textId="77777777" w:rsidR="006A1CE4" w:rsidRPr="00E67E0D" w:rsidRDefault="006A1CE4" w:rsidP="00E7499B">
            <w:pPr>
              <w:pStyle w:val="TAL"/>
              <w:rPr>
                <w:lang w:eastAsia="ja-JP"/>
              </w:rPr>
            </w:pPr>
            <w:r w:rsidRPr="00E67E0D">
              <w:rPr>
                <w:lang w:eastAsia="ja-JP"/>
              </w:rPr>
              <w:t>9.3.3.12</w:t>
            </w:r>
          </w:p>
        </w:tc>
        <w:tc>
          <w:tcPr>
            <w:tcW w:w="2880" w:type="dxa"/>
          </w:tcPr>
          <w:p w14:paraId="59D6C22B" w14:textId="77777777" w:rsidR="006A1CE4" w:rsidRPr="00E67E0D" w:rsidRDefault="006A1CE4" w:rsidP="00E7499B">
            <w:pPr>
              <w:pStyle w:val="TAL"/>
              <w:rPr>
                <w:lang w:eastAsia="ja-JP"/>
              </w:rPr>
            </w:pPr>
          </w:p>
        </w:tc>
      </w:tr>
      <w:tr w:rsidR="006A1CE4" w:rsidRPr="00E67E0D" w14:paraId="1D2D2346" w14:textId="77777777" w:rsidTr="00E7499B">
        <w:tc>
          <w:tcPr>
            <w:tcW w:w="2448" w:type="dxa"/>
          </w:tcPr>
          <w:p w14:paraId="22ADD675" w14:textId="77777777" w:rsidR="006A1CE4" w:rsidRPr="00E67E0D" w:rsidRDefault="006A1CE4" w:rsidP="00E7499B">
            <w:pPr>
              <w:pStyle w:val="TAL"/>
              <w:rPr>
                <w:rFonts w:eastAsia="Batang" w:cs="Arial"/>
                <w:lang w:eastAsia="ja-JP"/>
              </w:rPr>
            </w:pPr>
            <w:r w:rsidRPr="00E67E0D">
              <w:rPr>
                <w:rFonts w:eastAsia="Batang" w:cs="Arial"/>
                <w:lang w:eastAsia="ja-JP"/>
              </w:rPr>
              <w:t>AMF Pointer</w:t>
            </w:r>
          </w:p>
        </w:tc>
        <w:tc>
          <w:tcPr>
            <w:tcW w:w="1080" w:type="dxa"/>
          </w:tcPr>
          <w:p w14:paraId="0208FCAE"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2DD25F33" w14:textId="77777777" w:rsidR="006A1CE4" w:rsidRPr="00E67E0D" w:rsidRDefault="006A1CE4" w:rsidP="00E7499B">
            <w:pPr>
              <w:pStyle w:val="TAL"/>
              <w:rPr>
                <w:i/>
                <w:lang w:eastAsia="ja-JP"/>
              </w:rPr>
            </w:pPr>
          </w:p>
        </w:tc>
        <w:tc>
          <w:tcPr>
            <w:tcW w:w="1872" w:type="dxa"/>
          </w:tcPr>
          <w:p w14:paraId="7A9B0603" w14:textId="77777777" w:rsidR="006A1CE4" w:rsidRPr="00E67E0D" w:rsidRDefault="006A1CE4" w:rsidP="00E7499B">
            <w:pPr>
              <w:pStyle w:val="TAL"/>
              <w:rPr>
                <w:lang w:eastAsia="ja-JP"/>
              </w:rPr>
            </w:pPr>
            <w:r w:rsidRPr="00E67E0D">
              <w:rPr>
                <w:lang w:eastAsia="ja-JP"/>
              </w:rPr>
              <w:t>9.3.3.19</w:t>
            </w:r>
          </w:p>
        </w:tc>
        <w:tc>
          <w:tcPr>
            <w:tcW w:w="2880" w:type="dxa"/>
          </w:tcPr>
          <w:p w14:paraId="284293CF" w14:textId="77777777" w:rsidR="006A1CE4" w:rsidRPr="00E67E0D" w:rsidRDefault="006A1CE4" w:rsidP="00E7499B">
            <w:pPr>
              <w:pStyle w:val="TAL"/>
              <w:rPr>
                <w:lang w:eastAsia="ja-JP"/>
              </w:rPr>
            </w:pPr>
          </w:p>
        </w:tc>
      </w:tr>
      <w:tr w:rsidR="006A1CE4" w:rsidRPr="00E67E0D" w14:paraId="13BF976E" w14:textId="77777777" w:rsidTr="00E7499B">
        <w:tc>
          <w:tcPr>
            <w:tcW w:w="2448" w:type="dxa"/>
          </w:tcPr>
          <w:p w14:paraId="67AEFB4F" w14:textId="77777777" w:rsidR="006A1CE4" w:rsidRPr="00E67E0D" w:rsidRDefault="006A1CE4" w:rsidP="00E7499B">
            <w:pPr>
              <w:pStyle w:val="TAL"/>
              <w:rPr>
                <w:rFonts w:eastAsia="Batang" w:cs="Arial"/>
                <w:lang w:eastAsia="ja-JP"/>
              </w:rPr>
            </w:pPr>
            <w:r w:rsidRPr="00E67E0D">
              <w:rPr>
                <w:rFonts w:cs="Arial"/>
                <w:lang w:eastAsia="ja-JP"/>
              </w:rPr>
              <w:t>5G-TMSI</w:t>
            </w:r>
          </w:p>
        </w:tc>
        <w:tc>
          <w:tcPr>
            <w:tcW w:w="1080" w:type="dxa"/>
          </w:tcPr>
          <w:p w14:paraId="3EEBFF75"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7EB40BB5" w14:textId="77777777" w:rsidR="006A1CE4" w:rsidRPr="00E67E0D" w:rsidRDefault="006A1CE4" w:rsidP="00E7499B">
            <w:pPr>
              <w:pStyle w:val="TAL"/>
              <w:rPr>
                <w:i/>
                <w:lang w:eastAsia="ja-JP"/>
              </w:rPr>
            </w:pPr>
          </w:p>
        </w:tc>
        <w:tc>
          <w:tcPr>
            <w:tcW w:w="1872" w:type="dxa"/>
          </w:tcPr>
          <w:p w14:paraId="5C3227A6" w14:textId="77777777" w:rsidR="006A1CE4" w:rsidRPr="00E67E0D" w:rsidRDefault="006A1CE4" w:rsidP="00E7499B">
            <w:pPr>
              <w:pStyle w:val="TAL"/>
              <w:rPr>
                <w:lang w:eastAsia="ja-JP"/>
              </w:rPr>
            </w:pPr>
            <w:r w:rsidRPr="00E67E0D">
              <w:rPr>
                <w:rFonts w:cs="Arial"/>
                <w:lang w:eastAsia="ja-JP"/>
              </w:rPr>
              <w:t>OCTET STRING (SIZE(4))</w:t>
            </w:r>
          </w:p>
        </w:tc>
        <w:tc>
          <w:tcPr>
            <w:tcW w:w="2880" w:type="dxa"/>
          </w:tcPr>
          <w:p w14:paraId="0B27DFC1" w14:textId="77777777" w:rsidR="006A1CE4" w:rsidRPr="00E67E0D" w:rsidRDefault="006A1CE4" w:rsidP="00E7499B">
            <w:pPr>
              <w:pStyle w:val="TAL"/>
              <w:rPr>
                <w:lang w:eastAsia="ja-JP"/>
              </w:rPr>
            </w:pPr>
            <w:r w:rsidRPr="00E67E0D">
              <w:rPr>
                <w:rFonts w:cs="Arial"/>
                <w:lang w:eastAsia="ja-JP"/>
              </w:rPr>
              <w:t>5G-TMSI is unique within the AMF that allocated it.</w:t>
            </w:r>
          </w:p>
        </w:tc>
      </w:tr>
    </w:tbl>
    <w:p w14:paraId="3820FFCC" w14:textId="77777777" w:rsidR="006A1CE4" w:rsidRPr="00E67E0D" w:rsidRDefault="006A1CE4" w:rsidP="00E7499B"/>
    <w:p w14:paraId="65020EB9" w14:textId="77777777" w:rsidR="006A1CE4" w:rsidRPr="00E67E0D" w:rsidRDefault="006A1CE4" w:rsidP="00E7499B">
      <w:pPr>
        <w:pStyle w:val="4"/>
      </w:pPr>
      <w:bookmarkStart w:id="5025" w:name="_Toc534720680"/>
      <w:bookmarkStart w:id="5026" w:name="_Toc525567686"/>
      <w:r w:rsidRPr="00E67E0D">
        <w:t>9.3.3.21</w:t>
      </w:r>
      <w:r w:rsidRPr="00E67E0D">
        <w:tab/>
        <w:t>AMF Name</w:t>
      </w:r>
      <w:bookmarkEnd w:id="5025"/>
      <w:bookmarkEnd w:id="5026"/>
    </w:p>
    <w:p w14:paraId="1AFBB257" w14:textId="77777777" w:rsidR="006A1CE4" w:rsidRPr="00E67E0D" w:rsidRDefault="006A1CE4" w:rsidP="00E7499B">
      <w:r w:rsidRPr="00E67E0D">
        <w:t xml:space="preserve">This IE is used to uniquely identify the AMF </w:t>
      </w:r>
      <w:r w:rsidRPr="00E67E0D">
        <w:rPr>
          <w:rFonts w:cs="Arial"/>
          <w:lang w:eastAsia="ja-JP"/>
        </w:rPr>
        <w:t>(see TS 38.300 [8])</w:t>
      </w:r>
      <w:r w:rsidRPr="00E67E0D">
        <w:t xml:space="preserve">. It </w:t>
      </w:r>
      <w:r w:rsidRPr="00E67E0D">
        <w:rPr>
          <w:rFonts w:eastAsia="SimSun"/>
        </w:rPr>
        <w:t>may also be used as a human readable name of the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490C3D71" w14:textId="77777777" w:rsidTr="00E7499B">
        <w:tc>
          <w:tcPr>
            <w:tcW w:w="2448" w:type="dxa"/>
          </w:tcPr>
          <w:p w14:paraId="44F572FF"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17496DBE"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7703C1F9"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66357740"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2C2CAD97"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5A6EE6C1" w14:textId="77777777" w:rsidTr="00E7499B">
        <w:tc>
          <w:tcPr>
            <w:tcW w:w="2448" w:type="dxa"/>
          </w:tcPr>
          <w:p w14:paraId="759DEBBE" w14:textId="77777777" w:rsidR="006A1CE4" w:rsidRPr="00E67E0D" w:rsidRDefault="006A1CE4" w:rsidP="00E7499B">
            <w:pPr>
              <w:pStyle w:val="TAL"/>
              <w:rPr>
                <w:rFonts w:eastAsia="Batang" w:cs="Arial"/>
                <w:lang w:eastAsia="ja-JP"/>
              </w:rPr>
            </w:pPr>
            <w:r w:rsidRPr="00E67E0D">
              <w:rPr>
                <w:rFonts w:eastAsia="Batang" w:cs="Arial"/>
                <w:lang w:eastAsia="ja-JP"/>
              </w:rPr>
              <w:t>AMF Name</w:t>
            </w:r>
          </w:p>
        </w:tc>
        <w:tc>
          <w:tcPr>
            <w:tcW w:w="1080" w:type="dxa"/>
          </w:tcPr>
          <w:p w14:paraId="4669D41B"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64FAE1DA" w14:textId="77777777" w:rsidR="006A1CE4" w:rsidRPr="00E67E0D" w:rsidRDefault="006A1CE4" w:rsidP="00E7499B">
            <w:pPr>
              <w:pStyle w:val="TAL"/>
              <w:rPr>
                <w:i/>
                <w:lang w:eastAsia="ja-JP"/>
              </w:rPr>
            </w:pPr>
          </w:p>
        </w:tc>
        <w:tc>
          <w:tcPr>
            <w:tcW w:w="1872" w:type="dxa"/>
          </w:tcPr>
          <w:p w14:paraId="07B7646E" w14:textId="77777777" w:rsidR="006A1CE4" w:rsidRPr="00E67E0D" w:rsidRDefault="006A1CE4" w:rsidP="00E7499B">
            <w:pPr>
              <w:pStyle w:val="TAL"/>
              <w:rPr>
                <w:lang w:eastAsia="ja-JP"/>
              </w:rPr>
            </w:pPr>
            <w:r w:rsidRPr="00E67E0D">
              <w:t>PrintableString (SIZE(1..150, …))</w:t>
            </w:r>
          </w:p>
        </w:tc>
        <w:tc>
          <w:tcPr>
            <w:tcW w:w="2880" w:type="dxa"/>
          </w:tcPr>
          <w:p w14:paraId="21948995" w14:textId="77777777" w:rsidR="006A1CE4" w:rsidRPr="00E67E0D" w:rsidRDefault="006A1CE4" w:rsidP="00E7499B">
            <w:pPr>
              <w:pStyle w:val="TAL"/>
              <w:rPr>
                <w:lang w:eastAsia="ja-JP"/>
              </w:rPr>
            </w:pPr>
          </w:p>
        </w:tc>
      </w:tr>
    </w:tbl>
    <w:p w14:paraId="6B975AD8" w14:textId="77777777" w:rsidR="006A1CE4" w:rsidRPr="00E67E0D" w:rsidRDefault="006A1CE4" w:rsidP="00E7499B"/>
    <w:p w14:paraId="2884FD6B" w14:textId="77777777" w:rsidR="006A1CE4" w:rsidRPr="00E67E0D" w:rsidRDefault="006A1CE4" w:rsidP="00E7499B">
      <w:pPr>
        <w:pStyle w:val="4"/>
      </w:pPr>
      <w:bookmarkStart w:id="5027" w:name="_Toc534720681"/>
      <w:bookmarkStart w:id="5028" w:name="_Toc525567687"/>
      <w:r w:rsidRPr="00E67E0D">
        <w:t>9.3.3.22</w:t>
      </w:r>
      <w:r w:rsidRPr="00E67E0D">
        <w:tab/>
        <w:t>Paging Origin</w:t>
      </w:r>
      <w:bookmarkEnd w:id="5027"/>
      <w:bookmarkEnd w:id="5028"/>
    </w:p>
    <w:p w14:paraId="10FAA98C" w14:textId="77777777" w:rsidR="006A1CE4" w:rsidRPr="00E67E0D" w:rsidRDefault="006A1CE4" w:rsidP="00E7499B">
      <w:pPr>
        <w:keepNext/>
        <w:rPr>
          <w:lang w:eastAsia="zh-CN"/>
        </w:rPr>
      </w:pPr>
      <w:r w:rsidRPr="00E67E0D">
        <w:rPr>
          <w:lang w:eastAsia="zh-CN"/>
        </w:rPr>
        <w:t>This IE indicates whether Paging is originated due to the PDU sessions from the non-3GPP access</w:t>
      </w:r>
      <w:r w:rsidRPr="00E67E0D">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2BFF40AE" w14:textId="77777777" w:rsidTr="00E7499B">
        <w:tc>
          <w:tcPr>
            <w:tcW w:w="2448" w:type="dxa"/>
          </w:tcPr>
          <w:p w14:paraId="7B4711C2"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70813EA1"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294C89C5"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784E17F7"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66FA50EB"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6B65217B" w14:textId="77777777" w:rsidTr="00E7499B">
        <w:tc>
          <w:tcPr>
            <w:tcW w:w="2448" w:type="dxa"/>
          </w:tcPr>
          <w:p w14:paraId="7A612FF8" w14:textId="77777777" w:rsidR="006A1CE4" w:rsidRPr="00E67E0D" w:rsidRDefault="006A1CE4" w:rsidP="00E7499B">
            <w:pPr>
              <w:pStyle w:val="TAL"/>
              <w:rPr>
                <w:rFonts w:eastAsia="Batang" w:cs="Arial"/>
                <w:lang w:eastAsia="ja-JP"/>
              </w:rPr>
            </w:pPr>
            <w:r w:rsidRPr="00E67E0D">
              <w:rPr>
                <w:rFonts w:cs="Arial"/>
                <w:lang w:eastAsia="zh-CN"/>
              </w:rPr>
              <w:t>Paging Origin</w:t>
            </w:r>
          </w:p>
        </w:tc>
        <w:tc>
          <w:tcPr>
            <w:tcW w:w="1080" w:type="dxa"/>
          </w:tcPr>
          <w:p w14:paraId="7D7A3859" w14:textId="77777777" w:rsidR="006A1CE4" w:rsidRPr="00E67E0D" w:rsidRDefault="006A1CE4" w:rsidP="00E7499B">
            <w:pPr>
              <w:pStyle w:val="TAL"/>
              <w:rPr>
                <w:rFonts w:cs="Arial"/>
                <w:lang w:eastAsia="ja-JP"/>
              </w:rPr>
            </w:pPr>
            <w:r w:rsidRPr="00E67E0D">
              <w:rPr>
                <w:rFonts w:cs="Arial"/>
                <w:lang w:eastAsia="zh-CN"/>
              </w:rPr>
              <w:t>M</w:t>
            </w:r>
          </w:p>
        </w:tc>
        <w:tc>
          <w:tcPr>
            <w:tcW w:w="1440" w:type="dxa"/>
          </w:tcPr>
          <w:p w14:paraId="54D0A6E4" w14:textId="77777777" w:rsidR="006A1CE4" w:rsidRPr="00E67E0D" w:rsidRDefault="006A1CE4" w:rsidP="00E7499B">
            <w:pPr>
              <w:pStyle w:val="TAL"/>
              <w:rPr>
                <w:i/>
                <w:lang w:eastAsia="ja-JP"/>
              </w:rPr>
            </w:pPr>
          </w:p>
        </w:tc>
        <w:tc>
          <w:tcPr>
            <w:tcW w:w="1872" w:type="dxa"/>
          </w:tcPr>
          <w:p w14:paraId="639F5CB5" w14:textId="77777777" w:rsidR="006A1CE4" w:rsidRPr="00E67E0D" w:rsidRDefault="006A1CE4" w:rsidP="00E7499B">
            <w:pPr>
              <w:pStyle w:val="TAL"/>
              <w:rPr>
                <w:lang w:eastAsia="ja-JP"/>
              </w:rPr>
            </w:pPr>
            <w:r w:rsidRPr="00E67E0D">
              <w:rPr>
                <w:rFonts w:cs="Arial"/>
                <w:lang w:eastAsia="ja-JP"/>
              </w:rPr>
              <w:t>ENUMERATED (non-3GPP, …)</w:t>
            </w:r>
          </w:p>
        </w:tc>
        <w:tc>
          <w:tcPr>
            <w:tcW w:w="2880" w:type="dxa"/>
          </w:tcPr>
          <w:p w14:paraId="73B46A76" w14:textId="77777777" w:rsidR="006A1CE4" w:rsidRPr="00E67E0D" w:rsidRDefault="006A1CE4" w:rsidP="00E7499B">
            <w:pPr>
              <w:pStyle w:val="TAL"/>
              <w:rPr>
                <w:lang w:eastAsia="ja-JP"/>
              </w:rPr>
            </w:pPr>
          </w:p>
        </w:tc>
      </w:tr>
    </w:tbl>
    <w:p w14:paraId="21C26C30" w14:textId="77777777" w:rsidR="006A1CE4" w:rsidRPr="00E67E0D" w:rsidRDefault="006A1CE4" w:rsidP="00E7499B"/>
    <w:p w14:paraId="3ABD34B2" w14:textId="77777777" w:rsidR="006A1CE4" w:rsidRPr="00E67E0D" w:rsidRDefault="006A1CE4" w:rsidP="00E7499B">
      <w:pPr>
        <w:pStyle w:val="4"/>
      </w:pPr>
      <w:bookmarkStart w:id="5029" w:name="_Toc534720682"/>
      <w:bookmarkStart w:id="5030" w:name="_Toc525567688"/>
      <w:r w:rsidRPr="00E67E0D">
        <w:t>9.3.3.23</w:t>
      </w:r>
      <w:r w:rsidRPr="00E67E0D">
        <w:tab/>
        <w:t>UE Identity Index Value</w:t>
      </w:r>
      <w:bookmarkEnd w:id="5029"/>
      <w:bookmarkEnd w:id="5030"/>
    </w:p>
    <w:p w14:paraId="079B608B" w14:textId="77777777" w:rsidR="006A1CE4" w:rsidRPr="00E67E0D" w:rsidRDefault="006A1CE4" w:rsidP="00E7499B">
      <w:pPr>
        <w:keepNext/>
        <w:rPr>
          <w:lang w:eastAsia="zh-CN"/>
        </w:rPr>
      </w:pPr>
      <w:r w:rsidRPr="00E67E0D">
        <w:rPr>
          <w:lang w:eastAsia="zh-CN"/>
        </w:rPr>
        <w:t xml:space="preserve">This IE </w:t>
      </w:r>
      <w:r w:rsidRPr="00E67E0D">
        <w:t xml:space="preserve">is used by the </w:t>
      </w:r>
      <w:r w:rsidRPr="00E67E0D">
        <w:rPr>
          <w:rFonts w:eastAsia="SimSun" w:hint="eastAsia"/>
          <w:lang w:eastAsia="zh-CN"/>
        </w:rPr>
        <w:t>NG-RAN node</w:t>
      </w:r>
      <w:r w:rsidRPr="00E67E0D">
        <w:t xml:space="preserve"> to calculate the Paging Frame as specified in TS 3</w:t>
      </w:r>
      <w:r w:rsidRPr="00E67E0D">
        <w:rPr>
          <w:rFonts w:eastAsia="SimSun" w:hint="eastAsia"/>
          <w:lang w:eastAsia="zh-CN"/>
        </w:rPr>
        <w:t>8</w:t>
      </w:r>
      <w:r w:rsidRPr="00E67E0D">
        <w:t>.304 [</w:t>
      </w:r>
      <w:r w:rsidRPr="00E67E0D">
        <w:rPr>
          <w:rFonts w:eastAsia="SimSun" w:hint="eastAsia"/>
          <w:lang w:eastAsia="zh-CN"/>
        </w:rPr>
        <w:t>12</w:t>
      </w:r>
      <w:ins w:id="5031" w:author="Issam" w:date="2019-02-12T23:38:00Z">
        <w:r w:rsidRPr="00E67E0D">
          <w:t>] and TS 36.304 [29</w:t>
        </w:r>
      </w:ins>
      <w:r w:rsidRPr="00E67E0D">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5FC66A4C" w14:textId="77777777" w:rsidTr="00E7499B">
        <w:tc>
          <w:tcPr>
            <w:tcW w:w="2448" w:type="dxa"/>
          </w:tcPr>
          <w:p w14:paraId="6ED359BC"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3D2665B4"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05186D28"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152044F1"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120187E0"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12F0EB10" w14:textId="77777777" w:rsidTr="00E7499B">
        <w:tc>
          <w:tcPr>
            <w:tcW w:w="2448" w:type="dxa"/>
          </w:tcPr>
          <w:p w14:paraId="59E8E237" w14:textId="77777777" w:rsidR="006A1CE4" w:rsidRPr="00E67E0D" w:rsidRDefault="006A1CE4" w:rsidP="00E7499B">
            <w:pPr>
              <w:pStyle w:val="TAL"/>
              <w:rPr>
                <w:rFonts w:eastAsia="Batang" w:cs="Arial"/>
                <w:lang w:eastAsia="ja-JP"/>
              </w:rPr>
            </w:pPr>
            <w:r w:rsidRPr="00E67E0D">
              <w:rPr>
                <w:lang w:eastAsia="ja-JP"/>
              </w:rPr>
              <w:t xml:space="preserve">CHOICE </w:t>
            </w:r>
            <w:r w:rsidRPr="00E67E0D">
              <w:rPr>
                <w:i/>
                <w:lang w:eastAsia="ja-JP"/>
              </w:rPr>
              <w:t>UE Identity Index Value</w:t>
            </w:r>
          </w:p>
        </w:tc>
        <w:tc>
          <w:tcPr>
            <w:tcW w:w="1080" w:type="dxa"/>
          </w:tcPr>
          <w:p w14:paraId="563B3471" w14:textId="77777777" w:rsidR="006A1CE4" w:rsidRPr="00E67E0D" w:rsidRDefault="006A1CE4" w:rsidP="00E7499B">
            <w:pPr>
              <w:pStyle w:val="TAL"/>
              <w:rPr>
                <w:rFonts w:cs="Arial"/>
                <w:lang w:eastAsia="ja-JP"/>
              </w:rPr>
            </w:pPr>
          </w:p>
        </w:tc>
        <w:tc>
          <w:tcPr>
            <w:tcW w:w="1440" w:type="dxa"/>
          </w:tcPr>
          <w:p w14:paraId="3857B26F" w14:textId="77777777" w:rsidR="006A1CE4" w:rsidRPr="00E67E0D" w:rsidRDefault="006A1CE4" w:rsidP="00E7499B">
            <w:pPr>
              <w:pStyle w:val="TAL"/>
              <w:rPr>
                <w:i/>
                <w:lang w:eastAsia="ja-JP"/>
              </w:rPr>
            </w:pPr>
          </w:p>
        </w:tc>
        <w:tc>
          <w:tcPr>
            <w:tcW w:w="1872" w:type="dxa"/>
          </w:tcPr>
          <w:p w14:paraId="17652EEF" w14:textId="77777777" w:rsidR="006A1CE4" w:rsidRPr="00E67E0D" w:rsidRDefault="006A1CE4" w:rsidP="00E7499B">
            <w:pPr>
              <w:pStyle w:val="TAL"/>
              <w:rPr>
                <w:lang w:eastAsia="ja-JP"/>
              </w:rPr>
            </w:pPr>
          </w:p>
        </w:tc>
        <w:tc>
          <w:tcPr>
            <w:tcW w:w="2880" w:type="dxa"/>
          </w:tcPr>
          <w:p w14:paraId="1FC63BCD" w14:textId="77777777" w:rsidR="006A1CE4" w:rsidRPr="00E67E0D" w:rsidRDefault="006A1CE4" w:rsidP="00E7499B">
            <w:pPr>
              <w:pStyle w:val="TAL"/>
              <w:rPr>
                <w:lang w:eastAsia="ja-JP"/>
              </w:rPr>
            </w:pPr>
          </w:p>
        </w:tc>
      </w:tr>
      <w:tr w:rsidR="006A1CE4" w:rsidRPr="00E67E0D" w14:paraId="79EFFAEC" w14:textId="77777777" w:rsidTr="00E7499B">
        <w:tc>
          <w:tcPr>
            <w:tcW w:w="2448" w:type="dxa"/>
          </w:tcPr>
          <w:p w14:paraId="3F767225" w14:textId="77777777" w:rsidR="006A1CE4" w:rsidRPr="00E67E0D" w:rsidRDefault="006A1CE4" w:rsidP="00E7499B">
            <w:pPr>
              <w:pStyle w:val="TAL"/>
              <w:ind w:left="75"/>
              <w:rPr>
                <w:lang w:eastAsia="ja-JP"/>
              </w:rPr>
            </w:pPr>
            <w:r w:rsidRPr="00E67E0D">
              <w:rPr>
                <w:lang w:eastAsia="ja-JP"/>
              </w:rPr>
              <w:t>&gt;</w:t>
            </w:r>
            <w:r w:rsidRPr="00E67E0D">
              <w:rPr>
                <w:i/>
                <w:lang w:eastAsia="ja-JP"/>
              </w:rPr>
              <w:t>Index Length 10</w:t>
            </w:r>
          </w:p>
        </w:tc>
        <w:tc>
          <w:tcPr>
            <w:tcW w:w="1080" w:type="dxa"/>
          </w:tcPr>
          <w:p w14:paraId="3E05CB29" w14:textId="77777777" w:rsidR="006A1CE4" w:rsidRPr="00E67E0D" w:rsidRDefault="006A1CE4" w:rsidP="00E7499B">
            <w:pPr>
              <w:pStyle w:val="TAL"/>
              <w:rPr>
                <w:lang w:eastAsia="ja-JP"/>
              </w:rPr>
            </w:pPr>
          </w:p>
        </w:tc>
        <w:tc>
          <w:tcPr>
            <w:tcW w:w="1440" w:type="dxa"/>
          </w:tcPr>
          <w:p w14:paraId="7F4FB5F0" w14:textId="77777777" w:rsidR="006A1CE4" w:rsidRPr="00E67E0D" w:rsidRDefault="006A1CE4" w:rsidP="00E7499B">
            <w:pPr>
              <w:pStyle w:val="TAL"/>
              <w:rPr>
                <w:i/>
                <w:lang w:eastAsia="ja-JP"/>
              </w:rPr>
            </w:pPr>
          </w:p>
        </w:tc>
        <w:tc>
          <w:tcPr>
            <w:tcW w:w="1872" w:type="dxa"/>
          </w:tcPr>
          <w:p w14:paraId="3003B46B" w14:textId="77777777" w:rsidR="006A1CE4" w:rsidRPr="00E67E0D" w:rsidRDefault="006A1CE4" w:rsidP="00E7499B">
            <w:pPr>
              <w:pStyle w:val="TAL"/>
              <w:rPr>
                <w:lang w:eastAsia="ja-JP"/>
              </w:rPr>
            </w:pPr>
          </w:p>
        </w:tc>
        <w:tc>
          <w:tcPr>
            <w:tcW w:w="2880" w:type="dxa"/>
          </w:tcPr>
          <w:p w14:paraId="192D4D02" w14:textId="77777777" w:rsidR="006A1CE4" w:rsidRPr="00E67E0D" w:rsidRDefault="006A1CE4" w:rsidP="00E7499B">
            <w:pPr>
              <w:pStyle w:val="TAL"/>
              <w:rPr>
                <w:lang w:eastAsia="ja-JP"/>
              </w:rPr>
            </w:pPr>
          </w:p>
        </w:tc>
      </w:tr>
      <w:tr w:rsidR="006A1CE4" w:rsidRPr="00E67E0D" w14:paraId="0C3EB940" w14:textId="77777777" w:rsidTr="00E7499B">
        <w:tc>
          <w:tcPr>
            <w:tcW w:w="2448" w:type="dxa"/>
          </w:tcPr>
          <w:p w14:paraId="067A2E98" w14:textId="77777777" w:rsidR="006A1CE4" w:rsidRPr="00E67E0D" w:rsidRDefault="006A1CE4" w:rsidP="00E7499B">
            <w:pPr>
              <w:pStyle w:val="TAL"/>
              <w:ind w:left="165"/>
              <w:rPr>
                <w:lang w:eastAsia="ja-JP"/>
              </w:rPr>
            </w:pPr>
            <w:r w:rsidRPr="00E67E0D">
              <w:rPr>
                <w:lang w:eastAsia="ja-JP"/>
              </w:rPr>
              <w:t>&gt;&gt;Index Length 10</w:t>
            </w:r>
          </w:p>
        </w:tc>
        <w:tc>
          <w:tcPr>
            <w:tcW w:w="1080" w:type="dxa"/>
          </w:tcPr>
          <w:p w14:paraId="185A1E44" w14:textId="77777777" w:rsidR="006A1CE4" w:rsidRPr="00E67E0D" w:rsidRDefault="006A1CE4" w:rsidP="00E7499B">
            <w:pPr>
              <w:pStyle w:val="TAL"/>
              <w:rPr>
                <w:lang w:eastAsia="ja-JP"/>
              </w:rPr>
            </w:pPr>
            <w:r w:rsidRPr="00E67E0D">
              <w:rPr>
                <w:lang w:eastAsia="ja-JP"/>
              </w:rPr>
              <w:t>M</w:t>
            </w:r>
          </w:p>
        </w:tc>
        <w:tc>
          <w:tcPr>
            <w:tcW w:w="1440" w:type="dxa"/>
          </w:tcPr>
          <w:p w14:paraId="5447CE26" w14:textId="77777777" w:rsidR="006A1CE4" w:rsidRPr="00E67E0D" w:rsidRDefault="006A1CE4" w:rsidP="00E7499B">
            <w:pPr>
              <w:pStyle w:val="TAL"/>
              <w:rPr>
                <w:i/>
                <w:lang w:eastAsia="ja-JP"/>
              </w:rPr>
            </w:pPr>
          </w:p>
        </w:tc>
        <w:tc>
          <w:tcPr>
            <w:tcW w:w="1872" w:type="dxa"/>
          </w:tcPr>
          <w:p w14:paraId="61BC7187" w14:textId="77777777" w:rsidR="006A1CE4" w:rsidRPr="00E67E0D" w:rsidRDefault="006A1CE4" w:rsidP="00E7499B">
            <w:pPr>
              <w:pStyle w:val="TAL"/>
              <w:rPr>
                <w:lang w:eastAsia="ja-JP"/>
              </w:rPr>
            </w:pPr>
            <w:r w:rsidRPr="00E67E0D">
              <w:rPr>
                <w:lang w:eastAsia="ja-JP"/>
              </w:rPr>
              <w:t>BIT STRING (SIZE(</w:t>
            </w:r>
            <w:r w:rsidRPr="00E67E0D">
              <w:rPr>
                <w:rFonts w:eastAsia="MS Mincho"/>
                <w:lang w:eastAsia="ja-JP"/>
              </w:rPr>
              <w:t>1</w:t>
            </w:r>
            <w:r w:rsidRPr="00E67E0D">
              <w:rPr>
                <w:lang w:eastAsia="ja-JP"/>
              </w:rPr>
              <w:t>0))</w:t>
            </w:r>
          </w:p>
        </w:tc>
        <w:tc>
          <w:tcPr>
            <w:tcW w:w="2880" w:type="dxa"/>
          </w:tcPr>
          <w:p w14:paraId="155C2D33" w14:textId="77777777" w:rsidR="006A1CE4" w:rsidRPr="00E67E0D" w:rsidRDefault="006A1CE4" w:rsidP="00E7499B">
            <w:pPr>
              <w:pStyle w:val="TAL"/>
              <w:rPr>
                <w:lang w:eastAsia="ja-JP"/>
              </w:rPr>
            </w:pPr>
            <w:r w:rsidRPr="00E67E0D">
              <w:rPr>
                <w:lang w:eastAsia="ja-JP"/>
              </w:rPr>
              <w:t>Coded as specified in TS 3</w:t>
            </w:r>
            <w:r w:rsidRPr="00E67E0D">
              <w:rPr>
                <w:rFonts w:hint="eastAsia"/>
                <w:lang w:eastAsia="zh-CN"/>
              </w:rPr>
              <w:t>8</w:t>
            </w:r>
            <w:r w:rsidRPr="00E67E0D">
              <w:rPr>
                <w:lang w:eastAsia="ja-JP"/>
              </w:rPr>
              <w:t>.</w:t>
            </w:r>
            <w:r w:rsidRPr="00E67E0D">
              <w:rPr>
                <w:rFonts w:hint="eastAsia"/>
                <w:lang w:eastAsia="zh-CN"/>
              </w:rPr>
              <w:t>3</w:t>
            </w:r>
            <w:r w:rsidRPr="00E67E0D">
              <w:rPr>
                <w:lang w:eastAsia="ja-JP"/>
              </w:rPr>
              <w:t>04 [</w:t>
            </w:r>
            <w:r w:rsidRPr="00E67E0D">
              <w:rPr>
                <w:rFonts w:hint="eastAsia"/>
                <w:lang w:eastAsia="zh-CN"/>
              </w:rPr>
              <w:t>12</w:t>
            </w:r>
            <w:ins w:id="5032" w:author="Issam" w:date="2019-02-12T23:38:00Z">
              <w:r w:rsidRPr="00E67E0D">
                <w:rPr>
                  <w:lang w:eastAsia="ja-JP"/>
                </w:rPr>
                <w:t>] and TS 36.304 [29</w:t>
              </w:r>
            </w:ins>
            <w:r w:rsidRPr="00E67E0D">
              <w:rPr>
                <w:lang w:eastAsia="ja-JP"/>
              </w:rPr>
              <w:t>].</w:t>
            </w:r>
          </w:p>
        </w:tc>
      </w:tr>
    </w:tbl>
    <w:p w14:paraId="5D5576CF" w14:textId="77777777" w:rsidR="006A1CE4" w:rsidRPr="00E67E0D" w:rsidRDefault="006A1CE4" w:rsidP="00E7499B"/>
    <w:p w14:paraId="32BBC3A2" w14:textId="77777777" w:rsidR="006A1CE4" w:rsidRPr="00E67E0D" w:rsidRDefault="006A1CE4" w:rsidP="00E7499B">
      <w:pPr>
        <w:pStyle w:val="4"/>
      </w:pPr>
      <w:bookmarkStart w:id="5033" w:name="_Toc534720683"/>
      <w:bookmarkStart w:id="5034" w:name="_Toc525567689"/>
      <w:r w:rsidRPr="00E67E0D">
        <w:t>9.3.3.24</w:t>
      </w:r>
      <w:r w:rsidRPr="00E67E0D">
        <w:tab/>
        <w:t>Periodic Registration Update Timer</w:t>
      </w:r>
      <w:bookmarkEnd w:id="5033"/>
      <w:bookmarkEnd w:id="5034"/>
    </w:p>
    <w:p w14:paraId="684CEEEC" w14:textId="77777777" w:rsidR="006A1CE4" w:rsidRPr="00E67E0D" w:rsidRDefault="006A1CE4" w:rsidP="00E7499B">
      <w:pPr>
        <w:keepNext/>
        <w:rPr>
          <w:lang w:eastAsia="zh-CN"/>
        </w:rPr>
      </w:pPr>
      <w:r w:rsidRPr="00E67E0D">
        <w:rPr>
          <w:lang w:eastAsia="zh-CN"/>
        </w:rPr>
        <w:t xml:space="preserve">This IE </w:t>
      </w:r>
      <w:r w:rsidRPr="00E67E0D">
        <w:t>is used to assist NG-RAN to generate corresponding timer for periodic RNA update for RRC_INACTIVE UEs.</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5F15F633" w14:textId="77777777" w:rsidTr="00E7499B">
        <w:tc>
          <w:tcPr>
            <w:tcW w:w="2448" w:type="dxa"/>
          </w:tcPr>
          <w:p w14:paraId="6A76C21A"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69014EA3"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7232B255"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1DF04F08"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2714ABF7"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4FB6A3C8" w14:textId="77777777" w:rsidTr="00E7499B">
        <w:tc>
          <w:tcPr>
            <w:tcW w:w="2448" w:type="dxa"/>
          </w:tcPr>
          <w:p w14:paraId="6892E9B4" w14:textId="77777777" w:rsidR="006A1CE4" w:rsidRPr="00E67E0D" w:rsidRDefault="006A1CE4" w:rsidP="00E7499B">
            <w:pPr>
              <w:pStyle w:val="TAL"/>
              <w:rPr>
                <w:rFonts w:eastAsia="Batang" w:cs="Arial"/>
                <w:lang w:eastAsia="ja-JP"/>
              </w:rPr>
            </w:pPr>
            <w:r w:rsidRPr="00E67E0D">
              <w:rPr>
                <w:lang w:eastAsia="ja-JP"/>
              </w:rPr>
              <w:t>Periodic Registration Update Timer</w:t>
            </w:r>
          </w:p>
        </w:tc>
        <w:tc>
          <w:tcPr>
            <w:tcW w:w="1080" w:type="dxa"/>
          </w:tcPr>
          <w:p w14:paraId="671C7CCC" w14:textId="77777777" w:rsidR="006A1CE4" w:rsidRPr="00E67E0D" w:rsidRDefault="006A1CE4" w:rsidP="00E7499B">
            <w:pPr>
              <w:pStyle w:val="TAL"/>
              <w:rPr>
                <w:rFonts w:cs="Arial"/>
                <w:lang w:eastAsia="ja-JP"/>
              </w:rPr>
            </w:pPr>
            <w:r w:rsidRPr="00E67E0D">
              <w:rPr>
                <w:rFonts w:cs="Arial"/>
                <w:lang w:eastAsia="ja-JP"/>
              </w:rPr>
              <w:t>M</w:t>
            </w:r>
          </w:p>
        </w:tc>
        <w:tc>
          <w:tcPr>
            <w:tcW w:w="1440" w:type="dxa"/>
          </w:tcPr>
          <w:p w14:paraId="4AEC9937" w14:textId="77777777" w:rsidR="006A1CE4" w:rsidRPr="00E67E0D" w:rsidRDefault="006A1CE4" w:rsidP="00E7499B">
            <w:pPr>
              <w:pStyle w:val="TAL"/>
              <w:rPr>
                <w:i/>
                <w:lang w:eastAsia="ja-JP"/>
              </w:rPr>
            </w:pPr>
          </w:p>
        </w:tc>
        <w:tc>
          <w:tcPr>
            <w:tcW w:w="1872" w:type="dxa"/>
          </w:tcPr>
          <w:p w14:paraId="71BEBD87" w14:textId="77777777" w:rsidR="006A1CE4" w:rsidRPr="00E67E0D" w:rsidRDefault="006A1CE4" w:rsidP="00E7499B">
            <w:pPr>
              <w:pStyle w:val="TAL"/>
              <w:rPr>
                <w:lang w:eastAsia="ja-JP"/>
              </w:rPr>
            </w:pPr>
            <w:r w:rsidRPr="00E67E0D">
              <w:rPr>
                <w:lang w:eastAsia="ja-JP"/>
              </w:rPr>
              <w:t>BIT STRING (SIZE(8))</w:t>
            </w:r>
          </w:p>
        </w:tc>
        <w:tc>
          <w:tcPr>
            <w:tcW w:w="2880" w:type="dxa"/>
          </w:tcPr>
          <w:p w14:paraId="3D79C91F" w14:textId="77777777" w:rsidR="006A1CE4" w:rsidRPr="00E67E0D" w:rsidRDefault="006A1CE4" w:rsidP="00E7499B">
            <w:pPr>
              <w:pStyle w:val="TAL"/>
              <w:rPr>
                <w:lang w:eastAsia="zh-CN"/>
              </w:rPr>
            </w:pPr>
            <w:r w:rsidRPr="00E67E0D">
              <w:rPr>
                <w:lang w:eastAsia="en-US"/>
              </w:rPr>
              <w:t>Bits 5 to 1 represent the binary coded timer value.</w:t>
            </w:r>
          </w:p>
          <w:p w14:paraId="04258574" w14:textId="77777777" w:rsidR="006A1CE4" w:rsidRPr="00E67E0D" w:rsidRDefault="006A1CE4" w:rsidP="00E7499B">
            <w:pPr>
              <w:pStyle w:val="TAL"/>
              <w:rPr>
                <w:lang w:eastAsia="zh-CN"/>
              </w:rPr>
            </w:pPr>
          </w:p>
          <w:p w14:paraId="2E7D68CA" w14:textId="77777777" w:rsidR="006A1CE4" w:rsidRPr="00E67E0D" w:rsidRDefault="006A1CE4" w:rsidP="00E7499B">
            <w:pPr>
              <w:pStyle w:val="TAL"/>
              <w:rPr>
                <w:lang w:eastAsia="zh-CN"/>
              </w:rPr>
            </w:pPr>
            <w:r w:rsidRPr="00E67E0D">
              <w:rPr>
                <w:lang w:eastAsia="en-US"/>
              </w:rPr>
              <w:t xml:space="preserve">Bits 6 to 8 define the timer value unit for the </w:t>
            </w:r>
            <w:r w:rsidRPr="00E67E0D">
              <w:rPr>
                <w:rFonts w:hint="eastAsia"/>
                <w:lang w:eastAsia="en-US"/>
              </w:rPr>
              <w:t xml:space="preserve">Periodic </w:t>
            </w:r>
            <w:r w:rsidRPr="00E67E0D">
              <w:rPr>
                <w:lang w:eastAsia="en-US"/>
              </w:rPr>
              <w:t>Registration Update Timer as follows:</w:t>
            </w:r>
          </w:p>
          <w:p w14:paraId="1C29E953" w14:textId="77777777" w:rsidR="006A1CE4" w:rsidRPr="00E67E0D" w:rsidRDefault="006A1CE4" w:rsidP="00E7499B">
            <w:pPr>
              <w:pStyle w:val="TAL"/>
              <w:rPr>
                <w:lang w:eastAsia="zh-CN"/>
              </w:rPr>
            </w:pPr>
          </w:p>
          <w:p w14:paraId="0EE8C3C3" w14:textId="77777777" w:rsidR="006A1CE4" w:rsidRPr="00E67E0D" w:rsidRDefault="006A1CE4" w:rsidP="00E7499B">
            <w:pPr>
              <w:pStyle w:val="TAL"/>
              <w:rPr>
                <w:lang w:eastAsia="en-US"/>
              </w:rPr>
            </w:pPr>
            <w:r w:rsidRPr="00E67E0D">
              <w:rPr>
                <w:lang w:eastAsia="en-US"/>
              </w:rPr>
              <w:t xml:space="preserve">Bits </w:t>
            </w:r>
          </w:p>
          <w:p w14:paraId="12AAC292" w14:textId="77777777" w:rsidR="006A1CE4" w:rsidRPr="00E67E0D" w:rsidRDefault="006A1CE4" w:rsidP="00E7499B">
            <w:pPr>
              <w:pStyle w:val="TAL"/>
              <w:rPr>
                <w:b/>
                <w:lang w:eastAsia="zh-CN"/>
              </w:rPr>
            </w:pPr>
            <w:r w:rsidRPr="00E67E0D">
              <w:rPr>
                <w:b/>
                <w:lang w:eastAsia="en-US"/>
              </w:rPr>
              <w:t>8 7 6</w:t>
            </w:r>
          </w:p>
          <w:p w14:paraId="3BF70D64" w14:textId="77777777" w:rsidR="006A1CE4" w:rsidRPr="00E67E0D" w:rsidRDefault="006A1CE4" w:rsidP="00E7499B">
            <w:pPr>
              <w:pStyle w:val="TAL"/>
              <w:rPr>
                <w:lang w:eastAsia="en-US"/>
              </w:rPr>
            </w:pPr>
            <w:r w:rsidRPr="00E67E0D">
              <w:rPr>
                <w:lang w:eastAsia="en-US"/>
              </w:rPr>
              <w:t xml:space="preserve">0 0 0 value is incremented in multiples of 10 minutes </w:t>
            </w:r>
          </w:p>
          <w:p w14:paraId="0FC99191" w14:textId="77777777" w:rsidR="006A1CE4" w:rsidRPr="00E67E0D" w:rsidRDefault="006A1CE4" w:rsidP="00E7499B">
            <w:pPr>
              <w:pStyle w:val="TAL"/>
              <w:rPr>
                <w:lang w:eastAsia="en-US"/>
              </w:rPr>
            </w:pPr>
            <w:r w:rsidRPr="00E67E0D">
              <w:rPr>
                <w:lang w:eastAsia="en-US"/>
              </w:rPr>
              <w:t xml:space="preserve">0 0 1 value is incremented in multiples of 1 hour </w:t>
            </w:r>
          </w:p>
          <w:p w14:paraId="42E23228" w14:textId="77777777" w:rsidR="006A1CE4" w:rsidRPr="00E67E0D" w:rsidRDefault="006A1CE4" w:rsidP="00E7499B">
            <w:pPr>
              <w:pStyle w:val="TAL"/>
              <w:rPr>
                <w:lang w:eastAsia="en-US"/>
              </w:rPr>
            </w:pPr>
            <w:r w:rsidRPr="00E67E0D">
              <w:rPr>
                <w:lang w:eastAsia="en-US"/>
              </w:rPr>
              <w:t>0 1 0 value is incremented in multiples of 10 hours</w:t>
            </w:r>
          </w:p>
          <w:p w14:paraId="7AAAF122" w14:textId="77777777" w:rsidR="006A1CE4" w:rsidRPr="00E67E0D" w:rsidRDefault="006A1CE4" w:rsidP="00E7499B">
            <w:pPr>
              <w:pStyle w:val="TAL"/>
              <w:rPr>
                <w:lang w:eastAsia="en-US"/>
              </w:rPr>
            </w:pPr>
            <w:r w:rsidRPr="00E67E0D">
              <w:rPr>
                <w:rFonts w:hint="eastAsia"/>
                <w:lang w:eastAsia="en-US"/>
              </w:rPr>
              <w:t>0 1 1 value is incremented in multiples of 2 seconds</w:t>
            </w:r>
          </w:p>
          <w:p w14:paraId="0AF1A5EF" w14:textId="77777777" w:rsidR="006A1CE4" w:rsidRPr="00E67E0D" w:rsidRDefault="006A1CE4" w:rsidP="00E7499B">
            <w:pPr>
              <w:pStyle w:val="TAL"/>
              <w:rPr>
                <w:lang w:eastAsia="en-US"/>
              </w:rPr>
            </w:pPr>
            <w:r w:rsidRPr="00E67E0D">
              <w:rPr>
                <w:rFonts w:hint="eastAsia"/>
                <w:lang w:eastAsia="en-US"/>
              </w:rPr>
              <w:t>1 0 0 value is incremented in multiples of 30 seconds</w:t>
            </w:r>
          </w:p>
          <w:p w14:paraId="7377699C" w14:textId="77777777" w:rsidR="006A1CE4" w:rsidRPr="00E67E0D" w:rsidRDefault="006A1CE4" w:rsidP="00E7499B">
            <w:pPr>
              <w:pStyle w:val="TAL"/>
              <w:rPr>
                <w:lang w:eastAsia="en-US"/>
              </w:rPr>
            </w:pPr>
            <w:r w:rsidRPr="00E67E0D">
              <w:rPr>
                <w:rFonts w:hint="eastAsia"/>
                <w:lang w:eastAsia="en-US"/>
              </w:rPr>
              <w:t>1 0 1 value is incremented in multiples of 1 minute</w:t>
            </w:r>
          </w:p>
          <w:p w14:paraId="471B70D2" w14:textId="77777777" w:rsidR="006A1CE4" w:rsidRPr="00E67E0D" w:rsidRDefault="006A1CE4" w:rsidP="00E7499B">
            <w:pPr>
              <w:pStyle w:val="TAL"/>
              <w:rPr>
                <w:lang w:eastAsia="en-US"/>
              </w:rPr>
            </w:pPr>
            <w:r w:rsidRPr="00E67E0D">
              <w:rPr>
                <w:lang w:eastAsia="en-US"/>
              </w:rPr>
              <w:t>1 1 1 value indicates that the timer is deactivated.</w:t>
            </w:r>
          </w:p>
          <w:p w14:paraId="02C3F88B" w14:textId="77777777" w:rsidR="006A1CE4" w:rsidRPr="00E67E0D" w:rsidRDefault="006A1CE4" w:rsidP="00E7499B">
            <w:pPr>
              <w:pStyle w:val="TAL"/>
              <w:rPr>
                <w:lang w:eastAsia="en-US"/>
              </w:rPr>
            </w:pPr>
          </w:p>
          <w:p w14:paraId="33228E37" w14:textId="77777777" w:rsidR="006A1CE4" w:rsidRPr="00E67E0D" w:rsidRDefault="006A1CE4" w:rsidP="00E7499B">
            <w:pPr>
              <w:pStyle w:val="TAL"/>
              <w:rPr>
                <w:lang w:eastAsia="en-US"/>
              </w:rPr>
            </w:pPr>
            <w:r w:rsidRPr="00E67E0D">
              <w:rPr>
                <w:lang w:eastAsia="en-US"/>
              </w:rPr>
              <w:t>Other values shall be interpreted as multiples of 1 hour in this version of the protocol.</w:t>
            </w:r>
          </w:p>
        </w:tc>
      </w:tr>
    </w:tbl>
    <w:p w14:paraId="2CB60B4C" w14:textId="77777777" w:rsidR="006A1CE4" w:rsidRPr="00E67E0D" w:rsidRDefault="006A1CE4" w:rsidP="00E7499B"/>
    <w:p w14:paraId="5EDC1BB4" w14:textId="77777777" w:rsidR="006A1CE4" w:rsidRPr="00E67E0D" w:rsidRDefault="006A1CE4" w:rsidP="00E7499B">
      <w:pPr>
        <w:pStyle w:val="4"/>
      </w:pPr>
      <w:bookmarkStart w:id="5035" w:name="_Toc534720684"/>
      <w:bookmarkStart w:id="5036" w:name="_Toc525567690"/>
      <w:r w:rsidRPr="00E67E0D">
        <w:t>9.3.3.25</w:t>
      </w:r>
      <w:r w:rsidRPr="00E67E0D">
        <w:tab/>
        <w:t>UE-associated Logical NG-connection List</w:t>
      </w:r>
      <w:bookmarkEnd w:id="5035"/>
      <w:bookmarkEnd w:id="5036"/>
    </w:p>
    <w:p w14:paraId="3D1FB1F7" w14:textId="77777777" w:rsidR="006A1CE4" w:rsidRPr="00E67E0D" w:rsidRDefault="006A1CE4" w:rsidP="00E7499B">
      <w:pPr>
        <w:keepNext/>
        <w:rPr>
          <w:lang w:eastAsia="zh-CN"/>
        </w:rPr>
      </w:pPr>
      <w:r w:rsidRPr="00E67E0D">
        <w:rPr>
          <w:lang w:eastAsia="zh-CN"/>
        </w:rPr>
        <w:t>This IE contains a list of  UE-associated logical NG-connections</w:t>
      </w:r>
      <w:r w:rsidRPr="00E67E0D">
        <w:t>.</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1B695051" w14:textId="77777777" w:rsidTr="00E7499B">
        <w:tc>
          <w:tcPr>
            <w:tcW w:w="2448" w:type="dxa"/>
          </w:tcPr>
          <w:p w14:paraId="03FB27F3"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5538593D"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6DC44955"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1E3E295B"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51C55C0D"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62907F45" w14:textId="77777777" w:rsidTr="00E7499B">
        <w:tc>
          <w:tcPr>
            <w:tcW w:w="2448" w:type="dxa"/>
          </w:tcPr>
          <w:p w14:paraId="323AF4FD" w14:textId="77777777" w:rsidR="006A1CE4" w:rsidRPr="00E67E0D" w:rsidRDefault="006A1CE4" w:rsidP="00E7499B">
            <w:pPr>
              <w:pStyle w:val="TAL"/>
              <w:rPr>
                <w:rFonts w:eastAsia="Batang" w:cs="Arial"/>
                <w:b/>
                <w:lang w:eastAsia="ja-JP"/>
              </w:rPr>
            </w:pPr>
            <w:r w:rsidRPr="00E67E0D">
              <w:rPr>
                <w:rFonts w:eastAsia="Batang" w:cs="Arial"/>
                <w:b/>
                <w:lang w:eastAsia="ja-JP"/>
              </w:rPr>
              <w:t>UE-associated Logical NG-connection Item</w:t>
            </w:r>
          </w:p>
        </w:tc>
        <w:tc>
          <w:tcPr>
            <w:tcW w:w="1080" w:type="dxa"/>
          </w:tcPr>
          <w:p w14:paraId="1AD56547" w14:textId="77777777" w:rsidR="006A1CE4" w:rsidRPr="00E67E0D" w:rsidRDefault="006A1CE4" w:rsidP="00E7499B">
            <w:pPr>
              <w:pStyle w:val="TAL"/>
              <w:rPr>
                <w:rFonts w:cs="Arial"/>
                <w:lang w:eastAsia="ja-JP"/>
              </w:rPr>
            </w:pPr>
          </w:p>
        </w:tc>
        <w:tc>
          <w:tcPr>
            <w:tcW w:w="1440" w:type="dxa"/>
          </w:tcPr>
          <w:p w14:paraId="079B26B2" w14:textId="77777777" w:rsidR="006A1CE4" w:rsidRPr="00E67E0D" w:rsidRDefault="006A1CE4" w:rsidP="00E7499B">
            <w:pPr>
              <w:pStyle w:val="TAL"/>
              <w:rPr>
                <w:i/>
                <w:lang w:eastAsia="ja-JP"/>
              </w:rPr>
            </w:pPr>
            <w:r w:rsidRPr="00E67E0D">
              <w:rPr>
                <w:rFonts w:cs="Arial"/>
                <w:i/>
                <w:lang w:eastAsia="ja-JP"/>
              </w:rPr>
              <w:t>1..&lt;maxnoofNGConnectionsToReset&gt;</w:t>
            </w:r>
          </w:p>
        </w:tc>
        <w:tc>
          <w:tcPr>
            <w:tcW w:w="1872" w:type="dxa"/>
          </w:tcPr>
          <w:p w14:paraId="66281C3B" w14:textId="77777777" w:rsidR="006A1CE4" w:rsidRPr="00E67E0D" w:rsidRDefault="006A1CE4" w:rsidP="00E7499B">
            <w:pPr>
              <w:pStyle w:val="TAL"/>
              <w:rPr>
                <w:lang w:eastAsia="ja-JP"/>
              </w:rPr>
            </w:pPr>
          </w:p>
        </w:tc>
        <w:tc>
          <w:tcPr>
            <w:tcW w:w="2880" w:type="dxa"/>
          </w:tcPr>
          <w:p w14:paraId="2BCFEBA9" w14:textId="77777777" w:rsidR="006A1CE4" w:rsidRPr="00E67E0D" w:rsidRDefault="006A1CE4" w:rsidP="00E7499B">
            <w:pPr>
              <w:pStyle w:val="TAL"/>
              <w:rPr>
                <w:lang w:eastAsia="ja-JP"/>
              </w:rPr>
            </w:pPr>
          </w:p>
        </w:tc>
      </w:tr>
      <w:tr w:rsidR="006A1CE4" w:rsidRPr="00E67E0D" w14:paraId="3C079F62" w14:textId="77777777" w:rsidTr="00E7499B">
        <w:tc>
          <w:tcPr>
            <w:tcW w:w="2448" w:type="dxa"/>
          </w:tcPr>
          <w:p w14:paraId="5C6F61D7" w14:textId="77777777" w:rsidR="006A1CE4" w:rsidRPr="00E67E0D" w:rsidRDefault="006A1CE4" w:rsidP="00E7499B">
            <w:pPr>
              <w:pStyle w:val="TAL"/>
              <w:ind w:left="75"/>
              <w:rPr>
                <w:rFonts w:cs="Arial"/>
                <w:lang w:eastAsia="zh-CN"/>
              </w:rPr>
            </w:pPr>
            <w:r w:rsidRPr="00E67E0D">
              <w:rPr>
                <w:rFonts w:cs="Arial"/>
                <w:lang w:eastAsia="zh-CN"/>
              </w:rPr>
              <w:t>&gt;</w:t>
            </w:r>
            <w:r w:rsidRPr="00E67E0D">
              <w:rPr>
                <w:rFonts w:eastAsia="Batang" w:cs="Arial"/>
                <w:lang w:eastAsia="ja-JP"/>
              </w:rPr>
              <w:t>AMF UE NGAP ID</w:t>
            </w:r>
          </w:p>
        </w:tc>
        <w:tc>
          <w:tcPr>
            <w:tcW w:w="1080" w:type="dxa"/>
          </w:tcPr>
          <w:p w14:paraId="380964E6" w14:textId="77777777" w:rsidR="006A1CE4" w:rsidRPr="00E67E0D" w:rsidRDefault="006A1CE4" w:rsidP="00E7499B">
            <w:pPr>
              <w:pStyle w:val="TAL"/>
              <w:rPr>
                <w:rFonts w:cs="Arial"/>
                <w:lang w:eastAsia="zh-CN"/>
              </w:rPr>
            </w:pPr>
            <w:r w:rsidRPr="00E67E0D">
              <w:rPr>
                <w:rFonts w:cs="Arial"/>
                <w:lang w:eastAsia="zh-CN"/>
              </w:rPr>
              <w:t>O</w:t>
            </w:r>
          </w:p>
        </w:tc>
        <w:tc>
          <w:tcPr>
            <w:tcW w:w="1440" w:type="dxa"/>
          </w:tcPr>
          <w:p w14:paraId="5B70A5B1" w14:textId="77777777" w:rsidR="006A1CE4" w:rsidRPr="00E67E0D" w:rsidRDefault="006A1CE4" w:rsidP="00E7499B">
            <w:pPr>
              <w:pStyle w:val="TAL"/>
              <w:rPr>
                <w:i/>
                <w:lang w:eastAsia="ja-JP"/>
              </w:rPr>
            </w:pPr>
          </w:p>
        </w:tc>
        <w:tc>
          <w:tcPr>
            <w:tcW w:w="1872" w:type="dxa"/>
          </w:tcPr>
          <w:p w14:paraId="0B9164D9" w14:textId="77777777" w:rsidR="006A1CE4" w:rsidRPr="00E67E0D" w:rsidRDefault="006A1CE4" w:rsidP="00E7499B">
            <w:pPr>
              <w:pStyle w:val="TAL"/>
              <w:rPr>
                <w:rFonts w:cs="Arial"/>
                <w:lang w:eastAsia="ja-JP"/>
              </w:rPr>
            </w:pPr>
            <w:r w:rsidRPr="00E67E0D">
              <w:rPr>
                <w:rFonts w:cs="Arial"/>
                <w:lang w:eastAsia="ja-JP"/>
              </w:rPr>
              <w:t>9.3.3.1</w:t>
            </w:r>
          </w:p>
        </w:tc>
        <w:tc>
          <w:tcPr>
            <w:tcW w:w="2880" w:type="dxa"/>
          </w:tcPr>
          <w:p w14:paraId="63D6A1BC" w14:textId="77777777" w:rsidR="006A1CE4" w:rsidRPr="00E67E0D" w:rsidRDefault="006A1CE4" w:rsidP="00E7499B">
            <w:pPr>
              <w:pStyle w:val="TAL"/>
              <w:rPr>
                <w:lang w:eastAsia="ja-JP"/>
              </w:rPr>
            </w:pPr>
          </w:p>
        </w:tc>
      </w:tr>
      <w:tr w:rsidR="006A1CE4" w:rsidRPr="00E67E0D" w14:paraId="58228AA7" w14:textId="77777777" w:rsidTr="00E7499B">
        <w:tc>
          <w:tcPr>
            <w:tcW w:w="2448" w:type="dxa"/>
          </w:tcPr>
          <w:p w14:paraId="0B7A56A2" w14:textId="77777777" w:rsidR="006A1CE4" w:rsidRPr="00E67E0D" w:rsidRDefault="006A1CE4" w:rsidP="00E7499B">
            <w:pPr>
              <w:pStyle w:val="TAL"/>
              <w:ind w:left="75"/>
              <w:rPr>
                <w:rFonts w:cs="Arial"/>
                <w:lang w:eastAsia="zh-CN"/>
              </w:rPr>
            </w:pPr>
            <w:r w:rsidRPr="00E67E0D">
              <w:rPr>
                <w:rFonts w:cs="Arial"/>
                <w:lang w:eastAsia="zh-CN"/>
              </w:rPr>
              <w:t>&gt;</w:t>
            </w:r>
            <w:r w:rsidRPr="00E67E0D">
              <w:rPr>
                <w:rFonts w:eastAsia="Batang" w:cs="Arial"/>
                <w:lang w:eastAsia="ja-JP"/>
              </w:rPr>
              <w:t>RAN UE NGAP ID</w:t>
            </w:r>
          </w:p>
        </w:tc>
        <w:tc>
          <w:tcPr>
            <w:tcW w:w="1080" w:type="dxa"/>
          </w:tcPr>
          <w:p w14:paraId="6F5A4B22" w14:textId="77777777" w:rsidR="006A1CE4" w:rsidRPr="00E67E0D" w:rsidRDefault="006A1CE4" w:rsidP="00E7499B">
            <w:pPr>
              <w:pStyle w:val="TAL"/>
              <w:rPr>
                <w:rFonts w:cs="Arial"/>
                <w:lang w:eastAsia="zh-CN"/>
              </w:rPr>
            </w:pPr>
            <w:r w:rsidRPr="00E67E0D">
              <w:rPr>
                <w:rFonts w:cs="Arial"/>
                <w:lang w:eastAsia="zh-CN"/>
              </w:rPr>
              <w:t>O</w:t>
            </w:r>
          </w:p>
        </w:tc>
        <w:tc>
          <w:tcPr>
            <w:tcW w:w="1440" w:type="dxa"/>
          </w:tcPr>
          <w:p w14:paraId="76013FB9" w14:textId="77777777" w:rsidR="006A1CE4" w:rsidRPr="00E67E0D" w:rsidRDefault="006A1CE4" w:rsidP="00E7499B">
            <w:pPr>
              <w:pStyle w:val="TAL"/>
              <w:rPr>
                <w:i/>
                <w:lang w:eastAsia="ja-JP"/>
              </w:rPr>
            </w:pPr>
          </w:p>
        </w:tc>
        <w:tc>
          <w:tcPr>
            <w:tcW w:w="1872" w:type="dxa"/>
          </w:tcPr>
          <w:p w14:paraId="28F69D76" w14:textId="77777777" w:rsidR="006A1CE4" w:rsidRPr="00E67E0D" w:rsidRDefault="006A1CE4" w:rsidP="00E7499B">
            <w:pPr>
              <w:pStyle w:val="TAL"/>
              <w:rPr>
                <w:rFonts w:cs="Arial"/>
                <w:lang w:eastAsia="ja-JP"/>
              </w:rPr>
            </w:pPr>
            <w:r w:rsidRPr="00E67E0D">
              <w:rPr>
                <w:rFonts w:cs="Arial"/>
                <w:lang w:eastAsia="ja-JP"/>
              </w:rPr>
              <w:t>9.3.3.2</w:t>
            </w:r>
          </w:p>
        </w:tc>
        <w:tc>
          <w:tcPr>
            <w:tcW w:w="2880" w:type="dxa"/>
          </w:tcPr>
          <w:p w14:paraId="18037815" w14:textId="77777777" w:rsidR="006A1CE4" w:rsidRPr="00E67E0D" w:rsidRDefault="006A1CE4" w:rsidP="00E7499B">
            <w:pPr>
              <w:pStyle w:val="TAL"/>
              <w:rPr>
                <w:lang w:eastAsia="ja-JP"/>
              </w:rPr>
            </w:pPr>
          </w:p>
        </w:tc>
      </w:tr>
    </w:tbl>
    <w:p w14:paraId="402E1E61" w14:textId="77777777" w:rsidR="006A1CE4" w:rsidRPr="00E67E0D" w:rsidRDefault="006A1CE4" w:rsidP="00E7499B">
      <w:pPr>
        <w:rPr>
          <w:rFonts w:eastAsia="SimSun"/>
          <w:lang w:eastAsia="zh-CN"/>
        </w:rPr>
      </w:pP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7D136391" w14:textId="77777777" w:rsidTr="00E7499B">
        <w:tc>
          <w:tcPr>
            <w:tcW w:w="3528" w:type="dxa"/>
          </w:tcPr>
          <w:p w14:paraId="445056CA"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591E5E45"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120F0059" w14:textId="77777777" w:rsidTr="00E7499B">
        <w:tc>
          <w:tcPr>
            <w:tcW w:w="3528" w:type="dxa"/>
          </w:tcPr>
          <w:p w14:paraId="6BDF9E18" w14:textId="77777777" w:rsidR="006A1CE4" w:rsidRPr="00E67E0D" w:rsidRDefault="006A1CE4" w:rsidP="00E7499B">
            <w:pPr>
              <w:pStyle w:val="TAL"/>
              <w:rPr>
                <w:lang w:eastAsia="ja-JP"/>
              </w:rPr>
            </w:pPr>
            <w:r w:rsidRPr="00E67E0D">
              <w:rPr>
                <w:rFonts w:cs="Arial"/>
                <w:lang w:eastAsia="ja-JP"/>
              </w:rPr>
              <w:t>maxnoofNGConnectionsToReset</w:t>
            </w:r>
          </w:p>
        </w:tc>
        <w:tc>
          <w:tcPr>
            <w:tcW w:w="6192" w:type="dxa"/>
          </w:tcPr>
          <w:p w14:paraId="7CC0F8A0" w14:textId="6CC1BB0F" w:rsidR="006A1CE4" w:rsidRPr="00E67E0D" w:rsidRDefault="006A1CE4" w:rsidP="00E7499B">
            <w:pPr>
              <w:pStyle w:val="TAL"/>
              <w:rPr>
                <w:lang w:eastAsia="ja-JP"/>
              </w:rPr>
            </w:pPr>
            <w:r w:rsidRPr="00E67E0D">
              <w:rPr>
                <w:rFonts w:cs="Arial"/>
                <w:lang w:eastAsia="ja-JP"/>
              </w:rPr>
              <w:t xml:space="preserve">Maximum no. of UE-associated logical NG-connections allowed to reset in one message. Value is </w:t>
            </w:r>
            <w:del w:id="5037" w:author="Issam" w:date="2019-02-12T23:38:00Z">
              <w:r w:rsidR="00AE297A" w:rsidRPr="00CF5E51">
                <w:rPr>
                  <w:rFonts w:cs="Arial"/>
                  <w:lang w:eastAsia="ja-JP"/>
                </w:rPr>
                <w:delText>8192</w:delText>
              </w:r>
            </w:del>
            <w:ins w:id="5038" w:author="Issam" w:date="2019-02-12T23:38:00Z">
              <w:r>
                <w:rPr>
                  <w:rFonts w:cs="Arial"/>
                  <w:lang w:eastAsia="ja-JP"/>
                </w:rPr>
                <w:t>65536</w:t>
              </w:r>
            </w:ins>
            <w:r w:rsidRPr="00E67E0D">
              <w:rPr>
                <w:rFonts w:cs="Arial"/>
                <w:lang w:eastAsia="ja-JP"/>
              </w:rPr>
              <w:t>.</w:t>
            </w:r>
          </w:p>
        </w:tc>
      </w:tr>
    </w:tbl>
    <w:p w14:paraId="648D114C" w14:textId="77777777" w:rsidR="006A1CE4" w:rsidRPr="00E67E0D" w:rsidRDefault="006A1CE4" w:rsidP="00E7499B"/>
    <w:p w14:paraId="12DD8EF1" w14:textId="77777777" w:rsidR="006A1CE4" w:rsidRPr="00E67E0D" w:rsidRDefault="006A1CE4" w:rsidP="00E7499B">
      <w:pPr>
        <w:pStyle w:val="4"/>
      </w:pPr>
      <w:bookmarkStart w:id="5039" w:name="_Toc534720685"/>
      <w:bookmarkStart w:id="5040" w:name="_Toc525567691"/>
      <w:r w:rsidRPr="00E67E0D">
        <w:t>9.3.3.26</w:t>
      </w:r>
      <w:r w:rsidRPr="00E67E0D">
        <w:tab/>
        <w:t>NAS Security Parameters from NG-RAN</w:t>
      </w:r>
      <w:bookmarkEnd w:id="5039"/>
      <w:bookmarkEnd w:id="5040"/>
    </w:p>
    <w:p w14:paraId="58C17077" w14:textId="77777777" w:rsidR="006A1CE4" w:rsidRPr="00E67E0D" w:rsidRDefault="006A1CE4" w:rsidP="00E7499B">
      <w:pPr>
        <w:keepNext/>
        <w:rPr>
          <w:lang w:eastAsia="zh-CN"/>
        </w:rPr>
      </w:pPr>
      <w:r w:rsidRPr="00E67E0D">
        <w:t xml:space="preserve">This IE provides </w:t>
      </w:r>
      <w:r w:rsidRPr="00E67E0D">
        <w:rPr>
          <w:lang w:eastAsia="zh-CN"/>
        </w:rPr>
        <w:t>security related</w:t>
      </w:r>
      <w:r w:rsidRPr="00E67E0D">
        <w:t xml:space="preserve"> parameters for inter-system handover from NG-RAN to E-UTRAN via the eNB to the UE.</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29455B64" w14:textId="77777777" w:rsidTr="00E7499B">
        <w:tc>
          <w:tcPr>
            <w:tcW w:w="2448" w:type="dxa"/>
          </w:tcPr>
          <w:p w14:paraId="100478EC"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169FBA99"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08C6304A"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36373CE8"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002868B3"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42F82442" w14:textId="77777777" w:rsidTr="00E7499B">
        <w:tc>
          <w:tcPr>
            <w:tcW w:w="2448" w:type="dxa"/>
          </w:tcPr>
          <w:p w14:paraId="64CFE64A" w14:textId="77777777" w:rsidR="006A1CE4" w:rsidRPr="00E67E0D" w:rsidRDefault="006A1CE4" w:rsidP="00E7499B">
            <w:pPr>
              <w:pStyle w:val="TAL"/>
              <w:rPr>
                <w:rFonts w:eastAsia="Batang" w:cs="Arial"/>
                <w:b/>
                <w:lang w:eastAsia="ja-JP"/>
              </w:rPr>
            </w:pPr>
            <w:r w:rsidRPr="00E67E0D">
              <w:rPr>
                <w:rFonts w:cs="Arial"/>
                <w:lang w:eastAsia="zh-CN"/>
              </w:rPr>
              <w:t>NAS Security Parameters from NG-RAN</w:t>
            </w:r>
          </w:p>
        </w:tc>
        <w:tc>
          <w:tcPr>
            <w:tcW w:w="1080" w:type="dxa"/>
          </w:tcPr>
          <w:p w14:paraId="16C2A0BE" w14:textId="77777777" w:rsidR="006A1CE4" w:rsidRPr="00E67E0D" w:rsidRDefault="006A1CE4" w:rsidP="00E7499B">
            <w:pPr>
              <w:pStyle w:val="TAL"/>
              <w:rPr>
                <w:rFonts w:cs="Arial"/>
                <w:lang w:eastAsia="ja-JP"/>
              </w:rPr>
            </w:pPr>
            <w:r w:rsidRPr="00E67E0D">
              <w:rPr>
                <w:rFonts w:cs="Arial"/>
                <w:lang w:eastAsia="zh-CN"/>
              </w:rPr>
              <w:t>M</w:t>
            </w:r>
          </w:p>
        </w:tc>
        <w:tc>
          <w:tcPr>
            <w:tcW w:w="1440" w:type="dxa"/>
          </w:tcPr>
          <w:p w14:paraId="439D562A" w14:textId="77777777" w:rsidR="006A1CE4" w:rsidRPr="00E67E0D" w:rsidRDefault="006A1CE4" w:rsidP="00E7499B">
            <w:pPr>
              <w:pStyle w:val="TAL"/>
              <w:rPr>
                <w:i/>
                <w:lang w:eastAsia="ja-JP"/>
              </w:rPr>
            </w:pPr>
          </w:p>
        </w:tc>
        <w:tc>
          <w:tcPr>
            <w:tcW w:w="1872" w:type="dxa"/>
          </w:tcPr>
          <w:p w14:paraId="05FF6B7E" w14:textId="77777777" w:rsidR="006A1CE4" w:rsidRPr="00E67E0D" w:rsidRDefault="006A1CE4" w:rsidP="00E7499B">
            <w:pPr>
              <w:pStyle w:val="TAL"/>
              <w:rPr>
                <w:lang w:eastAsia="ja-JP"/>
              </w:rPr>
            </w:pPr>
            <w:r w:rsidRPr="00E67E0D">
              <w:rPr>
                <w:rFonts w:cs="Arial"/>
                <w:lang w:eastAsia="ja-JP"/>
              </w:rPr>
              <w:t>OCTET STRING</w:t>
            </w:r>
          </w:p>
        </w:tc>
        <w:tc>
          <w:tcPr>
            <w:tcW w:w="2880" w:type="dxa"/>
          </w:tcPr>
          <w:p w14:paraId="5F321626" w14:textId="77777777" w:rsidR="00AE297A" w:rsidRPr="00AB5A75" w:rsidRDefault="00AE297A" w:rsidP="00AE297A">
            <w:pPr>
              <w:pStyle w:val="TAL"/>
              <w:rPr>
                <w:del w:id="5041" w:author="Issam" w:date="2019-02-12T23:38:00Z"/>
                <w:rFonts w:cs="Arial"/>
                <w:iCs/>
                <w:lang w:eastAsia="ja-JP"/>
              </w:rPr>
            </w:pPr>
            <w:del w:id="5042" w:author="Issam" w:date="2019-02-12T23:38:00Z">
              <w:r>
                <w:rPr>
                  <w:rFonts w:cs="Arial"/>
                  <w:iCs/>
                  <w:lang w:eastAsia="ja-JP"/>
                </w:rPr>
                <w:delText>This IE may need to be refined.</w:delText>
              </w:r>
            </w:del>
          </w:p>
          <w:p w14:paraId="32CB7945" w14:textId="1F8898A2" w:rsidR="006A1CE4" w:rsidRPr="00E67E0D" w:rsidRDefault="006A1CE4" w:rsidP="00E7499B">
            <w:pPr>
              <w:pStyle w:val="TAL"/>
              <w:rPr>
                <w:lang w:eastAsia="ja-JP"/>
              </w:rPr>
            </w:pPr>
            <w:r w:rsidRPr="00E67E0D">
              <w:rPr>
                <w:rFonts w:cs="Arial"/>
                <w:iCs/>
                <w:lang w:eastAsia="ja-JP"/>
              </w:rPr>
              <w:t xml:space="preserve">Coded as the value part of </w:t>
            </w:r>
            <w:ins w:id="5043" w:author="Issam" w:date="2019-02-12T23:38:00Z">
              <w:r w:rsidRPr="00E67E0D">
                <w:rPr>
                  <w:rFonts w:cs="Arial"/>
                  <w:iCs/>
                  <w:lang w:eastAsia="ja-JP"/>
                </w:rPr>
                <w:t xml:space="preserve">the </w:t>
              </w:r>
              <w:r w:rsidRPr="00502791">
                <w:rPr>
                  <w:rFonts w:cs="Arial"/>
                  <w:i/>
                  <w:iCs/>
                  <w:lang w:eastAsia="ja-JP"/>
                </w:rPr>
                <w:t xml:space="preserve">N1 mode to S1 mode </w:t>
              </w:r>
            </w:ins>
            <w:r w:rsidRPr="00502791">
              <w:rPr>
                <w:rFonts w:cs="Arial"/>
                <w:i/>
                <w:iCs/>
                <w:lang w:eastAsia="ja-JP"/>
              </w:rPr>
              <w:t xml:space="preserve">NAS </w:t>
            </w:r>
            <w:del w:id="5044" w:author="Issam" w:date="2019-02-12T23:38:00Z">
              <w:r w:rsidR="00AE297A" w:rsidRPr="00567372">
                <w:rPr>
                  <w:rFonts w:cs="Arial"/>
                  <w:i/>
                  <w:lang w:eastAsia="ja-JP"/>
                </w:rPr>
                <w:delText>security parameters</w:delText>
              </w:r>
              <w:r w:rsidR="00AE297A">
                <w:rPr>
                  <w:rFonts w:cs="Arial"/>
                  <w:i/>
                  <w:lang w:eastAsia="ja-JP"/>
                </w:rPr>
                <w:delText xml:space="preserve"> from NG-RAN</w:delText>
              </w:r>
            </w:del>
            <w:ins w:id="5045" w:author="Issam" w:date="2019-02-12T23:38:00Z">
              <w:r w:rsidRPr="00502791">
                <w:rPr>
                  <w:rFonts w:cs="Arial"/>
                  <w:i/>
                  <w:iCs/>
                  <w:lang w:eastAsia="ja-JP"/>
                </w:rPr>
                <w:t>transparent container</w:t>
              </w:r>
            </w:ins>
            <w:r w:rsidRPr="00E67E0D">
              <w:rPr>
                <w:rFonts w:cs="Arial"/>
                <w:i/>
                <w:lang w:eastAsia="ja-JP"/>
              </w:rPr>
              <w:t xml:space="preserve">  </w:t>
            </w:r>
            <w:r w:rsidRPr="00E67E0D">
              <w:rPr>
                <w:rFonts w:cs="Arial"/>
                <w:lang w:eastAsia="ja-JP"/>
              </w:rPr>
              <w:t>IE defined in TS 24.501 [26].</w:t>
            </w:r>
          </w:p>
        </w:tc>
      </w:tr>
    </w:tbl>
    <w:p w14:paraId="4493C9CC" w14:textId="77777777" w:rsidR="006A1CE4" w:rsidRPr="00E67E0D" w:rsidRDefault="006A1CE4" w:rsidP="00E7499B"/>
    <w:p w14:paraId="74B17E6F" w14:textId="77777777" w:rsidR="006A1CE4" w:rsidRPr="00E67E0D" w:rsidRDefault="006A1CE4" w:rsidP="00E7499B">
      <w:pPr>
        <w:pStyle w:val="3"/>
      </w:pPr>
      <w:bookmarkStart w:id="5046" w:name="_Toc534720686"/>
      <w:bookmarkStart w:id="5047" w:name="_Toc525567692"/>
      <w:r w:rsidRPr="00E67E0D">
        <w:t>9.3.4</w:t>
      </w:r>
      <w:r w:rsidRPr="00E67E0D">
        <w:tab/>
        <w:t>SMF Related IEs</w:t>
      </w:r>
      <w:bookmarkEnd w:id="5046"/>
      <w:bookmarkEnd w:id="5047"/>
    </w:p>
    <w:p w14:paraId="584C54AB" w14:textId="77777777" w:rsidR="006A1CE4" w:rsidRPr="00E67E0D" w:rsidRDefault="006A1CE4" w:rsidP="00E7499B">
      <w:pPr>
        <w:pStyle w:val="4"/>
      </w:pPr>
      <w:bookmarkStart w:id="5048" w:name="_Toc534720687"/>
      <w:bookmarkStart w:id="5049" w:name="_Toc525567693"/>
      <w:r w:rsidRPr="00E67E0D">
        <w:t>9.3.4.1</w:t>
      </w:r>
      <w:r w:rsidRPr="00E67E0D">
        <w:tab/>
        <w:t>PDU Session Resource Setup Request Transfer</w:t>
      </w:r>
      <w:bookmarkEnd w:id="5048"/>
      <w:bookmarkEnd w:id="5049"/>
    </w:p>
    <w:p w14:paraId="03591724" w14:textId="77777777" w:rsidR="006A1CE4" w:rsidRPr="00E67E0D" w:rsidRDefault="006A1CE4" w:rsidP="00E7499B">
      <w:r w:rsidRPr="00E67E0D">
        <w:t>This IE is transparent to the AMF.</w:t>
      </w:r>
    </w:p>
    <w:tbl>
      <w:tblPr>
        <w:tblW w:w="97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5050" w:author="Issam" w:date="2019-02-12T23:38:00Z">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2164"/>
        <w:gridCol w:w="1082"/>
        <w:gridCol w:w="1082"/>
        <w:gridCol w:w="1515"/>
        <w:gridCol w:w="1728"/>
        <w:gridCol w:w="1080"/>
        <w:gridCol w:w="1080"/>
        <w:tblGridChange w:id="5051">
          <w:tblGrid>
            <w:gridCol w:w="2164"/>
            <w:gridCol w:w="284"/>
            <w:gridCol w:w="798"/>
            <w:gridCol w:w="282"/>
            <w:gridCol w:w="800"/>
            <w:gridCol w:w="640"/>
            <w:gridCol w:w="875"/>
            <w:gridCol w:w="997"/>
            <w:gridCol w:w="731"/>
            <w:gridCol w:w="1080"/>
            <w:gridCol w:w="1069"/>
            <w:gridCol w:w="11"/>
            <w:gridCol w:w="1069"/>
            <w:gridCol w:w="1080"/>
          </w:tblGrid>
        </w:tblGridChange>
      </w:tblGrid>
      <w:tr w:rsidR="006A1CE4" w:rsidRPr="00E67E0D" w14:paraId="2DBDA835" w14:textId="77777777" w:rsidTr="00E7499B">
        <w:tc>
          <w:tcPr>
            <w:tcW w:w="2164" w:type="dxa"/>
            <w:tcBorders>
              <w:top w:val="single" w:sz="4" w:space="0" w:color="auto"/>
              <w:left w:val="single" w:sz="4" w:space="0" w:color="auto"/>
              <w:bottom w:val="single" w:sz="4" w:space="0" w:color="auto"/>
              <w:right w:val="single" w:sz="4" w:space="0" w:color="auto"/>
            </w:tcBorders>
            <w:hideMark/>
            <w:tcPrChange w:id="5052" w:author="Issam" w:date="2019-02-12T23:38:00Z">
              <w:tcPr>
                <w:tcW w:w="2448" w:type="dxa"/>
                <w:gridSpan w:val="2"/>
                <w:tcBorders>
                  <w:top w:val="single" w:sz="4" w:space="0" w:color="auto"/>
                  <w:left w:val="single" w:sz="4" w:space="0" w:color="auto"/>
                  <w:bottom w:val="single" w:sz="4" w:space="0" w:color="auto"/>
                  <w:right w:val="single" w:sz="4" w:space="0" w:color="auto"/>
                </w:tcBorders>
                <w:hideMark/>
              </w:tcPr>
            </w:tcPrChange>
          </w:tcPr>
          <w:p w14:paraId="0BD96C97" w14:textId="77777777" w:rsidR="006A1CE4" w:rsidRPr="00E67E0D" w:rsidRDefault="006A1CE4" w:rsidP="00E7499B">
            <w:pPr>
              <w:pStyle w:val="TAH"/>
              <w:rPr>
                <w:rFonts w:cs="Arial"/>
                <w:lang w:eastAsia="ja-JP"/>
              </w:rPr>
            </w:pPr>
            <w:r w:rsidRPr="00E67E0D">
              <w:rPr>
                <w:rFonts w:cs="Arial"/>
                <w:lang w:eastAsia="ja-JP"/>
              </w:rPr>
              <w:t>IE/Group Name</w:t>
            </w:r>
          </w:p>
        </w:tc>
        <w:tc>
          <w:tcPr>
            <w:tcW w:w="1082" w:type="dxa"/>
            <w:tcBorders>
              <w:top w:val="single" w:sz="4" w:space="0" w:color="auto"/>
              <w:left w:val="single" w:sz="4" w:space="0" w:color="auto"/>
              <w:bottom w:val="single" w:sz="4" w:space="0" w:color="auto"/>
              <w:right w:val="single" w:sz="4" w:space="0" w:color="auto"/>
            </w:tcBorders>
            <w:hideMark/>
            <w:tcPrChange w:id="5053" w:author="Issam" w:date="2019-02-12T23:38:00Z">
              <w:tcPr>
                <w:tcW w:w="1080" w:type="dxa"/>
                <w:gridSpan w:val="2"/>
                <w:tcBorders>
                  <w:top w:val="single" w:sz="4" w:space="0" w:color="auto"/>
                  <w:left w:val="single" w:sz="4" w:space="0" w:color="auto"/>
                  <w:bottom w:val="single" w:sz="4" w:space="0" w:color="auto"/>
                  <w:right w:val="single" w:sz="4" w:space="0" w:color="auto"/>
                </w:tcBorders>
                <w:hideMark/>
              </w:tcPr>
            </w:tcPrChange>
          </w:tcPr>
          <w:p w14:paraId="2F278C49" w14:textId="77777777" w:rsidR="006A1CE4" w:rsidRPr="00E67E0D" w:rsidRDefault="006A1CE4" w:rsidP="00E7499B">
            <w:pPr>
              <w:pStyle w:val="TAH"/>
              <w:rPr>
                <w:rFonts w:cs="Arial"/>
                <w:lang w:eastAsia="ja-JP"/>
              </w:rPr>
            </w:pPr>
            <w:r w:rsidRPr="00E67E0D">
              <w:rPr>
                <w:rFonts w:cs="Arial"/>
                <w:lang w:eastAsia="ja-JP"/>
              </w:rPr>
              <w:t>Presence</w:t>
            </w:r>
          </w:p>
        </w:tc>
        <w:tc>
          <w:tcPr>
            <w:tcW w:w="1082" w:type="dxa"/>
            <w:tcBorders>
              <w:top w:val="single" w:sz="4" w:space="0" w:color="auto"/>
              <w:left w:val="single" w:sz="4" w:space="0" w:color="auto"/>
              <w:bottom w:val="single" w:sz="4" w:space="0" w:color="auto"/>
              <w:right w:val="single" w:sz="4" w:space="0" w:color="auto"/>
            </w:tcBorders>
            <w:hideMark/>
            <w:tcPrChange w:id="5054" w:author="Issam" w:date="2019-02-12T23:38:00Z">
              <w:tcPr>
                <w:tcW w:w="1440" w:type="dxa"/>
                <w:gridSpan w:val="2"/>
                <w:tcBorders>
                  <w:top w:val="single" w:sz="4" w:space="0" w:color="auto"/>
                  <w:left w:val="single" w:sz="4" w:space="0" w:color="auto"/>
                  <w:bottom w:val="single" w:sz="4" w:space="0" w:color="auto"/>
                  <w:right w:val="single" w:sz="4" w:space="0" w:color="auto"/>
                </w:tcBorders>
                <w:hideMark/>
              </w:tcPr>
            </w:tcPrChange>
          </w:tcPr>
          <w:p w14:paraId="1B3DA589" w14:textId="77777777" w:rsidR="006A1CE4" w:rsidRPr="00E67E0D" w:rsidRDefault="006A1CE4" w:rsidP="00E7499B">
            <w:pPr>
              <w:pStyle w:val="TAH"/>
              <w:rPr>
                <w:rFonts w:cs="Arial"/>
                <w:lang w:eastAsia="ja-JP"/>
              </w:rPr>
            </w:pPr>
            <w:r w:rsidRPr="00E67E0D">
              <w:rPr>
                <w:rFonts w:cs="Arial"/>
                <w:lang w:eastAsia="ja-JP"/>
              </w:rPr>
              <w:t>Range</w:t>
            </w:r>
          </w:p>
        </w:tc>
        <w:tc>
          <w:tcPr>
            <w:tcW w:w="1515" w:type="dxa"/>
            <w:tcBorders>
              <w:top w:val="single" w:sz="4" w:space="0" w:color="auto"/>
              <w:left w:val="single" w:sz="4" w:space="0" w:color="auto"/>
              <w:bottom w:val="single" w:sz="4" w:space="0" w:color="auto"/>
              <w:right w:val="single" w:sz="4" w:space="0" w:color="auto"/>
            </w:tcBorders>
            <w:hideMark/>
            <w:tcPrChange w:id="5055" w:author="Issam" w:date="2019-02-12T23:38:00Z">
              <w:tcPr>
                <w:tcW w:w="1872" w:type="dxa"/>
                <w:gridSpan w:val="2"/>
                <w:tcBorders>
                  <w:top w:val="single" w:sz="4" w:space="0" w:color="auto"/>
                  <w:left w:val="single" w:sz="4" w:space="0" w:color="auto"/>
                  <w:bottom w:val="single" w:sz="4" w:space="0" w:color="auto"/>
                  <w:right w:val="single" w:sz="4" w:space="0" w:color="auto"/>
                </w:tcBorders>
                <w:hideMark/>
              </w:tcPr>
            </w:tcPrChange>
          </w:tcPr>
          <w:p w14:paraId="27044A85"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1728" w:type="dxa"/>
            <w:tcBorders>
              <w:top w:val="single" w:sz="4" w:space="0" w:color="auto"/>
              <w:left w:val="single" w:sz="4" w:space="0" w:color="auto"/>
              <w:bottom w:val="single" w:sz="4" w:space="0" w:color="auto"/>
              <w:right w:val="single" w:sz="4" w:space="0" w:color="auto"/>
            </w:tcBorders>
            <w:hideMark/>
            <w:tcPrChange w:id="5056" w:author="Issam" w:date="2019-02-12T23:38:00Z">
              <w:tcPr>
                <w:tcW w:w="2880" w:type="dxa"/>
                <w:gridSpan w:val="3"/>
                <w:tcBorders>
                  <w:top w:val="single" w:sz="4" w:space="0" w:color="auto"/>
                  <w:left w:val="single" w:sz="4" w:space="0" w:color="auto"/>
                  <w:bottom w:val="single" w:sz="4" w:space="0" w:color="auto"/>
                  <w:right w:val="single" w:sz="4" w:space="0" w:color="auto"/>
                </w:tcBorders>
                <w:hideMark/>
              </w:tcPr>
            </w:tcPrChange>
          </w:tcPr>
          <w:p w14:paraId="6AAB8A4F" w14:textId="77777777" w:rsidR="006A1CE4" w:rsidRPr="00E67E0D" w:rsidRDefault="006A1CE4" w:rsidP="00E7499B">
            <w:pPr>
              <w:pStyle w:val="TAH"/>
              <w:rPr>
                <w:rFonts w:cs="Arial"/>
                <w:lang w:eastAsia="ja-JP"/>
              </w:rPr>
            </w:pPr>
            <w:r w:rsidRPr="00E67E0D">
              <w:rPr>
                <w:rFonts w:cs="Arial"/>
                <w:lang w:eastAsia="ja-JP"/>
              </w:rPr>
              <w:t>Semantics description</w:t>
            </w:r>
          </w:p>
        </w:tc>
        <w:tc>
          <w:tcPr>
            <w:tcW w:w="1080" w:type="dxa"/>
            <w:tcBorders>
              <w:top w:val="single" w:sz="4" w:space="0" w:color="auto"/>
              <w:left w:val="single" w:sz="4" w:space="0" w:color="auto"/>
              <w:bottom w:val="single" w:sz="4" w:space="0" w:color="auto"/>
              <w:right w:val="single" w:sz="4" w:space="0" w:color="auto"/>
            </w:tcBorders>
            <w:cellIns w:id="5057" w:author="Issam" w:date="2019-02-12T23:38:00Z"/>
            <w:tcPrChange w:id="5058" w:author="Issam" w:date="2019-02-12T23:38:00Z">
              <w:tcPr>
                <w:tcW w:w="2880" w:type="dxa"/>
                <w:gridSpan w:val="2"/>
                <w:tcBorders>
                  <w:top w:val="single" w:sz="4" w:space="0" w:color="auto"/>
                  <w:left w:val="single" w:sz="4" w:space="0" w:color="auto"/>
                  <w:bottom w:val="single" w:sz="4" w:space="0" w:color="auto"/>
                  <w:right w:val="single" w:sz="4" w:space="0" w:color="auto"/>
                </w:tcBorders>
                <w:cellIns w:id="5059" w:author="Issam" w:date="2019-02-12T23:38:00Z"/>
              </w:tcPr>
            </w:tcPrChange>
          </w:tcPr>
          <w:p w14:paraId="51E5E92A" w14:textId="77777777" w:rsidR="006A1CE4" w:rsidRPr="00E67E0D" w:rsidRDefault="006A1CE4" w:rsidP="00E7499B">
            <w:pPr>
              <w:pStyle w:val="TAH"/>
              <w:rPr>
                <w:rFonts w:cs="Arial"/>
                <w:lang w:eastAsia="ja-JP"/>
              </w:rPr>
            </w:pPr>
            <w:ins w:id="5060" w:author="Issam" w:date="2019-02-12T23:38:00Z">
              <w:r w:rsidRPr="00E67E0D">
                <w:rPr>
                  <w:rFonts w:cs="Arial"/>
                  <w:lang w:eastAsia="ja-JP"/>
                </w:rPr>
                <w:t>Criticality</w:t>
              </w:r>
            </w:ins>
          </w:p>
        </w:tc>
        <w:tc>
          <w:tcPr>
            <w:tcW w:w="1080" w:type="dxa"/>
            <w:tcBorders>
              <w:top w:val="single" w:sz="4" w:space="0" w:color="auto"/>
              <w:left w:val="single" w:sz="4" w:space="0" w:color="auto"/>
              <w:bottom w:val="single" w:sz="4" w:space="0" w:color="auto"/>
              <w:right w:val="single" w:sz="4" w:space="0" w:color="auto"/>
            </w:tcBorders>
            <w:cellIns w:id="5061" w:author="Issam" w:date="2019-02-12T23:38:00Z"/>
            <w:tcPrChange w:id="5062" w:author="Issam" w:date="2019-02-12T23:38:00Z">
              <w:tcPr>
                <w:tcW w:w="2880" w:type="dxa"/>
                <w:tcBorders>
                  <w:top w:val="single" w:sz="4" w:space="0" w:color="auto"/>
                  <w:left w:val="single" w:sz="4" w:space="0" w:color="auto"/>
                  <w:bottom w:val="single" w:sz="4" w:space="0" w:color="auto"/>
                  <w:right w:val="single" w:sz="4" w:space="0" w:color="auto"/>
                </w:tcBorders>
                <w:cellIns w:id="5063" w:author="Issam" w:date="2019-02-12T23:38:00Z"/>
              </w:tcPr>
            </w:tcPrChange>
          </w:tcPr>
          <w:p w14:paraId="7C2EE2BF" w14:textId="77777777" w:rsidR="006A1CE4" w:rsidRPr="00E67E0D" w:rsidRDefault="006A1CE4" w:rsidP="00E7499B">
            <w:pPr>
              <w:pStyle w:val="TAH"/>
              <w:rPr>
                <w:rFonts w:cs="Arial"/>
                <w:lang w:eastAsia="ja-JP"/>
              </w:rPr>
            </w:pPr>
            <w:ins w:id="5064" w:author="Issam" w:date="2019-02-12T23:38:00Z">
              <w:r w:rsidRPr="00E67E0D">
                <w:rPr>
                  <w:rFonts w:cs="Arial"/>
                  <w:lang w:eastAsia="ja-JP"/>
                </w:rPr>
                <w:t>Assigned Criticality</w:t>
              </w:r>
            </w:ins>
          </w:p>
        </w:tc>
      </w:tr>
      <w:tr w:rsidR="006A1CE4" w:rsidRPr="00E67E0D" w14:paraId="3A9B99FA" w14:textId="77777777" w:rsidTr="00E7499B">
        <w:tc>
          <w:tcPr>
            <w:tcW w:w="2164" w:type="dxa"/>
            <w:tcBorders>
              <w:top w:val="single" w:sz="4" w:space="0" w:color="auto"/>
              <w:left w:val="single" w:sz="4" w:space="0" w:color="auto"/>
              <w:bottom w:val="single" w:sz="4" w:space="0" w:color="auto"/>
              <w:right w:val="single" w:sz="4" w:space="0" w:color="auto"/>
            </w:tcBorders>
            <w:hideMark/>
            <w:tcPrChange w:id="5065" w:author="Issam" w:date="2019-02-12T23:38:00Z">
              <w:tcPr>
                <w:tcW w:w="2448" w:type="dxa"/>
                <w:gridSpan w:val="2"/>
                <w:tcBorders>
                  <w:top w:val="single" w:sz="4" w:space="0" w:color="auto"/>
                  <w:left w:val="single" w:sz="4" w:space="0" w:color="auto"/>
                  <w:bottom w:val="single" w:sz="4" w:space="0" w:color="auto"/>
                  <w:right w:val="single" w:sz="4" w:space="0" w:color="auto"/>
                </w:tcBorders>
                <w:hideMark/>
              </w:tcPr>
            </w:tcPrChange>
          </w:tcPr>
          <w:p w14:paraId="5FEAC59B" w14:textId="77777777" w:rsidR="006A1CE4" w:rsidRPr="00E67E0D" w:rsidRDefault="006A1CE4" w:rsidP="00E7499B">
            <w:pPr>
              <w:pStyle w:val="TAL"/>
              <w:ind w:left="-19"/>
              <w:rPr>
                <w:rFonts w:eastAsia="Batang"/>
                <w:lang w:eastAsia="ja-JP"/>
              </w:rPr>
            </w:pPr>
            <w:r w:rsidRPr="00E67E0D">
              <w:rPr>
                <w:rFonts w:eastAsia="Batang"/>
                <w:lang w:eastAsia="ja-JP"/>
              </w:rPr>
              <w:t>PDU Session Aggregate Maximum Bit Rate</w:t>
            </w:r>
          </w:p>
        </w:tc>
        <w:tc>
          <w:tcPr>
            <w:tcW w:w="1082" w:type="dxa"/>
            <w:tcBorders>
              <w:top w:val="single" w:sz="4" w:space="0" w:color="auto"/>
              <w:left w:val="single" w:sz="4" w:space="0" w:color="auto"/>
              <w:bottom w:val="single" w:sz="4" w:space="0" w:color="auto"/>
              <w:right w:val="single" w:sz="4" w:space="0" w:color="auto"/>
            </w:tcBorders>
            <w:hideMark/>
            <w:tcPrChange w:id="5066" w:author="Issam" w:date="2019-02-12T23:38:00Z">
              <w:tcPr>
                <w:tcW w:w="1080" w:type="dxa"/>
                <w:gridSpan w:val="2"/>
                <w:tcBorders>
                  <w:top w:val="single" w:sz="4" w:space="0" w:color="auto"/>
                  <w:left w:val="single" w:sz="4" w:space="0" w:color="auto"/>
                  <w:bottom w:val="single" w:sz="4" w:space="0" w:color="auto"/>
                  <w:right w:val="single" w:sz="4" w:space="0" w:color="auto"/>
                </w:tcBorders>
                <w:hideMark/>
              </w:tcPr>
            </w:tcPrChange>
          </w:tcPr>
          <w:p w14:paraId="4CABA8AB" w14:textId="77777777" w:rsidR="006A1CE4" w:rsidRPr="00E67E0D" w:rsidRDefault="006A1CE4" w:rsidP="00E7499B">
            <w:pPr>
              <w:pStyle w:val="TAL"/>
              <w:rPr>
                <w:rFonts w:eastAsia="Batang"/>
                <w:lang w:eastAsia="ja-JP"/>
              </w:rPr>
            </w:pPr>
            <w:r w:rsidRPr="00E67E0D">
              <w:rPr>
                <w:rFonts w:eastAsia="Batang"/>
                <w:lang w:eastAsia="ja-JP"/>
              </w:rPr>
              <w:t>O</w:t>
            </w:r>
          </w:p>
        </w:tc>
        <w:tc>
          <w:tcPr>
            <w:tcW w:w="1082" w:type="dxa"/>
            <w:tcBorders>
              <w:top w:val="single" w:sz="4" w:space="0" w:color="auto"/>
              <w:left w:val="single" w:sz="4" w:space="0" w:color="auto"/>
              <w:bottom w:val="single" w:sz="4" w:space="0" w:color="auto"/>
              <w:right w:val="single" w:sz="4" w:space="0" w:color="auto"/>
            </w:tcBorders>
            <w:tcPrChange w:id="5067" w:author="Issam" w:date="2019-02-12T23:38:00Z">
              <w:tcPr>
                <w:tcW w:w="1440" w:type="dxa"/>
                <w:gridSpan w:val="2"/>
                <w:tcBorders>
                  <w:top w:val="single" w:sz="4" w:space="0" w:color="auto"/>
                  <w:left w:val="single" w:sz="4" w:space="0" w:color="auto"/>
                  <w:bottom w:val="single" w:sz="4" w:space="0" w:color="auto"/>
                  <w:right w:val="single" w:sz="4" w:space="0" w:color="auto"/>
                </w:tcBorders>
              </w:tcPr>
            </w:tcPrChange>
          </w:tcPr>
          <w:p w14:paraId="70728E65" w14:textId="77777777" w:rsidR="006A1CE4" w:rsidRPr="00E67E0D" w:rsidRDefault="006A1CE4" w:rsidP="00E7499B">
            <w:pPr>
              <w:pStyle w:val="TAL"/>
              <w:rPr>
                <w:lang w:eastAsia="ja-JP"/>
              </w:rPr>
            </w:pPr>
          </w:p>
        </w:tc>
        <w:tc>
          <w:tcPr>
            <w:tcW w:w="1515" w:type="dxa"/>
            <w:tcBorders>
              <w:top w:val="single" w:sz="4" w:space="0" w:color="auto"/>
              <w:left w:val="single" w:sz="4" w:space="0" w:color="auto"/>
              <w:bottom w:val="single" w:sz="4" w:space="0" w:color="auto"/>
              <w:right w:val="single" w:sz="4" w:space="0" w:color="auto"/>
            </w:tcBorders>
            <w:hideMark/>
            <w:tcPrChange w:id="5068" w:author="Issam" w:date="2019-02-12T23:38:00Z">
              <w:tcPr>
                <w:tcW w:w="1872" w:type="dxa"/>
                <w:gridSpan w:val="2"/>
                <w:tcBorders>
                  <w:top w:val="single" w:sz="4" w:space="0" w:color="auto"/>
                  <w:left w:val="single" w:sz="4" w:space="0" w:color="auto"/>
                  <w:bottom w:val="single" w:sz="4" w:space="0" w:color="auto"/>
                  <w:right w:val="single" w:sz="4" w:space="0" w:color="auto"/>
                </w:tcBorders>
                <w:hideMark/>
              </w:tcPr>
            </w:tcPrChange>
          </w:tcPr>
          <w:p w14:paraId="75CDB691" w14:textId="77777777" w:rsidR="006A1CE4" w:rsidRPr="00E67E0D" w:rsidRDefault="006A1CE4" w:rsidP="00E7499B">
            <w:pPr>
              <w:pStyle w:val="TAL"/>
              <w:rPr>
                <w:lang w:eastAsia="ja-JP"/>
              </w:rPr>
            </w:pPr>
            <w:r w:rsidRPr="00E67E0D">
              <w:rPr>
                <w:lang w:eastAsia="ja-JP"/>
              </w:rPr>
              <w:t>9.3.1.102</w:t>
            </w:r>
          </w:p>
        </w:tc>
        <w:tc>
          <w:tcPr>
            <w:tcW w:w="1728" w:type="dxa"/>
            <w:tcBorders>
              <w:top w:val="single" w:sz="4" w:space="0" w:color="auto"/>
              <w:left w:val="single" w:sz="4" w:space="0" w:color="auto"/>
              <w:bottom w:val="single" w:sz="4" w:space="0" w:color="auto"/>
              <w:right w:val="single" w:sz="4" w:space="0" w:color="auto"/>
            </w:tcBorders>
            <w:tcPrChange w:id="5069" w:author="Issam" w:date="2019-02-12T23:38:00Z">
              <w:tcPr>
                <w:tcW w:w="2880" w:type="dxa"/>
                <w:gridSpan w:val="3"/>
                <w:tcBorders>
                  <w:top w:val="single" w:sz="4" w:space="0" w:color="auto"/>
                  <w:left w:val="single" w:sz="4" w:space="0" w:color="auto"/>
                  <w:bottom w:val="single" w:sz="4" w:space="0" w:color="auto"/>
                  <w:right w:val="single" w:sz="4" w:space="0" w:color="auto"/>
                </w:tcBorders>
              </w:tcPr>
            </w:tcPrChange>
          </w:tcPr>
          <w:p w14:paraId="6FE1DEDF" w14:textId="77777777" w:rsidR="006A1CE4" w:rsidRPr="00E67E0D" w:rsidRDefault="006A1CE4" w:rsidP="00E7499B">
            <w:pPr>
              <w:pStyle w:val="TAL"/>
              <w:rPr>
                <w:lang w:eastAsia="ja-JP"/>
              </w:rPr>
            </w:pPr>
            <w:r w:rsidRPr="00E67E0D">
              <w:rPr>
                <w:lang w:eastAsia="ja-JP"/>
              </w:rPr>
              <w:t>This IE shall be present when at least one non-GBR QoS flow is being setup.</w:t>
            </w:r>
          </w:p>
        </w:tc>
        <w:tc>
          <w:tcPr>
            <w:tcW w:w="1080" w:type="dxa"/>
            <w:tcBorders>
              <w:top w:val="single" w:sz="4" w:space="0" w:color="auto"/>
              <w:left w:val="single" w:sz="4" w:space="0" w:color="auto"/>
              <w:bottom w:val="single" w:sz="4" w:space="0" w:color="auto"/>
              <w:right w:val="single" w:sz="4" w:space="0" w:color="auto"/>
            </w:tcBorders>
            <w:cellIns w:id="5070" w:author="Issam" w:date="2019-02-12T23:38:00Z"/>
            <w:tcPrChange w:id="5071" w:author="Issam" w:date="2019-02-12T23:38:00Z">
              <w:tcPr>
                <w:tcW w:w="2880" w:type="dxa"/>
                <w:gridSpan w:val="2"/>
                <w:tcBorders>
                  <w:top w:val="single" w:sz="4" w:space="0" w:color="auto"/>
                  <w:left w:val="single" w:sz="4" w:space="0" w:color="auto"/>
                  <w:bottom w:val="single" w:sz="4" w:space="0" w:color="auto"/>
                  <w:right w:val="single" w:sz="4" w:space="0" w:color="auto"/>
                </w:tcBorders>
                <w:cellIns w:id="5072" w:author="Issam" w:date="2019-02-12T23:38:00Z"/>
              </w:tcPr>
            </w:tcPrChange>
          </w:tcPr>
          <w:p w14:paraId="472FF724" w14:textId="77777777" w:rsidR="006A1CE4" w:rsidRPr="00E67E0D" w:rsidRDefault="006A1CE4" w:rsidP="00E7499B">
            <w:pPr>
              <w:pStyle w:val="TAL"/>
              <w:jc w:val="center"/>
              <w:rPr>
                <w:lang w:eastAsia="ja-JP"/>
              </w:rPr>
            </w:pPr>
            <w:ins w:id="5073" w:author="Issam" w:date="2019-02-12T23:38:00Z">
              <w:r w:rsidRPr="00E67E0D">
                <w:rPr>
                  <w:lang w:eastAsia="ja-JP"/>
                </w:rPr>
                <w:t>YES</w:t>
              </w:r>
            </w:ins>
          </w:p>
        </w:tc>
        <w:tc>
          <w:tcPr>
            <w:tcW w:w="1080" w:type="dxa"/>
            <w:tcBorders>
              <w:top w:val="single" w:sz="4" w:space="0" w:color="auto"/>
              <w:left w:val="single" w:sz="4" w:space="0" w:color="auto"/>
              <w:bottom w:val="single" w:sz="4" w:space="0" w:color="auto"/>
              <w:right w:val="single" w:sz="4" w:space="0" w:color="auto"/>
            </w:tcBorders>
            <w:cellIns w:id="5074" w:author="Issam" w:date="2019-02-12T23:38:00Z"/>
            <w:tcPrChange w:id="5075" w:author="Issam" w:date="2019-02-12T23:38:00Z">
              <w:tcPr>
                <w:tcW w:w="2880" w:type="dxa"/>
                <w:tcBorders>
                  <w:top w:val="single" w:sz="4" w:space="0" w:color="auto"/>
                  <w:left w:val="single" w:sz="4" w:space="0" w:color="auto"/>
                  <w:bottom w:val="single" w:sz="4" w:space="0" w:color="auto"/>
                  <w:right w:val="single" w:sz="4" w:space="0" w:color="auto"/>
                </w:tcBorders>
                <w:cellIns w:id="5076" w:author="Issam" w:date="2019-02-12T23:38:00Z"/>
              </w:tcPr>
            </w:tcPrChange>
          </w:tcPr>
          <w:p w14:paraId="1628E9BC" w14:textId="77777777" w:rsidR="006A1CE4" w:rsidRPr="00E67E0D" w:rsidRDefault="006A1CE4" w:rsidP="00E7499B">
            <w:pPr>
              <w:pStyle w:val="TAL"/>
              <w:jc w:val="center"/>
              <w:rPr>
                <w:lang w:eastAsia="ja-JP"/>
              </w:rPr>
            </w:pPr>
            <w:ins w:id="5077" w:author="Issam" w:date="2019-02-12T23:38:00Z">
              <w:r w:rsidRPr="00E67E0D">
                <w:rPr>
                  <w:lang w:eastAsia="ja-JP"/>
                </w:rPr>
                <w:t>reject</w:t>
              </w:r>
            </w:ins>
          </w:p>
        </w:tc>
      </w:tr>
      <w:tr w:rsidR="006A1CE4" w:rsidRPr="00E67E0D" w14:paraId="229A1BC3" w14:textId="77777777" w:rsidTr="00E7499B">
        <w:tc>
          <w:tcPr>
            <w:tcW w:w="2164" w:type="dxa"/>
            <w:tcBorders>
              <w:top w:val="single" w:sz="4" w:space="0" w:color="auto"/>
              <w:left w:val="single" w:sz="4" w:space="0" w:color="auto"/>
              <w:bottom w:val="single" w:sz="4" w:space="0" w:color="auto"/>
              <w:right w:val="single" w:sz="4" w:space="0" w:color="auto"/>
            </w:tcBorders>
            <w:hideMark/>
            <w:tcPrChange w:id="5078" w:author="Issam" w:date="2019-02-12T23:38:00Z">
              <w:tcPr>
                <w:tcW w:w="2448" w:type="dxa"/>
                <w:gridSpan w:val="2"/>
                <w:tcBorders>
                  <w:top w:val="single" w:sz="4" w:space="0" w:color="auto"/>
                  <w:left w:val="single" w:sz="4" w:space="0" w:color="auto"/>
                  <w:bottom w:val="single" w:sz="4" w:space="0" w:color="auto"/>
                  <w:right w:val="single" w:sz="4" w:space="0" w:color="auto"/>
                </w:tcBorders>
                <w:hideMark/>
              </w:tcPr>
            </w:tcPrChange>
          </w:tcPr>
          <w:p w14:paraId="7E6EED00" w14:textId="77777777" w:rsidR="006A1CE4" w:rsidRPr="00E67E0D" w:rsidRDefault="006A1CE4" w:rsidP="00E7499B">
            <w:pPr>
              <w:pStyle w:val="TAL"/>
              <w:ind w:left="-19"/>
              <w:rPr>
                <w:rFonts w:eastAsia="MS Mincho"/>
                <w:lang w:eastAsia="ja-JP"/>
              </w:rPr>
            </w:pPr>
            <w:r w:rsidRPr="00E67E0D">
              <w:rPr>
                <w:lang w:eastAsia="ja-JP"/>
              </w:rPr>
              <w:t>UL NG-U UP TNL Information</w:t>
            </w:r>
          </w:p>
        </w:tc>
        <w:tc>
          <w:tcPr>
            <w:tcW w:w="1082" w:type="dxa"/>
            <w:tcBorders>
              <w:top w:val="single" w:sz="4" w:space="0" w:color="auto"/>
              <w:left w:val="single" w:sz="4" w:space="0" w:color="auto"/>
              <w:bottom w:val="single" w:sz="4" w:space="0" w:color="auto"/>
              <w:right w:val="single" w:sz="4" w:space="0" w:color="auto"/>
            </w:tcBorders>
            <w:hideMark/>
            <w:tcPrChange w:id="5079" w:author="Issam" w:date="2019-02-12T23:38:00Z">
              <w:tcPr>
                <w:tcW w:w="1080" w:type="dxa"/>
                <w:gridSpan w:val="2"/>
                <w:tcBorders>
                  <w:top w:val="single" w:sz="4" w:space="0" w:color="auto"/>
                  <w:left w:val="single" w:sz="4" w:space="0" w:color="auto"/>
                  <w:bottom w:val="single" w:sz="4" w:space="0" w:color="auto"/>
                  <w:right w:val="single" w:sz="4" w:space="0" w:color="auto"/>
                </w:tcBorders>
                <w:hideMark/>
              </w:tcPr>
            </w:tcPrChange>
          </w:tcPr>
          <w:p w14:paraId="00870966" w14:textId="77777777" w:rsidR="006A1CE4" w:rsidRPr="00E67E0D" w:rsidRDefault="006A1CE4" w:rsidP="00E7499B">
            <w:pPr>
              <w:pStyle w:val="TAL"/>
              <w:rPr>
                <w:lang w:eastAsia="ja-JP"/>
              </w:rPr>
            </w:pPr>
            <w:r w:rsidRPr="00E67E0D">
              <w:rPr>
                <w:rFonts w:eastAsia="Batang"/>
                <w:lang w:eastAsia="ja-JP"/>
              </w:rPr>
              <w:t>M</w:t>
            </w:r>
          </w:p>
        </w:tc>
        <w:tc>
          <w:tcPr>
            <w:tcW w:w="1082" w:type="dxa"/>
            <w:tcBorders>
              <w:top w:val="single" w:sz="4" w:space="0" w:color="auto"/>
              <w:left w:val="single" w:sz="4" w:space="0" w:color="auto"/>
              <w:bottom w:val="single" w:sz="4" w:space="0" w:color="auto"/>
              <w:right w:val="single" w:sz="4" w:space="0" w:color="auto"/>
            </w:tcBorders>
            <w:tcPrChange w:id="5080" w:author="Issam" w:date="2019-02-12T23:38:00Z">
              <w:tcPr>
                <w:tcW w:w="1440" w:type="dxa"/>
                <w:gridSpan w:val="2"/>
                <w:tcBorders>
                  <w:top w:val="single" w:sz="4" w:space="0" w:color="auto"/>
                  <w:left w:val="single" w:sz="4" w:space="0" w:color="auto"/>
                  <w:bottom w:val="single" w:sz="4" w:space="0" w:color="auto"/>
                  <w:right w:val="single" w:sz="4" w:space="0" w:color="auto"/>
                </w:tcBorders>
              </w:tcPr>
            </w:tcPrChange>
          </w:tcPr>
          <w:p w14:paraId="57802CD9" w14:textId="77777777" w:rsidR="006A1CE4" w:rsidRPr="00E67E0D" w:rsidRDefault="006A1CE4" w:rsidP="00E7499B">
            <w:pPr>
              <w:pStyle w:val="TAL"/>
              <w:rPr>
                <w:lang w:eastAsia="ja-JP"/>
              </w:rPr>
            </w:pPr>
          </w:p>
        </w:tc>
        <w:tc>
          <w:tcPr>
            <w:tcW w:w="1515" w:type="dxa"/>
            <w:tcBorders>
              <w:top w:val="single" w:sz="4" w:space="0" w:color="auto"/>
              <w:left w:val="single" w:sz="4" w:space="0" w:color="auto"/>
              <w:bottom w:val="single" w:sz="4" w:space="0" w:color="auto"/>
              <w:right w:val="single" w:sz="4" w:space="0" w:color="auto"/>
            </w:tcBorders>
            <w:hideMark/>
            <w:tcPrChange w:id="5081" w:author="Issam" w:date="2019-02-12T23:38:00Z">
              <w:tcPr>
                <w:tcW w:w="1872" w:type="dxa"/>
                <w:gridSpan w:val="2"/>
                <w:tcBorders>
                  <w:top w:val="single" w:sz="4" w:space="0" w:color="auto"/>
                  <w:left w:val="single" w:sz="4" w:space="0" w:color="auto"/>
                  <w:bottom w:val="single" w:sz="4" w:space="0" w:color="auto"/>
                  <w:right w:val="single" w:sz="4" w:space="0" w:color="auto"/>
                </w:tcBorders>
                <w:hideMark/>
              </w:tcPr>
            </w:tcPrChange>
          </w:tcPr>
          <w:p w14:paraId="6B4573C5" w14:textId="77777777" w:rsidR="006A1CE4" w:rsidRPr="00E67E0D" w:rsidRDefault="006A1CE4" w:rsidP="00E7499B">
            <w:pPr>
              <w:pStyle w:val="TAL"/>
              <w:rPr>
                <w:lang w:eastAsia="ja-JP"/>
              </w:rPr>
            </w:pPr>
            <w:r w:rsidRPr="00E67E0D">
              <w:rPr>
                <w:lang w:eastAsia="ja-JP"/>
              </w:rPr>
              <w:t>UP Transport Layer Information</w:t>
            </w:r>
          </w:p>
          <w:p w14:paraId="62774A4B" w14:textId="77777777" w:rsidR="006A1CE4" w:rsidRPr="00E67E0D" w:rsidRDefault="006A1CE4" w:rsidP="00E7499B">
            <w:pPr>
              <w:pStyle w:val="TAL"/>
              <w:rPr>
                <w:lang w:eastAsia="ja-JP"/>
              </w:rPr>
            </w:pPr>
            <w:r w:rsidRPr="00E67E0D">
              <w:rPr>
                <w:lang w:eastAsia="ja-JP"/>
              </w:rPr>
              <w:t>9.3.2.2</w:t>
            </w:r>
          </w:p>
        </w:tc>
        <w:tc>
          <w:tcPr>
            <w:tcW w:w="1728" w:type="dxa"/>
            <w:tcBorders>
              <w:top w:val="single" w:sz="4" w:space="0" w:color="auto"/>
              <w:left w:val="single" w:sz="4" w:space="0" w:color="auto"/>
              <w:bottom w:val="single" w:sz="4" w:space="0" w:color="auto"/>
              <w:right w:val="single" w:sz="4" w:space="0" w:color="auto"/>
            </w:tcBorders>
            <w:tcPrChange w:id="5082" w:author="Issam" w:date="2019-02-12T23:38:00Z">
              <w:tcPr>
                <w:tcW w:w="2880" w:type="dxa"/>
                <w:gridSpan w:val="3"/>
                <w:tcBorders>
                  <w:top w:val="single" w:sz="4" w:space="0" w:color="auto"/>
                  <w:left w:val="single" w:sz="4" w:space="0" w:color="auto"/>
                  <w:bottom w:val="single" w:sz="4" w:space="0" w:color="auto"/>
                  <w:right w:val="single" w:sz="4" w:space="0" w:color="auto"/>
                </w:tcBorders>
              </w:tcPr>
            </w:tcPrChange>
          </w:tcPr>
          <w:p w14:paraId="156A17A9" w14:textId="77777777" w:rsidR="006A1CE4" w:rsidRPr="00E67E0D" w:rsidRDefault="006A1CE4" w:rsidP="00E7499B">
            <w:pPr>
              <w:pStyle w:val="TAL"/>
              <w:rPr>
                <w:lang w:eastAsia="ja-JP"/>
              </w:rPr>
            </w:pPr>
            <w:r w:rsidRPr="00E67E0D">
              <w:rPr>
                <w:rFonts w:eastAsia="SimSun" w:hint="eastAsia"/>
                <w:lang w:eastAsia="zh-CN"/>
              </w:rPr>
              <w:t>UPF</w:t>
            </w:r>
            <w:r w:rsidRPr="00E67E0D">
              <w:rPr>
                <w:lang w:eastAsia="ja-JP"/>
              </w:rPr>
              <w:t xml:space="preserve"> endpoint of the NG-U transport bearer, for delivery of UL PDUs.</w:t>
            </w:r>
          </w:p>
        </w:tc>
        <w:tc>
          <w:tcPr>
            <w:tcW w:w="1080" w:type="dxa"/>
            <w:tcBorders>
              <w:top w:val="single" w:sz="4" w:space="0" w:color="auto"/>
              <w:left w:val="single" w:sz="4" w:space="0" w:color="auto"/>
              <w:bottom w:val="single" w:sz="4" w:space="0" w:color="auto"/>
              <w:right w:val="single" w:sz="4" w:space="0" w:color="auto"/>
            </w:tcBorders>
            <w:cellIns w:id="5083" w:author="Issam" w:date="2019-02-12T23:38:00Z"/>
            <w:tcPrChange w:id="5084" w:author="Issam" w:date="2019-02-12T23:38:00Z">
              <w:tcPr>
                <w:tcW w:w="2880" w:type="dxa"/>
                <w:gridSpan w:val="2"/>
                <w:tcBorders>
                  <w:top w:val="single" w:sz="4" w:space="0" w:color="auto"/>
                  <w:left w:val="single" w:sz="4" w:space="0" w:color="auto"/>
                  <w:bottom w:val="single" w:sz="4" w:space="0" w:color="auto"/>
                  <w:right w:val="single" w:sz="4" w:space="0" w:color="auto"/>
                </w:tcBorders>
                <w:cellIns w:id="5085" w:author="Issam" w:date="2019-02-12T23:38:00Z"/>
              </w:tcPr>
            </w:tcPrChange>
          </w:tcPr>
          <w:p w14:paraId="221A5DE7" w14:textId="77777777" w:rsidR="006A1CE4" w:rsidRPr="00E67E0D" w:rsidRDefault="006A1CE4" w:rsidP="00E7499B">
            <w:pPr>
              <w:pStyle w:val="TAL"/>
              <w:jc w:val="center"/>
              <w:rPr>
                <w:rFonts w:eastAsia="SimSun"/>
                <w:lang w:eastAsia="zh-CN"/>
              </w:rPr>
            </w:pPr>
            <w:ins w:id="5086" w:author="Issam" w:date="2019-02-12T23:38:00Z">
              <w:r w:rsidRPr="00E67E0D">
                <w:rPr>
                  <w:lang w:eastAsia="ja-JP"/>
                </w:rPr>
                <w:t>YES</w:t>
              </w:r>
            </w:ins>
          </w:p>
        </w:tc>
        <w:tc>
          <w:tcPr>
            <w:tcW w:w="1080" w:type="dxa"/>
            <w:tcBorders>
              <w:top w:val="single" w:sz="4" w:space="0" w:color="auto"/>
              <w:left w:val="single" w:sz="4" w:space="0" w:color="auto"/>
              <w:bottom w:val="single" w:sz="4" w:space="0" w:color="auto"/>
              <w:right w:val="single" w:sz="4" w:space="0" w:color="auto"/>
            </w:tcBorders>
            <w:cellIns w:id="5087" w:author="Issam" w:date="2019-02-12T23:38:00Z"/>
            <w:tcPrChange w:id="5088" w:author="Issam" w:date="2019-02-12T23:38:00Z">
              <w:tcPr>
                <w:tcW w:w="2880" w:type="dxa"/>
                <w:tcBorders>
                  <w:top w:val="single" w:sz="4" w:space="0" w:color="auto"/>
                  <w:left w:val="single" w:sz="4" w:space="0" w:color="auto"/>
                  <w:bottom w:val="single" w:sz="4" w:space="0" w:color="auto"/>
                  <w:right w:val="single" w:sz="4" w:space="0" w:color="auto"/>
                </w:tcBorders>
                <w:cellIns w:id="5089" w:author="Issam" w:date="2019-02-12T23:38:00Z"/>
              </w:tcPr>
            </w:tcPrChange>
          </w:tcPr>
          <w:p w14:paraId="68912089" w14:textId="77777777" w:rsidR="006A1CE4" w:rsidRPr="00E67E0D" w:rsidRDefault="006A1CE4" w:rsidP="00E7499B">
            <w:pPr>
              <w:pStyle w:val="TAL"/>
              <w:jc w:val="center"/>
              <w:rPr>
                <w:rFonts w:eastAsia="SimSun"/>
                <w:lang w:eastAsia="zh-CN"/>
              </w:rPr>
            </w:pPr>
            <w:ins w:id="5090" w:author="Issam" w:date="2019-02-12T23:38:00Z">
              <w:r w:rsidRPr="00E67E0D">
                <w:rPr>
                  <w:lang w:eastAsia="ja-JP"/>
                </w:rPr>
                <w:t>reject</w:t>
              </w:r>
            </w:ins>
          </w:p>
        </w:tc>
      </w:tr>
      <w:tr w:rsidR="006A1CE4" w:rsidRPr="00E67E0D" w14:paraId="51B4C909" w14:textId="77777777" w:rsidTr="00E7499B">
        <w:tc>
          <w:tcPr>
            <w:tcW w:w="2164" w:type="dxa"/>
            <w:tcBorders>
              <w:top w:val="single" w:sz="4" w:space="0" w:color="auto"/>
              <w:left w:val="single" w:sz="4" w:space="0" w:color="auto"/>
              <w:bottom w:val="single" w:sz="4" w:space="0" w:color="auto"/>
              <w:right w:val="single" w:sz="4" w:space="0" w:color="auto"/>
            </w:tcBorders>
            <w:shd w:val="clear" w:color="auto" w:fill="auto"/>
            <w:tcPrChange w:id="5091" w:author="Issam" w:date="2019-02-12T23:38:00Z">
              <w:tcPr>
                <w:tcW w:w="2448" w:type="dxa"/>
                <w:gridSpan w:val="2"/>
                <w:tcBorders>
                  <w:top w:val="single" w:sz="4" w:space="0" w:color="auto"/>
                  <w:left w:val="single" w:sz="4" w:space="0" w:color="auto"/>
                  <w:bottom w:val="single" w:sz="4" w:space="0" w:color="auto"/>
                  <w:right w:val="single" w:sz="4" w:space="0" w:color="auto"/>
                </w:tcBorders>
                <w:shd w:val="clear" w:color="auto" w:fill="auto"/>
              </w:tcPr>
            </w:tcPrChange>
          </w:tcPr>
          <w:p w14:paraId="0D27C236" w14:textId="77777777" w:rsidR="006A1CE4" w:rsidRPr="00E67E0D" w:rsidRDefault="006A1CE4" w:rsidP="00E7499B">
            <w:pPr>
              <w:pStyle w:val="TAL"/>
              <w:ind w:left="-19"/>
              <w:rPr>
                <w:lang w:eastAsia="ja-JP"/>
              </w:rPr>
            </w:pPr>
            <w:r w:rsidRPr="00E67E0D">
              <w:rPr>
                <w:lang w:eastAsia="ja-JP"/>
              </w:rPr>
              <w:t xml:space="preserve">Additional UL NG-U UP TNL Information </w:t>
            </w:r>
          </w:p>
        </w:tc>
        <w:tc>
          <w:tcPr>
            <w:tcW w:w="1082" w:type="dxa"/>
            <w:tcBorders>
              <w:top w:val="single" w:sz="4" w:space="0" w:color="auto"/>
              <w:left w:val="single" w:sz="4" w:space="0" w:color="auto"/>
              <w:bottom w:val="single" w:sz="4" w:space="0" w:color="auto"/>
              <w:right w:val="single" w:sz="4" w:space="0" w:color="auto"/>
            </w:tcBorders>
            <w:shd w:val="clear" w:color="auto" w:fill="auto"/>
            <w:tcPrChange w:id="5092" w:author="Issam" w:date="2019-02-12T23:38:00Z">
              <w:tcPr>
                <w:tcW w:w="1080" w:type="dxa"/>
                <w:gridSpan w:val="2"/>
                <w:tcBorders>
                  <w:top w:val="single" w:sz="4" w:space="0" w:color="auto"/>
                  <w:left w:val="single" w:sz="4" w:space="0" w:color="auto"/>
                  <w:bottom w:val="single" w:sz="4" w:space="0" w:color="auto"/>
                  <w:right w:val="single" w:sz="4" w:space="0" w:color="auto"/>
                </w:tcBorders>
                <w:shd w:val="clear" w:color="auto" w:fill="auto"/>
              </w:tcPr>
            </w:tcPrChange>
          </w:tcPr>
          <w:p w14:paraId="49525833" w14:textId="77777777" w:rsidR="006A1CE4" w:rsidRPr="00E67E0D" w:rsidRDefault="006A1CE4" w:rsidP="00E7499B">
            <w:pPr>
              <w:pStyle w:val="TAL"/>
              <w:rPr>
                <w:rFonts w:eastAsia="Batang"/>
                <w:lang w:eastAsia="ja-JP"/>
              </w:rPr>
            </w:pPr>
            <w:r w:rsidRPr="00E67E0D">
              <w:rPr>
                <w:rFonts w:eastAsia="Batang"/>
                <w:lang w:eastAsia="ja-JP"/>
              </w:rPr>
              <w:t>O</w:t>
            </w:r>
          </w:p>
        </w:tc>
        <w:tc>
          <w:tcPr>
            <w:tcW w:w="1082" w:type="dxa"/>
            <w:tcBorders>
              <w:top w:val="single" w:sz="4" w:space="0" w:color="auto"/>
              <w:left w:val="single" w:sz="4" w:space="0" w:color="auto"/>
              <w:bottom w:val="single" w:sz="4" w:space="0" w:color="auto"/>
              <w:right w:val="single" w:sz="4" w:space="0" w:color="auto"/>
            </w:tcBorders>
            <w:shd w:val="clear" w:color="auto" w:fill="auto"/>
            <w:tcPrChange w:id="5093" w:author="Issam" w:date="2019-02-12T23:38:00Z">
              <w:tcPr>
                <w:tcW w:w="1440" w:type="dxa"/>
                <w:gridSpan w:val="2"/>
                <w:tcBorders>
                  <w:top w:val="single" w:sz="4" w:space="0" w:color="auto"/>
                  <w:left w:val="single" w:sz="4" w:space="0" w:color="auto"/>
                  <w:bottom w:val="single" w:sz="4" w:space="0" w:color="auto"/>
                  <w:right w:val="single" w:sz="4" w:space="0" w:color="auto"/>
                </w:tcBorders>
                <w:shd w:val="clear" w:color="auto" w:fill="auto"/>
              </w:tcPr>
            </w:tcPrChange>
          </w:tcPr>
          <w:p w14:paraId="770E7A69" w14:textId="77777777" w:rsidR="006A1CE4" w:rsidRPr="00E67E0D" w:rsidRDefault="006A1CE4" w:rsidP="00E7499B">
            <w:pPr>
              <w:pStyle w:val="TAL"/>
              <w:rPr>
                <w:lang w:eastAsia="ja-JP"/>
              </w:rPr>
            </w:pPr>
          </w:p>
        </w:tc>
        <w:tc>
          <w:tcPr>
            <w:tcW w:w="1515" w:type="dxa"/>
            <w:tcBorders>
              <w:top w:val="single" w:sz="4" w:space="0" w:color="auto"/>
              <w:left w:val="single" w:sz="4" w:space="0" w:color="auto"/>
              <w:bottom w:val="single" w:sz="4" w:space="0" w:color="auto"/>
              <w:right w:val="single" w:sz="4" w:space="0" w:color="auto"/>
            </w:tcBorders>
            <w:shd w:val="clear" w:color="auto" w:fill="auto"/>
            <w:tcPrChange w:id="5094" w:author="Issam" w:date="2019-02-12T23:38:00Z">
              <w:tcPr>
                <w:tcW w:w="1872" w:type="dxa"/>
                <w:gridSpan w:val="2"/>
                <w:tcBorders>
                  <w:top w:val="single" w:sz="4" w:space="0" w:color="auto"/>
                  <w:left w:val="single" w:sz="4" w:space="0" w:color="auto"/>
                  <w:bottom w:val="single" w:sz="4" w:space="0" w:color="auto"/>
                  <w:right w:val="single" w:sz="4" w:space="0" w:color="auto"/>
                </w:tcBorders>
                <w:shd w:val="clear" w:color="auto" w:fill="auto"/>
              </w:tcPr>
            </w:tcPrChange>
          </w:tcPr>
          <w:p w14:paraId="017AFED7" w14:textId="77777777" w:rsidR="006A1CE4" w:rsidRPr="00E67E0D" w:rsidRDefault="006A1CE4" w:rsidP="00E7499B">
            <w:pPr>
              <w:pStyle w:val="TAL"/>
              <w:rPr>
                <w:lang w:eastAsia="ja-JP"/>
              </w:rPr>
            </w:pPr>
            <w:r w:rsidRPr="00E67E0D">
              <w:rPr>
                <w:lang w:eastAsia="ja-JP"/>
              </w:rPr>
              <w:t>UP Transport Layer Information</w:t>
            </w:r>
          </w:p>
          <w:p w14:paraId="668F38C6" w14:textId="77777777" w:rsidR="006A1CE4" w:rsidRPr="00E67E0D" w:rsidRDefault="006A1CE4" w:rsidP="00E7499B">
            <w:pPr>
              <w:pStyle w:val="TAL"/>
              <w:rPr>
                <w:lang w:eastAsia="ja-JP"/>
              </w:rPr>
            </w:pPr>
            <w:r w:rsidRPr="00E67E0D">
              <w:rPr>
                <w:lang w:eastAsia="ja-JP"/>
              </w:rPr>
              <w:t>9.3.2.2</w:t>
            </w:r>
          </w:p>
        </w:tc>
        <w:tc>
          <w:tcPr>
            <w:tcW w:w="1728" w:type="dxa"/>
            <w:tcBorders>
              <w:top w:val="single" w:sz="4" w:space="0" w:color="auto"/>
              <w:left w:val="single" w:sz="4" w:space="0" w:color="auto"/>
              <w:bottom w:val="single" w:sz="4" w:space="0" w:color="auto"/>
              <w:right w:val="single" w:sz="4" w:space="0" w:color="auto"/>
            </w:tcBorders>
            <w:shd w:val="clear" w:color="auto" w:fill="auto"/>
            <w:tcPrChange w:id="5095" w:author="Issam" w:date="2019-02-12T23:38:00Z">
              <w:tcPr>
                <w:tcW w:w="2880" w:type="dxa"/>
                <w:gridSpan w:val="3"/>
                <w:tcBorders>
                  <w:top w:val="single" w:sz="4" w:space="0" w:color="auto"/>
                  <w:left w:val="single" w:sz="4" w:space="0" w:color="auto"/>
                  <w:bottom w:val="single" w:sz="4" w:space="0" w:color="auto"/>
                  <w:right w:val="single" w:sz="4" w:space="0" w:color="auto"/>
                </w:tcBorders>
                <w:shd w:val="clear" w:color="auto" w:fill="auto"/>
              </w:tcPr>
            </w:tcPrChange>
          </w:tcPr>
          <w:p w14:paraId="1F81E664" w14:textId="77777777" w:rsidR="006A1CE4" w:rsidRPr="00E67E0D" w:rsidRDefault="006A1CE4" w:rsidP="00E7499B">
            <w:pPr>
              <w:pStyle w:val="TAL"/>
              <w:rPr>
                <w:lang w:eastAsia="ja-JP"/>
              </w:rPr>
            </w:pPr>
            <w:r w:rsidRPr="00E67E0D">
              <w:rPr>
                <w:lang w:eastAsia="ja-JP"/>
              </w:rPr>
              <w:t>UPF endpoint of the additional NG-U transport bearer, for delivery of UL PDUs.</w:t>
            </w:r>
          </w:p>
        </w:tc>
        <w:tc>
          <w:tcPr>
            <w:tcW w:w="1080" w:type="dxa"/>
            <w:tcBorders>
              <w:top w:val="single" w:sz="4" w:space="0" w:color="auto"/>
              <w:left w:val="single" w:sz="4" w:space="0" w:color="auto"/>
              <w:bottom w:val="single" w:sz="4" w:space="0" w:color="auto"/>
              <w:right w:val="single" w:sz="4" w:space="0" w:color="auto"/>
            </w:tcBorders>
            <w:cellIns w:id="5096" w:author="Issam" w:date="2019-02-12T23:38:00Z"/>
            <w:tcPrChange w:id="5097" w:author="Issam" w:date="2019-02-12T23:38:00Z">
              <w:tcPr>
                <w:tcW w:w="2880" w:type="dxa"/>
                <w:gridSpan w:val="2"/>
                <w:tcBorders>
                  <w:top w:val="single" w:sz="4" w:space="0" w:color="auto"/>
                  <w:left w:val="single" w:sz="4" w:space="0" w:color="auto"/>
                  <w:bottom w:val="single" w:sz="4" w:space="0" w:color="auto"/>
                  <w:right w:val="single" w:sz="4" w:space="0" w:color="auto"/>
                </w:tcBorders>
                <w:shd w:val="clear" w:color="auto" w:fill="auto"/>
                <w:cellIns w:id="5098" w:author="Issam" w:date="2019-02-12T23:38:00Z"/>
              </w:tcPr>
            </w:tcPrChange>
          </w:tcPr>
          <w:p w14:paraId="55703CD4" w14:textId="77777777" w:rsidR="006A1CE4" w:rsidRPr="00E67E0D" w:rsidRDefault="006A1CE4" w:rsidP="00E7499B">
            <w:pPr>
              <w:pStyle w:val="TAL"/>
              <w:jc w:val="center"/>
              <w:rPr>
                <w:lang w:eastAsia="ja-JP"/>
              </w:rPr>
            </w:pPr>
            <w:ins w:id="5099" w:author="Issam" w:date="2019-02-12T23:38:00Z">
              <w:r w:rsidRPr="00E67E0D">
                <w:rPr>
                  <w:lang w:eastAsia="ja-JP"/>
                </w:rPr>
                <w:t>YES</w:t>
              </w:r>
            </w:ins>
          </w:p>
        </w:tc>
        <w:tc>
          <w:tcPr>
            <w:tcW w:w="1080" w:type="dxa"/>
            <w:tcBorders>
              <w:top w:val="single" w:sz="4" w:space="0" w:color="auto"/>
              <w:left w:val="single" w:sz="4" w:space="0" w:color="auto"/>
              <w:bottom w:val="single" w:sz="4" w:space="0" w:color="auto"/>
              <w:right w:val="single" w:sz="4" w:space="0" w:color="auto"/>
            </w:tcBorders>
            <w:cellIns w:id="5100" w:author="Issam" w:date="2019-02-12T23:38:00Z"/>
            <w:tcPrChange w:id="5101" w:author="Issam" w:date="2019-02-12T23:38:00Z">
              <w:tcPr>
                <w:tcW w:w="2880" w:type="dxa"/>
                <w:tcBorders>
                  <w:top w:val="single" w:sz="4" w:space="0" w:color="auto"/>
                  <w:left w:val="single" w:sz="4" w:space="0" w:color="auto"/>
                  <w:bottom w:val="single" w:sz="4" w:space="0" w:color="auto"/>
                  <w:right w:val="single" w:sz="4" w:space="0" w:color="auto"/>
                </w:tcBorders>
                <w:shd w:val="clear" w:color="auto" w:fill="auto"/>
                <w:cellIns w:id="5102" w:author="Issam" w:date="2019-02-12T23:38:00Z"/>
              </w:tcPr>
            </w:tcPrChange>
          </w:tcPr>
          <w:p w14:paraId="4DDA7B30" w14:textId="77777777" w:rsidR="006A1CE4" w:rsidRPr="00E67E0D" w:rsidRDefault="006A1CE4" w:rsidP="00E7499B">
            <w:pPr>
              <w:pStyle w:val="TAL"/>
              <w:jc w:val="center"/>
              <w:rPr>
                <w:lang w:eastAsia="ja-JP"/>
              </w:rPr>
            </w:pPr>
            <w:ins w:id="5103" w:author="Issam" w:date="2019-02-12T23:38:00Z">
              <w:r w:rsidRPr="00E67E0D">
                <w:rPr>
                  <w:lang w:eastAsia="ja-JP"/>
                </w:rPr>
                <w:t>reject</w:t>
              </w:r>
            </w:ins>
          </w:p>
        </w:tc>
      </w:tr>
      <w:tr w:rsidR="006A1CE4" w:rsidRPr="00E67E0D" w14:paraId="690BA93F" w14:textId="77777777" w:rsidTr="00E7499B">
        <w:tc>
          <w:tcPr>
            <w:tcW w:w="2164" w:type="dxa"/>
            <w:tcBorders>
              <w:top w:val="single" w:sz="4" w:space="0" w:color="auto"/>
              <w:left w:val="single" w:sz="4" w:space="0" w:color="auto"/>
              <w:bottom w:val="single" w:sz="4" w:space="0" w:color="auto"/>
              <w:right w:val="single" w:sz="4" w:space="0" w:color="auto"/>
            </w:tcBorders>
            <w:shd w:val="clear" w:color="auto" w:fill="auto"/>
            <w:tcPrChange w:id="5104" w:author="Issam" w:date="2019-02-12T23:38:00Z">
              <w:tcPr>
                <w:tcW w:w="2448" w:type="dxa"/>
                <w:gridSpan w:val="2"/>
                <w:tcBorders>
                  <w:top w:val="single" w:sz="4" w:space="0" w:color="auto"/>
                  <w:left w:val="single" w:sz="4" w:space="0" w:color="auto"/>
                  <w:bottom w:val="single" w:sz="4" w:space="0" w:color="auto"/>
                  <w:right w:val="single" w:sz="4" w:space="0" w:color="auto"/>
                </w:tcBorders>
                <w:shd w:val="clear" w:color="auto" w:fill="auto"/>
              </w:tcPr>
            </w:tcPrChange>
          </w:tcPr>
          <w:p w14:paraId="1F914DFD" w14:textId="77777777" w:rsidR="006A1CE4" w:rsidRPr="00E67E0D" w:rsidRDefault="006A1CE4" w:rsidP="00E7499B">
            <w:pPr>
              <w:pStyle w:val="TAL"/>
              <w:ind w:left="-19"/>
              <w:rPr>
                <w:lang w:eastAsia="ja-JP"/>
              </w:rPr>
            </w:pPr>
            <w:r w:rsidRPr="00E67E0D">
              <w:rPr>
                <w:lang w:eastAsia="zh-CN"/>
              </w:rPr>
              <w:t>Data Forwarding Not Possible</w:t>
            </w:r>
          </w:p>
        </w:tc>
        <w:tc>
          <w:tcPr>
            <w:tcW w:w="1082" w:type="dxa"/>
            <w:tcBorders>
              <w:top w:val="single" w:sz="4" w:space="0" w:color="auto"/>
              <w:left w:val="single" w:sz="4" w:space="0" w:color="auto"/>
              <w:bottom w:val="single" w:sz="4" w:space="0" w:color="auto"/>
              <w:right w:val="single" w:sz="4" w:space="0" w:color="auto"/>
            </w:tcBorders>
            <w:shd w:val="clear" w:color="auto" w:fill="auto"/>
            <w:tcPrChange w:id="5105" w:author="Issam" w:date="2019-02-12T23:38:00Z">
              <w:tcPr>
                <w:tcW w:w="1080" w:type="dxa"/>
                <w:gridSpan w:val="2"/>
                <w:tcBorders>
                  <w:top w:val="single" w:sz="4" w:space="0" w:color="auto"/>
                  <w:left w:val="single" w:sz="4" w:space="0" w:color="auto"/>
                  <w:bottom w:val="single" w:sz="4" w:space="0" w:color="auto"/>
                  <w:right w:val="single" w:sz="4" w:space="0" w:color="auto"/>
                </w:tcBorders>
                <w:shd w:val="clear" w:color="auto" w:fill="auto"/>
              </w:tcPr>
            </w:tcPrChange>
          </w:tcPr>
          <w:p w14:paraId="2469B615" w14:textId="77777777" w:rsidR="006A1CE4" w:rsidRPr="00E67E0D" w:rsidRDefault="006A1CE4" w:rsidP="00E7499B">
            <w:pPr>
              <w:pStyle w:val="TAL"/>
              <w:rPr>
                <w:rFonts w:eastAsia="Batang"/>
                <w:lang w:eastAsia="ja-JP"/>
              </w:rPr>
            </w:pPr>
            <w:r w:rsidRPr="00E67E0D">
              <w:t>O</w:t>
            </w:r>
          </w:p>
        </w:tc>
        <w:tc>
          <w:tcPr>
            <w:tcW w:w="1082" w:type="dxa"/>
            <w:tcBorders>
              <w:top w:val="single" w:sz="4" w:space="0" w:color="auto"/>
              <w:left w:val="single" w:sz="4" w:space="0" w:color="auto"/>
              <w:bottom w:val="single" w:sz="4" w:space="0" w:color="auto"/>
              <w:right w:val="single" w:sz="4" w:space="0" w:color="auto"/>
            </w:tcBorders>
            <w:shd w:val="clear" w:color="auto" w:fill="auto"/>
            <w:tcPrChange w:id="5106" w:author="Issam" w:date="2019-02-12T23:38:00Z">
              <w:tcPr>
                <w:tcW w:w="1440" w:type="dxa"/>
                <w:gridSpan w:val="2"/>
                <w:tcBorders>
                  <w:top w:val="single" w:sz="4" w:space="0" w:color="auto"/>
                  <w:left w:val="single" w:sz="4" w:space="0" w:color="auto"/>
                  <w:bottom w:val="single" w:sz="4" w:space="0" w:color="auto"/>
                  <w:right w:val="single" w:sz="4" w:space="0" w:color="auto"/>
                </w:tcBorders>
                <w:shd w:val="clear" w:color="auto" w:fill="auto"/>
              </w:tcPr>
            </w:tcPrChange>
          </w:tcPr>
          <w:p w14:paraId="067B0EF0" w14:textId="77777777" w:rsidR="006A1CE4" w:rsidRPr="00E67E0D" w:rsidRDefault="006A1CE4" w:rsidP="00E7499B">
            <w:pPr>
              <w:pStyle w:val="TAL"/>
              <w:rPr>
                <w:lang w:eastAsia="ja-JP"/>
              </w:rPr>
            </w:pPr>
          </w:p>
        </w:tc>
        <w:tc>
          <w:tcPr>
            <w:tcW w:w="1515" w:type="dxa"/>
            <w:tcBorders>
              <w:top w:val="single" w:sz="4" w:space="0" w:color="auto"/>
              <w:left w:val="single" w:sz="4" w:space="0" w:color="auto"/>
              <w:bottom w:val="single" w:sz="4" w:space="0" w:color="auto"/>
              <w:right w:val="single" w:sz="4" w:space="0" w:color="auto"/>
            </w:tcBorders>
            <w:shd w:val="clear" w:color="auto" w:fill="auto"/>
            <w:tcPrChange w:id="5107" w:author="Issam" w:date="2019-02-12T23:38:00Z">
              <w:tcPr>
                <w:tcW w:w="1872" w:type="dxa"/>
                <w:gridSpan w:val="2"/>
                <w:tcBorders>
                  <w:top w:val="single" w:sz="4" w:space="0" w:color="auto"/>
                  <w:left w:val="single" w:sz="4" w:space="0" w:color="auto"/>
                  <w:bottom w:val="single" w:sz="4" w:space="0" w:color="auto"/>
                  <w:right w:val="single" w:sz="4" w:space="0" w:color="auto"/>
                </w:tcBorders>
                <w:shd w:val="clear" w:color="auto" w:fill="auto"/>
              </w:tcPr>
            </w:tcPrChange>
          </w:tcPr>
          <w:p w14:paraId="39F8AF5B" w14:textId="77777777" w:rsidR="006A1CE4" w:rsidRPr="00E67E0D" w:rsidRDefault="006A1CE4" w:rsidP="00E7499B">
            <w:pPr>
              <w:pStyle w:val="TAL"/>
              <w:rPr>
                <w:lang w:eastAsia="ja-JP"/>
              </w:rPr>
            </w:pPr>
            <w:r w:rsidRPr="00E67E0D">
              <w:rPr>
                <w:lang w:eastAsia="ja-JP"/>
              </w:rPr>
              <w:t>9.3.1.63</w:t>
            </w:r>
          </w:p>
        </w:tc>
        <w:tc>
          <w:tcPr>
            <w:tcW w:w="1728" w:type="dxa"/>
            <w:tcBorders>
              <w:top w:val="single" w:sz="4" w:space="0" w:color="auto"/>
              <w:left w:val="single" w:sz="4" w:space="0" w:color="auto"/>
              <w:bottom w:val="single" w:sz="4" w:space="0" w:color="auto"/>
              <w:right w:val="single" w:sz="4" w:space="0" w:color="auto"/>
            </w:tcBorders>
            <w:shd w:val="clear" w:color="auto" w:fill="auto"/>
            <w:tcPrChange w:id="5108" w:author="Issam" w:date="2019-02-12T23:38:00Z">
              <w:tcPr>
                <w:tcW w:w="2880" w:type="dxa"/>
                <w:gridSpan w:val="3"/>
                <w:tcBorders>
                  <w:top w:val="single" w:sz="4" w:space="0" w:color="auto"/>
                  <w:left w:val="single" w:sz="4" w:space="0" w:color="auto"/>
                  <w:bottom w:val="single" w:sz="4" w:space="0" w:color="auto"/>
                  <w:right w:val="single" w:sz="4" w:space="0" w:color="auto"/>
                </w:tcBorders>
                <w:shd w:val="clear" w:color="auto" w:fill="auto"/>
              </w:tcPr>
            </w:tcPrChange>
          </w:tcPr>
          <w:p w14:paraId="146C094F" w14:textId="77777777" w:rsidR="006A1CE4" w:rsidRPr="00E67E0D" w:rsidRDefault="006A1CE4" w:rsidP="00E7499B">
            <w:pPr>
              <w:pStyle w:val="TAL"/>
              <w:rPr>
                <w:lang w:eastAsia="ja-JP"/>
              </w:rPr>
            </w:pPr>
            <w:ins w:id="5109" w:author="Issam" w:date="2019-02-12T23:38:00Z">
              <w:r w:rsidRPr="00E67E0D">
                <w:rPr>
                  <w:rFonts w:cs="Arial"/>
                  <w:szCs w:val="18"/>
                </w:rPr>
                <w:t xml:space="preserve">This IE </w:t>
              </w:r>
              <w:r w:rsidRPr="00E67E0D">
                <w:rPr>
                  <w:lang w:eastAsia="ja-JP"/>
                </w:rPr>
                <w:t>may be present in case of HANDOVER</w:t>
              </w:r>
              <w:r w:rsidRPr="00E67E0D">
                <w:rPr>
                  <w:rFonts w:cs="Arial"/>
                  <w:szCs w:val="18"/>
                </w:rPr>
                <w:t xml:space="preserve"> REQUEST message and shall be ignored otherwise.</w:t>
              </w:r>
            </w:ins>
          </w:p>
        </w:tc>
        <w:tc>
          <w:tcPr>
            <w:tcW w:w="1080" w:type="dxa"/>
            <w:tcBorders>
              <w:top w:val="single" w:sz="4" w:space="0" w:color="auto"/>
              <w:left w:val="single" w:sz="4" w:space="0" w:color="auto"/>
              <w:bottom w:val="single" w:sz="4" w:space="0" w:color="auto"/>
              <w:right w:val="single" w:sz="4" w:space="0" w:color="auto"/>
            </w:tcBorders>
            <w:cellIns w:id="5110" w:author="Issam" w:date="2019-02-12T23:38:00Z"/>
            <w:tcPrChange w:id="5111" w:author="Issam" w:date="2019-02-12T23:38:00Z">
              <w:tcPr>
                <w:tcW w:w="2880" w:type="dxa"/>
                <w:gridSpan w:val="2"/>
                <w:tcBorders>
                  <w:top w:val="single" w:sz="4" w:space="0" w:color="auto"/>
                  <w:left w:val="single" w:sz="4" w:space="0" w:color="auto"/>
                  <w:bottom w:val="single" w:sz="4" w:space="0" w:color="auto"/>
                  <w:right w:val="single" w:sz="4" w:space="0" w:color="auto"/>
                </w:tcBorders>
                <w:shd w:val="clear" w:color="auto" w:fill="auto"/>
                <w:cellIns w:id="5112" w:author="Issam" w:date="2019-02-12T23:38:00Z"/>
              </w:tcPr>
            </w:tcPrChange>
          </w:tcPr>
          <w:p w14:paraId="0FADC79C" w14:textId="77777777" w:rsidR="006A1CE4" w:rsidRPr="00E67E0D" w:rsidRDefault="006A1CE4" w:rsidP="00E7499B">
            <w:pPr>
              <w:pStyle w:val="TAL"/>
              <w:jc w:val="center"/>
              <w:rPr>
                <w:lang w:eastAsia="ja-JP"/>
              </w:rPr>
            </w:pPr>
            <w:ins w:id="5113" w:author="Issam" w:date="2019-02-12T23:38:00Z">
              <w:r w:rsidRPr="00E67E0D">
                <w:rPr>
                  <w:lang w:eastAsia="ja-JP"/>
                </w:rPr>
                <w:t>YES</w:t>
              </w:r>
            </w:ins>
          </w:p>
        </w:tc>
        <w:tc>
          <w:tcPr>
            <w:tcW w:w="1080" w:type="dxa"/>
            <w:tcBorders>
              <w:top w:val="single" w:sz="4" w:space="0" w:color="auto"/>
              <w:left w:val="single" w:sz="4" w:space="0" w:color="auto"/>
              <w:bottom w:val="single" w:sz="4" w:space="0" w:color="auto"/>
              <w:right w:val="single" w:sz="4" w:space="0" w:color="auto"/>
            </w:tcBorders>
            <w:cellIns w:id="5114" w:author="Issam" w:date="2019-02-12T23:38:00Z"/>
            <w:tcPrChange w:id="5115" w:author="Issam" w:date="2019-02-12T23:38:00Z">
              <w:tcPr>
                <w:tcW w:w="2880" w:type="dxa"/>
                <w:tcBorders>
                  <w:top w:val="single" w:sz="4" w:space="0" w:color="auto"/>
                  <w:left w:val="single" w:sz="4" w:space="0" w:color="auto"/>
                  <w:bottom w:val="single" w:sz="4" w:space="0" w:color="auto"/>
                  <w:right w:val="single" w:sz="4" w:space="0" w:color="auto"/>
                </w:tcBorders>
                <w:shd w:val="clear" w:color="auto" w:fill="auto"/>
                <w:cellIns w:id="5116" w:author="Issam" w:date="2019-02-12T23:38:00Z"/>
              </w:tcPr>
            </w:tcPrChange>
          </w:tcPr>
          <w:p w14:paraId="18CF7016" w14:textId="77777777" w:rsidR="006A1CE4" w:rsidRPr="00E67E0D" w:rsidRDefault="006A1CE4" w:rsidP="00E7499B">
            <w:pPr>
              <w:pStyle w:val="TAL"/>
              <w:jc w:val="center"/>
              <w:rPr>
                <w:lang w:eastAsia="ja-JP"/>
              </w:rPr>
            </w:pPr>
            <w:ins w:id="5117" w:author="Issam" w:date="2019-02-12T23:38:00Z">
              <w:r w:rsidRPr="00E67E0D">
                <w:rPr>
                  <w:lang w:eastAsia="ja-JP"/>
                </w:rPr>
                <w:t>reject</w:t>
              </w:r>
            </w:ins>
          </w:p>
        </w:tc>
      </w:tr>
      <w:tr w:rsidR="006A1CE4" w:rsidRPr="00E67E0D" w14:paraId="14783ADC" w14:textId="77777777" w:rsidTr="00E7499B">
        <w:tc>
          <w:tcPr>
            <w:tcW w:w="2164" w:type="dxa"/>
            <w:tcBorders>
              <w:top w:val="single" w:sz="4" w:space="0" w:color="auto"/>
              <w:left w:val="single" w:sz="4" w:space="0" w:color="auto"/>
              <w:bottom w:val="single" w:sz="4" w:space="0" w:color="auto"/>
              <w:right w:val="single" w:sz="4" w:space="0" w:color="auto"/>
            </w:tcBorders>
            <w:hideMark/>
            <w:tcPrChange w:id="5118" w:author="Issam" w:date="2019-02-12T23:38:00Z">
              <w:tcPr>
                <w:tcW w:w="2448" w:type="dxa"/>
                <w:gridSpan w:val="2"/>
                <w:tcBorders>
                  <w:top w:val="single" w:sz="4" w:space="0" w:color="auto"/>
                  <w:left w:val="single" w:sz="4" w:space="0" w:color="auto"/>
                  <w:bottom w:val="single" w:sz="4" w:space="0" w:color="auto"/>
                  <w:right w:val="single" w:sz="4" w:space="0" w:color="auto"/>
                </w:tcBorders>
                <w:hideMark/>
              </w:tcPr>
            </w:tcPrChange>
          </w:tcPr>
          <w:p w14:paraId="7F68CAFF" w14:textId="77777777" w:rsidR="006A1CE4" w:rsidRPr="00E67E0D" w:rsidRDefault="006A1CE4" w:rsidP="00E7499B">
            <w:pPr>
              <w:pStyle w:val="TAL"/>
              <w:ind w:left="-19"/>
              <w:rPr>
                <w:lang w:eastAsia="ja-JP"/>
              </w:rPr>
            </w:pPr>
            <w:r w:rsidRPr="00E67E0D">
              <w:rPr>
                <w:lang w:eastAsia="ja-JP"/>
              </w:rPr>
              <w:t>PDU Session Type</w:t>
            </w:r>
          </w:p>
        </w:tc>
        <w:tc>
          <w:tcPr>
            <w:tcW w:w="1082" w:type="dxa"/>
            <w:tcBorders>
              <w:top w:val="single" w:sz="4" w:space="0" w:color="auto"/>
              <w:left w:val="single" w:sz="4" w:space="0" w:color="auto"/>
              <w:bottom w:val="single" w:sz="4" w:space="0" w:color="auto"/>
              <w:right w:val="single" w:sz="4" w:space="0" w:color="auto"/>
            </w:tcBorders>
            <w:hideMark/>
            <w:tcPrChange w:id="5119" w:author="Issam" w:date="2019-02-12T23:38:00Z">
              <w:tcPr>
                <w:tcW w:w="1080" w:type="dxa"/>
                <w:gridSpan w:val="2"/>
                <w:tcBorders>
                  <w:top w:val="single" w:sz="4" w:space="0" w:color="auto"/>
                  <w:left w:val="single" w:sz="4" w:space="0" w:color="auto"/>
                  <w:bottom w:val="single" w:sz="4" w:space="0" w:color="auto"/>
                  <w:right w:val="single" w:sz="4" w:space="0" w:color="auto"/>
                </w:tcBorders>
                <w:hideMark/>
              </w:tcPr>
            </w:tcPrChange>
          </w:tcPr>
          <w:p w14:paraId="7240952A" w14:textId="77777777" w:rsidR="006A1CE4" w:rsidRPr="00E67E0D" w:rsidRDefault="006A1CE4" w:rsidP="00E7499B">
            <w:pPr>
              <w:pStyle w:val="TAL"/>
              <w:rPr>
                <w:rFonts w:eastAsia="Batang"/>
                <w:lang w:eastAsia="ja-JP"/>
              </w:rPr>
            </w:pPr>
            <w:r w:rsidRPr="00E67E0D">
              <w:rPr>
                <w:rFonts w:eastAsia="Batang"/>
                <w:lang w:eastAsia="ja-JP"/>
              </w:rPr>
              <w:t>M</w:t>
            </w:r>
          </w:p>
        </w:tc>
        <w:tc>
          <w:tcPr>
            <w:tcW w:w="1082" w:type="dxa"/>
            <w:tcBorders>
              <w:top w:val="single" w:sz="4" w:space="0" w:color="auto"/>
              <w:left w:val="single" w:sz="4" w:space="0" w:color="auto"/>
              <w:bottom w:val="single" w:sz="4" w:space="0" w:color="auto"/>
              <w:right w:val="single" w:sz="4" w:space="0" w:color="auto"/>
            </w:tcBorders>
            <w:tcPrChange w:id="5120" w:author="Issam" w:date="2019-02-12T23:38:00Z">
              <w:tcPr>
                <w:tcW w:w="1440" w:type="dxa"/>
                <w:gridSpan w:val="2"/>
                <w:tcBorders>
                  <w:top w:val="single" w:sz="4" w:space="0" w:color="auto"/>
                  <w:left w:val="single" w:sz="4" w:space="0" w:color="auto"/>
                  <w:bottom w:val="single" w:sz="4" w:space="0" w:color="auto"/>
                  <w:right w:val="single" w:sz="4" w:space="0" w:color="auto"/>
                </w:tcBorders>
              </w:tcPr>
            </w:tcPrChange>
          </w:tcPr>
          <w:p w14:paraId="32A76844" w14:textId="77777777" w:rsidR="006A1CE4" w:rsidRPr="00E67E0D" w:rsidRDefault="006A1CE4" w:rsidP="00E7499B">
            <w:pPr>
              <w:pStyle w:val="TAL"/>
              <w:rPr>
                <w:lang w:eastAsia="ja-JP"/>
              </w:rPr>
            </w:pPr>
          </w:p>
        </w:tc>
        <w:tc>
          <w:tcPr>
            <w:tcW w:w="1515" w:type="dxa"/>
            <w:tcBorders>
              <w:top w:val="single" w:sz="4" w:space="0" w:color="auto"/>
              <w:left w:val="single" w:sz="4" w:space="0" w:color="auto"/>
              <w:bottom w:val="single" w:sz="4" w:space="0" w:color="auto"/>
              <w:right w:val="single" w:sz="4" w:space="0" w:color="auto"/>
            </w:tcBorders>
            <w:hideMark/>
            <w:tcPrChange w:id="5121" w:author="Issam" w:date="2019-02-12T23:38:00Z">
              <w:tcPr>
                <w:tcW w:w="1872" w:type="dxa"/>
                <w:gridSpan w:val="2"/>
                <w:tcBorders>
                  <w:top w:val="single" w:sz="4" w:space="0" w:color="auto"/>
                  <w:left w:val="single" w:sz="4" w:space="0" w:color="auto"/>
                  <w:bottom w:val="single" w:sz="4" w:space="0" w:color="auto"/>
                  <w:right w:val="single" w:sz="4" w:space="0" w:color="auto"/>
                </w:tcBorders>
                <w:hideMark/>
              </w:tcPr>
            </w:tcPrChange>
          </w:tcPr>
          <w:p w14:paraId="5B57C3DB" w14:textId="77777777" w:rsidR="006A1CE4" w:rsidRPr="00E67E0D" w:rsidRDefault="006A1CE4" w:rsidP="00E7499B">
            <w:pPr>
              <w:pStyle w:val="TAL"/>
              <w:rPr>
                <w:lang w:eastAsia="ja-JP"/>
              </w:rPr>
            </w:pPr>
            <w:r w:rsidRPr="00E67E0D">
              <w:rPr>
                <w:lang w:eastAsia="ja-JP"/>
              </w:rPr>
              <w:t>9.3.1.52</w:t>
            </w:r>
          </w:p>
        </w:tc>
        <w:tc>
          <w:tcPr>
            <w:tcW w:w="1728" w:type="dxa"/>
            <w:tcBorders>
              <w:top w:val="single" w:sz="4" w:space="0" w:color="auto"/>
              <w:left w:val="single" w:sz="4" w:space="0" w:color="auto"/>
              <w:bottom w:val="single" w:sz="4" w:space="0" w:color="auto"/>
              <w:right w:val="single" w:sz="4" w:space="0" w:color="auto"/>
            </w:tcBorders>
            <w:hideMark/>
            <w:tcPrChange w:id="5122" w:author="Issam" w:date="2019-02-12T23:38:00Z">
              <w:tcPr>
                <w:tcW w:w="2880" w:type="dxa"/>
                <w:gridSpan w:val="3"/>
                <w:tcBorders>
                  <w:top w:val="single" w:sz="4" w:space="0" w:color="auto"/>
                  <w:left w:val="single" w:sz="4" w:space="0" w:color="auto"/>
                  <w:bottom w:val="single" w:sz="4" w:space="0" w:color="auto"/>
                  <w:right w:val="single" w:sz="4" w:space="0" w:color="auto"/>
                </w:tcBorders>
                <w:hideMark/>
              </w:tcPr>
            </w:tcPrChange>
          </w:tcPr>
          <w:p w14:paraId="51018984" w14:textId="77777777" w:rsidR="006A1CE4" w:rsidRPr="00E67E0D" w:rsidRDefault="006A1CE4" w:rsidP="00E7499B">
            <w:pPr>
              <w:pStyle w:val="TAL"/>
              <w:rPr>
                <w:iCs/>
                <w:lang w:eastAsia="ja-JP"/>
              </w:rPr>
            </w:pPr>
          </w:p>
        </w:tc>
        <w:tc>
          <w:tcPr>
            <w:tcW w:w="1080" w:type="dxa"/>
            <w:tcBorders>
              <w:top w:val="single" w:sz="4" w:space="0" w:color="auto"/>
              <w:left w:val="single" w:sz="4" w:space="0" w:color="auto"/>
              <w:bottom w:val="single" w:sz="4" w:space="0" w:color="auto"/>
              <w:right w:val="single" w:sz="4" w:space="0" w:color="auto"/>
            </w:tcBorders>
            <w:cellIns w:id="5123" w:author="Issam" w:date="2019-02-12T23:38:00Z"/>
            <w:tcPrChange w:id="5124" w:author="Issam" w:date="2019-02-12T23:38:00Z">
              <w:tcPr>
                <w:tcW w:w="2880" w:type="dxa"/>
                <w:gridSpan w:val="2"/>
                <w:tcBorders>
                  <w:top w:val="single" w:sz="4" w:space="0" w:color="auto"/>
                  <w:left w:val="single" w:sz="4" w:space="0" w:color="auto"/>
                  <w:bottom w:val="single" w:sz="4" w:space="0" w:color="auto"/>
                  <w:right w:val="single" w:sz="4" w:space="0" w:color="auto"/>
                </w:tcBorders>
                <w:cellIns w:id="5125" w:author="Issam" w:date="2019-02-12T23:38:00Z"/>
              </w:tcPr>
            </w:tcPrChange>
          </w:tcPr>
          <w:p w14:paraId="43056871" w14:textId="77777777" w:rsidR="006A1CE4" w:rsidRPr="00E67E0D" w:rsidRDefault="006A1CE4" w:rsidP="00E7499B">
            <w:pPr>
              <w:pStyle w:val="TAL"/>
              <w:jc w:val="center"/>
              <w:rPr>
                <w:iCs/>
                <w:lang w:eastAsia="ja-JP"/>
              </w:rPr>
            </w:pPr>
            <w:ins w:id="5126" w:author="Issam" w:date="2019-02-12T23:38:00Z">
              <w:r w:rsidRPr="00E67E0D">
                <w:rPr>
                  <w:lang w:eastAsia="ja-JP"/>
                </w:rPr>
                <w:t>YES</w:t>
              </w:r>
            </w:ins>
          </w:p>
        </w:tc>
        <w:tc>
          <w:tcPr>
            <w:tcW w:w="1080" w:type="dxa"/>
            <w:tcBorders>
              <w:top w:val="single" w:sz="4" w:space="0" w:color="auto"/>
              <w:left w:val="single" w:sz="4" w:space="0" w:color="auto"/>
              <w:bottom w:val="single" w:sz="4" w:space="0" w:color="auto"/>
              <w:right w:val="single" w:sz="4" w:space="0" w:color="auto"/>
            </w:tcBorders>
            <w:cellIns w:id="5127" w:author="Issam" w:date="2019-02-12T23:38:00Z"/>
            <w:tcPrChange w:id="5128" w:author="Issam" w:date="2019-02-12T23:38:00Z">
              <w:tcPr>
                <w:tcW w:w="2880" w:type="dxa"/>
                <w:tcBorders>
                  <w:top w:val="single" w:sz="4" w:space="0" w:color="auto"/>
                  <w:left w:val="single" w:sz="4" w:space="0" w:color="auto"/>
                  <w:bottom w:val="single" w:sz="4" w:space="0" w:color="auto"/>
                  <w:right w:val="single" w:sz="4" w:space="0" w:color="auto"/>
                </w:tcBorders>
                <w:cellIns w:id="5129" w:author="Issam" w:date="2019-02-12T23:38:00Z"/>
              </w:tcPr>
            </w:tcPrChange>
          </w:tcPr>
          <w:p w14:paraId="41848893" w14:textId="77777777" w:rsidR="006A1CE4" w:rsidRPr="00E67E0D" w:rsidRDefault="006A1CE4" w:rsidP="00E7499B">
            <w:pPr>
              <w:pStyle w:val="TAL"/>
              <w:jc w:val="center"/>
              <w:rPr>
                <w:iCs/>
                <w:lang w:eastAsia="ja-JP"/>
              </w:rPr>
            </w:pPr>
            <w:ins w:id="5130" w:author="Issam" w:date="2019-02-12T23:38:00Z">
              <w:r w:rsidRPr="00E67E0D">
                <w:rPr>
                  <w:lang w:eastAsia="ja-JP"/>
                </w:rPr>
                <w:t>reject</w:t>
              </w:r>
            </w:ins>
          </w:p>
        </w:tc>
      </w:tr>
      <w:tr w:rsidR="006A1CE4" w:rsidRPr="00E67E0D" w14:paraId="3CCFC7AB" w14:textId="77777777" w:rsidTr="00E7499B">
        <w:tc>
          <w:tcPr>
            <w:tcW w:w="2164" w:type="dxa"/>
            <w:tcBorders>
              <w:top w:val="single" w:sz="4" w:space="0" w:color="auto"/>
              <w:left w:val="single" w:sz="4" w:space="0" w:color="auto"/>
              <w:bottom w:val="single" w:sz="4" w:space="0" w:color="auto"/>
              <w:right w:val="single" w:sz="4" w:space="0" w:color="auto"/>
            </w:tcBorders>
            <w:tcPrChange w:id="5131" w:author="Issam" w:date="2019-02-12T23:38:00Z">
              <w:tcPr>
                <w:tcW w:w="2448" w:type="dxa"/>
                <w:gridSpan w:val="2"/>
                <w:tcBorders>
                  <w:top w:val="single" w:sz="4" w:space="0" w:color="auto"/>
                  <w:left w:val="single" w:sz="4" w:space="0" w:color="auto"/>
                  <w:bottom w:val="single" w:sz="4" w:space="0" w:color="auto"/>
                  <w:right w:val="single" w:sz="4" w:space="0" w:color="auto"/>
                </w:tcBorders>
              </w:tcPr>
            </w:tcPrChange>
          </w:tcPr>
          <w:p w14:paraId="6376BA06" w14:textId="77777777" w:rsidR="006A1CE4" w:rsidRPr="00E67E0D" w:rsidRDefault="006A1CE4" w:rsidP="00E7499B">
            <w:pPr>
              <w:pStyle w:val="TAL"/>
              <w:ind w:left="-19"/>
              <w:rPr>
                <w:lang w:eastAsia="ja-JP"/>
              </w:rPr>
            </w:pPr>
            <w:r w:rsidRPr="00E67E0D">
              <w:rPr>
                <w:lang w:eastAsia="ja-JP"/>
              </w:rPr>
              <w:t>Security Indication</w:t>
            </w:r>
          </w:p>
        </w:tc>
        <w:tc>
          <w:tcPr>
            <w:tcW w:w="1082" w:type="dxa"/>
            <w:tcBorders>
              <w:top w:val="single" w:sz="4" w:space="0" w:color="auto"/>
              <w:left w:val="single" w:sz="4" w:space="0" w:color="auto"/>
              <w:bottom w:val="single" w:sz="4" w:space="0" w:color="auto"/>
              <w:right w:val="single" w:sz="4" w:space="0" w:color="auto"/>
            </w:tcBorders>
            <w:tcPrChange w:id="5132" w:author="Issam" w:date="2019-02-12T23:38:00Z">
              <w:tcPr>
                <w:tcW w:w="1080" w:type="dxa"/>
                <w:gridSpan w:val="2"/>
                <w:tcBorders>
                  <w:top w:val="single" w:sz="4" w:space="0" w:color="auto"/>
                  <w:left w:val="single" w:sz="4" w:space="0" w:color="auto"/>
                  <w:bottom w:val="single" w:sz="4" w:space="0" w:color="auto"/>
                  <w:right w:val="single" w:sz="4" w:space="0" w:color="auto"/>
                </w:tcBorders>
              </w:tcPr>
            </w:tcPrChange>
          </w:tcPr>
          <w:p w14:paraId="5CCB698B" w14:textId="77777777" w:rsidR="006A1CE4" w:rsidRPr="00E67E0D" w:rsidRDefault="006A1CE4" w:rsidP="00E7499B">
            <w:pPr>
              <w:pStyle w:val="TAL"/>
              <w:rPr>
                <w:rFonts w:eastAsia="Batang"/>
                <w:lang w:eastAsia="ja-JP"/>
              </w:rPr>
            </w:pPr>
            <w:r w:rsidRPr="00E67E0D">
              <w:rPr>
                <w:rFonts w:eastAsia="Batang"/>
                <w:lang w:eastAsia="ja-JP"/>
              </w:rPr>
              <w:t>O</w:t>
            </w:r>
          </w:p>
        </w:tc>
        <w:tc>
          <w:tcPr>
            <w:tcW w:w="1082" w:type="dxa"/>
            <w:tcBorders>
              <w:top w:val="single" w:sz="4" w:space="0" w:color="auto"/>
              <w:left w:val="single" w:sz="4" w:space="0" w:color="auto"/>
              <w:bottom w:val="single" w:sz="4" w:space="0" w:color="auto"/>
              <w:right w:val="single" w:sz="4" w:space="0" w:color="auto"/>
            </w:tcBorders>
            <w:tcPrChange w:id="5133" w:author="Issam" w:date="2019-02-12T23:38:00Z">
              <w:tcPr>
                <w:tcW w:w="1440" w:type="dxa"/>
                <w:gridSpan w:val="2"/>
                <w:tcBorders>
                  <w:top w:val="single" w:sz="4" w:space="0" w:color="auto"/>
                  <w:left w:val="single" w:sz="4" w:space="0" w:color="auto"/>
                  <w:bottom w:val="single" w:sz="4" w:space="0" w:color="auto"/>
                  <w:right w:val="single" w:sz="4" w:space="0" w:color="auto"/>
                </w:tcBorders>
              </w:tcPr>
            </w:tcPrChange>
          </w:tcPr>
          <w:p w14:paraId="029CF2E2" w14:textId="77777777" w:rsidR="006A1CE4" w:rsidRPr="00E67E0D" w:rsidRDefault="006A1CE4" w:rsidP="00E7499B">
            <w:pPr>
              <w:pStyle w:val="TAL"/>
              <w:rPr>
                <w:lang w:eastAsia="ja-JP"/>
              </w:rPr>
            </w:pPr>
          </w:p>
        </w:tc>
        <w:tc>
          <w:tcPr>
            <w:tcW w:w="1515" w:type="dxa"/>
            <w:tcBorders>
              <w:top w:val="single" w:sz="4" w:space="0" w:color="auto"/>
              <w:left w:val="single" w:sz="4" w:space="0" w:color="auto"/>
              <w:bottom w:val="single" w:sz="4" w:space="0" w:color="auto"/>
              <w:right w:val="single" w:sz="4" w:space="0" w:color="auto"/>
            </w:tcBorders>
            <w:tcPrChange w:id="5134" w:author="Issam" w:date="2019-02-12T23:38:00Z">
              <w:tcPr>
                <w:tcW w:w="1872" w:type="dxa"/>
                <w:gridSpan w:val="2"/>
                <w:tcBorders>
                  <w:top w:val="single" w:sz="4" w:space="0" w:color="auto"/>
                  <w:left w:val="single" w:sz="4" w:space="0" w:color="auto"/>
                  <w:bottom w:val="single" w:sz="4" w:space="0" w:color="auto"/>
                  <w:right w:val="single" w:sz="4" w:space="0" w:color="auto"/>
                </w:tcBorders>
              </w:tcPr>
            </w:tcPrChange>
          </w:tcPr>
          <w:p w14:paraId="5A1E8577" w14:textId="77777777" w:rsidR="006A1CE4" w:rsidRPr="00E67E0D" w:rsidRDefault="006A1CE4" w:rsidP="00E7499B">
            <w:pPr>
              <w:pStyle w:val="TAL"/>
              <w:rPr>
                <w:lang w:eastAsia="ja-JP"/>
              </w:rPr>
            </w:pPr>
            <w:r w:rsidRPr="00E67E0D">
              <w:rPr>
                <w:lang w:eastAsia="ja-JP"/>
              </w:rPr>
              <w:t>9.3.1.27</w:t>
            </w:r>
          </w:p>
        </w:tc>
        <w:tc>
          <w:tcPr>
            <w:tcW w:w="1728" w:type="dxa"/>
            <w:tcBorders>
              <w:top w:val="single" w:sz="4" w:space="0" w:color="auto"/>
              <w:left w:val="single" w:sz="4" w:space="0" w:color="auto"/>
              <w:bottom w:val="single" w:sz="4" w:space="0" w:color="auto"/>
              <w:right w:val="single" w:sz="4" w:space="0" w:color="auto"/>
            </w:tcBorders>
            <w:tcPrChange w:id="5135" w:author="Issam" w:date="2019-02-12T23:38:00Z">
              <w:tcPr>
                <w:tcW w:w="2880" w:type="dxa"/>
                <w:gridSpan w:val="3"/>
                <w:tcBorders>
                  <w:top w:val="single" w:sz="4" w:space="0" w:color="auto"/>
                  <w:left w:val="single" w:sz="4" w:space="0" w:color="auto"/>
                  <w:bottom w:val="single" w:sz="4" w:space="0" w:color="auto"/>
                  <w:right w:val="single" w:sz="4" w:space="0" w:color="auto"/>
                </w:tcBorders>
              </w:tcPr>
            </w:tcPrChange>
          </w:tcPr>
          <w:p w14:paraId="5FF31D5E" w14:textId="77777777" w:rsidR="006A1CE4" w:rsidRPr="00E67E0D" w:rsidRDefault="006A1CE4" w:rsidP="00E7499B">
            <w:pPr>
              <w:pStyle w:val="TAL"/>
              <w:rPr>
                <w:iCs/>
                <w:lang w:eastAsia="ja-JP"/>
              </w:rPr>
            </w:pPr>
          </w:p>
        </w:tc>
        <w:tc>
          <w:tcPr>
            <w:tcW w:w="1080" w:type="dxa"/>
            <w:tcBorders>
              <w:top w:val="single" w:sz="4" w:space="0" w:color="auto"/>
              <w:left w:val="single" w:sz="4" w:space="0" w:color="auto"/>
              <w:bottom w:val="single" w:sz="4" w:space="0" w:color="auto"/>
              <w:right w:val="single" w:sz="4" w:space="0" w:color="auto"/>
            </w:tcBorders>
            <w:cellIns w:id="5136" w:author="Issam" w:date="2019-02-12T23:38:00Z"/>
            <w:tcPrChange w:id="5137" w:author="Issam" w:date="2019-02-12T23:38:00Z">
              <w:tcPr>
                <w:tcW w:w="2880" w:type="dxa"/>
                <w:gridSpan w:val="2"/>
                <w:tcBorders>
                  <w:top w:val="single" w:sz="4" w:space="0" w:color="auto"/>
                  <w:left w:val="single" w:sz="4" w:space="0" w:color="auto"/>
                  <w:bottom w:val="single" w:sz="4" w:space="0" w:color="auto"/>
                  <w:right w:val="single" w:sz="4" w:space="0" w:color="auto"/>
                </w:tcBorders>
                <w:cellIns w:id="5138" w:author="Issam" w:date="2019-02-12T23:38:00Z"/>
              </w:tcPr>
            </w:tcPrChange>
          </w:tcPr>
          <w:p w14:paraId="0CBA88A7" w14:textId="77777777" w:rsidR="006A1CE4" w:rsidRPr="00E67E0D" w:rsidRDefault="006A1CE4" w:rsidP="00E7499B">
            <w:pPr>
              <w:pStyle w:val="TAL"/>
              <w:jc w:val="center"/>
              <w:rPr>
                <w:iCs/>
                <w:lang w:eastAsia="ja-JP"/>
              </w:rPr>
            </w:pPr>
            <w:ins w:id="5139" w:author="Issam" w:date="2019-02-12T23:38:00Z">
              <w:r w:rsidRPr="00E67E0D">
                <w:rPr>
                  <w:lang w:eastAsia="ja-JP"/>
                </w:rPr>
                <w:t>YES</w:t>
              </w:r>
            </w:ins>
          </w:p>
        </w:tc>
        <w:tc>
          <w:tcPr>
            <w:tcW w:w="1080" w:type="dxa"/>
            <w:tcBorders>
              <w:top w:val="single" w:sz="4" w:space="0" w:color="auto"/>
              <w:left w:val="single" w:sz="4" w:space="0" w:color="auto"/>
              <w:bottom w:val="single" w:sz="4" w:space="0" w:color="auto"/>
              <w:right w:val="single" w:sz="4" w:space="0" w:color="auto"/>
            </w:tcBorders>
            <w:cellIns w:id="5140" w:author="Issam" w:date="2019-02-12T23:38:00Z"/>
            <w:tcPrChange w:id="5141" w:author="Issam" w:date="2019-02-12T23:38:00Z">
              <w:tcPr>
                <w:tcW w:w="2880" w:type="dxa"/>
                <w:tcBorders>
                  <w:top w:val="single" w:sz="4" w:space="0" w:color="auto"/>
                  <w:left w:val="single" w:sz="4" w:space="0" w:color="auto"/>
                  <w:bottom w:val="single" w:sz="4" w:space="0" w:color="auto"/>
                  <w:right w:val="single" w:sz="4" w:space="0" w:color="auto"/>
                </w:tcBorders>
                <w:cellIns w:id="5142" w:author="Issam" w:date="2019-02-12T23:38:00Z"/>
              </w:tcPr>
            </w:tcPrChange>
          </w:tcPr>
          <w:p w14:paraId="6B19188D" w14:textId="77777777" w:rsidR="006A1CE4" w:rsidRPr="00E67E0D" w:rsidRDefault="006A1CE4" w:rsidP="00E7499B">
            <w:pPr>
              <w:pStyle w:val="TAL"/>
              <w:jc w:val="center"/>
              <w:rPr>
                <w:iCs/>
                <w:lang w:eastAsia="ja-JP"/>
              </w:rPr>
            </w:pPr>
            <w:ins w:id="5143" w:author="Issam" w:date="2019-02-12T23:38:00Z">
              <w:r w:rsidRPr="00E67E0D">
                <w:rPr>
                  <w:lang w:eastAsia="ja-JP"/>
                </w:rPr>
                <w:t>reject</w:t>
              </w:r>
            </w:ins>
          </w:p>
        </w:tc>
      </w:tr>
      <w:tr w:rsidR="006A1CE4" w:rsidRPr="00E67E0D" w14:paraId="5E3A15CF" w14:textId="77777777" w:rsidTr="00E7499B">
        <w:trPr>
          <w:ins w:id="5144" w:author="Issam" w:date="2019-02-12T23:38:00Z"/>
        </w:trPr>
        <w:tc>
          <w:tcPr>
            <w:tcW w:w="2164" w:type="dxa"/>
            <w:tcBorders>
              <w:top w:val="single" w:sz="4" w:space="0" w:color="auto"/>
              <w:left w:val="single" w:sz="4" w:space="0" w:color="auto"/>
              <w:bottom w:val="single" w:sz="4" w:space="0" w:color="auto"/>
              <w:right w:val="single" w:sz="4" w:space="0" w:color="auto"/>
            </w:tcBorders>
          </w:tcPr>
          <w:p w14:paraId="0A2BBB13" w14:textId="77777777" w:rsidR="006A1CE4" w:rsidRPr="00E67E0D" w:rsidRDefault="006A1CE4" w:rsidP="00E7499B">
            <w:pPr>
              <w:pStyle w:val="TAL"/>
              <w:ind w:left="-19"/>
              <w:rPr>
                <w:ins w:id="5145" w:author="Issam" w:date="2019-02-12T23:38:00Z"/>
                <w:lang w:eastAsia="ja-JP"/>
              </w:rPr>
            </w:pPr>
            <w:ins w:id="5146" w:author="Issam" w:date="2019-02-12T23:38:00Z">
              <w:r w:rsidRPr="00E67E0D">
                <w:rPr>
                  <w:lang w:eastAsia="ja-JP"/>
                </w:rPr>
                <w:t>Network Instance</w:t>
              </w:r>
            </w:ins>
          </w:p>
        </w:tc>
        <w:tc>
          <w:tcPr>
            <w:tcW w:w="1082" w:type="dxa"/>
            <w:tcBorders>
              <w:top w:val="single" w:sz="4" w:space="0" w:color="auto"/>
              <w:left w:val="single" w:sz="4" w:space="0" w:color="auto"/>
              <w:bottom w:val="single" w:sz="4" w:space="0" w:color="auto"/>
              <w:right w:val="single" w:sz="4" w:space="0" w:color="auto"/>
            </w:tcBorders>
          </w:tcPr>
          <w:p w14:paraId="4AB4741C" w14:textId="77777777" w:rsidR="006A1CE4" w:rsidRPr="00E67E0D" w:rsidRDefault="006A1CE4" w:rsidP="00E7499B">
            <w:pPr>
              <w:pStyle w:val="TAL"/>
              <w:rPr>
                <w:ins w:id="5147" w:author="Issam" w:date="2019-02-12T23:38:00Z"/>
                <w:rFonts w:eastAsia="Batang"/>
                <w:lang w:eastAsia="ja-JP"/>
              </w:rPr>
            </w:pPr>
            <w:ins w:id="5148" w:author="Issam" w:date="2019-02-12T23:38:00Z">
              <w:r w:rsidRPr="00E67E0D">
                <w:rPr>
                  <w:rFonts w:eastAsia="Batang"/>
                  <w:lang w:eastAsia="ja-JP"/>
                </w:rPr>
                <w:t>O</w:t>
              </w:r>
            </w:ins>
          </w:p>
        </w:tc>
        <w:tc>
          <w:tcPr>
            <w:tcW w:w="1082" w:type="dxa"/>
            <w:tcBorders>
              <w:top w:val="single" w:sz="4" w:space="0" w:color="auto"/>
              <w:left w:val="single" w:sz="4" w:space="0" w:color="auto"/>
              <w:bottom w:val="single" w:sz="4" w:space="0" w:color="auto"/>
              <w:right w:val="single" w:sz="4" w:space="0" w:color="auto"/>
            </w:tcBorders>
          </w:tcPr>
          <w:p w14:paraId="07D73675" w14:textId="77777777" w:rsidR="006A1CE4" w:rsidRPr="00E67E0D" w:rsidRDefault="006A1CE4" w:rsidP="00E7499B">
            <w:pPr>
              <w:pStyle w:val="TAL"/>
              <w:rPr>
                <w:ins w:id="5149" w:author="Issam" w:date="2019-02-12T23:38:00Z"/>
                <w:lang w:eastAsia="ja-JP"/>
              </w:rPr>
            </w:pPr>
          </w:p>
        </w:tc>
        <w:tc>
          <w:tcPr>
            <w:tcW w:w="1515" w:type="dxa"/>
            <w:tcBorders>
              <w:top w:val="single" w:sz="4" w:space="0" w:color="auto"/>
              <w:left w:val="single" w:sz="4" w:space="0" w:color="auto"/>
              <w:bottom w:val="single" w:sz="4" w:space="0" w:color="auto"/>
              <w:right w:val="single" w:sz="4" w:space="0" w:color="auto"/>
            </w:tcBorders>
          </w:tcPr>
          <w:p w14:paraId="6650E9A3" w14:textId="77777777" w:rsidR="006A1CE4" w:rsidRPr="00E67E0D" w:rsidRDefault="006A1CE4" w:rsidP="00E7499B">
            <w:pPr>
              <w:pStyle w:val="TAL"/>
              <w:rPr>
                <w:ins w:id="5150" w:author="Issam" w:date="2019-02-12T23:38:00Z"/>
                <w:lang w:eastAsia="ja-JP"/>
              </w:rPr>
            </w:pPr>
            <w:ins w:id="5151" w:author="Issam" w:date="2019-02-12T23:38:00Z">
              <w:r w:rsidRPr="00E67E0D">
                <w:rPr>
                  <w:lang w:eastAsia="ja-JP"/>
                </w:rPr>
                <w:t>9.3.1.113</w:t>
              </w:r>
            </w:ins>
          </w:p>
        </w:tc>
        <w:tc>
          <w:tcPr>
            <w:tcW w:w="1728" w:type="dxa"/>
            <w:tcBorders>
              <w:top w:val="single" w:sz="4" w:space="0" w:color="auto"/>
              <w:left w:val="single" w:sz="4" w:space="0" w:color="auto"/>
              <w:bottom w:val="single" w:sz="4" w:space="0" w:color="auto"/>
              <w:right w:val="single" w:sz="4" w:space="0" w:color="auto"/>
            </w:tcBorders>
          </w:tcPr>
          <w:p w14:paraId="492008D3" w14:textId="77777777" w:rsidR="006A1CE4" w:rsidRPr="00E67E0D" w:rsidRDefault="006A1CE4" w:rsidP="00E7499B">
            <w:pPr>
              <w:pStyle w:val="TAL"/>
              <w:rPr>
                <w:ins w:id="5152" w:author="Issam" w:date="2019-02-12T23:38:00Z"/>
                <w:iCs/>
                <w:lang w:eastAsia="ja-JP"/>
              </w:rPr>
            </w:pPr>
          </w:p>
        </w:tc>
        <w:tc>
          <w:tcPr>
            <w:tcW w:w="1080" w:type="dxa"/>
            <w:tcBorders>
              <w:top w:val="single" w:sz="4" w:space="0" w:color="auto"/>
              <w:left w:val="single" w:sz="4" w:space="0" w:color="auto"/>
              <w:bottom w:val="single" w:sz="4" w:space="0" w:color="auto"/>
              <w:right w:val="single" w:sz="4" w:space="0" w:color="auto"/>
            </w:tcBorders>
          </w:tcPr>
          <w:p w14:paraId="6CFF7518" w14:textId="77777777" w:rsidR="006A1CE4" w:rsidRPr="00E67E0D" w:rsidRDefault="006A1CE4" w:rsidP="00E7499B">
            <w:pPr>
              <w:pStyle w:val="TAL"/>
              <w:jc w:val="center"/>
              <w:rPr>
                <w:ins w:id="5153" w:author="Issam" w:date="2019-02-12T23:38:00Z"/>
                <w:lang w:eastAsia="ja-JP"/>
              </w:rPr>
            </w:pPr>
            <w:ins w:id="5154" w:author="Issam" w:date="2019-02-12T23:38:00Z">
              <w:r w:rsidRPr="00E67E0D">
                <w:rPr>
                  <w:lang w:eastAsia="ja-JP"/>
                </w:rPr>
                <w:t>YES</w:t>
              </w:r>
            </w:ins>
          </w:p>
        </w:tc>
        <w:tc>
          <w:tcPr>
            <w:tcW w:w="1080" w:type="dxa"/>
            <w:tcBorders>
              <w:top w:val="single" w:sz="4" w:space="0" w:color="auto"/>
              <w:left w:val="single" w:sz="4" w:space="0" w:color="auto"/>
              <w:bottom w:val="single" w:sz="4" w:space="0" w:color="auto"/>
              <w:right w:val="single" w:sz="4" w:space="0" w:color="auto"/>
            </w:tcBorders>
          </w:tcPr>
          <w:p w14:paraId="1F3C0FE2" w14:textId="77777777" w:rsidR="006A1CE4" w:rsidRPr="00E67E0D" w:rsidRDefault="006A1CE4" w:rsidP="00E7499B">
            <w:pPr>
              <w:pStyle w:val="TAL"/>
              <w:jc w:val="center"/>
              <w:rPr>
                <w:ins w:id="5155" w:author="Issam" w:date="2019-02-12T23:38:00Z"/>
                <w:lang w:eastAsia="ja-JP"/>
              </w:rPr>
            </w:pPr>
            <w:ins w:id="5156" w:author="Issam" w:date="2019-02-12T23:38:00Z">
              <w:r w:rsidRPr="00E67E0D">
                <w:rPr>
                  <w:lang w:eastAsia="ja-JP"/>
                </w:rPr>
                <w:t>reject</w:t>
              </w:r>
            </w:ins>
          </w:p>
        </w:tc>
      </w:tr>
      <w:tr w:rsidR="006A1CE4" w:rsidRPr="00E67E0D" w14:paraId="53B53DFC" w14:textId="77777777" w:rsidTr="00E7499B">
        <w:tc>
          <w:tcPr>
            <w:tcW w:w="2164" w:type="dxa"/>
            <w:tcBorders>
              <w:top w:val="single" w:sz="4" w:space="0" w:color="auto"/>
              <w:left w:val="single" w:sz="4" w:space="0" w:color="auto"/>
              <w:bottom w:val="single" w:sz="4" w:space="0" w:color="auto"/>
              <w:right w:val="single" w:sz="4" w:space="0" w:color="auto"/>
            </w:tcBorders>
            <w:hideMark/>
            <w:tcPrChange w:id="5157" w:author="Issam" w:date="2019-02-12T23:38:00Z">
              <w:tcPr>
                <w:tcW w:w="2448" w:type="dxa"/>
                <w:gridSpan w:val="2"/>
                <w:tcBorders>
                  <w:top w:val="single" w:sz="4" w:space="0" w:color="auto"/>
                  <w:left w:val="single" w:sz="4" w:space="0" w:color="auto"/>
                  <w:bottom w:val="single" w:sz="4" w:space="0" w:color="auto"/>
                  <w:right w:val="single" w:sz="4" w:space="0" w:color="auto"/>
                </w:tcBorders>
                <w:hideMark/>
              </w:tcPr>
            </w:tcPrChange>
          </w:tcPr>
          <w:p w14:paraId="756395B1" w14:textId="77777777" w:rsidR="006A1CE4" w:rsidRPr="00E67E0D" w:rsidRDefault="006A1CE4" w:rsidP="00E7499B">
            <w:pPr>
              <w:pStyle w:val="TAL"/>
              <w:rPr>
                <w:rFonts w:eastAsia="Batang"/>
                <w:b/>
                <w:bCs/>
                <w:lang w:eastAsia="ja-JP"/>
              </w:rPr>
            </w:pPr>
            <w:r w:rsidRPr="00E67E0D">
              <w:rPr>
                <w:rFonts w:eastAsia="Batang"/>
                <w:b/>
                <w:bCs/>
                <w:lang w:eastAsia="ja-JP"/>
              </w:rPr>
              <w:t>QoS Flow Setup Request List</w:t>
            </w:r>
          </w:p>
        </w:tc>
        <w:tc>
          <w:tcPr>
            <w:tcW w:w="1082" w:type="dxa"/>
            <w:tcBorders>
              <w:top w:val="single" w:sz="4" w:space="0" w:color="auto"/>
              <w:left w:val="single" w:sz="4" w:space="0" w:color="auto"/>
              <w:bottom w:val="single" w:sz="4" w:space="0" w:color="auto"/>
              <w:right w:val="single" w:sz="4" w:space="0" w:color="auto"/>
            </w:tcBorders>
            <w:tcPrChange w:id="5158" w:author="Issam" w:date="2019-02-12T23:38:00Z">
              <w:tcPr>
                <w:tcW w:w="1080" w:type="dxa"/>
                <w:gridSpan w:val="2"/>
                <w:tcBorders>
                  <w:top w:val="single" w:sz="4" w:space="0" w:color="auto"/>
                  <w:left w:val="single" w:sz="4" w:space="0" w:color="auto"/>
                  <w:bottom w:val="single" w:sz="4" w:space="0" w:color="auto"/>
                  <w:right w:val="single" w:sz="4" w:space="0" w:color="auto"/>
                </w:tcBorders>
              </w:tcPr>
            </w:tcPrChange>
          </w:tcPr>
          <w:p w14:paraId="08728BEF" w14:textId="77777777" w:rsidR="006A1CE4" w:rsidRPr="00E67E0D" w:rsidRDefault="006A1CE4" w:rsidP="00E7499B">
            <w:pPr>
              <w:pStyle w:val="TAL"/>
              <w:rPr>
                <w:rFonts w:eastAsia="Batang"/>
                <w:lang w:eastAsia="ja-JP"/>
              </w:rPr>
            </w:pPr>
          </w:p>
        </w:tc>
        <w:tc>
          <w:tcPr>
            <w:tcW w:w="1082" w:type="dxa"/>
            <w:tcBorders>
              <w:top w:val="single" w:sz="4" w:space="0" w:color="auto"/>
              <w:left w:val="single" w:sz="4" w:space="0" w:color="auto"/>
              <w:bottom w:val="single" w:sz="4" w:space="0" w:color="auto"/>
              <w:right w:val="single" w:sz="4" w:space="0" w:color="auto"/>
            </w:tcBorders>
            <w:hideMark/>
            <w:tcPrChange w:id="5159" w:author="Issam" w:date="2019-02-12T23:38:00Z">
              <w:tcPr>
                <w:tcW w:w="1440" w:type="dxa"/>
                <w:gridSpan w:val="2"/>
                <w:tcBorders>
                  <w:top w:val="single" w:sz="4" w:space="0" w:color="auto"/>
                  <w:left w:val="single" w:sz="4" w:space="0" w:color="auto"/>
                  <w:bottom w:val="single" w:sz="4" w:space="0" w:color="auto"/>
                  <w:right w:val="single" w:sz="4" w:space="0" w:color="auto"/>
                </w:tcBorders>
                <w:hideMark/>
              </w:tcPr>
            </w:tcPrChange>
          </w:tcPr>
          <w:p w14:paraId="2D6F0134" w14:textId="77777777" w:rsidR="006A1CE4" w:rsidRPr="00E67E0D" w:rsidRDefault="006A1CE4" w:rsidP="00E7499B">
            <w:pPr>
              <w:pStyle w:val="TAL"/>
              <w:rPr>
                <w:i/>
                <w:lang w:eastAsia="ja-JP"/>
              </w:rPr>
            </w:pPr>
            <w:r w:rsidRPr="00E67E0D">
              <w:rPr>
                <w:i/>
                <w:lang w:eastAsia="ja-JP"/>
              </w:rPr>
              <w:t>1</w:t>
            </w:r>
          </w:p>
        </w:tc>
        <w:tc>
          <w:tcPr>
            <w:tcW w:w="1515" w:type="dxa"/>
            <w:tcBorders>
              <w:top w:val="single" w:sz="4" w:space="0" w:color="auto"/>
              <w:left w:val="single" w:sz="4" w:space="0" w:color="auto"/>
              <w:bottom w:val="single" w:sz="4" w:space="0" w:color="auto"/>
              <w:right w:val="single" w:sz="4" w:space="0" w:color="auto"/>
            </w:tcBorders>
            <w:tcPrChange w:id="5160" w:author="Issam" w:date="2019-02-12T23:38:00Z">
              <w:tcPr>
                <w:tcW w:w="1872" w:type="dxa"/>
                <w:gridSpan w:val="2"/>
                <w:tcBorders>
                  <w:top w:val="single" w:sz="4" w:space="0" w:color="auto"/>
                  <w:left w:val="single" w:sz="4" w:space="0" w:color="auto"/>
                  <w:bottom w:val="single" w:sz="4" w:space="0" w:color="auto"/>
                  <w:right w:val="single" w:sz="4" w:space="0" w:color="auto"/>
                </w:tcBorders>
              </w:tcPr>
            </w:tcPrChange>
          </w:tcPr>
          <w:p w14:paraId="168DF645" w14:textId="77777777" w:rsidR="006A1CE4" w:rsidRPr="00E67E0D" w:rsidRDefault="006A1CE4" w:rsidP="00E7499B">
            <w:pPr>
              <w:pStyle w:val="TAL"/>
              <w:rPr>
                <w:lang w:eastAsia="ja-JP"/>
              </w:rPr>
            </w:pPr>
          </w:p>
        </w:tc>
        <w:tc>
          <w:tcPr>
            <w:tcW w:w="1728" w:type="dxa"/>
            <w:tcBorders>
              <w:top w:val="single" w:sz="4" w:space="0" w:color="auto"/>
              <w:left w:val="single" w:sz="4" w:space="0" w:color="auto"/>
              <w:bottom w:val="single" w:sz="4" w:space="0" w:color="auto"/>
              <w:right w:val="single" w:sz="4" w:space="0" w:color="auto"/>
            </w:tcBorders>
            <w:tcPrChange w:id="5161" w:author="Issam" w:date="2019-02-12T23:38:00Z">
              <w:tcPr>
                <w:tcW w:w="2880" w:type="dxa"/>
                <w:gridSpan w:val="3"/>
                <w:tcBorders>
                  <w:top w:val="single" w:sz="4" w:space="0" w:color="auto"/>
                  <w:left w:val="single" w:sz="4" w:space="0" w:color="auto"/>
                  <w:bottom w:val="single" w:sz="4" w:space="0" w:color="auto"/>
                  <w:right w:val="single" w:sz="4" w:space="0" w:color="auto"/>
                </w:tcBorders>
              </w:tcPr>
            </w:tcPrChange>
          </w:tcPr>
          <w:p w14:paraId="5F2D6864" w14:textId="77777777" w:rsidR="006A1CE4" w:rsidRPr="00E67E0D" w:rsidRDefault="006A1CE4" w:rsidP="00E7499B">
            <w:pPr>
              <w:pStyle w:val="TAL"/>
              <w:rPr>
                <w:lang w:eastAsia="ja-JP"/>
              </w:rPr>
            </w:pPr>
          </w:p>
        </w:tc>
        <w:tc>
          <w:tcPr>
            <w:tcW w:w="1080" w:type="dxa"/>
            <w:tcBorders>
              <w:top w:val="single" w:sz="4" w:space="0" w:color="auto"/>
              <w:left w:val="single" w:sz="4" w:space="0" w:color="auto"/>
              <w:bottom w:val="single" w:sz="4" w:space="0" w:color="auto"/>
              <w:right w:val="single" w:sz="4" w:space="0" w:color="auto"/>
            </w:tcBorders>
            <w:cellIns w:id="5162" w:author="Issam" w:date="2019-02-12T23:38:00Z"/>
            <w:tcPrChange w:id="5163" w:author="Issam" w:date="2019-02-12T23:38:00Z">
              <w:tcPr>
                <w:tcW w:w="2880" w:type="dxa"/>
                <w:gridSpan w:val="2"/>
                <w:tcBorders>
                  <w:top w:val="single" w:sz="4" w:space="0" w:color="auto"/>
                  <w:left w:val="single" w:sz="4" w:space="0" w:color="auto"/>
                  <w:bottom w:val="single" w:sz="4" w:space="0" w:color="auto"/>
                  <w:right w:val="single" w:sz="4" w:space="0" w:color="auto"/>
                </w:tcBorders>
                <w:cellIns w:id="5164" w:author="Issam" w:date="2019-02-12T23:38:00Z"/>
              </w:tcPr>
            </w:tcPrChange>
          </w:tcPr>
          <w:p w14:paraId="6C0AAE6D" w14:textId="77777777" w:rsidR="006A1CE4" w:rsidRPr="00E67E0D" w:rsidRDefault="006A1CE4" w:rsidP="00E7499B">
            <w:pPr>
              <w:pStyle w:val="TAL"/>
              <w:jc w:val="center"/>
              <w:rPr>
                <w:lang w:eastAsia="ja-JP"/>
              </w:rPr>
            </w:pPr>
            <w:ins w:id="5165" w:author="Issam" w:date="2019-02-12T23:38:00Z">
              <w:r w:rsidRPr="00E67E0D">
                <w:rPr>
                  <w:lang w:eastAsia="ja-JP"/>
                </w:rPr>
                <w:t>YES</w:t>
              </w:r>
            </w:ins>
          </w:p>
        </w:tc>
        <w:tc>
          <w:tcPr>
            <w:tcW w:w="1080" w:type="dxa"/>
            <w:tcBorders>
              <w:top w:val="single" w:sz="4" w:space="0" w:color="auto"/>
              <w:left w:val="single" w:sz="4" w:space="0" w:color="auto"/>
              <w:bottom w:val="single" w:sz="4" w:space="0" w:color="auto"/>
              <w:right w:val="single" w:sz="4" w:space="0" w:color="auto"/>
            </w:tcBorders>
            <w:cellIns w:id="5166" w:author="Issam" w:date="2019-02-12T23:38:00Z"/>
            <w:tcPrChange w:id="5167" w:author="Issam" w:date="2019-02-12T23:38:00Z">
              <w:tcPr>
                <w:tcW w:w="2880" w:type="dxa"/>
                <w:tcBorders>
                  <w:top w:val="single" w:sz="4" w:space="0" w:color="auto"/>
                  <w:left w:val="single" w:sz="4" w:space="0" w:color="auto"/>
                  <w:bottom w:val="single" w:sz="4" w:space="0" w:color="auto"/>
                  <w:right w:val="single" w:sz="4" w:space="0" w:color="auto"/>
                </w:tcBorders>
                <w:cellIns w:id="5168" w:author="Issam" w:date="2019-02-12T23:38:00Z"/>
              </w:tcPr>
            </w:tcPrChange>
          </w:tcPr>
          <w:p w14:paraId="70D26D3A" w14:textId="77777777" w:rsidR="006A1CE4" w:rsidRPr="00E67E0D" w:rsidRDefault="006A1CE4" w:rsidP="00E7499B">
            <w:pPr>
              <w:pStyle w:val="TAL"/>
              <w:jc w:val="center"/>
              <w:rPr>
                <w:lang w:eastAsia="ja-JP"/>
              </w:rPr>
            </w:pPr>
            <w:ins w:id="5169" w:author="Issam" w:date="2019-02-12T23:38:00Z">
              <w:r w:rsidRPr="00E67E0D">
                <w:rPr>
                  <w:lang w:eastAsia="ja-JP"/>
                </w:rPr>
                <w:t>reject</w:t>
              </w:r>
            </w:ins>
          </w:p>
        </w:tc>
      </w:tr>
      <w:tr w:rsidR="006A1CE4" w:rsidRPr="00E67E0D" w14:paraId="1D0126D3" w14:textId="77777777" w:rsidTr="00E7499B">
        <w:tc>
          <w:tcPr>
            <w:tcW w:w="2164" w:type="dxa"/>
            <w:tcBorders>
              <w:top w:val="single" w:sz="4" w:space="0" w:color="auto"/>
              <w:left w:val="single" w:sz="4" w:space="0" w:color="auto"/>
              <w:bottom w:val="single" w:sz="4" w:space="0" w:color="auto"/>
              <w:right w:val="single" w:sz="4" w:space="0" w:color="auto"/>
            </w:tcBorders>
            <w:hideMark/>
            <w:tcPrChange w:id="5170" w:author="Issam" w:date="2019-02-12T23:38:00Z">
              <w:tcPr>
                <w:tcW w:w="2448" w:type="dxa"/>
                <w:gridSpan w:val="2"/>
                <w:tcBorders>
                  <w:top w:val="single" w:sz="4" w:space="0" w:color="auto"/>
                  <w:left w:val="single" w:sz="4" w:space="0" w:color="auto"/>
                  <w:bottom w:val="single" w:sz="4" w:space="0" w:color="auto"/>
                  <w:right w:val="single" w:sz="4" w:space="0" w:color="auto"/>
                </w:tcBorders>
                <w:hideMark/>
              </w:tcPr>
            </w:tcPrChange>
          </w:tcPr>
          <w:p w14:paraId="6B17C662" w14:textId="77777777" w:rsidR="006A1CE4" w:rsidRPr="00E67E0D" w:rsidRDefault="006A1CE4" w:rsidP="00E7499B">
            <w:pPr>
              <w:pStyle w:val="TAL"/>
              <w:ind w:left="71"/>
              <w:rPr>
                <w:rFonts w:eastAsia="Batang"/>
                <w:b/>
                <w:lang w:eastAsia="ja-JP"/>
              </w:rPr>
            </w:pPr>
            <w:r w:rsidRPr="00E67E0D">
              <w:rPr>
                <w:rFonts w:eastAsia="Batang"/>
                <w:b/>
                <w:lang w:eastAsia="ja-JP"/>
              </w:rPr>
              <w:t>&gt;QoS Flow Setup Request Item</w:t>
            </w:r>
          </w:p>
        </w:tc>
        <w:tc>
          <w:tcPr>
            <w:tcW w:w="1082" w:type="dxa"/>
            <w:tcBorders>
              <w:top w:val="single" w:sz="4" w:space="0" w:color="auto"/>
              <w:left w:val="single" w:sz="4" w:space="0" w:color="auto"/>
              <w:bottom w:val="single" w:sz="4" w:space="0" w:color="auto"/>
              <w:right w:val="single" w:sz="4" w:space="0" w:color="auto"/>
            </w:tcBorders>
            <w:tcPrChange w:id="5171" w:author="Issam" w:date="2019-02-12T23:38:00Z">
              <w:tcPr>
                <w:tcW w:w="1080" w:type="dxa"/>
                <w:gridSpan w:val="2"/>
                <w:tcBorders>
                  <w:top w:val="single" w:sz="4" w:space="0" w:color="auto"/>
                  <w:left w:val="single" w:sz="4" w:space="0" w:color="auto"/>
                  <w:bottom w:val="single" w:sz="4" w:space="0" w:color="auto"/>
                  <w:right w:val="single" w:sz="4" w:space="0" w:color="auto"/>
                </w:tcBorders>
              </w:tcPr>
            </w:tcPrChange>
          </w:tcPr>
          <w:p w14:paraId="0A2295A4" w14:textId="77777777" w:rsidR="006A1CE4" w:rsidRPr="00E67E0D" w:rsidRDefault="006A1CE4" w:rsidP="00E7499B">
            <w:pPr>
              <w:pStyle w:val="TAL"/>
              <w:rPr>
                <w:rFonts w:eastAsia="Batang"/>
                <w:lang w:eastAsia="ja-JP"/>
              </w:rPr>
            </w:pPr>
          </w:p>
        </w:tc>
        <w:tc>
          <w:tcPr>
            <w:tcW w:w="1082" w:type="dxa"/>
            <w:tcBorders>
              <w:top w:val="single" w:sz="4" w:space="0" w:color="auto"/>
              <w:left w:val="single" w:sz="4" w:space="0" w:color="auto"/>
              <w:bottom w:val="single" w:sz="4" w:space="0" w:color="auto"/>
              <w:right w:val="single" w:sz="4" w:space="0" w:color="auto"/>
            </w:tcBorders>
            <w:hideMark/>
            <w:tcPrChange w:id="5172" w:author="Issam" w:date="2019-02-12T23:38:00Z">
              <w:tcPr>
                <w:tcW w:w="1440" w:type="dxa"/>
                <w:gridSpan w:val="2"/>
                <w:tcBorders>
                  <w:top w:val="single" w:sz="4" w:space="0" w:color="auto"/>
                  <w:left w:val="single" w:sz="4" w:space="0" w:color="auto"/>
                  <w:bottom w:val="single" w:sz="4" w:space="0" w:color="auto"/>
                  <w:right w:val="single" w:sz="4" w:space="0" w:color="auto"/>
                </w:tcBorders>
                <w:hideMark/>
              </w:tcPr>
            </w:tcPrChange>
          </w:tcPr>
          <w:p w14:paraId="6BD367C0" w14:textId="77777777" w:rsidR="006A1CE4" w:rsidRPr="00E67E0D" w:rsidRDefault="006A1CE4" w:rsidP="00E7499B">
            <w:pPr>
              <w:pStyle w:val="TAL"/>
              <w:rPr>
                <w:i/>
                <w:szCs w:val="18"/>
                <w:lang w:eastAsia="ja-JP"/>
              </w:rPr>
            </w:pPr>
            <w:r w:rsidRPr="00E67E0D">
              <w:rPr>
                <w:bCs/>
                <w:i/>
                <w:szCs w:val="18"/>
                <w:lang w:eastAsia="ja-JP"/>
              </w:rPr>
              <w:t>1..&lt;maxnoofQoSFlows&gt;</w:t>
            </w:r>
          </w:p>
        </w:tc>
        <w:tc>
          <w:tcPr>
            <w:tcW w:w="1515" w:type="dxa"/>
            <w:tcBorders>
              <w:top w:val="single" w:sz="4" w:space="0" w:color="auto"/>
              <w:left w:val="single" w:sz="4" w:space="0" w:color="auto"/>
              <w:bottom w:val="single" w:sz="4" w:space="0" w:color="auto"/>
              <w:right w:val="single" w:sz="4" w:space="0" w:color="auto"/>
            </w:tcBorders>
            <w:tcPrChange w:id="5173" w:author="Issam" w:date="2019-02-12T23:38:00Z">
              <w:tcPr>
                <w:tcW w:w="1872" w:type="dxa"/>
                <w:gridSpan w:val="2"/>
                <w:tcBorders>
                  <w:top w:val="single" w:sz="4" w:space="0" w:color="auto"/>
                  <w:left w:val="single" w:sz="4" w:space="0" w:color="auto"/>
                  <w:bottom w:val="single" w:sz="4" w:space="0" w:color="auto"/>
                  <w:right w:val="single" w:sz="4" w:space="0" w:color="auto"/>
                </w:tcBorders>
              </w:tcPr>
            </w:tcPrChange>
          </w:tcPr>
          <w:p w14:paraId="28403347" w14:textId="77777777" w:rsidR="006A1CE4" w:rsidRPr="00E67E0D" w:rsidRDefault="006A1CE4" w:rsidP="00E7499B">
            <w:pPr>
              <w:pStyle w:val="TAL"/>
              <w:rPr>
                <w:lang w:eastAsia="ja-JP"/>
              </w:rPr>
            </w:pPr>
          </w:p>
        </w:tc>
        <w:tc>
          <w:tcPr>
            <w:tcW w:w="1728" w:type="dxa"/>
            <w:tcBorders>
              <w:top w:val="single" w:sz="4" w:space="0" w:color="auto"/>
              <w:left w:val="single" w:sz="4" w:space="0" w:color="auto"/>
              <w:bottom w:val="single" w:sz="4" w:space="0" w:color="auto"/>
              <w:right w:val="single" w:sz="4" w:space="0" w:color="auto"/>
            </w:tcBorders>
            <w:tcPrChange w:id="5174" w:author="Issam" w:date="2019-02-12T23:38:00Z">
              <w:tcPr>
                <w:tcW w:w="2880" w:type="dxa"/>
                <w:gridSpan w:val="3"/>
                <w:tcBorders>
                  <w:top w:val="single" w:sz="4" w:space="0" w:color="auto"/>
                  <w:left w:val="single" w:sz="4" w:space="0" w:color="auto"/>
                  <w:bottom w:val="single" w:sz="4" w:space="0" w:color="auto"/>
                  <w:right w:val="single" w:sz="4" w:space="0" w:color="auto"/>
                </w:tcBorders>
              </w:tcPr>
            </w:tcPrChange>
          </w:tcPr>
          <w:p w14:paraId="41FBEE74" w14:textId="77777777" w:rsidR="006A1CE4" w:rsidRPr="00E67E0D" w:rsidRDefault="006A1CE4" w:rsidP="00E7499B">
            <w:pPr>
              <w:pStyle w:val="TAL"/>
              <w:rPr>
                <w:lang w:eastAsia="ja-JP"/>
              </w:rPr>
            </w:pPr>
          </w:p>
        </w:tc>
        <w:tc>
          <w:tcPr>
            <w:tcW w:w="1080" w:type="dxa"/>
            <w:tcBorders>
              <w:top w:val="single" w:sz="4" w:space="0" w:color="auto"/>
              <w:left w:val="single" w:sz="4" w:space="0" w:color="auto"/>
              <w:bottom w:val="single" w:sz="4" w:space="0" w:color="auto"/>
              <w:right w:val="single" w:sz="4" w:space="0" w:color="auto"/>
            </w:tcBorders>
            <w:cellIns w:id="5175" w:author="Issam" w:date="2019-02-12T23:38:00Z"/>
            <w:tcPrChange w:id="5176" w:author="Issam" w:date="2019-02-12T23:38:00Z">
              <w:tcPr>
                <w:tcW w:w="2880" w:type="dxa"/>
                <w:gridSpan w:val="2"/>
                <w:tcBorders>
                  <w:top w:val="single" w:sz="4" w:space="0" w:color="auto"/>
                  <w:left w:val="single" w:sz="4" w:space="0" w:color="auto"/>
                  <w:bottom w:val="single" w:sz="4" w:space="0" w:color="auto"/>
                  <w:right w:val="single" w:sz="4" w:space="0" w:color="auto"/>
                </w:tcBorders>
                <w:cellIns w:id="5177" w:author="Issam" w:date="2019-02-12T23:38:00Z"/>
              </w:tcPr>
            </w:tcPrChange>
          </w:tcPr>
          <w:p w14:paraId="78F7B2CD" w14:textId="77777777" w:rsidR="006A1CE4" w:rsidRPr="00E67E0D" w:rsidRDefault="006A1CE4" w:rsidP="00E7499B">
            <w:pPr>
              <w:pStyle w:val="TAL"/>
              <w:jc w:val="center"/>
              <w:rPr>
                <w:lang w:eastAsia="ja-JP"/>
              </w:rPr>
            </w:pPr>
            <w:ins w:id="5178" w:author="Issam" w:date="2019-02-12T23:38:00Z">
              <w:r w:rsidRPr="00E67E0D">
                <w:rPr>
                  <w:lang w:eastAsia="ja-JP"/>
                </w:rPr>
                <w:t>-</w:t>
              </w:r>
            </w:ins>
          </w:p>
        </w:tc>
        <w:tc>
          <w:tcPr>
            <w:tcW w:w="1080" w:type="dxa"/>
            <w:tcBorders>
              <w:top w:val="single" w:sz="4" w:space="0" w:color="auto"/>
              <w:left w:val="single" w:sz="4" w:space="0" w:color="auto"/>
              <w:bottom w:val="single" w:sz="4" w:space="0" w:color="auto"/>
              <w:right w:val="single" w:sz="4" w:space="0" w:color="auto"/>
            </w:tcBorders>
            <w:cellIns w:id="5179" w:author="Issam" w:date="2019-02-12T23:38:00Z"/>
            <w:tcPrChange w:id="5180" w:author="Issam" w:date="2019-02-12T23:38:00Z">
              <w:tcPr>
                <w:tcW w:w="2880" w:type="dxa"/>
                <w:tcBorders>
                  <w:top w:val="single" w:sz="4" w:space="0" w:color="auto"/>
                  <w:left w:val="single" w:sz="4" w:space="0" w:color="auto"/>
                  <w:bottom w:val="single" w:sz="4" w:space="0" w:color="auto"/>
                  <w:right w:val="single" w:sz="4" w:space="0" w:color="auto"/>
                </w:tcBorders>
                <w:cellIns w:id="5181" w:author="Issam" w:date="2019-02-12T23:38:00Z"/>
              </w:tcPr>
            </w:tcPrChange>
          </w:tcPr>
          <w:p w14:paraId="51935A6F" w14:textId="77777777" w:rsidR="006A1CE4" w:rsidRPr="00E67E0D" w:rsidRDefault="006A1CE4" w:rsidP="00E7499B">
            <w:pPr>
              <w:pStyle w:val="TAL"/>
              <w:jc w:val="center"/>
              <w:rPr>
                <w:lang w:eastAsia="ja-JP"/>
              </w:rPr>
            </w:pPr>
          </w:p>
        </w:tc>
      </w:tr>
      <w:tr w:rsidR="006A1CE4" w:rsidRPr="00E67E0D" w14:paraId="79C644A6" w14:textId="77777777" w:rsidTr="00E7499B">
        <w:tc>
          <w:tcPr>
            <w:tcW w:w="2164" w:type="dxa"/>
            <w:tcBorders>
              <w:top w:val="single" w:sz="4" w:space="0" w:color="auto"/>
              <w:left w:val="single" w:sz="4" w:space="0" w:color="auto"/>
              <w:bottom w:val="single" w:sz="4" w:space="0" w:color="auto"/>
              <w:right w:val="single" w:sz="4" w:space="0" w:color="auto"/>
            </w:tcBorders>
            <w:hideMark/>
            <w:tcPrChange w:id="5182" w:author="Issam" w:date="2019-02-12T23:38:00Z">
              <w:tcPr>
                <w:tcW w:w="2448" w:type="dxa"/>
                <w:gridSpan w:val="2"/>
                <w:tcBorders>
                  <w:top w:val="single" w:sz="4" w:space="0" w:color="auto"/>
                  <w:left w:val="single" w:sz="4" w:space="0" w:color="auto"/>
                  <w:bottom w:val="single" w:sz="4" w:space="0" w:color="auto"/>
                  <w:right w:val="single" w:sz="4" w:space="0" w:color="auto"/>
                </w:tcBorders>
                <w:hideMark/>
              </w:tcPr>
            </w:tcPrChange>
          </w:tcPr>
          <w:p w14:paraId="503B1F9A" w14:textId="565436BF" w:rsidR="006A1CE4" w:rsidRPr="00E67E0D" w:rsidRDefault="006A1CE4" w:rsidP="00E7499B">
            <w:pPr>
              <w:pStyle w:val="TAL"/>
              <w:ind w:left="161"/>
              <w:rPr>
                <w:rFonts w:eastAsia="MS Mincho"/>
                <w:lang w:eastAsia="ja-JP"/>
              </w:rPr>
            </w:pPr>
            <w:r w:rsidRPr="00E67E0D">
              <w:rPr>
                <w:rFonts w:eastAsia="Batang"/>
                <w:lang w:eastAsia="ja-JP"/>
              </w:rPr>
              <w:t xml:space="preserve">&gt;&gt;QoS Flow </w:t>
            </w:r>
            <w:del w:id="5183" w:author="Issam" w:date="2019-02-12T23:38:00Z">
              <w:r w:rsidR="00AE297A" w:rsidRPr="00FF6A95">
                <w:rPr>
                  <w:rFonts w:eastAsia="Batang"/>
                  <w:lang w:eastAsia="ja-JP"/>
                </w:rPr>
                <w:delText>Indicator</w:delText>
              </w:r>
            </w:del>
            <w:ins w:id="5184" w:author="Issam" w:date="2019-02-12T23:38:00Z">
              <w:r w:rsidRPr="00E67E0D">
                <w:rPr>
                  <w:lang w:eastAsia="ja-JP"/>
                </w:rPr>
                <w:t>Identifier</w:t>
              </w:r>
            </w:ins>
          </w:p>
        </w:tc>
        <w:tc>
          <w:tcPr>
            <w:tcW w:w="1082" w:type="dxa"/>
            <w:tcBorders>
              <w:top w:val="single" w:sz="4" w:space="0" w:color="auto"/>
              <w:left w:val="single" w:sz="4" w:space="0" w:color="auto"/>
              <w:bottom w:val="single" w:sz="4" w:space="0" w:color="auto"/>
              <w:right w:val="single" w:sz="4" w:space="0" w:color="auto"/>
            </w:tcBorders>
            <w:hideMark/>
            <w:tcPrChange w:id="5185" w:author="Issam" w:date="2019-02-12T23:38:00Z">
              <w:tcPr>
                <w:tcW w:w="1080" w:type="dxa"/>
                <w:gridSpan w:val="2"/>
                <w:tcBorders>
                  <w:top w:val="single" w:sz="4" w:space="0" w:color="auto"/>
                  <w:left w:val="single" w:sz="4" w:space="0" w:color="auto"/>
                  <w:bottom w:val="single" w:sz="4" w:space="0" w:color="auto"/>
                  <w:right w:val="single" w:sz="4" w:space="0" w:color="auto"/>
                </w:tcBorders>
                <w:hideMark/>
              </w:tcPr>
            </w:tcPrChange>
          </w:tcPr>
          <w:p w14:paraId="07384492" w14:textId="77777777" w:rsidR="006A1CE4" w:rsidRPr="00E67E0D" w:rsidRDefault="006A1CE4" w:rsidP="00E7499B">
            <w:pPr>
              <w:pStyle w:val="TAL"/>
              <w:rPr>
                <w:lang w:eastAsia="ja-JP"/>
              </w:rPr>
            </w:pPr>
            <w:r w:rsidRPr="00E67E0D">
              <w:rPr>
                <w:rFonts w:eastAsia="Batang"/>
                <w:lang w:eastAsia="ja-JP"/>
              </w:rPr>
              <w:t>M</w:t>
            </w:r>
          </w:p>
        </w:tc>
        <w:tc>
          <w:tcPr>
            <w:tcW w:w="1082" w:type="dxa"/>
            <w:tcBorders>
              <w:top w:val="single" w:sz="4" w:space="0" w:color="auto"/>
              <w:left w:val="single" w:sz="4" w:space="0" w:color="auto"/>
              <w:bottom w:val="single" w:sz="4" w:space="0" w:color="auto"/>
              <w:right w:val="single" w:sz="4" w:space="0" w:color="auto"/>
            </w:tcBorders>
            <w:tcPrChange w:id="5186" w:author="Issam" w:date="2019-02-12T23:38:00Z">
              <w:tcPr>
                <w:tcW w:w="1440" w:type="dxa"/>
                <w:gridSpan w:val="2"/>
                <w:tcBorders>
                  <w:top w:val="single" w:sz="4" w:space="0" w:color="auto"/>
                  <w:left w:val="single" w:sz="4" w:space="0" w:color="auto"/>
                  <w:bottom w:val="single" w:sz="4" w:space="0" w:color="auto"/>
                  <w:right w:val="single" w:sz="4" w:space="0" w:color="auto"/>
                </w:tcBorders>
              </w:tcPr>
            </w:tcPrChange>
          </w:tcPr>
          <w:p w14:paraId="14AB3E8D" w14:textId="77777777" w:rsidR="006A1CE4" w:rsidRPr="00E67E0D" w:rsidRDefault="006A1CE4" w:rsidP="00E7499B">
            <w:pPr>
              <w:pStyle w:val="TAL"/>
              <w:rPr>
                <w:lang w:eastAsia="ja-JP"/>
              </w:rPr>
            </w:pPr>
          </w:p>
        </w:tc>
        <w:tc>
          <w:tcPr>
            <w:tcW w:w="1515" w:type="dxa"/>
            <w:tcBorders>
              <w:top w:val="single" w:sz="4" w:space="0" w:color="auto"/>
              <w:left w:val="single" w:sz="4" w:space="0" w:color="auto"/>
              <w:bottom w:val="single" w:sz="4" w:space="0" w:color="auto"/>
              <w:right w:val="single" w:sz="4" w:space="0" w:color="auto"/>
            </w:tcBorders>
            <w:hideMark/>
            <w:tcPrChange w:id="5187" w:author="Issam" w:date="2019-02-12T23:38:00Z">
              <w:tcPr>
                <w:tcW w:w="1872" w:type="dxa"/>
                <w:gridSpan w:val="2"/>
                <w:tcBorders>
                  <w:top w:val="single" w:sz="4" w:space="0" w:color="auto"/>
                  <w:left w:val="single" w:sz="4" w:space="0" w:color="auto"/>
                  <w:bottom w:val="single" w:sz="4" w:space="0" w:color="auto"/>
                  <w:right w:val="single" w:sz="4" w:space="0" w:color="auto"/>
                </w:tcBorders>
                <w:hideMark/>
              </w:tcPr>
            </w:tcPrChange>
          </w:tcPr>
          <w:p w14:paraId="088B72D4" w14:textId="77777777" w:rsidR="006A1CE4" w:rsidRPr="00E67E0D" w:rsidRDefault="006A1CE4" w:rsidP="00E7499B">
            <w:pPr>
              <w:pStyle w:val="TAL"/>
              <w:rPr>
                <w:lang w:eastAsia="ja-JP"/>
              </w:rPr>
            </w:pPr>
            <w:r w:rsidRPr="00E67E0D">
              <w:rPr>
                <w:lang w:eastAsia="ja-JP"/>
              </w:rPr>
              <w:t>9.3.1.51</w:t>
            </w:r>
          </w:p>
        </w:tc>
        <w:tc>
          <w:tcPr>
            <w:tcW w:w="1728" w:type="dxa"/>
            <w:tcBorders>
              <w:top w:val="single" w:sz="4" w:space="0" w:color="auto"/>
              <w:left w:val="single" w:sz="4" w:space="0" w:color="auto"/>
              <w:bottom w:val="single" w:sz="4" w:space="0" w:color="auto"/>
              <w:right w:val="single" w:sz="4" w:space="0" w:color="auto"/>
            </w:tcBorders>
            <w:tcPrChange w:id="5188" w:author="Issam" w:date="2019-02-12T23:38:00Z">
              <w:tcPr>
                <w:tcW w:w="2880" w:type="dxa"/>
                <w:gridSpan w:val="3"/>
                <w:tcBorders>
                  <w:top w:val="single" w:sz="4" w:space="0" w:color="auto"/>
                  <w:left w:val="single" w:sz="4" w:space="0" w:color="auto"/>
                  <w:bottom w:val="single" w:sz="4" w:space="0" w:color="auto"/>
                  <w:right w:val="single" w:sz="4" w:space="0" w:color="auto"/>
                </w:tcBorders>
              </w:tcPr>
            </w:tcPrChange>
          </w:tcPr>
          <w:p w14:paraId="68C0ED0E" w14:textId="77777777" w:rsidR="006A1CE4" w:rsidRPr="00E67E0D" w:rsidRDefault="006A1CE4" w:rsidP="00E7499B">
            <w:pPr>
              <w:pStyle w:val="TAL"/>
              <w:rPr>
                <w:lang w:eastAsia="ja-JP"/>
              </w:rPr>
            </w:pPr>
          </w:p>
        </w:tc>
        <w:tc>
          <w:tcPr>
            <w:tcW w:w="1080" w:type="dxa"/>
            <w:tcBorders>
              <w:top w:val="single" w:sz="4" w:space="0" w:color="auto"/>
              <w:left w:val="single" w:sz="4" w:space="0" w:color="auto"/>
              <w:bottom w:val="single" w:sz="4" w:space="0" w:color="auto"/>
              <w:right w:val="single" w:sz="4" w:space="0" w:color="auto"/>
            </w:tcBorders>
            <w:cellIns w:id="5189" w:author="Issam" w:date="2019-02-12T23:38:00Z"/>
            <w:tcPrChange w:id="5190" w:author="Issam" w:date="2019-02-12T23:38:00Z">
              <w:tcPr>
                <w:tcW w:w="2880" w:type="dxa"/>
                <w:gridSpan w:val="2"/>
                <w:tcBorders>
                  <w:top w:val="single" w:sz="4" w:space="0" w:color="auto"/>
                  <w:left w:val="single" w:sz="4" w:space="0" w:color="auto"/>
                  <w:bottom w:val="single" w:sz="4" w:space="0" w:color="auto"/>
                  <w:right w:val="single" w:sz="4" w:space="0" w:color="auto"/>
                </w:tcBorders>
                <w:cellIns w:id="5191" w:author="Issam" w:date="2019-02-12T23:38:00Z"/>
              </w:tcPr>
            </w:tcPrChange>
          </w:tcPr>
          <w:p w14:paraId="4C531B36" w14:textId="77777777" w:rsidR="006A1CE4" w:rsidRPr="00E67E0D" w:rsidRDefault="006A1CE4" w:rsidP="00E7499B">
            <w:pPr>
              <w:pStyle w:val="TAL"/>
              <w:jc w:val="center"/>
              <w:rPr>
                <w:lang w:eastAsia="ja-JP"/>
              </w:rPr>
            </w:pPr>
            <w:ins w:id="5192" w:author="Issam" w:date="2019-02-12T23:38:00Z">
              <w:r w:rsidRPr="00E67E0D">
                <w:rPr>
                  <w:lang w:eastAsia="ja-JP"/>
                </w:rPr>
                <w:t>-</w:t>
              </w:r>
            </w:ins>
          </w:p>
        </w:tc>
        <w:tc>
          <w:tcPr>
            <w:tcW w:w="1080" w:type="dxa"/>
            <w:tcBorders>
              <w:top w:val="single" w:sz="4" w:space="0" w:color="auto"/>
              <w:left w:val="single" w:sz="4" w:space="0" w:color="auto"/>
              <w:bottom w:val="single" w:sz="4" w:space="0" w:color="auto"/>
              <w:right w:val="single" w:sz="4" w:space="0" w:color="auto"/>
            </w:tcBorders>
            <w:cellIns w:id="5193" w:author="Issam" w:date="2019-02-12T23:38:00Z"/>
            <w:tcPrChange w:id="5194" w:author="Issam" w:date="2019-02-12T23:38:00Z">
              <w:tcPr>
                <w:tcW w:w="2880" w:type="dxa"/>
                <w:tcBorders>
                  <w:top w:val="single" w:sz="4" w:space="0" w:color="auto"/>
                  <w:left w:val="single" w:sz="4" w:space="0" w:color="auto"/>
                  <w:bottom w:val="single" w:sz="4" w:space="0" w:color="auto"/>
                  <w:right w:val="single" w:sz="4" w:space="0" w:color="auto"/>
                </w:tcBorders>
                <w:cellIns w:id="5195" w:author="Issam" w:date="2019-02-12T23:38:00Z"/>
              </w:tcPr>
            </w:tcPrChange>
          </w:tcPr>
          <w:p w14:paraId="2B47BA63" w14:textId="77777777" w:rsidR="006A1CE4" w:rsidRPr="00E67E0D" w:rsidRDefault="006A1CE4" w:rsidP="00E7499B">
            <w:pPr>
              <w:pStyle w:val="TAL"/>
              <w:jc w:val="center"/>
              <w:rPr>
                <w:lang w:eastAsia="ja-JP"/>
              </w:rPr>
            </w:pPr>
          </w:p>
        </w:tc>
      </w:tr>
      <w:tr w:rsidR="006A1CE4" w:rsidRPr="00E67E0D" w14:paraId="3EF46380" w14:textId="77777777" w:rsidTr="00E7499B">
        <w:tc>
          <w:tcPr>
            <w:tcW w:w="2164" w:type="dxa"/>
            <w:tcBorders>
              <w:top w:val="single" w:sz="4" w:space="0" w:color="auto"/>
              <w:left w:val="single" w:sz="4" w:space="0" w:color="auto"/>
              <w:bottom w:val="single" w:sz="4" w:space="0" w:color="auto"/>
              <w:right w:val="single" w:sz="4" w:space="0" w:color="auto"/>
            </w:tcBorders>
            <w:hideMark/>
            <w:tcPrChange w:id="5196" w:author="Issam" w:date="2019-02-12T23:38:00Z">
              <w:tcPr>
                <w:tcW w:w="2448" w:type="dxa"/>
                <w:gridSpan w:val="2"/>
                <w:tcBorders>
                  <w:top w:val="single" w:sz="4" w:space="0" w:color="auto"/>
                  <w:left w:val="single" w:sz="4" w:space="0" w:color="auto"/>
                  <w:bottom w:val="single" w:sz="4" w:space="0" w:color="auto"/>
                  <w:right w:val="single" w:sz="4" w:space="0" w:color="auto"/>
                </w:tcBorders>
                <w:hideMark/>
              </w:tcPr>
            </w:tcPrChange>
          </w:tcPr>
          <w:p w14:paraId="46448898" w14:textId="77777777" w:rsidR="006A1CE4" w:rsidRPr="00E67E0D" w:rsidRDefault="006A1CE4" w:rsidP="00E7499B">
            <w:pPr>
              <w:pStyle w:val="TAL"/>
              <w:ind w:left="161"/>
              <w:rPr>
                <w:rFonts w:eastAsia="MS Mincho"/>
                <w:lang w:eastAsia="ja-JP"/>
              </w:rPr>
            </w:pPr>
            <w:r w:rsidRPr="00E67E0D">
              <w:rPr>
                <w:rFonts w:eastAsia="Batang"/>
                <w:lang w:eastAsia="ja-JP"/>
              </w:rPr>
              <w:t>&gt;&gt;QoS Flow Level</w:t>
            </w:r>
            <w:r w:rsidRPr="00E67E0D">
              <w:rPr>
                <w:lang w:eastAsia="ja-JP"/>
              </w:rPr>
              <w:t xml:space="preserve"> QoS Parameters</w:t>
            </w:r>
          </w:p>
        </w:tc>
        <w:tc>
          <w:tcPr>
            <w:tcW w:w="1082" w:type="dxa"/>
            <w:tcBorders>
              <w:top w:val="single" w:sz="4" w:space="0" w:color="auto"/>
              <w:left w:val="single" w:sz="4" w:space="0" w:color="auto"/>
              <w:bottom w:val="single" w:sz="4" w:space="0" w:color="auto"/>
              <w:right w:val="single" w:sz="4" w:space="0" w:color="auto"/>
            </w:tcBorders>
            <w:hideMark/>
            <w:tcPrChange w:id="5197" w:author="Issam" w:date="2019-02-12T23:38:00Z">
              <w:tcPr>
                <w:tcW w:w="1080" w:type="dxa"/>
                <w:gridSpan w:val="2"/>
                <w:tcBorders>
                  <w:top w:val="single" w:sz="4" w:space="0" w:color="auto"/>
                  <w:left w:val="single" w:sz="4" w:space="0" w:color="auto"/>
                  <w:bottom w:val="single" w:sz="4" w:space="0" w:color="auto"/>
                  <w:right w:val="single" w:sz="4" w:space="0" w:color="auto"/>
                </w:tcBorders>
                <w:hideMark/>
              </w:tcPr>
            </w:tcPrChange>
          </w:tcPr>
          <w:p w14:paraId="4E390576" w14:textId="77777777" w:rsidR="006A1CE4" w:rsidRPr="00E67E0D" w:rsidRDefault="006A1CE4" w:rsidP="00E7499B">
            <w:pPr>
              <w:pStyle w:val="TAL"/>
              <w:rPr>
                <w:lang w:eastAsia="ja-JP"/>
              </w:rPr>
            </w:pPr>
            <w:r w:rsidRPr="00E67E0D">
              <w:rPr>
                <w:rFonts w:eastAsia="Batang"/>
                <w:lang w:eastAsia="ja-JP"/>
              </w:rPr>
              <w:t>M</w:t>
            </w:r>
          </w:p>
        </w:tc>
        <w:tc>
          <w:tcPr>
            <w:tcW w:w="1082" w:type="dxa"/>
            <w:tcBorders>
              <w:top w:val="single" w:sz="4" w:space="0" w:color="auto"/>
              <w:left w:val="single" w:sz="4" w:space="0" w:color="auto"/>
              <w:bottom w:val="single" w:sz="4" w:space="0" w:color="auto"/>
              <w:right w:val="single" w:sz="4" w:space="0" w:color="auto"/>
            </w:tcBorders>
            <w:tcPrChange w:id="5198" w:author="Issam" w:date="2019-02-12T23:38:00Z">
              <w:tcPr>
                <w:tcW w:w="1440" w:type="dxa"/>
                <w:gridSpan w:val="2"/>
                <w:tcBorders>
                  <w:top w:val="single" w:sz="4" w:space="0" w:color="auto"/>
                  <w:left w:val="single" w:sz="4" w:space="0" w:color="auto"/>
                  <w:bottom w:val="single" w:sz="4" w:space="0" w:color="auto"/>
                  <w:right w:val="single" w:sz="4" w:space="0" w:color="auto"/>
                </w:tcBorders>
              </w:tcPr>
            </w:tcPrChange>
          </w:tcPr>
          <w:p w14:paraId="7C935C53" w14:textId="77777777" w:rsidR="006A1CE4" w:rsidRPr="00E67E0D" w:rsidRDefault="006A1CE4" w:rsidP="00E7499B">
            <w:pPr>
              <w:pStyle w:val="TAL"/>
              <w:rPr>
                <w:lang w:eastAsia="ja-JP"/>
              </w:rPr>
            </w:pPr>
          </w:p>
        </w:tc>
        <w:tc>
          <w:tcPr>
            <w:tcW w:w="1515" w:type="dxa"/>
            <w:tcBorders>
              <w:top w:val="single" w:sz="4" w:space="0" w:color="auto"/>
              <w:left w:val="single" w:sz="4" w:space="0" w:color="auto"/>
              <w:bottom w:val="single" w:sz="4" w:space="0" w:color="auto"/>
              <w:right w:val="single" w:sz="4" w:space="0" w:color="auto"/>
            </w:tcBorders>
            <w:hideMark/>
            <w:tcPrChange w:id="5199" w:author="Issam" w:date="2019-02-12T23:38:00Z">
              <w:tcPr>
                <w:tcW w:w="1872" w:type="dxa"/>
                <w:gridSpan w:val="2"/>
                <w:tcBorders>
                  <w:top w:val="single" w:sz="4" w:space="0" w:color="auto"/>
                  <w:left w:val="single" w:sz="4" w:space="0" w:color="auto"/>
                  <w:bottom w:val="single" w:sz="4" w:space="0" w:color="auto"/>
                  <w:right w:val="single" w:sz="4" w:space="0" w:color="auto"/>
                </w:tcBorders>
                <w:hideMark/>
              </w:tcPr>
            </w:tcPrChange>
          </w:tcPr>
          <w:p w14:paraId="3C49E1E6" w14:textId="77777777" w:rsidR="006A1CE4" w:rsidRPr="00E67E0D" w:rsidRDefault="006A1CE4" w:rsidP="00E7499B">
            <w:pPr>
              <w:pStyle w:val="TAL"/>
              <w:rPr>
                <w:lang w:eastAsia="ja-JP"/>
              </w:rPr>
            </w:pPr>
            <w:r w:rsidRPr="00E67E0D">
              <w:rPr>
                <w:lang w:eastAsia="ja-JP"/>
              </w:rPr>
              <w:t>9.3.1.12</w:t>
            </w:r>
          </w:p>
        </w:tc>
        <w:tc>
          <w:tcPr>
            <w:tcW w:w="1728" w:type="dxa"/>
            <w:tcBorders>
              <w:top w:val="single" w:sz="4" w:space="0" w:color="auto"/>
              <w:left w:val="single" w:sz="4" w:space="0" w:color="auto"/>
              <w:bottom w:val="single" w:sz="4" w:space="0" w:color="auto"/>
              <w:right w:val="single" w:sz="4" w:space="0" w:color="auto"/>
            </w:tcBorders>
            <w:tcPrChange w:id="5200" w:author="Issam" w:date="2019-02-12T23:38:00Z">
              <w:tcPr>
                <w:tcW w:w="2880" w:type="dxa"/>
                <w:gridSpan w:val="3"/>
                <w:tcBorders>
                  <w:top w:val="single" w:sz="4" w:space="0" w:color="auto"/>
                  <w:left w:val="single" w:sz="4" w:space="0" w:color="auto"/>
                  <w:bottom w:val="single" w:sz="4" w:space="0" w:color="auto"/>
                  <w:right w:val="single" w:sz="4" w:space="0" w:color="auto"/>
                </w:tcBorders>
              </w:tcPr>
            </w:tcPrChange>
          </w:tcPr>
          <w:p w14:paraId="796C173B" w14:textId="77777777" w:rsidR="006A1CE4" w:rsidRPr="00E67E0D" w:rsidRDefault="006A1CE4" w:rsidP="00E7499B">
            <w:pPr>
              <w:pStyle w:val="TAL"/>
              <w:rPr>
                <w:lang w:eastAsia="ja-JP"/>
              </w:rPr>
            </w:pPr>
          </w:p>
        </w:tc>
        <w:tc>
          <w:tcPr>
            <w:tcW w:w="1080" w:type="dxa"/>
            <w:tcBorders>
              <w:top w:val="single" w:sz="4" w:space="0" w:color="auto"/>
              <w:left w:val="single" w:sz="4" w:space="0" w:color="auto"/>
              <w:bottom w:val="single" w:sz="4" w:space="0" w:color="auto"/>
              <w:right w:val="single" w:sz="4" w:space="0" w:color="auto"/>
            </w:tcBorders>
            <w:cellIns w:id="5201" w:author="Issam" w:date="2019-02-12T23:38:00Z"/>
            <w:tcPrChange w:id="5202" w:author="Issam" w:date="2019-02-12T23:38:00Z">
              <w:tcPr>
                <w:tcW w:w="2880" w:type="dxa"/>
                <w:gridSpan w:val="2"/>
                <w:tcBorders>
                  <w:top w:val="single" w:sz="4" w:space="0" w:color="auto"/>
                  <w:left w:val="single" w:sz="4" w:space="0" w:color="auto"/>
                  <w:bottom w:val="single" w:sz="4" w:space="0" w:color="auto"/>
                  <w:right w:val="single" w:sz="4" w:space="0" w:color="auto"/>
                </w:tcBorders>
                <w:cellIns w:id="5203" w:author="Issam" w:date="2019-02-12T23:38:00Z"/>
              </w:tcPr>
            </w:tcPrChange>
          </w:tcPr>
          <w:p w14:paraId="42C43B1A" w14:textId="77777777" w:rsidR="006A1CE4" w:rsidRPr="00E67E0D" w:rsidRDefault="006A1CE4" w:rsidP="00E7499B">
            <w:pPr>
              <w:pStyle w:val="TAL"/>
              <w:jc w:val="center"/>
              <w:rPr>
                <w:lang w:eastAsia="ja-JP"/>
              </w:rPr>
            </w:pPr>
            <w:ins w:id="5204" w:author="Issam" w:date="2019-02-12T23:38:00Z">
              <w:r w:rsidRPr="00E67E0D">
                <w:rPr>
                  <w:lang w:eastAsia="ja-JP"/>
                </w:rPr>
                <w:t>-</w:t>
              </w:r>
            </w:ins>
          </w:p>
        </w:tc>
        <w:tc>
          <w:tcPr>
            <w:tcW w:w="1080" w:type="dxa"/>
            <w:tcBorders>
              <w:top w:val="single" w:sz="4" w:space="0" w:color="auto"/>
              <w:left w:val="single" w:sz="4" w:space="0" w:color="auto"/>
              <w:bottom w:val="single" w:sz="4" w:space="0" w:color="auto"/>
              <w:right w:val="single" w:sz="4" w:space="0" w:color="auto"/>
            </w:tcBorders>
            <w:cellIns w:id="5205" w:author="Issam" w:date="2019-02-12T23:38:00Z"/>
            <w:tcPrChange w:id="5206" w:author="Issam" w:date="2019-02-12T23:38:00Z">
              <w:tcPr>
                <w:tcW w:w="2880" w:type="dxa"/>
                <w:tcBorders>
                  <w:top w:val="single" w:sz="4" w:space="0" w:color="auto"/>
                  <w:left w:val="single" w:sz="4" w:space="0" w:color="auto"/>
                  <w:bottom w:val="single" w:sz="4" w:space="0" w:color="auto"/>
                  <w:right w:val="single" w:sz="4" w:space="0" w:color="auto"/>
                </w:tcBorders>
                <w:cellIns w:id="5207" w:author="Issam" w:date="2019-02-12T23:38:00Z"/>
              </w:tcPr>
            </w:tcPrChange>
          </w:tcPr>
          <w:p w14:paraId="7D1C3A45" w14:textId="77777777" w:rsidR="006A1CE4" w:rsidRPr="00E67E0D" w:rsidRDefault="006A1CE4" w:rsidP="00E7499B">
            <w:pPr>
              <w:pStyle w:val="TAL"/>
              <w:jc w:val="center"/>
              <w:rPr>
                <w:lang w:eastAsia="ja-JP"/>
              </w:rPr>
            </w:pPr>
          </w:p>
        </w:tc>
      </w:tr>
      <w:tr w:rsidR="006A1CE4" w:rsidRPr="00E67E0D" w14:paraId="7B622378" w14:textId="77777777" w:rsidTr="00E7499B">
        <w:tc>
          <w:tcPr>
            <w:tcW w:w="2164" w:type="dxa"/>
            <w:tcBorders>
              <w:top w:val="single" w:sz="4" w:space="0" w:color="auto"/>
              <w:left w:val="single" w:sz="4" w:space="0" w:color="auto"/>
              <w:bottom w:val="single" w:sz="4" w:space="0" w:color="auto"/>
              <w:right w:val="single" w:sz="4" w:space="0" w:color="auto"/>
            </w:tcBorders>
            <w:tcPrChange w:id="5208" w:author="Issam" w:date="2019-02-12T23:38:00Z">
              <w:tcPr>
                <w:tcW w:w="2448" w:type="dxa"/>
                <w:gridSpan w:val="2"/>
                <w:tcBorders>
                  <w:top w:val="single" w:sz="4" w:space="0" w:color="auto"/>
                  <w:left w:val="single" w:sz="4" w:space="0" w:color="auto"/>
                  <w:bottom w:val="single" w:sz="4" w:space="0" w:color="auto"/>
                  <w:right w:val="single" w:sz="4" w:space="0" w:color="auto"/>
                </w:tcBorders>
              </w:tcPr>
            </w:tcPrChange>
          </w:tcPr>
          <w:p w14:paraId="4099F7D9" w14:textId="77777777" w:rsidR="006A1CE4" w:rsidRPr="00E67E0D" w:rsidRDefault="006A1CE4" w:rsidP="00E7499B">
            <w:pPr>
              <w:pStyle w:val="TAL"/>
              <w:ind w:left="161"/>
              <w:rPr>
                <w:rFonts w:eastAsia="Batang"/>
                <w:lang w:eastAsia="ja-JP"/>
              </w:rPr>
            </w:pPr>
            <w:r w:rsidRPr="00E67E0D">
              <w:rPr>
                <w:rFonts w:eastAsia="Batang"/>
                <w:lang w:eastAsia="ja-JP"/>
              </w:rPr>
              <w:t>&gt;&gt;E-RAB ID</w:t>
            </w:r>
          </w:p>
        </w:tc>
        <w:tc>
          <w:tcPr>
            <w:tcW w:w="1082" w:type="dxa"/>
            <w:tcBorders>
              <w:top w:val="single" w:sz="4" w:space="0" w:color="auto"/>
              <w:left w:val="single" w:sz="4" w:space="0" w:color="auto"/>
              <w:bottom w:val="single" w:sz="4" w:space="0" w:color="auto"/>
              <w:right w:val="single" w:sz="4" w:space="0" w:color="auto"/>
            </w:tcBorders>
            <w:tcPrChange w:id="5209" w:author="Issam" w:date="2019-02-12T23:38:00Z">
              <w:tcPr>
                <w:tcW w:w="1080" w:type="dxa"/>
                <w:gridSpan w:val="2"/>
                <w:tcBorders>
                  <w:top w:val="single" w:sz="4" w:space="0" w:color="auto"/>
                  <w:left w:val="single" w:sz="4" w:space="0" w:color="auto"/>
                  <w:bottom w:val="single" w:sz="4" w:space="0" w:color="auto"/>
                  <w:right w:val="single" w:sz="4" w:space="0" w:color="auto"/>
                </w:tcBorders>
              </w:tcPr>
            </w:tcPrChange>
          </w:tcPr>
          <w:p w14:paraId="6DC60B35" w14:textId="77777777" w:rsidR="006A1CE4" w:rsidRPr="00E67E0D" w:rsidRDefault="006A1CE4" w:rsidP="00E7499B">
            <w:pPr>
              <w:pStyle w:val="TAL"/>
              <w:rPr>
                <w:rFonts w:eastAsia="Batang"/>
                <w:lang w:eastAsia="ja-JP"/>
              </w:rPr>
            </w:pPr>
            <w:r w:rsidRPr="00E67E0D">
              <w:rPr>
                <w:rFonts w:eastAsia="Batang"/>
                <w:lang w:eastAsia="ja-JP"/>
              </w:rPr>
              <w:t>O</w:t>
            </w:r>
          </w:p>
        </w:tc>
        <w:tc>
          <w:tcPr>
            <w:tcW w:w="1082" w:type="dxa"/>
            <w:tcBorders>
              <w:top w:val="single" w:sz="4" w:space="0" w:color="auto"/>
              <w:left w:val="single" w:sz="4" w:space="0" w:color="auto"/>
              <w:bottom w:val="single" w:sz="4" w:space="0" w:color="auto"/>
              <w:right w:val="single" w:sz="4" w:space="0" w:color="auto"/>
            </w:tcBorders>
            <w:tcPrChange w:id="5210" w:author="Issam" w:date="2019-02-12T23:38:00Z">
              <w:tcPr>
                <w:tcW w:w="1440" w:type="dxa"/>
                <w:gridSpan w:val="2"/>
                <w:tcBorders>
                  <w:top w:val="single" w:sz="4" w:space="0" w:color="auto"/>
                  <w:left w:val="single" w:sz="4" w:space="0" w:color="auto"/>
                  <w:bottom w:val="single" w:sz="4" w:space="0" w:color="auto"/>
                  <w:right w:val="single" w:sz="4" w:space="0" w:color="auto"/>
                </w:tcBorders>
              </w:tcPr>
            </w:tcPrChange>
          </w:tcPr>
          <w:p w14:paraId="61A8E61D" w14:textId="77777777" w:rsidR="006A1CE4" w:rsidRPr="00E67E0D" w:rsidRDefault="006A1CE4" w:rsidP="00E7499B">
            <w:pPr>
              <w:pStyle w:val="TAL"/>
              <w:rPr>
                <w:lang w:eastAsia="ja-JP"/>
              </w:rPr>
            </w:pPr>
          </w:p>
        </w:tc>
        <w:tc>
          <w:tcPr>
            <w:tcW w:w="1515" w:type="dxa"/>
            <w:tcBorders>
              <w:top w:val="single" w:sz="4" w:space="0" w:color="auto"/>
              <w:left w:val="single" w:sz="4" w:space="0" w:color="auto"/>
              <w:bottom w:val="single" w:sz="4" w:space="0" w:color="auto"/>
              <w:right w:val="single" w:sz="4" w:space="0" w:color="auto"/>
            </w:tcBorders>
            <w:tcPrChange w:id="5211" w:author="Issam" w:date="2019-02-12T23:38:00Z">
              <w:tcPr>
                <w:tcW w:w="1872" w:type="dxa"/>
                <w:gridSpan w:val="2"/>
                <w:tcBorders>
                  <w:top w:val="single" w:sz="4" w:space="0" w:color="auto"/>
                  <w:left w:val="single" w:sz="4" w:space="0" w:color="auto"/>
                  <w:bottom w:val="single" w:sz="4" w:space="0" w:color="auto"/>
                  <w:right w:val="single" w:sz="4" w:space="0" w:color="auto"/>
                </w:tcBorders>
              </w:tcPr>
            </w:tcPrChange>
          </w:tcPr>
          <w:p w14:paraId="2790DC19" w14:textId="77777777" w:rsidR="006A1CE4" w:rsidRPr="00E67E0D" w:rsidRDefault="006A1CE4" w:rsidP="00E7499B">
            <w:pPr>
              <w:pStyle w:val="TAL"/>
              <w:rPr>
                <w:lang w:eastAsia="ja-JP"/>
              </w:rPr>
            </w:pPr>
            <w:r w:rsidRPr="00E67E0D">
              <w:rPr>
                <w:lang w:eastAsia="ja-JP"/>
              </w:rPr>
              <w:t>9.3.2.3</w:t>
            </w:r>
          </w:p>
        </w:tc>
        <w:tc>
          <w:tcPr>
            <w:tcW w:w="1728" w:type="dxa"/>
            <w:tcBorders>
              <w:top w:val="single" w:sz="4" w:space="0" w:color="auto"/>
              <w:left w:val="single" w:sz="4" w:space="0" w:color="auto"/>
              <w:bottom w:val="single" w:sz="4" w:space="0" w:color="auto"/>
              <w:right w:val="single" w:sz="4" w:space="0" w:color="auto"/>
            </w:tcBorders>
            <w:tcPrChange w:id="5212" w:author="Issam" w:date="2019-02-12T23:38:00Z">
              <w:tcPr>
                <w:tcW w:w="2880" w:type="dxa"/>
                <w:gridSpan w:val="3"/>
                <w:tcBorders>
                  <w:top w:val="single" w:sz="4" w:space="0" w:color="auto"/>
                  <w:left w:val="single" w:sz="4" w:space="0" w:color="auto"/>
                  <w:bottom w:val="single" w:sz="4" w:space="0" w:color="auto"/>
                  <w:right w:val="single" w:sz="4" w:space="0" w:color="auto"/>
                </w:tcBorders>
              </w:tcPr>
            </w:tcPrChange>
          </w:tcPr>
          <w:p w14:paraId="7B5884B1" w14:textId="77777777" w:rsidR="006A1CE4" w:rsidRPr="00E67E0D" w:rsidRDefault="006A1CE4" w:rsidP="00E7499B">
            <w:pPr>
              <w:pStyle w:val="TAL"/>
              <w:rPr>
                <w:lang w:eastAsia="ja-JP"/>
              </w:rPr>
            </w:pPr>
          </w:p>
        </w:tc>
        <w:tc>
          <w:tcPr>
            <w:tcW w:w="1080" w:type="dxa"/>
            <w:tcBorders>
              <w:top w:val="single" w:sz="4" w:space="0" w:color="auto"/>
              <w:left w:val="single" w:sz="4" w:space="0" w:color="auto"/>
              <w:bottom w:val="single" w:sz="4" w:space="0" w:color="auto"/>
              <w:right w:val="single" w:sz="4" w:space="0" w:color="auto"/>
            </w:tcBorders>
            <w:cellIns w:id="5213" w:author="Issam" w:date="2019-02-12T23:38:00Z"/>
            <w:tcPrChange w:id="5214" w:author="Issam" w:date="2019-02-12T23:38:00Z">
              <w:tcPr>
                <w:tcW w:w="2880" w:type="dxa"/>
                <w:gridSpan w:val="2"/>
                <w:tcBorders>
                  <w:top w:val="single" w:sz="4" w:space="0" w:color="auto"/>
                  <w:left w:val="single" w:sz="4" w:space="0" w:color="auto"/>
                  <w:bottom w:val="single" w:sz="4" w:space="0" w:color="auto"/>
                  <w:right w:val="single" w:sz="4" w:space="0" w:color="auto"/>
                </w:tcBorders>
                <w:cellIns w:id="5215" w:author="Issam" w:date="2019-02-12T23:38:00Z"/>
              </w:tcPr>
            </w:tcPrChange>
          </w:tcPr>
          <w:p w14:paraId="0DE783CC" w14:textId="77777777" w:rsidR="006A1CE4" w:rsidRPr="00E67E0D" w:rsidRDefault="006A1CE4" w:rsidP="00E7499B">
            <w:pPr>
              <w:pStyle w:val="TAL"/>
              <w:jc w:val="center"/>
              <w:rPr>
                <w:lang w:eastAsia="ja-JP"/>
              </w:rPr>
            </w:pPr>
            <w:ins w:id="5216" w:author="Issam" w:date="2019-02-12T23:38:00Z">
              <w:r w:rsidRPr="00E67E0D">
                <w:rPr>
                  <w:lang w:eastAsia="ja-JP"/>
                </w:rPr>
                <w:t>-</w:t>
              </w:r>
            </w:ins>
          </w:p>
        </w:tc>
        <w:tc>
          <w:tcPr>
            <w:tcW w:w="1080" w:type="dxa"/>
            <w:tcBorders>
              <w:top w:val="single" w:sz="4" w:space="0" w:color="auto"/>
              <w:left w:val="single" w:sz="4" w:space="0" w:color="auto"/>
              <w:bottom w:val="single" w:sz="4" w:space="0" w:color="auto"/>
              <w:right w:val="single" w:sz="4" w:space="0" w:color="auto"/>
            </w:tcBorders>
            <w:cellIns w:id="5217" w:author="Issam" w:date="2019-02-12T23:38:00Z"/>
            <w:tcPrChange w:id="5218" w:author="Issam" w:date="2019-02-12T23:38:00Z">
              <w:tcPr>
                <w:tcW w:w="2880" w:type="dxa"/>
                <w:tcBorders>
                  <w:top w:val="single" w:sz="4" w:space="0" w:color="auto"/>
                  <w:left w:val="single" w:sz="4" w:space="0" w:color="auto"/>
                  <w:bottom w:val="single" w:sz="4" w:space="0" w:color="auto"/>
                  <w:right w:val="single" w:sz="4" w:space="0" w:color="auto"/>
                </w:tcBorders>
                <w:cellIns w:id="5219" w:author="Issam" w:date="2019-02-12T23:38:00Z"/>
              </w:tcPr>
            </w:tcPrChange>
          </w:tcPr>
          <w:p w14:paraId="05B7E894" w14:textId="77777777" w:rsidR="006A1CE4" w:rsidRPr="00E67E0D" w:rsidRDefault="006A1CE4" w:rsidP="00E7499B">
            <w:pPr>
              <w:pStyle w:val="TAL"/>
              <w:jc w:val="center"/>
              <w:rPr>
                <w:lang w:eastAsia="ja-JP"/>
              </w:rPr>
            </w:pPr>
          </w:p>
        </w:tc>
      </w:tr>
    </w:tbl>
    <w:p w14:paraId="7EF7AB26" w14:textId="77777777" w:rsidR="006A1CE4" w:rsidRPr="00E67E0D" w:rsidRDefault="006A1CE4" w:rsidP="00E7499B">
      <w:pPr>
        <w:rPr>
          <w:rFonts w:eastAsia="SimSun"/>
          <w:lang w:eastAsia="zh-CN"/>
        </w:rPr>
      </w:pP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60B86EBD" w14:textId="77777777" w:rsidTr="00E7499B">
        <w:tc>
          <w:tcPr>
            <w:tcW w:w="3528" w:type="dxa"/>
          </w:tcPr>
          <w:p w14:paraId="7E6DDB0B"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
          <w:p w14:paraId="57793A24"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0F5418E5" w14:textId="77777777" w:rsidTr="00E7499B">
        <w:tc>
          <w:tcPr>
            <w:tcW w:w="3528" w:type="dxa"/>
          </w:tcPr>
          <w:p w14:paraId="1E7D2593" w14:textId="77777777" w:rsidR="006A1CE4" w:rsidRPr="00E67E0D" w:rsidRDefault="006A1CE4" w:rsidP="00E7499B">
            <w:pPr>
              <w:pStyle w:val="TAL"/>
              <w:rPr>
                <w:lang w:eastAsia="ja-JP"/>
              </w:rPr>
            </w:pPr>
            <w:r w:rsidRPr="00E67E0D">
              <w:rPr>
                <w:lang w:eastAsia="ja-JP"/>
              </w:rPr>
              <w:t>maxnoof</w:t>
            </w:r>
            <w:r w:rsidRPr="00E67E0D">
              <w:rPr>
                <w:rFonts w:eastAsia="SimSun" w:hint="eastAsia"/>
                <w:lang w:eastAsia="zh-CN"/>
              </w:rPr>
              <w:t>QoSFlows</w:t>
            </w:r>
          </w:p>
        </w:tc>
        <w:tc>
          <w:tcPr>
            <w:tcW w:w="6192" w:type="dxa"/>
          </w:tcPr>
          <w:p w14:paraId="421734DF" w14:textId="77777777" w:rsidR="006A1CE4" w:rsidRPr="00E67E0D" w:rsidRDefault="006A1CE4" w:rsidP="00E7499B">
            <w:pPr>
              <w:pStyle w:val="TAL"/>
              <w:rPr>
                <w:lang w:eastAsia="ja-JP"/>
              </w:rPr>
            </w:pPr>
            <w:r w:rsidRPr="00E67E0D">
              <w:rPr>
                <w:lang w:eastAsia="ja-JP"/>
              </w:rPr>
              <w:t xml:space="preserve">Maximum no. of </w:t>
            </w:r>
            <w:r w:rsidRPr="00E67E0D">
              <w:rPr>
                <w:rFonts w:eastAsia="SimSun" w:hint="eastAsia"/>
                <w:lang w:eastAsia="zh-CN"/>
              </w:rPr>
              <w:t>QoS flow</w:t>
            </w:r>
            <w:r w:rsidRPr="00E67E0D">
              <w:rPr>
                <w:rFonts w:eastAsia="SimSun"/>
                <w:lang w:eastAsia="zh-CN"/>
              </w:rPr>
              <w:t>s</w:t>
            </w:r>
            <w:r w:rsidRPr="00E67E0D">
              <w:rPr>
                <w:lang w:eastAsia="ja-JP"/>
              </w:rPr>
              <w:t xml:space="preserve"> allowed </w:t>
            </w:r>
            <w:r w:rsidRPr="00E67E0D">
              <w:rPr>
                <w:rFonts w:eastAsia="SimSun" w:hint="eastAsia"/>
                <w:lang w:eastAsia="zh-CN"/>
              </w:rPr>
              <w:t xml:space="preserve">within </w:t>
            </w:r>
            <w:r w:rsidRPr="00E67E0D">
              <w:rPr>
                <w:lang w:eastAsia="ja-JP"/>
              </w:rPr>
              <w:t xml:space="preserve">one </w:t>
            </w:r>
            <w:r w:rsidRPr="00E67E0D">
              <w:rPr>
                <w:rFonts w:eastAsia="SimSun" w:hint="eastAsia"/>
                <w:lang w:eastAsia="zh-CN"/>
              </w:rPr>
              <w:t>PDU session</w:t>
            </w:r>
            <w:r w:rsidRPr="00E67E0D">
              <w:rPr>
                <w:lang w:eastAsia="ja-JP"/>
              </w:rPr>
              <w:t xml:space="preserve">. Value is </w:t>
            </w:r>
            <w:r w:rsidRPr="00E67E0D">
              <w:rPr>
                <w:rFonts w:eastAsia="SimSun"/>
                <w:lang w:eastAsia="zh-CN"/>
              </w:rPr>
              <w:t>64</w:t>
            </w:r>
            <w:r w:rsidRPr="00E67E0D">
              <w:rPr>
                <w:lang w:eastAsia="ja-JP"/>
              </w:rPr>
              <w:t>.</w:t>
            </w:r>
          </w:p>
        </w:tc>
      </w:tr>
    </w:tbl>
    <w:p w14:paraId="284BC06A" w14:textId="77777777" w:rsidR="006A1CE4" w:rsidRPr="00E67E0D" w:rsidRDefault="006A1CE4" w:rsidP="00E7499B"/>
    <w:p w14:paraId="7D217753" w14:textId="77777777" w:rsidR="006A1CE4" w:rsidRPr="00E67E0D" w:rsidRDefault="006A1CE4" w:rsidP="00E7499B">
      <w:pPr>
        <w:pStyle w:val="4"/>
      </w:pPr>
      <w:bookmarkStart w:id="5220" w:name="_Hlk528859263"/>
      <w:bookmarkStart w:id="5221" w:name="_Toc534720688"/>
      <w:bookmarkStart w:id="5222" w:name="_Toc525567694"/>
      <w:r w:rsidRPr="00E67E0D">
        <w:t>9.3.4.2</w:t>
      </w:r>
      <w:r w:rsidRPr="00E67E0D">
        <w:tab/>
      </w:r>
      <w:bookmarkStart w:id="5223" w:name="_Hlk510526702"/>
      <w:r w:rsidRPr="00E67E0D">
        <w:t>PDU Session Resource Setup Response Transfer</w:t>
      </w:r>
      <w:bookmarkEnd w:id="5221"/>
      <w:bookmarkEnd w:id="5222"/>
      <w:bookmarkEnd w:id="5223"/>
    </w:p>
    <w:p w14:paraId="07EB9CAC" w14:textId="77777777" w:rsidR="006A1CE4" w:rsidRPr="00E67E0D" w:rsidRDefault="006A1CE4" w:rsidP="00E7499B">
      <w:r w:rsidRPr="00E67E0D">
        <w:t>This IE is transparent to the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8"/>
        <w:gridCol w:w="1080"/>
        <w:gridCol w:w="1440"/>
        <w:gridCol w:w="1872"/>
        <w:gridCol w:w="2880"/>
        <w:tblGridChange w:id="5224">
          <w:tblGrid>
            <w:gridCol w:w="2448"/>
            <w:gridCol w:w="1080"/>
            <w:gridCol w:w="1440"/>
            <w:gridCol w:w="1872"/>
            <w:gridCol w:w="2880"/>
          </w:tblGrid>
        </w:tblGridChange>
      </w:tblGrid>
      <w:tr w:rsidR="006A1CE4" w:rsidRPr="00E67E0D" w14:paraId="0A737940" w14:textId="77777777" w:rsidTr="00E7499B">
        <w:tc>
          <w:tcPr>
            <w:tcW w:w="2448" w:type="dxa"/>
            <w:tcBorders>
              <w:top w:val="single" w:sz="4" w:space="0" w:color="auto"/>
              <w:left w:val="single" w:sz="4" w:space="0" w:color="auto"/>
              <w:bottom w:val="single" w:sz="4" w:space="0" w:color="auto"/>
              <w:right w:val="single" w:sz="4" w:space="0" w:color="auto"/>
            </w:tcBorders>
            <w:hideMark/>
          </w:tcPr>
          <w:p w14:paraId="74E62D26"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Borders>
              <w:top w:val="single" w:sz="4" w:space="0" w:color="auto"/>
              <w:left w:val="single" w:sz="4" w:space="0" w:color="auto"/>
              <w:bottom w:val="single" w:sz="4" w:space="0" w:color="auto"/>
              <w:right w:val="single" w:sz="4" w:space="0" w:color="auto"/>
            </w:tcBorders>
            <w:hideMark/>
          </w:tcPr>
          <w:p w14:paraId="3D5F13A0"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Borders>
              <w:top w:val="single" w:sz="4" w:space="0" w:color="auto"/>
              <w:left w:val="single" w:sz="4" w:space="0" w:color="auto"/>
              <w:bottom w:val="single" w:sz="4" w:space="0" w:color="auto"/>
              <w:right w:val="single" w:sz="4" w:space="0" w:color="auto"/>
            </w:tcBorders>
            <w:hideMark/>
          </w:tcPr>
          <w:p w14:paraId="0380AEAE"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Borders>
              <w:top w:val="single" w:sz="4" w:space="0" w:color="auto"/>
              <w:left w:val="single" w:sz="4" w:space="0" w:color="auto"/>
              <w:bottom w:val="single" w:sz="4" w:space="0" w:color="auto"/>
              <w:right w:val="single" w:sz="4" w:space="0" w:color="auto"/>
            </w:tcBorders>
            <w:hideMark/>
          </w:tcPr>
          <w:p w14:paraId="7AB9FC9C"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Borders>
              <w:top w:val="single" w:sz="4" w:space="0" w:color="auto"/>
              <w:left w:val="single" w:sz="4" w:space="0" w:color="auto"/>
              <w:bottom w:val="single" w:sz="4" w:space="0" w:color="auto"/>
              <w:right w:val="single" w:sz="4" w:space="0" w:color="auto"/>
            </w:tcBorders>
            <w:hideMark/>
          </w:tcPr>
          <w:p w14:paraId="4C1CDDBD"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rsidDel="00FF5598" w14:paraId="72ABDD3F" w14:textId="77777777" w:rsidTr="00E7499B">
        <w:tc>
          <w:tcPr>
            <w:tcW w:w="2448" w:type="dxa"/>
            <w:tcBorders>
              <w:top w:val="single" w:sz="4" w:space="0" w:color="auto"/>
              <w:left w:val="single" w:sz="4" w:space="0" w:color="auto"/>
              <w:bottom w:val="single" w:sz="4" w:space="0" w:color="auto"/>
              <w:right w:val="single" w:sz="4" w:space="0" w:color="auto"/>
            </w:tcBorders>
          </w:tcPr>
          <w:p w14:paraId="0AFF3AB6" w14:textId="77777777" w:rsidR="006A1CE4" w:rsidRPr="00E67E0D" w:rsidDel="00FF5598" w:rsidRDefault="006A1CE4" w:rsidP="00E7499B">
            <w:pPr>
              <w:pStyle w:val="TAL"/>
              <w:ind w:left="-19"/>
              <w:rPr>
                <w:lang w:eastAsia="ja-JP"/>
              </w:rPr>
            </w:pPr>
            <w:r w:rsidRPr="00E67E0D">
              <w:t>QoS Flow per TNL Information</w:t>
            </w:r>
          </w:p>
        </w:tc>
        <w:tc>
          <w:tcPr>
            <w:tcW w:w="1080" w:type="dxa"/>
            <w:tcBorders>
              <w:top w:val="single" w:sz="4" w:space="0" w:color="auto"/>
              <w:left w:val="single" w:sz="4" w:space="0" w:color="auto"/>
              <w:bottom w:val="single" w:sz="4" w:space="0" w:color="auto"/>
              <w:right w:val="single" w:sz="4" w:space="0" w:color="auto"/>
            </w:tcBorders>
          </w:tcPr>
          <w:p w14:paraId="7C7BFCE7" w14:textId="77777777" w:rsidR="006A1CE4" w:rsidRPr="00E67E0D" w:rsidDel="00FF5598" w:rsidRDefault="006A1CE4" w:rsidP="00E7499B">
            <w:pPr>
              <w:pStyle w:val="TAL"/>
              <w:rPr>
                <w:lang w:eastAsia="ja-JP"/>
              </w:rPr>
            </w:pPr>
            <w:r w:rsidRPr="00E67E0D">
              <w:t>M</w:t>
            </w:r>
          </w:p>
        </w:tc>
        <w:tc>
          <w:tcPr>
            <w:tcW w:w="1440" w:type="dxa"/>
            <w:tcBorders>
              <w:top w:val="single" w:sz="4" w:space="0" w:color="auto"/>
              <w:left w:val="single" w:sz="4" w:space="0" w:color="auto"/>
              <w:bottom w:val="single" w:sz="4" w:space="0" w:color="auto"/>
              <w:right w:val="single" w:sz="4" w:space="0" w:color="auto"/>
            </w:tcBorders>
          </w:tcPr>
          <w:p w14:paraId="3BA2313D" w14:textId="77777777" w:rsidR="006A1CE4" w:rsidRPr="00E67E0D" w:rsidDel="00FF5598" w:rsidRDefault="006A1CE4" w:rsidP="00E7499B">
            <w:pPr>
              <w:pStyle w:val="TAL"/>
              <w:rPr>
                <w:lang w:eastAsia="ja-JP"/>
              </w:rPr>
            </w:pPr>
          </w:p>
        </w:tc>
        <w:tc>
          <w:tcPr>
            <w:tcW w:w="1872" w:type="dxa"/>
            <w:tcBorders>
              <w:top w:val="single" w:sz="4" w:space="0" w:color="auto"/>
              <w:left w:val="single" w:sz="4" w:space="0" w:color="auto"/>
              <w:bottom w:val="single" w:sz="4" w:space="0" w:color="auto"/>
              <w:right w:val="single" w:sz="4" w:space="0" w:color="auto"/>
            </w:tcBorders>
          </w:tcPr>
          <w:p w14:paraId="5847CCCC" w14:textId="77777777" w:rsidR="006A1CE4" w:rsidRPr="00E67E0D" w:rsidDel="00FF5598" w:rsidRDefault="006A1CE4" w:rsidP="00E7499B">
            <w:pPr>
              <w:pStyle w:val="TAL"/>
              <w:rPr>
                <w:lang w:eastAsia="ja-JP"/>
              </w:rPr>
            </w:pPr>
            <w:r w:rsidRPr="00E67E0D">
              <w:rPr>
                <w:lang w:eastAsia="ja-JP"/>
              </w:rPr>
              <w:t>9.3.2.8</w:t>
            </w:r>
          </w:p>
        </w:tc>
        <w:tc>
          <w:tcPr>
            <w:tcW w:w="2880" w:type="dxa"/>
            <w:tcBorders>
              <w:top w:val="single" w:sz="4" w:space="0" w:color="auto"/>
              <w:left w:val="single" w:sz="4" w:space="0" w:color="auto"/>
              <w:bottom w:val="single" w:sz="4" w:space="0" w:color="auto"/>
              <w:right w:val="single" w:sz="4" w:space="0" w:color="auto"/>
            </w:tcBorders>
          </w:tcPr>
          <w:p w14:paraId="55888D91" w14:textId="77777777" w:rsidR="006A1CE4" w:rsidRPr="00E67E0D" w:rsidDel="00FF5598" w:rsidRDefault="006A1CE4" w:rsidP="00E7499B">
            <w:pPr>
              <w:pStyle w:val="TAL"/>
              <w:rPr>
                <w:lang w:eastAsia="ja-JP"/>
              </w:rPr>
            </w:pPr>
          </w:p>
        </w:tc>
      </w:tr>
      <w:tr w:rsidR="006A1CE4" w:rsidRPr="00E67E0D" w:rsidDel="00FF5598" w14:paraId="3F4F9F16" w14:textId="77777777" w:rsidTr="00E7499B">
        <w:tc>
          <w:tcPr>
            <w:tcW w:w="2448" w:type="dxa"/>
            <w:tcBorders>
              <w:top w:val="single" w:sz="4" w:space="0" w:color="auto"/>
              <w:left w:val="single" w:sz="4" w:space="0" w:color="auto"/>
              <w:bottom w:val="single" w:sz="4" w:space="0" w:color="auto"/>
              <w:right w:val="single" w:sz="4" w:space="0" w:color="auto"/>
            </w:tcBorders>
          </w:tcPr>
          <w:p w14:paraId="4653B777" w14:textId="77777777" w:rsidR="006A1CE4" w:rsidRPr="00E67E0D" w:rsidDel="00FF5598" w:rsidRDefault="006A1CE4" w:rsidP="00E7499B">
            <w:pPr>
              <w:pStyle w:val="TAL"/>
              <w:ind w:left="-19"/>
              <w:rPr>
                <w:lang w:eastAsia="ja-JP"/>
              </w:rPr>
            </w:pPr>
            <w:r w:rsidRPr="00E67E0D">
              <w:rPr>
                <w:rFonts w:eastAsia="Batang"/>
                <w:lang w:eastAsia="ja-JP"/>
              </w:rPr>
              <w:t xml:space="preserve">Additional </w:t>
            </w:r>
            <w:r w:rsidRPr="00E67E0D">
              <w:t>QoS Flow per TNL Information</w:t>
            </w:r>
          </w:p>
        </w:tc>
        <w:tc>
          <w:tcPr>
            <w:tcW w:w="1080" w:type="dxa"/>
            <w:tcBorders>
              <w:top w:val="single" w:sz="4" w:space="0" w:color="auto"/>
              <w:left w:val="single" w:sz="4" w:space="0" w:color="auto"/>
              <w:bottom w:val="single" w:sz="4" w:space="0" w:color="auto"/>
              <w:right w:val="single" w:sz="4" w:space="0" w:color="auto"/>
            </w:tcBorders>
          </w:tcPr>
          <w:p w14:paraId="14B23A8F" w14:textId="77777777" w:rsidR="006A1CE4" w:rsidRPr="00E67E0D" w:rsidDel="00FF5598" w:rsidRDefault="006A1CE4" w:rsidP="00E7499B">
            <w:pPr>
              <w:pStyle w:val="TAL"/>
              <w:rPr>
                <w:lang w:eastAsia="ja-JP"/>
              </w:rPr>
            </w:pPr>
            <w:r w:rsidRPr="00E67E0D">
              <w:rPr>
                <w:rFonts w:eastAsia="Batang"/>
                <w:lang w:eastAsia="ja-JP"/>
              </w:rPr>
              <w:t>O</w:t>
            </w:r>
          </w:p>
        </w:tc>
        <w:tc>
          <w:tcPr>
            <w:tcW w:w="1440" w:type="dxa"/>
            <w:tcBorders>
              <w:top w:val="single" w:sz="4" w:space="0" w:color="auto"/>
              <w:left w:val="single" w:sz="4" w:space="0" w:color="auto"/>
              <w:bottom w:val="single" w:sz="4" w:space="0" w:color="auto"/>
              <w:right w:val="single" w:sz="4" w:space="0" w:color="auto"/>
            </w:tcBorders>
          </w:tcPr>
          <w:p w14:paraId="147D29C3" w14:textId="77777777" w:rsidR="006A1CE4" w:rsidRPr="00E67E0D" w:rsidDel="00FF5598" w:rsidRDefault="006A1CE4" w:rsidP="00E7499B">
            <w:pPr>
              <w:pStyle w:val="TAL"/>
              <w:rPr>
                <w:lang w:eastAsia="ja-JP"/>
              </w:rPr>
            </w:pPr>
          </w:p>
        </w:tc>
        <w:tc>
          <w:tcPr>
            <w:tcW w:w="1872" w:type="dxa"/>
            <w:tcBorders>
              <w:top w:val="single" w:sz="4" w:space="0" w:color="auto"/>
              <w:left w:val="single" w:sz="4" w:space="0" w:color="auto"/>
              <w:bottom w:val="single" w:sz="4" w:space="0" w:color="auto"/>
              <w:right w:val="single" w:sz="4" w:space="0" w:color="auto"/>
            </w:tcBorders>
          </w:tcPr>
          <w:p w14:paraId="20B7DEF4" w14:textId="77777777" w:rsidR="006A1CE4" w:rsidRPr="00E67E0D" w:rsidRDefault="006A1CE4" w:rsidP="00E7499B">
            <w:pPr>
              <w:pStyle w:val="TAL"/>
              <w:rPr>
                <w:lang w:eastAsia="ja-JP"/>
              </w:rPr>
            </w:pPr>
            <w:r w:rsidRPr="00E67E0D">
              <w:t>QoS Flow per TNL Information</w:t>
            </w:r>
          </w:p>
          <w:p w14:paraId="48F10A8F" w14:textId="77777777" w:rsidR="006A1CE4" w:rsidRPr="00E67E0D" w:rsidDel="00FF5598" w:rsidRDefault="006A1CE4" w:rsidP="00E7499B">
            <w:pPr>
              <w:pStyle w:val="TAL"/>
              <w:rPr>
                <w:lang w:eastAsia="ja-JP"/>
              </w:rPr>
            </w:pPr>
            <w:r w:rsidRPr="00E67E0D">
              <w:rPr>
                <w:lang w:eastAsia="ja-JP"/>
              </w:rPr>
              <w:t>9.3.2.8</w:t>
            </w:r>
          </w:p>
        </w:tc>
        <w:tc>
          <w:tcPr>
            <w:tcW w:w="2880" w:type="dxa"/>
            <w:tcBorders>
              <w:top w:val="single" w:sz="4" w:space="0" w:color="auto"/>
              <w:left w:val="single" w:sz="4" w:space="0" w:color="auto"/>
              <w:bottom w:val="single" w:sz="4" w:space="0" w:color="auto"/>
              <w:right w:val="single" w:sz="4" w:space="0" w:color="auto"/>
            </w:tcBorders>
          </w:tcPr>
          <w:p w14:paraId="622EFA92" w14:textId="77777777" w:rsidR="006A1CE4" w:rsidRPr="00E67E0D" w:rsidDel="00FF5598" w:rsidRDefault="006A1CE4" w:rsidP="00E7499B">
            <w:pPr>
              <w:pStyle w:val="TAL"/>
              <w:rPr>
                <w:lang w:eastAsia="ja-JP"/>
              </w:rPr>
            </w:pPr>
          </w:p>
        </w:tc>
      </w:tr>
      <w:tr w:rsidR="006A1CE4" w:rsidRPr="00E67E0D" w14:paraId="3CEC69A4" w14:textId="77777777" w:rsidTr="00E7499B">
        <w:tc>
          <w:tcPr>
            <w:tcW w:w="2448" w:type="dxa"/>
            <w:tcBorders>
              <w:top w:val="single" w:sz="4" w:space="0" w:color="auto"/>
              <w:left w:val="single" w:sz="4" w:space="0" w:color="auto"/>
              <w:bottom w:val="single" w:sz="4" w:space="0" w:color="auto"/>
              <w:right w:val="single" w:sz="4" w:space="0" w:color="auto"/>
            </w:tcBorders>
          </w:tcPr>
          <w:p w14:paraId="6C96E5FB" w14:textId="77777777" w:rsidR="006A1CE4" w:rsidRPr="00E67E0D" w:rsidRDefault="006A1CE4" w:rsidP="00E7499B">
            <w:pPr>
              <w:pStyle w:val="TAL"/>
              <w:ind w:left="-19"/>
            </w:pPr>
            <w:r w:rsidRPr="00E67E0D">
              <w:t>Security Result</w:t>
            </w:r>
          </w:p>
        </w:tc>
        <w:tc>
          <w:tcPr>
            <w:tcW w:w="1080" w:type="dxa"/>
            <w:tcBorders>
              <w:top w:val="single" w:sz="4" w:space="0" w:color="auto"/>
              <w:left w:val="single" w:sz="4" w:space="0" w:color="auto"/>
              <w:bottom w:val="single" w:sz="4" w:space="0" w:color="auto"/>
              <w:right w:val="single" w:sz="4" w:space="0" w:color="auto"/>
            </w:tcBorders>
          </w:tcPr>
          <w:p w14:paraId="7401C9F6" w14:textId="77777777" w:rsidR="006A1CE4" w:rsidRPr="00E67E0D" w:rsidRDefault="006A1CE4" w:rsidP="00E7499B">
            <w:pPr>
              <w:pStyle w:val="TAL"/>
            </w:pPr>
            <w:r w:rsidRPr="00E67E0D">
              <w:t>O</w:t>
            </w:r>
          </w:p>
        </w:tc>
        <w:tc>
          <w:tcPr>
            <w:tcW w:w="1440" w:type="dxa"/>
            <w:tcBorders>
              <w:top w:val="single" w:sz="4" w:space="0" w:color="auto"/>
              <w:left w:val="single" w:sz="4" w:space="0" w:color="auto"/>
              <w:bottom w:val="single" w:sz="4" w:space="0" w:color="auto"/>
              <w:right w:val="single" w:sz="4" w:space="0" w:color="auto"/>
            </w:tcBorders>
          </w:tcPr>
          <w:p w14:paraId="03ADE545" w14:textId="77777777" w:rsidR="006A1CE4" w:rsidRPr="00E67E0D" w:rsidRDefault="006A1CE4" w:rsidP="00E7499B">
            <w:pPr>
              <w:pStyle w:val="TAL"/>
              <w:rPr>
                <w:lang w:eastAsia="ja-JP"/>
              </w:rPr>
            </w:pPr>
          </w:p>
        </w:tc>
        <w:tc>
          <w:tcPr>
            <w:tcW w:w="1872" w:type="dxa"/>
            <w:tcBorders>
              <w:top w:val="single" w:sz="4" w:space="0" w:color="auto"/>
              <w:left w:val="single" w:sz="4" w:space="0" w:color="auto"/>
              <w:bottom w:val="single" w:sz="4" w:space="0" w:color="auto"/>
              <w:right w:val="single" w:sz="4" w:space="0" w:color="auto"/>
            </w:tcBorders>
          </w:tcPr>
          <w:p w14:paraId="41414821" w14:textId="77777777" w:rsidR="006A1CE4" w:rsidRPr="00E67E0D" w:rsidRDefault="006A1CE4" w:rsidP="00E7499B">
            <w:pPr>
              <w:pStyle w:val="TAL"/>
              <w:rPr>
                <w:lang w:eastAsia="ja-JP"/>
              </w:rPr>
            </w:pPr>
            <w:r w:rsidRPr="00E67E0D">
              <w:rPr>
                <w:lang w:eastAsia="ja-JP"/>
              </w:rPr>
              <w:t>9.3.1.59</w:t>
            </w:r>
          </w:p>
        </w:tc>
        <w:tc>
          <w:tcPr>
            <w:tcW w:w="2880" w:type="dxa"/>
            <w:tcBorders>
              <w:top w:val="single" w:sz="4" w:space="0" w:color="auto"/>
              <w:left w:val="single" w:sz="4" w:space="0" w:color="auto"/>
              <w:bottom w:val="single" w:sz="4" w:space="0" w:color="auto"/>
              <w:right w:val="single" w:sz="4" w:space="0" w:color="auto"/>
            </w:tcBorders>
          </w:tcPr>
          <w:p w14:paraId="0078FF72" w14:textId="77777777" w:rsidR="006A1CE4" w:rsidRPr="00E67E0D" w:rsidRDefault="006A1CE4" w:rsidP="00E7499B">
            <w:pPr>
              <w:pStyle w:val="TAL"/>
            </w:pPr>
          </w:p>
        </w:tc>
      </w:tr>
      <w:tr w:rsidR="006A1CE4" w:rsidRPr="00E67E0D" w14:paraId="1A77CFC2" w14:textId="77777777" w:rsidTr="00E7499B">
        <w:tblPrEx>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Change w:id="5225" w:author="Issam" w:date="2019-02-12T23:38:00Z">
            <w:tblPrEx>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
          </w:tblPrExChange>
        </w:tblPrEx>
        <w:tc>
          <w:tcPr>
            <w:tcW w:w="2448" w:type="dxa"/>
            <w:tcBorders>
              <w:top w:val="single" w:sz="4" w:space="0" w:color="auto"/>
              <w:left w:val="single" w:sz="4" w:space="0" w:color="auto"/>
              <w:bottom w:val="single" w:sz="4" w:space="0" w:color="auto"/>
              <w:right w:val="single" w:sz="4" w:space="0" w:color="auto"/>
            </w:tcBorders>
            <w:hideMark/>
            <w:tcPrChange w:id="5226" w:author="Issam" w:date="2019-02-12T23:38:00Z">
              <w:tcPr>
                <w:tcW w:w="2448" w:type="dxa"/>
                <w:tcBorders>
                  <w:top w:val="single" w:sz="4" w:space="0" w:color="auto"/>
                  <w:left w:val="single" w:sz="4" w:space="0" w:color="auto"/>
                  <w:bottom w:val="single" w:sz="4" w:space="0" w:color="auto"/>
                  <w:right w:val="single" w:sz="4" w:space="0" w:color="auto"/>
                </w:tcBorders>
                <w:hideMark/>
              </w:tcPr>
            </w:tcPrChange>
          </w:tcPr>
          <w:p w14:paraId="549D9F61" w14:textId="77777777" w:rsidR="006A1CE4" w:rsidRPr="00E67E0D" w:rsidRDefault="006A1CE4" w:rsidP="00E7499B">
            <w:pPr>
              <w:pStyle w:val="TAL"/>
              <w:ind w:left="-19"/>
              <w:rPr>
                <w:rFonts w:eastAsia="Batang"/>
                <w:lang w:eastAsia="ja-JP"/>
              </w:rPr>
            </w:pPr>
            <w:r w:rsidRPr="00E67E0D">
              <w:rPr>
                <w:rFonts w:eastAsia="Batang"/>
                <w:lang w:eastAsia="ja-JP"/>
              </w:rPr>
              <w:t>QoS Flow Failed to Setup List</w:t>
            </w:r>
          </w:p>
        </w:tc>
        <w:tc>
          <w:tcPr>
            <w:tcW w:w="1080" w:type="dxa"/>
            <w:tcBorders>
              <w:top w:val="single" w:sz="4" w:space="0" w:color="auto"/>
              <w:left w:val="single" w:sz="4" w:space="0" w:color="auto"/>
              <w:bottom w:val="single" w:sz="4" w:space="0" w:color="auto"/>
              <w:right w:val="single" w:sz="4" w:space="0" w:color="auto"/>
            </w:tcBorders>
            <w:tcPrChange w:id="5227" w:author="Issam" w:date="2019-02-12T23:38:00Z">
              <w:tcPr>
                <w:tcW w:w="1080" w:type="dxa"/>
                <w:tcBorders>
                  <w:top w:val="single" w:sz="4" w:space="0" w:color="auto"/>
                  <w:left w:val="single" w:sz="4" w:space="0" w:color="auto"/>
                  <w:bottom w:val="single" w:sz="4" w:space="0" w:color="auto"/>
                  <w:right w:val="single" w:sz="4" w:space="0" w:color="auto"/>
                </w:tcBorders>
              </w:tcPr>
            </w:tcPrChange>
          </w:tcPr>
          <w:p w14:paraId="3DF839A2" w14:textId="77777777" w:rsidR="006A1CE4" w:rsidRPr="00E67E0D" w:rsidRDefault="006A1CE4" w:rsidP="00E7499B">
            <w:pPr>
              <w:pStyle w:val="TAL"/>
              <w:rPr>
                <w:rFonts w:eastAsia="Batang"/>
                <w:lang w:eastAsia="ja-JP"/>
              </w:rPr>
            </w:pPr>
            <w:r w:rsidRPr="00E67E0D">
              <w:rPr>
                <w:rFonts w:eastAsia="Batang"/>
                <w:lang w:eastAsia="ja-JP"/>
              </w:rPr>
              <w:t>O</w:t>
            </w:r>
          </w:p>
        </w:tc>
        <w:tc>
          <w:tcPr>
            <w:tcW w:w="1440" w:type="dxa"/>
            <w:tcBorders>
              <w:top w:val="single" w:sz="4" w:space="0" w:color="auto"/>
              <w:left w:val="single" w:sz="4" w:space="0" w:color="auto"/>
              <w:bottom w:val="single" w:sz="4" w:space="0" w:color="auto"/>
              <w:right w:val="single" w:sz="4" w:space="0" w:color="auto"/>
            </w:tcBorders>
            <w:hideMark/>
            <w:tcPrChange w:id="5228" w:author="Issam" w:date="2019-02-12T23:38:00Z">
              <w:tcPr>
                <w:tcW w:w="1440" w:type="dxa"/>
                <w:tcBorders>
                  <w:top w:val="single" w:sz="4" w:space="0" w:color="auto"/>
                  <w:left w:val="single" w:sz="4" w:space="0" w:color="auto"/>
                  <w:bottom w:val="single" w:sz="4" w:space="0" w:color="auto"/>
                  <w:right w:val="single" w:sz="4" w:space="0" w:color="auto"/>
                </w:tcBorders>
                <w:hideMark/>
              </w:tcPr>
            </w:tcPrChange>
          </w:tcPr>
          <w:p w14:paraId="76C7DD2E" w14:textId="77777777" w:rsidR="006A1CE4" w:rsidRPr="00E67E0D" w:rsidRDefault="006A1CE4" w:rsidP="00E7499B">
            <w:pPr>
              <w:pStyle w:val="TAL"/>
              <w:rPr>
                <w:i/>
                <w:lang w:eastAsia="ja-JP"/>
              </w:rPr>
            </w:pPr>
          </w:p>
        </w:tc>
        <w:tc>
          <w:tcPr>
            <w:tcW w:w="1872" w:type="dxa"/>
            <w:tcBorders>
              <w:top w:val="single" w:sz="4" w:space="0" w:color="auto"/>
              <w:left w:val="single" w:sz="4" w:space="0" w:color="auto"/>
              <w:bottom w:val="single" w:sz="4" w:space="0" w:color="auto"/>
              <w:right w:val="single" w:sz="4" w:space="0" w:color="auto"/>
            </w:tcBorders>
            <w:tcPrChange w:id="5229" w:author="Issam" w:date="2019-02-12T23:38:00Z">
              <w:tcPr>
                <w:tcW w:w="1872" w:type="dxa"/>
                <w:tcBorders>
                  <w:top w:val="single" w:sz="4" w:space="0" w:color="auto"/>
                  <w:left w:val="single" w:sz="4" w:space="0" w:color="auto"/>
                  <w:bottom w:val="single" w:sz="4" w:space="0" w:color="auto"/>
                  <w:right w:val="single" w:sz="4" w:space="0" w:color="auto"/>
                </w:tcBorders>
              </w:tcPr>
            </w:tcPrChange>
          </w:tcPr>
          <w:p w14:paraId="6C7D2C0A" w14:textId="77777777" w:rsidR="006A1CE4" w:rsidRPr="00E67E0D" w:rsidRDefault="006A1CE4" w:rsidP="00E7499B">
            <w:pPr>
              <w:pStyle w:val="TAL"/>
              <w:rPr>
                <w:lang w:eastAsia="ja-JP"/>
              </w:rPr>
            </w:pPr>
            <w:r w:rsidRPr="00E67E0D">
              <w:rPr>
                <w:lang w:eastAsia="ja-JP"/>
              </w:rPr>
              <w:t>QoS Flow List</w:t>
            </w:r>
          </w:p>
          <w:p w14:paraId="190F5F11" w14:textId="77777777" w:rsidR="006A1CE4" w:rsidRPr="00E67E0D" w:rsidRDefault="006A1CE4" w:rsidP="00E7499B">
            <w:pPr>
              <w:pStyle w:val="TAL"/>
              <w:rPr>
                <w:lang w:eastAsia="ja-JP"/>
              </w:rPr>
            </w:pPr>
            <w:r w:rsidRPr="00E67E0D">
              <w:rPr>
                <w:lang w:eastAsia="ja-JP"/>
              </w:rPr>
              <w:t>9.3.1.13</w:t>
            </w:r>
          </w:p>
        </w:tc>
        <w:tc>
          <w:tcPr>
            <w:tcW w:w="2880" w:type="dxa"/>
            <w:tcBorders>
              <w:top w:val="single" w:sz="4" w:space="0" w:color="auto"/>
              <w:left w:val="single" w:sz="4" w:space="0" w:color="auto"/>
              <w:bottom w:val="single" w:sz="4" w:space="0" w:color="auto"/>
              <w:right w:val="single" w:sz="4" w:space="0" w:color="auto"/>
            </w:tcBorders>
            <w:tcPrChange w:id="5230" w:author="Issam" w:date="2019-02-12T23:38:00Z">
              <w:tcPr>
                <w:tcW w:w="2880" w:type="dxa"/>
                <w:tcBorders>
                  <w:top w:val="single" w:sz="4" w:space="0" w:color="auto"/>
                  <w:left w:val="single" w:sz="4" w:space="0" w:color="auto"/>
                  <w:bottom w:val="single" w:sz="4" w:space="0" w:color="auto"/>
                  <w:right w:val="single" w:sz="4" w:space="0" w:color="auto"/>
                </w:tcBorders>
              </w:tcPr>
            </w:tcPrChange>
          </w:tcPr>
          <w:p w14:paraId="7DBEC426" w14:textId="77777777" w:rsidR="006A1CE4" w:rsidRPr="00E67E0D" w:rsidRDefault="006A1CE4" w:rsidP="00E7499B">
            <w:pPr>
              <w:pStyle w:val="TAL"/>
              <w:rPr>
                <w:lang w:eastAsia="ja-JP"/>
              </w:rPr>
            </w:pPr>
          </w:p>
        </w:tc>
      </w:tr>
    </w:tbl>
    <w:p w14:paraId="0169F2F6" w14:textId="77777777" w:rsidR="006A1CE4" w:rsidRPr="00E67E0D" w:rsidRDefault="006A1CE4" w:rsidP="00E7499B"/>
    <w:p w14:paraId="589A84A8" w14:textId="77777777" w:rsidR="006A1CE4" w:rsidRPr="00E67E0D" w:rsidRDefault="006A1CE4" w:rsidP="00E7499B">
      <w:pPr>
        <w:pStyle w:val="4"/>
        <w:rPr>
          <w:ins w:id="5231" w:author="Issam" w:date="2019-02-12T23:38:00Z"/>
        </w:rPr>
      </w:pPr>
      <w:bookmarkStart w:id="5232" w:name="_Toc534720689"/>
      <w:bookmarkEnd w:id="5220"/>
      <w:ins w:id="5233" w:author="Issam" w:date="2019-02-12T23:38:00Z">
        <w:r w:rsidRPr="00E67E0D">
          <w:t>9.3.4.3</w:t>
        </w:r>
        <w:r w:rsidRPr="00E67E0D">
          <w:tab/>
          <w:t>PDU Session Resource Modify Request Transfer</w:t>
        </w:r>
        <w:bookmarkEnd w:id="5232"/>
      </w:ins>
    </w:p>
    <w:p w14:paraId="3AE01133" w14:textId="77777777" w:rsidR="006A1CE4" w:rsidRPr="00E67E0D" w:rsidRDefault="006A1CE4" w:rsidP="00E7499B">
      <w:moveToRangeStart w:id="5234" w:author="Issam" w:date="2019-02-12T23:38:00Z" w:name="move907103"/>
      <w:moveTo w:id="5235" w:author="Issam" w:date="2019-02-12T23:38:00Z">
        <w:r w:rsidRPr="00E67E0D">
          <w:t>This IE is transparent to the AMF.</w:t>
        </w:r>
      </w:moveTo>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5236" w:author="Issam" w:date="2019-02-12T23:38:00Z">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2160"/>
        <w:gridCol w:w="1080"/>
        <w:gridCol w:w="1080"/>
        <w:gridCol w:w="1512"/>
        <w:gridCol w:w="1728"/>
        <w:gridCol w:w="1080"/>
        <w:gridCol w:w="1080"/>
        <w:tblGridChange w:id="5237">
          <w:tblGrid>
            <w:gridCol w:w="1080"/>
            <w:gridCol w:w="1080"/>
            <w:gridCol w:w="288"/>
            <w:gridCol w:w="792"/>
            <w:gridCol w:w="288"/>
            <w:gridCol w:w="792"/>
            <w:gridCol w:w="288"/>
            <w:gridCol w:w="1224"/>
            <w:gridCol w:w="288"/>
            <w:gridCol w:w="1440"/>
            <w:gridCol w:w="432"/>
            <w:gridCol w:w="648"/>
            <w:gridCol w:w="1080"/>
            <w:gridCol w:w="1080"/>
            <w:gridCol w:w="432"/>
            <w:gridCol w:w="1080"/>
            <w:gridCol w:w="1080"/>
          </w:tblGrid>
        </w:tblGridChange>
      </w:tblGrid>
      <w:tr w:rsidR="006A1CE4" w:rsidRPr="00E67E0D" w14:paraId="68352C23" w14:textId="77777777" w:rsidTr="00E7499B">
        <w:tblPrEx>
          <w:tblPrExChange w:id="5238" w:author="Issam" w:date="2019-02-12T23:38:00Z">
            <w:tblPrEx>
              <w:tblCellMar>
                <w:top w:w="0" w:type="dxa"/>
                <w:bottom w:w="0" w:type="dxa"/>
              </w:tblCellMar>
            </w:tblPrEx>
          </w:tblPrExChange>
        </w:tblPrEx>
        <w:trPr>
          <w:trPrChange w:id="5239" w:author="Issam" w:date="2019-02-12T23:38:00Z">
            <w:trPr>
              <w:gridAfter w:val="0"/>
            </w:trPr>
          </w:trPrChange>
        </w:trPr>
        <w:tc>
          <w:tcPr>
            <w:tcW w:w="2160" w:type="dxa"/>
            <w:cellIns w:id="5240" w:author="Issam" w:date="2019-02-12T23:38:00Z"/>
            <w:tcPrChange w:id="5241" w:author="Issam" w:date="2019-02-12T23:38:00Z">
              <w:tcPr>
                <w:tcW w:w="3528" w:type="dxa"/>
                <w:cellIns w:id="5242" w:author="Issam" w:date="2019-02-12T23:38:00Z"/>
              </w:tcPr>
            </w:tcPrChange>
          </w:tcPr>
          <w:moveToRangeEnd w:id="5234"/>
          <w:p w14:paraId="4100B39C" w14:textId="77777777" w:rsidR="006A1CE4" w:rsidRPr="00E67E0D" w:rsidRDefault="006A1CE4" w:rsidP="00E7499B">
            <w:pPr>
              <w:pStyle w:val="TAH"/>
              <w:rPr>
                <w:rFonts w:cs="Arial"/>
                <w:lang w:eastAsia="ja-JP"/>
              </w:rPr>
            </w:pPr>
            <w:ins w:id="5243" w:author="Issam" w:date="2019-02-12T23:38:00Z">
              <w:r w:rsidRPr="00E67E0D">
                <w:rPr>
                  <w:rFonts w:cs="Arial"/>
                  <w:lang w:eastAsia="ja-JP"/>
                </w:rPr>
                <w:t>IE/Group Name</w:t>
              </w:r>
            </w:ins>
          </w:p>
        </w:tc>
        <w:tc>
          <w:tcPr>
            <w:tcW w:w="1080" w:type="dxa"/>
            <w:cellIns w:id="5244" w:author="Issam" w:date="2019-02-12T23:38:00Z"/>
            <w:tcPrChange w:id="5245" w:author="Issam" w:date="2019-02-12T23:38:00Z">
              <w:tcPr>
                <w:tcW w:w="3528" w:type="dxa"/>
                <w:cellIns w:id="5246" w:author="Issam" w:date="2019-02-12T23:38:00Z"/>
              </w:tcPr>
            </w:tcPrChange>
          </w:tcPr>
          <w:p w14:paraId="52F73898" w14:textId="77777777" w:rsidR="006A1CE4" w:rsidRPr="00E67E0D" w:rsidRDefault="006A1CE4" w:rsidP="00E7499B">
            <w:pPr>
              <w:pStyle w:val="TAH"/>
              <w:rPr>
                <w:rFonts w:cs="Arial"/>
                <w:lang w:eastAsia="ja-JP"/>
              </w:rPr>
            </w:pPr>
            <w:ins w:id="5247" w:author="Issam" w:date="2019-02-12T23:38:00Z">
              <w:r w:rsidRPr="00E67E0D">
                <w:rPr>
                  <w:rFonts w:cs="Arial"/>
                  <w:lang w:eastAsia="ja-JP"/>
                </w:rPr>
                <w:t>Presence</w:t>
              </w:r>
            </w:ins>
          </w:p>
        </w:tc>
        <w:tc>
          <w:tcPr>
            <w:tcW w:w="1080" w:type="dxa"/>
            <w:tcPrChange w:id="5248" w:author="Issam" w:date="2019-02-12T23:38:00Z">
              <w:tcPr>
                <w:tcW w:w="3528" w:type="dxa"/>
                <w:gridSpan w:val="3"/>
              </w:tcPr>
            </w:tcPrChange>
          </w:tcPr>
          <w:p w14:paraId="7142FFA6" w14:textId="77C52A8E" w:rsidR="006A1CE4" w:rsidRPr="00E67E0D" w:rsidRDefault="006A1CE4" w:rsidP="00E7499B">
            <w:pPr>
              <w:pStyle w:val="TAH"/>
              <w:rPr>
                <w:rFonts w:cs="Arial"/>
                <w:lang w:eastAsia="ja-JP"/>
              </w:rPr>
            </w:pPr>
            <w:r w:rsidRPr="00E67E0D">
              <w:rPr>
                <w:rFonts w:cs="Arial"/>
                <w:lang w:eastAsia="ja-JP"/>
              </w:rPr>
              <w:t>Range</w:t>
            </w:r>
            <w:del w:id="5249" w:author="Issam" w:date="2019-02-12T23:38:00Z">
              <w:r w:rsidR="00AE297A" w:rsidRPr="00FF6A95">
                <w:rPr>
                  <w:rFonts w:cs="Arial"/>
                  <w:lang w:eastAsia="ja-JP"/>
                </w:rPr>
                <w:delText xml:space="preserve"> bound</w:delText>
              </w:r>
            </w:del>
          </w:p>
        </w:tc>
        <w:tc>
          <w:tcPr>
            <w:tcW w:w="1512" w:type="dxa"/>
            <w:tcPrChange w:id="5250" w:author="Issam" w:date="2019-02-12T23:38:00Z">
              <w:tcPr>
                <w:tcW w:w="6192" w:type="dxa"/>
                <w:gridSpan w:val="6"/>
              </w:tcPr>
            </w:tcPrChange>
          </w:tcPr>
          <w:p w14:paraId="32567ABE" w14:textId="61FE7C60" w:rsidR="006A1CE4" w:rsidRPr="00E67E0D" w:rsidRDefault="00AE297A" w:rsidP="00E7499B">
            <w:pPr>
              <w:pStyle w:val="TAH"/>
              <w:rPr>
                <w:rFonts w:cs="Arial"/>
                <w:lang w:eastAsia="ja-JP"/>
              </w:rPr>
            </w:pPr>
            <w:del w:id="5251" w:author="Issam" w:date="2019-02-12T23:38:00Z">
              <w:r w:rsidRPr="00FF6A95">
                <w:rPr>
                  <w:rFonts w:cs="Arial"/>
                  <w:lang w:eastAsia="ja-JP"/>
                </w:rPr>
                <w:delText>Explanation</w:delText>
              </w:r>
            </w:del>
            <w:ins w:id="5252" w:author="Issam" w:date="2019-02-12T23:38:00Z">
              <w:r w:rsidR="006A1CE4" w:rsidRPr="00E67E0D">
                <w:rPr>
                  <w:rFonts w:cs="Arial"/>
                  <w:lang w:eastAsia="ja-JP"/>
                </w:rPr>
                <w:t>IE type and reference</w:t>
              </w:r>
            </w:ins>
          </w:p>
        </w:tc>
        <w:tc>
          <w:tcPr>
            <w:tcW w:w="1728" w:type="dxa"/>
            <w:cellIns w:id="5253" w:author="Issam" w:date="2019-02-12T23:38:00Z"/>
            <w:tcPrChange w:id="5254" w:author="Issam" w:date="2019-02-12T23:38:00Z">
              <w:tcPr>
                <w:tcW w:w="6192" w:type="dxa"/>
                <w:cellIns w:id="5255" w:author="Issam" w:date="2019-02-12T23:38:00Z"/>
              </w:tcPr>
            </w:tcPrChange>
          </w:tcPr>
          <w:p w14:paraId="3AAF932E" w14:textId="77777777" w:rsidR="006A1CE4" w:rsidRPr="00E67E0D" w:rsidRDefault="006A1CE4" w:rsidP="00E7499B">
            <w:pPr>
              <w:pStyle w:val="TAH"/>
              <w:rPr>
                <w:rFonts w:cs="Arial"/>
                <w:lang w:eastAsia="ja-JP"/>
              </w:rPr>
            </w:pPr>
            <w:ins w:id="5256" w:author="Issam" w:date="2019-02-12T23:38:00Z">
              <w:r w:rsidRPr="00E67E0D">
                <w:rPr>
                  <w:rFonts w:cs="Arial"/>
                  <w:lang w:eastAsia="ja-JP"/>
                </w:rPr>
                <w:t>Semantics description</w:t>
              </w:r>
            </w:ins>
          </w:p>
        </w:tc>
        <w:tc>
          <w:tcPr>
            <w:tcW w:w="1080" w:type="dxa"/>
            <w:cellIns w:id="5257" w:author="Issam" w:date="2019-02-12T23:38:00Z"/>
            <w:tcPrChange w:id="5258" w:author="Issam" w:date="2019-02-12T23:38:00Z">
              <w:tcPr>
                <w:tcW w:w="6192" w:type="dxa"/>
                <w:cellIns w:id="5259" w:author="Issam" w:date="2019-02-12T23:38:00Z"/>
              </w:tcPr>
            </w:tcPrChange>
          </w:tcPr>
          <w:p w14:paraId="7CAE2279" w14:textId="77777777" w:rsidR="006A1CE4" w:rsidRPr="00E67E0D" w:rsidRDefault="006A1CE4" w:rsidP="00E7499B">
            <w:pPr>
              <w:pStyle w:val="TAH"/>
              <w:rPr>
                <w:rFonts w:cs="Arial"/>
                <w:lang w:eastAsia="ja-JP"/>
              </w:rPr>
            </w:pPr>
            <w:ins w:id="5260" w:author="Issam" w:date="2019-02-12T23:38:00Z">
              <w:r w:rsidRPr="00E67E0D">
                <w:rPr>
                  <w:rFonts w:cs="Arial"/>
                  <w:lang w:eastAsia="ja-JP"/>
                </w:rPr>
                <w:t>Criticality</w:t>
              </w:r>
            </w:ins>
          </w:p>
        </w:tc>
        <w:tc>
          <w:tcPr>
            <w:tcW w:w="1080" w:type="dxa"/>
            <w:cellIns w:id="5261" w:author="Issam" w:date="2019-02-12T23:38:00Z"/>
            <w:tcPrChange w:id="5262" w:author="Issam" w:date="2019-02-12T23:38:00Z">
              <w:tcPr>
                <w:tcW w:w="6192" w:type="dxa"/>
                <w:cellIns w:id="5263" w:author="Issam" w:date="2019-02-12T23:38:00Z"/>
              </w:tcPr>
            </w:tcPrChange>
          </w:tcPr>
          <w:p w14:paraId="3F6D8932" w14:textId="77777777" w:rsidR="006A1CE4" w:rsidRPr="00E67E0D" w:rsidRDefault="006A1CE4" w:rsidP="00E7499B">
            <w:pPr>
              <w:pStyle w:val="TAH"/>
              <w:rPr>
                <w:rFonts w:cs="Arial"/>
                <w:lang w:eastAsia="ja-JP"/>
              </w:rPr>
            </w:pPr>
            <w:ins w:id="5264" w:author="Issam" w:date="2019-02-12T23:38:00Z">
              <w:r w:rsidRPr="00E67E0D">
                <w:rPr>
                  <w:rFonts w:cs="Arial"/>
                  <w:lang w:eastAsia="ja-JP"/>
                </w:rPr>
                <w:t>Assigned Criticality</w:t>
              </w:r>
            </w:ins>
          </w:p>
        </w:tc>
      </w:tr>
      <w:tr w:rsidR="006A1CE4" w:rsidRPr="00E67E0D" w14:paraId="38DD7D7E" w14:textId="77777777" w:rsidTr="00E7499B">
        <w:trPr>
          <w:ins w:id="5265" w:author="Issam" w:date="2019-02-12T23:38:00Z"/>
        </w:trPr>
        <w:tc>
          <w:tcPr>
            <w:tcW w:w="2160" w:type="dxa"/>
          </w:tcPr>
          <w:p w14:paraId="5AEB26E9" w14:textId="77777777" w:rsidR="006A1CE4" w:rsidRPr="00E67E0D" w:rsidRDefault="006A1CE4" w:rsidP="00E7499B">
            <w:pPr>
              <w:pStyle w:val="TAL"/>
              <w:ind w:left="-18"/>
              <w:rPr>
                <w:ins w:id="5266" w:author="Issam" w:date="2019-02-12T23:38:00Z"/>
                <w:b/>
                <w:bCs/>
                <w:iCs/>
                <w:lang w:eastAsia="ja-JP"/>
              </w:rPr>
            </w:pPr>
            <w:ins w:id="5267" w:author="Issam" w:date="2019-02-12T23:38:00Z">
              <w:r w:rsidRPr="00E67E0D">
                <w:rPr>
                  <w:rFonts w:eastAsia="Batang"/>
                  <w:lang w:eastAsia="ja-JP"/>
                </w:rPr>
                <w:t>PDU Session Aggregate Maximum Bit Rate</w:t>
              </w:r>
            </w:ins>
          </w:p>
        </w:tc>
        <w:tc>
          <w:tcPr>
            <w:tcW w:w="1080" w:type="dxa"/>
          </w:tcPr>
          <w:p w14:paraId="0A409D94" w14:textId="77777777" w:rsidR="006A1CE4" w:rsidRPr="00E67E0D" w:rsidRDefault="006A1CE4" w:rsidP="00E7499B">
            <w:pPr>
              <w:pStyle w:val="TAL"/>
              <w:rPr>
                <w:ins w:id="5268" w:author="Issam" w:date="2019-02-12T23:38:00Z"/>
                <w:rFonts w:eastAsia="Batang"/>
                <w:lang w:eastAsia="ja-JP"/>
              </w:rPr>
            </w:pPr>
            <w:ins w:id="5269" w:author="Issam" w:date="2019-02-12T23:38:00Z">
              <w:r w:rsidRPr="00E67E0D">
                <w:rPr>
                  <w:rFonts w:eastAsia="Batang"/>
                  <w:lang w:eastAsia="ja-JP"/>
                </w:rPr>
                <w:t>O</w:t>
              </w:r>
            </w:ins>
          </w:p>
        </w:tc>
        <w:tc>
          <w:tcPr>
            <w:tcW w:w="1080" w:type="dxa"/>
          </w:tcPr>
          <w:p w14:paraId="6BE9DD93" w14:textId="77777777" w:rsidR="006A1CE4" w:rsidRPr="00E67E0D" w:rsidRDefault="006A1CE4" w:rsidP="00E7499B">
            <w:pPr>
              <w:pStyle w:val="TAL"/>
              <w:rPr>
                <w:ins w:id="5270" w:author="Issam" w:date="2019-02-12T23:38:00Z"/>
                <w:i/>
                <w:lang w:eastAsia="ja-JP"/>
              </w:rPr>
            </w:pPr>
          </w:p>
        </w:tc>
        <w:tc>
          <w:tcPr>
            <w:tcW w:w="1512" w:type="dxa"/>
          </w:tcPr>
          <w:p w14:paraId="05E6540E" w14:textId="77777777" w:rsidR="006A1CE4" w:rsidRPr="00E67E0D" w:rsidRDefault="006A1CE4" w:rsidP="00E7499B">
            <w:pPr>
              <w:pStyle w:val="TAL"/>
              <w:rPr>
                <w:ins w:id="5271" w:author="Issam" w:date="2019-02-12T23:38:00Z"/>
                <w:lang w:eastAsia="ja-JP"/>
              </w:rPr>
            </w:pPr>
            <w:ins w:id="5272" w:author="Issam" w:date="2019-02-12T23:38:00Z">
              <w:r w:rsidRPr="00E67E0D">
                <w:rPr>
                  <w:lang w:eastAsia="ja-JP"/>
                </w:rPr>
                <w:t>9.3.1.102</w:t>
              </w:r>
            </w:ins>
          </w:p>
        </w:tc>
        <w:tc>
          <w:tcPr>
            <w:tcW w:w="1728" w:type="dxa"/>
          </w:tcPr>
          <w:p w14:paraId="7033561B" w14:textId="77777777" w:rsidR="006A1CE4" w:rsidRPr="00E67E0D" w:rsidRDefault="006A1CE4" w:rsidP="00E7499B">
            <w:pPr>
              <w:pStyle w:val="TAL"/>
              <w:rPr>
                <w:ins w:id="5273" w:author="Issam" w:date="2019-02-12T23:38:00Z"/>
                <w:lang w:eastAsia="ja-JP"/>
              </w:rPr>
            </w:pPr>
          </w:p>
        </w:tc>
        <w:tc>
          <w:tcPr>
            <w:tcW w:w="1080" w:type="dxa"/>
          </w:tcPr>
          <w:p w14:paraId="7C7B2C69" w14:textId="77777777" w:rsidR="006A1CE4" w:rsidRPr="00E67E0D" w:rsidRDefault="006A1CE4" w:rsidP="00E7499B">
            <w:pPr>
              <w:pStyle w:val="TAL"/>
              <w:jc w:val="center"/>
              <w:rPr>
                <w:ins w:id="5274" w:author="Issam" w:date="2019-02-12T23:38:00Z"/>
                <w:lang w:eastAsia="ja-JP"/>
              </w:rPr>
            </w:pPr>
            <w:ins w:id="5275" w:author="Issam" w:date="2019-02-12T23:38:00Z">
              <w:r w:rsidRPr="00E67E0D">
                <w:rPr>
                  <w:lang w:eastAsia="ja-JP"/>
                </w:rPr>
                <w:t>YES</w:t>
              </w:r>
            </w:ins>
          </w:p>
        </w:tc>
        <w:tc>
          <w:tcPr>
            <w:tcW w:w="1080" w:type="dxa"/>
          </w:tcPr>
          <w:p w14:paraId="1C63B9D9" w14:textId="77777777" w:rsidR="006A1CE4" w:rsidRPr="00E67E0D" w:rsidRDefault="006A1CE4" w:rsidP="00E7499B">
            <w:pPr>
              <w:pStyle w:val="TAL"/>
              <w:jc w:val="center"/>
              <w:rPr>
                <w:ins w:id="5276" w:author="Issam" w:date="2019-02-12T23:38:00Z"/>
                <w:lang w:eastAsia="ja-JP"/>
              </w:rPr>
            </w:pPr>
            <w:ins w:id="5277" w:author="Issam" w:date="2019-02-12T23:38:00Z">
              <w:r w:rsidRPr="00E67E0D">
                <w:rPr>
                  <w:lang w:eastAsia="ja-JP"/>
                </w:rPr>
                <w:t>reject</w:t>
              </w:r>
            </w:ins>
          </w:p>
        </w:tc>
      </w:tr>
      <w:tr w:rsidR="006A1CE4" w:rsidRPr="00E67E0D" w14:paraId="01ECE339" w14:textId="77777777" w:rsidTr="00E7499B">
        <w:trPr>
          <w:ins w:id="5278" w:author="Issam" w:date="2019-02-12T23:38:00Z"/>
        </w:trPr>
        <w:tc>
          <w:tcPr>
            <w:tcW w:w="2160" w:type="dxa"/>
          </w:tcPr>
          <w:p w14:paraId="24242570" w14:textId="77777777" w:rsidR="006A1CE4" w:rsidRPr="00E67E0D" w:rsidRDefault="006A1CE4" w:rsidP="00E7499B">
            <w:pPr>
              <w:pStyle w:val="TAL"/>
              <w:ind w:left="-18"/>
              <w:rPr>
                <w:ins w:id="5279" w:author="Issam" w:date="2019-02-12T23:38:00Z"/>
                <w:rFonts w:eastAsia="Batang"/>
                <w:lang w:eastAsia="ja-JP"/>
              </w:rPr>
            </w:pPr>
            <w:ins w:id="5280" w:author="Issam" w:date="2019-02-12T23:38:00Z">
              <w:r w:rsidRPr="00E67E0D">
                <w:rPr>
                  <w:rFonts w:eastAsia="Batang"/>
                  <w:b/>
                  <w:lang w:eastAsia="ja-JP"/>
                </w:rPr>
                <w:t>UL NG-U UP TNL Modify List</w:t>
              </w:r>
            </w:ins>
          </w:p>
        </w:tc>
        <w:tc>
          <w:tcPr>
            <w:tcW w:w="1080" w:type="dxa"/>
          </w:tcPr>
          <w:p w14:paraId="19BD0B49" w14:textId="77777777" w:rsidR="006A1CE4" w:rsidRPr="00E67E0D" w:rsidRDefault="006A1CE4" w:rsidP="00E7499B">
            <w:pPr>
              <w:pStyle w:val="TAL"/>
              <w:rPr>
                <w:ins w:id="5281" w:author="Issam" w:date="2019-02-12T23:38:00Z"/>
                <w:rFonts w:eastAsia="Batang"/>
                <w:lang w:eastAsia="ja-JP"/>
              </w:rPr>
            </w:pPr>
          </w:p>
        </w:tc>
        <w:tc>
          <w:tcPr>
            <w:tcW w:w="1080" w:type="dxa"/>
          </w:tcPr>
          <w:p w14:paraId="0466C1F2" w14:textId="77777777" w:rsidR="006A1CE4" w:rsidRPr="00E67E0D" w:rsidRDefault="006A1CE4" w:rsidP="00E7499B">
            <w:pPr>
              <w:pStyle w:val="TAL"/>
              <w:rPr>
                <w:ins w:id="5282" w:author="Issam" w:date="2019-02-12T23:38:00Z"/>
                <w:i/>
                <w:lang w:eastAsia="ja-JP"/>
              </w:rPr>
            </w:pPr>
            <w:ins w:id="5283" w:author="Issam" w:date="2019-02-12T23:38:00Z">
              <w:r w:rsidRPr="00E67E0D">
                <w:rPr>
                  <w:i/>
                  <w:lang w:eastAsia="ja-JP"/>
                </w:rPr>
                <w:t>0..1</w:t>
              </w:r>
            </w:ins>
          </w:p>
        </w:tc>
        <w:tc>
          <w:tcPr>
            <w:tcW w:w="1512" w:type="dxa"/>
          </w:tcPr>
          <w:p w14:paraId="752B0CE5" w14:textId="77777777" w:rsidR="006A1CE4" w:rsidRPr="00E67E0D" w:rsidRDefault="006A1CE4" w:rsidP="00E7499B">
            <w:pPr>
              <w:pStyle w:val="TAL"/>
              <w:rPr>
                <w:ins w:id="5284" w:author="Issam" w:date="2019-02-12T23:38:00Z"/>
                <w:lang w:eastAsia="ja-JP"/>
              </w:rPr>
            </w:pPr>
          </w:p>
        </w:tc>
        <w:tc>
          <w:tcPr>
            <w:tcW w:w="1728" w:type="dxa"/>
          </w:tcPr>
          <w:p w14:paraId="0F9A9EF0" w14:textId="77777777" w:rsidR="006A1CE4" w:rsidRPr="00E67E0D" w:rsidRDefault="006A1CE4" w:rsidP="00E7499B">
            <w:pPr>
              <w:pStyle w:val="TAL"/>
              <w:rPr>
                <w:ins w:id="5285" w:author="Issam" w:date="2019-02-12T23:38:00Z"/>
                <w:lang w:eastAsia="ja-JP"/>
              </w:rPr>
            </w:pPr>
          </w:p>
        </w:tc>
        <w:tc>
          <w:tcPr>
            <w:tcW w:w="1080" w:type="dxa"/>
          </w:tcPr>
          <w:p w14:paraId="39D00679" w14:textId="77777777" w:rsidR="006A1CE4" w:rsidRPr="00E67E0D" w:rsidRDefault="006A1CE4" w:rsidP="00E7499B">
            <w:pPr>
              <w:pStyle w:val="TAL"/>
              <w:jc w:val="center"/>
              <w:rPr>
                <w:ins w:id="5286" w:author="Issam" w:date="2019-02-12T23:38:00Z"/>
                <w:lang w:eastAsia="ja-JP"/>
              </w:rPr>
            </w:pPr>
            <w:ins w:id="5287" w:author="Issam" w:date="2019-02-12T23:38:00Z">
              <w:r w:rsidRPr="00E67E0D">
                <w:rPr>
                  <w:lang w:eastAsia="ja-JP"/>
                </w:rPr>
                <w:t>YES</w:t>
              </w:r>
            </w:ins>
          </w:p>
        </w:tc>
        <w:tc>
          <w:tcPr>
            <w:tcW w:w="1080" w:type="dxa"/>
          </w:tcPr>
          <w:p w14:paraId="7C952D04" w14:textId="77777777" w:rsidR="006A1CE4" w:rsidRPr="00E67E0D" w:rsidRDefault="006A1CE4" w:rsidP="00E7499B">
            <w:pPr>
              <w:pStyle w:val="TAL"/>
              <w:jc w:val="center"/>
              <w:rPr>
                <w:ins w:id="5288" w:author="Issam" w:date="2019-02-12T23:38:00Z"/>
                <w:lang w:eastAsia="ja-JP"/>
              </w:rPr>
            </w:pPr>
            <w:ins w:id="5289" w:author="Issam" w:date="2019-02-12T23:38:00Z">
              <w:r w:rsidRPr="00E67E0D">
                <w:rPr>
                  <w:lang w:eastAsia="ja-JP"/>
                </w:rPr>
                <w:t>reject</w:t>
              </w:r>
            </w:ins>
          </w:p>
        </w:tc>
      </w:tr>
      <w:tr w:rsidR="006A1CE4" w:rsidRPr="00E67E0D" w14:paraId="108C61D7" w14:textId="77777777" w:rsidTr="00E7499B">
        <w:trPr>
          <w:ins w:id="5290" w:author="Issam" w:date="2019-02-12T23:38:00Z"/>
        </w:trPr>
        <w:tc>
          <w:tcPr>
            <w:tcW w:w="2160" w:type="dxa"/>
          </w:tcPr>
          <w:p w14:paraId="77D5C36B" w14:textId="77777777" w:rsidR="006A1CE4" w:rsidRPr="00E67E0D" w:rsidRDefault="006A1CE4" w:rsidP="00E7499B">
            <w:pPr>
              <w:pStyle w:val="TAL"/>
              <w:ind w:left="75"/>
              <w:rPr>
                <w:ins w:id="5291" w:author="Issam" w:date="2019-02-12T23:38:00Z"/>
                <w:rFonts w:eastAsia="Batang"/>
                <w:lang w:eastAsia="ja-JP"/>
              </w:rPr>
            </w:pPr>
            <w:ins w:id="5292" w:author="Issam" w:date="2019-02-12T23:38:00Z">
              <w:r w:rsidRPr="00E67E0D">
                <w:rPr>
                  <w:rFonts w:eastAsia="Batang"/>
                  <w:b/>
                  <w:lang w:eastAsia="ja-JP"/>
                </w:rPr>
                <w:t>&gt;UL NG-U UP TNL Modify Item</w:t>
              </w:r>
            </w:ins>
          </w:p>
        </w:tc>
        <w:tc>
          <w:tcPr>
            <w:tcW w:w="1080" w:type="dxa"/>
          </w:tcPr>
          <w:p w14:paraId="5EB6C52D" w14:textId="77777777" w:rsidR="006A1CE4" w:rsidRPr="00E67E0D" w:rsidRDefault="006A1CE4" w:rsidP="00E7499B">
            <w:pPr>
              <w:pStyle w:val="TAL"/>
              <w:rPr>
                <w:ins w:id="5293" w:author="Issam" w:date="2019-02-12T23:38:00Z"/>
                <w:rFonts w:eastAsia="Batang"/>
                <w:lang w:eastAsia="ja-JP"/>
              </w:rPr>
            </w:pPr>
          </w:p>
        </w:tc>
        <w:tc>
          <w:tcPr>
            <w:tcW w:w="1080" w:type="dxa"/>
          </w:tcPr>
          <w:p w14:paraId="24B73015" w14:textId="77777777" w:rsidR="006A1CE4" w:rsidRPr="00E67E0D" w:rsidRDefault="006A1CE4" w:rsidP="00E7499B">
            <w:pPr>
              <w:pStyle w:val="TAL"/>
              <w:rPr>
                <w:ins w:id="5294" w:author="Issam" w:date="2019-02-12T23:38:00Z"/>
                <w:i/>
                <w:lang w:eastAsia="ja-JP"/>
              </w:rPr>
            </w:pPr>
            <w:ins w:id="5295" w:author="Issam" w:date="2019-02-12T23:38:00Z">
              <w:r w:rsidRPr="00E67E0D">
                <w:rPr>
                  <w:i/>
                  <w:lang w:eastAsia="ja-JP"/>
                </w:rPr>
                <w:t>1..&lt;maxnoofMultiConnectivities&gt;</w:t>
              </w:r>
            </w:ins>
          </w:p>
        </w:tc>
        <w:tc>
          <w:tcPr>
            <w:tcW w:w="1512" w:type="dxa"/>
          </w:tcPr>
          <w:p w14:paraId="22BC5C37" w14:textId="77777777" w:rsidR="006A1CE4" w:rsidRPr="00E67E0D" w:rsidRDefault="006A1CE4" w:rsidP="00E7499B">
            <w:pPr>
              <w:pStyle w:val="TAL"/>
              <w:rPr>
                <w:ins w:id="5296" w:author="Issam" w:date="2019-02-12T23:38:00Z"/>
                <w:lang w:eastAsia="ja-JP"/>
              </w:rPr>
            </w:pPr>
          </w:p>
        </w:tc>
        <w:tc>
          <w:tcPr>
            <w:tcW w:w="1728" w:type="dxa"/>
          </w:tcPr>
          <w:p w14:paraId="2F2A6181" w14:textId="77777777" w:rsidR="006A1CE4" w:rsidRPr="00E67E0D" w:rsidRDefault="006A1CE4" w:rsidP="00E7499B">
            <w:pPr>
              <w:pStyle w:val="TAL"/>
              <w:rPr>
                <w:ins w:id="5297" w:author="Issam" w:date="2019-02-12T23:38:00Z"/>
                <w:lang w:eastAsia="ja-JP"/>
              </w:rPr>
            </w:pPr>
          </w:p>
        </w:tc>
        <w:tc>
          <w:tcPr>
            <w:tcW w:w="1080" w:type="dxa"/>
          </w:tcPr>
          <w:p w14:paraId="07EB5C32" w14:textId="77777777" w:rsidR="006A1CE4" w:rsidRPr="00E67E0D" w:rsidRDefault="006A1CE4" w:rsidP="00E7499B">
            <w:pPr>
              <w:pStyle w:val="TAL"/>
              <w:jc w:val="center"/>
              <w:rPr>
                <w:ins w:id="5298" w:author="Issam" w:date="2019-02-12T23:38:00Z"/>
                <w:lang w:eastAsia="ja-JP"/>
              </w:rPr>
            </w:pPr>
            <w:ins w:id="5299" w:author="Issam" w:date="2019-02-12T23:38:00Z">
              <w:r w:rsidRPr="00E67E0D">
                <w:rPr>
                  <w:lang w:eastAsia="ja-JP"/>
                </w:rPr>
                <w:t>-</w:t>
              </w:r>
            </w:ins>
          </w:p>
        </w:tc>
        <w:tc>
          <w:tcPr>
            <w:tcW w:w="1080" w:type="dxa"/>
          </w:tcPr>
          <w:p w14:paraId="6B3CA4D5" w14:textId="77777777" w:rsidR="006A1CE4" w:rsidRPr="00E67E0D" w:rsidRDefault="006A1CE4" w:rsidP="00E7499B">
            <w:pPr>
              <w:pStyle w:val="TAL"/>
              <w:jc w:val="center"/>
              <w:rPr>
                <w:ins w:id="5300" w:author="Issam" w:date="2019-02-12T23:38:00Z"/>
                <w:lang w:eastAsia="ja-JP"/>
              </w:rPr>
            </w:pPr>
          </w:p>
        </w:tc>
      </w:tr>
      <w:tr w:rsidR="006A1CE4" w:rsidRPr="00E67E0D" w14:paraId="11A74B99" w14:textId="77777777" w:rsidTr="00E7499B">
        <w:trPr>
          <w:ins w:id="5301" w:author="Issam" w:date="2019-02-12T23:38:00Z"/>
        </w:trPr>
        <w:tc>
          <w:tcPr>
            <w:tcW w:w="2160" w:type="dxa"/>
          </w:tcPr>
          <w:p w14:paraId="74921C4A" w14:textId="77777777" w:rsidR="006A1CE4" w:rsidRPr="00E67E0D" w:rsidRDefault="006A1CE4" w:rsidP="00E7499B">
            <w:pPr>
              <w:pStyle w:val="TAL"/>
              <w:ind w:left="165"/>
              <w:rPr>
                <w:ins w:id="5302" w:author="Issam" w:date="2019-02-12T23:38:00Z"/>
                <w:b/>
                <w:bCs/>
                <w:iCs/>
                <w:lang w:eastAsia="ja-JP"/>
              </w:rPr>
            </w:pPr>
            <w:ins w:id="5303" w:author="Issam" w:date="2019-02-12T23:38:00Z">
              <w:r w:rsidRPr="00E67E0D">
                <w:rPr>
                  <w:lang w:eastAsia="ja-JP"/>
                </w:rPr>
                <w:t>&gt;&gt;UL NG-U UP TNL Information</w:t>
              </w:r>
            </w:ins>
          </w:p>
        </w:tc>
        <w:tc>
          <w:tcPr>
            <w:tcW w:w="1080" w:type="dxa"/>
          </w:tcPr>
          <w:p w14:paraId="24544303" w14:textId="77777777" w:rsidR="006A1CE4" w:rsidRPr="00E67E0D" w:rsidRDefault="006A1CE4" w:rsidP="00E7499B">
            <w:pPr>
              <w:pStyle w:val="TAL"/>
              <w:rPr>
                <w:ins w:id="5304" w:author="Issam" w:date="2019-02-12T23:38:00Z"/>
                <w:lang w:eastAsia="ja-JP"/>
              </w:rPr>
            </w:pPr>
            <w:ins w:id="5305" w:author="Issam" w:date="2019-02-12T23:38:00Z">
              <w:r w:rsidRPr="00E67E0D">
                <w:rPr>
                  <w:rFonts w:eastAsia="Batang"/>
                  <w:lang w:eastAsia="ja-JP"/>
                </w:rPr>
                <w:t>M</w:t>
              </w:r>
            </w:ins>
          </w:p>
        </w:tc>
        <w:tc>
          <w:tcPr>
            <w:tcW w:w="1080" w:type="dxa"/>
          </w:tcPr>
          <w:p w14:paraId="4F9B94F1" w14:textId="77777777" w:rsidR="006A1CE4" w:rsidRPr="00E67E0D" w:rsidRDefault="006A1CE4" w:rsidP="00E7499B">
            <w:pPr>
              <w:pStyle w:val="TAL"/>
              <w:rPr>
                <w:ins w:id="5306" w:author="Issam" w:date="2019-02-12T23:38:00Z"/>
                <w:i/>
                <w:lang w:eastAsia="ja-JP"/>
              </w:rPr>
            </w:pPr>
          </w:p>
        </w:tc>
        <w:tc>
          <w:tcPr>
            <w:tcW w:w="1512" w:type="dxa"/>
          </w:tcPr>
          <w:p w14:paraId="1EADCD00" w14:textId="77777777" w:rsidR="006A1CE4" w:rsidRPr="00E67E0D" w:rsidRDefault="006A1CE4" w:rsidP="00E7499B">
            <w:pPr>
              <w:pStyle w:val="TAL"/>
              <w:rPr>
                <w:ins w:id="5307" w:author="Issam" w:date="2019-02-12T23:38:00Z"/>
                <w:lang w:eastAsia="ja-JP"/>
              </w:rPr>
            </w:pPr>
            <w:ins w:id="5308" w:author="Issam" w:date="2019-02-12T23:38:00Z">
              <w:r w:rsidRPr="00E67E0D">
                <w:rPr>
                  <w:lang w:eastAsia="ja-JP"/>
                </w:rPr>
                <w:t>UP Transport Layer Information</w:t>
              </w:r>
            </w:ins>
          </w:p>
          <w:p w14:paraId="0C9E3E9D" w14:textId="77777777" w:rsidR="006A1CE4" w:rsidRPr="00E67E0D" w:rsidRDefault="006A1CE4" w:rsidP="00E7499B">
            <w:pPr>
              <w:pStyle w:val="TAL"/>
              <w:rPr>
                <w:ins w:id="5309" w:author="Issam" w:date="2019-02-12T23:38:00Z"/>
                <w:lang w:eastAsia="ja-JP"/>
              </w:rPr>
            </w:pPr>
            <w:ins w:id="5310" w:author="Issam" w:date="2019-02-12T23:38:00Z">
              <w:r w:rsidRPr="00E67E0D">
                <w:rPr>
                  <w:lang w:eastAsia="ja-JP"/>
                </w:rPr>
                <w:t>9.3.2.2</w:t>
              </w:r>
            </w:ins>
          </w:p>
        </w:tc>
        <w:tc>
          <w:tcPr>
            <w:tcW w:w="1728" w:type="dxa"/>
          </w:tcPr>
          <w:p w14:paraId="2DD4B6B2" w14:textId="77777777" w:rsidR="006A1CE4" w:rsidRPr="00E67E0D" w:rsidRDefault="006A1CE4" w:rsidP="00E7499B">
            <w:pPr>
              <w:pStyle w:val="TAL"/>
              <w:rPr>
                <w:ins w:id="5311" w:author="Issam" w:date="2019-02-12T23:38:00Z"/>
                <w:lang w:eastAsia="ja-JP"/>
              </w:rPr>
            </w:pPr>
            <w:ins w:id="5312" w:author="Issam" w:date="2019-02-12T23:38:00Z">
              <w:r w:rsidRPr="00E67E0D">
                <w:rPr>
                  <w:rFonts w:eastAsia="SimSun" w:hint="eastAsia"/>
                  <w:lang w:eastAsia="zh-CN"/>
                </w:rPr>
                <w:t>UPF</w:t>
              </w:r>
              <w:r w:rsidRPr="00E67E0D">
                <w:rPr>
                  <w:lang w:eastAsia="ja-JP"/>
                </w:rPr>
                <w:t xml:space="preserve"> endpoint of the NG-U transport bearer, for delivery of UL PDUs.</w:t>
              </w:r>
            </w:ins>
          </w:p>
        </w:tc>
        <w:tc>
          <w:tcPr>
            <w:tcW w:w="1080" w:type="dxa"/>
          </w:tcPr>
          <w:p w14:paraId="5471A434" w14:textId="77777777" w:rsidR="006A1CE4" w:rsidRPr="00E67E0D" w:rsidRDefault="006A1CE4" w:rsidP="00E7499B">
            <w:pPr>
              <w:pStyle w:val="TAL"/>
              <w:jc w:val="center"/>
              <w:rPr>
                <w:ins w:id="5313" w:author="Issam" w:date="2019-02-12T23:38:00Z"/>
                <w:rFonts w:eastAsia="SimSun"/>
                <w:lang w:eastAsia="zh-CN"/>
              </w:rPr>
            </w:pPr>
            <w:ins w:id="5314" w:author="Issam" w:date="2019-02-12T23:38:00Z">
              <w:r w:rsidRPr="00E67E0D">
                <w:rPr>
                  <w:rFonts w:eastAsia="SimSun"/>
                  <w:lang w:eastAsia="zh-CN"/>
                </w:rPr>
                <w:t>-</w:t>
              </w:r>
            </w:ins>
          </w:p>
        </w:tc>
        <w:tc>
          <w:tcPr>
            <w:tcW w:w="1080" w:type="dxa"/>
          </w:tcPr>
          <w:p w14:paraId="26B53B0E" w14:textId="77777777" w:rsidR="006A1CE4" w:rsidRPr="00E67E0D" w:rsidRDefault="006A1CE4" w:rsidP="00E7499B">
            <w:pPr>
              <w:pStyle w:val="TAL"/>
              <w:jc w:val="center"/>
              <w:rPr>
                <w:ins w:id="5315" w:author="Issam" w:date="2019-02-12T23:38:00Z"/>
                <w:rFonts w:eastAsia="SimSun"/>
                <w:lang w:eastAsia="zh-CN"/>
              </w:rPr>
            </w:pPr>
          </w:p>
        </w:tc>
      </w:tr>
      <w:tr w:rsidR="006A1CE4" w:rsidRPr="00E67E0D" w14:paraId="63B1AF3E" w14:textId="77777777" w:rsidTr="00E7499B">
        <w:trPr>
          <w:ins w:id="5316" w:author="Issam" w:date="2019-02-12T23:38:00Z"/>
        </w:trPr>
        <w:tc>
          <w:tcPr>
            <w:tcW w:w="2160" w:type="dxa"/>
          </w:tcPr>
          <w:p w14:paraId="5A0BF94F" w14:textId="77777777" w:rsidR="006A1CE4" w:rsidRPr="00E67E0D" w:rsidRDefault="006A1CE4" w:rsidP="00E7499B">
            <w:pPr>
              <w:pStyle w:val="TAL"/>
              <w:ind w:left="165"/>
              <w:rPr>
                <w:ins w:id="5317" w:author="Issam" w:date="2019-02-12T23:38:00Z"/>
                <w:lang w:eastAsia="ja-JP"/>
              </w:rPr>
            </w:pPr>
            <w:ins w:id="5318" w:author="Issam" w:date="2019-02-12T23:38:00Z">
              <w:r w:rsidRPr="00E67E0D">
                <w:rPr>
                  <w:lang w:eastAsia="ja-JP"/>
                </w:rPr>
                <w:t>&gt;&gt;DL NG-U UP TNL Information</w:t>
              </w:r>
            </w:ins>
          </w:p>
        </w:tc>
        <w:tc>
          <w:tcPr>
            <w:tcW w:w="1080" w:type="dxa"/>
          </w:tcPr>
          <w:p w14:paraId="1868258A" w14:textId="77777777" w:rsidR="006A1CE4" w:rsidRPr="00E67E0D" w:rsidRDefault="006A1CE4" w:rsidP="00E7499B">
            <w:pPr>
              <w:pStyle w:val="TAL"/>
              <w:rPr>
                <w:ins w:id="5319" w:author="Issam" w:date="2019-02-12T23:38:00Z"/>
                <w:rFonts w:eastAsia="Batang"/>
                <w:lang w:eastAsia="ja-JP"/>
              </w:rPr>
            </w:pPr>
            <w:ins w:id="5320" w:author="Issam" w:date="2019-02-12T23:38:00Z">
              <w:r w:rsidRPr="00E67E0D">
                <w:rPr>
                  <w:rFonts w:eastAsia="Batang"/>
                  <w:lang w:eastAsia="ja-JP"/>
                </w:rPr>
                <w:t>M</w:t>
              </w:r>
            </w:ins>
          </w:p>
        </w:tc>
        <w:tc>
          <w:tcPr>
            <w:tcW w:w="1080" w:type="dxa"/>
          </w:tcPr>
          <w:p w14:paraId="6E74F0CD" w14:textId="77777777" w:rsidR="006A1CE4" w:rsidRPr="00E67E0D" w:rsidRDefault="006A1CE4" w:rsidP="00E7499B">
            <w:pPr>
              <w:pStyle w:val="TAL"/>
              <w:rPr>
                <w:ins w:id="5321" w:author="Issam" w:date="2019-02-12T23:38:00Z"/>
                <w:i/>
                <w:lang w:eastAsia="ja-JP"/>
              </w:rPr>
            </w:pPr>
          </w:p>
        </w:tc>
        <w:tc>
          <w:tcPr>
            <w:tcW w:w="1512" w:type="dxa"/>
          </w:tcPr>
          <w:p w14:paraId="1746E83A" w14:textId="77777777" w:rsidR="006A1CE4" w:rsidRPr="00E67E0D" w:rsidRDefault="006A1CE4" w:rsidP="00E7499B">
            <w:pPr>
              <w:pStyle w:val="TAL"/>
              <w:rPr>
                <w:ins w:id="5322" w:author="Issam" w:date="2019-02-12T23:38:00Z"/>
                <w:lang w:eastAsia="ja-JP"/>
              </w:rPr>
            </w:pPr>
            <w:ins w:id="5323" w:author="Issam" w:date="2019-02-12T23:38:00Z">
              <w:r w:rsidRPr="00E67E0D">
                <w:rPr>
                  <w:lang w:eastAsia="ja-JP"/>
                </w:rPr>
                <w:t>UP Transport Layer Information</w:t>
              </w:r>
            </w:ins>
          </w:p>
          <w:p w14:paraId="1647C760" w14:textId="77777777" w:rsidR="006A1CE4" w:rsidRPr="00E67E0D" w:rsidRDefault="006A1CE4" w:rsidP="00E7499B">
            <w:pPr>
              <w:pStyle w:val="TAL"/>
              <w:rPr>
                <w:ins w:id="5324" w:author="Issam" w:date="2019-02-12T23:38:00Z"/>
                <w:lang w:eastAsia="ja-JP"/>
              </w:rPr>
            </w:pPr>
            <w:ins w:id="5325" w:author="Issam" w:date="2019-02-12T23:38:00Z">
              <w:r w:rsidRPr="00E67E0D">
                <w:rPr>
                  <w:lang w:eastAsia="ja-JP"/>
                </w:rPr>
                <w:t>9.3.2.2</w:t>
              </w:r>
            </w:ins>
          </w:p>
        </w:tc>
        <w:tc>
          <w:tcPr>
            <w:tcW w:w="1728" w:type="dxa"/>
          </w:tcPr>
          <w:p w14:paraId="5AB85A3B" w14:textId="77777777" w:rsidR="006A1CE4" w:rsidRPr="00E67E0D" w:rsidRDefault="006A1CE4" w:rsidP="00E7499B">
            <w:pPr>
              <w:pStyle w:val="TAL"/>
              <w:rPr>
                <w:ins w:id="5326" w:author="Issam" w:date="2019-02-12T23:38:00Z"/>
                <w:rFonts w:eastAsia="SimSun"/>
                <w:lang w:eastAsia="zh-CN"/>
              </w:rPr>
            </w:pPr>
            <w:ins w:id="5327" w:author="Issam" w:date="2019-02-12T23:38:00Z">
              <w:r w:rsidRPr="00E67E0D">
                <w:rPr>
                  <w:rFonts w:eastAsia="SimSun"/>
                  <w:lang w:eastAsia="zh-CN"/>
                </w:rPr>
                <w:t>Identifies the NG-U transport bearer at the NG-RAN node.</w:t>
              </w:r>
            </w:ins>
          </w:p>
        </w:tc>
        <w:tc>
          <w:tcPr>
            <w:tcW w:w="1080" w:type="dxa"/>
          </w:tcPr>
          <w:p w14:paraId="6D6A77A7" w14:textId="77777777" w:rsidR="006A1CE4" w:rsidRPr="00E67E0D" w:rsidRDefault="006A1CE4" w:rsidP="00E7499B">
            <w:pPr>
              <w:pStyle w:val="TAL"/>
              <w:jc w:val="center"/>
              <w:rPr>
                <w:ins w:id="5328" w:author="Issam" w:date="2019-02-12T23:38:00Z"/>
                <w:rFonts w:eastAsia="SimSun"/>
                <w:lang w:eastAsia="zh-CN"/>
              </w:rPr>
            </w:pPr>
            <w:ins w:id="5329" w:author="Issam" w:date="2019-02-12T23:38:00Z">
              <w:r w:rsidRPr="00E67E0D">
                <w:rPr>
                  <w:rFonts w:eastAsia="SimSun"/>
                  <w:lang w:eastAsia="zh-CN"/>
                </w:rPr>
                <w:t>-</w:t>
              </w:r>
            </w:ins>
          </w:p>
        </w:tc>
        <w:tc>
          <w:tcPr>
            <w:tcW w:w="1080" w:type="dxa"/>
          </w:tcPr>
          <w:p w14:paraId="287D22ED" w14:textId="77777777" w:rsidR="006A1CE4" w:rsidRPr="00E67E0D" w:rsidRDefault="006A1CE4" w:rsidP="00E7499B">
            <w:pPr>
              <w:pStyle w:val="TAL"/>
              <w:jc w:val="center"/>
              <w:rPr>
                <w:ins w:id="5330" w:author="Issam" w:date="2019-02-12T23:38:00Z"/>
                <w:rFonts w:eastAsia="SimSun"/>
                <w:lang w:eastAsia="zh-CN"/>
              </w:rPr>
            </w:pPr>
          </w:p>
        </w:tc>
      </w:tr>
      <w:tr w:rsidR="006A1CE4" w:rsidRPr="00E67E0D" w14:paraId="7DEC8BE7" w14:textId="77777777" w:rsidTr="00E7499B">
        <w:trPr>
          <w:ins w:id="5331" w:author="Issam" w:date="2019-02-12T23:38:00Z"/>
        </w:trPr>
        <w:tc>
          <w:tcPr>
            <w:tcW w:w="2160" w:type="dxa"/>
          </w:tcPr>
          <w:p w14:paraId="329CD2DD" w14:textId="77777777" w:rsidR="006A1CE4" w:rsidRPr="00E67E0D" w:rsidRDefault="006A1CE4" w:rsidP="00E7499B">
            <w:pPr>
              <w:pStyle w:val="TAL"/>
              <w:rPr>
                <w:ins w:id="5332" w:author="Issam" w:date="2019-02-12T23:38:00Z"/>
                <w:lang w:eastAsia="ja-JP"/>
              </w:rPr>
            </w:pPr>
            <w:ins w:id="5333" w:author="Issam" w:date="2019-02-12T23:38:00Z">
              <w:r w:rsidRPr="00E67E0D">
                <w:rPr>
                  <w:lang w:eastAsia="ja-JP"/>
                </w:rPr>
                <w:t>Network Instance</w:t>
              </w:r>
            </w:ins>
          </w:p>
        </w:tc>
        <w:tc>
          <w:tcPr>
            <w:tcW w:w="1080" w:type="dxa"/>
          </w:tcPr>
          <w:p w14:paraId="45522CFF" w14:textId="77777777" w:rsidR="006A1CE4" w:rsidRPr="00E67E0D" w:rsidRDefault="006A1CE4" w:rsidP="00E7499B">
            <w:pPr>
              <w:pStyle w:val="TAL"/>
              <w:rPr>
                <w:ins w:id="5334" w:author="Issam" w:date="2019-02-12T23:38:00Z"/>
                <w:rFonts w:eastAsia="Batang"/>
                <w:lang w:eastAsia="ja-JP"/>
              </w:rPr>
            </w:pPr>
            <w:ins w:id="5335" w:author="Issam" w:date="2019-02-12T23:38:00Z">
              <w:r w:rsidRPr="00E67E0D">
                <w:rPr>
                  <w:rFonts w:eastAsia="Batang"/>
                  <w:lang w:eastAsia="ja-JP"/>
                </w:rPr>
                <w:t>O</w:t>
              </w:r>
            </w:ins>
          </w:p>
        </w:tc>
        <w:tc>
          <w:tcPr>
            <w:tcW w:w="1080" w:type="dxa"/>
          </w:tcPr>
          <w:p w14:paraId="7C94FBC3" w14:textId="77777777" w:rsidR="006A1CE4" w:rsidRPr="00E67E0D" w:rsidRDefault="006A1CE4" w:rsidP="00E7499B">
            <w:pPr>
              <w:pStyle w:val="TAL"/>
              <w:rPr>
                <w:ins w:id="5336" w:author="Issam" w:date="2019-02-12T23:38:00Z"/>
                <w:i/>
                <w:lang w:eastAsia="ja-JP"/>
              </w:rPr>
            </w:pPr>
          </w:p>
        </w:tc>
        <w:tc>
          <w:tcPr>
            <w:tcW w:w="1512" w:type="dxa"/>
          </w:tcPr>
          <w:p w14:paraId="7A8B72D4" w14:textId="77777777" w:rsidR="006A1CE4" w:rsidRPr="00E67E0D" w:rsidRDefault="006A1CE4" w:rsidP="00E7499B">
            <w:pPr>
              <w:pStyle w:val="TAL"/>
              <w:rPr>
                <w:ins w:id="5337" w:author="Issam" w:date="2019-02-12T23:38:00Z"/>
                <w:lang w:eastAsia="ja-JP"/>
              </w:rPr>
            </w:pPr>
            <w:ins w:id="5338" w:author="Issam" w:date="2019-02-12T23:38:00Z">
              <w:r w:rsidRPr="00E67E0D">
                <w:rPr>
                  <w:lang w:eastAsia="ja-JP"/>
                </w:rPr>
                <w:t>9.3.1.113</w:t>
              </w:r>
            </w:ins>
          </w:p>
        </w:tc>
        <w:tc>
          <w:tcPr>
            <w:tcW w:w="1728" w:type="dxa"/>
          </w:tcPr>
          <w:p w14:paraId="52C12D1E" w14:textId="77777777" w:rsidR="006A1CE4" w:rsidRPr="00E67E0D" w:rsidRDefault="006A1CE4" w:rsidP="00E7499B">
            <w:pPr>
              <w:pStyle w:val="TAL"/>
              <w:rPr>
                <w:ins w:id="5339" w:author="Issam" w:date="2019-02-12T23:38:00Z"/>
                <w:rFonts w:eastAsia="SimSun"/>
                <w:lang w:eastAsia="zh-CN"/>
              </w:rPr>
            </w:pPr>
          </w:p>
        </w:tc>
        <w:tc>
          <w:tcPr>
            <w:tcW w:w="1080" w:type="dxa"/>
          </w:tcPr>
          <w:p w14:paraId="57ECCCB6" w14:textId="77777777" w:rsidR="006A1CE4" w:rsidRPr="00E67E0D" w:rsidRDefault="006A1CE4" w:rsidP="00E7499B">
            <w:pPr>
              <w:pStyle w:val="TAL"/>
              <w:jc w:val="center"/>
              <w:rPr>
                <w:ins w:id="5340" w:author="Issam" w:date="2019-02-12T23:38:00Z"/>
                <w:lang w:eastAsia="ja-JP"/>
              </w:rPr>
            </w:pPr>
            <w:ins w:id="5341" w:author="Issam" w:date="2019-02-12T23:38:00Z">
              <w:r w:rsidRPr="00E67E0D">
                <w:rPr>
                  <w:lang w:eastAsia="ja-JP"/>
                </w:rPr>
                <w:t>YES</w:t>
              </w:r>
            </w:ins>
          </w:p>
        </w:tc>
        <w:tc>
          <w:tcPr>
            <w:tcW w:w="1080" w:type="dxa"/>
          </w:tcPr>
          <w:p w14:paraId="327642C7" w14:textId="77777777" w:rsidR="006A1CE4" w:rsidRPr="00E67E0D" w:rsidRDefault="006A1CE4" w:rsidP="00E7499B">
            <w:pPr>
              <w:pStyle w:val="TAL"/>
              <w:jc w:val="center"/>
              <w:rPr>
                <w:ins w:id="5342" w:author="Issam" w:date="2019-02-12T23:38:00Z"/>
                <w:lang w:eastAsia="ja-JP"/>
              </w:rPr>
            </w:pPr>
            <w:ins w:id="5343" w:author="Issam" w:date="2019-02-12T23:38:00Z">
              <w:r w:rsidRPr="00E67E0D">
                <w:rPr>
                  <w:lang w:eastAsia="ja-JP"/>
                </w:rPr>
                <w:t>reject</w:t>
              </w:r>
            </w:ins>
          </w:p>
        </w:tc>
      </w:tr>
      <w:tr w:rsidR="006A1CE4" w:rsidRPr="00E67E0D" w14:paraId="2542057A" w14:textId="77777777" w:rsidTr="00E7499B">
        <w:trPr>
          <w:ins w:id="5344" w:author="Issam" w:date="2019-02-12T23:38:00Z"/>
        </w:trPr>
        <w:tc>
          <w:tcPr>
            <w:tcW w:w="2160" w:type="dxa"/>
          </w:tcPr>
          <w:p w14:paraId="76C02549" w14:textId="77777777" w:rsidR="006A1CE4" w:rsidRPr="00E67E0D" w:rsidRDefault="006A1CE4" w:rsidP="00E7499B">
            <w:pPr>
              <w:pStyle w:val="TAL"/>
              <w:rPr>
                <w:ins w:id="5345" w:author="Issam" w:date="2019-02-12T23:38:00Z"/>
                <w:rFonts w:eastAsia="Batang"/>
                <w:b/>
                <w:lang w:eastAsia="ja-JP"/>
              </w:rPr>
            </w:pPr>
            <w:ins w:id="5346" w:author="Issam" w:date="2019-02-12T23:38:00Z">
              <w:r w:rsidRPr="00E67E0D">
                <w:rPr>
                  <w:rFonts w:eastAsia="Batang"/>
                  <w:b/>
                  <w:lang w:eastAsia="ja-JP"/>
                </w:rPr>
                <w:t>QoS Flow Add or Modify Request List</w:t>
              </w:r>
            </w:ins>
          </w:p>
        </w:tc>
        <w:tc>
          <w:tcPr>
            <w:tcW w:w="1080" w:type="dxa"/>
          </w:tcPr>
          <w:p w14:paraId="446351D6" w14:textId="77777777" w:rsidR="006A1CE4" w:rsidRPr="00E67E0D" w:rsidRDefault="006A1CE4" w:rsidP="00E7499B">
            <w:pPr>
              <w:pStyle w:val="TAL"/>
              <w:rPr>
                <w:ins w:id="5347" w:author="Issam" w:date="2019-02-12T23:38:00Z"/>
                <w:rFonts w:eastAsia="SimSun"/>
                <w:lang w:eastAsia="zh-CN"/>
              </w:rPr>
            </w:pPr>
          </w:p>
        </w:tc>
        <w:tc>
          <w:tcPr>
            <w:tcW w:w="1080" w:type="dxa"/>
          </w:tcPr>
          <w:p w14:paraId="3147635F" w14:textId="77777777" w:rsidR="006A1CE4" w:rsidRPr="00E67E0D" w:rsidRDefault="006A1CE4" w:rsidP="00E7499B">
            <w:pPr>
              <w:pStyle w:val="TAL"/>
              <w:rPr>
                <w:ins w:id="5348" w:author="Issam" w:date="2019-02-12T23:38:00Z"/>
                <w:i/>
                <w:lang w:eastAsia="ja-JP"/>
              </w:rPr>
            </w:pPr>
            <w:ins w:id="5349" w:author="Issam" w:date="2019-02-12T23:38:00Z">
              <w:r w:rsidRPr="00E67E0D">
                <w:rPr>
                  <w:i/>
                  <w:lang w:eastAsia="ja-JP"/>
                </w:rPr>
                <w:t>0..1</w:t>
              </w:r>
            </w:ins>
          </w:p>
        </w:tc>
        <w:tc>
          <w:tcPr>
            <w:tcW w:w="1512" w:type="dxa"/>
          </w:tcPr>
          <w:p w14:paraId="1ABC0B2E" w14:textId="77777777" w:rsidR="006A1CE4" w:rsidRPr="00E67E0D" w:rsidRDefault="006A1CE4" w:rsidP="00E7499B">
            <w:pPr>
              <w:pStyle w:val="TAL"/>
              <w:rPr>
                <w:ins w:id="5350" w:author="Issam" w:date="2019-02-12T23:38:00Z"/>
                <w:lang w:eastAsia="ja-JP"/>
              </w:rPr>
            </w:pPr>
          </w:p>
        </w:tc>
        <w:tc>
          <w:tcPr>
            <w:tcW w:w="1728" w:type="dxa"/>
          </w:tcPr>
          <w:p w14:paraId="3B05AB1E" w14:textId="77777777" w:rsidR="006A1CE4" w:rsidRPr="00E67E0D" w:rsidRDefault="006A1CE4" w:rsidP="00E7499B">
            <w:pPr>
              <w:pStyle w:val="TAL"/>
              <w:rPr>
                <w:ins w:id="5351" w:author="Issam" w:date="2019-02-12T23:38:00Z"/>
                <w:lang w:eastAsia="ja-JP"/>
              </w:rPr>
            </w:pPr>
          </w:p>
        </w:tc>
        <w:tc>
          <w:tcPr>
            <w:tcW w:w="1080" w:type="dxa"/>
          </w:tcPr>
          <w:p w14:paraId="63827BB5" w14:textId="77777777" w:rsidR="006A1CE4" w:rsidRPr="00E67E0D" w:rsidRDefault="006A1CE4" w:rsidP="00E7499B">
            <w:pPr>
              <w:pStyle w:val="TAL"/>
              <w:jc w:val="center"/>
              <w:rPr>
                <w:ins w:id="5352" w:author="Issam" w:date="2019-02-12T23:38:00Z"/>
                <w:lang w:eastAsia="ja-JP"/>
              </w:rPr>
            </w:pPr>
            <w:ins w:id="5353" w:author="Issam" w:date="2019-02-12T23:38:00Z">
              <w:r w:rsidRPr="00E67E0D">
                <w:rPr>
                  <w:lang w:eastAsia="ja-JP"/>
                </w:rPr>
                <w:t>YES</w:t>
              </w:r>
            </w:ins>
          </w:p>
        </w:tc>
        <w:tc>
          <w:tcPr>
            <w:tcW w:w="1080" w:type="dxa"/>
          </w:tcPr>
          <w:p w14:paraId="1FD0B87B" w14:textId="77777777" w:rsidR="006A1CE4" w:rsidRPr="00E67E0D" w:rsidRDefault="006A1CE4" w:rsidP="00E7499B">
            <w:pPr>
              <w:pStyle w:val="TAL"/>
              <w:jc w:val="center"/>
              <w:rPr>
                <w:ins w:id="5354" w:author="Issam" w:date="2019-02-12T23:38:00Z"/>
                <w:lang w:eastAsia="ja-JP"/>
              </w:rPr>
            </w:pPr>
            <w:ins w:id="5355" w:author="Issam" w:date="2019-02-12T23:38:00Z">
              <w:r w:rsidRPr="00E67E0D">
                <w:rPr>
                  <w:lang w:eastAsia="ja-JP"/>
                </w:rPr>
                <w:t>reject</w:t>
              </w:r>
            </w:ins>
          </w:p>
        </w:tc>
      </w:tr>
      <w:tr w:rsidR="006A1CE4" w:rsidRPr="00E67E0D" w14:paraId="55A83BAE" w14:textId="77777777" w:rsidTr="00E7499B">
        <w:trPr>
          <w:ins w:id="5356" w:author="Issam" w:date="2019-02-12T23:38:00Z"/>
        </w:trPr>
        <w:tc>
          <w:tcPr>
            <w:tcW w:w="2160" w:type="dxa"/>
          </w:tcPr>
          <w:p w14:paraId="70D8D509" w14:textId="77777777" w:rsidR="006A1CE4" w:rsidRPr="00E67E0D" w:rsidRDefault="006A1CE4" w:rsidP="00E7499B">
            <w:pPr>
              <w:pStyle w:val="TAL"/>
              <w:ind w:left="72"/>
              <w:rPr>
                <w:ins w:id="5357" w:author="Issam" w:date="2019-02-12T23:38:00Z"/>
                <w:rFonts w:eastAsia="Batang"/>
                <w:b/>
                <w:lang w:eastAsia="ja-JP"/>
              </w:rPr>
            </w:pPr>
            <w:ins w:id="5358" w:author="Issam" w:date="2019-02-12T23:38:00Z">
              <w:r w:rsidRPr="00E67E0D">
                <w:rPr>
                  <w:rFonts w:eastAsia="Batang"/>
                  <w:b/>
                  <w:lang w:eastAsia="ja-JP"/>
                </w:rPr>
                <w:t>&gt;QoS Flow Add or Modify Request Item</w:t>
              </w:r>
            </w:ins>
          </w:p>
        </w:tc>
        <w:tc>
          <w:tcPr>
            <w:tcW w:w="1080" w:type="dxa"/>
          </w:tcPr>
          <w:p w14:paraId="4971B18E" w14:textId="77777777" w:rsidR="006A1CE4" w:rsidRPr="00E67E0D" w:rsidRDefault="006A1CE4" w:rsidP="00E7499B">
            <w:pPr>
              <w:pStyle w:val="TAL"/>
              <w:rPr>
                <w:ins w:id="5359" w:author="Issam" w:date="2019-02-12T23:38:00Z"/>
                <w:rFonts w:eastAsia="SimSun"/>
                <w:lang w:eastAsia="zh-CN"/>
              </w:rPr>
            </w:pPr>
          </w:p>
        </w:tc>
        <w:tc>
          <w:tcPr>
            <w:tcW w:w="1080" w:type="dxa"/>
          </w:tcPr>
          <w:p w14:paraId="29B57505" w14:textId="77777777" w:rsidR="006A1CE4" w:rsidRPr="00E67E0D" w:rsidRDefault="006A1CE4" w:rsidP="00E7499B">
            <w:pPr>
              <w:pStyle w:val="TAL"/>
              <w:rPr>
                <w:ins w:id="5360" w:author="Issam" w:date="2019-02-12T23:38:00Z"/>
                <w:i/>
                <w:lang w:eastAsia="ja-JP"/>
              </w:rPr>
            </w:pPr>
            <w:ins w:id="5361" w:author="Issam" w:date="2019-02-12T23:38:00Z">
              <w:r w:rsidRPr="00E67E0D">
                <w:rPr>
                  <w:bCs/>
                  <w:i/>
                  <w:szCs w:val="18"/>
                  <w:lang w:eastAsia="ja-JP"/>
                </w:rPr>
                <w:t>1..&lt;maxnoofQoSFlows&gt;</w:t>
              </w:r>
            </w:ins>
          </w:p>
        </w:tc>
        <w:tc>
          <w:tcPr>
            <w:tcW w:w="1512" w:type="dxa"/>
          </w:tcPr>
          <w:p w14:paraId="315711E4" w14:textId="77777777" w:rsidR="006A1CE4" w:rsidRPr="00E67E0D" w:rsidRDefault="006A1CE4" w:rsidP="00E7499B">
            <w:pPr>
              <w:pStyle w:val="TAL"/>
              <w:rPr>
                <w:ins w:id="5362" w:author="Issam" w:date="2019-02-12T23:38:00Z"/>
                <w:lang w:eastAsia="ja-JP"/>
              </w:rPr>
            </w:pPr>
          </w:p>
        </w:tc>
        <w:tc>
          <w:tcPr>
            <w:tcW w:w="1728" w:type="dxa"/>
          </w:tcPr>
          <w:p w14:paraId="74561FD5" w14:textId="77777777" w:rsidR="006A1CE4" w:rsidRPr="00E67E0D" w:rsidRDefault="006A1CE4" w:rsidP="00E7499B">
            <w:pPr>
              <w:pStyle w:val="TAL"/>
              <w:rPr>
                <w:ins w:id="5363" w:author="Issam" w:date="2019-02-12T23:38:00Z"/>
                <w:lang w:eastAsia="ja-JP"/>
              </w:rPr>
            </w:pPr>
          </w:p>
        </w:tc>
        <w:tc>
          <w:tcPr>
            <w:tcW w:w="1080" w:type="dxa"/>
          </w:tcPr>
          <w:p w14:paraId="27101D93" w14:textId="77777777" w:rsidR="006A1CE4" w:rsidRPr="00E67E0D" w:rsidRDefault="006A1CE4" w:rsidP="00E7499B">
            <w:pPr>
              <w:pStyle w:val="TAL"/>
              <w:jc w:val="center"/>
              <w:rPr>
                <w:ins w:id="5364" w:author="Issam" w:date="2019-02-12T23:38:00Z"/>
                <w:lang w:eastAsia="ja-JP"/>
              </w:rPr>
            </w:pPr>
            <w:ins w:id="5365" w:author="Issam" w:date="2019-02-12T23:38:00Z">
              <w:r w:rsidRPr="00E67E0D">
                <w:rPr>
                  <w:lang w:eastAsia="ja-JP"/>
                </w:rPr>
                <w:t>-</w:t>
              </w:r>
            </w:ins>
          </w:p>
        </w:tc>
        <w:tc>
          <w:tcPr>
            <w:tcW w:w="1080" w:type="dxa"/>
          </w:tcPr>
          <w:p w14:paraId="304B5929" w14:textId="77777777" w:rsidR="006A1CE4" w:rsidRPr="00E67E0D" w:rsidRDefault="006A1CE4" w:rsidP="00E7499B">
            <w:pPr>
              <w:pStyle w:val="TAL"/>
              <w:jc w:val="center"/>
              <w:rPr>
                <w:ins w:id="5366" w:author="Issam" w:date="2019-02-12T23:38:00Z"/>
                <w:lang w:eastAsia="ja-JP"/>
              </w:rPr>
            </w:pPr>
          </w:p>
        </w:tc>
      </w:tr>
      <w:tr w:rsidR="006A1CE4" w:rsidRPr="00E67E0D" w14:paraId="15B45273" w14:textId="77777777" w:rsidTr="00E7499B">
        <w:trPr>
          <w:ins w:id="5367" w:author="Issam" w:date="2019-02-12T23:38:00Z"/>
        </w:trPr>
        <w:tc>
          <w:tcPr>
            <w:tcW w:w="2160" w:type="dxa"/>
          </w:tcPr>
          <w:p w14:paraId="32066E7C" w14:textId="77777777" w:rsidR="006A1CE4" w:rsidRPr="00E67E0D" w:rsidRDefault="006A1CE4" w:rsidP="00E7499B">
            <w:pPr>
              <w:pStyle w:val="TAL"/>
              <w:ind w:left="162"/>
              <w:rPr>
                <w:ins w:id="5368" w:author="Issam" w:date="2019-02-12T23:38:00Z"/>
                <w:rFonts w:eastAsia="Batang"/>
                <w:lang w:eastAsia="ja-JP"/>
              </w:rPr>
            </w:pPr>
            <w:ins w:id="5369" w:author="Issam" w:date="2019-02-12T23:38:00Z">
              <w:r w:rsidRPr="00E67E0D">
                <w:rPr>
                  <w:rFonts w:eastAsia="Batang"/>
                  <w:lang w:eastAsia="ja-JP"/>
                </w:rPr>
                <w:t xml:space="preserve">&gt;&gt;QoS Flow </w:t>
              </w:r>
              <w:r w:rsidRPr="00E67E0D">
                <w:rPr>
                  <w:lang w:eastAsia="ja-JP"/>
                </w:rPr>
                <w:t>Identifier</w:t>
              </w:r>
            </w:ins>
          </w:p>
        </w:tc>
        <w:tc>
          <w:tcPr>
            <w:tcW w:w="1080" w:type="dxa"/>
          </w:tcPr>
          <w:p w14:paraId="3BC95095" w14:textId="77777777" w:rsidR="006A1CE4" w:rsidRPr="00E67E0D" w:rsidRDefault="006A1CE4" w:rsidP="00E7499B">
            <w:pPr>
              <w:pStyle w:val="TAL"/>
              <w:rPr>
                <w:ins w:id="5370" w:author="Issam" w:date="2019-02-12T23:38:00Z"/>
                <w:rFonts w:eastAsia="SimSun"/>
                <w:lang w:eastAsia="zh-CN"/>
              </w:rPr>
            </w:pPr>
            <w:ins w:id="5371" w:author="Issam" w:date="2019-02-12T23:38:00Z">
              <w:r w:rsidRPr="00E67E0D">
                <w:rPr>
                  <w:rFonts w:eastAsia="SimSun"/>
                  <w:lang w:eastAsia="zh-CN"/>
                </w:rPr>
                <w:t>M</w:t>
              </w:r>
            </w:ins>
          </w:p>
        </w:tc>
        <w:tc>
          <w:tcPr>
            <w:tcW w:w="1080" w:type="dxa"/>
          </w:tcPr>
          <w:p w14:paraId="35252D2F" w14:textId="77777777" w:rsidR="006A1CE4" w:rsidRPr="00E67E0D" w:rsidRDefault="006A1CE4" w:rsidP="00E7499B">
            <w:pPr>
              <w:pStyle w:val="TAL"/>
              <w:rPr>
                <w:ins w:id="5372" w:author="Issam" w:date="2019-02-12T23:38:00Z"/>
                <w:bCs/>
                <w:i/>
                <w:szCs w:val="18"/>
                <w:lang w:eastAsia="ja-JP"/>
              </w:rPr>
            </w:pPr>
          </w:p>
        </w:tc>
        <w:tc>
          <w:tcPr>
            <w:tcW w:w="1512" w:type="dxa"/>
          </w:tcPr>
          <w:p w14:paraId="6E4341BB" w14:textId="77777777" w:rsidR="006A1CE4" w:rsidRPr="00E67E0D" w:rsidRDefault="006A1CE4" w:rsidP="00E7499B">
            <w:pPr>
              <w:pStyle w:val="TAL"/>
              <w:rPr>
                <w:ins w:id="5373" w:author="Issam" w:date="2019-02-12T23:38:00Z"/>
                <w:lang w:eastAsia="ja-JP"/>
              </w:rPr>
            </w:pPr>
            <w:ins w:id="5374" w:author="Issam" w:date="2019-02-12T23:38:00Z">
              <w:r w:rsidRPr="00E67E0D">
                <w:rPr>
                  <w:lang w:eastAsia="ja-JP"/>
                </w:rPr>
                <w:t>9.3.1.51</w:t>
              </w:r>
            </w:ins>
          </w:p>
        </w:tc>
        <w:tc>
          <w:tcPr>
            <w:tcW w:w="1728" w:type="dxa"/>
          </w:tcPr>
          <w:p w14:paraId="253DA516" w14:textId="77777777" w:rsidR="006A1CE4" w:rsidRPr="00E67E0D" w:rsidRDefault="006A1CE4" w:rsidP="00E7499B">
            <w:pPr>
              <w:pStyle w:val="TAL"/>
              <w:rPr>
                <w:ins w:id="5375" w:author="Issam" w:date="2019-02-12T23:38:00Z"/>
                <w:lang w:eastAsia="ja-JP"/>
              </w:rPr>
            </w:pPr>
          </w:p>
        </w:tc>
        <w:tc>
          <w:tcPr>
            <w:tcW w:w="1080" w:type="dxa"/>
          </w:tcPr>
          <w:p w14:paraId="48F30419" w14:textId="77777777" w:rsidR="006A1CE4" w:rsidRPr="00E67E0D" w:rsidRDefault="006A1CE4" w:rsidP="00E7499B">
            <w:pPr>
              <w:pStyle w:val="TAL"/>
              <w:jc w:val="center"/>
              <w:rPr>
                <w:ins w:id="5376" w:author="Issam" w:date="2019-02-12T23:38:00Z"/>
                <w:lang w:eastAsia="ja-JP"/>
              </w:rPr>
            </w:pPr>
            <w:ins w:id="5377" w:author="Issam" w:date="2019-02-12T23:38:00Z">
              <w:r w:rsidRPr="00E67E0D">
                <w:rPr>
                  <w:lang w:eastAsia="ja-JP"/>
                </w:rPr>
                <w:t>-</w:t>
              </w:r>
            </w:ins>
          </w:p>
        </w:tc>
        <w:tc>
          <w:tcPr>
            <w:tcW w:w="1080" w:type="dxa"/>
          </w:tcPr>
          <w:p w14:paraId="2DF11B62" w14:textId="77777777" w:rsidR="006A1CE4" w:rsidRPr="00E67E0D" w:rsidRDefault="006A1CE4" w:rsidP="00E7499B">
            <w:pPr>
              <w:pStyle w:val="TAL"/>
              <w:jc w:val="center"/>
              <w:rPr>
                <w:ins w:id="5378" w:author="Issam" w:date="2019-02-12T23:38:00Z"/>
                <w:lang w:eastAsia="ja-JP"/>
              </w:rPr>
            </w:pPr>
          </w:p>
        </w:tc>
      </w:tr>
      <w:tr w:rsidR="006A1CE4" w:rsidRPr="00E67E0D" w14:paraId="1056EBAB" w14:textId="77777777" w:rsidTr="00E7499B">
        <w:trPr>
          <w:ins w:id="5379" w:author="Issam" w:date="2019-02-12T23:38:00Z"/>
        </w:trPr>
        <w:tc>
          <w:tcPr>
            <w:tcW w:w="2160" w:type="dxa"/>
          </w:tcPr>
          <w:p w14:paraId="41CBC312" w14:textId="77777777" w:rsidR="006A1CE4" w:rsidRPr="00E67E0D" w:rsidRDefault="006A1CE4" w:rsidP="00E7499B">
            <w:pPr>
              <w:pStyle w:val="TAL"/>
              <w:ind w:left="162"/>
              <w:rPr>
                <w:ins w:id="5380" w:author="Issam" w:date="2019-02-12T23:38:00Z"/>
                <w:rFonts w:eastAsia="Batang"/>
                <w:lang w:eastAsia="ja-JP"/>
              </w:rPr>
            </w:pPr>
            <w:ins w:id="5381" w:author="Issam" w:date="2019-02-12T23:38:00Z">
              <w:r w:rsidRPr="00E67E0D">
                <w:rPr>
                  <w:rFonts w:eastAsia="Batang"/>
                  <w:lang w:eastAsia="ja-JP"/>
                </w:rPr>
                <w:t>&gt;&gt;QoS Flow Level QoS Parameters</w:t>
              </w:r>
            </w:ins>
          </w:p>
        </w:tc>
        <w:tc>
          <w:tcPr>
            <w:tcW w:w="1080" w:type="dxa"/>
          </w:tcPr>
          <w:p w14:paraId="41075358" w14:textId="77777777" w:rsidR="006A1CE4" w:rsidRPr="00E67E0D" w:rsidRDefault="006A1CE4" w:rsidP="00E7499B">
            <w:pPr>
              <w:pStyle w:val="TAL"/>
              <w:rPr>
                <w:ins w:id="5382" w:author="Issam" w:date="2019-02-12T23:38:00Z"/>
                <w:rFonts w:eastAsia="SimSun"/>
                <w:lang w:eastAsia="zh-CN"/>
              </w:rPr>
            </w:pPr>
            <w:ins w:id="5383" w:author="Issam" w:date="2019-02-12T23:38:00Z">
              <w:r w:rsidRPr="00E67E0D">
                <w:rPr>
                  <w:rFonts w:eastAsia="SimSun"/>
                  <w:lang w:eastAsia="zh-CN"/>
                </w:rPr>
                <w:t>O</w:t>
              </w:r>
            </w:ins>
          </w:p>
        </w:tc>
        <w:tc>
          <w:tcPr>
            <w:tcW w:w="1080" w:type="dxa"/>
          </w:tcPr>
          <w:p w14:paraId="51152D96" w14:textId="77777777" w:rsidR="006A1CE4" w:rsidRPr="00E67E0D" w:rsidRDefault="006A1CE4" w:rsidP="00E7499B">
            <w:pPr>
              <w:pStyle w:val="TAL"/>
              <w:rPr>
                <w:ins w:id="5384" w:author="Issam" w:date="2019-02-12T23:38:00Z"/>
                <w:bCs/>
                <w:i/>
                <w:szCs w:val="18"/>
                <w:lang w:eastAsia="ja-JP"/>
              </w:rPr>
            </w:pPr>
          </w:p>
        </w:tc>
        <w:tc>
          <w:tcPr>
            <w:tcW w:w="1512" w:type="dxa"/>
          </w:tcPr>
          <w:p w14:paraId="3482AC6F" w14:textId="77777777" w:rsidR="006A1CE4" w:rsidRPr="00E67E0D" w:rsidRDefault="006A1CE4" w:rsidP="00E7499B">
            <w:pPr>
              <w:pStyle w:val="TAL"/>
              <w:rPr>
                <w:ins w:id="5385" w:author="Issam" w:date="2019-02-12T23:38:00Z"/>
                <w:lang w:eastAsia="ja-JP"/>
              </w:rPr>
            </w:pPr>
            <w:ins w:id="5386" w:author="Issam" w:date="2019-02-12T23:38:00Z">
              <w:r w:rsidRPr="00E67E0D">
                <w:rPr>
                  <w:lang w:eastAsia="ja-JP"/>
                </w:rPr>
                <w:t>9.3.1.12</w:t>
              </w:r>
            </w:ins>
          </w:p>
        </w:tc>
        <w:tc>
          <w:tcPr>
            <w:tcW w:w="1728" w:type="dxa"/>
          </w:tcPr>
          <w:p w14:paraId="141DE91B" w14:textId="77777777" w:rsidR="006A1CE4" w:rsidRPr="00E67E0D" w:rsidRDefault="006A1CE4" w:rsidP="00E7499B">
            <w:pPr>
              <w:pStyle w:val="TAL"/>
              <w:rPr>
                <w:ins w:id="5387" w:author="Issam" w:date="2019-02-12T23:38:00Z"/>
                <w:lang w:eastAsia="ja-JP"/>
              </w:rPr>
            </w:pPr>
          </w:p>
        </w:tc>
        <w:tc>
          <w:tcPr>
            <w:tcW w:w="1080" w:type="dxa"/>
          </w:tcPr>
          <w:p w14:paraId="5A846EEC" w14:textId="77777777" w:rsidR="006A1CE4" w:rsidRPr="00E67E0D" w:rsidRDefault="006A1CE4" w:rsidP="00E7499B">
            <w:pPr>
              <w:pStyle w:val="TAL"/>
              <w:jc w:val="center"/>
              <w:rPr>
                <w:ins w:id="5388" w:author="Issam" w:date="2019-02-12T23:38:00Z"/>
                <w:lang w:eastAsia="ja-JP"/>
              </w:rPr>
            </w:pPr>
            <w:ins w:id="5389" w:author="Issam" w:date="2019-02-12T23:38:00Z">
              <w:r w:rsidRPr="00E67E0D">
                <w:rPr>
                  <w:lang w:eastAsia="ja-JP"/>
                </w:rPr>
                <w:t>-</w:t>
              </w:r>
            </w:ins>
          </w:p>
        </w:tc>
        <w:tc>
          <w:tcPr>
            <w:tcW w:w="1080" w:type="dxa"/>
          </w:tcPr>
          <w:p w14:paraId="25A043D4" w14:textId="77777777" w:rsidR="006A1CE4" w:rsidRPr="00E67E0D" w:rsidRDefault="006A1CE4" w:rsidP="00E7499B">
            <w:pPr>
              <w:pStyle w:val="TAL"/>
              <w:jc w:val="center"/>
              <w:rPr>
                <w:ins w:id="5390" w:author="Issam" w:date="2019-02-12T23:38:00Z"/>
                <w:lang w:eastAsia="ja-JP"/>
              </w:rPr>
            </w:pPr>
          </w:p>
        </w:tc>
      </w:tr>
      <w:tr w:rsidR="006A1CE4" w:rsidRPr="00E67E0D" w14:paraId="6FFC30EC" w14:textId="77777777" w:rsidTr="00E7499B">
        <w:trPr>
          <w:ins w:id="5391" w:author="Issam" w:date="2019-02-12T23:38:00Z"/>
        </w:trPr>
        <w:tc>
          <w:tcPr>
            <w:tcW w:w="2160" w:type="dxa"/>
          </w:tcPr>
          <w:p w14:paraId="719BB5D1" w14:textId="77777777" w:rsidR="006A1CE4" w:rsidRPr="00E67E0D" w:rsidRDefault="006A1CE4" w:rsidP="00E7499B">
            <w:pPr>
              <w:pStyle w:val="TAL"/>
              <w:ind w:left="162"/>
              <w:rPr>
                <w:ins w:id="5392" w:author="Issam" w:date="2019-02-12T23:38:00Z"/>
                <w:rFonts w:eastAsia="Batang"/>
                <w:lang w:eastAsia="ja-JP"/>
              </w:rPr>
            </w:pPr>
            <w:ins w:id="5393" w:author="Issam" w:date="2019-02-12T23:38:00Z">
              <w:r w:rsidRPr="00E67E0D">
                <w:rPr>
                  <w:rFonts w:eastAsia="Batang"/>
                  <w:lang w:eastAsia="ja-JP"/>
                </w:rPr>
                <w:t>&gt;&gt;E-RAB ID</w:t>
              </w:r>
            </w:ins>
          </w:p>
        </w:tc>
        <w:tc>
          <w:tcPr>
            <w:tcW w:w="1080" w:type="dxa"/>
          </w:tcPr>
          <w:p w14:paraId="7D9B03B0" w14:textId="77777777" w:rsidR="006A1CE4" w:rsidRPr="00E67E0D" w:rsidRDefault="006A1CE4" w:rsidP="00E7499B">
            <w:pPr>
              <w:pStyle w:val="TAL"/>
              <w:rPr>
                <w:ins w:id="5394" w:author="Issam" w:date="2019-02-12T23:38:00Z"/>
                <w:rFonts w:eastAsia="SimSun"/>
                <w:lang w:eastAsia="zh-CN"/>
              </w:rPr>
            </w:pPr>
            <w:ins w:id="5395" w:author="Issam" w:date="2019-02-12T23:38:00Z">
              <w:r w:rsidRPr="00E67E0D">
                <w:rPr>
                  <w:rFonts w:eastAsia="SimSun"/>
                  <w:lang w:eastAsia="zh-CN"/>
                </w:rPr>
                <w:t>O</w:t>
              </w:r>
            </w:ins>
          </w:p>
        </w:tc>
        <w:tc>
          <w:tcPr>
            <w:tcW w:w="1080" w:type="dxa"/>
          </w:tcPr>
          <w:p w14:paraId="3EE98560" w14:textId="77777777" w:rsidR="006A1CE4" w:rsidRPr="00E67E0D" w:rsidRDefault="006A1CE4" w:rsidP="00E7499B">
            <w:pPr>
              <w:pStyle w:val="TAL"/>
              <w:rPr>
                <w:ins w:id="5396" w:author="Issam" w:date="2019-02-12T23:38:00Z"/>
                <w:bCs/>
                <w:i/>
                <w:szCs w:val="18"/>
                <w:lang w:eastAsia="ja-JP"/>
              </w:rPr>
            </w:pPr>
          </w:p>
        </w:tc>
        <w:tc>
          <w:tcPr>
            <w:tcW w:w="1512" w:type="dxa"/>
          </w:tcPr>
          <w:p w14:paraId="1FAE9941" w14:textId="77777777" w:rsidR="006A1CE4" w:rsidRPr="00E67E0D" w:rsidRDefault="006A1CE4" w:rsidP="00E7499B">
            <w:pPr>
              <w:pStyle w:val="TAL"/>
              <w:rPr>
                <w:ins w:id="5397" w:author="Issam" w:date="2019-02-12T23:38:00Z"/>
                <w:lang w:eastAsia="ja-JP"/>
              </w:rPr>
            </w:pPr>
            <w:ins w:id="5398" w:author="Issam" w:date="2019-02-12T23:38:00Z">
              <w:r w:rsidRPr="00E67E0D">
                <w:rPr>
                  <w:lang w:eastAsia="ja-JP"/>
                </w:rPr>
                <w:t>9.3.2.3</w:t>
              </w:r>
            </w:ins>
          </w:p>
        </w:tc>
        <w:tc>
          <w:tcPr>
            <w:tcW w:w="1728" w:type="dxa"/>
          </w:tcPr>
          <w:p w14:paraId="083A233D" w14:textId="77777777" w:rsidR="006A1CE4" w:rsidRPr="00E67E0D" w:rsidRDefault="006A1CE4" w:rsidP="00E7499B">
            <w:pPr>
              <w:pStyle w:val="TAL"/>
              <w:rPr>
                <w:ins w:id="5399" w:author="Issam" w:date="2019-02-12T23:38:00Z"/>
                <w:lang w:eastAsia="ja-JP"/>
              </w:rPr>
            </w:pPr>
          </w:p>
        </w:tc>
        <w:tc>
          <w:tcPr>
            <w:tcW w:w="1080" w:type="dxa"/>
          </w:tcPr>
          <w:p w14:paraId="39669FB8" w14:textId="77777777" w:rsidR="006A1CE4" w:rsidRPr="00E67E0D" w:rsidRDefault="006A1CE4" w:rsidP="00E7499B">
            <w:pPr>
              <w:pStyle w:val="TAL"/>
              <w:jc w:val="center"/>
              <w:rPr>
                <w:ins w:id="5400" w:author="Issam" w:date="2019-02-12T23:38:00Z"/>
                <w:lang w:eastAsia="ja-JP"/>
              </w:rPr>
            </w:pPr>
            <w:ins w:id="5401" w:author="Issam" w:date="2019-02-12T23:38:00Z">
              <w:r w:rsidRPr="00E67E0D">
                <w:rPr>
                  <w:lang w:eastAsia="ja-JP"/>
                </w:rPr>
                <w:t>-</w:t>
              </w:r>
            </w:ins>
          </w:p>
        </w:tc>
        <w:tc>
          <w:tcPr>
            <w:tcW w:w="1080" w:type="dxa"/>
          </w:tcPr>
          <w:p w14:paraId="310A3767" w14:textId="77777777" w:rsidR="006A1CE4" w:rsidRPr="00E67E0D" w:rsidRDefault="006A1CE4" w:rsidP="00E7499B">
            <w:pPr>
              <w:pStyle w:val="TAL"/>
              <w:jc w:val="center"/>
              <w:rPr>
                <w:ins w:id="5402" w:author="Issam" w:date="2019-02-12T23:38:00Z"/>
                <w:lang w:eastAsia="ja-JP"/>
              </w:rPr>
            </w:pPr>
          </w:p>
        </w:tc>
      </w:tr>
      <w:tr w:rsidR="006A1CE4" w:rsidRPr="00E67E0D" w14:paraId="41EB304A" w14:textId="77777777" w:rsidTr="00E7499B">
        <w:trPr>
          <w:ins w:id="5403" w:author="Issam" w:date="2019-02-12T23:38:00Z"/>
        </w:trPr>
        <w:tc>
          <w:tcPr>
            <w:tcW w:w="2160" w:type="dxa"/>
          </w:tcPr>
          <w:p w14:paraId="38EDCB04" w14:textId="77777777" w:rsidR="006A1CE4" w:rsidRPr="00E67E0D" w:rsidRDefault="006A1CE4" w:rsidP="00E7499B">
            <w:pPr>
              <w:pStyle w:val="TAL"/>
              <w:rPr>
                <w:ins w:id="5404" w:author="Issam" w:date="2019-02-12T23:38:00Z"/>
                <w:rFonts w:eastAsia="Batang"/>
                <w:lang w:eastAsia="ja-JP"/>
              </w:rPr>
            </w:pPr>
            <w:ins w:id="5405" w:author="Issam" w:date="2019-02-12T23:38:00Z">
              <w:r w:rsidRPr="00E67E0D">
                <w:rPr>
                  <w:rFonts w:eastAsia="Batang"/>
                  <w:lang w:eastAsia="ja-JP"/>
                </w:rPr>
                <w:t>QoS Flow to Release List</w:t>
              </w:r>
            </w:ins>
          </w:p>
        </w:tc>
        <w:tc>
          <w:tcPr>
            <w:tcW w:w="1080" w:type="dxa"/>
          </w:tcPr>
          <w:p w14:paraId="159226E8" w14:textId="77777777" w:rsidR="006A1CE4" w:rsidRPr="00E67E0D" w:rsidRDefault="006A1CE4" w:rsidP="00E7499B">
            <w:pPr>
              <w:pStyle w:val="TAL"/>
              <w:rPr>
                <w:ins w:id="5406" w:author="Issam" w:date="2019-02-12T23:38:00Z"/>
                <w:rFonts w:eastAsia="SimSun"/>
                <w:lang w:eastAsia="zh-CN"/>
              </w:rPr>
            </w:pPr>
            <w:ins w:id="5407" w:author="Issam" w:date="2019-02-12T23:38:00Z">
              <w:r w:rsidRPr="00E67E0D">
                <w:rPr>
                  <w:rFonts w:eastAsia="SimSun"/>
                  <w:lang w:eastAsia="zh-CN"/>
                </w:rPr>
                <w:t>O</w:t>
              </w:r>
            </w:ins>
          </w:p>
        </w:tc>
        <w:tc>
          <w:tcPr>
            <w:tcW w:w="1080" w:type="dxa"/>
          </w:tcPr>
          <w:p w14:paraId="22EB4C94" w14:textId="77777777" w:rsidR="006A1CE4" w:rsidRPr="00E67E0D" w:rsidRDefault="006A1CE4" w:rsidP="00E7499B">
            <w:pPr>
              <w:pStyle w:val="TAL"/>
              <w:rPr>
                <w:ins w:id="5408" w:author="Issam" w:date="2019-02-12T23:38:00Z"/>
                <w:bCs/>
                <w:i/>
                <w:szCs w:val="18"/>
                <w:lang w:eastAsia="ja-JP"/>
              </w:rPr>
            </w:pPr>
          </w:p>
        </w:tc>
        <w:tc>
          <w:tcPr>
            <w:tcW w:w="1512" w:type="dxa"/>
          </w:tcPr>
          <w:p w14:paraId="37E58961" w14:textId="77777777" w:rsidR="006A1CE4" w:rsidRPr="00E67E0D" w:rsidRDefault="006A1CE4" w:rsidP="00E7499B">
            <w:pPr>
              <w:pStyle w:val="TAL"/>
              <w:rPr>
                <w:ins w:id="5409" w:author="Issam" w:date="2019-02-12T23:38:00Z"/>
                <w:lang w:eastAsia="ja-JP"/>
              </w:rPr>
            </w:pPr>
            <w:ins w:id="5410" w:author="Issam" w:date="2019-02-12T23:38:00Z">
              <w:r w:rsidRPr="00E67E0D">
                <w:rPr>
                  <w:lang w:eastAsia="ja-JP"/>
                </w:rPr>
                <w:t>QoS Flow List</w:t>
              </w:r>
            </w:ins>
          </w:p>
          <w:p w14:paraId="7BD4303E" w14:textId="77777777" w:rsidR="006A1CE4" w:rsidRPr="00E67E0D" w:rsidRDefault="006A1CE4" w:rsidP="00E7499B">
            <w:pPr>
              <w:pStyle w:val="TAL"/>
              <w:rPr>
                <w:ins w:id="5411" w:author="Issam" w:date="2019-02-12T23:38:00Z"/>
                <w:lang w:eastAsia="ja-JP"/>
              </w:rPr>
            </w:pPr>
            <w:ins w:id="5412" w:author="Issam" w:date="2019-02-12T23:38:00Z">
              <w:r w:rsidRPr="00E67E0D">
                <w:rPr>
                  <w:lang w:eastAsia="ja-JP"/>
                </w:rPr>
                <w:t>9.3.1.13</w:t>
              </w:r>
            </w:ins>
          </w:p>
        </w:tc>
        <w:tc>
          <w:tcPr>
            <w:tcW w:w="1728" w:type="dxa"/>
          </w:tcPr>
          <w:p w14:paraId="164BAAD8" w14:textId="77777777" w:rsidR="006A1CE4" w:rsidRPr="00E67E0D" w:rsidRDefault="006A1CE4" w:rsidP="00E7499B">
            <w:pPr>
              <w:pStyle w:val="TAL"/>
              <w:rPr>
                <w:ins w:id="5413" w:author="Issam" w:date="2019-02-12T23:38:00Z"/>
                <w:lang w:eastAsia="ja-JP"/>
              </w:rPr>
            </w:pPr>
          </w:p>
        </w:tc>
        <w:tc>
          <w:tcPr>
            <w:tcW w:w="1080" w:type="dxa"/>
          </w:tcPr>
          <w:p w14:paraId="6FE5DEBB" w14:textId="77777777" w:rsidR="006A1CE4" w:rsidRPr="00E67E0D" w:rsidRDefault="006A1CE4" w:rsidP="00E7499B">
            <w:pPr>
              <w:pStyle w:val="TAL"/>
              <w:jc w:val="center"/>
              <w:rPr>
                <w:ins w:id="5414" w:author="Issam" w:date="2019-02-12T23:38:00Z"/>
                <w:lang w:eastAsia="ja-JP"/>
              </w:rPr>
            </w:pPr>
            <w:ins w:id="5415" w:author="Issam" w:date="2019-02-12T23:38:00Z">
              <w:r w:rsidRPr="00E67E0D">
                <w:rPr>
                  <w:lang w:eastAsia="ja-JP"/>
                </w:rPr>
                <w:t>YES</w:t>
              </w:r>
            </w:ins>
          </w:p>
        </w:tc>
        <w:tc>
          <w:tcPr>
            <w:tcW w:w="1080" w:type="dxa"/>
          </w:tcPr>
          <w:p w14:paraId="609EA9F6" w14:textId="77777777" w:rsidR="006A1CE4" w:rsidRPr="00E67E0D" w:rsidRDefault="006A1CE4" w:rsidP="00E7499B">
            <w:pPr>
              <w:pStyle w:val="TAL"/>
              <w:jc w:val="center"/>
              <w:rPr>
                <w:ins w:id="5416" w:author="Issam" w:date="2019-02-12T23:38:00Z"/>
                <w:lang w:eastAsia="ja-JP"/>
              </w:rPr>
            </w:pPr>
            <w:ins w:id="5417" w:author="Issam" w:date="2019-02-12T23:38:00Z">
              <w:r w:rsidRPr="00E67E0D">
                <w:rPr>
                  <w:lang w:eastAsia="ja-JP"/>
                </w:rPr>
                <w:t>reject</w:t>
              </w:r>
            </w:ins>
          </w:p>
        </w:tc>
      </w:tr>
      <w:tr w:rsidR="006A1CE4" w:rsidRPr="00E67E0D" w14:paraId="26E06220" w14:textId="77777777" w:rsidTr="00E7499B">
        <w:tblPrEx>
          <w:tblPrExChange w:id="5418" w:author="Issam" w:date="2019-02-12T23:38:00Z">
            <w:tblPrEx>
              <w:tblCellMar>
                <w:top w:w="0" w:type="dxa"/>
                <w:bottom w:w="0" w:type="dxa"/>
              </w:tblCellMar>
            </w:tblPrEx>
          </w:tblPrExChange>
        </w:tblPrEx>
        <w:tc>
          <w:tcPr>
            <w:tcW w:w="2160" w:type="dxa"/>
            <w:tcPrChange w:id="5419" w:author="Issam" w:date="2019-02-12T23:38:00Z">
              <w:tcPr>
                <w:tcW w:w="3528" w:type="dxa"/>
                <w:gridSpan w:val="3"/>
              </w:tcPr>
            </w:tcPrChange>
          </w:tcPr>
          <w:p w14:paraId="76A84C43" w14:textId="7AF65333" w:rsidR="006A1CE4" w:rsidRPr="00E67E0D" w:rsidRDefault="00AE297A" w:rsidP="00E7499B">
            <w:pPr>
              <w:pStyle w:val="TAL"/>
              <w:rPr>
                <w:rFonts w:eastAsia="Batang"/>
                <w:lang w:eastAsia="ja-JP"/>
              </w:rPr>
            </w:pPr>
            <w:del w:id="5420" w:author="Issam" w:date="2019-02-12T23:38:00Z">
              <w:r w:rsidRPr="00FF6A95">
                <w:rPr>
                  <w:lang w:eastAsia="ja-JP"/>
                </w:rPr>
                <w:delText>maxnoof</w:delText>
              </w:r>
              <w:r w:rsidRPr="00FF6A95">
                <w:rPr>
                  <w:rFonts w:eastAsia="SimSun" w:hint="eastAsia"/>
                  <w:lang w:eastAsia="zh-CN"/>
                </w:rPr>
                <w:delText>QoSFlows</w:delText>
              </w:r>
            </w:del>
            <w:ins w:id="5421" w:author="Issam" w:date="2019-02-12T23:38:00Z">
              <w:r w:rsidR="006A1CE4" w:rsidRPr="00E67E0D">
                <w:rPr>
                  <w:lang w:eastAsia="ja-JP"/>
                </w:rPr>
                <w:t>Additional UL NG-U UP TNL Information</w:t>
              </w:r>
            </w:ins>
          </w:p>
        </w:tc>
        <w:tc>
          <w:tcPr>
            <w:tcW w:w="1080" w:type="dxa"/>
            <w:cellIns w:id="5422" w:author="Issam" w:date="2019-02-12T23:38:00Z"/>
            <w:tcPrChange w:id="5423" w:author="Issam" w:date="2019-02-12T23:38:00Z">
              <w:tcPr>
                <w:tcW w:w="3528" w:type="dxa"/>
                <w:gridSpan w:val="2"/>
                <w:cellIns w:id="5424" w:author="Issam" w:date="2019-02-12T23:38:00Z"/>
              </w:tcPr>
            </w:tcPrChange>
          </w:tcPr>
          <w:p w14:paraId="3182AE30" w14:textId="77777777" w:rsidR="006A1CE4" w:rsidRPr="00E67E0D" w:rsidRDefault="006A1CE4" w:rsidP="00E7499B">
            <w:pPr>
              <w:pStyle w:val="TAL"/>
              <w:rPr>
                <w:rFonts w:eastAsia="SimSun"/>
                <w:lang w:eastAsia="zh-CN"/>
              </w:rPr>
            </w:pPr>
            <w:ins w:id="5425" w:author="Issam" w:date="2019-02-12T23:38:00Z">
              <w:r w:rsidRPr="00E67E0D">
                <w:rPr>
                  <w:rFonts w:eastAsia="Batang"/>
                  <w:lang w:eastAsia="ja-JP"/>
                </w:rPr>
                <w:t>O</w:t>
              </w:r>
            </w:ins>
          </w:p>
        </w:tc>
        <w:tc>
          <w:tcPr>
            <w:tcW w:w="1080" w:type="dxa"/>
            <w:cellIns w:id="5426" w:author="Issam" w:date="2019-02-12T23:38:00Z"/>
            <w:tcPrChange w:id="5427" w:author="Issam" w:date="2019-02-12T23:38:00Z">
              <w:tcPr>
                <w:tcW w:w="3528" w:type="dxa"/>
                <w:gridSpan w:val="2"/>
                <w:cellIns w:id="5428" w:author="Issam" w:date="2019-02-12T23:38:00Z"/>
              </w:tcPr>
            </w:tcPrChange>
          </w:tcPr>
          <w:p w14:paraId="7D61270C" w14:textId="77777777" w:rsidR="006A1CE4" w:rsidRPr="00E67E0D" w:rsidRDefault="006A1CE4" w:rsidP="00E7499B">
            <w:pPr>
              <w:pStyle w:val="TAL"/>
              <w:rPr>
                <w:bCs/>
                <w:i/>
                <w:szCs w:val="18"/>
                <w:lang w:eastAsia="ja-JP"/>
              </w:rPr>
            </w:pPr>
          </w:p>
        </w:tc>
        <w:tc>
          <w:tcPr>
            <w:tcW w:w="1512" w:type="dxa"/>
            <w:cellIns w:id="5429" w:author="Issam" w:date="2019-02-12T23:38:00Z"/>
            <w:tcPrChange w:id="5430" w:author="Issam" w:date="2019-02-12T23:38:00Z">
              <w:tcPr>
                <w:tcW w:w="3528" w:type="dxa"/>
                <w:gridSpan w:val="2"/>
                <w:cellIns w:id="5431" w:author="Issam" w:date="2019-02-12T23:38:00Z"/>
              </w:tcPr>
            </w:tcPrChange>
          </w:tcPr>
          <w:p w14:paraId="1323FFBB" w14:textId="77777777" w:rsidR="006A1CE4" w:rsidRPr="00E67E0D" w:rsidRDefault="006A1CE4" w:rsidP="00E7499B">
            <w:pPr>
              <w:pStyle w:val="TAL"/>
              <w:rPr>
                <w:ins w:id="5432" w:author="Issam" w:date="2019-02-12T23:38:00Z"/>
                <w:lang w:eastAsia="ja-JP"/>
              </w:rPr>
            </w:pPr>
            <w:ins w:id="5433" w:author="Issam" w:date="2019-02-12T23:38:00Z">
              <w:r w:rsidRPr="00E67E0D">
                <w:rPr>
                  <w:lang w:eastAsia="ja-JP"/>
                </w:rPr>
                <w:t>UP Transport Layer Information</w:t>
              </w:r>
            </w:ins>
          </w:p>
          <w:p w14:paraId="671672E3" w14:textId="77777777" w:rsidR="006A1CE4" w:rsidRPr="00E67E0D" w:rsidRDefault="006A1CE4" w:rsidP="00E7499B">
            <w:pPr>
              <w:pStyle w:val="TAL"/>
              <w:rPr>
                <w:lang w:eastAsia="ja-JP"/>
              </w:rPr>
            </w:pPr>
            <w:ins w:id="5434" w:author="Issam" w:date="2019-02-12T23:38:00Z">
              <w:r w:rsidRPr="00E67E0D">
                <w:rPr>
                  <w:lang w:eastAsia="ja-JP"/>
                </w:rPr>
                <w:t>9.3.2.2</w:t>
              </w:r>
            </w:ins>
          </w:p>
        </w:tc>
        <w:tc>
          <w:tcPr>
            <w:tcW w:w="1728" w:type="dxa"/>
            <w:tcPrChange w:id="5435" w:author="Issam" w:date="2019-02-12T23:38:00Z">
              <w:tcPr>
                <w:tcW w:w="6192" w:type="dxa"/>
                <w:gridSpan w:val="6"/>
              </w:tcPr>
            </w:tcPrChange>
          </w:tcPr>
          <w:p w14:paraId="63425304" w14:textId="76623B4D" w:rsidR="006A1CE4" w:rsidRPr="00E67E0D" w:rsidRDefault="00AE297A" w:rsidP="00E7499B">
            <w:pPr>
              <w:pStyle w:val="TAL"/>
              <w:rPr>
                <w:lang w:eastAsia="ja-JP"/>
              </w:rPr>
            </w:pPr>
            <w:del w:id="5436" w:author="Issam" w:date="2019-02-12T23:38:00Z">
              <w:r w:rsidRPr="00FF6A95">
                <w:rPr>
                  <w:lang w:eastAsia="ja-JP"/>
                </w:rPr>
                <w:delText>Maximum no.</w:delText>
              </w:r>
            </w:del>
            <w:ins w:id="5437" w:author="Issam" w:date="2019-02-12T23:38:00Z">
              <w:r w:rsidR="006A1CE4" w:rsidRPr="00E67E0D">
                <w:rPr>
                  <w:rFonts w:eastAsia="SimSun" w:hint="eastAsia"/>
                  <w:lang w:eastAsia="zh-CN"/>
                </w:rPr>
                <w:t>UPF</w:t>
              </w:r>
              <w:r w:rsidR="006A1CE4" w:rsidRPr="00E67E0D">
                <w:rPr>
                  <w:lang w:eastAsia="ja-JP"/>
                </w:rPr>
                <w:t xml:space="preserve"> endpoint</w:t>
              </w:r>
            </w:ins>
            <w:r w:rsidR="006A1CE4" w:rsidRPr="00E67E0D">
              <w:rPr>
                <w:lang w:eastAsia="ja-JP"/>
              </w:rPr>
              <w:t xml:space="preserve"> of </w:t>
            </w:r>
            <w:del w:id="5438" w:author="Issam" w:date="2019-02-12T23:38:00Z">
              <w:r w:rsidRPr="00FF6A95">
                <w:rPr>
                  <w:rFonts w:eastAsia="SimSun" w:hint="eastAsia"/>
                  <w:lang w:eastAsia="zh-CN"/>
                </w:rPr>
                <w:delText>QoS flow</w:delText>
              </w:r>
              <w:r w:rsidRPr="00FF6A95">
                <w:rPr>
                  <w:rFonts w:eastAsia="SimSun"/>
                  <w:lang w:eastAsia="zh-CN"/>
                </w:rPr>
                <w:delText>s</w:delText>
              </w:r>
              <w:r w:rsidRPr="00FF6A95">
                <w:rPr>
                  <w:lang w:eastAsia="ja-JP"/>
                </w:rPr>
                <w:delText xml:space="preserve"> allowed </w:delText>
              </w:r>
              <w:r w:rsidRPr="00FF6A95">
                <w:rPr>
                  <w:rFonts w:eastAsia="SimSun" w:hint="eastAsia"/>
                  <w:lang w:eastAsia="zh-CN"/>
                </w:rPr>
                <w:delText xml:space="preserve">within </w:delText>
              </w:r>
              <w:r w:rsidRPr="00FF6A95">
                <w:rPr>
                  <w:lang w:eastAsia="ja-JP"/>
                </w:rPr>
                <w:delText>one</w:delText>
              </w:r>
            </w:del>
            <w:ins w:id="5439" w:author="Issam" w:date="2019-02-12T23:38:00Z">
              <w:r w:rsidR="006A1CE4" w:rsidRPr="00E67E0D">
                <w:rPr>
                  <w:lang w:eastAsia="ja-JP"/>
                </w:rPr>
                <w:t>the additional NG-U transport bearer proposed for delivery of UL PDUs for split</w:t>
              </w:r>
            </w:ins>
            <w:r w:rsidR="006A1CE4" w:rsidRPr="00E67E0D">
              <w:rPr>
                <w:lang w:eastAsia="ja-JP"/>
              </w:rPr>
              <w:t xml:space="preserve"> PDU session.</w:t>
            </w:r>
            <w:del w:id="5440" w:author="Issam" w:date="2019-02-12T23:38:00Z">
              <w:r w:rsidRPr="00FF6A95">
                <w:rPr>
                  <w:lang w:eastAsia="ja-JP"/>
                </w:rPr>
                <w:delText xml:space="preserve"> Value is 64.</w:delText>
              </w:r>
            </w:del>
          </w:p>
        </w:tc>
        <w:tc>
          <w:tcPr>
            <w:tcW w:w="1080" w:type="dxa"/>
            <w:cellIns w:id="5441" w:author="Issam" w:date="2019-02-12T23:38:00Z"/>
            <w:tcPrChange w:id="5442" w:author="Issam" w:date="2019-02-12T23:38:00Z">
              <w:tcPr>
                <w:tcW w:w="6192" w:type="dxa"/>
                <w:cellIns w:id="5443" w:author="Issam" w:date="2019-02-12T23:38:00Z"/>
              </w:tcPr>
            </w:tcPrChange>
          </w:tcPr>
          <w:p w14:paraId="0277B785" w14:textId="77777777" w:rsidR="006A1CE4" w:rsidRPr="00E67E0D" w:rsidRDefault="006A1CE4" w:rsidP="00E7499B">
            <w:pPr>
              <w:pStyle w:val="TAL"/>
              <w:jc w:val="center"/>
              <w:rPr>
                <w:rFonts w:eastAsia="SimSun"/>
                <w:lang w:eastAsia="zh-CN"/>
              </w:rPr>
            </w:pPr>
            <w:ins w:id="5444" w:author="Issam" w:date="2019-02-12T23:38:00Z">
              <w:r w:rsidRPr="00E67E0D">
                <w:rPr>
                  <w:lang w:eastAsia="ja-JP"/>
                </w:rPr>
                <w:t>YES</w:t>
              </w:r>
            </w:ins>
          </w:p>
        </w:tc>
        <w:tc>
          <w:tcPr>
            <w:tcW w:w="1080" w:type="dxa"/>
            <w:cellIns w:id="5445" w:author="Issam" w:date="2019-02-12T23:38:00Z"/>
            <w:tcPrChange w:id="5446" w:author="Issam" w:date="2019-02-12T23:38:00Z">
              <w:tcPr>
                <w:tcW w:w="6192" w:type="dxa"/>
                <w:cellIns w:id="5447" w:author="Issam" w:date="2019-02-12T23:38:00Z"/>
              </w:tcPr>
            </w:tcPrChange>
          </w:tcPr>
          <w:p w14:paraId="45C80E7B" w14:textId="77777777" w:rsidR="006A1CE4" w:rsidRPr="00E67E0D" w:rsidRDefault="006A1CE4" w:rsidP="00E7499B">
            <w:pPr>
              <w:pStyle w:val="TAL"/>
              <w:jc w:val="center"/>
              <w:rPr>
                <w:rFonts w:eastAsia="SimSun"/>
                <w:lang w:eastAsia="zh-CN"/>
              </w:rPr>
            </w:pPr>
            <w:ins w:id="5448" w:author="Issam" w:date="2019-02-12T23:38:00Z">
              <w:r w:rsidRPr="00E67E0D">
                <w:rPr>
                  <w:lang w:eastAsia="ja-JP"/>
                </w:rPr>
                <w:t>reject</w:t>
              </w:r>
            </w:ins>
          </w:p>
        </w:tc>
      </w:tr>
    </w:tbl>
    <w:p w14:paraId="09211D27" w14:textId="77777777" w:rsidR="006A1CE4" w:rsidRPr="00E67E0D" w:rsidRDefault="006A1CE4" w:rsidP="00E7499B">
      <w:moveToRangeStart w:id="5449" w:author="Issam" w:date="2019-02-12T23:38:00Z" w:name="move907104"/>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5450" w:author="Issam" w:date="2019-02-12T23:38:00Z">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3204"/>
        <w:gridCol w:w="6516"/>
        <w:tblGridChange w:id="5451">
          <w:tblGrid>
            <w:gridCol w:w="3528"/>
            <w:gridCol w:w="6192"/>
          </w:tblGrid>
        </w:tblGridChange>
      </w:tblGrid>
      <w:tr w:rsidR="006A1CE4" w:rsidRPr="00E67E0D" w14:paraId="79F5F40E" w14:textId="77777777" w:rsidTr="00E7499B">
        <w:tblPrEx>
          <w:tblPrExChange w:id="5452" w:author="Issam" w:date="2019-02-12T23:38:00Z">
            <w:tblPrEx>
              <w:tblCellMar>
                <w:top w:w="0" w:type="dxa"/>
                <w:bottom w:w="0" w:type="dxa"/>
              </w:tblCellMar>
            </w:tblPrEx>
          </w:tblPrExChange>
        </w:tblPrEx>
        <w:tc>
          <w:tcPr>
            <w:tcW w:w="3528" w:type="dxa"/>
            <w:tcPrChange w:id="5453" w:author="Issam" w:date="2019-02-12T23:38:00Z">
              <w:tcPr>
                <w:tcW w:w="3528" w:type="dxa"/>
              </w:tcPr>
            </w:tcPrChange>
          </w:tcPr>
          <w:p w14:paraId="56680522" w14:textId="77777777" w:rsidR="006A1CE4" w:rsidRPr="00E67E0D" w:rsidRDefault="006A1CE4" w:rsidP="00E7499B">
            <w:pPr>
              <w:pStyle w:val="TAH"/>
              <w:rPr>
                <w:rFonts w:cs="Arial"/>
                <w:lang w:eastAsia="ja-JP"/>
              </w:rPr>
            </w:pPr>
            <w:moveTo w:id="5454" w:author="Issam" w:date="2019-02-12T23:38:00Z">
              <w:r w:rsidRPr="00E67E0D">
                <w:rPr>
                  <w:rFonts w:cs="Arial"/>
                  <w:lang w:eastAsia="ja-JP"/>
                </w:rPr>
                <w:t>Range bound</w:t>
              </w:r>
            </w:moveTo>
          </w:p>
        </w:tc>
        <w:tc>
          <w:tcPr>
            <w:tcW w:w="6192" w:type="dxa"/>
            <w:tcPrChange w:id="5455" w:author="Issam" w:date="2019-02-12T23:38:00Z">
              <w:tcPr>
                <w:tcW w:w="6192" w:type="dxa"/>
              </w:tcPr>
            </w:tcPrChange>
          </w:tcPr>
          <w:p w14:paraId="6F99CA62" w14:textId="77777777" w:rsidR="006A1CE4" w:rsidRPr="00E67E0D" w:rsidRDefault="006A1CE4" w:rsidP="00E7499B">
            <w:pPr>
              <w:pStyle w:val="TAH"/>
              <w:rPr>
                <w:rFonts w:cs="Arial"/>
                <w:lang w:eastAsia="ja-JP"/>
              </w:rPr>
            </w:pPr>
            <w:moveTo w:id="5456" w:author="Issam" w:date="2019-02-12T23:38:00Z">
              <w:r w:rsidRPr="00E67E0D">
                <w:rPr>
                  <w:rFonts w:cs="Arial"/>
                  <w:lang w:eastAsia="ja-JP"/>
                </w:rPr>
                <w:t>Explanation</w:t>
              </w:r>
            </w:moveTo>
          </w:p>
        </w:tc>
      </w:tr>
      <w:tr w:rsidR="006A1CE4" w:rsidRPr="00E67E0D" w14:paraId="09E5D7DB" w14:textId="77777777" w:rsidTr="00E7499B">
        <w:tblPrEx>
          <w:tblPrExChange w:id="5457" w:author="Issam" w:date="2019-02-12T23:38:00Z">
            <w:tblPrEx>
              <w:tblCellMar>
                <w:top w:w="0" w:type="dxa"/>
                <w:bottom w:w="0" w:type="dxa"/>
              </w:tblCellMar>
            </w:tblPrEx>
          </w:tblPrExChange>
        </w:tblPrEx>
        <w:tc>
          <w:tcPr>
            <w:tcW w:w="3528" w:type="dxa"/>
            <w:tcPrChange w:id="5458" w:author="Issam" w:date="2019-02-12T23:38:00Z">
              <w:tcPr>
                <w:tcW w:w="3528" w:type="dxa"/>
              </w:tcPr>
            </w:tcPrChange>
          </w:tcPr>
          <w:p w14:paraId="6BA0B0FF" w14:textId="77777777" w:rsidR="006A1CE4" w:rsidRPr="00E67E0D" w:rsidRDefault="006A1CE4" w:rsidP="00E7499B">
            <w:pPr>
              <w:pStyle w:val="TAL"/>
              <w:rPr>
                <w:lang w:eastAsia="ja-JP"/>
              </w:rPr>
            </w:pPr>
            <w:moveTo w:id="5459" w:author="Issam" w:date="2019-02-12T23:38:00Z">
              <w:r w:rsidRPr="00E67E0D">
                <w:rPr>
                  <w:lang w:eastAsia="ja-JP"/>
                </w:rPr>
                <w:t>maxnoof</w:t>
              </w:r>
              <w:r w:rsidRPr="00E67E0D">
                <w:rPr>
                  <w:rFonts w:eastAsia="SimSun" w:hint="eastAsia"/>
                  <w:lang w:eastAsia="zh-CN"/>
                </w:rPr>
                <w:t>QoSFlows</w:t>
              </w:r>
            </w:moveTo>
          </w:p>
        </w:tc>
        <w:tc>
          <w:tcPr>
            <w:tcW w:w="6192" w:type="dxa"/>
            <w:tcPrChange w:id="5460" w:author="Issam" w:date="2019-02-12T23:38:00Z">
              <w:tcPr>
                <w:tcW w:w="6192" w:type="dxa"/>
              </w:tcPr>
            </w:tcPrChange>
          </w:tcPr>
          <w:p w14:paraId="0EB326D8" w14:textId="77777777" w:rsidR="006A1CE4" w:rsidRPr="00E67E0D" w:rsidRDefault="006A1CE4" w:rsidP="00E7499B">
            <w:pPr>
              <w:pStyle w:val="TAL"/>
              <w:rPr>
                <w:lang w:eastAsia="ja-JP"/>
              </w:rPr>
            </w:pPr>
            <w:moveTo w:id="5461" w:author="Issam" w:date="2019-02-12T23:38:00Z">
              <w:r w:rsidRPr="00E67E0D">
                <w:rPr>
                  <w:lang w:eastAsia="ja-JP"/>
                </w:rPr>
                <w:t xml:space="preserve">Maximum no. of </w:t>
              </w:r>
              <w:r w:rsidRPr="00E67E0D">
                <w:rPr>
                  <w:rFonts w:eastAsia="SimSun" w:hint="eastAsia"/>
                  <w:lang w:eastAsia="zh-CN"/>
                </w:rPr>
                <w:t>QoS flow</w:t>
              </w:r>
              <w:r w:rsidRPr="00E67E0D">
                <w:rPr>
                  <w:rFonts w:eastAsia="SimSun"/>
                  <w:lang w:eastAsia="zh-CN"/>
                </w:rPr>
                <w:t>s</w:t>
              </w:r>
              <w:r w:rsidRPr="00E67E0D">
                <w:rPr>
                  <w:lang w:eastAsia="ja-JP"/>
                </w:rPr>
                <w:t xml:space="preserve"> allowed </w:t>
              </w:r>
              <w:r w:rsidRPr="00E67E0D">
                <w:rPr>
                  <w:rFonts w:eastAsia="SimSun" w:hint="eastAsia"/>
                  <w:lang w:eastAsia="zh-CN"/>
                </w:rPr>
                <w:t xml:space="preserve">within </w:t>
              </w:r>
              <w:r w:rsidRPr="00E67E0D">
                <w:rPr>
                  <w:lang w:eastAsia="ja-JP"/>
                </w:rPr>
                <w:t xml:space="preserve">one </w:t>
              </w:r>
              <w:r w:rsidRPr="00E67E0D">
                <w:rPr>
                  <w:rFonts w:eastAsia="SimSun" w:hint="eastAsia"/>
                  <w:lang w:eastAsia="zh-CN"/>
                </w:rPr>
                <w:t>PDU session</w:t>
              </w:r>
              <w:r w:rsidRPr="00E67E0D">
                <w:rPr>
                  <w:lang w:eastAsia="ja-JP"/>
                </w:rPr>
                <w:t xml:space="preserve">. Value is </w:t>
              </w:r>
              <w:r w:rsidRPr="00E67E0D">
                <w:rPr>
                  <w:rFonts w:eastAsia="SimSun"/>
                  <w:lang w:eastAsia="zh-CN"/>
                </w:rPr>
                <w:t>64</w:t>
              </w:r>
              <w:r w:rsidRPr="00E67E0D">
                <w:rPr>
                  <w:lang w:eastAsia="ja-JP"/>
                </w:rPr>
                <w:t>.</w:t>
              </w:r>
            </w:moveTo>
          </w:p>
        </w:tc>
      </w:tr>
      <w:moveToRangeEnd w:id="5449"/>
    </w:tbl>
    <w:p w14:paraId="3189E88B" w14:textId="77777777" w:rsidR="00AE297A" w:rsidRPr="00FF6A95" w:rsidRDefault="00AE297A" w:rsidP="00AE297A">
      <w:pPr>
        <w:rPr>
          <w:del w:id="5462" w:author="Issam" w:date="2019-02-12T23:38:00Z"/>
        </w:rPr>
      </w:pPr>
    </w:p>
    <w:p w14:paraId="12AAE1CF" w14:textId="77777777" w:rsidR="00AE297A" w:rsidRPr="00FF6A95" w:rsidRDefault="00AE297A" w:rsidP="00AE297A">
      <w:pPr>
        <w:pStyle w:val="4"/>
        <w:rPr>
          <w:del w:id="5463" w:author="Issam" w:date="2019-02-12T23:38:00Z"/>
        </w:rPr>
      </w:pPr>
      <w:bookmarkStart w:id="5464" w:name="_Toc525567695"/>
      <w:del w:id="5465" w:author="Issam" w:date="2019-02-12T23:38:00Z">
        <w:r w:rsidRPr="00FF6A95">
          <w:delText>9.3.4.3</w:delText>
        </w:r>
        <w:r w:rsidRPr="00FF6A95">
          <w:tab/>
          <w:delText>PDU Session Resource Modify Request Transfer</w:delText>
        </w:r>
        <w:bookmarkEnd w:id="5464"/>
      </w:del>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11"/>
        <w:gridCol w:w="793"/>
        <w:gridCol w:w="1031"/>
        <w:gridCol w:w="1316"/>
        <w:gridCol w:w="4169"/>
      </w:tblGrid>
      <w:tr w:rsidR="006A1CE4" w:rsidRPr="00E67E0D" w14:paraId="2D337633" w14:textId="77777777" w:rsidTr="004041C3">
        <w:trPr>
          <w:ins w:id="5466" w:author="Issam" w:date="2019-02-12T23:38:00Z"/>
        </w:trPr>
        <w:tc>
          <w:tcPr>
            <w:tcW w:w="3528" w:type="dxa"/>
          </w:tcPr>
          <w:p w14:paraId="5196A68D" w14:textId="40A57659" w:rsidR="006A1CE4" w:rsidRPr="004041C3" w:rsidRDefault="00AE297A" w:rsidP="00E7499B">
            <w:pPr>
              <w:pStyle w:val="TAL"/>
              <w:rPr>
                <w:ins w:id="5467" w:author="Issam" w:date="2019-02-12T23:38:00Z"/>
              </w:rPr>
            </w:pPr>
            <w:del w:id="5468" w:author="Issam" w:date="2019-02-12T23:38:00Z">
              <w:r w:rsidRPr="00FF6A95">
                <w:delText>This IE is transparent to the AMF</w:delText>
              </w:r>
            </w:del>
            <w:ins w:id="5469" w:author="Issam" w:date="2019-02-12T23:38:00Z">
              <w:r w:rsidR="006A1CE4" w:rsidRPr="00E67E0D">
                <w:rPr>
                  <w:lang w:eastAsia="ja-JP"/>
                </w:rPr>
                <w:t>m</w:t>
              </w:r>
              <w:r w:rsidR="006A1CE4" w:rsidRPr="00E67E0D">
                <w:rPr>
                  <w:rFonts w:eastAsia="SimSun"/>
                  <w:lang w:eastAsia="zh-CN"/>
                </w:rPr>
                <w:t>axnoofMultiConnectivities</w:t>
              </w:r>
            </w:ins>
          </w:p>
        </w:tc>
        <w:tc>
          <w:tcPr>
            <w:tcW w:w="1080" w:type="dxa"/>
          </w:tcPr>
          <w:p w14:paraId="1B805FB1" w14:textId="77777777" w:rsidR="006A1CE4" w:rsidRPr="00FF6A95" w:rsidRDefault="006A1CE4" w:rsidP="00AE297A">
            <w:pPr>
              <w:pStyle w:val="TAL"/>
              <w:rPr>
                <w:ins w:id="5470" w:author="Issam" w:date="2019-02-12T23:38:00Z"/>
                <w:rFonts w:eastAsia="Batang"/>
                <w:lang w:eastAsia="ja-JP"/>
              </w:rPr>
            </w:pPr>
          </w:p>
        </w:tc>
        <w:tc>
          <w:tcPr>
            <w:tcW w:w="1440" w:type="dxa"/>
          </w:tcPr>
          <w:p w14:paraId="26E3D56E" w14:textId="77777777" w:rsidR="006A1CE4" w:rsidRPr="00FF6A95" w:rsidRDefault="006A1CE4" w:rsidP="00AE297A">
            <w:pPr>
              <w:pStyle w:val="TAL"/>
              <w:rPr>
                <w:ins w:id="5471" w:author="Issam" w:date="2019-02-12T23:38:00Z"/>
                <w:i/>
                <w:lang w:eastAsia="ja-JP"/>
              </w:rPr>
            </w:pPr>
          </w:p>
        </w:tc>
        <w:tc>
          <w:tcPr>
            <w:tcW w:w="1872" w:type="dxa"/>
          </w:tcPr>
          <w:p w14:paraId="0D7FA56C" w14:textId="77777777" w:rsidR="006A1CE4" w:rsidRPr="00FF6A95" w:rsidRDefault="006A1CE4" w:rsidP="00AE297A">
            <w:pPr>
              <w:pStyle w:val="TAL"/>
              <w:rPr>
                <w:ins w:id="5472" w:author="Issam" w:date="2019-02-12T23:38:00Z"/>
                <w:lang w:eastAsia="ja-JP"/>
              </w:rPr>
            </w:pPr>
          </w:p>
        </w:tc>
        <w:tc>
          <w:tcPr>
            <w:tcW w:w="6192" w:type="dxa"/>
          </w:tcPr>
          <w:p w14:paraId="74F9C625" w14:textId="77777777" w:rsidR="006A1CE4" w:rsidRPr="00E67E0D" w:rsidRDefault="006A1CE4" w:rsidP="00E7499B">
            <w:pPr>
              <w:pStyle w:val="TAL"/>
              <w:rPr>
                <w:ins w:id="5473" w:author="Issam" w:date="2019-02-12T23:38:00Z"/>
                <w:lang w:eastAsia="ja-JP"/>
              </w:rPr>
            </w:pPr>
            <w:ins w:id="5474" w:author="Issam" w:date="2019-02-12T23:38:00Z">
              <w:r w:rsidRPr="00E67E0D">
                <w:rPr>
                  <w:lang w:eastAsia="ja-JP"/>
                </w:rPr>
                <w:t xml:space="preserve">Maximum no. of </w:t>
              </w:r>
              <w:r w:rsidRPr="00E67E0D">
                <w:rPr>
                  <w:rFonts w:eastAsia="SimSun"/>
                  <w:lang w:eastAsia="zh-CN"/>
                </w:rPr>
                <w:t>connectivity</w:t>
              </w:r>
              <w:r w:rsidRPr="00E67E0D">
                <w:rPr>
                  <w:lang w:eastAsia="ja-JP"/>
                </w:rPr>
                <w:t xml:space="preserve"> allowed </w:t>
              </w:r>
              <w:r w:rsidRPr="00E67E0D">
                <w:rPr>
                  <w:rFonts w:eastAsia="SimSun" w:hint="eastAsia"/>
                  <w:lang w:eastAsia="zh-CN"/>
                </w:rPr>
                <w:t>for a UE</w:t>
              </w:r>
              <w:r w:rsidRPr="00E67E0D">
                <w:rPr>
                  <w:lang w:eastAsia="ja-JP"/>
                </w:rPr>
                <w:t xml:space="preserve">. Value is </w:t>
              </w:r>
              <w:r w:rsidRPr="00E67E0D">
                <w:rPr>
                  <w:rFonts w:eastAsia="SimSun"/>
                  <w:lang w:eastAsia="zh-CN"/>
                </w:rPr>
                <w:t>4</w:t>
              </w:r>
              <w:r w:rsidRPr="00E67E0D">
                <w:rPr>
                  <w:lang w:eastAsia="ja-JP"/>
                </w:rPr>
                <w:t>. The current version of the specification supports up to 2 connectivity.</w:t>
              </w:r>
            </w:ins>
          </w:p>
        </w:tc>
      </w:tr>
    </w:tbl>
    <w:p w14:paraId="26BA1E5C" w14:textId="77777777" w:rsidR="006A1CE4" w:rsidRPr="00E67E0D" w:rsidRDefault="006A1CE4" w:rsidP="00E7499B">
      <w:moveFromRangeStart w:id="5475" w:author="Issam" w:date="2019-02-12T23:38:00Z" w:name="move907101"/>
      <w:moveFrom w:id="5476" w:author="Issam" w:date="2019-02-12T23:38:00Z">
        <w:r w:rsidRPr="00E67E0D">
          <w:t>.</w:t>
        </w:r>
      </w:moveFrom>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65E32BC6" w14:textId="77777777" w:rsidTr="00E7499B">
        <w:tc>
          <w:tcPr>
            <w:tcW w:w="2448" w:type="dxa"/>
          </w:tcPr>
          <w:p w14:paraId="4D2B63B9" w14:textId="77777777" w:rsidR="006A1CE4" w:rsidRPr="00E67E0D" w:rsidRDefault="006A1CE4" w:rsidP="00E7499B">
            <w:pPr>
              <w:pStyle w:val="TAH"/>
              <w:rPr>
                <w:rFonts w:cs="Arial"/>
                <w:lang w:eastAsia="ja-JP"/>
              </w:rPr>
            </w:pPr>
            <w:moveFrom w:id="5477" w:author="Issam" w:date="2019-02-12T23:38:00Z">
              <w:r w:rsidRPr="00E67E0D">
                <w:rPr>
                  <w:rFonts w:cs="Arial"/>
                  <w:lang w:eastAsia="ja-JP"/>
                </w:rPr>
                <w:t>IE/Group Name</w:t>
              </w:r>
            </w:moveFrom>
          </w:p>
        </w:tc>
        <w:tc>
          <w:tcPr>
            <w:tcW w:w="1080" w:type="dxa"/>
          </w:tcPr>
          <w:p w14:paraId="149D81CF" w14:textId="77777777" w:rsidR="006A1CE4" w:rsidRPr="00E67E0D" w:rsidRDefault="006A1CE4" w:rsidP="00E7499B">
            <w:pPr>
              <w:pStyle w:val="TAH"/>
              <w:rPr>
                <w:rFonts w:cs="Arial"/>
                <w:lang w:eastAsia="ja-JP"/>
              </w:rPr>
            </w:pPr>
            <w:moveFrom w:id="5478" w:author="Issam" w:date="2019-02-12T23:38:00Z">
              <w:r w:rsidRPr="00E67E0D">
                <w:rPr>
                  <w:rFonts w:cs="Arial"/>
                  <w:lang w:eastAsia="ja-JP"/>
                </w:rPr>
                <w:t>Presence</w:t>
              </w:r>
            </w:moveFrom>
          </w:p>
        </w:tc>
        <w:tc>
          <w:tcPr>
            <w:tcW w:w="1440" w:type="dxa"/>
          </w:tcPr>
          <w:p w14:paraId="79898E41" w14:textId="77777777" w:rsidR="006A1CE4" w:rsidRPr="00E67E0D" w:rsidRDefault="006A1CE4" w:rsidP="00E7499B">
            <w:pPr>
              <w:pStyle w:val="TAH"/>
              <w:rPr>
                <w:rFonts w:cs="Arial"/>
                <w:lang w:eastAsia="ja-JP"/>
              </w:rPr>
            </w:pPr>
            <w:moveFrom w:id="5479" w:author="Issam" w:date="2019-02-12T23:38:00Z">
              <w:r w:rsidRPr="00E67E0D">
                <w:rPr>
                  <w:rFonts w:cs="Arial"/>
                  <w:lang w:eastAsia="ja-JP"/>
                </w:rPr>
                <w:t>Range</w:t>
              </w:r>
            </w:moveFrom>
          </w:p>
        </w:tc>
        <w:tc>
          <w:tcPr>
            <w:tcW w:w="1872" w:type="dxa"/>
          </w:tcPr>
          <w:p w14:paraId="2D234C53" w14:textId="77777777" w:rsidR="006A1CE4" w:rsidRPr="00E67E0D" w:rsidRDefault="006A1CE4" w:rsidP="00E7499B">
            <w:pPr>
              <w:pStyle w:val="TAH"/>
              <w:rPr>
                <w:rFonts w:cs="Arial"/>
                <w:lang w:eastAsia="ja-JP"/>
              </w:rPr>
            </w:pPr>
            <w:moveFrom w:id="5480" w:author="Issam" w:date="2019-02-12T23:38:00Z">
              <w:r w:rsidRPr="00E67E0D">
                <w:rPr>
                  <w:rFonts w:cs="Arial"/>
                  <w:lang w:eastAsia="ja-JP"/>
                </w:rPr>
                <w:t>IE type and reference</w:t>
              </w:r>
            </w:moveFrom>
          </w:p>
        </w:tc>
        <w:tc>
          <w:tcPr>
            <w:tcW w:w="2880" w:type="dxa"/>
          </w:tcPr>
          <w:p w14:paraId="3E33D79B" w14:textId="77777777" w:rsidR="006A1CE4" w:rsidRPr="00E67E0D" w:rsidRDefault="006A1CE4" w:rsidP="00E7499B">
            <w:pPr>
              <w:pStyle w:val="TAH"/>
              <w:rPr>
                <w:rFonts w:cs="Arial"/>
                <w:lang w:eastAsia="ja-JP"/>
              </w:rPr>
            </w:pPr>
            <w:moveFrom w:id="5481" w:author="Issam" w:date="2019-02-12T23:38:00Z">
              <w:r w:rsidRPr="00E67E0D">
                <w:rPr>
                  <w:rFonts w:cs="Arial"/>
                  <w:lang w:eastAsia="ja-JP"/>
                </w:rPr>
                <w:t>Semantics description</w:t>
              </w:r>
            </w:moveFrom>
          </w:p>
        </w:tc>
      </w:tr>
      <w:moveFromRangeEnd w:id="5475"/>
      <w:tr w:rsidR="00AE297A" w:rsidRPr="00FF6A95" w14:paraId="5969BC01" w14:textId="77777777" w:rsidTr="00AE297A">
        <w:trPr>
          <w:del w:id="5482" w:author="Issam" w:date="2019-02-12T23:38:00Z"/>
        </w:trPr>
        <w:tc>
          <w:tcPr>
            <w:tcW w:w="2448" w:type="dxa"/>
          </w:tcPr>
          <w:p w14:paraId="57133C4C" w14:textId="77777777" w:rsidR="00AE297A" w:rsidRPr="00FF6A95" w:rsidRDefault="00AE297A" w:rsidP="00AE297A">
            <w:pPr>
              <w:pStyle w:val="TAL"/>
              <w:ind w:left="-18"/>
              <w:rPr>
                <w:del w:id="5483" w:author="Issam" w:date="2019-02-12T23:38:00Z"/>
                <w:b/>
                <w:bCs/>
                <w:iCs/>
                <w:lang w:eastAsia="ja-JP"/>
              </w:rPr>
            </w:pPr>
            <w:del w:id="5484" w:author="Issam" w:date="2019-02-12T23:38:00Z">
              <w:r w:rsidRPr="00FF6A95">
                <w:rPr>
                  <w:rFonts w:eastAsia="Batang"/>
                  <w:lang w:eastAsia="ja-JP"/>
                </w:rPr>
                <w:delText>PDU Session Aggregate Maximum Bit Rate</w:delText>
              </w:r>
            </w:del>
          </w:p>
        </w:tc>
        <w:tc>
          <w:tcPr>
            <w:tcW w:w="1080" w:type="dxa"/>
          </w:tcPr>
          <w:p w14:paraId="17FD02A2" w14:textId="77777777" w:rsidR="00AE297A" w:rsidRPr="00FF6A95" w:rsidRDefault="00AE297A" w:rsidP="00AE297A">
            <w:pPr>
              <w:pStyle w:val="TAL"/>
              <w:rPr>
                <w:del w:id="5485" w:author="Issam" w:date="2019-02-12T23:38:00Z"/>
                <w:rFonts w:eastAsia="Batang"/>
                <w:lang w:eastAsia="ja-JP"/>
              </w:rPr>
            </w:pPr>
            <w:del w:id="5486" w:author="Issam" w:date="2019-02-12T23:38:00Z">
              <w:r w:rsidRPr="00FF6A95">
                <w:rPr>
                  <w:rFonts w:eastAsia="Batang"/>
                  <w:lang w:eastAsia="ja-JP"/>
                </w:rPr>
                <w:delText>O</w:delText>
              </w:r>
            </w:del>
          </w:p>
        </w:tc>
        <w:tc>
          <w:tcPr>
            <w:tcW w:w="1440" w:type="dxa"/>
          </w:tcPr>
          <w:p w14:paraId="605ABE37" w14:textId="77777777" w:rsidR="00AE297A" w:rsidRPr="00FF6A95" w:rsidRDefault="00AE297A" w:rsidP="00AE297A">
            <w:pPr>
              <w:pStyle w:val="TAL"/>
              <w:rPr>
                <w:del w:id="5487" w:author="Issam" w:date="2019-02-12T23:38:00Z"/>
                <w:i/>
                <w:lang w:eastAsia="ja-JP"/>
              </w:rPr>
            </w:pPr>
          </w:p>
        </w:tc>
        <w:tc>
          <w:tcPr>
            <w:tcW w:w="1872" w:type="dxa"/>
          </w:tcPr>
          <w:p w14:paraId="14403B1F" w14:textId="77777777" w:rsidR="00AE297A" w:rsidRPr="00FF6A95" w:rsidRDefault="00AE297A" w:rsidP="00AE297A">
            <w:pPr>
              <w:pStyle w:val="TAL"/>
              <w:rPr>
                <w:del w:id="5488" w:author="Issam" w:date="2019-02-12T23:38:00Z"/>
                <w:lang w:eastAsia="ja-JP"/>
              </w:rPr>
            </w:pPr>
            <w:del w:id="5489" w:author="Issam" w:date="2019-02-12T23:38:00Z">
              <w:r w:rsidRPr="00FF6A95">
                <w:rPr>
                  <w:lang w:eastAsia="ja-JP"/>
                </w:rPr>
                <w:delText>9.3.1.</w:delText>
              </w:r>
              <w:r>
                <w:rPr>
                  <w:lang w:eastAsia="ja-JP"/>
                </w:rPr>
                <w:delText>102</w:delText>
              </w:r>
            </w:del>
          </w:p>
        </w:tc>
        <w:tc>
          <w:tcPr>
            <w:tcW w:w="2880" w:type="dxa"/>
          </w:tcPr>
          <w:p w14:paraId="7F28C064" w14:textId="77777777" w:rsidR="00AE297A" w:rsidRPr="00FF6A95" w:rsidRDefault="00AE297A" w:rsidP="00AE297A">
            <w:pPr>
              <w:pStyle w:val="TAL"/>
              <w:rPr>
                <w:del w:id="5490" w:author="Issam" w:date="2019-02-12T23:38:00Z"/>
                <w:lang w:eastAsia="ja-JP"/>
              </w:rPr>
            </w:pPr>
          </w:p>
        </w:tc>
      </w:tr>
      <w:tr w:rsidR="00AE297A" w:rsidRPr="00FF6A95" w14:paraId="4F5CE240" w14:textId="77777777" w:rsidTr="00AE297A">
        <w:trPr>
          <w:del w:id="5491" w:author="Issam" w:date="2019-02-12T23:38:00Z"/>
        </w:trPr>
        <w:tc>
          <w:tcPr>
            <w:tcW w:w="2448" w:type="dxa"/>
          </w:tcPr>
          <w:p w14:paraId="485E5FFC" w14:textId="77777777" w:rsidR="00AE297A" w:rsidRPr="00FF6A95" w:rsidRDefault="00AE297A" w:rsidP="00AE297A">
            <w:pPr>
              <w:pStyle w:val="TAL"/>
              <w:rPr>
                <w:del w:id="5492" w:author="Issam" w:date="2019-02-12T23:38:00Z"/>
                <w:b/>
                <w:bCs/>
                <w:iCs/>
                <w:lang w:eastAsia="ja-JP"/>
              </w:rPr>
            </w:pPr>
            <w:del w:id="5493" w:author="Issam" w:date="2019-02-12T23:38:00Z">
              <w:r w:rsidRPr="00FF6A95">
                <w:rPr>
                  <w:lang w:eastAsia="ja-JP"/>
                </w:rPr>
                <w:delText>UL NG-U UP TNL Information</w:delText>
              </w:r>
            </w:del>
          </w:p>
        </w:tc>
        <w:tc>
          <w:tcPr>
            <w:tcW w:w="1080" w:type="dxa"/>
          </w:tcPr>
          <w:p w14:paraId="6795166B" w14:textId="77777777" w:rsidR="00AE297A" w:rsidRPr="00FF6A95" w:rsidRDefault="00AE297A" w:rsidP="00AE297A">
            <w:pPr>
              <w:pStyle w:val="TAL"/>
              <w:rPr>
                <w:del w:id="5494" w:author="Issam" w:date="2019-02-12T23:38:00Z"/>
                <w:lang w:eastAsia="ja-JP"/>
              </w:rPr>
            </w:pPr>
            <w:del w:id="5495" w:author="Issam" w:date="2019-02-12T23:38:00Z">
              <w:r w:rsidRPr="00FF6A95">
                <w:rPr>
                  <w:rFonts w:eastAsia="Batang"/>
                  <w:lang w:eastAsia="ja-JP"/>
                </w:rPr>
                <w:delText>O</w:delText>
              </w:r>
            </w:del>
          </w:p>
        </w:tc>
        <w:tc>
          <w:tcPr>
            <w:tcW w:w="1440" w:type="dxa"/>
          </w:tcPr>
          <w:p w14:paraId="5D89F8D6" w14:textId="77777777" w:rsidR="00AE297A" w:rsidRPr="00FF6A95" w:rsidRDefault="00AE297A" w:rsidP="00AE297A">
            <w:pPr>
              <w:pStyle w:val="TAL"/>
              <w:rPr>
                <w:del w:id="5496" w:author="Issam" w:date="2019-02-12T23:38:00Z"/>
                <w:i/>
                <w:lang w:eastAsia="ja-JP"/>
              </w:rPr>
            </w:pPr>
          </w:p>
        </w:tc>
        <w:tc>
          <w:tcPr>
            <w:tcW w:w="1872" w:type="dxa"/>
          </w:tcPr>
          <w:p w14:paraId="111C0E26" w14:textId="77777777" w:rsidR="00AE297A" w:rsidRPr="00FF6A95" w:rsidRDefault="00AE297A" w:rsidP="00AE297A">
            <w:pPr>
              <w:pStyle w:val="TAL"/>
              <w:rPr>
                <w:del w:id="5497" w:author="Issam" w:date="2019-02-12T23:38:00Z"/>
                <w:lang w:eastAsia="ja-JP"/>
              </w:rPr>
            </w:pPr>
            <w:del w:id="5498" w:author="Issam" w:date="2019-02-12T23:38:00Z">
              <w:r w:rsidRPr="00FF6A95">
                <w:rPr>
                  <w:lang w:eastAsia="ja-JP"/>
                </w:rPr>
                <w:delText>UP Transport Layer Information</w:delText>
              </w:r>
            </w:del>
          </w:p>
          <w:p w14:paraId="7C578A90" w14:textId="77777777" w:rsidR="00AE297A" w:rsidRPr="00FF6A95" w:rsidRDefault="00AE297A" w:rsidP="00AE297A">
            <w:pPr>
              <w:pStyle w:val="TAL"/>
              <w:rPr>
                <w:del w:id="5499" w:author="Issam" w:date="2019-02-12T23:38:00Z"/>
                <w:lang w:eastAsia="ja-JP"/>
              </w:rPr>
            </w:pPr>
            <w:del w:id="5500" w:author="Issam" w:date="2019-02-12T23:38:00Z">
              <w:r w:rsidRPr="00FF6A95">
                <w:rPr>
                  <w:lang w:eastAsia="ja-JP"/>
                </w:rPr>
                <w:delText>9.3.2.2</w:delText>
              </w:r>
            </w:del>
          </w:p>
        </w:tc>
        <w:tc>
          <w:tcPr>
            <w:tcW w:w="2880" w:type="dxa"/>
          </w:tcPr>
          <w:p w14:paraId="456BB072" w14:textId="77777777" w:rsidR="00AE297A" w:rsidRPr="00FF6A95" w:rsidRDefault="00AE297A" w:rsidP="00AE297A">
            <w:pPr>
              <w:pStyle w:val="TAL"/>
              <w:rPr>
                <w:del w:id="5501" w:author="Issam" w:date="2019-02-12T23:38:00Z"/>
                <w:lang w:eastAsia="ja-JP"/>
              </w:rPr>
            </w:pPr>
            <w:del w:id="5502" w:author="Issam" w:date="2019-02-12T23:38:00Z">
              <w:r w:rsidRPr="00FF6A95">
                <w:rPr>
                  <w:rFonts w:eastAsia="SimSun" w:hint="eastAsia"/>
                  <w:lang w:eastAsia="zh-CN"/>
                </w:rPr>
                <w:delText>UPF</w:delText>
              </w:r>
              <w:r w:rsidRPr="00FF6A95">
                <w:rPr>
                  <w:lang w:eastAsia="ja-JP"/>
                </w:rPr>
                <w:delText xml:space="preserve"> endpoint of the NG-U transport bearer, for delivery of UL PDUs.</w:delText>
              </w:r>
            </w:del>
          </w:p>
        </w:tc>
      </w:tr>
      <w:tr w:rsidR="00AE297A" w:rsidRPr="00FF6A95" w14:paraId="496C5167" w14:textId="77777777" w:rsidTr="00AE297A">
        <w:trPr>
          <w:del w:id="5503" w:author="Issam" w:date="2019-02-12T23:38:00Z"/>
        </w:trPr>
        <w:tc>
          <w:tcPr>
            <w:tcW w:w="2448" w:type="dxa"/>
          </w:tcPr>
          <w:p w14:paraId="39608D1D" w14:textId="77777777" w:rsidR="00AE297A" w:rsidRPr="00FF6A95" w:rsidRDefault="00AE297A" w:rsidP="00AE297A">
            <w:pPr>
              <w:pStyle w:val="TAL"/>
              <w:rPr>
                <w:del w:id="5504" w:author="Issam" w:date="2019-02-12T23:38:00Z"/>
                <w:lang w:eastAsia="ja-JP"/>
              </w:rPr>
            </w:pPr>
            <w:del w:id="5505" w:author="Issam" w:date="2019-02-12T23:38:00Z">
              <w:r>
                <w:rPr>
                  <w:lang w:eastAsia="ja-JP"/>
                </w:rPr>
                <w:delText>DL</w:delText>
              </w:r>
              <w:r w:rsidRPr="00CF5E51">
                <w:rPr>
                  <w:lang w:eastAsia="ja-JP"/>
                </w:rPr>
                <w:delText xml:space="preserve"> NG-U UP TNL Information</w:delText>
              </w:r>
            </w:del>
          </w:p>
        </w:tc>
        <w:tc>
          <w:tcPr>
            <w:tcW w:w="1080" w:type="dxa"/>
          </w:tcPr>
          <w:p w14:paraId="48125F89" w14:textId="77777777" w:rsidR="00AE297A" w:rsidRPr="00FF6A95" w:rsidRDefault="00AE297A" w:rsidP="00AE297A">
            <w:pPr>
              <w:pStyle w:val="TAL"/>
              <w:rPr>
                <w:del w:id="5506" w:author="Issam" w:date="2019-02-12T23:38:00Z"/>
                <w:rFonts w:eastAsia="Batang"/>
                <w:lang w:eastAsia="ja-JP"/>
              </w:rPr>
            </w:pPr>
            <w:del w:id="5507" w:author="Issam" w:date="2019-02-12T23:38:00Z">
              <w:r w:rsidRPr="00CF5E51">
                <w:rPr>
                  <w:rFonts w:eastAsia="Batang"/>
                  <w:lang w:eastAsia="ja-JP"/>
                </w:rPr>
                <w:delText>O</w:delText>
              </w:r>
            </w:del>
          </w:p>
        </w:tc>
        <w:tc>
          <w:tcPr>
            <w:tcW w:w="1440" w:type="dxa"/>
          </w:tcPr>
          <w:p w14:paraId="03E7E7FC" w14:textId="77777777" w:rsidR="00AE297A" w:rsidRPr="00FF6A95" w:rsidRDefault="00AE297A" w:rsidP="00AE297A">
            <w:pPr>
              <w:pStyle w:val="TAL"/>
              <w:rPr>
                <w:del w:id="5508" w:author="Issam" w:date="2019-02-12T23:38:00Z"/>
                <w:i/>
                <w:lang w:eastAsia="ja-JP"/>
              </w:rPr>
            </w:pPr>
          </w:p>
        </w:tc>
        <w:tc>
          <w:tcPr>
            <w:tcW w:w="1872" w:type="dxa"/>
          </w:tcPr>
          <w:p w14:paraId="72BB6085" w14:textId="77777777" w:rsidR="00AE297A" w:rsidRPr="00CF5E51" w:rsidRDefault="00AE297A" w:rsidP="00AE297A">
            <w:pPr>
              <w:pStyle w:val="TAL"/>
              <w:rPr>
                <w:del w:id="5509" w:author="Issam" w:date="2019-02-12T23:38:00Z"/>
                <w:lang w:eastAsia="ja-JP"/>
              </w:rPr>
            </w:pPr>
            <w:del w:id="5510" w:author="Issam" w:date="2019-02-12T23:38:00Z">
              <w:r w:rsidRPr="00CF5E51">
                <w:rPr>
                  <w:lang w:eastAsia="ja-JP"/>
                </w:rPr>
                <w:delText>UP Transport Layer Information</w:delText>
              </w:r>
            </w:del>
          </w:p>
          <w:p w14:paraId="1972D471" w14:textId="77777777" w:rsidR="00AE297A" w:rsidRPr="00FF6A95" w:rsidRDefault="00AE297A" w:rsidP="00AE297A">
            <w:pPr>
              <w:pStyle w:val="TAL"/>
              <w:rPr>
                <w:del w:id="5511" w:author="Issam" w:date="2019-02-12T23:38:00Z"/>
                <w:lang w:eastAsia="ja-JP"/>
              </w:rPr>
            </w:pPr>
            <w:del w:id="5512" w:author="Issam" w:date="2019-02-12T23:38:00Z">
              <w:r w:rsidRPr="00CF5E51">
                <w:rPr>
                  <w:lang w:eastAsia="ja-JP"/>
                </w:rPr>
                <w:delText>9.3.2.2</w:delText>
              </w:r>
            </w:del>
          </w:p>
        </w:tc>
        <w:tc>
          <w:tcPr>
            <w:tcW w:w="2880" w:type="dxa"/>
          </w:tcPr>
          <w:p w14:paraId="654CABEB" w14:textId="77777777" w:rsidR="00AE297A" w:rsidRPr="00FF6A95" w:rsidRDefault="00AE297A" w:rsidP="00AE297A">
            <w:pPr>
              <w:pStyle w:val="TAL"/>
              <w:rPr>
                <w:del w:id="5513" w:author="Issam" w:date="2019-02-12T23:38:00Z"/>
                <w:rFonts w:eastAsia="SimSun" w:hint="eastAsia"/>
                <w:lang w:eastAsia="zh-CN"/>
              </w:rPr>
            </w:pPr>
            <w:del w:id="5514" w:author="Issam" w:date="2019-02-12T23:38:00Z">
              <w:r>
                <w:rPr>
                  <w:rFonts w:eastAsia="SimSun"/>
                  <w:lang w:eastAsia="zh-CN"/>
                </w:rPr>
                <w:delText>Identifies</w:delText>
              </w:r>
              <w:r w:rsidRPr="0022237C">
                <w:rPr>
                  <w:rFonts w:eastAsia="SimSun"/>
                  <w:lang w:eastAsia="zh-CN"/>
                </w:rPr>
                <w:delText xml:space="preserve"> the NG-U tunnel at </w:delText>
              </w:r>
              <w:r>
                <w:rPr>
                  <w:rFonts w:eastAsia="SimSun"/>
                  <w:lang w:eastAsia="zh-CN"/>
                </w:rPr>
                <w:delText xml:space="preserve">the </w:delText>
              </w:r>
              <w:r w:rsidRPr="0022237C">
                <w:rPr>
                  <w:rFonts w:eastAsia="SimSun"/>
                  <w:lang w:eastAsia="zh-CN"/>
                </w:rPr>
                <w:delText>NG-RAN node</w:delText>
              </w:r>
              <w:r>
                <w:rPr>
                  <w:rFonts w:eastAsia="SimSun"/>
                  <w:lang w:eastAsia="zh-CN"/>
                </w:rPr>
                <w:delText>.</w:delText>
              </w:r>
            </w:del>
          </w:p>
        </w:tc>
      </w:tr>
      <w:tr w:rsidR="00AE297A" w:rsidRPr="00FF6A95" w14:paraId="4F8621F1" w14:textId="77777777" w:rsidTr="00AE297A">
        <w:trPr>
          <w:del w:id="5515" w:author="Issam" w:date="2019-02-12T23:38:00Z"/>
        </w:trPr>
        <w:tc>
          <w:tcPr>
            <w:tcW w:w="2448" w:type="dxa"/>
          </w:tcPr>
          <w:p w14:paraId="5B7BBFFF" w14:textId="77777777" w:rsidR="00AE297A" w:rsidRPr="00FF6A95" w:rsidRDefault="00AE297A" w:rsidP="00AE297A">
            <w:pPr>
              <w:pStyle w:val="TAL"/>
              <w:rPr>
                <w:del w:id="5516" w:author="Issam" w:date="2019-02-12T23:38:00Z"/>
                <w:rFonts w:eastAsia="Batang"/>
                <w:b/>
                <w:lang w:eastAsia="ja-JP"/>
              </w:rPr>
            </w:pPr>
            <w:del w:id="5517" w:author="Issam" w:date="2019-02-12T23:38:00Z">
              <w:r w:rsidRPr="00FF6A95">
                <w:rPr>
                  <w:rFonts w:eastAsia="Batang"/>
                  <w:b/>
                  <w:lang w:eastAsia="ja-JP"/>
                </w:rPr>
                <w:delText>QoS Flow Add or Modify Request List</w:delText>
              </w:r>
            </w:del>
          </w:p>
        </w:tc>
        <w:tc>
          <w:tcPr>
            <w:tcW w:w="1080" w:type="dxa"/>
          </w:tcPr>
          <w:p w14:paraId="358182D6" w14:textId="77777777" w:rsidR="00AE297A" w:rsidRPr="00FF6A95" w:rsidRDefault="00AE297A" w:rsidP="00AE297A">
            <w:pPr>
              <w:pStyle w:val="TAL"/>
              <w:rPr>
                <w:del w:id="5518" w:author="Issam" w:date="2019-02-12T23:38:00Z"/>
                <w:rFonts w:eastAsia="SimSun" w:hint="eastAsia"/>
                <w:lang w:eastAsia="zh-CN"/>
              </w:rPr>
            </w:pPr>
          </w:p>
        </w:tc>
        <w:tc>
          <w:tcPr>
            <w:tcW w:w="1440" w:type="dxa"/>
          </w:tcPr>
          <w:p w14:paraId="4485267B" w14:textId="77777777" w:rsidR="00AE297A" w:rsidRPr="00FF6A95" w:rsidRDefault="00AE297A" w:rsidP="00AE297A">
            <w:pPr>
              <w:pStyle w:val="TAL"/>
              <w:rPr>
                <w:del w:id="5519" w:author="Issam" w:date="2019-02-12T23:38:00Z"/>
                <w:i/>
                <w:lang w:eastAsia="ja-JP"/>
              </w:rPr>
            </w:pPr>
            <w:del w:id="5520" w:author="Issam" w:date="2019-02-12T23:38:00Z">
              <w:r w:rsidRPr="00FF6A95">
                <w:rPr>
                  <w:i/>
                  <w:lang w:eastAsia="ja-JP"/>
                </w:rPr>
                <w:delText>0..1</w:delText>
              </w:r>
            </w:del>
          </w:p>
        </w:tc>
        <w:tc>
          <w:tcPr>
            <w:tcW w:w="1872" w:type="dxa"/>
          </w:tcPr>
          <w:p w14:paraId="43221540" w14:textId="77777777" w:rsidR="00AE297A" w:rsidRPr="00FF6A95" w:rsidRDefault="00AE297A" w:rsidP="00AE297A">
            <w:pPr>
              <w:pStyle w:val="TAL"/>
              <w:rPr>
                <w:del w:id="5521" w:author="Issam" w:date="2019-02-12T23:38:00Z"/>
                <w:lang w:eastAsia="ja-JP"/>
              </w:rPr>
            </w:pPr>
          </w:p>
        </w:tc>
        <w:tc>
          <w:tcPr>
            <w:tcW w:w="2880" w:type="dxa"/>
          </w:tcPr>
          <w:p w14:paraId="0D96068E" w14:textId="77777777" w:rsidR="00AE297A" w:rsidRPr="00FF6A95" w:rsidRDefault="00AE297A" w:rsidP="00AE297A">
            <w:pPr>
              <w:pStyle w:val="TAL"/>
              <w:rPr>
                <w:del w:id="5522" w:author="Issam" w:date="2019-02-12T23:38:00Z"/>
                <w:lang w:eastAsia="ja-JP"/>
              </w:rPr>
            </w:pPr>
          </w:p>
        </w:tc>
      </w:tr>
      <w:tr w:rsidR="00AE297A" w:rsidRPr="00FF6A95" w14:paraId="59E6BC22" w14:textId="77777777" w:rsidTr="00AE297A">
        <w:trPr>
          <w:del w:id="5523" w:author="Issam" w:date="2019-02-12T23:38:00Z"/>
        </w:trPr>
        <w:tc>
          <w:tcPr>
            <w:tcW w:w="2448" w:type="dxa"/>
          </w:tcPr>
          <w:p w14:paraId="67D108C5" w14:textId="77777777" w:rsidR="00AE297A" w:rsidRPr="00FF6A95" w:rsidRDefault="00AE297A" w:rsidP="00AE297A">
            <w:pPr>
              <w:pStyle w:val="TAL"/>
              <w:ind w:left="72"/>
              <w:rPr>
                <w:del w:id="5524" w:author="Issam" w:date="2019-02-12T23:38:00Z"/>
                <w:rFonts w:eastAsia="Batang"/>
                <w:b/>
                <w:lang w:eastAsia="ja-JP"/>
              </w:rPr>
            </w:pPr>
            <w:del w:id="5525" w:author="Issam" w:date="2019-02-12T23:38:00Z">
              <w:r w:rsidRPr="00FF6A95">
                <w:rPr>
                  <w:rFonts w:eastAsia="Batang"/>
                  <w:b/>
                  <w:lang w:eastAsia="ja-JP"/>
                </w:rPr>
                <w:delText>&gt;QoS Flow Add or Modify Request Item</w:delText>
              </w:r>
            </w:del>
          </w:p>
        </w:tc>
        <w:tc>
          <w:tcPr>
            <w:tcW w:w="1080" w:type="dxa"/>
          </w:tcPr>
          <w:p w14:paraId="594A4ED2" w14:textId="77777777" w:rsidR="00AE297A" w:rsidRPr="00FF6A95" w:rsidRDefault="00AE297A" w:rsidP="00AE297A">
            <w:pPr>
              <w:pStyle w:val="TAL"/>
              <w:rPr>
                <w:del w:id="5526" w:author="Issam" w:date="2019-02-12T23:38:00Z"/>
                <w:rFonts w:eastAsia="SimSun" w:hint="eastAsia"/>
                <w:lang w:eastAsia="zh-CN"/>
              </w:rPr>
            </w:pPr>
          </w:p>
        </w:tc>
        <w:tc>
          <w:tcPr>
            <w:tcW w:w="1440" w:type="dxa"/>
          </w:tcPr>
          <w:p w14:paraId="12BEC5A7" w14:textId="77777777" w:rsidR="00AE297A" w:rsidRPr="00FF6A95" w:rsidRDefault="00AE297A" w:rsidP="00AE297A">
            <w:pPr>
              <w:pStyle w:val="TAL"/>
              <w:rPr>
                <w:del w:id="5527" w:author="Issam" w:date="2019-02-12T23:38:00Z"/>
                <w:i/>
                <w:lang w:eastAsia="ja-JP"/>
              </w:rPr>
            </w:pPr>
            <w:del w:id="5528" w:author="Issam" w:date="2019-02-12T23:38:00Z">
              <w:r w:rsidRPr="00FF6A95">
                <w:rPr>
                  <w:bCs/>
                  <w:i/>
                  <w:szCs w:val="18"/>
                  <w:lang w:eastAsia="ja-JP"/>
                </w:rPr>
                <w:delText>1..&lt;maxnoofQoSFlows&gt;</w:delText>
              </w:r>
            </w:del>
          </w:p>
        </w:tc>
        <w:tc>
          <w:tcPr>
            <w:tcW w:w="1872" w:type="dxa"/>
          </w:tcPr>
          <w:p w14:paraId="3BB158B5" w14:textId="77777777" w:rsidR="00AE297A" w:rsidRPr="00FF6A95" w:rsidRDefault="00AE297A" w:rsidP="00AE297A">
            <w:pPr>
              <w:pStyle w:val="TAL"/>
              <w:rPr>
                <w:del w:id="5529" w:author="Issam" w:date="2019-02-12T23:38:00Z"/>
                <w:lang w:eastAsia="ja-JP"/>
              </w:rPr>
            </w:pPr>
          </w:p>
        </w:tc>
        <w:tc>
          <w:tcPr>
            <w:tcW w:w="2880" w:type="dxa"/>
          </w:tcPr>
          <w:p w14:paraId="1DA4E4B5" w14:textId="77777777" w:rsidR="00AE297A" w:rsidRPr="00FF6A95" w:rsidRDefault="00AE297A" w:rsidP="00AE297A">
            <w:pPr>
              <w:pStyle w:val="TAL"/>
              <w:rPr>
                <w:del w:id="5530" w:author="Issam" w:date="2019-02-12T23:38:00Z"/>
                <w:lang w:eastAsia="ja-JP"/>
              </w:rPr>
            </w:pPr>
          </w:p>
        </w:tc>
      </w:tr>
      <w:tr w:rsidR="00AE297A" w:rsidRPr="00FF6A95" w14:paraId="648377D7" w14:textId="77777777" w:rsidTr="00AE297A">
        <w:trPr>
          <w:del w:id="5531" w:author="Issam" w:date="2019-02-12T23:38:00Z"/>
        </w:trPr>
        <w:tc>
          <w:tcPr>
            <w:tcW w:w="2448" w:type="dxa"/>
          </w:tcPr>
          <w:p w14:paraId="03CC5007" w14:textId="77777777" w:rsidR="00AE297A" w:rsidRPr="00FF6A95" w:rsidRDefault="00AE297A" w:rsidP="00AE297A">
            <w:pPr>
              <w:pStyle w:val="TAL"/>
              <w:ind w:left="162"/>
              <w:rPr>
                <w:del w:id="5532" w:author="Issam" w:date="2019-02-12T23:38:00Z"/>
                <w:rFonts w:eastAsia="Batang"/>
                <w:lang w:eastAsia="ja-JP"/>
              </w:rPr>
            </w:pPr>
            <w:del w:id="5533" w:author="Issam" w:date="2019-02-12T23:38:00Z">
              <w:r w:rsidRPr="00FF6A95">
                <w:rPr>
                  <w:rFonts w:eastAsia="Batang"/>
                  <w:lang w:eastAsia="ja-JP"/>
                </w:rPr>
                <w:delText>&gt;&gt;QoS Flow Indicator</w:delText>
              </w:r>
            </w:del>
          </w:p>
        </w:tc>
        <w:tc>
          <w:tcPr>
            <w:tcW w:w="1080" w:type="dxa"/>
          </w:tcPr>
          <w:p w14:paraId="5026D0B1" w14:textId="77777777" w:rsidR="00AE297A" w:rsidRPr="00FF6A95" w:rsidRDefault="00AE297A" w:rsidP="00AE297A">
            <w:pPr>
              <w:pStyle w:val="TAL"/>
              <w:rPr>
                <w:del w:id="5534" w:author="Issam" w:date="2019-02-12T23:38:00Z"/>
                <w:rFonts w:eastAsia="SimSun" w:hint="eastAsia"/>
                <w:lang w:eastAsia="zh-CN"/>
              </w:rPr>
            </w:pPr>
            <w:del w:id="5535" w:author="Issam" w:date="2019-02-12T23:38:00Z">
              <w:r w:rsidRPr="00FF6A95">
                <w:rPr>
                  <w:rFonts w:eastAsia="SimSun"/>
                  <w:lang w:eastAsia="zh-CN"/>
                </w:rPr>
                <w:delText>M</w:delText>
              </w:r>
            </w:del>
          </w:p>
        </w:tc>
        <w:tc>
          <w:tcPr>
            <w:tcW w:w="1440" w:type="dxa"/>
          </w:tcPr>
          <w:p w14:paraId="7C210052" w14:textId="77777777" w:rsidR="00AE297A" w:rsidRPr="00FF6A95" w:rsidRDefault="00AE297A" w:rsidP="00AE297A">
            <w:pPr>
              <w:pStyle w:val="TAL"/>
              <w:rPr>
                <w:del w:id="5536" w:author="Issam" w:date="2019-02-12T23:38:00Z"/>
                <w:bCs/>
                <w:i/>
                <w:szCs w:val="18"/>
                <w:lang w:eastAsia="ja-JP"/>
              </w:rPr>
            </w:pPr>
          </w:p>
        </w:tc>
        <w:tc>
          <w:tcPr>
            <w:tcW w:w="1872" w:type="dxa"/>
          </w:tcPr>
          <w:p w14:paraId="19164AD1" w14:textId="77777777" w:rsidR="00AE297A" w:rsidRPr="00FF6A95" w:rsidRDefault="00AE297A" w:rsidP="00AE297A">
            <w:pPr>
              <w:pStyle w:val="TAL"/>
              <w:rPr>
                <w:del w:id="5537" w:author="Issam" w:date="2019-02-12T23:38:00Z"/>
                <w:lang w:eastAsia="ja-JP"/>
              </w:rPr>
            </w:pPr>
            <w:del w:id="5538" w:author="Issam" w:date="2019-02-12T23:38:00Z">
              <w:r w:rsidRPr="00FF6A95">
                <w:rPr>
                  <w:lang w:eastAsia="ja-JP"/>
                </w:rPr>
                <w:delText>9.3.1.51</w:delText>
              </w:r>
            </w:del>
          </w:p>
        </w:tc>
        <w:tc>
          <w:tcPr>
            <w:tcW w:w="2880" w:type="dxa"/>
          </w:tcPr>
          <w:p w14:paraId="074105AD" w14:textId="77777777" w:rsidR="00AE297A" w:rsidRPr="00FF6A95" w:rsidRDefault="00AE297A" w:rsidP="00AE297A">
            <w:pPr>
              <w:pStyle w:val="TAL"/>
              <w:rPr>
                <w:del w:id="5539" w:author="Issam" w:date="2019-02-12T23:38:00Z"/>
                <w:lang w:eastAsia="ja-JP"/>
              </w:rPr>
            </w:pPr>
          </w:p>
        </w:tc>
      </w:tr>
      <w:tr w:rsidR="00AE297A" w:rsidRPr="00FF6A95" w14:paraId="0F2F40D5" w14:textId="77777777" w:rsidTr="00AE297A">
        <w:trPr>
          <w:del w:id="5540" w:author="Issam" w:date="2019-02-12T23:38:00Z"/>
        </w:trPr>
        <w:tc>
          <w:tcPr>
            <w:tcW w:w="2448" w:type="dxa"/>
          </w:tcPr>
          <w:p w14:paraId="22996393" w14:textId="77777777" w:rsidR="00AE297A" w:rsidRPr="00FF6A95" w:rsidRDefault="00AE297A" w:rsidP="00AE297A">
            <w:pPr>
              <w:pStyle w:val="TAL"/>
              <w:ind w:left="162"/>
              <w:rPr>
                <w:del w:id="5541" w:author="Issam" w:date="2019-02-12T23:38:00Z"/>
                <w:rFonts w:eastAsia="Batang"/>
                <w:lang w:eastAsia="ja-JP"/>
              </w:rPr>
            </w:pPr>
            <w:del w:id="5542" w:author="Issam" w:date="2019-02-12T23:38:00Z">
              <w:r w:rsidRPr="00FF6A95">
                <w:rPr>
                  <w:rFonts w:eastAsia="Batang"/>
                  <w:lang w:eastAsia="ja-JP"/>
                </w:rPr>
                <w:delText>&gt;&gt;QoS Flow Level QoS Parameters</w:delText>
              </w:r>
            </w:del>
          </w:p>
        </w:tc>
        <w:tc>
          <w:tcPr>
            <w:tcW w:w="1080" w:type="dxa"/>
          </w:tcPr>
          <w:p w14:paraId="718DCA87" w14:textId="77777777" w:rsidR="00AE297A" w:rsidRPr="00FF6A95" w:rsidRDefault="00AE297A" w:rsidP="00AE297A">
            <w:pPr>
              <w:pStyle w:val="TAL"/>
              <w:rPr>
                <w:del w:id="5543" w:author="Issam" w:date="2019-02-12T23:38:00Z"/>
                <w:rFonts w:eastAsia="SimSun" w:hint="eastAsia"/>
                <w:lang w:eastAsia="zh-CN"/>
              </w:rPr>
            </w:pPr>
            <w:del w:id="5544" w:author="Issam" w:date="2019-02-12T23:38:00Z">
              <w:r w:rsidRPr="00FF6A95">
                <w:rPr>
                  <w:rFonts w:eastAsia="SimSun"/>
                  <w:lang w:eastAsia="zh-CN"/>
                </w:rPr>
                <w:delText>O</w:delText>
              </w:r>
            </w:del>
          </w:p>
        </w:tc>
        <w:tc>
          <w:tcPr>
            <w:tcW w:w="1440" w:type="dxa"/>
          </w:tcPr>
          <w:p w14:paraId="679F8BDC" w14:textId="77777777" w:rsidR="00AE297A" w:rsidRPr="00FF6A95" w:rsidRDefault="00AE297A" w:rsidP="00AE297A">
            <w:pPr>
              <w:pStyle w:val="TAL"/>
              <w:rPr>
                <w:del w:id="5545" w:author="Issam" w:date="2019-02-12T23:38:00Z"/>
                <w:bCs/>
                <w:i/>
                <w:szCs w:val="18"/>
                <w:lang w:eastAsia="ja-JP"/>
              </w:rPr>
            </w:pPr>
          </w:p>
        </w:tc>
        <w:tc>
          <w:tcPr>
            <w:tcW w:w="1872" w:type="dxa"/>
          </w:tcPr>
          <w:p w14:paraId="6EC569A2" w14:textId="77777777" w:rsidR="00AE297A" w:rsidRPr="00FF6A95" w:rsidRDefault="00AE297A" w:rsidP="00AE297A">
            <w:pPr>
              <w:pStyle w:val="TAL"/>
              <w:rPr>
                <w:del w:id="5546" w:author="Issam" w:date="2019-02-12T23:38:00Z"/>
                <w:lang w:eastAsia="ja-JP"/>
              </w:rPr>
            </w:pPr>
            <w:del w:id="5547" w:author="Issam" w:date="2019-02-12T23:38:00Z">
              <w:r w:rsidRPr="00FF6A95">
                <w:rPr>
                  <w:lang w:eastAsia="ja-JP"/>
                </w:rPr>
                <w:delText>9.3.1.12</w:delText>
              </w:r>
            </w:del>
          </w:p>
        </w:tc>
        <w:tc>
          <w:tcPr>
            <w:tcW w:w="2880" w:type="dxa"/>
          </w:tcPr>
          <w:p w14:paraId="26726F94" w14:textId="77777777" w:rsidR="00AE297A" w:rsidRPr="00FF6A95" w:rsidRDefault="00AE297A" w:rsidP="00AE297A">
            <w:pPr>
              <w:pStyle w:val="TAL"/>
              <w:rPr>
                <w:del w:id="5548" w:author="Issam" w:date="2019-02-12T23:38:00Z"/>
                <w:lang w:eastAsia="ja-JP"/>
              </w:rPr>
            </w:pPr>
            <w:del w:id="5549" w:author="Issam" w:date="2019-02-12T23:38:00Z">
              <w:r w:rsidRPr="00FF6A95">
                <w:rPr>
                  <w:lang w:eastAsia="ja-JP"/>
                </w:rPr>
                <w:delText>The presence of this IE may need to be refined</w:delText>
              </w:r>
            </w:del>
          </w:p>
        </w:tc>
      </w:tr>
      <w:tr w:rsidR="00AE297A" w:rsidRPr="00FF6A95" w14:paraId="53B59C40" w14:textId="77777777" w:rsidTr="00AE297A">
        <w:trPr>
          <w:del w:id="5550" w:author="Issam" w:date="2019-02-12T23:38:00Z"/>
        </w:trPr>
        <w:tc>
          <w:tcPr>
            <w:tcW w:w="2448" w:type="dxa"/>
          </w:tcPr>
          <w:p w14:paraId="22D6EA78" w14:textId="77777777" w:rsidR="00AE297A" w:rsidRPr="00FF6A95" w:rsidRDefault="00AE297A" w:rsidP="00AE297A">
            <w:pPr>
              <w:pStyle w:val="TAL"/>
              <w:ind w:left="162"/>
              <w:rPr>
                <w:del w:id="5551" w:author="Issam" w:date="2019-02-12T23:38:00Z"/>
                <w:rFonts w:eastAsia="Batang"/>
                <w:lang w:eastAsia="ja-JP"/>
              </w:rPr>
            </w:pPr>
            <w:del w:id="5552" w:author="Issam" w:date="2019-02-12T23:38:00Z">
              <w:r w:rsidRPr="00FF6A95">
                <w:rPr>
                  <w:rFonts w:eastAsia="Batang"/>
                  <w:lang w:eastAsia="ja-JP"/>
                </w:rPr>
                <w:delText>&gt;&gt;E-RAB ID</w:delText>
              </w:r>
            </w:del>
          </w:p>
        </w:tc>
        <w:tc>
          <w:tcPr>
            <w:tcW w:w="1080" w:type="dxa"/>
          </w:tcPr>
          <w:p w14:paraId="29EDD530" w14:textId="77777777" w:rsidR="00AE297A" w:rsidRPr="00FF6A95" w:rsidRDefault="00AE297A" w:rsidP="00AE297A">
            <w:pPr>
              <w:pStyle w:val="TAL"/>
              <w:rPr>
                <w:del w:id="5553" w:author="Issam" w:date="2019-02-12T23:38:00Z"/>
                <w:rFonts w:eastAsia="SimSun"/>
                <w:lang w:eastAsia="zh-CN"/>
              </w:rPr>
            </w:pPr>
            <w:del w:id="5554" w:author="Issam" w:date="2019-02-12T23:38:00Z">
              <w:r w:rsidRPr="00FF6A95">
                <w:rPr>
                  <w:rFonts w:eastAsia="SimSun"/>
                  <w:lang w:eastAsia="zh-CN"/>
                </w:rPr>
                <w:delText>O</w:delText>
              </w:r>
            </w:del>
          </w:p>
        </w:tc>
        <w:tc>
          <w:tcPr>
            <w:tcW w:w="1440" w:type="dxa"/>
          </w:tcPr>
          <w:p w14:paraId="241852E1" w14:textId="77777777" w:rsidR="00AE297A" w:rsidRPr="00FF6A95" w:rsidRDefault="00AE297A" w:rsidP="00AE297A">
            <w:pPr>
              <w:pStyle w:val="TAL"/>
              <w:rPr>
                <w:del w:id="5555" w:author="Issam" w:date="2019-02-12T23:38:00Z"/>
                <w:bCs/>
                <w:i/>
                <w:szCs w:val="18"/>
                <w:lang w:eastAsia="ja-JP"/>
              </w:rPr>
            </w:pPr>
          </w:p>
        </w:tc>
        <w:tc>
          <w:tcPr>
            <w:tcW w:w="1872" w:type="dxa"/>
          </w:tcPr>
          <w:p w14:paraId="54303D4E" w14:textId="77777777" w:rsidR="00AE297A" w:rsidRPr="00FF6A95" w:rsidRDefault="00AE297A" w:rsidP="00AE297A">
            <w:pPr>
              <w:pStyle w:val="TAL"/>
              <w:rPr>
                <w:del w:id="5556" w:author="Issam" w:date="2019-02-12T23:38:00Z"/>
                <w:lang w:eastAsia="ja-JP"/>
              </w:rPr>
            </w:pPr>
            <w:del w:id="5557" w:author="Issam" w:date="2019-02-12T23:38:00Z">
              <w:r w:rsidRPr="00FF6A95">
                <w:rPr>
                  <w:lang w:eastAsia="ja-JP"/>
                </w:rPr>
                <w:delText>9.3.2.3</w:delText>
              </w:r>
            </w:del>
          </w:p>
        </w:tc>
        <w:tc>
          <w:tcPr>
            <w:tcW w:w="2880" w:type="dxa"/>
          </w:tcPr>
          <w:p w14:paraId="59ACC2AF" w14:textId="77777777" w:rsidR="00AE297A" w:rsidRPr="00FF6A95" w:rsidRDefault="00AE297A" w:rsidP="00AE297A">
            <w:pPr>
              <w:pStyle w:val="TAL"/>
              <w:rPr>
                <w:del w:id="5558" w:author="Issam" w:date="2019-02-12T23:38:00Z"/>
                <w:lang w:eastAsia="ja-JP"/>
              </w:rPr>
            </w:pPr>
          </w:p>
        </w:tc>
      </w:tr>
      <w:tr w:rsidR="00AE297A" w:rsidRPr="00FF6A95" w14:paraId="058B2331" w14:textId="77777777" w:rsidTr="00AE297A">
        <w:trPr>
          <w:del w:id="5559" w:author="Issam" w:date="2019-02-12T23:38:00Z"/>
        </w:trPr>
        <w:tc>
          <w:tcPr>
            <w:tcW w:w="2448" w:type="dxa"/>
          </w:tcPr>
          <w:p w14:paraId="79381392" w14:textId="77777777" w:rsidR="00AE297A" w:rsidRPr="00FF6A95" w:rsidRDefault="00AE297A" w:rsidP="00AE297A">
            <w:pPr>
              <w:pStyle w:val="TAL"/>
              <w:rPr>
                <w:del w:id="5560" w:author="Issam" w:date="2019-02-12T23:38:00Z"/>
                <w:rFonts w:eastAsia="Batang"/>
                <w:lang w:eastAsia="ja-JP"/>
              </w:rPr>
            </w:pPr>
            <w:del w:id="5561" w:author="Issam" w:date="2019-02-12T23:38:00Z">
              <w:r w:rsidRPr="00FF6A95">
                <w:rPr>
                  <w:rFonts w:eastAsia="Batang"/>
                  <w:lang w:eastAsia="ja-JP"/>
                </w:rPr>
                <w:delText>QoS Flow to Release List</w:delText>
              </w:r>
            </w:del>
          </w:p>
        </w:tc>
        <w:tc>
          <w:tcPr>
            <w:tcW w:w="1080" w:type="dxa"/>
          </w:tcPr>
          <w:p w14:paraId="7753BD73" w14:textId="77777777" w:rsidR="00AE297A" w:rsidRPr="00FF6A95" w:rsidRDefault="00AE297A" w:rsidP="00AE297A">
            <w:pPr>
              <w:pStyle w:val="TAL"/>
              <w:rPr>
                <w:del w:id="5562" w:author="Issam" w:date="2019-02-12T23:38:00Z"/>
                <w:rFonts w:eastAsia="SimSun" w:hint="eastAsia"/>
                <w:lang w:eastAsia="zh-CN"/>
              </w:rPr>
            </w:pPr>
            <w:del w:id="5563" w:author="Issam" w:date="2019-02-12T23:38:00Z">
              <w:r w:rsidRPr="00FF6A95">
                <w:rPr>
                  <w:rFonts w:eastAsia="SimSun"/>
                  <w:lang w:eastAsia="zh-CN"/>
                </w:rPr>
                <w:delText>O</w:delText>
              </w:r>
            </w:del>
          </w:p>
        </w:tc>
        <w:tc>
          <w:tcPr>
            <w:tcW w:w="1440" w:type="dxa"/>
          </w:tcPr>
          <w:p w14:paraId="6297D6E4" w14:textId="77777777" w:rsidR="00AE297A" w:rsidRPr="00FF6A95" w:rsidRDefault="00AE297A" w:rsidP="00AE297A">
            <w:pPr>
              <w:pStyle w:val="TAL"/>
              <w:rPr>
                <w:del w:id="5564" w:author="Issam" w:date="2019-02-12T23:38:00Z"/>
                <w:bCs/>
                <w:i/>
                <w:szCs w:val="18"/>
                <w:lang w:eastAsia="ja-JP"/>
              </w:rPr>
            </w:pPr>
          </w:p>
        </w:tc>
        <w:tc>
          <w:tcPr>
            <w:tcW w:w="1872" w:type="dxa"/>
          </w:tcPr>
          <w:p w14:paraId="761BDB3E" w14:textId="77777777" w:rsidR="00AE297A" w:rsidRPr="00FF6A95" w:rsidRDefault="00AE297A" w:rsidP="00AE297A">
            <w:pPr>
              <w:pStyle w:val="TAL"/>
              <w:rPr>
                <w:del w:id="5565" w:author="Issam" w:date="2019-02-12T23:38:00Z"/>
                <w:lang w:eastAsia="ja-JP"/>
              </w:rPr>
            </w:pPr>
            <w:del w:id="5566" w:author="Issam" w:date="2019-02-12T23:38:00Z">
              <w:r w:rsidRPr="00FF6A95">
                <w:rPr>
                  <w:lang w:eastAsia="ja-JP"/>
                </w:rPr>
                <w:delText>QoS Flow List</w:delText>
              </w:r>
            </w:del>
          </w:p>
          <w:p w14:paraId="25B6C160" w14:textId="77777777" w:rsidR="00AE297A" w:rsidRPr="00FF6A95" w:rsidRDefault="00AE297A" w:rsidP="00AE297A">
            <w:pPr>
              <w:pStyle w:val="TAL"/>
              <w:rPr>
                <w:del w:id="5567" w:author="Issam" w:date="2019-02-12T23:38:00Z"/>
                <w:lang w:eastAsia="ja-JP"/>
              </w:rPr>
            </w:pPr>
            <w:del w:id="5568" w:author="Issam" w:date="2019-02-12T23:38:00Z">
              <w:r w:rsidRPr="00FF6A95">
                <w:rPr>
                  <w:lang w:eastAsia="ja-JP"/>
                </w:rPr>
                <w:delText>9.3.1.13</w:delText>
              </w:r>
            </w:del>
          </w:p>
        </w:tc>
        <w:tc>
          <w:tcPr>
            <w:tcW w:w="2880" w:type="dxa"/>
          </w:tcPr>
          <w:p w14:paraId="6F25506C" w14:textId="77777777" w:rsidR="00AE297A" w:rsidRPr="00FF6A95" w:rsidRDefault="00AE297A" w:rsidP="00AE297A">
            <w:pPr>
              <w:pStyle w:val="TAL"/>
              <w:rPr>
                <w:del w:id="5569" w:author="Issam" w:date="2019-02-12T23:38:00Z"/>
                <w:lang w:eastAsia="ja-JP"/>
              </w:rPr>
            </w:pPr>
          </w:p>
        </w:tc>
      </w:tr>
    </w:tbl>
    <w:p w14:paraId="45D1CE44" w14:textId="77777777" w:rsidR="006A1CE4" w:rsidRPr="00E67E0D" w:rsidRDefault="006A1CE4" w:rsidP="00E7499B">
      <w:moveFromRangeStart w:id="5570" w:author="Issam" w:date="2019-02-12T23:38:00Z" w:name="move907098"/>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17449F6F" w14:textId="77777777" w:rsidTr="00E7499B">
        <w:tc>
          <w:tcPr>
            <w:tcW w:w="3528" w:type="dxa"/>
          </w:tcPr>
          <w:p w14:paraId="1CE2DAC6" w14:textId="77777777" w:rsidR="006A1CE4" w:rsidRPr="00E67E0D" w:rsidRDefault="006A1CE4" w:rsidP="00E7499B">
            <w:pPr>
              <w:pStyle w:val="TAH"/>
              <w:rPr>
                <w:rFonts w:cs="Arial"/>
                <w:lang w:eastAsia="ja-JP"/>
              </w:rPr>
            </w:pPr>
            <w:moveFrom w:id="5571" w:author="Issam" w:date="2019-02-12T23:38:00Z">
              <w:r w:rsidRPr="00E67E0D">
                <w:rPr>
                  <w:rFonts w:cs="Arial"/>
                  <w:lang w:eastAsia="ja-JP"/>
                </w:rPr>
                <w:t>Range bound</w:t>
              </w:r>
            </w:moveFrom>
          </w:p>
        </w:tc>
        <w:tc>
          <w:tcPr>
            <w:tcW w:w="6192" w:type="dxa"/>
          </w:tcPr>
          <w:p w14:paraId="45EFB020" w14:textId="77777777" w:rsidR="006A1CE4" w:rsidRPr="00E67E0D" w:rsidRDefault="006A1CE4" w:rsidP="00E7499B">
            <w:pPr>
              <w:pStyle w:val="TAH"/>
              <w:rPr>
                <w:rFonts w:cs="Arial"/>
                <w:lang w:eastAsia="ja-JP"/>
              </w:rPr>
            </w:pPr>
            <w:moveFrom w:id="5572" w:author="Issam" w:date="2019-02-12T23:38:00Z">
              <w:r w:rsidRPr="00E67E0D">
                <w:rPr>
                  <w:rFonts w:cs="Arial"/>
                  <w:lang w:eastAsia="ja-JP"/>
                </w:rPr>
                <w:t>Explanation</w:t>
              </w:r>
            </w:moveFrom>
          </w:p>
        </w:tc>
      </w:tr>
      <w:moveFromRangeEnd w:id="5570"/>
      <w:tr w:rsidR="00AE297A" w:rsidRPr="00FF6A95" w14:paraId="5B03C9E4" w14:textId="77777777" w:rsidTr="00AE297A">
        <w:trPr>
          <w:del w:id="5573" w:author="Issam" w:date="2019-02-12T23:38:00Z"/>
        </w:trPr>
        <w:tc>
          <w:tcPr>
            <w:tcW w:w="3528" w:type="dxa"/>
          </w:tcPr>
          <w:p w14:paraId="3EA516B4" w14:textId="77777777" w:rsidR="00AE297A" w:rsidRPr="00FF6A95" w:rsidRDefault="00AE297A" w:rsidP="00AE297A">
            <w:pPr>
              <w:pStyle w:val="TAL"/>
              <w:rPr>
                <w:del w:id="5574" w:author="Issam" w:date="2019-02-12T23:38:00Z"/>
                <w:lang w:eastAsia="ja-JP"/>
              </w:rPr>
            </w:pPr>
            <w:del w:id="5575" w:author="Issam" w:date="2019-02-12T23:38:00Z">
              <w:r w:rsidRPr="00FF6A95">
                <w:rPr>
                  <w:lang w:eastAsia="ja-JP"/>
                </w:rPr>
                <w:delText>maxnoof</w:delText>
              </w:r>
              <w:r w:rsidRPr="00FF6A95">
                <w:rPr>
                  <w:rFonts w:eastAsia="SimSun" w:hint="eastAsia"/>
                  <w:lang w:eastAsia="zh-CN"/>
                </w:rPr>
                <w:delText>QoSFlows</w:delText>
              </w:r>
            </w:del>
          </w:p>
        </w:tc>
        <w:tc>
          <w:tcPr>
            <w:tcW w:w="6192" w:type="dxa"/>
          </w:tcPr>
          <w:p w14:paraId="5E64C5C4" w14:textId="77777777" w:rsidR="00AE297A" w:rsidRPr="00FF6A95" w:rsidRDefault="00AE297A" w:rsidP="00AE297A">
            <w:pPr>
              <w:pStyle w:val="TAL"/>
              <w:rPr>
                <w:del w:id="5576" w:author="Issam" w:date="2019-02-12T23:38:00Z"/>
                <w:lang w:eastAsia="ja-JP"/>
              </w:rPr>
            </w:pPr>
            <w:del w:id="5577" w:author="Issam" w:date="2019-02-12T23:38:00Z">
              <w:r w:rsidRPr="00FF6A95">
                <w:rPr>
                  <w:lang w:eastAsia="ja-JP"/>
                </w:rPr>
                <w:delText xml:space="preserve">Maximum no. of </w:delText>
              </w:r>
              <w:r w:rsidRPr="00FF6A95">
                <w:rPr>
                  <w:rFonts w:eastAsia="SimSun" w:hint="eastAsia"/>
                  <w:lang w:eastAsia="zh-CN"/>
                </w:rPr>
                <w:delText>QoS flow</w:delText>
              </w:r>
              <w:r w:rsidRPr="00FF6A95">
                <w:rPr>
                  <w:rFonts w:eastAsia="SimSun"/>
                  <w:lang w:eastAsia="zh-CN"/>
                </w:rPr>
                <w:delText>s</w:delText>
              </w:r>
              <w:r w:rsidRPr="00FF6A95">
                <w:rPr>
                  <w:lang w:eastAsia="ja-JP"/>
                </w:rPr>
                <w:delText xml:space="preserve"> allowed </w:delText>
              </w:r>
              <w:r w:rsidRPr="00FF6A95">
                <w:rPr>
                  <w:rFonts w:eastAsia="SimSun" w:hint="eastAsia"/>
                  <w:lang w:eastAsia="zh-CN"/>
                </w:rPr>
                <w:delText xml:space="preserve">within </w:delText>
              </w:r>
              <w:r w:rsidRPr="00FF6A95">
                <w:rPr>
                  <w:lang w:eastAsia="ja-JP"/>
                </w:rPr>
                <w:delText xml:space="preserve">one </w:delText>
              </w:r>
              <w:r w:rsidRPr="00FF6A95">
                <w:rPr>
                  <w:rFonts w:eastAsia="SimSun" w:hint="eastAsia"/>
                  <w:lang w:eastAsia="zh-CN"/>
                </w:rPr>
                <w:delText>PDU session</w:delText>
              </w:r>
              <w:r w:rsidRPr="00FF6A95">
                <w:rPr>
                  <w:lang w:eastAsia="ja-JP"/>
                </w:rPr>
                <w:delText xml:space="preserve">. Value is </w:delText>
              </w:r>
              <w:r w:rsidRPr="00FF6A95">
                <w:rPr>
                  <w:rFonts w:eastAsia="SimSun"/>
                  <w:lang w:eastAsia="zh-CN"/>
                </w:rPr>
                <w:delText>64</w:delText>
              </w:r>
              <w:r w:rsidRPr="00FF6A95">
                <w:rPr>
                  <w:lang w:eastAsia="ja-JP"/>
                </w:rPr>
                <w:delText>.</w:delText>
              </w:r>
            </w:del>
          </w:p>
        </w:tc>
      </w:tr>
    </w:tbl>
    <w:p w14:paraId="2A4A46A4" w14:textId="77777777" w:rsidR="006A1CE4" w:rsidRPr="00E67E0D" w:rsidRDefault="006A1CE4" w:rsidP="00E7499B"/>
    <w:p w14:paraId="7E84B952" w14:textId="77777777" w:rsidR="006A1CE4" w:rsidRPr="00E67E0D" w:rsidRDefault="006A1CE4" w:rsidP="00E7499B">
      <w:pPr>
        <w:pStyle w:val="4"/>
        <w:rPr>
          <w:rFonts w:eastAsia="SimSun"/>
        </w:rPr>
      </w:pPr>
      <w:bookmarkStart w:id="5578" w:name="_Toc534720690"/>
      <w:bookmarkStart w:id="5579" w:name="_Toc525567696"/>
      <w:r w:rsidRPr="00E67E0D">
        <w:rPr>
          <w:rFonts w:eastAsia="SimSun"/>
        </w:rPr>
        <w:t>9.3.4.4</w:t>
      </w:r>
      <w:r w:rsidRPr="00E67E0D">
        <w:rPr>
          <w:rFonts w:eastAsia="SimSun"/>
        </w:rPr>
        <w:tab/>
        <w:t>PDU Session Resource Modify Response Transfer</w:t>
      </w:r>
      <w:bookmarkEnd w:id="5578"/>
      <w:bookmarkEnd w:id="5579"/>
    </w:p>
    <w:p w14:paraId="44C68463" w14:textId="77777777" w:rsidR="006A1CE4" w:rsidRPr="00E67E0D" w:rsidRDefault="006A1CE4" w:rsidP="00E7499B">
      <w:r w:rsidRPr="00E67E0D">
        <w:t>This IE is transparent to the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48"/>
        <w:gridCol w:w="1080"/>
        <w:gridCol w:w="1440"/>
        <w:gridCol w:w="1872"/>
        <w:gridCol w:w="2880"/>
      </w:tblGrid>
      <w:tr w:rsidR="006A1CE4" w:rsidRPr="00E67E0D" w14:paraId="72961D13" w14:textId="77777777" w:rsidTr="004041C3">
        <w:tc>
          <w:tcPr>
            <w:tcW w:w="2448" w:type="dxa"/>
          </w:tcPr>
          <w:p w14:paraId="0ED19EB6"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
          <w:p w14:paraId="1AC2704E"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
          <w:p w14:paraId="305B1F0D"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
          <w:p w14:paraId="32C310D6"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
          <w:p w14:paraId="0069B6CA"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267B7304" w14:textId="77777777" w:rsidTr="00E7499B">
        <w:tc>
          <w:tcPr>
            <w:tcW w:w="2448" w:type="dxa"/>
          </w:tcPr>
          <w:p w14:paraId="03E65CDD" w14:textId="77777777" w:rsidR="006A1CE4" w:rsidRPr="00E67E0D" w:rsidRDefault="006A1CE4" w:rsidP="00E7499B">
            <w:pPr>
              <w:pStyle w:val="TAL"/>
              <w:rPr>
                <w:rFonts w:eastAsia="Batang"/>
                <w:lang w:eastAsia="ja-JP"/>
              </w:rPr>
            </w:pPr>
            <w:r w:rsidRPr="00E67E0D">
              <w:rPr>
                <w:rFonts w:eastAsia="Batang"/>
                <w:lang w:eastAsia="ja-JP"/>
              </w:rPr>
              <w:t xml:space="preserve">DL NG-U </w:t>
            </w:r>
            <w:r w:rsidRPr="00E67E0D">
              <w:rPr>
                <w:lang w:eastAsia="ja-JP"/>
              </w:rPr>
              <w:t>UP TNL Information</w:t>
            </w:r>
          </w:p>
        </w:tc>
        <w:tc>
          <w:tcPr>
            <w:tcW w:w="1080" w:type="dxa"/>
          </w:tcPr>
          <w:p w14:paraId="37854EFF" w14:textId="77777777" w:rsidR="006A1CE4" w:rsidRPr="00E67E0D" w:rsidRDefault="006A1CE4" w:rsidP="00E7499B">
            <w:pPr>
              <w:pStyle w:val="TAL"/>
              <w:rPr>
                <w:rFonts w:eastAsia="Batang"/>
                <w:lang w:eastAsia="ja-JP"/>
              </w:rPr>
            </w:pPr>
            <w:r w:rsidRPr="00E67E0D">
              <w:rPr>
                <w:rFonts w:eastAsia="Batang"/>
                <w:lang w:eastAsia="ja-JP"/>
              </w:rPr>
              <w:t>O</w:t>
            </w:r>
          </w:p>
        </w:tc>
        <w:tc>
          <w:tcPr>
            <w:tcW w:w="1440" w:type="dxa"/>
          </w:tcPr>
          <w:p w14:paraId="103455C5" w14:textId="77777777" w:rsidR="006A1CE4" w:rsidRPr="00E67E0D" w:rsidRDefault="006A1CE4" w:rsidP="00E7499B">
            <w:pPr>
              <w:pStyle w:val="TAL"/>
              <w:rPr>
                <w:rFonts w:eastAsia="SimSun"/>
                <w:i/>
                <w:lang w:eastAsia="zh-CN"/>
              </w:rPr>
            </w:pPr>
          </w:p>
        </w:tc>
        <w:tc>
          <w:tcPr>
            <w:tcW w:w="1872" w:type="dxa"/>
          </w:tcPr>
          <w:p w14:paraId="42CB24D5" w14:textId="77777777" w:rsidR="006A1CE4" w:rsidRPr="00E67E0D" w:rsidRDefault="006A1CE4" w:rsidP="00E7499B">
            <w:pPr>
              <w:pStyle w:val="TAL"/>
              <w:rPr>
                <w:lang w:eastAsia="ja-JP"/>
              </w:rPr>
            </w:pPr>
            <w:r w:rsidRPr="00E67E0D">
              <w:rPr>
                <w:lang w:eastAsia="ja-JP"/>
              </w:rPr>
              <w:t>UP Transport Layer Information</w:t>
            </w:r>
          </w:p>
          <w:p w14:paraId="0650D70D" w14:textId="77777777" w:rsidR="006A1CE4" w:rsidRPr="00E67E0D" w:rsidRDefault="006A1CE4" w:rsidP="00E7499B">
            <w:pPr>
              <w:pStyle w:val="TAL"/>
              <w:rPr>
                <w:lang w:eastAsia="ja-JP"/>
              </w:rPr>
            </w:pPr>
            <w:r w:rsidRPr="00E67E0D">
              <w:rPr>
                <w:lang w:eastAsia="ja-JP"/>
              </w:rPr>
              <w:t>9.3.2.2</w:t>
            </w:r>
          </w:p>
        </w:tc>
        <w:tc>
          <w:tcPr>
            <w:tcW w:w="2880" w:type="dxa"/>
          </w:tcPr>
          <w:p w14:paraId="6656AEC4" w14:textId="77777777" w:rsidR="006A1CE4" w:rsidRPr="00E67E0D" w:rsidRDefault="006A1CE4" w:rsidP="00E7499B">
            <w:pPr>
              <w:pStyle w:val="TAL"/>
              <w:rPr>
                <w:lang w:eastAsia="ja-JP"/>
              </w:rPr>
            </w:pPr>
            <w:r w:rsidRPr="00E67E0D">
              <w:rPr>
                <w:lang w:eastAsia="ja-JP"/>
              </w:rPr>
              <w:t>NG-RAN node endpoint of the NG-U transport bearer, for delivery of DL PDUs.</w:t>
            </w:r>
          </w:p>
        </w:tc>
      </w:tr>
      <w:tr w:rsidR="006A1CE4" w:rsidRPr="00E67E0D" w14:paraId="6C13923C" w14:textId="77777777" w:rsidTr="00E7499B">
        <w:trPr>
          <w:ins w:id="5580" w:author="Issam" w:date="2019-02-12T23:38:00Z"/>
        </w:trPr>
        <w:tc>
          <w:tcPr>
            <w:tcW w:w="2448" w:type="dxa"/>
          </w:tcPr>
          <w:p w14:paraId="68F823D0" w14:textId="77777777" w:rsidR="006A1CE4" w:rsidRPr="00E67E0D" w:rsidRDefault="006A1CE4" w:rsidP="00E7499B">
            <w:pPr>
              <w:pStyle w:val="TAL"/>
              <w:rPr>
                <w:ins w:id="5581" w:author="Issam" w:date="2019-02-12T23:38:00Z"/>
                <w:rFonts w:eastAsia="Batang"/>
                <w:lang w:eastAsia="ja-JP"/>
              </w:rPr>
            </w:pPr>
            <w:ins w:id="5582" w:author="Issam" w:date="2019-02-12T23:38:00Z">
              <w:r w:rsidRPr="00E67E0D">
                <w:rPr>
                  <w:rFonts w:eastAsia="Batang"/>
                  <w:lang w:eastAsia="ja-JP"/>
                </w:rPr>
                <w:t xml:space="preserve">UL NG-U </w:t>
              </w:r>
              <w:r w:rsidRPr="00E67E0D">
                <w:rPr>
                  <w:lang w:eastAsia="ja-JP"/>
                </w:rPr>
                <w:t>UP TNL Information</w:t>
              </w:r>
            </w:ins>
          </w:p>
        </w:tc>
        <w:tc>
          <w:tcPr>
            <w:tcW w:w="1080" w:type="dxa"/>
          </w:tcPr>
          <w:p w14:paraId="1282C7B8" w14:textId="77777777" w:rsidR="006A1CE4" w:rsidRPr="00E67E0D" w:rsidRDefault="006A1CE4" w:rsidP="00E7499B">
            <w:pPr>
              <w:pStyle w:val="TAL"/>
              <w:rPr>
                <w:ins w:id="5583" w:author="Issam" w:date="2019-02-12T23:38:00Z"/>
                <w:rFonts w:eastAsia="Batang"/>
                <w:lang w:eastAsia="ja-JP"/>
              </w:rPr>
            </w:pPr>
            <w:ins w:id="5584" w:author="Issam" w:date="2019-02-12T23:38:00Z">
              <w:r w:rsidRPr="00E67E0D">
                <w:rPr>
                  <w:rFonts w:eastAsia="Batang"/>
                  <w:lang w:eastAsia="ja-JP"/>
                </w:rPr>
                <w:t>O</w:t>
              </w:r>
            </w:ins>
          </w:p>
        </w:tc>
        <w:tc>
          <w:tcPr>
            <w:tcW w:w="1440" w:type="dxa"/>
          </w:tcPr>
          <w:p w14:paraId="3E349990" w14:textId="77777777" w:rsidR="006A1CE4" w:rsidRPr="00E67E0D" w:rsidRDefault="006A1CE4" w:rsidP="00E7499B">
            <w:pPr>
              <w:pStyle w:val="TAL"/>
              <w:rPr>
                <w:ins w:id="5585" w:author="Issam" w:date="2019-02-12T23:38:00Z"/>
                <w:rFonts w:eastAsia="SimSun"/>
                <w:i/>
                <w:lang w:eastAsia="zh-CN"/>
              </w:rPr>
            </w:pPr>
          </w:p>
        </w:tc>
        <w:tc>
          <w:tcPr>
            <w:tcW w:w="1872" w:type="dxa"/>
          </w:tcPr>
          <w:p w14:paraId="02F3FA3D" w14:textId="77777777" w:rsidR="006A1CE4" w:rsidRPr="00E67E0D" w:rsidRDefault="006A1CE4" w:rsidP="00E7499B">
            <w:pPr>
              <w:pStyle w:val="TAL"/>
              <w:rPr>
                <w:ins w:id="5586" w:author="Issam" w:date="2019-02-12T23:38:00Z"/>
                <w:lang w:eastAsia="ja-JP"/>
              </w:rPr>
            </w:pPr>
            <w:ins w:id="5587" w:author="Issam" w:date="2019-02-12T23:38:00Z">
              <w:r w:rsidRPr="00E67E0D">
                <w:rPr>
                  <w:lang w:eastAsia="ja-JP"/>
                </w:rPr>
                <w:t>UP Transport Layer Information</w:t>
              </w:r>
            </w:ins>
          </w:p>
          <w:p w14:paraId="64D3B03A" w14:textId="77777777" w:rsidR="006A1CE4" w:rsidRPr="00E67E0D" w:rsidRDefault="006A1CE4" w:rsidP="00E7499B">
            <w:pPr>
              <w:pStyle w:val="TAL"/>
              <w:rPr>
                <w:ins w:id="5588" w:author="Issam" w:date="2019-02-12T23:38:00Z"/>
                <w:lang w:eastAsia="ja-JP"/>
              </w:rPr>
            </w:pPr>
            <w:ins w:id="5589" w:author="Issam" w:date="2019-02-12T23:38:00Z">
              <w:r w:rsidRPr="00E67E0D">
                <w:rPr>
                  <w:lang w:eastAsia="ja-JP"/>
                </w:rPr>
                <w:t>9.3.2.2</w:t>
              </w:r>
            </w:ins>
          </w:p>
        </w:tc>
        <w:tc>
          <w:tcPr>
            <w:tcW w:w="2880" w:type="dxa"/>
          </w:tcPr>
          <w:p w14:paraId="281C9883" w14:textId="77777777" w:rsidR="006A1CE4" w:rsidRPr="00E67E0D" w:rsidRDefault="006A1CE4" w:rsidP="00E7499B">
            <w:pPr>
              <w:pStyle w:val="TAL"/>
              <w:rPr>
                <w:ins w:id="5590" w:author="Issam" w:date="2019-02-12T23:38:00Z"/>
                <w:lang w:eastAsia="ja-JP"/>
              </w:rPr>
            </w:pPr>
            <w:ins w:id="5591" w:author="Issam" w:date="2019-02-12T23:38:00Z">
              <w:r w:rsidRPr="00E67E0D">
                <w:rPr>
                  <w:rFonts w:eastAsia="SimSun"/>
                  <w:lang w:eastAsia="zh-CN"/>
                </w:rPr>
                <w:t>Identifies the NG-U transport bearer at the 5GC node.</w:t>
              </w:r>
            </w:ins>
          </w:p>
        </w:tc>
      </w:tr>
      <w:tr w:rsidR="006A1CE4" w:rsidRPr="00E67E0D" w14:paraId="01F414B8" w14:textId="77777777" w:rsidTr="00E7499B">
        <w:tc>
          <w:tcPr>
            <w:tcW w:w="2448" w:type="dxa"/>
          </w:tcPr>
          <w:p w14:paraId="45DDEDED" w14:textId="77777777" w:rsidR="006A1CE4" w:rsidRPr="00E67E0D" w:rsidRDefault="006A1CE4" w:rsidP="00E7499B">
            <w:pPr>
              <w:pStyle w:val="TAL"/>
              <w:rPr>
                <w:rFonts w:eastAsia="Batang"/>
                <w:b/>
                <w:lang w:eastAsia="ja-JP"/>
              </w:rPr>
            </w:pPr>
            <w:r w:rsidRPr="00E67E0D">
              <w:rPr>
                <w:rFonts w:eastAsia="Batang"/>
                <w:b/>
                <w:lang w:eastAsia="ja-JP"/>
              </w:rPr>
              <w:t xml:space="preserve">QoS Flow </w:t>
            </w:r>
            <w:r w:rsidRPr="00E67E0D">
              <w:rPr>
                <w:rFonts w:eastAsia="SimSun" w:hint="eastAsia"/>
                <w:b/>
                <w:lang w:eastAsia="zh-CN"/>
              </w:rPr>
              <w:t xml:space="preserve">Add </w:t>
            </w:r>
            <w:r w:rsidRPr="00E67E0D">
              <w:rPr>
                <w:rFonts w:eastAsia="SimSun"/>
                <w:b/>
                <w:lang w:eastAsia="zh-CN"/>
              </w:rPr>
              <w:t>o</w:t>
            </w:r>
            <w:r w:rsidRPr="00E67E0D">
              <w:rPr>
                <w:rFonts w:eastAsia="SimSun" w:hint="eastAsia"/>
                <w:b/>
                <w:lang w:eastAsia="zh-CN"/>
              </w:rPr>
              <w:t xml:space="preserve">r </w:t>
            </w:r>
            <w:r w:rsidRPr="00E67E0D">
              <w:rPr>
                <w:rFonts w:eastAsia="Batang"/>
                <w:b/>
                <w:lang w:eastAsia="ja-JP"/>
              </w:rPr>
              <w:t>Modify Response List</w:t>
            </w:r>
          </w:p>
        </w:tc>
        <w:tc>
          <w:tcPr>
            <w:tcW w:w="1080" w:type="dxa"/>
          </w:tcPr>
          <w:p w14:paraId="6DFD66C0" w14:textId="77777777" w:rsidR="006A1CE4" w:rsidRPr="00E67E0D" w:rsidRDefault="006A1CE4" w:rsidP="00E7499B">
            <w:pPr>
              <w:pStyle w:val="TAL"/>
              <w:rPr>
                <w:rFonts w:eastAsia="Batang"/>
                <w:lang w:eastAsia="ja-JP"/>
              </w:rPr>
            </w:pPr>
          </w:p>
        </w:tc>
        <w:tc>
          <w:tcPr>
            <w:tcW w:w="1440" w:type="dxa"/>
          </w:tcPr>
          <w:p w14:paraId="2D5BC2CC" w14:textId="77777777" w:rsidR="006A1CE4" w:rsidRPr="00E67E0D" w:rsidRDefault="006A1CE4" w:rsidP="00E7499B">
            <w:pPr>
              <w:pStyle w:val="TAL"/>
              <w:rPr>
                <w:rFonts w:eastAsia="SimSun"/>
                <w:i/>
                <w:lang w:eastAsia="zh-CN"/>
              </w:rPr>
            </w:pPr>
            <w:r w:rsidRPr="00E67E0D">
              <w:rPr>
                <w:rFonts w:eastAsia="SimSun" w:hint="eastAsia"/>
                <w:i/>
                <w:lang w:eastAsia="zh-CN"/>
              </w:rPr>
              <w:t>0..1</w:t>
            </w:r>
          </w:p>
        </w:tc>
        <w:tc>
          <w:tcPr>
            <w:tcW w:w="1872" w:type="dxa"/>
          </w:tcPr>
          <w:p w14:paraId="344CC714" w14:textId="77777777" w:rsidR="006A1CE4" w:rsidRPr="00E67E0D" w:rsidRDefault="006A1CE4" w:rsidP="00E7499B">
            <w:pPr>
              <w:pStyle w:val="TAL"/>
              <w:rPr>
                <w:lang w:eastAsia="ja-JP"/>
              </w:rPr>
            </w:pPr>
          </w:p>
        </w:tc>
        <w:tc>
          <w:tcPr>
            <w:tcW w:w="2880" w:type="dxa"/>
          </w:tcPr>
          <w:p w14:paraId="007E223C" w14:textId="77777777" w:rsidR="006A1CE4" w:rsidRPr="00E67E0D" w:rsidRDefault="006A1CE4" w:rsidP="00E7499B">
            <w:pPr>
              <w:pStyle w:val="TAL"/>
              <w:rPr>
                <w:lang w:eastAsia="ja-JP"/>
              </w:rPr>
            </w:pPr>
          </w:p>
        </w:tc>
      </w:tr>
      <w:tr w:rsidR="006A1CE4" w:rsidRPr="00E67E0D" w14:paraId="24F3473A" w14:textId="77777777" w:rsidTr="00E7499B">
        <w:tc>
          <w:tcPr>
            <w:tcW w:w="2448" w:type="dxa"/>
          </w:tcPr>
          <w:p w14:paraId="0BCB7DD0" w14:textId="77777777" w:rsidR="006A1CE4" w:rsidRPr="00E67E0D" w:rsidRDefault="006A1CE4" w:rsidP="00E7499B">
            <w:pPr>
              <w:pStyle w:val="TAL"/>
              <w:ind w:left="72"/>
              <w:rPr>
                <w:rFonts w:eastAsia="Batang"/>
                <w:b/>
                <w:lang w:eastAsia="ja-JP"/>
              </w:rPr>
            </w:pPr>
            <w:r w:rsidRPr="00E67E0D">
              <w:rPr>
                <w:rFonts w:eastAsia="Batang"/>
                <w:b/>
                <w:lang w:eastAsia="ja-JP"/>
              </w:rPr>
              <w:t xml:space="preserve">&gt;QoS Flow </w:t>
            </w:r>
            <w:r w:rsidRPr="00E67E0D">
              <w:rPr>
                <w:rFonts w:eastAsia="SimSun" w:hint="eastAsia"/>
                <w:b/>
                <w:lang w:eastAsia="zh-CN"/>
              </w:rPr>
              <w:t xml:space="preserve">Add </w:t>
            </w:r>
            <w:r w:rsidRPr="00E67E0D">
              <w:rPr>
                <w:rFonts w:eastAsia="SimSun"/>
                <w:b/>
                <w:lang w:eastAsia="zh-CN"/>
              </w:rPr>
              <w:t>o</w:t>
            </w:r>
            <w:r w:rsidRPr="00E67E0D">
              <w:rPr>
                <w:rFonts w:eastAsia="SimSun" w:hint="eastAsia"/>
                <w:b/>
                <w:lang w:eastAsia="zh-CN"/>
              </w:rPr>
              <w:t xml:space="preserve">r </w:t>
            </w:r>
            <w:r w:rsidRPr="00E67E0D">
              <w:rPr>
                <w:rFonts w:eastAsia="Batang"/>
                <w:b/>
                <w:lang w:eastAsia="ja-JP"/>
              </w:rPr>
              <w:t>Modify</w:t>
            </w:r>
            <w:r w:rsidRPr="00E67E0D">
              <w:rPr>
                <w:rFonts w:eastAsia="SimSun" w:hint="eastAsia"/>
                <w:b/>
                <w:lang w:eastAsia="zh-CN"/>
              </w:rPr>
              <w:t xml:space="preserve"> </w:t>
            </w:r>
            <w:r w:rsidRPr="00E67E0D">
              <w:rPr>
                <w:rFonts w:eastAsia="SimSun"/>
                <w:b/>
                <w:lang w:eastAsia="zh-CN"/>
              </w:rPr>
              <w:t xml:space="preserve">Response </w:t>
            </w:r>
            <w:r w:rsidRPr="00E67E0D">
              <w:rPr>
                <w:rFonts w:eastAsia="Batang"/>
                <w:b/>
                <w:lang w:eastAsia="ja-JP"/>
              </w:rPr>
              <w:t>Item</w:t>
            </w:r>
          </w:p>
        </w:tc>
        <w:tc>
          <w:tcPr>
            <w:tcW w:w="1080" w:type="dxa"/>
          </w:tcPr>
          <w:p w14:paraId="18A63E8F" w14:textId="77777777" w:rsidR="006A1CE4" w:rsidRPr="00E67E0D" w:rsidRDefault="006A1CE4" w:rsidP="00E7499B">
            <w:pPr>
              <w:pStyle w:val="TAL"/>
              <w:rPr>
                <w:rFonts w:eastAsia="Batang"/>
                <w:lang w:eastAsia="ja-JP"/>
              </w:rPr>
            </w:pPr>
          </w:p>
        </w:tc>
        <w:tc>
          <w:tcPr>
            <w:tcW w:w="1440" w:type="dxa"/>
          </w:tcPr>
          <w:p w14:paraId="3CBAC2AC" w14:textId="77777777" w:rsidR="006A1CE4" w:rsidRPr="00E67E0D" w:rsidRDefault="006A1CE4" w:rsidP="00E7499B">
            <w:pPr>
              <w:pStyle w:val="TAL"/>
              <w:rPr>
                <w:i/>
                <w:szCs w:val="18"/>
                <w:lang w:eastAsia="ja-JP"/>
              </w:rPr>
            </w:pPr>
            <w:r w:rsidRPr="00E67E0D">
              <w:rPr>
                <w:bCs/>
                <w:i/>
                <w:szCs w:val="18"/>
                <w:lang w:eastAsia="ja-JP"/>
              </w:rPr>
              <w:t>1..&lt;maxnoofQoSFlows&gt;</w:t>
            </w:r>
          </w:p>
        </w:tc>
        <w:tc>
          <w:tcPr>
            <w:tcW w:w="1872" w:type="dxa"/>
          </w:tcPr>
          <w:p w14:paraId="63CB0F3B" w14:textId="77777777" w:rsidR="006A1CE4" w:rsidRPr="00E67E0D" w:rsidRDefault="006A1CE4" w:rsidP="00E7499B">
            <w:pPr>
              <w:pStyle w:val="TAL"/>
              <w:rPr>
                <w:lang w:eastAsia="ja-JP"/>
              </w:rPr>
            </w:pPr>
          </w:p>
        </w:tc>
        <w:tc>
          <w:tcPr>
            <w:tcW w:w="2880" w:type="dxa"/>
          </w:tcPr>
          <w:p w14:paraId="001446F8" w14:textId="77777777" w:rsidR="006A1CE4" w:rsidRPr="00E67E0D" w:rsidRDefault="006A1CE4" w:rsidP="00E7499B">
            <w:pPr>
              <w:pStyle w:val="TAL"/>
              <w:rPr>
                <w:lang w:eastAsia="ja-JP"/>
              </w:rPr>
            </w:pPr>
          </w:p>
        </w:tc>
      </w:tr>
      <w:tr w:rsidR="00AE297A" w:rsidRPr="00FF6A95" w14:paraId="68E83302" w14:textId="77777777" w:rsidTr="00AE297A">
        <w:trPr>
          <w:del w:id="5592" w:author="Issam" w:date="2019-02-12T23:38:00Z"/>
        </w:trPr>
        <w:tc>
          <w:tcPr>
            <w:tcW w:w="2448" w:type="dxa"/>
          </w:tcPr>
          <w:p w14:paraId="3B6519ED" w14:textId="77777777" w:rsidR="00AE297A" w:rsidRPr="00FF6A95" w:rsidRDefault="00AE297A" w:rsidP="00AE297A">
            <w:pPr>
              <w:pStyle w:val="TAL"/>
              <w:ind w:left="162"/>
              <w:rPr>
                <w:del w:id="5593" w:author="Issam" w:date="2019-02-12T23:38:00Z"/>
                <w:rFonts w:eastAsia="MS Mincho"/>
                <w:lang w:eastAsia="ja-JP"/>
              </w:rPr>
            </w:pPr>
            <w:del w:id="5594" w:author="Issam" w:date="2019-02-12T23:38:00Z">
              <w:r w:rsidRPr="00FF6A95">
                <w:rPr>
                  <w:rFonts w:eastAsia="Batang"/>
                  <w:lang w:eastAsia="ja-JP"/>
                </w:rPr>
                <w:delText>&gt;&gt;QoS Flow Indicator</w:delText>
              </w:r>
            </w:del>
          </w:p>
        </w:tc>
        <w:tc>
          <w:tcPr>
            <w:tcW w:w="1080" w:type="dxa"/>
          </w:tcPr>
          <w:p w14:paraId="30A07ABB" w14:textId="77777777" w:rsidR="00AE297A" w:rsidRPr="00FF6A95" w:rsidRDefault="00AE297A" w:rsidP="00AE297A">
            <w:pPr>
              <w:pStyle w:val="TAL"/>
              <w:rPr>
                <w:del w:id="5595" w:author="Issam" w:date="2019-02-12T23:38:00Z"/>
                <w:lang w:eastAsia="ja-JP"/>
              </w:rPr>
            </w:pPr>
            <w:del w:id="5596" w:author="Issam" w:date="2019-02-12T23:38:00Z">
              <w:r w:rsidRPr="00FF6A95">
                <w:rPr>
                  <w:rFonts w:eastAsia="Batang"/>
                  <w:lang w:eastAsia="ja-JP"/>
                </w:rPr>
                <w:delText>M</w:delText>
              </w:r>
            </w:del>
          </w:p>
        </w:tc>
        <w:tc>
          <w:tcPr>
            <w:tcW w:w="1440" w:type="dxa"/>
          </w:tcPr>
          <w:p w14:paraId="1791256A" w14:textId="77777777" w:rsidR="00AE297A" w:rsidRPr="00FF6A95" w:rsidRDefault="00AE297A" w:rsidP="00AE297A">
            <w:pPr>
              <w:pStyle w:val="TAL"/>
              <w:rPr>
                <w:del w:id="5597" w:author="Issam" w:date="2019-02-12T23:38:00Z"/>
                <w:lang w:eastAsia="ja-JP"/>
              </w:rPr>
            </w:pPr>
          </w:p>
        </w:tc>
        <w:tc>
          <w:tcPr>
            <w:tcW w:w="1872" w:type="dxa"/>
          </w:tcPr>
          <w:p w14:paraId="3654FFF1" w14:textId="77777777" w:rsidR="00AE297A" w:rsidRPr="00FF6A95" w:rsidRDefault="00AE297A" w:rsidP="00AE297A">
            <w:pPr>
              <w:pStyle w:val="TAL"/>
              <w:rPr>
                <w:del w:id="5598" w:author="Issam" w:date="2019-02-12T23:38:00Z"/>
                <w:lang w:eastAsia="ja-JP"/>
              </w:rPr>
            </w:pPr>
            <w:del w:id="5599" w:author="Issam" w:date="2019-02-12T23:38:00Z">
              <w:r w:rsidRPr="00FF6A95">
                <w:rPr>
                  <w:lang w:eastAsia="ja-JP"/>
                </w:rPr>
                <w:delText>9.3.1.51</w:delText>
              </w:r>
            </w:del>
          </w:p>
        </w:tc>
        <w:tc>
          <w:tcPr>
            <w:tcW w:w="2880" w:type="dxa"/>
          </w:tcPr>
          <w:p w14:paraId="75EB8F5F" w14:textId="77777777" w:rsidR="00AE297A" w:rsidRPr="00FF6A95" w:rsidRDefault="00AE297A" w:rsidP="00AE297A">
            <w:pPr>
              <w:pStyle w:val="TAL"/>
              <w:rPr>
                <w:del w:id="5600" w:author="Issam" w:date="2019-02-12T23:38:00Z"/>
                <w:lang w:eastAsia="ja-JP"/>
              </w:rPr>
            </w:pPr>
          </w:p>
        </w:tc>
      </w:tr>
      <w:tr w:rsidR="006A1CE4" w:rsidRPr="00E67E0D" w14:paraId="637B9DDA" w14:textId="77777777" w:rsidTr="00E7499B">
        <w:trPr>
          <w:ins w:id="5601" w:author="Issam" w:date="2019-02-12T23:38:00Z"/>
        </w:trPr>
        <w:tc>
          <w:tcPr>
            <w:tcW w:w="2448" w:type="dxa"/>
          </w:tcPr>
          <w:p w14:paraId="24003937" w14:textId="77777777" w:rsidR="006A1CE4" w:rsidRPr="00E67E0D" w:rsidRDefault="006A1CE4" w:rsidP="00E7499B">
            <w:pPr>
              <w:pStyle w:val="TAL"/>
              <w:ind w:left="162"/>
              <w:rPr>
                <w:ins w:id="5602" w:author="Issam" w:date="2019-02-12T23:38:00Z"/>
                <w:rFonts w:eastAsia="MS Mincho"/>
                <w:lang w:eastAsia="ja-JP"/>
              </w:rPr>
            </w:pPr>
            <w:ins w:id="5603" w:author="Issam" w:date="2019-02-12T23:38:00Z">
              <w:r w:rsidRPr="00E67E0D">
                <w:rPr>
                  <w:rFonts w:eastAsia="Batang"/>
                  <w:lang w:eastAsia="ja-JP"/>
                </w:rPr>
                <w:t xml:space="preserve">&gt;&gt;QoS Flow </w:t>
              </w:r>
              <w:r w:rsidRPr="00E67E0D">
                <w:rPr>
                  <w:lang w:eastAsia="ja-JP"/>
                </w:rPr>
                <w:t>Identifier</w:t>
              </w:r>
            </w:ins>
          </w:p>
        </w:tc>
        <w:tc>
          <w:tcPr>
            <w:tcW w:w="1080" w:type="dxa"/>
          </w:tcPr>
          <w:p w14:paraId="379FBC7C" w14:textId="77777777" w:rsidR="006A1CE4" w:rsidRPr="00E67E0D" w:rsidRDefault="006A1CE4" w:rsidP="00E7499B">
            <w:pPr>
              <w:pStyle w:val="TAL"/>
              <w:rPr>
                <w:ins w:id="5604" w:author="Issam" w:date="2019-02-12T23:38:00Z"/>
                <w:lang w:eastAsia="ja-JP"/>
              </w:rPr>
            </w:pPr>
            <w:ins w:id="5605" w:author="Issam" w:date="2019-02-12T23:38:00Z">
              <w:r w:rsidRPr="00E67E0D">
                <w:rPr>
                  <w:rFonts w:eastAsia="Batang"/>
                  <w:lang w:eastAsia="ja-JP"/>
                </w:rPr>
                <w:t>M</w:t>
              </w:r>
            </w:ins>
          </w:p>
        </w:tc>
        <w:tc>
          <w:tcPr>
            <w:tcW w:w="1440" w:type="dxa"/>
          </w:tcPr>
          <w:p w14:paraId="060EC228" w14:textId="77777777" w:rsidR="006A1CE4" w:rsidRPr="00E67E0D" w:rsidRDefault="006A1CE4" w:rsidP="00E7499B">
            <w:pPr>
              <w:pStyle w:val="TAL"/>
              <w:rPr>
                <w:ins w:id="5606" w:author="Issam" w:date="2019-02-12T23:38:00Z"/>
                <w:lang w:eastAsia="ja-JP"/>
              </w:rPr>
            </w:pPr>
          </w:p>
        </w:tc>
        <w:tc>
          <w:tcPr>
            <w:tcW w:w="1872" w:type="dxa"/>
          </w:tcPr>
          <w:p w14:paraId="7F3B3B97" w14:textId="77777777" w:rsidR="006A1CE4" w:rsidRPr="00E67E0D" w:rsidRDefault="006A1CE4" w:rsidP="00E7499B">
            <w:pPr>
              <w:pStyle w:val="TAL"/>
              <w:rPr>
                <w:ins w:id="5607" w:author="Issam" w:date="2019-02-12T23:38:00Z"/>
                <w:lang w:eastAsia="ja-JP"/>
              </w:rPr>
            </w:pPr>
            <w:ins w:id="5608" w:author="Issam" w:date="2019-02-12T23:38:00Z">
              <w:r w:rsidRPr="00E67E0D">
                <w:rPr>
                  <w:lang w:eastAsia="ja-JP"/>
                </w:rPr>
                <w:t>9.3.1.51</w:t>
              </w:r>
            </w:ins>
          </w:p>
        </w:tc>
        <w:tc>
          <w:tcPr>
            <w:tcW w:w="2880" w:type="dxa"/>
          </w:tcPr>
          <w:p w14:paraId="1E69FF80" w14:textId="77777777" w:rsidR="006A1CE4" w:rsidRPr="00E67E0D" w:rsidRDefault="006A1CE4" w:rsidP="00E7499B">
            <w:pPr>
              <w:pStyle w:val="TAL"/>
              <w:rPr>
                <w:ins w:id="5609" w:author="Issam" w:date="2019-02-12T23:38:00Z"/>
                <w:lang w:eastAsia="ja-JP"/>
              </w:rPr>
            </w:pPr>
          </w:p>
        </w:tc>
      </w:tr>
      <w:tr w:rsidR="006A1CE4" w:rsidRPr="00E67E0D" w14:paraId="006F7E77" w14:textId="77777777" w:rsidTr="004041C3">
        <w:trPr>
          <w:ins w:id="5610" w:author="Issam" w:date="2019-02-12T23:38:00Z"/>
        </w:trPr>
        <w:tc>
          <w:tcPr>
            <w:tcW w:w="2448" w:type="dxa"/>
          </w:tcPr>
          <w:p w14:paraId="1863918F" w14:textId="77777777" w:rsidR="006A1CE4" w:rsidRPr="00E67E0D" w:rsidRDefault="006A1CE4" w:rsidP="00E7499B">
            <w:pPr>
              <w:pStyle w:val="TAL"/>
              <w:rPr>
                <w:ins w:id="5611" w:author="Issam" w:date="2019-02-12T23:38:00Z"/>
                <w:rFonts w:eastAsia="Batang"/>
                <w:lang w:eastAsia="ja-JP"/>
              </w:rPr>
            </w:pPr>
            <w:ins w:id="5612" w:author="Issam" w:date="2019-02-12T23:38:00Z">
              <w:r w:rsidRPr="00E67E0D">
                <w:rPr>
                  <w:rFonts w:eastAsia="Batang"/>
                  <w:lang w:eastAsia="ja-JP"/>
                </w:rPr>
                <w:t>Additional QoS Flow per TNL Information</w:t>
              </w:r>
            </w:ins>
          </w:p>
        </w:tc>
        <w:tc>
          <w:tcPr>
            <w:tcW w:w="1080" w:type="dxa"/>
          </w:tcPr>
          <w:p w14:paraId="3ED3DADD" w14:textId="77777777" w:rsidR="006A1CE4" w:rsidRPr="00E67E0D" w:rsidRDefault="006A1CE4" w:rsidP="00E7499B">
            <w:pPr>
              <w:pStyle w:val="TAL"/>
              <w:rPr>
                <w:ins w:id="5613" w:author="Issam" w:date="2019-02-12T23:38:00Z"/>
                <w:rFonts w:eastAsia="SimSun"/>
                <w:lang w:eastAsia="zh-CN"/>
              </w:rPr>
            </w:pPr>
            <w:ins w:id="5614" w:author="Issam" w:date="2019-02-12T23:38:00Z">
              <w:r w:rsidRPr="00E67E0D">
                <w:rPr>
                  <w:rFonts w:hint="eastAsia"/>
                  <w:lang w:eastAsia="zh-CN"/>
                </w:rPr>
                <w:t>O</w:t>
              </w:r>
            </w:ins>
          </w:p>
        </w:tc>
        <w:tc>
          <w:tcPr>
            <w:tcW w:w="1440" w:type="dxa"/>
          </w:tcPr>
          <w:p w14:paraId="608027CD" w14:textId="77777777" w:rsidR="006A1CE4" w:rsidRPr="00E67E0D" w:rsidRDefault="006A1CE4" w:rsidP="00E7499B">
            <w:pPr>
              <w:pStyle w:val="TAL"/>
              <w:rPr>
                <w:ins w:id="5615" w:author="Issam" w:date="2019-02-12T23:38:00Z"/>
                <w:i/>
                <w:lang w:eastAsia="ja-JP"/>
              </w:rPr>
            </w:pPr>
          </w:p>
        </w:tc>
        <w:tc>
          <w:tcPr>
            <w:tcW w:w="1872" w:type="dxa"/>
          </w:tcPr>
          <w:p w14:paraId="2F83C34F" w14:textId="77777777" w:rsidR="006A1CE4" w:rsidRPr="00E67E0D" w:rsidRDefault="006A1CE4" w:rsidP="00E7499B">
            <w:pPr>
              <w:pStyle w:val="TAL"/>
              <w:rPr>
                <w:ins w:id="5616" w:author="Issam" w:date="2019-02-12T23:38:00Z"/>
                <w:lang w:eastAsia="ja-JP"/>
              </w:rPr>
            </w:pPr>
            <w:ins w:id="5617" w:author="Issam" w:date="2019-02-12T23:38:00Z">
              <w:r w:rsidRPr="00E67E0D">
                <w:t>QoS Flow per TNL Information</w:t>
              </w:r>
            </w:ins>
          </w:p>
          <w:p w14:paraId="6CE86D63" w14:textId="77777777" w:rsidR="006A1CE4" w:rsidRPr="00E67E0D" w:rsidRDefault="006A1CE4" w:rsidP="00E7499B">
            <w:pPr>
              <w:pStyle w:val="TAL"/>
              <w:rPr>
                <w:ins w:id="5618" w:author="Issam" w:date="2019-02-12T23:38:00Z"/>
                <w:lang w:eastAsia="ja-JP"/>
              </w:rPr>
            </w:pPr>
            <w:ins w:id="5619" w:author="Issam" w:date="2019-02-12T23:38:00Z">
              <w:r w:rsidRPr="00E67E0D">
                <w:rPr>
                  <w:lang w:eastAsia="ja-JP"/>
                </w:rPr>
                <w:t xml:space="preserve">9.3.2.8 </w:t>
              </w:r>
            </w:ins>
          </w:p>
        </w:tc>
        <w:tc>
          <w:tcPr>
            <w:tcW w:w="2880" w:type="dxa"/>
          </w:tcPr>
          <w:p w14:paraId="2BB957F1" w14:textId="77777777" w:rsidR="006A1CE4" w:rsidRPr="00E67E0D" w:rsidRDefault="006A1CE4" w:rsidP="00E7499B">
            <w:pPr>
              <w:pStyle w:val="TAL"/>
              <w:rPr>
                <w:ins w:id="5620" w:author="Issam" w:date="2019-02-12T23:38:00Z"/>
                <w:lang w:eastAsia="ja-JP"/>
              </w:rPr>
            </w:pPr>
            <w:ins w:id="5621" w:author="Issam" w:date="2019-02-12T23:38:00Z">
              <w:r w:rsidRPr="00E67E0D">
                <w:rPr>
                  <w:lang w:eastAsia="ja-JP"/>
                </w:rPr>
                <w:t>NG-RAN node endpoint of the additional NG-U transport bearer, for delivery of DL PDUs for split PDU session.</w:t>
              </w:r>
            </w:ins>
          </w:p>
        </w:tc>
      </w:tr>
      <w:tr w:rsidR="006A1CE4" w:rsidRPr="00E67E0D" w14:paraId="5BA7E94D" w14:textId="77777777" w:rsidTr="00E7499B">
        <w:tc>
          <w:tcPr>
            <w:tcW w:w="2448" w:type="dxa"/>
          </w:tcPr>
          <w:p w14:paraId="50533A66" w14:textId="77777777" w:rsidR="006A1CE4" w:rsidRPr="00E67E0D" w:rsidRDefault="006A1CE4" w:rsidP="00E7499B">
            <w:pPr>
              <w:pStyle w:val="TAL"/>
              <w:rPr>
                <w:rFonts w:eastAsia="Batang"/>
                <w:lang w:eastAsia="ja-JP"/>
              </w:rPr>
            </w:pPr>
            <w:r w:rsidRPr="00E67E0D">
              <w:rPr>
                <w:rFonts w:eastAsia="Batang"/>
                <w:lang w:eastAsia="ja-JP"/>
              </w:rPr>
              <w:t xml:space="preserve">QoS Flow </w:t>
            </w:r>
            <w:r w:rsidRPr="00E67E0D">
              <w:rPr>
                <w:rFonts w:eastAsia="SimSun" w:hint="eastAsia"/>
                <w:lang w:eastAsia="zh-CN"/>
              </w:rPr>
              <w:t xml:space="preserve">Failed </w:t>
            </w:r>
            <w:r w:rsidRPr="00E67E0D">
              <w:rPr>
                <w:rFonts w:eastAsia="SimSun"/>
                <w:lang w:eastAsia="zh-CN"/>
              </w:rPr>
              <w:t>t</w:t>
            </w:r>
            <w:r w:rsidRPr="00E67E0D">
              <w:rPr>
                <w:rFonts w:eastAsia="SimSun" w:hint="eastAsia"/>
                <w:lang w:eastAsia="zh-CN"/>
              </w:rPr>
              <w:t xml:space="preserve">o Add </w:t>
            </w:r>
            <w:r w:rsidRPr="00E67E0D">
              <w:rPr>
                <w:rFonts w:eastAsia="SimSun"/>
                <w:lang w:eastAsia="zh-CN"/>
              </w:rPr>
              <w:t>o</w:t>
            </w:r>
            <w:r w:rsidRPr="00E67E0D">
              <w:rPr>
                <w:rFonts w:eastAsia="SimSun" w:hint="eastAsia"/>
                <w:lang w:eastAsia="zh-CN"/>
              </w:rPr>
              <w:t xml:space="preserve">r </w:t>
            </w:r>
            <w:r w:rsidRPr="00E67E0D">
              <w:rPr>
                <w:rFonts w:eastAsia="Batang"/>
                <w:lang w:eastAsia="ja-JP"/>
              </w:rPr>
              <w:t>Modify List</w:t>
            </w:r>
          </w:p>
        </w:tc>
        <w:tc>
          <w:tcPr>
            <w:tcW w:w="1080" w:type="dxa"/>
          </w:tcPr>
          <w:p w14:paraId="23F44A7A" w14:textId="77777777" w:rsidR="006A1CE4" w:rsidRPr="00E67E0D" w:rsidRDefault="006A1CE4" w:rsidP="00E7499B">
            <w:pPr>
              <w:pStyle w:val="TAL"/>
              <w:rPr>
                <w:rFonts w:eastAsia="SimSun"/>
                <w:lang w:eastAsia="zh-CN"/>
              </w:rPr>
            </w:pPr>
            <w:r w:rsidRPr="00E67E0D">
              <w:rPr>
                <w:rFonts w:eastAsia="SimSun" w:hint="eastAsia"/>
                <w:lang w:eastAsia="zh-CN"/>
              </w:rPr>
              <w:t>O</w:t>
            </w:r>
          </w:p>
        </w:tc>
        <w:tc>
          <w:tcPr>
            <w:tcW w:w="1440" w:type="dxa"/>
          </w:tcPr>
          <w:p w14:paraId="6DD9ED14" w14:textId="77777777" w:rsidR="006A1CE4" w:rsidRPr="00E67E0D" w:rsidRDefault="006A1CE4" w:rsidP="00E7499B">
            <w:pPr>
              <w:pStyle w:val="TAL"/>
              <w:rPr>
                <w:i/>
                <w:lang w:eastAsia="ja-JP"/>
              </w:rPr>
            </w:pPr>
          </w:p>
        </w:tc>
        <w:tc>
          <w:tcPr>
            <w:tcW w:w="1872" w:type="dxa"/>
          </w:tcPr>
          <w:p w14:paraId="5C691266" w14:textId="77777777" w:rsidR="006A1CE4" w:rsidRPr="00E67E0D" w:rsidRDefault="006A1CE4" w:rsidP="00E7499B">
            <w:pPr>
              <w:pStyle w:val="TAL"/>
              <w:rPr>
                <w:lang w:eastAsia="ja-JP"/>
              </w:rPr>
            </w:pPr>
            <w:r w:rsidRPr="00E67E0D">
              <w:rPr>
                <w:lang w:eastAsia="ja-JP"/>
              </w:rPr>
              <w:t>QoS Flow List</w:t>
            </w:r>
          </w:p>
          <w:p w14:paraId="45F3AFE4" w14:textId="77777777" w:rsidR="006A1CE4" w:rsidRPr="00E67E0D" w:rsidRDefault="006A1CE4" w:rsidP="00E7499B">
            <w:pPr>
              <w:pStyle w:val="TAL"/>
              <w:rPr>
                <w:lang w:eastAsia="ja-JP"/>
              </w:rPr>
            </w:pPr>
            <w:r w:rsidRPr="00E67E0D">
              <w:rPr>
                <w:lang w:eastAsia="ja-JP"/>
              </w:rPr>
              <w:t>9.3.1.13</w:t>
            </w:r>
          </w:p>
        </w:tc>
        <w:tc>
          <w:tcPr>
            <w:tcW w:w="2880" w:type="dxa"/>
          </w:tcPr>
          <w:p w14:paraId="30AF99B1" w14:textId="77777777" w:rsidR="006A1CE4" w:rsidRPr="00E67E0D" w:rsidRDefault="006A1CE4" w:rsidP="00E7499B">
            <w:pPr>
              <w:pStyle w:val="TAL"/>
              <w:rPr>
                <w:lang w:eastAsia="ja-JP"/>
              </w:rPr>
            </w:pPr>
          </w:p>
        </w:tc>
      </w:tr>
    </w:tbl>
    <w:p w14:paraId="53AE0C2F" w14:textId="77777777" w:rsidR="006A1CE4" w:rsidRPr="00E67E0D" w:rsidRDefault="006A1CE4" w:rsidP="00E7499B">
      <w:pPr>
        <w:rPr>
          <w:rFonts w:eastAsia="SimSun"/>
          <w:lang w:eastAsia="zh-CN"/>
        </w:rPr>
      </w:pP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5622" w:author="Issam" w:date="2019-02-12T23:38:00Z">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3528"/>
        <w:gridCol w:w="6192"/>
        <w:tblGridChange w:id="5623">
          <w:tblGrid>
            <w:gridCol w:w="3528"/>
            <w:gridCol w:w="6192"/>
          </w:tblGrid>
        </w:tblGridChange>
      </w:tblGrid>
      <w:tr w:rsidR="006A1CE4" w:rsidRPr="00E67E0D" w14:paraId="075000CA" w14:textId="77777777" w:rsidTr="00E7499B">
        <w:tblPrEx>
          <w:tblPrExChange w:id="5624" w:author="Issam" w:date="2019-02-12T23:38:00Z">
            <w:tblPrEx>
              <w:tblCellMar>
                <w:top w:w="0" w:type="dxa"/>
                <w:bottom w:w="0" w:type="dxa"/>
              </w:tblCellMar>
            </w:tblPrEx>
          </w:tblPrExChange>
        </w:tblPrEx>
        <w:tc>
          <w:tcPr>
            <w:tcW w:w="3528" w:type="dxa"/>
            <w:tcPrChange w:id="5625" w:author="Issam" w:date="2019-02-12T23:38:00Z">
              <w:tcPr>
                <w:tcW w:w="3528" w:type="dxa"/>
              </w:tcPr>
            </w:tcPrChange>
          </w:tcPr>
          <w:p w14:paraId="57163F6A"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Change w:id="5626" w:author="Issam" w:date="2019-02-12T23:38:00Z">
              <w:tcPr>
                <w:tcW w:w="6192" w:type="dxa"/>
              </w:tcPr>
            </w:tcPrChange>
          </w:tcPr>
          <w:p w14:paraId="0B8BA545"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35B0AB82" w14:textId="77777777" w:rsidTr="00E7499B">
        <w:tblPrEx>
          <w:tblPrExChange w:id="5627" w:author="Issam" w:date="2019-02-12T23:38:00Z">
            <w:tblPrEx>
              <w:tblCellMar>
                <w:top w:w="0" w:type="dxa"/>
                <w:bottom w:w="0" w:type="dxa"/>
              </w:tblCellMar>
            </w:tblPrEx>
          </w:tblPrExChange>
        </w:tblPrEx>
        <w:tc>
          <w:tcPr>
            <w:tcW w:w="3528" w:type="dxa"/>
            <w:tcPrChange w:id="5628" w:author="Issam" w:date="2019-02-12T23:38:00Z">
              <w:tcPr>
                <w:tcW w:w="3528" w:type="dxa"/>
              </w:tcPr>
            </w:tcPrChange>
          </w:tcPr>
          <w:p w14:paraId="233B0C1E" w14:textId="77777777" w:rsidR="006A1CE4" w:rsidRPr="00E67E0D" w:rsidRDefault="006A1CE4" w:rsidP="00E7499B">
            <w:pPr>
              <w:pStyle w:val="TAL"/>
              <w:rPr>
                <w:lang w:eastAsia="ja-JP"/>
              </w:rPr>
            </w:pPr>
            <w:r w:rsidRPr="00E67E0D">
              <w:rPr>
                <w:lang w:eastAsia="ja-JP"/>
              </w:rPr>
              <w:t>maxnoof</w:t>
            </w:r>
            <w:r w:rsidRPr="00E67E0D">
              <w:rPr>
                <w:rFonts w:eastAsia="SimSun" w:hint="eastAsia"/>
                <w:lang w:eastAsia="zh-CN"/>
              </w:rPr>
              <w:t>QoSFlows</w:t>
            </w:r>
          </w:p>
        </w:tc>
        <w:tc>
          <w:tcPr>
            <w:tcW w:w="6192" w:type="dxa"/>
            <w:tcPrChange w:id="5629" w:author="Issam" w:date="2019-02-12T23:38:00Z">
              <w:tcPr>
                <w:tcW w:w="6192" w:type="dxa"/>
              </w:tcPr>
            </w:tcPrChange>
          </w:tcPr>
          <w:p w14:paraId="2B4CA05C" w14:textId="77777777" w:rsidR="006A1CE4" w:rsidRPr="00E67E0D" w:rsidRDefault="006A1CE4" w:rsidP="00E7499B">
            <w:pPr>
              <w:pStyle w:val="TAL"/>
              <w:rPr>
                <w:lang w:eastAsia="ja-JP"/>
              </w:rPr>
            </w:pPr>
            <w:r w:rsidRPr="00E67E0D">
              <w:rPr>
                <w:lang w:eastAsia="ja-JP"/>
              </w:rPr>
              <w:t xml:space="preserve">Maximum no. of </w:t>
            </w:r>
            <w:r w:rsidRPr="00E67E0D">
              <w:rPr>
                <w:rFonts w:eastAsia="SimSun" w:hint="eastAsia"/>
                <w:lang w:eastAsia="zh-CN"/>
              </w:rPr>
              <w:t>QoS flow</w:t>
            </w:r>
            <w:r w:rsidRPr="00E67E0D">
              <w:rPr>
                <w:rFonts w:eastAsia="SimSun"/>
                <w:lang w:eastAsia="zh-CN"/>
              </w:rPr>
              <w:t>s</w:t>
            </w:r>
            <w:r w:rsidRPr="00E67E0D">
              <w:rPr>
                <w:lang w:eastAsia="ja-JP"/>
              </w:rPr>
              <w:t xml:space="preserve"> allowed </w:t>
            </w:r>
            <w:r w:rsidRPr="00E67E0D">
              <w:rPr>
                <w:rFonts w:eastAsia="SimSun" w:hint="eastAsia"/>
                <w:lang w:eastAsia="zh-CN"/>
              </w:rPr>
              <w:t xml:space="preserve">within </w:t>
            </w:r>
            <w:r w:rsidRPr="00E67E0D">
              <w:rPr>
                <w:lang w:eastAsia="ja-JP"/>
              </w:rPr>
              <w:t xml:space="preserve">one </w:t>
            </w:r>
            <w:r w:rsidRPr="00E67E0D">
              <w:rPr>
                <w:rFonts w:eastAsia="SimSun" w:hint="eastAsia"/>
                <w:lang w:eastAsia="zh-CN"/>
              </w:rPr>
              <w:t>PDU session</w:t>
            </w:r>
            <w:r w:rsidRPr="00E67E0D">
              <w:rPr>
                <w:lang w:eastAsia="ja-JP"/>
              </w:rPr>
              <w:t xml:space="preserve">. Value is </w:t>
            </w:r>
            <w:r w:rsidRPr="00E67E0D">
              <w:rPr>
                <w:rFonts w:eastAsia="SimSun"/>
                <w:lang w:eastAsia="zh-CN"/>
              </w:rPr>
              <w:t>64</w:t>
            </w:r>
            <w:r w:rsidRPr="00E67E0D">
              <w:rPr>
                <w:lang w:eastAsia="ja-JP"/>
              </w:rPr>
              <w:t>.</w:t>
            </w:r>
          </w:p>
        </w:tc>
      </w:tr>
    </w:tbl>
    <w:p w14:paraId="55B07C02" w14:textId="77777777" w:rsidR="006A1CE4" w:rsidRPr="00E67E0D" w:rsidRDefault="006A1CE4" w:rsidP="00E7499B"/>
    <w:p w14:paraId="6E923423" w14:textId="77777777" w:rsidR="006A1CE4" w:rsidRPr="00E67E0D" w:rsidRDefault="006A1CE4" w:rsidP="00E7499B">
      <w:pPr>
        <w:pStyle w:val="4"/>
      </w:pPr>
      <w:bookmarkStart w:id="5630" w:name="_Toc534720691"/>
      <w:bookmarkStart w:id="5631" w:name="_Toc525567697"/>
      <w:r w:rsidRPr="00E67E0D">
        <w:t>9.3.4.5</w:t>
      </w:r>
      <w:r w:rsidRPr="00E67E0D">
        <w:tab/>
        <w:t>PDU Session Resource Notify Transfer</w:t>
      </w:r>
      <w:bookmarkEnd w:id="5630"/>
      <w:bookmarkEnd w:id="5631"/>
    </w:p>
    <w:p w14:paraId="79E713A1" w14:textId="77777777" w:rsidR="006A1CE4" w:rsidRPr="00E67E0D" w:rsidRDefault="006A1CE4" w:rsidP="00E7499B">
      <w:r w:rsidRPr="00E67E0D">
        <w:t>This IE is transparent to the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5632" w:author="Issam" w:date="2019-02-12T23:38:00Z">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2448"/>
        <w:gridCol w:w="1080"/>
        <w:gridCol w:w="1440"/>
        <w:gridCol w:w="1872"/>
        <w:gridCol w:w="2880"/>
        <w:tblGridChange w:id="5633">
          <w:tblGrid>
            <w:gridCol w:w="2448"/>
            <w:gridCol w:w="1080"/>
            <w:gridCol w:w="1440"/>
            <w:gridCol w:w="1872"/>
            <w:gridCol w:w="2880"/>
          </w:tblGrid>
        </w:tblGridChange>
      </w:tblGrid>
      <w:tr w:rsidR="006A1CE4" w:rsidRPr="00E67E0D" w14:paraId="5EE62FBE" w14:textId="77777777" w:rsidTr="00E7499B">
        <w:tblPrEx>
          <w:tblPrExChange w:id="5634" w:author="Issam" w:date="2019-02-12T23:38:00Z">
            <w:tblPrEx>
              <w:tblCellMar>
                <w:top w:w="0" w:type="dxa"/>
                <w:bottom w:w="0" w:type="dxa"/>
              </w:tblCellMar>
            </w:tblPrEx>
          </w:tblPrExChange>
        </w:tblPrEx>
        <w:tc>
          <w:tcPr>
            <w:tcW w:w="2448" w:type="dxa"/>
            <w:tcPrChange w:id="5635" w:author="Issam" w:date="2019-02-12T23:38:00Z">
              <w:tcPr>
                <w:tcW w:w="2448" w:type="dxa"/>
              </w:tcPr>
            </w:tcPrChange>
          </w:tcPr>
          <w:p w14:paraId="30E8FD80"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Change w:id="5636" w:author="Issam" w:date="2019-02-12T23:38:00Z">
              <w:tcPr>
                <w:tcW w:w="1080" w:type="dxa"/>
              </w:tcPr>
            </w:tcPrChange>
          </w:tcPr>
          <w:p w14:paraId="7551F4A2"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Change w:id="5637" w:author="Issam" w:date="2019-02-12T23:38:00Z">
              <w:tcPr>
                <w:tcW w:w="1440" w:type="dxa"/>
              </w:tcPr>
            </w:tcPrChange>
          </w:tcPr>
          <w:p w14:paraId="6422E296"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Change w:id="5638" w:author="Issam" w:date="2019-02-12T23:38:00Z">
              <w:tcPr>
                <w:tcW w:w="1872" w:type="dxa"/>
              </w:tcPr>
            </w:tcPrChange>
          </w:tcPr>
          <w:p w14:paraId="295B7886"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Change w:id="5639" w:author="Issam" w:date="2019-02-12T23:38:00Z">
              <w:tcPr>
                <w:tcW w:w="2880" w:type="dxa"/>
              </w:tcPr>
            </w:tcPrChange>
          </w:tcPr>
          <w:p w14:paraId="352B72F7"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2D89F463" w14:textId="77777777" w:rsidTr="00E7499B">
        <w:tblPrEx>
          <w:tblPrExChange w:id="5640" w:author="Issam" w:date="2019-02-12T23:38:00Z">
            <w:tblPrEx>
              <w:tblCellMar>
                <w:top w:w="0" w:type="dxa"/>
                <w:bottom w:w="0" w:type="dxa"/>
              </w:tblCellMar>
            </w:tblPrEx>
          </w:tblPrExChange>
        </w:tblPrEx>
        <w:tc>
          <w:tcPr>
            <w:tcW w:w="2448" w:type="dxa"/>
            <w:tcPrChange w:id="5641" w:author="Issam" w:date="2019-02-12T23:38:00Z">
              <w:tcPr>
                <w:tcW w:w="2448" w:type="dxa"/>
              </w:tcPr>
            </w:tcPrChange>
          </w:tcPr>
          <w:p w14:paraId="3FC266D6" w14:textId="77777777" w:rsidR="006A1CE4" w:rsidRPr="00E67E0D" w:rsidRDefault="006A1CE4" w:rsidP="00E7499B">
            <w:pPr>
              <w:pStyle w:val="TAL"/>
              <w:rPr>
                <w:bCs/>
                <w:iCs/>
                <w:lang w:eastAsia="ja-JP"/>
              </w:rPr>
            </w:pPr>
            <w:r w:rsidRPr="00E67E0D">
              <w:rPr>
                <w:b/>
                <w:lang w:eastAsia="ja-JP"/>
              </w:rPr>
              <w:t>QoS Flow Notify List</w:t>
            </w:r>
          </w:p>
        </w:tc>
        <w:tc>
          <w:tcPr>
            <w:tcW w:w="1080" w:type="dxa"/>
            <w:tcPrChange w:id="5642" w:author="Issam" w:date="2019-02-12T23:38:00Z">
              <w:tcPr>
                <w:tcW w:w="1080" w:type="dxa"/>
              </w:tcPr>
            </w:tcPrChange>
          </w:tcPr>
          <w:p w14:paraId="1FEFFF47" w14:textId="77777777" w:rsidR="006A1CE4" w:rsidRPr="00E67E0D" w:rsidRDefault="006A1CE4" w:rsidP="00E7499B">
            <w:pPr>
              <w:pStyle w:val="TAL"/>
              <w:rPr>
                <w:lang w:eastAsia="ja-JP"/>
              </w:rPr>
            </w:pPr>
          </w:p>
        </w:tc>
        <w:tc>
          <w:tcPr>
            <w:tcW w:w="1440" w:type="dxa"/>
            <w:tcPrChange w:id="5643" w:author="Issam" w:date="2019-02-12T23:38:00Z">
              <w:tcPr>
                <w:tcW w:w="1440" w:type="dxa"/>
              </w:tcPr>
            </w:tcPrChange>
          </w:tcPr>
          <w:p w14:paraId="552110F9" w14:textId="77777777" w:rsidR="006A1CE4" w:rsidRPr="00E67E0D" w:rsidRDefault="006A1CE4" w:rsidP="00E7499B">
            <w:pPr>
              <w:pStyle w:val="TAL"/>
              <w:rPr>
                <w:bCs/>
                <w:i/>
                <w:szCs w:val="18"/>
                <w:lang w:eastAsia="ja-JP"/>
              </w:rPr>
            </w:pPr>
            <w:r w:rsidRPr="00E67E0D">
              <w:rPr>
                <w:rFonts w:cs="Arial"/>
                <w:i/>
                <w:lang w:eastAsia="ja-JP"/>
              </w:rPr>
              <w:t>0..1</w:t>
            </w:r>
          </w:p>
        </w:tc>
        <w:tc>
          <w:tcPr>
            <w:tcW w:w="1872" w:type="dxa"/>
            <w:tcPrChange w:id="5644" w:author="Issam" w:date="2019-02-12T23:38:00Z">
              <w:tcPr>
                <w:tcW w:w="1872" w:type="dxa"/>
              </w:tcPr>
            </w:tcPrChange>
          </w:tcPr>
          <w:p w14:paraId="7094F38D" w14:textId="77777777" w:rsidR="006A1CE4" w:rsidRPr="00E67E0D" w:rsidRDefault="006A1CE4" w:rsidP="00E7499B">
            <w:pPr>
              <w:pStyle w:val="TAL"/>
              <w:rPr>
                <w:lang w:eastAsia="ja-JP"/>
              </w:rPr>
            </w:pPr>
          </w:p>
        </w:tc>
        <w:tc>
          <w:tcPr>
            <w:tcW w:w="2880" w:type="dxa"/>
            <w:tcPrChange w:id="5645" w:author="Issam" w:date="2019-02-12T23:38:00Z">
              <w:tcPr>
                <w:tcW w:w="2880" w:type="dxa"/>
              </w:tcPr>
            </w:tcPrChange>
          </w:tcPr>
          <w:p w14:paraId="1D5052EC" w14:textId="77777777" w:rsidR="006A1CE4" w:rsidRPr="00E67E0D" w:rsidRDefault="006A1CE4" w:rsidP="00E7499B">
            <w:pPr>
              <w:pStyle w:val="TAL"/>
              <w:rPr>
                <w:lang w:eastAsia="ja-JP"/>
              </w:rPr>
            </w:pPr>
          </w:p>
        </w:tc>
      </w:tr>
      <w:tr w:rsidR="006A1CE4" w:rsidRPr="00E67E0D" w14:paraId="16B2644A" w14:textId="77777777" w:rsidTr="00E7499B">
        <w:tblPrEx>
          <w:tblPrExChange w:id="5646" w:author="Issam" w:date="2019-02-12T23:38:00Z">
            <w:tblPrEx>
              <w:tblCellMar>
                <w:top w:w="0" w:type="dxa"/>
                <w:bottom w:w="0" w:type="dxa"/>
              </w:tblCellMar>
            </w:tblPrEx>
          </w:tblPrExChange>
        </w:tblPrEx>
        <w:tc>
          <w:tcPr>
            <w:tcW w:w="2448" w:type="dxa"/>
            <w:tcPrChange w:id="5647" w:author="Issam" w:date="2019-02-12T23:38:00Z">
              <w:tcPr>
                <w:tcW w:w="2448" w:type="dxa"/>
              </w:tcPr>
            </w:tcPrChange>
          </w:tcPr>
          <w:p w14:paraId="20714CD6" w14:textId="77777777" w:rsidR="006A1CE4" w:rsidRPr="00E67E0D" w:rsidRDefault="006A1CE4" w:rsidP="00E7499B">
            <w:pPr>
              <w:pStyle w:val="TAL"/>
              <w:ind w:left="75"/>
              <w:rPr>
                <w:bCs/>
                <w:iCs/>
                <w:lang w:eastAsia="ja-JP"/>
              </w:rPr>
            </w:pPr>
            <w:r w:rsidRPr="00E67E0D">
              <w:rPr>
                <w:b/>
                <w:lang w:eastAsia="ja-JP"/>
              </w:rPr>
              <w:t>&gt;QoS Flow Notify Item</w:t>
            </w:r>
          </w:p>
        </w:tc>
        <w:tc>
          <w:tcPr>
            <w:tcW w:w="1080" w:type="dxa"/>
            <w:tcPrChange w:id="5648" w:author="Issam" w:date="2019-02-12T23:38:00Z">
              <w:tcPr>
                <w:tcW w:w="1080" w:type="dxa"/>
              </w:tcPr>
            </w:tcPrChange>
          </w:tcPr>
          <w:p w14:paraId="359D8389" w14:textId="77777777" w:rsidR="006A1CE4" w:rsidRPr="00E67E0D" w:rsidRDefault="006A1CE4" w:rsidP="00E7499B">
            <w:pPr>
              <w:pStyle w:val="TAL"/>
              <w:rPr>
                <w:lang w:eastAsia="ja-JP"/>
              </w:rPr>
            </w:pPr>
          </w:p>
        </w:tc>
        <w:tc>
          <w:tcPr>
            <w:tcW w:w="1440" w:type="dxa"/>
            <w:tcPrChange w:id="5649" w:author="Issam" w:date="2019-02-12T23:38:00Z">
              <w:tcPr>
                <w:tcW w:w="1440" w:type="dxa"/>
              </w:tcPr>
            </w:tcPrChange>
          </w:tcPr>
          <w:p w14:paraId="76CBF7C8" w14:textId="77777777" w:rsidR="006A1CE4" w:rsidRPr="00E67E0D" w:rsidRDefault="006A1CE4" w:rsidP="00E7499B">
            <w:pPr>
              <w:pStyle w:val="TAL"/>
              <w:rPr>
                <w:bCs/>
                <w:i/>
                <w:szCs w:val="18"/>
                <w:lang w:eastAsia="ja-JP"/>
              </w:rPr>
            </w:pPr>
            <w:r w:rsidRPr="00E67E0D">
              <w:rPr>
                <w:bCs/>
                <w:i/>
                <w:szCs w:val="18"/>
                <w:lang w:eastAsia="ja-JP"/>
              </w:rPr>
              <w:t>1..&lt;maxnoofQoSFlows&gt;</w:t>
            </w:r>
          </w:p>
        </w:tc>
        <w:tc>
          <w:tcPr>
            <w:tcW w:w="1872" w:type="dxa"/>
            <w:tcPrChange w:id="5650" w:author="Issam" w:date="2019-02-12T23:38:00Z">
              <w:tcPr>
                <w:tcW w:w="1872" w:type="dxa"/>
              </w:tcPr>
            </w:tcPrChange>
          </w:tcPr>
          <w:p w14:paraId="09EDABC5" w14:textId="77777777" w:rsidR="006A1CE4" w:rsidRPr="00E67E0D" w:rsidRDefault="006A1CE4" w:rsidP="00E7499B">
            <w:pPr>
              <w:pStyle w:val="TAL"/>
              <w:rPr>
                <w:lang w:eastAsia="ja-JP"/>
              </w:rPr>
            </w:pPr>
          </w:p>
        </w:tc>
        <w:tc>
          <w:tcPr>
            <w:tcW w:w="2880" w:type="dxa"/>
            <w:tcPrChange w:id="5651" w:author="Issam" w:date="2019-02-12T23:38:00Z">
              <w:tcPr>
                <w:tcW w:w="2880" w:type="dxa"/>
              </w:tcPr>
            </w:tcPrChange>
          </w:tcPr>
          <w:p w14:paraId="7DE35EA2" w14:textId="77777777" w:rsidR="006A1CE4" w:rsidRPr="00E67E0D" w:rsidRDefault="006A1CE4" w:rsidP="00E7499B">
            <w:pPr>
              <w:pStyle w:val="TAL"/>
              <w:rPr>
                <w:lang w:eastAsia="ja-JP"/>
              </w:rPr>
            </w:pPr>
          </w:p>
        </w:tc>
      </w:tr>
      <w:tr w:rsidR="006A1CE4" w:rsidRPr="00E67E0D" w14:paraId="7C71C25A" w14:textId="77777777" w:rsidTr="00E7499B">
        <w:tblPrEx>
          <w:tblPrExChange w:id="5652" w:author="Issam" w:date="2019-02-12T23:38:00Z">
            <w:tblPrEx>
              <w:tblCellMar>
                <w:top w:w="0" w:type="dxa"/>
                <w:bottom w:w="0" w:type="dxa"/>
              </w:tblCellMar>
            </w:tblPrEx>
          </w:tblPrExChange>
        </w:tblPrEx>
        <w:tc>
          <w:tcPr>
            <w:tcW w:w="2448" w:type="dxa"/>
            <w:tcPrChange w:id="5653" w:author="Issam" w:date="2019-02-12T23:38:00Z">
              <w:tcPr>
                <w:tcW w:w="2448" w:type="dxa"/>
              </w:tcPr>
            </w:tcPrChange>
          </w:tcPr>
          <w:p w14:paraId="54BE330A" w14:textId="2EF9CB8A" w:rsidR="006A1CE4" w:rsidRPr="00E67E0D" w:rsidRDefault="006A1CE4" w:rsidP="00E7499B">
            <w:pPr>
              <w:pStyle w:val="TAL"/>
              <w:ind w:left="165"/>
              <w:rPr>
                <w:bCs/>
                <w:iCs/>
                <w:lang w:eastAsia="ja-JP"/>
              </w:rPr>
            </w:pPr>
            <w:r w:rsidRPr="00E67E0D">
              <w:rPr>
                <w:lang w:eastAsia="ja-JP"/>
              </w:rPr>
              <w:t xml:space="preserve">&gt;&gt;QoS Flow </w:t>
            </w:r>
            <w:del w:id="5654" w:author="Issam" w:date="2019-02-12T23:38:00Z">
              <w:r w:rsidR="00AE297A" w:rsidRPr="00FF6A95">
                <w:rPr>
                  <w:lang w:eastAsia="ja-JP"/>
                </w:rPr>
                <w:delText>Indicator</w:delText>
              </w:r>
            </w:del>
            <w:ins w:id="5655" w:author="Issam" w:date="2019-02-12T23:38:00Z">
              <w:r w:rsidRPr="00E67E0D">
                <w:rPr>
                  <w:lang w:eastAsia="ja-JP"/>
                </w:rPr>
                <w:t>Identifier</w:t>
              </w:r>
            </w:ins>
          </w:p>
        </w:tc>
        <w:tc>
          <w:tcPr>
            <w:tcW w:w="1080" w:type="dxa"/>
            <w:tcPrChange w:id="5656" w:author="Issam" w:date="2019-02-12T23:38:00Z">
              <w:tcPr>
                <w:tcW w:w="1080" w:type="dxa"/>
              </w:tcPr>
            </w:tcPrChange>
          </w:tcPr>
          <w:p w14:paraId="1FB8DD67" w14:textId="77777777" w:rsidR="006A1CE4" w:rsidRPr="00E67E0D" w:rsidRDefault="006A1CE4" w:rsidP="00E7499B">
            <w:pPr>
              <w:pStyle w:val="TAL"/>
              <w:rPr>
                <w:lang w:eastAsia="ja-JP"/>
              </w:rPr>
            </w:pPr>
            <w:r w:rsidRPr="00E67E0D">
              <w:rPr>
                <w:lang w:eastAsia="ja-JP"/>
              </w:rPr>
              <w:t>M</w:t>
            </w:r>
          </w:p>
        </w:tc>
        <w:tc>
          <w:tcPr>
            <w:tcW w:w="1440" w:type="dxa"/>
            <w:tcPrChange w:id="5657" w:author="Issam" w:date="2019-02-12T23:38:00Z">
              <w:tcPr>
                <w:tcW w:w="1440" w:type="dxa"/>
              </w:tcPr>
            </w:tcPrChange>
          </w:tcPr>
          <w:p w14:paraId="121278EF" w14:textId="77777777" w:rsidR="006A1CE4" w:rsidRPr="00E67E0D" w:rsidRDefault="006A1CE4" w:rsidP="00E7499B">
            <w:pPr>
              <w:pStyle w:val="TAL"/>
              <w:rPr>
                <w:bCs/>
                <w:i/>
                <w:szCs w:val="18"/>
                <w:lang w:eastAsia="ja-JP"/>
              </w:rPr>
            </w:pPr>
          </w:p>
        </w:tc>
        <w:tc>
          <w:tcPr>
            <w:tcW w:w="1872" w:type="dxa"/>
            <w:tcPrChange w:id="5658" w:author="Issam" w:date="2019-02-12T23:38:00Z">
              <w:tcPr>
                <w:tcW w:w="1872" w:type="dxa"/>
              </w:tcPr>
            </w:tcPrChange>
          </w:tcPr>
          <w:p w14:paraId="69B62B5C" w14:textId="77777777" w:rsidR="006A1CE4" w:rsidRPr="00E67E0D" w:rsidRDefault="006A1CE4" w:rsidP="00E7499B">
            <w:pPr>
              <w:pStyle w:val="TAL"/>
              <w:rPr>
                <w:lang w:eastAsia="ja-JP"/>
              </w:rPr>
            </w:pPr>
            <w:r w:rsidRPr="00E67E0D">
              <w:rPr>
                <w:lang w:eastAsia="ja-JP"/>
              </w:rPr>
              <w:t>9.3.1.51</w:t>
            </w:r>
          </w:p>
        </w:tc>
        <w:tc>
          <w:tcPr>
            <w:tcW w:w="2880" w:type="dxa"/>
            <w:tcPrChange w:id="5659" w:author="Issam" w:date="2019-02-12T23:38:00Z">
              <w:tcPr>
                <w:tcW w:w="2880" w:type="dxa"/>
              </w:tcPr>
            </w:tcPrChange>
          </w:tcPr>
          <w:p w14:paraId="0CAA4DA7" w14:textId="77777777" w:rsidR="006A1CE4" w:rsidRPr="00E67E0D" w:rsidRDefault="006A1CE4" w:rsidP="00E7499B">
            <w:pPr>
              <w:pStyle w:val="TAL"/>
              <w:rPr>
                <w:lang w:eastAsia="ja-JP"/>
              </w:rPr>
            </w:pPr>
          </w:p>
        </w:tc>
      </w:tr>
      <w:tr w:rsidR="006A1CE4" w:rsidRPr="00E67E0D" w14:paraId="62C9CD95" w14:textId="77777777" w:rsidTr="00E7499B">
        <w:tblPrEx>
          <w:tblPrExChange w:id="5660" w:author="Issam" w:date="2019-02-12T23:38:00Z">
            <w:tblPrEx>
              <w:tblCellMar>
                <w:top w:w="0" w:type="dxa"/>
                <w:bottom w:w="0" w:type="dxa"/>
              </w:tblCellMar>
            </w:tblPrEx>
          </w:tblPrExChange>
        </w:tblPrEx>
        <w:tc>
          <w:tcPr>
            <w:tcW w:w="2448" w:type="dxa"/>
            <w:tcPrChange w:id="5661" w:author="Issam" w:date="2019-02-12T23:38:00Z">
              <w:tcPr>
                <w:tcW w:w="2448" w:type="dxa"/>
              </w:tcPr>
            </w:tcPrChange>
          </w:tcPr>
          <w:p w14:paraId="3339E9DC" w14:textId="77777777" w:rsidR="006A1CE4" w:rsidRPr="00E67E0D" w:rsidRDefault="006A1CE4" w:rsidP="00E7499B">
            <w:pPr>
              <w:pStyle w:val="TAL"/>
              <w:ind w:left="165"/>
              <w:rPr>
                <w:bCs/>
                <w:iCs/>
                <w:lang w:eastAsia="ja-JP"/>
              </w:rPr>
            </w:pPr>
            <w:r w:rsidRPr="00E67E0D">
              <w:rPr>
                <w:lang w:eastAsia="ja-JP"/>
              </w:rPr>
              <w:t>&gt;&gt;Notification Cause</w:t>
            </w:r>
          </w:p>
        </w:tc>
        <w:tc>
          <w:tcPr>
            <w:tcW w:w="1080" w:type="dxa"/>
            <w:tcPrChange w:id="5662" w:author="Issam" w:date="2019-02-12T23:38:00Z">
              <w:tcPr>
                <w:tcW w:w="1080" w:type="dxa"/>
              </w:tcPr>
            </w:tcPrChange>
          </w:tcPr>
          <w:p w14:paraId="4FCD7DCE" w14:textId="77777777" w:rsidR="006A1CE4" w:rsidRPr="00E67E0D" w:rsidRDefault="006A1CE4" w:rsidP="00E7499B">
            <w:pPr>
              <w:pStyle w:val="TAL"/>
              <w:rPr>
                <w:lang w:eastAsia="ja-JP"/>
              </w:rPr>
            </w:pPr>
            <w:r w:rsidRPr="00E67E0D">
              <w:rPr>
                <w:lang w:eastAsia="ja-JP"/>
              </w:rPr>
              <w:t>M</w:t>
            </w:r>
          </w:p>
        </w:tc>
        <w:tc>
          <w:tcPr>
            <w:tcW w:w="1440" w:type="dxa"/>
            <w:tcPrChange w:id="5663" w:author="Issam" w:date="2019-02-12T23:38:00Z">
              <w:tcPr>
                <w:tcW w:w="1440" w:type="dxa"/>
              </w:tcPr>
            </w:tcPrChange>
          </w:tcPr>
          <w:p w14:paraId="19601C5C" w14:textId="77777777" w:rsidR="006A1CE4" w:rsidRPr="00E67E0D" w:rsidRDefault="006A1CE4" w:rsidP="00E7499B">
            <w:pPr>
              <w:pStyle w:val="TAL"/>
              <w:rPr>
                <w:bCs/>
                <w:i/>
                <w:szCs w:val="18"/>
                <w:lang w:eastAsia="ja-JP"/>
              </w:rPr>
            </w:pPr>
          </w:p>
        </w:tc>
        <w:tc>
          <w:tcPr>
            <w:tcW w:w="1872" w:type="dxa"/>
            <w:tcPrChange w:id="5664" w:author="Issam" w:date="2019-02-12T23:38:00Z">
              <w:tcPr>
                <w:tcW w:w="1872" w:type="dxa"/>
              </w:tcPr>
            </w:tcPrChange>
          </w:tcPr>
          <w:p w14:paraId="172CA4B4" w14:textId="77777777" w:rsidR="006A1CE4" w:rsidRPr="00E67E0D" w:rsidRDefault="006A1CE4" w:rsidP="00E7499B">
            <w:pPr>
              <w:pStyle w:val="TAL"/>
              <w:rPr>
                <w:lang w:eastAsia="ja-JP"/>
              </w:rPr>
            </w:pPr>
            <w:r w:rsidRPr="00E67E0D">
              <w:rPr>
                <w:lang w:eastAsia="ja-JP"/>
              </w:rPr>
              <w:t>ENUMERATED (fullfilled, not fulfilled, …)</w:t>
            </w:r>
          </w:p>
        </w:tc>
        <w:tc>
          <w:tcPr>
            <w:tcW w:w="2880" w:type="dxa"/>
            <w:tcPrChange w:id="5665" w:author="Issam" w:date="2019-02-12T23:38:00Z">
              <w:tcPr>
                <w:tcW w:w="2880" w:type="dxa"/>
              </w:tcPr>
            </w:tcPrChange>
          </w:tcPr>
          <w:p w14:paraId="26B75878" w14:textId="77777777" w:rsidR="006A1CE4" w:rsidRPr="00E67E0D" w:rsidRDefault="006A1CE4" w:rsidP="00E7499B">
            <w:pPr>
              <w:pStyle w:val="TAL"/>
              <w:rPr>
                <w:lang w:eastAsia="ja-JP"/>
              </w:rPr>
            </w:pPr>
          </w:p>
        </w:tc>
      </w:tr>
      <w:tr w:rsidR="006A1CE4" w:rsidRPr="00E67E0D" w14:paraId="32B04D82" w14:textId="77777777" w:rsidTr="00E7499B">
        <w:tblPrEx>
          <w:tblPrExChange w:id="5666" w:author="Issam" w:date="2019-02-12T23:38:00Z">
            <w:tblPrEx>
              <w:tblCellMar>
                <w:top w:w="0" w:type="dxa"/>
                <w:bottom w:w="0" w:type="dxa"/>
              </w:tblCellMar>
            </w:tblPrEx>
          </w:tblPrExChange>
        </w:tblPrEx>
        <w:tc>
          <w:tcPr>
            <w:tcW w:w="2448" w:type="dxa"/>
            <w:tcPrChange w:id="5667" w:author="Issam" w:date="2019-02-12T23:38:00Z">
              <w:tcPr>
                <w:tcW w:w="2448" w:type="dxa"/>
              </w:tcPr>
            </w:tcPrChange>
          </w:tcPr>
          <w:p w14:paraId="72E0ACBC" w14:textId="77777777" w:rsidR="006A1CE4" w:rsidRPr="00E67E0D" w:rsidRDefault="006A1CE4" w:rsidP="00E7499B">
            <w:pPr>
              <w:pStyle w:val="TAL"/>
              <w:rPr>
                <w:bCs/>
                <w:iCs/>
                <w:lang w:eastAsia="ja-JP"/>
              </w:rPr>
            </w:pPr>
            <w:r w:rsidRPr="00E67E0D">
              <w:rPr>
                <w:lang w:eastAsia="ja-JP"/>
              </w:rPr>
              <w:t xml:space="preserve">QoS Flow Released List </w:t>
            </w:r>
          </w:p>
        </w:tc>
        <w:tc>
          <w:tcPr>
            <w:tcW w:w="1080" w:type="dxa"/>
            <w:tcPrChange w:id="5668" w:author="Issam" w:date="2019-02-12T23:38:00Z">
              <w:tcPr>
                <w:tcW w:w="1080" w:type="dxa"/>
              </w:tcPr>
            </w:tcPrChange>
          </w:tcPr>
          <w:p w14:paraId="304F9FCF" w14:textId="77777777" w:rsidR="006A1CE4" w:rsidRPr="00E67E0D" w:rsidRDefault="006A1CE4" w:rsidP="00E7499B">
            <w:pPr>
              <w:pStyle w:val="TAL"/>
              <w:rPr>
                <w:lang w:eastAsia="ja-JP"/>
              </w:rPr>
            </w:pPr>
            <w:r w:rsidRPr="00E67E0D">
              <w:rPr>
                <w:rFonts w:eastAsia="Batang"/>
                <w:lang w:eastAsia="ja-JP"/>
              </w:rPr>
              <w:t>O</w:t>
            </w:r>
          </w:p>
        </w:tc>
        <w:tc>
          <w:tcPr>
            <w:tcW w:w="1440" w:type="dxa"/>
            <w:tcPrChange w:id="5669" w:author="Issam" w:date="2019-02-12T23:38:00Z">
              <w:tcPr>
                <w:tcW w:w="1440" w:type="dxa"/>
              </w:tcPr>
            </w:tcPrChange>
          </w:tcPr>
          <w:p w14:paraId="79B2973F" w14:textId="77777777" w:rsidR="006A1CE4" w:rsidRPr="00E67E0D" w:rsidRDefault="006A1CE4" w:rsidP="00E7499B">
            <w:pPr>
              <w:pStyle w:val="TAL"/>
              <w:rPr>
                <w:bCs/>
                <w:i/>
                <w:szCs w:val="18"/>
                <w:lang w:eastAsia="ja-JP"/>
              </w:rPr>
            </w:pPr>
          </w:p>
        </w:tc>
        <w:tc>
          <w:tcPr>
            <w:tcW w:w="1872" w:type="dxa"/>
            <w:tcPrChange w:id="5670" w:author="Issam" w:date="2019-02-12T23:38:00Z">
              <w:tcPr>
                <w:tcW w:w="1872" w:type="dxa"/>
              </w:tcPr>
            </w:tcPrChange>
          </w:tcPr>
          <w:p w14:paraId="53613DED" w14:textId="77777777" w:rsidR="006A1CE4" w:rsidRPr="00E67E0D" w:rsidRDefault="006A1CE4" w:rsidP="00E7499B">
            <w:pPr>
              <w:pStyle w:val="TAL"/>
              <w:rPr>
                <w:lang w:eastAsia="ja-JP"/>
              </w:rPr>
            </w:pPr>
            <w:r w:rsidRPr="00E67E0D">
              <w:rPr>
                <w:lang w:eastAsia="ja-JP"/>
              </w:rPr>
              <w:t>QoS Flow List</w:t>
            </w:r>
          </w:p>
          <w:p w14:paraId="5491989E" w14:textId="77777777" w:rsidR="006A1CE4" w:rsidRPr="00E67E0D" w:rsidRDefault="006A1CE4" w:rsidP="00E7499B">
            <w:pPr>
              <w:pStyle w:val="TAL"/>
              <w:rPr>
                <w:lang w:eastAsia="ja-JP"/>
              </w:rPr>
            </w:pPr>
            <w:r w:rsidRPr="00E67E0D">
              <w:rPr>
                <w:lang w:eastAsia="ja-JP"/>
              </w:rPr>
              <w:t>9.3.1.13</w:t>
            </w:r>
          </w:p>
        </w:tc>
        <w:tc>
          <w:tcPr>
            <w:tcW w:w="2880" w:type="dxa"/>
            <w:tcPrChange w:id="5671" w:author="Issam" w:date="2019-02-12T23:38:00Z">
              <w:tcPr>
                <w:tcW w:w="2880" w:type="dxa"/>
              </w:tcPr>
            </w:tcPrChange>
          </w:tcPr>
          <w:p w14:paraId="7098D856" w14:textId="77777777" w:rsidR="006A1CE4" w:rsidRPr="00E67E0D" w:rsidRDefault="006A1CE4" w:rsidP="00E7499B">
            <w:pPr>
              <w:pStyle w:val="TAL"/>
              <w:rPr>
                <w:lang w:eastAsia="ja-JP"/>
              </w:rPr>
            </w:pPr>
          </w:p>
        </w:tc>
      </w:tr>
    </w:tbl>
    <w:p w14:paraId="309A4E37" w14:textId="77777777" w:rsidR="006A1CE4" w:rsidRPr="00E67E0D" w:rsidRDefault="006A1CE4" w:rsidP="00E7499B">
      <w:pPr>
        <w:rPr>
          <w:rFonts w:eastAsia="SimSun"/>
          <w:lang w:eastAsia="zh-CN"/>
        </w:rPr>
      </w:pP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5672" w:author="Issam" w:date="2019-02-12T23:38:00Z">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3528"/>
        <w:gridCol w:w="6192"/>
        <w:tblGridChange w:id="5673">
          <w:tblGrid>
            <w:gridCol w:w="3528"/>
            <w:gridCol w:w="6192"/>
          </w:tblGrid>
        </w:tblGridChange>
      </w:tblGrid>
      <w:tr w:rsidR="006A1CE4" w:rsidRPr="00E67E0D" w14:paraId="00C9AA58" w14:textId="77777777" w:rsidTr="00E7499B">
        <w:tblPrEx>
          <w:tblPrExChange w:id="5674" w:author="Issam" w:date="2019-02-12T23:38:00Z">
            <w:tblPrEx>
              <w:tblCellMar>
                <w:top w:w="0" w:type="dxa"/>
                <w:bottom w:w="0" w:type="dxa"/>
              </w:tblCellMar>
            </w:tblPrEx>
          </w:tblPrExChange>
        </w:tblPrEx>
        <w:tc>
          <w:tcPr>
            <w:tcW w:w="3528" w:type="dxa"/>
            <w:tcPrChange w:id="5675" w:author="Issam" w:date="2019-02-12T23:38:00Z">
              <w:tcPr>
                <w:tcW w:w="3528" w:type="dxa"/>
              </w:tcPr>
            </w:tcPrChange>
          </w:tcPr>
          <w:p w14:paraId="2AB77397"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Change w:id="5676" w:author="Issam" w:date="2019-02-12T23:38:00Z">
              <w:tcPr>
                <w:tcW w:w="6192" w:type="dxa"/>
              </w:tcPr>
            </w:tcPrChange>
          </w:tcPr>
          <w:p w14:paraId="5ADA3900"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5B5103AD" w14:textId="77777777" w:rsidTr="00E7499B">
        <w:tblPrEx>
          <w:tblPrExChange w:id="5677" w:author="Issam" w:date="2019-02-12T23:38:00Z">
            <w:tblPrEx>
              <w:tblCellMar>
                <w:top w:w="0" w:type="dxa"/>
                <w:bottom w:w="0" w:type="dxa"/>
              </w:tblCellMar>
            </w:tblPrEx>
          </w:tblPrExChange>
        </w:tblPrEx>
        <w:tc>
          <w:tcPr>
            <w:tcW w:w="3528" w:type="dxa"/>
            <w:tcPrChange w:id="5678" w:author="Issam" w:date="2019-02-12T23:38:00Z">
              <w:tcPr>
                <w:tcW w:w="3528" w:type="dxa"/>
              </w:tcPr>
            </w:tcPrChange>
          </w:tcPr>
          <w:p w14:paraId="53989050" w14:textId="77777777" w:rsidR="006A1CE4" w:rsidRPr="00E67E0D" w:rsidRDefault="006A1CE4" w:rsidP="00E7499B">
            <w:pPr>
              <w:pStyle w:val="TAL"/>
              <w:rPr>
                <w:lang w:eastAsia="ja-JP"/>
              </w:rPr>
            </w:pPr>
            <w:r w:rsidRPr="00E67E0D">
              <w:rPr>
                <w:lang w:eastAsia="ja-JP"/>
              </w:rPr>
              <w:t>maxnoof</w:t>
            </w:r>
            <w:r w:rsidRPr="00E67E0D">
              <w:rPr>
                <w:rFonts w:eastAsia="SimSun" w:hint="eastAsia"/>
                <w:lang w:eastAsia="zh-CN"/>
              </w:rPr>
              <w:t>QoSFlows</w:t>
            </w:r>
          </w:p>
        </w:tc>
        <w:tc>
          <w:tcPr>
            <w:tcW w:w="6192" w:type="dxa"/>
            <w:tcPrChange w:id="5679" w:author="Issam" w:date="2019-02-12T23:38:00Z">
              <w:tcPr>
                <w:tcW w:w="6192" w:type="dxa"/>
              </w:tcPr>
            </w:tcPrChange>
          </w:tcPr>
          <w:p w14:paraId="1EE53C8F" w14:textId="77777777" w:rsidR="006A1CE4" w:rsidRPr="00E67E0D" w:rsidRDefault="006A1CE4" w:rsidP="00E7499B">
            <w:pPr>
              <w:pStyle w:val="TAL"/>
              <w:rPr>
                <w:lang w:eastAsia="ja-JP"/>
              </w:rPr>
            </w:pPr>
            <w:r w:rsidRPr="00E67E0D">
              <w:rPr>
                <w:lang w:eastAsia="ja-JP"/>
              </w:rPr>
              <w:t xml:space="preserve">Maximum no. of </w:t>
            </w:r>
            <w:r w:rsidRPr="00E67E0D">
              <w:rPr>
                <w:rFonts w:eastAsia="SimSun" w:hint="eastAsia"/>
                <w:lang w:eastAsia="zh-CN"/>
              </w:rPr>
              <w:t>QoS flow</w:t>
            </w:r>
            <w:r w:rsidRPr="00E67E0D">
              <w:rPr>
                <w:rFonts w:eastAsia="SimSun"/>
                <w:lang w:eastAsia="zh-CN"/>
              </w:rPr>
              <w:t>s</w:t>
            </w:r>
            <w:r w:rsidRPr="00E67E0D">
              <w:rPr>
                <w:lang w:eastAsia="ja-JP"/>
              </w:rPr>
              <w:t xml:space="preserve"> allowed </w:t>
            </w:r>
            <w:r w:rsidRPr="00E67E0D">
              <w:rPr>
                <w:rFonts w:eastAsia="SimSun" w:hint="eastAsia"/>
                <w:lang w:eastAsia="zh-CN"/>
              </w:rPr>
              <w:t xml:space="preserve">within </w:t>
            </w:r>
            <w:r w:rsidRPr="00E67E0D">
              <w:rPr>
                <w:lang w:eastAsia="ja-JP"/>
              </w:rPr>
              <w:t xml:space="preserve">one </w:t>
            </w:r>
            <w:r w:rsidRPr="00E67E0D">
              <w:rPr>
                <w:rFonts w:eastAsia="SimSun" w:hint="eastAsia"/>
                <w:lang w:eastAsia="zh-CN"/>
              </w:rPr>
              <w:t>PDU session</w:t>
            </w:r>
            <w:r w:rsidRPr="00E67E0D">
              <w:rPr>
                <w:lang w:eastAsia="ja-JP"/>
              </w:rPr>
              <w:t xml:space="preserve">. Value is </w:t>
            </w:r>
            <w:r w:rsidRPr="00E67E0D">
              <w:rPr>
                <w:rFonts w:eastAsia="SimSun"/>
                <w:lang w:eastAsia="zh-CN"/>
              </w:rPr>
              <w:t>64</w:t>
            </w:r>
            <w:r w:rsidRPr="00E67E0D">
              <w:rPr>
                <w:lang w:eastAsia="ja-JP"/>
              </w:rPr>
              <w:t>.</w:t>
            </w:r>
          </w:p>
        </w:tc>
      </w:tr>
    </w:tbl>
    <w:p w14:paraId="4E06F9DC" w14:textId="77777777" w:rsidR="006A1CE4" w:rsidRPr="00E67E0D" w:rsidRDefault="006A1CE4" w:rsidP="00E7499B"/>
    <w:p w14:paraId="7CAC49FB" w14:textId="77777777" w:rsidR="006A1CE4" w:rsidRPr="00E67E0D" w:rsidRDefault="006A1CE4" w:rsidP="00E7499B">
      <w:pPr>
        <w:pStyle w:val="4"/>
        <w:rPr>
          <w:rFonts w:eastAsia="SimSun"/>
        </w:rPr>
      </w:pPr>
      <w:bookmarkStart w:id="5680" w:name="_Toc534720692"/>
      <w:bookmarkStart w:id="5681" w:name="_Toc525567698"/>
      <w:r w:rsidRPr="00E67E0D">
        <w:rPr>
          <w:rFonts w:eastAsia="SimSun"/>
        </w:rPr>
        <w:t>9.3.4.6</w:t>
      </w:r>
      <w:r w:rsidRPr="00E67E0D">
        <w:rPr>
          <w:rFonts w:eastAsia="SimSun"/>
        </w:rPr>
        <w:tab/>
        <w:t>PDU Session Resource Modify Indication Transfer</w:t>
      </w:r>
      <w:bookmarkEnd w:id="5680"/>
      <w:bookmarkEnd w:id="5681"/>
    </w:p>
    <w:p w14:paraId="789F12F3" w14:textId="77777777" w:rsidR="006A1CE4" w:rsidRPr="00E67E0D" w:rsidRDefault="006A1CE4" w:rsidP="00E7499B">
      <w:r w:rsidRPr="00E67E0D">
        <w:t>This IE is transparent to the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5682" w:author="Issam" w:date="2019-02-12T23:38:00Z">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2448"/>
        <w:gridCol w:w="1080"/>
        <w:gridCol w:w="1440"/>
        <w:gridCol w:w="1872"/>
        <w:gridCol w:w="2880"/>
        <w:tblGridChange w:id="5683">
          <w:tblGrid>
            <w:gridCol w:w="2448"/>
            <w:gridCol w:w="1080"/>
            <w:gridCol w:w="1440"/>
            <w:gridCol w:w="1872"/>
            <w:gridCol w:w="2880"/>
          </w:tblGrid>
        </w:tblGridChange>
      </w:tblGrid>
      <w:tr w:rsidR="006A1CE4" w:rsidRPr="00E67E0D" w14:paraId="45114E60" w14:textId="77777777" w:rsidTr="00E7499B">
        <w:tblPrEx>
          <w:tblPrExChange w:id="5684" w:author="Issam" w:date="2019-02-12T23:38:00Z">
            <w:tblPrEx>
              <w:tblCellMar>
                <w:top w:w="0" w:type="dxa"/>
                <w:bottom w:w="0" w:type="dxa"/>
              </w:tblCellMar>
            </w:tblPrEx>
          </w:tblPrExChange>
        </w:tblPrEx>
        <w:tc>
          <w:tcPr>
            <w:tcW w:w="2448" w:type="dxa"/>
            <w:tcPrChange w:id="5685" w:author="Issam" w:date="2019-02-12T23:38:00Z">
              <w:tcPr>
                <w:tcW w:w="2448" w:type="dxa"/>
              </w:tcPr>
            </w:tcPrChange>
          </w:tcPr>
          <w:p w14:paraId="09A6DC5B"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Change w:id="5686" w:author="Issam" w:date="2019-02-12T23:38:00Z">
              <w:tcPr>
                <w:tcW w:w="1080" w:type="dxa"/>
              </w:tcPr>
            </w:tcPrChange>
          </w:tcPr>
          <w:p w14:paraId="61604E12"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Change w:id="5687" w:author="Issam" w:date="2019-02-12T23:38:00Z">
              <w:tcPr>
                <w:tcW w:w="1440" w:type="dxa"/>
              </w:tcPr>
            </w:tcPrChange>
          </w:tcPr>
          <w:p w14:paraId="469FFF86"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Change w:id="5688" w:author="Issam" w:date="2019-02-12T23:38:00Z">
              <w:tcPr>
                <w:tcW w:w="1872" w:type="dxa"/>
              </w:tcPr>
            </w:tcPrChange>
          </w:tcPr>
          <w:p w14:paraId="031AA29B"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Change w:id="5689" w:author="Issam" w:date="2019-02-12T23:38:00Z">
              <w:tcPr>
                <w:tcW w:w="2880" w:type="dxa"/>
              </w:tcPr>
            </w:tcPrChange>
          </w:tcPr>
          <w:p w14:paraId="2FDCCF81"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0399E66F" w14:textId="77777777" w:rsidTr="00E7499B">
        <w:tblPrEx>
          <w:tblPrExChange w:id="5690" w:author="Issam" w:date="2019-02-12T23:38:00Z">
            <w:tblPrEx>
              <w:tblCellMar>
                <w:top w:w="0" w:type="dxa"/>
                <w:bottom w:w="0" w:type="dxa"/>
              </w:tblCellMar>
            </w:tblPrEx>
          </w:tblPrExChange>
        </w:tblPrEx>
        <w:tc>
          <w:tcPr>
            <w:tcW w:w="2448" w:type="dxa"/>
            <w:tcPrChange w:id="5691" w:author="Issam" w:date="2019-02-12T23:38:00Z">
              <w:tcPr>
                <w:tcW w:w="2448" w:type="dxa"/>
              </w:tcPr>
            </w:tcPrChange>
          </w:tcPr>
          <w:p w14:paraId="43F8806E" w14:textId="77777777" w:rsidR="006A1CE4" w:rsidRPr="00E67E0D" w:rsidRDefault="006A1CE4" w:rsidP="00E7499B">
            <w:pPr>
              <w:pStyle w:val="TAL"/>
              <w:rPr>
                <w:rFonts w:eastAsia="SimSun"/>
                <w:lang w:eastAsia="zh-CN"/>
              </w:rPr>
            </w:pPr>
            <w:r w:rsidRPr="00E67E0D">
              <w:rPr>
                <w:rFonts w:eastAsia="SimSun" w:hint="eastAsia"/>
                <w:lang w:eastAsia="zh-CN"/>
              </w:rPr>
              <w:t xml:space="preserve">DL </w:t>
            </w:r>
            <w:r w:rsidRPr="00E67E0D">
              <w:rPr>
                <w:rFonts w:eastAsia="SimSun"/>
                <w:lang w:eastAsia="zh-CN"/>
              </w:rPr>
              <w:t xml:space="preserve">UP </w:t>
            </w:r>
            <w:r w:rsidRPr="00E67E0D">
              <w:rPr>
                <w:rFonts w:eastAsia="SimSun" w:hint="eastAsia"/>
                <w:lang w:eastAsia="zh-CN"/>
              </w:rPr>
              <w:t>TNL Information</w:t>
            </w:r>
          </w:p>
        </w:tc>
        <w:tc>
          <w:tcPr>
            <w:tcW w:w="1080" w:type="dxa"/>
            <w:tcPrChange w:id="5692" w:author="Issam" w:date="2019-02-12T23:38:00Z">
              <w:tcPr>
                <w:tcW w:w="1080" w:type="dxa"/>
              </w:tcPr>
            </w:tcPrChange>
          </w:tcPr>
          <w:p w14:paraId="2F63E7B6" w14:textId="77777777" w:rsidR="006A1CE4" w:rsidRPr="00E67E0D" w:rsidRDefault="006A1CE4" w:rsidP="00E7499B">
            <w:pPr>
              <w:pStyle w:val="TAL"/>
              <w:rPr>
                <w:rFonts w:eastAsia="Batang"/>
                <w:lang w:eastAsia="ja-JP"/>
              </w:rPr>
            </w:pPr>
            <w:r w:rsidRPr="00E67E0D">
              <w:rPr>
                <w:rFonts w:eastAsia="Batang"/>
                <w:lang w:eastAsia="ja-JP"/>
              </w:rPr>
              <w:t>O</w:t>
            </w:r>
          </w:p>
        </w:tc>
        <w:tc>
          <w:tcPr>
            <w:tcW w:w="1440" w:type="dxa"/>
            <w:tcPrChange w:id="5693" w:author="Issam" w:date="2019-02-12T23:38:00Z">
              <w:tcPr>
                <w:tcW w:w="1440" w:type="dxa"/>
              </w:tcPr>
            </w:tcPrChange>
          </w:tcPr>
          <w:p w14:paraId="26BCEC3D" w14:textId="77777777" w:rsidR="006A1CE4" w:rsidRPr="00E67E0D" w:rsidRDefault="006A1CE4" w:rsidP="00E7499B">
            <w:pPr>
              <w:pStyle w:val="TAL"/>
              <w:rPr>
                <w:lang w:eastAsia="ja-JP"/>
              </w:rPr>
            </w:pPr>
          </w:p>
        </w:tc>
        <w:tc>
          <w:tcPr>
            <w:tcW w:w="1872" w:type="dxa"/>
            <w:tcPrChange w:id="5694" w:author="Issam" w:date="2019-02-12T23:38:00Z">
              <w:tcPr>
                <w:tcW w:w="1872" w:type="dxa"/>
              </w:tcPr>
            </w:tcPrChange>
          </w:tcPr>
          <w:p w14:paraId="38BF9FB3" w14:textId="77777777" w:rsidR="006A1CE4" w:rsidRPr="00E67E0D" w:rsidRDefault="006A1CE4" w:rsidP="00E7499B">
            <w:pPr>
              <w:pStyle w:val="TAL"/>
              <w:rPr>
                <w:lang w:eastAsia="ja-JP"/>
              </w:rPr>
            </w:pPr>
            <w:r w:rsidRPr="00E67E0D">
              <w:rPr>
                <w:lang w:eastAsia="ja-JP"/>
              </w:rPr>
              <w:t>UP TNL Information</w:t>
            </w:r>
          </w:p>
          <w:p w14:paraId="2A5E7111" w14:textId="77777777" w:rsidR="006A1CE4" w:rsidRPr="00E67E0D" w:rsidRDefault="006A1CE4" w:rsidP="00E7499B">
            <w:pPr>
              <w:pStyle w:val="TAL"/>
              <w:rPr>
                <w:lang w:eastAsia="ja-JP"/>
              </w:rPr>
            </w:pPr>
            <w:r w:rsidRPr="00E67E0D">
              <w:rPr>
                <w:lang w:eastAsia="ja-JP"/>
              </w:rPr>
              <w:t>9.3.2.1</w:t>
            </w:r>
          </w:p>
        </w:tc>
        <w:tc>
          <w:tcPr>
            <w:tcW w:w="2880" w:type="dxa"/>
            <w:tcPrChange w:id="5695" w:author="Issam" w:date="2019-02-12T23:38:00Z">
              <w:tcPr>
                <w:tcW w:w="2880" w:type="dxa"/>
              </w:tcPr>
            </w:tcPrChange>
          </w:tcPr>
          <w:p w14:paraId="04246741" w14:textId="77777777" w:rsidR="006A1CE4" w:rsidRPr="00E67E0D" w:rsidRDefault="006A1CE4" w:rsidP="00E7499B">
            <w:pPr>
              <w:pStyle w:val="TAL"/>
              <w:rPr>
                <w:rFonts w:eastAsia="SimSun"/>
                <w:lang w:eastAsia="zh-CN"/>
              </w:rPr>
            </w:pPr>
            <w:r w:rsidRPr="00E67E0D">
              <w:rPr>
                <w:lang w:eastAsia="ja-JP"/>
              </w:rPr>
              <w:t xml:space="preserve">One or multiple </w:t>
            </w:r>
            <w:ins w:id="5696" w:author="Issam" w:date="2019-02-12T23:38:00Z">
              <w:r w:rsidRPr="00E67E0D">
                <w:rPr>
                  <w:lang w:eastAsia="ja-JP"/>
                </w:rPr>
                <w:t>NG-</w:t>
              </w:r>
            </w:ins>
            <w:r w:rsidRPr="00E67E0D">
              <w:rPr>
                <w:lang w:eastAsia="ja-JP"/>
              </w:rPr>
              <w:t>RAN Transport Layer Information</w:t>
            </w:r>
          </w:p>
        </w:tc>
      </w:tr>
    </w:tbl>
    <w:p w14:paraId="4229DE2E" w14:textId="77777777" w:rsidR="006A1CE4" w:rsidRPr="00E67E0D" w:rsidRDefault="006A1CE4" w:rsidP="00E7499B">
      <w:pPr>
        <w:rPr>
          <w:rFonts w:eastAsia="SimSun"/>
          <w:lang w:eastAsia="zh-CN"/>
        </w:rPr>
      </w:pPr>
    </w:p>
    <w:p w14:paraId="5B3D6AD8" w14:textId="77777777" w:rsidR="006A1CE4" w:rsidRPr="00E67E0D" w:rsidRDefault="006A1CE4" w:rsidP="00E7499B">
      <w:pPr>
        <w:pStyle w:val="4"/>
        <w:rPr>
          <w:rFonts w:eastAsia="SimSun"/>
        </w:rPr>
      </w:pPr>
      <w:bookmarkStart w:id="5697" w:name="_Toc534720693"/>
      <w:bookmarkStart w:id="5698" w:name="_Toc525567699"/>
      <w:r w:rsidRPr="00E67E0D">
        <w:rPr>
          <w:rFonts w:eastAsia="SimSun"/>
        </w:rPr>
        <w:t>9.3.4.7</w:t>
      </w:r>
      <w:r w:rsidRPr="00E67E0D">
        <w:rPr>
          <w:rFonts w:eastAsia="SimSun"/>
        </w:rPr>
        <w:tab/>
        <w:t>PDU Session Resource Modify Confirm Transfer</w:t>
      </w:r>
      <w:bookmarkEnd w:id="5697"/>
      <w:bookmarkEnd w:id="5698"/>
    </w:p>
    <w:p w14:paraId="5E38BC08" w14:textId="77777777" w:rsidR="006A1CE4" w:rsidRPr="00E67E0D" w:rsidRDefault="006A1CE4" w:rsidP="00E7499B">
      <w:r w:rsidRPr="00E67E0D">
        <w:t>This IE is transparent to the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5699" w:author="Issam" w:date="2019-02-12T23:38:00Z">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2448"/>
        <w:gridCol w:w="1080"/>
        <w:gridCol w:w="1440"/>
        <w:gridCol w:w="1872"/>
        <w:gridCol w:w="2880"/>
        <w:tblGridChange w:id="5700">
          <w:tblGrid>
            <w:gridCol w:w="113"/>
            <w:gridCol w:w="2335"/>
            <w:gridCol w:w="113"/>
            <w:gridCol w:w="967"/>
            <w:gridCol w:w="113"/>
            <w:gridCol w:w="1327"/>
            <w:gridCol w:w="113"/>
            <w:gridCol w:w="1759"/>
            <w:gridCol w:w="113"/>
            <w:gridCol w:w="2767"/>
            <w:gridCol w:w="113"/>
          </w:tblGrid>
        </w:tblGridChange>
      </w:tblGrid>
      <w:tr w:rsidR="006A1CE4" w:rsidRPr="00E67E0D" w14:paraId="44A5AD83" w14:textId="77777777" w:rsidTr="00E7499B">
        <w:tblPrEx>
          <w:tblPrExChange w:id="5701" w:author="Issam" w:date="2019-02-12T23:38:00Z">
            <w:tblPrEx>
              <w:tblCellMar>
                <w:top w:w="0" w:type="dxa"/>
                <w:bottom w:w="0" w:type="dxa"/>
              </w:tblCellMar>
            </w:tblPrEx>
          </w:tblPrExChange>
        </w:tblPrEx>
        <w:trPr>
          <w:trPrChange w:id="5702" w:author="Issam" w:date="2019-02-12T23:38:00Z">
            <w:trPr>
              <w:gridAfter w:val="0"/>
            </w:trPr>
          </w:trPrChange>
        </w:trPr>
        <w:tc>
          <w:tcPr>
            <w:tcW w:w="2448" w:type="dxa"/>
            <w:tcPrChange w:id="5703" w:author="Issam" w:date="2019-02-12T23:38:00Z">
              <w:tcPr>
                <w:tcW w:w="2448" w:type="dxa"/>
                <w:gridSpan w:val="2"/>
              </w:tcPr>
            </w:tcPrChange>
          </w:tcPr>
          <w:p w14:paraId="41925766"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Change w:id="5704" w:author="Issam" w:date="2019-02-12T23:38:00Z">
              <w:tcPr>
                <w:tcW w:w="1080" w:type="dxa"/>
                <w:gridSpan w:val="2"/>
              </w:tcPr>
            </w:tcPrChange>
          </w:tcPr>
          <w:p w14:paraId="262FAB63"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Change w:id="5705" w:author="Issam" w:date="2019-02-12T23:38:00Z">
              <w:tcPr>
                <w:tcW w:w="1440" w:type="dxa"/>
                <w:gridSpan w:val="2"/>
              </w:tcPr>
            </w:tcPrChange>
          </w:tcPr>
          <w:p w14:paraId="0DCECBCF"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Change w:id="5706" w:author="Issam" w:date="2019-02-12T23:38:00Z">
              <w:tcPr>
                <w:tcW w:w="1872" w:type="dxa"/>
                <w:gridSpan w:val="2"/>
              </w:tcPr>
            </w:tcPrChange>
          </w:tcPr>
          <w:p w14:paraId="516D8BAE"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Change w:id="5707" w:author="Issam" w:date="2019-02-12T23:38:00Z">
              <w:tcPr>
                <w:tcW w:w="2880" w:type="dxa"/>
                <w:gridSpan w:val="2"/>
              </w:tcPr>
            </w:tcPrChange>
          </w:tcPr>
          <w:p w14:paraId="729476FD"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77E5AC51" w14:textId="77777777" w:rsidTr="00E7499B">
        <w:tblPrEx>
          <w:tblPrExChange w:id="5708" w:author="Issam" w:date="2019-02-12T23:38:00Z">
            <w:tblPrEx>
              <w:tblCellMar>
                <w:top w:w="0" w:type="dxa"/>
                <w:bottom w:w="0" w:type="dxa"/>
              </w:tblCellMar>
            </w:tblPrEx>
          </w:tblPrExChange>
        </w:tblPrEx>
        <w:trPr>
          <w:trPrChange w:id="5709" w:author="Issam" w:date="2019-02-12T23:38:00Z">
            <w:trPr>
              <w:gridAfter w:val="0"/>
            </w:trPr>
          </w:trPrChange>
        </w:trPr>
        <w:tc>
          <w:tcPr>
            <w:tcW w:w="2448" w:type="dxa"/>
            <w:tcPrChange w:id="5710" w:author="Issam" w:date="2019-02-12T23:38:00Z">
              <w:tcPr>
                <w:tcW w:w="2448" w:type="dxa"/>
                <w:gridSpan w:val="2"/>
              </w:tcPr>
            </w:tcPrChange>
          </w:tcPr>
          <w:p w14:paraId="22FE601F" w14:textId="77777777" w:rsidR="006A1CE4" w:rsidRPr="00E67E0D" w:rsidRDefault="006A1CE4" w:rsidP="00E7499B">
            <w:pPr>
              <w:pStyle w:val="TAL"/>
              <w:rPr>
                <w:bCs/>
                <w:iCs/>
                <w:lang w:eastAsia="ja-JP"/>
              </w:rPr>
            </w:pPr>
            <w:r w:rsidRPr="00E67E0D">
              <w:rPr>
                <w:b/>
                <w:lang w:eastAsia="ja-JP"/>
              </w:rPr>
              <w:t>QoS Flow Modify Confirm List</w:t>
            </w:r>
          </w:p>
        </w:tc>
        <w:tc>
          <w:tcPr>
            <w:tcW w:w="1080" w:type="dxa"/>
            <w:tcPrChange w:id="5711" w:author="Issam" w:date="2019-02-12T23:38:00Z">
              <w:tcPr>
                <w:tcW w:w="1080" w:type="dxa"/>
                <w:gridSpan w:val="2"/>
              </w:tcPr>
            </w:tcPrChange>
          </w:tcPr>
          <w:p w14:paraId="13BA3D76" w14:textId="77777777" w:rsidR="006A1CE4" w:rsidRPr="00E67E0D" w:rsidRDefault="006A1CE4" w:rsidP="00E7499B">
            <w:pPr>
              <w:pStyle w:val="TAL"/>
              <w:rPr>
                <w:lang w:eastAsia="ja-JP"/>
              </w:rPr>
            </w:pPr>
          </w:p>
        </w:tc>
        <w:tc>
          <w:tcPr>
            <w:tcW w:w="1440" w:type="dxa"/>
            <w:tcPrChange w:id="5712" w:author="Issam" w:date="2019-02-12T23:38:00Z">
              <w:tcPr>
                <w:tcW w:w="1440" w:type="dxa"/>
                <w:gridSpan w:val="2"/>
              </w:tcPr>
            </w:tcPrChange>
          </w:tcPr>
          <w:p w14:paraId="6AD4942F" w14:textId="77777777" w:rsidR="006A1CE4" w:rsidRPr="00E67E0D" w:rsidRDefault="006A1CE4" w:rsidP="00E7499B">
            <w:pPr>
              <w:pStyle w:val="TAL"/>
              <w:rPr>
                <w:bCs/>
                <w:i/>
                <w:szCs w:val="18"/>
              </w:rPr>
            </w:pPr>
            <w:r w:rsidRPr="00E67E0D">
              <w:rPr>
                <w:bCs/>
                <w:i/>
                <w:szCs w:val="18"/>
                <w:lang w:eastAsia="ja-JP"/>
              </w:rPr>
              <w:t>1</w:t>
            </w:r>
          </w:p>
        </w:tc>
        <w:tc>
          <w:tcPr>
            <w:tcW w:w="1872" w:type="dxa"/>
            <w:tcPrChange w:id="5713" w:author="Issam" w:date="2019-02-12T23:38:00Z">
              <w:tcPr>
                <w:tcW w:w="1872" w:type="dxa"/>
                <w:gridSpan w:val="2"/>
              </w:tcPr>
            </w:tcPrChange>
          </w:tcPr>
          <w:p w14:paraId="7845B161" w14:textId="77777777" w:rsidR="006A1CE4" w:rsidRPr="00E67E0D" w:rsidRDefault="006A1CE4" w:rsidP="00E7499B">
            <w:pPr>
              <w:pStyle w:val="TAL"/>
              <w:rPr>
                <w:rFonts w:cs="Arial"/>
                <w:lang w:eastAsia="ja-JP"/>
              </w:rPr>
            </w:pPr>
          </w:p>
        </w:tc>
        <w:tc>
          <w:tcPr>
            <w:tcW w:w="2880" w:type="dxa"/>
            <w:tcPrChange w:id="5714" w:author="Issam" w:date="2019-02-12T23:38:00Z">
              <w:tcPr>
                <w:tcW w:w="2880" w:type="dxa"/>
                <w:gridSpan w:val="2"/>
              </w:tcPr>
            </w:tcPrChange>
          </w:tcPr>
          <w:p w14:paraId="24B2BC11" w14:textId="77777777" w:rsidR="006A1CE4" w:rsidRPr="00E67E0D" w:rsidRDefault="006A1CE4" w:rsidP="00E7499B">
            <w:pPr>
              <w:pStyle w:val="TAL"/>
              <w:rPr>
                <w:rFonts w:cs="Arial"/>
                <w:lang w:eastAsia="ja-JP"/>
              </w:rPr>
            </w:pPr>
          </w:p>
        </w:tc>
      </w:tr>
      <w:tr w:rsidR="006A1CE4" w:rsidRPr="00E67E0D" w14:paraId="31114DA3" w14:textId="77777777" w:rsidTr="00E7499B">
        <w:tblPrEx>
          <w:tblPrExChange w:id="5715" w:author="Issam" w:date="2019-02-12T23:38:00Z">
            <w:tblPrEx>
              <w:tblCellMar>
                <w:top w:w="0" w:type="dxa"/>
                <w:bottom w:w="0" w:type="dxa"/>
              </w:tblCellMar>
            </w:tblPrEx>
          </w:tblPrExChange>
        </w:tblPrEx>
        <w:trPr>
          <w:trPrChange w:id="5716" w:author="Issam" w:date="2019-02-12T23:38:00Z">
            <w:trPr>
              <w:gridAfter w:val="0"/>
            </w:trPr>
          </w:trPrChange>
        </w:trPr>
        <w:tc>
          <w:tcPr>
            <w:tcW w:w="2448" w:type="dxa"/>
            <w:tcPrChange w:id="5717" w:author="Issam" w:date="2019-02-12T23:38:00Z">
              <w:tcPr>
                <w:tcW w:w="2448" w:type="dxa"/>
                <w:gridSpan w:val="2"/>
              </w:tcPr>
            </w:tcPrChange>
          </w:tcPr>
          <w:p w14:paraId="41109EF4" w14:textId="77777777" w:rsidR="006A1CE4" w:rsidRPr="00E67E0D" w:rsidRDefault="006A1CE4" w:rsidP="00E7499B">
            <w:pPr>
              <w:pStyle w:val="TAL"/>
              <w:ind w:left="75"/>
              <w:rPr>
                <w:b/>
                <w:lang w:eastAsia="ja-JP"/>
              </w:rPr>
            </w:pPr>
            <w:r w:rsidRPr="00E67E0D">
              <w:rPr>
                <w:b/>
                <w:lang w:eastAsia="ja-JP"/>
              </w:rPr>
              <w:t>&gt;QoS Flow Modify Confirm Item</w:t>
            </w:r>
          </w:p>
        </w:tc>
        <w:tc>
          <w:tcPr>
            <w:tcW w:w="1080" w:type="dxa"/>
            <w:tcPrChange w:id="5718" w:author="Issam" w:date="2019-02-12T23:38:00Z">
              <w:tcPr>
                <w:tcW w:w="1080" w:type="dxa"/>
                <w:gridSpan w:val="2"/>
              </w:tcPr>
            </w:tcPrChange>
          </w:tcPr>
          <w:p w14:paraId="35AED67A" w14:textId="77777777" w:rsidR="006A1CE4" w:rsidRPr="00E67E0D" w:rsidRDefault="006A1CE4" w:rsidP="00E7499B">
            <w:pPr>
              <w:pStyle w:val="TAL"/>
              <w:rPr>
                <w:lang w:eastAsia="ja-JP"/>
              </w:rPr>
            </w:pPr>
          </w:p>
        </w:tc>
        <w:tc>
          <w:tcPr>
            <w:tcW w:w="1440" w:type="dxa"/>
            <w:tcPrChange w:id="5719" w:author="Issam" w:date="2019-02-12T23:38:00Z">
              <w:tcPr>
                <w:tcW w:w="1440" w:type="dxa"/>
                <w:gridSpan w:val="2"/>
              </w:tcPr>
            </w:tcPrChange>
          </w:tcPr>
          <w:p w14:paraId="0F66C603" w14:textId="77777777" w:rsidR="006A1CE4" w:rsidRPr="00E67E0D" w:rsidRDefault="006A1CE4" w:rsidP="00E7499B">
            <w:pPr>
              <w:pStyle w:val="TAL"/>
              <w:rPr>
                <w:bCs/>
                <w:i/>
                <w:szCs w:val="18"/>
              </w:rPr>
            </w:pPr>
            <w:r w:rsidRPr="00E67E0D">
              <w:rPr>
                <w:bCs/>
                <w:i/>
                <w:szCs w:val="18"/>
                <w:lang w:eastAsia="ja-JP"/>
              </w:rPr>
              <w:t>1..&lt;maxnoofQoSFlows&gt;</w:t>
            </w:r>
          </w:p>
        </w:tc>
        <w:tc>
          <w:tcPr>
            <w:tcW w:w="1872" w:type="dxa"/>
            <w:tcPrChange w:id="5720" w:author="Issam" w:date="2019-02-12T23:38:00Z">
              <w:tcPr>
                <w:tcW w:w="1872" w:type="dxa"/>
                <w:gridSpan w:val="2"/>
              </w:tcPr>
            </w:tcPrChange>
          </w:tcPr>
          <w:p w14:paraId="74C723B3" w14:textId="77777777" w:rsidR="006A1CE4" w:rsidRPr="00E67E0D" w:rsidRDefault="006A1CE4" w:rsidP="00E7499B">
            <w:pPr>
              <w:pStyle w:val="TAL"/>
              <w:rPr>
                <w:rFonts w:cs="Arial"/>
                <w:lang w:eastAsia="ja-JP"/>
              </w:rPr>
            </w:pPr>
          </w:p>
        </w:tc>
        <w:tc>
          <w:tcPr>
            <w:tcW w:w="2880" w:type="dxa"/>
            <w:tcPrChange w:id="5721" w:author="Issam" w:date="2019-02-12T23:38:00Z">
              <w:tcPr>
                <w:tcW w:w="2880" w:type="dxa"/>
                <w:gridSpan w:val="2"/>
              </w:tcPr>
            </w:tcPrChange>
          </w:tcPr>
          <w:p w14:paraId="16B1763A" w14:textId="77777777" w:rsidR="006A1CE4" w:rsidRPr="00E67E0D" w:rsidRDefault="006A1CE4" w:rsidP="00E7499B">
            <w:pPr>
              <w:pStyle w:val="TAL"/>
              <w:rPr>
                <w:rFonts w:cs="Arial"/>
                <w:lang w:eastAsia="ja-JP"/>
              </w:rPr>
            </w:pPr>
          </w:p>
        </w:tc>
      </w:tr>
      <w:tr w:rsidR="006A1CE4" w:rsidRPr="00E67E0D" w14:paraId="4A9BAEFB" w14:textId="77777777" w:rsidTr="00E7499B">
        <w:tblPrEx>
          <w:tblPrExChange w:id="5722" w:author="Issam" w:date="2019-02-12T23:38:00Z">
            <w:tblPrEx>
              <w:tblCellMar>
                <w:top w:w="0" w:type="dxa"/>
                <w:bottom w:w="0" w:type="dxa"/>
              </w:tblCellMar>
            </w:tblPrEx>
          </w:tblPrExChange>
        </w:tblPrEx>
        <w:trPr>
          <w:trPrChange w:id="5723" w:author="Issam" w:date="2019-02-12T23:38:00Z">
            <w:trPr>
              <w:gridAfter w:val="0"/>
            </w:trPr>
          </w:trPrChange>
        </w:trPr>
        <w:tc>
          <w:tcPr>
            <w:tcW w:w="2448" w:type="dxa"/>
            <w:tcPrChange w:id="5724" w:author="Issam" w:date="2019-02-12T23:38:00Z">
              <w:tcPr>
                <w:tcW w:w="2448" w:type="dxa"/>
                <w:gridSpan w:val="2"/>
              </w:tcPr>
            </w:tcPrChange>
          </w:tcPr>
          <w:p w14:paraId="7FDC3363" w14:textId="4002319E" w:rsidR="006A1CE4" w:rsidRPr="00E67E0D" w:rsidRDefault="006A1CE4" w:rsidP="00E7499B">
            <w:pPr>
              <w:pStyle w:val="TAL"/>
              <w:ind w:left="165"/>
              <w:rPr>
                <w:lang w:eastAsia="ja-JP"/>
              </w:rPr>
            </w:pPr>
            <w:r w:rsidRPr="00E67E0D">
              <w:rPr>
                <w:lang w:eastAsia="ja-JP"/>
              </w:rPr>
              <w:t xml:space="preserve">&gt;&gt;QoS Flow </w:t>
            </w:r>
            <w:del w:id="5725" w:author="Issam" w:date="2019-02-12T23:38:00Z">
              <w:r w:rsidR="00AE297A" w:rsidRPr="00FF6A95">
                <w:rPr>
                  <w:lang w:eastAsia="ja-JP"/>
                </w:rPr>
                <w:delText>Indicator</w:delText>
              </w:r>
            </w:del>
            <w:ins w:id="5726" w:author="Issam" w:date="2019-02-12T23:38:00Z">
              <w:r w:rsidRPr="00E67E0D">
                <w:rPr>
                  <w:lang w:eastAsia="ja-JP"/>
                </w:rPr>
                <w:t>Identifier</w:t>
              </w:r>
            </w:ins>
          </w:p>
        </w:tc>
        <w:tc>
          <w:tcPr>
            <w:tcW w:w="1080" w:type="dxa"/>
            <w:tcPrChange w:id="5727" w:author="Issam" w:date="2019-02-12T23:38:00Z">
              <w:tcPr>
                <w:tcW w:w="1080" w:type="dxa"/>
                <w:gridSpan w:val="2"/>
              </w:tcPr>
            </w:tcPrChange>
          </w:tcPr>
          <w:p w14:paraId="3DAC609D" w14:textId="77777777" w:rsidR="006A1CE4" w:rsidRPr="00E67E0D" w:rsidRDefault="006A1CE4" w:rsidP="00E7499B">
            <w:pPr>
              <w:pStyle w:val="TAL"/>
              <w:rPr>
                <w:lang w:eastAsia="ja-JP"/>
              </w:rPr>
            </w:pPr>
            <w:r w:rsidRPr="00E67E0D">
              <w:rPr>
                <w:lang w:eastAsia="ja-JP"/>
              </w:rPr>
              <w:t>M</w:t>
            </w:r>
          </w:p>
        </w:tc>
        <w:tc>
          <w:tcPr>
            <w:tcW w:w="1440" w:type="dxa"/>
            <w:tcPrChange w:id="5728" w:author="Issam" w:date="2019-02-12T23:38:00Z">
              <w:tcPr>
                <w:tcW w:w="1440" w:type="dxa"/>
                <w:gridSpan w:val="2"/>
              </w:tcPr>
            </w:tcPrChange>
          </w:tcPr>
          <w:p w14:paraId="1903466C" w14:textId="77777777" w:rsidR="006A1CE4" w:rsidRPr="00E67E0D" w:rsidRDefault="006A1CE4" w:rsidP="00E7499B">
            <w:pPr>
              <w:pStyle w:val="TAL"/>
              <w:rPr>
                <w:bCs/>
                <w:i/>
                <w:szCs w:val="18"/>
                <w:lang w:eastAsia="ja-JP"/>
              </w:rPr>
            </w:pPr>
          </w:p>
        </w:tc>
        <w:tc>
          <w:tcPr>
            <w:tcW w:w="1872" w:type="dxa"/>
            <w:tcPrChange w:id="5729" w:author="Issam" w:date="2019-02-12T23:38:00Z">
              <w:tcPr>
                <w:tcW w:w="1872" w:type="dxa"/>
                <w:gridSpan w:val="2"/>
              </w:tcPr>
            </w:tcPrChange>
          </w:tcPr>
          <w:p w14:paraId="2DB1597A" w14:textId="77777777" w:rsidR="006A1CE4" w:rsidRPr="00E67E0D" w:rsidRDefault="006A1CE4" w:rsidP="00E7499B">
            <w:pPr>
              <w:pStyle w:val="TAL"/>
              <w:rPr>
                <w:rFonts w:cs="Arial"/>
                <w:lang w:eastAsia="ja-JP"/>
              </w:rPr>
            </w:pPr>
            <w:r w:rsidRPr="00E67E0D">
              <w:rPr>
                <w:lang w:eastAsia="ja-JP"/>
              </w:rPr>
              <w:t>9.3.1.51</w:t>
            </w:r>
          </w:p>
        </w:tc>
        <w:tc>
          <w:tcPr>
            <w:tcW w:w="2880" w:type="dxa"/>
            <w:tcPrChange w:id="5730" w:author="Issam" w:date="2019-02-12T23:38:00Z">
              <w:tcPr>
                <w:tcW w:w="2880" w:type="dxa"/>
                <w:gridSpan w:val="2"/>
              </w:tcPr>
            </w:tcPrChange>
          </w:tcPr>
          <w:p w14:paraId="07C278A9" w14:textId="77777777" w:rsidR="006A1CE4" w:rsidRPr="00E67E0D" w:rsidRDefault="006A1CE4" w:rsidP="00E7499B">
            <w:pPr>
              <w:pStyle w:val="TAL"/>
              <w:rPr>
                <w:rFonts w:cs="Arial"/>
                <w:lang w:eastAsia="ja-JP"/>
              </w:rPr>
            </w:pPr>
          </w:p>
        </w:tc>
      </w:tr>
      <w:tr w:rsidR="006A1CE4" w:rsidRPr="00E67E0D" w14:paraId="02631D3C" w14:textId="77777777" w:rsidTr="00E7499B">
        <w:trPr>
          <w:ins w:id="5731" w:author="Issam" w:date="2019-02-12T23:38:00Z"/>
        </w:trPr>
        <w:tc>
          <w:tcPr>
            <w:tcW w:w="2448" w:type="dxa"/>
          </w:tcPr>
          <w:p w14:paraId="5194A6E1" w14:textId="77777777" w:rsidR="006A1CE4" w:rsidRPr="00E67E0D" w:rsidRDefault="006A1CE4" w:rsidP="00E7499B">
            <w:pPr>
              <w:pStyle w:val="TAL"/>
              <w:rPr>
                <w:ins w:id="5732" w:author="Issam" w:date="2019-02-12T23:38:00Z"/>
                <w:lang w:eastAsia="ja-JP"/>
              </w:rPr>
            </w:pPr>
            <w:ins w:id="5733" w:author="Issam" w:date="2019-02-12T23:38:00Z">
              <w:r w:rsidRPr="00E67E0D">
                <w:rPr>
                  <w:b/>
                  <w:lang w:eastAsia="ja-JP"/>
                </w:rPr>
                <w:t>TNL Mapping List</w:t>
              </w:r>
            </w:ins>
          </w:p>
        </w:tc>
        <w:tc>
          <w:tcPr>
            <w:tcW w:w="1080" w:type="dxa"/>
          </w:tcPr>
          <w:p w14:paraId="4ED2DB75" w14:textId="77777777" w:rsidR="006A1CE4" w:rsidRPr="00E67E0D" w:rsidRDefault="006A1CE4" w:rsidP="00E7499B">
            <w:pPr>
              <w:pStyle w:val="TAL"/>
              <w:rPr>
                <w:ins w:id="5734" w:author="Issam" w:date="2019-02-12T23:38:00Z"/>
                <w:lang w:eastAsia="ja-JP"/>
              </w:rPr>
            </w:pPr>
          </w:p>
        </w:tc>
        <w:tc>
          <w:tcPr>
            <w:tcW w:w="1440" w:type="dxa"/>
          </w:tcPr>
          <w:p w14:paraId="0A39E98E" w14:textId="77777777" w:rsidR="006A1CE4" w:rsidRPr="00E67E0D" w:rsidRDefault="006A1CE4" w:rsidP="00E7499B">
            <w:pPr>
              <w:pStyle w:val="TAL"/>
              <w:rPr>
                <w:ins w:id="5735" w:author="Issam" w:date="2019-02-12T23:38:00Z"/>
                <w:bCs/>
                <w:i/>
                <w:szCs w:val="18"/>
                <w:lang w:eastAsia="ja-JP"/>
              </w:rPr>
            </w:pPr>
            <w:ins w:id="5736" w:author="Issam" w:date="2019-02-12T23:38:00Z">
              <w:r w:rsidRPr="00E67E0D">
                <w:rPr>
                  <w:bCs/>
                  <w:i/>
                  <w:szCs w:val="18"/>
                  <w:lang w:eastAsia="ja-JP"/>
                </w:rPr>
                <w:t>0..1</w:t>
              </w:r>
            </w:ins>
          </w:p>
        </w:tc>
        <w:tc>
          <w:tcPr>
            <w:tcW w:w="1872" w:type="dxa"/>
          </w:tcPr>
          <w:p w14:paraId="6AC19C17" w14:textId="77777777" w:rsidR="006A1CE4" w:rsidRPr="00E67E0D" w:rsidRDefault="006A1CE4" w:rsidP="00E7499B">
            <w:pPr>
              <w:pStyle w:val="TAL"/>
              <w:rPr>
                <w:ins w:id="5737" w:author="Issam" w:date="2019-02-12T23:38:00Z"/>
                <w:lang w:eastAsia="ja-JP"/>
              </w:rPr>
            </w:pPr>
          </w:p>
        </w:tc>
        <w:tc>
          <w:tcPr>
            <w:tcW w:w="2880" w:type="dxa"/>
          </w:tcPr>
          <w:p w14:paraId="208DFE57" w14:textId="77777777" w:rsidR="006A1CE4" w:rsidRPr="00E67E0D" w:rsidRDefault="006A1CE4" w:rsidP="00E7499B">
            <w:pPr>
              <w:pStyle w:val="TAL"/>
              <w:rPr>
                <w:ins w:id="5738" w:author="Issam" w:date="2019-02-12T23:38:00Z"/>
                <w:rFonts w:cs="Arial"/>
                <w:lang w:eastAsia="ja-JP"/>
              </w:rPr>
            </w:pPr>
          </w:p>
        </w:tc>
      </w:tr>
      <w:tr w:rsidR="006A1CE4" w:rsidRPr="00E67E0D" w14:paraId="6FB68973" w14:textId="77777777" w:rsidTr="00E7499B">
        <w:trPr>
          <w:ins w:id="5739" w:author="Issam" w:date="2019-02-12T23:38:00Z"/>
        </w:trPr>
        <w:tc>
          <w:tcPr>
            <w:tcW w:w="2448" w:type="dxa"/>
          </w:tcPr>
          <w:p w14:paraId="2F65412B" w14:textId="77777777" w:rsidR="006A1CE4" w:rsidRPr="00E67E0D" w:rsidRDefault="006A1CE4" w:rsidP="00E7499B">
            <w:pPr>
              <w:pStyle w:val="TAL"/>
              <w:ind w:left="75"/>
              <w:rPr>
                <w:ins w:id="5740" w:author="Issam" w:date="2019-02-12T23:38:00Z"/>
                <w:lang w:eastAsia="ja-JP"/>
              </w:rPr>
            </w:pPr>
            <w:ins w:id="5741" w:author="Issam" w:date="2019-02-12T23:38:00Z">
              <w:r w:rsidRPr="00E67E0D">
                <w:rPr>
                  <w:b/>
                  <w:lang w:eastAsia="ja-JP"/>
                </w:rPr>
                <w:t>&gt;TNL Mapping Item</w:t>
              </w:r>
            </w:ins>
          </w:p>
        </w:tc>
        <w:tc>
          <w:tcPr>
            <w:tcW w:w="1080" w:type="dxa"/>
          </w:tcPr>
          <w:p w14:paraId="5A81D534" w14:textId="77777777" w:rsidR="006A1CE4" w:rsidRPr="00E67E0D" w:rsidRDefault="006A1CE4" w:rsidP="00E7499B">
            <w:pPr>
              <w:pStyle w:val="TAL"/>
              <w:rPr>
                <w:ins w:id="5742" w:author="Issam" w:date="2019-02-12T23:38:00Z"/>
                <w:lang w:eastAsia="ja-JP"/>
              </w:rPr>
            </w:pPr>
          </w:p>
        </w:tc>
        <w:tc>
          <w:tcPr>
            <w:tcW w:w="1440" w:type="dxa"/>
          </w:tcPr>
          <w:p w14:paraId="41DD20C7" w14:textId="77777777" w:rsidR="006A1CE4" w:rsidRPr="00E67E0D" w:rsidRDefault="006A1CE4" w:rsidP="00E7499B">
            <w:pPr>
              <w:pStyle w:val="TAL"/>
              <w:rPr>
                <w:ins w:id="5743" w:author="Issam" w:date="2019-02-12T23:38:00Z"/>
                <w:bCs/>
                <w:i/>
                <w:szCs w:val="18"/>
                <w:lang w:eastAsia="ja-JP"/>
              </w:rPr>
            </w:pPr>
            <w:ins w:id="5744" w:author="Issam" w:date="2019-02-12T23:38:00Z">
              <w:r w:rsidRPr="00502791">
                <w:rPr>
                  <w:bCs/>
                  <w:i/>
                  <w:szCs w:val="18"/>
                  <w:lang w:eastAsia="ja-JP"/>
                </w:rPr>
                <w:t>1..&lt;maxnoof</w:t>
              </w:r>
              <w:r w:rsidRPr="00502791">
                <w:rPr>
                  <w:rFonts w:hint="eastAsia"/>
                  <w:bCs/>
                  <w:i/>
                  <w:szCs w:val="18"/>
                  <w:lang w:eastAsia="ja-JP"/>
                </w:rPr>
                <w:t>MultiConnectivitie</w:t>
              </w:r>
              <w:r w:rsidRPr="00502791">
                <w:rPr>
                  <w:bCs/>
                  <w:i/>
                  <w:szCs w:val="18"/>
                  <w:lang w:eastAsia="ja-JP"/>
                </w:rPr>
                <w:t>s&gt;</w:t>
              </w:r>
            </w:ins>
          </w:p>
        </w:tc>
        <w:tc>
          <w:tcPr>
            <w:tcW w:w="1872" w:type="dxa"/>
          </w:tcPr>
          <w:p w14:paraId="5B3F59EB" w14:textId="77777777" w:rsidR="006A1CE4" w:rsidRPr="00E67E0D" w:rsidRDefault="006A1CE4" w:rsidP="00E7499B">
            <w:pPr>
              <w:pStyle w:val="TAL"/>
              <w:rPr>
                <w:ins w:id="5745" w:author="Issam" w:date="2019-02-12T23:38:00Z"/>
                <w:lang w:eastAsia="ja-JP"/>
              </w:rPr>
            </w:pPr>
          </w:p>
        </w:tc>
        <w:tc>
          <w:tcPr>
            <w:tcW w:w="2880" w:type="dxa"/>
          </w:tcPr>
          <w:p w14:paraId="28696E3B" w14:textId="77777777" w:rsidR="006A1CE4" w:rsidRPr="00E67E0D" w:rsidRDefault="006A1CE4" w:rsidP="00E7499B">
            <w:pPr>
              <w:pStyle w:val="TAL"/>
              <w:rPr>
                <w:ins w:id="5746" w:author="Issam" w:date="2019-02-12T23:38:00Z"/>
                <w:rFonts w:cs="Arial"/>
                <w:lang w:eastAsia="ja-JP"/>
              </w:rPr>
            </w:pPr>
          </w:p>
        </w:tc>
      </w:tr>
      <w:tr w:rsidR="006A1CE4" w:rsidRPr="00E67E0D" w14:paraId="082BA8C2" w14:textId="77777777" w:rsidTr="00E7499B">
        <w:trPr>
          <w:ins w:id="5747" w:author="Issam" w:date="2019-02-12T23:38:00Z"/>
        </w:trPr>
        <w:tc>
          <w:tcPr>
            <w:tcW w:w="2448" w:type="dxa"/>
          </w:tcPr>
          <w:p w14:paraId="48C3ED93" w14:textId="77777777" w:rsidR="006A1CE4" w:rsidRPr="00E67E0D" w:rsidRDefault="006A1CE4" w:rsidP="00E7499B">
            <w:pPr>
              <w:pStyle w:val="TAL"/>
              <w:ind w:left="165"/>
              <w:rPr>
                <w:ins w:id="5748" w:author="Issam" w:date="2019-02-12T23:38:00Z"/>
                <w:lang w:eastAsia="ja-JP"/>
              </w:rPr>
            </w:pPr>
            <w:ins w:id="5749" w:author="Issam" w:date="2019-02-12T23:38:00Z">
              <w:r w:rsidRPr="00E67E0D">
                <w:rPr>
                  <w:lang w:eastAsia="ja-JP"/>
                </w:rPr>
                <w:t>&gt;&gt;DL NG-U UP TNL Information</w:t>
              </w:r>
            </w:ins>
          </w:p>
        </w:tc>
        <w:tc>
          <w:tcPr>
            <w:tcW w:w="1080" w:type="dxa"/>
          </w:tcPr>
          <w:p w14:paraId="1F7DF05A" w14:textId="77777777" w:rsidR="006A1CE4" w:rsidRPr="00E67E0D" w:rsidRDefault="006A1CE4" w:rsidP="00E7499B">
            <w:pPr>
              <w:pStyle w:val="TAL"/>
              <w:rPr>
                <w:ins w:id="5750" w:author="Issam" w:date="2019-02-12T23:38:00Z"/>
                <w:lang w:eastAsia="ja-JP"/>
              </w:rPr>
            </w:pPr>
            <w:ins w:id="5751" w:author="Issam" w:date="2019-02-12T23:38:00Z">
              <w:r w:rsidRPr="00E67E0D">
                <w:rPr>
                  <w:lang w:eastAsia="ja-JP"/>
                </w:rPr>
                <w:t>M</w:t>
              </w:r>
            </w:ins>
          </w:p>
        </w:tc>
        <w:tc>
          <w:tcPr>
            <w:tcW w:w="1440" w:type="dxa"/>
          </w:tcPr>
          <w:p w14:paraId="3D7A7F44" w14:textId="77777777" w:rsidR="006A1CE4" w:rsidRPr="00E67E0D" w:rsidRDefault="006A1CE4" w:rsidP="00E7499B">
            <w:pPr>
              <w:pStyle w:val="TAL"/>
              <w:rPr>
                <w:ins w:id="5752" w:author="Issam" w:date="2019-02-12T23:38:00Z"/>
                <w:bCs/>
                <w:i/>
                <w:szCs w:val="18"/>
                <w:lang w:eastAsia="ja-JP"/>
              </w:rPr>
            </w:pPr>
          </w:p>
        </w:tc>
        <w:tc>
          <w:tcPr>
            <w:tcW w:w="1872" w:type="dxa"/>
          </w:tcPr>
          <w:p w14:paraId="1F7133FD" w14:textId="77777777" w:rsidR="006A1CE4" w:rsidRPr="00E67E0D" w:rsidRDefault="006A1CE4" w:rsidP="00E7499B">
            <w:pPr>
              <w:pStyle w:val="TAL"/>
              <w:rPr>
                <w:ins w:id="5753" w:author="Issam" w:date="2019-02-12T23:38:00Z"/>
                <w:lang w:eastAsia="ja-JP"/>
              </w:rPr>
            </w:pPr>
            <w:ins w:id="5754" w:author="Issam" w:date="2019-02-12T23:38:00Z">
              <w:r w:rsidRPr="00E67E0D">
                <w:rPr>
                  <w:lang w:eastAsia="ja-JP"/>
                </w:rPr>
                <w:t>UP Transport Layer Information</w:t>
              </w:r>
            </w:ins>
          </w:p>
          <w:p w14:paraId="54E4340C" w14:textId="77777777" w:rsidR="006A1CE4" w:rsidRPr="00E67E0D" w:rsidRDefault="006A1CE4" w:rsidP="00E7499B">
            <w:pPr>
              <w:pStyle w:val="TAL"/>
              <w:rPr>
                <w:ins w:id="5755" w:author="Issam" w:date="2019-02-12T23:38:00Z"/>
                <w:lang w:eastAsia="ja-JP"/>
              </w:rPr>
            </w:pPr>
            <w:ins w:id="5756" w:author="Issam" w:date="2019-02-12T23:38:00Z">
              <w:r w:rsidRPr="00E67E0D">
                <w:rPr>
                  <w:lang w:eastAsia="ja-JP"/>
                </w:rPr>
                <w:t>9.3.2.2</w:t>
              </w:r>
            </w:ins>
          </w:p>
        </w:tc>
        <w:tc>
          <w:tcPr>
            <w:tcW w:w="2880" w:type="dxa"/>
          </w:tcPr>
          <w:p w14:paraId="51AD809B" w14:textId="77777777" w:rsidR="006A1CE4" w:rsidRPr="00E67E0D" w:rsidRDefault="006A1CE4" w:rsidP="00E7499B">
            <w:pPr>
              <w:pStyle w:val="TAL"/>
              <w:rPr>
                <w:ins w:id="5757" w:author="Issam" w:date="2019-02-12T23:38:00Z"/>
                <w:rFonts w:cs="Arial"/>
                <w:lang w:eastAsia="ja-JP"/>
              </w:rPr>
            </w:pPr>
            <w:ins w:id="5758" w:author="Issam" w:date="2019-02-12T23:38:00Z">
              <w:r w:rsidRPr="00E67E0D">
                <w:rPr>
                  <w:rFonts w:cs="Arial"/>
                  <w:lang w:eastAsia="ja-JP"/>
                </w:rPr>
                <w:t xml:space="preserve">NG-RAN endpoint of the NG-U transport bearer indicated in the </w:t>
              </w:r>
              <w:r w:rsidRPr="00502791">
                <w:rPr>
                  <w:rFonts w:cs="Arial"/>
                  <w:i/>
                  <w:lang w:eastAsia="ja-JP"/>
                </w:rPr>
                <w:t>PDU Session Resource Modify Indication Transfer</w:t>
              </w:r>
              <w:r w:rsidRPr="00E67E0D">
                <w:rPr>
                  <w:rFonts w:cs="Arial"/>
                  <w:lang w:eastAsia="ja-JP"/>
                </w:rPr>
                <w:t xml:space="preserve"> IE.</w:t>
              </w:r>
            </w:ins>
          </w:p>
        </w:tc>
      </w:tr>
      <w:tr w:rsidR="006A1CE4" w:rsidRPr="00E67E0D" w14:paraId="1F9EA429" w14:textId="77777777" w:rsidTr="00E7499B">
        <w:trPr>
          <w:ins w:id="5759" w:author="Issam" w:date="2019-02-12T23:38:00Z"/>
        </w:trPr>
        <w:tc>
          <w:tcPr>
            <w:tcW w:w="2448" w:type="dxa"/>
          </w:tcPr>
          <w:p w14:paraId="0DF5C3EA" w14:textId="77777777" w:rsidR="006A1CE4" w:rsidRPr="00E67E0D" w:rsidRDefault="006A1CE4" w:rsidP="00E7499B">
            <w:pPr>
              <w:pStyle w:val="TAL"/>
              <w:ind w:left="165"/>
              <w:rPr>
                <w:ins w:id="5760" w:author="Issam" w:date="2019-02-12T23:38:00Z"/>
                <w:lang w:eastAsia="ja-JP"/>
              </w:rPr>
            </w:pPr>
            <w:ins w:id="5761" w:author="Issam" w:date="2019-02-12T23:38:00Z">
              <w:r w:rsidRPr="00E67E0D">
                <w:rPr>
                  <w:lang w:eastAsia="ja-JP"/>
                </w:rPr>
                <w:t>&gt;&gt;UL NG-U UP TNL Information</w:t>
              </w:r>
            </w:ins>
          </w:p>
        </w:tc>
        <w:tc>
          <w:tcPr>
            <w:tcW w:w="1080" w:type="dxa"/>
          </w:tcPr>
          <w:p w14:paraId="2869ACA5" w14:textId="77777777" w:rsidR="006A1CE4" w:rsidRPr="00E67E0D" w:rsidRDefault="006A1CE4" w:rsidP="00E7499B">
            <w:pPr>
              <w:pStyle w:val="TAL"/>
              <w:rPr>
                <w:ins w:id="5762" w:author="Issam" w:date="2019-02-12T23:38:00Z"/>
                <w:lang w:eastAsia="ja-JP"/>
              </w:rPr>
            </w:pPr>
            <w:ins w:id="5763" w:author="Issam" w:date="2019-02-12T23:38:00Z">
              <w:r w:rsidRPr="00E67E0D">
                <w:rPr>
                  <w:lang w:eastAsia="ja-JP"/>
                </w:rPr>
                <w:t>M</w:t>
              </w:r>
            </w:ins>
          </w:p>
        </w:tc>
        <w:tc>
          <w:tcPr>
            <w:tcW w:w="1440" w:type="dxa"/>
          </w:tcPr>
          <w:p w14:paraId="7910F81A" w14:textId="77777777" w:rsidR="006A1CE4" w:rsidRPr="00E67E0D" w:rsidRDefault="006A1CE4" w:rsidP="00E7499B">
            <w:pPr>
              <w:pStyle w:val="TAL"/>
              <w:rPr>
                <w:ins w:id="5764" w:author="Issam" w:date="2019-02-12T23:38:00Z"/>
                <w:bCs/>
                <w:i/>
                <w:szCs w:val="18"/>
                <w:lang w:eastAsia="ja-JP"/>
              </w:rPr>
            </w:pPr>
          </w:p>
        </w:tc>
        <w:tc>
          <w:tcPr>
            <w:tcW w:w="1872" w:type="dxa"/>
          </w:tcPr>
          <w:p w14:paraId="1B0AE633" w14:textId="77777777" w:rsidR="006A1CE4" w:rsidRPr="00E67E0D" w:rsidRDefault="006A1CE4" w:rsidP="00E7499B">
            <w:pPr>
              <w:pStyle w:val="TAL"/>
              <w:rPr>
                <w:ins w:id="5765" w:author="Issam" w:date="2019-02-12T23:38:00Z"/>
                <w:lang w:eastAsia="ja-JP"/>
              </w:rPr>
            </w:pPr>
            <w:ins w:id="5766" w:author="Issam" w:date="2019-02-12T23:38:00Z">
              <w:r w:rsidRPr="00E67E0D">
                <w:rPr>
                  <w:lang w:eastAsia="ja-JP"/>
                </w:rPr>
                <w:t>UP Transport Layer Information</w:t>
              </w:r>
            </w:ins>
          </w:p>
          <w:p w14:paraId="0C2DE39C" w14:textId="77777777" w:rsidR="006A1CE4" w:rsidRPr="00E67E0D" w:rsidRDefault="006A1CE4" w:rsidP="00E7499B">
            <w:pPr>
              <w:pStyle w:val="TAL"/>
              <w:rPr>
                <w:ins w:id="5767" w:author="Issam" w:date="2019-02-12T23:38:00Z"/>
                <w:lang w:eastAsia="ja-JP"/>
              </w:rPr>
            </w:pPr>
            <w:ins w:id="5768" w:author="Issam" w:date="2019-02-12T23:38:00Z">
              <w:r w:rsidRPr="00E67E0D">
                <w:rPr>
                  <w:lang w:eastAsia="ja-JP"/>
                </w:rPr>
                <w:t>9.3.2.2</w:t>
              </w:r>
            </w:ins>
          </w:p>
        </w:tc>
        <w:tc>
          <w:tcPr>
            <w:tcW w:w="2880" w:type="dxa"/>
          </w:tcPr>
          <w:p w14:paraId="57818A2C" w14:textId="77777777" w:rsidR="006A1CE4" w:rsidRPr="00E67E0D" w:rsidRDefault="006A1CE4" w:rsidP="00E7499B">
            <w:pPr>
              <w:pStyle w:val="TAL"/>
              <w:rPr>
                <w:ins w:id="5769" w:author="Issam" w:date="2019-02-12T23:38:00Z"/>
                <w:rFonts w:cs="Arial"/>
                <w:lang w:eastAsia="ja-JP"/>
              </w:rPr>
            </w:pPr>
            <w:ins w:id="5770" w:author="Issam" w:date="2019-02-12T23:38:00Z">
              <w:r w:rsidRPr="00E67E0D">
                <w:rPr>
                  <w:rFonts w:cs="Arial"/>
                  <w:lang w:eastAsia="ja-JP"/>
                </w:rPr>
                <w:t xml:space="preserve">UPF endpoint of the NG-U transport bearer identified by the above </w:t>
              </w:r>
              <w:r w:rsidRPr="00502791">
                <w:rPr>
                  <w:rFonts w:cs="Arial"/>
                  <w:i/>
                  <w:lang w:eastAsia="ja-JP"/>
                </w:rPr>
                <w:t xml:space="preserve">DL </w:t>
              </w:r>
              <w:r w:rsidRPr="00E67E0D">
                <w:rPr>
                  <w:rFonts w:cs="Arial"/>
                  <w:i/>
                  <w:lang w:eastAsia="ja-JP"/>
                </w:rPr>
                <w:t xml:space="preserve">NG-U </w:t>
              </w:r>
              <w:r w:rsidRPr="00502791">
                <w:rPr>
                  <w:rFonts w:cs="Arial"/>
                  <w:i/>
                  <w:lang w:eastAsia="ja-JP"/>
                </w:rPr>
                <w:t>UP T</w:t>
              </w:r>
              <w:r w:rsidRPr="00E67E0D">
                <w:rPr>
                  <w:rFonts w:cs="Arial"/>
                  <w:i/>
                  <w:lang w:eastAsia="ja-JP"/>
                </w:rPr>
                <w:t>NL I</w:t>
              </w:r>
              <w:r w:rsidRPr="00502791">
                <w:rPr>
                  <w:rFonts w:cs="Arial"/>
                  <w:i/>
                  <w:lang w:eastAsia="ja-JP"/>
                </w:rPr>
                <w:t>nformation</w:t>
              </w:r>
              <w:r w:rsidRPr="00E67E0D">
                <w:rPr>
                  <w:rFonts w:cs="Arial"/>
                  <w:lang w:eastAsia="ja-JP"/>
                </w:rPr>
                <w:t xml:space="preserve"> IE.</w:t>
              </w:r>
            </w:ins>
          </w:p>
        </w:tc>
      </w:tr>
      <w:tr w:rsidR="006A1CE4" w:rsidRPr="00E67E0D" w14:paraId="0169ABF5" w14:textId="77777777" w:rsidTr="00E7499B">
        <w:tblPrEx>
          <w:tblPrExChange w:id="5771" w:author="Issam" w:date="2019-02-12T23:38:00Z">
            <w:tblPrEx>
              <w:tblCellMar>
                <w:top w:w="0" w:type="dxa"/>
                <w:bottom w:w="0" w:type="dxa"/>
              </w:tblCellMar>
            </w:tblPrEx>
          </w:tblPrExChange>
        </w:tblPrEx>
        <w:trPr>
          <w:trPrChange w:id="5772" w:author="Issam" w:date="2019-02-12T23:38:00Z">
            <w:trPr>
              <w:gridAfter w:val="0"/>
            </w:trPr>
          </w:trPrChange>
        </w:trPr>
        <w:tc>
          <w:tcPr>
            <w:tcW w:w="2448" w:type="dxa"/>
            <w:tcPrChange w:id="5773" w:author="Issam" w:date="2019-02-12T23:38:00Z">
              <w:tcPr>
                <w:tcW w:w="2448" w:type="dxa"/>
                <w:gridSpan w:val="2"/>
              </w:tcPr>
            </w:tcPrChange>
          </w:tcPr>
          <w:p w14:paraId="240C7B22" w14:textId="77777777" w:rsidR="006A1CE4" w:rsidRPr="00E67E0D" w:rsidRDefault="006A1CE4" w:rsidP="00E7499B">
            <w:pPr>
              <w:pStyle w:val="TAL"/>
              <w:rPr>
                <w:lang w:eastAsia="ja-JP"/>
              </w:rPr>
            </w:pPr>
            <w:r w:rsidRPr="00E67E0D">
              <w:rPr>
                <w:lang w:eastAsia="ja-JP"/>
              </w:rPr>
              <w:t>QoS Flow Failed to Modify List</w:t>
            </w:r>
          </w:p>
        </w:tc>
        <w:tc>
          <w:tcPr>
            <w:tcW w:w="1080" w:type="dxa"/>
            <w:tcPrChange w:id="5774" w:author="Issam" w:date="2019-02-12T23:38:00Z">
              <w:tcPr>
                <w:tcW w:w="1080" w:type="dxa"/>
                <w:gridSpan w:val="2"/>
              </w:tcPr>
            </w:tcPrChange>
          </w:tcPr>
          <w:p w14:paraId="0DDC90B6" w14:textId="77777777" w:rsidR="006A1CE4" w:rsidRPr="00E67E0D" w:rsidRDefault="006A1CE4" w:rsidP="00E7499B">
            <w:pPr>
              <w:pStyle w:val="TAL"/>
              <w:rPr>
                <w:lang w:eastAsia="ja-JP"/>
              </w:rPr>
            </w:pPr>
            <w:r w:rsidRPr="00E67E0D">
              <w:rPr>
                <w:lang w:eastAsia="ja-JP"/>
              </w:rPr>
              <w:t>O</w:t>
            </w:r>
          </w:p>
        </w:tc>
        <w:tc>
          <w:tcPr>
            <w:tcW w:w="1440" w:type="dxa"/>
            <w:tcPrChange w:id="5775" w:author="Issam" w:date="2019-02-12T23:38:00Z">
              <w:tcPr>
                <w:tcW w:w="1440" w:type="dxa"/>
                <w:gridSpan w:val="2"/>
              </w:tcPr>
            </w:tcPrChange>
          </w:tcPr>
          <w:p w14:paraId="61A842EC" w14:textId="77777777" w:rsidR="006A1CE4" w:rsidRPr="00E67E0D" w:rsidRDefault="006A1CE4" w:rsidP="00E7499B">
            <w:pPr>
              <w:pStyle w:val="TAL"/>
              <w:rPr>
                <w:bCs/>
                <w:i/>
                <w:szCs w:val="18"/>
                <w:lang w:eastAsia="ja-JP"/>
              </w:rPr>
            </w:pPr>
          </w:p>
        </w:tc>
        <w:tc>
          <w:tcPr>
            <w:tcW w:w="1872" w:type="dxa"/>
            <w:tcPrChange w:id="5776" w:author="Issam" w:date="2019-02-12T23:38:00Z">
              <w:tcPr>
                <w:tcW w:w="1872" w:type="dxa"/>
                <w:gridSpan w:val="2"/>
              </w:tcPr>
            </w:tcPrChange>
          </w:tcPr>
          <w:p w14:paraId="0F1C4967" w14:textId="77777777" w:rsidR="006A1CE4" w:rsidRPr="00E67E0D" w:rsidRDefault="006A1CE4" w:rsidP="00E7499B">
            <w:pPr>
              <w:pStyle w:val="TAL"/>
              <w:rPr>
                <w:lang w:eastAsia="ja-JP"/>
              </w:rPr>
            </w:pPr>
            <w:r w:rsidRPr="00E67E0D">
              <w:rPr>
                <w:lang w:eastAsia="ja-JP"/>
              </w:rPr>
              <w:t>QoS Flow List</w:t>
            </w:r>
          </w:p>
          <w:p w14:paraId="4B38BCF3" w14:textId="77777777" w:rsidR="006A1CE4" w:rsidRPr="00E67E0D" w:rsidRDefault="006A1CE4" w:rsidP="00E7499B">
            <w:pPr>
              <w:pStyle w:val="TAL"/>
              <w:rPr>
                <w:rFonts w:cs="Arial"/>
                <w:lang w:eastAsia="ja-JP"/>
              </w:rPr>
            </w:pPr>
            <w:r w:rsidRPr="00E67E0D">
              <w:rPr>
                <w:lang w:eastAsia="ja-JP"/>
              </w:rPr>
              <w:t>9.3.1.13</w:t>
            </w:r>
          </w:p>
        </w:tc>
        <w:tc>
          <w:tcPr>
            <w:tcW w:w="2880" w:type="dxa"/>
            <w:tcPrChange w:id="5777" w:author="Issam" w:date="2019-02-12T23:38:00Z">
              <w:tcPr>
                <w:tcW w:w="2880" w:type="dxa"/>
                <w:gridSpan w:val="2"/>
              </w:tcPr>
            </w:tcPrChange>
          </w:tcPr>
          <w:p w14:paraId="5AB58985" w14:textId="77777777" w:rsidR="006A1CE4" w:rsidRPr="00E67E0D" w:rsidRDefault="006A1CE4" w:rsidP="00E7499B">
            <w:pPr>
              <w:pStyle w:val="TAL"/>
              <w:rPr>
                <w:rFonts w:cs="Arial"/>
                <w:lang w:eastAsia="ja-JP"/>
              </w:rPr>
            </w:pPr>
          </w:p>
        </w:tc>
      </w:tr>
    </w:tbl>
    <w:p w14:paraId="2F3654FD" w14:textId="77777777" w:rsidR="006A1CE4" w:rsidRPr="00E67E0D" w:rsidRDefault="006A1CE4" w:rsidP="00E7499B">
      <w:moveFromRangeStart w:id="5778" w:author="Issam" w:date="2019-02-12T23:38:00Z" w:name="move907104"/>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5779" w:author="Issam" w:date="2019-02-12T23:38:00Z">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3204"/>
        <w:gridCol w:w="6516"/>
        <w:tblGridChange w:id="5780">
          <w:tblGrid>
            <w:gridCol w:w="3528"/>
            <w:gridCol w:w="6192"/>
          </w:tblGrid>
        </w:tblGridChange>
      </w:tblGrid>
      <w:tr w:rsidR="006A1CE4" w:rsidRPr="00E67E0D" w14:paraId="1F4EAAD2" w14:textId="77777777" w:rsidTr="00E7499B">
        <w:tblPrEx>
          <w:tblPrExChange w:id="5781" w:author="Issam" w:date="2019-02-12T23:38:00Z">
            <w:tblPrEx>
              <w:tblCellMar>
                <w:top w:w="0" w:type="dxa"/>
                <w:bottom w:w="0" w:type="dxa"/>
              </w:tblCellMar>
            </w:tblPrEx>
          </w:tblPrExChange>
        </w:tblPrEx>
        <w:tc>
          <w:tcPr>
            <w:tcW w:w="3528" w:type="dxa"/>
            <w:tcPrChange w:id="5782" w:author="Issam" w:date="2019-02-12T23:38:00Z">
              <w:tcPr>
                <w:tcW w:w="3528" w:type="dxa"/>
              </w:tcPr>
            </w:tcPrChange>
          </w:tcPr>
          <w:p w14:paraId="5267388A" w14:textId="77777777" w:rsidR="006A1CE4" w:rsidRPr="00E67E0D" w:rsidRDefault="006A1CE4" w:rsidP="00E7499B">
            <w:pPr>
              <w:pStyle w:val="TAH"/>
              <w:rPr>
                <w:rFonts w:cs="Arial"/>
                <w:lang w:eastAsia="ja-JP"/>
              </w:rPr>
            </w:pPr>
            <w:moveFrom w:id="5783" w:author="Issam" w:date="2019-02-12T23:38:00Z">
              <w:r w:rsidRPr="00E67E0D">
                <w:rPr>
                  <w:rFonts w:cs="Arial"/>
                  <w:lang w:eastAsia="ja-JP"/>
                </w:rPr>
                <w:t>Range bound</w:t>
              </w:r>
            </w:moveFrom>
          </w:p>
        </w:tc>
        <w:tc>
          <w:tcPr>
            <w:tcW w:w="6192" w:type="dxa"/>
            <w:tcPrChange w:id="5784" w:author="Issam" w:date="2019-02-12T23:38:00Z">
              <w:tcPr>
                <w:tcW w:w="6192" w:type="dxa"/>
              </w:tcPr>
            </w:tcPrChange>
          </w:tcPr>
          <w:p w14:paraId="5CF0DCAC" w14:textId="77777777" w:rsidR="006A1CE4" w:rsidRPr="00E67E0D" w:rsidRDefault="006A1CE4" w:rsidP="00E7499B">
            <w:pPr>
              <w:pStyle w:val="TAH"/>
              <w:rPr>
                <w:rFonts w:cs="Arial"/>
                <w:lang w:eastAsia="ja-JP"/>
              </w:rPr>
            </w:pPr>
            <w:moveFrom w:id="5785" w:author="Issam" w:date="2019-02-12T23:38:00Z">
              <w:r w:rsidRPr="00E67E0D">
                <w:rPr>
                  <w:rFonts w:cs="Arial"/>
                  <w:lang w:eastAsia="ja-JP"/>
                </w:rPr>
                <w:t>Explanation</w:t>
              </w:r>
            </w:moveFrom>
          </w:p>
        </w:tc>
      </w:tr>
      <w:tr w:rsidR="006A1CE4" w:rsidRPr="00E67E0D" w14:paraId="1B1353C0" w14:textId="77777777" w:rsidTr="00E7499B">
        <w:tblPrEx>
          <w:tblPrExChange w:id="5786" w:author="Issam" w:date="2019-02-12T23:38:00Z">
            <w:tblPrEx>
              <w:tblCellMar>
                <w:top w:w="0" w:type="dxa"/>
                <w:bottom w:w="0" w:type="dxa"/>
              </w:tblCellMar>
            </w:tblPrEx>
          </w:tblPrExChange>
        </w:tblPrEx>
        <w:tc>
          <w:tcPr>
            <w:tcW w:w="3528" w:type="dxa"/>
            <w:tcPrChange w:id="5787" w:author="Issam" w:date="2019-02-12T23:38:00Z">
              <w:tcPr>
                <w:tcW w:w="3528" w:type="dxa"/>
              </w:tcPr>
            </w:tcPrChange>
          </w:tcPr>
          <w:p w14:paraId="27FC0931" w14:textId="77777777" w:rsidR="006A1CE4" w:rsidRPr="00E67E0D" w:rsidRDefault="006A1CE4" w:rsidP="00E7499B">
            <w:pPr>
              <w:pStyle w:val="TAL"/>
              <w:rPr>
                <w:lang w:eastAsia="ja-JP"/>
              </w:rPr>
            </w:pPr>
            <w:moveFrom w:id="5788" w:author="Issam" w:date="2019-02-12T23:38:00Z">
              <w:r w:rsidRPr="00E67E0D">
                <w:rPr>
                  <w:lang w:eastAsia="ja-JP"/>
                </w:rPr>
                <w:t>maxnoof</w:t>
              </w:r>
              <w:r w:rsidRPr="00E67E0D">
                <w:rPr>
                  <w:rFonts w:eastAsia="SimSun" w:hint="eastAsia"/>
                  <w:lang w:eastAsia="zh-CN"/>
                </w:rPr>
                <w:t>QoSFlows</w:t>
              </w:r>
            </w:moveFrom>
          </w:p>
        </w:tc>
        <w:tc>
          <w:tcPr>
            <w:tcW w:w="6192" w:type="dxa"/>
            <w:tcPrChange w:id="5789" w:author="Issam" w:date="2019-02-12T23:38:00Z">
              <w:tcPr>
                <w:tcW w:w="6192" w:type="dxa"/>
              </w:tcPr>
            </w:tcPrChange>
          </w:tcPr>
          <w:p w14:paraId="0AF95A8C" w14:textId="77777777" w:rsidR="006A1CE4" w:rsidRPr="00E67E0D" w:rsidRDefault="006A1CE4" w:rsidP="00E7499B">
            <w:pPr>
              <w:pStyle w:val="TAL"/>
              <w:rPr>
                <w:lang w:eastAsia="ja-JP"/>
              </w:rPr>
            </w:pPr>
            <w:moveFrom w:id="5790" w:author="Issam" w:date="2019-02-12T23:38:00Z">
              <w:r w:rsidRPr="00E67E0D">
                <w:rPr>
                  <w:lang w:eastAsia="ja-JP"/>
                </w:rPr>
                <w:t xml:space="preserve">Maximum no. of </w:t>
              </w:r>
              <w:r w:rsidRPr="00E67E0D">
                <w:rPr>
                  <w:rFonts w:eastAsia="SimSun" w:hint="eastAsia"/>
                  <w:lang w:eastAsia="zh-CN"/>
                </w:rPr>
                <w:t>QoS flow</w:t>
              </w:r>
              <w:r w:rsidRPr="00E67E0D">
                <w:rPr>
                  <w:rFonts w:eastAsia="SimSun"/>
                  <w:lang w:eastAsia="zh-CN"/>
                </w:rPr>
                <w:t>s</w:t>
              </w:r>
              <w:r w:rsidRPr="00E67E0D">
                <w:rPr>
                  <w:lang w:eastAsia="ja-JP"/>
                </w:rPr>
                <w:t xml:space="preserve"> allowed </w:t>
              </w:r>
              <w:r w:rsidRPr="00E67E0D">
                <w:rPr>
                  <w:rFonts w:eastAsia="SimSun" w:hint="eastAsia"/>
                  <w:lang w:eastAsia="zh-CN"/>
                </w:rPr>
                <w:t xml:space="preserve">within </w:t>
              </w:r>
              <w:r w:rsidRPr="00E67E0D">
                <w:rPr>
                  <w:lang w:eastAsia="ja-JP"/>
                </w:rPr>
                <w:t xml:space="preserve">one </w:t>
              </w:r>
              <w:r w:rsidRPr="00E67E0D">
                <w:rPr>
                  <w:rFonts w:eastAsia="SimSun" w:hint="eastAsia"/>
                  <w:lang w:eastAsia="zh-CN"/>
                </w:rPr>
                <w:t>PDU session</w:t>
              </w:r>
              <w:r w:rsidRPr="00E67E0D">
                <w:rPr>
                  <w:lang w:eastAsia="ja-JP"/>
                </w:rPr>
                <w:t xml:space="preserve">. Value is </w:t>
              </w:r>
              <w:r w:rsidRPr="00E67E0D">
                <w:rPr>
                  <w:rFonts w:eastAsia="SimSun"/>
                  <w:lang w:eastAsia="zh-CN"/>
                </w:rPr>
                <w:t>64</w:t>
              </w:r>
              <w:r w:rsidRPr="00E67E0D">
                <w:rPr>
                  <w:lang w:eastAsia="ja-JP"/>
                </w:rPr>
                <w:t>.</w:t>
              </w:r>
            </w:moveFrom>
          </w:p>
        </w:tc>
      </w:tr>
      <w:moveFromRangeEnd w:id="5778"/>
    </w:tbl>
    <w:p w14:paraId="4DF6740D" w14:textId="77777777" w:rsidR="006A1CE4" w:rsidRPr="00E67E0D" w:rsidRDefault="006A1CE4" w:rsidP="00E7499B">
      <w:pPr>
        <w:rPr>
          <w:ins w:id="5791" w:author="Issam" w:date="2019-02-12T23:38:00Z"/>
          <w:rFonts w:eastAsia="SimSun"/>
          <w:lang w:eastAsia="zh-CN"/>
        </w:rPr>
      </w:pP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gridCol w:w="6192"/>
      </w:tblGrid>
      <w:tr w:rsidR="006A1CE4" w:rsidRPr="00E67E0D" w14:paraId="5E3D353A" w14:textId="77777777" w:rsidTr="00E7499B">
        <w:trPr>
          <w:ins w:id="5792" w:author="Issam" w:date="2019-02-12T23:38:00Z"/>
        </w:trPr>
        <w:tc>
          <w:tcPr>
            <w:tcW w:w="3528" w:type="dxa"/>
          </w:tcPr>
          <w:p w14:paraId="02CEEA59" w14:textId="77777777" w:rsidR="006A1CE4" w:rsidRPr="00E67E0D" w:rsidRDefault="006A1CE4" w:rsidP="00E7499B">
            <w:pPr>
              <w:pStyle w:val="TAH"/>
              <w:rPr>
                <w:ins w:id="5793" w:author="Issam" w:date="2019-02-12T23:38:00Z"/>
                <w:rFonts w:cs="Arial"/>
                <w:lang w:eastAsia="ja-JP"/>
              </w:rPr>
            </w:pPr>
            <w:ins w:id="5794" w:author="Issam" w:date="2019-02-12T23:38:00Z">
              <w:r w:rsidRPr="00E67E0D">
                <w:rPr>
                  <w:rFonts w:cs="Arial"/>
                  <w:lang w:eastAsia="ja-JP"/>
                </w:rPr>
                <w:t>Range bound</w:t>
              </w:r>
            </w:ins>
          </w:p>
        </w:tc>
        <w:tc>
          <w:tcPr>
            <w:tcW w:w="6192" w:type="dxa"/>
          </w:tcPr>
          <w:p w14:paraId="57010C2E" w14:textId="77777777" w:rsidR="006A1CE4" w:rsidRPr="00E67E0D" w:rsidRDefault="006A1CE4" w:rsidP="00E7499B">
            <w:pPr>
              <w:pStyle w:val="TAH"/>
              <w:rPr>
                <w:ins w:id="5795" w:author="Issam" w:date="2019-02-12T23:38:00Z"/>
                <w:rFonts w:cs="Arial"/>
                <w:lang w:eastAsia="ja-JP"/>
              </w:rPr>
            </w:pPr>
            <w:ins w:id="5796" w:author="Issam" w:date="2019-02-12T23:38:00Z">
              <w:r w:rsidRPr="00E67E0D">
                <w:rPr>
                  <w:rFonts w:cs="Arial"/>
                  <w:lang w:eastAsia="ja-JP"/>
                </w:rPr>
                <w:t>Explanation</w:t>
              </w:r>
            </w:ins>
          </w:p>
        </w:tc>
      </w:tr>
      <w:tr w:rsidR="006A1CE4" w:rsidRPr="00E67E0D" w14:paraId="3CE46CF9" w14:textId="77777777" w:rsidTr="00E7499B">
        <w:trPr>
          <w:ins w:id="5797" w:author="Issam" w:date="2019-02-12T23:38:00Z"/>
        </w:trPr>
        <w:tc>
          <w:tcPr>
            <w:tcW w:w="3528" w:type="dxa"/>
          </w:tcPr>
          <w:p w14:paraId="6D2FCDDB" w14:textId="77777777" w:rsidR="006A1CE4" w:rsidRPr="00E67E0D" w:rsidRDefault="006A1CE4" w:rsidP="00E7499B">
            <w:pPr>
              <w:pStyle w:val="TAL"/>
              <w:rPr>
                <w:ins w:id="5798" w:author="Issam" w:date="2019-02-12T23:38:00Z"/>
                <w:lang w:eastAsia="ja-JP"/>
              </w:rPr>
            </w:pPr>
            <w:ins w:id="5799" w:author="Issam" w:date="2019-02-12T23:38:00Z">
              <w:r w:rsidRPr="00E67E0D">
                <w:rPr>
                  <w:lang w:eastAsia="ja-JP"/>
                </w:rPr>
                <w:t>maxnoof</w:t>
              </w:r>
              <w:r w:rsidRPr="00E67E0D">
                <w:rPr>
                  <w:rFonts w:eastAsia="SimSun" w:hint="eastAsia"/>
                  <w:lang w:eastAsia="zh-CN"/>
                </w:rPr>
                <w:t>QoSFlows</w:t>
              </w:r>
            </w:ins>
          </w:p>
        </w:tc>
        <w:tc>
          <w:tcPr>
            <w:tcW w:w="6192" w:type="dxa"/>
          </w:tcPr>
          <w:p w14:paraId="5DF937F4" w14:textId="77777777" w:rsidR="006A1CE4" w:rsidRPr="00E67E0D" w:rsidRDefault="006A1CE4" w:rsidP="00E7499B">
            <w:pPr>
              <w:pStyle w:val="TAL"/>
              <w:rPr>
                <w:ins w:id="5800" w:author="Issam" w:date="2019-02-12T23:38:00Z"/>
                <w:lang w:eastAsia="ja-JP"/>
              </w:rPr>
            </w:pPr>
            <w:ins w:id="5801" w:author="Issam" w:date="2019-02-12T23:38:00Z">
              <w:r w:rsidRPr="00E67E0D">
                <w:rPr>
                  <w:lang w:eastAsia="ja-JP"/>
                </w:rPr>
                <w:t xml:space="preserve">Maximum no. of </w:t>
              </w:r>
              <w:r w:rsidRPr="00E67E0D">
                <w:rPr>
                  <w:rFonts w:eastAsia="SimSun" w:hint="eastAsia"/>
                  <w:lang w:eastAsia="zh-CN"/>
                </w:rPr>
                <w:t>QoS flow</w:t>
              </w:r>
              <w:r w:rsidRPr="00E67E0D">
                <w:rPr>
                  <w:rFonts w:eastAsia="SimSun"/>
                  <w:lang w:eastAsia="zh-CN"/>
                </w:rPr>
                <w:t>s</w:t>
              </w:r>
              <w:r w:rsidRPr="00E67E0D">
                <w:rPr>
                  <w:lang w:eastAsia="ja-JP"/>
                </w:rPr>
                <w:t xml:space="preserve"> allowed </w:t>
              </w:r>
              <w:r w:rsidRPr="00E67E0D">
                <w:rPr>
                  <w:rFonts w:eastAsia="SimSun" w:hint="eastAsia"/>
                  <w:lang w:eastAsia="zh-CN"/>
                </w:rPr>
                <w:t xml:space="preserve">within </w:t>
              </w:r>
              <w:r w:rsidRPr="00E67E0D">
                <w:rPr>
                  <w:lang w:eastAsia="ja-JP"/>
                </w:rPr>
                <w:t xml:space="preserve">one </w:t>
              </w:r>
              <w:r w:rsidRPr="00E67E0D">
                <w:rPr>
                  <w:rFonts w:eastAsia="SimSun" w:hint="eastAsia"/>
                  <w:lang w:eastAsia="zh-CN"/>
                </w:rPr>
                <w:t>PDU session</w:t>
              </w:r>
              <w:r w:rsidRPr="00E67E0D">
                <w:rPr>
                  <w:lang w:eastAsia="ja-JP"/>
                </w:rPr>
                <w:t xml:space="preserve">. Value is </w:t>
              </w:r>
              <w:r w:rsidRPr="00E67E0D">
                <w:rPr>
                  <w:rFonts w:eastAsia="SimSun"/>
                  <w:lang w:eastAsia="zh-CN"/>
                </w:rPr>
                <w:t>64</w:t>
              </w:r>
              <w:r w:rsidRPr="00E67E0D">
                <w:rPr>
                  <w:lang w:eastAsia="ja-JP"/>
                </w:rPr>
                <w:t>.</w:t>
              </w:r>
            </w:ins>
          </w:p>
        </w:tc>
      </w:tr>
      <w:tr w:rsidR="006A1CE4" w:rsidRPr="00E67E0D" w14:paraId="281BA348" w14:textId="77777777" w:rsidTr="00E7499B">
        <w:trPr>
          <w:ins w:id="5802" w:author="Issam" w:date="2019-02-12T23:38:00Z"/>
        </w:trPr>
        <w:tc>
          <w:tcPr>
            <w:tcW w:w="3528" w:type="dxa"/>
          </w:tcPr>
          <w:p w14:paraId="2235646D" w14:textId="77777777" w:rsidR="006A1CE4" w:rsidRPr="00E67E0D" w:rsidRDefault="006A1CE4" w:rsidP="00E7499B">
            <w:pPr>
              <w:pStyle w:val="TAL"/>
              <w:rPr>
                <w:ins w:id="5803" w:author="Issam" w:date="2019-02-12T23:38:00Z"/>
                <w:lang w:eastAsia="ja-JP"/>
              </w:rPr>
            </w:pPr>
            <w:ins w:id="5804" w:author="Issam" w:date="2019-02-12T23:38:00Z">
              <w:r w:rsidRPr="00E67E0D">
                <w:rPr>
                  <w:lang w:eastAsia="ja-JP"/>
                </w:rPr>
                <w:t>m</w:t>
              </w:r>
              <w:r w:rsidRPr="00502791">
                <w:rPr>
                  <w:lang w:eastAsia="ja-JP"/>
                </w:rPr>
                <w:t>axnoofMultiConnectivities</w:t>
              </w:r>
            </w:ins>
          </w:p>
        </w:tc>
        <w:tc>
          <w:tcPr>
            <w:tcW w:w="6192" w:type="dxa"/>
          </w:tcPr>
          <w:p w14:paraId="755A6683" w14:textId="77777777" w:rsidR="006A1CE4" w:rsidRPr="00E67E0D" w:rsidRDefault="006A1CE4" w:rsidP="00E7499B">
            <w:pPr>
              <w:pStyle w:val="TAL"/>
              <w:rPr>
                <w:ins w:id="5805" w:author="Issam" w:date="2019-02-12T23:38:00Z"/>
                <w:lang w:eastAsia="ja-JP"/>
              </w:rPr>
            </w:pPr>
            <w:ins w:id="5806" w:author="Issam" w:date="2019-02-12T23:38:00Z">
              <w:r w:rsidRPr="00E67E0D">
                <w:rPr>
                  <w:lang w:eastAsia="ja-JP"/>
                </w:rPr>
                <w:t xml:space="preserve">Maximum no. of </w:t>
              </w:r>
              <w:r w:rsidRPr="00502791">
                <w:rPr>
                  <w:lang w:eastAsia="ja-JP"/>
                </w:rPr>
                <w:t>connectivity</w:t>
              </w:r>
              <w:r w:rsidRPr="00E67E0D">
                <w:rPr>
                  <w:lang w:eastAsia="ja-JP"/>
                </w:rPr>
                <w:t xml:space="preserve"> allowed </w:t>
              </w:r>
              <w:r w:rsidRPr="00502791">
                <w:rPr>
                  <w:rFonts w:hint="eastAsia"/>
                  <w:lang w:eastAsia="ja-JP"/>
                </w:rPr>
                <w:t>for a UE</w:t>
              </w:r>
              <w:r w:rsidRPr="00E67E0D">
                <w:rPr>
                  <w:lang w:eastAsia="ja-JP"/>
                </w:rPr>
                <w:t>. Value is 4. The current version of the specification supports up to 2 connectivity.</w:t>
              </w:r>
            </w:ins>
          </w:p>
        </w:tc>
      </w:tr>
    </w:tbl>
    <w:p w14:paraId="4753C604" w14:textId="77777777" w:rsidR="006A1CE4" w:rsidRPr="00E67E0D" w:rsidRDefault="006A1CE4" w:rsidP="00E7499B"/>
    <w:p w14:paraId="73E05E84" w14:textId="77777777" w:rsidR="006A1CE4" w:rsidRPr="00E67E0D" w:rsidRDefault="006A1CE4" w:rsidP="00E7499B">
      <w:pPr>
        <w:pStyle w:val="4"/>
      </w:pPr>
      <w:bookmarkStart w:id="5807" w:name="_Toc534720694"/>
      <w:bookmarkStart w:id="5808" w:name="_Toc525567700"/>
      <w:r w:rsidRPr="00E67E0D">
        <w:t>9.3.4.8</w:t>
      </w:r>
      <w:r w:rsidRPr="00E67E0D">
        <w:tab/>
        <w:t>Path Switch Request Transfer</w:t>
      </w:r>
      <w:bookmarkEnd w:id="5807"/>
      <w:bookmarkEnd w:id="5808"/>
    </w:p>
    <w:p w14:paraId="0196F0B5" w14:textId="77777777" w:rsidR="006A1CE4" w:rsidRPr="00E67E0D" w:rsidRDefault="006A1CE4" w:rsidP="00E7499B">
      <w:r w:rsidRPr="00E67E0D">
        <w:t>This IE is transparent to the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5809" w:author="Issam" w:date="2019-02-12T23:38:00Z">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2448"/>
        <w:gridCol w:w="1080"/>
        <w:gridCol w:w="1440"/>
        <w:gridCol w:w="1872"/>
        <w:gridCol w:w="2880"/>
        <w:tblGridChange w:id="5810">
          <w:tblGrid>
            <w:gridCol w:w="113"/>
            <w:gridCol w:w="2335"/>
            <w:gridCol w:w="113"/>
            <w:gridCol w:w="967"/>
            <w:gridCol w:w="113"/>
            <w:gridCol w:w="1327"/>
            <w:gridCol w:w="113"/>
            <w:gridCol w:w="1759"/>
            <w:gridCol w:w="113"/>
            <w:gridCol w:w="2767"/>
            <w:gridCol w:w="113"/>
          </w:tblGrid>
        </w:tblGridChange>
      </w:tblGrid>
      <w:tr w:rsidR="006A1CE4" w:rsidRPr="00E67E0D" w14:paraId="6B41397F" w14:textId="77777777" w:rsidTr="00E7499B">
        <w:tblPrEx>
          <w:tblPrExChange w:id="5811" w:author="Issam" w:date="2019-02-12T23:38:00Z">
            <w:tblPrEx>
              <w:tblCellMar>
                <w:top w:w="0" w:type="dxa"/>
                <w:bottom w:w="0" w:type="dxa"/>
              </w:tblCellMar>
            </w:tblPrEx>
          </w:tblPrExChange>
        </w:tblPrEx>
        <w:trPr>
          <w:trPrChange w:id="5812" w:author="Issam" w:date="2019-02-12T23:38:00Z">
            <w:trPr>
              <w:gridAfter w:val="0"/>
            </w:trPr>
          </w:trPrChange>
        </w:trPr>
        <w:tc>
          <w:tcPr>
            <w:tcW w:w="2448" w:type="dxa"/>
            <w:tcPrChange w:id="5813" w:author="Issam" w:date="2019-02-12T23:38:00Z">
              <w:tcPr>
                <w:tcW w:w="2448" w:type="dxa"/>
                <w:gridSpan w:val="2"/>
              </w:tcPr>
            </w:tcPrChange>
          </w:tcPr>
          <w:p w14:paraId="169D01E2"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Change w:id="5814" w:author="Issam" w:date="2019-02-12T23:38:00Z">
              <w:tcPr>
                <w:tcW w:w="1080" w:type="dxa"/>
                <w:gridSpan w:val="2"/>
              </w:tcPr>
            </w:tcPrChange>
          </w:tcPr>
          <w:p w14:paraId="205E0270"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Change w:id="5815" w:author="Issam" w:date="2019-02-12T23:38:00Z">
              <w:tcPr>
                <w:tcW w:w="1440" w:type="dxa"/>
                <w:gridSpan w:val="2"/>
              </w:tcPr>
            </w:tcPrChange>
          </w:tcPr>
          <w:p w14:paraId="51903EAB"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Change w:id="5816" w:author="Issam" w:date="2019-02-12T23:38:00Z">
              <w:tcPr>
                <w:tcW w:w="1872" w:type="dxa"/>
                <w:gridSpan w:val="2"/>
              </w:tcPr>
            </w:tcPrChange>
          </w:tcPr>
          <w:p w14:paraId="25C0FC41"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Change w:id="5817" w:author="Issam" w:date="2019-02-12T23:38:00Z">
              <w:tcPr>
                <w:tcW w:w="2880" w:type="dxa"/>
                <w:gridSpan w:val="2"/>
              </w:tcPr>
            </w:tcPrChange>
          </w:tcPr>
          <w:p w14:paraId="779A0866"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7BB3E67E" w14:textId="77777777" w:rsidTr="00E7499B">
        <w:tblPrEx>
          <w:tblPrExChange w:id="5818" w:author="Issam" w:date="2019-02-12T23:38:00Z">
            <w:tblPrEx>
              <w:tblCellMar>
                <w:top w:w="0" w:type="dxa"/>
                <w:bottom w:w="0" w:type="dxa"/>
              </w:tblCellMar>
            </w:tblPrEx>
          </w:tblPrExChange>
        </w:tblPrEx>
        <w:trPr>
          <w:trPrChange w:id="5819" w:author="Issam" w:date="2019-02-12T23:38:00Z">
            <w:trPr>
              <w:gridAfter w:val="0"/>
            </w:trPr>
          </w:trPrChange>
        </w:trPr>
        <w:tc>
          <w:tcPr>
            <w:tcW w:w="2448" w:type="dxa"/>
            <w:tcPrChange w:id="5820" w:author="Issam" w:date="2019-02-12T23:38:00Z">
              <w:tcPr>
                <w:tcW w:w="2448" w:type="dxa"/>
                <w:gridSpan w:val="2"/>
              </w:tcPr>
            </w:tcPrChange>
          </w:tcPr>
          <w:p w14:paraId="4047B47F" w14:textId="77777777" w:rsidR="006A1CE4" w:rsidRPr="00E67E0D" w:rsidRDefault="006A1CE4" w:rsidP="00E7499B">
            <w:pPr>
              <w:pStyle w:val="TAL"/>
              <w:ind w:left="-18"/>
              <w:rPr>
                <w:rFonts w:eastAsia="Batang" w:cs="Arial"/>
                <w:lang w:eastAsia="ja-JP"/>
              </w:rPr>
            </w:pPr>
            <w:r w:rsidRPr="00E67E0D">
              <w:rPr>
                <w:rFonts w:eastAsia="Yu Mincho"/>
              </w:rPr>
              <w:t>DL NG-U UP TNL Information</w:t>
            </w:r>
          </w:p>
        </w:tc>
        <w:tc>
          <w:tcPr>
            <w:tcW w:w="1080" w:type="dxa"/>
            <w:tcPrChange w:id="5821" w:author="Issam" w:date="2019-02-12T23:38:00Z">
              <w:tcPr>
                <w:tcW w:w="1080" w:type="dxa"/>
                <w:gridSpan w:val="2"/>
              </w:tcPr>
            </w:tcPrChange>
          </w:tcPr>
          <w:p w14:paraId="19E4539E" w14:textId="77777777" w:rsidR="006A1CE4" w:rsidRPr="00E67E0D" w:rsidRDefault="006A1CE4" w:rsidP="00E7499B">
            <w:pPr>
              <w:pStyle w:val="TAL"/>
              <w:rPr>
                <w:rFonts w:cs="Arial"/>
                <w:lang w:eastAsia="ja-JP"/>
              </w:rPr>
            </w:pPr>
            <w:r w:rsidRPr="00E67E0D">
              <w:t>M</w:t>
            </w:r>
          </w:p>
        </w:tc>
        <w:tc>
          <w:tcPr>
            <w:tcW w:w="1440" w:type="dxa"/>
            <w:tcPrChange w:id="5822" w:author="Issam" w:date="2019-02-12T23:38:00Z">
              <w:tcPr>
                <w:tcW w:w="1440" w:type="dxa"/>
                <w:gridSpan w:val="2"/>
              </w:tcPr>
            </w:tcPrChange>
          </w:tcPr>
          <w:p w14:paraId="676881F4" w14:textId="77777777" w:rsidR="006A1CE4" w:rsidRPr="00E67E0D" w:rsidRDefault="006A1CE4" w:rsidP="00E7499B">
            <w:pPr>
              <w:pStyle w:val="TAL"/>
              <w:rPr>
                <w:i/>
                <w:lang w:eastAsia="ja-JP"/>
              </w:rPr>
            </w:pPr>
          </w:p>
        </w:tc>
        <w:tc>
          <w:tcPr>
            <w:tcW w:w="1872" w:type="dxa"/>
            <w:tcPrChange w:id="5823" w:author="Issam" w:date="2019-02-12T23:38:00Z">
              <w:tcPr>
                <w:tcW w:w="1872" w:type="dxa"/>
                <w:gridSpan w:val="2"/>
              </w:tcPr>
            </w:tcPrChange>
          </w:tcPr>
          <w:p w14:paraId="2F4E5844" w14:textId="77777777" w:rsidR="006A1CE4" w:rsidRPr="00E67E0D" w:rsidRDefault="006A1CE4" w:rsidP="00E7499B">
            <w:pPr>
              <w:pStyle w:val="TAL"/>
              <w:rPr>
                <w:rFonts w:eastAsia="Yu Mincho"/>
              </w:rPr>
            </w:pPr>
            <w:r w:rsidRPr="00E67E0D">
              <w:rPr>
                <w:rFonts w:eastAsia="Yu Mincho"/>
              </w:rPr>
              <w:t>UP Transport Layer Information</w:t>
            </w:r>
          </w:p>
          <w:p w14:paraId="6B9CEE62" w14:textId="77777777" w:rsidR="006A1CE4" w:rsidRPr="00E67E0D" w:rsidRDefault="006A1CE4" w:rsidP="00E7499B">
            <w:pPr>
              <w:pStyle w:val="TAL"/>
              <w:rPr>
                <w:lang w:eastAsia="ja-JP"/>
              </w:rPr>
            </w:pPr>
            <w:r w:rsidRPr="00E67E0D">
              <w:rPr>
                <w:rFonts w:eastAsia="Yu Mincho"/>
              </w:rPr>
              <w:t>9.3.2.2</w:t>
            </w:r>
          </w:p>
        </w:tc>
        <w:tc>
          <w:tcPr>
            <w:tcW w:w="2880" w:type="dxa"/>
            <w:tcPrChange w:id="5824" w:author="Issam" w:date="2019-02-12T23:38:00Z">
              <w:tcPr>
                <w:tcW w:w="2880" w:type="dxa"/>
                <w:gridSpan w:val="2"/>
              </w:tcPr>
            </w:tcPrChange>
          </w:tcPr>
          <w:p w14:paraId="7E7222F4" w14:textId="77777777" w:rsidR="006A1CE4" w:rsidRPr="00E67E0D" w:rsidRDefault="006A1CE4" w:rsidP="00E7499B">
            <w:pPr>
              <w:pStyle w:val="TAL"/>
              <w:rPr>
                <w:lang w:eastAsia="ja-JP"/>
              </w:rPr>
            </w:pPr>
            <w:r w:rsidRPr="00E67E0D">
              <w:rPr>
                <w:lang w:eastAsia="ja-JP"/>
              </w:rPr>
              <w:t>NG-RAN node endpoint of the NG-U transport bearer, for delivery of DL PDUs.</w:t>
            </w:r>
          </w:p>
        </w:tc>
      </w:tr>
      <w:tr w:rsidR="006A1CE4" w:rsidRPr="00E67E0D" w14:paraId="7DC008CD" w14:textId="77777777" w:rsidTr="00E7499B">
        <w:trPr>
          <w:ins w:id="5825" w:author="Issam" w:date="2019-02-12T23:38:00Z"/>
        </w:trPr>
        <w:tc>
          <w:tcPr>
            <w:tcW w:w="2448" w:type="dxa"/>
          </w:tcPr>
          <w:p w14:paraId="3F9E79B7" w14:textId="77777777" w:rsidR="006A1CE4" w:rsidRPr="00E67E0D" w:rsidRDefault="006A1CE4" w:rsidP="00E7499B">
            <w:pPr>
              <w:pStyle w:val="TAL"/>
              <w:ind w:left="-18"/>
              <w:rPr>
                <w:ins w:id="5826" w:author="Issam" w:date="2019-02-12T23:38:00Z"/>
                <w:rFonts w:eastAsia="Yu Mincho"/>
              </w:rPr>
            </w:pPr>
            <w:ins w:id="5827" w:author="Issam" w:date="2019-02-12T23:38:00Z">
              <w:r w:rsidRPr="00E67E0D">
                <w:rPr>
                  <w:rFonts w:eastAsia="Yu Mincho"/>
                </w:rPr>
                <w:t>DL NG-U TNL Information Reused</w:t>
              </w:r>
            </w:ins>
          </w:p>
        </w:tc>
        <w:tc>
          <w:tcPr>
            <w:tcW w:w="1080" w:type="dxa"/>
          </w:tcPr>
          <w:p w14:paraId="3DB04AC1" w14:textId="77777777" w:rsidR="006A1CE4" w:rsidRPr="00E67E0D" w:rsidRDefault="006A1CE4" w:rsidP="00E7499B">
            <w:pPr>
              <w:pStyle w:val="TAL"/>
              <w:rPr>
                <w:ins w:id="5828" w:author="Issam" w:date="2019-02-12T23:38:00Z"/>
              </w:rPr>
            </w:pPr>
            <w:ins w:id="5829" w:author="Issam" w:date="2019-02-12T23:38:00Z">
              <w:r w:rsidRPr="00E67E0D">
                <w:t>O</w:t>
              </w:r>
            </w:ins>
          </w:p>
        </w:tc>
        <w:tc>
          <w:tcPr>
            <w:tcW w:w="1440" w:type="dxa"/>
          </w:tcPr>
          <w:p w14:paraId="2F30AFD2" w14:textId="77777777" w:rsidR="006A1CE4" w:rsidRPr="00E67E0D" w:rsidRDefault="006A1CE4" w:rsidP="00E7499B">
            <w:pPr>
              <w:pStyle w:val="TAL"/>
              <w:rPr>
                <w:ins w:id="5830" w:author="Issam" w:date="2019-02-12T23:38:00Z"/>
                <w:i/>
                <w:lang w:eastAsia="ja-JP"/>
              </w:rPr>
            </w:pPr>
          </w:p>
        </w:tc>
        <w:tc>
          <w:tcPr>
            <w:tcW w:w="1872" w:type="dxa"/>
          </w:tcPr>
          <w:p w14:paraId="79D5DFBB" w14:textId="77777777" w:rsidR="006A1CE4" w:rsidRPr="00E67E0D" w:rsidRDefault="006A1CE4" w:rsidP="00E7499B">
            <w:pPr>
              <w:pStyle w:val="TAL"/>
              <w:rPr>
                <w:ins w:id="5831" w:author="Issam" w:date="2019-02-12T23:38:00Z"/>
                <w:rFonts w:eastAsia="Yu Mincho"/>
              </w:rPr>
            </w:pPr>
            <w:ins w:id="5832" w:author="Issam" w:date="2019-02-12T23:38:00Z">
              <w:r w:rsidRPr="00E67E0D">
                <w:rPr>
                  <w:rFonts w:eastAsia="Yu Mincho"/>
                </w:rPr>
                <w:t>ENUMERATED (true, …)</w:t>
              </w:r>
            </w:ins>
          </w:p>
        </w:tc>
        <w:tc>
          <w:tcPr>
            <w:tcW w:w="2880" w:type="dxa"/>
          </w:tcPr>
          <w:p w14:paraId="1CF4FDF9" w14:textId="77777777" w:rsidR="006A1CE4" w:rsidRPr="00E67E0D" w:rsidRDefault="006A1CE4" w:rsidP="00E7499B">
            <w:pPr>
              <w:pStyle w:val="TAL"/>
              <w:rPr>
                <w:ins w:id="5833" w:author="Issam" w:date="2019-02-12T23:38:00Z"/>
                <w:lang w:eastAsia="ja-JP"/>
              </w:rPr>
            </w:pPr>
            <w:ins w:id="5834" w:author="Issam" w:date="2019-02-12T23:38:00Z">
              <w:r w:rsidRPr="00E67E0D">
                <w:rPr>
                  <w:lang w:eastAsia="ja-JP"/>
                </w:rPr>
                <w:t>Indicates that DL NG-U TNL Information has been reused.</w:t>
              </w:r>
            </w:ins>
          </w:p>
        </w:tc>
      </w:tr>
      <w:tr w:rsidR="006A1CE4" w:rsidRPr="00E67E0D" w14:paraId="343417B7" w14:textId="77777777" w:rsidTr="00E7499B">
        <w:tblPrEx>
          <w:tblPrExChange w:id="5835" w:author="Issam" w:date="2019-02-12T23:38:00Z">
            <w:tblPrEx>
              <w:tblCellMar>
                <w:top w:w="0" w:type="dxa"/>
                <w:bottom w:w="0" w:type="dxa"/>
              </w:tblCellMar>
            </w:tblPrEx>
          </w:tblPrExChange>
        </w:tblPrEx>
        <w:trPr>
          <w:trPrChange w:id="5836" w:author="Issam" w:date="2019-02-12T23:38:00Z">
            <w:trPr>
              <w:gridAfter w:val="0"/>
            </w:trPr>
          </w:trPrChange>
        </w:trPr>
        <w:tc>
          <w:tcPr>
            <w:tcW w:w="2448" w:type="dxa"/>
            <w:tcPrChange w:id="5837" w:author="Issam" w:date="2019-02-12T23:38:00Z">
              <w:tcPr>
                <w:tcW w:w="2448" w:type="dxa"/>
                <w:gridSpan w:val="2"/>
              </w:tcPr>
            </w:tcPrChange>
          </w:tcPr>
          <w:p w14:paraId="4B1EAE63" w14:textId="77777777" w:rsidR="006A1CE4" w:rsidRPr="00E67E0D" w:rsidRDefault="006A1CE4" w:rsidP="00E7499B">
            <w:pPr>
              <w:pStyle w:val="TAL"/>
              <w:ind w:left="-18"/>
              <w:rPr>
                <w:rFonts w:eastAsia="Yu Mincho"/>
              </w:rPr>
            </w:pPr>
            <w:r w:rsidRPr="00E67E0D">
              <w:rPr>
                <w:rFonts w:eastAsia="Yu Mincho"/>
              </w:rPr>
              <w:t>User Plane Security Information</w:t>
            </w:r>
          </w:p>
        </w:tc>
        <w:tc>
          <w:tcPr>
            <w:tcW w:w="1080" w:type="dxa"/>
            <w:tcPrChange w:id="5838" w:author="Issam" w:date="2019-02-12T23:38:00Z">
              <w:tcPr>
                <w:tcW w:w="1080" w:type="dxa"/>
                <w:gridSpan w:val="2"/>
              </w:tcPr>
            </w:tcPrChange>
          </w:tcPr>
          <w:p w14:paraId="7314E700" w14:textId="77777777" w:rsidR="006A1CE4" w:rsidRPr="00E67E0D" w:rsidRDefault="006A1CE4" w:rsidP="00E7499B">
            <w:pPr>
              <w:pStyle w:val="TAL"/>
            </w:pPr>
            <w:r w:rsidRPr="00E67E0D">
              <w:t>O</w:t>
            </w:r>
          </w:p>
        </w:tc>
        <w:tc>
          <w:tcPr>
            <w:tcW w:w="1440" w:type="dxa"/>
            <w:tcPrChange w:id="5839" w:author="Issam" w:date="2019-02-12T23:38:00Z">
              <w:tcPr>
                <w:tcW w:w="1440" w:type="dxa"/>
                <w:gridSpan w:val="2"/>
              </w:tcPr>
            </w:tcPrChange>
          </w:tcPr>
          <w:p w14:paraId="03EEDF71" w14:textId="77777777" w:rsidR="006A1CE4" w:rsidRPr="00E67E0D" w:rsidRDefault="006A1CE4" w:rsidP="00E7499B">
            <w:pPr>
              <w:pStyle w:val="TAL"/>
              <w:rPr>
                <w:i/>
                <w:lang w:eastAsia="ja-JP"/>
              </w:rPr>
            </w:pPr>
          </w:p>
        </w:tc>
        <w:tc>
          <w:tcPr>
            <w:tcW w:w="1872" w:type="dxa"/>
            <w:tcPrChange w:id="5840" w:author="Issam" w:date="2019-02-12T23:38:00Z">
              <w:tcPr>
                <w:tcW w:w="1872" w:type="dxa"/>
                <w:gridSpan w:val="2"/>
              </w:tcPr>
            </w:tcPrChange>
          </w:tcPr>
          <w:p w14:paraId="7DFEB003" w14:textId="77777777" w:rsidR="006A1CE4" w:rsidRPr="00E67E0D" w:rsidRDefault="006A1CE4" w:rsidP="00E7499B">
            <w:pPr>
              <w:pStyle w:val="TAL"/>
              <w:rPr>
                <w:rFonts w:eastAsia="Yu Mincho"/>
              </w:rPr>
            </w:pPr>
            <w:r w:rsidRPr="00E67E0D">
              <w:rPr>
                <w:rFonts w:eastAsia="Yu Mincho"/>
              </w:rPr>
              <w:t>9.3.1.60</w:t>
            </w:r>
          </w:p>
        </w:tc>
        <w:tc>
          <w:tcPr>
            <w:tcW w:w="2880" w:type="dxa"/>
            <w:tcPrChange w:id="5841" w:author="Issam" w:date="2019-02-12T23:38:00Z">
              <w:tcPr>
                <w:tcW w:w="2880" w:type="dxa"/>
                <w:gridSpan w:val="2"/>
              </w:tcPr>
            </w:tcPrChange>
          </w:tcPr>
          <w:p w14:paraId="2EB36B9C" w14:textId="77777777" w:rsidR="006A1CE4" w:rsidRPr="00E67E0D" w:rsidRDefault="006A1CE4" w:rsidP="00E7499B">
            <w:pPr>
              <w:pStyle w:val="TAL"/>
              <w:rPr>
                <w:lang w:eastAsia="ja-JP"/>
              </w:rPr>
            </w:pPr>
          </w:p>
        </w:tc>
      </w:tr>
      <w:tr w:rsidR="006A1CE4" w:rsidRPr="00E67E0D" w14:paraId="34C3D234" w14:textId="77777777" w:rsidTr="00E7499B">
        <w:tblPrEx>
          <w:tblPrExChange w:id="5842" w:author="Issam" w:date="2019-02-12T23:38:00Z">
            <w:tblPrEx>
              <w:tblCellMar>
                <w:top w:w="0" w:type="dxa"/>
                <w:bottom w:w="0" w:type="dxa"/>
              </w:tblCellMar>
            </w:tblPrEx>
          </w:tblPrExChange>
        </w:tblPrEx>
        <w:trPr>
          <w:trPrChange w:id="5843" w:author="Issam" w:date="2019-02-12T23:38:00Z">
            <w:trPr>
              <w:gridAfter w:val="0"/>
            </w:trPr>
          </w:trPrChange>
        </w:trPr>
        <w:tc>
          <w:tcPr>
            <w:tcW w:w="2448" w:type="dxa"/>
            <w:tcPrChange w:id="5844" w:author="Issam" w:date="2019-02-12T23:38:00Z">
              <w:tcPr>
                <w:tcW w:w="2448" w:type="dxa"/>
                <w:gridSpan w:val="2"/>
              </w:tcPr>
            </w:tcPrChange>
          </w:tcPr>
          <w:p w14:paraId="4D7E8B5D" w14:textId="77777777" w:rsidR="006A1CE4" w:rsidRPr="00E67E0D" w:rsidRDefault="006A1CE4" w:rsidP="00E7499B">
            <w:pPr>
              <w:pStyle w:val="TAL"/>
              <w:ind w:left="-18"/>
              <w:rPr>
                <w:rFonts w:eastAsia="Yu Mincho"/>
                <w:b/>
              </w:rPr>
            </w:pPr>
            <w:r w:rsidRPr="00E67E0D">
              <w:rPr>
                <w:rFonts w:eastAsia="Yu Mincho"/>
                <w:b/>
              </w:rPr>
              <w:t>QoS Flow Accepted List</w:t>
            </w:r>
          </w:p>
        </w:tc>
        <w:tc>
          <w:tcPr>
            <w:tcW w:w="1080" w:type="dxa"/>
            <w:tcPrChange w:id="5845" w:author="Issam" w:date="2019-02-12T23:38:00Z">
              <w:tcPr>
                <w:tcW w:w="1080" w:type="dxa"/>
                <w:gridSpan w:val="2"/>
              </w:tcPr>
            </w:tcPrChange>
          </w:tcPr>
          <w:p w14:paraId="0AB55E5B" w14:textId="77777777" w:rsidR="006A1CE4" w:rsidRPr="00E67E0D" w:rsidRDefault="006A1CE4" w:rsidP="00E7499B">
            <w:pPr>
              <w:pStyle w:val="TAL"/>
            </w:pPr>
          </w:p>
        </w:tc>
        <w:tc>
          <w:tcPr>
            <w:tcW w:w="1440" w:type="dxa"/>
            <w:tcPrChange w:id="5846" w:author="Issam" w:date="2019-02-12T23:38:00Z">
              <w:tcPr>
                <w:tcW w:w="1440" w:type="dxa"/>
                <w:gridSpan w:val="2"/>
              </w:tcPr>
            </w:tcPrChange>
          </w:tcPr>
          <w:p w14:paraId="6AF18E4A" w14:textId="77777777" w:rsidR="006A1CE4" w:rsidRPr="00E67E0D" w:rsidRDefault="006A1CE4" w:rsidP="00E7499B">
            <w:pPr>
              <w:pStyle w:val="TAL"/>
              <w:rPr>
                <w:i/>
                <w:lang w:eastAsia="ja-JP"/>
              </w:rPr>
            </w:pPr>
            <w:r w:rsidRPr="00E67E0D">
              <w:rPr>
                <w:i/>
                <w:lang w:eastAsia="ja-JP"/>
              </w:rPr>
              <w:t>1</w:t>
            </w:r>
          </w:p>
        </w:tc>
        <w:tc>
          <w:tcPr>
            <w:tcW w:w="1872" w:type="dxa"/>
            <w:tcPrChange w:id="5847" w:author="Issam" w:date="2019-02-12T23:38:00Z">
              <w:tcPr>
                <w:tcW w:w="1872" w:type="dxa"/>
                <w:gridSpan w:val="2"/>
              </w:tcPr>
            </w:tcPrChange>
          </w:tcPr>
          <w:p w14:paraId="4FECA6CA" w14:textId="77777777" w:rsidR="006A1CE4" w:rsidRPr="00E67E0D" w:rsidRDefault="006A1CE4" w:rsidP="00E7499B">
            <w:pPr>
              <w:pStyle w:val="TAL"/>
              <w:rPr>
                <w:rFonts w:eastAsia="Yu Mincho"/>
              </w:rPr>
            </w:pPr>
          </w:p>
        </w:tc>
        <w:tc>
          <w:tcPr>
            <w:tcW w:w="2880" w:type="dxa"/>
            <w:tcPrChange w:id="5848" w:author="Issam" w:date="2019-02-12T23:38:00Z">
              <w:tcPr>
                <w:tcW w:w="2880" w:type="dxa"/>
                <w:gridSpan w:val="2"/>
              </w:tcPr>
            </w:tcPrChange>
          </w:tcPr>
          <w:p w14:paraId="44C7819A" w14:textId="77777777" w:rsidR="006A1CE4" w:rsidRPr="00E67E0D" w:rsidRDefault="006A1CE4" w:rsidP="00E7499B">
            <w:pPr>
              <w:pStyle w:val="TAL"/>
              <w:rPr>
                <w:lang w:eastAsia="ja-JP"/>
              </w:rPr>
            </w:pPr>
          </w:p>
        </w:tc>
      </w:tr>
      <w:tr w:rsidR="006A1CE4" w:rsidRPr="00E67E0D" w14:paraId="0728752B" w14:textId="77777777" w:rsidTr="00E7499B">
        <w:tblPrEx>
          <w:tblPrExChange w:id="5849" w:author="Issam" w:date="2019-02-12T23:38:00Z">
            <w:tblPrEx>
              <w:tblCellMar>
                <w:top w:w="0" w:type="dxa"/>
                <w:bottom w:w="0" w:type="dxa"/>
              </w:tblCellMar>
            </w:tblPrEx>
          </w:tblPrExChange>
        </w:tblPrEx>
        <w:trPr>
          <w:trPrChange w:id="5850" w:author="Issam" w:date="2019-02-12T23:38:00Z">
            <w:trPr>
              <w:gridAfter w:val="0"/>
            </w:trPr>
          </w:trPrChange>
        </w:trPr>
        <w:tc>
          <w:tcPr>
            <w:tcW w:w="2448" w:type="dxa"/>
            <w:tcPrChange w:id="5851" w:author="Issam" w:date="2019-02-12T23:38:00Z">
              <w:tcPr>
                <w:tcW w:w="2448" w:type="dxa"/>
                <w:gridSpan w:val="2"/>
              </w:tcPr>
            </w:tcPrChange>
          </w:tcPr>
          <w:p w14:paraId="5763E5E3" w14:textId="77777777" w:rsidR="006A1CE4" w:rsidRPr="00E67E0D" w:rsidRDefault="006A1CE4" w:rsidP="00E7499B">
            <w:pPr>
              <w:pStyle w:val="TAL"/>
              <w:ind w:left="75"/>
              <w:rPr>
                <w:rFonts w:eastAsia="Yu Mincho"/>
                <w:b/>
              </w:rPr>
            </w:pPr>
            <w:r w:rsidRPr="00E67E0D">
              <w:rPr>
                <w:rFonts w:eastAsia="Yu Mincho"/>
                <w:b/>
              </w:rPr>
              <w:t>&gt;QoS Flow Accepted Item</w:t>
            </w:r>
          </w:p>
        </w:tc>
        <w:tc>
          <w:tcPr>
            <w:tcW w:w="1080" w:type="dxa"/>
            <w:tcPrChange w:id="5852" w:author="Issam" w:date="2019-02-12T23:38:00Z">
              <w:tcPr>
                <w:tcW w:w="1080" w:type="dxa"/>
                <w:gridSpan w:val="2"/>
              </w:tcPr>
            </w:tcPrChange>
          </w:tcPr>
          <w:p w14:paraId="2E771CDE" w14:textId="77777777" w:rsidR="006A1CE4" w:rsidRPr="00E67E0D" w:rsidRDefault="006A1CE4" w:rsidP="00E7499B">
            <w:pPr>
              <w:pStyle w:val="TAL"/>
            </w:pPr>
          </w:p>
        </w:tc>
        <w:tc>
          <w:tcPr>
            <w:tcW w:w="1440" w:type="dxa"/>
            <w:tcPrChange w:id="5853" w:author="Issam" w:date="2019-02-12T23:38:00Z">
              <w:tcPr>
                <w:tcW w:w="1440" w:type="dxa"/>
                <w:gridSpan w:val="2"/>
              </w:tcPr>
            </w:tcPrChange>
          </w:tcPr>
          <w:p w14:paraId="2A9B3D9A" w14:textId="77777777" w:rsidR="006A1CE4" w:rsidRPr="00E67E0D" w:rsidRDefault="006A1CE4" w:rsidP="00E7499B">
            <w:pPr>
              <w:pStyle w:val="TAL"/>
              <w:rPr>
                <w:i/>
                <w:lang w:eastAsia="ja-JP"/>
              </w:rPr>
            </w:pPr>
            <w:r w:rsidRPr="00E67E0D">
              <w:rPr>
                <w:i/>
                <w:lang w:eastAsia="ja-JP"/>
              </w:rPr>
              <w:t>1..&lt;maxnoofQoSFlows&gt;</w:t>
            </w:r>
          </w:p>
        </w:tc>
        <w:tc>
          <w:tcPr>
            <w:tcW w:w="1872" w:type="dxa"/>
            <w:tcPrChange w:id="5854" w:author="Issam" w:date="2019-02-12T23:38:00Z">
              <w:tcPr>
                <w:tcW w:w="1872" w:type="dxa"/>
                <w:gridSpan w:val="2"/>
              </w:tcPr>
            </w:tcPrChange>
          </w:tcPr>
          <w:p w14:paraId="20970554" w14:textId="77777777" w:rsidR="006A1CE4" w:rsidRPr="00E67E0D" w:rsidRDefault="006A1CE4" w:rsidP="00E7499B">
            <w:pPr>
              <w:pStyle w:val="TAL"/>
              <w:rPr>
                <w:rFonts w:eastAsia="Yu Mincho"/>
              </w:rPr>
            </w:pPr>
          </w:p>
        </w:tc>
        <w:tc>
          <w:tcPr>
            <w:tcW w:w="2880" w:type="dxa"/>
            <w:tcPrChange w:id="5855" w:author="Issam" w:date="2019-02-12T23:38:00Z">
              <w:tcPr>
                <w:tcW w:w="2880" w:type="dxa"/>
                <w:gridSpan w:val="2"/>
              </w:tcPr>
            </w:tcPrChange>
          </w:tcPr>
          <w:p w14:paraId="5CB42CD3" w14:textId="77777777" w:rsidR="006A1CE4" w:rsidRPr="00E67E0D" w:rsidRDefault="006A1CE4" w:rsidP="00E7499B">
            <w:pPr>
              <w:pStyle w:val="TAL"/>
              <w:rPr>
                <w:lang w:eastAsia="ja-JP"/>
              </w:rPr>
            </w:pPr>
          </w:p>
        </w:tc>
      </w:tr>
      <w:tr w:rsidR="006A1CE4" w:rsidRPr="00E67E0D" w14:paraId="7E9D89F0" w14:textId="77777777" w:rsidTr="00E7499B">
        <w:tblPrEx>
          <w:tblPrExChange w:id="5856" w:author="Issam" w:date="2019-02-12T23:38:00Z">
            <w:tblPrEx>
              <w:tblCellMar>
                <w:top w:w="0" w:type="dxa"/>
                <w:bottom w:w="0" w:type="dxa"/>
              </w:tblCellMar>
            </w:tblPrEx>
          </w:tblPrExChange>
        </w:tblPrEx>
        <w:trPr>
          <w:trPrChange w:id="5857" w:author="Issam" w:date="2019-02-12T23:38:00Z">
            <w:trPr>
              <w:gridAfter w:val="0"/>
            </w:trPr>
          </w:trPrChange>
        </w:trPr>
        <w:tc>
          <w:tcPr>
            <w:tcW w:w="2448" w:type="dxa"/>
            <w:tcPrChange w:id="5858" w:author="Issam" w:date="2019-02-12T23:38:00Z">
              <w:tcPr>
                <w:tcW w:w="2448" w:type="dxa"/>
                <w:gridSpan w:val="2"/>
              </w:tcPr>
            </w:tcPrChange>
          </w:tcPr>
          <w:p w14:paraId="3623B648" w14:textId="4F80AAA4" w:rsidR="006A1CE4" w:rsidRPr="00E67E0D" w:rsidRDefault="006A1CE4" w:rsidP="00E7499B">
            <w:pPr>
              <w:pStyle w:val="TAL"/>
              <w:ind w:left="165"/>
              <w:rPr>
                <w:rFonts w:eastAsia="Yu Mincho"/>
              </w:rPr>
            </w:pPr>
            <w:r w:rsidRPr="00E67E0D">
              <w:rPr>
                <w:rFonts w:eastAsia="Yu Mincho"/>
              </w:rPr>
              <w:t xml:space="preserve">&gt;&gt;QoS Flow </w:t>
            </w:r>
            <w:del w:id="5859" w:author="Issam" w:date="2019-02-12T23:38:00Z">
              <w:r w:rsidR="00AE297A" w:rsidRPr="00FF6A95">
                <w:rPr>
                  <w:rFonts w:eastAsia="Yu Mincho"/>
                </w:rPr>
                <w:delText>Indicator</w:delText>
              </w:r>
            </w:del>
            <w:ins w:id="5860" w:author="Issam" w:date="2019-02-12T23:38:00Z">
              <w:r w:rsidRPr="00E67E0D">
                <w:rPr>
                  <w:lang w:eastAsia="ja-JP"/>
                </w:rPr>
                <w:t>Identifier</w:t>
              </w:r>
            </w:ins>
          </w:p>
        </w:tc>
        <w:tc>
          <w:tcPr>
            <w:tcW w:w="1080" w:type="dxa"/>
            <w:tcPrChange w:id="5861" w:author="Issam" w:date="2019-02-12T23:38:00Z">
              <w:tcPr>
                <w:tcW w:w="1080" w:type="dxa"/>
                <w:gridSpan w:val="2"/>
              </w:tcPr>
            </w:tcPrChange>
          </w:tcPr>
          <w:p w14:paraId="1314C2D3" w14:textId="77777777" w:rsidR="006A1CE4" w:rsidRPr="00E67E0D" w:rsidRDefault="006A1CE4" w:rsidP="00E7499B">
            <w:pPr>
              <w:pStyle w:val="TAL"/>
            </w:pPr>
            <w:r w:rsidRPr="00E67E0D">
              <w:t>M</w:t>
            </w:r>
          </w:p>
        </w:tc>
        <w:tc>
          <w:tcPr>
            <w:tcW w:w="1440" w:type="dxa"/>
            <w:tcPrChange w:id="5862" w:author="Issam" w:date="2019-02-12T23:38:00Z">
              <w:tcPr>
                <w:tcW w:w="1440" w:type="dxa"/>
                <w:gridSpan w:val="2"/>
              </w:tcPr>
            </w:tcPrChange>
          </w:tcPr>
          <w:p w14:paraId="1E82C3E3" w14:textId="77777777" w:rsidR="006A1CE4" w:rsidRPr="00E67E0D" w:rsidRDefault="006A1CE4" w:rsidP="00E7499B">
            <w:pPr>
              <w:pStyle w:val="TAL"/>
              <w:rPr>
                <w:i/>
                <w:lang w:eastAsia="ja-JP"/>
              </w:rPr>
            </w:pPr>
          </w:p>
        </w:tc>
        <w:tc>
          <w:tcPr>
            <w:tcW w:w="1872" w:type="dxa"/>
            <w:tcPrChange w:id="5863" w:author="Issam" w:date="2019-02-12T23:38:00Z">
              <w:tcPr>
                <w:tcW w:w="1872" w:type="dxa"/>
                <w:gridSpan w:val="2"/>
              </w:tcPr>
            </w:tcPrChange>
          </w:tcPr>
          <w:p w14:paraId="19A1ADE3" w14:textId="77777777" w:rsidR="006A1CE4" w:rsidRPr="00E67E0D" w:rsidRDefault="006A1CE4" w:rsidP="00E7499B">
            <w:pPr>
              <w:pStyle w:val="TAL"/>
              <w:rPr>
                <w:rFonts w:eastAsia="Yu Mincho"/>
              </w:rPr>
            </w:pPr>
            <w:r w:rsidRPr="00E67E0D">
              <w:rPr>
                <w:rFonts w:eastAsia="Yu Mincho"/>
              </w:rPr>
              <w:t>9.3.1.51</w:t>
            </w:r>
          </w:p>
        </w:tc>
        <w:tc>
          <w:tcPr>
            <w:tcW w:w="2880" w:type="dxa"/>
            <w:tcPrChange w:id="5864" w:author="Issam" w:date="2019-02-12T23:38:00Z">
              <w:tcPr>
                <w:tcW w:w="2880" w:type="dxa"/>
                <w:gridSpan w:val="2"/>
              </w:tcPr>
            </w:tcPrChange>
          </w:tcPr>
          <w:p w14:paraId="6A98AFCF" w14:textId="77777777" w:rsidR="006A1CE4" w:rsidRPr="00E67E0D" w:rsidRDefault="006A1CE4" w:rsidP="00E7499B">
            <w:pPr>
              <w:pStyle w:val="TAL"/>
              <w:rPr>
                <w:lang w:eastAsia="ja-JP"/>
              </w:rPr>
            </w:pPr>
          </w:p>
        </w:tc>
      </w:tr>
    </w:tbl>
    <w:p w14:paraId="7CC1B20C" w14:textId="77777777" w:rsidR="006A1CE4" w:rsidRPr="00E67E0D" w:rsidRDefault="006A1CE4" w:rsidP="00E7499B">
      <w:pPr>
        <w:rPr>
          <w:rFonts w:eastAsia="Yu Mincho"/>
        </w:rPr>
      </w:pP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5865" w:author="Issam" w:date="2019-02-12T23:38:00Z">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3528"/>
        <w:gridCol w:w="6192"/>
        <w:tblGridChange w:id="5866">
          <w:tblGrid>
            <w:gridCol w:w="3528"/>
            <w:gridCol w:w="6192"/>
          </w:tblGrid>
        </w:tblGridChange>
      </w:tblGrid>
      <w:tr w:rsidR="006A1CE4" w:rsidRPr="00E67E0D" w14:paraId="3EB61755" w14:textId="77777777" w:rsidTr="00E7499B">
        <w:tblPrEx>
          <w:tblPrExChange w:id="5867" w:author="Issam" w:date="2019-02-12T23:38:00Z">
            <w:tblPrEx>
              <w:tblCellMar>
                <w:top w:w="0" w:type="dxa"/>
                <w:bottom w:w="0" w:type="dxa"/>
              </w:tblCellMar>
            </w:tblPrEx>
          </w:tblPrExChange>
        </w:tblPrEx>
        <w:tc>
          <w:tcPr>
            <w:tcW w:w="3528" w:type="dxa"/>
            <w:tcPrChange w:id="5868" w:author="Issam" w:date="2019-02-12T23:38:00Z">
              <w:tcPr>
                <w:tcW w:w="3528" w:type="dxa"/>
              </w:tcPr>
            </w:tcPrChange>
          </w:tcPr>
          <w:p w14:paraId="2DD86BEC"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Change w:id="5869" w:author="Issam" w:date="2019-02-12T23:38:00Z">
              <w:tcPr>
                <w:tcW w:w="6192" w:type="dxa"/>
              </w:tcPr>
            </w:tcPrChange>
          </w:tcPr>
          <w:p w14:paraId="62B1166C"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499B32F9" w14:textId="77777777" w:rsidTr="00E7499B">
        <w:tblPrEx>
          <w:tblPrExChange w:id="5870" w:author="Issam" w:date="2019-02-12T23:38:00Z">
            <w:tblPrEx>
              <w:tblCellMar>
                <w:top w:w="0" w:type="dxa"/>
                <w:bottom w:w="0" w:type="dxa"/>
              </w:tblCellMar>
            </w:tblPrEx>
          </w:tblPrExChange>
        </w:tblPrEx>
        <w:tc>
          <w:tcPr>
            <w:tcW w:w="3528" w:type="dxa"/>
            <w:tcPrChange w:id="5871" w:author="Issam" w:date="2019-02-12T23:38:00Z">
              <w:tcPr>
                <w:tcW w:w="3528" w:type="dxa"/>
              </w:tcPr>
            </w:tcPrChange>
          </w:tcPr>
          <w:p w14:paraId="6AA9F982" w14:textId="77777777" w:rsidR="006A1CE4" w:rsidRPr="00E67E0D" w:rsidRDefault="006A1CE4" w:rsidP="00E7499B">
            <w:pPr>
              <w:pStyle w:val="TAL"/>
              <w:rPr>
                <w:lang w:eastAsia="ja-JP"/>
              </w:rPr>
            </w:pPr>
            <w:r w:rsidRPr="00E67E0D">
              <w:rPr>
                <w:lang w:eastAsia="ja-JP"/>
              </w:rPr>
              <w:t>maxnoof</w:t>
            </w:r>
            <w:r w:rsidRPr="00E67E0D">
              <w:rPr>
                <w:rFonts w:eastAsia="SimSun" w:hint="eastAsia"/>
                <w:lang w:eastAsia="zh-CN"/>
              </w:rPr>
              <w:t>QoSFlows</w:t>
            </w:r>
          </w:p>
        </w:tc>
        <w:tc>
          <w:tcPr>
            <w:tcW w:w="6192" w:type="dxa"/>
            <w:tcPrChange w:id="5872" w:author="Issam" w:date="2019-02-12T23:38:00Z">
              <w:tcPr>
                <w:tcW w:w="6192" w:type="dxa"/>
              </w:tcPr>
            </w:tcPrChange>
          </w:tcPr>
          <w:p w14:paraId="15D5E412" w14:textId="77777777" w:rsidR="006A1CE4" w:rsidRPr="00E67E0D" w:rsidRDefault="006A1CE4" w:rsidP="00E7499B">
            <w:pPr>
              <w:pStyle w:val="TAL"/>
              <w:rPr>
                <w:lang w:eastAsia="ja-JP"/>
              </w:rPr>
            </w:pPr>
            <w:r w:rsidRPr="00E67E0D">
              <w:rPr>
                <w:lang w:eastAsia="ja-JP"/>
              </w:rPr>
              <w:t xml:space="preserve">Maximum no. of </w:t>
            </w:r>
            <w:r w:rsidRPr="00E67E0D">
              <w:rPr>
                <w:rFonts w:eastAsia="SimSun" w:hint="eastAsia"/>
                <w:lang w:eastAsia="zh-CN"/>
              </w:rPr>
              <w:t>QoS flow</w:t>
            </w:r>
            <w:r w:rsidRPr="00E67E0D">
              <w:rPr>
                <w:rFonts w:eastAsia="SimSun"/>
                <w:lang w:eastAsia="zh-CN"/>
              </w:rPr>
              <w:t>s</w:t>
            </w:r>
            <w:r w:rsidRPr="00E67E0D">
              <w:rPr>
                <w:lang w:eastAsia="ja-JP"/>
              </w:rPr>
              <w:t xml:space="preserve"> allowed </w:t>
            </w:r>
            <w:r w:rsidRPr="00E67E0D">
              <w:rPr>
                <w:rFonts w:eastAsia="SimSun" w:hint="eastAsia"/>
                <w:lang w:eastAsia="zh-CN"/>
              </w:rPr>
              <w:t xml:space="preserve">within </w:t>
            </w:r>
            <w:r w:rsidRPr="00E67E0D">
              <w:rPr>
                <w:lang w:eastAsia="ja-JP"/>
              </w:rPr>
              <w:t xml:space="preserve">one </w:t>
            </w:r>
            <w:r w:rsidRPr="00E67E0D">
              <w:rPr>
                <w:rFonts w:eastAsia="SimSun" w:hint="eastAsia"/>
                <w:lang w:eastAsia="zh-CN"/>
              </w:rPr>
              <w:t>PDU session</w:t>
            </w:r>
            <w:r w:rsidRPr="00E67E0D">
              <w:rPr>
                <w:lang w:eastAsia="ja-JP"/>
              </w:rPr>
              <w:t xml:space="preserve">. Value is </w:t>
            </w:r>
            <w:r w:rsidRPr="00E67E0D">
              <w:rPr>
                <w:rFonts w:eastAsia="SimSun"/>
                <w:lang w:eastAsia="zh-CN"/>
              </w:rPr>
              <w:t>64</w:t>
            </w:r>
            <w:r w:rsidRPr="00E67E0D">
              <w:rPr>
                <w:lang w:eastAsia="ja-JP"/>
              </w:rPr>
              <w:t>.</w:t>
            </w:r>
          </w:p>
        </w:tc>
      </w:tr>
    </w:tbl>
    <w:p w14:paraId="61FF4948" w14:textId="77777777" w:rsidR="006A1CE4" w:rsidRPr="00E67E0D" w:rsidRDefault="006A1CE4" w:rsidP="00E7499B">
      <w:pPr>
        <w:rPr>
          <w:rFonts w:eastAsia="Yu Mincho"/>
        </w:rPr>
      </w:pPr>
    </w:p>
    <w:p w14:paraId="19AB2C4B" w14:textId="77777777" w:rsidR="006A1CE4" w:rsidRPr="00E67E0D" w:rsidRDefault="006A1CE4" w:rsidP="00E7499B">
      <w:pPr>
        <w:pStyle w:val="4"/>
      </w:pPr>
      <w:bookmarkStart w:id="5873" w:name="_Toc534720695"/>
      <w:bookmarkStart w:id="5874" w:name="_Toc525567701"/>
      <w:r w:rsidRPr="00E67E0D">
        <w:t>9.3.4.9</w:t>
      </w:r>
      <w:r w:rsidRPr="00E67E0D">
        <w:tab/>
        <w:t>Path Switch Request Acknowledge Transfer</w:t>
      </w:r>
      <w:bookmarkEnd w:id="5873"/>
      <w:bookmarkEnd w:id="5874"/>
    </w:p>
    <w:p w14:paraId="56CF0A9E" w14:textId="77777777" w:rsidR="006A1CE4" w:rsidRPr="00E67E0D" w:rsidRDefault="006A1CE4" w:rsidP="00E7499B">
      <w:pPr>
        <w:keepLines/>
      </w:pPr>
      <w:r w:rsidRPr="00E67E0D">
        <w:t>This IE is transparent to the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5875" w:author="Issam" w:date="2019-02-12T23:38:00Z">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2448"/>
        <w:gridCol w:w="1080"/>
        <w:gridCol w:w="1440"/>
        <w:gridCol w:w="1872"/>
        <w:gridCol w:w="2880"/>
        <w:tblGridChange w:id="5876">
          <w:tblGrid>
            <w:gridCol w:w="2448"/>
            <w:gridCol w:w="1080"/>
            <w:gridCol w:w="1440"/>
            <w:gridCol w:w="1872"/>
            <w:gridCol w:w="2880"/>
          </w:tblGrid>
        </w:tblGridChange>
      </w:tblGrid>
      <w:tr w:rsidR="006A1CE4" w:rsidRPr="00E67E0D" w14:paraId="03D2F3F2" w14:textId="77777777" w:rsidTr="00E7499B">
        <w:tblPrEx>
          <w:tblPrExChange w:id="5877" w:author="Issam" w:date="2019-02-12T23:38:00Z">
            <w:tblPrEx>
              <w:tblCellMar>
                <w:top w:w="0" w:type="dxa"/>
                <w:bottom w:w="0" w:type="dxa"/>
              </w:tblCellMar>
            </w:tblPrEx>
          </w:tblPrExChange>
        </w:tblPrEx>
        <w:tc>
          <w:tcPr>
            <w:tcW w:w="2448" w:type="dxa"/>
            <w:tcPrChange w:id="5878" w:author="Issam" w:date="2019-02-12T23:38:00Z">
              <w:tcPr>
                <w:tcW w:w="2448" w:type="dxa"/>
              </w:tcPr>
            </w:tcPrChange>
          </w:tcPr>
          <w:p w14:paraId="5FD73347"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Change w:id="5879" w:author="Issam" w:date="2019-02-12T23:38:00Z">
              <w:tcPr>
                <w:tcW w:w="1080" w:type="dxa"/>
              </w:tcPr>
            </w:tcPrChange>
          </w:tcPr>
          <w:p w14:paraId="5DD70980"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Change w:id="5880" w:author="Issam" w:date="2019-02-12T23:38:00Z">
              <w:tcPr>
                <w:tcW w:w="1440" w:type="dxa"/>
              </w:tcPr>
            </w:tcPrChange>
          </w:tcPr>
          <w:p w14:paraId="1D94641F"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Change w:id="5881" w:author="Issam" w:date="2019-02-12T23:38:00Z">
              <w:tcPr>
                <w:tcW w:w="1872" w:type="dxa"/>
              </w:tcPr>
            </w:tcPrChange>
          </w:tcPr>
          <w:p w14:paraId="60D1ACF6"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Change w:id="5882" w:author="Issam" w:date="2019-02-12T23:38:00Z">
              <w:tcPr>
                <w:tcW w:w="2880" w:type="dxa"/>
              </w:tcPr>
            </w:tcPrChange>
          </w:tcPr>
          <w:p w14:paraId="66E53FF1"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6D824A62" w14:textId="77777777" w:rsidTr="00E7499B">
        <w:tblPrEx>
          <w:tblPrExChange w:id="5883" w:author="Issam" w:date="2019-02-12T23:38:00Z">
            <w:tblPrEx>
              <w:tblCellMar>
                <w:top w:w="0" w:type="dxa"/>
                <w:bottom w:w="0" w:type="dxa"/>
              </w:tblCellMar>
            </w:tblPrEx>
          </w:tblPrExChange>
        </w:tblPrEx>
        <w:tc>
          <w:tcPr>
            <w:tcW w:w="2448" w:type="dxa"/>
            <w:tcPrChange w:id="5884" w:author="Issam" w:date="2019-02-12T23:38:00Z">
              <w:tcPr>
                <w:tcW w:w="2448" w:type="dxa"/>
              </w:tcPr>
            </w:tcPrChange>
          </w:tcPr>
          <w:p w14:paraId="4EE533E6" w14:textId="77777777" w:rsidR="006A1CE4" w:rsidRPr="00E67E0D" w:rsidRDefault="006A1CE4" w:rsidP="00E7499B">
            <w:pPr>
              <w:pStyle w:val="TAL"/>
              <w:ind w:left="-18"/>
              <w:rPr>
                <w:rFonts w:eastAsia="Batang" w:cs="Arial"/>
                <w:lang w:eastAsia="ja-JP"/>
              </w:rPr>
            </w:pPr>
            <w:r w:rsidRPr="00E67E0D">
              <w:rPr>
                <w:rFonts w:eastAsia="Yu Mincho"/>
              </w:rPr>
              <w:t>UL NG-U UP TNL Information</w:t>
            </w:r>
          </w:p>
        </w:tc>
        <w:tc>
          <w:tcPr>
            <w:tcW w:w="1080" w:type="dxa"/>
            <w:tcPrChange w:id="5885" w:author="Issam" w:date="2019-02-12T23:38:00Z">
              <w:tcPr>
                <w:tcW w:w="1080" w:type="dxa"/>
              </w:tcPr>
            </w:tcPrChange>
          </w:tcPr>
          <w:p w14:paraId="4A04E61B" w14:textId="77777777" w:rsidR="006A1CE4" w:rsidRPr="00E67E0D" w:rsidRDefault="006A1CE4" w:rsidP="00E7499B">
            <w:pPr>
              <w:pStyle w:val="TAL"/>
              <w:rPr>
                <w:rFonts w:cs="Arial"/>
                <w:lang w:eastAsia="ja-JP"/>
              </w:rPr>
            </w:pPr>
            <w:r w:rsidRPr="00E67E0D">
              <w:t>O</w:t>
            </w:r>
          </w:p>
        </w:tc>
        <w:tc>
          <w:tcPr>
            <w:tcW w:w="1440" w:type="dxa"/>
            <w:tcPrChange w:id="5886" w:author="Issam" w:date="2019-02-12T23:38:00Z">
              <w:tcPr>
                <w:tcW w:w="1440" w:type="dxa"/>
              </w:tcPr>
            </w:tcPrChange>
          </w:tcPr>
          <w:p w14:paraId="38FC74B3" w14:textId="77777777" w:rsidR="006A1CE4" w:rsidRPr="00E67E0D" w:rsidRDefault="006A1CE4" w:rsidP="00E7499B">
            <w:pPr>
              <w:pStyle w:val="TAL"/>
              <w:rPr>
                <w:i/>
                <w:lang w:eastAsia="ja-JP"/>
              </w:rPr>
            </w:pPr>
          </w:p>
        </w:tc>
        <w:tc>
          <w:tcPr>
            <w:tcW w:w="1872" w:type="dxa"/>
            <w:tcPrChange w:id="5887" w:author="Issam" w:date="2019-02-12T23:38:00Z">
              <w:tcPr>
                <w:tcW w:w="1872" w:type="dxa"/>
              </w:tcPr>
            </w:tcPrChange>
          </w:tcPr>
          <w:p w14:paraId="4815B72A" w14:textId="77777777" w:rsidR="006A1CE4" w:rsidRPr="00E67E0D" w:rsidRDefault="006A1CE4" w:rsidP="00E7499B">
            <w:pPr>
              <w:pStyle w:val="TAL"/>
              <w:rPr>
                <w:rFonts w:eastAsia="Yu Mincho"/>
              </w:rPr>
            </w:pPr>
            <w:r w:rsidRPr="00E67E0D">
              <w:rPr>
                <w:rFonts w:eastAsia="Yu Mincho"/>
              </w:rPr>
              <w:t>UP Transport Layer Information</w:t>
            </w:r>
          </w:p>
          <w:p w14:paraId="0420B2AF" w14:textId="77777777" w:rsidR="006A1CE4" w:rsidRPr="00E67E0D" w:rsidRDefault="006A1CE4" w:rsidP="00E7499B">
            <w:pPr>
              <w:pStyle w:val="TAL"/>
              <w:rPr>
                <w:lang w:eastAsia="ja-JP"/>
              </w:rPr>
            </w:pPr>
            <w:r w:rsidRPr="00E67E0D">
              <w:rPr>
                <w:rFonts w:eastAsia="Yu Mincho"/>
              </w:rPr>
              <w:t>9.3.2.2</w:t>
            </w:r>
          </w:p>
        </w:tc>
        <w:tc>
          <w:tcPr>
            <w:tcW w:w="2880" w:type="dxa"/>
            <w:tcPrChange w:id="5888" w:author="Issam" w:date="2019-02-12T23:38:00Z">
              <w:tcPr>
                <w:tcW w:w="2880" w:type="dxa"/>
              </w:tcPr>
            </w:tcPrChange>
          </w:tcPr>
          <w:p w14:paraId="757390AE" w14:textId="77777777" w:rsidR="006A1CE4" w:rsidRPr="00E67E0D" w:rsidRDefault="006A1CE4" w:rsidP="00E7499B">
            <w:pPr>
              <w:pStyle w:val="TAL"/>
              <w:rPr>
                <w:lang w:eastAsia="ja-JP"/>
              </w:rPr>
            </w:pPr>
            <w:r w:rsidRPr="00E67E0D">
              <w:rPr>
                <w:rFonts w:eastAsia="SimSun" w:hint="eastAsia"/>
                <w:lang w:eastAsia="zh-CN"/>
              </w:rPr>
              <w:t>UPF</w:t>
            </w:r>
            <w:r w:rsidRPr="00E67E0D">
              <w:rPr>
                <w:lang w:eastAsia="ja-JP"/>
              </w:rPr>
              <w:t xml:space="preserve"> endpoint of the NG-U transport bearer, for delivery of UL PDUs.</w:t>
            </w:r>
          </w:p>
        </w:tc>
      </w:tr>
      <w:tr w:rsidR="006A1CE4" w:rsidRPr="00E67E0D" w14:paraId="265B4449" w14:textId="77777777" w:rsidTr="00E7499B">
        <w:tblPrEx>
          <w:tblPrExChange w:id="5889" w:author="Issam" w:date="2019-02-12T23:38:00Z">
            <w:tblPrEx>
              <w:tblCellMar>
                <w:top w:w="0" w:type="dxa"/>
                <w:bottom w:w="0" w:type="dxa"/>
              </w:tblCellMar>
            </w:tblPrEx>
          </w:tblPrExChange>
        </w:tblPrEx>
        <w:tc>
          <w:tcPr>
            <w:tcW w:w="2448" w:type="dxa"/>
            <w:tcPrChange w:id="5890" w:author="Issam" w:date="2019-02-12T23:38:00Z">
              <w:tcPr>
                <w:tcW w:w="2448" w:type="dxa"/>
              </w:tcPr>
            </w:tcPrChange>
          </w:tcPr>
          <w:p w14:paraId="3A6C9673" w14:textId="77777777" w:rsidR="006A1CE4" w:rsidRPr="00E67E0D" w:rsidRDefault="006A1CE4" w:rsidP="00E7499B">
            <w:pPr>
              <w:pStyle w:val="TAL"/>
              <w:ind w:left="-18"/>
              <w:rPr>
                <w:rFonts w:eastAsia="Yu Mincho"/>
              </w:rPr>
            </w:pPr>
            <w:r w:rsidRPr="00E67E0D">
              <w:rPr>
                <w:rFonts w:eastAsia="Yu Mincho"/>
              </w:rPr>
              <w:t>Security Indication</w:t>
            </w:r>
          </w:p>
        </w:tc>
        <w:tc>
          <w:tcPr>
            <w:tcW w:w="1080" w:type="dxa"/>
            <w:tcPrChange w:id="5891" w:author="Issam" w:date="2019-02-12T23:38:00Z">
              <w:tcPr>
                <w:tcW w:w="1080" w:type="dxa"/>
              </w:tcPr>
            </w:tcPrChange>
          </w:tcPr>
          <w:p w14:paraId="72D49590" w14:textId="77777777" w:rsidR="006A1CE4" w:rsidRPr="00E67E0D" w:rsidRDefault="006A1CE4" w:rsidP="00E7499B">
            <w:pPr>
              <w:pStyle w:val="TAL"/>
            </w:pPr>
            <w:r w:rsidRPr="00E67E0D">
              <w:t>O</w:t>
            </w:r>
          </w:p>
        </w:tc>
        <w:tc>
          <w:tcPr>
            <w:tcW w:w="1440" w:type="dxa"/>
            <w:tcPrChange w:id="5892" w:author="Issam" w:date="2019-02-12T23:38:00Z">
              <w:tcPr>
                <w:tcW w:w="1440" w:type="dxa"/>
              </w:tcPr>
            </w:tcPrChange>
          </w:tcPr>
          <w:p w14:paraId="607AA2B5" w14:textId="77777777" w:rsidR="006A1CE4" w:rsidRPr="00E67E0D" w:rsidRDefault="006A1CE4" w:rsidP="00E7499B">
            <w:pPr>
              <w:pStyle w:val="TAL"/>
              <w:rPr>
                <w:i/>
                <w:lang w:eastAsia="ja-JP"/>
              </w:rPr>
            </w:pPr>
          </w:p>
        </w:tc>
        <w:tc>
          <w:tcPr>
            <w:tcW w:w="1872" w:type="dxa"/>
            <w:tcPrChange w:id="5893" w:author="Issam" w:date="2019-02-12T23:38:00Z">
              <w:tcPr>
                <w:tcW w:w="1872" w:type="dxa"/>
              </w:tcPr>
            </w:tcPrChange>
          </w:tcPr>
          <w:p w14:paraId="5BC0DB16" w14:textId="77777777" w:rsidR="006A1CE4" w:rsidRPr="00E67E0D" w:rsidRDefault="006A1CE4" w:rsidP="00E7499B">
            <w:pPr>
              <w:pStyle w:val="TAL"/>
              <w:rPr>
                <w:rFonts w:eastAsia="Yu Mincho"/>
              </w:rPr>
            </w:pPr>
            <w:r w:rsidRPr="00E67E0D">
              <w:rPr>
                <w:rFonts w:eastAsia="Yu Mincho"/>
              </w:rPr>
              <w:t>9.3.1.27</w:t>
            </w:r>
          </w:p>
        </w:tc>
        <w:tc>
          <w:tcPr>
            <w:tcW w:w="2880" w:type="dxa"/>
            <w:tcPrChange w:id="5894" w:author="Issam" w:date="2019-02-12T23:38:00Z">
              <w:tcPr>
                <w:tcW w:w="2880" w:type="dxa"/>
              </w:tcPr>
            </w:tcPrChange>
          </w:tcPr>
          <w:p w14:paraId="10A1B2F6" w14:textId="77777777" w:rsidR="006A1CE4" w:rsidRPr="00E67E0D" w:rsidRDefault="006A1CE4" w:rsidP="00E7499B">
            <w:pPr>
              <w:pStyle w:val="TAL"/>
              <w:rPr>
                <w:lang w:eastAsia="ja-JP"/>
              </w:rPr>
            </w:pPr>
          </w:p>
        </w:tc>
      </w:tr>
    </w:tbl>
    <w:p w14:paraId="165771D9" w14:textId="77777777" w:rsidR="006A1CE4" w:rsidRPr="00E67E0D" w:rsidRDefault="006A1CE4" w:rsidP="00E7499B">
      <w:pPr>
        <w:rPr>
          <w:rFonts w:eastAsia="Yu Mincho"/>
        </w:rPr>
      </w:pPr>
    </w:p>
    <w:p w14:paraId="33B756B1" w14:textId="77777777" w:rsidR="006A1CE4" w:rsidRPr="00E67E0D" w:rsidRDefault="006A1CE4" w:rsidP="00E7499B">
      <w:pPr>
        <w:pStyle w:val="4"/>
      </w:pPr>
      <w:bookmarkStart w:id="5895" w:name="_Toc534720696"/>
      <w:bookmarkStart w:id="5896" w:name="_Toc525567702"/>
      <w:r w:rsidRPr="00E67E0D">
        <w:t>9.3.4.10</w:t>
      </w:r>
      <w:r w:rsidRPr="00E67E0D">
        <w:tab/>
        <w:t>Handover Command Transfer</w:t>
      </w:r>
      <w:bookmarkEnd w:id="5895"/>
      <w:bookmarkEnd w:id="5896"/>
    </w:p>
    <w:p w14:paraId="1B859B5F" w14:textId="77777777" w:rsidR="006A1CE4" w:rsidRPr="00E67E0D" w:rsidRDefault="006A1CE4" w:rsidP="00E7499B">
      <w:r w:rsidRPr="00E67E0D">
        <w:t>This IE is transparent to the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5897" w:author="Issam" w:date="2019-02-12T23:38:00Z">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2448"/>
        <w:gridCol w:w="1080"/>
        <w:gridCol w:w="1440"/>
        <w:gridCol w:w="1872"/>
        <w:gridCol w:w="2880"/>
        <w:tblGridChange w:id="5898">
          <w:tblGrid>
            <w:gridCol w:w="2448"/>
            <w:gridCol w:w="1080"/>
            <w:gridCol w:w="1440"/>
            <w:gridCol w:w="1872"/>
            <w:gridCol w:w="2880"/>
          </w:tblGrid>
        </w:tblGridChange>
      </w:tblGrid>
      <w:tr w:rsidR="006A1CE4" w:rsidRPr="00E67E0D" w14:paraId="7B10F40B" w14:textId="77777777" w:rsidTr="00E7499B">
        <w:tc>
          <w:tcPr>
            <w:tcW w:w="2448" w:type="dxa"/>
            <w:tcBorders>
              <w:top w:val="single" w:sz="4" w:space="0" w:color="auto"/>
              <w:left w:val="single" w:sz="4" w:space="0" w:color="auto"/>
              <w:bottom w:val="single" w:sz="4" w:space="0" w:color="auto"/>
              <w:right w:val="single" w:sz="4" w:space="0" w:color="auto"/>
            </w:tcBorders>
            <w:hideMark/>
            <w:tcPrChange w:id="5899" w:author="Issam" w:date="2019-02-12T23:38:00Z">
              <w:tcPr>
                <w:tcW w:w="2448" w:type="dxa"/>
                <w:tcBorders>
                  <w:top w:val="single" w:sz="4" w:space="0" w:color="auto"/>
                  <w:left w:val="single" w:sz="4" w:space="0" w:color="auto"/>
                  <w:bottom w:val="single" w:sz="4" w:space="0" w:color="auto"/>
                  <w:right w:val="single" w:sz="4" w:space="0" w:color="auto"/>
                </w:tcBorders>
                <w:hideMark/>
              </w:tcPr>
            </w:tcPrChange>
          </w:tcPr>
          <w:p w14:paraId="6FA64188"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Borders>
              <w:top w:val="single" w:sz="4" w:space="0" w:color="auto"/>
              <w:left w:val="single" w:sz="4" w:space="0" w:color="auto"/>
              <w:bottom w:val="single" w:sz="4" w:space="0" w:color="auto"/>
              <w:right w:val="single" w:sz="4" w:space="0" w:color="auto"/>
            </w:tcBorders>
            <w:hideMark/>
            <w:tcPrChange w:id="5900" w:author="Issam" w:date="2019-02-12T23:38:00Z">
              <w:tcPr>
                <w:tcW w:w="1080" w:type="dxa"/>
                <w:tcBorders>
                  <w:top w:val="single" w:sz="4" w:space="0" w:color="auto"/>
                  <w:left w:val="single" w:sz="4" w:space="0" w:color="auto"/>
                  <w:bottom w:val="single" w:sz="4" w:space="0" w:color="auto"/>
                  <w:right w:val="single" w:sz="4" w:space="0" w:color="auto"/>
                </w:tcBorders>
                <w:hideMark/>
              </w:tcPr>
            </w:tcPrChange>
          </w:tcPr>
          <w:p w14:paraId="582CFD2F"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Borders>
              <w:top w:val="single" w:sz="4" w:space="0" w:color="auto"/>
              <w:left w:val="single" w:sz="4" w:space="0" w:color="auto"/>
              <w:bottom w:val="single" w:sz="4" w:space="0" w:color="auto"/>
              <w:right w:val="single" w:sz="4" w:space="0" w:color="auto"/>
            </w:tcBorders>
            <w:hideMark/>
            <w:tcPrChange w:id="5901" w:author="Issam" w:date="2019-02-12T23:38:00Z">
              <w:tcPr>
                <w:tcW w:w="1440" w:type="dxa"/>
                <w:tcBorders>
                  <w:top w:val="single" w:sz="4" w:space="0" w:color="auto"/>
                  <w:left w:val="single" w:sz="4" w:space="0" w:color="auto"/>
                  <w:bottom w:val="single" w:sz="4" w:space="0" w:color="auto"/>
                  <w:right w:val="single" w:sz="4" w:space="0" w:color="auto"/>
                </w:tcBorders>
                <w:hideMark/>
              </w:tcPr>
            </w:tcPrChange>
          </w:tcPr>
          <w:p w14:paraId="50F9DACD"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Borders>
              <w:top w:val="single" w:sz="4" w:space="0" w:color="auto"/>
              <w:left w:val="single" w:sz="4" w:space="0" w:color="auto"/>
              <w:bottom w:val="single" w:sz="4" w:space="0" w:color="auto"/>
              <w:right w:val="single" w:sz="4" w:space="0" w:color="auto"/>
            </w:tcBorders>
            <w:hideMark/>
            <w:tcPrChange w:id="5902" w:author="Issam" w:date="2019-02-12T23:38:00Z">
              <w:tcPr>
                <w:tcW w:w="1872" w:type="dxa"/>
                <w:tcBorders>
                  <w:top w:val="single" w:sz="4" w:space="0" w:color="auto"/>
                  <w:left w:val="single" w:sz="4" w:space="0" w:color="auto"/>
                  <w:bottom w:val="single" w:sz="4" w:space="0" w:color="auto"/>
                  <w:right w:val="single" w:sz="4" w:space="0" w:color="auto"/>
                </w:tcBorders>
                <w:hideMark/>
              </w:tcPr>
            </w:tcPrChange>
          </w:tcPr>
          <w:p w14:paraId="1C4BC570"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Borders>
              <w:top w:val="single" w:sz="4" w:space="0" w:color="auto"/>
              <w:left w:val="single" w:sz="4" w:space="0" w:color="auto"/>
              <w:bottom w:val="single" w:sz="4" w:space="0" w:color="auto"/>
              <w:right w:val="single" w:sz="4" w:space="0" w:color="auto"/>
            </w:tcBorders>
            <w:hideMark/>
            <w:tcPrChange w:id="5903" w:author="Issam" w:date="2019-02-12T23:38:00Z">
              <w:tcPr>
                <w:tcW w:w="2880" w:type="dxa"/>
                <w:tcBorders>
                  <w:top w:val="single" w:sz="4" w:space="0" w:color="auto"/>
                  <w:left w:val="single" w:sz="4" w:space="0" w:color="auto"/>
                  <w:bottom w:val="single" w:sz="4" w:space="0" w:color="auto"/>
                  <w:right w:val="single" w:sz="4" w:space="0" w:color="auto"/>
                </w:tcBorders>
                <w:hideMark/>
              </w:tcPr>
            </w:tcPrChange>
          </w:tcPr>
          <w:p w14:paraId="21E220CC"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5963EDD9" w14:textId="77777777" w:rsidTr="00E7499B">
        <w:tc>
          <w:tcPr>
            <w:tcW w:w="2448" w:type="dxa"/>
            <w:tcBorders>
              <w:top w:val="single" w:sz="4" w:space="0" w:color="auto"/>
              <w:left w:val="single" w:sz="4" w:space="0" w:color="auto"/>
              <w:bottom w:val="single" w:sz="4" w:space="0" w:color="auto"/>
              <w:right w:val="single" w:sz="4" w:space="0" w:color="auto"/>
            </w:tcBorders>
            <w:hideMark/>
            <w:tcPrChange w:id="5904" w:author="Issam" w:date="2019-02-12T23:38:00Z">
              <w:tcPr>
                <w:tcW w:w="2448" w:type="dxa"/>
                <w:tcBorders>
                  <w:top w:val="single" w:sz="4" w:space="0" w:color="auto"/>
                  <w:left w:val="single" w:sz="4" w:space="0" w:color="auto"/>
                  <w:bottom w:val="single" w:sz="4" w:space="0" w:color="auto"/>
                  <w:right w:val="single" w:sz="4" w:space="0" w:color="auto"/>
                </w:tcBorders>
                <w:hideMark/>
              </w:tcPr>
            </w:tcPrChange>
          </w:tcPr>
          <w:p w14:paraId="546F4434" w14:textId="77777777" w:rsidR="006A1CE4" w:rsidRPr="00E67E0D" w:rsidRDefault="006A1CE4" w:rsidP="00E7499B">
            <w:pPr>
              <w:pStyle w:val="TAL"/>
              <w:ind w:left="-19"/>
              <w:rPr>
                <w:rFonts w:eastAsia="MS Mincho"/>
                <w:lang w:eastAsia="ja-JP"/>
              </w:rPr>
            </w:pPr>
            <w:r w:rsidRPr="00E67E0D">
              <w:rPr>
                <w:lang w:eastAsia="ja-JP"/>
              </w:rPr>
              <w:t>DL Forwarding UP TNL Information</w:t>
            </w:r>
          </w:p>
        </w:tc>
        <w:tc>
          <w:tcPr>
            <w:tcW w:w="1080" w:type="dxa"/>
            <w:tcBorders>
              <w:top w:val="single" w:sz="4" w:space="0" w:color="auto"/>
              <w:left w:val="single" w:sz="4" w:space="0" w:color="auto"/>
              <w:bottom w:val="single" w:sz="4" w:space="0" w:color="auto"/>
              <w:right w:val="single" w:sz="4" w:space="0" w:color="auto"/>
            </w:tcBorders>
            <w:hideMark/>
            <w:tcPrChange w:id="5905" w:author="Issam" w:date="2019-02-12T23:38:00Z">
              <w:tcPr>
                <w:tcW w:w="1080" w:type="dxa"/>
                <w:tcBorders>
                  <w:top w:val="single" w:sz="4" w:space="0" w:color="auto"/>
                  <w:left w:val="single" w:sz="4" w:space="0" w:color="auto"/>
                  <w:bottom w:val="single" w:sz="4" w:space="0" w:color="auto"/>
                  <w:right w:val="single" w:sz="4" w:space="0" w:color="auto"/>
                </w:tcBorders>
                <w:hideMark/>
              </w:tcPr>
            </w:tcPrChange>
          </w:tcPr>
          <w:p w14:paraId="4B98629F" w14:textId="77777777" w:rsidR="006A1CE4" w:rsidRPr="00E67E0D" w:rsidRDefault="006A1CE4" w:rsidP="00E7499B">
            <w:pPr>
              <w:pStyle w:val="TAL"/>
              <w:rPr>
                <w:lang w:eastAsia="ja-JP"/>
              </w:rPr>
            </w:pPr>
            <w:r w:rsidRPr="00E67E0D">
              <w:rPr>
                <w:lang w:eastAsia="ja-JP"/>
              </w:rPr>
              <w:t>O</w:t>
            </w:r>
          </w:p>
        </w:tc>
        <w:tc>
          <w:tcPr>
            <w:tcW w:w="1440" w:type="dxa"/>
            <w:tcBorders>
              <w:top w:val="single" w:sz="4" w:space="0" w:color="auto"/>
              <w:left w:val="single" w:sz="4" w:space="0" w:color="auto"/>
              <w:bottom w:val="single" w:sz="4" w:space="0" w:color="auto"/>
              <w:right w:val="single" w:sz="4" w:space="0" w:color="auto"/>
            </w:tcBorders>
            <w:tcPrChange w:id="5906" w:author="Issam" w:date="2019-02-12T23:38:00Z">
              <w:tcPr>
                <w:tcW w:w="1440" w:type="dxa"/>
                <w:tcBorders>
                  <w:top w:val="single" w:sz="4" w:space="0" w:color="auto"/>
                  <w:left w:val="single" w:sz="4" w:space="0" w:color="auto"/>
                  <w:bottom w:val="single" w:sz="4" w:space="0" w:color="auto"/>
                  <w:right w:val="single" w:sz="4" w:space="0" w:color="auto"/>
                </w:tcBorders>
              </w:tcPr>
            </w:tcPrChange>
          </w:tcPr>
          <w:p w14:paraId="300C3E89" w14:textId="77777777" w:rsidR="006A1CE4" w:rsidRPr="00E67E0D" w:rsidRDefault="006A1CE4" w:rsidP="00E7499B">
            <w:pPr>
              <w:pStyle w:val="TAL"/>
              <w:rPr>
                <w:lang w:eastAsia="ja-JP"/>
              </w:rPr>
            </w:pPr>
          </w:p>
        </w:tc>
        <w:tc>
          <w:tcPr>
            <w:tcW w:w="1872" w:type="dxa"/>
            <w:tcBorders>
              <w:top w:val="single" w:sz="4" w:space="0" w:color="auto"/>
              <w:left w:val="single" w:sz="4" w:space="0" w:color="auto"/>
              <w:bottom w:val="single" w:sz="4" w:space="0" w:color="auto"/>
              <w:right w:val="single" w:sz="4" w:space="0" w:color="auto"/>
            </w:tcBorders>
            <w:hideMark/>
            <w:tcPrChange w:id="5907" w:author="Issam" w:date="2019-02-12T23:38:00Z">
              <w:tcPr>
                <w:tcW w:w="1872" w:type="dxa"/>
                <w:tcBorders>
                  <w:top w:val="single" w:sz="4" w:space="0" w:color="auto"/>
                  <w:left w:val="single" w:sz="4" w:space="0" w:color="auto"/>
                  <w:bottom w:val="single" w:sz="4" w:space="0" w:color="auto"/>
                  <w:right w:val="single" w:sz="4" w:space="0" w:color="auto"/>
                </w:tcBorders>
                <w:hideMark/>
              </w:tcPr>
            </w:tcPrChange>
          </w:tcPr>
          <w:p w14:paraId="60C7E044" w14:textId="77777777" w:rsidR="006A1CE4" w:rsidRPr="00E67E0D" w:rsidRDefault="006A1CE4" w:rsidP="00E7499B">
            <w:pPr>
              <w:pStyle w:val="TAL"/>
              <w:rPr>
                <w:lang w:eastAsia="ja-JP"/>
              </w:rPr>
            </w:pPr>
            <w:r w:rsidRPr="00E67E0D">
              <w:rPr>
                <w:lang w:eastAsia="ja-JP"/>
              </w:rPr>
              <w:t>UP Transport Layer Information</w:t>
            </w:r>
          </w:p>
          <w:p w14:paraId="6EF36A04" w14:textId="77777777" w:rsidR="006A1CE4" w:rsidRPr="00E67E0D" w:rsidRDefault="006A1CE4" w:rsidP="00E7499B">
            <w:pPr>
              <w:pStyle w:val="TAL"/>
              <w:rPr>
                <w:lang w:eastAsia="ja-JP"/>
              </w:rPr>
            </w:pPr>
            <w:r w:rsidRPr="00E67E0D">
              <w:rPr>
                <w:lang w:eastAsia="ja-JP"/>
              </w:rPr>
              <w:t>9.3.2.2</w:t>
            </w:r>
          </w:p>
        </w:tc>
        <w:tc>
          <w:tcPr>
            <w:tcW w:w="2880" w:type="dxa"/>
            <w:tcBorders>
              <w:top w:val="single" w:sz="4" w:space="0" w:color="auto"/>
              <w:left w:val="single" w:sz="4" w:space="0" w:color="auto"/>
              <w:bottom w:val="single" w:sz="4" w:space="0" w:color="auto"/>
              <w:right w:val="single" w:sz="4" w:space="0" w:color="auto"/>
            </w:tcBorders>
            <w:tcPrChange w:id="5908" w:author="Issam" w:date="2019-02-12T23:38:00Z">
              <w:tcPr>
                <w:tcW w:w="2880" w:type="dxa"/>
                <w:tcBorders>
                  <w:top w:val="single" w:sz="4" w:space="0" w:color="auto"/>
                  <w:left w:val="single" w:sz="4" w:space="0" w:color="auto"/>
                  <w:bottom w:val="single" w:sz="4" w:space="0" w:color="auto"/>
                  <w:right w:val="single" w:sz="4" w:space="0" w:color="auto"/>
                </w:tcBorders>
              </w:tcPr>
            </w:tcPrChange>
          </w:tcPr>
          <w:p w14:paraId="0B370914" w14:textId="77777777" w:rsidR="006A1CE4" w:rsidRPr="00E67E0D" w:rsidRDefault="006A1CE4" w:rsidP="00E7499B">
            <w:pPr>
              <w:pStyle w:val="TAL"/>
              <w:rPr>
                <w:lang w:eastAsia="ja-JP"/>
              </w:rPr>
            </w:pPr>
            <w:r w:rsidRPr="00E67E0D">
              <w:rPr>
                <w:lang w:eastAsia="ja-JP"/>
              </w:rPr>
              <w:t>To deliver forwarded DL PDUs.</w:t>
            </w:r>
          </w:p>
        </w:tc>
      </w:tr>
      <w:tr w:rsidR="006A1CE4" w:rsidRPr="00E67E0D" w14:paraId="46E38569" w14:textId="77777777" w:rsidTr="00E7499B">
        <w:tc>
          <w:tcPr>
            <w:tcW w:w="2448" w:type="dxa"/>
            <w:tcBorders>
              <w:top w:val="single" w:sz="4" w:space="0" w:color="auto"/>
              <w:left w:val="single" w:sz="4" w:space="0" w:color="auto"/>
              <w:bottom w:val="single" w:sz="4" w:space="0" w:color="auto"/>
              <w:right w:val="single" w:sz="4" w:space="0" w:color="auto"/>
            </w:tcBorders>
            <w:shd w:val="clear" w:color="auto" w:fill="auto"/>
            <w:hideMark/>
            <w:tcPrChange w:id="5909" w:author="Issam" w:date="2019-02-12T23:38:00Z">
              <w:tcPr>
                <w:tcW w:w="2448" w:type="dxa"/>
                <w:tcBorders>
                  <w:top w:val="single" w:sz="4" w:space="0" w:color="auto"/>
                  <w:left w:val="single" w:sz="4" w:space="0" w:color="auto"/>
                  <w:bottom w:val="single" w:sz="4" w:space="0" w:color="auto"/>
                  <w:right w:val="single" w:sz="4" w:space="0" w:color="auto"/>
                </w:tcBorders>
                <w:shd w:val="clear" w:color="auto" w:fill="auto"/>
                <w:hideMark/>
              </w:tcPr>
            </w:tcPrChange>
          </w:tcPr>
          <w:p w14:paraId="69A896C4" w14:textId="77777777" w:rsidR="006A1CE4" w:rsidRPr="00E67E0D" w:rsidRDefault="006A1CE4" w:rsidP="00E7499B">
            <w:pPr>
              <w:pStyle w:val="TAL"/>
              <w:rPr>
                <w:rFonts w:eastAsia="Batang"/>
                <w:b/>
                <w:bCs/>
                <w:lang w:eastAsia="ja-JP"/>
              </w:rPr>
            </w:pPr>
            <w:r w:rsidRPr="00E67E0D">
              <w:rPr>
                <w:rFonts w:eastAsia="Batang"/>
                <w:b/>
                <w:bCs/>
                <w:lang w:eastAsia="ja-JP"/>
              </w:rPr>
              <w:t>QoS Flow to be Forwarded List</w:t>
            </w:r>
          </w:p>
        </w:tc>
        <w:tc>
          <w:tcPr>
            <w:tcW w:w="1080" w:type="dxa"/>
            <w:tcBorders>
              <w:top w:val="single" w:sz="4" w:space="0" w:color="auto"/>
              <w:left w:val="single" w:sz="4" w:space="0" w:color="auto"/>
              <w:bottom w:val="single" w:sz="4" w:space="0" w:color="auto"/>
              <w:right w:val="single" w:sz="4" w:space="0" w:color="auto"/>
            </w:tcBorders>
            <w:shd w:val="clear" w:color="auto" w:fill="auto"/>
            <w:tcPrChange w:id="5910" w:author="Issam" w:date="2019-02-12T23:38:00Z">
              <w:tcPr>
                <w:tcW w:w="1080" w:type="dxa"/>
                <w:tcBorders>
                  <w:top w:val="single" w:sz="4" w:space="0" w:color="auto"/>
                  <w:left w:val="single" w:sz="4" w:space="0" w:color="auto"/>
                  <w:bottom w:val="single" w:sz="4" w:space="0" w:color="auto"/>
                  <w:right w:val="single" w:sz="4" w:space="0" w:color="auto"/>
                </w:tcBorders>
                <w:shd w:val="clear" w:color="auto" w:fill="auto"/>
              </w:tcPr>
            </w:tcPrChange>
          </w:tcPr>
          <w:p w14:paraId="03ACBD7D" w14:textId="77777777" w:rsidR="006A1CE4" w:rsidRPr="00E67E0D" w:rsidRDefault="006A1CE4" w:rsidP="00E7499B">
            <w:pPr>
              <w:pStyle w:val="TAL"/>
              <w:rPr>
                <w:rFonts w:eastAsia="Batang"/>
                <w:lang w:eastAsia="ja-JP"/>
              </w:rPr>
            </w:pPr>
          </w:p>
        </w:tc>
        <w:tc>
          <w:tcPr>
            <w:tcW w:w="1440" w:type="dxa"/>
            <w:tcBorders>
              <w:top w:val="single" w:sz="4" w:space="0" w:color="auto"/>
              <w:left w:val="single" w:sz="4" w:space="0" w:color="auto"/>
              <w:bottom w:val="single" w:sz="4" w:space="0" w:color="auto"/>
              <w:right w:val="single" w:sz="4" w:space="0" w:color="auto"/>
            </w:tcBorders>
            <w:shd w:val="clear" w:color="auto" w:fill="auto"/>
            <w:hideMark/>
            <w:tcPrChange w:id="5911" w:author="Issam" w:date="2019-02-12T23:38:00Z">
              <w:tcPr>
                <w:tcW w:w="1440" w:type="dxa"/>
                <w:tcBorders>
                  <w:top w:val="single" w:sz="4" w:space="0" w:color="auto"/>
                  <w:left w:val="single" w:sz="4" w:space="0" w:color="auto"/>
                  <w:bottom w:val="single" w:sz="4" w:space="0" w:color="auto"/>
                  <w:right w:val="single" w:sz="4" w:space="0" w:color="auto"/>
                </w:tcBorders>
                <w:shd w:val="clear" w:color="auto" w:fill="auto"/>
                <w:hideMark/>
              </w:tcPr>
            </w:tcPrChange>
          </w:tcPr>
          <w:p w14:paraId="14EE278D" w14:textId="77777777" w:rsidR="006A1CE4" w:rsidRPr="00E67E0D" w:rsidRDefault="006A1CE4" w:rsidP="00E7499B">
            <w:pPr>
              <w:pStyle w:val="TAL"/>
              <w:rPr>
                <w:i/>
                <w:lang w:eastAsia="ja-JP"/>
              </w:rPr>
            </w:pPr>
            <w:r w:rsidRPr="00E67E0D">
              <w:rPr>
                <w:i/>
                <w:lang w:eastAsia="ja-JP"/>
              </w:rPr>
              <w:t>0..1</w:t>
            </w:r>
          </w:p>
        </w:tc>
        <w:tc>
          <w:tcPr>
            <w:tcW w:w="1872" w:type="dxa"/>
            <w:tcBorders>
              <w:top w:val="single" w:sz="4" w:space="0" w:color="auto"/>
              <w:left w:val="single" w:sz="4" w:space="0" w:color="auto"/>
              <w:bottom w:val="single" w:sz="4" w:space="0" w:color="auto"/>
              <w:right w:val="single" w:sz="4" w:space="0" w:color="auto"/>
            </w:tcBorders>
            <w:shd w:val="clear" w:color="auto" w:fill="auto"/>
            <w:tcPrChange w:id="5912" w:author="Issam" w:date="2019-02-12T23:38:00Z">
              <w:tcPr>
                <w:tcW w:w="1872" w:type="dxa"/>
                <w:tcBorders>
                  <w:top w:val="single" w:sz="4" w:space="0" w:color="auto"/>
                  <w:left w:val="single" w:sz="4" w:space="0" w:color="auto"/>
                  <w:bottom w:val="single" w:sz="4" w:space="0" w:color="auto"/>
                  <w:right w:val="single" w:sz="4" w:space="0" w:color="auto"/>
                </w:tcBorders>
                <w:shd w:val="clear" w:color="auto" w:fill="auto"/>
              </w:tcPr>
            </w:tcPrChange>
          </w:tcPr>
          <w:p w14:paraId="0F6FF61C" w14:textId="77777777" w:rsidR="006A1CE4" w:rsidRPr="00E67E0D" w:rsidRDefault="006A1CE4" w:rsidP="00E7499B">
            <w:pPr>
              <w:pStyle w:val="TAL"/>
              <w:rPr>
                <w:lang w:eastAsia="ja-JP"/>
              </w:rPr>
            </w:pPr>
          </w:p>
        </w:tc>
        <w:tc>
          <w:tcPr>
            <w:tcW w:w="2880" w:type="dxa"/>
            <w:tcBorders>
              <w:top w:val="single" w:sz="4" w:space="0" w:color="auto"/>
              <w:left w:val="single" w:sz="4" w:space="0" w:color="auto"/>
              <w:bottom w:val="single" w:sz="4" w:space="0" w:color="auto"/>
              <w:right w:val="single" w:sz="4" w:space="0" w:color="auto"/>
            </w:tcBorders>
            <w:shd w:val="clear" w:color="auto" w:fill="auto"/>
            <w:tcPrChange w:id="5913" w:author="Issam" w:date="2019-02-12T23:38:00Z">
              <w:tcPr>
                <w:tcW w:w="2880" w:type="dxa"/>
                <w:tcBorders>
                  <w:top w:val="single" w:sz="4" w:space="0" w:color="auto"/>
                  <w:left w:val="single" w:sz="4" w:space="0" w:color="auto"/>
                  <w:bottom w:val="single" w:sz="4" w:space="0" w:color="auto"/>
                  <w:right w:val="single" w:sz="4" w:space="0" w:color="auto"/>
                </w:tcBorders>
                <w:shd w:val="clear" w:color="auto" w:fill="auto"/>
              </w:tcPr>
            </w:tcPrChange>
          </w:tcPr>
          <w:p w14:paraId="55415840" w14:textId="77777777" w:rsidR="006A1CE4" w:rsidRPr="00E67E0D" w:rsidRDefault="006A1CE4" w:rsidP="00E7499B">
            <w:pPr>
              <w:pStyle w:val="TAL"/>
              <w:rPr>
                <w:lang w:eastAsia="ja-JP"/>
              </w:rPr>
            </w:pPr>
          </w:p>
        </w:tc>
      </w:tr>
      <w:tr w:rsidR="006A1CE4" w:rsidRPr="00E67E0D" w14:paraId="070495C0" w14:textId="77777777" w:rsidTr="00E7499B">
        <w:tc>
          <w:tcPr>
            <w:tcW w:w="2448" w:type="dxa"/>
            <w:tcBorders>
              <w:top w:val="single" w:sz="4" w:space="0" w:color="auto"/>
              <w:left w:val="single" w:sz="4" w:space="0" w:color="auto"/>
              <w:bottom w:val="single" w:sz="4" w:space="0" w:color="auto"/>
              <w:right w:val="single" w:sz="4" w:space="0" w:color="auto"/>
            </w:tcBorders>
            <w:shd w:val="clear" w:color="auto" w:fill="auto"/>
            <w:hideMark/>
            <w:tcPrChange w:id="5914" w:author="Issam" w:date="2019-02-12T23:38:00Z">
              <w:tcPr>
                <w:tcW w:w="2448" w:type="dxa"/>
                <w:tcBorders>
                  <w:top w:val="single" w:sz="4" w:space="0" w:color="auto"/>
                  <w:left w:val="single" w:sz="4" w:space="0" w:color="auto"/>
                  <w:bottom w:val="single" w:sz="4" w:space="0" w:color="auto"/>
                  <w:right w:val="single" w:sz="4" w:space="0" w:color="auto"/>
                </w:tcBorders>
                <w:shd w:val="clear" w:color="auto" w:fill="auto"/>
                <w:hideMark/>
              </w:tcPr>
            </w:tcPrChange>
          </w:tcPr>
          <w:p w14:paraId="2181F825" w14:textId="77777777" w:rsidR="006A1CE4" w:rsidRPr="00E67E0D" w:rsidRDefault="006A1CE4" w:rsidP="00E7499B">
            <w:pPr>
              <w:pStyle w:val="TAL"/>
              <w:ind w:left="71"/>
              <w:rPr>
                <w:rFonts w:eastAsia="Batang"/>
                <w:b/>
                <w:lang w:eastAsia="ja-JP"/>
              </w:rPr>
            </w:pPr>
            <w:r w:rsidRPr="00E67E0D">
              <w:rPr>
                <w:rFonts w:eastAsia="Batang"/>
                <w:b/>
                <w:lang w:eastAsia="ja-JP"/>
              </w:rPr>
              <w:t>&gt;QoS Flow to be Forwarded Item</w:t>
            </w:r>
          </w:p>
        </w:tc>
        <w:tc>
          <w:tcPr>
            <w:tcW w:w="1080" w:type="dxa"/>
            <w:tcBorders>
              <w:top w:val="single" w:sz="4" w:space="0" w:color="auto"/>
              <w:left w:val="single" w:sz="4" w:space="0" w:color="auto"/>
              <w:bottom w:val="single" w:sz="4" w:space="0" w:color="auto"/>
              <w:right w:val="single" w:sz="4" w:space="0" w:color="auto"/>
            </w:tcBorders>
            <w:shd w:val="clear" w:color="auto" w:fill="auto"/>
            <w:tcPrChange w:id="5915" w:author="Issam" w:date="2019-02-12T23:38:00Z">
              <w:tcPr>
                <w:tcW w:w="1080" w:type="dxa"/>
                <w:tcBorders>
                  <w:top w:val="single" w:sz="4" w:space="0" w:color="auto"/>
                  <w:left w:val="single" w:sz="4" w:space="0" w:color="auto"/>
                  <w:bottom w:val="single" w:sz="4" w:space="0" w:color="auto"/>
                  <w:right w:val="single" w:sz="4" w:space="0" w:color="auto"/>
                </w:tcBorders>
                <w:shd w:val="clear" w:color="auto" w:fill="auto"/>
              </w:tcPr>
            </w:tcPrChange>
          </w:tcPr>
          <w:p w14:paraId="1219659B" w14:textId="77777777" w:rsidR="006A1CE4" w:rsidRPr="00E67E0D" w:rsidRDefault="006A1CE4" w:rsidP="00E7499B">
            <w:pPr>
              <w:pStyle w:val="TAL"/>
              <w:rPr>
                <w:rFonts w:eastAsia="Batang"/>
                <w:lang w:eastAsia="ja-JP"/>
              </w:rPr>
            </w:pPr>
          </w:p>
        </w:tc>
        <w:tc>
          <w:tcPr>
            <w:tcW w:w="1440" w:type="dxa"/>
            <w:tcBorders>
              <w:top w:val="single" w:sz="4" w:space="0" w:color="auto"/>
              <w:left w:val="single" w:sz="4" w:space="0" w:color="auto"/>
              <w:bottom w:val="single" w:sz="4" w:space="0" w:color="auto"/>
              <w:right w:val="single" w:sz="4" w:space="0" w:color="auto"/>
            </w:tcBorders>
            <w:shd w:val="clear" w:color="auto" w:fill="auto"/>
            <w:hideMark/>
            <w:tcPrChange w:id="5916" w:author="Issam" w:date="2019-02-12T23:38:00Z">
              <w:tcPr>
                <w:tcW w:w="1440" w:type="dxa"/>
                <w:tcBorders>
                  <w:top w:val="single" w:sz="4" w:space="0" w:color="auto"/>
                  <w:left w:val="single" w:sz="4" w:space="0" w:color="auto"/>
                  <w:bottom w:val="single" w:sz="4" w:space="0" w:color="auto"/>
                  <w:right w:val="single" w:sz="4" w:space="0" w:color="auto"/>
                </w:tcBorders>
                <w:shd w:val="clear" w:color="auto" w:fill="auto"/>
                <w:hideMark/>
              </w:tcPr>
            </w:tcPrChange>
          </w:tcPr>
          <w:p w14:paraId="735BADB1" w14:textId="77777777" w:rsidR="006A1CE4" w:rsidRPr="00E67E0D" w:rsidRDefault="006A1CE4" w:rsidP="00E7499B">
            <w:pPr>
              <w:pStyle w:val="TAL"/>
              <w:rPr>
                <w:i/>
                <w:szCs w:val="18"/>
                <w:lang w:eastAsia="ja-JP"/>
              </w:rPr>
            </w:pPr>
            <w:r w:rsidRPr="00E67E0D">
              <w:rPr>
                <w:bCs/>
                <w:i/>
                <w:szCs w:val="18"/>
                <w:lang w:eastAsia="ja-JP"/>
              </w:rPr>
              <w:t>1..&lt;maxnoofQoSFlows&gt;</w:t>
            </w:r>
          </w:p>
        </w:tc>
        <w:tc>
          <w:tcPr>
            <w:tcW w:w="1872" w:type="dxa"/>
            <w:tcBorders>
              <w:top w:val="single" w:sz="4" w:space="0" w:color="auto"/>
              <w:left w:val="single" w:sz="4" w:space="0" w:color="auto"/>
              <w:bottom w:val="single" w:sz="4" w:space="0" w:color="auto"/>
              <w:right w:val="single" w:sz="4" w:space="0" w:color="auto"/>
            </w:tcBorders>
            <w:shd w:val="clear" w:color="auto" w:fill="auto"/>
            <w:tcPrChange w:id="5917" w:author="Issam" w:date="2019-02-12T23:38:00Z">
              <w:tcPr>
                <w:tcW w:w="1872" w:type="dxa"/>
                <w:tcBorders>
                  <w:top w:val="single" w:sz="4" w:space="0" w:color="auto"/>
                  <w:left w:val="single" w:sz="4" w:space="0" w:color="auto"/>
                  <w:bottom w:val="single" w:sz="4" w:space="0" w:color="auto"/>
                  <w:right w:val="single" w:sz="4" w:space="0" w:color="auto"/>
                </w:tcBorders>
                <w:shd w:val="clear" w:color="auto" w:fill="auto"/>
              </w:tcPr>
            </w:tcPrChange>
          </w:tcPr>
          <w:p w14:paraId="1F235CF5" w14:textId="77777777" w:rsidR="006A1CE4" w:rsidRPr="00E67E0D" w:rsidRDefault="006A1CE4" w:rsidP="00E7499B">
            <w:pPr>
              <w:pStyle w:val="TAL"/>
              <w:rPr>
                <w:lang w:eastAsia="ja-JP"/>
              </w:rPr>
            </w:pPr>
          </w:p>
        </w:tc>
        <w:tc>
          <w:tcPr>
            <w:tcW w:w="2880" w:type="dxa"/>
            <w:tcBorders>
              <w:top w:val="single" w:sz="4" w:space="0" w:color="auto"/>
              <w:left w:val="single" w:sz="4" w:space="0" w:color="auto"/>
              <w:bottom w:val="single" w:sz="4" w:space="0" w:color="auto"/>
              <w:right w:val="single" w:sz="4" w:space="0" w:color="auto"/>
            </w:tcBorders>
            <w:shd w:val="clear" w:color="auto" w:fill="auto"/>
            <w:tcPrChange w:id="5918" w:author="Issam" w:date="2019-02-12T23:38:00Z">
              <w:tcPr>
                <w:tcW w:w="2880" w:type="dxa"/>
                <w:tcBorders>
                  <w:top w:val="single" w:sz="4" w:space="0" w:color="auto"/>
                  <w:left w:val="single" w:sz="4" w:space="0" w:color="auto"/>
                  <w:bottom w:val="single" w:sz="4" w:space="0" w:color="auto"/>
                  <w:right w:val="single" w:sz="4" w:space="0" w:color="auto"/>
                </w:tcBorders>
                <w:shd w:val="clear" w:color="auto" w:fill="auto"/>
              </w:tcPr>
            </w:tcPrChange>
          </w:tcPr>
          <w:p w14:paraId="2AB1EE02" w14:textId="77777777" w:rsidR="006A1CE4" w:rsidRPr="00E67E0D" w:rsidRDefault="006A1CE4" w:rsidP="00E7499B">
            <w:pPr>
              <w:pStyle w:val="TAL"/>
              <w:rPr>
                <w:lang w:eastAsia="ja-JP"/>
              </w:rPr>
            </w:pPr>
          </w:p>
        </w:tc>
      </w:tr>
      <w:tr w:rsidR="006A1CE4" w:rsidRPr="00E67E0D" w14:paraId="3D70D45A" w14:textId="77777777" w:rsidTr="00E7499B">
        <w:tc>
          <w:tcPr>
            <w:tcW w:w="2448" w:type="dxa"/>
            <w:tcBorders>
              <w:top w:val="single" w:sz="4" w:space="0" w:color="auto"/>
              <w:left w:val="single" w:sz="4" w:space="0" w:color="auto"/>
              <w:bottom w:val="single" w:sz="4" w:space="0" w:color="auto"/>
              <w:right w:val="single" w:sz="4" w:space="0" w:color="auto"/>
            </w:tcBorders>
            <w:hideMark/>
            <w:tcPrChange w:id="5919" w:author="Issam" w:date="2019-02-12T23:38:00Z">
              <w:tcPr>
                <w:tcW w:w="2448" w:type="dxa"/>
                <w:tcBorders>
                  <w:top w:val="single" w:sz="4" w:space="0" w:color="auto"/>
                  <w:left w:val="single" w:sz="4" w:space="0" w:color="auto"/>
                  <w:bottom w:val="single" w:sz="4" w:space="0" w:color="auto"/>
                  <w:right w:val="single" w:sz="4" w:space="0" w:color="auto"/>
                </w:tcBorders>
                <w:hideMark/>
              </w:tcPr>
            </w:tcPrChange>
          </w:tcPr>
          <w:p w14:paraId="55F1A41E" w14:textId="161F30C5" w:rsidR="006A1CE4" w:rsidRPr="00E67E0D" w:rsidRDefault="006A1CE4" w:rsidP="00E7499B">
            <w:pPr>
              <w:pStyle w:val="TAL"/>
              <w:ind w:left="161"/>
              <w:rPr>
                <w:rFonts w:eastAsia="MS Mincho"/>
                <w:lang w:eastAsia="ja-JP"/>
              </w:rPr>
            </w:pPr>
            <w:r w:rsidRPr="00E67E0D">
              <w:rPr>
                <w:rFonts w:eastAsia="Batang"/>
                <w:lang w:eastAsia="ja-JP"/>
              </w:rPr>
              <w:t xml:space="preserve">&gt;&gt;QoS Flow </w:t>
            </w:r>
            <w:del w:id="5920" w:author="Issam" w:date="2019-02-12T23:38:00Z">
              <w:r w:rsidR="00AE297A" w:rsidRPr="00FF6A95">
                <w:rPr>
                  <w:rFonts w:eastAsia="Batang"/>
                  <w:lang w:eastAsia="ja-JP"/>
                </w:rPr>
                <w:delText>Indicator</w:delText>
              </w:r>
            </w:del>
            <w:ins w:id="5921" w:author="Issam" w:date="2019-02-12T23:38:00Z">
              <w:r w:rsidRPr="00E67E0D">
                <w:rPr>
                  <w:lang w:eastAsia="ja-JP"/>
                </w:rPr>
                <w:t>Identifier</w:t>
              </w:r>
            </w:ins>
          </w:p>
        </w:tc>
        <w:tc>
          <w:tcPr>
            <w:tcW w:w="1080" w:type="dxa"/>
            <w:tcBorders>
              <w:top w:val="single" w:sz="4" w:space="0" w:color="auto"/>
              <w:left w:val="single" w:sz="4" w:space="0" w:color="auto"/>
              <w:bottom w:val="single" w:sz="4" w:space="0" w:color="auto"/>
              <w:right w:val="single" w:sz="4" w:space="0" w:color="auto"/>
            </w:tcBorders>
            <w:hideMark/>
            <w:tcPrChange w:id="5922" w:author="Issam" w:date="2019-02-12T23:38:00Z">
              <w:tcPr>
                <w:tcW w:w="1080" w:type="dxa"/>
                <w:tcBorders>
                  <w:top w:val="single" w:sz="4" w:space="0" w:color="auto"/>
                  <w:left w:val="single" w:sz="4" w:space="0" w:color="auto"/>
                  <w:bottom w:val="single" w:sz="4" w:space="0" w:color="auto"/>
                  <w:right w:val="single" w:sz="4" w:space="0" w:color="auto"/>
                </w:tcBorders>
                <w:hideMark/>
              </w:tcPr>
            </w:tcPrChange>
          </w:tcPr>
          <w:p w14:paraId="3231E3AC" w14:textId="77777777" w:rsidR="006A1CE4" w:rsidRPr="00E67E0D" w:rsidRDefault="006A1CE4" w:rsidP="00E7499B">
            <w:pPr>
              <w:pStyle w:val="TAL"/>
              <w:rPr>
                <w:lang w:eastAsia="ja-JP"/>
              </w:rPr>
            </w:pPr>
            <w:r w:rsidRPr="00E67E0D">
              <w:rPr>
                <w:rFonts w:eastAsia="Batang"/>
                <w:lang w:eastAsia="ja-JP"/>
              </w:rPr>
              <w:t>M</w:t>
            </w:r>
          </w:p>
        </w:tc>
        <w:tc>
          <w:tcPr>
            <w:tcW w:w="1440" w:type="dxa"/>
            <w:tcBorders>
              <w:top w:val="single" w:sz="4" w:space="0" w:color="auto"/>
              <w:left w:val="single" w:sz="4" w:space="0" w:color="auto"/>
              <w:bottom w:val="single" w:sz="4" w:space="0" w:color="auto"/>
              <w:right w:val="single" w:sz="4" w:space="0" w:color="auto"/>
            </w:tcBorders>
            <w:tcPrChange w:id="5923" w:author="Issam" w:date="2019-02-12T23:38:00Z">
              <w:tcPr>
                <w:tcW w:w="1440" w:type="dxa"/>
                <w:tcBorders>
                  <w:top w:val="single" w:sz="4" w:space="0" w:color="auto"/>
                  <w:left w:val="single" w:sz="4" w:space="0" w:color="auto"/>
                  <w:bottom w:val="single" w:sz="4" w:space="0" w:color="auto"/>
                  <w:right w:val="single" w:sz="4" w:space="0" w:color="auto"/>
                </w:tcBorders>
              </w:tcPr>
            </w:tcPrChange>
          </w:tcPr>
          <w:p w14:paraId="3EF80FFB" w14:textId="77777777" w:rsidR="006A1CE4" w:rsidRPr="00E67E0D" w:rsidRDefault="006A1CE4" w:rsidP="00E7499B">
            <w:pPr>
              <w:pStyle w:val="TAL"/>
              <w:rPr>
                <w:lang w:eastAsia="ja-JP"/>
              </w:rPr>
            </w:pPr>
          </w:p>
        </w:tc>
        <w:tc>
          <w:tcPr>
            <w:tcW w:w="1872" w:type="dxa"/>
            <w:tcBorders>
              <w:top w:val="single" w:sz="4" w:space="0" w:color="auto"/>
              <w:left w:val="single" w:sz="4" w:space="0" w:color="auto"/>
              <w:bottom w:val="single" w:sz="4" w:space="0" w:color="auto"/>
              <w:right w:val="single" w:sz="4" w:space="0" w:color="auto"/>
            </w:tcBorders>
            <w:hideMark/>
            <w:tcPrChange w:id="5924" w:author="Issam" w:date="2019-02-12T23:38:00Z">
              <w:tcPr>
                <w:tcW w:w="1872" w:type="dxa"/>
                <w:tcBorders>
                  <w:top w:val="single" w:sz="4" w:space="0" w:color="auto"/>
                  <w:left w:val="single" w:sz="4" w:space="0" w:color="auto"/>
                  <w:bottom w:val="single" w:sz="4" w:space="0" w:color="auto"/>
                  <w:right w:val="single" w:sz="4" w:space="0" w:color="auto"/>
                </w:tcBorders>
                <w:hideMark/>
              </w:tcPr>
            </w:tcPrChange>
          </w:tcPr>
          <w:p w14:paraId="4D89E97F" w14:textId="77777777" w:rsidR="006A1CE4" w:rsidRPr="00E67E0D" w:rsidRDefault="006A1CE4" w:rsidP="00E7499B">
            <w:pPr>
              <w:pStyle w:val="TAL"/>
              <w:rPr>
                <w:lang w:eastAsia="ja-JP"/>
              </w:rPr>
            </w:pPr>
            <w:r w:rsidRPr="00E67E0D">
              <w:rPr>
                <w:lang w:eastAsia="ja-JP"/>
              </w:rPr>
              <w:t>9.3.1.51</w:t>
            </w:r>
          </w:p>
        </w:tc>
        <w:tc>
          <w:tcPr>
            <w:tcW w:w="2880" w:type="dxa"/>
            <w:tcBorders>
              <w:top w:val="single" w:sz="4" w:space="0" w:color="auto"/>
              <w:left w:val="single" w:sz="4" w:space="0" w:color="auto"/>
              <w:bottom w:val="single" w:sz="4" w:space="0" w:color="auto"/>
              <w:right w:val="single" w:sz="4" w:space="0" w:color="auto"/>
            </w:tcBorders>
            <w:tcPrChange w:id="5925" w:author="Issam" w:date="2019-02-12T23:38:00Z">
              <w:tcPr>
                <w:tcW w:w="2880" w:type="dxa"/>
                <w:tcBorders>
                  <w:top w:val="single" w:sz="4" w:space="0" w:color="auto"/>
                  <w:left w:val="single" w:sz="4" w:space="0" w:color="auto"/>
                  <w:bottom w:val="single" w:sz="4" w:space="0" w:color="auto"/>
                  <w:right w:val="single" w:sz="4" w:space="0" w:color="auto"/>
                </w:tcBorders>
              </w:tcPr>
            </w:tcPrChange>
          </w:tcPr>
          <w:p w14:paraId="3ECF9AC2" w14:textId="77777777" w:rsidR="006A1CE4" w:rsidRPr="00E67E0D" w:rsidRDefault="006A1CE4" w:rsidP="00E7499B">
            <w:pPr>
              <w:pStyle w:val="TAL"/>
              <w:rPr>
                <w:lang w:eastAsia="ja-JP"/>
              </w:rPr>
            </w:pPr>
          </w:p>
        </w:tc>
      </w:tr>
      <w:tr w:rsidR="006A1CE4" w:rsidRPr="00E67E0D" w14:paraId="7AC7B99C" w14:textId="77777777" w:rsidTr="00E7499B">
        <w:tc>
          <w:tcPr>
            <w:tcW w:w="2448" w:type="dxa"/>
            <w:tcBorders>
              <w:top w:val="single" w:sz="4" w:space="0" w:color="auto"/>
              <w:left w:val="single" w:sz="4" w:space="0" w:color="auto"/>
              <w:bottom w:val="single" w:sz="4" w:space="0" w:color="auto"/>
              <w:right w:val="single" w:sz="4" w:space="0" w:color="auto"/>
            </w:tcBorders>
            <w:tcPrChange w:id="5926" w:author="Issam" w:date="2019-02-12T23:38:00Z">
              <w:tcPr>
                <w:tcW w:w="2448" w:type="dxa"/>
                <w:tcBorders>
                  <w:top w:val="single" w:sz="4" w:space="0" w:color="auto"/>
                  <w:left w:val="single" w:sz="4" w:space="0" w:color="auto"/>
                  <w:bottom w:val="single" w:sz="4" w:space="0" w:color="auto"/>
                  <w:right w:val="single" w:sz="4" w:space="0" w:color="auto"/>
                </w:tcBorders>
              </w:tcPr>
            </w:tcPrChange>
          </w:tcPr>
          <w:p w14:paraId="2C8F4C4D" w14:textId="77777777" w:rsidR="006A1CE4" w:rsidRPr="00E67E0D" w:rsidRDefault="006A1CE4" w:rsidP="00E7499B">
            <w:pPr>
              <w:pStyle w:val="TAL"/>
              <w:rPr>
                <w:rFonts w:eastAsia="Batang"/>
              </w:rPr>
            </w:pPr>
            <w:r w:rsidRPr="00E67E0D">
              <w:rPr>
                <w:rFonts w:eastAsia="Batang"/>
              </w:rPr>
              <w:t>Data Forwarding Response DRB List</w:t>
            </w:r>
          </w:p>
        </w:tc>
        <w:tc>
          <w:tcPr>
            <w:tcW w:w="1080" w:type="dxa"/>
            <w:tcBorders>
              <w:top w:val="single" w:sz="4" w:space="0" w:color="auto"/>
              <w:left w:val="single" w:sz="4" w:space="0" w:color="auto"/>
              <w:bottom w:val="single" w:sz="4" w:space="0" w:color="auto"/>
              <w:right w:val="single" w:sz="4" w:space="0" w:color="auto"/>
            </w:tcBorders>
            <w:tcPrChange w:id="5927" w:author="Issam" w:date="2019-02-12T23:38:00Z">
              <w:tcPr>
                <w:tcW w:w="1080" w:type="dxa"/>
                <w:tcBorders>
                  <w:top w:val="single" w:sz="4" w:space="0" w:color="auto"/>
                  <w:left w:val="single" w:sz="4" w:space="0" w:color="auto"/>
                  <w:bottom w:val="single" w:sz="4" w:space="0" w:color="auto"/>
                  <w:right w:val="single" w:sz="4" w:space="0" w:color="auto"/>
                </w:tcBorders>
              </w:tcPr>
            </w:tcPrChange>
          </w:tcPr>
          <w:p w14:paraId="106EE404" w14:textId="77777777" w:rsidR="006A1CE4" w:rsidRPr="00E67E0D" w:rsidRDefault="006A1CE4" w:rsidP="00E7499B">
            <w:pPr>
              <w:pStyle w:val="TAL"/>
              <w:rPr>
                <w:rFonts w:eastAsia="Batang"/>
                <w:lang w:eastAsia="ja-JP"/>
              </w:rPr>
            </w:pPr>
            <w:r w:rsidRPr="00E67E0D">
              <w:rPr>
                <w:rFonts w:eastAsia="Batang"/>
                <w:lang w:eastAsia="ja-JP"/>
              </w:rPr>
              <w:t>O</w:t>
            </w:r>
          </w:p>
        </w:tc>
        <w:tc>
          <w:tcPr>
            <w:tcW w:w="1440" w:type="dxa"/>
            <w:tcBorders>
              <w:top w:val="single" w:sz="4" w:space="0" w:color="auto"/>
              <w:left w:val="single" w:sz="4" w:space="0" w:color="auto"/>
              <w:bottom w:val="single" w:sz="4" w:space="0" w:color="auto"/>
              <w:right w:val="single" w:sz="4" w:space="0" w:color="auto"/>
            </w:tcBorders>
            <w:tcPrChange w:id="5928" w:author="Issam" w:date="2019-02-12T23:38:00Z">
              <w:tcPr>
                <w:tcW w:w="1440" w:type="dxa"/>
                <w:tcBorders>
                  <w:top w:val="single" w:sz="4" w:space="0" w:color="auto"/>
                  <w:left w:val="single" w:sz="4" w:space="0" w:color="auto"/>
                  <w:bottom w:val="single" w:sz="4" w:space="0" w:color="auto"/>
                  <w:right w:val="single" w:sz="4" w:space="0" w:color="auto"/>
                </w:tcBorders>
              </w:tcPr>
            </w:tcPrChange>
          </w:tcPr>
          <w:p w14:paraId="092E3038" w14:textId="77777777" w:rsidR="006A1CE4" w:rsidRPr="00E67E0D" w:rsidRDefault="006A1CE4" w:rsidP="00E7499B">
            <w:pPr>
              <w:pStyle w:val="TAL"/>
              <w:rPr>
                <w:lang w:eastAsia="ja-JP"/>
              </w:rPr>
            </w:pPr>
          </w:p>
        </w:tc>
        <w:tc>
          <w:tcPr>
            <w:tcW w:w="1872" w:type="dxa"/>
            <w:tcBorders>
              <w:top w:val="single" w:sz="4" w:space="0" w:color="auto"/>
              <w:left w:val="single" w:sz="4" w:space="0" w:color="auto"/>
              <w:bottom w:val="single" w:sz="4" w:space="0" w:color="auto"/>
              <w:right w:val="single" w:sz="4" w:space="0" w:color="auto"/>
            </w:tcBorders>
            <w:tcPrChange w:id="5929" w:author="Issam" w:date="2019-02-12T23:38:00Z">
              <w:tcPr>
                <w:tcW w:w="1872" w:type="dxa"/>
                <w:tcBorders>
                  <w:top w:val="single" w:sz="4" w:space="0" w:color="auto"/>
                  <w:left w:val="single" w:sz="4" w:space="0" w:color="auto"/>
                  <w:bottom w:val="single" w:sz="4" w:space="0" w:color="auto"/>
                  <w:right w:val="single" w:sz="4" w:space="0" w:color="auto"/>
                </w:tcBorders>
              </w:tcPr>
            </w:tcPrChange>
          </w:tcPr>
          <w:p w14:paraId="4BFC81C0" w14:textId="77777777" w:rsidR="006A1CE4" w:rsidRPr="00E67E0D" w:rsidRDefault="006A1CE4" w:rsidP="00E7499B">
            <w:pPr>
              <w:pStyle w:val="TAL"/>
              <w:rPr>
                <w:lang w:eastAsia="ja-JP"/>
              </w:rPr>
            </w:pPr>
            <w:r w:rsidRPr="00E67E0D">
              <w:rPr>
                <w:lang w:eastAsia="ja-JP"/>
              </w:rPr>
              <w:t>9.3.1.77</w:t>
            </w:r>
          </w:p>
        </w:tc>
        <w:tc>
          <w:tcPr>
            <w:tcW w:w="2880" w:type="dxa"/>
            <w:tcBorders>
              <w:top w:val="single" w:sz="4" w:space="0" w:color="auto"/>
              <w:left w:val="single" w:sz="4" w:space="0" w:color="auto"/>
              <w:bottom w:val="single" w:sz="4" w:space="0" w:color="auto"/>
              <w:right w:val="single" w:sz="4" w:space="0" w:color="auto"/>
            </w:tcBorders>
            <w:tcPrChange w:id="5930" w:author="Issam" w:date="2019-02-12T23:38:00Z">
              <w:tcPr>
                <w:tcW w:w="2880" w:type="dxa"/>
                <w:tcBorders>
                  <w:top w:val="single" w:sz="4" w:space="0" w:color="auto"/>
                  <w:left w:val="single" w:sz="4" w:space="0" w:color="auto"/>
                  <w:bottom w:val="single" w:sz="4" w:space="0" w:color="auto"/>
                  <w:right w:val="single" w:sz="4" w:space="0" w:color="auto"/>
                </w:tcBorders>
              </w:tcPr>
            </w:tcPrChange>
          </w:tcPr>
          <w:p w14:paraId="310A7F70" w14:textId="77777777" w:rsidR="006A1CE4" w:rsidRPr="00E67E0D" w:rsidRDefault="006A1CE4" w:rsidP="00E7499B">
            <w:pPr>
              <w:pStyle w:val="TAL"/>
              <w:rPr>
                <w:lang w:eastAsia="ja-JP"/>
              </w:rPr>
            </w:pPr>
          </w:p>
        </w:tc>
      </w:tr>
    </w:tbl>
    <w:p w14:paraId="5B289247" w14:textId="77777777" w:rsidR="006A1CE4" w:rsidRPr="00E67E0D" w:rsidRDefault="006A1CE4" w:rsidP="00E7499B">
      <w:pPr>
        <w:rPr>
          <w:rFonts w:eastAsia="SimSun"/>
          <w:lang w:eastAsia="zh-CN"/>
        </w:rPr>
      </w:pP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5931" w:author="Issam" w:date="2019-02-12T23:38:00Z">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3528"/>
        <w:gridCol w:w="6192"/>
        <w:tblGridChange w:id="5932">
          <w:tblGrid>
            <w:gridCol w:w="3528"/>
            <w:gridCol w:w="6192"/>
          </w:tblGrid>
        </w:tblGridChange>
      </w:tblGrid>
      <w:tr w:rsidR="006A1CE4" w:rsidRPr="00E67E0D" w14:paraId="2AA68922" w14:textId="77777777" w:rsidTr="00E7499B">
        <w:tblPrEx>
          <w:tblPrExChange w:id="5933" w:author="Issam" w:date="2019-02-12T23:38:00Z">
            <w:tblPrEx>
              <w:tblCellMar>
                <w:top w:w="0" w:type="dxa"/>
                <w:bottom w:w="0" w:type="dxa"/>
              </w:tblCellMar>
            </w:tblPrEx>
          </w:tblPrExChange>
        </w:tblPrEx>
        <w:tc>
          <w:tcPr>
            <w:tcW w:w="3528" w:type="dxa"/>
            <w:tcPrChange w:id="5934" w:author="Issam" w:date="2019-02-12T23:38:00Z">
              <w:tcPr>
                <w:tcW w:w="3528" w:type="dxa"/>
              </w:tcPr>
            </w:tcPrChange>
          </w:tcPr>
          <w:p w14:paraId="3E808A54"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Change w:id="5935" w:author="Issam" w:date="2019-02-12T23:38:00Z">
              <w:tcPr>
                <w:tcW w:w="6192" w:type="dxa"/>
              </w:tcPr>
            </w:tcPrChange>
          </w:tcPr>
          <w:p w14:paraId="64479EDE"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1E71E69E" w14:textId="77777777" w:rsidTr="00E7499B">
        <w:tblPrEx>
          <w:tblPrExChange w:id="5936" w:author="Issam" w:date="2019-02-12T23:38:00Z">
            <w:tblPrEx>
              <w:tblCellMar>
                <w:top w:w="0" w:type="dxa"/>
                <w:bottom w:w="0" w:type="dxa"/>
              </w:tblCellMar>
            </w:tblPrEx>
          </w:tblPrExChange>
        </w:tblPrEx>
        <w:tc>
          <w:tcPr>
            <w:tcW w:w="3528" w:type="dxa"/>
            <w:tcPrChange w:id="5937" w:author="Issam" w:date="2019-02-12T23:38:00Z">
              <w:tcPr>
                <w:tcW w:w="3528" w:type="dxa"/>
              </w:tcPr>
            </w:tcPrChange>
          </w:tcPr>
          <w:p w14:paraId="51E7B910" w14:textId="77777777" w:rsidR="006A1CE4" w:rsidRPr="00E67E0D" w:rsidRDefault="006A1CE4" w:rsidP="00E7499B">
            <w:pPr>
              <w:pStyle w:val="TAL"/>
              <w:rPr>
                <w:lang w:eastAsia="ja-JP"/>
              </w:rPr>
            </w:pPr>
            <w:r w:rsidRPr="00E67E0D">
              <w:rPr>
                <w:lang w:eastAsia="ja-JP"/>
              </w:rPr>
              <w:t>maxnoof</w:t>
            </w:r>
            <w:r w:rsidRPr="00E67E0D">
              <w:rPr>
                <w:rFonts w:eastAsia="SimSun" w:hint="eastAsia"/>
                <w:lang w:eastAsia="zh-CN"/>
              </w:rPr>
              <w:t>QoSFlows</w:t>
            </w:r>
          </w:p>
        </w:tc>
        <w:tc>
          <w:tcPr>
            <w:tcW w:w="6192" w:type="dxa"/>
            <w:tcPrChange w:id="5938" w:author="Issam" w:date="2019-02-12T23:38:00Z">
              <w:tcPr>
                <w:tcW w:w="6192" w:type="dxa"/>
              </w:tcPr>
            </w:tcPrChange>
          </w:tcPr>
          <w:p w14:paraId="41B3813D" w14:textId="77777777" w:rsidR="006A1CE4" w:rsidRPr="00E67E0D" w:rsidRDefault="006A1CE4" w:rsidP="00E7499B">
            <w:pPr>
              <w:pStyle w:val="TAL"/>
              <w:rPr>
                <w:lang w:eastAsia="ja-JP"/>
              </w:rPr>
            </w:pPr>
            <w:r w:rsidRPr="00E67E0D">
              <w:rPr>
                <w:lang w:eastAsia="ja-JP"/>
              </w:rPr>
              <w:t xml:space="preserve">Maximum no. of </w:t>
            </w:r>
            <w:r w:rsidRPr="00E67E0D">
              <w:rPr>
                <w:rFonts w:eastAsia="SimSun" w:hint="eastAsia"/>
                <w:lang w:eastAsia="zh-CN"/>
              </w:rPr>
              <w:t>QoS flow</w:t>
            </w:r>
            <w:r w:rsidRPr="00E67E0D">
              <w:rPr>
                <w:rFonts w:eastAsia="SimSun"/>
                <w:lang w:eastAsia="zh-CN"/>
              </w:rPr>
              <w:t>s</w:t>
            </w:r>
            <w:r w:rsidRPr="00E67E0D">
              <w:rPr>
                <w:lang w:eastAsia="ja-JP"/>
              </w:rPr>
              <w:t xml:space="preserve"> allowed </w:t>
            </w:r>
            <w:r w:rsidRPr="00E67E0D">
              <w:rPr>
                <w:rFonts w:eastAsia="SimSun" w:hint="eastAsia"/>
                <w:lang w:eastAsia="zh-CN"/>
              </w:rPr>
              <w:t xml:space="preserve">within </w:t>
            </w:r>
            <w:r w:rsidRPr="00E67E0D">
              <w:rPr>
                <w:lang w:eastAsia="ja-JP"/>
              </w:rPr>
              <w:t xml:space="preserve">one </w:t>
            </w:r>
            <w:r w:rsidRPr="00E67E0D">
              <w:rPr>
                <w:rFonts w:eastAsia="SimSun" w:hint="eastAsia"/>
                <w:lang w:eastAsia="zh-CN"/>
              </w:rPr>
              <w:t>PDU session</w:t>
            </w:r>
            <w:r w:rsidRPr="00E67E0D">
              <w:rPr>
                <w:lang w:eastAsia="ja-JP"/>
              </w:rPr>
              <w:t xml:space="preserve">. Value is </w:t>
            </w:r>
            <w:r w:rsidRPr="00E67E0D">
              <w:rPr>
                <w:rFonts w:eastAsia="SimSun"/>
                <w:lang w:eastAsia="zh-CN"/>
              </w:rPr>
              <w:t>64</w:t>
            </w:r>
            <w:r w:rsidRPr="00E67E0D">
              <w:rPr>
                <w:lang w:eastAsia="ja-JP"/>
              </w:rPr>
              <w:t>.</w:t>
            </w:r>
          </w:p>
        </w:tc>
      </w:tr>
    </w:tbl>
    <w:p w14:paraId="12A8ECA1" w14:textId="77777777" w:rsidR="006A1CE4" w:rsidRPr="00E67E0D" w:rsidRDefault="006A1CE4" w:rsidP="00E7499B"/>
    <w:p w14:paraId="758A9CEC" w14:textId="77777777" w:rsidR="006A1CE4" w:rsidRPr="00E67E0D" w:rsidRDefault="006A1CE4" w:rsidP="00E7499B">
      <w:pPr>
        <w:pStyle w:val="4"/>
      </w:pPr>
      <w:bookmarkStart w:id="5939" w:name="_Toc534720697"/>
      <w:bookmarkStart w:id="5940" w:name="_Toc525567703"/>
      <w:r w:rsidRPr="00E67E0D">
        <w:t>9.3.4.11</w:t>
      </w:r>
      <w:r w:rsidRPr="00E67E0D">
        <w:tab/>
        <w:t>Handover Request Acknowledge Transfer</w:t>
      </w:r>
      <w:bookmarkEnd w:id="5939"/>
      <w:bookmarkEnd w:id="5940"/>
    </w:p>
    <w:p w14:paraId="61B31207" w14:textId="77777777" w:rsidR="006A1CE4" w:rsidRPr="00E67E0D" w:rsidRDefault="006A1CE4" w:rsidP="00E7499B">
      <w:r w:rsidRPr="00E67E0D">
        <w:t>This IE is transparent to the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5941" w:author="Issam" w:date="2019-02-12T23:38:00Z">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2448"/>
        <w:gridCol w:w="1080"/>
        <w:gridCol w:w="1440"/>
        <w:gridCol w:w="1872"/>
        <w:gridCol w:w="2880"/>
        <w:tblGridChange w:id="5942">
          <w:tblGrid>
            <w:gridCol w:w="2448"/>
            <w:gridCol w:w="1080"/>
            <w:gridCol w:w="1440"/>
            <w:gridCol w:w="1872"/>
            <w:gridCol w:w="2880"/>
          </w:tblGrid>
        </w:tblGridChange>
      </w:tblGrid>
      <w:tr w:rsidR="006A1CE4" w:rsidRPr="00E67E0D" w14:paraId="4D395458" w14:textId="77777777" w:rsidTr="00E7499B">
        <w:tc>
          <w:tcPr>
            <w:tcW w:w="2448" w:type="dxa"/>
            <w:tcBorders>
              <w:top w:val="single" w:sz="4" w:space="0" w:color="auto"/>
              <w:left w:val="single" w:sz="4" w:space="0" w:color="auto"/>
              <w:bottom w:val="single" w:sz="4" w:space="0" w:color="auto"/>
              <w:right w:val="single" w:sz="4" w:space="0" w:color="auto"/>
            </w:tcBorders>
            <w:hideMark/>
            <w:tcPrChange w:id="5943" w:author="Issam" w:date="2019-02-12T23:38:00Z">
              <w:tcPr>
                <w:tcW w:w="2448" w:type="dxa"/>
                <w:tcBorders>
                  <w:top w:val="single" w:sz="4" w:space="0" w:color="auto"/>
                  <w:left w:val="single" w:sz="4" w:space="0" w:color="auto"/>
                  <w:bottom w:val="single" w:sz="4" w:space="0" w:color="auto"/>
                  <w:right w:val="single" w:sz="4" w:space="0" w:color="auto"/>
                </w:tcBorders>
                <w:hideMark/>
              </w:tcPr>
            </w:tcPrChange>
          </w:tcPr>
          <w:p w14:paraId="2DC77FF8"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Borders>
              <w:top w:val="single" w:sz="4" w:space="0" w:color="auto"/>
              <w:left w:val="single" w:sz="4" w:space="0" w:color="auto"/>
              <w:bottom w:val="single" w:sz="4" w:space="0" w:color="auto"/>
              <w:right w:val="single" w:sz="4" w:space="0" w:color="auto"/>
            </w:tcBorders>
            <w:hideMark/>
            <w:tcPrChange w:id="5944" w:author="Issam" w:date="2019-02-12T23:38:00Z">
              <w:tcPr>
                <w:tcW w:w="1080" w:type="dxa"/>
                <w:tcBorders>
                  <w:top w:val="single" w:sz="4" w:space="0" w:color="auto"/>
                  <w:left w:val="single" w:sz="4" w:space="0" w:color="auto"/>
                  <w:bottom w:val="single" w:sz="4" w:space="0" w:color="auto"/>
                  <w:right w:val="single" w:sz="4" w:space="0" w:color="auto"/>
                </w:tcBorders>
                <w:hideMark/>
              </w:tcPr>
            </w:tcPrChange>
          </w:tcPr>
          <w:p w14:paraId="5985165F"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Borders>
              <w:top w:val="single" w:sz="4" w:space="0" w:color="auto"/>
              <w:left w:val="single" w:sz="4" w:space="0" w:color="auto"/>
              <w:bottom w:val="single" w:sz="4" w:space="0" w:color="auto"/>
              <w:right w:val="single" w:sz="4" w:space="0" w:color="auto"/>
            </w:tcBorders>
            <w:hideMark/>
            <w:tcPrChange w:id="5945" w:author="Issam" w:date="2019-02-12T23:38:00Z">
              <w:tcPr>
                <w:tcW w:w="1440" w:type="dxa"/>
                <w:tcBorders>
                  <w:top w:val="single" w:sz="4" w:space="0" w:color="auto"/>
                  <w:left w:val="single" w:sz="4" w:space="0" w:color="auto"/>
                  <w:bottom w:val="single" w:sz="4" w:space="0" w:color="auto"/>
                  <w:right w:val="single" w:sz="4" w:space="0" w:color="auto"/>
                </w:tcBorders>
                <w:hideMark/>
              </w:tcPr>
            </w:tcPrChange>
          </w:tcPr>
          <w:p w14:paraId="61B82D13"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Borders>
              <w:top w:val="single" w:sz="4" w:space="0" w:color="auto"/>
              <w:left w:val="single" w:sz="4" w:space="0" w:color="auto"/>
              <w:bottom w:val="single" w:sz="4" w:space="0" w:color="auto"/>
              <w:right w:val="single" w:sz="4" w:space="0" w:color="auto"/>
            </w:tcBorders>
            <w:hideMark/>
            <w:tcPrChange w:id="5946" w:author="Issam" w:date="2019-02-12T23:38:00Z">
              <w:tcPr>
                <w:tcW w:w="1872" w:type="dxa"/>
                <w:tcBorders>
                  <w:top w:val="single" w:sz="4" w:space="0" w:color="auto"/>
                  <w:left w:val="single" w:sz="4" w:space="0" w:color="auto"/>
                  <w:bottom w:val="single" w:sz="4" w:space="0" w:color="auto"/>
                  <w:right w:val="single" w:sz="4" w:space="0" w:color="auto"/>
                </w:tcBorders>
                <w:hideMark/>
              </w:tcPr>
            </w:tcPrChange>
          </w:tcPr>
          <w:p w14:paraId="71A627B0"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Borders>
              <w:top w:val="single" w:sz="4" w:space="0" w:color="auto"/>
              <w:left w:val="single" w:sz="4" w:space="0" w:color="auto"/>
              <w:bottom w:val="single" w:sz="4" w:space="0" w:color="auto"/>
              <w:right w:val="single" w:sz="4" w:space="0" w:color="auto"/>
            </w:tcBorders>
            <w:hideMark/>
            <w:tcPrChange w:id="5947" w:author="Issam" w:date="2019-02-12T23:38:00Z">
              <w:tcPr>
                <w:tcW w:w="2880" w:type="dxa"/>
                <w:tcBorders>
                  <w:top w:val="single" w:sz="4" w:space="0" w:color="auto"/>
                  <w:left w:val="single" w:sz="4" w:space="0" w:color="auto"/>
                  <w:bottom w:val="single" w:sz="4" w:space="0" w:color="auto"/>
                  <w:right w:val="single" w:sz="4" w:space="0" w:color="auto"/>
                </w:tcBorders>
                <w:hideMark/>
              </w:tcPr>
            </w:tcPrChange>
          </w:tcPr>
          <w:p w14:paraId="0E4D7976"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6B257AB3" w14:textId="77777777" w:rsidTr="00E7499B">
        <w:tc>
          <w:tcPr>
            <w:tcW w:w="2448" w:type="dxa"/>
            <w:tcBorders>
              <w:top w:val="single" w:sz="4" w:space="0" w:color="auto"/>
              <w:left w:val="single" w:sz="4" w:space="0" w:color="auto"/>
              <w:bottom w:val="single" w:sz="4" w:space="0" w:color="auto"/>
              <w:right w:val="single" w:sz="4" w:space="0" w:color="auto"/>
            </w:tcBorders>
            <w:hideMark/>
            <w:tcPrChange w:id="5948" w:author="Issam" w:date="2019-02-12T23:38:00Z">
              <w:tcPr>
                <w:tcW w:w="2448" w:type="dxa"/>
                <w:tcBorders>
                  <w:top w:val="single" w:sz="4" w:space="0" w:color="auto"/>
                  <w:left w:val="single" w:sz="4" w:space="0" w:color="auto"/>
                  <w:bottom w:val="single" w:sz="4" w:space="0" w:color="auto"/>
                  <w:right w:val="single" w:sz="4" w:space="0" w:color="auto"/>
                </w:tcBorders>
                <w:hideMark/>
              </w:tcPr>
            </w:tcPrChange>
          </w:tcPr>
          <w:p w14:paraId="2B65A1D1" w14:textId="77777777" w:rsidR="006A1CE4" w:rsidRPr="00E67E0D" w:rsidRDefault="006A1CE4" w:rsidP="00E7499B">
            <w:pPr>
              <w:pStyle w:val="TAL"/>
              <w:ind w:left="-19"/>
              <w:rPr>
                <w:rFonts w:eastAsia="MS Mincho"/>
                <w:lang w:eastAsia="ja-JP"/>
              </w:rPr>
            </w:pPr>
            <w:r w:rsidRPr="00E67E0D">
              <w:rPr>
                <w:lang w:eastAsia="ja-JP"/>
              </w:rPr>
              <w:t>DL NG-U UP TNL Information</w:t>
            </w:r>
          </w:p>
        </w:tc>
        <w:tc>
          <w:tcPr>
            <w:tcW w:w="1080" w:type="dxa"/>
            <w:tcBorders>
              <w:top w:val="single" w:sz="4" w:space="0" w:color="auto"/>
              <w:left w:val="single" w:sz="4" w:space="0" w:color="auto"/>
              <w:bottom w:val="single" w:sz="4" w:space="0" w:color="auto"/>
              <w:right w:val="single" w:sz="4" w:space="0" w:color="auto"/>
            </w:tcBorders>
            <w:hideMark/>
            <w:tcPrChange w:id="5949" w:author="Issam" w:date="2019-02-12T23:38:00Z">
              <w:tcPr>
                <w:tcW w:w="1080" w:type="dxa"/>
                <w:tcBorders>
                  <w:top w:val="single" w:sz="4" w:space="0" w:color="auto"/>
                  <w:left w:val="single" w:sz="4" w:space="0" w:color="auto"/>
                  <w:bottom w:val="single" w:sz="4" w:space="0" w:color="auto"/>
                  <w:right w:val="single" w:sz="4" w:space="0" w:color="auto"/>
                </w:tcBorders>
                <w:hideMark/>
              </w:tcPr>
            </w:tcPrChange>
          </w:tcPr>
          <w:p w14:paraId="74FD8D57" w14:textId="77777777" w:rsidR="006A1CE4" w:rsidRPr="00E67E0D" w:rsidRDefault="006A1CE4" w:rsidP="00E7499B">
            <w:pPr>
              <w:pStyle w:val="TAL"/>
              <w:rPr>
                <w:lang w:eastAsia="ja-JP"/>
              </w:rPr>
            </w:pPr>
            <w:r w:rsidRPr="00E67E0D">
              <w:rPr>
                <w:lang w:eastAsia="ja-JP"/>
              </w:rPr>
              <w:t>M</w:t>
            </w:r>
          </w:p>
        </w:tc>
        <w:tc>
          <w:tcPr>
            <w:tcW w:w="1440" w:type="dxa"/>
            <w:tcBorders>
              <w:top w:val="single" w:sz="4" w:space="0" w:color="auto"/>
              <w:left w:val="single" w:sz="4" w:space="0" w:color="auto"/>
              <w:bottom w:val="single" w:sz="4" w:space="0" w:color="auto"/>
              <w:right w:val="single" w:sz="4" w:space="0" w:color="auto"/>
            </w:tcBorders>
            <w:tcPrChange w:id="5950" w:author="Issam" w:date="2019-02-12T23:38:00Z">
              <w:tcPr>
                <w:tcW w:w="1440" w:type="dxa"/>
                <w:tcBorders>
                  <w:top w:val="single" w:sz="4" w:space="0" w:color="auto"/>
                  <w:left w:val="single" w:sz="4" w:space="0" w:color="auto"/>
                  <w:bottom w:val="single" w:sz="4" w:space="0" w:color="auto"/>
                  <w:right w:val="single" w:sz="4" w:space="0" w:color="auto"/>
                </w:tcBorders>
              </w:tcPr>
            </w:tcPrChange>
          </w:tcPr>
          <w:p w14:paraId="3E242835" w14:textId="77777777" w:rsidR="006A1CE4" w:rsidRPr="00E67E0D" w:rsidRDefault="006A1CE4" w:rsidP="00E7499B">
            <w:pPr>
              <w:pStyle w:val="TAL"/>
              <w:rPr>
                <w:lang w:eastAsia="ja-JP"/>
              </w:rPr>
            </w:pPr>
          </w:p>
        </w:tc>
        <w:tc>
          <w:tcPr>
            <w:tcW w:w="1872" w:type="dxa"/>
            <w:tcBorders>
              <w:top w:val="single" w:sz="4" w:space="0" w:color="auto"/>
              <w:left w:val="single" w:sz="4" w:space="0" w:color="auto"/>
              <w:bottom w:val="single" w:sz="4" w:space="0" w:color="auto"/>
              <w:right w:val="single" w:sz="4" w:space="0" w:color="auto"/>
            </w:tcBorders>
            <w:hideMark/>
            <w:tcPrChange w:id="5951" w:author="Issam" w:date="2019-02-12T23:38:00Z">
              <w:tcPr>
                <w:tcW w:w="1872" w:type="dxa"/>
                <w:tcBorders>
                  <w:top w:val="single" w:sz="4" w:space="0" w:color="auto"/>
                  <w:left w:val="single" w:sz="4" w:space="0" w:color="auto"/>
                  <w:bottom w:val="single" w:sz="4" w:space="0" w:color="auto"/>
                  <w:right w:val="single" w:sz="4" w:space="0" w:color="auto"/>
                </w:tcBorders>
                <w:hideMark/>
              </w:tcPr>
            </w:tcPrChange>
          </w:tcPr>
          <w:p w14:paraId="0C275EC9" w14:textId="77777777" w:rsidR="006A1CE4" w:rsidRPr="00E67E0D" w:rsidRDefault="006A1CE4" w:rsidP="00E7499B">
            <w:pPr>
              <w:pStyle w:val="TAL"/>
              <w:rPr>
                <w:lang w:eastAsia="ja-JP"/>
              </w:rPr>
            </w:pPr>
            <w:r w:rsidRPr="00E67E0D">
              <w:rPr>
                <w:lang w:eastAsia="ja-JP"/>
              </w:rPr>
              <w:t>UP Transport Layer Information</w:t>
            </w:r>
          </w:p>
          <w:p w14:paraId="5D6BFD37" w14:textId="77777777" w:rsidR="006A1CE4" w:rsidRPr="00E67E0D" w:rsidRDefault="006A1CE4" w:rsidP="00E7499B">
            <w:pPr>
              <w:pStyle w:val="TAL"/>
              <w:rPr>
                <w:lang w:eastAsia="ja-JP"/>
              </w:rPr>
            </w:pPr>
            <w:r w:rsidRPr="00E67E0D">
              <w:rPr>
                <w:lang w:eastAsia="ja-JP"/>
              </w:rPr>
              <w:t>9.3.2.2</w:t>
            </w:r>
          </w:p>
        </w:tc>
        <w:tc>
          <w:tcPr>
            <w:tcW w:w="2880" w:type="dxa"/>
            <w:tcBorders>
              <w:top w:val="single" w:sz="4" w:space="0" w:color="auto"/>
              <w:left w:val="single" w:sz="4" w:space="0" w:color="auto"/>
              <w:bottom w:val="single" w:sz="4" w:space="0" w:color="auto"/>
              <w:right w:val="single" w:sz="4" w:space="0" w:color="auto"/>
            </w:tcBorders>
            <w:tcPrChange w:id="5952" w:author="Issam" w:date="2019-02-12T23:38:00Z">
              <w:tcPr>
                <w:tcW w:w="2880" w:type="dxa"/>
                <w:tcBorders>
                  <w:top w:val="single" w:sz="4" w:space="0" w:color="auto"/>
                  <w:left w:val="single" w:sz="4" w:space="0" w:color="auto"/>
                  <w:bottom w:val="single" w:sz="4" w:space="0" w:color="auto"/>
                  <w:right w:val="single" w:sz="4" w:space="0" w:color="auto"/>
                </w:tcBorders>
              </w:tcPr>
            </w:tcPrChange>
          </w:tcPr>
          <w:p w14:paraId="12DE09AA" w14:textId="77777777" w:rsidR="006A1CE4" w:rsidRPr="00E67E0D" w:rsidRDefault="006A1CE4" w:rsidP="00E7499B">
            <w:pPr>
              <w:pStyle w:val="TAL"/>
              <w:rPr>
                <w:lang w:eastAsia="ja-JP"/>
              </w:rPr>
            </w:pPr>
            <w:r w:rsidRPr="00E67E0D">
              <w:rPr>
                <w:lang w:eastAsia="ja-JP"/>
              </w:rPr>
              <w:t>NG-RAN node endpoint of the NG-U transport bearer, for delivery of DL PDUs.</w:t>
            </w:r>
          </w:p>
        </w:tc>
      </w:tr>
      <w:tr w:rsidR="006A1CE4" w:rsidRPr="00E67E0D" w14:paraId="5694A78B" w14:textId="77777777" w:rsidTr="00E7499B">
        <w:tc>
          <w:tcPr>
            <w:tcW w:w="2448" w:type="dxa"/>
            <w:tcBorders>
              <w:top w:val="single" w:sz="4" w:space="0" w:color="auto"/>
              <w:left w:val="single" w:sz="4" w:space="0" w:color="auto"/>
              <w:bottom w:val="single" w:sz="4" w:space="0" w:color="auto"/>
              <w:right w:val="single" w:sz="4" w:space="0" w:color="auto"/>
            </w:tcBorders>
            <w:tcPrChange w:id="5953" w:author="Issam" w:date="2019-02-12T23:38:00Z">
              <w:tcPr>
                <w:tcW w:w="2448" w:type="dxa"/>
                <w:tcBorders>
                  <w:top w:val="single" w:sz="4" w:space="0" w:color="auto"/>
                  <w:left w:val="single" w:sz="4" w:space="0" w:color="auto"/>
                  <w:bottom w:val="single" w:sz="4" w:space="0" w:color="auto"/>
                  <w:right w:val="single" w:sz="4" w:space="0" w:color="auto"/>
                </w:tcBorders>
              </w:tcPr>
            </w:tcPrChange>
          </w:tcPr>
          <w:p w14:paraId="17E10ADC" w14:textId="77777777" w:rsidR="006A1CE4" w:rsidRPr="00E67E0D" w:rsidRDefault="006A1CE4" w:rsidP="00E7499B">
            <w:pPr>
              <w:pStyle w:val="TAL"/>
              <w:ind w:left="-19"/>
              <w:rPr>
                <w:lang w:eastAsia="ja-JP"/>
              </w:rPr>
            </w:pPr>
            <w:r w:rsidRPr="00E67E0D">
              <w:t xml:space="preserve">DL Forwarding </w:t>
            </w:r>
            <w:r w:rsidRPr="00E67E0D">
              <w:rPr>
                <w:lang w:eastAsia="ja-JP"/>
              </w:rPr>
              <w:t>UP TNL Information</w:t>
            </w:r>
          </w:p>
        </w:tc>
        <w:tc>
          <w:tcPr>
            <w:tcW w:w="1080" w:type="dxa"/>
            <w:tcBorders>
              <w:top w:val="single" w:sz="4" w:space="0" w:color="auto"/>
              <w:left w:val="single" w:sz="4" w:space="0" w:color="auto"/>
              <w:bottom w:val="single" w:sz="4" w:space="0" w:color="auto"/>
              <w:right w:val="single" w:sz="4" w:space="0" w:color="auto"/>
            </w:tcBorders>
            <w:tcPrChange w:id="5954" w:author="Issam" w:date="2019-02-12T23:38:00Z">
              <w:tcPr>
                <w:tcW w:w="1080" w:type="dxa"/>
                <w:tcBorders>
                  <w:top w:val="single" w:sz="4" w:space="0" w:color="auto"/>
                  <w:left w:val="single" w:sz="4" w:space="0" w:color="auto"/>
                  <w:bottom w:val="single" w:sz="4" w:space="0" w:color="auto"/>
                  <w:right w:val="single" w:sz="4" w:space="0" w:color="auto"/>
                </w:tcBorders>
              </w:tcPr>
            </w:tcPrChange>
          </w:tcPr>
          <w:p w14:paraId="2F6A47B4" w14:textId="77777777" w:rsidR="006A1CE4" w:rsidRPr="00E67E0D" w:rsidRDefault="006A1CE4" w:rsidP="00E7499B">
            <w:pPr>
              <w:pStyle w:val="TAL"/>
              <w:rPr>
                <w:lang w:eastAsia="ja-JP"/>
              </w:rPr>
            </w:pPr>
            <w:r w:rsidRPr="00E67E0D">
              <w:t>O</w:t>
            </w:r>
          </w:p>
        </w:tc>
        <w:tc>
          <w:tcPr>
            <w:tcW w:w="1440" w:type="dxa"/>
            <w:tcBorders>
              <w:top w:val="single" w:sz="4" w:space="0" w:color="auto"/>
              <w:left w:val="single" w:sz="4" w:space="0" w:color="auto"/>
              <w:bottom w:val="single" w:sz="4" w:space="0" w:color="auto"/>
              <w:right w:val="single" w:sz="4" w:space="0" w:color="auto"/>
            </w:tcBorders>
            <w:tcPrChange w:id="5955" w:author="Issam" w:date="2019-02-12T23:38:00Z">
              <w:tcPr>
                <w:tcW w:w="1440" w:type="dxa"/>
                <w:tcBorders>
                  <w:top w:val="single" w:sz="4" w:space="0" w:color="auto"/>
                  <w:left w:val="single" w:sz="4" w:space="0" w:color="auto"/>
                  <w:bottom w:val="single" w:sz="4" w:space="0" w:color="auto"/>
                  <w:right w:val="single" w:sz="4" w:space="0" w:color="auto"/>
                </w:tcBorders>
              </w:tcPr>
            </w:tcPrChange>
          </w:tcPr>
          <w:p w14:paraId="1B4D9D8F" w14:textId="77777777" w:rsidR="006A1CE4" w:rsidRPr="00E67E0D" w:rsidRDefault="006A1CE4" w:rsidP="00E7499B">
            <w:pPr>
              <w:pStyle w:val="TAL"/>
              <w:rPr>
                <w:lang w:eastAsia="ja-JP"/>
              </w:rPr>
            </w:pPr>
          </w:p>
        </w:tc>
        <w:tc>
          <w:tcPr>
            <w:tcW w:w="1872" w:type="dxa"/>
            <w:tcBorders>
              <w:top w:val="single" w:sz="4" w:space="0" w:color="auto"/>
              <w:left w:val="single" w:sz="4" w:space="0" w:color="auto"/>
              <w:bottom w:val="single" w:sz="4" w:space="0" w:color="auto"/>
              <w:right w:val="single" w:sz="4" w:space="0" w:color="auto"/>
            </w:tcBorders>
            <w:tcPrChange w:id="5956" w:author="Issam" w:date="2019-02-12T23:38:00Z">
              <w:tcPr>
                <w:tcW w:w="1872" w:type="dxa"/>
                <w:tcBorders>
                  <w:top w:val="single" w:sz="4" w:space="0" w:color="auto"/>
                  <w:left w:val="single" w:sz="4" w:space="0" w:color="auto"/>
                  <w:bottom w:val="single" w:sz="4" w:space="0" w:color="auto"/>
                  <w:right w:val="single" w:sz="4" w:space="0" w:color="auto"/>
                </w:tcBorders>
              </w:tcPr>
            </w:tcPrChange>
          </w:tcPr>
          <w:p w14:paraId="0BA23046" w14:textId="77777777" w:rsidR="006A1CE4" w:rsidRPr="00E67E0D" w:rsidRDefault="006A1CE4" w:rsidP="00E7499B">
            <w:pPr>
              <w:pStyle w:val="TAL"/>
              <w:rPr>
                <w:lang w:eastAsia="ja-JP"/>
              </w:rPr>
            </w:pPr>
            <w:r w:rsidRPr="00E67E0D">
              <w:rPr>
                <w:lang w:eastAsia="ja-JP"/>
              </w:rPr>
              <w:t>UP Transport Layer Information</w:t>
            </w:r>
          </w:p>
          <w:p w14:paraId="68229F2E" w14:textId="77777777" w:rsidR="006A1CE4" w:rsidRPr="00E67E0D" w:rsidRDefault="006A1CE4" w:rsidP="00E7499B">
            <w:pPr>
              <w:pStyle w:val="TAL"/>
              <w:rPr>
                <w:lang w:eastAsia="ja-JP"/>
              </w:rPr>
            </w:pPr>
            <w:r w:rsidRPr="00E67E0D">
              <w:rPr>
                <w:lang w:eastAsia="ja-JP"/>
              </w:rPr>
              <w:t>9.3.2.2</w:t>
            </w:r>
          </w:p>
        </w:tc>
        <w:tc>
          <w:tcPr>
            <w:tcW w:w="2880" w:type="dxa"/>
            <w:tcBorders>
              <w:top w:val="single" w:sz="4" w:space="0" w:color="auto"/>
              <w:left w:val="single" w:sz="4" w:space="0" w:color="auto"/>
              <w:bottom w:val="single" w:sz="4" w:space="0" w:color="auto"/>
              <w:right w:val="single" w:sz="4" w:space="0" w:color="auto"/>
            </w:tcBorders>
            <w:tcPrChange w:id="5957" w:author="Issam" w:date="2019-02-12T23:38:00Z">
              <w:tcPr>
                <w:tcW w:w="2880" w:type="dxa"/>
                <w:tcBorders>
                  <w:top w:val="single" w:sz="4" w:space="0" w:color="auto"/>
                  <w:left w:val="single" w:sz="4" w:space="0" w:color="auto"/>
                  <w:bottom w:val="single" w:sz="4" w:space="0" w:color="auto"/>
                  <w:right w:val="single" w:sz="4" w:space="0" w:color="auto"/>
                </w:tcBorders>
              </w:tcPr>
            </w:tcPrChange>
          </w:tcPr>
          <w:p w14:paraId="134198EE" w14:textId="77777777" w:rsidR="006A1CE4" w:rsidRPr="00E67E0D" w:rsidRDefault="006A1CE4" w:rsidP="00E7499B">
            <w:pPr>
              <w:pStyle w:val="TAL"/>
              <w:rPr>
                <w:lang w:eastAsia="ja-JP"/>
              </w:rPr>
            </w:pPr>
            <w:r w:rsidRPr="00E67E0D">
              <w:t>To deliver forwarded DL PDUs.</w:t>
            </w:r>
          </w:p>
        </w:tc>
      </w:tr>
      <w:tr w:rsidR="006A1CE4" w:rsidRPr="00E67E0D" w14:paraId="7BEAD0B8" w14:textId="77777777" w:rsidTr="00E7499B">
        <w:tc>
          <w:tcPr>
            <w:tcW w:w="2448" w:type="dxa"/>
            <w:tcBorders>
              <w:top w:val="single" w:sz="4" w:space="0" w:color="auto"/>
              <w:left w:val="single" w:sz="4" w:space="0" w:color="auto"/>
              <w:bottom w:val="single" w:sz="4" w:space="0" w:color="auto"/>
              <w:right w:val="single" w:sz="4" w:space="0" w:color="auto"/>
            </w:tcBorders>
            <w:tcPrChange w:id="5958" w:author="Issam" w:date="2019-02-12T23:38:00Z">
              <w:tcPr>
                <w:tcW w:w="2448" w:type="dxa"/>
                <w:tcBorders>
                  <w:top w:val="single" w:sz="4" w:space="0" w:color="auto"/>
                  <w:left w:val="single" w:sz="4" w:space="0" w:color="auto"/>
                  <w:bottom w:val="single" w:sz="4" w:space="0" w:color="auto"/>
                  <w:right w:val="single" w:sz="4" w:space="0" w:color="auto"/>
                </w:tcBorders>
              </w:tcPr>
            </w:tcPrChange>
          </w:tcPr>
          <w:p w14:paraId="1FEC6B78" w14:textId="77777777" w:rsidR="006A1CE4" w:rsidRPr="00E67E0D" w:rsidRDefault="006A1CE4" w:rsidP="00E7499B">
            <w:pPr>
              <w:pStyle w:val="TAL"/>
              <w:ind w:left="-19"/>
            </w:pPr>
            <w:r w:rsidRPr="00E67E0D">
              <w:t>Security Result</w:t>
            </w:r>
          </w:p>
        </w:tc>
        <w:tc>
          <w:tcPr>
            <w:tcW w:w="1080" w:type="dxa"/>
            <w:tcBorders>
              <w:top w:val="single" w:sz="4" w:space="0" w:color="auto"/>
              <w:left w:val="single" w:sz="4" w:space="0" w:color="auto"/>
              <w:bottom w:val="single" w:sz="4" w:space="0" w:color="auto"/>
              <w:right w:val="single" w:sz="4" w:space="0" w:color="auto"/>
            </w:tcBorders>
            <w:tcPrChange w:id="5959" w:author="Issam" w:date="2019-02-12T23:38:00Z">
              <w:tcPr>
                <w:tcW w:w="1080" w:type="dxa"/>
                <w:tcBorders>
                  <w:top w:val="single" w:sz="4" w:space="0" w:color="auto"/>
                  <w:left w:val="single" w:sz="4" w:space="0" w:color="auto"/>
                  <w:bottom w:val="single" w:sz="4" w:space="0" w:color="auto"/>
                  <w:right w:val="single" w:sz="4" w:space="0" w:color="auto"/>
                </w:tcBorders>
              </w:tcPr>
            </w:tcPrChange>
          </w:tcPr>
          <w:p w14:paraId="4BE3AA9E" w14:textId="77777777" w:rsidR="006A1CE4" w:rsidRPr="00E67E0D" w:rsidRDefault="006A1CE4" w:rsidP="00E7499B">
            <w:pPr>
              <w:pStyle w:val="TAL"/>
            </w:pPr>
            <w:r w:rsidRPr="00E67E0D">
              <w:t>O</w:t>
            </w:r>
          </w:p>
        </w:tc>
        <w:tc>
          <w:tcPr>
            <w:tcW w:w="1440" w:type="dxa"/>
            <w:tcBorders>
              <w:top w:val="single" w:sz="4" w:space="0" w:color="auto"/>
              <w:left w:val="single" w:sz="4" w:space="0" w:color="auto"/>
              <w:bottom w:val="single" w:sz="4" w:space="0" w:color="auto"/>
              <w:right w:val="single" w:sz="4" w:space="0" w:color="auto"/>
            </w:tcBorders>
            <w:tcPrChange w:id="5960" w:author="Issam" w:date="2019-02-12T23:38:00Z">
              <w:tcPr>
                <w:tcW w:w="1440" w:type="dxa"/>
                <w:tcBorders>
                  <w:top w:val="single" w:sz="4" w:space="0" w:color="auto"/>
                  <w:left w:val="single" w:sz="4" w:space="0" w:color="auto"/>
                  <w:bottom w:val="single" w:sz="4" w:space="0" w:color="auto"/>
                  <w:right w:val="single" w:sz="4" w:space="0" w:color="auto"/>
                </w:tcBorders>
              </w:tcPr>
            </w:tcPrChange>
          </w:tcPr>
          <w:p w14:paraId="781548EF" w14:textId="77777777" w:rsidR="006A1CE4" w:rsidRPr="00E67E0D" w:rsidRDefault="006A1CE4" w:rsidP="00E7499B">
            <w:pPr>
              <w:pStyle w:val="TAL"/>
              <w:rPr>
                <w:lang w:eastAsia="ja-JP"/>
              </w:rPr>
            </w:pPr>
          </w:p>
        </w:tc>
        <w:tc>
          <w:tcPr>
            <w:tcW w:w="1872" w:type="dxa"/>
            <w:tcBorders>
              <w:top w:val="single" w:sz="4" w:space="0" w:color="auto"/>
              <w:left w:val="single" w:sz="4" w:space="0" w:color="auto"/>
              <w:bottom w:val="single" w:sz="4" w:space="0" w:color="auto"/>
              <w:right w:val="single" w:sz="4" w:space="0" w:color="auto"/>
            </w:tcBorders>
            <w:tcPrChange w:id="5961" w:author="Issam" w:date="2019-02-12T23:38:00Z">
              <w:tcPr>
                <w:tcW w:w="1872" w:type="dxa"/>
                <w:tcBorders>
                  <w:top w:val="single" w:sz="4" w:space="0" w:color="auto"/>
                  <w:left w:val="single" w:sz="4" w:space="0" w:color="auto"/>
                  <w:bottom w:val="single" w:sz="4" w:space="0" w:color="auto"/>
                  <w:right w:val="single" w:sz="4" w:space="0" w:color="auto"/>
                </w:tcBorders>
              </w:tcPr>
            </w:tcPrChange>
          </w:tcPr>
          <w:p w14:paraId="639BFB59" w14:textId="77777777" w:rsidR="006A1CE4" w:rsidRPr="00E67E0D" w:rsidRDefault="006A1CE4" w:rsidP="00E7499B">
            <w:pPr>
              <w:pStyle w:val="TAL"/>
              <w:rPr>
                <w:lang w:eastAsia="ja-JP"/>
              </w:rPr>
            </w:pPr>
            <w:r w:rsidRPr="00E67E0D">
              <w:rPr>
                <w:lang w:eastAsia="ja-JP"/>
              </w:rPr>
              <w:t>9.3.1.59</w:t>
            </w:r>
          </w:p>
        </w:tc>
        <w:tc>
          <w:tcPr>
            <w:tcW w:w="2880" w:type="dxa"/>
            <w:tcBorders>
              <w:top w:val="single" w:sz="4" w:space="0" w:color="auto"/>
              <w:left w:val="single" w:sz="4" w:space="0" w:color="auto"/>
              <w:bottom w:val="single" w:sz="4" w:space="0" w:color="auto"/>
              <w:right w:val="single" w:sz="4" w:space="0" w:color="auto"/>
            </w:tcBorders>
            <w:tcPrChange w:id="5962" w:author="Issam" w:date="2019-02-12T23:38:00Z">
              <w:tcPr>
                <w:tcW w:w="2880" w:type="dxa"/>
                <w:tcBorders>
                  <w:top w:val="single" w:sz="4" w:space="0" w:color="auto"/>
                  <w:left w:val="single" w:sz="4" w:space="0" w:color="auto"/>
                  <w:bottom w:val="single" w:sz="4" w:space="0" w:color="auto"/>
                  <w:right w:val="single" w:sz="4" w:space="0" w:color="auto"/>
                </w:tcBorders>
              </w:tcPr>
            </w:tcPrChange>
          </w:tcPr>
          <w:p w14:paraId="72066F5A" w14:textId="77777777" w:rsidR="006A1CE4" w:rsidRPr="00E67E0D" w:rsidRDefault="006A1CE4" w:rsidP="00E7499B">
            <w:pPr>
              <w:pStyle w:val="TAL"/>
            </w:pPr>
          </w:p>
        </w:tc>
      </w:tr>
      <w:tr w:rsidR="006A1CE4" w:rsidRPr="00E67E0D" w14:paraId="3DC824CB" w14:textId="77777777" w:rsidTr="00E7499B">
        <w:tc>
          <w:tcPr>
            <w:tcW w:w="2448" w:type="dxa"/>
            <w:tcBorders>
              <w:top w:val="single" w:sz="4" w:space="0" w:color="auto"/>
              <w:left w:val="single" w:sz="4" w:space="0" w:color="auto"/>
              <w:bottom w:val="single" w:sz="4" w:space="0" w:color="auto"/>
              <w:right w:val="single" w:sz="4" w:space="0" w:color="auto"/>
            </w:tcBorders>
            <w:hideMark/>
            <w:tcPrChange w:id="5963" w:author="Issam" w:date="2019-02-12T23:38:00Z">
              <w:tcPr>
                <w:tcW w:w="2448" w:type="dxa"/>
                <w:tcBorders>
                  <w:top w:val="single" w:sz="4" w:space="0" w:color="auto"/>
                  <w:left w:val="single" w:sz="4" w:space="0" w:color="auto"/>
                  <w:bottom w:val="single" w:sz="4" w:space="0" w:color="auto"/>
                  <w:right w:val="single" w:sz="4" w:space="0" w:color="auto"/>
                </w:tcBorders>
                <w:hideMark/>
              </w:tcPr>
            </w:tcPrChange>
          </w:tcPr>
          <w:p w14:paraId="7A561AF3" w14:textId="77777777" w:rsidR="006A1CE4" w:rsidRPr="00E67E0D" w:rsidRDefault="006A1CE4" w:rsidP="00E7499B">
            <w:pPr>
              <w:pStyle w:val="TAL"/>
              <w:rPr>
                <w:rFonts w:eastAsia="Batang"/>
                <w:b/>
                <w:bCs/>
                <w:lang w:eastAsia="ja-JP"/>
              </w:rPr>
            </w:pPr>
            <w:r w:rsidRPr="00E67E0D">
              <w:rPr>
                <w:rFonts w:eastAsia="Batang"/>
                <w:b/>
                <w:bCs/>
                <w:lang w:eastAsia="ja-JP"/>
              </w:rPr>
              <w:t>QoS Flow Setup Response List</w:t>
            </w:r>
          </w:p>
        </w:tc>
        <w:tc>
          <w:tcPr>
            <w:tcW w:w="1080" w:type="dxa"/>
            <w:tcBorders>
              <w:top w:val="single" w:sz="4" w:space="0" w:color="auto"/>
              <w:left w:val="single" w:sz="4" w:space="0" w:color="auto"/>
              <w:bottom w:val="single" w:sz="4" w:space="0" w:color="auto"/>
              <w:right w:val="single" w:sz="4" w:space="0" w:color="auto"/>
            </w:tcBorders>
            <w:tcPrChange w:id="5964" w:author="Issam" w:date="2019-02-12T23:38:00Z">
              <w:tcPr>
                <w:tcW w:w="1080" w:type="dxa"/>
                <w:tcBorders>
                  <w:top w:val="single" w:sz="4" w:space="0" w:color="auto"/>
                  <w:left w:val="single" w:sz="4" w:space="0" w:color="auto"/>
                  <w:bottom w:val="single" w:sz="4" w:space="0" w:color="auto"/>
                  <w:right w:val="single" w:sz="4" w:space="0" w:color="auto"/>
                </w:tcBorders>
              </w:tcPr>
            </w:tcPrChange>
          </w:tcPr>
          <w:p w14:paraId="5454E313" w14:textId="77777777" w:rsidR="006A1CE4" w:rsidRPr="00E67E0D" w:rsidRDefault="006A1CE4" w:rsidP="00E7499B">
            <w:pPr>
              <w:pStyle w:val="TAL"/>
              <w:rPr>
                <w:rFonts w:eastAsia="Batang"/>
                <w:lang w:eastAsia="ja-JP"/>
              </w:rPr>
            </w:pPr>
          </w:p>
        </w:tc>
        <w:tc>
          <w:tcPr>
            <w:tcW w:w="1440" w:type="dxa"/>
            <w:tcBorders>
              <w:top w:val="single" w:sz="4" w:space="0" w:color="auto"/>
              <w:left w:val="single" w:sz="4" w:space="0" w:color="auto"/>
              <w:bottom w:val="single" w:sz="4" w:space="0" w:color="auto"/>
              <w:right w:val="single" w:sz="4" w:space="0" w:color="auto"/>
            </w:tcBorders>
            <w:hideMark/>
            <w:tcPrChange w:id="5965" w:author="Issam" w:date="2019-02-12T23:38:00Z">
              <w:tcPr>
                <w:tcW w:w="1440" w:type="dxa"/>
                <w:tcBorders>
                  <w:top w:val="single" w:sz="4" w:space="0" w:color="auto"/>
                  <w:left w:val="single" w:sz="4" w:space="0" w:color="auto"/>
                  <w:bottom w:val="single" w:sz="4" w:space="0" w:color="auto"/>
                  <w:right w:val="single" w:sz="4" w:space="0" w:color="auto"/>
                </w:tcBorders>
                <w:hideMark/>
              </w:tcPr>
            </w:tcPrChange>
          </w:tcPr>
          <w:p w14:paraId="5798210C" w14:textId="77777777" w:rsidR="006A1CE4" w:rsidRPr="00E67E0D" w:rsidRDefault="006A1CE4" w:rsidP="00E7499B">
            <w:pPr>
              <w:pStyle w:val="TAL"/>
              <w:rPr>
                <w:i/>
                <w:lang w:eastAsia="ja-JP"/>
              </w:rPr>
            </w:pPr>
            <w:r w:rsidRPr="00E67E0D">
              <w:rPr>
                <w:i/>
                <w:lang w:eastAsia="ja-JP"/>
              </w:rPr>
              <w:t>1</w:t>
            </w:r>
          </w:p>
        </w:tc>
        <w:tc>
          <w:tcPr>
            <w:tcW w:w="1872" w:type="dxa"/>
            <w:tcBorders>
              <w:top w:val="single" w:sz="4" w:space="0" w:color="auto"/>
              <w:left w:val="single" w:sz="4" w:space="0" w:color="auto"/>
              <w:bottom w:val="single" w:sz="4" w:space="0" w:color="auto"/>
              <w:right w:val="single" w:sz="4" w:space="0" w:color="auto"/>
            </w:tcBorders>
            <w:tcPrChange w:id="5966" w:author="Issam" w:date="2019-02-12T23:38:00Z">
              <w:tcPr>
                <w:tcW w:w="1872" w:type="dxa"/>
                <w:tcBorders>
                  <w:top w:val="single" w:sz="4" w:space="0" w:color="auto"/>
                  <w:left w:val="single" w:sz="4" w:space="0" w:color="auto"/>
                  <w:bottom w:val="single" w:sz="4" w:space="0" w:color="auto"/>
                  <w:right w:val="single" w:sz="4" w:space="0" w:color="auto"/>
                </w:tcBorders>
              </w:tcPr>
            </w:tcPrChange>
          </w:tcPr>
          <w:p w14:paraId="0238BEB4" w14:textId="77777777" w:rsidR="006A1CE4" w:rsidRPr="00E67E0D" w:rsidRDefault="006A1CE4" w:rsidP="00E7499B">
            <w:pPr>
              <w:pStyle w:val="TAL"/>
              <w:rPr>
                <w:lang w:eastAsia="ja-JP"/>
              </w:rPr>
            </w:pPr>
          </w:p>
        </w:tc>
        <w:tc>
          <w:tcPr>
            <w:tcW w:w="2880" w:type="dxa"/>
            <w:tcBorders>
              <w:top w:val="single" w:sz="4" w:space="0" w:color="auto"/>
              <w:left w:val="single" w:sz="4" w:space="0" w:color="auto"/>
              <w:bottom w:val="single" w:sz="4" w:space="0" w:color="auto"/>
              <w:right w:val="single" w:sz="4" w:space="0" w:color="auto"/>
            </w:tcBorders>
            <w:tcPrChange w:id="5967" w:author="Issam" w:date="2019-02-12T23:38:00Z">
              <w:tcPr>
                <w:tcW w:w="2880" w:type="dxa"/>
                <w:tcBorders>
                  <w:top w:val="single" w:sz="4" w:space="0" w:color="auto"/>
                  <w:left w:val="single" w:sz="4" w:space="0" w:color="auto"/>
                  <w:bottom w:val="single" w:sz="4" w:space="0" w:color="auto"/>
                  <w:right w:val="single" w:sz="4" w:space="0" w:color="auto"/>
                </w:tcBorders>
              </w:tcPr>
            </w:tcPrChange>
          </w:tcPr>
          <w:p w14:paraId="55F89DBC" w14:textId="77777777" w:rsidR="006A1CE4" w:rsidRPr="00E67E0D" w:rsidRDefault="006A1CE4" w:rsidP="00E7499B">
            <w:pPr>
              <w:pStyle w:val="TAL"/>
              <w:rPr>
                <w:lang w:eastAsia="ja-JP"/>
              </w:rPr>
            </w:pPr>
          </w:p>
        </w:tc>
      </w:tr>
      <w:tr w:rsidR="006A1CE4" w:rsidRPr="00E67E0D" w14:paraId="46E9FB73" w14:textId="77777777" w:rsidTr="00E7499B">
        <w:tc>
          <w:tcPr>
            <w:tcW w:w="2448" w:type="dxa"/>
            <w:tcBorders>
              <w:top w:val="single" w:sz="4" w:space="0" w:color="auto"/>
              <w:left w:val="single" w:sz="4" w:space="0" w:color="auto"/>
              <w:bottom w:val="single" w:sz="4" w:space="0" w:color="auto"/>
              <w:right w:val="single" w:sz="4" w:space="0" w:color="auto"/>
            </w:tcBorders>
            <w:hideMark/>
            <w:tcPrChange w:id="5968" w:author="Issam" w:date="2019-02-12T23:38:00Z">
              <w:tcPr>
                <w:tcW w:w="2448" w:type="dxa"/>
                <w:tcBorders>
                  <w:top w:val="single" w:sz="4" w:space="0" w:color="auto"/>
                  <w:left w:val="single" w:sz="4" w:space="0" w:color="auto"/>
                  <w:bottom w:val="single" w:sz="4" w:space="0" w:color="auto"/>
                  <w:right w:val="single" w:sz="4" w:space="0" w:color="auto"/>
                </w:tcBorders>
                <w:hideMark/>
              </w:tcPr>
            </w:tcPrChange>
          </w:tcPr>
          <w:p w14:paraId="42385504" w14:textId="77777777" w:rsidR="006A1CE4" w:rsidRPr="00E67E0D" w:rsidRDefault="006A1CE4" w:rsidP="00E7499B">
            <w:pPr>
              <w:pStyle w:val="TAL"/>
              <w:ind w:left="71"/>
              <w:rPr>
                <w:rFonts w:eastAsia="Batang"/>
                <w:b/>
                <w:lang w:eastAsia="ja-JP"/>
              </w:rPr>
            </w:pPr>
            <w:r w:rsidRPr="00E67E0D">
              <w:rPr>
                <w:rFonts w:eastAsia="Batang"/>
                <w:b/>
                <w:lang w:eastAsia="ja-JP"/>
              </w:rPr>
              <w:t>&gt;QoS Flow Setup Response Item</w:t>
            </w:r>
          </w:p>
        </w:tc>
        <w:tc>
          <w:tcPr>
            <w:tcW w:w="1080" w:type="dxa"/>
            <w:tcBorders>
              <w:top w:val="single" w:sz="4" w:space="0" w:color="auto"/>
              <w:left w:val="single" w:sz="4" w:space="0" w:color="auto"/>
              <w:bottom w:val="single" w:sz="4" w:space="0" w:color="auto"/>
              <w:right w:val="single" w:sz="4" w:space="0" w:color="auto"/>
            </w:tcBorders>
            <w:tcPrChange w:id="5969" w:author="Issam" w:date="2019-02-12T23:38:00Z">
              <w:tcPr>
                <w:tcW w:w="1080" w:type="dxa"/>
                <w:tcBorders>
                  <w:top w:val="single" w:sz="4" w:space="0" w:color="auto"/>
                  <w:left w:val="single" w:sz="4" w:space="0" w:color="auto"/>
                  <w:bottom w:val="single" w:sz="4" w:space="0" w:color="auto"/>
                  <w:right w:val="single" w:sz="4" w:space="0" w:color="auto"/>
                </w:tcBorders>
              </w:tcPr>
            </w:tcPrChange>
          </w:tcPr>
          <w:p w14:paraId="0622490F" w14:textId="77777777" w:rsidR="006A1CE4" w:rsidRPr="00E67E0D" w:rsidRDefault="006A1CE4" w:rsidP="00E7499B">
            <w:pPr>
              <w:pStyle w:val="TAL"/>
              <w:rPr>
                <w:rFonts w:eastAsia="Batang"/>
                <w:lang w:eastAsia="ja-JP"/>
              </w:rPr>
            </w:pPr>
          </w:p>
        </w:tc>
        <w:tc>
          <w:tcPr>
            <w:tcW w:w="1440" w:type="dxa"/>
            <w:tcBorders>
              <w:top w:val="single" w:sz="4" w:space="0" w:color="auto"/>
              <w:left w:val="single" w:sz="4" w:space="0" w:color="auto"/>
              <w:bottom w:val="single" w:sz="4" w:space="0" w:color="auto"/>
              <w:right w:val="single" w:sz="4" w:space="0" w:color="auto"/>
            </w:tcBorders>
            <w:hideMark/>
            <w:tcPrChange w:id="5970" w:author="Issam" w:date="2019-02-12T23:38:00Z">
              <w:tcPr>
                <w:tcW w:w="1440" w:type="dxa"/>
                <w:tcBorders>
                  <w:top w:val="single" w:sz="4" w:space="0" w:color="auto"/>
                  <w:left w:val="single" w:sz="4" w:space="0" w:color="auto"/>
                  <w:bottom w:val="single" w:sz="4" w:space="0" w:color="auto"/>
                  <w:right w:val="single" w:sz="4" w:space="0" w:color="auto"/>
                </w:tcBorders>
                <w:hideMark/>
              </w:tcPr>
            </w:tcPrChange>
          </w:tcPr>
          <w:p w14:paraId="6C596650" w14:textId="77777777" w:rsidR="006A1CE4" w:rsidRPr="00E67E0D" w:rsidRDefault="006A1CE4" w:rsidP="00E7499B">
            <w:pPr>
              <w:pStyle w:val="TAL"/>
              <w:rPr>
                <w:i/>
                <w:szCs w:val="18"/>
                <w:lang w:eastAsia="ja-JP"/>
              </w:rPr>
            </w:pPr>
            <w:r w:rsidRPr="00E67E0D">
              <w:rPr>
                <w:bCs/>
                <w:i/>
                <w:szCs w:val="18"/>
                <w:lang w:eastAsia="ja-JP"/>
              </w:rPr>
              <w:t>1..&lt;maxnoofQoSFlows&gt;</w:t>
            </w:r>
          </w:p>
        </w:tc>
        <w:tc>
          <w:tcPr>
            <w:tcW w:w="1872" w:type="dxa"/>
            <w:tcBorders>
              <w:top w:val="single" w:sz="4" w:space="0" w:color="auto"/>
              <w:left w:val="single" w:sz="4" w:space="0" w:color="auto"/>
              <w:bottom w:val="single" w:sz="4" w:space="0" w:color="auto"/>
              <w:right w:val="single" w:sz="4" w:space="0" w:color="auto"/>
            </w:tcBorders>
            <w:tcPrChange w:id="5971" w:author="Issam" w:date="2019-02-12T23:38:00Z">
              <w:tcPr>
                <w:tcW w:w="1872" w:type="dxa"/>
                <w:tcBorders>
                  <w:top w:val="single" w:sz="4" w:space="0" w:color="auto"/>
                  <w:left w:val="single" w:sz="4" w:space="0" w:color="auto"/>
                  <w:bottom w:val="single" w:sz="4" w:space="0" w:color="auto"/>
                  <w:right w:val="single" w:sz="4" w:space="0" w:color="auto"/>
                </w:tcBorders>
              </w:tcPr>
            </w:tcPrChange>
          </w:tcPr>
          <w:p w14:paraId="3CB70F29" w14:textId="77777777" w:rsidR="006A1CE4" w:rsidRPr="00E67E0D" w:rsidRDefault="006A1CE4" w:rsidP="00E7499B">
            <w:pPr>
              <w:pStyle w:val="TAL"/>
              <w:rPr>
                <w:lang w:eastAsia="ja-JP"/>
              </w:rPr>
            </w:pPr>
          </w:p>
        </w:tc>
        <w:tc>
          <w:tcPr>
            <w:tcW w:w="2880" w:type="dxa"/>
            <w:tcBorders>
              <w:top w:val="single" w:sz="4" w:space="0" w:color="auto"/>
              <w:left w:val="single" w:sz="4" w:space="0" w:color="auto"/>
              <w:bottom w:val="single" w:sz="4" w:space="0" w:color="auto"/>
              <w:right w:val="single" w:sz="4" w:space="0" w:color="auto"/>
            </w:tcBorders>
            <w:tcPrChange w:id="5972" w:author="Issam" w:date="2019-02-12T23:38:00Z">
              <w:tcPr>
                <w:tcW w:w="2880" w:type="dxa"/>
                <w:tcBorders>
                  <w:top w:val="single" w:sz="4" w:space="0" w:color="auto"/>
                  <w:left w:val="single" w:sz="4" w:space="0" w:color="auto"/>
                  <w:bottom w:val="single" w:sz="4" w:space="0" w:color="auto"/>
                  <w:right w:val="single" w:sz="4" w:space="0" w:color="auto"/>
                </w:tcBorders>
              </w:tcPr>
            </w:tcPrChange>
          </w:tcPr>
          <w:p w14:paraId="55CD7AB9" w14:textId="77777777" w:rsidR="006A1CE4" w:rsidRPr="00E67E0D" w:rsidRDefault="006A1CE4" w:rsidP="00E7499B">
            <w:pPr>
              <w:pStyle w:val="TAL"/>
              <w:rPr>
                <w:lang w:eastAsia="ja-JP"/>
              </w:rPr>
            </w:pPr>
          </w:p>
        </w:tc>
      </w:tr>
      <w:tr w:rsidR="006A1CE4" w:rsidRPr="00E67E0D" w14:paraId="733C9499" w14:textId="77777777" w:rsidTr="00E7499B">
        <w:tc>
          <w:tcPr>
            <w:tcW w:w="2448" w:type="dxa"/>
            <w:tcBorders>
              <w:top w:val="single" w:sz="4" w:space="0" w:color="auto"/>
              <w:left w:val="single" w:sz="4" w:space="0" w:color="auto"/>
              <w:bottom w:val="single" w:sz="4" w:space="0" w:color="auto"/>
              <w:right w:val="single" w:sz="4" w:space="0" w:color="auto"/>
            </w:tcBorders>
            <w:hideMark/>
            <w:tcPrChange w:id="5973" w:author="Issam" w:date="2019-02-12T23:38:00Z">
              <w:tcPr>
                <w:tcW w:w="2448" w:type="dxa"/>
                <w:tcBorders>
                  <w:top w:val="single" w:sz="4" w:space="0" w:color="auto"/>
                  <w:left w:val="single" w:sz="4" w:space="0" w:color="auto"/>
                  <w:bottom w:val="single" w:sz="4" w:space="0" w:color="auto"/>
                  <w:right w:val="single" w:sz="4" w:space="0" w:color="auto"/>
                </w:tcBorders>
                <w:hideMark/>
              </w:tcPr>
            </w:tcPrChange>
          </w:tcPr>
          <w:p w14:paraId="1960485E" w14:textId="459EAB37" w:rsidR="006A1CE4" w:rsidRPr="00E67E0D" w:rsidRDefault="006A1CE4" w:rsidP="00E7499B">
            <w:pPr>
              <w:pStyle w:val="TAL"/>
              <w:ind w:left="161"/>
              <w:rPr>
                <w:rFonts w:eastAsia="MS Mincho"/>
                <w:lang w:eastAsia="ja-JP"/>
              </w:rPr>
            </w:pPr>
            <w:r w:rsidRPr="00E67E0D">
              <w:rPr>
                <w:rFonts w:eastAsia="Batang"/>
                <w:lang w:eastAsia="ja-JP"/>
              </w:rPr>
              <w:t xml:space="preserve">&gt;&gt;QoS Flow </w:t>
            </w:r>
            <w:del w:id="5974" w:author="Issam" w:date="2019-02-12T23:38:00Z">
              <w:r w:rsidR="00AE297A" w:rsidRPr="00FF6A95">
                <w:rPr>
                  <w:rFonts w:eastAsia="Batang"/>
                  <w:lang w:eastAsia="ja-JP"/>
                </w:rPr>
                <w:delText>Indicator</w:delText>
              </w:r>
            </w:del>
            <w:ins w:id="5975" w:author="Issam" w:date="2019-02-12T23:38:00Z">
              <w:r w:rsidRPr="00E67E0D">
                <w:rPr>
                  <w:lang w:eastAsia="ja-JP"/>
                </w:rPr>
                <w:t>Identifier</w:t>
              </w:r>
            </w:ins>
          </w:p>
        </w:tc>
        <w:tc>
          <w:tcPr>
            <w:tcW w:w="1080" w:type="dxa"/>
            <w:tcBorders>
              <w:top w:val="single" w:sz="4" w:space="0" w:color="auto"/>
              <w:left w:val="single" w:sz="4" w:space="0" w:color="auto"/>
              <w:bottom w:val="single" w:sz="4" w:space="0" w:color="auto"/>
              <w:right w:val="single" w:sz="4" w:space="0" w:color="auto"/>
            </w:tcBorders>
            <w:hideMark/>
            <w:tcPrChange w:id="5976" w:author="Issam" w:date="2019-02-12T23:38:00Z">
              <w:tcPr>
                <w:tcW w:w="1080" w:type="dxa"/>
                <w:tcBorders>
                  <w:top w:val="single" w:sz="4" w:space="0" w:color="auto"/>
                  <w:left w:val="single" w:sz="4" w:space="0" w:color="auto"/>
                  <w:bottom w:val="single" w:sz="4" w:space="0" w:color="auto"/>
                  <w:right w:val="single" w:sz="4" w:space="0" w:color="auto"/>
                </w:tcBorders>
                <w:hideMark/>
              </w:tcPr>
            </w:tcPrChange>
          </w:tcPr>
          <w:p w14:paraId="1DC4EC9B" w14:textId="77777777" w:rsidR="006A1CE4" w:rsidRPr="00E67E0D" w:rsidRDefault="006A1CE4" w:rsidP="00E7499B">
            <w:pPr>
              <w:pStyle w:val="TAL"/>
              <w:rPr>
                <w:lang w:eastAsia="ja-JP"/>
              </w:rPr>
            </w:pPr>
            <w:r w:rsidRPr="00E67E0D">
              <w:rPr>
                <w:rFonts w:eastAsia="Batang"/>
                <w:lang w:eastAsia="ja-JP"/>
              </w:rPr>
              <w:t>M</w:t>
            </w:r>
          </w:p>
        </w:tc>
        <w:tc>
          <w:tcPr>
            <w:tcW w:w="1440" w:type="dxa"/>
            <w:tcBorders>
              <w:top w:val="single" w:sz="4" w:space="0" w:color="auto"/>
              <w:left w:val="single" w:sz="4" w:space="0" w:color="auto"/>
              <w:bottom w:val="single" w:sz="4" w:space="0" w:color="auto"/>
              <w:right w:val="single" w:sz="4" w:space="0" w:color="auto"/>
            </w:tcBorders>
            <w:tcPrChange w:id="5977" w:author="Issam" w:date="2019-02-12T23:38:00Z">
              <w:tcPr>
                <w:tcW w:w="1440" w:type="dxa"/>
                <w:tcBorders>
                  <w:top w:val="single" w:sz="4" w:space="0" w:color="auto"/>
                  <w:left w:val="single" w:sz="4" w:space="0" w:color="auto"/>
                  <w:bottom w:val="single" w:sz="4" w:space="0" w:color="auto"/>
                  <w:right w:val="single" w:sz="4" w:space="0" w:color="auto"/>
                </w:tcBorders>
              </w:tcPr>
            </w:tcPrChange>
          </w:tcPr>
          <w:p w14:paraId="26B5C177" w14:textId="77777777" w:rsidR="006A1CE4" w:rsidRPr="00E67E0D" w:rsidRDefault="006A1CE4" w:rsidP="00E7499B">
            <w:pPr>
              <w:pStyle w:val="TAL"/>
              <w:rPr>
                <w:lang w:eastAsia="ja-JP"/>
              </w:rPr>
            </w:pPr>
          </w:p>
        </w:tc>
        <w:tc>
          <w:tcPr>
            <w:tcW w:w="1872" w:type="dxa"/>
            <w:tcBorders>
              <w:top w:val="single" w:sz="4" w:space="0" w:color="auto"/>
              <w:left w:val="single" w:sz="4" w:space="0" w:color="auto"/>
              <w:bottom w:val="single" w:sz="4" w:space="0" w:color="auto"/>
              <w:right w:val="single" w:sz="4" w:space="0" w:color="auto"/>
            </w:tcBorders>
            <w:hideMark/>
            <w:tcPrChange w:id="5978" w:author="Issam" w:date="2019-02-12T23:38:00Z">
              <w:tcPr>
                <w:tcW w:w="1872" w:type="dxa"/>
                <w:tcBorders>
                  <w:top w:val="single" w:sz="4" w:space="0" w:color="auto"/>
                  <w:left w:val="single" w:sz="4" w:space="0" w:color="auto"/>
                  <w:bottom w:val="single" w:sz="4" w:space="0" w:color="auto"/>
                  <w:right w:val="single" w:sz="4" w:space="0" w:color="auto"/>
                </w:tcBorders>
                <w:hideMark/>
              </w:tcPr>
            </w:tcPrChange>
          </w:tcPr>
          <w:p w14:paraId="25CBACD4" w14:textId="77777777" w:rsidR="006A1CE4" w:rsidRPr="00E67E0D" w:rsidRDefault="006A1CE4" w:rsidP="00E7499B">
            <w:pPr>
              <w:pStyle w:val="TAL"/>
              <w:rPr>
                <w:lang w:eastAsia="ja-JP"/>
              </w:rPr>
            </w:pPr>
            <w:r w:rsidRPr="00E67E0D">
              <w:rPr>
                <w:lang w:eastAsia="ja-JP"/>
              </w:rPr>
              <w:t>9.3.1.51</w:t>
            </w:r>
          </w:p>
        </w:tc>
        <w:tc>
          <w:tcPr>
            <w:tcW w:w="2880" w:type="dxa"/>
            <w:tcBorders>
              <w:top w:val="single" w:sz="4" w:space="0" w:color="auto"/>
              <w:left w:val="single" w:sz="4" w:space="0" w:color="auto"/>
              <w:bottom w:val="single" w:sz="4" w:space="0" w:color="auto"/>
              <w:right w:val="single" w:sz="4" w:space="0" w:color="auto"/>
            </w:tcBorders>
            <w:tcPrChange w:id="5979" w:author="Issam" w:date="2019-02-12T23:38:00Z">
              <w:tcPr>
                <w:tcW w:w="2880" w:type="dxa"/>
                <w:tcBorders>
                  <w:top w:val="single" w:sz="4" w:space="0" w:color="auto"/>
                  <w:left w:val="single" w:sz="4" w:space="0" w:color="auto"/>
                  <w:bottom w:val="single" w:sz="4" w:space="0" w:color="auto"/>
                  <w:right w:val="single" w:sz="4" w:space="0" w:color="auto"/>
                </w:tcBorders>
              </w:tcPr>
            </w:tcPrChange>
          </w:tcPr>
          <w:p w14:paraId="11B1F625" w14:textId="77777777" w:rsidR="006A1CE4" w:rsidRPr="00E67E0D" w:rsidRDefault="006A1CE4" w:rsidP="00E7499B">
            <w:pPr>
              <w:pStyle w:val="TAL"/>
              <w:rPr>
                <w:lang w:eastAsia="ja-JP"/>
              </w:rPr>
            </w:pPr>
          </w:p>
        </w:tc>
      </w:tr>
      <w:tr w:rsidR="006A1CE4" w:rsidRPr="00E67E0D" w14:paraId="224221A0" w14:textId="77777777" w:rsidTr="00E7499B">
        <w:tc>
          <w:tcPr>
            <w:tcW w:w="2448" w:type="dxa"/>
            <w:tcBorders>
              <w:top w:val="single" w:sz="4" w:space="0" w:color="auto"/>
              <w:left w:val="single" w:sz="4" w:space="0" w:color="auto"/>
              <w:bottom w:val="single" w:sz="4" w:space="0" w:color="auto"/>
              <w:right w:val="single" w:sz="4" w:space="0" w:color="auto"/>
            </w:tcBorders>
            <w:tcPrChange w:id="5980" w:author="Issam" w:date="2019-02-12T23:38:00Z">
              <w:tcPr>
                <w:tcW w:w="2448" w:type="dxa"/>
                <w:tcBorders>
                  <w:top w:val="single" w:sz="4" w:space="0" w:color="auto"/>
                  <w:left w:val="single" w:sz="4" w:space="0" w:color="auto"/>
                  <w:bottom w:val="single" w:sz="4" w:space="0" w:color="auto"/>
                  <w:right w:val="single" w:sz="4" w:space="0" w:color="auto"/>
                </w:tcBorders>
              </w:tcPr>
            </w:tcPrChange>
          </w:tcPr>
          <w:p w14:paraId="761DA365" w14:textId="77777777" w:rsidR="006A1CE4" w:rsidRPr="00E67E0D" w:rsidRDefault="006A1CE4" w:rsidP="00E7499B">
            <w:pPr>
              <w:pStyle w:val="TAL"/>
              <w:ind w:left="161"/>
              <w:rPr>
                <w:rFonts w:eastAsia="Batang"/>
                <w:lang w:eastAsia="ja-JP"/>
              </w:rPr>
            </w:pPr>
            <w:r w:rsidRPr="00E67E0D">
              <w:rPr>
                <w:rFonts w:eastAsia="Batang"/>
                <w:lang w:eastAsia="ja-JP"/>
              </w:rPr>
              <w:t>&gt;&gt;Data Forwarding Accepted</w:t>
            </w:r>
          </w:p>
        </w:tc>
        <w:tc>
          <w:tcPr>
            <w:tcW w:w="1080" w:type="dxa"/>
            <w:tcBorders>
              <w:top w:val="single" w:sz="4" w:space="0" w:color="auto"/>
              <w:left w:val="single" w:sz="4" w:space="0" w:color="auto"/>
              <w:bottom w:val="single" w:sz="4" w:space="0" w:color="auto"/>
              <w:right w:val="single" w:sz="4" w:space="0" w:color="auto"/>
            </w:tcBorders>
            <w:tcPrChange w:id="5981" w:author="Issam" w:date="2019-02-12T23:38:00Z">
              <w:tcPr>
                <w:tcW w:w="1080" w:type="dxa"/>
                <w:tcBorders>
                  <w:top w:val="single" w:sz="4" w:space="0" w:color="auto"/>
                  <w:left w:val="single" w:sz="4" w:space="0" w:color="auto"/>
                  <w:bottom w:val="single" w:sz="4" w:space="0" w:color="auto"/>
                  <w:right w:val="single" w:sz="4" w:space="0" w:color="auto"/>
                </w:tcBorders>
              </w:tcPr>
            </w:tcPrChange>
          </w:tcPr>
          <w:p w14:paraId="6A125698" w14:textId="77777777" w:rsidR="006A1CE4" w:rsidRPr="00E67E0D" w:rsidRDefault="006A1CE4" w:rsidP="00E7499B">
            <w:pPr>
              <w:pStyle w:val="TAL"/>
              <w:rPr>
                <w:rFonts w:eastAsia="Batang"/>
                <w:lang w:eastAsia="ja-JP"/>
              </w:rPr>
            </w:pPr>
            <w:r w:rsidRPr="00E67E0D">
              <w:rPr>
                <w:rFonts w:eastAsia="Batang"/>
                <w:lang w:eastAsia="ja-JP"/>
              </w:rPr>
              <w:t>O</w:t>
            </w:r>
          </w:p>
        </w:tc>
        <w:tc>
          <w:tcPr>
            <w:tcW w:w="1440" w:type="dxa"/>
            <w:tcBorders>
              <w:top w:val="single" w:sz="4" w:space="0" w:color="auto"/>
              <w:left w:val="single" w:sz="4" w:space="0" w:color="auto"/>
              <w:bottom w:val="single" w:sz="4" w:space="0" w:color="auto"/>
              <w:right w:val="single" w:sz="4" w:space="0" w:color="auto"/>
            </w:tcBorders>
            <w:tcPrChange w:id="5982" w:author="Issam" w:date="2019-02-12T23:38:00Z">
              <w:tcPr>
                <w:tcW w:w="1440" w:type="dxa"/>
                <w:tcBorders>
                  <w:top w:val="single" w:sz="4" w:space="0" w:color="auto"/>
                  <w:left w:val="single" w:sz="4" w:space="0" w:color="auto"/>
                  <w:bottom w:val="single" w:sz="4" w:space="0" w:color="auto"/>
                  <w:right w:val="single" w:sz="4" w:space="0" w:color="auto"/>
                </w:tcBorders>
              </w:tcPr>
            </w:tcPrChange>
          </w:tcPr>
          <w:p w14:paraId="5C90FDA1" w14:textId="77777777" w:rsidR="006A1CE4" w:rsidRPr="00E67E0D" w:rsidRDefault="006A1CE4" w:rsidP="00E7499B">
            <w:pPr>
              <w:pStyle w:val="TAL"/>
              <w:rPr>
                <w:lang w:eastAsia="ja-JP"/>
              </w:rPr>
            </w:pPr>
          </w:p>
        </w:tc>
        <w:tc>
          <w:tcPr>
            <w:tcW w:w="1872" w:type="dxa"/>
            <w:tcBorders>
              <w:top w:val="single" w:sz="4" w:space="0" w:color="auto"/>
              <w:left w:val="single" w:sz="4" w:space="0" w:color="auto"/>
              <w:bottom w:val="single" w:sz="4" w:space="0" w:color="auto"/>
              <w:right w:val="single" w:sz="4" w:space="0" w:color="auto"/>
            </w:tcBorders>
            <w:tcPrChange w:id="5983" w:author="Issam" w:date="2019-02-12T23:38:00Z">
              <w:tcPr>
                <w:tcW w:w="1872" w:type="dxa"/>
                <w:tcBorders>
                  <w:top w:val="single" w:sz="4" w:space="0" w:color="auto"/>
                  <w:left w:val="single" w:sz="4" w:space="0" w:color="auto"/>
                  <w:bottom w:val="single" w:sz="4" w:space="0" w:color="auto"/>
                  <w:right w:val="single" w:sz="4" w:space="0" w:color="auto"/>
                </w:tcBorders>
              </w:tcPr>
            </w:tcPrChange>
          </w:tcPr>
          <w:p w14:paraId="415EDF5B" w14:textId="77777777" w:rsidR="006A1CE4" w:rsidRPr="00E67E0D" w:rsidRDefault="006A1CE4" w:rsidP="00E7499B">
            <w:pPr>
              <w:pStyle w:val="TAL"/>
              <w:rPr>
                <w:lang w:eastAsia="ja-JP"/>
              </w:rPr>
            </w:pPr>
            <w:r w:rsidRPr="00E67E0D">
              <w:rPr>
                <w:lang w:eastAsia="ja-JP"/>
              </w:rPr>
              <w:t>9.3.1.62</w:t>
            </w:r>
          </w:p>
        </w:tc>
        <w:tc>
          <w:tcPr>
            <w:tcW w:w="2880" w:type="dxa"/>
            <w:tcBorders>
              <w:top w:val="single" w:sz="4" w:space="0" w:color="auto"/>
              <w:left w:val="single" w:sz="4" w:space="0" w:color="auto"/>
              <w:bottom w:val="single" w:sz="4" w:space="0" w:color="auto"/>
              <w:right w:val="single" w:sz="4" w:space="0" w:color="auto"/>
            </w:tcBorders>
            <w:tcPrChange w:id="5984" w:author="Issam" w:date="2019-02-12T23:38:00Z">
              <w:tcPr>
                <w:tcW w:w="2880" w:type="dxa"/>
                <w:tcBorders>
                  <w:top w:val="single" w:sz="4" w:space="0" w:color="auto"/>
                  <w:left w:val="single" w:sz="4" w:space="0" w:color="auto"/>
                  <w:bottom w:val="single" w:sz="4" w:space="0" w:color="auto"/>
                  <w:right w:val="single" w:sz="4" w:space="0" w:color="auto"/>
                </w:tcBorders>
              </w:tcPr>
            </w:tcPrChange>
          </w:tcPr>
          <w:p w14:paraId="6FAB860A" w14:textId="77777777" w:rsidR="006A1CE4" w:rsidRPr="00E67E0D" w:rsidRDefault="006A1CE4" w:rsidP="00E7499B">
            <w:pPr>
              <w:pStyle w:val="TAL"/>
              <w:rPr>
                <w:lang w:eastAsia="ja-JP"/>
              </w:rPr>
            </w:pPr>
          </w:p>
        </w:tc>
      </w:tr>
      <w:tr w:rsidR="006A1CE4" w:rsidRPr="00E67E0D" w14:paraId="7B87DF7E" w14:textId="77777777" w:rsidTr="00E7499B">
        <w:tc>
          <w:tcPr>
            <w:tcW w:w="2448" w:type="dxa"/>
            <w:tcBorders>
              <w:top w:val="single" w:sz="4" w:space="0" w:color="auto"/>
              <w:left w:val="single" w:sz="4" w:space="0" w:color="auto"/>
              <w:bottom w:val="single" w:sz="4" w:space="0" w:color="auto"/>
              <w:right w:val="single" w:sz="4" w:space="0" w:color="auto"/>
            </w:tcBorders>
            <w:hideMark/>
            <w:tcPrChange w:id="5985" w:author="Issam" w:date="2019-02-12T23:38:00Z">
              <w:tcPr>
                <w:tcW w:w="2448" w:type="dxa"/>
                <w:tcBorders>
                  <w:top w:val="single" w:sz="4" w:space="0" w:color="auto"/>
                  <w:left w:val="single" w:sz="4" w:space="0" w:color="auto"/>
                  <w:bottom w:val="single" w:sz="4" w:space="0" w:color="auto"/>
                  <w:right w:val="single" w:sz="4" w:space="0" w:color="auto"/>
                </w:tcBorders>
                <w:hideMark/>
              </w:tcPr>
            </w:tcPrChange>
          </w:tcPr>
          <w:p w14:paraId="5E10B17E" w14:textId="77777777" w:rsidR="006A1CE4" w:rsidRPr="00E67E0D" w:rsidRDefault="006A1CE4" w:rsidP="00E7499B">
            <w:pPr>
              <w:pStyle w:val="TAL"/>
              <w:ind w:left="-19"/>
              <w:rPr>
                <w:rFonts w:eastAsia="Batang"/>
                <w:lang w:eastAsia="ja-JP"/>
              </w:rPr>
            </w:pPr>
            <w:r w:rsidRPr="00E67E0D">
              <w:rPr>
                <w:rFonts w:eastAsia="Batang"/>
                <w:lang w:eastAsia="ja-JP"/>
              </w:rPr>
              <w:t>QoS Flow Failed to Setup List</w:t>
            </w:r>
          </w:p>
        </w:tc>
        <w:tc>
          <w:tcPr>
            <w:tcW w:w="1080" w:type="dxa"/>
            <w:tcBorders>
              <w:top w:val="single" w:sz="4" w:space="0" w:color="auto"/>
              <w:left w:val="single" w:sz="4" w:space="0" w:color="auto"/>
              <w:bottom w:val="single" w:sz="4" w:space="0" w:color="auto"/>
              <w:right w:val="single" w:sz="4" w:space="0" w:color="auto"/>
            </w:tcBorders>
            <w:tcPrChange w:id="5986" w:author="Issam" w:date="2019-02-12T23:38:00Z">
              <w:tcPr>
                <w:tcW w:w="1080" w:type="dxa"/>
                <w:tcBorders>
                  <w:top w:val="single" w:sz="4" w:space="0" w:color="auto"/>
                  <w:left w:val="single" w:sz="4" w:space="0" w:color="auto"/>
                  <w:bottom w:val="single" w:sz="4" w:space="0" w:color="auto"/>
                  <w:right w:val="single" w:sz="4" w:space="0" w:color="auto"/>
                </w:tcBorders>
              </w:tcPr>
            </w:tcPrChange>
          </w:tcPr>
          <w:p w14:paraId="41761BB8" w14:textId="77777777" w:rsidR="006A1CE4" w:rsidRPr="00E67E0D" w:rsidRDefault="006A1CE4" w:rsidP="00E7499B">
            <w:pPr>
              <w:pStyle w:val="TAL"/>
              <w:rPr>
                <w:rFonts w:eastAsia="Batang"/>
                <w:lang w:eastAsia="ja-JP"/>
              </w:rPr>
            </w:pPr>
            <w:r w:rsidRPr="00E67E0D">
              <w:rPr>
                <w:rFonts w:eastAsia="Batang"/>
                <w:lang w:eastAsia="ja-JP"/>
              </w:rPr>
              <w:t>O</w:t>
            </w:r>
          </w:p>
        </w:tc>
        <w:tc>
          <w:tcPr>
            <w:tcW w:w="1440" w:type="dxa"/>
            <w:tcBorders>
              <w:top w:val="single" w:sz="4" w:space="0" w:color="auto"/>
              <w:left w:val="single" w:sz="4" w:space="0" w:color="auto"/>
              <w:bottom w:val="single" w:sz="4" w:space="0" w:color="auto"/>
              <w:right w:val="single" w:sz="4" w:space="0" w:color="auto"/>
            </w:tcBorders>
            <w:hideMark/>
            <w:tcPrChange w:id="5987" w:author="Issam" w:date="2019-02-12T23:38:00Z">
              <w:tcPr>
                <w:tcW w:w="1440" w:type="dxa"/>
                <w:tcBorders>
                  <w:top w:val="single" w:sz="4" w:space="0" w:color="auto"/>
                  <w:left w:val="single" w:sz="4" w:space="0" w:color="auto"/>
                  <w:bottom w:val="single" w:sz="4" w:space="0" w:color="auto"/>
                  <w:right w:val="single" w:sz="4" w:space="0" w:color="auto"/>
                </w:tcBorders>
                <w:hideMark/>
              </w:tcPr>
            </w:tcPrChange>
          </w:tcPr>
          <w:p w14:paraId="6B123FBA" w14:textId="77777777" w:rsidR="006A1CE4" w:rsidRPr="00E67E0D" w:rsidRDefault="006A1CE4" w:rsidP="00E7499B">
            <w:pPr>
              <w:pStyle w:val="TAL"/>
              <w:rPr>
                <w:i/>
                <w:lang w:eastAsia="ja-JP"/>
              </w:rPr>
            </w:pPr>
          </w:p>
        </w:tc>
        <w:tc>
          <w:tcPr>
            <w:tcW w:w="1872" w:type="dxa"/>
            <w:tcBorders>
              <w:top w:val="single" w:sz="4" w:space="0" w:color="auto"/>
              <w:left w:val="single" w:sz="4" w:space="0" w:color="auto"/>
              <w:bottom w:val="single" w:sz="4" w:space="0" w:color="auto"/>
              <w:right w:val="single" w:sz="4" w:space="0" w:color="auto"/>
            </w:tcBorders>
            <w:tcPrChange w:id="5988" w:author="Issam" w:date="2019-02-12T23:38:00Z">
              <w:tcPr>
                <w:tcW w:w="1872" w:type="dxa"/>
                <w:tcBorders>
                  <w:top w:val="single" w:sz="4" w:space="0" w:color="auto"/>
                  <w:left w:val="single" w:sz="4" w:space="0" w:color="auto"/>
                  <w:bottom w:val="single" w:sz="4" w:space="0" w:color="auto"/>
                  <w:right w:val="single" w:sz="4" w:space="0" w:color="auto"/>
                </w:tcBorders>
              </w:tcPr>
            </w:tcPrChange>
          </w:tcPr>
          <w:p w14:paraId="3623B343" w14:textId="77777777" w:rsidR="006A1CE4" w:rsidRPr="00E67E0D" w:rsidRDefault="006A1CE4" w:rsidP="00E7499B">
            <w:pPr>
              <w:pStyle w:val="TAL"/>
              <w:rPr>
                <w:lang w:eastAsia="ja-JP"/>
              </w:rPr>
            </w:pPr>
            <w:r w:rsidRPr="00E67E0D">
              <w:rPr>
                <w:lang w:eastAsia="ja-JP"/>
              </w:rPr>
              <w:t>QoS Flow List</w:t>
            </w:r>
          </w:p>
          <w:p w14:paraId="12A0F260" w14:textId="77777777" w:rsidR="006A1CE4" w:rsidRPr="00E67E0D" w:rsidRDefault="006A1CE4" w:rsidP="00E7499B">
            <w:pPr>
              <w:pStyle w:val="TAL"/>
              <w:rPr>
                <w:lang w:eastAsia="ja-JP"/>
              </w:rPr>
            </w:pPr>
            <w:r w:rsidRPr="00E67E0D">
              <w:rPr>
                <w:lang w:eastAsia="ja-JP"/>
              </w:rPr>
              <w:t>9.3.1.13</w:t>
            </w:r>
          </w:p>
        </w:tc>
        <w:tc>
          <w:tcPr>
            <w:tcW w:w="2880" w:type="dxa"/>
            <w:tcBorders>
              <w:top w:val="single" w:sz="4" w:space="0" w:color="auto"/>
              <w:left w:val="single" w:sz="4" w:space="0" w:color="auto"/>
              <w:bottom w:val="single" w:sz="4" w:space="0" w:color="auto"/>
              <w:right w:val="single" w:sz="4" w:space="0" w:color="auto"/>
            </w:tcBorders>
            <w:tcPrChange w:id="5989" w:author="Issam" w:date="2019-02-12T23:38:00Z">
              <w:tcPr>
                <w:tcW w:w="2880" w:type="dxa"/>
                <w:tcBorders>
                  <w:top w:val="single" w:sz="4" w:space="0" w:color="auto"/>
                  <w:left w:val="single" w:sz="4" w:space="0" w:color="auto"/>
                  <w:bottom w:val="single" w:sz="4" w:space="0" w:color="auto"/>
                  <w:right w:val="single" w:sz="4" w:space="0" w:color="auto"/>
                </w:tcBorders>
              </w:tcPr>
            </w:tcPrChange>
          </w:tcPr>
          <w:p w14:paraId="437F08F8" w14:textId="77777777" w:rsidR="006A1CE4" w:rsidRPr="00E67E0D" w:rsidRDefault="006A1CE4" w:rsidP="00E7499B">
            <w:pPr>
              <w:pStyle w:val="TAL"/>
              <w:rPr>
                <w:lang w:eastAsia="ja-JP"/>
              </w:rPr>
            </w:pPr>
          </w:p>
        </w:tc>
      </w:tr>
      <w:tr w:rsidR="006A1CE4" w:rsidRPr="00E67E0D" w14:paraId="638488D0" w14:textId="77777777" w:rsidTr="00E7499B">
        <w:tc>
          <w:tcPr>
            <w:tcW w:w="2448" w:type="dxa"/>
            <w:tcBorders>
              <w:top w:val="single" w:sz="4" w:space="0" w:color="auto"/>
              <w:left w:val="single" w:sz="4" w:space="0" w:color="auto"/>
              <w:bottom w:val="single" w:sz="4" w:space="0" w:color="auto"/>
              <w:right w:val="single" w:sz="4" w:space="0" w:color="auto"/>
            </w:tcBorders>
            <w:tcPrChange w:id="5990" w:author="Issam" w:date="2019-02-12T23:38:00Z">
              <w:tcPr>
                <w:tcW w:w="2448" w:type="dxa"/>
                <w:tcBorders>
                  <w:top w:val="single" w:sz="4" w:space="0" w:color="auto"/>
                  <w:left w:val="single" w:sz="4" w:space="0" w:color="auto"/>
                  <w:bottom w:val="single" w:sz="4" w:space="0" w:color="auto"/>
                  <w:right w:val="single" w:sz="4" w:space="0" w:color="auto"/>
                </w:tcBorders>
              </w:tcPr>
            </w:tcPrChange>
          </w:tcPr>
          <w:p w14:paraId="2695D6F7" w14:textId="77777777" w:rsidR="006A1CE4" w:rsidRPr="00E67E0D" w:rsidRDefault="006A1CE4" w:rsidP="00E7499B">
            <w:pPr>
              <w:pStyle w:val="TAL"/>
              <w:ind w:left="-19"/>
              <w:rPr>
                <w:rFonts w:eastAsia="Batang"/>
                <w:lang w:eastAsia="ja-JP"/>
              </w:rPr>
            </w:pPr>
            <w:r w:rsidRPr="00E67E0D">
              <w:rPr>
                <w:rFonts w:eastAsia="Batang"/>
              </w:rPr>
              <w:t>Data Forwarding Response DRB List</w:t>
            </w:r>
          </w:p>
        </w:tc>
        <w:tc>
          <w:tcPr>
            <w:tcW w:w="1080" w:type="dxa"/>
            <w:tcBorders>
              <w:top w:val="single" w:sz="4" w:space="0" w:color="auto"/>
              <w:left w:val="single" w:sz="4" w:space="0" w:color="auto"/>
              <w:bottom w:val="single" w:sz="4" w:space="0" w:color="auto"/>
              <w:right w:val="single" w:sz="4" w:space="0" w:color="auto"/>
            </w:tcBorders>
            <w:tcPrChange w:id="5991" w:author="Issam" w:date="2019-02-12T23:38:00Z">
              <w:tcPr>
                <w:tcW w:w="1080" w:type="dxa"/>
                <w:tcBorders>
                  <w:top w:val="single" w:sz="4" w:space="0" w:color="auto"/>
                  <w:left w:val="single" w:sz="4" w:space="0" w:color="auto"/>
                  <w:bottom w:val="single" w:sz="4" w:space="0" w:color="auto"/>
                  <w:right w:val="single" w:sz="4" w:space="0" w:color="auto"/>
                </w:tcBorders>
              </w:tcPr>
            </w:tcPrChange>
          </w:tcPr>
          <w:p w14:paraId="5D6494AD" w14:textId="77777777" w:rsidR="006A1CE4" w:rsidRPr="00E67E0D" w:rsidRDefault="006A1CE4" w:rsidP="00E7499B">
            <w:pPr>
              <w:pStyle w:val="TAL"/>
              <w:rPr>
                <w:rFonts w:eastAsia="Batang"/>
                <w:lang w:eastAsia="ja-JP"/>
              </w:rPr>
            </w:pPr>
            <w:r w:rsidRPr="00E67E0D">
              <w:rPr>
                <w:rFonts w:eastAsia="Batang"/>
                <w:lang w:eastAsia="ja-JP"/>
              </w:rPr>
              <w:t>O</w:t>
            </w:r>
          </w:p>
        </w:tc>
        <w:tc>
          <w:tcPr>
            <w:tcW w:w="1440" w:type="dxa"/>
            <w:tcBorders>
              <w:top w:val="single" w:sz="4" w:space="0" w:color="auto"/>
              <w:left w:val="single" w:sz="4" w:space="0" w:color="auto"/>
              <w:bottom w:val="single" w:sz="4" w:space="0" w:color="auto"/>
              <w:right w:val="single" w:sz="4" w:space="0" w:color="auto"/>
            </w:tcBorders>
            <w:tcPrChange w:id="5992" w:author="Issam" w:date="2019-02-12T23:38:00Z">
              <w:tcPr>
                <w:tcW w:w="1440" w:type="dxa"/>
                <w:tcBorders>
                  <w:top w:val="single" w:sz="4" w:space="0" w:color="auto"/>
                  <w:left w:val="single" w:sz="4" w:space="0" w:color="auto"/>
                  <w:bottom w:val="single" w:sz="4" w:space="0" w:color="auto"/>
                  <w:right w:val="single" w:sz="4" w:space="0" w:color="auto"/>
                </w:tcBorders>
              </w:tcPr>
            </w:tcPrChange>
          </w:tcPr>
          <w:p w14:paraId="76A88D9B" w14:textId="77777777" w:rsidR="006A1CE4" w:rsidRPr="00E67E0D" w:rsidRDefault="006A1CE4" w:rsidP="00E7499B">
            <w:pPr>
              <w:pStyle w:val="TAL"/>
              <w:rPr>
                <w:i/>
                <w:lang w:eastAsia="ja-JP"/>
              </w:rPr>
            </w:pPr>
          </w:p>
        </w:tc>
        <w:tc>
          <w:tcPr>
            <w:tcW w:w="1872" w:type="dxa"/>
            <w:tcBorders>
              <w:top w:val="single" w:sz="4" w:space="0" w:color="auto"/>
              <w:left w:val="single" w:sz="4" w:space="0" w:color="auto"/>
              <w:bottom w:val="single" w:sz="4" w:space="0" w:color="auto"/>
              <w:right w:val="single" w:sz="4" w:space="0" w:color="auto"/>
            </w:tcBorders>
            <w:tcPrChange w:id="5993" w:author="Issam" w:date="2019-02-12T23:38:00Z">
              <w:tcPr>
                <w:tcW w:w="1872" w:type="dxa"/>
                <w:tcBorders>
                  <w:top w:val="single" w:sz="4" w:space="0" w:color="auto"/>
                  <w:left w:val="single" w:sz="4" w:space="0" w:color="auto"/>
                  <w:bottom w:val="single" w:sz="4" w:space="0" w:color="auto"/>
                  <w:right w:val="single" w:sz="4" w:space="0" w:color="auto"/>
                </w:tcBorders>
              </w:tcPr>
            </w:tcPrChange>
          </w:tcPr>
          <w:p w14:paraId="3B4D6E91" w14:textId="77777777" w:rsidR="006A1CE4" w:rsidRPr="00E67E0D" w:rsidRDefault="006A1CE4" w:rsidP="00E7499B">
            <w:pPr>
              <w:pStyle w:val="TAL"/>
              <w:rPr>
                <w:lang w:eastAsia="ja-JP"/>
              </w:rPr>
            </w:pPr>
            <w:r w:rsidRPr="00E67E0D">
              <w:rPr>
                <w:lang w:eastAsia="ja-JP"/>
              </w:rPr>
              <w:t>9.3.1.77</w:t>
            </w:r>
          </w:p>
        </w:tc>
        <w:tc>
          <w:tcPr>
            <w:tcW w:w="2880" w:type="dxa"/>
            <w:tcBorders>
              <w:top w:val="single" w:sz="4" w:space="0" w:color="auto"/>
              <w:left w:val="single" w:sz="4" w:space="0" w:color="auto"/>
              <w:bottom w:val="single" w:sz="4" w:space="0" w:color="auto"/>
              <w:right w:val="single" w:sz="4" w:space="0" w:color="auto"/>
            </w:tcBorders>
            <w:tcPrChange w:id="5994" w:author="Issam" w:date="2019-02-12T23:38:00Z">
              <w:tcPr>
                <w:tcW w:w="2880" w:type="dxa"/>
                <w:tcBorders>
                  <w:top w:val="single" w:sz="4" w:space="0" w:color="auto"/>
                  <w:left w:val="single" w:sz="4" w:space="0" w:color="auto"/>
                  <w:bottom w:val="single" w:sz="4" w:space="0" w:color="auto"/>
                  <w:right w:val="single" w:sz="4" w:space="0" w:color="auto"/>
                </w:tcBorders>
              </w:tcPr>
            </w:tcPrChange>
          </w:tcPr>
          <w:p w14:paraId="249782E0" w14:textId="77777777" w:rsidR="006A1CE4" w:rsidRPr="00E67E0D" w:rsidRDefault="006A1CE4" w:rsidP="00E7499B">
            <w:pPr>
              <w:pStyle w:val="TAL"/>
              <w:rPr>
                <w:lang w:eastAsia="ja-JP"/>
              </w:rPr>
            </w:pPr>
          </w:p>
        </w:tc>
      </w:tr>
    </w:tbl>
    <w:p w14:paraId="6E8191AA" w14:textId="77777777" w:rsidR="006A1CE4" w:rsidRPr="00E67E0D" w:rsidRDefault="006A1CE4" w:rsidP="00E7499B">
      <w:pPr>
        <w:rPr>
          <w:rFonts w:eastAsia="SimSun"/>
          <w:lang w:eastAsia="zh-CN"/>
        </w:rPr>
      </w:pP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5995" w:author="Issam" w:date="2019-02-12T23:38:00Z">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3528"/>
        <w:gridCol w:w="6192"/>
        <w:tblGridChange w:id="5996">
          <w:tblGrid>
            <w:gridCol w:w="3528"/>
            <w:gridCol w:w="6192"/>
          </w:tblGrid>
        </w:tblGridChange>
      </w:tblGrid>
      <w:tr w:rsidR="006A1CE4" w:rsidRPr="00E67E0D" w14:paraId="585F3891" w14:textId="77777777" w:rsidTr="00E7499B">
        <w:tblPrEx>
          <w:tblPrExChange w:id="5997" w:author="Issam" w:date="2019-02-12T23:38:00Z">
            <w:tblPrEx>
              <w:tblCellMar>
                <w:top w:w="0" w:type="dxa"/>
                <w:bottom w:w="0" w:type="dxa"/>
              </w:tblCellMar>
            </w:tblPrEx>
          </w:tblPrExChange>
        </w:tblPrEx>
        <w:tc>
          <w:tcPr>
            <w:tcW w:w="3528" w:type="dxa"/>
            <w:tcPrChange w:id="5998" w:author="Issam" w:date="2019-02-12T23:38:00Z">
              <w:tcPr>
                <w:tcW w:w="3528" w:type="dxa"/>
              </w:tcPr>
            </w:tcPrChange>
          </w:tcPr>
          <w:p w14:paraId="7BBE1B7E" w14:textId="77777777" w:rsidR="006A1CE4" w:rsidRPr="00E67E0D" w:rsidRDefault="006A1CE4" w:rsidP="00E7499B">
            <w:pPr>
              <w:pStyle w:val="TAH"/>
              <w:rPr>
                <w:rFonts w:cs="Arial"/>
                <w:lang w:eastAsia="ja-JP"/>
              </w:rPr>
            </w:pPr>
            <w:r w:rsidRPr="00E67E0D">
              <w:rPr>
                <w:rFonts w:cs="Arial"/>
                <w:lang w:eastAsia="ja-JP"/>
              </w:rPr>
              <w:t>Range bound</w:t>
            </w:r>
          </w:p>
        </w:tc>
        <w:tc>
          <w:tcPr>
            <w:tcW w:w="6192" w:type="dxa"/>
            <w:tcPrChange w:id="5999" w:author="Issam" w:date="2019-02-12T23:38:00Z">
              <w:tcPr>
                <w:tcW w:w="6192" w:type="dxa"/>
              </w:tcPr>
            </w:tcPrChange>
          </w:tcPr>
          <w:p w14:paraId="4731B0FA" w14:textId="77777777" w:rsidR="006A1CE4" w:rsidRPr="00E67E0D" w:rsidRDefault="006A1CE4" w:rsidP="00E7499B">
            <w:pPr>
              <w:pStyle w:val="TAH"/>
              <w:rPr>
                <w:rFonts w:cs="Arial"/>
                <w:lang w:eastAsia="ja-JP"/>
              </w:rPr>
            </w:pPr>
            <w:r w:rsidRPr="00E67E0D">
              <w:rPr>
                <w:rFonts w:cs="Arial"/>
                <w:lang w:eastAsia="ja-JP"/>
              </w:rPr>
              <w:t>Explanation</w:t>
            </w:r>
          </w:p>
        </w:tc>
      </w:tr>
      <w:tr w:rsidR="006A1CE4" w:rsidRPr="00E67E0D" w14:paraId="4DA6B100" w14:textId="77777777" w:rsidTr="00E7499B">
        <w:tblPrEx>
          <w:tblPrExChange w:id="6000" w:author="Issam" w:date="2019-02-12T23:38:00Z">
            <w:tblPrEx>
              <w:tblCellMar>
                <w:top w:w="0" w:type="dxa"/>
                <w:bottom w:w="0" w:type="dxa"/>
              </w:tblCellMar>
            </w:tblPrEx>
          </w:tblPrExChange>
        </w:tblPrEx>
        <w:tc>
          <w:tcPr>
            <w:tcW w:w="3528" w:type="dxa"/>
            <w:tcPrChange w:id="6001" w:author="Issam" w:date="2019-02-12T23:38:00Z">
              <w:tcPr>
                <w:tcW w:w="3528" w:type="dxa"/>
              </w:tcPr>
            </w:tcPrChange>
          </w:tcPr>
          <w:p w14:paraId="5809F308" w14:textId="77777777" w:rsidR="006A1CE4" w:rsidRPr="00E67E0D" w:rsidRDefault="006A1CE4" w:rsidP="00E7499B">
            <w:pPr>
              <w:pStyle w:val="TAL"/>
              <w:rPr>
                <w:lang w:eastAsia="ja-JP"/>
              </w:rPr>
            </w:pPr>
            <w:r w:rsidRPr="00E67E0D">
              <w:rPr>
                <w:lang w:eastAsia="ja-JP"/>
              </w:rPr>
              <w:t>maxnoof</w:t>
            </w:r>
            <w:r w:rsidRPr="00E67E0D">
              <w:rPr>
                <w:rFonts w:eastAsia="SimSun" w:hint="eastAsia"/>
                <w:lang w:eastAsia="zh-CN"/>
              </w:rPr>
              <w:t>QoSFlows</w:t>
            </w:r>
          </w:p>
        </w:tc>
        <w:tc>
          <w:tcPr>
            <w:tcW w:w="6192" w:type="dxa"/>
            <w:tcPrChange w:id="6002" w:author="Issam" w:date="2019-02-12T23:38:00Z">
              <w:tcPr>
                <w:tcW w:w="6192" w:type="dxa"/>
              </w:tcPr>
            </w:tcPrChange>
          </w:tcPr>
          <w:p w14:paraId="10BD6A60" w14:textId="77777777" w:rsidR="006A1CE4" w:rsidRPr="00E67E0D" w:rsidRDefault="006A1CE4" w:rsidP="00E7499B">
            <w:pPr>
              <w:pStyle w:val="TAL"/>
              <w:rPr>
                <w:lang w:eastAsia="ja-JP"/>
              </w:rPr>
            </w:pPr>
            <w:r w:rsidRPr="00E67E0D">
              <w:rPr>
                <w:lang w:eastAsia="ja-JP"/>
              </w:rPr>
              <w:t xml:space="preserve">Maximum no. of </w:t>
            </w:r>
            <w:r w:rsidRPr="00E67E0D">
              <w:rPr>
                <w:rFonts w:eastAsia="SimSun" w:hint="eastAsia"/>
                <w:lang w:eastAsia="zh-CN"/>
              </w:rPr>
              <w:t>QoS flow</w:t>
            </w:r>
            <w:r w:rsidRPr="00E67E0D">
              <w:rPr>
                <w:rFonts w:eastAsia="SimSun"/>
                <w:lang w:eastAsia="zh-CN"/>
              </w:rPr>
              <w:t>s</w:t>
            </w:r>
            <w:r w:rsidRPr="00E67E0D">
              <w:rPr>
                <w:lang w:eastAsia="ja-JP"/>
              </w:rPr>
              <w:t xml:space="preserve"> allowed </w:t>
            </w:r>
            <w:r w:rsidRPr="00E67E0D">
              <w:rPr>
                <w:rFonts w:eastAsia="SimSun" w:hint="eastAsia"/>
                <w:lang w:eastAsia="zh-CN"/>
              </w:rPr>
              <w:t xml:space="preserve">within </w:t>
            </w:r>
            <w:r w:rsidRPr="00E67E0D">
              <w:rPr>
                <w:lang w:eastAsia="ja-JP"/>
              </w:rPr>
              <w:t xml:space="preserve">one </w:t>
            </w:r>
            <w:r w:rsidRPr="00E67E0D">
              <w:rPr>
                <w:rFonts w:eastAsia="SimSun" w:hint="eastAsia"/>
                <w:lang w:eastAsia="zh-CN"/>
              </w:rPr>
              <w:t>PDU session</w:t>
            </w:r>
            <w:r w:rsidRPr="00E67E0D">
              <w:rPr>
                <w:lang w:eastAsia="ja-JP"/>
              </w:rPr>
              <w:t>. Value is 64.</w:t>
            </w:r>
          </w:p>
        </w:tc>
      </w:tr>
    </w:tbl>
    <w:p w14:paraId="0EE13BD2" w14:textId="77777777" w:rsidR="006A1CE4" w:rsidRPr="00E67E0D" w:rsidRDefault="006A1CE4" w:rsidP="00E7499B"/>
    <w:p w14:paraId="71C0B390" w14:textId="77777777" w:rsidR="006A1CE4" w:rsidRPr="00E67E0D" w:rsidRDefault="006A1CE4" w:rsidP="00E7499B">
      <w:pPr>
        <w:pStyle w:val="4"/>
      </w:pPr>
      <w:bookmarkStart w:id="6003" w:name="_Toc534720698"/>
      <w:bookmarkStart w:id="6004" w:name="_Toc525567704"/>
      <w:r w:rsidRPr="00E67E0D">
        <w:t>9.3.4.12</w:t>
      </w:r>
      <w:r w:rsidRPr="00E67E0D">
        <w:tab/>
        <w:t>PDU Session Resource Release Command Transfer</w:t>
      </w:r>
      <w:bookmarkEnd w:id="6003"/>
      <w:bookmarkEnd w:id="6004"/>
    </w:p>
    <w:p w14:paraId="08B59812" w14:textId="77777777" w:rsidR="006A1CE4" w:rsidRPr="00E67E0D" w:rsidRDefault="006A1CE4" w:rsidP="00E7499B">
      <w:r w:rsidRPr="00E67E0D">
        <w:t>This IE is transparent to the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6005" w:author="Issam" w:date="2019-02-12T23:38:00Z">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2448"/>
        <w:gridCol w:w="1080"/>
        <w:gridCol w:w="1440"/>
        <w:gridCol w:w="1872"/>
        <w:gridCol w:w="2880"/>
        <w:tblGridChange w:id="6006">
          <w:tblGrid>
            <w:gridCol w:w="2448"/>
            <w:gridCol w:w="1080"/>
            <w:gridCol w:w="1440"/>
            <w:gridCol w:w="1872"/>
            <w:gridCol w:w="2880"/>
          </w:tblGrid>
        </w:tblGridChange>
      </w:tblGrid>
      <w:tr w:rsidR="006A1CE4" w:rsidRPr="00E67E0D" w14:paraId="3A2A33F0" w14:textId="77777777" w:rsidTr="00E7499B">
        <w:tc>
          <w:tcPr>
            <w:tcW w:w="2448" w:type="dxa"/>
            <w:tcBorders>
              <w:top w:val="single" w:sz="4" w:space="0" w:color="auto"/>
              <w:left w:val="single" w:sz="4" w:space="0" w:color="auto"/>
              <w:bottom w:val="single" w:sz="4" w:space="0" w:color="auto"/>
              <w:right w:val="single" w:sz="4" w:space="0" w:color="auto"/>
            </w:tcBorders>
            <w:hideMark/>
            <w:tcPrChange w:id="6007" w:author="Issam" w:date="2019-02-12T23:38:00Z">
              <w:tcPr>
                <w:tcW w:w="2448" w:type="dxa"/>
                <w:tcBorders>
                  <w:top w:val="single" w:sz="4" w:space="0" w:color="auto"/>
                  <w:left w:val="single" w:sz="4" w:space="0" w:color="auto"/>
                  <w:bottom w:val="single" w:sz="4" w:space="0" w:color="auto"/>
                  <w:right w:val="single" w:sz="4" w:space="0" w:color="auto"/>
                </w:tcBorders>
                <w:hideMark/>
              </w:tcPr>
            </w:tcPrChange>
          </w:tcPr>
          <w:p w14:paraId="3997AEA6"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Borders>
              <w:top w:val="single" w:sz="4" w:space="0" w:color="auto"/>
              <w:left w:val="single" w:sz="4" w:space="0" w:color="auto"/>
              <w:bottom w:val="single" w:sz="4" w:space="0" w:color="auto"/>
              <w:right w:val="single" w:sz="4" w:space="0" w:color="auto"/>
            </w:tcBorders>
            <w:hideMark/>
            <w:tcPrChange w:id="6008" w:author="Issam" w:date="2019-02-12T23:38:00Z">
              <w:tcPr>
                <w:tcW w:w="1080" w:type="dxa"/>
                <w:tcBorders>
                  <w:top w:val="single" w:sz="4" w:space="0" w:color="auto"/>
                  <w:left w:val="single" w:sz="4" w:space="0" w:color="auto"/>
                  <w:bottom w:val="single" w:sz="4" w:space="0" w:color="auto"/>
                  <w:right w:val="single" w:sz="4" w:space="0" w:color="auto"/>
                </w:tcBorders>
                <w:hideMark/>
              </w:tcPr>
            </w:tcPrChange>
          </w:tcPr>
          <w:p w14:paraId="0B13F46B"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Borders>
              <w:top w:val="single" w:sz="4" w:space="0" w:color="auto"/>
              <w:left w:val="single" w:sz="4" w:space="0" w:color="auto"/>
              <w:bottom w:val="single" w:sz="4" w:space="0" w:color="auto"/>
              <w:right w:val="single" w:sz="4" w:space="0" w:color="auto"/>
            </w:tcBorders>
            <w:hideMark/>
            <w:tcPrChange w:id="6009" w:author="Issam" w:date="2019-02-12T23:38:00Z">
              <w:tcPr>
                <w:tcW w:w="1440" w:type="dxa"/>
                <w:tcBorders>
                  <w:top w:val="single" w:sz="4" w:space="0" w:color="auto"/>
                  <w:left w:val="single" w:sz="4" w:space="0" w:color="auto"/>
                  <w:bottom w:val="single" w:sz="4" w:space="0" w:color="auto"/>
                  <w:right w:val="single" w:sz="4" w:space="0" w:color="auto"/>
                </w:tcBorders>
                <w:hideMark/>
              </w:tcPr>
            </w:tcPrChange>
          </w:tcPr>
          <w:p w14:paraId="179465BF"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Borders>
              <w:top w:val="single" w:sz="4" w:space="0" w:color="auto"/>
              <w:left w:val="single" w:sz="4" w:space="0" w:color="auto"/>
              <w:bottom w:val="single" w:sz="4" w:space="0" w:color="auto"/>
              <w:right w:val="single" w:sz="4" w:space="0" w:color="auto"/>
            </w:tcBorders>
            <w:hideMark/>
            <w:tcPrChange w:id="6010" w:author="Issam" w:date="2019-02-12T23:38:00Z">
              <w:tcPr>
                <w:tcW w:w="1872" w:type="dxa"/>
                <w:tcBorders>
                  <w:top w:val="single" w:sz="4" w:space="0" w:color="auto"/>
                  <w:left w:val="single" w:sz="4" w:space="0" w:color="auto"/>
                  <w:bottom w:val="single" w:sz="4" w:space="0" w:color="auto"/>
                  <w:right w:val="single" w:sz="4" w:space="0" w:color="auto"/>
                </w:tcBorders>
                <w:hideMark/>
              </w:tcPr>
            </w:tcPrChange>
          </w:tcPr>
          <w:p w14:paraId="330FFEB2"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Borders>
              <w:top w:val="single" w:sz="4" w:space="0" w:color="auto"/>
              <w:left w:val="single" w:sz="4" w:space="0" w:color="auto"/>
              <w:bottom w:val="single" w:sz="4" w:space="0" w:color="auto"/>
              <w:right w:val="single" w:sz="4" w:space="0" w:color="auto"/>
            </w:tcBorders>
            <w:hideMark/>
            <w:tcPrChange w:id="6011" w:author="Issam" w:date="2019-02-12T23:38:00Z">
              <w:tcPr>
                <w:tcW w:w="2880" w:type="dxa"/>
                <w:tcBorders>
                  <w:top w:val="single" w:sz="4" w:space="0" w:color="auto"/>
                  <w:left w:val="single" w:sz="4" w:space="0" w:color="auto"/>
                  <w:bottom w:val="single" w:sz="4" w:space="0" w:color="auto"/>
                  <w:right w:val="single" w:sz="4" w:space="0" w:color="auto"/>
                </w:tcBorders>
                <w:hideMark/>
              </w:tcPr>
            </w:tcPrChange>
          </w:tcPr>
          <w:p w14:paraId="07AAAFE2"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7E3A0276" w14:textId="77777777" w:rsidTr="00E7499B">
        <w:tc>
          <w:tcPr>
            <w:tcW w:w="2448" w:type="dxa"/>
            <w:tcBorders>
              <w:top w:val="single" w:sz="4" w:space="0" w:color="auto"/>
              <w:left w:val="single" w:sz="4" w:space="0" w:color="auto"/>
              <w:bottom w:val="single" w:sz="4" w:space="0" w:color="auto"/>
              <w:right w:val="single" w:sz="4" w:space="0" w:color="auto"/>
            </w:tcBorders>
            <w:hideMark/>
            <w:tcPrChange w:id="6012" w:author="Issam" w:date="2019-02-12T23:38:00Z">
              <w:tcPr>
                <w:tcW w:w="2448" w:type="dxa"/>
                <w:tcBorders>
                  <w:top w:val="single" w:sz="4" w:space="0" w:color="auto"/>
                  <w:left w:val="single" w:sz="4" w:space="0" w:color="auto"/>
                  <w:bottom w:val="single" w:sz="4" w:space="0" w:color="auto"/>
                  <w:right w:val="single" w:sz="4" w:space="0" w:color="auto"/>
                </w:tcBorders>
                <w:hideMark/>
              </w:tcPr>
            </w:tcPrChange>
          </w:tcPr>
          <w:p w14:paraId="001758EE" w14:textId="77777777" w:rsidR="006A1CE4" w:rsidRPr="00E67E0D" w:rsidRDefault="006A1CE4" w:rsidP="00E7499B">
            <w:pPr>
              <w:pStyle w:val="TAL"/>
              <w:ind w:left="-19"/>
              <w:rPr>
                <w:rFonts w:eastAsia="MS Mincho"/>
                <w:lang w:eastAsia="ja-JP"/>
              </w:rPr>
            </w:pPr>
            <w:r w:rsidRPr="00E67E0D">
              <w:rPr>
                <w:lang w:eastAsia="ja-JP"/>
              </w:rPr>
              <w:t>Cause</w:t>
            </w:r>
          </w:p>
        </w:tc>
        <w:tc>
          <w:tcPr>
            <w:tcW w:w="1080" w:type="dxa"/>
            <w:tcBorders>
              <w:top w:val="single" w:sz="4" w:space="0" w:color="auto"/>
              <w:left w:val="single" w:sz="4" w:space="0" w:color="auto"/>
              <w:bottom w:val="single" w:sz="4" w:space="0" w:color="auto"/>
              <w:right w:val="single" w:sz="4" w:space="0" w:color="auto"/>
            </w:tcBorders>
            <w:hideMark/>
            <w:tcPrChange w:id="6013" w:author="Issam" w:date="2019-02-12T23:38:00Z">
              <w:tcPr>
                <w:tcW w:w="1080" w:type="dxa"/>
                <w:tcBorders>
                  <w:top w:val="single" w:sz="4" w:space="0" w:color="auto"/>
                  <w:left w:val="single" w:sz="4" w:space="0" w:color="auto"/>
                  <w:bottom w:val="single" w:sz="4" w:space="0" w:color="auto"/>
                  <w:right w:val="single" w:sz="4" w:space="0" w:color="auto"/>
                </w:tcBorders>
                <w:hideMark/>
              </w:tcPr>
            </w:tcPrChange>
          </w:tcPr>
          <w:p w14:paraId="1ABB54AA" w14:textId="77777777" w:rsidR="006A1CE4" w:rsidRPr="00E67E0D" w:rsidRDefault="006A1CE4" w:rsidP="00E7499B">
            <w:pPr>
              <w:pStyle w:val="TAL"/>
              <w:rPr>
                <w:lang w:eastAsia="ja-JP"/>
              </w:rPr>
            </w:pPr>
            <w:r w:rsidRPr="00E67E0D">
              <w:rPr>
                <w:lang w:eastAsia="ja-JP"/>
              </w:rPr>
              <w:t>M</w:t>
            </w:r>
          </w:p>
        </w:tc>
        <w:tc>
          <w:tcPr>
            <w:tcW w:w="1440" w:type="dxa"/>
            <w:tcBorders>
              <w:top w:val="single" w:sz="4" w:space="0" w:color="auto"/>
              <w:left w:val="single" w:sz="4" w:space="0" w:color="auto"/>
              <w:bottom w:val="single" w:sz="4" w:space="0" w:color="auto"/>
              <w:right w:val="single" w:sz="4" w:space="0" w:color="auto"/>
            </w:tcBorders>
            <w:tcPrChange w:id="6014" w:author="Issam" w:date="2019-02-12T23:38:00Z">
              <w:tcPr>
                <w:tcW w:w="1440" w:type="dxa"/>
                <w:tcBorders>
                  <w:top w:val="single" w:sz="4" w:space="0" w:color="auto"/>
                  <w:left w:val="single" w:sz="4" w:space="0" w:color="auto"/>
                  <w:bottom w:val="single" w:sz="4" w:space="0" w:color="auto"/>
                  <w:right w:val="single" w:sz="4" w:space="0" w:color="auto"/>
                </w:tcBorders>
              </w:tcPr>
            </w:tcPrChange>
          </w:tcPr>
          <w:p w14:paraId="1FABCC10" w14:textId="77777777" w:rsidR="006A1CE4" w:rsidRPr="00E67E0D" w:rsidRDefault="006A1CE4" w:rsidP="00E7499B">
            <w:pPr>
              <w:pStyle w:val="TAL"/>
              <w:rPr>
                <w:lang w:eastAsia="ja-JP"/>
              </w:rPr>
            </w:pPr>
          </w:p>
        </w:tc>
        <w:tc>
          <w:tcPr>
            <w:tcW w:w="1872" w:type="dxa"/>
            <w:tcBorders>
              <w:top w:val="single" w:sz="4" w:space="0" w:color="auto"/>
              <w:left w:val="single" w:sz="4" w:space="0" w:color="auto"/>
              <w:bottom w:val="single" w:sz="4" w:space="0" w:color="auto"/>
              <w:right w:val="single" w:sz="4" w:space="0" w:color="auto"/>
            </w:tcBorders>
            <w:hideMark/>
            <w:tcPrChange w:id="6015" w:author="Issam" w:date="2019-02-12T23:38:00Z">
              <w:tcPr>
                <w:tcW w:w="1872" w:type="dxa"/>
                <w:tcBorders>
                  <w:top w:val="single" w:sz="4" w:space="0" w:color="auto"/>
                  <w:left w:val="single" w:sz="4" w:space="0" w:color="auto"/>
                  <w:bottom w:val="single" w:sz="4" w:space="0" w:color="auto"/>
                  <w:right w:val="single" w:sz="4" w:space="0" w:color="auto"/>
                </w:tcBorders>
                <w:hideMark/>
              </w:tcPr>
            </w:tcPrChange>
          </w:tcPr>
          <w:p w14:paraId="1CC03BCF" w14:textId="77777777" w:rsidR="006A1CE4" w:rsidRPr="00E67E0D" w:rsidRDefault="006A1CE4" w:rsidP="00E7499B">
            <w:pPr>
              <w:pStyle w:val="TAL"/>
              <w:rPr>
                <w:lang w:eastAsia="ja-JP"/>
              </w:rPr>
            </w:pPr>
            <w:r w:rsidRPr="00E67E0D">
              <w:rPr>
                <w:lang w:eastAsia="ja-JP"/>
              </w:rPr>
              <w:t>9.3.1.2</w:t>
            </w:r>
          </w:p>
        </w:tc>
        <w:tc>
          <w:tcPr>
            <w:tcW w:w="2880" w:type="dxa"/>
            <w:tcBorders>
              <w:top w:val="single" w:sz="4" w:space="0" w:color="auto"/>
              <w:left w:val="single" w:sz="4" w:space="0" w:color="auto"/>
              <w:bottom w:val="single" w:sz="4" w:space="0" w:color="auto"/>
              <w:right w:val="single" w:sz="4" w:space="0" w:color="auto"/>
            </w:tcBorders>
            <w:tcPrChange w:id="6016" w:author="Issam" w:date="2019-02-12T23:38:00Z">
              <w:tcPr>
                <w:tcW w:w="2880" w:type="dxa"/>
                <w:tcBorders>
                  <w:top w:val="single" w:sz="4" w:space="0" w:color="auto"/>
                  <w:left w:val="single" w:sz="4" w:space="0" w:color="auto"/>
                  <w:bottom w:val="single" w:sz="4" w:space="0" w:color="auto"/>
                  <w:right w:val="single" w:sz="4" w:space="0" w:color="auto"/>
                </w:tcBorders>
              </w:tcPr>
            </w:tcPrChange>
          </w:tcPr>
          <w:p w14:paraId="15C33E4E" w14:textId="77777777" w:rsidR="006A1CE4" w:rsidRPr="00E67E0D" w:rsidRDefault="006A1CE4" w:rsidP="00E7499B">
            <w:pPr>
              <w:pStyle w:val="TAL"/>
              <w:rPr>
                <w:lang w:eastAsia="ja-JP"/>
              </w:rPr>
            </w:pPr>
          </w:p>
        </w:tc>
      </w:tr>
    </w:tbl>
    <w:p w14:paraId="127D57B0" w14:textId="77777777" w:rsidR="006A1CE4" w:rsidRPr="00E67E0D" w:rsidRDefault="006A1CE4" w:rsidP="00E7499B"/>
    <w:p w14:paraId="6D99C749" w14:textId="77777777" w:rsidR="006A1CE4" w:rsidRPr="00E67E0D" w:rsidRDefault="006A1CE4" w:rsidP="00E7499B">
      <w:pPr>
        <w:pStyle w:val="4"/>
      </w:pPr>
      <w:bookmarkStart w:id="6017" w:name="_Toc534720699"/>
      <w:bookmarkStart w:id="6018" w:name="_Toc525567705"/>
      <w:r w:rsidRPr="00E67E0D">
        <w:t>9.3.4.13</w:t>
      </w:r>
      <w:r w:rsidRPr="00E67E0D">
        <w:tab/>
        <w:t>PDU Session Resource Notify Released Transfer</w:t>
      </w:r>
      <w:bookmarkEnd w:id="6017"/>
      <w:bookmarkEnd w:id="6018"/>
    </w:p>
    <w:p w14:paraId="3F7F3F3E" w14:textId="77777777" w:rsidR="006A1CE4" w:rsidRPr="00E67E0D" w:rsidRDefault="006A1CE4" w:rsidP="00E7499B">
      <w:r w:rsidRPr="00E67E0D">
        <w:t>This IE is transparent to the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6019" w:author="Issam" w:date="2019-02-12T23:38:00Z">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2448"/>
        <w:gridCol w:w="1080"/>
        <w:gridCol w:w="1440"/>
        <w:gridCol w:w="1872"/>
        <w:gridCol w:w="2880"/>
        <w:tblGridChange w:id="6020">
          <w:tblGrid>
            <w:gridCol w:w="2448"/>
            <w:gridCol w:w="1080"/>
            <w:gridCol w:w="1440"/>
            <w:gridCol w:w="1872"/>
            <w:gridCol w:w="2880"/>
          </w:tblGrid>
        </w:tblGridChange>
      </w:tblGrid>
      <w:tr w:rsidR="006A1CE4" w:rsidRPr="00E67E0D" w14:paraId="5C7EFA62" w14:textId="77777777" w:rsidTr="00E7499B">
        <w:tc>
          <w:tcPr>
            <w:tcW w:w="2448" w:type="dxa"/>
            <w:tcBorders>
              <w:top w:val="single" w:sz="4" w:space="0" w:color="auto"/>
              <w:left w:val="single" w:sz="4" w:space="0" w:color="auto"/>
              <w:bottom w:val="single" w:sz="4" w:space="0" w:color="auto"/>
              <w:right w:val="single" w:sz="4" w:space="0" w:color="auto"/>
            </w:tcBorders>
            <w:hideMark/>
            <w:tcPrChange w:id="6021" w:author="Issam" w:date="2019-02-12T23:38:00Z">
              <w:tcPr>
                <w:tcW w:w="2448" w:type="dxa"/>
                <w:tcBorders>
                  <w:top w:val="single" w:sz="4" w:space="0" w:color="auto"/>
                  <w:left w:val="single" w:sz="4" w:space="0" w:color="auto"/>
                  <w:bottom w:val="single" w:sz="4" w:space="0" w:color="auto"/>
                  <w:right w:val="single" w:sz="4" w:space="0" w:color="auto"/>
                </w:tcBorders>
                <w:hideMark/>
              </w:tcPr>
            </w:tcPrChange>
          </w:tcPr>
          <w:p w14:paraId="0FAA13F4"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Borders>
              <w:top w:val="single" w:sz="4" w:space="0" w:color="auto"/>
              <w:left w:val="single" w:sz="4" w:space="0" w:color="auto"/>
              <w:bottom w:val="single" w:sz="4" w:space="0" w:color="auto"/>
              <w:right w:val="single" w:sz="4" w:space="0" w:color="auto"/>
            </w:tcBorders>
            <w:hideMark/>
            <w:tcPrChange w:id="6022" w:author="Issam" w:date="2019-02-12T23:38:00Z">
              <w:tcPr>
                <w:tcW w:w="1080" w:type="dxa"/>
                <w:tcBorders>
                  <w:top w:val="single" w:sz="4" w:space="0" w:color="auto"/>
                  <w:left w:val="single" w:sz="4" w:space="0" w:color="auto"/>
                  <w:bottom w:val="single" w:sz="4" w:space="0" w:color="auto"/>
                  <w:right w:val="single" w:sz="4" w:space="0" w:color="auto"/>
                </w:tcBorders>
                <w:hideMark/>
              </w:tcPr>
            </w:tcPrChange>
          </w:tcPr>
          <w:p w14:paraId="0ACC36BC"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Borders>
              <w:top w:val="single" w:sz="4" w:space="0" w:color="auto"/>
              <w:left w:val="single" w:sz="4" w:space="0" w:color="auto"/>
              <w:bottom w:val="single" w:sz="4" w:space="0" w:color="auto"/>
              <w:right w:val="single" w:sz="4" w:space="0" w:color="auto"/>
            </w:tcBorders>
            <w:hideMark/>
            <w:tcPrChange w:id="6023" w:author="Issam" w:date="2019-02-12T23:38:00Z">
              <w:tcPr>
                <w:tcW w:w="1440" w:type="dxa"/>
                <w:tcBorders>
                  <w:top w:val="single" w:sz="4" w:space="0" w:color="auto"/>
                  <w:left w:val="single" w:sz="4" w:space="0" w:color="auto"/>
                  <w:bottom w:val="single" w:sz="4" w:space="0" w:color="auto"/>
                  <w:right w:val="single" w:sz="4" w:space="0" w:color="auto"/>
                </w:tcBorders>
                <w:hideMark/>
              </w:tcPr>
            </w:tcPrChange>
          </w:tcPr>
          <w:p w14:paraId="575C7B86"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Borders>
              <w:top w:val="single" w:sz="4" w:space="0" w:color="auto"/>
              <w:left w:val="single" w:sz="4" w:space="0" w:color="auto"/>
              <w:bottom w:val="single" w:sz="4" w:space="0" w:color="auto"/>
              <w:right w:val="single" w:sz="4" w:space="0" w:color="auto"/>
            </w:tcBorders>
            <w:hideMark/>
            <w:tcPrChange w:id="6024" w:author="Issam" w:date="2019-02-12T23:38:00Z">
              <w:tcPr>
                <w:tcW w:w="1872" w:type="dxa"/>
                <w:tcBorders>
                  <w:top w:val="single" w:sz="4" w:space="0" w:color="auto"/>
                  <w:left w:val="single" w:sz="4" w:space="0" w:color="auto"/>
                  <w:bottom w:val="single" w:sz="4" w:space="0" w:color="auto"/>
                  <w:right w:val="single" w:sz="4" w:space="0" w:color="auto"/>
                </w:tcBorders>
                <w:hideMark/>
              </w:tcPr>
            </w:tcPrChange>
          </w:tcPr>
          <w:p w14:paraId="11FBAA7C"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Borders>
              <w:top w:val="single" w:sz="4" w:space="0" w:color="auto"/>
              <w:left w:val="single" w:sz="4" w:space="0" w:color="auto"/>
              <w:bottom w:val="single" w:sz="4" w:space="0" w:color="auto"/>
              <w:right w:val="single" w:sz="4" w:space="0" w:color="auto"/>
            </w:tcBorders>
            <w:hideMark/>
            <w:tcPrChange w:id="6025" w:author="Issam" w:date="2019-02-12T23:38:00Z">
              <w:tcPr>
                <w:tcW w:w="2880" w:type="dxa"/>
                <w:tcBorders>
                  <w:top w:val="single" w:sz="4" w:space="0" w:color="auto"/>
                  <w:left w:val="single" w:sz="4" w:space="0" w:color="auto"/>
                  <w:bottom w:val="single" w:sz="4" w:space="0" w:color="auto"/>
                  <w:right w:val="single" w:sz="4" w:space="0" w:color="auto"/>
                </w:tcBorders>
                <w:hideMark/>
              </w:tcPr>
            </w:tcPrChange>
          </w:tcPr>
          <w:p w14:paraId="7EC8129D"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5E4847CC" w14:textId="77777777" w:rsidTr="00E7499B">
        <w:tc>
          <w:tcPr>
            <w:tcW w:w="2448" w:type="dxa"/>
            <w:tcBorders>
              <w:top w:val="single" w:sz="4" w:space="0" w:color="auto"/>
              <w:left w:val="single" w:sz="4" w:space="0" w:color="auto"/>
              <w:bottom w:val="single" w:sz="4" w:space="0" w:color="auto"/>
              <w:right w:val="single" w:sz="4" w:space="0" w:color="auto"/>
            </w:tcBorders>
            <w:hideMark/>
            <w:tcPrChange w:id="6026" w:author="Issam" w:date="2019-02-12T23:38:00Z">
              <w:tcPr>
                <w:tcW w:w="2448" w:type="dxa"/>
                <w:tcBorders>
                  <w:top w:val="single" w:sz="4" w:space="0" w:color="auto"/>
                  <w:left w:val="single" w:sz="4" w:space="0" w:color="auto"/>
                  <w:bottom w:val="single" w:sz="4" w:space="0" w:color="auto"/>
                  <w:right w:val="single" w:sz="4" w:space="0" w:color="auto"/>
                </w:tcBorders>
                <w:hideMark/>
              </w:tcPr>
            </w:tcPrChange>
          </w:tcPr>
          <w:p w14:paraId="0E586A6E" w14:textId="77777777" w:rsidR="006A1CE4" w:rsidRPr="00E67E0D" w:rsidRDefault="006A1CE4" w:rsidP="00E7499B">
            <w:pPr>
              <w:pStyle w:val="TAL"/>
              <w:ind w:left="-19"/>
              <w:rPr>
                <w:rFonts w:eastAsia="MS Mincho"/>
                <w:lang w:eastAsia="ja-JP"/>
              </w:rPr>
            </w:pPr>
            <w:r w:rsidRPr="00E67E0D">
              <w:rPr>
                <w:lang w:eastAsia="ja-JP"/>
              </w:rPr>
              <w:t>Cause</w:t>
            </w:r>
          </w:p>
        </w:tc>
        <w:tc>
          <w:tcPr>
            <w:tcW w:w="1080" w:type="dxa"/>
            <w:tcBorders>
              <w:top w:val="single" w:sz="4" w:space="0" w:color="auto"/>
              <w:left w:val="single" w:sz="4" w:space="0" w:color="auto"/>
              <w:bottom w:val="single" w:sz="4" w:space="0" w:color="auto"/>
              <w:right w:val="single" w:sz="4" w:space="0" w:color="auto"/>
            </w:tcBorders>
            <w:hideMark/>
            <w:tcPrChange w:id="6027" w:author="Issam" w:date="2019-02-12T23:38:00Z">
              <w:tcPr>
                <w:tcW w:w="1080" w:type="dxa"/>
                <w:tcBorders>
                  <w:top w:val="single" w:sz="4" w:space="0" w:color="auto"/>
                  <w:left w:val="single" w:sz="4" w:space="0" w:color="auto"/>
                  <w:bottom w:val="single" w:sz="4" w:space="0" w:color="auto"/>
                  <w:right w:val="single" w:sz="4" w:space="0" w:color="auto"/>
                </w:tcBorders>
                <w:hideMark/>
              </w:tcPr>
            </w:tcPrChange>
          </w:tcPr>
          <w:p w14:paraId="70F7B5DB" w14:textId="77777777" w:rsidR="006A1CE4" w:rsidRPr="00E67E0D" w:rsidRDefault="006A1CE4" w:rsidP="00E7499B">
            <w:pPr>
              <w:pStyle w:val="TAL"/>
              <w:rPr>
                <w:lang w:eastAsia="ja-JP"/>
              </w:rPr>
            </w:pPr>
            <w:r w:rsidRPr="00E67E0D">
              <w:rPr>
                <w:lang w:eastAsia="ja-JP"/>
              </w:rPr>
              <w:t>M</w:t>
            </w:r>
          </w:p>
        </w:tc>
        <w:tc>
          <w:tcPr>
            <w:tcW w:w="1440" w:type="dxa"/>
            <w:tcBorders>
              <w:top w:val="single" w:sz="4" w:space="0" w:color="auto"/>
              <w:left w:val="single" w:sz="4" w:space="0" w:color="auto"/>
              <w:bottom w:val="single" w:sz="4" w:space="0" w:color="auto"/>
              <w:right w:val="single" w:sz="4" w:space="0" w:color="auto"/>
            </w:tcBorders>
            <w:tcPrChange w:id="6028" w:author="Issam" w:date="2019-02-12T23:38:00Z">
              <w:tcPr>
                <w:tcW w:w="1440" w:type="dxa"/>
                <w:tcBorders>
                  <w:top w:val="single" w:sz="4" w:space="0" w:color="auto"/>
                  <w:left w:val="single" w:sz="4" w:space="0" w:color="auto"/>
                  <w:bottom w:val="single" w:sz="4" w:space="0" w:color="auto"/>
                  <w:right w:val="single" w:sz="4" w:space="0" w:color="auto"/>
                </w:tcBorders>
              </w:tcPr>
            </w:tcPrChange>
          </w:tcPr>
          <w:p w14:paraId="6A087FBA" w14:textId="77777777" w:rsidR="006A1CE4" w:rsidRPr="00E67E0D" w:rsidRDefault="006A1CE4" w:rsidP="00E7499B">
            <w:pPr>
              <w:pStyle w:val="TAL"/>
              <w:rPr>
                <w:lang w:eastAsia="ja-JP"/>
              </w:rPr>
            </w:pPr>
          </w:p>
        </w:tc>
        <w:tc>
          <w:tcPr>
            <w:tcW w:w="1872" w:type="dxa"/>
            <w:tcBorders>
              <w:top w:val="single" w:sz="4" w:space="0" w:color="auto"/>
              <w:left w:val="single" w:sz="4" w:space="0" w:color="auto"/>
              <w:bottom w:val="single" w:sz="4" w:space="0" w:color="auto"/>
              <w:right w:val="single" w:sz="4" w:space="0" w:color="auto"/>
            </w:tcBorders>
            <w:hideMark/>
            <w:tcPrChange w:id="6029" w:author="Issam" w:date="2019-02-12T23:38:00Z">
              <w:tcPr>
                <w:tcW w:w="1872" w:type="dxa"/>
                <w:tcBorders>
                  <w:top w:val="single" w:sz="4" w:space="0" w:color="auto"/>
                  <w:left w:val="single" w:sz="4" w:space="0" w:color="auto"/>
                  <w:bottom w:val="single" w:sz="4" w:space="0" w:color="auto"/>
                  <w:right w:val="single" w:sz="4" w:space="0" w:color="auto"/>
                </w:tcBorders>
                <w:hideMark/>
              </w:tcPr>
            </w:tcPrChange>
          </w:tcPr>
          <w:p w14:paraId="6318F56F" w14:textId="77777777" w:rsidR="006A1CE4" w:rsidRPr="00E67E0D" w:rsidRDefault="006A1CE4" w:rsidP="00E7499B">
            <w:pPr>
              <w:pStyle w:val="TAL"/>
              <w:rPr>
                <w:lang w:eastAsia="ja-JP"/>
              </w:rPr>
            </w:pPr>
            <w:r w:rsidRPr="00E67E0D">
              <w:rPr>
                <w:lang w:eastAsia="ja-JP"/>
              </w:rPr>
              <w:t>9.3.1.2</w:t>
            </w:r>
          </w:p>
        </w:tc>
        <w:tc>
          <w:tcPr>
            <w:tcW w:w="2880" w:type="dxa"/>
            <w:tcBorders>
              <w:top w:val="single" w:sz="4" w:space="0" w:color="auto"/>
              <w:left w:val="single" w:sz="4" w:space="0" w:color="auto"/>
              <w:bottom w:val="single" w:sz="4" w:space="0" w:color="auto"/>
              <w:right w:val="single" w:sz="4" w:space="0" w:color="auto"/>
            </w:tcBorders>
            <w:tcPrChange w:id="6030" w:author="Issam" w:date="2019-02-12T23:38:00Z">
              <w:tcPr>
                <w:tcW w:w="2880" w:type="dxa"/>
                <w:tcBorders>
                  <w:top w:val="single" w:sz="4" w:space="0" w:color="auto"/>
                  <w:left w:val="single" w:sz="4" w:space="0" w:color="auto"/>
                  <w:bottom w:val="single" w:sz="4" w:space="0" w:color="auto"/>
                  <w:right w:val="single" w:sz="4" w:space="0" w:color="auto"/>
                </w:tcBorders>
              </w:tcPr>
            </w:tcPrChange>
          </w:tcPr>
          <w:p w14:paraId="4F8C8E9F" w14:textId="77777777" w:rsidR="006A1CE4" w:rsidRPr="00E67E0D" w:rsidRDefault="006A1CE4" w:rsidP="00E7499B">
            <w:pPr>
              <w:pStyle w:val="TAL"/>
              <w:rPr>
                <w:lang w:eastAsia="ja-JP"/>
              </w:rPr>
            </w:pPr>
          </w:p>
        </w:tc>
      </w:tr>
    </w:tbl>
    <w:p w14:paraId="15F73561" w14:textId="77777777" w:rsidR="006A1CE4" w:rsidRPr="00E67E0D" w:rsidRDefault="006A1CE4" w:rsidP="00E7499B"/>
    <w:p w14:paraId="47C77CAA" w14:textId="77777777" w:rsidR="006A1CE4" w:rsidRPr="00E67E0D" w:rsidRDefault="006A1CE4" w:rsidP="00E7499B">
      <w:pPr>
        <w:pStyle w:val="4"/>
      </w:pPr>
      <w:bookmarkStart w:id="6031" w:name="_Toc534720700"/>
      <w:bookmarkStart w:id="6032" w:name="_Toc525567706"/>
      <w:r w:rsidRPr="00E67E0D">
        <w:t>9.3.4.14</w:t>
      </w:r>
      <w:r w:rsidRPr="00E67E0D">
        <w:tab/>
        <w:t>Handover Required Transfer</w:t>
      </w:r>
      <w:bookmarkEnd w:id="6031"/>
      <w:bookmarkEnd w:id="6032"/>
    </w:p>
    <w:p w14:paraId="4B0668F6" w14:textId="77777777" w:rsidR="006A1CE4" w:rsidRPr="00E67E0D" w:rsidRDefault="006A1CE4" w:rsidP="00E7499B">
      <w:pPr>
        <w:keepLines/>
      </w:pPr>
      <w:r w:rsidRPr="00E67E0D">
        <w:t>This IE is transparent to the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6033" w:author="Issam" w:date="2019-02-12T23:38:00Z">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PrChange>
      </w:tblPr>
      <w:tblGrid>
        <w:gridCol w:w="2448"/>
        <w:gridCol w:w="1080"/>
        <w:gridCol w:w="1440"/>
        <w:gridCol w:w="1872"/>
        <w:gridCol w:w="2880"/>
        <w:tblGridChange w:id="6034">
          <w:tblGrid>
            <w:gridCol w:w="2448"/>
            <w:gridCol w:w="1080"/>
            <w:gridCol w:w="1440"/>
            <w:gridCol w:w="1872"/>
            <w:gridCol w:w="2880"/>
          </w:tblGrid>
        </w:tblGridChange>
      </w:tblGrid>
      <w:tr w:rsidR="006A1CE4" w:rsidRPr="00E67E0D" w14:paraId="5CBD817E" w14:textId="77777777" w:rsidTr="00E7499B">
        <w:tblPrEx>
          <w:tblPrExChange w:id="6035" w:author="Issam" w:date="2019-02-12T23:38:00Z">
            <w:tblPrEx>
              <w:tblCellMar>
                <w:top w:w="0" w:type="dxa"/>
                <w:bottom w:w="0" w:type="dxa"/>
              </w:tblCellMar>
            </w:tblPrEx>
          </w:tblPrExChange>
        </w:tblPrEx>
        <w:tc>
          <w:tcPr>
            <w:tcW w:w="2448" w:type="dxa"/>
            <w:tcPrChange w:id="6036" w:author="Issam" w:date="2019-02-12T23:38:00Z">
              <w:tcPr>
                <w:tcW w:w="2448" w:type="dxa"/>
              </w:tcPr>
            </w:tcPrChange>
          </w:tcPr>
          <w:p w14:paraId="4FF59216"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PrChange w:id="6037" w:author="Issam" w:date="2019-02-12T23:38:00Z">
              <w:tcPr>
                <w:tcW w:w="1080" w:type="dxa"/>
              </w:tcPr>
            </w:tcPrChange>
          </w:tcPr>
          <w:p w14:paraId="1AF24557"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PrChange w:id="6038" w:author="Issam" w:date="2019-02-12T23:38:00Z">
              <w:tcPr>
                <w:tcW w:w="1440" w:type="dxa"/>
              </w:tcPr>
            </w:tcPrChange>
          </w:tcPr>
          <w:p w14:paraId="5B5ACAEF"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PrChange w:id="6039" w:author="Issam" w:date="2019-02-12T23:38:00Z">
              <w:tcPr>
                <w:tcW w:w="1872" w:type="dxa"/>
              </w:tcPr>
            </w:tcPrChange>
          </w:tcPr>
          <w:p w14:paraId="452812BC"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PrChange w:id="6040" w:author="Issam" w:date="2019-02-12T23:38:00Z">
              <w:tcPr>
                <w:tcW w:w="2880" w:type="dxa"/>
              </w:tcPr>
            </w:tcPrChange>
          </w:tcPr>
          <w:p w14:paraId="2D637CF5"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696EA0C7" w14:textId="77777777" w:rsidTr="00E7499B">
        <w:tblPrEx>
          <w:tblPrExChange w:id="6041" w:author="Issam" w:date="2019-02-12T23:38:00Z">
            <w:tblPrEx>
              <w:tblCellMar>
                <w:top w:w="0" w:type="dxa"/>
                <w:bottom w:w="0" w:type="dxa"/>
              </w:tblCellMar>
            </w:tblPrEx>
          </w:tblPrExChange>
        </w:tblPrEx>
        <w:tc>
          <w:tcPr>
            <w:tcW w:w="2448" w:type="dxa"/>
            <w:tcPrChange w:id="6042" w:author="Issam" w:date="2019-02-12T23:38:00Z">
              <w:tcPr>
                <w:tcW w:w="2448" w:type="dxa"/>
              </w:tcPr>
            </w:tcPrChange>
          </w:tcPr>
          <w:p w14:paraId="6D1DAB58" w14:textId="77777777" w:rsidR="006A1CE4" w:rsidRPr="00E67E0D" w:rsidRDefault="006A1CE4" w:rsidP="00E7499B">
            <w:pPr>
              <w:pStyle w:val="TAL"/>
              <w:ind w:left="-18"/>
              <w:rPr>
                <w:rFonts w:eastAsia="Batang" w:cs="Arial"/>
                <w:lang w:eastAsia="ja-JP"/>
              </w:rPr>
            </w:pPr>
            <w:r w:rsidRPr="00E67E0D">
              <w:rPr>
                <w:lang w:eastAsia="ja-JP"/>
              </w:rPr>
              <w:t>Direct Forwarding Path Availability</w:t>
            </w:r>
          </w:p>
        </w:tc>
        <w:tc>
          <w:tcPr>
            <w:tcW w:w="1080" w:type="dxa"/>
            <w:tcPrChange w:id="6043" w:author="Issam" w:date="2019-02-12T23:38:00Z">
              <w:tcPr>
                <w:tcW w:w="1080" w:type="dxa"/>
              </w:tcPr>
            </w:tcPrChange>
          </w:tcPr>
          <w:p w14:paraId="26433061" w14:textId="77777777" w:rsidR="006A1CE4" w:rsidRPr="00E67E0D" w:rsidRDefault="006A1CE4" w:rsidP="00E7499B">
            <w:pPr>
              <w:pStyle w:val="TAL"/>
              <w:rPr>
                <w:rFonts w:cs="Arial"/>
                <w:lang w:eastAsia="ja-JP"/>
              </w:rPr>
            </w:pPr>
            <w:r w:rsidRPr="00E67E0D">
              <w:rPr>
                <w:lang w:eastAsia="ja-JP"/>
              </w:rPr>
              <w:t>O</w:t>
            </w:r>
          </w:p>
        </w:tc>
        <w:tc>
          <w:tcPr>
            <w:tcW w:w="1440" w:type="dxa"/>
            <w:tcPrChange w:id="6044" w:author="Issam" w:date="2019-02-12T23:38:00Z">
              <w:tcPr>
                <w:tcW w:w="1440" w:type="dxa"/>
              </w:tcPr>
            </w:tcPrChange>
          </w:tcPr>
          <w:p w14:paraId="7AA3B1CE" w14:textId="77777777" w:rsidR="006A1CE4" w:rsidRPr="00E67E0D" w:rsidRDefault="006A1CE4" w:rsidP="00E7499B">
            <w:pPr>
              <w:pStyle w:val="TAL"/>
              <w:rPr>
                <w:i/>
                <w:lang w:eastAsia="ja-JP"/>
              </w:rPr>
            </w:pPr>
          </w:p>
        </w:tc>
        <w:tc>
          <w:tcPr>
            <w:tcW w:w="1872" w:type="dxa"/>
            <w:tcPrChange w:id="6045" w:author="Issam" w:date="2019-02-12T23:38:00Z">
              <w:tcPr>
                <w:tcW w:w="1872" w:type="dxa"/>
              </w:tcPr>
            </w:tcPrChange>
          </w:tcPr>
          <w:p w14:paraId="74E9315B" w14:textId="77777777" w:rsidR="006A1CE4" w:rsidRPr="00E67E0D" w:rsidRDefault="006A1CE4" w:rsidP="00E7499B">
            <w:pPr>
              <w:pStyle w:val="TAL"/>
              <w:rPr>
                <w:lang w:eastAsia="ja-JP"/>
              </w:rPr>
            </w:pPr>
            <w:r w:rsidRPr="00E67E0D">
              <w:rPr>
                <w:lang w:eastAsia="ja-JP"/>
              </w:rPr>
              <w:t>9.3.1.64</w:t>
            </w:r>
          </w:p>
        </w:tc>
        <w:tc>
          <w:tcPr>
            <w:tcW w:w="2880" w:type="dxa"/>
            <w:tcPrChange w:id="6046" w:author="Issam" w:date="2019-02-12T23:38:00Z">
              <w:tcPr>
                <w:tcW w:w="2880" w:type="dxa"/>
              </w:tcPr>
            </w:tcPrChange>
          </w:tcPr>
          <w:p w14:paraId="31176446" w14:textId="77777777" w:rsidR="006A1CE4" w:rsidRPr="00E67E0D" w:rsidRDefault="006A1CE4" w:rsidP="00E7499B">
            <w:pPr>
              <w:pStyle w:val="TAL"/>
              <w:rPr>
                <w:lang w:eastAsia="ja-JP"/>
              </w:rPr>
            </w:pPr>
          </w:p>
        </w:tc>
      </w:tr>
    </w:tbl>
    <w:p w14:paraId="541AD9D8" w14:textId="77777777" w:rsidR="006A1CE4" w:rsidRPr="00E67E0D" w:rsidRDefault="006A1CE4" w:rsidP="00E7499B"/>
    <w:p w14:paraId="25240E5C" w14:textId="77777777" w:rsidR="006A1CE4" w:rsidRPr="00E67E0D" w:rsidRDefault="006A1CE4" w:rsidP="00E7499B">
      <w:pPr>
        <w:pStyle w:val="4"/>
      </w:pPr>
      <w:bookmarkStart w:id="6047" w:name="_Toc534720701"/>
      <w:bookmarkStart w:id="6048" w:name="_Toc525567707"/>
      <w:r w:rsidRPr="00E67E0D">
        <w:t>9.3.4.15</w:t>
      </w:r>
      <w:r w:rsidRPr="00E67E0D">
        <w:tab/>
        <w:t>Path Switch Request Setup Failed Transfer</w:t>
      </w:r>
      <w:bookmarkEnd w:id="6047"/>
      <w:bookmarkEnd w:id="6048"/>
    </w:p>
    <w:p w14:paraId="73479F8F" w14:textId="77777777" w:rsidR="006A1CE4" w:rsidRPr="00E67E0D" w:rsidRDefault="006A1CE4" w:rsidP="00E7499B">
      <w:r w:rsidRPr="00E67E0D">
        <w:t>This IE is transparent to the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6049" w:author="Issam" w:date="2019-02-12T23:38:00Z">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2448"/>
        <w:gridCol w:w="1080"/>
        <w:gridCol w:w="1440"/>
        <w:gridCol w:w="1872"/>
        <w:gridCol w:w="2880"/>
        <w:tblGridChange w:id="6050">
          <w:tblGrid>
            <w:gridCol w:w="2448"/>
            <w:gridCol w:w="1080"/>
            <w:gridCol w:w="1440"/>
            <w:gridCol w:w="1872"/>
            <w:gridCol w:w="2880"/>
          </w:tblGrid>
        </w:tblGridChange>
      </w:tblGrid>
      <w:tr w:rsidR="006A1CE4" w:rsidRPr="00E67E0D" w14:paraId="75FCF22D" w14:textId="77777777" w:rsidTr="00E7499B">
        <w:tc>
          <w:tcPr>
            <w:tcW w:w="2448" w:type="dxa"/>
            <w:tcBorders>
              <w:top w:val="single" w:sz="4" w:space="0" w:color="auto"/>
              <w:left w:val="single" w:sz="4" w:space="0" w:color="auto"/>
              <w:bottom w:val="single" w:sz="4" w:space="0" w:color="auto"/>
              <w:right w:val="single" w:sz="4" w:space="0" w:color="auto"/>
            </w:tcBorders>
            <w:hideMark/>
            <w:tcPrChange w:id="6051" w:author="Issam" w:date="2019-02-12T23:38:00Z">
              <w:tcPr>
                <w:tcW w:w="2448" w:type="dxa"/>
                <w:tcBorders>
                  <w:top w:val="single" w:sz="4" w:space="0" w:color="auto"/>
                  <w:left w:val="single" w:sz="4" w:space="0" w:color="auto"/>
                  <w:bottom w:val="single" w:sz="4" w:space="0" w:color="auto"/>
                  <w:right w:val="single" w:sz="4" w:space="0" w:color="auto"/>
                </w:tcBorders>
                <w:hideMark/>
              </w:tcPr>
            </w:tcPrChange>
          </w:tcPr>
          <w:p w14:paraId="1DC11D5F"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Borders>
              <w:top w:val="single" w:sz="4" w:space="0" w:color="auto"/>
              <w:left w:val="single" w:sz="4" w:space="0" w:color="auto"/>
              <w:bottom w:val="single" w:sz="4" w:space="0" w:color="auto"/>
              <w:right w:val="single" w:sz="4" w:space="0" w:color="auto"/>
            </w:tcBorders>
            <w:hideMark/>
            <w:tcPrChange w:id="6052" w:author="Issam" w:date="2019-02-12T23:38:00Z">
              <w:tcPr>
                <w:tcW w:w="1080" w:type="dxa"/>
                <w:tcBorders>
                  <w:top w:val="single" w:sz="4" w:space="0" w:color="auto"/>
                  <w:left w:val="single" w:sz="4" w:space="0" w:color="auto"/>
                  <w:bottom w:val="single" w:sz="4" w:space="0" w:color="auto"/>
                  <w:right w:val="single" w:sz="4" w:space="0" w:color="auto"/>
                </w:tcBorders>
                <w:hideMark/>
              </w:tcPr>
            </w:tcPrChange>
          </w:tcPr>
          <w:p w14:paraId="1490990F"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Borders>
              <w:top w:val="single" w:sz="4" w:space="0" w:color="auto"/>
              <w:left w:val="single" w:sz="4" w:space="0" w:color="auto"/>
              <w:bottom w:val="single" w:sz="4" w:space="0" w:color="auto"/>
              <w:right w:val="single" w:sz="4" w:space="0" w:color="auto"/>
            </w:tcBorders>
            <w:hideMark/>
            <w:tcPrChange w:id="6053" w:author="Issam" w:date="2019-02-12T23:38:00Z">
              <w:tcPr>
                <w:tcW w:w="1440" w:type="dxa"/>
                <w:tcBorders>
                  <w:top w:val="single" w:sz="4" w:space="0" w:color="auto"/>
                  <w:left w:val="single" w:sz="4" w:space="0" w:color="auto"/>
                  <w:bottom w:val="single" w:sz="4" w:space="0" w:color="auto"/>
                  <w:right w:val="single" w:sz="4" w:space="0" w:color="auto"/>
                </w:tcBorders>
                <w:hideMark/>
              </w:tcPr>
            </w:tcPrChange>
          </w:tcPr>
          <w:p w14:paraId="0A4C9C3C"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Borders>
              <w:top w:val="single" w:sz="4" w:space="0" w:color="auto"/>
              <w:left w:val="single" w:sz="4" w:space="0" w:color="auto"/>
              <w:bottom w:val="single" w:sz="4" w:space="0" w:color="auto"/>
              <w:right w:val="single" w:sz="4" w:space="0" w:color="auto"/>
            </w:tcBorders>
            <w:hideMark/>
            <w:tcPrChange w:id="6054" w:author="Issam" w:date="2019-02-12T23:38:00Z">
              <w:tcPr>
                <w:tcW w:w="1872" w:type="dxa"/>
                <w:tcBorders>
                  <w:top w:val="single" w:sz="4" w:space="0" w:color="auto"/>
                  <w:left w:val="single" w:sz="4" w:space="0" w:color="auto"/>
                  <w:bottom w:val="single" w:sz="4" w:space="0" w:color="auto"/>
                  <w:right w:val="single" w:sz="4" w:space="0" w:color="auto"/>
                </w:tcBorders>
                <w:hideMark/>
              </w:tcPr>
            </w:tcPrChange>
          </w:tcPr>
          <w:p w14:paraId="38125DB9"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Borders>
              <w:top w:val="single" w:sz="4" w:space="0" w:color="auto"/>
              <w:left w:val="single" w:sz="4" w:space="0" w:color="auto"/>
              <w:bottom w:val="single" w:sz="4" w:space="0" w:color="auto"/>
              <w:right w:val="single" w:sz="4" w:space="0" w:color="auto"/>
            </w:tcBorders>
            <w:hideMark/>
            <w:tcPrChange w:id="6055" w:author="Issam" w:date="2019-02-12T23:38:00Z">
              <w:tcPr>
                <w:tcW w:w="2880" w:type="dxa"/>
                <w:tcBorders>
                  <w:top w:val="single" w:sz="4" w:space="0" w:color="auto"/>
                  <w:left w:val="single" w:sz="4" w:space="0" w:color="auto"/>
                  <w:bottom w:val="single" w:sz="4" w:space="0" w:color="auto"/>
                  <w:right w:val="single" w:sz="4" w:space="0" w:color="auto"/>
                </w:tcBorders>
                <w:hideMark/>
              </w:tcPr>
            </w:tcPrChange>
          </w:tcPr>
          <w:p w14:paraId="33A25754"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370F8EF9" w14:textId="77777777" w:rsidTr="00E7499B">
        <w:tc>
          <w:tcPr>
            <w:tcW w:w="2448" w:type="dxa"/>
            <w:tcBorders>
              <w:top w:val="single" w:sz="4" w:space="0" w:color="auto"/>
              <w:left w:val="single" w:sz="4" w:space="0" w:color="auto"/>
              <w:bottom w:val="single" w:sz="4" w:space="0" w:color="auto"/>
              <w:right w:val="single" w:sz="4" w:space="0" w:color="auto"/>
            </w:tcBorders>
            <w:hideMark/>
            <w:tcPrChange w:id="6056" w:author="Issam" w:date="2019-02-12T23:38:00Z">
              <w:tcPr>
                <w:tcW w:w="2448" w:type="dxa"/>
                <w:tcBorders>
                  <w:top w:val="single" w:sz="4" w:space="0" w:color="auto"/>
                  <w:left w:val="single" w:sz="4" w:space="0" w:color="auto"/>
                  <w:bottom w:val="single" w:sz="4" w:space="0" w:color="auto"/>
                  <w:right w:val="single" w:sz="4" w:space="0" w:color="auto"/>
                </w:tcBorders>
                <w:hideMark/>
              </w:tcPr>
            </w:tcPrChange>
          </w:tcPr>
          <w:p w14:paraId="03E39F30" w14:textId="77777777" w:rsidR="006A1CE4" w:rsidRPr="00E67E0D" w:rsidRDefault="006A1CE4" w:rsidP="00E7499B">
            <w:pPr>
              <w:pStyle w:val="TAL"/>
              <w:ind w:left="-19"/>
              <w:rPr>
                <w:rFonts w:eastAsia="MS Mincho"/>
                <w:lang w:eastAsia="ja-JP"/>
              </w:rPr>
            </w:pPr>
            <w:r w:rsidRPr="00E67E0D">
              <w:rPr>
                <w:lang w:eastAsia="ja-JP"/>
              </w:rPr>
              <w:t>Cause</w:t>
            </w:r>
          </w:p>
        </w:tc>
        <w:tc>
          <w:tcPr>
            <w:tcW w:w="1080" w:type="dxa"/>
            <w:tcBorders>
              <w:top w:val="single" w:sz="4" w:space="0" w:color="auto"/>
              <w:left w:val="single" w:sz="4" w:space="0" w:color="auto"/>
              <w:bottom w:val="single" w:sz="4" w:space="0" w:color="auto"/>
              <w:right w:val="single" w:sz="4" w:space="0" w:color="auto"/>
            </w:tcBorders>
            <w:hideMark/>
            <w:tcPrChange w:id="6057" w:author="Issam" w:date="2019-02-12T23:38:00Z">
              <w:tcPr>
                <w:tcW w:w="1080" w:type="dxa"/>
                <w:tcBorders>
                  <w:top w:val="single" w:sz="4" w:space="0" w:color="auto"/>
                  <w:left w:val="single" w:sz="4" w:space="0" w:color="auto"/>
                  <w:bottom w:val="single" w:sz="4" w:space="0" w:color="auto"/>
                  <w:right w:val="single" w:sz="4" w:space="0" w:color="auto"/>
                </w:tcBorders>
                <w:hideMark/>
              </w:tcPr>
            </w:tcPrChange>
          </w:tcPr>
          <w:p w14:paraId="4E5EAB36" w14:textId="77777777" w:rsidR="006A1CE4" w:rsidRPr="00E67E0D" w:rsidRDefault="006A1CE4" w:rsidP="00E7499B">
            <w:pPr>
              <w:pStyle w:val="TAL"/>
              <w:rPr>
                <w:lang w:eastAsia="ja-JP"/>
              </w:rPr>
            </w:pPr>
            <w:r w:rsidRPr="00E67E0D">
              <w:rPr>
                <w:lang w:eastAsia="ja-JP"/>
              </w:rPr>
              <w:t>M</w:t>
            </w:r>
          </w:p>
        </w:tc>
        <w:tc>
          <w:tcPr>
            <w:tcW w:w="1440" w:type="dxa"/>
            <w:tcBorders>
              <w:top w:val="single" w:sz="4" w:space="0" w:color="auto"/>
              <w:left w:val="single" w:sz="4" w:space="0" w:color="auto"/>
              <w:bottom w:val="single" w:sz="4" w:space="0" w:color="auto"/>
              <w:right w:val="single" w:sz="4" w:space="0" w:color="auto"/>
            </w:tcBorders>
            <w:tcPrChange w:id="6058" w:author="Issam" w:date="2019-02-12T23:38:00Z">
              <w:tcPr>
                <w:tcW w:w="1440" w:type="dxa"/>
                <w:tcBorders>
                  <w:top w:val="single" w:sz="4" w:space="0" w:color="auto"/>
                  <w:left w:val="single" w:sz="4" w:space="0" w:color="auto"/>
                  <w:bottom w:val="single" w:sz="4" w:space="0" w:color="auto"/>
                  <w:right w:val="single" w:sz="4" w:space="0" w:color="auto"/>
                </w:tcBorders>
              </w:tcPr>
            </w:tcPrChange>
          </w:tcPr>
          <w:p w14:paraId="20DB07FE" w14:textId="77777777" w:rsidR="006A1CE4" w:rsidRPr="00E67E0D" w:rsidRDefault="006A1CE4" w:rsidP="00E7499B">
            <w:pPr>
              <w:pStyle w:val="TAL"/>
              <w:rPr>
                <w:lang w:eastAsia="ja-JP"/>
              </w:rPr>
            </w:pPr>
          </w:p>
        </w:tc>
        <w:tc>
          <w:tcPr>
            <w:tcW w:w="1872" w:type="dxa"/>
            <w:tcBorders>
              <w:top w:val="single" w:sz="4" w:space="0" w:color="auto"/>
              <w:left w:val="single" w:sz="4" w:space="0" w:color="auto"/>
              <w:bottom w:val="single" w:sz="4" w:space="0" w:color="auto"/>
              <w:right w:val="single" w:sz="4" w:space="0" w:color="auto"/>
            </w:tcBorders>
            <w:hideMark/>
            <w:tcPrChange w:id="6059" w:author="Issam" w:date="2019-02-12T23:38:00Z">
              <w:tcPr>
                <w:tcW w:w="1872" w:type="dxa"/>
                <w:tcBorders>
                  <w:top w:val="single" w:sz="4" w:space="0" w:color="auto"/>
                  <w:left w:val="single" w:sz="4" w:space="0" w:color="auto"/>
                  <w:bottom w:val="single" w:sz="4" w:space="0" w:color="auto"/>
                  <w:right w:val="single" w:sz="4" w:space="0" w:color="auto"/>
                </w:tcBorders>
                <w:hideMark/>
              </w:tcPr>
            </w:tcPrChange>
          </w:tcPr>
          <w:p w14:paraId="0DCE58CB" w14:textId="77777777" w:rsidR="006A1CE4" w:rsidRPr="00E67E0D" w:rsidRDefault="006A1CE4" w:rsidP="00E7499B">
            <w:pPr>
              <w:pStyle w:val="TAL"/>
              <w:rPr>
                <w:lang w:eastAsia="ja-JP"/>
              </w:rPr>
            </w:pPr>
            <w:r w:rsidRPr="00E67E0D">
              <w:rPr>
                <w:lang w:eastAsia="ja-JP"/>
              </w:rPr>
              <w:t>9.3.1.2</w:t>
            </w:r>
          </w:p>
        </w:tc>
        <w:tc>
          <w:tcPr>
            <w:tcW w:w="2880" w:type="dxa"/>
            <w:tcBorders>
              <w:top w:val="single" w:sz="4" w:space="0" w:color="auto"/>
              <w:left w:val="single" w:sz="4" w:space="0" w:color="auto"/>
              <w:bottom w:val="single" w:sz="4" w:space="0" w:color="auto"/>
              <w:right w:val="single" w:sz="4" w:space="0" w:color="auto"/>
            </w:tcBorders>
            <w:tcPrChange w:id="6060" w:author="Issam" w:date="2019-02-12T23:38:00Z">
              <w:tcPr>
                <w:tcW w:w="2880" w:type="dxa"/>
                <w:tcBorders>
                  <w:top w:val="single" w:sz="4" w:space="0" w:color="auto"/>
                  <w:left w:val="single" w:sz="4" w:space="0" w:color="auto"/>
                  <w:bottom w:val="single" w:sz="4" w:space="0" w:color="auto"/>
                  <w:right w:val="single" w:sz="4" w:space="0" w:color="auto"/>
                </w:tcBorders>
              </w:tcPr>
            </w:tcPrChange>
          </w:tcPr>
          <w:p w14:paraId="40311C18" w14:textId="77777777" w:rsidR="006A1CE4" w:rsidRPr="00E67E0D" w:rsidRDefault="006A1CE4" w:rsidP="00E7499B">
            <w:pPr>
              <w:pStyle w:val="TAL"/>
              <w:rPr>
                <w:lang w:eastAsia="ja-JP"/>
              </w:rPr>
            </w:pPr>
          </w:p>
        </w:tc>
      </w:tr>
    </w:tbl>
    <w:p w14:paraId="6AECC085" w14:textId="77777777" w:rsidR="006A1CE4" w:rsidRPr="00E67E0D" w:rsidRDefault="006A1CE4" w:rsidP="00E7499B"/>
    <w:p w14:paraId="17A294E5" w14:textId="77777777" w:rsidR="006A1CE4" w:rsidRPr="00E67E0D" w:rsidRDefault="006A1CE4" w:rsidP="00E7499B">
      <w:pPr>
        <w:pStyle w:val="4"/>
      </w:pPr>
      <w:bookmarkStart w:id="6061" w:name="_Toc534720702"/>
      <w:bookmarkStart w:id="6062" w:name="_Toc525567708"/>
      <w:r w:rsidRPr="00E67E0D">
        <w:t>9.3.4.16</w:t>
      </w:r>
      <w:r w:rsidRPr="00E67E0D">
        <w:tab/>
        <w:t>PDU Session Resource Setup Unsuccessful Transfer</w:t>
      </w:r>
      <w:bookmarkEnd w:id="6061"/>
      <w:bookmarkEnd w:id="6062"/>
    </w:p>
    <w:p w14:paraId="5336E24B" w14:textId="77777777" w:rsidR="006A1CE4" w:rsidRPr="00E67E0D" w:rsidRDefault="006A1CE4" w:rsidP="00E7499B">
      <w:r w:rsidRPr="00E67E0D">
        <w:t>This IE is transparent to the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6063" w:author="Issam" w:date="2019-02-12T23:38:00Z">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2448"/>
        <w:gridCol w:w="1080"/>
        <w:gridCol w:w="1440"/>
        <w:gridCol w:w="1872"/>
        <w:gridCol w:w="2880"/>
        <w:tblGridChange w:id="6064">
          <w:tblGrid>
            <w:gridCol w:w="2448"/>
            <w:gridCol w:w="1080"/>
            <w:gridCol w:w="1440"/>
            <w:gridCol w:w="1872"/>
            <w:gridCol w:w="2880"/>
          </w:tblGrid>
        </w:tblGridChange>
      </w:tblGrid>
      <w:tr w:rsidR="006A1CE4" w:rsidRPr="00E67E0D" w14:paraId="3359FFDD" w14:textId="77777777" w:rsidTr="00E7499B">
        <w:tc>
          <w:tcPr>
            <w:tcW w:w="2448" w:type="dxa"/>
            <w:tcBorders>
              <w:top w:val="single" w:sz="4" w:space="0" w:color="auto"/>
              <w:left w:val="single" w:sz="4" w:space="0" w:color="auto"/>
              <w:bottom w:val="single" w:sz="4" w:space="0" w:color="auto"/>
              <w:right w:val="single" w:sz="4" w:space="0" w:color="auto"/>
            </w:tcBorders>
            <w:hideMark/>
            <w:tcPrChange w:id="6065" w:author="Issam" w:date="2019-02-12T23:38:00Z">
              <w:tcPr>
                <w:tcW w:w="2448" w:type="dxa"/>
                <w:tcBorders>
                  <w:top w:val="single" w:sz="4" w:space="0" w:color="auto"/>
                  <w:left w:val="single" w:sz="4" w:space="0" w:color="auto"/>
                  <w:bottom w:val="single" w:sz="4" w:space="0" w:color="auto"/>
                  <w:right w:val="single" w:sz="4" w:space="0" w:color="auto"/>
                </w:tcBorders>
                <w:hideMark/>
              </w:tcPr>
            </w:tcPrChange>
          </w:tcPr>
          <w:p w14:paraId="7B942D8F"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Borders>
              <w:top w:val="single" w:sz="4" w:space="0" w:color="auto"/>
              <w:left w:val="single" w:sz="4" w:space="0" w:color="auto"/>
              <w:bottom w:val="single" w:sz="4" w:space="0" w:color="auto"/>
              <w:right w:val="single" w:sz="4" w:space="0" w:color="auto"/>
            </w:tcBorders>
            <w:hideMark/>
            <w:tcPrChange w:id="6066" w:author="Issam" w:date="2019-02-12T23:38:00Z">
              <w:tcPr>
                <w:tcW w:w="1080" w:type="dxa"/>
                <w:tcBorders>
                  <w:top w:val="single" w:sz="4" w:space="0" w:color="auto"/>
                  <w:left w:val="single" w:sz="4" w:space="0" w:color="auto"/>
                  <w:bottom w:val="single" w:sz="4" w:space="0" w:color="auto"/>
                  <w:right w:val="single" w:sz="4" w:space="0" w:color="auto"/>
                </w:tcBorders>
                <w:hideMark/>
              </w:tcPr>
            </w:tcPrChange>
          </w:tcPr>
          <w:p w14:paraId="7EA4D0BD"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Borders>
              <w:top w:val="single" w:sz="4" w:space="0" w:color="auto"/>
              <w:left w:val="single" w:sz="4" w:space="0" w:color="auto"/>
              <w:bottom w:val="single" w:sz="4" w:space="0" w:color="auto"/>
              <w:right w:val="single" w:sz="4" w:space="0" w:color="auto"/>
            </w:tcBorders>
            <w:hideMark/>
            <w:tcPrChange w:id="6067" w:author="Issam" w:date="2019-02-12T23:38:00Z">
              <w:tcPr>
                <w:tcW w:w="1440" w:type="dxa"/>
                <w:tcBorders>
                  <w:top w:val="single" w:sz="4" w:space="0" w:color="auto"/>
                  <w:left w:val="single" w:sz="4" w:space="0" w:color="auto"/>
                  <w:bottom w:val="single" w:sz="4" w:space="0" w:color="auto"/>
                  <w:right w:val="single" w:sz="4" w:space="0" w:color="auto"/>
                </w:tcBorders>
                <w:hideMark/>
              </w:tcPr>
            </w:tcPrChange>
          </w:tcPr>
          <w:p w14:paraId="13E8E45D"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Borders>
              <w:top w:val="single" w:sz="4" w:space="0" w:color="auto"/>
              <w:left w:val="single" w:sz="4" w:space="0" w:color="auto"/>
              <w:bottom w:val="single" w:sz="4" w:space="0" w:color="auto"/>
              <w:right w:val="single" w:sz="4" w:space="0" w:color="auto"/>
            </w:tcBorders>
            <w:hideMark/>
            <w:tcPrChange w:id="6068" w:author="Issam" w:date="2019-02-12T23:38:00Z">
              <w:tcPr>
                <w:tcW w:w="1872" w:type="dxa"/>
                <w:tcBorders>
                  <w:top w:val="single" w:sz="4" w:space="0" w:color="auto"/>
                  <w:left w:val="single" w:sz="4" w:space="0" w:color="auto"/>
                  <w:bottom w:val="single" w:sz="4" w:space="0" w:color="auto"/>
                  <w:right w:val="single" w:sz="4" w:space="0" w:color="auto"/>
                </w:tcBorders>
                <w:hideMark/>
              </w:tcPr>
            </w:tcPrChange>
          </w:tcPr>
          <w:p w14:paraId="688D8771"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Borders>
              <w:top w:val="single" w:sz="4" w:space="0" w:color="auto"/>
              <w:left w:val="single" w:sz="4" w:space="0" w:color="auto"/>
              <w:bottom w:val="single" w:sz="4" w:space="0" w:color="auto"/>
              <w:right w:val="single" w:sz="4" w:space="0" w:color="auto"/>
            </w:tcBorders>
            <w:hideMark/>
            <w:tcPrChange w:id="6069" w:author="Issam" w:date="2019-02-12T23:38:00Z">
              <w:tcPr>
                <w:tcW w:w="2880" w:type="dxa"/>
                <w:tcBorders>
                  <w:top w:val="single" w:sz="4" w:space="0" w:color="auto"/>
                  <w:left w:val="single" w:sz="4" w:space="0" w:color="auto"/>
                  <w:bottom w:val="single" w:sz="4" w:space="0" w:color="auto"/>
                  <w:right w:val="single" w:sz="4" w:space="0" w:color="auto"/>
                </w:tcBorders>
                <w:hideMark/>
              </w:tcPr>
            </w:tcPrChange>
          </w:tcPr>
          <w:p w14:paraId="1891FB14"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2D5031E5" w14:textId="77777777" w:rsidTr="00E7499B">
        <w:tc>
          <w:tcPr>
            <w:tcW w:w="2448" w:type="dxa"/>
            <w:tcBorders>
              <w:top w:val="single" w:sz="4" w:space="0" w:color="auto"/>
              <w:left w:val="single" w:sz="4" w:space="0" w:color="auto"/>
              <w:bottom w:val="single" w:sz="4" w:space="0" w:color="auto"/>
              <w:right w:val="single" w:sz="4" w:space="0" w:color="auto"/>
            </w:tcBorders>
            <w:hideMark/>
            <w:tcPrChange w:id="6070" w:author="Issam" w:date="2019-02-12T23:38:00Z">
              <w:tcPr>
                <w:tcW w:w="2448" w:type="dxa"/>
                <w:tcBorders>
                  <w:top w:val="single" w:sz="4" w:space="0" w:color="auto"/>
                  <w:left w:val="single" w:sz="4" w:space="0" w:color="auto"/>
                  <w:bottom w:val="single" w:sz="4" w:space="0" w:color="auto"/>
                  <w:right w:val="single" w:sz="4" w:space="0" w:color="auto"/>
                </w:tcBorders>
                <w:hideMark/>
              </w:tcPr>
            </w:tcPrChange>
          </w:tcPr>
          <w:p w14:paraId="1EB993B5" w14:textId="77777777" w:rsidR="006A1CE4" w:rsidRPr="00E67E0D" w:rsidRDefault="006A1CE4" w:rsidP="00E7499B">
            <w:pPr>
              <w:pStyle w:val="TAL"/>
              <w:ind w:left="-19"/>
              <w:rPr>
                <w:rFonts w:eastAsia="MS Mincho"/>
                <w:lang w:eastAsia="ja-JP"/>
              </w:rPr>
            </w:pPr>
            <w:r w:rsidRPr="00E67E0D">
              <w:rPr>
                <w:lang w:eastAsia="ja-JP"/>
              </w:rPr>
              <w:t>Cause</w:t>
            </w:r>
          </w:p>
        </w:tc>
        <w:tc>
          <w:tcPr>
            <w:tcW w:w="1080" w:type="dxa"/>
            <w:tcBorders>
              <w:top w:val="single" w:sz="4" w:space="0" w:color="auto"/>
              <w:left w:val="single" w:sz="4" w:space="0" w:color="auto"/>
              <w:bottom w:val="single" w:sz="4" w:space="0" w:color="auto"/>
              <w:right w:val="single" w:sz="4" w:space="0" w:color="auto"/>
            </w:tcBorders>
            <w:hideMark/>
            <w:tcPrChange w:id="6071" w:author="Issam" w:date="2019-02-12T23:38:00Z">
              <w:tcPr>
                <w:tcW w:w="1080" w:type="dxa"/>
                <w:tcBorders>
                  <w:top w:val="single" w:sz="4" w:space="0" w:color="auto"/>
                  <w:left w:val="single" w:sz="4" w:space="0" w:color="auto"/>
                  <w:bottom w:val="single" w:sz="4" w:space="0" w:color="auto"/>
                  <w:right w:val="single" w:sz="4" w:space="0" w:color="auto"/>
                </w:tcBorders>
                <w:hideMark/>
              </w:tcPr>
            </w:tcPrChange>
          </w:tcPr>
          <w:p w14:paraId="50645919" w14:textId="77777777" w:rsidR="006A1CE4" w:rsidRPr="00E67E0D" w:rsidRDefault="006A1CE4" w:rsidP="00E7499B">
            <w:pPr>
              <w:pStyle w:val="TAL"/>
              <w:rPr>
                <w:lang w:eastAsia="ja-JP"/>
              </w:rPr>
            </w:pPr>
            <w:r w:rsidRPr="00E67E0D">
              <w:rPr>
                <w:lang w:eastAsia="ja-JP"/>
              </w:rPr>
              <w:t>M</w:t>
            </w:r>
          </w:p>
        </w:tc>
        <w:tc>
          <w:tcPr>
            <w:tcW w:w="1440" w:type="dxa"/>
            <w:tcBorders>
              <w:top w:val="single" w:sz="4" w:space="0" w:color="auto"/>
              <w:left w:val="single" w:sz="4" w:space="0" w:color="auto"/>
              <w:bottom w:val="single" w:sz="4" w:space="0" w:color="auto"/>
              <w:right w:val="single" w:sz="4" w:space="0" w:color="auto"/>
            </w:tcBorders>
            <w:tcPrChange w:id="6072" w:author="Issam" w:date="2019-02-12T23:38:00Z">
              <w:tcPr>
                <w:tcW w:w="1440" w:type="dxa"/>
                <w:tcBorders>
                  <w:top w:val="single" w:sz="4" w:space="0" w:color="auto"/>
                  <w:left w:val="single" w:sz="4" w:space="0" w:color="auto"/>
                  <w:bottom w:val="single" w:sz="4" w:space="0" w:color="auto"/>
                  <w:right w:val="single" w:sz="4" w:space="0" w:color="auto"/>
                </w:tcBorders>
              </w:tcPr>
            </w:tcPrChange>
          </w:tcPr>
          <w:p w14:paraId="34BB05D3" w14:textId="77777777" w:rsidR="006A1CE4" w:rsidRPr="00E67E0D" w:rsidRDefault="006A1CE4" w:rsidP="00E7499B">
            <w:pPr>
              <w:pStyle w:val="TAL"/>
              <w:rPr>
                <w:lang w:eastAsia="ja-JP"/>
              </w:rPr>
            </w:pPr>
          </w:p>
        </w:tc>
        <w:tc>
          <w:tcPr>
            <w:tcW w:w="1872" w:type="dxa"/>
            <w:tcBorders>
              <w:top w:val="single" w:sz="4" w:space="0" w:color="auto"/>
              <w:left w:val="single" w:sz="4" w:space="0" w:color="auto"/>
              <w:bottom w:val="single" w:sz="4" w:space="0" w:color="auto"/>
              <w:right w:val="single" w:sz="4" w:space="0" w:color="auto"/>
            </w:tcBorders>
            <w:hideMark/>
            <w:tcPrChange w:id="6073" w:author="Issam" w:date="2019-02-12T23:38:00Z">
              <w:tcPr>
                <w:tcW w:w="1872" w:type="dxa"/>
                <w:tcBorders>
                  <w:top w:val="single" w:sz="4" w:space="0" w:color="auto"/>
                  <w:left w:val="single" w:sz="4" w:space="0" w:color="auto"/>
                  <w:bottom w:val="single" w:sz="4" w:space="0" w:color="auto"/>
                  <w:right w:val="single" w:sz="4" w:space="0" w:color="auto"/>
                </w:tcBorders>
                <w:hideMark/>
              </w:tcPr>
            </w:tcPrChange>
          </w:tcPr>
          <w:p w14:paraId="05DB3F28" w14:textId="77777777" w:rsidR="006A1CE4" w:rsidRPr="00E67E0D" w:rsidRDefault="006A1CE4" w:rsidP="00E7499B">
            <w:pPr>
              <w:pStyle w:val="TAL"/>
              <w:rPr>
                <w:lang w:eastAsia="ja-JP"/>
              </w:rPr>
            </w:pPr>
            <w:r w:rsidRPr="00E67E0D">
              <w:rPr>
                <w:lang w:eastAsia="ja-JP"/>
              </w:rPr>
              <w:t>9.3.1.2</w:t>
            </w:r>
          </w:p>
        </w:tc>
        <w:tc>
          <w:tcPr>
            <w:tcW w:w="2880" w:type="dxa"/>
            <w:tcBorders>
              <w:top w:val="single" w:sz="4" w:space="0" w:color="auto"/>
              <w:left w:val="single" w:sz="4" w:space="0" w:color="auto"/>
              <w:bottom w:val="single" w:sz="4" w:space="0" w:color="auto"/>
              <w:right w:val="single" w:sz="4" w:space="0" w:color="auto"/>
            </w:tcBorders>
            <w:tcPrChange w:id="6074" w:author="Issam" w:date="2019-02-12T23:38:00Z">
              <w:tcPr>
                <w:tcW w:w="2880" w:type="dxa"/>
                <w:tcBorders>
                  <w:top w:val="single" w:sz="4" w:space="0" w:color="auto"/>
                  <w:left w:val="single" w:sz="4" w:space="0" w:color="auto"/>
                  <w:bottom w:val="single" w:sz="4" w:space="0" w:color="auto"/>
                  <w:right w:val="single" w:sz="4" w:space="0" w:color="auto"/>
                </w:tcBorders>
              </w:tcPr>
            </w:tcPrChange>
          </w:tcPr>
          <w:p w14:paraId="47128A4B" w14:textId="77777777" w:rsidR="006A1CE4" w:rsidRPr="00E67E0D" w:rsidRDefault="006A1CE4" w:rsidP="00E7499B">
            <w:pPr>
              <w:pStyle w:val="TAL"/>
              <w:rPr>
                <w:lang w:eastAsia="ja-JP"/>
              </w:rPr>
            </w:pPr>
          </w:p>
        </w:tc>
      </w:tr>
    </w:tbl>
    <w:p w14:paraId="731B38EA" w14:textId="77777777" w:rsidR="00AE297A" w:rsidRPr="00FF6A95" w:rsidRDefault="00AE297A" w:rsidP="00AE297A">
      <w:pPr>
        <w:rPr>
          <w:del w:id="6075" w:author="Issam" w:date="2019-02-12T23:38:00Z"/>
        </w:rPr>
      </w:pPr>
    </w:p>
    <w:p w14:paraId="76636456" w14:textId="77777777" w:rsidR="00AE297A" w:rsidRPr="00FF6A95" w:rsidRDefault="00AE297A" w:rsidP="00AE297A">
      <w:pPr>
        <w:pStyle w:val="4"/>
        <w:rPr>
          <w:del w:id="6076" w:author="Issam" w:date="2019-02-12T23:38:00Z"/>
        </w:rPr>
      </w:pPr>
      <w:bookmarkStart w:id="6077" w:name="_Toc525567709"/>
      <w:del w:id="6078" w:author="Issam" w:date="2019-02-12T23:38:00Z">
        <w:r w:rsidRPr="00FF6A95">
          <w:delText>9.3.4.17</w:delText>
        </w:r>
        <w:r w:rsidRPr="00FF6A95">
          <w:tab/>
          <w:delText>PDU Session Resource Modify Unsuccessful Transfer</w:delText>
        </w:r>
        <w:bookmarkEnd w:id="6077"/>
      </w:del>
    </w:p>
    <w:p w14:paraId="5E0D36D8" w14:textId="77777777" w:rsidR="006A1CE4" w:rsidRPr="00E67E0D" w:rsidRDefault="006A1CE4" w:rsidP="00E7499B">
      <w:moveFromRangeStart w:id="6079" w:author="Issam" w:date="2019-02-12T23:38:00Z" w:name="move907100"/>
      <w:moveFrom w:id="6080" w:author="Issam" w:date="2019-02-12T23:38:00Z">
        <w:r w:rsidRPr="00E67E0D">
          <w:t>This IE is transparent to the AMF.</w:t>
        </w:r>
      </w:moveFrom>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8"/>
        <w:gridCol w:w="1080"/>
        <w:gridCol w:w="1440"/>
        <w:gridCol w:w="1872"/>
        <w:gridCol w:w="2880"/>
        <w:tblGridChange w:id="6081">
          <w:tblGrid>
            <w:gridCol w:w="113"/>
            <w:gridCol w:w="2335"/>
            <w:gridCol w:w="113"/>
            <w:gridCol w:w="967"/>
            <w:gridCol w:w="113"/>
            <w:gridCol w:w="1327"/>
            <w:gridCol w:w="113"/>
            <w:gridCol w:w="1759"/>
            <w:gridCol w:w="113"/>
            <w:gridCol w:w="2767"/>
            <w:gridCol w:w="113"/>
          </w:tblGrid>
        </w:tblGridChange>
      </w:tblGrid>
      <w:tr w:rsidR="00AE297A" w:rsidRPr="00FF6A95" w14:paraId="2E24540D" w14:textId="77777777" w:rsidTr="00AE297A">
        <w:trPr>
          <w:del w:id="6082" w:author="Issam" w:date="2019-02-12T23:38:00Z"/>
        </w:trPr>
        <w:tc>
          <w:tcPr>
            <w:tcW w:w="2448" w:type="dxa"/>
            <w:tcBorders>
              <w:top w:val="single" w:sz="4" w:space="0" w:color="auto"/>
              <w:left w:val="single" w:sz="4" w:space="0" w:color="auto"/>
              <w:bottom w:val="single" w:sz="4" w:space="0" w:color="auto"/>
              <w:right w:val="single" w:sz="4" w:space="0" w:color="auto"/>
            </w:tcBorders>
            <w:hideMark/>
          </w:tcPr>
          <w:moveFromRangeEnd w:id="6079"/>
          <w:p w14:paraId="3BFDE332" w14:textId="77777777" w:rsidR="00AE297A" w:rsidRPr="00FF6A95" w:rsidRDefault="00AE297A" w:rsidP="00AE297A">
            <w:pPr>
              <w:pStyle w:val="TAH"/>
              <w:rPr>
                <w:del w:id="6083" w:author="Issam" w:date="2019-02-12T23:38:00Z"/>
                <w:rFonts w:cs="Arial"/>
                <w:lang w:eastAsia="ja-JP"/>
              </w:rPr>
            </w:pPr>
            <w:del w:id="6084" w:author="Issam" w:date="2019-02-12T23:38:00Z">
              <w:r w:rsidRPr="00FF6A95">
                <w:rPr>
                  <w:rFonts w:cs="Arial"/>
                  <w:lang w:eastAsia="ja-JP"/>
                </w:rPr>
                <w:delText>IE/Group Name</w:delText>
              </w:r>
            </w:del>
          </w:p>
        </w:tc>
        <w:tc>
          <w:tcPr>
            <w:tcW w:w="1080" w:type="dxa"/>
            <w:tcBorders>
              <w:top w:val="single" w:sz="4" w:space="0" w:color="auto"/>
              <w:left w:val="single" w:sz="4" w:space="0" w:color="auto"/>
              <w:bottom w:val="single" w:sz="4" w:space="0" w:color="auto"/>
              <w:right w:val="single" w:sz="4" w:space="0" w:color="auto"/>
            </w:tcBorders>
            <w:hideMark/>
          </w:tcPr>
          <w:p w14:paraId="1601D021" w14:textId="77777777" w:rsidR="00AE297A" w:rsidRPr="00FF6A95" w:rsidRDefault="00AE297A" w:rsidP="00AE297A">
            <w:pPr>
              <w:pStyle w:val="TAH"/>
              <w:rPr>
                <w:del w:id="6085" w:author="Issam" w:date="2019-02-12T23:38:00Z"/>
                <w:rFonts w:cs="Arial"/>
                <w:lang w:eastAsia="ja-JP"/>
              </w:rPr>
            </w:pPr>
            <w:del w:id="6086" w:author="Issam" w:date="2019-02-12T23:38:00Z">
              <w:r w:rsidRPr="00FF6A95">
                <w:rPr>
                  <w:rFonts w:cs="Arial"/>
                  <w:lang w:eastAsia="ja-JP"/>
                </w:rPr>
                <w:delText>Presence</w:delText>
              </w:r>
            </w:del>
          </w:p>
        </w:tc>
        <w:tc>
          <w:tcPr>
            <w:tcW w:w="1440" w:type="dxa"/>
            <w:tcBorders>
              <w:top w:val="single" w:sz="4" w:space="0" w:color="auto"/>
              <w:left w:val="single" w:sz="4" w:space="0" w:color="auto"/>
              <w:bottom w:val="single" w:sz="4" w:space="0" w:color="auto"/>
              <w:right w:val="single" w:sz="4" w:space="0" w:color="auto"/>
            </w:tcBorders>
            <w:hideMark/>
          </w:tcPr>
          <w:p w14:paraId="5E9A4918" w14:textId="77777777" w:rsidR="00AE297A" w:rsidRPr="00FF6A95" w:rsidRDefault="00AE297A" w:rsidP="00AE297A">
            <w:pPr>
              <w:pStyle w:val="TAH"/>
              <w:rPr>
                <w:del w:id="6087" w:author="Issam" w:date="2019-02-12T23:38:00Z"/>
                <w:rFonts w:cs="Arial"/>
                <w:lang w:eastAsia="ja-JP"/>
              </w:rPr>
            </w:pPr>
            <w:del w:id="6088" w:author="Issam" w:date="2019-02-12T23:38:00Z">
              <w:r w:rsidRPr="00FF6A95">
                <w:rPr>
                  <w:rFonts w:cs="Arial"/>
                  <w:lang w:eastAsia="ja-JP"/>
                </w:rPr>
                <w:delText>Range</w:delText>
              </w:r>
            </w:del>
          </w:p>
        </w:tc>
        <w:tc>
          <w:tcPr>
            <w:tcW w:w="1872" w:type="dxa"/>
            <w:tcBorders>
              <w:top w:val="single" w:sz="4" w:space="0" w:color="auto"/>
              <w:left w:val="single" w:sz="4" w:space="0" w:color="auto"/>
              <w:bottom w:val="single" w:sz="4" w:space="0" w:color="auto"/>
              <w:right w:val="single" w:sz="4" w:space="0" w:color="auto"/>
            </w:tcBorders>
            <w:hideMark/>
          </w:tcPr>
          <w:p w14:paraId="5FF30604" w14:textId="77777777" w:rsidR="00AE297A" w:rsidRPr="00FF6A95" w:rsidRDefault="00AE297A" w:rsidP="00AE297A">
            <w:pPr>
              <w:pStyle w:val="TAH"/>
              <w:rPr>
                <w:del w:id="6089" w:author="Issam" w:date="2019-02-12T23:38:00Z"/>
                <w:rFonts w:cs="Arial"/>
                <w:lang w:eastAsia="ja-JP"/>
              </w:rPr>
            </w:pPr>
            <w:del w:id="6090" w:author="Issam" w:date="2019-02-12T23:38:00Z">
              <w:r w:rsidRPr="00FF6A95">
                <w:rPr>
                  <w:rFonts w:cs="Arial"/>
                  <w:lang w:eastAsia="ja-JP"/>
                </w:rPr>
                <w:delText>IE type and reference</w:delText>
              </w:r>
            </w:del>
          </w:p>
        </w:tc>
        <w:tc>
          <w:tcPr>
            <w:tcW w:w="2880" w:type="dxa"/>
            <w:tcBorders>
              <w:top w:val="single" w:sz="4" w:space="0" w:color="auto"/>
              <w:left w:val="single" w:sz="4" w:space="0" w:color="auto"/>
              <w:bottom w:val="single" w:sz="4" w:space="0" w:color="auto"/>
              <w:right w:val="single" w:sz="4" w:space="0" w:color="auto"/>
            </w:tcBorders>
            <w:hideMark/>
          </w:tcPr>
          <w:p w14:paraId="093AC1AA" w14:textId="77777777" w:rsidR="00AE297A" w:rsidRPr="00FF6A95" w:rsidRDefault="00AE297A" w:rsidP="00AE297A">
            <w:pPr>
              <w:pStyle w:val="TAH"/>
              <w:rPr>
                <w:del w:id="6091" w:author="Issam" w:date="2019-02-12T23:38:00Z"/>
                <w:rFonts w:cs="Arial"/>
                <w:lang w:eastAsia="ja-JP"/>
              </w:rPr>
            </w:pPr>
            <w:del w:id="6092" w:author="Issam" w:date="2019-02-12T23:38:00Z">
              <w:r w:rsidRPr="00FF6A95">
                <w:rPr>
                  <w:rFonts w:cs="Arial"/>
                  <w:lang w:eastAsia="ja-JP"/>
                </w:rPr>
                <w:delText>Semantics description</w:delText>
              </w:r>
            </w:del>
          </w:p>
        </w:tc>
      </w:tr>
      <w:tr w:rsidR="006A1CE4" w:rsidRPr="00E67E0D" w14:paraId="52FCBCC5" w14:textId="77777777" w:rsidTr="00E7499B">
        <w:tblPrEx>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Change w:id="6093" w:author="Issam" w:date="2019-02-12T23:38:00Z">
            <w:tblPrEx>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PrEx>
          </w:tblPrExChange>
        </w:tblPrEx>
        <w:trPr>
          <w:trPrChange w:id="6094" w:author="Issam" w:date="2019-02-12T23:38:00Z">
            <w:trPr>
              <w:gridAfter w:val="0"/>
            </w:trPr>
          </w:trPrChange>
        </w:trPr>
        <w:tc>
          <w:tcPr>
            <w:tcW w:w="2448" w:type="dxa"/>
            <w:tcBorders>
              <w:top w:val="single" w:sz="4" w:space="0" w:color="auto"/>
              <w:left w:val="single" w:sz="4" w:space="0" w:color="auto"/>
              <w:bottom w:val="single" w:sz="4" w:space="0" w:color="auto"/>
              <w:right w:val="single" w:sz="4" w:space="0" w:color="auto"/>
            </w:tcBorders>
            <w:tcPrChange w:id="6095" w:author="Issam" w:date="2019-02-12T23:38:00Z">
              <w:tcPr>
                <w:tcW w:w="2448" w:type="dxa"/>
                <w:gridSpan w:val="2"/>
                <w:tcBorders>
                  <w:top w:val="single" w:sz="4" w:space="0" w:color="auto"/>
                  <w:left w:val="single" w:sz="4" w:space="0" w:color="auto"/>
                  <w:bottom w:val="single" w:sz="4" w:space="0" w:color="auto"/>
                  <w:right w:val="single" w:sz="4" w:space="0" w:color="auto"/>
                </w:tcBorders>
              </w:tcPr>
            </w:tcPrChange>
          </w:tcPr>
          <w:p w14:paraId="7896DF14" w14:textId="42B94087" w:rsidR="006A1CE4" w:rsidRPr="00E67E0D" w:rsidRDefault="00AE297A" w:rsidP="00E7499B">
            <w:pPr>
              <w:pStyle w:val="TAL"/>
              <w:ind w:left="-19"/>
              <w:rPr>
                <w:lang w:eastAsia="ja-JP"/>
              </w:rPr>
            </w:pPr>
            <w:del w:id="6096" w:author="Issam" w:date="2019-02-12T23:38:00Z">
              <w:r w:rsidRPr="00FF6A95">
                <w:rPr>
                  <w:lang w:eastAsia="ja-JP"/>
                </w:rPr>
                <w:delText>Cause</w:delText>
              </w:r>
            </w:del>
            <w:ins w:id="6097" w:author="Issam" w:date="2019-02-12T23:38:00Z">
              <w:r w:rsidR="006A1CE4" w:rsidRPr="00E67E0D">
                <w:rPr>
                  <w:lang w:eastAsia="ja-JP"/>
                </w:rPr>
                <w:t>Criticality Diagnostics</w:t>
              </w:r>
            </w:ins>
          </w:p>
        </w:tc>
        <w:tc>
          <w:tcPr>
            <w:tcW w:w="1080" w:type="dxa"/>
            <w:tcBorders>
              <w:top w:val="single" w:sz="4" w:space="0" w:color="auto"/>
              <w:left w:val="single" w:sz="4" w:space="0" w:color="auto"/>
              <w:bottom w:val="single" w:sz="4" w:space="0" w:color="auto"/>
              <w:right w:val="single" w:sz="4" w:space="0" w:color="auto"/>
            </w:tcBorders>
            <w:tcPrChange w:id="6098" w:author="Issam" w:date="2019-02-12T23:38:00Z">
              <w:tcPr>
                <w:tcW w:w="1080" w:type="dxa"/>
                <w:gridSpan w:val="2"/>
                <w:tcBorders>
                  <w:top w:val="single" w:sz="4" w:space="0" w:color="auto"/>
                  <w:left w:val="single" w:sz="4" w:space="0" w:color="auto"/>
                  <w:bottom w:val="single" w:sz="4" w:space="0" w:color="auto"/>
                  <w:right w:val="single" w:sz="4" w:space="0" w:color="auto"/>
                </w:tcBorders>
              </w:tcPr>
            </w:tcPrChange>
          </w:tcPr>
          <w:p w14:paraId="4EF8E7A5" w14:textId="57ED51A9" w:rsidR="006A1CE4" w:rsidRPr="00E67E0D" w:rsidRDefault="00AE297A" w:rsidP="00E7499B">
            <w:pPr>
              <w:pStyle w:val="TAL"/>
              <w:rPr>
                <w:lang w:eastAsia="ja-JP"/>
              </w:rPr>
            </w:pPr>
            <w:del w:id="6099" w:author="Issam" w:date="2019-02-12T23:38:00Z">
              <w:r w:rsidRPr="00FF6A95">
                <w:rPr>
                  <w:lang w:eastAsia="ja-JP"/>
                </w:rPr>
                <w:delText>M</w:delText>
              </w:r>
            </w:del>
            <w:ins w:id="6100" w:author="Issam" w:date="2019-02-12T23:38:00Z">
              <w:r w:rsidR="006A1CE4" w:rsidRPr="00E67E0D">
                <w:rPr>
                  <w:lang w:eastAsia="ja-JP"/>
                </w:rPr>
                <w:t>O</w:t>
              </w:r>
            </w:ins>
          </w:p>
        </w:tc>
        <w:tc>
          <w:tcPr>
            <w:tcW w:w="1440" w:type="dxa"/>
            <w:tcBorders>
              <w:top w:val="single" w:sz="4" w:space="0" w:color="auto"/>
              <w:left w:val="single" w:sz="4" w:space="0" w:color="auto"/>
              <w:bottom w:val="single" w:sz="4" w:space="0" w:color="auto"/>
              <w:right w:val="single" w:sz="4" w:space="0" w:color="auto"/>
            </w:tcBorders>
            <w:tcPrChange w:id="6101" w:author="Issam" w:date="2019-02-12T23:38:00Z">
              <w:tcPr>
                <w:tcW w:w="1440" w:type="dxa"/>
                <w:gridSpan w:val="2"/>
                <w:tcBorders>
                  <w:top w:val="single" w:sz="4" w:space="0" w:color="auto"/>
                  <w:left w:val="single" w:sz="4" w:space="0" w:color="auto"/>
                  <w:bottom w:val="single" w:sz="4" w:space="0" w:color="auto"/>
                  <w:right w:val="single" w:sz="4" w:space="0" w:color="auto"/>
                </w:tcBorders>
              </w:tcPr>
            </w:tcPrChange>
          </w:tcPr>
          <w:p w14:paraId="3DDB75A4" w14:textId="77777777" w:rsidR="006A1CE4" w:rsidRPr="00E67E0D" w:rsidRDefault="006A1CE4" w:rsidP="00E7499B">
            <w:pPr>
              <w:pStyle w:val="TAL"/>
              <w:rPr>
                <w:lang w:eastAsia="ja-JP"/>
              </w:rPr>
            </w:pPr>
          </w:p>
        </w:tc>
        <w:tc>
          <w:tcPr>
            <w:tcW w:w="1872" w:type="dxa"/>
            <w:tcBorders>
              <w:top w:val="single" w:sz="4" w:space="0" w:color="auto"/>
              <w:left w:val="single" w:sz="4" w:space="0" w:color="auto"/>
              <w:bottom w:val="single" w:sz="4" w:space="0" w:color="auto"/>
              <w:right w:val="single" w:sz="4" w:space="0" w:color="auto"/>
            </w:tcBorders>
            <w:tcPrChange w:id="6102" w:author="Issam" w:date="2019-02-12T23:38:00Z">
              <w:tcPr>
                <w:tcW w:w="1872" w:type="dxa"/>
                <w:gridSpan w:val="2"/>
                <w:tcBorders>
                  <w:top w:val="single" w:sz="4" w:space="0" w:color="auto"/>
                  <w:left w:val="single" w:sz="4" w:space="0" w:color="auto"/>
                  <w:bottom w:val="single" w:sz="4" w:space="0" w:color="auto"/>
                  <w:right w:val="single" w:sz="4" w:space="0" w:color="auto"/>
                </w:tcBorders>
              </w:tcPr>
            </w:tcPrChange>
          </w:tcPr>
          <w:p w14:paraId="273CE01C" w14:textId="46629956" w:rsidR="006A1CE4" w:rsidRPr="00E67E0D" w:rsidRDefault="006A1CE4" w:rsidP="00E7499B">
            <w:pPr>
              <w:pStyle w:val="TAL"/>
              <w:rPr>
                <w:lang w:eastAsia="ja-JP"/>
              </w:rPr>
            </w:pPr>
            <w:r w:rsidRPr="00E67E0D">
              <w:rPr>
                <w:lang w:eastAsia="ja-JP"/>
              </w:rPr>
              <w:t>9.3.1.</w:t>
            </w:r>
            <w:del w:id="6103" w:author="Issam" w:date="2019-02-12T23:38:00Z">
              <w:r w:rsidR="00AE297A" w:rsidRPr="00FF6A95">
                <w:rPr>
                  <w:lang w:eastAsia="ja-JP"/>
                </w:rPr>
                <w:delText>2</w:delText>
              </w:r>
            </w:del>
            <w:ins w:id="6104" w:author="Issam" w:date="2019-02-12T23:38:00Z">
              <w:r w:rsidRPr="00E67E0D">
                <w:rPr>
                  <w:lang w:eastAsia="ja-JP"/>
                </w:rPr>
                <w:t>3</w:t>
              </w:r>
            </w:ins>
          </w:p>
        </w:tc>
        <w:tc>
          <w:tcPr>
            <w:tcW w:w="2880" w:type="dxa"/>
            <w:tcBorders>
              <w:top w:val="single" w:sz="4" w:space="0" w:color="auto"/>
              <w:left w:val="single" w:sz="4" w:space="0" w:color="auto"/>
              <w:bottom w:val="single" w:sz="4" w:space="0" w:color="auto"/>
              <w:right w:val="single" w:sz="4" w:space="0" w:color="auto"/>
            </w:tcBorders>
            <w:tcPrChange w:id="6105" w:author="Issam" w:date="2019-02-12T23:38:00Z">
              <w:tcPr>
                <w:tcW w:w="2880" w:type="dxa"/>
                <w:gridSpan w:val="2"/>
                <w:tcBorders>
                  <w:top w:val="single" w:sz="4" w:space="0" w:color="auto"/>
                  <w:left w:val="single" w:sz="4" w:space="0" w:color="auto"/>
                  <w:bottom w:val="single" w:sz="4" w:space="0" w:color="auto"/>
                  <w:right w:val="single" w:sz="4" w:space="0" w:color="auto"/>
                </w:tcBorders>
              </w:tcPr>
            </w:tcPrChange>
          </w:tcPr>
          <w:p w14:paraId="656E493E" w14:textId="77777777" w:rsidR="006A1CE4" w:rsidRPr="00E67E0D" w:rsidRDefault="006A1CE4" w:rsidP="00E7499B">
            <w:pPr>
              <w:pStyle w:val="TAL"/>
              <w:rPr>
                <w:lang w:eastAsia="ja-JP"/>
              </w:rPr>
            </w:pPr>
          </w:p>
        </w:tc>
      </w:tr>
    </w:tbl>
    <w:p w14:paraId="44E2A4F6" w14:textId="77777777" w:rsidR="006A1CE4" w:rsidRPr="00E67E0D" w:rsidRDefault="006A1CE4" w:rsidP="00E7499B"/>
    <w:p w14:paraId="45DF5193" w14:textId="4FA14305" w:rsidR="006A1CE4" w:rsidRPr="00E67E0D" w:rsidRDefault="006A1CE4" w:rsidP="00E7499B">
      <w:pPr>
        <w:pStyle w:val="4"/>
      </w:pPr>
      <w:bookmarkStart w:id="6106" w:name="_Toc534720703"/>
      <w:bookmarkStart w:id="6107" w:name="_Toc525567710"/>
      <w:r w:rsidRPr="00E67E0D">
        <w:t>9.3.4.</w:t>
      </w:r>
      <w:del w:id="6108" w:author="Issam" w:date="2019-02-12T23:38:00Z">
        <w:r w:rsidR="00AE297A" w:rsidRPr="00FF6A95">
          <w:delText>18</w:delText>
        </w:r>
        <w:r w:rsidR="00AE297A" w:rsidRPr="00FF6A95">
          <w:tab/>
          <w:delText>Handover Preparation</w:delText>
        </w:r>
      </w:del>
      <w:ins w:id="6109" w:author="Issam" w:date="2019-02-12T23:38:00Z">
        <w:r w:rsidRPr="00E67E0D">
          <w:t>17</w:t>
        </w:r>
        <w:r w:rsidRPr="00E67E0D">
          <w:tab/>
          <w:t>PDU Session Resource Modify</w:t>
        </w:r>
      </w:ins>
      <w:r w:rsidRPr="00E67E0D">
        <w:t xml:space="preserve"> Unsuccessful Transfer</w:t>
      </w:r>
      <w:bookmarkEnd w:id="6106"/>
      <w:bookmarkEnd w:id="6107"/>
    </w:p>
    <w:p w14:paraId="234956EF" w14:textId="77777777" w:rsidR="006A1CE4" w:rsidRPr="00E67E0D" w:rsidRDefault="006A1CE4" w:rsidP="00E7499B">
      <w:r w:rsidRPr="00E67E0D">
        <w:t>This IE is transparent to the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6110" w:author="Issam" w:date="2019-02-12T23:38:00Z">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2448"/>
        <w:gridCol w:w="1080"/>
        <w:gridCol w:w="1440"/>
        <w:gridCol w:w="1872"/>
        <w:gridCol w:w="2880"/>
        <w:tblGridChange w:id="6111">
          <w:tblGrid>
            <w:gridCol w:w="113"/>
            <w:gridCol w:w="2335"/>
            <w:gridCol w:w="113"/>
            <w:gridCol w:w="967"/>
            <w:gridCol w:w="113"/>
            <w:gridCol w:w="1327"/>
            <w:gridCol w:w="113"/>
            <w:gridCol w:w="1759"/>
            <w:gridCol w:w="113"/>
            <w:gridCol w:w="2767"/>
            <w:gridCol w:w="113"/>
          </w:tblGrid>
        </w:tblGridChange>
      </w:tblGrid>
      <w:tr w:rsidR="006A1CE4" w:rsidRPr="00E67E0D" w14:paraId="012B1E39" w14:textId="77777777" w:rsidTr="00E7499B">
        <w:trPr>
          <w:trPrChange w:id="6112" w:author="Issam" w:date="2019-02-12T23:38:00Z">
            <w:trPr>
              <w:gridAfter w:val="0"/>
            </w:trPr>
          </w:trPrChange>
        </w:trPr>
        <w:tc>
          <w:tcPr>
            <w:tcW w:w="2448" w:type="dxa"/>
            <w:tcBorders>
              <w:top w:val="single" w:sz="4" w:space="0" w:color="auto"/>
              <w:left w:val="single" w:sz="4" w:space="0" w:color="auto"/>
              <w:bottom w:val="single" w:sz="4" w:space="0" w:color="auto"/>
              <w:right w:val="single" w:sz="4" w:space="0" w:color="auto"/>
            </w:tcBorders>
            <w:hideMark/>
            <w:tcPrChange w:id="6113" w:author="Issam" w:date="2019-02-12T23:38:00Z">
              <w:tcPr>
                <w:tcW w:w="2448" w:type="dxa"/>
                <w:gridSpan w:val="2"/>
                <w:tcBorders>
                  <w:top w:val="single" w:sz="4" w:space="0" w:color="auto"/>
                  <w:left w:val="single" w:sz="4" w:space="0" w:color="auto"/>
                  <w:bottom w:val="single" w:sz="4" w:space="0" w:color="auto"/>
                  <w:right w:val="single" w:sz="4" w:space="0" w:color="auto"/>
                </w:tcBorders>
                <w:hideMark/>
              </w:tcPr>
            </w:tcPrChange>
          </w:tcPr>
          <w:p w14:paraId="4F98E331"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Borders>
              <w:top w:val="single" w:sz="4" w:space="0" w:color="auto"/>
              <w:left w:val="single" w:sz="4" w:space="0" w:color="auto"/>
              <w:bottom w:val="single" w:sz="4" w:space="0" w:color="auto"/>
              <w:right w:val="single" w:sz="4" w:space="0" w:color="auto"/>
            </w:tcBorders>
            <w:hideMark/>
            <w:tcPrChange w:id="6114" w:author="Issam" w:date="2019-02-12T23:38:00Z">
              <w:tcPr>
                <w:tcW w:w="1080" w:type="dxa"/>
                <w:gridSpan w:val="2"/>
                <w:tcBorders>
                  <w:top w:val="single" w:sz="4" w:space="0" w:color="auto"/>
                  <w:left w:val="single" w:sz="4" w:space="0" w:color="auto"/>
                  <w:bottom w:val="single" w:sz="4" w:space="0" w:color="auto"/>
                  <w:right w:val="single" w:sz="4" w:space="0" w:color="auto"/>
                </w:tcBorders>
                <w:hideMark/>
              </w:tcPr>
            </w:tcPrChange>
          </w:tcPr>
          <w:p w14:paraId="3750BCDF"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Borders>
              <w:top w:val="single" w:sz="4" w:space="0" w:color="auto"/>
              <w:left w:val="single" w:sz="4" w:space="0" w:color="auto"/>
              <w:bottom w:val="single" w:sz="4" w:space="0" w:color="auto"/>
              <w:right w:val="single" w:sz="4" w:space="0" w:color="auto"/>
            </w:tcBorders>
            <w:hideMark/>
            <w:tcPrChange w:id="6115" w:author="Issam" w:date="2019-02-12T23:38:00Z">
              <w:tcPr>
                <w:tcW w:w="1440" w:type="dxa"/>
                <w:gridSpan w:val="2"/>
                <w:tcBorders>
                  <w:top w:val="single" w:sz="4" w:space="0" w:color="auto"/>
                  <w:left w:val="single" w:sz="4" w:space="0" w:color="auto"/>
                  <w:bottom w:val="single" w:sz="4" w:space="0" w:color="auto"/>
                  <w:right w:val="single" w:sz="4" w:space="0" w:color="auto"/>
                </w:tcBorders>
                <w:hideMark/>
              </w:tcPr>
            </w:tcPrChange>
          </w:tcPr>
          <w:p w14:paraId="2F6A8A55"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Borders>
              <w:top w:val="single" w:sz="4" w:space="0" w:color="auto"/>
              <w:left w:val="single" w:sz="4" w:space="0" w:color="auto"/>
              <w:bottom w:val="single" w:sz="4" w:space="0" w:color="auto"/>
              <w:right w:val="single" w:sz="4" w:space="0" w:color="auto"/>
            </w:tcBorders>
            <w:hideMark/>
            <w:tcPrChange w:id="6116" w:author="Issam" w:date="2019-02-12T23:38:00Z">
              <w:tcPr>
                <w:tcW w:w="1872" w:type="dxa"/>
                <w:gridSpan w:val="2"/>
                <w:tcBorders>
                  <w:top w:val="single" w:sz="4" w:space="0" w:color="auto"/>
                  <w:left w:val="single" w:sz="4" w:space="0" w:color="auto"/>
                  <w:bottom w:val="single" w:sz="4" w:space="0" w:color="auto"/>
                  <w:right w:val="single" w:sz="4" w:space="0" w:color="auto"/>
                </w:tcBorders>
                <w:hideMark/>
              </w:tcPr>
            </w:tcPrChange>
          </w:tcPr>
          <w:p w14:paraId="2549B81F"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Borders>
              <w:top w:val="single" w:sz="4" w:space="0" w:color="auto"/>
              <w:left w:val="single" w:sz="4" w:space="0" w:color="auto"/>
              <w:bottom w:val="single" w:sz="4" w:space="0" w:color="auto"/>
              <w:right w:val="single" w:sz="4" w:space="0" w:color="auto"/>
            </w:tcBorders>
            <w:hideMark/>
            <w:tcPrChange w:id="6117" w:author="Issam" w:date="2019-02-12T23:38:00Z">
              <w:tcPr>
                <w:tcW w:w="2880" w:type="dxa"/>
                <w:gridSpan w:val="2"/>
                <w:tcBorders>
                  <w:top w:val="single" w:sz="4" w:space="0" w:color="auto"/>
                  <w:left w:val="single" w:sz="4" w:space="0" w:color="auto"/>
                  <w:bottom w:val="single" w:sz="4" w:space="0" w:color="auto"/>
                  <w:right w:val="single" w:sz="4" w:space="0" w:color="auto"/>
                </w:tcBorders>
                <w:hideMark/>
              </w:tcPr>
            </w:tcPrChange>
          </w:tcPr>
          <w:p w14:paraId="18293D8E"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51889143" w14:textId="77777777" w:rsidTr="00E7499B">
        <w:trPr>
          <w:trPrChange w:id="6118" w:author="Issam" w:date="2019-02-12T23:38:00Z">
            <w:trPr>
              <w:gridAfter w:val="0"/>
            </w:trPr>
          </w:trPrChange>
        </w:trPr>
        <w:tc>
          <w:tcPr>
            <w:tcW w:w="2448" w:type="dxa"/>
            <w:tcBorders>
              <w:top w:val="single" w:sz="4" w:space="0" w:color="auto"/>
              <w:left w:val="single" w:sz="4" w:space="0" w:color="auto"/>
              <w:bottom w:val="single" w:sz="4" w:space="0" w:color="auto"/>
              <w:right w:val="single" w:sz="4" w:space="0" w:color="auto"/>
            </w:tcBorders>
            <w:hideMark/>
            <w:tcPrChange w:id="6119" w:author="Issam" w:date="2019-02-12T23:38:00Z">
              <w:tcPr>
                <w:tcW w:w="2448" w:type="dxa"/>
                <w:gridSpan w:val="2"/>
                <w:tcBorders>
                  <w:top w:val="single" w:sz="4" w:space="0" w:color="auto"/>
                  <w:left w:val="single" w:sz="4" w:space="0" w:color="auto"/>
                  <w:bottom w:val="single" w:sz="4" w:space="0" w:color="auto"/>
                  <w:right w:val="single" w:sz="4" w:space="0" w:color="auto"/>
                </w:tcBorders>
                <w:hideMark/>
              </w:tcPr>
            </w:tcPrChange>
          </w:tcPr>
          <w:p w14:paraId="6E331592" w14:textId="77777777" w:rsidR="006A1CE4" w:rsidRPr="00E67E0D" w:rsidRDefault="006A1CE4" w:rsidP="00E7499B">
            <w:pPr>
              <w:pStyle w:val="TAL"/>
              <w:ind w:left="-19"/>
              <w:rPr>
                <w:rFonts w:eastAsia="MS Mincho"/>
                <w:lang w:eastAsia="ja-JP"/>
              </w:rPr>
            </w:pPr>
            <w:r w:rsidRPr="00E67E0D">
              <w:rPr>
                <w:lang w:eastAsia="ja-JP"/>
              </w:rPr>
              <w:t>Cause</w:t>
            </w:r>
          </w:p>
        </w:tc>
        <w:tc>
          <w:tcPr>
            <w:tcW w:w="1080" w:type="dxa"/>
            <w:tcBorders>
              <w:top w:val="single" w:sz="4" w:space="0" w:color="auto"/>
              <w:left w:val="single" w:sz="4" w:space="0" w:color="auto"/>
              <w:bottom w:val="single" w:sz="4" w:space="0" w:color="auto"/>
              <w:right w:val="single" w:sz="4" w:space="0" w:color="auto"/>
            </w:tcBorders>
            <w:hideMark/>
            <w:tcPrChange w:id="6120" w:author="Issam" w:date="2019-02-12T23:38:00Z">
              <w:tcPr>
                <w:tcW w:w="1080" w:type="dxa"/>
                <w:gridSpan w:val="2"/>
                <w:tcBorders>
                  <w:top w:val="single" w:sz="4" w:space="0" w:color="auto"/>
                  <w:left w:val="single" w:sz="4" w:space="0" w:color="auto"/>
                  <w:bottom w:val="single" w:sz="4" w:space="0" w:color="auto"/>
                  <w:right w:val="single" w:sz="4" w:space="0" w:color="auto"/>
                </w:tcBorders>
                <w:hideMark/>
              </w:tcPr>
            </w:tcPrChange>
          </w:tcPr>
          <w:p w14:paraId="38CF69F7" w14:textId="77777777" w:rsidR="006A1CE4" w:rsidRPr="00E67E0D" w:rsidRDefault="006A1CE4" w:rsidP="00E7499B">
            <w:pPr>
              <w:pStyle w:val="TAL"/>
              <w:rPr>
                <w:lang w:eastAsia="ja-JP"/>
              </w:rPr>
            </w:pPr>
            <w:r w:rsidRPr="00E67E0D">
              <w:rPr>
                <w:lang w:eastAsia="ja-JP"/>
              </w:rPr>
              <w:t>M</w:t>
            </w:r>
          </w:p>
        </w:tc>
        <w:tc>
          <w:tcPr>
            <w:tcW w:w="1440" w:type="dxa"/>
            <w:tcBorders>
              <w:top w:val="single" w:sz="4" w:space="0" w:color="auto"/>
              <w:left w:val="single" w:sz="4" w:space="0" w:color="auto"/>
              <w:bottom w:val="single" w:sz="4" w:space="0" w:color="auto"/>
              <w:right w:val="single" w:sz="4" w:space="0" w:color="auto"/>
            </w:tcBorders>
            <w:tcPrChange w:id="6121" w:author="Issam" w:date="2019-02-12T23:38:00Z">
              <w:tcPr>
                <w:tcW w:w="1440" w:type="dxa"/>
                <w:gridSpan w:val="2"/>
                <w:tcBorders>
                  <w:top w:val="single" w:sz="4" w:space="0" w:color="auto"/>
                  <w:left w:val="single" w:sz="4" w:space="0" w:color="auto"/>
                  <w:bottom w:val="single" w:sz="4" w:space="0" w:color="auto"/>
                  <w:right w:val="single" w:sz="4" w:space="0" w:color="auto"/>
                </w:tcBorders>
              </w:tcPr>
            </w:tcPrChange>
          </w:tcPr>
          <w:p w14:paraId="08210BB7" w14:textId="77777777" w:rsidR="006A1CE4" w:rsidRPr="00E67E0D" w:rsidRDefault="006A1CE4" w:rsidP="00E7499B">
            <w:pPr>
              <w:pStyle w:val="TAL"/>
              <w:rPr>
                <w:lang w:eastAsia="ja-JP"/>
              </w:rPr>
            </w:pPr>
          </w:p>
        </w:tc>
        <w:tc>
          <w:tcPr>
            <w:tcW w:w="1872" w:type="dxa"/>
            <w:tcBorders>
              <w:top w:val="single" w:sz="4" w:space="0" w:color="auto"/>
              <w:left w:val="single" w:sz="4" w:space="0" w:color="auto"/>
              <w:bottom w:val="single" w:sz="4" w:space="0" w:color="auto"/>
              <w:right w:val="single" w:sz="4" w:space="0" w:color="auto"/>
            </w:tcBorders>
            <w:hideMark/>
            <w:tcPrChange w:id="6122" w:author="Issam" w:date="2019-02-12T23:38:00Z">
              <w:tcPr>
                <w:tcW w:w="1872" w:type="dxa"/>
                <w:gridSpan w:val="2"/>
                <w:tcBorders>
                  <w:top w:val="single" w:sz="4" w:space="0" w:color="auto"/>
                  <w:left w:val="single" w:sz="4" w:space="0" w:color="auto"/>
                  <w:bottom w:val="single" w:sz="4" w:space="0" w:color="auto"/>
                  <w:right w:val="single" w:sz="4" w:space="0" w:color="auto"/>
                </w:tcBorders>
                <w:hideMark/>
              </w:tcPr>
            </w:tcPrChange>
          </w:tcPr>
          <w:p w14:paraId="76CB1CEE" w14:textId="77777777" w:rsidR="006A1CE4" w:rsidRPr="00E67E0D" w:rsidRDefault="006A1CE4" w:rsidP="00E7499B">
            <w:pPr>
              <w:pStyle w:val="TAL"/>
              <w:rPr>
                <w:lang w:eastAsia="ja-JP"/>
              </w:rPr>
            </w:pPr>
            <w:r w:rsidRPr="00E67E0D">
              <w:rPr>
                <w:lang w:eastAsia="ja-JP"/>
              </w:rPr>
              <w:t>9.3.1.2</w:t>
            </w:r>
          </w:p>
        </w:tc>
        <w:tc>
          <w:tcPr>
            <w:tcW w:w="2880" w:type="dxa"/>
            <w:tcBorders>
              <w:top w:val="single" w:sz="4" w:space="0" w:color="auto"/>
              <w:left w:val="single" w:sz="4" w:space="0" w:color="auto"/>
              <w:bottom w:val="single" w:sz="4" w:space="0" w:color="auto"/>
              <w:right w:val="single" w:sz="4" w:space="0" w:color="auto"/>
            </w:tcBorders>
            <w:tcPrChange w:id="6123" w:author="Issam" w:date="2019-02-12T23:38:00Z">
              <w:tcPr>
                <w:tcW w:w="2880" w:type="dxa"/>
                <w:gridSpan w:val="2"/>
                <w:tcBorders>
                  <w:top w:val="single" w:sz="4" w:space="0" w:color="auto"/>
                  <w:left w:val="single" w:sz="4" w:space="0" w:color="auto"/>
                  <w:bottom w:val="single" w:sz="4" w:space="0" w:color="auto"/>
                  <w:right w:val="single" w:sz="4" w:space="0" w:color="auto"/>
                </w:tcBorders>
              </w:tcPr>
            </w:tcPrChange>
          </w:tcPr>
          <w:p w14:paraId="6921D22A" w14:textId="77777777" w:rsidR="006A1CE4" w:rsidRPr="00E67E0D" w:rsidRDefault="006A1CE4" w:rsidP="00E7499B">
            <w:pPr>
              <w:pStyle w:val="TAL"/>
              <w:rPr>
                <w:lang w:eastAsia="ja-JP"/>
              </w:rPr>
            </w:pPr>
          </w:p>
        </w:tc>
      </w:tr>
      <w:tr w:rsidR="006A1CE4" w:rsidRPr="00E67E0D" w14:paraId="60A9C852" w14:textId="77777777" w:rsidTr="00E7499B">
        <w:trPr>
          <w:ins w:id="6124" w:author="Issam" w:date="2019-02-12T23:38:00Z"/>
        </w:trPr>
        <w:tc>
          <w:tcPr>
            <w:tcW w:w="2448" w:type="dxa"/>
            <w:tcBorders>
              <w:top w:val="single" w:sz="4" w:space="0" w:color="auto"/>
              <w:left w:val="single" w:sz="4" w:space="0" w:color="auto"/>
              <w:bottom w:val="single" w:sz="4" w:space="0" w:color="auto"/>
              <w:right w:val="single" w:sz="4" w:space="0" w:color="auto"/>
            </w:tcBorders>
          </w:tcPr>
          <w:p w14:paraId="7F39A8C7" w14:textId="77777777" w:rsidR="006A1CE4" w:rsidRPr="00E67E0D" w:rsidRDefault="006A1CE4" w:rsidP="00E7499B">
            <w:pPr>
              <w:pStyle w:val="TAL"/>
              <w:ind w:left="-19"/>
              <w:rPr>
                <w:ins w:id="6125" w:author="Issam" w:date="2019-02-12T23:38:00Z"/>
                <w:lang w:eastAsia="ja-JP"/>
              </w:rPr>
            </w:pPr>
            <w:ins w:id="6126" w:author="Issam" w:date="2019-02-12T23:38:00Z">
              <w:r w:rsidRPr="00E67E0D">
                <w:rPr>
                  <w:lang w:eastAsia="ja-JP"/>
                </w:rPr>
                <w:t>Criticality Diagnostics</w:t>
              </w:r>
            </w:ins>
          </w:p>
        </w:tc>
        <w:tc>
          <w:tcPr>
            <w:tcW w:w="1080" w:type="dxa"/>
            <w:tcBorders>
              <w:top w:val="single" w:sz="4" w:space="0" w:color="auto"/>
              <w:left w:val="single" w:sz="4" w:space="0" w:color="auto"/>
              <w:bottom w:val="single" w:sz="4" w:space="0" w:color="auto"/>
              <w:right w:val="single" w:sz="4" w:space="0" w:color="auto"/>
            </w:tcBorders>
          </w:tcPr>
          <w:p w14:paraId="620CDAA5" w14:textId="77777777" w:rsidR="006A1CE4" w:rsidRPr="00E67E0D" w:rsidRDefault="006A1CE4" w:rsidP="00E7499B">
            <w:pPr>
              <w:pStyle w:val="TAL"/>
              <w:rPr>
                <w:ins w:id="6127" w:author="Issam" w:date="2019-02-12T23:38:00Z"/>
                <w:lang w:eastAsia="ja-JP"/>
              </w:rPr>
            </w:pPr>
            <w:ins w:id="6128" w:author="Issam" w:date="2019-02-12T23:38:00Z">
              <w:r w:rsidRPr="00E67E0D">
                <w:rPr>
                  <w:lang w:eastAsia="ja-JP"/>
                </w:rPr>
                <w:t>O</w:t>
              </w:r>
            </w:ins>
          </w:p>
        </w:tc>
        <w:tc>
          <w:tcPr>
            <w:tcW w:w="1440" w:type="dxa"/>
            <w:tcBorders>
              <w:top w:val="single" w:sz="4" w:space="0" w:color="auto"/>
              <w:left w:val="single" w:sz="4" w:space="0" w:color="auto"/>
              <w:bottom w:val="single" w:sz="4" w:space="0" w:color="auto"/>
              <w:right w:val="single" w:sz="4" w:space="0" w:color="auto"/>
            </w:tcBorders>
          </w:tcPr>
          <w:p w14:paraId="222CCBA1" w14:textId="77777777" w:rsidR="006A1CE4" w:rsidRPr="00E67E0D" w:rsidRDefault="006A1CE4" w:rsidP="00E7499B">
            <w:pPr>
              <w:pStyle w:val="TAL"/>
              <w:rPr>
                <w:ins w:id="6129" w:author="Issam" w:date="2019-02-12T23:38:00Z"/>
                <w:lang w:eastAsia="ja-JP"/>
              </w:rPr>
            </w:pPr>
          </w:p>
        </w:tc>
        <w:tc>
          <w:tcPr>
            <w:tcW w:w="1872" w:type="dxa"/>
            <w:tcBorders>
              <w:top w:val="single" w:sz="4" w:space="0" w:color="auto"/>
              <w:left w:val="single" w:sz="4" w:space="0" w:color="auto"/>
              <w:bottom w:val="single" w:sz="4" w:space="0" w:color="auto"/>
              <w:right w:val="single" w:sz="4" w:space="0" w:color="auto"/>
            </w:tcBorders>
          </w:tcPr>
          <w:p w14:paraId="2B8C913E" w14:textId="77777777" w:rsidR="006A1CE4" w:rsidRPr="00E67E0D" w:rsidRDefault="006A1CE4" w:rsidP="00E7499B">
            <w:pPr>
              <w:pStyle w:val="TAL"/>
              <w:rPr>
                <w:ins w:id="6130" w:author="Issam" w:date="2019-02-12T23:38:00Z"/>
                <w:lang w:eastAsia="ja-JP"/>
              </w:rPr>
            </w:pPr>
            <w:ins w:id="6131" w:author="Issam" w:date="2019-02-12T23:38:00Z">
              <w:r w:rsidRPr="00E67E0D">
                <w:rPr>
                  <w:lang w:eastAsia="ja-JP"/>
                </w:rPr>
                <w:t>9.3.1.3</w:t>
              </w:r>
            </w:ins>
          </w:p>
        </w:tc>
        <w:tc>
          <w:tcPr>
            <w:tcW w:w="2880" w:type="dxa"/>
            <w:tcBorders>
              <w:top w:val="single" w:sz="4" w:space="0" w:color="auto"/>
              <w:left w:val="single" w:sz="4" w:space="0" w:color="auto"/>
              <w:bottom w:val="single" w:sz="4" w:space="0" w:color="auto"/>
              <w:right w:val="single" w:sz="4" w:space="0" w:color="auto"/>
            </w:tcBorders>
          </w:tcPr>
          <w:p w14:paraId="4AACC260" w14:textId="77777777" w:rsidR="006A1CE4" w:rsidRPr="00E67E0D" w:rsidRDefault="006A1CE4" w:rsidP="00E7499B">
            <w:pPr>
              <w:pStyle w:val="TAL"/>
              <w:rPr>
                <w:ins w:id="6132" w:author="Issam" w:date="2019-02-12T23:38:00Z"/>
                <w:lang w:eastAsia="ja-JP"/>
              </w:rPr>
            </w:pPr>
          </w:p>
        </w:tc>
      </w:tr>
    </w:tbl>
    <w:p w14:paraId="6C76DDC2" w14:textId="77777777" w:rsidR="006A1CE4" w:rsidRPr="00E67E0D" w:rsidRDefault="006A1CE4" w:rsidP="00E7499B"/>
    <w:p w14:paraId="06795C58" w14:textId="77777777" w:rsidR="00AE297A" w:rsidRPr="00FF6A95" w:rsidRDefault="006A1CE4" w:rsidP="00AE297A">
      <w:pPr>
        <w:pStyle w:val="4"/>
        <w:rPr>
          <w:del w:id="6133" w:author="Issam" w:date="2019-02-12T23:38:00Z"/>
        </w:rPr>
      </w:pPr>
      <w:bookmarkStart w:id="6134" w:name="_Toc534720704"/>
      <w:bookmarkStart w:id="6135" w:name="_Toc525567711"/>
      <w:r w:rsidRPr="00E67E0D">
        <w:t>9.3.4.</w:t>
      </w:r>
      <w:del w:id="6136" w:author="Issam" w:date="2019-02-12T23:38:00Z">
        <w:r w:rsidR="00AE297A" w:rsidRPr="00FF6A95">
          <w:delText>19</w:delText>
        </w:r>
      </w:del>
      <w:ins w:id="6137" w:author="Issam" w:date="2019-02-12T23:38:00Z">
        <w:r w:rsidRPr="00E67E0D">
          <w:t>18</w:t>
        </w:r>
      </w:ins>
      <w:r w:rsidRPr="00E67E0D">
        <w:tab/>
        <w:t xml:space="preserve">Handover </w:t>
      </w:r>
      <w:del w:id="6138" w:author="Issam" w:date="2019-02-12T23:38:00Z">
        <w:r w:rsidR="00AE297A" w:rsidRPr="00FF6A95">
          <w:delText>Resource Allocation Unsuccessful Transfer</w:delText>
        </w:r>
        <w:bookmarkEnd w:id="6135"/>
      </w:del>
    </w:p>
    <w:p w14:paraId="78D84540" w14:textId="77777777" w:rsidR="006A1CE4" w:rsidRPr="00E67E0D" w:rsidRDefault="006A1CE4" w:rsidP="00E7499B">
      <w:ins w:id="6139" w:author="Issam" w:date="2019-02-12T23:38:00Z">
        <w:r w:rsidRPr="00E67E0D">
          <w:t>Preparation</w:t>
        </w:r>
      </w:ins>
      <w:moveFromRangeStart w:id="6140" w:author="Issam" w:date="2019-02-12T23:38:00Z" w:name="move907103"/>
      <w:moveFrom w:id="6141" w:author="Issam" w:date="2019-02-12T23:38:00Z">
        <w:r w:rsidRPr="00E67E0D">
          <w:t>This IE is transparent to the AMF.</w:t>
        </w:r>
      </w:moveFrom>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Change w:id="6142" w:author="Issam" w:date="2019-02-12T23:38:00Z">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2448"/>
        <w:gridCol w:w="1080"/>
        <w:gridCol w:w="1440"/>
        <w:gridCol w:w="1872"/>
        <w:gridCol w:w="2880"/>
        <w:tblGridChange w:id="6143">
          <w:tblGrid>
            <w:gridCol w:w="2448"/>
            <w:gridCol w:w="1080"/>
            <w:gridCol w:w="1440"/>
            <w:gridCol w:w="1872"/>
            <w:gridCol w:w="2880"/>
          </w:tblGrid>
        </w:tblGridChange>
      </w:tblGrid>
      <w:tr w:rsidR="006A1CE4" w:rsidRPr="00E67E0D" w14:paraId="01F5041D" w14:textId="77777777" w:rsidTr="00E7499B">
        <w:tc>
          <w:tcPr>
            <w:tcW w:w="2448" w:type="dxa"/>
            <w:tcPrChange w:id="6144" w:author="Issam" w:date="2019-02-12T23:38:00Z">
              <w:tcPr>
                <w:tcW w:w="2448" w:type="dxa"/>
                <w:tcBorders>
                  <w:top w:val="single" w:sz="4" w:space="0" w:color="auto"/>
                  <w:left w:val="single" w:sz="4" w:space="0" w:color="auto"/>
                  <w:bottom w:val="single" w:sz="4" w:space="0" w:color="auto"/>
                  <w:right w:val="single" w:sz="4" w:space="0" w:color="auto"/>
                </w:tcBorders>
              </w:tcPr>
            </w:tcPrChange>
          </w:tcPr>
          <w:p w14:paraId="1BE5ABAD" w14:textId="77777777" w:rsidR="006A1CE4" w:rsidRPr="00E67E0D" w:rsidRDefault="006A1CE4" w:rsidP="00E7499B">
            <w:pPr>
              <w:pStyle w:val="TAH"/>
              <w:rPr>
                <w:rFonts w:cs="Arial"/>
                <w:lang w:eastAsia="ja-JP"/>
              </w:rPr>
            </w:pPr>
            <w:moveFromRangeStart w:id="6145" w:author="Issam" w:date="2019-02-12T23:38:00Z" w:name="move907102"/>
            <w:moveFromRangeEnd w:id="6140"/>
            <w:moveFrom w:id="6146" w:author="Issam" w:date="2019-02-12T23:38:00Z">
              <w:r w:rsidRPr="00E67E0D">
                <w:rPr>
                  <w:rFonts w:cs="Arial"/>
                  <w:lang w:eastAsia="ja-JP"/>
                </w:rPr>
                <w:t>IE/Group Name</w:t>
              </w:r>
            </w:moveFrom>
          </w:p>
        </w:tc>
        <w:tc>
          <w:tcPr>
            <w:tcW w:w="1080" w:type="dxa"/>
            <w:tcPrChange w:id="6147" w:author="Issam" w:date="2019-02-12T23:38:00Z">
              <w:tcPr>
                <w:tcW w:w="1080" w:type="dxa"/>
                <w:tcBorders>
                  <w:top w:val="single" w:sz="4" w:space="0" w:color="auto"/>
                  <w:left w:val="single" w:sz="4" w:space="0" w:color="auto"/>
                  <w:bottom w:val="single" w:sz="4" w:space="0" w:color="auto"/>
                  <w:right w:val="single" w:sz="4" w:space="0" w:color="auto"/>
                </w:tcBorders>
              </w:tcPr>
            </w:tcPrChange>
          </w:tcPr>
          <w:p w14:paraId="54F7D666" w14:textId="77777777" w:rsidR="006A1CE4" w:rsidRPr="00E67E0D" w:rsidRDefault="006A1CE4" w:rsidP="00E7499B">
            <w:pPr>
              <w:pStyle w:val="TAH"/>
              <w:rPr>
                <w:rFonts w:cs="Arial"/>
                <w:lang w:eastAsia="ja-JP"/>
              </w:rPr>
            </w:pPr>
            <w:moveFrom w:id="6148" w:author="Issam" w:date="2019-02-12T23:38:00Z">
              <w:r w:rsidRPr="00E67E0D">
                <w:rPr>
                  <w:rFonts w:cs="Arial"/>
                  <w:lang w:eastAsia="ja-JP"/>
                </w:rPr>
                <w:t>Presence</w:t>
              </w:r>
            </w:moveFrom>
          </w:p>
        </w:tc>
        <w:tc>
          <w:tcPr>
            <w:tcW w:w="1440" w:type="dxa"/>
            <w:tcPrChange w:id="6149" w:author="Issam" w:date="2019-02-12T23:38:00Z">
              <w:tcPr>
                <w:tcW w:w="1440" w:type="dxa"/>
                <w:tcBorders>
                  <w:top w:val="single" w:sz="4" w:space="0" w:color="auto"/>
                  <w:left w:val="single" w:sz="4" w:space="0" w:color="auto"/>
                  <w:bottom w:val="single" w:sz="4" w:space="0" w:color="auto"/>
                  <w:right w:val="single" w:sz="4" w:space="0" w:color="auto"/>
                </w:tcBorders>
              </w:tcPr>
            </w:tcPrChange>
          </w:tcPr>
          <w:p w14:paraId="42E8FCFE" w14:textId="77777777" w:rsidR="006A1CE4" w:rsidRPr="00E67E0D" w:rsidRDefault="006A1CE4" w:rsidP="00E7499B">
            <w:pPr>
              <w:pStyle w:val="TAH"/>
              <w:rPr>
                <w:rFonts w:cs="Arial"/>
                <w:lang w:eastAsia="ja-JP"/>
              </w:rPr>
            </w:pPr>
            <w:moveFrom w:id="6150" w:author="Issam" w:date="2019-02-12T23:38:00Z">
              <w:r w:rsidRPr="00E67E0D">
                <w:rPr>
                  <w:rFonts w:cs="Arial"/>
                  <w:lang w:eastAsia="ja-JP"/>
                </w:rPr>
                <w:t>Range</w:t>
              </w:r>
            </w:moveFrom>
          </w:p>
        </w:tc>
        <w:tc>
          <w:tcPr>
            <w:tcW w:w="1872" w:type="dxa"/>
            <w:tcPrChange w:id="6151" w:author="Issam" w:date="2019-02-12T23:38:00Z">
              <w:tcPr>
                <w:tcW w:w="1872" w:type="dxa"/>
                <w:tcBorders>
                  <w:top w:val="single" w:sz="4" w:space="0" w:color="auto"/>
                  <w:left w:val="single" w:sz="4" w:space="0" w:color="auto"/>
                  <w:bottom w:val="single" w:sz="4" w:space="0" w:color="auto"/>
                  <w:right w:val="single" w:sz="4" w:space="0" w:color="auto"/>
                </w:tcBorders>
              </w:tcPr>
            </w:tcPrChange>
          </w:tcPr>
          <w:p w14:paraId="7F3E725D" w14:textId="77777777" w:rsidR="006A1CE4" w:rsidRPr="00E67E0D" w:rsidRDefault="006A1CE4" w:rsidP="00E7499B">
            <w:pPr>
              <w:pStyle w:val="TAH"/>
              <w:rPr>
                <w:rFonts w:cs="Arial"/>
                <w:lang w:eastAsia="ja-JP"/>
              </w:rPr>
            </w:pPr>
            <w:moveFrom w:id="6152" w:author="Issam" w:date="2019-02-12T23:38:00Z">
              <w:r w:rsidRPr="00E67E0D">
                <w:rPr>
                  <w:rFonts w:cs="Arial"/>
                  <w:lang w:eastAsia="ja-JP"/>
                </w:rPr>
                <w:t>IE type and reference</w:t>
              </w:r>
            </w:moveFrom>
          </w:p>
        </w:tc>
        <w:tc>
          <w:tcPr>
            <w:tcW w:w="2880" w:type="dxa"/>
            <w:tcPrChange w:id="6153" w:author="Issam" w:date="2019-02-12T23:38:00Z">
              <w:tcPr>
                <w:tcW w:w="2880" w:type="dxa"/>
                <w:tcBorders>
                  <w:top w:val="single" w:sz="4" w:space="0" w:color="auto"/>
                  <w:left w:val="single" w:sz="4" w:space="0" w:color="auto"/>
                  <w:bottom w:val="single" w:sz="4" w:space="0" w:color="auto"/>
                  <w:right w:val="single" w:sz="4" w:space="0" w:color="auto"/>
                </w:tcBorders>
              </w:tcPr>
            </w:tcPrChange>
          </w:tcPr>
          <w:p w14:paraId="19B64EAD" w14:textId="77777777" w:rsidR="006A1CE4" w:rsidRPr="00E67E0D" w:rsidRDefault="006A1CE4" w:rsidP="00E7499B">
            <w:pPr>
              <w:pStyle w:val="TAH"/>
              <w:rPr>
                <w:rFonts w:cs="Arial"/>
                <w:lang w:eastAsia="ja-JP"/>
              </w:rPr>
            </w:pPr>
            <w:moveFrom w:id="6154" w:author="Issam" w:date="2019-02-12T23:38:00Z">
              <w:r w:rsidRPr="00E67E0D">
                <w:rPr>
                  <w:rFonts w:cs="Arial"/>
                  <w:lang w:eastAsia="ja-JP"/>
                </w:rPr>
                <w:t>Semantics description</w:t>
              </w:r>
            </w:moveFrom>
          </w:p>
        </w:tc>
      </w:tr>
      <w:moveFromRangeEnd w:id="6145"/>
      <w:tr w:rsidR="00AE297A" w:rsidRPr="00FF6A95" w14:paraId="6D6FD105" w14:textId="77777777" w:rsidTr="00AE297A">
        <w:tblPrEx>
          <w:tblLook w:val="04A0" w:firstRow="1" w:lastRow="0" w:firstColumn="1" w:lastColumn="0" w:noHBand="0" w:noVBand="1"/>
        </w:tblPrEx>
        <w:trPr>
          <w:del w:id="6155" w:author="Issam" w:date="2019-02-12T23:38:00Z"/>
        </w:trPr>
        <w:tc>
          <w:tcPr>
            <w:tcW w:w="2448" w:type="dxa"/>
            <w:tcBorders>
              <w:top w:val="single" w:sz="4" w:space="0" w:color="auto"/>
              <w:left w:val="single" w:sz="4" w:space="0" w:color="auto"/>
              <w:bottom w:val="single" w:sz="4" w:space="0" w:color="auto"/>
              <w:right w:val="single" w:sz="4" w:space="0" w:color="auto"/>
            </w:tcBorders>
            <w:hideMark/>
          </w:tcPr>
          <w:p w14:paraId="2FAB8808" w14:textId="77777777" w:rsidR="00AE297A" w:rsidRPr="00FF6A95" w:rsidRDefault="00AE297A" w:rsidP="00AE297A">
            <w:pPr>
              <w:pStyle w:val="TAL"/>
              <w:ind w:left="-19"/>
              <w:rPr>
                <w:del w:id="6156" w:author="Issam" w:date="2019-02-12T23:38:00Z"/>
                <w:rFonts w:eastAsia="MS Mincho"/>
                <w:lang w:eastAsia="ja-JP"/>
              </w:rPr>
            </w:pPr>
            <w:del w:id="6157" w:author="Issam" w:date="2019-02-12T23:38:00Z">
              <w:r w:rsidRPr="00FF6A95">
                <w:rPr>
                  <w:lang w:eastAsia="ja-JP"/>
                </w:rPr>
                <w:delText>Cause</w:delText>
              </w:r>
            </w:del>
          </w:p>
        </w:tc>
        <w:tc>
          <w:tcPr>
            <w:tcW w:w="1080" w:type="dxa"/>
            <w:tcBorders>
              <w:top w:val="single" w:sz="4" w:space="0" w:color="auto"/>
              <w:left w:val="single" w:sz="4" w:space="0" w:color="auto"/>
              <w:bottom w:val="single" w:sz="4" w:space="0" w:color="auto"/>
              <w:right w:val="single" w:sz="4" w:space="0" w:color="auto"/>
            </w:tcBorders>
            <w:hideMark/>
          </w:tcPr>
          <w:p w14:paraId="628E56ED" w14:textId="77777777" w:rsidR="00AE297A" w:rsidRPr="00FF6A95" w:rsidRDefault="00AE297A" w:rsidP="00AE297A">
            <w:pPr>
              <w:pStyle w:val="TAL"/>
              <w:rPr>
                <w:del w:id="6158" w:author="Issam" w:date="2019-02-12T23:38:00Z"/>
                <w:lang w:eastAsia="ja-JP"/>
              </w:rPr>
            </w:pPr>
            <w:del w:id="6159" w:author="Issam" w:date="2019-02-12T23:38:00Z">
              <w:r w:rsidRPr="00FF6A95">
                <w:rPr>
                  <w:lang w:eastAsia="ja-JP"/>
                </w:rPr>
                <w:delText>M</w:delText>
              </w:r>
            </w:del>
          </w:p>
        </w:tc>
        <w:tc>
          <w:tcPr>
            <w:tcW w:w="1440" w:type="dxa"/>
            <w:tcBorders>
              <w:top w:val="single" w:sz="4" w:space="0" w:color="auto"/>
              <w:left w:val="single" w:sz="4" w:space="0" w:color="auto"/>
              <w:bottom w:val="single" w:sz="4" w:space="0" w:color="auto"/>
              <w:right w:val="single" w:sz="4" w:space="0" w:color="auto"/>
            </w:tcBorders>
          </w:tcPr>
          <w:p w14:paraId="09A99F89" w14:textId="77777777" w:rsidR="00AE297A" w:rsidRPr="00FF6A95" w:rsidRDefault="00AE297A" w:rsidP="00AE297A">
            <w:pPr>
              <w:pStyle w:val="TAL"/>
              <w:rPr>
                <w:del w:id="6160" w:author="Issam" w:date="2019-02-12T23:38:00Z"/>
                <w:lang w:eastAsia="ja-JP"/>
              </w:rPr>
            </w:pPr>
          </w:p>
        </w:tc>
        <w:tc>
          <w:tcPr>
            <w:tcW w:w="1872" w:type="dxa"/>
            <w:tcBorders>
              <w:top w:val="single" w:sz="4" w:space="0" w:color="auto"/>
              <w:left w:val="single" w:sz="4" w:space="0" w:color="auto"/>
              <w:bottom w:val="single" w:sz="4" w:space="0" w:color="auto"/>
              <w:right w:val="single" w:sz="4" w:space="0" w:color="auto"/>
            </w:tcBorders>
            <w:hideMark/>
          </w:tcPr>
          <w:p w14:paraId="4B5A11A7" w14:textId="77777777" w:rsidR="00AE297A" w:rsidRPr="00FF6A95" w:rsidRDefault="00AE297A" w:rsidP="00AE297A">
            <w:pPr>
              <w:pStyle w:val="TAL"/>
              <w:rPr>
                <w:del w:id="6161" w:author="Issam" w:date="2019-02-12T23:38:00Z"/>
                <w:lang w:eastAsia="ja-JP"/>
              </w:rPr>
            </w:pPr>
            <w:del w:id="6162" w:author="Issam" w:date="2019-02-12T23:38:00Z">
              <w:r w:rsidRPr="00FF6A95">
                <w:rPr>
                  <w:lang w:eastAsia="ja-JP"/>
                </w:rPr>
                <w:delText>9.3.1.2</w:delText>
              </w:r>
            </w:del>
          </w:p>
        </w:tc>
        <w:tc>
          <w:tcPr>
            <w:tcW w:w="2880" w:type="dxa"/>
            <w:tcBorders>
              <w:top w:val="single" w:sz="4" w:space="0" w:color="auto"/>
              <w:left w:val="single" w:sz="4" w:space="0" w:color="auto"/>
              <w:bottom w:val="single" w:sz="4" w:space="0" w:color="auto"/>
              <w:right w:val="single" w:sz="4" w:space="0" w:color="auto"/>
            </w:tcBorders>
          </w:tcPr>
          <w:p w14:paraId="59640710" w14:textId="77777777" w:rsidR="00AE297A" w:rsidRPr="00FF6A95" w:rsidRDefault="00AE297A" w:rsidP="00AE297A">
            <w:pPr>
              <w:pStyle w:val="TAL"/>
              <w:rPr>
                <w:del w:id="6163" w:author="Issam" w:date="2019-02-12T23:38:00Z"/>
                <w:lang w:eastAsia="ja-JP"/>
              </w:rPr>
            </w:pPr>
          </w:p>
        </w:tc>
      </w:tr>
    </w:tbl>
    <w:p w14:paraId="75B28F58" w14:textId="77777777" w:rsidR="00AE297A" w:rsidRPr="00FF6A95" w:rsidRDefault="00AE297A" w:rsidP="00AE297A">
      <w:pPr>
        <w:rPr>
          <w:del w:id="6164" w:author="Issam" w:date="2019-02-12T23:38:00Z"/>
        </w:rPr>
      </w:pPr>
    </w:p>
    <w:p w14:paraId="272651DD" w14:textId="5E321DC6" w:rsidR="006A1CE4" w:rsidRPr="00E67E0D" w:rsidRDefault="00AE297A" w:rsidP="00E7499B">
      <w:pPr>
        <w:pStyle w:val="4"/>
      </w:pPr>
      <w:bookmarkStart w:id="6165" w:name="_Toc525567712"/>
      <w:del w:id="6166" w:author="Issam" w:date="2019-02-12T23:38:00Z">
        <w:r w:rsidRPr="00FF6A95">
          <w:delText>9.3.4.20</w:delText>
        </w:r>
        <w:r w:rsidRPr="00FF6A95">
          <w:tab/>
          <w:delText>Path Switch Request</w:delText>
        </w:r>
      </w:del>
      <w:r w:rsidR="006A1CE4" w:rsidRPr="00E67E0D">
        <w:t xml:space="preserve"> Unsuccessful Transfer</w:t>
      </w:r>
      <w:bookmarkEnd w:id="6134"/>
      <w:bookmarkEnd w:id="6165"/>
    </w:p>
    <w:p w14:paraId="041F64D4" w14:textId="77777777" w:rsidR="006A1CE4" w:rsidRPr="00E67E0D" w:rsidRDefault="006A1CE4" w:rsidP="00E7499B">
      <w:r w:rsidRPr="00E67E0D">
        <w:t>This IE is transparent to the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6167" w:author="Issam" w:date="2019-02-12T23:38:00Z">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2448"/>
        <w:gridCol w:w="1080"/>
        <w:gridCol w:w="1440"/>
        <w:gridCol w:w="1872"/>
        <w:gridCol w:w="2880"/>
        <w:tblGridChange w:id="6168">
          <w:tblGrid>
            <w:gridCol w:w="2448"/>
            <w:gridCol w:w="1080"/>
            <w:gridCol w:w="1440"/>
            <w:gridCol w:w="1872"/>
            <w:gridCol w:w="2880"/>
          </w:tblGrid>
        </w:tblGridChange>
      </w:tblGrid>
      <w:tr w:rsidR="006A1CE4" w:rsidRPr="00E67E0D" w14:paraId="325AE7C1" w14:textId="77777777" w:rsidTr="00E7499B">
        <w:tc>
          <w:tcPr>
            <w:tcW w:w="2448" w:type="dxa"/>
            <w:tcBorders>
              <w:top w:val="single" w:sz="4" w:space="0" w:color="auto"/>
              <w:left w:val="single" w:sz="4" w:space="0" w:color="auto"/>
              <w:bottom w:val="single" w:sz="4" w:space="0" w:color="auto"/>
              <w:right w:val="single" w:sz="4" w:space="0" w:color="auto"/>
            </w:tcBorders>
            <w:hideMark/>
            <w:tcPrChange w:id="6169" w:author="Issam" w:date="2019-02-12T23:38:00Z">
              <w:tcPr>
                <w:tcW w:w="2448" w:type="dxa"/>
                <w:tcBorders>
                  <w:top w:val="single" w:sz="4" w:space="0" w:color="auto"/>
                  <w:left w:val="single" w:sz="4" w:space="0" w:color="auto"/>
                  <w:bottom w:val="single" w:sz="4" w:space="0" w:color="auto"/>
                  <w:right w:val="single" w:sz="4" w:space="0" w:color="auto"/>
                </w:tcBorders>
                <w:hideMark/>
              </w:tcPr>
            </w:tcPrChange>
          </w:tcPr>
          <w:p w14:paraId="436BCED0"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Borders>
              <w:top w:val="single" w:sz="4" w:space="0" w:color="auto"/>
              <w:left w:val="single" w:sz="4" w:space="0" w:color="auto"/>
              <w:bottom w:val="single" w:sz="4" w:space="0" w:color="auto"/>
              <w:right w:val="single" w:sz="4" w:space="0" w:color="auto"/>
            </w:tcBorders>
            <w:hideMark/>
            <w:tcPrChange w:id="6170" w:author="Issam" w:date="2019-02-12T23:38:00Z">
              <w:tcPr>
                <w:tcW w:w="1080" w:type="dxa"/>
                <w:tcBorders>
                  <w:top w:val="single" w:sz="4" w:space="0" w:color="auto"/>
                  <w:left w:val="single" w:sz="4" w:space="0" w:color="auto"/>
                  <w:bottom w:val="single" w:sz="4" w:space="0" w:color="auto"/>
                  <w:right w:val="single" w:sz="4" w:space="0" w:color="auto"/>
                </w:tcBorders>
                <w:hideMark/>
              </w:tcPr>
            </w:tcPrChange>
          </w:tcPr>
          <w:p w14:paraId="19E9EB70"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Borders>
              <w:top w:val="single" w:sz="4" w:space="0" w:color="auto"/>
              <w:left w:val="single" w:sz="4" w:space="0" w:color="auto"/>
              <w:bottom w:val="single" w:sz="4" w:space="0" w:color="auto"/>
              <w:right w:val="single" w:sz="4" w:space="0" w:color="auto"/>
            </w:tcBorders>
            <w:hideMark/>
            <w:tcPrChange w:id="6171" w:author="Issam" w:date="2019-02-12T23:38:00Z">
              <w:tcPr>
                <w:tcW w:w="1440" w:type="dxa"/>
                <w:tcBorders>
                  <w:top w:val="single" w:sz="4" w:space="0" w:color="auto"/>
                  <w:left w:val="single" w:sz="4" w:space="0" w:color="auto"/>
                  <w:bottom w:val="single" w:sz="4" w:space="0" w:color="auto"/>
                  <w:right w:val="single" w:sz="4" w:space="0" w:color="auto"/>
                </w:tcBorders>
                <w:hideMark/>
              </w:tcPr>
            </w:tcPrChange>
          </w:tcPr>
          <w:p w14:paraId="3DF9F46A"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Borders>
              <w:top w:val="single" w:sz="4" w:space="0" w:color="auto"/>
              <w:left w:val="single" w:sz="4" w:space="0" w:color="auto"/>
              <w:bottom w:val="single" w:sz="4" w:space="0" w:color="auto"/>
              <w:right w:val="single" w:sz="4" w:space="0" w:color="auto"/>
            </w:tcBorders>
            <w:hideMark/>
            <w:tcPrChange w:id="6172" w:author="Issam" w:date="2019-02-12T23:38:00Z">
              <w:tcPr>
                <w:tcW w:w="1872" w:type="dxa"/>
                <w:tcBorders>
                  <w:top w:val="single" w:sz="4" w:space="0" w:color="auto"/>
                  <w:left w:val="single" w:sz="4" w:space="0" w:color="auto"/>
                  <w:bottom w:val="single" w:sz="4" w:space="0" w:color="auto"/>
                  <w:right w:val="single" w:sz="4" w:space="0" w:color="auto"/>
                </w:tcBorders>
                <w:hideMark/>
              </w:tcPr>
            </w:tcPrChange>
          </w:tcPr>
          <w:p w14:paraId="39226059"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Borders>
              <w:top w:val="single" w:sz="4" w:space="0" w:color="auto"/>
              <w:left w:val="single" w:sz="4" w:space="0" w:color="auto"/>
              <w:bottom w:val="single" w:sz="4" w:space="0" w:color="auto"/>
              <w:right w:val="single" w:sz="4" w:space="0" w:color="auto"/>
            </w:tcBorders>
            <w:hideMark/>
            <w:tcPrChange w:id="6173" w:author="Issam" w:date="2019-02-12T23:38:00Z">
              <w:tcPr>
                <w:tcW w:w="2880" w:type="dxa"/>
                <w:tcBorders>
                  <w:top w:val="single" w:sz="4" w:space="0" w:color="auto"/>
                  <w:left w:val="single" w:sz="4" w:space="0" w:color="auto"/>
                  <w:bottom w:val="single" w:sz="4" w:space="0" w:color="auto"/>
                  <w:right w:val="single" w:sz="4" w:space="0" w:color="auto"/>
                </w:tcBorders>
                <w:hideMark/>
              </w:tcPr>
            </w:tcPrChange>
          </w:tcPr>
          <w:p w14:paraId="76D70800"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6C4BB74D" w14:textId="77777777" w:rsidTr="00E7499B">
        <w:tc>
          <w:tcPr>
            <w:tcW w:w="2448" w:type="dxa"/>
            <w:tcBorders>
              <w:top w:val="single" w:sz="4" w:space="0" w:color="auto"/>
              <w:left w:val="single" w:sz="4" w:space="0" w:color="auto"/>
              <w:bottom w:val="single" w:sz="4" w:space="0" w:color="auto"/>
              <w:right w:val="single" w:sz="4" w:space="0" w:color="auto"/>
            </w:tcBorders>
            <w:hideMark/>
            <w:tcPrChange w:id="6174" w:author="Issam" w:date="2019-02-12T23:38:00Z">
              <w:tcPr>
                <w:tcW w:w="2448" w:type="dxa"/>
                <w:tcBorders>
                  <w:top w:val="single" w:sz="4" w:space="0" w:color="auto"/>
                  <w:left w:val="single" w:sz="4" w:space="0" w:color="auto"/>
                  <w:bottom w:val="single" w:sz="4" w:space="0" w:color="auto"/>
                  <w:right w:val="single" w:sz="4" w:space="0" w:color="auto"/>
                </w:tcBorders>
                <w:hideMark/>
              </w:tcPr>
            </w:tcPrChange>
          </w:tcPr>
          <w:p w14:paraId="6479A569" w14:textId="77777777" w:rsidR="006A1CE4" w:rsidRPr="00E67E0D" w:rsidRDefault="006A1CE4" w:rsidP="00E7499B">
            <w:pPr>
              <w:pStyle w:val="TAL"/>
              <w:ind w:left="-19"/>
              <w:rPr>
                <w:rFonts w:eastAsia="MS Mincho"/>
                <w:lang w:eastAsia="ja-JP"/>
              </w:rPr>
            </w:pPr>
            <w:r w:rsidRPr="00E67E0D">
              <w:rPr>
                <w:lang w:eastAsia="ja-JP"/>
              </w:rPr>
              <w:t>Cause</w:t>
            </w:r>
          </w:p>
        </w:tc>
        <w:tc>
          <w:tcPr>
            <w:tcW w:w="1080" w:type="dxa"/>
            <w:tcBorders>
              <w:top w:val="single" w:sz="4" w:space="0" w:color="auto"/>
              <w:left w:val="single" w:sz="4" w:space="0" w:color="auto"/>
              <w:bottom w:val="single" w:sz="4" w:space="0" w:color="auto"/>
              <w:right w:val="single" w:sz="4" w:space="0" w:color="auto"/>
            </w:tcBorders>
            <w:hideMark/>
            <w:tcPrChange w:id="6175" w:author="Issam" w:date="2019-02-12T23:38:00Z">
              <w:tcPr>
                <w:tcW w:w="1080" w:type="dxa"/>
                <w:tcBorders>
                  <w:top w:val="single" w:sz="4" w:space="0" w:color="auto"/>
                  <w:left w:val="single" w:sz="4" w:space="0" w:color="auto"/>
                  <w:bottom w:val="single" w:sz="4" w:space="0" w:color="auto"/>
                  <w:right w:val="single" w:sz="4" w:space="0" w:color="auto"/>
                </w:tcBorders>
                <w:hideMark/>
              </w:tcPr>
            </w:tcPrChange>
          </w:tcPr>
          <w:p w14:paraId="29CBA63B" w14:textId="77777777" w:rsidR="006A1CE4" w:rsidRPr="00E67E0D" w:rsidRDefault="006A1CE4" w:rsidP="00E7499B">
            <w:pPr>
              <w:pStyle w:val="TAL"/>
              <w:rPr>
                <w:lang w:eastAsia="ja-JP"/>
              </w:rPr>
            </w:pPr>
            <w:r w:rsidRPr="00E67E0D">
              <w:rPr>
                <w:lang w:eastAsia="ja-JP"/>
              </w:rPr>
              <w:t>M</w:t>
            </w:r>
          </w:p>
        </w:tc>
        <w:tc>
          <w:tcPr>
            <w:tcW w:w="1440" w:type="dxa"/>
            <w:tcBorders>
              <w:top w:val="single" w:sz="4" w:space="0" w:color="auto"/>
              <w:left w:val="single" w:sz="4" w:space="0" w:color="auto"/>
              <w:bottom w:val="single" w:sz="4" w:space="0" w:color="auto"/>
              <w:right w:val="single" w:sz="4" w:space="0" w:color="auto"/>
            </w:tcBorders>
            <w:tcPrChange w:id="6176" w:author="Issam" w:date="2019-02-12T23:38:00Z">
              <w:tcPr>
                <w:tcW w:w="1440" w:type="dxa"/>
                <w:tcBorders>
                  <w:top w:val="single" w:sz="4" w:space="0" w:color="auto"/>
                  <w:left w:val="single" w:sz="4" w:space="0" w:color="auto"/>
                  <w:bottom w:val="single" w:sz="4" w:space="0" w:color="auto"/>
                  <w:right w:val="single" w:sz="4" w:space="0" w:color="auto"/>
                </w:tcBorders>
              </w:tcPr>
            </w:tcPrChange>
          </w:tcPr>
          <w:p w14:paraId="04B4ED4B" w14:textId="77777777" w:rsidR="006A1CE4" w:rsidRPr="00E67E0D" w:rsidRDefault="006A1CE4" w:rsidP="00E7499B">
            <w:pPr>
              <w:pStyle w:val="TAL"/>
              <w:rPr>
                <w:lang w:eastAsia="ja-JP"/>
              </w:rPr>
            </w:pPr>
          </w:p>
        </w:tc>
        <w:tc>
          <w:tcPr>
            <w:tcW w:w="1872" w:type="dxa"/>
            <w:tcBorders>
              <w:top w:val="single" w:sz="4" w:space="0" w:color="auto"/>
              <w:left w:val="single" w:sz="4" w:space="0" w:color="auto"/>
              <w:bottom w:val="single" w:sz="4" w:space="0" w:color="auto"/>
              <w:right w:val="single" w:sz="4" w:space="0" w:color="auto"/>
            </w:tcBorders>
            <w:hideMark/>
            <w:tcPrChange w:id="6177" w:author="Issam" w:date="2019-02-12T23:38:00Z">
              <w:tcPr>
                <w:tcW w:w="1872" w:type="dxa"/>
                <w:tcBorders>
                  <w:top w:val="single" w:sz="4" w:space="0" w:color="auto"/>
                  <w:left w:val="single" w:sz="4" w:space="0" w:color="auto"/>
                  <w:bottom w:val="single" w:sz="4" w:space="0" w:color="auto"/>
                  <w:right w:val="single" w:sz="4" w:space="0" w:color="auto"/>
                </w:tcBorders>
                <w:hideMark/>
              </w:tcPr>
            </w:tcPrChange>
          </w:tcPr>
          <w:p w14:paraId="2C001124" w14:textId="77777777" w:rsidR="006A1CE4" w:rsidRPr="00E67E0D" w:rsidRDefault="006A1CE4" w:rsidP="00E7499B">
            <w:pPr>
              <w:pStyle w:val="TAL"/>
              <w:rPr>
                <w:lang w:eastAsia="ja-JP"/>
              </w:rPr>
            </w:pPr>
            <w:r w:rsidRPr="00E67E0D">
              <w:rPr>
                <w:lang w:eastAsia="ja-JP"/>
              </w:rPr>
              <w:t>9.3.1.2</w:t>
            </w:r>
          </w:p>
        </w:tc>
        <w:tc>
          <w:tcPr>
            <w:tcW w:w="2880" w:type="dxa"/>
            <w:tcBorders>
              <w:top w:val="single" w:sz="4" w:space="0" w:color="auto"/>
              <w:left w:val="single" w:sz="4" w:space="0" w:color="auto"/>
              <w:bottom w:val="single" w:sz="4" w:space="0" w:color="auto"/>
              <w:right w:val="single" w:sz="4" w:space="0" w:color="auto"/>
            </w:tcBorders>
            <w:tcPrChange w:id="6178" w:author="Issam" w:date="2019-02-12T23:38:00Z">
              <w:tcPr>
                <w:tcW w:w="2880" w:type="dxa"/>
                <w:tcBorders>
                  <w:top w:val="single" w:sz="4" w:space="0" w:color="auto"/>
                  <w:left w:val="single" w:sz="4" w:space="0" w:color="auto"/>
                  <w:bottom w:val="single" w:sz="4" w:space="0" w:color="auto"/>
                  <w:right w:val="single" w:sz="4" w:space="0" w:color="auto"/>
                </w:tcBorders>
              </w:tcPr>
            </w:tcPrChange>
          </w:tcPr>
          <w:p w14:paraId="199E6314" w14:textId="77777777" w:rsidR="006A1CE4" w:rsidRPr="00E67E0D" w:rsidRDefault="006A1CE4" w:rsidP="00E7499B">
            <w:pPr>
              <w:pStyle w:val="TAL"/>
              <w:rPr>
                <w:lang w:eastAsia="ja-JP"/>
              </w:rPr>
            </w:pPr>
          </w:p>
        </w:tc>
      </w:tr>
    </w:tbl>
    <w:p w14:paraId="2FC3F84A" w14:textId="77777777" w:rsidR="006A1CE4" w:rsidRPr="00E67E0D" w:rsidRDefault="006A1CE4" w:rsidP="00E7499B"/>
    <w:p w14:paraId="0C18F758" w14:textId="6532BE29" w:rsidR="006A1CE4" w:rsidRPr="00E67E0D" w:rsidRDefault="006A1CE4" w:rsidP="00E7499B">
      <w:pPr>
        <w:pStyle w:val="4"/>
      </w:pPr>
      <w:bookmarkStart w:id="6179" w:name="_Toc534720705"/>
      <w:bookmarkStart w:id="6180" w:name="_Toc525567713"/>
      <w:r w:rsidRPr="00E67E0D">
        <w:t>9.3.4.</w:t>
      </w:r>
      <w:del w:id="6181" w:author="Issam" w:date="2019-02-12T23:38:00Z">
        <w:r w:rsidR="00AE297A">
          <w:delText>21</w:delText>
        </w:r>
        <w:r w:rsidR="00AE297A" w:rsidRPr="00FF6A95">
          <w:tab/>
        </w:r>
        <w:r w:rsidR="00AE297A" w:rsidRPr="008C400C">
          <w:delText xml:space="preserve">PDU </w:delText>
        </w:r>
        <w:r w:rsidR="00AE297A">
          <w:delText>Session</w:delText>
        </w:r>
      </w:del>
      <w:ins w:id="6182" w:author="Issam" w:date="2019-02-12T23:38:00Z">
        <w:r w:rsidRPr="00E67E0D">
          <w:t>19</w:t>
        </w:r>
        <w:r w:rsidRPr="00E67E0D">
          <w:tab/>
          <w:t>Handover</w:t>
        </w:r>
      </w:ins>
      <w:r w:rsidRPr="00E67E0D">
        <w:t xml:space="preserve"> Resource </w:t>
      </w:r>
      <w:del w:id="6183" w:author="Issam" w:date="2019-02-12T23:38:00Z">
        <w:r w:rsidR="00AE297A">
          <w:delText>Release Response</w:delText>
        </w:r>
      </w:del>
      <w:ins w:id="6184" w:author="Issam" w:date="2019-02-12T23:38:00Z">
        <w:r w:rsidRPr="00E67E0D">
          <w:t>Allocation Unsuccessful</w:t>
        </w:r>
      </w:ins>
      <w:r w:rsidRPr="00E67E0D">
        <w:t xml:space="preserve"> Transfer</w:t>
      </w:r>
      <w:bookmarkEnd w:id="6179"/>
      <w:bookmarkEnd w:id="6180"/>
    </w:p>
    <w:p w14:paraId="34D590E2" w14:textId="77777777" w:rsidR="006A1CE4" w:rsidRPr="00E67E0D" w:rsidRDefault="006A1CE4" w:rsidP="00E7499B">
      <w:r w:rsidRPr="00E67E0D">
        <w:t>This IE is transparent to the AMF.</w:t>
      </w:r>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Change w:id="6185" w:author="Issam" w:date="2019-02-12T23:38:00Z">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PrChange>
      </w:tblPr>
      <w:tblGrid>
        <w:gridCol w:w="2448"/>
        <w:gridCol w:w="1080"/>
        <w:gridCol w:w="1440"/>
        <w:gridCol w:w="1872"/>
        <w:gridCol w:w="2880"/>
        <w:tblGridChange w:id="6186">
          <w:tblGrid>
            <w:gridCol w:w="113"/>
            <w:gridCol w:w="2335"/>
            <w:gridCol w:w="113"/>
            <w:gridCol w:w="967"/>
            <w:gridCol w:w="113"/>
            <w:gridCol w:w="1327"/>
            <w:gridCol w:w="113"/>
            <w:gridCol w:w="1759"/>
            <w:gridCol w:w="113"/>
            <w:gridCol w:w="2767"/>
            <w:gridCol w:w="113"/>
          </w:tblGrid>
        </w:tblGridChange>
      </w:tblGrid>
      <w:tr w:rsidR="006A1CE4" w:rsidRPr="00E67E0D" w14:paraId="2AD58ABC" w14:textId="77777777" w:rsidTr="00E7499B">
        <w:trPr>
          <w:trPrChange w:id="6187" w:author="Issam" w:date="2019-02-12T23:38:00Z">
            <w:trPr>
              <w:gridAfter w:val="0"/>
            </w:trPr>
          </w:trPrChange>
        </w:trPr>
        <w:tc>
          <w:tcPr>
            <w:tcW w:w="2448" w:type="dxa"/>
            <w:tcBorders>
              <w:top w:val="single" w:sz="4" w:space="0" w:color="auto"/>
              <w:left w:val="single" w:sz="4" w:space="0" w:color="auto"/>
              <w:bottom w:val="single" w:sz="4" w:space="0" w:color="auto"/>
              <w:right w:val="single" w:sz="4" w:space="0" w:color="auto"/>
            </w:tcBorders>
            <w:hideMark/>
            <w:tcPrChange w:id="6188" w:author="Issam" w:date="2019-02-12T23:38:00Z">
              <w:tcPr>
                <w:tcW w:w="2448" w:type="dxa"/>
                <w:gridSpan w:val="2"/>
                <w:tcBorders>
                  <w:top w:val="single" w:sz="4" w:space="0" w:color="auto"/>
                  <w:left w:val="single" w:sz="4" w:space="0" w:color="auto"/>
                  <w:bottom w:val="single" w:sz="4" w:space="0" w:color="auto"/>
                  <w:right w:val="single" w:sz="4" w:space="0" w:color="auto"/>
                </w:tcBorders>
                <w:hideMark/>
              </w:tcPr>
            </w:tcPrChange>
          </w:tcPr>
          <w:p w14:paraId="00240480" w14:textId="77777777" w:rsidR="006A1CE4" w:rsidRPr="00E67E0D" w:rsidRDefault="006A1CE4" w:rsidP="00E7499B">
            <w:pPr>
              <w:pStyle w:val="TAH"/>
              <w:rPr>
                <w:rFonts w:cs="Arial"/>
                <w:lang w:eastAsia="ja-JP"/>
              </w:rPr>
            </w:pPr>
            <w:r w:rsidRPr="00E67E0D">
              <w:rPr>
                <w:rFonts w:cs="Arial"/>
                <w:lang w:eastAsia="ja-JP"/>
              </w:rPr>
              <w:t>IE/Group Name</w:t>
            </w:r>
          </w:p>
        </w:tc>
        <w:tc>
          <w:tcPr>
            <w:tcW w:w="1080" w:type="dxa"/>
            <w:tcBorders>
              <w:top w:val="single" w:sz="4" w:space="0" w:color="auto"/>
              <w:left w:val="single" w:sz="4" w:space="0" w:color="auto"/>
              <w:bottom w:val="single" w:sz="4" w:space="0" w:color="auto"/>
              <w:right w:val="single" w:sz="4" w:space="0" w:color="auto"/>
            </w:tcBorders>
            <w:hideMark/>
            <w:tcPrChange w:id="6189" w:author="Issam" w:date="2019-02-12T23:38:00Z">
              <w:tcPr>
                <w:tcW w:w="1080" w:type="dxa"/>
                <w:gridSpan w:val="2"/>
                <w:tcBorders>
                  <w:top w:val="single" w:sz="4" w:space="0" w:color="auto"/>
                  <w:left w:val="single" w:sz="4" w:space="0" w:color="auto"/>
                  <w:bottom w:val="single" w:sz="4" w:space="0" w:color="auto"/>
                  <w:right w:val="single" w:sz="4" w:space="0" w:color="auto"/>
                </w:tcBorders>
                <w:hideMark/>
              </w:tcPr>
            </w:tcPrChange>
          </w:tcPr>
          <w:p w14:paraId="00CD402D" w14:textId="77777777" w:rsidR="006A1CE4" w:rsidRPr="00E67E0D" w:rsidRDefault="006A1CE4" w:rsidP="00E7499B">
            <w:pPr>
              <w:pStyle w:val="TAH"/>
              <w:rPr>
                <w:rFonts w:cs="Arial"/>
                <w:lang w:eastAsia="ja-JP"/>
              </w:rPr>
            </w:pPr>
            <w:r w:rsidRPr="00E67E0D">
              <w:rPr>
                <w:rFonts w:cs="Arial"/>
                <w:lang w:eastAsia="ja-JP"/>
              </w:rPr>
              <w:t>Presence</w:t>
            </w:r>
          </w:p>
        </w:tc>
        <w:tc>
          <w:tcPr>
            <w:tcW w:w="1440" w:type="dxa"/>
            <w:tcBorders>
              <w:top w:val="single" w:sz="4" w:space="0" w:color="auto"/>
              <w:left w:val="single" w:sz="4" w:space="0" w:color="auto"/>
              <w:bottom w:val="single" w:sz="4" w:space="0" w:color="auto"/>
              <w:right w:val="single" w:sz="4" w:space="0" w:color="auto"/>
            </w:tcBorders>
            <w:hideMark/>
            <w:tcPrChange w:id="6190" w:author="Issam" w:date="2019-02-12T23:38:00Z">
              <w:tcPr>
                <w:tcW w:w="1440" w:type="dxa"/>
                <w:gridSpan w:val="2"/>
                <w:tcBorders>
                  <w:top w:val="single" w:sz="4" w:space="0" w:color="auto"/>
                  <w:left w:val="single" w:sz="4" w:space="0" w:color="auto"/>
                  <w:bottom w:val="single" w:sz="4" w:space="0" w:color="auto"/>
                  <w:right w:val="single" w:sz="4" w:space="0" w:color="auto"/>
                </w:tcBorders>
                <w:hideMark/>
              </w:tcPr>
            </w:tcPrChange>
          </w:tcPr>
          <w:p w14:paraId="5D23AF20" w14:textId="77777777" w:rsidR="006A1CE4" w:rsidRPr="00E67E0D" w:rsidRDefault="006A1CE4" w:rsidP="00E7499B">
            <w:pPr>
              <w:pStyle w:val="TAH"/>
              <w:rPr>
                <w:rFonts w:cs="Arial"/>
                <w:lang w:eastAsia="ja-JP"/>
              </w:rPr>
            </w:pPr>
            <w:r w:rsidRPr="00E67E0D">
              <w:rPr>
                <w:rFonts w:cs="Arial"/>
                <w:lang w:eastAsia="ja-JP"/>
              </w:rPr>
              <w:t>Range</w:t>
            </w:r>
          </w:p>
        </w:tc>
        <w:tc>
          <w:tcPr>
            <w:tcW w:w="1872" w:type="dxa"/>
            <w:tcBorders>
              <w:top w:val="single" w:sz="4" w:space="0" w:color="auto"/>
              <w:left w:val="single" w:sz="4" w:space="0" w:color="auto"/>
              <w:bottom w:val="single" w:sz="4" w:space="0" w:color="auto"/>
              <w:right w:val="single" w:sz="4" w:space="0" w:color="auto"/>
            </w:tcBorders>
            <w:hideMark/>
            <w:tcPrChange w:id="6191" w:author="Issam" w:date="2019-02-12T23:38:00Z">
              <w:tcPr>
                <w:tcW w:w="1872" w:type="dxa"/>
                <w:gridSpan w:val="2"/>
                <w:tcBorders>
                  <w:top w:val="single" w:sz="4" w:space="0" w:color="auto"/>
                  <w:left w:val="single" w:sz="4" w:space="0" w:color="auto"/>
                  <w:bottom w:val="single" w:sz="4" w:space="0" w:color="auto"/>
                  <w:right w:val="single" w:sz="4" w:space="0" w:color="auto"/>
                </w:tcBorders>
                <w:hideMark/>
              </w:tcPr>
            </w:tcPrChange>
          </w:tcPr>
          <w:p w14:paraId="3D02505B" w14:textId="77777777" w:rsidR="006A1CE4" w:rsidRPr="00E67E0D" w:rsidRDefault="006A1CE4" w:rsidP="00E7499B">
            <w:pPr>
              <w:pStyle w:val="TAH"/>
              <w:rPr>
                <w:rFonts w:cs="Arial"/>
                <w:lang w:eastAsia="ja-JP"/>
              </w:rPr>
            </w:pPr>
            <w:r w:rsidRPr="00E67E0D">
              <w:rPr>
                <w:rFonts w:cs="Arial"/>
                <w:lang w:eastAsia="ja-JP"/>
              </w:rPr>
              <w:t>IE type and reference</w:t>
            </w:r>
          </w:p>
        </w:tc>
        <w:tc>
          <w:tcPr>
            <w:tcW w:w="2880" w:type="dxa"/>
            <w:tcBorders>
              <w:top w:val="single" w:sz="4" w:space="0" w:color="auto"/>
              <w:left w:val="single" w:sz="4" w:space="0" w:color="auto"/>
              <w:bottom w:val="single" w:sz="4" w:space="0" w:color="auto"/>
              <w:right w:val="single" w:sz="4" w:space="0" w:color="auto"/>
            </w:tcBorders>
            <w:hideMark/>
            <w:tcPrChange w:id="6192" w:author="Issam" w:date="2019-02-12T23:38:00Z">
              <w:tcPr>
                <w:tcW w:w="2880" w:type="dxa"/>
                <w:gridSpan w:val="2"/>
                <w:tcBorders>
                  <w:top w:val="single" w:sz="4" w:space="0" w:color="auto"/>
                  <w:left w:val="single" w:sz="4" w:space="0" w:color="auto"/>
                  <w:bottom w:val="single" w:sz="4" w:space="0" w:color="auto"/>
                  <w:right w:val="single" w:sz="4" w:space="0" w:color="auto"/>
                </w:tcBorders>
                <w:hideMark/>
              </w:tcPr>
            </w:tcPrChange>
          </w:tcPr>
          <w:p w14:paraId="1CD1772C" w14:textId="77777777" w:rsidR="006A1CE4" w:rsidRPr="00E67E0D" w:rsidRDefault="006A1CE4" w:rsidP="00E7499B">
            <w:pPr>
              <w:pStyle w:val="TAH"/>
              <w:rPr>
                <w:rFonts w:cs="Arial"/>
                <w:lang w:eastAsia="ja-JP"/>
              </w:rPr>
            </w:pPr>
            <w:r w:rsidRPr="00E67E0D">
              <w:rPr>
                <w:rFonts w:cs="Arial"/>
                <w:lang w:eastAsia="ja-JP"/>
              </w:rPr>
              <w:t>Semantics description</w:t>
            </w:r>
          </w:p>
        </w:tc>
      </w:tr>
      <w:tr w:rsidR="006A1CE4" w:rsidRPr="00E67E0D" w14:paraId="22D9D293" w14:textId="77777777" w:rsidTr="00E7499B">
        <w:trPr>
          <w:trPrChange w:id="6193" w:author="Issam" w:date="2019-02-12T23:38:00Z">
            <w:trPr>
              <w:gridAfter w:val="0"/>
            </w:trPr>
          </w:trPrChange>
        </w:trPr>
        <w:tc>
          <w:tcPr>
            <w:tcW w:w="2448" w:type="dxa"/>
            <w:tcBorders>
              <w:top w:val="single" w:sz="4" w:space="0" w:color="auto"/>
              <w:left w:val="single" w:sz="4" w:space="0" w:color="auto"/>
              <w:bottom w:val="single" w:sz="4" w:space="0" w:color="auto"/>
              <w:right w:val="single" w:sz="4" w:space="0" w:color="auto"/>
            </w:tcBorders>
            <w:hideMark/>
            <w:tcPrChange w:id="6194" w:author="Issam" w:date="2019-02-12T23:38:00Z">
              <w:tcPr>
                <w:tcW w:w="2448" w:type="dxa"/>
                <w:gridSpan w:val="2"/>
                <w:tcBorders>
                  <w:top w:val="single" w:sz="4" w:space="0" w:color="auto"/>
                  <w:left w:val="single" w:sz="4" w:space="0" w:color="auto"/>
                  <w:bottom w:val="single" w:sz="4" w:space="0" w:color="auto"/>
                  <w:right w:val="single" w:sz="4" w:space="0" w:color="auto"/>
                </w:tcBorders>
                <w:hideMark/>
              </w:tcPr>
            </w:tcPrChange>
          </w:tcPr>
          <w:p w14:paraId="5D38072A" w14:textId="77777777" w:rsidR="006A1CE4" w:rsidRPr="00E67E0D" w:rsidRDefault="006A1CE4" w:rsidP="00E7499B">
            <w:pPr>
              <w:pStyle w:val="TAL"/>
              <w:ind w:left="-19"/>
              <w:rPr>
                <w:rFonts w:eastAsia="MS Mincho"/>
                <w:lang w:eastAsia="ja-JP"/>
              </w:rPr>
            </w:pPr>
            <w:ins w:id="6195" w:author="Issam" w:date="2019-02-12T23:38:00Z">
              <w:r w:rsidRPr="00E67E0D">
                <w:rPr>
                  <w:lang w:eastAsia="ja-JP"/>
                </w:rPr>
                <w:t>Cause</w:t>
              </w:r>
            </w:ins>
          </w:p>
        </w:tc>
        <w:tc>
          <w:tcPr>
            <w:tcW w:w="1080" w:type="dxa"/>
            <w:tcBorders>
              <w:top w:val="single" w:sz="4" w:space="0" w:color="auto"/>
              <w:left w:val="single" w:sz="4" w:space="0" w:color="auto"/>
              <w:bottom w:val="single" w:sz="4" w:space="0" w:color="auto"/>
              <w:right w:val="single" w:sz="4" w:space="0" w:color="auto"/>
            </w:tcBorders>
            <w:hideMark/>
            <w:tcPrChange w:id="6196" w:author="Issam" w:date="2019-02-12T23:38:00Z">
              <w:tcPr>
                <w:tcW w:w="1080" w:type="dxa"/>
                <w:gridSpan w:val="2"/>
                <w:tcBorders>
                  <w:top w:val="single" w:sz="4" w:space="0" w:color="auto"/>
                  <w:left w:val="single" w:sz="4" w:space="0" w:color="auto"/>
                  <w:bottom w:val="single" w:sz="4" w:space="0" w:color="auto"/>
                  <w:right w:val="single" w:sz="4" w:space="0" w:color="auto"/>
                </w:tcBorders>
                <w:hideMark/>
              </w:tcPr>
            </w:tcPrChange>
          </w:tcPr>
          <w:p w14:paraId="4977D14A" w14:textId="77777777" w:rsidR="006A1CE4" w:rsidRPr="00E67E0D" w:rsidRDefault="006A1CE4" w:rsidP="00E7499B">
            <w:pPr>
              <w:pStyle w:val="TAL"/>
              <w:rPr>
                <w:lang w:eastAsia="ja-JP"/>
              </w:rPr>
            </w:pPr>
            <w:ins w:id="6197" w:author="Issam" w:date="2019-02-12T23:38:00Z">
              <w:r w:rsidRPr="00E67E0D">
                <w:rPr>
                  <w:lang w:eastAsia="ja-JP"/>
                </w:rPr>
                <w:t>M</w:t>
              </w:r>
            </w:ins>
          </w:p>
        </w:tc>
        <w:tc>
          <w:tcPr>
            <w:tcW w:w="1440" w:type="dxa"/>
            <w:tcBorders>
              <w:top w:val="single" w:sz="4" w:space="0" w:color="auto"/>
              <w:left w:val="single" w:sz="4" w:space="0" w:color="auto"/>
              <w:bottom w:val="single" w:sz="4" w:space="0" w:color="auto"/>
              <w:right w:val="single" w:sz="4" w:space="0" w:color="auto"/>
            </w:tcBorders>
            <w:tcPrChange w:id="6198" w:author="Issam" w:date="2019-02-12T23:38:00Z">
              <w:tcPr>
                <w:tcW w:w="1440" w:type="dxa"/>
                <w:gridSpan w:val="2"/>
                <w:tcBorders>
                  <w:top w:val="single" w:sz="4" w:space="0" w:color="auto"/>
                  <w:left w:val="single" w:sz="4" w:space="0" w:color="auto"/>
                  <w:bottom w:val="single" w:sz="4" w:space="0" w:color="auto"/>
                  <w:right w:val="single" w:sz="4" w:space="0" w:color="auto"/>
                </w:tcBorders>
              </w:tcPr>
            </w:tcPrChange>
          </w:tcPr>
          <w:p w14:paraId="14A4E777" w14:textId="77777777" w:rsidR="006A1CE4" w:rsidRPr="00E67E0D" w:rsidRDefault="006A1CE4" w:rsidP="00E7499B">
            <w:pPr>
              <w:pStyle w:val="TAL"/>
              <w:rPr>
                <w:lang w:eastAsia="ja-JP"/>
              </w:rPr>
            </w:pPr>
          </w:p>
        </w:tc>
        <w:tc>
          <w:tcPr>
            <w:tcW w:w="1872" w:type="dxa"/>
            <w:tcBorders>
              <w:top w:val="single" w:sz="4" w:space="0" w:color="auto"/>
              <w:left w:val="single" w:sz="4" w:space="0" w:color="auto"/>
              <w:bottom w:val="single" w:sz="4" w:space="0" w:color="auto"/>
              <w:right w:val="single" w:sz="4" w:space="0" w:color="auto"/>
            </w:tcBorders>
            <w:hideMark/>
            <w:tcPrChange w:id="6199" w:author="Issam" w:date="2019-02-12T23:38:00Z">
              <w:tcPr>
                <w:tcW w:w="1872" w:type="dxa"/>
                <w:gridSpan w:val="2"/>
                <w:tcBorders>
                  <w:top w:val="single" w:sz="4" w:space="0" w:color="auto"/>
                  <w:left w:val="single" w:sz="4" w:space="0" w:color="auto"/>
                  <w:bottom w:val="single" w:sz="4" w:space="0" w:color="auto"/>
                  <w:right w:val="single" w:sz="4" w:space="0" w:color="auto"/>
                </w:tcBorders>
                <w:hideMark/>
              </w:tcPr>
            </w:tcPrChange>
          </w:tcPr>
          <w:p w14:paraId="15508312" w14:textId="77777777" w:rsidR="006A1CE4" w:rsidRPr="00E67E0D" w:rsidRDefault="006A1CE4" w:rsidP="00E7499B">
            <w:pPr>
              <w:pStyle w:val="TAL"/>
              <w:rPr>
                <w:lang w:eastAsia="ja-JP"/>
              </w:rPr>
            </w:pPr>
            <w:ins w:id="6200" w:author="Issam" w:date="2019-02-12T23:38:00Z">
              <w:r w:rsidRPr="00E67E0D">
                <w:rPr>
                  <w:lang w:eastAsia="ja-JP"/>
                </w:rPr>
                <w:t>9.3.1.2</w:t>
              </w:r>
            </w:ins>
          </w:p>
        </w:tc>
        <w:tc>
          <w:tcPr>
            <w:tcW w:w="2880" w:type="dxa"/>
            <w:tcBorders>
              <w:top w:val="single" w:sz="4" w:space="0" w:color="auto"/>
              <w:left w:val="single" w:sz="4" w:space="0" w:color="auto"/>
              <w:bottom w:val="single" w:sz="4" w:space="0" w:color="auto"/>
              <w:right w:val="single" w:sz="4" w:space="0" w:color="auto"/>
            </w:tcBorders>
            <w:tcPrChange w:id="6201" w:author="Issam" w:date="2019-02-12T23:38:00Z">
              <w:tcPr>
                <w:tcW w:w="2880" w:type="dxa"/>
                <w:gridSpan w:val="2"/>
                <w:tcBorders>
                  <w:top w:val="single" w:sz="4" w:space="0" w:color="auto"/>
                  <w:left w:val="single" w:sz="4" w:space="0" w:color="auto"/>
                  <w:bottom w:val="single" w:sz="4" w:space="0" w:color="auto"/>
                  <w:right w:val="single" w:sz="4" w:space="0" w:color="auto"/>
                </w:tcBorders>
              </w:tcPr>
            </w:tcPrChange>
          </w:tcPr>
          <w:p w14:paraId="4CC0FDEA" w14:textId="77777777" w:rsidR="006A1CE4" w:rsidRPr="00E67E0D" w:rsidRDefault="006A1CE4" w:rsidP="00E7499B">
            <w:pPr>
              <w:pStyle w:val="TAL"/>
              <w:rPr>
                <w:lang w:eastAsia="ja-JP"/>
              </w:rPr>
            </w:pPr>
          </w:p>
        </w:tc>
      </w:tr>
      <w:tr w:rsidR="006A1CE4" w:rsidRPr="00E67E0D" w14:paraId="4CDBAFB4" w14:textId="77777777" w:rsidTr="00E7499B">
        <w:trPr>
          <w:ins w:id="6202" w:author="Issam" w:date="2019-02-12T23:38:00Z"/>
        </w:trPr>
        <w:tc>
          <w:tcPr>
            <w:tcW w:w="2448" w:type="dxa"/>
            <w:tcBorders>
              <w:top w:val="single" w:sz="4" w:space="0" w:color="auto"/>
              <w:left w:val="single" w:sz="4" w:space="0" w:color="auto"/>
              <w:bottom w:val="single" w:sz="4" w:space="0" w:color="auto"/>
              <w:right w:val="single" w:sz="4" w:space="0" w:color="auto"/>
            </w:tcBorders>
          </w:tcPr>
          <w:p w14:paraId="19701FB5" w14:textId="77777777" w:rsidR="006A1CE4" w:rsidRPr="00E67E0D" w:rsidRDefault="006A1CE4" w:rsidP="00E7499B">
            <w:pPr>
              <w:pStyle w:val="TAL"/>
              <w:ind w:left="-19"/>
              <w:rPr>
                <w:ins w:id="6203" w:author="Issam" w:date="2019-02-12T23:38:00Z"/>
                <w:lang w:eastAsia="ja-JP"/>
              </w:rPr>
            </w:pPr>
            <w:ins w:id="6204" w:author="Issam" w:date="2019-02-12T23:38:00Z">
              <w:r w:rsidRPr="00E67E0D">
                <w:rPr>
                  <w:lang w:eastAsia="ja-JP"/>
                </w:rPr>
                <w:t>Criticality Diagnostics</w:t>
              </w:r>
            </w:ins>
          </w:p>
        </w:tc>
        <w:tc>
          <w:tcPr>
            <w:tcW w:w="1080" w:type="dxa"/>
            <w:tcBorders>
              <w:top w:val="single" w:sz="4" w:space="0" w:color="auto"/>
              <w:left w:val="single" w:sz="4" w:space="0" w:color="auto"/>
              <w:bottom w:val="single" w:sz="4" w:space="0" w:color="auto"/>
              <w:right w:val="single" w:sz="4" w:space="0" w:color="auto"/>
            </w:tcBorders>
          </w:tcPr>
          <w:p w14:paraId="7D7D0F1C" w14:textId="77777777" w:rsidR="006A1CE4" w:rsidRPr="00E67E0D" w:rsidRDefault="006A1CE4" w:rsidP="00E7499B">
            <w:pPr>
              <w:pStyle w:val="TAL"/>
              <w:rPr>
                <w:ins w:id="6205" w:author="Issam" w:date="2019-02-12T23:38:00Z"/>
                <w:lang w:eastAsia="ja-JP"/>
              </w:rPr>
            </w:pPr>
            <w:ins w:id="6206" w:author="Issam" w:date="2019-02-12T23:38:00Z">
              <w:r w:rsidRPr="00E67E0D">
                <w:rPr>
                  <w:lang w:eastAsia="ja-JP"/>
                </w:rPr>
                <w:t>O</w:t>
              </w:r>
            </w:ins>
          </w:p>
        </w:tc>
        <w:tc>
          <w:tcPr>
            <w:tcW w:w="1440" w:type="dxa"/>
            <w:tcBorders>
              <w:top w:val="single" w:sz="4" w:space="0" w:color="auto"/>
              <w:left w:val="single" w:sz="4" w:space="0" w:color="auto"/>
              <w:bottom w:val="single" w:sz="4" w:space="0" w:color="auto"/>
              <w:right w:val="single" w:sz="4" w:space="0" w:color="auto"/>
            </w:tcBorders>
          </w:tcPr>
          <w:p w14:paraId="41B99364" w14:textId="77777777" w:rsidR="006A1CE4" w:rsidRPr="00E67E0D" w:rsidRDefault="006A1CE4" w:rsidP="00E7499B">
            <w:pPr>
              <w:pStyle w:val="TAL"/>
              <w:rPr>
                <w:ins w:id="6207" w:author="Issam" w:date="2019-02-12T23:38:00Z"/>
                <w:lang w:eastAsia="ja-JP"/>
              </w:rPr>
            </w:pPr>
          </w:p>
        </w:tc>
        <w:tc>
          <w:tcPr>
            <w:tcW w:w="1872" w:type="dxa"/>
            <w:tcBorders>
              <w:top w:val="single" w:sz="4" w:space="0" w:color="auto"/>
              <w:left w:val="single" w:sz="4" w:space="0" w:color="auto"/>
              <w:bottom w:val="single" w:sz="4" w:space="0" w:color="auto"/>
              <w:right w:val="single" w:sz="4" w:space="0" w:color="auto"/>
            </w:tcBorders>
          </w:tcPr>
          <w:p w14:paraId="075844AA" w14:textId="77777777" w:rsidR="006A1CE4" w:rsidRPr="00E67E0D" w:rsidRDefault="006A1CE4" w:rsidP="00E7499B">
            <w:pPr>
              <w:pStyle w:val="TAL"/>
              <w:rPr>
                <w:ins w:id="6208" w:author="Issam" w:date="2019-02-12T23:38:00Z"/>
                <w:lang w:eastAsia="ja-JP"/>
              </w:rPr>
            </w:pPr>
            <w:ins w:id="6209" w:author="Issam" w:date="2019-02-12T23:38:00Z">
              <w:r w:rsidRPr="00E67E0D">
                <w:rPr>
                  <w:lang w:eastAsia="ja-JP"/>
                </w:rPr>
                <w:t>9.3.1.3</w:t>
              </w:r>
            </w:ins>
          </w:p>
        </w:tc>
        <w:tc>
          <w:tcPr>
            <w:tcW w:w="2880" w:type="dxa"/>
            <w:tcBorders>
              <w:top w:val="single" w:sz="4" w:space="0" w:color="auto"/>
              <w:left w:val="single" w:sz="4" w:space="0" w:color="auto"/>
              <w:bottom w:val="single" w:sz="4" w:space="0" w:color="auto"/>
              <w:right w:val="single" w:sz="4" w:space="0" w:color="auto"/>
            </w:tcBorders>
          </w:tcPr>
          <w:p w14:paraId="604EDF5C" w14:textId="77777777" w:rsidR="006A1CE4" w:rsidRPr="00E67E0D" w:rsidRDefault="006A1CE4" w:rsidP="00E7499B">
            <w:pPr>
              <w:pStyle w:val="TAL"/>
              <w:rPr>
                <w:ins w:id="6210" w:author="Issam" w:date="2019-02-12T23:38:00Z"/>
                <w:lang w:eastAsia="ja-JP"/>
              </w:rPr>
            </w:pPr>
          </w:p>
        </w:tc>
      </w:tr>
    </w:tbl>
    <w:p w14:paraId="22F059B8" w14:textId="77777777" w:rsidR="006A1CE4" w:rsidRPr="00E67E0D" w:rsidRDefault="006A1CE4" w:rsidP="00E7499B">
      <w:pPr>
        <w:rPr>
          <w:ins w:id="6211" w:author="Issam" w:date="2019-02-12T23:38:00Z"/>
        </w:rPr>
      </w:pPr>
    </w:p>
    <w:p w14:paraId="79AEACB3" w14:textId="77777777" w:rsidR="006A1CE4" w:rsidRPr="00E67E0D" w:rsidRDefault="006A1CE4" w:rsidP="00E7499B">
      <w:pPr>
        <w:pStyle w:val="4"/>
        <w:rPr>
          <w:ins w:id="6212" w:author="Issam" w:date="2019-02-12T23:38:00Z"/>
        </w:rPr>
      </w:pPr>
      <w:bookmarkStart w:id="6213" w:name="_Toc534720706"/>
      <w:ins w:id="6214" w:author="Issam" w:date="2019-02-12T23:38:00Z">
        <w:r w:rsidRPr="00E67E0D">
          <w:t>9.3.4.20</w:t>
        </w:r>
        <w:r w:rsidRPr="00E67E0D">
          <w:tab/>
          <w:t>Path Switch Request Unsuccessful Transfer</w:t>
        </w:r>
        <w:bookmarkEnd w:id="6213"/>
      </w:ins>
    </w:p>
    <w:p w14:paraId="3D244C75" w14:textId="77777777" w:rsidR="006A1CE4" w:rsidRPr="00E67E0D" w:rsidRDefault="006A1CE4" w:rsidP="00E7499B">
      <w:pPr>
        <w:rPr>
          <w:ins w:id="6215" w:author="Issam" w:date="2019-02-12T23:38:00Z"/>
        </w:rPr>
      </w:pPr>
      <w:ins w:id="6216" w:author="Issam" w:date="2019-02-12T23:38:00Z">
        <w:r w:rsidRPr="00E67E0D">
          <w:t>This IE is transparent to the AMF.</w:t>
        </w:r>
      </w:ins>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8"/>
        <w:gridCol w:w="1080"/>
        <w:gridCol w:w="1440"/>
        <w:gridCol w:w="1872"/>
        <w:gridCol w:w="2880"/>
      </w:tblGrid>
      <w:tr w:rsidR="006A1CE4" w:rsidRPr="00E67E0D" w14:paraId="0778DF00" w14:textId="77777777" w:rsidTr="00E7499B">
        <w:trPr>
          <w:ins w:id="6217" w:author="Issam" w:date="2019-02-12T23:38:00Z"/>
        </w:trPr>
        <w:tc>
          <w:tcPr>
            <w:tcW w:w="2448" w:type="dxa"/>
            <w:tcBorders>
              <w:top w:val="single" w:sz="4" w:space="0" w:color="auto"/>
              <w:left w:val="single" w:sz="4" w:space="0" w:color="auto"/>
              <w:bottom w:val="single" w:sz="4" w:space="0" w:color="auto"/>
              <w:right w:val="single" w:sz="4" w:space="0" w:color="auto"/>
            </w:tcBorders>
            <w:hideMark/>
          </w:tcPr>
          <w:p w14:paraId="3496010B" w14:textId="77777777" w:rsidR="006A1CE4" w:rsidRPr="00E67E0D" w:rsidRDefault="006A1CE4" w:rsidP="00E7499B">
            <w:pPr>
              <w:pStyle w:val="TAH"/>
              <w:rPr>
                <w:ins w:id="6218" w:author="Issam" w:date="2019-02-12T23:38:00Z"/>
                <w:rFonts w:cs="Arial"/>
                <w:lang w:eastAsia="ja-JP"/>
              </w:rPr>
            </w:pPr>
            <w:ins w:id="6219" w:author="Issam" w:date="2019-02-12T23:38:00Z">
              <w:r w:rsidRPr="00E67E0D">
                <w:rPr>
                  <w:rFonts w:cs="Arial"/>
                  <w:lang w:eastAsia="ja-JP"/>
                </w:rPr>
                <w:t>IE/Group Name</w:t>
              </w:r>
            </w:ins>
          </w:p>
        </w:tc>
        <w:tc>
          <w:tcPr>
            <w:tcW w:w="1080" w:type="dxa"/>
            <w:tcBorders>
              <w:top w:val="single" w:sz="4" w:space="0" w:color="auto"/>
              <w:left w:val="single" w:sz="4" w:space="0" w:color="auto"/>
              <w:bottom w:val="single" w:sz="4" w:space="0" w:color="auto"/>
              <w:right w:val="single" w:sz="4" w:space="0" w:color="auto"/>
            </w:tcBorders>
            <w:hideMark/>
          </w:tcPr>
          <w:p w14:paraId="79B2C2FB" w14:textId="77777777" w:rsidR="006A1CE4" w:rsidRPr="00E67E0D" w:rsidRDefault="006A1CE4" w:rsidP="00E7499B">
            <w:pPr>
              <w:pStyle w:val="TAH"/>
              <w:rPr>
                <w:ins w:id="6220" w:author="Issam" w:date="2019-02-12T23:38:00Z"/>
                <w:rFonts w:cs="Arial"/>
                <w:lang w:eastAsia="ja-JP"/>
              </w:rPr>
            </w:pPr>
            <w:ins w:id="6221" w:author="Issam" w:date="2019-02-12T23:38:00Z">
              <w:r w:rsidRPr="00E67E0D">
                <w:rPr>
                  <w:rFonts w:cs="Arial"/>
                  <w:lang w:eastAsia="ja-JP"/>
                </w:rPr>
                <w:t>Presence</w:t>
              </w:r>
            </w:ins>
          </w:p>
        </w:tc>
        <w:tc>
          <w:tcPr>
            <w:tcW w:w="1440" w:type="dxa"/>
            <w:tcBorders>
              <w:top w:val="single" w:sz="4" w:space="0" w:color="auto"/>
              <w:left w:val="single" w:sz="4" w:space="0" w:color="auto"/>
              <w:bottom w:val="single" w:sz="4" w:space="0" w:color="auto"/>
              <w:right w:val="single" w:sz="4" w:space="0" w:color="auto"/>
            </w:tcBorders>
            <w:hideMark/>
          </w:tcPr>
          <w:p w14:paraId="59EF1C08" w14:textId="77777777" w:rsidR="006A1CE4" w:rsidRPr="00E67E0D" w:rsidRDefault="006A1CE4" w:rsidP="00E7499B">
            <w:pPr>
              <w:pStyle w:val="TAH"/>
              <w:rPr>
                <w:ins w:id="6222" w:author="Issam" w:date="2019-02-12T23:38:00Z"/>
                <w:rFonts w:cs="Arial"/>
                <w:lang w:eastAsia="ja-JP"/>
              </w:rPr>
            </w:pPr>
            <w:ins w:id="6223" w:author="Issam" w:date="2019-02-12T23:38:00Z">
              <w:r w:rsidRPr="00E67E0D">
                <w:rPr>
                  <w:rFonts w:cs="Arial"/>
                  <w:lang w:eastAsia="ja-JP"/>
                </w:rPr>
                <w:t>Range</w:t>
              </w:r>
            </w:ins>
          </w:p>
        </w:tc>
        <w:tc>
          <w:tcPr>
            <w:tcW w:w="1872" w:type="dxa"/>
            <w:tcBorders>
              <w:top w:val="single" w:sz="4" w:space="0" w:color="auto"/>
              <w:left w:val="single" w:sz="4" w:space="0" w:color="auto"/>
              <w:bottom w:val="single" w:sz="4" w:space="0" w:color="auto"/>
              <w:right w:val="single" w:sz="4" w:space="0" w:color="auto"/>
            </w:tcBorders>
            <w:hideMark/>
          </w:tcPr>
          <w:p w14:paraId="45133AB2" w14:textId="77777777" w:rsidR="006A1CE4" w:rsidRPr="00E67E0D" w:rsidRDefault="006A1CE4" w:rsidP="00E7499B">
            <w:pPr>
              <w:pStyle w:val="TAH"/>
              <w:rPr>
                <w:ins w:id="6224" w:author="Issam" w:date="2019-02-12T23:38:00Z"/>
                <w:rFonts w:cs="Arial"/>
                <w:lang w:eastAsia="ja-JP"/>
              </w:rPr>
            </w:pPr>
            <w:ins w:id="6225" w:author="Issam" w:date="2019-02-12T23:38:00Z">
              <w:r w:rsidRPr="00E67E0D">
                <w:rPr>
                  <w:rFonts w:cs="Arial"/>
                  <w:lang w:eastAsia="ja-JP"/>
                </w:rPr>
                <w:t>IE type and reference</w:t>
              </w:r>
            </w:ins>
          </w:p>
        </w:tc>
        <w:tc>
          <w:tcPr>
            <w:tcW w:w="2880" w:type="dxa"/>
            <w:tcBorders>
              <w:top w:val="single" w:sz="4" w:space="0" w:color="auto"/>
              <w:left w:val="single" w:sz="4" w:space="0" w:color="auto"/>
              <w:bottom w:val="single" w:sz="4" w:space="0" w:color="auto"/>
              <w:right w:val="single" w:sz="4" w:space="0" w:color="auto"/>
            </w:tcBorders>
            <w:hideMark/>
          </w:tcPr>
          <w:p w14:paraId="0DBF85B3" w14:textId="77777777" w:rsidR="006A1CE4" w:rsidRPr="00E67E0D" w:rsidRDefault="006A1CE4" w:rsidP="00E7499B">
            <w:pPr>
              <w:pStyle w:val="TAH"/>
              <w:rPr>
                <w:ins w:id="6226" w:author="Issam" w:date="2019-02-12T23:38:00Z"/>
                <w:rFonts w:cs="Arial"/>
                <w:lang w:eastAsia="ja-JP"/>
              </w:rPr>
            </w:pPr>
            <w:ins w:id="6227" w:author="Issam" w:date="2019-02-12T23:38:00Z">
              <w:r w:rsidRPr="00E67E0D">
                <w:rPr>
                  <w:rFonts w:cs="Arial"/>
                  <w:lang w:eastAsia="ja-JP"/>
                </w:rPr>
                <w:t>Semantics description</w:t>
              </w:r>
            </w:ins>
          </w:p>
        </w:tc>
      </w:tr>
      <w:tr w:rsidR="006A1CE4" w:rsidRPr="00E67E0D" w14:paraId="6BD8F349" w14:textId="77777777" w:rsidTr="00E7499B">
        <w:trPr>
          <w:ins w:id="6228" w:author="Issam" w:date="2019-02-12T23:38:00Z"/>
        </w:trPr>
        <w:tc>
          <w:tcPr>
            <w:tcW w:w="2448" w:type="dxa"/>
            <w:tcBorders>
              <w:top w:val="single" w:sz="4" w:space="0" w:color="auto"/>
              <w:left w:val="single" w:sz="4" w:space="0" w:color="auto"/>
              <w:bottom w:val="single" w:sz="4" w:space="0" w:color="auto"/>
              <w:right w:val="single" w:sz="4" w:space="0" w:color="auto"/>
            </w:tcBorders>
            <w:hideMark/>
          </w:tcPr>
          <w:p w14:paraId="430FB49A" w14:textId="77777777" w:rsidR="006A1CE4" w:rsidRPr="00E67E0D" w:rsidRDefault="006A1CE4" w:rsidP="00E7499B">
            <w:pPr>
              <w:pStyle w:val="TAL"/>
              <w:ind w:left="-19"/>
              <w:rPr>
                <w:ins w:id="6229" w:author="Issam" w:date="2019-02-12T23:38:00Z"/>
                <w:rFonts w:eastAsia="MS Mincho"/>
                <w:lang w:eastAsia="ja-JP"/>
              </w:rPr>
            </w:pPr>
            <w:ins w:id="6230" w:author="Issam" w:date="2019-02-12T23:38:00Z">
              <w:r w:rsidRPr="00E67E0D">
                <w:rPr>
                  <w:lang w:eastAsia="ja-JP"/>
                </w:rPr>
                <w:t>Cause</w:t>
              </w:r>
            </w:ins>
          </w:p>
        </w:tc>
        <w:tc>
          <w:tcPr>
            <w:tcW w:w="1080" w:type="dxa"/>
            <w:tcBorders>
              <w:top w:val="single" w:sz="4" w:space="0" w:color="auto"/>
              <w:left w:val="single" w:sz="4" w:space="0" w:color="auto"/>
              <w:bottom w:val="single" w:sz="4" w:space="0" w:color="auto"/>
              <w:right w:val="single" w:sz="4" w:space="0" w:color="auto"/>
            </w:tcBorders>
            <w:hideMark/>
          </w:tcPr>
          <w:p w14:paraId="4C905B3A" w14:textId="77777777" w:rsidR="006A1CE4" w:rsidRPr="00E67E0D" w:rsidRDefault="006A1CE4" w:rsidP="00E7499B">
            <w:pPr>
              <w:pStyle w:val="TAL"/>
              <w:rPr>
                <w:ins w:id="6231" w:author="Issam" w:date="2019-02-12T23:38:00Z"/>
                <w:lang w:eastAsia="ja-JP"/>
              </w:rPr>
            </w:pPr>
            <w:ins w:id="6232" w:author="Issam" w:date="2019-02-12T23:38:00Z">
              <w:r w:rsidRPr="00E67E0D">
                <w:rPr>
                  <w:lang w:eastAsia="ja-JP"/>
                </w:rPr>
                <w:t>M</w:t>
              </w:r>
            </w:ins>
          </w:p>
        </w:tc>
        <w:tc>
          <w:tcPr>
            <w:tcW w:w="1440" w:type="dxa"/>
            <w:tcBorders>
              <w:top w:val="single" w:sz="4" w:space="0" w:color="auto"/>
              <w:left w:val="single" w:sz="4" w:space="0" w:color="auto"/>
              <w:bottom w:val="single" w:sz="4" w:space="0" w:color="auto"/>
              <w:right w:val="single" w:sz="4" w:space="0" w:color="auto"/>
            </w:tcBorders>
          </w:tcPr>
          <w:p w14:paraId="59088D65" w14:textId="77777777" w:rsidR="006A1CE4" w:rsidRPr="00E67E0D" w:rsidRDefault="006A1CE4" w:rsidP="00E7499B">
            <w:pPr>
              <w:pStyle w:val="TAL"/>
              <w:rPr>
                <w:ins w:id="6233" w:author="Issam" w:date="2019-02-12T23:38:00Z"/>
                <w:lang w:eastAsia="ja-JP"/>
              </w:rPr>
            </w:pPr>
          </w:p>
        </w:tc>
        <w:tc>
          <w:tcPr>
            <w:tcW w:w="1872" w:type="dxa"/>
            <w:tcBorders>
              <w:top w:val="single" w:sz="4" w:space="0" w:color="auto"/>
              <w:left w:val="single" w:sz="4" w:space="0" w:color="auto"/>
              <w:bottom w:val="single" w:sz="4" w:space="0" w:color="auto"/>
              <w:right w:val="single" w:sz="4" w:space="0" w:color="auto"/>
            </w:tcBorders>
            <w:hideMark/>
          </w:tcPr>
          <w:p w14:paraId="382546EA" w14:textId="77777777" w:rsidR="006A1CE4" w:rsidRPr="00E67E0D" w:rsidRDefault="006A1CE4" w:rsidP="00E7499B">
            <w:pPr>
              <w:pStyle w:val="TAL"/>
              <w:rPr>
                <w:ins w:id="6234" w:author="Issam" w:date="2019-02-12T23:38:00Z"/>
                <w:lang w:eastAsia="ja-JP"/>
              </w:rPr>
            </w:pPr>
            <w:ins w:id="6235" w:author="Issam" w:date="2019-02-12T23:38:00Z">
              <w:r w:rsidRPr="00E67E0D">
                <w:rPr>
                  <w:lang w:eastAsia="ja-JP"/>
                </w:rPr>
                <w:t>9.3.1.2</w:t>
              </w:r>
            </w:ins>
          </w:p>
        </w:tc>
        <w:tc>
          <w:tcPr>
            <w:tcW w:w="2880" w:type="dxa"/>
            <w:tcBorders>
              <w:top w:val="single" w:sz="4" w:space="0" w:color="auto"/>
              <w:left w:val="single" w:sz="4" w:space="0" w:color="auto"/>
              <w:bottom w:val="single" w:sz="4" w:space="0" w:color="auto"/>
              <w:right w:val="single" w:sz="4" w:space="0" w:color="auto"/>
            </w:tcBorders>
          </w:tcPr>
          <w:p w14:paraId="091E5614" w14:textId="77777777" w:rsidR="006A1CE4" w:rsidRPr="00E67E0D" w:rsidRDefault="006A1CE4" w:rsidP="00E7499B">
            <w:pPr>
              <w:pStyle w:val="TAL"/>
              <w:rPr>
                <w:ins w:id="6236" w:author="Issam" w:date="2019-02-12T23:38:00Z"/>
                <w:lang w:eastAsia="ja-JP"/>
              </w:rPr>
            </w:pPr>
          </w:p>
        </w:tc>
      </w:tr>
    </w:tbl>
    <w:p w14:paraId="7CFA364B" w14:textId="77777777" w:rsidR="006A1CE4" w:rsidRPr="00E67E0D" w:rsidRDefault="006A1CE4" w:rsidP="00E7499B">
      <w:pPr>
        <w:rPr>
          <w:ins w:id="6237" w:author="Issam" w:date="2019-02-12T23:38:00Z"/>
        </w:rPr>
      </w:pPr>
    </w:p>
    <w:p w14:paraId="2601E857" w14:textId="77777777" w:rsidR="006A1CE4" w:rsidRPr="00E67E0D" w:rsidRDefault="006A1CE4" w:rsidP="00E7499B">
      <w:pPr>
        <w:pStyle w:val="4"/>
        <w:rPr>
          <w:ins w:id="6238" w:author="Issam" w:date="2019-02-12T23:38:00Z"/>
        </w:rPr>
      </w:pPr>
      <w:bookmarkStart w:id="6239" w:name="_Toc534720707"/>
      <w:ins w:id="6240" w:author="Issam" w:date="2019-02-12T23:38:00Z">
        <w:r w:rsidRPr="00E67E0D">
          <w:t>9.3.4.21</w:t>
        </w:r>
        <w:r w:rsidRPr="00E67E0D">
          <w:tab/>
          <w:t>PDU Session Resource Release Response Transfer</w:t>
        </w:r>
        <w:bookmarkEnd w:id="6239"/>
      </w:ins>
    </w:p>
    <w:p w14:paraId="323B0648" w14:textId="77777777" w:rsidR="006A1CE4" w:rsidRPr="00E67E0D" w:rsidRDefault="006A1CE4" w:rsidP="00E7499B">
      <w:pPr>
        <w:rPr>
          <w:ins w:id="6241" w:author="Issam" w:date="2019-02-12T23:38:00Z"/>
        </w:rPr>
      </w:pPr>
      <w:ins w:id="6242" w:author="Issam" w:date="2019-02-12T23:38:00Z">
        <w:r w:rsidRPr="00E67E0D">
          <w:t>This IE is transparent to the AMF.</w:t>
        </w:r>
      </w:ins>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8"/>
        <w:gridCol w:w="1080"/>
        <w:gridCol w:w="1440"/>
        <w:gridCol w:w="1872"/>
        <w:gridCol w:w="2880"/>
      </w:tblGrid>
      <w:tr w:rsidR="006A1CE4" w:rsidRPr="00E67E0D" w14:paraId="18EC99EC" w14:textId="77777777" w:rsidTr="00E7499B">
        <w:trPr>
          <w:ins w:id="6243" w:author="Issam" w:date="2019-02-12T23:38:00Z"/>
        </w:trPr>
        <w:tc>
          <w:tcPr>
            <w:tcW w:w="2448" w:type="dxa"/>
            <w:tcBorders>
              <w:top w:val="single" w:sz="4" w:space="0" w:color="auto"/>
              <w:left w:val="single" w:sz="4" w:space="0" w:color="auto"/>
              <w:bottom w:val="single" w:sz="4" w:space="0" w:color="auto"/>
              <w:right w:val="single" w:sz="4" w:space="0" w:color="auto"/>
            </w:tcBorders>
            <w:hideMark/>
          </w:tcPr>
          <w:p w14:paraId="1D6CC63C" w14:textId="77777777" w:rsidR="006A1CE4" w:rsidRPr="00E67E0D" w:rsidRDefault="006A1CE4" w:rsidP="00E7499B">
            <w:pPr>
              <w:pStyle w:val="TAH"/>
              <w:rPr>
                <w:ins w:id="6244" w:author="Issam" w:date="2019-02-12T23:38:00Z"/>
                <w:rFonts w:cs="Arial"/>
                <w:lang w:eastAsia="ja-JP"/>
              </w:rPr>
            </w:pPr>
            <w:ins w:id="6245" w:author="Issam" w:date="2019-02-12T23:38:00Z">
              <w:r w:rsidRPr="00E67E0D">
                <w:rPr>
                  <w:rFonts w:cs="Arial"/>
                  <w:lang w:eastAsia="ja-JP"/>
                </w:rPr>
                <w:t>IE/Group Name</w:t>
              </w:r>
            </w:ins>
          </w:p>
        </w:tc>
        <w:tc>
          <w:tcPr>
            <w:tcW w:w="1080" w:type="dxa"/>
            <w:tcBorders>
              <w:top w:val="single" w:sz="4" w:space="0" w:color="auto"/>
              <w:left w:val="single" w:sz="4" w:space="0" w:color="auto"/>
              <w:bottom w:val="single" w:sz="4" w:space="0" w:color="auto"/>
              <w:right w:val="single" w:sz="4" w:space="0" w:color="auto"/>
            </w:tcBorders>
            <w:hideMark/>
          </w:tcPr>
          <w:p w14:paraId="70FDA99C" w14:textId="77777777" w:rsidR="006A1CE4" w:rsidRPr="00E67E0D" w:rsidRDefault="006A1CE4" w:rsidP="00E7499B">
            <w:pPr>
              <w:pStyle w:val="TAH"/>
              <w:rPr>
                <w:ins w:id="6246" w:author="Issam" w:date="2019-02-12T23:38:00Z"/>
                <w:rFonts w:cs="Arial"/>
                <w:lang w:eastAsia="ja-JP"/>
              </w:rPr>
            </w:pPr>
            <w:ins w:id="6247" w:author="Issam" w:date="2019-02-12T23:38:00Z">
              <w:r w:rsidRPr="00E67E0D">
                <w:rPr>
                  <w:rFonts w:cs="Arial"/>
                  <w:lang w:eastAsia="ja-JP"/>
                </w:rPr>
                <w:t>Presence</w:t>
              </w:r>
            </w:ins>
          </w:p>
        </w:tc>
        <w:tc>
          <w:tcPr>
            <w:tcW w:w="1440" w:type="dxa"/>
            <w:tcBorders>
              <w:top w:val="single" w:sz="4" w:space="0" w:color="auto"/>
              <w:left w:val="single" w:sz="4" w:space="0" w:color="auto"/>
              <w:bottom w:val="single" w:sz="4" w:space="0" w:color="auto"/>
              <w:right w:val="single" w:sz="4" w:space="0" w:color="auto"/>
            </w:tcBorders>
            <w:hideMark/>
          </w:tcPr>
          <w:p w14:paraId="4E60C041" w14:textId="77777777" w:rsidR="006A1CE4" w:rsidRPr="00E67E0D" w:rsidRDefault="006A1CE4" w:rsidP="00E7499B">
            <w:pPr>
              <w:pStyle w:val="TAH"/>
              <w:rPr>
                <w:ins w:id="6248" w:author="Issam" w:date="2019-02-12T23:38:00Z"/>
                <w:rFonts w:cs="Arial"/>
                <w:lang w:eastAsia="ja-JP"/>
              </w:rPr>
            </w:pPr>
            <w:ins w:id="6249" w:author="Issam" w:date="2019-02-12T23:38:00Z">
              <w:r w:rsidRPr="00E67E0D">
                <w:rPr>
                  <w:rFonts w:cs="Arial"/>
                  <w:lang w:eastAsia="ja-JP"/>
                </w:rPr>
                <w:t>Range</w:t>
              </w:r>
            </w:ins>
          </w:p>
        </w:tc>
        <w:tc>
          <w:tcPr>
            <w:tcW w:w="1872" w:type="dxa"/>
            <w:tcBorders>
              <w:top w:val="single" w:sz="4" w:space="0" w:color="auto"/>
              <w:left w:val="single" w:sz="4" w:space="0" w:color="auto"/>
              <w:bottom w:val="single" w:sz="4" w:space="0" w:color="auto"/>
              <w:right w:val="single" w:sz="4" w:space="0" w:color="auto"/>
            </w:tcBorders>
            <w:hideMark/>
          </w:tcPr>
          <w:p w14:paraId="70BC5DBE" w14:textId="77777777" w:rsidR="006A1CE4" w:rsidRPr="00E67E0D" w:rsidRDefault="006A1CE4" w:rsidP="00E7499B">
            <w:pPr>
              <w:pStyle w:val="TAH"/>
              <w:rPr>
                <w:ins w:id="6250" w:author="Issam" w:date="2019-02-12T23:38:00Z"/>
                <w:rFonts w:cs="Arial"/>
                <w:lang w:eastAsia="ja-JP"/>
              </w:rPr>
            </w:pPr>
            <w:ins w:id="6251" w:author="Issam" w:date="2019-02-12T23:38:00Z">
              <w:r w:rsidRPr="00E67E0D">
                <w:rPr>
                  <w:rFonts w:cs="Arial"/>
                  <w:lang w:eastAsia="ja-JP"/>
                </w:rPr>
                <w:t>IE type and reference</w:t>
              </w:r>
            </w:ins>
          </w:p>
        </w:tc>
        <w:tc>
          <w:tcPr>
            <w:tcW w:w="2880" w:type="dxa"/>
            <w:tcBorders>
              <w:top w:val="single" w:sz="4" w:space="0" w:color="auto"/>
              <w:left w:val="single" w:sz="4" w:space="0" w:color="auto"/>
              <w:bottom w:val="single" w:sz="4" w:space="0" w:color="auto"/>
              <w:right w:val="single" w:sz="4" w:space="0" w:color="auto"/>
            </w:tcBorders>
            <w:hideMark/>
          </w:tcPr>
          <w:p w14:paraId="056543F4" w14:textId="77777777" w:rsidR="006A1CE4" w:rsidRPr="00E67E0D" w:rsidRDefault="006A1CE4" w:rsidP="00E7499B">
            <w:pPr>
              <w:pStyle w:val="TAH"/>
              <w:rPr>
                <w:ins w:id="6252" w:author="Issam" w:date="2019-02-12T23:38:00Z"/>
                <w:rFonts w:cs="Arial"/>
                <w:lang w:eastAsia="ja-JP"/>
              </w:rPr>
            </w:pPr>
            <w:ins w:id="6253" w:author="Issam" w:date="2019-02-12T23:38:00Z">
              <w:r w:rsidRPr="00E67E0D">
                <w:rPr>
                  <w:rFonts w:cs="Arial"/>
                  <w:lang w:eastAsia="ja-JP"/>
                </w:rPr>
                <w:t>Semantics description</w:t>
              </w:r>
            </w:ins>
          </w:p>
        </w:tc>
      </w:tr>
      <w:tr w:rsidR="006A1CE4" w:rsidRPr="00E67E0D" w14:paraId="29B30401" w14:textId="77777777" w:rsidTr="00E7499B">
        <w:trPr>
          <w:ins w:id="6254" w:author="Issam" w:date="2019-02-12T23:38:00Z"/>
        </w:trPr>
        <w:tc>
          <w:tcPr>
            <w:tcW w:w="2448" w:type="dxa"/>
            <w:tcBorders>
              <w:top w:val="single" w:sz="4" w:space="0" w:color="auto"/>
              <w:left w:val="single" w:sz="4" w:space="0" w:color="auto"/>
              <w:bottom w:val="single" w:sz="4" w:space="0" w:color="auto"/>
              <w:right w:val="single" w:sz="4" w:space="0" w:color="auto"/>
            </w:tcBorders>
          </w:tcPr>
          <w:p w14:paraId="47D9A1A4" w14:textId="77777777" w:rsidR="006A1CE4" w:rsidRPr="00E67E0D" w:rsidRDefault="006A1CE4" w:rsidP="00E7499B">
            <w:pPr>
              <w:pStyle w:val="TAL"/>
              <w:ind w:left="-19"/>
              <w:rPr>
                <w:ins w:id="6255" w:author="Issam" w:date="2019-02-12T23:38:00Z"/>
                <w:rFonts w:eastAsia="MS Mincho"/>
                <w:lang w:eastAsia="ja-JP"/>
              </w:rPr>
            </w:pPr>
          </w:p>
        </w:tc>
        <w:tc>
          <w:tcPr>
            <w:tcW w:w="1080" w:type="dxa"/>
            <w:tcBorders>
              <w:top w:val="single" w:sz="4" w:space="0" w:color="auto"/>
              <w:left w:val="single" w:sz="4" w:space="0" w:color="auto"/>
              <w:bottom w:val="single" w:sz="4" w:space="0" w:color="auto"/>
              <w:right w:val="single" w:sz="4" w:space="0" w:color="auto"/>
            </w:tcBorders>
          </w:tcPr>
          <w:p w14:paraId="031ADF2F" w14:textId="77777777" w:rsidR="006A1CE4" w:rsidRPr="00E67E0D" w:rsidRDefault="006A1CE4" w:rsidP="00E7499B">
            <w:pPr>
              <w:pStyle w:val="TAL"/>
              <w:rPr>
                <w:ins w:id="6256" w:author="Issam" w:date="2019-02-12T23:38:00Z"/>
                <w:lang w:eastAsia="ja-JP"/>
              </w:rPr>
            </w:pPr>
          </w:p>
        </w:tc>
        <w:tc>
          <w:tcPr>
            <w:tcW w:w="1440" w:type="dxa"/>
            <w:tcBorders>
              <w:top w:val="single" w:sz="4" w:space="0" w:color="auto"/>
              <w:left w:val="single" w:sz="4" w:space="0" w:color="auto"/>
              <w:bottom w:val="single" w:sz="4" w:space="0" w:color="auto"/>
              <w:right w:val="single" w:sz="4" w:space="0" w:color="auto"/>
            </w:tcBorders>
          </w:tcPr>
          <w:p w14:paraId="38F0AFF1" w14:textId="77777777" w:rsidR="006A1CE4" w:rsidRPr="00E67E0D" w:rsidRDefault="006A1CE4" w:rsidP="00E7499B">
            <w:pPr>
              <w:pStyle w:val="TAL"/>
              <w:rPr>
                <w:ins w:id="6257" w:author="Issam" w:date="2019-02-12T23:38:00Z"/>
                <w:lang w:eastAsia="ja-JP"/>
              </w:rPr>
            </w:pPr>
          </w:p>
        </w:tc>
        <w:tc>
          <w:tcPr>
            <w:tcW w:w="1872" w:type="dxa"/>
            <w:tcBorders>
              <w:top w:val="single" w:sz="4" w:space="0" w:color="auto"/>
              <w:left w:val="single" w:sz="4" w:space="0" w:color="auto"/>
              <w:bottom w:val="single" w:sz="4" w:space="0" w:color="auto"/>
              <w:right w:val="single" w:sz="4" w:space="0" w:color="auto"/>
            </w:tcBorders>
          </w:tcPr>
          <w:p w14:paraId="049A8E4B" w14:textId="77777777" w:rsidR="006A1CE4" w:rsidRPr="00E67E0D" w:rsidRDefault="006A1CE4" w:rsidP="00E7499B">
            <w:pPr>
              <w:pStyle w:val="TAL"/>
              <w:rPr>
                <w:ins w:id="6258" w:author="Issam" w:date="2019-02-12T23:38:00Z"/>
                <w:lang w:eastAsia="ja-JP"/>
              </w:rPr>
            </w:pPr>
          </w:p>
        </w:tc>
        <w:tc>
          <w:tcPr>
            <w:tcW w:w="2880" w:type="dxa"/>
            <w:tcBorders>
              <w:top w:val="single" w:sz="4" w:space="0" w:color="auto"/>
              <w:left w:val="single" w:sz="4" w:space="0" w:color="auto"/>
              <w:bottom w:val="single" w:sz="4" w:space="0" w:color="auto"/>
              <w:right w:val="single" w:sz="4" w:space="0" w:color="auto"/>
            </w:tcBorders>
          </w:tcPr>
          <w:p w14:paraId="38518047" w14:textId="77777777" w:rsidR="006A1CE4" w:rsidRPr="00E67E0D" w:rsidRDefault="006A1CE4" w:rsidP="00E7499B">
            <w:pPr>
              <w:pStyle w:val="TAL"/>
              <w:rPr>
                <w:ins w:id="6259" w:author="Issam" w:date="2019-02-12T23:38:00Z"/>
                <w:lang w:eastAsia="ja-JP"/>
              </w:rPr>
            </w:pPr>
          </w:p>
        </w:tc>
      </w:tr>
    </w:tbl>
    <w:p w14:paraId="53AD5688" w14:textId="77777777" w:rsidR="006A1CE4" w:rsidRPr="00E67E0D" w:rsidRDefault="006A1CE4" w:rsidP="00E7499B">
      <w:pPr>
        <w:rPr>
          <w:ins w:id="6260" w:author="Issam" w:date="2019-02-12T23:38:00Z"/>
        </w:rPr>
      </w:pPr>
    </w:p>
    <w:p w14:paraId="3BDD73C7" w14:textId="77777777" w:rsidR="006A1CE4" w:rsidRPr="00E67E0D" w:rsidRDefault="006A1CE4" w:rsidP="00E7499B">
      <w:pPr>
        <w:pStyle w:val="4"/>
        <w:rPr>
          <w:ins w:id="6261" w:author="Issam" w:date="2019-02-12T23:38:00Z"/>
        </w:rPr>
      </w:pPr>
      <w:bookmarkStart w:id="6262" w:name="_Toc534720708"/>
      <w:ins w:id="6263" w:author="Issam" w:date="2019-02-12T23:38:00Z">
        <w:r w:rsidRPr="00E67E0D">
          <w:t>9.3.4.22</w:t>
        </w:r>
        <w:r w:rsidRPr="00E67E0D">
          <w:tab/>
          <w:t>PDU Session Resource Modify Indication Unsuccessful Transfer</w:t>
        </w:r>
        <w:bookmarkEnd w:id="6262"/>
      </w:ins>
    </w:p>
    <w:p w14:paraId="39AF6100" w14:textId="77777777" w:rsidR="006A1CE4" w:rsidRPr="00E67E0D" w:rsidRDefault="006A1CE4" w:rsidP="00E7499B">
      <w:pPr>
        <w:rPr>
          <w:ins w:id="6264" w:author="Issam" w:date="2019-02-12T23:38:00Z"/>
        </w:rPr>
      </w:pPr>
      <w:ins w:id="6265" w:author="Issam" w:date="2019-02-12T23:38:00Z">
        <w:r w:rsidRPr="00E67E0D">
          <w:t>This IE is transparent to the AMF.</w:t>
        </w:r>
      </w:ins>
    </w:p>
    <w:tbl>
      <w:tblPr>
        <w:tblW w:w="97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8"/>
        <w:gridCol w:w="1080"/>
        <w:gridCol w:w="1440"/>
        <w:gridCol w:w="1872"/>
        <w:gridCol w:w="2880"/>
      </w:tblGrid>
      <w:tr w:rsidR="006A1CE4" w:rsidRPr="00E67E0D" w14:paraId="471A14F8" w14:textId="77777777" w:rsidTr="00E7499B">
        <w:trPr>
          <w:ins w:id="6266" w:author="Issam" w:date="2019-02-12T23:38:00Z"/>
        </w:trPr>
        <w:tc>
          <w:tcPr>
            <w:tcW w:w="2448" w:type="dxa"/>
            <w:tcBorders>
              <w:top w:val="single" w:sz="4" w:space="0" w:color="auto"/>
              <w:left w:val="single" w:sz="4" w:space="0" w:color="auto"/>
              <w:bottom w:val="single" w:sz="4" w:space="0" w:color="auto"/>
              <w:right w:val="single" w:sz="4" w:space="0" w:color="auto"/>
            </w:tcBorders>
            <w:hideMark/>
          </w:tcPr>
          <w:p w14:paraId="18291053" w14:textId="77777777" w:rsidR="006A1CE4" w:rsidRPr="00E67E0D" w:rsidRDefault="006A1CE4" w:rsidP="00E7499B">
            <w:pPr>
              <w:pStyle w:val="TAH"/>
              <w:rPr>
                <w:ins w:id="6267" w:author="Issam" w:date="2019-02-12T23:38:00Z"/>
                <w:rFonts w:cs="Arial"/>
                <w:lang w:eastAsia="ja-JP"/>
              </w:rPr>
            </w:pPr>
            <w:ins w:id="6268" w:author="Issam" w:date="2019-02-12T23:38:00Z">
              <w:r w:rsidRPr="00E67E0D">
                <w:rPr>
                  <w:rFonts w:cs="Arial"/>
                  <w:lang w:eastAsia="ja-JP"/>
                </w:rPr>
                <w:t>IE/Group Name</w:t>
              </w:r>
            </w:ins>
          </w:p>
        </w:tc>
        <w:tc>
          <w:tcPr>
            <w:tcW w:w="1080" w:type="dxa"/>
            <w:tcBorders>
              <w:top w:val="single" w:sz="4" w:space="0" w:color="auto"/>
              <w:left w:val="single" w:sz="4" w:space="0" w:color="auto"/>
              <w:bottom w:val="single" w:sz="4" w:space="0" w:color="auto"/>
              <w:right w:val="single" w:sz="4" w:space="0" w:color="auto"/>
            </w:tcBorders>
            <w:hideMark/>
          </w:tcPr>
          <w:p w14:paraId="7A63F307" w14:textId="77777777" w:rsidR="006A1CE4" w:rsidRPr="00E67E0D" w:rsidRDefault="006A1CE4" w:rsidP="00E7499B">
            <w:pPr>
              <w:pStyle w:val="TAH"/>
              <w:rPr>
                <w:ins w:id="6269" w:author="Issam" w:date="2019-02-12T23:38:00Z"/>
                <w:rFonts w:cs="Arial"/>
                <w:lang w:eastAsia="ja-JP"/>
              </w:rPr>
            </w:pPr>
            <w:ins w:id="6270" w:author="Issam" w:date="2019-02-12T23:38:00Z">
              <w:r w:rsidRPr="00E67E0D">
                <w:rPr>
                  <w:rFonts w:cs="Arial"/>
                  <w:lang w:eastAsia="ja-JP"/>
                </w:rPr>
                <w:t>Presence</w:t>
              </w:r>
            </w:ins>
          </w:p>
        </w:tc>
        <w:tc>
          <w:tcPr>
            <w:tcW w:w="1440" w:type="dxa"/>
            <w:tcBorders>
              <w:top w:val="single" w:sz="4" w:space="0" w:color="auto"/>
              <w:left w:val="single" w:sz="4" w:space="0" w:color="auto"/>
              <w:bottom w:val="single" w:sz="4" w:space="0" w:color="auto"/>
              <w:right w:val="single" w:sz="4" w:space="0" w:color="auto"/>
            </w:tcBorders>
            <w:hideMark/>
          </w:tcPr>
          <w:p w14:paraId="676F3A31" w14:textId="77777777" w:rsidR="006A1CE4" w:rsidRPr="00E67E0D" w:rsidRDefault="006A1CE4" w:rsidP="00E7499B">
            <w:pPr>
              <w:pStyle w:val="TAH"/>
              <w:rPr>
                <w:ins w:id="6271" w:author="Issam" w:date="2019-02-12T23:38:00Z"/>
                <w:rFonts w:cs="Arial"/>
                <w:lang w:eastAsia="ja-JP"/>
              </w:rPr>
            </w:pPr>
            <w:ins w:id="6272" w:author="Issam" w:date="2019-02-12T23:38:00Z">
              <w:r w:rsidRPr="00E67E0D">
                <w:rPr>
                  <w:rFonts w:cs="Arial"/>
                  <w:lang w:eastAsia="ja-JP"/>
                </w:rPr>
                <w:t>Range</w:t>
              </w:r>
            </w:ins>
          </w:p>
        </w:tc>
        <w:tc>
          <w:tcPr>
            <w:tcW w:w="1872" w:type="dxa"/>
            <w:tcBorders>
              <w:top w:val="single" w:sz="4" w:space="0" w:color="auto"/>
              <w:left w:val="single" w:sz="4" w:space="0" w:color="auto"/>
              <w:bottom w:val="single" w:sz="4" w:space="0" w:color="auto"/>
              <w:right w:val="single" w:sz="4" w:space="0" w:color="auto"/>
            </w:tcBorders>
            <w:hideMark/>
          </w:tcPr>
          <w:p w14:paraId="3118644F" w14:textId="77777777" w:rsidR="006A1CE4" w:rsidRPr="00E67E0D" w:rsidRDefault="006A1CE4" w:rsidP="00E7499B">
            <w:pPr>
              <w:pStyle w:val="TAH"/>
              <w:rPr>
                <w:ins w:id="6273" w:author="Issam" w:date="2019-02-12T23:38:00Z"/>
                <w:rFonts w:cs="Arial"/>
                <w:lang w:eastAsia="ja-JP"/>
              </w:rPr>
            </w:pPr>
            <w:ins w:id="6274" w:author="Issam" w:date="2019-02-12T23:38:00Z">
              <w:r w:rsidRPr="00E67E0D">
                <w:rPr>
                  <w:rFonts w:cs="Arial"/>
                  <w:lang w:eastAsia="ja-JP"/>
                </w:rPr>
                <w:t>IE type and reference</w:t>
              </w:r>
            </w:ins>
          </w:p>
        </w:tc>
        <w:tc>
          <w:tcPr>
            <w:tcW w:w="2880" w:type="dxa"/>
            <w:tcBorders>
              <w:top w:val="single" w:sz="4" w:space="0" w:color="auto"/>
              <w:left w:val="single" w:sz="4" w:space="0" w:color="auto"/>
              <w:bottom w:val="single" w:sz="4" w:space="0" w:color="auto"/>
              <w:right w:val="single" w:sz="4" w:space="0" w:color="auto"/>
            </w:tcBorders>
            <w:hideMark/>
          </w:tcPr>
          <w:p w14:paraId="0FCD03DE" w14:textId="77777777" w:rsidR="006A1CE4" w:rsidRPr="00E67E0D" w:rsidRDefault="006A1CE4" w:rsidP="00E7499B">
            <w:pPr>
              <w:pStyle w:val="TAH"/>
              <w:rPr>
                <w:ins w:id="6275" w:author="Issam" w:date="2019-02-12T23:38:00Z"/>
                <w:rFonts w:cs="Arial"/>
                <w:lang w:eastAsia="ja-JP"/>
              </w:rPr>
            </w:pPr>
            <w:ins w:id="6276" w:author="Issam" w:date="2019-02-12T23:38:00Z">
              <w:r w:rsidRPr="00E67E0D">
                <w:rPr>
                  <w:rFonts w:cs="Arial"/>
                  <w:lang w:eastAsia="ja-JP"/>
                </w:rPr>
                <w:t>Semantics description</w:t>
              </w:r>
            </w:ins>
          </w:p>
        </w:tc>
      </w:tr>
      <w:tr w:rsidR="006A1CE4" w:rsidRPr="00E67E0D" w14:paraId="259B0E6C" w14:textId="77777777" w:rsidTr="00E7499B">
        <w:trPr>
          <w:ins w:id="6277" w:author="Issam" w:date="2019-02-12T23:38:00Z"/>
        </w:trPr>
        <w:tc>
          <w:tcPr>
            <w:tcW w:w="2448" w:type="dxa"/>
            <w:tcBorders>
              <w:top w:val="single" w:sz="4" w:space="0" w:color="auto"/>
              <w:left w:val="single" w:sz="4" w:space="0" w:color="auto"/>
              <w:bottom w:val="single" w:sz="4" w:space="0" w:color="auto"/>
              <w:right w:val="single" w:sz="4" w:space="0" w:color="auto"/>
            </w:tcBorders>
            <w:hideMark/>
          </w:tcPr>
          <w:p w14:paraId="4EA34635" w14:textId="77777777" w:rsidR="006A1CE4" w:rsidRPr="00E67E0D" w:rsidRDefault="006A1CE4" w:rsidP="00E7499B">
            <w:pPr>
              <w:pStyle w:val="TAL"/>
              <w:ind w:left="-19"/>
              <w:rPr>
                <w:ins w:id="6278" w:author="Issam" w:date="2019-02-12T23:38:00Z"/>
                <w:rFonts w:eastAsia="MS Mincho"/>
                <w:lang w:eastAsia="ja-JP"/>
              </w:rPr>
            </w:pPr>
            <w:ins w:id="6279" w:author="Issam" w:date="2019-02-12T23:38:00Z">
              <w:r w:rsidRPr="00E67E0D">
                <w:rPr>
                  <w:lang w:eastAsia="ja-JP"/>
                </w:rPr>
                <w:t>Cause</w:t>
              </w:r>
            </w:ins>
          </w:p>
        </w:tc>
        <w:tc>
          <w:tcPr>
            <w:tcW w:w="1080" w:type="dxa"/>
            <w:tcBorders>
              <w:top w:val="single" w:sz="4" w:space="0" w:color="auto"/>
              <w:left w:val="single" w:sz="4" w:space="0" w:color="auto"/>
              <w:bottom w:val="single" w:sz="4" w:space="0" w:color="auto"/>
              <w:right w:val="single" w:sz="4" w:space="0" w:color="auto"/>
            </w:tcBorders>
            <w:hideMark/>
          </w:tcPr>
          <w:p w14:paraId="68C95078" w14:textId="77777777" w:rsidR="006A1CE4" w:rsidRPr="00E67E0D" w:rsidRDefault="006A1CE4" w:rsidP="00E7499B">
            <w:pPr>
              <w:pStyle w:val="TAL"/>
              <w:rPr>
                <w:ins w:id="6280" w:author="Issam" w:date="2019-02-12T23:38:00Z"/>
                <w:lang w:eastAsia="ja-JP"/>
              </w:rPr>
            </w:pPr>
            <w:ins w:id="6281" w:author="Issam" w:date="2019-02-12T23:38:00Z">
              <w:r w:rsidRPr="00E67E0D">
                <w:rPr>
                  <w:lang w:eastAsia="ja-JP"/>
                </w:rPr>
                <w:t>M</w:t>
              </w:r>
            </w:ins>
          </w:p>
        </w:tc>
        <w:tc>
          <w:tcPr>
            <w:tcW w:w="1440" w:type="dxa"/>
            <w:tcBorders>
              <w:top w:val="single" w:sz="4" w:space="0" w:color="auto"/>
              <w:left w:val="single" w:sz="4" w:space="0" w:color="auto"/>
              <w:bottom w:val="single" w:sz="4" w:space="0" w:color="auto"/>
              <w:right w:val="single" w:sz="4" w:space="0" w:color="auto"/>
            </w:tcBorders>
          </w:tcPr>
          <w:p w14:paraId="0E20F70B" w14:textId="77777777" w:rsidR="006A1CE4" w:rsidRPr="00E67E0D" w:rsidRDefault="006A1CE4" w:rsidP="00E7499B">
            <w:pPr>
              <w:pStyle w:val="TAL"/>
              <w:rPr>
                <w:ins w:id="6282" w:author="Issam" w:date="2019-02-12T23:38:00Z"/>
                <w:lang w:eastAsia="ja-JP"/>
              </w:rPr>
            </w:pPr>
          </w:p>
        </w:tc>
        <w:tc>
          <w:tcPr>
            <w:tcW w:w="1872" w:type="dxa"/>
            <w:tcBorders>
              <w:top w:val="single" w:sz="4" w:space="0" w:color="auto"/>
              <w:left w:val="single" w:sz="4" w:space="0" w:color="auto"/>
              <w:bottom w:val="single" w:sz="4" w:space="0" w:color="auto"/>
              <w:right w:val="single" w:sz="4" w:space="0" w:color="auto"/>
            </w:tcBorders>
            <w:hideMark/>
          </w:tcPr>
          <w:p w14:paraId="21B2269B" w14:textId="77777777" w:rsidR="006A1CE4" w:rsidRPr="00E67E0D" w:rsidRDefault="006A1CE4" w:rsidP="00E7499B">
            <w:pPr>
              <w:pStyle w:val="TAL"/>
              <w:rPr>
                <w:ins w:id="6283" w:author="Issam" w:date="2019-02-12T23:38:00Z"/>
                <w:lang w:eastAsia="ja-JP"/>
              </w:rPr>
            </w:pPr>
            <w:ins w:id="6284" w:author="Issam" w:date="2019-02-12T23:38:00Z">
              <w:r w:rsidRPr="00E67E0D">
                <w:rPr>
                  <w:lang w:eastAsia="ja-JP"/>
                </w:rPr>
                <w:t>9.3.1.2</w:t>
              </w:r>
            </w:ins>
          </w:p>
        </w:tc>
        <w:tc>
          <w:tcPr>
            <w:tcW w:w="2880" w:type="dxa"/>
            <w:tcBorders>
              <w:top w:val="single" w:sz="4" w:space="0" w:color="auto"/>
              <w:left w:val="single" w:sz="4" w:space="0" w:color="auto"/>
              <w:bottom w:val="single" w:sz="4" w:space="0" w:color="auto"/>
              <w:right w:val="single" w:sz="4" w:space="0" w:color="auto"/>
            </w:tcBorders>
          </w:tcPr>
          <w:p w14:paraId="4A7FD855" w14:textId="77777777" w:rsidR="006A1CE4" w:rsidRPr="00E67E0D" w:rsidRDefault="006A1CE4" w:rsidP="00E7499B">
            <w:pPr>
              <w:pStyle w:val="TAL"/>
              <w:rPr>
                <w:ins w:id="6285" w:author="Issam" w:date="2019-02-12T23:38:00Z"/>
                <w:lang w:eastAsia="ja-JP"/>
              </w:rPr>
            </w:pPr>
          </w:p>
        </w:tc>
      </w:tr>
    </w:tbl>
    <w:p w14:paraId="4884FB08" w14:textId="77777777" w:rsidR="006A1CE4" w:rsidRPr="00E67E0D" w:rsidRDefault="006A1CE4" w:rsidP="00E7499B"/>
    <w:p w14:paraId="309F4BC8" w14:textId="77777777" w:rsidR="006A1CE4" w:rsidRPr="00E67E0D" w:rsidRDefault="006A1CE4" w:rsidP="00E7499B">
      <w:pPr>
        <w:pStyle w:val="2"/>
      </w:pPr>
      <w:bookmarkStart w:id="6286" w:name="_Toc534720709"/>
      <w:bookmarkStart w:id="6287" w:name="_Toc525567714"/>
      <w:r w:rsidRPr="00E67E0D">
        <w:t>9.4</w:t>
      </w:r>
      <w:r w:rsidRPr="00E67E0D">
        <w:tab/>
        <w:t>Message and Information Element Abstract Syntax (with ASN.1)</w:t>
      </w:r>
      <w:bookmarkEnd w:id="6286"/>
      <w:bookmarkEnd w:id="6287"/>
    </w:p>
    <w:p w14:paraId="6A2B0461" w14:textId="77777777" w:rsidR="006A1CE4" w:rsidRPr="00E67E0D" w:rsidRDefault="006A1CE4" w:rsidP="00E7499B">
      <w:pPr>
        <w:pStyle w:val="3"/>
      </w:pPr>
      <w:bookmarkStart w:id="6288" w:name="_Toc534720710"/>
      <w:bookmarkStart w:id="6289" w:name="_Toc525567715"/>
      <w:r w:rsidRPr="00E67E0D">
        <w:t>9.4.1</w:t>
      </w:r>
      <w:r w:rsidRPr="00E67E0D">
        <w:tab/>
        <w:t>General</w:t>
      </w:r>
      <w:bookmarkEnd w:id="6288"/>
      <w:bookmarkEnd w:id="6289"/>
    </w:p>
    <w:p w14:paraId="0F53FD72" w14:textId="77777777" w:rsidR="006A1CE4" w:rsidRPr="00E67E0D" w:rsidRDefault="006A1CE4" w:rsidP="00E7499B">
      <w:r w:rsidRPr="00E67E0D">
        <w:rPr>
          <w:snapToGrid w:val="0"/>
        </w:rPr>
        <w:t>NGAP ASN.1 definition conforms to ITU-T Rec. X.691 [4], ITU-T Rec. X.680 [5] and ITU-T Rec. X.681 [6].</w:t>
      </w:r>
    </w:p>
    <w:p w14:paraId="242EA9BA" w14:textId="77777777" w:rsidR="006A1CE4" w:rsidRPr="00E67E0D" w:rsidRDefault="006A1CE4" w:rsidP="00E7499B">
      <w:pPr>
        <w:rPr>
          <w:snapToGrid w:val="0"/>
        </w:rPr>
      </w:pPr>
      <w:r w:rsidRPr="00E67E0D">
        <w:t xml:space="preserve">The ASN.1 definition specifies the structure and content of NGAP messages. NGAP messages can contain any IEs specified in the object set definitions for that message without the order or number of occurrence being restricted by ASN.1. However, for this version of the standard, a sending </w:t>
      </w:r>
      <w:r w:rsidRPr="00E67E0D">
        <w:rPr>
          <w:snapToGrid w:val="0"/>
        </w:rPr>
        <w:t>entity shall construct an NGAP message according to the PDU definitions module and with the following additional rules:</w:t>
      </w:r>
    </w:p>
    <w:p w14:paraId="2D31F799" w14:textId="77777777" w:rsidR="006A1CE4" w:rsidRPr="00E67E0D" w:rsidRDefault="006A1CE4" w:rsidP="00E7499B">
      <w:pPr>
        <w:pStyle w:val="B1"/>
        <w:rPr>
          <w:snapToGrid w:val="0"/>
        </w:rPr>
      </w:pPr>
      <w:r w:rsidRPr="00E67E0D">
        <w:rPr>
          <w:snapToGrid w:val="0"/>
        </w:rPr>
        <w:t>-</w:t>
      </w:r>
      <w:r w:rsidRPr="00E67E0D">
        <w:rPr>
          <w:snapToGrid w:val="0"/>
        </w:rPr>
        <w:tab/>
        <w:t>IEs shall be ordered (in an IE container) in the order they appear in object set definitions.</w:t>
      </w:r>
    </w:p>
    <w:p w14:paraId="70F476CE" w14:textId="77777777" w:rsidR="006A1CE4" w:rsidRPr="00E67E0D" w:rsidRDefault="006A1CE4" w:rsidP="00E7499B">
      <w:pPr>
        <w:pStyle w:val="B1"/>
        <w:rPr>
          <w:snapToGrid w:val="0"/>
        </w:rPr>
      </w:pPr>
      <w:r w:rsidRPr="00E67E0D">
        <w:rPr>
          <w:snapToGrid w:val="0"/>
        </w:rPr>
        <w:t>-</w:t>
      </w:r>
      <w:r w:rsidRPr="00E67E0D">
        <w:rPr>
          <w:snapToGrid w:val="0"/>
        </w:rPr>
        <w:tab/>
        <w:t>Object set definitions specify how many times IEs may appear. An IE shall appear exactly once if the presence field in an object has value "mandatory". An IE may appear at most once if the presence field in an object has value "optional" or "conditional". If in a tabular format there is multiplicity specified for an IE (i.e., an IE list) then in the corresponding ASN.1 definition the list definition is separated into two parts. The first part defines an IE container list where the list elements reside. The second part defines list elements. The IE container list appears as an IE of its own. For this version of the standard an IE container list may contain only one kind of list elements.</w:t>
      </w:r>
    </w:p>
    <w:p w14:paraId="6D7EAEF3" w14:textId="77777777" w:rsidR="006A1CE4" w:rsidRPr="00E67E0D" w:rsidRDefault="006A1CE4" w:rsidP="00E7499B">
      <w:pPr>
        <w:pStyle w:val="NO"/>
      </w:pPr>
      <w:r w:rsidRPr="00E67E0D">
        <w:t>NOTE:</w:t>
      </w:r>
      <w:r w:rsidRPr="00E67E0D">
        <w:tab/>
        <w:t>In the above "IE" means an IE in the object set with an explicit ID. If one IE needs to appear more than once in one object set, then the different occurrences will have different IE IDs.</w:t>
      </w:r>
    </w:p>
    <w:p w14:paraId="300A92B2" w14:textId="77777777" w:rsidR="006A1CE4" w:rsidRPr="00E67E0D" w:rsidRDefault="006A1CE4" w:rsidP="00E7499B">
      <w:r w:rsidRPr="00E67E0D">
        <w:t>If an NGAP message that is not constructed as defined above is received, this shall be considered as Abstract Syntax Error, and the message shall be handled as defined for Abstract Syntax Error in subclause 10.3.6.</w:t>
      </w:r>
    </w:p>
    <w:p w14:paraId="20AA783B" w14:textId="77777777" w:rsidR="006A1CE4" w:rsidRPr="00E67E0D" w:rsidRDefault="006A1CE4" w:rsidP="00E7499B">
      <w:pPr>
        <w:pStyle w:val="3"/>
      </w:pPr>
      <w:bookmarkStart w:id="6290" w:name="_Toc534720711"/>
      <w:bookmarkStart w:id="6291" w:name="_Toc525567716"/>
      <w:r w:rsidRPr="00E67E0D">
        <w:t>9.4.2</w:t>
      </w:r>
      <w:r w:rsidRPr="00E67E0D">
        <w:tab/>
        <w:t>Usage of private message mechanism for non-standard use</w:t>
      </w:r>
      <w:bookmarkEnd w:id="6290"/>
      <w:bookmarkEnd w:id="6291"/>
    </w:p>
    <w:p w14:paraId="46D32070" w14:textId="77777777" w:rsidR="006A1CE4" w:rsidRPr="00E67E0D" w:rsidRDefault="006A1CE4" w:rsidP="00E7499B">
      <w:r w:rsidRPr="00E67E0D">
        <w:t>The private message mechanism for non-standard use may be used:</w:t>
      </w:r>
    </w:p>
    <w:p w14:paraId="2C903A96" w14:textId="77777777" w:rsidR="006A1CE4" w:rsidRPr="00E67E0D" w:rsidRDefault="006A1CE4" w:rsidP="00E7499B">
      <w:pPr>
        <w:pStyle w:val="B1"/>
      </w:pPr>
      <w:r w:rsidRPr="00E67E0D">
        <w:t>-</w:t>
      </w:r>
      <w:r w:rsidRPr="00E67E0D">
        <w:tab/>
        <w:t>for special operator- (and/or vendor) specific features considered not to be part of the basic functionality, i.e., the functionality required for a complete and high-quality specification in order to guarantee multivendor interoperability;</w:t>
      </w:r>
    </w:p>
    <w:p w14:paraId="3424546D" w14:textId="77777777" w:rsidR="006A1CE4" w:rsidRPr="00E67E0D" w:rsidRDefault="006A1CE4" w:rsidP="00E7499B">
      <w:pPr>
        <w:pStyle w:val="B1"/>
      </w:pPr>
      <w:r w:rsidRPr="00E67E0D">
        <w:t>-</w:t>
      </w:r>
      <w:r w:rsidRPr="00E67E0D">
        <w:tab/>
        <w:t>by vendors for research purposes, e.g., to implement and evaluate new algorithms/features before such features are proposed for standardisation.</w:t>
      </w:r>
    </w:p>
    <w:p w14:paraId="70C79B75" w14:textId="77777777" w:rsidR="006A1CE4" w:rsidRPr="00E67E0D" w:rsidRDefault="006A1CE4" w:rsidP="00E7499B">
      <w:r w:rsidRPr="00E67E0D">
        <w:t>The private message mechanism shall not be used for basic functionality. Such functionality shall be standardised.</w:t>
      </w:r>
    </w:p>
    <w:p w14:paraId="34A3CABF" w14:textId="77777777" w:rsidR="006A1CE4" w:rsidRPr="00E67E0D" w:rsidRDefault="006A1CE4" w:rsidP="00E7499B">
      <w:pPr>
        <w:pStyle w:val="3"/>
        <w:sectPr w:rsidR="006A1CE4" w:rsidRPr="00E67E0D">
          <w:headerReference w:type="default" r:id="rId197"/>
          <w:footerReference w:type="default" r:id="rId198"/>
          <w:footnotePr>
            <w:numRestart w:val="eachSect"/>
          </w:footnotePr>
          <w:pgSz w:w="11907" w:h="16840" w:code="9"/>
          <w:pgMar w:top="1416" w:right="1133" w:bottom="1133" w:left="1133" w:header="850" w:footer="340" w:gutter="0"/>
          <w:cols w:space="720"/>
          <w:formProt w:val="0"/>
          <w:sectPrChange w:id="6292" w:author="Issam" w:date="2019-02-12T23:38:00Z">
            <w:sectPr w:rsidR="006A1CE4" w:rsidRPr="00E67E0D">
              <w:pgMar w:top="1416" w:right="1133" w:bottom="1133" w:left="1133" w:header="850" w:footer="340" w:gutter="0"/>
            </w:sectPr>
          </w:sectPrChange>
        </w:sectPr>
      </w:pPr>
    </w:p>
    <w:p w14:paraId="0AA5C2F4" w14:textId="77777777" w:rsidR="006A1CE4" w:rsidRPr="00E67E0D" w:rsidRDefault="006A1CE4" w:rsidP="00E7499B">
      <w:pPr>
        <w:pStyle w:val="3"/>
      </w:pPr>
      <w:bookmarkStart w:id="6293" w:name="_Toc534720712"/>
      <w:bookmarkStart w:id="6294" w:name="_Toc525567717"/>
      <w:r w:rsidRPr="00E67E0D">
        <w:t>9.4.3</w:t>
      </w:r>
      <w:r w:rsidRPr="00E67E0D">
        <w:tab/>
        <w:t>Elementary Procedure Definitions</w:t>
      </w:r>
      <w:bookmarkEnd w:id="6293"/>
      <w:bookmarkEnd w:id="6294"/>
    </w:p>
    <w:p w14:paraId="1434BBA6" w14:textId="77777777" w:rsidR="006A1CE4" w:rsidRPr="00E67E0D" w:rsidRDefault="006A1CE4" w:rsidP="00E7499B">
      <w:pPr>
        <w:pStyle w:val="PL"/>
        <w:rPr>
          <w:ins w:id="6295" w:author="Issam" w:date="2019-02-12T23:38:00Z"/>
          <w:noProof w:val="0"/>
          <w:snapToGrid w:val="0"/>
        </w:rPr>
      </w:pPr>
      <w:ins w:id="6296" w:author="Issam" w:date="2019-02-12T23:38:00Z">
        <w:r w:rsidRPr="00E67E0D">
          <w:rPr>
            <w:noProof w:val="0"/>
            <w:snapToGrid w:val="0"/>
          </w:rPr>
          <w:t>-- ASN1START</w:t>
        </w:r>
      </w:ins>
    </w:p>
    <w:p w14:paraId="460F7AD7" w14:textId="77777777" w:rsidR="006A1CE4" w:rsidRPr="00E67E0D" w:rsidRDefault="006A1CE4" w:rsidP="00E7499B">
      <w:pPr>
        <w:pStyle w:val="PL"/>
        <w:rPr>
          <w:noProof w:val="0"/>
          <w:snapToGrid w:val="0"/>
        </w:rPr>
      </w:pPr>
      <w:r w:rsidRPr="00E67E0D">
        <w:rPr>
          <w:noProof w:val="0"/>
          <w:snapToGrid w:val="0"/>
        </w:rPr>
        <w:t>-- **************************************************************</w:t>
      </w:r>
    </w:p>
    <w:p w14:paraId="5AE85209" w14:textId="77777777" w:rsidR="006A1CE4" w:rsidRPr="00E67E0D" w:rsidRDefault="006A1CE4" w:rsidP="00E7499B">
      <w:pPr>
        <w:pStyle w:val="PL"/>
        <w:rPr>
          <w:noProof w:val="0"/>
          <w:snapToGrid w:val="0"/>
        </w:rPr>
      </w:pPr>
      <w:r w:rsidRPr="00E67E0D">
        <w:rPr>
          <w:noProof w:val="0"/>
          <w:snapToGrid w:val="0"/>
        </w:rPr>
        <w:t>--</w:t>
      </w:r>
    </w:p>
    <w:p w14:paraId="1DA00B7F" w14:textId="77777777" w:rsidR="006A1CE4" w:rsidRPr="00E67E0D" w:rsidRDefault="006A1CE4" w:rsidP="00E7499B">
      <w:pPr>
        <w:pStyle w:val="PL"/>
        <w:rPr>
          <w:noProof w:val="0"/>
          <w:snapToGrid w:val="0"/>
        </w:rPr>
      </w:pPr>
      <w:r w:rsidRPr="00E67E0D">
        <w:rPr>
          <w:noProof w:val="0"/>
          <w:snapToGrid w:val="0"/>
        </w:rPr>
        <w:t>-- Elementary Procedure definitions</w:t>
      </w:r>
    </w:p>
    <w:p w14:paraId="1FE5D404" w14:textId="77777777" w:rsidR="006A1CE4" w:rsidRPr="00E67E0D" w:rsidRDefault="006A1CE4" w:rsidP="00E7499B">
      <w:pPr>
        <w:pStyle w:val="PL"/>
        <w:rPr>
          <w:noProof w:val="0"/>
          <w:snapToGrid w:val="0"/>
        </w:rPr>
      </w:pPr>
      <w:r w:rsidRPr="00E67E0D">
        <w:rPr>
          <w:noProof w:val="0"/>
          <w:snapToGrid w:val="0"/>
        </w:rPr>
        <w:t>--</w:t>
      </w:r>
    </w:p>
    <w:p w14:paraId="4F035EDD" w14:textId="77777777" w:rsidR="006A1CE4" w:rsidRPr="00E67E0D" w:rsidRDefault="006A1CE4" w:rsidP="00E7499B">
      <w:pPr>
        <w:pStyle w:val="PL"/>
        <w:rPr>
          <w:noProof w:val="0"/>
          <w:snapToGrid w:val="0"/>
        </w:rPr>
      </w:pPr>
      <w:r w:rsidRPr="00E67E0D">
        <w:rPr>
          <w:noProof w:val="0"/>
          <w:snapToGrid w:val="0"/>
        </w:rPr>
        <w:t>-- **************************************************************</w:t>
      </w:r>
    </w:p>
    <w:p w14:paraId="4F5B3414" w14:textId="77777777" w:rsidR="006A1CE4" w:rsidRPr="00E67E0D" w:rsidRDefault="006A1CE4" w:rsidP="00E7499B">
      <w:pPr>
        <w:pStyle w:val="PL"/>
        <w:rPr>
          <w:noProof w:val="0"/>
          <w:snapToGrid w:val="0"/>
        </w:rPr>
      </w:pPr>
    </w:p>
    <w:p w14:paraId="78E9BD67" w14:textId="77777777" w:rsidR="006A1CE4" w:rsidRPr="00E67E0D" w:rsidRDefault="006A1CE4" w:rsidP="00E7499B">
      <w:pPr>
        <w:pStyle w:val="PL"/>
        <w:rPr>
          <w:snapToGrid w:val="0"/>
        </w:rPr>
      </w:pPr>
      <w:r w:rsidRPr="00E67E0D">
        <w:rPr>
          <w:snapToGrid w:val="0"/>
        </w:rPr>
        <w:t xml:space="preserve">NGAP-PDU-Descriptions  { </w:t>
      </w:r>
    </w:p>
    <w:p w14:paraId="3A1405F7" w14:textId="77777777" w:rsidR="006A1CE4" w:rsidRPr="00E67E0D" w:rsidRDefault="006A1CE4" w:rsidP="00E7499B">
      <w:pPr>
        <w:pStyle w:val="PL"/>
        <w:rPr>
          <w:noProof w:val="0"/>
          <w:snapToGrid w:val="0"/>
        </w:rPr>
      </w:pPr>
      <w:r w:rsidRPr="00E67E0D">
        <w:rPr>
          <w:noProof w:val="0"/>
          <w:snapToGrid w:val="0"/>
        </w:rPr>
        <w:t xml:space="preserve">itu-t (0) identified-organization (4) etsi (0) mobileDomain (0) </w:t>
      </w:r>
    </w:p>
    <w:p w14:paraId="2D359DC9" w14:textId="77777777" w:rsidR="006A1CE4" w:rsidRPr="00E67E0D" w:rsidRDefault="006A1CE4" w:rsidP="00E7499B">
      <w:pPr>
        <w:pStyle w:val="PL"/>
        <w:rPr>
          <w:noProof w:val="0"/>
          <w:snapToGrid w:val="0"/>
        </w:rPr>
      </w:pPr>
      <w:r w:rsidRPr="00E67E0D">
        <w:rPr>
          <w:noProof w:val="0"/>
          <w:snapToGrid w:val="0"/>
        </w:rPr>
        <w:t>ngran-Access (22</w:t>
      </w:r>
      <w:bookmarkStart w:id="6297" w:name="_Hlt241618137"/>
      <w:bookmarkEnd w:id="6297"/>
      <w:r w:rsidRPr="00E67E0D">
        <w:rPr>
          <w:noProof w:val="0"/>
          <w:snapToGrid w:val="0"/>
        </w:rPr>
        <w:t>) modules (3) ngap (1) version1 (1) ngap-PDU-Descriptions (0)}</w:t>
      </w:r>
    </w:p>
    <w:p w14:paraId="7CF305AD" w14:textId="77777777" w:rsidR="006A1CE4" w:rsidRPr="00E67E0D" w:rsidRDefault="006A1CE4" w:rsidP="00E7499B">
      <w:pPr>
        <w:pStyle w:val="PL"/>
        <w:rPr>
          <w:noProof w:val="0"/>
          <w:snapToGrid w:val="0"/>
        </w:rPr>
      </w:pPr>
    </w:p>
    <w:p w14:paraId="122DC000" w14:textId="77777777" w:rsidR="006A1CE4" w:rsidRPr="00E67E0D" w:rsidRDefault="006A1CE4" w:rsidP="00E7499B">
      <w:pPr>
        <w:pStyle w:val="PL"/>
        <w:rPr>
          <w:noProof w:val="0"/>
          <w:snapToGrid w:val="0"/>
        </w:rPr>
      </w:pPr>
      <w:r w:rsidRPr="00E67E0D">
        <w:rPr>
          <w:noProof w:val="0"/>
          <w:snapToGrid w:val="0"/>
        </w:rPr>
        <w:t xml:space="preserve">DEFINITIONS AUTOMATIC TAGS ::= </w:t>
      </w:r>
    </w:p>
    <w:p w14:paraId="002B871C" w14:textId="77777777" w:rsidR="006A1CE4" w:rsidRPr="00E67E0D" w:rsidRDefault="006A1CE4" w:rsidP="00E7499B">
      <w:pPr>
        <w:pStyle w:val="PL"/>
        <w:rPr>
          <w:noProof w:val="0"/>
          <w:snapToGrid w:val="0"/>
        </w:rPr>
      </w:pPr>
    </w:p>
    <w:p w14:paraId="20EAFF1C" w14:textId="77777777" w:rsidR="006A1CE4" w:rsidRPr="00E67E0D" w:rsidRDefault="006A1CE4" w:rsidP="00E7499B">
      <w:pPr>
        <w:pStyle w:val="PL"/>
        <w:rPr>
          <w:noProof w:val="0"/>
          <w:snapToGrid w:val="0"/>
        </w:rPr>
      </w:pPr>
      <w:r w:rsidRPr="00E67E0D">
        <w:rPr>
          <w:noProof w:val="0"/>
          <w:snapToGrid w:val="0"/>
        </w:rPr>
        <w:t>BEGIN</w:t>
      </w:r>
    </w:p>
    <w:p w14:paraId="7249A904" w14:textId="77777777" w:rsidR="006A1CE4" w:rsidRPr="00E67E0D" w:rsidRDefault="006A1CE4" w:rsidP="00E7499B">
      <w:pPr>
        <w:pStyle w:val="PL"/>
        <w:rPr>
          <w:noProof w:val="0"/>
          <w:snapToGrid w:val="0"/>
        </w:rPr>
      </w:pPr>
    </w:p>
    <w:p w14:paraId="0EE5F07F" w14:textId="77777777" w:rsidR="006A1CE4" w:rsidRPr="00E67E0D" w:rsidRDefault="006A1CE4" w:rsidP="00E7499B">
      <w:pPr>
        <w:pStyle w:val="PL"/>
        <w:rPr>
          <w:noProof w:val="0"/>
          <w:snapToGrid w:val="0"/>
        </w:rPr>
      </w:pPr>
      <w:r w:rsidRPr="00E67E0D">
        <w:rPr>
          <w:noProof w:val="0"/>
          <w:snapToGrid w:val="0"/>
        </w:rPr>
        <w:t>-- **************************************************************</w:t>
      </w:r>
    </w:p>
    <w:p w14:paraId="2647FD4C" w14:textId="77777777" w:rsidR="006A1CE4" w:rsidRPr="00E67E0D" w:rsidRDefault="006A1CE4" w:rsidP="00E7499B">
      <w:pPr>
        <w:pStyle w:val="PL"/>
        <w:rPr>
          <w:noProof w:val="0"/>
          <w:snapToGrid w:val="0"/>
        </w:rPr>
      </w:pPr>
      <w:r w:rsidRPr="00E67E0D">
        <w:rPr>
          <w:noProof w:val="0"/>
          <w:snapToGrid w:val="0"/>
        </w:rPr>
        <w:t>--</w:t>
      </w:r>
    </w:p>
    <w:p w14:paraId="32CD1930" w14:textId="77777777" w:rsidR="006A1CE4" w:rsidRPr="00E67E0D" w:rsidRDefault="006A1CE4" w:rsidP="00E7499B">
      <w:pPr>
        <w:pStyle w:val="PL"/>
        <w:outlineLvl w:val="3"/>
        <w:rPr>
          <w:noProof w:val="0"/>
          <w:snapToGrid w:val="0"/>
        </w:rPr>
      </w:pPr>
      <w:r w:rsidRPr="00E67E0D">
        <w:rPr>
          <w:noProof w:val="0"/>
          <w:snapToGrid w:val="0"/>
        </w:rPr>
        <w:t>-- IE parameter types from other modules.</w:t>
      </w:r>
    </w:p>
    <w:p w14:paraId="014C1258" w14:textId="77777777" w:rsidR="006A1CE4" w:rsidRPr="00E67E0D" w:rsidRDefault="006A1CE4" w:rsidP="00E7499B">
      <w:pPr>
        <w:pStyle w:val="PL"/>
        <w:rPr>
          <w:noProof w:val="0"/>
          <w:snapToGrid w:val="0"/>
        </w:rPr>
      </w:pPr>
      <w:r w:rsidRPr="00E67E0D">
        <w:rPr>
          <w:noProof w:val="0"/>
          <w:snapToGrid w:val="0"/>
        </w:rPr>
        <w:t>--</w:t>
      </w:r>
    </w:p>
    <w:p w14:paraId="5E686D85" w14:textId="77777777" w:rsidR="006A1CE4" w:rsidRPr="00E67E0D" w:rsidRDefault="006A1CE4" w:rsidP="00E7499B">
      <w:pPr>
        <w:pStyle w:val="PL"/>
        <w:rPr>
          <w:noProof w:val="0"/>
          <w:snapToGrid w:val="0"/>
        </w:rPr>
      </w:pPr>
      <w:r w:rsidRPr="00E67E0D">
        <w:rPr>
          <w:noProof w:val="0"/>
          <w:snapToGrid w:val="0"/>
        </w:rPr>
        <w:t>-- **************************************************************</w:t>
      </w:r>
    </w:p>
    <w:p w14:paraId="673E5FF5" w14:textId="77777777" w:rsidR="006A1CE4" w:rsidRPr="00E67E0D" w:rsidRDefault="006A1CE4" w:rsidP="00E7499B">
      <w:pPr>
        <w:pStyle w:val="PL"/>
        <w:rPr>
          <w:noProof w:val="0"/>
          <w:snapToGrid w:val="0"/>
        </w:rPr>
      </w:pPr>
    </w:p>
    <w:p w14:paraId="5EF41ABC" w14:textId="77777777" w:rsidR="006A1CE4" w:rsidRPr="00E67E0D" w:rsidRDefault="006A1CE4" w:rsidP="00E7499B">
      <w:pPr>
        <w:pStyle w:val="PL"/>
        <w:rPr>
          <w:noProof w:val="0"/>
          <w:snapToGrid w:val="0"/>
        </w:rPr>
      </w:pPr>
      <w:r w:rsidRPr="00E67E0D">
        <w:rPr>
          <w:noProof w:val="0"/>
          <w:snapToGrid w:val="0"/>
        </w:rPr>
        <w:t>IMPORTS</w:t>
      </w:r>
    </w:p>
    <w:p w14:paraId="55B28B3E" w14:textId="77777777" w:rsidR="006A1CE4" w:rsidRPr="00E67E0D" w:rsidRDefault="006A1CE4" w:rsidP="00E7499B">
      <w:pPr>
        <w:pStyle w:val="PL"/>
        <w:rPr>
          <w:noProof w:val="0"/>
          <w:snapToGrid w:val="0"/>
        </w:rPr>
      </w:pPr>
    </w:p>
    <w:p w14:paraId="3D94A769" w14:textId="77777777" w:rsidR="006A1CE4" w:rsidRPr="00E67E0D" w:rsidRDefault="006A1CE4" w:rsidP="00E7499B">
      <w:pPr>
        <w:pStyle w:val="PL"/>
        <w:rPr>
          <w:noProof w:val="0"/>
          <w:snapToGrid w:val="0"/>
        </w:rPr>
      </w:pPr>
      <w:r w:rsidRPr="00E67E0D">
        <w:rPr>
          <w:noProof w:val="0"/>
          <w:snapToGrid w:val="0"/>
        </w:rPr>
        <w:tab/>
        <w:t>Criticality,</w:t>
      </w:r>
    </w:p>
    <w:p w14:paraId="0AE7317A" w14:textId="77777777" w:rsidR="006A1CE4" w:rsidRPr="00E67E0D" w:rsidRDefault="006A1CE4" w:rsidP="00E7499B">
      <w:pPr>
        <w:pStyle w:val="PL"/>
        <w:rPr>
          <w:noProof w:val="0"/>
          <w:snapToGrid w:val="0"/>
        </w:rPr>
      </w:pPr>
      <w:r w:rsidRPr="00E67E0D">
        <w:rPr>
          <w:noProof w:val="0"/>
          <w:snapToGrid w:val="0"/>
        </w:rPr>
        <w:tab/>
        <w:t>ProcedureCode</w:t>
      </w:r>
    </w:p>
    <w:p w14:paraId="6261CFFD" w14:textId="77777777" w:rsidR="006A1CE4" w:rsidRPr="00E67E0D" w:rsidRDefault="006A1CE4" w:rsidP="00E7499B">
      <w:pPr>
        <w:pStyle w:val="PL"/>
        <w:rPr>
          <w:noProof w:val="0"/>
          <w:snapToGrid w:val="0"/>
        </w:rPr>
      </w:pPr>
      <w:r w:rsidRPr="00E67E0D">
        <w:rPr>
          <w:noProof w:val="0"/>
          <w:snapToGrid w:val="0"/>
        </w:rPr>
        <w:t>FROM NGAP-CommonDataTypes</w:t>
      </w:r>
    </w:p>
    <w:p w14:paraId="5D74FF5D" w14:textId="77777777" w:rsidR="006A1CE4" w:rsidRPr="00E67E0D" w:rsidRDefault="006A1CE4" w:rsidP="00E7499B">
      <w:pPr>
        <w:pStyle w:val="PL"/>
        <w:rPr>
          <w:noProof w:val="0"/>
          <w:snapToGrid w:val="0"/>
        </w:rPr>
      </w:pPr>
    </w:p>
    <w:p w14:paraId="6C75868C" w14:textId="77777777" w:rsidR="006A1CE4" w:rsidRPr="00E67E0D" w:rsidRDefault="006A1CE4" w:rsidP="00E7499B">
      <w:pPr>
        <w:pStyle w:val="PL"/>
        <w:rPr>
          <w:noProof w:val="0"/>
          <w:snapToGrid w:val="0"/>
        </w:rPr>
      </w:pPr>
      <w:r w:rsidRPr="00E67E0D">
        <w:rPr>
          <w:noProof w:val="0"/>
          <w:snapToGrid w:val="0"/>
        </w:rPr>
        <w:tab/>
        <w:t>AMF</w:t>
      </w:r>
      <w:r w:rsidRPr="00E67E0D">
        <w:rPr>
          <w:noProof w:val="0"/>
        </w:rPr>
        <w:t>Configuration</w:t>
      </w:r>
      <w:r w:rsidRPr="00E67E0D">
        <w:rPr>
          <w:noProof w:val="0"/>
          <w:snapToGrid w:val="0"/>
        </w:rPr>
        <w:t>Update,</w:t>
      </w:r>
    </w:p>
    <w:p w14:paraId="73B79B0C" w14:textId="77777777" w:rsidR="006A1CE4" w:rsidRPr="00E67E0D" w:rsidRDefault="006A1CE4" w:rsidP="00E7499B">
      <w:pPr>
        <w:pStyle w:val="PL"/>
        <w:rPr>
          <w:noProof w:val="0"/>
          <w:snapToGrid w:val="0"/>
        </w:rPr>
      </w:pPr>
      <w:r w:rsidRPr="00E67E0D">
        <w:rPr>
          <w:noProof w:val="0"/>
          <w:snapToGrid w:val="0"/>
        </w:rPr>
        <w:tab/>
        <w:t>AMF</w:t>
      </w:r>
      <w:r w:rsidRPr="00E67E0D">
        <w:rPr>
          <w:noProof w:val="0"/>
        </w:rPr>
        <w:t>Configuration</w:t>
      </w:r>
      <w:r w:rsidRPr="00E67E0D">
        <w:rPr>
          <w:noProof w:val="0"/>
          <w:snapToGrid w:val="0"/>
        </w:rPr>
        <w:t>UpdateAcknowledge,</w:t>
      </w:r>
    </w:p>
    <w:p w14:paraId="65C414AB" w14:textId="77777777" w:rsidR="006A1CE4" w:rsidRPr="00E67E0D" w:rsidRDefault="006A1CE4" w:rsidP="00E7499B">
      <w:pPr>
        <w:pStyle w:val="PL"/>
        <w:rPr>
          <w:noProof w:val="0"/>
          <w:snapToGrid w:val="0"/>
        </w:rPr>
      </w:pPr>
      <w:r w:rsidRPr="00E67E0D">
        <w:rPr>
          <w:noProof w:val="0"/>
          <w:snapToGrid w:val="0"/>
        </w:rPr>
        <w:tab/>
        <w:t>AMF</w:t>
      </w:r>
      <w:r w:rsidRPr="00E67E0D">
        <w:rPr>
          <w:noProof w:val="0"/>
        </w:rPr>
        <w:t>Configuration</w:t>
      </w:r>
      <w:r w:rsidRPr="00E67E0D">
        <w:rPr>
          <w:noProof w:val="0"/>
          <w:snapToGrid w:val="0"/>
        </w:rPr>
        <w:t>UpdateFailure,</w:t>
      </w:r>
    </w:p>
    <w:p w14:paraId="2E59C0F5" w14:textId="77777777" w:rsidR="006A1CE4" w:rsidRPr="00E67E0D" w:rsidRDefault="006A1CE4" w:rsidP="00E7499B">
      <w:pPr>
        <w:pStyle w:val="PL"/>
        <w:rPr>
          <w:noProof w:val="0"/>
          <w:snapToGrid w:val="0"/>
        </w:rPr>
      </w:pPr>
      <w:r w:rsidRPr="00E67E0D">
        <w:rPr>
          <w:noProof w:val="0"/>
          <w:snapToGrid w:val="0"/>
        </w:rPr>
        <w:tab/>
        <w:t>AMFStatusIndication,</w:t>
      </w:r>
    </w:p>
    <w:p w14:paraId="444C52DE" w14:textId="77777777" w:rsidR="006A1CE4" w:rsidRPr="00E67E0D" w:rsidRDefault="006A1CE4" w:rsidP="00E7499B">
      <w:pPr>
        <w:pStyle w:val="PL"/>
        <w:rPr>
          <w:noProof w:val="0"/>
          <w:snapToGrid w:val="0"/>
          <w:lang w:eastAsia="zh-CN"/>
        </w:rPr>
      </w:pPr>
      <w:r w:rsidRPr="00E67E0D">
        <w:rPr>
          <w:noProof w:val="0"/>
          <w:snapToGrid w:val="0"/>
        </w:rPr>
        <w:tab/>
      </w:r>
      <w:r w:rsidRPr="00E67E0D">
        <w:rPr>
          <w:noProof w:val="0"/>
          <w:snapToGrid w:val="0"/>
          <w:lang w:eastAsia="zh-CN"/>
        </w:rPr>
        <w:t>CellTrafficTrace,</w:t>
      </w:r>
    </w:p>
    <w:p w14:paraId="3F13DCA6" w14:textId="77777777" w:rsidR="006A1CE4" w:rsidRPr="00E67E0D" w:rsidRDefault="006A1CE4" w:rsidP="00E7499B">
      <w:pPr>
        <w:pStyle w:val="PL"/>
        <w:rPr>
          <w:noProof w:val="0"/>
          <w:snapToGrid w:val="0"/>
        </w:rPr>
      </w:pPr>
      <w:r w:rsidRPr="00E67E0D">
        <w:rPr>
          <w:noProof w:val="0"/>
          <w:snapToGrid w:val="0"/>
        </w:rPr>
        <w:tab/>
      </w:r>
      <w:r w:rsidRPr="00E67E0D">
        <w:rPr>
          <w:noProof w:val="0"/>
        </w:rPr>
        <w:t>DeactivateTrace</w:t>
      </w:r>
      <w:r w:rsidRPr="00E67E0D">
        <w:rPr>
          <w:noProof w:val="0"/>
          <w:snapToGrid w:val="0"/>
        </w:rPr>
        <w:t>,</w:t>
      </w:r>
    </w:p>
    <w:p w14:paraId="7804A983" w14:textId="77777777" w:rsidR="006A1CE4" w:rsidRPr="00E67E0D" w:rsidRDefault="006A1CE4" w:rsidP="00E7499B">
      <w:pPr>
        <w:pStyle w:val="PL"/>
        <w:rPr>
          <w:noProof w:val="0"/>
          <w:snapToGrid w:val="0"/>
        </w:rPr>
      </w:pPr>
      <w:r w:rsidRPr="00E67E0D">
        <w:rPr>
          <w:noProof w:val="0"/>
          <w:snapToGrid w:val="0"/>
        </w:rPr>
        <w:tab/>
        <w:t>DownlinkNASTransport,</w:t>
      </w:r>
    </w:p>
    <w:p w14:paraId="65E8054B" w14:textId="77777777" w:rsidR="006A1CE4" w:rsidRPr="00E67E0D" w:rsidRDefault="006A1CE4" w:rsidP="00E7499B">
      <w:pPr>
        <w:pStyle w:val="PL"/>
        <w:rPr>
          <w:noProof w:val="0"/>
          <w:snapToGrid w:val="0"/>
        </w:rPr>
      </w:pPr>
      <w:r w:rsidRPr="00E67E0D">
        <w:rPr>
          <w:noProof w:val="0"/>
          <w:snapToGrid w:val="0"/>
          <w:lang w:eastAsia="zh-CN"/>
        </w:rPr>
        <w:tab/>
      </w:r>
      <w:r w:rsidRPr="00E67E0D">
        <w:rPr>
          <w:noProof w:val="0"/>
          <w:snapToGrid w:val="0"/>
        </w:rPr>
        <w:t>Downlink</w:t>
      </w:r>
      <w:r w:rsidRPr="00E67E0D">
        <w:rPr>
          <w:noProof w:val="0"/>
          <w:snapToGrid w:val="0"/>
          <w:lang w:eastAsia="zh-CN"/>
        </w:rPr>
        <w:t>NonUEAssociatedNRPPa</w:t>
      </w:r>
      <w:r w:rsidRPr="00E67E0D">
        <w:rPr>
          <w:noProof w:val="0"/>
          <w:snapToGrid w:val="0"/>
        </w:rPr>
        <w:t>Transport,</w:t>
      </w:r>
    </w:p>
    <w:p w14:paraId="111FEE15" w14:textId="77777777" w:rsidR="006A1CE4" w:rsidRPr="00E67E0D" w:rsidRDefault="006A1CE4" w:rsidP="00E7499B">
      <w:pPr>
        <w:pStyle w:val="PL"/>
        <w:rPr>
          <w:noProof w:val="0"/>
          <w:snapToGrid w:val="0"/>
        </w:rPr>
      </w:pPr>
      <w:r w:rsidRPr="00E67E0D">
        <w:rPr>
          <w:noProof w:val="0"/>
          <w:snapToGrid w:val="0"/>
        </w:rPr>
        <w:tab/>
        <w:t>DownlinkRANConfigurationTransfer,</w:t>
      </w:r>
    </w:p>
    <w:p w14:paraId="10FD5B52" w14:textId="77777777" w:rsidR="006A1CE4" w:rsidRPr="00E67E0D" w:rsidRDefault="006A1CE4" w:rsidP="00E7499B">
      <w:pPr>
        <w:pStyle w:val="PL"/>
        <w:rPr>
          <w:noProof w:val="0"/>
          <w:snapToGrid w:val="0"/>
        </w:rPr>
      </w:pPr>
      <w:r w:rsidRPr="00E67E0D">
        <w:rPr>
          <w:noProof w:val="0"/>
          <w:snapToGrid w:val="0"/>
        </w:rPr>
        <w:tab/>
        <w:t>DownlinkRANStatusTransfer,</w:t>
      </w:r>
    </w:p>
    <w:p w14:paraId="62A51B66" w14:textId="77777777" w:rsidR="006A1CE4" w:rsidRPr="00E67E0D" w:rsidRDefault="006A1CE4" w:rsidP="00E7499B">
      <w:pPr>
        <w:pStyle w:val="PL"/>
        <w:rPr>
          <w:noProof w:val="0"/>
          <w:snapToGrid w:val="0"/>
        </w:rPr>
      </w:pPr>
      <w:r w:rsidRPr="00E67E0D">
        <w:rPr>
          <w:noProof w:val="0"/>
          <w:snapToGrid w:val="0"/>
        </w:rPr>
        <w:tab/>
        <w:t>Downlink</w:t>
      </w:r>
      <w:r w:rsidRPr="00E67E0D">
        <w:rPr>
          <w:noProof w:val="0"/>
          <w:snapToGrid w:val="0"/>
          <w:lang w:eastAsia="zh-CN"/>
        </w:rPr>
        <w:t>UEAssociatedNRPPa</w:t>
      </w:r>
      <w:r w:rsidRPr="00E67E0D">
        <w:rPr>
          <w:noProof w:val="0"/>
          <w:snapToGrid w:val="0"/>
        </w:rPr>
        <w:t>Transport,</w:t>
      </w:r>
    </w:p>
    <w:p w14:paraId="73190440" w14:textId="77777777" w:rsidR="006A1CE4" w:rsidRPr="00E67E0D" w:rsidRDefault="006A1CE4" w:rsidP="00E7499B">
      <w:pPr>
        <w:pStyle w:val="PL"/>
        <w:rPr>
          <w:noProof w:val="0"/>
          <w:snapToGrid w:val="0"/>
        </w:rPr>
      </w:pPr>
      <w:r w:rsidRPr="00E67E0D">
        <w:rPr>
          <w:noProof w:val="0"/>
          <w:snapToGrid w:val="0"/>
        </w:rPr>
        <w:tab/>
        <w:t>ErrorIndication,</w:t>
      </w:r>
    </w:p>
    <w:p w14:paraId="21C4F02E" w14:textId="77777777" w:rsidR="006A1CE4" w:rsidRPr="00E67E0D" w:rsidRDefault="006A1CE4" w:rsidP="00E7499B">
      <w:pPr>
        <w:pStyle w:val="PL"/>
        <w:rPr>
          <w:noProof w:val="0"/>
          <w:snapToGrid w:val="0"/>
        </w:rPr>
      </w:pPr>
      <w:r w:rsidRPr="00E67E0D">
        <w:rPr>
          <w:noProof w:val="0"/>
          <w:snapToGrid w:val="0"/>
        </w:rPr>
        <w:tab/>
        <w:t>HandoverCancel,</w:t>
      </w:r>
    </w:p>
    <w:p w14:paraId="1B3EE1F7" w14:textId="77777777" w:rsidR="006A1CE4" w:rsidRPr="00E67E0D" w:rsidRDefault="006A1CE4" w:rsidP="00E7499B">
      <w:pPr>
        <w:pStyle w:val="PL"/>
        <w:rPr>
          <w:noProof w:val="0"/>
          <w:snapToGrid w:val="0"/>
        </w:rPr>
      </w:pPr>
      <w:r w:rsidRPr="00E67E0D">
        <w:rPr>
          <w:noProof w:val="0"/>
          <w:snapToGrid w:val="0"/>
        </w:rPr>
        <w:tab/>
        <w:t>HandoverCancelAcknowledge,</w:t>
      </w:r>
    </w:p>
    <w:p w14:paraId="566F7E9F" w14:textId="77777777" w:rsidR="006A1CE4" w:rsidRPr="00E67E0D" w:rsidRDefault="006A1CE4" w:rsidP="00E7499B">
      <w:pPr>
        <w:pStyle w:val="PL"/>
        <w:rPr>
          <w:noProof w:val="0"/>
          <w:snapToGrid w:val="0"/>
        </w:rPr>
      </w:pPr>
      <w:r w:rsidRPr="00E67E0D">
        <w:rPr>
          <w:noProof w:val="0"/>
          <w:snapToGrid w:val="0"/>
        </w:rPr>
        <w:tab/>
        <w:t>HandoverCommand,</w:t>
      </w:r>
    </w:p>
    <w:p w14:paraId="0E5974F4" w14:textId="77777777" w:rsidR="006A1CE4" w:rsidRPr="00E67E0D" w:rsidRDefault="006A1CE4" w:rsidP="00E7499B">
      <w:pPr>
        <w:pStyle w:val="PL"/>
        <w:rPr>
          <w:noProof w:val="0"/>
          <w:snapToGrid w:val="0"/>
        </w:rPr>
      </w:pPr>
      <w:r w:rsidRPr="00E67E0D">
        <w:rPr>
          <w:noProof w:val="0"/>
          <w:snapToGrid w:val="0"/>
        </w:rPr>
        <w:tab/>
        <w:t>HandoverFailure,</w:t>
      </w:r>
    </w:p>
    <w:p w14:paraId="18E86A4B" w14:textId="77777777" w:rsidR="006A1CE4" w:rsidRPr="00E67E0D" w:rsidRDefault="006A1CE4" w:rsidP="00E7499B">
      <w:pPr>
        <w:pStyle w:val="PL"/>
        <w:rPr>
          <w:noProof w:val="0"/>
          <w:snapToGrid w:val="0"/>
        </w:rPr>
      </w:pPr>
      <w:r w:rsidRPr="00E67E0D">
        <w:rPr>
          <w:noProof w:val="0"/>
          <w:snapToGrid w:val="0"/>
        </w:rPr>
        <w:tab/>
        <w:t>HandoverNotify,</w:t>
      </w:r>
    </w:p>
    <w:p w14:paraId="274274D2" w14:textId="77777777" w:rsidR="006A1CE4" w:rsidRPr="00E67E0D" w:rsidRDefault="006A1CE4" w:rsidP="00E7499B">
      <w:pPr>
        <w:pStyle w:val="PL"/>
        <w:rPr>
          <w:noProof w:val="0"/>
          <w:snapToGrid w:val="0"/>
        </w:rPr>
      </w:pPr>
      <w:r w:rsidRPr="00E67E0D">
        <w:rPr>
          <w:noProof w:val="0"/>
          <w:snapToGrid w:val="0"/>
        </w:rPr>
        <w:tab/>
        <w:t>HandoverPreparationFailure,</w:t>
      </w:r>
    </w:p>
    <w:p w14:paraId="3B887142" w14:textId="77777777" w:rsidR="006A1CE4" w:rsidRPr="00E67E0D" w:rsidRDefault="006A1CE4" w:rsidP="00E7499B">
      <w:pPr>
        <w:pStyle w:val="PL"/>
        <w:rPr>
          <w:noProof w:val="0"/>
          <w:snapToGrid w:val="0"/>
        </w:rPr>
      </w:pPr>
      <w:r w:rsidRPr="00E67E0D">
        <w:rPr>
          <w:noProof w:val="0"/>
          <w:snapToGrid w:val="0"/>
        </w:rPr>
        <w:tab/>
        <w:t>HandoverRequest,</w:t>
      </w:r>
    </w:p>
    <w:p w14:paraId="7C6DCA10" w14:textId="77777777" w:rsidR="006A1CE4" w:rsidRPr="00E67E0D" w:rsidRDefault="006A1CE4" w:rsidP="00E7499B">
      <w:pPr>
        <w:pStyle w:val="PL"/>
        <w:rPr>
          <w:noProof w:val="0"/>
          <w:snapToGrid w:val="0"/>
        </w:rPr>
      </w:pPr>
      <w:r w:rsidRPr="00E67E0D">
        <w:rPr>
          <w:noProof w:val="0"/>
          <w:snapToGrid w:val="0"/>
        </w:rPr>
        <w:tab/>
        <w:t>HandoverRequestAcknowledge,</w:t>
      </w:r>
    </w:p>
    <w:p w14:paraId="1AEDC6E5" w14:textId="77777777" w:rsidR="006A1CE4" w:rsidRPr="00E67E0D" w:rsidRDefault="006A1CE4" w:rsidP="00E7499B">
      <w:pPr>
        <w:pStyle w:val="PL"/>
        <w:rPr>
          <w:noProof w:val="0"/>
          <w:snapToGrid w:val="0"/>
        </w:rPr>
      </w:pPr>
      <w:r w:rsidRPr="00E67E0D">
        <w:rPr>
          <w:noProof w:val="0"/>
          <w:snapToGrid w:val="0"/>
        </w:rPr>
        <w:tab/>
        <w:t>HandoverRequired,</w:t>
      </w:r>
    </w:p>
    <w:p w14:paraId="2EF3F511" w14:textId="77777777" w:rsidR="006A1CE4" w:rsidRPr="00E67E0D" w:rsidRDefault="006A1CE4" w:rsidP="00E7499B">
      <w:pPr>
        <w:pStyle w:val="PL"/>
        <w:rPr>
          <w:noProof w:val="0"/>
          <w:snapToGrid w:val="0"/>
        </w:rPr>
      </w:pPr>
      <w:r w:rsidRPr="00E67E0D">
        <w:rPr>
          <w:noProof w:val="0"/>
          <w:snapToGrid w:val="0"/>
        </w:rPr>
        <w:tab/>
        <w:t>InitialContextSetupFailure,</w:t>
      </w:r>
    </w:p>
    <w:p w14:paraId="600D57A7" w14:textId="77777777" w:rsidR="006A1CE4" w:rsidRPr="00E67E0D" w:rsidRDefault="006A1CE4" w:rsidP="00E7499B">
      <w:pPr>
        <w:pStyle w:val="PL"/>
        <w:rPr>
          <w:noProof w:val="0"/>
          <w:snapToGrid w:val="0"/>
        </w:rPr>
      </w:pPr>
      <w:r w:rsidRPr="00E67E0D">
        <w:rPr>
          <w:noProof w:val="0"/>
          <w:snapToGrid w:val="0"/>
        </w:rPr>
        <w:tab/>
        <w:t>InitialContextSetupRequest,</w:t>
      </w:r>
    </w:p>
    <w:p w14:paraId="7AE890A2" w14:textId="77777777" w:rsidR="006A1CE4" w:rsidRPr="00E67E0D" w:rsidRDefault="006A1CE4" w:rsidP="00E7499B">
      <w:pPr>
        <w:pStyle w:val="PL"/>
        <w:rPr>
          <w:noProof w:val="0"/>
          <w:snapToGrid w:val="0"/>
        </w:rPr>
      </w:pPr>
      <w:r w:rsidRPr="00E67E0D">
        <w:rPr>
          <w:noProof w:val="0"/>
          <w:snapToGrid w:val="0"/>
        </w:rPr>
        <w:tab/>
        <w:t>InitialContextSetupResponse,</w:t>
      </w:r>
    </w:p>
    <w:p w14:paraId="4701976E" w14:textId="77777777" w:rsidR="006A1CE4" w:rsidRPr="00E67E0D" w:rsidRDefault="006A1CE4" w:rsidP="00E7499B">
      <w:pPr>
        <w:pStyle w:val="PL"/>
        <w:rPr>
          <w:noProof w:val="0"/>
          <w:snapToGrid w:val="0"/>
        </w:rPr>
      </w:pPr>
      <w:r w:rsidRPr="00E67E0D">
        <w:rPr>
          <w:noProof w:val="0"/>
          <w:snapToGrid w:val="0"/>
        </w:rPr>
        <w:tab/>
        <w:t>InitialUEMessage,</w:t>
      </w:r>
    </w:p>
    <w:p w14:paraId="231B251D" w14:textId="77777777" w:rsidR="006A1CE4" w:rsidRPr="00E67E0D" w:rsidRDefault="006A1CE4" w:rsidP="00E7499B">
      <w:pPr>
        <w:pStyle w:val="PL"/>
        <w:rPr>
          <w:noProof w:val="0"/>
          <w:snapToGrid w:val="0"/>
        </w:rPr>
      </w:pPr>
      <w:r w:rsidRPr="00E67E0D">
        <w:rPr>
          <w:noProof w:val="0"/>
          <w:snapToGrid w:val="0"/>
        </w:rPr>
        <w:tab/>
      </w:r>
      <w:r w:rsidRPr="00E67E0D">
        <w:rPr>
          <w:noProof w:val="0"/>
          <w:snapToGrid w:val="0"/>
          <w:lang w:eastAsia="zh-CN"/>
        </w:rPr>
        <w:t>LocationReport,</w:t>
      </w:r>
    </w:p>
    <w:p w14:paraId="636B8E51" w14:textId="77777777" w:rsidR="006A1CE4" w:rsidRPr="00E67E0D" w:rsidRDefault="006A1CE4" w:rsidP="00E7499B">
      <w:pPr>
        <w:pStyle w:val="PL"/>
        <w:rPr>
          <w:noProof w:val="0"/>
          <w:snapToGrid w:val="0"/>
          <w:lang w:eastAsia="zh-CN"/>
        </w:rPr>
      </w:pPr>
      <w:r w:rsidRPr="00E67E0D">
        <w:rPr>
          <w:noProof w:val="0"/>
          <w:snapToGrid w:val="0"/>
        </w:rPr>
        <w:tab/>
      </w:r>
      <w:r w:rsidRPr="00E67E0D">
        <w:rPr>
          <w:noProof w:val="0"/>
          <w:snapToGrid w:val="0"/>
          <w:lang w:eastAsia="zh-CN"/>
        </w:rPr>
        <w:t>LocationReportingControl,</w:t>
      </w:r>
    </w:p>
    <w:p w14:paraId="303FAFE4" w14:textId="77777777" w:rsidR="006A1CE4" w:rsidRPr="00E67E0D" w:rsidRDefault="006A1CE4" w:rsidP="00E7499B">
      <w:pPr>
        <w:pStyle w:val="PL"/>
        <w:rPr>
          <w:noProof w:val="0"/>
          <w:snapToGrid w:val="0"/>
          <w:lang w:eastAsia="zh-CN"/>
        </w:rPr>
      </w:pPr>
      <w:r w:rsidRPr="00E67E0D">
        <w:rPr>
          <w:noProof w:val="0"/>
          <w:snapToGrid w:val="0"/>
        </w:rPr>
        <w:tab/>
      </w:r>
      <w:r w:rsidRPr="00E67E0D">
        <w:rPr>
          <w:noProof w:val="0"/>
          <w:snapToGrid w:val="0"/>
          <w:lang w:eastAsia="zh-CN"/>
        </w:rPr>
        <w:t>LocationReportingFailureIndication,</w:t>
      </w:r>
    </w:p>
    <w:p w14:paraId="164B77FA" w14:textId="77777777" w:rsidR="006A1CE4" w:rsidRPr="00E67E0D" w:rsidRDefault="006A1CE4" w:rsidP="00E7499B">
      <w:pPr>
        <w:pStyle w:val="PL"/>
        <w:rPr>
          <w:noProof w:val="0"/>
          <w:snapToGrid w:val="0"/>
        </w:rPr>
      </w:pPr>
      <w:r w:rsidRPr="00E67E0D">
        <w:rPr>
          <w:noProof w:val="0"/>
          <w:snapToGrid w:val="0"/>
        </w:rPr>
        <w:tab/>
        <w:t>NASNonDeliveryIndication,</w:t>
      </w:r>
    </w:p>
    <w:p w14:paraId="6846637F" w14:textId="77777777" w:rsidR="006A1CE4" w:rsidRPr="00E67E0D" w:rsidRDefault="006A1CE4" w:rsidP="00E7499B">
      <w:pPr>
        <w:pStyle w:val="PL"/>
        <w:rPr>
          <w:noProof w:val="0"/>
          <w:snapToGrid w:val="0"/>
        </w:rPr>
      </w:pPr>
      <w:r w:rsidRPr="00E67E0D">
        <w:rPr>
          <w:noProof w:val="0"/>
          <w:snapToGrid w:val="0"/>
        </w:rPr>
        <w:tab/>
        <w:t>NGReset,</w:t>
      </w:r>
    </w:p>
    <w:p w14:paraId="6F63E962" w14:textId="77777777" w:rsidR="006A1CE4" w:rsidRPr="00E67E0D" w:rsidRDefault="006A1CE4" w:rsidP="00E7499B">
      <w:pPr>
        <w:pStyle w:val="PL"/>
        <w:rPr>
          <w:noProof w:val="0"/>
          <w:snapToGrid w:val="0"/>
        </w:rPr>
      </w:pPr>
      <w:r w:rsidRPr="00E67E0D">
        <w:rPr>
          <w:noProof w:val="0"/>
          <w:snapToGrid w:val="0"/>
        </w:rPr>
        <w:tab/>
        <w:t>NGResetAcknowledge,</w:t>
      </w:r>
    </w:p>
    <w:p w14:paraId="66FD442B" w14:textId="77777777" w:rsidR="006A1CE4" w:rsidRPr="00E67E0D" w:rsidRDefault="006A1CE4" w:rsidP="00E7499B">
      <w:pPr>
        <w:pStyle w:val="PL"/>
        <w:rPr>
          <w:noProof w:val="0"/>
          <w:snapToGrid w:val="0"/>
        </w:rPr>
      </w:pPr>
      <w:r w:rsidRPr="00E67E0D">
        <w:rPr>
          <w:noProof w:val="0"/>
          <w:snapToGrid w:val="0"/>
        </w:rPr>
        <w:tab/>
        <w:t>NGSetupFailure,</w:t>
      </w:r>
    </w:p>
    <w:p w14:paraId="1D2D114C" w14:textId="77777777" w:rsidR="006A1CE4" w:rsidRPr="00E67E0D" w:rsidRDefault="006A1CE4" w:rsidP="00E7499B">
      <w:pPr>
        <w:pStyle w:val="PL"/>
        <w:rPr>
          <w:noProof w:val="0"/>
          <w:snapToGrid w:val="0"/>
        </w:rPr>
      </w:pPr>
      <w:r w:rsidRPr="00E67E0D">
        <w:rPr>
          <w:noProof w:val="0"/>
          <w:snapToGrid w:val="0"/>
        </w:rPr>
        <w:tab/>
        <w:t>NGSetupRequest,</w:t>
      </w:r>
    </w:p>
    <w:p w14:paraId="64FD44C2" w14:textId="77777777" w:rsidR="006A1CE4" w:rsidRPr="00E67E0D" w:rsidRDefault="006A1CE4" w:rsidP="00E7499B">
      <w:pPr>
        <w:pStyle w:val="PL"/>
        <w:rPr>
          <w:noProof w:val="0"/>
          <w:snapToGrid w:val="0"/>
        </w:rPr>
      </w:pPr>
      <w:r w:rsidRPr="00E67E0D">
        <w:rPr>
          <w:noProof w:val="0"/>
          <w:snapToGrid w:val="0"/>
        </w:rPr>
        <w:tab/>
        <w:t>NGSetupResponse,</w:t>
      </w:r>
    </w:p>
    <w:p w14:paraId="6343B080" w14:textId="77777777" w:rsidR="006A1CE4" w:rsidRPr="00E67E0D" w:rsidRDefault="006A1CE4" w:rsidP="00E7499B">
      <w:pPr>
        <w:pStyle w:val="PL"/>
        <w:rPr>
          <w:noProof w:val="0"/>
          <w:snapToGrid w:val="0"/>
        </w:rPr>
      </w:pPr>
      <w:r w:rsidRPr="00E67E0D">
        <w:rPr>
          <w:noProof w:val="0"/>
          <w:snapToGrid w:val="0"/>
        </w:rPr>
        <w:tab/>
        <w:t>OverloadStart,</w:t>
      </w:r>
    </w:p>
    <w:p w14:paraId="36D6F92A" w14:textId="77777777" w:rsidR="006A1CE4" w:rsidRPr="00E67E0D" w:rsidRDefault="006A1CE4" w:rsidP="00E7499B">
      <w:pPr>
        <w:pStyle w:val="PL"/>
        <w:rPr>
          <w:noProof w:val="0"/>
          <w:snapToGrid w:val="0"/>
        </w:rPr>
      </w:pPr>
      <w:r w:rsidRPr="00E67E0D">
        <w:rPr>
          <w:noProof w:val="0"/>
          <w:snapToGrid w:val="0"/>
        </w:rPr>
        <w:tab/>
        <w:t>OverloadStop,</w:t>
      </w:r>
    </w:p>
    <w:p w14:paraId="702191DA" w14:textId="77777777" w:rsidR="006A1CE4" w:rsidRPr="00E67E0D" w:rsidRDefault="006A1CE4" w:rsidP="00E7499B">
      <w:pPr>
        <w:pStyle w:val="PL"/>
        <w:rPr>
          <w:noProof w:val="0"/>
          <w:snapToGrid w:val="0"/>
        </w:rPr>
      </w:pPr>
      <w:r w:rsidRPr="00E67E0D">
        <w:rPr>
          <w:noProof w:val="0"/>
          <w:snapToGrid w:val="0"/>
        </w:rPr>
        <w:tab/>
        <w:t>Paging,</w:t>
      </w:r>
    </w:p>
    <w:p w14:paraId="52E550FB" w14:textId="77777777" w:rsidR="006A1CE4" w:rsidRPr="00E67E0D" w:rsidRDefault="006A1CE4" w:rsidP="00E7499B">
      <w:pPr>
        <w:pStyle w:val="PL"/>
        <w:rPr>
          <w:noProof w:val="0"/>
          <w:snapToGrid w:val="0"/>
        </w:rPr>
      </w:pPr>
      <w:r w:rsidRPr="00E67E0D">
        <w:rPr>
          <w:noProof w:val="0"/>
          <w:snapToGrid w:val="0"/>
        </w:rPr>
        <w:tab/>
        <w:t>PathSwitchRequest,</w:t>
      </w:r>
    </w:p>
    <w:p w14:paraId="42607F88" w14:textId="77777777" w:rsidR="006A1CE4" w:rsidRPr="00E67E0D" w:rsidRDefault="006A1CE4" w:rsidP="00E7499B">
      <w:pPr>
        <w:pStyle w:val="PL"/>
        <w:rPr>
          <w:noProof w:val="0"/>
          <w:snapToGrid w:val="0"/>
        </w:rPr>
      </w:pPr>
      <w:r w:rsidRPr="00E67E0D">
        <w:rPr>
          <w:noProof w:val="0"/>
          <w:snapToGrid w:val="0"/>
        </w:rPr>
        <w:tab/>
        <w:t>PathSwitchRequestAcknowledge,</w:t>
      </w:r>
    </w:p>
    <w:p w14:paraId="0B094FCA" w14:textId="77777777" w:rsidR="006A1CE4" w:rsidRPr="00E67E0D" w:rsidRDefault="006A1CE4" w:rsidP="00E7499B">
      <w:pPr>
        <w:pStyle w:val="PL"/>
        <w:rPr>
          <w:noProof w:val="0"/>
          <w:snapToGrid w:val="0"/>
        </w:rPr>
      </w:pPr>
      <w:r w:rsidRPr="00E67E0D">
        <w:rPr>
          <w:noProof w:val="0"/>
          <w:snapToGrid w:val="0"/>
        </w:rPr>
        <w:tab/>
        <w:t>PathSwitchRequestFailure,</w:t>
      </w:r>
      <w:r w:rsidRPr="00E67E0D">
        <w:rPr>
          <w:noProof w:val="0"/>
          <w:snapToGrid w:val="0"/>
        </w:rPr>
        <w:tab/>
      </w:r>
    </w:p>
    <w:p w14:paraId="7F46A184" w14:textId="77777777" w:rsidR="006A1CE4" w:rsidRPr="00E67E0D" w:rsidRDefault="006A1CE4" w:rsidP="00E7499B">
      <w:pPr>
        <w:pStyle w:val="PL"/>
        <w:rPr>
          <w:noProof w:val="0"/>
          <w:snapToGrid w:val="0"/>
        </w:rPr>
      </w:pPr>
      <w:r w:rsidRPr="00E67E0D">
        <w:rPr>
          <w:noProof w:val="0"/>
          <w:snapToGrid w:val="0"/>
        </w:rPr>
        <w:tab/>
        <w:t>PDUSessionResourceModifyConfirm,</w:t>
      </w:r>
    </w:p>
    <w:p w14:paraId="53AF3A71" w14:textId="77777777" w:rsidR="006A1CE4" w:rsidRPr="00E67E0D" w:rsidRDefault="006A1CE4" w:rsidP="00E7499B">
      <w:pPr>
        <w:pStyle w:val="PL"/>
        <w:rPr>
          <w:noProof w:val="0"/>
          <w:snapToGrid w:val="0"/>
        </w:rPr>
      </w:pPr>
      <w:r w:rsidRPr="00E67E0D">
        <w:rPr>
          <w:noProof w:val="0"/>
          <w:snapToGrid w:val="0"/>
        </w:rPr>
        <w:tab/>
        <w:t>PDUSessionResourceModifyIndication,</w:t>
      </w:r>
    </w:p>
    <w:p w14:paraId="0461D3B3" w14:textId="77777777" w:rsidR="006A1CE4" w:rsidRPr="00E67E0D" w:rsidRDefault="006A1CE4" w:rsidP="00E7499B">
      <w:pPr>
        <w:pStyle w:val="PL"/>
        <w:rPr>
          <w:noProof w:val="0"/>
          <w:snapToGrid w:val="0"/>
        </w:rPr>
      </w:pPr>
      <w:r w:rsidRPr="00E67E0D">
        <w:rPr>
          <w:noProof w:val="0"/>
          <w:snapToGrid w:val="0"/>
        </w:rPr>
        <w:tab/>
        <w:t>PDUSessionResourceModifyRequest,</w:t>
      </w:r>
    </w:p>
    <w:p w14:paraId="38033AEB" w14:textId="77777777" w:rsidR="006A1CE4" w:rsidRPr="00E67E0D" w:rsidRDefault="006A1CE4" w:rsidP="00E7499B">
      <w:pPr>
        <w:pStyle w:val="PL"/>
        <w:rPr>
          <w:noProof w:val="0"/>
          <w:snapToGrid w:val="0"/>
        </w:rPr>
      </w:pPr>
      <w:r w:rsidRPr="00E67E0D">
        <w:rPr>
          <w:noProof w:val="0"/>
          <w:snapToGrid w:val="0"/>
        </w:rPr>
        <w:tab/>
        <w:t>PDUSessionResourceModifyResponse,</w:t>
      </w:r>
    </w:p>
    <w:p w14:paraId="6EF80862" w14:textId="77777777" w:rsidR="006A1CE4" w:rsidRPr="00E67E0D" w:rsidRDefault="006A1CE4" w:rsidP="00E7499B">
      <w:pPr>
        <w:pStyle w:val="PL"/>
        <w:rPr>
          <w:noProof w:val="0"/>
          <w:snapToGrid w:val="0"/>
        </w:rPr>
      </w:pPr>
      <w:r w:rsidRPr="00E67E0D">
        <w:rPr>
          <w:noProof w:val="0"/>
          <w:snapToGrid w:val="0"/>
        </w:rPr>
        <w:tab/>
        <w:t>PDUSessionResourceNotify,</w:t>
      </w:r>
    </w:p>
    <w:p w14:paraId="3C668E97" w14:textId="77777777" w:rsidR="006A1CE4" w:rsidRPr="00E67E0D" w:rsidRDefault="006A1CE4" w:rsidP="00E7499B">
      <w:pPr>
        <w:pStyle w:val="PL"/>
        <w:rPr>
          <w:noProof w:val="0"/>
          <w:snapToGrid w:val="0"/>
        </w:rPr>
      </w:pPr>
      <w:r w:rsidRPr="00E67E0D">
        <w:rPr>
          <w:noProof w:val="0"/>
          <w:snapToGrid w:val="0"/>
        </w:rPr>
        <w:tab/>
        <w:t>PDUSessionResourceReleaseCommand,</w:t>
      </w:r>
    </w:p>
    <w:p w14:paraId="4578FB6A" w14:textId="77777777" w:rsidR="006A1CE4" w:rsidRPr="00E67E0D" w:rsidRDefault="006A1CE4" w:rsidP="00E7499B">
      <w:pPr>
        <w:pStyle w:val="PL"/>
        <w:rPr>
          <w:noProof w:val="0"/>
          <w:snapToGrid w:val="0"/>
        </w:rPr>
      </w:pPr>
      <w:r w:rsidRPr="00E67E0D">
        <w:rPr>
          <w:noProof w:val="0"/>
          <w:snapToGrid w:val="0"/>
        </w:rPr>
        <w:tab/>
        <w:t>PDUSessionResourceReleaseResponse,</w:t>
      </w:r>
    </w:p>
    <w:p w14:paraId="4D51F310" w14:textId="77777777" w:rsidR="006A1CE4" w:rsidRPr="00E67E0D" w:rsidRDefault="006A1CE4" w:rsidP="00E7499B">
      <w:pPr>
        <w:pStyle w:val="PL"/>
        <w:rPr>
          <w:noProof w:val="0"/>
          <w:snapToGrid w:val="0"/>
        </w:rPr>
      </w:pPr>
      <w:r w:rsidRPr="00E67E0D">
        <w:rPr>
          <w:noProof w:val="0"/>
          <w:snapToGrid w:val="0"/>
        </w:rPr>
        <w:tab/>
        <w:t>PDUSessionResourceSetupRequest,</w:t>
      </w:r>
    </w:p>
    <w:p w14:paraId="5BE699AF" w14:textId="77777777" w:rsidR="006A1CE4" w:rsidRPr="00E67E0D" w:rsidRDefault="006A1CE4" w:rsidP="00E7499B">
      <w:pPr>
        <w:pStyle w:val="PL"/>
        <w:rPr>
          <w:noProof w:val="0"/>
          <w:snapToGrid w:val="0"/>
        </w:rPr>
      </w:pPr>
      <w:r w:rsidRPr="00E67E0D">
        <w:rPr>
          <w:noProof w:val="0"/>
          <w:snapToGrid w:val="0"/>
        </w:rPr>
        <w:tab/>
        <w:t>PDUSessionResourceSetupResponse,</w:t>
      </w:r>
    </w:p>
    <w:p w14:paraId="38A2A57E" w14:textId="77777777" w:rsidR="006A1CE4" w:rsidRPr="00E67E0D" w:rsidRDefault="006A1CE4" w:rsidP="00E7499B">
      <w:pPr>
        <w:pStyle w:val="PL"/>
        <w:rPr>
          <w:noProof w:val="0"/>
          <w:snapToGrid w:val="0"/>
        </w:rPr>
      </w:pPr>
      <w:r w:rsidRPr="00E67E0D">
        <w:rPr>
          <w:noProof w:val="0"/>
          <w:snapToGrid w:val="0"/>
        </w:rPr>
        <w:tab/>
        <w:t>PrivateMessage,</w:t>
      </w:r>
    </w:p>
    <w:p w14:paraId="52B3A139" w14:textId="77777777" w:rsidR="006A1CE4" w:rsidRPr="00E67E0D" w:rsidRDefault="006A1CE4" w:rsidP="00E7499B">
      <w:pPr>
        <w:pStyle w:val="PL"/>
        <w:rPr>
          <w:noProof w:val="0"/>
          <w:snapToGrid w:val="0"/>
        </w:rPr>
      </w:pPr>
      <w:r w:rsidRPr="00E67E0D">
        <w:rPr>
          <w:noProof w:val="0"/>
          <w:snapToGrid w:val="0"/>
        </w:rPr>
        <w:tab/>
        <w:t>PWSCancelRequest,</w:t>
      </w:r>
    </w:p>
    <w:p w14:paraId="503CE85D" w14:textId="77777777" w:rsidR="006A1CE4" w:rsidRPr="00E67E0D" w:rsidRDefault="006A1CE4" w:rsidP="00E7499B">
      <w:pPr>
        <w:pStyle w:val="PL"/>
        <w:rPr>
          <w:noProof w:val="0"/>
          <w:snapToGrid w:val="0"/>
        </w:rPr>
      </w:pPr>
      <w:r w:rsidRPr="00E67E0D">
        <w:rPr>
          <w:noProof w:val="0"/>
          <w:snapToGrid w:val="0"/>
        </w:rPr>
        <w:tab/>
        <w:t>PWSCancelResponse,</w:t>
      </w:r>
    </w:p>
    <w:p w14:paraId="4BAB1DC3" w14:textId="77777777" w:rsidR="006A1CE4" w:rsidRPr="00E67E0D" w:rsidRDefault="006A1CE4" w:rsidP="00E7499B">
      <w:pPr>
        <w:pStyle w:val="PL"/>
        <w:rPr>
          <w:noProof w:val="0"/>
          <w:snapToGrid w:val="0"/>
        </w:rPr>
      </w:pPr>
      <w:r w:rsidRPr="00E67E0D">
        <w:rPr>
          <w:noProof w:val="0"/>
          <w:snapToGrid w:val="0"/>
        </w:rPr>
        <w:tab/>
        <w:t>PWSFailureIndication,</w:t>
      </w:r>
    </w:p>
    <w:p w14:paraId="7EA1A3D8" w14:textId="77777777" w:rsidR="006A1CE4" w:rsidRPr="00E67E0D" w:rsidRDefault="006A1CE4" w:rsidP="00E7499B">
      <w:pPr>
        <w:pStyle w:val="PL"/>
        <w:rPr>
          <w:noProof w:val="0"/>
          <w:snapToGrid w:val="0"/>
        </w:rPr>
      </w:pPr>
      <w:r w:rsidRPr="00E67E0D">
        <w:rPr>
          <w:noProof w:val="0"/>
          <w:snapToGrid w:val="0"/>
        </w:rPr>
        <w:tab/>
        <w:t>PWSRestartIndication,</w:t>
      </w:r>
    </w:p>
    <w:p w14:paraId="1A1785CA" w14:textId="77777777" w:rsidR="006A1CE4" w:rsidRPr="00E67E0D" w:rsidRDefault="006A1CE4" w:rsidP="00E7499B">
      <w:pPr>
        <w:pStyle w:val="PL"/>
        <w:rPr>
          <w:noProof w:val="0"/>
          <w:snapToGrid w:val="0"/>
        </w:rPr>
      </w:pPr>
      <w:r w:rsidRPr="00E67E0D">
        <w:rPr>
          <w:noProof w:val="0"/>
          <w:snapToGrid w:val="0"/>
        </w:rPr>
        <w:tab/>
        <w:t>RAN</w:t>
      </w:r>
      <w:r w:rsidRPr="00E67E0D">
        <w:rPr>
          <w:noProof w:val="0"/>
        </w:rPr>
        <w:t>Configuration</w:t>
      </w:r>
      <w:r w:rsidRPr="00E67E0D">
        <w:rPr>
          <w:noProof w:val="0"/>
          <w:snapToGrid w:val="0"/>
        </w:rPr>
        <w:t>Update,</w:t>
      </w:r>
    </w:p>
    <w:p w14:paraId="137454A7" w14:textId="77777777" w:rsidR="006A1CE4" w:rsidRPr="00E67E0D" w:rsidRDefault="006A1CE4" w:rsidP="00E7499B">
      <w:pPr>
        <w:pStyle w:val="PL"/>
        <w:rPr>
          <w:noProof w:val="0"/>
          <w:snapToGrid w:val="0"/>
        </w:rPr>
      </w:pPr>
      <w:r w:rsidRPr="00E67E0D">
        <w:rPr>
          <w:noProof w:val="0"/>
          <w:snapToGrid w:val="0"/>
        </w:rPr>
        <w:tab/>
        <w:t>RAN</w:t>
      </w:r>
      <w:r w:rsidRPr="00E67E0D">
        <w:rPr>
          <w:noProof w:val="0"/>
        </w:rPr>
        <w:t>Configuration</w:t>
      </w:r>
      <w:r w:rsidRPr="00E67E0D">
        <w:rPr>
          <w:noProof w:val="0"/>
          <w:snapToGrid w:val="0"/>
        </w:rPr>
        <w:t>UpdateAcknowledge,</w:t>
      </w:r>
    </w:p>
    <w:p w14:paraId="70E03BF8" w14:textId="77777777" w:rsidR="006A1CE4" w:rsidRPr="00E67E0D" w:rsidRDefault="006A1CE4" w:rsidP="00E7499B">
      <w:pPr>
        <w:pStyle w:val="PL"/>
        <w:rPr>
          <w:noProof w:val="0"/>
          <w:snapToGrid w:val="0"/>
        </w:rPr>
      </w:pPr>
      <w:r w:rsidRPr="00E67E0D">
        <w:rPr>
          <w:noProof w:val="0"/>
          <w:snapToGrid w:val="0"/>
        </w:rPr>
        <w:tab/>
        <w:t>RAN</w:t>
      </w:r>
      <w:r w:rsidRPr="00E67E0D">
        <w:rPr>
          <w:noProof w:val="0"/>
        </w:rPr>
        <w:t>Configuration</w:t>
      </w:r>
      <w:r w:rsidRPr="00E67E0D">
        <w:rPr>
          <w:noProof w:val="0"/>
          <w:snapToGrid w:val="0"/>
        </w:rPr>
        <w:t>UpdateFailure,</w:t>
      </w:r>
    </w:p>
    <w:p w14:paraId="656986DD" w14:textId="77777777" w:rsidR="006A1CE4" w:rsidRPr="00E67E0D" w:rsidRDefault="006A1CE4" w:rsidP="00E7499B">
      <w:pPr>
        <w:pStyle w:val="PL"/>
        <w:rPr>
          <w:noProof w:val="0"/>
          <w:snapToGrid w:val="0"/>
        </w:rPr>
      </w:pPr>
      <w:r w:rsidRPr="00E67E0D">
        <w:rPr>
          <w:noProof w:val="0"/>
          <w:snapToGrid w:val="0"/>
        </w:rPr>
        <w:tab/>
        <w:t>RerouteNASRequest,</w:t>
      </w:r>
    </w:p>
    <w:p w14:paraId="1C67AA2C" w14:textId="77777777" w:rsidR="006A1CE4" w:rsidRPr="00E67E0D" w:rsidRDefault="006A1CE4" w:rsidP="00E7499B">
      <w:pPr>
        <w:pStyle w:val="PL"/>
        <w:rPr>
          <w:noProof w:val="0"/>
          <w:snapToGrid w:val="0"/>
        </w:rPr>
      </w:pPr>
      <w:r w:rsidRPr="00E67E0D">
        <w:rPr>
          <w:noProof w:val="0"/>
          <w:snapToGrid w:val="0"/>
        </w:rPr>
        <w:tab/>
        <w:t>RRCInactiveTransitionReport,</w:t>
      </w:r>
    </w:p>
    <w:p w14:paraId="4FF82450" w14:textId="77777777" w:rsidR="006A1CE4" w:rsidRPr="00E67E0D" w:rsidRDefault="006A1CE4" w:rsidP="00E7499B">
      <w:pPr>
        <w:pStyle w:val="PL"/>
        <w:rPr>
          <w:noProof w:val="0"/>
          <w:snapToGrid w:val="0"/>
        </w:rPr>
      </w:pPr>
      <w:r w:rsidRPr="00E67E0D">
        <w:rPr>
          <w:noProof w:val="0"/>
          <w:snapToGrid w:val="0"/>
        </w:rPr>
        <w:tab/>
        <w:t>TraceFailureIndication,</w:t>
      </w:r>
    </w:p>
    <w:p w14:paraId="7D95F217" w14:textId="77777777" w:rsidR="006A1CE4" w:rsidRPr="00E67E0D" w:rsidRDefault="006A1CE4" w:rsidP="00E7499B">
      <w:pPr>
        <w:pStyle w:val="PL"/>
        <w:rPr>
          <w:noProof w:val="0"/>
          <w:snapToGrid w:val="0"/>
        </w:rPr>
      </w:pPr>
      <w:r w:rsidRPr="00E67E0D">
        <w:rPr>
          <w:noProof w:val="0"/>
          <w:snapToGrid w:val="0"/>
        </w:rPr>
        <w:tab/>
        <w:t>TraceStart,</w:t>
      </w:r>
    </w:p>
    <w:p w14:paraId="7C75652C" w14:textId="77777777" w:rsidR="006A1CE4" w:rsidRPr="00E67E0D" w:rsidRDefault="006A1CE4" w:rsidP="00E7499B">
      <w:pPr>
        <w:pStyle w:val="PL"/>
        <w:rPr>
          <w:noProof w:val="0"/>
          <w:snapToGrid w:val="0"/>
        </w:rPr>
      </w:pPr>
      <w:r w:rsidRPr="00E67E0D">
        <w:rPr>
          <w:noProof w:val="0"/>
          <w:snapToGrid w:val="0"/>
        </w:rPr>
        <w:tab/>
        <w:t>UEContextModificationFailure,</w:t>
      </w:r>
    </w:p>
    <w:p w14:paraId="3EB73CE6" w14:textId="77777777" w:rsidR="006A1CE4" w:rsidRPr="00E67E0D" w:rsidRDefault="006A1CE4" w:rsidP="00E7499B">
      <w:pPr>
        <w:pStyle w:val="PL"/>
        <w:rPr>
          <w:noProof w:val="0"/>
          <w:snapToGrid w:val="0"/>
        </w:rPr>
      </w:pPr>
      <w:r w:rsidRPr="00E67E0D">
        <w:rPr>
          <w:noProof w:val="0"/>
          <w:snapToGrid w:val="0"/>
        </w:rPr>
        <w:tab/>
        <w:t>UEContextModificationRequest,</w:t>
      </w:r>
    </w:p>
    <w:p w14:paraId="16A81D66" w14:textId="77777777" w:rsidR="006A1CE4" w:rsidRPr="00E67E0D" w:rsidRDefault="006A1CE4" w:rsidP="00E7499B">
      <w:pPr>
        <w:pStyle w:val="PL"/>
        <w:rPr>
          <w:noProof w:val="0"/>
          <w:snapToGrid w:val="0"/>
        </w:rPr>
      </w:pPr>
      <w:r w:rsidRPr="00E67E0D">
        <w:rPr>
          <w:noProof w:val="0"/>
          <w:snapToGrid w:val="0"/>
        </w:rPr>
        <w:tab/>
        <w:t>UEContextModificationResponse,</w:t>
      </w:r>
    </w:p>
    <w:p w14:paraId="4A7C7D5D" w14:textId="77777777" w:rsidR="006A1CE4" w:rsidRPr="00E67E0D" w:rsidRDefault="006A1CE4" w:rsidP="00E7499B">
      <w:pPr>
        <w:pStyle w:val="PL"/>
        <w:rPr>
          <w:noProof w:val="0"/>
          <w:snapToGrid w:val="0"/>
        </w:rPr>
      </w:pPr>
      <w:r w:rsidRPr="00E67E0D">
        <w:rPr>
          <w:noProof w:val="0"/>
          <w:snapToGrid w:val="0"/>
        </w:rPr>
        <w:tab/>
        <w:t>UEContextReleaseCommand,</w:t>
      </w:r>
    </w:p>
    <w:p w14:paraId="24E2322D" w14:textId="77777777" w:rsidR="006A1CE4" w:rsidRPr="00E67E0D" w:rsidRDefault="006A1CE4" w:rsidP="00E7499B">
      <w:pPr>
        <w:pStyle w:val="PL"/>
        <w:rPr>
          <w:noProof w:val="0"/>
          <w:snapToGrid w:val="0"/>
        </w:rPr>
      </w:pPr>
      <w:r w:rsidRPr="00E67E0D">
        <w:rPr>
          <w:noProof w:val="0"/>
          <w:snapToGrid w:val="0"/>
        </w:rPr>
        <w:tab/>
        <w:t>UEContextReleaseComplete,</w:t>
      </w:r>
    </w:p>
    <w:p w14:paraId="14ABB693" w14:textId="77777777" w:rsidR="006A1CE4" w:rsidRPr="00E67E0D" w:rsidRDefault="006A1CE4" w:rsidP="00E7499B">
      <w:pPr>
        <w:pStyle w:val="PL"/>
        <w:rPr>
          <w:noProof w:val="0"/>
          <w:snapToGrid w:val="0"/>
        </w:rPr>
      </w:pPr>
      <w:r w:rsidRPr="00E67E0D">
        <w:rPr>
          <w:noProof w:val="0"/>
          <w:snapToGrid w:val="0"/>
        </w:rPr>
        <w:tab/>
        <w:t>UEContextReleaseRequest,</w:t>
      </w:r>
    </w:p>
    <w:p w14:paraId="1A87F128" w14:textId="77777777" w:rsidR="006A1CE4" w:rsidRPr="00E67E0D" w:rsidRDefault="006A1CE4" w:rsidP="00E7499B">
      <w:pPr>
        <w:pStyle w:val="PL"/>
        <w:rPr>
          <w:noProof w:val="0"/>
          <w:snapToGrid w:val="0"/>
        </w:rPr>
      </w:pPr>
      <w:r w:rsidRPr="00E67E0D">
        <w:rPr>
          <w:noProof w:val="0"/>
          <w:snapToGrid w:val="0"/>
        </w:rPr>
        <w:tab/>
        <w:t>UERadioCapabilityCheckRequest,</w:t>
      </w:r>
    </w:p>
    <w:p w14:paraId="6C3B5782" w14:textId="77777777" w:rsidR="006A1CE4" w:rsidRPr="00E67E0D" w:rsidRDefault="006A1CE4" w:rsidP="00E7499B">
      <w:pPr>
        <w:pStyle w:val="PL"/>
        <w:rPr>
          <w:noProof w:val="0"/>
          <w:snapToGrid w:val="0"/>
        </w:rPr>
      </w:pPr>
      <w:r w:rsidRPr="00E67E0D">
        <w:rPr>
          <w:noProof w:val="0"/>
          <w:snapToGrid w:val="0"/>
        </w:rPr>
        <w:tab/>
        <w:t>UERadioCapabilityCheckResponse,</w:t>
      </w:r>
    </w:p>
    <w:p w14:paraId="3B98F71C" w14:textId="77777777" w:rsidR="006A1CE4" w:rsidRPr="00E67E0D" w:rsidRDefault="006A1CE4" w:rsidP="00E7499B">
      <w:pPr>
        <w:pStyle w:val="PL"/>
        <w:rPr>
          <w:noProof w:val="0"/>
          <w:snapToGrid w:val="0"/>
        </w:rPr>
      </w:pPr>
      <w:r w:rsidRPr="00E67E0D">
        <w:rPr>
          <w:noProof w:val="0"/>
          <w:snapToGrid w:val="0"/>
        </w:rPr>
        <w:tab/>
        <w:t>UERadioCapabilityInfoIndication,</w:t>
      </w:r>
    </w:p>
    <w:p w14:paraId="764CC1C3" w14:textId="77777777" w:rsidR="006A1CE4" w:rsidRPr="00E67E0D" w:rsidRDefault="006A1CE4" w:rsidP="00E7499B">
      <w:pPr>
        <w:pStyle w:val="PL"/>
        <w:rPr>
          <w:noProof w:val="0"/>
          <w:snapToGrid w:val="0"/>
        </w:rPr>
      </w:pPr>
      <w:r w:rsidRPr="00E67E0D">
        <w:rPr>
          <w:noProof w:val="0"/>
          <w:snapToGrid w:val="0"/>
        </w:rPr>
        <w:tab/>
        <w:t>UETNLABindingReleaseRequest,</w:t>
      </w:r>
    </w:p>
    <w:p w14:paraId="79B258D0" w14:textId="77777777" w:rsidR="006A1CE4" w:rsidRPr="00E67E0D" w:rsidRDefault="006A1CE4" w:rsidP="00E7499B">
      <w:pPr>
        <w:pStyle w:val="PL"/>
        <w:rPr>
          <w:noProof w:val="0"/>
          <w:snapToGrid w:val="0"/>
        </w:rPr>
      </w:pPr>
      <w:r w:rsidRPr="00E67E0D">
        <w:rPr>
          <w:noProof w:val="0"/>
          <w:snapToGrid w:val="0"/>
        </w:rPr>
        <w:tab/>
        <w:t>UplinkNASTransport,</w:t>
      </w:r>
    </w:p>
    <w:p w14:paraId="4A0610E2" w14:textId="77777777" w:rsidR="006A1CE4" w:rsidRPr="00E67E0D" w:rsidRDefault="006A1CE4" w:rsidP="00E7499B">
      <w:pPr>
        <w:pStyle w:val="PL"/>
        <w:rPr>
          <w:noProof w:val="0"/>
          <w:snapToGrid w:val="0"/>
        </w:rPr>
      </w:pPr>
      <w:r w:rsidRPr="00E67E0D">
        <w:rPr>
          <w:noProof w:val="0"/>
          <w:snapToGrid w:val="0"/>
          <w:lang w:eastAsia="zh-CN"/>
        </w:rPr>
        <w:tab/>
      </w:r>
      <w:r w:rsidRPr="00E67E0D">
        <w:rPr>
          <w:noProof w:val="0"/>
          <w:snapToGrid w:val="0"/>
        </w:rPr>
        <w:t>Uplink</w:t>
      </w:r>
      <w:r w:rsidRPr="00E67E0D">
        <w:rPr>
          <w:noProof w:val="0"/>
          <w:snapToGrid w:val="0"/>
          <w:lang w:eastAsia="zh-CN"/>
        </w:rPr>
        <w:t>NonUEAssociatedNRPPa</w:t>
      </w:r>
      <w:r w:rsidRPr="00E67E0D">
        <w:rPr>
          <w:noProof w:val="0"/>
          <w:snapToGrid w:val="0"/>
        </w:rPr>
        <w:t>Transport,</w:t>
      </w:r>
    </w:p>
    <w:p w14:paraId="65C2888A" w14:textId="77777777" w:rsidR="006A1CE4" w:rsidRPr="00E67E0D" w:rsidRDefault="006A1CE4" w:rsidP="00E7499B">
      <w:pPr>
        <w:pStyle w:val="PL"/>
        <w:rPr>
          <w:noProof w:val="0"/>
          <w:snapToGrid w:val="0"/>
        </w:rPr>
      </w:pPr>
      <w:r w:rsidRPr="00E67E0D">
        <w:rPr>
          <w:noProof w:val="0"/>
          <w:snapToGrid w:val="0"/>
        </w:rPr>
        <w:tab/>
        <w:t>UplinkRANConfigurationTransfer,</w:t>
      </w:r>
    </w:p>
    <w:p w14:paraId="72FCF92F" w14:textId="77777777" w:rsidR="006A1CE4" w:rsidRPr="00E67E0D" w:rsidRDefault="006A1CE4" w:rsidP="00E7499B">
      <w:pPr>
        <w:pStyle w:val="PL"/>
        <w:rPr>
          <w:noProof w:val="0"/>
          <w:snapToGrid w:val="0"/>
        </w:rPr>
      </w:pPr>
      <w:r w:rsidRPr="00E67E0D">
        <w:rPr>
          <w:noProof w:val="0"/>
          <w:snapToGrid w:val="0"/>
        </w:rPr>
        <w:tab/>
        <w:t>UplinkRANStatusTransfer,</w:t>
      </w:r>
    </w:p>
    <w:p w14:paraId="6DF08538" w14:textId="77777777" w:rsidR="006A1CE4" w:rsidRPr="00E67E0D" w:rsidRDefault="006A1CE4" w:rsidP="00E7499B">
      <w:pPr>
        <w:pStyle w:val="PL"/>
        <w:rPr>
          <w:noProof w:val="0"/>
          <w:snapToGrid w:val="0"/>
        </w:rPr>
      </w:pPr>
      <w:r w:rsidRPr="00E67E0D">
        <w:rPr>
          <w:noProof w:val="0"/>
          <w:snapToGrid w:val="0"/>
        </w:rPr>
        <w:tab/>
        <w:t>Uplink</w:t>
      </w:r>
      <w:r w:rsidRPr="00E67E0D">
        <w:rPr>
          <w:noProof w:val="0"/>
          <w:snapToGrid w:val="0"/>
          <w:lang w:eastAsia="zh-CN"/>
        </w:rPr>
        <w:t>UEAssociatedNRPPa</w:t>
      </w:r>
      <w:r w:rsidRPr="00E67E0D">
        <w:rPr>
          <w:noProof w:val="0"/>
          <w:snapToGrid w:val="0"/>
        </w:rPr>
        <w:t>Transport,</w:t>
      </w:r>
    </w:p>
    <w:p w14:paraId="3F33AD01" w14:textId="77777777" w:rsidR="006A1CE4" w:rsidRPr="00E67E0D" w:rsidRDefault="006A1CE4" w:rsidP="00E7499B">
      <w:pPr>
        <w:pStyle w:val="PL"/>
        <w:rPr>
          <w:noProof w:val="0"/>
          <w:snapToGrid w:val="0"/>
        </w:rPr>
      </w:pPr>
      <w:r w:rsidRPr="00E67E0D">
        <w:rPr>
          <w:noProof w:val="0"/>
          <w:snapToGrid w:val="0"/>
        </w:rPr>
        <w:tab/>
        <w:t>WriteReplaceWarningRequest,</w:t>
      </w:r>
    </w:p>
    <w:p w14:paraId="3C80DC5A" w14:textId="77777777" w:rsidR="006A1CE4" w:rsidRPr="00E67E0D" w:rsidRDefault="006A1CE4" w:rsidP="00E7499B">
      <w:pPr>
        <w:pStyle w:val="PL"/>
        <w:rPr>
          <w:noProof w:val="0"/>
          <w:snapToGrid w:val="0"/>
        </w:rPr>
      </w:pPr>
      <w:r w:rsidRPr="00E67E0D">
        <w:rPr>
          <w:noProof w:val="0"/>
          <w:snapToGrid w:val="0"/>
        </w:rPr>
        <w:tab/>
        <w:t>WriteReplaceWarningResponse</w:t>
      </w:r>
    </w:p>
    <w:p w14:paraId="36922C22" w14:textId="77777777" w:rsidR="006A1CE4" w:rsidRPr="00E67E0D" w:rsidRDefault="006A1CE4" w:rsidP="00E7499B">
      <w:pPr>
        <w:pStyle w:val="PL"/>
        <w:rPr>
          <w:noProof w:val="0"/>
          <w:snapToGrid w:val="0"/>
        </w:rPr>
      </w:pPr>
      <w:r w:rsidRPr="00E67E0D">
        <w:rPr>
          <w:noProof w:val="0"/>
          <w:snapToGrid w:val="0"/>
        </w:rPr>
        <w:t>FROM NGAP-PDU-Contents</w:t>
      </w:r>
    </w:p>
    <w:p w14:paraId="20B3DA1D" w14:textId="77777777" w:rsidR="006A1CE4" w:rsidRPr="00E67E0D" w:rsidRDefault="006A1CE4" w:rsidP="00E7499B">
      <w:pPr>
        <w:pStyle w:val="PL"/>
        <w:rPr>
          <w:noProof w:val="0"/>
          <w:snapToGrid w:val="0"/>
        </w:rPr>
      </w:pPr>
    </w:p>
    <w:p w14:paraId="2EC34222" w14:textId="77777777" w:rsidR="006A1CE4" w:rsidRPr="00E67E0D" w:rsidRDefault="006A1CE4" w:rsidP="00E7499B">
      <w:pPr>
        <w:pStyle w:val="PL"/>
        <w:rPr>
          <w:noProof w:val="0"/>
          <w:snapToGrid w:val="0"/>
        </w:rPr>
      </w:pPr>
      <w:r w:rsidRPr="00E67E0D">
        <w:rPr>
          <w:noProof w:val="0"/>
          <w:snapToGrid w:val="0"/>
        </w:rPr>
        <w:tab/>
        <w:t>id-AMF</w:t>
      </w:r>
      <w:r w:rsidRPr="00E67E0D">
        <w:rPr>
          <w:noProof w:val="0"/>
        </w:rPr>
        <w:t>Configuration</w:t>
      </w:r>
      <w:r w:rsidRPr="00E67E0D">
        <w:rPr>
          <w:noProof w:val="0"/>
          <w:snapToGrid w:val="0"/>
        </w:rPr>
        <w:t>Update,</w:t>
      </w:r>
    </w:p>
    <w:p w14:paraId="13CCE3A7" w14:textId="77777777" w:rsidR="006A1CE4" w:rsidRPr="00E67E0D" w:rsidRDefault="006A1CE4" w:rsidP="00E7499B">
      <w:pPr>
        <w:pStyle w:val="PL"/>
        <w:rPr>
          <w:noProof w:val="0"/>
          <w:snapToGrid w:val="0"/>
        </w:rPr>
      </w:pPr>
      <w:r w:rsidRPr="00E67E0D">
        <w:rPr>
          <w:noProof w:val="0"/>
          <w:snapToGrid w:val="0"/>
        </w:rPr>
        <w:tab/>
        <w:t>id-AMFStatusIndication,</w:t>
      </w:r>
    </w:p>
    <w:p w14:paraId="36463437" w14:textId="77777777" w:rsidR="006A1CE4" w:rsidRPr="00E67E0D" w:rsidRDefault="006A1CE4" w:rsidP="00E7499B">
      <w:pPr>
        <w:pStyle w:val="PL"/>
        <w:rPr>
          <w:noProof w:val="0"/>
          <w:snapToGrid w:val="0"/>
          <w:lang w:eastAsia="zh-CN"/>
        </w:rPr>
      </w:pPr>
      <w:r w:rsidRPr="00E67E0D">
        <w:rPr>
          <w:noProof w:val="0"/>
          <w:snapToGrid w:val="0"/>
          <w:lang w:eastAsia="zh-CN"/>
        </w:rPr>
        <w:tab/>
        <w:t>id-CellTrafficTrace,</w:t>
      </w:r>
    </w:p>
    <w:p w14:paraId="3E4E04D0" w14:textId="77777777" w:rsidR="006A1CE4" w:rsidRPr="00E67E0D" w:rsidRDefault="006A1CE4" w:rsidP="00E7499B">
      <w:pPr>
        <w:pStyle w:val="PL"/>
        <w:rPr>
          <w:noProof w:val="0"/>
        </w:rPr>
      </w:pPr>
      <w:r w:rsidRPr="00E67E0D">
        <w:rPr>
          <w:noProof w:val="0"/>
          <w:snapToGrid w:val="0"/>
        </w:rPr>
        <w:tab/>
        <w:t>id-</w:t>
      </w:r>
      <w:r w:rsidRPr="00E67E0D">
        <w:rPr>
          <w:noProof w:val="0"/>
        </w:rPr>
        <w:t>DeactivateTrace,</w:t>
      </w:r>
    </w:p>
    <w:p w14:paraId="521B6971" w14:textId="77777777" w:rsidR="006A1CE4" w:rsidRPr="00E67E0D" w:rsidRDefault="006A1CE4" w:rsidP="00E7499B">
      <w:pPr>
        <w:pStyle w:val="PL"/>
        <w:rPr>
          <w:noProof w:val="0"/>
          <w:snapToGrid w:val="0"/>
        </w:rPr>
      </w:pPr>
      <w:r w:rsidRPr="00E67E0D">
        <w:rPr>
          <w:noProof w:val="0"/>
          <w:snapToGrid w:val="0"/>
        </w:rPr>
        <w:tab/>
        <w:t>id-DownlinkNASTransport,</w:t>
      </w:r>
    </w:p>
    <w:p w14:paraId="00A8F1A4" w14:textId="77777777" w:rsidR="006A1CE4" w:rsidRPr="00E67E0D" w:rsidRDefault="006A1CE4" w:rsidP="00E7499B">
      <w:pPr>
        <w:pStyle w:val="PL"/>
        <w:rPr>
          <w:noProof w:val="0"/>
          <w:snapToGrid w:val="0"/>
        </w:rPr>
      </w:pPr>
      <w:r w:rsidRPr="00E67E0D">
        <w:rPr>
          <w:noProof w:val="0"/>
          <w:snapToGrid w:val="0"/>
          <w:lang w:eastAsia="zh-CN"/>
        </w:rPr>
        <w:tab/>
      </w:r>
      <w:r w:rsidRPr="00E67E0D">
        <w:rPr>
          <w:noProof w:val="0"/>
          <w:snapToGrid w:val="0"/>
        </w:rPr>
        <w:t>id-Downlink</w:t>
      </w:r>
      <w:r w:rsidRPr="00E67E0D">
        <w:rPr>
          <w:noProof w:val="0"/>
          <w:snapToGrid w:val="0"/>
          <w:lang w:eastAsia="zh-CN"/>
        </w:rPr>
        <w:t>NonUEAssociatedNRPPa</w:t>
      </w:r>
      <w:r w:rsidRPr="00E67E0D">
        <w:rPr>
          <w:noProof w:val="0"/>
          <w:snapToGrid w:val="0"/>
        </w:rPr>
        <w:t>Transport,</w:t>
      </w:r>
    </w:p>
    <w:p w14:paraId="6C4ACF08" w14:textId="77777777" w:rsidR="006A1CE4" w:rsidRPr="00E67E0D" w:rsidRDefault="006A1CE4" w:rsidP="00E7499B">
      <w:pPr>
        <w:pStyle w:val="PL"/>
        <w:rPr>
          <w:noProof w:val="0"/>
          <w:snapToGrid w:val="0"/>
        </w:rPr>
      </w:pPr>
      <w:r w:rsidRPr="00E67E0D">
        <w:rPr>
          <w:noProof w:val="0"/>
          <w:snapToGrid w:val="0"/>
        </w:rPr>
        <w:tab/>
        <w:t>id-DownlinkRANConfigurationTransfer,</w:t>
      </w:r>
    </w:p>
    <w:p w14:paraId="0CF5576D" w14:textId="77777777" w:rsidR="006A1CE4" w:rsidRPr="00E67E0D" w:rsidRDefault="006A1CE4" w:rsidP="00E7499B">
      <w:pPr>
        <w:pStyle w:val="PL"/>
        <w:rPr>
          <w:noProof w:val="0"/>
          <w:snapToGrid w:val="0"/>
        </w:rPr>
      </w:pPr>
      <w:r w:rsidRPr="00E67E0D">
        <w:rPr>
          <w:noProof w:val="0"/>
          <w:snapToGrid w:val="0"/>
        </w:rPr>
        <w:tab/>
        <w:t>id-DownlinkRANStatusTransfer,</w:t>
      </w:r>
    </w:p>
    <w:p w14:paraId="3B27B6CE" w14:textId="77777777" w:rsidR="006A1CE4" w:rsidRPr="00E67E0D" w:rsidRDefault="006A1CE4" w:rsidP="00E7499B">
      <w:pPr>
        <w:pStyle w:val="PL"/>
        <w:rPr>
          <w:noProof w:val="0"/>
          <w:snapToGrid w:val="0"/>
        </w:rPr>
      </w:pPr>
      <w:r w:rsidRPr="00E67E0D">
        <w:rPr>
          <w:noProof w:val="0"/>
          <w:snapToGrid w:val="0"/>
        </w:rPr>
        <w:tab/>
        <w:t>id-Downlink</w:t>
      </w:r>
      <w:r w:rsidRPr="00E67E0D">
        <w:rPr>
          <w:noProof w:val="0"/>
          <w:snapToGrid w:val="0"/>
          <w:lang w:eastAsia="zh-CN"/>
        </w:rPr>
        <w:t>UEAssociatedNRPPa</w:t>
      </w:r>
      <w:r w:rsidRPr="00E67E0D">
        <w:rPr>
          <w:noProof w:val="0"/>
          <w:snapToGrid w:val="0"/>
        </w:rPr>
        <w:t>Transport,</w:t>
      </w:r>
    </w:p>
    <w:p w14:paraId="7D9CDE3D" w14:textId="77777777" w:rsidR="006A1CE4" w:rsidRPr="00E67E0D" w:rsidRDefault="006A1CE4" w:rsidP="00E7499B">
      <w:pPr>
        <w:pStyle w:val="PL"/>
        <w:rPr>
          <w:noProof w:val="0"/>
          <w:snapToGrid w:val="0"/>
        </w:rPr>
      </w:pPr>
      <w:r w:rsidRPr="00E67E0D">
        <w:rPr>
          <w:noProof w:val="0"/>
          <w:snapToGrid w:val="0"/>
        </w:rPr>
        <w:tab/>
        <w:t>id-ErrorIndication,</w:t>
      </w:r>
    </w:p>
    <w:p w14:paraId="0606CF76" w14:textId="77777777" w:rsidR="006A1CE4" w:rsidRPr="00E67E0D" w:rsidRDefault="006A1CE4" w:rsidP="00E7499B">
      <w:pPr>
        <w:pStyle w:val="PL"/>
        <w:rPr>
          <w:noProof w:val="0"/>
          <w:snapToGrid w:val="0"/>
        </w:rPr>
      </w:pPr>
      <w:r w:rsidRPr="00E67E0D">
        <w:rPr>
          <w:noProof w:val="0"/>
          <w:snapToGrid w:val="0"/>
        </w:rPr>
        <w:tab/>
        <w:t>id-HandoverCancel,</w:t>
      </w:r>
    </w:p>
    <w:p w14:paraId="4E519ABD" w14:textId="77777777" w:rsidR="006A1CE4" w:rsidRPr="00E67E0D" w:rsidRDefault="006A1CE4" w:rsidP="00E7499B">
      <w:pPr>
        <w:pStyle w:val="PL"/>
        <w:rPr>
          <w:noProof w:val="0"/>
          <w:snapToGrid w:val="0"/>
        </w:rPr>
      </w:pPr>
      <w:r w:rsidRPr="00E67E0D">
        <w:rPr>
          <w:noProof w:val="0"/>
          <w:snapToGrid w:val="0"/>
        </w:rPr>
        <w:tab/>
        <w:t>id-HandoverNotification,</w:t>
      </w:r>
    </w:p>
    <w:p w14:paraId="2BAA1955" w14:textId="77777777" w:rsidR="006A1CE4" w:rsidRPr="00E67E0D" w:rsidRDefault="006A1CE4" w:rsidP="00E7499B">
      <w:pPr>
        <w:pStyle w:val="PL"/>
        <w:rPr>
          <w:noProof w:val="0"/>
          <w:snapToGrid w:val="0"/>
        </w:rPr>
      </w:pPr>
      <w:r w:rsidRPr="00E67E0D">
        <w:rPr>
          <w:noProof w:val="0"/>
          <w:snapToGrid w:val="0"/>
        </w:rPr>
        <w:tab/>
        <w:t>id-HandoverPreparation,</w:t>
      </w:r>
    </w:p>
    <w:p w14:paraId="379A8F19" w14:textId="77777777" w:rsidR="006A1CE4" w:rsidRPr="00E67E0D" w:rsidRDefault="006A1CE4" w:rsidP="00E7499B">
      <w:pPr>
        <w:pStyle w:val="PL"/>
        <w:rPr>
          <w:noProof w:val="0"/>
          <w:snapToGrid w:val="0"/>
        </w:rPr>
      </w:pPr>
      <w:r w:rsidRPr="00E67E0D">
        <w:rPr>
          <w:noProof w:val="0"/>
          <w:snapToGrid w:val="0"/>
        </w:rPr>
        <w:tab/>
        <w:t>id-HandoverResourceAllocation,</w:t>
      </w:r>
    </w:p>
    <w:p w14:paraId="3F7074EB" w14:textId="77777777" w:rsidR="006A1CE4" w:rsidRPr="00E67E0D" w:rsidRDefault="006A1CE4" w:rsidP="00E7499B">
      <w:pPr>
        <w:pStyle w:val="PL"/>
        <w:rPr>
          <w:noProof w:val="0"/>
          <w:snapToGrid w:val="0"/>
        </w:rPr>
      </w:pPr>
      <w:r w:rsidRPr="00E67E0D">
        <w:rPr>
          <w:noProof w:val="0"/>
          <w:snapToGrid w:val="0"/>
        </w:rPr>
        <w:tab/>
        <w:t>id-InitialContextSetup,</w:t>
      </w:r>
    </w:p>
    <w:p w14:paraId="5842361C" w14:textId="77777777" w:rsidR="006A1CE4" w:rsidRPr="00E67E0D" w:rsidRDefault="006A1CE4" w:rsidP="00E7499B">
      <w:pPr>
        <w:pStyle w:val="PL"/>
        <w:rPr>
          <w:noProof w:val="0"/>
          <w:snapToGrid w:val="0"/>
        </w:rPr>
      </w:pPr>
      <w:r w:rsidRPr="00E67E0D">
        <w:rPr>
          <w:noProof w:val="0"/>
          <w:snapToGrid w:val="0"/>
        </w:rPr>
        <w:tab/>
        <w:t>id-InitialUEMessage,</w:t>
      </w:r>
    </w:p>
    <w:p w14:paraId="7F22A8BC" w14:textId="77777777" w:rsidR="006A1CE4" w:rsidRPr="00E67E0D" w:rsidRDefault="006A1CE4" w:rsidP="00E7499B">
      <w:pPr>
        <w:pStyle w:val="PL"/>
        <w:rPr>
          <w:noProof w:val="0"/>
          <w:snapToGrid w:val="0"/>
        </w:rPr>
      </w:pPr>
      <w:r w:rsidRPr="00E67E0D">
        <w:rPr>
          <w:noProof w:val="0"/>
          <w:snapToGrid w:val="0"/>
        </w:rPr>
        <w:tab/>
        <w:t>id-</w:t>
      </w:r>
      <w:r w:rsidRPr="00E67E0D">
        <w:rPr>
          <w:noProof w:val="0"/>
          <w:snapToGrid w:val="0"/>
          <w:lang w:eastAsia="zh-CN"/>
        </w:rPr>
        <w:t>LocationReport,</w:t>
      </w:r>
    </w:p>
    <w:p w14:paraId="6FB028F5" w14:textId="77777777" w:rsidR="006A1CE4" w:rsidRPr="00E67E0D" w:rsidRDefault="006A1CE4" w:rsidP="00E7499B">
      <w:pPr>
        <w:pStyle w:val="PL"/>
        <w:rPr>
          <w:noProof w:val="0"/>
          <w:snapToGrid w:val="0"/>
          <w:lang w:eastAsia="zh-CN"/>
        </w:rPr>
      </w:pPr>
      <w:r w:rsidRPr="00E67E0D">
        <w:rPr>
          <w:noProof w:val="0"/>
          <w:snapToGrid w:val="0"/>
        </w:rPr>
        <w:tab/>
        <w:t>id-</w:t>
      </w:r>
      <w:r w:rsidRPr="00E67E0D">
        <w:rPr>
          <w:noProof w:val="0"/>
          <w:snapToGrid w:val="0"/>
          <w:lang w:eastAsia="zh-CN"/>
        </w:rPr>
        <w:t>LocationReportingControl,</w:t>
      </w:r>
    </w:p>
    <w:p w14:paraId="54203829" w14:textId="77777777" w:rsidR="006A1CE4" w:rsidRPr="00E67E0D" w:rsidRDefault="006A1CE4" w:rsidP="00E7499B">
      <w:pPr>
        <w:pStyle w:val="PL"/>
        <w:rPr>
          <w:noProof w:val="0"/>
          <w:snapToGrid w:val="0"/>
          <w:lang w:eastAsia="zh-CN"/>
        </w:rPr>
      </w:pPr>
      <w:r w:rsidRPr="00E67E0D">
        <w:rPr>
          <w:noProof w:val="0"/>
          <w:snapToGrid w:val="0"/>
        </w:rPr>
        <w:tab/>
        <w:t>id-</w:t>
      </w:r>
      <w:r w:rsidRPr="00E67E0D">
        <w:rPr>
          <w:noProof w:val="0"/>
          <w:snapToGrid w:val="0"/>
          <w:lang w:eastAsia="zh-CN"/>
        </w:rPr>
        <w:t>LocationReportingFailureIndication,</w:t>
      </w:r>
    </w:p>
    <w:p w14:paraId="73177228" w14:textId="77777777" w:rsidR="006A1CE4" w:rsidRPr="00E67E0D" w:rsidRDefault="006A1CE4" w:rsidP="00E7499B">
      <w:pPr>
        <w:pStyle w:val="PL"/>
        <w:rPr>
          <w:noProof w:val="0"/>
          <w:snapToGrid w:val="0"/>
        </w:rPr>
      </w:pPr>
      <w:r w:rsidRPr="00E67E0D">
        <w:rPr>
          <w:noProof w:val="0"/>
          <w:snapToGrid w:val="0"/>
        </w:rPr>
        <w:tab/>
        <w:t>id-NASNonDeliveryIndication,</w:t>
      </w:r>
    </w:p>
    <w:p w14:paraId="65834CA2" w14:textId="77777777" w:rsidR="006A1CE4" w:rsidRPr="00E67E0D" w:rsidRDefault="006A1CE4" w:rsidP="00E7499B">
      <w:pPr>
        <w:pStyle w:val="PL"/>
        <w:rPr>
          <w:noProof w:val="0"/>
          <w:snapToGrid w:val="0"/>
        </w:rPr>
      </w:pPr>
      <w:r w:rsidRPr="00E67E0D">
        <w:rPr>
          <w:noProof w:val="0"/>
          <w:snapToGrid w:val="0"/>
        </w:rPr>
        <w:tab/>
        <w:t>id-NGReset,</w:t>
      </w:r>
    </w:p>
    <w:p w14:paraId="791FD676" w14:textId="77777777" w:rsidR="006A1CE4" w:rsidRPr="00E67E0D" w:rsidRDefault="006A1CE4" w:rsidP="00E7499B">
      <w:pPr>
        <w:pStyle w:val="PL"/>
        <w:rPr>
          <w:noProof w:val="0"/>
          <w:snapToGrid w:val="0"/>
        </w:rPr>
      </w:pPr>
      <w:r w:rsidRPr="00E67E0D">
        <w:rPr>
          <w:noProof w:val="0"/>
          <w:snapToGrid w:val="0"/>
        </w:rPr>
        <w:tab/>
        <w:t>id-NGSetup,</w:t>
      </w:r>
    </w:p>
    <w:p w14:paraId="5573777C" w14:textId="77777777" w:rsidR="006A1CE4" w:rsidRPr="00E67E0D" w:rsidRDefault="006A1CE4" w:rsidP="00E7499B">
      <w:pPr>
        <w:pStyle w:val="PL"/>
        <w:rPr>
          <w:noProof w:val="0"/>
          <w:snapToGrid w:val="0"/>
        </w:rPr>
      </w:pPr>
      <w:r w:rsidRPr="00E67E0D">
        <w:rPr>
          <w:noProof w:val="0"/>
          <w:snapToGrid w:val="0"/>
        </w:rPr>
        <w:tab/>
        <w:t>id-OverloadStart,</w:t>
      </w:r>
    </w:p>
    <w:p w14:paraId="49BBAB62" w14:textId="77777777" w:rsidR="006A1CE4" w:rsidRPr="00E67E0D" w:rsidRDefault="006A1CE4" w:rsidP="00E7499B">
      <w:pPr>
        <w:pStyle w:val="PL"/>
        <w:rPr>
          <w:noProof w:val="0"/>
          <w:snapToGrid w:val="0"/>
        </w:rPr>
      </w:pPr>
      <w:r w:rsidRPr="00E67E0D">
        <w:rPr>
          <w:noProof w:val="0"/>
          <w:snapToGrid w:val="0"/>
        </w:rPr>
        <w:tab/>
        <w:t>id-OverloadStop,</w:t>
      </w:r>
    </w:p>
    <w:p w14:paraId="3FAAB88D" w14:textId="77777777" w:rsidR="006A1CE4" w:rsidRPr="00E67E0D" w:rsidRDefault="006A1CE4" w:rsidP="00E7499B">
      <w:pPr>
        <w:pStyle w:val="PL"/>
        <w:rPr>
          <w:noProof w:val="0"/>
          <w:snapToGrid w:val="0"/>
        </w:rPr>
      </w:pPr>
      <w:r w:rsidRPr="00E67E0D">
        <w:rPr>
          <w:noProof w:val="0"/>
          <w:snapToGrid w:val="0"/>
        </w:rPr>
        <w:tab/>
        <w:t>id-Paging,</w:t>
      </w:r>
    </w:p>
    <w:p w14:paraId="1376CCEC" w14:textId="77777777" w:rsidR="006A1CE4" w:rsidRPr="00E67E0D" w:rsidRDefault="006A1CE4" w:rsidP="00E7499B">
      <w:pPr>
        <w:pStyle w:val="PL"/>
        <w:rPr>
          <w:noProof w:val="0"/>
          <w:snapToGrid w:val="0"/>
        </w:rPr>
      </w:pPr>
      <w:r w:rsidRPr="00E67E0D">
        <w:rPr>
          <w:noProof w:val="0"/>
          <w:snapToGrid w:val="0"/>
        </w:rPr>
        <w:tab/>
        <w:t>id-PathSwitchRequest,</w:t>
      </w:r>
    </w:p>
    <w:p w14:paraId="4FA02917" w14:textId="77777777" w:rsidR="006A1CE4" w:rsidRPr="00E67E0D" w:rsidRDefault="006A1CE4" w:rsidP="00E7499B">
      <w:pPr>
        <w:pStyle w:val="PL"/>
        <w:rPr>
          <w:noProof w:val="0"/>
          <w:snapToGrid w:val="0"/>
        </w:rPr>
      </w:pPr>
      <w:r w:rsidRPr="00E67E0D">
        <w:rPr>
          <w:noProof w:val="0"/>
          <w:snapToGrid w:val="0"/>
        </w:rPr>
        <w:tab/>
        <w:t>id-PDUSessionResourceModify,</w:t>
      </w:r>
    </w:p>
    <w:p w14:paraId="4E552967" w14:textId="77777777" w:rsidR="006A1CE4" w:rsidRPr="00E67E0D" w:rsidRDefault="006A1CE4" w:rsidP="00E7499B">
      <w:pPr>
        <w:pStyle w:val="PL"/>
        <w:rPr>
          <w:noProof w:val="0"/>
          <w:snapToGrid w:val="0"/>
        </w:rPr>
      </w:pPr>
      <w:r w:rsidRPr="00E67E0D">
        <w:rPr>
          <w:noProof w:val="0"/>
          <w:snapToGrid w:val="0"/>
        </w:rPr>
        <w:tab/>
        <w:t>id-PDUSessionResourceModifyIndication,</w:t>
      </w:r>
    </w:p>
    <w:p w14:paraId="34222A49" w14:textId="77777777" w:rsidR="006A1CE4" w:rsidRPr="00E67E0D" w:rsidRDefault="006A1CE4" w:rsidP="00E7499B">
      <w:pPr>
        <w:pStyle w:val="PL"/>
        <w:rPr>
          <w:noProof w:val="0"/>
          <w:snapToGrid w:val="0"/>
        </w:rPr>
      </w:pPr>
      <w:r w:rsidRPr="00E67E0D">
        <w:rPr>
          <w:noProof w:val="0"/>
          <w:snapToGrid w:val="0"/>
        </w:rPr>
        <w:tab/>
        <w:t>id-PDUSessionResourceNotify,</w:t>
      </w:r>
    </w:p>
    <w:p w14:paraId="1DBD1281" w14:textId="77777777" w:rsidR="006A1CE4" w:rsidRPr="00E67E0D" w:rsidRDefault="006A1CE4" w:rsidP="00E7499B">
      <w:pPr>
        <w:pStyle w:val="PL"/>
        <w:rPr>
          <w:noProof w:val="0"/>
          <w:snapToGrid w:val="0"/>
        </w:rPr>
      </w:pPr>
      <w:r w:rsidRPr="00E67E0D">
        <w:rPr>
          <w:noProof w:val="0"/>
          <w:snapToGrid w:val="0"/>
        </w:rPr>
        <w:tab/>
        <w:t>id-PDUSessionResourceRelease,</w:t>
      </w:r>
    </w:p>
    <w:p w14:paraId="797BAC7C" w14:textId="77777777" w:rsidR="006A1CE4" w:rsidRPr="00E67E0D" w:rsidRDefault="006A1CE4" w:rsidP="00E7499B">
      <w:pPr>
        <w:pStyle w:val="PL"/>
        <w:rPr>
          <w:noProof w:val="0"/>
          <w:snapToGrid w:val="0"/>
        </w:rPr>
      </w:pPr>
      <w:r w:rsidRPr="00E67E0D">
        <w:rPr>
          <w:noProof w:val="0"/>
          <w:snapToGrid w:val="0"/>
        </w:rPr>
        <w:tab/>
        <w:t>id-PDUSessionResourceSetup,</w:t>
      </w:r>
    </w:p>
    <w:p w14:paraId="18951825" w14:textId="77777777" w:rsidR="006A1CE4" w:rsidRPr="00E67E0D" w:rsidRDefault="006A1CE4" w:rsidP="00E7499B">
      <w:pPr>
        <w:pStyle w:val="PL"/>
        <w:rPr>
          <w:noProof w:val="0"/>
          <w:snapToGrid w:val="0"/>
        </w:rPr>
      </w:pPr>
      <w:r w:rsidRPr="00E67E0D">
        <w:rPr>
          <w:noProof w:val="0"/>
          <w:snapToGrid w:val="0"/>
        </w:rPr>
        <w:tab/>
        <w:t>id-PrivateMessage,</w:t>
      </w:r>
    </w:p>
    <w:p w14:paraId="2ACC0A1A" w14:textId="77777777" w:rsidR="006A1CE4" w:rsidRPr="00E67E0D" w:rsidRDefault="006A1CE4" w:rsidP="00E7499B">
      <w:pPr>
        <w:pStyle w:val="PL"/>
        <w:rPr>
          <w:noProof w:val="0"/>
          <w:snapToGrid w:val="0"/>
        </w:rPr>
      </w:pPr>
      <w:r w:rsidRPr="00E67E0D">
        <w:rPr>
          <w:noProof w:val="0"/>
          <w:snapToGrid w:val="0"/>
        </w:rPr>
        <w:tab/>
        <w:t>id-PWSCancel,</w:t>
      </w:r>
    </w:p>
    <w:p w14:paraId="70AC45EF" w14:textId="77777777" w:rsidR="006A1CE4" w:rsidRPr="00E67E0D" w:rsidRDefault="006A1CE4" w:rsidP="00E7499B">
      <w:pPr>
        <w:pStyle w:val="PL"/>
        <w:rPr>
          <w:noProof w:val="0"/>
          <w:snapToGrid w:val="0"/>
        </w:rPr>
      </w:pPr>
      <w:r w:rsidRPr="00E67E0D">
        <w:rPr>
          <w:noProof w:val="0"/>
          <w:snapToGrid w:val="0"/>
        </w:rPr>
        <w:tab/>
        <w:t>id-PWSFailureIndication,</w:t>
      </w:r>
    </w:p>
    <w:p w14:paraId="1C03CE66" w14:textId="77777777" w:rsidR="006A1CE4" w:rsidRPr="00E67E0D" w:rsidRDefault="006A1CE4" w:rsidP="00E7499B">
      <w:pPr>
        <w:pStyle w:val="PL"/>
        <w:rPr>
          <w:noProof w:val="0"/>
          <w:snapToGrid w:val="0"/>
        </w:rPr>
      </w:pPr>
      <w:r w:rsidRPr="00E67E0D">
        <w:rPr>
          <w:noProof w:val="0"/>
          <w:snapToGrid w:val="0"/>
        </w:rPr>
        <w:tab/>
        <w:t>id-PWSRestartIndication,</w:t>
      </w:r>
    </w:p>
    <w:p w14:paraId="5911DA2C" w14:textId="77777777" w:rsidR="006A1CE4" w:rsidRPr="00E67E0D" w:rsidRDefault="006A1CE4" w:rsidP="00E7499B">
      <w:pPr>
        <w:pStyle w:val="PL"/>
        <w:rPr>
          <w:noProof w:val="0"/>
          <w:snapToGrid w:val="0"/>
        </w:rPr>
      </w:pPr>
      <w:r w:rsidRPr="00E67E0D">
        <w:rPr>
          <w:noProof w:val="0"/>
          <w:snapToGrid w:val="0"/>
        </w:rPr>
        <w:tab/>
        <w:t>id-RAN</w:t>
      </w:r>
      <w:r w:rsidRPr="00E67E0D">
        <w:rPr>
          <w:noProof w:val="0"/>
        </w:rPr>
        <w:t>Configuration</w:t>
      </w:r>
      <w:r w:rsidRPr="00E67E0D">
        <w:rPr>
          <w:noProof w:val="0"/>
          <w:snapToGrid w:val="0"/>
        </w:rPr>
        <w:t>Update,</w:t>
      </w:r>
    </w:p>
    <w:p w14:paraId="1CEBAFE4" w14:textId="77777777" w:rsidR="006A1CE4" w:rsidRPr="00E67E0D" w:rsidRDefault="006A1CE4" w:rsidP="00E7499B">
      <w:pPr>
        <w:pStyle w:val="PL"/>
        <w:rPr>
          <w:noProof w:val="0"/>
          <w:snapToGrid w:val="0"/>
        </w:rPr>
      </w:pPr>
      <w:r w:rsidRPr="00E67E0D">
        <w:rPr>
          <w:noProof w:val="0"/>
          <w:snapToGrid w:val="0"/>
        </w:rPr>
        <w:tab/>
        <w:t>id-RerouteNASRequest,</w:t>
      </w:r>
    </w:p>
    <w:p w14:paraId="18C77281" w14:textId="77777777" w:rsidR="006A1CE4" w:rsidRPr="00E67E0D" w:rsidRDefault="006A1CE4" w:rsidP="00E7499B">
      <w:pPr>
        <w:pStyle w:val="PL"/>
        <w:rPr>
          <w:noProof w:val="0"/>
          <w:snapToGrid w:val="0"/>
        </w:rPr>
      </w:pPr>
      <w:r w:rsidRPr="00E67E0D">
        <w:rPr>
          <w:noProof w:val="0"/>
          <w:snapToGrid w:val="0"/>
        </w:rPr>
        <w:tab/>
        <w:t>id-RRCInactiveTransitionReport,</w:t>
      </w:r>
    </w:p>
    <w:p w14:paraId="36808CF1" w14:textId="77777777" w:rsidR="006A1CE4" w:rsidRPr="00E67E0D" w:rsidRDefault="006A1CE4" w:rsidP="00E7499B">
      <w:pPr>
        <w:pStyle w:val="PL"/>
        <w:rPr>
          <w:noProof w:val="0"/>
          <w:snapToGrid w:val="0"/>
        </w:rPr>
      </w:pPr>
      <w:r w:rsidRPr="00E67E0D">
        <w:rPr>
          <w:noProof w:val="0"/>
          <w:snapToGrid w:val="0"/>
        </w:rPr>
        <w:tab/>
        <w:t>id-TraceFailureIndication,</w:t>
      </w:r>
    </w:p>
    <w:p w14:paraId="7CABB75D" w14:textId="77777777" w:rsidR="006A1CE4" w:rsidRPr="00E67E0D" w:rsidRDefault="006A1CE4" w:rsidP="00E7499B">
      <w:pPr>
        <w:pStyle w:val="PL"/>
        <w:rPr>
          <w:noProof w:val="0"/>
          <w:snapToGrid w:val="0"/>
        </w:rPr>
      </w:pPr>
      <w:r w:rsidRPr="00E67E0D">
        <w:rPr>
          <w:noProof w:val="0"/>
          <w:snapToGrid w:val="0"/>
        </w:rPr>
        <w:tab/>
        <w:t>id-TraceStart,</w:t>
      </w:r>
    </w:p>
    <w:p w14:paraId="62A6655E" w14:textId="77777777" w:rsidR="006A1CE4" w:rsidRPr="00E67E0D" w:rsidRDefault="006A1CE4" w:rsidP="00E7499B">
      <w:pPr>
        <w:pStyle w:val="PL"/>
        <w:rPr>
          <w:noProof w:val="0"/>
          <w:snapToGrid w:val="0"/>
        </w:rPr>
      </w:pPr>
      <w:r w:rsidRPr="00E67E0D">
        <w:rPr>
          <w:noProof w:val="0"/>
          <w:snapToGrid w:val="0"/>
        </w:rPr>
        <w:tab/>
        <w:t>id-UEContextModification,</w:t>
      </w:r>
    </w:p>
    <w:p w14:paraId="248BA749" w14:textId="77777777" w:rsidR="006A1CE4" w:rsidRPr="00E67E0D" w:rsidRDefault="006A1CE4" w:rsidP="00E7499B">
      <w:pPr>
        <w:pStyle w:val="PL"/>
        <w:rPr>
          <w:noProof w:val="0"/>
          <w:snapToGrid w:val="0"/>
        </w:rPr>
      </w:pPr>
      <w:r w:rsidRPr="00E67E0D">
        <w:rPr>
          <w:noProof w:val="0"/>
          <w:snapToGrid w:val="0"/>
        </w:rPr>
        <w:tab/>
        <w:t>id-UEContextRelease,</w:t>
      </w:r>
    </w:p>
    <w:p w14:paraId="1C9D50B9" w14:textId="77777777" w:rsidR="006A1CE4" w:rsidRPr="00E67E0D" w:rsidRDefault="006A1CE4" w:rsidP="00E7499B">
      <w:pPr>
        <w:pStyle w:val="PL"/>
        <w:rPr>
          <w:noProof w:val="0"/>
          <w:snapToGrid w:val="0"/>
        </w:rPr>
      </w:pPr>
      <w:r w:rsidRPr="00E67E0D">
        <w:rPr>
          <w:noProof w:val="0"/>
          <w:snapToGrid w:val="0"/>
        </w:rPr>
        <w:tab/>
        <w:t>id-UEContextReleaseRequest,</w:t>
      </w:r>
    </w:p>
    <w:p w14:paraId="5A2E7B55" w14:textId="77777777" w:rsidR="006A1CE4" w:rsidRPr="00E67E0D" w:rsidRDefault="006A1CE4" w:rsidP="00E7499B">
      <w:pPr>
        <w:pStyle w:val="PL"/>
        <w:rPr>
          <w:noProof w:val="0"/>
          <w:snapToGrid w:val="0"/>
        </w:rPr>
      </w:pPr>
      <w:r w:rsidRPr="00E67E0D">
        <w:rPr>
          <w:noProof w:val="0"/>
          <w:snapToGrid w:val="0"/>
        </w:rPr>
        <w:tab/>
        <w:t>id-UERadioCapabilityCheck,</w:t>
      </w:r>
    </w:p>
    <w:p w14:paraId="443E5993" w14:textId="77777777" w:rsidR="006A1CE4" w:rsidRPr="00E67E0D" w:rsidRDefault="006A1CE4" w:rsidP="00E7499B">
      <w:pPr>
        <w:pStyle w:val="PL"/>
        <w:rPr>
          <w:noProof w:val="0"/>
          <w:snapToGrid w:val="0"/>
        </w:rPr>
      </w:pPr>
      <w:r w:rsidRPr="00E67E0D">
        <w:rPr>
          <w:noProof w:val="0"/>
          <w:snapToGrid w:val="0"/>
        </w:rPr>
        <w:tab/>
        <w:t>id-UERadioCapabilityInfoIndication,</w:t>
      </w:r>
    </w:p>
    <w:p w14:paraId="26FF333F" w14:textId="77777777" w:rsidR="006A1CE4" w:rsidRPr="00E67E0D" w:rsidRDefault="006A1CE4" w:rsidP="00E7499B">
      <w:pPr>
        <w:pStyle w:val="PL"/>
        <w:rPr>
          <w:noProof w:val="0"/>
          <w:snapToGrid w:val="0"/>
        </w:rPr>
      </w:pPr>
      <w:r w:rsidRPr="00E67E0D">
        <w:rPr>
          <w:noProof w:val="0"/>
          <w:snapToGrid w:val="0"/>
        </w:rPr>
        <w:tab/>
        <w:t>id-UETNLABindingRelease,</w:t>
      </w:r>
    </w:p>
    <w:p w14:paraId="275DBF5F" w14:textId="77777777" w:rsidR="006A1CE4" w:rsidRPr="00E67E0D" w:rsidRDefault="006A1CE4" w:rsidP="00E7499B">
      <w:pPr>
        <w:pStyle w:val="PL"/>
        <w:rPr>
          <w:noProof w:val="0"/>
          <w:snapToGrid w:val="0"/>
        </w:rPr>
      </w:pPr>
      <w:r w:rsidRPr="00E67E0D">
        <w:rPr>
          <w:noProof w:val="0"/>
          <w:snapToGrid w:val="0"/>
        </w:rPr>
        <w:tab/>
        <w:t>id-UplinkNASTransport,</w:t>
      </w:r>
    </w:p>
    <w:p w14:paraId="52835DED" w14:textId="77777777" w:rsidR="006A1CE4" w:rsidRPr="00E67E0D" w:rsidDel="00D14275" w:rsidRDefault="006A1CE4" w:rsidP="00E7499B">
      <w:pPr>
        <w:pStyle w:val="PL"/>
        <w:rPr>
          <w:noProof w:val="0"/>
          <w:snapToGrid w:val="0"/>
          <w:lang w:eastAsia="zh-CN"/>
        </w:rPr>
      </w:pPr>
      <w:r w:rsidRPr="00E67E0D">
        <w:rPr>
          <w:noProof w:val="0"/>
          <w:snapToGrid w:val="0"/>
        </w:rPr>
        <w:tab/>
        <w:t>id-Uplink</w:t>
      </w:r>
      <w:r w:rsidRPr="00E67E0D">
        <w:rPr>
          <w:noProof w:val="0"/>
          <w:snapToGrid w:val="0"/>
          <w:lang w:eastAsia="zh-CN"/>
        </w:rPr>
        <w:t>NonUEAssociatedNRPPa</w:t>
      </w:r>
      <w:r w:rsidRPr="00E67E0D">
        <w:rPr>
          <w:noProof w:val="0"/>
          <w:snapToGrid w:val="0"/>
        </w:rPr>
        <w:t>Transport,</w:t>
      </w:r>
    </w:p>
    <w:p w14:paraId="14B732B4" w14:textId="77777777" w:rsidR="006A1CE4" w:rsidRPr="00E67E0D" w:rsidRDefault="006A1CE4" w:rsidP="00E7499B">
      <w:pPr>
        <w:pStyle w:val="PL"/>
        <w:rPr>
          <w:noProof w:val="0"/>
          <w:snapToGrid w:val="0"/>
        </w:rPr>
      </w:pPr>
      <w:r w:rsidRPr="00E67E0D">
        <w:rPr>
          <w:noProof w:val="0"/>
          <w:snapToGrid w:val="0"/>
        </w:rPr>
        <w:tab/>
        <w:t>id-UplinkRANConfigurationTransfer,</w:t>
      </w:r>
    </w:p>
    <w:p w14:paraId="5320E28E" w14:textId="77777777" w:rsidR="006A1CE4" w:rsidRPr="00E67E0D" w:rsidRDefault="006A1CE4" w:rsidP="00E7499B">
      <w:pPr>
        <w:pStyle w:val="PL"/>
        <w:rPr>
          <w:noProof w:val="0"/>
          <w:snapToGrid w:val="0"/>
        </w:rPr>
      </w:pPr>
      <w:r w:rsidRPr="00E67E0D">
        <w:rPr>
          <w:noProof w:val="0"/>
          <w:snapToGrid w:val="0"/>
        </w:rPr>
        <w:tab/>
        <w:t>id-UplinkRANStatusTransfer,</w:t>
      </w:r>
    </w:p>
    <w:p w14:paraId="2FA04026" w14:textId="77777777" w:rsidR="006A1CE4" w:rsidRPr="00E67E0D" w:rsidRDefault="006A1CE4" w:rsidP="00E7499B">
      <w:pPr>
        <w:pStyle w:val="PL"/>
        <w:rPr>
          <w:noProof w:val="0"/>
          <w:snapToGrid w:val="0"/>
        </w:rPr>
      </w:pPr>
      <w:r w:rsidRPr="00E67E0D">
        <w:rPr>
          <w:noProof w:val="0"/>
          <w:snapToGrid w:val="0"/>
        </w:rPr>
        <w:tab/>
        <w:t>id-Uplink</w:t>
      </w:r>
      <w:r w:rsidRPr="00E67E0D">
        <w:rPr>
          <w:noProof w:val="0"/>
          <w:snapToGrid w:val="0"/>
          <w:lang w:eastAsia="zh-CN"/>
        </w:rPr>
        <w:t>UEAssociatedNRPPa</w:t>
      </w:r>
      <w:r w:rsidRPr="00E67E0D">
        <w:rPr>
          <w:noProof w:val="0"/>
          <w:snapToGrid w:val="0"/>
        </w:rPr>
        <w:t>Transport,</w:t>
      </w:r>
    </w:p>
    <w:p w14:paraId="31C9AE20" w14:textId="77777777" w:rsidR="006A1CE4" w:rsidRPr="00E67E0D" w:rsidRDefault="006A1CE4" w:rsidP="00E7499B">
      <w:pPr>
        <w:pStyle w:val="PL"/>
        <w:rPr>
          <w:noProof w:val="0"/>
          <w:snapToGrid w:val="0"/>
        </w:rPr>
      </w:pPr>
      <w:r w:rsidRPr="00E67E0D">
        <w:rPr>
          <w:noProof w:val="0"/>
          <w:snapToGrid w:val="0"/>
        </w:rPr>
        <w:tab/>
        <w:t>id-WriteReplaceWarning</w:t>
      </w:r>
    </w:p>
    <w:p w14:paraId="2129BD92" w14:textId="77777777" w:rsidR="006A1CE4" w:rsidRPr="00E67E0D" w:rsidRDefault="006A1CE4" w:rsidP="00E7499B">
      <w:pPr>
        <w:pStyle w:val="PL"/>
        <w:rPr>
          <w:noProof w:val="0"/>
          <w:snapToGrid w:val="0"/>
        </w:rPr>
      </w:pPr>
      <w:r w:rsidRPr="00E67E0D">
        <w:rPr>
          <w:noProof w:val="0"/>
          <w:snapToGrid w:val="0"/>
        </w:rPr>
        <w:t>FROM NGAP-Constants;</w:t>
      </w:r>
    </w:p>
    <w:p w14:paraId="595A4981" w14:textId="77777777" w:rsidR="006A1CE4" w:rsidRPr="00E67E0D" w:rsidRDefault="006A1CE4" w:rsidP="00E7499B">
      <w:pPr>
        <w:pStyle w:val="PL"/>
        <w:rPr>
          <w:noProof w:val="0"/>
          <w:snapToGrid w:val="0"/>
        </w:rPr>
      </w:pPr>
    </w:p>
    <w:p w14:paraId="77C2ADEE" w14:textId="77777777" w:rsidR="006A1CE4" w:rsidRPr="00E67E0D" w:rsidRDefault="006A1CE4" w:rsidP="00E7499B">
      <w:pPr>
        <w:pStyle w:val="PL"/>
        <w:rPr>
          <w:noProof w:val="0"/>
          <w:snapToGrid w:val="0"/>
        </w:rPr>
      </w:pPr>
      <w:r w:rsidRPr="00E67E0D">
        <w:rPr>
          <w:noProof w:val="0"/>
          <w:snapToGrid w:val="0"/>
        </w:rPr>
        <w:t>-- **************************************************************</w:t>
      </w:r>
    </w:p>
    <w:p w14:paraId="02977C06" w14:textId="77777777" w:rsidR="006A1CE4" w:rsidRPr="00E67E0D" w:rsidRDefault="006A1CE4" w:rsidP="00E7499B">
      <w:pPr>
        <w:pStyle w:val="PL"/>
        <w:rPr>
          <w:noProof w:val="0"/>
          <w:snapToGrid w:val="0"/>
        </w:rPr>
      </w:pPr>
      <w:r w:rsidRPr="00E67E0D">
        <w:rPr>
          <w:noProof w:val="0"/>
          <w:snapToGrid w:val="0"/>
        </w:rPr>
        <w:t>--</w:t>
      </w:r>
    </w:p>
    <w:p w14:paraId="087DAFB3" w14:textId="77777777" w:rsidR="006A1CE4" w:rsidRPr="00E67E0D" w:rsidRDefault="006A1CE4" w:rsidP="00E7499B">
      <w:pPr>
        <w:pStyle w:val="PL"/>
        <w:outlineLvl w:val="3"/>
        <w:rPr>
          <w:noProof w:val="0"/>
          <w:snapToGrid w:val="0"/>
        </w:rPr>
      </w:pPr>
      <w:r w:rsidRPr="00E67E0D">
        <w:rPr>
          <w:noProof w:val="0"/>
          <w:snapToGrid w:val="0"/>
        </w:rPr>
        <w:t>-- Interface Elementary Procedure Class</w:t>
      </w:r>
    </w:p>
    <w:p w14:paraId="58CA1E60" w14:textId="77777777" w:rsidR="006A1CE4" w:rsidRPr="00E67E0D" w:rsidRDefault="006A1CE4" w:rsidP="00E7499B">
      <w:pPr>
        <w:pStyle w:val="PL"/>
        <w:rPr>
          <w:noProof w:val="0"/>
          <w:snapToGrid w:val="0"/>
        </w:rPr>
      </w:pPr>
      <w:r w:rsidRPr="00E67E0D">
        <w:rPr>
          <w:noProof w:val="0"/>
          <w:snapToGrid w:val="0"/>
        </w:rPr>
        <w:t>--</w:t>
      </w:r>
    </w:p>
    <w:p w14:paraId="5CFC2A1F" w14:textId="77777777" w:rsidR="006A1CE4" w:rsidRPr="00E67E0D" w:rsidRDefault="006A1CE4" w:rsidP="00E7499B">
      <w:pPr>
        <w:pStyle w:val="PL"/>
        <w:rPr>
          <w:noProof w:val="0"/>
          <w:snapToGrid w:val="0"/>
        </w:rPr>
      </w:pPr>
      <w:r w:rsidRPr="00E67E0D">
        <w:rPr>
          <w:noProof w:val="0"/>
          <w:snapToGrid w:val="0"/>
        </w:rPr>
        <w:t>-- **************************************************************</w:t>
      </w:r>
    </w:p>
    <w:p w14:paraId="50E8CF56" w14:textId="77777777" w:rsidR="006A1CE4" w:rsidRPr="00E67E0D" w:rsidRDefault="006A1CE4" w:rsidP="00E7499B">
      <w:pPr>
        <w:pStyle w:val="PL"/>
        <w:rPr>
          <w:noProof w:val="0"/>
          <w:snapToGrid w:val="0"/>
        </w:rPr>
      </w:pPr>
    </w:p>
    <w:p w14:paraId="0E66FB8C" w14:textId="77777777" w:rsidR="006A1CE4" w:rsidRPr="00E67E0D" w:rsidRDefault="006A1CE4" w:rsidP="00E7499B">
      <w:pPr>
        <w:pStyle w:val="PL"/>
        <w:rPr>
          <w:noProof w:val="0"/>
          <w:snapToGrid w:val="0"/>
        </w:rPr>
      </w:pPr>
      <w:r w:rsidRPr="00E67E0D">
        <w:rPr>
          <w:noProof w:val="0"/>
          <w:snapToGrid w:val="0"/>
        </w:rPr>
        <w:t>NGAP-ELEMENTARY-PROCEDURE ::= CLASS {</w:t>
      </w:r>
    </w:p>
    <w:p w14:paraId="1FCCF384" w14:textId="77777777" w:rsidR="006A1CE4" w:rsidRPr="00E67E0D" w:rsidRDefault="006A1CE4" w:rsidP="00E7499B">
      <w:pPr>
        <w:pStyle w:val="PL"/>
        <w:rPr>
          <w:noProof w:val="0"/>
          <w:snapToGrid w:val="0"/>
        </w:rPr>
      </w:pPr>
      <w:r w:rsidRPr="00E67E0D">
        <w:rPr>
          <w:noProof w:val="0"/>
          <w:snapToGrid w:val="0"/>
        </w:rPr>
        <w:tab/>
        <w:t>&amp;InitiatingMessage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w:t>
      </w:r>
    </w:p>
    <w:p w14:paraId="14A6D7A3" w14:textId="77777777" w:rsidR="006A1CE4" w:rsidRPr="00E67E0D" w:rsidRDefault="006A1CE4" w:rsidP="00E7499B">
      <w:pPr>
        <w:pStyle w:val="PL"/>
        <w:rPr>
          <w:noProof w:val="0"/>
          <w:snapToGrid w:val="0"/>
        </w:rPr>
      </w:pPr>
      <w:r w:rsidRPr="00E67E0D">
        <w:rPr>
          <w:noProof w:val="0"/>
          <w:snapToGrid w:val="0"/>
        </w:rPr>
        <w:tab/>
        <w:t>&amp;SuccessfulOutcome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5FAB4308" w14:textId="77777777" w:rsidR="006A1CE4" w:rsidRPr="00E67E0D" w:rsidRDefault="006A1CE4" w:rsidP="00E7499B">
      <w:pPr>
        <w:pStyle w:val="PL"/>
        <w:rPr>
          <w:noProof w:val="0"/>
          <w:snapToGrid w:val="0"/>
        </w:rPr>
      </w:pPr>
      <w:r w:rsidRPr="00E67E0D">
        <w:rPr>
          <w:noProof w:val="0"/>
          <w:snapToGrid w:val="0"/>
        </w:rPr>
        <w:tab/>
        <w:t>&amp;UnsuccessfulOutcome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48377A4C" w14:textId="77777777" w:rsidR="006A1CE4" w:rsidRPr="00E67E0D" w:rsidRDefault="006A1CE4" w:rsidP="00E7499B">
      <w:pPr>
        <w:pStyle w:val="PL"/>
        <w:rPr>
          <w:noProof w:val="0"/>
          <w:snapToGrid w:val="0"/>
        </w:rPr>
      </w:pPr>
      <w:r w:rsidRPr="00E67E0D">
        <w:rPr>
          <w:noProof w:val="0"/>
          <w:snapToGrid w:val="0"/>
        </w:rPr>
        <w:tab/>
        <w:t>&amp;procedureCode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w:t>
      </w:r>
      <w:r w:rsidRPr="00E67E0D">
        <w:rPr>
          <w:noProof w:val="0"/>
          <w:snapToGrid w:val="0"/>
        </w:rPr>
        <w:tab/>
        <w:t>UNIQUE,</w:t>
      </w:r>
    </w:p>
    <w:p w14:paraId="135BA122" w14:textId="77777777" w:rsidR="006A1CE4" w:rsidRPr="00E67E0D" w:rsidRDefault="006A1CE4" w:rsidP="00E7499B">
      <w:pPr>
        <w:pStyle w:val="PL"/>
        <w:rPr>
          <w:noProof w:val="0"/>
          <w:snapToGrid w:val="0"/>
        </w:rPr>
      </w:pPr>
      <w:r w:rsidRPr="00E67E0D">
        <w:rPr>
          <w:noProof w:val="0"/>
          <w:snapToGrid w:val="0"/>
        </w:rPr>
        <w:tab/>
        <w:t>&amp;criticality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w:t>
      </w:r>
      <w:r w:rsidRPr="00E67E0D">
        <w:rPr>
          <w:noProof w:val="0"/>
          <w:snapToGrid w:val="0"/>
        </w:rPr>
        <w:tab/>
        <w:t>DEFAULT ignore</w:t>
      </w:r>
    </w:p>
    <w:p w14:paraId="3D4161EE" w14:textId="77777777" w:rsidR="006A1CE4" w:rsidRPr="00E67E0D" w:rsidRDefault="006A1CE4" w:rsidP="00E7499B">
      <w:pPr>
        <w:pStyle w:val="PL"/>
        <w:rPr>
          <w:noProof w:val="0"/>
          <w:snapToGrid w:val="0"/>
        </w:rPr>
      </w:pPr>
      <w:r w:rsidRPr="00E67E0D">
        <w:rPr>
          <w:noProof w:val="0"/>
          <w:snapToGrid w:val="0"/>
        </w:rPr>
        <w:t>}</w:t>
      </w:r>
    </w:p>
    <w:p w14:paraId="1056B35E" w14:textId="77777777" w:rsidR="006A1CE4" w:rsidRPr="00E67E0D" w:rsidRDefault="006A1CE4" w:rsidP="00E7499B">
      <w:pPr>
        <w:pStyle w:val="PL"/>
        <w:rPr>
          <w:noProof w:val="0"/>
          <w:snapToGrid w:val="0"/>
        </w:rPr>
      </w:pPr>
    </w:p>
    <w:p w14:paraId="692BD0B2" w14:textId="77777777" w:rsidR="006A1CE4" w:rsidRPr="00E67E0D" w:rsidRDefault="006A1CE4" w:rsidP="00E7499B">
      <w:pPr>
        <w:pStyle w:val="PL"/>
        <w:rPr>
          <w:noProof w:val="0"/>
          <w:snapToGrid w:val="0"/>
        </w:rPr>
      </w:pPr>
      <w:r w:rsidRPr="00E67E0D">
        <w:rPr>
          <w:noProof w:val="0"/>
          <w:snapToGrid w:val="0"/>
        </w:rPr>
        <w:t>WITH SYNTAX {</w:t>
      </w:r>
    </w:p>
    <w:p w14:paraId="50F23BAB"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r>
      <w:r w:rsidRPr="00E67E0D">
        <w:rPr>
          <w:noProof w:val="0"/>
          <w:snapToGrid w:val="0"/>
        </w:rPr>
        <w:tab/>
        <w:t>&amp;InitiatingMessage</w:t>
      </w:r>
    </w:p>
    <w:p w14:paraId="77E7E463" w14:textId="77777777" w:rsidR="006A1CE4" w:rsidRPr="00E67E0D" w:rsidRDefault="006A1CE4" w:rsidP="00E7499B">
      <w:pPr>
        <w:pStyle w:val="PL"/>
        <w:rPr>
          <w:noProof w:val="0"/>
          <w:snapToGrid w:val="0"/>
        </w:rPr>
      </w:pPr>
      <w:r w:rsidRPr="00E67E0D">
        <w:rPr>
          <w:noProof w:val="0"/>
          <w:snapToGrid w:val="0"/>
        </w:rPr>
        <w:tab/>
        <w:t>[SUCCESSFUL OUTCOME</w:t>
      </w:r>
      <w:r w:rsidRPr="00E67E0D">
        <w:rPr>
          <w:noProof w:val="0"/>
          <w:snapToGrid w:val="0"/>
        </w:rPr>
        <w:tab/>
      </w:r>
      <w:r w:rsidRPr="00E67E0D">
        <w:rPr>
          <w:noProof w:val="0"/>
          <w:snapToGrid w:val="0"/>
        </w:rPr>
        <w:tab/>
      </w:r>
      <w:r w:rsidRPr="00E67E0D">
        <w:rPr>
          <w:noProof w:val="0"/>
          <w:snapToGrid w:val="0"/>
        </w:rPr>
        <w:tab/>
        <w:t>&amp;SuccessfulOutcome]</w:t>
      </w:r>
    </w:p>
    <w:p w14:paraId="16319EEE" w14:textId="77777777" w:rsidR="006A1CE4" w:rsidRPr="00E67E0D" w:rsidRDefault="006A1CE4" w:rsidP="00E7499B">
      <w:pPr>
        <w:pStyle w:val="PL"/>
        <w:rPr>
          <w:noProof w:val="0"/>
          <w:snapToGrid w:val="0"/>
        </w:rPr>
      </w:pPr>
      <w:r w:rsidRPr="00E67E0D">
        <w:rPr>
          <w:noProof w:val="0"/>
          <w:snapToGrid w:val="0"/>
        </w:rPr>
        <w:tab/>
        <w:t>[UNSUCCESSFUL OUTCOME</w:t>
      </w:r>
      <w:r w:rsidRPr="00E67E0D">
        <w:rPr>
          <w:noProof w:val="0"/>
          <w:snapToGrid w:val="0"/>
        </w:rPr>
        <w:tab/>
      </w:r>
      <w:r w:rsidRPr="00E67E0D">
        <w:rPr>
          <w:noProof w:val="0"/>
          <w:snapToGrid w:val="0"/>
        </w:rPr>
        <w:tab/>
        <w:t>&amp;UnsuccessfulOutcome]</w:t>
      </w:r>
    </w:p>
    <w:p w14:paraId="08AAD8C5"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&amp;procedureCode</w:t>
      </w:r>
    </w:p>
    <w:p w14:paraId="1D4ABBE9" w14:textId="77777777" w:rsidR="006A1CE4" w:rsidRPr="00E67E0D" w:rsidRDefault="006A1CE4" w:rsidP="00E7499B">
      <w:pPr>
        <w:pStyle w:val="PL"/>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&amp;criticality]</w:t>
      </w:r>
    </w:p>
    <w:p w14:paraId="571791EA" w14:textId="77777777" w:rsidR="006A1CE4" w:rsidRPr="00E67E0D" w:rsidRDefault="006A1CE4" w:rsidP="00E7499B">
      <w:pPr>
        <w:pStyle w:val="PL"/>
        <w:rPr>
          <w:noProof w:val="0"/>
          <w:snapToGrid w:val="0"/>
        </w:rPr>
      </w:pPr>
      <w:r w:rsidRPr="00E67E0D">
        <w:rPr>
          <w:noProof w:val="0"/>
          <w:snapToGrid w:val="0"/>
        </w:rPr>
        <w:t>}</w:t>
      </w:r>
    </w:p>
    <w:p w14:paraId="3E45A7A8" w14:textId="77777777" w:rsidR="006A1CE4" w:rsidRPr="00E67E0D" w:rsidRDefault="006A1CE4" w:rsidP="00E7499B">
      <w:pPr>
        <w:pStyle w:val="PL"/>
        <w:rPr>
          <w:noProof w:val="0"/>
          <w:snapToGrid w:val="0"/>
        </w:rPr>
      </w:pPr>
    </w:p>
    <w:p w14:paraId="113DB638" w14:textId="77777777" w:rsidR="006A1CE4" w:rsidRPr="00E67E0D" w:rsidRDefault="006A1CE4" w:rsidP="00E7499B">
      <w:pPr>
        <w:pStyle w:val="PL"/>
        <w:rPr>
          <w:noProof w:val="0"/>
          <w:snapToGrid w:val="0"/>
        </w:rPr>
      </w:pPr>
      <w:r w:rsidRPr="00E67E0D">
        <w:rPr>
          <w:noProof w:val="0"/>
          <w:snapToGrid w:val="0"/>
        </w:rPr>
        <w:t>-- **************************************************************</w:t>
      </w:r>
    </w:p>
    <w:p w14:paraId="07844230" w14:textId="77777777" w:rsidR="006A1CE4" w:rsidRPr="00E67E0D" w:rsidRDefault="006A1CE4" w:rsidP="00E7499B">
      <w:pPr>
        <w:pStyle w:val="PL"/>
        <w:rPr>
          <w:noProof w:val="0"/>
          <w:snapToGrid w:val="0"/>
        </w:rPr>
      </w:pPr>
      <w:r w:rsidRPr="00E67E0D">
        <w:rPr>
          <w:noProof w:val="0"/>
          <w:snapToGrid w:val="0"/>
        </w:rPr>
        <w:t>--</w:t>
      </w:r>
    </w:p>
    <w:p w14:paraId="77EBD59E" w14:textId="77777777" w:rsidR="006A1CE4" w:rsidRPr="00E67E0D" w:rsidRDefault="006A1CE4" w:rsidP="00E7499B">
      <w:pPr>
        <w:pStyle w:val="PL"/>
        <w:outlineLvl w:val="3"/>
        <w:rPr>
          <w:noProof w:val="0"/>
          <w:snapToGrid w:val="0"/>
        </w:rPr>
      </w:pPr>
      <w:r w:rsidRPr="00E67E0D">
        <w:rPr>
          <w:noProof w:val="0"/>
          <w:snapToGrid w:val="0"/>
        </w:rPr>
        <w:t>-- Interface PDU Definition</w:t>
      </w:r>
    </w:p>
    <w:p w14:paraId="2D6F18B8" w14:textId="77777777" w:rsidR="006A1CE4" w:rsidRPr="00E67E0D" w:rsidRDefault="006A1CE4" w:rsidP="00E7499B">
      <w:pPr>
        <w:pStyle w:val="PL"/>
        <w:rPr>
          <w:noProof w:val="0"/>
          <w:snapToGrid w:val="0"/>
        </w:rPr>
      </w:pPr>
      <w:r w:rsidRPr="00E67E0D">
        <w:rPr>
          <w:noProof w:val="0"/>
          <w:snapToGrid w:val="0"/>
        </w:rPr>
        <w:t>--</w:t>
      </w:r>
    </w:p>
    <w:p w14:paraId="1A140A50" w14:textId="77777777" w:rsidR="006A1CE4" w:rsidRPr="00E67E0D" w:rsidRDefault="006A1CE4" w:rsidP="00E7499B">
      <w:pPr>
        <w:pStyle w:val="PL"/>
        <w:rPr>
          <w:noProof w:val="0"/>
          <w:snapToGrid w:val="0"/>
        </w:rPr>
      </w:pPr>
      <w:r w:rsidRPr="00E67E0D">
        <w:rPr>
          <w:noProof w:val="0"/>
          <w:snapToGrid w:val="0"/>
        </w:rPr>
        <w:t>-- **************************************************************</w:t>
      </w:r>
    </w:p>
    <w:p w14:paraId="0DDC4CC6" w14:textId="77777777" w:rsidR="006A1CE4" w:rsidRPr="00E67E0D" w:rsidRDefault="006A1CE4" w:rsidP="00E7499B">
      <w:pPr>
        <w:pStyle w:val="PL"/>
        <w:rPr>
          <w:noProof w:val="0"/>
          <w:snapToGrid w:val="0"/>
        </w:rPr>
      </w:pPr>
    </w:p>
    <w:p w14:paraId="5779F3C3" w14:textId="77777777" w:rsidR="006A1CE4" w:rsidRPr="00E67E0D" w:rsidRDefault="006A1CE4" w:rsidP="00E7499B">
      <w:pPr>
        <w:pStyle w:val="PL"/>
        <w:rPr>
          <w:noProof w:val="0"/>
          <w:snapToGrid w:val="0"/>
        </w:rPr>
      </w:pPr>
      <w:r w:rsidRPr="00E67E0D">
        <w:rPr>
          <w:noProof w:val="0"/>
          <w:snapToGrid w:val="0"/>
        </w:rPr>
        <w:t>NGAP-PDU ::= CHOICE {</w:t>
      </w:r>
    </w:p>
    <w:p w14:paraId="7C8963A4" w14:textId="77777777" w:rsidR="006A1CE4" w:rsidRPr="00E67E0D" w:rsidRDefault="006A1CE4" w:rsidP="00E7499B">
      <w:pPr>
        <w:pStyle w:val="PL"/>
        <w:rPr>
          <w:noProof w:val="0"/>
          <w:snapToGrid w:val="0"/>
        </w:rPr>
      </w:pPr>
      <w:r w:rsidRPr="00E67E0D">
        <w:rPr>
          <w:noProof w:val="0"/>
          <w:snapToGrid w:val="0"/>
        </w:rPr>
        <w:tab/>
        <w:t>initiatingMessage</w:t>
      </w:r>
      <w:r w:rsidRPr="00E67E0D">
        <w:rPr>
          <w:noProof w:val="0"/>
          <w:snapToGrid w:val="0"/>
        </w:rPr>
        <w:tab/>
      </w:r>
      <w:r w:rsidRPr="00E67E0D">
        <w:rPr>
          <w:noProof w:val="0"/>
          <w:snapToGrid w:val="0"/>
        </w:rPr>
        <w:tab/>
      </w:r>
      <w:r w:rsidRPr="00E67E0D">
        <w:rPr>
          <w:noProof w:val="0"/>
          <w:snapToGrid w:val="0"/>
        </w:rPr>
        <w:tab/>
        <w:t>InitiatingMessage,</w:t>
      </w:r>
    </w:p>
    <w:p w14:paraId="3DC088AF" w14:textId="77777777" w:rsidR="006A1CE4" w:rsidRPr="00E67E0D" w:rsidRDefault="006A1CE4" w:rsidP="00E7499B">
      <w:pPr>
        <w:pStyle w:val="PL"/>
        <w:rPr>
          <w:noProof w:val="0"/>
          <w:snapToGrid w:val="0"/>
        </w:rPr>
      </w:pPr>
      <w:r w:rsidRPr="00E67E0D">
        <w:rPr>
          <w:noProof w:val="0"/>
          <w:snapToGrid w:val="0"/>
        </w:rPr>
        <w:tab/>
        <w:t>successfulOutcome</w:t>
      </w:r>
      <w:r w:rsidRPr="00E67E0D">
        <w:rPr>
          <w:noProof w:val="0"/>
          <w:snapToGrid w:val="0"/>
        </w:rPr>
        <w:tab/>
      </w:r>
      <w:r w:rsidRPr="00E67E0D">
        <w:rPr>
          <w:noProof w:val="0"/>
          <w:snapToGrid w:val="0"/>
        </w:rPr>
        <w:tab/>
      </w:r>
      <w:r w:rsidRPr="00E67E0D">
        <w:rPr>
          <w:noProof w:val="0"/>
          <w:snapToGrid w:val="0"/>
        </w:rPr>
        <w:tab/>
        <w:t>SuccessfulOutcome,</w:t>
      </w:r>
    </w:p>
    <w:p w14:paraId="1E487007" w14:textId="77777777" w:rsidR="006A1CE4" w:rsidRPr="00E67E0D" w:rsidRDefault="006A1CE4" w:rsidP="00E7499B">
      <w:pPr>
        <w:pStyle w:val="PL"/>
        <w:rPr>
          <w:noProof w:val="0"/>
          <w:snapToGrid w:val="0"/>
        </w:rPr>
      </w:pPr>
      <w:r w:rsidRPr="00E67E0D">
        <w:rPr>
          <w:noProof w:val="0"/>
          <w:snapToGrid w:val="0"/>
        </w:rPr>
        <w:tab/>
        <w:t>unsuccessfulOutcome</w:t>
      </w:r>
      <w:r w:rsidRPr="00E67E0D">
        <w:rPr>
          <w:noProof w:val="0"/>
          <w:snapToGrid w:val="0"/>
        </w:rPr>
        <w:tab/>
      </w:r>
      <w:r w:rsidRPr="00E67E0D">
        <w:rPr>
          <w:noProof w:val="0"/>
          <w:snapToGrid w:val="0"/>
        </w:rPr>
        <w:tab/>
      </w:r>
      <w:r w:rsidRPr="00E67E0D">
        <w:rPr>
          <w:noProof w:val="0"/>
          <w:snapToGrid w:val="0"/>
        </w:rPr>
        <w:tab/>
        <w:t>UnsuccessfulOutcome,</w:t>
      </w:r>
    </w:p>
    <w:p w14:paraId="5BFE76D6" w14:textId="77777777" w:rsidR="006A1CE4" w:rsidRPr="00E67E0D" w:rsidRDefault="006A1CE4" w:rsidP="00E7499B">
      <w:pPr>
        <w:pStyle w:val="PL"/>
        <w:rPr>
          <w:noProof w:val="0"/>
          <w:snapToGrid w:val="0"/>
        </w:rPr>
      </w:pPr>
      <w:r w:rsidRPr="00E67E0D">
        <w:rPr>
          <w:noProof w:val="0"/>
          <w:snapToGrid w:val="0"/>
        </w:rPr>
        <w:tab/>
        <w:t>...</w:t>
      </w:r>
    </w:p>
    <w:p w14:paraId="4C21D5B8" w14:textId="77777777" w:rsidR="006A1CE4" w:rsidRPr="00E67E0D" w:rsidRDefault="006A1CE4" w:rsidP="00E7499B">
      <w:pPr>
        <w:pStyle w:val="PL"/>
        <w:rPr>
          <w:noProof w:val="0"/>
          <w:snapToGrid w:val="0"/>
        </w:rPr>
      </w:pPr>
      <w:r w:rsidRPr="00E67E0D">
        <w:rPr>
          <w:noProof w:val="0"/>
          <w:snapToGrid w:val="0"/>
        </w:rPr>
        <w:t>}</w:t>
      </w:r>
    </w:p>
    <w:p w14:paraId="4910D5DA" w14:textId="77777777" w:rsidR="006A1CE4" w:rsidRPr="00E67E0D" w:rsidRDefault="006A1CE4" w:rsidP="00E7499B">
      <w:pPr>
        <w:pStyle w:val="PL"/>
        <w:rPr>
          <w:noProof w:val="0"/>
          <w:snapToGrid w:val="0"/>
        </w:rPr>
      </w:pPr>
    </w:p>
    <w:p w14:paraId="25E8D627" w14:textId="77777777" w:rsidR="006A1CE4" w:rsidRPr="00E67E0D" w:rsidRDefault="006A1CE4" w:rsidP="00E7499B">
      <w:pPr>
        <w:pStyle w:val="PL"/>
        <w:rPr>
          <w:noProof w:val="0"/>
          <w:snapToGrid w:val="0"/>
        </w:rPr>
      </w:pPr>
      <w:r w:rsidRPr="00E67E0D">
        <w:rPr>
          <w:noProof w:val="0"/>
          <w:snapToGrid w:val="0"/>
        </w:rPr>
        <w:t>InitiatingMessage ::= SEQUENCE {</w:t>
      </w:r>
    </w:p>
    <w:p w14:paraId="706C545B" w14:textId="77777777" w:rsidR="006A1CE4" w:rsidRPr="00E67E0D" w:rsidRDefault="006A1CE4" w:rsidP="00E7499B">
      <w:pPr>
        <w:pStyle w:val="PL"/>
        <w:rPr>
          <w:noProof w:val="0"/>
          <w:snapToGrid w:val="0"/>
        </w:rPr>
      </w:pPr>
      <w:r w:rsidRPr="00E67E0D">
        <w:rPr>
          <w:noProof w:val="0"/>
          <w:snapToGrid w:val="0"/>
        </w:rPr>
        <w:tab/>
        <w:t>procedureCode</w:t>
      </w:r>
      <w:r w:rsidRPr="00E67E0D">
        <w:rPr>
          <w:noProof w:val="0"/>
          <w:snapToGrid w:val="0"/>
        </w:rPr>
        <w:tab/>
        <w:t>NGAP-ELEMENTARY-PROCEDURE.&amp;procedureCode</w:t>
      </w:r>
      <w:r w:rsidRPr="00E67E0D">
        <w:rPr>
          <w:noProof w:val="0"/>
          <w:snapToGrid w:val="0"/>
        </w:rPr>
        <w:tab/>
      </w:r>
      <w:r w:rsidRPr="00E67E0D">
        <w:rPr>
          <w:noProof w:val="0"/>
          <w:snapToGrid w:val="0"/>
        </w:rPr>
        <w:tab/>
        <w:t>({NGAP-ELEMENTARY-PROCEDURES}),</w:t>
      </w:r>
    </w:p>
    <w:p w14:paraId="06ED1E20" w14:textId="77777777" w:rsidR="006A1CE4" w:rsidRPr="00E67E0D" w:rsidRDefault="006A1CE4" w:rsidP="00E7499B">
      <w:pPr>
        <w:pStyle w:val="PL"/>
        <w:rPr>
          <w:noProof w:val="0"/>
          <w:snapToGrid w:val="0"/>
        </w:rPr>
      </w:pPr>
      <w:r w:rsidRPr="00E67E0D">
        <w:rPr>
          <w:noProof w:val="0"/>
          <w:snapToGrid w:val="0"/>
        </w:rPr>
        <w:tab/>
        <w:t>criticality</w:t>
      </w:r>
      <w:r w:rsidRPr="00E67E0D">
        <w:rPr>
          <w:noProof w:val="0"/>
          <w:snapToGrid w:val="0"/>
        </w:rPr>
        <w:tab/>
      </w:r>
      <w:r w:rsidRPr="00E67E0D">
        <w:rPr>
          <w:noProof w:val="0"/>
          <w:snapToGrid w:val="0"/>
        </w:rPr>
        <w:tab/>
        <w:t>NGAP-ELEMENTARY-PROCEDURE.&amp;criticality</w:t>
      </w:r>
      <w:r w:rsidRPr="00E67E0D">
        <w:rPr>
          <w:noProof w:val="0"/>
          <w:snapToGrid w:val="0"/>
        </w:rPr>
        <w:tab/>
      </w:r>
      <w:r w:rsidRPr="00E67E0D">
        <w:rPr>
          <w:noProof w:val="0"/>
          <w:snapToGrid w:val="0"/>
        </w:rPr>
        <w:tab/>
      </w:r>
      <w:r w:rsidRPr="00E67E0D">
        <w:rPr>
          <w:noProof w:val="0"/>
          <w:snapToGrid w:val="0"/>
        </w:rPr>
        <w:tab/>
        <w:t>({NGAP-ELEMENTARY-PROCEDURES}{@procedureCode}),</w:t>
      </w:r>
    </w:p>
    <w:p w14:paraId="51A956DD" w14:textId="77777777" w:rsidR="006A1CE4" w:rsidRPr="00E67E0D" w:rsidRDefault="006A1CE4" w:rsidP="00E7499B">
      <w:pPr>
        <w:pStyle w:val="PL"/>
        <w:rPr>
          <w:noProof w:val="0"/>
          <w:snapToGrid w:val="0"/>
        </w:rPr>
      </w:pPr>
      <w:r w:rsidRPr="00E67E0D">
        <w:rPr>
          <w:noProof w:val="0"/>
          <w:snapToGrid w:val="0"/>
        </w:rPr>
        <w:tab/>
        <w:t>value</w:t>
      </w:r>
      <w:r w:rsidRPr="00E67E0D">
        <w:rPr>
          <w:noProof w:val="0"/>
          <w:snapToGrid w:val="0"/>
        </w:rPr>
        <w:tab/>
      </w:r>
      <w:r w:rsidRPr="00E67E0D">
        <w:rPr>
          <w:noProof w:val="0"/>
          <w:snapToGrid w:val="0"/>
        </w:rPr>
        <w:tab/>
      </w:r>
      <w:r w:rsidRPr="00E67E0D">
        <w:rPr>
          <w:noProof w:val="0"/>
          <w:snapToGrid w:val="0"/>
        </w:rPr>
        <w:tab/>
        <w:t>NGAP-ELEMENTARY-PROCEDURE.&amp;InitiatingMessage</w:t>
      </w:r>
      <w:r w:rsidRPr="00E67E0D">
        <w:rPr>
          <w:noProof w:val="0"/>
          <w:snapToGrid w:val="0"/>
        </w:rPr>
        <w:tab/>
        <w:t>({NGAP-ELEMENTARY-PROCEDURES}{@procedureCode})</w:t>
      </w:r>
    </w:p>
    <w:p w14:paraId="687640B0" w14:textId="77777777" w:rsidR="006A1CE4" w:rsidRPr="00E67E0D" w:rsidRDefault="006A1CE4" w:rsidP="00E7499B">
      <w:pPr>
        <w:pStyle w:val="PL"/>
        <w:rPr>
          <w:noProof w:val="0"/>
          <w:snapToGrid w:val="0"/>
        </w:rPr>
      </w:pPr>
      <w:r w:rsidRPr="00E67E0D">
        <w:rPr>
          <w:noProof w:val="0"/>
          <w:snapToGrid w:val="0"/>
        </w:rPr>
        <w:t>}</w:t>
      </w:r>
    </w:p>
    <w:p w14:paraId="1B9C8910" w14:textId="77777777" w:rsidR="006A1CE4" w:rsidRPr="00E67E0D" w:rsidRDefault="006A1CE4" w:rsidP="00E7499B">
      <w:pPr>
        <w:pStyle w:val="PL"/>
        <w:rPr>
          <w:noProof w:val="0"/>
          <w:snapToGrid w:val="0"/>
        </w:rPr>
      </w:pPr>
    </w:p>
    <w:p w14:paraId="5F42FE95" w14:textId="77777777" w:rsidR="006A1CE4" w:rsidRPr="00E67E0D" w:rsidRDefault="006A1CE4" w:rsidP="00E7499B">
      <w:pPr>
        <w:pStyle w:val="PL"/>
        <w:rPr>
          <w:noProof w:val="0"/>
          <w:snapToGrid w:val="0"/>
        </w:rPr>
      </w:pPr>
      <w:r w:rsidRPr="00E67E0D">
        <w:rPr>
          <w:noProof w:val="0"/>
          <w:snapToGrid w:val="0"/>
        </w:rPr>
        <w:t>SuccessfulOutcome ::= SEQUENCE {</w:t>
      </w:r>
    </w:p>
    <w:p w14:paraId="282D76D1" w14:textId="77777777" w:rsidR="006A1CE4" w:rsidRPr="00E67E0D" w:rsidRDefault="006A1CE4" w:rsidP="00E7499B">
      <w:pPr>
        <w:pStyle w:val="PL"/>
        <w:rPr>
          <w:noProof w:val="0"/>
          <w:snapToGrid w:val="0"/>
        </w:rPr>
      </w:pPr>
      <w:r w:rsidRPr="00E67E0D">
        <w:rPr>
          <w:noProof w:val="0"/>
          <w:snapToGrid w:val="0"/>
        </w:rPr>
        <w:tab/>
        <w:t>procedureCode</w:t>
      </w:r>
      <w:r w:rsidRPr="00E67E0D">
        <w:rPr>
          <w:noProof w:val="0"/>
          <w:snapToGrid w:val="0"/>
        </w:rPr>
        <w:tab/>
        <w:t>NGAP-ELEMENTARY-PROCEDURE.&amp;procedureCode</w:t>
      </w:r>
      <w:r w:rsidRPr="00E67E0D">
        <w:rPr>
          <w:noProof w:val="0"/>
          <w:snapToGrid w:val="0"/>
        </w:rPr>
        <w:tab/>
      </w:r>
      <w:r w:rsidRPr="00E67E0D">
        <w:rPr>
          <w:noProof w:val="0"/>
          <w:snapToGrid w:val="0"/>
        </w:rPr>
        <w:tab/>
        <w:t>({NGAP-ELEMENTARY-PROCEDURES}),</w:t>
      </w:r>
    </w:p>
    <w:p w14:paraId="7333FDD9" w14:textId="77777777" w:rsidR="006A1CE4" w:rsidRPr="00E67E0D" w:rsidRDefault="006A1CE4" w:rsidP="00E7499B">
      <w:pPr>
        <w:pStyle w:val="PL"/>
        <w:rPr>
          <w:noProof w:val="0"/>
          <w:snapToGrid w:val="0"/>
        </w:rPr>
      </w:pPr>
      <w:r w:rsidRPr="00E67E0D">
        <w:rPr>
          <w:noProof w:val="0"/>
          <w:snapToGrid w:val="0"/>
        </w:rPr>
        <w:tab/>
        <w:t>criticality</w:t>
      </w:r>
      <w:r w:rsidRPr="00E67E0D">
        <w:rPr>
          <w:noProof w:val="0"/>
          <w:snapToGrid w:val="0"/>
        </w:rPr>
        <w:tab/>
      </w:r>
      <w:r w:rsidRPr="00E67E0D">
        <w:rPr>
          <w:noProof w:val="0"/>
          <w:snapToGrid w:val="0"/>
        </w:rPr>
        <w:tab/>
        <w:t>NGAP-ELEMENTARY-PROCEDURE.&amp;criticality</w:t>
      </w:r>
      <w:r w:rsidRPr="00E67E0D">
        <w:rPr>
          <w:noProof w:val="0"/>
          <w:snapToGrid w:val="0"/>
        </w:rPr>
        <w:tab/>
      </w:r>
      <w:r w:rsidRPr="00E67E0D">
        <w:rPr>
          <w:noProof w:val="0"/>
          <w:snapToGrid w:val="0"/>
        </w:rPr>
        <w:tab/>
      </w:r>
      <w:r w:rsidRPr="00E67E0D">
        <w:rPr>
          <w:noProof w:val="0"/>
          <w:snapToGrid w:val="0"/>
        </w:rPr>
        <w:tab/>
        <w:t>({NGAP-ELEMENTARY-PROCEDURES}{@procedureCode}),</w:t>
      </w:r>
    </w:p>
    <w:p w14:paraId="2C9E6A70" w14:textId="77777777" w:rsidR="006A1CE4" w:rsidRPr="00E67E0D" w:rsidRDefault="006A1CE4" w:rsidP="00E7499B">
      <w:pPr>
        <w:pStyle w:val="PL"/>
        <w:rPr>
          <w:noProof w:val="0"/>
          <w:snapToGrid w:val="0"/>
        </w:rPr>
      </w:pPr>
      <w:r w:rsidRPr="00E67E0D">
        <w:rPr>
          <w:noProof w:val="0"/>
          <w:snapToGrid w:val="0"/>
        </w:rPr>
        <w:tab/>
        <w:t>value</w:t>
      </w:r>
      <w:r w:rsidRPr="00E67E0D">
        <w:rPr>
          <w:noProof w:val="0"/>
          <w:snapToGrid w:val="0"/>
        </w:rPr>
        <w:tab/>
      </w:r>
      <w:r w:rsidRPr="00E67E0D">
        <w:rPr>
          <w:noProof w:val="0"/>
          <w:snapToGrid w:val="0"/>
        </w:rPr>
        <w:tab/>
      </w:r>
      <w:r w:rsidRPr="00E67E0D">
        <w:rPr>
          <w:noProof w:val="0"/>
          <w:snapToGrid w:val="0"/>
        </w:rPr>
        <w:tab/>
        <w:t>NGAP-ELEMENTARY-PROCEDURE.&amp;SuccessfulOutcome</w:t>
      </w:r>
      <w:r w:rsidRPr="00E67E0D">
        <w:rPr>
          <w:noProof w:val="0"/>
          <w:snapToGrid w:val="0"/>
        </w:rPr>
        <w:tab/>
        <w:t>({NGAP-ELEMENTARY-PROCEDURES}{@procedureCode})</w:t>
      </w:r>
    </w:p>
    <w:p w14:paraId="54662739" w14:textId="77777777" w:rsidR="006A1CE4" w:rsidRPr="00E67E0D" w:rsidRDefault="006A1CE4" w:rsidP="00E7499B">
      <w:pPr>
        <w:pStyle w:val="PL"/>
        <w:rPr>
          <w:noProof w:val="0"/>
          <w:snapToGrid w:val="0"/>
        </w:rPr>
      </w:pPr>
      <w:r w:rsidRPr="00E67E0D">
        <w:rPr>
          <w:noProof w:val="0"/>
          <w:snapToGrid w:val="0"/>
        </w:rPr>
        <w:t>}</w:t>
      </w:r>
    </w:p>
    <w:p w14:paraId="6DFB9C0E" w14:textId="77777777" w:rsidR="006A1CE4" w:rsidRPr="00E67E0D" w:rsidRDefault="006A1CE4" w:rsidP="00E7499B">
      <w:pPr>
        <w:pStyle w:val="PL"/>
        <w:rPr>
          <w:noProof w:val="0"/>
          <w:snapToGrid w:val="0"/>
        </w:rPr>
      </w:pPr>
    </w:p>
    <w:p w14:paraId="689EC9EF" w14:textId="77777777" w:rsidR="006A1CE4" w:rsidRPr="00E67E0D" w:rsidRDefault="006A1CE4" w:rsidP="00E7499B">
      <w:pPr>
        <w:pStyle w:val="PL"/>
        <w:rPr>
          <w:noProof w:val="0"/>
          <w:snapToGrid w:val="0"/>
        </w:rPr>
      </w:pPr>
      <w:r w:rsidRPr="00E67E0D">
        <w:rPr>
          <w:noProof w:val="0"/>
          <w:snapToGrid w:val="0"/>
        </w:rPr>
        <w:t>UnsuccessfulOutcome ::= SEQUENCE {</w:t>
      </w:r>
    </w:p>
    <w:p w14:paraId="2EB5B19D" w14:textId="77777777" w:rsidR="006A1CE4" w:rsidRPr="00E67E0D" w:rsidRDefault="006A1CE4" w:rsidP="00E7499B">
      <w:pPr>
        <w:pStyle w:val="PL"/>
        <w:rPr>
          <w:noProof w:val="0"/>
          <w:snapToGrid w:val="0"/>
        </w:rPr>
      </w:pPr>
      <w:r w:rsidRPr="00E67E0D">
        <w:rPr>
          <w:noProof w:val="0"/>
          <w:snapToGrid w:val="0"/>
        </w:rPr>
        <w:tab/>
        <w:t>procedureCode</w:t>
      </w:r>
      <w:r w:rsidRPr="00E67E0D">
        <w:rPr>
          <w:noProof w:val="0"/>
          <w:snapToGrid w:val="0"/>
        </w:rPr>
        <w:tab/>
        <w:t>NGAP-ELEMENTARY-PROCEDURE.&amp;procedureCode</w:t>
      </w:r>
      <w:r w:rsidRPr="00E67E0D">
        <w:rPr>
          <w:noProof w:val="0"/>
          <w:snapToGrid w:val="0"/>
        </w:rPr>
        <w:tab/>
      </w:r>
      <w:r w:rsidRPr="00E67E0D">
        <w:rPr>
          <w:noProof w:val="0"/>
          <w:snapToGrid w:val="0"/>
        </w:rPr>
        <w:tab/>
        <w:t>({NGAP-ELEMENTARY-PROCEDURES}),</w:t>
      </w:r>
    </w:p>
    <w:p w14:paraId="0B6B9B12" w14:textId="77777777" w:rsidR="006A1CE4" w:rsidRPr="00E67E0D" w:rsidRDefault="006A1CE4" w:rsidP="00E7499B">
      <w:pPr>
        <w:pStyle w:val="PL"/>
        <w:rPr>
          <w:noProof w:val="0"/>
          <w:snapToGrid w:val="0"/>
        </w:rPr>
      </w:pPr>
      <w:r w:rsidRPr="00E67E0D">
        <w:rPr>
          <w:noProof w:val="0"/>
          <w:snapToGrid w:val="0"/>
        </w:rPr>
        <w:tab/>
        <w:t>criticality</w:t>
      </w:r>
      <w:r w:rsidRPr="00E67E0D">
        <w:rPr>
          <w:noProof w:val="0"/>
          <w:snapToGrid w:val="0"/>
        </w:rPr>
        <w:tab/>
      </w:r>
      <w:r w:rsidRPr="00E67E0D">
        <w:rPr>
          <w:noProof w:val="0"/>
          <w:snapToGrid w:val="0"/>
        </w:rPr>
        <w:tab/>
        <w:t>NGAP-ELEMENTARY-PROCEDURE.&amp;criticality</w:t>
      </w:r>
      <w:r w:rsidRPr="00E67E0D">
        <w:rPr>
          <w:noProof w:val="0"/>
          <w:snapToGrid w:val="0"/>
        </w:rPr>
        <w:tab/>
      </w:r>
      <w:r w:rsidRPr="00E67E0D">
        <w:rPr>
          <w:noProof w:val="0"/>
          <w:snapToGrid w:val="0"/>
        </w:rPr>
        <w:tab/>
      </w:r>
      <w:r w:rsidRPr="00E67E0D">
        <w:rPr>
          <w:noProof w:val="0"/>
          <w:snapToGrid w:val="0"/>
        </w:rPr>
        <w:tab/>
        <w:t>({NGAP-ELEMENTARY-PROCEDURES}{@procedureCode}),</w:t>
      </w:r>
    </w:p>
    <w:p w14:paraId="3A28BC82" w14:textId="77777777" w:rsidR="006A1CE4" w:rsidRPr="00E67E0D" w:rsidRDefault="006A1CE4" w:rsidP="00E7499B">
      <w:pPr>
        <w:pStyle w:val="PL"/>
        <w:rPr>
          <w:noProof w:val="0"/>
          <w:snapToGrid w:val="0"/>
        </w:rPr>
      </w:pPr>
      <w:r w:rsidRPr="00E67E0D">
        <w:rPr>
          <w:noProof w:val="0"/>
          <w:snapToGrid w:val="0"/>
        </w:rPr>
        <w:tab/>
        <w:t>value</w:t>
      </w:r>
      <w:r w:rsidRPr="00E67E0D">
        <w:rPr>
          <w:noProof w:val="0"/>
          <w:snapToGrid w:val="0"/>
        </w:rPr>
        <w:tab/>
      </w:r>
      <w:r w:rsidRPr="00E67E0D">
        <w:rPr>
          <w:noProof w:val="0"/>
          <w:snapToGrid w:val="0"/>
        </w:rPr>
        <w:tab/>
      </w:r>
      <w:r w:rsidRPr="00E67E0D">
        <w:rPr>
          <w:noProof w:val="0"/>
          <w:snapToGrid w:val="0"/>
        </w:rPr>
        <w:tab/>
        <w:t>NGAP-ELEMENTARY-PROCEDURE.&amp;UnsuccessfulOutcome</w:t>
      </w:r>
      <w:r w:rsidRPr="00E67E0D">
        <w:rPr>
          <w:noProof w:val="0"/>
          <w:snapToGrid w:val="0"/>
        </w:rPr>
        <w:tab/>
        <w:t>({NGAP-ELEMENTARY-PROCEDURES}{@procedureCode})</w:t>
      </w:r>
    </w:p>
    <w:p w14:paraId="47D49F31" w14:textId="77777777" w:rsidR="006A1CE4" w:rsidRPr="00E67E0D" w:rsidRDefault="006A1CE4" w:rsidP="00E7499B">
      <w:pPr>
        <w:pStyle w:val="PL"/>
        <w:rPr>
          <w:noProof w:val="0"/>
          <w:snapToGrid w:val="0"/>
        </w:rPr>
      </w:pPr>
      <w:r w:rsidRPr="00E67E0D">
        <w:rPr>
          <w:noProof w:val="0"/>
          <w:snapToGrid w:val="0"/>
        </w:rPr>
        <w:t>}</w:t>
      </w:r>
    </w:p>
    <w:p w14:paraId="42EBFE15" w14:textId="77777777" w:rsidR="006A1CE4" w:rsidRPr="00E67E0D" w:rsidRDefault="006A1CE4" w:rsidP="00E7499B">
      <w:pPr>
        <w:pStyle w:val="PL"/>
        <w:rPr>
          <w:noProof w:val="0"/>
          <w:snapToGrid w:val="0"/>
        </w:rPr>
      </w:pPr>
    </w:p>
    <w:p w14:paraId="727F38F4" w14:textId="77777777" w:rsidR="006A1CE4" w:rsidRPr="00E67E0D" w:rsidRDefault="006A1CE4" w:rsidP="00E7499B">
      <w:pPr>
        <w:pStyle w:val="PL"/>
        <w:rPr>
          <w:noProof w:val="0"/>
          <w:snapToGrid w:val="0"/>
        </w:rPr>
      </w:pPr>
      <w:r w:rsidRPr="00E67E0D">
        <w:rPr>
          <w:noProof w:val="0"/>
          <w:snapToGrid w:val="0"/>
        </w:rPr>
        <w:t>-- **************************************************************</w:t>
      </w:r>
    </w:p>
    <w:p w14:paraId="15B8D3DE" w14:textId="77777777" w:rsidR="006A1CE4" w:rsidRPr="00E67E0D" w:rsidRDefault="006A1CE4" w:rsidP="00E7499B">
      <w:pPr>
        <w:pStyle w:val="PL"/>
        <w:rPr>
          <w:noProof w:val="0"/>
          <w:snapToGrid w:val="0"/>
        </w:rPr>
      </w:pPr>
      <w:r w:rsidRPr="00E67E0D">
        <w:rPr>
          <w:noProof w:val="0"/>
          <w:snapToGrid w:val="0"/>
        </w:rPr>
        <w:t>--</w:t>
      </w:r>
    </w:p>
    <w:p w14:paraId="6EA49C6D" w14:textId="77777777" w:rsidR="006A1CE4" w:rsidRPr="00E67E0D" w:rsidRDefault="006A1CE4" w:rsidP="00E7499B">
      <w:pPr>
        <w:pStyle w:val="PL"/>
        <w:outlineLvl w:val="3"/>
        <w:rPr>
          <w:noProof w:val="0"/>
          <w:snapToGrid w:val="0"/>
        </w:rPr>
      </w:pPr>
      <w:r w:rsidRPr="00E67E0D">
        <w:rPr>
          <w:noProof w:val="0"/>
          <w:snapToGrid w:val="0"/>
        </w:rPr>
        <w:t>-- Interface Elementary Procedure List</w:t>
      </w:r>
    </w:p>
    <w:p w14:paraId="3C11E4F4" w14:textId="77777777" w:rsidR="006A1CE4" w:rsidRPr="00E67E0D" w:rsidRDefault="006A1CE4" w:rsidP="00E7499B">
      <w:pPr>
        <w:pStyle w:val="PL"/>
        <w:rPr>
          <w:noProof w:val="0"/>
          <w:snapToGrid w:val="0"/>
        </w:rPr>
      </w:pPr>
      <w:r w:rsidRPr="00E67E0D">
        <w:rPr>
          <w:noProof w:val="0"/>
          <w:snapToGrid w:val="0"/>
        </w:rPr>
        <w:t>--</w:t>
      </w:r>
    </w:p>
    <w:p w14:paraId="15893916" w14:textId="77777777" w:rsidR="006A1CE4" w:rsidRPr="00E67E0D" w:rsidRDefault="006A1CE4" w:rsidP="00E7499B">
      <w:pPr>
        <w:pStyle w:val="PL"/>
        <w:rPr>
          <w:noProof w:val="0"/>
          <w:snapToGrid w:val="0"/>
        </w:rPr>
      </w:pPr>
      <w:r w:rsidRPr="00E67E0D">
        <w:rPr>
          <w:noProof w:val="0"/>
          <w:snapToGrid w:val="0"/>
        </w:rPr>
        <w:t>-- **************************************************************</w:t>
      </w:r>
    </w:p>
    <w:p w14:paraId="4C5FCFAB" w14:textId="77777777" w:rsidR="006A1CE4" w:rsidRPr="00E67E0D" w:rsidRDefault="006A1CE4" w:rsidP="00E7499B">
      <w:pPr>
        <w:pStyle w:val="PL"/>
        <w:rPr>
          <w:noProof w:val="0"/>
          <w:snapToGrid w:val="0"/>
        </w:rPr>
      </w:pPr>
    </w:p>
    <w:p w14:paraId="12AEA253" w14:textId="77777777" w:rsidR="006A1CE4" w:rsidRPr="00E67E0D" w:rsidRDefault="006A1CE4" w:rsidP="00E7499B">
      <w:pPr>
        <w:pStyle w:val="PL"/>
        <w:rPr>
          <w:noProof w:val="0"/>
          <w:snapToGrid w:val="0"/>
        </w:rPr>
      </w:pPr>
      <w:r w:rsidRPr="00E67E0D">
        <w:rPr>
          <w:noProof w:val="0"/>
          <w:snapToGrid w:val="0"/>
        </w:rPr>
        <w:t>NGAP-ELEMENTARY-PROCEDURES NGAP-ELEMENTARY-PROCEDURE ::= {</w:t>
      </w:r>
    </w:p>
    <w:p w14:paraId="5095FD67" w14:textId="77777777" w:rsidR="006A1CE4" w:rsidRPr="00E67E0D" w:rsidRDefault="006A1CE4" w:rsidP="00E7499B">
      <w:pPr>
        <w:pStyle w:val="PL"/>
        <w:rPr>
          <w:noProof w:val="0"/>
          <w:snapToGrid w:val="0"/>
        </w:rPr>
      </w:pPr>
      <w:r w:rsidRPr="00E67E0D">
        <w:rPr>
          <w:noProof w:val="0"/>
          <w:snapToGrid w:val="0"/>
        </w:rPr>
        <w:tab/>
        <w:t>NGAP-ELEMENTARY-PROCEDURES-CLASS-1</w:t>
      </w:r>
      <w:r w:rsidRPr="00E67E0D">
        <w:rPr>
          <w:noProof w:val="0"/>
          <w:snapToGrid w:val="0"/>
        </w:rPr>
        <w:tab/>
      </w:r>
      <w:r w:rsidRPr="00E67E0D">
        <w:rPr>
          <w:noProof w:val="0"/>
          <w:snapToGrid w:val="0"/>
        </w:rPr>
        <w:tab/>
      </w:r>
      <w:r w:rsidRPr="00E67E0D">
        <w:rPr>
          <w:noProof w:val="0"/>
          <w:snapToGrid w:val="0"/>
        </w:rPr>
        <w:tab/>
        <w:t>|</w:t>
      </w:r>
    </w:p>
    <w:p w14:paraId="25273B8D" w14:textId="77777777" w:rsidR="006A1CE4" w:rsidRPr="00E67E0D" w:rsidRDefault="006A1CE4" w:rsidP="00E7499B">
      <w:pPr>
        <w:pStyle w:val="PL"/>
        <w:rPr>
          <w:noProof w:val="0"/>
          <w:snapToGrid w:val="0"/>
        </w:rPr>
      </w:pPr>
      <w:r w:rsidRPr="00E67E0D">
        <w:rPr>
          <w:noProof w:val="0"/>
          <w:snapToGrid w:val="0"/>
        </w:rPr>
        <w:tab/>
        <w:t>NGAP-ELEMENTARY-PROCEDURES-CLASS-2,</w:t>
      </w:r>
      <w:r w:rsidRPr="00E67E0D">
        <w:rPr>
          <w:noProof w:val="0"/>
          <w:snapToGrid w:val="0"/>
        </w:rPr>
        <w:tab/>
      </w:r>
    </w:p>
    <w:p w14:paraId="6D244F9C" w14:textId="77777777" w:rsidR="006A1CE4" w:rsidRPr="00E67E0D" w:rsidRDefault="006A1CE4" w:rsidP="00E7499B">
      <w:pPr>
        <w:pStyle w:val="PL"/>
        <w:rPr>
          <w:noProof w:val="0"/>
          <w:snapToGrid w:val="0"/>
        </w:rPr>
      </w:pPr>
      <w:r w:rsidRPr="00E67E0D">
        <w:rPr>
          <w:noProof w:val="0"/>
          <w:snapToGrid w:val="0"/>
        </w:rPr>
        <w:tab/>
        <w:t>...</w:t>
      </w:r>
    </w:p>
    <w:p w14:paraId="250F0723" w14:textId="77777777" w:rsidR="006A1CE4" w:rsidRPr="00E67E0D" w:rsidRDefault="006A1CE4" w:rsidP="00E7499B">
      <w:pPr>
        <w:pStyle w:val="PL"/>
        <w:rPr>
          <w:noProof w:val="0"/>
          <w:snapToGrid w:val="0"/>
        </w:rPr>
      </w:pPr>
      <w:r w:rsidRPr="00E67E0D">
        <w:rPr>
          <w:noProof w:val="0"/>
          <w:snapToGrid w:val="0"/>
        </w:rPr>
        <w:t>}</w:t>
      </w:r>
    </w:p>
    <w:p w14:paraId="4C91A01B" w14:textId="77777777" w:rsidR="006A1CE4" w:rsidRPr="00E67E0D" w:rsidRDefault="006A1CE4" w:rsidP="00E7499B">
      <w:pPr>
        <w:pStyle w:val="PL"/>
        <w:rPr>
          <w:noProof w:val="0"/>
          <w:snapToGrid w:val="0"/>
        </w:rPr>
      </w:pPr>
    </w:p>
    <w:p w14:paraId="09B81636"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NGAP-ELEMENTARY-PROCEDURES-CLASS-1 NGAP-ELEMENTARY-PROCEDURE ::= {</w:t>
      </w:r>
    </w:p>
    <w:p w14:paraId="7638C664"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aMF</w:t>
      </w:r>
      <w:r w:rsidRPr="00E67E0D">
        <w:rPr>
          <w:noProof w:val="0"/>
        </w:rPr>
        <w:t>Configuration</w:t>
      </w:r>
      <w:r w:rsidRPr="00E67E0D">
        <w:rPr>
          <w:noProof w:val="0"/>
          <w:snapToGrid w:val="0"/>
        </w:rPr>
        <w:t>Update</w:t>
      </w:r>
      <w:r w:rsidRPr="00E67E0D">
        <w:rPr>
          <w:noProof w:val="0"/>
          <w:snapToGrid w:val="0"/>
        </w:rPr>
        <w:tab/>
      </w:r>
      <w:r w:rsidRPr="00E67E0D">
        <w:rPr>
          <w:noProof w:val="0"/>
          <w:snapToGrid w:val="0"/>
        </w:rPr>
        <w:tab/>
      </w:r>
      <w:r w:rsidRPr="00E67E0D">
        <w:rPr>
          <w:noProof w:val="0"/>
          <w:snapToGrid w:val="0"/>
        </w:rPr>
        <w:tab/>
        <w:t>|</w:t>
      </w:r>
    </w:p>
    <w:p w14:paraId="7B1FF40B"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handoverCancel</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w:t>
      </w:r>
    </w:p>
    <w:p w14:paraId="13E244CE"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handoverPreparation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w:t>
      </w:r>
    </w:p>
    <w:p w14:paraId="6A766195"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handoverResourceAllocation</w:t>
      </w:r>
      <w:r w:rsidRPr="00E67E0D">
        <w:rPr>
          <w:noProof w:val="0"/>
          <w:snapToGrid w:val="0"/>
        </w:rPr>
        <w:tab/>
      </w:r>
      <w:r w:rsidRPr="00E67E0D">
        <w:rPr>
          <w:noProof w:val="0"/>
          <w:snapToGrid w:val="0"/>
        </w:rPr>
        <w:tab/>
        <w:t>|</w:t>
      </w:r>
    </w:p>
    <w:p w14:paraId="5A8A8DA9"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initialContextSetup</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w:t>
      </w:r>
    </w:p>
    <w:p w14:paraId="106961E4"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nGReset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w:t>
      </w:r>
    </w:p>
    <w:p w14:paraId="35DD24F8"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nGSetup</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w:t>
      </w:r>
    </w:p>
    <w:p w14:paraId="7FE02052"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pathSwitchRequest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w:t>
      </w:r>
    </w:p>
    <w:p w14:paraId="5444EF03"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pDUSessionResourceModify</w:t>
      </w:r>
      <w:r w:rsidRPr="00E67E0D">
        <w:rPr>
          <w:noProof w:val="0"/>
          <w:snapToGrid w:val="0"/>
        </w:rPr>
        <w:tab/>
      </w:r>
      <w:r w:rsidRPr="00E67E0D">
        <w:rPr>
          <w:noProof w:val="0"/>
          <w:snapToGrid w:val="0"/>
        </w:rPr>
        <w:tab/>
        <w:t>|</w:t>
      </w:r>
    </w:p>
    <w:p w14:paraId="73921E6D" w14:textId="77777777" w:rsidR="006A1CE4" w:rsidRPr="00E67E0D" w:rsidRDefault="006A1CE4" w:rsidP="00E7499B">
      <w:pPr>
        <w:pStyle w:val="PL"/>
        <w:rPr>
          <w:noProof w:val="0"/>
          <w:snapToGrid w:val="0"/>
        </w:rPr>
      </w:pPr>
      <w:r w:rsidRPr="00E67E0D">
        <w:rPr>
          <w:noProof w:val="0"/>
          <w:snapToGrid w:val="0"/>
        </w:rPr>
        <w:tab/>
        <w:t>pDUSessionResourceModifyIndication</w:t>
      </w:r>
      <w:r w:rsidRPr="00E67E0D">
        <w:rPr>
          <w:noProof w:val="0"/>
          <w:snapToGrid w:val="0"/>
        </w:rPr>
        <w:tab/>
      </w:r>
      <w:r w:rsidRPr="00E67E0D">
        <w:rPr>
          <w:noProof w:val="0"/>
          <w:snapToGrid w:val="0"/>
        </w:rPr>
        <w:tab/>
      </w:r>
      <w:r w:rsidRPr="00E67E0D">
        <w:rPr>
          <w:noProof w:val="0"/>
          <w:snapToGrid w:val="0"/>
        </w:rPr>
        <w:tab/>
        <w:t>|</w:t>
      </w:r>
    </w:p>
    <w:p w14:paraId="47A641B8"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pDUSessionResourceRelease</w:t>
      </w:r>
      <w:r w:rsidRPr="00E67E0D">
        <w:rPr>
          <w:noProof w:val="0"/>
          <w:snapToGrid w:val="0"/>
        </w:rPr>
        <w:tab/>
      </w:r>
      <w:r w:rsidRPr="00E67E0D">
        <w:rPr>
          <w:noProof w:val="0"/>
          <w:snapToGrid w:val="0"/>
        </w:rPr>
        <w:tab/>
        <w:t>|</w:t>
      </w:r>
    </w:p>
    <w:p w14:paraId="50340F14"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pDUSessionResourceSetup</w:t>
      </w:r>
      <w:r w:rsidRPr="00E67E0D">
        <w:rPr>
          <w:noProof w:val="0"/>
          <w:snapToGrid w:val="0"/>
        </w:rPr>
        <w:tab/>
      </w:r>
      <w:r w:rsidRPr="00E67E0D">
        <w:rPr>
          <w:noProof w:val="0"/>
          <w:snapToGrid w:val="0"/>
        </w:rPr>
        <w:tab/>
      </w:r>
      <w:r w:rsidRPr="00E67E0D">
        <w:rPr>
          <w:noProof w:val="0"/>
          <w:snapToGrid w:val="0"/>
        </w:rPr>
        <w:tab/>
        <w:t>|</w:t>
      </w:r>
    </w:p>
    <w:p w14:paraId="783346EE"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pWSCancel</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w:t>
      </w:r>
    </w:p>
    <w:p w14:paraId="62352267"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rAN</w:t>
      </w:r>
      <w:r w:rsidRPr="00E67E0D">
        <w:rPr>
          <w:noProof w:val="0"/>
        </w:rPr>
        <w:t>Configuration</w:t>
      </w:r>
      <w:r w:rsidRPr="00E67E0D">
        <w:rPr>
          <w:noProof w:val="0"/>
          <w:snapToGrid w:val="0"/>
        </w:rPr>
        <w:t>Update</w:t>
      </w:r>
      <w:r w:rsidRPr="00E67E0D">
        <w:rPr>
          <w:noProof w:val="0"/>
          <w:snapToGrid w:val="0"/>
        </w:rPr>
        <w:tab/>
      </w:r>
      <w:r w:rsidRPr="00E67E0D">
        <w:rPr>
          <w:noProof w:val="0"/>
          <w:snapToGrid w:val="0"/>
        </w:rPr>
        <w:tab/>
      </w:r>
      <w:r w:rsidRPr="00E67E0D">
        <w:rPr>
          <w:noProof w:val="0"/>
          <w:snapToGrid w:val="0"/>
        </w:rPr>
        <w:tab/>
        <w:t>|</w:t>
      </w:r>
    </w:p>
    <w:p w14:paraId="2B75B2B2"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uEContextModification</w:t>
      </w:r>
      <w:r w:rsidRPr="00E67E0D">
        <w:rPr>
          <w:noProof w:val="0"/>
          <w:snapToGrid w:val="0"/>
        </w:rPr>
        <w:tab/>
      </w:r>
      <w:r w:rsidRPr="00E67E0D">
        <w:rPr>
          <w:noProof w:val="0"/>
          <w:snapToGrid w:val="0"/>
        </w:rPr>
        <w:tab/>
      </w:r>
      <w:r w:rsidRPr="00E67E0D">
        <w:rPr>
          <w:noProof w:val="0"/>
          <w:snapToGrid w:val="0"/>
        </w:rPr>
        <w:tab/>
        <w:t>|</w:t>
      </w:r>
    </w:p>
    <w:p w14:paraId="5D551201"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uEContextRelease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w:t>
      </w:r>
    </w:p>
    <w:p w14:paraId="23A0AB2C"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uERadioCapabilityCheck</w:t>
      </w:r>
      <w:r w:rsidRPr="00E67E0D">
        <w:rPr>
          <w:noProof w:val="0"/>
          <w:snapToGrid w:val="0"/>
        </w:rPr>
        <w:tab/>
      </w:r>
      <w:r w:rsidRPr="00E67E0D">
        <w:rPr>
          <w:noProof w:val="0"/>
          <w:snapToGrid w:val="0"/>
        </w:rPr>
        <w:tab/>
      </w:r>
      <w:r w:rsidRPr="00E67E0D">
        <w:rPr>
          <w:noProof w:val="0"/>
          <w:snapToGrid w:val="0"/>
        </w:rPr>
        <w:tab/>
        <w:t>|</w:t>
      </w:r>
    </w:p>
    <w:p w14:paraId="65D385A8"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writeReplaceWarning</w:t>
      </w:r>
    </w:p>
    <w:p w14:paraId="7EBB7397"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w:t>
      </w:r>
    </w:p>
    <w:p w14:paraId="784E67D4" w14:textId="77777777" w:rsidR="006A1CE4" w:rsidRPr="00E67E0D" w:rsidRDefault="006A1CE4" w:rsidP="00E7499B">
      <w:pPr>
        <w:pStyle w:val="PL"/>
        <w:tabs>
          <w:tab w:val="clear" w:pos="3456"/>
          <w:tab w:val="clear" w:pos="3840"/>
          <w:tab w:val="clear" w:pos="4224"/>
        </w:tabs>
        <w:rPr>
          <w:noProof w:val="0"/>
          <w:snapToGrid w:val="0"/>
        </w:rPr>
      </w:pPr>
    </w:p>
    <w:p w14:paraId="72F23982"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NGAP-ELEMENTARY-PROCEDURES-CLASS-2 NGAP-ELEMENTARY-PROCEDURE ::= {</w:t>
      </w:r>
      <w:r w:rsidRPr="00E67E0D">
        <w:rPr>
          <w:noProof w:val="0"/>
          <w:snapToGrid w:val="0"/>
        </w:rPr>
        <w:tab/>
      </w:r>
    </w:p>
    <w:p w14:paraId="5195160E" w14:textId="77777777" w:rsidR="006A1CE4" w:rsidRPr="00E67E0D" w:rsidRDefault="006A1CE4" w:rsidP="00E7499B">
      <w:pPr>
        <w:pStyle w:val="PL"/>
        <w:tabs>
          <w:tab w:val="clear" w:pos="3456"/>
          <w:tab w:val="clear" w:pos="3840"/>
          <w:tab w:val="clear" w:pos="4224"/>
        </w:tabs>
        <w:rPr>
          <w:noProof w:val="0"/>
          <w:snapToGrid w:val="0"/>
          <w:lang w:eastAsia="zh-CN"/>
        </w:rPr>
      </w:pPr>
      <w:r w:rsidRPr="00E67E0D">
        <w:rPr>
          <w:noProof w:val="0"/>
          <w:snapToGrid w:val="0"/>
          <w:lang w:eastAsia="zh-CN"/>
        </w:rPr>
        <w:tab/>
        <w:t>aMFStatusIndication</w:t>
      </w:r>
      <w:r w:rsidRPr="00E67E0D">
        <w:rPr>
          <w:noProof w:val="0"/>
          <w:snapToGrid w:val="0"/>
          <w:lang w:eastAsia="zh-CN"/>
        </w:rPr>
        <w:tab/>
      </w:r>
      <w:r w:rsidRPr="00E67E0D">
        <w:rPr>
          <w:noProof w:val="0"/>
          <w:snapToGrid w:val="0"/>
          <w:lang w:eastAsia="zh-CN"/>
        </w:rPr>
        <w:tab/>
      </w:r>
      <w:r w:rsidRPr="00E67E0D">
        <w:rPr>
          <w:noProof w:val="0"/>
          <w:snapToGrid w:val="0"/>
          <w:lang w:eastAsia="zh-CN"/>
        </w:rPr>
        <w:tab/>
      </w:r>
      <w:r w:rsidRPr="00E67E0D">
        <w:rPr>
          <w:noProof w:val="0"/>
          <w:snapToGrid w:val="0"/>
          <w:lang w:eastAsia="zh-CN"/>
        </w:rPr>
        <w:tab/>
        <w:t>|</w:t>
      </w:r>
    </w:p>
    <w:p w14:paraId="5F7BEB3B" w14:textId="77777777" w:rsidR="006A1CE4" w:rsidRPr="00E67E0D" w:rsidRDefault="006A1CE4" w:rsidP="00E7499B">
      <w:pPr>
        <w:pStyle w:val="PL"/>
        <w:tabs>
          <w:tab w:val="clear" w:pos="3456"/>
          <w:tab w:val="clear" w:pos="3840"/>
          <w:tab w:val="clear" w:pos="4224"/>
        </w:tabs>
        <w:rPr>
          <w:noProof w:val="0"/>
          <w:snapToGrid w:val="0"/>
          <w:lang w:eastAsia="zh-CN"/>
        </w:rPr>
      </w:pPr>
      <w:r w:rsidRPr="00E67E0D">
        <w:rPr>
          <w:noProof w:val="0"/>
          <w:snapToGrid w:val="0"/>
          <w:lang w:eastAsia="zh-CN"/>
        </w:rPr>
        <w:tab/>
        <w:t>cellTrafficTrace</w:t>
      </w:r>
      <w:r w:rsidRPr="00E67E0D">
        <w:rPr>
          <w:noProof w:val="0"/>
          <w:snapToGrid w:val="0"/>
          <w:lang w:eastAsia="zh-CN"/>
        </w:rPr>
        <w:tab/>
      </w:r>
      <w:r w:rsidRPr="00E67E0D">
        <w:rPr>
          <w:noProof w:val="0"/>
          <w:snapToGrid w:val="0"/>
          <w:lang w:eastAsia="zh-CN"/>
        </w:rPr>
        <w:tab/>
      </w:r>
      <w:r w:rsidRPr="00E67E0D">
        <w:rPr>
          <w:noProof w:val="0"/>
          <w:snapToGrid w:val="0"/>
          <w:lang w:eastAsia="zh-CN"/>
        </w:rPr>
        <w:tab/>
      </w:r>
      <w:r w:rsidRPr="00E67E0D">
        <w:rPr>
          <w:noProof w:val="0"/>
          <w:snapToGrid w:val="0"/>
          <w:lang w:eastAsia="zh-CN"/>
        </w:rPr>
        <w:tab/>
        <w:t>|</w:t>
      </w:r>
    </w:p>
    <w:p w14:paraId="2FFC0F99"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deactivateTrace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w:t>
      </w:r>
    </w:p>
    <w:p w14:paraId="73EF4043" w14:textId="77777777" w:rsidR="006A1CE4" w:rsidRPr="00E67E0D" w:rsidRDefault="006A1CE4" w:rsidP="00E7499B">
      <w:pPr>
        <w:pStyle w:val="PL"/>
        <w:tabs>
          <w:tab w:val="clear" w:pos="3456"/>
          <w:tab w:val="clear" w:pos="3840"/>
          <w:tab w:val="clear" w:pos="4224"/>
        </w:tabs>
        <w:spacing w:line="0" w:lineRule="atLeast"/>
        <w:rPr>
          <w:noProof w:val="0"/>
          <w:snapToGrid w:val="0"/>
        </w:rPr>
      </w:pPr>
      <w:r w:rsidRPr="00E67E0D">
        <w:rPr>
          <w:noProof w:val="0"/>
          <w:snapToGrid w:val="0"/>
        </w:rPr>
        <w:tab/>
        <w:t>downlinkNASTransport</w:t>
      </w:r>
      <w:r w:rsidRPr="00E67E0D">
        <w:rPr>
          <w:noProof w:val="0"/>
          <w:snapToGrid w:val="0"/>
        </w:rPr>
        <w:tab/>
      </w:r>
      <w:r w:rsidRPr="00E67E0D">
        <w:rPr>
          <w:noProof w:val="0"/>
          <w:snapToGrid w:val="0"/>
        </w:rPr>
        <w:tab/>
      </w:r>
      <w:r w:rsidRPr="00E67E0D">
        <w:rPr>
          <w:noProof w:val="0"/>
          <w:snapToGrid w:val="0"/>
        </w:rPr>
        <w:tab/>
        <w:t>|</w:t>
      </w:r>
    </w:p>
    <w:p w14:paraId="3C8148D2" w14:textId="77777777" w:rsidR="006A1CE4" w:rsidRPr="00E67E0D" w:rsidRDefault="006A1CE4" w:rsidP="00E7499B">
      <w:pPr>
        <w:pStyle w:val="PL"/>
        <w:tabs>
          <w:tab w:val="clear" w:pos="3456"/>
          <w:tab w:val="clear" w:pos="3840"/>
          <w:tab w:val="clear" w:pos="4224"/>
        </w:tabs>
        <w:spacing w:line="0" w:lineRule="atLeast"/>
        <w:rPr>
          <w:noProof w:val="0"/>
          <w:snapToGrid w:val="0"/>
        </w:rPr>
      </w:pPr>
      <w:r w:rsidRPr="00E67E0D">
        <w:rPr>
          <w:noProof w:val="0"/>
          <w:snapToGrid w:val="0"/>
        </w:rPr>
        <w:tab/>
        <w:t>downlink</w:t>
      </w:r>
      <w:r w:rsidRPr="00E67E0D">
        <w:rPr>
          <w:noProof w:val="0"/>
          <w:snapToGrid w:val="0"/>
          <w:lang w:eastAsia="zh-CN"/>
        </w:rPr>
        <w:t>NonUEAssociatedNRPPa</w:t>
      </w:r>
      <w:r w:rsidRPr="00E67E0D">
        <w:rPr>
          <w:noProof w:val="0"/>
          <w:snapToGrid w:val="0"/>
        </w:rPr>
        <w:t>Transport</w:t>
      </w:r>
      <w:r w:rsidRPr="00E67E0D">
        <w:rPr>
          <w:noProof w:val="0"/>
          <w:snapToGrid w:val="0"/>
        </w:rPr>
        <w:tab/>
        <w:t>|</w:t>
      </w:r>
    </w:p>
    <w:p w14:paraId="46D36B24" w14:textId="77777777" w:rsidR="006A1CE4" w:rsidRPr="00E67E0D" w:rsidRDefault="006A1CE4" w:rsidP="00E7499B">
      <w:pPr>
        <w:pStyle w:val="PL"/>
        <w:tabs>
          <w:tab w:val="clear" w:pos="3456"/>
          <w:tab w:val="clear" w:pos="3840"/>
          <w:tab w:val="clear" w:pos="4224"/>
        </w:tabs>
        <w:rPr>
          <w:noProof w:val="0"/>
          <w:snapToGrid w:val="0"/>
          <w:szCs w:val="16"/>
        </w:rPr>
      </w:pPr>
      <w:r w:rsidRPr="00E67E0D">
        <w:rPr>
          <w:rFonts w:eastAsia="SimSun"/>
          <w:noProof w:val="0"/>
          <w:szCs w:val="16"/>
          <w:lang w:eastAsia="zh-CN"/>
        </w:rPr>
        <w:tab/>
        <w:t>downlinkRANConfigurationTransfer</w:t>
      </w:r>
      <w:r w:rsidRPr="00E67E0D">
        <w:rPr>
          <w:rFonts w:eastAsia="SimSun"/>
          <w:noProof w:val="0"/>
          <w:szCs w:val="16"/>
          <w:lang w:eastAsia="zh-CN"/>
        </w:rPr>
        <w:tab/>
      </w:r>
      <w:r w:rsidRPr="00E67E0D">
        <w:rPr>
          <w:noProof w:val="0"/>
          <w:snapToGrid w:val="0"/>
          <w:szCs w:val="16"/>
        </w:rPr>
        <w:t>|</w:t>
      </w:r>
    </w:p>
    <w:p w14:paraId="37C22F87" w14:textId="77777777" w:rsidR="006A1CE4" w:rsidRPr="00E67E0D" w:rsidRDefault="006A1CE4" w:rsidP="00E7499B">
      <w:pPr>
        <w:pStyle w:val="PL"/>
        <w:tabs>
          <w:tab w:val="clear" w:pos="3456"/>
          <w:tab w:val="clear" w:pos="3840"/>
          <w:tab w:val="clear" w:pos="4224"/>
        </w:tabs>
        <w:rPr>
          <w:noProof w:val="0"/>
          <w:snapToGrid w:val="0"/>
          <w:szCs w:val="16"/>
          <w:lang w:eastAsia="zh-CN"/>
        </w:rPr>
      </w:pPr>
      <w:r w:rsidRPr="00E67E0D">
        <w:rPr>
          <w:noProof w:val="0"/>
          <w:snapToGrid w:val="0"/>
          <w:szCs w:val="16"/>
        </w:rPr>
        <w:tab/>
        <w:t>downlinkRANStatusTransfer</w:t>
      </w:r>
      <w:r w:rsidRPr="00E67E0D">
        <w:rPr>
          <w:noProof w:val="0"/>
          <w:snapToGrid w:val="0"/>
          <w:szCs w:val="16"/>
        </w:rPr>
        <w:tab/>
      </w:r>
      <w:r w:rsidRPr="00E67E0D">
        <w:rPr>
          <w:noProof w:val="0"/>
          <w:snapToGrid w:val="0"/>
          <w:szCs w:val="16"/>
        </w:rPr>
        <w:tab/>
      </w:r>
      <w:r w:rsidRPr="00E67E0D">
        <w:rPr>
          <w:noProof w:val="0"/>
          <w:snapToGrid w:val="0"/>
          <w:szCs w:val="16"/>
          <w:lang w:eastAsia="zh-CN"/>
        </w:rPr>
        <w:t>|</w:t>
      </w:r>
    </w:p>
    <w:p w14:paraId="2FA613A7" w14:textId="77777777" w:rsidR="006A1CE4" w:rsidRPr="00E67E0D" w:rsidRDefault="006A1CE4" w:rsidP="00E7499B">
      <w:pPr>
        <w:pStyle w:val="PL"/>
        <w:tabs>
          <w:tab w:val="clear" w:pos="3456"/>
          <w:tab w:val="clear" w:pos="3840"/>
          <w:tab w:val="clear" w:pos="4224"/>
        </w:tabs>
        <w:spacing w:line="0" w:lineRule="atLeast"/>
        <w:rPr>
          <w:noProof w:val="0"/>
          <w:snapToGrid w:val="0"/>
          <w:szCs w:val="16"/>
        </w:rPr>
      </w:pPr>
      <w:r w:rsidRPr="00E67E0D">
        <w:rPr>
          <w:noProof w:val="0"/>
          <w:snapToGrid w:val="0"/>
          <w:szCs w:val="16"/>
        </w:rPr>
        <w:tab/>
        <w:t>downlink</w:t>
      </w:r>
      <w:r w:rsidRPr="00E67E0D">
        <w:rPr>
          <w:noProof w:val="0"/>
          <w:snapToGrid w:val="0"/>
          <w:szCs w:val="16"/>
          <w:lang w:eastAsia="zh-CN"/>
        </w:rPr>
        <w:t>UEAssociatedNRPPa</w:t>
      </w:r>
      <w:r w:rsidRPr="00E67E0D">
        <w:rPr>
          <w:noProof w:val="0"/>
          <w:snapToGrid w:val="0"/>
          <w:szCs w:val="16"/>
        </w:rPr>
        <w:t>Transport</w:t>
      </w:r>
      <w:r w:rsidRPr="00E67E0D">
        <w:rPr>
          <w:noProof w:val="0"/>
          <w:snapToGrid w:val="0"/>
          <w:szCs w:val="16"/>
        </w:rPr>
        <w:tab/>
        <w:t>|</w:t>
      </w:r>
    </w:p>
    <w:p w14:paraId="114CBDB2" w14:textId="77777777" w:rsidR="006A1CE4" w:rsidRPr="00E67E0D" w:rsidRDefault="006A1CE4" w:rsidP="00E7499B">
      <w:pPr>
        <w:pStyle w:val="PL"/>
        <w:tabs>
          <w:tab w:val="clear" w:pos="3456"/>
          <w:tab w:val="clear" w:pos="3840"/>
          <w:tab w:val="clear" w:pos="4224"/>
        </w:tabs>
        <w:rPr>
          <w:noProof w:val="0"/>
          <w:snapToGrid w:val="0"/>
          <w:szCs w:val="16"/>
        </w:rPr>
      </w:pPr>
      <w:r w:rsidRPr="00E67E0D">
        <w:rPr>
          <w:noProof w:val="0"/>
          <w:snapToGrid w:val="0"/>
          <w:szCs w:val="16"/>
        </w:rPr>
        <w:tab/>
      </w:r>
      <w:r w:rsidRPr="00E67E0D">
        <w:rPr>
          <w:noProof w:val="0"/>
          <w:szCs w:val="16"/>
        </w:rPr>
        <w:t>errorIndication</w:t>
      </w:r>
      <w:r w:rsidRPr="00E67E0D">
        <w:rPr>
          <w:noProof w:val="0"/>
          <w:snapToGrid w:val="0"/>
          <w:szCs w:val="16"/>
        </w:rPr>
        <w:tab/>
      </w:r>
      <w:r w:rsidRPr="00E67E0D">
        <w:rPr>
          <w:noProof w:val="0"/>
          <w:snapToGrid w:val="0"/>
          <w:szCs w:val="16"/>
        </w:rPr>
        <w:tab/>
      </w:r>
      <w:r w:rsidRPr="00E67E0D">
        <w:rPr>
          <w:noProof w:val="0"/>
          <w:snapToGrid w:val="0"/>
          <w:szCs w:val="16"/>
        </w:rPr>
        <w:tab/>
      </w:r>
      <w:r w:rsidRPr="00E67E0D">
        <w:rPr>
          <w:noProof w:val="0"/>
          <w:snapToGrid w:val="0"/>
          <w:szCs w:val="16"/>
        </w:rPr>
        <w:tab/>
      </w:r>
      <w:r w:rsidRPr="00E67E0D">
        <w:rPr>
          <w:noProof w:val="0"/>
          <w:snapToGrid w:val="0"/>
          <w:szCs w:val="16"/>
        </w:rPr>
        <w:tab/>
        <w:t>|</w:t>
      </w:r>
    </w:p>
    <w:p w14:paraId="481608D7" w14:textId="77777777" w:rsidR="006A1CE4" w:rsidRPr="00E67E0D" w:rsidRDefault="006A1CE4" w:rsidP="00E7499B">
      <w:pPr>
        <w:pStyle w:val="PL"/>
        <w:tabs>
          <w:tab w:val="clear" w:pos="3456"/>
          <w:tab w:val="clear" w:pos="3840"/>
          <w:tab w:val="clear" w:pos="4224"/>
        </w:tabs>
        <w:rPr>
          <w:noProof w:val="0"/>
          <w:snapToGrid w:val="0"/>
          <w:szCs w:val="16"/>
        </w:rPr>
      </w:pPr>
      <w:r w:rsidRPr="00E67E0D">
        <w:rPr>
          <w:noProof w:val="0"/>
          <w:snapToGrid w:val="0"/>
          <w:szCs w:val="16"/>
        </w:rPr>
        <w:tab/>
        <w:t>handoverNotification</w:t>
      </w:r>
      <w:r w:rsidRPr="00E67E0D">
        <w:rPr>
          <w:noProof w:val="0"/>
          <w:snapToGrid w:val="0"/>
          <w:szCs w:val="16"/>
        </w:rPr>
        <w:tab/>
      </w:r>
      <w:r w:rsidRPr="00E67E0D">
        <w:rPr>
          <w:noProof w:val="0"/>
          <w:snapToGrid w:val="0"/>
          <w:szCs w:val="16"/>
        </w:rPr>
        <w:tab/>
      </w:r>
      <w:r w:rsidRPr="00E67E0D">
        <w:rPr>
          <w:noProof w:val="0"/>
          <w:snapToGrid w:val="0"/>
          <w:szCs w:val="16"/>
        </w:rPr>
        <w:tab/>
        <w:t>|</w:t>
      </w:r>
    </w:p>
    <w:p w14:paraId="105DFC45" w14:textId="77777777" w:rsidR="006A1CE4" w:rsidRPr="00E67E0D" w:rsidRDefault="006A1CE4" w:rsidP="00E7499B">
      <w:pPr>
        <w:pStyle w:val="PL"/>
        <w:tabs>
          <w:tab w:val="clear" w:pos="3456"/>
          <w:tab w:val="clear" w:pos="3840"/>
          <w:tab w:val="clear" w:pos="4224"/>
        </w:tabs>
        <w:spacing w:line="0" w:lineRule="atLeast"/>
        <w:rPr>
          <w:noProof w:val="0"/>
          <w:snapToGrid w:val="0"/>
          <w:szCs w:val="16"/>
        </w:rPr>
      </w:pPr>
      <w:r w:rsidRPr="00E67E0D">
        <w:rPr>
          <w:noProof w:val="0"/>
          <w:snapToGrid w:val="0"/>
          <w:szCs w:val="16"/>
        </w:rPr>
        <w:tab/>
        <w:t>initialUEMessage</w:t>
      </w:r>
      <w:r w:rsidRPr="00E67E0D">
        <w:rPr>
          <w:noProof w:val="0"/>
          <w:snapToGrid w:val="0"/>
          <w:szCs w:val="16"/>
        </w:rPr>
        <w:tab/>
      </w:r>
      <w:r w:rsidRPr="00E67E0D">
        <w:rPr>
          <w:noProof w:val="0"/>
          <w:snapToGrid w:val="0"/>
          <w:szCs w:val="16"/>
        </w:rPr>
        <w:tab/>
      </w:r>
      <w:r w:rsidRPr="00E67E0D">
        <w:rPr>
          <w:noProof w:val="0"/>
          <w:snapToGrid w:val="0"/>
          <w:szCs w:val="16"/>
        </w:rPr>
        <w:tab/>
      </w:r>
      <w:r w:rsidRPr="00E67E0D">
        <w:rPr>
          <w:noProof w:val="0"/>
          <w:snapToGrid w:val="0"/>
          <w:szCs w:val="16"/>
        </w:rPr>
        <w:tab/>
        <w:t>|</w:t>
      </w:r>
    </w:p>
    <w:p w14:paraId="00A3A695"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locationReport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w:t>
      </w:r>
    </w:p>
    <w:p w14:paraId="213A487F" w14:textId="77777777" w:rsidR="006A1CE4" w:rsidRPr="00E67E0D" w:rsidRDefault="006A1CE4" w:rsidP="00E7499B">
      <w:pPr>
        <w:pStyle w:val="PL"/>
        <w:tabs>
          <w:tab w:val="clear" w:pos="3456"/>
          <w:tab w:val="clear" w:pos="3840"/>
          <w:tab w:val="clear" w:pos="4224"/>
        </w:tabs>
        <w:rPr>
          <w:noProof w:val="0"/>
          <w:snapToGrid w:val="0"/>
          <w:szCs w:val="16"/>
        </w:rPr>
      </w:pPr>
      <w:r w:rsidRPr="00E67E0D">
        <w:rPr>
          <w:noProof w:val="0"/>
          <w:snapToGrid w:val="0"/>
          <w:szCs w:val="16"/>
        </w:rPr>
        <w:tab/>
        <w:t>locationReportingControl</w:t>
      </w:r>
      <w:r w:rsidRPr="00E67E0D">
        <w:rPr>
          <w:noProof w:val="0"/>
          <w:snapToGrid w:val="0"/>
          <w:szCs w:val="16"/>
        </w:rPr>
        <w:tab/>
      </w:r>
      <w:r w:rsidRPr="00E67E0D">
        <w:rPr>
          <w:noProof w:val="0"/>
          <w:snapToGrid w:val="0"/>
          <w:szCs w:val="16"/>
        </w:rPr>
        <w:tab/>
        <w:t>|</w:t>
      </w:r>
    </w:p>
    <w:p w14:paraId="53FBE39D"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locationReportingFailureIndication</w:t>
      </w:r>
      <w:r w:rsidRPr="00E67E0D">
        <w:rPr>
          <w:noProof w:val="0"/>
          <w:snapToGrid w:val="0"/>
        </w:rPr>
        <w:tab/>
        <w:t>|</w:t>
      </w:r>
    </w:p>
    <w:p w14:paraId="0157DB36"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nASNonDeliveryIndication</w:t>
      </w:r>
      <w:r w:rsidRPr="00E67E0D">
        <w:rPr>
          <w:noProof w:val="0"/>
          <w:snapToGrid w:val="0"/>
        </w:rPr>
        <w:tab/>
      </w:r>
      <w:r w:rsidRPr="00E67E0D">
        <w:rPr>
          <w:noProof w:val="0"/>
          <w:snapToGrid w:val="0"/>
        </w:rPr>
        <w:tab/>
        <w:t>|</w:t>
      </w:r>
    </w:p>
    <w:p w14:paraId="22816842"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overloadStart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w:t>
      </w:r>
    </w:p>
    <w:p w14:paraId="598963F3"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overloadStop</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w:t>
      </w:r>
    </w:p>
    <w:p w14:paraId="06CC3A8F" w14:textId="77777777" w:rsidR="006A1CE4" w:rsidRPr="00E67E0D" w:rsidRDefault="006A1CE4" w:rsidP="00E7499B">
      <w:pPr>
        <w:pStyle w:val="PL"/>
        <w:tabs>
          <w:tab w:val="clear" w:pos="3456"/>
          <w:tab w:val="clear" w:pos="3840"/>
          <w:tab w:val="clear" w:pos="4224"/>
        </w:tabs>
        <w:spacing w:line="0" w:lineRule="atLeast"/>
        <w:rPr>
          <w:noProof w:val="0"/>
          <w:snapToGrid w:val="0"/>
        </w:rPr>
      </w:pPr>
      <w:r w:rsidRPr="00E67E0D">
        <w:rPr>
          <w:noProof w:val="0"/>
          <w:snapToGrid w:val="0"/>
        </w:rPr>
        <w:tab/>
        <w:t>paging</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w:t>
      </w:r>
    </w:p>
    <w:p w14:paraId="63EF3080"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pDUSessionResourceNotify</w:t>
      </w:r>
      <w:r w:rsidRPr="00E67E0D">
        <w:rPr>
          <w:noProof w:val="0"/>
          <w:snapToGrid w:val="0"/>
        </w:rPr>
        <w:tab/>
      </w:r>
      <w:r w:rsidRPr="00E67E0D">
        <w:rPr>
          <w:noProof w:val="0"/>
          <w:snapToGrid w:val="0"/>
        </w:rPr>
        <w:tab/>
        <w:t>|</w:t>
      </w:r>
    </w:p>
    <w:p w14:paraId="6A249350"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privateMessage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w:t>
      </w:r>
    </w:p>
    <w:p w14:paraId="183444B9" w14:textId="77777777" w:rsidR="006A1CE4" w:rsidRPr="00E67E0D" w:rsidRDefault="006A1CE4" w:rsidP="00E7499B">
      <w:pPr>
        <w:pStyle w:val="PL"/>
        <w:rPr>
          <w:noProof w:val="0"/>
          <w:snapToGrid w:val="0"/>
        </w:rPr>
      </w:pPr>
      <w:r w:rsidRPr="00E67E0D">
        <w:rPr>
          <w:noProof w:val="0"/>
          <w:snapToGrid w:val="0"/>
        </w:rPr>
        <w:tab/>
        <w:t>pWSFailureIndication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w:t>
      </w:r>
    </w:p>
    <w:p w14:paraId="283D2CD3"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pWSRestartIndication</w:t>
      </w:r>
      <w:r w:rsidRPr="00E67E0D">
        <w:rPr>
          <w:noProof w:val="0"/>
          <w:snapToGrid w:val="0"/>
        </w:rPr>
        <w:tab/>
      </w:r>
      <w:r w:rsidRPr="00E67E0D">
        <w:rPr>
          <w:noProof w:val="0"/>
          <w:snapToGrid w:val="0"/>
        </w:rPr>
        <w:tab/>
      </w:r>
      <w:r w:rsidRPr="00E67E0D">
        <w:rPr>
          <w:noProof w:val="0"/>
          <w:snapToGrid w:val="0"/>
        </w:rPr>
        <w:tab/>
        <w:t>|</w:t>
      </w:r>
    </w:p>
    <w:p w14:paraId="4DED564B"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rerouteNASRequest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w:t>
      </w:r>
    </w:p>
    <w:p w14:paraId="25146B91"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rRCInactiveTransitionReport</w:t>
      </w:r>
      <w:r w:rsidRPr="00E67E0D">
        <w:rPr>
          <w:noProof w:val="0"/>
          <w:snapToGrid w:val="0"/>
        </w:rPr>
        <w:tab/>
      </w:r>
      <w:r w:rsidRPr="00E67E0D">
        <w:rPr>
          <w:noProof w:val="0"/>
          <w:snapToGrid w:val="0"/>
        </w:rPr>
        <w:tab/>
        <w:t>|</w:t>
      </w:r>
    </w:p>
    <w:p w14:paraId="1B6F57DE"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traceFailureIndication</w:t>
      </w:r>
      <w:r w:rsidRPr="00E67E0D">
        <w:rPr>
          <w:noProof w:val="0"/>
          <w:snapToGrid w:val="0"/>
        </w:rPr>
        <w:tab/>
      </w:r>
      <w:r w:rsidRPr="00E67E0D">
        <w:rPr>
          <w:noProof w:val="0"/>
          <w:snapToGrid w:val="0"/>
        </w:rPr>
        <w:tab/>
      </w:r>
      <w:r w:rsidRPr="00E67E0D">
        <w:rPr>
          <w:noProof w:val="0"/>
          <w:snapToGrid w:val="0"/>
        </w:rPr>
        <w:tab/>
        <w:t>|</w:t>
      </w:r>
    </w:p>
    <w:p w14:paraId="198AB059"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traceStart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w:t>
      </w:r>
    </w:p>
    <w:p w14:paraId="789C11DB"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uEContextReleaseRequest</w:t>
      </w:r>
      <w:r w:rsidRPr="00E67E0D">
        <w:rPr>
          <w:noProof w:val="0"/>
          <w:snapToGrid w:val="0"/>
        </w:rPr>
        <w:tab/>
      </w:r>
      <w:r w:rsidRPr="00E67E0D">
        <w:rPr>
          <w:noProof w:val="0"/>
          <w:snapToGrid w:val="0"/>
        </w:rPr>
        <w:tab/>
      </w:r>
      <w:r w:rsidRPr="00E67E0D">
        <w:rPr>
          <w:noProof w:val="0"/>
          <w:snapToGrid w:val="0"/>
        </w:rPr>
        <w:tab/>
        <w:t>|</w:t>
      </w:r>
    </w:p>
    <w:p w14:paraId="1666025C"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uERadioCapabilityInfoIndication</w:t>
      </w:r>
      <w:r w:rsidRPr="00E67E0D">
        <w:rPr>
          <w:noProof w:val="0"/>
          <w:snapToGrid w:val="0"/>
        </w:rPr>
        <w:tab/>
        <w:t>|</w:t>
      </w:r>
    </w:p>
    <w:p w14:paraId="62754A61"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uETNLABindingRelease</w:t>
      </w:r>
      <w:r w:rsidRPr="00E67E0D">
        <w:rPr>
          <w:noProof w:val="0"/>
          <w:snapToGrid w:val="0"/>
        </w:rPr>
        <w:tab/>
      </w:r>
      <w:r w:rsidRPr="00E67E0D">
        <w:rPr>
          <w:noProof w:val="0"/>
          <w:snapToGrid w:val="0"/>
        </w:rPr>
        <w:tab/>
      </w:r>
      <w:r w:rsidRPr="00E67E0D">
        <w:rPr>
          <w:noProof w:val="0"/>
          <w:snapToGrid w:val="0"/>
        </w:rPr>
        <w:tab/>
        <w:t>|</w:t>
      </w:r>
    </w:p>
    <w:p w14:paraId="48B3459A" w14:textId="77777777" w:rsidR="006A1CE4" w:rsidRPr="00E67E0D" w:rsidRDefault="006A1CE4" w:rsidP="00E7499B">
      <w:pPr>
        <w:pStyle w:val="PL"/>
        <w:tabs>
          <w:tab w:val="clear" w:pos="3456"/>
          <w:tab w:val="clear" w:pos="3840"/>
          <w:tab w:val="clear" w:pos="4224"/>
        </w:tabs>
      </w:pPr>
      <w:r w:rsidRPr="00E67E0D">
        <w:rPr>
          <w:noProof w:val="0"/>
          <w:snapToGrid w:val="0"/>
        </w:rPr>
        <w:tab/>
        <w:t>uplinkNASTransport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t>|</w:t>
      </w:r>
    </w:p>
    <w:p w14:paraId="20820109"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uplink</w:t>
      </w:r>
      <w:r w:rsidRPr="00E67E0D">
        <w:rPr>
          <w:noProof w:val="0"/>
          <w:snapToGrid w:val="0"/>
          <w:lang w:eastAsia="zh-CN"/>
        </w:rPr>
        <w:t>NonUEAssociatedNRPPa</w:t>
      </w:r>
      <w:r w:rsidRPr="00E67E0D">
        <w:rPr>
          <w:noProof w:val="0"/>
          <w:snapToGrid w:val="0"/>
        </w:rPr>
        <w:t>Transport</w:t>
      </w:r>
      <w:r w:rsidRPr="00E67E0D">
        <w:rPr>
          <w:noProof w:val="0"/>
          <w:snapToGrid w:val="0"/>
        </w:rPr>
        <w:tab/>
        <w:t>|</w:t>
      </w:r>
    </w:p>
    <w:p w14:paraId="366E72D0" w14:textId="77777777" w:rsidR="006A1CE4" w:rsidRPr="00E67E0D" w:rsidRDefault="006A1CE4" w:rsidP="00E7499B">
      <w:pPr>
        <w:pStyle w:val="PL"/>
        <w:tabs>
          <w:tab w:val="clear" w:pos="3456"/>
          <w:tab w:val="clear" w:pos="3840"/>
          <w:tab w:val="clear" w:pos="4224"/>
        </w:tabs>
        <w:rPr>
          <w:rFonts w:eastAsia="SimSun"/>
          <w:noProof w:val="0"/>
          <w:lang w:eastAsia="zh-CN"/>
        </w:rPr>
      </w:pPr>
      <w:r w:rsidRPr="00E67E0D">
        <w:rPr>
          <w:rFonts w:eastAsia="SimSun"/>
          <w:noProof w:val="0"/>
          <w:snapToGrid w:val="0"/>
          <w:lang w:eastAsia="zh-CN"/>
        </w:rPr>
        <w:tab/>
      </w:r>
      <w:r w:rsidRPr="00E67E0D">
        <w:rPr>
          <w:noProof w:val="0"/>
          <w:snapToGrid w:val="0"/>
        </w:rPr>
        <w:t>uplinkRAN</w:t>
      </w:r>
      <w:r w:rsidRPr="00E67E0D">
        <w:rPr>
          <w:rFonts w:eastAsia="SimSun"/>
          <w:noProof w:val="0"/>
          <w:lang w:eastAsia="zh-CN"/>
        </w:rPr>
        <w:t>Configuration</w:t>
      </w:r>
      <w:r w:rsidRPr="00E67E0D">
        <w:rPr>
          <w:noProof w:val="0"/>
        </w:rPr>
        <w:t>Transfer</w:t>
      </w:r>
      <w:r w:rsidRPr="00E67E0D">
        <w:rPr>
          <w:noProof w:val="0"/>
        </w:rPr>
        <w:tab/>
      </w:r>
      <w:r w:rsidRPr="00E67E0D">
        <w:rPr>
          <w:rFonts w:eastAsia="SimSun"/>
          <w:noProof w:val="0"/>
          <w:lang w:eastAsia="zh-CN"/>
        </w:rPr>
        <w:t>|</w:t>
      </w:r>
    </w:p>
    <w:p w14:paraId="46376669"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ab/>
        <w:t>uplinkRANStatusTransfer</w:t>
      </w:r>
      <w:r w:rsidRPr="00E67E0D">
        <w:rPr>
          <w:noProof w:val="0"/>
          <w:snapToGrid w:val="0"/>
        </w:rPr>
        <w:tab/>
      </w:r>
      <w:r w:rsidRPr="00E67E0D">
        <w:rPr>
          <w:noProof w:val="0"/>
          <w:snapToGrid w:val="0"/>
        </w:rPr>
        <w:tab/>
      </w:r>
      <w:r w:rsidRPr="00E67E0D">
        <w:rPr>
          <w:noProof w:val="0"/>
          <w:snapToGrid w:val="0"/>
        </w:rPr>
        <w:tab/>
        <w:t>|</w:t>
      </w:r>
    </w:p>
    <w:p w14:paraId="5660A39C" w14:textId="77777777" w:rsidR="006A1CE4" w:rsidRPr="00E67E0D" w:rsidRDefault="006A1CE4" w:rsidP="00E7499B">
      <w:pPr>
        <w:pStyle w:val="PL"/>
        <w:tabs>
          <w:tab w:val="clear" w:pos="3456"/>
          <w:tab w:val="clear" w:pos="3840"/>
          <w:tab w:val="clear" w:pos="4224"/>
        </w:tabs>
        <w:rPr>
          <w:noProof w:val="0"/>
          <w:snapToGrid w:val="0"/>
          <w:lang w:eastAsia="zh-CN"/>
        </w:rPr>
      </w:pPr>
      <w:r w:rsidRPr="00E67E0D">
        <w:rPr>
          <w:noProof w:val="0"/>
          <w:snapToGrid w:val="0"/>
        </w:rPr>
        <w:tab/>
        <w:t>uplink</w:t>
      </w:r>
      <w:r w:rsidRPr="00E67E0D">
        <w:rPr>
          <w:noProof w:val="0"/>
          <w:snapToGrid w:val="0"/>
          <w:lang w:eastAsia="zh-CN"/>
        </w:rPr>
        <w:t>UEAssociatedNRPPa</w:t>
      </w:r>
      <w:r w:rsidRPr="00E67E0D">
        <w:rPr>
          <w:noProof w:val="0"/>
          <w:snapToGrid w:val="0"/>
        </w:rPr>
        <w:t>Transport</w:t>
      </w:r>
    </w:p>
    <w:p w14:paraId="54716CDD" w14:textId="77777777" w:rsidR="006A1CE4" w:rsidRPr="00E67E0D" w:rsidRDefault="006A1CE4" w:rsidP="00E7499B">
      <w:pPr>
        <w:pStyle w:val="PL"/>
        <w:tabs>
          <w:tab w:val="clear" w:pos="3456"/>
          <w:tab w:val="clear" w:pos="3840"/>
          <w:tab w:val="clear" w:pos="4224"/>
        </w:tabs>
        <w:rPr>
          <w:noProof w:val="0"/>
          <w:snapToGrid w:val="0"/>
        </w:rPr>
      </w:pPr>
      <w:r w:rsidRPr="00E67E0D">
        <w:rPr>
          <w:noProof w:val="0"/>
          <w:snapToGrid w:val="0"/>
        </w:rPr>
        <w:t>}</w:t>
      </w:r>
    </w:p>
    <w:p w14:paraId="1E6A4848" w14:textId="77777777" w:rsidR="006A1CE4" w:rsidRPr="00E67E0D" w:rsidRDefault="006A1CE4" w:rsidP="00E7499B">
      <w:pPr>
        <w:pStyle w:val="PL"/>
        <w:rPr>
          <w:noProof w:val="0"/>
          <w:snapToGrid w:val="0"/>
        </w:rPr>
      </w:pPr>
    </w:p>
    <w:p w14:paraId="6E63BE81" w14:textId="77777777" w:rsidR="006A1CE4" w:rsidRPr="00E67E0D" w:rsidRDefault="006A1CE4" w:rsidP="00E7499B">
      <w:pPr>
        <w:pStyle w:val="PL"/>
        <w:rPr>
          <w:noProof w:val="0"/>
          <w:snapToGrid w:val="0"/>
        </w:rPr>
      </w:pPr>
      <w:r w:rsidRPr="00E67E0D">
        <w:rPr>
          <w:noProof w:val="0"/>
          <w:snapToGrid w:val="0"/>
        </w:rPr>
        <w:t>-- **************************************************************</w:t>
      </w:r>
    </w:p>
    <w:p w14:paraId="03905E97" w14:textId="77777777" w:rsidR="006A1CE4" w:rsidRPr="00E67E0D" w:rsidRDefault="006A1CE4" w:rsidP="00E7499B">
      <w:pPr>
        <w:pStyle w:val="PL"/>
        <w:rPr>
          <w:noProof w:val="0"/>
          <w:snapToGrid w:val="0"/>
        </w:rPr>
      </w:pPr>
      <w:r w:rsidRPr="00E67E0D">
        <w:rPr>
          <w:noProof w:val="0"/>
          <w:snapToGrid w:val="0"/>
        </w:rPr>
        <w:t>--</w:t>
      </w:r>
    </w:p>
    <w:p w14:paraId="548986EB" w14:textId="77777777" w:rsidR="006A1CE4" w:rsidRPr="00E67E0D" w:rsidRDefault="006A1CE4" w:rsidP="00E7499B">
      <w:pPr>
        <w:pStyle w:val="PL"/>
        <w:outlineLvl w:val="3"/>
        <w:rPr>
          <w:noProof w:val="0"/>
          <w:snapToGrid w:val="0"/>
        </w:rPr>
      </w:pPr>
      <w:r w:rsidRPr="00E67E0D">
        <w:rPr>
          <w:noProof w:val="0"/>
          <w:snapToGrid w:val="0"/>
        </w:rPr>
        <w:t>-- Interface Elementary Procedures</w:t>
      </w:r>
    </w:p>
    <w:p w14:paraId="3B09CAD3" w14:textId="77777777" w:rsidR="006A1CE4" w:rsidRPr="00E67E0D" w:rsidRDefault="006A1CE4" w:rsidP="00E7499B">
      <w:pPr>
        <w:pStyle w:val="PL"/>
        <w:rPr>
          <w:noProof w:val="0"/>
          <w:snapToGrid w:val="0"/>
        </w:rPr>
      </w:pPr>
      <w:r w:rsidRPr="00E67E0D">
        <w:rPr>
          <w:noProof w:val="0"/>
          <w:snapToGrid w:val="0"/>
        </w:rPr>
        <w:t>--</w:t>
      </w:r>
    </w:p>
    <w:p w14:paraId="01B6D83F" w14:textId="77777777" w:rsidR="006A1CE4" w:rsidRPr="00E67E0D" w:rsidRDefault="006A1CE4" w:rsidP="00E7499B">
      <w:pPr>
        <w:pStyle w:val="PL"/>
        <w:rPr>
          <w:noProof w:val="0"/>
          <w:snapToGrid w:val="0"/>
        </w:rPr>
      </w:pPr>
      <w:r w:rsidRPr="00E67E0D">
        <w:rPr>
          <w:noProof w:val="0"/>
          <w:snapToGrid w:val="0"/>
        </w:rPr>
        <w:t>-- **************************************************************</w:t>
      </w:r>
    </w:p>
    <w:p w14:paraId="5E92A953" w14:textId="77777777" w:rsidR="006A1CE4" w:rsidRPr="00E67E0D" w:rsidRDefault="006A1CE4" w:rsidP="00E7499B">
      <w:pPr>
        <w:pStyle w:val="PL"/>
        <w:rPr>
          <w:noProof w:val="0"/>
          <w:snapToGrid w:val="0"/>
        </w:rPr>
      </w:pPr>
    </w:p>
    <w:p w14:paraId="3B76B716" w14:textId="77777777" w:rsidR="006A1CE4" w:rsidRPr="00E67E0D" w:rsidRDefault="006A1CE4" w:rsidP="00E7499B">
      <w:pPr>
        <w:pStyle w:val="PL"/>
        <w:rPr>
          <w:noProof w:val="0"/>
          <w:snapToGrid w:val="0"/>
        </w:rPr>
      </w:pPr>
      <w:r w:rsidRPr="00E67E0D">
        <w:rPr>
          <w:noProof w:val="0"/>
        </w:rPr>
        <w:t>aMFConfiguration</w:t>
      </w:r>
      <w:r w:rsidRPr="00E67E0D">
        <w:rPr>
          <w:noProof w:val="0"/>
          <w:snapToGrid w:val="0"/>
        </w:rPr>
        <w:t>Update NGAP-ELEMENTARY-PROCEDURE ::= {</w:t>
      </w:r>
    </w:p>
    <w:p w14:paraId="545AA0FB"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AMF</w:t>
      </w:r>
      <w:r w:rsidRPr="00E67E0D">
        <w:rPr>
          <w:noProof w:val="0"/>
        </w:rPr>
        <w:t>Configuration</w:t>
      </w:r>
      <w:r w:rsidRPr="00E67E0D">
        <w:rPr>
          <w:noProof w:val="0"/>
          <w:snapToGrid w:val="0"/>
        </w:rPr>
        <w:t>Update</w:t>
      </w:r>
    </w:p>
    <w:p w14:paraId="33DE9CCB" w14:textId="77777777" w:rsidR="006A1CE4" w:rsidRPr="00E67E0D" w:rsidRDefault="006A1CE4" w:rsidP="00E7499B">
      <w:pPr>
        <w:pStyle w:val="PL"/>
        <w:rPr>
          <w:noProof w:val="0"/>
          <w:snapToGrid w:val="0"/>
        </w:rPr>
      </w:pPr>
      <w:r w:rsidRPr="00E67E0D">
        <w:rPr>
          <w:noProof w:val="0"/>
          <w:snapToGrid w:val="0"/>
        </w:rPr>
        <w:tab/>
        <w:t>SUCCESSFUL OUTCOME</w:t>
      </w:r>
      <w:r w:rsidRPr="00E67E0D">
        <w:rPr>
          <w:noProof w:val="0"/>
          <w:snapToGrid w:val="0"/>
        </w:rPr>
        <w:tab/>
      </w:r>
      <w:r w:rsidRPr="00E67E0D">
        <w:rPr>
          <w:noProof w:val="0"/>
          <w:snapToGrid w:val="0"/>
        </w:rPr>
        <w:tab/>
        <w:t>AMF</w:t>
      </w:r>
      <w:r w:rsidRPr="00E67E0D">
        <w:rPr>
          <w:noProof w:val="0"/>
        </w:rPr>
        <w:t>Configuration</w:t>
      </w:r>
      <w:r w:rsidRPr="00E67E0D">
        <w:rPr>
          <w:noProof w:val="0"/>
          <w:snapToGrid w:val="0"/>
        </w:rPr>
        <w:t>UpdateAcknowledge</w:t>
      </w:r>
    </w:p>
    <w:p w14:paraId="7E31E8E4" w14:textId="77777777" w:rsidR="006A1CE4" w:rsidRPr="00E67E0D" w:rsidRDefault="006A1CE4" w:rsidP="00E7499B">
      <w:pPr>
        <w:pStyle w:val="PL"/>
        <w:rPr>
          <w:noProof w:val="0"/>
          <w:snapToGrid w:val="0"/>
        </w:rPr>
      </w:pPr>
      <w:r w:rsidRPr="00E67E0D">
        <w:rPr>
          <w:noProof w:val="0"/>
          <w:snapToGrid w:val="0"/>
        </w:rPr>
        <w:tab/>
        <w:t>UNSUCCESSFUL OUTCOME</w:t>
      </w:r>
      <w:r w:rsidRPr="00E67E0D">
        <w:rPr>
          <w:noProof w:val="0"/>
          <w:snapToGrid w:val="0"/>
        </w:rPr>
        <w:tab/>
        <w:t>AMF</w:t>
      </w:r>
      <w:r w:rsidRPr="00E67E0D">
        <w:rPr>
          <w:noProof w:val="0"/>
        </w:rPr>
        <w:t>Configuration</w:t>
      </w:r>
      <w:r w:rsidRPr="00E67E0D">
        <w:rPr>
          <w:noProof w:val="0"/>
          <w:snapToGrid w:val="0"/>
        </w:rPr>
        <w:t>UpdateFailure</w:t>
      </w:r>
    </w:p>
    <w:p w14:paraId="5BC0682A"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id-AMF</w:t>
      </w:r>
      <w:r w:rsidRPr="00E67E0D">
        <w:rPr>
          <w:noProof w:val="0"/>
        </w:rPr>
        <w:t>Configuration</w:t>
      </w:r>
      <w:r w:rsidRPr="00E67E0D">
        <w:rPr>
          <w:noProof w:val="0"/>
          <w:snapToGrid w:val="0"/>
        </w:rPr>
        <w:t>Update</w:t>
      </w:r>
    </w:p>
    <w:p w14:paraId="7F68FE7A" w14:textId="77777777" w:rsidR="006A1CE4" w:rsidRPr="00E67E0D" w:rsidRDefault="006A1CE4" w:rsidP="00E7499B">
      <w:pPr>
        <w:pStyle w:val="PL"/>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reject</w:t>
      </w:r>
    </w:p>
    <w:p w14:paraId="79F78BBF" w14:textId="77777777" w:rsidR="006A1CE4" w:rsidRPr="00E67E0D" w:rsidRDefault="006A1CE4" w:rsidP="00E7499B">
      <w:pPr>
        <w:pStyle w:val="PL"/>
        <w:rPr>
          <w:noProof w:val="0"/>
          <w:snapToGrid w:val="0"/>
        </w:rPr>
      </w:pPr>
      <w:r w:rsidRPr="00E67E0D">
        <w:rPr>
          <w:noProof w:val="0"/>
          <w:snapToGrid w:val="0"/>
        </w:rPr>
        <w:t>}</w:t>
      </w:r>
    </w:p>
    <w:p w14:paraId="28B9214A" w14:textId="77777777" w:rsidR="006A1CE4" w:rsidRPr="00E67E0D" w:rsidRDefault="006A1CE4" w:rsidP="00E7499B">
      <w:pPr>
        <w:pStyle w:val="PL"/>
        <w:rPr>
          <w:noProof w:val="0"/>
          <w:snapToGrid w:val="0"/>
        </w:rPr>
      </w:pPr>
    </w:p>
    <w:p w14:paraId="613ED3F2" w14:textId="77777777" w:rsidR="006A1CE4" w:rsidRPr="00E67E0D" w:rsidRDefault="006A1CE4" w:rsidP="00E7499B">
      <w:pPr>
        <w:pStyle w:val="PL"/>
        <w:rPr>
          <w:noProof w:val="0"/>
          <w:snapToGrid w:val="0"/>
          <w:lang w:eastAsia="zh-CN"/>
        </w:rPr>
      </w:pPr>
      <w:r w:rsidRPr="00E67E0D">
        <w:rPr>
          <w:noProof w:val="0"/>
          <w:snapToGrid w:val="0"/>
          <w:lang w:eastAsia="zh-CN"/>
        </w:rPr>
        <w:t>aMFStatusIndication NGAP-ELEMENTARY-PROCEDURE ::={</w:t>
      </w:r>
    </w:p>
    <w:p w14:paraId="4255D05E" w14:textId="77777777" w:rsidR="006A1CE4" w:rsidRPr="00E67E0D" w:rsidRDefault="006A1CE4" w:rsidP="00E7499B">
      <w:pPr>
        <w:pStyle w:val="PL"/>
      </w:pPr>
      <w:r w:rsidRPr="00E67E0D">
        <w:tab/>
        <w:t>INITIATING MESSAGE</w:t>
      </w:r>
      <w:r w:rsidRPr="00E67E0D">
        <w:tab/>
      </w:r>
      <w:r w:rsidRPr="00E67E0D">
        <w:tab/>
        <w:t>AMFStatusIndication</w:t>
      </w:r>
    </w:p>
    <w:p w14:paraId="71277DBD" w14:textId="77777777" w:rsidR="006A1CE4" w:rsidRPr="00E67E0D" w:rsidRDefault="006A1CE4" w:rsidP="00E7499B">
      <w:pPr>
        <w:pStyle w:val="PL"/>
      </w:pPr>
      <w:r w:rsidRPr="00E67E0D">
        <w:tab/>
        <w:t>PROCEDURE CODE</w:t>
      </w:r>
      <w:r w:rsidRPr="00E67E0D">
        <w:tab/>
      </w:r>
      <w:r w:rsidRPr="00E67E0D">
        <w:tab/>
      </w:r>
      <w:r w:rsidRPr="00E67E0D">
        <w:tab/>
        <w:t>id-AMFStatusIndication</w:t>
      </w:r>
    </w:p>
    <w:p w14:paraId="130FA277" w14:textId="77777777" w:rsidR="006A1CE4" w:rsidRPr="00E67E0D" w:rsidRDefault="006A1CE4" w:rsidP="00E7499B">
      <w:pPr>
        <w:pStyle w:val="PL"/>
      </w:pPr>
      <w:r w:rsidRPr="00E67E0D">
        <w:tab/>
        <w:t>CRITICALITY</w:t>
      </w:r>
      <w:r w:rsidRPr="00E67E0D">
        <w:tab/>
      </w:r>
      <w:r w:rsidRPr="00E67E0D">
        <w:tab/>
      </w:r>
      <w:r w:rsidRPr="00E67E0D">
        <w:tab/>
      </w:r>
      <w:r w:rsidRPr="00E67E0D">
        <w:tab/>
        <w:t>ignore</w:t>
      </w:r>
    </w:p>
    <w:p w14:paraId="59D86ACC" w14:textId="77777777" w:rsidR="006A1CE4" w:rsidRPr="00E67E0D" w:rsidRDefault="006A1CE4" w:rsidP="00E7499B">
      <w:pPr>
        <w:pStyle w:val="PL"/>
        <w:rPr>
          <w:noProof w:val="0"/>
          <w:snapToGrid w:val="0"/>
          <w:lang w:eastAsia="zh-CN"/>
        </w:rPr>
      </w:pPr>
      <w:r w:rsidRPr="00E67E0D">
        <w:rPr>
          <w:noProof w:val="0"/>
          <w:snapToGrid w:val="0"/>
          <w:lang w:eastAsia="zh-CN"/>
        </w:rPr>
        <w:t>}</w:t>
      </w:r>
    </w:p>
    <w:p w14:paraId="5E85FD75" w14:textId="77777777" w:rsidR="006A1CE4" w:rsidRPr="00E67E0D" w:rsidRDefault="006A1CE4" w:rsidP="00E7499B">
      <w:pPr>
        <w:pStyle w:val="PL"/>
        <w:rPr>
          <w:noProof w:val="0"/>
          <w:snapToGrid w:val="0"/>
        </w:rPr>
      </w:pPr>
    </w:p>
    <w:p w14:paraId="55595A2E" w14:textId="77777777" w:rsidR="006A1CE4" w:rsidRPr="00E67E0D" w:rsidRDefault="006A1CE4" w:rsidP="00E7499B">
      <w:pPr>
        <w:pStyle w:val="PL"/>
        <w:rPr>
          <w:noProof w:val="0"/>
          <w:snapToGrid w:val="0"/>
          <w:lang w:eastAsia="zh-CN"/>
        </w:rPr>
      </w:pPr>
      <w:r w:rsidRPr="00E67E0D">
        <w:rPr>
          <w:noProof w:val="0"/>
          <w:snapToGrid w:val="0"/>
          <w:lang w:eastAsia="zh-CN"/>
        </w:rPr>
        <w:t>cellTrafficTrace NGAP-ELEMENTARY-PROCEDURE ::={</w:t>
      </w:r>
    </w:p>
    <w:p w14:paraId="5FE56708" w14:textId="77777777" w:rsidR="006A1CE4" w:rsidRPr="00E67E0D" w:rsidRDefault="006A1CE4" w:rsidP="00E7499B">
      <w:pPr>
        <w:pStyle w:val="PL"/>
      </w:pPr>
      <w:r w:rsidRPr="00E67E0D">
        <w:tab/>
        <w:t>INITIATING MESSAGE</w:t>
      </w:r>
      <w:r w:rsidRPr="00E67E0D">
        <w:tab/>
      </w:r>
      <w:r w:rsidRPr="00E67E0D">
        <w:tab/>
        <w:t>CellTrafficTrace</w:t>
      </w:r>
    </w:p>
    <w:p w14:paraId="7EAE9351" w14:textId="77777777" w:rsidR="006A1CE4" w:rsidRPr="00E67E0D" w:rsidRDefault="006A1CE4" w:rsidP="00E7499B">
      <w:pPr>
        <w:pStyle w:val="PL"/>
      </w:pPr>
      <w:r w:rsidRPr="00E67E0D">
        <w:tab/>
        <w:t>PROCEDURE CODE</w:t>
      </w:r>
      <w:r w:rsidRPr="00E67E0D">
        <w:tab/>
      </w:r>
      <w:r w:rsidRPr="00E67E0D">
        <w:tab/>
      </w:r>
      <w:r w:rsidRPr="00E67E0D">
        <w:tab/>
        <w:t>id-CellTrafficTrace</w:t>
      </w:r>
    </w:p>
    <w:p w14:paraId="0A567C78" w14:textId="77777777" w:rsidR="006A1CE4" w:rsidRPr="00E67E0D" w:rsidRDefault="006A1CE4" w:rsidP="00E7499B">
      <w:pPr>
        <w:pStyle w:val="PL"/>
      </w:pPr>
      <w:r w:rsidRPr="00E67E0D">
        <w:tab/>
        <w:t>CRITICALITY</w:t>
      </w:r>
      <w:r w:rsidRPr="00E67E0D">
        <w:tab/>
      </w:r>
      <w:r w:rsidRPr="00E67E0D">
        <w:tab/>
      </w:r>
      <w:r w:rsidRPr="00E67E0D">
        <w:tab/>
      </w:r>
      <w:r w:rsidRPr="00E67E0D">
        <w:tab/>
        <w:t>ignore</w:t>
      </w:r>
    </w:p>
    <w:p w14:paraId="32F1CCC1" w14:textId="77777777" w:rsidR="006A1CE4" w:rsidRPr="00E67E0D" w:rsidRDefault="006A1CE4" w:rsidP="00E7499B">
      <w:pPr>
        <w:pStyle w:val="PL"/>
        <w:rPr>
          <w:noProof w:val="0"/>
          <w:snapToGrid w:val="0"/>
          <w:lang w:eastAsia="zh-CN"/>
        </w:rPr>
      </w:pPr>
      <w:r w:rsidRPr="00E67E0D">
        <w:rPr>
          <w:noProof w:val="0"/>
          <w:snapToGrid w:val="0"/>
          <w:lang w:eastAsia="zh-CN"/>
        </w:rPr>
        <w:t>}</w:t>
      </w:r>
    </w:p>
    <w:p w14:paraId="0148D4B2" w14:textId="77777777" w:rsidR="006A1CE4" w:rsidRPr="00E67E0D" w:rsidRDefault="006A1CE4" w:rsidP="00E7499B">
      <w:pPr>
        <w:pStyle w:val="PL"/>
        <w:rPr>
          <w:noProof w:val="0"/>
          <w:snapToGrid w:val="0"/>
        </w:rPr>
      </w:pPr>
    </w:p>
    <w:p w14:paraId="62145634" w14:textId="77777777" w:rsidR="006A1CE4" w:rsidRPr="00E67E0D" w:rsidRDefault="006A1CE4" w:rsidP="00E7499B">
      <w:pPr>
        <w:pStyle w:val="PL"/>
        <w:rPr>
          <w:noProof w:val="0"/>
          <w:snapToGrid w:val="0"/>
        </w:rPr>
      </w:pPr>
      <w:r w:rsidRPr="00E67E0D">
        <w:rPr>
          <w:noProof w:val="0"/>
          <w:snapToGrid w:val="0"/>
        </w:rPr>
        <w:t>deactivateTrace NGAP-ELEMENTARY-PROCEDURE ::= {</w:t>
      </w:r>
    </w:p>
    <w:p w14:paraId="413BE2CE"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DeactivateTrace</w:t>
      </w:r>
    </w:p>
    <w:p w14:paraId="3178DCF1"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w:t>
      </w:r>
      <w:r w:rsidRPr="00E67E0D">
        <w:rPr>
          <w:noProof w:val="0"/>
        </w:rPr>
        <w:t>DeactivateTrace</w:t>
      </w:r>
    </w:p>
    <w:p w14:paraId="04C0D6CE" w14:textId="77777777" w:rsidR="006A1CE4" w:rsidRPr="00E67E0D" w:rsidRDefault="006A1CE4" w:rsidP="00E7499B">
      <w:pPr>
        <w:pStyle w:val="PL"/>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ignore</w:t>
      </w:r>
    </w:p>
    <w:p w14:paraId="74FD5AB9" w14:textId="77777777" w:rsidR="006A1CE4" w:rsidRPr="00E67E0D" w:rsidRDefault="006A1CE4" w:rsidP="00E7499B">
      <w:pPr>
        <w:pStyle w:val="PL"/>
        <w:rPr>
          <w:noProof w:val="0"/>
          <w:snapToGrid w:val="0"/>
        </w:rPr>
      </w:pPr>
      <w:r w:rsidRPr="00E67E0D">
        <w:rPr>
          <w:noProof w:val="0"/>
          <w:snapToGrid w:val="0"/>
        </w:rPr>
        <w:t>}</w:t>
      </w:r>
    </w:p>
    <w:p w14:paraId="368E6CC2" w14:textId="77777777" w:rsidR="006A1CE4" w:rsidRPr="00E67E0D" w:rsidRDefault="006A1CE4" w:rsidP="00E7499B">
      <w:pPr>
        <w:pStyle w:val="PL"/>
        <w:rPr>
          <w:noProof w:val="0"/>
          <w:snapToGrid w:val="0"/>
          <w:lang w:eastAsia="zh-CN"/>
        </w:rPr>
      </w:pPr>
    </w:p>
    <w:p w14:paraId="10EF2A91" w14:textId="77777777" w:rsidR="006A1CE4" w:rsidRPr="00E67E0D" w:rsidRDefault="006A1CE4" w:rsidP="00E7499B">
      <w:pPr>
        <w:pStyle w:val="PL"/>
        <w:spacing w:line="0" w:lineRule="atLeast"/>
        <w:rPr>
          <w:noProof w:val="0"/>
          <w:snapToGrid w:val="0"/>
        </w:rPr>
      </w:pPr>
      <w:r w:rsidRPr="00E67E0D">
        <w:rPr>
          <w:noProof w:val="0"/>
          <w:snapToGrid w:val="0"/>
        </w:rPr>
        <w:t>downlinkNASTransport NGAP-ELEMENTARY-PROCEDURE ::= {</w:t>
      </w:r>
    </w:p>
    <w:p w14:paraId="4240B938" w14:textId="77777777" w:rsidR="006A1CE4" w:rsidRPr="00E67E0D" w:rsidRDefault="006A1CE4" w:rsidP="00E7499B">
      <w:pPr>
        <w:pStyle w:val="PL"/>
        <w:spacing w:line="0" w:lineRule="atLeast"/>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DownlinkNASTransport</w:t>
      </w:r>
    </w:p>
    <w:p w14:paraId="480E6A31" w14:textId="77777777" w:rsidR="006A1CE4" w:rsidRPr="00E67E0D" w:rsidRDefault="006A1CE4" w:rsidP="00E7499B">
      <w:pPr>
        <w:pStyle w:val="PL"/>
        <w:spacing w:line="0" w:lineRule="atLeast"/>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id-DownlinkNASTransport</w:t>
      </w:r>
    </w:p>
    <w:p w14:paraId="6C0CB343" w14:textId="77777777" w:rsidR="006A1CE4" w:rsidRPr="00E67E0D" w:rsidRDefault="006A1CE4" w:rsidP="00E7499B">
      <w:pPr>
        <w:pStyle w:val="PL"/>
        <w:spacing w:line="0" w:lineRule="atLeast"/>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ignore</w:t>
      </w:r>
    </w:p>
    <w:p w14:paraId="3E460CE6" w14:textId="77777777" w:rsidR="006A1CE4" w:rsidRPr="00E67E0D" w:rsidRDefault="006A1CE4" w:rsidP="00E7499B">
      <w:pPr>
        <w:pStyle w:val="PL"/>
        <w:spacing w:line="0" w:lineRule="atLeast"/>
        <w:rPr>
          <w:noProof w:val="0"/>
          <w:snapToGrid w:val="0"/>
        </w:rPr>
      </w:pPr>
      <w:r w:rsidRPr="00E67E0D">
        <w:rPr>
          <w:noProof w:val="0"/>
          <w:snapToGrid w:val="0"/>
        </w:rPr>
        <w:t>}</w:t>
      </w:r>
    </w:p>
    <w:p w14:paraId="20699B43" w14:textId="77777777" w:rsidR="006A1CE4" w:rsidRPr="00E67E0D" w:rsidRDefault="006A1CE4" w:rsidP="00E7499B">
      <w:pPr>
        <w:pStyle w:val="PL"/>
        <w:spacing w:line="0" w:lineRule="atLeast"/>
        <w:rPr>
          <w:noProof w:val="0"/>
          <w:snapToGrid w:val="0"/>
        </w:rPr>
      </w:pPr>
    </w:p>
    <w:p w14:paraId="0E762CAA" w14:textId="77777777" w:rsidR="006A1CE4" w:rsidRPr="00E67E0D" w:rsidRDefault="006A1CE4" w:rsidP="00E7499B">
      <w:pPr>
        <w:pStyle w:val="PL"/>
        <w:spacing w:line="0" w:lineRule="atLeast"/>
        <w:rPr>
          <w:noProof w:val="0"/>
          <w:snapToGrid w:val="0"/>
        </w:rPr>
      </w:pPr>
      <w:r w:rsidRPr="00E67E0D">
        <w:rPr>
          <w:noProof w:val="0"/>
          <w:snapToGrid w:val="0"/>
        </w:rPr>
        <w:t>downlink</w:t>
      </w:r>
      <w:r w:rsidRPr="00E67E0D">
        <w:rPr>
          <w:noProof w:val="0"/>
          <w:snapToGrid w:val="0"/>
          <w:lang w:eastAsia="zh-CN"/>
        </w:rPr>
        <w:t>NonUEAssociatedNRPPa</w:t>
      </w:r>
      <w:r w:rsidRPr="00E67E0D">
        <w:rPr>
          <w:noProof w:val="0"/>
          <w:snapToGrid w:val="0"/>
        </w:rPr>
        <w:t>Transport NGAP-ELEMENTARY-PROCEDURE ::= {</w:t>
      </w:r>
    </w:p>
    <w:p w14:paraId="669C28A2" w14:textId="77777777" w:rsidR="006A1CE4" w:rsidRPr="00E67E0D" w:rsidRDefault="006A1CE4" w:rsidP="00E7499B">
      <w:pPr>
        <w:pStyle w:val="PL"/>
        <w:spacing w:line="0" w:lineRule="atLeast"/>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Downlink</w:t>
      </w:r>
      <w:r w:rsidRPr="00E67E0D">
        <w:rPr>
          <w:noProof w:val="0"/>
          <w:snapToGrid w:val="0"/>
          <w:lang w:eastAsia="zh-CN"/>
        </w:rPr>
        <w:t>NonUEAssociatedNRPPa</w:t>
      </w:r>
      <w:r w:rsidRPr="00E67E0D">
        <w:rPr>
          <w:noProof w:val="0"/>
          <w:snapToGrid w:val="0"/>
        </w:rPr>
        <w:t>Transport</w:t>
      </w:r>
    </w:p>
    <w:p w14:paraId="0FCFB582" w14:textId="77777777" w:rsidR="006A1CE4" w:rsidRPr="00E67E0D" w:rsidRDefault="006A1CE4" w:rsidP="00E7499B">
      <w:pPr>
        <w:pStyle w:val="PL"/>
        <w:spacing w:line="0" w:lineRule="atLeast"/>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id-Downlink</w:t>
      </w:r>
      <w:r w:rsidRPr="00E67E0D">
        <w:rPr>
          <w:noProof w:val="0"/>
          <w:snapToGrid w:val="0"/>
          <w:lang w:eastAsia="zh-CN"/>
        </w:rPr>
        <w:t>NonUEAssociatedNRPPa</w:t>
      </w:r>
      <w:r w:rsidRPr="00E67E0D">
        <w:rPr>
          <w:noProof w:val="0"/>
          <w:snapToGrid w:val="0"/>
        </w:rPr>
        <w:t>Transport</w:t>
      </w:r>
    </w:p>
    <w:p w14:paraId="2E72E9DC" w14:textId="77777777" w:rsidR="006A1CE4" w:rsidRPr="00E67E0D" w:rsidRDefault="006A1CE4" w:rsidP="00E7499B">
      <w:pPr>
        <w:pStyle w:val="PL"/>
        <w:spacing w:line="0" w:lineRule="atLeast"/>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ignore</w:t>
      </w:r>
    </w:p>
    <w:p w14:paraId="09826827" w14:textId="77777777" w:rsidR="006A1CE4" w:rsidRPr="00E67E0D" w:rsidRDefault="006A1CE4" w:rsidP="00E7499B">
      <w:pPr>
        <w:pStyle w:val="PL"/>
        <w:spacing w:line="0" w:lineRule="atLeast"/>
        <w:rPr>
          <w:noProof w:val="0"/>
          <w:snapToGrid w:val="0"/>
        </w:rPr>
      </w:pPr>
      <w:r w:rsidRPr="00E67E0D">
        <w:rPr>
          <w:noProof w:val="0"/>
          <w:snapToGrid w:val="0"/>
        </w:rPr>
        <w:t>}</w:t>
      </w:r>
    </w:p>
    <w:p w14:paraId="6AE261BA" w14:textId="77777777" w:rsidR="006A1CE4" w:rsidRPr="00E67E0D" w:rsidRDefault="006A1CE4" w:rsidP="00E7499B">
      <w:pPr>
        <w:pStyle w:val="PL"/>
        <w:spacing w:line="0" w:lineRule="atLeast"/>
        <w:rPr>
          <w:noProof w:val="0"/>
          <w:snapToGrid w:val="0"/>
        </w:rPr>
      </w:pPr>
    </w:p>
    <w:p w14:paraId="09CC1A4E" w14:textId="77777777" w:rsidR="006A1CE4" w:rsidRPr="00E67E0D" w:rsidRDefault="006A1CE4" w:rsidP="00E7499B">
      <w:pPr>
        <w:pStyle w:val="PL"/>
        <w:rPr>
          <w:noProof w:val="0"/>
          <w:snapToGrid w:val="0"/>
        </w:rPr>
      </w:pPr>
      <w:r w:rsidRPr="00E67E0D">
        <w:rPr>
          <w:rFonts w:eastAsia="SimSun"/>
          <w:noProof w:val="0"/>
          <w:lang w:eastAsia="zh-CN"/>
        </w:rPr>
        <w:t>downlinkRANConfiguration</w:t>
      </w:r>
      <w:r w:rsidRPr="00E67E0D">
        <w:rPr>
          <w:noProof w:val="0"/>
        </w:rPr>
        <w:t>Transfer</w:t>
      </w:r>
      <w:r w:rsidRPr="00E67E0D">
        <w:rPr>
          <w:noProof w:val="0"/>
          <w:snapToGrid w:val="0"/>
        </w:rPr>
        <w:t xml:space="preserve"> NGAP-ELEMENTARY-PROCEDURE ::= {</w:t>
      </w:r>
    </w:p>
    <w:p w14:paraId="7619CE04"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DownlinkRAN</w:t>
      </w:r>
      <w:r w:rsidRPr="00E67E0D">
        <w:rPr>
          <w:rFonts w:eastAsia="SimSun"/>
          <w:noProof w:val="0"/>
          <w:lang w:eastAsia="zh-CN"/>
        </w:rPr>
        <w:t>Configuration</w:t>
      </w:r>
      <w:r w:rsidRPr="00E67E0D">
        <w:rPr>
          <w:noProof w:val="0"/>
        </w:rPr>
        <w:t>Transfer</w:t>
      </w:r>
    </w:p>
    <w:p w14:paraId="57016BAF"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id-DownlinkRAN</w:t>
      </w:r>
      <w:r w:rsidRPr="00E67E0D">
        <w:rPr>
          <w:noProof w:val="0"/>
        </w:rPr>
        <w:t>ConfigurationTransfer</w:t>
      </w:r>
    </w:p>
    <w:p w14:paraId="6C8CF8B4" w14:textId="77777777" w:rsidR="006A1CE4" w:rsidRPr="00E67E0D" w:rsidRDefault="006A1CE4" w:rsidP="00E7499B">
      <w:pPr>
        <w:pStyle w:val="PL"/>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ignore</w:t>
      </w:r>
    </w:p>
    <w:p w14:paraId="772E1350" w14:textId="77777777" w:rsidR="006A1CE4" w:rsidRPr="00E67E0D" w:rsidRDefault="006A1CE4" w:rsidP="00E7499B">
      <w:pPr>
        <w:pStyle w:val="PL"/>
        <w:rPr>
          <w:noProof w:val="0"/>
          <w:snapToGrid w:val="0"/>
        </w:rPr>
      </w:pPr>
      <w:r w:rsidRPr="00E67E0D">
        <w:rPr>
          <w:noProof w:val="0"/>
          <w:snapToGrid w:val="0"/>
        </w:rPr>
        <w:t>}</w:t>
      </w:r>
    </w:p>
    <w:p w14:paraId="3DA7E311" w14:textId="77777777" w:rsidR="006A1CE4" w:rsidRPr="00E67E0D" w:rsidRDefault="006A1CE4" w:rsidP="00E7499B">
      <w:pPr>
        <w:pStyle w:val="PL"/>
        <w:rPr>
          <w:noProof w:val="0"/>
          <w:snapToGrid w:val="0"/>
        </w:rPr>
      </w:pPr>
    </w:p>
    <w:p w14:paraId="6CBED884" w14:textId="77777777" w:rsidR="006A1CE4" w:rsidRPr="00E67E0D" w:rsidRDefault="006A1CE4" w:rsidP="00E7499B">
      <w:pPr>
        <w:pStyle w:val="PL"/>
        <w:rPr>
          <w:noProof w:val="0"/>
          <w:snapToGrid w:val="0"/>
        </w:rPr>
      </w:pPr>
      <w:r w:rsidRPr="00E67E0D">
        <w:rPr>
          <w:noProof w:val="0"/>
          <w:snapToGrid w:val="0"/>
        </w:rPr>
        <w:t>downlinkRANStatusTransfer NGAP-ELEMENTARY-PROCEDURE ::= {</w:t>
      </w:r>
    </w:p>
    <w:p w14:paraId="70853BE2"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DownlinkRANStatusTransfer</w:t>
      </w:r>
    </w:p>
    <w:p w14:paraId="425737BA"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id-DownlinkRANStatusTransfer</w:t>
      </w:r>
    </w:p>
    <w:p w14:paraId="2701A055" w14:textId="77777777" w:rsidR="006A1CE4" w:rsidRPr="00E67E0D" w:rsidRDefault="006A1CE4" w:rsidP="00E7499B">
      <w:pPr>
        <w:pStyle w:val="PL"/>
        <w:rPr>
          <w:rFonts w:eastAsia="MS Mincho"/>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ignore</w:t>
      </w:r>
    </w:p>
    <w:p w14:paraId="0470947B" w14:textId="77777777" w:rsidR="006A1CE4" w:rsidRPr="00E67E0D" w:rsidRDefault="006A1CE4" w:rsidP="00E7499B">
      <w:pPr>
        <w:pStyle w:val="PL"/>
        <w:rPr>
          <w:noProof w:val="0"/>
          <w:snapToGrid w:val="0"/>
        </w:rPr>
      </w:pPr>
      <w:r w:rsidRPr="00E67E0D">
        <w:rPr>
          <w:noProof w:val="0"/>
          <w:snapToGrid w:val="0"/>
        </w:rPr>
        <w:t>}</w:t>
      </w:r>
    </w:p>
    <w:p w14:paraId="6DFCDD9D" w14:textId="77777777" w:rsidR="006A1CE4" w:rsidRPr="00E67E0D" w:rsidRDefault="006A1CE4" w:rsidP="00E7499B">
      <w:pPr>
        <w:pStyle w:val="PL"/>
        <w:rPr>
          <w:noProof w:val="0"/>
          <w:snapToGrid w:val="0"/>
        </w:rPr>
      </w:pPr>
    </w:p>
    <w:p w14:paraId="18CED350" w14:textId="77777777" w:rsidR="006A1CE4" w:rsidRPr="00E67E0D" w:rsidRDefault="006A1CE4" w:rsidP="00E7499B">
      <w:pPr>
        <w:pStyle w:val="PL"/>
        <w:spacing w:line="0" w:lineRule="atLeast"/>
        <w:rPr>
          <w:noProof w:val="0"/>
          <w:snapToGrid w:val="0"/>
        </w:rPr>
      </w:pPr>
      <w:r w:rsidRPr="00E67E0D">
        <w:rPr>
          <w:noProof w:val="0"/>
          <w:snapToGrid w:val="0"/>
        </w:rPr>
        <w:t>downlink</w:t>
      </w:r>
      <w:r w:rsidRPr="00E67E0D">
        <w:rPr>
          <w:noProof w:val="0"/>
          <w:snapToGrid w:val="0"/>
          <w:lang w:eastAsia="zh-CN"/>
        </w:rPr>
        <w:t>UEAssociatedNRPPa</w:t>
      </w:r>
      <w:r w:rsidRPr="00E67E0D">
        <w:rPr>
          <w:noProof w:val="0"/>
          <w:snapToGrid w:val="0"/>
        </w:rPr>
        <w:t>Transport NGAP-ELEMENTARY-PROCEDURE ::= {</w:t>
      </w:r>
    </w:p>
    <w:p w14:paraId="518D6087" w14:textId="77777777" w:rsidR="006A1CE4" w:rsidRPr="00E67E0D" w:rsidRDefault="006A1CE4" w:rsidP="00E7499B">
      <w:pPr>
        <w:pStyle w:val="PL"/>
        <w:spacing w:line="0" w:lineRule="atLeast"/>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Downlink</w:t>
      </w:r>
      <w:r w:rsidRPr="00E67E0D">
        <w:rPr>
          <w:noProof w:val="0"/>
          <w:snapToGrid w:val="0"/>
          <w:lang w:eastAsia="zh-CN"/>
        </w:rPr>
        <w:t>UEAssociatedNRPPa</w:t>
      </w:r>
      <w:r w:rsidRPr="00E67E0D">
        <w:rPr>
          <w:noProof w:val="0"/>
          <w:snapToGrid w:val="0"/>
        </w:rPr>
        <w:t>Transport</w:t>
      </w:r>
    </w:p>
    <w:p w14:paraId="37BD0B49" w14:textId="77777777" w:rsidR="006A1CE4" w:rsidRPr="00E67E0D" w:rsidRDefault="006A1CE4" w:rsidP="00E7499B">
      <w:pPr>
        <w:pStyle w:val="PL"/>
        <w:spacing w:line="0" w:lineRule="atLeast"/>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id-Downlink</w:t>
      </w:r>
      <w:r w:rsidRPr="00E67E0D">
        <w:rPr>
          <w:noProof w:val="0"/>
          <w:snapToGrid w:val="0"/>
          <w:lang w:eastAsia="zh-CN"/>
        </w:rPr>
        <w:t>UEAssociatedNRPPa</w:t>
      </w:r>
      <w:r w:rsidRPr="00E67E0D">
        <w:rPr>
          <w:noProof w:val="0"/>
          <w:snapToGrid w:val="0"/>
        </w:rPr>
        <w:t>Transport</w:t>
      </w:r>
    </w:p>
    <w:p w14:paraId="6A66CD1A" w14:textId="77777777" w:rsidR="006A1CE4" w:rsidRPr="00E67E0D" w:rsidRDefault="006A1CE4" w:rsidP="00E7499B">
      <w:pPr>
        <w:pStyle w:val="PL"/>
        <w:spacing w:line="0" w:lineRule="atLeast"/>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ignore</w:t>
      </w:r>
    </w:p>
    <w:p w14:paraId="04D759A2" w14:textId="77777777" w:rsidR="006A1CE4" w:rsidRPr="00E67E0D" w:rsidRDefault="006A1CE4" w:rsidP="00E7499B">
      <w:pPr>
        <w:pStyle w:val="PL"/>
        <w:spacing w:line="0" w:lineRule="atLeast"/>
        <w:rPr>
          <w:noProof w:val="0"/>
          <w:snapToGrid w:val="0"/>
        </w:rPr>
      </w:pPr>
      <w:r w:rsidRPr="00E67E0D">
        <w:rPr>
          <w:noProof w:val="0"/>
          <w:snapToGrid w:val="0"/>
        </w:rPr>
        <w:t>}</w:t>
      </w:r>
    </w:p>
    <w:p w14:paraId="549640A4" w14:textId="77777777" w:rsidR="006A1CE4" w:rsidRPr="00E67E0D" w:rsidRDefault="006A1CE4" w:rsidP="00E7499B">
      <w:pPr>
        <w:pStyle w:val="PL"/>
        <w:spacing w:line="0" w:lineRule="atLeast"/>
        <w:rPr>
          <w:noProof w:val="0"/>
          <w:snapToGrid w:val="0"/>
        </w:rPr>
      </w:pPr>
    </w:p>
    <w:p w14:paraId="233AB48A" w14:textId="77777777" w:rsidR="006A1CE4" w:rsidRPr="00E67E0D" w:rsidRDefault="006A1CE4" w:rsidP="00E7499B">
      <w:pPr>
        <w:pStyle w:val="PL"/>
        <w:rPr>
          <w:noProof w:val="0"/>
          <w:snapToGrid w:val="0"/>
        </w:rPr>
      </w:pPr>
      <w:r w:rsidRPr="00E67E0D">
        <w:rPr>
          <w:noProof w:val="0"/>
          <w:snapToGrid w:val="0"/>
        </w:rPr>
        <w:t>errorIndication NGAP-ELEMENTARY-PROCEDURE ::= {</w:t>
      </w:r>
    </w:p>
    <w:p w14:paraId="1E2CC742"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ErrorIndication</w:t>
      </w:r>
    </w:p>
    <w:p w14:paraId="36E50080"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id-ErrorIndication</w:t>
      </w:r>
    </w:p>
    <w:p w14:paraId="0A50F9F5" w14:textId="77777777" w:rsidR="006A1CE4" w:rsidRPr="00E67E0D" w:rsidRDefault="006A1CE4" w:rsidP="00E7499B">
      <w:pPr>
        <w:pStyle w:val="PL"/>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ignore</w:t>
      </w:r>
    </w:p>
    <w:p w14:paraId="5F91DC1B" w14:textId="77777777" w:rsidR="006A1CE4" w:rsidRPr="00E67E0D" w:rsidRDefault="006A1CE4" w:rsidP="00E7499B">
      <w:pPr>
        <w:pStyle w:val="PL"/>
        <w:rPr>
          <w:noProof w:val="0"/>
          <w:snapToGrid w:val="0"/>
        </w:rPr>
      </w:pPr>
      <w:r w:rsidRPr="00E67E0D">
        <w:rPr>
          <w:noProof w:val="0"/>
          <w:snapToGrid w:val="0"/>
        </w:rPr>
        <w:t>}</w:t>
      </w:r>
    </w:p>
    <w:p w14:paraId="79B5E92C" w14:textId="77777777" w:rsidR="006A1CE4" w:rsidRPr="00E67E0D" w:rsidRDefault="006A1CE4" w:rsidP="00E7499B">
      <w:pPr>
        <w:pStyle w:val="PL"/>
        <w:rPr>
          <w:noProof w:val="0"/>
          <w:snapToGrid w:val="0"/>
        </w:rPr>
      </w:pPr>
    </w:p>
    <w:p w14:paraId="52BF365E" w14:textId="77777777" w:rsidR="006A1CE4" w:rsidRPr="00E67E0D" w:rsidRDefault="006A1CE4" w:rsidP="00E7499B">
      <w:pPr>
        <w:pStyle w:val="PL"/>
        <w:rPr>
          <w:noProof w:val="0"/>
          <w:snapToGrid w:val="0"/>
        </w:rPr>
      </w:pPr>
      <w:r w:rsidRPr="00E67E0D">
        <w:rPr>
          <w:noProof w:val="0"/>
          <w:snapToGrid w:val="0"/>
        </w:rPr>
        <w:t>handoverCancel NGAP-ELEMENTARY-PROCEDURE ::= {</w:t>
      </w:r>
    </w:p>
    <w:p w14:paraId="0C9597E2"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HandoverCancel</w:t>
      </w:r>
    </w:p>
    <w:p w14:paraId="61F06382" w14:textId="77777777" w:rsidR="006A1CE4" w:rsidRPr="00E67E0D" w:rsidRDefault="006A1CE4" w:rsidP="00E7499B">
      <w:pPr>
        <w:pStyle w:val="PL"/>
        <w:rPr>
          <w:noProof w:val="0"/>
          <w:snapToGrid w:val="0"/>
        </w:rPr>
      </w:pPr>
      <w:r w:rsidRPr="00E67E0D">
        <w:rPr>
          <w:noProof w:val="0"/>
          <w:snapToGrid w:val="0"/>
        </w:rPr>
        <w:tab/>
        <w:t>SUCCESSFUL OUTCOME</w:t>
      </w:r>
      <w:r w:rsidRPr="00E67E0D">
        <w:rPr>
          <w:noProof w:val="0"/>
          <w:snapToGrid w:val="0"/>
        </w:rPr>
        <w:tab/>
      </w:r>
      <w:r w:rsidRPr="00E67E0D">
        <w:rPr>
          <w:noProof w:val="0"/>
          <w:snapToGrid w:val="0"/>
        </w:rPr>
        <w:tab/>
        <w:t>HandoverCancelAcknowledge</w:t>
      </w:r>
    </w:p>
    <w:p w14:paraId="5E266B16"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id-HandoverCancel</w:t>
      </w:r>
    </w:p>
    <w:p w14:paraId="02E70450" w14:textId="77777777" w:rsidR="006A1CE4" w:rsidRPr="00E67E0D" w:rsidRDefault="006A1CE4" w:rsidP="00E7499B">
      <w:pPr>
        <w:pStyle w:val="PL"/>
        <w:rPr>
          <w:rFonts w:eastAsia="MS Mincho"/>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reject</w:t>
      </w:r>
    </w:p>
    <w:p w14:paraId="739D11F4" w14:textId="77777777" w:rsidR="006A1CE4" w:rsidRPr="00E67E0D" w:rsidRDefault="006A1CE4" w:rsidP="00E7499B">
      <w:pPr>
        <w:pStyle w:val="PL"/>
        <w:rPr>
          <w:noProof w:val="0"/>
          <w:snapToGrid w:val="0"/>
        </w:rPr>
      </w:pPr>
      <w:r w:rsidRPr="00E67E0D">
        <w:rPr>
          <w:noProof w:val="0"/>
          <w:snapToGrid w:val="0"/>
        </w:rPr>
        <w:t>}</w:t>
      </w:r>
    </w:p>
    <w:p w14:paraId="6BC6B3E1" w14:textId="77777777" w:rsidR="006A1CE4" w:rsidRPr="00E67E0D" w:rsidRDefault="006A1CE4" w:rsidP="00E7499B">
      <w:pPr>
        <w:pStyle w:val="PL"/>
        <w:rPr>
          <w:noProof w:val="0"/>
          <w:snapToGrid w:val="0"/>
        </w:rPr>
      </w:pPr>
    </w:p>
    <w:p w14:paraId="40EFA16B" w14:textId="77777777" w:rsidR="006A1CE4" w:rsidRPr="00E67E0D" w:rsidRDefault="006A1CE4" w:rsidP="00E7499B">
      <w:pPr>
        <w:pStyle w:val="PL"/>
        <w:rPr>
          <w:noProof w:val="0"/>
          <w:snapToGrid w:val="0"/>
        </w:rPr>
      </w:pPr>
      <w:r w:rsidRPr="00E67E0D">
        <w:rPr>
          <w:noProof w:val="0"/>
          <w:snapToGrid w:val="0"/>
        </w:rPr>
        <w:t>handoverNotification NGAP-ELEMENTARY-PROCEDURE ::= {</w:t>
      </w:r>
    </w:p>
    <w:p w14:paraId="44106841"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HandoverNotify</w:t>
      </w:r>
    </w:p>
    <w:p w14:paraId="447C4C0C"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id-HandoverNotification</w:t>
      </w:r>
    </w:p>
    <w:p w14:paraId="6F7E384E" w14:textId="77777777" w:rsidR="006A1CE4" w:rsidRPr="00E67E0D" w:rsidRDefault="006A1CE4" w:rsidP="00E7499B">
      <w:pPr>
        <w:pStyle w:val="PL"/>
        <w:rPr>
          <w:rFonts w:eastAsia="MS Mincho"/>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ignore</w:t>
      </w:r>
    </w:p>
    <w:p w14:paraId="58430145" w14:textId="77777777" w:rsidR="006A1CE4" w:rsidRPr="00E67E0D" w:rsidRDefault="006A1CE4" w:rsidP="00E7499B">
      <w:pPr>
        <w:pStyle w:val="PL"/>
        <w:rPr>
          <w:noProof w:val="0"/>
          <w:snapToGrid w:val="0"/>
        </w:rPr>
      </w:pPr>
      <w:r w:rsidRPr="00E67E0D">
        <w:rPr>
          <w:noProof w:val="0"/>
          <w:snapToGrid w:val="0"/>
        </w:rPr>
        <w:t>}</w:t>
      </w:r>
    </w:p>
    <w:p w14:paraId="1D949480" w14:textId="77777777" w:rsidR="006A1CE4" w:rsidRPr="00E67E0D" w:rsidRDefault="006A1CE4" w:rsidP="00E7499B">
      <w:pPr>
        <w:pStyle w:val="PL"/>
        <w:rPr>
          <w:noProof w:val="0"/>
          <w:snapToGrid w:val="0"/>
        </w:rPr>
      </w:pPr>
    </w:p>
    <w:p w14:paraId="6811C392" w14:textId="77777777" w:rsidR="006A1CE4" w:rsidRPr="00E67E0D" w:rsidRDefault="006A1CE4" w:rsidP="00E7499B">
      <w:pPr>
        <w:pStyle w:val="PL"/>
        <w:rPr>
          <w:noProof w:val="0"/>
          <w:snapToGrid w:val="0"/>
        </w:rPr>
      </w:pPr>
      <w:r w:rsidRPr="00E67E0D">
        <w:rPr>
          <w:noProof w:val="0"/>
          <w:snapToGrid w:val="0"/>
        </w:rPr>
        <w:t>handoverPreparation NGAP-ELEMENTARY-PROCEDURE ::= {</w:t>
      </w:r>
    </w:p>
    <w:p w14:paraId="0C88A669"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HandoverRequired</w:t>
      </w:r>
    </w:p>
    <w:p w14:paraId="7164D2F9" w14:textId="77777777" w:rsidR="006A1CE4" w:rsidRPr="00E67E0D" w:rsidRDefault="006A1CE4" w:rsidP="00E7499B">
      <w:pPr>
        <w:pStyle w:val="PL"/>
        <w:rPr>
          <w:noProof w:val="0"/>
          <w:snapToGrid w:val="0"/>
        </w:rPr>
      </w:pPr>
      <w:r w:rsidRPr="00E67E0D">
        <w:rPr>
          <w:noProof w:val="0"/>
          <w:snapToGrid w:val="0"/>
        </w:rPr>
        <w:tab/>
        <w:t>SUCCESSFUL OUTCOME</w:t>
      </w:r>
      <w:r w:rsidRPr="00E67E0D">
        <w:rPr>
          <w:noProof w:val="0"/>
          <w:snapToGrid w:val="0"/>
        </w:rPr>
        <w:tab/>
      </w:r>
      <w:r w:rsidRPr="00E67E0D">
        <w:rPr>
          <w:noProof w:val="0"/>
          <w:snapToGrid w:val="0"/>
        </w:rPr>
        <w:tab/>
        <w:t>HandoverCommand</w:t>
      </w:r>
    </w:p>
    <w:p w14:paraId="43FE8993" w14:textId="77777777" w:rsidR="006A1CE4" w:rsidRPr="00E67E0D" w:rsidRDefault="006A1CE4" w:rsidP="00E7499B">
      <w:pPr>
        <w:pStyle w:val="PL"/>
        <w:rPr>
          <w:noProof w:val="0"/>
          <w:snapToGrid w:val="0"/>
        </w:rPr>
      </w:pPr>
      <w:r w:rsidRPr="00E67E0D">
        <w:rPr>
          <w:noProof w:val="0"/>
          <w:snapToGrid w:val="0"/>
        </w:rPr>
        <w:tab/>
        <w:t>UNSUCCESSFUL OUTCOME</w:t>
      </w:r>
      <w:r w:rsidRPr="00E67E0D">
        <w:rPr>
          <w:noProof w:val="0"/>
          <w:snapToGrid w:val="0"/>
        </w:rPr>
        <w:tab/>
        <w:t>HandoverPreparationFailure</w:t>
      </w:r>
    </w:p>
    <w:p w14:paraId="16F0B4A1"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id-HandoverPreparation</w:t>
      </w:r>
    </w:p>
    <w:p w14:paraId="2B4E515E" w14:textId="77777777" w:rsidR="006A1CE4" w:rsidRPr="00E67E0D" w:rsidRDefault="006A1CE4" w:rsidP="00E7499B">
      <w:pPr>
        <w:pStyle w:val="PL"/>
        <w:rPr>
          <w:rFonts w:eastAsia="MS Mincho"/>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reject</w:t>
      </w:r>
    </w:p>
    <w:p w14:paraId="7694448F" w14:textId="77777777" w:rsidR="006A1CE4" w:rsidRPr="00E67E0D" w:rsidRDefault="006A1CE4" w:rsidP="00E7499B">
      <w:pPr>
        <w:pStyle w:val="PL"/>
        <w:rPr>
          <w:noProof w:val="0"/>
          <w:snapToGrid w:val="0"/>
        </w:rPr>
      </w:pPr>
      <w:r w:rsidRPr="00E67E0D">
        <w:rPr>
          <w:noProof w:val="0"/>
          <w:snapToGrid w:val="0"/>
        </w:rPr>
        <w:t>}</w:t>
      </w:r>
    </w:p>
    <w:p w14:paraId="311711BE" w14:textId="77777777" w:rsidR="006A1CE4" w:rsidRPr="00E67E0D" w:rsidRDefault="006A1CE4" w:rsidP="00E7499B">
      <w:pPr>
        <w:pStyle w:val="PL"/>
        <w:rPr>
          <w:noProof w:val="0"/>
        </w:rPr>
      </w:pPr>
    </w:p>
    <w:p w14:paraId="5D108029" w14:textId="77777777" w:rsidR="006A1CE4" w:rsidRPr="00E67E0D" w:rsidRDefault="006A1CE4" w:rsidP="00E7499B">
      <w:pPr>
        <w:pStyle w:val="PL"/>
        <w:rPr>
          <w:noProof w:val="0"/>
          <w:snapToGrid w:val="0"/>
        </w:rPr>
      </w:pPr>
      <w:r w:rsidRPr="00E67E0D">
        <w:rPr>
          <w:noProof w:val="0"/>
          <w:snapToGrid w:val="0"/>
        </w:rPr>
        <w:t>handoverResourceAllocation NGAP-ELEMENTARY-PROCEDURE ::= {</w:t>
      </w:r>
    </w:p>
    <w:p w14:paraId="5D119270"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HandoverRequest</w:t>
      </w:r>
    </w:p>
    <w:p w14:paraId="062BC1F6" w14:textId="77777777" w:rsidR="006A1CE4" w:rsidRPr="00E67E0D" w:rsidRDefault="006A1CE4" w:rsidP="00E7499B">
      <w:pPr>
        <w:pStyle w:val="PL"/>
        <w:rPr>
          <w:noProof w:val="0"/>
          <w:snapToGrid w:val="0"/>
        </w:rPr>
      </w:pPr>
      <w:r w:rsidRPr="00E67E0D">
        <w:rPr>
          <w:noProof w:val="0"/>
          <w:snapToGrid w:val="0"/>
        </w:rPr>
        <w:tab/>
        <w:t>SUCCESSFUL OUTCOME</w:t>
      </w:r>
      <w:r w:rsidRPr="00E67E0D">
        <w:rPr>
          <w:noProof w:val="0"/>
          <w:snapToGrid w:val="0"/>
        </w:rPr>
        <w:tab/>
      </w:r>
      <w:r w:rsidRPr="00E67E0D">
        <w:rPr>
          <w:noProof w:val="0"/>
          <w:snapToGrid w:val="0"/>
        </w:rPr>
        <w:tab/>
        <w:t>HandoverRequestAcknowledge</w:t>
      </w:r>
    </w:p>
    <w:p w14:paraId="57BCA3BA" w14:textId="77777777" w:rsidR="006A1CE4" w:rsidRPr="00E67E0D" w:rsidRDefault="006A1CE4" w:rsidP="00E7499B">
      <w:pPr>
        <w:pStyle w:val="PL"/>
        <w:rPr>
          <w:noProof w:val="0"/>
          <w:snapToGrid w:val="0"/>
        </w:rPr>
      </w:pPr>
      <w:r w:rsidRPr="00E67E0D">
        <w:rPr>
          <w:noProof w:val="0"/>
          <w:snapToGrid w:val="0"/>
        </w:rPr>
        <w:tab/>
        <w:t>UNSUCCESSFUL OUTCOME</w:t>
      </w:r>
      <w:r w:rsidRPr="00E67E0D">
        <w:rPr>
          <w:noProof w:val="0"/>
          <w:snapToGrid w:val="0"/>
        </w:rPr>
        <w:tab/>
        <w:t>HandoverFailure</w:t>
      </w:r>
    </w:p>
    <w:p w14:paraId="7AE1FA99"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id-HandoverResourceAllocation</w:t>
      </w:r>
    </w:p>
    <w:p w14:paraId="4A57AC3A" w14:textId="77777777" w:rsidR="006A1CE4" w:rsidRPr="00E67E0D" w:rsidRDefault="006A1CE4" w:rsidP="00E7499B">
      <w:pPr>
        <w:pStyle w:val="PL"/>
        <w:rPr>
          <w:rFonts w:eastAsia="MS Mincho"/>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reject</w:t>
      </w:r>
    </w:p>
    <w:p w14:paraId="20771599" w14:textId="77777777" w:rsidR="006A1CE4" w:rsidRPr="00E67E0D" w:rsidRDefault="006A1CE4" w:rsidP="00E7499B">
      <w:pPr>
        <w:pStyle w:val="PL"/>
        <w:rPr>
          <w:noProof w:val="0"/>
          <w:snapToGrid w:val="0"/>
        </w:rPr>
      </w:pPr>
      <w:r w:rsidRPr="00E67E0D">
        <w:rPr>
          <w:noProof w:val="0"/>
          <w:snapToGrid w:val="0"/>
        </w:rPr>
        <w:t>}</w:t>
      </w:r>
    </w:p>
    <w:p w14:paraId="138450F9" w14:textId="77777777" w:rsidR="006A1CE4" w:rsidRPr="00E67E0D" w:rsidRDefault="006A1CE4" w:rsidP="00E7499B">
      <w:pPr>
        <w:pStyle w:val="PL"/>
        <w:rPr>
          <w:noProof w:val="0"/>
          <w:snapToGrid w:val="0"/>
        </w:rPr>
      </w:pPr>
    </w:p>
    <w:p w14:paraId="56231162" w14:textId="77777777" w:rsidR="006A1CE4" w:rsidRPr="00E67E0D" w:rsidRDefault="006A1CE4" w:rsidP="00E7499B">
      <w:pPr>
        <w:pStyle w:val="PL"/>
        <w:rPr>
          <w:noProof w:val="0"/>
          <w:snapToGrid w:val="0"/>
        </w:rPr>
      </w:pPr>
      <w:r w:rsidRPr="00E67E0D">
        <w:rPr>
          <w:noProof w:val="0"/>
          <w:snapToGrid w:val="0"/>
        </w:rPr>
        <w:t>initialContextSetup NGAP-ELEMENTARY-PROCEDURE ::= {</w:t>
      </w:r>
    </w:p>
    <w:p w14:paraId="1A5ECDE5"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InitialContextSetupRequest</w:t>
      </w:r>
    </w:p>
    <w:p w14:paraId="420D963E" w14:textId="77777777" w:rsidR="006A1CE4" w:rsidRPr="00E67E0D" w:rsidRDefault="006A1CE4" w:rsidP="00E7499B">
      <w:pPr>
        <w:pStyle w:val="PL"/>
        <w:rPr>
          <w:noProof w:val="0"/>
          <w:snapToGrid w:val="0"/>
        </w:rPr>
      </w:pPr>
      <w:r w:rsidRPr="00E67E0D">
        <w:rPr>
          <w:noProof w:val="0"/>
          <w:snapToGrid w:val="0"/>
        </w:rPr>
        <w:tab/>
        <w:t>SUCCESSFUL OUTCOME</w:t>
      </w:r>
      <w:r w:rsidRPr="00E67E0D">
        <w:rPr>
          <w:noProof w:val="0"/>
          <w:snapToGrid w:val="0"/>
        </w:rPr>
        <w:tab/>
      </w:r>
      <w:r w:rsidRPr="00E67E0D">
        <w:rPr>
          <w:noProof w:val="0"/>
          <w:snapToGrid w:val="0"/>
        </w:rPr>
        <w:tab/>
        <w:t>InitialContextSetupResponse</w:t>
      </w:r>
    </w:p>
    <w:p w14:paraId="1E49B060" w14:textId="77777777" w:rsidR="006A1CE4" w:rsidRPr="00E67E0D" w:rsidRDefault="006A1CE4" w:rsidP="00E7499B">
      <w:pPr>
        <w:pStyle w:val="PL"/>
        <w:rPr>
          <w:noProof w:val="0"/>
          <w:snapToGrid w:val="0"/>
        </w:rPr>
      </w:pPr>
      <w:r w:rsidRPr="00E67E0D">
        <w:rPr>
          <w:noProof w:val="0"/>
          <w:snapToGrid w:val="0"/>
        </w:rPr>
        <w:tab/>
        <w:t>UNSUCCESSFUL OUTCOME</w:t>
      </w:r>
      <w:r w:rsidRPr="00E67E0D">
        <w:rPr>
          <w:noProof w:val="0"/>
          <w:snapToGrid w:val="0"/>
        </w:rPr>
        <w:tab/>
        <w:t>InitialContextSetupFailure</w:t>
      </w:r>
    </w:p>
    <w:p w14:paraId="0C002347"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id-InitialContextSetup</w:t>
      </w:r>
    </w:p>
    <w:p w14:paraId="7C560A72" w14:textId="77777777" w:rsidR="006A1CE4" w:rsidRPr="00E67E0D" w:rsidRDefault="006A1CE4" w:rsidP="00E7499B">
      <w:pPr>
        <w:pStyle w:val="PL"/>
        <w:rPr>
          <w:rFonts w:eastAsia="MS Mincho"/>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reject</w:t>
      </w:r>
    </w:p>
    <w:p w14:paraId="0BDBA556" w14:textId="77777777" w:rsidR="006A1CE4" w:rsidRPr="00E67E0D" w:rsidRDefault="006A1CE4" w:rsidP="00E7499B">
      <w:pPr>
        <w:pStyle w:val="PL"/>
        <w:rPr>
          <w:noProof w:val="0"/>
          <w:snapToGrid w:val="0"/>
        </w:rPr>
      </w:pPr>
      <w:r w:rsidRPr="00E67E0D">
        <w:rPr>
          <w:noProof w:val="0"/>
          <w:snapToGrid w:val="0"/>
        </w:rPr>
        <w:t>}</w:t>
      </w:r>
    </w:p>
    <w:p w14:paraId="046299B4" w14:textId="77777777" w:rsidR="006A1CE4" w:rsidRPr="00E67E0D" w:rsidRDefault="006A1CE4" w:rsidP="00E7499B">
      <w:pPr>
        <w:pStyle w:val="PL"/>
        <w:rPr>
          <w:noProof w:val="0"/>
          <w:snapToGrid w:val="0"/>
        </w:rPr>
      </w:pPr>
    </w:p>
    <w:p w14:paraId="55AF507A" w14:textId="77777777" w:rsidR="006A1CE4" w:rsidRPr="00E67E0D" w:rsidRDefault="006A1CE4" w:rsidP="00E7499B">
      <w:pPr>
        <w:pStyle w:val="PL"/>
        <w:spacing w:line="0" w:lineRule="atLeast"/>
        <w:rPr>
          <w:noProof w:val="0"/>
          <w:snapToGrid w:val="0"/>
        </w:rPr>
      </w:pPr>
      <w:r w:rsidRPr="00E67E0D">
        <w:rPr>
          <w:noProof w:val="0"/>
          <w:snapToGrid w:val="0"/>
        </w:rPr>
        <w:t>initialUEMessage NGAP-ELEMENTARY-PROCEDURE ::= {</w:t>
      </w:r>
    </w:p>
    <w:p w14:paraId="41AF3A1A" w14:textId="77777777" w:rsidR="006A1CE4" w:rsidRPr="00E67E0D" w:rsidRDefault="006A1CE4" w:rsidP="00E7499B">
      <w:pPr>
        <w:pStyle w:val="PL"/>
        <w:spacing w:line="0" w:lineRule="atLeast"/>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InitialUEMessage</w:t>
      </w:r>
    </w:p>
    <w:p w14:paraId="7A54D2DB" w14:textId="77777777" w:rsidR="006A1CE4" w:rsidRPr="00E67E0D" w:rsidRDefault="006A1CE4" w:rsidP="00E7499B">
      <w:pPr>
        <w:pStyle w:val="PL"/>
        <w:spacing w:line="0" w:lineRule="atLeast"/>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id-InitialUEMessage</w:t>
      </w:r>
    </w:p>
    <w:p w14:paraId="232A0C7A" w14:textId="77777777" w:rsidR="006A1CE4" w:rsidRPr="00E67E0D" w:rsidRDefault="006A1CE4" w:rsidP="00E7499B">
      <w:pPr>
        <w:pStyle w:val="PL"/>
        <w:spacing w:line="0" w:lineRule="atLeast"/>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ignore</w:t>
      </w:r>
    </w:p>
    <w:p w14:paraId="1F2D73F9" w14:textId="77777777" w:rsidR="006A1CE4" w:rsidRPr="00E67E0D" w:rsidRDefault="006A1CE4" w:rsidP="00E7499B">
      <w:pPr>
        <w:pStyle w:val="PL"/>
        <w:spacing w:line="0" w:lineRule="atLeast"/>
        <w:rPr>
          <w:noProof w:val="0"/>
          <w:snapToGrid w:val="0"/>
        </w:rPr>
      </w:pPr>
      <w:r w:rsidRPr="00E67E0D">
        <w:rPr>
          <w:noProof w:val="0"/>
          <w:snapToGrid w:val="0"/>
        </w:rPr>
        <w:t>}</w:t>
      </w:r>
    </w:p>
    <w:p w14:paraId="2DC6CE28" w14:textId="77777777" w:rsidR="006A1CE4" w:rsidRPr="00E67E0D" w:rsidRDefault="006A1CE4" w:rsidP="00E7499B">
      <w:pPr>
        <w:pStyle w:val="PL"/>
        <w:spacing w:line="0" w:lineRule="atLeast"/>
        <w:rPr>
          <w:noProof w:val="0"/>
          <w:snapToGrid w:val="0"/>
        </w:rPr>
      </w:pPr>
    </w:p>
    <w:p w14:paraId="3EDF9EEF" w14:textId="77777777" w:rsidR="006A1CE4" w:rsidRPr="00E67E0D" w:rsidRDefault="006A1CE4" w:rsidP="00E7499B">
      <w:pPr>
        <w:pStyle w:val="PL"/>
        <w:rPr>
          <w:noProof w:val="0"/>
          <w:snapToGrid w:val="0"/>
        </w:rPr>
      </w:pPr>
      <w:r w:rsidRPr="00E67E0D">
        <w:rPr>
          <w:noProof w:val="0"/>
          <w:snapToGrid w:val="0"/>
        </w:rPr>
        <w:t>locationReport NGAP-ELEMENTARY-PROCEDURE ::= {</w:t>
      </w:r>
    </w:p>
    <w:p w14:paraId="23E11ED4"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LocationReport</w:t>
      </w:r>
    </w:p>
    <w:p w14:paraId="0E6862FE"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w:t>
      </w:r>
      <w:r w:rsidRPr="00E67E0D">
        <w:rPr>
          <w:noProof w:val="0"/>
          <w:snapToGrid w:val="0"/>
          <w:lang w:eastAsia="zh-CN"/>
        </w:rPr>
        <w:t>LocationReport</w:t>
      </w:r>
    </w:p>
    <w:p w14:paraId="55AA51AF" w14:textId="77777777" w:rsidR="006A1CE4" w:rsidRPr="00E67E0D" w:rsidRDefault="006A1CE4" w:rsidP="00E7499B">
      <w:pPr>
        <w:pStyle w:val="PL"/>
        <w:rPr>
          <w:rFonts w:eastAsia="MS Mincho"/>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ignore</w:t>
      </w:r>
    </w:p>
    <w:p w14:paraId="020C953F" w14:textId="77777777" w:rsidR="006A1CE4" w:rsidRPr="00E67E0D" w:rsidRDefault="006A1CE4" w:rsidP="00E7499B">
      <w:pPr>
        <w:pStyle w:val="PL"/>
        <w:rPr>
          <w:noProof w:val="0"/>
          <w:snapToGrid w:val="0"/>
        </w:rPr>
      </w:pPr>
      <w:r w:rsidRPr="00E67E0D">
        <w:rPr>
          <w:noProof w:val="0"/>
          <w:snapToGrid w:val="0"/>
        </w:rPr>
        <w:t>}</w:t>
      </w:r>
    </w:p>
    <w:p w14:paraId="37C6503A" w14:textId="77777777" w:rsidR="006A1CE4" w:rsidRPr="00E67E0D" w:rsidRDefault="006A1CE4" w:rsidP="00E7499B">
      <w:pPr>
        <w:pStyle w:val="PL"/>
        <w:spacing w:line="0" w:lineRule="atLeast"/>
        <w:rPr>
          <w:noProof w:val="0"/>
          <w:snapToGrid w:val="0"/>
        </w:rPr>
      </w:pPr>
    </w:p>
    <w:p w14:paraId="4E009FB5" w14:textId="77777777" w:rsidR="006A1CE4" w:rsidRPr="00E67E0D" w:rsidRDefault="006A1CE4" w:rsidP="00E7499B">
      <w:pPr>
        <w:pStyle w:val="PL"/>
        <w:rPr>
          <w:noProof w:val="0"/>
          <w:snapToGrid w:val="0"/>
        </w:rPr>
      </w:pPr>
      <w:r w:rsidRPr="00E67E0D">
        <w:rPr>
          <w:noProof w:val="0"/>
          <w:snapToGrid w:val="0"/>
        </w:rPr>
        <w:t>locationReportingControl NGAP-ELEMENTARY-PROCEDURE ::= {</w:t>
      </w:r>
    </w:p>
    <w:p w14:paraId="08FBBD0C"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LocationReportingControl</w:t>
      </w:r>
    </w:p>
    <w:p w14:paraId="3C90241D"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w:t>
      </w:r>
      <w:r w:rsidRPr="00E67E0D">
        <w:rPr>
          <w:noProof w:val="0"/>
          <w:snapToGrid w:val="0"/>
          <w:lang w:eastAsia="zh-CN"/>
        </w:rPr>
        <w:t>LocationReportingControl</w:t>
      </w:r>
    </w:p>
    <w:p w14:paraId="00C65391" w14:textId="77777777" w:rsidR="006A1CE4" w:rsidRPr="00E67E0D" w:rsidRDefault="006A1CE4" w:rsidP="00E7499B">
      <w:pPr>
        <w:pStyle w:val="PL"/>
        <w:rPr>
          <w:rFonts w:eastAsia="MS Mincho"/>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ignore</w:t>
      </w:r>
    </w:p>
    <w:p w14:paraId="53808BC9" w14:textId="77777777" w:rsidR="006A1CE4" w:rsidRPr="00E67E0D" w:rsidRDefault="006A1CE4" w:rsidP="00E7499B">
      <w:pPr>
        <w:pStyle w:val="PL"/>
        <w:rPr>
          <w:noProof w:val="0"/>
          <w:snapToGrid w:val="0"/>
        </w:rPr>
      </w:pPr>
      <w:r w:rsidRPr="00E67E0D">
        <w:rPr>
          <w:noProof w:val="0"/>
          <w:snapToGrid w:val="0"/>
        </w:rPr>
        <w:t>}</w:t>
      </w:r>
    </w:p>
    <w:p w14:paraId="057F7B03" w14:textId="77777777" w:rsidR="006A1CE4" w:rsidRPr="00E67E0D" w:rsidRDefault="006A1CE4" w:rsidP="00E7499B">
      <w:pPr>
        <w:pStyle w:val="PL"/>
        <w:rPr>
          <w:noProof w:val="0"/>
          <w:snapToGrid w:val="0"/>
        </w:rPr>
      </w:pPr>
    </w:p>
    <w:p w14:paraId="069ECAA1" w14:textId="77777777" w:rsidR="006A1CE4" w:rsidRPr="00E67E0D" w:rsidRDefault="006A1CE4" w:rsidP="00E7499B">
      <w:pPr>
        <w:pStyle w:val="PL"/>
        <w:rPr>
          <w:noProof w:val="0"/>
          <w:snapToGrid w:val="0"/>
        </w:rPr>
      </w:pPr>
      <w:r w:rsidRPr="00E67E0D">
        <w:rPr>
          <w:noProof w:val="0"/>
          <w:snapToGrid w:val="0"/>
        </w:rPr>
        <w:t>locationReportingFailureIndication NGAP-ELEMENTARY-PROCEDURE ::= {</w:t>
      </w:r>
    </w:p>
    <w:p w14:paraId="14D0403B"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LocationReportingFailureIndication</w:t>
      </w:r>
    </w:p>
    <w:p w14:paraId="143CE4B0"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w:t>
      </w:r>
      <w:r w:rsidRPr="00E67E0D">
        <w:rPr>
          <w:noProof w:val="0"/>
          <w:snapToGrid w:val="0"/>
          <w:lang w:eastAsia="zh-CN"/>
        </w:rPr>
        <w:t>LocationReportingFailureIndication</w:t>
      </w:r>
    </w:p>
    <w:p w14:paraId="7F1DF1D3" w14:textId="77777777" w:rsidR="006A1CE4" w:rsidRPr="00E67E0D" w:rsidRDefault="006A1CE4" w:rsidP="00E7499B">
      <w:pPr>
        <w:pStyle w:val="PL"/>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ignore</w:t>
      </w:r>
    </w:p>
    <w:p w14:paraId="3AD32D34" w14:textId="77777777" w:rsidR="006A1CE4" w:rsidRPr="00E67E0D" w:rsidRDefault="006A1CE4" w:rsidP="00E7499B">
      <w:pPr>
        <w:pStyle w:val="PL"/>
        <w:rPr>
          <w:rFonts w:eastAsia="MS Mincho"/>
          <w:noProof w:val="0"/>
          <w:snapToGrid w:val="0"/>
        </w:rPr>
      </w:pPr>
      <w:r w:rsidRPr="00E67E0D">
        <w:rPr>
          <w:noProof w:val="0"/>
          <w:snapToGrid w:val="0"/>
        </w:rPr>
        <w:t>}</w:t>
      </w:r>
    </w:p>
    <w:p w14:paraId="5279FFFA" w14:textId="77777777" w:rsidR="006A1CE4" w:rsidRPr="00E67E0D" w:rsidRDefault="006A1CE4" w:rsidP="00E7499B">
      <w:pPr>
        <w:pStyle w:val="PL"/>
        <w:rPr>
          <w:noProof w:val="0"/>
          <w:snapToGrid w:val="0"/>
        </w:rPr>
      </w:pPr>
    </w:p>
    <w:p w14:paraId="2D5DFCBA" w14:textId="77777777" w:rsidR="006A1CE4" w:rsidRPr="00E67E0D" w:rsidRDefault="006A1CE4" w:rsidP="00E7499B">
      <w:pPr>
        <w:pStyle w:val="PL"/>
        <w:spacing w:line="0" w:lineRule="atLeast"/>
        <w:rPr>
          <w:noProof w:val="0"/>
          <w:snapToGrid w:val="0"/>
        </w:rPr>
      </w:pPr>
      <w:r w:rsidRPr="00E67E0D">
        <w:rPr>
          <w:noProof w:val="0"/>
          <w:snapToGrid w:val="0"/>
        </w:rPr>
        <w:t>nASNonDeliveryIndication NGAP-ELEMENTARY-PROCEDURE ::= {</w:t>
      </w:r>
    </w:p>
    <w:p w14:paraId="09B53C6C" w14:textId="77777777" w:rsidR="006A1CE4" w:rsidRPr="00E67E0D" w:rsidRDefault="006A1CE4" w:rsidP="00E7499B">
      <w:pPr>
        <w:pStyle w:val="PL"/>
        <w:spacing w:line="0" w:lineRule="atLeast"/>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NASNonDeliveryIndication</w:t>
      </w:r>
    </w:p>
    <w:p w14:paraId="08DBAE57" w14:textId="77777777" w:rsidR="006A1CE4" w:rsidRPr="00E67E0D" w:rsidRDefault="006A1CE4" w:rsidP="00E7499B">
      <w:pPr>
        <w:pStyle w:val="PL"/>
        <w:spacing w:line="0" w:lineRule="atLeast"/>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id-NASNonDeliveryIndication</w:t>
      </w:r>
    </w:p>
    <w:p w14:paraId="6EBBEE6F" w14:textId="77777777" w:rsidR="006A1CE4" w:rsidRPr="00E67E0D" w:rsidRDefault="006A1CE4" w:rsidP="00E7499B">
      <w:pPr>
        <w:pStyle w:val="PL"/>
        <w:spacing w:line="0" w:lineRule="atLeast"/>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ignore</w:t>
      </w:r>
    </w:p>
    <w:p w14:paraId="3AB70652" w14:textId="77777777" w:rsidR="006A1CE4" w:rsidRPr="00E67E0D" w:rsidRDefault="006A1CE4" w:rsidP="00E7499B">
      <w:pPr>
        <w:pStyle w:val="PL"/>
        <w:spacing w:line="0" w:lineRule="atLeast"/>
        <w:rPr>
          <w:noProof w:val="0"/>
          <w:snapToGrid w:val="0"/>
        </w:rPr>
      </w:pPr>
      <w:r w:rsidRPr="00E67E0D">
        <w:rPr>
          <w:noProof w:val="0"/>
          <w:snapToGrid w:val="0"/>
        </w:rPr>
        <w:t>}</w:t>
      </w:r>
    </w:p>
    <w:p w14:paraId="1A7A4425" w14:textId="77777777" w:rsidR="006A1CE4" w:rsidRPr="00E67E0D" w:rsidRDefault="006A1CE4" w:rsidP="00E7499B">
      <w:pPr>
        <w:pStyle w:val="PL"/>
        <w:spacing w:line="0" w:lineRule="atLeast"/>
        <w:rPr>
          <w:noProof w:val="0"/>
          <w:snapToGrid w:val="0"/>
        </w:rPr>
      </w:pPr>
    </w:p>
    <w:p w14:paraId="5F94F670" w14:textId="77777777" w:rsidR="006A1CE4" w:rsidRPr="00E67E0D" w:rsidRDefault="006A1CE4" w:rsidP="00E7499B">
      <w:pPr>
        <w:pStyle w:val="PL"/>
        <w:rPr>
          <w:noProof w:val="0"/>
          <w:snapToGrid w:val="0"/>
        </w:rPr>
      </w:pPr>
      <w:r w:rsidRPr="00E67E0D">
        <w:rPr>
          <w:noProof w:val="0"/>
          <w:snapToGrid w:val="0"/>
        </w:rPr>
        <w:t>nGReset NGAP-ELEMENTARY-PROCEDURE ::= {</w:t>
      </w:r>
    </w:p>
    <w:p w14:paraId="70BF0CF6"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NGReset</w:t>
      </w:r>
    </w:p>
    <w:p w14:paraId="6C61373F" w14:textId="77777777" w:rsidR="006A1CE4" w:rsidRPr="00E67E0D" w:rsidRDefault="006A1CE4" w:rsidP="00E7499B">
      <w:pPr>
        <w:pStyle w:val="PL"/>
        <w:rPr>
          <w:noProof w:val="0"/>
          <w:snapToGrid w:val="0"/>
        </w:rPr>
      </w:pPr>
      <w:r w:rsidRPr="00E67E0D">
        <w:rPr>
          <w:noProof w:val="0"/>
          <w:snapToGrid w:val="0"/>
        </w:rPr>
        <w:tab/>
        <w:t>SUCCESSFUL OUTCOME</w:t>
      </w:r>
      <w:r w:rsidRPr="00E67E0D">
        <w:rPr>
          <w:noProof w:val="0"/>
          <w:snapToGrid w:val="0"/>
        </w:rPr>
        <w:tab/>
      </w:r>
      <w:r w:rsidRPr="00E67E0D">
        <w:rPr>
          <w:noProof w:val="0"/>
          <w:snapToGrid w:val="0"/>
        </w:rPr>
        <w:tab/>
        <w:t>NGResetAcknowledge</w:t>
      </w:r>
    </w:p>
    <w:p w14:paraId="68914BB8"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id-NGReset</w:t>
      </w:r>
    </w:p>
    <w:p w14:paraId="2912B7F9" w14:textId="77777777" w:rsidR="006A1CE4" w:rsidRPr="00E67E0D" w:rsidRDefault="006A1CE4" w:rsidP="00E7499B">
      <w:pPr>
        <w:pStyle w:val="PL"/>
        <w:rPr>
          <w:rFonts w:eastAsia="MS Mincho"/>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reject</w:t>
      </w:r>
    </w:p>
    <w:p w14:paraId="4E289509" w14:textId="77777777" w:rsidR="006A1CE4" w:rsidRPr="00E67E0D" w:rsidRDefault="006A1CE4" w:rsidP="00E7499B">
      <w:pPr>
        <w:pStyle w:val="PL"/>
        <w:rPr>
          <w:noProof w:val="0"/>
          <w:snapToGrid w:val="0"/>
        </w:rPr>
      </w:pPr>
      <w:r w:rsidRPr="00E67E0D">
        <w:rPr>
          <w:noProof w:val="0"/>
          <w:snapToGrid w:val="0"/>
        </w:rPr>
        <w:t>}</w:t>
      </w:r>
    </w:p>
    <w:p w14:paraId="05EA6259" w14:textId="77777777" w:rsidR="006A1CE4" w:rsidRPr="00E67E0D" w:rsidRDefault="006A1CE4" w:rsidP="00E7499B">
      <w:pPr>
        <w:pStyle w:val="PL"/>
        <w:spacing w:line="0" w:lineRule="atLeast"/>
        <w:rPr>
          <w:noProof w:val="0"/>
          <w:snapToGrid w:val="0"/>
        </w:rPr>
      </w:pPr>
    </w:p>
    <w:p w14:paraId="0BCBAF46" w14:textId="77777777" w:rsidR="006A1CE4" w:rsidRPr="00E67E0D" w:rsidRDefault="006A1CE4" w:rsidP="00E7499B">
      <w:pPr>
        <w:pStyle w:val="PL"/>
        <w:rPr>
          <w:noProof w:val="0"/>
          <w:snapToGrid w:val="0"/>
        </w:rPr>
      </w:pPr>
      <w:r w:rsidRPr="00E67E0D">
        <w:rPr>
          <w:noProof w:val="0"/>
          <w:snapToGrid w:val="0"/>
        </w:rPr>
        <w:t>nGSetup NGAP-ELEMENTARY-PROCEDURE ::= {</w:t>
      </w:r>
    </w:p>
    <w:p w14:paraId="200FDA16"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NGSetupRequest</w:t>
      </w:r>
    </w:p>
    <w:p w14:paraId="1B2E46AD" w14:textId="77777777" w:rsidR="006A1CE4" w:rsidRPr="00E67E0D" w:rsidRDefault="006A1CE4" w:rsidP="00E7499B">
      <w:pPr>
        <w:pStyle w:val="PL"/>
        <w:rPr>
          <w:noProof w:val="0"/>
          <w:snapToGrid w:val="0"/>
        </w:rPr>
      </w:pPr>
      <w:r w:rsidRPr="00E67E0D">
        <w:rPr>
          <w:noProof w:val="0"/>
          <w:snapToGrid w:val="0"/>
        </w:rPr>
        <w:tab/>
        <w:t>SUCCESSFUL OUTCOME</w:t>
      </w:r>
      <w:r w:rsidRPr="00E67E0D">
        <w:rPr>
          <w:noProof w:val="0"/>
          <w:snapToGrid w:val="0"/>
        </w:rPr>
        <w:tab/>
      </w:r>
      <w:r w:rsidRPr="00E67E0D">
        <w:rPr>
          <w:noProof w:val="0"/>
          <w:snapToGrid w:val="0"/>
        </w:rPr>
        <w:tab/>
        <w:t>NGSetupResponse</w:t>
      </w:r>
    </w:p>
    <w:p w14:paraId="595A15AA" w14:textId="77777777" w:rsidR="006A1CE4" w:rsidRPr="00E67E0D" w:rsidRDefault="006A1CE4" w:rsidP="00E7499B">
      <w:pPr>
        <w:pStyle w:val="PL"/>
        <w:rPr>
          <w:noProof w:val="0"/>
          <w:snapToGrid w:val="0"/>
        </w:rPr>
      </w:pPr>
      <w:r w:rsidRPr="00E67E0D">
        <w:rPr>
          <w:noProof w:val="0"/>
          <w:snapToGrid w:val="0"/>
        </w:rPr>
        <w:tab/>
        <w:t>UNSUCCESSFUL OUTCOME</w:t>
      </w:r>
      <w:r w:rsidRPr="00E67E0D">
        <w:rPr>
          <w:noProof w:val="0"/>
          <w:snapToGrid w:val="0"/>
        </w:rPr>
        <w:tab/>
        <w:t>NGSetupFailure</w:t>
      </w:r>
    </w:p>
    <w:p w14:paraId="6FFE0B26"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id-NGSetup</w:t>
      </w:r>
    </w:p>
    <w:p w14:paraId="7FFE9C53" w14:textId="77777777" w:rsidR="006A1CE4" w:rsidRPr="00E67E0D" w:rsidRDefault="006A1CE4" w:rsidP="00E7499B">
      <w:pPr>
        <w:pStyle w:val="PL"/>
        <w:rPr>
          <w:rFonts w:eastAsia="MS Mincho"/>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reject</w:t>
      </w:r>
    </w:p>
    <w:p w14:paraId="65C00F2A" w14:textId="77777777" w:rsidR="006A1CE4" w:rsidRPr="00E67E0D" w:rsidRDefault="006A1CE4" w:rsidP="00E7499B">
      <w:pPr>
        <w:pStyle w:val="PL"/>
        <w:rPr>
          <w:noProof w:val="0"/>
          <w:snapToGrid w:val="0"/>
        </w:rPr>
      </w:pPr>
      <w:r w:rsidRPr="00E67E0D">
        <w:rPr>
          <w:noProof w:val="0"/>
          <w:snapToGrid w:val="0"/>
        </w:rPr>
        <w:t>}</w:t>
      </w:r>
    </w:p>
    <w:p w14:paraId="1412B792" w14:textId="77777777" w:rsidR="006A1CE4" w:rsidRPr="00E67E0D" w:rsidRDefault="006A1CE4" w:rsidP="00E7499B">
      <w:pPr>
        <w:pStyle w:val="PL"/>
        <w:rPr>
          <w:noProof w:val="0"/>
          <w:snapToGrid w:val="0"/>
        </w:rPr>
      </w:pPr>
    </w:p>
    <w:p w14:paraId="2D191270" w14:textId="77777777" w:rsidR="006A1CE4" w:rsidRPr="00E67E0D" w:rsidRDefault="006A1CE4" w:rsidP="00E7499B">
      <w:pPr>
        <w:pStyle w:val="PL"/>
        <w:rPr>
          <w:noProof w:val="0"/>
          <w:snapToGrid w:val="0"/>
        </w:rPr>
      </w:pPr>
      <w:r w:rsidRPr="00E67E0D">
        <w:rPr>
          <w:noProof w:val="0"/>
          <w:snapToGrid w:val="0"/>
        </w:rPr>
        <w:t>overloadStart NGAP-ELEMENTARY-PROCEDURE ::= {</w:t>
      </w:r>
    </w:p>
    <w:p w14:paraId="35E52795"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OverloadStart</w:t>
      </w:r>
    </w:p>
    <w:p w14:paraId="332C5140"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id-OverloadStart</w:t>
      </w:r>
    </w:p>
    <w:p w14:paraId="4635E116" w14:textId="77777777" w:rsidR="006A1CE4" w:rsidRPr="00E67E0D" w:rsidRDefault="006A1CE4" w:rsidP="00E7499B">
      <w:pPr>
        <w:pStyle w:val="PL"/>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ignore</w:t>
      </w:r>
    </w:p>
    <w:p w14:paraId="1C08E4DB" w14:textId="77777777" w:rsidR="006A1CE4" w:rsidRPr="00E67E0D" w:rsidRDefault="006A1CE4" w:rsidP="00E7499B">
      <w:pPr>
        <w:pStyle w:val="PL"/>
        <w:rPr>
          <w:noProof w:val="0"/>
          <w:snapToGrid w:val="0"/>
        </w:rPr>
      </w:pPr>
      <w:r w:rsidRPr="00E67E0D">
        <w:rPr>
          <w:noProof w:val="0"/>
          <w:snapToGrid w:val="0"/>
        </w:rPr>
        <w:t>}</w:t>
      </w:r>
    </w:p>
    <w:p w14:paraId="1C407390" w14:textId="77777777" w:rsidR="006A1CE4" w:rsidRPr="00E67E0D" w:rsidRDefault="006A1CE4" w:rsidP="00E7499B">
      <w:pPr>
        <w:pStyle w:val="PL"/>
        <w:rPr>
          <w:noProof w:val="0"/>
          <w:snapToGrid w:val="0"/>
        </w:rPr>
      </w:pPr>
    </w:p>
    <w:p w14:paraId="6F9E1228" w14:textId="77777777" w:rsidR="006A1CE4" w:rsidRPr="00E67E0D" w:rsidRDefault="006A1CE4" w:rsidP="00E7499B">
      <w:pPr>
        <w:pStyle w:val="PL"/>
        <w:rPr>
          <w:noProof w:val="0"/>
          <w:snapToGrid w:val="0"/>
        </w:rPr>
      </w:pPr>
      <w:r w:rsidRPr="00E67E0D">
        <w:rPr>
          <w:noProof w:val="0"/>
          <w:snapToGrid w:val="0"/>
        </w:rPr>
        <w:t>overloadStop NGAP-ELEMENTARY-PROCEDURE ::= {</w:t>
      </w:r>
    </w:p>
    <w:p w14:paraId="1E2B873D"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OverloadStop</w:t>
      </w:r>
    </w:p>
    <w:p w14:paraId="06EFE8A2"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id-OverloadStop</w:t>
      </w:r>
    </w:p>
    <w:p w14:paraId="3CBC4E8B" w14:textId="77777777" w:rsidR="006A1CE4" w:rsidRPr="00E67E0D" w:rsidRDefault="006A1CE4" w:rsidP="00E7499B">
      <w:pPr>
        <w:pStyle w:val="PL"/>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reject</w:t>
      </w:r>
    </w:p>
    <w:p w14:paraId="1F1DED1C" w14:textId="77777777" w:rsidR="006A1CE4" w:rsidRPr="00E67E0D" w:rsidRDefault="006A1CE4" w:rsidP="00E7499B">
      <w:pPr>
        <w:pStyle w:val="PL"/>
        <w:rPr>
          <w:noProof w:val="0"/>
          <w:snapToGrid w:val="0"/>
        </w:rPr>
      </w:pPr>
      <w:r w:rsidRPr="00E67E0D">
        <w:rPr>
          <w:noProof w:val="0"/>
          <w:snapToGrid w:val="0"/>
        </w:rPr>
        <w:t>}</w:t>
      </w:r>
    </w:p>
    <w:p w14:paraId="5A1E1101" w14:textId="77777777" w:rsidR="006A1CE4" w:rsidRPr="00E67E0D" w:rsidRDefault="006A1CE4" w:rsidP="00E7499B">
      <w:pPr>
        <w:pStyle w:val="PL"/>
        <w:rPr>
          <w:noProof w:val="0"/>
          <w:snapToGrid w:val="0"/>
        </w:rPr>
      </w:pPr>
    </w:p>
    <w:p w14:paraId="4E7F384B" w14:textId="77777777" w:rsidR="006A1CE4" w:rsidRPr="00E67E0D" w:rsidRDefault="006A1CE4" w:rsidP="00E7499B">
      <w:pPr>
        <w:pStyle w:val="PL"/>
        <w:rPr>
          <w:noProof w:val="0"/>
          <w:snapToGrid w:val="0"/>
        </w:rPr>
      </w:pPr>
      <w:r w:rsidRPr="00E67E0D">
        <w:rPr>
          <w:noProof w:val="0"/>
          <w:snapToGrid w:val="0"/>
        </w:rPr>
        <w:t>paging NGAP-ELEMENTARY-PROCEDURE ::= {</w:t>
      </w:r>
    </w:p>
    <w:p w14:paraId="019F626D"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Paging</w:t>
      </w:r>
    </w:p>
    <w:p w14:paraId="5A8FA685"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id-Paging</w:t>
      </w:r>
    </w:p>
    <w:p w14:paraId="53F41BA0" w14:textId="77777777" w:rsidR="006A1CE4" w:rsidRPr="00E67E0D" w:rsidRDefault="006A1CE4" w:rsidP="00E7499B">
      <w:pPr>
        <w:pStyle w:val="PL"/>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ignore</w:t>
      </w:r>
    </w:p>
    <w:p w14:paraId="56D4B03A" w14:textId="77777777" w:rsidR="006A1CE4" w:rsidRPr="00E67E0D" w:rsidRDefault="006A1CE4" w:rsidP="00E7499B">
      <w:pPr>
        <w:pStyle w:val="PL"/>
        <w:rPr>
          <w:noProof w:val="0"/>
          <w:snapToGrid w:val="0"/>
        </w:rPr>
      </w:pPr>
      <w:r w:rsidRPr="00E67E0D">
        <w:rPr>
          <w:noProof w:val="0"/>
          <w:snapToGrid w:val="0"/>
        </w:rPr>
        <w:t>}</w:t>
      </w:r>
    </w:p>
    <w:p w14:paraId="38797883" w14:textId="77777777" w:rsidR="006A1CE4" w:rsidRPr="00E67E0D" w:rsidRDefault="006A1CE4" w:rsidP="00E7499B">
      <w:pPr>
        <w:pStyle w:val="PL"/>
        <w:spacing w:line="0" w:lineRule="atLeast"/>
        <w:rPr>
          <w:noProof w:val="0"/>
          <w:snapToGrid w:val="0"/>
        </w:rPr>
      </w:pPr>
    </w:p>
    <w:p w14:paraId="27111275" w14:textId="77777777" w:rsidR="006A1CE4" w:rsidRPr="00E67E0D" w:rsidRDefault="006A1CE4" w:rsidP="00E7499B">
      <w:pPr>
        <w:pStyle w:val="PL"/>
        <w:rPr>
          <w:noProof w:val="0"/>
          <w:snapToGrid w:val="0"/>
        </w:rPr>
      </w:pPr>
      <w:r w:rsidRPr="00E67E0D">
        <w:rPr>
          <w:noProof w:val="0"/>
          <w:snapToGrid w:val="0"/>
        </w:rPr>
        <w:t>pathSwitchRequest NGAP-ELEMENTARY-PROCEDURE ::= {</w:t>
      </w:r>
    </w:p>
    <w:p w14:paraId="54FDD650"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PathSwitchRequest</w:t>
      </w:r>
    </w:p>
    <w:p w14:paraId="2913A3AA" w14:textId="77777777" w:rsidR="006A1CE4" w:rsidRPr="00E67E0D" w:rsidRDefault="006A1CE4" w:rsidP="00E7499B">
      <w:pPr>
        <w:pStyle w:val="PL"/>
        <w:rPr>
          <w:noProof w:val="0"/>
          <w:snapToGrid w:val="0"/>
        </w:rPr>
      </w:pPr>
      <w:r w:rsidRPr="00E67E0D">
        <w:rPr>
          <w:noProof w:val="0"/>
          <w:snapToGrid w:val="0"/>
        </w:rPr>
        <w:tab/>
        <w:t>SUCCESSFUL OUTCOME</w:t>
      </w:r>
      <w:r w:rsidRPr="00E67E0D">
        <w:rPr>
          <w:noProof w:val="0"/>
          <w:snapToGrid w:val="0"/>
        </w:rPr>
        <w:tab/>
      </w:r>
      <w:r w:rsidRPr="00E67E0D">
        <w:rPr>
          <w:noProof w:val="0"/>
          <w:snapToGrid w:val="0"/>
        </w:rPr>
        <w:tab/>
        <w:t>PathSwitchRequestAcknowledge</w:t>
      </w:r>
    </w:p>
    <w:p w14:paraId="717A7A1C" w14:textId="77777777" w:rsidR="006A1CE4" w:rsidRPr="00E67E0D" w:rsidRDefault="006A1CE4" w:rsidP="00E7499B">
      <w:pPr>
        <w:pStyle w:val="PL"/>
        <w:rPr>
          <w:noProof w:val="0"/>
          <w:snapToGrid w:val="0"/>
        </w:rPr>
      </w:pPr>
      <w:r w:rsidRPr="00E67E0D">
        <w:rPr>
          <w:noProof w:val="0"/>
          <w:snapToGrid w:val="0"/>
        </w:rPr>
        <w:tab/>
        <w:t>UNSUCCESSFUL OUTCOME</w:t>
      </w:r>
      <w:r w:rsidRPr="00E67E0D">
        <w:rPr>
          <w:noProof w:val="0"/>
          <w:snapToGrid w:val="0"/>
        </w:rPr>
        <w:tab/>
        <w:t>PathSwitchRequestFailure</w:t>
      </w:r>
    </w:p>
    <w:p w14:paraId="02AB7DB6"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id-PathSwitchRequest</w:t>
      </w:r>
    </w:p>
    <w:p w14:paraId="08025436" w14:textId="77777777" w:rsidR="006A1CE4" w:rsidRPr="00E67E0D" w:rsidRDefault="006A1CE4" w:rsidP="00E7499B">
      <w:pPr>
        <w:pStyle w:val="PL"/>
        <w:rPr>
          <w:rFonts w:eastAsia="MS Mincho"/>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reject</w:t>
      </w:r>
    </w:p>
    <w:p w14:paraId="5C654BB9" w14:textId="77777777" w:rsidR="006A1CE4" w:rsidRPr="00E67E0D" w:rsidRDefault="006A1CE4" w:rsidP="00E7499B">
      <w:pPr>
        <w:pStyle w:val="PL"/>
        <w:rPr>
          <w:noProof w:val="0"/>
          <w:snapToGrid w:val="0"/>
        </w:rPr>
      </w:pPr>
      <w:r w:rsidRPr="00E67E0D">
        <w:rPr>
          <w:noProof w:val="0"/>
          <w:snapToGrid w:val="0"/>
        </w:rPr>
        <w:t>}</w:t>
      </w:r>
    </w:p>
    <w:p w14:paraId="3516DA34" w14:textId="77777777" w:rsidR="006A1CE4" w:rsidRPr="00E67E0D" w:rsidRDefault="006A1CE4" w:rsidP="00E7499B">
      <w:pPr>
        <w:pStyle w:val="PL"/>
        <w:rPr>
          <w:noProof w:val="0"/>
          <w:snapToGrid w:val="0"/>
        </w:rPr>
      </w:pPr>
    </w:p>
    <w:p w14:paraId="48BDDDEC" w14:textId="77777777" w:rsidR="006A1CE4" w:rsidRPr="00E67E0D" w:rsidRDefault="006A1CE4" w:rsidP="00E7499B">
      <w:pPr>
        <w:pStyle w:val="PL"/>
        <w:rPr>
          <w:noProof w:val="0"/>
          <w:snapToGrid w:val="0"/>
        </w:rPr>
      </w:pPr>
      <w:r w:rsidRPr="00E67E0D">
        <w:rPr>
          <w:noProof w:val="0"/>
          <w:snapToGrid w:val="0"/>
        </w:rPr>
        <w:t>pDUSessionResourceModify NGAP-ELEMENTARY-PROCEDURE ::= {</w:t>
      </w:r>
    </w:p>
    <w:p w14:paraId="36F78931"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PDUSessionResourceModifyRequest</w:t>
      </w:r>
    </w:p>
    <w:p w14:paraId="5156EA33" w14:textId="77777777" w:rsidR="006A1CE4" w:rsidRPr="00E67E0D" w:rsidRDefault="006A1CE4" w:rsidP="00E7499B">
      <w:pPr>
        <w:pStyle w:val="PL"/>
        <w:rPr>
          <w:noProof w:val="0"/>
          <w:snapToGrid w:val="0"/>
        </w:rPr>
      </w:pPr>
      <w:r w:rsidRPr="00E67E0D">
        <w:rPr>
          <w:noProof w:val="0"/>
          <w:snapToGrid w:val="0"/>
        </w:rPr>
        <w:tab/>
        <w:t>SUCCESSFUL OUTCOME</w:t>
      </w:r>
      <w:r w:rsidRPr="00E67E0D">
        <w:rPr>
          <w:noProof w:val="0"/>
          <w:snapToGrid w:val="0"/>
        </w:rPr>
        <w:tab/>
      </w:r>
      <w:r w:rsidRPr="00E67E0D">
        <w:rPr>
          <w:noProof w:val="0"/>
          <w:snapToGrid w:val="0"/>
        </w:rPr>
        <w:tab/>
        <w:t>PDUSessionResourceModifyResponse</w:t>
      </w:r>
    </w:p>
    <w:p w14:paraId="0E6398B9"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id-PDUSessionResourceModify</w:t>
      </w:r>
    </w:p>
    <w:p w14:paraId="1DE69DCB" w14:textId="77777777" w:rsidR="006A1CE4" w:rsidRPr="00E67E0D" w:rsidRDefault="006A1CE4" w:rsidP="00E7499B">
      <w:pPr>
        <w:pStyle w:val="PL"/>
        <w:rPr>
          <w:rFonts w:eastAsia="MS Mincho"/>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reject</w:t>
      </w:r>
    </w:p>
    <w:p w14:paraId="33402B25" w14:textId="77777777" w:rsidR="006A1CE4" w:rsidRPr="00E67E0D" w:rsidRDefault="006A1CE4" w:rsidP="00E7499B">
      <w:pPr>
        <w:pStyle w:val="PL"/>
        <w:rPr>
          <w:noProof w:val="0"/>
          <w:snapToGrid w:val="0"/>
        </w:rPr>
      </w:pPr>
      <w:r w:rsidRPr="00E67E0D">
        <w:rPr>
          <w:noProof w:val="0"/>
          <w:snapToGrid w:val="0"/>
        </w:rPr>
        <w:t>}</w:t>
      </w:r>
    </w:p>
    <w:p w14:paraId="3FC3FF56" w14:textId="77777777" w:rsidR="006A1CE4" w:rsidRPr="00E67E0D" w:rsidRDefault="006A1CE4" w:rsidP="00E7499B">
      <w:pPr>
        <w:pStyle w:val="PL"/>
        <w:rPr>
          <w:noProof w:val="0"/>
          <w:snapToGrid w:val="0"/>
        </w:rPr>
      </w:pPr>
    </w:p>
    <w:p w14:paraId="5D27585D" w14:textId="77777777" w:rsidR="006A1CE4" w:rsidRPr="00E67E0D" w:rsidRDefault="006A1CE4" w:rsidP="00E7499B">
      <w:pPr>
        <w:pStyle w:val="PL"/>
        <w:rPr>
          <w:noProof w:val="0"/>
          <w:snapToGrid w:val="0"/>
        </w:rPr>
      </w:pPr>
      <w:r w:rsidRPr="00E67E0D">
        <w:rPr>
          <w:noProof w:val="0"/>
          <w:snapToGrid w:val="0"/>
        </w:rPr>
        <w:t>pDUSessionResourceModifyIndication NGAP-ELEMENTARY-PROCEDURE ::= {</w:t>
      </w:r>
    </w:p>
    <w:p w14:paraId="4975C49F"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PDUSessionResourceModifyIndication</w:t>
      </w:r>
    </w:p>
    <w:p w14:paraId="4604E3A0" w14:textId="77777777" w:rsidR="006A1CE4" w:rsidRPr="00E67E0D" w:rsidRDefault="006A1CE4" w:rsidP="00E7499B">
      <w:pPr>
        <w:pStyle w:val="PL"/>
        <w:rPr>
          <w:noProof w:val="0"/>
          <w:snapToGrid w:val="0"/>
        </w:rPr>
      </w:pPr>
      <w:r w:rsidRPr="00E67E0D">
        <w:rPr>
          <w:noProof w:val="0"/>
          <w:snapToGrid w:val="0"/>
        </w:rPr>
        <w:tab/>
        <w:t>SUCCESSFUL OUTCOME</w:t>
      </w:r>
      <w:r w:rsidRPr="00E67E0D">
        <w:rPr>
          <w:noProof w:val="0"/>
          <w:snapToGrid w:val="0"/>
        </w:rPr>
        <w:tab/>
      </w:r>
      <w:r w:rsidRPr="00E67E0D">
        <w:rPr>
          <w:noProof w:val="0"/>
          <w:snapToGrid w:val="0"/>
        </w:rPr>
        <w:tab/>
        <w:t>PDUSessionResourceModifyConfirm</w:t>
      </w:r>
    </w:p>
    <w:p w14:paraId="449D3F20"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id-PDUSessionResourceModifyIndication</w:t>
      </w:r>
    </w:p>
    <w:p w14:paraId="5F8B8BD6" w14:textId="77777777" w:rsidR="006A1CE4" w:rsidRPr="00E67E0D" w:rsidRDefault="006A1CE4" w:rsidP="00E7499B">
      <w:pPr>
        <w:pStyle w:val="PL"/>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reject</w:t>
      </w:r>
    </w:p>
    <w:p w14:paraId="07806916" w14:textId="77777777" w:rsidR="006A1CE4" w:rsidRPr="00E67E0D" w:rsidRDefault="006A1CE4" w:rsidP="00E7499B">
      <w:pPr>
        <w:pStyle w:val="PL"/>
        <w:rPr>
          <w:noProof w:val="0"/>
          <w:snapToGrid w:val="0"/>
        </w:rPr>
      </w:pPr>
      <w:r w:rsidRPr="00E67E0D">
        <w:rPr>
          <w:noProof w:val="0"/>
          <w:snapToGrid w:val="0"/>
        </w:rPr>
        <w:t>}</w:t>
      </w:r>
    </w:p>
    <w:p w14:paraId="644C2A63" w14:textId="77777777" w:rsidR="006A1CE4" w:rsidRPr="00E67E0D" w:rsidRDefault="006A1CE4" w:rsidP="00E7499B">
      <w:pPr>
        <w:pStyle w:val="PL"/>
        <w:rPr>
          <w:noProof w:val="0"/>
          <w:snapToGrid w:val="0"/>
        </w:rPr>
      </w:pPr>
    </w:p>
    <w:p w14:paraId="5902F70C" w14:textId="77777777" w:rsidR="006A1CE4" w:rsidRPr="00E67E0D" w:rsidRDefault="006A1CE4" w:rsidP="00E7499B">
      <w:pPr>
        <w:pStyle w:val="PL"/>
        <w:rPr>
          <w:noProof w:val="0"/>
          <w:snapToGrid w:val="0"/>
        </w:rPr>
      </w:pPr>
      <w:r w:rsidRPr="00E67E0D">
        <w:rPr>
          <w:noProof w:val="0"/>
          <w:snapToGrid w:val="0"/>
        </w:rPr>
        <w:t>pDUSessionResourceNotify NGAP-ELEMENTARY-PROCEDURE ::= {</w:t>
      </w:r>
    </w:p>
    <w:p w14:paraId="61CC7474"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PDUSessionResourceNotify</w:t>
      </w:r>
    </w:p>
    <w:p w14:paraId="7B9C71F6"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id-PDUSessionResourceNotify</w:t>
      </w:r>
    </w:p>
    <w:p w14:paraId="3BCCD2D1" w14:textId="77777777" w:rsidR="006A1CE4" w:rsidRPr="00E67E0D" w:rsidRDefault="006A1CE4" w:rsidP="00E7499B">
      <w:pPr>
        <w:pStyle w:val="PL"/>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ignore</w:t>
      </w:r>
    </w:p>
    <w:p w14:paraId="3BC07DDC" w14:textId="77777777" w:rsidR="006A1CE4" w:rsidRPr="00E67E0D" w:rsidRDefault="006A1CE4" w:rsidP="00E7499B">
      <w:pPr>
        <w:pStyle w:val="PL"/>
        <w:rPr>
          <w:noProof w:val="0"/>
          <w:snapToGrid w:val="0"/>
        </w:rPr>
      </w:pPr>
      <w:r w:rsidRPr="00E67E0D">
        <w:rPr>
          <w:noProof w:val="0"/>
          <w:snapToGrid w:val="0"/>
        </w:rPr>
        <w:t>}</w:t>
      </w:r>
    </w:p>
    <w:p w14:paraId="62A923E8" w14:textId="77777777" w:rsidR="006A1CE4" w:rsidRPr="00E67E0D" w:rsidRDefault="006A1CE4" w:rsidP="00E7499B">
      <w:pPr>
        <w:pStyle w:val="PL"/>
        <w:rPr>
          <w:noProof w:val="0"/>
          <w:snapToGrid w:val="0"/>
        </w:rPr>
      </w:pPr>
    </w:p>
    <w:p w14:paraId="0DD363F6" w14:textId="77777777" w:rsidR="006A1CE4" w:rsidRPr="00E67E0D" w:rsidRDefault="006A1CE4" w:rsidP="00E7499B">
      <w:pPr>
        <w:pStyle w:val="PL"/>
        <w:rPr>
          <w:noProof w:val="0"/>
          <w:snapToGrid w:val="0"/>
        </w:rPr>
      </w:pPr>
      <w:r w:rsidRPr="00E67E0D">
        <w:rPr>
          <w:noProof w:val="0"/>
          <w:snapToGrid w:val="0"/>
        </w:rPr>
        <w:t>pDUSessionResourceRelease NGAP-ELEMENTARY-PROCEDURE ::= {</w:t>
      </w:r>
    </w:p>
    <w:p w14:paraId="01AE7E55"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PDUSessionResourceReleaseCommand</w:t>
      </w:r>
    </w:p>
    <w:p w14:paraId="1E312B91" w14:textId="77777777" w:rsidR="006A1CE4" w:rsidRPr="00E67E0D" w:rsidRDefault="006A1CE4" w:rsidP="00E7499B">
      <w:pPr>
        <w:pStyle w:val="PL"/>
        <w:rPr>
          <w:noProof w:val="0"/>
          <w:snapToGrid w:val="0"/>
        </w:rPr>
      </w:pPr>
      <w:r w:rsidRPr="00E67E0D">
        <w:rPr>
          <w:noProof w:val="0"/>
          <w:snapToGrid w:val="0"/>
        </w:rPr>
        <w:tab/>
        <w:t>SUCCESSFUL OUTCOME</w:t>
      </w:r>
      <w:r w:rsidRPr="00E67E0D">
        <w:rPr>
          <w:noProof w:val="0"/>
          <w:snapToGrid w:val="0"/>
        </w:rPr>
        <w:tab/>
      </w:r>
      <w:r w:rsidRPr="00E67E0D">
        <w:rPr>
          <w:noProof w:val="0"/>
          <w:snapToGrid w:val="0"/>
        </w:rPr>
        <w:tab/>
        <w:t>PDUSessionResourceReleaseResponse</w:t>
      </w:r>
    </w:p>
    <w:p w14:paraId="5F61255B"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id-PDUSessionResourceRelease</w:t>
      </w:r>
    </w:p>
    <w:p w14:paraId="2CE2F012" w14:textId="77777777" w:rsidR="006A1CE4" w:rsidRPr="00E67E0D" w:rsidRDefault="006A1CE4" w:rsidP="00E7499B">
      <w:pPr>
        <w:pStyle w:val="PL"/>
        <w:rPr>
          <w:rFonts w:eastAsia="MS Mincho"/>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reject</w:t>
      </w:r>
    </w:p>
    <w:p w14:paraId="1920BE7B" w14:textId="77777777" w:rsidR="006A1CE4" w:rsidRPr="00E67E0D" w:rsidRDefault="006A1CE4" w:rsidP="00E7499B">
      <w:pPr>
        <w:pStyle w:val="PL"/>
        <w:rPr>
          <w:noProof w:val="0"/>
          <w:snapToGrid w:val="0"/>
        </w:rPr>
      </w:pPr>
      <w:r w:rsidRPr="00E67E0D">
        <w:rPr>
          <w:noProof w:val="0"/>
          <w:snapToGrid w:val="0"/>
        </w:rPr>
        <w:t>}</w:t>
      </w:r>
    </w:p>
    <w:p w14:paraId="1838234B" w14:textId="77777777" w:rsidR="006A1CE4" w:rsidRPr="00E67E0D" w:rsidRDefault="006A1CE4" w:rsidP="00E7499B">
      <w:pPr>
        <w:pStyle w:val="PL"/>
        <w:rPr>
          <w:noProof w:val="0"/>
          <w:snapToGrid w:val="0"/>
        </w:rPr>
      </w:pPr>
    </w:p>
    <w:p w14:paraId="3CAEA6F9" w14:textId="77777777" w:rsidR="006A1CE4" w:rsidRPr="00E67E0D" w:rsidRDefault="006A1CE4" w:rsidP="00E7499B">
      <w:pPr>
        <w:pStyle w:val="PL"/>
        <w:rPr>
          <w:noProof w:val="0"/>
          <w:snapToGrid w:val="0"/>
        </w:rPr>
      </w:pPr>
      <w:r w:rsidRPr="00E67E0D">
        <w:rPr>
          <w:noProof w:val="0"/>
          <w:snapToGrid w:val="0"/>
        </w:rPr>
        <w:t>pDUSessionResourceSetup NGAP-ELEMENTARY-PROCEDURE ::= {</w:t>
      </w:r>
    </w:p>
    <w:p w14:paraId="1348772D"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PDUSessionResourceSetupRequest</w:t>
      </w:r>
    </w:p>
    <w:p w14:paraId="5E10AF38" w14:textId="77777777" w:rsidR="006A1CE4" w:rsidRPr="00E67E0D" w:rsidRDefault="006A1CE4" w:rsidP="00E7499B">
      <w:pPr>
        <w:pStyle w:val="PL"/>
        <w:rPr>
          <w:noProof w:val="0"/>
          <w:snapToGrid w:val="0"/>
        </w:rPr>
      </w:pPr>
      <w:r w:rsidRPr="00E67E0D">
        <w:rPr>
          <w:noProof w:val="0"/>
          <w:snapToGrid w:val="0"/>
        </w:rPr>
        <w:tab/>
        <w:t>SUCCESSFUL OUTCOME</w:t>
      </w:r>
      <w:r w:rsidRPr="00E67E0D">
        <w:rPr>
          <w:noProof w:val="0"/>
          <w:snapToGrid w:val="0"/>
        </w:rPr>
        <w:tab/>
      </w:r>
      <w:r w:rsidRPr="00E67E0D">
        <w:rPr>
          <w:noProof w:val="0"/>
          <w:snapToGrid w:val="0"/>
        </w:rPr>
        <w:tab/>
        <w:t>PDUSessionResourceSetupResponse</w:t>
      </w:r>
    </w:p>
    <w:p w14:paraId="411EE830"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id-PDUSessionResourceSetup</w:t>
      </w:r>
    </w:p>
    <w:p w14:paraId="59BE420B" w14:textId="77777777" w:rsidR="006A1CE4" w:rsidRPr="00E67E0D" w:rsidRDefault="006A1CE4" w:rsidP="00E7499B">
      <w:pPr>
        <w:pStyle w:val="PL"/>
        <w:rPr>
          <w:rFonts w:eastAsia="MS Mincho"/>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reject</w:t>
      </w:r>
    </w:p>
    <w:p w14:paraId="72F87A35" w14:textId="77777777" w:rsidR="006A1CE4" w:rsidRPr="00E67E0D" w:rsidRDefault="006A1CE4" w:rsidP="00E7499B">
      <w:pPr>
        <w:pStyle w:val="PL"/>
        <w:rPr>
          <w:noProof w:val="0"/>
          <w:snapToGrid w:val="0"/>
        </w:rPr>
      </w:pPr>
      <w:r w:rsidRPr="00E67E0D">
        <w:rPr>
          <w:noProof w:val="0"/>
          <w:snapToGrid w:val="0"/>
        </w:rPr>
        <w:t>}</w:t>
      </w:r>
    </w:p>
    <w:p w14:paraId="417537C5" w14:textId="77777777" w:rsidR="006A1CE4" w:rsidRPr="00E67E0D" w:rsidRDefault="006A1CE4" w:rsidP="00E7499B">
      <w:pPr>
        <w:pStyle w:val="PL"/>
        <w:rPr>
          <w:noProof w:val="0"/>
          <w:snapToGrid w:val="0"/>
        </w:rPr>
      </w:pPr>
    </w:p>
    <w:p w14:paraId="48E9456D" w14:textId="77777777" w:rsidR="006A1CE4" w:rsidRPr="00E67E0D" w:rsidRDefault="006A1CE4" w:rsidP="00E7499B">
      <w:pPr>
        <w:pStyle w:val="PL"/>
        <w:rPr>
          <w:noProof w:val="0"/>
          <w:snapToGrid w:val="0"/>
        </w:rPr>
      </w:pPr>
      <w:r w:rsidRPr="00E67E0D">
        <w:rPr>
          <w:noProof w:val="0"/>
          <w:snapToGrid w:val="0"/>
        </w:rPr>
        <w:t>privateMessage NGAP-ELEMENTARY-PROCEDURE ::= {</w:t>
      </w:r>
    </w:p>
    <w:p w14:paraId="38193DAA"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PrivateMessage</w:t>
      </w:r>
    </w:p>
    <w:p w14:paraId="3B5F7F25"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id-PrivateMessage</w:t>
      </w:r>
    </w:p>
    <w:p w14:paraId="599D86DB" w14:textId="77777777" w:rsidR="006A1CE4" w:rsidRPr="00E67E0D" w:rsidRDefault="006A1CE4" w:rsidP="00E7499B">
      <w:pPr>
        <w:pStyle w:val="PL"/>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ignore</w:t>
      </w:r>
    </w:p>
    <w:p w14:paraId="0B4B664A" w14:textId="77777777" w:rsidR="006A1CE4" w:rsidRPr="00E67E0D" w:rsidRDefault="006A1CE4" w:rsidP="00E7499B">
      <w:pPr>
        <w:pStyle w:val="PL"/>
        <w:rPr>
          <w:noProof w:val="0"/>
          <w:snapToGrid w:val="0"/>
        </w:rPr>
      </w:pPr>
      <w:r w:rsidRPr="00E67E0D">
        <w:rPr>
          <w:noProof w:val="0"/>
          <w:snapToGrid w:val="0"/>
        </w:rPr>
        <w:t>}</w:t>
      </w:r>
    </w:p>
    <w:p w14:paraId="669FD97B" w14:textId="77777777" w:rsidR="006A1CE4" w:rsidRPr="00E67E0D" w:rsidRDefault="006A1CE4" w:rsidP="00E7499B">
      <w:pPr>
        <w:pStyle w:val="PL"/>
        <w:rPr>
          <w:noProof w:val="0"/>
          <w:snapToGrid w:val="0"/>
        </w:rPr>
      </w:pPr>
    </w:p>
    <w:p w14:paraId="1D673128" w14:textId="77777777" w:rsidR="006A1CE4" w:rsidRPr="00E67E0D" w:rsidRDefault="006A1CE4" w:rsidP="00E7499B">
      <w:pPr>
        <w:pStyle w:val="PL"/>
        <w:rPr>
          <w:noProof w:val="0"/>
          <w:snapToGrid w:val="0"/>
        </w:rPr>
      </w:pPr>
      <w:r w:rsidRPr="00E67E0D">
        <w:rPr>
          <w:noProof w:val="0"/>
          <w:snapToGrid w:val="0"/>
        </w:rPr>
        <w:t>pWSCancel NGAP-ELEMENTARY-PROCEDURE ::= {</w:t>
      </w:r>
    </w:p>
    <w:p w14:paraId="1AD58D79"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PWSCancelRequest</w:t>
      </w:r>
    </w:p>
    <w:p w14:paraId="0DA10871" w14:textId="77777777" w:rsidR="006A1CE4" w:rsidRPr="00E67E0D" w:rsidRDefault="006A1CE4" w:rsidP="00E7499B">
      <w:pPr>
        <w:pStyle w:val="PL"/>
        <w:rPr>
          <w:noProof w:val="0"/>
          <w:snapToGrid w:val="0"/>
        </w:rPr>
      </w:pPr>
      <w:r w:rsidRPr="00E67E0D">
        <w:rPr>
          <w:noProof w:val="0"/>
          <w:snapToGrid w:val="0"/>
        </w:rPr>
        <w:tab/>
        <w:t>SUCCESSFUL OUTCOME</w:t>
      </w:r>
      <w:r w:rsidRPr="00E67E0D">
        <w:rPr>
          <w:noProof w:val="0"/>
          <w:snapToGrid w:val="0"/>
        </w:rPr>
        <w:tab/>
      </w:r>
      <w:r w:rsidRPr="00E67E0D">
        <w:rPr>
          <w:noProof w:val="0"/>
          <w:snapToGrid w:val="0"/>
        </w:rPr>
        <w:tab/>
        <w:t>PWSCancelResponse</w:t>
      </w:r>
    </w:p>
    <w:p w14:paraId="75CD9457"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id-PWSCancel</w:t>
      </w:r>
    </w:p>
    <w:p w14:paraId="6AC0BDC5" w14:textId="77777777" w:rsidR="006A1CE4" w:rsidRPr="00E67E0D" w:rsidRDefault="006A1CE4" w:rsidP="00E7499B">
      <w:pPr>
        <w:pStyle w:val="PL"/>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reject</w:t>
      </w:r>
    </w:p>
    <w:p w14:paraId="7F3D2B9E" w14:textId="77777777" w:rsidR="006A1CE4" w:rsidRPr="00E67E0D" w:rsidRDefault="006A1CE4" w:rsidP="00E7499B">
      <w:pPr>
        <w:pStyle w:val="PL"/>
        <w:rPr>
          <w:noProof w:val="0"/>
          <w:snapToGrid w:val="0"/>
        </w:rPr>
      </w:pPr>
      <w:r w:rsidRPr="00E67E0D">
        <w:rPr>
          <w:noProof w:val="0"/>
          <w:snapToGrid w:val="0"/>
        </w:rPr>
        <w:t>}</w:t>
      </w:r>
    </w:p>
    <w:p w14:paraId="68BF52AB" w14:textId="77777777" w:rsidR="006A1CE4" w:rsidRPr="00E67E0D" w:rsidRDefault="006A1CE4" w:rsidP="00E7499B">
      <w:pPr>
        <w:pStyle w:val="PL"/>
        <w:spacing w:line="0" w:lineRule="atLeast"/>
        <w:rPr>
          <w:noProof w:val="0"/>
          <w:snapToGrid w:val="0"/>
          <w:lang w:eastAsia="zh-CN"/>
        </w:rPr>
      </w:pPr>
    </w:p>
    <w:p w14:paraId="0ED35725" w14:textId="77777777" w:rsidR="006A1CE4" w:rsidRPr="00E67E0D" w:rsidRDefault="006A1CE4" w:rsidP="00E7499B">
      <w:pPr>
        <w:pStyle w:val="PL"/>
        <w:rPr>
          <w:noProof w:val="0"/>
          <w:snapToGrid w:val="0"/>
        </w:rPr>
      </w:pPr>
      <w:r w:rsidRPr="00E67E0D">
        <w:rPr>
          <w:noProof w:val="0"/>
          <w:snapToGrid w:val="0"/>
        </w:rPr>
        <w:t>pWSFailureIndication NGAP-ELEMENTARY-PROCEDURE ::= {</w:t>
      </w:r>
    </w:p>
    <w:p w14:paraId="5CC2E4EE"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PWSFailureIndication</w:t>
      </w:r>
    </w:p>
    <w:p w14:paraId="3BD56B08"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id-PWSFailureIndication</w:t>
      </w:r>
    </w:p>
    <w:p w14:paraId="0577F351" w14:textId="77777777" w:rsidR="006A1CE4" w:rsidRPr="00E67E0D" w:rsidRDefault="006A1CE4" w:rsidP="00E7499B">
      <w:pPr>
        <w:pStyle w:val="PL"/>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ignore</w:t>
      </w:r>
    </w:p>
    <w:p w14:paraId="65BE22FF" w14:textId="77777777" w:rsidR="006A1CE4" w:rsidRPr="00E67E0D" w:rsidRDefault="006A1CE4" w:rsidP="00E7499B">
      <w:pPr>
        <w:pStyle w:val="PL"/>
        <w:rPr>
          <w:noProof w:val="0"/>
          <w:snapToGrid w:val="0"/>
        </w:rPr>
      </w:pPr>
      <w:r w:rsidRPr="00E67E0D">
        <w:rPr>
          <w:noProof w:val="0"/>
          <w:snapToGrid w:val="0"/>
        </w:rPr>
        <w:t>}</w:t>
      </w:r>
    </w:p>
    <w:p w14:paraId="4A516FCC" w14:textId="77777777" w:rsidR="006A1CE4" w:rsidRPr="00E67E0D" w:rsidRDefault="006A1CE4" w:rsidP="00E7499B">
      <w:pPr>
        <w:pStyle w:val="PL"/>
        <w:rPr>
          <w:noProof w:val="0"/>
          <w:snapToGrid w:val="0"/>
        </w:rPr>
      </w:pPr>
    </w:p>
    <w:p w14:paraId="313AB2D0" w14:textId="77777777" w:rsidR="006A1CE4" w:rsidRPr="00E67E0D" w:rsidRDefault="006A1CE4" w:rsidP="00E7499B">
      <w:pPr>
        <w:pStyle w:val="PL"/>
        <w:rPr>
          <w:noProof w:val="0"/>
          <w:snapToGrid w:val="0"/>
        </w:rPr>
      </w:pPr>
      <w:r w:rsidRPr="00E67E0D">
        <w:rPr>
          <w:noProof w:val="0"/>
          <w:snapToGrid w:val="0"/>
        </w:rPr>
        <w:t>pWSRestartIndication NGAP-ELEMENTARY-PROCEDURE ::= {</w:t>
      </w:r>
    </w:p>
    <w:p w14:paraId="33EA96E7"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PWSRestartIndication</w:t>
      </w:r>
    </w:p>
    <w:p w14:paraId="49ABDE61"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id-PWSRestartIndication</w:t>
      </w:r>
    </w:p>
    <w:p w14:paraId="617F0D7F" w14:textId="77777777" w:rsidR="006A1CE4" w:rsidRPr="00E67E0D" w:rsidRDefault="006A1CE4" w:rsidP="00E7499B">
      <w:pPr>
        <w:pStyle w:val="PL"/>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ignore</w:t>
      </w:r>
    </w:p>
    <w:p w14:paraId="6235AE4E" w14:textId="77777777" w:rsidR="006A1CE4" w:rsidRPr="00E67E0D" w:rsidRDefault="006A1CE4" w:rsidP="00E7499B">
      <w:pPr>
        <w:pStyle w:val="PL"/>
        <w:rPr>
          <w:noProof w:val="0"/>
          <w:snapToGrid w:val="0"/>
        </w:rPr>
      </w:pPr>
      <w:r w:rsidRPr="00E67E0D">
        <w:rPr>
          <w:noProof w:val="0"/>
          <w:snapToGrid w:val="0"/>
        </w:rPr>
        <w:t>}</w:t>
      </w:r>
    </w:p>
    <w:p w14:paraId="406CD920" w14:textId="77777777" w:rsidR="006A1CE4" w:rsidRPr="00E67E0D" w:rsidRDefault="006A1CE4" w:rsidP="00E7499B">
      <w:pPr>
        <w:pStyle w:val="PL"/>
        <w:rPr>
          <w:noProof w:val="0"/>
          <w:snapToGrid w:val="0"/>
        </w:rPr>
      </w:pPr>
    </w:p>
    <w:p w14:paraId="2AD284F5" w14:textId="77777777" w:rsidR="006A1CE4" w:rsidRPr="00E67E0D" w:rsidRDefault="006A1CE4" w:rsidP="00E7499B">
      <w:pPr>
        <w:pStyle w:val="PL"/>
        <w:rPr>
          <w:noProof w:val="0"/>
          <w:snapToGrid w:val="0"/>
        </w:rPr>
      </w:pPr>
      <w:r w:rsidRPr="00E67E0D">
        <w:rPr>
          <w:noProof w:val="0"/>
        </w:rPr>
        <w:t>rANConfiguration</w:t>
      </w:r>
      <w:r w:rsidRPr="00E67E0D">
        <w:rPr>
          <w:noProof w:val="0"/>
          <w:snapToGrid w:val="0"/>
        </w:rPr>
        <w:t>Update NGAP-ELEMENTARY-PROCEDURE ::= {</w:t>
      </w:r>
    </w:p>
    <w:p w14:paraId="694366CB"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RAN</w:t>
      </w:r>
      <w:r w:rsidRPr="00E67E0D">
        <w:rPr>
          <w:noProof w:val="0"/>
        </w:rPr>
        <w:t>Configuration</w:t>
      </w:r>
      <w:r w:rsidRPr="00E67E0D">
        <w:rPr>
          <w:noProof w:val="0"/>
          <w:snapToGrid w:val="0"/>
        </w:rPr>
        <w:t>Update</w:t>
      </w:r>
    </w:p>
    <w:p w14:paraId="59CB7800" w14:textId="77777777" w:rsidR="006A1CE4" w:rsidRPr="00E67E0D" w:rsidRDefault="006A1CE4" w:rsidP="00E7499B">
      <w:pPr>
        <w:pStyle w:val="PL"/>
        <w:rPr>
          <w:noProof w:val="0"/>
          <w:snapToGrid w:val="0"/>
        </w:rPr>
      </w:pPr>
      <w:r w:rsidRPr="00E67E0D">
        <w:rPr>
          <w:noProof w:val="0"/>
          <w:snapToGrid w:val="0"/>
        </w:rPr>
        <w:tab/>
        <w:t>SUCCESSFUL OUTCOME</w:t>
      </w:r>
      <w:r w:rsidRPr="00E67E0D">
        <w:rPr>
          <w:noProof w:val="0"/>
          <w:snapToGrid w:val="0"/>
        </w:rPr>
        <w:tab/>
      </w:r>
      <w:r w:rsidRPr="00E67E0D">
        <w:rPr>
          <w:noProof w:val="0"/>
          <w:snapToGrid w:val="0"/>
        </w:rPr>
        <w:tab/>
        <w:t>RAN</w:t>
      </w:r>
      <w:r w:rsidRPr="00E67E0D">
        <w:rPr>
          <w:noProof w:val="0"/>
        </w:rPr>
        <w:t>Configuration</w:t>
      </w:r>
      <w:r w:rsidRPr="00E67E0D">
        <w:rPr>
          <w:noProof w:val="0"/>
          <w:snapToGrid w:val="0"/>
        </w:rPr>
        <w:t>UpdateAcknowledge</w:t>
      </w:r>
    </w:p>
    <w:p w14:paraId="6DC7744F" w14:textId="77777777" w:rsidR="006A1CE4" w:rsidRPr="00E67E0D" w:rsidRDefault="006A1CE4" w:rsidP="00E7499B">
      <w:pPr>
        <w:pStyle w:val="PL"/>
        <w:rPr>
          <w:noProof w:val="0"/>
          <w:snapToGrid w:val="0"/>
        </w:rPr>
      </w:pPr>
      <w:r w:rsidRPr="00E67E0D">
        <w:rPr>
          <w:noProof w:val="0"/>
          <w:snapToGrid w:val="0"/>
        </w:rPr>
        <w:tab/>
        <w:t>UNSUCCESSFUL OUTCOME</w:t>
      </w:r>
      <w:r w:rsidRPr="00E67E0D">
        <w:rPr>
          <w:noProof w:val="0"/>
          <w:snapToGrid w:val="0"/>
        </w:rPr>
        <w:tab/>
        <w:t>RAN</w:t>
      </w:r>
      <w:r w:rsidRPr="00E67E0D">
        <w:rPr>
          <w:noProof w:val="0"/>
        </w:rPr>
        <w:t>Configuration</w:t>
      </w:r>
      <w:r w:rsidRPr="00E67E0D">
        <w:rPr>
          <w:noProof w:val="0"/>
          <w:snapToGrid w:val="0"/>
        </w:rPr>
        <w:t>UpdateFailure</w:t>
      </w:r>
    </w:p>
    <w:p w14:paraId="17C5F283"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id-RAN</w:t>
      </w:r>
      <w:r w:rsidRPr="00E67E0D">
        <w:rPr>
          <w:noProof w:val="0"/>
        </w:rPr>
        <w:t>Configuration</w:t>
      </w:r>
      <w:r w:rsidRPr="00E67E0D">
        <w:rPr>
          <w:noProof w:val="0"/>
          <w:snapToGrid w:val="0"/>
        </w:rPr>
        <w:t>Update</w:t>
      </w:r>
    </w:p>
    <w:p w14:paraId="1FF55027" w14:textId="77777777" w:rsidR="006A1CE4" w:rsidRPr="00E67E0D" w:rsidRDefault="006A1CE4" w:rsidP="00E7499B">
      <w:pPr>
        <w:pStyle w:val="PL"/>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reject</w:t>
      </w:r>
    </w:p>
    <w:p w14:paraId="2110A35D" w14:textId="77777777" w:rsidR="006A1CE4" w:rsidRPr="00E67E0D" w:rsidRDefault="006A1CE4" w:rsidP="00E7499B">
      <w:pPr>
        <w:pStyle w:val="PL"/>
        <w:rPr>
          <w:noProof w:val="0"/>
          <w:snapToGrid w:val="0"/>
        </w:rPr>
      </w:pPr>
      <w:r w:rsidRPr="00E67E0D">
        <w:rPr>
          <w:noProof w:val="0"/>
          <w:snapToGrid w:val="0"/>
        </w:rPr>
        <w:t>}</w:t>
      </w:r>
    </w:p>
    <w:p w14:paraId="1657ED4C" w14:textId="77777777" w:rsidR="006A1CE4" w:rsidRPr="00E67E0D" w:rsidRDefault="006A1CE4" w:rsidP="00E7499B">
      <w:pPr>
        <w:pStyle w:val="PL"/>
        <w:rPr>
          <w:noProof w:val="0"/>
          <w:snapToGrid w:val="0"/>
        </w:rPr>
      </w:pPr>
    </w:p>
    <w:p w14:paraId="46372D2A" w14:textId="77777777" w:rsidR="006A1CE4" w:rsidRPr="00E67E0D" w:rsidRDefault="006A1CE4" w:rsidP="00E7499B">
      <w:pPr>
        <w:pStyle w:val="PL"/>
        <w:rPr>
          <w:noProof w:val="0"/>
          <w:snapToGrid w:val="0"/>
        </w:rPr>
      </w:pPr>
      <w:r w:rsidRPr="00E67E0D">
        <w:rPr>
          <w:noProof w:val="0"/>
          <w:snapToGrid w:val="0"/>
        </w:rPr>
        <w:t>rerouteNASRequest NGAP-ELEMENTARY-PROCEDURE ::= {</w:t>
      </w:r>
    </w:p>
    <w:p w14:paraId="4DCC72B5"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RerouteNASRequest</w:t>
      </w:r>
    </w:p>
    <w:p w14:paraId="37596A6A"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id-RerouteNASRequest</w:t>
      </w:r>
    </w:p>
    <w:p w14:paraId="7C54241E" w14:textId="77777777" w:rsidR="006A1CE4" w:rsidRPr="00E67E0D" w:rsidRDefault="006A1CE4" w:rsidP="00E7499B">
      <w:pPr>
        <w:pStyle w:val="PL"/>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reject</w:t>
      </w:r>
    </w:p>
    <w:p w14:paraId="42FA9B45" w14:textId="77777777" w:rsidR="006A1CE4" w:rsidRPr="00E67E0D" w:rsidRDefault="006A1CE4" w:rsidP="00E7499B">
      <w:pPr>
        <w:pStyle w:val="PL"/>
        <w:rPr>
          <w:noProof w:val="0"/>
          <w:snapToGrid w:val="0"/>
        </w:rPr>
      </w:pPr>
      <w:r w:rsidRPr="00E67E0D">
        <w:rPr>
          <w:noProof w:val="0"/>
          <w:snapToGrid w:val="0"/>
        </w:rPr>
        <w:t>}</w:t>
      </w:r>
    </w:p>
    <w:p w14:paraId="23237006" w14:textId="77777777" w:rsidR="006A1CE4" w:rsidRPr="00E67E0D" w:rsidRDefault="006A1CE4" w:rsidP="00E7499B">
      <w:pPr>
        <w:pStyle w:val="PL"/>
        <w:rPr>
          <w:noProof w:val="0"/>
          <w:snapToGrid w:val="0"/>
        </w:rPr>
      </w:pPr>
    </w:p>
    <w:p w14:paraId="218D545F" w14:textId="77777777" w:rsidR="006A1CE4" w:rsidRPr="00E67E0D" w:rsidRDefault="006A1CE4" w:rsidP="00E7499B">
      <w:pPr>
        <w:pStyle w:val="PL"/>
        <w:rPr>
          <w:noProof w:val="0"/>
          <w:snapToGrid w:val="0"/>
        </w:rPr>
      </w:pPr>
      <w:r w:rsidRPr="00E67E0D">
        <w:rPr>
          <w:noProof w:val="0"/>
          <w:snapToGrid w:val="0"/>
        </w:rPr>
        <w:t>rRCInactiveTransitionReport NGAP-ELEMENTARY-PROCEDURE ::= {</w:t>
      </w:r>
    </w:p>
    <w:p w14:paraId="45EA9136"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RRCInactiveTransitionReport</w:t>
      </w:r>
    </w:p>
    <w:p w14:paraId="52D19025"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id-RRCInactiveTransition</w:t>
      </w:r>
      <w:r w:rsidRPr="00E67E0D">
        <w:rPr>
          <w:noProof w:val="0"/>
          <w:snapToGrid w:val="0"/>
          <w:lang w:eastAsia="zh-CN"/>
        </w:rPr>
        <w:t>Report</w:t>
      </w:r>
    </w:p>
    <w:p w14:paraId="4C93B8E0" w14:textId="77777777" w:rsidR="006A1CE4" w:rsidRPr="00E67E0D" w:rsidRDefault="006A1CE4" w:rsidP="00E7499B">
      <w:pPr>
        <w:pStyle w:val="PL"/>
        <w:rPr>
          <w:rFonts w:eastAsia="MS Mincho"/>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ignore</w:t>
      </w:r>
    </w:p>
    <w:p w14:paraId="5A28569F" w14:textId="77777777" w:rsidR="006A1CE4" w:rsidRPr="00E67E0D" w:rsidRDefault="006A1CE4" w:rsidP="00E7499B">
      <w:pPr>
        <w:pStyle w:val="PL"/>
        <w:rPr>
          <w:noProof w:val="0"/>
          <w:snapToGrid w:val="0"/>
        </w:rPr>
      </w:pPr>
      <w:r w:rsidRPr="00E67E0D">
        <w:rPr>
          <w:noProof w:val="0"/>
          <w:snapToGrid w:val="0"/>
        </w:rPr>
        <w:t>}</w:t>
      </w:r>
    </w:p>
    <w:p w14:paraId="588FE528" w14:textId="77777777" w:rsidR="006A1CE4" w:rsidRPr="00E67E0D" w:rsidRDefault="006A1CE4" w:rsidP="00E7499B">
      <w:pPr>
        <w:pStyle w:val="PL"/>
        <w:spacing w:line="0" w:lineRule="atLeast"/>
        <w:rPr>
          <w:noProof w:val="0"/>
          <w:snapToGrid w:val="0"/>
        </w:rPr>
      </w:pPr>
    </w:p>
    <w:p w14:paraId="23570FBE" w14:textId="77777777" w:rsidR="006A1CE4" w:rsidRPr="00E67E0D" w:rsidRDefault="006A1CE4" w:rsidP="00E7499B">
      <w:pPr>
        <w:pStyle w:val="PL"/>
        <w:rPr>
          <w:noProof w:val="0"/>
          <w:snapToGrid w:val="0"/>
        </w:rPr>
      </w:pPr>
      <w:r w:rsidRPr="00E67E0D">
        <w:rPr>
          <w:noProof w:val="0"/>
          <w:snapToGrid w:val="0"/>
        </w:rPr>
        <w:t>traceFailureIndication NGAP-ELEMENTARY-PROCEDURE ::= {</w:t>
      </w:r>
    </w:p>
    <w:p w14:paraId="5E03A830"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TraceFailureIndication</w:t>
      </w:r>
    </w:p>
    <w:p w14:paraId="4D58342B"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id-TraceFailureIndication</w:t>
      </w:r>
    </w:p>
    <w:p w14:paraId="4BD643B1" w14:textId="77777777" w:rsidR="006A1CE4" w:rsidRPr="00E67E0D" w:rsidRDefault="006A1CE4" w:rsidP="00E7499B">
      <w:pPr>
        <w:pStyle w:val="PL"/>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ignore</w:t>
      </w:r>
    </w:p>
    <w:p w14:paraId="75EFB09E" w14:textId="77777777" w:rsidR="006A1CE4" w:rsidRPr="00E67E0D" w:rsidRDefault="006A1CE4" w:rsidP="00E7499B">
      <w:pPr>
        <w:pStyle w:val="PL"/>
        <w:rPr>
          <w:noProof w:val="0"/>
          <w:snapToGrid w:val="0"/>
        </w:rPr>
      </w:pPr>
      <w:r w:rsidRPr="00E67E0D">
        <w:rPr>
          <w:noProof w:val="0"/>
          <w:snapToGrid w:val="0"/>
        </w:rPr>
        <w:t>}</w:t>
      </w:r>
    </w:p>
    <w:p w14:paraId="07579D01" w14:textId="77777777" w:rsidR="006A1CE4" w:rsidRPr="00E67E0D" w:rsidRDefault="006A1CE4" w:rsidP="00E7499B">
      <w:pPr>
        <w:pStyle w:val="PL"/>
        <w:rPr>
          <w:noProof w:val="0"/>
          <w:snapToGrid w:val="0"/>
        </w:rPr>
      </w:pPr>
    </w:p>
    <w:p w14:paraId="472EEFBA" w14:textId="77777777" w:rsidR="006A1CE4" w:rsidRPr="00E67E0D" w:rsidRDefault="006A1CE4" w:rsidP="00E7499B">
      <w:pPr>
        <w:pStyle w:val="PL"/>
        <w:rPr>
          <w:noProof w:val="0"/>
          <w:snapToGrid w:val="0"/>
        </w:rPr>
      </w:pPr>
      <w:r w:rsidRPr="00E67E0D">
        <w:rPr>
          <w:noProof w:val="0"/>
          <w:snapToGrid w:val="0"/>
        </w:rPr>
        <w:t>traceStart NGAP-ELEMENTARY-PROCEDURE ::= {</w:t>
      </w:r>
    </w:p>
    <w:p w14:paraId="6EAF8D88"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TraceStart</w:t>
      </w:r>
    </w:p>
    <w:p w14:paraId="5FD587E0"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id-TraceStart</w:t>
      </w:r>
    </w:p>
    <w:p w14:paraId="1DCA84C1" w14:textId="77777777" w:rsidR="006A1CE4" w:rsidRPr="00E67E0D" w:rsidRDefault="006A1CE4" w:rsidP="00E7499B">
      <w:pPr>
        <w:pStyle w:val="PL"/>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ignore</w:t>
      </w:r>
    </w:p>
    <w:p w14:paraId="7D53948F" w14:textId="77777777" w:rsidR="006A1CE4" w:rsidRPr="00E67E0D" w:rsidRDefault="006A1CE4" w:rsidP="00E7499B">
      <w:pPr>
        <w:pStyle w:val="PL"/>
        <w:rPr>
          <w:noProof w:val="0"/>
          <w:snapToGrid w:val="0"/>
        </w:rPr>
      </w:pPr>
      <w:r w:rsidRPr="00E67E0D">
        <w:rPr>
          <w:noProof w:val="0"/>
          <w:snapToGrid w:val="0"/>
        </w:rPr>
        <w:t>}</w:t>
      </w:r>
    </w:p>
    <w:p w14:paraId="0A7737DA" w14:textId="77777777" w:rsidR="006A1CE4" w:rsidRPr="00E67E0D" w:rsidRDefault="006A1CE4" w:rsidP="00E7499B">
      <w:pPr>
        <w:pStyle w:val="PL"/>
        <w:rPr>
          <w:noProof w:val="0"/>
          <w:snapToGrid w:val="0"/>
        </w:rPr>
      </w:pPr>
    </w:p>
    <w:p w14:paraId="1AA64A17" w14:textId="77777777" w:rsidR="006A1CE4" w:rsidRPr="00E67E0D" w:rsidRDefault="006A1CE4" w:rsidP="00E7499B">
      <w:pPr>
        <w:pStyle w:val="PL"/>
        <w:rPr>
          <w:noProof w:val="0"/>
          <w:snapToGrid w:val="0"/>
        </w:rPr>
      </w:pPr>
      <w:r w:rsidRPr="00E67E0D">
        <w:rPr>
          <w:noProof w:val="0"/>
          <w:snapToGrid w:val="0"/>
        </w:rPr>
        <w:t>uEContextModification NGAP-ELEMENTARY-PROCEDURE ::= {</w:t>
      </w:r>
    </w:p>
    <w:p w14:paraId="7875080E"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UEContextModificationRequest</w:t>
      </w:r>
    </w:p>
    <w:p w14:paraId="3CC2E7AA" w14:textId="77777777" w:rsidR="006A1CE4" w:rsidRPr="00E67E0D" w:rsidRDefault="006A1CE4" w:rsidP="00E7499B">
      <w:pPr>
        <w:pStyle w:val="PL"/>
        <w:rPr>
          <w:noProof w:val="0"/>
          <w:snapToGrid w:val="0"/>
        </w:rPr>
      </w:pPr>
      <w:r w:rsidRPr="00E67E0D">
        <w:rPr>
          <w:noProof w:val="0"/>
          <w:snapToGrid w:val="0"/>
        </w:rPr>
        <w:tab/>
        <w:t>SUCCESSFUL OUTCOME</w:t>
      </w:r>
      <w:r w:rsidRPr="00E67E0D">
        <w:rPr>
          <w:noProof w:val="0"/>
          <w:snapToGrid w:val="0"/>
        </w:rPr>
        <w:tab/>
      </w:r>
      <w:r w:rsidRPr="00E67E0D">
        <w:rPr>
          <w:noProof w:val="0"/>
          <w:snapToGrid w:val="0"/>
        </w:rPr>
        <w:tab/>
        <w:t>UEContextModificationResponse</w:t>
      </w:r>
    </w:p>
    <w:p w14:paraId="1C3E31DD" w14:textId="77777777" w:rsidR="006A1CE4" w:rsidRPr="00E67E0D" w:rsidRDefault="006A1CE4" w:rsidP="00E7499B">
      <w:pPr>
        <w:pStyle w:val="PL"/>
        <w:rPr>
          <w:noProof w:val="0"/>
          <w:snapToGrid w:val="0"/>
        </w:rPr>
      </w:pPr>
      <w:r w:rsidRPr="00E67E0D">
        <w:rPr>
          <w:noProof w:val="0"/>
          <w:snapToGrid w:val="0"/>
        </w:rPr>
        <w:tab/>
        <w:t>UNSUCCESSFUL OUTCOME</w:t>
      </w:r>
      <w:r w:rsidRPr="00E67E0D">
        <w:rPr>
          <w:noProof w:val="0"/>
          <w:snapToGrid w:val="0"/>
        </w:rPr>
        <w:tab/>
        <w:t>UEContextModificationFailure</w:t>
      </w:r>
    </w:p>
    <w:p w14:paraId="190B9B3E"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id-UEContextModification</w:t>
      </w:r>
    </w:p>
    <w:p w14:paraId="6D4F5696" w14:textId="77777777" w:rsidR="006A1CE4" w:rsidRPr="00E67E0D" w:rsidRDefault="006A1CE4" w:rsidP="00E7499B">
      <w:pPr>
        <w:pStyle w:val="PL"/>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reject</w:t>
      </w:r>
    </w:p>
    <w:p w14:paraId="17B9BA1F" w14:textId="77777777" w:rsidR="006A1CE4" w:rsidRPr="00E67E0D" w:rsidRDefault="006A1CE4" w:rsidP="00E7499B">
      <w:pPr>
        <w:pStyle w:val="PL"/>
        <w:rPr>
          <w:noProof w:val="0"/>
          <w:snapToGrid w:val="0"/>
        </w:rPr>
      </w:pPr>
      <w:r w:rsidRPr="00E67E0D">
        <w:rPr>
          <w:noProof w:val="0"/>
          <w:snapToGrid w:val="0"/>
        </w:rPr>
        <w:t>}</w:t>
      </w:r>
    </w:p>
    <w:p w14:paraId="4B25F407" w14:textId="77777777" w:rsidR="006A1CE4" w:rsidRPr="00E67E0D" w:rsidRDefault="006A1CE4" w:rsidP="00E7499B">
      <w:pPr>
        <w:pStyle w:val="PL"/>
        <w:rPr>
          <w:noProof w:val="0"/>
          <w:snapToGrid w:val="0"/>
        </w:rPr>
      </w:pPr>
    </w:p>
    <w:p w14:paraId="0A0F964D" w14:textId="77777777" w:rsidR="006A1CE4" w:rsidRPr="00E67E0D" w:rsidRDefault="006A1CE4" w:rsidP="00E7499B">
      <w:pPr>
        <w:pStyle w:val="PL"/>
        <w:rPr>
          <w:noProof w:val="0"/>
          <w:snapToGrid w:val="0"/>
        </w:rPr>
      </w:pPr>
      <w:r w:rsidRPr="00E67E0D">
        <w:rPr>
          <w:noProof w:val="0"/>
          <w:snapToGrid w:val="0"/>
        </w:rPr>
        <w:t>uEContextRelease NGAP-ELEMENTARY-PROCEDURE ::= {</w:t>
      </w:r>
    </w:p>
    <w:p w14:paraId="1305AEB7"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UEContextReleaseCommand</w:t>
      </w:r>
    </w:p>
    <w:p w14:paraId="5C0C526F" w14:textId="77777777" w:rsidR="006A1CE4" w:rsidRPr="00E67E0D" w:rsidRDefault="006A1CE4" w:rsidP="00E7499B">
      <w:pPr>
        <w:pStyle w:val="PL"/>
        <w:rPr>
          <w:noProof w:val="0"/>
          <w:snapToGrid w:val="0"/>
        </w:rPr>
      </w:pPr>
      <w:r w:rsidRPr="00E67E0D">
        <w:rPr>
          <w:noProof w:val="0"/>
          <w:snapToGrid w:val="0"/>
        </w:rPr>
        <w:tab/>
        <w:t>SUCCESSFUL OUTCOME</w:t>
      </w:r>
      <w:r w:rsidRPr="00E67E0D">
        <w:rPr>
          <w:noProof w:val="0"/>
          <w:snapToGrid w:val="0"/>
        </w:rPr>
        <w:tab/>
      </w:r>
      <w:r w:rsidRPr="00E67E0D">
        <w:rPr>
          <w:noProof w:val="0"/>
          <w:snapToGrid w:val="0"/>
        </w:rPr>
        <w:tab/>
        <w:t>UEContextReleaseComplete</w:t>
      </w:r>
    </w:p>
    <w:p w14:paraId="5FC34FC1"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id-UEContextRelease</w:t>
      </w:r>
    </w:p>
    <w:p w14:paraId="62D77A60" w14:textId="77777777" w:rsidR="006A1CE4" w:rsidRPr="00E67E0D" w:rsidRDefault="006A1CE4" w:rsidP="00E7499B">
      <w:pPr>
        <w:pStyle w:val="PL"/>
        <w:rPr>
          <w:rFonts w:eastAsia="MS Mincho"/>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reject</w:t>
      </w:r>
    </w:p>
    <w:p w14:paraId="7F7E97DA" w14:textId="77777777" w:rsidR="006A1CE4" w:rsidRPr="00E67E0D" w:rsidRDefault="006A1CE4" w:rsidP="00E7499B">
      <w:pPr>
        <w:pStyle w:val="PL"/>
        <w:rPr>
          <w:noProof w:val="0"/>
          <w:snapToGrid w:val="0"/>
        </w:rPr>
      </w:pPr>
      <w:r w:rsidRPr="00E67E0D">
        <w:rPr>
          <w:noProof w:val="0"/>
          <w:snapToGrid w:val="0"/>
        </w:rPr>
        <w:t>}</w:t>
      </w:r>
    </w:p>
    <w:p w14:paraId="36948460" w14:textId="77777777" w:rsidR="006A1CE4" w:rsidRPr="00E67E0D" w:rsidRDefault="006A1CE4" w:rsidP="00E7499B">
      <w:pPr>
        <w:pStyle w:val="PL"/>
        <w:rPr>
          <w:noProof w:val="0"/>
          <w:snapToGrid w:val="0"/>
        </w:rPr>
      </w:pPr>
    </w:p>
    <w:p w14:paraId="7AA72C37" w14:textId="77777777" w:rsidR="006A1CE4" w:rsidRPr="00E67E0D" w:rsidRDefault="006A1CE4" w:rsidP="00E7499B">
      <w:pPr>
        <w:pStyle w:val="PL"/>
        <w:spacing w:line="0" w:lineRule="atLeast"/>
        <w:rPr>
          <w:noProof w:val="0"/>
          <w:snapToGrid w:val="0"/>
        </w:rPr>
      </w:pPr>
      <w:r w:rsidRPr="00E67E0D">
        <w:rPr>
          <w:noProof w:val="0"/>
          <w:snapToGrid w:val="0"/>
        </w:rPr>
        <w:t>uEContextReleaseRequest NGAP-ELEMENTARY-PROCEDURE ::= {</w:t>
      </w:r>
    </w:p>
    <w:p w14:paraId="7A5835E9" w14:textId="77777777" w:rsidR="006A1CE4" w:rsidRPr="00E67E0D" w:rsidRDefault="006A1CE4" w:rsidP="00E7499B">
      <w:pPr>
        <w:pStyle w:val="PL"/>
        <w:spacing w:line="0" w:lineRule="atLeast"/>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UEContextReleaseRequest</w:t>
      </w:r>
    </w:p>
    <w:p w14:paraId="25191645" w14:textId="77777777" w:rsidR="006A1CE4" w:rsidRPr="00E67E0D" w:rsidRDefault="006A1CE4" w:rsidP="00E7499B">
      <w:pPr>
        <w:pStyle w:val="PL"/>
        <w:spacing w:line="0" w:lineRule="atLeast"/>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id-UEContextReleaseRequest</w:t>
      </w:r>
    </w:p>
    <w:p w14:paraId="4E781AD3" w14:textId="77777777" w:rsidR="006A1CE4" w:rsidRPr="00E67E0D" w:rsidRDefault="006A1CE4" w:rsidP="00E7499B">
      <w:pPr>
        <w:pStyle w:val="PL"/>
        <w:spacing w:line="0" w:lineRule="atLeast"/>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ignore</w:t>
      </w:r>
    </w:p>
    <w:p w14:paraId="70A9EE9C" w14:textId="77777777" w:rsidR="006A1CE4" w:rsidRPr="00E67E0D" w:rsidRDefault="006A1CE4" w:rsidP="00E7499B">
      <w:pPr>
        <w:pStyle w:val="PL"/>
        <w:spacing w:line="0" w:lineRule="atLeast"/>
        <w:rPr>
          <w:noProof w:val="0"/>
          <w:snapToGrid w:val="0"/>
        </w:rPr>
      </w:pPr>
      <w:r w:rsidRPr="00E67E0D">
        <w:rPr>
          <w:noProof w:val="0"/>
          <w:snapToGrid w:val="0"/>
        </w:rPr>
        <w:t>}</w:t>
      </w:r>
    </w:p>
    <w:p w14:paraId="4233CE55" w14:textId="77777777" w:rsidR="006A1CE4" w:rsidRPr="00E67E0D" w:rsidRDefault="006A1CE4" w:rsidP="00E7499B">
      <w:pPr>
        <w:pStyle w:val="PL"/>
        <w:rPr>
          <w:noProof w:val="0"/>
          <w:snapToGrid w:val="0"/>
        </w:rPr>
      </w:pPr>
    </w:p>
    <w:p w14:paraId="587F6FDD" w14:textId="77777777" w:rsidR="006A1CE4" w:rsidRPr="00E67E0D" w:rsidRDefault="006A1CE4" w:rsidP="00E7499B">
      <w:pPr>
        <w:pStyle w:val="PL"/>
        <w:rPr>
          <w:noProof w:val="0"/>
          <w:snapToGrid w:val="0"/>
        </w:rPr>
      </w:pPr>
      <w:r w:rsidRPr="00E67E0D">
        <w:rPr>
          <w:noProof w:val="0"/>
          <w:snapToGrid w:val="0"/>
        </w:rPr>
        <w:t>uERadioCapabilityCheck NGAP-ELEMENTARY-PROCEDURE ::= {</w:t>
      </w:r>
    </w:p>
    <w:p w14:paraId="2BF35B16"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UERadioCapabilityCheckRequest</w:t>
      </w:r>
    </w:p>
    <w:p w14:paraId="31FA20C0" w14:textId="77777777" w:rsidR="006A1CE4" w:rsidRPr="00E67E0D" w:rsidRDefault="006A1CE4" w:rsidP="00E7499B">
      <w:pPr>
        <w:pStyle w:val="PL"/>
        <w:rPr>
          <w:noProof w:val="0"/>
          <w:snapToGrid w:val="0"/>
        </w:rPr>
      </w:pPr>
      <w:r w:rsidRPr="00E67E0D">
        <w:rPr>
          <w:noProof w:val="0"/>
          <w:snapToGrid w:val="0"/>
        </w:rPr>
        <w:tab/>
        <w:t>SUCCESSFUL OUTCOME</w:t>
      </w:r>
      <w:r w:rsidRPr="00E67E0D">
        <w:rPr>
          <w:noProof w:val="0"/>
          <w:snapToGrid w:val="0"/>
        </w:rPr>
        <w:tab/>
      </w:r>
      <w:r w:rsidRPr="00E67E0D">
        <w:rPr>
          <w:noProof w:val="0"/>
          <w:snapToGrid w:val="0"/>
        </w:rPr>
        <w:tab/>
        <w:t>UERadioCapabilityCheckResponse</w:t>
      </w:r>
    </w:p>
    <w:p w14:paraId="63C743B5"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id-UERadioCapabilityCheck</w:t>
      </w:r>
    </w:p>
    <w:p w14:paraId="6E7D6E69" w14:textId="77777777" w:rsidR="006A1CE4" w:rsidRPr="00E67E0D" w:rsidRDefault="006A1CE4" w:rsidP="00E7499B">
      <w:pPr>
        <w:pStyle w:val="PL"/>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reject</w:t>
      </w:r>
    </w:p>
    <w:p w14:paraId="5D01B56B" w14:textId="77777777" w:rsidR="006A1CE4" w:rsidRPr="00E67E0D" w:rsidRDefault="006A1CE4" w:rsidP="00E7499B">
      <w:pPr>
        <w:pStyle w:val="PL"/>
        <w:rPr>
          <w:noProof w:val="0"/>
          <w:snapToGrid w:val="0"/>
        </w:rPr>
      </w:pPr>
      <w:r w:rsidRPr="00E67E0D">
        <w:rPr>
          <w:noProof w:val="0"/>
          <w:snapToGrid w:val="0"/>
        </w:rPr>
        <w:t>}</w:t>
      </w:r>
    </w:p>
    <w:p w14:paraId="2599ACB4" w14:textId="77777777" w:rsidR="006A1CE4" w:rsidRPr="00E67E0D" w:rsidRDefault="006A1CE4" w:rsidP="00E7499B">
      <w:pPr>
        <w:pStyle w:val="PL"/>
        <w:rPr>
          <w:noProof w:val="0"/>
          <w:snapToGrid w:val="0"/>
        </w:rPr>
      </w:pPr>
    </w:p>
    <w:p w14:paraId="13833F46" w14:textId="77777777" w:rsidR="006A1CE4" w:rsidRPr="00E67E0D" w:rsidRDefault="006A1CE4" w:rsidP="00E7499B">
      <w:pPr>
        <w:pStyle w:val="PL"/>
        <w:rPr>
          <w:noProof w:val="0"/>
          <w:snapToGrid w:val="0"/>
        </w:rPr>
      </w:pPr>
      <w:r w:rsidRPr="00E67E0D">
        <w:rPr>
          <w:noProof w:val="0"/>
          <w:snapToGrid w:val="0"/>
        </w:rPr>
        <w:t>uERadioCapabilityInfoIndication NGAP-ELEMENTARY-PROCEDURE ::= {</w:t>
      </w:r>
    </w:p>
    <w:p w14:paraId="2D1F17A7"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UERadioCapabilityInfoIndication</w:t>
      </w:r>
    </w:p>
    <w:p w14:paraId="1CDB367D"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id-UERadioCapabilityInfoIndication</w:t>
      </w:r>
    </w:p>
    <w:p w14:paraId="20C62491" w14:textId="77777777" w:rsidR="006A1CE4" w:rsidRPr="00E67E0D" w:rsidRDefault="006A1CE4" w:rsidP="00E7499B">
      <w:pPr>
        <w:pStyle w:val="PL"/>
        <w:rPr>
          <w:rFonts w:eastAsia="MS Mincho"/>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ignore</w:t>
      </w:r>
    </w:p>
    <w:p w14:paraId="6C758944" w14:textId="77777777" w:rsidR="006A1CE4" w:rsidRPr="00E67E0D" w:rsidRDefault="006A1CE4" w:rsidP="00E7499B">
      <w:pPr>
        <w:pStyle w:val="PL"/>
        <w:rPr>
          <w:noProof w:val="0"/>
          <w:snapToGrid w:val="0"/>
        </w:rPr>
      </w:pPr>
      <w:r w:rsidRPr="00E67E0D">
        <w:rPr>
          <w:noProof w:val="0"/>
          <w:snapToGrid w:val="0"/>
        </w:rPr>
        <w:t>}</w:t>
      </w:r>
    </w:p>
    <w:p w14:paraId="741FF78D" w14:textId="77777777" w:rsidR="006A1CE4" w:rsidRPr="00E67E0D" w:rsidRDefault="006A1CE4" w:rsidP="00E7499B">
      <w:pPr>
        <w:pStyle w:val="PL"/>
        <w:rPr>
          <w:noProof w:val="0"/>
          <w:snapToGrid w:val="0"/>
        </w:rPr>
      </w:pPr>
    </w:p>
    <w:p w14:paraId="0968D430" w14:textId="77777777" w:rsidR="006A1CE4" w:rsidRPr="00E67E0D" w:rsidRDefault="006A1CE4" w:rsidP="00E7499B">
      <w:pPr>
        <w:pStyle w:val="PL"/>
        <w:spacing w:line="0" w:lineRule="atLeast"/>
        <w:rPr>
          <w:noProof w:val="0"/>
          <w:snapToGrid w:val="0"/>
        </w:rPr>
      </w:pPr>
      <w:r w:rsidRPr="00E67E0D">
        <w:rPr>
          <w:noProof w:val="0"/>
          <w:snapToGrid w:val="0"/>
        </w:rPr>
        <w:t>uETNLABindingRelease NGAP-ELEMENTARY-PROCEDURE ::= {</w:t>
      </w:r>
    </w:p>
    <w:p w14:paraId="15A0E193" w14:textId="77777777" w:rsidR="006A1CE4" w:rsidRPr="00E67E0D" w:rsidRDefault="006A1CE4" w:rsidP="00E7499B">
      <w:pPr>
        <w:pStyle w:val="PL"/>
        <w:spacing w:line="0" w:lineRule="atLeast"/>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UETNLABindingReleaseRequest</w:t>
      </w:r>
    </w:p>
    <w:p w14:paraId="57FA775A" w14:textId="77777777" w:rsidR="006A1CE4" w:rsidRPr="00E67E0D" w:rsidRDefault="006A1CE4" w:rsidP="00E7499B">
      <w:pPr>
        <w:pStyle w:val="PL"/>
        <w:spacing w:line="0" w:lineRule="atLeast"/>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id-UETNLABindingRelease</w:t>
      </w:r>
    </w:p>
    <w:p w14:paraId="3EC1A551" w14:textId="77777777" w:rsidR="006A1CE4" w:rsidRPr="00E67E0D" w:rsidRDefault="006A1CE4" w:rsidP="00E7499B">
      <w:pPr>
        <w:pStyle w:val="PL"/>
        <w:spacing w:line="0" w:lineRule="atLeast"/>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ignore</w:t>
      </w:r>
    </w:p>
    <w:p w14:paraId="25EFE44D" w14:textId="77777777" w:rsidR="006A1CE4" w:rsidRPr="00E67E0D" w:rsidRDefault="006A1CE4" w:rsidP="00E7499B">
      <w:pPr>
        <w:pStyle w:val="PL"/>
        <w:spacing w:line="0" w:lineRule="atLeast"/>
        <w:rPr>
          <w:noProof w:val="0"/>
          <w:snapToGrid w:val="0"/>
        </w:rPr>
      </w:pPr>
      <w:r w:rsidRPr="00E67E0D">
        <w:rPr>
          <w:noProof w:val="0"/>
          <w:snapToGrid w:val="0"/>
        </w:rPr>
        <w:t>}</w:t>
      </w:r>
    </w:p>
    <w:p w14:paraId="7F162992" w14:textId="77777777" w:rsidR="006A1CE4" w:rsidRPr="00E67E0D" w:rsidRDefault="006A1CE4" w:rsidP="00E7499B">
      <w:pPr>
        <w:pStyle w:val="PL"/>
        <w:spacing w:line="0" w:lineRule="atLeast"/>
        <w:rPr>
          <w:noProof w:val="0"/>
          <w:snapToGrid w:val="0"/>
        </w:rPr>
      </w:pPr>
    </w:p>
    <w:p w14:paraId="1045D0CF" w14:textId="77777777" w:rsidR="006A1CE4" w:rsidRPr="00E67E0D" w:rsidRDefault="006A1CE4" w:rsidP="00E7499B">
      <w:pPr>
        <w:pStyle w:val="PL"/>
        <w:spacing w:line="0" w:lineRule="atLeast"/>
        <w:rPr>
          <w:noProof w:val="0"/>
          <w:snapToGrid w:val="0"/>
        </w:rPr>
      </w:pPr>
      <w:r w:rsidRPr="00E67E0D">
        <w:rPr>
          <w:noProof w:val="0"/>
          <w:snapToGrid w:val="0"/>
        </w:rPr>
        <w:t>uplinkNASTransport NGAP-ELEMENTARY-PROCEDURE ::= {</w:t>
      </w:r>
    </w:p>
    <w:p w14:paraId="616857F5" w14:textId="77777777" w:rsidR="006A1CE4" w:rsidRPr="00E67E0D" w:rsidRDefault="006A1CE4" w:rsidP="00E7499B">
      <w:pPr>
        <w:pStyle w:val="PL"/>
        <w:spacing w:line="0" w:lineRule="atLeast"/>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UplinkNASTransport</w:t>
      </w:r>
    </w:p>
    <w:p w14:paraId="7B034C22" w14:textId="77777777" w:rsidR="006A1CE4" w:rsidRPr="00E67E0D" w:rsidRDefault="006A1CE4" w:rsidP="00E7499B">
      <w:pPr>
        <w:pStyle w:val="PL"/>
        <w:spacing w:line="0" w:lineRule="atLeast"/>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id-UplinkNASTransport</w:t>
      </w:r>
    </w:p>
    <w:p w14:paraId="488CB767" w14:textId="77777777" w:rsidR="006A1CE4" w:rsidRPr="00E67E0D" w:rsidRDefault="006A1CE4" w:rsidP="00E7499B">
      <w:pPr>
        <w:pStyle w:val="PL"/>
        <w:spacing w:line="0" w:lineRule="atLeast"/>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ignore</w:t>
      </w:r>
    </w:p>
    <w:p w14:paraId="5964B86B" w14:textId="77777777" w:rsidR="006A1CE4" w:rsidRPr="00E67E0D" w:rsidRDefault="006A1CE4" w:rsidP="00E7499B">
      <w:pPr>
        <w:pStyle w:val="PL"/>
        <w:spacing w:line="0" w:lineRule="atLeast"/>
        <w:rPr>
          <w:noProof w:val="0"/>
          <w:snapToGrid w:val="0"/>
        </w:rPr>
      </w:pPr>
      <w:r w:rsidRPr="00E67E0D">
        <w:rPr>
          <w:noProof w:val="0"/>
          <w:snapToGrid w:val="0"/>
        </w:rPr>
        <w:t>}</w:t>
      </w:r>
    </w:p>
    <w:p w14:paraId="0803BE16" w14:textId="77777777" w:rsidR="006A1CE4" w:rsidRPr="00E67E0D" w:rsidRDefault="006A1CE4" w:rsidP="00E7499B">
      <w:pPr>
        <w:pStyle w:val="PL"/>
        <w:rPr>
          <w:noProof w:val="0"/>
          <w:snapToGrid w:val="0"/>
        </w:rPr>
      </w:pPr>
    </w:p>
    <w:p w14:paraId="12A003F9" w14:textId="77777777" w:rsidR="006A1CE4" w:rsidRPr="00E67E0D" w:rsidRDefault="006A1CE4" w:rsidP="00E7499B">
      <w:pPr>
        <w:pStyle w:val="PL"/>
        <w:spacing w:line="0" w:lineRule="atLeast"/>
        <w:rPr>
          <w:noProof w:val="0"/>
          <w:snapToGrid w:val="0"/>
        </w:rPr>
      </w:pPr>
      <w:r w:rsidRPr="00E67E0D">
        <w:rPr>
          <w:noProof w:val="0"/>
          <w:snapToGrid w:val="0"/>
        </w:rPr>
        <w:t>uplink</w:t>
      </w:r>
      <w:r w:rsidRPr="00E67E0D">
        <w:rPr>
          <w:noProof w:val="0"/>
          <w:snapToGrid w:val="0"/>
          <w:lang w:eastAsia="zh-CN"/>
        </w:rPr>
        <w:t>NonUEAssociatedNRPPa</w:t>
      </w:r>
      <w:r w:rsidRPr="00E67E0D">
        <w:rPr>
          <w:noProof w:val="0"/>
          <w:snapToGrid w:val="0"/>
        </w:rPr>
        <w:t>Transport NGAP-ELEMENTARY-PROCEDURE ::= {</w:t>
      </w:r>
    </w:p>
    <w:p w14:paraId="1FC520DB" w14:textId="77777777" w:rsidR="006A1CE4" w:rsidRPr="00E67E0D" w:rsidRDefault="006A1CE4" w:rsidP="00E7499B">
      <w:pPr>
        <w:pStyle w:val="PL"/>
        <w:spacing w:line="0" w:lineRule="atLeast"/>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Uplink</w:t>
      </w:r>
      <w:r w:rsidRPr="00E67E0D">
        <w:rPr>
          <w:noProof w:val="0"/>
          <w:snapToGrid w:val="0"/>
          <w:lang w:eastAsia="zh-CN"/>
        </w:rPr>
        <w:t>NonUEAssociatedNRPPa</w:t>
      </w:r>
      <w:r w:rsidRPr="00E67E0D">
        <w:rPr>
          <w:noProof w:val="0"/>
          <w:snapToGrid w:val="0"/>
        </w:rPr>
        <w:t>Transport</w:t>
      </w:r>
    </w:p>
    <w:p w14:paraId="688A2A47" w14:textId="77777777" w:rsidR="006A1CE4" w:rsidRPr="00E67E0D" w:rsidRDefault="006A1CE4" w:rsidP="00E7499B">
      <w:pPr>
        <w:pStyle w:val="PL"/>
        <w:spacing w:line="0" w:lineRule="atLeast"/>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id-Uplink</w:t>
      </w:r>
      <w:r w:rsidRPr="00E67E0D">
        <w:rPr>
          <w:noProof w:val="0"/>
          <w:snapToGrid w:val="0"/>
          <w:lang w:eastAsia="zh-CN"/>
        </w:rPr>
        <w:t>NonUEAssociatedNRPPa</w:t>
      </w:r>
      <w:r w:rsidRPr="00E67E0D">
        <w:rPr>
          <w:noProof w:val="0"/>
          <w:snapToGrid w:val="0"/>
        </w:rPr>
        <w:t>Transport</w:t>
      </w:r>
    </w:p>
    <w:p w14:paraId="1784D2E4" w14:textId="77777777" w:rsidR="006A1CE4" w:rsidRPr="00E67E0D" w:rsidRDefault="006A1CE4" w:rsidP="00E7499B">
      <w:pPr>
        <w:pStyle w:val="PL"/>
        <w:spacing w:line="0" w:lineRule="atLeast"/>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ignore</w:t>
      </w:r>
    </w:p>
    <w:p w14:paraId="5D9B3A49" w14:textId="77777777" w:rsidR="006A1CE4" w:rsidRPr="00E67E0D" w:rsidRDefault="006A1CE4" w:rsidP="00E7499B">
      <w:pPr>
        <w:pStyle w:val="PL"/>
        <w:spacing w:line="0" w:lineRule="atLeast"/>
        <w:rPr>
          <w:noProof w:val="0"/>
          <w:snapToGrid w:val="0"/>
        </w:rPr>
      </w:pPr>
      <w:r w:rsidRPr="00E67E0D">
        <w:rPr>
          <w:noProof w:val="0"/>
          <w:snapToGrid w:val="0"/>
        </w:rPr>
        <w:t>}</w:t>
      </w:r>
    </w:p>
    <w:p w14:paraId="2717EAF9" w14:textId="77777777" w:rsidR="006A1CE4" w:rsidRPr="00E67E0D" w:rsidRDefault="006A1CE4" w:rsidP="00E7499B">
      <w:pPr>
        <w:pStyle w:val="PL"/>
        <w:rPr>
          <w:noProof w:val="0"/>
          <w:snapToGrid w:val="0"/>
        </w:rPr>
      </w:pPr>
    </w:p>
    <w:p w14:paraId="5B9E0DE0" w14:textId="77777777" w:rsidR="006A1CE4" w:rsidRPr="00E67E0D" w:rsidRDefault="006A1CE4" w:rsidP="00E7499B">
      <w:pPr>
        <w:pStyle w:val="PL"/>
        <w:rPr>
          <w:noProof w:val="0"/>
          <w:snapToGrid w:val="0"/>
        </w:rPr>
      </w:pPr>
      <w:r w:rsidRPr="00E67E0D">
        <w:rPr>
          <w:noProof w:val="0"/>
          <w:snapToGrid w:val="0"/>
        </w:rPr>
        <w:t>uplinkRAN</w:t>
      </w:r>
      <w:r w:rsidRPr="00E67E0D">
        <w:rPr>
          <w:rFonts w:eastAsia="SimSun"/>
          <w:noProof w:val="0"/>
          <w:lang w:eastAsia="zh-CN"/>
        </w:rPr>
        <w:t>Configuration</w:t>
      </w:r>
      <w:r w:rsidRPr="00E67E0D">
        <w:rPr>
          <w:noProof w:val="0"/>
        </w:rPr>
        <w:t>Transfer</w:t>
      </w:r>
      <w:r w:rsidRPr="00E67E0D">
        <w:rPr>
          <w:noProof w:val="0"/>
          <w:snapToGrid w:val="0"/>
        </w:rPr>
        <w:t xml:space="preserve"> NGAP-ELEMENTARY-PROCEDURE ::= {</w:t>
      </w:r>
    </w:p>
    <w:p w14:paraId="598725C9"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UplinkRAN</w:t>
      </w:r>
      <w:r w:rsidRPr="00E67E0D">
        <w:rPr>
          <w:rFonts w:eastAsia="SimSun"/>
          <w:noProof w:val="0"/>
          <w:lang w:eastAsia="zh-CN"/>
        </w:rPr>
        <w:t>Configuration</w:t>
      </w:r>
      <w:r w:rsidRPr="00E67E0D">
        <w:rPr>
          <w:noProof w:val="0"/>
        </w:rPr>
        <w:t>Transfer</w:t>
      </w:r>
    </w:p>
    <w:p w14:paraId="30C180F0"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id-UplinkRAN</w:t>
      </w:r>
      <w:r w:rsidRPr="00E67E0D">
        <w:rPr>
          <w:noProof w:val="0"/>
        </w:rPr>
        <w:t>ConfigurationTransfer</w:t>
      </w:r>
    </w:p>
    <w:p w14:paraId="0A7C46C4" w14:textId="77777777" w:rsidR="006A1CE4" w:rsidRPr="00E67E0D" w:rsidRDefault="006A1CE4" w:rsidP="00E7499B">
      <w:pPr>
        <w:pStyle w:val="PL"/>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ignore</w:t>
      </w:r>
    </w:p>
    <w:p w14:paraId="5CB37CEE" w14:textId="77777777" w:rsidR="006A1CE4" w:rsidRPr="00E67E0D" w:rsidRDefault="006A1CE4" w:rsidP="00E7499B">
      <w:pPr>
        <w:pStyle w:val="PL"/>
        <w:rPr>
          <w:noProof w:val="0"/>
          <w:snapToGrid w:val="0"/>
        </w:rPr>
      </w:pPr>
      <w:r w:rsidRPr="00E67E0D">
        <w:rPr>
          <w:noProof w:val="0"/>
          <w:snapToGrid w:val="0"/>
        </w:rPr>
        <w:t>}</w:t>
      </w:r>
    </w:p>
    <w:p w14:paraId="6CCCAB59" w14:textId="77777777" w:rsidR="006A1CE4" w:rsidRPr="00E67E0D" w:rsidRDefault="006A1CE4" w:rsidP="00E7499B">
      <w:pPr>
        <w:pStyle w:val="PL"/>
        <w:rPr>
          <w:rFonts w:eastAsia="SimSun"/>
          <w:noProof w:val="0"/>
          <w:snapToGrid w:val="0"/>
          <w:lang w:eastAsia="zh-CN"/>
        </w:rPr>
      </w:pPr>
    </w:p>
    <w:p w14:paraId="02D65CF6" w14:textId="77777777" w:rsidR="006A1CE4" w:rsidRPr="00E67E0D" w:rsidRDefault="006A1CE4" w:rsidP="00E7499B">
      <w:pPr>
        <w:pStyle w:val="PL"/>
        <w:rPr>
          <w:noProof w:val="0"/>
          <w:snapToGrid w:val="0"/>
        </w:rPr>
      </w:pPr>
      <w:r w:rsidRPr="00E67E0D">
        <w:rPr>
          <w:noProof w:val="0"/>
          <w:snapToGrid w:val="0"/>
        </w:rPr>
        <w:t>uplinkRANStatusTransfer NGAP-ELEMENTARY-PROCEDURE ::= {</w:t>
      </w:r>
    </w:p>
    <w:p w14:paraId="74B904EF"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UplinkRANStatusTransfer</w:t>
      </w:r>
    </w:p>
    <w:p w14:paraId="78FF2E2C"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id-UplinkRANStatusTransfer</w:t>
      </w:r>
    </w:p>
    <w:p w14:paraId="709B4DBC" w14:textId="77777777" w:rsidR="006A1CE4" w:rsidRPr="00E67E0D" w:rsidRDefault="006A1CE4" w:rsidP="00E7499B">
      <w:pPr>
        <w:pStyle w:val="PL"/>
        <w:rPr>
          <w:rFonts w:eastAsia="MS Mincho"/>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ignore</w:t>
      </w:r>
    </w:p>
    <w:p w14:paraId="110219F7" w14:textId="77777777" w:rsidR="006A1CE4" w:rsidRPr="00E67E0D" w:rsidRDefault="006A1CE4" w:rsidP="00E7499B">
      <w:pPr>
        <w:pStyle w:val="PL"/>
        <w:rPr>
          <w:noProof w:val="0"/>
          <w:snapToGrid w:val="0"/>
        </w:rPr>
      </w:pPr>
      <w:r w:rsidRPr="00E67E0D">
        <w:rPr>
          <w:noProof w:val="0"/>
          <w:snapToGrid w:val="0"/>
        </w:rPr>
        <w:t>}</w:t>
      </w:r>
    </w:p>
    <w:p w14:paraId="18AAC52A" w14:textId="77777777" w:rsidR="006A1CE4" w:rsidRPr="00E67E0D" w:rsidRDefault="006A1CE4" w:rsidP="00E7499B">
      <w:pPr>
        <w:pStyle w:val="PL"/>
        <w:rPr>
          <w:noProof w:val="0"/>
          <w:snapToGrid w:val="0"/>
        </w:rPr>
      </w:pPr>
    </w:p>
    <w:p w14:paraId="6A5AAB15" w14:textId="77777777" w:rsidR="006A1CE4" w:rsidRPr="00E67E0D" w:rsidRDefault="006A1CE4" w:rsidP="00E7499B">
      <w:pPr>
        <w:pStyle w:val="PL"/>
        <w:spacing w:line="0" w:lineRule="atLeast"/>
        <w:rPr>
          <w:noProof w:val="0"/>
          <w:snapToGrid w:val="0"/>
        </w:rPr>
      </w:pPr>
      <w:r w:rsidRPr="00E67E0D">
        <w:rPr>
          <w:noProof w:val="0"/>
          <w:snapToGrid w:val="0"/>
        </w:rPr>
        <w:t>uplink</w:t>
      </w:r>
      <w:r w:rsidRPr="00E67E0D">
        <w:rPr>
          <w:noProof w:val="0"/>
          <w:snapToGrid w:val="0"/>
          <w:lang w:eastAsia="zh-CN"/>
        </w:rPr>
        <w:t>UEAssociatedNRPPa</w:t>
      </w:r>
      <w:r w:rsidRPr="00E67E0D">
        <w:rPr>
          <w:noProof w:val="0"/>
          <w:snapToGrid w:val="0"/>
        </w:rPr>
        <w:t>Transport NGAP-ELEMENTARY-PROCEDURE ::= {</w:t>
      </w:r>
    </w:p>
    <w:p w14:paraId="336221C4" w14:textId="77777777" w:rsidR="006A1CE4" w:rsidRPr="00E67E0D" w:rsidRDefault="006A1CE4" w:rsidP="00E7499B">
      <w:pPr>
        <w:pStyle w:val="PL"/>
        <w:spacing w:line="0" w:lineRule="atLeast"/>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Uplink</w:t>
      </w:r>
      <w:r w:rsidRPr="00E67E0D">
        <w:rPr>
          <w:noProof w:val="0"/>
          <w:snapToGrid w:val="0"/>
          <w:lang w:eastAsia="zh-CN"/>
        </w:rPr>
        <w:t>UEAssociatedNRPPa</w:t>
      </w:r>
      <w:r w:rsidRPr="00E67E0D">
        <w:rPr>
          <w:noProof w:val="0"/>
          <w:snapToGrid w:val="0"/>
        </w:rPr>
        <w:t>Transport</w:t>
      </w:r>
    </w:p>
    <w:p w14:paraId="56B62D93" w14:textId="77777777" w:rsidR="006A1CE4" w:rsidRPr="00E67E0D" w:rsidRDefault="006A1CE4" w:rsidP="00E7499B">
      <w:pPr>
        <w:pStyle w:val="PL"/>
        <w:spacing w:line="0" w:lineRule="atLeast"/>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id-Uplink</w:t>
      </w:r>
      <w:r w:rsidRPr="00E67E0D">
        <w:rPr>
          <w:noProof w:val="0"/>
          <w:snapToGrid w:val="0"/>
          <w:lang w:eastAsia="zh-CN"/>
        </w:rPr>
        <w:t>UEAssociatedNRPPa</w:t>
      </w:r>
      <w:r w:rsidRPr="00E67E0D">
        <w:rPr>
          <w:noProof w:val="0"/>
          <w:snapToGrid w:val="0"/>
        </w:rPr>
        <w:t>Transport</w:t>
      </w:r>
    </w:p>
    <w:p w14:paraId="25FF4449" w14:textId="77777777" w:rsidR="006A1CE4" w:rsidRPr="00E67E0D" w:rsidRDefault="006A1CE4" w:rsidP="00E7499B">
      <w:pPr>
        <w:pStyle w:val="PL"/>
        <w:spacing w:line="0" w:lineRule="atLeast"/>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ignore</w:t>
      </w:r>
    </w:p>
    <w:p w14:paraId="4CEB5CDD" w14:textId="77777777" w:rsidR="006A1CE4" w:rsidRPr="00E67E0D" w:rsidRDefault="006A1CE4" w:rsidP="00E7499B">
      <w:pPr>
        <w:pStyle w:val="PL"/>
        <w:spacing w:line="0" w:lineRule="atLeast"/>
        <w:rPr>
          <w:noProof w:val="0"/>
          <w:snapToGrid w:val="0"/>
        </w:rPr>
      </w:pPr>
      <w:r w:rsidRPr="00E67E0D">
        <w:rPr>
          <w:noProof w:val="0"/>
          <w:snapToGrid w:val="0"/>
        </w:rPr>
        <w:t>}</w:t>
      </w:r>
    </w:p>
    <w:p w14:paraId="7C567AE6" w14:textId="77777777" w:rsidR="006A1CE4" w:rsidRPr="00E67E0D" w:rsidRDefault="006A1CE4" w:rsidP="00E7499B">
      <w:pPr>
        <w:pStyle w:val="PL"/>
        <w:spacing w:line="0" w:lineRule="atLeast"/>
        <w:rPr>
          <w:noProof w:val="0"/>
          <w:snapToGrid w:val="0"/>
        </w:rPr>
      </w:pPr>
    </w:p>
    <w:p w14:paraId="1CB5C9FC" w14:textId="77777777" w:rsidR="006A1CE4" w:rsidRPr="00E67E0D" w:rsidRDefault="006A1CE4" w:rsidP="00E7499B">
      <w:pPr>
        <w:pStyle w:val="PL"/>
        <w:rPr>
          <w:noProof w:val="0"/>
          <w:snapToGrid w:val="0"/>
        </w:rPr>
      </w:pPr>
      <w:r w:rsidRPr="00E67E0D">
        <w:rPr>
          <w:noProof w:val="0"/>
          <w:snapToGrid w:val="0"/>
        </w:rPr>
        <w:t>writeReplaceWarning NGAP-ELEMENTARY-PROCEDURE ::= {</w:t>
      </w:r>
    </w:p>
    <w:p w14:paraId="051288EA" w14:textId="77777777" w:rsidR="006A1CE4" w:rsidRPr="00E67E0D" w:rsidRDefault="006A1CE4" w:rsidP="00E7499B">
      <w:pPr>
        <w:pStyle w:val="PL"/>
        <w:rPr>
          <w:noProof w:val="0"/>
          <w:snapToGrid w:val="0"/>
        </w:rPr>
      </w:pPr>
      <w:r w:rsidRPr="00E67E0D">
        <w:rPr>
          <w:noProof w:val="0"/>
          <w:snapToGrid w:val="0"/>
        </w:rPr>
        <w:tab/>
        <w:t>INITIATING MESSAGE</w:t>
      </w:r>
      <w:r w:rsidRPr="00E67E0D">
        <w:rPr>
          <w:noProof w:val="0"/>
          <w:snapToGrid w:val="0"/>
        </w:rPr>
        <w:tab/>
      </w:r>
      <w:r w:rsidRPr="00E67E0D">
        <w:rPr>
          <w:noProof w:val="0"/>
          <w:snapToGrid w:val="0"/>
        </w:rPr>
        <w:tab/>
        <w:t>WriteReplaceWarningRequest</w:t>
      </w:r>
    </w:p>
    <w:p w14:paraId="331B2D9C" w14:textId="77777777" w:rsidR="006A1CE4" w:rsidRPr="00E67E0D" w:rsidRDefault="006A1CE4" w:rsidP="00E7499B">
      <w:pPr>
        <w:pStyle w:val="PL"/>
        <w:rPr>
          <w:noProof w:val="0"/>
          <w:snapToGrid w:val="0"/>
        </w:rPr>
      </w:pPr>
      <w:r w:rsidRPr="00E67E0D">
        <w:rPr>
          <w:noProof w:val="0"/>
          <w:snapToGrid w:val="0"/>
        </w:rPr>
        <w:tab/>
        <w:t>SUCCESSFUL OUTCOME</w:t>
      </w:r>
      <w:r w:rsidRPr="00E67E0D">
        <w:rPr>
          <w:noProof w:val="0"/>
          <w:snapToGrid w:val="0"/>
        </w:rPr>
        <w:tab/>
      </w:r>
      <w:r w:rsidRPr="00E67E0D">
        <w:rPr>
          <w:noProof w:val="0"/>
          <w:snapToGrid w:val="0"/>
        </w:rPr>
        <w:tab/>
        <w:t>WriteReplaceWarningResponse</w:t>
      </w:r>
    </w:p>
    <w:p w14:paraId="34B180C8" w14:textId="77777777" w:rsidR="006A1CE4" w:rsidRPr="00E67E0D" w:rsidRDefault="006A1CE4" w:rsidP="00E7499B">
      <w:pPr>
        <w:pStyle w:val="PL"/>
        <w:rPr>
          <w:noProof w:val="0"/>
          <w:snapToGrid w:val="0"/>
        </w:rPr>
      </w:pPr>
      <w:r w:rsidRPr="00E67E0D">
        <w:rPr>
          <w:noProof w:val="0"/>
          <w:snapToGrid w:val="0"/>
        </w:rPr>
        <w:tab/>
        <w:t>PROCEDURE CODE</w:t>
      </w:r>
      <w:r w:rsidRPr="00E67E0D">
        <w:rPr>
          <w:noProof w:val="0"/>
          <w:snapToGrid w:val="0"/>
        </w:rPr>
        <w:tab/>
      </w:r>
      <w:r w:rsidRPr="00E67E0D">
        <w:rPr>
          <w:noProof w:val="0"/>
          <w:snapToGrid w:val="0"/>
        </w:rPr>
        <w:tab/>
      </w:r>
      <w:r w:rsidRPr="00E67E0D">
        <w:rPr>
          <w:noProof w:val="0"/>
          <w:snapToGrid w:val="0"/>
        </w:rPr>
        <w:tab/>
        <w:t>id-WriteReplaceWarning</w:t>
      </w:r>
    </w:p>
    <w:p w14:paraId="18A63A99" w14:textId="77777777" w:rsidR="006A1CE4" w:rsidRPr="00E67E0D" w:rsidRDefault="006A1CE4" w:rsidP="00E7499B">
      <w:pPr>
        <w:pStyle w:val="PL"/>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reject</w:t>
      </w:r>
    </w:p>
    <w:p w14:paraId="3C22AD10" w14:textId="77777777" w:rsidR="006A1CE4" w:rsidRPr="00E67E0D" w:rsidRDefault="006A1CE4" w:rsidP="00E7499B">
      <w:pPr>
        <w:pStyle w:val="PL"/>
        <w:rPr>
          <w:noProof w:val="0"/>
          <w:snapToGrid w:val="0"/>
        </w:rPr>
      </w:pPr>
      <w:r w:rsidRPr="00E67E0D">
        <w:rPr>
          <w:noProof w:val="0"/>
          <w:snapToGrid w:val="0"/>
        </w:rPr>
        <w:t>}</w:t>
      </w:r>
    </w:p>
    <w:p w14:paraId="19562278" w14:textId="77777777" w:rsidR="006A1CE4" w:rsidRPr="00E67E0D" w:rsidRDefault="006A1CE4" w:rsidP="00E7499B">
      <w:pPr>
        <w:pStyle w:val="PL"/>
        <w:rPr>
          <w:noProof w:val="0"/>
          <w:snapToGrid w:val="0"/>
        </w:rPr>
      </w:pPr>
    </w:p>
    <w:p w14:paraId="18751F67" w14:textId="77777777" w:rsidR="006A1CE4" w:rsidRPr="00E67E0D" w:rsidRDefault="006A1CE4" w:rsidP="00E7499B">
      <w:pPr>
        <w:pStyle w:val="PL"/>
        <w:rPr>
          <w:noProof w:val="0"/>
          <w:snapToGrid w:val="0"/>
        </w:rPr>
      </w:pPr>
      <w:r w:rsidRPr="00E67E0D">
        <w:rPr>
          <w:noProof w:val="0"/>
          <w:snapToGrid w:val="0"/>
        </w:rPr>
        <w:t>END</w:t>
      </w:r>
    </w:p>
    <w:p w14:paraId="604262AC" w14:textId="77777777" w:rsidR="006A1CE4" w:rsidRPr="00E67E0D" w:rsidRDefault="006A1CE4" w:rsidP="00E7499B">
      <w:pPr>
        <w:pStyle w:val="PL"/>
        <w:rPr>
          <w:ins w:id="6298" w:author="Issam" w:date="2019-02-12T23:38:00Z"/>
          <w:noProof w:val="0"/>
          <w:snapToGrid w:val="0"/>
        </w:rPr>
      </w:pPr>
      <w:ins w:id="6299" w:author="Issam" w:date="2019-02-12T23:38:00Z">
        <w:r w:rsidRPr="00E67E0D">
          <w:rPr>
            <w:noProof w:val="0"/>
            <w:snapToGrid w:val="0"/>
          </w:rPr>
          <w:t>-- ASN1STOP</w:t>
        </w:r>
      </w:ins>
    </w:p>
    <w:p w14:paraId="6DD0396C" w14:textId="77777777" w:rsidR="006A1CE4" w:rsidRPr="00E67E0D" w:rsidRDefault="006A1CE4" w:rsidP="00E7499B">
      <w:pPr>
        <w:pStyle w:val="PL"/>
        <w:rPr>
          <w:noProof w:val="0"/>
          <w:snapToGrid w:val="0"/>
        </w:rPr>
      </w:pPr>
    </w:p>
    <w:p w14:paraId="6837D560" w14:textId="77777777" w:rsidR="006A1CE4" w:rsidRPr="00E67E0D" w:rsidRDefault="006A1CE4" w:rsidP="00E7499B">
      <w:pPr>
        <w:pStyle w:val="3"/>
      </w:pPr>
      <w:bookmarkStart w:id="6300" w:name="_Toc534720713"/>
      <w:bookmarkStart w:id="6301" w:name="_Toc525567718"/>
      <w:r w:rsidRPr="00E67E0D">
        <w:t>9.4.4</w:t>
      </w:r>
      <w:r w:rsidRPr="00E67E0D">
        <w:tab/>
        <w:t>PDU Definitions</w:t>
      </w:r>
      <w:bookmarkEnd w:id="6300"/>
      <w:bookmarkEnd w:id="6301"/>
    </w:p>
    <w:p w14:paraId="4101A881" w14:textId="77777777" w:rsidR="006A1CE4" w:rsidRPr="00E67E0D" w:rsidRDefault="006A1CE4" w:rsidP="00E7499B">
      <w:pPr>
        <w:pStyle w:val="PL"/>
        <w:rPr>
          <w:ins w:id="6302" w:author="Issam" w:date="2019-02-12T23:38:00Z"/>
          <w:noProof w:val="0"/>
          <w:snapToGrid w:val="0"/>
        </w:rPr>
      </w:pPr>
      <w:ins w:id="6303" w:author="Issam" w:date="2019-02-12T23:38:00Z">
        <w:r w:rsidRPr="00E67E0D">
          <w:rPr>
            <w:noProof w:val="0"/>
            <w:snapToGrid w:val="0"/>
          </w:rPr>
          <w:t>-- ASN1START</w:t>
        </w:r>
      </w:ins>
    </w:p>
    <w:p w14:paraId="77AA3487" w14:textId="77777777" w:rsidR="006A1CE4" w:rsidRPr="00E67E0D" w:rsidRDefault="006A1CE4" w:rsidP="00E7499B">
      <w:pPr>
        <w:pStyle w:val="PL"/>
        <w:rPr>
          <w:noProof w:val="0"/>
          <w:snapToGrid w:val="0"/>
        </w:rPr>
      </w:pPr>
      <w:r w:rsidRPr="00E67E0D">
        <w:rPr>
          <w:noProof w:val="0"/>
          <w:snapToGrid w:val="0"/>
        </w:rPr>
        <w:t>-- **************************************************************</w:t>
      </w:r>
    </w:p>
    <w:p w14:paraId="57AE0CD0" w14:textId="77777777" w:rsidR="006A1CE4" w:rsidRPr="00E67E0D" w:rsidRDefault="006A1CE4" w:rsidP="00E7499B">
      <w:pPr>
        <w:pStyle w:val="PL"/>
        <w:rPr>
          <w:noProof w:val="0"/>
          <w:snapToGrid w:val="0"/>
        </w:rPr>
      </w:pPr>
      <w:r w:rsidRPr="00E67E0D">
        <w:rPr>
          <w:noProof w:val="0"/>
          <w:snapToGrid w:val="0"/>
        </w:rPr>
        <w:t>--</w:t>
      </w:r>
    </w:p>
    <w:p w14:paraId="4B2E6573" w14:textId="77777777" w:rsidR="006A1CE4" w:rsidRPr="00E67E0D" w:rsidRDefault="006A1CE4" w:rsidP="00E7499B">
      <w:pPr>
        <w:pStyle w:val="PL"/>
        <w:rPr>
          <w:noProof w:val="0"/>
          <w:snapToGrid w:val="0"/>
        </w:rPr>
      </w:pPr>
      <w:r w:rsidRPr="00E67E0D">
        <w:rPr>
          <w:noProof w:val="0"/>
          <w:snapToGrid w:val="0"/>
        </w:rPr>
        <w:t>-- PDU definitions for NGAP.</w:t>
      </w:r>
    </w:p>
    <w:p w14:paraId="4DF6B71B" w14:textId="77777777" w:rsidR="006A1CE4" w:rsidRPr="00E67E0D" w:rsidRDefault="006A1CE4" w:rsidP="00E7499B">
      <w:pPr>
        <w:pStyle w:val="PL"/>
        <w:rPr>
          <w:noProof w:val="0"/>
          <w:snapToGrid w:val="0"/>
        </w:rPr>
      </w:pPr>
      <w:r w:rsidRPr="00E67E0D">
        <w:rPr>
          <w:noProof w:val="0"/>
          <w:snapToGrid w:val="0"/>
        </w:rPr>
        <w:t>--</w:t>
      </w:r>
    </w:p>
    <w:p w14:paraId="0CDB67D8" w14:textId="77777777" w:rsidR="006A1CE4" w:rsidRPr="00E67E0D" w:rsidRDefault="006A1CE4" w:rsidP="00E7499B">
      <w:pPr>
        <w:pStyle w:val="PL"/>
        <w:rPr>
          <w:noProof w:val="0"/>
          <w:snapToGrid w:val="0"/>
        </w:rPr>
      </w:pPr>
      <w:r w:rsidRPr="00E67E0D">
        <w:rPr>
          <w:noProof w:val="0"/>
          <w:snapToGrid w:val="0"/>
        </w:rPr>
        <w:t>-- **************************************************************</w:t>
      </w:r>
    </w:p>
    <w:p w14:paraId="582B858F" w14:textId="77777777" w:rsidR="006A1CE4" w:rsidRPr="00E67E0D" w:rsidRDefault="006A1CE4" w:rsidP="00E7499B">
      <w:pPr>
        <w:pStyle w:val="PL"/>
        <w:rPr>
          <w:noProof w:val="0"/>
          <w:snapToGrid w:val="0"/>
        </w:rPr>
      </w:pPr>
    </w:p>
    <w:p w14:paraId="18AFB2B7" w14:textId="77777777" w:rsidR="006A1CE4" w:rsidRPr="00E67E0D" w:rsidRDefault="006A1CE4" w:rsidP="00E7499B">
      <w:pPr>
        <w:pStyle w:val="PL"/>
        <w:rPr>
          <w:noProof w:val="0"/>
          <w:snapToGrid w:val="0"/>
        </w:rPr>
      </w:pPr>
      <w:r w:rsidRPr="00E67E0D">
        <w:rPr>
          <w:noProof w:val="0"/>
          <w:snapToGrid w:val="0"/>
        </w:rPr>
        <w:t xml:space="preserve">NGAP-PDU-Contents { </w:t>
      </w:r>
    </w:p>
    <w:p w14:paraId="2767E24F" w14:textId="77777777" w:rsidR="006A1CE4" w:rsidRPr="00E67E0D" w:rsidRDefault="006A1CE4" w:rsidP="00E7499B">
      <w:pPr>
        <w:pStyle w:val="PL"/>
        <w:rPr>
          <w:noProof w:val="0"/>
          <w:snapToGrid w:val="0"/>
        </w:rPr>
      </w:pPr>
      <w:r w:rsidRPr="00E67E0D">
        <w:rPr>
          <w:noProof w:val="0"/>
          <w:snapToGrid w:val="0"/>
        </w:rPr>
        <w:t xml:space="preserve">itu-t (0) identified-organization (4) etsi (0) mobileDomain (0) </w:t>
      </w:r>
    </w:p>
    <w:p w14:paraId="5761C3A5" w14:textId="77777777" w:rsidR="006A1CE4" w:rsidRPr="00E67E0D" w:rsidRDefault="006A1CE4" w:rsidP="00E7499B">
      <w:pPr>
        <w:pStyle w:val="PL"/>
        <w:rPr>
          <w:noProof w:val="0"/>
          <w:snapToGrid w:val="0"/>
        </w:rPr>
      </w:pPr>
      <w:r w:rsidRPr="00E67E0D">
        <w:rPr>
          <w:noProof w:val="0"/>
          <w:snapToGrid w:val="0"/>
        </w:rPr>
        <w:t>ngran-Access (2</w:t>
      </w:r>
      <w:bookmarkStart w:id="6304" w:name="_Hlt241618160"/>
      <w:bookmarkEnd w:id="6304"/>
      <w:r w:rsidRPr="00E67E0D">
        <w:rPr>
          <w:noProof w:val="0"/>
          <w:snapToGrid w:val="0"/>
        </w:rPr>
        <w:t>2) modules (3) ngap (1) version1 (1) ngap-PDU-Contents (1) }</w:t>
      </w:r>
    </w:p>
    <w:p w14:paraId="5C9B6DB4" w14:textId="77777777" w:rsidR="006A1CE4" w:rsidRPr="00E67E0D" w:rsidRDefault="006A1CE4" w:rsidP="00E7499B">
      <w:pPr>
        <w:pStyle w:val="PL"/>
        <w:rPr>
          <w:noProof w:val="0"/>
          <w:snapToGrid w:val="0"/>
        </w:rPr>
      </w:pPr>
    </w:p>
    <w:p w14:paraId="51CC6749" w14:textId="77777777" w:rsidR="006A1CE4" w:rsidRPr="00E67E0D" w:rsidRDefault="006A1CE4" w:rsidP="00E7499B">
      <w:pPr>
        <w:pStyle w:val="PL"/>
        <w:rPr>
          <w:noProof w:val="0"/>
          <w:snapToGrid w:val="0"/>
        </w:rPr>
      </w:pPr>
      <w:r w:rsidRPr="00E67E0D">
        <w:rPr>
          <w:noProof w:val="0"/>
          <w:snapToGrid w:val="0"/>
        </w:rPr>
        <w:t xml:space="preserve">DEFINITIONS AUTOMATIC TAGS ::= </w:t>
      </w:r>
    </w:p>
    <w:p w14:paraId="29A32DA5" w14:textId="77777777" w:rsidR="006A1CE4" w:rsidRPr="00E67E0D" w:rsidRDefault="006A1CE4" w:rsidP="00E7499B">
      <w:pPr>
        <w:pStyle w:val="PL"/>
        <w:rPr>
          <w:noProof w:val="0"/>
          <w:snapToGrid w:val="0"/>
        </w:rPr>
      </w:pPr>
    </w:p>
    <w:p w14:paraId="741AC969" w14:textId="77777777" w:rsidR="006A1CE4" w:rsidRPr="00E67E0D" w:rsidRDefault="006A1CE4" w:rsidP="00E7499B">
      <w:pPr>
        <w:pStyle w:val="PL"/>
        <w:rPr>
          <w:noProof w:val="0"/>
          <w:snapToGrid w:val="0"/>
        </w:rPr>
      </w:pPr>
      <w:r w:rsidRPr="00E67E0D">
        <w:rPr>
          <w:noProof w:val="0"/>
          <w:snapToGrid w:val="0"/>
        </w:rPr>
        <w:t>BEGIN</w:t>
      </w:r>
    </w:p>
    <w:p w14:paraId="42ADC35F" w14:textId="77777777" w:rsidR="006A1CE4" w:rsidRPr="00E67E0D" w:rsidRDefault="006A1CE4" w:rsidP="00E7499B">
      <w:pPr>
        <w:pStyle w:val="PL"/>
        <w:rPr>
          <w:noProof w:val="0"/>
          <w:snapToGrid w:val="0"/>
        </w:rPr>
      </w:pPr>
    </w:p>
    <w:p w14:paraId="1F2CE1AA" w14:textId="77777777" w:rsidR="006A1CE4" w:rsidRPr="00E67E0D" w:rsidRDefault="006A1CE4" w:rsidP="00E7499B">
      <w:pPr>
        <w:pStyle w:val="PL"/>
        <w:rPr>
          <w:noProof w:val="0"/>
          <w:snapToGrid w:val="0"/>
        </w:rPr>
      </w:pPr>
      <w:r w:rsidRPr="00E67E0D">
        <w:rPr>
          <w:noProof w:val="0"/>
          <w:snapToGrid w:val="0"/>
        </w:rPr>
        <w:t>-- **************************************************************</w:t>
      </w:r>
    </w:p>
    <w:p w14:paraId="17D9FB8B" w14:textId="77777777" w:rsidR="006A1CE4" w:rsidRPr="00E67E0D" w:rsidRDefault="006A1CE4" w:rsidP="00E7499B">
      <w:pPr>
        <w:pStyle w:val="PL"/>
        <w:rPr>
          <w:noProof w:val="0"/>
          <w:snapToGrid w:val="0"/>
        </w:rPr>
      </w:pPr>
      <w:r w:rsidRPr="00E67E0D">
        <w:rPr>
          <w:noProof w:val="0"/>
          <w:snapToGrid w:val="0"/>
        </w:rPr>
        <w:t>--</w:t>
      </w:r>
    </w:p>
    <w:p w14:paraId="2093D399" w14:textId="77777777" w:rsidR="006A1CE4" w:rsidRPr="00E67E0D" w:rsidRDefault="006A1CE4" w:rsidP="00E7499B">
      <w:pPr>
        <w:pStyle w:val="PL"/>
        <w:outlineLvl w:val="3"/>
        <w:rPr>
          <w:noProof w:val="0"/>
          <w:snapToGrid w:val="0"/>
        </w:rPr>
      </w:pPr>
      <w:r w:rsidRPr="00E67E0D">
        <w:rPr>
          <w:noProof w:val="0"/>
          <w:snapToGrid w:val="0"/>
        </w:rPr>
        <w:t>-- IE parameter types from other modules.</w:t>
      </w:r>
    </w:p>
    <w:p w14:paraId="62294EBA" w14:textId="77777777" w:rsidR="006A1CE4" w:rsidRPr="00E67E0D" w:rsidRDefault="006A1CE4" w:rsidP="00E7499B">
      <w:pPr>
        <w:pStyle w:val="PL"/>
        <w:rPr>
          <w:noProof w:val="0"/>
          <w:snapToGrid w:val="0"/>
        </w:rPr>
      </w:pPr>
      <w:r w:rsidRPr="00E67E0D">
        <w:rPr>
          <w:noProof w:val="0"/>
          <w:snapToGrid w:val="0"/>
        </w:rPr>
        <w:t>--</w:t>
      </w:r>
    </w:p>
    <w:p w14:paraId="65BE0D9C" w14:textId="77777777" w:rsidR="006A1CE4" w:rsidRPr="00E67E0D" w:rsidRDefault="006A1CE4" w:rsidP="00E7499B">
      <w:pPr>
        <w:pStyle w:val="PL"/>
        <w:rPr>
          <w:noProof w:val="0"/>
          <w:snapToGrid w:val="0"/>
        </w:rPr>
      </w:pPr>
      <w:r w:rsidRPr="00E67E0D">
        <w:rPr>
          <w:noProof w:val="0"/>
          <w:snapToGrid w:val="0"/>
        </w:rPr>
        <w:t>-- **************************************************************</w:t>
      </w:r>
    </w:p>
    <w:p w14:paraId="471D03EC" w14:textId="77777777" w:rsidR="006A1CE4" w:rsidRPr="00E67E0D" w:rsidRDefault="006A1CE4" w:rsidP="00E7499B">
      <w:pPr>
        <w:pStyle w:val="PL"/>
        <w:rPr>
          <w:noProof w:val="0"/>
          <w:snapToGrid w:val="0"/>
        </w:rPr>
      </w:pPr>
    </w:p>
    <w:p w14:paraId="3F2C3DF1" w14:textId="77777777" w:rsidR="006A1CE4" w:rsidRPr="00E67E0D" w:rsidRDefault="006A1CE4" w:rsidP="00E7499B">
      <w:pPr>
        <w:pStyle w:val="PL"/>
        <w:rPr>
          <w:noProof w:val="0"/>
          <w:snapToGrid w:val="0"/>
        </w:rPr>
      </w:pPr>
      <w:r w:rsidRPr="00E67E0D">
        <w:rPr>
          <w:noProof w:val="0"/>
          <w:snapToGrid w:val="0"/>
        </w:rPr>
        <w:t>IMPORTS</w:t>
      </w:r>
    </w:p>
    <w:p w14:paraId="1F510BC9" w14:textId="77777777" w:rsidR="006A1CE4" w:rsidRPr="00E67E0D" w:rsidRDefault="006A1CE4" w:rsidP="00E7499B">
      <w:pPr>
        <w:pStyle w:val="PL"/>
        <w:rPr>
          <w:noProof w:val="0"/>
          <w:snapToGrid w:val="0"/>
        </w:rPr>
      </w:pPr>
    </w:p>
    <w:p w14:paraId="033DF192" w14:textId="77777777" w:rsidR="006A1CE4" w:rsidRPr="00E67E0D" w:rsidRDefault="006A1CE4" w:rsidP="00E7499B">
      <w:pPr>
        <w:pStyle w:val="PL"/>
        <w:rPr>
          <w:noProof w:val="0"/>
          <w:snapToGrid w:val="0"/>
        </w:rPr>
      </w:pPr>
      <w:r w:rsidRPr="00E67E0D">
        <w:rPr>
          <w:noProof w:val="0"/>
          <w:snapToGrid w:val="0"/>
        </w:rPr>
        <w:tab/>
        <w:t>AllowedNSSAI,</w:t>
      </w:r>
    </w:p>
    <w:p w14:paraId="7A690F74" w14:textId="77777777" w:rsidR="006A1CE4" w:rsidRPr="00E67E0D" w:rsidRDefault="006A1CE4" w:rsidP="00E7499B">
      <w:pPr>
        <w:pStyle w:val="PL"/>
        <w:rPr>
          <w:noProof w:val="0"/>
          <w:snapToGrid w:val="0"/>
        </w:rPr>
      </w:pPr>
      <w:r w:rsidRPr="00E67E0D">
        <w:rPr>
          <w:noProof w:val="0"/>
          <w:snapToGrid w:val="0"/>
        </w:rPr>
        <w:tab/>
        <w:t>AMFName,</w:t>
      </w:r>
    </w:p>
    <w:p w14:paraId="2B82D5CC" w14:textId="77777777" w:rsidR="006A1CE4" w:rsidRPr="00E67E0D" w:rsidRDefault="006A1CE4" w:rsidP="00E7499B">
      <w:pPr>
        <w:pStyle w:val="PL"/>
        <w:rPr>
          <w:noProof w:val="0"/>
          <w:snapToGrid w:val="0"/>
        </w:rPr>
      </w:pPr>
      <w:r w:rsidRPr="00E67E0D">
        <w:rPr>
          <w:noProof w:val="0"/>
        </w:rPr>
        <w:tab/>
      </w:r>
      <w:r w:rsidRPr="00E67E0D">
        <w:rPr>
          <w:noProof w:val="0"/>
          <w:snapToGrid w:val="0"/>
        </w:rPr>
        <w:t>AMFSetID,</w:t>
      </w:r>
    </w:p>
    <w:p w14:paraId="5550B8DE" w14:textId="77777777" w:rsidR="006A1CE4" w:rsidRPr="00E67E0D" w:rsidRDefault="006A1CE4" w:rsidP="00E7499B">
      <w:pPr>
        <w:pStyle w:val="PL"/>
        <w:rPr>
          <w:noProof w:val="0"/>
          <w:snapToGrid w:val="0"/>
        </w:rPr>
      </w:pPr>
      <w:r w:rsidRPr="00E67E0D">
        <w:rPr>
          <w:noProof w:val="0"/>
          <w:snapToGrid w:val="0"/>
        </w:rPr>
        <w:tab/>
        <w:t>AMF-TNLAssociationSetupList,</w:t>
      </w:r>
    </w:p>
    <w:p w14:paraId="14D0FA9D" w14:textId="77777777" w:rsidR="006A1CE4" w:rsidRPr="00E67E0D" w:rsidRDefault="006A1CE4" w:rsidP="00E7499B">
      <w:pPr>
        <w:pStyle w:val="PL"/>
        <w:rPr>
          <w:noProof w:val="0"/>
          <w:snapToGrid w:val="0"/>
        </w:rPr>
      </w:pPr>
      <w:r w:rsidRPr="00E67E0D">
        <w:rPr>
          <w:noProof w:val="0"/>
          <w:snapToGrid w:val="0"/>
        </w:rPr>
        <w:tab/>
        <w:t>AMF-TNLAssociationToAddList,</w:t>
      </w:r>
    </w:p>
    <w:p w14:paraId="302B03F8" w14:textId="77777777" w:rsidR="006A1CE4" w:rsidRPr="00E67E0D" w:rsidRDefault="006A1CE4" w:rsidP="00E7499B">
      <w:pPr>
        <w:pStyle w:val="PL"/>
        <w:rPr>
          <w:noProof w:val="0"/>
          <w:snapToGrid w:val="0"/>
        </w:rPr>
      </w:pPr>
      <w:r w:rsidRPr="00E67E0D">
        <w:rPr>
          <w:noProof w:val="0"/>
          <w:snapToGrid w:val="0"/>
        </w:rPr>
        <w:tab/>
        <w:t>AMF-TNLAssociationToRemoveList,</w:t>
      </w:r>
    </w:p>
    <w:p w14:paraId="7D441E00" w14:textId="77777777" w:rsidR="006A1CE4" w:rsidRPr="00E67E0D" w:rsidRDefault="006A1CE4" w:rsidP="00E7499B">
      <w:pPr>
        <w:pStyle w:val="PL"/>
        <w:rPr>
          <w:noProof w:val="0"/>
          <w:snapToGrid w:val="0"/>
        </w:rPr>
      </w:pPr>
      <w:r w:rsidRPr="00E67E0D">
        <w:rPr>
          <w:noProof w:val="0"/>
          <w:snapToGrid w:val="0"/>
        </w:rPr>
        <w:tab/>
        <w:t>AMF-TNLAssociationToUpdateList,</w:t>
      </w:r>
    </w:p>
    <w:p w14:paraId="393FEF32" w14:textId="77777777" w:rsidR="006A1CE4" w:rsidRPr="00E67E0D" w:rsidRDefault="006A1CE4" w:rsidP="00E7499B">
      <w:pPr>
        <w:pStyle w:val="PL"/>
        <w:rPr>
          <w:noProof w:val="0"/>
          <w:snapToGrid w:val="0"/>
          <w:lang w:eastAsia="zh-CN"/>
        </w:rPr>
      </w:pPr>
      <w:r w:rsidRPr="00E67E0D">
        <w:rPr>
          <w:noProof w:val="0"/>
          <w:snapToGrid w:val="0"/>
        </w:rPr>
        <w:tab/>
        <w:t>AMF-UE-NGAP-ID,</w:t>
      </w:r>
    </w:p>
    <w:p w14:paraId="64C81B1E" w14:textId="77777777" w:rsidR="006A1CE4" w:rsidRPr="00E67E0D" w:rsidRDefault="006A1CE4" w:rsidP="00E7499B">
      <w:pPr>
        <w:pStyle w:val="PL"/>
        <w:rPr>
          <w:noProof w:val="0"/>
          <w:snapToGrid w:val="0"/>
        </w:rPr>
      </w:pPr>
      <w:r w:rsidRPr="00E67E0D">
        <w:rPr>
          <w:noProof w:val="0"/>
          <w:snapToGrid w:val="0"/>
        </w:rPr>
        <w:tab/>
        <w:t>AssistanceDataForPaging,</w:t>
      </w:r>
    </w:p>
    <w:p w14:paraId="6BC53273" w14:textId="77777777" w:rsidR="006A1CE4" w:rsidRPr="00E67E0D" w:rsidRDefault="006A1CE4" w:rsidP="00E7499B">
      <w:pPr>
        <w:pStyle w:val="PL"/>
        <w:rPr>
          <w:noProof w:val="0"/>
          <w:snapToGrid w:val="0"/>
          <w:lang w:eastAsia="zh-CN"/>
        </w:rPr>
      </w:pPr>
      <w:r w:rsidRPr="00E67E0D">
        <w:rPr>
          <w:noProof w:val="0"/>
          <w:snapToGrid w:val="0"/>
        </w:rPr>
        <w:tab/>
        <w:t>BroadcastCancelledAreaList</w:t>
      </w:r>
      <w:r w:rsidRPr="00E67E0D">
        <w:rPr>
          <w:noProof w:val="0"/>
          <w:snapToGrid w:val="0"/>
          <w:lang w:eastAsia="zh-CN"/>
        </w:rPr>
        <w:t>,</w:t>
      </w:r>
    </w:p>
    <w:p w14:paraId="072D5CD8" w14:textId="77777777" w:rsidR="006A1CE4" w:rsidRPr="00E67E0D" w:rsidRDefault="006A1CE4" w:rsidP="00E7499B">
      <w:pPr>
        <w:pStyle w:val="PL"/>
        <w:rPr>
          <w:noProof w:val="0"/>
          <w:snapToGrid w:val="0"/>
        </w:rPr>
      </w:pPr>
      <w:r w:rsidRPr="00E67E0D">
        <w:rPr>
          <w:noProof w:val="0"/>
          <w:snapToGrid w:val="0"/>
        </w:rPr>
        <w:tab/>
        <w:t>BroadcastCompletedAreaList,</w:t>
      </w:r>
    </w:p>
    <w:p w14:paraId="724F6FB5" w14:textId="77777777" w:rsidR="006A1CE4" w:rsidRPr="00E67E0D" w:rsidRDefault="006A1CE4" w:rsidP="00E7499B">
      <w:pPr>
        <w:pStyle w:val="PL"/>
        <w:rPr>
          <w:noProof w:val="0"/>
          <w:snapToGrid w:val="0"/>
          <w:lang w:eastAsia="zh-CN"/>
        </w:rPr>
      </w:pPr>
      <w:r w:rsidRPr="00E67E0D">
        <w:rPr>
          <w:noProof w:val="0"/>
          <w:snapToGrid w:val="0"/>
          <w:lang w:eastAsia="zh-CN"/>
        </w:rPr>
        <w:tab/>
        <w:t>CancelAllWarningMessages,</w:t>
      </w:r>
    </w:p>
    <w:p w14:paraId="6C7D5728" w14:textId="77777777" w:rsidR="006A1CE4" w:rsidRPr="00E67E0D" w:rsidRDefault="006A1CE4" w:rsidP="00E7499B">
      <w:pPr>
        <w:pStyle w:val="PL"/>
        <w:rPr>
          <w:noProof w:val="0"/>
          <w:snapToGrid w:val="0"/>
        </w:rPr>
      </w:pPr>
      <w:r w:rsidRPr="00E67E0D">
        <w:rPr>
          <w:noProof w:val="0"/>
          <w:snapToGrid w:val="0"/>
        </w:rPr>
        <w:tab/>
        <w:t>Cause,</w:t>
      </w:r>
    </w:p>
    <w:p w14:paraId="1F8582A8" w14:textId="77777777" w:rsidR="006A1CE4" w:rsidRPr="00E67E0D" w:rsidRDefault="006A1CE4" w:rsidP="00E7499B">
      <w:pPr>
        <w:pStyle w:val="PL"/>
        <w:rPr>
          <w:noProof w:val="0"/>
          <w:snapToGrid w:val="0"/>
          <w:lang w:eastAsia="zh-CN"/>
        </w:rPr>
      </w:pPr>
      <w:r w:rsidRPr="00E67E0D">
        <w:rPr>
          <w:noProof w:val="0"/>
          <w:snapToGrid w:val="0"/>
          <w:lang w:eastAsia="zh-CN"/>
        </w:rPr>
        <w:tab/>
        <w:t>CellIDListForRestart,</w:t>
      </w:r>
    </w:p>
    <w:p w14:paraId="5FF23AE0" w14:textId="77777777" w:rsidR="006A1CE4" w:rsidRPr="00E67E0D" w:rsidRDefault="006A1CE4" w:rsidP="00E7499B">
      <w:pPr>
        <w:pStyle w:val="PL"/>
        <w:rPr>
          <w:noProof w:val="0"/>
          <w:snapToGrid w:val="0"/>
        </w:rPr>
      </w:pPr>
      <w:r w:rsidRPr="00E67E0D">
        <w:rPr>
          <w:noProof w:val="0"/>
          <w:snapToGrid w:val="0"/>
        </w:rPr>
        <w:tab/>
        <w:t>ConcurrentWarningMessageInd,</w:t>
      </w:r>
    </w:p>
    <w:p w14:paraId="6AC98707" w14:textId="77777777" w:rsidR="006A1CE4" w:rsidRPr="00E67E0D" w:rsidRDefault="006A1CE4" w:rsidP="00E7499B">
      <w:pPr>
        <w:pStyle w:val="PL"/>
        <w:rPr>
          <w:noProof w:val="0"/>
          <w:snapToGrid w:val="0"/>
        </w:rPr>
      </w:pPr>
      <w:r w:rsidRPr="00E67E0D">
        <w:rPr>
          <w:noProof w:val="0"/>
          <w:lang w:eastAsia="zh-CN"/>
        </w:rPr>
        <w:tab/>
      </w:r>
      <w:r w:rsidRPr="00E67E0D">
        <w:rPr>
          <w:noProof w:val="0"/>
          <w:snapToGrid w:val="0"/>
        </w:rPr>
        <w:t>CoreNetworkAssistanceInformation,</w:t>
      </w:r>
    </w:p>
    <w:p w14:paraId="504E07B6" w14:textId="77777777" w:rsidR="006A1CE4" w:rsidRPr="00E67E0D" w:rsidRDefault="006A1CE4" w:rsidP="00E7499B">
      <w:pPr>
        <w:pStyle w:val="PL"/>
        <w:rPr>
          <w:noProof w:val="0"/>
          <w:snapToGrid w:val="0"/>
        </w:rPr>
      </w:pPr>
      <w:r w:rsidRPr="00E67E0D">
        <w:rPr>
          <w:noProof w:val="0"/>
          <w:snapToGrid w:val="0"/>
        </w:rPr>
        <w:tab/>
      </w:r>
      <w:r w:rsidRPr="00E67E0D">
        <w:rPr>
          <w:noProof w:val="0"/>
        </w:rPr>
        <w:t>CPTransportLayerInformation,</w:t>
      </w:r>
    </w:p>
    <w:p w14:paraId="5C8AA7CF" w14:textId="77777777" w:rsidR="006A1CE4" w:rsidRPr="00E67E0D" w:rsidRDefault="006A1CE4" w:rsidP="00E7499B">
      <w:pPr>
        <w:pStyle w:val="PL"/>
        <w:rPr>
          <w:noProof w:val="0"/>
          <w:snapToGrid w:val="0"/>
        </w:rPr>
      </w:pPr>
      <w:r w:rsidRPr="00E67E0D">
        <w:rPr>
          <w:noProof w:val="0"/>
          <w:snapToGrid w:val="0"/>
        </w:rPr>
        <w:tab/>
        <w:t>CriticalityDiagnostics,</w:t>
      </w:r>
    </w:p>
    <w:p w14:paraId="4E54901B" w14:textId="77777777" w:rsidR="006A1CE4" w:rsidRPr="00E67E0D" w:rsidRDefault="006A1CE4" w:rsidP="00E7499B">
      <w:pPr>
        <w:pStyle w:val="PL"/>
        <w:rPr>
          <w:noProof w:val="0"/>
          <w:snapToGrid w:val="0"/>
        </w:rPr>
      </w:pPr>
      <w:r w:rsidRPr="00E67E0D">
        <w:rPr>
          <w:noProof w:val="0"/>
          <w:snapToGrid w:val="0"/>
        </w:rPr>
        <w:tab/>
        <w:t>DataCodingScheme,</w:t>
      </w:r>
    </w:p>
    <w:p w14:paraId="1D2948D5" w14:textId="77777777" w:rsidR="006A1CE4" w:rsidRPr="00E67E0D" w:rsidRDefault="006A1CE4" w:rsidP="00E7499B">
      <w:pPr>
        <w:pStyle w:val="PL"/>
        <w:rPr>
          <w:noProof w:val="0"/>
          <w:snapToGrid w:val="0"/>
        </w:rPr>
      </w:pPr>
      <w:r w:rsidRPr="00E67E0D">
        <w:rPr>
          <w:noProof w:val="0"/>
          <w:snapToGrid w:val="0"/>
        </w:rPr>
        <w:tab/>
        <w:t>DirectForwardingPathAvailability,</w:t>
      </w:r>
    </w:p>
    <w:p w14:paraId="53DBD1DE" w14:textId="77777777" w:rsidR="006A1CE4" w:rsidRPr="00E67E0D" w:rsidRDefault="006A1CE4" w:rsidP="00E7499B">
      <w:pPr>
        <w:pStyle w:val="PL"/>
        <w:rPr>
          <w:noProof w:val="0"/>
          <w:snapToGrid w:val="0"/>
          <w:lang w:eastAsia="zh-CN"/>
        </w:rPr>
      </w:pPr>
      <w:r w:rsidRPr="00E67E0D">
        <w:rPr>
          <w:noProof w:val="0"/>
          <w:snapToGrid w:val="0"/>
          <w:lang w:eastAsia="zh-CN"/>
        </w:rPr>
        <w:tab/>
        <w:t>EmergencyAreaIDListForRestart,</w:t>
      </w:r>
    </w:p>
    <w:p w14:paraId="330F1E38" w14:textId="77777777" w:rsidR="006A1CE4" w:rsidRPr="00E67E0D" w:rsidRDefault="006A1CE4" w:rsidP="00E7499B">
      <w:pPr>
        <w:pStyle w:val="PL"/>
        <w:rPr>
          <w:noProof w:val="0"/>
          <w:snapToGrid w:val="0"/>
        </w:rPr>
      </w:pPr>
      <w:r w:rsidRPr="00E67E0D">
        <w:rPr>
          <w:noProof w:val="0"/>
        </w:rPr>
        <w:tab/>
      </w:r>
      <w:r w:rsidRPr="00E67E0D">
        <w:rPr>
          <w:noProof w:val="0"/>
          <w:snapToGrid w:val="0"/>
        </w:rPr>
        <w:t>EmergencyFallbackIndicator,</w:t>
      </w:r>
    </w:p>
    <w:p w14:paraId="66072BC0" w14:textId="77777777" w:rsidR="006A1CE4" w:rsidRPr="00E67E0D" w:rsidRDefault="006A1CE4" w:rsidP="00E7499B">
      <w:pPr>
        <w:pStyle w:val="PL"/>
        <w:rPr>
          <w:noProof w:val="0"/>
          <w:snapToGrid w:val="0"/>
        </w:rPr>
      </w:pPr>
      <w:r w:rsidRPr="00E67E0D">
        <w:rPr>
          <w:noProof w:val="0"/>
          <w:snapToGrid w:val="0"/>
        </w:rPr>
        <w:tab/>
        <w:t>EUTRA-CGI,</w:t>
      </w:r>
    </w:p>
    <w:p w14:paraId="3C2643AF" w14:textId="77777777" w:rsidR="006A1CE4" w:rsidRPr="00E67E0D" w:rsidRDefault="006A1CE4" w:rsidP="00E7499B">
      <w:pPr>
        <w:pStyle w:val="PL"/>
        <w:rPr>
          <w:noProof w:val="0"/>
          <w:snapToGrid w:val="0"/>
        </w:rPr>
      </w:pPr>
      <w:r w:rsidRPr="00E67E0D">
        <w:rPr>
          <w:noProof w:val="0"/>
          <w:snapToGrid w:val="0"/>
        </w:rPr>
        <w:tab/>
        <w:t>FiveG-S-TMSI,</w:t>
      </w:r>
    </w:p>
    <w:p w14:paraId="22FF6FBC" w14:textId="77777777" w:rsidR="006A1CE4" w:rsidRPr="00E67E0D" w:rsidRDefault="006A1CE4" w:rsidP="00E7499B">
      <w:pPr>
        <w:pStyle w:val="PL"/>
        <w:rPr>
          <w:noProof w:val="0"/>
          <w:snapToGrid w:val="0"/>
        </w:rPr>
      </w:pPr>
      <w:r w:rsidRPr="00E67E0D">
        <w:rPr>
          <w:noProof w:val="0"/>
          <w:snapToGrid w:val="0"/>
        </w:rPr>
        <w:tab/>
        <w:t>GlobalRANNodeID,</w:t>
      </w:r>
    </w:p>
    <w:p w14:paraId="3C6E4D00" w14:textId="77777777" w:rsidR="006A1CE4" w:rsidRPr="00E67E0D" w:rsidRDefault="006A1CE4" w:rsidP="00E7499B">
      <w:pPr>
        <w:pStyle w:val="PL"/>
        <w:rPr>
          <w:noProof w:val="0"/>
          <w:snapToGrid w:val="0"/>
        </w:rPr>
      </w:pPr>
      <w:r w:rsidRPr="00E67E0D">
        <w:rPr>
          <w:noProof w:val="0"/>
          <w:snapToGrid w:val="0"/>
        </w:rPr>
        <w:tab/>
        <w:t>GUAMI,</w:t>
      </w:r>
    </w:p>
    <w:p w14:paraId="6E8CBA56" w14:textId="77777777" w:rsidR="006A1CE4" w:rsidRPr="00E67E0D" w:rsidRDefault="006A1CE4" w:rsidP="00E7499B">
      <w:pPr>
        <w:pStyle w:val="PL"/>
        <w:rPr>
          <w:noProof w:val="0"/>
          <w:snapToGrid w:val="0"/>
        </w:rPr>
      </w:pPr>
      <w:r w:rsidRPr="00E67E0D">
        <w:rPr>
          <w:noProof w:val="0"/>
          <w:snapToGrid w:val="0"/>
        </w:rPr>
        <w:tab/>
        <w:t>HandoverType,</w:t>
      </w:r>
    </w:p>
    <w:p w14:paraId="27D55E12" w14:textId="77777777" w:rsidR="006A1CE4" w:rsidRPr="00E67E0D" w:rsidRDefault="006A1CE4" w:rsidP="00E7499B">
      <w:pPr>
        <w:pStyle w:val="PL"/>
        <w:rPr>
          <w:noProof w:val="0"/>
          <w:snapToGrid w:val="0"/>
        </w:rPr>
      </w:pPr>
      <w:r w:rsidRPr="00E67E0D">
        <w:rPr>
          <w:noProof w:val="0"/>
          <w:snapToGrid w:val="0"/>
        </w:rPr>
        <w:tab/>
        <w:t>IMSVoiceSupportIndicator,</w:t>
      </w:r>
    </w:p>
    <w:p w14:paraId="3F869083" w14:textId="77777777" w:rsidR="006A1CE4" w:rsidRPr="00E67E0D" w:rsidRDefault="006A1CE4" w:rsidP="00E7499B">
      <w:pPr>
        <w:pStyle w:val="PL"/>
        <w:rPr>
          <w:noProof w:val="0"/>
          <w:snapToGrid w:val="0"/>
        </w:rPr>
      </w:pPr>
      <w:r w:rsidRPr="00E67E0D">
        <w:rPr>
          <w:noProof w:val="0"/>
          <w:snapToGrid w:val="0"/>
        </w:rPr>
        <w:tab/>
        <w:t>IndexToRFSP,</w:t>
      </w:r>
    </w:p>
    <w:p w14:paraId="2862BF5E" w14:textId="77777777" w:rsidR="006A1CE4" w:rsidRPr="00E67E0D" w:rsidRDefault="006A1CE4" w:rsidP="00E7499B">
      <w:pPr>
        <w:pStyle w:val="PL"/>
        <w:rPr>
          <w:noProof w:val="0"/>
          <w:snapToGrid w:val="0"/>
          <w:lang w:eastAsia="zh-CN"/>
        </w:rPr>
      </w:pPr>
      <w:r w:rsidRPr="00E67E0D">
        <w:rPr>
          <w:noProof w:val="0"/>
          <w:snapToGrid w:val="0"/>
          <w:lang w:eastAsia="zh-CN"/>
        </w:rPr>
        <w:tab/>
      </w:r>
      <w:r w:rsidRPr="00E67E0D">
        <w:rPr>
          <w:noProof w:val="0"/>
          <w:snapToGrid w:val="0"/>
        </w:rPr>
        <w:t>InfoOnRecommendedCellsAndRANNodesForPaging</w:t>
      </w:r>
      <w:r w:rsidRPr="00E67E0D">
        <w:rPr>
          <w:noProof w:val="0"/>
          <w:snapToGrid w:val="0"/>
          <w:lang w:eastAsia="zh-CN"/>
        </w:rPr>
        <w:t>,</w:t>
      </w:r>
    </w:p>
    <w:p w14:paraId="6F544174" w14:textId="77777777" w:rsidR="006A1CE4" w:rsidRPr="00E67E0D" w:rsidRDefault="006A1CE4" w:rsidP="00E7499B">
      <w:pPr>
        <w:pStyle w:val="PL"/>
        <w:rPr>
          <w:noProof w:val="0"/>
          <w:snapToGrid w:val="0"/>
        </w:rPr>
      </w:pPr>
      <w:r w:rsidRPr="00E67E0D">
        <w:rPr>
          <w:noProof w:val="0"/>
          <w:snapToGrid w:val="0"/>
        </w:rPr>
        <w:tab/>
        <w:t>LocationReportingRequestType,</w:t>
      </w:r>
    </w:p>
    <w:p w14:paraId="0E5FE3D9" w14:textId="77777777" w:rsidR="006A1CE4" w:rsidRPr="00E67E0D" w:rsidRDefault="006A1CE4" w:rsidP="00E7499B">
      <w:pPr>
        <w:pStyle w:val="PL"/>
        <w:rPr>
          <w:noProof w:val="0"/>
          <w:snapToGrid w:val="0"/>
        </w:rPr>
      </w:pPr>
      <w:r w:rsidRPr="00E67E0D">
        <w:rPr>
          <w:noProof w:val="0"/>
          <w:snapToGrid w:val="0"/>
        </w:rPr>
        <w:tab/>
        <w:t>MaskedIMEISV,</w:t>
      </w:r>
    </w:p>
    <w:p w14:paraId="0FB4B41B" w14:textId="77777777" w:rsidR="006A1CE4" w:rsidRPr="00E67E0D" w:rsidRDefault="006A1CE4" w:rsidP="00E7499B">
      <w:pPr>
        <w:pStyle w:val="PL"/>
        <w:rPr>
          <w:noProof w:val="0"/>
          <w:snapToGrid w:val="0"/>
        </w:rPr>
      </w:pPr>
      <w:r w:rsidRPr="00E67E0D">
        <w:rPr>
          <w:noProof w:val="0"/>
          <w:snapToGrid w:val="0"/>
        </w:rPr>
        <w:tab/>
        <w:t>MessageIdentifier,</w:t>
      </w:r>
    </w:p>
    <w:p w14:paraId="226E3319" w14:textId="77777777" w:rsidR="006A1CE4" w:rsidRPr="00E67E0D" w:rsidRDefault="006A1CE4" w:rsidP="00E7499B">
      <w:pPr>
        <w:pStyle w:val="PL"/>
        <w:spacing w:line="0" w:lineRule="atLeast"/>
        <w:rPr>
          <w:noProof w:val="0"/>
          <w:snapToGrid w:val="0"/>
        </w:rPr>
      </w:pPr>
      <w:r w:rsidRPr="00E67E0D">
        <w:rPr>
          <w:noProof w:val="0"/>
          <w:snapToGrid w:val="0"/>
        </w:rPr>
        <w:tab/>
        <w:t>MobilityRestrictionList,</w:t>
      </w:r>
    </w:p>
    <w:p w14:paraId="78AAFDE7" w14:textId="77777777" w:rsidR="006A1CE4" w:rsidRPr="00E67E0D" w:rsidRDefault="006A1CE4" w:rsidP="00E7499B">
      <w:pPr>
        <w:pStyle w:val="PL"/>
        <w:rPr>
          <w:noProof w:val="0"/>
        </w:rPr>
      </w:pPr>
      <w:r w:rsidRPr="00E67E0D">
        <w:rPr>
          <w:noProof w:val="0"/>
        </w:rPr>
        <w:tab/>
        <w:t>NAS-PDU,</w:t>
      </w:r>
    </w:p>
    <w:p w14:paraId="52DB6D1F" w14:textId="77777777" w:rsidR="006A1CE4" w:rsidRPr="00E67E0D" w:rsidRDefault="006A1CE4" w:rsidP="00E7499B">
      <w:pPr>
        <w:pStyle w:val="PL"/>
        <w:rPr>
          <w:noProof w:val="0"/>
        </w:rPr>
      </w:pPr>
      <w:r w:rsidRPr="00E67E0D">
        <w:rPr>
          <w:noProof w:val="0"/>
        </w:rPr>
        <w:tab/>
      </w:r>
      <w:r w:rsidRPr="00E67E0D">
        <w:rPr>
          <w:noProof w:val="0"/>
          <w:snapToGrid w:val="0"/>
        </w:rPr>
        <w:t>NASSecurityParametersFromNGRAN,</w:t>
      </w:r>
    </w:p>
    <w:p w14:paraId="46F60ECF" w14:textId="77777777" w:rsidR="006A1CE4" w:rsidRPr="00E67E0D" w:rsidRDefault="006A1CE4" w:rsidP="00E7499B">
      <w:pPr>
        <w:pStyle w:val="PL"/>
        <w:rPr>
          <w:noProof w:val="0"/>
        </w:rPr>
      </w:pPr>
      <w:r w:rsidRPr="00E67E0D">
        <w:rPr>
          <w:noProof w:val="0"/>
        </w:rPr>
        <w:tab/>
        <w:t>NewSecurityContextInd,</w:t>
      </w:r>
    </w:p>
    <w:p w14:paraId="68A2FF27" w14:textId="77777777" w:rsidR="006A1CE4" w:rsidRPr="00E67E0D" w:rsidRDefault="006A1CE4" w:rsidP="00E7499B">
      <w:pPr>
        <w:pStyle w:val="PL"/>
        <w:spacing w:line="0" w:lineRule="atLeast"/>
        <w:rPr>
          <w:noProof w:val="0"/>
          <w:snapToGrid w:val="0"/>
        </w:rPr>
      </w:pPr>
      <w:r w:rsidRPr="00E67E0D">
        <w:rPr>
          <w:noProof w:val="0"/>
          <w:snapToGrid w:val="0"/>
        </w:rPr>
        <w:tab/>
        <w:t>NGRAN-CGI,</w:t>
      </w:r>
    </w:p>
    <w:p w14:paraId="502360D8" w14:textId="77777777" w:rsidR="006A1CE4" w:rsidRPr="00E67E0D" w:rsidRDefault="006A1CE4" w:rsidP="00E7499B">
      <w:pPr>
        <w:pStyle w:val="PL"/>
        <w:spacing w:line="0" w:lineRule="atLeast"/>
        <w:rPr>
          <w:noProof w:val="0"/>
          <w:snapToGrid w:val="0"/>
        </w:rPr>
      </w:pPr>
      <w:r w:rsidRPr="00E67E0D">
        <w:rPr>
          <w:noProof w:val="0"/>
          <w:snapToGrid w:val="0"/>
        </w:rPr>
        <w:tab/>
        <w:t>NGRANTraceID,</w:t>
      </w:r>
    </w:p>
    <w:p w14:paraId="78472AF6" w14:textId="77777777" w:rsidR="006A1CE4" w:rsidRPr="00E67E0D" w:rsidRDefault="006A1CE4" w:rsidP="00E7499B">
      <w:pPr>
        <w:pStyle w:val="PL"/>
        <w:rPr>
          <w:noProof w:val="0"/>
          <w:snapToGrid w:val="0"/>
        </w:rPr>
      </w:pPr>
      <w:r w:rsidRPr="00E67E0D">
        <w:rPr>
          <w:noProof w:val="0"/>
          <w:snapToGrid w:val="0"/>
        </w:rPr>
        <w:tab/>
        <w:t>NR-CGI,</w:t>
      </w:r>
    </w:p>
    <w:p w14:paraId="5D48202B" w14:textId="77777777" w:rsidR="006A1CE4" w:rsidRPr="00E67E0D" w:rsidRDefault="006A1CE4" w:rsidP="00E7499B">
      <w:pPr>
        <w:pStyle w:val="PL"/>
        <w:rPr>
          <w:noProof w:val="0"/>
          <w:snapToGrid w:val="0"/>
        </w:rPr>
      </w:pPr>
      <w:r w:rsidRPr="00E67E0D">
        <w:rPr>
          <w:noProof w:val="0"/>
          <w:snapToGrid w:val="0"/>
        </w:rPr>
        <w:tab/>
      </w:r>
      <w:r w:rsidRPr="00E67E0D">
        <w:rPr>
          <w:noProof w:val="0"/>
          <w:snapToGrid w:val="0"/>
          <w:lang w:eastAsia="zh-CN"/>
        </w:rPr>
        <w:t>NRPPa</w:t>
      </w:r>
      <w:r w:rsidRPr="00E67E0D">
        <w:rPr>
          <w:noProof w:val="0"/>
          <w:snapToGrid w:val="0"/>
        </w:rPr>
        <w:t>-PDU,</w:t>
      </w:r>
    </w:p>
    <w:p w14:paraId="3306F4C1" w14:textId="77777777" w:rsidR="006A1CE4" w:rsidRPr="00E67E0D" w:rsidRDefault="006A1CE4" w:rsidP="00E7499B">
      <w:pPr>
        <w:pStyle w:val="PL"/>
        <w:rPr>
          <w:noProof w:val="0"/>
          <w:snapToGrid w:val="0"/>
        </w:rPr>
      </w:pPr>
      <w:r w:rsidRPr="00E67E0D">
        <w:rPr>
          <w:noProof w:val="0"/>
          <w:snapToGrid w:val="0"/>
        </w:rPr>
        <w:tab/>
        <w:t>NumberOfBroadcastsRequested,</w:t>
      </w:r>
    </w:p>
    <w:p w14:paraId="2CE84F81" w14:textId="77777777" w:rsidR="006A1CE4" w:rsidRPr="00E67E0D" w:rsidRDefault="006A1CE4" w:rsidP="00E7499B">
      <w:pPr>
        <w:pStyle w:val="PL"/>
        <w:rPr>
          <w:noProof w:val="0"/>
          <w:snapToGrid w:val="0"/>
        </w:rPr>
      </w:pPr>
      <w:r w:rsidRPr="00E67E0D">
        <w:rPr>
          <w:noProof w:val="0"/>
          <w:snapToGrid w:val="0"/>
        </w:rPr>
        <w:tab/>
        <w:t>OverloadResponse,</w:t>
      </w:r>
    </w:p>
    <w:p w14:paraId="673ED4F6" w14:textId="77777777" w:rsidR="006A1CE4" w:rsidRPr="00E67E0D" w:rsidRDefault="006A1CE4" w:rsidP="00E7499B">
      <w:pPr>
        <w:pStyle w:val="PL"/>
        <w:rPr>
          <w:noProof w:val="0"/>
          <w:snapToGrid w:val="0"/>
        </w:rPr>
      </w:pPr>
      <w:r w:rsidRPr="00E67E0D">
        <w:rPr>
          <w:noProof w:val="0"/>
          <w:snapToGrid w:val="0"/>
        </w:rPr>
        <w:tab/>
        <w:t>OverloadStartNSSAIList,</w:t>
      </w:r>
    </w:p>
    <w:p w14:paraId="707CDE0C" w14:textId="77777777" w:rsidR="006A1CE4" w:rsidRPr="00E67E0D" w:rsidRDefault="006A1CE4" w:rsidP="00E7499B">
      <w:pPr>
        <w:pStyle w:val="PL"/>
        <w:rPr>
          <w:noProof w:val="0"/>
          <w:snapToGrid w:val="0"/>
        </w:rPr>
      </w:pPr>
      <w:r w:rsidRPr="00E67E0D">
        <w:rPr>
          <w:noProof w:val="0"/>
          <w:snapToGrid w:val="0"/>
        </w:rPr>
        <w:tab/>
        <w:t>PagingDRX,</w:t>
      </w:r>
    </w:p>
    <w:p w14:paraId="015F55CB" w14:textId="77777777" w:rsidR="006A1CE4" w:rsidRPr="00E67E0D" w:rsidRDefault="006A1CE4" w:rsidP="00E7499B">
      <w:pPr>
        <w:pStyle w:val="PL"/>
        <w:rPr>
          <w:noProof w:val="0"/>
          <w:snapToGrid w:val="0"/>
        </w:rPr>
      </w:pPr>
      <w:r w:rsidRPr="00E67E0D">
        <w:rPr>
          <w:noProof w:val="0"/>
          <w:snapToGrid w:val="0"/>
        </w:rPr>
        <w:tab/>
        <w:t>PagingOrigin,</w:t>
      </w:r>
    </w:p>
    <w:p w14:paraId="416B01B8" w14:textId="77777777" w:rsidR="006A1CE4" w:rsidRPr="00E67E0D" w:rsidRDefault="006A1CE4" w:rsidP="00E7499B">
      <w:pPr>
        <w:pStyle w:val="PL"/>
        <w:rPr>
          <w:noProof w:val="0"/>
          <w:snapToGrid w:val="0"/>
        </w:rPr>
      </w:pPr>
      <w:r w:rsidRPr="00E67E0D">
        <w:rPr>
          <w:noProof w:val="0"/>
          <w:snapToGrid w:val="0"/>
        </w:rPr>
        <w:tab/>
        <w:t>PagingPriority,</w:t>
      </w:r>
    </w:p>
    <w:p w14:paraId="412DD9CB" w14:textId="77777777" w:rsidR="006A1CE4" w:rsidRPr="00E67E0D" w:rsidRDefault="006A1CE4" w:rsidP="00E7499B">
      <w:pPr>
        <w:pStyle w:val="PL"/>
        <w:rPr>
          <w:noProof w:val="0"/>
          <w:snapToGrid w:val="0"/>
        </w:rPr>
      </w:pPr>
      <w:r w:rsidRPr="00E67E0D">
        <w:rPr>
          <w:noProof w:val="0"/>
          <w:snapToGrid w:val="0"/>
        </w:rPr>
        <w:tab/>
        <w:t>PDUSessionAggregateMaximumBitRate,</w:t>
      </w:r>
    </w:p>
    <w:p w14:paraId="17091FE8" w14:textId="77777777" w:rsidR="006A1CE4" w:rsidRPr="00E67E0D" w:rsidRDefault="006A1CE4" w:rsidP="00E7499B">
      <w:pPr>
        <w:pStyle w:val="PL"/>
        <w:rPr>
          <w:noProof w:val="0"/>
          <w:snapToGrid w:val="0"/>
        </w:rPr>
      </w:pPr>
      <w:r w:rsidRPr="00E67E0D">
        <w:rPr>
          <w:noProof w:val="0"/>
          <w:snapToGrid w:val="0"/>
        </w:rPr>
        <w:tab/>
        <w:t>PDUSessionResourceAdmittedList,</w:t>
      </w:r>
    </w:p>
    <w:p w14:paraId="5419D4FB" w14:textId="66B626C0" w:rsidR="006A1CE4" w:rsidRPr="00E67E0D" w:rsidRDefault="006A1CE4" w:rsidP="00E7499B">
      <w:pPr>
        <w:pStyle w:val="PL"/>
        <w:rPr>
          <w:noProof w:val="0"/>
        </w:rPr>
      </w:pPr>
      <w:r w:rsidRPr="00E67E0D">
        <w:rPr>
          <w:noProof w:val="0"/>
          <w:snapToGrid w:val="0"/>
        </w:rPr>
        <w:tab/>
      </w:r>
      <w:del w:id="6305" w:author="Issam" w:date="2019-02-12T23:38:00Z">
        <w:r w:rsidR="00AE297A" w:rsidRPr="00FF6A95">
          <w:rPr>
            <w:noProof w:val="0"/>
            <w:snapToGrid w:val="0"/>
          </w:rPr>
          <w:delText>PDUSessionResource</w:delText>
        </w:r>
        <w:r w:rsidR="00AE297A" w:rsidRPr="00FF6A95">
          <w:rPr>
            <w:noProof w:val="0"/>
          </w:rPr>
          <w:delText>FailedToModifyListModRes</w:delText>
        </w:r>
      </w:del>
      <w:ins w:id="6306" w:author="Issam" w:date="2019-02-12T23:38:00Z">
        <w:r w:rsidRPr="00E67E0D">
          <w:rPr>
            <w:noProof w:val="0"/>
            <w:snapToGrid w:val="0"/>
          </w:rPr>
          <w:t>PDUSessionResource</w:t>
        </w:r>
        <w:r w:rsidRPr="00E67E0D">
          <w:rPr>
            <w:noProof w:val="0"/>
          </w:rPr>
          <w:t>FailedToModifyListModCfm</w:t>
        </w:r>
      </w:ins>
      <w:r w:rsidRPr="00E67E0D">
        <w:rPr>
          <w:noProof w:val="0"/>
        </w:rPr>
        <w:t>,</w:t>
      </w:r>
    </w:p>
    <w:p w14:paraId="7E0C88E2" w14:textId="77777777" w:rsidR="006A1CE4" w:rsidRPr="00E67E0D" w:rsidRDefault="006A1CE4" w:rsidP="00E7499B">
      <w:pPr>
        <w:pStyle w:val="PL"/>
        <w:rPr>
          <w:ins w:id="6307" w:author="Issam" w:date="2019-02-12T23:38:00Z"/>
          <w:noProof w:val="0"/>
        </w:rPr>
      </w:pPr>
      <w:ins w:id="6308" w:author="Issam" w:date="2019-02-12T23:38:00Z">
        <w:r w:rsidRPr="00E67E0D">
          <w:rPr>
            <w:noProof w:val="0"/>
            <w:snapToGrid w:val="0"/>
          </w:rPr>
          <w:tab/>
          <w:t>PDUSessionResource</w:t>
        </w:r>
        <w:r w:rsidRPr="00E67E0D">
          <w:rPr>
            <w:noProof w:val="0"/>
          </w:rPr>
          <w:t>FailedToModifyListModRes,</w:t>
        </w:r>
      </w:ins>
    </w:p>
    <w:p w14:paraId="41EC2EED" w14:textId="77777777" w:rsidR="006A1CE4" w:rsidRPr="00E67E0D" w:rsidRDefault="006A1CE4" w:rsidP="00E7499B">
      <w:pPr>
        <w:pStyle w:val="PL"/>
        <w:rPr>
          <w:ins w:id="6309" w:author="Issam" w:date="2019-02-12T23:38:00Z"/>
          <w:noProof w:val="0"/>
          <w:snapToGrid w:val="0"/>
        </w:rPr>
      </w:pPr>
      <w:ins w:id="6310" w:author="Issam" w:date="2019-02-12T23:38:00Z">
        <w:r w:rsidRPr="00E67E0D">
          <w:rPr>
            <w:noProof w:val="0"/>
          </w:rPr>
          <w:tab/>
        </w:r>
        <w:r w:rsidRPr="00E67E0D">
          <w:rPr>
            <w:noProof w:val="0"/>
            <w:snapToGrid w:val="0"/>
          </w:rPr>
          <w:t>PDUSessionResource</w:t>
        </w:r>
        <w:r w:rsidRPr="00E67E0D">
          <w:rPr>
            <w:noProof w:val="0"/>
          </w:rPr>
          <w:t>FailedToSetupListCxtFail,</w:t>
        </w:r>
      </w:ins>
    </w:p>
    <w:p w14:paraId="1CD1186F" w14:textId="77777777" w:rsidR="006A1CE4" w:rsidRPr="00E67E0D" w:rsidRDefault="006A1CE4" w:rsidP="00E7499B">
      <w:pPr>
        <w:pStyle w:val="PL"/>
        <w:rPr>
          <w:noProof w:val="0"/>
          <w:snapToGrid w:val="0"/>
        </w:rPr>
      </w:pPr>
      <w:r w:rsidRPr="00E67E0D">
        <w:rPr>
          <w:noProof w:val="0"/>
          <w:snapToGrid w:val="0"/>
        </w:rPr>
        <w:tab/>
        <w:t>PDUSessionResource</w:t>
      </w:r>
      <w:r w:rsidRPr="00E67E0D">
        <w:rPr>
          <w:noProof w:val="0"/>
        </w:rPr>
        <w:t>FailedToSetupListCxtRes</w:t>
      </w:r>
      <w:r w:rsidRPr="00E67E0D">
        <w:rPr>
          <w:noProof w:val="0"/>
          <w:snapToGrid w:val="0"/>
        </w:rPr>
        <w:t>,</w:t>
      </w:r>
    </w:p>
    <w:p w14:paraId="1CA3281A" w14:textId="77777777" w:rsidR="006A1CE4" w:rsidRPr="00E67E0D" w:rsidRDefault="006A1CE4" w:rsidP="00E7499B">
      <w:pPr>
        <w:pStyle w:val="PL"/>
        <w:rPr>
          <w:noProof w:val="0"/>
          <w:snapToGrid w:val="0"/>
        </w:rPr>
      </w:pPr>
      <w:r w:rsidRPr="00E67E0D">
        <w:rPr>
          <w:noProof w:val="0"/>
          <w:snapToGrid w:val="0"/>
        </w:rPr>
        <w:tab/>
        <w:t>PDUSessionResource</w:t>
      </w:r>
      <w:r w:rsidRPr="00E67E0D">
        <w:rPr>
          <w:noProof w:val="0"/>
        </w:rPr>
        <w:t>FailedToSetupListHOAck</w:t>
      </w:r>
      <w:r w:rsidRPr="00E67E0D">
        <w:rPr>
          <w:noProof w:val="0"/>
          <w:snapToGrid w:val="0"/>
        </w:rPr>
        <w:t>,</w:t>
      </w:r>
    </w:p>
    <w:p w14:paraId="3A4635C0" w14:textId="77777777" w:rsidR="006A1CE4" w:rsidRPr="00E67E0D" w:rsidRDefault="006A1CE4" w:rsidP="00E7499B">
      <w:pPr>
        <w:pStyle w:val="PL"/>
        <w:rPr>
          <w:noProof w:val="0"/>
          <w:snapToGrid w:val="0"/>
        </w:rPr>
      </w:pPr>
      <w:r w:rsidRPr="00E67E0D">
        <w:rPr>
          <w:noProof w:val="0"/>
          <w:snapToGrid w:val="0"/>
        </w:rPr>
        <w:tab/>
        <w:t>PDUSessionResource</w:t>
      </w:r>
      <w:r w:rsidRPr="00E67E0D">
        <w:rPr>
          <w:noProof w:val="0"/>
        </w:rPr>
        <w:t>FailedToSetupListPSReq</w:t>
      </w:r>
      <w:r w:rsidRPr="00E67E0D">
        <w:rPr>
          <w:noProof w:val="0"/>
          <w:snapToGrid w:val="0"/>
        </w:rPr>
        <w:t>,</w:t>
      </w:r>
    </w:p>
    <w:p w14:paraId="3288EB74" w14:textId="77777777" w:rsidR="006A1CE4" w:rsidRPr="00E67E0D" w:rsidRDefault="006A1CE4" w:rsidP="00E7499B">
      <w:pPr>
        <w:pStyle w:val="PL"/>
        <w:rPr>
          <w:noProof w:val="0"/>
          <w:snapToGrid w:val="0"/>
        </w:rPr>
      </w:pPr>
      <w:r w:rsidRPr="00E67E0D">
        <w:rPr>
          <w:noProof w:val="0"/>
          <w:snapToGrid w:val="0"/>
        </w:rPr>
        <w:tab/>
        <w:t>PDUSessionResource</w:t>
      </w:r>
      <w:r w:rsidRPr="00E67E0D">
        <w:rPr>
          <w:noProof w:val="0"/>
        </w:rPr>
        <w:t>FailedToSetupListSURes</w:t>
      </w:r>
      <w:r w:rsidRPr="00E67E0D">
        <w:rPr>
          <w:noProof w:val="0"/>
          <w:snapToGrid w:val="0"/>
        </w:rPr>
        <w:t>,</w:t>
      </w:r>
    </w:p>
    <w:p w14:paraId="49BD9FC6" w14:textId="77777777" w:rsidR="006A1CE4" w:rsidRPr="00E67E0D" w:rsidRDefault="006A1CE4" w:rsidP="00E7499B">
      <w:pPr>
        <w:pStyle w:val="PL"/>
        <w:rPr>
          <w:noProof w:val="0"/>
          <w:snapToGrid w:val="0"/>
        </w:rPr>
      </w:pPr>
      <w:r w:rsidRPr="00E67E0D">
        <w:rPr>
          <w:noProof w:val="0"/>
          <w:snapToGrid w:val="0"/>
        </w:rPr>
        <w:tab/>
        <w:t>PDUSessionResourceHandoverList,</w:t>
      </w:r>
    </w:p>
    <w:p w14:paraId="0AA75895" w14:textId="77777777" w:rsidR="006A1CE4" w:rsidRPr="00E67E0D" w:rsidRDefault="006A1CE4" w:rsidP="00E7499B">
      <w:pPr>
        <w:pStyle w:val="PL"/>
        <w:rPr>
          <w:noProof w:val="0"/>
          <w:snapToGrid w:val="0"/>
        </w:rPr>
      </w:pPr>
      <w:r w:rsidRPr="00E67E0D">
        <w:rPr>
          <w:noProof w:val="0"/>
          <w:snapToGrid w:val="0"/>
        </w:rPr>
        <w:tab/>
        <w:t>PDUSessionResource</w:t>
      </w:r>
      <w:r w:rsidRPr="00E67E0D">
        <w:rPr>
          <w:noProof w:val="0"/>
        </w:rPr>
        <w:t>List</w:t>
      </w:r>
      <w:r w:rsidRPr="00E67E0D">
        <w:rPr>
          <w:noProof w:val="0"/>
          <w:snapToGrid w:val="0"/>
        </w:rPr>
        <w:t>CxtRelCpl,</w:t>
      </w:r>
    </w:p>
    <w:p w14:paraId="50FE03F3" w14:textId="77777777" w:rsidR="006A1CE4" w:rsidRPr="00E67E0D" w:rsidRDefault="006A1CE4" w:rsidP="00E7499B">
      <w:pPr>
        <w:pStyle w:val="PL"/>
        <w:rPr>
          <w:ins w:id="6311" w:author="Issam" w:date="2019-02-12T23:38:00Z"/>
          <w:noProof w:val="0"/>
          <w:snapToGrid w:val="0"/>
        </w:rPr>
      </w:pPr>
      <w:r w:rsidRPr="00E67E0D">
        <w:rPr>
          <w:noProof w:val="0"/>
          <w:snapToGrid w:val="0"/>
        </w:rPr>
        <w:tab/>
      </w:r>
      <w:ins w:id="6312" w:author="Issam" w:date="2019-02-12T23:38:00Z">
        <w:r w:rsidRPr="00E67E0D">
          <w:rPr>
            <w:noProof w:val="0"/>
            <w:snapToGrid w:val="0"/>
          </w:rPr>
          <w:t>PDUSessionResource</w:t>
        </w:r>
        <w:r w:rsidRPr="00E67E0D">
          <w:rPr>
            <w:noProof w:val="0"/>
          </w:rPr>
          <w:t>List</w:t>
        </w:r>
        <w:r w:rsidRPr="00E67E0D">
          <w:rPr>
            <w:noProof w:val="0"/>
            <w:snapToGrid w:val="0"/>
          </w:rPr>
          <w:t>CxtRelReq,</w:t>
        </w:r>
      </w:ins>
    </w:p>
    <w:p w14:paraId="3BEA677B" w14:textId="77777777" w:rsidR="006A1CE4" w:rsidRPr="00E67E0D" w:rsidRDefault="006A1CE4" w:rsidP="00E7499B">
      <w:pPr>
        <w:pStyle w:val="PL"/>
        <w:rPr>
          <w:noProof w:val="0"/>
          <w:snapToGrid w:val="0"/>
        </w:rPr>
      </w:pPr>
      <w:ins w:id="6313" w:author="Issam" w:date="2019-02-12T23:38:00Z">
        <w:r w:rsidRPr="00E67E0D">
          <w:rPr>
            <w:noProof w:val="0"/>
            <w:snapToGrid w:val="0"/>
          </w:rPr>
          <w:tab/>
        </w:r>
      </w:ins>
      <w:r w:rsidRPr="00E67E0D">
        <w:rPr>
          <w:noProof w:val="0"/>
          <w:snapToGrid w:val="0"/>
        </w:rPr>
        <w:t>PDUSessionResource</w:t>
      </w:r>
      <w:r w:rsidRPr="00E67E0D">
        <w:rPr>
          <w:noProof w:val="0"/>
        </w:rPr>
        <w:t>List</w:t>
      </w:r>
      <w:r w:rsidRPr="00E67E0D">
        <w:rPr>
          <w:noProof w:val="0"/>
          <w:snapToGrid w:val="0"/>
        </w:rPr>
        <w:t>HORqd,</w:t>
      </w:r>
    </w:p>
    <w:p w14:paraId="2A90AA3C" w14:textId="77777777" w:rsidR="006A1CE4" w:rsidRPr="00E67E0D" w:rsidRDefault="006A1CE4" w:rsidP="00E7499B">
      <w:pPr>
        <w:pStyle w:val="PL"/>
        <w:rPr>
          <w:noProof w:val="0"/>
        </w:rPr>
      </w:pPr>
      <w:r w:rsidRPr="00E67E0D">
        <w:rPr>
          <w:noProof w:val="0"/>
          <w:snapToGrid w:val="0"/>
        </w:rPr>
        <w:tab/>
        <w:t>PDUSessionResource</w:t>
      </w:r>
      <w:r w:rsidRPr="00E67E0D">
        <w:rPr>
          <w:noProof w:val="0"/>
        </w:rPr>
        <w:t>ModifyListModCfm,</w:t>
      </w:r>
    </w:p>
    <w:p w14:paraId="0ADF7D64" w14:textId="77777777" w:rsidR="006A1CE4" w:rsidRPr="00E67E0D" w:rsidRDefault="006A1CE4" w:rsidP="00E7499B">
      <w:pPr>
        <w:pStyle w:val="PL"/>
        <w:rPr>
          <w:noProof w:val="0"/>
        </w:rPr>
      </w:pPr>
      <w:r w:rsidRPr="00E67E0D">
        <w:rPr>
          <w:noProof w:val="0"/>
        </w:rPr>
        <w:tab/>
      </w:r>
      <w:r w:rsidRPr="00E67E0D">
        <w:rPr>
          <w:noProof w:val="0"/>
          <w:snapToGrid w:val="0"/>
        </w:rPr>
        <w:t>PDUSessionResource</w:t>
      </w:r>
      <w:r w:rsidRPr="00E67E0D">
        <w:rPr>
          <w:noProof w:val="0"/>
        </w:rPr>
        <w:t>ModifyListModInd,</w:t>
      </w:r>
    </w:p>
    <w:p w14:paraId="3ADA24A5" w14:textId="77777777" w:rsidR="006A1CE4" w:rsidRPr="00E67E0D" w:rsidRDefault="006A1CE4" w:rsidP="00E7499B">
      <w:pPr>
        <w:pStyle w:val="PL"/>
        <w:rPr>
          <w:noProof w:val="0"/>
        </w:rPr>
      </w:pPr>
      <w:r w:rsidRPr="00E67E0D">
        <w:rPr>
          <w:noProof w:val="0"/>
          <w:snapToGrid w:val="0"/>
        </w:rPr>
        <w:tab/>
        <w:t>PDUSessionResource</w:t>
      </w:r>
      <w:r w:rsidRPr="00E67E0D">
        <w:rPr>
          <w:noProof w:val="0"/>
        </w:rPr>
        <w:t>ModifyListModReq,</w:t>
      </w:r>
    </w:p>
    <w:p w14:paraId="5DBC9413" w14:textId="77777777" w:rsidR="006A1CE4" w:rsidRPr="00E67E0D" w:rsidRDefault="006A1CE4" w:rsidP="00E7499B">
      <w:pPr>
        <w:pStyle w:val="PL"/>
        <w:rPr>
          <w:noProof w:val="0"/>
        </w:rPr>
      </w:pPr>
      <w:r w:rsidRPr="00E67E0D">
        <w:rPr>
          <w:noProof w:val="0"/>
        </w:rPr>
        <w:tab/>
      </w:r>
      <w:r w:rsidRPr="00E67E0D">
        <w:rPr>
          <w:noProof w:val="0"/>
          <w:snapToGrid w:val="0"/>
        </w:rPr>
        <w:t>PDUSessionResource</w:t>
      </w:r>
      <w:r w:rsidRPr="00E67E0D">
        <w:rPr>
          <w:noProof w:val="0"/>
        </w:rPr>
        <w:t>ModifyListModRes,</w:t>
      </w:r>
    </w:p>
    <w:p w14:paraId="26897758" w14:textId="77777777" w:rsidR="006A1CE4" w:rsidRPr="00E67E0D" w:rsidRDefault="006A1CE4" w:rsidP="00E7499B">
      <w:pPr>
        <w:pStyle w:val="PL"/>
        <w:rPr>
          <w:noProof w:val="0"/>
          <w:snapToGrid w:val="0"/>
        </w:rPr>
      </w:pPr>
      <w:r w:rsidRPr="00E67E0D">
        <w:rPr>
          <w:noProof w:val="0"/>
          <w:snapToGrid w:val="0"/>
        </w:rPr>
        <w:tab/>
        <w:t>PDUSessionResource</w:t>
      </w:r>
      <w:r w:rsidRPr="00E67E0D">
        <w:rPr>
          <w:noProof w:val="0"/>
        </w:rPr>
        <w:t>NotifyList,</w:t>
      </w:r>
    </w:p>
    <w:p w14:paraId="02B427AA" w14:textId="77777777" w:rsidR="006A1CE4" w:rsidRPr="00E67E0D" w:rsidRDefault="006A1CE4" w:rsidP="00E7499B">
      <w:pPr>
        <w:pStyle w:val="PL"/>
        <w:rPr>
          <w:noProof w:val="0"/>
        </w:rPr>
      </w:pPr>
      <w:r w:rsidRPr="00E67E0D">
        <w:rPr>
          <w:noProof w:val="0"/>
          <w:snapToGrid w:val="0"/>
        </w:rPr>
        <w:tab/>
        <w:t>PDUSessionResource</w:t>
      </w:r>
      <w:r w:rsidRPr="00E67E0D">
        <w:rPr>
          <w:noProof w:val="0"/>
        </w:rPr>
        <w:t>ReleasedListNot,</w:t>
      </w:r>
    </w:p>
    <w:p w14:paraId="54625D2E" w14:textId="77777777" w:rsidR="006A1CE4" w:rsidRPr="00E67E0D" w:rsidRDefault="006A1CE4" w:rsidP="00E7499B">
      <w:pPr>
        <w:pStyle w:val="PL"/>
        <w:rPr>
          <w:noProof w:val="0"/>
        </w:rPr>
      </w:pPr>
      <w:r w:rsidRPr="00E67E0D">
        <w:rPr>
          <w:noProof w:val="0"/>
          <w:snapToGrid w:val="0"/>
        </w:rPr>
        <w:tab/>
        <w:t>PDUSessionResource</w:t>
      </w:r>
      <w:r w:rsidRPr="00E67E0D">
        <w:rPr>
          <w:noProof w:val="0"/>
        </w:rPr>
        <w:t>ReleasedListPSAck,</w:t>
      </w:r>
    </w:p>
    <w:p w14:paraId="5C9D7EEF" w14:textId="77777777" w:rsidR="006A1CE4" w:rsidRPr="00E67E0D" w:rsidRDefault="006A1CE4" w:rsidP="00E7499B">
      <w:pPr>
        <w:pStyle w:val="PL"/>
        <w:rPr>
          <w:noProof w:val="0"/>
        </w:rPr>
      </w:pPr>
      <w:r w:rsidRPr="00E67E0D">
        <w:rPr>
          <w:noProof w:val="0"/>
        </w:rPr>
        <w:tab/>
      </w:r>
      <w:r w:rsidRPr="00E67E0D">
        <w:rPr>
          <w:noProof w:val="0"/>
          <w:snapToGrid w:val="0"/>
        </w:rPr>
        <w:t>PDUSessionResource</w:t>
      </w:r>
      <w:r w:rsidRPr="00E67E0D">
        <w:rPr>
          <w:noProof w:val="0"/>
        </w:rPr>
        <w:t>ReleasedListPSFail,</w:t>
      </w:r>
    </w:p>
    <w:p w14:paraId="211B83C6" w14:textId="77777777" w:rsidR="006A1CE4" w:rsidRPr="00E67E0D" w:rsidRDefault="006A1CE4" w:rsidP="00E7499B">
      <w:pPr>
        <w:pStyle w:val="PL"/>
        <w:rPr>
          <w:noProof w:val="0"/>
        </w:rPr>
      </w:pPr>
      <w:r w:rsidRPr="00E67E0D">
        <w:rPr>
          <w:noProof w:val="0"/>
        </w:rPr>
        <w:tab/>
      </w:r>
      <w:r w:rsidRPr="00E67E0D">
        <w:rPr>
          <w:snapToGrid w:val="0"/>
        </w:rPr>
        <w:t>PDUSessionResource</w:t>
      </w:r>
      <w:r w:rsidRPr="00E67E0D">
        <w:t>ReleasedListRelRes,</w:t>
      </w:r>
    </w:p>
    <w:p w14:paraId="379AFA74" w14:textId="77777777" w:rsidR="006A1CE4" w:rsidRPr="00E67E0D" w:rsidRDefault="006A1CE4" w:rsidP="00E7499B">
      <w:pPr>
        <w:pStyle w:val="PL"/>
        <w:rPr>
          <w:noProof w:val="0"/>
        </w:rPr>
      </w:pPr>
      <w:r w:rsidRPr="00E67E0D">
        <w:rPr>
          <w:noProof w:val="0"/>
          <w:snapToGrid w:val="0"/>
        </w:rPr>
        <w:tab/>
        <w:t>PDUSessionResourceSetup</w:t>
      </w:r>
      <w:r w:rsidRPr="00E67E0D">
        <w:rPr>
          <w:noProof w:val="0"/>
        </w:rPr>
        <w:t>List</w:t>
      </w:r>
      <w:r w:rsidRPr="00E67E0D">
        <w:rPr>
          <w:noProof w:val="0"/>
          <w:snapToGrid w:val="0"/>
        </w:rPr>
        <w:t>CxtReq</w:t>
      </w:r>
      <w:r w:rsidRPr="00E67E0D">
        <w:rPr>
          <w:noProof w:val="0"/>
        </w:rPr>
        <w:t>,</w:t>
      </w:r>
    </w:p>
    <w:p w14:paraId="4F86FE78" w14:textId="77777777" w:rsidR="006A1CE4" w:rsidRPr="00E67E0D" w:rsidRDefault="006A1CE4" w:rsidP="00E7499B">
      <w:pPr>
        <w:pStyle w:val="PL"/>
        <w:rPr>
          <w:noProof w:val="0"/>
        </w:rPr>
      </w:pPr>
      <w:r w:rsidRPr="00E67E0D">
        <w:rPr>
          <w:noProof w:val="0"/>
        </w:rPr>
        <w:tab/>
      </w:r>
      <w:r w:rsidRPr="00E67E0D">
        <w:rPr>
          <w:noProof w:val="0"/>
          <w:snapToGrid w:val="0"/>
        </w:rPr>
        <w:t>PDUSessionResource</w:t>
      </w:r>
      <w:r w:rsidRPr="00E67E0D">
        <w:rPr>
          <w:noProof w:val="0"/>
        </w:rPr>
        <w:t>SetupListCxtRes,</w:t>
      </w:r>
    </w:p>
    <w:p w14:paraId="08DD22A1" w14:textId="77777777" w:rsidR="006A1CE4" w:rsidRPr="00E67E0D" w:rsidRDefault="006A1CE4" w:rsidP="00E7499B">
      <w:pPr>
        <w:pStyle w:val="PL"/>
        <w:rPr>
          <w:noProof w:val="0"/>
        </w:rPr>
      </w:pPr>
      <w:r w:rsidRPr="00E67E0D">
        <w:rPr>
          <w:noProof w:val="0"/>
          <w:snapToGrid w:val="0"/>
        </w:rPr>
        <w:tab/>
        <w:t>PDUSessionResourceSetup</w:t>
      </w:r>
      <w:r w:rsidRPr="00E67E0D">
        <w:rPr>
          <w:noProof w:val="0"/>
        </w:rPr>
        <w:t>ListHOReq,</w:t>
      </w:r>
    </w:p>
    <w:p w14:paraId="26863695" w14:textId="77777777" w:rsidR="006A1CE4" w:rsidRPr="00E67E0D" w:rsidRDefault="006A1CE4" w:rsidP="00E7499B">
      <w:pPr>
        <w:pStyle w:val="PL"/>
        <w:rPr>
          <w:noProof w:val="0"/>
        </w:rPr>
      </w:pPr>
      <w:r w:rsidRPr="00E67E0D">
        <w:rPr>
          <w:noProof w:val="0"/>
          <w:snapToGrid w:val="0"/>
        </w:rPr>
        <w:tab/>
        <w:t>PDUSessionResourceSetup</w:t>
      </w:r>
      <w:r w:rsidRPr="00E67E0D">
        <w:rPr>
          <w:noProof w:val="0"/>
        </w:rPr>
        <w:t>ListSUReq,</w:t>
      </w:r>
    </w:p>
    <w:p w14:paraId="05E8BF89" w14:textId="77777777" w:rsidR="006A1CE4" w:rsidRPr="00E67E0D" w:rsidRDefault="006A1CE4" w:rsidP="00E7499B">
      <w:pPr>
        <w:pStyle w:val="PL"/>
        <w:rPr>
          <w:noProof w:val="0"/>
          <w:snapToGrid w:val="0"/>
        </w:rPr>
      </w:pPr>
      <w:r w:rsidRPr="00E67E0D">
        <w:rPr>
          <w:noProof w:val="0"/>
        </w:rPr>
        <w:tab/>
      </w:r>
      <w:r w:rsidRPr="00E67E0D">
        <w:rPr>
          <w:noProof w:val="0"/>
          <w:snapToGrid w:val="0"/>
        </w:rPr>
        <w:t>PDUSessionResource</w:t>
      </w:r>
      <w:r w:rsidRPr="00E67E0D">
        <w:rPr>
          <w:noProof w:val="0"/>
        </w:rPr>
        <w:t>SetupListSURes,</w:t>
      </w:r>
    </w:p>
    <w:p w14:paraId="4D08903C" w14:textId="77777777" w:rsidR="006A1CE4" w:rsidRPr="00E67E0D" w:rsidRDefault="006A1CE4" w:rsidP="00E7499B">
      <w:pPr>
        <w:pStyle w:val="PL"/>
        <w:rPr>
          <w:noProof w:val="0"/>
        </w:rPr>
      </w:pPr>
      <w:r w:rsidRPr="00E67E0D">
        <w:rPr>
          <w:noProof w:val="0"/>
          <w:snapToGrid w:val="0"/>
        </w:rPr>
        <w:tab/>
        <w:t>PDUSessionResourceSwitchedList,</w:t>
      </w:r>
    </w:p>
    <w:p w14:paraId="5C9220BE" w14:textId="77777777" w:rsidR="006A1CE4" w:rsidRPr="00E67E0D" w:rsidRDefault="006A1CE4" w:rsidP="00E7499B">
      <w:pPr>
        <w:pStyle w:val="PL"/>
        <w:rPr>
          <w:noProof w:val="0"/>
        </w:rPr>
      </w:pPr>
      <w:r w:rsidRPr="00E67E0D">
        <w:rPr>
          <w:noProof w:val="0"/>
          <w:snapToGrid w:val="0"/>
        </w:rPr>
        <w:tab/>
        <w:t>PDUSessionResourceToBeSwitchedDLList,</w:t>
      </w:r>
    </w:p>
    <w:p w14:paraId="6CFEF5C8" w14:textId="77777777" w:rsidR="006A1CE4" w:rsidRPr="00E67E0D" w:rsidRDefault="006A1CE4" w:rsidP="00E7499B">
      <w:pPr>
        <w:pStyle w:val="PL"/>
        <w:rPr>
          <w:noProof w:val="0"/>
        </w:rPr>
      </w:pPr>
      <w:r w:rsidRPr="00E67E0D">
        <w:rPr>
          <w:noProof w:val="0"/>
        </w:rPr>
        <w:tab/>
      </w:r>
      <w:r w:rsidRPr="00E67E0D">
        <w:rPr>
          <w:noProof w:val="0"/>
          <w:snapToGrid w:val="0"/>
        </w:rPr>
        <w:t>PDUSessionResource</w:t>
      </w:r>
      <w:r w:rsidRPr="00E67E0D">
        <w:rPr>
          <w:noProof w:val="0"/>
        </w:rPr>
        <w:t>ToReleaseListHOCmd,</w:t>
      </w:r>
    </w:p>
    <w:p w14:paraId="0C27F4EB" w14:textId="77777777" w:rsidR="006A1CE4" w:rsidRPr="00E67E0D" w:rsidRDefault="006A1CE4" w:rsidP="00E7499B">
      <w:pPr>
        <w:pStyle w:val="PL"/>
        <w:rPr>
          <w:noProof w:val="0"/>
        </w:rPr>
      </w:pPr>
      <w:r w:rsidRPr="00E67E0D">
        <w:rPr>
          <w:noProof w:val="0"/>
        </w:rPr>
        <w:tab/>
      </w:r>
      <w:r w:rsidRPr="00E67E0D">
        <w:rPr>
          <w:noProof w:val="0"/>
          <w:snapToGrid w:val="0"/>
        </w:rPr>
        <w:t>PDUSessionResource</w:t>
      </w:r>
      <w:r w:rsidRPr="00E67E0D">
        <w:rPr>
          <w:noProof w:val="0"/>
        </w:rPr>
        <w:t>ToReleaseListRelCmd,</w:t>
      </w:r>
    </w:p>
    <w:p w14:paraId="73EB8734" w14:textId="77777777" w:rsidR="006A1CE4" w:rsidRPr="00E67E0D" w:rsidRDefault="006A1CE4" w:rsidP="00E7499B">
      <w:pPr>
        <w:pStyle w:val="PL"/>
        <w:rPr>
          <w:noProof w:val="0"/>
          <w:snapToGrid w:val="0"/>
        </w:rPr>
      </w:pPr>
      <w:r w:rsidRPr="00E67E0D">
        <w:rPr>
          <w:noProof w:val="0"/>
          <w:snapToGrid w:val="0"/>
        </w:rPr>
        <w:tab/>
        <w:t>PLMNSupportList,</w:t>
      </w:r>
    </w:p>
    <w:p w14:paraId="2DAEB9B2" w14:textId="77777777" w:rsidR="006A1CE4" w:rsidRPr="00E67E0D" w:rsidRDefault="006A1CE4" w:rsidP="00E7499B">
      <w:pPr>
        <w:pStyle w:val="PL"/>
        <w:rPr>
          <w:noProof w:val="0"/>
          <w:snapToGrid w:val="0"/>
          <w:lang w:eastAsia="zh-CN"/>
        </w:rPr>
      </w:pPr>
      <w:r w:rsidRPr="00E67E0D">
        <w:rPr>
          <w:noProof w:val="0"/>
          <w:snapToGrid w:val="0"/>
          <w:lang w:eastAsia="zh-CN"/>
        </w:rPr>
        <w:tab/>
        <w:t>PWSFailedCellIDList,</w:t>
      </w:r>
    </w:p>
    <w:p w14:paraId="2316B968" w14:textId="77777777" w:rsidR="006A1CE4" w:rsidRPr="00E67E0D" w:rsidRDefault="006A1CE4" w:rsidP="00E7499B">
      <w:pPr>
        <w:pStyle w:val="PL"/>
        <w:rPr>
          <w:noProof w:val="0"/>
          <w:snapToGrid w:val="0"/>
        </w:rPr>
      </w:pPr>
      <w:r w:rsidRPr="00E67E0D">
        <w:rPr>
          <w:noProof w:val="0"/>
          <w:snapToGrid w:val="0"/>
        </w:rPr>
        <w:tab/>
        <w:t>RANNodeName,</w:t>
      </w:r>
    </w:p>
    <w:p w14:paraId="39D39928" w14:textId="77777777" w:rsidR="006A1CE4" w:rsidRPr="00E67E0D" w:rsidRDefault="006A1CE4" w:rsidP="00E7499B">
      <w:pPr>
        <w:pStyle w:val="PL"/>
        <w:rPr>
          <w:noProof w:val="0"/>
          <w:snapToGrid w:val="0"/>
        </w:rPr>
      </w:pPr>
      <w:r w:rsidRPr="00E67E0D">
        <w:rPr>
          <w:noProof w:val="0"/>
          <w:snapToGrid w:val="0"/>
        </w:rPr>
        <w:tab/>
        <w:t>RANPagingPriority,</w:t>
      </w:r>
    </w:p>
    <w:p w14:paraId="05A76D39" w14:textId="77777777" w:rsidR="006A1CE4" w:rsidRPr="00E67E0D" w:rsidRDefault="006A1CE4" w:rsidP="00E7499B">
      <w:pPr>
        <w:pStyle w:val="PL"/>
        <w:rPr>
          <w:noProof w:val="0"/>
          <w:snapToGrid w:val="0"/>
        </w:rPr>
      </w:pPr>
      <w:r w:rsidRPr="00E67E0D">
        <w:rPr>
          <w:noProof w:val="0"/>
          <w:snapToGrid w:val="0"/>
        </w:rPr>
        <w:tab/>
        <w:t>RANStatusTransfer-TransparentContainer,</w:t>
      </w:r>
    </w:p>
    <w:p w14:paraId="0315E772" w14:textId="77777777" w:rsidR="006A1CE4" w:rsidRPr="00E67E0D" w:rsidRDefault="006A1CE4" w:rsidP="00E7499B">
      <w:pPr>
        <w:pStyle w:val="PL"/>
        <w:rPr>
          <w:noProof w:val="0"/>
          <w:snapToGrid w:val="0"/>
        </w:rPr>
      </w:pPr>
      <w:r w:rsidRPr="00E67E0D">
        <w:rPr>
          <w:noProof w:val="0"/>
          <w:snapToGrid w:val="0"/>
        </w:rPr>
        <w:tab/>
        <w:t>RAN-UE-NGAP-ID,</w:t>
      </w:r>
    </w:p>
    <w:p w14:paraId="7A5CBBAE" w14:textId="77777777" w:rsidR="006A1CE4" w:rsidRPr="00E67E0D" w:rsidRDefault="006A1CE4" w:rsidP="00E7499B">
      <w:pPr>
        <w:pStyle w:val="PL"/>
        <w:rPr>
          <w:noProof w:val="0"/>
          <w:snapToGrid w:val="0"/>
        </w:rPr>
      </w:pPr>
      <w:r w:rsidRPr="00E67E0D">
        <w:rPr>
          <w:noProof w:val="0"/>
          <w:snapToGrid w:val="0"/>
        </w:rPr>
        <w:tab/>
        <w:t>RelativeAMFCapacity,</w:t>
      </w:r>
    </w:p>
    <w:p w14:paraId="5298F60D" w14:textId="77777777" w:rsidR="006A1CE4" w:rsidRPr="00E67E0D" w:rsidRDefault="006A1CE4" w:rsidP="00E7499B">
      <w:pPr>
        <w:pStyle w:val="PL"/>
        <w:rPr>
          <w:noProof w:val="0"/>
          <w:snapToGrid w:val="0"/>
        </w:rPr>
      </w:pPr>
      <w:r w:rsidRPr="00E67E0D">
        <w:rPr>
          <w:noProof w:val="0"/>
          <w:snapToGrid w:val="0"/>
        </w:rPr>
        <w:tab/>
        <w:t>RepetitionPeriod,</w:t>
      </w:r>
    </w:p>
    <w:p w14:paraId="51243A98" w14:textId="77777777" w:rsidR="006A1CE4" w:rsidRPr="00E67E0D" w:rsidRDefault="006A1CE4" w:rsidP="00E7499B">
      <w:pPr>
        <w:pStyle w:val="PL"/>
        <w:rPr>
          <w:noProof w:val="0"/>
          <w:snapToGrid w:val="0"/>
        </w:rPr>
      </w:pPr>
      <w:r w:rsidRPr="00E67E0D">
        <w:rPr>
          <w:noProof w:val="0"/>
          <w:snapToGrid w:val="0"/>
        </w:rPr>
        <w:tab/>
      </w:r>
      <w:r w:rsidRPr="00E67E0D">
        <w:rPr>
          <w:iCs/>
          <w:noProof w:val="0"/>
        </w:rPr>
        <w:t>ResetType,</w:t>
      </w:r>
    </w:p>
    <w:p w14:paraId="75E8CC4E" w14:textId="77777777" w:rsidR="006A1CE4" w:rsidRPr="00E67E0D" w:rsidRDefault="006A1CE4" w:rsidP="00E7499B">
      <w:pPr>
        <w:pStyle w:val="PL"/>
        <w:rPr>
          <w:noProof w:val="0"/>
          <w:lang w:eastAsia="zh-CN"/>
        </w:rPr>
      </w:pPr>
      <w:r w:rsidRPr="00E67E0D">
        <w:rPr>
          <w:noProof w:val="0"/>
          <w:lang w:eastAsia="zh-CN"/>
        </w:rPr>
        <w:tab/>
        <w:t>Routing</w:t>
      </w:r>
      <w:r w:rsidRPr="00E67E0D">
        <w:rPr>
          <w:noProof w:val="0"/>
        </w:rPr>
        <w:t>ID</w:t>
      </w:r>
      <w:r w:rsidRPr="00E67E0D">
        <w:rPr>
          <w:noProof w:val="0"/>
          <w:lang w:eastAsia="zh-CN"/>
        </w:rPr>
        <w:t>,</w:t>
      </w:r>
    </w:p>
    <w:p w14:paraId="7EF2CC89" w14:textId="77777777" w:rsidR="006A1CE4" w:rsidRPr="00E67E0D" w:rsidRDefault="006A1CE4" w:rsidP="00E7499B">
      <w:pPr>
        <w:pStyle w:val="PL"/>
        <w:rPr>
          <w:noProof w:val="0"/>
          <w:lang w:eastAsia="zh-CN"/>
        </w:rPr>
      </w:pPr>
      <w:r w:rsidRPr="00E67E0D">
        <w:rPr>
          <w:noProof w:val="0"/>
          <w:lang w:eastAsia="zh-CN"/>
        </w:rPr>
        <w:tab/>
      </w:r>
      <w:r w:rsidRPr="00E67E0D">
        <w:rPr>
          <w:noProof w:val="0"/>
          <w:snapToGrid w:val="0"/>
        </w:rPr>
        <w:t>RRCEstablishmentCause,</w:t>
      </w:r>
    </w:p>
    <w:p w14:paraId="439D9BE1" w14:textId="77777777" w:rsidR="006A1CE4" w:rsidRPr="00E67E0D" w:rsidRDefault="006A1CE4" w:rsidP="00E7499B">
      <w:pPr>
        <w:pStyle w:val="PL"/>
        <w:rPr>
          <w:noProof w:val="0"/>
          <w:snapToGrid w:val="0"/>
        </w:rPr>
      </w:pPr>
      <w:r w:rsidRPr="00E67E0D">
        <w:rPr>
          <w:noProof w:val="0"/>
          <w:snapToGrid w:val="0"/>
        </w:rPr>
        <w:tab/>
        <w:t>RRCInactiveTransitionReportRequest,</w:t>
      </w:r>
    </w:p>
    <w:p w14:paraId="1071E72D" w14:textId="77777777" w:rsidR="006A1CE4" w:rsidRPr="00E67E0D" w:rsidRDefault="006A1CE4" w:rsidP="00E7499B">
      <w:pPr>
        <w:pStyle w:val="PL"/>
        <w:rPr>
          <w:noProof w:val="0"/>
          <w:snapToGrid w:val="0"/>
        </w:rPr>
      </w:pPr>
      <w:r w:rsidRPr="00E67E0D">
        <w:rPr>
          <w:noProof w:val="0"/>
          <w:snapToGrid w:val="0"/>
        </w:rPr>
        <w:tab/>
        <w:t>RRCState,</w:t>
      </w:r>
    </w:p>
    <w:p w14:paraId="7CBE540E" w14:textId="77777777" w:rsidR="006A1CE4" w:rsidRPr="00E67E0D" w:rsidRDefault="006A1CE4" w:rsidP="00E7499B">
      <w:pPr>
        <w:pStyle w:val="PL"/>
        <w:rPr>
          <w:noProof w:val="0"/>
          <w:snapToGrid w:val="0"/>
          <w:lang w:eastAsia="zh-CN"/>
        </w:rPr>
      </w:pPr>
      <w:r w:rsidRPr="00E67E0D">
        <w:rPr>
          <w:noProof w:val="0"/>
          <w:snapToGrid w:val="0"/>
        </w:rPr>
        <w:tab/>
        <w:t>SecurityContext,</w:t>
      </w:r>
    </w:p>
    <w:p w14:paraId="2CAB8B75" w14:textId="77777777" w:rsidR="006A1CE4" w:rsidRPr="00E67E0D" w:rsidRDefault="006A1CE4" w:rsidP="00E7499B">
      <w:pPr>
        <w:pStyle w:val="PL"/>
        <w:rPr>
          <w:noProof w:val="0"/>
          <w:snapToGrid w:val="0"/>
        </w:rPr>
      </w:pPr>
      <w:r w:rsidRPr="00E67E0D">
        <w:rPr>
          <w:noProof w:val="0"/>
          <w:snapToGrid w:val="0"/>
        </w:rPr>
        <w:tab/>
        <w:t>SecurityKey,</w:t>
      </w:r>
    </w:p>
    <w:p w14:paraId="4C11D069" w14:textId="77777777" w:rsidR="006A1CE4" w:rsidRPr="00E67E0D" w:rsidRDefault="006A1CE4" w:rsidP="00E7499B">
      <w:pPr>
        <w:pStyle w:val="PL"/>
        <w:rPr>
          <w:noProof w:val="0"/>
          <w:snapToGrid w:val="0"/>
        </w:rPr>
      </w:pPr>
      <w:r w:rsidRPr="00E67E0D">
        <w:rPr>
          <w:noProof w:val="0"/>
          <w:snapToGrid w:val="0"/>
        </w:rPr>
        <w:tab/>
        <w:t>SerialNumber,</w:t>
      </w:r>
    </w:p>
    <w:p w14:paraId="62751BDE" w14:textId="77777777" w:rsidR="006A1CE4" w:rsidRPr="00E67E0D" w:rsidRDefault="006A1CE4" w:rsidP="00E7499B">
      <w:pPr>
        <w:pStyle w:val="PL"/>
        <w:rPr>
          <w:noProof w:val="0"/>
          <w:snapToGrid w:val="0"/>
        </w:rPr>
      </w:pPr>
      <w:r w:rsidRPr="00E67E0D">
        <w:rPr>
          <w:noProof w:val="0"/>
          <w:snapToGrid w:val="0"/>
        </w:rPr>
        <w:tab/>
        <w:t>ServedGUAMIList,</w:t>
      </w:r>
    </w:p>
    <w:p w14:paraId="41BAF7AE" w14:textId="77777777" w:rsidR="006A1CE4" w:rsidRPr="00E67E0D" w:rsidRDefault="006A1CE4" w:rsidP="00E7499B">
      <w:pPr>
        <w:pStyle w:val="PL"/>
        <w:rPr>
          <w:noProof w:val="0"/>
          <w:snapToGrid w:val="0"/>
        </w:rPr>
      </w:pPr>
      <w:r w:rsidRPr="00E67E0D">
        <w:rPr>
          <w:noProof w:val="0"/>
          <w:snapToGrid w:val="0"/>
        </w:rPr>
        <w:tab/>
        <w:t>SliceSupportList,</w:t>
      </w:r>
    </w:p>
    <w:p w14:paraId="3CBC947F" w14:textId="77777777" w:rsidR="006A1CE4" w:rsidRPr="00E67E0D" w:rsidRDefault="006A1CE4" w:rsidP="00E7499B">
      <w:pPr>
        <w:pStyle w:val="PL"/>
        <w:rPr>
          <w:noProof w:val="0"/>
          <w:snapToGrid w:val="0"/>
        </w:rPr>
      </w:pPr>
      <w:r w:rsidRPr="00E67E0D">
        <w:rPr>
          <w:noProof w:val="0"/>
          <w:snapToGrid w:val="0"/>
        </w:rPr>
        <w:tab/>
        <w:t>S-NSSAI,</w:t>
      </w:r>
    </w:p>
    <w:p w14:paraId="29998E26" w14:textId="77777777" w:rsidR="006A1CE4" w:rsidRPr="00E67E0D" w:rsidRDefault="006A1CE4" w:rsidP="00E7499B">
      <w:pPr>
        <w:pStyle w:val="PL"/>
        <w:rPr>
          <w:noProof w:val="0"/>
          <w:snapToGrid w:val="0"/>
        </w:rPr>
      </w:pPr>
      <w:r w:rsidRPr="00E67E0D">
        <w:rPr>
          <w:noProof w:val="0"/>
          <w:snapToGrid w:val="0"/>
        </w:rPr>
        <w:tab/>
        <w:t>SONConfigurationTransfer,</w:t>
      </w:r>
    </w:p>
    <w:p w14:paraId="02EF229F" w14:textId="77777777" w:rsidR="006A1CE4" w:rsidRPr="00E67E0D" w:rsidRDefault="006A1CE4" w:rsidP="00E7499B">
      <w:pPr>
        <w:pStyle w:val="PL"/>
        <w:rPr>
          <w:noProof w:val="0"/>
          <w:snapToGrid w:val="0"/>
        </w:rPr>
      </w:pPr>
      <w:r w:rsidRPr="00E67E0D">
        <w:rPr>
          <w:noProof w:val="0"/>
          <w:snapToGrid w:val="0"/>
        </w:rPr>
        <w:tab/>
        <w:t>SourceToTarget-TransparentContainer,</w:t>
      </w:r>
    </w:p>
    <w:p w14:paraId="2B0FE6EF" w14:textId="77777777" w:rsidR="006A1CE4" w:rsidRPr="00E67E0D" w:rsidRDefault="006A1CE4" w:rsidP="00E7499B">
      <w:pPr>
        <w:pStyle w:val="PL"/>
        <w:rPr>
          <w:noProof w:val="0"/>
          <w:snapToGrid w:val="0"/>
        </w:rPr>
      </w:pPr>
      <w:r w:rsidRPr="00E67E0D">
        <w:rPr>
          <w:noProof w:val="0"/>
          <w:snapToGrid w:val="0"/>
        </w:rPr>
        <w:tab/>
        <w:t>SupportedTAList,</w:t>
      </w:r>
    </w:p>
    <w:p w14:paraId="1C1B2902" w14:textId="77777777" w:rsidR="006A1CE4" w:rsidRPr="00E67E0D" w:rsidRDefault="006A1CE4" w:rsidP="00E7499B">
      <w:pPr>
        <w:pStyle w:val="PL"/>
        <w:rPr>
          <w:noProof w:val="0"/>
          <w:snapToGrid w:val="0"/>
        </w:rPr>
      </w:pPr>
      <w:r w:rsidRPr="00E67E0D">
        <w:rPr>
          <w:noProof w:val="0"/>
          <w:snapToGrid w:val="0"/>
        </w:rPr>
        <w:tab/>
        <w:t>TAIListForPaging,</w:t>
      </w:r>
    </w:p>
    <w:p w14:paraId="5900F576" w14:textId="77777777" w:rsidR="006A1CE4" w:rsidRPr="00E67E0D" w:rsidRDefault="006A1CE4" w:rsidP="00E7499B">
      <w:pPr>
        <w:pStyle w:val="PL"/>
        <w:rPr>
          <w:noProof w:val="0"/>
          <w:snapToGrid w:val="0"/>
          <w:lang w:eastAsia="zh-CN"/>
        </w:rPr>
      </w:pPr>
      <w:r w:rsidRPr="00E67E0D">
        <w:rPr>
          <w:noProof w:val="0"/>
          <w:snapToGrid w:val="0"/>
          <w:lang w:eastAsia="zh-CN"/>
        </w:rPr>
        <w:tab/>
        <w:t>TAIListForRestart,</w:t>
      </w:r>
    </w:p>
    <w:p w14:paraId="14D59180" w14:textId="77777777" w:rsidR="006A1CE4" w:rsidRPr="00E67E0D" w:rsidRDefault="006A1CE4" w:rsidP="00E7499B">
      <w:pPr>
        <w:pStyle w:val="PL"/>
        <w:rPr>
          <w:noProof w:val="0"/>
          <w:snapToGrid w:val="0"/>
        </w:rPr>
      </w:pPr>
      <w:r w:rsidRPr="00E67E0D">
        <w:rPr>
          <w:noProof w:val="0"/>
          <w:snapToGrid w:val="0"/>
        </w:rPr>
        <w:tab/>
        <w:t>TargetID,</w:t>
      </w:r>
    </w:p>
    <w:p w14:paraId="603BA8F9" w14:textId="77777777" w:rsidR="006A1CE4" w:rsidRPr="00E67E0D" w:rsidRDefault="006A1CE4" w:rsidP="00E7499B">
      <w:pPr>
        <w:pStyle w:val="PL"/>
        <w:rPr>
          <w:noProof w:val="0"/>
          <w:snapToGrid w:val="0"/>
        </w:rPr>
      </w:pPr>
      <w:r w:rsidRPr="00E67E0D">
        <w:rPr>
          <w:noProof w:val="0"/>
          <w:snapToGrid w:val="0"/>
        </w:rPr>
        <w:tab/>
        <w:t>TargetToSource-TransparentContainer,</w:t>
      </w:r>
    </w:p>
    <w:p w14:paraId="6BCE519D" w14:textId="77777777" w:rsidR="006A1CE4" w:rsidRPr="00E67E0D" w:rsidRDefault="006A1CE4" w:rsidP="00E7499B">
      <w:pPr>
        <w:pStyle w:val="PL"/>
        <w:rPr>
          <w:noProof w:val="0"/>
          <w:snapToGrid w:val="0"/>
        </w:rPr>
      </w:pPr>
      <w:r w:rsidRPr="00E67E0D">
        <w:rPr>
          <w:noProof w:val="0"/>
          <w:snapToGrid w:val="0"/>
        </w:rPr>
        <w:tab/>
        <w:t>TimeToWait,</w:t>
      </w:r>
    </w:p>
    <w:p w14:paraId="651DE939" w14:textId="77777777" w:rsidR="006A1CE4" w:rsidRPr="00E67E0D" w:rsidRDefault="006A1CE4" w:rsidP="00E7499B">
      <w:pPr>
        <w:pStyle w:val="PL"/>
        <w:rPr>
          <w:noProof w:val="0"/>
          <w:snapToGrid w:val="0"/>
        </w:rPr>
      </w:pPr>
      <w:r w:rsidRPr="00E67E0D">
        <w:rPr>
          <w:noProof w:val="0"/>
          <w:snapToGrid w:val="0"/>
        </w:rPr>
        <w:tab/>
        <w:t>TNLAssociationList,</w:t>
      </w:r>
    </w:p>
    <w:p w14:paraId="47890CD8" w14:textId="77777777" w:rsidR="006A1CE4" w:rsidRPr="00E67E0D" w:rsidRDefault="006A1CE4" w:rsidP="00E7499B">
      <w:pPr>
        <w:pStyle w:val="PL"/>
        <w:rPr>
          <w:noProof w:val="0"/>
        </w:rPr>
      </w:pPr>
      <w:r w:rsidRPr="00E67E0D">
        <w:rPr>
          <w:noProof w:val="0"/>
        </w:rPr>
        <w:tab/>
        <w:t>TraceActivation,</w:t>
      </w:r>
    </w:p>
    <w:p w14:paraId="6FBE8BD7" w14:textId="77777777" w:rsidR="006A1CE4" w:rsidRPr="00E67E0D" w:rsidRDefault="006A1CE4" w:rsidP="00E7499B">
      <w:pPr>
        <w:pStyle w:val="PL"/>
        <w:rPr>
          <w:noProof w:val="0"/>
        </w:rPr>
      </w:pPr>
      <w:r w:rsidRPr="00E67E0D">
        <w:rPr>
          <w:noProof w:val="0"/>
        </w:rPr>
        <w:tab/>
      </w:r>
      <w:r w:rsidRPr="00E67E0D">
        <w:rPr>
          <w:noProof w:val="0"/>
          <w:snapToGrid w:val="0"/>
        </w:rPr>
        <w:t>TrafficLoadReductionIndication,</w:t>
      </w:r>
    </w:p>
    <w:p w14:paraId="7C079AFB" w14:textId="77777777" w:rsidR="006A1CE4" w:rsidRPr="00E67E0D" w:rsidRDefault="006A1CE4" w:rsidP="00E7499B">
      <w:pPr>
        <w:pStyle w:val="PL"/>
        <w:rPr>
          <w:noProof w:val="0"/>
        </w:rPr>
      </w:pPr>
      <w:r w:rsidRPr="00E67E0D">
        <w:rPr>
          <w:noProof w:val="0"/>
        </w:rPr>
        <w:tab/>
        <w:t>TransportLayerAddress,</w:t>
      </w:r>
    </w:p>
    <w:p w14:paraId="4AD19455" w14:textId="77777777" w:rsidR="006A1CE4" w:rsidRPr="00E67E0D" w:rsidRDefault="006A1CE4" w:rsidP="00E7499B">
      <w:pPr>
        <w:pStyle w:val="PL"/>
        <w:rPr>
          <w:noProof w:val="0"/>
          <w:snapToGrid w:val="0"/>
        </w:rPr>
      </w:pPr>
      <w:r w:rsidRPr="00E67E0D">
        <w:rPr>
          <w:noProof w:val="0"/>
          <w:snapToGrid w:val="0"/>
        </w:rPr>
        <w:tab/>
        <w:t>UEAggregateMaximumBitRate,</w:t>
      </w:r>
    </w:p>
    <w:p w14:paraId="6534522D" w14:textId="77777777" w:rsidR="006A1CE4" w:rsidRPr="00E67E0D" w:rsidRDefault="006A1CE4" w:rsidP="00E7499B">
      <w:pPr>
        <w:pStyle w:val="PL"/>
        <w:spacing w:line="0" w:lineRule="atLeast"/>
        <w:rPr>
          <w:noProof w:val="0"/>
          <w:snapToGrid w:val="0"/>
        </w:rPr>
      </w:pPr>
      <w:r w:rsidRPr="00E67E0D">
        <w:rPr>
          <w:iCs/>
          <w:noProof w:val="0"/>
        </w:rPr>
        <w:tab/>
        <w:t>UE-associatedLogicalNG-connectionList</w:t>
      </w:r>
      <w:r w:rsidRPr="00E67E0D">
        <w:rPr>
          <w:noProof w:val="0"/>
          <w:snapToGrid w:val="0"/>
        </w:rPr>
        <w:t>,</w:t>
      </w:r>
    </w:p>
    <w:p w14:paraId="23416543" w14:textId="77777777" w:rsidR="006A1CE4" w:rsidRPr="00E67E0D" w:rsidRDefault="006A1CE4" w:rsidP="00E7499B">
      <w:pPr>
        <w:pStyle w:val="PL"/>
        <w:spacing w:line="0" w:lineRule="atLeast"/>
        <w:rPr>
          <w:noProof w:val="0"/>
          <w:snapToGrid w:val="0"/>
        </w:rPr>
      </w:pPr>
      <w:r w:rsidRPr="00E67E0D">
        <w:rPr>
          <w:noProof w:val="0"/>
          <w:snapToGrid w:val="0"/>
        </w:rPr>
        <w:tab/>
        <w:t>UEContextRequest,</w:t>
      </w:r>
    </w:p>
    <w:p w14:paraId="74F97740" w14:textId="77777777" w:rsidR="00AE297A" w:rsidRPr="00FF6A95" w:rsidRDefault="00AE297A" w:rsidP="00AE297A">
      <w:pPr>
        <w:pStyle w:val="PL"/>
        <w:spacing w:line="0" w:lineRule="atLeast"/>
        <w:rPr>
          <w:del w:id="6314" w:author="Issam" w:date="2019-02-12T23:38:00Z"/>
          <w:noProof w:val="0"/>
          <w:snapToGrid w:val="0"/>
        </w:rPr>
      </w:pPr>
      <w:del w:id="6315" w:author="Issam" w:date="2019-02-12T23:38:00Z">
        <w:r w:rsidRPr="00FF6A95">
          <w:rPr>
            <w:noProof w:val="0"/>
            <w:snapToGrid w:val="0"/>
          </w:rPr>
          <w:tab/>
          <w:delText>UEIdentityIndexValue,</w:delText>
        </w:r>
      </w:del>
    </w:p>
    <w:p w14:paraId="1ED677CF" w14:textId="77777777" w:rsidR="006A1CE4" w:rsidRPr="00E67E0D" w:rsidRDefault="006A1CE4" w:rsidP="00E7499B">
      <w:pPr>
        <w:pStyle w:val="PL"/>
        <w:spacing w:line="0" w:lineRule="atLeast"/>
        <w:rPr>
          <w:noProof w:val="0"/>
          <w:snapToGrid w:val="0"/>
        </w:rPr>
      </w:pPr>
      <w:r w:rsidRPr="00E67E0D">
        <w:rPr>
          <w:noProof w:val="0"/>
          <w:snapToGrid w:val="0"/>
        </w:rPr>
        <w:tab/>
        <w:t>UE-NGAP-IDs,</w:t>
      </w:r>
    </w:p>
    <w:p w14:paraId="24BF0A15" w14:textId="77777777" w:rsidR="006A1CE4" w:rsidRPr="00E67E0D" w:rsidRDefault="006A1CE4" w:rsidP="00E7499B">
      <w:pPr>
        <w:pStyle w:val="PL"/>
        <w:spacing w:line="0" w:lineRule="atLeast"/>
        <w:rPr>
          <w:noProof w:val="0"/>
          <w:snapToGrid w:val="0"/>
        </w:rPr>
      </w:pPr>
      <w:r w:rsidRPr="00E67E0D">
        <w:rPr>
          <w:noProof w:val="0"/>
          <w:snapToGrid w:val="0"/>
        </w:rPr>
        <w:tab/>
        <w:t>UEPagingIdentity,</w:t>
      </w:r>
    </w:p>
    <w:p w14:paraId="4FF27EDA" w14:textId="77777777" w:rsidR="006A1CE4" w:rsidRPr="00E67E0D" w:rsidRDefault="006A1CE4" w:rsidP="00E7499B">
      <w:pPr>
        <w:pStyle w:val="PL"/>
        <w:spacing w:line="0" w:lineRule="atLeast"/>
        <w:rPr>
          <w:noProof w:val="0"/>
          <w:snapToGrid w:val="0"/>
        </w:rPr>
      </w:pPr>
      <w:r w:rsidRPr="00E67E0D">
        <w:rPr>
          <w:noProof w:val="0"/>
          <w:snapToGrid w:val="0"/>
        </w:rPr>
        <w:tab/>
        <w:t>UEPresenceInAreaOfInterestList,</w:t>
      </w:r>
    </w:p>
    <w:p w14:paraId="24F94604" w14:textId="77777777" w:rsidR="006A1CE4" w:rsidRPr="00E67E0D" w:rsidRDefault="006A1CE4" w:rsidP="00E7499B">
      <w:pPr>
        <w:pStyle w:val="PL"/>
        <w:rPr>
          <w:noProof w:val="0"/>
          <w:snapToGrid w:val="0"/>
        </w:rPr>
      </w:pPr>
      <w:r w:rsidRPr="00E67E0D">
        <w:rPr>
          <w:noProof w:val="0"/>
          <w:snapToGrid w:val="0"/>
        </w:rPr>
        <w:tab/>
        <w:t>UERadioCapability,</w:t>
      </w:r>
    </w:p>
    <w:p w14:paraId="09FFD29C" w14:textId="77777777" w:rsidR="006A1CE4" w:rsidRPr="00E67E0D" w:rsidRDefault="006A1CE4" w:rsidP="00E7499B">
      <w:pPr>
        <w:pStyle w:val="PL"/>
        <w:rPr>
          <w:noProof w:val="0"/>
          <w:snapToGrid w:val="0"/>
        </w:rPr>
      </w:pPr>
      <w:r w:rsidRPr="00E67E0D">
        <w:rPr>
          <w:noProof w:val="0"/>
          <w:snapToGrid w:val="0"/>
        </w:rPr>
        <w:tab/>
        <w:t>UERadioCapabilityForPaging,</w:t>
      </w:r>
    </w:p>
    <w:p w14:paraId="363F6544" w14:textId="77777777" w:rsidR="006A1CE4" w:rsidRPr="00E67E0D" w:rsidRDefault="006A1CE4" w:rsidP="00E7499B">
      <w:pPr>
        <w:pStyle w:val="PL"/>
        <w:rPr>
          <w:noProof w:val="0"/>
          <w:snapToGrid w:val="0"/>
        </w:rPr>
      </w:pPr>
      <w:r w:rsidRPr="00E67E0D">
        <w:rPr>
          <w:noProof w:val="0"/>
          <w:snapToGrid w:val="0"/>
        </w:rPr>
        <w:tab/>
        <w:t>UESecurityCapabilities,</w:t>
      </w:r>
    </w:p>
    <w:p w14:paraId="391CBD31" w14:textId="77777777" w:rsidR="006A1CE4" w:rsidRPr="00E67E0D" w:rsidRDefault="006A1CE4" w:rsidP="00E7499B">
      <w:pPr>
        <w:pStyle w:val="PL"/>
        <w:rPr>
          <w:noProof w:val="0"/>
          <w:snapToGrid w:val="0"/>
        </w:rPr>
      </w:pPr>
      <w:r w:rsidRPr="00E67E0D">
        <w:rPr>
          <w:noProof w:val="0"/>
          <w:snapToGrid w:val="0"/>
        </w:rPr>
        <w:tab/>
        <w:t>UnavailableGUAMIList,</w:t>
      </w:r>
    </w:p>
    <w:p w14:paraId="1E92D253" w14:textId="77777777" w:rsidR="006A1CE4" w:rsidRPr="00E67E0D" w:rsidRDefault="006A1CE4" w:rsidP="00E7499B">
      <w:pPr>
        <w:pStyle w:val="PL"/>
        <w:rPr>
          <w:noProof w:val="0"/>
          <w:snapToGrid w:val="0"/>
          <w:lang w:eastAsia="zh-CN"/>
        </w:rPr>
      </w:pPr>
      <w:r w:rsidRPr="00E67E0D">
        <w:rPr>
          <w:noProof w:val="0"/>
          <w:snapToGrid w:val="0"/>
          <w:lang w:eastAsia="zh-CN"/>
        </w:rPr>
        <w:tab/>
        <w:t>UserLocationInformation,</w:t>
      </w:r>
    </w:p>
    <w:p w14:paraId="019B859C" w14:textId="77777777" w:rsidR="006A1CE4" w:rsidRPr="00E67E0D" w:rsidRDefault="006A1CE4" w:rsidP="00E7499B">
      <w:pPr>
        <w:pStyle w:val="PL"/>
        <w:rPr>
          <w:ins w:id="6316" w:author="Issam" w:date="2019-02-12T23:38:00Z"/>
          <w:noProof w:val="0"/>
          <w:snapToGrid w:val="0"/>
          <w:lang w:eastAsia="zh-CN"/>
        </w:rPr>
      </w:pPr>
      <w:r w:rsidRPr="00E67E0D">
        <w:rPr>
          <w:noProof w:val="0"/>
          <w:snapToGrid w:val="0"/>
        </w:rPr>
        <w:tab/>
      </w:r>
      <w:ins w:id="6317" w:author="Issam" w:date="2019-02-12T23:38:00Z">
        <w:r w:rsidRPr="00E67E0D">
          <w:rPr>
            <w:noProof w:val="0"/>
            <w:snapToGrid w:val="0"/>
          </w:rPr>
          <w:t>WarningAreaCoordinates,</w:t>
        </w:r>
      </w:ins>
    </w:p>
    <w:p w14:paraId="466161C7" w14:textId="77777777" w:rsidR="006A1CE4" w:rsidRPr="00E67E0D" w:rsidRDefault="006A1CE4" w:rsidP="00E7499B">
      <w:pPr>
        <w:pStyle w:val="PL"/>
        <w:rPr>
          <w:noProof w:val="0"/>
          <w:snapToGrid w:val="0"/>
        </w:rPr>
      </w:pPr>
      <w:ins w:id="6318" w:author="Issam" w:date="2019-02-12T23:38:00Z">
        <w:r w:rsidRPr="00E67E0D">
          <w:rPr>
            <w:noProof w:val="0"/>
            <w:snapToGrid w:val="0"/>
          </w:rPr>
          <w:tab/>
        </w:r>
      </w:ins>
      <w:r w:rsidRPr="00E67E0D">
        <w:rPr>
          <w:noProof w:val="0"/>
          <w:snapToGrid w:val="0"/>
        </w:rPr>
        <w:t>WarningAreaList,</w:t>
      </w:r>
    </w:p>
    <w:p w14:paraId="20F0DA4D" w14:textId="77777777" w:rsidR="006A1CE4" w:rsidRPr="00E67E0D" w:rsidRDefault="006A1CE4" w:rsidP="00E7499B">
      <w:pPr>
        <w:pStyle w:val="PL"/>
        <w:rPr>
          <w:noProof w:val="0"/>
          <w:snapToGrid w:val="0"/>
        </w:rPr>
      </w:pPr>
      <w:r w:rsidRPr="00E67E0D">
        <w:rPr>
          <w:noProof w:val="0"/>
          <w:snapToGrid w:val="0"/>
        </w:rPr>
        <w:tab/>
        <w:t>WarningMessageContents,</w:t>
      </w:r>
    </w:p>
    <w:p w14:paraId="52F37418" w14:textId="77777777" w:rsidR="006A1CE4" w:rsidRPr="00E67E0D" w:rsidRDefault="006A1CE4" w:rsidP="00E7499B">
      <w:pPr>
        <w:pStyle w:val="PL"/>
        <w:rPr>
          <w:noProof w:val="0"/>
          <w:snapToGrid w:val="0"/>
        </w:rPr>
      </w:pPr>
      <w:r w:rsidRPr="00E67E0D">
        <w:rPr>
          <w:noProof w:val="0"/>
          <w:snapToGrid w:val="0"/>
        </w:rPr>
        <w:tab/>
        <w:t>WarningSecurityInfo,</w:t>
      </w:r>
    </w:p>
    <w:p w14:paraId="60B9986E" w14:textId="77777777" w:rsidR="006A1CE4" w:rsidRPr="00E67E0D" w:rsidRDefault="006A1CE4" w:rsidP="00E7499B">
      <w:pPr>
        <w:pStyle w:val="PL"/>
        <w:rPr>
          <w:noProof w:val="0"/>
          <w:snapToGrid w:val="0"/>
        </w:rPr>
      </w:pPr>
      <w:r w:rsidRPr="00E67E0D">
        <w:rPr>
          <w:noProof w:val="0"/>
          <w:snapToGrid w:val="0"/>
        </w:rPr>
        <w:tab/>
        <w:t>WarningType</w:t>
      </w:r>
    </w:p>
    <w:p w14:paraId="4B199A63" w14:textId="77777777" w:rsidR="006A1CE4" w:rsidRPr="00E67E0D" w:rsidRDefault="006A1CE4" w:rsidP="00E7499B">
      <w:pPr>
        <w:pStyle w:val="PL"/>
        <w:rPr>
          <w:noProof w:val="0"/>
          <w:snapToGrid w:val="0"/>
        </w:rPr>
      </w:pPr>
      <w:r w:rsidRPr="00E67E0D">
        <w:rPr>
          <w:noProof w:val="0"/>
          <w:snapToGrid w:val="0"/>
        </w:rPr>
        <w:t>FROM NGAP-IEs</w:t>
      </w:r>
    </w:p>
    <w:p w14:paraId="3044AD6B" w14:textId="77777777" w:rsidR="006A1CE4" w:rsidRPr="00E67E0D" w:rsidRDefault="006A1CE4" w:rsidP="00E7499B">
      <w:pPr>
        <w:pStyle w:val="PL"/>
        <w:rPr>
          <w:noProof w:val="0"/>
          <w:snapToGrid w:val="0"/>
        </w:rPr>
      </w:pPr>
    </w:p>
    <w:p w14:paraId="55BDB976" w14:textId="77777777" w:rsidR="006A1CE4" w:rsidRPr="00E67E0D" w:rsidRDefault="006A1CE4" w:rsidP="00E7499B">
      <w:pPr>
        <w:pStyle w:val="PL"/>
        <w:rPr>
          <w:noProof w:val="0"/>
          <w:snapToGrid w:val="0"/>
        </w:rPr>
      </w:pPr>
      <w:r w:rsidRPr="00E67E0D">
        <w:rPr>
          <w:noProof w:val="0"/>
          <w:snapToGrid w:val="0"/>
        </w:rPr>
        <w:tab/>
        <w:t>PrivateIE-Container{},</w:t>
      </w:r>
    </w:p>
    <w:p w14:paraId="6A80CAAB" w14:textId="77777777" w:rsidR="006A1CE4" w:rsidRPr="00E67E0D" w:rsidRDefault="006A1CE4" w:rsidP="00E7499B">
      <w:pPr>
        <w:pStyle w:val="PL"/>
        <w:rPr>
          <w:noProof w:val="0"/>
          <w:snapToGrid w:val="0"/>
        </w:rPr>
      </w:pPr>
      <w:r w:rsidRPr="00E67E0D">
        <w:rPr>
          <w:noProof w:val="0"/>
          <w:snapToGrid w:val="0"/>
        </w:rPr>
        <w:tab/>
        <w:t>ProtocolExtensionContainer{},</w:t>
      </w:r>
    </w:p>
    <w:p w14:paraId="69EBE40D" w14:textId="77777777" w:rsidR="006A1CE4" w:rsidRPr="00E67E0D" w:rsidRDefault="006A1CE4" w:rsidP="00E7499B">
      <w:pPr>
        <w:pStyle w:val="PL"/>
        <w:rPr>
          <w:noProof w:val="0"/>
          <w:snapToGrid w:val="0"/>
        </w:rPr>
      </w:pPr>
      <w:r w:rsidRPr="00E67E0D">
        <w:rPr>
          <w:noProof w:val="0"/>
          <w:snapToGrid w:val="0"/>
        </w:rPr>
        <w:tab/>
        <w:t>ProtocolIE-Container{},</w:t>
      </w:r>
    </w:p>
    <w:p w14:paraId="1998B013" w14:textId="77777777" w:rsidR="006A1CE4" w:rsidRPr="00E67E0D" w:rsidRDefault="006A1CE4" w:rsidP="00E7499B">
      <w:pPr>
        <w:pStyle w:val="PL"/>
        <w:rPr>
          <w:noProof w:val="0"/>
          <w:snapToGrid w:val="0"/>
        </w:rPr>
      </w:pPr>
      <w:r w:rsidRPr="00E67E0D">
        <w:rPr>
          <w:noProof w:val="0"/>
          <w:snapToGrid w:val="0"/>
        </w:rPr>
        <w:tab/>
        <w:t>ProtocolIE-ContainerList{},</w:t>
      </w:r>
    </w:p>
    <w:p w14:paraId="11A78B38" w14:textId="77777777" w:rsidR="006A1CE4" w:rsidRPr="00E67E0D" w:rsidRDefault="006A1CE4" w:rsidP="00E7499B">
      <w:pPr>
        <w:pStyle w:val="PL"/>
        <w:rPr>
          <w:noProof w:val="0"/>
          <w:snapToGrid w:val="0"/>
        </w:rPr>
      </w:pPr>
      <w:r w:rsidRPr="00E67E0D">
        <w:rPr>
          <w:noProof w:val="0"/>
          <w:snapToGrid w:val="0"/>
        </w:rPr>
        <w:tab/>
        <w:t>ProtocolIE-ContainerPair{},</w:t>
      </w:r>
    </w:p>
    <w:p w14:paraId="63948D4D" w14:textId="77777777" w:rsidR="006A1CE4" w:rsidRPr="00E67E0D" w:rsidRDefault="006A1CE4" w:rsidP="00E7499B">
      <w:pPr>
        <w:pStyle w:val="PL"/>
        <w:rPr>
          <w:noProof w:val="0"/>
          <w:snapToGrid w:val="0"/>
        </w:rPr>
      </w:pPr>
      <w:r w:rsidRPr="00E67E0D">
        <w:rPr>
          <w:noProof w:val="0"/>
          <w:snapToGrid w:val="0"/>
        </w:rPr>
        <w:tab/>
        <w:t>ProtocolIE-SingleContainer{},</w:t>
      </w:r>
    </w:p>
    <w:p w14:paraId="54FDB862" w14:textId="77777777" w:rsidR="006A1CE4" w:rsidRPr="00E67E0D" w:rsidRDefault="006A1CE4" w:rsidP="00E7499B">
      <w:pPr>
        <w:pStyle w:val="PL"/>
        <w:rPr>
          <w:noProof w:val="0"/>
          <w:snapToGrid w:val="0"/>
        </w:rPr>
      </w:pPr>
      <w:r w:rsidRPr="00E67E0D">
        <w:rPr>
          <w:noProof w:val="0"/>
          <w:snapToGrid w:val="0"/>
        </w:rPr>
        <w:tab/>
        <w:t>NGAP-PRIVATE-IES,</w:t>
      </w:r>
    </w:p>
    <w:p w14:paraId="249779A5" w14:textId="77777777" w:rsidR="006A1CE4" w:rsidRPr="00E67E0D" w:rsidRDefault="006A1CE4" w:rsidP="00E7499B">
      <w:pPr>
        <w:pStyle w:val="PL"/>
        <w:rPr>
          <w:noProof w:val="0"/>
          <w:snapToGrid w:val="0"/>
        </w:rPr>
      </w:pPr>
      <w:r w:rsidRPr="00E67E0D">
        <w:rPr>
          <w:noProof w:val="0"/>
          <w:snapToGrid w:val="0"/>
        </w:rPr>
        <w:tab/>
        <w:t>NGAP-PROTOCOL-EXTENSION,</w:t>
      </w:r>
    </w:p>
    <w:p w14:paraId="622273F3" w14:textId="77777777" w:rsidR="006A1CE4" w:rsidRPr="00E67E0D" w:rsidRDefault="006A1CE4" w:rsidP="00E7499B">
      <w:pPr>
        <w:pStyle w:val="PL"/>
        <w:rPr>
          <w:noProof w:val="0"/>
          <w:snapToGrid w:val="0"/>
        </w:rPr>
      </w:pPr>
      <w:r w:rsidRPr="00E67E0D">
        <w:rPr>
          <w:noProof w:val="0"/>
          <w:snapToGrid w:val="0"/>
        </w:rPr>
        <w:tab/>
        <w:t>NGAP-PROTOCOL-IES,</w:t>
      </w:r>
    </w:p>
    <w:p w14:paraId="5EC71647" w14:textId="77777777" w:rsidR="006A1CE4" w:rsidRPr="00E67E0D" w:rsidRDefault="006A1CE4" w:rsidP="00E7499B">
      <w:pPr>
        <w:pStyle w:val="PL"/>
        <w:rPr>
          <w:noProof w:val="0"/>
          <w:snapToGrid w:val="0"/>
        </w:rPr>
      </w:pPr>
      <w:r w:rsidRPr="00E67E0D">
        <w:rPr>
          <w:noProof w:val="0"/>
          <w:snapToGrid w:val="0"/>
        </w:rPr>
        <w:tab/>
        <w:t>NGAP-PROTOCOL-IES-PAIR</w:t>
      </w:r>
    </w:p>
    <w:p w14:paraId="16AE9C4E" w14:textId="77777777" w:rsidR="006A1CE4" w:rsidRPr="00E67E0D" w:rsidRDefault="006A1CE4" w:rsidP="00E7499B">
      <w:pPr>
        <w:pStyle w:val="PL"/>
        <w:rPr>
          <w:noProof w:val="0"/>
          <w:snapToGrid w:val="0"/>
        </w:rPr>
      </w:pPr>
      <w:r w:rsidRPr="00E67E0D">
        <w:rPr>
          <w:noProof w:val="0"/>
          <w:snapToGrid w:val="0"/>
        </w:rPr>
        <w:t>FROM NGAP-Containers</w:t>
      </w:r>
    </w:p>
    <w:p w14:paraId="43AF0F23" w14:textId="77777777" w:rsidR="006A1CE4" w:rsidRPr="00E67E0D" w:rsidRDefault="006A1CE4" w:rsidP="00E7499B">
      <w:pPr>
        <w:pStyle w:val="PL"/>
        <w:rPr>
          <w:noProof w:val="0"/>
          <w:snapToGrid w:val="0"/>
        </w:rPr>
      </w:pPr>
    </w:p>
    <w:p w14:paraId="2DE49166" w14:textId="77777777" w:rsidR="006A1CE4" w:rsidRPr="00E67E0D" w:rsidRDefault="006A1CE4" w:rsidP="00E7499B">
      <w:pPr>
        <w:pStyle w:val="PL"/>
        <w:rPr>
          <w:noProof w:val="0"/>
          <w:snapToGrid w:val="0"/>
        </w:rPr>
      </w:pPr>
      <w:bookmarkStart w:id="6319" w:name="_Hlk512956689"/>
      <w:r w:rsidRPr="00E67E0D">
        <w:rPr>
          <w:noProof w:val="0"/>
          <w:snapToGrid w:val="0"/>
        </w:rPr>
        <w:tab/>
        <w:t>id-AllowedNSSAI,</w:t>
      </w:r>
    </w:p>
    <w:p w14:paraId="34AACE2C" w14:textId="77777777" w:rsidR="006A1CE4" w:rsidRPr="00E67E0D" w:rsidRDefault="006A1CE4" w:rsidP="00E7499B">
      <w:pPr>
        <w:pStyle w:val="PL"/>
        <w:rPr>
          <w:noProof w:val="0"/>
          <w:snapToGrid w:val="0"/>
        </w:rPr>
      </w:pPr>
      <w:r w:rsidRPr="00E67E0D">
        <w:rPr>
          <w:noProof w:val="0"/>
          <w:snapToGrid w:val="0"/>
        </w:rPr>
        <w:tab/>
        <w:t>id-AMFName,</w:t>
      </w:r>
    </w:p>
    <w:p w14:paraId="17B438D7" w14:textId="77777777" w:rsidR="006A1CE4" w:rsidRPr="00E67E0D" w:rsidRDefault="006A1CE4" w:rsidP="00E7499B">
      <w:pPr>
        <w:pStyle w:val="PL"/>
        <w:rPr>
          <w:noProof w:val="0"/>
          <w:snapToGrid w:val="0"/>
        </w:rPr>
      </w:pPr>
      <w:r w:rsidRPr="00E67E0D">
        <w:rPr>
          <w:noProof w:val="0"/>
          <w:snapToGrid w:val="0"/>
        </w:rPr>
        <w:tab/>
        <w:t>id-AMFOverloadResponse,</w:t>
      </w:r>
    </w:p>
    <w:p w14:paraId="77F55530" w14:textId="77777777" w:rsidR="006A1CE4" w:rsidRPr="00E67E0D" w:rsidRDefault="006A1CE4" w:rsidP="00E7499B">
      <w:pPr>
        <w:pStyle w:val="PL"/>
        <w:rPr>
          <w:noProof w:val="0"/>
          <w:snapToGrid w:val="0"/>
        </w:rPr>
      </w:pPr>
      <w:r w:rsidRPr="00E67E0D">
        <w:rPr>
          <w:noProof w:val="0"/>
          <w:snapToGrid w:val="0"/>
        </w:rPr>
        <w:tab/>
        <w:t>id-AMFSetID,</w:t>
      </w:r>
    </w:p>
    <w:p w14:paraId="19D1FE69" w14:textId="77777777" w:rsidR="006A1CE4" w:rsidRPr="00E67E0D" w:rsidRDefault="006A1CE4" w:rsidP="00E7499B">
      <w:pPr>
        <w:pStyle w:val="PL"/>
        <w:rPr>
          <w:noProof w:val="0"/>
          <w:snapToGrid w:val="0"/>
        </w:rPr>
      </w:pPr>
      <w:r w:rsidRPr="00E67E0D">
        <w:rPr>
          <w:noProof w:val="0"/>
          <w:snapToGrid w:val="0"/>
        </w:rPr>
        <w:tab/>
        <w:t>id-AMF-TNLAssociationFailedToSetupList,</w:t>
      </w:r>
    </w:p>
    <w:p w14:paraId="2819D23F" w14:textId="77777777" w:rsidR="006A1CE4" w:rsidRPr="00E67E0D" w:rsidRDefault="006A1CE4" w:rsidP="00E7499B">
      <w:pPr>
        <w:pStyle w:val="PL"/>
        <w:rPr>
          <w:noProof w:val="0"/>
          <w:snapToGrid w:val="0"/>
        </w:rPr>
      </w:pPr>
      <w:r w:rsidRPr="00E67E0D">
        <w:rPr>
          <w:noProof w:val="0"/>
          <w:snapToGrid w:val="0"/>
        </w:rPr>
        <w:tab/>
        <w:t>id-AMF-TNLAssociationSetupList,</w:t>
      </w:r>
    </w:p>
    <w:p w14:paraId="01A37509" w14:textId="77777777" w:rsidR="006A1CE4" w:rsidRPr="00E67E0D" w:rsidRDefault="006A1CE4" w:rsidP="00E7499B">
      <w:pPr>
        <w:pStyle w:val="PL"/>
        <w:rPr>
          <w:noProof w:val="0"/>
          <w:snapToGrid w:val="0"/>
        </w:rPr>
      </w:pPr>
      <w:r w:rsidRPr="00E67E0D">
        <w:rPr>
          <w:noProof w:val="0"/>
          <w:snapToGrid w:val="0"/>
        </w:rPr>
        <w:tab/>
        <w:t>id-AMF-TNLAssociationToAddList,</w:t>
      </w:r>
    </w:p>
    <w:p w14:paraId="76CD8BF2" w14:textId="77777777" w:rsidR="006A1CE4" w:rsidRPr="00E67E0D" w:rsidRDefault="006A1CE4" w:rsidP="00E7499B">
      <w:pPr>
        <w:pStyle w:val="PL"/>
        <w:rPr>
          <w:noProof w:val="0"/>
          <w:snapToGrid w:val="0"/>
        </w:rPr>
      </w:pPr>
      <w:r w:rsidRPr="00E67E0D">
        <w:rPr>
          <w:noProof w:val="0"/>
          <w:snapToGrid w:val="0"/>
        </w:rPr>
        <w:tab/>
        <w:t>id-AMF-TNLAssociationToRemoveList,</w:t>
      </w:r>
    </w:p>
    <w:p w14:paraId="467EAD2A" w14:textId="77777777" w:rsidR="006A1CE4" w:rsidRPr="00E67E0D" w:rsidRDefault="006A1CE4" w:rsidP="00E7499B">
      <w:pPr>
        <w:pStyle w:val="PL"/>
        <w:rPr>
          <w:noProof w:val="0"/>
          <w:snapToGrid w:val="0"/>
        </w:rPr>
      </w:pPr>
      <w:r w:rsidRPr="00E67E0D">
        <w:rPr>
          <w:noProof w:val="0"/>
          <w:snapToGrid w:val="0"/>
        </w:rPr>
        <w:tab/>
        <w:t>id-AMF-TNLAssociationToUpdateList,</w:t>
      </w:r>
    </w:p>
    <w:p w14:paraId="04C5F901" w14:textId="77777777" w:rsidR="006A1CE4" w:rsidRPr="00E67E0D" w:rsidRDefault="006A1CE4" w:rsidP="00E7499B">
      <w:pPr>
        <w:pStyle w:val="PL"/>
        <w:rPr>
          <w:noProof w:val="0"/>
          <w:snapToGrid w:val="0"/>
        </w:rPr>
      </w:pPr>
      <w:r w:rsidRPr="00E67E0D">
        <w:rPr>
          <w:noProof w:val="0"/>
          <w:snapToGrid w:val="0"/>
        </w:rPr>
        <w:tab/>
        <w:t>id-AMFTrafficLoadReductionIndication,</w:t>
      </w:r>
    </w:p>
    <w:p w14:paraId="39EE5F8C" w14:textId="77777777" w:rsidR="006A1CE4" w:rsidRPr="00E67E0D" w:rsidRDefault="006A1CE4" w:rsidP="00E7499B">
      <w:pPr>
        <w:pStyle w:val="PL"/>
        <w:rPr>
          <w:noProof w:val="0"/>
          <w:snapToGrid w:val="0"/>
        </w:rPr>
      </w:pPr>
      <w:r w:rsidRPr="00E67E0D">
        <w:rPr>
          <w:noProof w:val="0"/>
          <w:snapToGrid w:val="0"/>
        </w:rPr>
        <w:tab/>
        <w:t>id-AMF-UE-NGAP-ID,</w:t>
      </w:r>
    </w:p>
    <w:p w14:paraId="08D462F1" w14:textId="77777777" w:rsidR="006A1CE4" w:rsidRPr="00E67E0D" w:rsidRDefault="006A1CE4" w:rsidP="00E7499B">
      <w:pPr>
        <w:pStyle w:val="PL"/>
        <w:rPr>
          <w:noProof w:val="0"/>
          <w:snapToGrid w:val="0"/>
        </w:rPr>
      </w:pPr>
      <w:r w:rsidRPr="00E67E0D">
        <w:rPr>
          <w:noProof w:val="0"/>
          <w:snapToGrid w:val="0"/>
        </w:rPr>
        <w:tab/>
        <w:t>id-AssistanceDataForPaging,</w:t>
      </w:r>
    </w:p>
    <w:p w14:paraId="56E46C4D" w14:textId="77777777" w:rsidR="006A1CE4" w:rsidRPr="00E67E0D" w:rsidRDefault="006A1CE4" w:rsidP="00E7499B">
      <w:pPr>
        <w:pStyle w:val="PL"/>
        <w:rPr>
          <w:noProof w:val="0"/>
          <w:snapToGrid w:val="0"/>
          <w:lang w:eastAsia="zh-CN"/>
        </w:rPr>
      </w:pPr>
      <w:r w:rsidRPr="00E67E0D">
        <w:rPr>
          <w:noProof w:val="0"/>
          <w:snapToGrid w:val="0"/>
        </w:rPr>
        <w:tab/>
        <w:t>id-BroadcastCancelledAreaList</w:t>
      </w:r>
      <w:r w:rsidRPr="00E67E0D">
        <w:rPr>
          <w:noProof w:val="0"/>
          <w:snapToGrid w:val="0"/>
          <w:lang w:eastAsia="zh-CN"/>
        </w:rPr>
        <w:t>,</w:t>
      </w:r>
    </w:p>
    <w:p w14:paraId="141B9B05" w14:textId="77777777" w:rsidR="006A1CE4" w:rsidRPr="00E67E0D" w:rsidRDefault="006A1CE4" w:rsidP="00E7499B">
      <w:pPr>
        <w:pStyle w:val="PL"/>
        <w:rPr>
          <w:noProof w:val="0"/>
          <w:snapToGrid w:val="0"/>
        </w:rPr>
      </w:pPr>
      <w:r w:rsidRPr="00E67E0D">
        <w:rPr>
          <w:noProof w:val="0"/>
          <w:snapToGrid w:val="0"/>
        </w:rPr>
        <w:tab/>
        <w:t>id-BroadcastCompletedAreaList,</w:t>
      </w:r>
    </w:p>
    <w:p w14:paraId="0216C884" w14:textId="77777777" w:rsidR="006A1CE4" w:rsidRPr="00E67E0D" w:rsidRDefault="006A1CE4" w:rsidP="00E7499B">
      <w:pPr>
        <w:pStyle w:val="PL"/>
        <w:rPr>
          <w:noProof w:val="0"/>
          <w:snapToGrid w:val="0"/>
          <w:lang w:eastAsia="zh-CN"/>
        </w:rPr>
      </w:pPr>
      <w:r w:rsidRPr="00E67E0D">
        <w:rPr>
          <w:noProof w:val="0"/>
          <w:snapToGrid w:val="0"/>
          <w:lang w:eastAsia="zh-CN"/>
        </w:rPr>
        <w:tab/>
      </w:r>
      <w:r w:rsidRPr="00E67E0D">
        <w:rPr>
          <w:noProof w:val="0"/>
          <w:snapToGrid w:val="0"/>
        </w:rPr>
        <w:t>id-</w:t>
      </w:r>
      <w:r w:rsidRPr="00E67E0D">
        <w:rPr>
          <w:noProof w:val="0"/>
          <w:snapToGrid w:val="0"/>
          <w:lang w:eastAsia="zh-CN"/>
        </w:rPr>
        <w:t>CancelAllWarningMessages,</w:t>
      </w:r>
    </w:p>
    <w:p w14:paraId="3F171E2F" w14:textId="77777777" w:rsidR="006A1CE4" w:rsidRPr="00E67E0D" w:rsidRDefault="006A1CE4" w:rsidP="00E7499B">
      <w:pPr>
        <w:pStyle w:val="PL"/>
        <w:rPr>
          <w:noProof w:val="0"/>
          <w:snapToGrid w:val="0"/>
        </w:rPr>
      </w:pPr>
      <w:r w:rsidRPr="00E67E0D">
        <w:rPr>
          <w:noProof w:val="0"/>
          <w:snapToGrid w:val="0"/>
        </w:rPr>
        <w:tab/>
        <w:t>id-Cause,</w:t>
      </w:r>
    </w:p>
    <w:p w14:paraId="74EDCDAF" w14:textId="77777777" w:rsidR="006A1CE4" w:rsidRPr="00E67E0D" w:rsidRDefault="006A1CE4" w:rsidP="00E7499B">
      <w:pPr>
        <w:pStyle w:val="PL"/>
        <w:rPr>
          <w:noProof w:val="0"/>
          <w:snapToGrid w:val="0"/>
          <w:lang w:eastAsia="zh-CN"/>
        </w:rPr>
      </w:pPr>
      <w:r w:rsidRPr="00E67E0D">
        <w:rPr>
          <w:noProof w:val="0"/>
          <w:snapToGrid w:val="0"/>
          <w:lang w:eastAsia="zh-CN"/>
        </w:rPr>
        <w:tab/>
      </w:r>
      <w:r w:rsidRPr="00E67E0D">
        <w:rPr>
          <w:noProof w:val="0"/>
          <w:snapToGrid w:val="0"/>
        </w:rPr>
        <w:t>id-</w:t>
      </w:r>
      <w:r w:rsidRPr="00E67E0D">
        <w:rPr>
          <w:noProof w:val="0"/>
          <w:snapToGrid w:val="0"/>
          <w:lang w:eastAsia="zh-CN"/>
        </w:rPr>
        <w:t>CellIDListForRestart,</w:t>
      </w:r>
    </w:p>
    <w:p w14:paraId="61F8B6E5" w14:textId="77777777" w:rsidR="006A1CE4" w:rsidRPr="00E67E0D" w:rsidRDefault="006A1CE4" w:rsidP="00E7499B">
      <w:pPr>
        <w:pStyle w:val="PL"/>
        <w:rPr>
          <w:noProof w:val="0"/>
          <w:snapToGrid w:val="0"/>
        </w:rPr>
      </w:pPr>
      <w:r w:rsidRPr="00E67E0D">
        <w:rPr>
          <w:noProof w:val="0"/>
          <w:snapToGrid w:val="0"/>
        </w:rPr>
        <w:tab/>
        <w:t>id-ConcurrentWarningMessageInd,</w:t>
      </w:r>
    </w:p>
    <w:p w14:paraId="1D8D6701" w14:textId="77777777" w:rsidR="006A1CE4" w:rsidRPr="00E67E0D" w:rsidRDefault="006A1CE4" w:rsidP="00E7499B">
      <w:pPr>
        <w:pStyle w:val="PL"/>
        <w:rPr>
          <w:noProof w:val="0"/>
          <w:snapToGrid w:val="0"/>
        </w:rPr>
      </w:pPr>
      <w:r w:rsidRPr="00E67E0D">
        <w:rPr>
          <w:bCs/>
          <w:noProof w:val="0"/>
          <w:lang w:eastAsia="zh-CN"/>
        </w:rPr>
        <w:tab/>
      </w:r>
      <w:r w:rsidRPr="00E67E0D">
        <w:rPr>
          <w:noProof w:val="0"/>
          <w:snapToGrid w:val="0"/>
        </w:rPr>
        <w:t>id-CoreNetworkAssistanceInformation,</w:t>
      </w:r>
    </w:p>
    <w:p w14:paraId="54B555D9" w14:textId="77777777" w:rsidR="006A1CE4" w:rsidRPr="00E67E0D" w:rsidRDefault="006A1CE4" w:rsidP="00E7499B">
      <w:pPr>
        <w:pStyle w:val="PL"/>
        <w:rPr>
          <w:noProof w:val="0"/>
          <w:snapToGrid w:val="0"/>
        </w:rPr>
      </w:pPr>
      <w:r w:rsidRPr="00E67E0D">
        <w:rPr>
          <w:noProof w:val="0"/>
          <w:snapToGrid w:val="0"/>
        </w:rPr>
        <w:tab/>
        <w:t>id-CriticalityDiagnostics,</w:t>
      </w:r>
    </w:p>
    <w:p w14:paraId="4BAB406C" w14:textId="77777777" w:rsidR="006A1CE4" w:rsidRPr="00E67E0D" w:rsidRDefault="006A1CE4" w:rsidP="00E7499B">
      <w:pPr>
        <w:pStyle w:val="PL"/>
        <w:rPr>
          <w:noProof w:val="0"/>
          <w:snapToGrid w:val="0"/>
        </w:rPr>
      </w:pPr>
      <w:r w:rsidRPr="00E67E0D">
        <w:rPr>
          <w:noProof w:val="0"/>
          <w:snapToGrid w:val="0"/>
        </w:rPr>
        <w:tab/>
        <w:t>id-DataCodingScheme,</w:t>
      </w:r>
    </w:p>
    <w:p w14:paraId="03D339DE" w14:textId="77777777" w:rsidR="006A1CE4" w:rsidRPr="00E67E0D" w:rsidRDefault="006A1CE4" w:rsidP="00E7499B">
      <w:pPr>
        <w:pStyle w:val="PL"/>
        <w:rPr>
          <w:noProof w:val="0"/>
          <w:snapToGrid w:val="0"/>
        </w:rPr>
      </w:pPr>
      <w:r w:rsidRPr="00E67E0D">
        <w:rPr>
          <w:noProof w:val="0"/>
          <w:snapToGrid w:val="0"/>
        </w:rPr>
        <w:tab/>
        <w:t>id-DefaultPagingDRX,</w:t>
      </w:r>
    </w:p>
    <w:p w14:paraId="595FA9D3" w14:textId="77777777" w:rsidR="006A1CE4" w:rsidRPr="00E67E0D" w:rsidRDefault="006A1CE4" w:rsidP="00E7499B">
      <w:pPr>
        <w:pStyle w:val="PL"/>
        <w:rPr>
          <w:noProof w:val="0"/>
          <w:snapToGrid w:val="0"/>
        </w:rPr>
      </w:pPr>
      <w:r w:rsidRPr="00E67E0D">
        <w:rPr>
          <w:noProof w:val="0"/>
          <w:snapToGrid w:val="0"/>
        </w:rPr>
        <w:tab/>
        <w:t>id-DirectForwardingPathAvailability,</w:t>
      </w:r>
    </w:p>
    <w:p w14:paraId="4602FBFD" w14:textId="77777777" w:rsidR="006A1CE4" w:rsidRPr="00E67E0D" w:rsidRDefault="006A1CE4" w:rsidP="00E7499B">
      <w:pPr>
        <w:pStyle w:val="PL"/>
        <w:rPr>
          <w:noProof w:val="0"/>
          <w:snapToGrid w:val="0"/>
          <w:lang w:eastAsia="zh-CN"/>
        </w:rPr>
      </w:pPr>
      <w:r w:rsidRPr="00E67E0D">
        <w:rPr>
          <w:noProof w:val="0"/>
          <w:snapToGrid w:val="0"/>
          <w:lang w:eastAsia="zh-CN"/>
        </w:rPr>
        <w:tab/>
      </w:r>
      <w:r w:rsidRPr="00E67E0D">
        <w:rPr>
          <w:noProof w:val="0"/>
          <w:snapToGrid w:val="0"/>
        </w:rPr>
        <w:t>id-</w:t>
      </w:r>
      <w:r w:rsidRPr="00E67E0D">
        <w:rPr>
          <w:noProof w:val="0"/>
          <w:snapToGrid w:val="0"/>
          <w:lang w:eastAsia="zh-CN"/>
        </w:rPr>
        <w:t>EmergencyAreaIDListForRestart,</w:t>
      </w:r>
    </w:p>
    <w:p w14:paraId="7B89E7CE" w14:textId="77777777" w:rsidR="006A1CE4" w:rsidRPr="00E67E0D" w:rsidRDefault="006A1CE4" w:rsidP="00E7499B">
      <w:pPr>
        <w:pStyle w:val="PL"/>
        <w:rPr>
          <w:noProof w:val="0"/>
          <w:snapToGrid w:val="0"/>
        </w:rPr>
      </w:pPr>
      <w:r w:rsidRPr="00E67E0D">
        <w:rPr>
          <w:noProof w:val="0"/>
          <w:snapToGrid w:val="0"/>
        </w:rPr>
        <w:tab/>
        <w:t>id-EmergencyFallbackIndicator,</w:t>
      </w:r>
    </w:p>
    <w:p w14:paraId="748ED44D" w14:textId="77777777" w:rsidR="006A1CE4" w:rsidRPr="00E67E0D" w:rsidRDefault="006A1CE4" w:rsidP="00E7499B">
      <w:pPr>
        <w:pStyle w:val="PL"/>
        <w:rPr>
          <w:noProof w:val="0"/>
          <w:snapToGrid w:val="0"/>
        </w:rPr>
      </w:pPr>
      <w:r w:rsidRPr="00E67E0D">
        <w:rPr>
          <w:noProof w:val="0"/>
          <w:snapToGrid w:val="0"/>
        </w:rPr>
        <w:tab/>
        <w:t>id-EUTRA-CGI,</w:t>
      </w:r>
    </w:p>
    <w:p w14:paraId="26738197" w14:textId="77777777" w:rsidR="006A1CE4" w:rsidRPr="00E67E0D" w:rsidRDefault="006A1CE4" w:rsidP="00E7499B">
      <w:pPr>
        <w:pStyle w:val="PL"/>
        <w:rPr>
          <w:noProof w:val="0"/>
          <w:snapToGrid w:val="0"/>
        </w:rPr>
      </w:pPr>
      <w:r w:rsidRPr="00E67E0D">
        <w:rPr>
          <w:noProof w:val="0"/>
          <w:snapToGrid w:val="0"/>
        </w:rPr>
        <w:tab/>
        <w:t>id-FiveG-S-TMSI,</w:t>
      </w:r>
    </w:p>
    <w:p w14:paraId="383F3BD2" w14:textId="77777777" w:rsidR="006A1CE4" w:rsidRPr="00E67E0D" w:rsidRDefault="006A1CE4" w:rsidP="00E7499B">
      <w:pPr>
        <w:pStyle w:val="PL"/>
        <w:rPr>
          <w:noProof w:val="0"/>
          <w:snapToGrid w:val="0"/>
        </w:rPr>
      </w:pPr>
      <w:r w:rsidRPr="00E67E0D">
        <w:rPr>
          <w:noProof w:val="0"/>
          <w:snapToGrid w:val="0"/>
        </w:rPr>
        <w:tab/>
        <w:t>id-GlobalRANNodeID,</w:t>
      </w:r>
    </w:p>
    <w:p w14:paraId="6CE6C971" w14:textId="77777777" w:rsidR="006A1CE4" w:rsidRPr="00E67E0D" w:rsidRDefault="006A1CE4" w:rsidP="00E7499B">
      <w:pPr>
        <w:pStyle w:val="PL"/>
        <w:rPr>
          <w:noProof w:val="0"/>
          <w:snapToGrid w:val="0"/>
        </w:rPr>
      </w:pPr>
      <w:r w:rsidRPr="00E67E0D">
        <w:rPr>
          <w:noProof w:val="0"/>
          <w:snapToGrid w:val="0"/>
        </w:rPr>
        <w:tab/>
        <w:t>id-GUAMI,</w:t>
      </w:r>
    </w:p>
    <w:p w14:paraId="6CCAF24D" w14:textId="77777777" w:rsidR="006A1CE4" w:rsidRPr="00E67E0D" w:rsidRDefault="006A1CE4" w:rsidP="00E7499B">
      <w:pPr>
        <w:pStyle w:val="PL"/>
        <w:rPr>
          <w:noProof w:val="0"/>
          <w:snapToGrid w:val="0"/>
        </w:rPr>
      </w:pPr>
      <w:r w:rsidRPr="00E67E0D">
        <w:rPr>
          <w:noProof w:val="0"/>
          <w:snapToGrid w:val="0"/>
        </w:rPr>
        <w:tab/>
        <w:t>id-HandoverType,</w:t>
      </w:r>
    </w:p>
    <w:p w14:paraId="40BE76B9" w14:textId="77777777" w:rsidR="006A1CE4" w:rsidRPr="00E67E0D" w:rsidRDefault="006A1CE4" w:rsidP="00E7499B">
      <w:pPr>
        <w:pStyle w:val="PL"/>
        <w:rPr>
          <w:noProof w:val="0"/>
          <w:snapToGrid w:val="0"/>
        </w:rPr>
      </w:pPr>
      <w:r w:rsidRPr="00E67E0D">
        <w:rPr>
          <w:noProof w:val="0"/>
          <w:snapToGrid w:val="0"/>
        </w:rPr>
        <w:tab/>
        <w:t>id-IMSVoiceSupportIndicator,</w:t>
      </w:r>
    </w:p>
    <w:p w14:paraId="65DD6FB2" w14:textId="77777777" w:rsidR="006A1CE4" w:rsidRPr="00E67E0D" w:rsidRDefault="006A1CE4" w:rsidP="00E7499B">
      <w:pPr>
        <w:pStyle w:val="PL"/>
        <w:rPr>
          <w:noProof w:val="0"/>
          <w:snapToGrid w:val="0"/>
        </w:rPr>
      </w:pPr>
      <w:r w:rsidRPr="00E67E0D">
        <w:rPr>
          <w:noProof w:val="0"/>
          <w:snapToGrid w:val="0"/>
        </w:rPr>
        <w:tab/>
        <w:t>id-IndexToRFSP,</w:t>
      </w:r>
    </w:p>
    <w:p w14:paraId="7B12ED5B" w14:textId="77777777" w:rsidR="006A1CE4" w:rsidRPr="00E67E0D" w:rsidRDefault="006A1CE4" w:rsidP="00E7499B">
      <w:pPr>
        <w:pStyle w:val="PL"/>
        <w:rPr>
          <w:noProof w:val="0"/>
          <w:snapToGrid w:val="0"/>
        </w:rPr>
      </w:pPr>
      <w:r w:rsidRPr="00E67E0D">
        <w:rPr>
          <w:noProof w:val="0"/>
          <w:snapToGrid w:val="0"/>
        </w:rPr>
        <w:tab/>
        <w:t>id-InfoOnRecommendedCellsAndRANNodesForPaging,</w:t>
      </w:r>
    </w:p>
    <w:p w14:paraId="2028B944" w14:textId="77777777" w:rsidR="006A1CE4" w:rsidRPr="00E67E0D" w:rsidRDefault="006A1CE4" w:rsidP="00E7499B">
      <w:pPr>
        <w:pStyle w:val="PL"/>
        <w:rPr>
          <w:noProof w:val="0"/>
          <w:snapToGrid w:val="0"/>
        </w:rPr>
      </w:pPr>
      <w:r w:rsidRPr="00E67E0D">
        <w:rPr>
          <w:noProof w:val="0"/>
          <w:snapToGrid w:val="0"/>
        </w:rPr>
        <w:tab/>
        <w:t>id-LocationReportingRequestType,</w:t>
      </w:r>
    </w:p>
    <w:p w14:paraId="55582D42" w14:textId="77777777" w:rsidR="006A1CE4" w:rsidRPr="00E67E0D" w:rsidRDefault="006A1CE4" w:rsidP="00E7499B">
      <w:pPr>
        <w:pStyle w:val="PL"/>
        <w:rPr>
          <w:noProof w:val="0"/>
          <w:snapToGrid w:val="0"/>
        </w:rPr>
      </w:pPr>
      <w:r w:rsidRPr="00E67E0D">
        <w:rPr>
          <w:noProof w:val="0"/>
          <w:snapToGrid w:val="0"/>
        </w:rPr>
        <w:tab/>
        <w:t>id-MaskedIMEISV,</w:t>
      </w:r>
    </w:p>
    <w:p w14:paraId="32CD28B9" w14:textId="77777777" w:rsidR="006A1CE4" w:rsidRPr="00E67E0D" w:rsidRDefault="006A1CE4" w:rsidP="00E7499B">
      <w:pPr>
        <w:pStyle w:val="PL"/>
        <w:rPr>
          <w:noProof w:val="0"/>
          <w:snapToGrid w:val="0"/>
        </w:rPr>
      </w:pPr>
      <w:r w:rsidRPr="00E67E0D">
        <w:rPr>
          <w:noProof w:val="0"/>
          <w:snapToGrid w:val="0"/>
        </w:rPr>
        <w:tab/>
        <w:t>id-MessageIdentifier,</w:t>
      </w:r>
    </w:p>
    <w:p w14:paraId="03A022B1" w14:textId="77777777" w:rsidR="006A1CE4" w:rsidRPr="00E67E0D" w:rsidRDefault="006A1CE4" w:rsidP="00E7499B">
      <w:pPr>
        <w:pStyle w:val="PL"/>
        <w:rPr>
          <w:noProof w:val="0"/>
          <w:snapToGrid w:val="0"/>
        </w:rPr>
      </w:pPr>
      <w:r w:rsidRPr="00E67E0D">
        <w:rPr>
          <w:noProof w:val="0"/>
          <w:snapToGrid w:val="0"/>
        </w:rPr>
        <w:tab/>
        <w:t>id-MobilityRestrictionList,</w:t>
      </w:r>
    </w:p>
    <w:p w14:paraId="315F9FD7" w14:textId="77777777" w:rsidR="006A1CE4" w:rsidRPr="00E67E0D" w:rsidRDefault="006A1CE4" w:rsidP="00E7499B">
      <w:pPr>
        <w:pStyle w:val="PL"/>
        <w:rPr>
          <w:noProof w:val="0"/>
          <w:snapToGrid w:val="0"/>
        </w:rPr>
      </w:pPr>
      <w:r w:rsidRPr="00E67E0D">
        <w:rPr>
          <w:noProof w:val="0"/>
          <w:snapToGrid w:val="0"/>
        </w:rPr>
        <w:tab/>
        <w:t>id-NAS-PDU,</w:t>
      </w:r>
    </w:p>
    <w:p w14:paraId="3C83D625" w14:textId="77777777" w:rsidR="006A1CE4" w:rsidRPr="00E67E0D" w:rsidRDefault="006A1CE4" w:rsidP="00E7499B">
      <w:pPr>
        <w:pStyle w:val="PL"/>
        <w:rPr>
          <w:noProof w:val="0"/>
          <w:snapToGrid w:val="0"/>
        </w:rPr>
      </w:pPr>
      <w:r w:rsidRPr="00E67E0D">
        <w:rPr>
          <w:noProof w:val="0"/>
          <w:snapToGrid w:val="0"/>
        </w:rPr>
        <w:tab/>
        <w:t>id-NASC,</w:t>
      </w:r>
    </w:p>
    <w:p w14:paraId="28BB1785" w14:textId="77777777" w:rsidR="006A1CE4" w:rsidRPr="00E67E0D" w:rsidRDefault="006A1CE4" w:rsidP="00E7499B">
      <w:pPr>
        <w:pStyle w:val="PL"/>
        <w:rPr>
          <w:noProof w:val="0"/>
          <w:snapToGrid w:val="0"/>
        </w:rPr>
      </w:pPr>
      <w:r w:rsidRPr="00E67E0D">
        <w:rPr>
          <w:noProof w:val="0"/>
          <w:snapToGrid w:val="0"/>
        </w:rPr>
        <w:tab/>
        <w:t>id-NASSecurityParametersFromNGRAN,</w:t>
      </w:r>
    </w:p>
    <w:p w14:paraId="2C820722" w14:textId="77777777" w:rsidR="006A1CE4" w:rsidRPr="00E67E0D" w:rsidRDefault="006A1CE4" w:rsidP="00E7499B">
      <w:pPr>
        <w:pStyle w:val="PL"/>
        <w:rPr>
          <w:noProof w:val="0"/>
          <w:snapToGrid w:val="0"/>
        </w:rPr>
      </w:pPr>
      <w:r w:rsidRPr="00E67E0D">
        <w:rPr>
          <w:noProof w:val="0"/>
          <w:snapToGrid w:val="0"/>
        </w:rPr>
        <w:tab/>
        <w:t>id-NewAMF-UE-NGAP-ID,</w:t>
      </w:r>
    </w:p>
    <w:p w14:paraId="13587793" w14:textId="77777777" w:rsidR="006A1CE4" w:rsidRPr="00E67E0D" w:rsidRDefault="006A1CE4" w:rsidP="00E7499B">
      <w:pPr>
        <w:pStyle w:val="PL"/>
        <w:rPr>
          <w:noProof w:val="0"/>
          <w:snapToGrid w:val="0"/>
        </w:rPr>
      </w:pPr>
      <w:r w:rsidRPr="00E67E0D">
        <w:rPr>
          <w:noProof w:val="0"/>
          <w:snapToGrid w:val="0"/>
        </w:rPr>
        <w:tab/>
        <w:t>id-</w:t>
      </w:r>
      <w:r w:rsidRPr="00E67E0D">
        <w:rPr>
          <w:noProof w:val="0"/>
        </w:rPr>
        <w:t>NewSecurityContextInd,</w:t>
      </w:r>
    </w:p>
    <w:p w14:paraId="43EFFC2C" w14:textId="77777777" w:rsidR="006A1CE4" w:rsidRPr="00E67E0D" w:rsidRDefault="006A1CE4" w:rsidP="00E7499B">
      <w:pPr>
        <w:pStyle w:val="PL"/>
        <w:rPr>
          <w:noProof w:val="0"/>
          <w:snapToGrid w:val="0"/>
          <w:lang w:eastAsia="zh-CN"/>
        </w:rPr>
      </w:pPr>
      <w:r w:rsidRPr="00E67E0D">
        <w:rPr>
          <w:noProof w:val="0"/>
          <w:snapToGrid w:val="0"/>
          <w:lang w:eastAsia="zh-CN"/>
        </w:rPr>
        <w:tab/>
        <w:t>id-NGAP-Message,</w:t>
      </w:r>
    </w:p>
    <w:p w14:paraId="68A9FF8B" w14:textId="77777777" w:rsidR="006A1CE4" w:rsidRPr="00E67E0D" w:rsidRDefault="006A1CE4" w:rsidP="00E7499B">
      <w:pPr>
        <w:pStyle w:val="PL"/>
        <w:rPr>
          <w:noProof w:val="0"/>
          <w:snapToGrid w:val="0"/>
        </w:rPr>
      </w:pPr>
      <w:r w:rsidRPr="00E67E0D">
        <w:rPr>
          <w:noProof w:val="0"/>
          <w:snapToGrid w:val="0"/>
        </w:rPr>
        <w:tab/>
        <w:t>id-NGRAN-CGI,</w:t>
      </w:r>
    </w:p>
    <w:p w14:paraId="5CBD7659" w14:textId="77777777" w:rsidR="006A1CE4" w:rsidRPr="00E67E0D" w:rsidRDefault="006A1CE4" w:rsidP="00E7499B">
      <w:pPr>
        <w:pStyle w:val="PL"/>
        <w:rPr>
          <w:noProof w:val="0"/>
          <w:snapToGrid w:val="0"/>
        </w:rPr>
      </w:pPr>
      <w:r w:rsidRPr="00E67E0D">
        <w:rPr>
          <w:noProof w:val="0"/>
          <w:snapToGrid w:val="0"/>
        </w:rPr>
        <w:tab/>
        <w:t>id-NGRANTraceID,</w:t>
      </w:r>
    </w:p>
    <w:p w14:paraId="6B722206" w14:textId="77777777" w:rsidR="006A1CE4" w:rsidRPr="00E67E0D" w:rsidRDefault="006A1CE4" w:rsidP="00E7499B">
      <w:pPr>
        <w:pStyle w:val="PL"/>
        <w:rPr>
          <w:noProof w:val="0"/>
          <w:snapToGrid w:val="0"/>
        </w:rPr>
      </w:pPr>
      <w:r w:rsidRPr="00E67E0D">
        <w:rPr>
          <w:noProof w:val="0"/>
          <w:snapToGrid w:val="0"/>
        </w:rPr>
        <w:tab/>
        <w:t>id-NR-CGI,</w:t>
      </w:r>
    </w:p>
    <w:p w14:paraId="14903D63" w14:textId="77777777" w:rsidR="006A1CE4" w:rsidRPr="00E67E0D" w:rsidRDefault="006A1CE4" w:rsidP="00E7499B">
      <w:pPr>
        <w:pStyle w:val="PL"/>
        <w:rPr>
          <w:noProof w:val="0"/>
          <w:snapToGrid w:val="0"/>
        </w:rPr>
      </w:pPr>
      <w:r w:rsidRPr="00E67E0D">
        <w:rPr>
          <w:noProof w:val="0"/>
          <w:snapToGrid w:val="0"/>
        </w:rPr>
        <w:tab/>
        <w:t>id-</w:t>
      </w:r>
      <w:r w:rsidRPr="00E67E0D">
        <w:rPr>
          <w:noProof w:val="0"/>
          <w:snapToGrid w:val="0"/>
          <w:lang w:eastAsia="zh-CN"/>
        </w:rPr>
        <w:t>NRPPa</w:t>
      </w:r>
      <w:r w:rsidRPr="00E67E0D">
        <w:rPr>
          <w:noProof w:val="0"/>
          <w:snapToGrid w:val="0"/>
        </w:rPr>
        <w:t>-PDU,</w:t>
      </w:r>
    </w:p>
    <w:p w14:paraId="7C8FC685" w14:textId="77777777" w:rsidR="006A1CE4" w:rsidRPr="00E67E0D" w:rsidRDefault="006A1CE4" w:rsidP="00E7499B">
      <w:pPr>
        <w:pStyle w:val="PL"/>
        <w:rPr>
          <w:noProof w:val="0"/>
          <w:snapToGrid w:val="0"/>
        </w:rPr>
      </w:pPr>
      <w:r w:rsidRPr="00E67E0D">
        <w:rPr>
          <w:noProof w:val="0"/>
          <w:snapToGrid w:val="0"/>
        </w:rPr>
        <w:tab/>
        <w:t>id-NumberOfBroadcastsRequested,</w:t>
      </w:r>
    </w:p>
    <w:p w14:paraId="32BFC810" w14:textId="77777777" w:rsidR="006A1CE4" w:rsidRPr="00E67E0D" w:rsidRDefault="006A1CE4" w:rsidP="00E7499B">
      <w:pPr>
        <w:pStyle w:val="PL"/>
        <w:rPr>
          <w:noProof w:val="0"/>
          <w:snapToGrid w:val="0"/>
        </w:rPr>
      </w:pPr>
      <w:r w:rsidRPr="00E67E0D">
        <w:rPr>
          <w:noProof w:val="0"/>
          <w:snapToGrid w:val="0"/>
        </w:rPr>
        <w:tab/>
        <w:t>id-OldAMF,</w:t>
      </w:r>
    </w:p>
    <w:p w14:paraId="026AEF73" w14:textId="77777777" w:rsidR="006A1CE4" w:rsidRPr="00E67E0D" w:rsidRDefault="006A1CE4" w:rsidP="00E7499B">
      <w:pPr>
        <w:pStyle w:val="PL"/>
        <w:rPr>
          <w:noProof w:val="0"/>
          <w:snapToGrid w:val="0"/>
        </w:rPr>
      </w:pPr>
      <w:r w:rsidRPr="00E67E0D">
        <w:rPr>
          <w:noProof w:val="0"/>
          <w:snapToGrid w:val="0"/>
        </w:rPr>
        <w:tab/>
        <w:t>id-</w:t>
      </w:r>
      <w:r w:rsidRPr="00E67E0D">
        <w:rPr>
          <w:rFonts w:eastAsia="SimSun" w:hint="eastAsia"/>
          <w:noProof w:val="0"/>
          <w:snapToGrid w:val="0"/>
          <w:lang w:eastAsia="zh-CN"/>
        </w:rPr>
        <w:t>OverloadStartNSSAIList</w:t>
      </w:r>
      <w:r w:rsidRPr="00E67E0D">
        <w:rPr>
          <w:rFonts w:eastAsia="SimSun"/>
          <w:noProof w:val="0"/>
          <w:snapToGrid w:val="0"/>
          <w:lang w:eastAsia="zh-CN"/>
        </w:rPr>
        <w:t>,</w:t>
      </w:r>
    </w:p>
    <w:p w14:paraId="5B70B5E3" w14:textId="77777777" w:rsidR="006A1CE4" w:rsidRPr="00E67E0D" w:rsidRDefault="006A1CE4" w:rsidP="00E7499B">
      <w:pPr>
        <w:pStyle w:val="PL"/>
        <w:rPr>
          <w:noProof w:val="0"/>
          <w:snapToGrid w:val="0"/>
        </w:rPr>
      </w:pPr>
      <w:r w:rsidRPr="00E67E0D">
        <w:rPr>
          <w:noProof w:val="0"/>
          <w:snapToGrid w:val="0"/>
        </w:rPr>
        <w:tab/>
        <w:t>id-PagingDRX,</w:t>
      </w:r>
    </w:p>
    <w:p w14:paraId="0DFEBEA1" w14:textId="77777777" w:rsidR="006A1CE4" w:rsidRPr="00E67E0D" w:rsidRDefault="006A1CE4" w:rsidP="00E7499B">
      <w:pPr>
        <w:pStyle w:val="PL"/>
        <w:rPr>
          <w:noProof w:val="0"/>
          <w:snapToGrid w:val="0"/>
        </w:rPr>
      </w:pPr>
      <w:r w:rsidRPr="00E67E0D">
        <w:rPr>
          <w:noProof w:val="0"/>
          <w:snapToGrid w:val="0"/>
        </w:rPr>
        <w:tab/>
        <w:t>id-PagingOrigin,</w:t>
      </w:r>
    </w:p>
    <w:p w14:paraId="00E3E5F5" w14:textId="77777777" w:rsidR="006A1CE4" w:rsidRPr="00E67E0D" w:rsidRDefault="006A1CE4" w:rsidP="00E7499B">
      <w:pPr>
        <w:pStyle w:val="PL"/>
        <w:rPr>
          <w:noProof w:val="0"/>
          <w:snapToGrid w:val="0"/>
        </w:rPr>
      </w:pPr>
      <w:r w:rsidRPr="00E67E0D">
        <w:rPr>
          <w:noProof w:val="0"/>
          <w:snapToGrid w:val="0"/>
        </w:rPr>
        <w:tab/>
        <w:t>id-PagingPriority,</w:t>
      </w:r>
    </w:p>
    <w:p w14:paraId="41F995B6" w14:textId="77777777" w:rsidR="006A1CE4" w:rsidRPr="00E67E0D" w:rsidRDefault="006A1CE4" w:rsidP="00E7499B">
      <w:pPr>
        <w:pStyle w:val="PL"/>
        <w:rPr>
          <w:noProof w:val="0"/>
          <w:snapToGrid w:val="0"/>
        </w:rPr>
      </w:pPr>
      <w:r w:rsidRPr="00E67E0D">
        <w:rPr>
          <w:noProof w:val="0"/>
          <w:snapToGrid w:val="0"/>
        </w:rPr>
        <w:tab/>
        <w:t>id-PDUSessionResourceAdmittedList,</w:t>
      </w:r>
    </w:p>
    <w:p w14:paraId="1EF13951" w14:textId="2160DAD9" w:rsidR="006A1CE4" w:rsidRPr="00E67E0D" w:rsidRDefault="006A1CE4" w:rsidP="00E7499B">
      <w:pPr>
        <w:pStyle w:val="PL"/>
        <w:rPr>
          <w:noProof w:val="0"/>
        </w:rPr>
      </w:pPr>
      <w:r w:rsidRPr="00E67E0D">
        <w:rPr>
          <w:noProof w:val="0"/>
          <w:snapToGrid w:val="0"/>
        </w:rPr>
        <w:tab/>
        <w:t>id-</w:t>
      </w:r>
      <w:del w:id="6320" w:author="Issam" w:date="2019-02-12T23:38:00Z">
        <w:r w:rsidR="00AE297A" w:rsidRPr="00FF6A95">
          <w:rPr>
            <w:noProof w:val="0"/>
            <w:snapToGrid w:val="0"/>
          </w:rPr>
          <w:delText>PDUSessionResource</w:delText>
        </w:r>
        <w:r w:rsidR="00AE297A" w:rsidRPr="00FF6A95">
          <w:rPr>
            <w:noProof w:val="0"/>
          </w:rPr>
          <w:delText>FailedToModifyListModRes</w:delText>
        </w:r>
      </w:del>
      <w:ins w:id="6321" w:author="Issam" w:date="2019-02-12T23:38:00Z">
        <w:r w:rsidRPr="00E67E0D">
          <w:rPr>
            <w:noProof w:val="0"/>
            <w:snapToGrid w:val="0"/>
          </w:rPr>
          <w:t>PDUSessionResource</w:t>
        </w:r>
        <w:r w:rsidRPr="00E67E0D">
          <w:rPr>
            <w:noProof w:val="0"/>
          </w:rPr>
          <w:t>FailedToModifyListModCfm</w:t>
        </w:r>
      </w:ins>
      <w:r w:rsidRPr="00E67E0D">
        <w:rPr>
          <w:noProof w:val="0"/>
        </w:rPr>
        <w:t>,</w:t>
      </w:r>
    </w:p>
    <w:p w14:paraId="2730A155" w14:textId="77777777" w:rsidR="006A1CE4" w:rsidRPr="00E67E0D" w:rsidRDefault="006A1CE4" w:rsidP="00E7499B">
      <w:pPr>
        <w:pStyle w:val="PL"/>
        <w:rPr>
          <w:ins w:id="6322" w:author="Issam" w:date="2019-02-12T23:38:00Z"/>
          <w:noProof w:val="0"/>
        </w:rPr>
      </w:pPr>
      <w:ins w:id="6323" w:author="Issam" w:date="2019-02-12T23:38:00Z">
        <w:r w:rsidRPr="00E67E0D">
          <w:rPr>
            <w:noProof w:val="0"/>
            <w:snapToGrid w:val="0"/>
          </w:rPr>
          <w:tab/>
          <w:t>id-PDUSessionResource</w:t>
        </w:r>
        <w:r w:rsidRPr="00E67E0D">
          <w:rPr>
            <w:noProof w:val="0"/>
          </w:rPr>
          <w:t>FailedToModifyListModRes,</w:t>
        </w:r>
      </w:ins>
    </w:p>
    <w:p w14:paraId="0FAA099B" w14:textId="77777777" w:rsidR="006A1CE4" w:rsidRPr="00E67E0D" w:rsidRDefault="006A1CE4" w:rsidP="00E7499B">
      <w:pPr>
        <w:pStyle w:val="PL"/>
        <w:rPr>
          <w:ins w:id="6324" w:author="Issam" w:date="2019-02-12T23:38:00Z"/>
          <w:noProof w:val="0"/>
        </w:rPr>
      </w:pPr>
      <w:ins w:id="6325" w:author="Issam" w:date="2019-02-12T23:38:00Z">
        <w:r w:rsidRPr="00E67E0D">
          <w:rPr>
            <w:noProof w:val="0"/>
          </w:rPr>
          <w:tab/>
        </w:r>
        <w:r w:rsidRPr="00E67E0D">
          <w:rPr>
            <w:noProof w:val="0"/>
            <w:snapToGrid w:val="0"/>
          </w:rPr>
          <w:t>id-PDUSessionResource</w:t>
        </w:r>
        <w:r w:rsidRPr="00E67E0D">
          <w:rPr>
            <w:noProof w:val="0"/>
          </w:rPr>
          <w:t>FailedToSetupListCxtFail,</w:t>
        </w:r>
      </w:ins>
    </w:p>
    <w:p w14:paraId="093F3CFA" w14:textId="77777777" w:rsidR="006A1CE4" w:rsidRPr="00E67E0D" w:rsidRDefault="006A1CE4" w:rsidP="00E7499B">
      <w:pPr>
        <w:pStyle w:val="PL"/>
        <w:rPr>
          <w:noProof w:val="0"/>
          <w:snapToGrid w:val="0"/>
        </w:rPr>
      </w:pPr>
      <w:r w:rsidRPr="00E67E0D">
        <w:rPr>
          <w:noProof w:val="0"/>
          <w:snapToGrid w:val="0"/>
        </w:rPr>
        <w:tab/>
        <w:t>id-PDUSessionResource</w:t>
      </w:r>
      <w:r w:rsidRPr="00E67E0D">
        <w:rPr>
          <w:noProof w:val="0"/>
        </w:rPr>
        <w:t>FailedToSetupListCxtRes</w:t>
      </w:r>
      <w:r w:rsidRPr="00E67E0D">
        <w:rPr>
          <w:noProof w:val="0"/>
          <w:snapToGrid w:val="0"/>
        </w:rPr>
        <w:t>,</w:t>
      </w:r>
    </w:p>
    <w:p w14:paraId="5A13091A" w14:textId="77777777" w:rsidR="006A1CE4" w:rsidRPr="00E67E0D" w:rsidRDefault="006A1CE4" w:rsidP="00E7499B">
      <w:pPr>
        <w:pStyle w:val="PL"/>
        <w:rPr>
          <w:noProof w:val="0"/>
          <w:snapToGrid w:val="0"/>
        </w:rPr>
      </w:pPr>
      <w:r w:rsidRPr="00E67E0D">
        <w:rPr>
          <w:noProof w:val="0"/>
          <w:snapToGrid w:val="0"/>
        </w:rPr>
        <w:tab/>
        <w:t>id-PDUSessionResource</w:t>
      </w:r>
      <w:r w:rsidRPr="00E67E0D">
        <w:rPr>
          <w:noProof w:val="0"/>
        </w:rPr>
        <w:t>FailedToSetupListHOAck</w:t>
      </w:r>
      <w:r w:rsidRPr="00E67E0D">
        <w:rPr>
          <w:noProof w:val="0"/>
          <w:snapToGrid w:val="0"/>
        </w:rPr>
        <w:t>,</w:t>
      </w:r>
    </w:p>
    <w:p w14:paraId="275112D2" w14:textId="77777777" w:rsidR="006A1CE4" w:rsidRPr="00E67E0D" w:rsidRDefault="006A1CE4" w:rsidP="00E7499B">
      <w:pPr>
        <w:pStyle w:val="PL"/>
        <w:rPr>
          <w:noProof w:val="0"/>
          <w:snapToGrid w:val="0"/>
        </w:rPr>
      </w:pPr>
      <w:r w:rsidRPr="00E67E0D">
        <w:rPr>
          <w:noProof w:val="0"/>
          <w:snapToGrid w:val="0"/>
        </w:rPr>
        <w:tab/>
        <w:t>id-PDUSessionResource</w:t>
      </w:r>
      <w:r w:rsidRPr="00E67E0D">
        <w:rPr>
          <w:noProof w:val="0"/>
        </w:rPr>
        <w:t>FailedToSetupListPSReq</w:t>
      </w:r>
      <w:r w:rsidRPr="00E67E0D">
        <w:rPr>
          <w:noProof w:val="0"/>
          <w:snapToGrid w:val="0"/>
        </w:rPr>
        <w:t>,</w:t>
      </w:r>
    </w:p>
    <w:p w14:paraId="6C4BDD1A" w14:textId="77777777" w:rsidR="006A1CE4" w:rsidRPr="00E67E0D" w:rsidRDefault="006A1CE4" w:rsidP="00E7499B">
      <w:pPr>
        <w:pStyle w:val="PL"/>
        <w:rPr>
          <w:noProof w:val="0"/>
          <w:snapToGrid w:val="0"/>
        </w:rPr>
      </w:pPr>
      <w:r w:rsidRPr="00E67E0D">
        <w:rPr>
          <w:noProof w:val="0"/>
          <w:snapToGrid w:val="0"/>
        </w:rPr>
        <w:tab/>
        <w:t>id-PDUSessionResource</w:t>
      </w:r>
      <w:r w:rsidRPr="00E67E0D">
        <w:rPr>
          <w:noProof w:val="0"/>
        </w:rPr>
        <w:t>FailedToSetupListSURes</w:t>
      </w:r>
      <w:r w:rsidRPr="00E67E0D">
        <w:rPr>
          <w:noProof w:val="0"/>
          <w:snapToGrid w:val="0"/>
        </w:rPr>
        <w:t>,</w:t>
      </w:r>
    </w:p>
    <w:p w14:paraId="356E0DFB" w14:textId="77777777" w:rsidR="006A1CE4" w:rsidRPr="00E67E0D" w:rsidRDefault="006A1CE4" w:rsidP="00E7499B">
      <w:pPr>
        <w:pStyle w:val="PL"/>
        <w:rPr>
          <w:noProof w:val="0"/>
          <w:snapToGrid w:val="0"/>
        </w:rPr>
      </w:pPr>
      <w:r w:rsidRPr="00E67E0D">
        <w:rPr>
          <w:noProof w:val="0"/>
          <w:snapToGrid w:val="0"/>
        </w:rPr>
        <w:tab/>
        <w:t>id-PDUSessionResourceHandoverList,</w:t>
      </w:r>
    </w:p>
    <w:p w14:paraId="5A1B2070" w14:textId="77777777" w:rsidR="006A1CE4" w:rsidRPr="00E67E0D" w:rsidRDefault="006A1CE4" w:rsidP="00E7499B">
      <w:pPr>
        <w:pStyle w:val="PL"/>
        <w:rPr>
          <w:noProof w:val="0"/>
          <w:snapToGrid w:val="0"/>
        </w:rPr>
      </w:pPr>
      <w:r w:rsidRPr="00E67E0D">
        <w:rPr>
          <w:noProof w:val="0"/>
          <w:snapToGrid w:val="0"/>
        </w:rPr>
        <w:tab/>
        <w:t>id-PDUSessionResource</w:t>
      </w:r>
      <w:r w:rsidRPr="00E67E0D">
        <w:rPr>
          <w:noProof w:val="0"/>
        </w:rPr>
        <w:t>List</w:t>
      </w:r>
      <w:r w:rsidRPr="00E67E0D">
        <w:rPr>
          <w:noProof w:val="0"/>
          <w:snapToGrid w:val="0"/>
        </w:rPr>
        <w:t>CxtRelCpl</w:t>
      </w:r>
      <w:r w:rsidRPr="00E67E0D">
        <w:rPr>
          <w:noProof w:val="0"/>
        </w:rPr>
        <w:t>,</w:t>
      </w:r>
    </w:p>
    <w:p w14:paraId="5DB842C0" w14:textId="77777777" w:rsidR="006A1CE4" w:rsidRPr="00E67E0D" w:rsidRDefault="006A1CE4" w:rsidP="00E7499B">
      <w:pPr>
        <w:pStyle w:val="PL"/>
        <w:rPr>
          <w:ins w:id="6326" w:author="Issam" w:date="2019-02-12T23:38:00Z"/>
          <w:noProof w:val="0"/>
          <w:snapToGrid w:val="0"/>
        </w:rPr>
      </w:pPr>
      <w:r w:rsidRPr="00E67E0D">
        <w:rPr>
          <w:noProof w:val="0"/>
          <w:snapToGrid w:val="0"/>
        </w:rPr>
        <w:tab/>
        <w:t>id-</w:t>
      </w:r>
      <w:ins w:id="6327" w:author="Issam" w:date="2019-02-12T23:38:00Z">
        <w:r w:rsidRPr="00E67E0D">
          <w:rPr>
            <w:noProof w:val="0"/>
            <w:snapToGrid w:val="0"/>
          </w:rPr>
          <w:t>PDUSessionResource</w:t>
        </w:r>
        <w:r w:rsidRPr="00E67E0D">
          <w:rPr>
            <w:noProof w:val="0"/>
          </w:rPr>
          <w:t>List</w:t>
        </w:r>
        <w:r w:rsidRPr="00E67E0D">
          <w:rPr>
            <w:noProof w:val="0"/>
            <w:snapToGrid w:val="0"/>
          </w:rPr>
          <w:t>CxtRelReq</w:t>
        </w:r>
        <w:r w:rsidRPr="00E67E0D">
          <w:rPr>
            <w:noProof w:val="0"/>
          </w:rPr>
          <w:t>,</w:t>
        </w:r>
      </w:ins>
    </w:p>
    <w:p w14:paraId="00E5A655" w14:textId="77777777" w:rsidR="006A1CE4" w:rsidRPr="00E67E0D" w:rsidRDefault="006A1CE4" w:rsidP="00E7499B">
      <w:pPr>
        <w:pStyle w:val="PL"/>
        <w:rPr>
          <w:noProof w:val="0"/>
          <w:snapToGrid w:val="0"/>
        </w:rPr>
      </w:pPr>
      <w:ins w:id="6328" w:author="Issam" w:date="2019-02-12T23:38:00Z">
        <w:r w:rsidRPr="00E67E0D">
          <w:rPr>
            <w:noProof w:val="0"/>
            <w:snapToGrid w:val="0"/>
          </w:rPr>
          <w:tab/>
          <w:t>id-</w:t>
        </w:r>
      </w:ins>
      <w:r w:rsidRPr="00E67E0D">
        <w:rPr>
          <w:noProof w:val="0"/>
          <w:snapToGrid w:val="0"/>
        </w:rPr>
        <w:t>PDUSessionResource</w:t>
      </w:r>
      <w:r w:rsidRPr="00E67E0D">
        <w:rPr>
          <w:noProof w:val="0"/>
        </w:rPr>
        <w:t>List</w:t>
      </w:r>
      <w:r w:rsidRPr="00E67E0D">
        <w:rPr>
          <w:noProof w:val="0"/>
          <w:snapToGrid w:val="0"/>
        </w:rPr>
        <w:t>HORqd</w:t>
      </w:r>
      <w:r w:rsidRPr="00E67E0D">
        <w:rPr>
          <w:noProof w:val="0"/>
        </w:rPr>
        <w:t>,</w:t>
      </w:r>
    </w:p>
    <w:p w14:paraId="052AB18C" w14:textId="77777777" w:rsidR="006A1CE4" w:rsidRPr="00E67E0D" w:rsidRDefault="006A1CE4" w:rsidP="00E7499B">
      <w:pPr>
        <w:pStyle w:val="PL"/>
        <w:rPr>
          <w:noProof w:val="0"/>
        </w:rPr>
      </w:pPr>
      <w:r w:rsidRPr="00E67E0D">
        <w:rPr>
          <w:noProof w:val="0"/>
          <w:snapToGrid w:val="0"/>
        </w:rPr>
        <w:tab/>
        <w:t>id-PDUSessionResource</w:t>
      </w:r>
      <w:r w:rsidRPr="00E67E0D">
        <w:rPr>
          <w:noProof w:val="0"/>
        </w:rPr>
        <w:t>ModifyListModCfm,</w:t>
      </w:r>
    </w:p>
    <w:p w14:paraId="51E9F0D8" w14:textId="77777777" w:rsidR="006A1CE4" w:rsidRPr="00E67E0D" w:rsidRDefault="006A1CE4" w:rsidP="00E7499B">
      <w:pPr>
        <w:pStyle w:val="PL"/>
        <w:rPr>
          <w:noProof w:val="0"/>
        </w:rPr>
      </w:pPr>
      <w:r w:rsidRPr="00E67E0D">
        <w:rPr>
          <w:noProof w:val="0"/>
        </w:rPr>
        <w:tab/>
      </w:r>
      <w:r w:rsidRPr="00E67E0D">
        <w:rPr>
          <w:noProof w:val="0"/>
          <w:snapToGrid w:val="0"/>
        </w:rPr>
        <w:t>id-PDUSessionResource</w:t>
      </w:r>
      <w:r w:rsidRPr="00E67E0D">
        <w:rPr>
          <w:noProof w:val="0"/>
        </w:rPr>
        <w:t>ModifyListModInd,</w:t>
      </w:r>
    </w:p>
    <w:p w14:paraId="16C98185" w14:textId="77777777" w:rsidR="006A1CE4" w:rsidRPr="00E67E0D" w:rsidRDefault="006A1CE4" w:rsidP="00E7499B">
      <w:pPr>
        <w:pStyle w:val="PL"/>
        <w:rPr>
          <w:noProof w:val="0"/>
        </w:rPr>
      </w:pPr>
      <w:r w:rsidRPr="00E67E0D">
        <w:rPr>
          <w:noProof w:val="0"/>
          <w:snapToGrid w:val="0"/>
        </w:rPr>
        <w:tab/>
        <w:t>id-PDUSessionResource</w:t>
      </w:r>
      <w:r w:rsidRPr="00E67E0D">
        <w:rPr>
          <w:noProof w:val="0"/>
        </w:rPr>
        <w:t>ModifyListModReq,</w:t>
      </w:r>
    </w:p>
    <w:p w14:paraId="4B7A86E2" w14:textId="77777777" w:rsidR="006A1CE4" w:rsidRPr="00E67E0D" w:rsidRDefault="006A1CE4" w:rsidP="00E7499B">
      <w:pPr>
        <w:pStyle w:val="PL"/>
        <w:rPr>
          <w:noProof w:val="0"/>
        </w:rPr>
      </w:pPr>
      <w:r w:rsidRPr="00E67E0D">
        <w:rPr>
          <w:noProof w:val="0"/>
        </w:rPr>
        <w:tab/>
      </w:r>
      <w:r w:rsidRPr="00E67E0D">
        <w:rPr>
          <w:noProof w:val="0"/>
          <w:snapToGrid w:val="0"/>
        </w:rPr>
        <w:t>id-PDUSessionResource</w:t>
      </w:r>
      <w:r w:rsidRPr="00E67E0D">
        <w:rPr>
          <w:noProof w:val="0"/>
        </w:rPr>
        <w:t>ModifyListModRes,</w:t>
      </w:r>
    </w:p>
    <w:p w14:paraId="36957574" w14:textId="77777777" w:rsidR="006A1CE4" w:rsidRPr="00E67E0D" w:rsidRDefault="006A1CE4" w:rsidP="00E7499B">
      <w:pPr>
        <w:pStyle w:val="PL"/>
        <w:rPr>
          <w:noProof w:val="0"/>
        </w:rPr>
      </w:pPr>
      <w:r w:rsidRPr="00E67E0D">
        <w:rPr>
          <w:noProof w:val="0"/>
        </w:rPr>
        <w:tab/>
      </w:r>
      <w:r w:rsidRPr="00E67E0D">
        <w:rPr>
          <w:noProof w:val="0"/>
          <w:snapToGrid w:val="0"/>
        </w:rPr>
        <w:t>id-PDUSessionResource</w:t>
      </w:r>
      <w:r w:rsidRPr="00E67E0D">
        <w:rPr>
          <w:noProof w:val="0"/>
        </w:rPr>
        <w:t>NotifyList,</w:t>
      </w:r>
    </w:p>
    <w:p w14:paraId="1EC7A574" w14:textId="77777777" w:rsidR="006A1CE4" w:rsidRPr="00E67E0D" w:rsidRDefault="006A1CE4" w:rsidP="00E7499B">
      <w:pPr>
        <w:pStyle w:val="PL"/>
        <w:rPr>
          <w:noProof w:val="0"/>
        </w:rPr>
      </w:pPr>
      <w:r w:rsidRPr="00E67E0D">
        <w:rPr>
          <w:noProof w:val="0"/>
          <w:snapToGrid w:val="0"/>
        </w:rPr>
        <w:tab/>
        <w:t>id-PDUSessionResource</w:t>
      </w:r>
      <w:r w:rsidRPr="00E67E0D">
        <w:rPr>
          <w:noProof w:val="0"/>
        </w:rPr>
        <w:t>ReleasedListNot,</w:t>
      </w:r>
    </w:p>
    <w:p w14:paraId="6C232376" w14:textId="77777777" w:rsidR="006A1CE4" w:rsidRPr="00E67E0D" w:rsidRDefault="006A1CE4" w:rsidP="00E7499B">
      <w:pPr>
        <w:pStyle w:val="PL"/>
        <w:rPr>
          <w:noProof w:val="0"/>
        </w:rPr>
      </w:pPr>
      <w:r w:rsidRPr="00E67E0D">
        <w:rPr>
          <w:noProof w:val="0"/>
          <w:snapToGrid w:val="0"/>
        </w:rPr>
        <w:tab/>
        <w:t>id-PDUSessionResource</w:t>
      </w:r>
      <w:r w:rsidRPr="00E67E0D">
        <w:rPr>
          <w:noProof w:val="0"/>
        </w:rPr>
        <w:t>ReleasedListPSAck,</w:t>
      </w:r>
    </w:p>
    <w:p w14:paraId="1B145B48" w14:textId="77777777" w:rsidR="006A1CE4" w:rsidRPr="00E67E0D" w:rsidRDefault="006A1CE4" w:rsidP="00E7499B">
      <w:pPr>
        <w:pStyle w:val="PL"/>
        <w:rPr>
          <w:noProof w:val="0"/>
        </w:rPr>
      </w:pPr>
      <w:r w:rsidRPr="00E67E0D">
        <w:rPr>
          <w:noProof w:val="0"/>
        </w:rPr>
        <w:tab/>
        <w:t>id-</w:t>
      </w:r>
      <w:r w:rsidRPr="00E67E0D">
        <w:rPr>
          <w:noProof w:val="0"/>
          <w:snapToGrid w:val="0"/>
        </w:rPr>
        <w:t>PDUSessionResource</w:t>
      </w:r>
      <w:r w:rsidRPr="00E67E0D">
        <w:rPr>
          <w:noProof w:val="0"/>
        </w:rPr>
        <w:t>ReleasedListPSFail,</w:t>
      </w:r>
    </w:p>
    <w:p w14:paraId="76FEA4E8" w14:textId="77777777" w:rsidR="006A1CE4" w:rsidRPr="00E67E0D" w:rsidRDefault="006A1CE4" w:rsidP="00E7499B">
      <w:pPr>
        <w:pStyle w:val="PL"/>
        <w:rPr>
          <w:noProof w:val="0"/>
        </w:rPr>
      </w:pPr>
      <w:r w:rsidRPr="00E67E0D">
        <w:rPr>
          <w:noProof w:val="0"/>
        </w:rPr>
        <w:tab/>
      </w:r>
      <w:r w:rsidRPr="00E67E0D">
        <w:rPr>
          <w:snapToGrid w:val="0"/>
        </w:rPr>
        <w:t>id-PDUSessionResource</w:t>
      </w:r>
      <w:r w:rsidRPr="00E67E0D">
        <w:t>ReleasedListRelRes,</w:t>
      </w:r>
    </w:p>
    <w:p w14:paraId="22094AA0" w14:textId="77777777" w:rsidR="006A1CE4" w:rsidRPr="00E67E0D" w:rsidRDefault="006A1CE4" w:rsidP="00E7499B">
      <w:pPr>
        <w:pStyle w:val="PL"/>
        <w:rPr>
          <w:noProof w:val="0"/>
        </w:rPr>
      </w:pPr>
      <w:r w:rsidRPr="00E67E0D">
        <w:rPr>
          <w:noProof w:val="0"/>
          <w:snapToGrid w:val="0"/>
        </w:rPr>
        <w:tab/>
        <w:t>id-PDUSessionResourceSetup</w:t>
      </w:r>
      <w:r w:rsidRPr="00E67E0D">
        <w:rPr>
          <w:noProof w:val="0"/>
        </w:rPr>
        <w:t>List</w:t>
      </w:r>
      <w:r w:rsidRPr="00E67E0D">
        <w:rPr>
          <w:noProof w:val="0"/>
          <w:snapToGrid w:val="0"/>
        </w:rPr>
        <w:t>CxtReq</w:t>
      </w:r>
      <w:r w:rsidRPr="00E67E0D">
        <w:rPr>
          <w:noProof w:val="0"/>
        </w:rPr>
        <w:t>,</w:t>
      </w:r>
    </w:p>
    <w:p w14:paraId="598096CB" w14:textId="77777777" w:rsidR="006A1CE4" w:rsidRPr="00E67E0D" w:rsidRDefault="006A1CE4" w:rsidP="00E7499B">
      <w:pPr>
        <w:pStyle w:val="PL"/>
        <w:rPr>
          <w:noProof w:val="0"/>
        </w:rPr>
      </w:pPr>
      <w:r w:rsidRPr="00E67E0D">
        <w:rPr>
          <w:noProof w:val="0"/>
        </w:rPr>
        <w:tab/>
      </w:r>
      <w:r w:rsidRPr="00E67E0D">
        <w:rPr>
          <w:noProof w:val="0"/>
          <w:snapToGrid w:val="0"/>
        </w:rPr>
        <w:t>id-PDUSessionResource</w:t>
      </w:r>
      <w:r w:rsidRPr="00E67E0D">
        <w:rPr>
          <w:noProof w:val="0"/>
        </w:rPr>
        <w:t>SetupListCxtRes,</w:t>
      </w:r>
    </w:p>
    <w:p w14:paraId="3525CC34" w14:textId="77777777" w:rsidR="006A1CE4" w:rsidRPr="00E67E0D" w:rsidRDefault="006A1CE4" w:rsidP="00E7499B">
      <w:pPr>
        <w:pStyle w:val="PL"/>
        <w:rPr>
          <w:noProof w:val="0"/>
        </w:rPr>
      </w:pPr>
      <w:r w:rsidRPr="00E67E0D">
        <w:rPr>
          <w:noProof w:val="0"/>
          <w:snapToGrid w:val="0"/>
        </w:rPr>
        <w:tab/>
        <w:t>id-PDUSessionResourceSetup</w:t>
      </w:r>
      <w:r w:rsidRPr="00E67E0D">
        <w:rPr>
          <w:noProof w:val="0"/>
        </w:rPr>
        <w:t>ListHOReq,</w:t>
      </w:r>
    </w:p>
    <w:p w14:paraId="0617B44C" w14:textId="77777777" w:rsidR="006A1CE4" w:rsidRPr="00E67E0D" w:rsidRDefault="006A1CE4" w:rsidP="00E7499B">
      <w:pPr>
        <w:pStyle w:val="PL"/>
        <w:rPr>
          <w:noProof w:val="0"/>
        </w:rPr>
      </w:pPr>
      <w:r w:rsidRPr="00E67E0D">
        <w:rPr>
          <w:noProof w:val="0"/>
          <w:snapToGrid w:val="0"/>
        </w:rPr>
        <w:tab/>
        <w:t>id-PDUSessionResourceSetup</w:t>
      </w:r>
      <w:r w:rsidRPr="00E67E0D">
        <w:rPr>
          <w:noProof w:val="0"/>
        </w:rPr>
        <w:t>ListSUReq,</w:t>
      </w:r>
    </w:p>
    <w:p w14:paraId="566C6D13" w14:textId="77777777" w:rsidR="006A1CE4" w:rsidRPr="00E67E0D" w:rsidRDefault="006A1CE4" w:rsidP="00E7499B">
      <w:pPr>
        <w:pStyle w:val="PL"/>
        <w:rPr>
          <w:noProof w:val="0"/>
        </w:rPr>
      </w:pPr>
      <w:r w:rsidRPr="00E67E0D">
        <w:rPr>
          <w:noProof w:val="0"/>
        </w:rPr>
        <w:tab/>
      </w:r>
      <w:r w:rsidRPr="00E67E0D">
        <w:rPr>
          <w:noProof w:val="0"/>
          <w:snapToGrid w:val="0"/>
        </w:rPr>
        <w:t>id-PDUSessionResource</w:t>
      </w:r>
      <w:r w:rsidRPr="00E67E0D">
        <w:rPr>
          <w:noProof w:val="0"/>
        </w:rPr>
        <w:t>SetupListSURes,</w:t>
      </w:r>
    </w:p>
    <w:p w14:paraId="18A144DA" w14:textId="77777777" w:rsidR="006A1CE4" w:rsidRPr="00E67E0D" w:rsidRDefault="006A1CE4" w:rsidP="00E7499B">
      <w:pPr>
        <w:pStyle w:val="PL"/>
        <w:rPr>
          <w:noProof w:val="0"/>
        </w:rPr>
      </w:pPr>
      <w:r w:rsidRPr="00E67E0D">
        <w:rPr>
          <w:noProof w:val="0"/>
          <w:snapToGrid w:val="0"/>
        </w:rPr>
        <w:tab/>
        <w:t>id-PDUSessionResourceSwitchedList,</w:t>
      </w:r>
    </w:p>
    <w:p w14:paraId="7DDB1597" w14:textId="77777777" w:rsidR="006A1CE4" w:rsidRPr="00E67E0D" w:rsidRDefault="006A1CE4" w:rsidP="00E7499B">
      <w:pPr>
        <w:pStyle w:val="PL"/>
        <w:rPr>
          <w:noProof w:val="0"/>
        </w:rPr>
      </w:pPr>
      <w:r w:rsidRPr="00E67E0D">
        <w:rPr>
          <w:noProof w:val="0"/>
          <w:snapToGrid w:val="0"/>
        </w:rPr>
        <w:tab/>
        <w:t>id-PDUSessionResourceToBeSwitchedDLList,</w:t>
      </w:r>
    </w:p>
    <w:p w14:paraId="58D83D1C" w14:textId="77777777" w:rsidR="006A1CE4" w:rsidRPr="00E67E0D" w:rsidRDefault="006A1CE4" w:rsidP="00E7499B">
      <w:pPr>
        <w:pStyle w:val="PL"/>
        <w:rPr>
          <w:noProof w:val="0"/>
        </w:rPr>
      </w:pPr>
      <w:r w:rsidRPr="00E67E0D">
        <w:rPr>
          <w:noProof w:val="0"/>
        </w:rPr>
        <w:tab/>
      </w:r>
      <w:r w:rsidRPr="00E67E0D">
        <w:rPr>
          <w:noProof w:val="0"/>
          <w:snapToGrid w:val="0"/>
        </w:rPr>
        <w:t>id-PDUSessionResource</w:t>
      </w:r>
      <w:r w:rsidRPr="00E67E0D">
        <w:rPr>
          <w:noProof w:val="0"/>
        </w:rPr>
        <w:t>ToReleaseListHOCmd,</w:t>
      </w:r>
    </w:p>
    <w:p w14:paraId="7AAD53BA" w14:textId="77777777" w:rsidR="006A1CE4" w:rsidRPr="00E67E0D" w:rsidRDefault="006A1CE4" w:rsidP="00E7499B">
      <w:pPr>
        <w:pStyle w:val="PL"/>
        <w:rPr>
          <w:noProof w:val="0"/>
        </w:rPr>
      </w:pPr>
      <w:r w:rsidRPr="00E67E0D">
        <w:rPr>
          <w:noProof w:val="0"/>
        </w:rPr>
        <w:tab/>
      </w:r>
      <w:r w:rsidRPr="00E67E0D">
        <w:rPr>
          <w:noProof w:val="0"/>
          <w:snapToGrid w:val="0"/>
        </w:rPr>
        <w:t>id-PDUSessionResource</w:t>
      </w:r>
      <w:r w:rsidRPr="00E67E0D">
        <w:rPr>
          <w:noProof w:val="0"/>
        </w:rPr>
        <w:t>ToReleaseListRelCmd,</w:t>
      </w:r>
    </w:p>
    <w:p w14:paraId="667210BC" w14:textId="77777777" w:rsidR="006A1CE4" w:rsidRPr="00E67E0D" w:rsidRDefault="006A1CE4" w:rsidP="00E7499B">
      <w:pPr>
        <w:pStyle w:val="PL"/>
        <w:rPr>
          <w:noProof w:val="0"/>
        </w:rPr>
      </w:pPr>
      <w:r w:rsidRPr="00E67E0D">
        <w:rPr>
          <w:noProof w:val="0"/>
        </w:rPr>
        <w:tab/>
      </w:r>
      <w:r w:rsidRPr="00E67E0D">
        <w:rPr>
          <w:noProof w:val="0"/>
          <w:snapToGrid w:val="0"/>
        </w:rPr>
        <w:t>id-PLMNSupportList,</w:t>
      </w:r>
    </w:p>
    <w:p w14:paraId="40F8FA67" w14:textId="77777777" w:rsidR="006A1CE4" w:rsidRPr="00E67E0D" w:rsidRDefault="006A1CE4" w:rsidP="00E7499B">
      <w:pPr>
        <w:pStyle w:val="PL"/>
        <w:rPr>
          <w:noProof w:val="0"/>
          <w:snapToGrid w:val="0"/>
          <w:lang w:eastAsia="zh-CN"/>
        </w:rPr>
      </w:pPr>
      <w:r w:rsidRPr="00E67E0D">
        <w:rPr>
          <w:noProof w:val="0"/>
          <w:snapToGrid w:val="0"/>
          <w:lang w:eastAsia="zh-CN"/>
        </w:rPr>
        <w:tab/>
      </w:r>
      <w:r w:rsidRPr="00E67E0D">
        <w:rPr>
          <w:noProof w:val="0"/>
          <w:snapToGrid w:val="0"/>
        </w:rPr>
        <w:t>id-</w:t>
      </w:r>
      <w:r w:rsidRPr="00E67E0D">
        <w:rPr>
          <w:noProof w:val="0"/>
          <w:snapToGrid w:val="0"/>
          <w:lang w:eastAsia="zh-CN"/>
        </w:rPr>
        <w:t>PWSFailedCellIDList,</w:t>
      </w:r>
    </w:p>
    <w:p w14:paraId="2AAB0FCB" w14:textId="77777777" w:rsidR="006A1CE4" w:rsidRPr="00E67E0D" w:rsidRDefault="006A1CE4" w:rsidP="00E7499B">
      <w:pPr>
        <w:pStyle w:val="PL"/>
        <w:rPr>
          <w:noProof w:val="0"/>
          <w:snapToGrid w:val="0"/>
        </w:rPr>
      </w:pPr>
      <w:r w:rsidRPr="00E67E0D">
        <w:rPr>
          <w:noProof w:val="0"/>
          <w:snapToGrid w:val="0"/>
        </w:rPr>
        <w:tab/>
        <w:t>id-RANNodeName,</w:t>
      </w:r>
    </w:p>
    <w:p w14:paraId="7F89B86F" w14:textId="77777777" w:rsidR="006A1CE4" w:rsidRPr="00E67E0D" w:rsidRDefault="006A1CE4" w:rsidP="00E7499B">
      <w:pPr>
        <w:pStyle w:val="PL"/>
        <w:rPr>
          <w:noProof w:val="0"/>
          <w:snapToGrid w:val="0"/>
        </w:rPr>
      </w:pPr>
      <w:r w:rsidRPr="00E67E0D">
        <w:rPr>
          <w:noProof w:val="0"/>
          <w:snapToGrid w:val="0"/>
        </w:rPr>
        <w:tab/>
        <w:t>id-RANPagingPriority,</w:t>
      </w:r>
    </w:p>
    <w:p w14:paraId="6175646C" w14:textId="77777777" w:rsidR="006A1CE4" w:rsidRPr="00E67E0D" w:rsidRDefault="006A1CE4" w:rsidP="00E7499B">
      <w:pPr>
        <w:pStyle w:val="PL"/>
        <w:rPr>
          <w:noProof w:val="0"/>
          <w:snapToGrid w:val="0"/>
        </w:rPr>
      </w:pPr>
      <w:r w:rsidRPr="00E67E0D">
        <w:rPr>
          <w:noProof w:val="0"/>
          <w:snapToGrid w:val="0"/>
        </w:rPr>
        <w:tab/>
        <w:t>id-RANStatusTransfer-TransparentContainer,</w:t>
      </w:r>
    </w:p>
    <w:p w14:paraId="6F9A64DD" w14:textId="77777777" w:rsidR="006A1CE4" w:rsidRPr="00E67E0D" w:rsidRDefault="006A1CE4" w:rsidP="00E7499B">
      <w:pPr>
        <w:pStyle w:val="PL"/>
        <w:rPr>
          <w:noProof w:val="0"/>
          <w:snapToGrid w:val="0"/>
        </w:rPr>
      </w:pPr>
      <w:r w:rsidRPr="00E67E0D">
        <w:rPr>
          <w:noProof w:val="0"/>
          <w:snapToGrid w:val="0"/>
        </w:rPr>
        <w:tab/>
        <w:t xml:space="preserve">id-RAN-UE-NGAP-ID, </w:t>
      </w:r>
    </w:p>
    <w:p w14:paraId="111C6621" w14:textId="77777777" w:rsidR="006A1CE4" w:rsidRPr="00E67E0D" w:rsidRDefault="006A1CE4" w:rsidP="00E7499B">
      <w:pPr>
        <w:pStyle w:val="PL"/>
        <w:rPr>
          <w:noProof w:val="0"/>
          <w:snapToGrid w:val="0"/>
        </w:rPr>
      </w:pPr>
      <w:r w:rsidRPr="00E67E0D">
        <w:rPr>
          <w:noProof w:val="0"/>
          <w:snapToGrid w:val="0"/>
        </w:rPr>
        <w:tab/>
        <w:t>id-RelativeAMFCapacity,</w:t>
      </w:r>
    </w:p>
    <w:p w14:paraId="0986AC93" w14:textId="77777777" w:rsidR="006A1CE4" w:rsidRPr="00E67E0D" w:rsidRDefault="006A1CE4" w:rsidP="00E7499B">
      <w:pPr>
        <w:pStyle w:val="PL"/>
        <w:rPr>
          <w:noProof w:val="0"/>
          <w:snapToGrid w:val="0"/>
        </w:rPr>
      </w:pPr>
      <w:r w:rsidRPr="00E67E0D">
        <w:rPr>
          <w:noProof w:val="0"/>
          <w:snapToGrid w:val="0"/>
        </w:rPr>
        <w:tab/>
        <w:t>id-RepetitionPeriod,</w:t>
      </w:r>
    </w:p>
    <w:p w14:paraId="0E9739CE" w14:textId="77777777" w:rsidR="006A1CE4" w:rsidRPr="00E67E0D" w:rsidRDefault="006A1CE4" w:rsidP="00E7499B">
      <w:pPr>
        <w:pStyle w:val="PL"/>
        <w:rPr>
          <w:noProof w:val="0"/>
          <w:snapToGrid w:val="0"/>
        </w:rPr>
      </w:pPr>
      <w:r w:rsidRPr="00E67E0D">
        <w:rPr>
          <w:iCs/>
          <w:noProof w:val="0"/>
        </w:rPr>
        <w:tab/>
      </w:r>
      <w:r w:rsidRPr="00E67E0D">
        <w:rPr>
          <w:noProof w:val="0"/>
          <w:snapToGrid w:val="0"/>
        </w:rPr>
        <w:t>id-ResetType,</w:t>
      </w:r>
    </w:p>
    <w:p w14:paraId="5A91425D" w14:textId="77777777" w:rsidR="006A1CE4" w:rsidRPr="00E67E0D" w:rsidRDefault="006A1CE4" w:rsidP="00E7499B">
      <w:pPr>
        <w:pStyle w:val="PL"/>
        <w:rPr>
          <w:bCs/>
          <w:noProof w:val="0"/>
          <w:lang w:eastAsia="zh-CN"/>
        </w:rPr>
      </w:pPr>
      <w:r w:rsidRPr="00E67E0D">
        <w:rPr>
          <w:noProof w:val="0"/>
          <w:snapToGrid w:val="0"/>
        </w:rPr>
        <w:tab/>
        <w:t>id-</w:t>
      </w:r>
      <w:r w:rsidRPr="00E67E0D">
        <w:rPr>
          <w:bCs/>
          <w:noProof w:val="0"/>
          <w:lang w:eastAsia="zh-CN"/>
        </w:rPr>
        <w:t>Routing</w:t>
      </w:r>
      <w:r w:rsidRPr="00E67E0D">
        <w:rPr>
          <w:bCs/>
          <w:noProof w:val="0"/>
        </w:rPr>
        <w:t>ID</w:t>
      </w:r>
      <w:r w:rsidRPr="00E67E0D">
        <w:rPr>
          <w:bCs/>
          <w:noProof w:val="0"/>
          <w:lang w:eastAsia="zh-CN"/>
        </w:rPr>
        <w:t>,</w:t>
      </w:r>
    </w:p>
    <w:p w14:paraId="11ABE246" w14:textId="77777777" w:rsidR="006A1CE4" w:rsidRPr="00E67E0D" w:rsidRDefault="006A1CE4" w:rsidP="00E7499B">
      <w:pPr>
        <w:pStyle w:val="PL"/>
        <w:rPr>
          <w:bCs/>
          <w:noProof w:val="0"/>
          <w:lang w:eastAsia="zh-CN"/>
        </w:rPr>
      </w:pPr>
      <w:r w:rsidRPr="00E67E0D">
        <w:rPr>
          <w:bCs/>
          <w:noProof w:val="0"/>
          <w:lang w:eastAsia="zh-CN"/>
        </w:rPr>
        <w:tab/>
        <w:t>id-</w:t>
      </w:r>
      <w:r w:rsidRPr="00E67E0D">
        <w:rPr>
          <w:noProof w:val="0"/>
          <w:snapToGrid w:val="0"/>
        </w:rPr>
        <w:t>RRCEstablishmentCause,</w:t>
      </w:r>
    </w:p>
    <w:p w14:paraId="0A144DE8" w14:textId="77777777" w:rsidR="006A1CE4" w:rsidRPr="00E67E0D" w:rsidRDefault="006A1CE4" w:rsidP="00E7499B">
      <w:pPr>
        <w:pStyle w:val="PL"/>
        <w:rPr>
          <w:noProof w:val="0"/>
          <w:snapToGrid w:val="0"/>
        </w:rPr>
      </w:pPr>
      <w:r w:rsidRPr="00E67E0D">
        <w:rPr>
          <w:noProof w:val="0"/>
          <w:snapToGrid w:val="0"/>
        </w:rPr>
        <w:tab/>
        <w:t>id-RRCInactiveTransitionReportRequest,</w:t>
      </w:r>
    </w:p>
    <w:p w14:paraId="47FD72C8" w14:textId="77777777" w:rsidR="006A1CE4" w:rsidRPr="00E67E0D" w:rsidRDefault="006A1CE4" w:rsidP="00E7499B">
      <w:pPr>
        <w:pStyle w:val="PL"/>
        <w:rPr>
          <w:noProof w:val="0"/>
          <w:snapToGrid w:val="0"/>
        </w:rPr>
      </w:pPr>
      <w:r w:rsidRPr="00E67E0D">
        <w:rPr>
          <w:noProof w:val="0"/>
          <w:snapToGrid w:val="0"/>
        </w:rPr>
        <w:tab/>
        <w:t>id-RRCState,</w:t>
      </w:r>
    </w:p>
    <w:p w14:paraId="612930A8" w14:textId="77777777" w:rsidR="006A1CE4" w:rsidRPr="00E67E0D" w:rsidRDefault="006A1CE4" w:rsidP="00E7499B">
      <w:pPr>
        <w:pStyle w:val="PL"/>
      </w:pPr>
      <w:r w:rsidRPr="00E67E0D">
        <w:rPr>
          <w:noProof w:val="0"/>
          <w:snapToGrid w:val="0"/>
        </w:rPr>
        <w:tab/>
        <w:t>id-SecurityContext,</w:t>
      </w:r>
    </w:p>
    <w:p w14:paraId="043C7A3F" w14:textId="77777777" w:rsidR="006A1CE4" w:rsidRPr="00E67E0D" w:rsidRDefault="006A1CE4" w:rsidP="00E7499B">
      <w:pPr>
        <w:pStyle w:val="PL"/>
        <w:rPr>
          <w:noProof w:val="0"/>
          <w:snapToGrid w:val="0"/>
        </w:rPr>
      </w:pPr>
      <w:r w:rsidRPr="00E67E0D">
        <w:rPr>
          <w:noProof w:val="0"/>
          <w:snapToGrid w:val="0"/>
        </w:rPr>
        <w:tab/>
        <w:t>id-SecurityKey,</w:t>
      </w:r>
    </w:p>
    <w:p w14:paraId="1F2A74DE" w14:textId="77777777" w:rsidR="006A1CE4" w:rsidRPr="00E67E0D" w:rsidRDefault="006A1CE4" w:rsidP="00E7499B">
      <w:pPr>
        <w:pStyle w:val="PL"/>
        <w:rPr>
          <w:noProof w:val="0"/>
          <w:snapToGrid w:val="0"/>
        </w:rPr>
      </w:pPr>
      <w:r w:rsidRPr="00E67E0D">
        <w:rPr>
          <w:noProof w:val="0"/>
          <w:snapToGrid w:val="0"/>
        </w:rPr>
        <w:tab/>
        <w:t>id-SerialNumber,</w:t>
      </w:r>
    </w:p>
    <w:p w14:paraId="3AD2220B" w14:textId="77777777" w:rsidR="006A1CE4" w:rsidRPr="00E67E0D" w:rsidRDefault="006A1CE4" w:rsidP="00E7499B">
      <w:pPr>
        <w:pStyle w:val="PL"/>
        <w:rPr>
          <w:noProof w:val="0"/>
          <w:snapToGrid w:val="0"/>
        </w:rPr>
      </w:pPr>
      <w:r w:rsidRPr="00E67E0D">
        <w:rPr>
          <w:noProof w:val="0"/>
          <w:snapToGrid w:val="0"/>
        </w:rPr>
        <w:tab/>
        <w:t>id-ServedGUAMIList,</w:t>
      </w:r>
    </w:p>
    <w:p w14:paraId="2A70DF15" w14:textId="77777777" w:rsidR="006A1CE4" w:rsidRPr="00E67E0D" w:rsidRDefault="006A1CE4" w:rsidP="00E7499B">
      <w:pPr>
        <w:pStyle w:val="PL"/>
        <w:rPr>
          <w:noProof w:val="0"/>
          <w:snapToGrid w:val="0"/>
        </w:rPr>
      </w:pPr>
      <w:r w:rsidRPr="00E67E0D">
        <w:rPr>
          <w:noProof w:val="0"/>
          <w:snapToGrid w:val="0"/>
        </w:rPr>
        <w:tab/>
        <w:t>id-SliceSupportList,</w:t>
      </w:r>
    </w:p>
    <w:p w14:paraId="472AEF5C" w14:textId="77777777" w:rsidR="006A1CE4" w:rsidRPr="00E67E0D" w:rsidRDefault="006A1CE4" w:rsidP="00E7499B">
      <w:pPr>
        <w:pStyle w:val="PL"/>
        <w:rPr>
          <w:noProof w:val="0"/>
          <w:snapToGrid w:val="0"/>
        </w:rPr>
      </w:pPr>
      <w:r w:rsidRPr="00E67E0D">
        <w:rPr>
          <w:noProof w:val="0"/>
          <w:snapToGrid w:val="0"/>
        </w:rPr>
        <w:tab/>
        <w:t>id-SONConfigurationTransferDL,</w:t>
      </w:r>
    </w:p>
    <w:p w14:paraId="552D883E" w14:textId="77777777" w:rsidR="006A1CE4" w:rsidRPr="00E67E0D" w:rsidRDefault="006A1CE4" w:rsidP="00E7499B">
      <w:pPr>
        <w:pStyle w:val="PL"/>
        <w:rPr>
          <w:noProof w:val="0"/>
          <w:snapToGrid w:val="0"/>
        </w:rPr>
      </w:pPr>
      <w:r w:rsidRPr="00E67E0D">
        <w:rPr>
          <w:noProof w:val="0"/>
          <w:snapToGrid w:val="0"/>
        </w:rPr>
        <w:tab/>
        <w:t>id-SONConfigurationTransferUL,</w:t>
      </w:r>
    </w:p>
    <w:p w14:paraId="4ED09AF9" w14:textId="77777777" w:rsidR="006A1CE4" w:rsidRPr="00E67E0D" w:rsidRDefault="006A1CE4" w:rsidP="00E7499B">
      <w:pPr>
        <w:pStyle w:val="PL"/>
        <w:rPr>
          <w:noProof w:val="0"/>
          <w:snapToGrid w:val="0"/>
        </w:rPr>
      </w:pPr>
      <w:r w:rsidRPr="00E67E0D">
        <w:rPr>
          <w:noProof w:val="0"/>
          <w:snapToGrid w:val="0"/>
        </w:rPr>
        <w:tab/>
        <w:t>id-SourceAMF-UE-NGAP-ID,</w:t>
      </w:r>
    </w:p>
    <w:p w14:paraId="33D6243D" w14:textId="77777777" w:rsidR="006A1CE4" w:rsidRPr="00E67E0D" w:rsidRDefault="006A1CE4" w:rsidP="00E7499B">
      <w:pPr>
        <w:pStyle w:val="PL"/>
        <w:rPr>
          <w:noProof w:val="0"/>
          <w:snapToGrid w:val="0"/>
        </w:rPr>
      </w:pPr>
      <w:r w:rsidRPr="00E67E0D">
        <w:rPr>
          <w:noProof w:val="0"/>
          <w:snapToGrid w:val="0"/>
        </w:rPr>
        <w:tab/>
        <w:t>id-SourceToTarget-TransparentContainer,</w:t>
      </w:r>
    </w:p>
    <w:p w14:paraId="39391393" w14:textId="77777777" w:rsidR="006A1CE4" w:rsidRPr="00E67E0D" w:rsidRDefault="006A1CE4" w:rsidP="00E7499B">
      <w:pPr>
        <w:pStyle w:val="PL"/>
        <w:rPr>
          <w:noProof w:val="0"/>
          <w:snapToGrid w:val="0"/>
        </w:rPr>
      </w:pPr>
      <w:r w:rsidRPr="00E67E0D">
        <w:rPr>
          <w:noProof w:val="0"/>
          <w:snapToGrid w:val="0"/>
        </w:rPr>
        <w:tab/>
        <w:t>id-SupportedTAList,</w:t>
      </w:r>
    </w:p>
    <w:p w14:paraId="5DB0B8F4" w14:textId="77777777" w:rsidR="006A1CE4" w:rsidRPr="00E67E0D" w:rsidRDefault="006A1CE4" w:rsidP="00E7499B">
      <w:pPr>
        <w:pStyle w:val="PL"/>
        <w:rPr>
          <w:noProof w:val="0"/>
          <w:snapToGrid w:val="0"/>
        </w:rPr>
      </w:pPr>
      <w:r w:rsidRPr="00E67E0D">
        <w:rPr>
          <w:noProof w:val="0"/>
          <w:snapToGrid w:val="0"/>
        </w:rPr>
        <w:tab/>
        <w:t>id-TAIListForPaging,</w:t>
      </w:r>
    </w:p>
    <w:p w14:paraId="5FB45E93" w14:textId="77777777" w:rsidR="006A1CE4" w:rsidRPr="00E67E0D" w:rsidRDefault="006A1CE4" w:rsidP="00E7499B">
      <w:pPr>
        <w:pStyle w:val="PL"/>
        <w:rPr>
          <w:noProof w:val="0"/>
          <w:snapToGrid w:val="0"/>
          <w:lang w:eastAsia="zh-CN"/>
        </w:rPr>
      </w:pPr>
      <w:r w:rsidRPr="00E67E0D">
        <w:rPr>
          <w:noProof w:val="0"/>
          <w:snapToGrid w:val="0"/>
          <w:lang w:eastAsia="zh-CN"/>
        </w:rPr>
        <w:tab/>
      </w:r>
      <w:r w:rsidRPr="00E67E0D">
        <w:rPr>
          <w:noProof w:val="0"/>
          <w:snapToGrid w:val="0"/>
        </w:rPr>
        <w:t>id-</w:t>
      </w:r>
      <w:r w:rsidRPr="00E67E0D">
        <w:rPr>
          <w:noProof w:val="0"/>
          <w:snapToGrid w:val="0"/>
          <w:lang w:eastAsia="zh-CN"/>
        </w:rPr>
        <w:t>TAIListForRestart,</w:t>
      </w:r>
    </w:p>
    <w:p w14:paraId="259D29DC" w14:textId="77777777" w:rsidR="006A1CE4" w:rsidRPr="00E67E0D" w:rsidRDefault="006A1CE4" w:rsidP="00E7499B">
      <w:pPr>
        <w:pStyle w:val="PL"/>
        <w:rPr>
          <w:noProof w:val="0"/>
          <w:snapToGrid w:val="0"/>
        </w:rPr>
      </w:pPr>
      <w:r w:rsidRPr="00E67E0D">
        <w:rPr>
          <w:noProof w:val="0"/>
          <w:snapToGrid w:val="0"/>
        </w:rPr>
        <w:tab/>
        <w:t>id-TargetID,</w:t>
      </w:r>
    </w:p>
    <w:p w14:paraId="195BAB73" w14:textId="77777777" w:rsidR="006A1CE4" w:rsidRPr="00E67E0D" w:rsidRDefault="006A1CE4" w:rsidP="00E7499B">
      <w:pPr>
        <w:pStyle w:val="PL"/>
        <w:rPr>
          <w:noProof w:val="0"/>
          <w:snapToGrid w:val="0"/>
        </w:rPr>
      </w:pPr>
      <w:r w:rsidRPr="00E67E0D">
        <w:rPr>
          <w:noProof w:val="0"/>
          <w:snapToGrid w:val="0"/>
        </w:rPr>
        <w:tab/>
        <w:t>id-TargetToSource-TransparentContainer,</w:t>
      </w:r>
    </w:p>
    <w:p w14:paraId="6CCD1C0A" w14:textId="77777777" w:rsidR="006A1CE4" w:rsidRPr="00E67E0D" w:rsidRDefault="006A1CE4" w:rsidP="00E7499B">
      <w:pPr>
        <w:pStyle w:val="PL"/>
        <w:rPr>
          <w:noProof w:val="0"/>
          <w:snapToGrid w:val="0"/>
        </w:rPr>
      </w:pPr>
      <w:r w:rsidRPr="00E67E0D">
        <w:rPr>
          <w:noProof w:val="0"/>
          <w:snapToGrid w:val="0"/>
        </w:rPr>
        <w:tab/>
        <w:t>id-TimeToWait,</w:t>
      </w:r>
    </w:p>
    <w:p w14:paraId="13B98D7E" w14:textId="77777777" w:rsidR="006A1CE4" w:rsidRPr="00E67E0D" w:rsidRDefault="006A1CE4" w:rsidP="00E7499B">
      <w:pPr>
        <w:pStyle w:val="PL"/>
        <w:rPr>
          <w:noProof w:val="0"/>
          <w:snapToGrid w:val="0"/>
        </w:rPr>
      </w:pPr>
      <w:r w:rsidRPr="00E67E0D">
        <w:rPr>
          <w:noProof w:val="0"/>
        </w:rPr>
        <w:tab/>
      </w:r>
      <w:r w:rsidRPr="00E67E0D">
        <w:rPr>
          <w:noProof w:val="0"/>
          <w:snapToGrid w:val="0"/>
        </w:rPr>
        <w:t>id-TraceActivation,</w:t>
      </w:r>
    </w:p>
    <w:p w14:paraId="5075D6F1" w14:textId="77777777" w:rsidR="006A1CE4" w:rsidRPr="00E67E0D" w:rsidRDefault="006A1CE4" w:rsidP="00E7499B">
      <w:pPr>
        <w:pStyle w:val="PL"/>
        <w:rPr>
          <w:noProof w:val="0"/>
          <w:lang w:eastAsia="zh-CN"/>
        </w:rPr>
      </w:pPr>
      <w:r w:rsidRPr="00E67E0D">
        <w:rPr>
          <w:noProof w:val="0"/>
          <w:lang w:eastAsia="zh-CN"/>
        </w:rPr>
        <w:tab/>
        <w:t>id-TraceCollectionEntityIPAddress,</w:t>
      </w:r>
    </w:p>
    <w:p w14:paraId="53C3AFEB" w14:textId="77777777" w:rsidR="006A1CE4" w:rsidRPr="00E67E0D" w:rsidRDefault="006A1CE4" w:rsidP="00E7499B">
      <w:pPr>
        <w:pStyle w:val="PL"/>
        <w:spacing w:line="0" w:lineRule="atLeast"/>
        <w:rPr>
          <w:noProof w:val="0"/>
          <w:snapToGrid w:val="0"/>
        </w:rPr>
      </w:pPr>
      <w:r w:rsidRPr="00E67E0D">
        <w:rPr>
          <w:noProof w:val="0"/>
          <w:snapToGrid w:val="0"/>
        </w:rPr>
        <w:tab/>
        <w:t>id-UEAggregateMaximumBitRate,</w:t>
      </w:r>
    </w:p>
    <w:p w14:paraId="1540B872" w14:textId="77777777" w:rsidR="006A1CE4" w:rsidRPr="00E67E0D" w:rsidRDefault="006A1CE4" w:rsidP="00E7499B">
      <w:pPr>
        <w:pStyle w:val="PL"/>
        <w:rPr>
          <w:iCs/>
          <w:noProof w:val="0"/>
        </w:rPr>
      </w:pPr>
      <w:r w:rsidRPr="00E67E0D">
        <w:rPr>
          <w:noProof w:val="0"/>
          <w:snapToGrid w:val="0"/>
        </w:rPr>
        <w:tab/>
        <w:t>id-</w:t>
      </w:r>
      <w:r w:rsidRPr="00E67E0D">
        <w:rPr>
          <w:iCs/>
          <w:noProof w:val="0"/>
        </w:rPr>
        <w:t>UE-associatedLogicalNG-connectionList,</w:t>
      </w:r>
    </w:p>
    <w:p w14:paraId="6EF09A5E" w14:textId="77777777" w:rsidR="006A1CE4" w:rsidRPr="00E67E0D" w:rsidRDefault="006A1CE4" w:rsidP="00E7499B">
      <w:pPr>
        <w:pStyle w:val="PL"/>
        <w:rPr>
          <w:noProof w:val="0"/>
          <w:snapToGrid w:val="0"/>
        </w:rPr>
      </w:pPr>
      <w:r w:rsidRPr="00E67E0D">
        <w:rPr>
          <w:iCs/>
          <w:noProof w:val="0"/>
        </w:rPr>
        <w:tab/>
        <w:t>id-</w:t>
      </w:r>
      <w:r w:rsidRPr="00E67E0D">
        <w:rPr>
          <w:noProof w:val="0"/>
          <w:snapToGrid w:val="0"/>
        </w:rPr>
        <w:t>UEContextRequest,</w:t>
      </w:r>
    </w:p>
    <w:p w14:paraId="1BB86F68" w14:textId="77777777" w:rsidR="00AE297A" w:rsidRPr="00FF6A95" w:rsidRDefault="00AE297A" w:rsidP="00AE297A">
      <w:pPr>
        <w:pStyle w:val="PL"/>
        <w:rPr>
          <w:del w:id="6329" w:author="Issam" w:date="2019-02-12T23:38:00Z"/>
          <w:iCs/>
          <w:noProof w:val="0"/>
        </w:rPr>
      </w:pPr>
      <w:del w:id="6330" w:author="Issam" w:date="2019-02-12T23:38:00Z">
        <w:r w:rsidRPr="00FF6A95">
          <w:rPr>
            <w:iCs/>
            <w:noProof w:val="0"/>
          </w:rPr>
          <w:tab/>
        </w:r>
        <w:r w:rsidRPr="00FF6A95">
          <w:rPr>
            <w:noProof w:val="0"/>
            <w:snapToGrid w:val="0"/>
          </w:rPr>
          <w:delText>id-UEIdentityIndexValue,</w:delText>
        </w:r>
      </w:del>
    </w:p>
    <w:p w14:paraId="1F5F07C1" w14:textId="77777777" w:rsidR="006A1CE4" w:rsidRPr="00E67E0D" w:rsidRDefault="006A1CE4" w:rsidP="00E7499B">
      <w:pPr>
        <w:pStyle w:val="PL"/>
        <w:rPr>
          <w:noProof w:val="0"/>
          <w:snapToGrid w:val="0"/>
        </w:rPr>
      </w:pPr>
      <w:r w:rsidRPr="00E67E0D">
        <w:rPr>
          <w:noProof w:val="0"/>
          <w:snapToGrid w:val="0"/>
        </w:rPr>
        <w:tab/>
        <w:t>id-UE-NGAP-IDs,</w:t>
      </w:r>
    </w:p>
    <w:p w14:paraId="1BB9377B" w14:textId="77777777" w:rsidR="006A1CE4" w:rsidRPr="00E67E0D" w:rsidRDefault="006A1CE4" w:rsidP="00E7499B">
      <w:pPr>
        <w:pStyle w:val="PL"/>
        <w:rPr>
          <w:noProof w:val="0"/>
          <w:snapToGrid w:val="0"/>
        </w:rPr>
      </w:pPr>
      <w:r w:rsidRPr="00E67E0D">
        <w:rPr>
          <w:noProof w:val="0"/>
          <w:snapToGrid w:val="0"/>
        </w:rPr>
        <w:tab/>
        <w:t>id-UEPagingIdentity,</w:t>
      </w:r>
    </w:p>
    <w:p w14:paraId="2B921E49" w14:textId="77777777" w:rsidR="006A1CE4" w:rsidRPr="00E67E0D" w:rsidRDefault="006A1CE4" w:rsidP="00E7499B">
      <w:pPr>
        <w:pStyle w:val="PL"/>
        <w:rPr>
          <w:noProof w:val="0"/>
          <w:snapToGrid w:val="0"/>
        </w:rPr>
      </w:pPr>
      <w:r w:rsidRPr="00E67E0D">
        <w:rPr>
          <w:noProof w:val="0"/>
          <w:snapToGrid w:val="0"/>
        </w:rPr>
        <w:tab/>
        <w:t>id-UEPresenceInAreaOfInterestList,</w:t>
      </w:r>
    </w:p>
    <w:p w14:paraId="1FA09DA1" w14:textId="77777777" w:rsidR="006A1CE4" w:rsidRPr="00E67E0D" w:rsidRDefault="006A1CE4" w:rsidP="00E7499B">
      <w:pPr>
        <w:pStyle w:val="PL"/>
        <w:rPr>
          <w:noProof w:val="0"/>
          <w:snapToGrid w:val="0"/>
        </w:rPr>
      </w:pPr>
      <w:r w:rsidRPr="00E67E0D">
        <w:rPr>
          <w:noProof w:val="0"/>
          <w:snapToGrid w:val="0"/>
        </w:rPr>
        <w:tab/>
        <w:t>id-UERadioCapability,</w:t>
      </w:r>
    </w:p>
    <w:p w14:paraId="6FCBEB6C" w14:textId="77777777" w:rsidR="006A1CE4" w:rsidRPr="00E67E0D" w:rsidRDefault="006A1CE4" w:rsidP="00E7499B">
      <w:pPr>
        <w:pStyle w:val="PL"/>
        <w:rPr>
          <w:noProof w:val="0"/>
          <w:snapToGrid w:val="0"/>
        </w:rPr>
      </w:pPr>
      <w:r w:rsidRPr="00E67E0D">
        <w:rPr>
          <w:noProof w:val="0"/>
          <w:snapToGrid w:val="0"/>
        </w:rPr>
        <w:tab/>
        <w:t>id-UERadioCapabilityForPaging,</w:t>
      </w:r>
    </w:p>
    <w:p w14:paraId="7D138870" w14:textId="77777777" w:rsidR="006A1CE4" w:rsidRPr="00E67E0D" w:rsidRDefault="006A1CE4" w:rsidP="00E7499B">
      <w:pPr>
        <w:pStyle w:val="PL"/>
        <w:rPr>
          <w:noProof w:val="0"/>
          <w:snapToGrid w:val="0"/>
        </w:rPr>
      </w:pPr>
      <w:r w:rsidRPr="00E67E0D">
        <w:rPr>
          <w:noProof w:val="0"/>
          <w:snapToGrid w:val="0"/>
        </w:rPr>
        <w:tab/>
        <w:t>id-UESecurityCapabilities,</w:t>
      </w:r>
    </w:p>
    <w:p w14:paraId="71663AC7" w14:textId="77777777" w:rsidR="006A1CE4" w:rsidRPr="00E67E0D" w:rsidRDefault="006A1CE4" w:rsidP="00E7499B">
      <w:pPr>
        <w:pStyle w:val="PL"/>
        <w:rPr>
          <w:noProof w:val="0"/>
          <w:snapToGrid w:val="0"/>
        </w:rPr>
      </w:pPr>
      <w:r w:rsidRPr="00E67E0D">
        <w:rPr>
          <w:noProof w:val="0"/>
          <w:snapToGrid w:val="0"/>
        </w:rPr>
        <w:tab/>
        <w:t>id-UnavailableGUAMIList,</w:t>
      </w:r>
    </w:p>
    <w:p w14:paraId="79E9DB80" w14:textId="77777777" w:rsidR="006A1CE4" w:rsidRPr="00E67E0D" w:rsidRDefault="006A1CE4" w:rsidP="00E7499B">
      <w:pPr>
        <w:pStyle w:val="PL"/>
        <w:rPr>
          <w:noProof w:val="0"/>
          <w:snapToGrid w:val="0"/>
          <w:lang w:eastAsia="zh-CN"/>
        </w:rPr>
      </w:pPr>
      <w:r w:rsidRPr="00E67E0D">
        <w:rPr>
          <w:noProof w:val="0"/>
          <w:snapToGrid w:val="0"/>
          <w:lang w:eastAsia="zh-CN"/>
        </w:rPr>
        <w:tab/>
        <w:t>id-UserLocationInformation,</w:t>
      </w:r>
    </w:p>
    <w:p w14:paraId="1B96BD68" w14:textId="77777777" w:rsidR="006A1CE4" w:rsidRPr="00E67E0D" w:rsidRDefault="006A1CE4" w:rsidP="00E7499B">
      <w:pPr>
        <w:pStyle w:val="PL"/>
        <w:rPr>
          <w:ins w:id="6331" w:author="Issam" w:date="2019-02-12T23:38:00Z"/>
          <w:noProof w:val="0"/>
          <w:snapToGrid w:val="0"/>
          <w:lang w:eastAsia="zh-CN"/>
        </w:rPr>
      </w:pPr>
      <w:ins w:id="6332" w:author="Issam" w:date="2019-02-12T23:38:00Z">
        <w:r w:rsidRPr="00E67E0D">
          <w:rPr>
            <w:noProof w:val="0"/>
            <w:snapToGrid w:val="0"/>
          </w:rPr>
          <w:tab/>
          <w:t>id-WarningAreaCoordinates,</w:t>
        </w:r>
      </w:ins>
    </w:p>
    <w:p w14:paraId="00ECF4A9" w14:textId="77777777" w:rsidR="006A1CE4" w:rsidRPr="00E67E0D" w:rsidRDefault="006A1CE4" w:rsidP="00E7499B">
      <w:pPr>
        <w:pStyle w:val="PL"/>
        <w:rPr>
          <w:noProof w:val="0"/>
          <w:snapToGrid w:val="0"/>
        </w:rPr>
      </w:pPr>
      <w:r w:rsidRPr="00E67E0D">
        <w:rPr>
          <w:noProof w:val="0"/>
          <w:snapToGrid w:val="0"/>
        </w:rPr>
        <w:tab/>
        <w:t>id-WarningAreaList,</w:t>
      </w:r>
    </w:p>
    <w:p w14:paraId="1D729B83" w14:textId="77777777" w:rsidR="006A1CE4" w:rsidRPr="00E67E0D" w:rsidRDefault="006A1CE4" w:rsidP="00E7499B">
      <w:pPr>
        <w:pStyle w:val="PL"/>
        <w:rPr>
          <w:noProof w:val="0"/>
          <w:snapToGrid w:val="0"/>
        </w:rPr>
      </w:pPr>
      <w:r w:rsidRPr="00E67E0D">
        <w:rPr>
          <w:noProof w:val="0"/>
          <w:snapToGrid w:val="0"/>
        </w:rPr>
        <w:tab/>
        <w:t>id-WarningMessageContents,</w:t>
      </w:r>
    </w:p>
    <w:p w14:paraId="50C4B932" w14:textId="77777777" w:rsidR="006A1CE4" w:rsidRPr="00E67E0D" w:rsidRDefault="006A1CE4" w:rsidP="00E7499B">
      <w:pPr>
        <w:pStyle w:val="PL"/>
        <w:rPr>
          <w:noProof w:val="0"/>
          <w:snapToGrid w:val="0"/>
        </w:rPr>
      </w:pPr>
      <w:r w:rsidRPr="00E67E0D">
        <w:rPr>
          <w:noProof w:val="0"/>
          <w:snapToGrid w:val="0"/>
        </w:rPr>
        <w:tab/>
        <w:t>id-WarningSecurityInfo,</w:t>
      </w:r>
    </w:p>
    <w:p w14:paraId="260198E2" w14:textId="77777777" w:rsidR="006A1CE4" w:rsidRPr="00E67E0D" w:rsidRDefault="006A1CE4" w:rsidP="00E7499B">
      <w:pPr>
        <w:pStyle w:val="PL"/>
        <w:rPr>
          <w:noProof w:val="0"/>
          <w:snapToGrid w:val="0"/>
        </w:rPr>
      </w:pPr>
      <w:r w:rsidRPr="00E67E0D">
        <w:rPr>
          <w:noProof w:val="0"/>
          <w:snapToGrid w:val="0"/>
        </w:rPr>
        <w:tab/>
        <w:t>id-WarningType</w:t>
      </w:r>
    </w:p>
    <w:bookmarkEnd w:id="6319"/>
    <w:p w14:paraId="2652CC80" w14:textId="77777777" w:rsidR="006A1CE4" w:rsidRPr="00E67E0D" w:rsidRDefault="006A1CE4" w:rsidP="00E7499B">
      <w:pPr>
        <w:pStyle w:val="PL"/>
        <w:rPr>
          <w:noProof w:val="0"/>
          <w:snapToGrid w:val="0"/>
        </w:rPr>
      </w:pPr>
      <w:r w:rsidRPr="00E67E0D">
        <w:rPr>
          <w:noProof w:val="0"/>
          <w:snapToGrid w:val="0"/>
        </w:rPr>
        <w:t>FROM NGAP-Constants;</w:t>
      </w:r>
    </w:p>
    <w:p w14:paraId="517C1F65" w14:textId="77777777" w:rsidR="006A1CE4" w:rsidRPr="00E67E0D" w:rsidRDefault="006A1CE4" w:rsidP="00E7499B">
      <w:pPr>
        <w:pStyle w:val="PL"/>
        <w:rPr>
          <w:noProof w:val="0"/>
          <w:snapToGrid w:val="0"/>
        </w:rPr>
      </w:pPr>
    </w:p>
    <w:p w14:paraId="21CD37D1" w14:textId="77777777" w:rsidR="006A1CE4" w:rsidRPr="00E67E0D" w:rsidRDefault="006A1CE4" w:rsidP="00E7499B">
      <w:pPr>
        <w:pStyle w:val="PL"/>
        <w:rPr>
          <w:noProof w:val="0"/>
          <w:snapToGrid w:val="0"/>
        </w:rPr>
      </w:pPr>
      <w:r w:rsidRPr="00E67E0D">
        <w:rPr>
          <w:noProof w:val="0"/>
          <w:snapToGrid w:val="0"/>
        </w:rPr>
        <w:t>-- **************************************************************</w:t>
      </w:r>
    </w:p>
    <w:p w14:paraId="58E30366" w14:textId="77777777" w:rsidR="006A1CE4" w:rsidRPr="00E67E0D" w:rsidRDefault="006A1CE4" w:rsidP="00E7499B">
      <w:pPr>
        <w:pStyle w:val="PL"/>
        <w:rPr>
          <w:noProof w:val="0"/>
          <w:snapToGrid w:val="0"/>
        </w:rPr>
      </w:pPr>
      <w:r w:rsidRPr="00E67E0D">
        <w:rPr>
          <w:noProof w:val="0"/>
          <w:snapToGrid w:val="0"/>
        </w:rPr>
        <w:t>--</w:t>
      </w:r>
    </w:p>
    <w:p w14:paraId="18063BEB" w14:textId="77777777" w:rsidR="006A1CE4" w:rsidRPr="00E67E0D" w:rsidRDefault="006A1CE4" w:rsidP="00E7499B">
      <w:pPr>
        <w:pStyle w:val="PL"/>
        <w:outlineLvl w:val="3"/>
        <w:rPr>
          <w:noProof w:val="0"/>
          <w:snapToGrid w:val="0"/>
        </w:rPr>
      </w:pPr>
      <w:r w:rsidRPr="00E67E0D">
        <w:rPr>
          <w:noProof w:val="0"/>
          <w:snapToGrid w:val="0"/>
        </w:rPr>
        <w:t>-- PDU SESSION MANAGEMENT ELEMENTARY PROCEDURES</w:t>
      </w:r>
    </w:p>
    <w:p w14:paraId="4235745F" w14:textId="77777777" w:rsidR="006A1CE4" w:rsidRPr="00E67E0D" w:rsidRDefault="006A1CE4" w:rsidP="00E7499B">
      <w:pPr>
        <w:pStyle w:val="PL"/>
        <w:rPr>
          <w:noProof w:val="0"/>
          <w:snapToGrid w:val="0"/>
        </w:rPr>
      </w:pPr>
      <w:r w:rsidRPr="00E67E0D">
        <w:rPr>
          <w:noProof w:val="0"/>
          <w:snapToGrid w:val="0"/>
        </w:rPr>
        <w:t>--</w:t>
      </w:r>
    </w:p>
    <w:p w14:paraId="17BE3DBA" w14:textId="77777777" w:rsidR="006A1CE4" w:rsidRPr="00E67E0D" w:rsidRDefault="006A1CE4" w:rsidP="00E7499B">
      <w:pPr>
        <w:pStyle w:val="PL"/>
        <w:rPr>
          <w:noProof w:val="0"/>
          <w:snapToGrid w:val="0"/>
        </w:rPr>
      </w:pPr>
      <w:r w:rsidRPr="00E67E0D">
        <w:rPr>
          <w:noProof w:val="0"/>
          <w:snapToGrid w:val="0"/>
        </w:rPr>
        <w:t>-- **************************************************************</w:t>
      </w:r>
    </w:p>
    <w:p w14:paraId="7852BA8B" w14:textId="77777777" w:rsidR="006A1CE4" w:rsidRPr="00E67E0D" w:rsidRDefault="006A1CE4" w:rsidP="00E7499B">
      <w:pPr>
        <w:pStyle w:val="PL"/>
        <w:rPr>
          <w:noProof w:val="0"/>
          <w:snapToGrid w:val="0"/>
        </w:rPr>
      </w:pPr>
    </w:p>
    <w:p w14:paraId="18CB6C9F" w14:textId="77777777" w:rsidR="006A1CE4" w:rsidRPr="00E67E0D" w:rsidRDefault="006A1CE4" w:rsidP="00E7499B">
      <w:pPr>
        <w:pStyle w:val="PL"/>
        <w:rPr>
          <w:noProof w:val="0"/>
          <w:snapToGrid w:val="0"/>
        </w:rPr>
      </w:pPr>
      <w:r w:rsidRPr="00E67E0D">
        <w:rPr>
          <w:noProof w:val="0"/>
          <w:snapToGrid w:val="0"/>
        </w:rPr>
        <w:t>-- **************************************************************</w:t>
      </w:r>
    </w:p>
    <w:p w14:paraId="4F12C8A2" w14:textId="77777777" w:rsidR="006A1CE4" w:rsidRPr="00E67E0D" w:rsidRDefault="006A1CE4" w:rsidP="00E7499B">
      <w:pPr>
        <w:pStyle w:val="PL"/>
        <w:rPr>
          <w:noProof w:val="0"/>
          <w:snapToGrid w:val="0"/>
        </w:rPr>
      </w:pPr>
      <w:r w:rsidRPr="00E67E0D">
        <w:rPr>
          <w:noProof w:val="0"/>
          <w:snapToGrid w:val="0"/>
        </w:rPr>
        <w:t>--</w:t>
      </w:r>
    </w:p>
    <w:p w14:paraId="1EA7C386" w14:textId="77777777" w:rsidR="006A1CE4" w:rsidRPr="00E67E0D" w:rsidRDefault="006A1CE4" w:rsidP="00E7499B">
      <w:pPr>
        <w:pStyle w:val="PL"/>
        <w:outlineLvl w:val="4"/>
        <w:rPr>
          <w:noProof w:val="0"/>
          <w:snapToGrid w:val="0"/>
        </w:rPr>
      </w:pPr>
      <w:r w:rsidRPr="00E67E0D">
        <w:rPr>
          <w:noProof w:val="0"/>
          <w:snapToGrid w:val="0"/>
        </w:rPr>
        <w:t>-- PDU Session Resource Setup Elementary Procedure</w:t>
      </w:r>
    </w:p>
    <w:p w14:paraId="2504A8E6" w14:textId="77777777" w:rsidR="006A1CE4" w:rsidRPr="00E67E0D" w:rsidRDefault="006A1CE4" w:rsidP="00E7499B">
      <w:pPr>
        <w:pStyle w:val="PL"/>
        <w:rPr>
          <w:noProof w:val="0"/>
          <w:snapToGrid w:val="0"/>
        </w:rPr>
      </w:pPr>
      <w:r w:rsidRPr="00E67E0D">
        <w:rPr>
          <w:noProof w:val="0"/>
          <w:snapToGrid w:val="0"/>
        </w:rPr>
        <w:t>--</w:t>
      </w:r>
    </w:p>
    <w:p w14:paraId="3ED04264" w14:textId="77777777" w:rsidR="006A1CE4" w:rsidRPr="00E67E0D" w:rsidRDefault="006A1CE4" w:rsidP="00E7499B">
      <w:pPr>
        <w:pStyle w:val="PL"/>
        <w:rPr>
          <w:noProof w:val="0"/>
          <w:snapToGrid w:val="0"/>
        </w:rPr>
      </w:pPr>
      <w:r w:rsidRPr="00E67E0D">
        <w:rPr>
          <w:noProof w:val="0"/>
          <w:snapToGrid w:val="0"/>
        </w:rPr>
        <w:t>-- **************************************************************</w:t>
      </w:r>
    </w:p>
    <w:p w14:paraId="568FD111" w14:textId="77777777" w:rsidR="006A1CE4" w:rsidRPr="00E67E0D" w:rsidRDefault="006A1CE4" w:rsidP="00E7499B">
      <w:pPr>
        <w:pStyle w:val="PL"/>
        <w:rPr>
          <w:noProof w:val="0"/>
          <w:snapToGrid w:val="0"/>
        </w:rPr>
      </w:pPr>
    </w:p>
    <w:p w14:paraId="665451BD" w14:textId="77777777" w:rsidR="006A1CE4" w:rsidRPr="00E67E0D" w:rsidRDefault="006A1CE4" w:rsidP="00E7499B">
      <w:pPr>
        <w:pStyle w:val="PL"/>
        <w:rPr>
          <w:noProof w:val="0"/>
          <w:snapToGrid w:val="0"/>
        </w:rPr>
      </w:pPr>
      <w:r w:rsidRPr="00E67E0D">
        <w:rPr>
          <w:noProof w:val="0"/>
          <w:snapToGrid w:val="0"/>
        </w:rPr>
        <w:t>-- **************************************************************</w:t>
      </w:r>
    </w:p>
    <w:p w14:paraId="4BD0B453" w14:textId="77777777" w:rsidR="006A1CE4" w:rsidRPr="00E67E0D" w:rsidRDefault="006A1CE4" w:rsidP="00E7499B">
      <w:pPr>
        <w:pStyle w:val="PL"/>
        <w:rPr>
          <w:noProof w:val="0"/>
          <w:snapToGrid w:val="0"/>
        </w:rPr>
      </w:pPr>
      <w:r w:rsidRPr="00E67E0D">
        <w:rPr>
          <w:noProof w:val="0"/>
          <w:snapToGrid w:val="0"/>
        </w:rPr>
        <w:t>--</w:t>
      </w:r>
    </w:p>
    <w:p w14:paraId="20A2A6E0" w14:textId="77777777" w:rsidR="006A1CE4" w:rsidRPr="00E67E0D" w:rsidRDefault="006A1CE4" w:rsidP="00E7499B">
      <w:pPr>
        <w:pStyle w:val="PL"/>
        <w:outlineLvl w:val="4"/>
        <w:rPr>
          <w:noProof w:val="0"/>
          <w:snapToGrid w:val="0"/>
        </w:rPr>
      </w:pPr>
      <w:r w:rsidRPr="00E67E0D">
        <w:rPr>
          <w:noProof w:val="0"/>
          <w:snapToGrid w:val="0"/>
        </w:rPr>
        <w:t>-- PDU SESSION RESOURCE SETUP REQUEST</w:t>
      </w:r>
    </w:p>
    <w:p w14:paraId="1AE8A73C" w14:textId="77777777" w:rsidR="006A1CE4" w:rsidRPr="00E67E0D" w:rsidRDefault="006A1CE4" w:rsidP="00E7499B">
      <w:pPr>
        <w:pStyle w:val="PL"/>
        <w:rPr>
          <w:noProof w:val="0"/>
          <w:snapToGrid w:val="0"/>
        </w:rPr>
      </w:pPr>
      <w:r w:rsidRPr="00E67E0D">
        <w:rPr>
          <w:noProof w:val="0"/>
          <w:snapToGrid w:val="0"/>
        </w:rPr>
        <w:t>--</w:t>
      </w:r>
    </w:p>
    <w:p w14:paraId="6A6463B0" w14:textId="77777777" w:rsidR="006A1CE4" w:rsidRPr="00E67E0D" w:rsidRDefault="006A1CE4" w:rsidP="00E7499B">
      <w:pPr>
        <w:pStyle w:val="PL"/>
        <w:rPr>
          <w:noProof w:val="0"/>
          <w:snapToGrid w:val="0"/>
        </w:rPr>
      </w:pPr>
      <w:r w:rsidRPr="00E67E0D">
        <w:rPr>
          <w:noProof w:val="0"/>
          <w:snapToGrid w:val="0"/>
        </w:rPr>
        <w:t>-- **************************************************************</w:t>
      </w:r>
    </w:p>
    <w:p w14:paraId="28514E4D" w14:textId="77777777" w:rsidR="006A1CE4" w:rsidRPr="00E67E0D" w:rsidRDefault="006A1CE4" w:rsidP="00E7499B">
      <w:pPr>
        <w:pStyle w:val="PL"/>
        <w:rPr>
          <w:noProof w:val="0"/>
          <w:snapToGrid w:val="0"/>
        </w:rPr>
      </w:pPr>
    </w:p>
    <w:p w14:paraId="5235A102" w14:textId="77777777" w:rsidR="006A1CE4" w:rsidRPr="00E67E0D" w:rsidRDefault="006A1CE4" w:rsidP="00E7499B">
      <w:pPr>
        <w:pStyle w:val="PL"/>
        <w:rPr>
          <w:noProof w:val="0"/>
          <w:snapToGrid w:val="0"/>
        </w:rPr>
      </w:pPr>
      <w:r w:rsidRPr="00E67E0D">
        <w:rPr>
          <w:noProof w:val="0"/>
          <w:snapToGrid w:val="0"/>
        </w:rPr>
        <w:t>PDUSessionResourceSetupRequest ::= SEQUENCE {</w:t>
      </w:r>
    </w:p>
    <w:p w14:paraId="6E6EBD0A"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{PDUSessionResourceSetupRequestIEs} },</w:t>
      </w:r>
    </w:p>
    <w:p w14:paraId="29571761" w14:textId="77777777" w:rsidR="006A1CE4" w:rsidRPr="00E67E0D" w:rsidRDefault="006A1CE4" w:rsidP="00E7499B">
      <w:pPr>
        <w:pStyle w:val="PL"/>
        <w:rPr>
          <w:noProof w:val="0"/>
          <w:snapToGrid w:val="0"/>
        </w:rPr>
      </w:pPr>
      <w:r w:rsidRPr="00E67E0D">
        <w:rPr>
          <w:noProof w:val="0"/>
          <w:snapToGrid w:val="0"/>
        </w:rPr>
        <w:tab/>
        <w:t>...</w:t>
      </w:r>
    </w:p>
    <w:p w14:paraId="0D28A9B3" w14:textId="77777777" w:rsidR="006A1CE4" w:rsidRPr="00E67E0D" w:rsidRDefault="006A1CE4" w:rsidP="00E7499B">
      <w:pPr>
        <w:pStyle w:val="PL"/>
        <w:rPr>
          <w:noProof w:val="0"/>
          <w:snapToGrid w:val="0"/>
        </w:rPr>
      </w:pPr>
      <w:r w:rsidRPr="00E67E0D">
        <w:rPr>
          <w:noProof w:val="0"/>
          <w:snapToGrid w:val="0"/>
        </w:rPr>
        <w:t>}</w:t>
      </w:r>
    </w:p>
    <w:p w14:paraId="6C02FA1D" w14:textId="77777777" w:rsidR="006A1CE4" w:rsidRPr="00E67E0D" w:rsidRDefault="006A1CE4" w:rsidP="00E7499B">
      <w:pPr>
        <w:pStyle w:val="PL"/>
        <w:rPr>
          <w:noProof w:val="0"/>
          <w:snapToGrid w:val="0"/>
        </w:rPr>
      </w:pPr>
    </w:p>
    <w:p w14:paraId="49420C51" w14:textId="77777777" w:rsidR="006A1CE4" w:rsidRPr="00E67E0D" w:rsidRDefault="006A1CE4" w:rsidP="00E7499B">
      <w:pPr>
        <w:pStyle w:val="PL"/>
        <w:rPr>
          <w:noProof w:val="0"/>
          <w:snapToGrid w:val="0"/>
        </w:rPr>
      </w:pPr>
      <w:r w:rsidRPr="00E67E0D">
        <w:rPr>
          <w:noProof w:val="0"/>
          <w:snapToGrid w:val="0"/>
        </w:rPr>
        <w:t>PDUSessionResourceSetupRequestIEs NGAP-PROTOCOL-IES ::= {</w:t>
      </w:r>
    </w:p>
    <w:p w14:paraId="05DF5AEB" w14:textId="77777777" w:rsidR="006A1CE4" w:rsidRPr="00E67E0D" w:rsidRDefault="006A1CE4" w:rsidP="00E7499B">
      <w:pPr>
        <w:pStyle w:val="PL"/>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64AF9487" w14:textId="77777777" w:rsidR="006A1CE4" w:rsidRPr="00E67E0D" w:rsidRDefault="006A1CE4" w:rsidP="00E7499B">
      <w:pPr>
        <w:pStyle w:val="PL"/>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3EE1F0DC" w14:textId="77777777" w:rsidR="006A1CE4" w:rsidRPr="00E67E0D" w:rsidRDefault="006A1CE4" w:rsidP="00E7499B">
      <w:pPr>
        <w:pStyle w:val="PL"/>
        <w:spacing w:line="0" w:lineRule="atLeast"/>
        <w:rPr>
          <w:noProof w:val="0"/>
          <w:snapToGrid w:val="0"/>
        </w:rPr>
      </w:pPr>
      <w:r w:rsidRPr="00E67E0D">
        <w:rPr>
          <w:noProof w:val="0"/>
          <w:snapToGrid w:val="0"/>
        </w:rPr>
        <w:tab/>
        <w:t>{ ID id-RANPagingPriority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RANPagingPriority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7CE1FE63" w14:textId="77777777" w:rsidR="006A1CE4" w:rsidRPr="00E67E0D" w:rsidRDefault="006A1CE4" w:rsidP="00E7499B">
      <w:pPr>
        <w:pStyle w:val="PL"/>
        <w:rPr>
          <w:noProof w:val="0"/>
          <w:snapToGrid w:val="0"/>
        </w:rPr>
      </w:pPr>
      <w:r w:rsidRPr="00E67E0D">
        <w:rPr>
          <w:noProof w:val="0"/>
          <w:snapToGrid w:val="0"/>
        </w:rPr>
        <w:tab/>
        <w:t>{ ID id-NAS-PDU</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NAS-PDU</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04E90D56" w14:textId="77777777" w:rsidR="006A1CE4" w:rsidRPr="00E67E0D" w:rsidRDefault="006A1CE4" w:rsidP="00E7499B">
      <w:pPr>
        <w:pStyle w:val="PL"/>
        <w:rPr>
          <w:noProof w:val="0"/>
          <w:snapToGrid w:val="0"/>
        </w:rPr>
      </w:pPr>
      <w:r w:rsidRPr="00E67E0D">
        <w:rPr>
          <w:noProof w:val="0"/>
          <w:snapToGrid w:val="0"/>
        </w:rPr>
        <w:tab/>
        <w:t>{ ID id-PDUSessionResourceSetup</w:t>
      </w:r>
      <w:r w:rsidRPr="00E67E0D">
        <w:rPr>
          <w:noProof w:val="0"/>
        </w:rPr>
        <w:t>ListSUReq</w:t>
      </w:r>
      <w:r w:rsidRPr="00E67E0D">
        <w:rPr>
          <w:noProof w:val="0"/>
          <w:snapToGrid w:val="0"/>
        </w:rPr>
        <w:tab/>
      </w:r>
      <w:r w:rsidRPr="00E67E0D">
        <w:rPr>
          <w:noProof w:val="0"/>
          <w:snapToGrid w:val="0"/>
        </w:rPr>
        <w:tab/>
        <w:t>CRITICALITY reject</w:t>
      </w:r>
      <w:r w:rsidRPr="00E67E0D">
        <w:rPr>
          <w:noProof w:val="0"/>
          <w:snapToGrid w:val="0"/>
        </w:rPr>
        <w:tab/>
        <w:t>TYPE PDUSessionResourceSetup</w:t>
      </w:r>
      <w:r w:rsidRPr="00E67E0D">
        <w:rPr>
          <w:noProof w:val="0"/>
        </w:rPr>
        <w:t>ListSUReq</w:t>
      </w:r>
      <w:r w:rsidRPr="00E67E0D">
        <w:rPr>
          <w:noProof w:val="0"/>
        </w:rPr>
        <w:tab/>
      </w:r>
      <w:r w:rsidRPr="00E67E0D">
        <w:rPr>
          <w:noProof w:val="0"/>
        </w:rPr>
        <w:tab/>
      </w:r>
      <w:r w:rsidRPr="00E67E0D">
        <w:rPr>
          <w:noProof w:val="0"/>
          <w:snapToGrid w:val="0"/>
        </w:rPr>
        <w:t>PRESENCE mandatory</w:t>
      </w:r>
      <w:r w:rsidRPr="00E67E0D">
        <w:rPr>
          <w:noProof w:val="0"/>
          <w:snapToGrid w:val="0"/>
        </w:rPr>
        <w:tab/>
        <w:t>},</w:t>
      </w:r>
    </w:p>
    <w:p w14:paraId="7BB148F9" w14:textId="77777777" w:rsidR="006A1CE4" w:rsidRPr="00E67E0D" w:rsidRDefault="006A1CE4" w:rsidP="00E7499B">
      <w:pPr>
        <w:pStyle w:val="PL"/>
        <w:rPr>
          <w:noProof w:val="0"/>
          <w:snapToGrid w:val="0"/>
        </w:rPr>
      </w:pPr>
      <w:r w:rsidRPr="00E67E0D">
        <w:rPr>
          <w:noProof w:val="0"/>
          <w:snapToGrid w:val="0"/>
        </w:rPr>
        <w:tab/>
        <w:t>...</w:t>
      </w:r>
    </w:p>
    <w:p w14:paraId="5B496327" w14:textId="77777777" w:rsidR="006A1CE4" w:rsidRPr="00E67E0D" w:rsidRDefault="006A1CE4" w:rsidP="00E7499B">
      <w:pPr>
        <w:pStyle w:val="PL"/>
        <w:rPr>
          <w:noProof w:val="0"/>
          <w:snapToGrid w:val="0"/>
        </w:rPr>
      </w:pPr>
      <w:r w:rsidRPr="00E67E0D">
        <w:rPr>
          <w:noProof w:val="0"/>
          <w:snapToGrid w:val="0"/>
        </w:rPr>
        <w:t>}</w:t>
      </w:r>
    </w:p>
    <w:p w14:paraId="296DC22F" w14:textId="77777777" w:rsidR="006A1CE4" w:rsidRPr="00E67E0D" w:rsidRDefault="006A1CE4" w:rsidP="00E7499B">
      <w:pPr>
        <w:pStyle w:val="PL"/>
        <w:rPr>
          <w:noProof w:val="0"/>
          <w:snapToGrid w:val="0"/>
        </w:rPr>
      </w:pPr>
    </w:p>
    <w:p w14:paraId="72BF57F1" w14:textId="77777777" w:rsidR="006A1CE4" w:rsidRPr="00E67E0D" w:rsidRDefault="006A1CE4" w:rsidP="00E7499B">
      <w:pPr>
        <w:pStyle w:val="PL"/>
        <w:rPr>
          <w:noProof w:val="0"/>
          <w:snapToGrid w:val="0"/>
        </w:rPr>
      </w:pPr>
      <w:r w:rsidRPr="00E67E0D">
        <w:rPr>
          <w:noProof w:val="0"/>
          <w:snapToGrid w:val="0"/>
        </w:rPr>
        <w:t>-- **************************************************************</w:t>
      </w:r>
    </w:p>
    <w:p w14:paraId="319DB4B5" w14:textId="77777777" w:rsidR="006A1CE4" w:rsidRPr="00E67E0D" w:rsidRDefault="006A1CE4" w:rsidP="00E7499B">
      <w:pPr>
        <w:pStyle w:val="PL"/>
        <w:rPr>
          <w:noProof w:val="0"/>
          <w:snapToGrid w:val="0"/>
        </w:rPr>
      </w:pPr>
      <w:r w:rsidRPr="00E67E0D">
        <w:rPr>
          <w:noProof w:val="0"/>
          <w:snapToGrid w:val="0"/>
        </w:rPr>
        <w:t>--</w:t>
      </w:r>
    </w:p>
    <w:p w14:paraId="0A2A5CD9" w14:textId="77777777" w:rsidR="006A1CE4" w:rsidRPr="00E67E0D" w:rsidRDefault="006A1CE4" w:rsidP="00E7499B">
      <w:pPr>
        <w:pStyle w:val="PL"/>
        <w:outlineLvl w:val="4"/>
        <w:rPr>
          <w:noProof w:val="0"/>
          <w:snapToGrid w:val="0"/>
        </w:rPr>
      </w:pPr>
      <w:r w:rsidRPr="00E67E0D">
        <w:rPr>
          <w:noProof w:val="0"/>
          <w:snapToGrid w:val="0"/>
        </w:rPr>
        <w:t>-- PDU SESSION RESOURCE SETUP RESPONSE</w:t>
      </w:r>
    </w:p>
    <w:p w14:paraId="1638A330" w14:textId="77777777" w:rsidR="006A1CE4" w:rsidRPr="00E67E0D" w:rsidRDefault="006A1CE4" w:rsidP="00E7499B">
      <w:pPr>
        <w:pStyle w:val="PL"/>
        <w:rPr>
          <w:noProof w:val="0"/>
          <w:snapToGrid w:val="0"/>
        </w:rPr>
      </w:pPr>
      <w:r w:rsidRPr="00E67E0D">
        <w:rPr>
          <w:noProof w:val="0"/>
          <w:snapToGrid w:val="0"/>
        </w:rPr>
        <w:t>--</w:t>
      </w:r>
    </w:p>
    <w:p w14:paraId="15D91E50" w14:textId="77777777" w:rsidR="006A1CE4" w:rsidRPr="00E67E0D" w:rsidRDefault="006A1CE4" w:rsidP="00E7499B">
      <w:pPr>
        <w:pStyle w:val="PL"/>
        <w:rPr>
          <w:noProof w:val="0"/>
          <w:snapToGrid w:val="0"/>
        </w:rPr>
      </w:pPr>
      <w:r w:rsidRPr="00E67E0D">
        <w:rPr>
          <w:noProof w:val="0"/>
          <w:snapToGrid w:val="0"/>
        </w:rPr>
        <w:t>-- **************************************************************</w:t>
      </w:r>
    </w:p>
    <w:p w14:paraId="456CAD8B" w14:textId="77777777" w:rsidR="006A1CE4" w:rsidRPr="00E67E0D" w:rsidRDefault="006A1CE4" w:rsidP="00E7499B">
      <w:pPr>
        <w:pStyle w:val="PL"/>
        <w:rPr>
          <w:noProof w:val="0"/>
          <w:snapToGrid w:val="0"/>
        </w:rPr>
      </w:pPr>
    </w:p>
    <w:p w14:paraId="754A7619" w14:textId="77777777" w:rsidR="006A1CE4" w:rsidRPr="00E67E0D" w:rsidRDefault="006A1CE4" w:rsidP="00E7499B">
      <w:pPr>
        <w:pStyle w:val="PL"/>
        <w:rPr>
          <w:noProof w:val="0"/>
          <w:snapToGrid w:val="0"/>
        </w:rPr>
      </w:pPr>
      <w:r w:rsidRPr="00E67E0D">
        <w:rPr>
          <w:noProof w:val="0"/>
          <w:snapToGrid w:val="0"/>
        </w:rPr>
        <w:t>PDUSessionResourceSetupResponse ::= SEQUENCE {</w:t>
      </w:r>
    </w:p>
    <w:p w14:paraId="44A19DA9"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{PDUSessionResourceSetupResponseIEs} },</w:t>
      </w:r>
    </w:p>
    <w:p w14:paraId="072A2A8C" w14:textId="77777777" w:rsidR="006A1CE4" w:rsidRPr="00E67E0D" w:rsidRDefault="006A1CE4" w:rsidP="00E7499B">
      <w:pPr>
        <w:pStyle w:val="PL"/>
        <w:rPr>
          <w:noProof w:val="0"/>
          <w:snapToGrid w:val="0"/>
        </w:rPr>
      </w:pPr>
      <w:r w:rsidRPr="00E67E0D">
        <w:rPr>
          <w:noProof w:val="0"/>
          <w:snapToGrid w:val="0"/>
        </w:rPr>
        <w:tab/>
        <w:t>...</w:t>
      </w:r>
    </w:p>
    <w:p w14:paraId="77AF01A4" w14:textId="77777777" w:rsidR="006A1CE4" w:rsidRPr="00E67E0D" w:rsidRDefault="006A1CE4" w:rsidP="00E7499B">
      <w:pPr>
        <w:pStyle w:val="PL"/>
        <w:rPr>
          <w:noProof w:val="0"/>
          <w:snapToGrid w:val="0"/>
        </w:rPr>
      </w:pPr>
      <w:r w:rsidRPr="00E67E0D">
        <w:rPr>
          <w:noProof w:val="0"/>
          <w:snapToGrid w:val="0"/>
        </w:rPr>
        <w:t>}</w:t>
      </w:r>
    </w:p>
    <w:p w14:paraId="0FDEE70B" w14:textId="77777777" w:rsidR="006A1CE4" w:rsidRPr="00E67E0D" w:rsidRDefault="006A1CE4" w:rsidP="00E7499B">
      <w:pPr>
        <w:pStyle w:val="PL"/>
        <w:rPr>
          <w:noProof w:val="0"/>
          <w:snapToGrid w:val="0"/>
        </w:rPr>
      </w:pPr>
    </w:p>
    <w:p w14:paraId="75524B36" w14:textId="77777777" w:rsidR="006A1CE4" w:rsidRPr="00E67E0D" w:rsidRDefault="006A1CE4" w:rsidP="00E7499B">
      <w:pPr>
        <w:pStyle w:val="PL"/>
        <w:rPr>
          <w:noProof w:val="0"/>
          <w:snapToGrid w:val="0"/>
        </w:rPr>
      </w:pPr>
      <w:r w:rsidRPr="00E67E0D">
        <w:rPr>
          <w:noProof w:val="0"/>
          <w:snapToGrid w:val="0"/>
        </w:rPr>
        <w:t>PDUSessionResourceSetupResponseIEs NGAP-PROTOCOL-IES ::= {</w:t>
      </w:r>
    </w:p>
    <w:p w14:paraId="711C5BFD" w14:textId="77777777" w:rsidR="006A1CE4" w:rsidRPr="00E67E0D" w:rsidRDefault="006A1CE4" w:rsidP="00E7499B">
      <w:pPr>
        <w:pStyle w:val="PL"/>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6801DF09" w14:textId="77777777" w:rsidR="006A1CE4" w:rsidRPr="00E67E0D" w:rsidRDefault="006A1CE4" w:rsidP="00E7499B">
      <w:pPr>
        <w:pStyle w:val="PL"/>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2AD64C4A" w14:textId="77777777" w:rsidR="006A1CE4" w:rsidRPr="00E67E0D" w:rsidRDefault="006A1CE4" w:rsidP="00E7499B">
      <w:pPr>
        <w:pStyle w:val="PL"/>
        <w:rPr>
          <w:noProof w:val="0"/>
          <w:snapToGrid w:val="0"/>
        </w:rPr>
      </w:pPr>
      <w:r w:rsidRPr="00E67E0D">
        <w:rPr>
          <w:noProof w:val="0"/>
          <w:snapToGrid w:val="0"/>
        </w:rPr>
        <w:tab/>
        <w:t>{ ID id-PDUSessionResource</w:t>
      </w:r>
      <w:r w:rsidRPr="00E67E0D">
        <w:rPr>
          <w:noProof w:val="0"/>
        </w:rPr>
        <w:t>SetupListSURes</w:t>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PDUSessionResource</w:t>
      </w:r>
      <w:r w:rsidRPr="00E67E0D">
        <w:rPr>
          <w:noProof w:val="0"/>
        </w:rPr>
        <w:t>SetupListSURes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7A397B8F" w14:textId="77777777" w:rsidR="006A1CE4" w:rsidRPr="00E67E0D" w:rsidRDefault="006A1CE4" w:rsidP="00E7499B">
      <w:pPr>
        <w:pStyle w:val="PL"/>
        <w:rPr>
          <w:noProof w:val="0"/>
          <w:snapToGrid w:val="0"/>
        </w:rPr>
      </w:pPr>
      <w:r w:rsidRPr="00E67E0D">
        <w:rPr>
          <w:noProof w:val="0"/>
          <w:snapToGrid w:val="0"/>
        </w:rPr>
        <w:tab/>
        <w:t>{ ID id-PDUSessionResource</w:t>
      </w:r>
      <w:r w:rsidRPr="00E67E0D">
        <w:rPr>
          <w:noProof w:val="0"/>
        </w:rPr>
        <w:t>FailedToSetupListSURes</w:t>
      </w:r>
      <w:r w:rsidRPr="00E67E0D">
        <w:rPr>
          <w:noProof w:val="0"/>
          <w:snapToGrid w:val="0"/>
        </w:rPr>
        <w:tab/>
        <w:t>CRITICALITY ignore</w:t>
      </w:r>
      <w:r w:rsidRPr="00E67E0D">
        <w:rPr>
          <w:noProof w:val="0"/>
          <w:snapToGrid w:val="0"/>
        </w:rPr>
        <w:tab/>
        <w:t>TYPE PDUSessionResource</w:t>
      </w:r>
      <w:r w:rsidRPr="00E67E0D">
        <w:rPr>
          <w:noProof w:val="0"/>
        </w:rPr>
        <w:t>FailedToSetupListSURes</w:t>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0A462480" w14:textId="77777777" w:rsidR="006A1CE4" w:rsidRPr="00E67E0D" w:rsidRDefault="006A1CE4" w:rsidP="00E7499B">
      <w:pPr>
        <w:pStyle w:val="PL"/>
        <w:rPr>
          <w:noProof w:val="0"/>
          <w:snapToGrid w:val="0"/>
        </w:rPr>
      </w:pPr>
      <w:r w:rsidRPr="00E67E0D">
        <w:rPr>
          <w:noProof w:val="0"/>
          <w:snapToGrid w:val="0"/>
        </w:rPr>
        <w:tab/>
        <w:t>{ ID id-CriticalityDiagnostics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CriticalityDiagnostics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3FF2E63E" w14:textId="77777777" w:rsidR="006A1CE4" w:rsidRPr="00E67E0D" w:rsidRDefault="006A1CE4" w:rsidP="00E7499B">
      <w:pPr>
        <w:pStyle w:val="PL"/>
        <w:rPr>
          <w:noProof w:val="0"/>
          <w:snapToGrid w:val="0"/>
        </w:rPr>
      </w:pPr>
      <w:r w:rsidRPr="00E67E0D">
        <w:rPr>
          <w:noProof w:val="0"/>
          <w:snapToGrid w:val="0"/>
        </w:rPr>
        <w:tab/>
        <w:t>...</w:t>
      </w:r>
      <w:r w:rsidRPr="00E67E0D">
        <w:rPr>
          <w:noProof w:val="0"/>
          <w:snapToGrid w:val="0"/>
        </w:rPr>
        <w:tab/>
      </w:r>
    </w:p>
    <w:p w14:paraId="6477A4A6" w14:textId="77777777" w:rsidR="006A1CE4" w:rsidRPr="00E67E0D" w:rsidRDefault="006A1CE4" w:rsidP="00E7499B">
      <w:pPr>
        <w:pStyle w:val="PL"/>
        <w:rPr>
          <w:noProof w:val="0"/>
          <w:snapToGrid w:val="0"/>
        </w:rPr>
      </w:pPr>
      <w:r w:rsidRPr="00E67E0D">
        <w:rPr>
          <w:noProof w:val="0"/>
          <w:snapToGrid w:val="0"/>
        </w:rPr>
        <w:t>}</w:t>
      </w:r>
    </w:p>
    <w:p w14:paraId="5CF4631F" w14:textId="77777777" w:rsidR="006A1CE4" w:rsidRPr="00E67E0D" w:rsidRDefault="006A1CE4" w:rsidP="00E7499B">
      <w:pPr>
        <w:pStyle w:val="PL"/>
        <w:rPr>
          <w:noProof w:val="0"/>
          <w:snapToGrid w:val="0"/>
        </w:rPr>
      </w:pPr>
    </w:p>
    <w:p w14:paraId="268B8EE7" w14:textId="77777777" w:rsidR="006A1CE4" w:rsidRPr="00E67E0D" w:rsidRDefault="006A1CE4" w:rsidP="00E7499B">
      <w:pPr>
        <w:pStyle w:val="PL"/>
        <w:rPr>
          <w:noProof w:val="0"/>
          <w:snapToGrid w:val="0"/>
        </w:rPr>
      </w:pPr>
    </w:p>
    <w:p w14:paraId="52F60A4F" w14:textId="77777777" w:rsidR="006A1CE4" w:rsidRPr="00E67E0D" w:rsidRDefault="006A1CE4" w:rsidP="00E7499B">
      <w:pPr>
        <w:pStyle w:val="PL"/>
        <w:keepNext/>
        <w:rPr>
          <w:noProof w:val="0"/>
          <w:snapToGrid w:val="0"/>
        </w:rPr>
      </w:pPr>
      <w:r w:rsidRPr="00E67E0D">
        <w:rPr>
          <w:noProof w:val="0"/>
          <w:snapToGrid w:val="0"/>
        </w:rPr>
        <w:t>-- **************************************************************</w:t>
      </w:r>
    </w:p>
    <w:p w14:paraId="43F66319" w14:textId="77777777" w:rsidR="006A1CE4" w:rsidRPr="00E67E0D" w:rsidRDefault="006A1CE4" w:rsidP="00E7499B">
      <w:pPr>
        <w:pStyle w:val="PL"/>
        <w:keepNext/>
        <w:rPr>
          <w:noProof w:val="0"/>
          <w:snapToGrid w:val="0"/>
        </w:rPr>
      </w:pPr>
      <w:r w:rsidRPr="00E67E0D">
        <w:rPr>
          <w:noProof w:val="0"/>
          <w:snapToGrid w:val="0"/>
        </w:rPr>
        <w:t>--</w:t>
      </w:r>
    </w:p>
    <w:p w14:paraId="5E448D39" w14:textId="77777777" w:rsidR="006A1CE4" w:rsidRPr="00E67E0D" w:rsidRDefault="006A1CE4" w:rsidP="00E7499B">
      <w:pPr>
        <w:pStyle w:val="PL"/>
        <w:outlineLvl w:val="3"/>
        <w:rPr>
          <w:noProof w:val="0"/>
          <w:snapToGrid w:val="0"/>
        </w:rPr>
      </w:pPr>
      <w:r w:rsidRPr="00E67E0D">
        <w:rPr>
          <w:noProof w:val="0"/>
          <w:snapToGrid w:val="0"/>
        </w:rPr>
        <w:t>-- PDU Session Resource Release Elementary Procedure</w:t>
      </w:r>
    </w:p>
    <w:p w14:paraId="06EAA711" w14:textId="77777777" w:rsidR="006A1CE4" w:rsidRPr="00E67E0D" w:rsidRDefault="006A1CE4" w:rsidP="00E7499B">
      <w:pPr>
        <w:pStyle w:val="PL"/>
        <w:keepNext/>
        <w:rPr>
          <w:noProof w:val="0"/>
          <w:snapToGrid w:val="0"/>
        </w:rPr>
      </w:pPr>
      <w:r w:rsidRPr="00E67E0D">
        <w:rPr>
          <w:noProof w:val="0"/>
          <w:snapToGrid w:val="0"/>
        </w:rPr>
        <w:t>--</w:t>
      </w:r>
    </w:p>
    <w:p w14:paraId="7317E51B" w14:textId="77777777" w:rsidR="006A1CE4" w:rsidRPr="00E67E0D" w:rsidRDefault="006A1CE4" w:rsidP="00E7499B">
      <w:pPr>
        <w:pStyle w:val="PL"/>
        <w:keepNext/>
        <w:rPr>
          <w:noProof w:val="0"/>
          <w:snapToGrid w:val="0"/>
        </w:rPr>
      </w:pPr>
      <w:r w:rsidRPr="00E67E0D">
        <w:rPr>
          <w:noProof w:val="0"/>
          <w:snapToGrid w:val="0"/>
        </w:rPr>
        <w:t>-- **************************************************************</w:t>
      </w:r>
    </w:p>
    <w:p w14:paraId="76BD23E8" w14:textId="77777777" w:rsidR="006A1CE4" w:rsidRPr="00E67E0D" w:rsidRDefault="006A1CE4" w:rsidP="00E7499B">
      <w:pPr>
        <w:pStyle w:val="PL"/>
        <w:keepNext/>
        <w:rPr>
          <w:noProof w:val="0"/>
          <w:snapToGrid w:val="0"/>
        </w:rPr>
      </w:pPr>
    </w:p>
    <w:p w14:paraId="51177916" w14:textId="77777777" w:rsidR="006A1CE4" w:rsidRPr="00E67E0D" w:rsidRDefault="006A1CE4" w:rsidP="00E7499B">
      <w:pPr>
        <w:pStyle w:val="PL"/>
        <w:keepNext/>
        <w:rPr>
          <w:noProof w:val="0"/>
          <w:snapToGrid w:val="0"/>
        </w:rPr>
      </w:pPr>
      <w:r w:rsidRPr="00E67E0D">
        <w:rPr>
          <w:noProof w:val="0"/>
          <w:snapToGrid w:val="0"/>
        </w:rPr>
        <w:t>-- **************************************************************</w:t>
      </w:r>
    </w:p>
    <w:p w14:paraId="0C8D19EF" w14:textId="77777777" w:rsidR="006A1CE4" w:rsidRPr="00E67E0D" w:rsidRDefault="006A1CE4" w:rsidP="00E7499B">
      <w:pPr>
        <w:pStyle w:val="PL"/>
        <w:keepNext/>
        <w:rPr>
          <w:noProof w:val="0"/>
          <w:snapToGrid w:val="0"/>
        </w:rPr>
      </w:pPr>
      <w:r w:rsidRPr="00E67E0D">
        <w:rPr>
          <w:noProof w:val="0"/>
          <w:snapToGrid w:val="0"/>
        </w:rPr>
        <w:t>--</w:t>
      </w:r>
    </w:p>
    <w:p w14:paraId="1C28B09B" w14:textId="77777777" w:rsidR="006A1CE4" w:rsidRPr="00E67E0D" w:rsidRDefault="006A1CE4" w:rsidP="00E7499B">
      <w:pPr>
        <w:pStyle w:val="PL"/>
        <w:outlineLvl w:val="4"/>
        <w:rPr>
          <w:noProof w:val="0"/>
          <w:snapToGrid w:val="0"/>
        </w:rPr>
      </w:pPr>
      <w:r w:rsidRPr="00E67E0D">
        <w:rPr>
          <w:noProof w:val="0"/>
          <w:snapToGrid w:val="0"/>
        </w:rPr>
        <w:t>-- PDU SESSION RESOURCE RELEASE COMMAND</w:t>
      </w:r>
    </w:p>
    <w:p w14:paraId="600BE86C" w14:textId="77777777" w:rsidR="006A1CE4" w:rsidRPr="00E67E0D" w:rsidRDefault="006A1CE4" w:rsidP="00E7499B">
      <w:pPr>
        <w:pStyle w:val="PL"/>
        <w:keepNext/>
        <w:rPr>
          <w:noProof w:val="0"/>
          <w:snapToGrid w:val="0"/>
        </w:rPr>
      </w:pPr>
      <w:r w:rsidRPr="00E67E0D">
        <w:rPr>
          <w:noProof w:val="0"/>
          <w:snapToGrid w:val="0"/>
        </w:rPr>
        <w:t>--</w:t>
      </w:r>
    </w:p>
    <w:p w14:paraId="43E06754" w14:textId="77777777" w:rsidR="006A1CE4" w:rsidRPr="00E67E0D" w:rsidRDefault="006A1CE4" w:rsidP="00E7499B">
      <w:pPr>
        <w:pStyle w:val="PL"/>
        <w:keepNext/>
        <w:rPr>
          <w:noProof w:val="0"/>
          <w:snapToGrid w:val="0"/>
        </w:rPr>
      </w:pPr>
      <w:r w:rsidRPr="00E67E0D">
        <w:rPr>
          <w:noProof w:val="0"/>
          <w:snapToGrid w:val="0"/>
        </w:rPr>
        <w:t>-- **************************************************************</w:t>
      </w:r>
    </w:p>
    <w:p w14:paraId="12E8D12B" w14:textId="77777777" w:rsidR="006A1CE4" w:rsidRPr="00E67E0D" w:rsidRDefault="006A1CE4" w:rsidP="00E7499B">
      <w:pPr>
        <w:pStyle w:val="PL"/>
        <w:keepNext/>
        <w:rPr>
          <w:noProof w:val="0"/>
          <w:snapToGrid w:val="0"/>
        </w:rPr>
      </w:pPr>
    </w:p>
    <w:p w14:paraId="08AD1553" w14:textId="77777777" w:rsidR="006A1CE4" w:rsidRPr="00E67E0D" w:rsidRDefault="006A1CE4" w:rsidP="00E7499B">
      <w:pPr>
        <w:pStyle w:val="PL"/>
        <w:keepNext/>
        <w:rPr>
          <w:noProof w:val="0"/>
          <w:snapToGrid w:val="0"/>
        </w:rPr>
      </w:pPr>
      <w:r w:rsidRPr="00E67E0D">
        <w:rPr>
          <w:noProof w:val="0"/>
          <w:snapToGrid w:val="0"/>
        </w:rPr>
        <w:t>PDUSessionResourceReleaseCommand ::= SEQUENCE {</w:t>
      </w:r>
    </w:p>
    <w:p w14:paraId="7317B531" w14:textId="77777777" w:rsidR="006A1CE4" w:rsidRPr="00E67E0D" w:rsidRDefault="006A1CE4" w:rsidP="00E7499B">
      <w:pPr>
        <w:pStyle w:val="PL"/>
        <w:keepNext/>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{PDUSessionResourceReleaseCommandIEs} },</w:t>
      </w:r>
    </w:p>
    <w:p w14:paraId="6F8F00CC" w14:textId="77777777" w:rsidR="006A1CE4" w:rsidRPr="00E67E0D" w:rsidRDefault="006A1CE4" w:rsidP="00E7499B">
      <w:pPr>
        <w:pStyle w:val="PL"/>
        <w:keepNext/>
        <w:rPr>
          <w:noProof w:val="0"/>
          <w:snapToGrid w:val="0"/>
        </w:rPr>
      </w:pPr>
      <w:r w:rsidRPr="00E67E0D">
        <w:rPr>
          <w:noProof w:val="0"/>
          <w:snapToGrid w:val="0"/>
        </w:rPr>
        <w:tab/>
        <w:t>...</w:t>
      </w:r>
    </w:p>
    <w:p w14:paraId="5C1E96CE" w14:textId="77777777" w:rsidR="006A1CE4" w:rsidRPr="00E67E0D" w:rsidRDefault="006A1CE4" w:rsidP="00E7499B">
      <w:pPr>
        <w:pStyle w:val="PL"/>
        <w:keepNext/>
        <w:rPr>
          <w:noProof w:val="0"/>
          <w:snapToGrid w:val="0"/>
        </w:rPr>
      </w:pPr>
      <w:r w:rsidRPr="00E67E0D">
        <w:rPr>
          <w:noProof w:val="0"/>
          <w:snapToGrid w:val="0"/>
        </w:rPr>
        <w:t>}</w:t>
      </w:r>
    </w:p>
    <w:p w14:paraId="1C8C510D" w14:textId="77777777" w:rsidR="006A1CE4" w:rsidRPr="00E67E0D" w:rsidRDefault="006A1CE4" w:rsidP="00E7499B">
      <w:pPr>
        <w:pStyle w:val="PL"/>
        <w:keepNext/>
        <w:rPr>
          <w:noProof w:val="0"/>
          <w:snapToGrid w:val="0"/>
        </w:rPr>
      </w:pPr>
    </w:p>
    <w:p w14:paraId="4E0E2EFF" w14:textId="77777777" w:rsidR="006A1CE4" w:rsidRPr="00E67E0D" w:rsidRDefault="006A1CE4" w:rsidP="00E7499B">
      <w:pPr>
        <w:pStyle w:val="PL"/>
        <w:rPr>
          <w:noProof w:val="0"/>
          <w:snapToGrid w:val="0"/>
        </w:rPr>
      </w:pPr>
      <w:r w:rsidRPr="00E67E0D">
        <w:rPr>
          <w:noProof w:val="0"/>
          <w:snapToGrid w:val="0"/>
        </w:rPr>
        <w:t>PDUSessionResourceReleaseCommandIEs NGAP-PROTOCOL-IES ::= {</w:t>
      </w:r>
    </w:p>
    <w:p w14:paraId="112DCD39" w14:textId="77777777" w:rsidR="006A1CE4" w:rsidRPr="00E67E0D" w:rsidRDefault="006A1CE4" w:rsidP="00E7499B">
      <w:pPr>
        <w:pStyle w:val="PL"/>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2526BC5B" w14:textId="77777777" w:rsidR="006A1CE4" w:rsidRPr="00E67E0D" w:rsidRDefault="006A1CE4" w:rsidP="00E7499B">
      <w:pPr>
        <w:pStyle w:val="PL"/>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5A14AED2" w14:textId="77777777" w:rsidR="006A1CE4" w:rsidRPr="00E67E0D" w:rsidRDefault="006A1CE4" w:rsidP="00E7499B">
      <w:pPr>
        <w:pStyle w:val="PL"/>
        <w:spacing w:line="0" w:lineRule="atLeast"/>
        <w:rPr>
          <w:noProof w:val="0"/>
          <w:snapToGrid w:val="0"/>
        </w:rPr>
      </w:pPr>
      <w:r w:rsidRPr="00E67E0D">
        <w:rPr>
          <w:noProof w:val="0"/>
          <w:snapToGrid w:val="0"/>
        </w:rPr>
        <w:tab/>
        <w:t>{ ID id-RANPagingPriority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RANPagingPriority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66839E3B" w14:textId="77777777" w:rsidR="006A1CE4" w:rsidRPr="00E67E0D" w:rsidRDefault="006A1CE4" w:rsidP="00E7499B">
      <w:pPr>
        <w:pStyle w:val="PL"/>
        <w:rPr>
          <w:noProof w:val="0"/>
          <w:snapToGrid w:val="0"/>
        </w:rPr>
      </w:pPr>
      <w:r w:rsidRPr="00E67E0D">
        <w:rPr>
          <w:noProof w:val="0"/>
          <w:snapToGrid w:val="0"/>
        </w:rPr>
        <w:tab/>
        <w:t>{ ID id-NAS-PDU</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NAS-PDU</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625A2582" w14:textId="77777777" w:rsidR="006A1CE4" w:rsidRPr="00E67E0D" w:rsidRDefault="006A1CE4" w:rsidP="00E7499B">
      <w:pPr>
        <w:pStyle w:val="PL"/>
        <w:rPr>
          <w:noProof w:val="0"/>
          <w:snapToGrid w:val="0"/>
        </w:rPr>
      </w:pPr>
      <w:r w:rsidRPr="00E67E0D">
        <w:rPr>
          <w:noProof w:val="0"/>
          <w:snapToGrid w:val="0"/>
        </w:rPr>
        <w:tab/>
        <w:t>{ ID id-PDUSessionResource</w:t>
      </w:r>
      <w:r w:rsidRPr="00E67E0D">
        <w:rPr>
          <w:noProof w:val="0"/>
        </w:rPr>
        <w:t>ToReleaseListRelCmd</w:t>
      </w:r>
      <w:r w:rsidRPr="00E67E0D">
        <w:rPr>
          <w:noProof w:val="0"/>
          <w:snapToGrid w:val="0"/>
        </w:rPr>
        <w:tab/>
      </w:r>
      <w:r w:rsidRPr="00E67E0D">
        <w:rPr>
          <w:noProof w:val="0"/>
          <w:snapToGrid w:val="0"/>
        </w:rPr>
        <w:tab/>
        <w:t>CRITICALITY reject</w:t>
      </w:r>
      <w:r w:rsidRPr="00E67E0D">
        <w:rPr>
          <w:noProof w:val="0"/>
          <w:snapToGrid w:val="0"/>
        </w:rPr>
        <w:tab/>
        <w:t>TYPE PDUSessionResource</w:t>
      </w:r>
      <w:r w:rsidRPr="00E67E0D">
        <w:rPr>
          <w:noProof w:val="0"/>
        </w:rPr>
        <w:t>ToReleaseListRelCmd</w:t>
      </w:r>
      <w:r w:rsidRPr="00E67E0D">
        <w:rPr>
          <w:noProof w:val="0"/>
          <w:snapToGrid w:val="0"/>
        </w:rPr>
        <w:tab/>
      </w:r>
      <w:r w:rsidRPr="00E67E0D">
        <w:rPr>
          <w:noProof w:val="0"/>
          <w:snapToGrid w:val="0"/>
        </w:rPr>
        <w:tab/>
        <w:t>PRESENCE mandatory</w:t>
      </w:r>
      <w:r w:rsidRPr="00E67E0D">
        <w:rPr>
          <w:noProof w:val="0"/>
          <w:snapToGrid w:val="0"/>
        </w:rPr>
        <w:tab/>
        <w:t>},</w:t>
      </w:r>
    </w:p>
    <w:p w14:paraId="375DD188" w14:textId="77777777" w:rsidR="006A1CE4" w:rsidRPr="00E67E0D" w:rsidRDefault="006A1CE4" w:rsidP="00E7499B">
      <w:pPr>
        <w:pStyle w:val="PL"/>
        <w:rPr>
          <w:noProof w:val="0"/>
          <w:snapToGrid w:val="0"/>
        </w:rPr>
      </w:pPr>
      <w:r w:rsidRPr="00E67E0D">
        <w:rPr>
          <w:noProof w:val="0"/>
          <w:snapToGrid w:val="0"/>
        </w:rPr>
        <w:tab/>
        <w:t>...</w:t>
      </w:r>
    </w:p>
    <w:p w14:paraId="253C1810" w14:textId="77777777" w:rsidR="006A1CE4" w:rsidRPr="00E67E0D" w:rsidRDefault="006A1CE4" w:rsidP="00E7499B">
      <w:pPr>
        <w:pStyle w:val="PL"/>
        <w:rPr>
          <w:noProof w:val="0"/>
          <w:snapToGrid w:val="0"/>
        </w:rPr>
      </w:pPr>
      <w:r w:rsidRPr="00E67E0D">
        <w:rPr>
          <w:noProof w:val="0"/>
          <w:snapToGrid w:val="0"/>
        </w:rPr>
        <w:t>}</w:t>
      </w:r>
    </w:p>
    <w:p w14:paraId="0D73E67F" w14:textId="77777777" w:rsidR="006A1CE4" w:rsidRPr="00E67E0D" w:rsidRDefault="006A1CE4" w:rsidP="00E7499B">
      <w:pPr>
        <w:pStyle w:val="PL"/>
        <w:rPr>
          <w:noProof w:val="0"/>
          <w:snapToGrid w:val="0"/>
        </w:rPr>
      </w:pPr>
    </w:p>
    <w:p w14:paraId="325E50F5" w14:textId="77777777" w:rsidR="006A1CE4" w:rsidRPr="00E67E0D" w:rsidRDefault="006A1CE4" w:rsidP="00E7499B">
      <w:pPr>
        <w:pStyle w:val="PL"/>
        <w:rPr>
          <w:noProof w:val="0"/>
          <w:snapToGrid w:val="0"/>
        </w:rPr>
      </w:pPr>
      <w:r w:rsidRPr="00E67E0D">
        <w:rPr>
          <w:noProof w:val="0"/>
          <w:snapToGrid w:val="0"/>
        </w:rPr>
        <w:t>-- **************************************************************</w:t>
      </w:r>
    </w:p>
    <w:p w14:paraId="67549108" w14:textId="77777777" w:rsidR="006A1CE4" w:rsidRPr="00E67E0D" w:rsidRDefault="006A1CE4" w:rsidP="00E7499B">
      <w:pPr>
        <w:pStyle w:val="PL"/>
        <w:rPr>
          <w:noProof w:val="0"/>
          <w:snapToGrid w:val="0"/>
        </w:rPr>
      </w:pPr>
      <w:r w:rsidRPr="00E67E0D">
        <w:rPr>
          <w:noProof w:val="0"/>
          <w:snapToGrid w:val="0"/>
        </w:rPr>
        <w:t>--</w:t>
      </w:r>
    </w:p>
    <w:p w14:paraId="324CCB6E" w14:textId="77777777" w:rsidR="006A1CE4" w:rsidRPr="00E67E0D" w:rsidRDefault="006A1CE4" w:rsidP="00E7499B">
      <w:pPr>
        <w:pStyle w:val="PL"/>
        <w:outlineLvl w:val="4"/>
        <w:rPr>
          <w:noProof w:val="0"/>
          <w:snapToGrid w:val="0"/>
        </w:rPr>
      </w:pPr>
      <w:r w:rsidRPr="00E67E0D">
        <w:rPr>
          <w:noProof w:val="0"/>
          <w:snapToGrid w:val="0"/>
        </w:rPr>
        <w:t>-- PDU SESSION RESOURCE RELEASE RESPONSE</w:t>
      </w:r>
    </w:p>
    <w:p w14:paraId="4725078A" w14:textId="77777777" w:rsidR="006A1CE4" w:rsidRPr="00E67E0D" w:rsidRDefault="006A1CE4" w:rsidP="00E7499B">
      <w:pPr>
        <w:pStyle w:val="PL"/>
        <w:rPr>
          <w:noProof w:val="0"/>
          <w:snapToGrid w:val="0"/>
        </w:rPr>
      </w:pPr>
      <w:r w:rsidRPr="00E67E0D">
        <w:rPr>
          <w:noProof w:val="0"/>
          <w:snapToGrid w:val="0"/>
        </w:rPr>
        <w:t>--</w:t>
      </w:r>
    </w:p>
    <w:p w14:paraId="729F0508" w14:textId="77777777" w:rsidR="006A1CE4" w:rsidRPr="00E67E0D" w:rsidRDefault="006A1CE4" w:rsidP="00E7499B">
      <w:pPr>
        <w:pStyle w:val="PL"/>
        <w:rPr>
          <w:noProof w:val="0"/>
          <w:snapToGrid w:val="0"/>
        </w:rPr>
      </w:pPr>
      <w:r w:rsidRPr="00E67E0D">
        <w:rPr>
          <w:noProof w:val="0"/>
          <w:snapToGrid w:val="0"/>
        </w:rPr>
        <w:t>-- **************************************************************</w:t>
      </w:r>
    </w:p>
    <w:p w14:paraId="5991042F" w14:textId="77777777" w:rsidR="006A1CE4" w:rsidRPr="00E67E0D" w:rsidRDefault="006A1CE4" w:rsidP="00E7499B">
      <w:pPr>
        <w:pStyle w:val="PL"/>
        <w:rPr>
          <w:noProof w:val="0"/>
          <w:snapToGrid w:val="0"/>
        </w:rPr>
      </w:pPr>
    </w:p>
    <w:p w14:paraId="2B5A57B7" w14:textId="77777777" w:rsidR="006A1CE4" w:rsidRPr="00E67E0D" w:rsidRDefault="006A1CE4" w:rsidP="00E7499B">
      <w:pPr>
        <w:pStyle w:val="PL"/>
        <w:rPr>
          <w:noProof w:val="0"/>
          <w:snapToGrid w:val="0"/>
        </w:rPr>
      </w:pPr>
      <w:r w:rsidRPr="00E67E0D">
        <w:rPr>
          <w:noProof w:val="0"/>
          <w:snapToGrid w:val="0"/>
        </w:rPr>
        <w:t>PDUSessionResourceReleaseResponse ::= SEQUENCE {</w:t>
      </w:r>
    </w:p>
    <w:p w14:paraId="43E3DCC0"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{PDUSessionResourceReleaseResponseIEs} },</w:t>
      </w:r>
    </w:p>
    <w:p w14:paraId="1798805A" w14:textId="77777777" w:rsidR="006A1CE4" w:rsidRPr="00E67E0D" w:rsidRDefault="006A1CE4" w:rsidP="00E7499B">
      <w:pPr>
        <w:pStyle w:val="PL"/>
        <w:rPr>
          <w:noProof w:val="0"/>
          <w:snapToGrid w:val="0"/>
        </w:rPr>
      </w:pPr>
      <w:r w:rsidRPr="00E67E0D">
        <w:rPr>
          <w:noProof w:val="0"/>
          <w:snapToGrid w:val="0"/>
        </w:rPr>
        <w:tab/>
        <w:t>...</w:t>
      </w:r>
    </w:p>
    <w:p w14:paraId="5080C4ED" w14:textId="77777777" w:rsidR="006A1CE4" w:rsidRPr="00E67E0D" w:rsidRDefault="006A1CE4" w:rsidP="00E7499B">
      <w:pPr>
        <w:pStyle w:val="PL"/>
        <w:rPr>
          <w:noProof w:val="0"/>
          <w:snapToGrid w:val="0"/>
        </w:rPr>
      </w:pPr>
      <w:r w:rsidRPr="00E67E0D">
        <w:rPr>
          <w:noProof w:val="0"/>
          <w:snapToGrid w:val="0"/>
        </w:rPr>
        <w:t>}</w:t>
      </w:r>
    </w:p>
    <w:p w14:paraId="770F95D4" w14:textId="77777777" w:rsidR="006A1CE4" w:rsidRPr="00E67E0D" w:rsidRDefault="006A1CE4" w:rsidP="00E7499B">
      <w:pPr>
        <w:pStyle w:val="PL"/>
        <w:rPr>
          <w:noProof w:val="0"/>
          <w:snapToGrid w:val="0"/>
        </w:rPr>
      </w:pPr>
    </w:p>
    <w:p w14:paraId="2BF3EF23" w14:textId="77777777" w:rsidR="006A1CE4" w:rsidRPr="00E67E0D" w:rsidRDefault="006A1CE4" w:rsidP="00E7499B">
      <w:pPr>
        <w:pStyle w:val="PL"/>
        <w:rPr>
          <w:noProof w:val="0"/>
          <w:snapToGrid w:val="0"/>
        </w:rPr>
      </w:pPr>
      <w:r w:rsidRPr="00E67E0D">
        <w:rPr>
          <w:noProof w:val="0"/>
          <w:snapToGrid w:val="0"/>
        </w:rPr>
        <w:t>PDUSessionResourceReleaseResponseIEs NGAP-PROTOCOL-IES ::= {</w:t>
      </w:r>
    </w:p>
    <w:p w14:paraId="4829D4C7" w14:textId="77777777" w:rsidR="006A1CE4" w:rsidRPr="00E67E0D" w:rsidRDefault="006A1CE4" w:rsidP="00E7499B">
      <w:pPr>
        <w:pStyle w:val="PL"/>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07D49F94" w14:textId="77777777" w:rsidR="006A1CE4" w:rsidRPr="00E67E0D" w:rsidRDefault="006A1CE4" w:rsidP="00E7499B">
      <w:pPr>
        <w:pStyle w:val="PL"/>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02FA969C" w14:textId="77777777" w:rsidR="006A1CE4" w:rsidRPr="00E67E0D" w:rsidRDefault="006A1CE4" w:rsidP="00E7499B">
      <w:pPr>
        <w:pStyle w:val="PL"/>
        <w:rPr>
          <w:noProof w:val="0"/>
          <w:snapToGrid w:val="0"/>
        </w:rPr>
      </w:pPr>
      <w:r w:rsidRPr="00E67E0D">
        <w:rPr>
          <w:noProof w:val="0"/>
          <w:snapToGrid w:val="0"/>
        </w:rPr>
        <w:tab/>
        <w:t>{ ID id-</w:t>
      </w:r>
      <w:r w:rsidRPr="00E67E0D">
        <w:rPr>
          <w:rFonts w:eastAsia="Yu Mincho"/>
          <w:snapToGrid w:val="0"/>
        </w:rPr>
        <w:t>PDUSessionResource</w:t>
      </w:r>
      <w:r w:rsidRPr="00E67E0D">
        <w:rPr>
          <w:rFonts w:eastAsia="Yu Mincho"/>
        </w:rPr>
        <w:t>ReleasedListRelRes</w:t>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 xml:space="preserve">TYPE </w:t>
      </w:r>
      <w:r w:rsidRPr="00E67E0D">
        <w:rPr>
          <w:rFonts w:eastAsia="Yu Mincho"/>
          <w:snapToGrid w:val="0"/>
        </w:rPr>
        <w:t>PDUSessionResource</w:t>
      </w:r>
      <w:r w:rsidRPr="00E67E0D">
        <w:rPr>
          <w:rFonts w:eastAsia="Yu Mincho"/>
        </w:rPr>
        <w:t>ReleasedListRelRes</w:t>
      </w:r>
      <w:r w:rsidRPr="00E67E0D">
        <w:rPr>
          <w:noProof w:val="0"/>
          <w:snapToGrid w:val="0"/>
        </w:rPr>
        <w:tab/>
      </w:r>
      <w:r w:rsidRPr="00E67E0D">
        <w:rPr>
          <w:noProof w:val="0"/>
          <w:snapToGrid w:val="0"/>
        </w:rPr>
        <w:tab/>
        <w:t>PRESENCE mandatory</w:t>
      </w:r>
      <w:r w:rsidRPr="00E67E0D">
        <w:rPr>
          <w:noProof w:val="0"/>
          <w:snapToGrid w:val="0"/>
        </w:rPr>
        <w:tab/>
        <w:t>}|</w:t>
      </w:r>
    </w:p>
    <w:p w14:paraId="627087BB" w14:textId="77777777" w:rsidR="006A1CE4" w:rsidRPr="00E67E0D" w:rsidRDefault="006A1CE4" w:rsidP="00E7499B">
      <w:pPr>
        <w:pStyle w:val="PL"/>
        <w:rPr>
          <w:noProof w:val="0"/>
          <w:snapToGrid w:val="0"/>
        </w:rPr>
      </w:pPr>
      <w:r w:rsidRPr="00E67E0D">
        <w:rPr>
          <w:noProof w:val="0"/>
          <w:snapToGrid w:val="0"/>
        </w:rPr>
        <w:tab/>
        <w:t>{ ID id-UserLocationInformation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UserLocationInformation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1213FF75" w14:textId="77777777" w:rsidR="006A1CE4" w:rsidRPr="00E67E0D" w:rsidRDefault="006A1CE4" w:rsidP="00E7499B">
      <w:pPr>
        <w:pStyle w:val="PL"/>
        <w:rPr>
          <w:noProof w:val="0"/>
          <w:snapToGrid w:val="0"/>
        </w:rPr>
      </w:pPr>
      <w:r w:rsidRPr="00E67E0D">
        <w:rPr>
          <w:noProof w:val="0"/>
          <w:snapToGrid w:val="0"/>
        </w:rPr>
        <w:tab/>
        <w:t>{ ID id-CriticalityDiagnostics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CriticalityDiagnostics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243BF2EA" w14:textId="77777777" w:rsidR="006A1CE4" w:rsidRPr="00E67E0D" w:rsidRDefault="006A1CE4" w:rsidP="00E7499B">
      <w:pPr>
        <w:pStyle w:val="PL"/>
        <w:rPr>
          <w:noProof w:val="0"/>
          <w:snapToGrid w:val="0"/>
        </w:rPr>
      </w:pPr>
      <w:r w:rsidRPr="00E67E0D">
        <w:rPr>
          <w:noProof w:val="0"/>
          <w:snapToGrid w:val="0"/>
        </w:rPr>
        <w:tab/>
        <w:t>...</w:t>
      </w:r>
    </w:p>
    <w:p w14:paraId="2AE2B275" w14:textId="77777777" w:rsidR="006A1CE4" w:rsidRPr="00E67E0D" w:rsidRDefault="006A1CE4" w:rsidP="00E7499B">
      <w:pPr>
        <w:pStyle w:val="PL"/>
        <w:rPr>
          <w:noProof w:val="0"/>
          <w:snapToGrid w:val="0"/>
        </w:rPr>
      </w:pPr>
      <w:r w:rsidRPr="00E67E0D">
        <w:rPr>
          <w:noProof w:val="0"/>
          <w:snapToGrid w:val="0"/>
        </w:rPr>
        <w:t>}</w:t>
      </w:r>
    </w:p>
    <w:p w14:paraId="55E4F5DD" w14:textId="77777777" w:rsidR="006A1CE4" w:rsidRPr="00E67E0D" w:rsidRDefault="006A1CE4" w:rsidP="00E7499B">
      <w:pPr>
        <w:pStyle w:val="PL"/>
        <w:rPr>
          <w:noProof w:val="0"/>
          <w:snapToGrid w:val="0"/>
        </w:rPr>
      </w:pPr>
    </w:p>
    <w:p w14:paraId="4BB90470" w14:textId="77777777" w:rsidR="006A1CE4" w:rsidRPr="00E67E0D" w:rsidRDefault="006A1CE4" w:rsidP="00E7499B">
      <w:pPr>
        <w:pStyle w:val="PL"/>
        <w:rPr>
          <w:noProof w:val="0"/>
          <w:snapToGrid w:val="0"/>
        </w:rPr>
      </w:pPr>
      <w:r w:rsidRPr="00E67E0D">
        <w:rPr>
          <w:noProof w:val="0"/>
          <w:snapToGrid w:val="0"/>
        </w:rPr>
        <w:t>-- **************************************************************</w:t>
      </w:r>
    </w:p>
    <w:p w14:paraId="13EC1EC6" w14:textId="77777777" w:rsidR="006A1CE4" w:rsidRPr="00E67E0D" w:rsidRDefault="006A1CE4" w:rsidP="00E7499B">
      <w:pPr>
        <w:pStyle w:val="PL"/>
        <w:rPr>
          <w:noProof w:val="0"/>
          <w:snapToGrid w:val="0"/>
        </w:rPr>
      </w:pPr>
      <w:r w:rsidRPr="00E67E0D">
        <w:rPr>
          <w:noProof w:val="0"/>
          <w:snapToGrid w:val="0"/>
        </w:rPr>
        <w:t>--</w:t>
      </w:r>
    </w:p>
    <w:p w14:paraId="64653C7D" w14:textId="77777777" w:rsidR="006A1CE4" w:rsidRPr="00E67E0D" w:rsidRDefault="006A1CE4" w:rsidP="00E7499B">
      <w:pPr>
        <w:pStyle w:val="PL"/>
        <w:outlineLvl w:val="3"/>
        <w:rPr>
          <w:noProof w:val="0"/>
          <w:snapToGrid w:val="0"/>
        </w:rPr>
      </w:pPr>
      <w:r w:rsidRPr="00E67E0D">
        <w:rPr>
          <w:noProof w:val="0"/>
          <w:snapToGrid w:val="0"/>
        </w:rPr>
        <w:t>-- PDU Session Resource Modify Elementary Procedure</w:t>
      </w:r>
    </w:p>
    <w:p w14:paraId="1ACE67D8" w14:textId="77777777" w:rsidR="006A1CE4" w:rsidRPr="00E67E0D" w:rsidRDefault="006A1CE4" w:rsidP="00E7499B">
      <w:pPr>
        <w:pStyle w:val="PL"/>
        <w:rPr>
          <w:noProof w:val="0"/>
          <w:snapToGrid w:val="0"/>
        </w:rPr>
      </w:pPr>
      <w:r w:rsidRPr="00E67E0D">
        <w:rPr>
          <w:noProof w:val="0"/>
          <w:snapToGrid w:val="0"/>
        </w:rPr>
        <w:t>--</w:t>
      </w:r>
    </w:p>
    <w:p w14:paraId="7B729A8A" w14:textId="77777777" w:rsidR="006A1CE4" w:rsidRPr="00E67E0D" w:rsidRDefault="006A1CE4" w:rsidP="00E7499B">
      <w:pPr>
        <w:pStyle w:val="PL"/>
        <w:rPr>
          <w:noProof w:val="0"/>
          <w:snapToGrid w:val="0"/>
        </w:rPr>
      </w:pPr>
      <w:r w:rsidRPr="00E67E0D">
        <w:rPr>
          <w:noProof w:val="0"/>
          <w:snapToGrid w:val="0"/>
        </w:rPr>
        <w:t>-- **************************************************************</w:t>
      </w:r>
    </w:p>
    <w:p w14:paraId="769F8E80" w14:textId="77777777" w:rsidR="006A1CE4" w:rsidRPr="00E67E0D" w:rsidRDefault="006A1CE4" w:rsidP="00E7499B">
      <w:pPr>
        <w:pStyle w:val="PL"/>
        <w:rPr>
          <w:noProof w:val="0"/>
          <w:snapToGrid w:val="0"/>
        </w:rPr>
      </w:pPr>
    </w:p>
    <w:p w14:paraId="622AB3C4" w14:textId="77777777" w:rsidR="006A1CE4" w:rsidRPr="00E67E0D" w:rsidRDefault="006A1CE4" w:rsidP="00E7499B">
      <w:pPr>
        <w:pStyle w:val="PL"/>
        <w:rPr>
          <w:noProof w:val="0"/>
          <w:snapToGrid w:val="0"/>
        </w:rPr>
      </w:pPr>
      <w:r w:rsidRPr="00E67E0D">
        <w:rPr>
          <w:noProof w:val="0"/>
          <w:snapToGrid w:val="0"/>
        </w:rPr>
        <w:t>-- **************************************************************</w:t>
      </w:r>
    </w:p>
    <w:p w14:paraId="1B3F5C5E" w14:textId="77777777" w:rsidR="006A1CE4" w:rsidRPr="00E67E0D" w:rsidRDefault="006A1CE4" w:rsidP="00E7499B">
      <w:pPr>
        <w:pStyle w:val="PL"/>
        <w:rPr>
          <w:noProof w:val="0"/>
          <w:snapToGrid w:val="0"/>
        </w:rPr>
      </w:pPr>
      <w:r w:rsidRPr="00E67E0D">
        <w:rPr>
          <w:noProof w:val="0"/>
          <w:snapToGrid w:val="0"/>
        </w:rPr>
        <w:t>--</w:t>
      </w:r>
    </w:p>
    <w:p w14:paraId="68C746C8" w14:textId="77777777" w:rsidR="006A1CE4" w:rsidRPr="00E67E0D" w:rsidRDefault="006A1CE4" w:rsidP="00E7499B">
      <w:pPr>
        <w:pStyle w:val="PL"/>
        <w:outlineLvl w:val="4"/>
        <w:rPr>
          <w:noProof w:val="0"/>
          <w:snapToGrid w:val="0"/>
        </w:rPr>
      </w:pPr>
      <w:r w:rsidRPr="00E67E0D">
        <w:rPr>
          <w:noProof w:val="0"/>
          <w:snapToGrid w:val="0"/>
        </w:rPr>
        <w:t>-- PDU SESSION RESOURCE MODIFY REQUEST</w:t>
      </w:r>
    </w:p>
    <w:p w14:paraId="3FF34F2E" w14:textId="77777777" w:rsidR="006A1CE4" w:rsidRPr="00E67E0D" w:rsidRDefault="006A1CE4" w:rsidP="00E7499B">
      <w:pPr>
        <w:pStyle w:val="PL"/>
        <w:rPr>
          <w:noProof w:val="0"/>
          <w:snapToGrid w:val="0"/>
        </w:rPr>
      </w:pPr>
      <w:r w:rsidRPr="00E67E0D">
        <w:rPr>
          <w:noProof w:val="0"/>
          <w:snapToGrid w:val="0"/>
        </w:rPr>
        <w:t>--</w:t>
      </w:r>
    </w:p>
    <w:p w14:paraId="74318075" w14:textId="77777777" w:rsidR="006A1CE4" w:rsidRPr="00E67E0D" w:rsidRDefault="006A1CE4" w:rsidP="00E7499B">
      <w:pPr>
        <w:pStyle w:val="PL"/>
        <w:rPr>
          <w:noProof w:val="0"/>
          <w:snapToGrid w:val="0"/>
        </w:rPr>
      </w:pPr>
      <w:r w:rsidRPr="00E67E0D">
        <w:rPr>
          <w:noProof w:val="0"/>
          <w:snapToGrid w:val="0"/>
        </w:rPr>
        <w:t>-- **************************************************************</w:t>
      </w:r>
    </w:p>
    <w:p w14:paraId="2A1A0629" w14:textId="77777777" w:rsidR="006A1CE4" w:rsidRPr="00E67E0D" w:rsidRDefault="006A1CE4" w:rsidP="00E7499B">
      <w:pPr>
        <w:pStyle w:val="PL"/>
        <w:rPr>
          <w:noProof w:val="0"/>
          <w:snapToGrid w:val="0"/>
        </w:rPr>
      </w:pPr>
    </w:p>
    <w:p w14:paraId="436B1DE6" w14:textId="77777777" w:rsidR="006A1CE4" w:rsidRPr="00E67E0D" w:rsidRDefault="006A1CE4" w:rsidP="00E7499B">
      <w:pPr>
        <w:pStyle w:val="PL"/>
        <w:rPr>
          <w:noProof w:val="0"/>
          <w:snapToGrid w:val="0"/>
        </w:rPr>
      </w:pPr>
      <w:r w:rsidRPr="00E67E0D">
        <w:rPr>
          <w:noProof w:val="0"/>
          <w:snapToGrid w:val="0"/>
        </w:rPr>
        <w:t>PDUSessionResourceModifyRequest ::= SEQUENCE {</w:t>
      </w:r>
    </w:p>
    <w:p w14:paraId="7F66D392"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{PDUSessionResourceModifyRequestIEs} },</w:t>
      </w:r>
    </w:p>
    <w:p w14:paraId="26CF9222" w14:textId="77777777" w:rsidR="006A1CE4" w:rsidRPr="00E67E0D" w:rsidRDefault="006A1CE4" w:rsidP="00E7499B">
      <w:pPr>
        <w:pStyle w:val="PL"/>
        <w:rPr>
          <w:noProof w:val="0"/>
          <w:snapToGrid w:val="0"/>
        </w:rPr>
      </w:pPr>
      <w:r w:rsidRPr="00E67E0D">
        <w:rPr>
          <w:noProof w:val="0"/>
          <w:snapToGrid w:val="0"/>
        </w:rPr>
        <w:tab/>
        <w:t>...</w:t>
      </w:r>
    </w:p>
    <w:p w14:paraId="0425F334" w14:textId="77777777" w:rsidR="006A1CE4" w:rsidRPr="00E67E0D" w:rsidRDefault="006A1CE4" w:rsidP="00E7499B">
      <w:pPr>
        <w:pStyle w:val="PL"/>
        <w:rPr>
          <w:noProof w:val="0"/>
          <w:snapToGrid w:val="0"/>
        </w:rPr>
      </w:pPr>
      <w:r w:rsidRPr="00E67E0D">
        <w:rPr>
          <w:noProof w:val="0"/>
          <w:snapToGrid w:val="0"/>
        </w:rPr>
        <w:t>}</w:t>
      </w:r>
    </w:p>
    <w:p w14:paraId="3EEFC4FE" w14:textId="77777777" w:rsidR="006A1CE4" w:rsidRPr="00E67E0D" w:rsidRDefault="006A1CE4" w:rsidP="00E7499B">
      <w:pPr>
        <w:pStyle w:val="PL"/>
        <w:rPr>
          <w:noProof w:val="0"/>
          <w:snapToGrid w:val="0"/>
        </w:rPr>
      </w:pPr>
    </w:p>
    <w:p w14:paraId="0F651978" w14:textId="77777777" w:rsidR="006A1CE4" w:rsidRPr="00E67E0D" w:rsidRDefault="006A1CE4" w:rsidP="00E7499B">
      <w:pPr>
        <w:pStyle w:val="PL"/>
        <w:rPr>
          <w:noProof w:val="0"/>
          <w:snapToGrid w:val="0"/>
        </w:rPr>
      </w:pPr>
      <w:r w:rsidRPr="00E67E0D">
        <w:rPr>
          <w:noProof w:val="0"/>
          <w:snapToGrid w:val="0"/>
        </w:rPr>
        <w:t>PDUSessionResourceModifyRequestIEs NGAP-PROTOCOL-IES ::= {</w:t>
      </w:r>
    </w:p>
    <w:p w14:paraId="348ED83A" w14:textId="77777777" w:rsidR="006A1CE4" w:rsidRPr="00E67E0D" w:rsidRDefault="006A1CE4" w:rsidP="00E7499B">
      <w:pPr>
        <w:pStyle w:val="PL"/>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6709F56C" w14:textId="77777777" w:rsidR="006A1CE4" w:rsidRPr="00E67E0D" w:rsidRDefault="006A1CE4" w:rsidP="00E7499B">
      <w:pPr>
        <w:pStyle w:val="PL"/>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04190D99" w14:textId="77777777" w:rsidR="006A1CE4" w:rsidRPr="00E67E0D" w:rsidRDefault="006A1CE4" w:rsidP="00E7499B">
      <w:pPr>
        <w:pStyle w:val="PL"/>
        <w:spacing w:line="0" w:lineRule="atLeast"/>
        <w:rPr>
          <w:noProof w:val="0"/>
          <w:snapToGrid w:val="0"/>
        </w:rPr>
      </w:pPr>
      <w:r w:rsidRPr="00E67E0D">
        <w:rPr>
          <w:noProof w:val="0"/>
          <w:snapToGrid w:val="0"/>
        </w:rPr>
        <w:tab/>
        <w:t>{ ID id-RANPagingPriority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RANPagingPriority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502B667F" w14:textId="77777777" w:rsidR="006A1CE4" w:rsidRPr="00E67E0D" w:rsidRDefault="006A1CE4" w:rsidP="00E7499B">
      <w:pPr>
        <w:pStyle w:val="PL"/>
        <w:rPr>
          <w:noProof w:val="0"/>
          <w:snapToGrid w:val="0"/>
        </w:rPr>
      </w:pPr>
      <w:r w:rsidRPr="00E67E0D">
        <w:rPr>
          <w:noProof w:val="0"/>
          <w:snapToGrid w:val="0"/>
        </w:rPr>
        <w:tab/>
        <w:t>{ ID id-PDUSessionResource</w:t>
      </w:r>
      <w:r w:rsidRPr="00E67E0D">
        <w:rPr>
          <w:noProof w:val="0"/>
        </w:rPr>
        <w:t>ModifyListModReq</w:t>
      </w:r>
      <w:r w:rsidRPr="00E67E0D">
        <w:rPr>
          <w:noProof w:val="0"/>
        </w:rPr>
        <w:tab/>
      </w:r>
      <w:r w:rsidRPr="00E67E0D">
        <w:rPr>
          <w:noProof w:val="0"/>
        </w:rPr>
        <w:tab/>
      </w:r>
      <w:r w:rsidRPr="00E67E0D">
        <w:rPr>
          <w:noProof w:val="0"/>
          <w:snapToGrid w:val="0"/>
        </w:rPr>
        <w:t>CRITICALITY reject</w:t>
      </w:r>
      <w:r w:rsidRPr="00E67E0D">
        <w:rPr>
          <w:noProof w:val="0"/>
          <w:snapToGrid w:val="0"/>
        </w:rPr>
        <w:tab/>
        <w:t>TYPE PDUSessionResource</w:t>
      </w:r>
      <w:r w:rsidRPr="00E67E0D">
        <w:rPr>
          <w:noProof w:val="0"/>
        </w:rPr>
        <w:t>ModifyListModReq</w:t>
      </w:r>
      <w:r w:rsidRPr="00E67E0D">
        <w:rPr>
          <w:noProof w:val="0"/>
          <w:snapToGrid w:val="0"/>
        </w:rPr>
        <w:tab/>
        <w:t>PRESENCE mandatory</w:t>
      </w:r>
      <w:r w:rsidRPr="00E67E0D">
        <w:rPr>
          <w:noProof w:val="0"/>
          <w:snapToGrid w:val="0"/>
        </w:rPr>
        <w:tab/>
        <w:t>},</w:t>
      </w:r>
    </w:p>
    <w:p w14:paraId="2C07EDA8" w14:textId="77777777" w:rsidR="006A1CE4" w:rsidRPr="00E67E0D" w:rsidRDefault="006A1CE4" w:rsidP="00E7499B">
      <w:pPr>
        <w:pStyle w:val="PL"/>
        <w:rPr>
          <w:noProof w:val="0"/>
          <w:snapToGrid w:val="0"/>
        </w:rPr>
      </w:pPr>
      <w:r w:rsidRPr="00E67E0D">
        <w:rPr>
          <w:noProof w:val="0"/>
          <w:snapToGrid w:val="0"/>
        </w:rPr>
        <w:tab/>
        <w:t>...</w:t>
      </w:r>
    </w:p>
    <w:p w14:paraId="4734FF80" w14:textId="77777777" w:rsidR="006A1CE4" w:rsidRPr="00E67E0D" w:rsidRDefault="006A1CE4" w:rsidP="00E7499B">
      <w:pPr>
        <w:pStyle w:val="PL"/>
        <w:rPr>
          <w:noProof w:val="0"/>
          <w:snapToGrid w:val="0"/>
        </w:rPr>
      </w:pPr>
      <w:r w:rsidRPr="00E67E0D">
        <w:rPr>
          <w:noProof w:val="0"/>
          <w:snapToGrid w:val="0"/>
        </w:rPr>
        <w:t>}</w:t>
      </w:r>
    </w:p>
    <w:p w14:paraId="573AB78D" w14:textId="77777777" w:rsidR="006A1CE4" w:rsidRPr="00E67E0D" w:rsidRDefault="006A1CE4" w:rsidP="00E7499B">
      <w:pPr>
        <w:pStyle w:val="PL"/>
        <w:rPr>
          <w:noProof w:val="0"/>
          <w:snapToGrid w:val="0"/>
        </w:rPr>
      </w:pPr>
    </w:p>
    <w:p w14:paraId="02A08534" w14:textId="77777777" w:rsidR="006A1CE4" w:rsidRPr="00E67E0D" w:rsidRDefault="006A1CE4" w:rsidP="00E7499B">
      <w:pPr>
        <w:pStyle w:val="PL"/>
        <w:keepNext/>
        <w:rPr>
          <w:noProof w:val="0"/>
          <w:snapToGrid w:val="0"/>
        </w:rPr>
      </w:pPr>
      <w:r w:rsidRPr="00E67E0D">
        <w:rPr>
          <w:noProof w:val="0"/>
          <w:snapToGrid w:val="0"/>
        </w:rPr>
        <w:t>-- **************************************************************</w:t>
      </w:r>
    </w:p>
    <w:p w14:paraId="6322BB5C" w14:textId="77777777" w:rsidR="006A1CE4" w:rsidRPr="00E67E0D" w:rsidRDefault="006A1CE4" w:rsidP="00E7499B">
      <w:pPr>
        <w:pStyle w:val="PL"/>
        <w:keepNext/>
        <w:rPr>
          <w:noProof w:val="0"/>
          <w:snapToGrid w:val="0"/>
        </w:rPr>
      </w:pPr>
      <w:r w:rsidRPr="00E67E0D">
        <w:rPr>
          <w:noProof w:val="0"/>
          <w:snapToGrid w:val="0"/>
        </w:rPr>
        <w:t>--</w:t>
      </w:r>
    </w:p>
    <w:p w14:paraId="467A9D5A" w14:textId="77777777" w:rsidR="006A1CE4" w:rsidRPr="00E67E0D" w:rsidRDefault="006A1CE4" w:rsidP="00E7499B">
      <w:pPr>
        <w:pStyle w:val="PL"/>
        <w:outlineLvl w:val="4"/>
        <w:rPr>
          <w:noProof w:val="0"/>
          <w:snapToGrid w:val="0"/>
        </w:rPr>
      </w:pPr>
      <w:r w:rsidRPr="00E67E0D">
        <w:rPr>
          <w:noProof w:val="0"/>
          <w:snapToGrid w:val="0"/>
        </w:rPr>
        <w:t>-- PDU SESSION RESOURCE MODIFY RESPONSE</w:t>
      </w:r>
    </w:p>
    <w:p w14:paraId="68F369DF" w14:textId="77777777" w:rsidR="006A1CE4" w:rsidRPr="00E67E0D" w:rsidRDefault="006A1CE4" w:rsidP="00E7499B">
      <w:pPr>
        <w:pStyle w:val="PL"/>
        <w:keepNext/>
        <w:rPr>
          <w:noProof w:val="0"/>
          <w:snapToGrid w:val="0"/>
        </w:rPr>
      </w:pPr>
      <w:r w:rsidRPr="00E67E0D">
        <w:rPr>
          <w:noProof w:val="0"/>
          <w:snapToGrid w:val="0"/>
        </w:rPr>
        <w:t>--</w:t>
      </w:r>
    </w:p>
    <w:p w14:paraId="5D318A98" w14:textId="77777777" w:rsidR="006A1CE4" w:rsidRPr="00E67E0D" w:rsidRDefault="006A1CE4" w:rsidP="00E7499B">
      <w:pPr>
        <w:pStyle w:val="PL"/>
        <w:keepNext/>
        <w:rPr>
          <w:noProof w:val="0"/>
          <w:snapToGrid w:val="0"/>
        </w:rPr>
      </w:pPr>
      <w:r w:rsidRPr="00E67E0D">
        <w:rPr>
          <w:noProof w:val="0"/>
          <w:snapToGrid w:val="0"/>
        </w:rPr>
        <w:t>-- **************************************************************</w:t>
      </w:r>
    </w:p>
    <w:p w14:paraId="509EC95A" w14:textId="77777777" w:rsidR="006A1CE4" w:rsidRPr="00E67E0D" w:rsidRDefault="006A1CE4" w:rsidP="00E7499B">
      <w:pPr>
        <w:pStyle w:val="PL"/>
        <w:keepNext/>
        <w:rPr>
          <w:noProof w:val="0"/>
          <w:snapToGrid w:val="0"/>
        </w:rPr>
      </w:pPr>
    </w:p>
    <w:p w14:paraId="769F5D41" w14:textId="77777777" w:rsidR="006A1CE4" w:rsidRPr="00E67E0D" w:rsidRDefault="006A1CE4" w:rsidP="00E7499B">
      <w:pPr>
        <w:pStyle w:val="PL"/>
        <w:keepNext/>
        <w:rPr>
          <w:noProof w:val="0"/>
          <w:snapToGrid w:val="0"/>
        </w:rPr>
      </w:pPr>
      <w:r w:rsidRPr="00E67E0D">
        <w:rPr>
          <w:noProof w:val="0"/>
          <w:snapToGrid w:val="0"/>
        </w:rPr>
        <w:t>PDUSessionResourceModifyResponse ::= SEQUENCE {</w:t>
      </w:r>
    </w:p>
    <w:p w14:paraId="5AC98577" w14:textId="77777777" w:rsidR="006A1CE4" w:rsidRPr="00E67E0D" w:rsidRDefault="006A1CE4" w:rsidP="00E7499B">
      <w:pPr>
        <w:pStyle w:val="PL"/>
        <w:keepNext/>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{PDUSessionResourceModifyResponseIEs} },</w:t>
      </w:r>
    </w:p>
    <w:p w14:paraId="00121401" w14:textId="77777777" w:rsidR="006A1CE4" w:rsidRPr="00E67E0D" w:rsidRDefault="006A1CE4" w:rsidP="00E7499B">
      <w:pPr>
        <w:pStyle w:val="PL"/>
        <w:keepNext/>
        <w:rPr>
          <w:noProof w:val="0"/>
          <w:snapToGrid w:val="0"/>
        </w:rPr>
      </w:pPr>
      <w:r w:rsidRPr="00E67E0D">
        <w:rPr>
          <w:noProof w:val="0"/>
          <w:snapToGrid w:val="0"/>
        </w:rPr>
        <w:tab/>
        <w:t>...</w:t>
      </w:r>
    </w:p>
    <w:p w14:paraId="509621CF" w14:textId="77777777" w:rsidR="006A1CE4" w:rsidRPr="00E67E0D" w:rsidRDefault="006A1CE4" w:rsidP="00E7499B">
      <w:pPr>
        <w:pStyle w:val="PL"/>
        <w:keepNext/>
        <w:rPr>
          <w:noProof w:val="0"/>
          <w:snapToGrid w:val="0"/>
        </w:rPr>
      </w:pPr>
      <w:r w:rsidRPr="00E67E0D">
        <w:rPr>
          <w:noProof w:val="0"/>
          <w:snapToGrid w:val="0"/>
        </w:rPr>
        <w:t>}</w:t>
      </w:r>
    </w:p>
    <w:p w14:paraId="2A9BEBED" w14:textId="77777777" w:rsidR="006A1CE4" w:rsidRPr="00E67E0D" w:rsidRDefault="006A1CE4" w:rsidP="00E7499B">
      <w:pPr>
        <w:pStyle w:val="PL"/>
        <w:keepNext/>
        <w:rPr>
          <w:noProof w:val="0"/>
          <w:snapToGrid w:val="0"/>
        </w:rPr>
      </w:pPr>
    </w:p>
    <w:p w14:paraId="3AB6AF86" w14:textId="77777777" w:rsidR="006A1CE4" w:rsidRPr="00E67E0D" w:rsidRDefault="006A1CE4" w:rsidP="00E7499B">
      <w:pPr>
        <w:pStyle w:val="PL"/>
        <w:rPr>
          <w:noProof w:val="0"/>
          <w:snapToGrid w:val="0"/>
        </w:rPr>
      </w:pPr>
      <w:r w:rsidRPr="00E67E0D">
        <w:rPr>
          <w:noProof w:val="0"/>
          <w:snapToGrid w:val="0"/>
        </w:rPr>
        <w:t>PDUSessionResourceModifyResponseIEs NGAP-PROTOCOL-IES ::= {</w:t>
      </w:r>
    </w:p>
    <w:p w14:paraId="0D788C03" w14:textId="77777777" w:rsidR="006A1CE4" w:rsidRPr="00E67E0D" w:rsidRDefault="006A1CE4" w:rsidP="00E7499B">
      <w:pPr>
        <w:pStyle w:val="PL"/>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64A00AE1" w14:textId="77777777" w:rsidR="006A1CE4" w:rsidRPr="00E67E0D" w:rsidRDefault="006A1CE4" w:rsidP="00E7499B">
      <w:pPr>
        <w:pStyle w:val="PL"/>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6ACE57FD" w14:textId="77777777" w:rsidR="006A1CE4" w:rsidRPr="00E67E0D" w:rsidRDefault="006A1CE4" w:rsidP="00E7499B">
      <w:pPr>
        <w:pStyle w:val="PL"/>
        <w:rPr>
          <w:noProof w:val="0"/>
          <w:snapToGrid w:val="0"/>
        </w:rPr>
      </w:pPr>
      <w:r w:rsidRPr="00E67E0D">
        <w:rPr>
          <w:noProof w:val="0"/>
          <w:snapToGrid w:val="0"/>
        </w:rPr>
        <w:tab/>
        <w:t>{ ID id-PDUSessionResource</w:t>
      </w:r>
      <w:r w:rsidRPr="00E67E0D">
        <w:rPr>
          <w:noProof w:val="0"/>
        </w:rPr>
        <w:t>ModifyListModRes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PDUSessionResource</w:t>
      </w:r>
      <w:r w:rsidRPr="00E67E0D">
        <w:rPr>
          <w:noProof w:val="0"/>
        </w:rPr>
        <w:t>ModifyListModRes</w:t>
      </w:r>
      <w:r w:rsidRPr="00E67E0D">
        <w:rPr>
          <w:noProof w:val="0"/>
        </w:rPr>
        <w:tab/>
      </w:r>
      <w:r w:rsidRPr="00E67E0D">
        <w:rPr>
          <w:noProof w:val="0"/>
        </w:rPr>
        <w:tab/>
      </w:r>
      <w:r w:rsidRPr="00E67E0D">
        <w:rPr>
          <w:noProof w:val="0"/>
        </w:rPr>
        <w:tab/>
      </w:r>
      <w:r w:rsidRPr="00E67E0D">
        <w:rPr>
          <w:noProof w:val="0"/>
          <w:snapToGrid w:val="0"/>
        </w:rPr>
        <w:t>PRESENCE optional</w:t>
      </w:r>
      <w:r w:rsidRPr="00E67E0D">
        <w:rPr>
          <w:noProof w:val="0"/>
          <w:snapToGrid w:val="0"/>
        </w:rPr>
        <w:tab/>
      </w:r>
      <w:r w:rsidRPr="00E67E0D">
        <w:rPr>
          <w:noProof w:val="0"/>
          <w:snapToGrid w:val="0"/>
        </w:rPr>
        <w:tab/>
        <w:t>}|</w:t>
      </w:r>
    </w:p>
    <w:p w14:paraId="09128797" w14:textId="77777777" w:rsidR="006A1CE4" w:rsidRPr="00E67E0D" w:rsidRDefault="006A1CE4" w:rsidP="00E7499B">
      <w:pPr>
        <w:pStyle w:val="PL"/>
        <w:rPr>
          <w:noProof w:val="0"/>
          <w:snapToGrid w:val="0"/>
        </w:rPr>
      </w:pPr>
      <w:r w:rsidRPr="00E67E0D">
        <w:rPr>
          <w:noProof w:val="0"/>
          <w:snapToGrid w:val="0"/>
        </w:rPr>
        <w:tab/>
        <w:t>{ ID id-PDUSessionResource</w:t>
      </w:r>
      <w:r w:rsidRPr="00E67E0D">
        <w:rPr>
          <w:noProof w:val="0"/>
        </w:rPr>
        <w:t>FailedToModifyListModRes</w:t>
      </w:r>
      <w:r w:rsidRPr="00E67E0D">
        <w:rPr>
          <w:noProof w:val="0"/>
          <w:snapToGrid w:val="0"/>
        </w:rPr>
        <w:tab/>
      </w:r>
      <w:r w:rsidRPr="00E67E0D">
        <w:rPr>
          <w:noProof w:val="0"/>
          <w:snapToGrid w:val="0"/>
        </w:rPr>
        <w:tab/>
        <w:t>CRITICALITY ignore</w:t>
      </w:r>
      <w:r w:rsidRPr="00E67E0D">
        <w:rPr>
          <w:noProof w:val="0"/>
          <w:snapToGrid w:val="0"/>
        </w:rPr>
        <w:tab/>
        <w:t>TYPE PDUSessionResource</w:t>
      </w:r>
      <w:r w:rsidRPr="00E67E0D">
        <w:rPr>
          <w:noProof w:val="0"/>
        </w:rPr>
        <w:t>FailedToModifyListModRes</w:t>
      </w:r>
      <w:r w:rsidRPr="00E67E0D">
        <w:rPr>
          <w:noProof w:val="0"/>
          <w:snapToGrid w:val="0"/>
        </w:rPr>
        <w:tab/>
      </w:r>
      <w:r w:rsidRPr="00E67E0D">
        <w:rPr>
          <w:noProof w:val="0"/>
          <w:snapToGrid w:val="0"/>
        </w:rPr>
        <w:tab/>
        <w:t>PRESENCE optional</w:t>
      </w:r>
      <w:r w:rsidRPr="00E67E0D">
        <w:rPr>
          <w:noProof w:val="0"/>
          <w:snapToGrid w:val="0"/>
        </w:rPr>
        <w:tab/>
        <w:t>}|</w:t>
      </w:r>
    </w:p>
    <w:p w14:paraId="26E856F1" w14:textId="77777777" w:rsidR="006A1CE4" w:rsidRPr="00E67E0D" w:rsidRDefault="006A1CE4" w:rsidP="00E7499B">
      <w:pPr>
        <w:pStyle w:val="PL"/>
        <w:spacing w:line="0" w:lineRule="atLeast"/>
        <w:rPr>
          <w:noProof w:val="0"/>
          <w:snapToGrid w:val="0"/>
        </w:rPr>
      </w:pPr>
      <w:r w:rsidRPr="00E67E0D">
        <w:rPr>
          <w:noProof w:val="0"/>
          <w:snapToGrid w:val="0"/>
        </w:rPr>
        <w:tab/>
        <w:t>{ ID id-UserLocationInformation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UserLocationInformation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3A5C2009" w14:textId="77777777" w:rsidR="006A1CE4" w:rsidRPr="00E67E0D" w:rsidRDefault="006A1CE4" w:rsidP="00E7499B">
      <w:pPr>
        <w:pStyle w:val="PL"/>
        <w:rPr>
          <w:noProof w:val="0"/>
          <w:snapToGrid w:val="0"/>
        </w:rPr>
      </w:pPr>
      <w:r w:rsidRPr="00E67E0D">
        <w:rPr>
          <w:noProof w:val="0"/>
          <w:snapToGrid w:val="0"/>
        </w:rPr>
        <w:tab/>
        <w:t>{ ID id-CriticalityDiagnostics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CriticalityDiagnostics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7B45D3DB" w14:textId="77777777" w:rsidR="006A1CE4" w:rsidRPr="00E67E0D" w:rsidRDefault="006A1CE4" w:rsidP="00E7499B">
      <w:pPr>
        <w:pStyle w:val="PL"/>
        <w:rPr>
          <w:noProof w:val="0"/>
          <w:snapToGrid w:val="0"/>
        </w:rPr>
      </w:pPr>
      <w:r w:rsidRPr="00E67E0D">
        <w:rPr>
          <w:noProof w:val="0"/>
          <w:snapToGrid w:val="0"/>
        </w:rPr>
        <w:tab/>
        <w:t>...</w:t>
      </w:r>
    </w:p>
    <w:p w14:paraId="40DD698D" w14:textId="77777777" w:rsidR="006A1CE4" w:rsidRPr="00E67E0D" w:rsidRDefault="006A1CE4" w:rsidP="00E7499B">
      <w:pPr>
        <w:pStyle w:val="PL"/>
        <w:rPr>
          <w:noProof w:val="0"/>
          <w:snapToGrid w:val="0"/>
        </w:rPr>
      </w:pPr>
      <w:r w:rsidRPr="00E67E0D">
        <w:rPr>
          <w:noProof w:val="0"/>
          <w:snapToGrid w:val="0"/>
        </w:rPr>
        <w:t>}</w:t>
      </w:r>
    </w:p>
    <w:p w14:paraId="09271CC5" w14:textId="77777777" w:rsidR="006A1CE4" w:rsidRPr="00E67E0D" w:rsidRDefault="006A1CE4" w:rsidP="00E7499B">
      <w:pPr>
        <w:pStyle w:val="PL"/>
        <w:rPr>
          <w:noProof w:val="0"/>
          <w:snapToGrid w:val="0"/>
        </w:rPr>
      </w:pPr>
    </w:p>
    <w:p w14:paraId="3C875D2D" w14:textId="77777777" w:rsidR="006A1CE4" w:rsidRPr="00E67E0D" w:rsidRDefault="006A1CE4" w:rsidP="00E7499B">
      <w:pPr>
        <w:pStyle w:val="PL"/>
        <w:spacing w:line="0" w:lineRule="atLeast"/>
        <w:rPr>
          <w:noProof w:val="0"/>
          <w:snapToGrid w:val="0"/>
        </w:rPr>
      </w:pPr>
    </w:p>
    <w:p w14:paraId="300E5640" w14:textId="77777777" w:rsidR="006A1CE4" w:rsidRPr="00E67E0D" w:rsidRDefault="006A1CE4" w:rsidP="00E7499B">
      <w:pPr>
        <w:pStyle w:val="PL"/>
        <w:rPr>
          <w:noProof w:val="0"/>
          <w:snapToGrid w:val="0"/>
        </w:rPr>
      </w:pPr>
      <w:r w:rsidRPr="00E67E0D">
        <w:rPr>
          <w:noProof w:val="0"/>
          <w:snapToGrid w:val="0"/>
        </w:rPr>
        <w:t>-- **************************************************************</w:t>
      </w:r>
    </w:p>
    <w:p w14:paraId="310F92FE" w14:textId="77777777" w:rsidR="006A1CE4" w:rsidRPr="00E67E0D" w:rsidRDefault="006A1CE4" w:rsidP="00E7499B">
      <w:pPr>
        <w:pStyle w:val="PL"/>
        <w:rPr>
          <w:noProof w:val="0"/>
          <w:snapToGrid w:val="0"/>
        </w:rPr>
      </w:pPr>
      <w:r w:rsidRPr="00E67E0D">
        <w:rPr>
          <w:noProof w:val="0"/>
          <w:snapToGrid w:val="0"/>
        </w:rPr>
        <w:t>--</w:t>
      </w:r>
    </w:p>
    <w:p w14:paraId="3D86E786" w14:textId="77777777" w:rsidR="006A1CE4" w:rsidRPr="00E67E0D" w:rsidRDefault="006A1CE4" w:rsidP="00E7499B">
      <w:pPr>
        <w:pStyle w:val="PL"/>
        <w:outlineLvl w:val="3"/>
        <w:rPr>
          <w:noProof w:val="0"/>
          <w:snapToGrid w:val="0"/>
        </w:rPr>
      </w:pPr>
      <w:r w:rsidRPr="00E67E0D">
        <w:rPr>
          <w:noProof w:val="0"/>
          <w:snapToGrid w:val="0"/>
        </w:rPr>
        <w:t>-- PDU Session Resource Notify Elementary Procedure</w:t>
      </w:r>
    </w:p>
    <w:p w14:paraId="7B6CE3EE" w14:textId="77777777" w:rsidR="006A1CE4" w:rsidRPr="00E67E0D" w:rsidRDefault="006A1CE4" w:rsidP="00E7499B">
      <w:pPr>
        <w:pStyle w:val="PL"/>
        <w:rPr>
          <w:noProof w:val="0"/>
          <w:snapToGrid w:val="0"/>
        </w:rPr>
      </w:pPr>
      <w:r w:rsidRPr="00E67E0D">
        <w:rPr>
          <w:noProof w:val="0"/>
          <w:snapToGrid w:val="0"/>
        </w:rPr>
        <w:t>--</w:t>
      </w:r>
    </w:p>
    <w:p w14:paraId="1B712304" w14:textId="77777777" w:rsidR="006A1CE4" w:rsidRPr="00E67E0D" w:rsidRDefault="006A1CE4" w:rsidP="00E7499B">
      <w:pPr>
        <w:pStyle w:val="PL"/>
        <w:rPr>
          <w:noProof w:val="0"/>
          <w:snapToGrid w:val="0"/>
        </w:rPr>
      </w:pPr>
      <w:r w:rsidRPr="00E67E0D">
        <w:rPr>
          <w:noProof w:val="0"/>
          <w:snapToGrid w:val="0"/>
        </w:rPr>
        <w:t>-- **************************************************************</w:t>
      </w:r>
    </w:p>
    <w:p w14:paraId="5E59062D" w14:textId="77777777" w:rsidR="006A1CE4" w:rsidRPr="00E67E0D" w:rsidRDefault="006A1CE4" w:rsidP="00E7499B">
      <w:pPr>
        <w:pStyle w:val="PL"/>
        <w:rPr>
          <w:noProof w:val="0"/>
          <w:snapToGrid w:val="0"/>
        </w:rPr>
      </w:pPr>
    </w:p>
    <w:p w14:paraId="184ECF41" w14:textId="77777777" w:rsidR="006A1CE4" w:rsidRPr="00E67E0D" w:rsidRDefault="006A1CE4" w:rsidP="00E7499B">
      <w:pPr>
        <w:pStyle w:val="PL"/>
        <w:rPr>
          <w:noProof w:val="0"/>
          <w:snapToGrid w:val="0"/>
        </w:rPr>
      </w:pPr>
      <w:r w:rsidRPr="00E67E0D">
        <w:rPr>
          <w:noProof w:val="0"/>
          <w:snapToGrid w:val="0"/>
        </w:rPr>
        <w:t>-- **************************************************************</w:t>
      </w:r>
    </w:p>
    <w:p w14:paraId="2271C177" w14:textId="77777777" w:rsidR="006A1CE4" w:rsidRPr="00E67E0D" w:rsidRDefault="006A1CE4" w:rsidP="00E7499B">
      <w:pPr>
        <w:pStyle w:val="PL"/>
        <w:rPr>
          <w:noProof w:val="0"/>
          <w:snapToGrid w:val="0"/>
        </w:rPr>
      </w:pPr>
      <w:r w:rsidRPr="00E67E0D">
        <w:rPr>
          <w:noProof w:val="0"/>
          <w:snapToGrid w:val="0"/>
        </w:rPr>
        <w:t>--</w:t>
      </w:r>
    </w:p>
    <w:p w14:paraId="0117A556" w14:textId="77777777" w:rsidR="006A1CE4" w:rsidRPr="00E67E0D" w:rsidRDefault="006A1CE4" w:rsidP="00E7499B">
      <w:pPr>
        <w:pStyle w:val="PL"/>
        <w:outlineLvl w:val="3"/>
        <w:rPr>
          <w:noProof w:val="0"/>
          <w:snapToGrid w:val="0"/>
        </w:rPr>
      </w:pPr>
      <w:r w:rsidRPr="00E67E0D">
        <w:rPr>
          <w:noProof w:val="0"/>
          <w:snapToGrid w:val="0"/>
        </w:rPr>
        <w:t>-- PDU SESSION RESOURCE NOTIFY</w:t>
      </w:r>
    </w:p>
    <w:p w14:paraId="032E8314" w14:textId="77777777" w:rsidR="006A1CE4" w:rsidRPr="00E67E0D" w:rsidRDefault="006A1CE4" w:rsidP="00E7499B">
      <w:pPr>
        <w:pStyle w:val="PL"/>
        <w:rPr>
          <w:noProof w:val="0"/>
          <w:snapToGrid w:val="0"/>
        </w:rPr>
      </w:pPr>
      <w:r w:rsidRPr="00E67E0D">
        <w:rPr>
          <w:noProof w:val="0"/>
          <w:snapToGrid w:val="0"/>
        </w:rPr>
        <w:t>--</w:t>
      </w:r>
    </w:p>
    <w:p w14:paraId="2A673789" w14:textId="77777777" w:rsidR="006A1CE4" w:rsidRPr="00E67E0D" w:rsidRDefault="006A1CE4" w:rsidP="00E7499B">
      <w:pPr>
        <w:pStyle w:val="PL"/>
        <w:rPr>
          <w:noProof w:val="0"/>
          <w:snapToGrid w:val="0"/>
        </w:rPr>
      </w:pPr>
      <w:r w:rsidRPr="00E67E0D">
        <w:rPr>
          <w:noProof w:val="0"/>
          <w:snapToGrid w:val="0"/>
        </w:rPr>
        <w:t>-- **************************************************************</w:t>
      </w:r>
    </w:p>
    <w:p w14:paraId="54CA5A9F" w14:textId="77777777" w:rsidR="006A1CE4" w:rsidRPr="00E67E0D" w:rsidRDefault="006A1CE4" w:rsidP="00E7499B">
      <w:pPr>
        <w:pStyle w:val="PL"/>
        <w:rPr>
          <w:noProof w:val="0"/>
          <w:snapToGrid w:val="0"/>
        </w:rPr>
      </w:pPr>
    </w:p>
    <w:p w14:paraId="72035AC4" w14:textId="77777777" w:rsidR="006A1CE4" w:rsidRPr="00E67E0D" w:rsidRDefault="006A1CE4" w:rsidP="00E7499B">
      <w:pPr>
        <w:pStyle w:val="PL"/>
        <w:rPr>
          <w:noProof w:val="0"/>
          <w:snapToGrid w:val="0"/>
        </w:rPr>
      </w:pPr>
      <w:r w:rsidRPr="00E67E0D">
        <w:rPr>
          <w:noProof w:val="0"/>
          <w:snapToGrid w:val="0"/>
        </w:rPr>
        <w:t>PDUSessionResourceNotify ::= SEQUENCE {</w:t>
      </w:r>
    </w:p>
    <w:p w14:paraId="05BE0100"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{PDUSessionResourceNotifyIEs} },</w:t>
      </w:r>
    </w:p>
    <w:p w14:paraId="653910C6" w14:textId="77777777" w:rsidR="006A1CE4" w:rsidRPr="00E67E0D" w:rsidRDefault="006A1CE4" w:rsidP="00E7499B">
      <w:pPr>
        <w:pStyle w:val="PL"/>
        <w:rPr>
          <w:noProof w:val="0"/>
          <w:snapToGrid w:val="0"/>
        </w:rPr>
      </w:pPr>
      <w:r w:rsidRPr="00E67E0D">
        <w:rPr>
          <w:noProof w:val="0"/>
          <w:snapToGrid w:val="0"/>
        </w:rPr>
        <w:tab/>
        <w:t>...</w:t>
      </w:r>
    </w:p>
    <w:p w14:paraId="59456979" w14:textId="77777777" w:rsidR="006A1CE4" w:rsidRPr="00E67E0D" w:rsidRDefault="006A1CE4" w:rsidP="00E7499B">
      <w:pPr>
        <w:pStyle w:val="PL"/>
        <w:rPr>
          <w:noProof w:val="0"/>
          <w:snapToGrid w:val="0"/>
        </w:rPr>
      </w:pPr>
      <w:r w:rsidRPr="00E67E0D">
        <w:rPr>
          <w:noProof w:val="0"/>
          <w:snapToGrid w:val="0"/>
        </w:rPr>
        <w:t>}</w:t>
      </w:r>
    </w:p>
    <w:p w14:paraId="56EC3639" w14:textId="77777777" w:rsidR="006A1CE4" w:rsidRPr="00E67E0D" w:rsidRDefault="006A1CE4" w:rsidP="00E7499B">
      <w:pPr>
        <w:pStyle w:val="PL"/>
        <w:rPr>
          <w:noProof w:val="0"/>
          <w:snapToGrid w:val="0"/>
        </w:rPr>
      </w:pPr>
    </w:p>
    <w:p w14:paraId="3EE91ECB" w14:textId="77777777" w:rsidR="006A1CE4" w:rsidRPr="00E67E0D" w:rsidRDefault="006A1CE4" w:rsidP="00E7499B">
      <w:pPr>
        <w:pStyle w:val="PL"/>
        <w:rPr>
          <w:noProof w:val="0"/>
          <w:snapToGrid w:val="0"/>
        </w:rPr>
      </w:pPr>
      <w:r w:rsidRPr="00E67E0D">
        <w:rPr>
          <w:noProof w:val="0"/>
          <w:snapToGrid w:val="0"/>
        </w:rPr>
        <w:t>PDUSessionResourceNotifyIEs NGAP-PROTOCOL-IES ::= {</w:t>
      </w:r>
    </w:p>
    <w:p w14:paraId="104F35C7" w14:textId="77777777" w:rsidR="006A1CE4" w:rsidRPr="00E67E0D" w:rsidRDefault="006A1CE4" w:rsidP="00E7499B">
      <w:pPr>
        <w:pStyle w:val="PL"/>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49CED993" w14:textId="77777777" w:rsidR="006A1CE4" w:rsidRPr="00E67E0D" w:rsidRDefault="006A1CE4" w:rsidP="00E7499B">
      <w:pPr>
        <w:pStyle w:val="PL"/>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1F7DC4C8" w14:textId="77777777" w:rsidR="006A1CE4" w:rsidRPr="00E67E0D" w:rsidRDefault="006A1CE4" w:rsidP="00E7499B">
      <w:pPr>
        <w:pStyle w:val="PL"/>
        <w:rPr>
          <w:noProof w:val="0"/>
          <w:snapToGrid w:val="0"/>
        </w:rPr>
      </w:pPr>
      <w:r w:rsidRPr="00E67E0D">
        <w:rPr>
          <w:noProof w:val="0"/>
          <w:snapToGrid w:val="0"/>
        </w:rPr>
        <w:tab/>
        <w:t>{ ID id-PDUSessionResource</w:t>
      </w:r>
      <w:r w:rsidRPr="00E67E0D">
        <w:rPr>
          <w:noProof w:val="0"/>
        </w:rPr>
        <w:t>NotifyList</w:t>
      </w:r>
      <w:r w:rsidRPr="00E67E0D">
        <w:rPr>
          <w:noProof w:val="0"/>
        </w:rPr>
        <w:tab/>
      </w:r>
      <w:r w:rsidRPr="00E67E0D">
        <w:rPr>
          <w:noProof w:val="0"/>
        </w:rPr>
        <w:tab/>
      </w:r>
      <w:r w:rsidRPr="00E67E0D">
        <w:rPr>
          <w:noProof w:val="0"/>
        </w:rPr>
        <w:tab/>
      </w:r>
      <w:r w:rsidRPr="00E67E0D">
        <w:rPr>
          <w:noProof w:val="0"/>
          <w:snapToGrid w:val="0"/>
        </w:rPr>
        <w:t>CRITICALITY reject</w:t>
      </w:r>
      <w:r w:rsidRPr="00E67E0D">
        <w:rPr>
          <w:noProof w:val="0"/>
          <w:snapToGrid w:val="0"/>
        </w:rPr>
        <w:tab/>
        <w:t>TYPE PDUSessionResource</w:t>
      </w:r>
      <w:r w:rsidRPr="00E67E0D">
        <w:rPr>
          <w:noProof w:val="0"/>
        </w:rPr>
        <w:t>NotifyList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36F2E11B" w14:textId="77777777" w:rsidR="006A1CE4" w:rsidRPr="00E67E0D" w:rsidRDefault="006A1CE4" w:rsidP="00E7499B">
      <w:pPr>
        <w:pStyle w:val="PL"/>
        <w:rPr>
          <w:noProof w:val="0"/>
          <w:snapToGrid w:val="0"/>
        </w:rPr>
      </w:pPr>
      <w:r w:rsidRPr="00E67E0D">
        <w:rPr>
          <w:noProof w:val="0"/>
          <w:snapToGrid w:val="0"/>
        </w:rPr>
        <w:tab/>
        <w:t>{ ID id-PDUSessionResource</w:t>
      </w:r>
      <w:r w:rsidRPr="00E67E0D">
        <w:rPr>
          <w:noProof w:val="0"/>
        </w:rPr>
        <w:t>ReleasedListNot</w:t>
      </w:r>
      <w:r w:rsidRPr="00E67E0D">
        <w:rPr>
          <w:noProof w:val="0"/>
          <w:snapToGrid w:val="0"/>
        </w:rPr>
        <w:tab/>
      </w:r>
      <w:r w:rsidRPr="00E67E0D">
        <w:rPr>
          <w:noProof w:val="0"/>
          <w:snapToGrid w:val="0"/>
        </w:rPr>
        <w:tab/>
        <w:t>CRITICALITY ignore</w:t>
      </w:r>
      <w:r w:rsidRPr="00E67E0D">
        <w:rPr>
          <w:noProof w:val="0"/>
          <w:snapToGrid w:val="0"/>
        </w:rPr>
        <w:tab/>
        <w:t>TYPE PDUSessionResource</w:t>
      </w:r>
      <w:r w:rsidRPr="00E67E0D">
        <w:rPr>
          <w:noProof w:val="0"/>
        </w:rPr>
        <w:t>ReleasedListNot</w:t>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1EB2A858" w14:textId="77777777" w:rsidR="006A1CE4" w:rsidRPr="00E67E0D" w:rsidRDefault="006A1CE4" w:rsidP="00E7499B">
      <w:pPr>
        <w:pStyle w:val="PL"/>
        <w:spacing w:line="0" w:lineRule="atLeast"/>
        <w:rPr>
          <w:noProof w:val="0"/>
          <w:snapToGrid w:val="0"/>
        </w:rPr>
      </w:pPr>
      <w:r w:rsidRPr="00E67E0D">
        <w:rPr>
          <w:noProof w:val="0"/>
          <w:snapToGrid w:val="0"/>
        </w:rPr>
        <w:tab/>
        <w:t>{ ID id-UserLocationInformation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UserLocationInformation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46F10226" w14:textId="77777777" w:rsidR="006A1CE4" w:rsidRPr="00E67E0D" w:rsidRDefault="006A1CE4" w:rsidP="00E7499B">
      <w:pPr>
        <w:pStyle w:val="PL"/>
        <w:rPr>
          <w:noProof w:val="0"/>
          <w:snapToGrid w:val="0"/>
        </w:rPr>
      </w:pPr>
      <w:r w:rsidRPr="00E67E0D">
        <w:rPr>
          <w:noProof w:val="0"/>
          <w:snapToGrid w:val="0"/>
        </w:rPr>
        <w:tab/>
        <w:t>...</w:t>
      </w:r>
    </w:p>
    <w:p w14:paraId="26EC3EE7" w14:textId="77777777" w:rsidR="006A1CE4" w:rsidRPr="00E67E0D" w:rsidRDefault="006A1CE4" w:rsidP="00E7499B">
      <w:pPr>
        <w:pStyle w:val="PL"/>
        <w:rPr>
          <w:noProof w:val="0"/>
          <w:snapToGrid w:val="0"/>
        </w:rPr>
      </w:pPr>
      <w:r w:rsidRPr="00E67E0D">
        <w:rPr>
          <w:noProof w:val="0"/>
          <w:snapToGrid w:val="0"/>
        </w:rPr>
        <w:t>}</w:t>
      </w:r>
    </w:p>
    <w:p w14:paraId="5035E840" w14:textId="77777777" w:rsidR="006A1CE4" w:rsidRPr="00E67E0D" w:rsidRDefault="006A1CE4" w:rsidP="00E7499B">
      <w:pPr>
        <w:pStyle w:val="PL"/>
        <w:rPr>
          <w:noProof w:val="0"/>
          <w:snapToGrid w:val="0"/>
        </w:rPr>
      </w:pPr>
    </w:p>
    <w:p w14:paraId="3F1BD244" w14:textId="77777777" w:rsidR="006A1CE4" w:rsidRPr="00E67E0D" w:rsidRDefault="006A1CE4" w:rsidP="00E7499B">
      <w:pPr>
        <w:pStyle w:val="PL"/>
        <w:rPr>
          <w:noProof w:val="0"/>
          <w:snapToGrid w:val="0"/>
        </w:rPr>
      </w:pPr>
    </w:p>
    <w:p w14:paraId="295E4D93" w14:textId="77777777" w:rsidR="006A1CE4" w:rsidRPr="00E67E0D" w:rsidRDefault="006A1CE4" w:rsidP="00E7499B">
      <w:pPr>
        <w:pStyle w:val="PL"/>
        <w:rPr>
          <w:noProof w:val="0"/>
          <w:snapToGrid w:val="0"/>
        </w:rPr>
      </w:pPr>
      <w:r w:rsidRPr="00E67E0D">
        <w:rPr>
          <w:noProof w:val="0"/>
          <w:snapToGrid w:val="0"/>
        </w:rPr>
        <w:t>-- **************************************************************</w:t>
      </w:r>
    </w:p>
    <w:p w14:paraId="21D2D633" w14:textId="77777777" w:rsidR="006A1CE4" w:rsidRPr="00E67E0D" w:rsidRDefault="006A1CE4" w:rsidP="00E7499B">
      <w:pPr>
        <w:pStyle w:val="PL"/>
        <w:rPr>
          <w:noProof w:val="0"/>
          <w:snapToGrid w:val="0"/>
        </w:rPr>
      </w:pPr>
      <w:r w:rsidRPr="00E67E0D">
        <w:rPr>
          <w:noProof w:val="0"/>
          <w:snapToGrid w:val="0"/>
        </w:rPr>
        <w:t>--</w:t>
      </w:r>
    </w:p>
    <w:p w14:paraId="3070152E" w14:textId="77777777" w:rsidR="006A1CE4" w:rsidRPr="00E67E0D" w:rsidRDefault="006A1CE4" w:rsidP="00E7499B">
      <w:pPr>
        <w:pStyle w:val="PL"/>
        <w:outlineLvl w:val="3"/>
        <w:rPr>
          <w:noProof w:val="0"/>
          <w:snapToGrid w:val="0"/>
        </w:rPr>
      </w:pPr>
      <w:r w:rsidRPr="00E67E0D">
        <w:rPr>
          <w:noProof w:val="0"/>
          <w:snapToGrid w:val="0"/>
        </w:rPr>
        <w:t>-- PDU Session Resource Modify Indication Elementary Procedure</w:t>
      </w:r>
    </w:p>
    <w:p w14:paraId="56E95775" w14:textId="77777777" w:rsidR="006A1CE4" w:rsidRPr="00E67E0D" w:rsidRDefault="006A1CE4" w:rsidP="00E7499B">
      <w:pPr>
        <w:pStyle w:val="PL"/>
        <w:rPr>
          <w:noProof w:val="0"/>
          <w:snapToGrid w:val="0"/>
        </w:rPr>
      </w:pPr>
      <w:r w:rsidRPr="00E67E0D">
        <w:rPr>
          <w:noProof w:val="0"/>
          <w:snapToGrid w:val="0"/>
        </w:rPr>
        <w:t>--</w:t>
      </w:r>
    </w:p>
    <w:p w14:paraId="50CD03DC" w14:textId="77777777" w:rsidR="006A1CE4" w:rsidRPr="00E67E0D" w:rsidRDefault="006A1CE4" w:rsidP="00E7499B">
      <w:pPr>
        <w:pStyle w:val="PL"/>
        <w:rPr>
          <w:noProof w:val="0"/>
          <w:snapToGrid w:val="0"/>
        </w:rPr>
      </w:pPr>
      <w:r w:rsidRPr="00E67E0D">
        <w:rPr>
          <w:noProof w:val="0"/>
          <w:snapToGrid w:val="0"/>
        </w:rPr>
        <w:t>-- **************************************************************</w:t>
      </w:r>
    </w:p>
    <w:p w14:paraId="6419FF63" w14:textId="77777777" w:rsidR="006A1CE4" w:rsidRPr="00E67E0D" w:rsidRDefault="006A1CE4" w:rsidP="00E7499B">
      <w:pPr>
        <w:pStyle w:val="PL"/>
        <w:rPr>
          <w:noProof w:val="0"/>
          <w:snapToGrid w:val="0"/>
        </w:rPr>
      </w:pPr>
    </w:p>
    <w:p w14:paraId="54676B74" w14:textId="77777777" w:rsidR="006A1CE4" w:rsidRPr="00E67E0D" w:rsidRDefault="006A1CE4" w:rsidP="00E7499B">
      <w:pPr>
        <w:pStyle w:val="PL"/>
        <w:rPr>
          <w:noProof w:val="0"/>
          <w:snapToGrid w:val="0"/>
        </w:rPr>
      </w:pPr>
      <w:r w:rsidRPr="00E67E0D">
        <w:rPr>
          <w:noProof w:val="0"/>
          <w:snapToGrid w:val="0"/>
        </w:rPr>
        <w:t>-- **************************************************************</w:t>
      </w:r>
    </w:p>
    <w:p w14:paraId="1E922FF6" w14:textId="77777777" w:rsidR="006A1CE4" w:rsidRPr="00E67E0D" w:rsidRDefault="006A1CE4" w:rsidP="00E7499B">
      <w:pPr>
        <w:pStyle w:val="PL"/>
        <w:rPr>
          <w:noProof w:val="0"/>
          <w:snapToGrid w:val="0"/>
        </w:rPr>
      </w:pPr>
      <w:r w:rsidRPr="00E67E0D">
        <w:rPr>
          <w:noProof w:val="0"/>
          <w:snapToGrid w:val="0"/>
        </w:rPr>
        <w:t>--</w:t>
      </w:r>
    </w:p>
    <w:p w14:paraId="6946BCA4" w14:textId="77777777" w:rsidR="006A1CE4" w:rsidRPr="00E67E0D" w:rsidRDefault="006A1CE4" w:rsidP="00E7499B">
      <w:pPr>
        <w:pStyle w:val="PL"/>
        <w:outlineLvl w:val="4"/>
        <w:rPr>
          <w:noProof w:val="0"/>
          <w:snapToGrid w:val="0"/>
        </w:rPr>
      </w:pPr>
      <w:r w:rsidRPr="00E67E0D">
        <w:rPr>
          <w:noProof w:val="0"/>
          <w:snapToGrid w:val="0"/>
        </w:rPr>
        <w:t>-- PDU SESSION RESOURCE MODIFY INDICATION</w:t>
      </w:r>
    </w:p>
    <w:p w14:paraId="59BFDC55" w14:textId="77777777" w:rsidR="006A1CE4" w:rsidRPr="00E67E0D" w:rsidRDefault="006A1CE4" w:rsidP="00E7499B">
      <w:pPr>
        <w:pStyle w:val="PL"/>
        <w:rPr>
          <w:noProof w:val="0"/>
          <w:snapToGrid w:val="0"/>
        </w:rPr>
      </w:pPr>
      <w:r w:rsidRPr="00E67E0D">
        <w:rPr>
          <w:noProof w:val="0"/>
          <w:snapToGrid w:val="0"/>
        </w:rPr>
        <w:t>--</w:t>
      </w:r>
    </w:p>
    <w:p w14:paraId="30749347" w14:textId="77777777" w:rsidR="006A1CE4" w:rsidRPr="00E67E0D" w:rsidRDefault="006A1CE4" w:rsidP="00E7499B">
      <w:pPr>
        <w:pStyle w:val="PL"/>
        <w:rPr>
          <w:noProof w:val="0"/>
          <w:snapToGrid w:val="0"/>
        </w:rPr>
      </w:pPr>
      <w:r w:rsidRPr="00E67E0D">
        <w:rPr>
          <w:noProof w:val="0"/>
          <w:snapToGrid w:val="0"/>
        </w:rPr>
        <w:t>-- **************************************************************</w:t>
      </w:r>
    </w:p>
    <w:p w14:paraId="0342E1F0" w14:textId="77777777" w:rsidR="006A1CE4" w:rsidRPr="00E67E0D" w:rsidRDefault="006A1CE4" w:rsidP="00E7499B">
      <w:pPr>
        <w:pStyle w:val="PL"/>
        <w:rPr>
          <w:noProof w:val="0"/>
          <w:snapToGrid w:val="0"/>
        </w:rPr>
      </w:pPr>
    </w:p>
    <w:p w14:paraId="37E2712E" w14:textId="77777777" w:rsidR="006A1CE4" w:rsidRPr="00E67E0D" w:rsidRDefault="006A1CE4" w:rsidP="00E7499B">
      <w:pPr>
        <w:pStyle w:val="PL"/>
        <w:rPr>
          <w:noProof w:val="0"/>
          <w:snapToGrid w:val="0"/>
        </w:rPr>
      </w:pPr>
      <w:r w:rsidRPr="00E67E0D">
        <w:rPr>
          <w:noProof w:val="0"/>
          <w:snapToGrid w:val="0"/>
        </w:rPr>
        <w:t>PDUSessionResourceModifyIndication ::= SEQUENCE {</w:t>
      </w:r>
    </w:p>
    <w:p w14:paraId="051CC603"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{PDUSessionResourceModifyIndicationIEs} },</w:t>
      </w:r>
    </w:p>
    <w:p w14:paraId="3BE51278" w14:textId="77777777" w:rsidR="006A1CE4" w:rsidRPr="00E67E0D" w:rsidRDefault="006A1CE4" w:rsidP="00E7499B">
      <w:pPr>
        <w:pStyle w:val="PL"/>
        <w:rPr>
          <w:noProof w:val="0"/>
          <w:snapToGrid w:val="0"/>
        </w:rPr>
      </w:pPr>
      <w:r w:rsidRPr="00E67E0D">
        <w:rPr>
          <w:noProof w:val="0"/>
          <w:snapToGrid w:val="0"/>
        </w:rPr>
        <w:tab/>
        <w:t>...</w:t>
      </w:r>
    </w:p>
    <w:p w14:paraId="5E0253F8" w14:textId="77777777" w:rsidR="006A1CE4" w:rsidRPr="00E67E0D" w:rsidRDefault="006A1CE4" w:rsidP="00E7499B">
      <w:pPr>
        <w:pStyle w:val="PL"/>
        <w:rPr>
          <w:noProof w:val="0"/>
          <w:snapToGrid w:val="0"/>
        </w:rPr>
      </w:pPr>
      <w:r w:rsidRPr="00E67E0D">
        <w:rPr>
          <w:noProof w:val="0"/>
          <w:snapToGrid w:val="0"/>
        </w:rPr>
        <w:t>}</w:t>
      </w:r>
    </w:p>
    <w:p w14:paraId="1A5C2AC9" w14:textId="77777777" w:rsidR="006A1CE4" w:rsidRPr="00E67E0D" w:rsidRDefault="006A1CE4" w:rsidP="00E7499B">
      <w:pPr>
        <w:pStyle w:val="PL"/>
        <w:rPr>
          <w:noProof w:val="0"/>
          <w:snapToGrid w:val="0"/>
        </w:rPr>
      </w:pPr>
    </w:p>
    <w:p w14:paraId="5CE224C1" w14:textId="77777777" w:rsidR="006A1CE4" w:rsidRPr="00E67E0D" w:rsidRDefault="006A1CE4" w:rsidP="00E7499B">
      <w:pPr>
        <w:pStyle w:val="PL"/>
        <w:rPr>
          <w:noProof w:val="0"/>
          <w:snapToGrid w:val="0"/>
        </w:rPr>
      </w:pPr>
      <w:r w:rsidRPr="00E67E0D">
        <w:rPr>
          <w:noProof w:val="0"/>
          <w:snapToGrid w:val="0"/>
        </w:rPr>
        <w:t>PDUSessionResourceModifyIndicationIEs NGAP-PROTOCOL-IES ::= {</w:t>
      </w:r>
    </w:p>
    <w:p w14:paraId="6AA8E1BE" w14:textId="77777777" w:rsidR="006A1CE4" w:rsidRPr="00E67E0D" w:rsidRDefault="006A1CE4" w:rsidP="00E7499B">
      <w:pPr>
        <w:pStyle w:val="PL"/>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6BE929DC" w14:textId="77777777" w:rsidR="006A1CE4" w:rsidRPr="00E67E0D" w:rsidRDefault="006A1CE4" w:rsidP="00E7499B">
      <w:pPr>
        <w:pStyle w:val="PL"/>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6AF7D614" w14:textId="77777777" w:rsidR="006A1CE4" w:rsidRPr="00E67E0D" w:rsidRDefault="006A1CE4" w:rsidP="00E7499B">
      <w:pPr>
        <w:pStyle w:val="PL"/>
        <w:rPr>
          <w:noProof w:val="0"/>
          <w:snapToGrid w:val="0"/>
        </w:rPr>
      </w:pPr>
      <w:r w:rsidRPr="00E67E0D">
        <w:rPr>
          <w:noProof w:val="0"/>
          <w:snapToGrid w:val="0"/>
        </w:rPr>
        <w:tab/>
        <w:t>{ ID id-PDUSessionResource</w:t>
      </w:r>
      <w:r w:rsidRPr="00E67E0D">
        <w:rPr>
          <w:noProof w:val="0"/>
        </w:rPr>
        <w:t>ModifyListModInd</w:t>
      </w:r>
      <w:r w:rsidRPr="00E67E0D">
        <w:rPr>
          <w:noProof w:val="0"/>
        </w:rPr>
        <w:tab/>
      </w:r>
      <w:r w:rsidRPr="00E67E0D">
        <w:rPr>
          <w:noProof w:val="0"/>
        </w:rPr>
        <w:tab/>
      </w:r>
      <w:r w:rsidRPr="00E67E0D">
        <w:rPr>
          <w:noProof w:val="0"/>
          <w:snapToGrid w:val="0"/>
        </w:rPr>
        <w:t>CRITICALITY reject</w:t>
      </w:r>
      <w:r w:rsidRPr="00E67E0D">
        <w:rPr>
          <w:noProof w:val="0"/>
          <w:snapToGrid w:val="0"/>
        </w:rPr>
        <w:tab/>
        <w:t>TYPE PDUSessionResource</w:t>
      </w:r>
      <w:r w:rsidRPr="00E67E0D">
        <w:rPr>
          <w:noProof w:val="0"/>
        </w:rPr>
        <w:t>ModifyListModInd</w:t>
      </w:r>
      <w:r w:rsidRPr="00E67E0D">
        <w:rPr>
          <w:noProof w:val="0"/>
          <w:snapToGrid w:val="0"/>
        </w:rPr>
        <w:tab/>
      </w:r>
      <w:r w:rsidRPr="00E67E0D">
        <w:rPr>
          <w:noProof w:val="0"/>
          <w:snapToGrid w:val="0"/>
        </w:rPr>
        <w:tab/>
        <w:t>PRESENCE mandatory</w:t>
      </w:r>
      <w:r w:rsidRPr="00E67E0D">
        <w:rPr>
          <w:noProof w:val="0"/>
          <w:snapToGrid w:val="0"/>
        </w:rPr>
        <w:tab/>
        <w:t>},</w:t>
      </w:r>
    </w:p>
    <w:p w14:paraId="40DCB287" w14:textId="77777777" w:rsidR="006A1CE4" w:rsidRPr="00E67E0D" w:rsidRDefault="006A1CE4" w:rsidP="00E7499B">
      <w:pPr>
        <w:pStyle w:val="PL"/>
        <w:rPr>
          <w:noProof w:val="0"/>
          <w:snapToGrid w:val="0"/>
        </w:rPr>
      </w:pPr>
      <w:r w:rsidRPr="00E67E0D">
        <w:rPr>
          <w:noProof w:val="0"/>
          <w:snapToGrid w:val="0"/>
        </w:rPr>
        <w:tab/>
        <w:t>...</w:t>
      </w:r>
    </w:p>
    <w:p w14:paraId="6DB9C938" w14:textId="77777777" w:rsidR="006A1CE4" w:rsidRPr="00E67E0D" w:rsidRDefault="006A1CE4" w:rsidP="00E7499B">
      <w:pPr>
        <w:pStyle w:val="PL"/>
        <w:rPr>
          <w:noProof w:val="0"/>
          <w:snapToGrid w:val="0"/>
        </w:rPr>
      </w:pPr>
      <w:r w:rsidRPr="00E67E0D">
        <w:rPr>
          <w:noProof w:val="0"/>
          <w:snapToGrid w:val="0"/>
        </w:rPr>
        <w:t>}</w:t>
      </w:r>
    </w:p>
    <w:p w14:paraId="0B6963EE" w14:textId="77777777" w:rsidR="006A1CE4" w:rsidRPr="00E67E0D" w:rsidRDefault="006A1CE4" w:rsidP="00E7499B">
      <w:pPr>
        <w:pStyle w:val="PL"/>
        <w:rPr>
          <w:noProof w:val="0"/>
          <w:snapToGrid w:val="0"/>
        </w:rPr>
      </w:pPr>
    </w:p>
    <w:p w14:paraId="652B5B3B" w14:textId="77777777" w:rsidR="006A1CE4" w:rsidRPr="00E67E0D" w:rsidRDefault="006A1CE4" w:rsidP="00E7499B">
      <w:pPr>
        <w:pStyle w:val="PL"/>
        <w:rPr>
          <w:noProof w:val="0"/>
          <w:snapToGrid w:val="0"/>
        </w:rPr>
      </w:pPr>
      <w:r w:rsidRPr="00E67E0D">
        <w:rPr>
          <w:noProof w:val="0"/>
          <w:snapToGrid w:val="0"/>
        </w:rPr>
        <w:t>-- **************************************************************</w:t>
      </w:r>
    </w:p>
    <w:p w14:paraId="4B57C1FF" w14:textId="77777777" w:rsidR="006A1CE4" w:rsidRPr="00E67E0D" w:rsidRDefault="006A1CE4" w:rsidP="00E7499B">
      <w:pPr>
        <w:pStyle w:val="PL"/>
        <w:rPr>
          <w:noProof w:val="0"/>
          <w:snapToGrid w:val="0"/>
        </w:rPr>
      </w:pPr>
      <w:r w:rsidRPr="00E67E0D">
        <w:rPr>
          <w:noProof w:val="0"/>
          <w:snapToGrid w:val="0"/>
        </w:rPr>
        <w:t>--</w:t>
      </w:r>
    </w:p>
    <w:p w14:paraId="00BA2C22" w14:textId="77777777" w:rsidR="006A1CE4" w:rsidRPr="00E67E0D" w:rsidRDefault="006A1CE4" w:rsidP="00E7499B">
      <w:pPr>
        <w:pStyle w:val="PL"/>
        <w:outlineLvl w:val="4"/>
        <w:rPr>
          <w:noProof w:val="0"/>
          <w:snapToGrid w:val="0"/>
        </w:rPr>
      </w:pPr>
      <w:r w:rsidRPr="00E67E0D">
        <w:rPr>
          <w:noProof w:val="0"/>
          <w:snapToGrid w:val="0"/>
        </w:rPr>
        <w:t>-- PDU SESSION RESOURCE MODIFY CONFIRM</w:t>
      </w:r>
    </w:p>
    <w:p w14:paraId="013BB553" w14:textId="77777777" w:rsidR="006A1CE4" w:rsidRPr="00E67E0D" w:rsidRDefault="006A1CE4" w:rsidP="00E7499B">
      <w:pPr>
        <w:pStyle w:val="PL"/>
        <w:rPr>
          <w:noProof w:val="0"/>
          <w:snapToGrid w:val="0"/>
        </w:rPr>
      </w:pPr>
      <w:r w:rsidRPr="00E67E0D">
        <w:rPr>
          <w:noProof w:val="0"/>
          <w:snapToGrid w:val="0"/>
        </w:rPr>
        <w:t>--</w:t>
      </w:r>
    </w:p>
    <w:p w14:paraId="6AA7E1A1" w14:textId="77777777" w:rsidR="006A1CE4" w:rsidRPr="00E67E0D" w:rsidRDefault="006A1CE4" w:rsidP="00E7499B">
      <w:pPr>
        <w:pStyle w:val="PL"/>
        <w:rPr>
          <w:noProof w:val="0"/>
          <w:snapToGrid w:val="0"/>
        </w:rPr>
      </w:pPr>
      <w:r w:rsidRPr="00E67E0D">
        <w:rPr>
          <w:noProof w:val="0"/>
          <w:snapToGrid w:val="0"/>
        </w:rPr>
        <w:t>-- **************************************************************</w:t>
      </w:r>
    </w:p>
    <w:p w14:paraId="4587D6D5" w14:textId="77777777" w:rsidR="006A1CE4" w:rsidRPr="00E67E0D" w:rsidRDefault="006A1CE4" w:rsidP="00E7499B">
      <w:pPr>
        <w:pStyle w:val="PL"/>
        <w:rPr>
          <w:noProof w:val="0"/>
          <w:snapToGrid w:val="0"/>
        </w:rPr>
      </w:pPr>
    </w:p>
    <w:p w14:paraId="074985D8" w14:textId="77777777" w:rsidR="006A1CE4" w:rsidRPr="00E67E0D" w:rsidRDefault="006A1CE4" w:rsidP="00E7499B">
      <w:pPr>
        <w:pStyle w:val="PL"/>
        <w:rPr>
          <w:noProof w:val="0"/>
          <w:snapToGrid w:val="0"/>
        </w:rPr>
      </w:pPr>
      <w:r w:rsidRPr="00E67E0D">
        <w:rPr>
          <w:noProof w:val="0"/>
          <w:snapToGrid w:val="0"/>
        </w:rPr>
        <w:t>PDUSessionResourceModifyConfirm ::= SEQUENCE {</w:t>
      </w:r>
    </w:p>
    <w:p w14:paraId="2AA0687E"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{PDUSessionResourceModifyConfirmIEs} },</w:t>
      </w:r>
    </w:p>
    <w:p w14:paraId="66D56604" w14:textId="77777777" w:rsidR="006A1CE4" w:rsidRPr="00E67E0D" w:rsidRDefault="006A1CE4" w:rsidP="00E7499B">
      <w:pPr>
        <w:pStyle w:val="PL"/>
        <w:rPr>
          <w:noProof w:val="0"/>
          <w:snapToGrid w:val="0"/>
        </w:rPr>
      </w:pPr>
      <w:r w:rsidRPr="00E67E0D">
        <w:rPr>
          <w:noProof w:val="0"/>
          <w:snapToGrid w:val="0"/>
        </w:rPr>
        <w:tab/>
        <w:t>...</w:t>
      </w:r>
    </w:p>
    <w:p w14:paraId="23B782CB" w14:textId="77777777" w:rsidR="006A1CE4" w:rsidRPr="00E67E0D" w:rsidRDefault="006A1CE4" w:rsidP="00E7499B">
      <w:pPr>
        <w:pStyle w:val="PL"/>
        <w:rPr>
          <w:noProof w:val="0"/>
          <w:snapToGrid w:val="0"/>
        </w:rPr>
      </w:pPr>
      <w:r w:rsidRPr="00E67E0D">
        <w:rPr>
          <w:noProof w:val="0"/>
          <w:snapToGrid w:val="0"/>
        </w:rPr>
        <w:t>}</w:t>
      </w:r>
    </w:p>
    <w:p w14:paraId="52216955" w14:textId="77777777" w:rsidR="006A1CE4" w:rsidRPr="00E67E0D" w:rsidRDefault="006A1CE4" w:rsidP="00E7499B">
      <w:pPr>
        <w:pStyle w:val="PL"/>
        <w:rPr>
          <w:noProof w:val="0"/>
          <w:snapToGrid w:val="0"/>
        </w:rPr>
      </w:pPr>
    </w:p>
    <w:p w14:paraId="66D2B592" w14:textId="77777777" w:rsidR="006A1CE4" w:rsidRPr="00E67E0D" w:rsidRDefault="006A1CE4" w:rsidP="00E7499B">
      <w:pPr>
        <w:pStyle w:val="PL"/>
        <w:rPr>
          <w:noProof w:val="0"/>
          <w:snapToGrid w:val="0"/>
        </w:rPr>
      </w:pPr>
      <w:r w:rsidRPr="00E67E0D">
        <w:rPr>
          <w:noProof w:val="0"/>
          <w:snapToGrid w:val="0"/>
        </w:rPr>
        <w:t>PDUSessionResourceModifyConfirmIEs NGAP-PROTOCOL-IES ::= {</w:t>
      </w:r>
    </w:p>
    <w:p w14:paraId="3C8C9E1F" w14:textId="77777777" w:rsidR="006A1CE4" w:rsidRPr="00E67E0D" w:rsidRDefault="006A1CE4" w:rsidP="00E7499B">
      <w:pPr>
        <w:pStyle w:val="PL"/>
        <w:rPr>
          <w:noProof w:val="0"/>
          <w:snapToGrid w:val="0"/>
        </w:rPr>
      </w:pPr>
      <w:r w:rsidRPr="00E67E0D">
        <w:rPr>
          <w:noProof w:val="0"/>
          <w:snapToGrid w:val="0"/>
        </w:rPr>
        <w:tab/>
        <w:t>{ ID id-AMF-UE-NGAP-ID</w:t>
      </w:r>
      <w:ins w:id="6333" w:author="Issam" w:date="2019-02-12T23:38:00Z">
        <w:r w:rsidRPr="00E67E0D">
          <w:rPr>
            <w:noProof w:val="0"/>
            <w:snapToGrid w:val="0"/>
          </w:rPr>
          <w:tab/>
        </w:r>
      </w:ins>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799ADD4E" w14:textId="77777777" w:rsidR="006A1CE4" w:rsidRPr="00E67E0D" w:rsidRDefault="006A1CE4" w:rsidP="00E7499B">
      <w:pPr>
        <w:pStyle w:val="PL"/>
        <w:rPr>
          <w:noProof w:val="0"/>
          <w:snapToGrid w:val="0"/>
        </w:rPr>
      </w:pPr>
      <w:r w:rsidRPr="00E67E0D">
        <w:rPr>
          <w:noProof w:val="0"/>
          <w:snapToGrid w:val="0"/>
        </w:rPr>
        <w:tab/>
        <w:t>{ ID id-RAN-UE-NGAP-ID</w:t>
      </w:r>
      <w:ins w:id="6334" w:author="Issam" w:date="2019-02-12T23:38:00Z">
        <w:r w:rsidRPr="00E67E0D">
          <w:rPr>
            <w:noProof w:val="0"/>
            <w:snapToGrid w:val="0"/>
          </w:rPr>
          <w:tab/>
        </w:r>
      </w:ins>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4528F591" w14:textId="77777777" w:rsidR="006A1CE4" w:rsidRPr="00E67E0D" w:rsidRDefault="006A1CE4" w:rsidP="00E7499B">
      <w:pPr>
        <w:pStyle w:val="PL"/>
        <w:rPr>
          <w:noProof w:val="0"/>
          <w:snapToGrid w:val="0"/>
        </w:rPr>
      </w:pPr>
      <w:r w:rsidRPr="00E67E0D">
        <w:rPr>
          <w:noProof w:val="0"/>
          <w:snapToGrid w:val="0"/>
        </w:rPr>
        <w:tab/>
        <w:t>{ ID id-PDUSessionResource</w:t>
      </w:r>
      <w:r w:rsidRPr="00E67E0D">
        <w:rPr>
          <w:noProof w:val="0"/>
        </w:rPr>
        <w:t>ModifyListModCfm</w:t>
      </w:r>
      <w:r w:rsidRPr="00E67E0D">
        <w:rPr>
          <w:noProof w:val="0"/>
        </w:rPr>
        <w:tab/>
      </w:r>
      <w:r w:rsidRPr="00E67E0D">
        <w:rPr>
          <w:noProof w:val="0"/>
        </w:rPr>
        <w:tab/>
      </w:r>
      <w:ins w:id="6335" w:author="Issam" w:date="2019-02-12T23:38:00Z">
        <w:r w:rsidRPr="00E67E0D">
          <w:rPr>
            <w:noProof w:val="0"/>
          </w:rPr>
          <w:tab/>
        </w:r>
      </w:ins>
      <w:r w:rsidRPr="00E67E0D">
        <w:rPr>
          <w:noProof w:val="0"/>
          <w:snapToGrid w:val="0"/>
        </w:rPr>
        <w:t>CRITICALITY ignore</w:t>
      </w:r>
      <w:r w:rsidRPr="00E67E0D">
        <w:rPr>
          <w:noProof w:val="0"/>
          <w:snapToGrid w:val="0"/>
        </w:rPr>
        <w:tab/>
        <w:t>TYPE PDUSessionResource</w:t>
      </w:r>
      <w:r w:rsidRPr="00E67E0D">
        <w:rPr>
          <w:noProof w:val="0"/>
        </w:rPr>
        <w:t>ModifyListModCfm</w:t>
      </w:r>
      <w:r w:rsidRPr="00E67E0D">
        <w:rPr>
          <w:noProof w:val="0"/>
          <w:snapToGrid w:val="0"/>
        </w:rPr>
        <w:tab/>
      </w:r>
      <w:r w:rsidRPr="00E67E0D">
        <w:rPr>
          <w:noProof w:val="0"/>
          <w:snapToGrid w:val="0"/>
        </w:rPr>
        <w:tab/>
        <w:t>PRESENCE mandatory</w:t>
      </w:r>
      <w:r w:rsidRPr="00E67E0D">
        <w:rPr>
          <w:noProof w:val="0"/>
          <w:snapToGrid w:val="0"/>
        </w:rPr>
        <w:tab/>
        <w:t>}|</w:t>
      </w:r>
    </w:p>
    <w:p w14:paraId="4F619BCF" w14:textId="77777777" w:rsidR="006A1CE4" w:rsidRPr="00E67E0D" w:rsidRDefault="006A1CE4" w:rsidP="00E7499B">
      <w:pPr>
        <w:pStyle w:val="PL"/>
        <w:rPr>
          <w:ins w:id="6336" w:author="Issam" w:date="2019-02-12T23:38:00Z"/>
          <w:noProof w:val="0"/>
          <w:snapToGrid w:val="0"/>
        </w:rPr>
      </w:pPr>
      <w:ins w:id="6337" w:author="Issam" w:date="2019-02-12T23:38:00Z">
        <w:r w:rsidRPr="00E67E0D">
          <w:rPr>
            <w:noProof w:val="0"/>
            <w:snapToGrid w:val="0"/>
          </w:rPr>
          <w:tab/>
          <w:t>{ ID id-PDUSessionResourceFailedTo</w:t>
        </w:r>
        <w:r w:rsidRPr="00E67E0D">
          <w:rPr>
            <w:noProof w:val="0"/>
          </w:rPr>
          <w:t>ModifyListModCfm</w:t>
        </w:r>
        <w:r w:rsidRPr="00E67E0D">
          <w:rPr>
            <w:noProof w:val="0"/>
          </w:rPr>
          <w:tab/>
        </w:r>
        <w:r w:rsidRPr="00E67E0D">
          <w:rPr>
            <w:noProof w:val="0"/>
            <w:snapToGrid w:val="0"/>
          </w:rPr>
          <w:t>CRITICALITY ignore</w:t>
        </w:r>
        <w:r w:rsidRPr="00E67E0D">
          <w:rPr>
            <w:noProof w:val="0"/>
            <w:snapToGrid w:val="0"/>
          </w:rPr>
          <w:tab/>
          <w:t>TYPE PDUSessionResourceFailedTo</w:t>
        </w:r>
        <w:r w:rsidRPr="00E67E0D">
          <w:rPr>
            <w:noProof w:val="0"/>
          </w:rPr>
          <w:t>ModifyListModCfm</w:t>
        </w:r>
        <w:r w:rsidRPr="00E67E0D">
          <w:rPr>
            <w:noProof w:val="0"/>
            <w:snapToGrid w:val="0"/>
          </w:rPr>
          <w:tab/>
        </w:r>
        <w:r w:rsidRPr="00E67E0D">
          <w:rPr>
            <w:noProof w:val="0"/>
            <w:snapToGrid w:val="0"/>
          </w:rPr>
          <w:tab/>
          <w:t>PRESENCE optional</w:t>
        </w:r>
        <w:r w:rsidRPr="00E67E0D">
          <w:rPr>
            <w:noProof w:val="0"/>
            <w:snapToGrid w:val="0"/>
          </w:rPr>
          <w:tab/>
          <w:t>}|</w:t>
        </w:r>
      </w:ins>
    </w:p>
    <w:p w14:paraId="6EA32FC2" w14:textId="77777777" w:rsidR="006A1CE4" w:rsidRPr="00E67E0D" w:rsidRDefault="006A1CE4" w:rsidP="00E7499B">
      <w:pPr>
        <w:pStyle w:val="PL"/>
        <w:rPr>
          <w:noProof w:val="0"/>
          <w:snapToGrid w:val="0"/>
        </w:rPr>
      </w:pPr>
      <w:r w:rsidRPr="00E67E0D">
        <w:rPr>
          <w:noProof w:val="0"/>
          <w:snapToGrid w:val="0"/>
        </w:rPr>
        <w:tab/>
        <w:t>{ ID id-CriticalityDiagnostics</w:t>
      </w:r>
      <w:ins w:id="6338" w:author="Issam" w:date="2019-02-12T23:38:00Z">
        <w:r w:rsidRPr="00E67E0D">
          <w:rPr>
            <w:noProof w:val="0"/>
            <w:snapToGrid w:val="0"/>
          </w:rPr>
          <w:tab/>
        </w:r>
      </w:ins>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CriticalityDiagnostics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056C2456" w14:textId="77777777" w:rsidR="006A1CE4" w:rsidRPr="00E67E0D" w:rsidRDefault="006A1CE4" w:rsidP="00E7499B">
      <w:pPr>
        <w:pStyle w:val="PL"/>
        <w:rPr>
          <w:noProof w:val="0"/>
          <w:snapToGrid w:val="0"/>
        </w:rPr>
      </w:pPr>
      <w:r w:rsidRPr="00E67E0D">
        <w:rPr>
          <w:noProof w:val="0"/>
          <w:snapToGrid w:val="0"/>
        </w:rPr>
        <w:tab/>
        <w:t>...</w:t>
      </w:r>
    </w:p>
    <w:p w14:paraId="20BA984A" w14:textId="77777777" w:rsidR="006A1CE4" w:rsidRPr="00E67E0D" w:rsidRDefault="006A1CE4" w:rsidP="00E7499B">
      <w:pPr>
        <w:pStyle w:val="PL"/>
        <w:rPr>
          <w:noProof w:val="0"/>
          <w:snapToGrid w:val="0"/>
        </w:rPr>
      </w:pPr>
      <w:r w:rsidRPr="00E67E0D">
        <w:rPr>
          <w:noProof w:val="0"/>
          <w:snapToGrid w:val="0"/>
        </w:rPr>
        <w:t>}</w:t>
      </w:r>
    </w:p>
    <w:p w14:paraId="31710655" w14:textId="77777777" w:rsidR="006A1CE4" w:rsidRPr="00E67E0D" w:rsidRDefault="006A1CE4" w:rsidP="00E7499B">
      <w:pPr>
        <w:pStyle w:val="PL"/>
        <w:rPr>
          <w:noProof w:val="0"/>
          <w:snapToGrid w:val="0"/>
        </w:rPr>
      </w:pPr>
    </w:p>
    <w:p w14:paraId="580CAE3D" w14:textId="77777777" w:rsidR="006A1CE4" w:rsidRPr="00E67E0D" w:rsidRDefault="006A1CE4" w:rsidP="00E7499B">
      <w:pPr>
        <w:pStyle w:val="PL"/>
        <w:rPr>
          <w:noProof w:val="0"/>
          <w:snapToGrid w:val="0"/>
        </w:rPr>
      </w:pPr>
      <w:r w:rsidRPr="00E67E0D">
        <w:rPr>
          <w:noProof w:val="0"/>
          <w:snapToGrid w:val="0"/>
        </w:rPr>
        <w:t>-- **************************************************************</w:t>
      </w:r>
    </w:p>
    <w:p w14:paraId="79853F4F" w14:textId="77777777" w:rsidR="006A1CE4" w:rsidRPr="00E67E0D" w:rsidRDefault="006A1CE4" w:rsidP="00E7499B">
      <w:pPr>
        <w:pStyle w:val="PL"/>
        <w:rPr>
          <w:noProof w:val="0"/>
          <w:snapToGrid w:val="0"/>
        </w:rPr>
      </w:pPr>
      <w:r w:rsidRPr="00E67E0D">
        <w:rPr>
          <w:noProof w:val="0"/>
          <w:snapToGrid w:val="0"/>
        </w:rPr>
        <w:t>--</w:t>
      </w:r>
    </w:p>
    <w:p w14:paraId="07DAC226" w14:textId="77777777" w:rsidR="006A1CE4" w:rsidRPr="00E67E0D" w:rsidRDefault="006A1CE4" w:rsidP="00E7499B">
      <w:pPr>
        <w:pStyle w:val="PL"/>
        <w:outlineLvl w:val="3"/>
        <w:rPr>
          <w:noProof w:val="0"/>
          <w:snapToGrid w:val="0"/>
        </w:rPr>
      </w:pPr>
      <w:r w:rsidRPr="00E67E0D">
        <w:rPr>
          <w:noProof w:val="0"/>
          <w:snapToGrid w:val="0"/>
        </w:rPr>
        <w:t>-- UE CONTEXT MANAGEMENT ELEMENTARY PROCEDURES</w:t>
      </w:r>
    </w:p>
    <w:p w14:paraId="6E56D670" w14:textId="77777777" w:rsidR="006A1CE4" w:rsidRPr="00E67E0D" w:rsidRDefault="006A1CE4" w:rsidP="00E7499B">
      <w:pPr>
        <w:pStyle w:val="PL"/>
        <w:rPr>
          <w:noProof w:val="0"/>
          <w:snapToGrid w:val="0"/>
        </w:rPr>
      </w:pPr>
      <w:r w:rsidRPr="00E67E0D">
        <w:rPr>
          <w:noProof w:val="0"/>
          <w:snapToGrid w:val="0"/>
        </w:rPr>
        <w:t>--</w:t>
      </w:r>
    </w:p>
    <w:p w14:paraId="146D6E17" w14:textId="77777777" w:rsidR="006A1CE4" w:rsidRPr="00E67E0D" w:rsidRDefault="006A1CE4" w:rsidP="00E7499B">
      <w:pPr>
        <w:pStyle w:val="PL"/>
        <w:rPr>
          <w:noProof w:val="0"/>
          <w:snapToGrid w:val="0"/>
        </w:rPr>
      </w:pPr>
      <w:r w:rsidRPr="00E67E0D">
        <w:rPr>
          <w:noProof w:val="0"/>
          <w:snapToGrid w:val="0"/>
        </w:rPr>
        <w:t>-- **************************************************************</w:t>
      </w:r>
    </w:p>
    <w:p w14:paraId="4525354F" w14:textId="77777777" w:rsidR="006A1CE4" w:rsidRPr="00E67E0D" w:rsidRDefault="006A1CE4" w:rsidP="00E7499B">
      <w:pPr>
        <w:pStyle w:val="PL"/>
        <w:rPr>
          <w:noProof w:val="0"/>
          <w:snapToGrid w:val="0"/>
        </w:rPr>
      </w:pPr>
    </w:p>
    <w:p w14:paraId="3F7AE015" w14:textId="77777777" w:rsidR="006A1CE4" w:rsidRPr="00E67E0D" w:rsidRDefault="006A1CE4" w:rsidP="00E7499B">
      <w:pPr>
        <w:pStyle w:val="PL"/>
        <w:rPr>
          <w:noProof w:val="0"/>
          <w:snapToGrid w:val="0"/>
        </w:rPr>
      </w:pPr>
      <w:r w:rsidRPr="00E67E0D">
        <w:rPr>
          <w:noProof w:val="0"/>
          <w:snapToGrid w:val="0"/>
        </w:rPr>
        <w:t>-- **************************************************************</w:t>
      </w:r>
    </w:p>
    <w:p w14:paraId="67F34AEF" w14:textId="77777777" w:rsidR="006A1CE4" w:rsidRPr="00E67E0D" w:rsidRDefault="006A1CE4" w:rsidP="00E7499B">
      <w:pPr>
        <w:pStyle w:val="PL"/>
        <w:rPr>
          <w:noProof w:val="0"/>
          <w:snapToGrid w:val="0"/>
        </w:rPr>
      </w:pPr>
      <w:r w:rsidRPr="00E67E0D">
        <w:rPr>
          <w:noProof w:val="0"/>
          <w:snapToGrid w:val="0"/>
        </w:rPr>
        <w:t>--</w:t>
      </w:r>
    </w:p>
    <w:p w14:paraId="7B8EB3B3" w14:textId="77777777" w:rsidR="006A1CE4" w:rsidRPr="00E67E0D" w:rsidRDefault="006A1CE4" w:rsidP="00E7499B">
      <w:pPr>
        <w:pStyle w:val="PL"/>
        <w:outlineLvl w:val="4"/>
        <w:rPr>
          <w:noProof w:val="0"/>
          <w:snapToGrid w:val="0"/>
        </w:rPr>
      </w:pPr>
      <w:r w:rsidRPr="00E67E0D">
        <w:rPr>
          <w:noProof w:val="0"/>
          <w:snapToGrid w:val="0"/>
        </w:rPr>
        <w:t>-- Initial Context Setup Elementary Procedure</w:t>
      </w:r>
    </w:p>
    <w:p w14:paraId="2C90C40D" w14:textId="77777777" w:rsidR="006A1CE4" w:rsidRPr="00E67E0D" w:rsidRDefault="006A1CE4" w:rsidP="00E7499B">
      <w:pPr>
        <w:pStyle w:val="PL"/>
        <w:rPr>
          <w:noProof w:val="0"/>
          <w:snapToGrid w:val="0"/>
        </w:rPr>
      </w:pPr>
      <w:r w:rsidRPr="00E67E0D">
        <w:rPr>
          <w:noProof w:val="0"/>
          <w:snapToGrid w:val="0"/>
        </w:rPr>
        <w:t>--</w:t>
      </w:r>
    </w:p>
    <w:p w14:paraId="48BE0176" w14:textId="77777777" w:rsidR="006A1CE4" w:rsidRPr="00E67E0D" w:rsidRDefault="006A1CE4" w:rsidP="00E7499B">
      <w:pPr>
        <w:pStyle w:val="PL"/>
        <w:rPr>
          <w:noProof w:val="0"/>
          <w:snapToGrid w:val="0"/>
        </w:rPr>
      </w:pPr>
      <w:r w:rsidRPr="00E67E0D">
        <w:rPr>
          <w:noProof w:val="0"/>
          <w:snapToGrid w:val="0"/>
        </w:rPr>
        <w:t>-- **************************************************************</w:t>
      </w:r>
    </w:p>
    <w:p w14:paraId="3C4AE46F" w14:textId="77777777" w:rsidR="006A1CE4" w:rsidRPr="00E67E0D" w:rsidRDefault="006A1CE4" w:rsidP="00E7499B">
      <w:pPr>
        <w:pStyle w:val="PL"/>
        <w:rPr>
          <w:noProof w:val="0"/>
          <w:snapToGrid w:val="0"/>
        </w:rPr>
      </w:pPr>
    </w:p>
    <w:p w14:paraId="202A44A0" w14:textId="77777777" w:rsidR="006A1CE4" w:rsidRPr="00E67E0D" w:rsidRDefault="006A1CE4" w:rsidP="00E7499B">
      <w:pPr>
        <w:pStyle w:val="PL"/>
        <w:rPr>
          <w:noProof w:val="0"/>
          <w:snapToGrid w:val="0"/>
        </w:rPr>
      </w:pPr>
      <w:r w:rsidRPr="00E67E0D">
        <w:rPr>
          <w:noProof w:val="0"/>
          <w:snapToGrid w:val="0"/>
        </w:rPr>
        <w:t>-- **************************************************************</w:t>
      </w:r>
    </w:p>
    <w:p w14:paraId="109780D9" w14:textId="77777777" w:rsidR="006A1CE4" w:rsidRPr="00E67E0D" w:rsidRDefault="006A1CE4" w:rsidP="00E7499B">
      <w:pPr>
        <w:pStyle w:val="PL"/>
        <w:rPr>
          <w:noProof w:val="0"/>
          <w:snapToGrid w:val="0"/>
        </w:rPr>
      </w:pPr>
      <w:r w:rsidRPr="00E67E0D">
        <w:rPr>
          <w:noProof w:val="0"/>
          <w:snapToGrid w:val="0"/>
        </w:rPr>
        <w:t>--</w:t>
      </w:r>
    </w:p>
    <w:p w14:paraId="1F36CCB1" w14:textId="77777777" w:rsidR="006A1CE4" w:rsidRPr="00E67E0D" w:rsidRDefault="006A1CE4" w:rsidP="00E7499B">
      <w:pPr>
        <w:pStyle w:val="PL"/>
        <w:outlineLvl w:val="4"/>
        <w:rPr>
          <w:noProof w:val="0"/>
          <w:snapToGrid w:val="0"/>
        </w:rPr>
      </w:pPr>
      <w:r w:rsidRPr="00E67E0D">
        <w:rPr>
          <w:noProof w:val="0"/>
          <w:snapToGrid w:val="0"/>
        </w:rPr>
        <w:t>-- INITIAL CONTEXT SETUP REQUEST</w:t>
      </w:r>
    </w:p>
    <w:p w14:paraId="14575D33" w14:textId="77777777" w:rsidR="006A1CE4" w:rsidRPr="00E67E0D" w:rsidRDefault="006A1CE4" w:rsidP="00E7499B">
      <w:pPr>
        <w:pStyle w:val="PL"/>
        <w:rPr>
          <w:noProof w:val="0"/>
          <w:snapToGrid w:val="0"/>
        </w:rPr>
      </w:pPr>
      <w:r w:rsidRPr="00E67E0D">
        <w:rPr>
          <w:noProof w:val="0"/>
          <w:snapToGrid w:val="0"/>
        </w:rPr>
        <w:t>--</w:t>
      </w:r>
    </w:p>
    <w:p w14:paraId="769F1829" w14:textId="77777777" w:rsidR="006A1CE4" w:rsidRPr="00E67E0D" w:rsidRDefault="006A1CE4" w:rsidP="00E7499B">
      <w:pPr>
        <w:pStyle w:val="PL"/>
        <w:rPr>
          <w:noProof w:val="0"/>
          <w:snapToGrid w:val="0"/>
        </w:rPr>
      </w:pPr>
      <w:r w:rsidRPr="00E67E0D">
        <w:rPr>
          <w:noProof w:val="0"/>
          <w:snapToGrid w:val="0"/>
        </w:rPr>
        <w:t>-- **************************************************************</w:t>
      </w:r>
    </w:p>
    <w:p w14:paraId="506EC44B" w14:textId="77777777" w:rsidR="006A1CE4" w:rsidRPr="00E67E0D" w:rsidRDefault="006A1CE4" w:rsidP="00E7499B">
      <w:pPr>
        <w:pStyle w:val="PL"/>
        <w:rPr>
          <w:noProof w:val="0"/>
          <w:snapToGrid w:val="0"/>
        </w:rPr>
      </w:pPr>
    </w:p>
    <w:p w14:paraId="446D6490" w14:textId="77777777" w:rsidR="006A1CE4" w:rsidRPr="00E67E0D" w:rsidRDefault="006A1CE4" w:rsidP="00E7499B">
      <w:pPr>
        <w:pStyle w:val="PL"/>
        <w:rPr>
          <w:noProof w:val="0"/>
          <w:snapToGrid w:val="0"/>
        </w:rPr>
      </w:pPr>
      <w:r w:rsidRPr="00E67E0D">
        <w:rPr>
          <w:noProof w:val="0"/>
          <w:snapToGrid w:val="0"/>
        </w:rPr>
        <w:t>InitialContextSetupRequest ::= SEQUENCE {</w:t>
      </w:r>
    </w:p>
    <w:p w14:paraId="33B7B0B2"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{InitialContextSetupRequestIEs} },</w:t>
      </w:r>
    </w:p>
    <w:p w14:paraId="290261F9" w14:textId="77777777" w:rsidR="006A1CE4" w:rsidRPr="00E67E0D" w:rsidRDefault="006A1CE4" w:rsidP="00E7499B">
      <w:pPr>
        <w:pStyle w:val="PL"/>
        <w:rPr>
          <w:noProof w:val="0"/>
          <w:snapToGrid w:val="0"/>
        </w:rPr>
      </w:pPr>
      <w:r w:rsidRPr="00E67E0D">
        <w:rPr>
          <w:noProof w:val="0"/>
          <w:snapToGrid w:val="0"/>
        </w:rPr>
        <w:tab/>
        <w:t>...</w:t>
      </w:r>
    </w:p>
    <w:p w14:paraId="5B7567F8" w14:textId="77777777" w:rsidR="006A1CE4" w:rsidRPr="00E67E0D" w:rsidRDefault="006A1CE4" w:rsidP="00E7499B">
      <w:pPr>
        <w:pStyle w:val="PL"/>
        <w:rPr>
          <w:noProof w:val="0"/>
          <w:snapToGrid w:val="0"/>
        </w:rPr>
      </w:pPr>
      <w:r w:rsidRPr="00E67E0D">
        <w:rPr>
          <w:noProof w:val="0"/>
          <w:snapToGrid w:val="0"/>
        </w:rPr>
        <w:t>}</w:t>
      </w:r>
    </w:p>
    <w:p w14:paraId="42227F1E" w14:textId="77777777" w:rsidR="006A1CE4" w:rsidRPr="00E67E0D" w:rsidRDefault="006A1CE4" w:rsidP="00E7499B">
      <w:pPr>
        <w:pStyle w:val="PL"/>
        <w:rPr>
          <w:noProof w:val="0"/>
          <w:snapToGrid w:val="0"/>
        </w:rPr>
      </w:pPr>
    </w:p>
    <w:p w14:paraId="40737C90" w14:textId="77777777" w:rsidR="006A1CE4" w:rsidRPr="00E67E0D" w:rsidRDefault="006A1CE4" w:rsidP="00E7499B">
      <w:pPr>
        <w:pStyle w:val="PL"/>
        <w:rPr>
          <w:noProof w:val="0"/>
          <w:snapToGrid w:val="0"/>
        </w:rPr>
      </w:pPr>
      <w:r w:rsidRPr="00E67E0D">
        <w:rPr>
          <w:noProof w:val="0"/>
          <w:snapToGrid w:val="0"/>
        </w:rPr>
        <w:t>InitialContextSetupRequestIEs NGAP-PROTOCOL-IES ::= {</w:t>
      </w:r>
    </w:p>
    <w:p w14:paraId="297E71E9" w14:textId="77777777" w:rsidR="006A1CE4" w:rsidRPr="00E67E0D" w:rsidRDefault="006A1CE4" w:rsidP="00E7499B">
      <w:pPr>
        <w:pStyle w:val="PL"/>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72E4CA10" w14:textId="77777777" w:rsidR="006A1CE4" w:rsidRPr="00E67E0D" w:rsidRDefault="006A1CE4" w:rsidP="00E7499B">
      <w:pPr>
        <w:pStyle w:val="PL"/>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4E28C085" w14:textId="77777777" w:rsidR="006A1CE4" w:rsidRPr="00E67E0D" w:rsidRDefault="006A1CE4" w:rsidP="00E7499B">
      <w:pPr>
        <w:pStyle w:val="PL"/>
        <w:rPr>
          <w:noProof w:val="0"/>
          <w:snapToGrid w:val="0"/>
        </w:rPr>
      </w:pPr>
      <w:r w:rsidRPr="00E67E0D">
        <w:rPr>
          <w:noProof w:val="0"/>
          <w:snapToGrid w:val="0"/>
        </w:rPr>
        <w:tab/>
        <w:t>{ ID id-OldAMF</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AMFName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0C6EA023" w14:textId="77777777" w:rsidR="006A1CE4" w:rsidRPr="00E67E0D" w:rsidRDefault="006A1CE4" w:rsidP="00E7499B">
      <w:pPr>
        <w:pStyle w:val="PL"/>
        <w:rPr>
          <w:noProof w:val="0"/>
          <w:snapToGrid w:val="0"/>
        </w:rPr>
      </w:pPr>
      <w:r w:rsidRPr="00E67E0D">
        <w:rPr>
          <w:noProof w:val="0"/>
          <w:snapToGrid w:val="0"/>
        </w:rPr>
        <w:tab/>
        <w:t>{ ID id-UEAggregateMaximumBitRate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UEAggregateMaximumBitRate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conditional</w:t>
      </w:r>
      <w:r w:rsidRPr="00E67E0D">
        <w:rPr>
          <w:noProof w:val="0"/>
          <w:snapToGrid w:val="0"/>
        </w:rPr>
        <w:tab/>
        <w:t>}|</w:t>
      </w:r>
    </w:p>
    <w:p w14:paraId="0B020ED3" w14:textId="77777777" w:rsidR="006A1CE4" w:rsidRPr="00E67E0D" w:rsidRDefault="006A1CE4" w:rsidP="00E7499B">
      <w:pPr>
        <w:pStyle w:val="PL"/>
        <w:rPr>
          <w:noProof w:val="0"/>
          <w:snapToGrid w:val="0"/>
        </w:rPr>
      </w:pPr>
      <w:r w:rsidRPr="00E67E0D">
        <w:rPr>
          <w:noProof w:val="0"/>
          <w:snapToGrid w:val="0"/>
        </w:rPr>
        <w:tab/>
        <w:t>{ ID id-CoreNetworkAssistanceInformation</w:t>
      </w:r>
      <w:r w:rsidRPr="00E67E0D">
        <w:rPr>
          <w:noProof w:val="0"/>
          <w:snapToGrid w:val="0"/>
        </w:rPr>
        <w:tab/>
      </w:r>
      <w:r w:rsidRPr="00E67E0D">
        <w:rPr>
          <w:noProof w:val="0"/>
          <w:snapToGrid w:val="0"/>
        </w:rPr>
        <w:tab/>
        <w:t>CRITICALITY ignore</w:t>
      </w:r>
      <w:r w:rsidRPr="00E67E0D">
        <w:rPr>
          <w:noProof w:val="0"/>
          <w:snapToGrid w:val="0"/>
        </w:rPr>
        <w:tab/>
        <w:t>TYPE CoreNetworkAssistanceInformation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68FF594A" w14:textId="77777777" w:rsidR="006A1CE4" w:rsidRPr="00E67E0D" w:rsidRDefault="006A1CE4" w:rsidP="00E7499B">
      <w:pPr>
        <w:pStyle w:val="PL"/>
        <w:rPr>
          <w:noProof w:val="0"/>
          <w:snapToGrid w:val="0"/>
        </w:rPr>
      </w:pPr>
      <w:r w:rsidRPr="00E67E0D">
        <w:rPr>
          <w:noProof w:val="0"/>
          <w:snapToGrid w:val="0"/>
        </w:rPr>
        <w:tab/>
        <w:t>{ ID id-GUAMI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GUAMI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27116545" w14:textId="77777777" w:rsidR="006A1CE4" w:rsidRPr="00E67E0D" w:rsidRDefault="006A1CE4" w:rsidP="00E7499B">
      <w:pPr>
        <w:pStyle w:val="PL"/>
        <w:rPr>
          <w:noProof w:val="0"/>
          <w:snapToGrid w:val="0"/>
        </w:rPr>
      </w:pPr>
      <w:r w:rsidRPr="00E67E0D">
        <w:rPr>
          <w:noProof w:val="0"/>
          <w:snapToGrid w:val="0"/>
        </w:rPr>
        <w:tab/>
        <w:t>{ ID id-PDUSessionResourceSetup</w:t>
      </w:r>
      <w:r w:rsidRPr="00E67E0D">
        <w:rPr>
          <w:noProof w:val="0"/>
        </w:rPr>
        <w:t>ListCxtReq</w:t>
      </w:r>
      <w:r w:rsidRPr="00E67E0D">
        <w:rPr>
          <w:noProof w:val="0"/>
          <w:snapToGrid w:val="0"/>
        </w:rPr>
        <w:tab/>
      </w:r>
      <w:r w:rsidRPr="00E67E0D">
        <w:rPr>
          <w:noProof w:val="0"/>
          <w:snapToGrid w:val="0"/>
        </w:rPr>
        <w:tab/>
        <w:t>CRITICALITY reject</w:t>
      </w:r>
      <w:r w:rsidRPr="00E67E0D">
        <w:rPr>
          <w:noProof w:val="0"/>
          <w:snapToGrid w:val="0"/>
        </w:rPr>
        <w:tab/>
        <w:t>TYPE PDUSessionResourceSetup</w:t>
      </w:r>
      <w:r w:rsidRPr="00E67E0D">
        <w:rPr>
          <w:noProof w:val="0"/>
        </w:rPr>
        <w:t>ListCxtReq</w:t>
      </w:r>
      <w:r w:rsidRPr="00E67E0D">
        <w:rPr>
          <w:noProof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6166C56E" w14:textId="0D96A195" w:rsidR="006A1CE4" w:rsidRPr="00E67E0D" w:rsidRDefault="006A1CE4" w:rsidP="00E7499B">
      <w:pPr>
        <w:pStyle w:val="PL"/>
        <w:spacing w:line="0" w:lineRule="atLeast"/>
        <w:rPr>
          <w:noProof w:val="0"/>
          <w:snapToGrid w:val="0"/>
        </w:rPr>
      </w:pPr>
      <w:r w:rsidRPr="00E67E0D">
        <w:rPr>
          <w:noProof w:val="0"/>
          <w:snapToGrid w:val="0"/>
        </w:rPr>
        <w:tab/>
        <w:t>{ ID id-AllowedNSSAI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 xml:space="preserve">CRITICALITY </w:t>
      </w:r>
      <w:del w:id="6339" w:author="Issam" w:date="2019-02-12T23:38:00Z">
        <w:r w:rsidR="00AE297A" w:rsidRPr="00FF6A95">
          <w:rPr>
            <w:noProof w:val="0"/>
            <w:snapToGrid w:val="0"/>
          </w:rPr>
          <w:delText>ignore</w:delText>
        </w:r>
      </w:del>
      <w:ins w:id="6340" w:author="Issam" w:date="2019-02-12T23:38:00Z">
        <w:r w:rsidRPr="00E67E0D">
          <w:rPr>
            <w:noProof w:val="0"/>
            <w:snapToGrid w:val="0"/>
          </w:rPr>
          <w:t>reject</w:t>
        </w:r>
      </w:ins>
      <w:r w:rsidRPr="00E67E0D">
        <w:rPr>
          <w:noProof w:val="0"/>
          <w:snapToGrid w:val="0"/>
        </w:rPr>
        <w:tab/>
        <w:t>TYPE AllowedNSSAI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3EB10419" w14:textId="77777777" w:rsidR="006A1CE4" w:rsidRPr="00E67E0D" w:rsidRDefault="006A1CE4" w:rsidP="00E7499B">
      <w:pPr>
        <w:pStyle w:val="PL"/>
        <w:rPr>
          <w:noProof w:val="0"/>
          <w:snapToGrid w:val="0"/>
        </w:rPr>
      </w:pPr>
      <w:r w:rsidRPr="00E67E0D">
        <w:rPr>
          <w:noProof w:val="0"/>
          <w:snapToGrid w:val="0"/>
        </w:rPr>
        <w:tab/>
        <w:t>{ ID id-UESecurityCapabilities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UESecurityCapabilities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27F70594" w14:textId="77777777" w:rsidR="006A1CE4" w:rsidRPr="00E67E0D" w:rsidRDefault="006A1CE4" w:rsidP="00E7499B">
      <w:pPr>
        <w:pStyle w:val="PL"/>
        <w:rPr>
          <w:noProof w:val="0"/>
          <w:snapToGrid w:val="0"/>
        </w:rPr>
      </w:pPr>
      <w:r w:rsidRPr="00E67E0D">
        <w:rPr>
          <w:noProof w:val="0"/>
          <w:snapToGrid w:val="0"/>
        </w:rPr>
        <w:tab/>
        <w:t>{ ID id-SecurityKey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SecurityKey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4A9DD814" w14:textId="77777777" w:rsidR="006A1CE4" w:rsidRPr="00E67E0D" w:rsidRDefault="006A1CE4" w:rsidP="00E7499B">
      <w:pPr>
        <w:pStyle w:val="PL"/>
        <w:rPr>
          <w:noProof w:val="0"/>
          <w:snapToGrid w:val="0"/>
        </w:rPr>
      </w:pPr>
      <w:r w:rsidRPr="00E67E0D">
        <w:rPr>
          <w:noProof w:val="0"/>
          <w:snapToGrid w:val="0"/>
        </w:rPr>
        <w:tab/>
        <w:t>{ ID id-TraceActivation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TraceActivation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247764E3" w14:textId="77777777" w:rsidR="006A1CE4" w:rsidRPr="00E67E0D" w:rsidRDefault="006A1CE4" w:rsidP="00E7499B">
      <w:pPr>
        <w:pStyle w:val="PL"/>
        <w:rPr>
          <w:noProof w:val="0"/>
          <w:snapToGrid w:val="0"/>
        </w:rPr>
      </w:pPr>
      <w:r w:rsidRPr="00E67E0D">
        <w:rPr>
          <w:noProof w:val="0"/>
          <w:snapToGrid w:val="0"/>
        </w:rPr>
        <w:tab/>
        <w:t>{ ID id-MobilityRestrictionList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MobilityRestrictionList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13662857" w14:textId="77777777" w:rsidR="006A1CE4" w:rsidRPr="00E67E0D" w:rsidRDefault="006A1CE4" w:rsidP="00E7499B">
      <w:pPr>
        <w:pStyle w:val="PL"/>
        <w:rPr>
          <w:noProof w:val="0"/>
          <w:snapToGrid w:val="0"/>
        </w:rPr>
      </w:pPr>
      <w:r w:rsidRPr="00E67E0D">
        <w:rPr>
          <w:noProof w:val="0"/>
          <w:snapToGrid w:val="0"/>
        </w:rPr>
        <w:tab/>
        <w:t>{ ID id-UERadioCapability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UERadioCapability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51265D35" w14:textId="77777777" w:rsidR="006A1CE4" w:rsidRPr="00E67E0D" w:rsidRDefault="006A1CE4" w:rsidP="00E7499B">
      <w:pPr>
        <w:pStyle w:val="PL"/>
        <w:rPr>
          <w:noProof w:val="0"/>
          <w:snapToGrid w:val="0"/>
        </w:rPr>
      </w:pPr>
      <w:r w:rsidRPr="00E67E0D">
        <w:rPr>
          <w:noProof w:val="0"/>
          <w:snapToGrid w:val="0"/>
        </w:rPr>
        <w:tab/>
        <w:t>{ ID id-IndexToRFSP</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IndexToRFSP</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47D29EA8" w14:textId="77777777" w:rsidR="006A1CE4" w:rsidRPr="00E67E0D" w:rsidRDefault="006A1CE4" w:rsidP="00E7499B">
      <w:pPr>
        <w:pStyle w:val="PL"/>
        <w:rPr>
          <w:noProof w:val="0"/>
          <w:snapToGrid w:val="0"/>
        </w:rPr>
      </w:pPr>
      <w:r w:rsidRPr="00E67E0D">
        <w:rPr>
          <w:noProof w:val="0"/>
          <w:snapToGrid w:val="0"/>
        </w:rPr>
        <w:tab/>
        <w:t>{ ID id-MaskedIMEISV</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MaskedIMEISV</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761D7C27" w14:textId="77777777" w:rsidR="006A1CE4" w:rsidRPr="00E67E0D" w:rsidRDefault="006A1CE4" w:rsidP="00E7499B">
      <w:pPr>
        <w:pStyle w:val="PL"/>
        <w:rPr>
          <w:noProof w:val="0"/>
          <w:snapToGrid w:val="0"/>
        </w:rPr>
      </w:pPr>
      <w:r w:rsidRPr="00E67E0D">
        <w:rPr>
          <w:noProof w:val="0"/>
          <w:snapToGrid w:val="0"/>
        </w:rPr>
        <w:tab/>
        <w:t>{ ID id-NAS-PDU</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NAS-PDU</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6430DE4D" w14:textId="77777777" w:rsidR="006A1CE4" w:rsidRPr="00E67E0D" w:rsidRDefault="006A1CE4" w:rsidP="00E7499B">
      <w:pPr>
        <w:pStyle w:val="PL"/>
        <w:rPr>
          <w:noProof w:val="0"/>
          <w:snapToGrid w:val="0"/>
        </w:rPr>
      </w:pPr>
      <w:r w:rsidRPr="00E67E0D">
        <w:rPr>
          <w:noProof w:val="0"/>
          <w:snapToGrid w:val="0"/>
        </w:rPr>
        <w:tab/>
        <w:t>{ ID id-EmergencyFallbackIndicator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EmergencyFallbackIndicator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41CD0CCF" w14:textId="66C17877" w:rsidR="006A1CE4" w:rsidRPr="00E67E0D" w:rsidRDefault="006A1CE4" w:rsidP="00E7499B">
      <w:pPr>
        <w:pStyle w:val="PL"/>
        <w:rPr>
          <w:noProof w:val="0"/>
          <w:snapToGrid w:val="0"/>
        </w:rPr>
      </w:pPr>
      <w:r w:rsidRPr="00E67E0D">
        <w:rPr>
          <w:noProof w:val="0"/>
          <w:snapToGrid w:val="0"/>
        </w:rPr>
        <w:tab/>
        <w:t>{ ID id-RRCInactiveTransitionReportRequest</w:t>
      </w:r>
      <w:r w:rsidRPr="00E67E0D">
        <w:rPr>
          <w:noProof w:val="0"/>
          <w:snapToGrid w:val="0"/>
        </w:rPr>
        <w:tab/>
      </w:r>
      <w:r w:rsidRPr="00E67E0D">
        <w:rPr>
          <w:noProof w:val="0"/>
          <w:snapToGrid w:val="0"/>
        </w:rPr>
        <w:tab/>
        <w:t>CRITICALITY ignore</w:t>
      </w:r>
      <w:r w:rsidRPr="00E67E0D">
        <w:rPr>
          <w:noProof w:val="0"/>
          <w:snapToGrid w:val="0"/>
        </w:rPr>
        <w:tab/>
        <w:t>TYPE RRCInactiveTransitionReportRequest</w:t>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r>
      <w:del w:id="6341" w:author="Issam" w:date="2019-02-12T23:38:00Z">
        <w:r w:rsidR="00AE297A" w:rsidRPr="00FF6A95">
          <w:rPr>
            <w:noProof w:val="0"/>
            <w:snapToGrid w:val="0"/>
          </w:rPr>
          <w:delText>},</w:delText>
        </w:r>
      </w:del>
      <w:ins w:id="6342" w:author="Issam" w:date="2019-02-12T23:38:00Z">
        <w:r w:rsidRPr="00E67E0D">
          <w:rPr>
            <w:noProof w:val="0"/>
            <w:snapToGrid w:val="0"/>
          </w:rPr>
          <w:t>}|</w:t>
        </w:r>
      </w:ins>
    </w:p>
    <w:p w14:paraId="72713D0F" w14:textId="77777777" w:rsidR="006A1CE4" w:rsidRPr="00E67E0D" w:rsidRDefault="006A1CE4" w:rsidP="00E7499B">
      <w:pPr>
        <w:pStyle w:val="PL"/>
        <w:rPr>
          <w:ins w:id="6343" w:author="Issam" w:date="2019-02-12T23:38:00Z"/>
          <w:noProof w:val="0"/>
          <w:snapToGrid w:val="0"/>
        </w:rPr>
      </w:pPr>
      <w:ins w:id="6344" w:author="Issam" w:date="2019-02-12T23:38:00Z">
        <w:r w:rsidRPr="00E67E0D">
          <w:rPr>
            <w:noProof w:val="0"/>
            <w:snapToGrid w:val="0"/>
          </w:rPr>
          <w:tab/>
          <w:t>{ ID id-UERadioCapabilityForPaging</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UERadioCapabilityForPaging</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ins>
    </w:p>
    <w:p w14:paraId="7D405CCF" w14:textId="77777777" w:rsidR="006A1CE4" w:rsidRPr="00E67E0D" w:rsidRDefault="006A1CE4" w:rsidP="00E7499B">
      <w:pPr>
        <w:pStyle w:val="PL"/>
        <w:rPr>
          <w:noProof w:val="0"/>
          <w:snapToGrid w:val="0"/>
        </w:rPr>
      </w:pPr>
      <w:r w:rsidRPr="00E67E0D">
        <w:rPr>
          <w:noProof w:val="0"/>
          <w:snapToGrid w:val="0"/>
        </w:rPr>
        <w:tab/>
        <w:t>...</w:t>
      </w:r>
    </w:p>
    <w:p w14:paraId="293574DA" w14:textId="77777777" w:rsidR="006A1CE4" w:rsidRPr="00E67E0D" w:rsidRDefault="006A1CE4" w:rsidP="00E7499B">
      <w:pPr>
        <w:pStyle w:val="PL"/>
        <w:rPr>
          <w:noProof w:val="0"/>
          <w:snapToGrid w:val="0"/>
        </w:rPr>
      </w:pPr>
      <w:r w:rsidRPr="00E67E0D">
        <w:rPr>
          <w:noProof w:val="0"/>
          <w:snapToGrid w:val="0"/>
        </w:rPr>
        <w:t>}</w:t>
      </w:r>
    </w:p>
    <w:p w14:paraId="02D08838" w14:textId="77777777" w:rsidR="006A1CE4" w:rsidRPr="00E67E0D" w:rsidRDefault="006A1CE4" w:rsidP="00E7499B">
      <w:pPr>
        <w:pStyle w:val="PL"/>
        <w:spacing w:line="0" w:lineRule="atLeast"/>
        <w:rPr>
          <w:noProof w:val="0"/>
          <w:snapToGrid w:val="0"/>
        </w:rPr>
      </w:pPr>
    </w:p>
    <w:p w14:paraId="15068897" w14:textId="77777777" w:rsidR="006A1CE4" w:rsidRPr="00E67E0D" w:rsidRDefault="006A1CE4" w:rsidP="00E7499B">
      <w:pPr>
        <w:pStyle w:val="PL"/>
        <w:rPr>
          <w:noProof w:val="0"/>
          <w:snapToGrid w:val="0"/>
        </w:rPr>
      </w:pPr>
      <w:r w:rsidRPr="00E67E0D">
        <w:rPr>
          <w:noProof w:val="0"/>
          <w:snapToGrid w:val="0"/>
        </w:rPr>
        <w:t>-- **************************************************************</w:t>
      </w:r>
    </w:p>
    <w:p w14:paraId="36B2BDD5" w14:textId="77777777" w:rsidR="006A1CE4" w:rsidRPr="00E67E0D" w:rsidRDefault="006A1CE4" w:rsidP="00E7499B">
      <w:pPr>
        <w:pStyle w:val="PL"/>
        <w:rPr>
          <w:noProof w:val="0"/>
          <w:snapToGrid w:val="0"/>
        </w:rPr>
      </w:pPr>
      <w:r w:rsidRPr="00E67E0D">
        <w:rPr>
          <w:noProof w:val="0"/>
          <w:snapToGrid w:val="0"/>
        </w:rPr>
        <w:t>--</w:t>
      </w:r>
    </w:p>
    <w:p w14:paraId="02296EF9" w14:textId="77777777" w:rsidR="006A1CE4" w:rsidRPr="00E67E0D" w:rsidRDefault="006A1CE4" w:rsidP="00E7499B">
      <w:pPr>
        <w:pStyle w:val="PL"/>
        <w:outlineLvl w:val="4"/>
        <w:rPr>
          <w:noProof w:val="0"/>
          <w:snapToGrid w:val="0"/>
        </w:rPr>
      </w:pPr>
      <w:r w:rsidRPr="00E67E0D">
        <w:rPr>
          <w:noProof w:val="0"/>
          <w:snapToGrid w:val="0"/>
        </w:rPr>
        <w:t>-- INITIAL CONTEXT SETUP RESPONSE</w:t>
      </w:r>
    </w:p>
    <w:p w14:paraId="0A92EABA" w14:textId="77777777" w:rsidR="006A1CE4" w:rsidRPr="00E67E0D" w:rsidRDefault="006A1CE4" w:rsidP="00E7499B">
      <w:pPr>
        <w:pStyle w:val="PL"/>
        <w:rPr>
          <w:noProof w:val="0"/>
          <w:snapToGrid w:val="0"/>
        </w:rPr>
      </w:pPr>
      <w:r w:rsidRPr="00E67E0D">
        <w:rPr>
          <w:noProof w:val="0"/>
          <w:snapToGrid w:val="0"/>
        </w:rPr>
        <w:t>--</w:t>
      </w:r>
    </w:p>
    <w:p w14:paraId="414391C0" w14:textId="77777777" w:rsidR="006A1CE4" w:rsidRPr="00E67E0D" w:rsidRDefault="006A1CE4" w:rsidP="00E7499B">
      <w:pPr>
        <w:pStyle w:val="PL"/>
        <w:rPr>
          <w:noProof w:val="0"/>
          <w:snapToGrid w:val="0"/>
        </w:rPr>
      </w:pPr>
      <w:r w:rsidRPr="00E67E0D">
        <w:rPr>
          <w:noProof w:val="0"/>
          <w:snapToGrid w:val="0"/>
        </w:rPr>
        <w:t>-- **************************************************************</w:t>
      </w:r>
    </w:p>
    <w:p w14:paraId="583B5BB7" w14:textId="77777777" w:rsidR="006A1CE4" w:rsidRPr="00E67E0D" w:rsidRDefault="006A1CE4" w:rsidP="00E7499B">
      <w:pPr>
        <w:pStyle w:val="PL"/>
        <w:rPr>
          <w:noProof w:val="0"/>
          <w:snapToGrid w:val="0"/>
        </w:rPr>
      </w:pPr>
    </w:p>
    <w:p w14:paraId="783A5863" w14:textId="77777777" w:rsidR="006A1CE4" w:rsidRPr="00E67E0D" w:rsidRDefault="006A1CE4" w:rsidP="00E7499B">
      <w:pPr>
        <w:pStyle w:val="PL"/>
        <w:rPr>
          <w:noProof w:val="0"/>
          <w:snapToGrid w:val="0"/>
        </w:rPr>
      </w:pPr>
      <w:r w:rsidRPr="00E67E0D">
        <w:rPr>
          <w:noProof w:val="0"/>
          <w:snapToGrid w:val="0"/>
        </w:rPr>
        <w:t>InitialContextSetupResponse ::= SEQUENCE {</w:t>
      </w:r>
    </w:p>
    <w:p w14:paraId="715DD728"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{InitialContextSetupResponseIEs} },</w:t>
      </w:r>
    </w:p>
    <w:p w14:paraId="381409D9" w14:textId="77777777" w:rsidR="006A1CE4" w:rsidRPr="00E67E0D" w:rsidRDefault="006A1CE4" w:rsidP="00E7499B">
      <w:pPr>
        <w:pStyle w:val="PL"/>
        <w:rPr>
          <w:noProof w:val="0"/>
          <w:snapToGrid w:val="0"/>
        </w:rPr>
      </w:pPr>
      <w:r w:rsidRPr="00E67E0D">
        <w:rPr>
          <w:noProof w:val="0"/>
          <w:snapToGrid w:val="0"/>
        </w:rPr>
        <w:tab/>
        <w:t>...</w:t>
      </w:r>
    </w:p>
    <w:p w14:paraId="73CAAE75" w14:textId="77777777" w:rsidR="006A1CE4" w:rsidRPr="00E67E0D" w:rsidRDefault="006A1CE4" w:rsidP="00E7499B">
      <w:pPr>
        <w:pStyle w:val="PL"/>
        <w:rPr>
          <w:noProof w:val="0"/>
          <w:snapToGrid w:val="0"/>
        </w:rPr>
      </w:pPr>
      <w:r w:rsidRPr="00E67E0D">
        <w:rPr>
          <w:noProof w:val="0"/>
          <w:snapToGrid w:val="0"/>
        </w:rPr>
        <w:t>}</w:t>
      </w:r>
    </w:p>
    <w:p w14:paraId="4193BC89" w14:textId="77777777" w:rsidR="006A1CE4" w:rsidRPr="00E67E0D" w:rsidRDefault="006A1CE4" w:rsidP="00E7499B">
      <w:pPr>
        <w:pStyle w:val="PL"/>
        <w:rPr>
          <w:noProof w:val="0"/>
          <w:snapToGrid w:val="0"/>
        </w:rPr>
      </w:pPr>
    </w:p>
    <w:p w14:paraId="5BB49B53" w14:textId="77777777" w:rsidR="006A1CE4" w:rsidRPr="00E67E0D" w:rsidRDefault="006A1CE4" w:rsidP="00E7499B">
      <w:pPr>
        <w:pStyle w:val="PL"/>
        <w:rPr>
          <w:noProof w:val="0"/>
          <w:snapToGrid w:val="0"/>
        </w:rPr>
      </w:pPr>
      <w:r w:rsidRPr="00E67E0D">
        <w:rPr>
          <w:noProof w:val="0"/>
          <w:snapToGrid w:val="0"/>
        </w:rPr>
        <w:t>InitialContextSetupResponseIEs NGAP-PROTOCOL-IES ::= {</w:t>
      </w:r>
    </w:p>
    <w:p w14:paraId="3AB7AAE6" w14:textId="77777777" w:rsidR="006A1CE4" w:rsidRPr="00E67E0D" w:rsidRDefault="006A1CE4" w:rsidP="00E7499B">
      <w:pPr>
        <w:pStyle w:val="PL"/>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33241B0A" w14:textId="77777777" w:rsidR="006A1CE4" w:rsidRPr="00E67E0D" w:rsidRDefault="006A1CE4" w:rsidP="00E7499B">
      <w:pPr>
        <w:pStyle w:val="PL"/>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0B2E0E2D" w14:textId="77777777" w:rsidR="006A1CE4" w:rsidRPr="00E67E0D" w:rsidRDefault="006A1CE4" w:rsidP="00E7499B">
      <w:pPr>
        <w:pStyle w:val="PL"/>
        <w:rPr>
          <w:noProof w:val="0"/>
          <w:snapToGrid w:val="0"/>
        </w:rPr>
      </w:pPr>
      <w:r w:rsidRPr="00E67E0D">
        <w:rPr>
          <w:noProof w:val="0"/>
          <w:snapToGrid w:val="0"/>
        </w:rPr>
        <w:tab/>
        <w:t>{ ID id-PDUSessionResource</w:t>
      </w:r>
      <w:r w:rsidRPr="00E67E0D">
        <w:rPr>
          <w:noProof w:val="0"/>
        </w:rPr>
        <w:t>SetupListCxtRes</w:t>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PDUSessionResource</w:t>
      </w:r>
      <w:r w:rsidRPr="00E67E0D">
        <w:rPr>
          <w:noProof w:val="0"/>
        </w:rPr>
        <w:t>SetupListCxtRes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00E28907" w14:textId="77777777" w:rsidR="006A1CE4" w:rsidRPr="00E67E0D" w:rsidRDefault="006A1CE4" w:rsidP="00E7499B">
      <w:pPr>
        <w:pStyle w:val="PL"/>
        <w:rPr>
          <w:noProof w:val="0"/>
          <w:snapToGrid w:val="0"/>
        </w:rPr>
      </w:pPr>
      <w:r w:rsidRPr="00E67E0D">
        <w:rPr>
          <w:noProof w:val="0"/>
          <w:snapToGrid w:val="0"/>
        </w:rPr>
        <w:tab/>
        <w:t>{ ID id-PDUSessionResource</w:t>
      </w:r>
      <w:r w:rsidRPr="00E67E0D">
        <w:rPr>
          <w:noProof w:val="0"/>
        </w:rPr>
        <w:t>FailedToSetupListCxtRes</w:t>
      </w:r>
      <w:r w:rsidRPr="00E67E0D">
        <w:rPr>
          <w:noProof w:val="0"/>
          <w:snapToGrid w:val="0"/>
        </w:rPr>
        <w:tab/>
        <w:t>CRITICALITY ignore</w:t>
      </w:r>
      <w:r w:rsidRPr="00E67E0D">
        <w:rPr>
          <w:noProof w:val="0"/>
          <w:snapToGrid w:val="0"/>
        </w:rPr>
        <w:tab/>
        <w:t>TYPE PDUSessionResource</w:t>
      </w:r>
      <w:r w:rsidRPr="00E67E0D">
        <w:rPr>
          <w:noProof w:val="0"/>
        </w:rPr>
        <w:t>FailedToSetupListCxtRes</w:t>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0DAF7942" w14:textId="77777777" w:rsidR="006A1CE4" w:rsidRPr="00E67E0D" w:rsidRDefault="006A1CE4" w:rsidP="00E7499B">
      <w:pPr>
        <w:pStyle w:val="PL"/>
        <w:rPr>
          <w:noProof w:val="0"/>
          <w:snapToGrid w:val="0"/>
        </w:rPr>
      </w:pPr>
      <w:r w:rsidRPr="00E67E0D">
        <w:rPr>
          <w:noProof w:val="0"/>
          <w:snapToGrid w:val="0"/>
        </w:rPr>
        <w:tab/>
        <w:t>{ ID id-CriticalityDiagnostics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CriticalityDiagnostics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1FCB96CC" w14:textId="77777777" w:rsidR="006A1CE4" w:rsidRPr="00E67E0D" w:rsidRDefault="006A1CE4" w:rsidP="00E7499B">
      <w:pPr>
        <w:pStyle w:val="PL"/>
        <w:rPr>
          <w:noProof w:val="0"/>
          <w:snapToGrid w:val="0"/>
        </w:rPr>
      </w:pPr>
      <w:r w:rsidRPr="00E67E0D">
        <w:rPr>
          <w:noProof w:val="0"/>
          <w:snapToGrid w:val="0"/>
        </w:rPr>
        <w:tab/>
        <w:t>...</w:t>
      </w:r>
    </w:p>
    <w:p w14:paraId="6064C977" w14:textId="77777777" w:rsidR="006A1CE4" w:rsidRPr="00E67E0D" w:rsidRDefault="006A1CE4" w:rsidP="00E7499B">
      <w:pPr>
        <w:pStyle w:val="PL"/>
        <w:rPr>
          <w:noProof w:val="0"/>
          <w:snapToGrid w:val="0"/>
        </w:rPr>
      </w:pPr>
      <w:r w:rsidRPr="00E67E0D">
        <w:rPr>
          <w:noProof w:val="0"/>
          <w:snapToGrid w:val="0"/>
        </w:rPr>
        <w:t>}</w:t>
      </w:r>
    </w:p>
    <w:p w14:paraId="1591C904" w14:textId="77777777" w:rsidR="006A1CE4" w:rsidRPr="00E67E0D" w:rsidRDefault="006A1CE4" w:rsidP="00E7499B">
      <w:pPr>
        <w:pStyle w:val="PL"/>
        <w:rPr>
          <w:noProof w:val="0"/>
          <w:snapToGrid w:val="0"/>
        </w:rPr>
      </w:pPr>
    </w:p>
    <w:p w14:paraId="14D9541B" w14:textId="77777777" w:rsidR="006A1CE4" w:rsidRPr="00E67E0D" w:rsidRDefault="006A1CE4" w:rsidP="00E7499B">
      <w:pPr>
        <w:pStyle w:val="PL"/>
        <w:rPr>
          <w:noProof w:val="0"/>
          <w:snapToGrid w:val="0"/>
        </w:rPr>
      </w:pPr>
    </w:p>
    <w:p w14:paraId="707C4561" w14:textId="77777777" w:rsidR="006A1CE4" w:rsidRPr="00E67E0D" w:rsidRDefault="006A1CE4" w:rsidP="00E7499B">
      <w:pPr>
        <w:pStyle w:val="PL"/>
        <w:rPr>
          <w:noProof w:val="0"/>
          <w:snapToGrid w:val="0"/>
        </w:rPr>
      </w:pPr>
      <w:r w:rsidRPr="00E67E0D">
        <w:rPr>
          <w:noProof w:val="0"/>
          <w:snapToGrid w:val="0"/>
        </w:rPr>
        <w:t>-- **************************************************************</w:t>
      </w:r>
    </w:p>
    <w:p w14:paraId="6A7E9591" w14:textId="77777777" w:rsidR="006A1CE4" w:rsidRPr="00E67E0D" w:rsidRDefault="006A1CE4" w:rsidP="00E7499B">
      <w:pPr>
        <w:pStyle w:val="PL"/>
        <w:rPr>
          <w:noProof w:val="0"/>
          <w:snapToGrid w:val="0"/>
        </w:rPr>
      </w:pPr>
      <w:r w:rsidRPr="00E67E0D">
        <w:rPr>
          <w:noProof w:val="0"/>
          <w:snapToGrid w:val="0"/>
        </w:rPr>
        <w:t>--</w:t>
      </w:r>
    </w:p>
    <w:p w14:paraId="153CDB48" w14:textId="77777777" w:rsidR="006A1CE4" w:rsidRPr="00E67E0D" w:rsidRDefault="006A1CE4" w:rsidP="00E7499B">
      <w:pPr>
        <w:pStyle w:val="PL"/>
        <w:outlineLvl w:val="4"/>
        <w:rPr>
          <w:noProof w:val="0"/>
          <w:snapToGrid w:val="0"/>
        </w:rPr>
      </w:pPr>
      <w:r w:rsidRPr="00E67E0D">
        <w:rPr>
          <w:noProof w:val="0"/>
          <w:snapToGrid w:val="0"/>
        </w:rPr>
        <w:t>-- INITIAL CONTEXT SETUP FAILURE</w:t>
      </w:r>
    </w:p>
    <w:p w14:paraId="5AB51972" w14:textId="77777777" w:rsidR="006A1CE4" w:rsidRPr="00E67E0D" w:rsidRDefault="006A1CE4" w:rsidP="00E7499B">
      <w:pPr>
        <w:pStyle w:val="PL"/>
        <w:rPr>
          <w:noProof w:val="0"/>
          <w:snapToGrid w:val="0"/>
        </w:rPr>
      </w:pPr>
      <w:r w:rsidRPr="00E67E0D">
        <w:rPr>
          <w:noProof w:val="0"/>
          <w:snapToGrid w:val="0"/>
        </w:rPr>
        <w:t>--</w:t>
      </w:r>
    </w:p>
    <w:p w14:paraId="709DFE68" w14:textId="77777777" w:rsidR="006A1CE4" w:rsidRPr="00E67E0D" w:rsidRDefault="006A1CE4" w:rsidP="00E7499B">
      <w:pPr>
        <w:pStyle w:val="PL"/>
        <w:rPr>
          <w:noProof w:val="0"/>
          <w:snapToGrid w:val="0"/>
        </w:rPr>
      </w:pPr>
      <w:r w:rsidRPr="00E67E0D">
        <w:rPr>
          <w:noProof w:val="0"/>
          <w:snapToGrid w:val="0"/>
        </w:rPr>
        <w:t>-- **************************************************************</w:t>
      </w:r>
    </w:p>
    <w:p w14:paraId="7835CD5F" w14:textId="77777777" w:rsidR="006A1CE4" w:rsidRPr="00E67E0D" w:rsidRDefault="006A1CE4" w:rsidP="00E7499B">
      <w:pPr>
        <w:pStyle w:val="PL"/>
        <w:rPr>
          <w:noProof w:val="0"/>
          <w:snapToGrid w:val="0"/>
        </w:rPr>
      </w:pPr>
    </w:p>
    <w:p w14:paraId="43149D70" w14:textId="77777777" w:rsidR="006A1CE4" w:rsidRPr="00E67E0D" w:rsidRDefault="006A1CE4" w:rsidP="00E7499B">
      <w:pPr>
        <w:pStyle w:val="PL"/>
        <w:rPr>
          <w:noProof w:val="0"/>
          <w:snapToGrid w:val="0"/>
        </w:rPr>
      </w:pPr>
      <w:r w:rsidRPr="00E67E0D">
        <w:rPr>
          <w:noProof w:val="0"/>
          <w:snapToGrid w:val="0"/>
        </w:rPr>
        <w:t>InitialContextSetupFailure ::= SEQUENCE {</w:t>
      </w:r>
    </w:p>
    <w:p w14:paraId="08E8A922"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{InitialContextSetupFailureIEs} },</w:t>
      </w:r>
    </w:p>
    <w:p w14:paraId="60AD2FDA" w14:textId="77777777" w:rsidR="006A1CE4" w:rsidRPr="00E67E0D" w:rsidRDefault="006A1CE4" w:rsidP="00E7499B">
      <w:pPr>
        <w:pStyle w:val="PL"/>
        <w:rPr>
          <w:noProof w:val="0"/>
          <w:snapToGrid w:val="0"/>
        </w:rPr>
      </w:pPr>
      <w:r w:rsidRPr="00E67E0D">
        <w:rPr>
          <w:noProof w:val="0"/>
          <w:snapToGrid w:val="0"/>
        </w:rPr>
        <w:tab/>
        <w:t>...</w:t>
      </w:r>
    </w:p>
    <w:p w14:paraId="6F11A85E" w14:textId="77777777" w:rsidR="006A1CE4" w:rsidRPr="00E67E0D" w:rsidRDefault="006A1CE4" w:rsidP="00E7499B">
      <w:pPr>
        <w:pStyle w:val="PL"/>
        <w:rPr>
          <w:noProof w:val="0"/>
          <w:snapToGrid w:val="0"/>
        </w:rPr>
      </w:pPr>
      <w:r w:rsidRPr="00E67E0D">
        <w:rPr>
          <w:noProof w:val="0"/>
          <w:snapToGrid w:val="0"/>
        </w:rPr>
        <w:t>}</w:t>
      </w:r>
    </w:p>
    <w:p w14:paraId="137506C0" w14:textId="77777777" w:rsidR="006A1CE4" w:rsidRPr="00E67E0D" w:rsidRDefault="006A1CE4" w:rsidP="00E7499B">
      <w:pPr>
        <w:pStyle w:val="PL"/>
        <w:rPr>
          <w:noProof w:val="0"/>
          <w:snapToGrid w:val="0"/>
        </w:rPr>
      </w:pPr>
    </w:p>
    <w:p w14:paraId="0B90BD1C" w14:textId="77777777" w:rsidR="006A1CE4" w:rsidRPr="00E67E0D" w:rsidRDefault="006A1CE4" w:rsidP="00E7499B">
      <w:pPr>
        <w:pStyle w:val="PL"/>
        <w:rPr>
          <w:noProof w:val="0"/>
          <w:snapToGrid w:val="0"/>
        </w:rPr>
      </w:pPr>
      <w:r w:rsidRPr="00E67E0D">
        <w:rPr>
          <w:noProof w:val="0"/>
          <w:snapToGrid w:val="0"/>
        </w:rPr>
        <w:t>InitialContextSetupFailureIEs NGAP-PROTOCOL-IES ::= {</w:t>
      </w:r>
    </w:p>
    <w:p w14:paraId="4AB387FB" w14:textId="77777777" w:rsidR="006A1CE4" w:rsidRPr="00E67E0D" w:rsidRDefault="006A1CE4" w:rsidP="00E7499B">
      <w:pPr>
        <w:pStyle w:val="PL"/>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ins w:id="6345" w:author="Issam" w:date="2019-02-12T23:38:00Z">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ins>
      <w:r w:rsidRPr="00E67E0D">
        <w:rPr>
          <w:noProof w:val="0"/>
          <w:snapToGrid w:val="0"/>
        </w:rPr>
        <w:t>CRITICALITY ignore</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ins w:id="6346" w:author="Issam" w:date="2019-02-12T23:38:00Z">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ins>
      <w:r w:rsidRPr="00E67E0D">
        <w:rPr>
          <w:noProof w:val="0"/>
          <w:snapToGrid w:val="0"/>
        </w:rPr>
        <w:t>PRESENCE mandatory</w:t>
      </w:r>
      <w:r w:rsidRPr="00E67E0D">
        <w:rPr>
          <w:noProof w:val="0"/>
          <w:snapToGrid w:val="0"/>
        </w:rPr>
        <w:tab/>
        <w:t>}|</w:t>
      </w:r>
    </w:p>
    <w:p w14:paraId="6474737C" w14:textId="77777777" w:rsidR="006A1CE4" w:rsidRPr="00E67E0D" w:rsidRDefault="006A1CE4" w:rsidP="00E7499B">
      <w:pPr>
        <w:pStyle w:val="PL"/>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ins w:id="6347" w:author="Issam" w:date="2019-02-12T23:38:00Z">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ins>
      <w:r w:rsidRPr="00E67E0D">
        <w:rPr>
          <w:noProof w:val="0"/>
          <w:snapToGrid w:val="0"/>
        </w:rPr>
        <w:t>CRITICALITY ignore</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ins w:id="6348" w:author="Issam" w:date="2019-02-12T23:38:00Z">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ins>
      <w:r w:rsidRPr="00E67E0D">
        <w:rPr>
          <w:noProof w:val="0"/>
          <w:snapToGrid w:val="0"/>
        </w:rPr>
        <w:t>PRESENCE mandatory</w:t>
      </w:r>
      <w:r w:rsidRPr="00E67E0D">
        <w:rPr>
          <w:noProof w:val="0"/>
          <w:snapToGrid w:val="0"/>
        </w:rPr>
        <w:tab/>
        <w:t>}|</w:t>
      </w:r>
    </w:p>
    <w:p w14:paraId="627F4AF0" w14:textId="77777777" w:rsidR="006A1CE4" w:rsidRPr="00E67E0D" w:rsidRDefault="006A1CE4" w:rsidP="00E7499B">
      <w:pPr>
        <w:pStyle w:val="PL"/>
        <w:rPr>
          <w:ins w:id="6349" w:author="Issam" w:date="2019-02-12T23:38:00Z"/>
          <w:noProof w:val="0"/>
          <w:snapToGrid w:val="0"/>
        </w:rPr>
      </w:pPr>
      <w:ins w:id="6350" w:author="Issam" w:date="2019-02-12T23:38:00Z">
        <w:r w:rsidRPr="00E67E0D">
          <w:rPr>
            <w:noProof w:val="0"/>
            <w:snapToGrid w:val="0"/>
          </w:rPr>
          <w:tab/>
          <w:t>{ ID id-PDUSessionResource</w:t>
        </w:r>
        <w:r w:rsidRPr="00E67E0D">
          <w:rPr>
            <w:noProof w:val="0"/>
          </w:rPr>
          <w:t>FailedToSetupListCxtFail</w:t>
        </w:r>
        <w:r w:rsidRPr="00E67E0D">
          <w:rPr>
            <w:noProof w:val="0"/>
            <w:snapToGrid w:val="0"/>
          </w:rPr>
          <w:tab/>
          <w:t>CRITICALITY ignore</w:t>
        </w:r>
        <w:r w:rsidRPr="00E67E0D">
          <w:rPr>
            <w:noProof w:val="0"/>
            <w:snapToGrid w:val="0"/>
          </w:rPr>
          <w:tab/>
          <w:t>TYPE PDUSessionResource</w:t>
        </w:r>
        <w:r w:rsidRPr="00E67E0D">
          <w:rPr>
            <w:noProof w:val="0"/>
          </w:rPr>
          <w:t>FailedToSetupListCxtFail</w:t>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ins>
    </w:p>
    <w:p w14:paraId="486AD2CC" w14:textId="77777777" w:rsidR="006A1CE4" w:rsidRPr="00E67E0D" w:rsidRDefault="006A1CE4" w:rsidP="00E7499B">
      <w:pPr>
        <w:pStyle w:val="PL"/>
        <w:rPr>
          <w:noProof w:val="0"/>
          <w:snapToGrid w:val="0"/>
        </w:rPr>
      </w:pPr>
      <w:r w:rsidRPr="00E67E0D">
        <w:rPr>
          <w:noProof w:val="0"/>
          <w:snapToGrid w:val="0"/>
        </w:rPr>
        <w:tab/>
        <w:t>{ ID id-Cause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ins w:id="6351" w:author="Issam" w:date="2019-02-12T23:38:00Z">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ins>
      <w:r w:rsidRPr="00E67E0D">
        <w:rPr>
          <w:noProof w:val="0"/>
          <w:snapToGrid w:val="0"/>
        </w:rPr>
        <w:t>CRITICALITY ignore</w:t>
      </w:r>
      <w:r w:rsidRPr="00E67E0D">
        <w:rPr>
          <w:noProof w:val="0"/>
          <w:snapToGrid w:val="0"/>
        </w:rPr>
        <w:tab/>
        <w:t>TYPE 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ins w:id="6352" w:author="Issam" w:date="2019-02-12T23:38:00Z">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ins>
      <w:r w:rsidRPr="00E67E0D">
        <w:rPr>
          <w:noProof w:val="0"/>
          <w:snapToGrid w:val="0"/>
        </w:rPr>
        <w:t>PRESENCE mandatory</w:t>
      </w:r>
      <w:r w:rsidRPr="00E67E0D">
        <w:rPr>
          <w:noProof w:val="0"/>
          <w:snapToGrid w:val="0"/>
        </w:rPr>
        <w:tab/>
        <w:t>}|</w:t>
      </w:r>
    </w:p>
    <w:p w14:paraId="4525AE61" w14:textId="77777777" w:rsidR="006A1CE4" w:rsidRPr="00E67E0D" w:rsidRDefault="006A1CE4" w:rsidP="00E7499B">
      <w:pPr>
        <w:pStyle w:val="PL"/>
        <w:rPr>
          <w:noProof w:val="0"/>
          <w:snapToGrid w:val="0"/>
        </w:rPr>
      </w:pPr>
      <w:r w:rsidRPr="00E67E0D">
        <w:rPr>
          <w:noProof w:val="0"/>
          <w:snapToGrid w:val="0"/>
        </w:rPr>
        <w:tab/>
        <w:t>{ ID id-CriticalityDiagnostics</w:t>
      </w:r>
      <w:r w:rsidRPr="00E67E0D">
        <w:rPr>
          <w:noProof w:val="0"/>
          <w:snapToGrid w:val="0"/>
        </w:rPr>
        <w:tab/>
      </w:r>
      <w:r w:rsidRPr="00E67E0D">
        <w:rPr>
          <w:noProof w:val="0"/>
          <w:snapToGrid w:val="0"/>
        </w:rPr>
        <w:tab/>
      </w:r>
      <w:ins w:id="6353" w:author="Issam" w:date="2019-02-12T23:38:00Z">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ins>
      <w:r w:rsidRPr="00E67E0D">
        <w:rPr>
          <w:noProof w:val="0"/>
          <w:snapToGrid w:val="0"/>
        </w:rPr>
        <w:t>CRITICALITY ignore</w:t>
      </w:r>
      <w:r w:rsidRPr="00E67E0D">
        <w:rPr>
          <w:noProof w:val="0"/>
          <w:snapToGrid w:val="0"/>
        </w:rPr>
        <w:tab/>
        <w:t>TYPE CriticalityDiagnostics</w:t>
      </w:r>
      <w:r w:rsidRPr="00E67E0D">
        <w:rPr>
          <w:noProof w:val="0"/>
          <w:snapToGrid w:val="0"/>
        </w:rPr>
        <w:tab/>
      </w:r>
      <w:r w:rsidRPr="00E67E0D">
        <w:rPr>
          <w:noProof w:val="0"/>
          <w:snapToGrid w:val="0"/>
        </w:rPr>
        <w:tab/>
      </w:r>
      <w:ins w:id="6354" w:author="Issam" w:date="2019-02-12T23:38:00Z">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ins>
      <w:r w:rsidRPr="00E67E0D">
        <w:rPr>
          <w:noProof w:val="0"/>
          <w:snapToGrid w:val="0"/>
        </w:rPr>
        <w:t>PRESENCE optional</w:t>
      </w:r>
      <w:r w:rsidRPr="00E67E0D">
        <w:rPr>
          <w:noProof w:val="0"/>
          <w:snapToGrid w:val="0"/>
        </w:rPr>
        <w:tab/>
      </w:r>
      <w:r w:rsidRPr="00E67E0D">
        <w:rPr>
          <w:noProof w:val="0"/>
          <w:snapToGrid w:val="0"/>
        </w:rPr>
        <w:tab/>
        <w:t>},</w:t>
      </w:r>
    </w:p>
    <w:p w14:paraId="519FAA03" w14:textId="77777777" w:rsidR="006A1CE4" w:rsidRPr="00E67E0D" w:rsidRDefault="006A1CE4" w:rsidP="00E7499B">
      <w:pPr>
        <w:pStyle w:val="PL"/>
        <w:rPr>
          <w:noProof w:val="0"/>
          <w:snapToGrid w:val="0"/>
        </w:rPr>
      </w:pPr>
      <w:r w:rsidRPr="00E67E0D">
        <w:rPr>
          <w:noProof w:val="0"/>
          <w:snapToGrid w:val="0"/>
        </w:rPr>
        <w:tab/>
        <w:t>...</w:t>
      </w:r>
    </w:p>
    <w:p w14:paraId="754A08B5" w14:textId="77777777" w:rsidR="006A1CE4" w:rsidRPr="00E67E0D" w:rsidRDefault="006A1CE4" w:rsidP="00E7499B">
      <w:pPr>
        <w:pStyle w:val="PL"/>
        <w:rPr>
          <w:noProof w:val="0"/>
          <w:snapToGrid w:val="0"/>
        </w:rPr>
      </w:pPr>
      <w:r w:rsidRPr="00E67E0D">
        <w:rPr>
          <w:noProof w:val="0"/>
          <w:snapToGrid w:val="0"/>
        </w:rPr>
        <w:t>}</w:t>
      </w:r>
    </w:p>
    <w:p w14:paraId="343CFCDE" w14:textId="77777777" w:rsidR="006A1CE4" w:rsidRPr="00E67E0D" w:rsidRDefault="006A1CE4" w:rsidP="00E7499B">
      <w:pPr>
        <w:pStyle w:val="PL"/>
        <w:rPr>
          <w:noProof w:val="0"/>
          <w:snapToGrid w:val="0"/>
        </w:rPr>
      </w:pPr>
    </w:p>
    <w:p w14:paraId="22BDA6E5" w14:textId="77777777" w:rsidR="006A1CE4" w:rsidRPr="00E67E0D" w:rsidRDefault="006A1CE4" w:rsidP="00E7499B">
      <w:pPr>
        <w:pStyle w:val="PL"/>
        <w:spacing w:line="0" w:lineRule="atLeast"/>
        <w:rPr>
          <w:noProof w:val="0"/>
          <w:snapToGrid w:val="0"/>
        </w:rPr>
      </w:pPr>
      <w:r w:rsidRPr="00E67E0D">
        <w:rPr>
          <w:noProof w:val="0"/>
          <w:snapToGrid w:val="0"/>
        </w:rPr>
        <w:t>-- **************************************************************</w:t>
      </w:r>
    </w:p>
    <w:p w14:paraId="60B8554A" w14:textId="77777777" w:rsidR="006A1CE4" w:rsidRPr="00E67E0D" w:rsidRDefault="006A1CE4" w:rsidP="00E7499B">
      <w:pPr>
        <w:pStyle w:val="PL"/>
        <w:spacing w:line="0" w:lineRule="atLeast"/>
        <w:rPr>
          <w:noProof w:val="0"/>
          <w:snapToGrid w:val="0"/>
        </w:rPr>
      </w:pPr>
      <w:r w:rsidRPr="00E67E0D">
        <w:rPr>
          <w:noProof w:val="0"/>
          <w:snapToGrid w:val="0"/>
        </w:rPr>
        <w:t>--</w:t>
      </w:r>
    </w:p>
    <w:p w14:paraId="1AACD745" w14:textId="77777777" w:rsidR="006A1CE4" w:rsidRPr="00E67E0D" w:rsidRDefault="006A1CE4" w:rsidP="00E7499B">
      <w:pPr>
        <w:pStyle w:val="PL"/>
        <w:outlineLvl w:val="4"/>
        <w:rPr>
          <w:noProof w:val="0"/>
          <w:snapToGrid w:val="0"/>
        </w:rPr>
      </w:pPr>
      <w:r w:rsidRPr="00E67E0D">
        <w:rPr>
          <w:noProof w:val="0"/>
          <w:snapToGrid w:val="0"/>
        </w:rPr>
        <w:t>-- UE Context Release Request Elementary Procedure</w:t>
      </w:r>
    </w:p>
    <w:p w14:paraId="73CB2E4E" w14:textId="77777777" w:rsidR="006A1CE4" w:rsidRPr="00E67E0D" w:rsidRDefault="006A1CE4" w:rsidP="00E7499B">
      <w:pPr>
        <w:pStyle w:val="PL"/>
        <w:spacing w:line="0" w:lineRule="atLeast"/>
        <w:rPr>
          <w:noProof w:val="0"/>
          <w:snapToGrid w:val="0"/>
        </w:rPr>
      </w:pPr>
      <w:r w:rsidRPr="00E67E0D">
        <w:rPr>
          <w:noProof w:val="0"/>
          <w:snapToGrid w:val="0"/>
        </w:rPr>
        <w:t>--</w:t>
      </w:r>
    </w:p>
    <w:p w14:paraId="54BC6809" w14:textId="77777777" w:rsidR="006A1CE4" w:rsidRPr="00E67E0D" w:rsidRDefault="006A1CE4" w:rsidP="00E7499B">
      <w:pPr>
        <w:pStyle w:val="PL"/>
        <w:spacing w:line="0" w:lineRule="atLeast"/>
        <w:rPr>
          <w:noProof w:val="0"/>
          <w:snapToGrid w:val="0"/>
        </w:rPr>
      </w:pPr>
      <w:r w:rsidRPr="00E67E0D">
        <w:rPr>
          <w:noProof w:val="0"/>
          <w:snapToGrid w:val="0"/>
        </w:rPr>
        <w:t>-- **************************************************************</w:t>
      </w:r>
    </w:p>
    <w:p w14:paraId="5AF00B4B" w14:textId="77777777" w:rsidR="006A1CE4" w:rsidRPr="00E67E0D" w:rsidRDefault="006A1CE4" w:rsidP="00E7499B">
      <w:pPr>
        <w:pStyle w:val="PL"/>
        <w:spacing w:line="0" w:lineRule="atLeast"/>
        <w:rPr>
          <w:noProof w:val="0"/>
          <w:snapToGrid w:val="0"/>
        </w:rPr>
      </w:pPr>
    </w:p>
    <w:p w14:paraId="45EE16E9" w14:textId="77777777" w:rsidR="006A1CE4" w:rsidRPr="00E67E0D" w:rsidRDefault="006A1CE4" w:rsidP="00E7499B">
      <w:pPr>
        <w:pStyle w:val="PL"/>
        <w:spacing w:line="0" w:lineRule="atLeast"/>
        <w:rPr>
          <w:noProof w:val="0"/>
          <w:snapToGrid w:val="0"/>
        </w:rPr>
      </w:pPr>
      <w:r w:rsidRPr="00E67E0D">
        <w:rPr>
          <w:noProof w:val="0"/>
          <w:snapToGrid w:val="0"/>
        </w:rPr>
        <w:t>-- **************************************************************</w:t>
      </w:r>
    </w:p>
    <w:p w14:paraId="59F1BA3D" w14:textId="77777777" w:rsidR="006A1CE4" w:rsidRPr="00E67E0D" w:rsidRDefault="006A1CE4" w:rsidP="00E7499B">
      <w:pPr>
        <w:pStyle w:val="PL"/>
        <w:spacing w:line="0" w:lineRule="atLeast"/>
        <w:rPr>
          <w:noProof w:val="0"/>
          <w:snapToGrid w:val="0"/>
        </w:rPr>
      </w:pPr>
      <w:r w:rsidRPr="00E67E0D">
        <w:rPr>
          <w:noProof w:val="0"/>
          <w:snapToGrid w:val="0"/>
        </w:rPr>
        <w:t>--</w:t>
      </w:r>
    </w:p>
    <w:p w14:paraId="2982AEF2" w14:textId="77777777" w:rsidR="006A1CE4" w:rsidRPr="00E67E0D" w:rsidRDefault="006A1CE4" w:rsidP="00E7499B">
      <w:pPr>
        <w:pStyle w:val="PL"/>
        <w:outlineLvl w:val="4"/>
        <w:rPr>
          <w:noProof w:val="0"/>
          <w:snapToGrid w:val="0"/>
        </w:rPr>
      </w:pPr>
      <w:r w:rsidRPr="00E67E0D">
        <w:rPr>
          <w:noProof w:val="0"/>
          <w:snapToGrid w:val="0"/>
        </w:rPr>
        <w:t>-- UE CONTEXT RELEASE REQUEST</w:t>
      </w:r>
    </w:p>
    <w:p w14:paraId="157E4C43" w14:textId="77777777" w:rsidR="006A1CE4" w:rsidRPr="00E67E0D" w:rsidRDefault="006A1CE4" w:rsidP="00E7499B">
      <w:pPr>
        <w:pStyle w:val="PL"/>
        <w:spacing w:line="0" w:lineRule="atLeast"/>
        <w:rPr>
          <w:noProof w:val="0"/>
          <w:snapToGrid w:val="0"/>
        </w:rPr>
      </w:pPr>
      <w:r w:rsidRPr="00E67E0D">
        <w:rPr>
          <w:noProof w:val="0"/>
          <w:snapToGrid w:val="0"/>
        </w:rPr>
        <w:t>--</w:t>
      </w:r>
    </w:p>
    <w:p w14:paraId="294071B8" w14:textId="77777777" w:rsidR="006A1CE4" w:rsidRPr="00E67E0D" w:rsidRDefault="006A1CE4" w:rsidP="00E7499B">
      <w:pPr>
        <w:pStyle w:val="PL"/>
        <w:spacing w:line="0" w:lineRule="atLeast"/>
        <w:rPr>
          <w:noProof w:val="0"/>
          <w:snapToGrid w:val="0"/>
        </w:rPr>
      </w:pPr>
      <w:r w:rsidRPr="00E67E0D">
        <w:rPr>
          <w:noProof w:val="0"/>
          <w:snapToGrid w:val="0"/>
        </w:rPr>
        <w:t>-- **************************************************************</w:t>
      </w:r>
    </w:p>
    <w:p w14:paraId="28576F58" w14:textId="77777777" w:rsidR="006A1CE4" w:rsidRPr="00E67E0D" w:rsidRDefault="006A1CE4" w:rsidP="00E7499B">
      <w:pPr>
        <w:pStyle w:val="PL"/>
        <w:spacing w:line="0" w:lineRule="atLeast"/>
        <w:rPr>
          <w:noProof w:val="0"/>
          <w:snapToGrid w:val="0"/>
        </w:rPr>
      </w:pPr>
    </w:p>
    <w:p w14:paraId="3D575218" w14:textId="77777777" w:rsidR="006A1CE4" w:rsidRPr="00E67E0D" w:rsidRDefault="006A1CE4" w:rsidP="00E7499B">
      <w:pPr>
        <w:pStyle w:val="PL"/>
        <w:spacing w:line="0" w:lineRule="atLeast"/>
        <w:rPr>
          <w:noProof w:val="0"/>
          <w:snapToGrid w:val="0"/>
        </w:rPr>
      </w:pPr>
      <w:r w:rsidRPr="00E67E0D">
        <w:rPr>
          <w:noProof w:val="0"/>
          <w:snapToGrid w:val="0"/>
        </w:rPr>
        <w:t>UEContextReleaseRequest ::= SEQUENCE {</w:t>
      </w:r>
    </w:p>
    <w:p w14:paraId="59F5355D" w14:textId="77777777" w:rsidR="006A1CE4" w:rsidRPr="00E67E0D" w:rsidRDefault="006A1CE4" w:rsidP="00E7499B">
      <w:pPr>
        <w:pStyle w:val="PL"/>
        <w:spacing w:line="0" w:lineRule="atLeast"/>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{UEContextReleaseRequest-IEs} },</w:t>
      </w:r>
    </w:p>
    <w:p w14:paraId="2F0D180A"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245FF6A6" w14:textId="77777777" w:rsidR="006A1CE4" w:rsidRPr="00E67E0D" w:rsidRDefault="006A1CE4" w:rsidP="00E7499B">
      <w:pPr>
        <w:pStyle w:val="PL"/>
        <w:spacing w:line="0" w:lineRule="atLeast"/>
        <w:rPr>
          <w:noProof w:val="0"/>
          <w:snapToGrid w:val="0"/>
        </w:rPr>
      </w:pPr>
      <w:r w:rsidRPr="00E67E0D">
        <w:rPr>
          <w:noProof w:val="0"/>
          <w:snapToGrid w:val="0"/>
        </w:rPr>
        <w:t>}</w:t>
      </w:r>
    </w:p>
    <w:p w14:paraId="10860EEE" w14:textId="77777777" w:rsidR="006A1CE4" w:rsidRPr="00E67E0D" w:rsidRDefault="006A1CE4" w:rsidP="00E7499B">
      <w:pPr>
        <w:pStyle w:val="PL"/>
        <w:spacing w:line="0" w:lineRule="atLeast"/>
        <w:rPr>
          <w:noProof w:val="0"/>
          <w:snapToGrid w:val="0"/>
        </w:rPr>
      </w:pPr>
    </w:p>
    <w:p w14:paraId="01F78506" w14:textId="77777777" w:rsidR="006A1CE4" w:rsidRPr="00E67E0D" w:rsidRDefault="006A1CE4" w:rsidP="00E7499B">
      <w:pPr>
        <w:pStyle w:val="PL"/>
        <w:spacing w:line="0" w:lineRule="atLeast"/>
        <w:rPr>
          <w:noProof w:val="0"/>
          <w:snapToGrid w:val="0"/>
        </w:rPr>
      </w:pPr>
      <w:r w:rsidRPr="00E67E0D">
        <w:rPr>
          <w:noProof w:val="0"/>
          <w:snapToGrid w:val="0"/>
        </w:rPr>
        <w:t>UEContextReleaseRequest-IEs NGAP-PROTOCOL-IES ::= {</w:t>
      </w:r>
    </w:p>
    <w:p w14:paraId="0FB6F260" w14:textId="77777777" w:rsidR="006A1CE4" w:rsidRPr="00E67E0D" w:rsidRDefault="006A1CE4" w:rsidP="00E7499B">
      <w:pPr>
        <w:pStyle w:val="PL"/>
        <w:spacing w:line="0" w:lineRule="atLeast"/>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ins w:id="6355" w:author="Issam" w:date="2019-02-12T23:38:00Z">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ins>
      <w:r w:rsidRPr="00E67E0D">
        <w:rPr>
          <w:noProof w:val="0"/>
          <w:snapToGrid w:val="0"/>
        </w:rPr>
        <w:t>CRITICALITY reject</w:t>
      </w:r>
      <w:r w:rsidRPr="00E67E0D">
        <w:rPr>
          <w:noProof w:val="0"/>
          <w:snapToGrid w:val="0"/>
        </w:rPr>
        <w:tab/>
        <w:t>TYPE AMF-UE-NGAP-ID</w:t>
      </w:r>
      <w:r w:rsidRPr="00E67E0D">
        <w:rPr>
          <w:noProof w:val="0"/>
          <w:snapToGrid w:val="0"/>
        </w:rPr>
        <w:tab/>
      </w:r>
      <w:r w:rsidRPr="00E67E0D">
        <w:rPr>
          <w:noProof w:val="0"/>
          <w:snapToGrid w:val="0"/>
        </w:rPr>
        <w:tab/>
      </w:r>
      <w:ins w:id="6356" w:author="Issam" w:date="2019-02-12T23:38:00Z">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ins>
      <w:r w:rsidRPr="00E67E0D">
        <w:rPr>
          <w:noProof w:val="0"/>
          <w:snapToGrid w:val="0"/>
        </w:rPr>
        <w:t>PRESENCE mandatory</w:t>
      </w:r>
      <w:r w:rsidRPr="00E67E0D">
        <w:rPr>
          <w:noProof w:val="0"/>
          <w:snapToGrid w:val="0"/>
        </w:rPr>
        <w:tab/>
        <w:t>}|</w:t>
      </w:r>
    </w:p>
    <w:p w14:paraId="787D1362" w14:textId="77777777" w:rsidR="006A1CE4" w:rsidRPr="00E67E0D" w:rsidRDefault="006A1CE4" w:rsidP="00E7499B">
      <w:pPr>
        <w:pStyle w:val="PL"/>
        <w:spacing w:line="0" w:lineRule="atLeast"/>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ins w:id="6357" w:author="Issam" w:date="2019-02-12T23:38:00Z">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ins>
      <w:r w:rsidRPr="00E67E0D">
        <w:rPr>
          <w:noProof w:val="0"/>
          <w:snapToGrid w:val="0"/>
        </w:rPr>
        <w:t>CRITICALITY reject</w:t>
      </w:r>
      <w:r w:rsidRPr="00E67E0D">
        <w:rPr>
          <w:noProof w:val="0"/>
          <w:snapToGrid w:val="0"/>
        </w:rPr>
        <w:tab/>
        <w:t>TYPE RAN-UE-NGAP-ID</w:t>
      </w:r>
      <w:r w:rsidRPr="00E67E0D">
        <w:rPr>
          <w:noProof w:val="0"/>
          <w:snapToGrid w:val="0"/>
        </w:rPr>
        <w:tab/>
      </w:r>
      <w:r w:rsidRPr="00E67E0D">
        <w:rPr>
          <w:noProof w:val="0"/>
          <w:snapToGrid w:val="0"/>
        </w:rPr>
        <w:tab/>
      </w:r>
      <w:ins w:id="6358" w:author="Issam" w:date="2019-02-12T23:38:00Z">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ins>
      <w:r w:rsidRPr="00E67E0D">
        <w:rPr>
          <w:noProof w:val="0"/>
          <w:snapToGrid w:val="0"/>
        </w:rPr>
        <w:t>PRESENCE mandatory</w:t>
      </w:r>
      <w:r w:rsidRPr="00E67E0D">
        <w:rPr>
          <w:noProof w:val="0"/>
          <w:snapToGrid w:val="0"/>
        </w:rPr>
        <w:tab/>
        <w:t>}|</w:t>
      </w:r>
    </w:p>
    <w:p w14:paraId="715D8485" w14:textId="77777777" w:rsidR="006A1CE4" w:rsidRPr="00E67E0D" w:rsidRDefault="006A1CE4" w:rsidP="00E7499B">
      <w:pPr>
        <w:pStyle w:val="PL"/>
        <w:spacing w:line="0" w:lineRule="atLeast"/>
        <w:rPr>
          <w:ins w:id="6359" w:author="Issam" w:date="2019-02-12T23:38:00Z"/>
          <w:noProof w:val="0"/>
          <w:snapToGrid w:val="0"/>
        </w:rPr>
      </w:pPr>
      <w:ins w:id="6360" w:author="Issam" w:date="2019-02-12T23:38:00Z">
        <w:r w:rsidRPr="00E67E0D">
          <w:rPr>
            <w:noProof w:val="0"/>
            <w:snapToGrid w:val="0"/>
          </w:rPr>
          <w:tab/>
          <w:t>{ ID id-PDUSessionResourceListCxtRelReq</w:t>
        </w:r>
        <w:r w:rsidRPr="00E67E0D">
          <w:rPr>
            <w:noProof w:val="0"/>
            <w:snapToGrid w:val="0"/>
          </w:rPr>
          <w:tab/>
        </w:r>
        <w:r w:rsidRPr="00E67E0D">
          <w:rPr>
            <w:noProof w:val="0"/>
            <w:snapToGrid w:val="0"/>
          </w:rPr>
          <w:tab/>
          <w:t>CRITICALITY reject</w:t>
        </w:r>
        <w:r w:rsidRPr="00E67E0D">
          <w:rPr>
            <w:noProof w:val="0"/>
            <w:snapToGrid w:val="0"/>
          </w:rPr>
          <w:tab/>
          <w:t>TYPE PDUSessionResourceListCxtRelReq</w:t>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ins>
    </w:p>
    <w:p w14:paraId="2BB1CE24" w14:textId="77777777" w:rsidR="006A1CE4" w:rsidRPr="00E67E0D" w:rsidRDefault="006A1CE4" w:rsidP="00E7499B">
      <w:pPr>
        <w:pStyle w:val="PL"/>
        <w:spacing w:line="0" w:lineRule="atLeast"/>
        <w:rPr>
          <w:noProof w:val="0"/>
          <w:snapToGrid w:val="0"/>
        </w:rPr>
      </w:pPr>
      <w:r w:rsidRPr="00E67E0D">
        <w:rPr>
          <w:noProof w:val="0"/>
          <w:snapToGrid w:val="0"/>
        </w:rPr>
        <w:tab/>
        <w:t>{ ID id-Cause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ins w:id="6361" w:author="Issam" w:date="2019-02-12T23:38:00Z">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ins>
      <w:r w:rsidRPr="00E67E0D">
        <w:rPr>
          <w:noProof w:val="0"/>
          <w:snapToGrid w:val="0"/>
        </w:rPr>
        <w:t>CRITICALITY ignore</w:t>
      </w:r>
      <w:r w:rsidRPr="00E67E0D">
        <w:rPr>
          <w:noProof w:val="0"/>
          <w:snapToGrid w:val="0"/>
        </w:rPr>
        <w:tab/>
        <w:t>TYPE Cause</w:t>
      </w:r>
      <w:ins w:id="6362" w:author="Issam" w:date="2019-02-12T23:38:00Z">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ins>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5F3DFD3D"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6828F5E8" w14:textId="77777777" w:rsidR="006A1CE4" w:rsidRPr="00E67E0D" w:rsidRDefault="006A1CE4" w:rsidP="00E7499B">
      <w:pPr>
        <w:pStyle w:val="PL"/>
        <w:spacing w:line="0" w:lineRule="atLeast"/>
        <w:rPr>
          <w:noProof w:val="0"/>
          <w:snapToGrid w:val="0"/>
        </w:rPr>
      </w:pPr>
      <w:r w:rsidRPr="00E67E0D">
        <w:rPr>
          <w:noProof w:val="0"/>
          <w:snapToGrid w:val="0"/>
        </w:rPr>
        <w:t>}</w:t>
      </w:r>
    </w:p>
    <w:p w14:paraId="066EC2F1" w14:textId="77777777" w:rsidR="006A1CE4" w:rsidRPr="00E67E0D" w:rsidRDefault="006A1CE4" w:rsidP="00E7499B">
      <w:pPr>
        <w:pStyle w:val="PL"/>
        <w:spacing w:line="0" w:lineRule="atLeast"/>
        <w:rPr>
          <w:noProof w:val="0"/>
          <w:snapToGrid w:val="0"/>
        </w:rPr>
      </w:pPr>
    </w:p>
    <w:p w14:paraId="62393C1D" w14:textId="77777777" w:rsidR="006A1CE4" w:rsidRPr="00E67E0D" w:rsidRDefault="006A1CE4" w:rsidP="00E7499B">
      <w:pPr>
        <w:pStyle w:val="PL"/>
        <w:spacing w:line="0" w:lineRule="atLeast"/>
        <w:rPr>
          <w:noProof w:val="0"/>
          <w:snapToGrid w:val="0"/>
        </w:rPr>
      </w:pPr>
      <w:r w:rsidRPr="00E67E0D">
        <w:rPr>
          <w:noProof w:val="0"/>
          <w:snapToGrid w:val="0"/>
        </w:rPr>
        <w:t>-- **************************************************************</w:t>
      </w:r>
    </w:p>
    <w:p w14:paraId="48C416F3" w14:textId="77777777" w:rsidR="006A1CE4" w:rsidRPr="00E67E0D" w:rsidRDefault="006A1CE4" w:rsidP="00E7499B">
      <w:pPr>
        <w:pStyle w:val="PL"/>
        <w:spacing w:line="0" w:lineRule="atLeast"/>
        <w:rPr>
          <w:noProof w:val="0"/>
          <w:snapToGrid w:val="0"/>
        </w:rPr>
      </w:pPr>
      <w:r w:rsidRPr="00E67E0D">
        <w:rPr>
          <w:noProof w:val="0"/>
          <w:snapToGrid w:val="0"/>
        </w:rPr>
        <w:t>--</w:t>
      </w:r>
    </w:p>
    <w:p w14:paraId="25B15021" w14:textId="77777777" w:rsidR="006A1CE4" w:rsidRPr="00E67E0D" w:rsidRDefault="006A1CE4" w:rsidP="00E7499B">
      <w:pPr>
        <w:pStyle w:val="PL"/>
        <w:outlineLvl w:val="4"/>
        <w:rPr>
          <w:noProof w:val="0"/>
          <w:snapToGrid w:val="0"/>
        </w:rPr>
      </w:pPr>
      <w:r w:rsidRPr="00E67E0D">
        <w:rPr>
          <w:noProof w:val="0"/>
          <w:snapToGrid w:val="0"/>
        </w:rPr>
        <w:t>-- UE Context Release Elementary Procedure</w:t>
      </w:r>
    </w:p>
    <w:p w14:paraId="1E5BD264" w14:textId="77777777" w:rsidR="006A1CE4" w:rsidRPr="00E67E0D" w:rsidRDefault="006A1CE4" w:rsidP="00E7499B">
      <w:pPr>
        <w:pStyle w:val="PL"/>
        <w:spacing w:line="0" w:lineRule="atLeast"/>
        <w:rPr>
          <w:noProof w:val="0"/>
          <w:snapToGrid w:val="0"/>
        </w:rPr>
      </w:pPr>
      <w:r w:rsidRPr="00E67E0D">
        <w:rPr>
          <w:noProof w:val="0"/>
          <w:snapToGrid w:val="0"/>
        </w:rPr>
        <w:t>--</w:t>
      </w:r>
    </w:p>
    <w:p w14:paraId="43A2F5FC" w14:textId="77777777" w:rsidR="006A1CE4" w:rsidRPr="00E67E0D" w:rsidRDefault="006A1CE4" w:rsidP="00E7499B">
      <w:pPr>
        <w:pStyle w:val="PL"/>
        <w:spacing w:line="0" w:lineRule="atLeast"/>
        <w:rPr>
          <w:noProof w:val="0"/>
          <w:snapToGrid w:val="0"/>
        </w:rPr>
      </w:pPr>
      <w:r w:rsidRPr="00E67E0D">
        <w:rPr>
          <w:noProof w:val="0"/>
          <w:snapToGrid w:val="0"/>
        </w:rPr>
        <w:t>-- **************************************************************</w:t>
      </w:r>
    </w:p>
    <w:p w14:paraId="5DC38C1A" w14:textId="77777777" w:rsidR="006A1CE4" w:rsidRPr="00E67E0D" w:rsidRDefault="006A1CE4" w:rsidP="00E7499B">
      <w:pPr>
        <w:pStyle w:val="PL"/>
        <w:spacing w:line="0" w:lineRule="atLeast"/>
        <w:rPr>
          <w:noProof w:val="0"/>
          <w:snapToGrid w:val="0"/>
        </w:rPr>
      </w:pPr>
    </w:p>
    <w:p w14:paraId="31E2AD32" w14:textId="77777777" w:rsidR="006A1CE4" w:rsidRPr="00E67E0D" w:rsidRDefault="006A1CE4" w:rsidP="00E7499B">
      <w:pPr>
        <w:pStyle w:val="PL"/>
        <w:spacing w:line="0" w:lineRule="atLeast"/>
        <w:rPr>
          <w:noProof w:val="0"/>
          <w:snapToGrid w:val="0"/>
        </w:rPr>
      </w:pPr>
      <w:r w:rsidRPr="00E67E0D">
        <w:rPr>
          <w:noProof w:val="0"/>
          <w:snapToGrid w:val="0"/>
        </w:rPr>
        <w:t>-- **************************************************************</w:t>
      </w:r>
    </w:p>
    <w:p w14:paraId="601B1248" w14:textId="77777777" w:rsidR="006A1CE4" w:rsidRPr="00E67E0D" w:rsidRDefault="006A1CE4" w:rsidP="00E7499B">
      <w:pPr>
        <w:pStyle w:val="PL"/>
        <w:spacing w:line="0" w:lineRule="atLeast"/>
        <w:rPr>
          <w:noProof w:val="0"/>
          <w:snapToGrid w:val="0"/>
        </w:rPr>
      </w:pPr>
      <w:r w:rsidRPr="00E67E0D">
        <w:rPr>
          <w:noProof w:val="0"/>
          <w:snapToGrid w:val="0"/>
        </w:rPr>
        <w:t>--</w:t>
      </w:r>
    </w:p>
    <w:p w14:paraId="09993A10" w14:textId="77777777" w:rsidR="006A1CE4" w:rsidRPr="00E67E0D" w:rsidRDefault="006A1CE4" w:rsidP="00E7499B">
      <w:pPr>
        <w:pStyle w:val="PL"/>
        <w:outlineLvl w:val="4"/>
        <w:rPr>
          <w:noProof w:val="0"/>
          <w:snapToGrid w:val="0"/>
        </w:rPr>
      </w:pPr>
      <w:r w:rsidRPr="00E67E0D">
        <w:rPr>
          <w:noProof w:val="0"/>
          <w:snapToGrid w:val="0"/>
        </w:rPr>
        <w:t>-- UE CONTEXT RELEASE COMMAND</w:t>
      </w:r>
    </w:p>
    <w:p w14:paraId="56552C7C" w14:textId="77777777" w:rsidR="006A1CE4" w:rsidRPr="00E67E0D" w:rsidRDefault="006A1CE4" w:rsidP="00E7499B">
      <w:pPr>
        <w:pStyle w:val="PL"/>
        <w:spacing w:line="0" w:lineRule="atLeast"/>
        <w:rPr>
          <w:noProof w:val="0"/>
          <w:snapToGrid w:val="0"/>
        </w:rPr>
      </w:pPr>
      <w:r w:rsidRPr="00E67E0D">
        <w:rPr>
          <w:noProof w:val="0"/>
          <w:snapToGrid w:val="0"/>
        </w:rPr>
        <w:t>--</w:t>
      </w:r>
    </w:p>
    <w:p w14:paraId="1C98857D" w14:textId="77777777" w:rsidR="006A1CE4" w:rsidRPr="00E67E0D" w:rsidRDefault="006A1CE4" w:rsidP="00E7499B">
      <w:pPr>
        <w:pStyle w:val="PL"/>
        <w:spacing w:line="0" w:lineRule="atLeast"/>
        <w:rPr>
          <w:noProof w:val="0"/>
          <w:snapToGrid w:val="0"/>
        </w:rPr>
      </w:pPr>
      <w:r w:rsidRPr="00E67E0D">
        <w:rPr>
          <w:noProof w:val="0"/>
          <w:snapToGrid w:val="0"/>
        </w:rPr>
        <w:t>-- **************************************************************</w:t>
      </w:r>
    </w:p>
    <w:p w14:paraId="2245CA3A" w14:textId="77777777" w:rsidR="006A1CE4" w:rsidRPr="00E67E0D" w:rsidRDefault="006A1CE4" w:rsidP="00E7499B">
      <w:pPr>
        <w:pStyle w:val="PL"/>
        <w:spacing w:line="0" w:lineRule="atLeast"/>
        <w:rPr>
          <w:noProof w:val="0"/>
          <w:snapToGrid w:val="0"/>
        </w:rPr>
      </w:pPr>
    </w:p>
    <w:p w14:paraId="6A6BE74A" w14:textId="77777777" w:rsidR="006A1CE4" w:rsidRPr="00E67E0D" w:rsidRDefault="006A1CE4" w:rsidP="00E7499B">
      <w:pPr>
        <w:pStyle w:val="PL"/>
        <w:spacing w:line="0" w:lineRule="atLeast"/>
        <w:rPr>
          <w:noProof w:val="0"/>
          <w:snapToGrid w:val="0"/>
        </w:rPr>
      </w:pPr>
      <w:r w:rsidRPr="00E67E0D">
        <w:rPr>
          <w:noProof w:val="0"/>
          <w:snapToGrid w:val="0"/>
        </w:rPr>
        <w:t>UEContextReleaseCommand ::= SEQUENCE {</w:t>
      </w:r>
    </w:p>
    <w:p w14:paraId="4894E204" w14:textId="77777777" w:rsidR="006A1CE4" w:rsidRPr="00E67E0D" w:rsidRDefault="006A1CE4" w:rsidP="00E7499B">
      <w:pPr>
        <w:pStyle w:val="PL"/>
        <w:spacing w:line="0" w:lineRule="atLeast"/>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{UEContextReleaseCommand-IEs} },</w:t>
      </w:r>
    </w:p>
    <w:p w14:paraId="12AF8F05"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740E64F1" w14:textId="77777777" w:rsidR="006A1CE4" w:rsidRPr="00E67E0D" w:rsidRDefault="006A1CE4" w:rsidP="00E7499B">
      <w:pPr>
        <w:pStyle w:val="PL"/>
        <w:spacing w:line="0" w:lineRule="atLeast"/>
        <w:rPr>
          <w:noProof w:val="0"/>
          <w:snapToGrid w:val="0"/>
        </w:rPr>
      </w:pPr>
      <w:r w:rsidRPr="00E67E0D">
        <w:rPr>
          <w:noProof w:val="0"/>
          <w:snapToGrid w:val="0"/>
        </w:rPr>
        <w:t>}</w:t>
      </w:r>
    </w:p>
    <w:p w14:paraId="67435F3E" w14:textId="77777777" w:rsidR="006A1CE4" w:rsidRPr="00E67E0D" w:rsidRDefault="006A1CE4" w:rsidP="00E7499B">
      <w:pPr>
        <w:pStyle w:val="PL"/>
        <w:spacing w:line="0" w:lineRule="atLeast"/>
        <w:rPr>
          <w:noProof w:val="0"/>
          <w:snapToGrid w:val="0"/>
        </w:rPr>
      </w:pPr>
    </w:p>
    <w:p w14:paraId="1EA9CABB" w14:textId="77777777" w:rsidR="006A1CE4" w:rsidRPr="00E67E0D" w:rsidRDefault="006A1CE4" w:rsidP="00E7499B">
      <w:pPr>
        <w:pStyle w:val="PL"/>
        <w:spacing w:line="0" w:lineRule="atLeast"/>
        <w:rPr>
          <w:noProof w:val="0"/>
          <w:snapToGrid w:val="0"/>
        </w:rPr>
      </w:pPr>
      <w:r w:rsidRPr="00E67E0D">
        <w:rPr>
          <w:noProof w:val="0"/>
          <w:snapToGrid w:val="0"/>
        </w:rPr>
        <w:t>UEContextReleaseCommand-IEs NGAP-PROTOCOL-IES ::= {</w:t>
      </w:r>
    </w:p>
    <w:p w14:paraId="72D32F6A" w14:textId="77777777" w:rsidR="006A1CE4" w:rsidRPr="00E67E0D" w:rsidRDefault="006A1CE4" w:rsidP="00E7499B">
      <w:pPr>
        <w:pStyle w:val="PL"/>
        <w:spacing w:line="0" w:lineRule="atLeast"/>
        <w:rPr>
          <w:noProof w:val="0"/>
          <w:snapToGrid w:val="0"/>
        </w:rPr>
      </w:pPr>
      <w:r w:rsidRPr="00E67E0D">
        <w:rPr>
          <w:noProof w:val="0"/>
          <w:snapToGrid w:val="0"/>
        </w:rPr>
        <w:tab/>
        <w:t>{ ID id-UE-NGAP-IDs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UE-NGAP-IDs</w:t>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273754EF" w14:textId="77777777" w:rsidR="00AE297A" w:rsidRPr="00FF6A95" w:rsidRDefault="00AE297A" w:rsidP="00AE297A">
      <w:pPr>
        <w:pStyle w:val="PL"/>
        <w:spacing w:line="0" w:lineRule="atLeast"/>
        <w:rPr>
          <w:del w:id="6363" w:author="Issam" w:date="2019-02-12T23:38:00Z"/>
          <w:noProof w:val="0"/>
          <w:snapToGrid w:val="0"/>
        </w:rPr>
      </w:pPr>
      <w:del w:id="6364" w:author="Issam" w:date="2019-02-12T23:38:00Z">
        <w:r w:rsidRPr="00FF6A95">
          <w:rPr>
            <w:noProof w:val="0"/>
            <w:snapToGrid w:val="0"/>
          </w:rPr>
          <w:tab/>
          <w:delText>{ ID id-RANPagingPriority</w:delText>
        </w:r>
        <w:r w:rsidRPr="00FF6A95">
          <w:rPr>
            <w:noProof w:val="0"/>
            <w:snapToGrid w:val="0"/>
          </w:rPr>
          <w:tab/>
        </w:r>
        <w:r w:rsidRPr="00FF6A95">
          <w:rPr>
            <w:noProof w:val="0"/>
            <w:snapToGrid w:val="0"/>
          </w:rPr>
          <w:tab/>
          <w:delText>CRITICALITY ignore</w:delText>
        </w:r>
        <w:r w:rsidRPr="00FF6A95">
          <w:rPr>
            <w:noProof w:val="0"/>
            <w:snapToGrid w:val="0"/>
          </w:rPr>
          <w:tab/>
          <w:delText>TYPE RANPagingPriority</w:delText>
        </w:r>
        <w:r w:rsidRPr="00FF6A95">
          <w:rPr>
            <w:noProof w:val="0"/>
            <w:snapToGrid w:val="0"/>
          </w:rPr>
          <w:tab/>
        </w:r>
        <w:r w:rsidRPr="00FF6A95">
          <w:rPr>
            <w:noProof w:val="0"/>
            <w:snapToGrid w:val="0"/>
          </w:rPr>
          <w:tab/>
          <w:delText>PRESENCE optional</w:delText>
        </w:r>
        <w:r w:rsidRPr="00FF6A95">
          <w:rPr>
            <w:noProof w:val="0"/>
            <w:snapToGrid w:val="0"/>
          </w:rPr>
          <w:tab/>
          <w:delText>}|</w:delText>
        </w:r>
      </w:del>
    </w:p>
    <w:p w14:paraId="2ACEDA4A" w14:textId="77777777" w:rsidR="006A1CE4" w:rsidRPr="00E67E0D" w:rsidRDefault="006A1CE4" w:rsidP="00E7499B">
      <w:pPr>
        <w:pStyle w:val="PL"/>
        <w:spacing w:line="0" w:lineRule="atLeast"/>
        <w:rPr>
          <w:noProof w:val="0"/>
          <w:snapToGrid w:val="0"/>
        </w:rPr>
      </w:pPr>
      <w:r w:rsidRPr="00E67E0D">
        <w:rPr>
          <w:noProof w:val="0"/>
          <w:snapToGrid w:val="0"/>
        </w:rPr>
        <w:tab/>
        <w:t>{ ID id-Cause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5C990832"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75DC52A8" w14:textId="77777777" w:rsidR="006A1CE4" w:rsidRPr="00E67E0D" w:rsidRDefault="006A1CE4" w:rsidP="00E7499B">
      <w:pPr>
        <w:pStyle w:val="PL"/>
        <w:spacing w:line="0" w:lineRule="atLeast"/>
        <w:rPr>
          <w:noProof w:val="0"/>
          <w:snapToGrid w:val="0"/>
        </w:rPr>
      </w:pPr>
      <w:r w:rsidRPr="00E67E0D">
        <w:rPr>
          <w:noProof w:val="0"/>
          <w:snapToGrid w:val="0"/>
        </w:rPr>
        <w:t>}</w:t>
      </w:r>
    </w:p>
    <w:p w14:paraId="205BF7D6" w14:textId="77777777" w:rsidR="006A1CE4" w:rsidRPr="00E67E0D" w:rsidRDefault="006A1CE4" w:rsidP="00E7499B">
      <w:pPr>
        <w:pStyle w:val="PL"/>
        <w:spacing w:line="0" w:lineRule="atLeast"/>
        <w:rPr>
          <w:noProof w:val="0"/>
          <w:snapToGrid w:val="0"/>
        </w:rPr>
      </w:pPr>
    </w:p>
    <w:p w14:paraId="033F8983" w14:textId="77777777" w:rsidR="006A1CE4" w:rsidRPr="00E67E0D" w:rsidRDefault="006A1CE4" w:rsidP="00E7499B">
      <w:pPr>
        <w:pStyle w:val="PL"/>
        <w:spacing w:line="0" w:lineRule="atLeast"/>
        <w:rPr>
          <w:noProof w:val="0"/>
          <w:snapToGrid w:val="0"/>
        </w:rPr>
      </w:pPr>
      <w:r w:rsidRPr="00E67E0D">
        <w:rPr>
          <w:noProof w:val="0"/>
          <w:snapToGrid w:val="0"/>
        </w:rPr>
        <w:t>-- **************************************************************</w:t>
      </w:r>
    </w:p>
    <w:p w14:paraId="378B25FB" w14:textId="77777777" w:rsidR="006A1CE4" w:rsidRPr="00E67E0D" w:rsidRDefault="006A1CE4" w:rsidP="00E7499B">
      <w:pPr>
        <w:pStyle w:val="PL"/>
        <w:spacing w:line="0" w:lineRule="atLeast"/>
        <w:rPr>
          <w:noProof w:val="0"/>
          <w:snapToGrid w:val="0"/>
        </w:rPr>
      </w:pPr>
      <w:r w:rsidRPr="00E67E0D">
        <w:rPr>
          <w:noProof w:val="0"/>
          <w:snapToGrid w:val="0"/>
        </w:rPr>
        <w:t>--</w:t>
      </w:r>
    </w:p>
    <w:p w14:paraId="703CDB49" w14:textId="77777777" w:rsidR="006A1CE4" w:rsidRPr="00E67E0D" w:rsidRDefault="006A1CE4" w:rsidP="00E7499B">
      <w:pPr>
        <w:pStyle w:val="PL"/>
        <w:outlineLvl w:val="4"/>
        <w:rPr>
          <w:noProof w:val="0"/>
          <w:snapToGrid w:val="0"/>
        </w:rPr>
      </w:pPr>
      <w:r w:rsidRPr="00E67E0D">
        <w:rPr>
          <w:noProof w:val="0"/>
          <w:snapToGrid w:val="0"/>
        </w:rPr>
        <w:t>-- UE CONTEXT RELEASE COMPLETE</w:t>
      </w:r>
    </w:p>
    <w:p w14:paraId="69B56CD6" w14:textId="77777777" w:rsidR="006A1CE4" w:rsidRPr="00E67E0D" w:rsidRDefault="006A1CE4" w:rsidP="00E7499B">
      <w:pPr>
        <w:pStyle w:val="PL"/>
        <w:spacing w:line="0" w:lineRule="atLeast"/>
        <w:rPr>
          <w:noProof w:val="0"/>
          <w:snapToGrid w:val="0"/>
        </w:rPr>
      </w:pPr>
      <w:r w:rsidRPr="00E67E0D">
        <w:rPr>
          <w:noProof w:val="0"/>
          <w:snapToGrid w:val="0"/>
        </w:rPr>
        <w:t>--</w:t>
      </w:r>
    </w:p>
    <w:p w14:paraId="701D4E8B" w14:textId="77777777" w:rsidR="006A1CE4" w:rsidRPr="00E67E0D" w:rsidRDefault="006A1CE4" w:rsidP="00E7499B">
      <w:pPr>
        <w:pStyle w:val="PL"/>
        <w:spacing w:line="0" w:lineRule="atLeast"/>
        <w:rPr>
          <w:noProof w:val="0"/>
          <w:snapToGrid w:val="0"/>
        </w:rPr>
      </w:pPr>
      <w:r w:rsidRPr="00E67E0D">
        <w:rPr>
          <w:noProof w:val="0"/>
          <w:snapToGrid w:val="0"/>
        </w:rPr>
        <w:t>-- **************************************************************</w:t>
      </w:r>
    </w:p>
    <w:p w14:paraId="2F5B0D8D" w14:textId="77777777" w:rsidR="006A1CE4" w:rsidRPr="00E67E0D" w:rsidRDefault="006A1CE4" w:rsidP="00E7499B">
      <w:pPr>
        <w:pStyle w:val="PL"/>
        <w:spacing w:line="0" w:lineRule="atLeast"/>
        <w:rPr>
          <w:noProof w:val="0"/>
          <w:snapToGrid w:val="0"/>
        </w:rPr>
      </w:pPr>
    </w:p>
    <w:p w14:paraId="5323B928" w14:textId="77777777" w:rsidR="006A1CE4" w:rsidRPr="00E67E0D" w:rsidRDefault="006A1CE4" w:rsidP="00E7499B">
      <w:pPr>
        <w:pStyle w:val="PL"/>
        <w:spacing w:line="0" w:lineRule="atLeast"/>
        <w:rPr>
          <w:noProof w:val="0"/>
          <w:snapToGrid w:val="0"/>
        </w:rPr>
      </w:pPr>
      <w:r w:rsidRPr="00E67E0D">
        <w:rPr>
          <w:noProof w:val="0"/>
          <w:snapToGrid w:val="0"/>
        </w:rPr>
        <w:t>UEContextReleaseComplete ::= SEQUENCE {</w:t>
      </w:r>
    </w:p>
    <w:p w14:paraId="1C8312B1" w14:textId="77777777" w:rsidR="006A1CE4" w:rsidRPr="00E67E0D" w:rsidRDefault="006A1CE4" w:rsidP="00E7499B">
      <w:pPr>
        <w:pStyle w:val="PL"/>
        <w:spacing w:line="0" w:lineRule="atLeast"/>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{UEContextReleaseComplete-IEs} },</w:t>
      </w:r>
    </w:p>
    <w:p w14:paraId="6B70DE00"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64018DB3" w14:textId="77777777" w:rsidR="006A1CE4" w:rsidRPr="00E67E0D" w:rsidRDefault="006A1CE4" w:rsidP="00E7499B">
      <w:pPr>
        <w:pStyle w:val="PL"/>
        <w:spacing w:line="0" w:lineRule="atLeast"/>
        <w:rPr>
          <w:noProof w:val="0"/>
          <w:snapToGrid w:val="0"/>
        </w:rPr>
      </w:pPr>
      <w:r w:rsidRPr="00E67E0D">
        <w:rPr>
          <w:noProof w:val="0"/>
          <w:snapToGrid w:val="0"/>
        </w:rPr>
        <w:t>}</w:t>
      </w:r>
    </w:p>
    <w:p w14:paraId="2AA5F4DB" w14:textId="77777777" w:rsidR="006A1CE4" w:rsidRPr="00E67E0D" w:rsidRDefault="006A1CE4" w:rsidP="00E7499B">
      <w:pPr>
        <w:pStyle w:val="PL"/>
        <w:spacing w:line="0" w:lineRule="atLeast"/>
        <w:rPr>
          <w:noProof w:val="0"/>
          <w:snapToGrid w:val="0"/>
        </w:rPr>
      </w:pPr>
    </w:p>
    <w:p w14:paraId="3BAF2D75" w14:textId="77777777" w:rsidR="006A1CE4" w:rsidRPr="00E67E0D" w:rsidRDefault="006A1CE4" w:rsidP="00E7499B">
      <w:pPr>
        <w:pStyle w:val="PL"/>
        <w:spacing w:line="0" w:lineRule="atLeast"/>
        <w:rPr>
          <w:noProof w:val="0"/>
          <w:snapToGrid w:val="0"/>
        </w:rPr>
      </w:pPr>
      <w:r w:rsidRPr="00E67E0D">
        <w:rPr>
          <w:noProof w:val="0"/>
          <w:snapToGrid w:val="0"/>
        </w:rPr>
        <w:t>UEContextReleaseComplete-IEs NGAP-PROTOCOL-IES ::= {</w:t>
      </w:r>
    </w:p>
    <w:p w14:paraId="4A6FA850" w14:textId="77777777" w:rsidR="006A1CE4" w:rsidRPr="00E67E0D" w:rsidRDefault="006A1CE4" w:rsidP="00E7499B">
      <w:pPr>
        <w:pStyle w:val="PL"/>
        <w:spacing w:line="0" w:lineRule="atLeast"/>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3898D17D" w14:textId="77777777" w:rsidR="006A1CE4" w:rsidRPr="00E67E0D" w:rsidRDefault="006A1CE4" w:rsidP="00E7499B">
      <w:pPr>
        <w:pStyle w:val="PL"/>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59A98CBD" w14:textId="77777777" w:rsidR="006A1CE4" w:rsidRPr="00E67E0D" w:rsidRDefault="006A1CE4" w:rsidP="00E7499B">
      <w:pPr>
        <w:pStyle w:val="PL"/>
        <w:spacing w:line="0" w:lineRule="atLeast"/>
        <w:rPr>
          <w:noProof w:val="0"/>
          <w:snapToGrid w:val="0"/>
        </w:rPr>
      </w:pPr>
      <w:r w:rsidRPr="00E67E0D">
        <w:rPr>
          <w:noProof w:val="0"/>
          <w:snapToGrid w:val="0"/>
        </w:rPr>
        <w:tab/>
        <w:t>{ ID id-UserLocationInformation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UserLocationInformation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588910D1" w14:textId="77777777" w:rsidR="006A1CE4" w:rsidRPr="00E67E0D" w:rsidRDefault="006A1CE4" w:rsidP="00E7499B">
      <w:pPr>
        <w:pStyle w:val="PL"/>
        <w:spacing w:line="0" w:lineRule="atLeast"/>
        <w:rPr>
          <w:noProof w:val="0"/>
          <w:snapToGrid w:val="0"/>
        </w:rPr>
      </w:pPr>
      <w:r w:rsidRPr="00E67E0D">
        <w:rPr>
          <w:noProof w:val="0"/>
          <w:snapToGrid w:val="0"/>
        </w:rPr>
        <w:tab/>
        <w:t>{ ID id-InfoOnRecommendedCellsAndRANNodesForPaging</w:t>
      </w:r>
      <w:r w:rsidRPr="00E67E0D">
        <w:rPr>
          <w:noProof w:val="0"/>
          <w:snapToGrid w:val="0"/>
        </w:rPr>
        <w:tab/>
        <w:t>CRITICALITY ignore</w:t>
      </w:r>
      <w:r w:rsidRPr="00E67E0D">
        <w:rPr>
          <w:noProof w:val="0"/>
          <w:snapToGrid w:val="0"/>
        </w:rPr>
        <w:tab/>
        <w:t>TYPE InfoOnRecommendedCellsAndRANNodesForPaging</w:t>
      </w:r>
      <w:r w:rsidRPr="00E67E0D">
        <w:rPr>
          <w:noProof w:val="0"/>
          <w:snapToGrid w:val="0"/>
        </w:rPr>
        <w:tab/>
        <w:t>PRESENCE optional</w:t>
      </w:r>
      <w:r w:rsidRPr="00E67E0D">
        <w:rPr>
          <w:noProof w:val="0"/>
          <w:snapToGrid w:val="0"/>
        </w:rPr>
        <w:tab/>
      </w:r>
      <w:r w:rsidRPr="00E67E0D">
        <w:rPr>
          <w:noProof w:val="0"/>
          <w:snapToGrid w:val="0"/>
        </w:rPr>
        <w:tab/>
        <w:t>}|</w:t>
      </w:r>
    </w:p>
    <w:p w14:paraId="1D56F9D2" w14:textId="77777777" w:rsidR="006A1CE4" w:rsidRPr="00E67E0D" w:rsidRDefault="006A1CE4" w:rsidP="00E7499B">
      <w:pPr>
        <w:pStyle w:val="PL"/>
        <w:spacing w:line="0" w:lineRule="atLeast"/>
        <w:rPr>
          <w:noProof w:val="0"/>
          <w:snapToGrid w:val="0"/>
        </w:rPr>
      </w:pPr>
      <w:r w:rsidRPr="00E67E0D">
        <w:rPr>
          <w:noProof w:val="0"/>
          <w:snapToGrid w:val="0"/>
        </w:rPr>
        <w:tab/>
        <w:t>{ ID id-PDUSessionResource</w:t>
      </w:r>
      <w:r w:rsidRPr="00E67E0D">
        <w:rPr>
          <w:noProof w:val="0"/>
        </w:rPr>
        <w:t>ListCxtRelCpl</w:t>
      </w:r>
      <w:r w:rsidRPr="00E67E0D">
        <w:rPr>
          <w:noProof w:val="0"/>
        </w:rPr>
        <w:tab/>
      </w:r>
      <w:r w:rsidRPr="00E67E0D">
        <w:rPr>
          <w:noProof w:val="0"/>
        </w:rPr>
        <w:tab/>
      </w:r>
      <w:r w:rsidRPr="00E67E0D">
        <w:rPr>
          <w:noProof w:val="0"/>
        </w:rPr>
        <w:tab/>
      </w:r>
      <w:r w:rsidRPr="00E67E0D">
        <w:rPr>
          <w:noProof w:val="0"/>
        </w:rPr>
        <w:tab/>
      </w:r>
      <w:r w:rsidRPr="00E67E0D">
        <w:rPr>
          <w:noProof w:val="0"/>
          <w:snapToGrid w:val="0"/>
        </w:rPr>
        <w:t>CRITICALITY</w:t>
      </w:r>
      <w:r w:rsidRPr="00E67E0D">
        <w:rPr>
          <w:noProof w:val="0"/>
          <w:snapToGrid w:val="0"/>
        </w:rPr>
        <w:tab/>
        <w:t>reject</w:t>
      </w:r>
      <w:r w:rsidRPr="00E67E0D">
        <w:rPr>
          <w:noProof w:val="0"/>
          <w:snapToGrid w:val="0"/>
        </w:rPr>
        <w:tab/>
        <w:t>TYPE PDUSessionResource</w:t>
      </w:r>
      <w:r w:rsidRPr="00E67E0D">
        <w:rPr>
          <w:noProof w:val="0"/>
        </w:rPr>
        <w:t>ListCxtRelCpl</w:t>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snapToGrid w:val="0"/>
        </w:rPr>
        <w:t>PRESENCE optional</w:t>
      </w:r>
      <w:r w:rsidRPr="00E67E0D">
        <w:rPr>
          <w:noProof w:val="0"/>
          <w:snapToGrid w:val="0"/>
        </w:rPr>
        <w:tab/>
      </w:r>
      <w:r w:rsidRPr="00E67E0D">
        <w:rPr>
          <w:noProof w:val="0"/>
          <w:snapToGrid w:val="0"/>
        </w:rPr>
        <w:tab/>
        <w:t>}|</w:t>
      </w:r>
    </w:p>
    <w:p w14:paraId="2CBAA33D" w14:textId="77777777" w:rsidR="006A1CE4" w:rsidRPr="00E67E0D" w:rsidRDefault="006A1CE4" w:rsidP="00E7499B">
      <w:pPr>
        <w:pStyle w:val="PL"/>
        <w:spacing w:line="0" w:lineRule="atLeast"/>
        <w:rPr>
          <w:noProof w:val="0"/>
          <w:snapToGrid w:val="0"/>
        </w:rPr>
      </w:pPr>
      <w:r w:rsidRPr="00E67E0D">
        <w:rPr>
          <w:noProof w:val="0"/>
          <w:snapToGrid w:val="0"/>
        </w:rPr>
        <w:tab/>
        <w:t>{ ID id-CriticalityDiagnostics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CriticalityDiagnostics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0F152C9C"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3A5D2128" w14:textId="77777777" w:rsidR="006A1CE4" w:rsidRPr="00E67E0D" w:rsidRDefault="006A1CE4" w:rsidP="00E7499B">
      <w:pPr>
        <w:pStyle w:val="PL"/>
        <w:spacing w:line="0" w:lineRule="atLeast"/>
        <w:rPr>
          <w:noProof w:val="0"/>
          <w:snapToGrid w:val="0"/>
        </w:rPr>
      </w:pPr>
      <w:r w:rsidRPr="00E67E0D">
        <w:rPr>
          <w:noProof w:val="0"/>
          <w:snapToGrid w:val="0"/>
        </w:rPr>
        <w:t>}</w:t>
      </w:r>
    </w:p>
    <w:p w14:paraId="21CDD61F" w14:textId="77777777" w:rsidR="006A1CE4" w:rsidRPr="00E67E0D" w:rsidRDefault="006A1CE4" w:rsidP="00E7499B">
      <w:pPr>
        <w:pStyle w:val="PL"/>
        <w:spacing w:line="0" w:lineRule="atLeast"/>
        <w:rPr>
          <w:noProof w:val="0"/>
          <w:snapToGrid w:val="0"/>
        </w:rPr>
      </w:pPr>
    </w:p>
    <w:p w14:paraId="709C2DE3" w14:textId="77777777" w:rsidR="006A1CE4" w:rsidRPr="00E67E0D" w:rsidRDefault="006A1CE4" w:rsidP="00E7499B">
      <w:pPr>
        <w:pStyle w:val="PL"/>
        <w:rPr>
          <w:noProof w:val="0"/>
          <w:snapToGrid w:val="0"/>
        </w:rPr>
      </w:pPr>
      <w:r w:rsidRPr="00E67E0D">
        <w:rPr>
          <w:noProof w:val="0"/>
          <w:snapToGrid w:val="0"/>
        </w:rPr>
        <w:t>-- **************************************************************</w:t>
      </w:r>
    </w:p>
    <w:p w14:paraId="32995A5F" w14:textId="77777777" w:rsidR="006A1CE4" w:rsidRPr="00E67E0D" w:rsidRDefault="006A1CE4" w:rsidP="00E7499B">
      <w:pPr>
        <w:pStyle w:val="PL"/>
        <w:rPr>
          <w:noProof w:val="0"/>
          <w:snapToGrid w:val="0"/>
        </w:rPr>
      </w:pPr>
      <w:r w:rsidRPr="00E67E0D">
        <w:rPr>
          <w:noProof w:val="0"/>
          <w:snapToGrid w:val="0"/>
        </w:rPr>
        <w:t>--</w:t>
      </w:r>
    </w:p>
    <w:p w14:paraId="402CC08F" w14:textId="77777777" w:rsidR="006A1CE4" w:rsidRPr="00E67E0D" w:rsidRDefault="006A1CE4" w:rsidP="00E7499B">
      <w:pPr>
        <w:pStyle w:val="PL"/>
        <w:outlineLvl w:val="4"/>
        <w:rPr>
          <w:noProof w:val="0"/>
          <w:snapToGrid w:val="0"/>
        </w:rPr>
      </w:pPr>
      <w:r w:rsidRPr="00E67E0D">
        <w:rPr>
          <w:noProof w:val="0"/>
          <w:snapToGrid w:val="0"/>
        </w:rPr>
        <w:t>-- UE Context Modification Elementary Procedure</w:t>
      </w:r>
    </w:p>
    <w:p w14:paraId="0FE403D2" w14:textId="77777777" w:rsidR="006A1CE4" w:rsidRPr="00E67E0D" w:rsidRDefault="006A1CE4" w:rsidP="00E7499B">
      <w:pPr>
        <w:pStyle w:val="PL"/>
        <w:rPr>
          <w:noProof w:val="0"/>
          <w:snapToGrid w:val="0"/>
        </w:rPr>
      </w:pPr>
      <w:r w:rsidRPr="00E67E0D">
        <w:rPr>
          <w:noProof w:val="0"/>
          <w:snapToGrid w:val="0"/>
        </w:rPr>
        <w:t>--</w:t>
      </w:r>
    </w:p>
    <w:p w14:paraId="397348E9" w14:textId="77777777" w:rsidR="006A1CE4" w:rsidRPr="00E67E0D" w:rsidRDefault="006A1CE4" w:rsidP="00E7499B">
      <w:pPr>
        <w:pStyle w:val="PL"/>
        <w:rPr>
          <w:noProof w:val="0"/>
          <w:snapToGrid w:val="0"/>
        </w:rPr>
      </w:pPr>
      <w:r w:rsidRPr="00E67E0D">
        <w:rPr>
          <w:noProof w:val="0"/>
          <w:snapToGrid w:val="0"/>
        </w:rPr>
        <w:t>-- **************************************************************</w:t>
      </w:r>
    </w:p>
    <w:p w14:paraId="16C0E046" w14:textId="77777777" w:rsidR="006A1CE4" w:rsidRPr="00E67E0D" w:rsidRDefault="006A1CE4" w:rsidP="00E7499B">
      <w:pPr>
        <w:pStyle w:val="PL"/>
        <w:rPr>
          <w:noProof w:val="0"/>
        </w:rPr>
      </w:pPr>
    </w:p>
    <w:p w14:paraId="006897CE" w14:textId="77777777" w:rsidR="006A1CE4" w:rsidRPr="00E67E0D" w:rsidRDefault="006A1CE4" w:rsidP="00E7499B">
      <w:pPr>
        <w:pStyle w:val="PL"/>
        <w:rPr>
          <w:noProof w:val="0"/>
          <w:snapToGrid w:val="0"/>
        </w:rPr>
      </w:pPr>
      <w:r w:rsidRPr="00E67E0D">
        <w:rPr>
          <w:noProof w:val="0"/>
          <w:snapToGrid w:val="0"/>
        </w:rPr>
        <w:t>-- **************************************************************</w:t>
      </w:r>
    </w:p>
    <w:p w14:paraId="47945A0E" w14:textId="77777777" w:rsidR="006A1CE4" w:rsidRPr="00E67E0D" w:rsidRDefault="006A1CE4" w:rsidP="00E7499B">
      <w:pPr>
        <w:pStyle w:val="PL"/>
        <w:rPr>
          <w:noProof w:val="0"/>
          <w:snapToGrid w:val="0"/>
        </w:rPr>
      </w:pPr>
      <w:r w:rsidRPr="00E67E0D">
        <w:rPr>
          <w:noProof w:val="0"/>
          <w:snapToGrid w:val="0"/>
        </w:rPr>
        <w:t>--</w:t>
      </w:r>
    </w:p>
    <w:p w14:paraId="214FA8FA" w14:textId="77777777" w:rsidR="006A1CE4" w:rsidRPr="00E67E0D" w:rsidRDefault="006A1CE4" w:rsidP="00E7499B">
      <w:pPr>
        <w:pStyle w:val="PL"/>
        <w:outlineLvl w:val="3"/>
        <w:rPr>
          <w:noProof w:val="0"/>
          <w:snapToGrid w:val="0"/>
        </w:rPr>
      </w:pPr>
      <w:r w:rsidRPr="00E67E0D">
        <w:rPr>
          <w:noProof w:val="0"/>
          <w:snapToGrid w:val="0"/>
        </w:rPr>
        <w:t>-- UE CONTEXT MODIFICATION REQUEST</w:t>
      </w:r>
    </w:p>
    <w:p w14:paraId="0812312D" w14:textId="77777777" w:rsidR="006A1CE4" w:rsidRPr="00E67E0D" w:rsidRDefault="006A1CE4" w:rsidP="00E7499B">
      <w:pPr>
        <w:pStyle w:val="PL"/>
        <w:rPr>
          <w:noProof w:val="0"/>
          <w:snapToGrid w:val="0"/>
        </w:rPr>
      </w:pPr>
      <w:r w:rsidRPr="00E67E0D">
        <w:rPr>
          <w:noProof w:val="0"/>
          <w:snapToGrid w:val="0"/>
        </w:rPr>
        <w:t>--</w:t>
      </w:r>
    </w:p>
    <w:p w14:paraId="3CF54139" w14:textId="77777777" w:rsidR="006A1CE4" w:rsidRPr="00E67E0D" w:rsidRDefault="006A1CE4" w:rsidP="00E7499B">
      <w:pPr>
        <w:pStyle w:val="PL"/>
        <w:rPr>
          <w:noProof w:val="0"/>
          <w:snapToGrid w:val="0"/>
        </w:rPr>
      </w:pPr>
      <w:r w:rsidRPr="00E67E0D">
        <w:rPr>
          <w:noProof w:val="0"/>
          <w:snapToGrid w:val="0"/>
        </w:rPr>
        <w:t>-- **************************************************************</w:t>
      </w:r>
    </w:p>
    <w:p w14:paraId="27D3F230" w14:textId="77777777" w:rsidR="006A1CE4" w:rsidRPr="00E67E0D" w:rsidRDefault="006A1CE4" w:rsidP="00E7499B">
      <w:pPr>
        <w:pStyle w:val="PL"/>
        <w:rPr>
          <w:noProof w:val="0"/>
          <w:snapToGrid w:val="0"/>
        </w:rPr>
      </w:pPr>
    </w:p>
    <w:p w14:paraId="08FEE40C" w14:textId="77777777" w:rsidR="006A1CE4" w:rsidRPr="00E67E0D" w:rsidRDefault="006A1CE4" w:rsidP="00E7499B">
      <w:pPr>
        <w:pStyle w:val="PL"/>
        <w:rPr>
          <w:noProof w:val="0"/>
          <w:snapToGrid w:val="0"/>
        </w:rPr>
      </w:pPr>
      <w:r w:rsidRPr="00E67E0D">
        <w:rPr>
          <w:noProof w:val="0"/>
          <w:snapToGrid w:val="0"/>
        </w:rPr>
        <w:t>UEContextModificationRequest ::= SEQUENCE {</w:t>
      </w:r>
    </w:p>
    <w:p w14:paraId="357F5436"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{UEContextModificationRequestIEs} },</w:t>
      </w:r>
    </w:p>
    <w:p w14:paraId="70CE69C4" w14:textId="77777777" w:rsidR="006A1CE4" w:rsidRPr="00E67E0D" w:rsidRDefault="006A1CE4" w:rsidP="00E7499B">
      <w:pPr>
        <w:pStyle w:val="PL"/>
        <w:rPr>
          <w:noProof w:val="0"/>
          <w:snapToGrid w:val="0"/>
        </w:rPr>
      </w:pPr>
      <w:r w:rsidRPr="00E67E0D">
        <w:rPr>
          <w:noProof w:val="0"/>
          <w:snapToGrid w:val="0"/>
        </w:rPr>
        <w:tab/>
        <w:t>...</w:t>
      </w:r>
    </w:p>
    <w:p w14:paraId="39BC6F5A" w14:textId="77777777" w:rsidR="006A1CE4" w:rsidRPr="00E67E0D" w:rsidRDefault="006A1CE4" w:rsidP="00E7499B">
      <w:pPr>
        <w:pStyle w:val="PL"/>
        <w:rPr>
          <w:noProof w:val="0"/>
          <w:snapToGrid w:val="0"/>
        </w:rPr>
      </w:pPr>
      <w:r w:rsidRPr="00E67E0D">
        <w:rPr>
          <w:noProof w:val="0"/>
          <w:snapToGrid w:val="0"/>
        </w:rPr>
        <w:t>}</w:t>
      </w:r>
    </w:p>
    <w:p w14:paraId="0D089FF2" w14:textId="77777777" w:rsidR="006A1CE4" w:rsidRPr="00E67E0D" w:rsidRDefault="006A1CE4" w:rsidP="00E7499B">
      <w:pPr>
        <w:pStyle w:val="PL"/>
        <w:rPr>
          <w:noProof w:val="0"/>
        </w:rPr>
      </w:pPr>
    </w:p>
    <w:p w14:paraId="1EECCEFF" w14:textId="77777777" w:rsidR="006A1CE4" w:rsidRPr="00E67E0D" w:rsidRDefault="006A1CE4" w:rsidP="00E7499B">
      <w:pPr>
        <w:pStyle w:val="PL"/>
        <w:rPr>
          <w:noProof w:val="0"/>
          <w:snapToGrid w:val="0"/>
        </w:rPr>
      </w:pPr>
      <w:r w:rsidRPr="00E67E0D">
        <w:rPr>
          <w:noProof w:val="0"/>
          <w:snapToGrid w:val="0"/>
        </w:rPr>
        <w:t>UEContextModificationRequestIEs NGAP-PROTOCOL-IES ::= {</w:t>
      </w:r>
      <w:r w:rsidRPr="00E67E0D">
        <w:rPr>
          <w:noProof w:val="0"/>
          <w:snapToGrid w:val="0"/>
        </w:rPr>
        <w:tab/>
      </w:r>
    </w:p>
    <w:p w14:paraId="7DCDDC6F" w14:textId="77777777" w:rsidR="006A1CE4" w:rsidRPr="00E67E0D" w:rsidRDefault="006A1CE4" w:rsidP="00E7499B">
      <w:pPr>
        <w:pStyle w:val="PL"/>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5D8E7952" w14:textId="77777777" w:rsidR="006A1CE4" w:rsidRPr="00E67E0D" w:rsidRDefault="006A1CE4" w:rsidP="00E7499B">
      <w:pPr>
        <w:pStyle w:val="PL"/>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3DD12751" w14:textId="77777777" w:rsidR="006A1CE4" w:rsidRPr="00E67E0D" w:rsidRDefault="006A1CE4" w:rsidP="00E7499B">
      <w:pPr>
        <w:pStyle w:val="PL"/>
        <w:spacing w:line="0" w:lineRule="atLeast"/>
        <w:rPr>
          <w:noProof w:val="0"/>
          <w:snapToGrid w:val="0"/>
        </w:rPr>
      </w:pPr>
      <w:r w:rsidRPr="00E67E0D">
        <w:rPr>
          <w:noProof w:val="0"/>
          <w:snapToGrid w:val="0"/>
        </w:rPr>
        <w:tab/>
        <w:t>{ ID id-RANPagingPriority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RANPagingPriority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1BDE10D1" w14:textId="77777777" w:rsidR="006A1CE4" w:rsidRPr="00E67E0D" w:rsidRDefault="006A1CE4" w:rsidP="00E7499B">
      <w:pPr>
        <w:pStyle w:val="PL"/>
        <w:rPr>
          <w:noProof w:val="0"/>
          <w:snapToGrid w:val="0"/>
        </w:rPr>
      </w:pPr>
      <w:r w:rsidRPr="00E67E0D">
        <w:rPr>
          <w:noProof w:val="0"/>
          <w:snapToGrid w:val="0"/>
        </w:rPr>
        <w:tab/>
        <w:t>{ ID id-SecurityKey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SecurityKey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3137D2DB" w14:textId="77777777" w:rsidR="006A1CE4" w:rsidRPr="00E67E0D" w:rsidRDefault="006A1CE4" w:rsidP="00E7499B">
      <w:pPr>
        <w:pStyle w:val="PL"/>
        <w:rPr>
          <w:noProof w:val="0"/>
          <w:snapToGrid w:val="0"/>
          <w:lang w:eastAsia="zh-CN"/>
        </w:rPr>
      </w:pPr>
      <w:r w:rsidRPr="00E67E0D">
        <w:rPr>
          <w:noProof w:val="0"/>
          <w:snapToGrid w:val="0"/>
        </w:rPr>
        <w:tab/>
        <w:t>{ ID id-IndexToRFSP</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IndexToRFSP</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r w:rsidRPr="00E67E0D">
        <w:rPr>
          <w:noProof w:val="0"/>
          <w:snapToGrid w:val="0"/>
          <w:lang w:eastAsia="zh-CN"/>
        </w:rPr>
        <w:t>|</w:t>
      </w:r>
    </w:p>
    <w:p w14:paraId="45A0E67D" w14:textId="77777777" w:rsidR="006A1CE4" w:rsidRPr="00E67E0D" w:rsidRDefault="006A1CE4" w:rsidP="00E7499B">
      <w:pPr>
        <w:pStyle w:val="PL"/>
        <w:rPr>
          <w:noProof w:val="0"/>
          <w:snapToGrid w:val="0"/>
        </w:rPr>
      </w:pPr>
      <w:r w:rsidRPr="00E67E0D">
        <w:rPr>
          <w:noProof w:val="0"/>
          <w:snapToGrid w:val="0"/>
          <w:lang w:eastAsia="zh-CN"/>
        </w:rPr>
        <w:tab/>
      </w:r>
      <w:r w:rsidRPr="00E67E0D">
        <w:rPr>
          <w:noProof w:val="0"/>
          <w:snapToGrid w:val="0"/>
        </w:rPr>
        <w:t>{ ID id-UEAggregateMaximumBitRate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UEAggregateMaximumBitRate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48B71576" w14:textId="77777777" w:rsidR="006A1CE4" w:rsidRPr="00E67E0D" w:rsidRDefault="006A1CE4" w:rsidP="00E7499B">
      <w:pPr>
        <w:pStyle w:val="PL"/>
        <w:rPr>
          <w:noProof w:val="0"/>
          <w:snapToGrid w:val="0"/>
        </w:rPr>
      </w:pPr>
      <w:r w:rsidRPr="00E67E0D">
        <w:rPr>
          <w:noProof w:val="0"/>
          <w:snapToGrid w:val="0"/>
        </w:rPr>
        <w:tab/>
        <w:t>{ ID id-UESecurityCapabilities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UESecurityCapabilities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32BF37B8" w14:textId="77777777" w:rsidR="006A1CE4" w:rsidRPr="00E67E0D" w:rsidRDefault="006A1CE4" w:rsidP="00E7499B">
      <w:pPr>
        <w:pStyle w:val="PL"/>
        <w:rPr>
          <w:noProof w:val="0"/>
          <w:snapToGrid w:val="0"/>
        </w:rPr>
      </w:pPr>
      <w:r w:rsidRPr="00E67E0D">
        <w:rPr>
          <w:noProof w:val="0"/>
          <w:snapToGrid w:val="0"/>
        </w:rPr>
        <w:tab/>
        <w:t>{ ID id-CoreNetworkAssistanceInformation</w:t>
      </w:r>
      <w:r w:rsidRPr="00E67E0D">
        <w:rPr>
          <w:noProof w:val="0"/>
          <w:snapToGrid w:val="0"/>
        </w:rPr>
        <w:tab/>
      </w:r>
      <w:r w:rsidRPr="00E67E0D">
        <w:rPr>
          <w:noProof w:val="0"/>
          <w:snapToGrid w:val="0"/>
        </w:rPr>
        <w:tab/>
        <w:t>CRITICALITY ignore</w:t>
      </w:r>
      <w:r w:rsidRPr="00E67E0D">
        <w:rPr>
          <w:noProof w:val="0"/>
          <w:snapToGrid w:val="0"/>
        </w:rPr>
        <w:tab/>
        <w:t>TYPE CoreNetworkAssistanceInformation</w:t>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6CC95E3D" w14:textId="77777777" w:rsidR="006A1CE4" w:rsidRPr="00E67E0D" w:rsidRDefault="006A1CE4" w:rsidP="00E7499B">
      <w:pPr>
        <w:pStyle w:val="PL"/>
        <w:rPr>
          <w:noProof w:val="0"/>
          <w:snapToGrid w:val="0"/>
        </w:rPr>
      </w:pPr>
      <w:r w:rsidRPr="00E67E0D">
        <w:rPr>
          <w:noProof w:val="0"/>
          <w:snapToGrid w:val="0"/>
        </w:rPr>
        <w:tab/>
        <w:t>{ ID id-EmergencyFallbackIndicator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EmergencyFallbackIndicator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0431468C" w14:textId="77777777" w:rsidR="006A1CE4" w:rsidRPr="00E67E0D" w:rsidRDefault="006A1CE4" w:rsidP="00E7499B">
      <w:pPr>
        <w:pStyle w:val="PL"/>
        <w:rPr>
          <w:noProof w:val="0"/>
          <w:snapToGrid w:val="0"/>
        </w:rPr>
      </w:pPr>
      <w:r w:rsidRPr="00E67E0D">
        <w:rPr>
          <w:noProof w:val="0"/>
          <w:snapToGrid w:val="0"/>
        </w:rPr>
        <w:tab/>
        <w:t>{ ID id-NewAMF-UE-NGAP-ID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716C0A0D" w14:textId="77777777" w:rsidR="006A1CE4" w:rsidRPr="00E67E0D" w:rsidRDefault="006A1CE4" w:rsidP="00E7499B">
      <w:pPr>
        <w:pStyle w:val="PL"/>
        <w:rPr>
          <w:noProof w:val="0"/>
          <w:snapToGrid w:val="0"/>
        </w:rPr>
      </w:pPr>
      <w:r w:rsidRPr="00E67E0D">
        <w:rPr>
          <w:noProof w:val="0"/>
          <w:snapToGrid w:val="0"/>
        </w:rPr>
        <w:tab/>
        <w:t>{ ID id-RRCInactiveTransitionReportRequest</w:t>
      </w:r>
      <w:r w:rsidRPr="00E67E0D">
        <w:rPr>
          <w:noProof w:val="0"/>
          <w:snapToGrid w:val="0"/>
        </w:rPr>
        <w:tab/>
      </w:r>
      <w:r w:rsidRPr="00E67E0D">
        <w:rPr>
          <w:noProof w:val="0"/>
          <w:snapToGrid w:val="0"/>
        </w:rPr>
        <w:tab/>
        <w:t>CRITICALITY ignore</w:t>
      </w:r>
      <w:r w:rsidRPr="00E67E0D">
        <w:rPr>
          <w:noProof w:val="0"/>
          <w:snapToGrid w:val="0"/>
        </w:rPr>
        <w:tab/>
        <w:t>TYPE RRCInactiveTransitionReportRequest</w:t>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58CA8078" w14:textId="77777777" w:rsidR="006A1CE4" w:rsidRPr="00E67E0D" w:rsidRDefault="006A1CE4" w:rsidP="00E7499B">
      <w:pPr>
        <w:pStyle w:val="PL"/>
        <w:rPr>
          <w:noProof w:val="0"/>
          <w:snapToGrid w:val="0"/>
        </w:rPr>
      </w:pPr>
      <w:r w:rsidRPr="00E67E0D">
        <w:rPr>
          <w:noProof w:val="0"/>
          <w:snapToGrid w:val="0"/>
        </w:rPr>
        <w:tab/>
        <w:t>...</w:t>
      </w:r>
    </w:p>
    <w:p w14:paraId="6BAF5D39" w14:textId="77777777" w:rsidR="006A1CE4" w:rsidRPr="00E67E0D" w:rsidRDefault="006A1CE4" w:rsidP="00E7499B">
      <w:pPr>
        <w:pStyle w:val="PL"/>
        <w:rPr>
          <w:noProof w:val="0"/>
          <w:snapToGrid w:val="0"/>
        </w:rPr>
      </w:pPr>
      <w:r w:rsidRPr="00E67E0D">
        <w:rPr>
          <w:noProof w:val="0"/>
          <w:snapToGrid w:val="0"/>
        </w:rPr>
        <w:t>}</w:t>
      </w:r>
    </w:p>
    <w:p w14:paraId="4198478C" w14:textId="77777777" w:rsidR="006A1CE4" w:rsidRPr="00E67E0D" w:rsidRDefault="006A1CE4" w:rsidP="00E7499B">
      <w:pPr>
        <w:pStyle w:val="PL"/>
        <w:rPr>
          <w:noProof w:val="0"/>
          <w:snapToGrid w:val="0"/>
        </w:rPr>
      </w:pPr>
    </w:p>
    <w:p w14:paraId="09FD98CF" w14:textId="77777777" w:rsidR="006A1CE4" w:rsidRPr="00E67E0D" w:rsidRDefault="006A1CE4" w:rsidP="00E7499B">
      <w:pPr>
        <w:pStyle w:val="PL"/>
        <w:rPr>
          <w:noProof w:val="0"/>
          <w:snapToGrid w:val="0"/>
        </w:rPr>
      </w:pPr>
      <w:r w:rsidRPr="00E67E0D">
        <w:rPr>
          <w:noProof w:val="0"/>
          <w:snapToGrid w:val="0"/>
        </w:rPr>
        <w:t>-- **************************************************************</w:t>
      </w:r>
    </w:p>
    <w:p w14:paraId="60DBF398" w14:textId="77777777" w:rsidR="006A1CE4" w:rsidRPr="00E67E0D" w:rsidRDefault="006A1CE4" w:rsidP="00E7499B">
      <w:pPr>
        <w:pStyle w:val="PL"/>
        <w:rPr>
          <w:noProof w:val="0"/>
          <w:snapToGrid w:val="0"/>
        </w:rPr>
      </w:pPr>
      <w:r w:rsidRPr="00E67E0D">
        <w:rPr>
          <w:noProof w:val="0"/>
          <w:snapToGrid w:val="0"/>
        </w:rPr>
        <w:t>--</w:t>
      </w:r>
    </w:p>
    <w:p w14:paraId="711D0979" w14:textId="77777777" w:rsidR="006A1CE4" w:rsidRPr="00E67E0D" w:rsidRDefault="006A1CE4" w:rsidP="00E7499B">
      <w:pPr>
        <w:pStyle w:val="PL"/>
        <w:outlineLvl w:val="3"/>
        <w:rPr>
          <w:noProof w:val="0"/>
          <w:snapToGrid w:val="0"/>
        </w:rPr>
      </w:pPr>
      <w:r w:rsidRPr="00E67E0D">
        <w:rPr>
          <w:noProof w:val="0"/>
          <w:snapToGrid w:val="0"/>
        </w:rPr>
        <w:t>-- UE CONTEXT MODIFICATION RESPONSE</w:t>
      </w:r>
    </w:p>
    <w:p w14:paraId="02015F72" w14:textId="77777777" w:rsidR="006A1CE4" w:rsidRPr="00E67E0D" w:rsidRDefault="006A1CE4" w:rsidP="00E7499B">
      <w:pPr>
        <w:pStyle w:val="PL"/>
        <w:rPr>
          <w:noProof w:val="0"/>
          <w:snapToGrid w:val="0"/>
        </w:rPr>
      </w:pPr>
      <w:r w:rsidRPr="00E67E0D">
        <w:rPr>
          <w:noProof w:val="0"/>
          <w:snapToGrid w:val="0"/>
        </w:rPr>
        <w:t>--</w:t>
      </w:r>
    </w:p>
    <w:p w14:paraId="09B74EE4" w14:textId="77777777" w:rsidR="006A1CE4" w:rsidRPr="00E67E0D" w:rsidRDefault="006A1CE4" w:rsidP="00E7499B">
      <w:pPr>
        <w:pStyle w:val="PL"/>
        <w:rPr>
          <w:noProof w:val="0"/>
          <w:snapToGrid w:val="0"/>
        </w:rPr>
      </w:pPr>
      <w:r w:rsidRPr="00E67E0D">
        <w:rPr>
          <w:noProof w:val="0"/>
          <w:snapToGrid w:val="0"/>
        </w:rPr>
        <w:t>-- **************************************************************</w:t>
      </w:r>
    </w:p>
    <w:p w14:paraId="585A3654" w14:textId="77777777" w:rsidR="006A1CE4" w:rsidRPr="00E67E0D" w:rsidRDefault="006A1CE4" w:rsidP="00E7499B">
      <w:pPr>
        <w:pStyle w:val="PL"/>
        <w:rPr>
          <w:noProof w:val="0"/>
          <w:snapToGrid w:val="0"/>
        </w:rPr>
      </w:pPr>
    </w:p>
    <w:p w14:paraId="17E31983" w14:textId="77777777" w:rsidR="006A1CE4" w:rsidRPr="00E67E0D" w:rsidRDefault="006A1CE4" w:rsidP="00E7499B">
      <w:pPr>
        <w:pStyle w:val="PL"/>
        <w:rPr>
          <w:noProof w:val="0"/>
          <w:snapToGrid w:val="0"/>
        </w:rPr>
      </w:pPr>
      <w:r w:rsidRPr="00E67E0D">
        <w:rPr>
          <w:noProof w:val="0"/>
          <w:snapToGrid w:val="0"/>
        </w:rPr>
        <w:t>UEContextModificationResponse ::= SEQUENCE {</w:t>
      </w:r>
    </w:p>
    <w:p w14:paraId="7E567B72"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{UEContextModificationResponseIEs} },</w:t>
      </w:r>
    </w:p>
    <w:p w14:paraId="56CAC1D8" w14:textId="77777777" w:rsidR="006A1CE4" w:rsidRPr="00E67E0D" w:rsidRDefault="006A1CE4" w:rsidP="00E7499B">
      <w:pPr>
        <w:pStyle w:val="PL"/>
        <w:rPr>
          <w:noProof w:val="0"/>
          <w:snapToGrid w:val="0"/>
        </w:rPr>
      </w:pPr>
      <w:r w:rsidRPr="00E67E0D">
        <w:rPr>
          <w:noProof w:val="0"/>
          <w:snapToGrid w:val="0"/>
        </w:rPr>
        <w:tab/>
        <w:t>...</w:t>
      </w:r>
    </w:p>
    <w:p w14:paraId="3B7B5801" w14:textId="77777777" w:rsidR="006A1CE4" w:rsidRPr="00E67E0D" w:rsidRDefault="006A1CE4" w:rsidP="00E7499B">
      <w:pPr>
        <w:pStyle w:val="PL"/>
        <w:rPr>
          <w:noProof w:val="0"/>
          <w:snapToGrid w:val="0"/>
        </w:rPr>
      </w:pPr>
      <w:r w:rsidRPr="00E67E0D">
        <w:rPr>
          <w:noProof w:val="0"/>
          <w:snapToGrid w:val="0"/>
        </w:rPr>
        <w:t>}</w:t>
      </w:r>
    </w:p>
    <w:p w14:paraId="05EC04B8" w14:textId="77777777" w:rsidR="006A1CE4" w:rsidRPr="00E67E0D" w:rsidRDefault="006A1CE4" w:rsidP="00E7499B">
      <w:pPr>
        <w:pStyle w:val="PL"/>
        <w:rPr>
          <w:noProof w:val="0"/>
          <w:snapToGrid w:val="0"/>
        </w:rPr>
      </w:pPr>
    </w:p>
    <w:p w14:paraId="4A7DBEF7" w14:textId="77777777" w:rsidR="006A1CE4" w:rsidRPr="00E67E0D" w:rsidRDefault="006A1CE4" w:rsidP="00E7499B">
      <w:pPr>
        <w:pStyle w:val="PL"/>
        <w:rPr>
          <w:noProof w:val="0"/>
          <w:snapToGrid w:val="0"/>
        </w:rPr>
      </w:pPr>
      <w:r w:rsidRPr="00E67E0D">
        <w:rPr>
          <w:noProof w:val="0"/>
          <w:snapToGrid w:val="0"/>
        </w:rPr>
        <w:t>UEContextModificationResponseIEs NGAP-PROTOCOL-IES ::= {</w:t>
      </w:r>
      <w:r w:rsidRPr="00E67E0D">
        <w:rPr>
          <w:noProof w:val="0"/>
          <w:snapToGrid w:val="0"/>
        </w:rPr>
        <w:tab/>
      </w:r>
    </w:p>
    <w:p w14:paraId="5513E571" w14:textId="77777777" w:rsidR="006A1CE4" w:rsidRPr="00E67E0D" w:rsidRDefault="006A1CE4" w:rsidP="00E7499B">
      <w:pPr>
        <w:pStyle w:val="PL"/>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7756067A" w14:textId="77777777" w:rsidR="006A1CE4" w:rsidRPr="00E67E0D" w:rsidRDefault="006A1CE4" w:rsidP="00E7499B">
      <w:pPr>
        <w:pStyle w:val="PL"/>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3A435BC6" w14:textId="77777777" w:rsidR="006A1CE4" w:rsidRPr="00E67E0D" w:rsidRDefault="006A1CE4" w:rsidP="00E7499B">
      <w:pPr>
        <w:pStyle w:val="PL"/>
        <w:rPr>
          <w:noProof w:val="0"/>
          <w:snapToGrid w:val="0"/>
        </w:rPr>
      </w:pPr>
      <w:r w:rsidRPr="00E67E0D">
        <w:rPr>
          <w:noProof w:val="0"/>
          <w:snapToGrid w:val="0"/>
        </w:rPr>
        <w:tab/>
        <w:t>{ ID id-RRCState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RRCState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452492AC" w14:textId="77777777" w:rsidR="006A1CE4" w:rsidRPr="00E67E0D" w:rsidRDefault="006A1CE4" w:rsidP="00E7499B">
      <w:pPr>
        <w:pStyle w:val="PL"/>
        <w:rPr>
          <w:noProof w:val="0"/>
          <w:snapToGrid w:val="0"/>
        </w:rPr>
      </w:pPr>
      <w:r w:rsidRPr="00E67E0D">
        <w:rPr>
          <w:noProof w:val="0"/>
          <w:snapToGrid w:val="0"/>
        </w:rPr>
        <w:tab/>
        <w:t>{ ID id-UserLocationInformation</w:t>
      </w:r>
      <w:r w:rsidRPr="00E67E0D">
        <w:rPr>
          <w:noProof w:val="0"/>
          <w:snapToGrid w:val="0"/>
        </w:rPr>
        <w:tab/>
      </w:r>
      <w:r w:rsidRPr="00E67E0D">
        <w:rPr>
          <w:noProof w:val="0"/>
          <w:snapToGrid w:val="0"/>
        </w:rPr>
        <w:tab/>
        <w:t>CRITICALITY ignore</w:t>
      </w:r>
      <w:r w:rsidRPr="00E67E0D">
        <w:rPr>
          <w:noProof w:val="0"/>
          <w:snapToGrid w:val="0"/>
        </w:rPr>
        <w:tab/>
        <w:t>TYPE UserLocationInformation</w:t>
      </w:r>
      <w:r w:rsidRPr="00E67E0D">
        <w:rPr>
          <w:noProof w:val="0"/>
          <w:snapToGrid w:val="0"/>
        </w:rPr>
        <w:tab/>
        <w:t xml:space="preserve">PRESENCE optional </w:t>
      </w:r>
      <w:r w:rsidRPr="00E67E0D">
        <w:rPr>
          <w:noProof w:val="0"/>
          <w:snapToGrid w:val="0"/>
        </w:rPr>
        <w:tab/>
        <w:t>}|</w:t>
      </w:r>
    </w:p>
    <w:p w14:paraId="271B9EDC" w14:textId="77777777" w:rsidR="006A1CE4" w:rsidRPr="00E67E0D" w:rsidRDefault="006A1CE4" w:rsidP="00E7499B">
      <w:pPr>
        <w:pStyle w:val="PL"/>
        <w:rPr>
          <w:noProof w:val="0"/>
          <w:snapToGrid w:val="0"/>
        </w:rPr>
      </w:pPr>
      <w:r w:rsidRPr="00E67E0D">
        <w:rPr>
          <w:noProof w:val="0"/>
          <w:snapToGrid w:val="0"/>
        </w:rPr>
        <w:tab/>
        <w:t>{ ID id-CriticalityDiagnostics</w:t>
      </w:r>
      <w:r w:rsidRPr="00E67E0D">
        <w:rPr>
          <w:noProof w:val="0"/>
          <w:snapToGrid w:val="0"/>
        </w:rPr>
        <w:tab/>
      </w:r>
      <w:r w:rsidRPr="00E67E0D">
        <w:rPr>
          <w:noProof w:val="0"/>
          <w:snapToGrid w:val="0"/>
        </w:rPr>
        <w:tab/>
        <w:t>CRITICALITY ignore</w:t>
      </w:r>
      <w:r w:rsidRPr="00E67E0D">
        <w:rPr>
          <w:noProof w:val="0"/>
          <w:snapToGrid w:val="0"/>
        </w:rPr>
        <w:tab/>
        <w:t>TYPE CriticalityDiagnostics</w:t>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69AA379C" w14:textId="77777777" w:rsidR="006A1CE4" w:rsidRPr="00E67E0D" w:rsidRDefault="006A1CE4" w:rsidP="00E7499B">
      <w:pPr>
        <w:pStyle w:val="PL"/>
        <w:rPr>
          <w:noProof w:val="0"/>
          <w:snapToGrid w:val="0"/>
        </w:rPr>
      </w:pPr>
      <w:r w:rsidRPr="00E67E0D">
        <w:rPr>
          <w:noProof w:val="0"/>
          <w:snapToGrid w:val="0"/>
        </w:rPr>
        <w:tab/>
        <w:t>...</w:t>
      </w:r>
    </w:p>
    <w:p w14:paraId="422445C5" w14:textId="77777777" w:rsidR="006A1CE4" w:rsidRPr="00E67E0D" w:rsidRDefault="006A1CE4" w:rsidP="00E7499B">
      <w:pPr>
        <w:pStyle w:val="PL"/>
        <w:rPr>
          <w:noProof w:val="0"/>
          <w:snapToGrid w:val="0"/>
        </w:rPr>
      </w:pPr>
      <w:r w:rsidRPr="00E67E0D">
        <w:rPr>
          <w:noProof w:val="0"/>
          <w:snapToGrid w:val="0"/>
        </w:rPr>
        <w:t>}</w:t>
      </w:r>
    </w:p>
    <w:p w14:paraId="04957834" w14:textId="77777777" w:rsidR="006A1CE4" w:rsidRPr="00E67E0D" w:rsidRDefault="006A1CE4" w:rsidP="00E7499B">
      <w:pPr>
        <w:pStyle w:val="PL"/>
        <w:rPr>
          <w:noProof w:val="0"/>
          <w:snapToGrid w:val="0"/>
        </w:rPr>
      </w:pPr>
    </w:p>
    <w:p w14:paraId="75310A00" w14:textId="77777777" w:rsidR="006A1CE4" w:rsidRPr="00E67E0D" w:rsidRDefault="006A1CE4" w:rsidP="00E7499B">
      <w:pPr>
        <w:pStyle w:val="PL"/>
        <w:rPr>
          <w:noProof w:val="0"/>
          <w:snapToGrid w:val="0"/>
        </w:rPr>
      </w:pPr>
      <w:r w:rsidRPr="00E67E0D">
        <w:rPr>
          <w:noProof w:val="0"/>
          <w:snapToGrid w:val="0"/>
        </w:rPr>
        <w:t>-- **************************************************************</w:t>
      </w:r>
    </w:p>
    <w:p w14:paraId="75599B28" w14:textId="77777777" w:rsidR="006A1CE4" w:rsidRPr="00E67E0D" w:rsidRDefault="006A1CE4" w:rsidP="00E7499B">
      <w:pPr>
        <w:pStyle w:val="PL"/>
        <w:rPr>
          <w:noProof w:val="0"/>
          <w:snapToGrid w:val="0"/>
        </w:rPr>
      </w:pPr>
      <w:r w:rsidRPr="00E67E0D">
        <w:rPr>
          <w:noProof w:val="0"/>
          <w:snapToGrid w:val="0"/>
        </w:rPr>
        <w:t>--</w:t>
      </w:r>
    </w:p>
    <w:p w14:paraId="09A242CC" w14:textId="77777777" w:rsidR="006A1CE4" w:rsidRPr="00E67E0D" w:rsidRDefault="006A1CE4" w:rsidP="00E7499B">
      <w:pPr>
        <w:pStyle w:val="PL"/>
        <w:outlineLvl w:val="3"/>
        <w:rPr>
          <w:noProof w:val="0"/>
          <w:snapToGrid w:val="0"/>
        </w:rPr>
      </w:pPr>
      <w:r w:rsidRPr="00E67E0D">
        <w:rPr>
          <w:noProof w:val="0"/>
          <w:snapToGrid w:val="0"/>
        </w:rPr>
        <w:t>-- UE CONTEXT MODIFICATION FAILURE</w:t>
      </w:r>
    </w:p>
    <w:p w14:paraId="30E949ED" w14:textId="77777777" w:rsidR="006A1CE4" w:rsidRPr="00E67E0D" w:rsidRDefault="006A1CE4" w:rsidP="00E7499B">
      <w:pPr>
        <w:pStyle w:val="PL"/>
        <w:rPr>
          <w:noProof w:val="0"/>
          <w:snapToGrid w:val="0"/>
        </w:rPr>
      </w:pPr>
      <w:r w:rsidRPr="00E67E0D">
        <w:rPr>
          <w:noProof w:val="0"/>
          <w:snapToGrid w:val="0"/>
        </w:rPr>
        <w:t>--</w:t>
      </w:r>
    </w:p>
    <w:p w14:paraId="00C5DD52" w14:textId="77777777" w:rsidR="006A1CE4" w:rsidRPr="00E67E0D" w:rsidRDefault="006A1CE4" w:rsidP="00E7499B">
      <w:pPr>
        <w:pStyle w:val="PL"/>
        <w:rPr>
          <w:noProof w:val="0"/>
          <w:snapToGrid w:val="0"/>
        </w:rPr>
      </w:pPr>
      <w:r w:rsidRPr="00E67E0D">
        <w:rPr>
          <w:noProof w:val="0"/>
          <w:snapToGrid w:val="0"/>
        </w:rPr>
        <w:t>-- **************************************************************</w:t>
      </w:r>
    </w:p>
    <w:p w14:paraId="41C84C8F" w14:textId="77777777" w:rsidR="006A1CE4" w:rsidRPr="00E67E0D" w:rsidRDefault="006A1CE4" w:rsidP="00E7499B">
      <w:pPr>
        <w:pStyle w:val="PL"/>
        <w:rPr>
          <w:noProof w:val="0"/>
          <w:snapToGrid w:val="0"/>
        </w:rPr>
      </w:pPr>
    </w:p>
    <w:p w14:paraId="3C2DE583" w14:textId="77777777" w:rsidR="006A1CE4" w:rsidRPr="00E67E0D" w:rsidRDefault="006A1CE4" w:rsidP="00E7499B">
      <w:pPr>
        <w:pStyle w:val="PL"/>
        <w:rPr>
          <w:noProof w:val="0"/>
          <w:snapToGrid w:val="0"/>
        </w:rPr>
      </w:pPr>
      <w:r w:rsidRPr="00E67E0D">
        <w:rPr>
          <w:noProof w:val="0"/>
          <w:snapToGrid w:val="0"/>
        </w:rPr>
        <w:t>UEContextModificationFailure ::= SEQUENCE {</w:t>
      </w:r>
    </w:p>
    <w:p w14:paraId="47CAB68B"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{UEContextModificationFailureIEs} },</w:t>
      </w:r>
    </w:p>
    <w:p w14:paraId="46C9D82C" w14:textId="77777777" w:rsidR="006A1CE4" w:rsidRPr="00E67E0D" w:rsidRDefault="006A1CE4" w:rsidP="00E7499B">
      <w:pPr>
        <w:pStyle w:val="PL"/>
        <w:rPr>
          <w:noProof w:val="0"/>
          <w:snapToGrid w:val="0"/>
        </w:rPr>
      </w:pPr>
      <w:r w:rsidRPr="00E67E0D">
        <w:rPr>
          <w:noProof w:val="0"/>
          <w:snapToGrid w:val="0"/>
        </w:rPr>
        <w:tab/>
        <w:t>...</w:t>
      </w:r>
    </w:p>
    <w:p w14:paraId="4876FC7B" w14:textId="77777777" w:rsidR="006A1CE4" w:rsidRPr="00E67E0D" w:rsidRDefault="006A1CE4" w:rsidP="00E7499B">
      <w:pPr>
        <w:pStyle w:val="PL"/>
        <w:rPr>
          <w:noProof w:val="0"/>
          <w:snapToGrid w:val="0"/>
        </w:rPr>
      </w:pPr>
      <w:r w:rsidRPr="00E67E0D">
        <w:rPr>
          <w:noProof w:val="0"/>
          <w:snapToGrid w:val="0"/>
        </w:rPr>
        <w:t>}</w:t>
      </w:r>
    </w:p>
    <w:p w14:paraId="17C0D520" w14:textId="77777777" w:rsidR="006A1CE4" w:rsidRPr="00E67E0D" w:rsidRDefault="006A1CE4" w:rsidP="00E7499B">
      <w:pPr>
        <w:pStyle w:val="PL"/>
        <w:rPr>
          <w:noProof w:val="0"/>
          <w:snapToGrid w:val="0"/>
        </w:rPr>
      </w:pPr>
    </w:p>
    <w:p w14:paraId="5BBCE951" w14:textId="77777777" w:rsidR="006A1CE4" w:rsidRPr="00E67E0D" w:rsidRDefault="006A1CE4" w:rsidP="00E7499B">
      <w:pPr>
        <w:pStyle w:val="PL"/>
        <w:rPr>
          <w:noProof w:val="0"/>
          <w:snapToGrid w:val="0"/>
        </w:rPr>
      </w:pPr>
      <w:r w:rsidRPr="00E67E0D">
        <w:rPr>
          <w:noProof w:val="0"/>
          <w:snapToGrid w:val="0"/>
        </w:rPr>
        <w:t>UEContextModificationFailureIEs NGAP-PROTOCOL-IES ::= {</w:t>
      </w:r>
      <w:r w:rsidRPr="00E67E0D">
        <w:rPr>
          <w:noProof w:val="0"/>
          <w:snapToGrid w:val="0"/>
        </w:rPr>
        <w:tab/>
      </w:r>
    </w:p>
    <w:p w14:paraId="794FA735" w14:textId="77777777" w:rsidR="006A1CE4" w:rsidRPr="00E67E0D" w:rsidRDefault="006A1CE4" w:rsidP="00E7499B">
      <w:pPr>
        <w:pStyle w:val="PL"/>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7FCE93D6" w14:textId="77777777" w:rsidR="006A1CE4" w:rsidRPr="00E67E0D" w:rsidRDefault="006A1CE4" w:rsidP="00E7499B">
      <w:pPr>
        <w:pStyle w:val="PL"/>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330A750D" w14:textId="77777777" w:rsidR="006A1CE4" w:rsidRPr="00E67E0D" w:rsidRDefault="006A1CE4" w:rsidP="00E7499B">
      <w:pPr>
        <w:pStyle w:val="PL"/>
        <w:rPr>
          <w:noProof w:val="0"/>
          <w:snapToGrid w:val="0"/>
        </w:rPr>
      </w:pPr>
      <w:r w:rsidRPr="00E67E0D">
        <w:rPr>
          <w:noProof w:val="0"/>
          <w:snapToGrid w:val="0"/>
        </w:rPr>
        <w:tab/>
        <w:t>{ ID id-Cause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33393463" w14:textId="77777777" w:rsidR="006A1CE4" w:rsidRPr="00E67E0D" w:rsidRDefault="006A1CE4" w:rsidP="00E7499B">
      <w:pPr>
        <w:pStyle w:val="PL"/>
        <w:rPr>
          <w:noProof w:val="0"/>
          <w:snapToGrid w:val="0"/>
        </w:rPr>
      </w:pPr>
      <w:r w:rsidRPr="00E67E0D">
        <w:rPr>
          <w:noProof w:val="0"/>
          <w:snapToGrid w:val="0"/>
        </w:rPr>
        <w:tab/>
        <w:t>{ ID id-CriticalityDiagnostics</w:t>
      </w:r>
      <w:r w:rsidRPr="00E67E0D">
        <w:rPr>
          <w:noProof w:val="0"/>
          <w:snapToGrid w:val="0"/>
        </w:rPr>
        <w:tab/>
      </w:r>
      <w:r w:rsidRPr="00E67E0D">
        <w:rPr>
          <w:noProof w:val="0"/>
          <w:snapToGrid w:val="0"/>
        </w:rPr>
        <w:tab/>
        <w:t>CRITICALITY ignore</w:t>
      </w:r>
      <w:r w:rsidRPr="00E67E0D">
        <w:rPr>
          <w:noProof w:val="0"/>
          <w:snapToGrid w:val="0"/>
        </w:rPr>
        <w:tab/>
        <w:t>TYPE CriticalityDiagnostics</w:t>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349B8A70" w14:textId="77777777" w:rsidR="006A1CE4" w:rsidRPr="00E67E0D" w:rsidRDefault="006A1CE4" w:rsidP="00E7499B">
      <w:pPr>
        <w:pStyle w:val="PL"/>
        <w:rPr>
          <w:noProof w:val="0"/>
          <w:snapToGrid w:val="0"/>
        </w:rPr>
      </w:pPr>
      <w:r w:rsidRPr="00E67E0D">
        <w:rPr>
          <w:noProof w:val="0"/>
          <w:snapToGrid w:val="0"/>
        </w:rPr>
        <w:tab/>
        <w:t>...</w:t>
      </w:r>
    </w:p>
    <w:p w14:paraId="4E1AC7AC" w14:textId="77777777" w:rsidR="006A1CE4" w:rsidRPr="00E67E0D" w:rsidRDefault="006A1CE4" w:rsidP="00E7499B">
      <w:pPr>
        <w:pStyle w:val="PL"/>
        <w:rPr>
          <w:noProof w:val="0"/>
          <w:snapToGrid w:val="0"/>
        </w:rPr>
      </w:pPr>
      <w:r w:rsidRPr="00E67E0D">
        <w:rPr>
          <w:noProof w:val="0"/>
          <w:snapToGrid w:val="0"/>
        </w:rPr>
        <w:t>}</w:t>
      </w:r>
    </w:p>
    <w:p w14:paraId="746AFB48" w14:textId="77777777" w:rsidR="006A1CE4" w:rsidRPr="00E67E0D" w:rsidRDefault="006A1CE4" w:rsidP="00E7499B">
      <w:pPr>
        <w:pStyle w:val="PL"/>
        <w:rPr>
          <w:noProof w:val="0"/>
          <w:snapToGrid w:val="0"/>
        </w:rPr>
      </w:pPr>
    </w:p>
    <w:p w14:paraId="4736E547" w14:textId="77777777" w:rsidR="006A1CE4" w:rsidRPr="00E67E0D" w:rsidRDefault="006A1CE4" w:rsidP="00E7499B">
      <w:pPr>
        <w:pStyle w:val="PL"/>
        <w:rPr>
          <w:noProof w:val="0"/>
          <w:snapToGrid w:val="0"/>
        </w:rPr>
      </w:pPr>
      <w:r w:rsidRPr="00E67E0D">
        <w:rPr>
          <w:noProof w:val="0"/>
          <w:snapToGrid w:val="0"/>
        </w:rPr>
        <w:t>-- **************************************************************</w:t>
      </w:r>
    </w:p>
    <w:p w14:paraId="2006B2D5" w14:textId="77777777" w:rsidR="006A1CE4" w:rsidRPr="00E67E0D" w:rsidRDefault="006A1CE4" w:rsidP="00E7499B">
      <w:pPr>
        <w:pStyle w:val="PL"/>
        <w:rPr>
          <w:noProof w:val="0"/>
          <w:snapToGrid w:val="0"/>
        </w:rPr>
      </w:pPr>
      <w:r w:rsidRPr="00E67E0D">
        <w:rPr>
          <w:noProof w:val="0"/>
          <w:snapToGrid w:val="0"/>
        </w:rPr>
        <w:t>--</w:t>
      </w:r>
    </w:p>
    <w:p w14:paraId="3C074748" w14:textId="77777777" w:rsidR="006A1CE4" w:rsidRPr="00E67E0D" w:rsidRDefault="006A1CE4" w:rsidP="00E7499B">
      <w:pPr>
        <w:pStyle w:val="PL"/>
        <w:outlineLvl w:val="4"/>
        <w:rPr>
          <w:noProof w:val="0"/>
          <w:snapToGrid w:val="0"/>
          <w:lang w:eastAsia="zh-CN"/>
        </w:rPr>
      </w:pPr>
      <w:r w:rsidRPr="00E67E0D">
        <w:rPr>
          <w:noProof w:val="0"/>
          <w:snapToGrid w:val="0"/>
        </w:rPr>
        <w:t xml:space="preserve">-- </w:t>
      </w:r>
      <w:r w:rsidRPr="00E67E0D">
        <w:rPr>
          <w:noProof w:val="0"/>
          <w:snapToGrid w:val="0"/>
          <w:lang w:eastAsia="zh-CN"/>
        </w:rPr>
        <w:t>RRC INACTIVE TRANSITION REPORT</w:t>
      </w:r>
    </w:p>
    <w:p w14:paraId="7E466DF1" w14:textId="77777777" w:rsidR="006A1CE4" w:rsidRPr="00E67E0D" w:rsidRDefault="006A1CE4" w:rsidP="00E7499B">
      <w:pPr>
        <w:pStyle w:val="PL"/>
        <w:rPr>
          <w:noProof w:val="0"/>
          <w:snapToGrid w:val="0"/>
        </w:rPr>
      </w:pPr>
      <w:r w:rsidRPr="00E67E0D">
        <w:rPr>
          <w:noProof w:val="0"/>
          <w:snapToGrid w:val="0"/>
        </w:rPr>
        <w:t>--</w:t>
      </w:r>
    </w:p>
    <w:p w14:paraId="6EF4C01E" w14:textId="77777777" w:rsidR="006A1CE4" w:rsidRPr="00E67E0D" w:rsidRDefault="006A1CE4" w:rsidP="00E7499B">
      <w:pPr>
        <w:pStyle w:val="PL"/>
        <w:rPr>
          <w:noProof w:val="0"/>
          <w:snapToGrid w:val="0"/>
        </w:rPr>
      </w:pPr>
      <w:r w:rsidRPr="00E67E0D">
        <w:rPr>
          <w:noProof w:val="0"/>
          <w:snapToGrid w:val="0"/>
        </w:rPr>
        <w:t>-- **************************************************************</w:t>
      </w:r>
    </w:p>
    <w:p w14:paraId="3E7B2B9F" w14:textId="77777777" w:rsidR="006A1CE4" w:rsidRPr="00E67E0D" w:rsidRDefault="006A1CE4" w:rsidP="00E7499B">
      <w:pPr>
        <w:pStyle w:val="PL"/>
        <w:rPr>
          <w:noProof w:val="0"/>
          <w:snapToGrid w:val="0"/>
        </w:rPr>
      </w:pPr>
    </w:p>
    <w:p w14:paraId="16453BD2" w14:textId="77777777" w:rsidR="006A1CE4" w:rsidRPr="00E67E0D" w:rsidRDefault="006A1CE4" w:rsidP="00E7499B">
      <w:pPr>
        <w:pStyle w:val="PL"/>
        <w:rPr>
          <w:noProof w:val="0"/>
          <w:snapToGrid w:val="0"/>
        </w:rPr>
      </w:pPr>
      <w:r w:rsidRPr="00E67E0D">
        <w:rPr>
          <w:noProof w:val="0"/>
          <w:snapToGrid w:val="0"/>
          <w:lang w:eastAsia="zh-CN"/>
        </w:rPr>
        <w:t xml:space="preserve">RRCInactiveTransitionReport </w:t>
      </w:r>
      <w:r w:rsidRPr="00E67E0D">
        <w:rPr>
          <w:noProof w:val="0"/>
          <w:snapToGrid w:val="0"/>
        </w:rPr>
        <w:t>::= SEQUENCE {</w:t>
      </w:r>
    </w:p>
    <w:p w14:paraId="79149E95"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w:t>
      </w:r>
      <w:r w:rsidRPr="00E67E0D">
        <w:rPr>
          <w:noProof w:val="0"/>
          <w:snapToGrid w:val="0"/>
          <w:lang w:eastAsia="zh-CN"/>
        </w:rPr>
        <w:t>RRCInactiveTransitionReport</w:t>
      </w:r>
      <w:r w:rsidRPr="00E67E0D">
        <w:rPr>
          <w:noProof w:val="0"/>
          <w:snapToGrid w:val="0"/>
        </w:rPr>
        <w:t>IEs} },</w:t>
      </w:r>
    </w:p>
    <w:p w14:paraId="2714BC48" w14:textId="77777777" w:rsidR="006A1CE4" w:rsidRPr="00E67E0D" w:rsidRDefault="006A1CE4" w:rsidP="00E7499B">
      <w:pPr>
        <w:pStyle w:val="PL"/>
        <w:rPr>
          <w:noProof w:val="0"/>
          <w:snapToGrid w:val="0"/>
        </w:rPr>
      </w:pPr>
      <w:r w:rsidRPr="00E67E0D">
        <w:rPr>
          <w:noProof w:val="0"/>
          <w:snapToGrid w:val="0"/>
        </w:rPr>
        <w:tab/>
        <w:t>...</w:t>
      </w:r>
    </w:p>
    <w:p w14:paraId="6187DD43" w14:textId="77777777" w:rsidR="006A1CE4" w:rsidRPr="00E67E0D" w:rsidRDefault="006A1CE4" w:rsidP="00E7499B">
      <w:pPr>
        <w:pStyle w:val="PL"/>
        <w:rPr>
          <w:noProof w:val="0"/>
          <w:snapToGrid w:val="0"/>
        </w:rPr>
      </w:pPr>
      <w:r w:rsidRPr="00E67E0D">
        <w:rPr>
          <w:noProof w:val="0"/>
          <w:snapToGrid w:val="0"/>
        </w:rPr>
        <w:t>}</w:t>
      </w:r>
    </w:p>
    <w:p w14:paraId="34403BA4" w14:textId="77777777" w:rsidR="006A1CE4" w:rsidRPr="00E67E0D" w:rsidRDefault="006A1CE4" w:rsidP="00E7499B">
      <w:pPr>
        <w:pStyle w:val="PL"/>
        <w:rPr>
          <w:noProof w:val="0"/>
          <w:snapToGrid w:val="0"/>
        </w:rPr>
      </w:pPr>
    </w:p>
    <w:p w14:paraId="1F3CD66D" w14:textId="77777777" w:rsidR="006A1CE4" w:rsidRPr="00E67E0D" w:rsidRDefault="006A1CE4" w:rsidP="00E7499B">
      <w:pPr>
        <w:pStyle w:val="PL"/>
        <w:rPr>
          <w:noProof w:val="0"/>
          <w:snapToGrid w:val="0"/>
        </w:rPr>
      </w:pPr>
      <w:r w:rsidRPr="00E67E0D">
        <w:rPr>
          <w:noProof w:val="0"/>
          <w:snapToGrid w:val="0"/>
          <w:lang w:eastAsia="zh-CN"/>
        </w:rPr>
        <w:t>RRCInactiveTransitionReport</w:t>
      </w:r>
      <w:r w:rsidRPr="00E67E0D">
        <w:rPr>
          <w:noProof w:val="0"/>
          <w:snapToGrid w:val="0"/>
        </w:rPr>
        <w:t>IEs NGAP-PROTOCOL-IES ::= {</w:t>
      </w:r>
    </w:p>
    <w:p w14:paraId="7BFAD0E3" w14:textId="77777777" w:rsidR="006A1CE4" w:rsidRPr="00E67E0D" w:rsidRDefault="006A1CE4" w:rsidP="00E7499B">
      <w:pPr>
        <w:pStyle w:val="PL"/>
        <w:spacing w:line="0" w:lineRule="atLeast"/>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602C84A2" w14:textId="77777777" w:rsidR="006A1CE4" w:rsidRPr="00E67E0D" w:rsidRDefault="006A1CE4" w:rsidP="00E7499B">
      <w:pPr>
        <w:pStyle w:val="PL"/>
        <w:spacing w:line="0" w:lineRule="atLeast"/>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26E9118C" w14:textId="77777777" w:rsidR="006A1CE4" w:rsidRPr="00E67E0D" w:rsidRDefault="006A1CE4" w:rsidP="00E7499B">
      <w:pPr>
        <w:pStyle w:val="PL"/>
        <w:spacing w:line="0" w:lineRule="atLeast"/>
        <w:rPr>
          <w:noProof w:val="0"/>
          <w:snapToGrid w:val="0"/>
        </w:rPr>
      </w:pPr>
      <w:r w:rsidRPr="00E67E0D">
        <w:rPr>
          <w:noProof w:val="0"/>
          <w:snapToGrid w:val="0"/>
        </w:rPr>
        <w:tab/>
        <w:t>{ ID id-RRCState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RRCState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5652E167" w14:textId="77777777" w:rsidR="006A1CE4" w:rsidRPr="00E67E0D" w:rsidRDefault="006A1CE4" w:rsidP="00E7499B">
      <w:pPr>
        <w:pStyle w:val="PL"/>
        <w:spacing w:line="0" w:lineRule="atLeast"/>
        <w:rPr>
          <w:noProof w:val="0"/>
          <w:snapToGrid w:val="0"/>
        </w:rPr>
      </w:pPr>
      <w:r w:rsidRPr="00E67E0D">
        <w:rPr>
          <w:noProof w:val="0"/>
          <w:snapToGrid w:val="0"/>
        </w:rPr>
        <w:tab/>
        <w:t>{ ID id-UserLocationInformation</w:t>
      </w:r>
      <w:r w:rsidRPr="00E67E0D">
        <w:rPr>
          <w:noProof w:val="0"/>
          <w:snapToGrid w:val="0"/>
        </w:rPr>
        <w:tab/>
      </w:r>
      <w:r w:rsidRPr="00E67E0D">
        <w:rPr>
          <w:noProof w:val="0"/>
          <w:snapToGrid w:val="0"/>
        </w:rPr>
        <w:tab/>
        <w:t>CRITICALITY ignore</w:t>
      </w:r>
      <w:r w:rsidRPr="00E67E0D">
        <w:rPr>
          <w:noProof w:val="0"/>
          <w:snapToGrid w:val="0"/>
        </w:rPr>
        <w:tab/>
        <w:t>TYPE UserLocationInformation</w:t>
      </w:r>
      <w:r w:rsidRPr="00E67E0D">
        <w:rPr>
          <w:noProof w:val="0"/>
          <w:snapToGrid w:val="0"/>
        </w:rPr>
        <w:tab/>
      </w:r>
      <w:r w:rsidRPr="00E67E0D">
        <w:rPr>
          <w:noProof w:val="0"/>
          <w:snapToGrid w:val="0"/>
        </w:rPr>
        <w:tab/>
        <w:t>PRESENCE mandatory</w:t>
      </w:r>
      <w:r w:rsidRPr="00E67E0D">
        <w:rPr>
          <w:noProof w:val="0"/>
          <w:snapToGrid w:val="0"/>
        </w:rPr>
        <w:tab/>
        <w:t>},</w:t>
      </w:r>
    </w:p>
    <w:p w14:paraId="449E1970" w14:textId="77777777" w:rsidR="006A1CE4" w:rsidRPr="00E67E0D" w:rsidRDefault="006A1CE4" w:rsidP="00E7499B">
      <w:pPr>
        <w:pStyle w:val="PL"/>
        <w:rPr>
          <w:noProof w:val="0"/>
          <w:snapToGrid w:val="0"/>
        </w:rPr>
      </w:pPr>
      <w:r w:rsidRPr="00E67E0D">
        <w:rPr>
          <w:noProof w:val="0"/>
          <w:snapToGrid w:val="0"/>
        </w:rPr>
        <w:tab/>
        <w:t>...</w:t>
      </w:r>
    </w:p>
    <w:p w14:paraId="0042C28C" w14:textId="77777777" w:rsidR="006A1CE4" w:rsidRPr="00E67E0D" w:rsidRDefault="006A1CE4" w:rsidP="00E7499B">
      <w:pPr>
        <w:pStyle w:val="PL"/>
        <w:rPr>
          <w:noProof w:val="0"/>
          <w:lang w:eastAsia="zh-CN"/>
        </w:rPr>
      </w:pPr>
      <w:r w:rsidRPr="00E67E0D">
        <w:rPr>
          <w:noProof w:val="0"/>
          <w:snapToGrid w:val="0"/>
        </w:rPr>
        <w:t>}</w:t>
      </w:r>
    </w:p>
    <w:p w14:paraId="1C2E14B5" w14:textId="77777777" w:rsidR="006A1CE4" w:rsidRPr="00E67E0D" w:rsidRDefault="006A1CE4" w:rsidP="00E7499B">
      <w:pPr>
        <w:pStyle w:val="PL"/>
        <w:rPr>
          <w:noProof w:val="0"/>
          <w:snapToGrid w:val="0"/>
        </w:rPr>
      </w:pPr>
    </w:p>
    <w:p w14:paraId="2EDD1ECD" w14:textId="77777777" w:rsidR="006A1CE4" w:rsidRPr="00E67E0D" w:rsidRDefault="006A1CE4" w:rsidP="00E7499B">
      <w:pPr>
        <w:pStyle w:val="PL"/>
        <w:rPr>
          <w:noProof w:val="0"/>
          <w:snapToGrid w:val="0"/>
        </w:rPr>
      </w:pPr>
      <w:r w:rsidRPr="00E67E0D">
        <w:rPr>
          <w:noProof w:val="0"/>
          <w:snapToGrid w:val="0"/>
        </w:rPr>
        <w:t>-- **************************************************************</w:t>
      </w:r>
    </w:p>
    <w:p w14:paraId="73F3656D" w14:textId="77777777" w:rsidR="006A1CE4" w:rsidRPr="00E67E0D" w:rsidRDefault="006A1CE4" w:rsidP="00E7499B">
      <w:pPr>
        <w:pStyle w:val="PL"/>
        <w:rPr>
          <w:noProof w:val="0"/>
          <w:snapToGrid w:val="0"/>
        </w:rPr>
      </w:pPr>
      <w:r w:rsidRPr="00E67E0D">
        <w:rPr>
          <w:noProof w:val="0"/>
          <w:snapToGrid w:val="0"/>
        </w:rPr>
        <w:t>--</w:t>
      </w:r>
    </w:p>
    <w:p w14:paraId="5B870753" w14:textId="77777777" w:rsidR="006A1CE4" w:rsidRPr="00E67E0D" w:rsidRDefault="006A1CE4" w:rsidP="00E7499B">
      <w:pPr>
        <w:pStyle w:val="PL"/>
        <w:outlineLvl w:val="3"/>
        <w:rPr>
          <w:noProof w:val="0"/>
          <w:snapToGrid w:val="0"/>
        </w:rPr>
      </w:pPr>
      <w:r w:rsidRPr="00E67E0D">
        <w:rPr>
          <w:noProof w:val="0"/>
          <w:snapToGrid w:val="0"/>
        </w:rPr>
        <w:t>-- UE MOBILITY MANAGEMENT ELEMENTARY PROCEDURES</w:t>
      </w:r>
    </w:p>
    <w:p w14:paraId="6630D763" w14:textId="77777777" w:rsidR="006A1CE4" w:rsidRPr="00E67E0D" w:rsidRDefault="006A1CE4" w:rsidP="00E7499B">
      <w:pPr>
        <w:pStyle w:val="PL"/>
        <w:rPr>
          <w:noProof w:val="0"/>
          <w:snapToGrid w:val="0"/>
        </w:rPr>
      </w:pPr>
      <w:r w:rsidRPr="00E67E0D">
        <w:rPr>
          <w:noProof w:val="0"/>
          <w:snapToGrid w:val="0"/>
        </w:rPr>
        <w:t>--</w:t>
      </w:r>
    </w:p>
    <w:p w14:paraId="7AC3E1CE" w14:textId="77777777" w:rsidR="006A1CE4" w:rsidRPr="00E67E0D" w:rsidRDefault="006A1CE4" w:rsidP="00E7499B">
      <w:pPr>
        <w:pStyle w:val="PL"/>
        <w:rPr>
          <w:noProof w:val="0"/>
          <w:snapToGrid w:val="0"/>
        </w:rPr>
      </w:pPr>
      <w:r w:rsidRPr="00E67E0D">
        <w:rPr>
          <w:noProof w:val="0"/>
          <w:snapToGrid w:val="0"/>
        </w:rPr>
        <w:t>-- **************************************************************</w:t>
      </w:r>
    </w:p>
    <w:p w14:paraId="47BA8ACE" w14:textId="77777777" w:rsidR="006A1CE4" w:rsidRPr="00E67E0D" w:rsidRDefault="006A1CE4" w:rsidP="00E7499B">
      <w:pPr>
        <w:pStyle w:val="PL"/>
        <w:rPr>
          <w:noProof w:val="0"/>
          <w:snapToGrid w:val="0"/>
        </w:rPr>
      </w:pPr>
    </w:p>
    <w:p w14:paraId="5A6BDB20" w14:textId="77777777" w:rsidR="006A1CE4" w:rsidRPr="00E67E0D" w:rsidRDefault="006A1CE4" w:rsidP="00E7499B">
      <w:pPr>
        <w:pStyle w:val="PL"/>
        <w:rPr>
          <w:noProof w:val="0"/>
          <w:snapToGrid w:val="0"/>
        </w:rPr>
      </w:pPr>
      <w:r w:rsidRPr="00E67E0D">
        <w:rPr>
          <w:noProof w:val="0"/>
          <w:snapToGrid w:val="0"/>
        </w:rPr>
        <w:t>-- **************************************************************</w:t>
      </w:r>
    </w:p>
    <w:p w14:paraId="76C22FBE" w14:textId="77777777" w:rsidR="006A1CE4" w:rsidRPr="00E67E0D" w:rsidRDefault="006A1CE4" w:rsidP="00E7499B">
      <w:pPr>
        <w:pStyle w:val="PL"/>
        <w:rPr>
          <w:noProof w:val="0"/>
          <w:snapToGrid w:val="0"/>
        </w:rPr>
      </w:pPr>
      <w:r w:rsidRPr="00E67E0D">
        <w:rPr>
          <w:noProof w:val="0"/>
          <w:snapToGrid w:val="0"/>
        </w:rPr>
        <w:t>--</w:t>
      </w:r>
    </w:p>
    <w:p w14:paraId="12AE730E" w14:textId="77777777" w:rsidR="006A1CE4" w:rsidRPr="00E67E0D" w:rsidRDefault="006A1CE4" w:rsidP="00E7499B">
      <w:pPr>
        <w:pStyle w:val="PL"/>
        <w:outlineLvl w:val="4"/>
        <w:rPr>
          <w:noProof w:val="0"/>
          <w:snapToGrid w:val="0"/>
        </w:rPr>
      </w:pPr>
      <w:r w:rsidRPr="00E67E0D">
        <w:rPr>
          <w:noProof w:val="0"/>
          <w:snapToGrid w:val="0"/>
        </w:rPr>
        <w:t>-- Handover Preparation Elementary Procedure</w:t>
      </w:r>
    </w:p>
    <w:p w14:paraId="49808A45" w14:textId="77777777" w:rsidR="006A1CE4" w:rsidRPr="00E67E0D" w:rsidRDefault="006A1CE4" w:rsidP="00E7499B">
      <w:pPr>
        <w:pStyle w:val="PL"/>
        <w:rPr>
          <w:noProof w:val="0"/>
          <w:snapToGrid w:val="0"/>
        </w:rPr>
      </w:pPr>
      <w:r w:rsidRPr="00E67E0D">
        <w:rPr>
          <w:noProof w:val="0"/>
          <w:snapToGrid w:val="0"/>
        </w:rPr>
        <w:t>--</w:t>
      </w:r>
    </w:p>
    <w:p w14:paraId="63455D05" w14:textId="77777777" w:rsidR="006A1CE4" w:rsidRPr="00E67E0D" w:rsidRDefault="006A1CE4" w:rsidP="00E7499B">
      <w:pPr>
        <w:pStyle w:val="PL"/>
        <w:rPr>
          <w:noProof w:val="0"/>
          <w:snapToGrid w:val="0"/>
        </w:rPr>
      </w:pPr>
      <w:r w:rsidRPr="00E67E0D">
        <w:rPr>
          <w:noProof w:val="0"/>
          <w:snapToGrid w:val="0"/>
        </w:rPr>
        <w:t>-- **************************************************************</w:t>
      </w:r>
    </w:p>
    <w:p w14:paraId="770E6E7E" w14:textId="77777777" w:rsidR="006A1CE4" w:rsidRPr="00E67E0D" w:rsidRDefault="006A1CE4" w:rsidP="00E7499B">
      <w:pPr>
        <w:pStyle w:val="PL"/>
        <w:rPr>
          <w:noProof w:val="0"/>
          <w:snapToGrid w:val="0"/>
        </w:rPr>
      </w:pPr>
    </w:p>
    <w:p w14:paraId="7FB1C444" w14:textId="77777777" w:rsidR="006A1CE4" w:rsidRPr="00E67E0D" w:rsidRDefault="006A1CE4" w:rsidP="00E7499B">
      <w:pPr>
        <w:pStyle w:val="PL"/>
        <w:rPr>
          <w:noProof w:val="0"/>
          <w:snapToGrid w:val="0"/>
        </w:rPr>
      </w:pPr>
      <w:r w:rsidRPr="00E67E0D">
        <w:rPr>
          <w:noProof w:val="0"/>
          <w:snapToGrid w:val="0"/>
        </w:rPr>
        <w:t>-- **************************************************************</w:t>
      </w:r>
    </w:p>
    <w:p w14:paraId="61C36581" w14:textId="77777777" w:rsidR="006A1CE4" w:rsidRPr="00E67E0D" w:rsidRDefault="006A1CE4" w:rsidP="00E7499B">
      <w:pPr>
        <w:pStyle w:val="PL"/>
        <w:rPr>
          <w:noProof w:val="0"/>
          <w:snapToGrid w:val="0"/>
        </w:rPr>
      </w:pPr>
      <w:r w:rsidRPr="00E67E0D">
        <w:rPr>
          <w:noProof w:val="0"/>
          <w:snapToGrid w:val="0"/>
        </w:rPr>
        <w:t>--</w:t>
      </w:r>
    </w:p>
    <w:p w14:paraId="2019E8FF" w14:textId="77777777" w:rsidR="006A1CE4" w:rsidRPr="00E67E0D" w:rsidRDefault="006A1CE4" w:rsidP="00E7499B">
      <w:pPr>
        <w:pStyle w:val="PL"/>
        <w:outlineLvl w:val="4"/>
        <w:rPr>
          <w:noProof w:val="0"/>
          <w:snapToGrid w:val="0"/>
        </w:rPr>
      </w:pPr>
      <w:r w:rsidRPr="00E67E0D">
        <w:rPr>
          <w:noProof w:val="0"/>
          <w:snapToGrid w:val="0"/>
        </w:rPr>
        <w:t>-- HANDOVER REQUIRED</w:t>
      </w:r>
    </w:p>
    <w:p w14:paraId="1D0C3E07" w14:textId="77777777" w:rsidR="006A1CE4" w:rsidRPr="00E67E0D" w:rsidRDefault="006A1CE4" w:rsidP="00E7499B">
      <w:pPr>
        <w:pStyle w:val="PL"/>
        <w:rPr>
          <w:noProof w:val="0"/>
          <w:snapToGrid w:val="0"/>
        </w:rPr>
      </w:pPr>
      <w:r w:rsidRPr="00E67E0D">
        <w:rPr>
          <w:noProof w:val="0"/>
          <w:snapToGrid w:val="0"/>
        </w:rPr>
        <w:t>--</w:t>
      </w:r>
    </w:p>
    <w:p w14:paraId="79B45FA4" w14:textId="77777777" w:rsidR="006A1CE4" w:rsidRPr="00E67E0D" w:rsidRDefault="006A1CE4" w:rsidP="00E7499B">
      <w:pPr>
        <w:pStyle w:val="PL"/>
        <w:rPr>
          <w:noProof w:val="0"/>
          <w:snapToGrid w:val="0"/>
        </w:rPr>
      </w:pPr>
      <w:r w:rsidRPr="00E67E0D">
        <w:rPr>
          <w:noProof w:val="0"/>
          <w:snapToGrid w:val="0"/>
        </w:rPr>
        <w:t>-- **************************************************************</w:t>
      </w:r>
    </w:p>
    <w:p w14:paraId="17C61343" w14:textId="77777777" w:rsidR="006A1CE4" w:rsidRPr="00E67E0D" w:rsidRDefault="006A1CE4" w:rsidP="00E7499B">
      <w:pPr>
        <w:pStyle w:val="PL"/>
        <w:rPr>
          <w:noProof w:val="0"/>
          <w:snapToGrid w:val="0"/>
        </w:rPr>
      </w:pPr>
    </w:p>
    <w:p w14:paraId="24DDAE69" w14:textId="77777777" w:rsidR="006A1CE4" w:rsidRPr="00E67E0D" w:rsidRDefault="006A1CE4" w:rsidP="00E7499B">
      <w:pPr>
        <w:pStyle w:val="PL"/>
        <w:rPr>
          <w:noProof w:val="0"/>
          <w:snapToGrid w:val="0"/>
        </w:rPr>
      </w:pPr>
      <w:r w:rsidRPr="00E67E0D">
        <w:rPr>
          <w:noProof w:val="0"/>
          <w:snapToGrid w:val="0"/>
        </w:rPr>
        <w:t>HandoverRequired ::= SEQUENCE {</w:t>
      </w:r>
    </w:p>
    <w:p w14:paraId="6778A70B"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{HandoverRequiredIEs} },</w:t>
      </w:r>
    </w:p>
    <w:p w14:paraId="1AAD33FB" w14:textId="77777777" w:rsidR="006A1CE4" w:rsidRPr="00E67E0D" w:rsidRDefault="006A1CE4" w:rsidP="00E7499B">
      <w:pPr>
        <w:pStyle w:val="PL"/>
        <w:rPr>
          <w:noProof w:val="0"/>
          <w:snapToGrid w:val="0"/>
        </w:rPr>
      </w:pPr>
      <w:r w:rsidRPr="00E67E0D">
        <w:rPr>
          <w:noProof w:val="0"/>
          <w:snapToGrid w:val="0"/>
        </w:rPr>
        <w:tab/>
        <w:t>...</w:t>
      </w:r>
    </w:p>
    <w:p w14:paraId="01AFD5A4" w14:textId="77777777" w:rsidR="006A1CE4" w:rsidRPr="00E67E0D" w:rsidRDefault="006A1CE4" w:rsidP="00E7499B">
      <w:pPr>
        <w:pStyle w:val="PL"/>
        <w:rPr>
          <w:noProof w:val="0"/>
          <w:snapToGrid w:val="0"/>
        </w:rPr>
      </w:pPr>
      <w:r w:rsidRPr="00E67E0D">
        <w:rPr>
          <w:noProof w:val="0"/>
          <w:snapToGrid w:val="0"/>
        </w:rPr>
        <w:t>}</w:t>
      </w:r>
    </w:p>
    <w:p w14:paraId="51A3A38F" w14:textId="77777777" w:rsidR="006A1CE4" w:rsidRPr="00E67E0D" w:rsidRDefault="006A1CE4" w:rsidP="00E7499B">
      <w:pPr>
        <w:pStyle w:val="PL"/>
        <w:rPr>
          <w:noProof w:val="0"/>
          <w:snapToGrid w:val="0"/>
        </w:rPr>
      </w:pPr>
    </w:p>
    <w:p w14:paraId="0DC67A86" w14:textId="77777777" w:rsidR="006A1CE4" w:rsidRPr="00E67E0D" w:rsidRDefault="006A1CE4" w:rsidP="00E7499B">
      <w:pPr>
        <w:pStyle w:val="PL"/>
        <w:rPr>
          <w:noProof w:val="0"/>
          <w:snapToGrid w:val="0"/>
        </w:rPr>
      </w:pPr>
      <w:r w:rsidRPr="00E67E0D">
        <w:rPr>
          <w:noProof w:val="0"/>
          <w:snapToGrid w:val="0"/>
        </w:rPr>
        <w:t>HandoverRequiredIEs NGAP-PROTOCOL-IES ::= {</w:t>
      </w:r>
      <w:r w:rsidRPr="00E67E0D">
        <w:rPr>
          <w:noProof w:val="0"/>
          <w:snapToGrid w:val="0"/>
        </w:rPr>
        <w:tab/>
      </w:r>
    </w:p>
    <w:p w14:paraId="12571B6F" w14:textId="77777777" w:rsidR="006A1CE4" w:rsidRPr="00E67E0D" w:rsidRDefault="006A1CE4" w:rsidP="00E7499B">
      <w:pPr>
        <w:pStyle w:val="PL"/>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32C42001" w14:textId="77777777" w:rsidR="006A1CE4" w:rsidRPr="00E67E0D" w:rsidRDefault="006A1CE4" w:rsidP="00E7499B">
      <w:pPr>
        <w:pStyle w:val="PL"/>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290CA66C" w14:textId="77777777" w:rsidR="006A1CE4" w:rsidRPr="00E67E0D" w:rsidRDefault="006A1CE4" w:rsidP="00E7499B">
      <w:pPr>
        <w:pStyle w:val="PL"/>
        <w:rPr>
          <w:noProof w:val="0"/>
          <w:snapToGrid w:val="0"/>
        </w:rPr>
      </w:pPr>
      <w:r w:rsidRPr="00E67E0D">
        <w:rPr>
          <w:noProof w:val="0"/>
          <w:snapToGrid w:val="0"/>
        </w:rPr>
        <w:tab/>
        <w:t>{ ID id-HandoverType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HandoverType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655951D4" w14:textId="77777777" w:rsidR="006A1CE4" w:rsidRPr="00E67E0D" w:rsidRDefault="006A1CE4" w:rsidP="00E7499B">
      <w:pPr>
        <w:pStyle w:val="PL"/>
        <w:rPr>
          <w:noProof w:val="0"/>
          <w:snapToGrid w:val="0"/>
        </w:rPr>
      </w:pPr>
      <w:r w:rsidRPr="00E67E0D">
        <w:rPr>
          <w:noProof w:val="0"/>
          <w:snapToGrid w:val="0"/>
        </w:rPr>
        <w:tab/>
        <w:t>{ ID id-Cause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2EA50EA1" w14:textId="77777777" w:rsidR="006A1CE4" w:rsidRPr="00E67E0D" w:rsidRDefault="006A1CE4" w:rsidP="00E7499B">
      <w:pPr>
        <w:pStyle w:val="PL"/>
        <w:rPr>
          <w:noProof w:val="0"/>
          <w:snapToGrid w:val="0"/>
        </w:rPr>
      </w:pPr>
      <w:r w:rsidRPr="00E67E0D">
        <w:rPr>
          <w:noProof w:val="0"/>
          <w:snapToGrid w:val="0"/>
        </w:rPr>
        <w:tab/>
        <w:t>{ ID id-TargetID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TargetID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0D2EFD73" w14:textId="77777777" w:rsidR="006A1CE4" w:rsidRPr="00E67E0D" w:rsidRDefault="006A1CE4" w:rsidP="00E7499B">
      <w:pPr>
        <w:pStyle w:val="PL"/>
        <w:rPr>
          <w:noProof w:val="0"/>
          <w:snapToGrid w:val="0"/>
        </w:rPr>
      </w:pPr>
      <w:r w:rsidRPr="00E67E0D">
        <w:rPr>
          <w:noProof w:val="0"/>
          <w:snapToGrid w:val="0"/>
        </w:rPr>
        <w:tab/>
        <w:t>{ ID id-DirectForwardingPathAvailability</w:t>
      </w:r>
      <w:r w:rsidRPr="00E67E0D">
        <w:rPr>
          <w:noProof w:val="0"/>
          <w:snapToGrid w:val="0"/>
        </w:rPr>
        <w:tab/>
      </w:r>
      <w:r w:rsidRPr="00E67E0D">
        <w:rPr>
          <w:noProof w:val="0"/>
          <w:snapToGrid w:val="0"/>
        </w:rPr>
        <w:tab/>
        <w:t>CRITICALITY ignore</w:t>
      </w:r>
      <w:r w:rsidRPr="00E67E0D">
        <w:rPr>
          <w:noProof w:val="0"/>
          <w:snapToGrid w:val="0"/>
        </w:rPr>
        <w:tab/>
        <w:t>TYPE DirectForwardingPathAvailability</w:t>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5EBDD8C7" w14:textId="77777777" w:rsidR="006A1CE4" w:rsidRPr="00E67E0D" w:rsidRDefault="006A1CE4" w:rsidP="00E7499B">
      <w:pPr>
        <w:pStyle w:val="PL"/>
        <w:rPr>
          <w:noProof w:val="0"/>
          <w:snapToGrid w:val="0"/>
        </w:rPr>
      </w:pPr>
      <w:r w:rsidRPr="00E67E0D">
        <w:rPr>
          <w:noProof w:val="0"/>
          <w:snapToGrid w:val="0"/>
        </w:rPr>
        <w:tab/>
        <w:t>{ ID id-PDUSessionResource</w:t>
      </w:r>
      <w:r w:rsidRPr="00E67E0D">
        <w:rPr>
          <w:noProof w:val="0"/>
        </w:rPr>
        <w:t>ListHORqd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PDUSessionResource</w:t>
      </w:r>
      <w:r w:rsidRPr="00E67E0D">
        <w:rPr>
          <w:noProof w:val="0"/>
        </w:rPr>
        <w:t>ListHORqd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34322662" w14:textId="77777777" w:rsidR="006A1CE4" w:rsidRPr="00E67E0D" w:rsidRDefault="006A1CE4" w:rsidP="00E7499B">
      <w:pPr>
        <w:pStyle w:val="PL"/>
        <w:rPr>
          <w:noProof w:val="0"/>
          <w:snapToGrid w:val="0"/>
          <w:lang w:eastAsia="zh-CN"/>
        </w:rPr>
      </w:pPr>
      <w:r w:rsidRPr="00E67E0D">
        <w:rPr>
          <w:noProof w:val="0"/>
          <w:snapToGrid w:val="0"/>
        </w:rPr>
        <w:tab/>
        <w:t>{ ID id-SourceToTarget-TransparentContainer</w:t>
      </w:r>
      <w:r w:rsidRPr="00E67E0D">
        <w:rPr>
          <w:noProof w:val="0"/>
          <w:snapToGrid w:val="0"/>
        </w:rPr>
        <w:tab/>
      </w:r>
      <w:r w:rsidRPr="00E67E0D">
        <w:rPr>
          <w:noProof w:val="0"/>
          <w:snapToGrid w:val="0"/>
        </w:rPr>
        <w:tab/>
        <w:t>CRITICALITY reject</w:t>
      </w:r>
      <w:r w:rsidRPr="00E67E0D">
        <w:rPr>
          <w:noProof w:val="0"/>
          <w:snapToGrid w:val="0"/>
        </w:rPr>
        <w:tab/>
        <w:t>TYPE SourceToTarget-TransparentContainer</w:t>
      </w:r>
      <w:r w:rsidRPr="00E67E0D">
        <w:rPr>
          <w:noProof w:val="0"/>
          <w:snapToGrid w:val="0"/>
        </w:rPr>
        <w:tab/>
      </w:r>
      <w:r w:rsidRPr="00E67E0D">
        <w:rPr>
          <w:noProof w:val="0"/>
          <w:snapToGrid w:val="0"/>
        </w:rPr>
        <w:tab/>
        <w:t>PRESENCE mandatory</w:t>
      </w:r>
      <w:r w:rsidRPr="00E67E0D">
        <w:rPr>
          <w:noProof w:val="0"/>
          <w:snapToGrid w:val="0"/>
        </w:rPr>
        <w:tab/>
        <w:t>}</w:t>
      </w:r>
      <w:r w:rsidRPr="00E67E0D">
        <w:rPr>
          <w:noProof w:val="0"/>
          <w:snapToGrid w:val="0"/>
          <w:lang w:eastAsia="zh-CN"/>
        </w:rPr>
        <w:t>,</w:t>
      </w:r>
    </w:p>
    <w:p w14:paraId="02F73A26" w14:textId="77777777" w:rsidR="006A1CE4" w:rsidRPr="00E67E0D" w:rsidRDefault="006A1CE4" w:rsidP="00E7499B">
      <w:pPr>
        <w:pStyle w:val="PL"/>
        <w:rPr>
          <w:noProof w:val="0"/>
          <w:snapToGrid w:val="0"/>
        </w:rPr>
      </w:pPr>
      <w:r w:rsidRPr="00E67E0D">
        <w:rPr>
          <w:noProof w:val="0"/>
          <w:snapToGrid w:val="0"/>
        </w:rPr>
        <w:tab/>
        <w:t>...</w:t>
      </w:r>
    </w:p>
    <w:p w14:paraId="617E6E4A" w14:textId="77777777" w:rsidR="006A1CE4" w:rsidRPr="00E67E0D" w:rsidRDefault="006A1CE4" w:rsidP="00E7499B">
      <w:pPr>
        <w:pStyle w:val="PL"/>
        <w:rPr>
          <w:noProof w:val="0"/>
          <w:snapToGrid w:val="0"/>
        </w:rPr>
      </w:pPr>
      <w:r w:rsidRPr="00E67E0D">
        <w:rPr>
          <w:noProof w:val="0"/>
          <w:snapToGrid w:val="0"/>
        </w:rPr>
        <w:t>}</w:t>
      </w:r>
    </w:p>
    <w:p w14:paraId="4A59E659" w14:textId="77777777" w:rsidR="006A1CE4" w:rsidRPr="00E67E0D" w:rsidRDefault="006A1CE4" w:rsidP="00E7499B">
      <w:pPr>
        <w:pStyle w:val="PL"/>
        <w:rPr>
          <w:noProof w:val="0"/>
          <w:snapToGrid w:val="0"/>
        </w:rPr>
      </w:pPr>
    </w:p>
    <w:p w14:paraId="75E6D087" w14:textId="77777777" w:rsidR="006A1CE4" w:rsidRPr="00E67E0D" w:rsidRDefault="006A1CE4" w:rsidP="00E7499B">
      <w:pPr>
        <w:pStyle w:val="PL"/>
        <w:rPr>
          <w:noProof w:val="0"/>
          <w:snapToGrid w:val="0"/>
        </w:rPr>
      </w:pPr>
      <w:r w:rsidRPr="00E67E0D">
        <w:rPr>
          <w:noProof w:val="0"/>
          <w:snapToGrid w:val="0"/>
        </w:rPr>
        <w:t>-- **************************************************************</w:t>
      </w:r>
    </w:p>
    <w:p w14:paraId="32DAAFF9" w14:textId="77777777" w:rsidR="006A1CE4" w:rsidRPr="00E67E0D" w:rsidRDefault="006A1CE4" w:rsidP="00E7499B">
      <w:pPr>
        <w:pStyle w:val="PL"/>
        <w:rPr>
          <w:noProof w:val="0"/>
          <w:snapToGrid w:val="0"/>
        </w:rPr>
      </w:pPr>
      <w:r w:rsidRPr="00E67E0D">
        <w:rPr>
          <w:noProof w:val="0"/>
          <w:snapToGrid w:val="0"/>
        </w:rPr>
        <w:t>--</w:t>
      </w:r>
    </w:p>
    <w:p w14:paraId="0A9DB0B6" w14:textId="77777777" w:rsidR="006A1CE4" w:rsidRPr="00E67E0D" w:rsidRDefault="006A1CE4" w:rsidP="00E7499B">
      <w:pPr>
        <w:pStyle w:val="PL"/>
        <w:outlineLvl w:val="4"/>
        <w:rPr>
          <w:noProof w:val="0"/>
          <w:snapToGrid w:val="0"/>
        </w:rPr>
      </w:pPr>
      <w:r w:rsidRPr="00E67E0D">
        <w:rPr>
          <w:noProof w:val="0"/>
          <w:snapToGrid w:val="0"/>
        </w:rPr>
        <w:t>-- HANDOVER COMMAND</w:t>
      </w:r>
    </w:p>
    <w:p w14:paraId="5E90F402" w14:textId="77777777" w:rsidR="006A1CE4" w:rsidRPr="00E67E0D" w:rsidRDefault="006A1CE4" w:rsidP="00E7499B">
      <w:pPr>
        <w:pStyle w:val="PL"/>
        <w:rPr>
          <w:noProof w:val="0"/>
          <w:snapToGrid w:val="0"/>
        </w:rPr>
      </w:pPr>
      <w:r w:rsidRPr="00E67E0D">
        <w:rPr>
          <w:noProof w:val="0"/>
          <w:snapToGrid w:val="0"/>
        </w:rPr>
        <w:t>--</w:t>
      </w:r>
    </w:p>
    <w:p w14:paraId="79EDCBE9" w14:textId="77777777" w:rsidR="006A1CE4" w:rsidRPr="00E67E0D" w:rsidRDefault="006A1CE4" w:rsidP="00E7499B">
      <w:pPr>
        <w:pStyle w:val="PL"/>
        <w:rPr>
          <w:noProof w:val="0"/>
          <w:snapToGrid w:val="0"/>
        </w:rPr>
      </w:pPr>
      <w:r w:rsidRPr="00E67E0D">
        <w:rPr>
          <w:noProof w:val="0"/>
          <w:snapToGrid w:val="0"/>
        </w:rPr>
        <w:t>-- **************************************************************</w:t>
      </w:r>
    </w:p>
    <w:p w14:paraId="32B4AC05" w14:textId="77777777" w:rsidR="006A1CE4" w:rsidRPr="00E67E0D" w:rsidRDefault="006A1CE4" w:rsidP="00E7499B">
      <w:pPr>
        <w:pStyle w:val="PL"/>
        <w:rPr>
          <w:noProof w:val="0"/>
          <w:snapToGrid w:val="0"/>
        </w:rPr>
      </w:pPr>
    </w:p>
    <w:p w14:paraId="583817C1" w14:textId="77777777" w:rsidR="006A1CE4" w:rsidRPr="00E67E0D" w:rsidRDefault="006A1CE4" w:rsidP="00E7499B">
      <w:pPr>
        <w:pStyle w:val="PL"/>
        <w:rPr>
          <w:noProof w:val="0"/>
          <w:snapToGrid w:val="0"/>
        </w:rPr>
      </w:pPr>
      <w:r w:rsidRPr="00E67E0D">
        <w:rPr>
          <w:noProof w:val="0"/>
          <w:snapToGrid w:val="0"/>
        </w:rPr>
        <w:t>HandoverCommand ::= SEQUENCE {</w:t>
      </w:r>
    </w:p>
    <w:p w14:paraId="7AF41C14"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{HandoverCommandIEs} },</w:t>
      </w:r>
    </w:p>
    <w:p w14:paraId="01E62AB9" w14:textId="77777777" w:rsidR="006A1CE4" w:rsidRPr="00E67E0D" w:rsidRDefault="006A1CE4" w:rsidP="00E7499B">
      <w:pPr>
        <w:pStyle w:val="PL"/>
        <w:rPr>
          <w:noProof w:val="0"/>
          <w:snapToGrid w:val="0"/>
        </w:rPr>
      </w:pPr>
      <w:r w:rsidRPr="00E67E0D">
        <w:rPr>
          <w:noProof w:val="0"/>
          <w:snapToGrid w:val="0"/>
        </w:rPr>
        <w:tab/>
        <w:t>...</w:t>
      </w:r>
    </w:p>
    <w:p w14:paraId="7601ADA1" w14:textId="77777777" w:rsidR="006A1CE4" w:rsidRPr="00E67E0D" w:rsidRDefault="006A1CE4" w:rsidP="00E7499B">
      <w:pPr>
        <w:pStyle w:val="PL"/>
        <w:rPr>
          <w:noProof w:val="0"/>
          <w:snapToGrid w:val="0"/>
        </w:rPr>
      </w:pPr>
      <w:r w:rsidRPr="00E67E0D">
        <w:rPr>
          <w:noProof w:val="0"/>
          <w:snapToGrid w:val="0"/>
        </w:rPr>
        <w:t>}</w:t>
      </w:r>
    </w:p>
    <w:p w14:paraId="396F030F" w14:textId="77777777" w:rsidR="006A1CE4" w:rsidRPr="00E67E0D" w:rsidRDefault="006A1CE4" w:rsidP="00E7499B">
      <w:pPr>
        <w:pStyle w:val="PL"/>
        <w:rPr>
          <w:noProof w:val="0"/>
          <w:snapToGrid w:val="0"/>
        </w:rPr>
      </w:pPr>
    </w:p>
    <w:p w14:paraId="72D533E2" w14:textId="77777777" w:rsidR="006A1CE4" w:rsidRPr="00E67E0D" w:rsidRDefault="006A1CE4" w:rsidP="00E7499B">
      <w:pPr>
        <w:pStyle w:val="PL"/>
        <w:rPr>
          <w:noProof w:val="0"/>
          <w:snapToGrid w:val="0"/>
        </w:rPr>
      </w:pPr>
      <w:r w:rsidRPr="00E67E0D">
        <w:rPr>
          <w:noProof w:val="0"/>
          <w:snapToGrid w:val="0"/>
        </w:rPr>
        <w:t>HandoverCommandIEs NGAP-PROTOCOL-IES ::= {</w:t>
      </w:r>
      <w:r w:rsidRPr="00E67E0D">
        <w:rPr>
          <w:noProof w:val="0"/>
          <w:snapToGrid w:val="0"/>
        </w:rPr>
        <w:tab/>
      </w:r>
    </w:p>
    <w:p w14:paraId="78345258" w14:textId="77777777" w:rsidR="006A1CE4" w:rsidRPr="00E67E0D" w:rsidRDefault="006A1CE4" w:rsidP="00E7499B">
      <w:pPr>
        <w:pStyle w:val="PL"/>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0A47F3E1" w14:textId="77777777" w:rsidR="006A1CE4" w:rsidRPr="00E67E0D" w:rsidRDefault="006A1CE4" w:rsidP="00E7499B">
      <w:pPr>
        <w:pStyle w:val="PL"/>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0563C699" w14:textId="77777777" w:rsidR="006A1CE4" w:rsidRPr="00E67E0D" w:rsidRDefault="006A1CE4" w:rsidP="00E7499B">
      <w:pPr>
        <w:pStyle w:val="PL"/>
        <w:rPr>
          <w:noProof w:val="0"/>
          <w:snapToGrid w:val="0"/>
        </w:rPr>
      </w:pPr>
      <w:r w:rsidRPr="00E67E0D">
        <w:rPr>
          <w:noProof w:val="0"/>
          <w:snapToGrid w:val="0"/>
        </w:rPr>
        <w:tab/>
        <w:t>{ ID id-HandoverType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HandoverType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5FC69679" w14:textId="77777777" w:rsidR="006A1CE4" w:rsidRPr="00E67E0D" w:rsidRDefault="006A1CE4" w:rsidP="00E7499B">
      <w:pPr>
        <w:pStyle w:val="PL"/>
        <w:rPr>
          <w:noProof w:val="0"/>
          <w:snapToGrid w:val="0"/>
        </w:rPr>
      </w:pPr>
      <w:r w:rsidRPr="00E67E0D">
        <w:rPr>
          <w:noProof w:val="0"/>
          <w:snapToGrid w:val="0"/>
        </w:rPr>
        <w:tab/>
        <w:t>{ ID id-NASSecurityParametersFromNGRAN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NASSecurityParametersFromNGRAN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conditional</w:t>
      </w:r>
      <w:r w:rsidRPr="00E67E0D">
        <w:rPr>
          <w:noProof w:val="0"/>
          <w:snapToGrid w:val="0"/>
        </w:rPr>
        <w:tab/>
        <w:t>}|</w:t>
      </w:r>
    </w:p>
    <w:p w14:paraId="60879751" w14:textId="77777777" w:rsidR="006A1CE4" w:rsidRPr="00E67E0D" w:rsidRDefault="006A1CE4" w:rsidP="00E7499B">
      <w:pPr>
        <w:pStyle w:val="PL"/>
        <w:rPr>
          <w:noProof w:val="0"/>
          <w:snapToGrid w:val="0"/>
        </w:rPr>
      </w:pPr>
      <w:r w:rsidRPr="00E67E0D">
        <w:rPr>
          <w:noProof w:val="0"/>
          <w:snapToGrid w:val="0"/>
        </w:rPr>
        <w:tab/>
        <w:t xml:space="preserve">-- </w:t>
      </w:r>
      <w:r w:rsidRPr="00E67E0D">
        <w:rPr>
          <w:noProof w:val="0"/>
        </w:rPr>
        <w:t xml:space="preserve">This IE shall be present if HandoverType IE is set to value "5GStoEPPS" </w:t>
      </w:r>
      <w:r w:rsidRPr="00E67E0D">
        <w:rPr>
          <w:noProof w:val="0"/>
          <w:snapToGrid w:val="0"/>
        </w:rPr>
        <w:t>--</w:t>
      </w:r>
    </w:p>
    <w:p w14:paraId="4CC4E5D4" w14:textId="77777777" w:rsidR="006A1CE4" w:rsidRPr="00E67E0D" w:rsidRDefault="006A1CE4" w:rsidP="00E7499B">
      <w:pPr>
        <w:pStyle w:val="PL"/>
        <w:rPr>
          <w:noProof w:val="0"/>
          <w:snapToGrid w:val="0"/>
        </w:rPr>
      </w:pPr>
      <w:r w:rsidRPr="00E67E0D">
        <w:rPr>
          <w:noProof w:val="0"/>
          <w:snapToGrid w:val="0"/>
        </w:rPr>
        <w:tab/>
        <w:t>{ ID id-PDUSessionResourceHandover</w:t>
      </w:r>
      <w:r w:rsidRPr="00E67E0D">
        <w:rPr>
          <w:noProof w:val="0"/>
        </w:rPr>
        <w:t>List</w:t>
      </w:r>
      <w:r w:rsidRPr="00E67E0D">
        <w:rPr>
          <w:noProof w:val="0"/>
        </w:rPr>
        <w:tab/>
      </w:r>
      <w:r w:rsidRPr="00E67E0D">
        <w:rPr>
          <w:noProof w:val="0"/>
        </w:rPr>
        <w:tab/>
      </w:r>
      <w:r w:rsidRPr="00E67E0D">
        <w:rPr>
          <w:noProof w:val="0"/>
        </w:rPr>
        <w:tab/>
      </w:r>
      <w:r w:rsidRPr="00E67E0D">
        <w:rPr>
          <w:noProof w:val="0"/>
        </w:rPr>
        <w:tab/>
      </w:r>
      <w:r w:rsidRPr="00E67E0D">
        <w:rPr>
          <w:noProof w:val="0"/>
          <w:snapToGrid w:val="0"/>
        </w:rPr>
        <w:t>CRITICALITY ignore</w:t>
      </w:r>
      <w:r w:rsidRPr="00E67E0D">
        <w:rPr>
          <w:noProof w:val="0"/>
          <w:snapToGrid w:val="0"/>
        </w:rPr>
        <w:tab/>
        <w:t>TYPE PDUSessionResourceHandover</w:t>
      </w:r>
      <w:r w:rsidRPr="00E67E0D">
        <w:rPr>
          <w:noProof w:val="0"/>
        </w:rPr>
        <w:t>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38B1C2F8" w14:textId="77777777" w:rsidR="006A1CE4" w:rsidRPr="00E67E0D" w:rsidRDefault="006A1CE4" w:rsidP="00E7499B">
      <w:pPr>
        <w:pStyle w:val="PL"/>
        <w:rPr>
          <w:noProof w:val="0"/>
          <w:snapToGrid w:val="0"/>
        </w:rPr>
      </w:pPr>
      <w:r w:rsidRPr="00E67E0D">
        <w:rPr>
          <w:noProof w:val="0"/>
          <w:snapToGrid w:val="0"/>
        </w:rPr>
        <w:tab/>
        <w:t>{ ID id-PDUSessionResource</w:t>
      </w:r>
      <w:r w:rsidRPr="00E67E0D">
        <w:rPr>
          <w:noProof w:val="0"/>
        </w:rPr>
        <w:t>ToReleaseListHOCmd</w:t>
      </w:r>
      <w:r w:rsidRPr="00E67E0D">
        <w:rPr>
          <w:noProof w:val="0"/>
          <w:snapToGrid w:val="0"/>
        </w:rPr>
        <w:tab/>
      </w:r>
      <w:r w:rsidRPr="00E67E0D">
        <w:rPr>
          <w:noProof w:val="0"/>
          <w:snapToGrid w:val="0"/>
        </w:rPr>
        <w:tab/>
        <w:t>CRITICALITY ignore</w:t>
      </w:r>
      <w:r w:rsidRPr="00E67E0D">
        <w:rPr>
          <w:noProof w:val="0"/>
          <w:snapToGrid w:val="0"/>
        </w:rPr>
        <w:tab/>
        <w:t>TYPE PDUSessionResource</w:t>
      </w:r>
      <w:r w:rsidRPr="00E67E0D">
        <w:rPr>
          <w:noProof w:val="0"/>
        </w:rPr>
        <w:t>ToReleaseListHOCmd</w:t>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16916C7A" w14:textId="77777777" w:rsidR="006A1CE4" w:rsidRPr="00E67E0D" w:rsidRDefault="006A1CE4" w:rsidP="00E7499B">
      <w:pPr>
        <w:pStyle w:val="PL"/>
        <w:rPr>
          <w:noProof w:val="0"/>
          <w:snapToGrid w:val="0"/>
        </w:rPr>
      </w:pPr>
      <w:r w:rsidRPr="00E67E0D">
        <w:rPr>
          <w:noProof w:val="0"/>
          <w:snapToGrid w:val="0"/>
        </w:rPr>
        <w:tab/>
        <w:t>{ ID id-TargetToSource-TransparentContainer</w:t>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TargetToSource-TransparentContainer</w:t>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63FB49A1" w14:textId="77777777" w:rsidR="006A1CE4" w:rsidRPr="00E67E0D" w:rsidRDefault="006A1CE4" w:rsidP="00E7499B">
      <w:pPr>
        <w:pStyle w:val="PL"/>
        <w:rPr>
          <w:noProof w:val="0"/>
          <w:snapToGrid w:val="0"/>
        </w:rPr>
      </w:pPr>
      <w:r w:rsidRPr="00E67E0D">
        <w:rPr>
          <w:noProof w:val="0"/>
          <w:snapToGrid w:val="0"/>
        </w:rPr>
        <w:tab/>
        <w:t>{ ID id-CriticalityDiagnostics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CriticalityDiagnostics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3A448001" w14:textId="77777777" w:rsidR="006A1CE4" w:rsidRPr="00E67E0D" w:rsidRDefault="006A1CE4" w:rsidP="00E7499B">
      <w:pPr>
        <w:pStyle w:val="PL"/>
        <w:rPr>
          <w:noProof w:val="0"/>
          <w:snapToGrid w:val="0"/>
        </w:rPr>
      </w:pPr>
      <w:r w:rsidRPr="00E67E0D">
        <w:rPr>
          <w:noProof w:val="0"/>
          <w:snapToGrid w:val="0"/>
        </w:rPr>
        <w:tab/>
        <w:t>...</w:t>
      </w:r>
    </w:p>
    <w:p w14:paraId="70EF6A05" w14:textId="77777777" w:rsidR="006A1CE4" w:rsidRPr="00E67E0D" w:rsidRDefault="006A1CE4" w:rsidP="00E7499B">
      <w:pPr>
        <w:pStyle w:val="PL"/>
        <w:rPr>
          <w:noProof w:val="0"/>
          <w:snapToGrid w:val="0"/>
        </w:rPr>
      </w:pPr>
      <w:r w:rsidRPr="00E67E0D">
        <w:rPr>
          <w:noProof w:val="0"/>
          <w:snapToGrid w:val="0"/>
        </w:rPr>
        <w:t>}</w:t>
      </w:r>
    </w:p>
    <w:p w14:paraId="2BC342D8" w14:textId="77777777" w:rsidR="006A1CE4" w:rsidRPr="00E67E0D" w:rsidRDefault="006A1CE4" w:rsidP="00E7499B">
      <w:pPr>
        <w:pStyle w:val="PL"/>
        <w:rPr>
          <w:noProof w:val="0"/>
          <w:snapToGrid w:val="0"/>
        </w:rPr>
      </w:pPr>
    </w:p>
    <w:p w14:paraId="7CE82A36" w14:textId="77777777" w:rsidR="006A1CE4" w:rsidRPr="00E67E0D" w:rsidRDefault="006A1CE4" w:rsidP="00E7499B">
      <w:pPr>
        <w:pStyle w:val="PL"/>
        <w:rPr>
          <w:noProof w:val="0"/>
          <w:snapToGrid w:val="0"/>
        </w:rPr>
      </w:pPr>
    </w:p>
    <w:p w14:paraId="71A86056" w14:textId="77777777" w:rsidR="006A1CE4" w:rsidRPr="00E67E0D" w:rsidRDefault="006A1CE4" w:rsidP="00E7499B">
      <w:pPr>
        <w:pStyle w:val="PL"/>
        <w:rPr>
          <w:noProof w:val="0"/>
          <w:snapToGrid w:val="0"/>
        </w:rPr>
      </w:pPr>
      <w:r w:rsidRPr="00E67E0D">
        <w:rPr>
          <w:noProof w:val="0"/>
          <w:snapToGrid w:val="0"/>
        </w:rPr>
        <w:t>-- **************************************************************</w:t>
      </w:r>
    </w:p>
    <w:p w14:paraId="6384B3DC" w14:textId="77777777" w:rsidR="006A1CE4" w:rsidRPr="00E67E0D" w:rsidRDefault="006A1CE4" w:rsidP="00E7499B">
      <w:pPr>
        <w:pStyle w:val="PL"/>
        <w:rPr>
          <w:noProof w:val="0"/>
          <w:snapToGrid w:val="0"/>
        </w:rPr>
      </w:pPr>
      <w:r w:rsidRPr="00E67E0D">
        <w:rPr>
          <w:noProof w:val="0"/>
          <w:snapToGrid w:val="0"/>
        </w:rPr>
        <w:t>--</w:t>
      </w:r>
    </w:p>
    <w:p w14:paraId="74F4D90F" w14:textId="77777777" w:rsidR="006A1CE4" w:rsidRPr="00E67E0D" w:rsidRDefault="006A1CE4" w:rsidP="00E7499B">
      <w:pPr>
        <w:pStyle w:val="PL"/>
        <w:outlineLvl w:val="4"/>
        <w:rPr>
          <w:noProof w:val="0"/>
          <w:snapToGrid w:val="0"/>
        </w:rPr>
      </w:pPr>
      <w:r w:rsidRPr="00E67E0D">
        <w:rPr>
          <w:noProof w:val="0"/>
          <w:snapToGrid w:val="0"/>
        </w:rPr>
        <w:t>-- HANDOVER PREPARATION FAILURE</w:t>
      </w:r>
    </w:p>
    <w:p w14:paraId="703801FE" w14:textId="77777777" w:rsidR="006A1CE4" w:rsidRPr="00E67E0D" w:rsidRDefault="006A1CE4" w:rsidP="00E7499B">
      <w:pPr>
        <w:pStyle w:val="PL"/>
        <w:rPr>
          <w:noProof w:val="0"/>
          <w:snapToGrid w:val="0"/>
        </w:rPr>
      </w:pPr>
      <w:r w:rsidRPr="00E67E0D">
        <w:rPr>
          <w:noProof w:val="0"/>
          <w:snapToGrid w:val="0"/>
        </w:rPr>
        <w:t>--</w:t>
      </w:r>
    </w:p>
    <w:p w14:paraId="2FB15CB1" w14:textId="77777777" w:rsidR="006A1CE4" w:rsidRPr="00E67E0D" w:rsidRDefault="006A1CE4" w:rsidP="00E7499B">
      <w:pPr>
        <w:pStyle w:val="PL"/>
        <w:rPr>
          <w:noProof w:val="0"/>
          <w:snapToGrid w:val="0"/>
        </w:rPr>
      </w:pPr>
      <w:r w:rsidRPr="00E67E0D">
        <w:rPr>
          <w:noProof w:val="0"/>
          <w:snapToGrid w:val="0"/>
        </w:rPr>
        <w:t>-- **************************************************************</w:t>
      </w:r>
    </w:p>
    <w:p w14:paraId="423DD009" w14:textId="77777777" w:rsidR="006A1CE4" w:rsidRPr="00E67E0D" w:rsidRDefault="006A1CE4" w:rsidP="00E7499B">
      <w:pPr>
        <w:pStyle w:val="PL"/>
        <w:rPr>
          <w:noProof w:val="0"/>
          <w:snapToGrid w:val="0"/>
        </w:rPr>
      </w:pPr>
    </w:p>
    <w:p w14:paraId="5862CC06" w14:textId="77777777" w:rsidR="006A1CE4" w:rsidRPr="00E67E0D" w:rsidRDefault="006A1CE4" w:rsidP="00E7499B">
      <w:pPr>
        <w:pStyle w:val="PL"/>
        <w:rPr>
          <w:noProof w:val="0"/>
          <w:snapToGrid w:val="0"/>
        </w:rPr>
      </w:pPr>
      <w:r w:rsidRPr="00E67E0D">
        <w:rPr>
          <w:noProof w:val="0"/>
          <w:snapToGrid w:val="0"/>
        </w:rPr>
        <w:t>HandoverPreparationFailure ::= SEQUENCE {</w:t>
      </w:r>
    </w:p>
    <w:p w14:paraId="6139EB74"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{HandoverPreparationFailureIEs} },</w:t>
      </w:r>
    </w:p>
    <w:p w14:paraId="060AA2DA" w14:textId="77777777" w:rsidR="006A1CE4" w:rsidRPr="00E67E0D" w:rsidRDefault="006A1CE4" w:rsidP="00E7499B">
      <w:pPr>
        <w:pStyle w:val="PL"/>
        <w:rPr>
          <w:noProof w:val="0"/>
          <w:snapToGrid w:val="0"/>
        </w:rPr>
      </w:pPr>
      <w:r w:rsidRPr="00E67E0D">
        <w:rPr>
          <w:noProof w:val="0"/>
          <w:snapToGrid w:val="0"/>
        </w:rPr>
        <w:tab/>
        <w:t>...</w:t>
      </w:r>
    </w:p>
    <w:p w14:paraId="61163346" w14:textId="77777777" w:rsidR="006A1CE4" w:rsidRPr="00E67E0D" w:rsidRDefault="006A1CE4" w:rsidP="00E7499B">
      <w:pPr>
        <w:pStyle w:val="PL"/>
        <w:rPr>
          <w:noProof w:val="0"/>
          <w:snapToGrid w:val="0"/>
        </w:rPr>
      </w:pPr>
      <w:r w:rsidRPr="00E67E0D">
        <w:rPr>
          <w:noProof w:val="0"/>
          <w:snapToGrid w:val="0"/>
        </w:rPr>
        <w:t>}</w:t>
      </w:r>
    </w:p>
    <w:p w14:paraId="2BB9F978" w14:textId="77777777" w:rsidR="006A1CE4" w:rsidRPr="00E67E0D" w:rsidRDefault="006A1CE4" w:rsidP="00E7499B">
      <w:pPr>
        <w:pStyle w:val="PL"/>
        <w:rPr>
          <w:noProof w:val="0"/>
          <w:snapToGrid w:val="0"/>
        </w:rPr>
      </w:pPr>
    </w:p>
    <w:p w14:paraId="18A43FCC" w14:textId="77777777" w:rsidR="006A1CE4" w:rsidRPr="00E67E0D" w:rsidRDefault="006A1CE4" w:rsidP="00E7499B">
      <w:pPr>
        <w:pStyle w:val="PL"/>
        <w:rPr>
          <w:noProof w:val="0"/>
          <w:snapToGrid w:val="0"/>
        </w:rPr>
      </w:pPr>
      <w:r w:rsidRPr="00E67E0D">
        <w:rPr>
          <w:noProof w:val="0"/>
          <w:snapToGrid w:val="0"/>
        </w:rPr>
        <w:t>HandoverPreparationFailureIEs NGAP-PROTOCOL-IES ::= {</w:t>
      </w:r>
      <w:r w:rsidRPr="00E67E0D">
        <w:rPr>
          <w:noProof w:val="0"/>
          <w:snapToGrid w:val="0"/>
        </w:rPr>
        <w:tab/>
      </w:r>
    </w:p>
    <w:p w14:paraId="7030285C" w14:textId="77777777" w:rsidR="006A1CE4" w:rsidRPr="00E67E0D" w:rsidRDefault="006A1CE4" w:rsidP="00E7499B">
      <w:pPr>
        <w:pStyle w:val="PL"/>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0289348E" w14:textId="77777777" w:rsidR="006A1CE4" w:rsidRPr="00E67E0D" w:rsidRDefault="006A1CE4" w:rsidP="00E7499B">
      <w:pPr>
        <w:pStyle w:val="PL"/>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64B1EB0C" w14:textId="77777777" w:rsidR="006A1CE4" w:rsidRPr="00E67E0D" w:rsidRDefault="006A1CE4" w:rsidP="00E7499B">
      <w:pPr>
        <w:pStyle w:val="PL"/>
        <w:rPr>
          <w:noProof w:val="0"/>
          <w:snapToGrid w:val="0"/>
        </w:rPr>
      </w:pPr>
      <w:r w:rsidRPr="00E67E0D">
        <w:rPr>
          <w:noProof w:val="0"/>
          <w:snapToGrid w:val="0"/>
        </w:rPr>
        <w:tab/>
        <w:t>{ ID id-Cause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189325CC" w14:textId="77777777" w:rsidR="006A1CE4" w:rsidRPr="00E67E0D" w:rsidRDefault="006A1CE4" w:rsidP="00E7499B">
      <w:pPr>
        <w:pStyle w:val="PL"/>
        <w:rPr>
          <w:noProof w:val="0"/>
          <w:snapToGrid w:val="0"/>
        </w:rPr>
      </w:pPr>
      <w:r w:rsidRPr="00E67E0D">
        <w:rPr>
          <w:noProof w:val="0"/>
          <w:snapToGrid w:val="0"/>
        </w:rPr>
        <w:tab/>
        <w:t>{ ID id-CriticalityDiagnostics</w:t>
      </w:r>
      <w:r w:rsidRPr="00E67E0D">
        <w:rPr>
          <w:noProof w:val="0"/>
          <w:snapToGrid w:val="0"/>
        </w:rPr>
        <w:tab/>
      </w:r>
      <w:r w:rsidRPr="00E67E0D">
        <w:rPr>
          <w:noProof w:val="0"/>
          <w:snapToGrid w:val="0"/>
        </w:rPr>
        <w:tab/>
        <w:t>CRITICALITY ignore</w:t>
      </w:r>
      <w:r w:rsidRPr="00E67E0D">
        <w:rPr>
          <w:noProof w:val="0"/>
          <w:snapToGrid w:val="0"/>
        </w:rPr>
        <w:tab/>
        <w:t>TYPE CriticalityDiagnostics</w:t>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601DC5F2" w14:textId="77777777" w:rsidR="006A1CE4" w:rsidRPr="00E67E0D" w:rsidRDefault="006A1CE4" w:rsidP="00E7499B">
      <w:pPr>
        <w:pStyle w:val="PL"/>
        <w:rPr>
          <w:noProof w:val="0"/>
          <w:snapToGrid w:val="0"/>
        </w:rPr>
      </w:pPr>
      <w:r w:rsidRPr="00E67E0D">
        <w:rPr>
          <w:noProof w:val="0"/>
          <w:snapToGrid w:val="0"/>
        </w:rPr>
        <w:tab/>
        <w:t>...</w:t>
      </w:r>
    </w:p>
    <w:p w14:paraId="713FAFA6" w14:textId="77777777" w:rsidR="006A1CE4" w:rsidRPr="00E67E0D" w:rsidRDefault="006A1CE4" w:rsidP="00E7499B">
      <w:pPr>
        <w:pStyle w:val="PL"/>
        <w:rPr>
          <w:noProof w:val="0"/>
          <w:snapToGrid w:val="0"/>
        </w:rPr>
      </w:pPr>
      <w:r w:rsidRPr="00E67E0D">
        <w:rPr>
          <w:noProof w:val="0"/>
          <w:snapToGrid w:val="0"/>
        </w:rPr>
        <w:t>}</w:t>
      </w:r>
    </w:p>
    <w:p w14:paraId="3342723C" w14:textId="77777777" w:rsidR="006A1CE4" w:rsidRPr="00E67E0D" w:rsidRDefault="006A1CE4" w:rsidP="00E7499B">
      <w:pPr>
        <w:pStyle w:val="PL"/>
        <w:rPr>
          <w:noProof w:val="0"/>
          <w:snapToGrid w:val="0"/>
        </w:rPr>
      </w:pPr>
    </w:p>
    <w:p w14:paraId="17253640" w14:textId="77777777" w:rsidR="006A1CE4" w:rsidRPr="00E67E0D" w:rsidRDefault="006A1CE4" w:rsidP="00E7499B">
      <w:pPr>
        <w:pStyle w:val="PL"/>
        <w:rPr>
          <w:noProof w:val="0"/>
          <w:snapToGrid w:val="0"/>
        </w:rPr>
      </w:pPr>
      <w:r w:rsidRPr="00E67E0D">
        <w:rPr>
          <w:noProof w:val="0"/>
          <w:snapToGrid w:val="0"/>
        </w:rPr>
        <w:t>-- **************************************************************</w:t>
      </w:r>
    </w:p>
    <w:p w14:paraId="099EEF8C" w14:textId="77777777" w:rsidR="006A1CE4" w:rsidRPr="00E67E0D" w:rsidRDefault="006A1CE4" w:rsidP="00E7499B">
      <w:pPr>
        <w:pStyle w:val="PL"/>
        <w:rPr>
          <w:noProof w:val="0"/>
          <w:snapToGrid w:val="0"/>
        </w:rPr>
      </w:pPr>
      <w:r w:rsidRPr="00E67E0D">
        <w:rPr>
          <w:noProof w:val="0"/>
          <w:snapToGrid w:val="0"/>
        </w:rPr>
        <w:t>--</w:t>
      </w:r>
    </w:p>
    <w:p w14:paraId="31588D7A" w14:textId="77777777" w:rsidR="006A1CE4" w:rsidRPr="00E67E0D" w:rsidRDefault="006A1CE4" w:rsidP="00E7499B">
      <w:pPr>
        <w:pStyle w:val="PL"/>
        <w:outlineLvl w:val="3"/>
        <w:rPr>
          <w:noProof w:val="0"/>
          <w:snapToGrid w:val="0"/>
        </w:rPr>
      </w:pPr>
      <w:r w:rsidRPr="00E67E0D">
        <w:rPr>
          <w:noProof w:val="0"/>
          <w:snapToGrid w:val="0"/>
        </w:rPr>
        <w:t>-- Handover Resource Allocation Elementary Procedure</w:t>
      </w:r>
    </w:p>
    <w:p w14:paraId="2D383CF7" w14:textId="77777777" w:rsidR="006A1CE4" w:rsidRPr="00E67E0D" w:rsidRDefault="006A1CE4" w:rsidP="00E7499B">
      <w:pPr>
        <w:pStyle w:val="PL"/>
        <w:rPr>
          <w:noProof w:val="0"/>
          <w:snapToGrid w:val="0"/>
        </w:rPr>
      </w:pPr>
      <w:r w:rsidRPr="00E67E0D">
        <w:rPr>
          <w:noProof w:val="0"/>
          <w:snapToGrid w:val="0"/>
        </w:rPr>
        <w:t>--</w:t>
      </w:r>
    </w:p>
    <w:p w14:paraId="618799AF" w14:textId="77777777" w:rsidR="006A1CE4" w:rsidRPr="00E67E0D" w:rsidRDefault="006A1CE4" w:rsidP="00E7499B">
      <w:pPr>
        <w:pStyle w:val="PL"/>
        <w:rPr>
          <w:noProof w:val="0"/>
          <w:snapToGrid w:val="0"/>
        </w:rPr>
      </w:pPr>
      <w:r w:rsidRPr="00E67E0D">
        <w:rPr>
          <w:noProof w:val="0"/>
          <w:snapToGrid w:val="0"/>
        </w:rPr>
        <w:t>-- **************************************************************</w:t>
      </w:r>
    </w:p>
    <w:p w14:paraId="2A1FB321" w14:textId="77777777" w:rsidR="006A1CE4" w:rsidRPr="00E67E0D" w:rsidRDefault="006A1CE4" w:rsidP="00E7499B">
      <w:pPr>
        <w:pStyle w:val="PL"/>
        <w:rPr>
          <w:noProof w:val="0"/>
          <w:snapToGrid w:val="0"/>
        </w:rPr>
      </w:pPr>
    </w:p>
    <w:p w14:paraId="1D27C9B0" w14:textId="77777777" w:rsidR="006A1CE4" w:rsidRPr="00E67E0D" w:rsidRDefault="006A1CE4" w:rsidP="00E7499B">
      <w:pPr>
        <w:pStyle w:val="PL"/>
        <w:rPr>
          <w:noProof w:val="0"/>
          <w:snapToGrid w:val="0"/>
        </w:rPr>
      </w:pPr>
      <w:r w:rsidRPr="00E67E0D">
        <w:rPr>
          <w:noProof w:val="0"/>
          <w:snapToGrid w:val="0"/>
        </w:rPr>
        <w:t>-- **************************************************************</w:t>
      </w:r>
    </w:p>
    <w:p w14:paraId="1A713078" w14:textId="77777777" w:rsidR="006A1CE4" w:rsidRPr="00E67E0D" w:rsidRDefault="006A1CE4" w:rsidP="00E7499B">
      <w:pPr>
        <w:pStyle w:val="PL"/>
        <w:rPr>
          <w:noProof w:val="0"/>
          <w:snapToGrid w:val="0"/>
        </w:rPr>
      </w:pPr>
      <w:r w:rsidRPr="00E67E0D">
        <w:rPr>
          <w:noProof w:val="0"/>
          <w:snapToGrid w:val="0"/>
        </w:rPr>
        <w:t>--</w:t>
      </w:r>
    </w:p>
    <w:p w14:paraId="035D22AC" w14:textId="77777777" w:rsidR="006A1CE4" w:rsidRPr="00E67E0D" w:rsidRDefault="006A1CE4" w:rsidP="00E7499B">
      <w:pPr>
        <w:pStyle w:val="PL"/>
        <w:outlineLvl w:val="4"/>
        <w:rPr>
          <w:noProof w:val="0"/>
          <w:snapToGrid w:val="0"/>
        </w:rPr>
      </w:pPr>
      <w:r w:rsidRPr="00E67E0D">
        <w:rPr>
          <w:noProof w:val="0"/>
          <w:snapToGrid w:val="0"/>
        </w:rPr>
        <w:t>-- HANDOVER REQUEST</w:t>
      </w:r>
    </w:p>
    <w:p w14:paraId="2707C101" w14:textId="77777777" w:rsidR="006A1CE4" w:rsidRPr="00E67E0D" w:rsidRDefault="006A1CE4" w:rsidP="00E7499B">
      <w:pPr>
        <w:pStyle w:val="PL"/>
        <w:rPr>
          <w:noProof w:val="0"/>
          <w:snapToGrid w:val="0"/>
        </w:rPr>
      </w:pPr>
      <w:r w:rsidRPr="00E67E0D">
        <w:rPr>
          <w:noProof w:val="0"/>
          <w:snapToGrid w:val="0"/>
        </w:rPr>
        <w:t>--</w:t>
      </w:r>
    </w:p>
    <w:p w14:paraId="6F8416C2" w14:textId="77777777" w:rsidR="006A1CE4" w:rsidRPr="00E67E0D" w:rsidRDefault="006A1CE4" w:rsidP="00E7499B">
      <w:pPr>
        <w:pStyle w:val="PL"/>
        <w:rPr>
          <w:noProof w:val="0"/>
          <w:snapToGrid w:val="0"/>
        </w:rPr>
      </w:pPr>
      <w:r w:rsidRPr="00E67E0D">
        <w:rPr>
          <w:noProof w:val="0"/>
          <w:snapToGrid w:val="0"/>
        </w:rPr>
        <w:t>-- **************************************************************</w:t>
      </w:r>
    </w:p>
    <w:p w14:paraId="3969F0AF" w14:textId="77777777" w:rsidR="006A1CE4" w:rsidRPr="00E67E0D" w:rsidRDefault="006A1CE4" w:rsidP="00E7499B">
      <w:pPr>
        <w:pStyle w:val="PL"/>
        <w:rPr>
          <w:noProof w:val="0"/>
          <w:snapToGrid w:val="0"/>
        </w:rPr>
      </w:pPr>
    </w:p>
    <w:p w14:paraId="30434C1B" w14:textId="77777777" w:rsidR="006A1CE4" w:rsidRPr="00E67E0D" w:rsidRDefault="006A1CE4" w:rsidP="00E7499B">
      <w:pPr>
        <w:pStyle w:val="PL"/>
        <w:rPr>
          <w:noProof w:val="0"/>
          <w:snapToGrid w:val="0"/>
        </w:rPr>
      </w:pPr>
      <w:r w:rsidRPr="00E67E0D">
        <w:rPr>
          <w:noProof w:val="0"/>
          <w:snapToGrid w:val="0"/>
        </w:rPr>
        <w:t>HandoverRequest ::= SEQUENCE {</w:t>
      </w:r>
    </w:p>
    <w:p w14:paraId="20CB7C2E"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{HandoverRequestIEs} },</w:t>
      </w:r>
    </w:p>
    <w:p w14:paraId="3967B86B" w14:textId="77777777" w:rsidR="006A1CE4" w:rsidRPr="00E67E0D" w:rsidRDefault="006A1CE4" w:rsidP="00E7499B">
      <w:pPr>
        <w:pStyle w:val="PL"/>
        <w:rPr>
          <w:noProof w:val="0"/>
          <w:snapToGrid w:val="0"/>
        </w:rPr>
      </w:pPr>
      <w:r w:rsidRPr="00E67E0D">
        <w:rPr>
          <w:noProof w:val="0"/>
          <w:snapToGrid w:val="0"/>
        </w:rPr>
        <w:tab/>
        <w:t>...</w:t>
      </w:r>
    </w:p>
    <w:p w14:paraId="5B1AB431" w14:textId="77777777" w:rsidR="006A1CE4" w:rsidRPr="00E67E0D" w:rsidRDefault="006A1CE4" w:rsidP="00E7499B">
      <w:pPr>
        <w:pStyle w:val="PL"/>
        <w:rPr>
          <w:noProof w:val="0"/>
          <w:snapToGrid w:val="0"/>
        </w:rPr>
      </w:pPr>
      <w:r w:rsidRPr="00E67E0D">
        <w:rPr>
          <w:noProof w:val="0"/>
          <w:snapToGrid w:val="0"/>
        </w:rPr>
        <w:t>}</w:t>
      </w:r>
    </w:p>
    <w:p w14:paraId="2A7F950B" w14:textId="77777777" w:rsidR="006A1CE4" w:rsidRPr="00E67E0D" w:rsidRDefault="006A1CE4" w:rsidP="00E7499B">
      <w:pPr>
        <w:pStyle w:val="PL"/>
        <w:rPr>
          <w:noProof w:val="0"/>
          <w:snapToGrid w:val="0"/>
        </w:rPr>
      </w:pPr>
    </w:p>
    <w:p w14:paraId="7B858748" w14:textId="77777777" w:rsidR="006A1CE4" w:rsidRPr="00E67E0D" w:rsidRDefault="006A1CE4" w:rsidP="00E7499B">
      <w:pPr>
        <w:pStyle w:val="PL"/>
        <w:rPr>
          <w:noProof w:val="0"/>
          <w:snapToGrid w:val="0"/>
        </w:rPr>
      </w:pPr>
      <w:r w:rsidRPr="00E67E0D">
        <w:rPr>
          <w:noProof w:val="0"/>
          <w:snapToGrid w:val="0"/>
        </w:rPr>
        <w:t>HandoverRequestIEs NGAP-PROTOCOL-IES ::= {</w:t>
      </w:r>
    </w:p>
    <w:p w14:paraId="4CA3CF84" w14:textId="77777777" w:rsidR="006A1CE4" w:rsidRPr="00E67E0D" w:rsidRDefault="006A1CE4" w:rsidP="00E7499B">
      <w:pPr>
        <w:pStyle w:val="PL"/>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435CC642" w14:textId="77777777" w:rsidR="006A1CE4" w:rsidRPr="00E67E0D" w:rsidRDefault="006A1CE4" w:rsidP="00E7499B">
      <w:pPr>
        <w:pStyle w:val="PL"/>
        <w:rPr>
          <w:noProof w:val="0"/>
          <w:snapToGrid w:val="0"/>
        </w:rPr>
      </w:pPr>
      <w:r w:rsidRPr="00E67E0D">
        <w:rPr>
          <w:noProof w:val="0"/>
          <w:snapToGrid w:val="0"/>
        </w:rPr>
        <w:tab/>
        <w:t>{ ID id-HandoverType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HandoverType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592E9A82" w14:textId="77777777" w:rsidR="006A1CE4" w:rsidRPr="00E67E0D" w:rsidRDefault="006A1CE4" w:rsidP="00E7499B">
      <w:pPr>
        <w:pStyle w:val="PL"/>
        <w:rPr>
          <w:noProof w:val="0"/>
          <w:snapToGrid w:val="0"/>
        </w:rPr>
      </w:pPr>
      <w:r w:rsidRPr="00E67E0D">
        <w:rPr>
          <w:noProof w:val="0"/>
          <w:snapToGrid w:val="0"/>
        </w:rPr>
        <w:tab/>
        <w:t>{ ID id-Cause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6BEA4078" w14:textId="77777777" w:rsidR="006A1CE4" w:rsidRPr="00E67E0D" w:rsidRDefault="006A1CE4" w:rsidP="00E7499B">
      <w:pPr>
        <w:pStyle w:val="PL"/>
        <w:rPr>
          <w:noProof w:val="0"/>
          <w:snapToGrid w:val="0"/>
        </w:rPr>
      </w:pPr>
      <w:r w:rsidRPr="00E67E0D">
        <w:rPr>
          <w:noProof w:val="0"/>
          <w:snapToGrid w:val="0"/>
        </w:rPr>
        <w:tab/>
        <w:t>{ ID id-UEAggregateMaximumBitRate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UEAggregateMaximumBitRate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14B8343B" w14:textId="77777777" w:rsidR="006A1CE4" w:rsidRPr="00E67E0D" w:rsidRDefault="006A1CE4" w:rsidP="00E7499B">
      <w:pPr>
        <w:pStyle w:val="PL"/>
        <w:rPr>
          <w:noProof w:val="0"/>
          <w:snapToGrid w:val="0"/>
        </w:rPr>
      </w:pPr>
      <w:r w:rsidRPr="00E67E0D">
        <w:rPr>
          <w:noProof w:val="0"/>
          <w:snapToGrid w:val="0"/>
        </w:rPr>
        <w:tab/>
        <w:t>{ ID id-CoreNetworkAssistanceInformation</w:t>
      </w:r>
      <w:r w:rsidRPr="00E67E0D">
        <w:rPr>
          <w:noProof w:val="0"/>
          <w:snapToGrid w:val="0"/>
        </w:rPr>
        <w:tab/>
      </w:r>
      <w:r w:rsidRPr="00E67E0D">
        <w:rPr>
          <w:noProof w:val="0"/>
          <w:snapToGrid w:val="0"/>
        </w:rPr>
        <w:tab/>
        <w:t>CRITICALITY ignore</w:t>
      </w:r>
      <w:r w:rsidRPr="00E67E0D">
        <w:rPr>
          <w:noProof w:val="0"/>
          <w:snapToGrid w:val="0"/>
        </w:rPr>
        <w:tab/>
        <w:t>TYPE CoreNetworkAssistanceInformation</w:t>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79B87FFD" w14:textId="77777777" w:rsidR="006A1CE4" w:rsidRPr="00E67E0D" w:rsidRDefault="006A1CE4" w:rsidP="00E7499B">
      <w:pPr>
        <w:pStyle w:val="PL"/>
        <w:rPr>
          <w:noProof w:val="0"/>
          <w:snapToGrid w:val="0"/>
        </w:rPr>
      </w:pPr>
      <w:r w:rsidRPr="00E67E0D">
        <w:rPr>
          <w:noProof w:val="0"/>
          <w:snapToGrid w:val="0"/>
        </w:rPr>
        <w:tab/>
        <w:t>{ ID id-UESecurityCapabilities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UESecurityCapabilities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361314D5" w14:textId="77777777" w:rsidR="006A1CE4" w:rsidRPr="00E67E0D" w:rsidRDefault="006A1CE4" w:rsidP="00E7499B">
      <w:pPr>
        <w:pStyle w:val="PL"/>
        <w:rPr>
          <w:noProof w:val="0"/>
          <w:snapToGrid w:val="0"/>
        </w:rPr>
      </w:pPr>
      <w:r w:rsidRPr="00E67E0D">
        <w:rPr>
          <w:noProof w:val="0"/>
          <w:snapToGrid w:val="0"/>
        </w:rPr>
        <w:tab/>
        <w:t>{ ID id-SecurityContext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SecurityContext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1512F60A" w14:textId="77777777" w:rsidR="006A1CE4" w:rsidRPr="00E67E0D" w:rsidRDefault="006A1CE4" w:rsidP="00E7499B">
      <w:pPr>
        <w:pStyle w:val="PL"/>
        <w:rPr>
          <w:noProof w:val="0"/>
          <w:snapToGrid w:val="0"/>
        </w:rPr>
      </w:pPr>
      <w:r w:rsidRPr="00E67E0D">
        <w:rPr>
          <w:noProof w:val="0"/>
          <w:snapToGrid w:val="0"/>
        </w:rPr>
        <w:tab/>
        <w:t>{ ID id-</w:t>
      </w:r>
      <w:r w:rsidRPr="00E67E0D">
        <w:rPr>
          <w:noProof w:val="0"/>
        </w:rPr>
        <w:t>NewSecurityContext</w:t>
      </w:r>
      <w:r w:rsidRPr="00E67E0D">
        <w:rPr>
          <w:noProof w:val="0"/>
          <w:snapToGrid w:val="0"/>
        </w:rPr>
        <w:t>Ind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 xml:space="preserve">TYPE </w:t>
      </w:r>
      <w:r w:rsidRPr="00E67E0D">
        <w:rPr>
          <w:noProof w:val="0"/>
        </w:rPr>
        <w:t>NewSecurityContextInd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13759C20" w14:textId="77777777" w:rsidR="006A1CE4" w:rsidRPr="00E67E0D" w:rsidRDefault="006A1CE4" w:rsidP="00E7499B">
      <w:pPr>
        <w:pStyle w:val="PL"/>
        <w:rPr>
          <w:noProof w:val="0"/>
          <w:snapToGrid w:val="0"/>
        </w:rPr>
      </w:pPr>
      <w:r w:rsidRPr="00E67E0D">
        <w:rPr>
          <w:noProof w:val="0"/>
          <w:snapToGrid w:val="0"/>
        </w:rPr>
        <w:tab/>
        <w:t>{ ID id-NASC</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NAS-PDU</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21F33DD6" w14:textId="77777777" w:rsidR="006A1CE4" w:rsidRPr="00E67E0D" w:rsidRDefault="006A1CE4" w:rsidP="00E7499B">
      <w:pPr>
        <w:pStyle w:val="PL"/>
        <w:rPr>
          <w:noProof w:val="0"/>
          <w:snapToGrid w:val="0"/>
        </w:rPr>
      </w:pPr>
      <w:r w:rsidRPr="00E67E0D">
        <w:rPr>
          <w:noProof w:val="0"/>
          <w:snapToGrid w:val="0"/>
        </w:rPr>
        <w:tab/>
        <w:t>{ ID id-PDUSessionResourceSetup</w:t>
      </w:r>
      <w:r w:rsidRPr="00E67E0D">
        <w:rPr>
          <w:noProof w:val="0"/>
        </w:rPr>
        <w:t>ListHOReq</w:t>
      </w:r>
      <w:r w:rsidRPr="00E67E0D">
        <w:rPr>
          <w:noProof w:val="0"/>
          <w:snapToGrid w:val="0"/>
        </w:rPr>
        <w:tab/>
      </w:r>
      <w:r w:rsidRPr="00E67E0D">
        <w:rPr>
          <w:noProof w:val="0"/>
          <w:snapToGrid w:val="0"/>
        </w:rPr>
        <w:tab/>
        <w:t>CRITICALITY reject</w:t>
      </w:r>
      <w:r w:rsidRPr="00E67E0D">
        <w:rPr>
          <w:noProof w:val="0"/>
          <w:snapToGrid w:val="0"/>
        </w:rPr>
        <w:tab/>
        <w:t>TYPE PDUSessionResourceSetup</w:t>
      </w:r>
      <w:r w:rsidRPr="00E67E0D">
        <w:rPr>
          <w:noProof w:val="0"/>
        </w:rPr>
        <w:t>ListHOReq</w:t>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0B97F5CA" w14:textId="10C2174A" w:rsidR="006A1CE4" w:rsidRPr="00E67E0D" w:rsidRDefault="006A1CE4" w:rsidP="00E7499B">
      <w:pPr>
        <w:pStyle w:val="PL"/>
        <w:rPr>
          <w:noProof w:val="0"/>
          <w:snapToGrid w:val="0"/>
        </w:rPr>
      </w:pPr>
      <w:r w:rsidRPr="00E67E0D">
        <w:rPr>
          <w:noProof w:val="0"/>
          <w:snapToGrid w:val="0"/>
        </w:rPr>
        <w:tab/>
        <w:t>{ ID id-AllowedNSSAI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 xml:space="preserve">CRITICALITY </w:t>
      </w:r>
      <w:del w:id="6365" w:author="Issam" w:date="2019-02-12T23:38:00Z">
        <w:r w:rsidR="00AE297A" w:rsidRPr="00FF6A95">
          <w:rPr>
            <w:noProof w:val="0"/>
            <w:snapToGrid w:val="0"/>
          </w:rPr>
          <w:delText>ignore</w:delText>
        </w:r>
      </w:del>
      <w:ins w:id="6366" w:author="Issam" w:date="2019-02-12T23:38:00Z">
        <w:r w:rsidRPr="00E67E0D">
          <w:rPr>
            <w:noProof w:val="0"/>
            <w:snapToGrid w:val="0"/>
          </w:rPr>
          <w:t>reject</w:t>
        </w:r>
      </w:ins>
      <w:r w:rsidRPr="00E67E0D">
        <w:rPr>
          <w:noProof w:val="0"/>
          <w:snapToGrid w:val="0"/>
        </w:rPr>
        <w:tab/>
        <w:t>TYPE AllowedNSSAI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5FBCFEF4" w14:textId="77777777" w:rsidR="006A1CE4" w:rsidRPr="00E67E0D" w:rsidRDefault="006A1CE4" w:rsidP="00E7499B">
      <w:pPr>
        <w:pStyle w:val="PL"/>
        <w:rPr>
          <w:noProof w:val="0"/>
          <w:snapToGrid w:val="0"/>
        </w:rPr>
      </w:pPr>
      <w:r w:rsidRPr="00E67E0D">
        <w:rPr>
          <w:noProof w:val="0"/>
          <w:snapToGrid w:val="0"/>
          <w:lang w:eastAsia="zh-CN"/>
        </w:rPr>
        <w:tab/>
        <w:t>{</w:t>
      </w:r>
      <w:r w:rsidRPr="00E67E0D">
        <w:rPr>
          <w:noProof w:val="0"/>
          <w:snapToGrid w:val="0"/>
        </w:rPr>
        <w:t xml:space="preserve"> ID id-TraceActivation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TraceActivation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708DB5CC" w14:textId="77777777" w:rsidR="006A1CE4" w:rsidRPr="00E67E0D" w:rsidRDefault="006A1CE4" w:rsidP="00E7499B">
      <w:pPr>
        <w:pStyle w:val="PL"/>
        <w:spacing w:line="0" w:lineRule="atLeast"/>
        <w:rPr>
          <w:noProof w:val="0"/>
          <w:snapToGrid w:val="0"/>
        </w:rPr>
      </w:pPr>
      <w:r w:rsidRPr="00E67E0D">
        <w:rPr>
          <w:noProof w:val="0"/>
          <w:snapToGrid w:val="0"/>
        </w:rPr>
        <w:tab/>
        <w:t>{ ID id-MaskedIMEISV</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MaskedIMEISV</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0784472D" w14:textId="77777777" w:rsidR="006A1CE4" w:rsidRPr="00E67E0D" w:rsidRDefault="006A1CE4" w:rsidP="00E7499B">
      <w:pPr>
        <w:pStyle w:val="PL"/>
        <w:rPr>
          <w:noProof w:val="0"/>
          <w:snapToGrid w:val="0"/>
        </w:rPr>
      </w:pPr>
      <w:r w:rsidRPr="00E67E0D">
        <w:rPr>
          <w:noProof w:val="0"/>
          <w:snapToGrid w:val="0"/>
        </w:rPr>
        <w:tab/>
        <w:t>{ ID id-SourceToTarget-TransparentContainer</w:t>
      </w:r>
      <w:r w:rsidRPr="00E67E0D">
        <w:rPr>
          <w:noProof w:val="0"/>
          <w:snapToGrid w:val="0"/>
        </w:rPr>
        <w:tab/>
      </w:r>
      <w:r w:rsidRPr="00E67E0D">
        <w:rPr>
          <w:noProof w:val="0"/>
          <w:snapToGrid w:val="0"/>
        </w:rPr>
        <w:tab/>
        <w:t>CRITICALITY reject</w:t>
      </w:r>
      <w:r w:rsidRPr="00E67E0D">
        <w:rPr>
          <w:noProof w:val="0"/>
          <w:snapToGrid w:val="0"/>
        </w:rPr>
        <w:tab/>
        <w:t>TYPE SourceToTarget-TransparentContainer</w:t>
      </w:r>
      <w:r w:rsidRPr="00E67E0D">
        <w:rPr>
          <w:noProof w:val="0"/>
          <w:snapToGrid w:val="0"/>
        </w:rPr>
        <w:tab/>
      </w:r>
      <w:r w:rsidRPr="00E67E0D">
        <w:rPr>
          <w:noProof w:val="0"/>
          <w:snapToGrid w:val="0"/>
        </w:rPr>
        <w:tab/>
        <w:t>PRESENCE mandatory</w:t>
      </w:r>
      <w:r w:rsidRPr="00E67E0D">
        <w:rPr>
          <w:noProof w:val="0"/>
          <w:snapToGrid w:val="0"/>
        </w:rPr>
        <w:tab/>
        <w:t>}|</w:t>
      </w:r>
    </w:p>
    <w:p w14:paraId="78AB4AC2" w14:textId="77777777" w:rsidR="006A1CE4" w:rsidRPr="00E67E0D" w:rsidRDefault="006A1CE4" w:rsidP="00E7499B">
      <w:pPr>
        <w:pStyle w:val="PL"/>
        <w:rPr>
          <w:noProof w:val="0"/>
          <w:snapToGrid w:val="0"/>
          <w:lang w:eastAsia="zh-CN"/>
        </w:rPr>
      </w:pPr>
      <w:r w:rsidRPr="00E67E0D">
        <w:rPr>
          <w:noProof w:val="0"/>
          <w:snapToGrid w:val="0"/>
        </w:rPr>
        <w:tab/>
        <w:t>{ ID id-MobilityRestrictionList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MobilityRestrictionList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5E5FE445" w14:textId="77777777" w:rsidR="006A1CE4" w:rsidRPr="00E67E0D" w:rsidRDefault="006A1CE4" w:rsidP="00E7499B">
      <w:pPr>
        <w:pStyle w:val="PL"/>
        <w:rPr>
          <w:noProof w:val="0"/>
          <w:snapToGrid w:val="0"/>
        </w:rPr>
      </w:pPr>
      <w:r w:rsidRPr="00E67E0D">
        <w:rPr>
          <w:noProof w:val="0"/>
          <w:snapToGrid w:val="0"/>
        </w:rPr>
        <w:tab/>
        <w:t>{ ID id-LocationReportingRequestType</w:t>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LocationReportingRequestType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1FC50535" w14:textId="77777777" w:rsidR="006A1CE4" w:rsidRPr="00E67E0D" w:rsidRDefault="006A1CE4" w:rsidP="00E7499B">
      <w:pPr>
        <w:pStyle w:val="PL"/>
        <w:rPr>
          <w:noProof w:val="0"/>
          <w:snapToGrid w:val="0"/>
        </w:rPr>
      </w:pPr>
      <w:r w:rsidRPr="00E67E0D">
        <w:rPr>
          <w:noProof w:val="0"/>
          <w:snapToGrid w:val="0"/>
        </w:rPr>
        <w:tab/>
        <w:t>{ ID id-RRCInactiveTransitionReportRequest</w:t>
      </w:r>
      <w:r w:rsidRPr="00E67E0D">
        <w:rPr>
          <w:noProof w:val="0"/>
          <w:snapToGrid w:val="0"/>
        </w:rPr>
        <w:tab/>
      </w:r>
      <w:r w:rsidRPr="00E67E0D">
        <w:rPr>
          <w:noProof w:val="0"/>
          <w:snapToGrid w:val="0"/>
        </w:rPr>
        <w:tab/>
        <w:t>CRITICALITY ignore</w:t>
      </w:r>
      <w:r w:rsidRPr="00E67E0D">
        <w:rPr>
          <w:noProof w:val="0"/>
          <w:snapToGrid w:val="0"/>
        </w:rPr>
        <w:tab/>
        <w:t>TYPE RRCInactiveTransitionReportRequest</w:t>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6465896F" w14:textId="77777777" w:rsidR="006A1CE4" w:rsidRPr="00E67E0D" w:rsidRDefault="006A1CE4" w:rsidP="00E7499B">
      <w:pPr>
        <w:pStyle w:val="PL"/>
        <w:spacing w:line="0" w:lineRule="atLeast"/>
        <w:rPr>
          <w:noProof w:val="0"/>
          <w:snapToGrid w:val="0"/>
        </w:rPr>
      </w:pPr>
      <w:r w:rsidRPr="00E67E0D">
        <w:rPr>
          <w:noProof w:val="0"/>
          <w:snapToGrid w:val="0"/>
        </w:rPr>
        <w:tab/>
        <w:t>{ ID</w:t>
      </w:r>
      <w:r w:rsidRPr="00E67E0D">
        <w:rPr>
          <w:noProof w:val="0"/>
          <w:snapToGrid w:val="0"/>
          <w:lang w:eastAsia="zh-CN"/>
        </w:rPr>
        <w:t xml:space="preserve"> </w:t>
      </w:r>
      <w:r w:rsidRPr="00E67E0D">
        <w:rPr>
          <w:noProof w:val="0"/>
          <w:snapToGrid w:val="0"/>
        </w:rPr>
        <w:t>id-GUAMI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w:t>
      </w:r>
      <w:r w:rsidRPr="00E67E0D">
        <w:rPr>
          <w:noProof w:val="0"/>
          <w:snapToGrid w:val="0"/>
          <w:lang w:eastAsia="zh-CN"/>
        </w:rPr>
        <w:t xml:space="preserve"> </w:t>
      </w:r>
      <w:r w:rsidRPr="00E67E0D">
        <w:rPr>
          <w:noProof w:val="0"/>
          <w:snapToGrid w:val="0"/>
        </w:rPr>
        <w:t>GUAMI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r w:rsidRPr="00E67E0D">
        <w:rPr>
          <w:rFonts w:eastAsia="SimSun"/>
          <w:noProof w:val="0"/>
          <w:snapToGrid w:val="0"/>
          <w:lang w:eastAsia="zh-CN"/>
        </w:rPr>
        <w:t>,</w:t>
      </w:r>
    </w:p>
    <w:p w14:paraId="26565698" w14:textId="77777777" w:rsidR="006A1CE4" w:rsidRPr="00E67E0D" w:rsidRDefault="006A1CE4" w:rsidP="00E7499B">
      <w:pPr>
        <w:pStyle w:val="PL"/>
        <w:rPr>
          <w:noProof w:val="0"/>
          <w:snapToGrid w:val="0"/>
        </w:rPr>
      </w:pPr>
      <w:r w:rsidRPr="00E67E0D">
        <w:rPr>
          <w:noProof w:val="0"/>
          <w:snapToGrid w:val="0"/>
        </w:rPr>
        <w:tab/>
        <w:t>...</w:t>
      </w:r>
    </w:p>
    <w:p w14:paraId="5944D4F1" w14:textId="77777777" w:rsidR="006A1CE4" w:rsidRPr="00E67E0D" w:rsidRDefault="006A1CE4" w:rsidP="00E7499B">
      <w:pPr>
        <w:pStyle w:val="PL"/>
        <w:rPr>
          <w:noProof w:val="0"/>
          <w:snapToGrid w:val="0"/>
        </w:rPr>
      </w:pPr>
      <w:r w:rsidRPr="00E67E0D">
        <w:rPr>
          <w:noProof w:val="0"/>
          <w:snapToGrid w:val="0"/>
        </w:rPr>
        <w:t>}</w:t>
      </w:r>
    </w:p>
    <w:p w14:paraId="40AA0595" w14:textId="77777777" w:rsidR="006A1CE4" w:rsidRPr="00E67E0D" w:rsidRDefault="006A1CE4" w:rsidP="00E7499B">
      <w:pPr>
        <w:pStyle w:val="PL"/>
        <w:rPr>
          <w:noProof w:val="0"/>
          <w:snapToGrid w:val="0"/>
        </w:rPr>
      </w:pPr>
    </w:p>
    <w:p w14:paraId="55A4EB69" w14:textId="77777777" w:rsidR="006A1CE4" w:rsidRPr="00E67E0D" w:rsidRDefault="006A1CE4" w:rsidP="00E7499B">
      <w:pPr>
        <w:pStyle w:val="PL"/>
        <w:rPr>
          <w:noProof w:val="0"/>
          <w:snapToGrid w:val="0"/>
        </w:rPr>
      </w:pPr>
      <w:r w:rsidRPr="00E67E0D">
        <w:rPr>
          <w:noProof w:val="0"/>
          <w:snapToGrid w:val="0"/>
        </w:rPr>
        <w:t>-- **************************************************************</w:t>
      </w:r>
    </w:p>
    <w:p w14:paraId="32E80385" w14:textId="77777777" w:rsidR="006A1CE4" w:rsidRPr="00E67E0D" w:rsidRDefault="006A1CE4" w:rsidP="00E7499B">
      <w:pPr>
        <w:pStyle w:val="PL"/>
        <w:rPr>
          <w:noProof w:val="0"/>
          <w:snapToGrid w:val="0"/>
        </w:rPr>
      </w:pPr>
      <w:r w:rsidRPr="00E67E0D">
        <w:rPr>
          <w:noProof w:val="0"/>
          <w:snapToGrid w:val="0"/>
        </w:rPr>
        <w:t>--</w:t>
      </w:r>
    </w:p>
    <w:p w14:paraId="09DBE022" w14:textId="77777777" w:rsidR="006A1CE4" w:rsidRPr="00E67E0D" w:rsidRDefault="006A1CE4" w:rsidP="00E7499B">
      <w:pPr>
        <w:pStyle w:val="PL"/>
        <w:outlineLvl w:val="4"/>
        <w:rPr>
          <w:noProof w:val="0"/>
          <w:snapToGrid w:val="0"/>
        </w:rPr>
      </w:pPr>
      <w:r w:rsidRPr="00E67E0D">
        <w:rPr>
          <w:noProof w:val="0"/>
          <w:snapToGrid w:val="0"/>
        </w:rPr>
        <w:t>-- HANDOVER REQUEST ACKNOWLEDGE</w:t>
      </w:r>
    </w:p>
    <w:p w14:paraId="53323185" w14:textId="77777777" w:rsidR="006A1CE4" w:rsidRPr="00E67E0D" w:rsidRDefault="006A1CE4" w:rsidP="00E7499B">
      <w:pPr>
        <w:pStyle w:val="PL"/>
        <w:rPr>
          <w:noProof w:val="0"/>
          <w:snapToGrid w:val="0"/>
        </w:rPr>
      </w:pPr>
      <w:r w:rsidRPr="00E67E0D">
        <w:rPr>
          <w:noProof w:val="0"/>
          <w:snapToGrid w:val="0"/>
        </w:rPr>
        <w:t>--</w:t>
      </w:r>
    </w:p>
    <w:p w14:paraId="47A2ABDC" w14:textId="77777777" w:rsidR="006A1CE4" w:rsidRPr="00E67E0D" w:rsidRDefault="006A1CE4" w:rsidP="00E7499B">
      <w:pPr>
        <w:pStyle w:val="PL"/>
        <w:rPr>
          <w:noProof w:val="0"/>
          <w:snapToGrid w:val="0"/>
        </w:rPr>
      </w:pPr>
      <w:r w:rsidRPr="00E67E0D">
        <w:rPr>
          <w:noProof w:val="0"/>
          <w:snapToGrid w:val="0"/>
        </w:rPr>
        <w:t>-- **************************************************************</w:t>
      </w:r>
    </w:p>
    <w:p w14:paraId="46A7EA04" w14:textId="77777777" w:rsidR="006A1CE4" w:rsidRPr="00E67E0D" w:rsidRDefault="006A1CE4" w:rsidP="00E7499B">
      <w:pPr>
        <w:pStyle w:val="PL"/>
        <w:rPr>
          <w:noProof w:val="0"/>
          <w:snapToGrid w:val="0"/>
        </w:rPr>
      </w:pPr>
    </w:p>
    <w:p w14:paraId="32C98627" w14:textId="77777777" w:rsidR="006A1CE4" w:rsidRPr="00E67E0D" w:rsidRDefault="006A1CE4" w:rsidP="00E7499B">
      <w:pPr>
        <w:pStyle w:val="PL"/>
        <w:rPr>
          <w:noProof w:val="0"/>
          <w:snapToGrid w:val="0"/>
        </w:rPr>
      </w:pPr>
      <w:r w:rsidRPr="00E67E0D">
        <w:rPr>
          <w:noProof w:val="0"/>
          <w:snapToGrid w:val="0"/>
        </w:rPr>
        <w:t>HandoverRequestAcknowledge ::= SEQUENCE {</w:t>
      </w:r>
    </w:p>
    <w:p w14:paraId="782C52D1"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{HandoverRequestAcknowledgeIEs} },</w:t>
      </w:r>
    </w:p>
    <w:p w14:paraId="57721529" w14:textId="77777777" w:rsidR="006A1CE4" w:rsidRPr="00E67E0D" w:rsidRDefault="006A1CE4" w:rsidP="00E7499B">
      <w:pPr>
        <w:pStyle w:val="PL"/>
        <w:rPr>
          <w:noProof w:val="0"/>
          <w:snapToGrid w:val="0"/>
        </w:rPr>
      </w:pPr>
      <w:r w:rsidRPr="00E67E0D">
        <w:rPr>
          <w:noProof w:val="0"/>
          <w:snapToGrid w:val="0"/>
        </w:rPr>
        <w:tab/>
        <w:t>...</w:t>
      </w:r>
    </w:p>
    <w:p w14:paraId="4EA29BD6" w14:textId="77777777" w:rsidR="006A1CE4" w:rsidRPr="00E67E0D" w:rsidRDefault="006A1CE4" w:rsidP="00E7499B">
      <w:pPr>
        <w:pStyle w:val="PL"/>
        <w:rPr>
          <w:noProof w:val="0"/>
          <w:snapToGrid w:val="0"/>
        </w:rPr>
      </w:pPr>
      <w:r w:rsidRPr="00E67E0D">
        <w:rPr>
          <w:noProof w:val="0"/>
          <w:snapToGrid w:val="0"/>
        </w:rPr>
        <w:t>}</w:t>
      </w:r>
    </w:p>
    <w:p w14:paraId="4F4147B1" w14:textId="77777777" w:rsidR="006A1CE4" w:rsidRPr="00E67E0D" w:rsidRDefault="006A1CE4" w:rsidP="00E7499B">
      <w:pPr>
        <w:pStyle w:val="PL"/>
        <w:rPr>
          <w:noProof w:val="0"/>
          <w:snapToGrid w:val="0"/>
        </w:rPr>
      </w:pPr>
    </w:p>
    <w:p w14:paraId="1668412C" w14:textId="77777777" w:rsidR="006A1CE4" w:rsidRPr="00E67E0D" w:rsidRDefault="006A1CE4" w:rsidP="00E7499B">
      <w:pPr>
        <w:pStyle w:val="PL"/>
        <w:rPr>
          <w:noProof w:val="0"/>
          <w:snapToGrid w:val="0"/>
        </w:rPr>
      </w:pPr>
      <w:r w:rsidRPr="00E67E0D">
        <w:rPr>
          <w:noProof w:val="0"/>
          <w:snapToGrid w:val="0"/>
        </w:rPr>
        <w:t>HandoverRequestAcknowledgeIEs NGAP-PROTOCOL-IES ::= {</w:t>
      </w:r>
    </w:p>
    <w:p w14:paraId="3898EFBB" w14:textId="77777777" w:rsidR="006A1CE4" w:rsidRPr="00E67E0D" w:rsidRDefault="006A1CE4" w:rsidP="00E7499B">
      <w:pPr>
        <w:pStyle w:val="PL"/>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5E319BFE" w14:textId="77777777" w:rsidR="006A1CE4" w:rsidRPr="00E67E0D" w:rsidRDefault="006A1CE4" w:rsidP="00E7499B">
      <w:pPr>
        <w:pStyle w:val="PL"/>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303A4EEB" w14:textId="77777777" w:rsidR="006A1CE4" w:rsidRPr="00E67E0D" w:rsidRDefault="006A1CE4" w:rsidP="00E7499B">
      <w:pPr>
        <w:pStyle w:val="PL"/>
        <w:rPr>
          <w:noProof w:val="0"/>
          <w:snapToGrid w:val="0"/>
        </w:rPr>
      </w:pPr>
      <w:r w:rsidRPr="00E67E0D">
        <w:rPr>
          <w:noProof w:val="0"/>
          <w:snapToGrid w:val="0"/>
        </w:rPr>
        <w:tab/>
        <w:t>{ ID id-PDUSessionResourceAdmittedList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PDUSessionResourceAdmittedList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47F25993" w14:textId="77777777" w:rsidR="006A1CE4" w:rsidRPr="00E67E0D" w:rsidRDefault="006A1CE4" w:rsidP="00E7499B">
      <w:pPr>
        <w:pStyle w:val="PL"/>
        <w:rPr>
          <w:noProof w:val="0"/>
          <w:snapToGrid w:val="0"/>
        </w:rPr>
      </w:pPr>
      <w:r w:rsidRPr="00E67E0D">
        <w:rPr>
          <w:noProof w:val="0"/>
          <w:snapToGrid w:val="0"/>
        </w:rPr>
        <w:tab/>
        <w:t>{ ID id-PDUSessionResourceFailedToSetupListHOAck</w:t>
      </w:r>
      <w:r w:rsidRPr="00E67E0D">
        <w:rPr>
          <w:noProof w:val="0"/>
          <w:snapToGrid w:val="0"/>
        </w:rPr>
        <w:tab/>
        <w:t>CRITICALITY ignore</w:t>
      </w:r>
      <w:r w:rsidRPr="00E67E0D">
        <w:rPr>
          <w:noProof w:val="0"/>
          <w:snapToGrid w:val="0"/>
        </w:rPr>
        <w:tab/>
        <w:t>TYPE PDUSessionResourceFailedToSetupListHOAck</w:t>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37632BD4" w14:textId="77777777" w:rsidR="006A1CE4" w:rsidRPr="00E67E0D" w:rsidRDefault="006A1CE4" w:rsidP="00E7499B">
      <w:pPr>
        <w:pStyle w:val="PL"/>
        <w:rPr>
          <w:noProof w:val="0"/>
          <w:snapToGrid w:val="0"/>
        </w:rPr>
      </w:pPr>
      <w:r w:rsidRPr="00E67E0D">
        <w:rPr>
          <w:noProof w:val="0"/>
          <w:snapToGrid w:val="0"/>
        </w:rPr>
        <w:tab/>
        <w:t>{ ID id-TargetToSource-TransparentContainer</w:t>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TargetToSource-TransparentContainer</w:t>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72952C2B" w14:textId="77777777" w:rsidR="006A1CE4" w:rsidRPr="00E67E0D" w:rsidRDefault="006A1CE4" w:rsidP="00E7499B">
      <w:pPr>
        <w:pStyle w:val="PL"/>
        <w:rPr>
          <w:noProof w:val="0"/>
          <w:snapToGrid w:val="0"/>
        </w:rPr>
      </w:pPr>
      <w:r w:rsidRPr="00E67E0D">
        <w:rPr>
          <w:noProof w:val="0"/>
          <w:snapToGrid w:val="0"/>
        </w:rPr>
        <w:tab/>
        <w:t>{ ID id-CriticalityDiagnostics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CriticalityDiagnostics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5FCC6AC0" w14:textId="77777777" w:rsidR="006A1CE4" w:rsidRPr="00E67E0D" w:rsidRDefault="006A1CE4" w:rsidP="00E7499B">
      <w:pPr>
        <w:pStyle w:val="PL"/>
        <w:rPr>
          <w:noProof w:val="0"/>
          <w:snapToGrid w:val="0"/>
        </w:rPr>
      </w:pPr>
      <w:r w:rsidRPr="00E67E0D">
        <w:rPr>
          <w:noProof w:val="0"/>
          <w:snapToGrid w:val="0"/>
        </w:rPr>
        <w:tab/>
        <w:t>...</w:t>
      </w:r>
    </w:p>
    <w:p w14:paraId="40282EC7" w14:textId="77777777" w:rsidR="006A1CE4" w:rsidRPr="00E67E0D" w:rsidRDefault="006A1CE4" w:rsidP="00E7499B">
      <w:pPr>
        <w:pStyle w:val="PL"/>
        <w:rPr>
          <w:noProof w:val="0"/>
          <w:snapToGrid w:val="0"/>
        </w:rPr>
      </w:pPr>
      <w:r w:rsidRPr="00E67E0D">
        <w:rPr>
          <w:noProof w:val="0"/>
          <w:snapToGrid w:val="0"/>
        </w:rPr>
        <w:t>}</w:t>
      </w:r>
    </w:p>
    <w:p w14:paraId="609758C4" w14:textId="77777777" w:rsidR="006A1CE4" w:rsidRPr="00E67E0D" w:rsidRDefault="006A1CE4" w:rsidP="00E7499B">
      <w:pPr>
        <w:pStyle w:val="PL"/>
        <w:rPr>
          <w:noProof w:val="0"/>
          <w:snapToGrid w:val="0"/>
        </w:rPr>
      </w:pPr>
    </w:p>
    <w:p w14:paraId="29353431" w14:textId="77777777" w:rsidR="006A1CE4" w:rsidRPr="00E67E0D" w:rsidRDefault="006A1CE4" w:rsidP="00E7499B">
      <w:pPr>
        <w:pStyle w:val="PL"/>
        <w:rPr>
          <w:noProof w:val="0"/>
          <w:snapToGrid w:val="0"/>
        </w:rPr>
      </w:pPr>
    </w:p>
    <w:p w14:paraId="791FFF3C" w14:textId="77777777" w:rsidR="006A1CE4" w:rsidRPr="00E67E0D" w:rsidRDefault="006A1CE4" w:rsidP="00E7499B">
      <w:pPr>
        <w:pStyle w:val="PL"/>
        <w:rPr>
          <w:noProof w:val="0"/>
          <w:snapToGrid w:val="0"/>
        </w:rPr>
      </w:pPr>
      <w:r w:rsidRPr="00E67E0D">
        <w:rPr>
          <w:noProof w:val="0"/>
          <w:snapToGrid w:val="0"/>
        </w:rPr>
        <w:t>-- **************************************************************</w:t>
      </w:r>
    </w:p>
    <w:p w14:paraId="5B8F8CEB" w14:textId="77777777" w:rsidR="006A1CE4" w:rsidRPr="00E67E0D" w:rsidRDefault="006A1CE4" w:rsidP="00E7499B">
      <w:pPr>
        <w:pStyle w:val="PL"/>
        <w:rPr>
          <w:noProof w:val="0"/>
          <w:snapToGrid w:val="0"/>
        </w:rPr>
      </w:pPr>
      <w:r w:rsidRPr="00E67E0D">
        <w:rPr>
          <w:noProof w:val="0"/>
          <w:snapToGrid w:val="0"/>
        </w:rPr>
        <w:t>--</w:t>
      </w:r>
    </w:p>
    <w:p w14:paraId="2D1DF168" w14:textId="77777777" w:rsidR="006A1CE4" w:rsidRPr="00E67E0D" w:rsidRDefault="006A1CE4" w:rsidP="00E7499B">
      <w:pPr>
        <w:pStyle w:val="PL"/>
        <w:outlineLvl w:val="4"/>
        <w:rPr>
          <w:noProof w:val="0"/>
          <w:snapToGrid w:val="0"/>
        </w:rPr>
      </w:pPr>
      <w:r w:rsidRPr="00E67E0D">
        <w:rPr>
          <w:noProof w:val="0"/>
          <w:snapToGrid w:val="0"/>
        </w:rPr>
        <w:t>-- HANDOVER FAILURE</w:t>
      </w:r>
    </w:p>
    <w:p w14:paraId="70C2FB0B" w14:textId="77777777" w:rsidR="006A1CE4" w:rsidRPr="00E67E0D" w:rsidRDefault="006A1CE4" w:rsidP="00E7499B">
      <w:pPr>
        <w:pStyle w:val="PL"/>
        <w:rPr>
          <w:noProof w:val="0"/>
          <w:snapToGrid w:val="0"/>
        </w:rPr>
      </w:pPr>
      <w:r w:rsidRPr="00E67E0D">
        <w:rPr>
          <w:noProof w:val="0"/>
          <w:snapToGrid w:val="0"/>
        </w:rPr>
        <w:t>--</w:t>
      </w:r>
    </w:p>
    <w:p w14:paraId="0325D427" w14:textId="77777777" w:rsidR="006A1CE4" w:rsidRPr="00E67E0D" w:rsidRDefault="006A1CE4" w:rsidP="00E7499B">
      <w:pPr>
        <w:pStyle w:val="PL"/>
        <w:rPr>
          <w:noProof w:val="0"/>
          <w:snapToGrid w:val="0"/>
        </w:rPr>
      </w:pPr>
      <w:r w:rsidRPr="00E67E0D">
        <w:rPr>
          <w:noProof w:val="0"/>
          <w:snapToGrid w:val="0"/>
        </w:rPr>
        <w:t>-- **************************************************************</w:t>
      </w:r>
    </w:p>
    <w:p w14:paraId="5D489915" w14:textId="77777777" w:rsidR="006A1CE4" w:rsidRPr="00E67E0D" w:rsidRDefault="006A1CE4" w:rsidP="00E7499B">
      <w:pPr>
        <w:pStyle w:val="PL"/>
        <w:rPr>
          <w:noProof w:val="0"/>
          <w:snapToGrid w:val="0"/>
        </w:rPr>
      </w:pPr>
    </w:p>
    <w:p w14:paraId="4525AE52" w14:textId="77777777" w:rsidR="006A1CE4" w:rsidRPr="00E67E0D" w:rsidRDefault="006A1CE4" w:rsidP="00E7499B">
      <w:pPr>
        <w:pStyle w:val="PL"/>
        <w:rPr>
          <w:noProof w:val="0"/>
          <w:snapToGrid w:val="0"/>
        </w:rPr>
      </w:pPr>
      <w:r w:rsidRPr="00E67E0D">
        <w:rPr>
          <w:noProof w:val="0"/>
          <w:snapToGrid w:val="0"/>
        </w:rPr>
        <w:t>HandoverFailure ::= SEQUENCE {</w:t>
      </w:r>
    </w:p>
    <w:p w14:paraId="519D5BA7"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 HandoverFailureIEs} },</w:t>
      </w:r>
    </w:p>
    <w:p w14:paraId="1CD1E3AC" w14:textId="77777777" w:rsidR="006A1CE4" w:rsidRPr="00E67E0D" w:rsidRDefault="006A1CE4" w:rsidP="00E7499B">
      <w:pPr>
        <w:pStyle w:val="PL"/>
        <w:rPr>
          <w:noProof w:val="0"/>
          <w:snapToGrid w:val="0"/>
        </w:rPr>
      </w:pPr>
      <w:r w:rsidRPr="00E67E0D">
        <w:rPr>
          <w:noProof w:val="0"/>
          <w:snapToGrid w:val="0"/>
        </w:rPr>
        <w:tab/>
        <w:t>...</w:t>
      </w:r>
    </w:p>
    <w:p w14:paraId="3B17F455" w14:textId="77777777" w:rsidR="006A1CE4" w:rsidRPr="00E67E0D" w:rsidRDefault="006A1CE4" w:rsidP="00E7499B">
      <w:pPr>
        <w:pStyle w:val="PL"/>
        <w:rPr>
          <w:noProof w:val="0"/>
          <w:snapToGrid w:val="0"/>
        </w:rPr>
      </w:pPr>
      <w:r w:rsidRPr="00E67E0D">
        <w:rPr>
          <w:noProof w:val="0"/>
          <w:snapToGrid w:val="0"/>
        </w:rPr>
        <w:t>}</w:t>
      </w:r>
    </w:p>
    <w:p w14:paraId="21053939" w14:textId="77777777" w:rsidR="006A1CE4" w:rsidRPr="00E67E0D" w:rsidRDefault="006A1CE4" w:rsidP="00E7499B">
      <w:pPr>
        <w:pStyle w:val="PL"/>
        <w:rPr>
          <w:noProof w:val="0"/>
          <w:snapToGrid w:val="0"/>
        </w:rPr>
      </w:pPr>
    </w:p>
    <w:p w14:paraId="6070F91A" w14:textId="77777777" w:rsidR="006A1CE4" w:rsidRPr="00E67E0D" w:rsidRDefault="006A1CE4" w:rsidP="00E7499B">
      <w:pPr>
        <w:pStyle w:val="PL"/>
        <w:rPr>
          <w:noProof w:val="0"/>
          <w:snapToGrid w:val="0"/>
        </w:rPr>
      </w:pPr>
      <w:r w:rsidRPr="00E67E0D">
        <w:rPr>
          <w:noProof w:val="0"/>
          <w:snapToGrid w:val="0"/>
        </w:rPr>
        <w:t>HandoverFailureIEs NGAP-PROTOCOL-IES ::= {</w:t>
      </w:r>
      <w:r w:rsidRPr="00E67E0D">
        <w:rPr>
          <w:noProof w:val="0"/>
          <w:snapToGrid w:val="0"/>
        </w:rPr>
        <w:tab/>
      </w:r>
    </w:p>
    <w:p w14:paraId="69113987" w14:textId="77777777" w:rsidR="006A1CE4" w:rsidRPr="00E67E0D" w:rsidRDefault="006A1CE4" w:rsidP="00E7499B">
      <w:pPr>
        <w:pStyle w:val="PL"/>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54D8DD23" w14:textId="77777777" w:rsidR="006A1CE4" w:rsidRPr="00E67E0D" w:rsidRDefault="006A1CE4" w:rsidP="00E7499B">
      <w:pPr>
        <w:pStyle w:val="PL"/>
        <w:rPr>
          <w:noProof w:val="0"/>
          <w:snapToGrid w:val="0"/>
        </w:rPr>
      </w:pPr>
      <w:r w:rsidRPr="00E67E0D">
        <w:rPr>
          <w:noProof w:val="0"/>
          <w:snapToGrid w:val="0"/>
        </w:rPr>
        <w:tab/>
        <w:t>{ ID id-Cause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1EA8738A" w14:textId="77777777" w:rsidR="006A1CE4" w:rsidRPr="00E67E0D" w:rsidRDefault="006A1CE4" w:rsidP="00E7499B">
      <w:pPr>
        <w:pStyle w:val="PL"/>
        <w:rPr>
          <w:noProof w:val="0"/>
          <w:snapToGrid w:val="0"/>
        </w:rPr>
      </w:pPr>
      <w:r w:rsidRPr="00E67E0D">
        <w:rPr>
          <w:noProof w:val="0"/>
          <w:snapToGrid w:val="0"/>
        </w:rPr>
        <w:tab/>
        <w:t>{ ID id-CriticalityDiagnostics</w:t>
      </w:r>
      <w:r w:rsidRPr="00E67E0D">
        <w:rPr>
          <w:noProof w:val="0"/>
          <w:snapToGrid w:val="0"/>
        </w:rPr>
        <w:tab/>
      </w:r>
      <w:r w:rsidRPr="00E67E0D">
        <w:rPr>
          <w:noProof w:val="0"/>
          <w:snapToGrid w:val="0"/>
        </w:rPr>
        <w:tab/>
        <w:t>CRITICALITY ignore</w:t>
      </w:r>
      <w:r w:rsidRPr="00E67E0D">
        <w:rPr>
          <w:noProof w:val="0"/>
          <w:snapToGrid w:val="0"/>
        </w:rPr>
        <w:tab/>
        <w:t>TYPE CriticalityDiagnostics</w:t>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3F653738" w14:textId="77777777" w:rsidR="006A1CE4" w:rsidRPr="00E67E0D" w:rsidRDefault="006A1CE4" w:rsidP="00E7499B">
      <w:pPr>
        <w:pStyle w:val="PL"/>
        <w:rPr>
          <w:noProof w:val="0"/>
          <w:snapToGrid w:val="0"/>
        </w:rPr>
      </w:pPr>
      <w:r w:rsidRPr="00E67E0D">
        <w:rPr>
          <w:noProof w:val="0"/>
          <w:snapToGrid w:val="0"/>
        </w:rPr>
        <w:tab/>
        <w:t>...</w:t>
      </w:r>
    </w:p>
    <w:p w14:paraId="29044120" w14:textId="77777777" w:rsidR="006A1CE4" w:rsidRPr="00E67E0D" w:rsidRDefault="006A1CE4" w:rsidP="00E7499B">
      <w:pPr>
        <w:pStyle w:val="PL"/>
        <w:rPr>
          <w:noProof w:val="0"/>
          <w:snapToGrid w:val="0"/>
        </w:rPr>
      </w:pPr>
      <w:r w:rsidRPr="00E67E0D">
        <w:rPr>
          <w:noProof w:val="0"/>
          <w:snapToGrid w:val="0"/>
        </w:rPr>
        <w:t>}</w:t>
      </w:r>
    </w:p>
    <w:p w14:paraId="2343440A" w14:textId="77777777" w:rsidR="006A1CE4" w:rsidRPr="00E67E0D" w:rsidRDefault="006A1CE4" w:rsidP="00E7499B">
      <w:pPr>
        <w:pStyle w:val="PL"/>
        <w:rPr>
          <w:noProof w:val="0"/>
          <w:snapToGrid w:val="0"/>
        </w:rPr>
      </w:pPr>
    </w:p>
    <w:p w14:paraId="6695FE2F" w14:textId="77777777" w:rsidR="006A1CE4" w:rsidRPr="00E67E0D" w:rsidRDefault="006A1CE4" w:rsidP="00E7499B">
      <w:pPr>
        <w:pStyle w:val="PL"/>
        <w:rPr>
          <w:noProof w:val="0"/>
          <w:snapToGrid w:val="0"/>
        </w:rPr>
      </w:pPr>
      <w:r w:rsidRPr="00E67E0D">
        <w:rPr>
          <w:noProof w:val="0"/>
          <w:snapToGrid w:val="0"/>
        </w:rPr>
        <w:t>-- **************************************************************</w:t>
      </w:r>
    </w:p>
    <w:p w14:paraId="23454703" w14:textId="77777777" w:rsidR="006A1CE4" w:rsidRPr="00E67E0D" w:rsidRDefault="006A1CE4" w:rsidP="00E7499B">
      <w:pPr>
        <w:pStyle w:val="PL"/>
        <w:rPr>
          <w:noProof w:val="0"/>
          <w:snapToGrid w:val="0"/>
        </w:rPr>
      </w:pPr>
      <w:r w:rsidRPr="00E67E0D">
        <w:rPr>
          <w:noProof w:val="0"/>
          <w:snapToGrid w:val="0"/>
        </w:rPr>
        <w:t>--</w:t>
      </w:r>
    </w:p>
    <w:p w14:paraId="33C2142F" w14:textId="77777777" w:rsidR="006A1CE4" w:rsidRPr="00E67E0D" w:rsidRDefault="006A1CE4" w:rsidP="00E7499B">
      <w:pPr>
        <w:pStyle w:val="PL"/>
        <w:outlineLvl w:val="3"/>
        <w:rPr>
          <w:noProof w:val="0"/>
          <w:snapToGrid w:val="0"/>
        </w:rPr>
      </w:pPr>
      <w:r w:rsidRPr="00E67E0D">
        <w:rPr>
          <w:noProof w:val="0"/>
          <w:snapToGrid w:val="0"/>
        </w:rPr>
        <w:t>-- Handover Notification Elementary Procedure</w:t>
      </w:r>
    </w:p>
    <w:p w14:paraId="378D1D9A" w14:textId="77777777" w:rsidR="006A1CE4" w:rsidRPr="00E67E0D" w:rsidRDefault="006A1CE4" w:rsidP="00E7499B">
      <w:pPr>
        <w:pStyle w:val="PL"/>
        <w:rPr>
          <w:noProof w:val="0"/>
          <w:snapToGrid w:val="0"/>
        </w:rPr>
      </w:pPr>
      <w:r w:rsidRPr="00E67E0D">
        <w:rPr>
          <w:noProof w:val="0"/>
          <w:snapToGrid w:val="0"/>
        </w:rPr>
        <w:t>--</w:t>
      </w:r>
    </w:p>
    <w:p w14:paraId="3BB55E35" w14:textId="77777777" w:rsidR="006A1CE4" w:rsidRPr="00E67E0D" w:rsidRDefault="006A1CE4" w:rsidP="00E7499B">
      <w:pPr>
        <w:pStyle w:val="PL"/>
        <w:rPr>
          <w:noProof w:val="0"/>
          <w:snapToGrid w:val="0"/>
        </w:rPr>
      </w:pPr>
      <w:r w:rsidRPr="00E67E0D">
        <w:rPr>
          <w:noProof w:val="0"/>
          <w:snapToGrid w:val="0"/>
        </w:rPr>
        <w:t>-- **************************************************************</w:t>
      </w:r>
    </w:p>
    <w:p w14:paraId="37EBF91C" w14:textId="77777777" w:rsidR="006A1CE4" w:rsidRPr="00E67E0D" w:rsidRDefault="006A1CE4" w:rsidP="00E7499B">
      <w:pPr>
        <w:pStyle w:val="PL"/>
        <w:rPr>
          <w:noProof w:val="0"/>
          <w:snapToGrid w:val="0"/>
        </w:rPr>
      </w:pPr>
    </w:p>
    <w:p w14:paraId="72C0898D" w14:textId="77777777" w:rsidR="006A1CE4" w:rsidRPr="00E67E0D" w:rsidRDefault="006A1CE4" w:rsidP="00E7499B">
      <w:pPr>
        <w:pStyle w:val="PL"/>
        <w:rPr>
          <w:noProof w:val="0"/>
          <w:snapToGrid w:val="0"/>
        </w:rPr>
      </w:pPr>
      <w:r w:rsidRPr="00E67E0D">
        <w:rPr>
          <w:noProof w:val="0"/>
          <w:snapToGrid w:val="0"/>
        </w:rPr>
        <w:t>-- **************************************************************</w:t>
      </w:r>
    </w:p>
    <w:p w14:paraId="5F69D304" w14:textId="77777777" w:rsidR="006A1CE4" w:rsidRPr="00E67E0D" w:rsidRDefault="006A1CE4" w:rsidP="00E7499B">
      <w:pPr>
        <w:pStyle w:val="PL"/>
        <w:rPr>
          <w:noProof w:val="0"/>
          <w:snapToGrid w:val="0"/>
        </w:rPr>
      </w:pPr>
      <w:r w:rsidRPr="00E67E0D">
        <w:rPr>
          <w:noProof w:val="0"/>
          <w:snapToGrid w:val="0"/>
        </w:rPr>
        <w:t>--</w:t>
      </w:r>
    </w:p>
    <w:p w14:paraId="79D136C3" w14:textId="77777777" w:rsidR="006A1CE4" w:rsidRPr="00E67E0D" w:rsidRDefault="006A1CE4" w:rsidP="00E7499B">
      <w:pPr>
        <w:pStyle w:val="PL"/>
        <w:outlineLvl w:val="4"/>
        <w:rPr>
          <w:noProof w:val="0"/>
          <w:snapToGrid w:val="0"/>
        </w:rPr>
      </w:pPr>
      <w:r w:rsidRPr="00E67E0D">
        <w:rPr>
          <w:noProof w:val="0"/>
          <w:snapToGrid w:val="0"/>
        </w:rPr>
        <w:t>-- HANDOVER NOTIFY</w:t>
      </w:r>
    </w:p>
    <w:p w14:paraId="6A2ECFC6" w14:textId="77777777" w:rsidR="006A1CE4" w:rsidRPr="00E67E0D" w:rsidRDefault="006A1CE4" w:rsidP="00E7499B">
      <w:pPr>
        <w:pStyle w:val="PL"/>
        <w:rPr>
          <w:noProof w:val="0"/>
          <w:snapToGrid w:val="0"/>
        </w:rPr>
      </w:pPr>
      <w:r w:rsidRPr="00E67E0D">
        <w:rPr>
          <w:noProof w:val="0"/>
          <w:snapToGrid w:val="0"/>
        </w:rPr>
        <w:t>--</w:t>
      </w:r>
    </w:p>
    <w:p w14:paraId="20E5BF5D" w14:textId="77777777" w:rsidR="006A1CE4" w:rsidRPr="00E67E0D" w:rsidRDefault="006A1CE4" w:rsidP="00E7499B">
      <w:pPr>
        <w:pStyle w:val="PL"/>
        <w:rPr>
          <w:noProof w:val="0"/>
          <w:snapToGrid w:val="0"/>
        </w:rPr>
      </w:pPr>
      <w:r w:rsidRPr="00E67E0D">
        <w:rPr>
          <w:noProof w:val="0"/>
          <w:snapToGrid w:val="0"/>
        </w:rPr>
        <w:t>-- **************************************************************</w:t>
      </w:r>
    </w:p>
    <w:p w14:paraId="28EB23DC" w14:textId="77777777" w:rsidR="006A1CE4" w:rsidRPr="00E67E0D" w:rsidRDefault="006A1CE4" w:rsidP="00E7499B">
      <w:pPr>
        <w:pStyle w:val="PL"/>
        <w:rPr>
          <w:noProof w:val="0"/>
          <w:snapToGrid w:val="0"/>
        </w:rPr>
      </w:pPr>
    </w:p>
    <w:p w14:paraId="5FCB76ED" w14:textId="77777777" w:rsidR="006A1CE4" w:rsidRPr="00E67E0D" w:rsidRDefault="006A1CE4" w:rsidP="00E7499B">
      <w:pPr>
        <w:pStyle w:val="PL"/>
        <w:rPr>
          <w:noProof w:val="0"/>
          <w:snapToGrid w:val="0"/>
        </w:rPr>
      </w:pPr>
      <w:r w:rsidRPr="00E67E0D">
        <w:rPr>
          <w:noProof w:val="0"/>
          <w:snapToGrid w:val="0"/>
        </w:rPr>
        <w:t>HandoverNotify ::= SEQUENCE {</w:t>
      </w:r>
    </w:p>
    <w:p w14:paraId="1B9E514B"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 HandoverNotifyIEs} },</w:t>
      </w:r>
    </w:p>
    <w:p w14:paraId="23A17301" w14:textId="77777777" w:rsidR="006A1CE4" w:rsidRPr="00E67E0D" w:rsidRDefault="006A1CE4" w:rsidP="00E7499B">
      <w:pPr>
        <w:pStyle w:val="PL"/>
        <w:rPr>
          <w:noProof w:val="0"/>
          <w:snapToGrid w:val="0"/>
        </w:rPr>
      </w:pPr>
      <w:r w:rsidRPr="00E67E0D">
        <w:rPr>
          <w:noProof w:val="0"/>
          <w:snapToGrid w:val="0"/>
        </w:rPr>
        <w:tab/>
        <w:t>...</w:t>
      </w:r>
    </w:p>
    <w:p w14:paraId="03C5AF28" w14:textId="77777777" w:rsidR="006A1CE4" w:rsidRPr="00E67E0D" w:rsidRDefault="006A1CE4" w:rsidP="00E7499B">
      <w:pPr>
        <w:pStyle w:val="PL"/>
        <w:rPr>
          <w:noProof w:val="0"/>
          <w:snapToGrid w:val="0"/>
        </w:rPr>
      </w:pPr>
      <w:r w:rsidRPr="00E67E0D">
        <w:rPr>
          <w:noProof w:val="0"/>
          <w:snapToGrid w:val="0"/>
        </w:rPr>
        <w:t>}</w:t>
      </w:r>
    </w:p>
    <w:p w14:paraId="51DD3113" w14:textId="77777777" w:rsidR="006A1CE4" w:rsidRPr="00E67E0D" w:rsidRDefault="006A1CE4" w:rsidP="00E7499B">
      <w:pPr>
        <w:pStyle w:val="PL"/>
        <w:rPr>
          <w:noProof w:val="0"/>
          <w:snapToGrid w:val="0"/>
        </w:rPr>
      </w:pPr>
    </w:p>
    <w:p w14:paraId="2DB091CD" w14:textId="77777777" w:rsidR="006A1CE4" w:rsidRPr="00E67E0D" w:rsidRDefault="006A1CE4" w:rsidP="00E7499B">
      <w:pPr>
        <w:pStyle w:val="PL"/>
        <w:rPr>
          <w:noProof w:val="0"/>
          <w:snapToGrid w:val="0"/>
        </w:rPr>
      </w:pPr>
      <w:r w:rsidRPr="00E67E0D">
        <w:rPr>
          <w:noProof w:val="0"/>
          <w:snapToGrid w:val="0"/>
        </w:rPr>
        <w:t>HandoverNotifyIEs NGAP-PROTOCOL-IES ::= {</w:t>
      </w:r>
      <w:r w:rsidRPr="00E67E0D">
        <w:rPr>
          <w:noProof w:val="0"/>
          <w:snapToGrid w:val="0"/>
        </w:rPr>
        <w:tab/>
      </w:r>
    </w:p>
    <w:p w14:paraId="69D62E87" w14:textId="77777777" w:rsidR="006A1CE4" w:rsidRPr="00E67E0D" w:rsidRDefault="006A1CE4" w:rsidP="00E7499B">
      <w:pPr>
        <w:pStyle w:val="PL"/>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58C3CEB4" w14:textId="77777777" w:rsidR="006A1CE4" w:rsidRPr="00E67E0D" w:rsidRDefault="006A1CE4" w:rsidP="00E7499B">
      <w:pPr>
        <w:pStyle w:val="PL"/>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6ADDAB2D" w14:textId="77777777" w:rsidR="006A1CE4" w:rsidRPr="00E67E0D" w:rsidRDefault="006A1CE4" w:rsidP="00E7499B">
      <w:pPr>
        <w:pStyle w:val="PL"/>
        <w:rPr>
          <w:noProof w:val="0"/>
          <w:snapToGrid w:val="0"/>
        </w:rPr>
      </w:pPr>
      <w:r w:rsidRPr="00E67E0D">
        <w:rPr>
          <w:noProof w:val="0"/>
          <w:snapToGrid w:val="0"/>
        </w:rPr>
        <w:tab/>
        <w:t>{ ID id-UserLocationInformation</w:t>
      </w:r>
      <w:r w:rsidRPr="00E67E0D">
        <w:rPr>
          <w:noProof w:val="0"/>
          <w:snapToGrid w:val="0"/>
        </w:rPr>
        <w:tab/>
      </w:r>
      <w:r w:rsidRPr="00E67E0D">
        <w:rPr>
          <w:noProof w:val="0"/>
          <w:snapToGrid w:val="0"/>
        </w:rPr>
        <w:tab/>
        <w:t>CRITICALITY ignore</w:t>
      </w:r>
      <w:r w:rsidRPr="00E67E0D">
        <w:rPr>
          <w:noProof w:val="0"/>
          <w:snapToGrid w:val="0"/>
        </w:rPr>
        <w:tab/>
        <w:t>TYPE UserLocationInformation</w:t>
      </w:r>
      <w:r w:rsidRPr="00E67E0D">
        <w:rPr>
          <w:noProof w:val="0"/>
          <w:snapToGrid w:val="0"/>
        </w:rPr>
        <w:tab/>
        <w:t>PRESENCE optional</w:t>
      </w:r>
      <w:r w:rsidRPr="00E67E0D">
        <w:rPr>
          <w:noProof w:val="0"/>
          <w:snapToGrid w:val="0"/>
        </w:rPr>
        <w:tab/>
      </w:r>
      <w:r w:rsidRPr="00E67E0D">
        <w:rPr>
          <w:noProof w:val="0"/>
          <w:snapToGrid w:val="0"/>
        </w:rPr>
        <w:tab/>
        <w:t>},</w:t>
      </w:r>
    </w:p>
    <w:p w14:paraId="54FCCABE" w14:textId="77777777" w:rsidR="006A1CE4" w:rsidRPr="00E67E0D" w:rsidRDefault="006A1CE4" w:rsidP="00E7499B">
      <w:pPr>
        <w:pStyle w:val="PL"/>
        <w:rPr>
          <w:noProof w:val="0"/>
          <w:snapToGrid w:val="0"/>
        </w:rPr>
      </w:pPr>
      <w:r w:rsidRPr="00E67E0D">
        <w:rPr>
          <w:noProof w:val="0"/>
          <w:snapToGrid w:val="0"/>
        </w:rPr>
        <w:tab/>
        <w:t>...</w:t>
      </w:r>
    </w:p>
    <w:p w14:paraId="00FABC5C" w14:textId="77777777" w:rsidR="006A1CE4" w:rsidRPr="00E67E0D" w:rsidRDefault="006A1CE4" w:rsidP="00E7499B">
      <w:pPr>
        <w:pStyle w:val="PL"/>
        <w:rPr>
          <w:noProof w:val="0"/>
          <w:snapToGrid w:val="0"/>
        </w:rPr>
      </w:pPr>
      <w:r w:rsidRPr="00E67E0D">
        <w:rPr>
          <w:noProof w:val="0"/>
          <w:snapToGrid w:val="0"/>
        </w:rPr>
        <w:t>}</w:t>
      </w:r>
    </w:p>
    <w:p w14:paraId="2E18C707" w14:textId="77777777" w:rsidR="006A1CE4" w:rsidRPr="00E67E0D" w:rsidRDefault="006A1CE4" w:rsidP="00E7499B">
      <w:pPr>
        <w:pStyle w:val="PL"/>
        <w:rPr>
          <w:noProof w:val="0"/>
          <w:snapToGrid w:val="0"/>
        </w:rPr>
      </w:pPr>
    </w:p>
    <w:p w14:paraId="07981477" w14:textId="77777777" w:rsidR="006A1CE4" w:rsidRPr="00E67E0D" w:rsidRDefault="006A1CE4" w:rsidP="00E7499B">
      <w:pPr>
        <w:pStyle w:val="PL"/>
        <w:rPr>
          <w:noProof w:val="0"/>
          <w:snapToGrid w:val="0"/>
        </w:rPr>
      </w:pPr>
      <w:r w:rsidRPr="00E67E0D">
        <w:rPr>
          <w:noProof w:val="0"/>
          <w:snapToGrid w:val="0"/>
        </w:rPr>
        <w:t>-- **************************************************************</w:t>
      </w:r>
    </w:p>
    <w:p w14:paraId="7055CBB1" w14:textId="77777777" w:rsidR="006A1CE4" w:rsidRPr="00E67E0D" w:rsidRDefault="006A1CE4" w:rsidP="00E7499B">
      <w:pPr>
        <w:pStyle w:val="PL"/>
        <w:rPr>
          <w:noProof w:val="0"/>
          <w:snapToGrid w:val="0"/>
        </w:rPr>
      </w:pPr>
      <w:r w:rsidRPr="00E67E0D">
        <w:rPr>
          <w:noProof w:val="0"/>
          <w:snapToGrid w:val="0"/>
        </w:rPr>
        <w:t>--</w:t>
      </w:r>
    </w:p>
    <w:p w14:paraId="26743F2C" w14:textId="77777777" w:rsidR="006A1CE4" w:rsidRPr="00E67E0D" w:rsidRDefault="006A1CE4" w:rsidP="00E7499B">
      <w:pPr>
        <w:pStyle w:val="PL"/>
        <w:outlineLvl w:val="3"/>
        <w:rPr>
          <w:noProof w:val="0"/>
          <w:snapToGrid w:val="0"/>
        </w:rPr>
      </w:pPr>
      <w:r w:rsidRPr="00E67E0D">
        <w:rPr>
          <w:noProof w:val="0"/>
          <w:snapToGrid w:val="0"/>
        </w:rPr>
        <w:t>-- Path Switch Request Elementary Procedure</w:t>
      </w:r>
    </w:p>
    <w:p w14:paraId="54A85293" w14:textId="77777777" w:rsidR="006A1CE4" w:rsidRPr="00E67E0D" w:rsidRDefault="006A1CE4" w:rsidP="00E7499B">
      <w:pPr>
        <w:pStyle w:val="PL"/>
        <w:rPr>
          <w:noProof w:val="0"/>
          <w:snapToGrid w:val="0"/>
        </w:rPr>
      </w:pPr>
      <w:r w:rsidRPr="00E67E0D">
        <w:rPr>
          <w:noProof w:val="0"/>
          <w:snapToGrid w:val="0"/>
        </w:rPr>
        <w:t>--</w:t>
      </w:r>
    </w:p>
    <w:p w14:paraId="5874B834" w14:textId="77777777" w:rsidR="006A1CE4" w:rsidRPr="00E67E0D" w:rsidRDefault="006A1CE4" w:rsidP="00E7499B">
      <w:pPr>
        <w:pStyle w:val="PL"/>
        <w:rPr>
          <w:noProof w:val="0"/>
          <w:snapToGrid w:val="0"/>
        </w:rPr>
      </w:pPr>
      <w:r w:rsidRPr="00E67E0D">
        <w:rPr>
          <w:noProof w:val="0"/>
          <w:snapToGrid w:val="0"/>
        </w:rPr>
        <w:t>-- **************************************************************</w:t>
      </w:r>
    </w:p>
    <w:p w14:paraId="10CB84D3" w14:textId="77777777" w:rsidR="006A1CE4" w:rsidRPr="00E67E0D" w:rsidRDefault="006A1CE4" w:rsidP="00E7499B">
      <w:pPr>
        <w:pStyle w:val="PL"/>
        <w:rPr>
          <w:noProof w:val="0"/>
          <w:snapToGrid w:val="0"/>
        </w:rPr>
      </w:pPr>
    </w:p>
    <w:p w14:paraId="6AB355A3" w14:textId="77777777" w:rsidR="006A1CE4" w:rsidRPr="00E67E0D" w:rsidRDefault="006A1CE4" w:rsidP="00E7499B">
      <w:pPr>
        <w:pStyle w:val="PL"/>
        <w:rPr>
          <w:noProof w:val="0"/>
          <w:snapToGrid w:val="0"/>
        </w:rPr>
      </w:pPr>
      <w:r w:rsidRPr="00E67E0D">
        <w:rPr>
          <w:noProof w:val="0"/>
          <w:snapToGrid w:val="0"/>
        </w:rPr>
        <w:t>-- **************************************************************</w:t>
      </w:r>
    </w:p>
    <w:p w14:paraId="7CE936E3" w14:textId="77777777" w:rsidR="006A1CE4" w:rsidRPr="00E67E0D" w:rsidRDefault="006A1CE4" w:rsidP="00E7499B">
      <w:pPr>
        <w:pStyle w:val="PL"/>
        <w:rPr>
          <w:noProof w:val="0"/>
          <w:snapToGrid w:val="0"/>
        </w:rPr>
      </w:pPr>
      <w:r w:rsidRPr="00E67E0D">
        <w:rPr>
          <w:noProof w:val="0"/>
          <w:snapToGrid w:val="0"/>
        </w:rPr>
        <w:t>--</w:t>
      </w:r>
    </w:p>
    <w:p w14:paraId="19EB9927" w14:textId="77777777" w:rsidR="006A1CE4" w:rsidRPr="00E67E0D" w:rsidRDefault="006A1CE4" w:rsidP="00E7499B">
      <w:pPr>
        <w:pStyle w:val="PL"/>
        <w:outlineLvl w:val="4"/>
        <w:rPr>
          <w:noProof w:val="0"/>
          <w:snapToGrid w:val="0"/>
        </w:rPr>
      </w:pPr>
      <w:r w:rsidRPr="00E67E0D">
        <w:rPr>
          <w:noProof w:val="0"/>
          <w:snapToGrid w:val="0"/>
        </w:rPr>
        <w:t>-- PATH SWITCH REQUEST</w:t>
      </w:r>
    </w:p>
    <w:p w14:paraId="7E5F3C37" w14:textId="77777777" w:rsidR="006A1CE4" w:rsidRPr="00E67E0D" w:rsidRDefault="006A1CE4" w:rsidP="00E7499B">
      <w:pPr>
        <w:pStyle w:val="PL"/>
        <w:rPr>
          <w:noProof w:val="0"/>
          <w:snapToGrid w:val="0"/>
        </w:rPr>
      </w:pPr>
      <w:r w:rsidRPr="00E67E0D">
        <w:rPr>
          <w:noProof w:val="0"/>
          <w:snapToGrid w:val="0"/>
        </w:rPr>
        <w:t>--</w:t>
      </w:r>
    </w:p>
    <w:p w14:paraId="2695FC06" w14:textId="77777777" w:rsidR="006A1CE4" w:rsidRPr="00E67E0D" w:rsidRDefault="006A1CE4" w:rsidP="00E7499B">
      <w:pPr>
        <w:pStyle w:val="PL"/>
        <w:rPr>
          <w:noProof w:val="0"/>
          <w:snapToGrid w:val="0"/>
        </w:rPr>
      </w:pPr>
      <w:r w:rsidRPr="00E67E0D">
        <w:rPr>
          <w:noProof w:val="0"/>
          <w:snapToGrid w:val="0"/>
        </w:rPr>
        <w:t>-- **************************************************************</w:t>
      </w:r>
    </w:p>
    <w:p w14:paraId="62F23756" w14:textId="77777777" w:rsidR="006A1CE4" w:rsidRPr="00E67E0D" w:rsidRDefault="006A1CE4" w:rsidP="00E7499B">
      <w:pPr>
        <w:pStyle w:val="PL"/>
        <w:rPr>
          <w:noProof w:val="0"/>
          <w:snapToGrid w:val="0"/>
        </w:rPr>
      </w:pPr>
    </w:p>
    <w:p w14:paraId="0141D130" w14:textId="77777777" w:rsidR="006A1CE4" w:rsidRPr="00E67E0D" w:rsidRDefault="006A1CE4" w:rsidP="00E7499B">
      <w:pPr>
        <w:pStyle w:val="PL"/>
        <w:rPr>
          <w:noProof w:val="0"/>
          <w:snapToGrid w:val="0"/>
        </w:rPr>
      </w:pPr>
      <w:r w:rsidRPr="00E67E0D">
        <w:rPr>
          <w:noProof w:val="0"/>
          <w:snapToGrid w:val="0"/>
        </w:rPr>
        <w:t>PathSwitchRequest ::= SEQUENCE {</w:t>
      </w:r>
    </w:p>
    <w:p w14:paraId="5502C3FA"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 PathSwitchRequestIEs} },</w:t>
      </w:r>
    </w:p>
    <w:p w14:paraId="662527BC" w14:textId="77777777" w:rsidR="006A1CE4" w:rsidRPr="00E67E0D" w:rsidRDefault="006A1CE4" w:rsidP="00E7499B">
      <w:pPr>
        <w:pStyle w:val="PL"/>
        <w:rPr>
          <w:noProof w:val="0"/>
          <w:snapToGrid w:val="0"/>
        </w:rPr>
      </w:pPr>
      <w:r w:rsidRPr="00E67E0D">
        <w:rPr>
          <w:noProof w:val="0"/>
          <w:snapToGrid w:val="0"/>
        </w:rPr>
        <w:tab/>
        <w:t>...</w:t>
      </w:r>
    </w:p>
    <w:p w14:paraId="3A723B67" w14:textId="77777777" w:rsidR="006A1CE4" w:rsidRPr="00E67E0D" w:rsidRDefault="006A1CE4" w:rsidP="00E7499B">
      <w:pPr>
        <w:pStyle w:val="PL"/>
        <w:rPr>
          <w:noProof w:val="0"/>
          <w:snapToGrid w:val="0"/>
        </w:rPr>
      </w:pPr>
      <w:r w:rsidRPr="00E67E0D">
        <w:rPr>
          <w:noProof w:val="0"/>
          <w:snapToGrid w:val="0"/>
        </w:rPr>
        <w:t>}</w:t>
      </w:r>
    </w:p>
    <w:p w14:paraId="4B5DABAB" w14:textId="77777777" w:rsidR="006A1CE4" w:rsidRPr="00E67E0D" w:rsidRDefault="006A1CE4" w:rsidP="00E7499B">
      <w:pPr>
        <w:pStyle w:val="PL"/>
        <w:rPr>
          <w:noProof w:val="0"/>
          <w:snapToGrid w:val="0"/>
        </w:rPr>
      </w:pPr>
    </w:p>
    <w:p w14:paraId="638FA360" w14:textId="77777777" w:rsidR="006A1CE4" w:rsidRPr="00E67E0D" w:rsidRDefault="006A1CE4" w:rsidP="00E7499B">
      <w:pPr>
        <w:pStyle w:val="PL"/>
        <w:rPr>
          <w:noProof w:val="0"/>
          <w:snapToGrid w:val="0"/>
        </w:rPr>
      </w:pPr>
      <w:r w:rsidRPr="00E67E0D">
        <w:rPr>
          <w:noProof w:val="0"/>
          <w:snapToGrid w:val="0"/>
        </w:rPr>
        <w:t>PathSwitchRequestIEs NGAP-PROTOCOL-IES ::= {</w:t>
      </w:r>
      <w:r w:rsidRPr="00E67E0D">
        <w:rPr>
          <w:noProof w:val="0"/>
          <w:snapToGrid w:val="0"/>
        </w:rPr>
        <w:tab/>
      </w:r>
    </w:p>
    <w:p w14:paraId="187B7511" w14:textId="77777777" w:rsidR="006A1CE4" w:rsidRPr="00E67E0D" w:rsidRDefault="006A1CE4" w:rsidP="00E7499B">
      <w:pPr>
        <w:pStyle w:val="PL"/>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5346C2D3" w14:textId="77777777" w:rsidR="006A1CE4" w:rsidRPr="00E67E0D" w:rsidRDefault="006A1CE4" w:rsidP="00E7499B">
      <w:pPr>
        <w:pStyle w:val="PL"/>
        <w:rPr>
          <w:noProof w:val="0"/>
          <w:snapToGrid w:val="0"/>
        </w:rPr>
      </w:pPr>
      <w:r w:rsidRPr="00E67E0D">
        <w:rPr>
          <w:noProof w:val="0"/>
          <w:snapToGrid w:val="0"/>
        </w:rPr>
        <w:tab/>
        <w:t>{ ID id-SourceAMF-UE-NGAP-ID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5CACF497" w14:textId="77777777" w:rsidR="006A1CE4" w:rsidRPr="00E67E0D" w:rsidRDefault="006A1CE4" w:rsidP="00E7499B">
      <w:pPr>
        <w:pStyle w:val="PL"/>
        <w:rPr>
          <w:noProof w:val="0"/>
          <w:snapToGrid w:val="0"/>
        </w:rPr>
      </w:pPr>
      <w:r w:rsidRPr="00E67E0D">
        <w:rPr>
          <w:noProof w:val="0"/>
          <w:snapToGrid w:val="0"/>
        </w:rPr>
        <w:tab/>
        <w:t>{ ID id-UserLocationInformation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UserLocationInformation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723019D2" w14:textId="77777777" w:rsidR="006A1CE4" w:rsidRPr="00E67E0D" w:rsidRDefault="006A1CE4" w:rsidP="00E7499B">
      <w:pPr>
        <w:pStyle w:val="PL"/>
        <w:rPr>
          <w:noProof w:val="0"/>
          <w:snapToGrid w:val="0"/>
        </w:rPr>
      </w:pPr>
      <w:r w:rsidRPr="00E67E0D">
        <w:rPr>
          <w:noProof w:val="0"/>
          <w:snapToGrid w:val="0"/>
        </w:rPr>
        <w:tab/>
        <w:t>{ ID id-UESecurityCapabilities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UESecurityCapabilities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3A5B8CBE" w14:textId="77777777" w:rsidR="006A1CE4" w:rsidRPr="00E67E0D" w:rsidRDefault="006A1CE4" w:rsidP="00E7499B">
      <w:pPr>
        <w:pStyle w:val="PL"/>
        <w:rPr>
          <w:noProof w:val="0"/>
          <w:snapToGrid w:val="0"/>
        </w:rPr>
      </w:pPr>
      <w:r w:rsidRPr="00E67E0D">
        <w:rPr>
          <w:noProof w:val="0"/>
          <w:snapToGrid w:val="0"/>
        </w:rPr>
        <w:tab/>
        <w:t>{ ID id-PDUSessionResourceToBeSwitchedDLList</w:t>
      </w:r>
      <w:r w:rsidRPr="00E67E0D">
        <w:rPr>
          <w:noProof w:val="0"/>
          <w:snapToGrid w:val="0"/>
        </w:rPr>
        <w:tab/>
      </w:r>
      <w:r w:rsidRPr="00E67E0D">
        <w:rPr>
          <w:noProof w:val="0"/>
          <w:snapToGrid w:val="0"/>
        </w:rPr>
        <w:tab/>
        <w:t>CRITICALITY reject</w:t>
      </w:r>
      <w:r w:rsidRPr="00E67E0D">
        <w:rPr>
          <w:noProof w:val="0"/>
          <w:snapToGrid w:val="0"/>
        </w:rPr>
        <w:tab/>
        <w:t>TYPE PDUSessionResourceToBeSwitchedDLList</w:t>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65332DD0" w14:textId="77777777" w:rsidR="006A1CE4" w:rsidRPr="00E67E0D" w:rsidRDefault="006A1CE4" w:rsidP="00E7499B">
      <w:pPr>
        <w:pStyle w:val="PL"/>
        <w:rPr>
          <w:noProof w:val="0"/>
          <w:snapToGrid w:val="0"/>
        </w:rPr>
      </w:pPr>
      <w:r w:rsidRPr="00E67E0D">
        <w:rPr>
          <w:noProof w:val="0"/>
          <w:snapToGrid w:val="0"/>
        </w:rPr>
        <w:tab/>
        <w:t>{ ID id-PDUSessionResource</w:t>
      </w:r>
      <w:r w:rsidRPr="00E67E0D">
        <w:rPr>
          <w:noProof w:val="0"/>
        </w:rPr>
        <w:t>FailedToSetupListPSReq</w:t>
      </w:r>
      <w:r w:rsidRPr="00E67E0D">
        <w:rPr>
          <w:noProof w:val="0"/>
          <w:snapToGrid w:val="0"/>
        </w:rPr>
        <w:tab/>
        <w:t>CRITICALITY ignore</w:t>
      </w:r>
      <w:r w:rsidRPr="00E67E0D">
        <w:rPr>
          <w:noProof w:val="0"/>
          <w:snapToGrid w:val="0"/>
        </w:rPr>
        <w:tab/>
        <w:t>TYPE PDUSessionResource</w:t>
      </w:r>
      <w:r w:rsidRPr="00E67E0D">
        <w:rPr>
          <w:noProof w:val="0"/>
        </w:rPr>
        <w:t>FailedToSetupListPSReq</w:t>
      </w:r>
      <w:r w:rsidRPr="00E67E0D">
        <w:rPr>
          <w:noProof w:val="0"/>
        </w:rPr>
        <w:tab/>
      </w:r>
      <w:r w:rsidRPr="00E67E0D">
        <w:rPr>
          <w:noProof w:val="0"/>
        </w:rPr>
        <w:tab/>
      </w:r>
      <w:r w:rsidRPr="00E67E0D">
        <w:rPr>
          <w:noProof w:val="0"/>
          <w:snapToGrid w:val="0"/>
        </w:rPr>
        <w:t>PRESENCE optional</w:t>
      </w:r>
      <w:r w:rsidRPr="00E67E0D">
        <w:rPr>
          <w:noProof w:val="0"/>
          <w:snapToGrid w:val="0"/>
        </w:rPr>
        <w:tab/>
      </w:r>
      <w:r w:rsidRPr="00E67E0D">
        <w:rPr>
          <w:noProof w:val="0"/>
          <w:snapToGrid w:val="0"/>
        </w:rPr>
        <w:tab/>
        <w:t>},</w:t>
      </w:r>
    </w:p>
    <w:p w14:paraId="777167C4" w14:textId="77777777" w:rsidR="006A1CE4" w:rsidRPr="00E67E0D" w:rsidRDefault="006A1CE4" w:rsidP="00E7499B">
      <w:pPr>
        <w:pStyle w:val="PL"/>
        <w:rPr>
          <w:noProof w:val="0"/>
          <w:snapToGrid w:val="0"/>
        </w:rPr>
      </w:pPr>
      <w:r w:rsidRPr="00E67E0D">
        <w:rPr>
          <w:noProof w:val="0"/>
          <w:snapToGrid w:val="0"/>
        </w:rPr>
        <w:tab/>
        <w:t>...</w:t>
      </w:r>
    </w:p>
    <w:p w14:paraId="54A6B6EC" w14:textId="77777777" w:rsidR="006A1CE4" w:rsidRPr="00E67E0D" w:rsidRDefault="006A1CE4" w:rsidP="00E7499B">
      <w:pPr>
        <w:pStyle w:val="PL"/>
        <w:rPr>
          <w:noProof w:val="0"/>
          <w:snapToGrid w:val="0"/>
        </w:rPr>
      </w:pPr>
      <w:r w:rsidRPr="00E67E0D">
        <w:rPr>
          <w:noProof w:val="0"/>
          <w:snapToGrid w:val="0"/>
        </w:rPr>
        <w:t>}</w:t>
      </w:r>
    </w:p>
    <w:p w14:paraId="1AC46B28" w14:textId="77777777" w:rsidR="006A1CE4" w:rsidRPr="00E67E0D" w:rsidRDefault="006A1CE4" w:rsidP="00E7499B">
      <w:pPr>
        <w:pStyle w:val="PL"/>
        <w:rPr>
          <w:noProof w:val="0"/>
          <w:snapToGrid w:val="0"/>
        </w:rPr>
      </w:pPr>
    </w:p>
    <w:p w14:paraId="7C4F94D3" w14:textId="77777777" w:rsidR="006A1CE4" w:rsidRPr="00E67E0D" w:rsidRDefault="006A1CE4" w:rsidP="00E7499B">
      <w:pPr>
        <w:pStyle w:val="PL"/>
        <w:rPr>
          <w:noProof w:val="0"/>
          <w:snapToGrid w:val="0"/>
        </w:rPr>
      </w:pPr>
    </w:p>
    <w:p w14:paraId="140D64CE" w14:textId="77777777" w:rsidR="006A1CE4" w:rsidRPr="00E67E0D" w:rsidRDefault="006A1CE4" w:rsidP="00E7499B">
      <w:pPr>
        <w:pStyle w:val="PL"/>
        <w:rPr>
          <w:noProof w:val="0"/>
          <w:snapToGrid w:val="0"/>
        </w:rPr>
      </w:pPr>
      <w:r w:rsidRPr="00E67E0D">
        <w:rPr>
          <w:noProof w:val="0"/>
          <w:snapToGrid w:val="0"/>
        </w:rPr>
        <w:t>-- **************************************************************</w:t>
      </w:r>
    </w:p>
    <w:p w14:paraId="60E0F9F1" w14:textId="77777777" w:rsidR="006A1CE4" w:rsidRPr="00E67E0D" w:rsidRDefault="006A1CE4" w:rsidP="00E7499B">
      <w:pPr>
        <w:pStyle w:val="PL"/>
        <w:rPr>
          <w:noProof w:val="0"/>
          <w:snapToGrid w:val="0"/>
        </w:rPr>
      </w:pPr>
      <w:r w:rsidRPr="00E67E0D">
        <w:rPr>
          <w:noProof w:val="0"/>
          <w:snapToGrid w:val="0"/>
        </w:rPr>
        <w:t>--</w:t>
      </w:r>
    </w:p>
    <w:p w14:paraId="31E17ADA" w14:textId="77777777" w:rsidR="006A1CE4" w:rsidRPr="00E67E0D" w:rsidRDefault="006A1CE4" w:rsidP="00E7499B">
      <w:pPr>
        <w:pStyle w:val="PL"/>
        <w:outlineLvl w:val="4"/>
        <w:rPr>
          <w:noProof w:val="0"/>
          <w:snapToGrid w:val="0"/>
        </w:rPr>
      </w:pPr>
      <w:r w:rsidRPr="00E67E0D">
        <w:rPr>
          <w:noProof w:val="0"/>
          <w:snapToGrid w:val="0"/>
        </w:rPr>
        <w:t>-- PATH SWITCH REQUEST ACKNOWLEDGE</w:t>
      </w:r>
    </w:p>
    <w:p w14:paraId="3232D10B" w14:textId="77777777" w:rsidR="006A1CE4" w:rsidRPr="00E67E0D" w:rsidRDefault="006A1CE4" w:rsidP="00E7499B">
      <w:pPr>
        <w:pStyle w:val="PL"/>
        <w:rPr>
          <w:noProof w:val="0"/>
          <w:snapToGrid w:val="0"/>
        </w:rPr>
      </w:pPr>
      <w:r w:rsidRPr="00E67E0D">
        <w:rPr>
          <w:noProof w:val="0"/>
          <w:snapToGrid w:val="0"/>
        </w:rPr>
        <w:t>--</w:t>
      </w:r>
    </w:p>
    <w:p w14:paraId="628A5049" w14:textId="77777777" w:rsidR="006A1CE4" w:rsidRPr="00E67E0D" w:rsidRDefault="006A1CE4" w:rsidP="00E7499B">
      <w:pPr>
        <w:pStyle w:val="PL"/>
        <w:rPr>
          <w:noProof w:val="0"/>
          <w:snapToGrid w:val="0"/>
        </w:rPr>
      </w:pPr>
      <w:r w:rsidRPr="00E67E0D">
        <w:rPr>
          <w:noProof w:val="0"/>
          <w:snapToGrid w:val="0"/>
        </w:rPr>
        <w:t>-- **************************************************************</w:t>
      </w:r>
    </w:p>
    <w:p w14:paraId="6F36F0AF" w14:textId="77777777" w:rsidR="006A1CE4" w:rsidRPr="00E67E0D" w:rsidRDefault="006A1CE4" w:rsidP="00E7499B">
      <w:pPr>
        <w:pStyle w:val="PL"/>
        <w:rPr>
          <w:noProof w:val="0"/>
          <w:snapToGrid w:val="0"/>
        </w:rPr>
      </w:pPr>
    </w:p>
    <w:p w14:paraId="29BC668E" w14:textId="77777777" w:rsidR="006A1CE4" w:rsidRPr="00E67E0D" w:rsidRDefault="006A1CE4" w:rsidP="00E7499B">
      <w:pPr>
        <w:pStyle w:val="PL"/>
        <w:rPr>
          <w:noProof w:val="0"/>
          <w:snapToGrid w:val="0"/>
        </w:rPr>
      </w:pPr>
      <w:r w:rsidRPr="00E67E0D">
        <w:rPr>
          <w:noProof w:val="0"/>
          <w:snapToGrid w:val="0"/>
        </w:rPr>
        <w:t>PathSwitchRequestAcknowledge ::= SEQUENCE {</w:t>
      </w:r>
    </w:p>
    <w:p w14:paraId="3BB72E87"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 PathSwitchRequestAcknowledgeIEs} },</w:t>
      </w:r>
    </w:p>
    <w:p w14:paraId="7D80BBD1" w14:textId="77777777" w:rsidR="006A1CE4" w:rsidRPr="00E67E0D" w:rsidRDefault="006A1CE4" w:rsidP="00E7499B">
      <w:pPr>
        <w:pStyle w:val="PL"/>
        <w:rPr>
          <w:noProof w:val="0"/>
          <w:snapToGrid w:val="0"/>
        </w:rPr>
      </w:pPr>
      <w:r w:rsidRPr="00E67E0D">
        <w:rPr>
          <w:noProof w:val="0"/>
          <w:snapToGrid w:val="0"/>
        </w:rPr>
        <w:tab/>
        <w:t>...</w:t>
      </w:r>
    </w:p>
    <w:p w14:paraId="4EB24BC4" w14:textId="77777777" w:rsidR="006A1CE4" w:rsidRPr="00E67E0D" w:rsidRDefault="006A1CE4" w:rsidP="00E7499B">
      <w:pPr>
        <w:pStyle w:val="PL"/>
        <w:rPr>
          <w:noProof w:val="0"/>
          <w:snapToGrid w:val="0"/>
        </w:rPr>
      </w:pPr>
      <w:r w:rsidRPr="00E67E0D">
        <w:rPr>
          <w:noProof w:val="0"/>
          <w:snapToGrid w:val="0"/>
        </w:rPr>
        <w:t>}</w:t>
      </w:r>
    </w:p>
    <w:p w14:paraId="29118E5F" w14:textId="77777777" w:rsidR="006A1CE4" w:rsidRPr="00E67E0D" w:rsidRDefault="006A1CE4" w:rsidP="00E7499B">
      <w:pPr>
        <w:pStyle w:val="PL"/>
        <w:rPr>
          <w:noProof w:val="0"/>
          <w:snapToGrid w:val="0"/>
        </w:rPr>
      </w:pPr>
    </w:p>
    <w:p w14:paraId="218FA922" w14:textId="77777777" w:rsidR="006A1CE4" w:rsidRPr="00E67E0D" w:rsidRDefault="006A1CE4" w:rsidP="00E7499B">
      <w:pPr>
        <w:pStyle w:val="PL"/>
        <w:rPr>
          <w:noProof w:val="0"/>
          <w:snapToGrid w:val="0"/>
        </w:rPr>
      </w:pPr>
      <w:r w:rsidRPr="00E67E0D">
        <w:rPr>
          <w:noProof w:val="0"/>
          <w:snapToGrid w:val="0"/>
        </w:rPr>
        <w:t>PathSwitchRequestAcknowledgeIEs NGAP-PROTOCOL-IES ::= {</w:t>
      </w:r>
      <w:r w:rsidRPr="00E67E0D">
        <w:rPr>
          <w:noProof w:val="0"/>
          <w:snapToGrid w:val="0"/>
        </w:rPr>
        <w:tab/>
      </w:r>
    </w:p>
    <w:p w14:paraId="1F582FEE" w14:textId="77777777" w:rsidR="006A1CE4" w:rsidRPr="00E67E0D" w:rsidRDefault="006A1CE4" w:rsidP="00E7499B">
      <w:pPr>
        <w:pStyle w:val="PL"/>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1533883E" w14:textId="77777777" w:rsidR="006A1CE4" w:rsidRPr="00E67E0D" w:rsidRDefault="006A1CE4" w:rsidP="00E7499B">
      <w:pPr>
        <w:pStyle w:val="PL"/>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74FE70A3" w14:textId="77777777" w:rsidR="006A1CE4" w:rsidRPr="00E67E0D" w:rsidRDefault="006A1CE4" w:rsidP="00E7499B">
      <w:pPr>
        <w:pStyle w:val="PL"/>
        <w:rPr>
          <w:noProof w:val="0"/>
          <w:snapToGrid w:val="0"/>
        </w:rPr>
      </w:pPr>
      <w:r w:rsidRPr="00E67E0D">
        <w:rPr>
          <w:noProof w:val="0"/>
          <w:snapToGrid w:val="0"/>
        </w:rPr>
        <w:tab/>
        <w:t>{ ID id-UESecurityCapabilities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UESecurityCapabilities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60340D4E" w14:textId="77777777" w:rsidR="006A1CE4" w:rsidRPr="00E67E0D" w:rsidRDefault="006A1CE4" w:rsidP="00E7499B">
      <w:pPr>
        <w:pStyle w:val="PL"/>
        <w:rPr>
          <w:noProof w:val="0"/>
          <w:snapToGrid w:val="0"/>
        </w:rPr>
      </w:pPr>
      <w:r w:rsidRPr="00E67E0D">
        <w:rPr>
          <w:noProof w:val="0"/>
          <w:snapToGrid w:val="0"/>
        </w:rPr>
        <w:tab/>
        <w:t>{ ID id-SecurityContext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SecurityContext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47EF5F59" w14:textId="77777777" w:rsidR="006A1CE4" w:rsidRPr="00E67E0D" w:rsidRDefault="006A1CE4" w:rsidP="00E7499B">
      <w:pPr>
        <w:pStyle w:val="PL"/>
        <w:rPr>
          <w:noProof w:val="0"/>
          <w:snapToGrid w:val="0"/>
        </w:rPr>
      </w:pPr>
      <w:r w:rsidRPr="00E67E0D">
        <w:rPr>
          <w:noProof w:val="0"/>
          <w:snapToGrid w:val="0"/>
        </w:rPr>
        <w:tab/>
        <w:t>{ ID id-NewSecurityContextInd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NewSecurityContextInd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4529B665" w14:textId="77777777" w:rsidR="006A1CE4" w:rsidRPr="00E67E0D" w:rsidRDefault="006A1CE4" w:rsidP="00E7499B">
      <w:pPr>
        <w:pStyle w:val="PL"/>
        <w:rPr>
          <w:noProof w:val="0"/>
          <w:snapToGrid w:val="0"/>
        </w:rPr>
      </w:pPr>
      <w:r w:rsidRPr="00E67E0D">
        <w:rPr>
          <w:noProof w:val="0"/>
          <w:snapToGrid w:val="0"/>
        </w:rPr>
        <w:tab/>
        <w:t>{ ID id-PDUSessionResourceSwitchedList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PDUSessionResourceSwitchedList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6C470B18" w14:textId="77777777" w:rsidR="006A1CE4" w:rsidRPr="00E67E0D" w:rsidRDefault="006A1CE4" w:rsidP="00E7499B">
      <w:pPr>
        <w:pStyle w:val="PL"/>
        <w:rPr>
          <w:noProof w:val="0"/>
          <w:snapToGrid w:val="0"/>
        </w:rPr>
      </w:pPr>
      <w:r w:rsidRPr="00E67E0D">
        <w:rPr>
          <w:noProof w:val="0"/>
          <w:snapToGrid w:val="0"/>
        </w:rPr>
        <w:tab/>
        <w:t>{ ID id-PDUSessionResource</w:t>
      </w:r>
      <w:r w:rsidRPr="00E67E0D">
        <w:rPr>
          <w:noProof w:val="0"/>
        </w:rPr>
        <w:t>ReleasedListPSAck</w:t>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PDUSessionResource</w:t>
      </w:r>
      <w:r w:rsidRPr="00E67E0D">
        <w:rPr>
          <w:noProof w:val="0"/>
        </w:rPr>
        <w:t>ReleasedListPSAck</w:t>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7C817FB7" w14:textId="010429C9" w:rsidR="006A1CE4" w:rsidRPr="00E67E0D" w:rsidRDefault="006A1CE4" w:rsidP="00E7499B">
      <w:pPr>
        <w:pStyle w:val="PL"/>
        <w:rPr>
          <w:noProof w:val="0"/>
          <w:snapToGrid w:val="0"/>
        </w:rPr>
      </w:pPr>
      <w:r w:rsidRPr="00E67E0D">
        <w:rPr>
          <w:noProof w:val="0"/>
          <w:snapToGrid w:val="0"/>
        </w:rPr>
        <w:tab/>
        <w:t>{ ID id-AllowedNSSAI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 xml:space="preserve">CRITICALITY </w:t>
      </w:r>
      <w:del w:id="6367" w:author="Issam" w:date="2019-02-12T23:38:00Z">
        <w:r w:rsidR="00AE297A" w:rsidRPr="00FF6A95">
          <w:rPr>
            <w:noProof w:val="0"/>
            <w:snapToGrid w:val="0"/>
          </w:rPr>
          <w:delText>ignore</w:delText>
        </w:r>
      </w:del>
      <w:ins w:id="6368" w:author="Issam" w:date="2019-02-12T23:38:00Z">
        <w:r w:rsidRPr="00E67E0D">
          <w:rPr>
            <w:noProof w:val="0"/>
            <w:snapToGrid w:val="0"/>
          </w:rPr>
          <w:t>reject</w:t>
        </w:r>
      </w:ins>
      <w:r w:rsidRPr="00E67E0D">
        <w:rPr>
          <w:noProof w:val="0"/>
          <w:snapToGrid w:val="0"/>
        </w:rPr>
        <w:tab/>
        <w:t>TYPE AllowedNSSAI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0F0D942F" w14:textId="77777777" w:rsidR="006A1CE4" w:rsidRPr="00E67E0D" w:rsidRDefault="006A1CE4" w:rsidP="00E7499B">
      <w:pPr>
        <w:pStyle w:val="PL"/>
        <w:rPr>
          <w:noProof w:val="0"/>
          <w:snapToGrid w:val="0"/>
        </w:rPr>
      </w:pPr>
      <w:r w:rsidRPr="00E67E0D">
        <w:rPr>
          <w:noProof w:val="0"/>
          <w:snapToGrid w:val="0"/>
        </w:rPr>
        <w:tab/>
        <w:t>{ ID id-CoreNetworkAssistanceInformation</w:t>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CoreNetworkAssistanceInformation</w:t>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16FA7690" w14:textId="77777777" w:rsidR="006A1CE4" w:rsidRPr="00E67E0D" w:rsidRDefault="006A1CE4" w:rsidP="00E7499B">
      <w:pPr>
        <w:pStyle w:val="PL"/>
        <w:rPr>
          <w:noProof w:val="0"/>
          <w:snapToGrid w:val="0"/>
        </w:rPr>
      </w:pPr>
      <w:r w:rsidRPr="00E67E0D">
        <w:rPr>
          <w:noProof w:val="0"/>
          <w:snapToGrid w:val="0"/>
        </w:rPr>
        <w:tab/>
        <w:t>{ ID id-RRCInactiveTransitionReportRequest</w:t>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RRCInactiveTransitionReportRequest</w:t>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21A34197" w14:textId="77777777" w:rsidR="006A1CE4" w:rsidRPr="00E67E0D" w:rsidRDefault="006A1CE4" w:rsidP="00E7499B">
      <w:pPr>
        <w:pStyle w:val="PL"/>
        <w:rPr>
          <w:noProof w:val="0"/>
          <w:snapToGrid w:val="0"/>
        </w:rPr>
      </w:pPr>
      <w:r w:rsidRPr="00E67E0D">
        <w:rPr>
          <w:noProof w:val="0"/>
          <w:snapToGrid w:val="0"/>
        </w:rPr>
        <w:tab/>
        <w:t>{ ID id-CriticalityDiagnostics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CriticalityDiagnostics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0F17F814" w14:textId="77777777" w:rsidR="006A1CE4" w:rsidRPr="00E67E0D" w:rsidRDefault="006A1CE4" w:rsidP="00E7499B">
      <w:pPr>
        <w:pStyle w:val="PL"/>
        <w:rPr>
          <w:noProof w:val="0"/>
          <w:snapToGrid w:val="0"/>
        </w:rPr>
      </w:pPr>
      <w:r w:rsidRPr="00E67E0D">
        <w:rPr>
          <w:noProof w:val="0"/>
          <w:snapToGrid w:val="0"/>
        </w:rPr>
        <w:tab/>
        <w:t>...</w:t>
      </w:r>
    </w:p>
    <w:p w14:paraId="2594CFEA" w14:textId="77777777" w:rsidR="006A1CE4" w:rsidRPr="00E67E0D" w:rsidRDefault="006A1CE4" w:rsidP="00E7499B">
      <w:pPr>
        <w:pStyle w:val="PL"/>
        <w:rPr>
          <w:noProof w:val="0"/>
          <w:snapToGrid w:val="0"/>
        </w:rPr>
      </w:pPr>
      <w:r w:rsidRPr="00E67E0D">
        <w:rPr>
          <w:noProof w:val="0"/>
          <w:snapToGrid w:val="0"/>
        </w:rPr>
        <w:t>}</w:t>
      </w:r>
    </w:p>
    <w:p w14:paraId="58F903C5" w14:textId="77777777" w:rsidR="006A1CE4" w:rsidRPr="00E67E0D" w:rsidRDefault="006A1CE4" w:rsidP="00E7499B">
      <w:pPr>
        <w:pStyle w:val="PL"/>
        <w:rPr>
          <w:noProof w:val="0"/>
          <w:snapToGrid w:val="0"/>
        </w:rPr>
      </w:pPr>
    </w:p>
    <w:p w14:paraId="64128C82" w14:textId="77777777" w:rsidR="006A1CE4" w:rsidRPr="00E67E0D" w:rsidRDefault="006A1CE4" w:rsidP="00E7499B">
      <w:pPr>
        <w:pStyle w:val="PL"/>
        <w:rPr>
          <w:noProof w:val="0"/>
        </w:rPr>
      </w:pPr>
    </w:p>
    <w:p w14:paraId="36A53F4E" w14:textId="77777777" w:rsidR="006A1CE4" w:rsidRPr="00E67E0D" w:rsidRDefault="006A1CE4" w:rsidP="00E7499B">
      <w:pPr>
        <w:pStyle w:val="PL"/>
        <w:rPr>
          <w:noProof w:val="0"/>
          <w:snapToGrid w:val="0"/>
        </w:rPr>
      </w:pPr>
      <w:r w:rsidRPr="00E67E0D">
        <w:rPr>
          <w:noProof w:val="0"/>
          <w:snapToGrid w:val="0"/>
        </w:rPr>
        <w:t>-- **************************************************************</w:t>
      </w:r>
    </w:p>
    <w:p w14:paraId="7C7A5246" w14:textId="77777777" w:rsidR="006A1CE4" w:rsidRPr="00E67E0D" w:rsidRDefault="006A1CE4" w:rsidP="00E7499B">
      <w:pPr>
        <w:pStyle w:val="PL"/>
        <w:rPr>
          <w:noProof w:val="0"/>
          <w:snapToGrid w:val="0"/>
        </w:rPr>
      </w:pPr>
      <w:r w:rsidRPr="00E67E0D">
        <w:rPr>
          <w:noProof w:val="0"/>
          <w:snapToGrid w:val="0"/>
        </w:rPr>
        <w:t>--</w:t>
      </w:r>
    </w:p>
    <w:p w14:paraId="7BB33772" w14:textId="77777777" w:rsidR="006A1CE4" w:rsidRPr="00E67E0D" w:rsidRDefault="006A1CE4" w:rsidP="00E7499B">
      <w:pPr>
        <w:pStyle w:val="PL"/>
        <w:outlineLvl w:val="4"/>
        <w:rPr>
          <w:noProof w:val="0"/>
          <w:snapToGrid w:val="0"/>
        </w:rPr>
      </w:pPr>
      <w:r w:rsidRPr="00E67E0D">
        <w:rPr>
          <w:noProof w:val="0"/>
          <w:snapToGrid w:val="0"/>
        </w:rPr>
        <w:t>-- PATH SWITCH REQUEST FAILURE</w:t>
      </w:r>
    </w:p>
    <w:p w14:paraId="2562FF89" w14:textId="77777777" w:rsidR="006A1CE4" w:rsidRPr="00E67E0D" w:rsidRDefault="006A1CE4" w:rsidP="00E7499B">
      <w:pPr>
        <w:pStyle w:val="PL"/>
        <w:rPr>
          <w:noProof w:val="0"/>
          <w:snapToGrid w:val="0"/>
        </w:rPr>
      </w:pPr>
      <w:r w:rsidRPr="00E67E0D">
        <w:rPr>
          <w:noProof w:val="0"/>
          <w:snapToGrid w:val="0"/>
        </w:rPr>
        <w:t>--</w:t>
      </w:r>
    </w:p>
    <w:p w14:paraId="61F1ECA1" w14:textId="77777777" w:rsidR="006A1CE4" w:rsidRPr="00E67E0D" w:rsidRDefault="006A1CE4" w:rsidP="00E7499B">
      <w:pPr>
        <w:pStyle w:val="PL"/>
        <w:rPr>
          <w:noProof w:val="0"/>
          <w:snapToGrid w:val="0"/>
        </w:rPr>
      </w:pPr>
      <w:r w:rsidRPr="00E67E0D">
        <w:rPr>
          <w:noProof w:val="0"/>
          <w:snapToGrid w:val="0"/>
        </w:rPr>
        <w:t>-- **************************************************************</w:t>
      </w:r>
    </w:p>
    <w:p w14:paraId="190FCFBB" w14:textId="77777777" w:rsidR="006A1CE4" w:rsidRPr="00E67E0D" w:rsidRDefault="006A1CE4" w:rsidP="00E7499B">
      <w:pPr>
        <w:pStyle w:val="PL"/>
        <w:rPr>
          <w:noProof w:val="0"/>
          <w:snapToGrid w:val="0"/>
        </w:rPr>
      </w:pPr>
    </w:p>
    <w:p w14:paraId="0EA0FA59" w14:textId="77777777" w:rsidR="006A1CE4" w:rsidRPr="00E67E0D" w:rsidRDefault="006A1CE4" w:rsidP="00E7499B">
      <w:pPr>
        <w:pStyle w:val="PL"/>
        <w:rPr>
          <w:noProof w:val="0"/>
          <w:snapToGrid w:val="0"/>
        </w:rPr>
      </w:pPr>
      <w:r w:rsidRPr="00E67E0D">
        <w:rPr>
          <w:noProof w:val="0"/>
          <w:snapToGrid w:val="0"/>
        </w:rPr>
        <w:t>PathSwitchRequestFailure ::= SEQUENCE {</w:t>
      </w:r>
    </w:p>
    <w:p w14:paraId="50B0F1C3"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 PathSwitchRequestFailureIEs} },</w:t>
      </w:r>
    </w:p>
    <w:p w14:paraId="2F379FFB" w14:textId="77777777" w:rsidR="006A1CE4" w:rsidRPr="00E67E0D" w:rsidRDefault="006A1CE4" w:rsidP="00E7499B">
      <w:pPr>
        <w:pStyle w:val="PL"/>
        <w:rPr>
          <w:noProof w:val="0"/>
          <w:snapToGrid w:val="0"/>
        </w:rPr>
      </w:pPr>
      <w:r w:rsidRPr="00E67E0D">
        <w:rPr>
          <w:noProof w:val="0"/>
          <w:snapToGrid w:val="0"/>
        </w:rPr>
        <w:tab/>
        <w:t>...</w:t>
      </w:r>
    </w:p>
    <w:p w14:paraId="0401275F" w14:textId="77777777" w:rsidR="006A1CE4" w:rsidRPr="00E67E0D" w:rsidRDefault="006A1CE4" w:rsidP="00E7499B">
      <w:pPr>
        <w:pStyle w:val="PL"/>
        <w:rPr>
          <w:noProof w:val="0"/>
          <w:snapToGrid w:val="0"/>
        </w:rPr>
      </w:pPr>
      <w:r w:rsidRPr="00E67E0D">
        <w:rPr>
          <w:noProof w:val="0"/>
          <w:snapToGrid w:val="0"/>
        </w:rPr>
        <w:t>}</w:t>
      </w:r>
    </w:p>
    <w:p w14:paraId="3B500A0E" w14:textId="77777777" w:rsidR="006A1CE4" w:rsidRPr="00E67E0D" w:rsidRDefault="006A1CE4" w:rsidP="00E7499B">
      <w:pPr>
        <w:pStyle w:val="PL"/>
        <w:rPr>
          <w:noProof w:val="0"/>
          <w:snapToGrid w:val="0"/>
        </w:rPr>
      </w:pPr>
    </w:p>
    <w:p w14:paraId="089E8AD0" w14:textId="77777777" w:rsidR="006A1CE4" w:rsidRPr="00E67E0D" w:rsidRDefault="006A1CE4" w:rsidP="00E7499B">
      <w:pPr>
        <w:pStyle w:val="PL"/>
        <w:rPr>
          <w:noProof w:val="0"/>
          <w:snapToGrid w:val="0"/>
        </w:rPr>
      </w:pPr>
      <w:r w:rsidRPr="00E67E0D">
        <w:rPr>
          <w:noProof w:val="0"/>
          <w:snapToGrid w:val="0"/>
        </w:rPr>
        <w:t>PathSwitchRequestFailureIEs NGAP-PROTOCOL-IES ::= {</w:t>
      </w:r>
      <w:r w:rsidRPr="00E67E0D">
        <w:rPr>
          <w:noProof w:val="0"/>
          <w:snapToGrid w:val="0"/>
        </w:rPr>
        <w:tab/>
      </w:r>
    </w:p>
    <w:p w14:paraId="45400B3A" w14:textId="77777777" w:rsidR="006A1CE4" w:rsidRPr="00E67E0D" w:rsidRDefault="006A1CE4" w:rsidP="00E7499B">
      <w:pPr>
        <w:pStyle w:val="PL"/>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44FB9CB7" w14:textId="77777777" w:rsidR="006A1CE4" w:rsidRPr="00E67E0D" w:rsidRDefault="006A1CE4" w:rsidP="00E7499B">
      <w:pPr>
        <w:pStyle w:val="PL"/>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03B800DC" w14:textId="77777777" w:rsidR="006A1CE4" w:rsidRPr="00E67E0D" w:rsidRDefault="006A1CE4" w:rsidP="00E7499B">
      <w:pPr>
        <w:pStyle w:val="PL"/>
        <w:rPr>
          <w:noProof w:val="0"/>
          <w:snapToGrid w:val="0"/>
        </w:rPr>
      </w:pPr>
      <w:r w:rsidRPr="00E67E0D">
        <w:rPr>
          <w:noProof w:val="0"/>
          <w:snapToGrid w:val="0"/>
        </w:rPr>
        <w:tab/>
        <w:t>{ ID id-PDUSessionResource</w:t>
      </w:r>
      <w:r w:rsidRPr="00E67E0D">
        <w:rPr>
          <w:noProof w:val="0"/>
        </w:rPr>
        <w:t>ReleasedListPSFail</w:t>
      </w:r>
      <w:r w:rsidRPr="00E67E0D">
        <w:rPr>
          <w:noProof w:val="0"/>
        </w:rPr>
        <w:tab/>
      </w:r>
      <w:r w:rsidRPr="00E67E0D">
        <w:rPr>
          <w:noProof w:val="0"/>
          <w:snapToGrid w:val="0"/>
        </w:rPr>
        <w:t>CRITICALITY ignore</w:t>
      </w:r>
      <w:r w:rsidRPr="00E67E0D">
        <w:rPr>
          <w:noProof w:val="0"/>
          <w:snapToGrid w:val="0"/>
        </w:rPr>
        <w:tab/>
        <w:t>TYPE PDUSessionResource</w:t>
      </w:r>
      <w:r w:rsidRPr="00E67E0D">
        <w:rPr>
          <w:noProof w:val="0"/>
        </w:rPr>
        <w:t>ReleasedListPSFail</w:t>
      </w:r>
      <w:r w:rsidRPr="00E67E0D">
        <w:rPr>
          <w:noProof w:val="0"/>
        </w:rPr>
        <w:tab/>
      </w:r>
      <w:r w:rsidRPr="00E67E0D">
        <w:rPr>
          <w:noProof w:val="0"/>
          <w:snapToGrid w:val="0"/>
        </w:rPr>
        <w:t>PRESENCE mandatory</w:t>
      </w:r>
      <w:r w:rsidRPr="00E67E0D">
        <w:rPr>
          <w:noProof w:val="0"/>
          <w:snapToGrid w:val="0"/>
        </w:rPr>
        <w:tab/>
        <w:t>}|</w:t>
      </w:r>
    </w:p>
    <w:p w14:paraId="4505AC5F" w14:textId="77777777" w:rsidR="006A1CE4" w:rsidRPr="00E67E0D" w:rsidRDefault="006A1CE4" w:rsidP="00E7499B">
      <w:pPr>
        <w:pStyle w:val="PL"/>
        <w:rPr>
          <w:noProof w:val="0"/>
          <w:snapToGrid w:val="0"/>
        </w:rPr>
      </w:pPr>
      <w:r w:rsidRPr="00E67E0D">
        <w:rPr>
          <w:noProof w:val="0"/>
          <w:snapToGrid w:val="0"/>
        </w:rPr>
        <w:tab/>
        <w:t>{ ID id-CriticalityDiagnostics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CriticalityDiagnostics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05B2980D" w14:textId="77777777" w:rsidR="006A1CE4" w:rsidRPr="00E67E0D" w:rsidRDefault="006A1CE4" w:rsidP="00E7499B">
      <w:pPr>
        <w:pStyle w:val="PL"/>
        <w:rPr>
          <w:noProof w:val="0"/>
          <w:snapToGrid w:val="0"/>
        </w:rPr>
      </w:pPr>
      <w:r w:rsidRPr="00E67E0D">
        <w:rPr>
          <w:noProof w:val="0"/>
          <w:snapToGrid w:val="0"/>
        </w:rPr>
        <w:tab/>
        <w:t>...</w:t>
      </w:r>
    </w:p>
    <w:p w14:paraId="2F7FCE8A" w14:textId="77777777" w:rsidR="006A1CE4" w:rsidRPr="00E67E0D" w:rsidRDefault="006A1CE4" w:rsidP="00E7499B">
      <w:pPr>
        <w:pStyle w:val="PL"/>
        <w:rPr>
          <w:noProof w:val="0"/>
          <w:snapToGrid w:val="0"/>
        </w:rPr>
      </w:pPr>
      <w:r w:rsidRPr="00E67E0D">
        <w:rPr>
          <w:noProof w:val="0"/>
          <w:snapToGrid w:val="0"/>
        </w:rPr>
        <w:t>}</w:t>
      </w:r>
    </w:p>
    <w:p w14:paraId="5523573A" w14:textId="77777777" w:rsidR="006A1CE4" w:rsidRPr="00E67E0D" w:rsidRDefault="006A1CE4" w:rsidP="00E7499B">
      <w:pPr>
        <w:pStyle w:val="PL"/>
        <w:rPr>
          <w:noProof w:val="0"/>
          <w:snapToGrid w:val="0"/>
        </w:rPr>
      </w:pPr>
    </w:p>
    <w:p w14:paraId="47D636C5" w14:textId="77777777" w:rsidR="006A1CE4" w:rsidRPr="00E67E0D" w:rsidRDefault="006A1CE4" w:rsidP="00E7499B">
      <w:pPr>
        <w:pStyle w:val="PL"/>
        <w:rPr>
          <w:noProof w:val="0"/>
          <w:snapToGrid w:val="0"/>
        </w:rPr>
      </w:pPr>
      <w:r w:rsidRPr="00E67E0D">
        <w:rPr>
          <w:noProof w:val="0"/>
          <w:snapToGrid w:val="0"/>
        </w:rPr>
        <w:t>-- **************************************************************</w:t>
      </w:r>
    </w:p>
    <w:p w14:paraId="7FFFF037" w14:textId="77777777" w:rsidR="006A1CE4" w:rsidRPr="00E67E0D" w:rsidRDefault="006A1CE4" w:rsidP="00E7499B">
      <w:pPr>
        <w:pStyle w:val="PL"/>
        <w:rPr>
          <w:noProof w:val="0"/>
          <w:snapToGrid w:val="0"/>
        </w:rPr>
      </w:pPr>
      <w:r w:rsidRPr="00E67E0D">
        <w:rPr>
          <w:noProof w:val="0"/>
          <w:snapToGrid w:val="0"/>
        </w:rPr>
        <w:t>--</w:t>
      </w:r>
    </w:p>
    <w:p w14:paraId="18AF6738" w14:textId="77777777" w:rsidR="006A1CE4" w:rsidRPr="00E67E0D" w:rsidRDefault="006A1CE4" w:rsidP="00E7499B">
      <w:pPr>
        <w:pStyle w:val="PL"/>
        <w:outlineLvl w:val="3"/>
        <w:rPr>
          <w:noProof w:val="0"/>
          <w:snapToGrid w:val="0"/>
        </w:rPr>
      </w:pPr>
      <w:r w:rsidRPr="00E67E0D">
        <w:rPr>
          <w:noProof w:val="0"/>
          <w:snapToGrid w:val="0"/>
        </w:rPr>
        <w:t>-- Handover Cancellation Elementary Procedure</w:t>
      </w:r>
    </w:p>
    <w:p w14:paraId="1C177EED" w14:textId="77777777" w:rsidR="006A1CE4" w:rsidRPr="00E67E0D" w:rsidRDefault="006A1CE4" w:rsidP="00E7499B">
      <w:pPr>
        <w:pStyle w:val="PL"/>
        <w:rPr>
          <w:noProof w:val="0"/>
          <w:snapToGrid w:val="0"/>
        </w:rPr>
      </w:pPr>
      <w:r w:rsidRPr="00E67E0D">
        <w:rPr>
          <w:noProof w:val="0"/>
          <w:snapToGrid w:val="0"/>
        </w:rPr>
        <w:t>--</w:t>
      </w:r>
    </w:p>
    <w:p w14:paraId="4C6D0AAF" w14:textId="77777777" w:rsidR="006A1CE4" w:rsidRPr="00E67E0D" w:rsidRDefault="006A1CE4" w:rsidP="00E7499B">
      <w:pPr>
        <w:pStyle w:val="PL"/>
        <w:rPr>
          <w:noProof w:val="0"/>
          <w:snapToGrid w:val="0"/>
        </w:rPr>
      </w:pPr>
      <w:r w:rsidRPr="00E67E0D">
        <w:rPr>
          <w:noProof w:val="0"/>
          <w:snapToGrid w:val="0"/>
        </w:rPr>
        <w:t>-- **************************************************************</w:t>
      </w:r>
    </w:p>
    <w:p w14:paraId="0E3FCB72" w14:textId="77777777" w:rsidR="006A1CE4" w:rsidRPr="00E67E0D" w:rsidRDefault="006A1CE4" w:rsidP="00E7499B">
      <w:pPr>
        <w:pStyle w:val="PL"/>
        <w:rPr>
          <w:noProof w:val="0"/>
          <w:snapToGrid w:val="0"/>
        </w:rPr>
      </w:pPr>
    </w:p>
    <w:p w14:paraId="406C8F28" w14:textId="77777777" w:rsidR="006A1CE4" w:rsidRPr="00E67E0D" w:rsidRDefault="006A1CE4" w:rsidP="00E7499B">
      <w:pPr>
        <w:pStyle w:val="PL"/>
        <w:rPr>
          <w:noProof w:val="0"/>
          <w:snapToGrid w:val="0"/>
        </w:rPr>
      </w:pPr>
      <w:r w:rsidRPr="00E67E0D">
        <w:rPr>
          <w:noProof w:val="0"/>
          <w:snapToGrid w:val="0"/>
        </w:rPr>
        <w:t>-- **************************************************************</w:t>
      </w:r>
    </w:p>
    <w:p w14:paraId="1FBCDAF5" w14:textId="77777777" w:rsidR="006A1CE4" w:rsidRPr="00E67E0D" w:rsidRDefault="006A1CE4" w:rsidP="00E7499B">
      <w:pPr>
        <w:pStyle w:val="PL"/>
        <w:rPr>
          <w:noProof w:val="0"/>
          <w:snapToGrid w:val="0"/>
        </w:rPr>
      </w:pPr>
      <w:r w:rsidRPr="00E67E0D">
        <w:rPr>
          <w:noProof w:val="0"/>
          <w:snapToGrid w:val="0"/>
        </w:rPr>
        <w:t>--</w:t>
      </w:r>
    </w:p>
    <w:p w14:paraId="2B28B249" w14:textId="77777777" w:rsidR="006A1CE4" w:rsidRPr="00E67E0D" w:rsidRDefault="006A1CE4" w:rsidP="00E7499B">
      <w:pPr>
        <w:pStyle w:val="PL"/>
        <w:outlineLvl w:val="4"/>
        <w:rPr>
          <w:noProof w:val="0"/>
          <w:snapToGrid w:val="0"/>
        </w:rPr>
      </w:pPr>
      <w:r w:rsidRPr="00E67E0D">
        <w:rPr>
          <w:noProof w:val="0"/>
          <w:snapToGrid w:val="0"/>
        </w:rPr>
        <w:t>-- HANDOVER CANCEL</w:t>
      </w:r>
    </w:p>
    <w:p w14:paraId="534C66B9" w14:textId="77777777" w:rsidR="006A1CE4" w:rsidRPr="00E67E0D" w:rsidRDefault="006A1CE4" w:rsidP="00E7499B">
      <w:pPr>
        <w:pStyle w:val="PL"/>
        <w:rPr>
          <w:noProof w:val="0"/>
          <w:snapToGrid w:val="0"/>
        </w:rPr>
      </w:pPr>
      <w:r w:rsidRPr="00E67E0D">
        <w:rPr>
          <w:noProof w:val="0"/>
          <w:snapToGrid w:val="0"/>
        </w:rPr>
        <w:t>--</w:t>
      </w:r>
    </w:p>
    <w:p w14:paraId="350D96A2" w14:textId="77777777" w:rsidR="006A1CE4" w:rsidRPr="00E67E0D" w:rsidRDefault="006A1CE4" w:rsidP="00E7499B">
      <w:pPr>
        <w:pStyle w:val="PL"/>
        <w:rPr>
          <w:noProof w:val="0"/>
          <w:snapToGrid w:val="0"/>
        </w:rPr>
      </w:pPr>
      <w:r w:rsidRPr="00E67E0D">
        <w:rPr>
          <w:noProof w:val="0"/>
          <w:snapToGrid w:val="0"/>
        </w:rPr>
        <w:t>-- **************************************************************</w:t>
      </w:r>
    </w:p>
    <w:p w14:paraId="65588D01" w14:textId="77777777" w:rsidR="006A1CE4" w:rsidRPr="00E67E0D" w:rsidRDefault="006A1CE4" w:rsidP="00E7499B">
      <w:pPr>
        <w:pStyle w:val="PL"/>
        <w:rPr>
          <w:noProof w:val="0"/>
          <w:snapToGrid w:val="0"/>
        </w:rPr>
      </w:pPr>
    </w:p>
    <w:p w14:paraId="11265C7F" w14:textId="77777777" w:rsidR="006A1CE4" w:rsidRPr="00E67E0D" w:rsidRDefault="006A1CE4" w:rsidP="00E7499B">
      <w:pPr>
        <w:pStyle w:val="PL"/>
        <w:rPr>
          <w:noProof w:val="0"/>
          <w:snapToGrid w:val="0"/>
        </w:rPr>
      </w:pPr>
      <w:r w:rsidRPr="00E67E0D">
        <w:rPr>
          <w:noProof w:val="0"/>
          <w:snapToGrid w:val="0"/>
        </w:rPr>
        <w:t>HandoverCancel ::= SEQUENCE {</w:t>
      </w:r>
    </w:p>
    <w:p w14:paraId="07B734A7"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 HandoverCancelIEs} },</w:t>
      </w:r>
    </w:p>
    <w:p w14:paraId="1A6BAD35" w14:textId="77777777" w:rsidR="006A1CE4" w:rsidRPr="00E67E0D" w:rsidRDefault="006A1CE4" w:rsidP="00E7499B">
      <w:pPr>
        <w:pStyle w:val="PL"/>
        <w:rPr>
          <w:noProof w:val="0"/>
          <w:snapToGrid w:val="0"/>
        </w:rPr>
      </w:pPr>
      <w:r w:rsidRPr="00E67E0D">
        <w:rPr>
          <w:noProof w:val="0"/>
          <w:snapToGrid w:val="0"/>
        </w:rPr>
        <w:tab/>
        <w:t>...</w:t>
      </w:r>
    </w:p>
    <w:p w14:paraId="2FE0891F" w14:textId="77777777" w:rsidR="006A1CE4" w:rsidRPr="00E67E0D" w:rsidRDefault="006A1CE4" w:rsidP="00E7499B">
      <w:pPr>
        <w:pStyle w:val="PL"/>
        <w:rPr>
          <w:noProof w:val="0"/>
          <w:snapToGrid w:val="0"/>
        </w:rPr>
      </w:pPr>
      <w:r w:rsidRPr="00E67E0D">
        <w:rPr>
          <w:noProof w:val="0"/>
          <w:snapToGrid w:val="0"/>
        </w:rPr>
        <w:t>}</w:t>
      </w:r>
    </w:p>
    <w:p w14:paraId="53F92CF2" w14:textId="77777777" w:rsidR="006A1CE4" w:rsidRPr="00E67E0D" w:rsidRDefault="006A1CE4" w:rsidP="00E7499B">
      <w:pPr>
        <w:pStyle w:val="PL"/>
        <w:rPr>
          <w:noProof w:val="0"/>
          <w:snapToGrid w:val="0"/>
        </w:rPr>
      </w:pPr>
    </w:p>
    <w:p w14:paraId="193E3315" w14:textId="77777777" w:rsidR="006A1CE4" w:rsidRPr="00E67E0D" w:rsidRDefault="006A1CE4" w:rsidP="00E7499B">
      <w:pPr>
        <w:pStyle w:val="PL"/>
        <w:rPr>
          <w:noProof w:val="0"/>
          <w:snapToGrid w:val="0"/>
        </w:rPr>
      </w:pPr>
      <w:r w:rsidRPr="00E67E0D">
        <w:rPr>
          <w:noProof w:val="0"/>
          <w:snapToGrid w:val="0"/>
        </w:rPr>
        <w:t>HandoverCancelIEs NGAP-PROTOCOL-IES ::= {</w:t>
      </w:r>
      <w:r w:rsidRPr="00E67E0D">
        <w:rPr>
          <w:noProof w:val="0"/>
          <w:snapToGrid w:val="0"/>
        </w:rPr>
        <w:tab/>
      </w:r>
    </w:p>
    <w:p w14:paraId="023A6714" w14:textId="77777777" w:rsidR="006A1CE4" w:rsidRPr="00E67E0D" w:rsidRDefault="006A1CE4" w:rsidP="00E7499B">
      <w:pPr>
        <w:pStyle w:val="PL"/>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t>CRITICALITY reject</w:t>
      </w:r>
      <w:r w:rsidRPr="00E67E0D">
        <w:rPr>
          <w:noProof w:val="0"/>
          <w:snapToGrid w:val="0"/>
        </w:rPr>
        <w:tab/>
        <w:t>TYPE AMF-UE-NGAP-ID</w:t>
      </w:r>
      <w:r w:rsidRPr="00E67E0D">
        <w:rPr>
          <w:noProof w:val="0"/>
          <w:snapToGrid w:val="0"/>
        </w:rPr>
        <w:tab/>
      </w:r>
      <w:r w:rsidRPr="00E67E0D">
        <w:rPr>
          <w:noProof w:val="0"/>
          <w:snapToGrid w:val="0"/>
        </w:rPr>
        <w:tab/>
        <w:t>PRESENCE mandatory</w:t>
      </w:r>
      <w:r w:rsidRPr="00E67E0D">
        <w:rPr>
          <w:noProof w:val="0"/>
          <w:snapToGrid w:val="0"/>
        </w:rPr>
        <w:tab/>
        <w:t>}|</w:t>
      </w:r>
    </w:p>
    <w:p w14:paraId="15911175" w14:textId="77777777" w:rsidR="006A1CE4" w:rsidRPr="00E67E0D" w:rsidRDefault="006A1CE4" w:rsidP="00E7499B">
      <w:pPr>
        <w:pStyle w:val="PL"/>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t>CRITICALITY reject</w:t>
      </w:r>
      <w:r w:rsidRPr="00E67E0D">
        <w:rPr>
          <w:noProof w:val="0"/>
          <w:snapToGrid w:val="0"/>
        </w:rPr>
        <w:tab/>
        <w:t>TYPE RAN-UE-NGAP-ID</w:t>
      </w:r>
      <w:r w:rsidRPr="00E67E0D">
        <w:rPr>
          <w:noProof w:val="0"/>
          <w:snapToGrid w:val="0"/>
        </w:rPr>
        <w:tab/>
      </w:r>
      <w:r w:rsidRPr="00E67E0D">
        <w:rPr>
          <w:noProof w:val="0"/>
          <w:snapToGrid w:val="0"/>
        </w:rPr>
        <w:tab/>
        <w:t>PRESENCE mandatory</w:t>
      </w:r>
      <w:r w:rsidRPr="00E67E0D">
        <w:rPr>
          <w:noProof w:val="0"/>
          <w:snapToGrid w:val="0"/>
        </w:rPr>
        <w:tab/>
        <w:t>}|</w:t>
      </w:r>
    </w:p>
    <w:p w14:paraId="795768E7" w14:textId="77777777" w:rsidR="006A1CE4" w:rsidRPr="00E67E0D" w:rsidRDefault="006A1CE4" w:rsidP="00E7499B">
      <w:pPr>
        <w:pStyle w:val="PL"/>
        <w:rPr>
          <w:noProof w:val="0"/>
          <w:snapToGrid w:val="0"/>
        </w:rPr>
      </w:pPr>
      <w:r w:rsidRPr="00E67E0D">
        <w:rPr>
          <w:noProof w:val="0"/>
          <w:snapToGrid w:val="0"/>
        </w:rPr>
        <w:tab/>
        <w:t>{ ID id-Cause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29606DFD" w14:textId="77777777" w:rsidR="006A1CE4" w:rsidRPr="00E67E0D" w:rsidRDefault="006A1CE4" w:rsidP="00E7499B">
      <w:pPr>
        <w:pStyle w:val="PL"/>
        <w:rPr>
          <w:noProof w:val="0"/>
          <w:snapToGrid w:val="0"/>
        </w:rPr>
      </w:pPr>
      <w:r w:rsidRPr="00E67E0D">
        <w:rPr>
          <w:noProof w:val="0"/>
          <w:snapToGrid w:val="0"/>
        </w:rPr>
        <w:tab/>
        <w:t>...</w:t>
      </w:r>
    </w:p>
    <w:p w14:paraId="7368575A" w14:textId="77777777" w:rsidR="006A1CE4" w:rsidRPr="00E67E0D" w:rsidRDefault="006A1CE4" w:rsidP="00E7499B">
      <w:pPr>
        <w:pStyle w:val="PL"/>
        <w:rPr>
          <w:noProof w:val="0"/>
          <w:snapToGrid w:val="0"/>
        </w:rPr>
      </w:pPr>
      <w:r w:rsidRPr="00E67E0D">
        <w:rPr>
          <w:noProof w:val="0"/>
          <w:snapToGrid w:val="0"/>
        </w:rPr>
        <w:t>}</w:t>
      </w:r>
    </w:p>
    <w:p w14:paraId="04EC0CBD" w14:textId="77777777" w:rsidR="006A1CE4" w:rsidRPr="00E67E0D" w:rsidRDefault="006A1CE4" w:rsidP="00E7499B">
      <w:pPr>
        <w:pStyle w:val="PL"/>
        <w:rPr>
          <w:noProof w:val="0"/>
          <w:snapToGrid w:val="0"/>
        </w:rPr>
      </w:pPr>
    </w:p>
    <w:p w14:paraId="6EB157A5" w14:textId="77777777" w:rsidR="006A1CE4" w:rsidRPr="00E67E0D" w:rsidRDefault="006A1CE4" w:rsidP="00E7499B">
      <w:pPr>
        <w:pStyle w:val="PL"/>
        <w:rPr>
          <w:noProof w:val="0"/>
          <w:snapToGrid w:val="0"/>
        </w:rPr>
      </w:pPr>
      <w:r w:rsidRPr="00E67E0D">
        <w:rPr>
          <w:noProof w:val="0"/>
          <w:snapToGrid w:val="0"/>
        </w:rPr>
        <w:t>-- **************************************************************</w:t>
      </w:r>
    </w:p>
    <w:p w14:paraId="247C3C7F" w14:textId="77777777" w:rsidR="006A1CE4" w:rsidRPr="00E67E0D" w:rsidRDefault="006A1CE4" w:rsidP="00E7499B">
      <w:pPr>
        <w:pStyle w:val="PL"/>
        <w:rPr>
          <w:noProof w:val="0"/>
          <w:snapToGrid w:val="0"/>
        </w:rPr>
      </w:pPr>
      <w:r w:rsidRPr="00E67E0D">
        <w:rPr>
          <w:noProof w:val="0"/>
          <w:snapToGrid w:val="0"/>
        </w:rPr>
        <w:t>--</w:t>
      </w:r>
    </w:p>
    <w:p w14:paraId="4D2988D0" w14:textId="77777777" w:rsidR="006A1CE4" w:rsidRPr="00E67E0D" w:rsidRDefault="006A1CE4" w:rsidP="00E7499B">
      <w:pPr>
        <w:pStyle w:val="PL"/>
        <w:outlineLvl w:val="4"/>
        <w:rPr>
          <w:noProof w:val="0"/>
          <w:snapToGrid w:val="0"/>
        </w:rPr>
      </w:pPr>
      <w:r w:rsidRPr="00E67E0D">
        <w:rPr>
          <w:noProof w:val="0"/>
          <w:snapToGrid w:val="0"/>
        </w:rPr>
        <w:t>-- HANDOVER CANCEL ACKNOWLEDGE</w:t>
      </w:r>
    </w:p>
    <w:p w14:paraId="4D7261A3" w14:textId="77777777" w:rsidR="006A1CE4" w:rsidRPr="00E67E0D" w:rsidRDefault="006A1CE4" w:rsidP="00E7499B">
      <w:pPr>
        <w:pStyle w:val="PL"/>
        <w:rPr>
          <w:noProof w:val="0"/>
          <w:snapToGrid w:val="0"/>
        </w:rPr>
      </w:pPr>
      <w:r w:rsidRPr="00E67E0D">
        <w:rPr>
          <w:noProof w:val="0"/>
          <w:snapToGrid w:val="0"/>
        </w:rPr>
        <w:t>--</w:t>
      </w:r>
    </w:p>
    <w:p w14:paraId="38188E65" w14:textId="77777777" w:rsidR="006A1CE4" w:rsidRPr="00E67E0D" w:rsidRDefault="006A1CE4" w:rsidP="00E7499B">
      <w:pPr>
        <w:pStyle w:val="PL"/>
        <w:rPr>
          <w:noProof w:val="0"/>
          <w:snapToGrid w:val="0"/>
        </w:rPr>
      </w:pPr>
      <w:r w:rsidRPr="00E67E0D">
        <w:rPr>
          <w:noProof w:val="0"/>
          <w:snapToGrid w:val="0"/>
        </w:rPr>
        <w:t>-- **************************************************************</w:t>
      </w:r>
    </w:p>
    <w:p w14:paraId="211B8CEA" w14:textId="77777777" w:rsidR="006A1CE4" w:rsidRPr="00E67E0D" w:rsidRDefault="006A1CE4" w:rsidP="00E7499B">
      <w:pPr>
        <w:pStyle w:val="PL"/>
        <w:rPr>
          <w:noProof w:val="0"/>
          <w:snapToGrid w:val="0"/>
        </w:rPr>
      </w:pPr>
    </w:p>
    <w:p w14:paraId="38F9A6C7" w14:textId="77777777" w:rsidR="006A1CE4" w:rsidRPr="00E67E0D" w:rsidRDefault="006A1CE4" w:rsidP="00E7499B">
      <w:pPr>
        <w:pStyle w:val="PL"/>
        <w:rPr>
          <w:noProof w:val="0"/>
          <w:snapToGrid w:val="0"/>
        </w:rPr>
      </w:pPr>
      <w:r w:rsidRPr="00E67E0D">
        <w:rPr>
          <w:noProof w:val="0"/>
          <w:snapToGrid w:val="0"/>
        </w:rPr>
        <w:t>HandoverCancelAcknowledge ::= SEQUENCE {</w:t>
      </w:r>
    </w:p>
    <w:p w14:paraId="5C7FFBDB"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 HandoverCancelAcknowledgeIEs} },</w:t>
      </w:r>
    </w:p>
    <w:p w14:paraId="34EDD90D" w14:textId="77777777" w:rsidR="006A1CE4" w:rsidRPr="00E67E0D" w:rsidRDefault="006A1CE4" w:rsidP="00E7499B">
      <w:pPr>
        <w:pStyle w:val="PL"/>
        <w:rPr>
          <w:noProof w:val="0"/>
          <w:snapToGrid w:val="0"/>
        </w:rPr>
      </w:pPr>
      <w:r w:rsidRPr="00E67E0D">
        <w:rPr>
          <w:noProof w:val="0"/>
          <w:snapToGrid w:val="0"/>
        </w:rPr>
        <w:tab/>
        <w:t>...</w:t>
      </w:r>
    </w:p>
    <w:p w14:paraId="23AC8F0E" w14:textId="77777777" w:rsidR="006A1CE4" w:rsidRPr="00E67E0D" w:rsidRDefault="006A1CE4" w:rsidP="00E7499B">
      <w:pPr>
        <w:pStyle w:val="PL"/>
        <w:rPr>
          <w:noProof w:val="0"/>
          <w:snapToGrid w:val="0"/>
        </w:rPr>
      </w:pPr>
      <w:r w:rsidRPr="00E67E0D">
        <w:rPr>
          <w:noProof w:val="0"/>
          <w:snapToGrid w:val="0"/>
        </w:rPr>
        <w:t>}</w:t>
      </w:r>
    </w:p>
    <w:p w14:paraId="2DF8E2EE" w14:textId="77777777" w:rsidR="006A1CE4" w:rsidRPr="00E67E0D" w:rsidRDefault="006A1CE4" w:rsidP="00E7499B">
      <w:pPr>
        <w:pStyle w:val="PL"/>
        <w:rPr>
          <w:noProof w:val="0"/>
          <w:snapToGrid w:val="0"/>
        </w:rPr>
      </w:pPr>
    </w:p>
    <w:p w14:paraId="40268BF1" w14:textId="77777777" w:rsidR="006A1CE4" w:rsidRPr="00E67E0D" w:rsidRDefault="006A1CE4" w:rsidP="00E7499B">
      <w:pPr>
        <w:pStyle w:val="PL"/>
        <w:rPr>
          <w:noProof w:val="0"/>
          <w:snapToGrid w:val="0"/>
        </w:rPr>
      </w:pPr>
      <w:r w:rsidRPr="00E67E0D">
        <w:rPr>
          <w:noProof w:val="0"/>
          <w:snapToGrid w:val="0"/>
        </w:rPr>
        <w:t>HandoverCancelAcknowledgeIEs NGAP-PROTOCOL-IES ::= {</w:t>
      </w:r>
      <w:r w:rsidRPr="00E67E0D">
        <w:rPr>
          <w:noProof w:val="0"/>
          <w:snapToGrid w:val="0"/>
        </w:rPr>
        <w:tab/>
      </w:r>
    </w:p>
    <w:p w14:paraId="21D38155" w14:textId="77777777" w:rsidR="006A1CE4" w:rsidRPr="00E67E0D" w:rsidRDefault="006A1CE4" w:rsidP="00E7499B">
      <w:pPr>
        <w:pStyle w:val="PL"/>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4A15591E" w14:textId="77777777" w:rsidR="006A1CE4" w:rsidRPr="00E67E0D" w:rsidRDefault="006A1CE4" w:rsidP="00E7499B">
      <w:pPr>
        <w:pStyle w:val="PL"/>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3008B96D" w14:textId="77777777" w:rsidR="006A1CE4" w:rsidRPr="00E67E0D" w:rsidRDefault="006A1CE4" w:rsidP="00E7499B">
      <w:pPr>
        <w:pStyle w:val="PL"/>
        <w:rPr>
          <w:noProof w:val="0"/>
          <w:snapToGrid w:val="0"/>
        </w:rPr>
      </w:pPr>
      <w:r w:rsidRPr="00E67E0D">
        <w:rPr>
          <w:noProof w:val="0"/>
          <w:snapToGrid w:val="0"/>
        </w:rPr>
        <w:tab/>
        <w:t>{ ID id-CriticalityDiagnostics</w:t>
      </w:r>
      <w:r w:rsidRPr="00E67E0D">
        <w:rPr>
          <w:noProof w:val="0"/>
          <w:snapToGrid w:val="0"/>
        </w:rPr>
        <w:tab/>
      </w:r>
      <w:r w:rsidRPr="00E67E0D">
        <w:rPr>
          <w:noProof w:val="0"/>
          <w:snapToGrid w:val="0"/>
        </w:rPr>
        <w:tab/>
        <w:t>CRITICALITY ignore</w:t>
      </w:r>
      <w:r w:rsidRPr="00E67E0D">
        <w:rPr>
          <w:noProof w:val="0"/>
          <w:snapToGrid w:val="0"/>
        </w:rPr>
        <w:tab/>
        <w:t>TYPE CriticalityDiagnostics</w:t>
      </w:r>
      <w:r w:rsidRPr="00E67E0D">
        <w:rPr>
          <w:noProof w:val="0"/>
          <w:snapToGrid w:val="0"/>
        </w:rPr>
        <w:tab/>
      </w:r>
      <w:r w:rsidRPr="00E67E0D">
        <w:rPr>
          <w:noProof w:val="0"/>
          <w:snapToGrid w:val="0"/>
        </w:rPr>
        <w:tab/>
        <w:t>PRESENCE optional</w:t>
      </w:r>
      <w:r w:rsidRPr="00E67E0D">
        <w:rPr>
          <w:noProof w:val="0"/>
          <w:snapToGrid w:val="0"/>
        </w:rPr>
        <w:tab/>
        <w:t>},</w:t>
      </w:r>
    </w:p>
    <w:p w14:paraId="59BE6928" w14:textId="77777777" w:rsidR="006A1CE4" w:rsidRPr="00E67E0D" w:rsidRDefault="006A1CE4" w:rsidP="00E7499B">
      <w:pPr>
        <w:pStyle w:val="PL"/>
        <w:rPr>
          <w:noProof w:val="0"/>
          <w:snapToGrid w:val="0"/>
        </w:rPr>
      </w:pPr>
      <w:r w:rsidRPr="00E67E0D">
        <w:rPr>
          <w:noProof w:val="0"/>
          <w:snapToGrid w:val="0"/>
        </w:rPr>
        <w:tab/>
        <w:t>...</w:t>
      </w:r>
    </w:p>
    <w:p w14:paraId="78D50635" w14:textId="77777777" w:rsidR="006A1CE4" w:rsidRPr="00E67E0D" w:rsidRDefault="006A1CE4" w:rsidP="00E7499B">
      <w:pPr>
        <w:pStyle w:val="PL"/>
        <w:rPr>
          <w:noProof w:val="0"/>
          <w:snapToGrid w:val="0"/>
        </w:rPr>
      </w:pPr>
      <w:r w:rsidRPr="00E67E0D">
        <w:rPr>
          <w:noProof w:val="0"/>
          <w:snapToGrid w:val="0"/>
        </w:rPr>
        <w:t>}</w:t>
      </w:r>
    </w:p>
    <w:p w14:paraId="1F5C27ED" w14:textId="77777777" w:rsidR="006A1CE4" w:rsidRPr="00E67E0D" w:rsidRDefault="006A1CE4" w:rsidP="00E7499B">
      <w:pPr>
        <w:pStyle w:val="PL"/>
        <w:rPr>
          <w:noProof w:val="0"/>
          <w:snapToGrid w:val="0"/>
        </w:rPr>
      </w:pPr>
    </w:p>
    <w:p w14:paraId="2D746E90" w14:textId="77777777" w:rsidR="006A1CE4" w:rsidRPr="00E67E0D" w:rsidRDefault="006A1CE4" w:rsidP="00E7499B">
      <w:pPr>
        <w:pStyle w:val="PL"/>
        <w:rPr>
          <w:noProof w:val="0"/>
          <w:snapToGrid w:val="0"/>
        </w:rPr>
      </w:pPr>
      <w:r w:rsidRPr="00E67E0D">
        <w:rPr>
          <w:noProof w:val="0"/>
          <w:snapToGrid w:val="0"/>
        </w:rPr>
        <w:t>-- **************************************************************</w:t>
      </w:r>
    </w:p>
    <w:p w14:paraId="66C25E61" w14:textId="77777777" w:rsidR="006A1CE4" w:rsidRPr="00E67E0D" w:rsidRDefault="006A1CE4" w:rsidP="00E7499B">
      <w:pPr>
        <w:pStyle w:val="PL"/>
        <w:rPr>
          <w:noProof w:val="0"/>
          <w:snapToGrid w:val="0"/>
        </w:rPr>
      </w:pPr>
      <w:r w:rsidRPr="00E67E0D">
        <w:rPr>
          <w:noProof w:val="0"/>
          <w:snapToGrid w:val="0"/>
        </w:rPr>
        <w:t>--</w:t>
      </w:r>
    </w:p>
    <w:p w14:paraId="49ABA7CC" w14:textId="77777777" w:rsidR="006A1CE4" w:rsidRPr="00E67E0D" w:rsidRDefault="006A1CE4" w:rsidP="00E7499B">
      <w:pPr>
        <w:pStyle w:val="PL"/>
        <w:outlineLvl w:val="3"/>
        <w:rPr>
          <w:noProof w:val="0"/>
          <w:snapToGrid w:val="0"/>
        </w:rPr>
      </w:pPr>
      <w:r w:rsidRPr="00E67E0D">
        <w:rPr>
          <w:noProof w:val="0"/>
          <w:snapToGrid w:val="0"/>
        </w:rPr>
        <w:t>-- Uplink RAN Status Transfer Elementary Procedure</w:t>
      </w:r>
    </w:p>
    <w:p w14:paraId="595120EA" w14:textId="77777777" w:rsidR="006A1CE4" w:rsidRPr="00E67E0D" w:rsidRDefault="006A1CE4" w:rsidP="00E7499B">
      <w:pPr>
        <w:pStyle w:val="PL"/>
        <w:rPr>
          <w:noProof w:val="0"/>
          <w:snapToGrid w:val="0"/>
        </w:rPr>
      </w:pPr>
      <w:r w:rsidRPr="00E67E0D">
        <w:rPr>
          <w:noProof w:val="0"/>
          <w:snapToGrid w:val="0"/>
        </w:rPr>
        <w:t>--</w:t>
      </w:r>
    </w:p>
    <w:p w14:paraId="186888C0" w14:textId="77777777" w:rsidR="006A1CE4" w:rsidRPr="00E67E0D" w:rsidRDefault="006A1CE4" w:rsidP="00E7499B">
      <w:pPr>
        <w:pStyle w:val="PL"/>
        <w:rPr>
          <w:noProof w:val="0"/>
          <w:snapToGrid w:val="0"/>
        </w:rPr>
      </w:pPr>
      <w:r w:rsidRPr="00E67E0D">
        <w:rPr>
          <w:noProof w:val="0"/>
          <w:snapToGrid w:val="0"/>
        </w:rPr>
        <w:t>-- **************************************************************</w:t>
      </w:r>
    </w:p>
    <w:p w14:paraId="7D52FC1F" w14:textId="77777777" w:rsidR="006A1CE4" w:rsidRPr="00E67E0D" w:rsidRDefault="006A1CE4" w:rsidP="00E7499B">
      <w:pPr>
        <w:pStyle w:val="PL"/>
        <w:rPr>
          <w:noProof w:val="0"/>
          <w:snapToGrid w:val="0"/>
        </w:rPr>
      </w:pPr>
    </w:p>
    <w:p w14:paraId="739F3150" w14:textId="77777777" w:rsidR="006A1CE4" w:rsidRPr="00E67E0D" w:rsidRDefault="006A1CE4" w:rsidP="00E7499B">
      <w:pPr>
        <w:pStyle w:val="PL"/>
        <w:rPr>
          <w:noProof w:val="0"/>
          <w:snapToGrid w:val="0"/>
        </w:rPr>
      </w:pPr>
      <w:r w:rsidRPr="00E67E0D">
        <w:rPr>
          <w:noProof w:val="0"/>
          <w:snapToGrid w:val="0"/>
        </w:rPr>
        <w:t>-- **************************************************************</w:t>
      </w:r>
    </w:p>
    <w:p w14:paraId="3D33B43D" w14:textId="77777777" w:rsidR="006A1CE4" w:rsidRPr="00E67E0D" w:rsidRDefault="006A1CE4" w:rsidP="00E7499B">
      <w:pPr>
        <w:pStyle w:val="PL"/>
        <w:rPr>
          <w:noProof w:val="0"/>
          <w:snapToGrid w:val="0"/>
        </w:rPr>
      </w:pPr>
      <w:r w:rsidRPr="00E67E0D">
        <w:rPr>
          <w:noProof w:val="0"/>
          <w:snapToGrid w:val="0"/>
        </w:rPr>
        <w:t>--</w:t>
      </w:r>
    </w:p>
    <w:p w14:paraId="03964A7A" w14:textId="77777777" w:rsidR="006A1CE4" w:rsidRPr="00E67E0D" w:rsidRDefault="006A1CE4" w:rsidP="00E7499B">
      <w:pPr>
        <w:pStyle w:val="PL"/>
        <w:outlineLvl w:val="4"/>
        <w:rPr>
          <w:noProof w:val="0"/>
          <w:snapToGrid w:val="0"/>
        </w:rPr>
      </w:pPr>
      <w:r w:rsidRPr="00E67E0D">
        <w:rPr>
          <w:noProof w:val="0"/>
          <w:snapToGrid w:val="0"/>
        </w:rPr>
        <w:t>-- UPLINK RAN STATUS TRANSFER</w:t>
      </w:r>
    </w:p>
    <w:p w14:paraId="37B3D448" w14:textId="77777777" w:rsidR="006A1CE4" w:rsidRPr="00E67E0D" w:rsidRDefault="006A1CE4" w:rsidP="00E7499B">
      <w:pPr>
        <w:pStyle w:val="PL"/>
        <w:rPr>
          <w:noProof w:val="0"/>
          <w:snapToGrid w:val="0"/>
        </w:rPr>
      </w:pPr>
      <w:r w:rsidRPr="00E67E0D">
        <w:rPr>
          <w:noProof w:val="0"/>
          <w:snapToGrid w:val="0"/>
        </w:rPr>
        <w:t>--</w:t>
      </w:r>
    </w:p>
    <w:p w14:paraId="08E39D36" w14:textId="77777777" w:rsidR="006A1CE4" w:rsidRPr="00E67E0D" w:rsidRDefault="006A1CE4" w:rsidP="00E7499B">
      <w:pPr>
        <w:pStyle w:val="PL"/>
        <w:rPr>
          <w:noProof w:val="0"/>
          <w:snapToGrid w:val="0"/>
        </w:rPr>
      </w:pPr>
      <w:r w:rsidRPr="00E67E0D">
        <w:rPr>
          <w:noProof w:val="0"/>
          <w:snapToGrid w:val="0"/>
        </w:rPr>
        <w:t>-- **************************************************************</w:t>
      </w:r>
    </w:p>
    <w:p w14:paraId="1F12C5EF" w14:textId="77777777" w:rsidR="006A1CE4" w:rsidRPr="00E67E0D" w:rsidRDefault="006A1CE4" w:rsidP="00E7499B">
      <w:pPr>
        <w:pStyle w:val="PL"/>
        <w:rPr>
          <w:noProof w:val="0"/>
          <w:snapToGrid w:val="0"/>
        </w:rPr>
      </w:pPr>
    </w:p>
    <w:p w14:paraId="2E4026D6" w14:textId="77777777" w:rsidR="006A1CE4" w:rsidRPr="00E67E0D" w:rsidRDefault="006A1CE4" w:rsidP="00E7499B">
      <w:pPr>
        <w:pStyle w:val="PL"/>
        <w:rPr>
          <w:noProof w:val="0"/>
          <w:snapToGrid w:val="0"/>
        </w:rPr>
      </w:pPr>
      <w:r w:rsidRPr="00E67E0D">
        <w:rPr>
          <w:noProof w:val="0"/>
          <w:snapToGrid w:val="0"/>
        </w:rPr>
        <w:t>UplinkRANStatusTransfer ::= SEQUENCE {</w:t>
      </w:r>
    </w:p>
    <w:p w14:paraId="6E1E9E61"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{UplinkRANStatusTransferIEs} },</w:t>
      </w:r>
    </w:p>
    <w:p w14:paraId="27AEE9BF" w14:textId="77777777" w:rsidR="006A1CE4" w:rsidRPr="00E67E0D" w:rsidRDefault="006A1CE4" w:rsidP="00E7499B">
      <w:pPr>
        <w:pStyle w:val="PL"/>
        <w:rPr>
          <w:noProof w:val="0"/>
          <w:snapToGrid w:val="0"/>
        </w:rPr>
      </w:pPr>
      <w:r w:rsidRPr="00E67E0D">
        <w:rPr>
          <w:noProof w:val="0"/>
          <w:snapToGrid w:val="0"/>
        </w:rPr>
        <w:tab/>
        <w:t>...</w:t>
      </w:r>
    </w:p>
    <w:p w14:paraId="7C4A1D9F" w14:textId="77777777" w:rsidR="006A1CE4" w:rsidRPr="00E67E0D" w:rsidRDefault="006A1CE4" w:rsidP="00E7499B">
      <w:pPr>
        <w:pStyle w:val="PL"/>
        <w:rPr>
          <w:noProof w:val="0"/>
          <w:snapToGrid w:val="0"/>
        </w:rPr>
      </w:pPr>
      <w:r w:rsidRPr="00E67E0D">
        <w:rPr>
          <w:noProof w:val="0"/>
          <w:snapToGrid w:val="0"/>
        </w:rPr>
        <w:t>}</w:t>
      </w:r>
    </w:p>
    <w:p w14:paraId="425F69C7" w14:textId="77777777" w:rsidR="006A1CE4" w:rsidRPr="00E67E0D" w:rsidRDefault="006A1CE4" w:rsidP="00E7499B">
      <w:pPr>
        <w:pStyle w:val="PL"/>
        <w:rPr>
          <w:noProof w:val="0"/>
          <w:snapToGrid w:val="0"/>
        </w:rPr>
      </w:pPr>
    </w:p>
    <w:p w14:paraId="6169CB70" w14:textId="77777777" w:rsidR="006A1CE4" w:rsidRPr="00E67E0D" w:rsidRDefault="006A1CE4" w:rsidP="00E7499B">
      <w:pPr>
        <w:pStyle w:val="PL"/>
        <w:rPr>
          <w:noProof w:val="0"/>
          <w:snapToGrid w:val="0"/>
        </w:rPr>
      </w:pPr>
      <w:r w:rsidRPr="00E67E0D">
        <w:rPr>
          <w:noProof w:val="0"/>
          <w:snapToGrid w:val="0"/>
        </w:rPr>
        <w:t>UplinkRANStatusTransferIEs NGAP-PROTOCOL-IES ::= {</w:t>
      </w:r>
    </w:p>
    <w:p w14:paraId="32AE60DA" w14:textId="77777777" w:rsidR="006A1CE4" w:rsidRPr="00E67E0D" w:rsidRDefault="006A1CE4" w:rsidP="00E7499B">
      <w:pPr>
        <w:pStyle w:val="PL"/>
        <w:tabs>
          <w:tab w:val="left" w:pos="11907"/>
        </w:tabs>
        <w:spacing w:line="0" w:lineRule="atLeast"/>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AMF-UE-NGAP-ID</w:t>
      </w:r>
      <w:r w:rsidRPr="00E67E0D">
        <w:rPr>
          <w:noProof w:val="0"/>
          <w:snapToGrid w:val="0"/>
        </w:rPr>
        <w:tab/>
      </w:r>
      <w:r w:rsidRPr="00E67E0D">
        <w:rPr>
          <w:noProof w:val="0"/>
          <w:snapToGrid w:val="0"/>
        </w:rPr>
        <w:tab/>
        <w:t>PRESENCE mandatory</w:t>
      </w:r>
      <w:r w:rsidRPr="00E67E0D">
        <w:rPr>
          <w:noProof w:val="0"/>
          <w:snapToGrid w:val="0"/>
        </w:rPr>
        <w:tab/>
        <w:t>}|</w:t>
      </w:r>
    </w:p>
    <w:p w14:paraId="66C66AE0" w14:textId="77777777" w:rsidR="006A1CE4" w:rsidRPr="00E67E0D" w:rsidRDefault="006A1CE4" w:rsidP="00E7499B">
      <w:pPr>
        <w:pStyle w:val="PL"/>
        <w:tabs>
          <w:tab w:val="left" w:pos="11907"/>
        </w:tabs>
        <w:spacing w:line="0" w:lineRule="atLeast"/>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RAN-UE-NGAP-ID</w:t>
      </w:r>
      <w:r w:rsidRPr="00E67E0D">
        <w:rPr>
          <w:noProof w:val="0"/>
          <w:snapToGrid w:val="0"/>
        </w:rPr>
        <w:tab/>
      </w:r>
      <w:r w:rsidRPr="00E67E0D">
        <w:rPr>
          <w:noProof w:val="0"/>
          <w:snapToGrid w:val="0"/>
        </w:rPr>
        <w:tab/>
        <w:t>PRESENCE mandatory</w:t>
      </w:r>
      <w:r w:rsidRPr="00E67E0D">
        <w:rPr>
          <w:noProof w:val="0"/>
          <w:snapToGrid w:val="0"/>
        </w:rPr>
        <w:tab/>
        <w:t>}|</w:t>
      </w:r>
    </w:p>
    <w:p w14:paraId="64FF11DA" w14:textId="77777777" w:rsidR="006A1CE4" w:rsidRPr="00E67E0D" w:rsidRDefault="006A1CE4" w:rsidP="00E7499B">
      <w:pPr>
        <w:pStyle w:val="PL"/>
        <w:tabs>
          <w:tab w:val="left" w:pos="11907"/>
        </w:tabs>
        <w:spacing w:line="0" w:lineRule="atLeast"/>
        <w:rPr>
          <w:noProof w:val="0"/>
          <w:snapToGrid w:val="0"/>
        </w:rPr>
      </w:pPr>
      <w:r w:rsidRPr="00E67E0D">
        <w:rPr>
          <w:noProof w:val="0"/>
          <w:snapToGrid w:val="0"/>
        </w:rPr>
        <w:tab/>
        <w:t>{ ID id-RANStatusTransfer-TransparentContainer</w:t>
      </w:r>
      <w:r w:rsidRPr="00E67E0D">
        <w:rPr>
          <w:noProof w:val="0"/>
          <w:snapToGrid w:val="0"/>
        </w:rPr>
        <w:tab/>
      </w:r>
      <w:r w:rsidRPr="00E67E0D">
        <w:rPr>
          <w:noProof w:val="0"/>
          <w:snapToGrid w:val="0"/>
        </w:rPr>
        <w:tab/>
        <w:t>CRITICALITY reject</w:t>
      </w:r>
      <w:r w:rsidRPr="00E67E0D">
        <w:rPr>
          <w:noProof w:val="0"/>
          <w:snapToGrid w:val="0"/>
        </w:rPr>
        <w:tab/>
        <w:t>TYPE RANStatusTransfer-TransparentContainer</w:t>
      </w:r>
      <w:r w:rsidRPr="00E67E0D">
        <w:rPr>
          <w:noProof w:val="0"/>
          <w:snapToGrid w:val="0"/>
        </w:rPr>
        <w:tab/>
        <w:t>PRESENCE mandatory</w:t>
      </w:r>
      <w:r w:rsidRPr="00E67E0D">
        <w:rPr>
          <w:noProof w:val="0"/>
          <w:snapToGrid w:val="0"/>
        </w:rPr>
        <w:tab/>
        <w:t>},</w:t>
      </w:r>
    </w:p>
    <w:p w14:paraId="285CC96A" w14:textId="77777777" w:rsidR="006A1CE4" w:rsidRPr="00E67E0D" w:rsidRDefault="006A1CE4" w:rsidP="00E7499B">
      <w:pPr>
        <w:pStyle w:val="PL"/>
        <w:rPr>
          <w:noProof w:val="0"/>
          <w:snapToGrid w:val="0"/>
        </w:rPr>
      </w:pPr>
      <w:r w:rsidRPr="00E67E0D">
        <w:rPr>
          <w:noProof w:val="0"/>
          <w:snapToGrid w:val="0"/>
        </w:rPr>
        <w:tab/>
        <w:t>...</w:t>
      </w:r>
    </w:p>
    <w:p w14:paraId="0AA7AC98" w14:textId="77777777" w:rsidR="006A1CE4" w:rsidRPr="00E67E0D" w:rsidRDefault="006A1CE4" w:rsidP="00E7499B">
      <w:pPr>
        <w:pStyle w:val="PL"/>
        <w:rPr>
          <w:noProof w:val="0"/>
          <w:snapToGrid w:val="0"/>
        </w:rPr>
      </w:pPr>
      <w:r w:rsidRPr="00E67E0D">
        <w:rPr>
          <w:noProof w:val="0"/>
          <w:snapToGrid w:val="0"/>
        </w:rPr>
        <w:t>}</w:t>
      </w:r>
    </w:p>
    <w:p w14:paraId="5D9508D3" w14:textId="77777777" w:rsidR="006A1CE4" w:rsidRPr="00E67E0D" w:rsidRDefault="006A1CE4" w:rsidP="00E7499B">
      <w:pPr>
        <w:pStyle w:val="PL"/>
        <w:spacing w:line="0" w:lineRule="atLeast"/>
        <w:rPr>
          <w:noProof w:val="0"/>
          <w:snapToGrid w:val="0"/>
        </w:rPr>
      </w:pPr>
    </w:p>
    <w:p w14:paraId="39807D0A" w14:textId="77777777" w:rsidR="006A1CE4" w:rsidRPr="00E67E0D" w:rsidRDefault="006A1CE4" w:rsidP="00E7499B">
      <w:pPr>
        <w:pStyle w:val="PL"/>
        <w:rPr>
          <w:noProof w:val="0"/>
          <w:snapToGrid w:val="0"/>
        </w:rPr>
      </w:pPr>
      <w:r w:rsidRPr="00E67E0D">
        <w:rPr>
          <w:noProof w:val="0"/>
          <w:snapToGrid w:val="0"/>
        </w:rPr>
        <w:t>-- **************************************************************</w:t>
      </w:r>
    </w:p>
    <w:p w14:paraId="1149C22D" w14:textId="77777777" w:rsidR="006A1CE4" w:rsidRPr="00E67E0D" w:rsidRDefault="006A1CE4" w:rsidP="00E7499B">
      <w:pPr>
        <w:pStyle w:val="PL"/>
        <w:rPr>
          <w:noProof w:val="0"/>
          <w:snapToGrid w:val="0"/>
        </w:rPr>
      </w:pPr>
      <w:r w:rsidRPr="00E67E0D">
        <w:rPr>
          <w:noProof w:val="0"/>
          <w:snapToGrid w:val="0"/>
        </w:rPr>
        <w:t>--</w:t>
      </w:r>
    </w:p>
    <w:p w14:paraId="55AAEE25" w14:textId="77777777" w:rsidR="006A1CE4" w:rsidRPr="00E67E0D" w:rsidRDefault="006A1CE4" w:rsidP="00E7499B">
      <w:pPr>
        <w:pStyle w:val="PL"/>
        <w:outlineLvl w:val="3"/>
        <w:rPr>
          <w:noProof w:val="0"/>
          <w:snapToGrid w:val="0"/>
        </w:rPr>
      </w:pPr>
      <w:r w:rsidRPr="00E67E0D">
        <w:rPr>
          <w:noProof w:val="0"/>
          <w:snapToGrid w:val="0"/>
        </w:rPr>
        <w:t>-- Downlink RAN Status Transfer Elementary Procedure</w:t>
      </w:r>
    </w:p>
    <w:p w14:paraId="197EEB51" w14:textId="77777777" w:rsidR="006A1CE4" w:rsidRPr="00E67E0D" w:rsidRDefault="006A1CE4" w:rsidP="00E7499B">
      <w:pPr>
        <w:pStyle w:val="PL"/>
        <w:rPr>
          <w:noProof w:val="0"/>
          <w:snapToGrid w:val="0"/>
        </w:rPr>
      </w:pPr>
      <w:r w:rsidRPr="00E67E0D">
        <w:rPr>
          <w:noProof w:val="0"/>
          <w:snapToGrid w:val="0"/>
        </w:rPr>
        <w:t>--</w:t>
      </w:r>
    </w:p>
    <w:p w14:paraId="35164F27" w14:textId="77777777" w:rsidR="006A1CE4" w:rsidRPr="00E67E0D" w:rsidRDefault="006A1CE4" w:rsidP="00E7499B">
      <w:pPr>
        <w:pStyle w:val="PL"/>
        <w:rPr>
          <w:noProof w:val="0"/>
          <w:snapToGrid w:val="0"/>
        </w:rPr>
      </w:pPr>
      <w:r w:rsidRPr="00E67E0D">
        <w:rPr>
          <w:noProof w:val="0"/>
          <w:snapToGrid w:val="0"/>
        </w:rPr>
        <w:t>-- **************************************************************</w:t>
      </w:r>
    </w:p>
    <w:p w14:paraId="33E76502" w14:textId="77777777" w:rsidR="006A1CE4" w:rsidRPr="00E67E0D" w:rsidRDefault="006A1CE4" w:rsidP="00E7499B">
      <w:pPr>
        <w:pStyle w:val="PL"/>
        <w:rPr>
          <w:noProof w:val="0"/>
          <w:snapToGrid w:val="0"/>
        </w:rPr>
      </w:pPr>
    </w:p>
    <w:p w14:paraId="4F1ACF66" w14:textId="77777777" w:rsidR="006A1CE4" w:rsidRPr="00E67E0D" w:rsidRDefault="006A1CE4" w:rsidP="00E7499B">
      <w:pPr>
        <w:pStyle w:val="PL"/>
        <w:rPr>
          <w:noProof w:val="0"/>
          <w:snapToGrid w:val="0"/>
        </w:rPr>
      </w:pPr>
      <w:r w:rsidRPr="00E67E0D">
        <w:rPr>
          <w:noProof w:val="0"/>
          <w:snapToGrid w:val="0"/>
        </w:rPr>
        <w:t>-- **************************************************************</w:t>
      </w:r>
    </w:p>
    <w:p w14:paraId="52935571" w14:textId="77777777" w:rsidR="006A1CE4" w:rsidRPr="00E67E0D" w:rsidRDefault="006A1CE4" w:rsidP="00E7499B">
      <w:pPr>
        <w:pStyle w:val="PL"/>
        <w:rPr>
          <w:noProof w:val="0"/>
          <w:snapToGrid w:val="0"/>
        </w:rPr>
      </w:pPr>
      <w:r w:rsidRPr="00E67E0D">
        <w:rPr>
          <w:noProof w:val="0"/>
          <w:snapToGrid w:val="0"/>
        </w:rPr>
        <w:t>--</w:t>
      </w:r>
    </w:p>
    <w:p w14:paraId="7941C4A3" w14:textId="77777777" w:rsidR="006A1CE4" w:rsidRPr="00E67E0D" w:rsidRDefault="006A1CE4" w:rsidP="00E7499B">
      <w:pPr>
        <w:pStyle w:val="PL"/>
        <w:outlineLvl w:val="4"/>
        <w:rPr>
          <w:noProof w:val="0"/>
          <w:snapToGrid w:val="0"/>
        </w:rPr>
      </w:pPr>
      <w:r w:rsidRPr="00E67E0D">
        <w:rPr>
          <w:noProof w:val="0"/>
          <w:snapToGrid w:val="0"/>
        </w:rPr>
        <w:t>-- DOWNLINK RAN STATUS TRANSFER</w:t>
      </w:r>
    </w:p>
    <w:p w14:paraId="6B219354" w14:textId="77777777" w:rsidR="006A1CE4" w:rsidRPr="00E67E0D" w:rsidRDefault="006A1CE4" w:rsidP="00E7499B">
      <w:pPr>
        <w:pStyle w:val="PL"/>
        <w:rPr>
          <w:noProof w:val="0"/>
          <w:snapToGrid w:val="0"/>
        </w:rPr>
      </w:pPr>
      <w:r w:rsidRPr="00E67E0D">
        <w:rPr>
          <w:noProof w:val="0"/>
          <w:snapToGrid w:val="0"/>
        </w:rPr>
        <w:t>--</w:t>
      </w:r>
    </w:p>
    <w:p w14:paraId="021DEFEF" w14:textId="77777777" w:rsidR="006A1CE4" w:rsidRPr="00E67E0D" w:rsidRDefault="006A1CE4" w:rsidP="00E7499B">
      <w:pPr>
        <w:pStyle w:val="PL"/>
        <w:rPr>
          <w:noProof w:val="0"/>
          <w:snapToGrid w:val="0"/>
        </w:rPr>
      </w:pPr>
      <w:r w:rsidRPr="00E67E0D">
        <w:rPr>
          <w:noProof w:val="0"/>
          <w:snapToGrid w:val="0"/>
        </w:rPr>
        <w:t>-- **************************************************************</w:t>
      </w:r>
    </w:p>
    <w:p w14:paraId="518A6563" w14:textId="77777777" w:rsidR="006A1CE4" w:rsidRPr="00E67E0D" w:rsidRDefault="006A1CE4" w:rsidP="00E7499B">
      <w:pPr>
        <w:pStyle w:val="PL"/>
        <w:rPr>
          <w:noProof w:val="0"/>
          <w:snapToGrid w:val="0"/>
        </w:rPr>
      </w:pPr>
    </w:p>
    <w:p w14:paraId="45605E55" w14:textId="77777777" w:rsidR="006A1CE4" w:rsidRPr="00E67E0D" w:rsidRDefault="006A1CE4" w:rsidP="00E7499B">
      <w:pPr>
        <w:pStyle w:val="PL"/>
        <w:rPr>
          <w:noProof w:val="0"/>
          <w:snapToGrid w:val="0"/>
        </w:rPr>
      </w:pPr>
      <w:r w:rsidRPr="00E67E0D">
        <w:rPr>
          <w:noProof w:val="0"/>
          <w:snapToGrid w:val="0"/>
        </w:rPr>
        <w:t>DownlinkRANStatusTransfer ::= SEQUENCE {</w:t>
      </w:r>
    </w:p>
    <w:p w14:paraId="1D0FCBC8"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{DownlinkRANStatusTransferIEs} },</w:t>
      </w:r>
    </w:p>
    <w:p w14:paraId="02097686" w14:textId="77777777" w:rsidR="006A1CE4" w:rsidRPr="00E67E0D" w:rsidRDefault="006A1CE4" w:rsidP="00E7499B">
      <w:pPr>
        <w:pStyle w:val="PL"/>
        <w:rPr>
          <w:noProof w:val="0"/>
          <w:snapToGrid w:val="0"/>
        </w:rPr>
      </w:pPr>
      <w:r w:rsidRPr="00E67E0D">
        <w:rPr>
          <w:noProof w:val="0"/>
          <w:snapToGrid w:val="0"/>
        </w:rPr>
        <w:tab/>
        <w:t>...</w:t>
      </w:r>
    </w:p>
    <w:p w14:paraId="4014B55E" w14:textId="77777777" w:rsidR="006A1CE4" w:rsidRPr="00E67E0D" w:rsidRDefault="006A1CE4" w:rsidP="00E7499B">
      <w:pPr>
        <w:pStyle w:val="PL"/>
        <w:rPr>
          <w:noProof w:val="0"/>
          <w:snapToGrid w:val="0"/>
        </w:rPr>
      </w:pPr>
      <w:r w:rsidRPr="00E67E0D">
        <w:rPr>
          <w:noProof w:val="0"/>
          <w:snapToGrid w:val="0"/>
        </w:rPr>
        <w:t>}</w:t>
      </w:r>
    </w:p>
    <w:p w14:paraId="757EA3F3" w14:textId="77777777" w:rsidR="006A1CE4" w:rsidRPr="00E67E0D" w:rsidRDefault="006A1CE4" w:rsidP="00E7499B">
      <w:pPr>
        <w:pStyle w:val="PL"/>
        <w:rPr>
          <w:noProof w:val="0"/>
          <w:snapToGrid w:val="0"/>
        </w:rPr>
      </w:pPr>
    </w:p>
    <w:p w14:paraId="16649917" w14:textId="77777777" w:rsidR="006A1CE4" w:rsidRPr="00E67E0D" w:rsidRDefault="006A1CE4" w:rsidP="00E7499B">
      <w:pPr>
        <w:pStyle w:val="PL"/>
        <w:tabs>
          <w:tab w:val="left" w:pos="11907"/>
        </w:tabs>
        <w:rPr>
          <w:noProof w:val="0"/>
          <w:snapToGrid w:val="0"/>
        </w:rPr>
      </w:pPr>
      <w:r w:rsidRPr="00E67E0D">
        <w:rPr>
          <w:noProof w:val="0"/>
          <w:snapToGrid w:val="0"/>
        </w:rPr>
        <w:t>DownlinkRANStatusTransferIEs NGAP-PROTOCOL-IES ::= {</w:t>
      </w:r>
    </w:p>
    <w:p w14:paraId="2C51CBEB" w14:textId="77777777" w:rsidR="006A1CE4" w:rsidRPr="00E67E0D" w:rsidRDefault="006A1CE4" w:rsidP="00E7499B">
      <w:pPr>
        <w:pStyle w:val="PL"/>
        <w:tabs>
          <w:tab w:val="left" w:pos="11907"/>
        </w:tabs>
        <w:spacing w:line="0" w:lineRule="atLeast"/>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5908B190" w14:textId="77777777" w:rsidR="006A1CE4" w:rsidRPr="00E67E0D" w:rsidRDefault="006A1CE4" w:rsidP="00E7499B">
      <w:pPr>
        <w:pStyle w:val="PL"/>
        <w:tabs>
          <w:tab w:val="left" w:pos="11907"/>
        </w:tabs>
        <w:spacing w:line="0" w:lineRule="atLeast"/>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3D90CE2F" w14:textId="77777777" w:rsidR="006A1CE4" w:rsidRPr="00E67E0D" w:rsidRDefault="006A1CE4" w:rsidP="00E7499B">
      <w:pPr>
        <w:pStyle w:val="PL"/>
        <w:tabs>
          <w:tab w:val="left" w:pos="11907"/>
        </w:tabs>
        <w:spacing w:line="0" w:lineRule="atLeast"/>
        <w:rPr>
          <w:noProof w:val="0"/>
          <w:snapToGrid w:val="0"/>
        </w:rPr>
      </w:pPr>
      <w:r w:rsidRPr="00E67E0D">
        <w:rPr>
          <w:noProof w:val="0"/>
          <w:snapToGrid w:val="0"/>
        </w:rPr>
        <w:tab/>
        <w:t>{ ID id-RANStatusTransfer-TransparentContainer</w:t>
      </w:r>
      <w:r w:rsidRPr="00E67E0D">
        <w:rPr>
          <w:noProof w:val="0"/>
          <w:snapToGrid w:val="0"/>
        </w:rPr>
        <w:tab/>
      </w:r>
      <w:r w:rsidRPr="00E67E0D">
        <w:rPr>
          <w:noProof w:val="0"/>
          <w:snapToGrid w:val="0"/>
        </w:rPr>
        <w:tab/>
        <w:t>CRITICALITY reject</w:t>
      </w:r>
      <w:r w:rsidRPr="00E67E0D">
        <w:rPr>
          <w:noProof w:val="0"/>
          <w:snapToGrid w:val="0"/>
        </w:rPr>
        <w:tab/>
        <w:t>TYPE RANStatusTransfer-TransparentContainer</w:t>
      </w:r>
      <w:r w:rsidRPr="00E67E0D">
        <w:rPr>
          <w:noProof w:val="0"/>
          <w:snapToGrid w:val="0"/>
        </w:rPr>
        <w:tab/>
      </w:r>
      <w:r w:rsidRPr="00E67E0D">
        <w:rPr>
          <w:noProof w:val="0"/>
          <w:snapToGrid w:val="0"/>
        </w:rPr>
        <w:tab/>
        <w:t>PRESENCE mandatory</w:t>
      </w:r>
      <w:r w:rsidRPr="00E67E0D">
        <w:rPr>
          <w:noProof w:val="0"/>
          <w:snapToGrid w:val="0"/>
        </w:rPr>
        <w:tab/>
        <w:t>},</w:t>
      </w:r>
    </w:p>
    <w:p w14:paraId="7742B7FD" w14:textId="77777777" w:rsidR="006A1CE4" w:rsidRPr="00E67E0D" w:rsidRDefault="006A1CE4" w:rsidP="00E7499B">
      <w:pPr>
        <w:pStyle w:val="PL"/>
        <w:rPr>
          <w:noProof w:val="0"/>
          <w:snapToGrid w:val="0"/>
        </w:rPr>
      </w:pPr>
      <w:r w:rsidRPr="00E67E0D">
        <w:rPr>
          <w:noProof w:val="0"/>
          <w:snapToGrid w:val="0"/>
        </w:rPr>
        <w:tab/>
        <w:t>...</w:t>
      </w:r>
    </w:p>
    <w:p w14:paraId="559959B9" w14:textId="77777777" w:rsidR="006A1CE4" w:rsidRPr="00E67E0D" w:rsidRDefault="006A1CE4" w:rsidP="00E7499B">
      <w:pPr>
        <w:pStyle w:val="PL"/>
        <w:rPr>
          <w:noProof w:val="0"/>
          <w:snapToGrid w:val="0"/>
        </w:rPr>
      </w:pPr>
      <w:r w:rsidRPr="00E67E0D">
        <w:rPr>
          <w:noProof w:val="0"/>
          <w:snapToGrid w:val="0"/>
        </w:rPr>
        <w:t>}</w:t>
      </w:r>
    </w:p>
    <w:p w14:paraId="7713EEF0" w14:textId="77777777" w:rsidR="006A1CE4" w:rsidRPr="00E67E0D" w:rsidRDefault="006A1CE4" w:rsidP="00E7499B">
      <w:pPr>
        <w:pStyle w:val="PL"/>
        <w:rPr>
          <w:noProof w:val="0"/>
          <w:snapToGrid w:val="0"/>
        </w:rPr>
      </w:pPr>
    </w:p>
    <w:p w14:paraId="52C25A22" w14:textId="77777777" w:rsidR="006A1CE4" w:rsidRPr="00E67E0D" w:rsidRDefault="006A1CE4" w:rsidP="00E7499B">
      <w:pPr>
        <w:pStyle w:val="PL"/>
        <w:rPr>
          <w:noProof w:val="0"/>
          <w:snapToGrid w:val="0"/>
        </w:rPr>
      </w:pPr>
      <w:r w:rsidRPr="00E67E0D">
        <w:rPr>
          <w:noProof w:val="0"/>
          <w:snapToGrid w:val="0"/>
        </w:rPr>
        <w:t>-- **************************************************************</w:t>
      </w:r>
    </w:p>
    <w:p w14:paraId="0508A864" w14:textId="77777777" w:rsidR="006A1CE4" w:rsidRPr="00E67E0D" w:rsidRDefault="006A1CE4" w:rsidP="00E7499B">
      <w:pPr>
        <w:pStyle w:val="PL"/>
        <w:rPr>
          <w:noProof w:val="0"/>
          <w:snapToGrid w:val="0"/>
        </w:rPr>
      </w:pPr>
      <w:r w:rsidRPr="00E67E0D">
        <w:rPr>
          <w:noProof w:val="0"/>
          <w:snapToGrid w:val="0"/>
        </w:rPr>
        <w:t>--</w:t>
      </w:r>
    </w:p>
    <w:p w14:paraId="3830B63B" w14:textId="77777777" w:rsidR="006A1CE4" w:rsidRPr="00E67E0D" w:rsidRDefault="006A1CE4" w:rsidP="00E7499B">
      <w:pPr>
        <w:pStyle w:val="PL"/>
        <w:outlineLvl w:val="3"/>
        <w:rPr>
          <w:noProof w:val="0"/>
          <w:snapToGrid w:val="0"/>
        </w:rPr>
      </w:pPr>
      <w:r w:rsidRPr="00E67E0D">
        <w:rPr>
          <w:noProof w:val="0"/>
          <w:snapToGrid w:val="0"/>
        </w:rPr>
        <w:t>-- PAGING ELEMENTARY PROCEDURE</w:t>
      </w:r>
    </w:p>
    <w:p w14:paraId="3FCBCE39" w14:textId="77777777" w:rsidR="006A1CE4" w:rsidRPr="00E67E0D" w:rsidRDefault="006A1CE4" w:rsidP="00E7499B">
      <w:pPr>
        <w:pStyle w:val="PL"/>
        <w:rPr>
          <w:noProof w:val="0"/>
          <w:snapToGrid w:val="0"/>
        </w:rPr>
      </w:pPr>
      <w:r w:rsidRPr="00E67E0D">
        <w:rPr>
          <w:noProof w:val="0"/>
          <w:snapToGrid w:val="0"/>
        </w:rPr>
        <w:t>--</w:t>
      </w:r>
    </w:p>
    <w:p w14:paraId="08B343EA" w14:textId="77777777" w:rsidR="006A1CE4" w:rsidRPr="00E67E0D" w:rsidRDefault="006A1CE4" w:rsidP="00E7499B">
      <w:pPr>
        <w:pStyle w:val="PL"/>
        <w:rPr>
          <w:noProof w:val="0"/>
          <w:snapToGrid w:val="0"/>
        </w:rPr>
      </w:pPr>
      <w:r w:rsidRPr="00E67E0D">
        <w:rPr>
          <w:noProof w:val="0"/>
          <w:snapToGrid w:val="0"/>
        </w:rPr>
        <w:t>-- **************************************************************</w:t>
      </w:r>
    </w:p>
    <w:p w14:paraId="60412E5D" w14:textId="77777777" w:rsidR="006A1CE4" w:rsidRPr="00E67E0D" w:rsidRDefault="006A1CE4" w:rsidP="00E7499B">
      <w:pPr>
        <w:pStyle w:val="PL"/>
        <w:rPr>
          <w:noProof w:val="0"/>
          <w:snapToGrid w:val="0"/>
        </w:rPr>
      </w:pPr>
    </w:p>
    <w:p w14:paraId="3F9C9521" w14:textId="77777777" w:rsidR="006A1CE4" w:rsidRPr="00E67E0D" w:rsidRDefault="006A1CE4" w:rsidP="00E7499B">
      <w:pPr>
        <w:pStyle w:val="PL"/>
        <w:rPr>
          <w:noProof w:val="0"/>
          <w:snapToGrid w:val="0"/>
        </w:rPr>
      </w:pPr>
      <w:r w:rsidRPr="00E67E0D">
        <w:rPr>
          <w:noProof w:val="0"/>
          <w:snapToGrid w:val="0"/>
        </w:rPr>
        <w:t>-- **************************************************************</w:t>
      </w:r>
    </w:p>
    <w:p w14:paraId="7511E9AD" w14:textId="77777777" w:rsidR="006A1CE4" w:rsidRPr="00E67E0D" w:rsidRDefault="006A1CE4" w:rsidP="00E7499B">
      <w:pPr>
        <w:pStyle w:val="PL"/>
        <w:rPr>
          <w:noProof w:val="0"/>
          <w:snapToGrid w:val="0"/>
        </w:rPr>
      </w:pPr>
      <w:r w:rsidRPr="00E67E0D">
        <w:rPr>
          <w:noProof w:val="0"/>
          <w:snapToGrid w:val="0"/>
        </w:rPr>
        <w:t>--</w:t>
      </w:r>
    </w:p>
    <w:p w14:paraId="4B3E981E" w14:textId="77777777" w:rsidR="006A1CE4" w:rsidRPr="00E67E0D" w:rsidRDefault="006A1CE4" w:rsidP="00E7499B">
      <w:pPr>
        <w:pStyle w:val="PL"/>
        <w:outlineLvl w:val="4"/>
        <w:rPr>
          <w:noProof w:val="0"/>
          <w:snapToGrid w:val="0"/>
        </w:rPr>
      </w:pPr>
      <w:r w:rsidRPr="00E67E0D">
        <w:rPr>
          <w:noProof w:val="0"/>
          <w:snapToGrid w:val="0"/>
        </w:rPr>
        <w:t>-- PAGING</w:t>
      </w:r>
    </w:p>
    <w:p w14:paraId="3B5EA3EB" w14:textId="77777777" w:rsidR="006A1CE4" w:rsidRPr="00E67E0D" w:rsidRDefault="006A1CE4" w:rsidP="00E7499B">
      <w:pPr>
        <w:pStyle w:val="PL"/>
        <w:rPr>
          <w:noProof w:val="0"/>
          <w:snapToGrid w:val="0"/>
        </w:rPr>
      </w:pPr>
      <w:r w:rsidRPr="00E67E0D">
        <w:rPr>
          <w:noProof w:val="0"/>
          <w:snapToGrid w:val="0"/>
        </w:rPr>
        <w:t>--</w:t>
      </w:r>
    </w:p>
    <w:p w14:paraId="38C3533A" w14:textId="77777777" w:rsidR="006A1CE4" w:rsidRPr="00E67E0D" w:rsidRDefault="006A1CE4" w:rsidP="00E7499B">
      <w:pPr>
        <w:pStyle w:val="PL"/>
        <w:rPr>
          <w:noProof w:val="0"/>
          <w:snapToGrid w:val="0"/>
        </w:rPr>
      </w:pPr>
      <w:r w:rsidRPr="00E67E0D">
        <w:rPr>
          <w:noProof w:val="0"/>
          <w:snapToGrid w:val="0"/>
        </w:rPr>
        <w:t>-- **************************************************************</w:t>
      </w:r>
    </w:p>
    <w:p w14:paraId="385C9E47" w14:textId="77777777" w:rsidR="006A1CE4" w:rsidRPr="00E67E0D" w:rsidRDefault="006A1CE4" w:rsidP="00E7499B">
      <w:pPr>
        <w:pStyle w:val="PL"/>
        <w:rPr>
          <w:noProof w:val="0"/>
          <w:snapToGrid w:val="0"/>
        </w:rPr>
      </w:pPr>
    </w:p>
    <w:p w14:paraId="5430EB33" w14:textId="77777777" w:rsidR="006A1CE4" w:rsidRPr="00E67E0D" w:rsidRDefault="006A1CE4" w:rsidP="00E7499B">
      <w:pPr>
        <w:pStyle w:val="PL"/>
        <w:rPr>
          <w:noProof w:val="0"/>
          <w:snapToGrid w:val="0"/>
        </w:rPr>
      </w:pPr>
      <w:r w:rsidRPr="00E67E0D">
        <w:rPr>
          <w:noProof w:val="0"/>
          <w:snapToGrid w:val="0"/>
        </w:rPr>
        <w:t>Paging ::= SEQUENCE {</w:t>
      </w:r>
    </w:p>
    <w:p w14:paraId="73BBE275"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{PagingIEs} },</w:t>
      </w:r>
    </w:p>
    <w:p w14:paraId="09EBA808" w14:textId="77777777" w:rsidR="006A1CE4" w:rsidRPr="00E67E0D" w:rsidRDefault="006A1CE4" w:rsidP="00E7499B">
      <w:pPr>
        <w:pStyle w:val="PL"/>
        <w:rPr>
          <w:noProof w:val="0"/>
          <w:snapToGrid w:val="0"/>
        </w:rPr>
      </w:pPr>
      <w:r w:rsidRPr="00E67E0D">
        <w:rPr>
          <w:noProof w:val="0"/>
          <w:snapToGrid w:val="0"/>
        </w:rPr>
        <w:tab/>
        <w:t>...</w:t>
      </w:r>
    </w:p>
    <w:p w14:paraId="3099E265" w14:textId="77777777" w:rsidR="006A1CE4" w:rsidRPr="00E67E0D" w:rsidRDefault="006A1CE4" w:rsidP="00E7499B">
      <w:pPr>
        <w:pStyle w:val="PL"/>
        <w:rPr>
          <w:noProof w:val="0"/>
          <w:snapToGrid w:val="0"/>
        </w:rPr>
      </w:pPr>
      <w:r w:rsidRPr="00E67E0D">
        <w:rPr>
          <w:noProof w:val="0"/>
          <w:snapToGrid w:val="0"/>
        </w:rPr>
        <w:t>}</w:t>
      </w:r>
    </w:p>
    <w:p w14:paraId="1A8F0BF8" w14:textId="77777777" w:rsidR="006A1CE4" w:rsidRPr="00E67E0D" w:rsidRDefault="006A1CE4" w:rsidP="00E7499B">
      <w:pPr>
        <w:pStyle w:val="PL"/>
        <w:rPr>
          <w:noProof w:val="0"/>
          <w:snapToGrid w:val="0"/>
        </w:rPr>
      </w:pPr>
    </w:p>
    <w:p w14:paraId="7CCAE34F" w14:textId="77777777" w:rsidR="006A1CE4" w:rsidRPr="00E67E0D" w:rsidRDefault="006A1CE4" w:rsidP="00E7499B">
      <w:pPr>
        <w:pStyle w:val="PL"/>
        <w:rPr>
          <w:noProof w:val="0"/>
          <w:snapToGrid w:val="0"/>
        </w:rPr>
      </w:pPr>
      <w:r w:rsidRPr="00E67E0D">
        <w:rPr>
          <w:noProof w:val="0"/>
          <w:snapToGrid w:val="0"/>
        </w:rPr>
        <w:t>PagingIEs NGAP-PROTOCOL-IES ::= {</w:t>
      </w:r>
    </w:p>
    <w:p w14:paraId="17C3A477" w14:textId="77777777" w:rsidR="00AE297A" w:rsidRPr="00FF6A95" w:rsidRDefault="00AE297A" w:rsidP="00AE297A">
      <w:pPr>
        <w:pStyle w:val="PL"/>
        <w:rPr>
          <w:del w:id="6369" w:author="Issam" w:date="2019-02-12T23:38:00Z"/>
          <w:noProof w:val="0"/>
          <w:snapToGrid w:val="0"/>
        </w:rPr>
      </w:pPr>
      <w:del w:id="6370" w:author="Issam" w:date="2019-02-12T23:38:00Z">
        <w:r w:rsidRPr="00FF6A95">
          <w:rPr>
            <w:noProof w:val="0"/>
            <w:snapToGrid w:val="0"/>
          </w:rPr>
          <w:tab/>
          <w:delText>{ ID id-UEIdentityIndexValue</w:delText>
        </w:r>
        <w:r w:rsidRPr="00FF6A95">
          <w:rPr>
            <w:noProof w:val="0"/>
            <w:snapToGrid w:val="0"/>
          </w:rPr>
          <w:tab/>
        </w:r>
        <w:r w:rsidRPr="00FF6A95">
          <w:rPr>
            <w:noProof w:val="0"/>
            <w:snapToGrid w:val="0"/>
          </w:rPr>
          <w:tab/>
        </w:r>
        <w:r w:rsidRPr="00FF6A95">
          <w:rPr>
            <w:noProof w:val="0"/>
            <w:snapToGrid w:val="0"/>
          </w:rPr>
          <w:tab/>
          <w:delText>CRITICALITY ignore</w:delText>
        </w:r>
        <w:r w:rsidRPr="00FF6A95">
          <w:rPr>
            <w:noProof w:val="0"/>
            <w:snapToGrid w:val="0"/>
          </w:rPr>
          <w:tab/>
          <w:delText>TYPE UEIdentityIndexValue</w:delText>
        </w:r>
        <w:r w:rsidRPr="00FF6A95">
          <w:rPr>
            <w:noProof w:val="0"/>
            <w:snapToGrid w:val="0"/>
          </w:rPr>
          <w:tab/>
        </w:r>
        <w:r w:rsidRPr="00FF6A95">
          <w:rPr>
            <w:noProof w:val="0"/>
            <w:snapToGrid w:val="0"/>
          </w:rPr>
          <w:tab/>
        </w:r>
        <w:r w:rsidRPr="00FF6A95">
          <w:rPr>
            <w:noProof w:val="0"/>
            <w:snapToGrid w:val="0"/>
          </w:rPr>
          <w:tab/>
          <w:delText>PRESENCE mandatory</w:delText>
        </w:r>
        <w:r w:rsidRPr="00FF6A95">
          <w:rPr>
            <w:noProof w:val="0"/>
            <w:snapToGrid w:val="0"/>
          </w:rPr>
          <w:tab/>
          <w:delText>}|</w:delText>
        </w:r>
      </w:del>
    </w:p>
    <w:p w14:paraId="0E7F5313" w14:textId="77777777" w:rsidR="006A1CE4" w:rsidRPr="00E67E0D" w:rsidRDefault="006A1CE4" w:rsidP="00E7499B">
      <w:pPr>
        <w:pStyle w:val="PL"/>
        <w:rPr>
          <w:noProof w:val="0"/>
          <w:snapToGrid w:val="0"/>
        </w:rPr>
      </w:pPr>
      <w:r w:rsidRPr="00E67E0D">
        <w:rPr>
          <w:noProof w:val="0"/>
          <w:snapToGrid w:val="0"/>
        </w:rPr>
        <w:tab/>
        <w:t>{ ID id-UEPagingIdentity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UEPagingIdentity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45A2BFAB" w14:textId="77777777" w:rsidR="006A1CE4" w:rsidRPr="00E67E0D" w:rsidRDefault="006A1CE4" w:rsidP="00E7499B">
      <w:pPr>
        <w:pStyle w:val="PL"/>
        <w:rPr>
          <w:noProof w:val="0"/>
          <w:snapToGrid w:val="0"/>
        </w:rPr>
      </w:pPr>
      <w:r w:rsidRPr="00E67E0D">
        <w:rPr>
          <w:noProof w:val="0"/>
          <w:snapToGrid w:val="0"/>
        </w:rPr>
        <w:tab/>
        <w:t>{ ID id-PagingDRX</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PagingDRX</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0F9FCCB4" w14:textId="77777777" w:rsidR="006A1CE4" w:rsidRPr="00E67E0D" w:rsidRDefault="006A1CE4" w:rsidP="00E7499B">
      <w:pPr>
        <w:pStyle w:val="PL"/>
        <w:rPr>
          <w:noProof w:val="0"/>
          <w:snapToGrid w:val="0"/>
        </w:rPr>
      </w:pPr>
      <w:r w:rsidRPr="00E67E0D">
        <w:rPr>
          <w:noProof w:val="0"/>
          <w:snapToGrid w:val="0"/>
        </w:rPr>
        <w:tab/>
        <w:t>{ ID id-TAI</w:t>
      </w:r>
      <w:r w:rsidRPr="00E67E0D">
        <w:rPr>
          <w:noProof w:val="0"/>
        </w:rPr>
        <w:t>ListForPaging</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TAI</w:t>
      </w:r>
      <w:r w:rsidRPr="00E67E0D">
        <w:rPr>
          <w:noProof w:val="0"/>
        </w:rPr>
        <w:t>ListForPaging</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007CD71B" w14:textId="77777777" w:rsidR="006A1CE4" w:rsidRPr="00E67E0D" w:rsidRDefault="006A1CE4" w:rsidP="00E7499B">
      <w:pPr>
        <w:pStyle w:val="PL"/>
        <w:rPr>
          <w:noProof w:val="0"/>
          <w:snapToGrid w:val="0"/>
        </w:rPr>
      </w:pPr>
      <w:r w:rsidRPr="00E67E0D">
        <w:rPr>
          <w:noProof w:val="0"/>
          <w:snapToGrid w:val="0"/>
        </w:rPr>
        <w:tab/>
        <w:t>{ ID id-PagingPriority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PagingPriority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5054E5BF" w14:textId="77777777" w:rsidR="006A1CE4" w:rsidRPr="00E67E0D" w:rsidRDefault="006A1CE4" w:rsidP="00E7499B">
      <w:pPr>
        <w:pStyle w:val="PL"/>
        <w:rPr>
          <w:noProof w:val="0"/>
          <w:snapToGrid w:val="0"/>
        </w:rPr>
      </w:pPr>
      <w:r w:rsidRPr="00E67E0D">
        <w:rPr>
          <w:noProof w:val="0"/>
          <w:snapToGrid w:val="0"/>
        </w:rPr>
        <w:tab/>
        <w:t>{ ID id-UERadioCapabilityForPaging</w:t>
      </w:r>
      <w:r w:rsidRPr="00E67E0D">
        <w:rPr>
          <w:noProof w:val="0"/>
          <w:snapToGrid w:val="0"/>
        </w:rPr>
        <w:tab/>
      </w:r>
      <w:r w:rsidRPr="00E67E0D">
        <w:rPr>
          <w:noProof w:val="0"/>
          <w:snapToGrid w:val="0"/>
        </w:rPr>
        <w:tab/>
        <w:t>CRITICALITY ignore</w:t>
      </w:r>
      <w:r w:rsidRPr="00E67E0D">
        <w:rPr>
          <w:noProof w:val="0"/>
          <w:snapToGrid w:val="0"/>
        </w:rPr>
        <w:tab/>
        <w:t>TYPE UERadioCapabilityForPaging</w:t>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63FEC067" w14:textId="77777777" w:rsidR="006A1CE4" w:rsidRPr="00E67E0D" w:rsidRDefault="006A1CE4" w:rsidP="00E7499B">
      <w:pPr>
        <w:pStyle w:val="PL"/>
        <w:rPr>
          <w:noProof w:val="0"/>
          <w:snapToGrid w:val="0"/>
        </w:rPr>
      </w:pPr>
      <w:r w:rsidRPr="00E67E0D">
        <w:rPr>
          <w:noProof w:val="0"/>
          <w:snapToGrid w:val="0"/>
        </w:rPr>
        <w:tab/>
        <w:t>{ ID id-PagingOrigin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PagingOrigin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3F2829ED" w14:textId="77777777" w:rsidR="006A1CE4" w:rsidRPr="00E67E0D" w:rsidRDefault="006A1CE4" w:rsidP="00E7499B">
      <w:pPr>
        <w:pStyle w:val="PL"/>
        <w:rPr>
          <w:noProof w:val="0"/>
          <w:snapToGrid w:val="0"/>
        </w:rPr>
      </w:pPr>
      <w:r w:rsidRPr="00E67E0D">
        <w:rPr>
          <w:noProof w:val="0"/>
          <w:snapToGrid w:val="0"/>
        </w:rPr>
        <w:tab/>
        <w:t>{ ID id-AssistanceDataForPaging</w:t>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AssistanceDataForPaging</w:t>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02DD4244" w14:textId="77777777" w:rsidR="006A1CE4" w:rsidRPr="00E67E0D" w:rsidRDefault="006A1CE4" w:rsidP="00E7499B">
      <w:pPr>
        <w:pStyle w:val="PL"/>
        <w:rPr>
          <w:noProof w:val="0"/>
          <w:snapToGrid w:val="0"/>
        </w:rPr>
      </w:pPr>
      <w:r w:rsidRPr="00E67E0D">
        <w:rPr>
          <w:noProof w:val="0"/>
          <w:snapToGrid w:val="0"/>
        </w:rPr>
        <w:tab/>
        <w:t>...</w:t>
      </w:r>
    </w:p>
    <w:p w14:paraId="7D43E405" w14:textId="77777777" w:rsidR="006A1CE4" w:rsidRPr="00E67E0D" w:rsidRDefault="006A1CE4" w:rsidP="00E7499B">
      <w:pPr>
        <w:pStyle w:val="PL"/>
        <w:rPr>
          <w:noProof w:val="0"/>
          <w:snapToGrid w:val="0"/>
        </w:rPr>
      </w:pPr>
      <w:r w:rsidRPr="00E67E0D">
        <w:rPr>
          <w:noProof w:val="0"/>
          <w:snapToGrid w:val="0"/>
        </w:rPr>
        <w:t>}</w:t>
      </w:r>
    </w:p>
    <w:p w14:paraId="308F924D" w14:textId="77777777" w:rsidR="006A1CE4" w:rsidRPr="00E67E0D" w:rsidRDefault="006A1CE4" w:rsidP="00E7499B">
      <w:pPr>
        <w:pStyle w:val="PL"/>
        <w:rPr>
          <w:noProof w:val="0"/>
          <w:snapToGrid w:val="0"/>
        </w:rPr>
      </w:pPr>
    </w:p>
    <w:p w14:paraId="0EEC4F8B" w14:textId="77777777" w:rsidR="006A1CE4" w:rsidRPr="00E67E0D" w:rsidRDefault="006A1CE4" w:rsidP="00E7499B">
      <w:pPr>
        <w:pStyle w:val="PL"/>
        <w:rPr>
          <w:noProof w:val="0"/>
          <w:snapToGrid w:val="0"/>
        </w:rPr>
      </w:pPr>
      <w:bookmarkStart w:id="6371" w:name="_Hlt241619225"/>
      <w:bookmarkStart w:id="6372" w:name="_Hlt241764149"/>
      <w:bookmarkEnd w:id="6371"/>
      <w:bookmarkEnd w:id="6372"/>
      <w:r w:rsidRPr="00E67E0D">
        <w:rPr>
          <w:noProof w:val="0"/>
          <w:snapToGrid w:val="0"/>
        </w:rPr>
        <w:t>-- **************************************************************</w:t>
      </w:r>
    </w:p>
    <w:p w14:paraId="1AB44A7C" w14:textId="77777777" w:rsidR="006A1CE4" w:rsidRPr="00E67E0D" w:rsidRDefault="006A1CE4" w:rsidP="00E7499B">
      <w:pPr>
        <w:pStyle w:val="PL"/>
        <w:rPr>
          <w:noProof w:val="0"/>
          <w:snapToGrid w:val="0"/>
        </w:rPr>
      </w:pPr>
      <w:r w:rsidRPr="00E67E0D">
        <w:rPr>
          <w:noProof w:val="0"/>
          <w:snapToGrid w:val="0"/>
        </w:rPr>
        <w:t>--</w:t>
      </w:r>
    </w:p>
    <w:p w14:paraId="119A395D" w14:textId="77777777" w:rsidR="006A1CE4" w:rsidRPr="00E67E0D" w:rsidRDefault="006A1CE4" w:rsidP="00E7499B">
      <w:pPr>
        <w:pStyle w:val="PL"/>
        <w:outlineLvl w:val="3"/>
        <w:rPr>
          <w:noProof w:val="0"/>
          <w:snapToGrid w:val="0"/>
        </w:rPr>
      </w:pPr>
      <w:r w:rsidRPr="00E67E0D">
        <w:rPr>
          <w:noProof w:val="0"/>
          <w:snapToGrid w:val="0"/>
        </w:rPr>
        <w:t>-- NAS TRANSPORT ELEMENTARY PROCEDURES</w:t>
      </w:r>
    </w:p>
    <w:p w14:paraId="64974EBE" w14:textId="77777777" w:rsidR="006A1CE4" w:rsidRPr="00E67E0D" w:rsidRDefault="006A1CE4" w:rsidP="00E7499B">
      <w:pPr>
        <w:pStyle w:val="PL"/>
        <w:rPr>
          <w:noProof w:val="0"/>
          <w:snapToGrid w:val="0"/>
        </w:rPr>
      </w:pPr>
      <w:r w:rsidRPr="00E67E0D">
        <w:rPr>
          <w:noProof w:val="0"/>
          <w:snapToGrid w:val="0"/>
        </w:rPr>
        <w:t>--</w:t>
      </w:r>
    </w:p>
    <w:p w14:paraId="1BB4C470" w14:textId="77777777" w:rsidR="006A1CE4" w:rsidRPr="00E67E0D" w:rsidRDefault="006A1CE4" w:rsidP="00E7499B">
      <w:pPr>
        <w:pStyle w:val="PL"/>
        <w:rPr>
          <w:noProof w:val="0"/>
          <w:snapToGrid w:val="0"/>
        </w:rPr>
      </w:pPr>
      <w:r w:rsidRPr="00E67E0D">
        <w:rPr>
          <w:noProof w:val="0"/>
          <w:snapToGrid w:val="0"/>
        </w:rPr>
        <w:t>-- **************************************************************</w:t>
      </w:r>
    </w:p>
    <w:p w14:paraId="00E0C85F" w14:textId="77777777" w:rsidR="006A1CE4" w:rsidRPr="00E67E0D" w:rsidRDefault="006A1CE4" w:rsidP="00E7499B">
      <w:pPr>
        <w:pStyle w:val="PL"/>
        <w:rPr>
          <w:noProof w:val="0"/>
        </w:rPr>
      </w:pPr>
    </w:p>
    <w:p w14:paraId="4A738328" w14:textId="77777777" w:rsidR="006A1CE4" w:rsidRPr="00E67E0D" w:rsidRDefault="006A1CE4" w:rsidP="00E7499B">
      <w:pPr>
        <w:pStyle w:val="PL"/>
        <w:spacing w:line="0" w:lineRule="atLeast"/>
        <w:rPr>
          <w:noProof w:val="0"/>
          <w:snapToGrid w:val="0"/>
        </w:rPr>
      </w:pPr>
      <w:r w:rsidRPr="00E67E0D">
        <w:rPr>
          <w:noProof w:val="0"/>
          <w:snapToGrid w:val="0"/>
        </w:rPr>
        <w:t>-- **************************************************************</w:t>
      </w:r>
    </w:p>
    <w:p w14:paraId="4C7B7A89" w14:textId="77777777" w:rsidR="006A1CE4" w:rsidRPr="00E67E0D" w:rsidRDefault="006A1CE4" w:rsidP="00E7499B">
      <w:pPr>
        <w:pStyle w:val="PL"/>
        <w:spacing w:line="0" w:lineRule="atLeast"/>
        <w:rPr>
          <w:noProof w:val="0"/>
          <w:snapToGrid w:val="0"/>
        </w:rPr>
      </w:pPr>
      <w:r w:rsidRPr="00E67E0D">
        <w:rPr>
          <w:noProof w:val="0"/>
          <w:snapToGrid w:val="0"/>
        </w:rPr>
        <w:t>--</w:t>
      </w:r>
    </w:p>
    <w:p w14:paraId="3818B961" w14:textId="77777777" w:rsidR="006A1CE4" w:rsidRPr="00E67E0D" w:rsidRDefault="006A1CE4" w:rsidP="00E7499B">
      <w:pPr>
        <w:pStyle w:val="PL"/>
        <w:outlineLvl w:val="4"/>
        <w:rPr>
          <w:noProof w:val="0"/>
          <w:snapToGrid w:val="0"/>
        </w:rPr>
      </w:pPr>
      <w:r w:rsidRPr="00E67E0D">
        <w:rPr>
          <w:noProof w:val="0"/>
          <w:snapToGrid w:val="0"/>
        </w:rPr>
        <w:t>-- INITIAL UE MESSAGE</w:t>
      </w:r>
    </w:p>
    <w:p w14:paraId="278C8F63" w14:textId="77777777" w:rsidR="006A1CE4" w:rsidRPr="00E67E0D" w:rsidRDefault="006A1CE4" w:rsidP="00E7499B">
      <w:pPr>
        <w:pStyle w:val="PL"/>
        <w:spacing w:line="0" w:lineRule="atLeast"/>
        <w:rPr>
          <w:noProof w:val="0"/>
          <w:snapToGrid w:val="0"/>
        </w:rPr>
      </w:pPr>
      <w:r w:rsidRPr="00E67E0D">
        <w:rPr>
          <w:noProof w:val="0"/>
          <w:snapToGrid w:val="0"/>
        </w:rPr>
        <w:t>--</w:t>
      </w:r>
    </w:p>
    <w:p w14:paraId="566597F0" w14:textId="77777777" w:rsidR="006A1CE4" w:rsidRPr="00E67E0D" w:rsidRDefault="006A1CE4" w:rsidP="00E7499B">
      <w:pPr>
        <w:pStyle w:val="PL"/>
        <w:spacing w:line="0" w:lineRule="atLeast"/>
        <w:rPr>
          <w:noProof w:val="0"/>
          <w:snapToGrid w:val="0"/>
        </w:rPr>
      </w:pPr>
      <w:r w:rsidRPr="00E67E0D">
        <w:rPr>
          <w:noProof w:val="0"/>
          <w:snapToGrid w:val="0"/>
        </w:rPr>
        <w:t>-- **************************************************************</w:t>
      </w:r>
    </w:p>
    <w:p w14:paraId="1282BD43" w14:textId="77777777" w:rsidR="006A1CE4" w:rsidRPr="00E67E0D" w:rsidRDefault="006A1CE4" w:rsidP="00E7499B">
      <w:pPr>
        <w:pStyle w:val="PL"/>
        <w:spacing w:line="0" w:lineRule="atLeast"/>
        <w:rPr>
          <w:noProof w:val="0"/>
          <w:snapToGrid w:val="0"/>
        </w:rPr>
      </w:pPr>
    </w:p>
    <w:p w14:paraId="3CA37C78" w14:textId="77777777" w:rsidR="006A1CE4" w:rsidRPr="00E67E0D" w:rsidRDefault="006A1CE4" w:rsidP="00E7499B">
      <w:pPr>
        <w:pStyle w:val="PL"/>
        <w:spacing w:line="0" w:lineRule="atLeast"/>
        <w:rPr>
          <w:noProof w:val="0"/>
          <w:snapToGrid w:val="0"/>
        </w:rPr>
      </w:pPr>
      <w:r w:rsidRPr="00E67E0D">
        <w:rPr>
          <w:noProof w:val="0"/>
          <w:snapToGrid w:val="0"/>
        </w:rPr>
        <w:t>InitialUEMessage ::= SEQUENCE {</w:t>
      </w:r>
    </w:p>
    <w:p w14:paraId="66EAEC38" w14:textId="77777777" w:rsidR="006A1CE4" w:rsidRPr="00E67E0D" w:rsidRDefault="006A1CE4" w:rsidP="00E7499B">
      <w:pPr>
        <w:pStyle w:val="PL"/>
        <w:spacing w:line="0" w:lineRule="atLeast"/>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{InitialUEMessage-IEs} },</w:t>
      </w:r>
    </w:p>
    <w:p w14:paraId="5D751E5F"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711B1047" w14:textId="77777777" w:rsidR="006A1CE4" w:rsidRPr="00E67E0D" w:rsidRDefault="006A1CE4" w:rsidP="00E7499B">
      <w:pPr>
        <w:pStyle w:val="PL"/>
        <w:spacing w:line="0" w:lineRule="atLeast"/>
        <w:rPr>
          <w:noProof w:val="0"/>
          <w:snapToGrid w:val="0"/>
        </w:rPr>
      </w:pPr>
      <w:r w:rsidRPr="00E67E0D">
        <w:rPr>
          <w:noProof w:val="0"/>
          <w:snapToGrid w:val="0"/>
        </w:rPr>
        <w:t>}</w:t>
      </w:r>
    </w:p>
    <w:p w14:paraId="364C77F8" w14:textId="77777777" w:rsidR="006A1CE4" w:rsidRPr="00E67E0D" w:rsidRDefault="006A1CE4" w:rsidP="00E7499B">
      <w:pPr>
        <w:pStyle w:val="PL"/>
        <w:spacing w:line="0" w:lineRule="atLeast"/>
        <w:rPr>
          <w:noProof w:val="0"/>
          <w:snapToGrid w:val="0"/>
        </w:rPr>
      </w:pPr>
    </w:p>
    <w:p w14:paraId="2EA32875" w14:textId="77777777" w:rsidR="006A1CE4" w:rsidRPr="00E67E0D" w:rsidRDefault="006A1CE4" w:rsidP="00E7499B">
      <w:pPr>
        <w:pStyle w:val="PL"/>
        <w:spacing w:line="0" w:lineRule="atLeast"/>
        <w:rPr>
          <w:noProof w:val="0"/>
          <w:snapToGrid w:val="0"/>
        </w:rPr>
      </w:pPr>
      <w:r w:rsidRPr="00E67E0D">
        <w:rPr>
          <w:noProof w:val="0"/>
          <w:snapToGrid w:val="0"/>
        </w:rPr>
        <w:t>InitialUEMessage-IEs NGAP-PROTOCOL-IES ::= {</w:t>
      </w:r>
    </w:p>
    <w:p w14:paraId="4453CF4B" w14:textId="77777777" w:rsidR="006A1CE4" w:rsidRPr="00E67E0D" w:rsidRDefault="006A1CE4" w:rsidP="00E7499B">
      <w:pPr>
        <w:pStyle w:val="PL"/>
        <w:spacing w:line="0" w:lineRule="atLeast"/>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5E445253" w14:textId="77777777" w:rsidR="006A1CE4" w:rsidRPr="00E67E0D" w:rsidRDefault="006A1CE4" w:rsidP="00E7499B">
      <w:pPr>
        <w:pStyle w:val="PL"/>
        <w:spacing w:line="0" w:lineRule="atLeast"/>
        <w:rPr>
          <w:noProof w:val="0"/>
          <w:snapToGrid w:val="0"/>
        </w:rPr>
      </w:pPr>
      <w:r w:rsidRPr="00E67E0D">
        <w:rPr>
          <w:noProof w:val="0"/>
          <w:snapToGrid w:val="0"/>
        </w:rPr>
        <w:tab/>
        <w:t>{ ID id-NAS-PDU</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NAS-PDU</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7E17316F" w14:textId="77777777" w:rsidR="006A1CE4" w:rsidRPr="00E67E0D" w:rsidRDefault="006A1CE4" w:rsidP="00E7499B">
      <w:pPr>
        <w:pStyle w:val="PL"/>
        <w:spacing w:line="0" w:lineRule="atLeast"/>
        <w:rPr>
          <w:noProof w:val="0"/>
          <w:snapToGrid w:val="0"/>
        </w:rPr>
      </w:pPr>
      <w:r w:rsidRPr="00E67E0D">
        <w:rPr>
          <w:noProof w:val="0"/>
          <w:snapToGrid w:val="0"/>
        </w:rPr>
        <w:tab/>
        <w:t>{ ID id-UserLocationInformation</w:t>
      </w:r>
      <w:r w:rsidRPr="00E67E0D">
        <w:rPr>
          <w:noProof w:val="0"/>
          <w:snapToGrid w:val="0"/>
        </w:rPr>
        <w:tab/>
      </w:r>
      <w:r w:rsidRPr="00E67E0D">
        <w:rPr>
          <w:noProof w:val="0"/>
          <w:snapToGrid w:val="0"/>
        </w:rPr>
        <w:tab/>
        <w:t>CRITICALITY reject</w:t>
      </w:r>
      <w:r w:rsidRPr="00E67E0D">
        <w:rPr>
          <w:noProof w:val="0"/>
          <w:snapToGrid w:val="0"/>
        </w:rPr>
        <w:tab/>
        <w:t>TYPE UserLocationInformation</w:t>
      </w:r>
      <w:r w:rsidRPr="00E67E0D">
        <w:rPr>
          <w:noProof w:val="0"/>
          <w:snapToGrid w:val="0"/>
        </w:rPr>
        <w:tab/>
        <w:t>PRESENCE mandatory</w:t>
      </w:r>
      <w:r w:rsidRPr="00E67E0D">
        <w:rPr>
          <w:noProof w:val="0"/>
          <w:snapToGrid w:val="0"/>
        </w:rPr>
        <w:tab/>
        <w:t>}|</w:t>
      </w:r>
    </w:p>
    <w:p w14:paraId="5AD0761E" w14:textId="478935A9" w:rsidR="006A1CE4" w:rsidRPr="00E67E0D" w:rsidRDefault="006A1CE4" w:rsidP="00E7499B">
      <w:pPr>
        <w:pStyle w:val="PL"/>
        <w:spacing w:line="0" w:lineRule="atLeast"/>
        <w:rPr>
          <w:noProof w:val="0"/>
          <w:snapToGrid w:val="0"/>
        </w:rPr>
      </w:pPr>
      <w:r w:rsidRPr="00E67E0D">
        <w:rPr>
          <w:noProof w:val="0"/>
          <w:snapToGrid w:val="0"/>
        </w:rPr>
        <w:tab/>
        <w:t>{ ID id-RRCEstablishmentCause</w:t>
      </w:r>
      <w:r w:rsidRPr="00E67E0D">
        <w:rPr>
          <w:noProof w:val="0"/>
          <w:snapToGrid w:val="0"/>
        </w:rPr>
        <w:tab/>
      </w:r>
      <w:r w:rsidRPr="00E67E0D">
        <w:rPr>
          <w:noProof w:val="0"/>
          <w:snapToGrid w:val="0"/>
        </w:rPr>
        <w:tab/>
        <w:t>CRITICALITY ignore</w:t>
      </w:r>
      <w:r w:rsidRPr="00E67E0D">
        <w:rPr>
          <w:noProof w:val="0"/>
          <w:snapToGrid w:val="0"/>
        </w:rPr>
        <w:tab/>
        <w:t>TYPE RRCEstablishmentCause</w:t>
      </w:r>
      <w:r w:rsidRPr="00E67E0D">
        <w:rPr>
          <w:noProof w:val="0"/>
          <w:snapToGrid w:val="0"/>
        </w:rPr>
        <w:tab/>
      </w:r>
      <w:r w:rsidRPr="00E67E0D">
        <w:rPr>
          <w:noProof w:val="0"/>
          <w:snapToGrid w:val="0"/>
        </w:rPr>
        <w:tab/>
        <w:t xml:space="preserve">PRESENCE </w:t>
      </w:r>
      <w:del w:id="6373" w:author="Issam" w:date="2019-02-12T23:38:00Z">
        <w:r w:rsidR="00AE297A" w:rsidRPr="00FF6A95">
          <w:rPr>
            <w:noProof w:val="0"/>
            <w:snapToGrid w:val="0"/>
          </w:rPr>
          <w:delText>optional</w:delText>
        </w:r>
      </w:del>
      <w:ins w:id="6374" w:author="Issam" w:date="2019-02-12T23:38:00Z">
        <w:r w:rsidRPr="00E67E0D">
          <w:rPr>
            <w:noProof w:val="0"/>
            <w:snapToGrid w:val="0"/>
          </w:rPr>
          <w:t>mandatory</w:t>
        </w:r>
      </w:ins>
      <w:r w:rsidRPr="00E67E0D">
        <w:rPr>
          <w:noProof w:val="0"/>
          <w:snapToGrid w:val="0"/>
        </w:rPr>
        <w:tab/>
      </w:r>
      <w:r w:rsidRPr="00E67E0D">
        <w:rPr>
          <w:noProof w:val="0"/>
          <w:snapToGrid w:val="0"/>
        </w:rPr>
        <w:tab/>
        <w:t>}|</w:t>
      </w:r>
    </w:p>
    <w:p w14:paraId="0A50546A" w14:textId="77777777" w:rsidR="006A1CE4" w:rsidRPr="00E67E0D" w:rsidRDefault="006A1CE4" w:rsidP="00E7499B">
      <w:pPr>
        <w:pStyle w:val="PL"/>
        <w:spacing w:line="0" w:lineRule="atLeast"/>
        <w:rPr>
          <w:noProof w:val="0"/>
          <w:snapToGrid w:val="0"/>
        </w:rPr>
      </w:pPr>
      <w:r w:rsidRPr="00E67E0D">
        <w:rPr>
          <w:noProof w:val="0"/>
          <w:snapToGrid w:val="0"/>
        </w:rPr>
        <w:tab/>
        <w:t>{ ID id-FiveG-S-TMSI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FiveG-S-TMSI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46C30F1E" w14:textId="77777777" w:rsidR="006A1CE4" w:rsidRPr="00E67E0D" w:rsidRDefault="006A1CE4" w:rsidP="00E7499B">
      <w:pPr>
        <w:pStyle w:val="PL"/>
        <w:spacing w:line="0" w:lineRule="atLeast"/>
        <w:rPr>
          <w:noProof w:val="0"/>
          <w:snapToGrid w:val="0"/>
        </w:rPr>
      </w:pPr>
      <w:r w:rsidRPr="00E67E0D">
        <w:rPr>
          <w:noProof w:val="0"/>
          <w:snapToGrid w:val="0"/>
        </w:rPr>
        <w:tab/>
        <w:t>{ ID id-AMFSetID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AMFSetID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4427DCF9" w14:textId="77777777" w:rsidR="006A1CE4" w:rsidRPr="00E67E0D" w:rsidRDefault="006A1CE4" w:rsidP="00E7499B">
      <w:pPr>
        <w:pStyle w:val="PL"/>
        <w:spacing w:line="0" w:lineRule="atLeast"/>
        <w:rPr>
          <w:noProof w:val="0"/>
          <w:snapToGrid w:val="0"/>
        </w:rPr>
      </w:pPr>
      <w:r w:rsidRPr="00E67E0D">
        <w:rPr>
          <w:noProof w:val="0"/>
          <w:snapToGrid w:val="0"/>
        </w:rPr>
        <w:tab/>
        <w:t>{ ID id-UEContextRequest</w:t>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UEContextRequest</w:t>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48550596" w14:textId="77777777" w:rsidR="006A1CE4" w:rsidRPr="00E67E0D" w:rsidRDefault="006A1CE4" w:rsidP="00E7499B">
      <w:pPr>
        <w:pStyle w:val="PL"/>
        <w:spacing w:line="0" w:lineRule="atLeast"/>
        <w:rPr>
          <w:noProof w:val="0"/>
          <w:snapToGrid w:val="0"/>
        </w:rPr>
      </w:pPr>
      <w:r w:rsidRPr="00E67E0D">
        <w:rPr>
          <w:noProof w:val="0"/>
          <w:snapToGrid w:val="0"/>
        </w:rPr>
        <w:tab/>
        <w:t>{ ID id-AllowedNSSAI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AllowedNSSAI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00C43020"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0176ECEF" w14:textId="77777777" w:rsidR="006A1CE4" w:rsidRPr="00E67E0D" w:rsidRDefault="006A1CE4" w:rsidP="00E7499B">
      <w:pPr>
        <w:pStyle w:val="PL"/>
        <w:spacing w:line="0" w:lineRule="atLeast"/>
        <w:rPr>
          <w:noProof w:val="0"/>
          <w:snapToGrid w:val="0"/>
        </w:rPr>
      </w:pPr>
      <w:r w:rsidRPr="00E67E0D">
        <w:rPr>
          <w:noProof w:val="0"/>
          <w:snapToGrid w:val="0"/>
        </w:rPr>
        <w:t>}</w:t>
      </w:r>
    </w:p>
    <w:p w14:paraId="4A6C2DDE" w14:textId="77777777" w:rsidR="006A1CE4" w:rsidRPr="00E67E0D" w:rsidRDefault="006A1CE4" w:rsidP="00E7499B">
      <w:pPr>
        <w:pStyle w:val="PL"/>
        <w:spacing w:line="0" w:lineRule="atLeast"/>
        <w:rPr>
          <w:noProof w:val="0"/>
          <w:snapToGrid w:val="0"/>
        </w:rPr>
      </w:pPr>
    </w:p>
    <w:p w14:paraId="332886F5" w14:textId="77777777" w:rsidR="006A1CE4" w:rsidRPr="00E67E0D" w:rsidRDefault="006A1CE4" w:rsidP="00E7499B">
      <w:pPr>
        <w:pStyle w:val="PL"/>
        <w:spacing w:line="0" w:lineRule="atLeast"/>
        <w:rPr>
          <w:noProof w:val="0"/>
          <w:snapToGrid w:val="0"/>
        </w:rPr>
      </w:pPr>
      <w:r w:rsidRPr="00E67E0D">
        <w:rPr>
          <w:noProof w:val="0"/>
          <w:snapToGrid w:val="0"/>
        </w:rPr>
        <w:t>-- **************************************************************</w:t>
      </w:r>
    </w:p>
    <w:p w14:paraId="34CE4669" w14:textId="77777777" w:rsidR="006A1CE4" w:rsidRPr="00E67E0D" w:rsidRDefault="006A1CE4" w:rsidP="00E7499B">
      <w:pPr>
        <w:pStyle w:val="PL"/>
        <w:spacing w:line="0" w:lineRule="atLeast"/>
        <w:rPr>
          <w:noProof w:val="0"/>
          <w:snapToGrid w:val="0"/>
        </w:rPr>
      </w:pPr>
      <w:r w:rsidRPr="00E67E0D">
        <w:rPr>
          <w:noProof w:val="0"/>
          <w:snapToGrid w:val="0"/>
        </w:rPr>
        <w:t>--</w:t>
      </w:r>
    </w:p>
    <w:p w14:paraId="68700914" w14:textId="77777777" w:rsidR="006A1CE4" w:rsidRPr="00E67E0D" w:rsidRDefault="006A1CE4" w:rsidP="00E7499B">
      <w:pPr>
        <w:pStyle w:val="PL"/>
        <w:outlineLvl w:val="4"/>
        <w:rPr>
          <w:noProof w:val="0"/>
          <w:snapToGrid w:val="0"/>
        </w:rPr>
      </w:pPr>
      <w:r w:rsidRPr="00E67E0D">
        <w:rPr>
          <w:noProof w:val="0"/>
          <w:snapToGrid w:val="0"/>
        </w:rPr>
        <w:t>-- DOWNLINK NAS TRANSPORT</w:t>
      </w:r>
    </w:p>
    <w:p w14:paraId="2D19236D" w14:textId="77777777" w:rsidR="006A1CE4" w:rsidRPr="00E67E0D" w:rsidRDefault="006A1CE4" w:rsidP="00E7499B">
      <w:pPr>
        <w:pStyle w:val="PL"/>
        <w:spacing w:line="0" w:lineRule="atLeast"/>
        <w:rPr>
          <w:noProof w:val="0"/>
          <w:snapToGrid w:val="0"/>
        </w:rPr>
      </w:pPr>
      <w:r w:rsidRPr="00E67E0D">
        <w:rPr>
          <w:noProof w:val="0"/>
          <w:snapToGrid w:val="0"/>
        </w:rPr>
        <w:t>--</w:t>
      </w:r>
    </w:p>
    <w:p w14:paraId="3870DA4D" w14:textId="77777777" w:rsidR="006A1CE4" w:rsidRPr="00E67E0D" w:rsidRDefault="006A1CE4" w:rsidP="00E7499B">
      <w:pPr>
        <w:pStyle w:val="PL"/>
        <w:spacing w:line="0" w:lineRule="atLeast"/>
        <w:rPr>
          <w:noProof w:val="0"/>
          <w:snapToGrid w:val="0"/>
        </w:rPr>
      </w:pPr>
      <w:r w:rsidRPr="00E67E0D">
        <w:rPr>
          <w:noProof w:val="0"/>
          <w:snapToGrid w:val="0"/>
        </w:rPr>
        <w:t>-- **************************************************************</w:t>
      </w:r>
    </w:p>
    <w:p w14:paraId="5C737D4F" w14:textId="77777777" w:rsidR="006A1CE4" w:rsidRPr="00E67E0D" w:rsidRDefault="006A1CE4" w:rsidP="00E7499B">
      <w:pPr>
        <w:pStyle w:val="PL"/>
        <w:spacing w:line="0" w:lineRule="atLeast"/>
        <w:rPr>
          <w:noProof w:val="0"/>
          <w:snapToGrid w:val="0"/>
        </w:rPr>
      </w:pPr>
    </w:p>
    <w:p w14:paraId="559B2886" w14:textId="77777777" w:rsidR="006A1CE4" w:rsidRPr="00E67E0D" w:rsidRDefault="006A1CE4" w:rsidP="00E7499B">
      <w:pPr>
        <w:pStyle w:val="PL"/>
        <w:spacing w:line="0" w:lineRule="atLeast"/>
        <w:rPr>
          <w:noProof w:val="0"/>
          <w:snapToGrid w:val="0"/>
        </w:rPr>
      </w:pPr>
      <w:r w:rsidRPr="00E67E0D">
        <w:rPr>
          <w:noProof w:val="0"/>
          <w:snapToGrid w:val="0"/>
        </w:rPr>
        <w:t>DownlinkNASTransport ::= SEQUENCE {</w:t>
      </w:r>
    </w:p>
    <w:p w14:paraId="3C6E7AF1" w14:textId="77777777" w:rsidR="006A1CE4" w:rsidRPr="00E67E0D" w:rsidRDefault="006A1CE4" w:rsidP="00E7499B">
      <w:pPr>
        <w:pStyle w:val="PL"/>
        <w:spacing w:line="0" w:lineRule="atLeast"/>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{DownlinkNASTransport-IEs} },</w:t>
      </w:r>
    </w:p>
    <w:p w14:paraId="756F365B"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468533D9" w14:textId="77777777" w:rsidR="006A1CE4" w:rsidRPr="00E67E0D" w:rsidRDefault="006A1CE4" w:rsidP="00E7499B">
      <w:pPr>
        <w:pStyle w:val="PL"/>
        <w:spacing w:line="0" w:lineRule="atLeast"/>
        <w:rPr>
          <w:noProof w:val="0"/>
          <w:snapToGrid w:val="0"/>
        </w:rPr>
      </w:pPr>
      <w:r w:rsidRPr="00E67E0D">
        <w:rPr>
          <w:noProof w:val="0"/>
          <w:snapToGrid w:val="0"/>
        </w:rPr>
        <w:t>}</w:t>
      </w:r>
    </w:p>
    <w:p w14:paraId="7F22F028" w14:textId="77777777" w:rsidR="006A1CE4" w:rsidRPr="00E67E0D" w:rsidRDefault="006A1CE4" w:rsidP="00E7499B">
      <w:pPr>
        <w:pStyle w:val="PL"/>
        <w:spacing w:line="0" w:lineRule="atLeast"/>
        <w:rPr>
          <w:noProof w:val="0"/>
          <w:snapToGrid w:val="0"/>
        </w:rPr>
      </w:pPr>
    </w:p>
    <w:p w14:paraId="7A64370C" w14:textId="77777777" w:rsidR="006A1CE4" w:rsidRPr="00E67E0D" w:rsidRDefault="006A1CE4" w:rsidP="00E7499B">
      <w:pPr>
        <w:pStyle w:val="PL"/>
        <w:spacing w:line="0" w:lineRule="atLeast"/>
        <w:rPr>
          <w:noProof w:val="0"/>
          <w:snapToGrid w:val="0"/>
        </w:rPr>
      </w:pPr>
      <w:r w:rsidRPr="00E67E0D">
        <w:rPr>
          <w:noProof w:val="0"/>
          <w:snapToGrid w:val="0"/>
        </w:rPr>
        <w:t>DownlinkNASTransport-IEs NGAP-PROTOCOL-IES ::= {</w:t>
      </w:r>
    </w:p>
    <w:p w14:paraId="71A0C5C3" w14:textId="77777777" w:rsidR="006A1CE4" w:rsidRPr="00E67E0D" w:rsidRDefault="006A1CE4" w:rsidP="00E7499B">
      <w:pPr>
        <w:pStyle w:val="PL"/>
        <w:spacing w:line="0" w:lineRule="atLeast"/>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3FCFB42A" w14:textId="77777777" w:rsidR="006A1CE4" w:rsidRPr="00E67E0D" w:rsidRDefault="006A1CE4" w:rsidP="00E7499B">
      <w:pPr>
        <w:pStyle w:val="PL"/>
        <w:spacing w:line="0" w:lineRule="atLeast"/>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1E3F7F82" w14:textId="77777777" w:rsidR="006A1CE4" w:rsidRPr="00E67E0D" w:rsidRDefault="006A1CE4" w:rsidP="00E7499B">
      <w:pPr>
        <w:pStyle w:val="PL"/>
        <w:rPr>
          <w:noProof w:val="0"/>
          <w:snapToGrid w:val="0"/>
        </w:rPr>
      </w:pPr>
      <w:r w:rsidRPr="00E67E0D">
        <w:rPr>
          <w:noProof w:val="0"/>
          <w:snapToGrid w:val="0"/>
        </w:rPr>
        <w:tab/>
        <w:t>{ ID id-OldAMF</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AMFName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050B6650" w14:textId="77777777" w:rsidR="006A1CE4" w:rsidRPr="00E67E0D" w:rsidRDefault="006A1CE4" w:rsidP="00E7499B">
      <w:pPr>
        <w:pStyle w:val="PL"/>
        <w:spacing w:line="0" w:lineRule="atLeast"/>
        <w:rPr>
          <w:noProof w:val="0"/>
          <w:snapToGrid w:val="0"/>
        </w:rPr>
      </w:pPr>
      <w:r w:rsidRPr="00E67E0D">
        <w:rPr>
          <w:noProof w:val="0"/>
          <w:snapToGrid w:val="0"/>
        </w:rPr>
        <w:tab/>
        <w:t>{ ID id-RANPagingPriority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RANPagingPriority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2160B480" w14:textId="77777777" w:rsidR="006A1CE4" w:rsidRPr="00E67E0D" w:rsidRDefault="006A1CE4" w:rsidP="00E7499B">
      <w:pPr>
        <w:pStyle w:val="PL"/>
        <w:spacing w:line="0" w:lineRule="atLeast"/>
        <w:rPr>
          <w:noProof w:val="0"/>
          <w:snapToGrid w:val="0"/>
        </w:rPr>
      </w:pPr>
      <w:r w:rsidRPr="00E67E0D">
        <w:rPr>
          <w:noProof w:val="0"/>
          <w:snapToGrid w:val="0"/>
        </w:rPr>
        <w:tab/>
        <w:t>{ ID id-NAS-PDU</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NAS-PDU</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15F95723" w14:textId="77777777" w:rsidR="006A1CE4" w:rsidRPr="00E67E0D" w:rsidRDefault="006A1CE4" w:rsidP="00E7499B">
      <w:pPr>
        <w:pStyle w:val="PL"/>
        <w:spacing w:line="0" w:lineRule="atLeast"/>
        <w:rPr>
          <w:noProof w:val="0"/>
          <w:snapToGrid w:val="0"/>
        </w:rPr>
      </w:pPr>
      <w:r w:rsidRPr="00E67E0D">
        <w:rPr>
          <w:noProof w:val="0"/>
          <w:snapToGrid w:val="0"/>
        </w:rPr>
        <w:tab/>
        <w:t>{ ID id-MobilityRestrictionList</w:t>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MobilityRestrictionList</w:t>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19909BE1" w14:textId="77777777" w:rsidR="006A1CE4" w:rsidRPr="00E67E0D" w:rsidRDefault="006A1CE4" w:rsidP="00E7499B">
      <w:pPr>
        <w:pStyle w:val="PL"/>
        <w:spacing w:line="0" w:lineRule="atLeast"/>
        <w:rPr>
          <w:noProof w:val="0"/>
          <w:snapToGrid w:val="0"/>
        </w:rPr>
      </w:pPr>
      <w:r w:rsidRPr="00E67E0D">
        <w:rPr>
          <w:noProof w:val="0"/>
          <w:snapToGrid w:val="0"/>
        </w:rPr>
        <w:tab/>
        <w:t>{ ID id-IndexToRFSP</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IndexToRFSP</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5BB8C920" w14:textId="77777777" w:rsidR="006A1CE4" w:rsidRPr="00E67E0D" w:rsidRDefault="006A1CE4" w:rsidP="00E7499B">
      <w:pPr>
        <w:pStyle w:val="PL"/>
        <w:rPr>
          <w:noProof w:val="0"/>
          <w:snapToGrid w:val="0"/>
        </w:rPr>
      </w:pPr>
      <w:r w:rsidRPr="00E67E0D">
        <w:rPr>
          <w:noProof w:val="0"/>
          <w:snapToGrid w:val="0"/>
        </w:rPr>
        <w:tab/>
        <w:t>{ ID id-UEAggregateMaximumBitRate</w:t>
      </w:r>
      <w:r w:rsidRPr="00E67E0D">
        <w:rPr>
          <w:noProof w:val="0"/>
          <w:snapToGrid w:val="0"/>
        </w:rPr>
        <w:tab/>
      </w:r>
      <w:r w:rsidRPr="00E67E0D">
        <w:rPr>
          <w:noProof w:val="0"/>
          <w:snapToGrid w:val="0"/>
        </w:rPr>
        <w:tab/>
        <w:t>CRITICALITY ignore</w:t>
      </w:r>
      <w:r w:rsidRPr="00E67E0D">
        <w:rPr>
          <w:noProof w:val="0"/>
          <w:snapToGrid w:val="0"/>
        </w:rPr>
        <w:tab/>
        <w:t>TYPE UEAggregateMaximumBitRate</w:t>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5B08A7EA" w14:textId="75DC5DDC" w:rsidR="006A1CE4" w:rsidRPr="00E67E0D" w:rsidRDefault="006A1CE4" w:rsidP="00E7499B">
      <w:pPr>
        <w:pStyle w:val="PL"/>
        <w:rPr>
          <w:noProof w:val="0"/>
          <w:snapToGrid w:val="0"/>
        </w:rPr>
      </w:pPr>
      <w:r w:rsidRPr="00E67E0D">
        <w:rPr>
          <w:noProof w:val="0"/>
          <w:snapToGrid w:val="0"/>
        </w:rPr>
        <w:tab/>
      </w:r>
      <w:r w:rsidRPr="00E67E0D">
        <w:rPr>
          <w:snapToGrid w:val="0"/>
        </w:rPr>
        <w:t>{ ID id-AllowedNSSAI</w:t>
      </w:r>
      <w:r w:rsidRPr="00E67E0D">
        <w:rPr>
          <w:snapToGrid w:val="0"/>
        </w:rPr>
        <w:tab/>
      </w:r>
      <w:r w:rsidRPr="00E67E0D">
        <w:rPr>
          <w:snapToGrid w:val="0"/>
        </w:rPr>
        <w:tab/>
      </w:r>
      <w:r w:rsidRPr="00E67E0D">
        <w:rPr>
          <w:snapToGrid w:val="0"/>
        </w:rPr>
        <w:tab/>
      </w:r>
      <w:r w:rsidRPr="00E67E0D">
        <w:rPr>
          <w:snapToGrid w:val="0"/>
        </w:rPr>
        <w:tab/>
      </w:r>
      <w:r w:rsidRPr="00E67E0D">
        <w:rPr>
          <w:snapToGrid w:val="0"/>
        </w:rPr>
        <w:tab/>
        <w:t xml:space="preserve">CRITICALITY </w:t>
      </w:r>
      <w:del w:id="6375" w:author="Issam" w:date="2019-02-12T23:38:00Z">
        <w:r w:rsidR="00AE297A">
          <w:rPr>
            <w:snapToGrid w:val="0"/>
          </w:rPr>
          <w:delText>ignore</w:delText>
        </w:r>
      </w:del>
      <w:ins w:id="6376" w:author="Issam" w:date="2019-02-12T23:38:00Z">
        <w:r w:rsidRPr="00E67E0D">
          <w:rPr>
            <w:snapToGrid w:val="0"/>
          </w:rPr>
          <w:t>reject</w:t>
        </w:r>
      </w:ins>
      <w:r w:rsidRPr="00E67E0D">
        <w:rPr>
          <w:snapToGrid w:val="0"/>
        </w:rPr>
        <w:tab/>
        <w:t>TYPE AllowedNSSAI</w:t>
      </w:r>
      <w:r w:rsidRPr="00E67E0D">
        <w:rPr>
          <w:snapToGrid w:val="0"/>
        </w:rPr>
        <w:tab/>
      </w:r>
      <w:r w:rsidRPr="00E67E0D">
        <w:rPr>
          <w:snapToGrid w:val="0"/>
        </w:rPr>
        <w:tab/>
      </w:r>
      <w:r w:rsidRPr="00E67E0D">
        <w:rPr>
          <w:snapToGrid w:val="0"/>
        </w:rPr>
        <w:tab/>
      </w:r>
      <w:r w:rsidRPr="00E67E0D">
        <w:rPr>
          <w:snapToGrid w:val="0"/>
        </w:rPr>
        <w:tab/>
      </w:r>
      <w:r w:rsidRPr="00E67E0D">
        <w:rPr>
          <w:snapToGrid w:val="0"/>
        </w:rPr>
        <w:tab/>
        <w:t>PRESENCE optional</w:t>
      </w:r>
      <w:r w:rsidRPr="00E67E0D">
        <w:rPr>
          <w:snapToGrid w:val="0"/>
        </w:rPr>
        <w:tab/>
      </w:r>
      <w:r w:rsidRPr="00E67E0D">
        <w:rPr>
          <w:snapToGrid w:val="0"/>
        </w:rPr>
        <w:tab/>
        <w:t>}</w:t>
      </w:r>
      <w:r w:rsidRPr="00E67E0D">
        <w:rPr>
          <w:noProof w:val="0"/>
          <w:snapToGrid w:val="0"/>
        </w:rPr>
        <w:t>,</w:t>
      </w:r>
    </w:p>
    <w:p w14:paraId="761EAD4C"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11EB2F07" w14:textId="77777777" w:rsidR="006A1CE4" w:rsidRPr="00E67E0D" w:rsidRDefault="006A1CE4" w:rsidP="00E7499B">
      <w:pPr>
        <w:pStyle w:val="PL"/>
        <w:spacing w:line="0" w:lineRule="atLeast"/>
        <w:rPr>
          <w:noProof w:val="0"/>
          <w:snapToGrid w:val="0"/>
        </w:rPr>
      </w:pPr>
      <w:r w:rsidRPr="00E67E0D">
        <w:rPr>
          <w:noProof w:val="0"/>
          <w:snapToGrid w:val="0"/>
        </w:rPr>
        <w:t>}</w:t>
      </w:r>
    </w:p>
    <w:p w14:paraId="0677E11C" w14:textId="77777777" w:rsidR="006A1CE4" w:rsidRPr="00E67E0D" w:rsidRDefault="006A1CE4" w:rsidP="00E7499B">
      <w:pPr>
        <w:pStyle w:val="PL"/>
        <w:rPr>
          <w:noProof w:val="0"/>
          <w:snapToGrid w:val="0"/>
        </w:rPr>
      </w:pPr>
    </w:p>
    <w:p w14:paraId="4003A02D" w14:textId="77777777" w:rsidR="006A1CE4" w:rsidRPr="00E67E0D" w:rsidRDefault="006A1CE4" w:rsidP="00E7499B">
      <w:pPr>
        <w:pStyle w:val="PL"/>
        <w:spacing w:line="0" w:lineRule="atLeast"/>
        <w:rPr>
          <w:noProof w:val="0"/>
          <w:snapToGrid w:val="0"/>
        </w:rPr>
      </w:pPr>
      <w:r w:rsidRPr="00E67E0D">
        <w:rPr>
          <w:noProof w:val="0"/>
          <w:snapToGrid w:val="0"/>
        </w:rPr>
        <w:t>-- **************************************************************</w:t>
      </w:r>
    </w:p>
    <w:p w14:paraId="6624B03E" w14:textId="77777777" w:rsidR="006A1CE4" w:rsidRPr="00E67E0D" w:rsidRDefault="006A1CE4" w:rsidP="00E7499B">
      <w:pPr>
        <w:pStyle w:val="PL"/>
        <w:spacing w:line="0" w:lineRule="atLeast"/>
        <w:rPr>
          <w:noProof w:val="0"/>
          <w:snapToGrid w:val="0"/>
        </w:rPr>
      </w:pPr>
      <w:r w:rsidRPr="00E67E0D">
        <w:rPr>
          <w:noProof w:val="0"/>
          <w:snapToGrid w:val="0"/>
        </w:rPr>
        <w:t>--</w:t>
      </w:r>
    </w:p>
    <w:p w14:paraId="288A28D2" w14:textId="77777777" w:rsidR="006A1CE4" w:rsidRPr="00E67E0D" w:rsidRDefault="006A1CE4" w:rsidP="00E7499B">
      <w:pPr>
        <w:pStyle w:val="PL"/>
        <w:outlineLvl w:val="4"/>
        <w:rPr>
          <w:noProof w:val="0"/>
          <w:snapToGrid w:val="0"/>
        </w:rPr>
      </w:pPr>
      <w:r w:rsidRPr="00E67E0D">
        <w:rPr>
          <w:noProof w:val="0"/>
          <w:snapToGrid w:val="0"/>
        </w:rPr>
        <w:t>-- UPLINK NAS TRANSPORT</w:t>
      </w:r>
    </w:p>
    <w:p w14:paraId="574CC226" w14:textId="77777777" w:rsidR="006A1CE4" w:rsidRPr="00E67E0D" w:rsidRDefault="006A1CE4" w:rsidP="00E7499B">
      <w:pPr>
        <w:pStyle w:val="PL"/>
        <w:spacing w:line="0" w:lineRule="atLeast"/>
        <w:rPr>
          <w:noProof w:val="0"/>
          <w:snapToGrid w:val="0"/>
        </w:rPr>
      </w:pPr>
      <w:r w:rsidRPr="00E67E0D">
        <w:rPr>
          <w:noProof w:val="0"/>
          <w:snapToGrid w:val="0"/>
        </w:rPr>
        <w:t>--</w:t>
      </w:r>
    </w:p>
    <w:p w14:paraId="36C11F0C" w14:textId="77777777" w:rsidR="006A1CE4" w:rsidRPr="00E67E0D" w:rsidRDefault="006A1CE4" w:rsidP="00E7499B">
      <w:pPr>
        <w:pStyle w:val="PL"/>
        <w:spacing w:line="0" w:lineRule="atLeast"/>
        <w:rPr>
          <w:noProof w:val="0"/>
          <w:snapToGrid w:val="0"/>
        </w:rPr>
      </w:pPr>
      <w:r w:rsidRPr="00E67E0D">
        <w:rPr>
          <w:noProof w:val="0"/>
          <w:snapToGrid w:val="0"/>
        </w:rPr>
        <w:t>-- **************************************************************</w:t>
      </w:r>
    </w:p>
    <w:p w14:paraId="29D0D0C6" w14:textId="77777777" w:rsidR="006A1CE4" w:rsidRPr="00E67E0D" w:rsidRDefault="006A1CE4" w:rsidP="00E7499B">
      <w:pPr>
        <w:pStyle w:val="PL"/>
        <w:spacing w:line="0" w:lineRule="atLeast"/>
        <w:rPr>
          <w:noProof w:val="0"/>
          <w:snapToGrid w:val="0"/>
        </w:rPr>
      </w:pPr>
    </w:p>
    <w:p w14:paraId="4AE6055C" w14:textId="77777777" w:rsidR="006A1CE4" w:rsidRPr="00E67E0D" w:rsidRDefault="006A1CE4" w:rsidP="00E7499B">
      <w:pPr>
        <w:pStyle w:val="PL"/>
        <w:spacing w:line="0" w:lineRule="atLeast"/>
        <w:rPr>
          <w:noProof w:val="0"/>
          <w:snapToGrid w:val="0"/>
        </w:rPr>
      </w:pPr>
      <w:r w:rsidRPr="00E67E0D">
        <w:rPr>
          <w:noProof w:val="0"/>
          <w:snapToGrid w:val="0"/>
        </w:rPr>
        <w:t>UplinkNASTransport ::= SEQUENCE {</w:t>
      </w:r>
    </w:p>
    <w:p w14:paraId="7568748F" w14:textId="77777777" w:rsidR="006A1CE4" w:rsidRPr="00E67E0D" w:rsidRDefault="006A1CE4" w:rsidP="00E7499B">
      <w:pPr>
        <w:pStyle w:val="PL"/>
        <w:spacing w:line="0" w:lineRule="atLeast"/>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t>{ {UplinkNASTransport-IEs} },</w:t>
      </w:r>
    </w:p>
    <w:p w14:paraId="434C7F7F"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68C3F431" w14:textId="77777777" w:rsidR="006A1CE4" w:rsidRPr="00E67E0D" w:rsidRDefault="006A1CE4" w:rsidP="00E7499B">
      <w:pPr>
        <w:pStyle w:val="PL"/>
        <w:spacing w:line="0" w:lineRule="atLeast"/>
        <w:rPr>
          <w:noProof w:val="0"/>
          <w:snapToGrid w:val="0"/>
        </w:rPr>
      </w:pPr>
      <w:r w:rsidRPr="00E67E0D">
        <w:rPr>
          <w:noProof w:val="0"/>
          <w:snapToGrid w:val="0"/>
        </w:rPr>
        <w:t>}</w:t>
      </w:r>
    </w:p>
    <w:p w14:paraId="407BD976" w14:textId="77777777" w:rsidR="006A1CE4" w:rsidRPr="00E67E0D" w:rsidRDefault="006A1CE4" w:rsidP="00E7499B">
      <w:pPr>
        <w:pStyle w:val="PL"/>
        <w:spacing w:line="0" w:lineRule="atLeast"/>
        <w:rPr>
          <w:noProof w:val="0"/>
          <w:snapToGrid w:val="0"/>
        </w:rPr>
      </w:pPr>
    </w:p>
    <w:p w14:paraId="6A525FA7" w14:textId="77777777" w:rsidR="006A1CE4" w:rsidRPr="00E67E0D" w:rsidRDefault="006A1CE4" w:rsidP="00E7499B">
      <w:pPr>
        <w:pStyle w:val="PL"/>
        <w:spacing w:line="0" w:lineRule="atLeast"/>
        <w:rPr>
          <w:noProof w:val="0"/>
          <w:snapToGrid w:val="0"/>
        </w:rPr>
      </w:pPr>
      <w:r w:rsidRPr="00E67E0D">
        <w:rPr>
          <w:noProof w:val="0"/>
          <w:snapToGrid w:val="0"/>
        </w:rPr>
        <w:t>UplinkNASTransport-IEs NGAP-PROTOCOL-IES ::= {</w:t>
      </w:r>
    </w:p>
    <w:p w14:paraId="752C770F" w14:textId="77777777" w:rsidR="006A1CE4" w:rsidRPr="00E67E0D" w:rsidRDefault="006A1CE4" w:rsidP="00E7499B">
      <w:pPr>
        <w:pStyle w:val="PL"/>
        <w:spacing w:line="0" w:lineRule="atLeast"/>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45E08225" w14:textId="77777777" w:rsidR="006A1CE4" w:rsidRPr="00E67E0D" w:rsidRDefault="006A1CE4" w:rsidP="00E7499B">
      <w:pPr>
        <w:pStyle w:val="PL"/>
        <w:spacing w:line="0" w:lineRule="atLeast"/>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50ED9D7B" w14:textId="77777777" w:rsidR="006A1CE4" w:rsidRPr="00E67E0D" w:rsidRDefault="006A1CE4" w:rsidP="00E7499B">
      <w:pPr>
        <w:pStyle w:val="PL"/>
        <w:rPr>
          <w:noProof w:val="0"/>
          <w:snapToGrid w:val="0"/>
        </w:rPr>
      </w:pPr>
      <w:r w:rsidRPr="00E67E0D">
        <w:rPr>
          <w:noProof w:val="0"/>
          <w:snapToGrid w:val="0"/>
        </w:rPr>
        <w:tab/>
        <w:t>{ ID id-NAS-PDU</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NAS-PDU</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46BF61EF" w14:textId="77777777" w:rsidR="006A1CE4" w:rsidRPr="00E67E0D" w:rsidRDefault="006A1CE4" w:rsidP="00E7499B">
      <w:pPr>
        <w:pStyle w:val="PL"/>
        <w:rPr>
          <w:noProof w:val="0"/>
          <w:snapToGrid w:val="0"/>
        </w:rPr>
      </w:pPr>
      <w:r w:rsidRPr="00E67E0D">
        <w:rPr>
          <w:noProof w:val="0"/>
          <w:snapToGrid w:val="0"/>
        </w:rPr>
        <w:tab/>
        <w:t>{ ID id-UserLocationInformation</w:t>
      </w:r>
      <w:r w:rsidRPr="00E67E0D">
        <w:rPr>
          <w:noProof w:val="0"/>
          <w:snapToGrid w:val="0"/>
        </w:rPr>
        <w:tab/>
      </w:r>
      <w:r w:rsidRPr="00E67E0D">
        <w:rPr>
          <w:noProof w:val="0"/>
          <w:snapToGrid w:val="0"/>
        </w:rPr>
        <w:tab/>
        <w:t>CRITICALITY ignore</w:t>
      </w:r>
      <w:r w:rsidRPr="00E67E0D">
        <w:rPr>
          <w:noProof w:val="0"/>
          <w:snapToGrid w:val="0"/>
        </w:rPr>
        <w:tab/>
        <w:t>TYPE UserLocationInformation</w:t>
      </w:r>
      <w:r w:rsidRPr="00E67E0D">
        <w:rPr>
          <w:noProof w:val="0"/>
          <w:snapToGrid w:val="0"/>
        </w:rPr>
        <w:tab/>
      </w:r>
      <w:r w:rsidRPr="00E67E0D">
        <w:rPr>
          <w:noProof w:val="0"/>
          <w:snapToGrid w:val="0"/>
        </w:rPr>
        <w:tab/>
        <w:t>PRESENCE mandatory</w:t>
      </w:r>
      <w:r w:rsidRPr="00E67E0D">
        <w:rPr>
          <w:noProof w:val="0"/>
          <w:snapToGrid w:val="0"/>
        </w:rPr>
        <w:tab/>
        <w:t>},</w:t>
      </w:r>
    </w:p>
    <w:p w14:paraId="371CD708"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68721323" w14:textId="77777777" w:rsidR="006A1CE4" w:rsidRPr="00E67E0D" w:rsidRDefault="006A1CE4" w:rsidP="00E7499B">
      <w:pPr>
        <w:pStyle w:val="PL"/>
        <w:spacing w:line="0" w:lineRule="atLeast"/>
        <w:rPr>
          <w:noProof w:val="0"/>
          <w:snapToGrid w:val="0"/>
        </w:rPr>
      </w:pPr>
      <w:r w:rsidRPr="00E67E0D">
        <w:rPr>
          <w:noProof w:val="0"/>
          <w:snapToGrid w:val="0"/>
        </w:rPr>
        <w:t>}</w:t>
      </w:r>
    </w:p>
    <w:p w14:paraId="7B551F9F" w14:textId="77777777" w:rsidR="006A1CE4" w:rsidRPr="00E67E0D" w:rsidRDefault="006A1CE4" w:rsidP="00E7499B">
      <w:pPr>
        <w:pStyle w:val="PL"/>
        <w:spacing w:line="0" w:lineRule="atLeast"/>
        <w:rPr>
          <w:noProof w:val="0"/>
          <w:snapToGrid w:val="0"/>
        </w:rPr>
      </w:pPr>
    </w:p>
    <w:p w14:paraId="0BAB04E9" w14:textId="77777777" w:rsidR="006A1CE4" w:rsidRPr="00E67E0D" w:rsidRDefault="006A1CE4" w:rsidP="00E7499B">
      <w:pPr>
        <w:pStyle w:val="PL"/>
        <w:spacing w:line="0" w:lineRule="atLeast"/>
        <w:rPr>
          <w:noProof w:val="0"/>
          <w:snapToGrid w:val="0"/>
        </w:rPr>
      </w:pPr>
      <w:r w:rsidRPr="00E67E0D">
        <w:rPr>
          <w:noProof w:val="0"/>
          <w:snapToGrid w:val="0"/>
        </w:rPr>
        <w:t>-- **************************************************************</w:t>
      </w:r>
    </w:p>
    <w:p w14:paraId="3AE812B8" w14:textId="77777777" w:rsidR="006A1CE4" w:rsidRPr="00E67E0D" w:rsidRDefault="006A1CE4" w:rsidP="00E7499B">
      <w:pPr>
        <w:pStyle w:val="PL"/>
        <w:spacing w:line="0" w:lineRule="atLeast"/>
        <w:rPr>
          <w:noProof w:val="0"/>
          <w:snapToGrid w:val="0"/>
        </w:rPr>
      </w:pPr>
      <w:r w:rsidRPr="00E67E0D">
        <w:rPr>
          <w:noProof w:val="0"/>
          <w:snapToGrid w:val="0"/>
        </w:rPr>
        <w:t>--</w:t>
      </w:r>
    </w:p>
    <w:p w14:paraId="7422FFE5" w14:textId="77777777" w:rsidR="006A1CE4" w:rsidRPr="00E67E0D" w:rsidRDefault="006A1CE4" w:rsidP="00E7499B">
      <w:pPr>
        <w:pStyle w:val="PL"/>
        <w:outlineLvl w:val="4"/>
        <w:rPr>
          <w:noProof w:val="0"/>
          <w:snapToGrid w:val="0"/>
        </w:rPr>
      </w:pPr>
      <w:r w:rsidRPr="00E67E0D">
        <w:rPr>
          <w:noProof w:val="0"/>
          <w:snapToGrid w:val="0"/>
        </w:rPr>
        <w:t>-- NAS NON DELIVERY INDICATION</w:t>
      </w:r>
    </w:p>
    <w:p w14:paraId="7DBFF956" w14:textId="77777777" w:rsidR="006A1CE4" w:rsidRPr="00E67E0D" w:rsidRDefault="006A1CE4" w:rsidP="00E7499B">
      <w:pPr>
        <w:pStyle w:val="PL"/>
        <w:spacing w:line="0" w:lineRule="atLeast"/>
        <w:rPr>
          <w:noProof w:val="0"/>
          <w:snapToGrid w:val="0"/>
        </w:rPr>
      </w:pPr>
      <w:r w:rsidRPr="00E67E0D">
        <w:rPr>
          <w:noProof w:val="0"/>
          <w:snapToGrid w:val="0"/>
        </w:rPr>
        <w:t>--</w:t>
      </w:r>
    </w:p>
    <w:p w14:paraId="48CD4FE7" w14:textId="77777777" w:rsidR="006A1CE4" w:rsidRPr="00E67E0D" w:rsidRDefault="006A1CE4" w:rsidP="00E7499B">
      <w:pPr>
        <w:pStyle w:val="PL"/>
        <w:spacing w:line="0" w:lineRule="atLeast"/>
        <w:rPr>
          <w:noProof w:val="0"/>
          <w:snapToGrid w:val="0"/>
        </w:rPr>
      </w:pPr>
      <w:r w:rsidRPr="00E67E0D">
        <w:rPr>
          <w:noProof w:val="0"/>
          <w:snapToGrid w:val="0"/>
        </w:rPr>
        <w:t>-- **************************************************************</w:t>
      </w:r>
    </w:p>
    <w:p w14:paraId="077F2DE8" w14:textId="77777777" w:rsidR="006A1CE4" w:rsidRPr="00E67E0D" w:rsidRDefault="006A1CE4" w:rsidP="00E7499B">
      <w:pPr>
        <w:pStyle w:val="PL"/>
        <w:spacing w:line="0" w:lineRule="atLeast"/>
        <w:rPr>
          <w:noProof w:val="0"/>
          <w:snapToGrid w:val="0"/>
        </w:rPr>
      </w:pPr>
    </w:p>
    <w:p w14:paraId="3510E0B8" w14:textId="77777777" w:rsidR="006A1CE4" w:rsidRPr="00E67E0D" w:rsidRDefault="006A1CE4" w:rsidP="00E7499B">
      <w:pPr>
        <w:pStyle w:val="PL"/>
        <w:spacing w:line="0" w:lineRule="atLeast"/>
        <w:rPr>
          <w:noProof w:val="0"/>
          <w:snapToGrid w:val="0"/>
        </w:rPr>
      </w:pPr>
      <w:r w:rsidRPr="00E67E0D">
        <w:rPr>
          <w:noProof w:val="0"/>
          <w:snapToGrid w:val="0"/>
        </w:rPr>
        <w:t>NASNonDeliveryIndication ::= SEQUENCE {</w:t>
      </w:r>
    </w:p>
    <w:p w14:paraId="6389B89A" w14:textId="77777777" w:rsidR="006A1CE4" w:rsidRPr="00E67E0D" w:rsidRDefault="006A1CE4" w:rsidP="00E7499B">
      <w:pPr>
        <w:pStyle w:val="PL"/>
        <w:spacing w:line="0" w:lineRule="atLeast"/>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{NASNonDeliveryIndication-IEs} },</w:t>
      </w:r>
    </w:p>
    <w:p w14:paraId="357BC9E8"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68FD9A94" w14:textId="77777777" w:rsidR="006A1CE4" w:rsidRPr="00E67E0D" w:rsidRDefault="006A1CE4" w:rsidP="00E7499B">
      <w:pPr>
        <w:pStyle w:val="PL"/>
        <w:spacing w:line="0" w:lineRule="atLeast"/>
        <w:rPr>
          <w:noProof w:val="0"/>
          <w:snapToGrid w:val="0"/>
        </w:rPr>
      </w:pPr>
      <w:r w:rsidRPr="00E67E0D">
        <w:rPr>
          <w:noProof w:val="0"/>
          <w:snapToGrid w:val="0"/>
        </w:rPr>
        <w:t>}</w:t>
      </w:r>
    </w:p>
    <w:p w14:paraId="641FFCAD" w14:textId="77777777" w:rsidR="006A1CE4" w:rsidRPr="00E67E0D" w:rsidRDefault="006A1CE4" w:rsidP="00E7499B">
      <w:pPr>
        <w:pStyle w:val="PL"/>
        <w:spacing w:line="0" w:lineRule="atLeast"/>
        <w:rPr>
          <w:noProof w:val="0"/>
          <w:snapToGrid w:val="0"/>
        </w:rPr>
      </w:pPr>
    </w:p>
    <w:p w14:paraId="3A2D5BAE" w14:textId="77777777" w:rsidR="006A1CE4" w:rsidRPr="00E67E0D" w:rsidRDefault="006A1CE4" w:rsidP="00E7499B">
      <w:pPr>
        <w:pStyle w:val="PL"/>
        <w:spacing w:line="0" w:lineRule="atLeast"/>
        <w:rPr>
          <w:noProof w:val="0"/>
          <w:snapToGrid w:val="0"/>
        </w:rPr>
      </w:pPr>
      <w:r w:rsidRPr="00E67E0D">
        <w:rPr>
          <w:noProof w:val="0"/>
          <w:snapToGrid w:val="0"/>
        </w:rPr>
        <w:t>NASNonDeliveryIndication-IEs NGAP-PROTOCOL-IES ::= {</w:t>
      </w:r>
    </w:p>
    <w:p w14:paraId="7922EC16" w14:textId="77777777" w:rsidR="006A1CE4" w:rsidRPr="00E67E0D" w:rsidRDefault="006A1CE4" w:rsidP="00E7499B">
      <w:pPr>
        <w:pStyle w:val="PL"/>
        <w:spacing w:line="0" w:lineRule="atLeast"/>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t>CRITICALITY reject</w:t>
      </w:r>
      <w:r w:rsidRPr="00E67E0D">
        <w:rPr>
          <w:noProof w:val="0"/>
          <w:snapToGrid w:val="0"/>
        </w:rPr>
        <w:tab/>
        <w:t>TYPE AMF-UE-NGAP-ID</w:t>
      </w:r>
      <w:r w:rsidRPr="00E67E0D">
        <w:rPr>
          <w:noProof w:val="0"/>
          <w:snapToGrid w:val="0"/>
        </w:rPr>
        <w:tab/>
      </w:r>
      <w:r w:rsidRPr="00E67E0D">
        <w:rPr>
          <w:noProof w:val="0"/>
          <w:snapToGrid w:val="0"/>
        </w:rPr>
        <w:tab/>
        <w:t>PRESENCE mandatory</w:t>
      </w:r>
      <w:r w:rsidRPr="00E67E0D">
        <w:rPr>
          <w:noProof w:val="0"/>
          <w:snapToGrid w:val="0"/>
        </w:rPr>
        <w:tab/>
        <w:t>}|</w:t>
      </w:r>
    </w:p>
    <w:p w14:paraId="4BC80BF1" w14:textId="77777777" w:rsidR="006A1CE4" w:rsidRPr="00E67E0D" w:rsidRDefault="006A1CE4" w:rsidP="00E7499B">
      <w:pPr>
        <w:pStyle w:val="PL"/>
        <w:spacing w:line="0" w:lineRule="atLeast"/>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t>CRITICALITY reject</w:t>
      </w:r>
      <w:r w:rsidRPr="00E67E0D">
        <w:rPr>
          <w:noProof w:val="0"/>
          <w:snapToGrid w:val="0"/>
        </w:rPr>
        <w:tab/>
        <w:t>TYPE RAN-UE-NGAP-ID</w:t>
      </w:r>
      <w:r w:rsidRPr="00E67E0D">
        <w:rPr>
          <w:noProof w:val="0"/>
          <w:snapToGrid w:val="0"/>
        </w:rPr>
        <w:tab/>
      </w:r>
      <w:r w:rsidRPr="00E67E0D">
        <w:rPr>
          <w:noProof w:val="0"/>
          <w:snapToGrid w:val="0"/>
        </w:rPr>
        <w:tab/>
        <w:t>PRESENCE mandatory</w:t>
      </w:r>
      <w:r w:rsidRPr="00E67E0D">
        <w:rPr>
          <w:noProof w:val="0"/>
          <w:snapToGrid w:val="0"/>
        </w:rPr>
        <w:tab/>
        <w:t>}|</w:t>
      </w:r>
    </w:p>
    <w:p w14:paraId="547EF172" w14:textId="77777777" w:rsidR="006A1CE4" w:rsidRPr="00E67E0D" w:rsidRDefault="006A1CE4" w:rsidP="00E7499B">
      <w:pPr>
        <w:pStyle w:val="PL"/>
        <w:spacing w:line="0" w:lineRule="atLeast"/>
        <w:rPr>
          <w:noProof w:val="0"/>
          <w:snapToGrid w:val="0"/>
        </w:rPr>
      </w:pPr>
      <w:r w:rsidRPr="00E67E0D">
        <w:rPr>
          <w:noProof w:val="0"/>
          <w:snapToGrid w:val="0"/>
        </w:rPr>
        <w:tab/>
        <w:t>{ ID id-NAS-PDU</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NAS-PDU</w:t>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2501748A" w14:textId="77777777" w:rsidR="006A1CE4" w:rsidRPr="00E67E0D" w:rsidRDefault="006A1CE4" w:rsidP="00E7499B">
      <w:pPr>
        <w:pStyle w:val="PL"/>
        <w:spacing w:line="0" w:lineRule="atLeast"/>
        <w:rPr>
          <w:noProof w:val="0"/>
          <w:snapToGrid w:val="0"/>
        </w:rPr>
      </w:pPr>
      <w:r w:rsidRPr="00E67E0D">
        <w:rPr>
          <w:noProof w:val="0"/>
          <w:snapToGrid w:val="0"/>
        </w:rPr>
        <w:tab/>
        <w:t>{ ID id-Cause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43E0889B"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17E57E2C" w14:textId="77777777" w:rsidR="006A1CE4" w:rsidRPr="00E67E0D" w:rsidRDefault="006A1CE4" w:rsidP="00E7499B">
      <w:pPr>
        <w:pStyle w:val="PL"/>
        <w:spacing w:line="0" w:lineRule="atLeast"/>
        <w:rPr>
          <w:noProof w:val="0"/>
          <w:snapToGrid w:val="0"/>
        </w:rPr>
      </w:pPr>
      <w:r w:rsidRPr="00E67E0D">
        <w:rPr>
          <w:noProof w:val="0"/>
          <w:snapToGrid w:val="0"/>
        </w:rPr>
        <w:t>}</w:t>
      </w:r>
    </w:p>
    <w:p w14:paraId="5A262BFC" w14:textId="77777777" w:rsidR="006A1CE4" w:rsidRPr="00E67E0D" w:rsidRDefault="006A1CE4" w:rsidP="00E7499B">
      <w:pPr>
        <w:pStyle w:val="PL"/>
        <w:spacing w:line="0" w:lineRule="atLeast"/>
        <w:rPr>
          <w:noProof w:val="0"/>
          <w:snapToGrid w:val="0"/>
        </w:rPr>
      </w:pPr>
    </w:p>
    <w:p w14:paraId="05723FC3" w14:textId="77777777" w:rsidR="006A1CE4" w:rsidRPr="00E67E0D" w:rsidRDefault="006A1CE4" w:rsidP="00E7499B">
      <w:pPr>
        <w:pStyle w:val="PL"/>
        <w:spacing w:line="0" w:lineRule="atLeast"/>
        <w:rPr>
          <w:noProof w:val="0"/>
          <w:snapToGrid w:val="0"/>
        </w:rPr>
      </w:pPr>
      <w:r w:rsidRPr="00E67E0D">
        <w:rPr>
          <w:noProof w:val="0"/>
          <w:snapToGrid w:val="0"/>
        </w:rPr>
        <w:t>-- **************************************************************</w:t>
      </w:r>
    </w:p>
    <w:p w14:paraId="0B04CDD2" w14:textId="77777777" w:rsidR="006A1CE4" w:rsidRPr="00E67E0D" w:rsidRDefault="006A1CE4" w:rsidP="00E7499B">
      <w:pPr>
        <w:pStyle w:val="PL"/>
        <w:spacing w:line="0" w:lineRule="atLeast"/>
        <w:rPr>
          <w:noProof w:val="0"/>
          <w:snapToGrid w:val="0"/>
        </w:rPr>
      </w:pPr>
      <w:r w:rsidRPr="00E67E0D">
        <w:rPr>
          <w:noProof w:val="0"/>
          <w:snapToGrid w:val="0"/>
        </w:rPr>
        <w:t>--</w:t>
      </w:r>
    </w:p>
    <w:p w14:paraId="5258AAAF" w14:textId="77777777" w:rsidR="006A1CE4" w:rsidRPr="00E67E0D" w:rsidRDefault="006A1CE4" w:rsidP="00E7499B">
      <w:pPr>
        <w:pStyle w:val="PL"/>
        <w:spacing w:line="0" w:lineRule="atLeast"/>
        <w:rPr>
          <w:noProof w:val="0"/>
          <w:snapToGrid w:val="0"/>
        </w:rPr>
      </w:pPr>
      <w:r w:rsidRPr="00E67E0D">
        <w:rPr>
          <w:noProof w:val="0"/>
          <w:snapToGrid w:val="0"/>
        </w:rPr>
        <w:t>-- REROUTE NAS REQUEST</w:t>
      </w:r>
    </w:p>
    <w:p w14:paraId="2E98DAA9" w14:textId="77777777" w:rsidR="006A1CE4" w:rsidRPr="00E67E0D" w:rsidRDefault="006A1CE4" w:rsidP="00E7499B">
      <w:pPr>
        <w:pStyle w:val="PL"/>
        <w:spacing w:line="0" w:lineRule="atLeast"/>
        <w:rPr>
          <w:noProof w:val="0"/>
          <w:snapToGrid w:val="0"/>
        </w:rPr>
      </w:pPr>
      <w:r w:rsidRPr="00E67E0D">
        <w:rPr>
          <w:noProof w:val="0"/>
          <w:snapToGrid w:val="0"/>
        </w:rPr>
        <w:t>--</w:t>
      </w:r>
    </w:p>
    <w:p w14:paraId="39094C21" w14:textId="77777777" w:rsidR="006A1CE4" w:rsidRPr="00E67E0D" w:rsidRDefault="006A1CE4" w:rsidP="00E7499B">
      <w:pPr>
        <w:pStyle w:val="PL"/>
        <w:spacing w:line="0" w:lineRule="atLeast"/>
        <w:rPr>
          <w:noProof w:val="0"/>
          <w:snapToGrid w:val="0"/>
        </w:rPr>
      </w:pPr>
      <w:r w:rsidRPr="00E67E0D">
        <w:rPr>
          <w:noProof w:val="0"/>
          <w:snapToGrid w:val="0"/>
        </w:rPr>
        <w:t>-- **************************************************************</w:t>
      </w:r>
    </w:p>
    <w:p w14:paraId="34BA5373" w14:textId="77777777" w:rsidR="006A1CE4" w:rsidRPr="00E67E0D" w:rsidRDefault="006A1CE4" w:rsidP="00E7499B">
      <w:pPr>
        <w:pStyle w:val="PL"/>
        <w:spacing w:line="0" w:lineRule="atLeast"/>
        <w:rPr>
          <w:noProof w:val="0"/>
          <w:snapToGrid w:val="0"/>
        </w:rPr>
      </w:pPr>
    </w:p>
    <w:p w14:paraId="6B2024DD" w14:textId="77777777" w:rsidR="006A1CE4" w:rsidRPr="00E67E0D" w:rsidRDefault="006A1CE4" w:rsidP="00E7499B">
      <w:pPr>
        <w:pStyle w:val="PL"/>
        <w:spacing w:line="0" w:lineRule="atLeast"/>
        <w:rPr>
          <w:noProof w:val="0"/>
          <w:snapToGrid w:val="0"/>
        </w:rPr>
      </w:pPr>
      <w:r w:rsidRPr="00E67E0D">
        <w:rPr>
          <w:noProof w:val="0"/>
          <w:snapToGrid w:val="0"/>
        </w:rPr>
        <w:t>RerouteNASRequest ::= SEQUENCE {</w:t>
      </w:r>
    </w:p>
    <w:p w14:paraId="4B331411" w14:textId="77777777" w:rsidR="006A1CE4" w:rsidRPr="00E67E0D" w:rsidRDefault="006A1CE4" w:rsidP="00E7499B">
      <w:pPr>
        <w:pStyle w:val="PL"/>
        <w:spacing w:line="0" w:lineRule="atLeast"/>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{RerouteNASRequest-IEs} },</w:t>
      </w:r>
    </w:p>
    <w:p w14:paraId="0195ABAB"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65E76A47" w14:textId="77777777" w:rsidR="006A1CE4" w:rsidRPr="00E67E0D" w:rsidRDefault="006A1CE4" w:rsidP="00E7499B">
      <w:pPr>
        <w:pStyle w:val="PL"/>
        <w:spacing w:line="0" w:lineRule="atLeast"/>
        <w:rPr>
          <w:noProof w:val="0"/>
          <w:snapToGrid w:val="0"/>
        </w:rPr>
      </w:pPr>
      <w:r w:rsidRPr="00E67E0D">
        <w:rPr>
          <w:noProof w:val="0"/>
          <w:snapToGrid w:val="0"/>
        </w:rPr>
        <w:t>}</w:t>
      </w:r>
    </w:p>
    <w:p w14:paraId="79E5179B" w14:textId="77777777" w:rsidR="006A1CE4" w:rsidRPr="00E67E0D" w:rsidRDefault="006A1CE4" w:rsidP="00E7499B">
      <w:pPr>
        <w:pStyle w:val="PL"/>
        <w:spacing w:line="0" w:lineRule="atLeast"/>
        <w:rPr>
          <w:noProof w:val="0"/>
          <w:snapToGrid w:val="0"/>
        </w:rPr>
      </w:pPr>
    </w:p>
    <w:p w14:paraId="64C79D9A" w14:textId="77777777" w:rsidR="006A1CE4" w:rsidRPr="00E67E0D" w:rsidRDefault="006A1CE4" w:rsidP="00E7499B">
      <w:pPr>
        <w:pStyle w:val="PL"/>
        <w:spacing w:line="0" w:lineRule="atLeast"/>
        <w:rPr>
          <w:noProof w:val="0"/>
          <w:snapToGrid w:val="0"/>
        </w:rPr>
      </w:pPr>
      <w:r w:rsidRPr="00E67E0D">
        <w:rPr>
          <w:noProof w:val="0"/>
          <w:snapToGrid w:val="0"/>
        </w:rPr>
        <w:t>RerouteNASRequest-IEs NGAP-PROTOCOL-IES ::= {</w:t>
      </w:r>
    </w:p>
    <w:p w14:paraId="58F6065E" w14:textId="77777777" w:rsidR="006A1CE4" w:rsidRPr="00E67E0D" w:rsidRDefault="006A1CE4" w:rsidP="00E7499B">
      <w:pPr>
        <w:pStyle w:val="PL"/>
        <w:spacing w:line="0" w:lineRule="atLeast"/>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715F33CA" w14:textId="77777777" w:rsidR="006A1CE4" w:rsidRPr="00E67E0D" w:rsidRDefault="006A1CE4" w:rsidP="00E7499B">
      <w:pPr>
        <w:pStyle w:val="PL"/>
        <w:spacing w:line="0" w:lineRule="atLeast"/>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t>}|</w:t>
      </w:r>
    </w:p>
    <w:p w14:paraId="6C52BEF2" w14:textId="77777777" w:rsidR="006A1CE4" w:rsidRPr="00E67E0D" w:rsidRDefault="006A1CE4" w:rsidP="00E7499B">
      <w:pPr>
        <w:pStyle w:val="PL"/>
        <w:spacing w:line="0" w:lineRule="atLeast"/>
        <w:rPr>
          <w:noProof w:val="0"/>
          <w:snapToGrid w:val="0"/>
        </w:rPr>
      </w:pPr>
      <w:r w:rsidRPr="00E67E0D">
        <w:rPr>
          <w:noProof w:val="0"/>
          <w:snapToGrid w:val="0"/>
        </w:rPr>
        <w:tab/>
        <w:t>{ ID id-NGAP-Message</w:t>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OCTET STRING</w:t>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3D743FC7" w14:textId="77777777" w:rsidR="006A1CE4" w:rsidRPr="00E67E0D" w:rsidRDefault="006A1CE4" w:rsidP="00E7499B">
      <w:pPr>
        <w:pStyle w:val="PL"/>
        <w:spacing w:line="0" w:lineRule="atLeast"/>
        <w:rPr>
          <w:noProof w:val="0"/>
          <w:snapToGrid w:val="0"/>
        </w:rPr>
      </w:pPr>
      <w:r w:rsidRPr="00E67E0D">
        <w:rPr>
          <w:noProof w:val="0"/>
          <w:snapToGrid w:val="0"/>
        </w:rPr>
        <w:tab/>
        <w:t>{ ID id-AMFSetID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AMFSetID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2FBF847E" w14:textId="2209B1C4" w:rsidR="006A1CE4" w:rsidRPr="00E67E0D" w:rsidRDefault="006A1CE4" w:rsidP="00E7499B">
      <w:pPr>
        <w:pStyle w:val="PL"/>
        <w:spacing w:line="0" w:lineRule="atLeast"/>
        <w:rPr>
          <w:noProof w:val="0"/>
          <w:snapToGrid w:val="0"/>
        </w:rPr>
      </w:pPr>
      <w:r w:rsidRPr="00E67E0D">
        <w:rPr>
          <w:noProof w:val="0"/>
          <w:snapToGrid w:val="0"/>
        </w:rPr>
        <w:tab/>
        <w:t>{ ID id-AllowedNSSAI</w:t>
      </w:r>
      <w:r w:rsidRPr="00E67E0D">
        <w:rPr>
          <w:noProof w:val="0"/>
          <w:snapToGrid w:val="0"/>
        </w:rPr>
        <w:tab/>
      </w:r>
      <w:r w:rsidRPr="00E67E0D">
        <w:rPr>
          <w:noProof w:val="0"/>
          <w:snapToGrid w:val="0"/>
        </w:rPr>
        <w:tab/>
      </w:r>
      <w:r w:rsidRPr="00E67E0D">
        <w:rPr>
          <w:noProof w:val="0"/>
          <w:snapToGrid w:val="0"/>
        </w:rPr>
        <w:tab/>
        <w:t xml:space="preserve">CRITICALITY </w:t>
      </w:r>
      <w:del w:id="6377" w:author="Issam" w:date="2019-02-12T23:38:00Z">
        <w:r w:rsidR="00AE297A" w:rsidRPr="00FF6A95">
          <w:rPr>
            <w:noProof w:val="0"/>
            <w:snapToGrid w:val="0"/>
          </w:rPr>
          <w:delText>ignore</w:delText>
        </w:r>
      </w:del>
      <w:ins w:id="6378" w:author="Issam" w:date="2019-02-12T23:38:00Z">
        <w:r w:rsidRPr="00E67E0D">
          <w:rPr>
            <w:noProof w:val="0"/>
            <w:snapToGrid w:val="0"/>
          </w:rPr>
          <w:t>reject</w:t>
        </w:r>
      </w:ins>
      <w:r w:rsidRPr="00E67E0D">
        <w:rPr>
          <w:noProof w:val="0"/>
          <w:snapToGrid w:val="0"/>
        </w:rPr>
        <w:tab/>
        <w:t>TYPE AllowedNSSAI</w:t>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t>},</w:t>
      </w:r>
    </w:p>
    <w:p w14:paraId="614AAF63"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09374C19" w14:textId="77777777" w:rsidR="006A1CE4" w:rsidRPr="00E67E0D" w:rsidRDefault="006A1CE4" w:rsidP="00E7499B">
      <w:pPr>
        <w:pStyle w:val="PL"/>
        <w:spacing w:line="0" w:lineRule="atLeast"/>
        <w:rPr>
          <w:noProof w:val="0"/>
          <w:snapToGrid w:val="0"/>
        </w:rPr>
      </w:pPr>
      <w:r w:rsidRPr="00E67E0D">
        <w:rPr>
          <w:noProof w:val="0"/>
          <w:snapToGrid w:val="0"/>
        </w:rPr>
        <w:t>}</w:t>
      </w:r>
    </w:p>
    <w:p w14:paraId="296F1A79" w14:textId="77777777" w:rsidR="006A1CE4" w:rsidRPr="00E67E0D" w:rsidRDefault="006A1CE4" w:rsidP="00E7499B">
      <w:pPr>
        <w:pStyle w:val="PL"/>
        <w:spacing w:line="0" w:lineRule="atLeast"/>
        <w:rPr>
          <w:noProof w:val="0"/>
          <w:snapToGrid w:val="0"/>
        </w:rPr>
      </w:pPr>
    </w:p>
    <w:p w14:paraId="2657610F" w14:textId="77777777" w:rsidR="006A1CE4" w:rsidRPr="00E67E0D" w:rsidRDefault="006A1CE4" w:rsidP="00E7499B">
      <w:pPr>
        <w:pStyle w:val="PL"/>
        <w:rPr>
          <w:noProof w:val="0"/>
          <w:snapToGrid w:val="0"/>
        </w:rPr>
      </w:pPr>
      <w:r w:rsidRPr="00E67E0D">
        <w:rPr>
          <w:noProof w:val="0"/>
          <w:snapToGrid w:val="0"/>
        </w:rPr>
        <w:t>-- **************************************************************</w:t>
      </w:r>
    </w:p>
    <w:p w14:paraId="013352C5" w14:textId="77777777" w:rsidR="006A1CE4" w:rsidRPr="00E67E0D" w:rsidRDefault="006A1CE4" w:rsidP="00E7499B">
      <w:pPr>
        <w:pStyle w:val="PL"/>
        <w:rPr>
          <w:noProof w:val="0"/>
          <w:snapToGrid w:val="0"/>
        </w:rPr>
      </w:pPr>
      <w:r w:rsidRPr="00E67E0D">
        <w:rPr>
          <w:noProof w:val="0"/>
          <w:snapToGrid w:val="0"/>
        </w:rPr>
        <w:t>--</w:t>
      </w:r>
    </w:p>
    <w:p w14:paraId="28FB0CA2" w14:textId="77777777" w:rsidR="006A1CE4" w:rsidRPr="00E67E0D" w:rsidRDefault="006A1CE4" w:rsidP="00E7499B">
      <w:pPr>
        <w:pStyle w:val="PL"/>
        <w:outlineLvl w:val="3"/>
        <w:rPr>
          <w:noProof w:val="0"/>
          <w:snapToGrid w:val="0"/>
        </w:rPr>
      </w:pPr>
      <w:r w:rsidRPr="00E67E0D">
        <w:rPr>
          <w:noProof w:val="0"/>
          <w:snapToGrid w:val="0"/>
        </w:rPr>
        <w:t>-- INTERFACE MANAGEMENT ELEMENTARY PROCEDURES</w:t>
      </w:r>
    </w:p>
    <w:p w14:paraId="42207E1E" w14:textId="77777777" w:rsidR="006A1CE4" w:rsidRPr="00E67E0D" w:rsidRDefault="006A1CE4" w:rsidP="00E7499B">
      <w:pPr>
        <w:pStyle w:val="PL"/>
        <w:rPr>
          <w:noProof w:val="0"/>
          <w:snapToGrid w:val="0"/>
        </w:rPr>
      </w:pPr>
      <w:r w:rsidRPr="00E67E0D">
        <w:rPr>
          <w:noProof w:val="0"/>
          <w:snapToGrid w:val="0"/>
        </w:rPr>
        <w:t>--</w:t>
      </w:r>
    </w:p>
    <w:p w14:paraId="73930D04" w14:textId="77777777" w:rsidR="006A1CE4" w:rsidRPr="00E67E0D" w:rsidRDefault="006A1CE4" w:rsidP="00E7499B">
      <w:pPr>
        <w:pStyle w:val="PL"/>
        <w:rPr>
          <w:noProof w:val="0"/>
          <w:snapToGrid w:val="0"/>
        </w:rPr>
      </w:pPr>
      <w:r w:rsidRPr="00E67E0D">
        <w:rPr>
          <w:noProof w:val="0"/>
          <w:snapToGrid w:val="0"/>
        </w:rPr>
        <w:t>-- **************************************************************</w:t>
      </w:r>
    </w:p>
    <w:p w14:paraId="6B6738F4" w14:textId="77777777" w:rsidR="006A1CE4" w:rsidRPr="00E67E0D" w:rsidRDefault="006A1CE4" w:rsidP="00E7499B">
      <w:pPr>
        <w:pStyle w:val="PL"/>
        <w:rPr>
          <w:noProof w:val="0"/>
          <w:snapToGrid w:val="0"/>
        </w:rPr>
      </w:pPr>
    </w:p>
    <w:p w14:paraId="7200D50F" w14:textId="77777777" w:rsidR="006A1CE4" w:rsidRPr="00E67E0D" w:rsidRDefault="006A1CE4" w:rsidP="00E7499B">
      <w:pPr>
        <w:pStyle w:val="PL"/>
        <w:rPr>
          <w:noProof w:val="0"/>
          <w:snapToGrid w:val="0"/>
        </w:rPr>
      </w:pPr>
      <w:r w:rsidRPr="00E67E0D">
        <w:rPr>
          <w:noProof w:val="0"/>
          <w:snapToGrid w:val="0"/>
        </w:rPr>
        <w:t>-- **************************************************************</w:t>
      </w:r>
    </w:p>
    <w:p w14:paraId="24FA9A5C" w14:textId="77777777" w:rsidR="006A1CE4" w:rsidRPr="00E67E0D" w:rsidRDefault="006A1CE4" w:rsidP="00E7499B">
      <w:pPr>
        <w:pStyle w:val="PL"/>
        <w:rPr>
          <w:noProof w:val="0"/>
          <w:snapToGrid w:val="0"/>
        </w:rPr>
      </w:pPr>
      <w:r w:rsidRPr="00E67E0D">
        <w:rPr>
          <w:noProof w:val="0"/>
          <w:snapToGrid w:val="0"/>
        </w:rPr>
        <w:t>--</w:t>
      </w:r>
    </w:p>
    <w:p w14:paraId="3D008347" w14:textId="77777777" w:rsidR="006A1CE4" w:rsidRPr="00E67E0D" w:rsidRDefault="006A1CE4" w:rsidP="00E7499B">
      <w:pPr>
        <w:pStyle w:val="PL"/>
        <w:outlineLvl w:val="3"/>
        <w:rPr>
          <w:noProof w:val="0"/>
          <w:snapToGrid w:val="0"/>
        </w:rPr>
      </w:pPr>
      <w:r w:rsidRPr="00E67E0D">
        <w:rPr>
          <w:noProof w:val="0"/>
          <w:snapToGrid w:val="0"/>
        </w:rPr>
        <w:t>-- NG Setup Elementary Procedure</w:t>
      </w:r>
    </w:p>
    <w:p w14:paraId="57B91C0C" w14:textId="77777777" w:rsidR="006A1CE4" w:rsidRPr="00E67E0D" w:rsidRDefault="006A1CE4" w:rsidP="00E7499B">
      <w:pPr>
        <w:pStyle w:val="PL"/>
        <w:rPr>
          <w:noProof w:val="0"/>
          <w:snapToGrid w:val="0"/>
        </w:rPr>
      </w:pPr>
      <w:r w:rsidRPr="00E67E0D">
        <w:rPr>
          <w:noProof w:val="0"/>
          <w:snapToGrid w:val="0"/>
        </w:rPr>
        <w:t>--</w:t>
      </w:r>
    </w:p>
    <w:p w14:paraId="7375EFB8" w14:textId="77777777" w:rsidR="006A1CE4" w:rsidRPr="00E67E0D" w:rsidRDefault="006A1CE4" w:rsidP="00E7499B">
      <w:pPr>
        <w:pStyle w:val="PL"/>
        <w:rPr>
          <w:noProof w:val="0"/>
          <w:snapToGrid w:val="0"/>
        </w:rPr>
      </w:pPr>
      <w:r w:rsidRPr="00E67E0D">
        <w:rPr>
          <w:noProof w:val="0"/>
          <w:snapToGrid w:val="0"/>
        </w:rPr>
        <w:t>-- **************************************************************</w:t>
      </w:r>
    </w:p>
    <w:p w14:paraId="0E7A4D40" w14:textId="77777777" w:rsidR="006A1CE4" w:rsidRPr="00E67E0D" w:rsidRDefault="006A1CE4" w:rsidP="00E7499B">
      <w:pPr>
        <w:pStyle w:val="PL"/>
        <w:rPr>
          <w:noProof w:val="0"/>
          <w:snapToGrid w:val="0"/>
        </w:rPr>
      </w:pPr>
    </w:p>
    <w:p w14:paraId="04F236D8" w14:textId="77777777" w:rsidR="006A1CE4" w:rsidRPr="00E67E0D" w:rsidRDefault="006A1CE4" w:rsidP="00E7499B">
      <w:pPr>
        <w:pStyle w:val="PL"/>
        <w:rPr>
          <w:noProof w:val="0"/>
          <w:snapToGrid w:val="0"/>
        </w:rPr>
      </w:pPr>
      <w:r w:rsidRPr="00E67E0D">
        <w:rPr>
          <w:noProof w:val="0"/>
          <w:snapToGrid w:val="0"/>
        </w:rPr>
        <w:t>-- **************************************************************</w:t>
      </w:r>
    </w:p>
    <w:p w14:paraId="5B2E9E7C" w14:textId="77777777" w:rsidR="006A1CE4" w:rsidRPr="00E67E0D" w:rsidRDefault="006A1CE4" w:rsidP="00E7499B">
      <w:pPr>
        <w:pStyle w:val="PL"/>
        <w:rPr>
          <w:noProof w:val="0"/>
          <w:snapToGrid w:val="0"/>
        </w:rPr>
      </w:pPr>
      <w:r w:rsidRPr="00E67E0D">
        <w:rPr>
          <w:noProof w:val="0"/>
          <w:snapToGrid w:val="0"/>
        </w:rPr>
        <w:t>--</w:t>
      </w:r>
    </w:p>
    <w:p w14:paraId="2682E6B9" w14:textId="77777777" w:rsidR="006A1CE4" w:rsidRPr="00E67E0D" w:rsidRDefault="006A1CE4" w:rsidP="00E7499B">
      <w:pPr>
        <w:pStyle w:val="PL"/>
        <w:outlineLvl w:val="4"/>
        <w:rPr>
          <w:noProof w:val="0"/>
          <w:snapToGrid w:val="0"/>
        </w:rPr>
      </w:pPr>
      <w:r w:rsidRPr="00E67E0D">
        <w:rPr>
          <w:noProof w:val="0"/>
          <w:snapToGrid w:val="0"/>
        </w:rPr>
        <w:t>-- NG SETUP REQUEST</w:t>
      </w:r>
    </w:p>
    <w:p w14:paraId="06D9FB5C" w14:textId="77777777" w:rsidR="006A1CE4" w:rsidRPr="00E67E0D" w:rsidRDefault="006A1CE4" w:rsidP="00E7499B">
      <w:pPr>
        <w:pStyle w:val="PL"/>
        <w:rPr>
          <w:noProof w:val="0"/>
          <w:snapToGrid w:val="0"/>
        </w:rPr>
      </w:pPr>
      <w:r w:rsidRPr="00E67E0D">
        <w:rPr>
          <w:noProof w:val="0"/>
          <w:snapToGrid w:val="0"/>
        </w:rPr>
        <w:t>--</w:t>
      </w:r>
    </w:p>
    <w:p w14:paraId="738CBC14" w14:textId="77777777" w:rsidR="006A1CE4" w:rsidRPr="00E67E0D" w:rsidRDefault="006A1CE4" w:rsidP="00E7499B">
      <w:pPr>
        <w:pStyle w:val="PL"/>
        <w:rPr>
          <w:noProof w:val="0"/>
          <w:snapToGrid w:val="0"/>
        </w:rPr>
      </w:pPr>
      <w:r w:rsidRPr="00E67E0D">
        <w:rPr>
          <w:noProof w:val="0"/>
          <w:snapToGrid w:val="0"/>
        </w:rPr>
        <w:t>-- **************************************************************</w:t>
      </w:r>
    </w:p>
    <w:p w14:paraId="79184C4A" w14:textId="77777777" w:rsidR="006A1CE4" w:rsidRPr="00E67E0D" w:rsidRDefault="006A1CE4" w:rsidP="00E7499B">
      <w:pPr>
        <w:pStyle w:val="PL"/>
        <w:rPr>
          <w:noProof w:val="0"/>
          <w:snapToGrid w:val="0"/>
        </w:rPr>
      </w:pPr>
    </w:p>
    <w:p w14:paraId="3433AAFE" w14:textId="77777777" w:rsidR="006A1CE4" w:rsidRPr="00E67E0D" w:rsidRDefault="006A1CE4" w:rsidP="00E7499B">
      <w:pPr>
        <w:pStyle w:val="PL"/>
        <w:rPr>
          <w:noProof w:val="0"/>
          <w:snapToGrid w:val="0"/>
        </w:rPr>
      </w:pPr>
      <w:r w:rsidRPr="00E67E0D">
        <w:rPr>
          <w:noProof w:val="0"/>
          <w:snapToGrid w:val="0"/>
        </w:rPr>
        <w:t>NGSetupRequest ::= SEQUENCE {</w:t>
      </w:r>
    </w:p>
    <w:p w14:paraId="3D33B2B5"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{NGSetupRequestIEs} },</w:t>
      </w:r>
    </w:p>
    <w:p w14:paraId="035B9AD5" w14:textId="77777777" w:rsidR="006A1CE4" w:rsidRPr="00E67E0D" w:rsidRDefault="006A1CE4" w:rsidP="00E7499B">
      <w:pPr>
        <w:pStyle w:val="PL"/>
        <w:rPr>
          <w:noProof w:val="0"/>
          <w:snapToGrid w:val="0"/>
        </w:rPr>
      </w:pPr>
      <w:r w:rsidRPr="00E67E0D">
        <w:rPr>
          <w:noProof w:val="0"/>
          <w:snapToGrid w:val="0"/>
        </w:rPr>
        <w:tab/>
        <w:t>...</w:t>
      </w:r>
    </w:p>
    <w:p w14:paraId="6C4F7F05" w14:textId="77777777" w:rsidR="006A1CE4" w:rsidRPr="00E67E0D" w:rsidRDefault="006A1CE4" w:rsidP="00E7499B">
      <w:pPr>
        <w:pStyle w:val="PL"/>
        <w:rPr>
          <w:noProof w:val="0"/>
          <w:snapToGrid w:val="0"/>
        </w:rPr>
      </w:pPr>
      <w:r w:rsidRPr="00E67E0D">
        <w:rPr>
          <w:noProof w:val="0"/>
          <w:snapToGrid w:val="0"/>
        </w:rPr>
        <w:t>}</w:t>
      </w:r>
    </w:p>
    <w:p w14:paraId="40C8D203" w14:textId="77777777" w:rsidR="006A1CE4" w:rsidRPr="00E67E0D" w:rsidRDefault="006A1CE4" w:rsidP="00E7499B">
      <w:pPr>
        <w:pStyle w:val="PL"/>
        <w:rPr>
          <w:noProof w:val="0"/>
          <w:snapToGrid w:val="0"/>
        </w:rPr>
      </w:pPr>
    </w:p>
    <w:p w14:paraId="732D85D8" w14:textId="77777777" w:rsidR="006A1CE4" w:rsidRPr="00E67E0D" w:rsidRDefault="006A1CE4" w:rsidP="00E7499B">
      <w:pPr>
        <w:pStyle w:val="PL"/>
        <w:rPr>
          <w:noProof w:val="0"/>
          <w:snapToGrid w:val="0"/>
        </w:rPr>
      </w:pPr>
      <w:r w:rsidRPr="00E67E0D">
        <w:rPr>
          <w:noProof w:val="0"/>
          <w:snapToGrid w:val="0"/>
        </w:rPr>
        <w:t>NGSetupRequestIEs NGAP-PROTOCOL-IES ::= {</w:t>
      </w:r>
    </w:p>
    <w:p w14:paraId="3474979F" w14:textId="77777777" w:rsidR="006A1CE4" w:rsidRPr="00E67E0D" w:rsidRDefault="006A1CE4" w:rsidP="00E7499B">
      <w:pPr>
        <w:pStyle w:val="PL"/>
        <w:rPr>
          <w:noProof w:val="0"/>
          <w:snapToGrid w:val="0"/>
        </w:rPr>
      </w:pPr>
      <w:r w:rsidRPr="00E67E0D">
        <w:rPr>
          <w:noProof w:val="0"/>
          <w:snapToGrid w:val="0"/>
        </w:rPr>
        <w:tab/>
        <w:t>{ ID id-GlobalRANNodeID</w:t>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GlobalRANNodeID</w:t>
      </w:r>
      <w:r w:rsidRPr="00E67E0D">
        <w:rPr>
          <w:noProof w:val="0"/>
          <w:snapToGrid w:val="0"/>
        </w:rPr>
        <w:tab/>
        <w:t>PRESENCE mandatory</w:t>
      </w:r>
      <w:r w:rsidRPr="00E67E0D">
        <w:rPr>
          <w:noProof w:val="0"/>
          <w:snapToGrid w:val="0"/>
        </w:rPr>
        <w:tab/>
        <w:t>}|</w:t>
      </w:r>
    </w:p>
    <w:p w14:paraId="77E974D1" w14:textId="77777777" w:rsidR="006A1CE4" w:rsidRPr="00E67E0D" w:rsidRDefault="006A1CE4" w:rsidP="00E7499B">
      <w:pPr>
        <w:pStyle w:val="PL"/>
        <w:rPr>
          <w:noProof w:val="0"/>
          <w:snapToGrid w:val="0"/>
        </w:rPr>
      </w:pPr>
      <w:r w:rsidRPr="00E67E0D">
        <w:rPr>
          <w:noProof w:val="0"/>
          <w:snapToGrid w:val="0"/>
        </w:rPr>
        <w:tab/>
        <w:t>{ ID id-RANNodeName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RANNodeName</w:t>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52336FC2" w14:textId="77777777" w:rsidR="006A1CE4" w:rsidRPr="00E67E0D" w:rsidRDefault="006A1CE4" w:rsidP="00E7499B">
      <w:pPr>
        <w:pStyle w:val="PL"/>
        <w:rPr>
          <w:noProof w:val="0"/>
          <w:snapToGrid w:val="0"/>
        </w:rPr>
      </w:pPr>
      <w:r w:rsidRPr="00E67E0D">
        <w:rPr>
          <w:noProof w:val="0"/>
          <w:snapToGrid w:val="0"/>
        </w:rPr>
        <w:tab/>
        <w:t>{ ID id-SupportedTAList</w:t>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SupportedTAList</w:t>
      </w:r>
      <w:r w:rsidRPr="00E67E0D">
        <w:rPr>
          <w:noProof w:val="0"/>
          <w:snapToGrid w:val="0"/>
        </w:rPr>
        <w:tab/>
        <w:t>PRESENCE mandatory</w:t>
      </w:r>
      <w:r w:rsidRPr="00E67E0D">
        <w:rPr>
          <w:noProof w:val="0"/>
          <w:snapToGrid w:val="0"/>
        </w:rPr>
        <w:tab/>
        <w:t>}|</w:t>
      </w:r>
    </w:p>
    <w:p w14:paraId="1A534CCE" w14:textId="77777777" w:rsidR="006A1CE4" w:rsidRPr="00E67E0D" w:rsidRDefault="006A1CE4" w:rsidP="00E7499B">
      <w:pPr>
        <w:pStyle w:val="PL"/>
        <w:rPr>
          <w:noProof w:val="0"/>
          <w:snapToGrid w:val="0"/>
        </w:rPr>
      </w:pPr>
      <w:r w:rsidRPr="00E67E0D">
        <w:rPr>
          <w:noProof w:val="0"/>
          <w:snapToGrid w:val="0"/>
        </w:rPr>
        <w:tab/>
        <w:t>{ ID id-DefaultPagingDRX</w:t>
      </w:r>
      <w:r w:rsidRPr="00E67E0D">
        <w:rPr>
          <w:noProof w:val="0"/>
          <w:snapToGrid w:val="0"/>
        </w:rPr>
        <w:tab/>
      </w:r>
      <w:r w:rsidRPr="00E67E0D">
        <w:rPr>
          <w:noProof w:val="0"/>
          <w:snapToGrid w:val="0"/>
        </w:rPr>
        <w:tab/>
        <w:t>CRITICALITY ignore</w:t>
      </w:r>
      <w:r w:rsidRPr="00E67E0D">
        <w:rPr>
          <w:noProof w:val="0"/>
          <w:snapToGrid w:val="0"/>
        </w:rPr>
        <w:tab/>
        <w:t>TYPE PagingDRX</w:t>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08B640D3" w14:textId="77777777" w:rsidR="006A1CE4" w:rsidRPr="00E67E0D" w:rsidRDefault="006A1CE4" w:rsidP="00E7499B">
      <w:pPr>
        <w:pStyle w:val="PL"/>
        <w:rPr>
          <w:noProof w:val="0"/>
          <w:snapToGrid w:val="0"/>
        </w:rPr>
      </w:pPr>
      <w:r w:rsidRPr="00E67E0D">
        <w:rPr>
          <w:noProof w:val="0"/>
          <w:snapToGrid w:val="0"/>
        </w:rPr>
        <w:tab/>
        <w:t>...</w:t>
      </w:r>
    </w:p>
    <w:p w14:paraId="52E184CA" w14:textId="77777777" w:rsidR="006A1CE4" w:rsidRPr="00E67E0D" w:rsidRDefault="006A1CE4" w:rsidP="00E7499B">
      <w:pPr>
        <w:pStyle w:val="PL"/>
        <w:rPr>
          <w:noProof w:val="0"/>
          <w:snapToGrid w:val="0"/>
        </w:rPr>
      </w:pPr>
      <w:r w:rsidRPr="00E67E0D">
        <w:rPr>
          <w:noProof w:val="0"/>
          <w:snapToGrid w:val="0"/>
        </w:rPr>
        <w:t>}</w:t>
      </w:r>
    </w:p>
    <w:p w14:paraId="30B024AE" w14:textId="77777777" w:rsidR="006A1CE4" w:rsidRPr="00E67E0D" w:rsidRDefault="006A1CE4" w:rsidP="00E7499B">
      <w:pPr>
        <w:pStyle w:val="PL"/>
        <w:rPr>
          <w:noProof w:val="0"/>
          <w:snapToGrid w:val="0"/>
        </w:rPr>
      </w:pPr>
    </w:p>
    <w:p w14:paraId="707C053E" w14:textId="77777777" w:rsidR="006A1CE4" w:rsidRPr="00E67E0D" w:rsidRDefault="006A1CE4" w:rsidP="00E7499B">
      <w:pPr>
        <w:pStyle w:val="PL"/>
        <w:rPr>
          <w:noProof w:val="0"/>
          <w:snapToGrid w:val="0"/>
        </w:rPr>
      </w:pPr>
      <w:r w:rsidRPr="00E67E0D">
        <w:rPr>
          <w:noProof w:val="0"/>
          <w:snapToGrid w:val="0"/>
        </w:rPr>
        <w:t>-- **************************************************************</w:t>
      </w:r>
    </w:p>
    <w:p w14:paraId="60E21A27" w14:textId="77777777" w:rsidR="006A1CE4" w:rsidRPr="00E67E0D" w:rsidRDefault="006A1CE4" w:rsidP="00E7499B">
      <w:pPr>
        <w:pStyle w:val="PL"/>
        <w:rPr>
          <w:noProof w:val="0"/>
          <w:snapToGrid w:val="0"/>
        </w:rPr>
      </w:pPr>
      <w:r w:rsidRPr="00E67E0D">
        <w:rPr>
          <w:noProof w:val="0"/>
          <w:snapToGrid w:val="0"/>
        </w:rPr>
        <w:t>--</w:t>
      </w:r>
    </w:p>
    <w:p w14:paraId="5D12231B" w14:textId="77777777" w:rsidR="006A1CE4" w:rsidRPr="00E67E0D" w:rsidRDefault="006A1CE4" w:rsidP="00E7499B">
      <w:pPr>
        <w:pStyle w:val="PL"/>
        <w:outlineLvl w:val="4"/>
        <w:rPr>
          <w:noProof w:val="0"/>
          <w:snapToGrid w:val="0"/>
        </w:rPr>
      </w:pPr>
      <w:r w:rsidRPr="00E67E0D">
        <w:rPr>
          <w:noProof w:val="0"/>
          <w:snapToGrid w:val="0"/>
        </w:rPr>
        <w:t>-- NG SETUP RESPONSE</w:t>
      </w:r>
    </w:p>
    <w:p w14:paraId="1BD9B3F4" w14:textId="77777777" w:rsidR="006A1CE4" w:rsidRPr="00E67E0D" w:rsidRDefault="006A1CE4" w:rsidP="00E7499B">
      <w:pPr>
        <w:pStyle w:val="PL"/>
        <w:rPr>
          <w:noProof w:val="0"/>
          <w:snapToGrid w:val="0"/>
        </w:rPr>
      </w:pPr>
      <w:r w:rsidRPr="00E67E0D">
        <w:rPr>
          <w:noProof w:val="0"/>
          <w:snapToGrid w:val="0"/>
        </w:rPr>
        <w:t>--</w:t>
      </w:r>
    </w:p>
    <w:p w14:paraId="09D955C3" w14:textId="77777777" w:rsidR="006A1CE4" w:rsidRPr="00E67E0D" w:rsidRDefault="006A1CE4" w:rsidP="00E7499B">
      <w:pPr>
        <w:pStyle w:val="PL"/>
        <w:rPr>
          <w:noProof w:val="0"/>
          <w:snapToGrid w:val="0"/>
        </w:rPr>
      </w:pPr>
      <w:r w:rsidRPr="00E67E0D">
        <w:rPr>
          <w:noProof w:val="0"/>
          <w:snapToGrid w:val="0"/>
        </w:rPr>
        <w:t>-- **************************************************************</w:t>
      </w:r>
    </w:p>
    <w:p w14:paraId="71BBBD34" w14:textId="77777777" w:rsidR="006A1CE4" w:rsidRPr="00E67E0D" w:rsidRDefault="006A1CE4" w:rsidP="00E7499B">
      <w:pPr>
        <w:pStyle w:val="PL"/>
        <w:rPr>
          <w:noProof w:val="0"/>
          <w:snapToGrid w:val="0"/>
        </w:rPr>
      </w:pPr>
    </w:p>
    <w:p w14:paraId="4A5669E7" w14:textId="77777777" w:rsidR="006A1CE4" w:rsidRPr="00E67E0D" w:rsidRDefault="006A1CE4" w:rsidP="00E7499B">
      <w:pPr>
        <w:pStyle w:val="PL"/>
        <w:rPr>
          <w:noProof w:val="0"/>
          <w:snapToGrid w:val="0"/>
        </w:rPr>
      </w:pPr>
      <w:r w:rsidRPr="00E67E0D">
        <w:rPr>
          <w:noProof w:val="0"/>
          <w:snapToGrid w:val="0"/>
        </w:rPr>
        <w:t>NGSetupResponse ::= SEQUENCE {</w:t>
      </w:r>
    </w:p>
    <w:p w14:paraId="7029A00D"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{NGSetupResponseIEs} },</w:t>
      </w:r>
    </w:p>
    <w:p w14:paraId="07EE0A76" w14:textId="77777777" w:rsidR="006A1CE4" w:rsidRPr="00E67E0D" w:rsidRDefault="006A1CE4" w:rsidP="00E7499B">
      <w:pPr>
        <w:pStyle w:val="PL"/>
        <w:rPr>
          <w:noProof w:val="0"/>
          <w:snapToGrid w:val="0"/>
        </w:rPr>
      </w:pPr>
      <w:r w:rsidRPr="00E67E0D">
        <w:rPr>
          <w:noProof w:val="0"/>
          <w:snapToGrid w:val="0"/>
        </w:rPr>
        <w:tab/>
        <w:t>...</w:t>
      </w:r>
    </w:p>
    <w:p w14:paraId="52140E88" w14:textId="77777777" w:rsidR="006A1CE4" w:rsidRPr="00E67E0D" w:rsidRDefault="006A1CE4" w:rsidP="00E7499B">
      <w:pPr>
        <w:pStyle w:val="PL"/>
        <w:rPr>
          <w:noProof w:val="0"/>
          <w:snapToGrid w:val="0"/>
        </w:rPr>
      </w:pPr>
      <w:r w:rsidRPr="00E67E0D">
        <w:rPr>
          <w:noProof w:val="0"/>
          <w:snapToGrid w:val="0"/>
        </w:rPr>
        <w:t>}</w:t>
      </w:r>
    </w:p>
    <w:p w14:paraId="667E640D" w14:textId="77777777" w:rsidR="006A1CE4" w:rsidRPr="00E67E0D" w:rsidRDefault="006A1CE4" w:rsidP="00E7499B">
      <w:pPr>
        <w:pStyle w:val="PL"/>
        <w:rPr>
          <w:noProof w:val="0"/>
          <w:snapToGrid w:val="0"/>
        </w:rPr>
      </w:pPr>
    </w:p>
    <w:p w14:paraId="19D12F1A" w14:textId="77777777" w:rsidR="006A1CE4" w:rsidRPr="00E67E0D" w:rsidRDefault="006A1CE4" w:rsidP="00E7499B">
      <w:pPr>
        <w:pStyle w:val="PL"/>
        <w:rPr>
          <w:noProof w:val="0"/>
          <w:snapToGrid w:val="0"/>
        </w:rPr>
      </w:pPr>
      <w:r w:rsidRPr="00E67E0D">
        <w:rPr>
          <w:noProof w:val="0"/>
          <w:snapToGrid w:val="0"/>
        </w:rPr>
        <w:t>NGSetupResponseIEs NGAP-PROTOCOL-IES ::= {</w:t>
      </w:r>
    </w:p>
    <w:p w14:paraId="0908ACE6" w14:textId="77777777" w:rsidR="006A1CE4" w:rsidRPr="00E67E0D" w:rsidRDefault="006A1CE4" w:rsidP="00E7499B">
      <w:pPr>
        <w:pStyle w:val="PL"/>
        <w:rPr>
          <w:noProof w:val="0"/>
          <w:snapToGrid w:val="0"/>
        </w:rPr>
      </w:pPr>
      <w:r w:rsidRPr="00E67E0D">
        <w:rPr>
          <w:noProof w:val="0"/>
          <w:snapToGrid w:val="0"/>
        </w:rPr>
        <w:tab/>
        <w:t>{ ID id-AMFName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AMFName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2CDDACBA" w14:textId="77777777" w:rsidR="006A1CE4" w:rsidRPr="00E67E0D" w:rsidRDefault="006A1CE4" w:rsidP="00E7499B">
      <w:pPr>
        <w:pStyle w:val="PL"/>
        <w:rPr>
          <w:noProof w:val="0"/>
          <w:snapToGrid w:val="0"/>
        </w:rPr>
      </w:pPr>
      <w:r w:rsidRPr="00E67E0D">
        <w:rPr>
          <w:noProof w:val="0"/>
          <w:snapToGrid w:val="0"/>
        </w:rPr>
        <w:tab/>
        <w:t>{ ID id-ServedGUAMIList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ServedGUAMIList</w:t>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4F3825C0" w14:textId="77777777" w:rsidR="006A1CE4" w:rsidRPr="00E67E0D" w:rsidRDefault="006A1CE4" w:rsidP="00E7499B">
      <w:pPr>
        <w:pStyle w:val="PL"/>
        <w:rPr>
          <w:noProof w:val="0"/>
          <w:snapToGrid w:val="0"/>
        </w:rPr>
      </w:pPr>
      <w:r w:rsidRPr="00E67E0D">
        <w:rPr>
          <w:noProof w:val="0"/>
          <w:snapToGrid w:val="0"/>
        </w:rPr>
        <w:tab/>
        <w:t>{ ID id-RelativeAMFCapacity</w:t>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RelativeAMFCapacity</w:t>
      </w:r>
      <w:r w:rsidRPr="00E67E0D">
        <w:rPr>
          <w:noProof w:val="0"/>
          <w:snapToGrid w:val="0"/>
        </w:rPr>
        <w:tab/>
      </w:r>
      <w:r w:rsidRPr="00E67E0D">
        <w:rPr>
          <w:noProof w:val="0"/>
          <w:snapToGrid w:val="0"/>
        </w:rPr>
        <w:tab/>
        <w:t>PRESENCE mandatory</w:t>
      </w:r>
      <w:r w:rsidRPr="00E67E0D">
        <w:rPr>
          <w:noProof w:val="0"/>
          <w:snapToGrid w:val="0"/>
        </w:rPr>
        <w:tab/>
        <w:t>}|</w:t>
      </w:r>
    </w:p>
    <w:p w14:paraId="380D09D9" w14:textId="77777777" w:rsidR="006A1CE4" w:rsidRPr="00E67E0D" w:rsidRDefault="006A1CE4" w:rsidP="00E7499B">
      <w:pPr>
        <w:pStyle w:val="PL"/>
        <w:rPr>
          <w:noProof w:val="0"/>
          <w:snapToGrid w:val="0"/>
        </w:rPr>
      </w:pPr>
      <w:r w:rsidRPr="00E67E0D">
        <w:rPr>
          <w:noProof w:val="0"/>
          <w:snapToGrid w:val="0"/>
        </w:rPr>
        <w:tab/>
        <w:t>{ ID id-PLMNSupportList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PLMNSupportList</w:t>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673F8E2A" w14:textId="77777777" w:rsidR="006A1CE4" w:rsidRPr="00E67E0D" w:rsidRDefault="006A1CE4" w:rsidP="00E7499B">
      <w:pPr>
        <w:pStyle w:val="PL"/>
        <w:rPr>
          <w:noProof w:val="0"/>
          <w:snapToGrid w:val="0"/>
        </w:rPr>
      </w:pPr>
      <w:r w:rsidRPr="00E67E0D">
        <w:rPr>
          <w:noProof w:val="0"/>
          <w:snapToGrid w:val="0"/>
        </w:rPr>
        <w:tab/>
        <w:t>{ ID id-CriticalityDiagnostics</w:t>
      </w:r>
      <w:r w:rsidRPr="00E67E0D">
        <w:rPr>
          <w:noProof w:val="0"/>
          <w:snapToGrid w:val="0"/>
        </w:rPr>
        <w:tab/>
      </w:r>
      <w:r w:rsidRPr="00E67E0D">
        <w:rPr>
          <w:noProof w:val="0"/>
          <w:snapToGrid w:val="0"/>
        </w:rPr>
        <w:tab/>
        <w:t>CRITICALITY ignore</w:t>
      </w:r>
      <w:r w:rsidRPr="00E67E0D">
        <w:rPr>
          <w:noProof w:val="0"/>
          <w:snapToGrid w:val="0"/>
        </w:rPr>
        <w:tab/>
        <w:t>TYPE CriticalityDiagnostics</w:t>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0C3DD447" w14:textId="77777777" w:rsidR="006A1CE4" w:rsidRPr="00E67E0D" w:rsidRDefault="006A1CE4" w:rsidP="00E7499B">
      <w:pPr>
        <w:pStyle w:val="PL"/>
        <w:rPr>
          <w:noProof w:val="0"/>
          <w:snapToGrid w:val="0"/>
        </w:rPr>
      </w:pPr>
      <w:r w:rsidRPr="00E67E0D">
        <w:rPr>
          <w:noProof w:val="0"/>
          <w:snapToGrid w:val="0"/>
        </w:rPr>
        <w:tab/>
        <w:t>...</w:t>
      </w:r>
    </w:p>
    <w:p w14:paraId="3B05544D" w14:textId="77777777" w:rsidR="006A1CE4" w:rsidRPr="00E67E0D" w:rsidRDefault="006A1CE4" w:rsidP="00E7499B">
      <w:pPr>
        <w:pStyle w:val="PL"/>
        <w:rPr>
          <w:noProof w:val="0"/>
          <w:snapToGrid w:val="0"/>
        </w:rPr>
      </w:pPr>
      <w:r w:rsidRPr="00E67E0D">
        <w:rPr>
          <w:noProof w:val="0"/>
          <w:snapToGrid w:val="0"/>
        </w:rPr>
        <w:t>}</w:t>
      </w:r>
    </w:p>
    <w:p w14:paraId="567FE3C4" w14:textId="77777777" w:rsidR="006A1CE4" w:rsidRPr="00E67E0D" w:rsidRDefault="006A1CE4" w:rsidP="00E7499B">
      <w:pPr>
        <w:pStyle w:val="PL"/>
        <w:rPr>
          <w:noProof w:val="0"/>
          <w:snapToGrid w:val="0"/>
        </w:rPr>
      </w:pPr>
    </w:p>
    <w:p w14:paraId="0351AF39" w14:textId="77777777" w:rsidR="006A1CE4" w:rsidRPr="00E67E0D" w:rsidRDefault="006A1CE4" w:rsidP="00E7499B">
      <w:pPr>
        <w:pStyle w:val="PL"/>
        <w:rPr>
          <w:noProof w:val="0"/>
          <w:snapToGrid w:val="0"/>
        </w:rPr>
      </w:pPr>
      <w:r w:rsidRPr="00E67E0D">
        <w:rPr>
          <w:noProof w:val="0"/>
          <w:snapToGrid w:val="0"/>
        </w:rPr>
        <w:t>-- **************************************************************</w:t>
      </w:r>
    </w:p>
    <w:p w14:paraId="6FBBC917" w14:textId="77777777" w:rsidR="006A1CE4" w:rsidRPr="00E67E0D" w:rsidRDefault="006A1CE4" w:rsidP="00E7499B">
      <w:pPr>
        <w:pStyle w:val="PL"/>
        <w:rPr>
          <w:noProof w:val="0"/>
          <w:snapToGrid w:val="0"/>
        </w:rPr>
      </w:pPr>
      <w:r w:rsidRPr="00E67E0D">
        <w:rPr>
          <w:noProof w:val="0"/>
          <w:snapToGrid w:val="0"/>
        </w:rPr>
        <w:t>--</w:t>
      </w:r>
    </w:p>
    <w:p w14:paraId="121E57B8" w14:textId="77777777" w:rsidR="006A1CE4" w:rsidRPr="00E67E0D" w:rsidRDefault="006A1CE4" w:rsidP="00E7499B">
      <w:pPr>
        <w:pStyle w:val="PL"/>
        <w:outlineLvl w:val="4"/>
        <w:rPr>
          <w:noProof w:val="0"/>
          <w:snapToGrid w:val="0"/>
        </w:rPr>
      </w:pPr>
      <w:r w:rsidRPr="00E67E0D">
        <w:rPr>
          <w:noProof w:val="0"/>
          <w:snapToGrid w:val="0"/>
        </w:rPr>
        <w:t>-- NG SETUP FAILURE</w:t>
      </w:r>
    </w:p>
    <w:p w14:paraId="3117E8AA" w14:textId="77777777" w:rsidR="006A1CE4" w:rsidRPr="00E67E0D" w:rsidRDefault="006A1CE4" w:rsidP="00E7499B">
      <w:pPr>
        <w:pStyle w:val="PL"/>
        <w:rPr>
          <w:noProof w:val="0"/>
          <w:snapToGrid w:val="0"/>
        </w:rPr>
      </w:pPr>
      <w:r w:rsidRPr="00E67E0D">
        <w:rPr>
          <w:noProof w:val="0"/>
          <w:snapToGrid w:val="0"/>
        </w:rPr>
        <w:t>--</w:t>
      </w:r>
    </w:p>
    <w:p w14:paraId="7D458BC9" w14:textId="77777777" w:rsidR="006A1CE4" w:rsidRPr="00E67E0D" w:rsidRDefault="006A1CE4" w:rsidP="00E7499B">
      <w:pPr>
        <w:pStyle w:val="PL"/>
        <w:rPr>
          <w:noProof w:val="0"/>
          <w:snapToGrid w:val="0"/>
        </w:rPr>
      </w:pPr>
      <w:r w:rsidRPr="00E67E0D">
        <w:rPr>
          <w:noProof w:val="0"/>
          <w:snapToGrid w:val="0"/>
        </w:rPr>
        <w:t>-- **************************************************************</w:t>
      </w:r>
    </w:p>
    <w:p w14:paraId="7010898A" w14:textId="77777777" w:rsidR="006A1CE4" w:rsidRPr="00E67E0D" w:rsidRDefault="006A1CE4" w:rsidP="00E7499B">
      <w:pPr>
        <w:pStyle w:val="PL"/>
        <w:rPr>
          <w:noProof w:val="0"/>
          <w:snapToGrid w:val="0"/>
        </w:rPr>
      </w:pPr>
    </w:p>
    <w:p w14:paraId="45796626" w14:textId="77777777" w:rsidR="006A1CE4" w:rsidRPr="00E67E0D" w:rsidRDefault="006A1CE4" w:rsidP="00E7499B">
      <w:pPr>
        <w:pStyle w:val="PL"/>
        <w:rPr>
          <w:noProof w:val="0"/>
          <w:snapToGrid w:val="0"/>
        </w:rPr>
      </w:pPr>
      <w:r w:rsidRPr="00E67E0D">
        <w:rPr>
          <w:noProof w:val="0"/>
          <w:snapToGrid w:val="0"/>
        </w:rPr>
        <w:t>NGSetupFailure ::= SEQUENCE {</w:t>
      </w:r>
    </w:p>
    <w:p w14:paraId="5D5092C0"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{NGSetupFailureIEs} },</w:t>
      </w:r>
    </w:p>
    <w:p w14:paraId="771AAC82" w14:textId="77777777" w:rsidR="006A1CE4" w:rsidRPr="00E67E0D" w:rsidRDefault="006A1CE4" w:rsidP="00E7499B">
      <w:pPr>
        <w:pStyle w:val="PL"/>
        <w:rPr>
          <w:noProof w:val="0"/>
          <w:snapToGrid w:val="0"/>
        </w:rPr>
      </w:pPr>
      <w:r w:rsidRPr="00E67E0D">
        <w:rPr>
          <w:noProof w:val="0"/>
          <w:snapToGrid w:val="0"/>
        </w:rPr>
        <w:tab/>
        <w:t>...</w:t>
      </w:r>
    </w:p>
    <w:p w14:paraId="5558F27C" w14:textId="77777777" w:rsidR="006A1CE4" w:rsidRPr="00E67E0D" w:rsidRDefault="006A1CE4" w:rsidP="00E7499B">
      <w:pPr>
        <w:pStyle w:val="PL"/>
        <w:rPr>
          <w:noProof w:val="0"/>
          <w:snapToGrid w:val="0"/>
        </w:rPr>
      </w:pPr>
      <w:r w:rsidRPr="00E67E0D">
        <w:rPr>
          <w:noProof w:val="0"/>
          <w:snapToGrid w:val="0"/>
        </w:rPr>
        <w:t>}</w:t>
      </w:r>
    </w:p>
    <w:p w14:paraId="505B513E" w14:textId="77777777" w:rsidR="006A1CE4" w:rsidRPr="00E67E0D" w:rsidRDefault="006A1CE4" w:rsidP="00E7499B">
      <w:pPr>
        <w:pStyle w:val="PL"/>
        <w:rPr>
          <w:noProof w:val="0"/>
          <w:snapToGrid w:val="0"/>
        </w:rPr>
      </w:pPr>
    </w:p>
    <w:p w14:paraId="5A489B54" w14:textId="77777777" w:rsidR="006A1CE4" w:rsidRPr="00E67E0D" w:rsidRDefault="006A1CE4" w:rsidP="00E7499B">
      <w:pPr>
        <w:pStyle w:val="PL"/>
        <w:rPr>
          <w:noProof w:val="0"/>
          <w:snapToGrid w:val="0"/>
        </w:rPr>
      </w:pPr>
      <w:r w:rsidRPr="00E67E0D">
        <w:rPr>
          <w:noProof w:val="0"/>
          <w:snapToGrid w:val="0"/>
        </w:rPr>
        <w:t>NGSetupFailureIEs NGAP-PROTOCOL-IES ::= {</w:t>
      </w:r>
    </w:p>
    <w:p w14:paraId="2E7BBD42" w14:textId="77777777" w:rsidR="006A1CE4" w:rsidRPr="00E67E0D" w:rsidRDefault="006A1CE4" w:rsidP="00E7499B">
      <w:pPr>
        <w:pStyle w:val="PL"/>
        <w:rPr>
          <w:noProof w:val="0"/>
          <w:snapToGrid w:val="0"/>
        </w:rPr>
      </w:pPr>
      <w:r w:rsidRPr="00E67E0D">
        <w:rPr>
          <w:noProof w:val="0"/>
          <w:snapToGrid w:val="0"/>
        </w:rPr>
        <w:tab/>
        <w:t>{ ID id-Cause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5C185B5A" w14:textId="77777777" w:rsidR="006A1CE4" w:rsidRPr="00E67E0D" w:rsidRDefault="006A1CE4" w:rsidP="00E7499B">
      <w:pPr>
        <w:pStyle w:val="PL"/>
        <w:rPr>
          <w:noProof w:val="0"/>
          <w:snapToGrid w:val="0"/>
        </w:rPr>
      </w:pPr>
      <w:r w:rsidRPr="00E67E0D">
        <w:rPr>
          <w:noProof w:val="0"/>
          <w:snapToGrid w:val="0"/>
        </w:rPr>
        <w:tab/>
        <w:t>{ ID id-TimeToWait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TimeToWait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2D756563" w14:textId="77777777" w:rsidR="006A1CE4" w:rsidRPr="00E67E0D" w:rsidRDefault="006A1CE4" w:rsidP="00E7499B">
      <w:pPr>
        <w:pStyle w:val="PL"/>
        <w:rPr>
          <w:noProof w:val="0"/>
          <w:snapToGrid w:val="0"/>
        </w:rPr>
      </w:pPr>
      <w:r w:rsidRPr="00E67E0D">
        <w:rPr>
          <w:noProof w:val="0"/>
          <w:snapToGrid w:val="0"/>
        </w:rPr>
        <w:tab/>
        <w:t>{ ID id-CriticalityDiagnostics</w:t>
      </w:r>
      <w:r w:rsidRPr="00E67E0D">
        <w:rPr>
          <w:noProof w:val="0"/>
          <w:snapToGrid w:val="0"/>
        </w:rPr>
        <w:tab/>
      </w:r>
      <w:r w:rsidRPr="00E67E0D">
        <w:rPr>
          <w:noProof w:val="0"/>
          <w:snapToGrid w:val="0"/>
        </w:rPr>
        <w:tab/>
        <w:t>CRITICALITY ignore</w:t>
      </w:r>
      <w:r w:rsidRPr="00E67E0D">
        <w:rPr>
          <w:noProof w:val="0"/>
          <w:snapToGrid w:val="0"/>
        </w:rPr>
        <w:tab/>
        <w:t>TYPE CriticalityDiagnostics</w:t>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0BBF4AB4" w14:textId="77777777" w:rsidR="006A1CE4" w:rsidRPr="00E67E0D" w:rsidRDefault="006A1CE4" w:rsidP="00E7499B">
      <w:pPr>
        <w:pStyle w:val="PL"/>
        <w:rPr>
          <w:noProof w:val="0"/>
          <w:snapToGrid w:val="0"/>
        </w:rPr>
      </w:pPr>
      <w:r w:rsidRPr="00E67E0D">
        <w:rPr>
          <w:noProof w:val="0"/>
          <w:snapToGrid w:val="0"/>
        </w:rPr>
        <w:tab/>
        <w:t>...</w:t>
      </w:r>
    </w:p>
    <w:p w14:paraId="44A196A9" w14:textId="77777777" w:rsidR="006A1CE4" w:rsidRPr="00E67E0D" w:rsidRDefault="006A1CE4" w:rsidP="00E7499B">
      <w:pPr>
        <w:pStyle w:val="PL"/>
        <w:rPr>
          <w:noProof w:val="0"/>
          <w:snapToGrid w:val="0"/>
        </w:rPr>
      </w:pPr>
      <w:r w:rsidRPr="00E67E0D">
        <w:rPr>
          <w:noProof w:val="0"/>
          <w:snapToGrid w:val="0"/>
        </w:rPr>
        <w:t>}</w:t>
      </w:r>
    </w:p>
    <w:p w14:paraId="061D9EE0" w14:textId="77777777" w:rsidR="006A1CE4" w:rsidRPr="00E67E0D" w:rsidRDefault="006A1CE4" w:rsidP="00E7499B">
      <w:pPr>
        <w:pStyle w:val="PL"/>
        <w:rPr>
          <w:noProof w:val="0"/>
          <w:snapToGrid w:val="0"/>
        </w:rPr>
      </w:pPr>
    </w:p>
    <w:p w14:paraId="3964A3CF" w14:textId="77777777" w:rsidR="006A1CE4" w:rsidRPr="00E67E0D" w:rsidRDefault="006A1CE4" w:rsidP="00E7499B">
      <w:pPr>
        <w:pStyle w:val="PL"/>
        <w:rPr>
          <w:noProof w:val="0"/>
          <w:snapToGrid w:val="0"/>
        </w:rPr>
      </w:pPr>
      <w:r w:rsidRPr="00E67E0D">
        <w:rPr>
          <w:noProof w:val="0"/>
          <w:snapToGrid w:val="0"/>
        </w:rPr>
        <w:t>-- **************************************************************</w:t>
      </w:r>
    </w:p>
    <w:p w14:paraId="64ED0B06" w14:textId="77777777" w:rsidR="006A1CE4" w:rsidRPr="00E67E0D" w:rsidRDefault="006A1CE4" w:rsidP="00E7499B">
      <w:pPr>
        <w:pStyle w:val="PL"/>
        <w:rPr>
          <w:noProof w:val="0"/>
          <w:snapToGrid w:val="0"/>
        </w:rPr>
      </w:pPr>
      <w:r w:rsidRPr="00E67E0D">
        <w:rPr>
          <w:noProof w:val="0"/>
          <w:snapToGrid w:val="0"/>
        </w:rPr>
        <w:t>--</w:t>
      </w:r>
    </w:p>
    <w:p w14:paraId="74CCC250" w14:textId="77777777" w:rsidR="006A1CE4" w:rsidRPr="00E67E0D" w:rsidRDefault="006A1CE4" w:rsidP="00E7499B">
      <w:pPr>
        <w:pStyle w:val="PL"/>
        <w:outlineLvl w:val="3"/>
        <w:rPr>
          <w:noProof w:val="0"/>
          <w:snapToGrid w:val="0"/>
        </w:rPr>
      </w:pPr>
      <w:r w:rsidRPr="00E67E0D">
        <w:rPr>
          <w:noProof w:val="0"/>
          <w:snapToGrid w:val="0"/>
        </w:rPr>
        <w:t>-- RAN Configuration Update Elementary Procedure</w:t>
      </w:r>
    </w:p>
    <w:p w14:paraId="6E476ECC" w14:textId="77777777" w:rsidR="006A1CE4" w:rsidRPr="00E67E0D" w:rsidRDefault="006A1CE4" w:rsidP="00E7499B">
      <w:pPr>
        <w:pStyle w:val="PL"/>
        <w:rPr>
          <w:noProof w:val="0"/>
          <w:snapToGrid w:val="0"/>
        </w:rPr>
      </w:pPr>
      <w:r w:rsidRPr="00E67E0D">
        <w:rPr>
          <w:noProof w:val="0"/>
          <w:snapToGrid w:val="0"/>
        </w:rPr>
        <w:t>--</w:t>
      </w:r>
    </w:p>
    <w:p w14:paraId="45726C23" w14:textId="77777777" w:rsidR="006A1CE4" w:rsidRPr="00E67E0D" w:rsidRDefault="006A1CE4" w:rsidP="00E7499B">
      <w:pPr>
        <w:pStyle w:val="PL"/>
        <w:rPr>
          <w:noProof w:val="0"/>
          <w:snapToGrid w:val="0"/>
        </w:rPr>
      </w:pPr>
      <w:r w:rsidRPr="00E67E0D">
        <w:rPr>
          <w:noProof w:val="0"/>
          <w:snapToGrid w:val="0"/>
        </w:rPr>
        <w:t>-- **************************************************************</w:t>
      </w:r>
    </w:p>
    <w:p w14:paraId="51AB676F" w14:textId="77777777" w:rsidR="006A1CE4" w:rsidRPr="00E67E0D" w:rsidRDefault="006A1CE4" w:rsidP="00E7499B">
      <w:pPr>
        <w:pStyle w:val="PL"/>
        <w:rPr>
          <w:noProof w:val="0"/>
          <w:snapToGrid w:val="0"/>
        </w:rPr>
      </w:pPr>
    </w:p>
    <w:p w14:paraId="37ABFCAB" w14:textId="77777777" w:rsidR="006A1CE4" w:rsidRPr="00E67E0D" w:rsidRDefault="006A1CE4" w:rsidP="00E7499B">
      <w:pPr>
        <w:pStyle w:val="PL"/>
        <w:rPr>
          <w:noProof w:val="0"/>
          <w:snapToGrid w:val="0"/>
        </w:rPr>
      </w:pPr>
      <w:r w:rsidRPr="00E67E0D">
        <w:rPr>
          <w:noProof w:val="0"/>
          <w:snapToGrid w:val="0"/>
        </w:rPr>
        <w:t>-- **************************************************************</w:t>
      </w:r>
    </w:p>
    <w:p w14:paraId="5C0902D0" w14:textId="77777777" w:rsidR="006A1CE4" w:rsidRPr="00E67E0D" w:rsidRDefault="006A1CE4" w:rsidP="00E7499B">
      <w:pPr>
        <w:pStyle w:val="PL"/>
        <w:rPr>
          <w:noProof w:val="0"/>
          <w:snapToGrid w:val="0"/>
        </w:rPr>
      </w:pPr>
      <w:r w:rsidRPr="00E67E0D">
        <w:rPr>
          <w:noProof w:val="0"/>
          <w:snapToGrid w:val="0"/>
        </w:rPr>
        <w:t>--</w:t>
      </w:r>
    </w:p>
    <w:p w14:paraId="60BDC578" w14:textId="77777777" w:rsidR="006A1CE4" w:rsidRPr="00E67E0D" w:rsidRDefault="006A1CE4" w:rsidP="00E7499B">
      <w:pPr>
        <w:pStyle w:val="PL"/>
        <w:outlineLvl w:val="4"/>
        <w:rPr>
          <w:noProof w:val="0"/>
          <w:snapToGrid w:val="0"/>
        </w:rPr>
      </w:pPr>
      <w:r w:rsidRPr="00E67E0D">
        <w:rPr>
          <w:noProof w:val="0"/>
          <w:snapToGrid w:val="0"/>
        </w:rPr>
        <w:t xml:space="preserve">-- RAN CONFIGURATION UPDATE </w:t>
      </w:r>
    </w:p>
    <w:p w14:paraId="6B4D799D" w14:textId="77777777" w:rsidR="006A1CE4" w:rsidRPr="00E67E0D" w:rsidRDefault="006A1CE4" w:rsidP="00E7499B">
      <w:pPr>
        <w:pStyle w:val="PL"/>
        <w:rPr>
          <w:noProof w:val="0"/>
          <w:snapToGrid w:val="0"/>
        </w:rPr>
      </w:pPr>
      <w:r w:rsidRPr="00E67E0D">
        <w:rPr>
          <w:noProof w:val="0"/>
          <w:snapToGrid w:val="0"/>
        </w:rPr>
        <w:t>--</w:t>
      </w:r>
    </w:p>
    <w:p w14:paraId="163F60E4" w14:textId="77777777" w:rsidR="006A1CE4" w:rsidRPr="00E67E0D" w:rsidRDefault="006A1CE4" w:rsidP="00E7499B">
      <w:pPr>
        <w:pStyle w:val="PL"/>
        <w:rPr>
          <w:noProof w:val="0"/>
          <w:snapToGrid w:val="0"/>
        </w:rPr>
      </w:pPr>
      <w:r w:rsidRPr="00E67E0D">
        <w:rPr>
          <w:noProof w:val="0"/>
          <w:snapToGrid w:val="0"/>
        </w:rPr>
        <w:t>-- **************************************************************</w:t>
      </w:r>
    </w:p>
    <w:p w14:paraId="1874D130" w14:textId="77777777" w:rsidR="006A1CE4" w:rsidRPr="00E67E0D" w:rsidRDefault="006A1CE4" w:rsidP="00E7499B">
      <w:pPr>
        <w:pStyle w:val="PL"/>
        <w:rPr>
          <w:noProof w:val="0"/>
          <w:snapToGrid w:val="0"/>
        </w:rPr>
      </w:pPr>
    </w:p>
    <w:p w14:paraId="5489E76B" w14:textId="77777777" w:rsidR="006A1CE4" w:rsidRPr="00E67E0D" w:rsidRDefault="006A1CE4" w:rsidP="00E7499B">
      <w:pPr>
        <w:pStyle w:val="PL"/>
        <w:rPr>
          <w:noProof w:val="0"/>
          <w:snapToGrid w:val="0"/>
        </w:rPr>
      </w:pPr>
      <w:r w:rsidRPr="00E67E0D">
        <w:rPr>
          <w:noProof w:val="0"/>
          <w:snapToGrid w:val="0"/>
        </w:rPr>
        <w:t>RAN</w:t>
      </w:r>
      <w:r w:rsidRPr="00E67E0D">
        <w:rPr>
          <w:noProof w:val="0"/>
        </w:rPr>
        <w:t>Configuration</w:t>
      </w:r>
      <w:r w:rsidRPr="00E67E0D">
        <w:rPr>
          <w:noProof w:val="0"/>
          <w:snapToGrid w:val="0"/>
        </w:rPr>
        <w:t>Update ::= SEQUENCE {</w:t>
      </w:r>
    </w:p>
    <w:p w14:paraId="497FCA90"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{RAN</w:t>
      </w:r>
      <w:r w:rsidRPr="00E67E0D">
        <w:rPr>
          <w:noProof w:val="0"/>
        </w:rPr>
        <w:t>Configuration</w:t>
      </w:r>
      <w:r w:rsidRPr="00E67E0D">
        <w:rPr>
          <w:noProof w:val="0"/>
          <w:snapToGrid w:val="0"/>
        </w:rPr>
        <w:t>UpdateIEs} },</w:t>
      </w:r>
    </w:p>
    <w:p w14:paraId="468AD638" w14:textId="77777777" w:rsidR="006A1CE4" w:rsidRPr="00E67E0D" w:rsidRDefault="006A1CE4" w:rsidP="00E7499B">
      <w:pPr>
        <w:pStyle w:val="PL"/>
        <w:rPr>
          <w:noProof w:val="0"/>
          <w:snapToGrid w:val="0"/>
        </w:rPr>
      </w:pPr>
      <w:r w:rsidRPr="00E67E0D">
        <w:rPr>
          <w:noProof w:val="0"/>
          <w:snapToGrid w:val="0"/>
        </w:rPr>
        <w:tab/>
        <w:t>...</w:t>
      </w:r>
    </w:p>
    <w:p w14:paraId="57490F5D" w14:textId="77777777" w:rsidR="006A1CE4" w:rsidRPr="00E67E0D" w:rsidRDefault="006A1CE4" w:rsidP="00E7499B">
      <w:pPr>
        <w:pStyle w:val="PL"/>
        <w:rPr>
          <w:noProof w:val="0"/>
          <w:snapToGrid w:val="0"/>
        </w:rPr>
      </w:pPr>
      <w:r w:rsidRPr="00E67E0D">
        <w:rPr>
          <w:noProof w:val="0"/>
          <w:snapToGrid w:val="0"/>
        </w:rPr>
        <w:t>}</w:t>
      </w:r>
    </w:p>
    <w:p w14:paraId="28DF47A4" w14:textId="77777777" w:rsidR="006A1CE4" w:rsidRPr="00E67E0D" w:rsidRDefault="006A1CE4" w:rsidP="00E7499B">
      <w:pPr>
        <w:pStyle w:val="PL"/>
        <w:rPr>
          <w:noProof w:val="0"/>
          <w:snapToGrid w:val="0"/>
        </w:rPr>
      </w:pPr>
    </w:p>
    <w:p w14:paraId="18CC24CA" w14:textId="77777777" w:rsidR="006A1CE4" w:rsidRPr="00E67E0D" w:rsidRDefault="006A1CE4" w:rsidP="00E7499B">
      <w:pPr>
        <w:pStyle w:val="PL"/>
        <w:rPr>
          <w:noProof w:val="0"/>
          <w:snapToGrid w:val="0"/>
        </w:rPr>
      </w:pPr>
      <w:r w:rsidRPr="00E67E0D">
        <w:rPr>
          <w:noProof w:val="0"/>
          <w:snapToGrid w:val="0"/>
        </w:rPr>
        <w:t>RAN</w:t>
      </w:r>
      <w:r w:rsidRPr="00E67E0D">
        <w:rPr>
          <w:noProof w:val="0"/>
        </w:rPr>
        <w:t>Configuration</w:t>
      </w:r>
      <w:r w:rsidRPr="00E67E0D">
        <w:rPr>
          <w:noProof w:val="0"/>
          <w:snapToGrid w:val="0"/>
        </w:rPr>
        <w:t>UpdateIEs NGAP-PROTOCOL-IES ::= {</w:t>
      </w:r>
    </w:p>
    <w:p w14:paraId="6AAC146D" w14:textId="77777777" w:rsidR="006A1CE4" w:rsidRPr="00E67E0D" w:rsidRDefault="006A1CE4" w:rsidP="00E7499B">
      <w:pPr>
        <w:pStyle w:val="PL"/>
        <w:rPr>
          <w:noProof w:val="0"/>
          <w:snapToGrid w:val="0"/>
        </w:rPr>
      </w:pPr>
      <w:r w:rsidRPr="00E67E0D">
        <w:rPr>
          <w:noProof w:val="0"/>
          <w:snapToGrid w:val="0"/>
        </w:rPr>
        <w:tab/>
        <w:t>{ ID id-RANNodeName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RANNodeName</w:t>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t>}|</w:t>
      </w:r>
    </w:p>
    <w:p w14:paraId="66987888" w14:textId="77777777" w:rsidR="006A1CE4" w:rsidRPr="00E67E0D" w:rsidRDefault="006A1CE4" w:rsidP="00E7499B">
      <w:pPr>
        <w:pStyle w:val="PL"/>
        <w:spacing w:line="0" w:lineRule="atLeast"/>
        <w:rPr>
          <w:noProof w:val="0"/>
          <w:snapToGrid w:val="0"/>
        </w:rPr>
      </w:pPr>
      <w:r w:rsidRPr="00E67E0D">
        <w:rPr>
          <w:noProof w:val="0"/>
          <w:snapToGrid w:val="0"/>
        </w:rPr>
        <w:tab/>
        <w:t>{ ID id-SupportedTAList</w:t>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SupportedTAList</w:t>
      </w:r>
      <w:r w:rsidRPr="00E67E0D">
        <w:rPr>
          <w:noProof w:val="0"/>
          <w:snapToGrid w:val="0"/>
        </w:rPr>
        <w:tab/>
      </w:r>
      <w:r w:rsidRPr="00E67E0D">
        <w:rPr>
          <w:noProof w:val="0"/>
          <w:snapToGrid w:val="0"/>
        </w:rPr>
        <w:tab/>
        <w:t>PRESENCE optional</w:t>
      </w:r>
      <w:r w:rsidRPr="00E67E0D">
        <w:rPr>
          <w:noProof w:val="0"/>
          <w:snapToGrid w:val="0"/>
        </w:rPr>
        <w:tab/>
        <w:t>}|</w:t>
      </w:r>
    </w:p>
    <w:p w14:paraId="0254D892" w14:textId="77777777" w:rsidR="006A1CE4" w:rsidRPr="00E67E0D" w:rsidRDefault="006A1CE4" w:rsidP="00E7499B">
      <w:pPr>
        <w:pStyle w:val="PL"/>
        <w:rPr>
          <w:noProof w:val="0"/>
          <w:snapToGrid w:val="0"/>
        </w:rPr>
      </w:pPr>
      <w:r w:rsidRPr="00E67E0D">
        <w:rPr>
          <w:noProof w:val="0"/>
          <w:snapToGrid w:val="0"/>
        </w:rPr>
        <w:tab/>
        <w:t>{ ID id-DefaultPagingDRX</w:t>
      </w:r>
      <w:r w:rsidRPr="00E67E0D">
        <w:rPr>
          <w:noProof w:val="0"/>
          <w:snapToGrid w:val="0"/>
        </w:rPr>
        <w:tab/>
      </w:r>
      <w:r w:rsidRPr="00E67E0D">
        <w:rPr>
          <w:noProof w:val="0"/>
          <w:snapToGrid w:val="0"/>
        </w:rPr>
        <w:tab/>
        <w:t>CRITICALITY ignore</w:t>
      </w:r>
      <w:r w:rsidRPr="00E67E0D">
        <w:rPr>
          <w:noProof w:val="0"/>
          <w:snapToGrid w:val="0"/>
        </w:rPr>
        <w:tab/>
        <w:t>TYPE PagingDRX</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t>},</w:t>
      </w:r>
    </w:p>
    <w:p w14:paraId="0C050061" w14:textId="77777777" w:rsidR="006A1CE4" w:rsidRPr="00E67E0D" w:rsidRDefault="006A1CE4" w:rsidP="00E7499B">
      <w:pPr>
        <w:pStyle w:val="PL"/>
        <w:rPr>
          <w:noProof w:val="0"/>
          <w:snapToGrid w:val="0"/>
        </w:rPr>
      </w:pPr>
      <w:r w:rsidRPr="00E67E0D">
        <w:rPr>
          <w:noProof w:val="0"/>
          <w:snapToGrid w:val="0"/>
        </w:rPr>
        <w:tab/>
        <w:t>...</w:t>
      </w:r>
    </w:p>
    <w:p w14:paraId="36EC4A94" w14:textId="77777777" w:rsidR="006A1CE4" w:rsidRPr="00E67E0D" w:rsidRDefault="006A1CE4" w:rsidP="00E7499B">
      <w:pPr>
        <w:pStyle w:val="PL"/>
        <w:rPr>
          <w:noProof w:val="0"/>
          <w:snapToGrid w:val="0"/>
        </w:rPr>
      </w:pPr>
      <w:r w:rsidRPr="00E67E0D">
        <w:rPr>
          <w:noProof w:val="0"/>
          <w:snapToGrid w:val="0"/>
        </w:rPr>
        <w:t>}</w:t>
      </w:r>
    </w:p>
    <w:p w14:paraId="21F5E939" w14:textId="77777777" w:rsidR="006A1CE4" w:rsidRPr="00E67E0D" w:rsidRDefault="006A1CE4" w:rsidP="00E7499B">
      <w:pPr>
        <w:pStyle w:val="PL"/>
        <w:rPr>
          <w:noProof w:val="0"/>
          <w:snapToGrid w:val="0"/>
        </w:rPr>
      </w:pPr>
    </w:p>
    <w:p w14:paraId="7200F59D" w14:textId="77777777" w:rsidR="006A1CE4" w:rsidRPr="00E67E0D" w:rsidRDefault="006A1CE4" w:rsidP="00E7499B">
      <w:pPr>
        <w:pStyle w:val="PL"/>
        <w:rPr>
          <w:noProof w:val="0"/>
          <w:snapToGrid w:val="0"/>
        </w:rPr>
      </w:pPr>
      <w:r w:rsidRPr="00E67E0D">
        <w:rPr>
          <w:noProof w:val="0"/>
          <w:snapToGrid w:val="0"/>
        </w:rPr>
        <w:t>-- **************************************************************</w:t>
      </w:r>
    </w:p>
    <w:p w14:paraId="29DB73EF" w14:textId="77777777" w:rsidR="006A1CE4" w:rsidRPr="00E67E0D" w:rsidRDefault="006A1CE4" w:rsidP="00E7499B">
      <w:pPr>
        <w:pStyle w:val="PL"/>
        <w:rPr>
          <w:noProof w:val="0"/>
          <w:snapToGrid w:val="0"/>
        </w:rPr>
      </w:pPr>
      <w:r w:rsidRPr="00E67E0D">
        <w:rPr>
          <w:noProof w:val="0"/>
          <w:snapToGrid w:val="0"/>
        </w:rPr>
        <w:t>--</w:t>
      </w:r>
    </w:p>
    <w:p w14:paraId="62FB60E1" w14:textId="77777777" w:rsidR="006A1CE4" w:rsidRPr="00E67E0D" w:rsidRDefault="006A1CE4" w:rsidP="00E7499B">
      <w:pPr>
        <w:pStyle w:val="PL"/>
        <w:outlineLvl w:val="4"/>
        <w:rPr>
          <w:noProof w:val="0"/>
          <w:snapToGrid w:val="0"/>
        </w:rPr>
      </w:pPr>
      <w:r w:rsidRPr="00E67E0D">
        <w:rPr>
          <w:noProof w:val="0"/>
          <w:snapToGrid w:val="0"/>
        </w:rPr>
        <w:t>-- RAN CONFIGURATION UPDATE ACKNOWLEDGE</w:t>
      </w:r>
    </w:p>
    <w:p w14:paraId="60C07566" w14:textId="77777777" w:rsidR="006A1CE4" w:rsidRPr="00E67E0D" w:rsidRDefault="006A1CE4" w:rsidP="00E7499B">
      <w:pPr>
        <w:pStyle w:val="PL"/>
        <w:rPr>
          <w:noProof w:val="0"/>
          <w:snapToGrid w:val="0"/>
        </w:rPr>
      </w:pPr>
      <w:r w:rsidRPr="00E67E0D">
        <w:rPr>
          <w:noProof w:val="0"/>
          <w:snapToGrid w:val="0"/>
        </w:rPr>
        <w:t>--</w:t>
      </w:r>
    </w:p>
    <w:p w14:paraId="5264A5D7" w14:textId="77777777" w:rsidR="006A1CE4" w:rsidRPr="00E67E0D" w:rsidRDefault="006A1CE4" w:rsidP="00E7499B">
      <w:pPr>
        <w:pStyle w:val="PL"/>
        <w:rPr>
          <w:noProof w:val="0"/>
          <w:snapToGrid w:val="0"/>
        </w:rPr>
      </w:pPr>
      <w:r w:rsidRPr="00E67E0D">
        <w:rPr>
          <w:noProof w:val="0"/>
          <w:snapToGrid w:val="0"/>
        </w:rPr>
        <w:t>-- **************************************************************</w:t>
      </w:r>
    </w:p>
    <w:p w14:paraId="7A3B167F" w14:textId="77777777" w:rsidR="006A1CE4" w:rsidRPr="00E67E0D" w:rsidRDefault="006A1CE4" w:rsidP="00E7499B">
      <w:pPr>
        <w:pStyle w:val="PL"/>
        <w:rPr>
          <w:noProof w:val="0"/>
          <w:snapToGrid w:val="0"/>
        </w:rPr>
      </w:pPr>
    </w:p>
    <w:p w14:paraId="47DB0DD5" w14:textId="77777777" w:rsidR="006A1CE4" w:rsidRPr="00E67E0D" w:rsidRDefault="006A1CE4" w:rsidP="00E7499B">
      <w:pPr>
        <w:pStyle w:val="PL"/>
        <w:rPr>
          <w:noProof w:val="0"/>
          <w:snapToGrid w:val="0"/>
        </w:rPr>
      </w:pPr>
      <w:r w:rsidRPr="00E67E0D">
        <w:rPr>
          <w:noProof w:val="0"/>
          <w:snapToGrid w:val="0"/>
        </w:rPr>
        <w:t>RAN</w:t>
      </w:r>
      <w:r w:rsidRPr="00E67E0D">
        <w:rPr>
          <w:noProof w:val="0"/>
        </w:rPr>
        <w:t>Configuration</w:t>
      </w:r>
      <w:r w:rsidRPr="00E67E0D">
        <w:rPr>
          <w:noProof w:val="0"/>
          <w:snapToGrid w:val="0"/>
        </w:rPr>
        <w:t>UpdateAcknowledge ::= SEQUENCE {</w:t>
      </w:r>
    </w:p>
    <w:p w14:paraId="39AE7C6C"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{RAN</w:t>
      </w:r>
      <w:r w:rsidRPr="00E67E0D">
        <w:rPr>
          <w:noProof w:val="0"/>
        </w:rPr>
        <w:t>Configuration</w:t>
      </w:r>
      <w:r w:rsidRPr="00E67E0D">
        <w:rPr>
          <w:noProof w:val="0"/>
          <w:snapToGrid w:val="0"/>
        </w:rPr>
        <w:t>UpdateAcknowledgeIEs} },</w:t>
      </w:r>
    </w:p>
    <w:p w14:paraId="75E7FF1E" w14:textId="77777777" w:rsidR="006A1CE4" w:rsidRPr="00E67E0D" w:rsidRDefault="006A1CE4" w:rsidP="00E7499B">
      <w:pPr>
        <w:pStyle w:val="PL"/>
        <w:rPr>
          <w:noProof w:val="0"/>
          <w:snapToGrid w:val="0"/>
        </w:rPr>
      </w:pPr>
      <w:r w:rsidRPr="00E67E0D">
        <w:rPr>
          <w:noProof w:val="0"/>
          <w:snapToGrid w:val="0"/>
        </w:rPr>
        <w:tab/>
        <w:t>...</w:t>
      </w:r>
    </w:p>
    <w:p w14:paraId="60331177" w14:textId="77777777" w:rsidR="006A1CE4" w:rsidRPr="00E67E0D" w:rsidRDefault="006A1CE4" w:rsidP="00E7499B">
      <w:pPr>
        <w:pStyle w:val="PL"/>
        <w:rPr>
          <w:noProof w:val="0"/>
          <w:snapToGrid w:val="0"/>
        </w:rPr>
      </w:pPr>
      <w:r w:rsidRPr="00E67E0D">
        <w:rPr>
          <w:noProof w:val="0"/>
          <w:snapToGrid w:val="0"/>
        </w:rPr>
        <w:t>}</w:t>
      </w:r>
    </w:p>
    <w:p w14:paraId="2231EDE8" w14:textId="77777777" w:rsidR="006A1CE4" w:rsidRPr="00E67E0D" w:rsidRDefault="006A1CE4" w:rsidP="00E7499B">
      <w:pPr>
        <w:pStyle w:val="PL"/>
        <w:rPr>
          <w:noProof w:val="0"/>
          <w:snapToGrid w:val="0"/>
        </w:rPr>
      </w:pPr>
    </w:p>
    <w:p w14:paraId="7080916E" w14:textId="77777777" w:rsidR="006A1CE4" w:rsidRPr="00E67E0D" w:rsidRDefault="006A1CE4" w:rsidP="00E7499B">
      <w:pPr>
        <w:pStyle w:val="PL"/>
        <w:rPr>
          <w:noProof w:val="0"/>
          <w:snapToGrid w:val="0"/>
        </w:rPr>
      </w:pPr>
      <w:r w:rsidRPr="00E67E0D">
        <w:rPr>
          <w:noProof w:val="0"/>
          <w:snapToGrid w:val="0"/>
        </w:rPr>
        <w:t>RAN</w:t>
      </w:r>
      <w:r w:rsidRPr="00E67E0D">
        <w:rPr>
          <w:noProof w:val="0"/>
        </w:rPr>
        <w:t>Configuration</w:t>
      </w:r>
      <w:r w:rsidRPr="00E67E0D">
        <w:rPr>
          <w:noProof w:val="0"/>
          <w:snapToGrid w:val="0"/>
        </w:rPr>
        <w:t>UpdateAcknowledgeIEs NGAP-PROTOCOL-IES ::= {</w:t>
      </w:r>
    </w:p>
    <w:p w14:paraId="0F5812FD" w14:textId="77777777" w:rsidR="006A1CE4" w:rsidRPr="00E67E0D" w:rsidRDefault="006A1CE4" w:rsidP="00E7499B">
      <w:pPr>
        <w:pStyle w:val="PL"/>
        <w:rPr>
          <w:noProof w:val="0"/>
          <w:snapToGrid w:val="0"/>
        </w:rPr>
      </w:pPr>
      <w:r w:rsidRPr="00E67E0D">
        <w:rPr>
          <w:noProof w:val="0"/>
          <w:snapToGrid w:val="0"/>
        </w:rPr>
        <w:tab/>
        <w:t>{ ID id-CriticalityDiagnostics</w:t>
      </w:r>
      <w:r w:rsidRPr="00E67E0D">
        <w:rPr>
          <w:noProof w:val="0"/>
          <w:snapToGrid w:val="0"/>
        </w:rPr>
        <w:tab/>
      </w:r>
      <w:r w:rsidRPr="00E67E0D">
        <w:rPr>
          <w:noProof w:val="0"/>
          <w:snapToGrid w:val="0"/>
        </w:rPr>
        <w:tab/>
        <w:t>CRITICALITY ignore</w:t>
      </w:r>
      <w:r w:rsidRPr="00E67E0D">
        <w:rPr>
          <w:noProof w:val="0"/>
          <w:snapToGrid w:val="0"/>
        </w:rPr>
        <w:tab/>
        <w:t>TYPE CriticalityDiagnostics</w:t>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40DD2849" w14:textId="77777777" w:rsidR="006A1CE4" w:rsidRPr="00E67E0D" w:rsidRDefault="006A1CE4" w:rsidP="00E7499B">
      <w:pPr>
        <w:pStyle w:val="PL"/>
        <w:rPr>
          <w:noProof w:val="0"/>
          <w:snapToGrid w:val="0"/>
        </w:rPr>
      </w:pPr>
      <w:r w:rsidRPr="00E67E0D">
        <w:rPr>
          <w:noProof w:val="0"/>
          <w:snapToGrid w:val="0"/>
        </w:rPr>
        <w:tab/>
        <w:t>...</w:t>
      </w:r>
    </w:p>
    <w:p w14:paraId="7F5F5115" w14:textId="77777777" w:rsidR="006A1CE4" w:rsidRPr="00E67E0D" w:rsidRDefault="006A1CE4" w:rsidP="00E7499B">
      <w:pPr>
        <w:pStyle w:val="PL"/>
        <w:rPr>
          <w:noProof w:val="0"/>
          <w:snapToGrid w:val="0"/>
        </w:rPr>
      </w:pPr>
      <w:r w:rsidRPr="00E67E0D">
        <w:rPr>
          <w:noProof w:val="0"/>
          <w:snapToGrid w:val="0"/>
        </w:rPr>
        <w:t>}</w:t>
      </w:r>
    </w:p>
    <w:p w14:paraId="06B6874C" w14:textId="77777777" w:rsidR="006A1CE4" w:rsidRPr="00E67E0D" w:rsidRDefault="006A1CE4" w:rsidP="00E7499B">
      <w:pPr>
        <w:pStyle w:val="PL"/>
        <w:rPr>
          <w:noProof w:val="0"/>
          <w:snapToGrid w:val="0"/>
        </w:rPr>
      </w:pPr>
    </w:p>
    <w:p w14:paraId="23711B0B" w14:textId="77777777" w:rsidR="006A1CE4" w:rsidRPr="00E67E0D" w:rsidRDefault="006A1CE4" w:rsidP="00E7499B">
      <w:pPr>
        <w:pStyle w:val="PL"/>
        <w:rPr>
          <w:noProof w:val="0"/>
          <w:snapToGrid w:val="0"/>
        </w:rPr>
      </w:pPr>
      <w:r w:rsidRPr="00E67E0D">
        <w:rPr>
          <w:noProof w:val="0"/>
          <w:snapToGrid w:val="0"/>
        </w:rPr>
        <w:t>-- **************************************************************</w:t>
      </w:r>
    </w:p>
    <w:p w14:paraId="452743D2" w14:textId="77777777" w:rsidR="006A1CE4" w:rsidRPr="00E67E0D" w:rsidRDefault="006A1CE4" w:rsidP="00E7499B">
      <w:pPr>
        <w:pStyle w:val="PL"/>
        <w:rPr>
          <w:noProof w:val="0"/>
          <w:snapToGrid w:val="0"/>
        </w:rPr>
      </w:pPr>
      <w:r w:rsidRPr="00E67E0D">
        <w:rPr>
          <w:noProof w:val="0"/>
          <w:snapToGrid w:val="0"/>
        </w:rPr>
        <w:t>--</w:t>
      </w:r>
    </w:p>
    <w:p w14:paraId="0E61AC6E" w14:textId="77777777" w:rsidR="006A1CE4" w:rsidRPr="00E67E0D" w:rsidRDefault="006A1CE4" w:rsidP="00E7499B">
      <w:pPr>
        <w:pStyle w:val="PL"/>
        <w:outlineLvl w:val="4"/>
        <w:rPr>
          <w:noProof w:val="0"/>
          <w:snapToGrid w:val="0"/>
        </w:rPr>
      </w:pPr>
      <w:r w:rsidRPr="00E67E0D">
        <w:rPr>
          <w:noProof w:val="0"/>
          <w:snapToGrid w:val="0"/>
        </w:rPr>
        <w:t>-- RAN CONFIGURATION UPDATE FAILURE</w:t>
      </w:r>
    </w:p>
    <w:p w14:paraId="5420A2F8" w14:textId="77777777" w:rsidR="006A1CE4" w:rsidRPr="00E67E0D" w:rsidRDefault="006A1CE4" w:rsidP="00E7499B">
      <w:pPr>
        <w:pStyle w:val="PL"/>
        <w:rPr>
          <w:noProof w:val="0"/>
          <w:snapToGrid w:val="0"/>
        </w:rPr>
      </w:pPr>
      <w:r w:rsidRPr="00E67E0D">
        <w:rPr>
          <w:noProof w:val="0"/>
          <w:snapToGrid w:val="0"/>
        </w:rPr>
        <w:t>--</w:t>
      </w:r>
    </w:p>
    <w:p w14:paraId="0318E7FA" w14:textId="77777777" w:rsidR="006A1CE4" w:rsidRPr="00E67E0D" w:rsidRDefault="006A1CE4" w:rsidP="00E7499B">
      <w:pPr>
        <w:pStyle w:val="PL"/>
        <w:rPr>
          <w:noProof w:val="0"/>
          <w:snapToGrid w:val="0"/>
        </w:rPr>
      </w:pPr>
      <w:r w:rsidRPr="00E67E0D">
        <w:rPr>
          <w:noProof w:val="0"/>
          <w:snapToGrid w:val="0"/>
        </w:rPr>
        <w:t>-- **************************************************************</w:t>
      </w:r>
    </w:p>
    <w:p w14:paraId="6D881A2A" w14:textId="77777777" w:rsidR="006A1CE4" w:rsidRPr="00E67E0D" w:rsidRDefault="006A1CE4" w:rsidP="00E7499B">
      <w:pPr>
        <w:pStyle w:val="PL"/>
        <w:rPr>
          <w:noProof w:val="0"/>
          <w:snapToGrid w:val="0"/>
        </w:rPr>
      </w:pPr>
    </w:p>
    <w:p w14:paraId="1960ADE1" w14:textId="77777777" w:rsidR="006A1CE4" w:rsidRPr="00E67E0D" w:rsidRDefault="006A1CE4" w:rsidP="00E7499B">
      <w:pPr>
        <w:pStyle w:val="PL"/>
        <w:rPr>
          <w:noProof w:val="0"/>
          <w:snapToGrid w:val="0"/>
        </w:rPr>
      </w:pPr>
      <w:r w:rsidRPr="00E67E0D">
        <w:rPr>
          <w:noProof w:val="0"/>
          <w:snapToGrid w:val="0"/>
        </w:rPr>
        <w:t>RAN</w:t>
      </w:r>
      <w:r w:rsidRPr="00E67E0D">
        <w:rPr>
          <w:noProof w:val="0"/>
        </w:rPr>
        <w:t>Configuration</w:t>
      </w:r>
      <w:r w:rsidRPr="00E67E0D">
        <w:rPr>
          <w:noProof w:val="0"/>
          <w:snapToGrid w:val="0"/>
        </w:rPr>
        <w:t>UpdateFailure ::= SEQUENCE {</w:t>
      </w:r>
    </w:p>
    <w:p w14:paraId="2CFB5B71"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{RAN</w:t>
      </w:r>
      <w:r w:rsidRPr="00E67E0D">
        <w:rPr>
          <w:noProof w:val="0"/>
        </w:rPr>
        <w:t>Configuration</w:t>
      </w:r>
      <w:r w:rsidRPr="00E67E0D">
        <w:rPr>
          <w:noProof w:val="0"/>
          <w:snapToGrid w:val="0"/>
        </w:rPr>
        <w:t>UpdateFailureIEs} },</w:t>
      </w:r>
    </w:p>
    <w:p w14:paraId="41EFDB90" w14:textId="77777777" w:rsidR="006A1CE4" w:rsidRPr="00E67E0D" w:rsidRDefault="006A1CE4" w:rsidP="00E7499B">
      <w:pPr>
        <w:pStyle w:val="PL"/>
        <w:rPr>
          <w:noProof w:val="0"/>
          <w:snapToGrid w:val="0"/>
        </w:rPr>
      </w:pPr>
      <w:r w:rsidRPr="00E67E0D">
        <w:rPr>
          <w:noProof w:val="0"/>
          <w:snapToGrid w:val="0"/>
        </w:rPr>
        <w:tab/>
        <w:t>...</w:t>
      </w:r>
    </w:p>
    <w:p w14:paraId="29C6F12A" w14:textId="77777777" w:rsidR="006A1CE4" w:rsidRPr="00E67E0D" w:rsidRDefault="006A1CE4" w:rsidP="00E7499B">
      <w:pPr>
        <w:pStyle w:val="PL"/>
        <w:rPr>
          <w:noProof w:val="0"/>
          <w:snapToGrid w:val="0"/>
        </w:rPr>
      </w:pPr>
      <w:r w:rsidRPr="00E67E0D">
        <w:rPr>
          <w:noProof w:val="0"/>
          <w:snapToGrid w:val="0"/>
        </w:rPr>
        <w:t>}</w:t>
      </w:r>
    </w:p>
    <w:p w14:paraId="501EA788" w14:textId="77777777" w:rsidR="006A1CE4" w:rsidRPr="00E67E0D" w:rsidRDefault="006A1CE4" w:rsidP="00E7499B">
      <w:pPr>
        <w:pStyle w:val="PL"/>
        <w:rPr>
          <w:noProof w:val="0"/>
          <w:snapToGrid w:val="0"/>
        </w:rPr>
      </w:pPr>
    </w:p>
    <w:p w14:paraId="430DECFD" w14:textId="77777777" w:rsidR="006A1CE4" w:rsidRPr="00E67E0D" w:rsidRDefault="006A1CE4" w:rsidP="00E7499B">
      <w:pPr>
        <w:pStyle w:val="PL"/>
        <w:rPr>
          <w:noProof w:val="0"/>
          <w:snapToGrid w:val="0"/>
        </w:rPr>
      </w:pPr>
      <w:r w:rsidRPr="00E67E0D">
        <w:rPr>
          <w:noProof w:val="0"/>
          <w:snapToGrid w:val="0"/>
        </w:rPr>
        <w:t>RANConfigurationUpdateFailureIEs NGAP-PROTOCOL-IES ::= {</w:t>
      </w:r>
    </w:p>
    <w:p w14:paraId="084984EC" w14:textId="77777777" w:rsidR="006A1CE4" w:rsidRPr="00E67E0D" w:rsidRDefault="006A1CE4" w:rsidP="00E7499B">
      <w:pPr>
        <w:pStyle w:val="PL"/>
        <w:rPr>
          <w:noProof w:val="0"/>
          <w:snapToGrid w:val="0"/>
        </w:rPr>
      </w:pPr>
      <w:r w:rsidRPr="00E67E0D">
        <w:rPr>
          <w:noProof w:val="0"/>
          <w:snapToGrid w:val="0"/>
        </w:rPr>
        <w:tab/>
        <w:t>{ ID id-Cause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077D1181" w14:textId="77777777" w:rsidR="006A1CE4" w:rsidRPr="00E67E0D" w:rsidRDefault="006A1CE4" w:rsidP="00E7499B">
      <w:pPr>
        <w:pStyle w:val="PL"/>
        <w:rPr>
          <w:noProof w:val="0"/>
          <w:snapToGrid w:val="0"/>
        </w:rPr>
      </w:pPr>
      <w:r w:rsidRPr="00E67E0D">
        <w:rPr>
          <w:noProof w:val="0"/>
          <w:snapToGrid w:val="0"/>
        </w:rPr>
        <w:tab/>
        <w:t>{ ID id-TimeToWait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TimeToWait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64152514" w14:textId="77777777" w:rsidR="006A1CE4" w:rsidRPr="00E67E0D" w:rsidRDefault="006A1CE4" w:rsidP="00E7499B">
      <w:pPr>
        <w:pStyle w:val="PL"/>
        <w:rPr>
          <w:noProof w:val="0"/>
          <w:snapToGrid w:val="0"/>
        </w:rPr>
      </w:pPr>
      <w:r w:rsidRPr="00E67E0D">
        <w:rPr>
          <w:noProof w:val="0"/>
          <w:snapToGrid w:val="0"/>
        </w:rPr>
        <w:tab/>
        <w:t>{ ID id-CriticalityDiagnostics</w:t>
      </w:r>
      <w:r w:rsidRPr="00E67E0D">
        <w:rPr>
          <w:noProof w:val="0"/>
          <w:snapToGrid w:val="0"/>
        </w:rPr>
        <w:tab/>
      </w:r>
      <w:r w:rsidRPr="00E67E0D">
        <w:rPr>
          <w:noProof w:val="0"/>
          <w:snapToGrid w:val="0"/>
        </w:rPr>
        <w:tab/>
        <w:t>CRITICALITY ignore</w:t>
      </w:r>
      <w:r w:rsidRPr="00E67E0D">
        <w:rPr>
          <w:noProof w:val="0"/>
          <w:snapToGrid w:val="0"/>
        </w:rPr>
        <w:tab/>
        <w:t>TYPE CriticalityDiagnostics</w:t>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1A3C5858" w14:textId="77777777" w:rsidR="006A1CE4" w:rsidRPr="00E67E0D" w:rsidRDefault="006A1CE4" w:rsidP="00E7499B">
      <w:pPr>
        <w:pStyle w:val="PL"/>
        <w:rPr>
          <w:noProof w:val="0"/>
          <w:snapToGrid w:val="0"/>
        </w:rPr>
      </w:pPr>
      <w:r w:rsidRPr="00E67E0D">
        <w:rPr>
          <w:noProof w:val="0"/>
          <w:snapToGrid w:val="0"/>
        </w:rPr>
        <w:t>...</w:t>
      </w:r>
    </w:p>
    <w:p w14:paraId="1815E6E9" w14:textId="77777777" w:rsidR="006A1CE4" w:rsidRPr="00E67E0D" w:rsidRDefault="006A1CE4" w:rsidP="00E7499B">
      <w:pPr>
        <w:pStyle w:val="PL"/>
        <w:rPr>
          <w:noProof w:val="0"/>
          <w:snapToGrid w:val="0"/>
        </w:rPr>
      </w:pPr>
      <w:r w:rsidRPr="00E67E0D">
        <w:rPr>
          <w:noProof w:val="0"/>
          <w:snapToGrid w:val="0"/>
        </w:rPr>
        <w:t>}</w:t>
      </w:r>
    </w:p>
    <w:p w14:paraId="1B48424D" w14:textId="77777777" w:rsidR="006A1CE4" w:rsidRPr="00E67E0D" w:rsidRDefault="006A1CE4" w:rsidP="00E7499B">
      <w:pPr>
        <w:pStyle w:val="PL"/>
        <w:rPr>
          <w:noProof w:val="0"/>
          <w:snapToGrid w:val="0"/>
        </w:rPr>
      </w:pPr>
    </w:p>
    <w:p w14:paraId="3E244CA7" w14:textId="77777777" w:rsidR="006A1CE4" w:rsidRPr="00E67E0D" w:rsidRDefault="006A1CE4" w:rsidP="00E7499B">
      <w:pPr>
        <w:pStyle w:val="PL"/>
        <w:rPr>
          <w:noProof w:val="0"/>
          <w:snapToGrid w:val="0"/>
        </w:rPr>
      </w:pPr>
      <w:r w:rsidRPr="00E67E0D">
        <w:rPr>
          <w:noProof w:val="0"/>
          <w:snapToGrid w:val="0"/>
        </w:rPr>
        <w:t>-- **************************************************************</w:t>
      </w:r>
    </w:p>
    <w:p w14:paraId="119D83DA" w14:textId="77777777" w:rsidR="006A1CE4" w:rsidRPr="00E67E0D" w:rsidRDefault="006A1CE4" w:rsidP="00E7499B">
      <w:pPr>
        <w:pStyle w:val="PL"/>
        <w:rPr>
          <w:noProof w:val="0"/>
          <w:snapToGrid w:val="0"/>
        </w:rPr>
      </w:pPr>
      <w:r w:rsidRPr="00E67E0D">
        <w:rPr>
          <w:noProof w:val="0"/>
          <w:snapToGrid w:val="0"/>
        </w:rPr>
        <w:t>--</w:t>
      </w:r>
    </w:p>
    <w:p w14:paraId="62D80C39" w14:textId="77777777" w:rsidR="006A1CE4" w:rsidRPr="00E67E0D" w:rsidRDefault="006A1CE4" w:rsidP="00E7499B">
      <w:pPr>
        <w:pStyle w:val="PL"/>
        <w:outlineLvl w:val="3"/>
        <w:rPr>
          <w:noProof w:val="0"/>
          <w:snapToGrid w:val="0"/>
        </w:rPr>
      </w:pPr>
      <w:r w:rsidRPr="00E67E0D">
        <w:rPr>
          <w:noProof w:val="0"/>
          <w:snapToGrid w:val="0"/>
        </w:rPr>
        <w:t>-- AMF Configuration Update Elementary Procedure</w:t>
      </w:r>
    </w:p>
    <w:p w14:paraId="1559D23B" w14:textId="77777777" w:rsidR="006A1CE4" w:rsidRPr="00E67E0D" w:rsidRDefault="006A1CE4" w:rsidP="00E7499B">
      <w:pPr>
        <w:pStyle w:val="PL"/>
        <w:rPr>
          <w:noProof w:val="0"/>
          <w:snapToGrid w:val="0"/>
        </w:rPr>
      </w:pPr>
      <w:r w:rsidRPr="00E67E0D">
        <w:rPr>
          <w:noProof w:val="0"/>
          <w:snapToGrid w:val="0"/>
        </w:rPr>
        <w:t>--</w:t>
      </w:r>
    </w:p>
    <w:p w14:paraId="31E2EE03" w14:textId="77777777" w:rsidR="006A1CE4" w:rsidRPr="00E67E0D" w:rsidRDefault="006A1CE4" w:rsidP="00E7499B">
      <w:pPr>
        <w:pStyle w:val="PL"/>
        <w:rPr>
          <w:noProof w:val="0"/>
          <w:snapToGrid w:val="0"/>
        </w:rPr>
      </w:pPr>
      <w:r w:rsidRPr="00E67E0D">
        <w:rPr>
          <w:noProof w:val="0"/>
          <w:snapToGrid w:val="0"/>
        </w:rPr>
        <w:t>-- **************************************************************</w:t>
      </w:r>
    </w:p>
    <w:p w14:paraId="69D1B4FD" w14:textId="77777777" w:rsidR="006A1CE4" w:rsidRPr="00E67E0D" w:rsidRDefault="006A1CE4" w:rsidP="00E7499B">
      <w:pPr>
        <w:pStyle w:val="PL"/>
        <w:rPr>
          <w:noProof w:val="0"/>
          <w:snapToGrid w:val="0"/>
        </w:rPr>
      </w:pPr>
    </w:p>
    <w:p w14:paraId="2D194E30" w14:textId="77777777" w:rsidR="006A1CE4" w:rsidRPr="00E67E0D" w:rsidRDefault="006A1CE4" w:rsidP="00E7499B">
      <w:pPr>
        <w:pStyle w:val="PL"/>
        <w:rPr>
          <w:noProof w:val="0"/>
          <w:snapToGrid w:val="0"/>
        </w:rPr>
      </w:pPr>
      <w:r w:rsidRPr="00E67E0D">
        <w:rPr>
          <w:noProof w:val="0"/>
          <w:snapToGrid w:val="0"/>
        </w:rPr>
        <w:t>-- **************************************************************</w:t>
      </w:r>
    </w:p>
    <w:p w14:paraId="3ED96014" w14:textId="77777777" w:rsidR="006A1CE4" w:rsidRPr="00E67E0D" w:rsidRDefault="006A1CE4" w:rsidP="00E7499B">
      <w:pPr>
        <w:pStyle w:val="PL"/>
        <w:rPr>
          <w:noProof w:val="0"/>
          <w:snapToGrid w:val="0"/>
        </w:rPr>
      </w:pPr>
      <w:r w:rsidRPr="00E67E0D">
        <w:rPr>
          <w:noProof w:val="0"/>
          <w:snapToGrid w:val="0"/>
        </w:rPr>
        <w:t>--</w:t>
      </w:r>
    </w:p>
    <w:p w14:paraId="3447B489" w14:textId="77777777" w:rsidR="006A1CE4" w:rsidRPr="00E67E0D" w:rsidRDefault="006A1CE4" w:rsidP="00E7499B">
      <w:pPr>
        <w:pStyle w:val="PL"/>
        <w:outlineLvl w:val="4"/>
        <w:rPr>
          <w:noProof w:val="0"/>
          <w:snapToGrid w:val="0"/>
        </w:rPr>
      </w:pPr>
      <w:r w:rsidRPr="00E67E0D">
        <w:rPr>
          <w:noProof w:val="0"/>
          <w:snapToGrid w:val="0"/>
        </w:rPr>
        <w:t xml:space="preserve">-- AMF CONFIGURATION UPDATE </w:t>
      </w:r>
    </w:p>
    <w:p w14:paraId="3DE5BA5F" w14:textId="77777777" w:rsidR="006A1CE4" w:rsidRPr="00E67E0D" w:rsidRDefault="006A1CE4" w:rsidP="00E7499B">
      <w:pPr>
        <w:pStyle w:val="PL"/>
        <w:rPr>
          <w:noProof w:val="0"/>
          <w:snapToGrid w:val="0"/>
        </w:rPr>
      </w:pPr>
      <w:r w:rsidRPr="00E67E0D">
        <w:rPr>
          <w:noProof w:val="0"/>
          <w:snapToGrid w:val="0"/>
        </w:rPr>
        <w:t>--</w:t>
      </w:r>
    </w:p>
    <w:p w14:paraId="312B96BE" w14:textId="77777777" w:rsidR="006A1CE4" w:rsidRPr="00E67E0D" w:rsidRDefault="006A1CE4" w:rsidP="00E7499B">
      <w:pPr>
        <w:pStyle w:val="PL"/>
        <w:rPr>
          <w:noProof w:val="0"/>
          <w:snapToGrid w:val="0"/>
        </w:rPr>
      </w:pPr>
      <w:r w:rsidRPr="00E67E0D">
        <w:rPr>
          <w:noProof w:val="0"/>
          <w:snapToGrid w:val="0"/>
        </w:rPr>
        <w:t>-- **************************************************************</w:t>
      </w:r>
    </w:p>
    <w:p w14:paraId="7042D4C2" w14:textId="77777777" w:rsidR="006A1CE4" w:rsidRPr="00E67E0D" w:rsidRDefault="006A1CE4" w:rsidP="00E7499B">
      <w:pPr>
        <w:pStyle w:val="PL"/>
        <w:rPr>
          <w:noProof w:val="0"/>
          <w:snapToGrid w:val="0"/>
        </w:rPr>
      </w:pPr>
    </w:p>
    <w:p w14:paraId="4EE8F93B" w14:textId="77777777" w:rsidR="006A1CE4" w:rsidRPr="00E67E0D" w:rsidRDefault="006A1CE4" w:rsidP="00E7499B">
      <w:pPr>
        <w:pStyle w:val="PL"/>
        <w:rPr>
          <w:noProof w:val="0"/>
          <w:snapToGrid w:val="0"/>
        </w:rPr>
      </w:pPr>
      <w:r w:rsidRPr="00E67E0D">
        <w:rPr>
          <w:noProof w:val="0"/>
          <w:snapToGrid w:val="0"/>
        </w:rPr>
        <w:t>AMF</w:t>
      </w:r>
      <w:r w:rsidRPr="00E67E0D">
        <w:rPr>
          <w:noProof w:val="0"/>
        </w:rPr>
        <w:t>Configuration</w:t>
      </w:r>
      <w:r w:rsidRPr="00E67E0D">
        <w:rPr>
          <w:noProof w:val="0"/>
          <w:snapToGrid w:val="0"/>
        </w:rPr>
        <w:t>Update ::= SEQUENCE {</w:t>
      </w:r>
    </w:p>
    <w:p w14:paraId="5AAE35DB"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{AMF</w:t>
      </w:r>
      <w:r w:rsidRPr="00E67E0D">
        <w:rPr>
          <w:noProof w:val="0"/>
        </w:rPr>
        <w:t>Configuration</w:t>
      </w:r>
      <w:r w:rsidRPr="00E67E0D">
        <w:rPr>
          <w:noProof w:val="0"/>
          <w:snapToGrid w:val="0"/>
        </w:rPr>
        <w:t>UpdateIEs} },</w:t>
      </w:r>
    </w:p>
    <w:p w14:paraId="68550233" w14:textId="77777777" w:rsidR="006A1CE4" w:rsidRPr="00E67E0D" w:rsidRDefault="006A1CE4" w:rsidP="00E7499B">
      <w:pPr>
        <w:pStyle w:val="PL"/>
        <w:rPr>
          <w:noProof w:val="0"/>
          <w:snapToGrid w:val="0"/>
        </w:rPr>
      </w:pPr>
      <w:r w:rsidRPr="00E67E0D">
        <w:rPr>
          <w:noProof w:val="0"/>
          <w:snapToGrid w:val="0"/>
        </w:rPr>
        <w:tab/>
        <w:t>...</w:t>
      </w:r>
    </w:p>
    <w:p w14:paraId="20425118" w14:textId="77777777" w:rsidR="006A1CE4" w:rsidRPr="00E67E0D" w:rsidRDefault="006A1CE4" w:rsidP="00E7499B">
      <w:pPr>
        <w:pStyle w:val="PL"/>
        <w:rPr>
          <w:noProof w:val="0"/>
          <w:snapToGrid w:val="0"/>
        </w:rPr>
      </w:pPr>
      <w:r w:rsidRPr="00E67E0D">
        <w:rPr>
          <w:noProof w:val="0"/>
          <w:snapToGrid w:val="0"/>
        </w:rPr>
        <w:t>}</w:t>
      </w:r>
    </w:p>
    <w:p w14:paraId="2B2DD525" w14:textId="77777777" w:rsidR="006A1CE4" w:rsidRPr="00E67E0D" w:rsidRDefault="006A1CE4" w:rsidP="00E7499B">
      <w:pPr>
        <w:pStyle w:val="PL"/>
        <w:rPr>
          <w:noProof w:val="0"/>
          <w:snapToGrid w:val="0"/>
        </w:rPr>
      </w:pPr>
    </w:p>
    <w:p w14:paraId="1856B49A" w14:textId="77777777" w:rsidR="006A1CE4" w:rsidRPr="00E67E0D" w:rsidRDefault="006A1CE4" w:rsidP="00E7499B">
      <w:pPr>
        <w:pStyle w:val="PL"/>
        <w:rPr>
          <w:noProof w:val="0"/>
          <w:snapToGrid w:val="0"/>
        </w:rPr>
      </w:pPr>
      <w:r w:rsidRPr="00E67E0D">
        <w:rPr>
          <w:noProof w:val="0"/>
          <w:snapToGrid w:val="0"/>
        </w:rPr>
        <w:t>AMF</w:t>
      </w:r>
      <w:r w:rsidRPr="00E67E0D">
        <w:rPr>
          <w:noProof w:val="0"/>
        </w:rPr>
        <w:t>Configuration</w:t>
      </w:r>
      <w:r w:rsidRPr="00E67E0D">
        <w:rPr>
          <w:noProof w:val="0"/>
          <w:snapToGrid w:val="0"/>
        </w:rPr>
        <w:t>UpdateIEs NGAP-PROTOCOL-IES ::= {</w:t>
      </w:r>
    </w:p>
    <w:p w14:paraId="515B2859" w14:textId="77777777" w:rsidR="006A1CE4" w:rsidRPr="00E67E0D" w:rsidRDefault="006A1CE4" w:rsidP="00E7499B">
      <w:pPr>
        <w:pStyle w:val="PL"/>
        <w:rPr>
          <w:noProof w:val="0"/>
          <w:snapToGrid w:val="0"/>
        </w:rPr>
      </w:pPr>
      <w:r w:rsidRPr="00E67E0D">
        <w:rPr>
          <w:noProof w:val="0"/>
          <w:snapToGrid w:val="0"/>
        </w:rPr>
        <w:tab/>
        <w:t>{ ID id-AMFName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AMFName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3127C536" w14:textId="77777777" w:rsidR="006A1CE4" w:rsidRPr="00E67E0D" w:rsidRDefault="006A1CE4" w:rsidP="00E7499B">
      <w:pPr>
        <w:pStyle w:val="PL"/>
        <w:rPr>
          <w:noProof w:val="0"/>
          <w:snapToGrid w:val="0"/>
        </w:rPr>
      </w:pPr>
      <w:r w:rsidRPr="00E67E0D">
        <w:rPr>
          <w:noProof w:val="0"/>
          <w:snapToGrid w:val="0"/>
        </w:rPr>
        <w:tab/>
        <w:t>{ ID id-ServedGUAMIList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ServedGUAMIList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5DC56B27" w14:textId="77777777" w:rsidR="006A1CE4" w:rsidRPr="00E67E0D" w:rsidRDefault="006A1CE4" w:rsidP="00E7499B">
      <w:pPr>
        <w:pStyle w:val="PL"/>
        <w:rPr>
          <w:noProof w:val="0"/>
          <w:snapToGrid w:val="0"/>
        </w:rPr>
      </w:pPr>
      <w:r w:rsidRPr="00E67E0D">
        <w:rPr>
          <w:noProof w:val="0"/>
          <w:snapToGrid w:val="0"/>
        </w:rPr>
        <w:tab/>
        <w:t>{ ID id-RelativeAMFCapacity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RelativeAMFCapacity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79AC9C65" w14:textId="77777777" w:rsidR="006A1CE4" w:rsidRPr="00E67E0D" w:rsidRDefault="006A1CE4" w:rsidP="00E7499B">
      <w:pPr>
        <w:pStyle w:val="PL"/>
        <w:rPr>
          <w:noProof w:val="0"/>
          <w:snapToGrid w:val="0"/>
        </w:rPr>
      </w:pPr>
      <w:r w:rsidRPr="00E67E0D">
        <w:rPr>
          <w:noProof w:val="0"/>
          <w:snapToGrid w:val="0"/>
        </w:rPr>
        <w:tab/>
        <w:t>{ ID id-PLMNSupportList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PLMNSupportList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6DF8B7BD" w14:textId="77777777" w:rsidR="006A1CE4" w:rsidRPr="00E67E0D" w:rsidRDefault="006A1CE4" w:rsidP="00E7499B">
      <w:pPr>
        <w:pStyle w:val="PL"/>
        <w:rPr>
          <w:noProof w:val="0"/>
          <w:snapToGrid w:val="0"/>
        </w:rPr>
      </w:pPr>
      <w:r w:rsidRPr="00E67E0D">
        <w:rPr>
          <w:noProof w:val="0"/>
          <w:snapToGrid w:val="0"/>
        </w:rPr>
        <w:tab/>
        <w:t>{ ID id-AMF-TNLAssociationToAddList</w:t>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AMF-TNLAssociationToAddList</w:t>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79ADC0F9" w14:textId="77777777" w:rsidR="006A1CE4" w:rsidRPr="00E67E0D" w:rsidRDefault="006A1CE4" w:rsidP="00E7499B">
      <w:pPr>
        <w:pStyle w:val="PL"/>
        <w:rPr>
          <w:noProof w:val="0"/>
          <w:snapToGrid w:val="0"/>
        </w:rPr>
      </w:pPr>
      <w:r w:rsidRPr="00E67E0D">
        <w:rPr>
          <w:noProof w:val="0"/>
          <w:snapToGrid w:val="0"/>
        </w:rPr>
        <w:tab/>
        <w:t>{ ID id-AMF-TNLAssociationToRemoveList</w:t>
      </w:r>
      <w:r w:rsidRPr="00E67E0D">
        <w:rPr>
          <w:noProof w:val="0"/>
          <w:snapToGrid w:val="0"/>
        </w:rPr>
        <w:tab/>
      </w:r>
      <w:r w:rsidRPr="00E67E0D">
        <w:rPr>
          <w:noProof w:val="0"/>
          <w:snapToGrid w:val="0"/>
        </w:rPr>
        <w:tab/>
        <w:t>CRITICALITY ignore</w:t>
      </w:r>
      <w:r w:rsidRPr="00E67E0D">
        <w:rPr>
          <w:noProof w:val="0"/>
          <w:snapToGrid w:val="0"/>
        </w:rPr>
        <w:tab/>
        <w:t>TYPE AMF-TNLAssociationToRemoveList</w:t>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19D0FF47" w14:textId="77777777" w:rsidR="006A1CE4" w:rsidRPr="00E67E0D" w:rsidRDefault="006A1CE4" w:rsidP="00E7499B">
      <w:pPr>
        <w:pStyle w:val="PL"/>
        <w:rPr>
          <w:noProof w:val="0"/>
          <w:snapToGrid w:val="0"/>
        </w:rPr>
      </w:pPr>
      <w:r w:rsidRPr="00E67E0D">
        <w:rPr>
          <w:noProof w:val="0"/>
          <w:snapToGrid w:val="0"/>
        </w:rPr>
        <w:tab/>
        <w:t>{ ID id-AMF-TNLAssociationToUpdateList</w:t>
      </w:r>
      <w:r w:rsidRPr="00E67E0D">
        <w:rPr>
          <w:noProof w:val="0"/>
          <w:snapToGrid w:val="0"/>
        </w:rPr>
        <w:tab/>
      </w:r>
      <w:r w:rsidRPr="00E67E0D">
        <w:rPr>
          <w:noProof w:val="0"/>
          <w:snapToGrid w:val="0"/>
        </w:rPr>
        <w:tab/>
        <w:t>CRITICALITY ignore</w:t>
      </w:r>
      <w:r w:rsidRPr="00E67E0D">
        <w:rPr>
          <w:noProof w:val="0"/>
          <w:snapToGrid w:val="0"/>
        </w:rPr>
        <w:tab/>
        <w:t>TYPE AMF-TNLAssociationToUpdateList</w:t>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01DE1326" w14:textId="77777777" w:rsidR="006A1CE4" w:rsidRPr="00E67E0D" w:rsidRDefault="006A1CE4" w:rsidP="00E7499B">
      <w:pPr>
        <w:pStyle w:val="PL"/>
        <w:rPr>
          <w:noProof w:val="0"/>
          <w:snapToGrid w:val="0"/>
        </w:rPr>
      </w:pPr>
      <w:r w:rsidRPr="00E67E0D">
        <w:rPr>
          <w:noProof w:val="0"/>
          <w:snapToGrid w:val="0"/>
        </w:rPr>
        <w:tab/>
        <w:t>...</w:t>
      </w:r>
    </w:p>
    <w:p w14:paraId="3F914FCD" w14:textId="77777777" w:rsidR="006A1CE4" w:rsidRPr="00E67E0D" w:rsidRDefault="006A1CE4" w:rsidP="00E7499B">
      <w:pPr>
        <w:pStyle w:val="PL"/>
        <w:rPr>
          <w:noProof w:val="0"/>
          <w:snapToGrid w:val="0"/>
        </w:rPr>
      </w:pPr>
      <w:r w:rsidRPr="00E67E0D">
        <w:rPr>
          <w:noProof w:val="0"/>
          <w:snapToGrid w:val="0"/>
        </w:rPr>
        <w:t>}</w:t>
      </w:r>
    </w:p>
    <w:p w14:paraId="44AF51C1" w14:textId="77777777" w:rsidR="006A1CE4" w:rsidRPr="00E67E0D" w:rsidRDefault="006A1CE4" w:rsidP="00E7499B">
      <w:pPr>
        <w:pStyle w:val="PL"/>
        <w:rPr>
          <w:noProof w:val="0"/>
          <w:snapToGrid w:val="0"/>
        </w:rPr>
      </w:pPr>
    </w:p>
    <w:p w14:paraId="14E02146" w14:textId="77777777" w:rsidR="006A1CE4" w:rsidRPr="00E67E0D" w:rsidRDefault="006A1CE4" w:rsidP="00E7499B">
      <w:pPr>
        <w:pStyle w:val="PL"/>
        <w:rPr>
          <w:noProof w:val="0"/>
          <w:snapToGrid w:val="0"/>
        </w:rPr>
      </w:pPr>
      <w:r w:rsidRPr="00E67E0D">
        <w:rPr>
          <w:noProof w:val="0"/>
          <w:snapToGrid w:val="0"/>
        </w:rPr>
        <w:t>-- **************************************************************</w:t>
      </w:r>
    </w:p>
    <w:p w14:paraId="75692AD5" w14:textId="77777777" w:rsidR="006A1CE4" w:rsidRPr="00E67E0D" w:rsidRDefault="006A1CE4" w:rsidP="00E7499B">
      <w:pPr>
        <w:pStyle w:val="PL"/>
        <w:rPr>
          <w:noProof w:val="0"/>
          <w:snapToGrid w:val="0"/>
        </w:rPr>
      </w:pPr>
      <w:r w:rsidRPr="00E67E0D">
        <w:rPr>
          <w:noProof w:val="0"/>
          <w:snapToGrid w:val="0"/>
        </w:rPr>
        <w:t>--</w:t>
      </w:r>
    </w:p>
    <w:p w14:paraId="5E9D1441" w14:textId="77777777" w:rsidR="006A1CE4" w:rsidRPr="00E67E0D" w:rsidRDefault="006A1CE4" w:rsidP="00E7499B">
      <w:pPr>
        <w:pStyle w:val="PL"/>
        <w:outlineLvl w:val="4"/>
        <w:rPr>
          <w:noProof w:val="0"/>
          <w:snapToGrid w:val="0"/>
        </w:rPr>
      </w:pPr>
      <w:r w:rsidRPr="00E67E0D">
        <w:rPr>
          <w:noProof w:val="0"/>
          <w:snapToGrid w:val="0"/>
        </w:rPr>
        <w:t>-- AMF CONFIGURATION UPDATE ACKNOWLEDGE</w:t>
      </w:r>
    </w:p>
    <w:p w14:paraId="4B1EEA96" w14:textId="77777777" w:rsidR="006A1CE4" w:rsidRPr="00E67E0D" w:rsidRDefault="006A1CE4" w:rsidP="00E7499B">
      <w:pPr>
        <w:pStyle w:val="PL"/>
        <w:rPr>
          <w:noProof w:val="0"/>
          <w:snapToGrid w:val="0"/>
        </w:rPr>
      </w:pPr>
      <w:r w:rsidRPr="00E67E0D">
        <w:rPr>
          <w:noProof w:val="0"/>
          <w:snapToGrid w:val="0"/>
        </w:rPr>
        <w:t>--</w:t>
      </w:r>
    </w:p>
    <w:p w14:paraId="7C1A68AF" w14:textId="77777777" w:rsidR="006A1CE4" w:rsidRPr="00E67E0D" w:rsidRDefault="006A1CE4" w:rsidP="00E7499B">
      <w:pPr>
        <w:pStyle w:val="PL"/>
        <w:rPr>
          <w:noProof w:val="0"/>
          <w:snapToGrid w:val="0"/>
        </w:rPr>
      </w:pPr>
      <w:r w:rsidRPr="00E67E0D">
        <w:rPr>
          <w:noProof w:val="0"/>
          <w:snapToGrid w:val="0"/>
        </w:rPr>
        <w:t>-- **************************************************************</w:t>
      </w:r>
    </w:p>
    <w:p w14:paraId="1C2F0CDE" w14:textId="77777777" w:rsidR="006A1CE4" w:rsidRPr="00E67E0D" w:rsidRDefault="006A1CE4" w:rsidP="00E7499B">
      <w:pPr>
        <w:pStyle w:val="PL"/>
        <w:rPr>
          <w:noProof w:val="0"/>
          <w:snapToGrid w:val="0"/>
        </w:rPr>
      </w:pPr>
    </w:p>
    <w:p w14:paraId="540D6DE6" w14:textId="77777777" w:rsidR="006A1CE4" w:rsidRPr="00E67E0D" w:rsidRDefault="006A1CE4" w:rsidP="00E7499B">
      <w:pPr>
        <w:pStyle w:val="PL"/>
        <w:rPr>
          <w:noProof w:val="0"/>
          <w:snapToGrid w:val="0"/>
        </w:rPr>
      </w:pPr>
      <w:r w:rsidRPr="00E67E0D">
        <w:rPr>
          <w:noProof w:val="0"/>
        </w:rPr>
        <w:t>AMFConfiguration</w:t>
      </w:r>
      <w:r w:rsidRPr="00E67E0D">
        <w:rPr>
          <w:noProof w:val="0"/>
          <w:snapToGrid w:val="0"/>
        </w:rPr>
        <w:t>UpdateAcknowledge ::= SEQUENCE {</w:t>
      </w:r>
    </w:p>
    <w:p w14:paraId="223DF4D0"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{AMF</w:t>
      </w:r>
      <w:r w:rsidRPr="00E67E0D">
        <w:rPr>
          <w:noProof w:val="0"/>
        </w:rPr>
        <w:t>Configuration</w:t>
      </w:r>
      <w:r w:rsidRPr="00E67E0D">
        <w:rPr>
          <w:noProof w:val="0"/>
          <w:snapToGrid w:val="0"/>
        </w:rPr>
        <w:t>UpdateAcknowledgeIEs} },</w:t>
      </w:r>
    </w:p>
    <w:p w14:paraId="3DE58463" w14:textId="77777777" w:rsidR="006A1CE4" w:rsidRPr="00E67E0D" w:rsidRDefault="006A1CE4" w:rsidP="00E7499B">
      <w:pPr>
        <w:pStyle w:val="PL"/>
        <w:rPr>
          <w:noProof w:val="0"/>
          <w:snapToGrid w:val="0"/>
        </w:rPr>
      </w:pPr>
      <w:r w:rsidRPr="00E67E0D">
        <w:rPr>
          <w:noProof w:val="0"/>
          <w:snapToGrid w:val="0"/>
        </w:rPr>
        <w:tab/>
        <w:t>...</w:t>
      </w:r>
    </w:p>
    <w:p w14:paraId="2914A5FA" w14:textId="77777777" w:rsidR="006A1CE4" w:rsidRPr="00E67E0D" w:rsidRDefault="006A1CE4" w:rsidP="00E7499B">
      <w:pPr>
        <w:pStyle w:val="PL"/>
        <w:rPr>
          <w:noProof w:val="0"/>
          <w:snapToGrid w:val="0"/>
        </w:rPr>
      </w:pPr>
      <w:r w:rsidRPr="00E67E0D">
        <w:rPr>
          <w:noProof w:val="0"/>
          <w:snapToGrid w:val="0"/>
        </w:rPr>
        <w:t>}</w:t>
      </w:r>
    </w:p>
    <w:p w14:paraId="183043C3" w14:textId="77777777" w:rsidR="006A1CE4" w:rsidRPr="00E67E0D" w:rsidRDefault="006A1CE4" w:rsidP="00E7499B">
      <w:pPr>
        <w:pStyle w:val="PL"/>
        <w:rPr>
          <w:noProof w:val="0"/>
          <w:snapToGrid w:val="0"/>
        </w:rPr>
      </w:pPr>
    </w:p>
    <w:p w14:paraId="0EA43E73" w14:textId="77777777" w:rsidR="006A1CE4" w:rsidRPr="00E67E0D" w:rsidRDefault="006A1CE4" w:rsidP="00E7499B">
      <w:pPr>
        <w:pStyle w:val="PL"/>
        <w:rPr>
          <w:noProof w:val="0"/>
          <w:snapToGrid w:val="0"/>
        </w:rPr>
      </w:pPr>
      <w:r w:rsidRPr="00E67E0D">
        <w:rPr>
          <w:noProof w:val="0"/>
        </w:rPr>
        <w:t>AMFConfiguration</w:t>
      </w:r>
      <w:r w:rsidRPr="00E67E0D">
        <w:rPr>
          <w:noProof w:val="0"/>
          <w:snapToGrid w:val="0"/>
        </w:rPr>
        <w:t>UpdateAcknowledgeIEs NGAP-PROTOCOL-IES ::= {</w:t>
      </w:r>
    </w:p>
    <w:p w14:paraId="4DFC7481" w14:textId="77777777" w:rsidR="006A1CE4" w:rsidRPr="00E67E0D" w:rsidRDefault="006A1CE4" w:rsidP="00E7499B">
      <w:pPr>
        <w:pStyle w:val="PL"/>
        <w:rPr>
          <w:noProof w:val="0"/>
          <w:snapToGrid w:val="0"/>
        </w:rPr>
      </w:pPr>
      <w:r w:rsidRPr="00E67E0D">
        <w:rPr>
          <w:noProof w:val="0"/>
          <w:snapToGrid w:val="0"/>
        </w:rPr>
        <w:tab/>
        <w:t>{ ID id-AMF-TNLAssociationSetupList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AMF-TNLAssociationSetupList</w:t>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690E5194" w14:textId="77777777" w:rsidR="006A1CE4" w:rsidRPr="00E67E0D" w:rsidRDefault="006A1CE4" w:rsidP="00E7499B">
      <w:pPr>
        <w:pStyle w:val="PL"/>
        <w:rPr>
          <w:noProof w:val="0"/>
          <w:snapToGrid w:val="0"/>
        </w:rPr>
      </w:pPr>
      <w:r w:rsidRPr="00E67E0D">
        <w:rPr>
          <w:noProof w:val="0"/>
          <w:snapToGrid w:val="0"/>
        </w:rPr>
        <w:tab/>
        <w:t>{ ID id-AMF-TNLAssociationFailedToSetupList</w:t>
      </w:r>
      <w:r w:rsidRPr="00E67E0D">
        <w:rPr>
          <w:noProof w:val="0"/>
          <w:snapToGrid w:val="0"/>
        </w:rPr>
        <w:tab/>
      </w:r>
      <w:r w:rsidRPr="00E67E0D">
        <w:rPr>
          <w:noProof w:val="0"/>
          <w:snapToGrid w:val="0"/>
        </w:rPr>
        <w:tab/>
        <w:t>CRITICALITY ignore</w:t>
      </w:r>
      <w:r w:rsidRPr="00E67E0D">
        <w:rPr>
          <w:noProof w:val="0"/>
          <w:snapToGrid w:val="0"/>
        </w:rPr>
        <w:tab/>
        <w:t>TYPE TNLAssociationList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655C7700" w14:textId="77777777" w:rsidR="006A1CE4" w:rsidRPr="00E67E0D" w:rsidRDefault="006A1CE4" w:rsidP="00E7499B">
      <w:pPr>
        <w:pStyle w:val="PL"/>
        <w:rPr>
          <w:noProof w:val="0"/>
          <w:snapToGrid w:val="0"/>
        </w:rPr>
      </w:pPr>
      <w:r w:rsidRPr="00E67E0D">
        <w:rPr>
          <w:noProof w:val="0"/>
          <w:snapToGrid w:val="0"/>
        </w:rPr>
        <w:tab/>
        <w:t>{ ID id-CriticalityDiagnostics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CriticalityDiagnostics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274E2BD8" w14:textId="77777777" w:rsidR="006A1CE4" w:rsidRPr="00E67E0D" w:rsidRDefault="006A1CE4" w:rsidP="00E7499B">
      <w:pPr>
        <w:pStyle w:val="PL"/>
        <w:rPr>
          <w:noProof w:val="0"/>
          <w:snapToGrid w:val="0"/>
        </w:rPr>
      </w:pPr>
      <w:r w:rsidRPr="00E67E0D">
        <w:rPr>
          <w:noProof w:val="0"/>
          <w:snapToGrid w:val="0"/>
        </w:rPr>
        <w:tab/>
        <w:t>...</w:t>
      </w:r>
    </w:p>
    <w:p w14:paraId="7CF4C612" w14:textId="77777777" w:rsidR="006A1CE4" w:rsidRPr="00E67E0D" w:rsidRDefault="006A1CE4" w:rsidP="00E7499B">
      <w:pPr>
        <w:pStyle w:val="PL"/>
        <w:rPr>
          <w:noProof w:val="0"/>
          <w:snapToGrid w:val="0"/>
        </w:rPr>
      </w:pPr>
      <w:r w:rsidRPr="00E67E0D">
        <w:rPr>
          <w:noProof w:val="0"/>
          <w:snapToGrid w:val="0"/>
        </w:rPr>
        <w:t>}</w:t>
      </w:r>
    </w:p>
    <w:p w14:paraId="555FA11D" w14:textId="77777777" w:rsidR="006A1CE4" w:rsidRPr="00E67E0D" w:rsidRDefault="006A1CE4" w:rsidP="00E7499B">
      <w:pPr>
        <w:pStyle w:val="PL"/>
        <w:rPr>
          <w:noProof w:val="0"/>
          <w:snapToGrid w:val="0"/>
        </w:rPr>
      </w:pPr>
    </w:p>
    <w:p w14:paraId="50B4CA0C" w14:textId="77777777" w:rsidR="006A1CE4" w:rsidRPr="00E67E0D" w:rsidRDefault="006A1CE4" w:rsidP="00E7499B">
      <w:pPr>
        <w:pStyle w:val="PL"/>
        <w:rPr>
          <w:noProof w:val="0"/>
          <w:snapToGrid w:val="0"/>
        </w:rPr>
      </w:pPr>
      <w:r w:rsidRPr="00E67E0D">
        <w:rPr>
          <w:noProof w:val="0"/>
          <w:snapToGrid w:val="0"/>
        </w:rPr>
        <w:t>-- **************************************************************</w:t>
      </w:r>
    </w:p>
    <w:p w14:paraId="42B81982" w14:textId="77777777" w:rsidR="006A1CE4" w:rsidRPr="00E67E0D" w:rsidRDefault="006A1CE4" w:rsidP="00E7499B">
      <w:pPr>
        <w:pStyle w:val="PL"/>
        <w:rPr>
          <w:noProof w:val="0"/>
          <w:snapToGrid w:val="0"/>
        </w:rPr>
      </w:pPr>
      <w:r w:rsidRPr="00E67E0D">
        <w:rPr>
          <w:noProof w:val="0"/>
          <w:snapToGrid w:val="0"/>
        </w:rPr>
        <w:t>--</w:t>
      </w:r>
    </w:p>
    <w:p w14:paraId="2BB76054" w14:textId="77777777" w:rsidR="006A1CE4" w:rsidRPr="00E67E0D" w:rsidRDefault="006A1CE4" w:rsidP="00E7499B">
      <w:pPr>
        <w:pStyle w:val="PL"/>
        <w:outlineLvl w:val="4"/>
        <w:rPr>
          <w:noProof w:val="0"/>
          <w:snapToGrid w:val="0"/>
        </w:rPr>
      </w:pPr>
      <w:r w:rsidRPr="00E67E0D">
        <w:rPr>
          <w:noProof w:val="0"/>
          <w:snapToGrid w:val="0"/>
        </w:rPr>
        <w:t>-- AMF CONFIGURATION UPDATE FAILURE</w:t>
      </w:r>
    </w:p>
    <w:p w14:paraId="34F730A9" w14:textId="77777777" w:rsidR="006A1CE4" w:rsidRPr="00E67E0D" w:rsidRDefault="006A1CE4" w:rsidP="00E7499B">
      <w:pPr>
        <w:pStyle w:val="PL"/>
        <w:rPr>
          <w:noProof w:val="0"/>
          <w:snapToGrid w:val="0"/>
        </w:rPr>
      </w:pPr>
      <w:r w:rsidRPr="00E67E0D">
        <w:rPr>
          <w:noProof w:val="0"/>
          <w:snapToGrid w:val="0"/>
        </w:rPr>
        <w:t>--</w:t>
      </w:r>
    </w:p>
    <w:p w14:paraId="0A129B70" w14:textId="77777777" w:rsidR="006A1CE4" w:rsidRPr="00E67E0D" w:rsidRDefault="006A1CE4" w:rsidP="00E7499B">
      <w:pPr>
        <w:pStyle w:val="PL"/>
        <w:rPr>
          <w:noProof w:val="0"/>
          <w:snapToGrid w:val="0"/>
        </w:rPr>
      </w:pPr>
      <w:r w:rsidRPr="00E67E0D">
        <w:rPr>
          <w:noProof w:val="0"/>
          <w:snapToGrid w:val="0"/>
        </w:rPr>
        <w:t>-- **************************************************************</w:t>
      </w:r>
    </w:p>
    <w:p w14:paraId="06E1DB94" w14:textId="77777777" w:rsidR="006A1CE4" w:rsidRPr="00E67E0D" w:rsidRDefault="006A1CE4" w:rsidP="00E7499B">
      <w:pPr>
        <w:pStyle w:val="PL"/>
        <w:rPr>
          <w:noProof w:val="0"/>
          <w:snapToGrid w:val="0"/>
        </w:rPr>
      </w:pPr>
    </w:p>
    <w:p w14:paraId="21B15F9C" w14:textId="77777777" w:rsidR="006A1CE4" w:rsidRPr="00E67E0D" w:rsidRDefault="006A1CE4" w:rsidP="00E7499B">
      <w:pPr>
        <w:pStyle w:val="PL"/>
        <w:rPr>
          <w:noProof w:val="0"/>
          <w:snapToGrid w:val="0"/>
        </w:rPr>
      </w:pPr>
      <w:r w:rsidRPr="00E67E0D">
        <w:rPr>
          <w:noProof w:val="0"/>
          <w:snapToGrid w:val="0"/>
        </w:rPr>
        <w:t>AMF</w:t>
      </w:r>
      <w:r w:rsidRPr="00E67E0D">
        <w:rPr>
          <w:noProof w:val="0"/>
        </w:rPr>
        <w:t>Configuration</w:t>
      </w:r>
      <w:r w:rsidRPr="00E67E0D">
        <w:rPr>
          <w:noProof w:val="0"/>
          <w:snapToGrid w:val="0"/>
        </w:rPr>
        <w:t>UpdateFailure ::= SEQUENCE {</w:t>
      </w:r>
    </w:p>
    <w:p w14:paraId="2CADA8E8"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{AMF</w:t>
      </w:r>
      <w:r w:rsidRPr="00E67E0D">
        <w:rPr>
          <w:noProof w:val="0"/>
        </w:rPr>
        <w:t>Configuration</w:t>
      </w:r>
      <w:r w:rsidRPr="00E67E0D">
        <w:rPr>
          <w:noProof w:val="0"/>
          <w:snapToGrid w:val="0"/>
        </w:rPr>
        <w:t>UpdateFailureIEs} },</w:t>
      </w:r>
    </w:p>
    <w:p w14:paraId="1D359FD4" w14:textId="77777777" w:rsidR="006A1CE4" w:rsidRPr="00E67E0D" w:rsidRDefault="006A1CE4" w:rsidP="00E7499B">
      <w:pPr>
        <w:pStyle w:val="PL"/>
        <w:rPr>
          <w:noProof w:val="0"/>
          <w:snapToGrid w:val="0"/>
        </w:rPr>
      </w:pPr>
      <w:r w:rsidRPr="00E67E0D">
        <w:rPr>
          <w:noProof w:val="0"/>
          <w:snapToGrid w:val="0"/>
        </w:rPr>
        <w:tab/>
        <w:t>...</w:t>
      </w:r>
    </w:p>
    <w:p w14:paraId="2D414FCC" w14:textId="77777777" w:rsidR="006A1CE4" w:rsidRPr="00E67E0D" w:rsidRDefault="006A1CE4" w:rsidP="00E7499B">
      <w:pPr>
        <w:pStyle w:val="PL"/>
        <w:rPr>
          <w:noProof w:val="0"/>
          <w:snapToGrid w:val="0"/>
        </w:rPr>
      </w:pPr>
      <w:r w:rsidRPr="00E67E0D">
        <w:rPr>
          <w:noProof w:val="0"/>
          <w:snapToGrid w:val="0"/>
        </w:rPr>
        <w:t>}</w:t>
      </w:r>
    </w:p>
    <w:p w14:paraId="3D9F1F66" w14:textId="77777777" w:rsidR="006A1CE4" w:rsidRPr="00E67E0D" w:rsidRDefault="006A1CE4" w:rsidP="00E7499B">
      <w:pPr>
        <w:pStyle w:val="PL"/>
        <w:rPr>
          <w:noProof w:val="0"/>
          <w:snapToGrid w:val="0"/>
        </w:rPr>
      </w:pPr>
    </w:p>
    <w:p w14:paraId="1C84612D" w14:textId="77777777" w:rsidR="006A1CE4" w:rsidRPr="00E67E0D" w:rsidRDefault="006A1CE4" w:rsidP="00E7499B">
      <w:pPr>
        <w:pStyle w:val="PL"/>
        <w:rPr>
          <w:noProof w:val="0"/>
          <w:snapToGrid w:val="0"/>
        </w:rPr>
      </w:pPr>
      <w:r w:rsidRPr="00E67E0D">
        <w:rPr>
          <w:noProof w:val="0"/>
          <w:snapToGrid w:val="0"/>
        </w:rPr>
        <w:t>AMF</w:t>
      </w:r>
      <w:r w:rsidRPr="00E67E0D">
        <w:rPr>
          <w:noProof w:val="0"/>
        </w:rPr>
        <w:t>Configuration</w:t>
      </w:r>
      <w:r w:rsidRPr="00E67E0D">
        <w:rPr>
          <w:noProof w:val="0"/>
          <w:snapToGrid w:val="0"/>
        </w:rPr>
        <w:t>UpdateFailureIEs NGAP-PROTOCOL-IES ::= {</w:t>
      </w:r>
    </w:p>
    <w:p w14:paraId="1D90BC03" w14:textId="77777777" w:rsidR="006A1CE4" w:rsidRPr="00E67E0D" w:rsidRDefault="006A1CE4" w:rsidP="00E7499B">
      <w:pPr>
        <w:pStyle w:val="PL"/>
        <w:rPr>
          <w:noProof w:val="0"/>
          <w:snapToGrid w:val="0"/>
        </w:rPr>
      </w:pPr>
      <w:r w:rsidRPr="00E67E0D">
        <w:rPr>
          <w:noProof w:val="0"/>
          <w:snapToGrid w:val="0"/>
        </w:rPr>
        <w:tab/>
        <w:t>{ ID id-Cause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54898F90" w14:textId="77777777" w:rsidR="006A1CE4" w:rsidRPr="00E67E0D" w:rsidRDefault="006A1CE4" w:rsidP="00E7499B">
      <w:pPr>
        <w:pStyle w:val="PL"/>
        <w:rPr>
          <w:noProof w:val="0"/>
          <w:snapToGrid w:val="0"/>
        </w:rPr>
      </w:pPr>
      <w:r w:rsidRPr="00E67E0D">
        <w:rPr>
          <w:noProof w:val="0"/>
          <w:snapToGrid w:val="0"/>
        </w:rPr>
        <w:tab/>
        <w:t>{ ID id-TimeToWait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TimeToWait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3C55644D" w14:textId="77777777" w:rsidR="006A1CE4" w:rsidRPr="00E67E0D" w:rsidRDefault="006A1CE4" w:rsidP="00E7499B">
      <w:pPr>
        <w:pStyle w:val="PL"/>
        <w:rPr>
          <w:noProof w:val="0"/>
          <w:snapToGrid w:val="0"/>
        </w:rPr>
      </w:pPr>
      <w:r w:rsidRPr="00E67E0D">
        <w:rPr>
          <w:noProof w:val="0"/>
          <w:snapToGrid w:val="0"/>
        </w:rPr>
        <w:tab/>
        <w:t>{ ID id-CriticalityDiagnostics</w:t>
      </w:r>
      <w:r w:rsidRPr="00E67E0D">
        <w:rPr>
          <w:noProof w:val="0"/>
          <w:snapToGrid w:val="0"/>
        </w:rPr>
        <w:tab/>
      </w:r>
      <w:r w:rsidRPr="00E67E0D">
        <w:rPr>
          <w:noProof w:val="0"/>
          <w:snapToGrid w:val="0"/>
        </w:rPr>
        <w:tab/>
        <w:t>CRITICALITY ignore</w:t>
      </w:r>
      <w:r w:rsidRPr="00E67E0D">
        <w:rPr>
          <w:noProof w:val="0"/>
          <w:snapToGrid w:val="0"/>
        </w:rPr>
        <w:tab/>
        <w:t>TYPE CriticalityDiagnostics</w:t>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32F5A169" w14:textId="77777777" w:rsidR="006A1CE4" w:rsidRPr="00E67E0D" w:rsidRDefault="006A1CE4" w:rsidP="00E7499B">
      <w:pPr>
        <w:pStyle w:val="PL"/>
        <w:rPr>
          <w:noProof w:val="0"/>
          <w:snapToGrid w:val="0"/>
        </w:rPr>
      </w:pPr>
      <w:r w:rsidRPr="00E67E0D">
        <w:rPr>
          <w:noProof w:val="0"/>
          <w:snapToGrid w:val="0"/>
        </w:rPr>
        <w:tab/>
        <w:t>...</w:t>
      </w:r>
    </w:p>
    <w:p w14:paraId="143DFEE8" w14:textId="77777777" w:rsidR="006A1CE4" w:rsidRPr="00E67E0D" w:rsidRDefault="006A1CE4" w:rsidP="00E7499B">
      <w:pPr>
        <w:pStyle w:val="PL"/>
        <w:rPr>
          <w:noProof w:val="0"/>
          <w:snapToGrid w:val="0"/>
        </w:rPr>
      </w:pPr>
      <w:r w:rsidRPr="00E67E0D">
        <w:rPr>
          <w:noProof w:val="0"/>
          <w:snapToGrid w:val="0"/>
        </w:rPr>
        <w:t>}</w:t>
      </w:r>
    </w:p>
    <w:p w14:paraId="2968C1E1" w14:textId="77777777" w:rsidR="006A1CE4" w:rsidRPr="00E67E0D" w:rsidRDefault="006A1CE4" w:rsidP="00E7499B">
      <w:pPr>
        <w:pStyle w:val="PL"/>
        <w:rPr>
          <w:noProof w:val="0"/>
          <w:snapToGrid w:val="0"/>
        </w:rPr>
      </w:pPr>
    </w:p>
    <w:p w14:paraId="32E2A609" w14:textId="77777777" w:rsidR="006A1CE4" w:rsidRPr="00E67E0D" w:rsidRDefault="006A1CE4" w:rsidP="00E7499B">
      <w:pPr>
        <w:pStyle w:val="PL"/>
        <w:rPr>
          <w:noProof w:val="0"/>
          <w:snapToGrid w:val="0"/>
        </w:rPr>
      </w:pPr>
      <w:r w:rsidRPr="00E67E0D">
        <w:rPr>
          <w:noProof w:val="0"/>
          <w:snapToGrid w:val="0"/>
        </w:rPr>
        <w:t>-- **************************************************************</w:t>
      </w:r>
    </w:p>
    <w:p w14:paraId="3C08842E" w14:textId="77777777" w:rsidR="006A1CE4" w:rsidRPr="00E67E0D" w:rsidRDefault="006A1CE4" w:rsidP="00E7499B">
      <w:pPr>
        <w:pStyle w:val="PL"/>
        <w:rPr>
          <w:noProof w:val="0"/>
          <w:snapToGrid w:val="0"/>
        </w:rPr>
      </w:pPr>
      <w:r w:rsidRPr="00E67E0D">
        <w:rPr>
          <w:noProof w:val="0"/>
          <w:snapToGrid w:val="0"/>
        </w:rPr>
        <w:t>--</w:t>
      </w:r>
    </w:p>
    <w:p w14:paraId="2DC3BB8B" w14:textId="77777777" w:rsidR="006A1CE4" w:rsidRPr="00E67E0D" w:rsidRDefault="006A1CE4" w:rsidP="00E7499B">
      <w:pPr>
        <w:pStyle w:val="PL"/>
        <w:outlineLvl w:val="3"/>
        <w:rPr>
          <w:noProof w:val="0"/>
          <w:snapToGrid w:val="0"/>
        </w:rPr>
      </w:pPr>
      <w:r w:rsidRPr="00E67E0D">
        <w:rPr>
          <w:noProof w:val="0"/>
          <w:snapToGrid w:val="0"/>
        </w:rPr>
        <w:t>-- AMF Status Indication Elementary Procedure</w:t>
      </w:r>
    </w:p>
    <w:p w14:paraId="48FE8D60" w14:textId="77777777" w:rsidR="006A1CE4" w:rsidRPr="00E67E0D" w:rsidRDefault="006A1CE4" w:rsidP="00E7499B">
      <w:pPr>
        <w:pStyle w:val="PL"/>
        <w:rPr>
          <w:noProof w:val="0"/>
          <w:snapToGrid w:val="0"/>
        </w:rPr>
      </w:pPr>
      <w:r w:rsidRPr="00E67E0D">
        <w:rPr>
          <w:noProof w:val="0"/>
          <w:snapToGrid w:val="0"/>
        </w:rPr>
        <w:t>--</w:t>
      </w:r>
    </w:p>
    <w:p w14:paraId="68827975" w14:textId="77777777" w:rsidR="006A1CE4" w:rsidRPr="00E67E0D" w:rsidRDefault="006A1CE4" w:rsidP="00E7499B">
      <w:pPr>
        <w:pStyle w:val="PL"/>
        <w:rPr>
          <w:noProof w:val="0"/>
          <w:snapToGrid w:val="0"/>
        </w:rPr>
      </w:pPr>
      <w:r w:rsidRPr="00E67E0D">
        <w:rPr>
          <w:noProof w:val="0"/>
          <w:snapToGrid w:val="0"/>
        </w:rPr>
        <w:t>-- **************************************************************</w:t>
      </w:r>
    </w:p>
    <w:p w14:paraId="707A78AF" w14:textId="77777777" w:rsidR="006A1CE4" w:rsidRPr="00E67E0D" w:rsidRDefault="006A1CE4" w:rsidP="00E7499B">
      <w:pPr>
        <w:pStyle w:val="PL"/>
        <w:rPr>
          <w:noProof w:val="0"/>
          <w:snapToGrid w:val="0"/>
        </w:rPr>
      </w:pPr>
    </w:p>
    <w:p w14:paraId="2574C318" w14:textId="77777777" w:rsidR="006A1CE4" w:rsidRPr="00E67E0D" w:rsidRDefault="006A1CE4" w:rsidP="00E7499B">
      <w:pPr>
        <w:pStyle w:val="PL"/>
        <w:rPr>
          <w:noProof w:val="0"/>
          <w:snapToGrid w:val="0"/>
        </w:rPr>
      </w:pPr>
      <w:r w:rsidRPr="00E67E0D">
        <w:rPr>
          <w:noProof w:val="0"/>
          <w:snapToGrid w:val="0"/>
        </w:rPr>
        <w:t>-- **************************************************************</w:t>
      </w:r>
    </w:p>
    <w:p w14:paraId="0B6D2A64" w14:textId="77777777" w:rsidR="006A1CE4" w:rsidRPr="00E67E0D" w:rsidRDefault="006A1CE4" w:rsidP="00E7499B">
      <w:pPr>
        <w:pStyle w:val="PL"/>
        <w:rPr>
          <w:noProof w:val="0"/>
          <w:snapToGrid w:val="0"/>
        </w:rPr>
      </w:pPr>
      <w:r w:rsidRPr="00E67E0D">
        <w:rPr>
          <w:noProof w:val="0"/>
          <w:snapToGrid w:val="0"/>
        </w:rPr>
        <w:t>--</w:t>
      </w:r>
    </w:p>
    <w:p w14:paraId="75FFFA6B" w14:textId="77777777" w:rsidR="006A1CE4" w:rsidRPr="00E67E0D" w:rsidRDefault="006A1CE4" w:rsidP="00E7499B">
      <w:pPr>
        <w:pStyle w:val="PL"/>
        <w:outlineLvl w:val="4"/>
        <w:rPr>
          <w:noProof w:val="0"/>
          <w:snapToGrid w:val="0"/>
        </w:rPr>
      </w:pPr>
      <w:r w:rsidRPr="00E67E0D">
        <w:rPr>
          <w:noProof w:val="0"/>
          <w:snapToGrid w:val="0"/>
        </w:rPr>
        <w:t>-- AMF STATUS INDICATION</w:t>
      </w:r>
    </w:p>
    <w:p w14:paraId="7836CEA2" w14:textId="77777777" w:rsidR="006A1CE4" w:rsidRPr="00E67E0D" w:rsidRDefault="006A1CE4" w:rsidP="00E7499B">
      <w:pPr>
        <w:pStyle w:val="PL"/>
        <w:rPr>
          <w:noProof w:val="0"/>
          <w:snapToGrid w:val="0"/>
        </w:rPr>
      </w:pPr>
      <w:r w:rsidRPr="00E67E0D">
        <w:rPr>
          <w:noProof w:val="0"/>
          <w:snapToGrid w:val="0"/>
        </w:rPr>
        <w:t>--</w:t>
      </w:r>
    </w:p>
    <w:p w14:paraId="69A20F1D" w14:textId="77777777" w:rsidR="006A1CE4" w:rsidRPr="00E67E0D" w:rsidRDefault="006A1CE4" w:rsidP="00E7499B">
      <w:pPr>
        <w:pStyle w:val="PL"/>
        <w:rPr>
          <w:noProof w:val="0"/>
          <w:snapToGrid w:val="0"/>
        </w:rPr>
      </w:pPr>
      <w:r w:rsidRPr="00E67E0D">
        <w:rPr>
          <w:noProof w:val="0"/>
          <w:snapToGrid w:val="0"/>
        </w:rPr>
        <w:t>-- **************************************************************</w:t>
      </w:r>
    </w:p>
    <w:p w14:paraId="092ACBE4" w14:textId="77777777" w:rsidR="006A1CE4" w:rsidRPr="00E67E0D" w:rsidRDefault="006A1CE4" w:rsidP="00E7499B">
      <w:pPr>
        <w:pStyle w:val="PL"/>
        <w:rPr>
          <w:noProof w:val="0"/>
          <w:snapToGrid w:val="0"/>
        </w:rPr>
      </w:pPr>
    </w:p>
    <w:p w14:paraId="49DCA313" w14:textId="77777777" w:rsidR="006A1CE4" w:rsidRPr="00E67E0D" w:rsidRDefault="006A1CE4" w:rsidP="00E7499B">
      <w:pPr>
        <w:pStyle w:val="PL"/>
        <w:rPr>
          <w:noProof w:val="0"/>
          <w:snapToGrid w:val="0"/>
        </w:rPr>
      </w:pPr>
      <w:r w:rsidRPr="00E67E0D">
        <w:rPr>
          <w:noProof w:val="0"/>
          <w:snapToGrid w:val="0"/>
        </w:rPr>
        <w:t>AMFStatusIndication ::= SEQUENCE {</w:t>
      </w:r>
    </w:p>
    <w:p w14:paraId="3068E10D"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{AMFStatusIndicationIEs} },</w:t>
      </w:r>
    </w:p>
    <w:p w14:paraId="428E7EB2" w14:textId="77777777" w:rsidR="006A1CE4" w:rsidRPr="00E67E0D" w:rsidRDefault="006A1CE4" w:rsidP="00E7499B">
      <w:pPr>
        <w:pStyle w:val="PL"/>
        <w:rPr>
          <w:noProof w:val="0"/>
          <w:snapToGrid w:val="0"/>
        </w:rPr>
      </w:pPr>
      <w:r w:rsidRPr="00E67E0D">
        <w:rPr>
          <w:noProof w:val="0"/>
          <w:snapToGrid w:val="0"/>
        </w:rPr>
        <w:tab/>
        <w:t>...</w:t>
      </w:r>
    </w:p>
    <w:p w14:paraId="6F9F5DBC" w14:textId="77777777" w:rsidR="006A1CE4" w:rsidRPr="00E67E0D" w:rsidRDefault="006A1CE4" w:rsidP="00E7499B">
      <w:pPr>
        <w:pStyle w:val="PL"/>
        <w:rPr>
          <w:noProof w:val="0"/>
          <w:snapToGrid w:val="0"/>
        </w:rPr>
      </w:pPr>
      <w:r w:rsidRPr="00E67E0D">
        <w:rPr>
          <w:noProof w:val="0"/>
          <w:snapToGrid w:val="0"/>
        </w:rPr>
        <w:t>}</w:t>
      </w:r>
    </w:p>
    <w:p w14:paraId="4FDBE4CA" w14:textId="77777777" w:rsidR="006A1CE4" w:rsidRPr="00E67E0D" w:rsidRDefault="006A1CE4" w:rsidP="00E7499B">
      <w:pPr>
        <w:pStyle w:val="PL"/>
        <w:rPr>
          <w:noProof w:val="0"/>
          <w:snapToGrid w:val="0"/>
        </w:rPr>
      </w:pPr>
    </w:p>
    <w:p w14:paraId="41E4FE03" w14:textId="77777777" w:rsidR="006A1CE4" w:rsidRPr="00E67E0D" w:rsidRDefault="006A1CE4" w:rsidP="00E7499B">
      <w:pPr>
        <w:pStyle w:val="PL"/>
        <w:rPr>
          <w:noProof w:val="0"/>
          <w:snapToGrid w:val="0"/>
        </w:rPr>
      </w:pPr>
      <w:r w:rsidRPr="00E67E0D">
        <w:rPr>
          <w:noProof w:val="0"/>
          <w:snapToGrid w:val="0"/>
        </w:rPr>
        <w:t>AMFStatusIndicationIEs NGAP-PROTOCOL-IES ::= {</w:t>
      </w:r>
    </w:p>
    <w:p w14:paraId="08F190C2" w14:textId="77777777" w:rsidR="006A1CE4" w:rsidRPr="00E67E0D" w:rsidRDefault="006A1CE4" w:rsidP="00E7499B">
      <w:pPr>
        <w:pStyle w:val="PL"/>
        <w:rPr>
          <w:noProof w:val="0"/>
          <w:snapToGrid w:val="0"/>
        </w:rPr>
      </w:pPr>
      <w:r w:rsidRPr="00E67E0D">
        <w:rPr>
          <w:noProof w:val="0"/>
          <w:snapToGrid w:val="0"/>
        </w:rPr>
        <w:tab/>
        <w:t>{ ID id-UnavailableGUAMIList</w:t>
      </w:r>
      <w:r w:rsidRPr="00E67E0D">
        <w:rPr>
          <w:noProof w:val="0"/>
          <w:snapToGrid w:val="0"/>
        </w:rPr>
        <w:tab/>
      </w:r>
      <w:r w:rsidRPr="00E67E0D">
        <w:rPr>
          <w:noProof w:val="0"/>
          <w:snapToGrid w:val="0"/>
        </w:rPr>
        <w:tab/>
        <w:t>CRITICALITY reject</w:t>
      </w:r>
      <w:r w:rsidRPr="00E67E0D">
        <w:rPr>
          <w:noProof w:val="0"/>
          <w:snapToGrid w:val="0"/>
        </w:rPr>
        <w:tab/>
        <w:t>TYPE UnavailableGUAMIList</w:t>
      </w:r>
      <w:r w:rsidRPr="00E67E0D">
        <w:rPr>
          <w:noProof w:val="0"/>
          <w:snapToGrid w:val="0"/>
        </w:rPr>
        <w:tab/>
      </w:r>
      <w:r w:rsidRPr="00E67E0D">
        <w:rPr>
          <w:noProof w:val="0"/>
          <w:snapToGrid w:val="0"/>
        </w:rPr>
        <w:tab/>
        <w:t>PRESENCE mandatory</w:t>
      </w:r>
      <w:r w:rsidRPr="00E67E0D">
        <w:rPr>
          <w:noProof w:val="0"/>
          <w:snapToGrid w:val="0"/>
        </w:rPr>
        <w:tab/>
        <w:t>},</w:t>
      </w:r>
    </w:p>
    <w:p w14:paraId="364B29E2" w14:textId="77777777" w:rsidR="006A1CE4" w:rsidRPr="00E67E0D" w:rsidRDefault="006A1CE4" w:rsidP="00E7499B">
      <w:pPr>
        <w:pStyle w:val="PL"/>
        <w:rPr>
          <w:noProof w:val="0"/>
          <w:snapToGrid w:val="0"/>
        </w:rPr>
      </w:pPr>
      <w:r w:rsidRPr="00E67E0D">
        <w:rPr>
          <w:noProof w:val="0"/>
          <w:snapToGrid w:val="0"/>
        </w:rPr>
        <w:tab/>
        <w:t>...</w:t>
      </w:r>
    </w:p>
    <w:p w14:paraId="7C92A0E9" w14:textId="77777777" w:rsidR="006A1CE4" w:rsidRPr="00E67E0D" w:rsidRDefault="006A1CE4" w:rsidP="00E7499B">
      <w:pPr>
        <w:pStyle w:val="PL"/>
        <w:rPr>
          <w:noProof w:val="0"/>
          <w:snapToGrid w:val="0"/>
        </w:rPr>
      </w:pPr>
      <w:r w:rsidRPr="00E67E0D">
        <w:rPr>
          <w:noProof w:val="0"/>
          <w:snapToGrid w:val="0"/>
        </w:rPr>
        <w:t>}</w:t>
      </w:r>
    </w:p>
    <w:p w14:paraId="2033F45F" w14:textId="77777777" w:rsidR="006A1CE4" w:rsidRPr="00E67E0D" w:rsidRDefault="006A1CE4" w:rsidP="00E7499B">
      <w:pPr>
        <w:pStyle w:val="PL"/>
        <w:rPr>
          <w:noProof w:val="0"/>
          <w:snapToGrid w:val="0"/>
        </w:rPr>
      </w:pPr>
    </w:p>
    <w:p w14:paraId="04329F61" w14:textId="77777777" w:rsidR="006A1CE4" w:rsidRPr="00E67E0D" w:rsidRDefault="006A1CE4" w:rsidP="00E7499B">
      <w:pPr>
        <w:pStyle w:val="PL"/>
        <w:rPr>
          <w:noProof w:val="0"/>
          <w:snapToGrid w:val="0"/>
        </w:rPr>
      </w:pPr>
      <w:r w:rsidRPr="00E67E0D">
        <w:rPr>
          <w:noProof w:val="0"/>
          <w:snapToGrid w:val="0"/>
        </w:rPr>
        <w:t>-- **************************************************************</w:t>
      </w:r>
    </w:p>
    <w:p w14:paraId="25190EED" w14:textId="77777777" w:rsidR="006A1CE4" w:rsidRPr="00E67E0D" w:rsidRDefault="006A1CE4" w:rsidP="00E7499B">
      <w:pPr>
        <w:pStyle w:val="PL"/>
        <w:rPr>
          <w:noProof w:val="0"/>
          <w:snapToGrid w:val="0"/>
        </w:rPr>
      </w:pPr>
      <w:r w:rsidRPr="00E67E0D">
        <w:rPr>
          <w:noProof w:val="0"/>
          <w:snapToGrid w:val="0"/>
        </w:rPr>
        <w:t>--</w:t>
      </w:r>
    </w:p>
    <w:p w14:paraId="4D5E66E6" w14:textId="77777777" w:rsidR="006A1CE4" w:rsidRPr="00E67E0D" w:rsidRDefault="006A1CE4" w:rsidP="00E7499B">
      <w:pPr>
        <w:pStyle w:val="PL"/>
        <w:outlineLvl w:val="3"/>
        <w:rPr>
          <w:noProof w:val="0"/>
          <w:snapToGrid w:val="0"/>
        </w:rPr>
      </w:pPr>
      <w:r w:rsidRPr="00E67E0D">
        <w:rPr>
          <w:noProof w:val="0"/>
          <w:snapToGrid w:val="0"/>
        </w:rPr>
        <w:t>-- NG Reset Elementary Procedure</w:t>
      </w:r>
    </w:p>
    <w:p w14:paraId="399E665D" w14:textId="77777777" w:rsidR="006A1CE4" w:rsidRPr="00E67E0D" w:rsidRDefault="006A1CE4" w:rsidP="00E7499B">
      <w:pPr>
        <w:pStyle w:val="PL"/>
        <w:rPr>
          <w:noProof w:val="0"/>
          <w:snapToGrid w:val="0"/>
        </w:rPr>
      </w:pPr>
      <w:r w:rsidRPr="00E67E0D">
        <w:rPr>
          <w:noProof w:val="0"/>
          <w:snapToGrid w:val="0"/>
        </w:rPr>
        <w:t>--</w:t>
      </w:r>
    </w:p>
    <w:p w14:paraId="0CC9CB57" w14:textId="77777777" w:rsidR="006A1CE4" w:rsidRPr="00E67E0D" w:rsidRDefault="006A1CE4" w:rsidP="00E7499B">
      <w:pPr>
        <w:pStyle w:val="PL"/>
        <w:rPr>
          <w:noProof w:val="0"/>
          <w:snapToGrid w:val="0"/>
        </w:rPr>
      </w:pPr>
      <w:r w:rsidRPr="00E67E0D">
        <w:rPr>
          <w:noProof w:val="0"/>
          <w:snapToGrid w:val="0"/>
        </w:rPr>
        <w:t>-- **************************************************************</w:t>
      </w:r>
    </w:p>
    <w:p w14:paraId="348A7C02" w14:textId="77777777" w:rsidR="006A1CE4" w:rsidRPr="00E67E0D" w:rsidRDefault="006A1CE4" w:rsidP="00E7499B">
      <w:pPr>
        <w:pStyle w:val="PL"/>
        <w:rPr>
          <w:noProof w:val="0"/>
          <w:snapToGrid w:val="0"/>
        </w:rPr>
      </w:pPr>
    </w:p>
    <w:p w14:paraId="3FC4236E" w14:textId="77777777" w:rsidR="006A1CE4" w:rsidRPr="00E67E0D" w:rsidRDefault="006A1CE4" w:rsidP="00E7499B">
      <w:pPr>
        <w:pStyle w:val="PL"/>
        <w:rPr>
          <w:noProof w:val="0"/>
          <w:snapToGrid w:val="0"/>
        </w:rPr>
      </w:pPr>
      <w:r w:rsidRPr="00E67E0D">
        <w:rPr>
          <w:noProof w:val="0"/>
          <w:snapToGrid w:val="0"/>
        </w:rPr>
        <w:t>-- **************************************************************</w:t>
      </w:r>
    </w:p>
    <w:p w14:paraId="62901078" w14:textId="77777777" w:rsidR="006A1CE4" w:rsidRPr="00E67E0D" w:rsidRDefault="006A1CE4" w:rsidP="00E7499B">
      <w:pPr>
        <w:pStyle w:val="PL"/>
        <w:rPr>
          <w:noProof w:val="0"/>
          <w:snapToGrid w:val="0"/>
        </w:rPr>
      </w:pPr>
      <w:r w:rsidRPr="00E67E0D">
        <w:rPr>
          <w:noProof w:val="0"/>
          <w:snapToGrid w:val="0"/>
        </w:rPr>
        <w:t>--</w:t>
      </w:r>
    </w:p>
    <w:p w14:paraId="4BD4BFCF" w14:textId="77777777" w:rsidR="006A1CE4" w:rsidRPr="00E67E0D" w:rsidRDefault="006A1CE4" w:rsidP="00E7499B">
      <w:pPr>
        <w:pStyle w:val="PL"/>
        <w:outlineLvl w:val="4"/>
        <w:rPr>
          <w:noProof w:val="0"/>
          <w:snapToGrid w:val="0"/>
        </w:rPr>
      </w:pPr>
      <w:r w:rsidRPr="00E67E0D">
        <w:rPr>
          <w:noProof w:val="0"/>
          <w:snapToGrid w:val="0"/>
        </w:rPr>
        <w:t>-- NG RESET</w:t>
      </w:r>
    </w:p>
    <w:p w14:paraId="3BCF3779" w14:textId="77777777" w:rsidR="006A1CE4" w:rsidRPr="00E67E0D" w:rsidRDefault="006A1CE4" w:rsidP="00E7499B">
      <w:pPr>
        <w:pStyle w:val="PL"/>
        <w:rPr>
          <w:noProof w:val="0"/>
          <w:snapToGrid w:val="0"/>
        </w:rPr>
      </w:pPr>
      <w:r w:rsidRPr="00E67E0D">
        <w:rPr>
          <w:noProof w:val="0"/>
          <w:snapToGrid w:val="0"/>
        </w:rPr>
        <w:t>--</w:t>
      </w:r>
    </w:p>
    <w:p w14:paraId="178FFD8B" w14:textId="77777777" w:rsidR="006A1CE4" w:rsidRPr="00E67E0D" w:rsidRDefault="006A1CE4" w:rsidP="00E7499B">
      <w:pPr>
        <w:pStyle w:val="PL"/>
        <w:rPr>
          <w:noProof w:val="0"/>
          <w:snapToGrid w:val="0"/>
        </w:rPr>
      </w:pPr>
      <w:r w:rsidRPr="00E67E0D">
        <w:rPr>
          <w:noProof w:val="0"/>
          <w:snapToGrid w:val="0"/>
        </w:rPr>
        <w:t>-- **************************************************************</w:t>
      </w:r>
    </w:p>
    <w:p w14:paraId="09FE7625" w14:textId="77777777" w:rsidR="006A1CE4" w:rsidRPr="00E67E0D" w:rsidRDefault="006A1CE4" w:rsidP="00E7499B">
      <w:pPr>
        <w:pStyle w:val="PL"/>
        <w:rPr>
          <w:noProof w:val="0"/>
          <w:snapToGrid w:val="0"/>
        </w:rPr>
      </w:pPr>
    </w:p>
    <w:p w14:paraId="02072936" w14:textId="77777777" w:rsidR="006A1CE4" w:rsidRPr="00E67E0D" w:rsidRDefault="006A1CE4" w:rsidP="00E7499B">
      <w:pPr>
        <w:pStyle w:val="PL"/>
        <w:rPr>
          <w:noProof w:val="0"/>
          <w:snapToGrid w:val="0"/>
        </w:rPr>
      </w:pPr>
      <w:r w:rsidRPr="00E67E0D">
        <w:rPr>
          <w:noProof w:val="0"/>
          <w:snapToGrid w:val="0"/>
        </w:rPr>
        <w:t>NGReset ::= SEQUENCE {</w:t>
      </w:r>
    </w:p>
    <w:p w14:paraId="67C49FD5"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{NGResetIEs} },</w:t>
      </w:r>
    </w:p>
    <w:p w14:paraId="7D349674" w14:textId="77777777" w:rsidR="006A1CE4" w:rsidRPr="00E67E0D" w:rsidRDefault="006A1CE4" w:rsidP="00E7499B">
      <w:pPr>
        <w:pStyle w:val="PL"/>
        <w:rPr>
          <w:noProof w:val="0"/>
          <w:snapToGrid w:val="0"/>
        </w:rPr>
      </w:pPr>
      <w:r w:rsidRPr="00E67E0D">
        <w:rPr>
          <w:noProof w:val="0"/>
          <w:snapToGrid w:val="0"/>
        </w:rPr>
        <w:tab/>
        <w:t>...</w:t>
      </w:r>
    </w:p>
    <w:p w14:paraId="657CDC72" w14:textId="77777777" w:rsidR="006A1CE4" w:rsidRPr="00E67E0D" w:rsidRDefault="006A1CE4" w:rsidP="00E7499B">
      <w:pPr>
        <w:pStyle w:val="PL"/>
        <w:rPr>
          <w:noProof w:val="0"/>
          <w:snapToGrid w:val="0"/>
        </w:rPr>
      </w:pPr>
      <w:r w:rsidRPr="00E67E0D">
        <w:rPr>
          <w:noProof w:val="0"/>
          <w:snapToGrid w:val="0"/>
        </w:rPr>
        <w:t>}</w:t>
      </w:r>
    </w:p>
    <w:p w14:paraId="0221E872" w14:textId="77777777" w:rsidR="006A1CE4" w:rsidRPr="00E67E0D" w:rsidRDefault="006A1CE4" w:rsidP="00E7499B">
      <w:pPr>
        <w:pStyle w:val="PL"/>
        <w:rPr>
          <w:noProof w:val="0"/>
          <w:snapToGrid w:val="0"/>
        </w:rPr>
      </w:pPr>
    </w:p>
    <w:p w14:paraId="69DF0786" w14:textId="77777777" w:rsidR="006A1CE4" w:rsidRPr="00E67E0D" w:rsidRDefault="006A1CE4" w:rsidP="00E7499B">
      <w:pPr>
        <w:pStyle w:val="PL"/>
        <w:rPr>
          <w:noProof w:val="0"/>
          <w:snapToGrid w:val="0"/>
        </w:rPr>
      </w:pPr>
      <w:r w:rsidRPr="00E67E0D">
        <w:rPr>
          <w:noProof w:val="0"/>
          <w:snapToGrid w:val="0"/>
        </w:rPr>
        <w:t>NGResetIEs NGAP-PROTOCOL-IES ::= {</w:t>
      </w:r>
    </w:p>
    <w:p w14:paraId="2C307CAB" w14:textId="77777777" w:rsidR="006A1CE4" w:rsidRPr="00E67E0D" w:rsidRDefault="006A1CE4" w:rsidP="00E7499B">
      <w:pPr>
        <w:pStyle w:val="PL"/>
        <w:rPr>
          <w:noProof w:val="0"/>
          <w:snapToGrid w:val="0"/>
        </w:rPr>
      </w:pPr>
      <w:r w:rsidRPr="00E67E0D">
        <w:rPr>
          <w:noProof w:val="0"/>
          <w:snapToGrid w:val="0"/>
        </w:rPr>
        <w:tab/>
        <w:t>{ ID id-Cause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5B2B868F" w14:textId="77777777" w:rsidR="006A1CE4" w:rsidRPr="00E67E0D" w:rsidRDefault="006A1CE4" w:rsidP="00E7499B">
      <w:pPr>
        <w:pStyle w:val="PL"/>
        <w:rPr>
          <w:noProof w:val="0"/>
          <w:snapToGrid w:val="0"/>
        </w:rPr>
      </w:pPr>
      <w:r w:rsidRPr="00E67E0D">
        <w:rPr>
          <w:noProof w:val="0"/>
          <w:snapToGrid w:val="0"/>
        </w:rPr>
        <w:tab/>
        <w:t>{ ID id-</w:t>
      </w:r>
      <w:r w:rsidRPr="00E67E0D">
        <w:rPr>
          <w:iCs/>
          <w:noProof w:val="0"/>
        </w:rPr>
        <w:t>ResetType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w:t>
      </w:r>
      <w:r w:rsidRPr="00E67E0D">
        <w:rPr>
          <w:iCs/>
          <w:noProof w:val="0"/>
        </w:rPr>
        <w:t xml:space="preserve"> ResetType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2FD5FF01" w14:textId="77777777" w:rsidR="006A1CE4" w:rsidRPr="00E67E0D" w:rsidRDefault="006A1CE4" w:rsidP="00E7499B">
      <w:pPr>
        <w:pStyle w:val="PL"/>
        <w:rPr>
          <w:noProof w:val="0"/>
          <w:snapToGrid w:val="0"/>
        </w:rPr>
      </w:pPr>
      <w:r w:rsidRPr="00E67E0D">
        <w:rPr>
          <w:noProof w:val="0"/>
          <w:snapToGrid w:val="0"/>
        </w:rPr>
        <w:tab/>
        <w:t>...</w:t>
      </w:r>
    </w:p>
    <w:p w14:paraId="3FA4A826" w14:textId="77777777" w:rsidR="006A1CE4" w:rsidRPr="00E67E0D" w:rsidRDefault="006A1CE4" w:rsidP="00E7499B">
      <w:pPr>
        <w:pStyle w:val="PL"/>
        <w:rPr>
          <w:noProof w:val="0"/>
          <w:snapToGrid w:val="0"/>
        </w:rPr>
      </w:pPr>
      <w:r w:rsidRPr="00E67E0D">
        <w:rPr>
          <w:noProof w:val="0"/>
          <w:snapToGrid w:val="0"/>
        </w:rPr>
        <w:t>}</w:t>
      </w:r>
    </w:p>
    <w:p w14:paraId="2AD38B07" w14:textId="77777777" w:rsidR="006A1CE4" w:rsidRPr="00E67E0D" w:rsidRDefault="006A1CE4" w:rsidP="00E7499B">
      <w:pPr>
        <w:pStyle w:val="PL"/>
        <w:rPr>
          <w:noProof w:val="0"/>
          <w:snapToGrid w:val="0"/>
        </w:rPr>
      </w:pPr>
    </w:p>
    <w:p w14:paraId="1089617D" w14:textId="77777777" w:rsidR="006A1CE4" w:rsidRPr="00E67E0D" w:rsidRDefault="006A1CE4" w:rsidP="00E7499B">
      <w:pPr>
        <w:pStyle w:val="PL"/>
        <w:rPr>
          <w:noProof w:val="0"/>
          <w:snapToGrid w:val="0"/>
        </w:rPr>
      </w:pPr>
      <w:r w:rsidRPr="00E67E0D">
        <w:rPr>
          <w:noProof w:val="0"/>
          <w:snapToGrid w:val="0"/>
        </w:rPr>
        <w:t>-- **************************************************************</w:t>
      </w:r>
    </w:p>
    <w:p w14:paraId="016DB901" w14:textId="77777777" w:rsidR="006A1CE4" w:rsidRPr="00E67E0D" w:rsidRDefault="006A1CE4" w:rsidP="00E7499B">
      <w:pPr>
        <w:pStyle w:val="PL"/>
        <w:rPr>
          <w:noProof w:val="0"/>
          <w:snapToGrid w:val="0"/>
        </w:rPr>
      </w:pPr>
      <w:r w:rsidRPr="00E67E0D">
        <w:rPr>
          <w:noProof w:val="0"/>
          <w:snapToGrid w:val="0"/>
        </w:rPr>
        <w:t>--</w:t>
      </w:r>
    </w:p>
    <w:p w14:paraId="695EFE81" w14:textId="77777777" w:rsidR="006A1CE4" w:rsidRPr="00E67E0D" w:rsidRDefault="006A1CE4" w:rsidP="00E7499B">
      <w:pPr>
        <w:pStyle w:val="PL"/>
        <w:outlineLvl w:val="4"/>
        <w:rPr>
          <w:noProof w:val="0"/>
          <w:snapToGrid w:val="0"/>
        </w:rPr>
      </w:pPr>
      <w:r w:rsidRPr="00E67E0D">
        <w:rPr>
          <w:noProof w:val="0"/>
          <w:snapToGrid w:val="0"/>
        </w:rPr>
        <w:t>-- NG RESET ACKNOWLEDGE</w:t>
      </w:r>
    </w:p>
    <w:p w14:paraId="7C567BF8" w14:textId="77777777" w:rsidR="006A1CE4" w:rsidRPr="00E67E0D" w:rsidRDefault="006A1CE4" w:rsidP="00E7499B">
      <w:pPr>
        <w:pStyle w:val="PL"/>
        <w:rPr>
          <w:noProof w:val="0"/>
          <w:snapToGrid w:val="0"/>
        </w:rPr>
      </w:pPr>
      <w:r w:rsidRPr="00E67E0D">
        <w:rPr>
          <w:noProof w:val="0"/>
          <w:snapToGrid w:val="0"/>
        </w:rPr>
        <w:t>--</w:t>
      </w:r>
    </w:p>
    <w:p w14:paraId="1CDECDFC" w14:textId="77777777" w:rsidR="006A1CE4" w:rsidRPr="00E67E0D" w:rsidRDefault="006A1CE4" w:rsidP="00E7499B">
      <w:pPr>
        <w:pStyle w:val="PL"/>
        <w:rPr>
          <w:noProof w:val="0"/>
          <w:snapToGrid w:val="0"/>
        </w:rPr>
      </w:pPr>
      <w:r w:rsidRPr="00E67E0D">
        <w:rPr>
          <w:noProof w:val="0"/>
          <w:snapToGrid w:val="0"/>
        </w:rPr>
        <w:t>-- **************************************************************</w:t>
      </w:r>
    </w:p>
    <w:p w14:paraId="2A90FDD0" w14:textId="77777777" w:rsidR="006A1CE4" w:rsidRPr="00E67E0D" w:rsidRDefault="006A1CE4" w:rsidP="00E7499B">
      <w:pPr>
        <w:pStyle w:val="PL"/>
        <w:rPr>
          <w:noProof w:val="0"/>
          <w:snapToGrid w:val="0"/>
        </w:rPr>
      </w:pPr>
    </w:p>
    <w:p w14:paraId="1765D00F" w14:textId="77777777" w:rsidR="006A1CE4" w:rsidRPr="00E67E0D" w:rsidRDefault="006A1CE4" w:rsidP="00E7499B">
      <w:pPr>
        <w:pStyle w:val="PL"/>
        <w:rPr>
          <w:noProof w:val="0"/>
          <w:snapToGrid w:val="0"/>
        </w:rPr>
      </w:pPr>
      <w:r w:rsidRPr="00E67E0D">
        <w:rPr>
          <w:noProof w:val="0"/>
          <w:snapToGrid w:val="0"/>
        </w:rPr>
        <w:t>NGResetAcknowledge ::= SEQUENCE {</w:t>
      </w:r>
    </w:p>
    <w:p w14:paraId="37EB8B78"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{NGResetAcknowledgeIEs} },</w:t>
      </w:r>
    </w:p>
    <w:p w14:paraId="62524106" w14:textId="77777777" w:rsidR="006A1CE4" w:rsidRPr="00E67E0D" w:rsidRDefault="006A1CE4" w:rsidP="00E7499B">
      <w:pPr>
        <w:pStyle w:val="PL"/>
        <w:rPr>
          <w:noProof w:val="0"/>
          <w:snapToGrid w:val="0"/>
        </w:rPr>
      </w:pPr>
      <w:r w:rsidRPr="00E67E0D">
        <w:rPr>
          <w:noProof w:val="0"/>
          <w:snapToGrid w:val="0"/>
        </w:rPr>
        <w:tab/>
        <w:t>...</w:t>
      </w:r>
    </w:p>
    <w:p w14:paraId="0895797F" w14:textId="77777777" w:rsidR="006A1CE4" w:rsidRPr="00E67E0D" w:rsidRDefault="006A1CE4" w:rsidP="00E7499B">
      <w:pPr>
        <w:pStyle w:val="PL"/>
        <w:rPr>
          <w:noProof w:val="0"/>
          <w:snapToGrid w:val="0"/>
        </w:rPr>
      </w:pPr>
      <w:r w:rsidRPr="00E67E0D">
        <w:rPr>
          <w:noProof w:val="0"/>
          <w:snapToGrid w:val="0"/>
        </w:rPr>
        <w:t>}</w:t>
      </w:r>
    </w:p>
    <w:p w14:paraId="6962A958" w14:textId="77777777" w:rsidR="006A1CE4" w:rsidRPr="00E67E0D" w:rsidRDefault="006A1CE4" w:rsidP="00E7499B">
      <w:pPr>
        <w:pStyle w:val="PL"/>
        <w:rPr>
          <w:noProof w:val="0"/>
          <w:snapToGrid w:val="0"/>
        </w:rPr>
      </w:pPr>
    </w:p>
    <w:p w14:paraId="09077541" w14:textId="77777777" w:rsidR="006A1CE4" w:rsidRPr="00E67E0D" w:rsidRDefault="006A1CE4" w:rsidP="00E7499B">
      <w:pPr>
        <w:pStyle w:val="PL"/>
        <w:rPr>
          <w:noProof w:val="0"/>
          <w:snapToGrid w:val="0"/>
        </w:rPr>
      </w:pPr>
      <w:r w:rsidRPr="00E67E0D">
        <w:rPr>
          <w:noProof w:val="0"/>
          <w:snapToGrid w:val="0"/>
        </w:rPr>
        <w:t>NGResetAcknowledgeIEs NGAP-PROTOCOL-IES ::= {</w:t>
      </w:r>
    </w:p>
    <w:p w14:paraId="7E2A01BF" w14:textId="77777777" w:rsidR="006A1CE4" w:rsidRPr="00E67E0D" w:rsidRDefault="006A1CE4" w:rsidP="00E7499B">
      <w:pPr>
        <w:pStyle w:val="PL"/>
        <w:rPr>
          <w:noProof w:val="0"/>
          <w:snapToGrid w:val="0"/>
        </w:rPr>
      </w:pPr>
      <w:r w:rsidRPr="00E67E0D">
        <w:rPr>
          <w:noProof w:val="0"/>
          <w:snapToGrid w:val="0"/>
        </w:rPr>
        <w:tab/>
        <w:t>{ ID id-</w:t>
      </w:r>
      <w:r w:rsidRPr="00E67E0D">
        <w:rPr>
          <w:iCs/>
          <w:noProof w:val="0"/>
        </w:rPr>
        <w:t>UE-associatedLogicalNG-connectionList</w:t>
      </w:r>
      <w:r w:rsidRPr="00E67E0D">
        <w:rPr>
          <w:iCs/>
          <w:noProof w:val="0"/>
        </w:rPr>
        <w:tab/>
      </w:r>
      <w:r w:rsidRPr="00E67E0D">
        <w:rPr>
          <w:noProof w:val="0"/>
          <w:snapToGrid w:val="0"/>
        </w:rPr>
        <w:tab/>
      </w:r>
      <w:r w:rsidRPr="00E67E0D">
        <w:rPr>
          <w:noProof w:val="0"/>
          <w:snapToGrid w:val="0"/>
        </w:rPr>
        <w:tab/>
        <w:t>CRITICALITY ignore</w:t>
      </w:r>
      <w:r w:rsidRPr="00E67E0D">
        <w:rPr>
          <w:noProof w:val="0"/>
          <w:snapToGrid w:val="0"/>
        </w:rPr>
        <w:tab/>
        <w:t xml:space="preserve">TYPE </w:t>
      </w:r>
      <w:r w:rsidRPr="00E67E0D">
        <w:rPr>
          <w:iCs/>
          <w:noProof w:val="0"/>
        </w:rPr>
        <w:t>UE-associatedLogicalNG-connectionList</w:t>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t>}|</w:t>
      </w:r>
    </w:p>
    <w:p w14:paraId="2C91F300" w14:textId="77777777" w:rsidR="006A1CE4" w:rsidRPr="00E67E0D" w:rsidRDefault="006A1CE4" w:rsidP="00E7499B">
      <w:pPr>
        <w:pStyle w:val="PL"/>
        <w:rPr>
          <w:noProof w:val="0"/>
          <w:snapToGrid w:val="0"/>
        </w:rPr>
      </w:pPr>
      <w:r w:rsidRPr="00E67E0D">
        <w:rPr>
          <w:noProof w:val="0"/>
          <w:snapToGrid w:val="0"/>
        </w:rPr>
        <w:tab/>
        <w:t>{ ID id-CriticalityDiagnostics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CriticalityDiagnostics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t>},</w:t>
      </w:r>
    </w:p>
    <w:p w14:paraId="76240F27" w14:textId="77777777" w:rsidR="006A1CE4" w:rsidRPr="00E67E0D" w:rsidRDefault="006A1CE4" w:rsidP="00E7499B">
      <w:pPr>
        <w:pStyle w:val="PL"/>
        <w:rPr>
          <w:noProof w:val="0"/>
          <w:snapToGrid w:val="0"/>
        </w:rPr>
      </w:pPr>
      <w:r w:rsidRPr="00E67E0D">
        <w:rPr>
          <w:noProof w:val="0"/>
          <w:snapToGrid w:val="0"/>
        </w:rPr>
        <w:tab/>
        <w:t>...</w:t>
      </w:r>
    </w:p>
    <w:p w14:paraId="6066484C" w14:textId="77777777" w:rsidR="006A1CE4" w:rsidRPr="00E67E0D" w:rsidRDefault="006A1CE4" w:rsidP="00E7499B">
      <w:pPr>
        <w:pStyle w:val="PL"/>
        <w:rPr>
          <w:noProof w:val="0"/>
          <w:snapToGrid w:val="0"/>
        </w:rPr>
      </w:pPr>
      <w:r w:rsidRPr="00E67E0D">
        <w:rPr>
          <w:noProof w:val="0"/>
          <w:snapToGrid w:val="0"/>
        </w:rPr>
        <w:t>}</w:t>
      </w:r>
    </w:p>
    <w:p w14:paraId="4EF072A3" w14:textId="77777777" w:rsidR="006A1CE4" w:rsidRPr="00E67E0D" w:rsidRDefault="006A1CE4" w:rsidP="00E7499B">
      <w:pPr>
        <w:pStyle w:val="PL"/>
        <w:rPr>
          <w:noProof w:val="0"/>
          <w:snapToGrid w:val="0"/>
        </w:rPr>
      </w:pPr>
    </w:p>
    <w:p w14:paraId="796AA7AF" w14:textId="77777777" w:rsidR="006A1CE4" w:rsidRPr="00E67E0D" w:rsidRDefault="006A1CE4" w:rsidP="00E7499B">
      <w:pPr>
        <w:pStyle w:val="PL"/>
        <w:rPr>
          <w:noProof w:val="0"/>
          <w:snapToGrid w:val="0"/>
        </w:rPr>
      </w:pPr>
      <w:r w:rsidRPr="00E67E0D">
        <w:rPr>
          <w:noProof w:val="0"/>
          <w:snapToGrid w:val="0"/>
        </w:rPr>
        <w:t>-- **************************************************************</w:t>
      </w:r>
    </w:p>
    <w:p w14:paraId="0BAFE7ED" w14:textId="77777777" w:rsidR="006A1CE4" w:rsidRPr="00E67E0D" w:rsidRDefault="006A1CE4" w:rsidP="00E7499B">
      <w:pPr>
        <w:pStyle w:val="PL"/>
        <w:rPr>
          <w:noProof w:val="0"/>
          <w:snapToGrid w:val="0"/>
        </w:rPr>
      </w:pPr>
      <w:r w:rsidRPr="00E67E0D">
        <w:rPr>
          <w:noProof w:val="0"/>
          <w:snapToGrid w:val="0"/>
        </w:rPr>
        <w:t>--</w:t>
      </w:r>
    </w:p>
    <w:p w14:paraId="7661329B" w14:textId="77777777" w:rsidR="006A1CE4" w:rsidRPr="00E67E0D" w:rsidRDefault="006A1CE4" w:rsidP="00E7499B">
      <w:pPr>
        <w:pStyle w:val="PL"/>
        <w:outlineLvl w:val="4"/>
        <w:rPr>
          <w:noProof w:val="0"/>
          <w:snapToGrid w:val="0"/>
        </w:rPr>
      </w:pPr>
      <w:r w:rsidRPr="00E67E0D">
        <w:rPr>
          <w:noProof w:val="0"/>
          <w:snapToGrid w:val="0"/>
        </w:rPr>
        <w:t>-- Error Indication Elementary Procedure</w:t>
      </w:r>
    </w:p>
    <w:p w14:paraId="09DF5767" w14:textId="77777777" w:rsidR="006A1CE4" w:rsidRPr="00E67E0D" w:rsidRDefault="006A1CE4" w:rsidP="00E7499B">
      <w:pPr>
        <w:pStyle w:val="PL"/>
        <w:rPr>
          <w:noProof w:val="0"/>
          <w:snapToGrid w:val="0"/>
        </w:rPr>
      </w:pPr>
      <w:r w:rsidRPr="00E67E0D">
        <w:rPr>
          <w:noProof w:val="0"/>
          <w:snapToGrid w:val="0"/>
        </w:rPr>
        <w:t>--</w:t>
      </w:r>
    </w:p>
    <w:p w14:paraId="5828BDE4" w14:textId="77777777" w:rsidR="006A1CE4" w:rsidRPr="00E67E0D" w:rsidRDefault="006A1CE4" w:rsidP="00E7499B">
      <w:pPr>
        <w:pStyle w:val="PL"/>
        <w:rPr>
          <w:noProof w:val="0"/>
          <w:snapToGrid w:val="0"/>
        </w:rPr>
      </w:pPr>
      <w:r w:rsidRPr="00E67E0D">
        <w:rPr>
          <w:noProof w:val="0"/>
          <w:snapToGrid w:val="0"/>
        </w:rPr>
        <w:t>-- **************************************************************</w:t>
      </w:r>
    </w:p>
    <w:p w14:paraId="2E09CBDD" w14:textId="77777777" w:rsidR="006A1CE4" w:rsidRPr="00E67E0D" w:rsidRDefault="006A1CE4" w:rsidP="00E7499B">
      <w:pPr>
        <w:pStyle w:val="PL"/>
        <w:rPr>
          <w:noProof w:val="0"/>
          <w:snapToGrid w:val="0"/>
        </w:rPr>
      </w:pPr>
    </w:p>
    <w:p w14:paraId="48DEB6AD" w14:textId="77777777" w:rsidR="006A1CE4" w:rsidRPr="00E67E0D" w:rsidRDefault="006A1CE4" w:rsidP="00E7499B">
      <w:pPr>
        <w:pStyle w:val="PL"/>
        <w:rPr>
          <w:noProof w:val="0"/>
          <w:snapToGrid w:val="0"/>
        </w:rPr>
      </w:pPr>
      <w:r w:rsidRPr="00E67E0D">
        <w:rPr>
          <w:noProof w:val="0"/>
          <w:snapToGrid w:val="0"/>
        </w:rPr>
        <w:t>-- **************************************************************</w:t>
      </w:r>
    </w:p>
    <w:p w14:paraId="2312D913" w14:textId="77777777" w:rsidR="006A1CE4" w:rsidRPr="00E67E0D" w:rsidRDefault="006A1CE4" w:rsidP="00E7499B">
      <w:pPr>
        <w:pStyle w:val="PL"/>
        <w:rPr>
          <w:noProof w:val="0"/>
          <w:snapToGrid w:val="0"/>
        </w:rPr>
      </w:pPr>
      <w:r w:rsidRPr="00E67E0D">
        <w:rPr>
          <w:noProof w:val="0"/>
          <w:snapToGrid w:val="0"/>
        </w:rPr>
        <w:t>--</w:t>
      </w:r>
    </w:p>
    <w:p w14:paraId="251E79A8" w14:textId="77777777" w:rsidR="006A1CE4" w:rsidRPr="00E67E0D" w:rsidRDefault="006A1CE4" w:rsidP="00E7499B">
      <w:pPr>
        <w:pStyle w:val="PL"/>
        <w:outlineLvl w:val="4"/>
        <w:rPr>
          <w:noProof w:val="0"/>
          <w:snapToGrid w:val="0"/>
        </w:rPr>
      </w:pPr>
      <w:r w:rsidRPr="00E67E0D">
        <w:rPr>
          <w:noProof w:val="0"/>
          <w:snapToGrid w:val="0"/>
        </w:rPr>
        <w:t>-- ERROR INDICATION</w:t>
      </w:r>
    </w:p>
    <w:p w14:paraId="1D2DEE03" w14:textId="77777777" w:rsidR="006A1CE4" w:rsidRPr="00E67E0D" w:rsidRDefault="006A1CE4" w:rsidP="00E7499B">
      <w:pPr>
        <w:pStyle w:val="PL"/>
        <w:rPr>
          <w:noProof w:val="0"/>
          <w:snapToGrid w:val="0"/>
        </w:rPr>
      </w:pPr>
      <w:r w:rsidRPr="00E67E0D">
        <w:rPr>
          <w:noProof w:val="0"/>
          <w:snapToGrid w:val="0"/>
        </w:rPr>
        <w:t>--</w:t>
      </w:r>
    </w:p>
    <w:p w14:paraId="0610A39D" w14:textId="77777777" w:rsidR="006A1CE4" w:rsidRPr="00E67E0D" w:rsidRDefault="006A1CE4" w:rsidP="00E7499B">
      <w:pPr>
        <w:pStyle w:val="PL"/>
        <w:rPr>
          <w:noProof w:val="0"/>
          <w:snapToGrid w:val="0"/>
        </w:rPr>
      </w:pPr>
      <w:r w:rsidRPr="00E67E0D">
        <w:rPr>
          <w:noProof w:val="0"/>
          <w:snapToGrid w:val="0"/>
        </w:rPr>
        <w:t>-- **************************************************************</w:t>
      </w:r>
    </w:p>
    <w:p w14:paraId="47616C31" w14:textId="77777777" w:rsidR="006A1CE4" w:rsidRPr="00E67E0D" w:rsidRDefault="006A1CE4" w:rsidP="00E7499B">
      <w:pPr>
        <w:pStyle w:val="PL"/>
        <w:rPr>
          <w:noProof w:val="0"/>
          <w:snapToGrid w:val="0"/>
        </w:rPr>
      </w:pPr>
    </w:p>
    <w:p w14:paraId="7F806971" w14:textId="77777777" w:rsidR="006A1CE4" w:rsidRPr="00E67E0D" w:rsidRDefault="006A1CE4" w:rsidP="00E7499B">
      <w:pPr>
        <w:pStyle w:val="PL"/>
        <w:rPr>
          <w:noProof w:val="0"/>
          <w:snapToGrid w:val="0"/>
        </w:rPr>
      </w:pPr>
      <w:r w:rsidRPr="00E67E0D">
        <w:rPr>
          <w:noProof w:val="0"/>
          <w:snapToGrid w:val="0"/>
        </w:rPr>
        <w:t>ErrorIndication ::= SEQUENCE {</w:t>
      </w:r>
    </w:p>
    <w:p w14:paraId="7C5A057D"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{ErrorIndicationIEs} },</w:t>
      </w:r>
    </w:p>
    <w:p w14:paraId="24918CEA" w14:textId="77777777" w:rsidR="006A1CE4" w:rsidRPr="00E67E0D" w:rsidRDefault="006A1CE4" w:rsidP="00E7499B">
      <w:pPr>
        <w:pStyle w:val="PL"/>
        <w:rPr>
          <w:noProof w:val="0"/>
          <w:snapToGrid w:val="0"/>
        </w:rPr>
      </w:pPr>
      <w:r w:rsidRPr="00E67E0D">
        <w:rPr>
          <w:noProof w:val="0"/>
          <w:snapToGrid w:val="0"/>
        </w:rPr>
        <w:tab/>
        <w:t>...</w:t>
      </w:r>
    </w:p>
    <w:p w14:paraId="7ED7B443" w14:textId="77777777" w:rsidR="006A1CE4" w:rsidRPr="00E67E0D" w:rsidRDefault="006A1CE4" w:rsidP="00E7499B">
      <w:pPr>
        <w:pStyle w:val="PL"/>
        <w:rPr>
          <w:noProof w:val="0"/>
          <w:snapToGrid w:val="0"/>
        </w:rPr>
      </w:pPr>
      <w:r w:rsidRPr="00E67E0D">
        <w:rPr>
          <w:noProof w:val="0"/>
          <w:snapToGrid w:val="0"/>
        </w:rPr>
        <w:t>}</w:t>
      </w:r>
    </w:p>
    <w:p w14:paraId="342B6494" w14:textId="77777777" w:rsidR="006A1CE4" w:rsidRPr="00E67E0D" w:rsidRDefault="006A1CE4" w:rsidP="00E7499B">
      <w:pPr>
        <w:pStyle w:val="PL"/>
        <w:rPr>
          <w:noProof w:val="0"/>
          <w:snapToGrid w:val="0"/>
        </w:rPr>
      </w:pPr>
    </w:p>
    <w:p w14:paraId="7FBE4D84" w14:textId="77777777" w:rsidR="006A1CE4" w:rsidRPr="00E67E0D" w:rsidRDefault="006A1CE4" w:rsidP="00E7499B">
      <w:pPr>
        <w:pStyle w:val="PL"/>
        <w:rPr>
          <w:noProof w:val="0"/>
          <w:snapToGrid w:val="0"/>
        </w:rPr>
      </w:pPr>
      <w:r w:rsidRPr="00E67E0D">
        <w:rPr>
          <w:noProof w:val="0"/>
          <w:snapToGrid w:val="0"/>
        </w:rPr>
        <w:t>ErrorIndicationIEs NGAP-PROTOCOL-IES ::= {</w:t>
      </w:r>
    </w:p>
    <w:p w14:paraId="42B0B34B" w14:textId="77777777" w:rsidR="006A1CE4" w:rsidRPr="00E67E0D" w:rsidRDefault="006A1CE4" w:rsidP="00E7499B">
      <w:pPr>
        <w:pStyle w:val="PL"/>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0FDB2548" w14:textId="77777777" w:rsidR="006A1CE4" w:rsidRPr="00E67E0D" w:rsidRDefault="006A1CE4" w:rsidP="00E7499B">
      <w:pPr>
        <w:pStyle w:val="PL"/>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6531F73F" w14:textId="77777777" w:rsidR="006A1CE4" w:rsidRPr="00E67E0D" w:rsidRDefault="006A1CE4" w:rsidP="00E7499B">
      <w:pPr>
        <w:pStyle w:val="PL"/>
        <w:rPr>
          <w:noProof w:val="0"/>
          <w:snapToGrid w:val="0"/>
        </w:rPr>
      </w:pPr>
      <w:r w:rsidRPr="00E67E0D">
        <w:rPr>
          <w:noProof w:val="0"/>
          <w:snapToGrid w:val="0"/>
        </w:rPr>
        <w:tab/>
        <w:t>{ ID id-Cause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48E71FA7" w14:textId="77777777" w:rsidR="006A1CE4" w:rsidRPr="00E67E0D" w:rsidRDefault="006A1CE4" w:rsidP="00E7499B">
      <w:pPr>
        <w:pStyle w:val="PL"/>
        <w:rPr>
          <w:noProof w:val="0"/>
          <w:snapToGrid w:val="0"/>
        </w:rPr>
      </w:pPr>
      <w:r w:rsidRPr="00E67E0D">
        <w:rPr>
          <w:noProof w:val="0"/>
          <w:snapToGrid w:val="0"/>
        </w:rPr>
        <w:tab/>
        <w:t>{ ID id-CriticalityDiagnostics</w:t>
      </w:r>
      <w:r w:rsidRPr="00E67E0D">
        <w:rPr>
          <w:noProof w:val="0"/>
          <w:snapToGrid w:val="0"/>
        </w:rPr>
        <w:tab/>
      </w:r>
      <w:r w:rsidRPr="00E67E0D">
        <w:rPr>
          <w:noProof w:val="0"/>
          <w:snapToGrid w:val="0"/>
        </w:rPr>
        <w:tab/>
        <w:t>CRITICALITY ignore</w:t>
      </w:r>
      <w:r w:rsidRPr="00E67E0D">
        <w:rPr>
          <w:noProof w:val="0"/>
          <w:snapToGrid w:val="0"/>
        </w:rPr>
        <w:tab/>
        <w:t>TYPE CriticalityDiagnostics</w:t>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65B6157E" w14:textId="77777777" w:rsidR="006A1CE4" w:rsidRPr="00E67E0D" w:rsidRDefault="006A1CE4" w:rsidP="00E7499B">
      <w:pPr>
        <w:pStyle w:val="PL"/>
        <w:rPr>
          <w:noProof w:val="0"/>
          <w:snapToGrid w:val="0"/>
        </w:rPr>
      </w:pPr>
      <w:r w:rsidRPr="00E67E0D">
        <w:rPr>
          <w:noProof w:val="0"/>
          <w:snapToGrid w:val="0"/>
        </w:rPr>
        <w:tab/>
        <w:t>...</w:t>
      </w:r>
    </w:p>
    <w:p w14:paraId="15637C16" w14:textId="77777777" w:rsidR="006A1CE4" w:rsidRPr="00E67E0D" w:rsidRDefault="006A1CE4" w:rsidP="00E7499B">
      <w:pPr>
        <w:pStyle w:val="PL"/>
        <w:rPr>
          <w:noProof w:val="0"/>
          <w:snapToGrid w:val="0"/>
        </w:rPr>
      </w:pPr>
      <w:r w:rsidRPr="00E67E0D">
        <w:rPr>
          <w:noProof w:val="0"/>
          <w:snapToGrid w:val="0"/>
        </w:rPr>
        <w:t>}</w:t>
      </w:r>
    </w:p>
    <w:p w14:paraId="249C0E64" w14:textId="77777777" w:rsidR="006A1CE4" w:rsidRPr="00E67E0D" w:rsidRDefault="006A1CE4" w:rsidP="00E7499B">
      <w:pPr>
        <w:pStyle w:val="PL"/>
        <w:rPr>
          <w:noProof w:val="0"/>
          <w:snapToGrid w:val="0"/>
        </w:rPr>
      </w:pPr>
    </w:p>
    <w:p w14:paraId="11E0E73A" w14:textId="77777777" w:rsidR="006A1CE4" w:rsidRPr="00E67E0D" w:rsidRDefault="006A1CE4" w:rsidP="00E7499B">
      <w:pPr>
        <w:pStyle w:val="PL"/>
        <w:rPr>
          <w:noProof w:val="0"/>
          <w:snapToGrid w:val="0"/>
        </w:rPr>
      </w:pPr>
      <w:r w:rsidRPr="00E67E0D">
        <w:rPr>
          <w:noProof w:val="0"/>
          <w:snapToGrid w:val="0"/>
        </w:rPr>
        <w:t>-- **************************************************************</w:t>
      </w:r>
    </w:p>
    <w:p w14:paraId="7C1347D3" w14:textId="77777777" w:rsidR="006A1CE4" w:rsidRPr="00E67E0D" w:rsidRDefault="006A1CE4" w:rsidP="00E7499B">
      <w:pPr>
        <w:pStyle w:val="PL"/>
        <w:rPr>
          <w:noProof w:val="0"/>
          <w:snapToGrid w:val="0"/>
        </w:rPr>
      </w:pPr>
      <w:r w:rsidRPr="00E67E0D">
        <w:rPr>
          <w:noProof w:val="0"/>
          <w:snapToGrid w:val="0"/>
        </w:rPr>
        <w:t>--</w:t>
      </w:r>
    </w:p>
    <w:p w14:paraId="0AB76CDB" w14:textId="77777777" w:rsidR="006A1CE4" w:rsidRPr="00E67E0D" w:rsidRDefault="006A1CE4" w:rsidP="00E7499B">
      <w:pPr>
        <w:pStyle w:val="PL"/>
        <w:outlineLvl w:val="4"/>
        <w:rPr>
          <w:noProof w:val="0"/>
          <w:snapToGrid w:val="0"/>
        </w:rPr>
      </w:pPr>
      <w:r w:rsidRPr="00E67E0D">
        <w:rPr>
          <w:noProof w:val="0"/>
          <w:snapToGrid w:val="0"/>
        </w:rPr>
        <w:t>-- OVERLOAD START</w:t>
      </w:r>
    </w:p>
    <w:p w14:paraId="39D7C322" w14:textId="77777777" w:rsidR="006A1CE4" w:rsidRPr="00E67E0D" w:rsidRDefault="006A1CE4" w:rsidP="00E7499B">
      <w:pPr>
        <w:pStyle w:val="PL"/>
        <w:rPr>
          <w:noProof w:val="0"/>
          <w:snapToGrid w:val="0"/>
        </w:rPr>
      </w:pPr>
      <w:r w:rsidRPr="00E67E0D">
        <w:rPr>
          <w:noProof w:val="0"/>
          <w:snapToGrid w:val="0"/>
        </w:rPr>
        <w:t>--</w:t>
      </w:r>
    </w:p>
    <w:p w14:paraId="2565C452" w14:textId="77777777" w:rsidR="006A1CE4" w:rsidRPr="00E67E0D" w:rsidRDefault="006A1CE4" w:rsidP="00E7499B">
      <w:pPr>
        <w:pStyle w:val="PL"/>
        <w:rPr>
          <w:noProof w:val="0"/>
          <w:snapToGrid w:val="0"/>
        </w:rPr>
      </w:pPr>
      <w:r w:rsidRPr="00E67E0D">
        <w:rPr>
          <w:noProof w:val="0"/>
          <w:snapToGrid w:val="0"/>
        </w:rPr>
        <w:t>-- **************************************************************</w:t>
      </w:r>
    </w:p>
    <w:p w14:paraId="4C2956E1" w14:textId="77777777" w:rsidR="006A1CE4" w:rsidRPr="00E67E0D" w:rsidRDefault="006A1CE4" w:rsidP="00E7499B">
      <w:pPr>
        <w:pStyle w:val="PL"/>
        <w:rPr>
          <w:noProof w:val="0"/>
        </w:rPr>
      </w:pPr>
    </w:p>
    <w:p w14:paraId="68F6CE74" w14:textId="77777777" w:rsidR="006A1CE4" w:rsidRPr="00E67E0D" w:rsidRDefault="006A1CE4" w:rsidP="00E7499B">
      <w:pPr>
        <w:pStyle w:val="PL"/>
        <w:rPr>
          <w:noProof w:val="0"/>
          <w:snapToGrid w:val="0"/>
        </w:rPr>
      </w:pPr>
      <w:r w:rsidRPr="00E67E0D">
        <w:rPr>
          <w:noProof w:val="0"/>
          <w:snapToGrid w:val="0"/>
        </w:rPr>
        <w:t>OverloadStart ::= SEQUENCE {</w:t>
      </w:r>
    </w:p>
    <w:p w14:paraId="5F5B1460"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{OverloadStartIEs} },</w:t>
      </w:r>
    </w:p>
    <w:p w14:paraId="442997B8" w14:textId="77777777" w:rsidR="006A1CE4" w:rsidRPr="00E67E0D" w:rsidRDefault="006A1CE4" w:rsidP="00E7499B">
      <w:pPr>
        <w:pStyle w:val="PL"/>
        <w:rPr>
          <w:noProof w:val="0"/>
          <w:snapToGrid w:val="0"/>
        </w:rPr>
      </w:pPr>
      <w:r w:rsidRPr="00E67E0D">
        <w:rPr>
          <w:noProof w:val="0"/>
          <w:snapToGrid w:val="0"/>
        </w:rPr>
        <w:tab/>
        <w:t>...</w:t>
      </w:r>
    </w:p>
    <w:p w14:paraId="0AAE3674" w14:textId="77777777" w:rsidR="006A1CE4" w:rsidRPr="00E67E0D" w:rsidRDefault="006A1CE4" w:rsidP="00E7499B">
      <w:pPr>
        <w:pStyle w:val="PL"/>
        <w:rPr>
          <w:noProof w:val="0"/>
          <w:snapToGrid w:val="0"/>
        </w:rPr>
      </w:pPr>
      <w:r w:rsidRPr="00E67E0D">
        <w:rPr>
          <w:noProof w:val="0"/>
          <w:snapToGrid w:val="0"/>
        </w:rPr>
        <w:t>}</w:t>
      </w:r>
    </w:p>
    <w:p w14:paraId="586BB3FD" w14:textId="77777777" w:rsidR="006A1CE4" w:rsidRPr="00E67E0D" w:rsidRDefault="006A1CE4" w:rsidP="00E7499B">
      <w:pPr>
        <w:pStyle w:val="PL"/>
        <w:rPr>
          <w:noProof w:val="0"/>
        </w:rPr>
      </w:pPr>
    </w:p>
    <w:p w14:paraId="36E4E56D" w14:textId="77777777" w:rsidR="006A1CE4" w:rsidRPr="00E67E0D" w:rsidRDefault="006A1CE4" w:rsidP="00E7499B">
      <w:pPr>
        <w:pStyle w:val="PL"/>
        <w:rPr>
          <w:noProof w:val="0"/>
          <w:snapToGrid w:val="0"/>
        </w:rPr>
      </w:pPr>
      <w:r w:rsidRPr="00E67E0D">
        <w:rPr>
          <w:noProof w:val="0"/>
          <w:snapToGrid w:val="0"/>
        </w:rPr>
        <w:t>OverloadStartIEs NGAP-PROTOCOL-IES ::= {</w:t>
      </w:r>
      <w:r w:rsidRPr="00E67E0D">
        <w:rPr>
          <w:noProof w:val="0"/>
          <w:snapToGrid w:val="0"/>
        </w:rPr>
        <w:tab/>
      </w:r>
    </w:p>
    <w:p w14:paraId="06424B63" w14:textId="77777777" w:rsidR="006A1CE4" w:rsidRPr="00E67E0D" w:rsidRDefault="006A1CE4" w:rsidP="00E7499B">
      <w:pPr>
        <w:pStyle w:val="PL"/>
        <w:rPr>
          <w:noProof w:val="0"/>
          <w:snapToGrid w:val="0"/>
        </w:rPr>
      </w:pPr>
      <w:r w:rsidRPr="00E67E0D">
        <w:rPr>
          <w:noProof w:val="0"/>
          <w:snapToGrid w:val="0"/>
        </w:rPr>
        <w:tab/>
        <w:t>{ ID id-</w:t>
      </w:r>
      <w:r w:rsidRPr="00E67E0D">
        <w:rPr>
          <w:rFonts w:eastAsia="SimSun" w:hint="eastAsia"/>
          <w:noProof w:val="0"/>
          <w:snapToGrid w:val="0"/>
          <w:lang w:eastAsia="zh-CN"/>
        </w:rPr>
        <w:t>AMF</w:t>
      </w:r>
      <w:r w:rsidRPr="00E67E0D">
        <w:rPr>
          <w:noProof w:val="0"/>
          <w:snapToGrid w:val="0"/>
        </w:rPr>
        <w:t>OverloadResponse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OverloadResponse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 xml:space="preserve">PRESENCE optional </w:t>
      </w:r>
      <w:r w:rsidRPr="00E67E0D">
        <w:rPr>
          <w:noProof w:val="0"/>
          <w:snapToGrid w:val="0"/>
        </w:rPr>
        <w:tab/>
        <w:t>}|</w:t>
      </w:r>
    </w:p>
    <w:p w14:paraId="3852BEB3" w14:textId="77777777" w:rsidR="006A1CE4" w:rsidRPr="00E67E0D" w:rsidRDefault="006A1CE4" w:rsidP="00E7499B">
      <w:pPr>
        <w:pStyle w:val="PL"/>
        <w:rPr>
          <w:noProof w:val="0"/>
          <w:snapToGrid w:val="0"/>
        </w:rPr>
      </w:pPr>
      <w:r w:rsidRPr="00E67E0D">
        <w:rPr>
          <w:noProof w:val="0"/>
          <w:snapToGrid w:val="0"/>
        </w:rPr>
        <w:tab/>
        <w:t>{ ID id-</w:t>
      </w:r>
      <w:r w:rsidRPr="00E67E0D">
        <w:rPr>
          <w:rFonts w:eastAsia="SimSun" w:hint="eastAsia"/>
          <w:noProof w:val="0"/>
          <w:snapToGrid w:val="0"/>
          <w:lang w:eastAsia="zh-CN"/>
        </w:rPr>
        <w:t>AMF</w:t>
      </w:r>
      <w:r w:rsidRPr="00E67E0D">
        <w:rPr>
          <w:noProof w:val="0"/>
          <w:snapToGrid w:val="0"/>
        </w:rPr>
        <w:t>TrafficLoadReductionIndication</w:t>
      </w:r>
      <w:r w:rsidRPr="00E67E0D">
        <w:rPr>
          <w:noProof w:val="0"/>
          <w:snapToGrid w:val="0"/>
        </w:rPr>
        <w:tab/>
      </w:r>
      <w:r w:rsidRPr="00E67E0D">
        <w:rPr>
          <w:noProof w:val="0"/>
          <w:snapToGrid w:val="0"/>
        </w:rPr>
        <w:tab/>
        <w:t>CRITICALITY ignore</w:t>
      </w:r>
      <w:r w:rsidRPr="00E67E0D">
        <w:rPr>
          <w:noProof w:val="0"/>
          <w:snapToGrid w:val="0"/>
        </w:rPr>
        <w:tab/>
        <w:t>TYPE TrafficLoadReductionIndication</w:t>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596AB989" w14:textId="77777777" w:rsidR="006A1CE4" w:rsidRPr="00E67E0D" w:rsidRDefault="006A1CE4" w:rsidP="00E7499B">
      <w:pPr>
        <w:pStyle w:val="PL"/>
        <w:tabs>
          <w:tab w:val="clear" w:pos="4608"/>
          <w:tab w:val="left" w:pos="4610"/>
        </w:tabs>
        <w:rPr>
          <w:rFonts w:eastAsia="SimSun"/>
          <w:noProof w:val="0"/>
          <w:snapToGrid w:val="0"/>
          <w:lang w:eastAsia="zh-CN"/>
        </w:rPr>
      </w:pPr>
      <w:r w:rsidRPr="00E67E0D">
        <w:rPr>
          <w:noProof w:val="0"/>
          <w:snapToGrid w:val="0"/>
        </w:rPr>
        <w:tab/>
        <w:t>{ ID id-</w:t>
      </w:r>
      <w:r w:rsidRPr="00E67E0D">
        <w:rPr>
          <w:rFonts w:eastAsia="SimSun" w:hint="eastAsia"/>
          <w:noProof w:val="0"/>
          <w:snapToGrid w:val="0"/>
          <w:lang w:eastAsia="zh-CN"/>
        </w:rPr>
        <w:t>OverloadStartNSSAIList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 xml:space="preserve">TYPE </w:t>
      </w:r>
      <w:r w:rsidRPr="00E67E0D">
        <w:rPr>
          <w:rFonts w:eastAsia="SimSun" w:hint="eastAsia"/>
          <w:noProof w:val="0"/>
          <w:snapToGrid w:val="0"/>
          <w:lang w:eastAsia="zh-CN"/>
        </w:rPr>
        <w:t>OverloadStartNSSAIList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6E5C94CF" w14:textId="77777777" w:rsidR="006A1CE4" w:rsidRPr="00E67E0D" w:rsidRDefault="006A1CE4" w:rsidP="00E7499B">
      <w:pPr>
        <w:pStyle w:val="PL"/>
        <w:rPr>
          <w:noProof w:val="0"/>
          <w:snapToGrid w:val="0"/>
        </w:rPr>
      </w:pPr>
      <w:r w:rsidRPr="00E67E0D">
        <w:rPr>
          <w:noProof w:val="0"/>
          <w:snapToGrid w:val="0"/>
        </w:rPr>
        <w:tab/>
        <w:t>...</w:t>
      </w:r>
    </w:p>
    <w:p w14:paraId="70C5B372" w14:textId="77777777" w:rsidR="006A1CE4" w:rsidRPr="00E67E0D" w:rsidRDefault="006A1CE4" w:rsidP="00E7499B">
      <w:pPr>
        <w:pStyle w:val="PL"/>
        <w:rPr>
          <w:noProof w:val="0"/>
          <w:snapToGrid w:val="0"/>
        </w:rPr>
      </w:pPr>
      <w:r w:rsidRPr="00E67E0D">
        <w:rPr>
          <w:noProof w:val="0"/>
          <w:snapToGrid w:val="0"/>
        </w:rPr>
        <w:t>}</w:t>
      </w:r>
    </w:p>
    <w:p w14:paraId="6B820C21" w14:textId="77777777" w:rsidR="006A1CE4" w:rsidRPr="00E67E0D" w:rsidRDefault="006A1CE4" w:rsidP="00E7499B">
      <w:pPr>
        <w:pStyle w:val="PL"/>
        <w:rPr>
          <w:noProof w:val="0"/>
          <w:snapToGrid w:val="0"/>
        </w:rPr>
      </w:pPr>
    </w:p>
    <w:p w14:paraId="77184798" w14:textId="77777777" w:rsidR="006A1CE4" w:rsidRPr="00E67E0D" w:rsidRDefault="006A1CE4" w:rsidP="00E7499B">
      <w:pPr>
        <w:pStyle w:val="PL"/>
        <w:rPr>
          <w:noProof w:val="0"/>
          <w:snapToGrid w:val="0"/>
        </w:rPr>
      </w:pPr>
      <w:r w:rsidRPr="00E67E0D">
        <w:rPr>
          <w:noProof w:val="0"/>
          <w:snapToGrid w:val="0"/>
        </w:rPr>
        <w:t>-- **************************************************************</w:t>
      </w:r>
    </w:p>
    <w:p w14:paraId="797F8AED" w14:textId="77777777" w:rsidR="006A1CE4" w:rsidRPr="00E67E0D" w:rsidRDefault="006A1CE4" w:rsidP="00E7499B">
      <w:pPr>
        <w:pStyle w:val="PL"/>
        <w:rPr>
          <w:noProof w:val="0"/>
          <w:snapToGrid w:val="0"/>
        </w:rPr>
      </w:pPr>
      <w:r w:rsidRPr="00E67E0D">
        <w:rPr>
          <w:noProof w:val="0"/>
          <w:snapToGrid w:val="0"/>
        </w:rPr>
        <w:t>--</w:t>
      </w:r>
    </w:p>
    <w:p w14:paraId="2D0197EA" w14:textId="77777777" w:rsidR="006A1CE4" w:rsidRPr="00E67E0D" w:rsidRDefault="006A1CE4" w:rsidP="00E7499B">
      <w:pPr>
        <w:pStyle w:val="PL"/>
        <w:outlineLvl w:val="4"/>
        <w:rPr>
          <w:noProof w:val="0"/>
          <w:snapToGrid w:val="0"/>
        </w:rPr>
      </w:pPr>
      <w:r w:rsidRPr="00E67E0D">
        <w:rPr>
          <w:noProof w:val="0"/>
          <w:snapToGrid w:val="0"/>
        </w:rPr>
        <w:t>-- OVERLOAD STOP</w:t>
      </w:r>
    </w:p>
    <w:p w14:paraId="312DC28D" w14:textId="77777777" w:rsidR="006A1CE4" w:rsidRPr="00E67E0D" w:rsidRDefault="006A1CE4" w:rsidP="00E7499B">
      <w:pPr>
        <w:pStyle w:val="PL"/>
        <w:rPr>
          <w:noProof w:val="0"/>
          <w:snapToGrid w:val="0"/>
        </w:rPr>
      </w:pPr>
      <w:r w:rsidRPr="00E67E0D">
        <w:rPr>
          <w:noProof w:val="0"/>
          <w:snapToGrid w:val="0"/>
        </w:rPr>
        <w:t>--</w:t>
      </w:r>
    </w:p>
    <w:p w14:paraId="438D6D32" w14:textId="77777777" w:rsidR="006A1CE4" w:rsidRPr="00E67E0D" w:rsidRDefault="006A1CE4" w:rsidP="00E7499B">
      <w:pPr>
        <w:pStyle w:val="PL"/>
        <w:rPr>
          <w:noProof w:val="0"/>
          <w:snapToGrid w:val="0"/>
        </w:rPr>
      </w:pPr>
      <w:r w:rsidRPr="00E67E0D">
        <w:rPr>
          <w:noProof w:val="0"/>
          <w:snapToGrid w:val="0"/>
        </w:rPr>
        <w:t>-- **************************************************************</w:t>
      </w:r>
    </w:p>
    <w:p w14:paraId="23A2E611" w14:textId="77777777" w:rsidR="006A1CE4" w:rsidRPr="00E67E0D" w:rsidRDefault="006A1CE4" w:rsidP="00E7499B">
      <w:pPr>
        <w:pStyle w:val="PL"/>
        <w:rPr>
          <w:noProof w:val="0"/>
          <w:snapToGrid w:val="0"/>
        </w:rPr>
      </w:pPr>
    </w:p>
    <w:p w14:paraId="3B60D7EB" w14:textId="77777777" w:rsidR="006A1CE4" w:rsidRPr="00E67E0D" w:rsidRDefault="006A1CE4" w:rsidP="00E7499B">
      <w:pPr>
        <w:pStyle w:val="PL"/>
        <w:rPr>
          <w:noProof w:val="0"/>
          <w:snapToGrid w:val="0"/>
        </w:rPr>
      </w:pPr>
      <w:r w:rsidRPr="00E67E0D">
        <w:rPr>
          <w:noProof w:val="0"/>
          <w:snapToGrid w:val="0"/>
        </w:rPr>
        <w:t>OverloadStop ::= SEQUENCE {</w:t>
      </w:r>
    </w:p>
    <w:p w14:paraId="0D481FA0"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{OverloadStopIEs} },</w:t>
      </w:r>
    </w:p>
    <w:p w14:paraId="22F1FB05" w14:textId="77777777" w:rsidR="006A1CE4" w:rsidRPr="00E67E0D" w:rsidRDefault="006A1CE4" w:rsidP="00E7499B">
      <w:pPr>
        <w:pStyle w:val="PL"/>
        <w:rPr>
          <w:noProof w:val="0"/>
          <w:snapToGrid w:val="0"/>
        </w:rPr>
      </w:pPr>
      <w:r w:rsidRPr="00E67E0D">
        <w:rPr>
          <w:noProof w:val="0"/>
          <w:snapToGrid w:val="0"/>
        </w:rPr>
        <w:tab/>
        <w:t>...</w:t>
      </w:r>
    </w:p>
    <w:p w14:paraId="3837A3A4" w14:textId="77777777" w:rsidR="006A1CE4" w:rsidRPr="00E67E0D" w:rsidRDefault="006A1CE4" w:rsidP="00E7499B">
      <w:pPr>
        <w:pStyle w:val="PL"/>
        <w:rPr>
          <w:noProof w:val="0"/>
          <w:snapToGrid w:val="0"/>
        </w:rPr>
      </w:pPr>
      <w:r w:rsidRPr="00E67E0D">
        <w:rPr>
          <w:noProof w:val="0"/>
          <w:snapToGrid w:val="0"/>
        </w:rPr>
        <w:t>}</w:t>
      </w:r>
    </w:p>
    <w:p w14:paraId="498DA697" w14:textId="77777777" w:rsidR="006A1CE4" w:rsidRPr="00E67E0D" w:rsidRDefault="006A1CE4" w:rsidP="00E7499B">
      <w:pPr>
        <w:pStyle w:val="PL"/>
        <w:rPr>
          <w:noProof w:val="0"/>
          <w:snapToGrid w:val="0"/>
        </w:rPr>
      </w:pPr>
    </w:p>
    <w:p w14:paraId="5A3CCACB" w14:textId="77777777" w:rsidR="006A1CE4" w:rsidRPr="00E67E0D" w:rsidRDefault="006A1CE4" w:rsidP="00E7499B">
      <w:pPr>
        <w:pStyle w:val="PL"/>
        <w:rPr>
          <w:noProof w:val="0"/>
          <w:snapToGrid w:val="0"/>
        </w:rPr>
      </w:pPr>
      <w:r w:rsidRPr="00E67E0D">
        <w:rPr>
          <w:noProof w:val="0"/>
          <w:snapToGrid w:val="0"/>
        </w:rPr>
        <w:t>OverloadStopIEs NGAP-PROTOCOL-IES ::= {</w:t>
      </w:r>
      <w:r w:rsidRPr="00E67E0D">
        <w:rPr>
          <w:noProof w:val="0"/>
          <w:snapToGrid w:val="0"/>
        </w:rPr>
        <w:tab/>
      </w:r>
    </w:p>
    <w:p w14:paraId="693CA2B6" w14:textId="77777777" w:rsidR="006A1CE4" w:rsidRPr="00E67E0D" w:rsidRDefault="006A1CE4" w:rsidP="00E7499B">
      <w:pPr>
        <w:pStyle w:val="PL"/>
        <w:rPr>
          <w:noProof w:val="0"/>
          <w:snapToGrid w:val="0"/>
        </w:rPr>
      </w:pPr>
      <w:r w:rsidRPr="00E67E0D">
        <w:rPr>
          <w:noProof w:val="0"/>
          <w:snapToGrid w:val="0"/>
        </w:rPr>
        <w:tab/>
        <w:t>...</w:t>
      </w:r>
    </w:p>
    <w:p w14:paraId="563B1F92" w14:textId="77777777" w:rsidR="006A1CE4" w:rsidRPr="00E67E0D" w:rsidRDefault="006A1CE4" w:rsidP="00E7499B">
      <w:pPr>
        <w:pStyle w:val="PL"/>
        <w:rPr>
          <w:noProof w:val="0"/>
          <w:snapToGrid w:val="0"/>
        </w:rPr>
      </w:pPr>
      <w:r w:rsidRPr="00E67E0D">
        <w:rPr>
          <w:noProof w:val="0"/>
          <w:snapToGrid w:val="0"/>
        </w:rPr>
        <w:t>}</w:t>
      </w:r>
    </w:p>
    <w:p w14:paraId="3536FCC1" w14:textId="77777777" w:rsidR="006A1CE4" w:rsidRPr="00E67E0D" w:rsidRDefault="006A1CE4" w:rsidP="00E7499B">
      <w:pPr>
        <w:pStyle w:val="PL"/>
        <w:spacing w:line="0" w:lineRule="atLeast"/>
        <w:rPr>
          <w:noProof w:val="0"/>
          <w:snapToGrid w:val="0"/>
        </w:rPr>
      </w:pPr>
    </w:p>
    <w:p w14:paraId="198B545A" w14:textId="77777777" w:rsidR="006A1CE4" w:rsidRPr="00E67E0D" w:rsidRDefault="006A1CE4" w:rsidP="00E7499B">
      <w:pPr>
        <w:pStyle w:val="PL"/>
        <w:rPr>
          <w:noProof w:val="0"/>
          <w:snapToGrid w:val="0"/>
        </w:rPr>
      </w:pPr>
      <w:r w:rsidRPr="00E67E0D">
        <w:rPr>
          <w:noProof w:val="0"/>
          <w:snapToGrid w:val="0"/>
        </w:rPr>
        <w:t>-- **************************************************************</w:t>
      </w:r>
    </w:p>
    <w:p w14:paraId="112FCB2D" w14:textId="77777777" w:rsidR="006A1CE4" w:rsidRPr="00E67E0D" w:rsidRDefault="006A1CE4" w:rsidP="00E7499B">
      <w:pPr>
        <w:pStyle w:val="PL"/>
        <w:rPr>
          <w:noProof w:val="0"/>
          <w:snapToGrid w:val="0"/>
        </w:rPr>
      </w:pPr>
      <w:r w:rsidRPr="00E67E0D">
        <w:rPr>
          <w:noProof w:val="0"/>
          <w:snapToGrid w:val="0"/>
        </w:rPr>
        <w:t>--</w:t>
      </w:r>
    </w:p>
    <w:p w14:paraId="719245F3" w14:textId="77777777" w:rsidR="006A1CE4" w:rsidRPr="00E67E0D" w:rsidRDefault="006A1CE4" w:rsidP="00E7499B">
      <w:pPr>
        <w:pStyle w:val="PL"/>
        <w:outlineLvl w:val="3"/>
        <w:rPr>
          <w:noProof w:val="0"/>
          <w:snapToGrid w:val="0"/>
        </w:rPr>
      </w:pPr>
      <w:r w:rsidRPr="00E67E0D">
        <w:rPr>
          <w:noProof w:val="0"/>
          <w:snapToGrid w:val="0"/>
        </w:rPr>
        <w:t>-- CONFIGURATION TRANSFER ELEMENTARY PROCEDURES</w:t>
      </w:r>
    </w:p>
    <w:p w14:paraId="13927BDB" w14:textId="77777777" w:rsidR="006A1CE4" w:rsidRPr="00E67E0D" w:rsidRDefault="006A1CE4" w:rsidP="00E7499B">
      <w:pPr>
        <w:pStyle w:val="PL"/>
        <w:rPr>
          <w:noProof w:val="0"/>
          <w:snapToGrid w:val="0"/>
        </w:rPr>
      </w:pPr>
      <w:r w:rsidRPr="00E67E0D">
        <w:rPr>
          <w:noProof w:val="0"/>
          <w:snapToGrid w:val="0"/>
        </w:rPr>
        <w:t>--</w:t>
      </w:r>
    </w:p>
    <w:p w14:paraId="75A64EB5" w14:textId="77777777" w:rsidR="006A1CE4" w:rsidRPr="00E67E0D" w:rsidRDefault="006A1CE4" w:rsidP="00E7499B">
      <w:pPr>
        <w:pStyle w:val="PL"/>
        <w:rPr>
          <w:noProof w:val="0"/>
          <w:snapToGrid w:val="0"/>
        </w:rPr>
      </w:pPr>
      <w:r w:rsidRPr="00E67E0D">
        <w:rPr>
          <w:noProof w:val="0"/>
          <w:snapToGrid w:val="0"/>
        </w:rPr>
        <w:t>-- **************************************************************</w:t>
      </w:r>
    </w:p>
    <w:p w14:paraId="082660E8" w14:textId="77777777" w:rsidR="006A1CE4" w:rsidRPr="00E67E0D" w:rsidRDefault="006A1CE4" w:rsidP="00E7499B">
      <w:pPr>
        <w:pStyle w:val="PL"/>
        <w:rPr>
          <w:noProof w:val="0"/>
          <w:snapToGrid w:val="0"/>
        </w:rPr>
      </w:pPr>
    </w:p>
    <w:p w14:paraId="43604E2B" w14:textId="77777777" w:rsidR="006A1CE4" w:rsidRPr="00E67E0D" w:rsidRDefault="006A1CE4" w:rsidP="00E7499B">
      <w:pPr>
        <w:pStyle w:val="PL"/>
        <w:rPr>
          <w:noProof w:val="0"/>
          <w:snapToGrid w:val="0"/>
        </w:rPr>
      </w:pPr>
      <w:r w:rsidRPr="00E67E0D">
        <w:rPr>
          <w:noProof w:val="0"/>
          <w:snapToGrid w:val="0"/>
        </w:rPr>
        <w:t>-- **************************************************************</w:t>
      </w:r>
    </w:p>
    <w:p w14:paraId="60A38FB3" w14:textId="77777777" w:rsidR="006A1CE4" w:rsidRPr="00E67E0D" w:rsidRDefault="006A1CE4" w:rsidP="00E7499B">
      <w:pPr>
        <w:pStyle w:val="PL"/>
        <w:rPr>
          <w:noProof w:val="0"/>
          <w:snapToGrid w:val="0"/>
        </w:rPr>
      </w:pPr>
      <w:r w:rsidRPr="00E67E0D">
        <w:rPr>
          <w:noProof w:val="0"/>
          <w:snapToGrid w:val="0"/>
        </w:rPr>
        <w:t>--</w:t>
      </w:r>
    </w:p>
    <w:p w14:paraId="7DCCBC30" w14:textId="77777777" w:rsidR="006A1CE4" w:rsidRPr="00E67E0D" w:rsidRDefault="006A1CE4" w:rsidP="00E7499B">
      <w:pPr>
        <w:pStyle w:val="PL"/>
        <w:outlineLvl w:val="4"/>
        <w:rPr>
          <w:noProof w:val="0"/>
          <w:snapToGrid w:val="0"/>
        </w:rPr>
      </w:pPr>
      <w:r w:rsidRPr="00E67E0D">
        <w:rPr>
          <w:noProof w:val="0"/>
          <w:snapToGrid w:val="0"/>
        </w:rPr>
        <w:t>-- UPLINK RAN CONFIGURATION TRANSFER</w:t>
      </w:r>
    </w:p>
    <w:p w14:paraId="325C6870" w14:textId="77777777" w:rsidR="006A1CE4" w:rsidRPr="00E67E0D" w:rsidRDefault="006A1CE4" w:rsidP="00E7499B">
      <w:pPr>
        <w:pStyle w:val="PL"/>
        <w:rPr>
          <w:noProof w:val="0"/>
          <w:snapToGrid w:val="0"/>
        </w:rPr>
      </w:pPr>
      <w:r w:rsidRPr="00E67E0D">
        <w:rPr>
          <w:noProof w:val="0"/>
          <w:snapToGrid w:val="0"/>
        </w:rPr>
        <w:t>--</w:t>
      </w:r>
    </w:p>
    <w:p w14:paraId="1E1F52DA" w14:textId="77777777" w:rsidR="006A1CE4" w:rsidRPr="00E67E0D" w:rsidRDefault="006A1CE4" w:rsidP="00E7499B">
      <w:pPr>
        <w:pStyle w:val="PL"/>
        <w:rPr>
          <w:noProof w:val="0"/>
          <w:snapToGrid w:val="0"/>
        </w:rPr>
      </w:pPr>
      <w:r w:rsidRPr="00E67E0D">
        <w:rPr>
          <w:noProof w:val="0"/>
          <w:snapToGrid w:val="0"/>
        </w:rPr>
        <w:t>-- **************************************************************</w:t>
      </w:r>
    </w:p>
    <w:p w14:paraId="32BA3795" w14:textId="77777777" w:rsidR="006A1CE4" w:rsidRPr="00E67E0D" w:rsidRDefault="006A1CE4" w:rsidP="00E7499B">
      <w:pPr>
        <w:pStyle w:val="PL"/>
        <w:rPr>
          <w:noProof w:val="0"/>
          <w:snapToGrid w:val="0"/>
        </w:rPr>
      </w:pPr>
    </w:p>
    <w:p w14:paraId="2CF3266C" w14:textId="77777777" w:rsidR="006A1CE4" w:rsidRPr="00E67E0D" w:rsidRDefault="006A1CE4" w:rsidP="00E7499B">
      <w:pPr>
        <w:pStyle w:val="PL"/>
        <w:rPr>
          <w:noProof w:val="0"/>
          <w:snapToGrid w:val="0"/>
        </w:rPr>
      </w:pPr>
      <w:r w:rsidRPr="00E67E0D">
        <w:rPr>
          <w:noProof w:val="0"/>
          <w:snapToGrid w:val="0"/>
        </w:rPr>
        <w:t>UplinkRANConfigurationTransfer ::= SEQUENCE {</w:t>
      </w:r>
    </w:p>
    <w:p w14:paraId="0715C82B"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{UplinkRANConfigurationTransferIEs} },</w:t>
      </w:r>
    </w:p>
    <w:p w14:paraId="69ACBF4F" w14:textId="77777777" w:rsidR="006A1CE4" w:rsidRPr="00E67E0D" w:rsidRDefault="006A1CE4" w:rsidP="00E7499B">
      <w:pPr>
        <w:pStyle w:val="PL"/>
        <w:rPr>
          <w:noProof w:val="0"/>
          <w:snapToGrid w:val="0"/>
        </w:rPr>
      </w:pPr>
      <w:r w:rsidRPr="00E67E0D">
        <w:rPr>
          <w:noProof w:val="0"/>
          <w:snapToGrid w:val="0"/>
        </w:rPr>
        <w:tab/>
        <w:t>...</w:t>
      </w:r>
    </w:p>
    <w:p w14:paraId="2334218D" w14:textId="77777777" w:rsidR="006A1CE4" w:rsidRPr="00E67E0D" w:rsidRDefault="006A1CE4" w:rsidP="00E7499B">
      <w:pPr>
        <w:pStyle w:val="PL"/>
        <w:rPr>
          <w:noProof w:val="0"/>
          <w:snapToGrid w:val="0"/>
        </w:rPr>
      </w:pPr>
      <w:r w:rsidRPr="00E67E0D">
        <w:rPr>
          <w:noProof w:val="0"/>
          <w:snapToGrid w:val="0"/>
        </w:rPr>
        <w:t>}</w:t>
      </w:r>
    </w:p>
    <w:p w14:paraId="21F7EE9F" w14:textId="77777777" w:rsidR="006A1CE4" w:rsidRPr="00E67E0D" w:rsidRDefault="006A1CE4" w:rsidP="00E7499B">
      <w:pPr>
        <w:pStyle w:val="PL"/>
        <w:rPr>
          <w:noProof w:val="0"/>
          <w:snapToGrid w:val="0"/>
        </w:rPr>
      </w:pPr>
    </w:p>
    <w:p w14:paraId="3F8A1FC8" w14:textId="77777777" w:rsidR="006A1CE4" w:rsidRPr="00E67E0D" w:rsidRDefault="006A1CE4" w:rsidP="00E7499B">
      <w:pPr>
        <w:pStyle w:val="PL"/>
        <w:rPr>
          <w:noProof w:val="0"/>
          <w:snapToGrid w:val="0"/>
        </w:rPr>
      </w:pPr>
      <w:r w:rsidRPr="00E67E0D">
        <w:rPr>
          <w:noProof w:val="0"/>
          <w:snapToGrid w:val="0"/>
        </w:rPr>
        <w:t>UplinkRANConfigurationTransferIEs NGAP-PROTOCOL-IES ::= {</w:t>
      </w:r>
    </w:p>
    <w:p w14:paraId="30F20337" w14:textId="77777777" w:rsidR="006A1CE4" w:rsidRPr="00E67E0D" w:rsidRDefault="006A1CE4" w:rsidP="00E7499B">
      <w:pPr>
        <w:pStyle w:val="PL"/>
        <w:rPr>
          <w:noProof w:val="0"/>
          <w:snapToGrid w:val="0"/>
        </w:rPr>
      </w:pPr>
      <w:r w:rsidRPr="00E67E0D">
        <w:rPr>
          <w:noProof w:val="0"/>
          <w:snapToGrid w:val="0"/>
        </w:rPr>
        <w:tab/>
        <w:t>{ ID id-SONConfigurationTransferUL</w:t>
      </w:r>
      <w:r w:rsidRPr="00E67E0D">
        <w:rPr>
          <w:noProof w:val="0"/>
          <w:snapToGrid w:val="0"/>
        </w:rPr>
        <w:tab/>
      </w:r>
      <w:r w:rsidRPr="00E67E0D">
        <w:rPr>
          <w:noProof w:val="0"/>
          <w:snapToGrid w:val="0"/>
        </w:rPr>
        <w:tab/>
        <w:t>CRITICALITY ignore</w:t>
      </w:r>
      <w:r w:rsidRPr="00E67E0D">
        <w:rPr>
          <w:noProof w:val="0"/>
          <w:snapToGrid w:val="0"/>
        </w:rPr>
        <w:tab/>
        <w:t>TYPE SONConfigurationTransfer</w:t>
      </w:r>
      <w:r w:rsidRPr="00E67E0D">
        <w:rPr>
          <w:noProof w:val="0"/>
          <w:snapToGrid w:val="0"/>
        </w:rPr>
        <w:tab/>
        <w:t>PRESENCE optional</w:t>
      </w:r>
      <w:r w:rsidRPr="00E67E0D">
        <w:rPr>
          <w:noProof w:val="0"/>
          <w:snapToGrid w:val="0"/>
        </w:rPr>
        <w:tab/>
        <w:t>},</w:t>
      </w:r>
    </w:p>
    <w:p w14:paraId="4F721A5D" w14:textId="77777777" w:rsidR="006A1CE4" w:rsidRPr="00E67E0D" w:rsidRDefault="006A1CE4" w:rsidP="00E7499B">
      <w:pPr>
        <w:pStyle w:val="PL"/>
        <w:rPr>
          <w:noProof w:val="0"/>
          <w:snapToGrid w:val="0"/>
        </w:rPr>
      </w:pPr>
      <w:r w:rsidRPr="00E67E0D">
        <w:rPr>
          <w:noProof w:val="0"/>
          <w:snapToGrid w:val="0"/>
        </w:rPr>
        <w:tab/>
        <w:t>...</w:t>
      </w:r>
    </w:p>
    <w:p w14:paraId="676A4344" w14:textId="77777777" w:rsidR="006A1CE4" w:rsidRPr="00E67E0D" w:rsidRDefault="006A1CE4" w:rsidP="00E7499B">
      <w:pPr>
        <w:pStyle w:val="PL"/>
        <w:rPr>
          <w:noProof w:val="0"/>
          <w:snapToGrid w:val="0"/>
        </w:rPr>
      </w:pPr>
      <w:r w:rsidRPr="00E67E0D">
        <w:rPr>
          <w:noProof w:val="0"/>
          <w:snapToGrid w:val="0"/>
        </w:rPr>
        <w:t>}</w:t>
      </w:r>
    </w:p>
    <w:p w14:paraId="72A36D9A" w14:textId="77777777" w:rsidR="006A1CE4" w:rsidRPr="00E67E0D" w:rsidRDefault="006A1CE4" w:rsidP="00E7499B">
      <w:pPr>
        <w:pStyle w:val="PL"/>
        <w:spacing w:line="0" w:lineRule="atLeast"/>
        <w:rPr>
          <w:noProof w:val="0"/>
        </w:rPr>
      </w:pPr>
    </w:p>
    <w:p w14:paraId="02B0AE5A" w14:textId="77777777" w:rsidR="006A1CE4" w:rsidRPr="00E67E0D" w:rsidRDefault="006A1CE4" w:rsidP="00E7499B">
      <w:pPr>
        <w:pStyle w:val="PL"/>
        <w:rPr>
          <w:noProof w:val="0"/>
          <w:snapToGrid w:val="0"/>
        </w:rPr>
      </w:pPr>
      <w:r w:rsidRPr="00E67E0D">
        <w:rPr>
          <w:noProof w:val="0"/>
          <w:snapToGrid w:val="0"/>
        </w:rPr>
        <w:t>-- **************************************************************</w:t>
      </w:r>
    </w:p>
    <w:p w14:paraId="4F1D5A7B" w14:textId="77777777" w:rsidR="006A1CE4" w:rsidRPr="00E67E0D" w:rsidRDefault="006A1CE4" w:rsidP="00E7499B">
      <w:pPr>
        <w:pStyle w:val="PL"/>
        <w:rPr>
          <w:noProof w:val="0"/>
          <w:snapToGrid w:val="0"/>
        </w:rPr>
      </w:pPr>
      <w:r w:rsidRPr="00E67E0D">
        <w:rPr>
          <w:noProof w:val="0"/>
          <w:snapToGrid w:val="0"/>
        </w:rPr>
        <w:t>--</w:t>
      </w:r>
    </w:p>
    <w:p w14:paraId="34250BD6" w14:textId="77777777" w:rsidR="006A1CE4" w:rsidRPr="00E67E0D" w:rsidRDefault="006A1CE4" w:rsidP="00E7499B">
      <w:pPr>
        <w:pStyle w:val="PL"/>
        <w:outlineLvl w:val="4"/>
        <w:rPr>
          <w:noProof w:val="0"/>
          <w:snapToGrid w:val="0"/>
        </w:rPr>
      </w:pPr>
      <w:r w:rsidRPr="00E67E0D">
        <w:rPr>
          <w:noProof w:val="0"/>
          <w:snapToGrid w:val="0"/>
        </w:rPr>
        <w:t>-- DOWNLINK RAN CONFIGURATION TRANSFER</w:t>
      </w:r>
    </w:p>
    <w:p w14:paraId="0C43D17C" w14:textId="77777777" w:rsidR="006A1CE4" w:rsidRPr="00E67E0D" w:rsidRDefault="006A1CE4" w:rsidP="00E7499B">
      <w:pPr>
        <w:pStyle w:val="PL"/>
        <w:rPr>
          <w:noProof w:val="0"/>
          <w:snapToGrid w:val="0"/>
        </w:rPr>
      </w:pPr>
      <w:r w:rsidRPr="00E67E0D">
        <w:rPr>
          <w:noProof w:val="0"/>
          <w:snapToGrid w:val="0"/>
        </w:rPr>
        <w:t>--</w:t>
      </w:r>
    </w:p>
    <w:p w14:paraId="20C83321" w14:textId="77777777" w:rsidR="006A1CE4" w:rsidRPr="00E67E0D" w:rsidRDefault="006A1CE4" w:rsidP="00E7499B">
      <w:pPr>
        <w:pStyle w:val="PL"/>
        <w:rPr>
          <w:noProof w:val="0"/>
          <w:snapToGrid w:val="0"/>
        </w:rPr>
      </w:pPr>
      <w:r w:rsidRPr="00E67E0D">
        <w:rPr>
          <w:noProof w:val="0"/>
          <w:snapToGrid w:val="0"/>
        </w:rPr>
        <w:t>-- **************************************************************</w:t>
      </w:r>
    </w:p>
    <w:p w14:paraId="3B5E2B7E" w14:textId="77777777" w:rsidR="006A1CE4" w:rsidRPr="00E67E0D" w:rsidRDefault="006A1CE4" w:rsidP="00E7499B">
      <w:pPr>
        <w:pStyle w:val="PL"/>
        <w:rPr>
          <w:noProof w:val="0"/>
          <w:snapToGrid w:val="0"/>
        </w:rPr>
      </w:pPr>
    </w:p>
    <w:p w14:paraId="26B74496" w14:textId="77777777" w:rsidR="006A1CE4" w:rsidRPr="00E67E0D" w:rsidRDefault="006A1CE4" w:rsidP="00E7499B">
      <w:pPr>
        <w:pStyle w:val="PL"/>
        <w:rPr>
          <w:noProof w:val="0"/>
          <w:snapToGrid w:val="0"/>
        </w:rPr>
      </w:pPr>
      <w:r w:rsidRPr="00E67E0D">
        <w:rPr>
          <w:noProof w:val="0"/>
          <w:snapToGrid w:val="0"/>
        </w:rPr>
        <w:t>DownlinkRANConfigurationTransfer ::= SEQUENCE {</w:t>
      </w:r>
    </w:p>
    <w:p w14:paraId="5FCEF0BA"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{DownlinkRANConfigurationTransferIEs} },</w:t>
      </w:r>
    </w:p>
    <w:p w14:paraId="20F5FF4A" w14:textId="77777777" w:rsidR="006A1CE4" w:rsidRPr="00E67E0D" w:rsidRDefault="006A1CE4" w:rsidP="00E7499B">
      <w:pPr>
        <w:pStyle w:val="PL"/>
        <w:rPr>
          <w:noProof w:val="0"/>
          <w:snapToGrid w:val="0"/>
        </w:rPr>
      </w:pPr>
      <w:r w:rsidRPr="00E67E0D">
        <w:rPr>
          <w:noProof w:val="0"/>
          <w:snapToGrid w:val="0"/>
        </w:rPr>
        <w:tab/>
        <w:t>...</w:t>
      </w:r>
    </w:p>
    <w:p w14:paraId="184F8D0E" w14:textId="77777777" w:rsidR="006A1CE4" w:rsidRPr="00E67E0D" w:rsidRDefault="006A1CE4" w:rsidP="00E7499B">
      <w:pPr>
        <w:pStyle w:val="PL"/>
        <w:rPr>
          <w:noProof w:val="0"/>
          <w:snapToGrid w:val="0"/>
        </w:rPr>
      </w:pPr>
      <w:r w:rsidRPr="00E67E0D">
        <w:rPr>
          <w:noProof w:val="0"/>
          <w:snapToGrid w:val="0"/>
        </w:rPr>
        <w:t>}</w:t>
      </w:r>
    </w:p>
    <w:p w14:paraId="3EE31D64" w14:textId="77777777" w:rsidR="006A1CE4" w:rsidRPr="00E67E0D" w:rsidRDefault="006A1CE4" w:rsidP="00E7499B">
      <w:pPr>
        <w:pStyle w:val="PL"/>
        <w:rPr>
          <w:noProof w:val="0"/>
          <w:snapToGrid w:val="0"/>
        </w:rPr>
      </w:pPr>
    </w:p>
    <w:p w14:paraId="29EB4DDC" w14:textId="77777777" w:rsidR="006A1CE4" w:rsidRPr="00E67E0D" w:rsidRDefault="006A1CE4" w:rsidP="00E7499B">
      <w:pPr>
        <w:pStyle w:val="PL"/>
        <w:rPr>
          <w:noProof w:val="0"/>
          <w:snapToGrid w:val="0"/>
        </w:rPr>
      </w:pPr>
      <w:r w:rsidRPr="00E67E0D">
        <w:rPr>
          <w:noProof w:val="0"/>
          <w:snapToGrid w:val="0"/>
        </w:rPr>
        <w:t>DownlinkRANConfigurationTransferIEs NGAP-PROTOCOL-IES ::= {</w:t>
      </w:r>
    </w:p>
    <w:p w14:paraId="4316C42B" w14:textId="77777777" w:rsidR="006A1CE4" w:rsidRPr="00E67E0D" w:rsidRDefault="006A1CE4" w:rsidP="00E7499B">
      <w:pPr>
        <w:pStyle w:val="PL"/>
        <w:rPr>
          <w:noProof w:val="0"/>
          <w:snapToGrid w:val="0"/>
        </w:rPr>
      </w:pPr>
      <w:r w:rsidRPr="00E67E0D">
        <w:rPr>
          <w:noProof w:val="0"/>
          <w:snapToGrid w:val="0"/>
        </w:rPr>
        <w:tab/>
        <w:t>{ ID id-SONConfigurationTransferDL</w:t>
      </w:r>
      <w:r w:rsidRPr="00E67E0D">
        <w:rPr>
          <w:noProof w:val="0"/>
          <w:snapToGrid w:val="0"/>
        </w:rPr>
        <w:tab/>
      </w:r>
      <w:r w:rsidRPr="00E67E0D">
        <w:rPr>
          <w:noProof w:val="0"/>
          <w:snapToGrid w:val="0"/>
        </w:rPr>
        <w:tab/>
        <w:t>CRITICALITY ignore</w:t>
      </w:r>
      <w:r w:rsidRPr="00E67E0D">
        <w:rPr>
          <w:noProof w:val="0"/>
          <w:snapToGrid w:val="0"/>
        </w:rPr>
        <w:tab/>
        <w:t>TYPE SONConfigurationTransfer</w:t>
      </w:r>
      <w:r w:rsidRPr="00E67E0D">
        <w:rPr>
          <w:noProof w:val="0"/>
          <w:snapToGrid w:val="0"/>
        </w:rPr>
        <w:tab/>
        <w:t>PRESENCE optional</w:t>
      </w:r>
      <w:r w:rsidRPr="00E67E0D">
        <w:rPr>
          <w:noProof w:val="0"/>
          <w:snapToGrid w:val="0"/>
        </w:rPr>
        <w:tab/>
        <w:t>},</w:t>
      </w:r>
    </w:p>
    <w:p w14:paraId="5B7077E4" w14:textId="77777777" w:rsidR="006A1CE4" w:rsidRPr="00E67E0D" w:rsidRDefault="006A1CE4" w:rsidP="00E7499B">
      <w:pPr>
        <w:pStyle w:val="PL"/>
        <w:rPr>
          <w:noProof w:val="0"/>
          <w:snapToGrid w:val="0"/>
        </w:rPr>
      </w:pPr>
      <w:r w:rsidRPr="00E67E0D">
        <w:rPr>
          <w:noProof w:val="0"/>
          <w:snapToGrid w:val="0"/>
        </w:rPr>
        <w:tab/>
        <w:t>...</w:t>
      </w:r>
    </w:p>
    <w:p w14:paraId="04B4509B" w14:textId="77777777" w:rsidR="006A1CE4" w:rsidRPr="00E67E0D" w:rsidRDefault="006A1CE4" w:rsidP="00E7499B">
      <w:pPr>
        <w:pStyle w:val="PL"/>
        <w:rPr>
          <w:noProof w:val="0"/>
          <w:snapToGrid w:val="0"/>
        </w:rPr>
      </w:pPr>
      <w:r w:rsidRPr="00E67E0D">
        <w:rPr>
          <w:noProof w:val="0"/>
          <w:snapToGrid w:val="0"/>
        </w:rPr>
        <w:t>}</w:t>
      </w:r>
    </w:p>
    <w:p w14:paraId="1484F791" w14:textId="77777777" w:rsidR="006A1CE4" w:rsidRPr="00E67E0D" w:rsidRDefault="006A1CE4" w:rsidP="00E7499B">
      <w:pPr>
        <w:pStyle w:val="PL"/>
        <w:spacing w:line="0" w:lineRule="atLeast"/>
        <w:rPr>
          <w:noProof w:val="0"/>
        </w:rPr>
      </w:pPr>
    </w:p>
    <w:p w14:paraId="4C1A446D" w14:textId="77777777" w:rsidR="006A1CE4" w:rsidRPr="00E67E0D" w:rsidRDefault="006A1CE4" w:rsidP="00E7499B">
      <w:pPr>
        <w:pStyle w:val="PL"/>
        <w:rPr>
          <w:noProof w:val="0"/>
          <w:snapToGrid w:val="0"/>
        </w:rPr>
      </w:pPr>
      <w:r w:rsidRPr="00E67E0D">
        <w:rPr>
          <w:noProof w:val="0"/>
          <w:snapToGrid w:val="0"/>
        </w:rPr>
        <w:t>-- **************************************************************</w:t>
      </w:r>
    </w:p>
    <w:p w14:paraId="26BFDFC4" w14:textId="77777777" w:rsidR="006A1CE4" w:rsidRPr="00E67E0D" w:rsidRDefault="006A1CE4" w:rsidP="00E7499B">
      <w:pPr>
        <w:pStyle w:val="PL"/>
        <w:rPr>
          <w:noProof w:val="0"/>
          <w:snapToGrid w:val="0"/>
        </w:rPr>
      </w:pPr>
      <w:r w:rsidRPr="00E67E0D">
        <w:rPr>
          <w:noProof w:val="0"/>
          <w:snapToGrid w:val="0"/>
        </w:rPr>
        <w:t>--</w:t>
      </w:r>
    </w:p>
    <w:p w14:paraId="29F837B3" w14:textId="77777777" w:rsidR="006A1CE4" w:rsidRPr="00E67E0D" w:rsidRDefault="006A1CE4" w:rsidP="00E7499B">
      <w:pPr>
        <w:pStyle w:val="PL"/>
        <w:outlineLvl w:val="3"/>
        <w:rPr>
          <w:noProof w:val="0"/>
          <w:snapToGrid w:val="0"/>
        </w:rPr>
      </w:pPr>
      <w:r w:rsidRPr="00E67E0D">
        <w:rPr>
          <w:noProof w:val="0"/>
          <w:snapToGrid w:val="0"/>
        </w:rPr>
        <w:t xml:space="preserve">-- WARNING MESSAGE TRANSMISSION ELEMENTARY PROCEDURES </w:t>
      </w:r>
    </w:p>
    <w:p w14:paraId="327D8B2C" w14:textId="77777777" w:rsidR="006A1CE4" w:rsidRPr="00E67E0D" w:rsidRDefault="006A1CE4" w:rsidP="00E7499B">
      <w:pPr>
        <w:pStyle w:val="PL"/>
        <w:rPr>
          <w:noProof w:val="0"/>
          <w:snapToGrid w:val="0"/>
        </w:rPr>
      </w:pPr>
      <w:r w:rsidRPr="00E67E0D">
        <w:rPr>
          <w:noProof w:val="0"/>
          <w:snapToGrid w:val="0"/>
        </w:rPr>
        <w:t>--</w:t>
      </w:r>
    </w:p>
    <w:p w14:paraId="1550D2DB" w14:textId="77777777" w:rsidR="006A1CE4" w:rsidRPr="00E67E0D" w:rsidRDefault="006A1CE4" w:rsidP="00E7499B">
      <w:pPr>
        <w:pStyle w:val="PL"/>
        <w:rPr>
          <w:noProof w:val="0"/>
          <w:snapToGrid w:val="0"/>
        </w:rPr>
      </w:pPr>
      <w:r w:rsidRPr="00E67E0D">
        <w:rPr>
          <w:noProof w:val="0"/>
          <w:snapToGrid w:val="0"/>
        </w:rPr>
        <w:t>-- **************************************************************</w:t>
      </w:r>
    </w:p>
    <w:p w14:paraId="58B5D40E" w14:textId="77777777" w:rsidR="006A1CE4" w:rsidRPr="00E67E0D" w:rsidRDefault="006A1CE4" w:rsidP="00E7499B">
      <w:pPr>
        <w:pStyle w:val="PL"/>
        <w:rPr>
          <w:noProof w:val="0"/>
          <w:snapToGrid w:val="0"/>
        </w:rPr>
      </w:pPr>
    </w:p>
    <w:p w14:paraId="5294F547" w14:textId="77777777" w:rsidR="006A1CE4" w:rsidRPr="00E67E0D" w:rsidRDefault="006A1CE4" w:rsidP="00E7499B">
      <w:pPr>
        <w:pStyle w:val="PL"/>
        <w:rPr>
          <w:noProof w:val="0"/>
          <w:snapToGrid w:val="0"/>
        </w:rPr>
      </w:pPr>
      <w:r w:rsidRPr="00E67E0D">
        <w:rPr>
          <w:noProof w:val="0"/>
          <w:snapToGrid w:val="0"/>
        </w:rPr>
        <w:t>-- **************************************************************</w:t>
      </w:r>
    </w:p>
    <w:p w14:paraId="3792769E" w14:textId="77777777" w:rsidR="006A1CE4" w:rsidRPr="00E67E0D" w:rsidRDefault="006A1CE4" w:rsidP="00E7499B">
      <w:pPr>
        <w:pStyle w:val="PL"/>
        <w:rPr>
          <w:noProof w:val="0"/>
          <w:snapToGrid w:val="0"/>
        </w:rPr>
      </w:pPr>
      <w:r w:rsidRPr="00E67E0D">
        <w:rPr>
          <w:noProof w:val="0"/>
          <w:snapToGrid w:val="0"/>
        </w:rPr>
        <w:t>--</w:t>
      </w:r>
    </w:p>
    <w:p w14:paraId="08DD4C5D" w14:textId="77777777" w:rsidR="006A1CE4" w:rsidRPr="00E67E0D" w:rsidRDefault="006A1CE4" w:rsidP="00E7499B">
      <w:pPr>
        <w:pStyle w:val="PL"/>
        <w:outlineLvl w:val="3"/>
        <w:rPr>
          <w:noProof w:val="0"/>
          <w:snapToGrid w:val="0"/>
        </w:rPr>
      </w:pPr>
      <w:r w:rsidRPr="00E67E0D">
        <w:rPr>
          <w:noProof w:val="0"/>
          <w:snapToGrid w:val="0"/>
        </w:rPr>
        <w:t>-- Write-Replace Warning Elementary Procedure</w:t>
      </w:r>
    </w:p>
    <w:p w14:paraId="2CC751C5" w14:textId="77777777" w:rsidR="006A1CE4" w:rsidRPr="00E67E0D" w:rsidRDefault="006A1CE4" w:rsidP="00E7499B">
      <w:pPr>
        <w:pStyle w:val="PL"/>
        <w:rPr>
          <w:noProof w:val="0"/>
          <w:snapToGrid w:val="0"/>
        </w:rPr>
      </w:pPr>
      <w:r w:rsidRPr="00E67E0D">
        <w:rPr>
          <w:noProof w:val="0"/>
          <w:snapToGrid w:val="0"/>
        </w:rPr>
        <w:t>--</w:t>
      </w:r>
    </w:p>
    <w:p w14:paraId="7598BF11" w14:textId="77777777" w:rsidR="006A1CE4" w:rsidRPr="00E67E0D" w:rsidRDefault="006A1CE4" w:rsidP="00E7499B">
      <w:pPr>
        <w:pStyle w:val="PL"/>
        <w:rPr>
          <w:noProof w:val="0"/>
          <w:snapToGrid w:val="0"/>
        </w:rPr>
      </w:pPr>
      <w:r w:rsidRPr="00E67E0D">
        <w:rPr>
          <w:noProof w:val="0"/>
          <w:snapToGrid w:val="0"/>
        </w:rPr>
        <w:t>-- **************************************************************</w:t>
      </w:r>
    </w:p>
    <w:p w14:paraId="7FE6DA78" w14:textId="77777777" w:rsidR="006A1CE4" w:rsidRPr="00E67E0D" w:rsidRDefault="006A1CE4" w:rsidP="00E7499B">
      <w:pPr>
        <w:pStyle w:val="PL"/>
        <w:rPr>
          <w:noProof w:val="0"/>
          <w:snapToGrid w:val="0"/>
        </w:rPr>
      </w:pPr>
    </w:p>
    <w:p w14:paraId="565831FE" w14:textId="77777777" w:rsidR="006A1CE4" w:rsidRPr="00E67E0D" w:rsidRDefault="006A1CE4" w:rsidP="00E7499B">
      <w:pPr>
        <w:pStyle w:val="PL"/>
        <w:rPr>
          <w:noProof w:val="0"/>
          <w:snapToGrid w:val="0"/>
        </w:rPr>
      </w:pPr>
      <w:r w:rsidRPr="00E67E0D">
        <w:rPr>
          <w:noProof w:val="0"/>
          <w:snapToGrid w:val="0"/>
        </w:rPr>
        <w:t>-- **************************************************************</w:t>
      </w:r>
    </w:p>
    <w:p w14:paraId="1082B59E" w14:textId="77777777" w:rsidR="006A1CE4" w:rsidRPr="00E67E0D" w:rsidRDefault="006A1CE4" w:rsidP="00E7499B">
      <w:pPr>
        <w:pStyle w:val="PL"/>
        <w:rPr>
          <w:noProof w:val="0"/>
          <w:snapToGrid w:val="0"/>
        </w:rPr>
      </w:pPr>
      <w:r w:rsidRPr="00E67E0D">
        <w:rPr>
          <w:noProof w:val="0"/>
          <w:snapToGrid w:val="0"/>
        </w:rPr>
        <w:t>--</w:t>
      </w:r>
    </w:p>
    <w:p w14:paraId="017E27CC" w14:textId="77777777" w:rsidR="006A1CE4" w:rsidRPr="00E67E0D" w:rsidRDefault="006A1CE4" w:rsidP="00E7499B">
      <w:pPr>
        <w:pStyle w:val="PL"/>
        <w:outlineLvl w:val="4"/>
        <w:rPr>
          <w:noProof w:val="0"/>
          <w:snapToGrid w:val="0"/>
        </w:rPr>
      </w:pPr>
      <w:r w:rsidRPr="00E67E0D">
        <w:rPr>
          <w:noProof w:val="0"/>
          <w:snapToGrid w:val="0"/>
        </w:rPr>
        <w:t>-- WRITE-REPLACE WARNING REQUEST</w:t>
      </w:r>
    </w:p>
    <w:p w14:paraId="5FC975D4" w14:textId="77777777" w:rsidR="006A1CE4" w:rsidRPr="00E67E0D" w:rsidRDefault="006A1CE4" w:rsidP="00E7499B">
      <w:pPr>
        <w:pStyle w:val="PL"/>
        <w:rPr>
          <w:noProof w:val="0"/>
          <w:snapToGrid w:val="0"/>
        </w:rPr>
      </w:pPr>
      <w:r w:rsidRPr="00E67E0D">
        <w:rPr>
          <w:noProof w:val="0"/>
          <w:snapToGrid w:val="0"/>
        </w:rPr>
        <w:t>--</w:t>
      </w:r>
    </w:p>
    <w:p w14:paraId="4EBA331D" w14:textId="77777777" w:rsidR="006A1CE4" w:rsidRPr="00E67E0D" w:rsidRDefault="006A1CE4" w:rsidP="00E7499B">
      <w:pPr>
        <w:pStyle w:val="PL"/>
        <w:rPr>
          <w:noProof w:val="0"/>
          <w:snapToGrid w:val="0"/>
        </w:rPr>
      </w:pPr>
      <w:r w:rsidRPr="00E67E0D">
        <w:rPr>
          <w:noProof w:val="0"/>
          <w:snapToGrid w:val="0"/>
        </w:rPr>
        <w:t>-- **************************************************************</w:t>
      </w:r>
    </w:p>
    <w:p w14:paraId="5847B075" w14:textId="77777777" w:rsidR="006A1CE4" w:rsidRPr="00E67E0D" w:rsidRDefault="006A1CE4" w:rsidP="00E7499B">
      <w:pPr>
        <w:pStyle w:val="PL"/>
        <w:rPr>
          <w:noProof w:val="0"/>
          <w:snapToGrid w:val="0"/>
        </w:rPr>
      </w:pPr>
    </w:p>
    <w:p w14:paraId="514958F0" w14:textId="77777777" w:rsidR="006A1CE4" w:rsidRPr="00E67E0D" w:rsidRDefault="006A1CE4" w:rsidP="00E7499B">
      <w:pPr>
        <w:pStyle w:val="PL"/>
        <w:rPr>
          <w:noProof w:val="0"/>
          <w:snapToGrid w:val="0"/>
        </w:rPr>
      </w:pPr>
      <w:r w:rsidRPr="00E67E0D">
        <w:rPr>
          <w:noProof w:val="0"/>
          <w:snapToGrid w:val="0"/>
        </w:rPr>
        <w:t>WriteReplaceWarningRequest ::= SEQUENCE {</w:t>
      </w:r>
    </w:p>
    <w:p w14:paraId="05E5C044"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{WriteReplaceWarningRequestIEs} },</w:t>
      </w:r>
    </w:p>
    <w:p w14:paraId="5A0D9258" w14:textId="77777777" w:rsidR="006A1CE4" w:rsidRPr="00E67E0D" w:rsidRDefault="006A1CE4" w:rsidP="00E7499B">
      <w:pPr>
        <w:pStyle w:val="PL"/>
        <w:rPr>
          <w:noProof w:val="0"/>
          <w:snapToGrid w:val="0"/>
        </w:rPr>
      </w:pPr>
      <w:r w:rsidRPr="00E67E0D">
        <w:rPr>
          <w:noProof w:val="0"/>
          <w:snapToGrid w:val="0"/>
        </w:rPr>
        <w:tab/>
        <w:t>...</w:t>
      </w:r>
    </w:p>
    <w:p w14:paraId="55B42929" w14:textId="77777777" w:rsidR="006A1CE4" w:rsidRPr="00E67E0D" w:rsidRDefault="006A1CE4" w:rsidP="00E7499B">
      <w:pPr>
        <w:pStyle w:val="PL"/>
        <w:rPr>
          <w:noProof w:val="0"/>
          <w:snapToGrid w:val="0"/>
        </w:rPr>
      </w:pPr>
      <w:r w:rsidRPr="00E67E0D">
        <w:rPr>
          <w:noProof w:val="0"/>
          <w:snapToGrid w:val="0"/>
        </w:rPr>
        <w:t>}</w:t>
      </w:r>
    </w:p>
    <w:p w14:paraId="7B9BF903" w14:textId="77777777" w:rsidR="006A1CE4" w:rsidRPr="00E67E0D" w:rsidRDefault="006A1CE4" w:rsidP="00E7499B">
      <w:pPr>
        <w:pStyle w:val="PL"/>
        <w:rPr>
          <w:noProof w:val="0"/>
          <w:snapToGrid w:val="0"/>
        </w:rPr>
      </w:pPr>
    </w:p>
    <w:p w14:paraId="29ACD03E" w14:textId="77777777" w:rsidR="006A1CE4" w:rsidRPr="00E67E0D" w:rsidRDefault="006A1CE4" w:rsidP="00E7499B">
      <w:pPr>
        <w:pStyle w:val="PL"/>
        <w:rPr>
          <w:noProof w:val="0"/>
          <w:snapToGrid w:val="0"/>
        </w:rPr>
      </w:pPr>
      <w:r w:rsidRPr="00E67E0D">
        <w:rPr>
          <w:noProof w:val="0"/>
          <w:snapToGrid w:val="0"/>
        </w:rPr>
        <w:t>WriteReplaceWarningRequestIEs NGAP-PROTOCOL-IES ::= {</w:t>
      </w:r>
      <w:r w:rsidRPr="00E67E0D">
        <w:rPr>
          <w:noProof w:val="0"/>
          <w:snapToGrid w:val="0"/>
        </w:rPr>
        <w:tab/>
      </w:r>
    </w:p>
    <w:p w14:paraId="65BDA094" w14:textId="77777777" w:rsidR="006A1CE4" w:rsidRPr="00E67E0D" w:rsidRDefault="006A1CE4" w:rsidP="00E7499B">
      <w:pPr>
        <w:pStyle w:val="PL"/>
        <w:rPr>
          <w:noProof w:val="0"/>
          <w:snapToGrid w:val="0"/>
        </w:rPr>
      </w:pPr>
      <w:r w:rsidRPr="00E67E0D">
        <w:rPr>
          <w:noProof w:val="0"/>
          <w:snapToGrid w:val="0"/>
        </w:rPr>
        <w:tab/>
        <w:t>{ ID id-MessageIdentifier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MessageIdentifier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36C6479A" w14:textId="77777777" w:rsidR="006A1CE4" w:rsidRPr="00E67E0D" w:rsidRDefault="006A1CE4" w:rsidP="00E7499B">
      <w:pPr>
        <w:pStyle w:val="PL"/>
        <w:rPr>
          <w:noProof w:val="0"/>
          <w:snapToGrid w:val="0"/>
        </w:rPr>
      </w:pPr>
      <w:r w:rsidRPr="00E67E0D">
        <w:rPr>
          <w:noProof w:val="0"/>
          <w:snapToGrid w:val="0"/>
        </w:rPr>
        <w:tab/>
        <w:t>{ ID id-SerialNumber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SerialNumber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6FB59FC1" w14:textId="77777777" w:rsidR="006A1CE4" w:rsidRPr="00E67E0D" w:rsidRDefault="006A1CE4" w:rsidP="00E7499B">
      <w:pPr>
        <w:pStyle w:val="PL"/>
        <w:rPr>
          <w:noProof w:val="0"/>
          <w:snapToGrid w:val="0"/>
        </w:rPr>
      </w:pPr>
      <w:r w:rsidRPr="00E67E0D">
        <w:rPr>
          <w:noProof w:val="0"/>
          <w:snapToGrid w:val="0"/>
        </w:rPr>
        <w:tab/>
        <w:t>{ ID id-WarningAreaList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WarningAreaList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25BEB3E3" w14:textId="77777777" w:rsidR="006A1CE4" w:rsidRPr="00E67E0D" w:rsidRDefault="006A1CE4" w:rsidP="00E7499B">
      <w:pPr>
        <w:pStyle w:val="PL"/>
        <w:rPr>
          <w:noProof w:val="0"/>
          <w:snapToGrid w:val="0"/>
        </w:rPr>
      </w:pPr>
      <w:r w:rsidRPr="00E67E0D">
        <w:rPr>
          <w:noProof w:val="0"/>
          <w:snapToGrid w:val="0"/>
        </w:rPr>
        <w:tab/>
        <w:t>{ ID id-RepetitionPeriod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RepetitionPeriod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2007E036" w14:textId="77777777" w:rsidR="006A1CE4" w:rsidRPr="00E67E0D" w:rsidRDefault="006A1CE4" w:rsidP="00E7499B">
      <w:pPr>
        <w:pStyle w:val="PL"/>
        <w:rPr>
          <w:noProof w:val="0"/>
          <w:snapToGrid w:val="0"/>
        </w:rPr>
      </w:pPr>
      <w:r w:rsidRPr="00E67E0D">
        <w:rPr>
          <w:noProof w:val="0"/>
          <w:snapToGrid w:val="0"/>
        </w:rPr>
        <w:tab/>
        <w:t>{ ID id-NumberOfBroadcastsRequested</w:t>
      </w:r>
      <w:r w:rsidRPr="00E67E0D">
        <w:rPr>
          <w:noProof w:val="0"/>
          <w:snapToGrid w:val="0"/>
        </w:rPr>
        <w:tab/>
      </w:r>
      <w:r w:rsidRPr="00E67E0D">
        <w:rPr>
          <w:noProof w:val="0"/>
          <w:snapToGrid w:val="0"/>
        </w:rPr>
        <w:tab/>
        <w:t>CRITICALITY reject</w:t>
      </w:r>
      <w:r w:rsidRPr="00E67E0D">
        <w:rPr>
          <w:noProof w:val="0"/>
          <w:snapToGrid w:val="0"/>
        </w:rPr>
        <w:tab/>
        <w:t>TYPE NumberOfBroadcastsRequested</w:t>
      </w:r>
      <w:r w:rsidRPr="00E67E0D">
        <w:rPr>
          <w:noProof w:val="0"/>
          <w:snapToGrid w:val="0"/>
        </w:rPr>
        <w:tab/>
      </w:r>
      <w:r w:rsidRPr="00E67E0D">
        <w:rPr>
          <w:noProof w:val="0"/>
          <w:snapToGrid w:val="0"/>
        </w:rPr>
        <w:tab/>
        <w:t>PRESENCE mandatory</w:t>
      </w:r>
      <w:r w:rsidRPr="00E67E0D">
        <w:rPr>
          <w:noProof w:val="0"/>
          <w:snapToGrid w:val="0"/>
        </w:rPr>
        <w:tab/>
        <w:t>}|</w:t>
      </w:r>
    </w:p>
    <w:p w14:paraId="69313BCD" w14:textId="77777777" w:rsidR="006A1CE4" w:rsidRPr="00E67E0D" w:rsidRDefault="006A1CE4" w:rsidP="00E7499B">
      <w:pPr>
        <w:pStyle w:val="PL"/>
        <w:rPr>
          <w:noProof w:val="0"/>
          <w:snapToGrid w:val="0"/>
        </w:rPr>
      </w:pPr>
      <w:r w:rsidRPr="00E67E0D">
        <w:rPr>
          <w:noProof w:val="0"/>
          <w:snapToGrid w:val="0"/>
        </w:rPr>
        <w:tab/>
        <w:t>{ ID id-WarningType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WarningType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20D00C8E" w14:textId="77777777" w:rsidR="006A1CE4" w:rsidRPr="00E67E0D" w:rsidRDefault="006A1CE4" w:rsidP="00E7499B">
      <w:pPr>
        <w:pStyle w:val="PL"/>
        <w:rPr>
          <w:noProof w:val="0"/>
          <w:snapToGrid w:val="0"/>
        </w:rPr>
      </w:pPr>
      <w:r w:rsidRPr="00E67E0D">
        <w:rPr>
          <w:noProof w:val="0"/>
          <w:snapToGrid w:val="0"/>
        </w:rPr>
        <w:tab/>
        <w:t>{ ID id-WarningSecurityInfo</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WarningSecurityInfo</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687E5855" w14:textId="77777777" w:rsidR="006A1CE4" w:rsidRPr="00E67E0D" w:rsidRDefault="006A1CE4" w:rsidP="00E7499B">
      <w:pPr>
        <w:pStyle w:val="PL"/>
        <w:rPr>
          <w:noProof w:val="0"/>
          <w:snapToGrid w:val="0"/>
        </w:rPr>
      </w:pPr>
      <w:r w:rsidRPr="00E67E0D">
        <w:rPr>
          <w:noProof w:val="0"/>
          <w:snapToGrid w:val="0"/>
        </w:rPr>
        <w:tab/>
        <w:t>{ ID id-DataCodingScheme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DataCodingScheme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520FB049" w14:textId="77777777" w:rsidR="006A1CE4" w:rsidRPr="00E67E0D" w:rsidRDefault="006A1CE4" w:rsidP="00E7499B">
      <w:pPr>
        <w:pStyle w:val="PL"/>
        <w:rPr>
          <w:noProof w:val="0"/>
          <w:snapToGrid w:val="0"/>
        </w:rPr>
      </w:pPr>
      <w:r w:rsidRPr="00E67E0D">
        <w:rPr>
          <w:noProof w:val="0"/>
          <w:snapToGrid w:val="0"/>
        </w:rPr>
        <w:tab/>
        <w:t>{ ID id-WarningMessageContents</w:t>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WarningMessageContents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3EEAC094" w14:textId="68F574F5" w:rsidR="006A1CE4" w:rsidRPr="00E67E0D" w:rsidRDefault="006A1CE4" w:rsidP="00E7499B">
      <w:pPr>
        <w:pStyle w:val="PL"/>
        <w:rPr>
          <w:noProof w:val="0"/>
          <w:snapToGrid w:val="0"/>
        </w:rPr>
      </w:pPr>
      <w:r w:rsidRPr="00E67E0D">
        <w:rPr>
          <w:noProof w:val="0"/>
          <w:snapToGrid w:val="0"/>
        </w:rPr>
        <w:tab/>
        <w:t>{ ID id-ConcurrentWarningMessageInd</w:t>
      </w:r>
      <w:r w:rsidRPr="00E67E0D">
        <w:rPr>
          <w:noProof w:val="0"/>
          <w:snapToGrid w:val="0"/>
        </w:rPr>
        <w:tab/>
      </w:r>
      <w:r w:rsidRPr="00E67E0D">
        <w:rPr>
          <w:noProof w:val="0"/>
          <w:snapToGrid w:val="0"/>
        </w:rPr>
        <w:tab/>
        <w:t>CRITICALITY reject</w:t>
      </w:r>
      <w:r w:rsidRPr="00E67E0D">
        <w:rPr>
          <w:noProof w:val="0"/>
          <w:snapToGrid w:val="0"/>
        </w:rPr>
        <w:tab/>
        <w:t>TYPE ConcurrentWarningMessageInd</w:t>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r>
      <w:del w:id="6379" w:author="Issam" w:date="2019-02-12T23:38:00Z">
        <w:r w:rsidR="00AE297A" w:rsidRPr="00FF6A95">
          <w:rPr>
            <w:noProof w:val="0"/>
            <w:snapToGrid w:val="0"/>
          </w:rPr>
          <w:delText>},</w:delText>
        </w:r>
      </w:del>
      <w:ins w:id="6380" w:author="Issam" w:date="2019-02-12T23:38:00Z">
        <w:r w:rsidRPr="00E67E0D">
          <w:rPr>
            <w:noProof w:val="0"/>
            <w:snapToGrid w:val="0"/>
          </w:rPr>
          <w:t>}|</w:t>
        </w:r>
      </w:ins>
    </w:p>
    <w:p w14:paraId="4EEAC25C" w14:textId="77777777" w:rsidR="006A1CE4" w:rsidRPr="00E67E0D" w:rsidRDefault="006A1CE4" w:rsidP="00E7499B">
      <w:pPr>
        <w:pStyle w:val="PL"/>
        <w:rPr>
          <w:ins w:id="6381" w:author="Issam" w:date="2019-02-12T23:38:00Z"/>
          <w:noProof w:val="0"/>
          <w:snapToGrid w:val="0"/>
        </w:rPr>
      </w:pPr>
      <w:ins w:id="6382" w:author="Issam" w:date="2019-02-12T23:38:00Z">
        <w:r w:rsidRPr="00E67E0D">
          <w:rPr>
            <w:noProof w:val="0"/>
            <w:snapToGrid w:val="0"/>
          </w:rPr>
          <w:tab/>
          <w:t>{ ID id-WarningAreaCoordinates</w:t>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WarningAreaCoordinates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ins>
    </w:p>
    <w:p w14:paraId="1F2F2009" w14:textId="77777777" w:rsidR="006A1CE4" w:rsidRPr="00E67E0D" w:rsidRDefault="006A1CE4" w:rsidP="00E7499B">
      <w:pPr>
        <w:pStyle w:val="PL"/>
        <w:rPr>
          <w:noProof w:val="0"/>
          <w:snapToGrid w:val="0"/>
        </w:rPr>
      </w:pPr>
      <w:r w:rsidRPr="00E67E0D">
        <w:rPr>
          <w:noProof w:val="0"/>
          <w:snapToGrid w:val="0"/>
        </w:rPr>
        <w:tab/>
        <w:t>...</w:t>
      </w:r>
    </w:p>
    <w:p w14:paraId="6DECC039" w14:textId="77777777" w:rsidR="006A1CE4" w:rsidRPr="00E67E0D" w:rsidRDefault="006A1CE4" w:rsidP="00E7499B">
      <w:pPr>
        <w:pStyle w:val="PL"/>
        <w:rPr>
          <w:noProof w:val="0"/>
          <w:snapToGrid w:val="0"/>
        </w:rPr>
      </w:pPr>
      <w:r w:rsidRPr="00E67E0D">
        <w:rPr>
          <w:noProof w:val="0"/>
          <w:snapToGrid w:val="0"/>
        </w:rPr>
        <w:t>}</w:t>
      </w:r>
    </w:p>
    <w:p w14:paraId="2E974B6F" w14:textId="77777777" w:rsidR="006A1CE4" w:rsidRPr="00E67E0D" w:rsidRDefault="006A1CE4" w:rsidP="00E7499B">
      <w:pPr>
        <w:pStyle w:val="PL"/>
        <w:rPr>
          <w:noProof w:val="0"/>
          <w:snapToGrid w:val="0"/>
        </w:rPr>
      </w:pPr>
    </w:p>
    <w:p w14:paraId="7D35BD8F" w14:textId="77777777" w:rsidR="006A1CE4" w:rsidRPr="00E67E0D" w:rsidRDefault="006A1CE4" w:rsidP="00E7499B">
      <w:pPr>
        <w:pStyle w:val="PL"/>
        <w:rPr>
          <w:noProof w:val="0"/>
          <w:snapToGrid w:val="0"/>
        </w:rPr>
      </w:pPr>
      <w:r w:rsidRPr="00E67E0D">
        <w:rPr>
          <w:noProof w:val="0"/>
          <w:snapToGrid w:val="0"/>
        </w:rPr>
        <w:t>-- **************************************************************</w:t>
      </w:r>
    </w:p>
    <w:p w14:paraId="11B607CB" w14:textId="77777777" w:rsidR="006A1CE4" w:rsidRPr="00E67E0D" w:rsidRDefault="006A1CE4" w:rsidP="00E7499B">
      <w:pPr>
        <w:pStyle w:val="PL"/>
        <w:rPr>
          <w:noProof w:val="0"/>
          <w:snapToGrid w:val="0"/>
        </w:rPr>
      </w:pPr>
      <w:r w:rsidRPr="00E67E0D">
        <w:rPr>
          <w:noProof w:val="0"/>
          <w:snapToGrid w:val="0"/>
        </w:rPr>
        <w:t>--</w:t>
      </w:r>
    </w:p>
    <w:p w14:paraId="0F55BF81" w14:textId="77777777" w:rsidR="006A1CE4" w:rsidRPr="00E67E0D" w:rsidRDefault="006A1CE4" w:rsidP="00E7499B">
      <w:pPr>
        <w:pStyle w:val="PL"/>
        <w:outlineLvl w:val="4"/>
        <w:rPr>
          <w:noProof w:val="0"/>
          <w:snapToGrid w:val="0"/>
        </w:rPr>
      </w:pPr>
      <w:r w:rsidRPr="00E67E0D">
        <w:rPr>
          <w:noProof w:val="0"/>
          <w:snapToGrid w:val="0"/>
        </w:rPr>
        <w:t>-- WRITE-REPLACE WARNING RESPONSE</w:t>
      </w:r>
    </w:p>
    <w:p w14:paraId="67A079A6" w14:textId="77777777" w:rsidR="006A1CE4" w:rsidRPr="00E67E0D" w:rsidRDefault="006A1CE4" w:rsidP="00E7499B">
      <w:pPr>
        <w:pStyle w:val="PL"/>
        <w:rPr>
          <w:noProof w:val="0"/>
          <w:snapToGrid w:val="0"/>
        </w:rPr>
      </w:pPr>
      <w:r w:rsidRPr="00E67E0D">
        <w:rPr>
          <w:noProof w:val="0"/>
          <w:snapToGrid w:val="0"/>
        </w:rPr>
        <w:t>--</w:t>
      </w:r>
    </w:p>
    <w:p w14:paraId="1267C194" w14:textId="77777777" w:rsidR="006A1CE4" w:rsidRPr="00E67E0D" w:rsidRDefault="006A1CE4" w:rsidP="00E7499B">
      <w:pPr>
        <w:pStyle w:val="PL"/>
        <w:rPr>
          <w:noProof w:val="0"/>
          <w:snapToGrid w:val="0"/>
        </w:rPr>
      </w:pPr>
      <w:r w:rsidRPr="00E67E0D">
        <w:rPr>
          <w:noProof w:val="0"/>
          <w:snapToGrid w:val="0"/>
        </w:rPr>
        <w:t>-- **************************************************************</w:t>
      </w:r>
    </w:p>
    <w:p w14:paraId="317A104D" w14:textId="77777777" w:rsidR="006A1CE4" w:rsidRPr="00E67E0D" w:rsidRDefault="006A1CE4" w:rsidP="00E7499B">
      <w:pPr>
        <w:pStyle w:val="PL"/>
        <w:rPr>
          <w:noProof w:val="0"/>
        </w:rPr>
      </w:pPr>
    </w:p>
    <w:p w14:paraId="32D02307" w14:textId="77777777" w:rsidR="006A1CE4" w:rsidRPr="00E67E0D" w:rsidRDefault="006A1CE4" w:rsidP="00E7499B">
      <w:pPr>
        <w:pStyle w:val="PL"/>
        <w:rPr>
          <w:noProof w:val="0"/>
        </w:rPr>
      </w:pPr>
      <w:r w:rsidRPr="00E67E0D">
        <w:rPr>
          <w:noProof w:val="0"/>
        </w:rPr>
        <w:t>WriteReplaceWarningResponse ::= SEQUENCE {</w:t>
      </w:r>
    </w:p>
    <w:p w14:paraId="75DCA133" w14:textId="77777777" w:rsidR="006A1CE4" w:rsidRPr="00E67E0D" w:rsidRDefault="006A1CE4" w:rsidP="00E7499B">
      <w:pPr>
        <w:pStyle w:val="PL"/>
        <w:rPr>
          <w:noProof w:val="0"/>
        </w:rPr>
      </w:pPr>
      <w:r w:rsidRPr="00E67E0D">
        <w:rPr>
          <w:noProof w:val="0"/>
        </w:rPr>
        <w:tab/>
        <w:t>protocolIEs</w:t>
      </w:r>
      <w:r w:rsidRPr="00E67E0D">
        <w:rPr>
          <w:noProof w:val="0"/>
        </w:rPr>
        <w:tab/>
      </w:r>
      <w:r w:rsidRPr="00E67E0D">
        <w:rPr>
          <w:noProof w:val="0"/>
        </w:rPr>
        <w:tab/>
      </w:r>
      <w:r w:rsidRPr="00E67E0D">
        <w:rPr>
          <w:noProof w:val="0"/>
        </w:rPr>
        <w:tab/>
        <w:t>ProtocolIE-Container</w:t>
      </w:r>
      <w:r w:rsidRPr="00E67E0D">
        <w:rPr>
          <w:noProof w:val="0"/>
        </w:rPr>
        <w:tab/>
      </w:r>
      <w:r w:rsidRPr="00E67E0D">
        <w:rPr>
          <w:noProof w:val="0"/>
        </w:rPr>
        <w:tab/>
        <w:t>{ {WriteReplaceWarningResponseIEs} },</w:t>
      </w:r>
    </w:p>
    <w:p w14:paraId="2C2123AE" w14:textId="77777777" w:rsidR="006A1CE4" w:rsidRPr="00E67E0D" w:rsidRDefault="006A1CE4" w:rsidP="00E7499B">
      <w:pPr>
        <w:pStyle w:val="PL"/>
        <w:rPr>
          <w:noProof w:val="0"/>
        </w:rPr>
      </w:pPr>
      <w:r w:rsidRPr="00E67E0D">
        <w:rPr>
          <w:noProof w:val="0"/>
        </w:rPr>
        <w:tab/>
        <w:t>...</w:t>
      </w:r>
    </w:p>
    <w:p w14:paraId="0E629152" w14:textId="77777777" w:rsidR="006A1CE4" w:rsidRPr="00E67E0D" w:rsidRDefault="006A1CE4" w:rsidP="00E7499B">
      <w:pPr>
        <w:pStyle w:val="PL"/>
        <w:rPr>
          <w:noProof w:val="0"/>
        </w:rPr>
      </w:pPr>
      <w:r w:rsidRPr="00E67E0D">
        <w:rPr>
          <w:noProof w:val="0"/>
        </w:rPr>
        <w:t>}</w:t>
      </w:r>
    </w:p>
    <w:p w14:paraId="766DB8B9" w14:textId="77777777" w:rsidR="006A1CE4" w:rsidRPr="00E67E0D" w:rsidRDefault="006A1CE4" w:rsidP="00E7499B">
      <w:pPr>
        <w:pStyle w:val="PL"/>
        <w:rPr>
          <w:noProof w:val="0"/>
        </w:rPr>
      </w:pPr>
    </w:p>
    <w:p w14:paraId="6A548B6A" w14:textId="77777777" w:rsidR="006A1CE4" w:rsidRPr="00E67E0D" w:rsidRDefault="006A1CE4" w:rsidP="00E7499B">
      <w:pPr>
        <w:pStyle w:val="PL"/>
        <w:rPr>
          <w:noProof w:val="0"/>
        </w:rPr>
      </w:pPr>
      <w:r w:rsidRPr="00E67E0D">
        <w:rPr>
          <w:noProof w:val="0"/>
        </w:rPr>
        <w:t>WriteReplaceWarningResponseIEs NGAP-PROTOCOL-IES ::= {</w:t>
      </w:r>
    </w:p>
    <w:p w14:paraId="4875453D" w14:textId="77777777" w:rsidR="006A1CE4" w:rsidRPr="00E67E0D" w:rsidRDefault="006A1CE4" w:rsidP="00E7499B">
      <w:pPr>
        <w:pStyle w:val="PL"/>
        <w:rPr>
          <w:noProof w:val="0"/>
        </w:rPr>
      </w:pPr>
      <w:r w:rsidRPr="00E67E0D">
        <w:rPr>
          <w:noProof w:val="0"/>
        </w:rPr>
        <w:tab/>
        <w:t>{ ID id-MessageIdentifier</w:t>
      </w:r>
      <w:r w:rsidRPr="00E67E0D">
        <w:rPr>
          <w:noProof w:val="0"/>
        </w:rPr>
        <w:tab/>
      </w:r>
      <w:r w:rsidRPr="00E67E0D">
        <w:rPr>
          <w:noProof w:val="0"/>
        </w:rPr>
        <w:tab/>
      </w:r>
      <w:r w:rsidRPr="00E67E0D">
        <w:rPr>
          <w:noProof w:val="0"/>
        </w:rPr>
        <w:tab/>
      </w:r>
      <w:r w:rsidRPr="00E67E0D">
        <w:rPr>
          <w:noProof w:val="0"/>
        </w:rPr>
        <w:tab/>
        <w:t>CRITICALITY reject</w:t>
      </w:r>
      <w:r w:rsidRPr="00E67E0D">
        <w:rPr>
          <w:noProof w:val="0"/>
        </w:rPr>
        <w:tab/>
        <w:t>TYPE MessageIdentifier</w:t>
      </w:r>
      <w:r w:rsidRPr="00E67E0D">
        <w:rPr>
          <w:noProof w:val="0"/>
        </w:rPr>
        <w:tab/>
      </w:r>
      <w:r w:rsidRPr="00E67E0D">
        <w:rPr>
          <w:noProof w:val="0"/>
        </w:rPr>
        <w:tab/>
      </w:r>
      <w:r w:rsidRPr="00E67E0D">
        <w:rPr>
          <w:noProof w:val="0"/>
        </w:rPr>
        <w:tab/>
      </w:r>
      <w:r w:rsidRPr="00E67E0D">
        <w:rPr>
          <w:noProof w:val="0"/>
        </w:rPr>
        <w:tab/>
      </w:r>
      <w:r w:rsidRPr="00E67E0D">
        <w:rPr>
          <w:noProof w:val="0"/>
        </w:rPr>
        <w:tab/>
        <w:t>PRESENCE mandatory</w:t>
      </w:r>
      <w:r w:rsidRPr="00E67E0D">
        <w:rPr>
          <w:noProof w:val="0"/>
        </w:rPr>
        <w:tab/>
        <w:t>}|</w:t>
      </w:r>
    </w:p>
    <w:p w14:paraId="55EE05EF" w14:textId="77777777" w:rsidR="006A1CE4" w:rsidRPr="00E67E0D" w:rsidRDefault="006A1CE4" w:rsidP="00E7499B">
      <w:pPr>
        <w:pStyle w:val="PL"/>
        <w:rPr>
          <w:noProof w:val="0"/>
        </w:rPr>
      </w:pPr>
      <w:r w:rsidRPr="00E67E0D">
        <w:rPr>
          <w:noProof w:val="0"/>
        </w:rPr>
        <w:tab/>
        <w:t>{ ID id-SerialNumber</w:t>
      </w:r>
      <w:r w:rsidRPr="00E67E0D">
        <w:rPr>
          <w:noProof w:val="0"/>
        </w:rPr>
        <w:tab/>
      </w:r>
      <w:r w:rsidRPr="00E67E0D">
        <w:rPr>
          <w:noProof w:val="0"/>
        </w:rPr>
        <w:tab/>
      </w:r>
      <w:r w:rsidRPr="00E67E0D">
        <w:rPr>
          <w:noProof w:val="0"/>
        </w:rPr>
        <w:tab/>
      </w:r>
      <w:r w:rsidRPr="00E67E0D">
        <w:rPr>
          <w:noProof w:val="0"/>
        </w:rPr>
        <w:tab/>
      </w:r>
      <w:r w:rsidRPr="00E67E0D">
        <w:rPr>
          <w:noProof w:val="0"/>
        </w:rPr>
        <w:tab/>
        <w:t>CRITICALITY reject</w:t>
      </w:r>
      <w:r w:rsidRPr="00E67E0D">
        <w:rPr>
          <w:noProof w:val="0"/>
        </w:rPr>
        <w:tab/>
        <w:t>TYPE SerialNumber</w:t>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rPr>
        <w:tab/>
        <w:t>PRESENCE mandatory</w:t>
      </w:r>
      <w:r w:rsidRPr="00E67E0D">
        <w:rPr>
          <w:noProof w:val="0"/>
        </w:rPr>
        <w:tab/>
        <w:t>}|</w:t>
      </w:r>
    </w:p>
    <w:p w14:paraId="27667452" w14:textId="77777777" w:rsidR="006A1CE4" w:rsidRPr="00E67E0D" w:rsidRDefault="006A1CE4" w:rsidP="00E7499B">
      <w:pPr>
        <w:pStyle w:val="PL"/>
        <w:rPr>
          <w:noProof w:val="0"/>
        </w:rPr>
      </w:pPr>
      <w:r w:rsidRPr="00E67E0D">
        <w:rPr>
          <w:noProof w:val="0"/>
        </w:rPr>
        <w:tab/>
        <w:t>{ ID id-BroadcastCompletedAreaList</w:t>
      </w:r>
      <w:r w:rsidRPr="00E67E0D">
        <w:rPr>
          <w:noProof w:val="0"/>
        </w:rPr>
        <w:tab/>
      </w:r>
      <w:r w:rsidRPr="00E67E0D">
        <w:rPr>
          <w:noProof w:val="0"/>
        </w:rPr>
        <w:tab/>
        <w:t>CRITICALITY ignore</w:t>
      </w:r>
      <w:r w:rsidRPr="00E67E0D">
        <w:rPr>
          <w:noProof w:val="0"/>
        </w:rPr>
        <w:tab/>
        <w:t>TYPE BroadcastCompletedAreaList</w:t>
      </w:r>
      <w:r w:rsidRPr="00E67E0D">
        <w:rPr>
          <w:noProof w:val="0"/>
        </w:rPr>
        <w:tab/>
      </w:r>
      <w:r w:rsidRPr="00E67E0D">
        <w:rPr>
          <w:noProof w:val="0"/>
        </w:rPr>
        <w:tab/>
      </w:r>
      <w:r w:rsidRPr="00E67E0D">
        <w:rPr>
          <w:noProof w:val="0"/>
        </w:rPr>
        <w:tab/>
        <w:t>PRESENCE optional</w:t>
      </w:r>
      <w:r w:rsidRPr="00E67E0D">
        <w:rPr>
          <w:noProof w:val="0"/>
        </w:rPr>
        <w:tab/>
      </w:r>
      <w:r w:rsidRPr="00E67E0D">
        <w:rPr>
          <w:noProof w:val="0"/>
        </w:rPr>
        <w:tab/>
        <w:t>}|</w:t>
      </w:r>
    </w:p>
    <w:p w14:paraId="2089471B" w14:textId="77777777" w:rsidR="006A1CE4" w:rsidRPr="00E67E0D" w:rsidRDefault="006A1CE4" w:rsidP="00E7499B">
      <w:pPr>
        <w:pStyle w:val="PL"/>
        <w:rPr>
          <w:noProof w:val="0"/>
        </w:rPr>
      </w:pPr>
      <w:r w:rsidRPr="00E67E0D">
        <w:rPr>
          <w:noProof w:val="0"/>
        </w:rPr>
        <w:tab/>
        <w:t>{ ID id-CriticalityDiagnostics</w:t>
      </w:r>
      <w:r w:rsidRPr="00E67E0D">
        <w:rPr>
          <w:noProof w:val="0"/>
        </w:rPr>
        <w:tab/>
      </w:r>
      <w:r w:rsidRPr="00E67E0D">
        <w:rPr>
          <w:noProof w:val="0"/>
        </w:rPr>
        <w:tab/>
      </w:r>
      <w:r w:rsidRPr="00E67E0D">
        <w:rPr>
          <w:noProof w:val="0"/>
        </w:rPr>
        <w:tab/>
        <w:t>CRITICALITY ignore</w:t>
      </w:r>
      <w:r w:rsidRPr="00E67E0D">
        <w:rPr>
          <w:noProof w:val="0"/>
        </w:rPr>
        <w:tab/>
        <w:t>TYPE CriticalityDiagnostics</w:t>
      </w:r>
      <w:r w:rsidRPr="00E67E0D">
        <w:rPr>
          <w:noProof w:val="0"/>
        </w:rPr>
        <w:tab/>
      </w:r>
      <w:r w:rsidRPr="00E67E0D">
        <w:rPr>
          <w:noProof w:val="0"/>
        </w:rPr>
        <w:tab/>
      </w:r>
      <w:r w:rsidRPr="00E67E0D">
        <w:rPr>
          <w:noProof w:val="0"/>
        </w:rPr>
        <w:tab/>
      </w:r>
      <w:r w:rsidRPr="00E67E0D">
        <w:rPr>
          <w:noProof w:val="0"/>
        </w:rPr>
        <w:tab/>
        <w:t>PRESENCE optional</w:t>
      </w:r>
      <w:r w:rsidRPr="00E67E0D">
        <w:rPr>
          <w:noProof w:val="0"/>
        </w:rPr>
        <w:tab/>
      </w:r>
      <w:r w:rsidRPr="00E67E0D">
        <w:rPr>
          <w:noProof w:val="0"/>
        </w:rPr>
        <w:tab/>
        <w:t>},</w:t>
      </w:r>
    </w:p>
    <w:p w14:paraId="4D799E11" w14:textId="77777777" w:rsidR="006A1CE4" w:rsidRPr="00E67E0D" w:rsidRDefault="006A1CE4" w:rsidP="00E7499B">
      <w:pPr>
        <w:pStyle w:val="PL"/>
        <w:rPr>
          <w:noProof w:val="0"/>
        </w:rPr>
      </w:pPr>
      <w:r w:rsidRPr="00E67E0D">
        <w:rPr>
          <w:noProof w:val="0"/>
        </w:rPr>
        <w:tab/>
        <w:t>...</w:t>
      </w:r>
    </w:p>
    <w:p w14:paraId="4DB1C20D" w14:textId="77777777" w:rsidR="006A1CE4" w:rsidRPr="00E67E0D" w:rsidRDefault="006A1CE4" w:rsidP="00E7499B">
      <w:pPr>
        <w:pStyle w:val="PL"/>
        <w:rPr>
          <w:noProof w:val="0"/>
        </w:rPr>
      </w:pPr>
      <w:r w:rsidRPr="00E67E0D">
        <w:rPr>
          <w:noProof w:val="0"/>
        </w:rPr>
        <w:t>}</w:t>
      </w:r>
    </w:p>
    <w:p w14:paraId="376E3853" w14:textId="77777777" w:rsidR="006A1CE4" w:rsidRPr="00E67E0D" w:rsidRDefault="006A1CE4" w:rsidP="00E7499B">
      <w:pPr>
        <w:pStyle w:val="PL"/>
        <w:rPr>
          <w:noProof w:val="0"/>
        </w:rPr>
      </w:pPr>
    </w:p>
    <w:p w14:paraId="1A73AC8F" w14:textId="77777777" w:rsidR="006A1CE4" w:rsidRPr="00E67E0D" w:rsidRDefault="006A1CE4" w:rsidP="00E7499B">
      <w:pPr>
        <w:pStyle w:val="PL"/>
        <w:rPr>
          <w:noProof w:val="0"/>
          <w:snapToGrid w:val="0"/>
        </w:rPr>
      </w:pPr>
      <w:r w:rsidRPr="00E67E0D">
        <w:rPr>
          <w:noProof w:val="0"/>
          <w:snapToGrid w:val="0"/>
        </w:rPr>
        <w:t>-- **************************************************************</w:t>
      </w:r>
    </w:p>
    <w:p w14:paraId="62AFACB5" w14:textId="77777777" w:rsidR="006A1CE4" w:rsidRPr="00E67E0D" w:rsidRDefault="006A1CE4" w:rsidP="00E7499B">
      <w:pPr>
        <w:pStyle w:val="PL"/>
        <w:rPr>
          <w:noProof w:val="0"/>
          <w:snapToGrid w:val="0"/>
        </w:rPr>
      </w:pPr>
      <w:r w:rsidRPr="00E67E0D">
        <w:rPr>
          <w:noProof w:val="0"/>
          <w:snapToGrid w:val="0"/>
        </w:rPr>
        <w:t>--</w:t>
      </w:r>
    </w:p>
    <w:p w14:paraId="088195E4" w14:textId="77777777" w:rsidR="006A1CE4" w:rsidRPr="00E67E0D" w:rsidRDefault="006A1CE4" w:rsidP="00E7499B">
      <w:pPr>
        <w:pStyle w:val="PL"/>
        <w:outlineLvl w:val="3"/>
        <w:rPr>
          <w:noProof w:val="0"/>
          <w:snapToGrid w:val="0"/>
        </w:rPr>
      </w:pPr>
      <w:r w:rsidRPr="00E67E0D">
        <w:rPr>
          <w:noProof w:val="0"/>
          <w:snapToGrid w:val="0"/>
        </w:rPr>
        <w:t>-- PWS Cancel Elementary Procedure</w:t>
      </w:r>
    </w:p>
    <w:p w14:paraId="6E600226" w14:textId="77777777" w:rsidR="006A1CE4" w:rsidRPr="00E67E0D" w:rsidRDefault="006A1CE4" w:rsidP="00E7499B">
      <w:pPr>
        <w:pStyle w:val="PL"/>
        <w:rPr>
          <w:noProof w:val="0"/>
          <w:snapToGrid w:val="0"/>
        </w:rPr>
      </w:pPr>
      <w:r w:rsidRPr="00E67E0D">
        <w:rPr>
          <w:noProof w:val="0"/>
          <w:snapToGrid w:val="0"/>
        </w:rPr>
        <w:t>--</w:t>
      </w:r>
    </w:p>
    <w:p w14:paraId="743F6017" w14:textId="77777777" w:rsidR="006A1CE4" w:rsidRPr="00E67E0D" w:rsidRDefault="006A1CE4" w:rsidP="00E7499B">
      <w:pPr>
        <w:pStyle w:val="PL"/>
        <w:rPr>
          <w:noProof w:val="0"/>
          <w:snapToGrid w:val="0"/>
        </w:rPr>
      </w:pPr>
      <w:r w:rsidRPr="00E67E0D">
        <w:rPr>
          <w:noProof w:val="0"/>
          <w:snapToGrid w:val="0"/>
        </w:rPr>
        <w:t>-- **************************************************************</w:t>
      </w:r>
    </w:p>
    <w:p w14:paraId="3E564EF6" w14:textId="77777777" w:rsidR="006A1CE4" w:rsidRPr="00E67E0D" w:rsidRDefault="006A1CE4" w:rsidP="00E7499B">
      <w:pPr>
        <w:pStyle w:val="PL"/>
        <w:rPr>
          <w:noProof w:val="0"/>
          <w:snapToGrid w:val="0"/>
        </w:rPr>
      </w:pPr>
    </w:p>
    <w:p w14:paraId="10200FE8" w14:textId="77777777" w:rsidR="006A1CE4" w:rsidRPr="00E67E0D" w:rsidRDefault="006A1CE4" w:rsidP="00E7499B">
      <w:pPr>
        <w:pStyle w:val="PL"/>
        <w:rPr>
          <w:noProof w:val="0"/>
          <w:snapToGrid w:val="0"/>
        </w:rPr>
      </w:pPr>
      <w:r w:rsidRPr="00E67E0D">
        <w:rPr>
          <w:noProof w:val="0"/>
          <w:snapToGrid w:val="0"/>
        </w:rPr>
        <w:t>-- **************************************************************</w:t>
      </w:r>
    </w:p>
    <w:p w14:paraId="390EF745" w14:textId="77777777" w:rsidR="006A1CE4" w:rsidRPr="00E67E0D" w:rsidRDefault="006A1CE4" w:rsidP="00E7499B">
      <w:pPr>
        <w:pStyle w:val="PL"/>
        <w:rPr>
          <w:noProof w:val="0"/>
          <w:snapToGrid w:val="0"/>
        </w:rPr>
      </w:pPr>
      <w:r w:rsidRPr="00E67E0D">
        <w:rPr>
          <w:noProof w:val="0"/>
          <w:snapToGrid w:val="0"/>
        </w:rPr>
        <w:t>--</w:t>
      </w:r>
    </w:p>
    <w:p w14:paraId="0E30F08E" w14:textId="77777777" w:rsidR="006A1CE4" w:rsidRPr="00E67E0D" w:rsidRDefault="006A1CE4" w:rsidP="00E7499B">
      <w:pPr>
        <w:pStyle w:val="PL"/>
        <w:outlineLvl w:val="4"/>
        <w:rPr>
          <w:noProof w:val="0"/>
          <w:snapToGrid w:val="0"/>
        </w:rPr>
      </w:pPr>
      <w:r w:rsidRPr="00E67E0D">
        <w:rPr>
          <w:noProof w:val="0"/>
          <w:snapToGrid w:val="0"/>
        </w:rPr>
        <w:t>-- PWS CANCEL REQUEST</w:t>
      </w:r>
    </w:p>
    <w:p w14:paraId="06892CF0" w14:textId="77777777" w:rsidR="006A1CE4" w:rsidRPr="00E67E0D" w:rsidRDefault="006A1CE4" w:rsidP="00E7499B">
      <w:pPr>
        <w:pStyle w:val="PL"/>
        <w:rPr>
          <w:noProof w:val="0"/>
          <w:snapToGrid w:val="0"/>
        </w:rPr>
      </w:pPr>
      <w:r w:rsidRPr="00E67E0D">
        <w:rPr>
          <w:noProof w:val="0"/>
          <w:snapToGrid w:val="0"/>
        </w:rPr>
        <w:t>--</w:t>
      </w:r>
    </w:p>
    <w:p w14:paraId="578DB340" w14:textId="77777777" w:rsidR="006A1CE4" w:rsidRPr="00E67E0D" w:rsidRDefault="006A1CE4" w:rsidP="00E7499B">
      <w:pPr>
        <w:pStyle w:val="PL"/>
        <w:rPr>
          <w:noProof w:val="0"/>
          <w:snapToGrid w:val="0"/>
        </w:rPr>
      </w:pPr>
      <w:r w:rsidRPr="00E67E0D">
        <w:rPr>
          <w:noProof w:val="0"/>
          <w:snapToGrid w:val="0"/>
        </w:rPr>
        <w:t>-- **************************************************************</w:t>
      </w:r>
    </w:p>
    <w:p w14:paraId="722283B3" w14:textId="77777777" w:rsidR="006A1CE4" w:rsidRPr="00E67E0D" w:rsidRDefault="006A1CE4" w:rsidP="00E7499B">
      <w:pPr>
        <w:pStyle w:val="PL"/>
        <w:rPr>
          <w:noProof w:val="0"/>
          <w:snapToGrid w:val="0"/>
        </w:rPr>
      </w:pPr>
    </w:p>
    <w:p w14:paraId="312367FC" w14:textId="77777777" w:rsidR="006A1CE4" w:rsidRPr="00E67E0D" w:rsidRDefault="006A1CE4" w:rsidP="00E7499B">
      <w:pPr>
        <w:pStyle w:val="PL"/>
        <w:rPr>
          <w:noProof w:val="0"/>
          <w:snapToGrid w:val="0"/>
        </w:rPr>
      </w:pPr>
      <w:r w:rsidRPr="00E67E0D">
        <w:rPr>
          <w:noProof w:val="0"/>
          <w:snapToGrid w:val="0"/>
        </w:rPr>
        <w:t>PWSCancelRequest ::= SEQUENCE {</w:t>
      </w:r>
    </w:p>
    <w:p w14:paraId="3658EF10"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{PWSCancelRequestIEs} },</w:t>
      </w:r>
    </w:p>
    <w:p w14:paraId="0CD7FB5A" w14:textId="77777777" w:rsidR="006A1CE4" w:rsidRPr="00E67E0D" w:rsidRDefault="006A1CE4" w:rsidP="00E7499B">
      <w:pPr>
        <w:pStyle w:val="PL"/>
        <w:rPr>
          <w:noProof w:val="0"/>
          <w:snapToGrid w:val="0"/>
        </w:rPr>
      </w:pPr>
      <w:r w:rsidRPr="00E67E0D">
        <w:rPr>
          <w:noProof w:val="0"/>
          <w:snapToGrid w:val="0"/>
        </w:rPr>
        <w:tab/>
        <w:t>...</w:t>
      </w:r>
    </w:p>
    <w:p w14:paraId="54D26A8F" w14:textId="77777777" w:rsidR="006A1CE4" w:rsidRPr="00E67E0D" w:rsidRDefault="006A1CE4" w:rsidP="00E7499B">
      <w:pPr>
        <w:pStyle w:val="PL"/>
        <w:rPr>
          <w:noProof w:val="0"/>
          <w:snapToGrid w:val="0"/>
        </w:rPr>
      </w:pPr>
      <w:r w:rsidRPr="00E67E0D">
        <w:rPr>
          <w:noProof w:val="0"/>
          <w:snapToGrid w:val="0"/>
        </w:rPr>
        <w:t>}</w:t>
      </w:r>
    </w:p>
    <w:p w14:paraId="274ED900" w14:textId="77777777" w:rsidR="006A1CE4" w:rsidRPr="00E67E0D" w:rsidRDefault="006A1CE4" w:rsidP="00E7499B">
      <w:pPr>
        <w:pStyle w:val="PL"/>
        <w:rPr>
          <w:noProof w:val="0"/>
          <w:snapToGrid w:val="0"/>
        </w:rPr>
      </w:pPr>
    </w:p>
    <w:p w14:paraId="16E7A1CE" w14:textId="77777777" w:rsidR="006A1CE4" w:rsidRPr="00E67E0D" w:rsidRDefault="006A1CE4" w:rsidP="00E7499B">
      <w:pPr>
        <w:pStyle w:val="PL"/>
        <w:rPr>
          <w:noProof w:val="0"/>
          <w:snapToGrid w:val="0"/>
        </w:rPr>
      </w:pPr>
      <w:r w:rsidRPr="00E67E0D">
        <w:rPr>
          <w:noProof w:val="0"/>
          <w:snapToGrid w:val="0"/>
        </w:rPr>
        <w:t>PWSCancelRequestIEs NGAP-PROTOCOL-IES ::= {</w:t>
      </w:r>
      <w:r w:rsidRPr="00E67E0D">
        <w:rPr>
          <w:noProof w:val="0"/>
          <w:snapToGrid w:val="0"/>
        </w:rPr>
        <w:tab/>
      </w:r>
    </w:p>
    <w:p w14:paraId="4F371648" w14:textId="77777777" w:rsidR="006A1CE4" w:rsidRPr="00E67E0D" w:rsidRDefault="006A1CE4" w:rsidP="00E7499B">
      <w:pPr>
        <w:pStyle w:val="PL"/>
        <w:rPr>
          <w:noProof w:val="0"/>
          <w:snapToGrid w:val="0"/>
        </w:rPr>
      </w:pPr>
      <w:r w:rsidRPr="00E67E0D">
        <w:rPr>
          <w:noProof w:val="0"/>
          <w:snapToGrid w:val="0"/>
        </w:rPr>
        <w:tab/>
        <w:t>{ ID id-MessageIdentifier</w:t>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MessageIdentifier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0F5E95B6" w14:textId="77777777" w:rsidR="006A1CE4" w:rsidRPr="00E67E0D" w:rsidRDefault="006A1CE4" w:rsidP="00E7499B">
      <w:pPr>
        <w:pStyle w:val="PL"/>
        <w:rPr>
          <w:noProof w:val="0"/>
          <w:snapToGrid w:val="0"/>
        </w:rPr>
      </w:pPr>
      <w:r w:rsidRPr="00E67E0D">
        <w:rPr>
          <w:noProof w:val="0"/>
          <w:snapToGrid w:val="0"/>
        </w:rPr>
        <w:tab/>
        <w:t>{ ID id-SerialNumber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SerialNumber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3AA21A85" w14:textId="77777777" w:rsidR="006A1CE4" w:rsidRPr="00E67E0D" w:rsidRDefault="006A1CE4" w:rsidP="00E7499B">
      <w:pPr>
        <w:pStyle w:val="PL"/>
        <w:rPr>
          <w:noProof w:val="0"/>
          <w:snapToGrid w:val="0"/>
        </w:rPr>
      </w:pPr>
      <w:r w:rsidRPr="00E67E0D">
        <w:rPr>
          <w:noProof w:val="0"/>
          <w:snapToGrid w:val="0"/>
        </w:rPr>
        <w:tab/>
        <w:t>{ ID id-WarningAreaList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WarningAreaList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t>}|</w:t>
      </w:r>
    </w:p>
    <w:p w14:paraId="77E02B04" w14:textId="77777777" w:rsidR="006A1CE4" w:rsidRPr="00E67E0D" w:rsidRDefault="006A1CE4" w:rsidP="00E7499B">
      <w:pPr>
        <w:pStyle w:val="PL"/>
        <w:rPr>
          <w:noProof w:val="0"/>
          <w:snapToGrid w:val="0"/>
        </w:rPr>
      </w:pPr>
      <w:r w:rsidRPr="00E67E0D">
        <w:rPr>
          <w:noProof w:val="0"/>
          <w:snapToGrid w:val="0"/>
        </w:rPr>
        <w:tab/>
        <w:t>{ ID id-CancelAllWarningMessages</w:t>
      </w:r>
      <w:r w:rsidRPr="00E67E0D">
        <w:rPr>
          <w:noProof w:val="0"/>
          <w:snapToGrid w:val="0"/>
        </w:rPr>
        <w:tab/>
        <w:t>CRITICALITY reject</w:t>
      </w:r>
      <w:r w:rsidRPr="00E67E0D">
        <w:rPr>
          <w:noProof w:val="0"/>
          <w:snapToGrid w:val="0"/>
        </w:rPr>
        <w:tab/>
        <w:t>TYPE CancelAllWarningMessages</w:t>
      </w:r>
      <w:r w:rsidRPr="00E67E0D">
        <w:rPr>
          <w:noProof w:val="0"/>
          <w:snapToGrid w:val="0"/>
        </w:rPr>
        <w:tab/>
      </w:r>
      <w:r w:rsidRPr="00E67E0D">
        <w:rPr>
          <w:noProof w:val="0"/>
          <w:snapToGrid w:val="0"/>
        </w:rPr>
        <w:tab/>
        <w:t>PRESENCE optional</w:t>
      </w:r>
      <w:r w:rsidRPr="00E67E0D">
        <w:rPr>
          <w:noProof w:val="0"/>
          <w:snapToGrid w:val="0"/>
        </w:rPr>
        <w:tab/>
        <w:t>},</w:t>
      </w:r>
    </w:p>
    <w:p w14:paraId="6DDF3C53" w14:textId="77777777" w:rsidR="006A1CE4" w:rsidRPr="00E67E0D" w:rsidRDefault="006A1CE4" w:rsidP="00E7499B">
      <w:pPr>
        <w:pStyle w:val="PL"/>
        <w:rPr>
          <w:noProof w:val="0"/>
          <w:snapToGrid w:val="0"/>
        </w:rPr>
      </w:pPr>
      <w:r w:rsidRPr="00E67E0D">
        <w:rPr>
          <w:noProof w:val="0"/>
          <w:snapToGrid w:val="0"/>
        </w:rPr>
        <w:tab/>
        <w:t>...</w:t>
      </w:r>
    </w:p>
    <w:p w14:paraId="281A305E" w14:textId="77777777" w:rsidR="006A1CE4" w:rsidRPr="00E67E0D" w:rsidRDefault="006A1CE4" w:rsidP="00E7499B">
      <w:pPr>
        <w:pStyle w:val="PL"/>
        <w:rPr>
          <w:noProof w:val="0"/>
          <w:snapToGrid w:val="0"/>
        </w:rPr>
      </w:pPr>
      <w:r w:rsidRPr="00E67E0D">
        <w:rPr>
          <w:noProof w:val="0"/>
          <w:snapToGrid w:val="0"/>
        </w:rPr>
        <w:t>}</w:t>
      </w:r>
    </w:p>
    <w:p w14:paraId="0FBE5580" w14:textId="77777777" w:rsidR="006A1CE4" w:rsidRPr="00E67E0D" w:rsidRDefault="006A1CE4" w:rsidP="00E7499B">
      <w:pPr>
        <w:pStyle w:val="PL"/>
        <w:rPr>
          <w:noProof w:val="0"/>
          <w:snapToGrid w:val="0"/>
        </w:rPr>
      </w:pPr>
    </w:p>
    <w:p w14:paraId="13E2D0B1" w14:textId="77777777" w:rsidR="006A1CE4" w:rsidRPr="00E67E0D" w:rsidRDefault="006A1CE4" w:rsidP="00E7499B">
      <w:pPr>
        <w:pStyle w:val="PL"/>
        <w:rPr>
          <w:noProof w:val="0"/>
          <w:snapToGrid w:val="0"/>
        </w:rPr>
      </w:pPr>
      <w:r w:rsidRPr="00E67E0D">
        <w:rPr>
          <w:noProof w:val="0"/>
          <w:snapToGrid w:val="0"/>
        </w:rPr>
        <w:t>-- **************************************************************</w:t>
      </w:r>
    </w:p>
    <w:p w14:paraId="7F6CCAD2" w14:textId="77777777" w:rsidR="006A1CE4" w:rsidRPr="00E67E0D" w:rsidRDefault="006A1CE4" w:rsidP="00E7499B">
      <w:pPr>
        <w:pStyle w:val="PL"/>
        <w:rPr>
          <w:noProof w:val="0"/>
          <w:snapToGrid w:val="0"/>
        </w:rPr>
      </w:pPr>
      <w:r w:rsidRPr="00E67E0D">
        <w:rPr>
          <w:noProof w:val="0"/>
          <w:snapToGrid w:val="0"/>
        </w:rPr>
        <w:t>--</w:t>
      </w:r>
    </w:p>
    <w:p w14:paraId="0BADE728" w14:textId="77777777" w:rsidR="006A1CE4" w:rsidRPr="00E67E0D" w:rsidRDefault="006A1CE4" w:rsidP="00E7499B">
      <w:pPr>
        <w:pStyle w:val="PL"/>
        <w:outlineLvl w:val="4"/>
        <w:rPr>
          <w:noProof w:val="0"/>
          <w:snapToGrid w:val="0"/>
        </w:rPr>
      </w:pPr>
      <w:r w:rsidRPr="00E67E0D">
        <w:rPr>
          <w:noProof w:val="0"/>
          <w:snapToGrid w:val="0"/>
        </w:rPr>
        <w:t>-- PWS CANCEL RESPONSE</w:t>
      </w:r>
    </w:p>
    <w:p w14:paraId="2989AF97" w14:textId="77777777" w:rsidR="006A1CE4" w:rsidRPr="00E67E0D" w:rsidRDefault="006A1CE4" w:rsidP="00E7499B">
      <w:pPr>
        <w:pStyle w:val="PL"/>
        <w:rPr>
          <w:noProof w:val="0"/>
          <w:snapToGrid w:val="0"/>
        </w:rPr>
      </w:pPr>
      <w:r w:rsidRPr="00E67E0D">
        <w:rPr>
          <w:noProof w:val="0"/>
          <w:snapToGrid w:val="0"/>
        </w:rPr>
        <w:t>--</w:t>
      </w:r>
    </w:p>
    <w:p w14:paraId="22220754" w14:textId="77777777" w:rsidR="006A1CE4" w:rsidRPr="00E67E0D" w:rsidRDefault="006A1CE4" w:rsidP="00E7499B">
      <w:pPr>
        <w:pStyle w:val="PL"/>
        <w:rPr>
          <w:noProof w:val="0"/>
          <w:snapToGrid w:val="0"/>
        </w:rPr>
      </w:pPr>
      <w:r w:rsidRPr="00E67E0D">
        <w:rPr>
          <w:noProof w:val="0"/>
          <w:snapToGrid w:val="0"/>
        </w:rPr>
        <w:t>-- **************************************************************</w:t>
      </w:r>
    </w:p>
    <w:p w14:paraId="0E7FE255" w14:textId="77777777" w:rsidR="006A1CE4" w:rsidRPr="00E67E0D" w:rsidRDefault="006A1CE4" w:rsidP="00E7499B">
      <w:pPr>
        <w:pStyle w:val="PL"/>
        <w:rPr>
          <w:noProof w:val="0"/>
        </w:rPr>
      </w:pPr>
    </w:p>
    <w:p w14:paraId="5B1A8EED" w14:textId="77777777" w:rsidR="006A1CE4" w:rsidRPr="00E67E0D" w:rsidRDefault="006A1CE4" w:rsidP="00E7499B">
      <w:pPr>
        <w:pStyle w:val="PL"/>
        <w:rPr>
          <w:noProof w:val="0"/>
        </w:rPr>
      </w:pPr>
      <w:r w:rsidRPr="00E67E0D">
        <w:rPr>
          <w:noProof w:val="0"/>
        </w:rPr>
        <w:t>PWSCancelResponse ::= SEQUENCE {</w:t>
      </w:r>
    </w:p>
    <w:p w14:paraId="24E9EED8" w14:textId="77777777" w:rsidR="006A1CE4" w:rsidRPr="00E67E0D" w:rsidRDefault="006A1CE4" w:rsidP="00E7499B">
      <w:pPr>
        <w:pStyle w:val="PL"/>
        <w:rPr>
          <w:noProof w:val="0"/>
        </w:rPr>
      </w:pPr>
      <w:r w:rsidRPr="00E67E0D">
        <w:rPr>
          <w:noProof w:val="0"/>
        </w:rPr>
        <w:tab/>
        <w:t>protocolIEs</w:t>
      </w:r>
      <w:r w:rsidRPr="00E67E0D">
        <w:rPr>
          <w:noProof w:val="0"/>
        </w:rPr>
        <w:tab/>
      </w:r>
      <w:r w:rsidRPr="00E67E0D">
        <w:rPr>
          <w:noProof w:val="0"/>
        </w:rPr>
        <w:tab/>
        <w:t>ProtocolIE-Container</w:t>
      </w:r>
      <w:r w:rsidRPr="00E67E0D">
        <w:rPr>
          <w:noProof w:val="0"/>
        </w:rPr>
        <w:tab/>
      </w:r>
      <w:r w:rsidRPr="00E67E0D">
        <w:rPr>
          <w:noProof w:val="0"/>
        </w:rPr>
        <w:tab/>
        <w:t>{ {PWSCancelResponseIEs} },</w:t>
      </w:r>
    </w:p>
    <w:p w14:paraId="3D7C98A7" w14:textId="77777777" w:rsidR="006A1CE4" w:rsidRPr="00E67E0D" w:rsidRDefault="006A1CE4" w:rsidP="00E7499B">
      <w:pPr>
        <w:pStyle w:val="PL"/>
        <w:rPr>
          <w:noProof w:val="0"/>
        </w:rPr>
      </w:pPr>
      <w:r w:rsidRPr="00E67E0D">
        <w:rPr>
          <w:noProof w:val="0"/>
        </w:rPr>
        <w:tab/>
        <w:t>...</w:t>
      </w:r>
    </w:p>
    <w:p w14:paraId="6FF923BE" w14:textId="77777777" w:rsidR="006A1CE4" w:rsidRPr="00E67E0D" w:rsidRDefault="006A1CE4" w:rsidP="00E7499B">
      <w:pPr>
        <w:pStyle w:val="PL"/>
        <w:rPr>
          <w:noProof w:val="0"/>
        </w:rPr>
      </w:pPr>
      <w:r w:rsidRPr="00E67E0D">
        <w:rPr>
          <w:noProof w:val="0"/>
        </w:rPr>
        <w:t>}</w:t>
      </w:r>
    </w:p>
    <w:p w14:paraId="43DD3180" w14:textId="77777777" w:rsidR="006A1CE4" w:rsidRPr="00E67E0D" w:rsidRDefault="006A1CE4" w:rsidP="00E7499B">
      <w:pPr>
        <w:pStyle w:val="PL"/>
        <w:rPr>
          <w:noProof w:val="0"/>
        </w:rPr>
      </w:pPr>
    </w:p>
    <w:p w14:paraId="17C0D08C" w14:textId="77777777" w:rsidR="006A1CE4" w:rsidRPr="00E67E0D" w:rsidRDefault="006A1CE4" w:rsidP="00E7499B">
      <w:pPr>
        <w:pStyle w:val="PL"/>
        <w:rPr>
          <w:noProof w:val="0"/>
        </w:rPr>
      </w:pPr>
      <w:r w:rsidRPr="00E67E0D">
        <w:rPr>
          <w:noProof w:val="0"/>
        </w:rPr>
        <w:t>PWSCancelResponseIEs NGAP-PROTOCOL-IES ::= {</w:t>
      </w:r>
    </w:p>
    <w:p w14:paraId="5B0D448E" w14:textId="77777777" w:rsidR="006A1CE4" w:rsidRPr="00E67E0D" w:rsidRDefault="006A1CE4" w:rsidP="00E7499B">
      <w:pPr>
        <w:pStyle w:val="PL"/>
        <w:rPr>
          <w:noProof w:val="0"/>
        </w:rPr>
      </w:pPr>
      <w:r w:rsidRPr="00E67E0D">
        <w:rPr>
          <w:noProof w:val="0"/>
        </w:rPr>
        <w:tab/>
        <w:t>{ ID id-MessageIdentifier</w:t>
      </w:r>
      <w:r w:rsidRPr="00E67E0D">
        <w:rPr>
          <w:noProof w:val="0"/>
        </w:rPr>
        <w:tab/>
      </w:r>
      <w:r w:rsidRPr="00E67E0D">
        <w:rPr>
          <w:noProof w:val="0"/>
        </w:rPr>
        <w:tab/>
      </w:r>
      <w:r w:rsidRPr="00E67E0D">
        <w:rPr>
          <w:noProof w:val="0"/>
        </w:rPr>
        <w:tab/>
        <w:t>CRITICALITY reject</w:t>
      </w:r>
      <w:r w:rsidRPr="00E67E0D">
        <w:rPr>
          <w:noProof w:val="0"/>
        </w:rPr>
        <w:tab/>
        <w:t>TYPE MessageIdentifier</w:t>
      </w:r>
      <w:r w:rsidRPr="00E67E0D">
        <w:rPr>
          <w:noProof w:val="0"/>
        </w:rPr>
        <w:tab/>
      </w:r>
      <w:r w:rsidRPr="00E67E0D">
        <w:rPr>
          <w:noProof w:val="0"/>
        </w:rPr>
        <w:tab/>
      </w:r>
      <w:r w:rsidRPr="00E67E0D">
        <w:rPr>
          <w:noProof w:val="0"/>
        </w:rPr>
        <w:tab/>
      </w:r>
      <w:r w:rsidRPr="00E67E0D">
        <w:rPr>
          <w:noProof w:val="0"/>
        </w:rPr>
        <w:tab/>
        <w:t>PRESENCE mandatory</w:t>
      </w:r>
      <w:r w:rsidRPr="00E67E0D">
        <w:rPr>
          <w:noProof w:val="0"/>
        </w:rPr>
        <w:tab/>
        <w:t>}|</w:t>
      </w:r>
    </w:p>
    <w:p w14:paraId="270BD02F" w14:textId="77777777" w:rsidR="006A1CE4" w:rsidRPr="00E67E0D" w:rsidRDefault="006A1CE4" w:rsidP="00E7499B">
      <w:pPr>
        <w:pStyle w:val="PL"/>
        <w:rPr>
          <w:noProof w:val="0"/>
        </w:rPr>
      </w:pPr>
      <w:r w:rsidRPr="00E67E0D">
        <w:rPr>
          <w:noProof w:val="0"/>
        </w:rPr>
        <w:tab/>
        <w:t>{ ID id-SerialNumber</w:t>
      </w:r>
      <w:r w:rsidRPr="00E67E0D">
        <w:rPr>
          <w:noProof w:val="0"/>
        </w:rPr>
        <w:tab/>
      </w:r>
      <w:r w:rsidRPr="00E67E0D">
        <w:rPr>
          <w:noProof w:val="0"/>
        </w:rPr>
        <w:tab/>
      </w:r>
      <w:r w:rsidRPr="00E67E0D">
        <w:rPr>
          <w:noProof w:val="0"/>
        </w:rPr>
        <w:tab/>
      </w:r>
      <w:r w:rsidRPr="00E67E0D">
        <w:rPr>
          <w:noProof w:val="0"/>
        </w:rPr>
        <w:tab/>
        <w:t>CRITICALITY reject</w:t>
      </w:r>
      <w:r w:rsidRPr="00E67E0D">
        <w:rPr>
          <w:noProof w:val="0"/>
        </w:rPr>
        <w:tab/>
        <w:t>TYPE SerialNumber</w:t>
      </w:r>
      <w:r w:rsidRPr="00E67E0D">
        <w:rPr>
          <w:noProof w:val="0"/>
        </w:rPr>
        <w:tab/>
      </w:r>
      <w:r w:rsidRPr="00E67E0D">
        <w:rPr>
          <w:noProof w:val="0"/>
        </w:rPr>
        <w:tab/>
      </w:r>
      <w:r w:rsidRPr="00E67E0D">
        <w:rPr>
          <w:noProof w:val="0"/>
        </w:rPr>
        <w:tab/>
      </w:r>
      <w:r w:rsidRPr="00E67E0D">
        <w:rPr>
          <w:noProof w:val="0"/>
        </w:rPr>
        <w:tab/>
      </w:r>
      <w:r w:rsidRPr="00E67E0D">
        <w:rPr>
          <w:noProof w:val="0"/>
        </w:rPr>
        <w:tab/>
        <w:t>PRESENCE mandatory</w:t>
      </w:r>
      <w:r w:rsidRPr="00E67E0D">
        <w:rPr>
          <w:noProof w:val="0"/>
        </w:rPr>
        <w:tab/>
        <w:t>}|</w:t>
      </w:r>
    </w:p>
    <w:p w14:paraId="0B3E5153" w14:textId="77777777" w:rsidR="006A1CE4" w:rsidRPr="00E67E0D" w:rsidRDefault="006A1CE4" w:rsidP="00E7499B">
      <w:pPr>
        <w:pStyle w:val="PL"/>
        <w:rPr>
          <w:noProof w:val="0"/>
        </w:rPr>
      </w:pPr>
      <w:r w:rsidRPr="00E67E0D">
        <w:rPr>
          <w:noProof w:val="0"/>
        </w:rPr>
        <w:tab/>
        <w:t>{ ID id-BroadcastCancelledAreaList</w:t>
      </w:r>
      <w:r w:rsidRPr="00E67E0D">
        <w:rPr>
          <w:noProof w:val="0"/>
        </w:rPr>
        <w:tab/>
        <w:t>CRITICALITY ignore</w:t>
      </w:r>
      <w:r w:rsidRPr="00E67E0D">
        <w:rPr>
          <w:noProof w:val="0"/>
        </w:rPr>
        <w:tab/>
        <w:t>TYPE BroadcastCancelledAreaList</w:t>
      </w:r>
      <w:r w:rsidRPr="00E67E0D">
        <w:rPr>
          <w:noProof w:val="0"/>
        </w:rPr>
        <w:tab/>
      </w:r>
      <w:r w:rsidRPr="00E67E0D">
        <w:rPr>
          <w:noProof w:val="0"/>
        </w:rPr>
        <w:tab/>
        <w:t xml:space="preserve">PRESENCE </w:t>
      </w:r>
      <w:r w:rsidRPr="00E67E0D">
        <w:rPr>
          <w:noProof w:val="0"/>
          <w:lang w:eastAsia="zh-CN"/>
        </w:rPr>
        <w:t>optional</w:t>
      </w:r>
      <w:r w:rsidRPr="00E67E0D">
        <w:rPr>
          <w:noProof w:val="0"/>
        </w:rPr>
        <w:tab/>
        <w:t>}|</w:t>
      </w:r>
    </w:p>
    <w:p w14:paraId="70C2A41B" w14:textId="77777777" w:rsidR="006A1CE4" w:rsidRPr="00E67E0D" w:rsidRDefault="006A1CE4" w:rsidP="00E7499B">
      <w:pPr>
        <w:pStyle w:val="PL"/>
        <w:rPr>
          <w:noProof w:val="0"/>
        </w:rPr>
      </w:pPr>
      <w:r w:rsidRPr="00E67E0D">
        <w:rPr>
          <w:noProof w:val="0"/>
        </w:rPr>
        <w:tab/>
        <w:t>{ ID id-CriticalityDiagnostics</w:t>
      </w:r>
      <w:r w:rsidRPr="00E67E0D">
        <w:rPr>
          <w:noProof w:val="0"/>
        </w:rPr>
        <w:tab/>
      </w:r>
      <w:r w:rsidRPr="00E67E0D">
        <w:rPr>
          <w:noProof w:val="0"/>
        </w:rPr>
        <w:tab/>
        <w:t>CRITICALITY ignore</w:t>
      </w:r>
      <w:r w:rsidRPr="00E67E0D">
        <w:rPr>
          <w:noProof w:val="0"/>
        </w:rPr>
        <w:tab/>
        <w:t>TYPE CriticalityDiagnostics</w:t>
      </w:r>
      <w:r w:rsidRPr="00E67E0D">
        <w:rPr>
          <w:noProof w:val="0"/>
        </w:rPr>
        <w:tab/>
      </w:r>
      <w:r w:rsidRPr="00E67E0D">
        <w:rPr>
          <w:noProof w:val="0"/>
        </w:rPr>
        <w:tab/>
      </w:r>
      <w:r w:rsidRPr="00E67E0D">
        <w:rPr>
          <w:noProof w:val="0"/>
        </w:rPr>
        <w:tab/>
        <w:t>PRESENCE optional</w:t>
      </w:r>
      <w:r w:rsidRPr="00E67E0D">
        <w:rPr>
          <w:noProof w:val="0"/>
        </w:rPr>
        <w:tab/>
        <w:t>},</w:t>
      </w:r>
    </w:p>
    <w:p w14:paraId="761EA088" w14:textId="77777777" w:rsidR="006A1CE4" w:rsidRPr="00E67E0D" w:rsidRDefault="006A1CE4" w:rsidP="00E7499B">
      <w:pPr>
        <w:pStyle w:val="PL"/>
        <w:rPr>
          <w:noProof w:val="0"/>
        </w:rPr>
      </w:pPr>
      <w:r w:rsidRPr="00E67E0D">
        <w:rPr>
          <w:noProof w:val="0"/>
        </w:rPr>
        <w:tab/>
        <w:t>...</w:t>
      </w:r>
    </w:p>
    <w:p w14:paraId="10018402" w14:textId="77777777" w:rsidR="006A1CE4" w:rsidRPr="00E67E0D" w:rsidRDefault="006A1CE4" w:rsidP="00E7499B">
      <w:pPr>
        <w:pStyle w:val="PL"/>
        <w:rPr>
          <w:noProof w:val="0"/>
        </w:rPr>
      </w:pPr>
      <w:r w:rsidRPr="00E67E0D">
        <w:rPr>
          <w:noProof w:val="0"/>
        </w:rPr>
        <w:t>}</w:t>
      </w:r>
    </w:p>
    <w:p w14:paraId="25320B48" w14:textId="77777777" w:rsidR="006A1CE4" w:rsidRPr="00E67E0D" w:rsidRDefault="006A1CE4" w:rsidP="00E7499B">
      <w:pPr>
        <w:pStyle w:val="PL"/>
        <w:rPr>
          <w:noProof w:val="0"/>
        </w:rPr>
      </w:pPr>
    </w:p>
    <w:p w14:paraId="0BE798BC" w14:textId="77777777" w:rsidR="006A1CE4" w:rsidRPr="00E67E0D" w:rsidRDefault="006A1CE4" w:rsidP="00E7499B">
      <w:pPr>
        <w:pStyle w:val="PL"/>
        <w:rPr>
          <w:noProof w:val="0"/>
        </w:rPr>
      </w:pPr>
      <w:r w:rsidRPr="00E67E0D">
        <w:rPr>
          <w:noProof w:val="0"/>
        </w:rPr>
        <w:t>-- **************************************************************</w:t>
      </w:r>
    </w:p>
    <w:p w14:paraId="4EDB1407" w14:textId="77777777" w:rsidR="006A1CE4" w:rsidRPr="00E67E0D" w:rsidRDefault="006A1CE4" w:rsidP="00E7499B">
      <w:pPr>
        <w:pStyle w:val="PL"/>
        <w:rPr>
          <w:noProof w:val="0"/>
        </w:rPr>
      </w:pPr>
      <w:r w:rsidRPr="00E67E0D">
        <w:rPr>
          <w:noProof w:val="0"/>
        </w:rPr>
        <w:t>--</w:t>
      </w:r>
    </w:p>
    <w:p w14:paraId="459C1F11" w14:textId="77777777" w:rsidR="006A1CE4" w:rsidRPr="00E67E0D" w:rsidRDefault="006A1CE4" w:rsidP="00E7499B">
      <w:pPr>
        <w:pStyle w:val="PL"/>
        <w:outlineLvl w:val="4"/>
        <w:rPr>
          <w:noProof w:val="0"/>
        </w:rPr>
      </w:pPr>
      <w:r w:rsidRPr="00E67E0D">
        <w:rPr>
          <w:noProof w:val="0"/>
        </w:rPr>
        <w:t xml:space="preserve">-- PWS Restart Indication </w:t>
      </w:r>
      <w:r w:rsidRPr="00E67E0D">
        <w:rPr>
          <w:noProof w:val="0"/>
          <w:snapToGrid w:val="0"/>
        </w:rPr>
        <w:t>Elementary Procedure</w:t>
      </w:r>
    </w:p>
    <w:p w14:paraId="1160B6CE" w14:textId="77777777" w:rsidR="006A1CE4" w:rsidRPr="00E67E0D" w:rsidRDefault="006A1CE4" w:rsidP="00E7499B">
      <w:pPr>
        <w:pStyle w:val="PL"/>
        <w:rPr>
          <w:noProof w:val="0"/>
        </w:rPr>
      </w:pPr>
      <w:r w:rsidRPr="00E67E0D">
        <w:rPr>
          <w:noProof w:val="0"/>
        </w:rPr>
        <w:t>--</w:t>
      </w:r>
    </w:p>
    <w:p w14:paraId="4651B854" w14:textId="77777777" w:rsidR="006A1CE4" w:rsidRPr="00E67E0D" w:rsidRDefault="006A1CE4" w:rsidP="00E7499B">
      <w:pPr>
        <w:pStyle w:val="PL"/>
        <w:rPr>
          <w:noProof w:val="0"/>
        </w:rPr>
      </w:pPr>
      <w:r w:rsidRPr="00E67E0D">
        <w:rPr>
          <w:noProof w:val="0"/>
        </w:rPr>
        <w:t>-- **************************************************************</w:t>
      </w:r>
    </w:p>
    <w:p w14:paraId="481950E5" w14:textId="77777777" w:rsidR="006A1CE4" w:rsidRPr="00E67E0D" w:rsidRDefault="006A1CE4" w:rsidP="00E7499B">
      <w:pPr>
        <w:pStyle w:val="PL"/>
        <w:rPr>
          <w:noProof w:val="0"/>
        </w:rPr>
      </w:pPr>
    </w:p>
    <w:p w14:paraId="0E414DFE" w14:textId="77777777" w:rsidR="006A1CE4" w:rsidRPr="00E67E0D" w:rsidRDefault="006A1CE4" w:rsidP="00E7499B">
      <w:pPr>
        <w:pStyle w:val="PL"/>
        <w:rPr>
          <w:noProof w:val="0"/>
        </w:rPr>
      </w:pPr>
      <w:r w:rsidRPr="00E67E0D">
        <w:rPr>
          <w:noProof w:val="0"/>
        </w:rPr>
        <w:t>-- **************************************************************</w:t>
      </w:r>
    </w:p>
    <w:p w14:paraId="7A59B2DB" w14:textId="77777777" w:rsidR="006A1CE4" w:rsidRPr="00E67E0D" w:rsidRDefault="006A1CE4" w:rsidP="00E7499B">
      <w:pPr>
        <w:pStyle w:val="PL"/>
        <w:rPr>
          <w:noProof w:val="0"/>
        </w:rPr>
      </w:pPr>
      <w:r w:rsidRPr="00E67E0D">
        <w:rPr>
          <w:noProof w:val="0"/>
        </w:rPr>
        <w:t>--</w:t>
      </w:r>
    </w:p>
    <w:p w14:paraId="5E2F747E" w14:textId="77777777" w:rsidR="006A1CE4" w:rsidRPr="00E67E0D" w:rsidRDefault="006A1CE4" w:rsidP="00E7499B">
      <w:pPr>
        <w:pStyle w:val="PL"/>
        <w:outlineLvl w:val="4"/>
        <w:rPr>
          <w:noProof w:val="0"/>
        </w:rPr>
      </w:pPr>
      <w:r w:rsidRPr="00E67E0D">
        <w:rPr>
          <w:noProof w:val="0"/>
        </w:rPr>
        <w:t>-- PWS RESTART INDICATION</w:t>
      </w:r>
    </w:p>
    <w:p w14:paraId="5D94E634" w14:textId="77777777" w:rsidR="006A1CE4" w:rsidRPr="00E67E0D" w:rsidRDefault="006A1CE4" w:rsidP="00E7499B">
      <w:pPr>
        <w:pStyle w:val="PL"/>
        <w:rPr>
          <w:noProof w:val="0"/>
        </w:rPr>
      </w:pPr>
      <w:r w:rsidRPr="00E67E0D">
        <w:rPr>
          <w:noProof w:val="0"/>
        </w:rPr>
        <w:t>--</w:t>
      </w:r>
    </w:p>
    <w:p w14:paraId="34505054" w14:textId="77777777" w:rsidR="006A1CE4" w:rsidRPr="00E67E0D" w:rsidRDefault="006A1CE4" w:rsidP="00E7499B">
      <w:pPr>
        <w:pStyle w:val="PL"/>
        <w:rPr>
          <w:noProof w:val="0"/>
        </w:rPr>
      </w:pPr>
      <w:r w:rsidRPr="00E67E0D">
        <w:rPr>
          <w:noProof w:val="0"/>
        </w:rPr>
        <w:t>-- **************************************************************</w:t>
      </w:r>
    </w:p>
    <w:p w14:paraId="08266E87" w14:textId="77777777" w:rsidR="006A1CE4" w:rsidRPr="00E67E0D" w:rsidRDefault="006A1CE4" w:rsidP="00E7499B">
      <w:pPr>
        <w:pStyle w:val="PL"/>
        <w:rPr>
          <w:noProof w:val="0"/>
        </w:rPr>
      </w:pPr>
    </w:p>
    <w:p w14:paraId="456AD383" w14:textId="77777777" w:rsidR="006A1CE4" w:rsidRPr="00E67E0D" w:rsidRDefault="006A1CE4" w:rsidP="00E7499B">
      <w:pPr>
        <w:pStyle w:val="PL"/>
        <w:rPr>
          <w:noProof w:val="0"/>
        </w:rPr>
      </w:pPr>
      <w:r w:rsidRPr="00E67E0D">
        <w:rPr>
          <w:noProof w:val="0"/>
        </w:rPr>
        <w:t>PWSRestartIndication ::= SEQUENCE {</w:t>
      </w:r>
    </w:p>
    <w:p w14:paraId="2E411159" w14:textId="77777777" w:rsidR="006A1CE4" w:rsidRPr="00E67E0D" w:rsidRDefault="006A1CE4" w:rsidP="00E7499B">
      <w:pPr>
        <w:pStyle w:val="PL"/>
        <w:rPr>
          <w:noProof w:val="0"/>
        </w:rPr>
      </w:pPr>
      <w:r w:rsidRPr="00E67E0D">
        <w:rPr>
          <w:noProof w:val="0"/>
        </w:rPr>
        <w:tab/>
        <w:t>protocolIEs</w:t>
      </w:r>
      <w:r w:rsidRPr="00E67E0D">
        <w:rPr>
          <w:noProof w:val="0"/>
        </w:rPr>
        <w:tab/>
      </w:r>
      <w:r w:rsidRPr="00E67E0D">
        <w:rPr>
          <w:noProof w:val="0"/>
        </w:rPr>
        <w:tab/>
        <w:t>ProtocolIE-Container</w:t>
      </w:r>
      <w:r w:rsidRPr="00E67E0D">
        <w:rPr>
          <w:noProof w:val="0"/>
        </w:rPr>
        <w:tab/>
      </w:r>
      <w:r w:rsidRPr="00E67E0D">
        <w:rPr>
          <w:noProof w:val="0"/>
        </w:rPr>
        <w:tab/>
        <w:t>{ {PWSRestartIndicationIEs} },</w:t>
      </w:r>
    </w:p>
    <w:p w14:paraId="1143451F" w14:textId="77777777" w:rsidR="006A1CE4" w:rsidRPr="00E67E0D" w:rsidRDefault="006A1CE4" w:rsidP="00E7499B">
      <w:pPr>
        <w:pStyle w:val="PL"/>
        <w:rPr>
          <w:noProof w:val="0"/>
        </w:rPr>
      </w:pPr>
      <w:r w:rsidRPr="00E67E0D">
        <w:rPr>
          <w:noProof w:val="0"/>
        </w:rPr>
        <w:tab/>
        <w:t>...</w:t>
      </w:r>
    </w:p>
    <w:p w14:paraId="5CBF7C2B" w14:textId="77777777" w:rsidR="006A1CE4" w:rsidRPr="00E67E0D" w:rsidRDefault="006A1CE4" w:rsidP="00E7499B">
      <w:pPr>
        <w:pStyle w:val="PL"/>
        <w:rPr>
          <w:noProof w:val="0"/>
        </w:rPr>
      </w:pPr>
      <w:r w:rsidRPr="00E67E0D">
        <w:rPr>
          <w:noProof w:val="0"/>
        </w:rPr>
        <w:t>}</w:t>
      </w:r>
    </w:p>
    <w:p w14:paraId="390B6985" w14:textId="77777777" w:rsidR="006A1CE4" w:rsidRPr="00E67E0D" w:rsidRDefault="006A1CE4" w:rsidP="00E7499B">
      <w:pPr>
        <w:pStyle w:val="PL"/>
        <w:rPr>
          <w:noProof w:val="0"/>
        </w:rPr>
      </w:pPr>
    </w:p>
    <w:p w14:paraId="05DBDC60" w14:textId="77777777" w:rsidR="006A1CE4" w:rsidRPr="00E67E0D" w:rsidRDefault="006A1CE4" w:rsidP="00E7499B">
      <w:pPr>
        <w:pStyle w:val="PL"/>
        <w:rPr>
          <w:noProof w:val="0"/>
        </w:rPr>
      </w:pPr>
      <w:r w:rsidRPr="00E67E0D">
        <w:rPr>
          <w:noProof w:val="0"/>
        </w:rPr>
        <w:t>PWSRestartIndicationIEs NGAP-PROTOCOL-IES ::= {</w:t>
      </w:r>
    </w:p>
    <w:p w14:paraId="5EA2062C" w14:textId="77777777" w:rsidR="006A1CE4" w:rsidRPr="00E67E0D" w:rsidRDefault="006A1CE4" w:rsidP="00E7499B">
      <w:pPr>
        <w:pStyle w:val="PL"/>
        <w:rPr>
          <w:noProof w:val="0"/>
        </w:rPr>
      </w:pPr>
      <w:r w:rsidRPr="00E67E0D">
        <w:rPr>
          <w:noProof w:val="0"/>
        </w:rPr>
        <w:tab/>
        <w:t>{ ID id-CellIDListForRestart</w:t>
      </w:r>
      <w:r w:rsidRPr="00E67E0D">
        <w:rPr>
          <w:noProof w:val="0"/>
        </w:rPr>
        <w:tab/>
      </w:r>
      <w:r w:rsidRPr="00E67E0D">
        <w:rPr>
          <w:noProof w:val="0"/>
        </w:rPr>
        <w:tab/>
      </w:r>
      <w:r w:rsidRPr="00E67E0D">
        <w:rPr>
          <w:noProof w:val="0"/>
        </w:rPr>
        <w:tab/>
        <w:t>CRITICALITY reject</w:t>
      </w:r>
      <w:r w:rsidRPr="00E67E0D">
        <w:rPr>
          <w:noProof w:val="0"/>
        </w:rPr>
        <w:tab/>
        <w:t>TYPE CellIDListForRestart</w:t>
      </w:r>
      <w:r w:rsidRPr="00E67E0D">
        <w:rPr>
          <w:noProof w:val="0"/>
        </w:rPr>
        <w:tab/>
      </w:r>
      <w:r w:rsidRPr="00E67E0D">
        <w:rPr>
          <w:noProof w:val="0"/>
        </w:rPr>
        <w:tab/>
      </w:r>
      <w:r w:rsidRPr="00E67E0D">
        <w:rPr>
          <w:noProof w:val="0"/>
        </w:rPr>
        <w:tab/>
      </w:r>
      <w:r w:rsidRPr="00E67E0D">
        <w:rPr>
          <w:noProof w:val="0"/>
        </w:rPr>
        <w:tab/>
        <w:t>PRESENCE mandatory</w:t>
      </w:r>
      <w:r w:rsidRPr="00E67E0D">
        <w:rPr>
          <w:noProof w:val="0"/>
        </w:rPr>
        <w:tab/>
        <w:t>}|</w:t>
      </w:r>
    </w:p>
    <w:p w14:paraId="08D3A1C6" w14:textId="77777777" w:rsidR="006A1CE4" w:rsidRPr="00E67E0D" w:rsidRDefault="006A1CE4" w:rsidP="00E7499B">
      <w:pPr>
        <w:pStyle w:val="PL"/>
        <w:rPr>
          <w:noProof w:val="0"/>
        </w:rPr>
      </w:pPr>
      <w:r w:rsidRPr="00E67E0D">
        <w:rPr>
          <w:noProof w:val="0"/>
        </w:rPr>
        <w:tab/>
        <w:t>{ ID id-GlobalRANNodeID</w:t>
      </w:r>
      <w:r w:rsidRPr="00E67E0D">
        <w:rPr>
          <w:noProof w:val="0"/>
        </w:rPr>
        <w:tab/>
      </w:r>
      <w:r w:rsidRPr="00E67E0D">
        <w:rPr>
          <w:noProof w:val="0"/>
        </w:rPr>
        <w:tab/>
      </w:r>
      <w:r w:rsidRPr="00E67E0D">
        <w:rPr>
          <w:noProof w:val="0"/>
        </w:rPr>
        <w:tab/>
      </w:r>
      <w:r w:rsidRPr="00E67E0D">
        <w:rPr>
          <w:noProof w:val="0"/>
        </w:rPr>
        <w:tab/>
      </w:r>
      <w:r w:rsidRPr="00E67E0D">
        <w:rPr>
          <w:noProof w:val="0"/>
        </w:rPr>
        <w:tab/>
        <w:t>CRITICALITY reject</w:t>
      </w:r>
      <w:r w:rsidRPr="00E67E0D">
        <w:rPr>
          <w:noProof w:val="0"/>
        </w:rPr>
        <w:tab/>
        <w:t>TYPE GlobalRANNodeID</w:t>
      </w:r>
      <w:r w:rsidRPr="00E67E0D">
        <w:rPr>
          <w:noProof w:val="0"/>
        </w:rPr>
        <w:tab/>
      </w:r>
      <w:r w:rsidRPr="00E67E0D">
        <w:rPr>
          <w:noProof w:val="0"/>
        </w:rPr>
        <w:tab/>
      </w:r>
      <w:r w:rsidRPr="00E67E0D">
        <w:rPr>
          <w:noProof w:val="0"/>
        </w:rPr>
        <w:tab/>
      </w:r>
      <w:r w:rsidRPr="00E67E0D">
        <w:rPr>
          <w:noProof w:val="0"/>
        </w:rPr>
        <w:tab/>
      </w:r>
      <w:r w:rsidRPr="00E67E0D">
        <w:rPr>
          <w:noProof w:val="0"/>
        </w:rPr>
        <w:tab/>
        <w:t>PRESENCE mandatory</w:t>
      </w:r>
      <w:r w:rsidRPr="00E67E0D">
        <w:rPr>
          <w:noProof w:val="0"/>
        </w:rPr>
        <w:tab/>
        <w:t>}|</w:t>
      </w:r>
    </w:p>
    <w:p w14:paraId="39F1EFF6" w14:textId="77777777" w:rsidR="006A1CE4" w:rsidRPr="00E67E0D" w:rsidRDefault="006A1CE4" w:rsidP="00E7499B">
      <w:pPr>
        <w:pStyle w:val="PL"/>
        <w:rPr>
          <w:noProof w:val="0"/>
        </w:rPr>
      </w:pPr>
      <w:r w:rsidRPr="00E67E0D">
        <w:rPr>
          <w:noProof w:val="0"/>
        </w:rPr>
        <w:tab/>
        <w:t>{ ID id-TAIListForRestart</w:t>
      </w:r>
      <w:r w:rsidRPr="00E67E0D">
        <w:rPr>
          <w:noProof w:val="0"/>
        </w:rPr>
        <w:tab/>
      </w:r>
      <w:r w:rsidRPr="00E67E0D">
        <w:rPr>
          <w:noProof w:val="0"/>
        </w:rPr>
        <w:tab/>
      </w:r>
      <w:r w:rsidRPr="00E67E0D">
        <w:rPr>
          <w:noProof w:val="0"/>
        </w:rPr>
        <w:tab/>
      </w:r>
      <w:r w:rsidRPr="00E67E0D">
        <w:rPr>
          <w:noProof w:val="0"/>
        </w:rPr>
        <w:tab/>
        <w:t>CRITICALITY reject</w:t>
      </w:r>
      <w:r w:rsidRPr="00E67E0D">
        <w:rPr>
          <w:noProof w:val="0"/>
        </w:rPr>
        <w:tab/>
        <w:t>TYPE TAIListForRestart</w:t>
      </w:r>
      <w:r w:rsidRPr="00E67E0D">
        <w:rPr>
          <w:noProof w:val="0"/>
        </w:rPr>
        <w:tab/>
      </w:r>
      <w:r w:rsidRPr="00E67E0D">
        <w:rPr>
          <w:noProof w:val="0"/>
        </w:rPr>
        <w:tab/>
      </w:r>
      <w:r w:rsidRPr="00E67E0D">
        <w:rPr>
          <w:noProof w:val="0"/>
        </w:rPr>
        <w:tab/>
      </w:r>
      <w:r w:rsidRPr="00E67E0D">
        <w:rPr>
          <w:noProof w:val="0"/>
        </w:rPr>
        <w:tab/>
      </w:r>
      <w:r w:rsidRPr="00E67E0D">
        <w:rPr>
          <w:noProof w:val="0"/>
        </w:rPr>
        <w:tab/>
        <w:t>PRESENCE mandatory</w:t>
      </w:r>
      <w:r w:rsidRPr="00E67E0D">
        <w:rPr>
          <w:noProof w:val="0"/>
        </w:rPr>
        <w:tab/>
        <w:t>}|</w:t>
      </w:r>
    </w:p>
    <w:p w14:paraId="118F91B4" w14:textId="77777777" w:rsidR="006A1CE4" w:rsidRPr="00E67E0D" w:rsidRDefault="006A1CE4" w:rsidP="00E7499B">
      <w:pPr>
        <w:pStyle w:val="PL"/>
        <w:rPr>
          <w:noProof w:val="0"/>
        </w:rPr>
      </w:pPr>
      <w:r w:rsidRPr="00E67E0D">
        <w:rPr>
          <w:noProof w:val="0"/>
        </w:rPr>
        <w:tab/>
        <w:t>{ ID id-EmergencyAreaIDListForRestart</w:t>
      </w:r>
      <w:r w:rsidRPr="00E67E0D">
        <w:rPr>
          <w:noProof w:val="0"/>
        </w:rPr>
        <w:tab/>
        <w:t>CRITICALITY reject</w:t>
      </w:r>
      <w:r w:rsidRPr="00E67E0D">
        <w:rPr>
          <w:noProof w:val="0"/>
        </w:rPr>
        <w:tab/>
        <w:t>TYPE EmergencyAreaIDListForRestart</w:t>
      </w:r>
      <w:r w:rsidRPr="00E67E0D">
        <w:rPr>
          <w:noProof w:val="0"/>
        </w:rPr>
        <w:tab/>
        <w:t>PRESENCE optional</w:t>
      </w:r>
      <w:r w:rsidRPr="00E67E0D">
        <w:rPr>
          <w:noProof w:val="0"/>
        </w:rPr>
        <w:tab/>
      </w:r>
      <w:r w:rsidRPr="00E67E0D">
        <w:rPr>
          <w:noProof w:val="0"/>
        </w:rPr>
        <w:tab/>
        <w:t>},</w:t>
      </w:r>
    </w:p>
    <w:p w14:paraId="4BD557FE" w14:textId="77777777" w:rsidR="006A1CE4" w:rsidRPr="00E67E0D" w:rsidRDefault="006A1CE4" w:rsidP="00E7499B">
      <w:pPr>
        <w:pStyle w:val="PL"/>
        <w:rPr>
          <w:noProof w:val="0"/>
        </w:rPr>
      </w:pPr>
      <w:r w:rsidRPr="00E67E0D">
        <w:rPr>
          <w:noProof w:val="0"/>
        </w:rPr>
        <w:tab/>
        <w:t>...</w:t>
      </w:r>
    </w:p>
    <w:p w14:paraId="529D8E8D" w14:textId="77777777" w:rsidR="006A1CE4" w:rsidRPr="00E67E0D" w:rsidRDefault="006A1CE4" w:rsidP="00E7499B">
      <w:pPr>
        <w:pStyle w:val="PL"/>
        <w:rPr>
          <w:noProof w:val="0"/>
        </w:rPr>
      </w:pPr>
      <w:r w:rsidRPr="00E67E0D">
        <w:rPr>
          <w:noProof w:val="0"/>
        </w:rPr>
        <w:t>}</w:t>
      </w:r>
    </w:p>
    <w:p w14:paraId="0172AAEB" w14:textId="77777777" w:rsidR="006A1CE4" w:rsidRPr="00E67E0D" w:rsidRDefault="006A1CE4" w:rsidP="00E7499B">
      <w:pPr>
        <w:pStyle w:val="PL"/>
        <w:rPr>
          <w:noProof w:val="0"/>
        </w:rPr>
      </w:pPr>
    </w:p>
    <w:p w14:paraId="271397DE" w14:textId="77777777" w:rsidR="006A1CE4" w:rsidRPr="00E67E0D" w:rsidRDefault="006A1CE4" w:rsidP="00E7499B">
      <w:pPr>
        <w:pStyle w:val="PL"/>
        <w:rPr>
          <w:noProof w:val="0"/>
        </w:rPr>
      </w:pPr>
      <w:r w:rsidRPr="00E67E0D">
        <w:rPr>
          <w:noProof w:val="0"/>
        </w:rPr>
        <w:t>-- **************************************************************</w:t>
      </w:r>
    </w:p>
    <w:p w14:paraId="35B5F6B8" w14:textId="77777777" w:rsidR="006A1CE4" w:rsidRPr="00E67E0D" w:rsidRDefault="006A1CE4" w:rsidP="00E7499B">
      <w:pPr>
        <w:pStyle w:val="PL"/>
        <w:rPr>
          <w:noProof w:val="0"/>
        </w:rPr>
      </w:pPr>
      <w:r w:rsidRPr="00E67E0D">
        <w:rPr>
          <w:noProof w:val="0"/>
        </w:rPr>
        <w:t>--</w:t>
      </w:r>
    </w:p>
    <w:p w14:paraId="20C6B25F" w14:textId="77777777" w:rsidR="006A1CE4" w:rsidRPr="00E67E0D" w:rsidRDefault="006A1CE4" w:rsidP="00E7499B">
      <w:pPr>
        <w:pStyle w:val="PL"/>
        <w:rPr>
          <w:noProof w:val="0"/>
        </w:rPr>
      </w:pPr>
      <w:r w:rsidRPr="00E67E0D">
        <w:rPr>
          <w:noProof w:val="0"/>
        </w:rPr>
        <w:t>-- PWS Failure Indication</w:t>
      </w:r>
      <w:r w:rsidRPr="00E67E0D">
        <w:rPr>
          <w:noProof w:val="0"/>
          <w:snapToGrid w:val="0"/>
        </w:rPr>
        <w:t xml:space="preserve"> Elementary Procedure</w:t>
      </w:r>
    </w:p>
    <w:p w14:paraId="01B5A741" w14:textId="77777777" w:rsidR="006A1CE4" w:rsidRPr="00E67E0D" w:rsidRDefault="006A1CE4" w:rsidP="00E7499B">
      <w:pPr>
        <w:pStyle w:val="PL"/>
        <w:rPr>
          <w:noProof w:val="0"/>
        </w:rPr>
      </w:pPr>
      <w:r w:rsidRPr="00E67E0D">
        <w:rPr>
          <w:noProof w:val="0"/>
        </w:rPr>
        <w:t>--</w:t>
      </w:r>
    </w:p>
    <w:p w14:paraId="30DE19B1" w14:textId="77777777" w:rsidR="006A1CE4" w:rsidRPr="00E67E0D" w:rsidRDefault="006A1CE4" w:rsidP="00E7499B">
      <w:pPr>
        <w:pStyle w:val="PL"/>
        <w:rPr>
          <w:noProof w:val="0"/>
        </w:rPr>
      </w:pPr>
      <w:r w:rsidRPr="00E67E0D">
        <w:rPr>
          <w:noProof w:val="0"/>
        </w:rPr>
        <w:t>-- **************************************************************</w:t>
      </w:r>
    </w:p>
    <w:p w14:paraId="538C742B" w14:textId="77777777" w:rsidR="006A1CE4" w:rsidRPr="00E67E0D" w:rsidRDefault="006A1CE4" w:rsidP="00E7499B">
      <w:pPr>
        <w:pStyle w:val="PL"/>
        <w:rPr>
          <w:noProof w:val="0"/>
        </w:rPr>
      </w:pPr>
    </w:p>
    <w:p w14:paraId="4E51706F" w14:textId="77777777" w:rsidR="006A1CE4" w:rsidRPr="00E67E0D" w:rsidRDefault="006A1CE4" w:rsidP="00E7499B">
      <w:pPr>
        <w:pStyle w:val="PL"/>
        <w:rPr>
          <w:noProof w:val="0"/>
        </w:rPr>
      </w:pPr>
      <w:r w:rsidRPr="00E67E0D">
        <w:rPr>
          <w:noProof w:val="0"/>
        </w:rPr>
        <w:t>-- **************************************************************</w:t>
      </w:r>
    </w:p>
    <w:p w14:paraId="255331DC" w14:textId="77777777" w:rsidR="006A1CE4" w:rsidRPr="00E67E0D" w:rsidRDefault="006A1CE4" w:rsidP="00E7499B">
      <w:pPr>
        <w:pStyle w:val="PL"/>
        <w:rPr>
          <w:noProof w:val="0"/>
        </w:rPr>
      </w:pPr>
      <w:r w:rsidRPr="00E67E0D">
        <w:rPr>
          <w:noProof w:val="0"/>
        </w:rPr>
        <w:t>--</w:t>
      </w:r>
    </w:p>
    <w:p w14:paraId="03AC8F1B" w14:textId="77777777" w:rsidR="006A1CE4" w:rsidRPr="00E67E0D" w:rsidRDefault="006A1CE4" w:rsidP="00E7499B">
      <w:pPr>
        <w:pStyle w:val="PL"/>
        <w:rPr>
          <w:noProof w:val="0"/>
        </w:rPr>
      </w:pPr>
      <w:r w:rsidRPr="00E67E0D">
        <w:rPr>
          <w:noProof w:val="0"/>
        </w:rPr>
        <w:t>-- PWS FAILURE INDICATION</w:t>
      </w:r>
    </w:p>
    <w:p w14:paraId="0DFAAB8B" w14:textId="77777777" w:rsidR="006A1CE4" w:rsidRPr="00E67E0D" w:rsidRDefault="006A1CE4" w:rsidP="00E7499B">
      <w:pPr>
        <w:pStyle w:val="PL"/>
        <w:rPr>
          <w:noProof w:val="0"/>
        </w:rPr>
      </w:pPr>
      <w:r w:rsidRPr="00E67E0D">
        <w:rPr>
          <w:noProof w:val="0"/>
        </w:rPr>
        <w:t>--</w:t>
      </w:r>
    </w:p>
    <w:p w14:paraId="6493B7D4" w14:textId="77777777" w:rsidR="006A1CE4" w:rsidRPr="00E67E0D" w:rsidRDefault="006A1CE4" w:rsidP="00E7499B">
      <w:pPr>
        <w:pStyle w:val="PL"/>
        <w:rPr>
          <w:noProof w:val="0"/>
        </w:rPr>
      </w:pPr>
      <w:r w:rsidRPr="00E67E0D">
        <w:rPr>
          <w:noProof w:val="0"/>
        </w:rPr>
        <w:t>-- **************************************************************</w:t>
      </w:r>
    </w:p>
    <w:p w14:paraId="12003309" w14:textId="77777777" w:rsidR="006A1CE4" w:rsidRPr="00E67E0D" w:rsidRDefault="006A1CE4" w:rsidP="00E7499B">
      <w:pPr>
        <w:pStyle w:val="PL"/>
        <w:rPr>
          <w:noProof w:val="0"/>
        </w:rPr>
      </w:pPr>
    </w:p>
    <w:p w14:paraId="2CB28CC7" w14:textId="77777777" w:rsidR="006A1CE4" w:rsidRPr="00E67E0D" w:rsidRDefault="006A1CE4" w:rsidP="00E7499B">
      <w:pPr>
        <w:pStyle w:val="PL"/>
        <w:rPr>
          <w:noProof w:val="0"/>
        </w:rPr>
      </w:pPr>
      <w:r w:rsidRPr="00E67E0D">
        <w:rPr>
          <w:noProof w:val="0"/>
        </w:rPr>
        <w:t>PWSFailureIndication ::= SEQUENCE {</w:t>
      </w:r>
    </w:p>
    <w:p w14:paraId="58CF8416" w14:textId="77777777" w:rsidR="006A1CE4" w:rsidRPr="00E67E0D" w:rsidRDefault="006A1CE4" w:rsidP="00E7499B">
      <w:pPr>
        <w:pStyle w:val="PL"/>
        <w:rPr>
          <w:noProof w:val="0"/>
        </w:rPr>
      </w:pPr>
      <w:r w:rsidRPr="00E67E0D">
        <w:rPr>
          <w:noProof w:val="0"/>
        </w:rPr>
        <w:tab/>
        <w:t>protocolIEs</w:t>
      </w:r>
      <w:r w:rsidRPr="00E67E0D">
        <w:rPr>
          <w:noProof w:val="0"/>
        </w:rPr>
        <w:tab/>
      </w:r>
      <w:r w:rsidRPr="00E67E0D">
        <w:rPr>
          <w:noProof w:val="0"/>
        </w:rPr>
        <w:tab/>
        <w:t>ProtocolIE-Container</w:t>
      </w:r>
      <w:r w:rsidRPr="00E67E0D">
        <w:rPr>
          <w:noProof w:val="0"/>
        </w:rPr>
        <w:tab/>
      </w:r>
      <w:r w:rsidRPr="00E67E0D">
        <w:rPr>
          <w:noProof w:val="0"/>
        </w:rPr>
        <w:tab/>
        <w:t>{ {PWSFailureIndicationIEs} },</w:t>
      </w:r>
    </w:p>
    <w:p w14:paraId="2C0B1902" w14:textId="77777777" w:rsidR="006A1CE4" w:rsidRPr="00E67E0D" w:rsidRDefault="006A1CE4" w:rsidP="00E7499B">
      <w:pPr>
        <w:pStyle w:val="PL"/>
        <w:rPr>
          <w:noProof w:val="0"/>
        </w:rPr>
      </w:pPr>
      <w:r w:rsidRPr="00E67E0D">
        <w:rPr>
          <w:noProof w:val="0"/>
        </w:rPr>
        <w:tab/>
        <w:t>...</w:t>
      </w:r>
    </w:p>
    <w:p w14:paraId="40CB3379" w14:textId="77777777" w:rsidR="006A1CE4" w:rsidRPr="00E67E0D" w:rsidRDefault="006A1CE4" w:rsidP="00E7499B">
      <w:pPr>
        <w:pStyle w:val="PL"/>
        <w:rPr>
          <w:noProof w:val="0"/>
        </w:rPr>
      </w:pPr>
      <w:r w:rsidRPr="00E67E0D">
        <w:rPr>
          <w:noProof w:val="0"/>
        </w:rPr>
        <w:t>}</w:t>
      </w:r>
    </w:p>
    <w:p w14:paraId="4E828950" w14:textId="77777777" w:rsidR="006A1CE4" w:rsidRPr="00E67E0D" w:rsidRDefault="006A1CE4" w:rsidP="00E7499B">
      <w:pPr>
        <w:pStyle w:val="PL"/>
        <w:rPr>
          <w:noProof w:val="0"/>
        </w:rPr>
      </w:pPr>
    </w:p>
    <w:p w14:paraId="00DAB289" w14:textId="77777777" w:rsidR="006A1CE4" w:rsidRPr="00E67E0D" w:rsidRDefault="006A1CE4" w:rsidP="00E7499B">
      <w:pPr>
        <w:pStyle w:val="PL"/>
        <w:rPr>
          <w:noProof w:val="0"/>
        </w:rPr>
      </w:pPr>
      <w:r w:rsidRPr="00E67E0D">
        <w:rPr>
          <w:noProof w:val="0"/>
        </w:rPr>
        <w:t>PWSFailureIndicationIEs NGAP-PROTOCOL-IES ::= {</w:t>
      </w:r>
    </w:p>
    <w:p w14:paraId="60FFD788" w14:textId="77777777" w:rsidR="006A1CE4" w:rsidRPr="00E67E0D" w:rsidRDefault="006A1CE4" w:rsidP="00E7499B">
      <w:pPr>
        <w:pStyle w:val="PL"/>
        <w:rPr>
          <w:noProof w:val="0"/>
        </w:rPr>
      </w:pPr>
      <w:r w:rsidRPr="00E67E0D">
        <w:rPr>
          <w:noProof w:val="0"/>
        </w:rPr>
        <w:tab/>
        <w:t>{ ID id-PWSFailedCellIDList</w:t>
      </w:r>
      <w:r w:rsidRPr="00E67E0D">
        <w:rPr>
          <w:noProof w:val="0"/>
        </w:rPr>
        <w:tab/>
      </w:r>
      <w:r w:rsidRPr="00E67E0D">
        <w:rPr>
          <w:noProof w:val="0"/>
        </w:rPr>
        <w:tab/>
      </w:r>
      <w:r w:rsidRPr="00E67E0D">
        <w:rPr>
          <w:noProof w:val="0"/>
        </w:rPr>
        <w:tab/>
        <w:t>CRITICALITY reject</w:t>
      </w:r>
      <w:r w:rsidRPr="00E67E0D">
        <w:rPr>
          <w:noProof w:val="0"/>
        </w:rPr>
        <w:tab/>
        <w:t>TYPE PWSFailedCellIDList</w:t>
      </w:r>
      <w:r w:rsidRPr="00E67E0D">
        <w:rPr>
          <w:noProof w:val="0"/>
        </w:rPr>
        <w:tab/>
        <w:t>PRESENCE mandatory</w:t>
      </w:r>
      <w:r w:rsidRPr="00E67E0D">
        <w:rPr>
          <w:noProof w:val="0"/>
        </w:rPr>
        <w:tab/>
        <w:t>}|</w:t>
      </w:r>
    </w:p>
    <w:p w14:paraId="51FC6B3A" w14:textId="77777777" w:rsidR="006A1CE4" w:rsidRPr="00E67E0D" w:rsidRDefault="006A1CE4" w:rsidP="00E7499B">
      <w:pPr>
        <w:pStyle w:val="PL"/>
        <w:rPr>
          <w:noProof w:val="0"/>
        </w:rPr>
      </w:pPr>
      <w:r w:rsidRPr="00E67E0D">
        <w:rPr>
          <w:noProof w:val="0"/>
        </w:rPr>
        <w:tab/>
        <w:t>{ ID id-GlobalRANNodeID</w:t>
      </w:r>
      <w:r w:rsidRPr="00E67E0D">
        <w:rPr>
          <w:noProof w:val="0"/>
        </w:rPr>
        <w:tab/>
      </w:r>
      <w:r w:rsidRPr="00E67E0D">
        <w:rPr>
          <w:noProof w:val="0"/>
        </w:rPr>
        <w:tab/>
      </w:r>
      <w:r w:rsidRPr="00E67E0D">
        <w:rPr>
          <w:noProof w:val="0"/>
        </w:rPr>
        <w:tab/>
      </w:r>
      <w:r w:rsidRPr="00E67E0D">
        <w:rPr>
          <w:noProof w:val="0"/>
        </w:rPr>
        <w:tab/>
        <w:t>CRITICALITY reject</w:t>
      </w:r>
      <w:r w:rsidRPr="00E67E0D">
        <w:rPr>
          <w:noProof w:val="0"/>
        </w:rPr>
        <w:tab/>
        <w:t>TYPE GlobalRANNodeID</w:t>
      </w:r>
      <w:r w:rsidRPr="00E67E0D">
        <w:rPr>
          <w:noProof w:val="0"/>
        </w:rPr>
        <w:tab/>
      </w:r>
      <w:r w:rsidRPr="00E67E0D">
        <w:rPr>
          <w:noProof w:val="0"/>
        </w:rPr>
        <w:tab/>
        <w:t>PRESENCE mandatory</w:t>
      </w:r>
      <w:r w:rsidRPr="00E67E0D">
        <w:rPr>
          <w:noProof w:val="0"/>
        </w:rPr>
        <w:tab/>
        <w:t>},</w:t>
      </w:r>
    </w:p>
    <w:p w14:paraId="5BAA67CF" w14:textId="77777777" w:rsidR="006A1CE4" w:rsidRPr="00E67E0D" w:rsidRDefault="006A1CE4" w:rsidP="00E7499B">
      <w:pPr>
        <w:pStyle w:val="PL"/>
        <w:rPr>
          <w:noProof w:val="0"/>
        </w:rPr>
      </w:pPr>
      <w:r w:rsidRPr="00E67E0D">
        <w:rPr>
          <w:noProof w:val="0"/>
        </w:rPr>
        <w:tab/>
        <w:t>...</w:t>
      </w:r>
    </w:p>
    <w:p w14:paraId="335D64F0" w14:textId="77777777" w:rsidR="006A1CE4" w:rsidRPr="00E67E0D" w:rsidRDefault="006A1CE4" w:rsidP="00E7499B">
      <w:pPr>
        <w:pStyle w:val="PL"/>
        <w:rPr>
          <w:noProof w:val="0"/>
        </w:rPr>
      </w:pPr>
      <w:r w:rsidRPr="00E67E0D">
        <w:rPr>
          <w:noProof w:val="0"/>
        </w:rPr>
        <w:t>}</w:t>
      </w:r>
    </w:p>
    <w:p w14:paraId="20F624E1" w14:textId="77777777" w:rsidR="006A1CE4" w:rsidRPr="00E67E0D" w:rsidRDefault="006A1CE4" w:rsidP="00E7499B">
      <w:pPr>
        <w:pStyle w:val="PL"/>
        <w:rPr>
          <w:noProof w:val="0"/>
        </w:rPr>
      </w:pPr>
    </w:p>
    <w:p w14:paraId="1DF18F7A" w14:textId="77777777" w:rsidR="006A1CE4" w:rsidRPr="00E67E0D" w:rsidRDefault="006A1CE4" w:rsidP="00E7499B">
      <w:pPr>
        <w:pStyle w:val="PL"/>
        <w:spacing w:line="0" w:lineRule="atLeast"/>
        <w:rPr>
          <w:noProof w:val="0"/>
          <w:snapToGrid w:val="0"/>
        </w:rPr>
      </w:pPr>
      <w:r w:rsidRPr="00E67E0D">
        <w:rPr>
          <w:noProof w:val="0"/>
          <w:snapToGrid w:val="0"/>
        </w:rPr>
        <w:t>-- **************************************************************</w:t>
      </w:r>
    </w:p>
    <w:p w14:paraId="5719F696" w14:textId="77777777" w:rsidR="006A1CE4" w:rsidRPr="00E67E0D" w:rsidRDefault="006A1CE4" w:rsidP="00E7499B">
      <w:pPr>
        <w:pStyle w:val="PL"/>
        <w:spacing w:line="0" w:lineRule="atLeast"/>
        <w:rPr>
          <w:noProof w:val="0"/>
          <w:snapToGrid w:val="0"/>
        </w:rPr>
      </w:pPr>
      <w:r w:rsidRPr="00E67E0D">
        <w:rPr>
          <w:noProof w:val="0"/>
          <w:snapToGrid w:val="0"/>
        </w:rPr>
        <w:t>--</w:t>
      </w:r>
    </w:p>
    <w:p w14:paraId="1A15CC55" w14:textId="77777777" w:rsidR="006A1CE4" w:rsidRPr="00E67E0D" w:rsidRDefault="006A1CE4" w:rsidP="00E7499B">
      <w:pPr>
        <w:pStyle w:val="PL"/>
        <w:outlineLvl w:val="3"/>
        <w:rPr>
          <w:noProof w:val="0"/>
          <w:snapToGrid w:val="0"/>
        </w:rPr>
      </w:pPr>
      <w:r w:rsidRPr="00E67E0D">
        <w:rPr>
          <w:noProof w:val="0"/>
          <w:snapToGrid w:val="0"/>
        </w:rPr>
        <w:t xml:space="preserve">-- </w:t>
      </w:r>
      <w:r w:rsidRPr="00E67E0D">
        <w:rPr>
          <w:noProof w:val="0"/>
          <w:snapToGrid w:val="0"/>
          <w:lang w:eastAsia="zh-CN"/>
        </w:rPr>
        <w:t>NRPPA</w:t>
      </w:r>
      <w:r w:rsidRPr="00E67E0D">
        <w:rPr>
          <w:noProof w:val="0"/>
          <w:snapToGrid w:val="0"/>
        </w:rPr>
        <w:t xml:space="preserve"> TRANSPORT ELEMENTARY PROCEDURES</w:t>
      </w:r>
    </w:p>
    <w:p w14:paraId="514CABAD" w14:textId="77777777" w:rsidR="006A1CE4" w:rsidRPr="00E67E0D" w:rsidRDefault="006A1CE4" w:rsidP="00E7499B">
      <w:pPr>
        <w:pStyle w:val="PL"/>
        <w:spacing w:line="0" w:lineRule="atLeast"/>
        <w:rPr>
          <w:noProof w:val="0"/>
          <w:snapToGrid w:val="0"/>
        </w:rPr>
      </w:pPr>
      <w:r w:rsidRPr="00E67E0D">
        <w:rPr>
          <w:noProof w:val="0"/>
          <w:snapToGrid w:val="0"/>
        </w:rPr>
        <w:t>--</w:t>
      </w:r>
    </w:p>
    <w:p w14:paraId="0562DAAD" w14:textId="77777777" w:rsidR="006A1CE4" w:rsidRPr="00E67E0D" w:rsidRDefault="006A1CE4" w:rsidP="00E7499B">
      <w:pPr>
        <w:pStyle w:val="PL"/>
        <w:spacing w:line="0" w:lineRule="atLeast"/>
        <w:rPr>
          <w:noProof w:val="0"/>
          <w:snapToGrid w:val="0"/>
        </w:rPr>
      </w:pPr>
      <w:r w:rsidRPr="00E67E0D">
        <w:rPr>
          <w:noProof w:val="0"/>
          <w:snapToGrid w:val="0"/>
        </w:rPr>
        <w:t>-- **************************************************************</w:t>
      </w:r>
    </w:p>
    <w:p w14:paraId="3C6BD59F" w14:textId="77777777" w:rsidR="006A1CE4" w:rsidRPr="00E67E0D" w:rsidRDefault="006A1CE4" w:rsidP="00E7499B">
      <w:pPr>
        <w:pStyle w:val="PL"/>
        <w:spacing w:line="0" w:lineRule="atLeast"/>
        <w:rPr>
          <w:noProof w:val="0"/>
          <w:snapToGrid w:val="0"/>
        </w:rPr>
      </w:pPr>
    </w:p>
    <w:p w14:paraId="0FEF0623" w14:textId="77777777" w:rsidR="006A1CE4" w:rsidRPr="00E67E0D" w:rsidRDefault="006A1CE4" w:rsidP="00E7499B">
      <w:pPr>
        <w:pStyle w:val="PL"/>
        <w:spacing w:line="0" w:lineRule="atLeast"/>
        <w:rPr>
          <w:noProof w:val="0"/>
          <w:snapToGrid w:val="0"/>
        </w:rPr>
      </w:pPr>
      <w:r w:rsidRPr="00E67E0D">
        <w:rPr>
          <w:noProof w:val="0"/>
          <w:snapToGrid w:val="0"/>
        </w:rPr>
        <w:t>-- **************************************************************</w:t>
      </w:r>
    </w:p>
    <w:p w14:paraId="5FCB2A3B" w14:textId="77777777" w:rsidR="006A1CE4" w:rsidRPr="00E67E0D" w:rsidRDefault="006A1CE4" w:rsidP="00E7499B">
      <w:pPr>
        <w:pStyle w:val="PL"/>
        <w:spacing w:line="0" w:lineRule="atLeast"/>
        <w:rPr>
          <w:noProof w:val="0"/>
          <w:snapToGrid w:val="0"/>
        </w:rPr>
      </w:pPr>
      <w:r w:rsidRPr="00E67E0D">
        <w:rPr>
          <w:noProof w:val="0"/>
          <w:snapToGrid w:val="0"/>
        </w:rPr>
        <w:t>--</w:t>
      </w:r>
    </w:p>
    <w:p w14:paraId="101FF825" w14:textId="77777777" w:rsidR="006A1CE4" w:rsidRPr="00E67E0D" w:rsidRDefault="006A1CE4" w:rsidP="00E7499B">
      <w:pPr>
        <w:pStyle w:val="PL"/>
        <w:outlineLvl w:val="4"/>
        <w:rPr>
          <w:noProof w:val="0"/>
          <w:snapToGrid w:val="0"/>
        </w:rPr>
      </w:pPr>
      <w:r w:rsidRPr="00E67E0D">
        <w:rPr>
          <w:noProof w:val="0"/>
          <w:snapToGrid w:val="0"/>
        </w:rPr>
        <w:t>-- DOWNLINK UE ASSOCIATED NRPPA TRANSPORT</w:t>
      </w:r>
    </w:p>
    <w:p w14:paraId="357F6DB2" w14:textId="77777777" w:rsidR="006A1CE4" w:rsidRPr="00E67E0D" w:rsidRDefault="006A1CE4" w:rsidP="00E7499B">
      <w:pPr>
        <w:pStyle w:val="PL"/>
        <w:spacing w:line="0" w:lineRule="atLeast"/>
        <w:rPr>
          <w:noProof w:val="0"/>
          <w:snapToGrid w:val="0"/>
        </w:rPr>
      </w:pPr>
      <w:r w:rsidRPr="00E67E0D">
        <w:rPr>
          <w:noProof w:val="0"/>
          <w:snapToGrid w:val="0"/>
        </w:rPr>
        <w:t>--</w:t>
      </w:r>
    </w:p>
    <w:p w14:paraId="74A01FBA" w14:textId="77777777" w:rsidR="006A1CE4" w:rsidRPr="00E67E0D" w:rsidRDefault="006A1CE4" w:rsidP="00E7499B">
      <w:pPr>
        <w:pStyle w:val="PL"/>
        <w:spacing w:line="0" w:lineRule="atLeast"/>
        <w:rPr>
          <w:noProof w:val="0"/>
          <w:snapToGrid w:val="0"/>
        </w:rPr>
      </w:pPr>
      <w:r w:rsidRPr="00E67E0D">
        <w:rPr>
          <w:noProof w:val="0"/>
          <w:snapToGrid w:val="0"/>
        </w:rPr>
        <w:t>-- **************************************************************</w:t>
      </w:r>
    </w:p>
    <w:p w14:paraId="3DEE0926" w14:textId="77777777" w:rsidR="006A1CE4" w:rsidRPr="00E67E0D" w:rsidRDefault="006A1CE4" w:rsidP="00E7499B">
      <w:pPr>
        <w:pStyle w:val="PL"/>
        <w:rPr>
          <w:noProof w:val="0"/>
          <w:snapToGrid w:val="0"/>
        </w:rPr>
      </w:pPr>
    </w:p>
    <w:p w14:paraId="6FE1C3E7" w14:textId="77777777" w:rsidR="006A1CE4" w:rsidRPr="00E67E0D" w:rsidRDefault="006A1CE4" w:rsidP="00E7499B">
      <w:pPr>
        <w:pStyle w:val="PL"/>
        <w:spacing w:line="0" w:lineRule="atLeast"/>
        <w:rPr>
          <w:noProof w:val="0"/>
          <w:snapToGrid w:val="0"/>
        </w:rPr>
      </w:pPr>
      <w:r w:rsidRPr="00E67E0D">
        <w:rPr>
          <w:noProof w:val="0"/>
          <w:snapToGrid w:val="0"/>
        </w:rPr>
        <w:t>Downlink</w:t>
      </w:r>
      <w:r w:rsidRPr="00E67E0D">
        <w:rPr>
          <w:noProof w:val="0"/>
          <w:snapToGrid w:val="0"/>
          <w:lang w:eastAsia="zh-CN"/>
        </w:rPr>
        <w:t>UEAssociatedNRPPa</w:t>
      </w:r>
      <w:r w:rsidRPr="00E67E0D">
        <w:rPr>
          <w:noProof w:val="0"/>
          <w:snapToGrid w:val="0"/>
        </w:rPr>
        <w:t>Transport ::= SEQUENCE {</w:t>
      </w:r>
    </w:p>
    <w:p w14:paraId="43257199" w14:textId="77777777" w:rsidR="006A1CE4" w:rsidRPr="00E67E0D" w:rsidRDefault="006A1CE4" w:rsidP="00E7499B">
      <w:pPr>
        <w:pStyle w:val="PL"/>
        <w:spacing w:line="0" w:lineRule="atLeast"/>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{Downlink</w:t>
      </w:r>
      <w:r w:rsidRPr="00E67E0D">
        <w:rPr>
          <w:noProof w:val="0"/>
          <w:snapToGrid w:val="0"/>
          <w:lang w:eastAsia="zh-CN"/>
        </w:rPr>
        <w:t>UEAssociatedNRPPa</w:t>
      </w:r>
      <w:r w:rsidRPr="00E67E0D">
        <w:rPr>
          <w:noProof w:val="0"/>
          <w:snapToGrid w:val="0"/>
        </w:rPr>
        <w:t>TransportIEs} },</w:t>
      </w:r>
    </w:p>
    <w:p w14:paraId="0E83DE04"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73E8F45A" w14:textId="77777777" w:rsidR="006A1CE4" w:rsidRPr="00E67E0D" w:rsidRDefault="006A1CE4" w:rsidP="00E7499B">
      <w:pPr>
        <w:pStyle w:val="PL"/>
        <w:spacing w:line="0" w:lineRule="atLeast"/>
        <w:rPr>
          <w:noProof w:val="0"/>
          <w:snapToGrid w:val="0"/>
        </w:rPr>
      </w:pPr>
      <w:r w:rsidRPr="00E67E0D">
        <w:rPr>
          <w:noProof w:val="0"/>
          <w:snapToGrid w:val="0"/>
        </w:rPr>
        <w:t>}</w:t>
      </w:r>
    </w:p>
    <w:p w14:paraId="4AF303AD" w14:textId="77777777" w:rsidR="006A1CE4" w:rsidRPr="00E67E0D" w:rsidRDefault="006A1CE4" w:rsidP="00E7499B">
      <w:pPr>
        <w:pStyle w:val="PL"/>
        <w:spacing w:line="0" w:lineRule="atLeast"/>
        <w:rPr>
          <w:noProof w:val="0"/>
          <w:snapToGrid w:val="0"/>
        </w:rPr>
      </w:pPr>
    </w:p>
    <w:p w14:paraId="67E0DBBD" w14:textId="77777777" w:rsidR="006A1CE4" w:rsidRPr="00E67E0D" w:rsidRDefault="006A1CE4" w:rsidP="00E7499B">
      <w:pPr>
        <w:pStyle w:val="PL"/>
        <w:spacing w:line="0" w:lineRule="atLeast"/>
        <w:rPr>
          <w:noProof w:val="0"/>
          <w:snapToGrid w:val="0"/>
        </w:rPr>
      </w:pPr>
      <w:r w:rsidRPr="00E67E0D">
        <w:rPr>
          <w:noProof w:val="0"/>
          <w:snapToGrid w:val="0"/>
        </w:rPr>
        <w:t>Downlink</w:t>
      </w:r>
      <w:r w:rsidRPr="00E67E0D">
        <w:rPr>
          <w:noProof w:val="0"/>
          <w:snapToGrid w:val="0"/>
          <w:lang w:eastAsia="zh-CN"/>
        </w:rPr>
        <w:t>UEAssociatedNRPPa</w:t>
      </w:r>
      <w:r w:rsidRPr="00E67E0D">
        <w:rPr>
          <w:noProof w:val="0"/>
          <w:snapToGrid w:val="0"/>
        </w:rPr>
        <w:t>TransportIEs NGAP-PROTOCOL-IES ::= {</w:t>
      </w:r>
    </w:p>
    <w:p w14:paraId="385ABDF9" w14:textId="77777777" w:rsidR="006A1CE4" w:rsidRPr="00E67E0D" w:rsidRDefault="006A1CE4" w:rsidP="00E7499B">
      <w:pPr>
        <w:pStyle w:val="PL"/>
        <w:spacing w:line="0" w:lineRule="atLeast"/>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0C36CAE8" w14:textId="77777777" w:rsidR="006A1CE4" w:rsidRPr="00E67E0D" w:rsidRDefault="006A1CE4" w:rsidP="00E7499B">
      <w:pPr>
        <w:pStyle w:val="PL"/>
        <w:spacing w:line="0" w:lineRule="atLeast"/>
        <w:rPr>
          <w:noProof w:val="0"/>
          <w:snapToGrid w:val="0"/>
          <w:lang w:eastAsia="zh-CN"/>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2D12EAC4" w14:textId="77777777" w:rsidR="006A1CE4" w:rsidRPr="00E67E0D" w:rsidRDefault="006A1CE4" w:rsidP="00E7499B">
      <w:pPr>
        <w:pStyle w:val="PL"/>
        <w:spacing w:line="0" w:lineRule="atLeast"/>
        <w:rPr>
          <w:noProof w:val="0"/>
          <w:snapToGrid w:val="0"/>
          <w:lang w:eastAsia="zh-CN"/>
        </w:rPr>
      </w:pPr>
      <w:r w:rsidRPr="00E67E0D">
        <w:rPr>
          <w:noProof w:val="0"/>
          <w:snapToGrid w:val="0"/>
          <w:lang w:eastAsia="zh-CN"/>
        </w:rPr>
        <w:tab/>
      </w:r>
      <w:r w:rsidRPr="00E67E0D">
        <w:rPr>
          <w:noProof w:val="0"/>
          <w:snapToGrid w:val="0"/>
        </w:rPr>
        <w:t>{ ID id-</w:t>
      </w:r>
      <w:r w:rsidRPr="00E67E0D">
        <w:rPr>
          <w:bCs/>
          <w:noProof w:val="0"/>
          <w:lang w:eastAsia="zh-CN"/>
        </w:rPr>
        <w:t>Routing</w:t>
      </w:r>
      <w:r w:rsidRPr="00E67E0D">
        <w:rPr>
          <w:bCs/>
          <w:noProof w:val="0"/>
        </w:rPr>
        <w:t>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 xml:space="preserve">TYPE </w:t>
      </w:r>
      <w:r w:rsidRPr="00E67E0D">
        <w:rPr>
          <w:bCs/>
          <w:noProof w:val="0"/>
          <w:lang w:eastAsia="zh-CN"/>
        </w:rPr>
        <w:t>Routing</w:t>
      </w:r>
      <w:r w:rsidRPr="00E67E0D">
        <w:rPr>
          <w:bCs/>
          <w:noProof w:val="0"/>
        </w:rPr>
        <w:t>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49C53BCB" w14:textId="77777777" w:rsidR="006A1CE4" w:rsidRPr="00E67E0D" w:rsidRDefault="006A1CE4" w:rsidP="00E7499B">
      <w:pPr>
        <w:pStyle w:val="PL"/>
        <w:spacing w:line="0" w:lineRule="atLeast"/>
        <w:rPr>
          <w:noProof w:val="0"/>
          <w:snapToGrid w:val="0"/>
        </w:rPr>
      </w:pPr>
      <w:r w:rsidRPr="00E67E0D">
        <w:rPr>
          <w:noProof w:val="0"/>
          <w:snapToGrid w:val="0"/>
        </w:rPr>
        <w:tab/>
        <w:t>{ ID id-</w:t>
      </w:r>
      <w:r w:rsidRPr="00E67E0D">
        <w:rPr>
          <w:noProof w:val="0"/>
          <w:snapToGrid w:val="0"/>
          <w:lang w:eastAsia="zh-CN"/>
        </w:rPr>
        <w:t>NRPPa</w:t>
      </w:r>
      <w:r w:rsidRPr="00E67E0D">
        <w:rPr>
          <w:noProof w:val="0"/>
          <w:snapToGrid w:val="0"/>
        </w:rPr>
        <w:t>-PDU</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 xml:space="preserve">TYPE </w:t>
      </w:r>
      <w:r w:rsidRPr="00E67E0D">
        <w:rPr>
          <w:noProof w:val="0"/>
          <w:snapToGrid w:val="0"/>
          <w:lang w:eastAsia="zh-CN"/>
        </w:rPr>
        <w:t>NRPPa</w:t>
      </w:r>
      <w:r w:rsidRPr="00E67E0D">
        <w:rPr>
          <w:noProof w:val="0"/>
          <w:snapToGrid w:val="0"/>
        </w:rPr>
        <w:t>-PDU</w:t>
      </w:r>
      <w:r w:rsidRPr="00E67E0D">
        <w:rPr>
          <w:noProof w:val="0"/>
          <w:snapToGrid w:val="0"/>
          <w:lang w:eastAsia="zh-CN"/>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2E93A560" w14:textId="77777777" w:rsidR="006A1CE4" w:rsidRPr="00E67E0D" w:rsidRDefault="006A1CE4" w:rsidP="00E7499B">
      <w:pPr>
        <w:pStyle w:val="PL"/>
        <w:rPr>
          <w:noProof w:val="0"/>
          <w:snapToGrid w:val="0"/>
        </w:rPr>
      </w:pPr>
      <w:r w:rsidRPr="00E67E0D">
        <w:rPr>
          <w:noProof w:val="0"/>
          <w:snapToGrid w:val="0"/>
        </w:rPr>
        <w:tab/>
        <w:t>...</w:t>
      </w:r>
    </w:p>
    <w:p w14:paraId="713C2A6A" w14:textId="77777777" w:rsidR="006A1CE4" w:rsidRPr="00E67E0D" w:rsidRDefault="006A1CE4" w:rsidP="00E7499B">
      <w:pPr>
        <w:pStyle w:val="PL"/>
        <w:spacing w:line="0" w:lineRule="atLeast"/>
        <w:rPr>
          <w:noProof w:val="0"/>
          <w:snapToGrid w:val="0"/>
        </w:rPr>
      </w:pPr>
      <w:r w:rsidRPr="00E67E0D">
        <w:rPr>
          <w:noProof w:val="0"/>
          <w:snapToGrid w:val="0"/>
        </w:rPr>
        <w:t>}</w:t>
      </w:r>
    </w:p>
    <w:p w14:paraId="2C341CD8" w14:textId="77777777" w:rsidR="006A1CE4" w:rsidRPr="00E67E0D" w:rsidRDefault="006A1CE4" w:rsidP="00E7499B">
      <w:pPr>
        <w:pStyle w:val="PL"/>
        <w:spacing w:line="0" w:lineRule="atLeast"/>
        <w:rPr>
          <w:noProof w:val="0"/>
          <w:snapToGrid w:val="0"/>
          <w:lang w:eastAsia="zh-CN"/>
        </w:rPr>
      </w:pPr>
    </w:p>
    <w:p w14:paraId="66435984" w14:textId="77777777" w:rsidR="006A1CE4" w:rsidRPr="00E67E0D" w:rsidRDefault="006A1CE4" w:rsidP="00E7499B">
      <w:pPr>
        <w:pStyle w:val="PL"/>
        <w:rPr>
          <w:noProof w:val="0"/>
          <w:snapToGrid w:val="0"/>
        </w:rPr>
      </w:pPr>
      <w:r w:rsidRPr="00E67E0D">
        <w:rPr>
          <w:noProof w:val="0"/>
          <w:snapToGrid w:val="0"/>
        </w:rPr>
        <w:t>-- **************************************************************</w:t>
      </w:r>
    </w:p>
    <w:p w14:paraId="40CE0EFF" w14:textId="77777777" w:rsidR="006A1CE4" w:rsidRPr="00E67E0D" w:rsidRDefault="006A1CE4" w:rsidP="00E7499B">
      <w:pPr>
        <w:pStyle w:val="PL"/>
        <w:rPr>
          <w:noProof w:val="0"/>
          <w:snapToGrid w:val="0"/>
        </w:rPr>
      </w:pPr>
      <w:r w:rsidRPr="00E67E0D">
        <w:rPr>
          <w:noProof w:val="0"/>
          <w:snapToGrid w:val="0"/>
        </w:rPr>
        <w:t>--</w:t>
      </w:r>
    </w:p>
    <w:p w14:paraId="3C2211A5" w14:textId="77777777" w:rsidR="006A1CE4" w:rsidRPr="00E67E0D" w:rsidRDefault="006A1CE4" w:rsidP="00E7499B">
      <w:pPr>
        <w:pStyle w:val="PL"/>
        <w:outlineLvl w:val="4"/>
        <w:rPr>
          <w:noProof w:val="0"/>
          <w:snapToGrid w:val="0"/>
          <w:lang w:eastAsia="zh-CN"/>
        </w:rPr>
      </w:pPr>
      <w:r w:rsidRPr="00E67E0D">
        <w:rPr>
          <w:noProof w:val="0"/>
          <w:snapToGrid w:val="0"/>
        </w:rPr>
        <w:t>-- UPLINK UE ASSOCIATED NRPPA TRANSPORT</w:t>
      </w:r>
    </w:p>
    <w:p w14:paraId="020BCBF3" w14:textId="77777777" w:rsidR="006A1CE4" w:rsidRPr="00E67E0D" w:rsidRDefault="006A1CE4" w:rsidP="00E7499B">
      <w:pPr>
        <w:pStyle w:val="PL"/>
        <w:rPr>
          <w:noProof w:val="0"/>
          <w:snapToGrid w:val="0"/>
        </w:rPr>
      </w:pPr>
      <w:r w:rsidRPr="00E67E0D">
        <w:rPr>
          <w:noProof w:val="0"/>
          <w:snapToGrid w:val="0"/>
        </w:rPr>
        <w:t>--</w:t>
      </w:r>
    </w:p>
    <w:p w14:paraId="199BD710" w14:textId="77777777" w:rsidR="006A1CE4" w:rsidRPr="00E67E0D" w:rsidRDefault="006A1CE4" w:rsidP="00E7499B">
      <w:pPr>
        <w:pStyle w:val="PL"/>
        <w:rPr>
          <w:noProof w:val="0"/>
          <w:snapToGrid w:val="0"/>
        </w:rPr>
      </w:pPr>
      <w:r w:rsidRPr="00E67E0D">
        <w:rPr>
          <w:noProof w:val="0"/>
          <w:snapToGrid w:val="0"/>
        </w:rPr>
        <w:t>-- **************************************************************</w:t>
      </w:r>
    </w:p>
    <w:p w14:paraId="0A96339F" w14:textId="77777777" w:rsidR="006A1CE4" w:rsidRPr="00E67E0D" w:rsidRDefault="006A1CE4" w:rsidP="00E7499B">
      <w:pPr>
        <w:pStyle w:val="PL"/>
        <w:rPr>
          <w:noProof w:val="0"/>
          <w:snapToGrid w:val="0"/>
        </w:rPr>
      </w:pPr>
    </w:p>
    <w:p w14:paraId="3F4704B9" w14:textId="77777777" w:rsidR="006A1CE4" w:rsidRPr="00E67E0D" w:rsidRDefault="006A1CE4" w:rsidP="00E7499B">
      <w:pPr>
        <w:pStyle w:val="PL"/>
        <w:spacing w:line="0" w:lineRule="atLeast"/>
        <w:rPr>
          <w:noProof w:val="0"/>
          <w:snapToGrid w:val="0"/>
        </w:rPr>
      </w:pPr>
      <w:r w:rsidRPr="00E67E0D">
        <w:rPr>
          <w:noProof w:val="0"/>
          <w:snapToGrid w:val="0"/>
        </w:rPr>
        <w:t>Uplink</w:t>
      </w:r>
      <w:r w:rsidRPr="00E67E0D">
        <w:rPr>
          <w:noProof w:val="0"/>
          <w:snapToGrid w:val="0"/>
          <w:lang w:eastAsia="zh-CN"/>
        </w:rPr>
        <w:t>UEAssociatedNRPPa</w:t>
      </w:r>
      <w:r w:rsidRPr="00E67E0D">
        <w:rPr>
          <w:noProof w:val="0"/>
          <w:snapToGrid w:val="0"/>
        </w:rPr>
        <w:t>Transport ::= SEQUENCE {</w:t>
      </w:r>
    </w:p>
    <w:p w14:paraId="228CFC42" w14:textId="77777777" w:rsidR="006A1CE4" w:rsidRPr="00E67E0D" w:rsidRDefault="006A1CE4" w:rsidP="00E7499B">
      <w:pPr>
        <w:pStyle w:val="PL"/>
        <w:spacing w:line="0" w:lineRule="atLeast"/>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{Uplink</w:t>
      </w:r>
      <w:r w:rsidRPr="00E67E0D">
        <w:rPr>
          <w:noProof w:val="0"/>
          <w:snapToGrid w:val="0"/>
          <w:lang w:eastAsia="zh-CN"/>
        </w:rPr>
        <w:t>UEAssociatedNRPPa</w:t>
      </w:r>
      <w:r w:rsidRPr="00E67E0D">
        <w:rPr>
          <w:noProof w:val="0"/>
          <w:snapToGrid w:val="0"/>
        </w:rPr>
        <w:t>TransportIEs} },</w:t>
      </w:r>
    </w:p>
    <w:p w14:paraId="15B63BA8"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0B1B610B" w14:textId="77777777" w:rsidR="006A1CE4" w:rsidRPr="00E67E0D" w:rsidRDefault="006A1CE4" w:rsidP="00E7499B">
      <w:pPr>
        <w:pStyle w:val="PL"/>
        <w:spacing w:line="0" w:lineRule="atLeast"/>
        <w:rPr>
          <w:noProof w:val="0"/>
          <w:snapToGrid w:val="0"/>
        </w:rPr>
      </w:pPr>
      <w:r w:rsidRPr="00E67E0D">
        <w:rPr>
          <w:noProof w:val="0"/>
          <w:snapToGrid w:val="0"/>
        </w:rPr>
        <w:t>}</w:t>
      </w:r>
    </w:p>
    <w:p w14:paraId="3466A1A3" w14:textId="77777777" w:rsidR="006A1CE4" w:rsidRPr="00E67E0D" w:rsidRDefault="006A1CE4" w:rsidP="00E7499B">
      <w:pPr>
        <w:pStyle w:val="PL"/>
        <w:rPr>
          <w:noProof w:val="0"/>
          <w:snapToGrid w:val="0"/>
        </w:rPr>
      </w:pPr>
    </w:p>
    <w:p w14:paraId="6053BE5C" w14:textId="77777777" w:rsidR="006A1CE4" w:rsidRPr="00E67E0D" w:rsidRDefault="006A1CE4" w:rsidP="00E7499B">
      <w:pPr>
        <w:pStyle w:val="PL"/>
        <w:spacing w:line="0" w:lineRule="atLeast"/>
        <w:rPr>
          <w:noProof w:val="0"/>
          <w:snapToGrid w:val="0"/>
        </w:rPr>
      </w:pPr>
      <w:r w:rsidRPr="00E67E0D">
        <w:rPr>
          <w:noProof w:val="0"/>
          <w:snapToGrid w:val="0"/>
        </w:rPr>
        <w:t>Uplink</w:t>
      </w:r>
      <w:r w:rsidRPr="00E67E0D">
        <w:rPr>
          <w:noProof w:val="0"/>
          <w:snapToGrid w:val="0"/>
          <w:lang w:eastAsia="zh-CN"/>
        </w:rPr>
        <w:t>UEAssociatedNRPPa</w:t>
      </w:r>
      <w:r w:rsidRPr="00E67E0D">
        <w:rPr>
          <w:noProof w:val="0"/>
          <w:snapToGrid w:val="0"/>
        </w:rPr>
        <w:t>TransportIEs NGAP-PROTOCOL-IES ::= {</w:t>
      </w:r>
    </w:p>
    <w:p w14:paraId="07BAA897" w14:textId="77777777" w:rsidR="006A1CE4" w:rsidRPr="00E67E0D" w:rsidRDefault="006A1CE4" w:rsidP="00E7499B">
      <w:pPr>
        <w:pStyle w:val="PL"/>
        <w:spacing w:line="0" w:lineRule="atLeast"/>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1EE2622E" w14:textId="77777777" w:rsidR="006A1CE4" w:rsidRPr="00E67E0D" w:rsidRDefault="006A1CE4" w:rsidP="00E7499B">
      <w:pPr>
        <w:pStyle w:val="PL"/>
        <w:spacing w:line="0" w:lineRule="atLeast"/>
        <w:rPr>
          <w:noProof w:val="0"/>
          <w:snapToGrid w:val="0"/>
          <w:lang w:eastAsia="zh-CN"/>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6DDD3076" w14:textId="77777777" w:rsidR="006A1CE4" w:rsidRPr="00E67E0D" w:rsidRDefault="006A1CE4" w:rsidP="00E7499B">
      <w:pPr>
        <w:pStyle w:val="PL"/>
        <w:spacing w:line="0" w:lineRule="atLeast"/>
        <w:rPr>
          <w:noProof w:val="0"/>
          <w:snapToGrid w:val="0"/>
          <w:lang w:eastAsia="zh-CN"/>
        </w:rPr>
      </w:pPr>
      <w:r w:rsidRPr="00E67E0D">
        <w:rPr>
          <w:noProof w:val="0"/>
          <w:snapToGrid w:val="0"/>
          <w:lang w:eastAsia="zh-CN"/>
        </w:rPr>
        <w:tab/>
      </w:r>
      <w:r w:rsidRPr="00E67E0D">
        <w:rPr>
          <w:noProof w:val="0"/>
          <w:snapToGrid w:val="0"/>
        </w:rPr>
        <w:t>{ ID id-</w:t>
      </w:r>
      <w:r w:rsidRPr="00E67E0D">
        <w:rPr>
          <w:bCs/>
          <w:noProof w:val="0"/>
          <w:lang w:eastAsia="zh-CN"/>
        </w:rPr>
        <w:t>Routing</w:t>
      </w:r>
      <w:r w:rsidRPr="00E67E0D">
        <w:rPr>
          <w:bCs/>
          <w:noProof w:val="0"/>
        </w:rPr>
        <w:t>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 xml:space="preserve">TYPE </w:t>
      </w:r>
      <w:r w:rsidRPr="00E67E0D">
        <w:rPr>
          <w:bCs/>
          <w:noProof w:val="0"/>
          <w:lang w:eastAsia="zh-CN"/>
        </w:rPr>
        <w:t>Routing</w:t>
      </w:r>
      <w:r w:rsidRPr="00E67E0D">
        <w:rPr>
          <w:bCs/>
          <w:noProof w:val="0"/>
        </w:rPr>
        <w:t>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59991015" w14:textId="77777777" w:rsidR="006A1CE4" w:rsidRPr="00E67E0D" w:rsidRDefault="006A1CE4" w:rsidP="00E7499B">
      <w:pPr>
        <w:pStyle w:val="PL"/>
        <w:spacing w:line="0" w:lineRule="atLeast"/>
        <w:rPr>
          <w:noProof w:val="0"/>
          <w:snapToGrid w:val="0"/>
        </w:rPr>
      </w:pPr>
      <w:r w:rsidRPr="00E67E0D">
        <w:rPr>
          <w:noProof w:val="0"/>
          <w:snapToGrid w:val="0"/>
        </w:rPr>
        <w:tab/>
        <w:t>{ ID id-</w:t>
      </w:r>
      <w:r w:rsidRPr="00E67E0D">
        <w:rPr>
          <w:noProof w:val="0"/>
          <w:snapToGrid w:val="0"/>
          <w:lang w:eastAsia="zh-CN"/>
        </w:rPr>
        <w:t>NRPPa</w:t>
      </w:r>
      <w:r w:rsidRPr="00E67E0D">
        <w:rPr>
          <w:noProof w:val="0"/>
          <w:snapToGrid w:val="0"/>
        </w:rPr>
        <w:t>-PDU</w:t>
      </w:r>
      <w:r w:rsidRPr="00E67E0D">
        <w:rPr>
          <w:noProof w:val="0"/>
          <w:snapToGrid w:val="0"/>
          <w:lang w:eastAsia="zh-CN"/>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 xml:space="preserve">TYPE </w:t>
      </w:r>
      <w:r w:rsidRPr="00E67E0D">
        <w:rPr>
          <w:noProof w:val="0"/>
          <w:snapToGrid w:val="0"/>
          <w:lang w:eastAsia="zh-CN"/>
        </w:rPr>
        <w:t>NRPPa</w:t>
      </w:r>
      <w:r w:rsidRPr="00E67E0D">
        <w:rPr>
          <w:noProof w:val="0"/>
          <w:snapToGrid w:val="0"/>
        </w:rPr>
        <w:t>-PDU</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600AE126" w14:textId="77777777" w:rsidR="006A1CE4" w:rsidRPr="00E67E0D" w:rsidRDefault="006A1CE4" w:rsidP="00E7499B">
      <w:pPr>
        <w:pStyle w:val="PL"/>
        <w:rPr>
          <w:noProof w:val="0"/>
          <w:snapToGrid w:val="0"/>
        </w:rPr>
      </w:pPr>
      <w:r w:rsidRPr="00E67E0D">
        <w:rPr>
          <w:noProof w:val="0"/>
          <w:snapToGrid w:val="0"/>
        </w:rPr>
        <w:tab/>
        <w:t>...</w:t>
      </w:r>
    </w:p>
    <w:p w14:paraId="1C6C61BF" w14:textId="77777777" w:rsidR="006A1CE4" w:rsidRPr="00E67E0D" w:rsidRDefault="006A1CE4" w:rsidP="00E7499B">
      <w:pPr>
        <w:pStyle w:val="PL"/>
        <w:spacing w:line="0" w:lineRule="atLeast"/>
        <w:rPr>
          <w:noProof w:val="0"/>
          <w:snapToGrid w:val="0"/>
        </w:rPr>
      </w:pPr>
      <w:r w:rsidRPr="00E67E0D">
        <w:rPr>
          <w:noProof w:val="0"/>
          <w:snapToGrid w:val="0"/>
        </w:rPr>
        <w:t>}</w:t>
      </w:r>
    </w:p>
    <w:p w14:paraId="04EEA84B" w14:textId="77777777" w:rsidR="006A1CE4" w:rsidRPr="00E67E0D" w:rsidRDefault="006A1CE4" w:rsidP="00E7499B">
      <w:pPr>
        <w:pStyle w:val="PL"/>
        <w:spacing w:line="0" w:lineRule="atLeast"/>
        <w:rPr>
          <w:noProof w:val="0"/>
          <w:snapToGrid w:val="0"/>
        </w:rPr>
      </w:pPr>
    </w:p>
    <w:p w14:paraId="52BAF8CC" w14:textId="77777777" w:rsidR="006A1CE4" w:rsidRPr="00E67E0D" w:rsidRDefault="006A1CE4" w:rsidP="00E7499B">
      <w:pPr>
        <w:pStyle w:val="PL"/>
        <w:spacing w:line="0" w:lineRule="atLeast"/>
        <w:rPr>
          <w:noProof w:val="0"/>
          <w:snapToGrid w:val="0"/>
        </w:rPr>
      </w:pPr>
      <w:r w:rsidRPr="00E67E0D">
        <w:rPr>
          <w:noProof w:val="0"/>
          <w:snapToGrid w:val="0"/>
        </w:rPr>
        <w:t>-- **************************************************************</w:t>
      </w:r>
    </w:p>
    <w:p w14:paraId="69E782BF" w14:textId="77777777" w:rsidR="006A1CE4" w:rsidRPr="00E67E0D" w:rsidRDefault="006A1CE4" w:rsidP="00E7499B">
      <w:pPr>
        <w:pStyle w:val="PL"/>
        <w:spacing w:line="0" w:lineRule="atLeast"/>
        <w:rPr>
          <w:noProof w:val="0"/>
          <w:snapToGrid w:val="0"/>
        </w:rPr>
      </w:pPr>
      <w:r w:rsidRPr="00E67E0D">
        <w:rPr>
          <w:noProof w:val="0"/>
          <w:snapToGrid w:val="0"/>
        </w:rPr>
        <w:t>--</w:t>
      </w:r>
    </w:p>
    <w:p w14:paraId="718FD504" w14:textId="77777777" w:rsidR="006A1CE4" w:rsidRPr="00E67E0D" w:rsidRDefault="006A1CE4" w:rsidP="00E7499B">
      <w:pPr>
        <w:pStyle w:val="PL"/>
        <w:outlineLvl w:val="4"/>
        <w:rPr>
          <w:noProof w:val="0"/>
          <w:snapToGrid w:val="0"/>
        </w:rPr>
      </w:pPr>
      <w:r w:rsidRPr="00E67E0D">
        <w:rPr>
          <w:noProof w:val="0"/>
          <w:snapToGrid w:val="0"/>
        </w:rPr>
        <w:t>-- DOWNLINK NON UE ASSOCIATED NRPPA TRANSPORT</w:t>
      </w:r>
    </w:p>
    <w:p w14:paraId="35EBEF6B" w14:textId="77777777" w:rsidR="006A1CE4" w:rsidRPr="00E67E0D" w:rsidRDefault="006A1CE4" w:rsidP="00E7499B">
      <w:pPr>
        <w:pStyle w:val="PL"/>
        <w:spacing w:line="0" w:lineRule="atLeast"/>
        <w:rPr>
          <w:noProof w:val="0"/>
          <w:snapToGrid w:val="0"/>
        </w:rPr>
      </w:pPr>
      <w:r w:rsidRPr="00E67E0D">
        <w:rPr>
          <w:noProof w:val="0"/>
          <w:snapToGrid w:val="0"/>
        </w:rPr>
        <w:t>--</w:t>
      </w:r>
    </w:p>
    <w:p w14:paraId="374CA42E" w14:textId="77777777" w:rsidR="006A1CE4" w:rsidRPr="00E67E0D" w:rsidRDefault="006A1CE4" w:rsidP="00E7499B">
      <w:pPr>
        <w:pStyle w:val="PL"/>
        <w:spacing w:line="0" w:lineRule="atLeast"/>
        <w:rPr>
          <w:noProof w:val="0"/>
          <w:snapToGrid w:val="0"/>
        </w:rPr>
      </w:pPr>
      <w:r w:rsidRPr="00E67E0D">
        <w:rPr>
          <w:noProof w:val="0"/>
          <w:snapToGrid w:val="0"/>
        </w:rPr>
        <w:t>-- **************************************************************</w:t>
      </w:r>
    </w:p>
    <w:p w14:paraId="1243370E" w14:textId="77777777" w:rsidR="006A1CE4" w:rsidRPr="00E67E0D" w:rsidRDefault="006A1CE4" w:rsidP="00E7499B">
      <w:pPr>
        <w:pStyle w:val="PL"/>
        <w:rPr>
          <w:noProof w:val="0"/>
          <w:snapToGrid w:val="0"/>
        </w:rPr>
      </w:pPr>
    </w:p>
    <w:p w14:paraId="37A3CC5C" w14:textId="77777777" w:rsidR="006A1CE4" w:rsidRPr="00E67E0D" w:rsidRDefault="006A1CE4" w:rsidP="00E7499B">
      <w:pPr>
        <w:pStyle w:val="PL"/>
        <w:spacing w:line="0" w:lineRule="atLeast"/>
        <w:rPr>
          <w:noProof w:val="0"/>
          <w:snapToGrid w:val="0"/>
        </w:rPr>
      </w:pPr>
      <w:r w:rsidRPr="00E67E0D">
        <w:rPr>
          <w:noProof w:val="0"/>
          <w:snapToGrid w:val="0"/>
        </w:rPr>
        <w:t>Downlink</w:t>
      </w:r>
      <w:r w:rsidRPr="00E67E0D">
        <w:rPr>
          <w:noProof w:val="0"/>
          <w:snapToGrid w:val="0"/>
          <w:lang w:eastAsia="zh-CN"/>
        </w:rPr>
        <w:t>NonUEAssociatedNRPPa</w:t>
      </w:r>
      <w:r w:rsidRPr="00E67E0D">
        <w:rPr>
          <w:noProof w:val="0"/>
          <w:snapToGrid w:val="0"/>
        </w:rPr>
        <w:t>Transport ::= SEQUENCE {</w:t>
      </w:r>
    </w:p>
    <w:p w14:paraId="21E3A8B6" w14:textId="77777777" w:rsidR="006A1CE4" w:rsidRPr="00E67E0D" w:rsidRDefault="006A1CE4" w:rsidP="00E7499B">
      <w:pPr>
        <w:pStyle w:val="PL"/>
        <w:spacing w:line="0" w:lineRule="atLeast"/>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{Downlink</w:t>
      </w:r>
      <w:r w:rsidRPr="00E67E0D">
        <w:rPr>
          <w:noProof w:val="0"/>
          <w:snapToGrid w:val="0"/>
          <w:lang w:eastAsia="zh-CN"/>
        </w:rPr>
        <w:t>NonUEAssociatedNRPPa</w:t>
      </w:r>
      <w:r w:rsidRPr="00E67E0D">
        <w:rPr>
          <w:noProof w:val="0"/>
          <w:snapToGrid w:val="0"/>
        </w:rPr>
        <w:t>TransportIEs} },</w:t>
      </w:r>
    </w:p>
    <w:p w14:paraId="35CC05F1"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6F0CAE63" w14:textId="77777777" w:rsidR="006A1CE4" w:rsidRPr="00E67E0D" w:rsidRDefault="006A1CE4" w:rsidP="00E7499B">
      <w:pPr>
        <w:pStyle w:val="PL"/>
        <w:spacing w:line="0" w:lineRule="atLeast"/>
        <w:rPr>
          <w:noProof w:val="0"/>
          <w:snapToGrid w:val="0"/>
        </w:rPr>
      </w:pPr>
      <w:r w:rsidRPr="00E67E0D">
        <w:rPr>
          <w:noProof w:val="0"/>
          <w:snapToGrid w:val="0"/>
        </w:rPr>
        <w:t>}</w:t>
      </w:r>
    </w:p>
    <w:p w14:paraId="548B02E0" w14:textId="77777777" w:rsidR="006A1CE4" w:rsidRPr="00E67E0D" w:rsidRDefault="006A1CE4" w:rsidP="00E7499B">
      <w:pPr>
        <w:pStyle w:val="PL"/>
        <w:spacing w:line="0" w:lineRule="atLeast"/>
        <w:rPr>
          <w:noProof w:val="0"/>
          <w:snapToGrid w:val="0"/>
        </w:rPr>
      </w:pPr>
    </w:p>
    <w:p w14:paraId="73FA2F67" w14:textId="77777777" w:rsidR="006A1CE4" w:rsidRPr="00E67E0D" w:rsidRDefault="006A1CE4" w:rsidP="00E7499B">
      <w:pPr>
        <w:pStyle w:val="PL"/>
        <w:spacing w:line="0" w:lineRule="atLeast"/>
        <w:rPr>
          <w:noProof w:val="0"/>
          <w:snapToGrid w:val="0"/>
        </w:rPr>
      </w:pPr>
      <w:r w:rsidRPr="00E67E0D">
        <w:rPr>
          <w:noProof w:val="0"/>
          <w:snapToGrid w:val="0"/>
        </w:rPr>
        <w:t>Downlink</w:t>
      </w:r>
      <w:r w:rsidRPr="00E67E0D">
        <w:rPr>
          <w:noProof w:val="0"/>
          <w:snapToGrid w:val="0"/>
          <w:lang w:eastAsia="zh-CN"/>
        </w:rPr>
        <w:t>NonUEAssociatedNRPPa</w:t>
      </w:r>
      <w:r w:rsidRPr="00E67E0D">
        <w:rPr>
          <w:noProof w:val="0"/>
          <w:snapToGrid w:val="0"/>
        </w:rPr>
        <w:t>TransportIEs NGAP-PROTOCOL-IES ::= {</w:t>
      </w:r>
    </w:p>
    <w:p w14:paraId="5FF96F10" w14:textId="77777777" w:rsidR="006A1CE4" w:rsidRPr="00E67E0D" w:rsidRDefault="006A1CE4" w:rsidP="00E7499B">
      <w:pPr>
        <w:pStyle w:val="PL"/>
        <w:spacing w:line="0" w:lineRule="atLeast"/>
        <w:rPr>
          <w:noProof w:val="0"/>
          <w:snapToGrid w:val="0"/>
          <w:lang w:eastAsia="zh-CN"/>
        </w:rPr>
      </w:pPr>
      <w:r w:rsidRPr="00E67E0D">
        <w:rPr>
          <w:noProof w:val="0"/>
          <w:snapToGrid w:val="0"/>
        </w:rPr>
        <w:tab/>
        <w:t>{ ID id-</w:t>
      </w:r>
      <w:r w:rsidRPr="00E67E0D">
        <w:rPr>
          <w:noProof w:val="0"/>
          <w:snapToGrid w:val="0"/>
          <w:lang w:eastAsia="zh-CN"/>
        </w:rPr>
        <w:t>Routing</w:t>
      </w:r>
      <w:r w:rsidRPr="00E67E0D">
        <w:rPr>
          <w:noProof w:val="0"/>
          <w:snapToGrid w:val="0"/>
        </w:rPr>
        <w:t>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 xml:space="preserve">TYPE </w:t>
      </w:r>
      <w:r w:rsidRPr="00E67E0D">
        <w:rPr>
          <w:noProof w:val="0"/>
          <w:snapToGrid w:val="0"/>
          <w:lang w:eastAsia="zh-CN"/>
        </w:rPr>
        <w:t>Routing</w:t>
      </w:r>
      <w:r w:rsidRPr="00E67E0D">
        <w:rPr>
          <w:noProof w:val="0"/>
          <w:snapToGrid w:val="0"/>
        </w:rPr>
        <w:t>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lang w:eastAsia="zh-CN"/>
        </w:rPr>
        <w:tab/>
      </w:r>
      <w:r w:rsidRPr="00E67E0D">
        <w:rPr>
          <w:noProof w:val="0"/>
          <w:snapToGrid w:val="0"/>
        </w:rPr>
        <w:t>PRESENCE mandatory</w:t>
      </w:r>
      <w:r w:rsidRPr="00E67E0D">
        <w:rPr>
          <w:noProof w:val="0"/>
          <w:snapToGrid w:val="0"/>
        </w:rPr>
        <w:tab/>
        <w:t>}|</w:t>
      </w:r>
    </w:p>
    <w:p w14:paraId="7F26A155" w14:textId="77777777" w:rsidR="006A1CE4" w:rsidRPr="00E67E0D" w:rsidRDefault="006A1CE4" w:rsidP="00E7499B">
      <w:pPr>
        <w:pStyle w:val="PL"/>
        <w:spacing w:line="0" w:lineRule="atLeast"/>
        <w:rPr>
          <w:noProof w:val="0"/>
          <w:snapToGrid w:val="0"/>
        </w:rPr>
      </w:pPr>
      <w:r w:rsidRPr="00E67E0D">
        <w:rPr>
          <w:noProof w:val="0"/>
          <w:snapToGrid w:val="0"/>
        </w:rPr>
        <w:tab/>
        <w:t>{ ID id-</w:t>
      </w:r>
      <w:r w:rsidRPr="00E67E0D">
        <w:rPr>
          <w:noProof w:val="0"/>
          <w:snapToGrid w:val="0"/>
          <w:lang w:eastAsia="zh-CN"/>
        </w:rPr>
        <w:t>NRPPa</w:t>
      </w:r>
      <w:r w:rsidRPr="00E67E0D">
        <w:rPr>
          <w:noProof w:val="0"/>
          <w:snapToGrid w:val="0"/>
        </w:rPr>
        <w:t>-PDU</w:t>
      </w:r>
      <w:r w:rsidRPr="00E67E0D">
        <w:rPr>
          <w:noProof w:val="0"/>
          <w:snapToGrid w:val="0"/>
          <w:lang w:eastAsia="zh-CN"/>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 xml:space="preserve">TYPE </w:t>
      </w:r>
      <w:r w:rsidRPr="00E67E0D">
        <w:rPr>
          <w:noProof w:val="0"/>
          <w:snapToGrid w:val="0"/>
          <w:lang w:eastAsia="zh-CN"/>
        </w:rPr>
        <w:t>NRPPa</w:t>
      </w:r>
      <w:r w:rsidRPr="00E67E0D">
        <w:rPr>
          <w:noProof w:val="0"/>
          <w:snapToGrid w:val="0"/>
        </w:rPr>
        <w:t>-PDU</w:t>
      </w:r>
      <w:r w:rsidRPr="00E67E0D">
        <w:rPr>
          <w:noProof w:val="0"/>
          <w:snapToGrid w:val="0"/>
          <w:lang w:eastAsia="zh-CN"/>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080848FF" w14:textId="77777777" w:rsidR="006A1CE4" w:rsidRPr="00E67E0D" w:rsidRDefault="006A1CE4" w:rsidP="00E7499B">
      <w:pPr>
        <w:pStyle w:val="PL"/>
        <w:rPr>
          <w:noProof w:val="0"/>
          <w:snapToGrid w:val="0"/>
        </w:rPr>
      </w:pPr>
      <w:r w:rsidRPr="00E67E0D">
        <w:rPr>
          <w:noProof w:val="0"/>
          <w:snapToGrid w:val="0"/>
        </w:rPr>
        <w:tab/>
        <w:t>...</w:t>
      </w:r>
    </w:p>
    <w:p w14:paraId="40E50FB7" w14:textId="77777777" w:rsidR="006A1CE4" w:rsidRPr="00E67E0D" w:rsidRDefault="006A1CE4" w:rsidP="00E7499B">
      <w:pPr>
        <w:pStyle w:val="PL"/>
        <w:spacing w:line="0" w:lineRule="atLeast"/>
        <w:rPr>
          <w:noProof w:val="0"/>
          <w:snapToGrid w:val="0"/>
        </w:rPr>
      </w:pPr>
      <w:r w:rsidRPr="00E67E0D">
        <w:rPr>
          <w:noProof w:val="0"/>
          <w:snapToGrid w:val="0"/>
        </w:rPr>
        <w:t>}</w:t>
      </w:r>
    </w:p>
    <w:p w14:paraId="2E98B859" w14:textId="77777777" w:rsidR="006A1CE4" w:rsidRPr="00E67E0D" w:rsidRDefault="006A1CE4" w:rsidP="00E7499B">
      <w:pPr>
        <w:pStyle w:val="PL"/>
        <w:rPr>
          <w:noProof w:val="0"/>
          <w:lang w:eastAsia="zh-CN"/>
        </w:rPr>
      </w:pPr>
    </w:p>
    <w:p w14:paraId="33E4F225" w14:textId="77777777" w:rsidR="006A1CE4" w:rsidRPr="00E67E0D" w:rsidRDefault="006A1CE4" w:rsidP="00E7499B">
      <w:pPr>
        <w:pStyle w:val="PL"/>
        <w:rPr>
          <w:noProof w:val="0"/>
          <w:snapToGrid w:val="0"/>
        </w:rPr>
      </w:pPr>
      <w:r w:rsidRPr="00E67E0D">
        <w:rPr>
          <w:noProof w:val="0"/>
          <w:snapToGrid w:val="0"/>
        </w:rPr>
        <w:t>-- **************************************************************</w:t>
      </w:r>
    </w:p>
    <w:p w14:paraId="712A37AD" w14:textId="77777777" w:rsidR="006A1CE4" w:rsidRPr="00E67E0D" w:rsidRDefault="006A1CE4" w:rsidP="00E7499B">
      <w:pPr>
        <w:pStyle w:val="PL"/>
        <w:rPr>
          <w:noProof w:val="0"/>
          <w:snapToGrid w:val="0"/>
        </w:rPr>
      </w:pPr>
      <w:r w:rsidRPr="00E67E0D">
        <w:rPr>
          <w:noProof w:val="0"/>
          <w:snapToGrid w:val="0"/>
        </w:rPr>
        <w:t>--</w:t>
      </w:r>
    </w:p>
    <w:p w14:paraId="7BA6D790" w14:textId="77777777" w:rsidR="006A1CE4" w:rsidRPr="00E67E0D" w:rsidRDefault="006A1CE4" w:rsidP="00E7499B">
      <w:pPr>
        <w:pStyle w:val="PL"/>
        <w:outlineLvl w:val="4"/>
        <w:rPr>
          <w:noProof w:val="0"/>
          <w:snapToGrid w:val="0"/>
          <w:lang w:eastAsia="zh-CN"/>
        </w:rPr>
      </w:pPr>
      <w:r w:rsidRPr="00E67E0D">
        <w:rPr>
          <w:noProof w:val="0"/>
          <w:snapToGrid w:val="0"/>
        </w:rPr>
        <w:t>-- UPLINK NON UE ASSOCIATED NRPPA TRANSPORT</w:t>
      </w:r>
    </w:p>
    <w:p w14:paraId="4AA8A8EC" w14:textId="77777777" w:rsidR="006A1CE4" w:rsidRPr="00E67E0D" w:rsidRDefault="006A1CE4" w:rsidP="00E7499B">
      <w:pPr>
        <w:pStyle w:val="PL"/>
        <w:rPr>
          <w:noProof w:val="0"/>
          <w:snapToGrid w:val="0"/>
        </w:rPr>
      </w:pPr>
      <w:r w:rsidRPr="00E67E0D">
        <w:rPr>
          <w:noProof w:val="0"/>
          <w:snapToGrid w:val="0"/>
        </w:rPr>
        <w:t>--</w:t>
      </w:r>
    </w:p>
    <w:p w14:paraId="43653815" w14:textId="77777777" w:rsidR="006A1CE4" w:rsidRPr="00E67E0D" w:rsidRDefault="006A1CE4" w:rsidP="00E7499B">
      <w:pPr>
        <w:pStyle w:val="PL"/>
        <w:rPr>
          <w:noProof w:val="0"/>
          <w:snapToGrid w:val="0"/>
        </w:rPr>
      </w:pPr>
      <w:r w:rsidRPr="00E67E0D">
        <w:rPr>
          <w:noProof w:val="0"/>
          <w:snapToGrid w:val="0"/>
        </w:rPr>
        <w:t>-- **************************************************************</w:t>
      </w:r>
    </w:p>
    <w:p w14:paraId="1D254902" w14:textId="77777777" w:rsidR="006A1CE4" w:rsidRPr="00E67E0D" w:rsidRDefault="006A1CE4" w:rsidP="00E7499B">
      <w:pPr>
        <w:pStyle w:val="PL"/>
        <w:rPr>
          <w:noProof w:val="0"/>
          <w:snapToGrid w:val="0"/>
        </w:rPr>
      </w:pPr>
    </w:p>
    <w:p w14:paraId="3A6EA13A" w14:textId="77777777" w:rsidR="006A1CE4" w:rsidRPr="00E67E0D" w:rsidRDefault="006A1CE4" w:rsidP="00E7499B">
      <w:pPr>
        <w:pStyle w:val="PL"/>
        <w:spacing w:line="0" w:lineRule="atLeast"/>
        <w:rPr>
          <w:noProof w:val="0"/>
          <w:snapToGrid w:val="0"/>
        </w:rPr>
      </w:pPr>
      <w:r w:rsidRPr="00E67E0D">
        <w:rPr>
          <w:noProof w:val="0"/>
          <w:snapToGrid w:val="0"/>
        </w:rPr>
        <w:t>Uplink</w:t>
      </w:r>
      <w:r w:rsidRPr="00E67E0D">
        <w:rPr>
          <w:noProof w:val="0"/>
          <w:snapToGrid w:val="0"/>
          <w:lang w:eastAsia="zh-CN"/>
        </w:rPr>
        <w:t>NonUEAssociatedNRPPa</w:t>
      </w:r>
      <w:r w:rsidRPr="00E67E0D">
        <w:rPr>
          <w:noProof w:val="0"/>
          <w:snapToGrid w:val="0"/>
        </w:rPr>
        <w:t>Transport ::= SEQUENCE {</w:t>
      </w:r>
    </w:p>
    <w:p w14:paraId="412BFD32" w14:textId="77777777" w:rsidR="006A1CE4" w:rsidRPr="00E67E0D" w:rsidRDefault="006A1CE4" w:rsidP="00E7499B">
      <w:pPr>
        <w:pStyle w:val="PL"/>
        <w:spacing w:line="0" w:lineRule="atLeast"/>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{Uplink</w:t>
      </w:r>
      <w:r w:rsidRPr="00E67E0D">
        <w:rPr>
          <w:noProof w:val="0"/>
          <w:snapToGrid w:val="0"/>
          <w:lang w:eastAsia="zh-CN"/>
        </w:rPr>
        <w:t>NonUEAssociatedNRPPa</w:t>
      </w:r>
      <w:r w:rsidRPr="00E67E0D">
        <w:rPr>
          <w:noProof w:val="0"/>
          <w:snapToGrid w:val="0"/>
        </w:rPr>
        <w:t>TransportIEs} },</w:t>
      </w:r>
    </w:p>
    <w:p w14:paraId="4F9D39CF"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5DBFA173" w14:textId="77777777" w:rsidR="006A1CE4" w:rsidRPr="00E67E0D" w:rsidRDefault="006A1CE4" w:rsidP="00E7499B">
      <w:pPr>
        <w:pStyle w:val="PL"/>
        <w:spacing w:line="0" w:lineRule="atLeast"/>
        <w:rPr>
          <w:noProof w:val="0"/>
          <w:snapToGrid w:val="0"/>
        </w:rPr>
      </w:pPr>
      <w:r w:rsidRPr="00E67E0D">
        <w:rPr>
          <w:noProof w:val="0"/>
          <w:snapToGrid w:val="0"/>
        </w:rPr>
        <w:t>}</w:t>
      </w:r>
    </w:p>
    <w:p w14:paraId="1BA19E28" w14:textId="77777777" w:rsidR="006A1CE4" w:rsidRPr="00E67E0D" w:rsidRDefault="006A1CE4" w:rsidP="00E7499B">
      <w:pPr>
        <w:pStyle w:val="PL"/>
        <w:rPr>
          <w:noProof w:val="0"/>
          <w:snapToGrid w:val="0"/>
        </w:rPr>
      </w:pPr>
    </w:p>
    <w:p w14:paraId="223D3528" w14:textId="77777777" w:rsidR="006A1CE4" w:rsidRPr="00E67E0D" w:rsidRDefault="006A1CE4" w:rsidP="00E7499B">
      <w:pPr>
        <w:pStyle w:val="PL"/>
        <w:spacing w:line="0" w:lineRule="atLeast"/>
        <w:rPr>
          <w:noProof w:val="0"/>
          <w:snapToGrid w:val="0"/>
        </w:rPr>
      </w:pPr>
      <w:r w:rsidRPr="00E67E0D">
        <w:rPr>
          <w:noProof w:val="0"/>
          <w:snapToGrid w:val="0"/>
        </w:rPr>
        <w:t>Uplink</w:t>
      </w:r>
      <w:r w:rsidRPr="00E67E0D">
        <w:rPr>
          <w:noProof w:val="0"/>
          <w:snapToGrid w:val="0"/>
          <w:lang w:eastAsia="zh-CN"/>
        </w:rPr>
        <w:t>NonUEAssociatedNRPPa</w:t>
      </w:r>
      <w:r w:rsidRPr="00E67E0D">
        <w:rPr>
          <w:noProof w:val="0"/>
          <w:snapToGrid w:val="0"/>
        </w:rPr>
        <w:t>TransportIEs NGAP-PROTOCOL-IES ::= {</w:t>
      </w:r>
    </w:p>
    <w:p w14:paraId="212D0418" w14:textId="77777777" w:rsidR="006A1CE4" w:rsidRPr="00E67E0D" w:rsidRDefault="006A1CE4" w:rsidP="00E7499B">
      <w:pPr>
        <w:pStyle w:val="PL"/>
        <w:spacing w:line="0" w:lineRule="atLeast"/>
        <w:rPr>
          <w:noProof w:val="0"/>
          <w:snapToGrid w:val="0"/>
          <w:lang w:eastAsia="zh-CN"/>
        </w:rPr>
      </w:pPr>
      <w:r w:rsidRPr="00E67E0D">
        <w:rPr>
          <w:noProof w:val="0"/>
          <w:snapToGrid w:val="0"/>
        </w:rPr>
        <w:tab/>
        <w:t>{ ID id-</w:t>
      </w:r>
      <w:r w:rsidRPr="00E67E0D">
        <w:rPr>
          <w:noProof w:val="0"/>
          <w:snapToGrid w:val="0"/>
          <w:lang w:eastAsia="zh-CN"/>
        </w:rPr>
        <w:t>Routing</w:t>
      </w:r>
      <w:r w:rsidRPr="00E67E0D">
        <w:rPr>
          <w:noProof w:val="0"/>
          <w:snapToGrid w:val="0"/>
        </w:rPr>
        <w:t>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lang w:eastAsia="zh-CN"/>
        </w:rPr>
        <w:tab/>
      </w:r>
      <w:r w:rsidRPr="00E67E0D">
        <w:rPr>
          <w:noProof w:val="0"/>
          <w:snapToGrid w:val="0"/>
        </w:rPr>
        <w:t>CRITICALITY reject</w:t>
      </w:r>
      <w:r w:rsidRPr="00E67E0D">
        <w:rPr>
          <w:noProof w:val="0"/>
          <w:snapToGrid w:val="0"/>
        </w:rPr>
        <w:tab/>
        <w:t xml:space="preserve">TYPE </w:t>
      </w:r>
      <w:r w:rsidRPr="00E67E0D">
        <w:rPr>
          <w:noProof w:val="0"/>
          <w:snapToGrid w:val="0"/>
          <w:lang w:eastAsia="zh-CN"/>
        </w:rPr>
        <w:t>Routing</w:t>
      </w:r>
      <w:r w:rsidRPr="00E67E0D">
        <w:rPr>
          <w:noProof w:val="0"/>
          <w:snapToGrid w:val="0"/>
        </w:rPr>
        <w:t>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lang w:eastAsia="zh-CN"/>
        </w:rPr>
        <w:tab/>
      </w:r>
      <w:r w:rsidRPr="00E67E0D">
        <w:rPr>
          <w:noProof w:val="0"/>
          <w:snapToGrid w:val="0"/>
        </w:rPr>
        <w:t>PRESENCE mandatory</w:t>
      </w:r>
      <w:r w:rsidRPr="00E67E0D">
        <w:rPr>
          <w:noProof w:val="0"/>
          <w:snapToGrid w:val="0"/>
        </w:rPr>
        <w:tab/>
        <w:t>}|</w:t>
      </w:r>
    </w:p>
    <w:p w14:paraId="5702C7E9" w14:textId="77777777" w:rsidR="006A1CE4" w:rsidRPr="00E67E0D" w:rsidRDefault="006A1CE4" w:rsidP="00E7499B">
      <w:pPr>
        <w:pStyle w:val="PL"/>
        <w:spacing w:line="0" w:lineRule="atLeast"/>
        <w:rPr>
          <w:noProof w:val="0"/>
          <w:snapToGrid w:val="0"/>
        </w:rPr>
      </w:pPr>
      <w:r w:rsidRPr="00E67E0D">
        <w:rPr>
          <w:noProof w:val="0"/>
          <w:snapToGrid w:val="0"/>
        </w:rPr>
        <w:tab/>
        <w:t>{ ID id-</w:t>
      </w:r>
      <w:r w:rsidRPr="00E67E0D">
        <w:rPr>
          <w:noProof w:val="0"/>
          <w:snapToGrid w:val="0"/>
          <w:lang w:eastAsia="zh-CN"/>
        </w:rPr>
        <w:t>NRPPa</w:t>
      </w:r>
      <w:r w:rsidRPr="00E67E0D">
        <w:rPr>
          <w:noProof w:val="0"/>
          <w:snapToGrid w:val="0"/>
        </w:rPr>
        <w:t>-PDU</w:t>
      </w:r>
      <w:r w:rsidRPr="00E67E0D">
        <w:rPr>
          <w:noProof w:val="0"/>
          <w:snapToGrid w:val="0"/>
          <w:lang w:eastAsia="zh-CN"/>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 xml:space="preserve">TYPE </w:t>
      </w:r>
      <w:r w:rsidRPr="00E67E0D">
        <w:rPr>
          <w:noProof w:val="0"/>
          <w:snapToGrid w:val="0"/>
          <w:lang w:eastAsia="zh-CN"/>
        </w:rPr>
        <w:t>NRPPa</w:t>
      </w:r>
      <w:r w:rsidRPr="00E67E0D">
        <w:rPr>
          <w:noProof w:val="0"/>
          <w:snapToGrid w:val="0"/>
        </w:rPr>
        <w:t>-PDU</w:t>
      </w:r>
      <w:r w:rsidRPr="00E67E0D">
        <w:rPr>
          <w:noProof w:val="0"/>
          <w:snapToGrid w:val="0"/>
          <w:lang w:eastAsia="zh-CN"/>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20BC2284" w14:textId="77777777" w:rsidR="006A1CE4" w:rsidRPr="00E67E0D" w:rsidRDefault="006A1CE4" w:rsidP="00E7499B">
      <w:pPr>
        <w:pStyle w:val="PL"/>
        <w:rPr>
          <w:noProof w:val="0"/>
          <w:snapToGrid w:val="0"/>
        </w:rPr>
      </w:pPr>
      <w:r w:rsidRPr="00E67E0D">
        <w:rPr>
          <w:noProof w:val="0"/>
          <w:snapToGrid w:val="0"/>
        </w:rPr>
        <w:tab/>
        <w:t>...</w:t>
      </w:r>
    </w:p>
    <w:p w14:paraId="6C84F8DE" w14:textId="77777777" w:rsidR="006A1CE4" w:rsidRPr="00E67E0D" w:rsidRDefault="006A1CE4" w:rsidP="00E7499B">
      <w:pPr>
        <w:pStyle w:val="PL"/>
        <w:spacing w:line="0" w:lineRule="atLeast"/>
        <w:rPr>
          <w:noProof w:val="0"/>
          <w:snapToGrid w:val="0"/>
        </w:rPr>
      </w:pPr>
      <w:r w:rsidRPr="00E67E0D">
        <w:rPr>
          <w:noProof w:val="0"/>
          <w:snapToGrid w:val="0"/>
        </w:rPr>
        <w:t>}</w:t>
      </w:r>
    </w:p>
    <w:p w14:paraId="444C5176" w14:textId="77777777" w:rsidR="006A1CE4" w:rsidRPr="00E67E0D" w:rsidRDefault="006A1CE4" w:rsidP="00E7499B">
      <w:pPr>
        <w:pStyle w:val="PL"/>
        <w:rPr>
          <w:noProof w:val="0"/>
        </w:rPr>
      </w:pPr>
    </w:p>
    <w:p w14:paraId="3EDDFC9A" w14:textId="77777777" w:rsidR="006A1CE4" w:rsidRPr="00E67E0D" w:rsidRDefault="006A1CE4" w:rsidP="00E7499B">
      <w:pPr>
        <w:pStyle w:val="PL"/>
        <w:rPr>
          <w:noProof w:val="0"/>
          <w:snapToGrid w:val="0"/>
        </w:rPr>
      </w:pPr>
      <w:r w:rsidRPr="00E67E0D">
        <w:rPr>
          <w:noProof w:val="0"/>
          <w:snapToGrid w:val="0"/>
        </w:rPr>
        <w:t>-- **************************************************************</w:t>
      </w:r>
    </w:p>
    <w:p w14:paraId="65306687" w14:textId="77777777" w:rsidR="006A1CE4" w:rsidRPr="00E67E0D" w:rsidRDefault="006A1CE4" w:rsidP="00E7499B">
      <w:pPr>
        <w:pStyle w:val="PL"/>
        <w:rPr>
          <w:noProof w:val="0"/>
          <w:snapToGrid w:val="0"/>
        </w:rPr>
      </w:pPr>
      <w:r w:rsidRPr="00E67E0D">
        <w:rPr>
          <w:noProof w:val="0"/>
          <w:snapToGrid w:val="0"/>
        </w:rPr>
        <w:t>--</w:t>
      </w:r>
    </w:p>
    <w:p w14:paraId="0CDA26EE" w14:textId="77777777" w:rsidR="006A1CE4" w:rsidRPr="00E67E0D" w:rsidRDefault="006A1CE4" w:rsidP="00E7499B">
      <w:pPr>
        <w:pStyle w:val="PL"/>
        <w:outlineLvl w:val="3"/>
        <w:rPr>
          <w:noProof w:val="0"/>
          <w:snapToGrid w:val="0"/>
        </w:rPr>
      </w:pPr>
      <w:r w:rsidRPr="00E67E0D">
        <w:rPr>
          <w:noProof w:val="0"/>
          <w:snapToGrid w:val="0"/>
        </w:rPr>
        <w:t>-- TRACE ELEMENTARY PROCEDURES</w:t>
      </w:r>
    </w:p>
    <w:p w14:paraId="281442CB" w14:textId="77777777" w:rsidR="006A1CE4" w:rsidRPr="00E67E0D" w:rsidRDefault="006A1CE4" w:rsidP="00E7499B">
      <w:pPr>
        <w:pStyle w:val="PL"/>
        <w:rPr>
          <w:noProof w:val="0"/>
          <w:snapToGrid w:val="0"/>
        </w:rPr>
      </w:pPr>
      <w:r w:rsidRPr="00E67E0D">
        <w:rPr>
          <w:noProof w:val="0"/>
          <w:snapToGrid w:val="0"/>
        </w:rPr>
        <w:t>--</w:t>
      </w:r>
    </w:p>
    <w:p w14:paraId="2C53206B" w14:textId="77777777" w:rsidR="006A1CE4" w:rsidRPr="00E67E0D" w:rsidRDefault="006A1CE4" w:rsidP="00E7499B">
      <w:pPr>
        <w:pStyle w:val="PL"/>
        <w:rPr>
          <w:noProof w:val="0"/>
          <w:snapToGrid w:val="0"/>
        </w:rPr>
      </w:pPr>
      <w:r w:rsidRPr="00E67E0D">
        <w:rPr>
          <w:noProof w:val="0"/>
          <w:snapToGrid w:val="0"/>
        </w:rPr>
        <w:t>-- **************************************************************</w:t>
      </w:r>
    </w:p>
    <w:p w14:paraId="0C0F64F8" w14:textId="77777777" w:rsidR="006A1CE4" w:rsidRPr="00E67E0D" w:rsidRDefault="006A1CE4" w:rsidP="00E7499B">
      <w:pPr>
        <w:pStyle w:val="PL"/>
        <w:rPr>
          <w:noProof w:val="0"/>
          <w:snapToGrid w:val="0"/>
        </w:rPr>
      </w:pPr>
    </w:p>
    <w:p w14:paraId="45A12522" w14:textId="77777777" w:rsidR="006A1CE4" w:rsidRPr="00E67E0D" w:rsidRDefault="006A1CE4" w:rsidP="00E7499B">
      <w:pPr>
        <w:pStyle w:val="PL"/>
        <w:rPr>
          <w:noProof w:val="0"/>
          <w:snapToGrid w:val="0"/>
        </w:rPr>
      </w:pPr>
      <w:r w:rsidRPr="00E67E0D">
        <w:rPr>
          <w:noProof w:val="0"/>
          <w:snapToGrid w:val="0"/>
        </w:rPr>
        <w:t>-- **************************************************************</w:t>
      </w:r>
    </w:p>
    <w:p w14:paraId="521A552E" w14:textId="77777777" w:rsidR="006A1CE4" w:rsidRPr="00E67E0D" w:rsidRDefault="006A1CE4" w:rsidP="00E7499B">
      <w:pPr>
        <w:pStyle w:val="PL"/>
        <w:rPr>
          <w:noProof w:val="0"/>
          <w:snapToGrid w:val="0"/>
        </w:rPr>
      </w:pPr>
      <w:r w:rsidRPr="00E67E0D">
        <w:rPr>
          <w:noProof w:val="0"/>
          <w:snapToGrid w:val="0"/>
        </w:rPr>
        <w:t>--</w:t>
      </w:r>
    </w:p>
    <w:p w14:paraId="574298A8" w14:textId="77777777" w:rsidR="006A1CE4" w:rsidRPr="00E67E0D" w:rsidRDefault="006A1CE4" w:rsidP="00E7499B">
      <w:pPr>
        <w:pStyle w:val="PL"/>
        <w:outlineLvl w:val="4"/>
        <w:rPr>
          <w:noProof w:val="0"/>
          <w:snapToGrid w:val="0"/>
        </w:rPr>
      </w:pPr>
      <w:r w:rsidRPr="00E67E0D">
        <w:rPr>
          <w:noProof w:val="0"/>
          <w:snapToGrid w:val="0"/>
        </w:rPr>
        <w:t>-- TRACE START</w:t>
      </w:r>
    </w:p>
    <w:p w14:paraId="30E741CB" w14:textId="77777777" w:rsidR="006A1CE4" w:rsidRPr="00E67E0D" w:rsidRDefault="006A1CE4" w:rsidP="00E7499B">
      <w:pPr>
        <w:pStyle w:val="PL"/>
        <w:rPr>
          <w:noProof w:val="0"/>
          <w:snapToGrid w:val="0"/>
        </w:rPr>
      </w:pPr>
      <w:r w:rsidRPr="00E67E0D">
        <w:rPr>
          <w:noProof w:val="0"/>
          <w:snapToGrid w:val="0"/>
        </w:rPr>
        <w:t>--</w:t>
      </w:r>
    </w:p>
    <w:p w14:paraId="32D3DDA4" w14:textId="77777777" w:rsidR="006A1CE4" w:rsidRPr="00E67E0D" w:rsidRDefault="006A1CE4" w:rsidP="00E7499B">
      <w:pPr>
        <w:pStyle w:val="PL"/>
        <w:rPr>
          <w:noProof w:val="0"/>
          <w:snapToGrid w:val="0"/>
        </w:rPr>
      </w:pPr>
      <w:r w:rsidRPr="00E67E0D">
        <w:rPr>
          <w:noProof w:val="0"/>
          <w:snapToGrid w:val="0"/>
        </w:rPr>
        <w:t>-- **************************************************************</w:t>
      </w:r>
    </w:p>
    <w:p w14:paraId="04EAAEB4" w14:textId="77777777" w:rsidR="006A1CE4" w:rsidRPr="00E67E0D" w:rsidRDefault="006A1CE4" w:rsidP="00E7499B">
      <w:pPr>
        <w:pStyle w:val="PL"/>
        <w:rPr>
          <w:noProof w:val="0"/>
          <w:snapToGrid w:val="0"/>
        </w:rPr>
      </w:pPr>
    </w:p>
    <w:p w14:paraId="3A3CE5DD" w14:textId="77777777" w:rsidR="006A1CE4" w:rsidRPr="00E67E0D" w:rsidRDefault="006A1CE4" w:rsidP="00E7499B">
      <w:pPr>
        <w:pStyle w:val="PL"/>
        <w:rPr>
          <w:noProof w:val="0"/>
          <w:snapToGrid w:val="0"/>
        </w:rPr>
      </w:pPr>
      <w:r w:rsidRPr="00E67E0D">
        <w:rPr>
          <w:noProof w:val="0"/>
          <w:snapToGrid w:val="0"/>
        </w:rPr>
        <w:t>TraceStart ::= SEQUENCE {</w:t>
      </w:r>
    </w:p>
    <w:p w14:paraId="4D4B2B26"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{TraceStartIEs} },</w:t>
      </w:r>
    </w:p>
    <w:p w14:paraId="57C31ECE" w14:textId="77777777" w:rsidR="006A1CE4" w:rsidRPr="00E67E0D" w:rsidRDefault="006A1CE4" w:rsidP="00E7499B">
      <w:pPr>
        <w:pStyle w:val="PL"/>
        <w:rPr>
          <w:noProof w:val="0"/>
          <w:snapToGrid w:val="0"/>
        </w:rPr>
      </w:pPr>
      <w:r w:rsidRPr="00E67E0D">
        <w:rPr>
          <w:noProof w:val="0"/>
          <w:snapToGrid w:val="0"/>
        </w:rPr>
        <w:tab/>
        <w:t>...</w:t>
      </w:r>
    </w:p>
    <w:p w14:paraId="7381A20B" w14:textId="77777777" w:rsidR="006A1CE4" w:rsidRPr="00E67E0D" w:rsidRDefault="006A1CE4" w:rsidP="00E7499B">
      <w:pPr>
        <w:pStyle w:val="PL"/>
        <w:rPr>
          <w:noProof w:val="0"/>
          <w:snapToGrid w:val="0"/>
        </w:rPr>
      </w:pPr>
      <w:r w:rsidRPr="00E67E0D">
        <w:rPr>
          <w:noProof w:val="0"/>
          <w:snapToGrid w:val="0"/>
        </w:rPr>
        <w:t>}</w:t>
      </w:r>
    </w:p>
    <w:p w14:paraId="4F327EB3" w14:textId="77777777" w:rsidR="006A1CE4" w:rsidRPr="00E67E0D" w:rsidRDefault="006A1CE4" w:rsidP="00E7499B">
      <w:pPr>
        <w:pStyle w:val="PL"/>
        <w:rPr>
          <w:noProof w:val="0"/>
          <w:snapToGrid w:val="0"/>
        </w:rPr>
      </w:pPr>
    </w:p>
    <w:p w14:paraId="5F3378DC" w14:textId="77777777" w:rsidR="006A1CE4" w:rsidRPr="00E67E0D" w:rsidRDefault="006A1CE4" w:rsidP="00E7499B">
      <w:pPr>
        <w:pStyle w:val="PL"/>
        <w:rPr>
          <w:noProof w:val="0"/>
          <w:snapToGrid w:val="0"/>
        </w:rPr>
      </w:pPr>
      <w:r w:rsidRPr="00E67E0D">
        <w:rPr>
          <w:noProof w:val="0"/>
          <w:snapToGrid w:val="0"/>
        </w:rPr>
        <w:t>TraceStartIEs NGAP-PROTOCOL-IES ::= {</w:t>
      </w:r>
    </w:p>
    <w:p w14:paraId="54B075F9" w14:textId="77777777" w:rsidR="006A1CE4" w:rsidRPr="00E67E0D" w:rsidRDefault="006A1CE4" w:rsidP="00E7499B">
      <w:pPr>
        <w:pStyle w:val="PL"/>
        <w:spacing w:line="0" w:lineRule="atLeast"/>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10AABA6F" w14:textId="77777777" w:rsidR="006A1CE4" w:rsidRPr="00E67E0D" w:rsidRDefault="006A1CE4" w:rsidP="00E7499B">
      <w:pPr>
        <w:pStyle w:val="PL"/>
        <w:spacing w:line="0" w:lineRule="atLeast"/>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00BEFA29" w14:textId="77777777" w:rsidR="006A1CE4" w:rsidRPr="00E67E0D" w:rsidRDefault="006A1CE4" w:rsidP="00E7499B">
      <w:pPr>
        <w:pStyle w:val="PL"/>
        <w:rPr>
          <w:noProof w:val="0"/>
          <w:snapToGrid w:val="0"/>
        </w:rPr>
      </w:pPr>
      <w:r w:rsidRPr="00E67E0D">
        <w:rPr>
          <w:noProof w:val="0"/>
          <w:snapToGrid w:val="0"/>
        </w:rPr>
        <w:tab/>
        <w:t>{ ID id-TraceActivation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TraceActivation</w:t>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398FB576" w14:textId="77777777" w:rsidR="006A1CE4" w:rsidRPr="00E67E0D" w:rsidRDefault="006A1CE4" w:rsidP="00E7499B">
      <w:pPr>
        <w:pStyle w:val="PL"/>
        <w:rPr>
          <w:noProof w:val="0"/>
          <w:snapToGrid w:val="0"/>
        </w:rPr>
      </w:pPr>
      <w:r w:rsidRPr="00E67E0D">
        <w:rPr>
          <w:noProof w:val="0"/>
          <w:snapToGrid w:val="0"/>
        </w:rPr>
        <w:tab/>
        <w:t>...</w:t>
      </w:r>
    </w:p>
    <w:p w14:paraId="59313D0B" w14:textId="77777777" w:rsidR="006A1CE4" w:rsidRPr="00E67E0D" w:rsidRDefault="006A1CE4" w:rsidP="00E7499B">
      <w:pPr>
        <w:pStyle w:val="PL"/>
        <w:rPr>
          <w:noProof w:val="0"/>
          <w:snapToGrid w:val="0"/>
        </w:rPr>
      </w:pPr>
      <w:r w:rsidRPr="00E67E0D">
        <w:rPr>
          <w:noProof w:val="0"/>
          <w:snapToGrid w:val="0"/>
        </w:rPr>
        <w:t>}</w:t>
      </w:r>
    </w:p>
    <w:p w14:paraId="50FFB7BF" w14:textId="77777777" w:rsidR="006A1CE4" w:rsidRPr="00E67E0D" w:rsidRDefault="006A1CE4" w:rsidP="00E7499B">
      <w:pPr>
        <w:pStyle w:val="PL"/>
        <w:rPr>
          <w:noProof w:val="0"/>
        </w:rPr>
      </w:pPr>
    </w:p>
    <w:p w14:paraId="7D38F1AD" w14:textId="77777777" w:rsidR="006A1CE4" w:rsidRPr="00E67E0D" w:rsidRDefault="006A1CE4" w:rsidP="00E7499B">
      <w:pPr>
        <w:pStyle w:val="PL"/>
        <w:rPr>
          <w:noProof w:val="0"/>
          <w:snapToGrid w:val="0"/>
        </w:rPr>
      </w:pPr>
      <w:r w:rsidRPr="00E67E0D">
        <w:rPr>
          <w:noProof w:val="0"/>
          <w:snapToGrid w:val="0"/>
        </w:rPr>
        <w:t>-- **************************************************************</w:t>
      </w:r>
    </w:p>
    <w:p w14:paraId="0C9C6B25" w14:textId="77777777" w:rsidR="006A1CE4" w:rsidRPr="00E67E0D" w:rsidRDefault="006A1CE4" w:rsidP="00E7499B">
      <w:pPr>
        <w:pStyle w:val="PL"/>
        <w:rPr>
          <w:noProof w:val="0"/>
          <w:snapToGrid w:val="0"/>
        </w:rPr>
      </w:pPr>
      <w:r w:rsidRPr="00E67E0D">
        <w:rPr>
          <w:noProof w:val="0"/>
          <w:snapToGrid w:val="0"/>
        </w:rPr>
        <w:t>--</w:t>
      </w:r>
    </w:p>
    <w:p w14:paraId="67C71021" w14:textId="77777777" w:rsidR="006A1CE4" w:rsidRPr="00E67E0D" w:rsidRDefault="006A1CE4" w:rsidP="00E7499B">
      <w:pPr>
        <w:pStyle w:val="PL"/>
        <w:outlineLvl w:val="4"/>
        <w:rPr>
          <w:noProof w:val="0"/>
          <w:snapToGrid w:val="0"/>
        </w:rPr>
      </w:pPr>
      <w:r w:rsidRPr="00E67E0D">
        <w:rPr>
          <w:noProof w:val="0"/>
          <w:snapToGrid w:val="0"/>
        </w:rPr>
        <w:t>-- TRACE FAILURE INDICATION</w:t>
      </w:r>
    </w:p>
    <w:p w14:paraId="5AC2A9D6" w14:textId="77777777" w:rsidR="006A1CE4" w:rsidRPr="00E67E0D" w:rsidRDefault="006A1CE4" w:rsidP="00E7499B">
      <w:pPr>
        <w:pStyle w:val="PL"/>
        <w:rPr>
          <w:noProof w:val="0"/>
          <w:snapToGrid w:val="0"/>
        </w:rPr>
      </w:pPr>
      <w:r w:rsidRPr="00E67E0D">
        <w:rPr>
          <w:noProof w:val="0"/>
          <w:snapToGrid w:val="0"/>
        </w:rPr>
        <w:t>--</w:t>
      </w:r>
    </w:p>
    <w:p w14:paraId="78FA6D80" w14:textId="77777777" w:rsidR="006A1CE4" w:rsidRPr="00E67E0D" w:rsidRDefault="006A1CE4" w:rsidP="00E7499B">
      <w:pPr>
        <w:pStyle w:val="PL"/>
        <w:rPr>
          <w:noProof w:val="0"/>
          <w:snapToGrid w:val="0"/>
        </w:rPr>
      </w:pPr>
      <w:r w:rsidRPr="00E67E0D">
        <w:rPr>
          <w:noProof w:val="0"/>
          <w:snapToGrid w:val="0"/>
        </w:rPr>
        <w:t>-- **************************************************************</w:t>
      </w:r>
    </w:p>
    <w:p w14:paraId="3A47C3E2" w14:textId="77777777" w:rsidR="006A1CE4" w:rsidRPr="00E67E0D" w:rsidRDefault="006A1CE4" w:rsidP="00E7499B">
      <w:pPr>
        <w:pStyle w:val="PL"/>
        <w:rPr>
          <w:noProof w:val="0"/>
          <w:snapToGrid w:val="0"/>
        </w:rPr>
      </w:pPr>
    </w:p>
    <w:p w14:paraId="6E327CA8" w14:textId="77777777" w:rsidR="006A1CE4" w:rsidRPr="00E67E0D" w:rsidRDefault="006A1CE4" w:rsidP="00E7499B">
      <w:pPr>
        <w:pStyle w:val="PL"/>
        <w:rPr>
          <w:noProof w:val="0"/>
          <w:snapToGrid w:val="0"/>
        </w:rPr>
      </w:pPr>
      <w:r w:rsidRPr="00E67E0D">
        <w:rPr>
          <w:noProof w:val="0"/>
          <w:snapToGrid w:val="0"/>
        </w:rPr>
        <w:t>TraceFailureIndication ::= SEQUENCE {</w:t>
      </w:r>
    </w:p>
    <w:p w14:paraId="21E524C8"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{TraceFailureIndicationIEs} },</w:t>
      </w:r>
    </w:p>
    <w:p w14:paraId="6EC0C7EC" w14:textId="77777777" w:rsidR="006A1CE4" w:rsidRPr="00E67E0D" w:rsidRDefault="006A1CE4" w:rsidP="00E7499B">
      <w:pPr>
        <w:pStyle w:val="PL"/>
        <w:rPr>
          <w:noProof w:val="0"/>
          <w:snapToGrid w:val="0"/>
        </w:rPr>
      </w:pPr>
      <w:r w:rsidRPr="00E67E0D">
        <w:rPr>
          <w:noProof w:val="0"/>
          <w:snapToGrid w:val="0"/>
        </w:rPr>
        <w:tab/>
        <w:t>...</w:t>
      </w:r>
    </w:p>
    <w:p w14:paraId="74C29C92" w14:textId="77777777" w:rsidR="006A1CE4" w:rsidRPr="00E67E0D" w:rsidRDefault="006A1CE4" w:rsidP="00E7499B">
      <w:pPr>
        <w:pStyle w:val="PL"/>
        <w:rPr>
          <w:noProof w:val="0"/>
          <w:snapToGrid w:val="0"/>
        </w:rPr>
      </w:pPr>
      <w:r w:rsidRPr="00E67E0D">
        <w:rPr>
          <w:noProof w:val="0"/>
          <w:snapToGrid w:val="0"/>
        </w:rPr>
        <w:t>}</w:t>
      </w:r>
    </w:p>
    <w:p w14:paraId="68FD8659" w14:textId="77777777" w:rsidR="006A1CE4" w:rsidRPr="00E67E0D" w:rsidRDefault="006A1CE4" w:rsidP="00E7499B">
      <w:pPr>
        <w:pStyle w:val="PL"/>
        <w:rPr>
          <w:noProof w:val="0"/>
          <w:snapToGrid w:val="0"/>
        </w:rPr>
      </w:pPr>
    </w:p>
    <w:p w14:paraId="6117E12B" w14:textId="77777777" w:rsidR="006A1CE4" w:rsidRPr="00E67E0D" w:rsidRDefault="006A1CE4" w:rsidP="00E7499B">
      <w:pPr>
        <w:pStyle w:val="PL"/>
        <w:rPr>
          <w:noProof w:val="0"/>
          <w:snapToGrid w:val="0"/>
        </w:rPr>
      </w:pPr>
      <w:r w:rsidRPr="00E67E0D">
        <w:rPr>
          <w:noProof w:val="0"/>
          <w:snapToGrid w:val="0"/>
        </w:rPr>
        <w:t>TraceFailureIndicationIEs NGAP-PROTOCOL-IES ::= {</w:t>
      </w:r>
    </w:p>
    <w:p w14:paraId="6C260A7B" w14:textId="77777777" w:rsidR="006A1CE4" w:rsidRPr="00E67E0D" w:rsidRDefault="006A1CE4" w:rsidP="00E7499B">
      <w:pPr>
        <w:pStyle w:val="PL"/>
        <w:spacing w:line="0" w:lineRule="atLeast"/>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0A6D050D" w14:textId="77777777" w:rsidR="006A1CE4" w:rsidRPr="00E67E0D" w:rsidRDefault="006A1CE4" w:rsidP="00E7499B">
      <w:pPr>
        <w:pStyle w:val="PL"/>
        <w:spacing w:line="0" w:lineRule="atLeast"/>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13677AA6" w14:textId="77777777" w:rsidR="006A1CE4" w:rsidRPr="00E67E0D" w:rsidRDefault="006A1CE4" w:rsidP="00E7499B">
      <w:pPr>
        <w:pStyle w:val="PL"/>
        <w:spacing w:line="0" w:lineRule="atLeast"/>
        <w:rPr>
          <w:noProof w:val="0"/>
          <w:snapToGrid w:val="0"/>
        </w:rPr>
      </w:pPr>
      <w:r w:rsidRPr="00E67E0D">
        <w:rPr>
          <w:noProof w:val="0"/>
          <w:snapToGrid w:val="0"/>
        </w:rPr>
        <w:tab/>
        <w:t>{ ID id-NGRANTraceID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NGRANTraceID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03D8EB41" w14:textId="77777777" w:rsidR="006A1CE4" w:rsidRPr="00E67E0D" w:rsidRDefault="006A1CE4" w:rsidP="00E7499B">
      <w:pPr>
        <w:pStyle w:val="PL"/>
        <w:rPr>
          <w:noProof w:val="0"/>
          <w:snapToGrid w:val="0"/>
        </w:rPr>
      </w:pPr>
      <w:r w:rsidRPr="00E67E0D">
        <w:rPr>
          <w:noProof w:val="0"/>
          <w:snapToGrid w:val="0"/>
        </w:rPr>
        <w:tab/>
        <w:t>{ ID id-Cause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33C5D1E3" w14:textId="77777777" w:rsidR="006A1CE4" w:rsidRPr="00E67E0D" w:rsidRDefault="006A1CE4" w:rsidP="00E7499B">
      <w:pPr>
        <w:pStyle w:val="PL"/>
        <w:rPr>
          <w:noProof w:val="0"/>
          <w:snapToGrid w:val="0"/>
        </w:rPr>
      </w:pPr>
      <w:r w:rsidRPr="00E67E0D">
        <w:rPr>
          <w:noProof w:val="0"/>
          <w:snapToGrid w:val="0"/>
        </w:rPr>
        <w:tab/>
        <w:t>...</w:t>
      </w:r>
    </w:p>
    <w:p w14:paraId="4711D0EC" w14:textId="77777777" w:rsidR="006A1CE4" w:rsidRPr="00E67E0D" w:rsidRDefault="006A1CE4" w:rsidP="00E7499B">
      <w:pPr>
        <w:pStyle w:val="PL"/>
        <w:rPr>
          <w:noProof w:val="0"/>
          <w:snapToGrid w:val="0"/>
        </w:rPr>
      </w:pPr>
      <w:r w:rsidRPr="00E67E0D">
        <w:rPr>
          <w:noProof w:val="0"/>
          <w:snapToGrid w:val="0"/>
        </w:rPr>
        <w:t>}</w:t>
      </w:r>
    </w:p>
    <w:p w14:paraId="1188D750" w14:textId="77777777" w:rsidR="006A1CE4" w:rsidRPr="00E67E0D" w:rsidRDefault="006A1CE4" w:rsidP="00E7499B">
      <w:pPr>
        <w:pStyle w:val="PL"/>
        <w:spacing w:line="0" w:lineRule="atLeast"/>
        <w:rPr>
          <w:noProof w:val="0"/>
          <w:snapToGrid w:val="0"/>
        </w:rPr>
      </w:pPr>
    </w:p>
    <w:p w14:paraId="49B8C8EA" w14:textId="77777777" w:rsidR="006A1CE4" w:rsidRPr="00E67E0D" w:rsidRDefault="006A1CE4" w:rsidP="00E7499B">
      <w:pPr>
        <w:pStyle w:val="PL"/>
        <w:rPr>
          <w:noProof w:val="0"/>
          <w:snapToGrid w:val="0"/>
        </w:rPr>
      </w:pPr>
      <w:r w:rsidRPr="00E67E0D">
        <w:rPr>
          <w:noProof w:val="0"/>
          <w:snapToGrid w:val="0"/>
        </w:rPr>
        <w:t>-- **************************************************************</w:t>
      </w:r>
    </w:p>
    <w:p w14:paraId="5100A355" w14:textId="77777777" w:rsidR="006A1CE4" w:rsidRPr="00E67E0D" w:rsidRDefault="006A1CE4" w:rsidP="00E7499B">
      <w:pPr>
        <w:pStyle w:val="PL"/>
        <w:rPr>
          <w:noProof w:val="0"/>
          <w:snapToGrid w:val="0"/>
        </w:rPr>
      </w:pPr>
      <w:r w:rsidRPr="00E67E0D">
        <w:rPr>
          <w:noProof w:val="0"/>
          <w:snapToGrid w:val="0"/>
        </w:rPr>
        <w:t>--</w:t>
      </w:r>
    </w:p>
    <w:p w14:paraId="2086C40E" w14:textId="77777777" w:rsidR="006A1CE4" w:rsidRPr="00E67E0D" w:rsidRDefault="006A1CE4" w:rsidP="00E7499B">
      <w:pPr>
        <w:pStyle w:val="PL"/>
        <w:outlineLvl w:val="4"/>
        <w:rPr>
          <w:noProof w:val="0"/>
          <w:snapToGrid w:val="0"/>
        </w:rPr>
      </w:pPr>
      <w:r w:rsidRPr="00E67E0D">
        <w:rPr>
          <w:noProof w:val="0"/>
          <w:snapToGrid w:val="0"/>
        </w:rPr>
        <w:t>-- DEACTIVATE TRACE</w:t>
      </w:r>
    </w:p>
    <w:p w14:paraId="6D1C0E32" w14:textId="77777777" w:rsidR="006A1CE4" w:rsidRPr="00E67E0D" w:rsidRDefault="006A1CE4" w:rsidP="00E7499B">
      <w:pPr>
        <w:pStyle w:val="PL"/>
        <w:rPr>
          <w:noProof w:val="0"/>
          <w:snapToGrid w:val="0"/>
        </w:rPr>
      </w:pPr>
      <w:r w:rsidRPr="00E67E0D">
        <w:rPr>
          <w:noProof w:val="0"/>
          <w:snapToGrid w:val="0"/>
        </w:rPr>
        <w:t>--</w:t>
      </w:r>
    </w:p>
    <w:p w14:paraId="68598E72" w14:textId="77777777" w:rsidR="006A1CE4" w:rsidRPr="00E67E0D" w:rsidRDefault="006A1CE4" w:rsidP="00E7499B">
      <w:pPr>
        <w:pStyle w:val="PL"/>
        <w:rPr>
          <w:noProof w:val="0"/>
          <w:snapToGrid w:val="0"/>
        </w:rPr>
      </w:pPr>
      <w:r w:rsidRPr="00E67E0D">
        <w:rPr>
          <w:noProof w:val="0"/>
          <w:snapToGrid w:val="0"/>
        </w:rPr>
        <w:t>-- **************************************************************</w:t>
      </w:r>
    </w:p>
    <w:p w14:paraId="4EBA9609" w14:textId="77777777" w:rsidR="006A1CE4" w:rsidRPr="00E67E0D" w:rsidRDefault="006A1CE4" w:rsidP="00E7499B">
      <w:pPr>
        <w:pStyle w:val="PL"/>
        <w:rPr>
          <w:noProof w:val="0"/>
          <w:snapToGrid w:val="0"/>
        </w:rPr>
      </w:pPr>
    </w:p>
    <w:p w14:paraId="671AC350" w14:textId="77777777" w:rsidR="006A1CE4" w:rsidRPr="00E67E0D" w:rsidRDefault="006A1CE4" w:rsidP="00E7499B">
      <w:pPr>
        <w:pStyle w:val="PL"/>
        <w:rPr>
          <w:noProof w:val="0"/>
          <w:snapToGrid w:val="0"/>
        </w:rPr>
      </w:pPr>
      <w:r w:rsidRPr="00E67E0D">
        <w:rPr>
          <w:noProof w:val="0"/>
          <w:snapToGrid w:val="0"/>
        </w:rPr>
        <w:t>DeactivateTrace ::= SEQUENCE {</w:t>
      </w:r>
    </w:p>
    <w:p w14:paraId="08C3D16C"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{DeactivateTraceIEs} },</w:t>
      </w:r>
    </w:p>
    <w:p w14:paraId="5B45CB4A" w14:textId="77777777" w:rsidR="006A1CE4" w:rsidRPr="00E67E0D" w:rsidRDefault="006A1CE4" w:rsidP="00E7499B">
      <w:pPr>
        <w:pStyle w:val="PL"/>
        <w:rPr>
          <w:noProof w:val="0"/>
          <w:snapToGrid w:val="0"/>
        </w:rPr>
      </w:pPr>
      <w:r w:rsidRPr="00E67E0D">
        <w:rPr>
          <w:noProof w:val="0"/>
          <w:snapToGrid w:val="0"/>
        </w:rPr>
        <w:tab/>
        <w:t>...</w:t>
      </w:r>
    </w:p>
    <w:p w14:paraId="1F94B26C" w14:textId="77777777" w:rsidR="006A1CE4" w:rsidRPr="00E67E0D" w:rsidRDefault="006A1CE4" w:rsidP="00E7499B">
      <w:pPr>
        <w:pStyle w:val="PL"/>
        <w:rPr>
          <w:noProof w:val="0"/>
          <w:snapToGrid w:val="0"/>
        </w:rPr>
      </w:pPr>
      <w:r w:rsidRPr="00E67E0D">
        <w:rPr>
          <w:noProof w:val="0"/>
          <w:snapToGrid w:val="0"/>
        </w:rPr>
        <w:t>}</w:t>
      </w:r>
    </w:p>
    <w:p w14:paraId="268D993A" w14:textId="77777777" w:rsidR="006A1CE4" w:rsidRPr="00E67E0D" w:rsidRDefault="006A1CE4" w:rsidP="00E7499B">
      <w:pPr>
        <w:pStyle w:val="PL"/>
        <w:rPr>
          <w:noProof w:val="0"/>
          <w:snapToGrid w:val="0"/>
        </w:rPr>
      </w:pPr>
    </w:p>
    <w:p w14:paraId="213BFE32" w14:textId="77777777" w:rsidR="006A1CE4" w:rsidRPr="00E67E0D" w:rsidRDefault="006A1CE4" w:rsidP="00E7499B">
      <w:pPr>
        <w:pStyle w:val="PL"/>
        <w:rPr>
          <w:noProof w:val="0"/>
          <w:snapToGrid w:val="0"/>
        </w:rPr>
      </w:pPr>
      <w:r w:rsidRPr="00E67E0D">
        <w:rPr>
          <w:noProof w:val="0"/>
          <w:snapToGrid w:val="0"/>
        </w:rPr>
        <w:t>DeactivateTraceIEs NGAP-PROTOCOL-IES ::= {</w:t>
      </w:r>
    </w:p>
    <w:p w14:paraId="15937984" w14:textId="77777777" w:rsidR="006A1CE4" w:rsidRPr="00E67E0D" w:rsidRDefault="006A1CE4" w:rsidP="00E7499B">
      <w:pPr>
        <w:pStyle w:val="PL"/>
        <w:spacing w:line="0" w:lineRule="atLeast"/>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55A97D04" w14:textId="77777777" w:rsidR="006A1CE4" w:rsidRPr="00E67E0D" w:rsidRDefault="006A1CE4" w:rsidP="00E7499B">
      <w:pPr>
        <w:pStyle w:val="PL"/>
        <w:spacing w:line="0" w:lineRule="atLeast"/>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622DE7E7" w14:textId="77777777" w:rsidR="006A1CE4" w:rsidRPr="00E67E0D" w:rsidRDefault="006A1CE4" w:rsidP="00E7499B">
      <w:pPr>
        <w:pStyle w:val="PL"/>
        <w:rPr>
          <w:noProof w:val="0"/>
          <w:snapToGrid w:val="0"/>
        </w:rPr>
      </w:pPr>
      <w:r w:rsidRPr="00E67E0D">
        <w:rPr>
          <w:noProof w:val="0"/>
          <w:snapToGrid w:val="0"/>
        </w:rPr>
        <w:tab/>
        <w:t>{ ID id-NGRANTraceID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 xml:space="preserve">CRITICALITY </w:t>
      </w:r>
      <w:r w:rsidRPr="00E67E0D">
        <w:rPr>
          <w:noProof w:val="0"/>
          <w:snapToGrid w:val="0"/>
          <w:lang w:eastAsia="zh-CN"/>
        </w:rPr>
        <w:t>ignore</w:t>
      </w:r>
      <w:r w:rsidRPr="00E67E0D">
        <w:rPr>
          <w:noProof w:val="0"/>
          <w:snapToGrid w:val="0"/>
        </w:rPr>
        <w:tab/>
        <w:t>TYPE NGRANTraceID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162686E0" w14:textId="77777777" w:rsidR="006A1CE4" w:rsidRPr="00E67E0D" w:rsidRDefault="006A1CE4" w:rsidP="00E7499B">
      <w:pPr>
        <w:pStyle w:val="PL"/>
        <w:rPr>
          <w:noProof w:val="0"/>
          <w:snapToGrid w:val="0"/>
        </w:rPr>
      </w:pPr>
      <w:r w:rsidRPr="00E67E0D">
        <w:rPr>
          <w:noProof w:val="0"/>
          <w:snapToGrid w:val="0"/>
        </w:rPr>
        <w:tab/>
        <w:t>...</w:t>
      </w:r>
    </w:p>
    <w:p w14:paraId="5F10FFD0" w14:textId="77777777" w:rsidR="006A1CE4" w:rsidRPr="00E67E0D" w:rsidRDefault="006A1CE4" w:rsidP="00E7499B">
      <w:pPr>
        <w:pStyle w:val="PL"/>
        <w:rPr>
          <w:noProof w:val="0"/>
          <w:snapToGrid w:val="0"/>
        </w:rPr>
      </w:pPr>
      <w:r w:rsidRPr="00E67E0D">
        <w:rPr>
          <w:noProof w:val="0"/>
          <w:snapToGrid w:val="0"/>
        </w:rPr>
        <w:t>}</w:t>
      </w:r>
    </w:p>
    <w:p w14:paraId="2A32B07F" w14:textId="77777777" w:rsidR="006A1CE4" w:rsidRPr="00E67E0D" w:rsidRDefault="006A1CE4" w:rsidP="00E7499B">
      <w:pPr>
        <w:pStyle w:val="PL"/>
        <w:rPr>
          <w:noProof w:val="0"/>
          <w:lang w:eastAsia="zh-CN"/>
        </w:rPr>
      </w:pPr>
    </w:p>
    <w:p w14:paraId="75A9BB1F" w14:textId="77777777" w:rsidR="006A1CE4" w:rsidRPr="00E67E0D" w:rsidRDefault="006A1CE4" w:rsidP="00E7499B">
      <w:pPr>
        <w:pStyle w:val="PL"/>
        <w:rPr>
          <w:noProof w:val="0"/>
          <w:lang w:eastAsia="zh-CN"/>
        </w:rPr>
      </w:pPr>
      <w:r w:rsidRPr="00E67E0D">
        <w:rPr>
          <w:noProof w:val="0"/>
          <w:lang w:eastAsia="zh-CN"/>
        </w:rPr>
        <w:t>-- **************************************************************</w:t>
      </w:r>
    </w:p>
    <w:p w14:paraId="0B7C7CF1" w14:textId="77777777" w:rsidR="006A1CE4" w:rsidRPr="00E67E0D" w:rsidRDefault="006A1CE4" w:rsidP="00E7499B">
      <w:pPr>
        <w:pStyle w:val="PL"/>
        <w:rPr>
          <w:noProof w:val="0"/>
          <w:lang w:eastAsia="zh-CN"/>
        </w:rPr>
      </w:pPr>
      <w:r w:rsidRPr="00E67E0D">
        <w:rPr>
          <w:noProof w:val="0"/>
          <w:lang w:eastAsia="zh-CN"/>
        </w:rPr>
        <w:t>--</w:t>
      </w:r>
    </w:p>
    <w:p w14:paraId="41D1D396" w14:textId="77777777" w:rsidR="006A1CE4" w:rsidRPr="00E67E0D" w:rsidRDefault="006A1CE4" w:rsidP="00E7499B">
      <w:pPr>
        <w:pStyle w:val="PL"/>
        <w:outlineLvl w:val="4"/>
        <w:rPr>
          <w:noProof w:val="0"/>
          <w:lang w:eastAsia="zh-CN"/>
        </w:rPr>
      </w:pPr>
      <w:r w:rsidRPr="00E67E0D">
        <w:rPr>
          <w:noProof w:val="0"/>
          <w:lang w:eastAsia="zh-CN"/>
        </w:rPr>
        <w:t>-- CELL TRAFFIC TRACE</w:t>
      </w:r>
    </w:p>
    <w:p w14:paraId="29AEF783" w14:textId="77777777" w:rsidR="006A1CE4" w:rsidRPr="00E67E0D" w:rsidRDefault="006A1CE4" w:rsidP="00E7499B">
      <w:pPr>
        <w:pStyle w:val="PL"/>
        <w:rPr>
          <w:noProof w:val="0"/>
          <w:lang w:eastAsia="zh-CN"/>
        </w:rPr>
      </w:pPr>
      <w:r w:rsidRPr="00E67E0D">
        <w:rPr>
          <w:noProof w:val="0"/>
          <w:lang w:eastAsia="zh-CN"/>
        </w:rPr>
        <w:t>--</w:t>
      </w:r>
    </w:p>
    <w:p w14:paraId="385A2426" w14:textId="77777777" w:rsidR="006A1CE4" w:rsidRPr="00E67E0D" w:rsidRDefault="006A1CE4" w:rsidP="00E7499B">
      <w:pPr>
        <w:pStyle w:val="PL"/>
        <w:rPr>
          <w:noProof w:val="0"/>
          <w:lang w:eastAsia="zh-CN"/>
        </w:rPr>
      </w:pPr>
      <w:r w:rsidRPr="00E67E0D">
        <w:rPr>
          <w:noProof w:val="0"/>
          <w:lang w:eastAsia="zh-CN"/>
        </w:rPr>
        <w:t>-- **************************************************************</w:t>
      </w:r>
    </w:p>
    <w:p w14:paraId="75298B2F" w14:textId="77777777" w:rsidR="006A1CE4" w:rsidRPr="00E67E0D" w:rsidRDefault="006A1CE4" w:rsidP="00E7499B">
      <w:pPr>
        <w:pStyle w:val="PL"/>
        <w:rPr>
          <w:noProof w:val="0"/>
          <w:lang w:eastAsia="zh-CN"/>
        </w:rPr>
      </w:pPr>
    </w:p>
    <w:p w14:paraId="55CD91EB" w14:textId="77777777" w:rsidR="006A1CE4" w:rsidRPr="00E67E0D" w:rsidRDefault="006A1CE4" w:rsidP="00E7499B">
      <w:pPr>
        <w:pStyle w:val="PL"/>
        <w:rPr>
          <w:noProof w:val="0"/>
          <w:lang w:eastAsia="zh-CN"/>
        </w:rPr>
      </w:pPr>
      <w:r w:rsidRPr="00E67E0D">
        <w:rPr>
          <w:noProof w:val="0"/>
          <w:lang w:eastAsia="zh-CN"/>
        </w:rPr>
        <w:t>CellTrafficTrace ::= SEQUENCE {</w:t>
      </w:r>
    </w:p>
    <w:p w14:paraId="4A63CA59" w14:textId="77777777" w:rsidR="006A1CE4" w:rsidRPr="00E67E0D" w:rsidRDefault="006A1CE4" w:rsidP="00E7499B">
      <w:pPr>
        <w:pStyle w:val="PL"/>
      </w:pPr>
      <w:r w:rsidRPr="00E67E0D">
        <w:tab/>
        <w:t>protocolIEs</w:t>
      </w:r>
      <w:r w:rsidRPr="00E67E0D">
        <w:tab/>
      </w:r>
      <w:r w:rsidRPr="00E67E0D">
        <w:tab/>
        <w:t>ProtocolIE-Container</w:t>
      </w:r>
      <w:r w:rsidRPr="00E67E0D">
        <w:tab/>
      </w:r>
      <w:r w:rsidRPr="00E67E0D">
        <w:tab/>
        <w:t>{ {CellTrafficTraceIEs} },</w:t>
      </w:r>
    </w:p>
    <w:p w14:paraId="71569A56" w14:textId="77777777" w:rsidR="006A1CE4" w:rsidRPr="00E67E0D" w:rsidRDefault="006A1CE4" w:rsidP="00E7499B">
      <w:pPr>
        <w:pStyle w:val="PL"/>
        <w:tabs>
          <w:tab w:val="clear" w:pos="768"/>
          <w:tab w:val="clear" w:pos="1152"/>
          <w:tab w:val="clear" w:pos="1536"/>
          <w:tab w:val="clear" w:pos="1920"/>
          <w:tab w:val="clear" w:pos="2304"/>
          <w:tab w:val="clear" w:pos="2688"/>
          <w:tab w:val="clear" w:pos="3072"/>
          <w:tab w:val="clear" w:pos="3456"/>
          <w:tab w:val="clear" w:pos="3840"/>
          <w:tab w:val="clear" w:pos="4608"/>
          <w:tab w:val="clear" w:pos="4992"/>
          <w:tab w:val="clear" w:pos="5376"/>
          <w:tab w:val="clear" w:pos="5760"/>
          <w:tab w:val="clear" w:pos="6144"/>
          <w:tab w:val="clear" w:pos="6912"/>
          <w:tab w:val="clear" w:pos="7296"/>
          <w:tab w:val="clear" w:pos="7680"/>
          <w:tab w:val="clear" w:pos="8064"/>
          <w:tab w:val="clear" w:pos="8448"/>
          <w:tab w:val="clear" w:pos="8832"/>
        </w:tabs>
        <w:rPr>
          <w:noProof w:val="0"/>
          <w:lang w:eastAsia="zh-CN"/>
        </w:rPr>
      </w:pPr>
      <w:r w:rsidRPr="00E67E0D">
        <w:rPr>
          <w:noProof w:val="0"/>
          <w:lang w:eastAsia="zh-CN"/>
        </w:rPr>
        <w:tab/>
        <w:t>...</w:t>
      </w:r>
    </w:p>
    <w:p w14:paraId="226BC590" w14:textId="77777777" w:rsidR="006A1CE4" w:rsidRPr="00E67E0D" w:rsidRDefault="006A1CE4" w:rsidP="00E7499B">
      <w:pPr>
        <w:pStyle w:val="PL"/>
        <w:rPr>
          <w:noProof w:val="0"/>
          <w:lang w:eastAsia="zh-CN"/>
        </w:rPr>
      </w:pPr>
      <w:r w:rsidRPr="00E67E0D">
        <w:rPr>
          <w:noProof w:val="0"/>
          <w:lang w:eastAsia="zh-CN"/>
        </w:rPr>
        <w:t>}</w:t>
      </w:r>
    </w:p>
    <w:p w14:paraId="1B86E395" w14:textId="77777777" w:rsidR="006A1CE4" w:rsidRPr="00E67E0D" w:rsidRDefault="006A1CE4" w:rsidP="00E7499B">
      <w:pPr>
        <w:pStyle w:val="PL"/>
        <w:rPr>
          <w:noProof w:val="0"/>
          <w:lang w:eastAsia="zh-CN"/>
        </w:rPr>
      </w:pPr>
    </w:p>
    <w:p w14:paraId="20D57C6F" w14:textId="77777777" w:rsidR="006A1CE4" w:rsidRPr="00E67E0D" w:rsidRDefault="006A1CE4" w:rsidP="00E7499B">
      <w:pPr>
        <w:pStyle w:val="PL"/>
        <w:rPr>
          <w:noProof w:val="0"/>
          <w:lang w:eastAsia="zh-CN"/>
        </w:rPr>
      </w:pPr>
      <w:r w:rsidRPr="00E67E0D">
        <w:rPr>
          <w:noProof w:val="0"/>
          <w:lang w:eastAsia="zh-CN"/>
        </w:rPr>
        <w:t>CellTrafficTraceIEs NGAP-PROTOCOL-IES ::= {</w:t>
      </w:r>
    </w:p>
    <w:p w14:paraId="391375BB" w14:textId="77777777" w:rsidR="006A1CE4" w:rsidRPr="00E67E0D" w:rsidRDefault="006A1CE4" w:rsidP="00E7499B">
      <w:pPr>
        <w:pStyle w:val="PL"/>
        <w:tabs>
          <w:tab w:val="clear" w:pos="9216"/>
          <w:tab w:val="left" w:pos="9214"/>
        </w:tabs>
        <w:rPr>
          <w:noProof w:val="0"/>
          <w:lang w:eastAsia="zh-CN"/>
        </w:rPr>
      </w:pPr>
      <w:r w:rsidRPr="00E67E0D">
        <w:rPr>
          <w:noProof w:val="0"/>
          <w:lang w:eastAsia="zh-CN"/>
        </w:rPr>
        <w:tab/>
        <w:t>{ID id-AMF-UE-NGAP-ID</w:t>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t>CRITICALITY reject</w:t>
      </w:r>
      <w:r w:rsidRPr="00E67E0D">
        <w:rPr>
          <w:noProof w:val="0"/>
          <w:lang w:eastAsia="zh-CN"/>
        </w:rPr>
        <w:tab/>
        <w:t>TYPE AMF-UE-NGAP-ID</w:t>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t>PRESENCE mandatory</w:t>
      </w:r>
      <w:r w:rsidRPr="00E67E0D">
        <w:rPr>
          <w:noProof w:val="0"/>
          <w:lang w:eastAsia="zh-CN"/>
        </w:rPr>
        <w:tab/>
        <w:t>}|</w:t>
      </w:r>
    </w:p>
    <w:p w14:paraId="3A9864BF" w14:textId="77777777" w:rsidR="006A1CE4" w:rsidRPr="00E67E0D" w:rsidRDefault="006A1CE4" w:rsidP="00E7499B">
      <w:pPr>
        <w:pStyle w:val="PL"/>
        <w:tabs>
          <w:tab w:val="clear" w:pos="9216"/>
          <w:tab w:val="left" w:pos="9214"/>
        </w:tabs>
        <w:rPr>
          <w:noProof w:val="0"/>
          <w:lang w:eastAsia="zh-CN"/>
        </w:rPr>
      </w:pPr>
      <w:r w:rsidRPr="00E67E0D">
        <w:rPr>
          <w:noProof w:val="0"/>
          <w:lang w:eastAsia="zh-CN"/>
        </w:rPr>
        <w:tab/>
        <w:t>{ID id-RAN-UE-NGAP-ID</w:t>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t>CRITICALITY reject</w:t>
      </w:r>
      <w:r w:rsidRPr="00E67E0D">
        <w:rPr>
          <w:noProof w:val="0"/>
          <w:lang w:eastAsia="zh-CN"/>
        </w:rPr>
        <w:tab/>
        <w:t>TYPE RAN-UE-NGAP-ID</w:t>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t>PRESENCE mandatory</w:t>
      </w:r>
      <w:r w:rsidRPr="00E67E0D">
        <w:rPr>
          <w:noProof w:val="0"/>
          <w:lang w:eastAsia="zh-CN"/>
        </w:rPr>
        <w:tab/>
        <w:t>}|</w:t>
      </w:r>
    </w:p>
    <w:p w14:paraId="035DB6C0" w14:textId="77777777" w:rsidR="006A1CE4" w:rsidRPr="00E67E0D" w:rsidRDefault="006A1CE4" w:rsidP="00E7499B">
      <w:pPr>
        <w:pStyle w:val="PL"/>
        <w:tabs>
          <w:tab w:val="clear" w:pos="9216"/>
          <w:tab w:val="left" w:pos="9214"/>
        </w:tabs>
        <w:rPr>
          <w:noProof w:val="0"/>
          <w:lang w:eastAsia="zh-CN"/>
        </w:rPr>
      </w:pPr>
      <w:r w:rsidRPr="00E67E0D">
        <w:rPr>
          <w:noProof w:val="0"/>
          <w:lang w:eastAsia="zh-CN"/>
        </w:rPr>
        <w:tab/>
        <w:t>{ID id-</w:t>
      </w:r>
      <w:r w:rsidRPr="00E67E0D">
        <w:rPr>
          <w:noProof w:val="0"/>
          <w:snapToGrid w:val="0"/>
        </w:rPr>
        <w:t>NGRANTraceID</w:t>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t>CRITICALITY ignore</w:t>
      </w:r>
      <w:r w:rsidRPr="00E67E0D">
        <w:rPr>
          <w:noProof w:val="0"/>
          <w:lang w:eastAsia="zh-CN"/>
        </w:rPr>
        <w:tab/>
        <w:t xml:space="preserve">TYPE </w:t>
      </w:r>
      <w:r w:rsidRPr="00E67E0D">
        <w:rPr>
          <w:noProof w:val="0"/>
          <w:snapToGrid w:val="0"/>
        </w:rPr>
        <w:t>NGRANTraceID</w:t>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t>PRESENCE mandatory</w:t>
      </w:r>
      <w:r w:rsidRPr="00E67E0D">
        <w:rPr>
          <w:noProof w:val="0"/>
          <w:lang w:eastAsia="zh-CN"/>
        </w:rPr>
        <w:tab/>
        <w:t>}|</w:t>
      </w:r>
    </w:p>
    <w:p w14:paraId="3D38A28A" w14:textId="77777777" w:rsidR="006A1CE4" w:rsidRPr="00E67E0D" w:rsidRDefault="006A1CE4" w:rsidP="00E7499B">
      <w:pPr>
        <w:pStyle w:val="PL"/>
        <w:tabs>
          <w:tab w:val="clear" w:pos="9216"/>
          <w:tab w:val="left" w:pos="9214"/>
        </w:tabs>
        <w:rPr>
          <w:noProof w:val="0"/>
          <w:lang w:eastAsia="zh-CN"/>
        </w:rPr>
      </w:pPr>
      <w:r w:rsidRPr="00E67E0D">
        <w:rPr>
          <w:noProof w:val="0"/>
          <w:lang w:eastAsia="zh-CN"/>
        </w:rPr>
        <w:tab/>
        <w:t>{ID id-NGRAN-CGI</w:t>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t>CRITICALITY ignore</w:t>
      </w:r>
      <w:r w:rsidRPr="00E67E0D">
        <w:rPr>
          <w:noProof w:val="0"/>
          <w:lang w:eastAsia="zh-CN"/>
        </w:rPr>
        <w:tab/>
        <w:t>TYPE NGRAN-CGI</w:t>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t>PRESENCE mandatory</w:t>
      </w:r>
      <w:r w:rsidRPr="00E67E0D">
        <w:rPr>
          <w:noProof w:val="0"/>
          <w:lang w:eastAsia="zh-CN"/>
        </w:rPr>
        <w:tab/>
        <w:t>}|</w:t>
      </w:r>
    </w:p>
    <w:p w14:paraId="40C06A37" w14:textId="77777777" w:rsidR="006A1CE4" w:rsidRPr="00E67E0D" w:rsidRDefault="006A1CE4" w:rsidP="00E7499B">
      <w:pPr>
        <w:pStyle w:val="PL"/>
        <w:tabs>
          <w:tab w:val="clear" w:pos="9216"/>
          <w:tab w:val="left" w:pos="9214"/>
        </w:tabs>
        <w:rPr>
          <w:noProof w:val="0"/>
          <w:lang w:eastAsia="zh-CN"/>
        </w:rPr>
      </w:pPr>
      <w:r w:rsidRPr="00E67E0D">
        <w:rPr>
          <w:noProof w:val="0"/>
          <w:lang w:eastAsia="zh-CN"/>
        </w:rPr>
        <w:tab/>
        <w:t>{ID id-TraceCollectionEntityIPAddress</w:t>
      </w:r>
      <w:r w:rsidRPr="00E67E0D">
        <w:rPr>
          <w:noProof w:val="0"/>
          <w:lang w:eastAsia="zh-CN"/>
        </w:rPr>
        <w:tab/>
        <w:t>CRITICALITY ignore</w:t>
      </w:r>
      <w:r w:rsidRPr="00E67E0D">
        <w:rPr>
          <w:noProof w:val="0"/>
          <w:lang w:eastAsia="zh-CN"/>
        </w:rPr>
        <w:tab/>
        <w:t>TYPE TransportLayerAddress</w:t>
      </w:r>
      <w:r w:rsidRPr="00E67E0D">
        <w:rPr>
          <w:noProof w:val="0"/>
          <w:lang w:eastAsia="zh-CN"/>
        </w:rPr>
        <w:tab/>
      </w:r>
      <w:r w:rsidRPr="00E67E0D">
        <w:rPr>
          <w:noProof w:val="0"/>
          <w:lang w:eastAsia="zh-CN"/>
        </w:rPr>
        <w:tab/>
        <w:t>PRESENCE mandatory</w:t>
      </w:r>
      <w:r w:rsidRPr="00E67E0D">
        <w:rPr>
          <w:noProof w:val="0"/>
          <w:lang w:eastAsia="zh-CN"/>
        </w:rPr>
        <w:tab/>
        <w:t>},</w:t>
      </w:r>
    </w:p>
    <w:p w14:paraId="30B790E7" w14:textId="77777777" w:rsidR="006A1CE4" w:rsidRPr="00E67E0D" w:rsidRDefault="006A1CE4" w:rsidP="00E7499B">
      <w:pPr>
        <w:pStyle w:val="PL"/>
        <w:tabs>
          <w:tab w:val="clear" w:pos="768"/>
          <w:tab w:val="clear" w:pos="1152"/>
          <w:tab w:val="clear" w:pos="1536"/>
          <w:tab w:val="clear" w:pos="1920"/>
          <w:tab w:val="clear" w:pos="2304"/>
          <w:tab w:val="clear" w:pos="2688"/>
          <w:tab w:val="clear" w:pos="3072"/>
          <w:tab w:val="clear" w:pos="3456"/>
          <w:tab w:val="clear" w:pos="3840"/>
          <w:tab w:val="clear" w:pos="4608"/>
          <w:tab w:val="clear" w:pos="4992"/>
          <w:tab w:val="clear" w:pos="5376"/>
          <w:tab w:val="clear" w:pos="5760"/>
          <w:tab w:val="clear" w:pos="6144"/>
          <w:tab w:val="clear" w:pos="6912"/>
          <w:tab w:val="clear" w:pos="7296"/>
          <w:tab w:val="clear" w:pos="7680"/>
          <w:tab w:val="clear" w:pos="8064"/>
          <w:tab w:val="clear" w:pos="8448"/>
          <w:tab w:val="clear" w:pos="8832"/>
        </w:tabs>
        <w:rPr>
          <w:noProof w:val="0"/>
          <w:lang w:eastAsia="zh-CN"/>
        </w:rPr>
      </w:pPr>
      <w:r w:rsidRPr="00E67E0D">
        <w:rPr>
          <w:noProof w:val="0"/>
          <w:lang w:eastAsia="zh-CN"/>
        </w:rPr>
        <w:tab/>
        <w:t>...</w:t>
      </w:r>
    </w:p>
    <w:p w14:paraId="0D3ECE5B" w14:textId="77777777" w:rsidR="006A1CE4" w:rsidRPr="00E67E0D" w:rsidRDefault="006A1CE4" w:rsidP="00E7499B">
      <w:pPr>
        <w:pStyle w:val="PL"/>
      </w:pPr>
      <w:r w:rsidRPr="00E67E0D">
        <w:t>}</w:t>
      </w:r>
    </w:p>
    <w:p w14:paraId="3D7F23C5" w14:textId="77777777" w:rsidR="006A1CE4" w:rsidRPr="00E67E0D" w:rsidRDefault="006A1CE4" w:rsidP="00E7499B">
      <w:pPr>
        <w:pStyle w:val="PL"/>
      </w:pPr>
    </w:p>
    <w:p w14:paraId="518C0492" w14:textId="77777777" w:rsidR="006A1CE4" w:rsidRPr="00E67E0D" w:rsidRDefault="006A1CE4" w:rsidP="00E7499B">
      <w:pPr>
        <w:pStyle w:val="PL"/>
        <w:rPr>
          <w:noProof w:val="0"/>
          <w:snapToGrid w:val="0"/>
        </w:rPr>
      </w:pPr>
      <w:r w:rsidRPr="00E67E0D">
        <w:rPr>
          <w:noProof w:val="0"/>
          <w:snapToGrid w:val="0"/>
        </w:rPr>
        <w:t>-- **************************************************************</w:t>
      </w:r>
    </w:p>
    <w:p w14:paraId="0398443D" w14:textId="77777777" w:rsidR="006A1CE4" w:rsidRPr="00E67E0D" w:rsidRDefault="006A1CE4" w:rsidP="00E7499B">
      <w:pPr>
        <w:pStyle w:val="PL"/>
        <w:rPr>
          <w:noProof w:val="0"/>
          <w:snapToGrid w:val="0"/>
        </w:rPr>
      </w:pPr>
      <w:r w:rsidRPr="00E67E0D">
        <w:rPr>
          <w:noProof w:val="0"/>
          <w:snapToGrid w:val="0"/>
        </w:rPr>
        <w:t>--</w:t>
      </w:r>
    </w:p>
    <w:p w14:paraId="037E7A8E" w14:textId="77777777" w:rsidR="006A1CE4" w:rsidRPr="00E67E0D" w:rsidRDefault="006A1CE4" w:rsidP="00E7499B">
      <w:pPr>
        <w:pStyle w:val="PL"/>
        <w:outlineLvl w:val="3"/>
        <w:rPr>
          <w:noProof w:val="0"/>
          <w:snapToGrid w:val="0"/>
        </w:rPr>
      </w:pPr>
      <w:r w:rsidRPr="00E67E0D">
        <w:rPr>
          <w:noProof w:val="0"/>
          <w:snapToGrid w:val="0"/>
        </w:rPr>
        <w:t>-- LOCATION REPORTING ELEMENTARY PROCEDURES</w:t>
      </w:r>
    </w:p>
    <w:p w14:paraId="26305B60" w14:textId="77777777" w:rsidR="006A1CE4" w:rsidRPr="00E67E0D" w:rsidRDefault="006A1CE4" w:rsidP="00E7499B">
      <w:pPr>
        <w:pStyle w:val="PL"/>
        <w:rPr>
          <w:noProof w:val="0"/>
          <w:snapToGrid w:val="0"/>
        </w:rPr>
      </w:pPr>
      <w:r w:rsidRPr="00E67E0D">
        <w:rPr>
          <w:noProof w:val="0"/>
          <w:snapToGrid w:val="0"/>
        </w:rPr>
        <w:t>--</w:t>
      </w:r>
    </w:p>
    <w:p w14:paraId="282E37C9" w14:textId="77777777" w:rsidR="006A1CE4" w:rsidRPr="00E67E0D" w:rsidRDefault="006A1CE4" w:rsidP="00E7499B">
      <w:pPr>
        <w:pStyle w:val="PL"/>
        <w:rPr>
          <w:noProof w:val="0"/>
          <w:snapToGrid w:val="0"/>
        </w:rPr>
      </w:pPr>
      <w:r w:rsidRPr="00E67E0D">
        <w:rPr>
          <w:noProof w:val="0"/>
          <w:snapToGrid w:val="0"/>
        </w:rPr>
        <w:t>-- **************************************************************</w:t>
      </w:r>
    </w:p>
    <w:p w14:paraId="101EDF8E" w14:textId="77777777" w:rsidR="006A1CE4" w:rsidRPr="00E67E0D" w:rsidRDefault="006A1CE4" w:rsidP="00E7499B">
      <w:pPr>
        <w:pStyle w:val="PL"/>
        <w:rPr>
          <w:noProof w:val="0"/>
          <w:snapToGrid w:val="0"/>
        </w:rPr>
      </w:pPr>
    </w:p>
    <w:p w14:paraId="0B7313A5" w14:textId="77777777" w:rsidR="006A1CE4" w:rsidRPr="00E67E0D" w:rsidRDefault="006A1CE4" w:rsidP="00E7499B">
      <w:pPr>
        <w:pStyle w:val="PL"/>
        <w:rPr>
          <w:noProof w:val="0"/>
          <w:snapToGrid w:val="0"/>
        </w:rPr>
      </w:pPr>
      <w:r w:rsidRPr="00E67E0D">
        <w:rPr>
          <w:noProof w:val="0"/>
          <w:snapToGrid w:val="0"/>
        </w:rPr>
        <w:t>-- **************************************************************</w:t>
      </w:r>
    </w:p>
    <w:p w14:paraId="58C5583D" w14:textId="77777777" w:rsidR="006A1CE4" w:rsidRPr="00E67E0D" w:rsidRDefault="006A1CE4" w:rsidP="00E7499B">
      <w:pPr>
        <w:pStyle w:val="PL"/>
        <w:rPr>
          <w:noProof w:val="0"/>
          <w:snapToGrid w:val="0"/>
        </w:rPr>
      </w:pPr>
      <w:r w:rsidRPr="00E67E0D">
        <w:rPr>
          <w:noProof w:val="0"/>
          <w:snapToGrid w:val="0"/>
        </w:rPr>
        <w:t>--</w:t>
      </w:r>
    </w:p>
    <w:p w14:paraId="25D6F7F3" w14:textId="77777777" w:rsidR="006A1CE4" w:rsidRPr="00E67E0D" w:rsidRDefault="006A1CE4" w:rsidP="00E7499B">
      <w:pPr>
        <w:pStyle w:val="PL"/>
        <w:outlineLvl w:val="4"/>
        <w:rPr>
          <w:noProof w:val="0"/>
          <w:snapToGrid w:val="0"/>
          <w:lang w:eastAsia="zh-CN"/>
        </w:rPr>
      </w:pPr>
      <w:r w:rsidRPr="00E67E0D">
        <w:rPr>
          <w:noProof w:val="0"/>
          <w:snapToGrid w:val="0"/>
        </w:rPr>
        <w:t xml:space="preserve">-- </w:t>
      </w:r>
      <w:r w:rsidRPr="00E67E0D">
        <w:rPr>
          <w:noProof w:val="0"/>
          <w:snapToGrid w:val="0"/>
          <w:lang w:eastAsia="zh-CN"/>
        </w:rPr>
        <w:t>LOCATION REPORTING CONTROL</w:t>
      </w:r>
    </w:p>
    <w:p w14:paraId="42F2EC4F" w14:textId="77777777" w:rsidR="006A1CE4" w:rsidRPr="00E67E0D" w:rsidRDefault="006A1CE4" w:rsidP="00E7499B">
      <w:pPr>
        <w:pStyle w:val="PL"/>
        <w:rPr>
          <w:noProof w:val="0"/>
          <w:snapToGrid w:val="0"/>
        </w:rPr>
      </w:pPr>
      <w:r w:rsidRPr="00E67E0D">
        <w:rPr>
          <w:noProof w:val="0"/>
          <w:snapToGrid w:val="0"/>
        </w:rPr>
        <w:t>--</w:t>
      </w:r>
    </w:p>
    <w:p w14:paraId="7C607407" w14:textId="77777777" w:rsidR="006A1CE4" w:rsidRPr="00E67E0D" w:rsidRDefault="006A1CE4" w:rsidP="00E7499B">
      <w:pPr>
        <w:pStyle w:val="PL"/>
        <w:rPr>
          <w:noProof w:val="0"/>
          <w:snapToGrid w:val="0"/>
        </w:rPr>
      </w:pPr>
      <w:r w:rsidRPr="00E67E0D">
        <w:rPr>
          <w:noProof w:val="0"/>
          <w:snapToGrid w:val="0"/>
        </w:rPr>
        <w:t>-- **************************************************************</w:t>
      </w:r>
    </w:p>
    <w:p w14:paraId="1B502EE0" w14:textId="77777777" w:rsidR="006A1CE4" w:rsidRPr="00E67E0D" w:rsidRDefault="006A1CE4" w:rsidP="00E7499B">
      <w:pPr>
        <w:pStyle w:val="PL"/>
        <w:rPr>
          <w:noProof w:val="0"/>
          <w:snapToGrid w:val="0"/>
        </w:rPr>
      </w:pPr>
    </w:p>
    <w:p w14:paraId="6E230470" w14:textId="77777777" w:rsidR="006A1CE4" w:rsidRPr="00E67E0D" w:rsidRDefault="006A1CE4" w:rsidP="00E7499B">
      <w:pPr>
        <w:pStyle w:val="PL"/>
        <w:rPr>
          <w:noProof w:val="0"/>
          <w:snapToGrid w:val="0"/>
        </w:rPr>
      </w:pPr>
      <w:r w:rsidRPr="00E67E0D">
        <w:rPr>
          <w:noProof w:val="0"/>
          <w:snapToGrid w:val="0"/>
          <w:lang w:eastAsia="zh-CN"/>
        </w:rPr>
        <w:t>LocationReportingControl</w:t>
      </w:r>
      <w:r w:rsidRPr="00E67E0D">
        <w:rPr>
          <w:noProof w:val="0"/>
          <w:snapToGrid w:val="0"/>
        </w:rPr>
        <w:t xml:space="preserve"> ::= SEQUENCE {</w:t>
      </w:r>
    </w:p>
    <w:p w14:paraId="506E3E50"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w:t>
      </w:r>
      <w:r w:rsidRPr="00E67E0D">
        <w:rPr>
          <w:noProof w:val="0"/>
          <w:snapToGrid w:val="0"/>
          <w:lang w:eastAsia="zh-CN"/>
        </w:rPr>
        <w:t>LocationReportingControl</w:t>
      </w:r>
      <w:r w:rsidRPr="00E67E0D">
        <w:rPr>
          <w:noProof w:val="0"/>
          <w:snapToGrid w:val="0"/>
        </w:rPr>
        <w:t>IEs} },</w:t>
      </w:r>
    </w:p>
    <w:p w14:paraId="30596632" w14:textId="77777777" w:rsidR="006A1CE4" w:rsidRPr="00E67E0D" w:rsidRDefault="006A1CE4" w:rsidP="00E7499B">
      <w:pPr>
        <w:pStyle w:val="PL"/>
        <w:rPr>
          <w:noProof w:val="0"/>
          <w:snapToGrid w:val="0"/>
        </w:rPr>
      </w:pPr>
      <w:r w:rsidRPr="00E67E0D">
        <w:rPr>
          <w:noProof w:val="0"/>
          <w:snapToGrid w:val="0"/>
        </w:rPr>
        <w:tab/>
        <w:t>...</w:t>
      </w:r>
    </w:p>
    <w:p w14:paraId="70B24B8D" w14:textId="77777777" w:rsidR="006A1CE4" w:rsidRPr="00E67E0D" w:rsidRDefault="006A1CE4" w:rsidP="00E7499B">
      <w:pPr>
        <w:pStyle w:val="PL"/>
        <w:rPr>
          <w:noProof w:val="0"/>
          <w:snapToGrid w:val="0"/>
        </w:rPr>
      </w:pPr>
      <w:r w:rsidRPr="00E67E0D">
        <w:rPr>
          <w:noProof w:val="0"/>
          <w:snapToGrid w:val="0"/>
        </w:rPr>
        <w:t>}</w:t>
      </w:r>
    </w:p>
    <w:p w14:paraId="030953B1" w14:textId="77777777" w:rsidR="006A1CE4" w:rsidRPr="00E67E0D" w:rsidRDefault="006A1CE4" w:rsidP="00E7499B">
      <w:pPr>
        <w:pStyle w:val="PL"/>
        <w:rPr>
          <w:noProof w:val="0"/>
          <w:snapToGrid w:val="0"/>
        </w:rPr>
      </w:pPr>
    </w:p>
    <w:p w14:paraId="17DC5D55" w14:textId="77777777" w:rsidR="006A1CE4" w:rsidRPr="00E67E0D" w:rsidRDefault="006A1CE4" w:rsidP="00E7499B">
      <w:pPr>
        <w:pStyle w:val="PL"/>
        <w:rPr>
          <w:noProof w:val="0"/>
          <w:snapToGrid w:val="0"/>
        </w:rPr>
      </w:pPr>
      <w:r w:rsidRPr="00E67E0D">
        <w:rPr>
          <w:noProof w:val="0"/>
          <w:snapToGrid w:val="0"/>
          <w:lang w:eastAsia="zh-CN"/>
        </w:rPr>
        <w:t>LocationReportingControl</w:t>
      </w:r>
      <w:r w:rsidRPr="00E67E0D">
        <w:rPr>
          <w:noProof w:val="0"/>
          <w:snapToGrid w:val="0"/>
        </w:rPr>
        <w:t>IEs NGAP-PROTOCOL-IES ::= {</w:t>
      </w:r>
    </w:p>
    <w:p w14:paraId="7BF549EA" w14:textId="77777777" w:rsidR="006A1CE4" w:rsidRPr="00E67E0D" w:rsidRDefault="006A1CE4" w:rsidP="00E7499B">
      <w:pPr>
        <w:pStyle w:val="PL"/>
        <w:spacing w:line="0" w:lineRule="atLeast"/>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0C218428" w14:textId="77777777" w:rsidR="006A1CE4" w:rsidRPr="00E67E0D" w:rsidRDefault="006A1CE4" w:rsidP="00E7499B">
      <w:pPr>
        <w:pStyle w:val="PL"/>
        <w:spacing w:line="0" w:lineRule="atLeast"/>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7CD7A69A" w14:textId="77777777" w:rsidR="006A1CE4" w:rsidRPr="00E67E0D" w:rsidRDefault="006A1CE4" w:rsidP="00E7499B">
      <w:pPr>
        <w:pStyle w:val="PL"/>
        <w:spacing w:line="0" w:lineRule="atLeast"/>
        <w:rPr>
          <w:noProof w:val="0"/>
          <w:snapToGrid w:val="0"/>
        </w:rPr>
      </w:pPr>
      <w:r w:rsidRPr="00E67E0D">
        <w:rPr>
          <w:noProof w:val="0"/>
          <w:snapToGrid w:val="0"/>
        </w:rPr>
        <w:tab/>
        <w:t>{ ID id-LocationReporting</w:t>
      </w:r>
      <w:r w:rsidRPr="00E67E0D">
        <w:rPr>
          <w:noProof w:val="0"/>
          <w:snapToGrid w:val="0"/>
          <w:lang w:eastAsia="zh-CN"/>
        </w:rPr>
        <w:t>RequestType</w:t>
      </w:r>
      <w:r w:rsidRPr="00E67E0D">
        <w:rPr>
          <w:noProof w:val="0"/>
          <w:snapToGrid w:val="0"/>
        </w:rPr>
        <w:tab/>
        <w:t>CRITICALITY ignore</w:t>
      </w:r>
      <w:r w:rsidRPr="00E67E0D">
        <w:rPr>
          <w:noProof w:val="0"/>
          <w:snapToGrid w:val="0"/>
        </w:rPr>
        <w:tab/>
        <w:t>TYPE LocationReporting</w:t>
      </w:r>
      <w:r w:rsidRPr="00E67E0D">
        <w:rPr>
          <w:noProof w:val="0"/>
          <w:snapToGrid w:val="0"/>
          <w:lang w:eastAsia="zh-CN"/>
        </w:rPr>
        <w:t>RequestType</w:t>
      </w:r>
      <w:r w:rsidRPr="00E67E0D">
        <w:rPr>
          <w:noProof w:val="0"/>
          <w:snapToGrid w:val="0"/>
        </w:rPr>
        <w:tab/>
      </w:r>
      <w:r w:rsidRPr="00E67E0D">
        <w:rPr>
          <w:noProof w:val="0"/>
          <w:snapToGrid w:val="0"/>
        </w:rPr>
        <w:tab/>
        <w:t>PRESENCE mandatory</w:t>
      </w:r>
      <w:r w:rsidRPr="00E67E0D">
        <w:rPr>
          <w:noProof w:val="0"/>
          <w:snapToGrid w:val="0"/>
        </w:rPr>
        <w:tab/>
        <w:t>},</w:t>
      </w:r>
    </w:p>
    <w:p w14:paraId="781F6B5C" w14:textId="77777777" w:rsidR="006A1CE4" w:rsidRPr="00E67E0D" w:rsidRDefault="006A1CE4" w:rsidP="00E7499B">
      <w:pPr>
        <w:pStyle w:val="PL"/>
        <w:rPr>
          <w:noProof w:val="0"/>
          <w:snapToGrid w:val="0"/>
        </w:rPr>
      </w:pPr>
      <w:r w:rsidRPr="00E67E0D">
        <w:rPr>
          <w:noProof w:val="0"/>
          <w:snapToGrid w:val="0"/>
        </w:rPr>
        <w:tab/>
        <w:t>...</w:t>
      </w:r>
    </w:p>
    <w:p w14:paraId="6866ADB8" w14:textId="77777777" w:rsidR="006A1CE4" w:rsidRPr="00E67E0D" w:rsidRDefault="006A1CE4" w:rsidP="00E7499B">
      <w:pPr>
        <w:pStyle w:val="PL"/>
        <w:spacing w:line="0" w:lineRule="atLeast"/>
        <w:rPr>
          <w:noProof w:val="0"/>
          <w:snapToGrid w:val="0"/>
          <w:lang w:eastAsia="zh-CN"/>
        </w:rPr>
      </w:pPr>
      <w:r w:rsidRPr="00E67E0D">
        <w:rPr>
          <w:noProof w:val="0"/>
          <w:snapToGrid w:val="0"/>
        </w:rPr>
        <w:t>}</w:t>
      </w:r>
    </w:p>
    <w:p w14:paraId="46234B14" w14:textId="77777777" w:rsidR="006A1CE4" w:rsidRPr="00E67E0D" w:rsidRDefault="006A1CE4" w:rsidP="00E7499B">
      <w:pPr>
        <w:pStyle w:val="PL"/>
        <w:rPr>
          <w:noProof w:val="0"/>
          <w:lang w:eastAsia="zh-CN"/>
        </w:rPr>
      </w:pPr>
    </w:p>
    <w:p w14:paraId="530412EF" w14:textId="77777777" w:rsidR="006A1CE4" w:rsidRPr="00E67E0D" w:rsidRDefault="006A1CE4" w:rsidP="00E7499B">
      <w:pPr>
        <w:pStyle w:val="PL"/>
        <w:rPr>
          <w:noProof w:val="0"/>
          <w:snapToGrid w:val="0"/>
        </w:rPr>
      </w:pPr>
      <w:r w:rsidRPr="00E67E0D">
        <w:rPr>
          <w:noProof w:val="0"/>
          <w:snapToGrid w:val="0"/>
        </w:rPr>
        <w:t>-- **************************************************************</w:t>
      </w:r>
    </w:p>
    <w:p w14:paraId="5E573E67" w14:textId="77777777" w:rsidR="006A1CE4" w:rsidRPr="00E67E0D" w:rsidRDefault="006A1CE4" w:rsidP="00E7499B">
      <w:pPr>
        <w:pStyle w:val="PL"/>
        <w:rPr>
          <w:noProof w:val="0"/>
          <w:snapToGrid w:val="0"/>
        </w:rPr>
      </w:pPr>
      <w:r w:rsidRPr="00E67E0D">
        <w:rPr>
          <w:noProof w:val="0"/>
          <w:snapToGrid w:val="0"/>
        </w:rPr>
        <w:t>--</w:t>
      </w:r>
    </w:p>
    <w:p w14:paraId="5401DE9E" w14:textId="77777777" w:rsidR="006A1CE4" w:rsidRPr="00E67E0D" w:rsidRDefault="006A1CE4" w:rsidP="00E7499B">
      <w:pPr>
        <w:pStyle w:val="PL"/>
        <w:outlineLvl w:val="4"/>
        <w:rPr>
          <w:noProof w:val="0"/>
          <w:snapToGrid w:val="0"/>
          <w:lang w:eastAsia="zh-CN"/>
        </w:rPr>
      </w:pPr>
      <w:r w:rsidRPr="00E67E0D">
        <w:rPr>
          <w:noProof w:val="0"/>
          <w:snapToGrid w:val="0"/>
        </w:rPr>
        <w:t xml:space="preserve">-- </w:t>
      </w:r>
      <w:r w:rsidRPr="00E67E0D">
        <w:rPr>
          <w:noProof w:val="0"/>
          <w:snapToGrid w:val="0"/>
          <w:lang w:eastAsia="zh-CN"/>
        </w:rPr>
        <w:t>LOCATION REPORTING FAILURE INDICATION</w:t>
      </w:r>
    </w:p>
    <w:p w14:paraId="66C62E22" w14:textId="77777777" w:rsidR="006A1CE4" w:rsidRPr="00E67E0D" w:rsidRDefault="006A1CE4" w:rsidP="00E7499B">
      <w:pPr>
        <w:pStyle w:val="PL"/>
        <w:rPr>
          <w:noProof w:val="0"/>
          <w:snapToGrid w:val="0"/>
        </w:rPr>
      </w:pPr>
      <w:r w:rsidRPr="00E67E0D">
        <w:rPr>
          <w:noProof w:val="0"/>
          <w:snapToGrid w:val="0"/>
        </w:rPr>
        <w:t>--</w:t>
      </w:r>
    </w:p>
    <w:p w14:paraId="5BE4CD47" w14:textId="77777777" w:rsidR="006A1CE4" w:rsidRPr="00E67E0D" w:rsidRDefault="006A1CE4" w:rsidP="00E7499B">
      <w:pPr>
        <w:pStyle w:val="PL"/>
        <w:rPr>
          <w:noProof w:val="0"/>
          <w:snapToGrid w:val="0"/>
        </w:rPr>
      </w:pPr>
      <w:r w:rsidRPr="00E67E0D">
        <w:rPr>
          <w:noProof w:val="0"/>
          <w:snapToGrid w:val="0"/>
        </w:rPr>
        <w:t>-- **************************************************************</w:t>
      </w:r>
    </w:p>
    <w:p w14:paraId="73A41174" w14:textId="77777777" w:rsidR="006A1CE4" w:rsidRPr="00E67E0D" w:rsidRDefault="006A1CE4" w:rsidP="00E7499B">
      <w:pPr>
        <w:pStyle w:val="PL"/>
        <w:rPr>
          <w:noProof w:val="0"/>
          <w:snapToGrid w:val="0"/>
        </w:rPr>
      </w:pPr>
    </w:p>
    <w:p w14:paraId="783E8839" w14:textId="77777777" w:rsidR="006A1CE4" w:rsidRPr="00E67E0D" w:rsidRDefault="006A1CE4" w:rsidP="00E7499B">
      <w:pPr>
        <w:pStyle w:val="PL"/>
        <w:rPr>
          <w:noProof w:val="0"/>
          <w:snapToGrid w:val="0"/>
        </w:rPr>
      </w:pPr>
      <w:r w:rsidRPr="00E67E0D">
        <w:rPr>
          <w:noProof w:val="0"/>
          <w:snapToGrid w:val="0"/>
          <w:lang w:eastAsia="zh-CN"/>
        </w:rPr>
        <w:t xml:space="preserve">LocationReportingFailureIndication </w:t>
      </w:r>
      <w:r w:rsidRPr="00E67E0D">
        <w:rPr>
          <w:noProof w:val="0"/>
          <w:snapToGrid w:val="0"/>
        </w:rPr>
        <w:t>::= SEQUENCE {</w:t>
      </w:r>
    </w:p>
    <w:p w14:paraId="11FCE0EE"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w:t>
      </w:r>
      <w:r w:rsidRPr="00E67E0D">
        <w:rPr>
          <w:noProof w:val="0"/>
          <w:snapToGrid w:val="0"/>
          <w:lang w:eastAsia="zh-CN"/>
        </w:rPr>
        <w:t>LocationReportingFailureIndication</w:t>
      </w:r>
      <w:r w:rsidRPr="00E67E0D">
        <w:rPr>
          <w:noProof w:val="0"/>
          <w:snapToGrid w:val="0"/>
        </w:rPr>
        <w:t>IEs} },</w:t>
      </w:r>
    </w:p>
    <w:p w14:paraId="2D4DC56E" w14:textId="77777777" w:rsidR="006A1CE4" w:rsidRPr="00E67E0D" w:rsidRDefault="006A1CE4" w:rsidP="00E7499B">
      <w:pPr>
        <w:pStyle w:val="PL"/>
        <w:rPr>
          <w:noProof w:val="0"/>
          <w:snapToGrid w:val="0"/>
        </w:rPr>
      </w:pPr>
      <w:r w:rsidRPr="00E67E0D">
        <w:rPr>
          <w:noProof w:val="0"/>
          <w:snapToGrid w:val="0"/>
        </w:rPr>
        <w:tab/>
        <w:t>...</w:t>
      </w:r>
    </w:p>
    <w:p w14:paraId="1B9BE4EE" w14:textId="77777777" w:rsidR="006A1CE4" w:rsidRPr="00E67E0D" w:rsidRDefault="006A1CE4" w:rsidP="00E7499B">
      <w:pPr>
        <w:pStyle w:val="PL"/>
        <w:rPr>
          <w:noProof w:val="0"/>
          <w:snapToGrid w:val="0"/>
        </w:rPr>
      </w:pPr>
      <w:r w:rsidRPr="00E67E0D">
        <w:rPr>
          <w:noProof w:val="0"/>
          <w:snapToGrid w:val="0"/>
        </w:rPr>
        <w:t>}</w:t>
      </w:r>
    </w:p>
    <w:p w14:paraId="46AA3B61" w14:textId="77777777" w:rsidR="006A1CE4" w:rsidRPr="00E67E0D" w:rsidRDefault="006A1CE4" w:rsidP="00E7499B">
      <w:pPr>
        <w:pStyle w:val="PL"/>
        <w:rPr>
          <w:noProof w:val="0"/>
          <w:snapToGrid w:val="0"/>
        </w:rPr>
      </w:pPr>
    </w:p>
    <w:p w14:paraId="0BB4C591" w14:textId="77777777" w:rsidR="006A1CE4" w:rsidRPr="00E67E0D" w:rsidRDefault="006A1CE4" w:rsidP="00E7499B">
      <w:pPr>
        <w:pStyle w:val="PL"/>
        <w:rPr>
          <w:noProof w:val="0"/>
          <w:snapToGrid w:val="0"/>
        </w:rPr>
      </w:pPr>
      <w:r w:rsidRPr="00E67E0D">
        <w:rPr>
          <w:noProof w:val="0"/>
          <w:snapToGrid w:val="0"/>
          <w:lang w:eastAsia="zh-CN"/>
        </w:rPr>
        <w:t>LocationReportingFailureIndication</w:t>
      </w:r>
      <w:r w:rsidRPr="00E67E0D">
        <w:rPr>
          <w:noProof w:val="0"/>
          <w:snapToGrid w:val="0"/>
        </w:rPr>
        <w:t>IEs NGAP-PROTOCOL-IES ::= {</w:t>
      </w:r>
    </w:p>
    <w:p w14:paraId="310C1089" w14:textId="77777777" w:rsidR="006A1CE4" w:rsidRPr="00E67E0D" w:rsidRDefault="006A1CE4" w:rsidP="00E7499B">
      <w:pPr>
        <w:pStyle w:val="PL"/>
        <w:spacing w:line="0" w:lineRule="atLeast"/>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36E32ED6" w14:textId="77777777" w:rsidR="006A1CE4" w:rsidRPr="00E67E0D" w:rsidRDefault="006A1CE4" w:rsidP="00E7499B">
      <w:pPr>
        <w:pStyle w:val="PL"/>
        <w:spacing w:line="0" w:lineRule="atLeast"/>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4488A421" w14:textId="77777777" w:rsidR="006A1CE4" w:rsidRPr="00E67E0D" w:rsidRDefault="006A1CE4" w:rsidP="00E7499B">
      <w:pPr>
        <w:pStyle w:val="PL"/>
        <w:spacing w:line="0" w:lineRule="atLeast"/>
        <w:rPr>
          <w:noProof w:val="0"/>
          <w:snapToGrid w:val="0"/>
        </w:rPr>
      </w:pPr>
      <w:r w:rsidRPr="00E67E0D">
        <w:rPr>
          <w:noProof w:val="0"/>
          <w:snapToGrid w:val="0"/>
        </w:rPr>
        <w:tab/>
        <w:t>{ ID id-</w:t>
      </w:r>
      <w:r w:rsidRPr="00E67E0D">
        <w:rPr>
          <w:noProof w:val="0"/>
          <w:snapToGrid w:val="0"/>
          <w:lang w:eastAsia="zh-CN"/>
        </w:rPr>
        <w:t>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lang w:eastAsia="zh-CN"/>
        </w:rPr>
        <w:tab/>
      </w:r>
      <w:r w:rsidRPr="00E67E0D">
        <w:rPr>
          <w:noProof w:val="0"/>
          <w:snapToGrid w:val="0"/>
        </w:rPr>
        <w:t>CRITICALITY ignore</w:t>
      </w:r>
      <w:r w:rsidRPr="00E67E0D">
        <w:rPr>
          <w:noProof w:val="0"/>
          <w:snapToGrid w:val="0"/>
        </w:rPr>
        <w:tab/>
        <w:t xml:space="preserve">TYPE </w:t>
      </w:r>
      <w:r w:rsidRPr="00E67E0D">
        <w:rPr>
          <w:noProof w:val="0"/>
          <w:snapToGrid w:val="0"/>
          <w:lang w:eastAsia="zh-CN"/>
        </w:rPr>
        <w:t>Cause</w:t>
      </w:r>
      <w:r w:rsidRPr="00E67E0D">
        <w:rPr>
          <w:noProof w:val="0"/>
          <w:snapToGrid w:val="0"/>
          <w:lang w:eastAsia="zh-CN"/>
        </w:rPr>
        <w:tab/>
      </w:r>
      <w:r w:rsidRPr="00E67E0D">
        <w:rPr>
          <w:noProof w:val="0"/>
          <w:snapToGrid w:val="0"/>
          <w:lang w:eastAsia="zh-CN"/>
        </w:rPr>
        <w:tab/>
      </w:r>
      <w:r w:rsidRPr="00E67E0D">
        <w:rPr>
          <w:noProof w:val="0"/>
          <w:snapToGrid w:val="0"/>
        </w:rPr>
        <w:tab/>
      </w:r>
      <w:r w:rsidRPr="00E67E0D">
        <w:rPr>
          <w:noProof w:val="0"/>
          <w:snapToGrid w:val="0"/>
        </w:rPr>
        <w:tab/>
      </w:r>
      <w:r w:rsidRPr="00E67E0D">
        <w:rPr>
          <w:noProof w:val="0"/>
          <w:snapToGrid w:val="0"/>
          <w:lang w:eastAsia="zh-CN"/>
        </w:rPr>
        <w:tab/>
      </w:r>
      <w:r w:rsidRPr="00E67E0D">
        <w:rPr>
          <w:noProof w:val="0"/>
          <w:snapToGrid w:val="0"/>
          <w:lang w:eastAsia="zh-CN"/>
        </w:rPr>
        <w:tab/>
      </w:r>
      <w:r w:rsidRPr="00E67E0D">
        <w:rPr>
          <w:noProof w:val="0"/>
          <w:snapToGrid w:val="0"/>
        </w:rPr>
        <w:t>PRESENCE mandatory</w:t>
      </w:r>
      <w:r w:rsidRPr="00E67E0D">
        <w:rPr>
          <w:noProof w:val="0"/>
          <w:snapToGrid w:val="0"/>
        </w:rPr>
        <w:tab/>
        <w:t>},</w:t>
      </w:r>
    </w:p>
    <w:p w14:paraId="490D5E67" w14:textId="77777777" w:rsidR="006A1CE4" w:rsidRPr="00E67E0D" w:rsidRDefault="006A1CE4" w:rsidP="00E7499B">
      <w:pPr>
        <w:pStyle w:val="PL"/>
        <w:rPr>
          <w:noProof w:val="0"/>
          <w:snapToGrid w:val="0"/>
        </w:rPr>
      </w:pPr>
      <w:r w:rsidRPr="00E67E0D">
        <w:rPr>
          <w:noProof w:val="0"/>
          <w:snapToGrid w:val="0"/>
        </w:rPr>
        <w:tab/>
        <w:t>...</w:t>
      </w:r>
    </w:p>
    <w:p w14:paraId="20EB7C26" w14:textId="77777777" w:rsidR="006A1CE4" w:rsidRPr="00E67E0D" w:rsidRDefault="006A1CE4" w:rsidP="00E7499B">
      <w:pPr>
        <w:pStyle w:val="PL"/>
        <w:rPr>
          <w:noProof w:val="0"/>
          <w:lang w:eastAsia="zh-CN"/>
        </w:rPr>
      </w:pPr>
      <w:r w:rsidRPr="00E67E0D">
        <w:rPr>
          <w:noProof w:val="0"/>
          <w:snapToGrid w:val="0"/>
        </w:rPr>
        <w:t>}</w:t>
      </w:r>
    </w:p>
    <w:p w14:paraId="05067269" w14:textId="77777777" w:rsidR="006A1CE4" w:rsidRPr="00E67E0D" w:rsidRDefault="006A1CE4" w:rsidP="00E7499B">
      <w:pPr>
        <w:pStyle w:val="PL"/>
        <w:rPr>
          <w:noProof w:val="0"/>
          <w:lang w:eastAsia="zh-CN"/>
        </w:rPr>
      </w:pPr>
    </w:p>
    <w:p w14:paraId="635FC6E3" w14:textId="77777777" w:rsidR="006A1CE4" w:rsidRPr="00E67E0D" w:rsidRDefault="006A1CE4" w:rsidP="00E7499B">
      <w:pPr>
        <w:pStyle w:val="PL"/>
        <w:rPr>
          <w:noProof w:val="0"/>
          <w:snapToGrid w:val="0"/>
        </w:rPr>
      </w:pPr>
      <w:r w:rsidRPr="00E67E0D">
        <w:rPr>
          <w:noProof w:val="0"/>
          <w:snapToGrid w:val="0"/>
        </w:rPr>
        <w:t>-- **************************************************************</w:t>
      </w:r>
    </w:p>
    <w:p w14:paraId="6C5DDAC3" w14:textId="77777777" w:rsidR="006A1CE4" w:rsidRPr="00E67E0D" w:rsidRDefault="006A1CE4" w:rsidP="00E7499B">
      <w:pPr>
        <w:pStyle w:val="PL"/>
        <w:rPr>
          <w:noProof w:val="0"/>
          <w:snapToGrid w:val="0"/>
        </w:rPr>
      </w:pPr>
      <w:r w:rsidRPr="00E67E0D">
        <w:rPr>
          <w:noProof w:val="0"/>
          <w:snapToGrid w:val="0"/>
        </w:rPr>
        <w:t>--</w:t>
      </w:r>
    </w:p>
    <w:p w14:paraId="679E650C" w14:textId="77777777" w:rsidR="006A1CE4" w:rsidRPr="00E67E0D" w:rsidRDefault="006A1CE4" w:rsidP="00E7499B">
      <w:pPr>
        <w:pStyle w:val="PL"/>
        <w:outlineLvl w:val="4"/>
        <w:rPr>
          <w:noProof w:val="0"/>
          <w:snapToGrid w:val="0"/>
          <w:lang w:eastAsia="zh-CN"/>
        </w:rPr>
      </w:pPr>
      <w:r w:rsidRPr="00E67E0D">
        <w:rPr>
          <w:noProof w:val="0"/>
          <w:snapToGrid w:val="0"/>
        </w:rPr>
        <w:t xml:space="preserve">-- </w:t>
      </w:r>
      <w:r w:rsidRPr="00E67E0D">
        <w:rPr>
          <w:noProof w:val="0"/>
          <w:snapToGrid w:val="0"/>
          <w:lang w:eastAsia="zh-CN"/>
        </w:rPr>
        <w:t>LOCATION REPORT</w:t>
      </w:r>
    </w:p>
    <w:p w14:paraId="42976117" w14:textId="77777777" w:rsidR="006A1CE4" w:rsidRPr="00E67E0D" w:rsidRDefault="006A1CE4" w:rsidP="00E7499B">
      <w:pPr>
        <w:pStyle w:val="PL"/>
        <w:rPr>
          <w:noProof w:val="0"/>
          <w:snapToGrid w:val="0"/>
        </w:rPr>
      </w:pPr>
      <w:r w:rsidRPr="00E67E0D">
        <w:rPr>
          <w:noProof w:val="0"/>
          <w:snapToGrid w:val="0"/>
        </w:rPr>
        <w:t>--</w:t>
      </w:r>
    </w:p>
    <w:p w14:paraId="44748021" w14:textId="77777777" w:rsidR="006A1CE4" w:rsidRPr="00E67E0D" w:rsidRDefault="006A1CE4" w:rsidP="00E7499B">
      <w:pPr>
        <w:pStyle w:val="PL"/>
        <w:rPr>
          <w:noProof w:val="0"/>
          <w:snapToGrid w:val="0"/>
        </w:rPr>
      </w:pPr>
      <w:r w:rsidRPr="00E67E0D">
        <w:rPr>
          <w:noProof w:val="0"/>
          <w:snapToGrid w:val="0"/>
        </w:rPr>
        <w:t>-- **************************************************************</w:t>
      </w:r>
    </w:p>
    <w:p w14:paraId="4464447C" w14:textId="77777777" w:rsidR="006A1CE4" w:rsidRPr="00E67E0D" w:rsidRDefault="006A1CE4" w:rsidP="00E7499B">
      <w:pPr>
        <w:pStyle w:val="PL"/>
        <w:rPr>
          <w:noProof w:val="0"/>
          <w:snapToGrid w:val="0"/>
        </w:rPr>
      </w:pPr>
    </w:p>
    <w:p w14:paraId="55A4225C" w14:textId="77777777" w:rsidR="006A1CE4" w:rsidRPr="00E67E0D" w:rsidRDefault="006A1CE4" w:rsidP="00E7499B">
      <w:pPr>
        <w:pStyle w:val="PL"/>
        <w:rPr>
          <w:noProof w:val="0"/>
          <w:snapToGrid w:val="0"/>
        </w:rPr>
      </w:pPr>
      <w:r w:rsidRPr="00E67E0D">
        <w:rPr>
          <w:noProof w:val="0"/>
          <w:snapToGrid w:val="0"/>
          <w:lang w:eastAsia="zh-CN"/>
        </w:rPr>
        <w:t xml:space="preserve">LocationReport </w:t>
      </w:r>
      <w:r w:rsidRPr="00E67E0D">
        <w:rPr>
          <w:noProof w:val="0"/>
          <w:snapToGrid w:val="0"/>
        </w:rPr>
        <w:t>::= SEQUENCE {</w:t>
      </w:r>
    </w:p>
    <w:p w14:paraId="14C7110C"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w:t>
      </w:r>
      <w:r w:rsidRPr="00E67E0D">
        <w:rPr>
          <w:noProof w:val="0"/>
          <w:snapToGrid w:val="0"/>
          <w:lang w:eastAsia="zh-CN"/>
        </w:rPr>
        <w:t>LocationReport</w:t>
      </w:r>
      <w:r w:rsidRPr="00E67E0D">
        <w:rPr>
          <w:noProof w:val="0"/>
          <w:snapToGrid w:val="0"/>
        </w:rPr>
        <w:t>IEs} },</w:t>
      </w:r>
    </w:p>
    <w:p w14:paraId="33E5A2DF" w14:textId="77777777" w:rsidR="006A1CE4" w:rsidRPr="00E67E0D" w:rsidRDefault="006A1CE4" w:rsidP="00E7499B">
      <w:pPr>
        <w:pStyle w:val="PL"/>
        <w:rPr>
          <w:noProof w:val="0"/>
          <w:snapToGrid w:val="0"/>
        </w:rPr>
      </w:pPr>
      <w:r w:rsidRPr="00E67E0D">
        <w:rPr>
          <w:noProof w:val="0"/>
          <w:snapToGrid w:val="0"/>
        </w:rPr>
        <w:tab/>
        <w:t>...</w:t>
      </w:r>
    </w:p>
    <w:p w14:paraId="0BA6109E" w14:textId="77777777" w:rsidR="006A1CE4" w:rsidRPr="00E67E0D" w:rsidRDefault="006A1CE4" w:rsidP="00E7499B">
      <w:pPr>
        <w:pStyle w:val="PL"/>
        <w:rPr>
          <w:noProof w:val="0"/>
          <w:snapToGrid w:val="0"/>
        </w:rPr>
      </w:pPr>
      <w:r w:rsidRPr="00E67E0D">
        <w:rPr>
          <w:noProof w:val="0"/>
          <w:snapToGrid w:val="0"/>
        </w:rPr>
        <w:t>}</w:t>
      </w:r>
    </w:p>
    <w:p w14:paraId="7CD83B70" w14:textId="77777777" w:rsidR="006A1CE4" w:rsidRPr="00E67E0D" w:rsidRDefault="006A1CE4" w:rsidP="00E7499B">
      <w:pPr>
        <w:pStyle w:val="PL"/>
        <w:rPr>
          <w:noProof w:val="0"/>
          <w:snapToGrid w:val="0"/>
        </w:rPr>
      </w:pPr>
    </w:p>
    <w:p w14:paraId="0E6D20D1" w14:textId="77777777" w:rsidR="006A1CE4" w:rsidRPr="00E67E0D" w:rsidRDefault="006A1CE4" w:rsidP="00E7499B">
      <w:pPr>
        <w:pStyle w:val="PL"/>
        <w:rPr>
          <w:noProof w:val="0"/>
          <w:snapToGrid w:val="0"/>
        </w:rPr>
      </w:pPr>
      <w:r w:rsidRPr="00E67E0D">
        <w:rPr>
          <w:noProof w:val="0"/>
          <w:snapToGrid w:val="0"/>
          <w:lang w:eastAsia="zh-CN"/>
        </w:rPr>
        <w:t>LocationReport</w:t>
      </w:r>
      <w:r w:rsidRPr="00E67E0D">
        <w:rPr>
          <w:noProof w:val="0"/>
          <w:snapToGrid w:val="0"/>
        </w:rPr>
        <w:t>IEs NGAP-PROTOCOL-IES ::= {</w:t>
      </w:r>
    </w:p>
    <w:p w14:paraId="0B909F69" w14:textId="77777777" w:rsidR="006A1CE4" w:rsidRPr="00E67E0D" w:rsidRDefault="006A1CE4" w:rsidP="00E7499B">
      <w:pPr>
        <w:pStyle w:val="PL"/>
        <w:spacing w:line="0" w:lineRule="atLeast"/>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46403C70" w14:textId="77777777" w:rsidR="006A1CE4" w:rsidRPr="00E67E0D" w:rsidRDefault="006A1CE4" w:rsidP="00E7499B">
      <w:pPr>
        <w:pStyle w:val="PL"/>
        <w:spacing w:line="0" w:lineRule="atLeast"/>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295B5E7E" w14:textId="77777777" w:rsidR="006A1CE4" w:rsidRPr="00E67E0D" w:rsidRDefault="006A1CE4" w:rsidP="00E7499B">
      <w:pPr>
        <w:pStyle w:val="PL"/>
        <w:spacing w:line="0" w:lineRule="atLeast"/>
        <w:rPr>
          <w:noProof w:val="0"/>
          <w:snapToGrid w:val="0"/>
        </w:rPr>
      </w:pPr>
      <w:r w:rsidRPr="00E67E0D">
        <w:rPr>
          <w:noProof w:val="0"/>
          <w:snapToGrid w:val="0"/>
        </w:rPr>
        <w:tab/>
        <w:t>{ ID id-UserLocationInformation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UserLocationInformation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3144DE64" w14:textId="77777777" w:rsidR="006A1CE4" w:rsidRPr="00E67E0D" w:rsidRDefault="006A1CE4" w:rsidP="00E7499B">
      <w:pPr>
        <w:pStyle w:val="PL"/>
        <w:spacing w:line="0" w:lineRule="atLeast"/>
        <w:rPr>
          <w:noProof w:val="0"/>
          <w:snapToGrid w:val="0"/>
        </w:rPr>
      </w:pPr>
      <w:r w:rsidRPr="00E67E0D">
        <w:rPr>
          <w:noProof w:val="0"/>
          <w:snapToGrid w:val="0"/>
        </w:rPr>
        <w:tab/>
        <w:t>{ ID id-UEPresenceInAreaOfInterestList</w:t>
      </w:r>
      <w:r w:rsidRPr="00E67E0D">
        <w:rPr>
          <w:noProof w:val="0"/>
          <w:snapToGrid w:val="0"/>
        </w:rPr>
        <w:tab/>
      </w:r>
      <w:r w:rsidRPr="00E67E0D">
        <w:rPr>
          <w:noProof w:val="0"/>
          <w:snapToGrid w:val="0"/>
        </w:rPr>
        <w:tab/>
        <w:t>CRITICALITY ignore</w:t>
      </w:r>
      <w:r w:rsidRPr="00E67E0D">
        <w:rPr>
          <w:noProof w:val="0"/>
          <w:snapToGrid w:val="0"/>
        </w:rPr>
        <w:tab/>
        <w:t>TYPE UEPresenceInAreaOfInterestList</w:t>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3A147B45" w14:textId="77777777" w:rsidR="006A1CE4" w:rsidRPr="00E67E0D" w:rsidRDefault="006A1CE4" w:rsidP="00E7499B">
      <w:pPr>
        <w:pStyle w:val="PL"/>
        <w:spacing w:line="0" w:lineRule="atLeast"/>
        <w:rPr>
          <w:noProof w:val="0"/>
          <w:snapToGrid w:val="0"/>
          <w:lang w:eastAsia="zh-CN"/>
        </w:rPr>
      </w:pPr>
      <w:r w:rsidRPr="00E67E0D">
        <w:rPr>
          <w:noProof w:val="0"/>
          <w:snapToGrid w:val="0"/>
          <w:lang w:eastAsia="zh-CN"/>
        </w:rPr>
        <w:tab/>
      </w:r>
      <w:r w:rsidRPr="00E67E0D">
        <w:rPr>
          <w:noProof w:val="0"/>
          <w:snapToGrid w:val="0"/>
        </w:rPr>
        <w:t>{ ID id-LocationReporting</w:t>
      </w:r>
      <w:r w:rsidRPr="00E67E0D">
        <w:rPr>
          <w:noProof w:val="0"/>
          <w:snapToGrid w:val="0"/>
          <w:lang w:eastAsia="zh-CN"/>
        </w:rPr>
        <w:t>RequestType</w:t>
      </w:r>
      <w:r w:rsidRPr="00E67E0D">
        <w:rPr>
          <w:noProof w:val="0"/>
          <w:snapToGrid w:val="0"/>
        </w:rPr>
        <w:tab/>
      </w:r>
      <w:r w:rsidRPr="00E67E0D">
        <w:rPr>
          <w:noProof w:val="0"/>
          <w:snapToGrid w:val="0"/>
        </w:rPr>
        <w:tab/>
        <w:t>CRITICALITY ignore</w:t>
      </w:r>
      <w:r w:rsidRPr="00E67E0D">
        <w:rPr>
          <w:noProof w:val="0"/>
          <w:snapToGrid w:val="0"/>
        </w:rPr>
        <w:tab/>
        <w:t>TYPE LocationReporting</w:t>
      </w:r>
      <w:r w:rsidRPr="00E67E0D">
        <w:rPr>
          <w:noProof w:val="0"/>
          <w:snapToGrid w:val="0"/>
          <w:lang w:eastAsia="zh-CN"/>
        </w:rPr>
        <w:t>RequestType</w:t>
      </w:r>
      <w:r w:rsidRPr="00E67E0D">
        <w:rPr>
          <w:noProof w:val="0"/>
          <w:snapToGrid w:val="0"/>
        </w:rPr>
        <w:tab/>
      </w:r>
      <w:r w:rsidRPr="00E67E0D">
        <w:rPr>
          <w:noProof w:val="0"/>
          <w:snapToGrid w:val="0"/>
        </w:rPr>
        <w:tab/>
        <w:t>PRESENCE mandatory</w:t>
      </w:r>
      <w:r w:rsidRPr="00E67E0D">
        <w:rPr>
          <w:noProof w:val="0"/>
          <w:snapToGrid w:val="0"/>
        </w:rPr>
        <w:tab/>
        <w:t>},</w:t>
      </w:r>
    </w:p>
    <w:p w14:paraId="3EC9D0D8" w14:textId="77777777" w:rsidR="006A1CE4" w:rsidRPr="00E67E0D" w:rsidRDefault="006A1CE4" w:rsidP="00E7499B">
      <w:pPr>
        <w:pStyle w:val="PL"/>
        <w:rPr>
          <w:noProof w:val="0"/>
          <w:snapToGrid w:val="0"/>
        </w:rPr>
      </w:pPr>
      <w:r w:rsidRPr="00E67E0D">
        <w:rPr>
          <w:noProof w:val="0"/>
          <w:snapToGrid w:val="0"/>
        </w:rPr>
        <w:tab/>
        <w:t>...</w:t>
      </w:r>
    </w:p>
    <w:p w14:paraId="5F5DD2F2" w14:textId="77777777" w:rsidR="006A1CE4" w:rsidRPr="00E67E0D" w:rsidRDefault="006A1CE4" w:rsidP="00E7499B">
      <w:pPr>
        <w:pStyle w:val="PL"/>
        <w:rPr>
          <w:noProof w:val="0"/>
          <w:lang w:eastAsia="zh-CN"/>
        </w:rPr>
      </w:pPr>
      <w:r w:rsidRPr="00E67E0D">
        <w:rPr>
          <w:noProof w:val="0"/>
          <w:snapToGrid w:val="0"/>
        </w:rPr>
        <w:t>}</w:t>
      </w:r>
    </w:p>
    <w:p w14:paraId="2D727E02" w14:textId="77777777" w:rsidR="006A1CE4" w:rsidRPr="00E67E0D" w:rsidRDefault="006A1CE4" w:rsidP="00E7499B">
      <w:pPr>
        <w:pStyle w:val="PL"/>
        <w:rPr>
          <w:noProof w:val="0"/>
        </w:rPr>
      </w:pPr>
    </w:p>
    <w:p w14:paraId="1C58E261" w14:textId="77777777" w:rsidR="006A1CE4" w:rsidRPr="00E67E0D" w:rsidRDefault="006A1CE4" w:rsidP="00E7499B">
      <w:pPr>
        <w:pStyle w:val="PL"/>
        <w:rPr>
          <w:noProof w:val="0"/>
          <w:snapToGrid w:val="0"/>
        </w:rPr>
      </w:pPr>
      <w:r w:rsidRPr="00E67E0D">
        <w:rPr>
          <w:noProof w:val="0"/>
          <w:snapToGrid w:val="0"/>
        </w:rPr>
        <w:t>-- **************************************************************</w:t>
      </w:r>
    </w:p>
    <w:p w14:paraId="18F159F0" w14:textId="77777777" w:rsidR="006A1CE4" w:rsidRPr="00E67E0D" w:rsidRDefault="006A1CE4" w:rsidP="00E7499B">
      <w:pPr>
        <w:pStyle w:val="PL"/>
        <w:rPr>
          <w:noProof w:val="0"/>
          <w:snapToGrid w:val="0"/>
        </w:rPr>
      </w:pPr>
      <w:r w:rsidRPr="00E67E0D">
        <w:rPr>
          <w:noProof w:val="0"/>
          <w:snapToGrid w:val="0"/>
        </w:rPr>
        <w:t>--</w:t>
      </w:r>
    </w:p>
    <w:p w14:paraId="7E141696" w14:textId="77777777" w:rsidR="006A1CE4" w:rsidRPr="00E67E0D" w:rsidRDefault="006A1CE4" w:rsidP="00E7499B">
      <w:pPr>
        <w:pStyle w:val="PL"/>
        <w:outlineLvl w:val="3"/>
        <w:rPr>
          <w:noProof w:val="0"/>
          <w:snapToGrid w:val="0"/>
        </w:rPr>
      </w:pPr>
      <w:r w:rsidRPr="00E67E0D">
        <w:rPr>
          <w:noProof w:val="0"/>
          <w:snapToGrid w:val="0"/>
        </w:rPr>
        <w:t>-- UE TNLA BINDING ELEMENTARY PROCEDURES</w:t>
      </w:r>
    </w:p>
    <w:p w14:paraId="63B386DB" w14:textId="77777777" w:rsidR="006A1CE4" w:rsidRPr="00E67E0D" w:rsidRDefault="006A1CE4" w:rsidP="00E7499B">
      <w:pPr>
        <w:pStyle w:val="PL"/>
        <w:rPr>
          <w:noProof w:val="0"/>
          <w:snapToGrid w:val="0"/>
        </w:rPr>
      </w:pPr>
      <w:r w:rsidRPr="00E67E0D">
        <w:rPr>
          <w:noProof w:val="0"/>
          <w:snapToGrid w:val="0"/>
        </w:rPr>
        <w:t>--</w:t>
      </w:r>
    </w:p>
    <w:p w14:paraId="79495DE4" w14:textId="77777777" w:rsidR="006A1CE4" w:rsidRPr="00E67E0D" w:rsidRDefault="006A1CE4" w:rsidP="00E7499B">
      <w:pPr>
        <w:pStyle w:val="PL"/>
        <w:rPr>
          <w:noProof w:val="0"/>
          <w:snapToGrid w:val="0"/>
        </w:rPr>
      </w:pPr>
      <w:r w:rsidRPr="00E67E0D">
        <w:rPr>
          <w:noProof w:val="0"/>
          <w:snapToGrid w:val="0"/>
        </w:rPr>
        <w:t>-- **************************************************************</w:t>
      </w:r>
    </w:p>
    <w:p w14:paraId="0EA3E7F8" w14:textId="77777777" w:rsidR="006A1CE4" w:rsidRPr="00E67E0D" w:rsidRDefault="006A1CE4" w:rsidP="00E7499B">
      <w:pPr>
        <w:pStyle w:val="PL"/>
        <w:rPr>
          <w:noProof w:val="0"/>
          <w:snapToGrid w:val="0"/>
        </w:rPr>
      </w:pPr>
    </w:p>
    <w:p w14:paraId="4106DD8D" w14:textId="77777777" w:rsidR="006A1CE4" w:rsidRPr="00E67E0D" w:rsidRDefault="006A1CE4" w:rsidP="00E7499B">
      <w:pPr>
        <w:pStyle w:val="PL"/>
        <w:rPr>
          <w:noProof w:val="0"/>
          <w:snapToGrid w:val="0"/>
        </w:rPr>
      </w:pPr>
      <w:r w:rsidRPr="00E67E0D">
        <w:rPr>
          <w:noProof w:val="0"/>
          <w:snapToGrid w:val="0"/>
        </w:rPr>
        <w:t>-- **************************************************************</w:t>
      </w:r>
    </w:p>
    <w:p w14:paraId="3F6E3680" w14:textId="77777777" w:rsidR="006A1CE4" w:rsidRPr="00E67E0D" w:rsidRDefault="006A1CE4" w:rsidP="00E7499B">
      <w:pPr>
        <w:pStyle w:val="PL"/>
        <w:rPr>
          <w:noProof w:val="0"/>
          <w:snapToGrid w:val="0"/>
        </w:rPr>
      </w:pPr>
      <w:r w:rsidRPr="00E67E0D">
        <w:rPr>
          <w:noProof w:val="0"/>
          <w:snapToGrid w:val="0"/>
        </w:rPr>
        <w:t>--</w:t>
      </w:r>
    </w:p>
    <w:p w14:paraId="022DA2E5" w14:textId="77777777" w:rsidR="006A1CE4" w:rsidRPr="00E67E0D" w:rsidRDefault="006A1CE4" w:rsidP="00E7499B">
      <w:pPr>
        <w:pStyle w:val="PL"/>
        <w:outlineLvl w:val="4"/>
        <w:rPr>
          <w:noProof w:val="0"/>
          <w:snapToGrid w:val="0"/>
          <w:lang w:eastAsia="zh-CN"/>
        </w:rPr>
      </w:pPr>
      <w:r w:rsidRPr="00E67E0D">
        <w:rPr>
          <w:noProof w:val="0"/>
          <w:snapToGrid w:val="0"/>
        </w:rPr>
        <w:t xml:space="preserve">-- </w:t>
      </w:r>
      <w:r w:rsidRPr="00E67E0D">
        <w:rPr>
          <w:noProof w:val="0"/>
          <w:snapToGrid w:val="0"/>
          <w:lang w:eastAsia="zh-CN"/>
        </w:rPr>
        <w:t>UE TNLA BINDING RELEASE REQUEST</w:t>
      </w:r>
    </w:p>
    <w:p w14:paraId="2BCEEF3A" w14:textId="77777777" w:rsidR="006A1CE4" w:rsidRPr="00E67E0D" w:rsidRDefault="006A1CE4" w:rsidP="00E7499B">
      <w:pPr>
        <w:pStyle w:val="PL"/>
        <w:rPr>
          <w:noProof w:val="0"/>
          <w:snapToGrid w:val="0"/>
        </w:rPr>
      </w:pPr>
      <w:r w:rsidRPr="00E67E0D">
        <w:rPr>
          <w:noProof w:val="0"/>
          <w:snapToGrid w:val="0"/>
        </w:rPr>
        <w:t>--</w:t>
      </w:r>
    </w:p>
    <w:p w14:paraId="3CBC5B37" w14:textId="77777777" w:rsidR="006A1CE4" w:rsidRPr="00E67E0D" w:rsidRDefault="006A1CE4" w:rsidP="00E7499B">
      <w:pPr>
        <w:pStyle w:val="PL"/>
        <w:rPr>
          <w:noProof w:val="0"/>
          <w:snapToGrid w:val="0"/>
        </w:rPr>
      </w:pPr>
      <w:r w:rsidRPr="00E67E0D">
        <w:rPr>
          <w:noProof w:val="0"/>
          <w:snapToGrid w:val="0"/>
        </w:rPr>
        <w:t>-- **************************************************************</w:t>
      </w:r>
    </w:p>
    <w:p w14:paraId="210420FA" w14:textId="77777777" w:rsidR="006A1CE4" w:rsidRPr="00E67E0D" w:rsidRDefault="006A1CE4" w:rsidP="00E7499B">
      <w:pPr>
        <w:pStyle w:val="PL"/>
        <w:rPr>
          <w:noProof w:val="0"/>
          <w:snapToGrid w:val="0"/>
        </w:rPr>
      </w:pPr>
    </w:p>
    <w:p w14:paraId="3671E20D" w14:textId="77777777" w:rsidR="006A1CE4" w:rsidRPr="00E67E0D" w:rsidRDefault="006A1CE4" w:rsidP="00E7499B">
      <w:pPr>
        <w:pStyle w:val="PL"/>
        <w:rPr>
          <w:noProof w:val="0"/>
          <w:snapToGrid w:val="0"/>
        </w:rPr>
      </w:pPr>
      <w:r w:rsidRPr="00E67E0D">
        <w:rPr>
          <w:noProof w:val="0"/>
          <w:snapToGrid w:val="0"/>
        </w:rPr>
        <w:t>UETNLABindingReleaseRequest ::= SEQUENCE {</w:t>
      </w:r>
    </w:p>
    <w:p w14:paraId="49F9CE49"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{UETNLABindingReleaseRequestIEs} },</w:t>
      </w:r>
    </w:p>
    <w:p w14:paraId="0F6B9DE4" w14:textId="77777777" w:rsidR="006A1CE4" w:rsidRPr="00E67E0D" w:rsidRDefault="006A1CE4" w:rsidP="00E7499B">
      <w:pPr>
        <w:pStyle w:val="PL"/>
        <w:rPr>
          <w:noProof w:val="0"/>
          <w:snapToGrid w:val="0"/>
        </w:rPr>
      </w:pPr>
      <w:r w:rsidRPr="00E67E0D">
        <w:rPr>
          <w:noProof w:val="0"/>
          <w:snapToGrid w:val="0"/>
        </w:rPr>
        <w:tab/>
        <w:t>...</w:t>
      </w:r>
    </w:p>
    <w:p w14:paraId="2E94DF5D" w14:textId="77777777" w:rsidR="006A1CE4" w:rsidRPr="00E67E0D" w:rsidRDefault="006A1CE4" w:rsidP="00E7499B">
      <w:pPr>
        <w:pStyle w:val="PL"/>
        <w:rPr>
          <w:noProof w:val="0"/>
          <w:snapToGrid w:val="0"/>
        </w:rPr>
      </w:pPr>
      <w:r w:rsidRPr="00E67E0D">
        <w:rPr>
          <w:noProof w:val="0"/>
          <w:snapToGrid w:val="0"/>
        </w:rPr>
        <w:t>}</w:t>
      </w:r>
    </w:p>
    <w:p w14:paraId="2049BAB8" w14:textId="77777777" w:rsidR="006A1CE4" w:rsidRPr="00E67E0D" w:rsidRDefault="006A1CE4" w:rsidP="00E7499B">
      <w:pPr>
        <w:pStyle w:val="PL"/>
        <w:rPr>
          <w:noProof w:val="0"/>
          <w:snapToGrid w:val="0"/>
        </w:rPr>
      </w:pPr>
    </w:p>
    <w:p w14:paraId="478CE6B5" w14:textId="77777777" w:rsidR="006A1CE4" w:rsidRPr="00E67E0D" w:rsidRDefault="006A1CE4" w:rsidP="00E7499B">
      <w:pPr>
        <w:pStyle w:val="PL"/>
        <w:rPr>
          <w:noProof w:val="0"/>
          <w:snapToGrid w:val="0"/>
        </w:rPr>
      </w:pPr>
      <w:r w:rsidRPr="00E67E0D">
        <w:rPr>
          <w:noProof w:val="0"/>
          <w:snapToGrid w:val="0"/>
        </w:rPr>
        <w:t>UETNLABindingReleaseRequestIEs NGAP-PROTOCOL-IES ::= {</w:t>
      </w:r>
    </w:p>
    <w:p w14:paraId="037B7AA2" w14:textId="77777777" w:rsidR="006A1CE4" w:rsidRPr="00E67E0D" w:rsidRDefault="006A1CE4" w:rsidP="00E7499B">
      <w:pPr>
        <w:pStyle w:val="PL"/>
        <w:spacing w:line="0" w:lineRule="atLeast"/>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t>CRITICALITY reject</w:t>
      </w:r>
      <w:r w:rsidRPr="00E67E0D">
        <w:rPr>
          <w:noProof w:val="0"/>
          <w:snapToGrid w:val="0"/>
        </w:rPr>
        <w:tab/>
        <w:t>TYPE AMF-UE-NGAP-ID</w:t>
      </w:r>
      <w:r w:rsidRPr="00E67E0D">
        <w:rPr>
          <w:noProof w:val="0"/>
          <w:snapToGrid w:val="0"/>
        </w:rPr>
        <w:tab/>
      </w:r>
      <w:r w:rsidRPr="00E67E0D">
        <w:rPr>
          <w:noProof w:val="0"/>
          <w:snapToGrid w:val="0"/>
        </w:rPr>
        <w:tab/>
        <w:t>PRESENCE mandatory</w:t>
      </w:r>
      <w:r w:rsidRPr="00E67E0D">
        <w:rPr>
          <w:noProof w:val="0"/>
          <w:snapToGrid w:val="0"/>
        </w:rPr>
        <w:tab/>
        <w:t>}|</w:t>
      </w:r>
    </w:p>
    <w:p w14:paraId="331C5A44" w14:textId="77777777" w:rsidR="006A1CE4" w:rsidRPr="00E67E0D" w:rsidRDefault="006A1CE4" w:rsidP="00E7499B">
      <w:pPr>
        <w:pStyle w:val="PL"/>
        <w:spacing w:line="0" w:lineRule="atLeast"/>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t>CRITICALITY reject</w:t>
      </w:r>
      <w:r w:rsidRPr="00E67E0D">
        <w:rPr>
          <w:noProof w:val="0"/>
          <w:snapToGrid w:val="0"/>
        </w:rPr>
        <w:tab/>
        <w:t>TYPE RAN-UE-NGAP-ID</w:t>
      </w:r>
      <w:r w:rsidRPr="00E67E0D">
        <w:rPr>
          <w:noProof w:val="0"/>
          <w:snapToGrid w:val="0"/>
        </w:rPr>
        <w:tab/>
      </w:r>
      <w:r w:rsidRPr="00E67E0D">
        <w:rPr>
          <w:noProof w:val="0"/>
          <w:snapToGrid w:val="0"/>
        </w:rPr>
        <w:tab/>
        <w:t>PRESENCE mandatory</w:t>
      </w:r>
      <w:r w:rsidRPr="00E67E0D">
        <w:rPr>
          <w:noProof w:val="0"/>
          <w:snapToGrid w:val="0"/>
        </w:rPr>
        <w:tab/>
        <w:t>},</w:t>
      </w:r>
    </w:p>
    <w:p w14:paraId="61BFAC22" w14:textId="77777777" w:rsidR="006A1CE4" w:rsidRPr="00E67E0D" w:rsidRDefault="006A1CE4" w:rsidP="00E7499B">
      <w:pPr>
        <w:pStyle w:val="PL"/>
        <w:rPr>
          <w:noProof w:val="0"/>
          <w:snapToGrid w:val="0"/>
        </w:rPr>
      </w:pPr>
      <w:r w:rsidRPr="00E67E0D">
        <w:rPr>
          <w:noProof w:val="0"/>
          <w:snapToGrid w:val="0"/>
        </w:rPr>
        <w:tab/>
        <w:t>...</w:t>
      </w:r>
    </w:p>
    <w:p w14:paraId="113B6E7E" w14:textId="77777777" w:rsidR="006A1CE4" w:rsidRPr="00E67E0D" w:rsidRDefault="006A1CE4" w:rsidP="00E7499B">
      <w:pPr>
        <w:pStyle w:val="PL"/>
        <w:spacing w:line="0" w:lineRule="atLeast"/>
        <w:rPr>
          <w:noProof w:val="0"/>
          <w:snapToGrid w:val="0"/>
          <w:lang w:eastAsia="zh-CN"/>
        </w:rPr>
      </w:pPr>
      <w:r w:rsidRPr="00E67E0D">
        <w:rPr>
          <w:noProof w:val="0"/>
          <w:snapToGrid w:val="0"/>
        </w:rPr>
        <w:t>}</w:t>
      </w:r>
    </w:p>
    <w:p w14:paraId="300A9EF5" w14:textId="77777777" w:rsidR="006A1CE4" w:rsidRPr="00E67E0D" w:rsidRDefault="006A1CE4" w:rsidP="00E7499B">
      <w:pPr>
        <w:pStyle w:val="PL"/>
        <w:rPr>
          <w:noProof w:val="0"/>
        </w:rPr>
      </w:pPr>
    </w:p>
    <w:p w14:paraId="2280E5E9" w14:textId="77777777" w:rsidR="006A1CE4" w:rsidRPr="00E67E0D" w:rsidRDefault="006A1CE4" w:rsidP="00E7499B">
      <w:pPr>
        <w:pStyle w:val="PL"/>
        <w:rPr>
          <w:noProof w:val="0"/>
          <w:snapToGrid w:val="0"/>
        </w:rPr>
      </w:pPr>
      <w:r w:rsidRPr="00E67E0D">
        <w:rPr>
          <w:noProof w:val="0"/>
          <w:snapToGrid w:val="0"/>
        </w:rPr>
        <w:t>-- **************************************************************</w:t>
      </w:r>
    </w:p>
    <w:p w14:paraId="4600EB5E" w14:textId="77777777" w:rsidR="006A1CE4" w:rsidRPr="00E67E0D" w:rsidRDefault="006A1CE4" w:rsidP="00E7499B">
      <w:pPr>
        <w:pStyle w:val="PL"/>
        <w:rPr>
          <w:noProof w:val="0"/>
          <w:snapToGrid w:val="0"/>
        </w:rPr>
      </w:pPr>
      <w:r w:rsidRPr="00E67E0D">
        <w:rPr>
          <w:noProof w:val="0"/>
          <w:snapToGrid w:val="0"/>
        </w:rPr>
        <w:t>--</w:t>
      </w:r>
    </w:p>
    <w:p w14:paraId="2C52592E" w14:textId="77777777" w:rsidR="006A1CE4" w:rsidRPr="00E67E0D" w:rsidRDefault="006A1CE4" w:rsidP="00E7499B">
      <w:pPr>
        <w:pStyle w:val="PL"/>
        <w:outlineLvl w:val="3"/>
        <w:rPr>
          <w:noProof w:val="0"/>
          <w:snapToGrid w:val="0"/>
        </w:rPr>
      </w:pPr>
      <w:r w:rsidRPr="00E67E0D">
        <w:rPr>
          <w:noProof w:val="0"/>
          <w:snapToGrid w:val="0"/>
        </w:rPr>
        <w:t>-- UE RADIO CAPABILITY MANAGEMENT ELEMENTARY PROCEDURES</w:t>
      </w:r>
    </w:p>
    <w:p w14:paraId="6E33FFFE" w14:textId="77777777" w:rsidR="006A1CE4" w:rsidRPr="00E67E0D" w:rsidRDefault="006A1CE4" w:rsidP="00E7499B">
      <w:pPr>
        <w:pStyle w:val="PL"/>
        <w:rPr>
          <w:noProof w:val="0"/>
          <w:snapToGrid w:val="0"/>
        </w:rPr>
      </w:pPr>
      <w:r w:rsidRPr="00E67E0D">
        <w:rPr>
          <w:noProof w:val="0"/>
          <w:snapToGrid w:val="0"/>
        </w:rPr>
        <w:t>--</w:t>
      </w:r>
    </w:p>
    <w:p w14:paraId="5BF09BA6" w14:textId="77777777" w:rsidR="006A1CE4" w:rsidRPr="00E67E0D" w:rsidRDefault="006A1CE4" w:rsidP="00E7499B">
      <w:pPr>
        <w:pStyle w:val="PL"/>
        <w:rPr>
          <w:noProof w:val="0"/>
          <w:snapToGrid w:val="0"/>
        </w:rPr>
      </w:pPr>
      <w:r w:rsidRPr="00E67E0D">
        <w:rPr>
          <w:noProof w:val="0"/>
          <w:snapToGrid w:val="0"/>
        </w:rPr>
        <w:t>-- **************************************************************</w:t>
      </w:r>
    </w:p>
    <w:p w14:paraId="38900A32" w14:textId="77777777" w:rsidR="006A1CE4" w:rsidRPr="00E67E0D" w:rsidRDefault="006A1CE4" w:rsidP="00E7499B">
      <w:pPr>
        <w:pStyle w:val="PL"/>
        <w:rPr>
          <w:noProof w:val="0"/>
          <w:snapToGrid w:val="0"/>
        </w:rPr>
      </w:pPr>
    </w:p>
    <w:p w14:paraId="08E3E04E" w14:textId="77777777" w:rsidR="006A1CE4" w:rsidRPr="00E67E0D" w:rsidRDefault="006A1CE4" w:rsidP="00E7499B">
      <w:pPr>
        <w:pStyle w:val="PL"/>
        <w:rPr>
          <w:noProof w:val="0"/>
          <w:snapToGrid w:val="0"/>
        </w:rPr>
      </w:pPr>
      <w:r w:rsidRPr="00E67E0D">
        <w:rPr>
          <w:noProof w:val="0"/>
          <w:snapToGrid w:val="0"/>
        </w:rPr>
        <w:t>-- **************************************************************</w:t>
      </w:r>
    </w:p>
    <w:p w14:paraId="2920D665" w14:textId="77777777" w:rsidR="006A1CE4" w:rsidRPr="00E67E0D" w:rsidRDefault="006A1CE4" w:rsidP="00E7499B">
      <w:pPr>
        <w:pStyle w:val="PL"/>
        <w:rPr>
          <w:noProof w:val="0"/>
          <w:snapToGrid w:val="0"/>
        </w:rPr>
      </w:pPr>
      <w:r w:rsidRPr="00E67E0D">
        <w:rPr>
          <w:noProof w:val="0"/>
          <w:snapToGrid w:val="0"/>
        </w:rPr>
        <w:t>--</w:t>
      </w:r>
    </w:p>
    <w:p w14:paraId="6BCDB429" w14:textId="77777777" w:rsidR="006A1CE4" w:rsidRPr="00E67E0D" w:rsidRDefault="006A1CE4" w:rsidP="00E7499B">
      <w:pPr>
        <w:pStyle w:val="PL"/>
        <w:outlineLvl w:val="4"/>
        <w:rPr>
          <w:noProof w:val="0"/>
          <w:snapToGrid w:val="0"/>
          <w:lang w:eastAsia="zh-CN"/>
        </w:rPr>
      </w:pPr>
      <w:r w:rsidRPr="00E67E0D">
        <w:rPr>
          <w:noProof w:val="0"/>
          <w:snapToGrid w:val="0"/>
        </w:rPr>
        <w:t xml:space="preserve">-- </w:t>
      </w:r>
      <w:r w:rsidRPr="00E67E0D">
        <w:rPr>
          <w:noProof w:val="0"/>
          <w:snapToGrid w:val="0"/>
          <w:lang w:eastAsia="zh-CN"/>
        </w:rPr>
        <w:t>UE RADIO CAPABILITY INFO INDICATION</w:t>
      </w:r>
    </w:p>
    <w:p w14:paraId="4D857012" w14:textId="77777777" w:rsidR="006A1CE4" w:rsidRPr="00E67E0D" w:rsidRDefault="006A1CE4" w:rsidP="00E7499B">
      <w:pPr>
        <w:pStyle w:val="PL"/>
        <w:rPr>
          <w:noProof w:val="0"/>
          <w:snapToGrid w:val="0"/>
        </w:rPr>
      </w:pPr>
      <w:r w:rsidRPr="00E67E0D">
        <w:rPr>
          <w:noProof w:val="0"/>
          <w:snapToGrid w:val="0"/>
        </w:rPr>
        <w:t>--</w:t>
      </w:r>
    </w:p>
    <w:p w14:paraId="13294107" w14:textId="77777777" w:rsidR="006A1CE4" w:rsidRPr="00E67E0D" w:rsidRDefault="006A1CE4" w:rsidP="00E7499B">
      <w:pPr>
        <w:pStyle w:val="PL"/>
        <w:rPr>
          <w:noProof w:val="0"/>
          <w:snapToGrid w:val="0"/>
        </w:rPr>
      </w:pPr>
      <w:r w:rsidRPr="00E67E0D">
        <w:rPr>
          <w:noProof w:val="0"/>
          <w:snapToGrid w:val="0"/>
        </w:rPr>
        <w:t>-- **************************************************************</w:t>
      </w:r>
    </w:p>
    <w:p w14:paraId="30B05EE5" w14:textId="77777777" w:rsidR="006A1CE4" w:rsidRPr="00E67E0D" w:rsidRDefault="006A1CE4" w:rsidP="00E7499B">
      <w:pPr>
        <w:pStyle w:val="PL"/>
        <w:rPr>
          <w:noProof w:val="0"/>
          <w:snapToGrid w:val="0"/>
        </w:rPr>
      </w:pPr>
    </w:p>
    <w:p w14:paraId="79353740" w14:textId="77777777" w:rsidR="006A1CE4" w:rsidRPr="00E67E0D" w:rsidRDefault="006A1CE4" w:rsidP="00E7499B">
      <w:pPr>
        <w:pStyle w:val="PL"/>
        <w:rPr>
          <w:noProof w:val="0"/>
          <w:snapToGrid w:val="0"/>
        </w:rPr>
      </w:pPr>
      <w:r w:rsidRPr="00E67E0D">
        <w:rPr>
          <w:noProof w:val="0"/>
          <w:snapToGrid w:val="0"/>
        </w:rPr>
        <w:t>UERadioCapabilityInfoIndication ::= SEQUENCE {</w:t>
      </w:r>
    </w:p>
    <w:p w14:paraId="09959E12"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{UERadioCapabilityInfoIndicationIEs} },</w:t>
      </w:r>
    </w:p>
    <w:p w14:paraId="4BDDC9EB" w14:textId="77777777" w:rsidR="006A1CE4" w:rsidRPr="00E67E0D" w:rsidRDefault="006A1CE4" w:rsidP="00E7499B">
      <w:pPr>
        <w:pStyle w:val="PL"/>
        <w:rPr>
          <w:noProof w:val="0"/>
          <w:snapToGrid w:val="0"/>
        </w:rPr>
      </w:pPr>
      <w:r w:rsidRPr="00E67E0D">
        <w:rPr>
          <w:noProof w:val="0"/>
          <w:snapToGrid w:val="0"/>
        </w:rPr>
        <w:tab/>
        <w:t>...</w:t>
      </w:r>
    </w:p>
    <w:p w14:paraId="16980AC0" w14:textId="77777777" w:rsidR="006A1CE4" w:rsidRPr="00E67E0D" w:rsidRDefault="006A1CE4" w:rsidP="00E7499B">
      <w:pPr>
        <w:pStyle w:val="PL"/>
        <w:rPr>
          <w:noProof w:val="0"/>
          <w:snapToGrid w:val="0"/>
        </w:rPr>
      </w:pPr>
      <w:r w:rsidRPr="00E67E0D">
        <w:rPr>
          <w:noProof w:val="0"/>
          <w:snapToGrid w:val="0"/>
        </w:rPr>
        <w:t>}</w:t>
      </w:r>
    </w:p>
    <w:p w14:paraId="61E11B13" w14:textId="77777777" w:rsidR="006A1CE4" w:rsidRPr="00E67E0D" w:rsidRDefault="006A1CE4" w:rsidP="00E7499B">
      <w:pPr>
        <w:pStyle w:val="PL"/>
        <w:rPr>
          <w:noProof w:val="0"/>
          <w:snapToGrid w:val="0"/>
        </w:rPr>
      </w:pPr>
    </w:p>
    <w:p w14:paraId="13D89201" w14:textId="77777777" w:rsidR="006A1CE4" w:rsidRPr="00E67E0D" w:rsidRDefault="006A1CE4" w:rsidP="00E7499B">
      <w:pPr>
        <w:pStyle w:val="PL"/>
        <w:rPr>
          <w:noProof w:val="0"/>
          <w:snapToGrid w:val="0"/>
        </w:rPr>
      </w:pPr>
      <w:r w:rsidRPr="00E67E0D">
        <w:rPr>
          <w:noProof w:val="0"/>
          <w:snapToGrid w:val="0"/>
        </w:rPr>
        <w:t>UERadioCapabilityInfoIndicationIEs NGAP-PROTOCOL-IES ::= {</w:t>
      </w:r>
    </w:p>
    <w:p w14:paraId="7665EBA1" w14:textId="77777777" w:rsidR="006A1CE4" w:rsidRPr="00E67E0D" w:rsidRDefault="006A1CE4" w:rsidP="00E7499B">
      <w:pPr>
        <w:pStyle w:val="PL"/>
        <w:spacing w:line="0" w:lineRule="atLeast"/>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3F0D7354" w14:textId="77777777" w:rsidR="006A1CE4" w:rsidRPr="00E67E0D" w:rsidRDefault="006A1CE4" w:rsidP="00E7499B">
      <w:pPr>
        <w:pStyle w:val="PL"/>
        <w:spacing w:line="0" w:lineRule="atLeast"/>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020E3077" w14:textId="77777777" w:rsidR="006A1CE4" w:rsidRPr="00E67E0D" w:rsidRDefault="006A1CE4" w:rsidP="00E7499B">
      <w:pPr>
        <w:pStyle w:val="PL"/>
        <w:rPr>
          <w:noProof w:val="0"/>
          <w:snapToGrid w:val="0"/>
        </w:rPr>
      </w:pPr>
      <w:r w:rsidRPr="00E67E0D">
        <w:rPr>
          <w:noProof w:val="0"/>
          <w:snapToGrid w:val="0"/>
        </w:rPr>
        <w:tab/>
        <w:t>{ ID id-UERadioCapability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UERadioCapability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7565FBA0" w14:textId="77777777" w:rsidR="006A1CE4" w:rsidRPr="00E67E0D" w:rsidRDefault="006A1CE4" w:rsidP="00E7499B">
      <w:pPr>
        <w:pStyle w:val="PL"/>
        <w:rPr>
          <w:noProof w:val="0"/>
          <w:snapToGrid w:val="0"/>
        </w:rPr>
      </w:pPr>
      <w:r w:rsidRPr="00E67E0D">
        <w:rPr>
          <w:noProof w:val="0"/>
          <w:snapToGrid w:val="0"/>
        </w:rPr>
        <w:tab/>
        <w:t>{ ID id-UERadioCapabilityForPaging</w:t>
      </w:r>
      <w:r w:rsidRPr="00E67E0D">
        <w:rPr>
          <w:noProof w:val="0"/>
          <w:snapToGrid w:val="0"/>
        </w:rPr>
        <w:tab/>
      </w:r>
      <w:r w:rsidRPr="00E67E0D">
        <w:rPr>
          <w:noProof w:val="0"/>
          <w:snapToGrid w:val="0"/>
        </w:rPr>
        <w:tab/>
        <w:t>CRITICALITY ignore</w:t>
      </w:r>
      <w:r w:rsidRPr="00E67E0D">
        <w:rPr>
          <w:noProof w:val="0"/>
          <w:snapToGrid w:val="0"/>
        </w:rPr>
        <w:tab/>
        <w:t>TYPE UERadioCapabilityForPaging</w:t>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64732462" w14:textId="77777777" w:rsidR="006A1CE4" w:rsidRPr="00E67E0D" w:rsidRDefault="006A1CE4" w:rsidP="00E7499B">
      <w:pPr>
        <w:pStyle w:val="PL"/>
        <w:rPr>
          <w:noProof w:val="0"/>
          <w:snapToGrid w:val="0"/>
        </w:rPr>
      </w:pPr>
      <w:r w:rsidRPr="00E67E0D">
        <w:rPr>
          <w:noProof w:val="0"/>
          <w:snapToGrid w:val="0"/>
        </w:rPr>
        <w:tab/>
        <w:t>...</w:t>
      </w:r>
    </w:p>
    <w:p w14:paraId="3047ACBA" w14:textId="77777777" w:rsidR="006A1CE4" w:rsidRPr="00E67E0D" w:rsidRDefault="006A1CE4" w:rsidP="00E7499B">
      <w:pPr>
        <w:pStyle w:val="PL"/>
        <w:spacing w:line="0" w:lineRule="atLeast"/>
        <w:rPr>
          <w:noProof w:val="0"/>
          <w:snapToGrid w:val="0"/>
        </w:rPr>
      </w:pPr>
      <w:r w:rsidRPr="00E67E0D">
        <w:rPr>
          <w:noProof w:val="0"/>
          <w:snapToGrid w:val="0"/>
        </w:rPr>
        <w:t>}</w:t>
      </w:r>
    </w:p>
    <w:p w14:paraId="48BA2F57" w14:textId="77777777" w:rsidR="006A1CE4" w:rsidRPr="00E67E0D" w:rsidRDefault="006A1CE4" w:rsidP="00E7499B">
      <w:pPr>
        <w:pStyle w:val="PL"/>
        <w:spacing w:line="0" w:lineRule="atLeast"/>
        <w:rPr>
          <w:noProof w:val="0"/>
          <w:snapToGrid w:val="0"/>
        </w:rPr>
      </w:pPr>
    </w:p>
    <w:p w14:paraId="29B6F94B" w14:textId="77777777" w:rsidR="006A1CE4" w:rsidRPr="00E67E0D" w:rsidRDefault="006A1CE4" w:rsidP="00E7499B">
      <w:pPr>
        <w:pStyle w:val="PL"/>
        <w:rPr>
          <w:noProof w:val="0"/>
          <w:snapToGrid w:val="0"/>
        </w:rPr>
      </w:pPr>
      <w:r w:rsidRPr="00E67E0D">
        <w:rPr>
          <w:noProof w:val="0"/>
          <w:snapToGrid w:val="0"/>
        </w:rPr>
        <w:t>-- **************************************************************</w:t>
      </w:r>
    </w:p>
    <w:p w14:paraId="6B86802B" w14:textId="77777777" w:rsidR="006A1CE4" w:rsidRPr="00E67E0D" w:rsidRDefault="006A1CE4" w:rsidP="00E7499B">
      <w:pPr>
        <w:pStyle w:val="PL"/>
        <w:rPr>
          <w:noProof w:val="0"/>
          <w:snapToGrid w:val="0"/>
        </w:rPr>
      </w:pPr>
      <w:r w:rsidRPr="00E67E0D">
        <w:rPr>
          <w:noProof w:val="0"/>
          <w:snapToGrid w:val="0"/>
        </w:rPr>
        <w:t>--</w:t>
      </w:r>
    </w:p>
    <w:p w14:paraId="21EFEE3B" w14:textId="77777777" w:rsidR="006A1CE4" w:rsidRPr="00E67E0D" w:rsidRDefault="006A1CE4" w:rsidP="00E7499B">
      <w:pPr>
        <w:pStyle w:val="PL"/>
        <w:outlineLvl w:val="3"/>
        <w:rPr>
          <w:noProof w:val="0"/>
          <w:snapToGrid w:val="0"/>
        </w:rPr>
      </w:pPr>
      <w:r w:rsidRPr="00E67E0D">
        <w:rPr>
          <w:noProof w:val="0"/>
          <w:snapToGrid w:val="0"/>
        </w:rPr>
        <w:t>-- UE Radio Capability Check Elementary Procedure</w:t>
      </w:r>
    </w:p>
    <w:p w14:paraId="0C93039C" w14:textId="77777777" w:rsidR="006A1CE4" w:rsidRPr="00E67E0D" w:rsidRDefault="006A1CE4" w:rsidP="00E7499B">
      <w:pPr>
        <w:pStyle w:val="PL"/>
        <w:rPr>
          <w:noProof w:val="0"/>
          <w:snapToGrid w:val="0"/>
        </w:rPr>
      </w:pPr>
      <w:r w:rsidRPr="00E67E0D">
        <w:rPr>
          <w:noProof w:val="0"/>
          <w:snapToGrid w:val="0"/>
        </w:rPr>
        <w:t>--</w:t>
      </w:r>
    </w:p>
    <w:p w14:paraId="7EFE37A8" w14:textId="77777777" w:rsidR="006A1CE4" w:rsidRPr="00E67E0D" w:rsidRDefault="006A1CE4" w:rsidP="00E7499B">
      <w:pPr>
        <w:pStyle w:val="PL"/>
        <w:rPr>
          <w:noProof w:val="0"/>
          <w:snapToGrid w:val="0"/>
        </w:rPr>
      </w:pPr>
      <w:r w:rsidRPr="00E67E0D">
        <w:rPr>
          <w:noProof w:val="0"/>
          <w:snapToGrid w:val="0"/>
        </w:rPr>
        <w:t>-- **************************************************************</w:t>
      </w:r>
    </w:p>
    <w:p w14:paraId="79AA2CE0" w14:textId="77777777" w:rsidR="006A1CE4" w:rsidRPr="00E67E0D" w:rsidRDefault="006A1CE4" w:rsidP="00E7499B">
      <w:pPr>
        <w:pStyle w:val="PL"/>
        <w:rPr>
          <w:noProof w:val="0"/>
          <w:snapToGrid w:val="0"/>
        </w:rPr>
      </w:pPr>
    </w:p>
    <w:p w14:paraId="10888F87" w14:textId="77777777" w:rsidR="006A1CE4" w:rsidRPr="00E67E0D" w:rsidRDefault="006A1CE4" w:rsidP="00E7499B">
      <w:pPr>
        <w:pStyle w:val="PL"/>
        <w:rPr>
          <w:noProof w:val="0"/>
          <w:snapToGrid w:val="0"/>
        </w:rPr>
      </w:pPr>
      <w:r w:rsidRPr="00E67E0D">
        <w:rPr>
          <w:noProof w:val="0"/>
          <w:snapToGrid w:val="0"/>
        </w:rPr>
        <w:t>-- **************************************************************</w:t>
      </w:r>
    </w:p>
    <w:p w14:paraId="61F6F526" w14:textId="77777777" w:rsidR="006A1CE4" w:rsidRPr="00E67E0D" w:rsidRDefault="006A1CE4" w:rsidP="00E7499B">
      <w:pPr>
        <w:pStyle w:val="PL"/>
        <w:rPr>
          <w:noProof w:val="0"/>
          <w:snapToGrid w:val="0"/>
        </w:rPr>
      </w:pPr>
      <w:r w:rsidRPr="00E67E0D">
        <w:rPr>
          <w:noProof w:val="0"/>
          <w:snapToGrid w:val="0"/>
        </w:rPr>
        <w:t>--</w:t>
      </w:r>
    </w:p>
    <w:p w14:paraId="5A279B1B" w14:textId="77777777" w:rsidR="006A1CE4" w:rsidRPr="00E67E0D" w:rsidRDefault="006A1CE4" w:rsidP="00E7499B">
      <w:pPr>
        <w:pStyle w:val="PL"/>
        <w:outlineLvl w:val="4"/>
        <w:rPr>
          <w:noProof w:val="0"/>
          <w:snapToGrid w:val="0"/>
        </w:rPr>
      </w:pPr>
      <w:r w:rsidRPr="00E67E0D">
        <w:rPr>
          <w:noProof w:val="0"/>
          <w:snapToGrid w:val="0"/>
        </w:rPr>
        <w:t>-- UE RADIO CAPABILITY CHECK REQUEST</w:t>
      </w:r>
    </w:p>
    <w:p w14:paraId="3C762EA7" w14:textId="77777777" w:rsidR="006A1CE4" w:rsidRPr="00E67E0D" w:rsidRDefault="006A1CE4" w:rsidP="00E7499B">
      <w:pPr>
        <w:pStyle w:val="PL"/>
        <w:rPr>
          <w:noProof w:val="0"/>
          <w:snapToGrid w:val="0"/>
        </w:rPr>
      </w:pPr>
      <w:r w:rsidRPr="00E67E0D">
        <w:rPr>
          <w:noProof w:val="0"/>
          <w:snapToGrid w:val="0"/>
        </w:rPr>
        <w:t>--</w:t>
      </w:r>
    </w:p>
    <w:p w14:paraId="1CE8A053" w14:textId="77777777" w:rsidR="006A1CE4" w:rsidRPr="00E67E0D" w:rsidRDefault="006A1CE4" w:rsidP="00E7499B">
      <w:pPr>
        <w:pStyle w:val="PL"/>
        <w:rPr>
          <w:noProof w:val="0"/>
          <w:snapToGrid w:val="0"/>
        </w:rPr>
      </w:pPr>
      <w:r w:rsidRPr="00E67E0D">
        <w:rPr>
          <w:noProof w:val="0"/>
          <w:snapToGrid w:val="0"/>
        </w:rPr>
        <w:t>-- **************************************************************</w:t>
      </w:r>
    </w:p>
    <w:p w14:paraId="235B59F5" w14:textId="77777777" w:rsidR="006A1CE4" w:rsidRPr="00E67E0D" w:rsidRDefault="006A1CE4" w:rsidP="00E7499B">
      <w:pPr>
        <w:pStyle w:val="PL"/>
        <w:rPr>
          <w:noProof w:val="0"/>
          <w:snapToGrid w:val="0"/>
        </w:rPr>
      </w:pPr>
    </w:p>
    <w:p w14:paraId="0296E2A0" w14:textId="77777777" w:rsidR="006A1CE4" w:rsidRPr="00E67E0D" w:rsidRDefault="006A1CE4" w:rsidP="00E7499B">
      <w:pPr>
        <w:pStyle w:val="PL"/>
        <w:rPr>
          <w:noProof w:val="0"/>
          <w:snapToGrid w:val="0"/>
        </w:rPr>
      </w:pPr>
      <w:r w:rsidRPr="00E67E0D">
        <w:rPr>
          <w:noProof w:val="0"/>
          <w:snapToGrid w:val="0"/>
        </w:rPr>
        <w:t>UERadioCapabilityCheckRequest ::= SEQUENCE {</w:t>
      </w:r>
    </w:p>
    <w:p w14:paraId="7180C6B3"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{UERadioCapabilityCheckRequestIEs} },</w:t>
      </w:r>
    </w:p>
    <w:p w14:paraId="7453B22B" w14:textId="77777777" w:rsidR="006A1CE4" w:rsidRPr="00E67E0D" w:rsidRDefault="006A1CE4" w:rsidP="00E7499B">
      <w:pPr>
        <w:pStyle w:val="PL"/>
        <w:rPr>
          <w:noProof w:val="0"/>
          <w:snapToGrid w:val="0"/>
        </w:rPr>
      </w:pPr>
      <w:r w:rsidRPr="00E67E0D">
        <w:rPr>
          <w:noProof w:val="0"/>
          <w:snapToGrid w:val="0"/>
        </w:rPr>
        <w:tab/>
        <w:t>...</w:t>
      </w:r>
    </w:p>
    <w:p w14:paraId="49E7172D" w14:textId="77777777" w:rsidR="006A1CE4" w:rsidRPr="00E67E0D" w:rsidRDefault="006A1CE4" w:rsidP="00E7499B">
      <w:pPr>
        <w:pStyle w:val="PL"/>
        <w:rPr>
          <w:noProof w:val="0"/>
          <w:snapToGrid w:val="0"/>
        </w:rPr>
      </w:pPr>
      <w:r w:rsidRPr="00E67E0D">
        <w:rPr>
          <w:noProof w:val="0"/>
          <w:snapToGrid w:val="0"/>
        </w:rPr>
        <w:t>}</w:t>
      </w:r>
    </w:p>
    <w:p w14:paraId="4171076B" w14:textId="77777777" w:rsidR="006A1CE4" w:rsidRPr="00E67E0D" w:rsidRDefault="006A1CE4" w:rsidP="00E7499B">
      <w:pPr>
        <w:pStyle w:val="PL"/>
        <w:rPr>
          <w:noProof w:val="0"/>
          <w:snapToGrid w:val="0"/>
        </w:rPr>
      </w:pPr>
    </w:p>
    <w:p w14:paraId="28366731" w14:textId="77777777" w:rsidR="006A1CE4" w:rsidRPr="00E67E0D" w:rsidRDefault="006A1CE4" w:rsidP="00E7499B">
      <w:pPr>
        <w:pStyle w:val="PL"/>
        <w:rPr>
          <w:noProof w:val="0"/>
          <w:snapToGrid w:val="0"/>
        </w:rPr>
      </w:pPr>
      <w:r w:rsidRPr="00E67E0D">
        <w:rPr>
          <w:noProof w:val="0"/>
          <w:snapToGrid w:val="0"/>
        </w:rPr>
        <w:t>UERadioCapabilityCheckRequestIEs NGAP-PROTOCOL-IES ::= {</w:t>
      </w:r>
      <w:r w:rsidRPr="00E67E0D">
        <w:rPr>
          <w:noProof w:val="0"/>
          <w:snapToGrid w:val="0"/>
        </w:rPr>
        <w:tab/>
      </w:r>
    </w:p>
    <w:p w14:paraId="4A219C0A" w14:textId="77777777" w:rsidR="006A1CE4" w:rsidRPr="00E67E0D" w:rsidRDefault="006A1CE4" w:rsidP="00E7499B">
      <w:pPr>
        <w:pStyle w:val="PL"/>
        <w:spacing w:line="0" w:lineRule="atLeast"/>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066C124A" w14:textId="77777777" w:rsidR="006A1CE4" w:rsidRPr="00E67E0D" w:rsidRDefault="006A1CE4" w:rsidP="00E7499B">
      <w:pPr>
        <w:pStyle w:val="PL"/>
        <w:spacing w:line="0" w:lineRule="atLeast"/>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7B064E83" w14:textId="77777777" w:rsidR="006A1CE4" w:rsidRPr="00E67E0D" w:rsidRDefault="006A1CE4" w:rsidP="00E7499B">
      <w:pPr>
        <w:pStyle w:val="PL"/>
        <w:rPr>
          <w:noProof w:val="0"/>
          <w:snapToGrid w:val="0"/>
        </w:rPr>
      </w:pPr>
      <w:r w:rsidRPr="00E67E0D">
        <w:rPr>
          <w:noProof w:val="0"/>
          <w:snapToGrid w:val="0"/>
        </w:rPr>
        <w:tab/>
        <w:t>{ ID id-UERadioCapability</w:t>
      </w:r>
      <w:r w:rsidRPr="00E67E0D">
        <w:rPr>
          <w:noProof w:val="0"/>
          <w:snapToGrid w:val="0"/>
        </w:rPr>
        <w:tab/>
      </w:r>
      <w:r w:rsidRPr="00E67E0D">
        <w:rPr>
          <w:noProof w:val="0"/>
          <w:snapToGrid w:val="0"/>
        </w:rPr>
        <w:tab/>
        <w:t>CRITICALITY ignore</w:t>
      </w:r>
      <w:r w:rsidRPr="00E67E0D">
        <w:rPr>
          <w:noProof w:val="0"/>
          <w:snapToGrid w:val="0"/>
        </w:rPr>
        <w:tab/>
        <w:t>TYPE UERadioCapability</w:t>
      </w:r>
      <w:r w:rsidRPr="00E67E0D">
        <w:rPr>
          <w:noProof w:val="0"/>
          <w:snapToGrid w:val="0"/>
        </w:rPr>
        <w:tab/>
      </w:r>
      <w:r w:rsidRPr="00E67E0D">
        <w:rPr>
          <w:noProof w:val="0"/>
          <w:snapToGrid w:val="0"/>
        </w:rPr>
        <w:tab/>
        <w:t>PRESENCE optional</w:t>
      </w:r>
      <w:r w:rsidRPr="00E67E0D">
        <w:rPr>
          <w:noProof w:val="0"/>
          <w:snapToGrid w:val="0"/>
        </w:rPr>
        <w:tab/>
        <w:t>},</w:t>
      </w:r>
    </w:p>
    <w:p w14:paraId="3BFEE92F" w14:textId="77777777" w:rsidR="006A1CE4" w:rsidRPr="00E67E0D" w:rsidRDefault="006A1CE4" w:rsidP="00E7499B">
      <w:pPr>
        <w:pStyle w:val="PL"/>
        <w:rPr>
          <w:noProof w:val="0"/>
          <w:snapToGrid w:val="0"/>
        </w:rPr>
      </w:pPr>
      <w:r w:rsidRPr="00E67E0D">
        <w:rPr>
          <w:noProof w:val="0"/>
          <w:snapToGrid w:val="0"/>
        </w:rPr>
        <w:tab/>
        <w:t>...</w:t>
      </w:r>
    </w:p>
    <w:p w14:paraId="3D4471A3" w14:textId="77777777" w:rsidR="006A1CE4" w:rsidRPr="00E67E0D" w:rsidRDefault="006A1CE4" w:rsidP="00E7499B">
      <w:pPr>
        <w:pStyle w:val="PL"/>
        <w:rPr>
          <w:noProof w:val="0"/>
          <w:snapToGrid w:val="0"/>
        </w:rPr>
      </w:pPr>
      <w:r w:rsidRPr="00E67E0D">
        <w:rPr>
          <w:noProof w:val="0"/>
          <w:snapToGrid w:val="0"/>
        </w:rPr>
        <w:t>}</w:t>
      </w:r>
    </w:p>
    <w:p w14:paraId="05C85196" w14:textId="77777777" w:rsidR="006A1CE4" w:rsidRPr="00E67E0D" w:rsidRDefault="006A1CE4" w:rsidP="00E7499B">
      <w:pPr>
        <w:pStyle w:val="PL"/>
        <w:rPr>
          <w:noProof w:val="0"/>
          <w:snapToGrid w:val="0"/>
        </w:rPr>
      </w:pPr>
    </w:p>
    <w:p w14:paraId="70EE9306" w14:textId="77777777" w:rsidR="006A1CE4" w:rsidRPr="00E67E0D" w:rsidRDefault="006A1CE4" w:rsidP="00E7499B">
      <w:pPr>
        <w:pStyle w:val="PL"/>
        <w:rPr>
          <w:noProof w:val="0"/>
          <w:snapToGrid w:val="0"/>
        </w:rPr>
      </w:pPr>
      <w:r w:rsidRPr="00E67E0D">
        <w:rPr>
          <w:noProof w:val="0"/>
          <w:snapToGrid w:val="0"/>
        </w:rPr>
        <w:t>-- **************************************************************</w:t>
      </w:r>
    </w:p>
    <w:p w14:paraId="0B8B3B7A" w14:textId="77777777" w:rsidR="006A1CE4" w:rsidRPr="00E67E0D" w:rsidRDefault="006A1CE4" w:rsidP="00E7499B">
      <w:pPr>
        <w:pStyle w:val="PL"/>
        <w:rPr>
          <w:noProof w:val="0"/>
          <w:snapToGrid w:val="0"/>
        </w:rPr>
      </w:pPr>
      <w:r w:rsidRPr="00E67E0D">
        <w:rPr>
          <w:noProof w:val="0"/>
          <w:snapToGrid w:val="0"/>
        </w:rPr>
        <w:t>--</w:t>
      </w:r>
    </w:p>
    <w:p w14:paraId="7775792E" w14:textId="77777777" w:rsidR="006A1CE4" w:rsidRPr="00E67E0D" w:rsidRDefault="006A1CE4" w:rsidP="00E7499B">
      <w:pPr>
        <w:pStyle w:val="PL"/>
        <w:outlineLvl w:val="4"/>
        <w:rPr>
          <w:noProof w:val="0"/>
          <w:snapToGrid w:val="0"/>
        </w:rPr>
      </w:pPr>
      <w:r w:rsidRPr="00E67E0D">
        <w:rPr>
          <w:noProof w:val="0"/>
          <w:snapToGrid w:val="0"/>
        </w:rPr>
        <w:t>-- UE RADIO CAPABILITY CHECK RESPONSE</w:t>
      </w:r>
    </w:p>
    <w:p w14:paraId="70B6CCF3" w14:textId="77777777" w:rsidR="006A1CE4" w:rsidRPr="00E67E0D" w:rsidRDefault="006A1CE4" w:rsidP="00E7499B">
      <w:pPr>
        <w:pStyle w:val="PL"/>
        <w:rPr>
          <w:noProof w:val="0"/>
          <w:snapToGrid w:val="0"/>
        </w:rPr>
      </w:pPr>
      <w:r w:rsidRPr="00E67E0D">
        <w:rPr>
          <w:noProof w:val="0"/>
          <w:snapToGrid w:val="0"/>
        </w:rPr>
        <w:t>--</w:t>
      </w:r>
    </w:p>
    <w:p w14:paraId="2FE16E34" w14:textId="77777777" w:rsidR="006A1CE4" w:rsidRPr="00E67E0D" w:rsidRDefault="006A1CE4" w:rsidP="00E7499B">
      <w:pPr>
        <w:pStyle w:val="PL"/>
        <w:rPr>
          <w:noProof w:val="0"/>
          <w:snapToGrid w:val="0"/>
        </w:rPr>
      </w:pPr>
      <w:r w:rsidRPr="00E67E0D">
        <w:rPr>
          <w:noProof w:val="0"/>
          <w:snapToGrid w:val="0"/>
        </w:rPr>
        <w:t>-- **************************************************************</w:t>
      </w:r>
    </w:p>
    <w:p w14:paraId="764D9854" w14:textId="77777777" w:rsidR="006A1CE4" w:rsidRPr="00E67E0D" w:rsidRDefault="006A1CE4" w:rsidP="00E7499B">
      <w:pPr>
        <w:pStyle w:val="PL"/>
        <w:rPr>
          <w:noProof w:val="0"/>
          <w:snapToGrid w:val="0"/>
        </w:rPr>
      </w:pPr>
    </w:p>
    <w:p w14:paraId="19D9CDBF" w14:textId="77777777" w:rsidR="006A1CE4" w:rsidRPr="00E67E0D" w:rsidRDefault="006A1CE4" w:rsidP="00E7499B">
      <w:pPr>
        <w:pStyle w:val="PL"/>
        <w:rPr>
          <w:noProof w:val="0"/>
          <w:snapToGrid w:val="0"/>
        </w:rPr>
      </w:pPr>
      <w:r w:rsidRPr="00E67E0D">
        <w:rPr>
          <w:noProof w:val="0"/>
          <w:snapToGrid w:val="0"/>
        </w:rPr>
        <w:t>UERadioCapabilityCheckResponse ::= SEQUENCE {</w:t>
      </w:r>
    </w:p>
    <w:p w14:paraId="53B6DC59" w14:textId="77777777" w:rsidR="006A1CE4" w:rsidRPr="00E67E0D" w:rsidRDefault="006A1CE4" w:rsidP="00E7499B">
      <w:pPr>
        <w:pStyle w:val="PL"/>
        <w:rPr>
          <w:noProof w:val="0"/>
          <w:snapToGrid w:val="0"/>
        </w:rPr>
      </w:pPr>
      <w:r w:rsidRPr="00E67E0D">
        <w:rPr>
          <w:noProof w:val="0"/>
          <w:snapToGrid w:val="0"/>
        </w:rPr>
        <w:tab/>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{UERadioCapabilityCheckResponseIEs} },</w:t>
      </w:r>
    </w:p>
    <w:p w14:paraId="29301282" w14:textId="77777777" w:rsidR="006A1CE4" w:rsidRPr="00E67E0D" w:rsidRDefault="006A1CE4" w:rsidP="00E7499B">
      <w:pPr>
        <w:pStyle w:val="PL"/>
        <w:rPr>
          <w:noProof w:val="0"/>
          <w:snapToGrid w:val="0"/>
        </w:rPr>
      </w:pPr>
      <w:r w:rsidRPr="00E67E0D">
        <w:rPr>
          <w:noProof w:val="0"/>
          <w:snapToGrid w:val="0"/>
        </w:rPr>
        <w:tab/>
        <w:t>...</w:t>
      </w:r>
    </w:p>
    <w:p w14:paraId="3442C657" w14:textId="77777777" w:rsidR="006A1CE4" w:rsidRPr="00E67E0D" w:rsidRDefault="006A1CE4" w:rsidP="00E7499B">
      <w:pPr>
        <w:pStyle w:val="PL"/>
        <w:rPr>
          <w:noProof w:val="0"/>
          <w:snapToGrid w:val="0"/>
        </w:rPr>
      </w:pPr>
      <w:r w:rsidRPr="00E67E0D">
        <w:rPr>
          <w:noProof w:val="0"/>
          <w:snapToGrid w:val="0"/>
        </w:rPr>
        <w:t>}</w:t>
      </w:r>
    </w:p>
    <w:p w14:paraId="00BFCB88" w14:textId="77777777" w:rsidR="006A1CE4" w:rsidRPr="00E67E0D" w:rsidRDefault="006A1CE4" w:rsidP="00E7499B">
      <w:pPr>
        <w:pStyle w:val="PL"/>
        <w:rPr>
          <w:noProof w:val="0"/>
          <w:snapToGrid w:val="0"/>
        </w:rPr>
      </w:pPr>
    </w:p>
    <w:p w14:paraId="58EFBE4D" w14:textId="77777777" w:rsidR="006A1CE4" w:rsidRPr="00E67E0D" w:rsidRDefault="006A1CE4" w:rsidP="00E7499B">
      <w:pPr>
        <w:pStyle w:val="PL"/>
        <w:rPr>
          <w:noProof w:val="0"/>
          <w:snapToGrid w:val="0"/>
        </w:rPr>
      </w:pPr>
      <w:r w:rsidRPr="00E67E0D">
        <w:rPr>
          <w:noProof w:val="0"/>
          <w:snapToGrid w:val="0"/>
        </w:rPr>
        <w:t>UERadioCapabilityCheckResponseIEs NGAP-PROTOCOL-IES ::= {</w:t>
      </w:r>
      <w:r w:rsidRPr="00E67E0D">
        <w:rPr>
          <w:noProof w:val="0"/>
          <w:snapToGrid w:val="0"/>
        </w:rPr>
        <w:tab/>
      </w:r>
    </w:p>
    <w:p w14:paraId="00647C06" w14:textId="77777777" w:rsidR="006A1CE4" w:rsidRPr="00E67E0D" w:rsidRDefault="006A1CE4" w:rsidP="00E7499B">
      <w:pPr>
        <w:pStyle w:val="PL"/>
        <w:spacing w:line="0" w:lineRule="atLeast"/>
        <w:rPr>
          <w:noProof w:val="0"/>
          <w:snapToGrid w:val="0"/>
        </w:rPr>
      </w:pPr>
      <w:r w:rsidRPr="00E67E0D">
        <w:rPr>
          <w:noProof w:val="0"/>
          <w:snapToGrid w:val="0"/>
        </w:rPr>
        <w:tab/>
        <w:t>{ ID 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29F6AE46" w14:textId="77777777" w:rsidR="006A1CE4" w:rsidRPr="00E67E0D" w:rsidRDefault="006A1CE4" w:rsidP="00E7499B">
      <w:pPr>
        <w:pStyle w:val="PL"/>
        <w:spacing w:line="0" w:lineRule="atLeast"/>
        <w:rPr>
          <w:noProof w:val="0"/>
          <w:snapToGrid w:val="0"/>
        </w:rPr>
      </w:pPr>
      <w:r w:rsidRPr="00E67E0D">
        <w:rPr>
          <w:noProof w:val="0"/>
          <w:snapToGrid w:val="0"/>
        </w:rPr>
        <w:tab/>
        <w:t>{ ID 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p>
    <w:p w14:paraId="778880D4" w14:textId="77777777" w:rsidR="006A1CE4" w:rsidRPr="00E67E0D" w:rsidRDefault="006A1CE4" w:rsidP="00E7499B">
      <w:pPr>
        <w:pStyle w:val="PL"/>
        <w:rPr>
          <w:noProof w:val="0"/>
          <w:snapToGrid w:val="0"/>
        </w:rPr>
      </w:pPr>
      <w:r w:rsidRPr="00E67E0D">
        <w:rPr>
          <w:noProof w:val="0"/>
          <w:snapToGrid w:val="0"/>
        </w:rPr>
        <w:tab/>
        <w:t>{ ID id-IMSVoiceSupportIndicator</w:t>
      </w:r>
      <w:r w:rsidRPr="00E67E0D">
        <w:rPr>
          <w:noProof w:val="0"/>
          <w:snapToGrid w:val="0"/>
        </w:rPr>
        <w:tab/>
      </w:r>
      <w:r w:rsidRPr="00E67E0D">
        <w:rPr>
          <w:noProof w:val="0"/>
          <w:snapToGrid w:val="0"/>
        </w:rPr>
        <w:tab/>
        <w:t>CRITICALITY reject</w:t>
      </w:r>
      <w:r w:rsidRPr="00E67E0D">
        <w:rPr>
          <w:noProof w:val="0"/>
          <w:snapToGrid w:val="0"/>
        </w:rPr>
        <w:tab/>
        <w:t>TYPE IMSVoiceSupportIndicator</w:t>
      </w:r>
      <w:r w:rsidRPr="00E67E0D">
        <w:rPr>
          <w:noProof w:val="0"/>
          <w:snapToGrid w:val="0"/>
        </w:rPr>
        <w:tab/>
      </w:r>
      <w:r w:rsidRPr="00E67E0D">
        <w:rPr>
          <w:noProof w:val="0"/>
          <w:snapToGrid w:val="0"/>
        </w:rPr>
        <w:tab/>
        <w:t>PRESENCE mandatory</w:t>
      </w:r>
      <w:r w:rsidRPr="00E67E0D">
        <w:rPr>
          <w:noProof w:val="0"/>
          <w:snapToGrid w:val="0"/>
        </w:rPr>
        <w:tab/>
        <w:t>}|</w:t>
      </w:r>
    </w:p>
    <w:p w14:paraId="4AC34598" w14:textId="77777777" w:rsidR="006A1CE4" w:rsidRPr="00E67E0D" w:rsidRDefault="006A1CE4" w:rsidP="00E7499B">
      <w:pPr>
        <w:pStyle w:val="PL"/>
        <w:rPr>
          <w:noProof w:val="0"/>
          <w:snapToGrid w:val="0"/>
        </w:rPr>
      </w:pPr>
      <w:r w:rsidRPr="00E67E0D">
        <w:rPr>
          <w:noProof w:val="0"/>
          <w:snapToGrid w:val="0"/>
        </w:rPr>
        <w:tab/>
        <w:t>{ ID id-CriticalityDiagnostics</w:t>
      </w:r>
      <w:r w:rsidRPr="00E67E0D">
        <w:rPr>
          <w:noProof w:val="0"/>
          <w:snapToGrid w:val="0"/>
        </w:rPr>
        <w:tab/>
      </w:r>
      <w:r w:rsidRPr="00E67E0D">
        <w:rPr>
          <w:noProof w:val="0"/>
          <w:snapToGrid w:val="0"/>
        </w:rPr>
        <w:tab/>
      </w:r>
      <w:r w:rsidRPr="00E67E0D">
        <w:rPr>
          <w:noProof w:val="0"/>
          <w:snapToGrid w:val="0"/>
        </w:rPr>
        <w:tab/>
        <w:t>CRITICALITY ignore</w:t>
      </w:r>
      <w:r w:rsidRPr="00E67E0D">
        <w:rPr>
          <w:noProof w:val="0"/>
          <w:snapToGrid w:val="0"/>
        </w:rPr>
        <w:tab/>
        <w:t>TYPE CriticalityDiagnostics</w:t>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p>
    <w:p w14:paraId="4051A65F" w14:textId="77777777" w:rsidR="006A1CE4" w:rsidRPr="00E67E0D" w:rsidRDefault="006A1CE4" w:rsidP="00E7499B">
      <w:pPr>
        <w:pStyle w:val="PL"/>
        <w:rPr>
          <w:noProof w:val="0"/>
          <w:snapToGrid w:val="0"/>
        </w:rPr>
      </w:pPr>
      <w:r w:rsidRPr="00E67E0D">
        <w:rPr>
          <w:noProof w:val="0"/>
          <w:snapToGrid w:val="0"/>
        </w:rPr>
        <w:tab/>
        <w:t>...</w:t>
      </w:r>
    </w:p>
    <w:p w14:paraId="17684F4C" w14:textId="77777777" w:rsidR="006A1CE4" w:rsidRPr="00E67E0D" w:rsidRDefault="006A1CE4" w:rsidP="00E7499B">
      <w:pPr>
        <w:pStyle w:val="PL"/>
        <w:rPr>
          <w:noProof w:val="0"/>
          <w:snapToGrid w:val="0"/>
        </w:rPr>
      </w:pPr>
      <w:r w:rsidRPr="00E67E0D">
        <w:rPr>
          <w:noProof w:val="0"/>
          <w:snapToGrid w:val="0"/>
        </w:rPr>
        <w:t>}</w:t>
      </w:r>
    </w:p>
    <w:p w14:paraId="17B6E6B6" w14:textId="77777777" w:rsidR="006A1CE4" w:rsidRPr="00E67E0D" w:rsidRDefault="006A1CE4" w:rsidP="00E7499B">
      <w:pPr>
        <w:pStyle w:val="PL"/>
        <w:rPr>
          <w:noProof w:val="0"/>
        </w:rPr>
      </w:pPr>
    </w:p>
    <w:p w14:paraId="5EBD8E43" w14:textId="77777777" w:rsidR="006A1CE4" w:rsidRPr="00E67E0D" w:rsidRDefault="006A1CE4" w:rsidP="00E7499B">
      <w:pPr>
        <w:pStyle w:val="PL"/>
        <w:rPr>
          <w:noProof w:val="0"/>
          <w:snapToGrid w:val="0"/>
        </w:rPr>
      </w:pPr>
      <w:r w:rsidRPr="00E67E0D">
        <w:rPr>
          <w:noProof w:val="0"/>
          <w:snapToGrid w:val="0"/>
        </w:rPr>
        <w:t>-- **************************************************************</w:t>
      </w:r>
    </w:p>
    <w:p w14:paraId="29077862" w14:textId="77777777" w:rsidR="006A1CE4" w:rsidRPr="00E67E0D" w:rsidRDefault="006A1CE4" w:rsidP="00E7499B">
      <w:pPr>
        <w:pStyle w:val="PL"/>
        <w:rPr>
          <w:noProof w:val="0"/>
          <w:snapToGrid w:val="0"/>
        </w:rPr>
      </w:pPr>
      <w:r w:rsidRPr="00E67E0D">
        <w:rPr>
          <w:noProof w:val="0"/>
          <w:snapToGrid w:val="0"/>
        </w:rPr>
        <w:t>--</w:t>
      </w:r>
    </w:p>
    <w:p w14:paraId="1EA20B7D" w14:textId="77777777" w:rsidR="006A1CE4" w:rsidRPr="00E67E0D" w:rsidRDefault="006A1CE4" w:rsidP="00E7499B">
      <w:pPr>
        <w:pStyle w:val="PL"/>
        <w:outlineLvl w:val="3"/>
        <w:rPr>
          <w:noProof w:val="0"/>
          <w:snapToGrid w:val="0"/>
        </w:rPr>
      </w:pPr>
      <w:r w:rsidRPr="00E67E0D">
        <w:rPr>
          <w:noProof w:val="0"/>
          <w:snapToGrid w:val="0"/>
        </w:rPr>
        <w:t>-- PRIVATE MESSAGE ELEMENTARY PROCEDURE</w:t>
      </w:r>
    </w:p>
    <w:p w14:paraId="499F839D" w14:textId="77777777" w:rsidR="006A1CE4" w:rsidRPr="00E67E0D" w:rsidRDefault="006A1CE4" w:rsidP="00E7499B">
      <w:pPr>
        <w:pStyle w:val="PL"/>
        <w:rPr>
          <w:noProof w:val="0"/>
          <w:snapToGrid w:val="0"/>
        </w:rPr>
      </w:pPr>
      <w:r w:rsidRPr="00E67E0D">
        <w:rPr>
          <w:noProof w:val="0"/>
          <w:snapToGrid w:val="0"/>
        </w:rPr>
        <w:t>--</w:t>
      </w:r>
    </w:p>
    <w:p w14:paraId="078909A3" w14:textId="77777777" w:rsidR="006A1CE4" w:rsidRPr="00E67E0D" w:rsidRDefault="006A1CE4" w:rsidP="00E7499B">
      <w:pPr>
        <w:pStyle w:val="PL"/>
        <w:rPr>
          <w:noProof w:val="0"/>
          <w:snapToGrid w:val="0"/>
        </w:rPr>
      </w:pPr>
      <w:r w:rsidRPr="00E67E0D">
        <w:rPr>
          <w:noProof w:val="0"/>
          <w:snapToGrid w:val="0"/>
        </w:rPr>
        <w:t>-- **************************************************************</w:t>
      </w:r>
    </w:p>
    <w:p w14:paraId="2F435F66" w14:textId="77777777" w:rsidR="006A1CE4" w:rsidRPr="00E67E0D" w:rsidRDefault="006A1CE4" w:rsidP="00E7499B">
      <w:pPr>
        <w:pStyle w:val="PL"/>
        <w:rPr>
          <w:noProof w:val="0"/>
          <w:snapToGrid w:val="0"/>
        </w:rPr>
      </w:pPr>
    </w:p>
    <w:p w14:paraId="46AF93D6" w14:textId="77777777" w:rsidR="006A1CE4" w:rsidRPr="00E67E0D" w:rsidRDefault="006A1CE4" w:rsidP="00E7499B">
      <w:pPr>
        <w:pStyle w:val="PL"/>
        <w:rPr>
          <w:noProof w:val="0"/>
          <w:snapToGrid w:val="0"/>
        </w:rPr>
      </w:pPr>
      <w:r w:rsidRPr="00E67E0D">
        <w:rPr>
          <w:noProof w:val="0"/>
          <w:snapToGrid w:val="0"/>
        </w:rPr>
        <w:t>-- **************************************************************</w:t>
      </w:r>
    </w:p>
    <w:p w14:paraId="58C75308" w14:textId="77777777" w:rsidR="006A1CE4" w:rsidRPr="00E67E0D" w:rsidRDefault="006A1CE4" w:rsidP="00E7499B">
      <w:pPr>
        <w:pStyle w:val="PL"/>
        <w:rPr>
          <w:noProof w:val="0"/>
          <w:snapToGrid w:val="0"/>
        </w:rPr>
      </w:pPr>
      <w:r w:rsidRPr="00E67E0D">
        <w:rPr>
          <w:noProof w:val="0"/>
          <w:snapToGrid w:val="0"/>
        </w:rPr>
        <w:t>--</w:t>
      </w:r>
    </w:p>
    <w:p w14:paraId="71C92F06" w14:textId="77777777" w:rsidR="006A1CE4" w:rsidRPr="00E67E0D" w:rsidRDefault="006A1CE4" w:rsidP="00E7499B">
      <w:pPr>
        <w:pStyle w:val="PL"/>
        <w:outlineLvl w:val="4"/>
        <w:rPr>
          <w:noProof w:val="0"/>
          <w:snapToGrid w:val="0"/>
        </w:rPr>
      </w:pPr>
      <w:r w:rsidRPr="00E67E0D">
        <w:rPr>
          <w:noProof w:val="0"/>
          <w:snapToGrid w:val="0"/>
        </w:rPr>
        <w:t>-- PRIVATE MESSAGE</w:t>
      </w:r>
    </w:p>
    <w:p w14:paraId="4E1DE035" w14:textId="77777777" w:rsidR="006A1CE4" w:rsidRPr="00E67E0D" w:rsidRDefault="006A1CE4" w:rsidP="00E7499B">
      <w:pPr>
        <w:pStyle w:val="PL"/>
        <w:rPr>
          <w:noProof w:val="0"/>
          <w:snapToGrid w:val="0"/>
        </w:rPr>
      </w:pPr>
      <w:r w:rsidRPr="00E67E0D">
        <w:rPr>
          <w:noProof w:val="0"/>
          <w:snapToGrid w:val="0"/>
        </w:rPr>
        <w:t>--</w:t>
      </w:r>
    </w:p>
    <w:p w14:paraId="6B2F21CD" w14:textId="77777777" w:rsidR="006A1CE4" w:rsidRPr="00E67E0D" w:rsidRDefault="006A1CE4" w:rsidP="00E7499B">
      <w:pPr>
        <w:pStyle w:val="PL"/>
        <w:rPr>
          <w:noProof w:val="0"/>
          <w:snapToGrid w:val="0"/>
        </w:rPr>
      </w:pPr>
      <w:r w:rsidRPr="00E67E0D">
        <w:rPr>
          <w:noProof w:val="0"/>
          <w:snapToGrid w:val="0"/>
        </w:rPr>
        <w:t>-- **************************************************************</w:t>
      </w:r>
    </w:p>
    <w:p w14:paraId="0A30996E" w14:textId="77777777" w:rsidR="006A1CE4" w:rsidRPr="00E67E0D" w:rsidRDefault="006A1CE4" w:rsidP="00E7499B">
      <w:pPr>
        <w:pStyle w:val="PL"/>
        <w:rPr>
          <w:noProof w:val="0"/>
          <w:snapToGrid w:val="0"/>
        </w:rPr>
      </w:pPr>
    </w:p>
    <w:p w14:paraId="057AD06E" w14:textId="77777777" w:rsidR="006A1CE4" w:rsidRPr="00E67E0D" w:rsidRDefault="006A1CE4" w:rsidP="00E7499B">
      <w:pPr>
        <w:pStyle w:val="PL"/>
        <w:rPr>
          <w:noProof w:val="0"/>
          <w:snapToGrid w:val="0"/>
        </w:rPr>
      </w:pPr>
      <w:r w:rsidRPr="00E67E0D">
        <w:rPr>
          <w:noProof w:val="0"/>
          <w:snapToGrid w:val="0"/>
        </w:rPr>
        <w:t>PrivateMessage ::= SEQUENCE {</w:t>
      </w:r>
    </w:p>
    <w:p w14:paraId="539AB9AB" w14:textId="77777777" w:rsidR="006A1CE4" w:rsidRPr="00E67E0D" w:rsidRDefault="006A1CE4" w:rsidP="00E7499B">
      <w:pPr>
        <w:pStyle w:val="PL"/>
        <w:rPr>
          <w:noProof w:val="0"/>
          <w:snapToGrid w:val="0"/>
        </w:rPr>
      </w:pPr>
      <w:r w:rsidRPr="00E67E0D">
        <w:rPr>
          <w:noProof w:val="0"/>
          <w:snapToGrid w:val="0"/>
        </w:rPr>
        <w:tab/>
        <w:t>privateIEs</w:t>
      </w:r>
      <w:r w:rsidRPr="00E67E0D">
        <w:rPr>
          <w:noProof w:val="0"/>
          <w:snapToGrid w:val="0"/>
        </w:rPr>
        <w:tab/>
      </w:r>
      <w:r w:rsidRPr="00E67E0D">
        <w:rPr>
          <w:noProof w:val="0"/>
          <w:snapToGrid w:val="0"/>
        </w:rPr>
        <w:tab/>
        <w:t>PrivateIE-Container</w:t>
      </w:r>
      <w:r w:rsidRPr="00E67E0D">
        <w:rPr>
          <w:noProof w:val="0"/>
          <w:snapToGrid w:val="0"/>
        </w:rPr>
        <w:tab/>
      </w:r>
      <w:r w:rsidRPr="00E67E0D">
        <w:rPr>
          <w:noProof w:val="0"/>
          <w:snapToGrid w:val="0"/>
        </w:rPr>
        <w:tab/>
        <w:t>{ { PrivateMessageIEs } },</w:t>
      </w:r>
    </w:p>
    <w:p w14:paraId="71D1A751" w14:textId="77777777" w:rsidR="006A1CE4" w:rsidRPr="00E67E0D" w:rsidRDefault="006A1CE4" w:rsidP="00E7499B">
      <w:pPr>
        <w:pStyle w:val="PL"/>
        <w:rPr>
          <w:noProof w:val="0"/>
          <w:snapToGrid w:val="0"/>
        </w:rPr>
      </w:pPr>
      <w:r w:rsidRPr="00E67E0D">
        <w:rPr>
          <w:noProof w:val="0"/>
          <w:snapToGrid w:val="0"/>
        </w:rPr>
        <w:tab/>
        <w:t>...</w:t>
      </w:r>
    </w:p>
    <w:p w14:paraId="130CB23C" w14:textId="77777777" w:rsidR="006A1CE4" w:rsidRPr="00E67E0D" w:rsidRDefault="006A1CE4" w:rsidP="00E7499B">
      <w:pPr>
        <w:pStyle w:val="PL"/>
        <w:rPr>
          <w:noProof w:val="0"/>
          <w:snapToGrid w:val="0"/>
        </w:rPr>
      </w:pPr>
      <w:r w:rsidRPr="00E67E0D">
        <w:rPr>
          <w:noProof w:val="0"/>
          <w:snapToGrid w:val="0"/>
        </w:rPr>
        <w:t>}</w:t>
      </w:r>
    </w:p>
    <w:p w14:paraId="691E592C" w14:textId="77777777" w:rsidR="006A1CE4" w:rsidRPr="00E67E0D" w:rsidRDefault="006A1CE4" w:rsidP="00E7499B">
      <w:pPr>
        <w:pStyle w:val="PL"/>
        <w:rPr>
          <w:noProof w:val="0"/>
          <w:snapToGrid w:val="0"/>
        </w:rPr>
      </w:pPr>
    </w:p>
    <w:p w14:paraId="4C4FE1B9" w14:textId="77777777" w:rsidR="006A1CE4" w:rsidRPr="00E67E0D" w:rsidRDefault="006A1CE4" w:rsidP="00E7499B">
      <w:pPr>
        <w:pStyle w:val="PL"/>
        <w:rPr>
          <w:noProof w:val="0"/>
          <w:snapToGrid w:val="0"/>
        </w:rPr>
      </w:pPr>
      <w:r w:rsidRPr="00E67E0D">
        <w:rPr>
          <w:noProof w:val="0"/>
          <w:snapToGrid w:val="0"/>
        </w:rPr>
        <w:t>PrivateMessageIEs NGAP-PRIVATE-IES ::= {</w:t>
      </w:r>
    </w:p>
    <w:p w14:paraId="2F934FE6" w14:textId="77777777" w:rsidR="006A1CE4" w:rsidRPr="00E67E0D" w:rsidRDefault="006A1CE4" w:rsidP="00E7499B">
      <w:pPr>
        <w:pStyle w:val="PL"/>
        <w:rPr>
          <w:noProof w:val="0"/>
          <w:snapToGrid w:val="0"/>
        </w:rPr>
      </w:pPr>
      <w:r w:rsidRPr="00E67E0D">
        <w:rPr>
          <w:noProof w:val="0"/>
          <w:snapToGrid w:val="0"/>
        </w:rPr>
        <w:tab/>
        <w:t>...</w:t>
      </w:r>
    </w:p>
    <w:p w14:paraId="416CEE4A" w14:textId="77777777" w:rsidR="006A1CE4" w:rsidRPr="00E67E0D" w:rsidRDefault="006A1CE4" w:rsidP="00E7499B">
      <w:pPr>
        <w:pStyle w:val="PL"/>
        <w:rPr>
          <w:noProof w:val="0"/>
        </w:rPr>
      </w:pPr>
      <w:r w:rsidRPr="00E67E0D">
        <w:rPr>
          <w:noProof w:val="0"/>
          <w:snapToGrid w:val="0"/>
        </w:rPr>
        <w:t>}</w:t>
      </w:r>
    </w:p>
    <w:p w14:paraId="0AFE6E85" w14:textId="77777777" w:rsidR="006A1CE4" w:rsidRPr="00E67E0D" w:rsidRDefault="006A1CE4" w:rsidP="00E7499B">
      <w:pPr>
        <w:pStyle w:val="PL"/>
        <w:rPr>
          <w:noProof w:val="0"/>
        </w:rPr>
      </w:pPr>
    </w:p>
    <w:p w14:paraId="5DE28B6D" w14:textId="77777777" w:rsidR="006A1CE4" w:rsidRPr="00E67E0D" w:rsidRDefault="006A1CE4" w:rsidP="00E7499B">
      <w:pPr>
        <w:pStyle w:val="PL"/>
        <w:rPr>
          <w:noProof w:val="0"/>
        </w:rPr>
      </w:pPr>
      <w:r w:rsidRPr="00E67E0D">
        <w:rPr>
          <w:noProof w:val="0"/>
        </w:rPr>
        <w:t>END</w:t>
      </w:r>
    </w:p>
    <w:p w14:paraId="570BCDC1" w14:textId="77777777" w:rsidR="006A1CE4" w:rsidRPr="00E67E0D" w:rsidRDefault="006A1CE4" w:rsidP="00E7499B">
      <w:pPr>
        <w:pStyle w:val="PL"/>
        <w:rPr>
          <w:ins w:id="6383" w:author="Issam" w:date="2019-02-12T23:38:00Z"/>
          <w:noProof w:val="0"/>
        </w:rPr>
      </w:pPr>
      <w:ins w:id="6384" w:author="Issam" w:date="2019-02-12T23:38:00Z">
        <w:r w:rsidRPr="00E67E0D">
          <w:rPr>
            <w:noProof w:val="0"/>
            <w:snapToGrid w:val="0"/>
          </w:rPr>
          <w:t>-- ASN1STOP</w:t>
        </w:r>
      </w:ins>
    </w:p>
    <w:p w14:paraId="7AE15A4C" w14:textId="77777777" w:rsidR="006A1CE4" w:rsidRPr="00E67E0D" w:rsidRDefault="006A1CE4" w:rsidP="00E7499B"/>
    <w:p w14:paraId="3252191C" w14:textId="77777777" w:rsidR="006A1CE4" w:rsidRPr="00E67E0D" w:rsidRDefault="006A1CE4" w:rsidP="00E7499B">
      <w:pPr>
        <w:pStyle w:val="3"/>
      </w:pPr>
      <w:bookmarkStart w:id="6385" w:name="_Toc534720714"/>
      <w:bookmarkStart w:id="6386" w:name="_Toc525567719"/>
      <w:r w:rsidRPr="00E67E0D">
        <w:t>9.4.5</w:t>
      </w:r>
      <w:r w:rsidRPr="00E67E0D">
        <w:tab/>
        <w:t>Information Element Definitions</w:t>
      </w:r>
      <w:bookmarkEnd w:id="6385"/>
      <w:bookmarkEnd w:id="6386"/>
    </w:p>
    <w:p w14:paraId="129A189F" w14:textId="77777777" w:rsidR="006A1CE4" w:rsidRPr="00E67E0D" w:rsidRDefault="006A1CE4" w:rsidP="00E7499B">
      <w:pPr>
        <w:pStyle w:val="PL"/>
        <w:rPr>
          <w:ins w:id="6387" w:author="Issam" w:date="2019-02-12T23:38:00Z"/>
          <w:noProof w:val="0"/>
          <w:snapToGrid w:val="0"/>
        </w:rPr>
      </w:pPr>
      <w:ins w:id="6388" w:author="Issam" w:date="2019-02-12T23:38:00Z">
        <w:r w:rsidRPr="00E67E0D">
          <w:rPr>
            <w:noProof w:val="0"/>
            <w:snapToGrid w:val="0"/>
          </w:rPr>
          <w:t>-- ASN1START</w:t>
        </w:r>
      </w:ins>
    </w:p>
    <w:p w14:paraId="3CAF503F" w14:textId="77777777" w:rsidR="006A1CE4" w:rsidRPr="00E67E0D" w:rsidRDefault="006A1CE4" w:rsidP="00E7499B">
      <w:pPr>
        <w:pStyle w:val="PL"/>
        <w:rPr>
          <w:noProof w:val="0"/>
          <w:snapToGrid w:val="0"/>
        </w:rPr>
      </w:pPr>
      <w:r w:rsidRPr="00E67E0D">
        <w:rPr>
          <w:noProof w:val="0"/>
          <w:snapToGrid w:val="0"/>
        </w:rPr>
        <w:t>-- **************************************************************</w:t>
      </w:r>
    </w:p>
    <w:p w14:paraId="2CA65B7A" w14:textId="77777777" w:rsidR="006A1CE4" w:rsidRPr="00E67E0D" w:rsidRDefault="006A1CE4" w:rsidP="00E7499B">
      <w:pPr>
        <w:pStyle w:val="PL"/>
        <w:rPr>
          <w:noProof w:val="0"/>
          <w:snapToGrid w:val="0"/>
        </w:rPr>
      </w:pPr>
      <w:r w:rsidRPr="00E67E0D">
        <w:rPr>
          <w:noProof w:val="0"/>
          <w:snapToGrid w:val="0"/>
        </w:rPr>
        <w:t>--</w:t>
      </w:r>
    </w:p>
    <w:p w14:paraId="051021F4" w14:textId="77777777" w:rsidR="006A1CE4" w:rsidRPr="00E67E0D" w:rsidRDefault="006A1CE4" w:rsidP="00E7499B">
      <w:pPr>
        <w:pStyle w:val="PL"/>
        <w:rPr>
          <w:noProof w:val="0"/>
          <w:snapToGrid w:val="0"/>
        </w:rPr>
      </w:pPr>
      <w:r w:rsidRPr="00E67E0D">
        <w:rPr>
          <w:noProof w:val="0"/>
          <w:snapToGrid w:val="0"/>
        </w:rPr>
        <w:t>-- Information Element Definitions</w:t>
      </w:r>
    </w:p>
    <w:p w14:paraId="56F33DD2" w14:textId="77777777" w:rsidR="006A1CE4" w:rsidRPr="00E67E0D" w:rsidRDefault="006A1CE4" w:rsidP="00E7499B">
      <w:pPr>
        <w:pStyle w:val="PL"/>
        <w:rPr>
          <w:noProof w:val="0"/>
          <w:snapToGrid w:val="0"/>
        </w:rPr>
      </w:pPr>
      <w:r w:rsidRPr="00E67E0D">
        <w:rPr>
          <w:noProof w:val="0"/>
          <w:snapToGrid w:val="0"/>
        </w:rPr>
        <w:t>--</w:t>
      </w:r>
    </w:p>
    <w:p w14:paraId="4C977343" w14:textId="77777777" w:rsidR="006A1CE4" w:rsidRPr="00E67E0D" w:rsidRDefault="006A1CE4" w:rsidP="00E7499B">
      <w:pPr>
        <w:pStyle w:val="PL"/>
        <w:rPr>
          <w:noProof w:val="0"/>
          <w:snapToGrid w:val="0"/>
        </w:rPr>
      </w:pPr>
      <w:r w:rsidRPr="00E67E0D">
        <w:rPr>
          <w:noProof w:val="0"/>
          <w:snapToGrid w:val="0"/>
        </w:rPr>
        <w:t>-- **************************************************************</w:t>
      </w:r>
    </w:p>
    <w:p w14:paraId="692DA03D" w14:textId="77777777" w:rsidR="006A1CE4" w:rsidRPr="00E67E0D" w:rsidRDefault="006A1CE4" w:rsidP="00E7499B">
      <w:pPr>
        <w:pStyle w:val="PL"/>
        <w:rPr>
          <w:noProof w:val="0"/>
          <w:snapToGrid w:val="0"/>
        </w:rPr>
      </w:pPr>
    </w:p>
    <w:p w14:paraId="16692844" w14:textId="77777777" w:rsidR="006A1CE4" w:rsidRPr="00E67E0D" w:rsidRDefault="006A1CE4" w:rsidP="00E7499B">
      <w:pPr>
        <w:pStyle w:val="PL"/>
        <w:rPr>
          <w:noProof w:val="0"/>
          <w:snapToGrid w:val="0"/>
        </w:rPr>
      </w:pPr>
      <w:r w:rsidRPr="00E67E0D">
        <w:rPr>
          <w:noProof w:val="0"/>
          <w:snapToGrid w:val="0"/>
        </w:rPr>
        <w:t>NGAP-IEs {</w:t>
      </w:r>
    </w:p>
    <w:p w14:paraId="5B3A85F4" w14:textId="77777777" w:rsidR="006A1CE4" w:rsidRPr="00E67E0D" w:rsidRDefault="006A1CE4" w:rsidP="00E7499B">
      <w:pPr>
        <w:pStyle w:val="PL"/>
        <w:rPr>
          <w:noProof w:val="0"/>
          <w:snapToGrid w:val="0"/>
        </w:rPr>
      </w:pPr>
      <w:r w:rsidRPr="00E67E0D">
        <w:rPr>
          <w:noProof w:val="0"/>
          <w:snapToGrid w:val="0"/>
        </w:rPr>
        <w:t xml:space="preserve">itu-t (0) identified-organization (4) etsi (0) mobileDomain (0) </w:t>
      </w:r>
    </w:p>
    <w:p w14:paraId="6F31C5E4" w14:textId="77777777" w:rsidR="006A1CE4" w:rsidRPr="00E67E0D" w:rsidRDefault="006A1CE4" w:rsidP="00E7499B">
      <w:pPr>
        <w:pStyle w:val="PL"/>
        <w:rPr>
          <w:noProof w:val="0"/>
          <w:snapToGrid w:val="0"/>
        </w:rPr>
      </w:pPr>
      <w:r w:rsidRPr="00E67E0D">
        <w:rPr>
          <w:noProof w:val="0"/>
          <w:snapToGrid w:val="0"/>
        </w:rPr>
        <w:t>ngran-Access (2</w:t>
      </w:r>
      <w:bookmarkStart w:id="6389" w:name="_Hlt241618181"/>
      <w:bookmarkEnd w:id="6389"/>
      <w:r w:rsidRPr="00E67E0D">
        <w:rPr>
          <w:noProof w:val="0"/>
          <w:snapToGrid w:val="0"/>
        </w:rPr>
        <w:t>2) modules (3) ngap (1) version1 (1) ngap-IEs (2) }</w:t>
      </w:r>
    </w:p>
    <w:p w14:paraId="6381BD61" w14:textId="77777777" w:rsidR="006A1CE4" w:rsidRPr="00E67E0D" w:rsidRDefault="006A1CE4" w:rsidP="00E7499B">
      <w:pPr>
        <w:pStyle w:val="PL"/>
        <w:rPr>
          <w:noProof w:val="0"/>
          <w:snapToGrid w:val="0"/>
        </w:rPr>
      </w:pPr>
    </w:p>
    <w:p w14:paraId="034B0E54" w14:textId="77777777" w:rsidR="006A1CE4" w:rsidRPr="00E67E0D" w:rsidRDefault="006A1CE4" w:rsidP="00E7499B">
      <w:pPr>
        <w:pStyle w:val="PL"/>
        <w:rPr>
          <w:noProof w:val="0"/>
          <w:snapToGrid w:val="0"/>
        </w:rPr>
      </w:pPr>
      <w:r w:rsidRPr="00E67E0D">
        <w:rPr>
          <w:noProof w:val="0"/>
          <w:snapToGrid w:val="0"/>
        </w:rPr>
        <w:t xml:space="preserve">DEFINITIONS AUTOMATIC TAGS ::= </w:t>
      </w:r>
    </w:p>
    <w:p w14:paraId="7171690E" w14:textId="77777777" w:rsidR="006A1CE4" w:rsidRPr="00E67E0D" w:rsidRDefault="006A1CE4" w:rsidP="00E7499B">
      <w:pPr>
        <w:pStyle w:val="PL"/>
        <w:rPr>
          <w:noProof w:val="0"/>
          <w:snapToGrid w:val="0"/>
        </w:rPr>
      </w:pPr>
    </w:p>
    <w:p w14:paraId="26D8354D" w14:textId="77777777" w:rsidR="006A1CE4" w:rsidRPr="00E67E0D" w:rsidRDefault="006A1CE4" w:rsidP="00E7499B">
      <w:pPr>
        <w:pStyle w:val="PL"/>
        <w:rPr>
          <w:noProof w:val="0"/>
          <w:snapToGrid w:val="0"/>
        </w:rPr>
      </w:pPr>
      <w:r w:rsidRPr="00E67E0D">
        <w:rPr>
          <w:noProof w:val="0"/>
          <w:snapToGrid w:val="0"/>
        </w:rPr>
        <w:t>BEGIN</w:t>
      </w:r>
    </w:p>
    <w:p w14:paraId="4F819513" w14:textId="77777777" w:rsidR="006A1CE4" w:rsidRPr="00E67E0D" w:rsidRDefault="006A1CE4" w:rsidP="00E7499B">
      <w:pPr>
        <w:pStyle w:val="PL"/>
        <w:rPr>
          <w:noProof w:val="0"/>
          <w:snapToGrid w:val="0"/>
        </w:rPr>
      </w:pPr>
    </w:p>
    <w:p w14:paraId="3940EC65" w14:textId="77777777" w:rsidR="006A1CE4" w:rsidRPr="00E67E0D" w:rsidRDefault="006A1CE4" w:rsidP="00E7499B">
      <w:pPr>
        <w:pStyle w:val="PL"/>
        <w:rPr>
          <w:noProof w:val="0"/>
          <w:snapToGrid w:val="0"/>
        </w:rPr>
      </w:pPr>
      <w:r w:rsidRPr="00E67E0D">
        <w:rPr>
          <w:noProof w:val="0"/>
          <w:snapToGrid w:val="0"/>
        </w:rPr>
        <w:t>IMPORTS</w:t>
      </w:r>
    </w:p>
    <w:p w14:paraId="0AB9A727" w14:textId="77777777" w:rsidR="006A1CE4" w:rsidRPr="00E67E0D" w:rsidRDefault="006A1CE4" w:rsidP="00E7499B">
      <w:pPr>
        <w:pStyle w:val="PL"/>
        <w:rPr>
          <w:noProof w:val="0"/>
          <w:snapToGrid w:val="0"/>
        </w:rPr>
      </w:pPr>
    </w:p>
    <w:p w14:paraId="0F4E2916" w14:textId="77777777" w:rsidR="006A1CE4" w:rsidRPr="00E67E0D" w:rsidRDefault="006A1CE4" w:rsidP="00E7499B">
      <w:pPr>
        <w:pStyle w:val="PL"/>
        <w:rPr>
          <w:ins w:id="6390" w:author="Issam" w:date="2019-02-12T23:38:00Z"/>
          <w:noProof w:val="0"/>
          <w:snapToGrid w:val="0"/>
        </w:rPr>
      </w:pPr>
      <w:bookmarkStart w:id="6391" w:name="_Hlk512952190"/>
      <w:ins w:id="6392" w:author="Issam" w:date="2019-02-12T23:38:00Z">
        <w:r w:rsidRPr="00E67E0D">
          <w:rPr>
            <w:noProof w:val="0"/>
            <w:snapToGrid w:val="0"/>
          </w:rPr>
          <w:tab/>
          <w:t>id-AdditionalUL-NGU-UP-TNLInformation,</w:t>
        </w:r>
      </w:ins>
    </w:p>
    <w:p w14:paraId="448AE105" w14:textId="77777777" w:rsidR="006A1CE4" w:rsidRPr="00E67E0D" w:rsidRDefault="006A1CE4" w:rsidP="00E7499B">
      <w:pPr>
        <w:pStyle w:val="PL"/>
        <w:rPr>
          <w:ins w:id="6393" w:author="Issam" w:date="2019-02-12T23:38:00Z"/>
          <w:noProof w:val="0"/>
          <w:snapToGrid w:val="0"/>
        </w:rPr>
      </w:pPr>
      <w:ins w:id="6394" w:author="Issam" w:date="2019-02-12T23:38:00Z">
        <w:r w:rsidRPr="00E67E0D">
          <w:rPr>
            <w:noProof w:val="0"/>
            <w:snapToGrid w:val="0"/>
          </w:rPr>
          <w:tab/>
          <w:t>id-Cause,</w:t>
        </w:r>
      </w:ins>
    </w:p>
    <w:p w14:paraId="1EE76738" w14:textId="77777777" w:rsidR="006A1CE4" w:rsidRPr="00E67E0D" w:rsidRDefault="006A1CE4" w:rsidP="00E7499B">
      <w:pPr>
        <w:pStyle w:val="PL"/>
        <w:rPr>
          <w:ins w:id="6395" w:author="Issam" w:date="2019-02-12T23:38:00Z"/>
          <w:noProof w:val="0"/>
          <w:snapToGrid w:val="0"/>
        </w:rPr>
      </w:pPr>
      <w:ins w:id="6396" w:author="Issam" w:date="2019-02-12T23:38:00Z">
        <w:r w:rsidRPr="00E67E0D">
          <w:rPr>
            <w:noProof w:val="0"/>
            <w:snapToGrid w:val="0"/>
          </w:rPr>
          <w:tab/>
          <w:t>id-DataForwardingNotPossible,</w:t>
        </w:r>
      </w:ins>
    </w:p>
    <w:p w14:paraId="2E6F8020" w14:textId="77777777" w:rsidR="006A1CE4" w:rsidRPr="00E67E0D" w:rsidRDefault="006A1CE4" w:rsidP="00E7499B">
      <w:pPr>
        <w:pStyle w:val="PL"/>
        <w:rPr>
          <w:ins w:id="6397" w:author="Issam" w:date="2019-02-12T23:38:00Z"/>
          <w:noProof w:val="0"/>
          <w:snapToGrid w:val="0"/>
        </w:rPr>
      </w:pPr>
      <w:ins w:id="6398" w:author="Issam" w:date="2019-02-12T23:38:00Z">
        <w:r w:rsidRPr="00E67E0D">
          <w:rPr>
            <w:noProof w:val="0"/>
            <w:snapToGrid w:val="0"/>
          </w:rPr>
          <w:tab/>
          <w:t>id-DL-NGU-UP-TNLInformation,</w:t>
        </w:r>
      </w:ins>
    </w:p>
    <w:p w14:paraId="0693089F" w14:textId="77777777" w:rsidR="006A1CE4" w:rsidRPr="00E67E0D" w:rsidRDefault="006A1CE4" w:rsidP="00E7499B">
      <w:pPr>
        <w:pStyle w:val="PL"/>
        <w:rPr>
          <w:ins w:id="6399" w:author="Issam" w:date="2019-02-12T23:38:00Z"/>
          <w:noProof w:val="0"/>
          <w:snapToGrid w:val="0"/>
        </w:rPr>
      </w:pPr>
      <w:ins w:id="6400" w:author="Issam" w:date="2019-02-12T23:38:00Z">
        <w:r w:rsidRPr="00E67E0D">
          <w:rPr>
            <w:noProof w:val="0"/>
            <w:snapToGrid w:val="0"/>
          </w:rPr>
          <w:tab/>
          <w:t>id-NetworkInstance,</w:t>
        </w:r>
      </w:ins>
    </w:p>
    <w:p w14:paraId="51BE69B1" w14:textId="77777777" w:rsidR="006A1CE4" w:rsidRPr="00E67E0D" w:rsidRDefault="006A1CE4" w:rsidP="00E7499B">
      <w:pPr>
        <w:pStyle w:val="PL"/>
        <w:rPr>
          <w:ins w:id="6401" w:author="Issam" w:date="2019-02-12T23:38:00Z"/>
          <w:noProof w:val="0"/>
          <w:snapToGrid w:val="0"/>
        </w:rPr>
      </w:pPr>
      <w:ins w:id="6402" w:author="Issam" w:date="2019-02-12T23:38:00Z">
        <w:r w:rsidRPr="00E67E0D">
          <w:rPr>
            <w:noProof w:val="0"/>
            <w:snapToGrid w:val="0"/>
          </w:rPr>
          <w:tab/>
          <w:t>id-</w:t>
        </w:r>
        <w:r w:rsidRPr="00E67E0D">
          <w:rPr>
            <w:rFonts w:hint="eastAsia"/>
            <w:noProof w:val="0"/>
            <w:snapToGrid w:val="0"/>
            <w:lang w:eastAsia="zh-CN"/>
          </w:rPr>
          <w:t>P</w:t>
        </w:r>
        <w:r w:rsidRPr="00E67E0D">
          <w:rPr>
            <w:noProof w:val="0"/>
            <w:snapToGrid w:val="0"/>
          </w:rPr>
          <w:t>DUSessionAggregateMaximumBitRate,</w:t>
        </w:r>
      </w:ins>
    </w:p>
    <w:p w14:paraId="10E99268" w14:textId="77777777" w:rsidR="006A1CE4" w:rsidRPr="00E67E0D" w:rsidRDefault="006A1CE4" w:rsidP="00E7499B">
      <w:pPr>
        <w:pStyle w:val="PL"/>
        <w:rPr>
          <w:ins w:id="6403" w:author="Issam" w:date="2019-02-12T23:38:00Z"/>
          <w:noProof w:val="0"/>
          <w:snapToGrid w:val="0"/>
        </w:rPr>
      </w:pPr>
      <w:ins w:id="6404" w:author="Issam" w:date="2019-02-12T23:38:00Z">
        <w:r w:rsidRPr="00E67E0D">
          <w:rPr>
            <w:noProof w:val="0"/>
            <w:snapToGrid w:val="0"/>
          </w:rPr>
          <w:tab/>
          <w:t>id-PDUSessionResource</w:t>
        </w:r>
        <w:r w:rsidRPr="00E67E0D">
          <w:rPr>
            <w:noProof w:val="0"/>
          </w:rPr>
          <w:t>FailedToSetupListCxtFail,</w:t>
        </w:r>
      </w:ins>
    </w:p>
    <w:p w14:paraId="6BA250DB" w14:textId="77777777" w:rsidR="006A1CE4" w:rsidRPr="00E67E0D" w:rsidRDefault="006A1CE4" w:rsidP="00E7499B">
      <w:pPr>
        <w:pStyle w:val="PL"/>
        <w:rPr>
          <w:ins w:id="6405" w:author="Issam" w:date="2019-02-12T23:38:00Z"/>
          <w:noProof w:val="0"/>
          <w:snapToGrid w:val="0"/>
        </w:rPr>
      </w:pPr>
      <w:ins w:id="6406" w:author="Issam" w:date="2019-02-12T23:38:00Z">
        <w:r w:rsidRPr="00E67E0D">
          <w:rPr>
            <w:noProof w:val="0"/>
            <w:snapToGrid w:val="0"/>
          </w:rPr>
          <w:tab/>
          <w:t>id-PDUSessionType,</w:t>
        </w:r>
      </w:ins>
    </w:p>
    <w:p w14:paraId="4D04E0C9" w14:textId="77777777" w:rsidR="006A1CE4" w:rsidRPr="00E67E0D" w:rsidRDefault="006A1CE4" w:rsidP="00E7499B">
      <w:pPr>
        <w:pStyle w:val="PL"/>
        <w:rPr>
          <w:ins w:id="6407" w:author="Issam" w:date="2019-02-12T23:38:00Z"/>
          <w:noProof w:val="0"/>
          <w:snapToGrid w:val="0"/>
        </w:rPr>
      </w:pPr>
      <w:ins w:id="6408" w:author="Issam" w:date="2019-02-12T23:38:00Z">
        <w:r w:rsidRPr="00E67E0D">
          <w:rPr>
            <w:noProof w:val="0"/>
            <w:snapToGrid w:val="0"/>
          </w:rPr>
          <w:tab/>
          <w:t>id-QosFlowAddOrModifyRequestList,</w:t>
        </w:r>
      </w:ins>
    </w:p>
    <w:p w14:paraId="4F306958" w14:textId="77777777" w:rsidR="006A1CE4" w:rsidRPr="00E67E0D" w:rsidRDefault="006A1CE4" w:rsidP="00E7499B">
      <w:pPr>
        <w:pStyle w:val="PL"/>
        <w:rPr>
          <w:ins w:id="6409" w:author="Issam" w:date="2019-02-12T23:38:00Z"/>
          <w:noProof w:val="0"/>
          <w:snapToGrid w:val="0"/>
        </w:rPr>
      </w:pPr>
      <w:ins w:id="6410" w:author="Issam" w:date="2019-02-12T23:38:00Z">
        <w:r w:rsidRPr="00E67E0D">
          <w:rPr>
            <w:noProof w:val="0"/>
            <w:snapToGrid w:val="0"/>
          </w:rPr>
          <w:tab/>
          <w:t>id-QosFlowSetupRequestList,</w:t>
        </w:r>
      </w:ins>
    </w:p>
    <w:p w14:paraId="0F462525" w14:textId="77777777" w:rsidR="006A1CE4" w:rsidRPr="00E67E0D" w:rsidRDefault="006A1CE4" w:rsidP="00E7499B">
      <w:pPr>
        <w:pStyle w:val="PL"/>
        <w:rPr>
          <w:ins w:id="6411" w:author="Issam" w:date="2019-02-12T23:38:00Z"/>
          <w:noProof w:val="0"/>
          <w:snapToGrid w:val="0"/>
        </w:rPr>
      </w:pPr>
      <w:ins w:id="6412" w:author="Issam" w:date="2019-02-12T23:38:00Z">
        <w:r w:rsidRPr="00E67E0D">
          <w:rPr>
            <w:noProof w:val="0"/>
            <w:snapToGrid w:val="0"/>
          </w:rPr>
          <w:tab/>
          <w:t>id-QosFlowToReleaseList,</w:t>
        </w:r>
      </w:ins>
    </w:p>
    <w:p w14:paraId="110BBD8F" w14:textId="77777777" w:rsidR="006A1CE4" w:rsidRPr="00E67E0D" w:rsidRDefault="006A1CE4" w:rsidP="00E7499B">
      <w:pPr>
        <w:pStyle w:val="PL"/>
        <w:rPr>
          <w:ins w:id="6413" w:author="Issam" w:date="2019-02-12T23:38:00Z"/>
          <w:noProof w:val="0"/>
          <w:snapToGrid w:val="0"/>
        </w:rPr>
      </w:pPr>
      <w:ins w:id="6414" w:author="Issam" w:date="2019-02-12T23:38:00Z">
        <w:r w:rsidRPr="00E67E0D">
          <w:rPr>
            <w:noProof w:val="0"/>
            <w:snapToGrid w:val="0"/>
          </w:rPr>
          <w:tab/>
          <w:t>id-SecurityIndication,</w:t>
        </w:r>
      </w:ins>
    </w:p>
    <w:p w14:paraId="0A73C482" w14:textId="77777777" w:rsidR="006A1CE4" w:rsidRPr="00E67E0D" w:rsidRDefault="006A1CE4" w:rsidP="00E7499B">
      <w:pPr>
        <w:pStyle w:val="PL"/>
        <w:rPr>
          <w:ins w:id="6415" w:author="Issam" w:date="2019-02-12T23:38:00Z"/>
          <w:noProof w:val="0"/>
          <w:snapToGrid w:val="0"/>
        </w:rPr>
      </w:pPr>
      <w:ins w:id="6416" w:author="Issam" w:date="2019-02-12T23:38:00Z">
        <w:r w:rsidRPr="00E67E0D">
          <w:rPr>
            <w:noProof w:val="0"/>
            <w:snapToGrid w:val="0"/>
          </w:rPr>
          <w:tab/>
          <w:t>id-UL-NGU-UP-TNLInformation,</w:t>
        </w:r>
      </w:ins>
    </w:p>
    <w:p w14:paraId="1646737D" w14:textId="77777777" w:rsidR="006A1CE4" w:rsidRPr="00E67E0D" w:rsidRDefault="006A1CE4" w:rsidP="00E7499B">
      <w:pPr>
        <w:pStyle w:val="PL"/>
        <w:rPr>
          <w:ins w:id="6417" w:author="Issam" w:date="2019-02-12T23:38:00Z"/>
          <w:noProof w:val="0"/>
          <w:snapToGrid w:val="0"/>
        </w:rPr>
      </w:pPr>
      <w:ins w:id="6418" w:author="Issam" w:date="2019-02-12T23:38:00Z">
        <w:r w:rsidRPr="00E67E0D">
          <w:rPr>
            <w:noProof w:val="0"/>
            <w:snapToGrid w:val="0"/>
          </w:rPr>
          <w:tab/>
          <w:t>id-UL-NGU-UP-TNLModifyList,</w:t>
        </w:r>
      </w:ins>
    </w:p>
    <w:p w14:paraId="27C94818" w14:textId="77777777" w:rsidR="006A1CE4" w:rsidRPr="00E67E0D" w:rsidRDefault="006A1CE4" w:rsidP="00E7499B">
      <w:pPr>
        <w:pStyle w:val="PL"/>
        <w:rPr>
          <w:noProof w:val="0"/>
        </w:rPr>
      </w:pPr>
      <w:r w:rsidRPr="00E67E0D">
        <w:rPr>
          <w:noProof w:val="0"/>
        </w:rPr>
        <w:tab/>
      </w:r>
      <w:r w:rsidRPr="00E67E0D">
        <w:rPr>
          <w:rFonts w:eastAsia="MS Mincho" w:cs="Arial"/>
          <w:lang w:eastAsia="ja-JP"/>
        </w:rPr>
        <w:t>maxnoofAllowedAreas,</w:t>
      </w:r>
    </w:p>
    <w:p w14:paraId="6FDF97B5" w14:textId="77777777" w:rsidR="006A1CE4" w:rsidRPr="00E67E0D" w:rsidRDefault="006A1CE4" w:rsidP="00E7499B">
      <w:pPr>
        <w:pStyle w:val="PL"/>
        <w:rPr>
          <w:noProof w:val="0"/>
        </w:rPr>
      </w:pPr>
      <w:r w:rsidRPr="00E67E0D">
        <w:rPr>
          <w:noProof w:val="0"/>
        </w:rPr>
        <w:tab/>
        <w:t>maxnoofAllowedS-NSSAIs,</w:t>
      </w:r>
    </w:p>
    <w:p w14:paraId="6FCBF688" w14:textId="77777777" w:rsidR="006A1CE4" w:rsidRPr="00E67E0D" w:rsidRDefault="006A1CE4" w:rsidP="00E7499B">
      <w:pPr>
        <w:pStyle w:val="PL"/>
        <w:rPr>
          <w:noProof w:val="0"/>
        </w:rPr>
      </w:pPr>
      <w:r w:rsidRPr="00E67E0D">
        <w:rPr>
          <w:noProof w:val="0"/>
        </w:rPr>
        <w:tab/>
        <w:t>maxnoofBPLMNs,</w:t>
      </w:r>
    </w:p>
    <w:p w14:paraId="7EBDC24D" w14:textId="77777777" w:rsidR="006A1CE4" w:rsidRPr="00E67E0D" w:rsidRDefault="006A1CE4" w:rsidP="00E7499B">
      <w:pPr>
        <w:pStyle w:val="PL"/>
        <w:rPr>
          <w:noProof w:val="0"/>
        </w:rPr>
      </w:pPr>
      <w:r w:rsidRPr="00E67E0D">
        <w:rPr>
          <w:noProof w:val="0"/>
        </w:rPr>
        <w:tab/>
        <w:t>maxnoofCellIDforWarning,</w:t>
      </w:r>
    </w:p>
    <w:p w14:paraId="50D410C3" w14:textId="77777777" w:rsidR="006A1CE4" w:rsidRPr="00E67E0D" w:rsidRDefault="006A1CE4" w:rsidP="00E7499B">
      <w:pPr>
        <w:pStyle w:val="PL"/>
        <w:rPr>
          <w:noProof w:val="0"/>
        </w:rPr>
      </w:pPr>
      <w:r w:rsidRPr="00E67E0D">
        <w:rPr>
          <w:noProof w:val="0"/>
        </w:rPr>
        <w:tab/>
        <w:t>maxnoofCellinAoI,</w:t>
      </w:r>
    </w:p>
    <w:p w14:paraId="7293EE5D" w14:textId="77777777" w:rsidR="006A1CE4" w:rsidRPr="00E67E0D" w:rsidRDefault="006A1CE4" w:rsidP="00E7499B">
      <w:pPr>
        <w:pStyle w:val="PL"/>
        <w:rPr>
          <w:noProof w:val="0"/>
        </w:rPr>
      </w:pPr>
      <w:r w:rsidRPr="00E67E0D">
        <w:rPr>
          <w:noProof w:val="0"/>
        </w:rPr>
        <w:tab/>
        <w:t>maxnoofCellinEAI,</w:t>
      </w:r>
    </w:p>
    <w:p w14:paraId="302C6AB6" w14:textId="77777777" w:rsidR="006A1CE4" w:rsidRPr="00E67E0D" w:rsidRDefault="006A1CE4" w:rsidP="00E7499B">
      <w:pPr>
        <w:pStyle w:val="PL"/>
        <w:rPr>
          <w:noProof w:val="0"/>
        </w:rPr>
      </w:pPr>
      <w:r w:rsidRPr="00E67E0D">
        <w:rPr>
          <w:noProof w:val="0"/>
        </w:rPr>
        <w:tab/>
        <w:t>maxnoofCellsingNB,</w:t>
      </w:r>
    </w:p>
    <w:p w14:paraId="33068496" w14:textId="77777777" w:rsidR="006A1CE4" w:rsidRPr="00E67E0D" w:rsidRDefault="006A1CE4" w:rsidP="00E7499B">
      <w:pPr>
        <w:pStyle w:val="PL"/>
        <w:rPr>
          <w:noProof w:val="0"/>
        </w:rPr>
      </w:pPr>
      <w:r w:rsidRPr="00E67E0D">
        <w:rPr>
          <w:noProof w:val="0"/>
        </w:rPr>
        <w:tab/>
        <w:t>maxnoofCellsinngeNB,</w:t>
      </w:r>
    </w:p>
    <w:p w14:paraId="1C193860" w14:textId="77777777" w:rsidR="006A1CE4" w:rsidRPr="00E67E0D" w:rsidRDefault="006A1CE4" w:rsidP="00E7499B">
      <w:pPr>
        <w:pStyle w:val="PL"/>
        <w:rPr>
          <w:noProof w:val="0"/>
        </w:rPr>
      </w:pPr>
      <w:r w:rsidRPr="00E67E0D">
        <w:rPr>
          <w:noProof w:val="0"/>
        </w:rPr>
        <w:tab/>
        <w:t>maxnoofCellinTAI,</w:t>
      </w:r>
    </w:p>
    <w:p w14:paraId="0E94721A" w14:textId="77777777" w:rsidR="006A1CE4" w:rsidRPr="00E67E0D" w:rsidRDefault="006A1CE4" w:rsidP="00E7499B">
      <w:pPr>
        <w:pStyle w:val="PL"/>
        <w:rPr>
          <w:noProof w:val="0"/>
        </w:rPr>
      </w:pPr>
      <w:r w:rsidRPr="00E67E0D">
        <w:rPr>
          <w:noProof w:val="0"/>
        </w:rPr>
        <w:tab/>
        <w:t>maxnoofCellsinUEHistoryInfo,</w:t>
      </w:r>
    </w:p>
    <w:p w14:paraId="6FE9FDE6" w14:textId="77777777" w:rsidR="006A1CE4" w:rsidRPr="00E67E0D" w:rsidRDefault="006A1CE4" w:rsidP="00E7499B">
      <w:pPr>
        <w:pStyle w:val="PL"/>
        <w:rPr>
          <w:noProof w:val="0"/>
        </w:rPr>
      </w:pPr>
      <w:r w:rsidRPr="00E67E0D">
        <w:rPr>
          <w:noProof w:val="0"/>
        </w:rPr>
        <w:tab/>
      </w:r>
      <w:r w:rsidRPr="00E67E0D">
        <w:rPr>
          <w:noProof w:val="0"/>
          <w:snapToGrid w:val="0"/>
        </w:rPr>
        <w:t>maxnoofCellsUEMovingTrajectory,</w:t>
      </w:r>
    </w:p>
    <w:p w14:paraId="7EBE5211" w14:textId="77777777" w:rsidR="006A1CE4" w:rsidRPr="00E67E0D" w:rsidRDefault="006A1CE4" w:rsidP="00E7499B">
      <w:pPr>
        <w:pStyle w:val="PL"/>
        <w:rPr>
          <w:noProof w:val="0"/>
        </w:rPr>
      </w:pPr>
      <w:r w:rsidRPr="00E67E0D">
        <w:rPr>
          <w:noProof w:val="0"/>
        </w:rPr>
        <w:tab/>
        <w:t>maxnoofDRBs,</w:t>
      </w:r>
    </w:p>
    <w:p w14:paraId="665F5D92" w14:textId="77777777" w:rsidR="006A1CE4" w:rsidRPr="00E67E0D" w:rsidRDefault="006A1CE4" w:rsidP="00E7499B">
      <w:pPr>
        <w:pStyle w:val="PL"/>
        <w:rPr>
          <w:noProof w:val="0"/>
        </w:rPr>
      </w:pPr>
      <w:r w:rsidRPr="00E67E0D">
        <w:rPr>
          <w:noProof w:val="0"/>
        </w:rPr>
        <w:tab/>
      </w:r>
      <w:r w:rsidRPr="00E67E0D">
        <w:rPr>
          <w:rFonts w:cs="Arial"/>
          <w:szCs w:val="18"/>
          <w:lang w:eastAsia="ja-JP"/>
        </w:rPr>
        <w:t>maxnoofEmergencyAreaID</w:t>
      </w:r>
      <w:r w:rsidRPr="00E67E0D">
        <w:rPr>
          <w:noProof w:val="0"/>
        </w:rPr>
        <w:t>,</w:t>
      </w:r>
    </w:p>
    <w:p w14:paraId="73958C91" w14:textId="77777777" w:rsidR="006A1CE4" w:rsidRPr="00E67E0D" w:rsidRDefault="006A1CE4" w:rsidP="00E7499B">
      <w:pPr>
        <w:pStyle w:val="PL"/>
        <w:rPr>
          <w:noProof w:val="0"/>
        </w:rPr>
      </w:pPr>
      <w:r w:rsidRPr="00E67E0D">
        <w:rPr>
          <w:noProof w:val="0"/>
        </w:rPr>
        <w:tab/>
        <w:t>maxnoofEAIforRestart,</w:t>
      </w:r>
    </w:p>
    <w:p w14:paraId="4B3E9168" w14:textId="77777777" w:rsidR="006A1CE4" w:rsidRPr="00E67E0D" w:rsidRDefault="006A1CE4" w:rsidP="00E7499B">
      <w:pPr>
        <w:pStyle w:val="PL"/>
        <w:rPr>
          <w:rFonts w:cs="Arial"/>
          <w:lang w:eastAsia="ja-JP"/>
        </w:rPr>
      </w:pPr>
      <w:r w:rsidRPr="00E67E0D">
        <w:rPr>
          <w:noProof w:val="0"/>
        </w:rPr>
        <w:tab/>
      </w:r>
      <w:r w:rsidRPr="00E67E0D">
        <w:rPr>
          <w:rFonts w:eastAsia="MS Mincho" w:cs="Arial"/>
          <w:lang w:eastAsia="ja-JP"/>
        </w:rPr>
        <w:t>m</w:t>
      </w:r>
      <w:r w:rsidRPr="00E67E0D">
        <w:rPr>
          <w:rFonts w:cs="Arial"/>
          <w:lang w:eastAsia="ja-JP"/>
        </w:rPr>
        <w:t>axnoofEPLMNs,</w:t>
      </w:r>
    </w:p>
    <w:p w14:paraId="3A5D3100" w14:textId="77777777" w:rsidR="006A1CE4" w:rsidRPr="00E67E0D" w:rsidRDefault="006A1CE4" w:rsidP="00E7499B">
      <w:pPr>
        <w:pStyle w:val="PL"/>
        <w:rPr>
          <w:noProof w:val="0"/>
        </w:rPr>
      </w:pPr>
      <w:r w:rsidRPr="00E67E0D">
        <w:rPr>
          <w:rFonts w:cs="Arial"/>
          <w:lang w:eastAsia="ja-JP"/>
        </w:rPr>
        <w:tab/>
      </w:r>
      <w:r w:rsidRPr="00E67E0D">
        <w:t>maxnoofEPLMNsPlusOne,</w:t>
      </w:r>
    </w:p>
    <w:p w14:paraId="242DAE42" w14:textId="77777777" w:rsidR="006A1CE4" w:rsidRPr="00E67E0D" w:rsidRDefault="006A1CE4" w:rsidP="00E7499B">
      <w:pPr>
        <w:pStyle w:val="PL"/>
        <w:rPr>
          <w:noProof w:val="0"/>
        </w:rPr>
      </w:pPr>
      <w:r w:rsidRPr="00E67E0D">
        <w:rPr>
          <w:noProof w:val="0"/>
        </w:rPr>
        <w:tab/>
        <w:t>maxnoofE-RABs,</w:t>
      </w:r>
    </w:p>
    <w:p w14:paraId="0782EAFA" w14:textId="77777777" w:rsidR="006A1CE4" w:rsidRPr="00E67E0D" w:rsidRDefault="006A1CE4" w:rsidP="00E7499B">
      <w:pPr>
        <w:pStyle w:val="PL"/>
        <w:rPr>
          <w:noProof w:val="0"/>
        </w:rPr>
      </w:pPr>
      <w:r w:rsidRPr="00E67E0D">
        <w:rPr>
          <w:noProof w:val="0"/>
          <w:snapToGrid w:val="0"/>
        </w:rPr>
        <w:tab/>
        <w:t>maxnoofErrors</w:t>
      </w:r>
      <w:r w:rsidRPr="00E67E0D">
        <w:rPr>
          <w:noProof w:val="0"/>
        </w:rPr>
        <w:t>,</w:t>
      </w:r>
    </w:p>
    <w:p w14:paraId="447D39DC" w14:textId="77777777" w:rsidR="006A1CE4" w:rsidRPr="00E67E0D" w:rsidRDefault="006A1CE4" w:rsidP="00E7499B">
      <w:pPr>
        <w:pStyle w:val="PL"/>
        <w:rPr>
          <w:noProof w:val="0"/>
        </w:rPr>
      </w:pPr>
      <w:r w:rsidRPr="00E67E0D">
        <w:rPr>
          <w:noProof w:val="0"/>
        </w:rPr>
        <w:tab/>
      </w:r>
      <w:r w:rsidRPr="00E67E0D">
        <w:rPr>
          <w:rFonts w:eastAsia="MS Mincho" w:cs="Arial"/>
          <w:lang w:eastAsia="ja-JP"/>
        </w:rPr>
        <w:t>maxnoofForbTACs,</w:t>
      </w:r>
    </w:p>
    <w:p w14:paraId="132179E0" w14:textId="77777777" w:rsidR="006A1CE4" w:rsidRPr="00E67E0D" w:rsidRDefault="006A1CE4" w:rsidP="00E7499B">
      <w:pPr>
        <w:pStyle w:val="PL"/>
        <w:rPr>
          <w:noProof w:val="0"/>
        </w:rPr>
      </w:pPr>
      <w:r w:rsidRPr="00E67E0D">
        <w:rPr>
          <w:noProof w:val="0"/>
        </w:rPr>
        <w:tab/>
      </w:r>
      <w:r w:rsidRPr="00E67E0D">
        <w:rPr>
          <w:lang w:eastAsia="ja-JP"/>
        </w:rPr>
        <w:t>m</w:t>
      </w:r>
      <w:r w:rsidRPr="00E67E0D">
        <w:rPr>
          <w:rFonts w:eastAsia="SimSun"/>
          <w:lang w:eastAsia="zh-CN"/>
        </w:rPr>
        <w:t>axnoofMultiConnectivities,</w:t>
      </w:r>
    </w:p>
    <w:p w14:paraId="064D4EC2" w14:textId="77777777" w:rsidR="006A1CE4" w:rsidRPr="00E67E0D" w:rsidRDefault="006A1CE4" w:rsidP="00E7499B">
      <w:pPr>
        <w:pStyle w:val="PL"/>
        <w:rPr>
          <w:noProof w:val="0"/>
        </w:rPr>
      </w:pPr>
      <w:r w:rsidRPr="00E67E0D">
        <w:rPr>
          <w:rFonts w:eastAsia="SimSun"/>
          <w:lang w:eastAsia="zh-CN"/>
        </w:rPr>
        <w:tab/>
      </w:r>
      <w:r w:rsidRPr="00E67E0D">
        <w:rPr>
          <w:noProof w:val="0"/>
          <w:snapToGrid w:val="0"/>
        </w:rPr>
        <w:t>maxnoofNGConnectionsToReset,</w:t>
      </w:r>
    </w:p>
    <w:p w14:paraId="5ED32DC9" w14:textId="77777777" w:rsidR="006A1CE4" w:rsidRPr="00E67E0D" w:rsidRDefault="006A1CE4" w:rsidP="00E7499B">
      <w:pPr>
        <w:pStyle w:val="PL"/>
        <w:rPr>
          <w:noProof w:val="0"/>
          <w:snapToGrid w:val="0"/>
        </w:rPr>
      </w:pPr>
      <w:r w:rsidRPr="00E67E0D">
        <w:rPr>
          <w:noProof w:val="0"/>
          <w:snapToGrid w:val="0"/>
        </w:rPr>
        <w:tab/>
        <w:t>maxnoofPDUSessions,</w:t>
      </w:r>
    </w:p>
    <w:p w14:paraId="66905288" w14:textId="77777777" w:rsidR="006A1CE4" w:rsidRPr="00E67E0D" w:rsidRDefault="006A1CE4" w:rsidP="00E7499B">
      <w:pPr>
        <w:pStyle w:val="PL"/>
        <w:rPr>
          <w:noProof w:val="0"/>
          <w:snapToGrid w:val="0"/>
        </w:rPr>
      </w:pPr>
      <w:r w:rsidRPr="00E67E0D">
        <w:rPr>
          <w:noProof w:val="0"/>
          <w:snapToGrid w:val="0"/>
        </w:rPr>
        <w:tab/>
        <w:t>maxnoofPLMNs,</w:t>
      </w:r>
    </w:p>
    <w:p w14:paraId="49BB156E" w14:textId="77777777" w:rsidR="006A1CE4" w:rsidRPr="00E67E0D" w:rsidRDefault="006A1CE4" w:rsidP="00E7499B">
      <w:pPr>
        <w:pStyle w:val="PL"/>
        <w:rPr>
          <w:noProof w:val="0"/>
          <w:snapToGrid w:val="0"/>
        </w:rPr>
      </w:pPr>
      <w:r w:rsidRPr="00E67E0D">
        <w:rPr>
          <w:noProof w:val="0"/>
          <w:snapToGrid w:val="0"/>
        </w:rPr>
        <w:tab/>
        <w:t>maxnoofQosFlows,</w:t>
      </w:r>
    </w:p>
    <w:p w14:paraId="2931F7A0" w14:textId="77777777" w:rsidR="006A1CE4" w:rsidRPr="00E67E0D" w:rsidRDefault="006A1CE4" w:rsidP="00E7499B">
      <w:pPr>
        <w:pStyle w:val="PL"/>
        <w:rPr>
          <w:noProof w:val="0"/>
          <w:snapToGrid w:val="0"/>
        </w:rPr>
      </w:pPr>
      <w:r w:rsidRPr="00E67E0D">
        <w:rPr>
          <w:noProof w:val="0"/>
          <w:snapToGrid w:val="0"/>
        </w:rPr>
        <w:tab/>
        <w:t>maxnoofRANNodeinAoI,</w:t>
      </w:r>
    </w:p>
    <w:p w14:paraId="7CF586B8" w14:textId="77777777" w:rsidR="006A1CE4" w:rsidRPr="00E67E0D" w:rsidRDefault="006A1CE4" w:rsidP="00E7499B">
      <w:pPr>
        <w:pStyle w:val="PL"/>
        <w:rPr>
          <w:noProof w:val="0"/>
        </w:rPr>
      </w:pPr>
      <w:r w:rsidRPr="00E67E0D">
        <w:rPr>
          <w:noProof w:val="0"/>
        </w:rPr>
        <w:tab/>
        <w:t>maxnoofRecommendedCells,</w:t>
      </w:r>
    </w:p>
    <w:p w14:paraId="723E39A0" w14:textId="77777777" w:rsidR="006A1CE4" w:rsidRPr="00E67E0D" w:rsidRDefault="006A1CE4" w:rsidP="00E7499B">
      <w:pPr>
        <w:pStyle w:val="PL"/>
        <w:rPr>
          <w:noProof w:val="0"/>
        </w:rPr>
      </w:pPr>
      <w:r w:rsidRPr="00E67E0D">
        <w:rPr>
          <w:noProof w:val="0"/>
        </w:rPr>
        <w:tab/>
      </w:r>
      <w:r w:rsidRPr="00E67E0D">
        <w:rPr>
          <w:noProof w:val="0"/>
          <w:snapToGrid w:val="0"/>
        </w:rPr>
        <w:t>maxnoofRecommendedRANNodes,</w:t>
      </w:r>
    </w:p>
    <w:p w14:paraId="5835A7D5" w14:textId="77777777" w:rsidR="006A1CE4" w:rsidRPr="00E67E0D" w:rsidRDefault="006A1CE4" w:rsidP="00E7499B">
      <w:pPr>
        <w:pStyle w:val="PL"/>
        <w:rPr>
          <w:noProof w:val="0"/>
        </w:rPr>
      </w:pPr>
      <w:r w:rsidRPr="00E67E0D">
        <w:rPr>
          <w:noProof w:val="0"/>
        </w:rPr>
        <w:tab/>
      </w:r>
      <w:r w:rsidRPr="00E67E0D">
        <w:rPr>
          <w:rFonts w:eastAsia="Malgun Gothic" w:cs="Arial"/>
          <w:lang w:eastAsia="ja-JP"/>
        </w:rPr>
        <w:t>maxnoofAoI,</w:t>
      </w:r>
    </w:p>
    <w:p w14:paraId="1D748833" w14:textId="77777777" w:rsidR="006A1CE4" w:rsidRPr="00E67E0D" w:rsidRDefault="006A1CE4" w:rsidP="00E7499B">
      <w:pPr>
        <w:pStyle w:val="PL"/>
        <w:rPr>
          <w:rFonts w:eastAsia="Batang"/>
          <w:noProof w:val="0"/>
          <w:snapToGrid w:val="0"/>
          <w:lang w:eastAsia="zh-CN"/>
        </w:rPr>
      </w:pPr>
      <w:r w:rsidRPr="00E67E0D">
        <w:rPr>
          <w:noProof w:val="0"/>
        </w:rPr>
        <w:tab/>
      </w:r>
      <w:r w:rsidRPr="00E67E0D">
        <w:rPr>
          <w:rFonts w:eastAsia="Batang"/>
          <w:noProof w:val="0"/>
          <w:snapToGrid w:val="0"/>
          <w:lang w:eastAsia="zh-CN"/>
        </w:rPr>
        <w:t>maxnoofServedGUAMIs,</w:t>
      </w:r>
    </w:p>
    <w:p w14:paraId="1A99BCA2" w14:textId="77777777" w:rsidR="006A1CE4" w:rsidRPr="00E67E0D" w:rsidRDefault="006A1CE4" w:rsidP="00E7499B">
      <w:pPr>
        <w:pStyle w:val="PL"/>
        <w:rPr>
          <w:noProof w:val="0"/>
        </w:rPr>
      </w:pPr>
      <w:r w:rsidRPr="00E67E0D">
        <w:rPr>
          <w:rFonts w:eastAsia="Batang"/>
          <w:noProof w:val="0"/>
          <w:snapToGrid w:val="0"/>
          <w:lang w:eastAsia="zh-CN"/>
        </w:rPr>
        <w:tab/>
        <w:t>maxnoofSliceItems,</w:t>
      </w:r>
    </w:p>
    <w:p w14:paraId="16E65DDC" w14:textId="77777777" w:rsidR="006A1CE4" w:rsidRPr="00E67E0D" w:rsidRDefault="006A1CE4" w:rsidP="00E7499B">
      <w:pPr>
        <w:pStyle w:val="PL"/>
        <w:rPr>
          <w:noProof w:val="0"/>
        </w:rPr>
      </w:pPr>
      <w:r w:rsidRPr="00E67E0D">
        <w:rPr>
          <w:noProof w:val="0"/>
        </w:rPr>
        <w:tab/>
        <w:t>maxnoofTACs,</w:t>
      </w:r>
    </w:p>
    <w:p w14:paraId="1EAB6D95" w14:textId="77777777" w:rsidR="006A1CE4" w:rsidRPr="00E67E0D" w:rsidRDefault="006A1CE4" w:rsidP="00E7499B">
      <w:pPr>
        <w:pStyle w:val="PL"/>
        <w:rPr>
          <w:noProof w:val="0"/>
        </w:rPr>
      </w:pPr>
      <w:r w:rsidRPr="00E67E0D">
        <w:rPr>
          <w:noProof w:val="0"/>
        </w:rPr>
        <w:tab/>
        <w:t>maxnoofTAIforInactive,</w:t>
      </w:r>
    </w:p>
    <w:p w14:paraId="3197AA7F" w14:textId="77777777" w:rsidR="006A1CE4" w:rsidRPr="00E67E0D" w:rsidRDefault="006A1CE4" w:rsidP="00E7499B">
      <w:pPr>
        <w:pStyle w:val="PL"/>
        <w:rPr>
          <w:noProof w:val="0"/>
        </w:rPr>
      </w:pPr>
      <w:r w:rsidRPr="00E67E0D">
        <w:rPr>
          <w:noProof w:val="0"/>
        </w:rPr>
        <w:tab/>
        <w:t>maxnoofTAIforPaging,</w:t>
      </w:r>
    </w:p>
    <w:p w14:paraId="22749AE9" w14:textId="77777777" w:rsidR="006A1CE4" w:rsidRPr="00E67E0D" w:rsidRDefault="006A1CE4" w:rsidP="00E7499B">
      <w:pPr>
        <w:pStyle w:val="PL"/>
        <w:rPr>
          <w:noProof w:val="0"/>
        </w:rPr>
      </w:pPr>
      <w:r w:rsidRPr="00E67E0D">
        <w:rPr>
          <w:noProof w:val="0"/>
        </w:rPr>
        <w:tab/>
        <w:t>maxnoofTAIforRestart,</w:t>
      </w:r>
    </w:p>
    <w:p w14:paraId="6E67AF23" w14:textId="77777777" w:rsidR="006A1CE4" w:rsidRPr="00E67E0D" w:rsidRDefault="006A1CE4" w:rsidP="00E7499B">
      <w:pPr>
        <w:pStyle w:val="PL"/>
        <w:rPr>
          <w:noProof w:val="0"/>
        </w:rPr>
      </w:pPr>
      <w:r w:rsidRPr="00E67E0D">
        <w:rPr>
          <w:noProof w:val="0"/>
        </w:rPr>
        <w:tab/>
        <w:t>maxnoofTAIforWarning,</w:t>
      </w:r>
    </w:p>
    <w:p w14:paraId="1AB6D165" w14:textId="77777777" w:rsidR="006A1CE4" w:rsidRPr="00E67E0D" w:rsidRDefault="006A1CE4" w:rsidP="00E7499B">
      <w:pPr>
        <w:pStyle w:val="PL"/>
        <w:rPr>
          <w:noProof w:val="0"/>
        </w:rPr>
      </w:pPr>
      <w:r w:rsidRPr="00E67E0D">
        <w:rPr>
          <w:noProof w:val="0"/>
        </w:rPr>
        <w:tab/>
        <w:t>maxnoofTAIinAoI,</w:t>
      </w:r>
    </w:p>
    <w:p w14:paraId="728BD6F2" w14:textId="77777777" w:rsidR="006A1CE4" w:rsidRPr="00E67E0D" w:rsidRDefault="006A1CE4" w:rsidP="00E7499B">
      <w:pPr>
        <w:pStyle w:val="PL"/>
        <w:rPr>
          <w:noProof w:val="0"/>
        </w:rPr>
      </w:pPr>
      <w:r w:rsidRPr="00E67E0D">
        <w:rPr>
          <w:noProof w:val="0"/>
        </w:rPr>
        <w:tab/>
      </w:r>
      <w:r w:rsidRPr="00E67E0D">
        <w:rPr>
          <w:noProof w:val="0"/>
          <w:snapToGrid w:val="0"/>
        </w:rPr>
        <w:t>maxnoofTNLAssociations,</w:t>
      </w:r>
    </w:p>
    <w:p w14:paraId="79C1F826" w14:textId="77777777" w:rsidR="006A1CE4" w:rsidRPr="00E67E0D" w:rsidRDefault="006A1CE4" w:rsidP="00E7499B">
      <w:pPr>
        <w:pStyle w:val="PL"/>
        <w:rPr>
          <w:noProof w:val="0"/>
        </w:rPr>
      </w:pPr>
      <w:r w:rsidRPr="00E67E0D">
        <w:rPr>
          <w:noProof w:val="0"/>
        </w:rPr>
        <w:tab/>
        <w:t>maxnoofXnExtTLAs,</w:t>
      </w:r>
    </w:p>
    <w:p w14:paraId="2159BBEC" w14:textId="77777777" w:rsidR="006A1CE4" w:rsidRPr="00E67E0D" w:rsidRDefault="006A1CE4" w:rsidP="00E7499B">
      <w:pPr>
        <w:pStyle w:val="PL"/>
        <w:rPr>
          <w:noProof w:val="0"/>
        </w:rPr>
      </w:pPr>
      <w:r w:rsidRPr="00E67E0D">
        <w:rPr>
          <w:noProof w:val="0"/>
        </w:rPr>
        <w:tab/>
        <w:t>maxnoofXnGTP-TLAs,</w:t>
      </w:r>
    </w:p>
    <w:p w14:paraId="0A8B18CA" w14:textId="77777777" w:rsidR="006A1CE4" w:rsidRPr="00E67E0D" w:rsidRDefault="006A1CE4" w:rsidP="00E7499B">
      <w:pPr>
        <w:pStyle w:val="PL"/>
        <w:rPr>
          <w:noProof w:val="0"/>
        </w:rPr>
      </w:pPr>
      <w:r w:rsidRPr="00E67E0D">
        <w:rPr>
          <w:noProof w:val="0"/>
        </w:rPr>
        <w:tab/>
        <w:t>maxnoofXnTLAs</w:t>
      </w:r>
    </w:p>
    <w:bookmarkEnd w:id="6391"/>
    <w:p w14:paraId="1542BEE0" w14:textId="77777777" w:rsidR="006A1CE4" w:rsidRPr="00E67E0D" w:rsidRDefault="006A1CE4" w:rsidP="00E7499B">
      <w:pPr>
        <w:pStyle w:val="PL"/>
        <w:rPr>
          <w:noProof w:val="0"/>
          <w:snapToGrid w:val="0"/>
        </w:rPr>
      </w:pPr>
      <w:r w:rsidRPr="00E67E0D">
        <w:rPr>
          <w:noProof w:val="0"/>
          <w:snapToGrid w:val="0"/>
        </w:rPr>
        <w:t>FROM NGAP-Constants</w:t>
      </w:r>
    </w:p>
    <w:p w14:paraId="3CA14169" w14:textId="77777777" w:rsidR="006A1CE4" w:rsidRPr="00E67E0D" w:rsidRDefault="006A1CE4" w:rsidP="00E7499B">
      <w:pPr>
        <w:pStyle w:val="PL"/>
        <w:rPr>
          <w:noProof w:val="0"/>
          <w:snapToGrid w:val="0"/>
        </w:rPr>
      </w:pPr>
    </w:p>
    <w:p w14:paraId="11572F2A" w14:textId="77777777" w:rsidR="006A1CE4" w:rsidRPr="00E67E0D" w:rsidRDefault="006A1CE4" w:rsidP="00E7499B">
      <w:pPr>
        <w:pStyle w:val="PL"/>
        <w:rPr>
          <w:noProof w:val="0"/>
          <w:snapToGrid w:val="0"/>
        </w:rPr>
      </w:pPr>
      <w:r w:rsidRPr="00E67E0D">
        <w:rPr>
          <w:noProof w:val="0"/>
          <w:snapToGrid w:val="0"/>
        </w:rPr>
        <w:tab/>
        <w:t>Criticality,</w:t>
      </w:r>
    </w:p>
    <w:p w14:paraId="58B925D0" w14:textId="77777777" w:rsidR="006A1CE4" w:rsidRPr="00E67E0D" w:rsidRDefault="006A1CE4" w:rsidP="00E7499B">
      <w:pPr>
        <w:pStyle w:val="PL"/>
        <w:rPr>
          <w:noProof w:val="0"/>
          <w:snapToGrid w:val="0"/>
        </w:rPr>
      </w:pPr>
      <w:r w:rsidRPr="00E67E0D">
        <w:rPr>
          <w:noProof w:val="0"/>
          <w:snapToGrid w:val="0"/>
        </w:rPr>
        <w:tab/>
        <w:t>ProcedureCode,</w:t>
      </w:r>
    </w:p>
    <w:p w14:paraId="51EC884F" w14:textId="77777777" w:rsidR="006A1CE4" w:rsidRPr="00E67E0D" w:rsidRDefault="006A1CE4" w:rsidP="00E7499B">
      <w:pPr>
        <w:pStyle w:val="PL"/>
        <w:rPr>
          <w:noProof w:val="0"/>
          <w:snapToGrid w:val="0"/>
        </w:rPr>
      </w:pPr>
      <w:r w:rsidRPr="00E67E0D">
        <w:rPr>
          <w:noProof w:val="0"/>
          <w:snapToGrid w:val="0"/>
        </w:rPr>
        <w:tab/>
        <w:t>ProtocolIE-ID,</w:t>
      </w:r>
    </w:p>
    <w:p w14:paraId="7A36202D" w14:textId="77777777" w:rsidR="006A1CE4" w:rsidRPr="00E67E0D" w:rsidRDefault="006A1CE4" w:rsidP="00E7499B">
      <w:pPr>
        <w:pStyle w:val="PL"/>
        <w:rPr>
          <w:noProof w:val="0"/>
          <w:snapToGrid w:val="0"/>
        </w:rPr>
      </w:pPr>
      <w:r w:rsidRPr="00E67E0D">
        <w:rPr>
          <w:noProof w:val="0"/>
          <w:snapToGrid w:val="0"/>
        </w:rPr>
        <w:tab/>
        <w:t>TriggeringMessage</w:t>
      </w:r>
    </w:p>
    <w:p w14:paraId="097D6A9E" w14:textId="77777777" w:rsidR="006A1CE4" w:rsidRPr="00E67E0D" w:rsidRDefault="006A1CE4" w:rsidP="00E7499B">
      <w:pPr>
        <w:pStyle w:val="PL"/>
        <w:rPr>
          <w:noProof w:val="0"/>
          <w:snapToGrid w:val="0"/>
        </w:rPr>
      </w:pPr>
      <w:r w:rsidRPr="00E67E0D">
        <w:rPr>
          <w:noProof w:val="0"/>
          <w:snapToGrid w:val="0"/>
        </w:rPr>
        <w:t>FROM NGAP-CommonDataTypes</w:t>
      </w:r>
    </w:p>
    <w:p w14:paraId="2B6FE413" w14:textId="77777777" w:rsidR="006A1CE4" w:rsidRPr="00E67E0D" w:rsidRDefault="006A1CE4" w:rsidP="00E7499B">
      <w:pPr>
        <w:pStyle w:val="PL"/>
        <w:rPr>
          <w:noProof w:val="0"/>
          <w:snapToGrid w:val="0"/>
        </w:rPr>
      </w:pPr>
    </w:p>
    <w:p w14:paraId="7E8D7AF9" w14:textId="77777777" w:rsidR="006A1CE4" w:rsidRPr="00E67E0D" w:rsidRDefault="006A1CE4" w:rsidP="00E7499B">
      <w:pPr>
        <w:pStyle w:val="PL"/>
        <w:rPr>
          <w:noProof w:val="0"/>
          <w:snapToGrid w:val="0"/>
        </w:rPr>
      </w:pPr>
      <w:r w:rsidRPr="00E67E0D">
        <w:rPr>
          <w:noProof w:val="0"/>
          <w:snapToGrid w:val="0"/>
        </w:rPr>
        <w:tab/>
        <w:t>ProtocolExtensionContainer{},</w:t>
      </w:r>
    </w:p>
    <w:p w14:paraId="14B3AD01" w14:textId="77777777" w:rsidR="006A1CE4" w:rsidRPr="00E67E0D" w:rsidRDefault="006A1CE4" w:rsidP="00E7499B">
      <w:pPr>
        <w:pStyle w:val="PL"/>
        <w:rPr>
          <w:ins w:id="6419" w:author="Issam" w:date="2019-02-12T23:38:00Z"/>
          <w:noProof w:val="0"/>
          <w:snapToGrid w:val="0"/>
        </w:rPr>
      </w:pPr>
      <w:ins w:id="6420" w:author="Issam" w:date="2019-02-12T23:38:00Z">
        <w:r w:rsidRPr="00E67E0D">
          <w:rPr>
            <w:noProof w:val="0"/>
            <w:snapToGrid w:val="0"/>
          </w:rPr>
          <w:tab/>
          <w:t>ProtocolIE-Container{},</w:t>
        </w:r>
      </w:ins>
    </w:p>
    <w:p w14:paraId="4C00AD4B" w14:textId="77777777" w:rsidR="006A1CE4" w:rsidRPr="00E67E0D" w:rsidRDefault="006A1CE4" w:rsidP="00E7499B">
      <w:pPr>
        <w:pStyle w:val="PL"/>
        <w:rPr>
          <w:noProof w:val="0"/>
          <w:snapToGrid w:val="0"/>
        </w:rPr>
      </w:pPr>
      <w:r w:rsidRPr="00E67E0D">
        <w:rPr>
          <w:noProof w:val="0"/>
          <w:snapToGrid w:val="0"/>
        </w:rPr>
        <w:tab/>
        <w:t>NGAP-PROTOCOL-EXTENSION,</w:t>
      </w:r>
    </w:p>
    <w:p w14:paraId="5104FD59" w14:textId="77777777" w:rsidR="006A1CE4" w:rsidRPr="00E67E0D" w:rsidRDefault="006A1CE4" w:rsidP="00E7499B">
      <w:pPr>
        <w:pStyle w:val="PL"/>
        <w:rPr>
          <w:noProof w:val="0"/>
          <w:snapToGrid w:val="0"/>
        </w:rPr>
      </w:pPr>
      <w:r w:rsidRPr="00E67E0D">
        <w:rPr>
          <w:noProof w:val="0"/>
          <w:snapToGrid w:val="0"/>
        </w:rPr>
        <w:tab/>
        <w:t>ProtocolIE-SingleContainer{},</w:t>
      </w:r>
    </w:p>
    <w:p w14:paraId="477816C6" w14:textId="77777777" w:rsidR="006A1CE4" w:rsidRPr="00E67E0D" w:rsidRDefault="006A1CE4" w:rsidP="00E7499B">
      <w:pPr>
        <w:pStyle w:val="PL"/>
        <w:rPr>
          <w:noProof w:val="0"/>
          <w:snapToGrid w:val="0"/>
        </w:rPr>
      </w:pPr>
      <w:r w:rsidRPr="00E67E0D">
        <w:rPr>
          <w:noProof w:val="0"/>
          <w:snapToGrid w:val="0"/>
        </w:rPr>
        <w:tab/>
        <w:t>NGAP-PROTOCOL-IES</w:t>
      </w:r>
    </w:p>
    <w:p w14:paraId="650E82CB" w14:textId="77777777" w:rsidR="006A1CE4" w:rsidRPr="00E67E0D" w:rsidRDefault="006A1CE4" w:rsidP="00E7499B">
      <w:pPr>
        <w:pStyle w:val="PL"/>
        <w:rPr>
          <w:noProof w:val="0"/>
          <w:snapToGrid w:val="0"/>
        </w:rPr>
      </w:pPr>
      <w:r w:rsidRPr="00E67E0D">
        <w:rPr>
          <w:noProof w:val="0"/>
          <w:snapToGrid w:val="0"/>
        </w:rPr>
        <w:t>FROM NGAP-Containers;</w:t>
      </w:r>
    </w:p>
    <w:p w14:paraId="78BC8FEB" w14:textId="77777777" w:rsidR="006A1CE4" w:rsidRPr="00E67E0D" w:rsidRDefault="006A1CE4" w:rsidP="00E7499B">
      <w:pPr>
        <w:pStyle w:val="PL"/>
        <w:rPr>
          <w:noProof w:val="0"/>
          <w:snapToGrid w:val="0"/>
        </w:rPr>
      </w:pPr>
    </w:p>
    <w:p w14:paraId="74EA12F8" w14:textId="77777777" w:rsidR="006A1CE4" w:rsidRPr="00E67E0D" w:rsidRDefault="006A1CE4" w:rsidP="00E7499B">
      <w:pPr>
        <w:pStyle w:val="PL"/>
        <w:outlineLvl w:val="3"/>
        <w:rPr>
          <w:noProof w:val="0"/>
          <w:snapToGrid w:val="0"/>
        </w:rPr>
      </w:pPr>
      <w:r w:rsidRPr="00E67E0D">
        <w:rPr>
          <w:noProof w:val="0"/>
          <w:snapToGrid w:val="0"/>
        </w:rPr>
        <w:t>-- A</w:t>
      </w:r>
    </w:p>
    <w:p w14:paraId="52E6A3D0" w14:textId="77777777" w:rsidR="006A1CE4" w:rsidRPr="00E67E0D" w:rsidRDefault="006A1CE4" w:rsidP="00E7499B">
      <w:pPr>
        <w:pStyle w:val="PL"/>
        <w:rPr>
          <w:noProof w:val="0"/>
          <w:snapToGrid w:val="0"/>
        </w:rPr>
      </w:pPr>
    </w:p>
    <w:p w14:paraId="752735CE" w14:textId="77777777" w:rsidR="006A1CE4" w:rsidRPr="00E67E0D" w:rsidRDefault="006A1CE4" w:rsidP="00E7499B">
      <w:pPr>
        <w:pStyle w:val="PL"/>
        <w:spacing w:line="0" w:lineRule="atLeast"/>
        <w:rPr>
          <w:noProof w:val="0"/>
          <w:snapToGrid w:val="0"/>
        </w:rPr>
      </w:pPr>
      <w:r w:rsidRPr="00E67E0D">
        <w:rPr>
          <w:noProof w:val="0"/>
          <w:snapToGrid w:val="0"/>
        </w:rPr>
        <w:t>AdditionalQosFlowInformation ::= ENUMERATED {</w:t>
      </w:r>
    </w:p>
    <w:p w14:paraId="7C481878" w14:textId="77777777" w:rsidR="006A1CE4" w:rsidRPr="00E67E0D" w:rsidRDefault="006A1CE4" w:rsidP="00E7499B">
      <w:pPr>
        <w:pStyle w:val="PL"/>
        <w:spacing w:line="0" w:lineRule="atLeast"/>
        <w:rPr>
          <w:noProof w:val="0"/>
          <w:snapToGrid w:val="0"/>
        </w:rPr>
      </w:pPr>
      <w:r w:rsidRPr="00E67E0D">
        <w:rPr>
          <w:noProof w:val="0"/>
          <w:snapToGrid w:val="0"/>
        </w:rPr>
        <w:tab/>
        <w:t>more-likely,</w:t>
      </w:r>
    </w:p>
    <w:p w14:paraId="74DF9E83"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41D10F96" w14:textId="77777777" w:rsidR="006A1CE4" w:rsidRPr="00E67E0D" w:rsidRDefault="006A1CE4" w:rsidP="00E7499B">
      <w:pPr>
        <w:pStyle w:val="PL"/>
        <w:spacing w:line="0" w:lineRule="atLeast"/>
        <w:rPr>
          <w:noProof w:val="0"/>
          <w:snapToGrid w:val="0"/>
        </w:rPr>
      </w:pPr>
      <w:r w:rsidRPr="00E67E0D">
        <w:rPr>
          <w:noProof w:val="0"/>
          <w:snapToGrid w:val="0"/>
        </w:rPr>
        <w:t>}</w:t>
      </w:r>
    </w:p>
    <w:p w14:paraId="0C4FBB0C" w14:textId="77777777" w:rsidR="006A1CE4" w:rsidRPr="00E67E0D" w:rsidRDefault="006A1CE4" w:rsidP="00E7499B">
      <w:pPr>
        <w:pStyle w:val="PL"/>
        <w:spacing w:line="0" w:lineRule="atLeast"/>
        <w:rPr>
          <w:noProof w:val="0"/>
          <w:snapToGrid w:val="0"/>
        </w:rPr>
      </w:pPr>
    </w:p>
    <w:p w14:paraId="69C76EC2" w14:textId="77777777" w:rsidR="006A1CE4" w:rsidRPr="00E67E0D" w:rsidRDefault="006A1CE4" w:rsidP="00E7499B">
      <w:pPr>
        <w:pStyle w:val="PL"/>
        <w:rPr>
          <w:noProof w:val="0"/>
          <w:snapToGrid w:val="0"/>
        </w:rPr>
      </w:pPr>
      <w:r w:rsidRPr="00E67E0D">
        <w:rPr>
          <w:noProof w:val="0"/>
          <w:snapToGrid w:val="0"/>
        </w:rPr>
        <w:t>AllocationAndRetentionPriority ::= SEQUENCE {</w:t>
      </w:r>
    </w:p>
    <w:p w14:paraId="22F0F98C" w14:textId="77777777" w:rsidR="006A1CE4" w:rsidRPr="00E67E0D" w:rsidRDefault="006A1CE4" w:rsidP="00E7499B">
      <w:pPr>
        <w:pStyle w:val="PL"/>
        <w:rPr>
          <w:noProof w:val="0"/>
          <w:snapToGrid w:val="0"/>
        </w:rPr>
      </w:pPr>
      <w:r w:rsidRPr="00E67E0D">
        <w:rPr>
          <w:noProof w:val="0"/>
          <w:snapToGrid w:val="0"/>
        </w:rPr>
        <w:tab/>
        <w:t>priorityLevelARP</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PriorityLevelARP,</w:t>
      </w:r>
    </w:p>
    <w:p w14:paraId="11A22702" w14:textId="77777777" w:rsidR="006A1CE4" w:rsidRPr="00E67E0D" w:rsidRDefault="006A1CE4" w:rsidP="00E7499B">
      <w:pPr>
        <w:pStyle w:val="PL"/>
        <w:rPr>
          <w:noProof w:val="0"/>
          <w:snapToGrid w:val="0"/>
        </w:rPr>
      </w:pPr>
      <w:r w:rsidRPr="00E67E0D">
        <w:rPr>
          <w:noProof w:val="0"/>
          <w:snapToGrid w:val="0"/>
        </w:rPr>
        <w:tab/>
        <w:t>pre-emptionCapability</w:t>
      </w:r>
      <w:r w:rsidRPr="00E67E0D">
        <w:rPr>
          <w:noProof w:val="0"/>
          <w:snapToGrid w:val="0"/>
        </w:rPr>
        <w:tab/>
      </w:r>
      <w:r w:rsidRPr="00E67E0D">
        <w:rPr>
          <w:noProof w:val="0"/>
          <w:snapToGrid w:val="0"/>
        </w:rPr>
        <w:tab/>
      </w:r>
      <w:r w:rsidRPr="00E67E0D">
        <w:rPr>
          <w:noProof w:val="0"/>
          <w:snapToGrid w:val="0"/>
        </w:rPr>
        <w:tab/>
        <w:t>Pre-emptionCapability,</w:t>
      </w:r>
    </w:p>
    <w:p w14:paraId="14BF4594" w14:textId="77777777" w:rsidR="006A1CE4" w:rsidRPr="00E67E0D" w:rsidRDefault="006A1CE4" w:rsidP="00E7499B">
      <w:pPr>
        <w:pStyle w:val="PL"/>
        <w:rPr>
          <w:noProof w:val="0"/>
          <w:snapToGrid w:val="0"/>
        </w:rPr>
      </w:pPr>
      <w:r w:rsidRPr="00E67E0D">
        <w:rPr>
          <w:noProof w:val="0"/>
          <w:snapToGrid w:val="0"/>
        </w:rPr>
        <w:tab/>
        <w:t>pre-emptionVulnerability</w:t>
      </w:r>
      <w:r w:rsidRPr="00E67E0D">
        <w:rPr>
          <w:noProof w:val="0"/>
          <w:snapToGrid w:val="0"/>
        </w:rPr>
        <w:tab/>
      </w:r>
      <w:r w:rsidRPr="00E67E0D">
        <w:rPr>
          <w:noProof w:val="0"/>
          <w:snapToGrid w:val="0"/>
        </w:rPr>
        <w:tab/>
        <w:t>Pre-emptionVulnerability,</w:t>
      </w:r>
    </w:p>
    <w:p w14:paraId="08DD0E0B"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{AllocationAndRetentionPriority-ExtIEs} } OPTIONAL,</w:t>
      </w:r>
    </w:p>
    <w:p w14:paraId="23707638" w14:textId="77777777" w:rsidR="006A1CE4" w:rsidRPr="00E67E0D" w:rsidRDefault="006A1CE4" w:rsidP="00E7499B">
      <w:pPr>
        <w:pStyle w:val="PL"/>
        <w:rPr>
          <w:noProof w:val="0"/>
          <w:snapToGrid w:val="0"/>
        </w:rPr>
      </w:pPr>
      <w:r w:rsidRPr="00E67E0D">
        <w:rPr>
          <w:noProof w:val="0"/>
          <w:snapToGrid w:val="0"/>
        </w:rPr>
        <w:tab/>
        <w:t>...</w:t>
      </w:r>
    </w:p>
    <w:p w14:paraId="2C73FAFE" w14:textId="77777777" w:rsidR="006A1CE4" w:rsidRPr="00E67E0D" w:rsidRDefault="006A1CE4" w:rsidP="00E7499B">
      <w:pPr>
        <w:pStyle w:val="PL"/>
        <w:rPr>
          <w:noProof w:val="0"/>
          <w:snapToGrid w:val="0"/>
        </w:rPr>
      </w:pPr>
      <w:r w:rsidRPr="00E67E0D">
        <w:rPr>
          <w:noProof w:val="0"/>
          <w:snapToGrid w:val="0"/>
        </w:rPr>
        <w:t>}</w:t>
      </w:r>
    </w:p>
    <w:p w14:paraId="7870A209" w14:textId="77777777" w:rsidR="006A1CE4" w:rsidRPr="00E67E0D" w:rsidRDefault="006A1CE4" w:rsidP="00E7499B">
      <w:pPr>
        <w:pStyle w:val="PL"/>
        <w:rPr>
          <w:noProof w:val="0"/>
          <w:snapToGrid w:val="0"/>
        </w:rPr>
      </w:pPr>
    </w:p>
    <w:p w14:paraId="14052337" w14:textId="77777777" w:rsidR="006A1CE4" w:rsidRPr="00E67E0D" w:rsidRDefault="006A1CE4" w:rsidP="00E7499B">
      <w:pPr>
        <w:pStyle w:val="PL"/>
        <w:rPr>
          <w:noProof w:val="0"/>
          <w:snapToGrid w:val="0"/>
        </w:rPr>
      </w:pPr>
      <w:r w:rsidRPr="00E67E0D">
        <w:rPr>
          <w:noProof w:val="0"/>
          <w:snapToGrid w:val="0"/>
        </w:rPr>
        <w:t>AllocationAndRetentionPriority-ExtIEs NGAP-PROTOCOL-EXTENSION ::= {</w:t>
      </w:r>
    </w:p>
    <w:p w14:paraId="2424B6D8" w14:textId="77777777" w:rsidR="006A1CE4" w:rsidRPr="00E67E0D" w:rsidRDefault="006A1CE4" w:rsidP="00E7499B">
      <w:pPr>
        <w:pStyle w:val="PL"/>
        <w:rPr>
          <w:noProof w:val="0"/>
          <w:snapToGrid w:val="0"/>
        </w:rPr>
      </w:pPr>
      <w:r w:rsidRPr="00E67E0D">
        <w:rPr>
          <w:noProof w:val="0"/>
          <w:snapToGrid w:val="0"/>
        </w:rPr>
        <w:tab/>
        <w:t>...</w:t>
      </w:r>
    </w:p>
    <w:p w14:paraId="2F874959" w14:textId="77777777" w:rsidR="006A1CE4" w:rsidRPr="00E67E0D" w:rsidRDefault="006A1CE4" w:rsidP="00E7499B">
      <w:pPr>
        <w:pStyle w:val="PL"/>
        <w:rPr>
          <w:noProof w:val="0"/>
          <w:snapToGrid w:val="0"/>
        </w:rPr>
      </w:pPr>
      <w:r w:rsidRPr="00E67E0D">
        <w:rPr>
          <w:noProof w:val="0"/>
          <w:snapToGrid w:val="0"/>
        </w:rPr>
        <w:t>}</w:t>
      </w:r>
    </w:p>
    <w:p w14:paraId="74159CBE" w14:textId="77777777" w:rsidR="006A1CE4" w:rsidRPr="00E67E0D" w:rsidRDefault="006A1CE4" w:rsidP="00E7499B">
      <w:pPr>
        <w:pStyle w:val="PL"/>
        <w:rPr>
          <w:noProof w:val="0"/>
          <w:snapToGrid w:val="0"/>
        </w:rPr>
      </w:pPr>
    </w:p>
    <w:p w14:paraId="7C2B14D0" w14:textId="77777777" w:rsidR="006A1CE4" w:rsidRPr="00E67E0D" w:rsidRDefault="006A1CE4" w:rsidP="00E7499B">
      <w:pPr>
        <w:pStyle w:val="PL"/>
        <w:spacing w:line="0" w:lineRule="atLeast"/>
        <w:rPr>
          <w:noProof w:val="0"/>
          <w:snapToGrid w:val="0"/>
        </w:rPr>
      </w:pPr>
      <w:r w:rsidRPr="00E67E0D">
        <w:rPr>
          <w:noProof w:val="0"/>
          <w:snapToGrid w:val="0"/>
        </w:rPr>
        <w:t>AllowedNSSAI ::= SEQUENCE (SIZE(1..</w:t>
      </w:r>
      <w:r w:rsidRPr="00E67E0D">
        <w:rPr>
          <w:noProof w:val="0"/>
        </w:rPr>
        <w:t>maxnoofAllowedS-NSSAIs</w:t>
      </w:r>
      <w:r w:rsidRPr="00E67E0D">
        <w:rPr>
          <w:noProof w:val="0"/>
          <w:snapToGrid w:val="0"/>
        </w:rPr>
        <w:t>)) OF AllowedNSSAI-Item</w:t>
      </w:r>
    </w:p>
    <w:p w14:paraId="1BCA7011" w14:textId="77777777" w:rsidR="006A1CE4" w:rsidRPr="00E67E0D" w:rsidRDefault="006A1CE4" w:rsidP="00E7499B">
      <w:pPr>
        <w:pStyle w:val="PL"/>
        <w:spacing w:line="0" w:lineRule="atLeast"/>
        <w:rPr>
          <w:noProof w:val="0"/>
          <w:snapToGrid w:val="0"/>
        </w:rPr>
      </w:pPr>
    </w:p>
    <w:p w14:paraId="403A036F" w14:textId="77777777" w:rsidR="006A1CE4" w:rsidRPr="00E67E0D" w:rsidRDefault="006A1CE4" w:rsidP="00E7499B">
      <w:pPr>
        <w:pStyle w:val="PL"/>
        <w:spacing w:line="0" w:lineRule="atLeast"/>
        <w:rPr>
          <w:noProof w:val="0"/>
          <w:snapToGrid w:val="0"/>
        </w:rPr>
      </w:pPr>
      <w:r w:rsidRPr="00E67E0D">
        <w:rPr>
          <w:noProof w:val="0"/>
          <w:snapToGrid w:val="0"/>
        </w:rPr>
        <w:t>AllowedNSSAI-Item ::= SEQUENCE {</w:t>
      </w:r>
    </w:p>
    <w:p w14:paraId="0CA28934" w14:textId="77777777" w:rsidR="006A1CE4" w:rsidRPr="00E67E0D" w:rsidRDefault="006A1CE4" w:rsidP="00E7499B">
      <w:pPr>
        <w:pStyle w:val="PL"/>
        <w:spacing w:line="0" w:lineRule="atLeast"/>
        <w:rPr>
          <w:noProof w:val="0"/>
          <w:snapToGrid w:val="0"/>
        </w:rPr>
      </w:pPr>
      <w:r w:rsidRPr="00E67E0D">
        <w:rPr>
          <w:noProof w:val="0"/>
          <w:snapToGrid w:val="0"/>
        </w:rPr>
        <w:tab/>
        <w:t>s-NSSAI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S-NSSAI,</w:t>
      </w:r>
    </w:p>
    <w:p w14:paraId="52763521"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{AllowedNSSAI</w:t>
      </w:r>
      <w:r w:rsidRPr="00E67E0D">
        <w:rPr>
          <w:noProof w:val="0"/>
        </w:rPr>
        <w:t>-Item</w:t>
      </w:r>
      <w:r w:rsidRPr="00E67E0D">
        <w:rPr>
          <w:noProof w:val="0"/>
          <w:snapToGrid w:val="0"/>
        </w:rPr>
        <w:t>-ExtIEs} } OPTIONAL,</w:t>
      </w:r>
    </w:p>
    <w:p w14:paraId="1BE11765"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254B4074" w14:textId="77777777" w:rsidR="006A1CE4" w:rsidRPr="00E67E0D" w:rsidRDefault="006A1CE4" w:rsidP="00E7499B">
      <w:pPr>
        <w:pStyle w:val="PL"/>
        <w:spacing w:line="0" w:lineRule="atLeast"/>
        <w:rPr>
          <w:noProof w:val="0"/>
          <w:snapToGrid w:val="0"/>
        </w:rPr>
      </w:pPr>
      <w:r w:rsidRPr="00E67E0D">
        <w:rPr>
          <w:noProof w:val="0"/>
          <w:snapToGrid w:val="0"/>
        </w:rPr>
        <w:t>}</w:t>
      </w:r>
    </w:p>
    <w:p w14:paraId="52F475E9" w14:textId="77777777" w:rsidR="006A1CE4" w:rsidRPr="00E67E0D" w:rsidRDefault="006A1CE4" w:rsidP="00E7499B">
      <w:pPr>
        <w:pStyle w:val="PL"/>
        <w:spacing w:line="0" w:lineRule="atLeast"/>
        <w:rPr>
          <w:noProof w:val="0"/>
          <w:snapToGrid w:val="0"/>
        </w:rPr>
      </w:pPr>
    </w:p>
    <w:p w14:paraId="075C4856" w14:textId="77777777" w:rsidR="006A1CE4" w:rsidRPr="00E67E0D" w:rsidRDefault="006A1CE4" w:rsidP="00E7499B">
      <w:pPr>
        <w:pStyle w:val="PL"/>
        <w:rPr>
          <w:noProof w:val="0"/>
          <w:snapToGrid w:val="0"/>
        </w:rPr>
      </w:pPr>
      <w:r w:rsidRPr="00E67E0D">
        <w:rPr>
          <w:noProof w:val="0"/>
          <w:snapToGrid w:val="0"/>
        </w:rPr>
        <w:t>AllowedNSSAI</w:t>
      </w:r>
      <w:r w:rsidRPr="00E67E0D">
        <w:rPr>
          <w:noProof w:val="0"/>
        </w:rPr>
        <w:t>-Item</w:t>
      </w:r>
      <w:r w:rsidRPr="00E67E0D">
        <w:rPr>
          <w:noProof w:val="0"/>
          <w:snapToGrid w:val="0"/>
        </w:rPr>
        <w:t>-ExtIEs NGAP-PROTOCOL-EXTENSION ::= {</w:t>
      </w:r>
    </w:p>
    <w:p w14:paraId="7A4FB2CD" w14:textId="77777777" w:rsidR="006A1CE4" w:rsidRPr="00E67E0D" w:rsidRDefault="006A1CE4" w:rsidP="00E7499B">
      <w:pPr>
        <w:pStyle w:val="PL"/>
        <w:rPr>
          <w:noProof w:val="0"/>
          <w:snapToGrid w:val="0"/>
        </w:rPr>
      </w:pPr>
      <w:r w:rsidRPr="00E67E0D">
        <w:rPr>
          <w:noProof w:val="0"/>
          <w:snapToGrid w:val="0"/>
        </w:rPr>
        <w:tab/>
        <w:t>...</w:t>
      </w:r>
    </w:p>
    <w:p w14:paraId="5E8B5F14" w14:textId="77777777" w:rsidR="006A1CE4" w:rsidRPr="00E67E0D" w:rsidRDefault="006A1CE4" w:rsidP="00E7499B">
      <w:pPr>
        <w:pStyle w:val="PL"/>
        <w:spacing w:line="0" w:lineRule="atLeast"/>
        <w:rPr>
          <w:noProof w:val="0"/>
          <w:snapToGrid w:val="0"/>
        </w:rPr>
      </w:pPr>
      <w:r w:rsidRPr="00E67E0D">
        <w:rPr>
          <w:noProof w:val="0"/>
          <w:snapToGrid w:val="0"/>
        </w:rPr>
        <w:t>}</w:t>
      </w:r>
    </w:p>
    <w:p w14:paraId="23CB5ECE" w14:textId="77777777" w:rsidR="006A1CE4" w:rsidRPr="00E67E0D" w:rsidRDefault="006A1CE4" w:rsidP="00E7499B">
      <w:pPr>
        <w:pStyle w:val="PL"/>
        <w:spacing w:line="0" w:lineRule="atLeast"/>
        <w:rPr>
          <w:noProof w:val="0"/>
          <w:snapToGrid w:val="0"/>
        </w:rPr>
      </w:pPr>
    </w:p>
    <w:p w14:paraId="4C00C4D3" w14:textId="77777777" w:rsidR="006A1CE4" w:rsidRPr="00E67E0D" w:rsidRDefault="006A1CE4" w:rsidP="00E7499B">
      <w:pPr>
        <w:pStyle w:val="PL"/>
        <w:rPr>
          <w:noProof w:val="0"/>
          <w:snapToGrid w:val="0"/>
        </w:rPr>
      </w:pPr>
      <w:r w:rsidRPr="00E67E0D">
        <w:rPr>
          <w:noProof w:val="0"/>
          <w:snapToGrid w:val="0"/>
        </w:rPr>
        <w:t>AllowedTACs ::= SEQUENCE (SIZE(1..</w:t>
      </w:r>
      <w:r w:rsidRPr="00E67E0D">
        <w:rPr>
          <w:noProof w:val="0"/>
        </w:rPr>
        <w:t>maxnoofAllowedAreas</w:t>
      </w:r>
      <w:r w:rsidRPr="00E67E0D">
        <w:rPr>
          <w:noProof w:val="0"/>
          <w:snapToGrid w:val="0"/>
        </w:rPr>
        <w:t>)) OF TAC</w:t>
      </w:r>
    </w:p>
    <w:p w14:paraId="548BB123" w14:textId="77777777" w:rsidR="006A1CE4" w:rsidRPr="00E67E0D" w:rsidRDefault="006A1CE4" w:rsidP="00E7499B">
      <w:pPr>
        <w:pStyle w:val="PL"/>
        <w:rPr>
          <w:noProof w:val="0"/>
          <w:snapToGrid w:val="0"/>
        </w:rPr>
      </w:pPr>
    </w:p>
    <w:p w14:paraId="0E17676E" w14:textId="77777777" w:rsidR="006A1CE4" w:rsidRPr="00E67E0D" w:rsidRDefault="006A1CE4" w:rsidP="00E7499B">
      <w:pPr>
        <w:pStyle w:val="PL"/>
        <w:rPr>
          <w:noProof w:val="0"/>
          <w:snapToGrid w:val="0"/>
        </w:rPr>
      </w:pPr>
      <w:r w:rsidRPr="00E67E0D">
        <w:rPr>
          <w:noProof w:val="0"/>
          <w:snapToGrid w:val="0"/>
        </w:rPr>
        <w:t>AMFName ::= PrintableString (SIZE(1..150, ...))</w:t>
      </w:r>
    </w:p>
    <w:p w14:paraId="32E7A707" w14:textId="77777777" w:rsidR="006A1CE4" w:rsidRPr="00E67E0D" w:rsidRDefault="006A1CE4" w:rsidP="00E7499B">
      <w:pPr>
        <w:pStyle w:val="PL"/>
        <w:rPr>
          <w:noProof w:val="0"/>
          <w:snapToGrid w:val="0"/>
        </w:rPr>
      </w:pPr>
    </w:p>
    <w:p w14:paraId="7BFF76A1" w14:textId="77777777" w:rsidR="006A1CE4" w:rsidRPr="00E67E0D" w:rsidRDefault="006A1CE4" w:rsidP="00E7499B">
      <w:pPr>
        <w:pStyle w:val="PL"/>
        <w:rPr>
          <w:noProof w:val="0"/>
          <w:snapToGrid w:val="0"/>
        </w:rPr>
      </w:pPr>
      <w:r w:rsidRPr="00E67E0D">
        <w:rPr>
          <w:rFonts w:hint="eastAsia"/>
          <w:noProof w:val="0"/>
          <w:snapToGrid w:val="0"/>
          <w:lang w:eastAsia="zh-CN"/>
        </w:rPr>
        <w:t>AMF</w:t>
      </w:r>
      <w:r w:rsidRPr="00E67E0D">
        <w:rPr>
          <w:noProof w:val="0"/>
          <w:snapToGrid w:val="0"/>
        </w:rPr>
        <w:t>PagingTarget</w:t>
      </w:r>
      <w:r w:rsidRPr="00E67E0D">
        <w:rPr>
          <w:rFonts w:hint="eastAsia"/>
          <w:noProof w:val="0"/>
          <w:snapToGrid w:val="0"/>
          <w:lang w:eastAsia="zh-CN"/>
        </w:rPr>
        <w:t xml:space="preserve"> </w:t>
      </w:r>
      <w:r w:rsidRPr="00E67E0D">
        <w:rPr>
          <w:noProof w:val="0"/>
          <w:snapToGrid w:val="0"/>
        </w:rPr>
        <w:t>::= CHOICE {</w:t>
      </w:r>
    </w:p>
    <w:p w14:paraId="1276FC72" w14:textId="77777777" w:rsidR="006A1CE4" w:rsidRPr="00E67E0D" w:rsidRDefault="006A1CE4" w:rsidP="00E7499B">
      <w:pPr>
        <w:pStyle w:val="PL"/>
        <w:rPr>
          <w:noProof w:val="0"/>
          <w:snapToGrid w:val="0"/>
        </w:rPr>
      </w:pPr>
      <w:r w:rsidRPr="00E67E0D">
        <w:rPr>
          <w:noProof w:val="0"/>
          <w:snapToGrid w:val="0"/>
        </w:rPr>
        <w:tab/>
        <w:t>global</w:t>
      </w:r>
      <w:r w:rsidRPr="00E67E0D">
        <w:rPr>
          <w:rFonts w:hint="eastAsia"/>
          <w:noProof w:val="0"/>
          <w:snapToGrid w:val="0"/>
          <w:lang w:eastAsia="zh-CN"/>
        </w:rPr>
        <w:t>RANNode</w:t>
      </w:r>
      <w:r w:rsidRPr="00E67E0D">
        <w:rPr>
          <w:noProof w:val="0"/>
          <w:snapToGrid w:val="0"/>
        </w:rPr>
        <w:t>ID</w:t>
      </w:r>
      <w:r w:rsidRPr="00E67E0D">
        <w:rPr>
          <w:noProof w:val="0"/>
          <w:snapToGrid w:val="0"/>
        </w:rPr>
        <w:tab/>
      </w:r>
      <w:r w:rsidRPr="00E67E0D">
        <w:rPr>
          <w:noProof w:val="0"/>
          <w:snapToGrid w:val="0"/>
        </w:rPr>
        <w:tab/>
      </w:r>
      <w:r w:rsidRPr="00E67E0D">
        <w:rPr>
          <w:noProof w:val="0"/>
          <w:snapToGrid w:val="0"/>
        </w:rPr>
        <w:tab/>
        <w:t>GlobalRANNodeID,</w:t>
      </w:r>
    </w:p>
    <w:p w14:paraId="79BF61ED" w14:textId="77777777" w:rsidR="006A1CE4" w:rsidRPr="00E67E0D" w:rsidRDefault="006A1CE4" w:rsidP="00E7499B">
      <w:pPr>
        <w:pStyle w:val="PL"/>
        <w:rPr>
          <w:noProof w:val="0"/>
          <w:snapToGrid w:val="0"/>
        </w:rPr>
      </w:pPr>
      <w:r w:rsidRPr="00E67E0D">
        <w:rPr>
          <w:noProof w:val="0"/>
          <w:snapToGrid w:val="0"/>
        </w:rPr>
        <w:tab/>
        <w:t>tAI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TAI,</w:t>
      </w:r>
    </w:p>
    <w:p w14:paraId="3E1CA9FF" w14:textId="77777777" w:rsidR="006A1CE4" w:rsidRPr="00E67E0D" w:rsidRDefault="006A1CE4" w:rsidP="00E7499B">
      <w:pPr>
        <w:pStyle w:val="PL"/>
        <w:rPr>
          <w:noProof w:val="0"/>
        </w:rPr>
      </w:pPr>
      <w:r w:rsidRPr="00E67E0D">
        <w:rPr>
          <w:noProof w:val="0"/>
        </w:rPr>
        <w:tab/>
        <w:t>choice-Extensions</w:t>
      </w:r>
      <w:r w:rsidRPr="00E67E0D">
        <w:rPr>
          <w:noProof w:val="0"/>
        </w:rPr>
        <w:tab/>
      </w:r>
      <w:r w:rsidRPr="00E67E0D">
        <w:rPr>
          <w:noProof w:val="0"/>
        </w:rPr>
        <w:tab/>
        <w:t>ProtocolIE-SingleContainer { {</w:t>
      </w:r>
      <w:r w:rsidRPr="00E67E0D">
        <w:rPr>
          <w:rFonts w:hint="eastAsia"/>
          <w:noProof w:val="0"/>
          <w:snapToGrid w:val="0"/>
          <w:lang w:eastAsia="zh-CN"/>
        </w:rPr>
        <w:t>AMF</w:t>
      </w:r>
      <w:r w:rsidRPr="00E67E0D">
        <w:rPr>
          <w:noProof w:val="0"/>
          <w:snapToGrid w:val="0"/>
        </w:rPr>
        <w:t>PagingTarget</w:t>
      </w:r>
      <w:r w:rsidRPr="00E67E0D">
        <w:rPr>
          <w:noProof w:val="0"/>
        </w:rPr>
        <w:t>-ExtIEs} }</w:t>
      </w:r>
    </w:p>
    <w:p w14:paraId="6CB280DD" w14:textId="77777777" w:rsidR="006A1CE4" w:rsidRPr="00E67E0D" w:rsidRDefault="006A1CE4" w:rsidP="00E7499B">
      <w:pPr>
        <w:pStyle w:val="PL"/>
        <w:rPr>
          <w:noProof w:val="0"/>
          <w:snapToGrid w:val="0"/>
        </w:rPr>
      </w:pPr>
      <w:r w:rsidRPr="00E67E0D">
        <w:rPr>
          <w:noProof w:val="0"/>
          <w:snapToGrid w:val="0"/>
        </w:rPr>
        <w:t>}</w:t>
      </w:r>
    </w:p>
    <w:p w14:paraId="17068756" w14:textId="77777777" w:rsidR="006A1CE4" w:rsidRPr="00E67E0D" w:rsidRDefault="006A1CE4" w:rsidP="00E7499B">
      <w:pPr>
        <w:pStyle w:val="PL"/>
        <w:rPr>
          <w:noProof w:val="0"/>
          <w:snapToGrid w:val="0"/>
        </w:rPr>
      </w:pPr>
    </w:p>
    <w:p w14:paraId="7082BB31" w14:textId="77777777" w:rsidR="006A1CE4" w:rsidRPr="00E67E0D" w:rsidRDefault="006A1CE4" w:rsidP="00E7499B">
      <w:pPr>
        <w:pStyle w:val="PL"/>
        <w:rPr>
          <w:noProof w:val="0"/>
        </w:rPr>
      </w:pPr>
      <w:r w:rsidRPr="00E67E0D">
        <w:rPr>
          <w:rFonts w:hint="eastAsia"/>
          <w:noProof w:val="0"/>
          <w:snapToGrid w:val="0"/>
          <w:lang w:eastAsia="zh-CN"/>
        </w:rPr>
        <w:t>AMF</w:t>
      </w:r>
      <w:r w:rsidRPr="00E67E0D">
        <w:rPr>
          <w:noProof w:val="0"/>
          <w:snapToGrid w:val="0"/>
        </w:rPr>
        <w:t>PagingTarget</w:t>
      </w:r>
      <w:r w:rsidRPr="00E67E0D">
        <w:rPr>
          <w:noProof w:val="0"/>
        </w:rPr>
        <w:t xml:space="preserve">-ExtIEs </w:t>
      </w:r>
      <w:r w:rsidRPr="00E67E0D">
        <w:rPr>
          <w:noProof w:val="0"/>
          <w:snapToGrid w:val="0"/>
        </w:rPr>
        <w:t xml:space="preserve">NGAP-PROTOCOL-IES </w:t>
      </w:r>
      <w:r w:rsidRPr="00E67E0D">
        <w:rPr>
          <w:noProof w:val="0"/>
        </w:rPr>
        <w:t>::= {</w:t>
      </w:r>
    </w:p>
    <w:p w14:paraId="6254358B" w14:textId="77777777" w:rsidR="006A1CE4" w:rsidRPr="00E67E0D" w:rsidRDefault="006A1CE4" w:rsidP="00E7499B">
      <w:pPr>
        <w:pStyle w:val="PL"/>
        <w:rPr>
          <w:noProof w:val="0"/>
        </w:rPr>
      </w:pPr>
      <w:r w:rsidRPr="00E67E0D">
        <w:rPr>
          <w:noProof w:val="0"/>
        </w:rPr>
        <w:tab/>
        <w:t>...</w:t>
      </w:r>
    </w:p>
    <w:p w14:paraId="53970151" w14:textId="77777777" w:rsidR="006A1CE4" w:rsidRPr="00E67E0D" w:rsidRDefault="006A1CE4" w:rsidP="00E7499B">
      <w:pPr>
        <w:pStyle w:val="PL"/>
        <w:rPr>
          <w:noProof w:val="0"/>
        </w:rPr>
      </w:pPr>
      <w:r w:rsidRPr="00E67E0D">
        <w:rPr>
          <w:noProof w:val="0"/>
        </w:rPr>
        <w:t>}</w:t>
      </w:r>
    </w:p>
    <w:p w14:paraId="631A68E0" w14:textId="77777777" w:rsidR="006A1CE4" w:rsidRPr="00E67E0D" w:rsidRDefault="006A1CE4" w:rsidP="00E7499B">
      <w:pPr>
        <w:pStyle w:val="PL"/>
        <w:rPr>
          <w:noProof w:val="0"/>
          <w:snapToGrid w:val="0"/>
        </w:rPr>
      </w:pPr>
    </w:p>
    <w:p w14:paraId="07363B29" w14:textId="77777777" w:rsidR="006A1CE4" w:rsidRPr="00E67E0D" w:rsidRDefault="006A1CE4" w:rsidP="00E7499B">
      <w:pPr>
        <w:pStyle w:val="PL"/>
        <w:rPr>
          <w:noProof w:val="0"/>
          <w:snapToGrid w:val="0"/>
        </w:rPr>
      </w:pPr>
      <w:r w:rsidRPr="00E67E0D">
        <w:rPr>
          <w:noProof w:val="0"/>
          <w:snapToGrid w:val="0"/>
        </w:rPr>
        <w:t>AMFPointer ::= BIT STRING (SIZE(6))</w:t>
      </w:r>
    </w:p>
    <w:p w14:paraId="468848F2" w14:textId="77777777" w:rsidR="006A1CE4" w:rsidRPr="00E67E0D" w:rsidRDefault="006A1CE4" w:rsidP="00E7499B">
      <w:pPr>
        <w:pStyle w:val="PL"/>
        <w:rPr>
          <w:noProof w:val="0"/>
          <w:snapToGrid w:val="0"/>
        </w:rPr>
      </w:pPr>
    </w:p>
    <w:p w14:paraId="75633677" w14:textId="77777777" w:rsidR="006A1CE4" w:rsidRPr="00E67E0D" w:rsidRDefault="006A1CE4" w:rsidP="00E7499B">
      <w:pPr>
        <w:pStyle w:val="PL"/>
        <w:rPr>
          <w:noProof w:val="0"/>
          <w:snapToGrid w:val="0"/>
        </w:rPr>
      </w:pPr>
      <w:r w:rsidRPr="00E67E0D">
        <w:rPr>
          <w:noProof w:val="0"/>
          <w:snapToGrid w:val="0"/>
        </w:rPr>
        <w:t>AMFRegionID ::= BIT STRING (SIZE(8))</w:t>
      </w:r>
    </w:p>
    <w:p w14:paraId="7A2D692A" w14:textId="77777777" w:rsidR="006A1CE4" w:rsidRPr="00E67E0D" w:rsidRDefault="006A1CE4" w:rsidP="00E7499B">
      <w:pPr>
        <w:pStyle w:val="PL"/>
        <w:rPr>
          <w:noProof w:val="0"/>
          <w:snapToGrid w:val="0"/>
        </w:rPr>
      </w:pPr>
    </w:p>
    <w:p w14:paraId="3B286CDD" w14:textId="77777777" w:rsidR="006A1CE4" w:rsidRPr="00E67E0D" w:rsidRDefault="006A1CE4" w:rsidP="00E7499B">
      <w:pPr>
        <w:pStyle w:val="PL"/>
        <w:rPr>
          <w:noProof w:val="0"/>
          <w:snapToGrid w:val="0"/>
        </w:rPr>
      </w:pPr>
      <w:r w:rsidRPr="00E67E0D">
        <w:rPr>
          <w:noProof w:val="0"/>
          <w:snapToGrid w:val="0"/>
        </w:rPr>
        <w:t>AMFSetID ::= BIT STRING (SIZE(10))</w:t>
      </w:r>
    </w:p>
    <w:p w14:paraId="18E536D3" w14:textId="77777777" w:rsidR="006A1CE4" w:rsidRPr="00E67E0D" w:rsidRDefault="006A1CE4" w:rsidP="00E7499B">
      <w:pPr>
        <w:pStyle w:val="PL"/>
        <w:rPr>
          <w:noProof w:val="0"/>
          <w:snapToGrid w:val="0"/>
        </w:rPr>
      </w:pPr>
    </w:p>
    <w:p w14:paraId="2C74FCA5" w14:textId="77777777" w:rsidR="006A1CE4" w:rsidRPr="00E67E0D" w:rsidRDefault="006A1CE4" w:rsidP="00E7499B">
      <w:pPr>
        <w:pStyle w:val="PL"/>
        <w:spacing w:line="0" w:lineRule="atLeast"/>
        <w:rPr>
          <w:noProof w:val="0"/>
          <w:snapToGrid w:val="0"/>
        </w:rPr>
      </w:pPr>
      <w:r w:rsidRPr="00E67E0D">
        <w:rPr>
          <w:noProof w:val="0"/>
          <w:snapToGrid w:val="0"/>
        </w:rPr>
        <w:t>AMF-TNLAssociationSetupList ::= SEQUENCE (SIZE(1..maxnoofTNLAssociations)) OF AMF-TNLAssociationSetup</w:t>
      </w:r>
      <w:r w:rsidRPr="00E67E0D">
        <w:rPr>
          <w:noProof w:val="0"/>
        </w:rPr>
        <w:t>Item</w:t>
      </w:r>
    </w:p>
    <w:p w14:paraId="1F0CFE11" w14:textId="77777777" w:rsidR="006A1CE4" w:rsidRPr="00E67E0D" w:rsidRDefault="006A1CE4" w:rsidP="00E7499B">
      <w:pPr>
        <w:pStyle w:val="PL"/>
        <w:spacing w:line="0" w:lineRule="atLeast"/>
        <w:rPr>
          <w:noProof w:val="0"/>
          <w:snapToGrid w:val="0"/>
        </w:rPr>
      </w:pPr>
    </w:p>
    <w:p w14:paraId="507B8786" w14:textId="77777777" w:rsidR="006A1CE4" w:rsidRPr="00E67E0D" w:rsidRDefault="006A1CE4" w:rsidP="00E7499B">
      <w:pPr>
        <w:pStyle w:val="PL"/>
        <w:spacing w:line="0" w:lineRule="atLeast"/>
        <w:rPr>
          <w:noProof w:val="0"/>
          <w:snapToGrid w:val="0"/>
        </w:rPr>
      </w:pPr>
      <w:r w:rsidRPr="00E67E0D">
        <w:rPr>
          <w:noProof w:val="0"/>
          <w:snapToGrid w:val="0"/>
        </w:rPr>
        <w:t>AMF-TNLAssociationSetup</w:t>
      </w:r>
      <w:r w:rsidRPr="00E67E0D">
        <w:rPr>
          <w:noProof w:val="0"/>
        </w:rPr>
        <w:t>Item</w:t>
      </w:r>
      <w:r w:rsidRPr="00E67E0D">
        <w:rPr>
          <w:noProof w:val="0"/>
          <w:snapToGrid w:val="0"/>
        </w:rPr>
        <w:t xml:space="preserve"> ::= SEQUENCE {</w:t>
      </w:r>
    </w:p>
    <w:p w14:paraId="2E0B061C" w14:textId="77777777" w:rsidR="006A1CE4" w:rsidRPr="00E67E0D" w:rsidRDefault="006A1CE4" w:rsidP="00E7499B">
      <w:pPr>
        <w:pStyle w:val="PL"/>
        <w:spacing w:line="0" w:lineRule="atLeast"/>
        <w:rPr>
          <w:noProof w:val="0"/>
        </w:rPr>
      </w:pPr>
      <w:r w:rsidRPr="00E67E0D">
        <w:rPr>
          <w:noProof w:val="0"/>
          <w:snapToGrid w:val="0"/>
        </w:rPr>
        <w:tab/>
      </w:r>
      <w:r w:rsidRPr="00E67E0D">
        <w:rPr>
          <w:noProof w:val="0"/>
        </w:rPr>
        <w:t>aMF-TNLAssociationAddress</w:t>
      </w:r>
      <w:r w:rsidRPr="00E67E0D">
        <w:rPr>
          <w:noProof w:val="0"/>
        </w:rPr>
        <w:tab/>
      </w:r>
      <w:r w:rsidRPr="00E67E0D">
        <w:rPr>
          <w:noProof w:val="0"/>
        </w:rPr>
        <w:tab/>
        <w:t>CPTransportLayerInformation,</w:t>
      </w:r>
    </w:p>
    <w:p w14:paraId="77F61F42"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{AMF-TNLAssociationSetup</w:t>
      </w:r>
      <w:r w:rsidRPr="00E67E0D">
        <w:rPr>
          <w:noProof w:val="0"/>
        </w:rPr>
        <w:t>Item-</w:t>
      </w:r>
      <w:r w:rsidRPr="00E67E0D">
        <w:rPr>
          <w:noProof w:val="0"/>
          <w:snapToGrid w:val="0"/>
        </w:rPr>
        <w:t>ExtIEs} }</w:t>
      </w:r>
      <w:r w:rsidRPr="00E67E0D">
        <w:rPr>
          <w:noProof w:val="0"/>
          <w:snapToGrid w:val="0"/>
        </w:rPr>
        <w:tab/>
        <w:t>OPTIONAL,</w:t>
      </w:r>
    </w:p>
    <w:p w14:paraId="381A24EF"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5E07A556" w14:textId="77777777" w:rsidR="006A1CE4" w:rsidRPr="00E67E0D" w:rsidRDefault="006A1CE4" w:rsidP="00E7499B">
      <w:pPr>
        <w:pStyle w:val="PL"/>
        <w:spacing w:line="0" w:lineRule="atLeast"/>
        <w:rPr>
          <w:noProof w:val="0"/>
          <w:snapToGrid w:val="0"/>
        </w:rPr>
      </w:pPr>
      <w:r w:rsidRPr="00E67E0D">
        <w:rPr>
          <w:noProof w:val="0"/>
          <w:snapToGrid w:val="0"/>
        </w:rPr>
        <w:t>}</w:t>
      </w:r>
    </w:p>
    <w:p w14:paraId="665EBD24" w14:textId="77777777" w:rsidR="006A1CE4" w:rsidRPr="00E67E0D" w:rsidRDefault="006A1CE4" w:rsidP="00E7499B">
      <w:pPr>
        <w:pStyle w:val="PL"/>
        <w:spacing w:line="0" w:lineRule="atLeast"/>
        <w:rPr>
          <w:noProof w:val="0"/>
          <w:snapToGrid w:val="0"/>
        </w:rPr>
      </w:pPr>
    </w:p>
    <w:p w14:paraId="5B8AF34E" w14:textId="77777777" w:rsidR="006A1CE4" w:rsidRPr="00E67E0D" w:rsidRDefault="006A1CE4" w:rsidP="00E7499B">
      <w:pPr>
        <w:pStyle w:val="PL"/>
        <w:spacing w:line="0" w:lineRule="atLeast"/>
        <w:rPr>
          <w:noProof w:val="0"/>
          <w:snapToGrid w:val="0"/>
        </w:rPr>
      </w:pPr>
      <w:r w:rsidRPr="00E67E0D">
        <w:rPr>
          <w:noProof w:val="0"/>
          <w:snapToGrid w:val="0"/>
        </w:rPr>
        <w:t>AMF-TNLAssociationSetup</w:t>
      </w:r>
      <w:r w:rsidRPr="00E67E0D">
        <w:rPr>
          <w:noProof w:val="0"/>
        </w:rPr>
        <w:t>Item-</w:t>
      </w:r>
      <w:r w:rsidRPr="00E67E0D">
        <w:rPr>
          <w:noProof w:val="0"/>
          <w:snapToGrid w:val="0"/>
        </w:rPr>
        <w:t>ExtIEs NGAP-PROTOCOL-EXTENSION ::= {</w:t>
      </w:r>
    </w:p>
    <w:p w14:paraId="7CA4E062"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5C4102C4" w14:textId="77777777" w:rsidR="006A1CE4" w:rsidRPr="00E67E0D" w:rsidRDefault="006A1CE4" w:rsidP="00E7499B">
      <w:pPr>
        <w:pStyle w:val="PL"/>
        <w:spacing w:line="0" w:lineRule="atLeast"/>
        <w:rPr>
          <w:noProof w:val="0"/>
          <w:snapToGrid w:val="0"/>
        </w:rPr>
      </w:pPr>
      <w:r w:rsidRPr="00E67E0D">
        <w:rPr>
          <w:noProof w:val="0"/>
          <w:snapToGrid w:val="0"/>
        </w:rPr>
        <w:t>}</w:t>
      </w:r>
    </w:p>
    <w:p w14:paraId="4513FA16" w14:textId="77777777" w:rsidR="006A1CE4" w:rsidRPr="00E67E0D" w:rsidRDefault="006A1CE4" w:rsidP="00E7499B">
      <w:pPr>
        <w:pStyle w:val="PL"/>
        <w:spacing w:line="0" w:lineRule="atLeast"/>
        <w:rPr>
          <w:noProof w:val="0"/>
          <w:snapToGrid w:val="0"/>
        </w:rPr>
      </w:pPr>
    </w:p>
    <w:p w14:paraId="2A6DF283" w14:textId="77777777" w:rsidR="006A1CE4" w:rsidRPr="00E67E0D" w:rsidRDefault="006A1CE4" w:rsidP="00E7499B">
      <w:pPr>
        <w:pStyle w:val="PL"/>
        <w:spacing w:line="0" w:lineRule="atLeast"/>
        <w:rPr>
          <w:noProof w:val="0"/>
          <w:snapToGrid w:val="0"/>
        </w:rPr>
      </w:pPr>
      <w:r w:rsidRPr="00E67E0D">
        <w:rPr>
          <w:noProof w:val="0"/>
          <w:snapToGrid w:val="0"/>
        </w:rPr>
        <w:t>AMF-TNLAssociationToAddList ::= SEQUENCE (SIZE(1..maxnoofTNLAssociations)) OF AMF-TNLAssociationToAdd</w:t>
      </w:r>
      <w:r w:rsidRPr="00E67E0D">
        <w:rPr>
          <w:noProof w:val="0"/>
        </w:rPr>
        <w:t>Item</w:t>
      </w:r>
    </w:p>
    <w:p w14:paraId="56FD613B" w14:textId="77777777" w:rsidR="006A1CE4" w:rsidRPr="00E67E0D" w:rsidRDefault="006A1CE4" w:rsidP="00E7499B">
      <w:pPr>
        <w:pStyle w:val="PL"/>
        <w:spacing w:line="0" w:lineRule="atLeast"/>
        <w:rPr>
          <w:noProof w:val="0"/>
          <w:snapToGrid w:val="0"/>
        </w:rPr>
      </w:pPr>
    </w:p>
    <w:p w14:paraId="518805E0" w14:textId="77777777" w:rsidR="006A1CE4" w:rsidRPr="00E67E0D" w:rsidRDefault="006A1CE4" w:rsidP="00E7499B">
      <w:pPr>
        <w:pStyle w:val="PL"/>
        <w:spacing w:line="0" w:lineRule="atLeast"/>
        <w:rPr>
          <w:noProof w:val="0"/>
          <w:snapToGrid w:val="0"/>
        </w:rPr>
      </w:pPr>
      <w:r w:rsidRPr="00E67E0D">
        <w:rPr>
          <w:noProof w:val="0"/>
          <w:snapToGrid w:val="0"/>
        </w:rPr>
        <w:t>AMF-TNLAssociationToAdd</w:t>
      </w:r>
      <w:r w:rsidRPr="00E67E0D">
        <w:rPr>
          <w:noProof w:val="0"/>
        </w:rPr>
        <w:t>Item</w:t>
      </w:r>
      <w:r w:rsidRPr="00E67E0D">
        <w:rPr>
          <w:noProof w:val="0"/>
          <w:snapToGrid w:val="0"/>
        </w:rPr>
        <w:t xml:space="preserve"> ::= SEQUENCE {</w:t>
      </w:r>
    </w:p>
    <w:p w14:paraId="6A563C5D" w14:textId="77777777" w:rsidR="006A1CE4" w:rsidRPr="00E67E0D" w:rsidRDefault="006A1CE4" w:rsidP="00E7499B">
      <w:pPr>
        <w:pStyle w:val="PL"/>
        <w:spacing w:line="0" w:lineRule="atLeast"/>
        <w:rPr>
          <w:noProof w:val="0"/>
        </w:rPr>
      </w:pPr>
      <w:r w:rsidRPr="00E67E0D">
        <w:rPr>
          <w:noProof w:val="0"/>
          <w:snapToGrid w:val="0"/>
        </w:rPr>
        <w:tab/>
      </w:r>
      <w:r w:rsidRPr="00E67E0D">
        <w:rPr>
          <w:noProof w:val="0"/>
        </w:rPr>
        <w:t>aMF-TNLAssociationAddress</w:t>
      </w:r>
      <w:r w:rsidRPr="00E67E0D">
        <w:rPr>
          <w:noProof w:val="0"/>
        </w:rPr>
        <w:tab/>
      </w:r>
      <w:r w:rsidRPr="00E67E0D">
        <w:rPr>
          <w:noProof w:val="0"/>
        </w:rPr>
        <w:tab/>
        <w:t>CPTransportLayerInformation,</w:t>
      </w:r>
    </w:p>
    <w:p w14:paraId="09569B66" w14:textId="77777777" w:rsidR="006A1CE4" w:rsidRPr="00E67E0D" w:rsidRDefault="006A1CE4" w:rsidP="00E7499B">
      <w:pPr>
        <w:pStyle w:val="PL"/>
        <w:spacing w:line="0" w:lineRule="atLeast"/>
        <w:rPr>
          <w:noProof w:val="0"/>
        </w:rPr>
      </w:pPr>
      <w:r w:rsidRPr="00E67E0D">
        <w:rPr>
          <w:noProof w:val="0"/>
        </w:rPr>
        <w:tab/>
        <w:t>tNLAssociationUsage</w:t>
      </w:r>
      <w:r w:rsidRPr="00E67E0D">
        <w:rPr>
          <w:noProof w:val="0"/>
        </w:rPr>
        <w:tab/>
      </w:r>
      <w:r w:rsidRPr="00E67E0D">
        <w:rPr>
          <w:noProof w:val="0"/>
        </w:rPr>
        <w:tab/>
      </w:r>
      <w:r w:rsidRPr="00E67E0D">
        <w:rPr>
          <w:noProof w:val="0"/>
        </w:rPr>
        <w:tab/>
      </w:r>
      <w:r w:rsidRPr="00E67E0D">
        <w:rPr>
          <w:noProof w:val="0"/>
        </w:rPr>
        <w:tab/>
        <w:t>TNLAssociationUsage</w:t>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rPr>
        <w:tab/>
        <w:t>OPTIONAL,</w:t>
      </w:r>
    </w:p>
    <w:p w14:paraId="5A9442D6" w14:textId="77777777" w:rsidR="006A1CE4" w:rsidRPr="00E67E0D" w:rsidRDefault="006A1CE4" w:rsidP="00E7499B">
      <w:pPr>
        <w:pStyle w:val="PL"/>
        <w:spacing w:line="0" w:lineRule="atLeast"/>
        <w:rPr>
          <w:noProof w:val="0"/>
          <w:snapToGrid w:val="0"/>
        </w:rPr>
      </w:pPr>
      <w:r w:rsidRPr="00E67E0D">
        <w:rPr>
          <w:noProof w:val="0"/>
        </w:rPr>
        <w:tab/>
        <w:t>tNLAddressWeightFactor</w:t>
      </w:r>
      <w:r w:rsidRPr="00E67E0D">
        <w:rPr>
          <w:noProof w:val="0"/>
        </w:rPr>
        <w:tab/>
      </w:r>
      <w:r w:rsidRPr="00E67E0D">
        <w:rPr>
          <w:noProof w:val="0"/>
        </w:rPr>
        <w:tab/>
      </w:r>
      <w:r w:rsidRPr="00E67E0D">
        <w:rPr>
          <w:noProof w:val="0"/>
        </w:rPr>
        <w:tab/>
        <w:t>TNLAddressWeightFactor,</w:t>
      </w:r>
    </w:p>
    <w:p w14:paraId="04D50115"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{AMF-TNLAssociationToAdd</w:t>
      </w:r>
      <w:r w:rsidRPr="00E67E0D">
        <w:rPr>
          <w:noProof w:val="0"/>
        </w:rPr>
        <w:t>Item-</w:t>
      </w:r>
      <w:r w:rsidRPr="00E67E0D">
        <w:rPr>
          <w:noProof w:val="0"/>
          <w:snapToGrid w:val="0"/>
        </w:rPr>
        <w:t>ExtIEs} }</w:t>
      </w:r>
      <w:r w:rsidRPr="00E67E0D">
        <w:rPr>
          <w:noProof w:val="0"/>
          <w:snapToGrid w:val="0"/>
        </w:rPr>
        <w:tab/>
        <w:t>OPTIONAL,</w:t>
      </w:r>
    </w:p>
    <w:p w14:paraId="7A974756"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18989DBD" w14:textId="77777777" w:rsidR="006A1CE4" w:rsidRPr="00E67E0D" w:rsidRDefault="006A1CE4" w:rsidP="00E7499B">
      <w:pPr>
        <w:pStyle w:val="PL"/>
        <w:spacing w:line="0" w:lineRule="atLeast"/>
        <w:rPr>
          <w:noProof w:val="0"/>
          <w:snapToGrid w:val="0"/>
        </w:rPr>
      </w:pPr>
      <w:r w:rsidRPr="00E67E0D">
        <w:rPr>
          <w:noProof w:val="0"/>
          <w:snapToGrid w:val="0"/>
        </w:rPr>
        <w:t>}</w:t>
      </w:r>
    </w:p>
    <w:p w14:paraId="31E819ED" w14:textId="77777777" w:rsidR="006A1CE4" w:rsidRPr="00E67E0D" w:rsidRDefault="006A1CE4" w:rsidP="00E7499B">
      <w:pPr>
        <w:pStyle w:val="PL"/>
        <w:spacing w:line="0" w:lineRule="atLeast"/>
        <w:rPr>
          <w:noProof w:val="0"/>
          <w:snapToGrid w:val="0"/>
        </w:rPr>
      </w:pPr>
    </w:p>
    <w:p w14:paraId="303770C4" w14:textId="77777777" w:rsidR="006A1CE4" w:rsidRPr="00E67E0D" w:rsidRDefault="006A1CE4" w:rsidP="00E7499B">
      <w:pPr>
        <w:pStyle w:val="PL"/>
        <w:spacing w:line="0" w:lineRule="atLeast"/>
        <w:rPr>
          <w:noProof w:val="0"/>
          <w:snapToGrid w:val="0"/>
        </w:rPr>
      </w:pPr>
      <w:r w:rsidRPr="00E67E0D">
        <w:rPr>
          <w:noProof w:val="0"/>
          <w:snapToGrid w:val="0"/>
        </w:rPr>
        <w:t>AMF-TNLAssociationToAdd</w:t>
      </w:r>
      <w:r w:rsidRPr="00E67E0D">
        <w:rPr>
          <w:noProof w:val="0"/>
        </w:rPr>
        <w:t>Item-</w:t>
      </w:r>
      <w:r w:rsidRPr="00E67E0D">
        <w:rPr>
          <w:noProof w:val="0"/>
          <w:snapToGrid w:val="0"/>
        </w:rPr>
        <w:t>ExtIEs NGAP-PROTOCOL-EXTENSION ::= {</w:t>
      </w:r>
    </w:p>
    <w:p w14:paraId="59EDD69C"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144EFC7C" w14:textId="77777777" w:rsidR="006A1CE4" w:rsidRPr="00E67E0D" w:rsidRDefault="006A1CE4" w:rsidP="00E7499B">
      <w:pPr>
        <w:pStyle w:val="PL"/>
        <w:spacing w:line="0" w:lineRule="atLeast"/>
        <w:rPr>
          <w:noProof w:val="0"/>
          <w:snapToGrid w:val="0"/>
        </w:rPr>
      </w:pPr>
      <w:r w:rsidRPr="00E67E0D">
        <w:rPr>
          <w:noProof w:val="0"/>
          <w:snapToGrid w:val="0"/>
        </w:rPr>
        <w:t>}</w:t>
      </w:r>
    </w:p>
    <w:p w14:paraId="3538E469" w14:textId="77777777" w:rsidR="006A1CE4" w:rsidRPr="00E67E0D" w:rsidRDefault="006A1CE4" w:rsidP="00E7499B">
      <w:pPr>
        <w:pStyle w:val="PL"/>
        <w:spacing w:line="0" w:lineRule="atLeast"/>
        <w:rPr>
          <w:noProof w:val="0"/>
          <w:snapToGrid w:val="0"/>
        </w:rPr>
      </w:pPr>
    </w:p>
    <w:p w14:paraId="629F4EEF" w14:textId="77777777" w:rsidR="006A1CE4" w:rsidRPr="00E67E0D" w:rsidRDefault="006A1CE4" w:rsidP="00E7499B">
      <w:pPr>
        <w:pStyle w:val="PL"/>
        <w:spacing w:line="0" w:lineRule="atLeast"/>
        <w:rPr>
          <w:noProof w:val="0"/>
          <w:snapToGrid w:val="0"/>
        </w:rPr>
      </w:pPr>
      <w:r w:rsidRPr="00E67E0D">
        <w:rPr>
          <w:noProof w:val="0"/>
          <w:snapToGrid w:val="0"/>
        </w:rPr>
        <w:t>AMF-TNLAssociationToRemoveList ::= SEQUENCE (SIZE(1..maxnoofTNLAssociations)) OF AMF-TNLAssociationToRemove</w:t>
      </w:r>
      <w:r w:rsidRPr="00E67E0D">
        <w:rPr>
          <w:noProof w:val="0"/>
        </w:rPr>
        <w:t>Item</w:t>
      </w:r>
    </w:p>
    <w:p w14:paraId="14A408E9" w14:textId="77777777" w:rsidR="006A1CE4" w:rsidRPr="00E67E0D" w:rsidRDefault="006A1CE4" w:rsidP="00E7499B">
      <w:pPr>
        <w:pStyle w:val="PL"/>
        <w:spacing w:line="0" w:lineRule="atLeast"/>
        <w:rPr>
          <w:noProof w:val="0"/>
          <w:snapToGrid w:val="0"/>
        </w:rPr>
      </w:pPr>
    </w:p>
    <w:p w14:paraId="73F67D33" w14:textId="77777777" w:rsidR="006A1CE4" w:rsidRPr="00E67E0D" w:rsidRDefault="006A1CE4" w:rsidP="00E7499B">
      <w:pPr>
        <w:pStyle w:val="PL"/>
        <w:spacing w:line="0" w:lineRule="atLeast"/>
        <w:rPr>
          <w:noProof w:val="0"/>
          <w:snapToGrid w:val="0"/>
        </w:rPr>
      </w:pPr>
      <w:r w:rsidRPr="00E67E0D">
        <w:rPr>
          <w:noProof w:val="0"/>
          <w:snapToGrid w:val="0"/>
        </w:rPr>
        <w:t>AMF-TNLAssociationToRemove</w:t>
      </w:r>
      <w:r w:rsidRPr="00E67E0D">
        <w:rPr>
          <w:noProof w:val="0"/>
        </w:rPr>
        <w:t>Item</w:t>
      </w:r>
      <w:r w:rsidRPr="00E67E0D">
        <w:rPr>
          <w:noProof w:val="0"/>
          <w:snapToGrid w:val="0"/>
        </w:rPr>
        <w:t xml:space="preserve"> ::= SEQUENCE {</w:t>
      </w:r>
    </w:p>
    <w:p w14:paraId="522E1453" w14:textId="77777777" w:rsidR="006A1CE4" w:rsidRPr="00E67E0D" w:rsidRDefault="006A1CE4" w:rsidP="00E7499B">
      <w:pPr>
        <w:pStyle w:val="PL"/>
        <w:spacing w:line="0" w:lineRule="atLeast"/>
        <w:rPr>
          <w:noProof w:val="0"/>
        </w:rPr>
      </w:pPr>
      <w:r w:rsidRPr="00E67E0D">
        <w:rPr>
          <w:noProof w:val="0"/>
          <w:snapToGrid w:val="0"/>
        </w:rPr>
        <w:tab/>
      </w:r>
      <w:r w:rsidRPr="00E67E0D">
        <w:rPr>
          <w:noProof w:val="0"/>
        </w:rPr>
        <w:t>aMF-TNLAssociationAddress</w:t>
      </w:r>
      <w:r w:rsidRPr="00E67E0D">
        <w:rPr>
          <w:noProof w:val="0"/>
        </w:rPr>
        <w:tab/>
      </w:r>
      <w:r w:rsidRPr="00E67E0D">
        <w:rPr>
          <w:noProof w:val="0"/>
        </w:rPr>
        <w:tab/>
        <w:t>CPTransportLayerInformation,</w:t>
      </w:r>
    </w:p>
    <w:p w14:paraId="4CCE854D"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{AMF-TNLAssociationToRemove</w:t>
      </w:r>
      <w:r w:rsidRPr="00E67E0D">
        <w:rPr>
          <w:noProof w:val="0"/>
        </w:rPr>
        <w:t>Item-</w:t>
      </w:r>
      <w:r w:rsidRPr="00E67E0D">
        <w:rPr>
          <w:noProof w:val="0"/>
          <w:snapToGrid w:val="0"/>
        </w:rPr>
        <w:t>ExtIEs} }</w:t>
      </w:r>
      <w:r w:rsidRPr="00E67E0D">
        <w:rPr>
          <w:noProof w:val="0"/>
          <w:snapToGrid w:val="0"/>
        </w:rPr>
        <w:tab/>
        <w:t>OPTIONAL,</w:t>
      </w:r>
    </w:p>
    <w:p w14:paraId="29DCA9F3"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117093FD" w14:textId="77777777" w:rsidR="006A1CE4" w:rsidRPr="00E67E0D" w:rsidRDefault="006A1CE4" w:rsidP="00E7499B">
      <w:pPr>
        <w:pStyle w:val="PL"/>
        <w:spacing w:line="0" w:lineRule="atLeast"/>
        <w:rPr>
          <w:noProof w:val="0"/>
          <w:snapToGrid w:val="0"/>
        </w:rPr>
      </w:pPr>
      <w:r w:rsidRPr="00E67E0D">
        <w:rPr>
          <w:noProof w:val="0"/>
          <w:snapToGrid w:val="0"/>
        </w:rPr>
        <w:t>}</w:t>
      </w:r>
    </w:p>
    <w:p w14:paraId="26EA1A0B" w14:textId="77777777" w:rsidR="006A1CE4" w:rsidRPr="00E67E0D" w:rsidRDefault="006A1CE4" w:rsidP="00E7499B">
      <w:pPr>
        <w:pStyle w:val="PL"/>
        <w:spacing w:line="0" w:lineRule="atLeast"/>
        <w:rPr>
          <w:noProof w:val="0"/>
          <w:snapToGrid w:val="0"/>
        </w:rPr>
      </w:pPr>
    </w:p>
    <w:p w14:paraId="7DF5D642" w14:textId="77777777" w:rsidR="006A1CE4" w:rsidRPr="00E67E0D" w:rsidRDefault="006A1CE4" w:rsidP="00E7499B">
      <w:pPr>
        <w:pStyle w:val="PL"/>
        <w:spacing w:line="0" w:lineRule="atLeast"/>
        <w:rPr>
          <w:noProof w:val="0"/>
          <w:snapToGrid w:val="0"/>
        </w:rPr>
      </w:pPr>
      <w:r w:rsidRPr="00E67E0D">
        <w:rPr>
          <w:noProof w:val="0"/>
          <w:snapToGrid w:val="0"/>
        </w:rPr>
        <w:t>AMF-TNLAssociationToRemove</w:t>
      </w:r>
      <w:r w:rsidRPr="00E67E0D">
        <w:rPr>
          <w:noProof w:val="0"/>
        </w:rPr>
        <w:t>Item-</w:t>
      </w:r>
      <w:r w:rsidRPr="00E67E0D">
        <w:rPr>
          <w:noProof w:val="0"/>
          <w:snapToGrid w:val="0"/>
        </w:rPr>
        <w:t>ExtIEs NGAP-PROTOCOL-EXTENSION ::= {</w:t>
      </w:r>
    </w:p>
    <w:p w14:paraId="5B29A001"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66EC3448" w14:textId="77777777" w:rsidR="006A1CE4" w:rsidRPr="00E67E0D" w:rsidRDefault="006A1CE4" w:rsidP="00E7499B">
      <w:pPr>
        <w:pStyle w:val="PL"/>
        <w:spacing w:line="0" w:lineRule="atLeast"/>
        <w:rPr>
          <w:noProof w:val="0"/>
          <w:snapToGrid w:val="0"/>
        </w:rPr>
      </w:pPr>
      <w:r w:rsidRPr="00E67E0D">
        <w:rPr>
          <w:noProof w:val="0"/>
          <w:snapToGrid w:val="0"/>
        </w:rPr>
        <w:t>}</w:t>
      </w:r>
    </w:p>
    <w:p w14:paraId="0E9E99E8" w14:textId="77777777" w:rsidR="006A1CE4" w:rsidRPr="00E67E0D" w:rsidRDefault="006A1CE4" w:rsidP="00E7499B">
      <w:pPr>
        <w:pStyle w:val="PL"/>
        <w:spacing w:line="0" w:lineRule="atLeast"/>
        <w:rPr>
          <w:noProof w:val="0"/>
          <w:snapToGrid w:val="0"/>
        </w:rPr>
      </w:pPr>
    </w:p>
    <w:p w14:paraId="75831466" w14:textId="77777777" w:rsidR="006A1CE4" w:rsidRPr="00E67E0D" w:rsidRDefault="006A1CE4" w:rsidP="00E7499B">
      <w:pPr>
        <w:pStyle w:val="PL"/>
        <w:spacing w:line="0" w:lineRule="atLeast"/>
        <w:rPr>
          <w:noProof w:val="0"/>
          <w:snapToGrid w:val="0"/>
        </w:rPr>
      </w:pPr>
      <w:r w:rsidRPr="00E67E0D">
        <w:rPr>
          <w:noProof w:val="0"/>
          <w:snapToGrid w:val="0"/>
        </w:rPr>
        <w:t>AMF-TNLAssociationToUpdateList ::= SEQUENCE (SIZE(1..maxnoofTNLAssociations)) OF AMF-TNLAssociationToUpdate</w:t>
      </w:r>
      <w:r w:rsidRPr="00E67E0D">
        <w:rPr>
          <w:noProof w:val="0"/>
        </w:rPr>
        <w:t>Item</w:t>
      </w:r>
    </w:p>
    <w:p w14:paraId="40B272F5" w14:textId="77777777" w:rsidR="006A1CE4" w:rsidRPr="00E67E0D" w:rsidRDefault="006A1CE4" w:rsidP="00E7499B">
      <w:pPr>
        <w:pStyle w:val="PL"/>
        <w:spacing w:line="0" w:lineRule="atLeast"/>
        <w:rPr>
          <w:noProof w:val="0"/>
          <w:snapToGrid w:val="0"/>
        </w:rPr>
      </w:pPr>
    </w:p>
    <w:p w14:paraId="18F0FC0B" w14:textId="77777777" w:rsidR="006A1CE4" w:rsidRPr="00E67E0D" w:rsidRDefault="006A1CE4" w:rsidP="00E7499B">
      <w:pPr>
        <w:pStyle w:val="PL"/>
        <w:spacing w:line="0" w:lineRule="atLeast"/>
        <w:rPr>
          <w:noProof w:val="0"/>
          <w:snapToGrid w:val="0"/>
        </w:rPr>
      </w:pPr>
      <w:r w:rsidRPr="00E67E0D">
        <w:rPr>
          <w:noProof w:val="0"/>
          <w:snapToGrid w:val="0"/>
        </w:rPr>
        <w:t>AMF-TNLAssociationToUpdate</w:t>
      </w:r>
      <w:r w:rsidRPr="00E67E0D">
        <w:rPr>
          <w:noProof w:val="0"/>
        </w:rPr>
        <w:t>Item</w:t>
      </w:r>
      <w:r w:rsidRPr="00E67E0D">
        <w:rPr>
          <w:noProof w:val="0"/>
          <w:snapToGrid w:val="0"/>
        </w:rPr>
        <w:t xml:space="preserve"> ::= SEQUENCE {</w:t>
      </w:r>
    </w:p>
    <w:p w14:paraId="70020012" w14:textId="77777777" w:rsidR="006A1CE4" w:rsidRPr="00E67E0D" w:rsidRDefault="006A1CE4" w:rsidP="00E7499B">
      <w:pPr>
        <w:pStyle w:val="PL"/>
        <w:spacing w:line="0" w:lineRule="atLeast"/>
        <w:rPr>
          <w:noProof w:val="0"/>
        </w:rPr>
      </w:pPr>
      <w:r w:rsidRPr="00E67E0D">
        <w:rPr>
          <w:noProof w:val="0"/>
          <w:snapToGrid w:val="0"/>
        </w:rPr>
        <w:tab/>
      </w:r>
      <w:r w:rsidRPr="00E67E0D">
        <w:rPr>
          <w:noProof w:val="0"/>
        </w:rPr>
        <w:t>aMF-TNLAssociationAddress</w:t>
      </w:r>
      <w:r w:rsidRPr="00E67E0D">
        <w:rPr>
          <w:noProof w:val="0"/>
        </w:rPr>
        <w:tab/>
      </w:r>
      <w:r w:rsidRPr="00E67E0D">
        <w:rPr>
          <w:noProof w:val="0"/>
        </w:rPr>
        <w:tab/>
        <w:t>CPTransportLayerInformation,</w:t>
      </w:r>
    </w:p>
    <w:p w14:paraId="17C996B9" w14:textId="77777777" w:rsidR="006A1CE4" w:rsidRPr="00E67E0D" w:rsidRDefault="006A1CE4" w:rsidP="00E7499B">
      <w:pPr>
        <w:pStyle w:val="PL"/>
        <w:spacing w:line="0" w:lineRule="atLeast"/>
        <w:rPr>
          <w:noProof w:val="0"/>
        </w:rPr>
      </w:pPr>
      <w:r w:rsidRPr="00E67E0D">
        <w:rPr>
          <w:noProof w:val="0"/>
        </w:rPr>
        <w:tab/>
        <w:t>tNLAssociationUsage</w:t>
      </w:r>
      <w:r w:rsidRPr="00E67E0D">
        <w:rPr>
          <w:noProof w:val="0"/>
        </w:rPr>
        <w:tab/>
      </w:r>
      <w:r w:rsidRPr="00E67E0D">
        <w:rPr>
          <w:noProof w:val="0"/>
        </w:rPr>
        <w:tab/>
      </w:r>
      <w:r w:rsidRPr="00E67E0D">
        <w:rPr>
          <w:noProof w:val="0"/>
        </w:rPr>
        <w:tab/>
      </w:r>
      <w:r w:rsidRPr="00E67E0D">
        <w:rPr>
          <w:noProof w:val="0"/>
        </w:rPr>
        <w:tab/>
        <w:t>TNLAssociationUsage</w:t>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rPr>
        <w:tab/>
        <w:t>OPTIONAL,</w:t>
      </w:r>
    </w:p>
    <w:p w14:paraId="2BA7E524" w14:textId="77777777" w:rsidR="006A1CE4" w:rsidRPr="00E67E0D" w:rsidRDefault="006A1CE4" w:rsidP="00E7499B">
      <w:pPr>
        <w:pStyle w:val="PL"/>
        <w:spacing w:line="0" w:lineRule="atLeast"/>
        <w:rPr>
          <w:noProof w:val="0"/>
          <w:snapToGrid w:val="0"/>
        </w:rPr>
      </w:pPr>
      <w:r w:rsidRPr="00E67E0D">
        <w:rPr>
          <w:noProof w:val="0"/>
        </w:rPr>
        <w:tab/>
        <w:t>tNLAddressWeightFactor</w:t>
      </w:r>
      <w:r w:rsidRPr="00E67E0D">
        <w:rPr>
          <w:noProof w:val="0"/>
        </w:rPr>
        <w:tab/>
      </w:r>
      <w:r w:rsidRPr="00E67E0D">
        <w:rPr>
          <w:noProof w:val="0"/>
        </w:rPr>
        <w:tab/>
      </w:r>
      <w:r w:rsidRPr="00E67E0D">
        <w:rPr>
          <w:noProof w:val="0"/>
        </w:rPr>
        <w:tab/>
        <w:t>TNLAddressWeightFactor</w:t>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rPr>
        <w:tab/>
        <w:t>OPTIONAL,</w:t>
      </w:r>
    </w:p>
    <w:p w14:paraId="630E56D0"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{AMF-TNLAssociationToUpdate</w:t>
      </w:r>
      <w:r w:rsidRPr="00E67E0D">
        <w:rPr>
          <w:noProof w:val="0"/>
        </w:rPr>
        <w:t>Item-</w:t>
      </w:r>
      <w:r w:rsidRPr="00E67E0D">
        <w:rPr>
          <w:noProof w:val="0"/>
          <w:snapToGrid w:val="0"/>
        </w:rPr>
        <w:t>ExtIEs} }</w:t>
      </w:r>
      <w:r w:rsidRPr="00E67E0D">
        <w:rPr>
          <w:noProof w:val="0"/>
          <w:snapToGrid w:val="0"/>
        </w:rPr>
        <w:tab/>
        <w:t>OPTIONAL,</w:t>
      </w:r>
    </w:p>
    <w:p w14:paraId="3825675E"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0DFB5A04" w14:textId="77777777" w:rsidR="006A1CE4" w:rsidRPr="00E67E0D" w:rsidRDefault="006A1CE4" w:rsidP="00E7499B">
      <w:pPr>
        <w:pStyle w:val="PL"/>
        <w:spacing w:line="0" w:lineRule="atLeast"/>
        <w:rPr>
          <w:noProof w:val="0"/>
          <w:snapToGrid w:val="0"/>
        </w:rPr>
      </w:pPr>
      <w:r w:rsidRPr="00E67E0D">
        <w:rPr>
          <w:noProof w:val="0"/>
          <w:snapToGrid w:val="0"/>
        </w:rPr>
        <w:t>}</w:t>
      </w:r>
    </w:p>
    <w:p w14:paraId="7EB90F42" w14:textId="77777777" w:rsidR="006A1CE4" w:rsidRPr="00E67E0D" w:rsidRDefault="006A1CE4" w:rsidP="00E7499B">
      <w:pPr>
        <w:pStyle w:val="PL"/>
        <w:spacing w:line="0" w:lineRule="atLeast"/>
        <w:rPr>
          <w:noProof w:val="0"/>
          <w:snapToGrid w:val="0"/>
        </w:rPr>
      </w:pPr>
    </w:p>
    <w:p w14:paraId="1C8B65F1" w14:textId="77777777" w:rsidR="006A1CE4" w:rsidRPr="00E67E0D" w:rsidRDefault="006A1CE4" w:rsidP="00E7499B">
      <w:pPr>
        <w:pStyle w:val="PL"/>
        <w:spacing w:line="0" w:lineRule="atLeast"/>
        <w:rPr>
          <w:noProof w:val="0"/>
          <w:snapToGrid w:val="0"/>
        </w:rPr>
      </w:pPr>
      <w:r w:rsidRPr="00E67E0D">
        <w:rPr>
          <w:noProof w:val="0"/>
          <w:snapToGrid w:val="0"/>
        </w:rPr>
        <w:t>AMF-TNLAssociationToUpdate</w:t>
      </w:r>
      <w:r w:rsidRPr="00E67E0D">
        <w:rPr>
          <w:noProof w:val="0"/>
        </w:rPr>
        <w:t>Item-</w:t>
      </w:r>
      <w:r w:rsidRPr="00E67E0D">
        <w:rPr>
          <w:noProof w:val="0"/>
          <w:snapToGrid w:val="0"/>
        </w:rPr>
        <w:t>ExtIEs NGAP-PROTOCOL-EXTENSION ::= {</w:t>
      </w:r>
    </w:p>
    <w:p w14:paraId="2AD297E8"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6C1A7273" w14:textId="77777777" w:rsidR="006A1CE4" w:rsidRPr="00E67E0D" w:rsidRDefault="006A1CE4" w:rsidP="00E7499B">
      <w:pPr>
        <w:pStyle w:val="PL"/>
        <w:spacing w:line="0" w:lineRule="atLeast"/>
        <w:rPr>
          <w:noProof w:val="0"/>
          <w:snapToGrid w:val="0"/>
        </w:rPr>
      </w:pPr>
      <w:r w:rsidRPr="00E67E0D">
        <w:rPr>
          <w:noProof w:val="0"/>
          <w:snapToGrid w:val="0"/>
        </w:rPr>
        <w:t>}</w:t>
      </w:r>
    </w:p>
    <w:p w14:paraId="4DA59771" w14:textId="77777777" w:rsidR="006A1CE4" w:rsidRPr="00E67E0D" w:rsidRDefault="006A1CE4" w:rsidP="00E7499B">
      <w:pPr>
        <w:pStyle w:val="PL"/>
        <w:rPr>
          <w:noProof w:val="0"/>
          <w:snapToGrid w:val="0"/>
        </w:rPr>
      </w:pPr>
    </w:p>
    <w:p w14:paraId="64AFB905" w14:textId="2B94C328" w:rsidR="006A1CE4" w:rsidRPr="00E67E0D" w:rsidRDefault="006A1CE4" w:rsidP="00E7499B">
      <w:pPr>
        <w:pStyle w:val="PL"/>
        <w:rPr>
          <w:noProof w:val="0"/>
          <w:snapToGrid w:val="0"/>
        </w:rPr>
      </w:pPr>
      <w:r w:rsidRPr="00E67E0D">
        <w:rPr>
          <w:noProof w:val="0"/>
          <w:snapToGrid w:val="0"/>
        </w:rPr>
        <w:t>AMF-UE-NGAP-ID ::= INTEGER (0..</w:t>
      </w:r>
      <w:del w:id="6421" w:author="Issam" w:date="2019-02-12T23:38:00Z">
        <w:r w:rsidR="00AE297A" w:rsidRPr="00FF6A95">
          <w:rPr>
            <w:noProof w:val="0"/>
          </w:rPr>
          <w:delText>4294967295</w:delText>
        </w:r>
      </w:del>
      <w:ins w:id="6422" w:author="Issam" w:date="2019-02-12T23:38:00Z">
        <w:r w:rsidRPr="00E67E0D">
          <w:rPr>
            <w:noProof w:val="0"/>
          </w:rPr>
          <w:t>1099511627775</w:t>
        </w:r>
      </w:ins>
      <w:r w:rsidRPr="00E67E0D">
        <w:rPr>
          <w:noProof w:val="0"/>
          <w:snapToGrid w:val="0"/>
        </w:rPr>
        <w:t>)</w:t>
      </w:r>
    </w:p>
    <w:p w14:paraId="4459CF08" w14:textId="77777777" w:rsidR="006A1CE4" w:rsidRPr="00E67E0D" w:rsidRDefault="006A1CE4" w:rsidP="00E7499B">
      <w:pPr>
        <w:pStyle w:val="PL"/>
        <w:rPr>
          <w:noProof w:val="0"/>
          <w:snapToGrid w:val="0"/>
        </w:rPr>
      </w:pPr>
    </w:p>
    <w:p w14:paraId="4468340E" w14:textId="77777777" w:rsidR="006A1CE4" w:rsidRPr="00E67E0D" w:rsidRDefault="006A1CE4" w:rsidP="00E7499B">
      <w:pPr>
        <w:pStyle w:val="PL"/>
        <w:spacing w:line="0" w:lineRule="atLeast"/>
        <w:rPr>
          <w:noProof w:val="0"/>
          <w:snapToGrid w:val="0"/>
        </w:rPr>
      </w:pPr>
      <w:r w:rsidRPr="00E67E0D">
        <w:rPr>
          <w:noProof w:val="0"/>
          <w:snapToGrid w:val="0"/>
        </w:rPr>
        <w:t>AreaOfInterest ::= SEQUENCE {</w:t>
      </w:r>
    </w:p>
    <w:p w14:paraId="6CA1E83B" w14:textId="77777777" w:rsidR="006A1CE4" w:rsidRPr="00E67E0D" w:rsidRDefault="006A1CE4" w:rsidP="00E7499B">
      <w:pPr>
        <w:pStyle w:val="PL"/>
        <w:spacing w:line="0" w:lineRule="atLeast"/>
        <w:rPr>
          <w:noProof w:val="0"/>
          <w:snapToGrid w:val="0"/>
        </w:rPr>
      </w:pPr>
      <w:r w:rsidRPr="00E67E0D">
        <w:rPr>
          <w:noProof w:val="0"/>
          <w:snapToGrid w:val="0"/>
        </w:rPr>
        <w:tab/>
        <w:t>areaOfInterestTAIList</w:t>
      </w:r>
      <w:r w:rsidRPr="00E67E0D">
        <w:rPr>
          <w:noProof w:val="0"/>
          <w:snapToGrid w:val="0"/>
        </w:rPr>
        <w:tab/>
      </w:r>
      <w:r w:rsidRPr="00E67E0D">
        <w:rPr>
          <w:noProof w:val="0"/>
          <w:snapToGrid w:val="0"/>
        </w:rPr>
        <w:tab/>
      </w:r>
      <w:r w:rsidRPr="00E67E0D">
        <w:rPr>
          <w:noProof w:val="0"/>
          <w:snapToGrid w:val="0"/>
        </w:rPr>
        <w:tab/>
        <w:t>AreaOfInterestTAIList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1A5715E6" w14:textId="77777777" w:rsidR="006A1CE4" w:rsidRPr="00E67E0D" w:rsidRDefault="006A1CE4" w:rsidP="00E7499B">
      <w:pPr>
        <w:pStyle w:val="PL"/>
        <w:spacing w:line="0" w:lineRule="atLeast"/>
        <w:rPr>
          <w:noProof w:val="0"/>
          <w:snapToGrid w:val="0"/>
        </w:rPr>
      </w:pPr>
      <w:r w:rsidRPr="00E67E0D">
        <w:rPr>
          <w:noProof w:val="0"/>
          <w:snapToGrid w:val="0"/>
        </w:rPr>
        <w:tab/>
        <w:t>areaOfInterestCellList</w:t>
      </w:r>
      <w:r w:rsidRPr="00E67E0D">
        <w:rPr>
          <w:noProof w:val="0"/>
          <w:snapToGrid w:val="0"/>
        </w:rPr>
        <w:tab/>
      </w:r>
      <w:r w:rsidRPr="00E67E0D">
        <w:rPr>
          <w:noProof w:val="0"/>
          <w:snapToGrid w:val="0"/>
        </w:rPr>
        <w:tab/>
      </w:r>
      <w:r w:rsidRPr="00E67E0D">
        <w:rPr>
          <w:noProof w:val="0"/>
          <w:snapToGrid w:val="0"/>
        </w:rPr>
        <w:tab/>
        <w:t>AreaOfInterestCellList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19EFD2C7" w14:textId="77777777" w:rsidR="006A1CE4" w:rsidRPr="00E67E0D" w:rsidRDefault="006A1CE4" w:rsidP="00E7499B">
      <w:pPr>
        <w:pStyle w:val="PL"/>
        <w:spacing w:line="0" w:lineRule="atLeast"/>
        <w:rPr>
          <w:noProof w:val="0"/>
          <w:snapToGrid w:val="0"/>
        </w:rPr>
      </w:pPr>
      <w:r w:rsidRPr="00E67E0D">
        <w:rPr>
          <w:noProof w:val="0"/>
          <w:snapToGrid w:val="0"/>
        </w:rPr>
        <w:t xml:space="preserve"> </w:t>
      </w:r>
      <w:r w:rsidRPr="00E67E0D">
        <w:rPr>
          <w:noProof w:val="0"/>
          <w:snapToGrid w:val="0"/>
        </w:rPr>
        <w:tab/>
        <w:t>areaOfInterestRANNodeList</w:t>
      </w:r>
      <w:r w:rsidRPr="00E67E0D">
        <w:rPr>
          <w:noProof w:val="0"/>
          <w:snapToGrid w:val="0"/>
        </w:rPr>
        <w:tab/>
      </w:r>
      <w:r w:rsidRPr="00E67E0D">
        <w:rPr>
          <w:noProof w:val="0"/>
          <w:snapToGrid w:val="0"/>
        </w:rPr>
        <w:tab/>
        <w:t>AreaOfInterestRANNodeList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2075D4F1"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{AreaOfInterest-ExtIEs} }</w:t>
      </w:r>
      <w:r w:rsidRPr="00E67E0D">
        <w:rPr>
          <w:noProof w:val="0"/>
          <w:snapToGrid w:val="0"/>
        </w:rPr>
        <w:tab/>
        <w:t>OPTIONAL,</w:t>
      </w:r>
    </w:p>
    <w:p w14:paraId="6376E150"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62AEAA01" w14:textId="77777777" w:rsidR="006A1CE4" w:rsidRPr="00E67E0D" w:rsidRDefault="006A1CE4" w:rsidP="00E7499B">
      <w:pPr>
        <w:pStyle w:val="PL"/>
        <w:spacing w:line="0" w:lineRule="atLeast"/>
        <w:rPr>
          <w:noProof w:val="0"/>
          <w:snapToGrid w:val="0"/>
        </w:rPr>
      </w:pPr>
      <w:r w:rsidRPr="00E67E0D">
        <w:rPr>
          <w:noProof w:val="0"/>
          <w:snapToGrid w:val="0"/>
        </w:rPr>
        <w:t>}</w:t>
      </w:r>
    </w:p>
    <w:p w14:paraId="61BCD070" w14:textId="77777777" w:rsidR="006A1CE4" w:rsidRPr="00E67E0D" w:rsidRDefault="006A1CE4" w:rsidP="00E7499B">
      <w:pPr>
        <w:pStyle w:val="PL"/>
        <w:spacing w:line="0" w:lineRule="atLeast"/>
        <w:rPr>
          <w:noProof w:val="0"/>
          <w:snapToGrid w:val="0"/>
        </w:rPr>
      </w:pPr>
    </w:p>
    <w:p w14:paraId="23953DFE" w14:textId="77777777" w:rsidR="006A1CE4" w:rsidRPr="00E67E0D" w:rsidRDefault="006A1CE4" w:rsidP="00E7499B">
      <w:pPr>
        <w:pStyle w:val="PL"/>
        <w:rPr>
          <w:noProof w:val="0"/>
          <w:snapToGrid w:val="0"/>
        </w:rPr>
      </w:pPr>
      <w:r w:rsidRPr="00E67E0D">
        <w:rPr>
          <w:noProof w:val="0"/>
          <w:snapToGrid w:val="0"/>
        </w:rPr>
        <w:t>AreaOfInterest-ExtIEs NGAP-PROTOCOL-EXTENSION ::= {</w:t>
      </w:r>
    </w:p>
    <w:p w14:paraId="2F7802EE" w14:textId="77777777" w:rsidR="006A1CE4" w:rsidRPr="00E67E0D" w:rsidRDefault="006A1CE4" w:rsidP="00E7499B">
      <w:pPr>
        <w:pStyle w:val="PL"/>
        <w:rPr>
          <w:noProof w:val="0"/>
          <w:snapToGrid w:val="0"/>
        </w:rPr>
      </w:pPr>
      <w:r w:rsidRPr="00E67E0D">
        <w:rPr>
          <w:noProof w:val="0"/>
          <w:snapToGrid w:val="0"/>
        </w:rPr>
        <w:tab/>
        <w:t>...</w:t>
      </w:r>
    </w:p>
    <w:p w14:paraId="2A152D25" w14:textId="77777777" w:rsidR="006A1CE4" w:rsidRPr="00E67E0D" w:rsidRDefault="006A1CE4" w:rsidP="00E7499B">
      <w:pPr>
        <w:pStyle w:val="PL"/>
        <w:spacing w:line="0" w:lineRule="atLeast"/>
        <w:rPr>
          <w:noProof w:val="0"/>
          <w:snapToGrid w:val="0"/>
        </w:rPr>
      </w:pPr>
      <w:r w:rsidRPr="00E67E0D">
        <w:rPr>
          <w:noProof w:val="0"/>
          <w:snapToGrid w:val="0"/>
        </w:rPr>
        <w:t>}</w:t>
      </w:r>
    </w:p>
    <w:p w14:paraId="09719F44" w14:textId="77777777" w:rsidR="006A1CE4" w:rsidRPr="00E67E0D" w:rsidRDefault="006A1CE4" w:rsidP="00E7499B">
      <w:pPr>
        <w:pStyle w:val="PL"/>
        <w:spacing w:line="0" w:lineRule="atLeast"/>
        <w:rPr>
          <w:noProof w:val="0"/>
          <w:snapToGrid w:val="0"/>
        </w:rPr>
      </w:pPr>
    </w:p>
    <w:p w14:paraId="66F7975E" w14:textId="77777777" w:rsidR="006A1CE4" w:rsidRPr="00E67E0D" w:rsidRDefault="006A1CE4" w:rsidP="00E7499B">
      <w:pPr>
        <w:pStyle w:val="PL"/>
        <w:spacing w:line="0" w:lineRule="atLeast"/>
        <w:rPr>
          <w:noProof w:val="0"/>
          <w:snapToGrid w:val="0"/>
        </w:rPr>
      </w:pPr>
      <w:r w:rsidRPr="00E67E0D">
        <w:rPr>
          <w:noProof w:val="0"/>
          <w:snapToGrid w:val="0"/>
        </w:rPr>
        <w:t>AreaOfInterestCellList ::= SEQUENCE (SIZE(1..</w:t>
      </w:r>
      <w:r w:rsidRPr="00E67E0D">
        <w:rPr>
          <w:noProof w:val="0"/>
        </w:rPr>
        <w:t>maxnoofCellinAoI</w:t>
      </w:r>
      <w:r w:rsidRPr="00E67E0D">
        <w:rPr>
          <w:noProof w:val="0"/>
          <w:snapToGrid w:val="0"/>
        </w:rPr>
        <w:t>)) OF AreaOfInterestCellItem</w:t>
      </w:r>
    </w:p>
    <w:p w14:paraId="4376DCAC" w14:textId="77777777" w:rsidR="006A1CE4" w:rsidRPr="00E67E0D" w:rsidRDefault="006A1CE4" w:rsidP="00E7499B">
      <w:pPr>
        <w:pStyle w:val="PL"/>
        <w:spacing w:line="0" w:lineRule="atLeast"/>
        <w:rPr>
          <w:noProof w:val="0"/>
          <w:snapToGrid w:val="0"/>
        </w:rPr>
      </w:pPr>
    </w:p>
    <w:p w14:paraId="41FC7F10" w14:textId="77777777" w:rsidR="006A1CE4" w:rsidRPr="00E67E0D" w:rsidRDefault="006A1CE4" w:rsidP="00E7499B">
      <w:pPr>
        <w:pStyle w:val="PL"/>
        <w:spacing w:line="0" w:lineRule="atLeast"/>
        <w:rPr>
          <w:noProof w:val="0"/>
          <w:snapToGrid w:val="0"/>
        </w:rPr>
      </w:pPr>
      <w:r w:rsidRPr="00E67E0D">
        <w:rPr>
          <w:noProof w:val="0"/>
          <w:snapToGrid w:val="0"/>
        </w:rPr>
        <w:t>AreaOfInterestCellItem ::= SEQUENCE {</w:t>
      </w:r>
    </w:p>
    <w:p w14:paraId="0EA354B8"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snapToGrid w:val="0"/>
        </w:rPr>
        <w:t>nGRAN-CGI</w:t>
      </w:r>
      <w:r w:rsidRPr="00E67E0D">
        <w:rPr>
          <w:snapToGrid w:val="0"/>
        </w:rPr>
        <w:tab/>
      </w:r>
      <w:r w:rsidRPr="00E67E0D">
        <w:rPr>
          <w:snapToGrid w:val="0"/>
        </w:rPr>
        <w:tab/>
      </w:r>
      <w:r w:rsidRPr="00E67E0D">
        <w:rPr>
          <w:snapToGrid w:val="0"/>
        </w:rPr>
        <w:tab/>
        <w:t>NGRAN-CGI</w:t>
      </w:r>
      <w:r w:rsidRPr="00E67E0D">
        <w:rPr>
          <w:noProof w:val="0"/>
          <w:snapToGrid w:val="0"/>
        </w:rPr>
        <w:t>,</w:t>
      </w:r>
    </w:p>
    <w:p w14:paraId="2AF5CA65"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{AreaOfInterestCellItem-ExtIEs} }</w:t>
      </w:r>
      <w:r w:rsidRPr="00E67E0D">
        <w:rPr>
          <w:noProof w:val="0"/>
          <w:snapToGrid w:val="0"/>
        </w:rPr>
        <w:tab/>
        <w:t>OPTIONAL,</w:t>
      </w:r>
    </w:p>
    <w:p w14:paraId="32625D55"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02A35B27" w14:textId="77777777" w:rsidR="006A1CE4" w:rsidRPr="00E67E0D" w:rsidRDefault="006A1CE4" w:rsidP="00E7499B">
      <w:pPr>
        <w:pStyle w:val="PL"/>
        <w:spacing w:line="0" w:lineRule="atLeast"/>
        <w:rPr>
          <w:noProof w:val="0"/>
          <w:snapToGrid w:val="0"/>
        </w:rPr>
      </w:pPr>
      <w:r w:rsidRPr="00E67E0D">
        <w:rPr>
          <w:noProof w:val="0"/>
          <w:snapToGrid w:val="0"/>
        </w:rPr>
        <w:t>}</w:t>
      </w:r>
    </w:p>
    <w:p w14:paraId="4FEC8F67" w14:textId="77777777" w:rsidR="006A1CE4" w:rsidRPr="00E67E0D" w:rsidRDefault="006A1CE4" w:rsidP="00E7499B">
      <w:pPr>
        <w:pStyle w:val="PL"/>
        <w:spacing w:line="0" w:lineRule="atLeast"/>
        <w:rPr>
          <w:noProof w:val="0"/>
          <w:snapToGrid w:val="0"/>
        </w:rPr>
      </w:pPr>
    </w:p>
    <w:p w14:paraId="41465104" w14:textId="77777777" w:rsidR="006A1CE4" w:rsidRPr="00E67E0D" w:rsidRDefault="006A1CE4" w:rsidP="00E7499B">
      <w:pPr>
        <w:pStyle w:val="PL"/>
        <w:rPr>
          <w:noProof w:val="0"/>
          <w:snapToGrid w:val="0"/>
        </w:rPr>
      </w:pPr>
      <w:r w:rsidRPr="00E67E0D">
        <w:rPr>
          <w:noProof w:val="0"/>
          <w:snapToGrid w:val="0"/>
        </w:rPr>
        <w:t>AreaOfInterestCellItem-ExtIEs NGAP-PROTOCOL-EXTENSION ::= {</w:t>
      </w:r>
    </w:p>
    <w:p w14:paraId="419ED4D4" w14:textId="77777777" w:rsidR="006A1CE4" w:rsidRPr="00E67E0D" w:rsidRDefault="006A1CE4" w:rsidP="00E7499B">
      <w:pPr>
        <w:pStyle w:val="PL"/>
        <w:rPr>
          <w:noProof w:val="0"/>
          <w:snapToGrid w:val="0"/>
        </w:rPr>
      </w:pPr>
      <w:r w:rsidRPr="00E67E0D">
        <w:rPr>
          <w:noProof w:val="0"/>
          <w:snapToGrid w:val="0"/>
        </w:rPr>
        <w:tab/>
        <w:t>...</w:t>
      </w:r>
    </w:p>
    <w:p w14:paraId="0557A2B5" w14:textId="77777777" w:rsidR="006A1CE4" w:rsidRPr="00E67E0D" w:rsidRDefault="006A1CE4" w:rsidP="00E7499B">
      <w:pPr>
        <w:pStyle w:val="PL"/>
        <w:spacing w:line="0" w:lineRule="atLeast"/>
        <w:rPr>
          <w:noProof w:val="0"/>
          <w:snapToGrid w:val="0"/>
        </w:rPr>
      </w:pPr>
      <w:r w:rsidRPr="00E67E0D">
        <w:rPr>
          <w:noProof w:val="0"/>
          <w:snapToGrid w:val="0"/>
        </w:rPr>
        <w:t>}</w:t>
      </w:r>
    </w:p>
    <w:p w14:paraId="0E09BD7E" w14:textId="77777777" w:rsidR="006A1CE4" w:rsidRPr="00E67E0D" w:rsidRDefault="006A1CE4" w:rsidP="00E7499B">
      <w:pPr>
        <w:pStyle w:val="PL"/>
        <w:rPr>
          <w:noProof w:val="0"/>
          <w:snapToGrid w:val="0"/>
        </w:rPr>
      </w:pPr>
    </w:p>
    <w:p w14:paraId="26B7460B" w14:textId="77777777" w:rsidR="006A1CE4" w:rsidRPr="00E67E0D" w:rsidRDefault="006A1CE4" w:rsidP="00E7499B">
      <w:pPr>
        <w:pStyle w:val="PL"/>
        <w:spacing w:line="0" w:lineRule="atLeast"/>
        <w:rPr>
          <w:noProof w:val="0"/>
          <w:snapToGrid w:val="0"/>
        </w:rPr>
      </w:pPr>
      <w:r w:rsidRPr="00E67E0D">
        <w:rPr>
          <w:noProof w:val="0"/>
          <w:snapToGrid w:val="0"/>
        </w:rPr>
        <w:t>AreaOfInterestList ::= SEQUENCE (SIZE(1..</w:t>
      </w:r>
      <w:r w:rsidRPr="00E67E0D">
        <w:rPr>
          <w:noProof w:val="0"/>
        </w:rPr>
        <w:t>maxnoofAoI</w:t>
      </w:r>
      <w:r w:rsidRPr="00E67E0D">
        <w:rPr>
          <w:noProof w:val="0"/>
          <w:snapToGrid w:val="0"/>
        </w:rPr>
        <w:t>)) OF AreaOfInterestItem</w:t>
      </w:r>
    </w:p>
    <w:p w14:paraId="6006E178" w14:textId="77777777" w:rsidR="006A1CE4" w:rsidRPr="00E67E0D" w:rsidRDefault="006A1CE4" w:rsidP="00E7499B">
      <w:pPr>
        <w:pStyle w:val="PL"/>
        <w:spacing w:line="0" w:lineRule="atLeast"/>
        <w:rPr>
          <w:noProof w:val="0"/>
          <w:snapToGrid w:val="0"/>
        </w:rPr>
      </w:pPr>
    </w:p>
    <w:p w14:paraId="0304B1C2" w14:textId="77777777" w:rsidR="006A1CE4" w:rsidRPr="00E67E0D" w:rsidRDefault="006A1CE4" w:rsidP="00E7499B">
      <w:pPr>
        <w:pStyle w:val="PL"/>
        <w:spacing w:line="0" w:lineRule="atLeast"/>
        <w:rPr>
          <w:noProof w:val="0"/>
          <w:snapToGrid w:val="0"/>
        </w:rPr>
      </w:pPr>
      <w:r w:rsidRPr="00E67E0D">
        <w:rPr>
          <w:noProof w:val="0"/>
          <w:snapToGrid w:val="0"/>
        </w:rPr>
        <w:t>AreaOfInterestItem ::= SEQUENCE {</w:t>
      </w:r>
    </w:p>
    <w:p w14:paraId="662407F0" w14:textId="77777777" w:rsidR="006A1CE4" w:rsidRPr="00E67E0D" w:rsidRDefault="006A1CE4" w:rsidP="00E7499B">
      <w:pPr>
        <w:pStyle w:val="PL"/>
        <w:spacing w:line="0" w:lineRule="atLeast"/>
        <w:rPr>
          <w:noProof w:val="0"/>
          <w:snapToGrid w:val="0"/>
        </w:rPr>
      </w:pPr>
      <w:r w:rsidRPr="00E67E0D">
        <w:rPr>
          <w:noProof w:val="0"/>
          <w:snapToGrid w:val="0"/>
        </w:rPr>
        <w:tab/>
        <w:t>areaOfInterest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AreaOfInterest,</w:t>
      </w:r>
    </w:p>
    <w:p w14:paraId="0F515F54" w14:textId="77777777" w:rsidR="006A1CE4" w:rsidRPr="00E67E0D" w:rsidRDefault="006A1CE4" w:rsidP="00E7499B">
      <w:pPr>
        <w:pStyle w:val="PL"/>
        <w:spacing w:line="0" w:lineRule="atLeast"/>
        <w:rPr>
          <w:noProof w:val="0"/>
          <w:snapToGrid w:val="0"/>
        </w:rPr>
      </w:pPr>
      <w:r w:rsidRPr="00E67E0D">
        <w:rPr>
          <w:noProof w:val="0"/>
          <w:snapToGrid w:val="0"/>
        </w:rPr>
        <w:tab/>
        <w:t>locationReportingReferenceID</w:t>
      </w:r>
      <w:r w:rsidRPr="00E67E0D">
        <w:rPr>
          <w:noProof w:val="0"/>
          <w:snapToGrid w:val="0"/>
        </w:rPr>
        <w:tab/>
      </w:r>
      <w:r w:rsidRPr="00E67E0D">
        <w:rPr>
          <w:noProof w:val="0"/>
          <w:snapToGrid w:val="0"/>
        </w:rPr>
        <w:tab/>
        <w:t>LocationReportingReferenceID,</w:t>
      </w:r>
    </w:p>
    <w:p w14:paraId="3FC2DB87"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{AreaOfInterestItem-ExtIEs} }</w:t>
      </w:r>
      <w:r w:rsidRPr="00E67E0D">
        <w:rPr>
          <w:noProof w:val="0"/>
          <w:snapToGrid w:val="0"/>
        </w:rPr>
        <w:tab/>
        <w:t>OPTIONAL,</w:t>
      </w:r>
    </w:p>
    <w:p w14:paraId="316CA4DB"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2FFD4518" w14:textId="77777777" w:rsidR="006A1CE4" w:rsidRPr="00E67E0D" w:rsidRDefault="006A1CE4" w:rsidP="00E7499B">
      <w:pPr>
        <w:pStyle w:val="PL"/>
        <w:spacing w:line="0" w:lineRule="atLeast"/>
        <w:rPr>
          <w:noProof w:val="0"/>
          <w:snapToGrid w:val="0"/>
        </w:rPr>
      </w:pPr>
      <w:r w:rsidRPr="00E67E0D">
        <w:rPr>
          <w:noProof w:val="0"/>
          <w:snapToGrid w:val="0"/>
        </w:rPr>
        <w:t>}</w:t>
      </w:r>
    </w:p>
    <w:p w14:paraId="225073E6" w14:textId="77777777" w:rsidR="006A1CE4" w:rsidRPr="00E67E0D" w:rsidRDefault="006A1CE4" w:rsidP="00E7499B">
      <w:pPr>
        <w:pStyle w:val="PL"/>
        <w:spacing w:line="0" w:lineRule="atLeast"/>
        <w:rPr>
          <w:noProof w:val="0"/>
          <w:snapToGrid w:val="0"/>
        </w:rPr>
      </w:pPr>
    </w:p>
    <w:p w14:paraId="037B11A7" w14:textId="77777777" w:rsidR="006A1CE4" w:rsidRPr="00E67E0D" w:rsidRDefault="006A1CE4" w:rsidP="00E7499B">
      <w:pPr>
        <w:pStyle w:val="PL"/>
        <w:rPr>
          <w:noProof w:val="0"/>
          <w:snapToGrid w:val="0"/>
        </w:rPr>
      </w:pPr>
      <w:r w:rsidRPr="00E67E0D">
        <w:rPr>
          <w:noProof w:val="0"/>
          <w:snapToGrid w:val="0"/>
        </w:rPr>
        <w:t>AreaOfInterestItem-ExtIEs NGAP-PROTOCOL-EXTENSION ::= {</w:t>
      </w:r>
    </w:p>
    <w:p w14:paraId="2360F801" w14:textId="77777777" w:rsidR="006A1CE4" w:rsidRPr="00E67E0D" w:rsidRDefault="006A1CE4" w:rsidP="00E7499B">
      <w:pPr>
        <w:pStyle w:val="PL"/>
        <w:rPr>
          <w:noProof w:val="0"/>
          <w:snapToGrid w:val="0"/>
        </w:rPr>
      </w:pPr>
      <w:r w:rsidRPr="00E67E0D">
        <w:rPr>
          <w:noProof w:val="0"/>
          <w:snapToGrid w:val="0"/>
        </w:rPr>
        <w:tab/>
        <w:t>...</w:t>
      </w:r>
    </w:p>
    <w:p w14:paraId="5A170B03" w14:textId="77777777" w:rsidR="006A1CE4" w:rsidRPr="00E67E0D" w:rsidRDefault="006A1CE4" w:rsidP="00E7499B">
      <w:pPr>
        <w:pStyle w:val="PL"/>
        <w:spacing w:line="0" w:lineRule="atLeast"/>
        <w:rPr>
          <w:noProof w:val="0"/>
          <w:snapToGrid w:val="0"/>
        </w:rPr>
      </w:pPr>
      <w:r w:rsidRPr="00E67E0D">
        <w:rPr>
          <w:noProof w:val="0"/>
          <w:snapToGrid w:val="0"/>
        </w:rPr>
        <w:t>}</w:t>
      </w:r>
    </w:p>
    <w:p w14:paraId="410E6B53" w14:textId="77777777" w:rsidR="006A1CE4" w:rsidRPr="00E67E0D" w:rsidRDefault="006A1CE4" w:rsidP="00E7499B">
      <w:pPr>
        <w:pStyle w:val="PL"/>
        <w:rPr>
          <w:noProof w:val="0"/>
          <w:snapToGrid w:val="0"/>
        </w:rPr>
      </w:pPr>
    </w:p>
    <w:p w14:paraId="613824F2" w14:textId="77777777" w:rsidR="006A1CE4" w:rsidRPr="00E67E0D" w:rsidRDefault="006A1CE4" w:rsidP="00E7499B">
      <w:pPr>
        <w:pStyle w:val="PL"/>
        <w:spacing w:line="0" w:lineRule="atLeast"/>
        <w:rPr>
          <w:noProof w:val="0"/>
          <w:snapToGrid w:val="0"/>
        </w:rPr>
      </w:pPr>
      <w:r w:rsidRPr="00E67E0D">
        <w:rPr>
          <w:noProof w:val="0"/>
          <w:snapToGrid w:val="0"/>
        </w:rPr>
        <w:t>AreaOfInterestRANNodeList ::= SEQUENCE (SIZE(1..</w:t>
      </w:r>
      <w:r w:rsidRPr="00E67E0D">
        <w:rPr>
          <w:noProof w:val="0"/>
        </w:rPr>
        <w:t>maxnoof</w:t>
      </w:r>
      <w:r w:rsidRPr="00E67E0D">
        <w:rPr>
          <w:noProof w:val="0"/>
          <w:snapToGrid w:val="0"/>
        </w:rPr>
        <w:t>RANNode</w:t>
      </w:r>
      <w:r w:rsidRPr="00E67E0D">
        <w:rPr>
          <w:noProof w:val="0"/>
        </w:rPr>
        <w:t>inAoI</w:t>
      </w:r>
      <w:r w:rsidRPr="00E67E0D">
        <w:rPr>
          <w:noProof w:val="0"/>
          <w:snapToGrid w:val="0"/>
        </w:rPr>
        <w:t>)) OF AreaOfInterestRANNodeItem</w:t>
      </w:r>
    </w:p>
    <w:p w14:paraId="41EE30EE" w14:textId="77777777" w:rsidR="006A1CE4" w:rsidRPr="00E67E0D" w:rsidRDefault="006A1CE4" w:rsidP="00E7499B">
      <w:pPr>
        <w:pStyle w:val="PL"/>
        <w:spacing w:line="0" w:lineRule="atLeast"/>
        <w:rPr>
          <w:noProof w:val="0"/>
          <w:snapToGrid w:val="0"/>
        </w:rPr>
      </w:pPr>
    </w:p>
    <w:p w14:paraId="69D7EC35" w14:textId="77777777" w:rsidR="006A1CE4" w:rsidRPr="00E67E0D" w:rsidRDefault="006A1CE4" w:rsidP="00E7499B">
      <w:pPr>
        <w:pStyle w:val="PL"/>
        <w:spacing w:line="0" w:lineRule="atLeast"/>
        <w:rPr>
          <w:noProof w:val="0"/>
          <w:snapToGrid w:val="0"/>
        </w:rPr>
      </w:pPr>
      <w:r w:rsidRPr="00E67E0D">
        <w:rPr>
          <w:noProof w:val="0"/>
          <w:snapToGrid w:val="0"/>
        </w:rPr>
        <w:t>AreaOfInterestRANNodeItem ::= SEQUENCE {</w:t>
      </w:r>
    </w:p>
    <w:p w14:paraId="1B8D8D9D" w14:textId="77777777" w:rsidR="006A1CE4" w:rsidRPr="00E67E0D" w:rsidRDefault="006A1CE4" w:rsidP="00E7499B">
      <w:pPr>
        <w:pStyle w:val="PL"/>
        <w:spacing w:line="0" w:lineRule="atLeast"/>
        <w:rPr>
          <w:noProof w:val="0"/>
          <w:snapToGrid w:val="0"/>
        </w:rPr>
      </w:pPr>
      <w:r w:rsidRPr="00E67E0D">
        <w:rPr>
          <w:snapToGrid w:val="0"/>
        </w:rPr>
        <w:tab/>
        <w:t>globalRANNodeID</w:t>
      </w:r>
      <w:r w:rsidRPr="00E67E0D">
        <w:rPr>
          <w:snapToGrid w:val="0"/>
        </w:rPr>
        <w:tab/>
      </w:r>
      <w:r w:rsidRPr="00E67E0D">
        <w:rPr>
          <w:snapToGrid w:val="0"/>
        </w:rPr>
        <w:tab/>
        <w:t>GlobalRANNodeID</w:t>
      </w:r>
      <w:r w:rsidRPr="00E67E0D">
        <w:rPr>
          <w:noProof w:val="0"/>
          <w:snapToGrid w:val="0"/>
        </w:rPr>
        <w:t>,</w:t>
      </w:r>
    </w:p>
    <w:p w14:paraId="207E8A24"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{AreaOfInterestRANNodeItem-ExtIEs} }</w:t>
      </w:r>
      <w:r w:rsidRPr="00E67E0D">
        <w:rPr>
          <w:noProof w:val="0"/>
          <w:snapToGrid w:val="0"/>
        </w:rPr>
        <w:tab/>
        <w:t>OPTIONAL,</w:t>
      </w:r>
    </w:p>
    <w:p w14:paraId="31865335"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0932E0B7" w14:textId="77777777" w:rsidR="006A1CE4" w:rsidRPr="00E67E0D" w:rsidRDefault="006A1CE4" w:rsidP="00E7499B">
      <w:pPr>
        <w:pStyle w:val="PL"/>
        <w:spacing w:line="0" w:lineRule="atLeast"/>
        <w:rPr>
          <w:noProof w:val="0"/>
          <w:snapToGrid w:val="0"/>
        </w:rPr>
      </w:pPr>
      <w:r w:rsidRPr="00E67E0D">
        <w:rPr>
          <w:noProof w:val="0"/>
          <w:snapToGrid w:val="0"/>
        </w:rPr>
        <w:t>}</w:t>
      </w:r>
    </w:p>
    <w:p w14:paraId="7FE37264" w14:textId="77777777" w:rsidR="006A1CE4" w:rsidRPr="00E67E0D" w:rsidRDefault="006A1CE4" w:rsidP="00E7499B">
      <w:pPr>
        <w:pStyle w:val="PL"/>
        <w:spacing w:line="0" w:lineRule="atLeast"/>
        <w:rPr>
          <w:noProof w:val="0"/>
          <w:snapToGrid w:val="0"/>
        </w:rPr>
      </w:pPr>
    </w:p>
    <w:p w14:paraId="53A86315" w14:textId="77777777" w:rsidR="006A1CE4" w:rsidRPr="00E67E0D" w:rsidRDefault="006A1CE4" w:rsidP="00E7499B">
      <w:pPr>
        <w:pStyle w:val="PL"/>
        <w:rPr>
          <w:noProof w:val="0"/>
          <w:snapToGrid w:val="0"/>
        </w:rPr>
      </w:pPr>
      <w:r w:rsidRPr="00E67E0D">
        <w:rPr>
          <w:noProof w:val="0"/>
          <w:snapToGrid w:val="0"/>
        </w:rPr>
        <w:t>AreaOfInterestRANNodeItem-ExtIEs NGAP-PROTOCOL-EXTENSION ::= {</w:t>
      </w:r>
    </w:p>
    <w:p w14:paraId="7DEE0719" w14:textId="77777777" w:rsidR="006A1CE4" w:rsidRPr="00E67E0D" w:rsidRDefault="006A1CE4" w:rsidP="00E7499B">
      <w:pPr>
        <w:pStyle w:val="PL"/>
        <w:rPr>
          <w:noProof w:val="0"/>
          <w:snapToGrid w:val="0"/>
        </w:rPr>
      </w:pPr>
      <w:r w:rsidRPr="00E67E0D">
        <w:rPr>
          <w:noProof w:val="0"/>
          <w:snapToGrid w:val="0"/>
        </w:rPr>
        <w:tab/>
        <w:t>...</w:t>
      </w:r>
    </w:p>
    <w:p w14:paraId="2F934E8E" w14:textId="77777777" w:rsidR="006A1CE4" w:rsidRPr="00E67E0D" w:rsidRDefault="006A1CE4" w:rsidP="00E7499B">
      <w:pPr>
        <w:pStyle w:val="PL"/>
        <w:spacing w:line="0" w:lineRule="atLeast"/>
        <w:rPr>
          <w:noProof w:val="0"/>
          <w:snapToGrid w:val="0"/>
        </w:rPr>
      </w:pPr>
      <w:r w:rsidRPr="00E67E0D">
        <w:rPr>
          <w:noProof w:val="0"/>
          <w:snapToGrid w:val="0"/>
        </w:rPr>
        <w:t>}</w:t>
      </w:r>
    </w:p>
    <w:p w14:paraId="41397CD2" w14:textId="77777777" w:rsidR="006A1CE4" w:rsidRPr="00E67E0D" w:rsidRDefault="006A1CE4" w:rsidP="00E7499B">
      <w:pPr>
        <w:pStyle w:val="PL"/>
        <w:rPr>
          <w:noProof w:val="0"/>
          <w:snapToGrid w:val="0"/>
        </w:rPr>
      </w:pPr>
    </w:p>
    <w:p w14:paraId="557658F5" w14:textId="77777777" w:rsidR="006A1CE4" w:rsidRPr="00E67E0D" w:rsidRDefault="006A1CE4" w:rsidP="00E7499B">
      <w:pPr>
        <w:pStyle w:val="PL"/>
        <w:spacing w:line="0" w:lineRule="atLeast"/>
        <w:rPr>
          <w:noProof w:val="0"/>
          <w:snapToGrid w:val="0"/>
        </w:rPr>
      </w:pPr>
      <w:r w:rsidRPr="00E67E0D">
        <w:rPr>
          <w:noProof w:val="0"/>
          <w:snapToGrid w:val="0"/>
        </w:rPr>
        <w:t>AreaOfInterestTAIList ::= SEQUENCE (SIZE(1..</w:t>
      </w:r>
      <w:r w:rsidRPr="00E67E0D">
        <w:rPr>
          <w:noProof w:val="0"/>
        </w:rPr>
        <w:t>maxnoofTAIinAoI</w:t>
      </w:r>
      <w:r w:rsidRPr="00E67E0D">
        <w:rPr>
          <w:noProof w:val="0"/>
          <w:snapToGrid w:val="0"/>
        </w:rPr>
        <w:t>)) OF AreaOfInterestTAIItem</w:t>
      </w:r>
    </w:p>
    <w:p w14:paraId="383F9296" w14:textId="77777777" w:rsidR="006A1CE4" w:rsidRPr="00E67E0D" w:rsidRDefault="006A1CE4" w:rsidP="00E7499B">
      <w:pPr>
        <w:pStyle w:val="PL"/>
        <w:spacing w:line="0" w:lineRule="atLeast"/>
        <w:rPr>
          <w:noProof w:val="0"/>
          <w:snapToGrid w:val="0"/>
        </w:rPr>
      </w:pPr>
    </w:p>
    <w:p w14:paraId="79E74753" w14:textId="77777777" w:rsidR="006A1CE4" w:rsidRPr="00E67E0D" w:rsidRDefault="006A1CE4" w:rsidP="00E7499B">
      <w:pPr>
        <w:pStyle w:val="PL"/>
        <w:spacing w:line="0" w:lineRule="atLeast"/>
        <w:rPr>
          <w:noProof w:val="0"/>
          <w:snapToGrid w:val="0"/>
        </w:rPr>
      </w:pPr>
      <w:r w:rsidRPr="00E67E0D">
        <w:rPr>
          <w:noProof w:val="0"/>
          <w:snapToGrid w:val="0"/>
        </w:rPr>
        <w:t>AreaOfInterestTAIItem ::= SEQUENCE {</w:t>
      </w:r>
    </w:p>
    <w:p w14:paraId="38A83C41" w14:textId="77777777" w:rsidR="006A1CE4" w:rsidRPr="00E67E0D" w:rsidRDefault="006A1CE4" w:rsidP="00E7499B">
      <w:pPr>
        <w:pStyle w:val="PL"/>
        <w:spacing w:line="0" w:lineRule="atLeast"/>
        <w:rPr>
          <w:noProof w:val="0"/>
          <w:snapToGrid w:val="0"/>
        </w:rPr>
      </w:pPr>
      <w:r w:rsidRPr="00E67E0D">
        <w:rPr>
          <w:noProof w:val="0"/>
          <w:snapToGrid w:val="0"/>
        </w:rPr>
        <w:tab/>
        <w:t>tAI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TAI,</w:t>
      </w:r>
    </w:p>
    <w:p w14:paraId="291C6241"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{AreaOfInterestTAIItem-ExtIEs} }</w:t>
      </w:r>
      <w:r w:rsidRPr="00E67E0D">
        <w:rPr>
          <w:noProof w:val="0"/>
          <w:snapToGrid w:val="0"/>
        </w:rPr>
        <w:tab/>
        <w:t>OPTIONAL,</w:t>
      </w:r>
    </w:p>
    <w:p w14:paraId="40F22CE2"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25B0A8B4" w14:textId="77777777" w:rsidR="006A1CE4" w:rsidRPr="00E67E0D" w:rsidRDefault="006A1CE4" w:rsidP="00E7499B">
      <w:pPr>
        <w:pStyle w:val="PL"/>
        <w:spacing w:line="0" w:lineRule="atLeast"/>
        <w:rPr>
          <w:noProof w:val="0"/>
          <w:snapToGrid w:val="0"/>
        </w:rPr>
      </w:pPr>
      <w:r w:rsidRPr="00E67E0D">
        <w:rPr>
          <w:noProof w:val="0"/>
          <w:snapToGrid w:val="0"/>
        </w:rPr>
        <w:t>}</w:t>
      </w:r>
    </w:p>
    <w:p w14:paraId="0544C9A0" w14:textId="77777777" w:rsidR="006A1CE4" w:rsidRPr="00E67E0D" w:rsidRDefault="006A1CE4" w:rsidP="00E7499B">
      <w:pPr>
        <w:pStyle w:val="PL"/>
        <w:spacing w:line="0" w:lineRule="atLeast"/>
        <w:rPr>
          <w:noProof w:val="0"/>
          <w:snapToGrid w:val="0"/>
        </w:rPr>
      </w:pPr>
    </w:p>
    <w:p w14:paraId="3AF7B67F" w14:textId="77777777" w:rsidR="006A1CE4" w:rsidRPr="00E67E0D" w:rsidRDefault="006A1CE4" w:rsidP="00E7499B">
      <w:pPr>
        <w:pStyle w:val="PL"/>
        <w:rPr>
          <w:noProof w:val="0"/>
          <w:snapToGrid w:val="0"/>
        </w:rPr>
      </w:pPr>
      <w:r w:rsidRPr="00E67E0D">
        <w:rPr>
          <w:noProof w:val="0"/>
          <w:snapToGrid w:val="0"/>
        </w:rPr>
        <w:t>AreaOfInterestTAIItem-ExtIEs NGAP-PROTOCOL-EXTENSION ::= {</w:t>
      </w:r>
    </w:p>
    <w:p w14:paraId="4C2108E4" w14:textId="77777777" w:rsidR="006A1CE4" w:rsidRPr="00E67E0D" w:rsidRDefault="006A1CE4" w:rsidP="00E7499B">
      <w:pPr>
        <w:pStyle w:val="PL"/>
        <w:rPr>
          <w:noProof w:val="0"/>
          <w:snapToGrid w:val="0"/>
        </w:rPr>
      </w:pPr>
      <w:r w:rsidRPr="00E67E0D">
        <w:rPr>
          <w:noProof w:val="0"/>
          <w:snapToGrid w:val="0"/>
        </w:rPr>
        <w:tab/>
        <w:t>...</w:t>
      </w:r>
    </w:p>
    <w:p w14:paraId="2A5EFC1B" w14:textId="77777777" w:rsidR="006A1CE4" w:rsidRPr="00E67E0D" w:rsidRDefault="006A1CE4" w:rsidP="00E7499B">
      <w:pPr>
        <w:pStyle w:val="PL"/>
        <w:spacing w:line="0" w:lineRule="atLeast"/>
        <w:rPr>
          <w:noProof w:val="0"/>
          <w:snapToGrid w:val="0"/>
        </w:rPr>
      </w:pPr>
      <w:r w:rsidRPr="00E67E0D">
        <w:rPr>
          <w:noProof w:val="0"/>
          <w:snapToGrid w:val="0"/>
        </w:rPr>
        <w:t>}</w:t>
      </w:r>
    </w:p>
    <w:p w14:paraId="18FA5328" w14:textId="77777777" w:rsidR="006A1CE4" w:rsidRPr="00E67E0D" w:rsidRDefault="006A1CE4" w:rsidP="00E7499B">
      <w:pPr>
        <w:pStyle w:val="PL"/>
        <w:rPr>
          <w:noProof w:val="0"/>
          <w:snapToGrid w:val="0"/>
        </w:rPr>
      </w:pPr>
    </w:p>
    <w:p w14:paraId="5654D39C" w14:textId="77777777" w:rsidR="006A1CE4" w:rsidRPr="00E67E0D" w:rsidRDefault="006A1CE4" w:rsidP="00E7499B">
      <w:pPr>
        <w:pStyle w:val="PL"/>
        <w:rPr>
          <w:noProof w:val="0"/>
          <w:snapToGrid w:val="0"/>
        </w:rPr>
      </w:pPr>
      <w:r w:rsidRPr="00E67E0D">
        <w:rPr>
          <w:noProof w:val="0"/>
          <w:snapToGrid w:val="0"/>
        </w:rPr>
        <w:t>AssistanceDataForPaging ::= SEQUENCE {</w:t>
      </w:r>
    </w:p>
    <w:p w14:paraId="0F46FCB7" w14:textId="77777777" w:rsidR="006A1CE4" w:rsidRPr="00E67E0D" w:rsidRDefault="006A1CE4" w:rsidP="00E7499B">
      <w:pPr>
        <w:pStyle w:val="PL"/>
        <w:rPr>
          <w:noProof w:val="0"/>
          <w:snapToGrid w:val="0"/>
        </w:rPr>
      </w:pPr>
      <w:r w:rsidRPr="00E67E0D">
        <w:rPr>
          <w:noProof w:val="0"/>
          <w:snapToGrid w:val="0"/>
        </w:rPr>
        <w:tab/>
        <w:t>assistanceDataForRecommendedCells</w:t>
      </w:r>
      <w:r w:rsidRPr="00E67E0D">
        <w:rPr>
          <w:noProof w:val="0"/>
          <w:snapToGrid w:val="0"/>
        </w:rPr>
        <w:tab/>
      </w:r>
      <w:r w:rsidRPr="00E67E0D">
        <w:rPr>
          <w:noProof w:val="0"/>
          <w:snapToGrid w:val="0"/>
        </w:rPr>
        <w:tab/>
        <w:t>AssistanceDataForRecommendedCells</w:t>
      </w:r>
      <w:r w:rsidRPr="00E67E0D">
        <w:rPr>
          <w:noProof w:val="0"/>
          <w:snapToGrid w:val="0"/>
        </w:rPr>
        <w:tab/>
      </w:r>
      <w:r w:rsidRPr="00E67E0D">
        <w:rPr>
          <w:noProof w:val="0"/>
          <w:snapToGrid w:val="0"/>
        </w:rPr>
        <w:tab/>
      </w:r>
      <w:r w:rsidRPr="00E67E0D">
        <w:rPr>
          <w:noProof w:val="0"/>
          <w:snapToGrid w:val="0"/>
        </w:rPr>
        <w:tab/>
        <w:t>OPTIONAL,</w:t>
      </w:r>
    </w:p>
    <w:p w14:paraId="3159A151" w14:textId="77777777" w:rsidR="006A1CE4" w:rsidRPr="00E67E0D" w:rsidRDefault="006A1CE4" w:rsidP="00E7499B">
      <w:pPr>
        <w:pStyle w:val="PL"/>
        <w:rPr>
          <w:noProof w:val="0"/>
          <w:snapToGrid w:val="0"/>
        </w:rPr>
      </w:pPr>
      <w:r w:rsidRPr="00E67E0D">
        <w:rPr>
          <w:noProof w:val="0"/>
          <w:snapToGrid w:val="0"/>
        </w:rPr>
        <w:tab/>
        <w:t>pagingAttemptInformation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PagingAttemptInformation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568E7A0A"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{AssistanceDataForPaging-ExtIEs} } OPTIONAL,</w:t>
      </w:r>
    </w:p>
    <w:p w14:paraId="32ECB4C4" w14:textId="77777777" w:rsidR="006A1CE4" w:rsidRPr="00E67E0D" w:rsidRDefault="006A1CE4" w:rsidP="00E7499B">
      <w:pPr>
        <w:pStyle w:val="PL"/>
        <w:rPr>
          <w:noProof w:val="0"/>
          <w:snapToGrid w:val="0"/>
        </w:rPr>
      </w:pPr>
      <w:r w:rsidRPr="00E67E0D">
        <w:rPr>
          <w:noProof w:val="0"/>
          <w:snapToGrid w:val="0"/>
        </w:rPr>
        <w:tab/>
        <w:t>...</w:t>
      </w:r>
    </w:p>
    <w:p w14:paraId="3DDF8298" w14:textId="77777777" w:rsidR="006A1CE4" w:rsidRPr="00E67E0D" w:rsidRDefault="006A1CE4" w:rsidP="00E7499B">
      <w:pPr>
        <w:pStyle w:val="PL"/>
        <w:rPr>
          <w:noProof w:val="0"/>
          <w:snapToGrid w:val="0"/>
        </w:rPr>
      </w:pPr>
      <w:r w:rsidRPr="00E67E0D">
        <w:rPr>
          <w:noProof w:val="0"/>
          <w:snapToGrid w:val="0"/>
        </w:rPr>
        <w:t>}</w:t>
      </w:r>
    </w:p>
    <w:p w14:paraId="42A1CE52" w14:textId="77777777" w:rsidR="006A1CE4" w:rsidRPr="00E67E0D" w:rsidRDefault="006A1CE4" w:rsidP="00E7499B">
      <w:pPr>
        <w:pStyle w:val="PL"/>
        <w:rPr>
          <w:noProof w:val="0"/>
          <w:snapToGrid w:val="0"/>
        </w:rPr>
      </w:pPr>
    </w:p>
    <w:p w14:paraId="5474F61B" w14:textId="77777777" w:rsidR="006A1CE4" w:rsidRPr="00E67E0D" w:rsidRDefault="006A1CE4" w:rsidP="00E7499B">
      <w:pPr>
        <w:pStyle w:val="PL"/>
        <w:rPr>
          <w:noProof w:val="0"/>
          <w:snapToGrid w:val="0"/>
        </w:rPr>
      </w:pPr>
      <w:r w:rsidRPr="00E67E0D">
        <w:rPr>
          <w:noProof w:val="0"/>
          <w:snapToGrid w:val="0"/>
        </w:rPr>
        <w:t>AssistanceDataForPaging-ExtIEs NGAP-PROTOCOL-EXTENSION ::= {</w:t>
      </w:r>
    </w:p>
    <w:p w14:paraId="26124D3E" w14:textId="77777777" w:rsidR="006A1CE4" w:rsidRPr="00E67E0D" w:rsidRDefault="006A1CE4" w:rsidP="00E7499B">
      <w:pPr>
        <w:pStyle w:val="PL"/>
        <w:rPr>
          <w:noProof w:val="0"/>
          <w:snapToGrid w:val="0"/>
        </w:rPr>
      </w:pPr>
      <w:r w:rsidRPr="00E67E0D">
        <w:rPr>
          <w:noProof w:val="0"/>
          <w:snapToGrid w:val="0"/>
        </w:rPr>
        <w:tab/>
        <w:t>...</w:t>
      </w:r>
    </w:p>
    <w:p w14:paraId="2729F86D" w14:textId="77777777" w:rsidR="006A1CE4" w:rsidRPr="00E67E0D" w:rsidRDefault="006A1CE4" w:rsidP="00E7499B">
      <w:pPr>
        <w:pStyle w:val="PL"/>
        <w:rPr>
          <w:noProof w:val="0"/>
          <w:snapToGrid w:val="0"/>
        </w:rPr>
      </w:pPr>
      <w:r w:rsidRPr="00E67E0D">
        <w:rPr>
          <w:noProof w:val="0"/>
          <w:snapToGrid w:val="0"/>
        </w:rPr>
        <w:t>}</w:t>
      </w:r>
    </w:p>
    <w:p w14:paraId="102C2A38" w14:textId="77777777" w:rsidR="006A1CE4" w:rsidRPr="00E67E0D" w:rsidRDefault="006A1CE4" w:rsidP="00E7499B">
      <w:pPr>
        <w:pStyle w:val="PL"/>
        <w:rPr>
          <w:noProof w:val="0"/>
          <w:snapToGrid w:val="0"/>
        </w:rPr>
      </w:pPr>
    </w:p>
    <w:p w14:paraId="095C57CD" w14:textId="77777777" w:rsidR="006A1CE4" w:rsidRPr="00E67E0D" w:rsidRDefault="006A1CE4" w:rsidP="00E7499B">
      <w:pPr>
        <w:pStyle w:val="PL"/>
        <w:rPr>
          <w:noProof w:val="0"/>
          <w:snapToGrid w:val="0"/>
        </w:rPr>
      </w:pPr>
      <w:r w:rsidRPr="00E67E0D">
        <w:rPr>
          <w:noProof w:val="0"/>
          <w:snapToGrid w:val="0"/>
        </w:rPr>
        <w:t>AssistanceDataForRecommendedCells ::= SEQUENCE {</w:t>
      </w:r>
    </w:p>
    <w:p w14:paraId="36A10274" w14:textId="77777777" w:rsidR="006A1CE4" w:rsidRPr="00E67E0D" w:rsidRDefault="006A1CE4" w:rsidP="00E7499B">
      <w:pPr>
        <w:pStyle w:val="PL"/>
        <w:rPr>
          <w:noProof w:val="0"/>
          <w:snapToGrid w:val="0"/>
        </w:rPr>
      </w:pPr>
      <w:r w:rsidRPr="00E67E0D">
        <w:rPr>
          <w:noProof w:val="0"/>
          <w:snapToGrid w:val="0"/>
        </w:rPr>
        <w:tab/>
        <w:t>recommendedCellsForPaging</w:t>
      </w:r>
      <w:r w:rsidRPr="00E67E0D">
        <w:rPr>
          <w:noProof w:val="0"/>
          <w:snapToGrid w:val="0"/>
        </w:rPr>
        <w:tab/>
      </w:r>
      <w:r w:rsidRPr="00E67E0D">
        <w:rPr>
          <w:noProof w:val="0"/>
          <w:snapToGrid w:val="0"/>
        </w:rPr>
        <w:tab/>
        <w:t xml:space="preserve">RecommendedCellsForPaging, </w:t>
      </w:r>
    </w:p>
    <w:p w14:paraId="59E7F1B5"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{AssistanceDataForRecommendedCells-ExtIEs} }</w:t>
      </w:r>
      <w:r w:rsidRPr="00E67E0D">
        <w:rPr>
          <w:noProof w:val="0"/>
          <w:snapToGrid w:val="0"/>
        </w:rPr>
        <w:tab/>
        <w:t>OPTIONAL,</w:t>
      </w:r>
    </w:p>
    <w:p w14:paraId="3230973A" w14:textId="77777777" w:rsidR="006A1CE4" w:rsidRPr="00E67E0D" w:rsidRDefault="006A1CE4" w:rsidP="00E7499B">
      <w:pPr>
        <w:pStyle w:val="PL"/>
        <w:rPr>
          <w:noProof w:val="0"/>
          <w:snapToGrid w:val="0"/>
        </w:rPr>
      </w:pPr>
      <w:r w:rsidRPr="00E67E0D">
        <w:rPr>
          <w:noProof w:val="0"/>
          <w:snapToGrid w:val="0"/>
        </w:rPr>
        <w:tab/>
        <w:t>...</w:t>
      </w:r>
    </w:p>
    <w:p w14:paraId="0D266A2F" w14:textId="77777777" w:rsidR="006A1CE4" w:rsidRPr="00E67E0D" w:rsidRDefault="006A1CE4" w:rsidP="00E7499B">
      <w:pPr>
        <w:pStyle w:val="PL"/>
        <w:rPr>
          <w:noProof w:val="0"/>
          <w:snapToGrid w:val="0"/>
        </w:rPr>
      </w:pPr>
      <w:r w:rsidRPr="00E67E0D">
        <w:rPr>
          <w:noProof w:val="0"/>
          <w:snapToGrid w:val="0"/>
        </w:rPr>
        <w:t>}</w:t>
      </w:r>
    </w:p>
    <w:p w14:paraId="15C445F3" w14:textId="77777777" w:rsidR="006A1CE4" w:rsidRPr="00E67E0D" w:rsidRDefault="006A1CE4" w:rsidP="00E7499B">
      <w:pPr>
        <w:pStyle w:val="PL"/>
        <w:rPr>
          <w:noProof w:val="0"/>
          <w:snapToGrid w:val="0"/>
        </w:rPr>
      </w:pPr>
    </w:p>
    <w:p w14:paraId="25BC2996" w14:textId="77777777" w:rsidR="006A1CE4" w:rsidRPr="00E67E0D" w:rsidRDefault="006A1CE4" w:rsidP="00E7499B">
      <w:pPr>
        <w:pStyle w:val="PL"/>
        <w:rPr>
          <w:noProof w:val="0"/>
          <w:snapToGrid w:val="0"/>
        </w:rPr>
      </w:pPr>
      <w:r w:rsidRPr="00E67E0D">
        <w:rPr>
          <w:noProof w:val="0"/>
          <w:snapToGrid w:val="0"/>
        </w:rPr>
        <w:t>AssistanceDataForRecommendedCells-ExtIEs NGAP-PROTOCOL-EXTENSION ::= {</w:t>
      </w:r>
    </w:p>
    <w:p w14:paraId="3E941CB6" w14:textId="77777777" w:rsidR="006A1CE4" w:rsidRPr="00E67E0D" w:rsidRDefault="006A1CE4" w:rsidP="00E7499B">
      <w:pPr>
        <w:pStyle w:val="PL"/>
        <w:rPr>
          <w:noProof w:val="0"/>
          <w:snapToGrid w:val="0"/>
        </w:rPr>
      </w:pPr>
      <w:r w:rsidRPr="00E67E0D">
        <w:rPr>
          <w:noProof w:val="0"/>
          <w:snapToGrid w:val="0"/>
        </w:rPr>
        <w:tab/>
        <w:t>...</w:t>
      </w:r>
    </w:p>
    <w:p w14:paraId="531E34F4" w14:textId="77777777" w:rsidR="006A1CE4" w:rsidRPr="00E67E0D" w:rsidRDefault="006A1CE4" w:rsidP="00E7499B">
      <w:pPr>
        <w:pStyle w:val="PL"/>
        <w:rPr>
          <w:noProof w:val="0"/>
          <w:snapToGrid w:val="0"/>
        </w:rPr>
      </w:pPr>
      <w:r w:rsidRPr="00E67E0D">
        <w:rPr>
          <w:noProof w:val="0"/>
          <w:snapToGrid w:val="0"/>
        </w:rPr>
        <w:t>}</w:t>
      </w:r>
    </w:p>
    <w:p w14:paraId="48E24F61" w14:textId="77777777" w:rsidR="006A1CE4" w:rsidRPr="00E67E0D" w:rsidRDefault="006A1CE4" w:rsidP="00E7499B">
      <w:pPr>
        <w:pStyle w:val="PL"/>
        <w:rPr>
          <w:noProof w:val="0"/>
          <w:snapToGrid w:val="0"/>
        </w:rPr>
      </w:pPr>
    </w:p>
    <w:p w14:paraId="2D0C14CE" w14:textId="77777777" w:rsidR="006A1CE4" w:rsidRPr="00E67E0D" w:rsidRDefault="006A1CE4" w:rsidP="00E7499B">
      <w:pPr>
        <w:pStyle w:val="PL"/>
        <w:spacing w:line="0" w:lineRule="atLeast"/>
        <w:rPr>
          <w:noProof w:val="0"/>
          <w:snapToGrid w:val="0"/>
        </w:rPr>
      </w:pPr>
      <w:r w:rsidRPr="00E67E0D">
        <w:rPr>
          <w:noProof w:val="0"/>
          <w:snapToGrid w:val="0"/>
        </w:rPr>
        <w:t>AssociatedQosFlowList ::= SEQUENCE (SIZE(1..</w:t>
      </w:r>
      <w:r w:rsidRPr="00E67E0D">
        <w:rPr>
          <w:noProof w:val="0"/>
        </w:rPr>
        <w:t>maxnoofQosFlows</w:t>
      </w:r>
      <w:r w:rsidRPr="00E67E0D">
        <w:rPr>
          <w:noProof w:val="0"/>
          <w:snapToGrid w:val="0"/>
        </w:rPr>
        <w:t>)) OF AssociatedQosFlowItem</w:t>
      </w:r>
    </w:p>
    <w:p w14:paraId="4386F123" w14:textId="77777777" w:rsidR="006A1CE4" w:rsidRPr="00E67E0D" w:rsidRDefault="006A1CE4" w:rsidP="00E7499B">
      <w:pPr>
        <w:pStyle w:val="PL"/>
        <w:spacing w:line="0" w:lineRule="atLeast"/>
        <w:rPr>
          <w:noProof w:val="0"/>
          <w:snapToGrid w:val="0"/>
        </w:rPr>
      </w:pPr>
    </w:p>
    <w:p w14:paraId="2ADD9E70" w14:textId="77777777" w:rsidR="006A1CE4" w:rsidRPr="00E67E0D" w:rsidRDefault="006A1CE4" w:rsidP="00E7499B">
      <w:pPr>
        <w:pStyle w:val="PL"/>
        <w:spacing w:line="0" w:lineRule="atLeast"/>
        <w:rPr>
          <w:noProof w:val="0"/>
          <w:snapToGrid w:val="0"/>
        </w:rPr>
      </w:pPr>
      <w:r w:rsidRPr="00E67E0D">
        <w:rPr>
          <w:noProof w:val="0"/>
          <w:snapToGrid w:val="0"/>
        </w:rPr>
        <w:t>AssociatedQosFlowItem ::= SEQUENCE {</w:t>
      </w:r>
    </w:p>
    <w:p w14:paraId="050F9B71" w14:textId="77777777" w:rsidR="00AE297A" w:rsidRPr="00FF6A95" w:rsidRDefault="00AE297A" w:rsidP="00AE297A">
      <w:pPr>
        <w:pStyle w:val="PL"/>
        <w:spacing w:line="0" w:lineRule="atLeast"/>
        <w:rPr>
          <w:del w:id="6423" w:author="Issam" w:date="2019-02-12T23:38:00Z"/>
          <w:noProof w:val="0"/>
          <w:snapToGrid w:val="0"/>
        </w:rPr>
      </w:pPr>
      <w:del w:id="6424" w:author="Issam" w:date="2019-02-12T23:38:00Z">
        <w:r w:rsidRPr="00FF6A95">
          <w:rPr>
            <w:noProof w:val="0"/>
            <w:snapToGrid w:val="0"/>
          </w:rPr>
          <w:tab/>
          <w:delText>qosFlowIndicator</w:delText>
        </w:r>
        <w:r w:rsidRPr="00FF6A95">
          <w:rPr>
            <w:noProof w:val="0"/>
            <w:snapToGrid w:val="0"/>
          </w:rPr>
          <w:tab/>
        </w:r>
        <w:r w:rsidRPr="00FF6A95">
          <w:rPr>
            <w:noProof w:val="0"/>
            <w:snapToGrid w:val="0"/>
          </w:rPr>
          <w:tab/>
          <w:delText>QosFlowIndicator,</w:delText>
        </w:r>
      </w:del>
    </w:p>
    <w:p w14:paraId="1313F68C" w14:textId="77777777" w:rsidR="006A1CE4" w:rsidRPr="00E67E0D" w:rsidRDefault="006A1CE4" w:rsidP="00E7499B">
      <w:pPr>
        <w:pStyle w:val="PL"/>
        <w:spacing w:line="0" w:lineRule="atLeast"/>
        <w:rPr>
          <w:ins w:id="6425" w:author="Issam" w:date="2019-02-12T23:38:00Z"/>
          <w:noProof w:val="0"/>
          <w:snapToGrid w:val="0"/>
        </w:rPr>
      </w:pPr>
      <w:ins w:id="6426" w:author="Issam" w:date="2019-02-12T23:38:00Z">
        <w:r w:rsidRPr="00E67E0D">
          <w:rPr>
            <w:noProof w:val="0"/>
            <w:snapToGrid w:val="0"/>
          </w:rPr>
          <w:tab/>
          <w:t>qosFlowIdentifier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QosFlowIdentifier,</w:t>
        </w:r>
      </w:ins>
    </w:p>
    <w:p w14:paraId="7FE613C0" w14:textId="77777777" w:rsidR="006A1CE4" w:rsidRPr="00E67E0D" w:rsidRDefault="006A1CE4" w:rsidP="00E7499B">
      <w:pPr>
        <w:pStyle w:val="PL"/>
        <w:spacing w:line="0" w:lineRule="atLeast"/>
        <w:rPr>
          <w:ins w:id="6427" w:author="Issam" w:date="2019-02-12T23:38:00Z"/>
          <w:noProof w:val="0"/>
          <w:snapToGrid w:val="0"/>
        </w:rPr>
      </w:pPr>
      <w:ins w:id="6428" w:author="Issam" w:date="2019-02-12T23:38:00Z">
        <w:r w:rsidRPr="00E67E0D">
          <w:rPr>
            <w:noProof w:val="0"/>
            <w:snapToGrid w:val="0"/>
          </w:rPr>
          <w:tab/>
          <w:t>qosFlowMappingIndication</w:t>
        </w:r>
        <w:r w:rsidRPr="00E67E0D">
          <w:rPr>
            <w:noProof w:val="0"/>
            <w:snapToGrid w:val="0"/>
          </w:rPr>
          <w:tab/>
        </w:r>
        <w:r w:rsidRPr="00E67E0D">
          <w:rPr>
            <w:noProof w:val="0"/>
            <w:snapToGrid w:val="0"/>
          </w:rPr>
          <w:tab/>
          <w:t>ENUMERATED {ul, dl, ...}</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ins>
    </w:p>
    <w:p w14:paraId="3890A41D" w14:textId="42CB0396"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{AssociatedQosFlowItem-ExtIEs} }</w:t>
      </w:r>
      <w:del w:id="6429" w:author="Issam" w:date="2019-02-12T23:38:00Z">
        <w:r w:rsidR="00AE297A" w:rsidRPr="00FF6A95">
          <w:rPr>
            <w:noProof w:val="0"/>
            <w:snapToGrid w:val="0"/>
          </w:rPr>
          <w:delText xml:space="preserve"> </w:delText>
        </w:r>
      </w:del>
      <w:ins w:id="6430" w:author="Issam" w:date="2019-02-12T23:38:00Z">
        <w:r w:rsidRPr="00E67E0D">
          <w:rPr>
            <w:noProof w:val="0"/>
            <w:snapToGrid w:val="0"/>
          </w:rPr>
          <w:tab/>
        </w:r>
      </w:ins>
      <w:r w:rsidRPr="00E67E0D">
        <w:rPr>
          <w:noProof w:val="0"/>
          <w:snapToGrid w:val="0"/>
        </w:rPr>
        <w:t>OPTIONAL,</w:t>
      </w:r>
    </w:p>
    <w:p w14:paraId="1FF4ADA6"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08B68D3A" w14:textId="77777777" w:rsidR="006A1CE4" w:rsidRPr="00E67E0D" w:rsidRDefault="006A1CE4" w:rsidP="00E7499B">
      <w:pPr>
        <w:pStyle w:val="PL"/>
        <w:spacing w:line="0" w:lineRule="atLeast"/>
        <w:rPr>
          <w:noProof w:val="0"/>
          <w:snapToGrid w:val="0"/>
        </w:rPr>
      </w:pPr>
      <w:r w:rsidRPr="00E67E0D">
        <w:rPr>
          <w:noProof w:val="0"/>
          <w:snapToGrid w:val="0"/>
        </w:rPr>
        <w:t>}</w:t>
      </w:r>
    </w:p>
    <w:p w14:paraId="5E54AE54" w14:textId="77777777" w:rsidR="006A1CE4" w:rsidRPr="00E67E0D" w:rsidRDefault="006A1CE4" w:rsidP="00E7499B">
      <w:pPr>
        <w:pStyle w:val="PL"/>
        <w:spacing w:line="0" w:lineRule="atLeast"/>
        <w:rPr>
          <w:noProof w:val="0"/>
          <w:snapToGrid w:val="0"/>
        </w:rPr>
      </w:pPr>
    </w:p>
    <w:p w14:paraId="71B0B88F" w14:textId="77777777" w:rsidR="006A1CE4" w:rsidRPr="00E67E0D" w:rsidRDefault="006A1CE4" w:rsidP="00E7499B">
      <w:pPr>
        <w:pStyle w:val="PL"/>
        <w:rPr>
          <w:noProof w:val="0"/>
          <w:snapToGrid w:val="0"/>
        </w:rPr>
      </w:pPr>
      <w:r w:rsidRPr="00E67E0D">
        <w:rPr>
          <w:noProof w:val="0"/>
          <w:snapToGrid w:val="0"/>
        </w:rPr>
        <w:t>AssociatedQosFlowItem-ExtIEs NGAP-PROTOCOL-EXTENSION ::= {</w:t>
      </w:r>
    </w:p>
    <w:p w14:paraId="23A5434E" w14:textId="77777777" w:rsidR="006A1CE4" w:rsidRPr="00E67E0D" w:rsidRDefault="006A1CE4" w:rsidP="00E7499B">
      <w:pPr>
        <w:pStyle w:val="PL"/>
        <w:rPr>
          <w:noProof w:val="0"/>
          <w:snapToGrid w:val="0"/>
        </w:rPr>
      </w:pPr>
      <w:r w:rsidRPr="00E67E0D">
        <w:rPr>
          <w:noProof w:val="0"/>
          <w:snapToGrid w:val="0"/>
        </w:rPr>
        <w:tab/>
        <w:t>...</w:t>
      </w:r>
    </w:p>
    <w:p w14:paraId="1613DCD5" w14:textId="77777777" w:rsidR="006A1CE4" w:rsidRPr="00E67E0D" w:rsidRDefault="006A1CE4" w:rsidP="00E7499B">
      <w:pPr>
        <w:pStyle w:val="PL"/>
        <w:spacing w:line="0" w:lineRule="atLeast"/>
        <w:rPr>
          <w:noProof w:val="0"/>
          <w:snapToGrid w:val="0"/>
        </w:rPr>
      </w:pPr>
      <w:r w:rsidRPr="00E67E0D">
        <w:rPr>
          <w:noProof w:val="0"/>
          <w:snapToGrid w:val="0"/>
        </w:rPr>
        <w:t>}</w:t>
      </w:r>
    </w:p>
    <w:p w14:paraId="130B9486" w14:textId="77777777" w:rsidR="006A1CE4" w:rsidRPr="00E67E0D" w:rsidRDefault="006A1CE4" w:rsidP="00E7499B">
      <w:pPr>
        <w:pStyle w:val="PL"/>
        <w:spacing w:line="0" w:lineRule="atLeast"/>
        <w:rPr>
          <w:noProof w:val="0"/>
          <w:snapToGrid w:val="0"/>
        </w:rPr>
      </w:pPr>
    </w:p>
    <w:p w14:paraId="3E4D948C" w14:textId="77777777" w:rsidR="006A1CE4" w:rsidRPr="00E67E0D" w:rsidRDefault="006A1CE4" w:rsidP="00E7499B">
      <w:pPr>
        <w:pStyle w:val="PL"/>
        <w:rPr>
          <w:noProof w:val="0"/>
          <w:snapToGrid w:val="0"/>
        </w:rPr>
      </w:pPr>
      <w:r w:rsidRPr="00E67E0D">
        <w:rPr>
          <w:noProof w:val="0"/>
          <w:snapToGrid w:val="0"/>
        </w:rPr>
        <w:t>AveragingWindow ::= INTEGER (0..4095, ...)</w:t>
      </w:r>
    </w:p>
    <w:p w14:paraId="41489DB8" w14:textId="77777777" w:rsidR="006A1CE4" w:rsidRPr="00E67E0D" w:rsidRDefault="006A1CE4" w:rsidP="00E7499B">
      <w:pPr>
        <w:pStyle w:val="PL"/>
        <w:rPr>
          <w:noProof w:val="0"/>
          <w:snapToGrid w:val="0"/>
        </w:rPr>
      </w:pPr>
    </w:p>
    <w:p w14:paraId="19D77409" w14:textId="77777777" w:rsidR="006A1CE4" w:rsidRPr="00E67E0D" w:rsidRDefault="006A1CE4" w:rsidP="00E7499B">
      <w:pPr>
        <w:pStyle w:val="PL"/>
        <w:outlineLvl w:val="3"/>
        <w:rPr>
          <w:noProof w:val="0"/>
          <w:snapToGrid w:val="0"/>
        </w:rPr>
      </w:pPr>
      <w:r w:rsidRPr="00E67E0D">
        <w:rPr>
          <w:noProof w:val="0"/>
          <w:snapToGrid w:val="0"/>
        </w:rPr>
        <w:t>-- B</w:t>
      </w:r>
    </w:p>
    <w:p w14:paraId="798B4F17" w14:textId="77777777" w:rsidR="006A1CE4" w:rsidRPr="00E67E0D" w:rsidRDefault="006A1CE4" w:rsidP="00E7499B">
      <w:pPr>
        <w:pStyle w:val="PL"/>
        <w:rPr>
          <w:noProof w:val="0"/>
          <w:snapToGrid w:val="0"/>
        </w:rPr>
      </w:pPr>
    </w:p>
    <w:p w14:paraId="70660CAE" w14:textId="77777777" w:rsidR="006A1CE4" w:rsidRPr="00E67E0D" w:rsidRDefault="006A1CE4" w:rsidP="00E7499B">
      <w:pPr>
        <w:pStyle w:val="PL"/>
        <w:rPr>
          <w:noProof w:val="0"/>
          <w:snapToGrid w:val="0"/>
        </w:rPr>
      </w:pPr>
      <w:r w:rsidRPr="00E67E0D">
        <w:rPr>
          <w:noProof w:val="0"/>
          <w:snapToGrid w:val="0"/>
        </w:rPr>
        <w:t>BitRate</w:t>
      </w:r>
      <w:r w:rsidRPr="00E67E0D">
        <w:rPr>
          <w:noProof w:val="0"/>
          <w:snapToGrid w:val="0"/>
        </w:rPr>
        <w:tab/>
        <w:t xml:space="preserve">::= INTEGER (0..4000000000000, ...) </w:t>
      </w:r>
    </w:p>
    <w:p w14:paraId="16015BA3" w14:textId="77777777" w:rsidR="006A1CE4" w:rsidRPr="00E67E0D" w:rsidRDefault="006A1CE4" w:rsidP="00E7499B">
      <w:pPr>
        <w:pStyle w:val="PL"/>
        <w:rPr>
          <w:noProof w:val="0"/>
          <w:snapToGrid w:val="0"/>
        </w:rPr>
      </w:pPr>
    </w:p>
    <w:p w14:paraId="4D252965" w14:textId="77777777" w:rsidR="006A1CE4" w:rsidRPr="00E67E0D" w:rsidRDefault="006A1CE4" w:rsidP="00E7499B">
      <w:pPr>
        <w:pStyle w:val="PL"/>
        <w:rPr>
          <w:noProof w:val="0"/>
          <w:snapToGrid w:val="0"/>
        </w:rPr>
      </w:pPr>
      <w:r w:rsidRPr="00E67E0D">
        <w:rPr>
          <w:noProof w:val="0"/>
          <w:snapToGrid w:val="0"/>
        </w:rPr>
        <w:t>BroadcastCancelledAreaList ::= CHOICE {</w:t>
      </w:r>
    </w:p>
    <w:p w14:paraId="25B1F5D7" w14:textId="77777777" w:rsidR="006A1CE4" w:rsidRPr="00E67E0D" w:rsidRDefault="006A1CE4" w:rsidP="00E7499B">
      <w:pPr>
        <w:pStyle w:val="PL"/>
        <w:rPr>
          <w:noProof w:val="0"/>
          <w:snapToGrid w:val="0"/>
        </w:rPr>
      </w:pPr>
      <w:r w:rsidRPr="00E67E0D">
        <w:rPr>
          <w:noProof w:val="0"/>
          <w:snapToGrid w:val="0"/>
        </w:rPr>
        <w:tab/>
        <w:t>cellIDCancelledEUTRA</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CellIDCancelledEUTRA,</w:t>
      </w:r>
    </w:p>
    <w:p w14:paraId="3730ED08" w14:textId="77777777" w:rsidR="006A1CE4" w:rsidRPr="00E67E0D" w:rsidRDefault="006A1CE4" w:rsidP="00E7499B">
      <w:pPr>
        <w:pStyle w:val="PL"/>
        <w:rPr>
          <w:noProof w:val="0"/>
          <w:snapToGrid w:val="0"/>
        </w:rPr>
      </w:pPr>
      <w:r w:rsidRPr="00E67E0D">
        <w:rPr>
          <w:noProof w:val="0"/>
          <w:snapToGrid w:val="0"/>
        </w:rPr>
        <w:tab/>
        <w:t>tAICancelledEUTRA</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TAICancelledEUTRA,</w:t>
      </w:r>
    </w:p>
    <w:p w14:paraId="6B022106" w14:textId="77777777" w:rsidR="006A1CE4" w:rsidRPr="00E67E0D" w:rsidRDefault="006A1CE4" w:rsidP="00E7499B">
      <w:pPr>
        <w:pStyle w:val="PL"/>
        <w:rPr>
          <w:noProof w:val="0"/>
          <w:snapToGrid w:val="0"/>
        </w:rPr>
      </w:pPr>
      <w:r w:rsidRPr="00E67E0D">
        <w:rPr>
          <w:noProof w:val="0"/>
          <w:snapToGrid w:val="0"/>
        </w:rPr>
        <w:tab/>
        <w:t>emergencyAreaIDCancelledEUTRA</w:t>
      </w:r>
      <w:r w:rsidRPr="00E67E0D">
        <w:rPr>
          <w:noProof w:val="0"/>
          <w:snapToGrid w:val="0"/>
        </w:rPr>
        <w:tab/>
      </w:r>
      <w:r w:rsidRPr="00E67E0D">
        <w:rPr>
          <w:noProof w:val="0"/>
          <w:snapToGrid w:val="0"/>
        </w:rPr>
        <w:tab/>
        <w:t>EmergencyAreaIDCancelledEUTRA,</w:t>
      </w:r>
    </w:p>
    <w:p w14:paraId="4BB9CA35" w14:textId="77777777" w:rsidR="006A1CE4" w:rsidRPr="00E67E0D" w:rsidRDefault="006A1CE4" w:rsidP="00E7499B">
      <w:pPr>
        <w:pStyle w:val="PL"/>
        <w:rPr>
          <w:noProof w:val="0"/>
          <w:snapToGrid w:val="0"/>
        </w:rPr>
      </w:pPr>
      <w:r w:rsidRPr="00E67E0D">
        <w:rPr>
          <w:noProof w:val="0"/>
          <w:snapToGrid w:val="0"/>
        </w:rPr>
        <w:tab/>
        <w:t>cellIDCancelledNR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CellIDCancelledNR,</w:t>
      </w:r>
    </w:p>
    <w:p w14:paraId="318F23CE" w14:textId="77777777" w:rsidR="006A1CE4" w:rsidRPr="00E67E0D" w:rsidRDefault="006A1CE4" w:rsidP="00E7499B">
      <w:pPr>
        <w:pStyle w:val="PL"/>
        <w:rPr>
          <w:noProof w:val="0"/>
          <w:snapToGrid w:val="0"/>
        </w:rPr>
      </w:pPr>
      <w:r w:rsidRPr="00E67E0D">
        <w:rPr>
          <w:noProof w:val="0"/>
          <w:snapToGrid w:val="0"/>
        </w:rPr>
        <w:tab/>
        <w:t>tAICancelledNR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TAICancelledNR,</w:t>
      </w:r>
    </w:p>
    <w:p w14:paraId="5B5D536D" w14:textId="77777777" w:rsidR="006A1CE4" w:rsidRPr="00E67E0D" w:rsidRDefault="006A1CE4" w:rsidP="00E7499B">
      <w:pPr>
        <w:pStyle w:val="PL"/>
        <w:rPr>
          <w:noProof w:val="0"/>
          <w:snapToGrid w:val="0"/>
        </w:rPr>
      </w:pPr>
      <w:r w:rsidRPr="00E67E0D">
        <w:rPr>
          <w:noProof w:val="0"/>
          <w:snapToGrid w:val="0"/>
        </w:rPr>
        <w:tab/>
        <w:t>emergencyAreaIDCancelledNR</w:t>
      </w:r>
      <w:r w:rsidRPr="00E67E0D">
        <w:rPr>
          <w:noProof w:val="0"/>
          <w:snapToGrid w:val="0"/>
        </w:rPr>
        <w:tab/>
      </w:r>
      <w:r w:rsidRPr="00E67E0D">
        <w:rPr>
          <w:noProof w:val="0"/>
          <w:snapToGrid w:val="0"/>
        </w:rPr>
        <w:tab/>
      </w:r>
      <w:r w:rsidRPr="00E67E0D">
        <w:rPr>
          <w:noProof w:val="0"/>
          <w:snapToGrid w:val="0"/>
        </w:rPr>
        <w:tab/>
        <w:t>EmergencyAreaIDCancelledNR,</w:t>
      </w:r>
    </w:p>
    <w:p w14:paraId="26566247" w14:textId="77777777" w:rsidR="006A1CE4" w:rsidRPr="00E67E0D" w:rsidRDefault="006A1CE4" w:rsidP="00E7499B">
      <w:pPr>
        <w:pStyle w:val="PL"/>
        <w:rPr>
          <w:noProof w:val="0"/>
        </w:rPr>
      </w:pPr>
      <w:r w:rsidRPr="00E67E0D">
        <w:rPr>
          <w:noProof w:val="0"/>
        </w:rPr>
        <w:tab/>
        <w:t>choice-Extensions</w:t>
      </w:r>
      <w:r w:rsidRPr="00E67E0D">
        <w:rPr>
          <w:noProof w:val="0"/>
        </w:rPr>
        <w:tab/>
      </w:r>
      <w:r w:rsidRPr="00E67E0D">
        <w:rPr>
          <w:noProof w:val="0"/>
        </w:rPr>
        <w:tab/>
        <w:t>ProtocolIE-SingleContainer { {</w:t>
      </w:r>
      <w:r w:rsidRPr="00E67E0D">
        <w:rPr>
          <w:noProof w:val="0"/>
          <w:snapToGrid w:val="0"/>
        </w:rPr>
        <w:t>BroadcastCancelledAreaList</w:t>
      </w:r>
      <w:r w:rsidRPr="00E67E0D">
        <w:rPr>
          <w:noProof w:val="0"/>
        </w:rPr>
        <w:t>-ExtIEs} }</w:t>
      </w:r>
    </w:p>
    <w:p w14:paraId="5B0503ED" w14:textId="77777777" w:rsidR="006A1CE4" w:rsidRPr="00E67E0D" w:rsidRDefault="006A1CE4" w:rsidP="00E7499B">
      <w:pPr>
        <w:pStyle w:val="PL"/>
        <w:spacing w:line="0" w:lineRule="atLeast"/>
        <w:rPr>
          <w:noProof w:val="0"/>
          <w:snapToGrid w:val="0"/>
        </w:rPr>
      </w:pPr>
      <w:r w:rsidRPr="00E67E0D">
        <w:rPr>
          <w:noProof w:val="0"/>
          <w:snapToGrid w:val="0"/>
        </w:rPr>
        <w:t>}</w:t>
      </w:r>
    </w:p>
    <w:p w14:paraId="6A747589" w14:textId="77777777" w:rsidR="006A1CE4" w:rsidRPr="00E67E0D" w:rsidRDefault="006A1CE4" w:rsidP="00E7499B">
      <w:pPr>
        <w:pStyle w:val="PL"/>
        <w:rPr>
          <w:noProof w:val="0"/>
          <w:snapToGrid w:val="0"/>
        </w:rPr>
      </w:pPr>
    </w:p>
    <w:p w14:paraId="10CDEBD4" w14:textId="77777777" w:rsidR="006A1CE4" w:rsidRPr="00E67E0D" w:rsidRDefault="006A1CE4" w:rsidP="00E7499B">
      <w:pPr>
        <w:pStyle w:val="PL"/>
        <w:rPr>
          <w:noProof w:val="0"/>
        </w:rPr>
      </w:pPr>
      <w:r w:rsidRPr="00E67E0D">
        <w:rPr>
          <w:noProof w:val="0"/>
          <w:snapToGrid w:val="0"/>
        </w:rPr>
        <w:t>BroadcastCancelledAreaList</w:t>
      </w:r>
      <w:r w:rsidRPr="00E67E0D">
        <w:rPr>
          <w:noProof w:val="0"/>
        </w:rPr>
        <w:t xml:space="preserve">-ExtIEs </w:t>
      </w:r>
      <w:r w:rsidRPr="00E67E0D">
        <w:rPr>
          <w:noProof w:val="0"/>
          <w:snapToGrid w:val="0"/>
        </w:rPr>
        <w:t xml:space="preserve">NGAP-PROTOCOL-IES </w:t>
      </w:r>
      <w:r w:rsidRPr="00E67E0D">
        <w:rPr>
          <w:noProof w:val="0"/>
        </w:rPr>
        <w:t>::= {</w:t>
      </w:r>
    </w:p>
    <w:p w14:paraId="46DCDC70" w14:textId="77777777" w:rsidR="006A1CE4" w:rsidRPr="00E67E0D" w:rsidRDefault="006A1CE4" w:rsidP="00E7499B">
      <w:pPr>
        <w:pStyle w:val="PL"/>
        <w:rPr>
          <w:noProof w:val="0"/>
        </w:rPr>
      </w:pPr>
      <w:r w:rsidRPr="00E67E0D">
        <w:rPr>
          <w:noProof w:val="0"/>
        </w:rPr>
        <w:tab/>
        <w:t>...</w:t>
      </w:r>
    </w:p>
    <w:p w14:paraId="220185E9" w14:textId="77777777" w:rsidR="006A1CE4" w:rsidRPr="00E67E0D" w:rsidRDefault="006A1CE4" w:rsidP="00E7499B">
      <w:pPr>
        <w:pStyle w:val="PL"/>
        <w:rPr>
          <w:noProof w:val="0"/>
        </w:rPr>
      </w:pPr>
      <w:r w:rsidRPr="00E67E0D">
        <w:rPr>
          <w:noProof w:val="0"/>
        </w:rPr>
        <w:t>}</w:t>
      </w:r>
    </w:p>
    <w:p w14:paraId="2F7B1197" w14:textId="77777777" w:rsidR="006A1CE4" w:rsidRPr="00E67E0D" w:rsidRDefault="006A1CE4" w:rsidP="00E7499B">
      <w:pPr>
        <w:pStyle w:val="PL"/>
        <w:rPr>
          <w:noProof w:val="0"/>
          <w:snapToGrid w:val="0"/>
        </w:rPr>
      </w:pPr>
    </w:p>
    <w:p w14:paraId="1F5E8E72" w14:textId="77777777" w:rsidR="006A1CE4" w:rsidRPr="00E67E0D" w:rsidRDefault="006A1CE4" w:rsidP="00E7499B">
      <w:pPr>
        <w:pStyle w:val="PL"/>
        <w:rPr>
          <w:noProof w:val="0"/>
          <w:snapToGrid w:val="0"/>
        </w:rPr>
      </w:pPr>
      <w:r w:rsidRPr="00E67E0D">
        <w:rPr>
          <w:noProof w:val="0"/>
          <w:snapToGrid w:val="0"/>
        </w:rPr>
        <w:t>BroadcastCompletedAreaList ::= CHOICE {</w:t>
      </w:r>
    </w:p>
    <w:p w14:paraId="098B74EC" w14:textId="77777777" w:rsidR="006A1CE4" w:rsidRPr="00E67E0D" w:rsidRDefault="006A1CE4" w:rsidP="00E7499B">
      <w:pPr>
        <w:pStyle w:val="PL"/>
        <w:rPr>
          <w:noProof w:val="0"/>
          <w:snapToGrid w:val="0"/>
        </w:rPr>
      </w:pPr>
      <w:r w:rsidRPr="00E67E0D">
        <w:rPr>
          <w:noProof w:val="0"/>
          <w:snapToGrid w:val="0"/>
        </w:rPr>
        <w:tab/>
        <w:t>cellIDBroadcastEUTRA</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CellIDBroadcastEUTRA,</w:t>
      </w:r>
    </w:p>
    <w:p w14:paraId="46113C7A" w14:textId="77777777" w:rsidR="006A1CE4" w:rsidRPr="00E67E0D" w:rsidRDefault="006A1CE4" w:rsidP="00E7499B">
      <w:pPr>
        <w:pStyle w:val="PL"/>
        <w:rPr>
          <w:noProof w:val="0"/>
          <w:snapToGrid w:val="0"/>
        </w:rPr>
      </w:pPr>
      <w:r w:rsidRPr="00E67E0D">
        <w:rPr>
          <w:noProof w:val="0"/>
          <w:snapToGrid w:val="0"/>
        </w:rPr>
        <w:tab/>
        <w:t>tAIBroadcastEUTRA</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TAIBroadcastEUTRA,</w:t>
      </w:r>
    </w:p>
    <w:p w14:paraId="1E49FDBF" w14:textId="77777777" w:rsidR="006A1CE4" w:rsidRPr="00E67E0D" w:rsidRDefault="006A1CE4" w:rsidP="00E7499B">
      <w:pPr>
        <w:pStyle w:val="PL"/>
        <w:rPr>
          <w:noProof w:val="0"/>
          <w:snapToGrid w:val="0"/>
        </w:rPr>
      </w:pPr>
      <w:r w:rsidRPr="00E67E0D">
        <w:rPr>
          <w:noProof w:val="0"/>
          <w:snapToGrid w:val="0"/>
        </w:rPr>
        <w:tab/>
        <w:t>emergencyAreaIDBroadcastEUTRA</w:t>
      </w:r>
      <w:r w:rsidRPr="00E67E0D">
        <w:rPr>
          <w:noProof w:val="0"/>
          <w:snapToGrid w:val="0"/>
        </w:rPr>
        <w:tab/>
      </w:r>
      <w:r w:rsidRPr="00E67E0D">
        <w:rPr>
          <w:noProof w:val="0"/>
          <w:snapToGrid w:val="0"/>
        </w:rPr>
        <w:tab/>
        <w:t>EmergencyAreaIDBroadcastEUTRA,</w:t>
      </w:r>
    </w:p>
    <w:p w14:paraId="179851AB" w14:textId="77777777" w:rsidR="006A1CE4" w:rsidRPr="00E67E0D" w:rsidRDefault="006A1CE4" w:rsidP="00E7499B">
      <w:pPr>
        <w:pStyle w:val="PL"/>
        <w:rPr>
          <w:noProof w:val="0"/>
          <w:snapToGrid w:val="0"/>
        </w:rPr>
      </w:pPr>
      <w:r w:rsidRPr="00E67E0D">
        <w:rPr>
          <w:noProof w:val="0"/>
          <w:snapToGrid w:val="0"/>
        </w:rPr>
        <w:tab/>
        <w:t>cellIDBroadcastNR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CellIDBroadcastNR,</w:t>
      </w:r>
    </w:p>
    <w:p w14:paraId="4981D953" w14:textId="77777777" w:rsidR="006A1CE4" w:rsidRPr="00E67E0D" w:rsidRDefault="006A1CE4" w:rsidP="00E7499B">
      <w:pPr>
        <w:pStyle w:val="PL"/>
        <w:rPr>
          <w:noProof w:val="0"/>
          <w:snapToGrid w:val="0"/>
        </w:rPr>
      </w:pPr>
      <w:r w:rsidRPr="00E67E0D">
        <w:rPr>
          <w:noProof w:val="0"/>
          <w:snapToGrid w:val="0"/>
        </w:rPr>
        <w:tab/>
        <w:t>tAIBroadcastNR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TAIBroadcastNR,</w:t>
      </w:r>
    </w:p>
    <w:p w14:paraId="157B1494" w14:textId="77777777" w:rsidR="006A1CE4" w:rsidRPr="00E67E0D" w:rsidRDefault="006A1CE4" w:rsidP="00E7499B">
      <w:pPr>
        <w:pStyle w:val="PL"/>
        <w:rPr>
          <w:noProof w:val="0"/>
          <w:snapToGrid w:val="0"/>
        </w:rPr>
      </w:pPr>
      <w:r w:rsidRPr="00E67E0D">
        <w:rPr>
          <w:noProof w:val="0"/>
          <w:snapToGrid w:val="0"/>
        </w:rPr>
        <w:tab/>
        <w:t>emergencyAreaIDBroadcastNR</w:t>
      </w:r>
      <w:r w:rsidRPr="00E67E0D">
        <w:rPr>
          <w:noProof w:val="0"/>
          <w:snapToGrid w:val="0"/>
        </w:rPr>
        <w:tab/>
      </w:r>
      <w:r w:rsidRPr="00E67E0D">
        <w:rPr>
          <w:noProof w:val="0"/>
          <w:snapToGrid w:val="0"/>
        </w:rPr>
        <w:tab/>
      </w:r>
      <w:r w:rsidRPr="00E67E0D">
        <w:rPr>
          <w:noProof w:val="0"/>
          <w:snapToGrid w:val="0"/>
        </w:rPr>
        <w:tab/>
        <w:t>EmergencyAreaIDBroadcastNR,</w:t>
      </w:r>
    </w:p>
    <w:p w14:paraId="2DD139EC" w14:textId="77777777" w:rsidR="006A1CE4" w:rsidRPr="00E67E0D" w:rsidRDefault="006A1CE4" w:rsidP="00E7499B">
      <w:pPr>
        <w:pStyle w:val="PL"/>
        <w:rPr>
          <w:noProof w:val="0"/>
        </w:rPr>
      </w:pPr>
      <w:r w:rsidRPr="00E67E0D">
        <w:rPr>
          <w:noProof w:val="0"/>
        </w:rPr>
        <w:tab/>
        <w:t>choice-Extensions</w:t>
      </w:r>
      <w:r w:rsidRPr="00E67E0D">
        <w:rPr>
          <w:noProof w:val="0"/>
        </w:rPr>
        <w:tab/>
      </w:r>
      <w:r w:rsidRPr="00E67E0D">
        <w:rPr>
          <w:noProof w:val="0"/>
        </w:rPr>
        <w:tab/>
        <w:t>ProtocolIE-SingleContainer { {</w:t>
      </w:r>
      <w:r w:rsidRPr="00E67E0D">
        <w:rPr>
          <w:noProof w:val="0"/>
          <w:snapToGrid w:val="0"/>
        </w:rPr>
        <w:t>BroadcastCompletedAreaList</w:t>
      </w:r>
      <w:r w:rsidRPr="00E67E0D">
        <w:rPr>
          <w:noProof w:val="0"/>
        </w:rPr>
        <w:t>-ExtIEs} }</w:t>
      </w:r>
    </w:p>
    <w:p w14:paraId="4EA7E980" w14:textId="77777777" w:rsidR="006A1CE4" w:rsidRPr="00E67E0D" w:rsidRDefault="006A1CE4" w:rsidP="00E7499B">
      <w:pPr>
        <w:pStyle w:val="PL"/>
        <w:rPr>
          <w:noProof w:val="0"/>
          <w:snapToGrid w:val="0"/>
        </w:rPr>
      </w:pPr>
      <w:r w:rsidRPr="00E67E0D">
        <w:rPr>
          <w:noProof w:val="0"/>
          <w:snapToGrid w:val="0"/>
        </w:rPr>
        <w:t>}</w:t>
      </w:r>
    </w:p>
    <w:p w14:paraId="1AB5BA61" w14:textId="77777777" w:rsidR="006A1CE4" w:rsidRPr="00E67E0D" w:rsidRDefault="006A1CE4" w:rsidP="00E7499B">
      <w:pPr>
        <w:pStyle w:val="PL"/>
        <w:rPr>
          <w:noProof w:val="0"/>
          <w:snapToGrid w:val="0"/>
        </w:rPr>
      </w:pPr>
    </w:p>
    <w:p w14:paraId="48BBDDC6" w14:textId="77777777" w:rsidR="006A1CE4" w:rsidRPr="00E67E0D" w:rsidRDefault="006A1CE4" w:rsidP="00E7499B">
      <w:pPr>
        <w:pStyle w:val="PL"/>
        <w:rPr>
          <w:noProof w:val="0"/>
        </w:rPr>
      </w:pPr>
      <w:r w:rsidRPr="00E67E0D">
        <w:rPr>
          <w:noProof w:val="0"/>
          <w:snapToGrid w:val="0"/>
        </w:rPr>
        <w:t>BroadcastCompletedAreaList</w:t>
      </w:r>
      <w:r w:rsidRPr="00E67E0D">
        <w:rPr>
          <w:noProof w:val="0"/>
        </w:rPr>
        <w:t xml:space="preserve">-ExtIEs </w:t>
      </w:r>
      <w:r w:rsidRPr="00E67E0D">
        <w:rPr>
          <w:noProof w:val="0"/>
          <w:snapToGrid w:val="0"/>
        </w:rPr>
        <w:t xml:space="preserve">NGAP-PROTOCOL-IES </w:t>
      </w:r>
      <w:r w:rsidRPr="00E67E0D">
        <w:rPr>
          <w:noProof w:val="0"/>
        </w:rPr>
        <w:t>::= {</w:t>
      </w:r>
    </w:p>
    <w:p w14:paraId="6A37DA28" w14:textId="77777777" w:rsidR="006A1CE4" w:rsidRPr="00E67E0D" w:rsidRDefault="006A1CE4" w:rsidP="00E7499B">
      <w:pPr>
        <w:pStyle w:val="PL"/>
        <w:rPr>
          <w:noProof w:val="0"/>
        </w:rPr>
      </w:pPr>
      <w:r w:rsidRPr="00E67E0D">
        <w:rPr>
          <w:noProof w:val="0"/>
        </w:rPr>
        <w:tab/>
        <w:t>...</w:t>
      </w:r>
    </w:p>
    <w:p w14:paraId="7BB91994" w14:textId="77777777" w:rsidR="006A1CE4" w:rsidRPr="00E67E0D" w:rsidRDefault="006A1CE4" w:rsidP="00E7499B">
      <w:pPr>
        <w:pStyle w:val="PL"/>
        <w:rPr>
          <w:noProof w:val="0"/>
        </w:rPr>
      </w:pPr>
      <w:r w:rsidRPr="00E67E0D">
        <w:rPr>
          <w:noProof w:val="0"/>
        </w:rPr>
        <w:t>}</w:t>
      </w:r>
    </w:p>
    <w:p w14:paraId="071735EF" w14:textId="77777777" w:rsidR="006A1CE4" w:rsidRPr="00E67E0D" w:rsidRDefault="006A1CE4" w:rsidP="00E7499B">
      <w:pPr>
        <w:pStyle w:val="PL"/>
        <w:spacing w:line="0" w:lineRule="atLeast"/>
        <w:rPr>
          <w:noProof w:val="0"/>
          <w:snapToGrid w:val="0"/>
        </w:rPr>
      </w:pPr>
    </w:p>
    <w:p w14:paraId="207CCC58" w14:textId="77777777" w:rsidR="006A1CE4" w:rsidRPr="00E67E0D" w:rsidRDefault="006A1CE4" w:rsidP="00E7499B">
      <w:pPr>
        <w:pStyle w:val="PL"/>
        <w:spacing w:line="0" w:lineRule="atLeast"/>
        <w:rPr>
          <w:noProof w:val="0"/>
          <w:snapToGrid w:val="0"/>
        </w:rPr>
      </w:pPr>
      <w:r w:rsidRPr="00E67E0D">
        <w:rPr>
          <w:noProof w:val="0"/>
          <w:snapToGrid w:val="0"/>
        </w:rPr>
        <w:t>BroadcastPLMNList ::= SEQUENCE (SIZE(1..</w:t>
      </w:r>
      <w:r w:rsidRPr="00E67E0D">
        <w:rPr>
          <w:noProof w:val="0"/>
        </w:rPr>
        <w:t>maxnoofBPLMNs</w:t>
      </w:r>
      <w:r w:rsidRPr="00E67E0D">
        <w:rPr>
          <w:noProof w:val="0"/>
          <w:snapToGrid w:val="0"/>
        </w:rPr>
        <w:t>)) OF BroadcastPLMNItem</w:t>
      </w:r>
    </w:p>
    <w:p w14:paraId="6EB8207C" w14:textId="77777777" w:rsidR="006A1CE4" w:rsidRPr="00E67E0D" w:rsidRDefault="006A1CE4" w:rsidP="00E7499B">
      <w:pPr>
        <w:pStyle w:val="PL"/>
        <w:spacing w:line="0" w:lineRule="atLeast"/>
        <w:rPr>
          <w:noProof w:val="0"/>
          <w:snapToGrid w:val="0"/>
        </w:rPr>
      </w:pPr>
    </w:p>
    <w:p w14:paraId="28C3310E" w14:textId="77777777" w:rsidR="006A1CE4" w:rsidRPr="00E67E0D" w:rsidRDefault="006A1CE4" w:rsidP="00E7499B">
      <w:pPr>
        <w:pStyle w:val="PL"/>
        <w:spacing w:line="0" w:lineRule="atLeast"/>
        <w:rPr>
          <w:noProof w:val="0"/>
          <w:snapToGrid w:val="0"/>
        </w:rPr>
      </w:pPr>
      <w:r w:rsidRPr="00E67E0D">
        <w:rPr>
          <w:noProof w:val="0"/>
          <w:snapToGrid w:val="0"/>
        </w:rPr>
        <w:t>BroadcastPLMNItem ::= SEQUENCE {</w:t>
      </w:r>
    </w:p>
    <w:p w14:paraId="633DB13D" w14:textId="77777777" w:rsidR="006A1CE4" w:rsidRPr="00E67E0D" w:rsidRDefault="006A1CE4" w:rsidP="00E7499B">
      <w:pPr>
        <w:pStyle w:val="PL"/>
        <w:spacing w:line="0" w:lineRule="atLeast"/>
        <w:rPr>
          <w:noProof w:val="0"/>
          <w:snapToGrid w:val="0"/>
        </w:rPr>
      </w:pPr>
      <w:r w:rsidRPr="00E67E0D">
        <w:rPr>
          <w:noProof w:val="0"/>
          <w:snapToGrid w:val="0"/>
        </w:rPr>
        <w:tab/>
        <w:t>pLMNIdentity</w:t>
      </w:r>
      <w:r w:rsidRPr="00E67E0D">
        <w:rPr>
          <w:noProof w:val="0"/>
          <w:snapToGrid w:val="0"/>
        </w:rPr>
        <w:tab/>
      </w:r>
      <w:r w:rsidRPr="00E67E0D">
        <w:rPr>
          <w:noProof w:val="0"/>
          <w:snapToGrid w:val="0"/>
        </w:rPr>
        <w:tab/>
      </w:r>
      <w:r w:rsidRPr="00E67E0D">
        <w:rPr>
          <w:noProof w:val="0"/>
          <w:snapToGrid w:val="0"/>
        </w:rPr>
        <w:tab/>
        <w:t>PLMNIdentity,</w:t>
      </w:r>
    </w:p>
    <w:p w14:paraId="50C5521E" w14:textId="77777777" w:rsidR="006A1CE4" w:rsidRPr="00E67E0D" w:rsidRDefault="006A1CE4" w:rsidP="00E7499B">
      <w:pPr>
        <w:pStyle w:val="PL"/>
        <w:spacing w:line="0" w:lineRule="atLeast"/>
        <w:rPr>
          <w:noProof w:val="0"/>
          <w:snapToGrid w:val="0"/>
        </w:rPr>
      </w:pPr>
      <w:r w:rsidRPr="00E67E0D">
        <w:rPr>
          <w:noProof w:val="0"/>
          <w:snapToGrid w:val="0"/>
        </w:rPr>
        <w:tab/>
        <w:t>tAISliceSupportList</w:t>
      </w:r>
      <w:r w:rsidRPr="00E67E0D">
        <w:rPr>
          <w:noProof w:val="0"/>
          <w:snapToGrid w:val="0"/>
        </w:rPr>
        <w:tab/>
      </w:r>
      <w:r w:rsidRPr="00E67E0D">
        <w:rPr>
          <w:noProof w:val="0"/>
          <w:snapToGrid w:val="0"/>
        </w:rPr>
        <w:tab/>
        <w:t>SliceSupportList,</w:t>
      </w:r>
    </w:p>
    <w:p w14:paraId="3CEC2463"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{BroadcastPLMN</w:t>
      </w:r>
      <w:r w:rsidRPr="00E67E0D">
        <w:rPr>
          <w:noProof w:val="0"/>
        </w:rPr>
        <w:t>Item</w:t>
      </w:r>
      <w:r w:rsidRPr="00E67E0D">
        <w:rPr>
          <w:noProof w:val="0"/>
          <w:snapToGrid w:val="0"/>
        </w:rPr>
        <w:t>-ExtIEs} } OPTIONAL,</w:t>
      </w:r>
    </w:p>
    <w:p w14:paraId="4A3CBB7D"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16F175DE" w14:textId="77777777" w:rsidR="006A1CE4" w:rsidRPr="00E67E0D" w:rsidRDefault="006A1CE4" w:rsidP="00E7499B">
      <w:pPr>
        <w:pStyle w:val="PL"/>
        <w:spacing w:line="0" w:lineRule="atLeast"/>
        <w:rPr>
          <w:noProof w:val="0"/>
          <w:snapToGrid w:val="0"/>
        </w:rPr>
      </w:pPr>
      <w:r w:rsidRPr="00E67E0D">
        <w:rPr>
          <w:noProof w:val="0"/>
          <w:snapToGrid w:val="0"/>
        </w:rPr>
        <w:t>}</w:t>
      </w:r>
    </w:p>
    <w:p w14:paraId="484375C1" w14:textId="77777777" w:rsidR="006A1CE4" w:rsidRPr="00E67E0D" w:rsidRDefault="006A1CE4" w:rsidP="00E7499B">
      <w:pPr>
        <w:pStyle w:val="PL"/>
        <w:spacing w:line="0" w:lineRule="atLeast"/>
        <w:rPr>
          <w:noProof w:val="0"/>
          <w:snapToGrid w:val="0"/>
        </w:rPr>
      </w:pPr>
    </w:p>
    <w:p w14:paraId="5F09381D" w14:textId="77777777" w:rsidR="006A1CE4" w:rsidRPr="00E67E0D" w:rsidRDefault="006A1CE4" w:rsidP="00E7499B">
      <w:pPr>
        <w:pStyle w:val="PL"/>
        <w:rPr>
          <w:noProof w:val="0"/>
          <w:snapToGrid w:val="0"/>
        </w:rPr>
      </w:pPr>
      <w:r w:rsidRPr="00E67E0D">
        <w:rPr>
          <w:noProof w:val="0"/>
          <w:snapToGrid w:val="0"/>
        </w:rPr>
        <w:t>BroadcastPLMNItem-ExtIEs NGAP-PROTOCOL-EXTENSION ::= {</w:t>
      </w:r>
    </w:p>
    <w:p w14:paraId="7FBAA9EA" w14:textId="77777777" w:rsidR="006A1CE4" w:rsidRPr="00E67E0D" w:rsidRDefault="006A1CE4" w:rsidP="00E7499B">
      <w:pPr>
        <w:pStyle w:val="PL"/>
        <w:rPr>
          <w:noProof w:val="0"/>
          <w:snapToGrid w:val="0"/>
        </w:rPr>
      </w:pPr>
      <w:r w:rsidRPr="00E67E0D">
        <w:rPr>
          <w:noProof w:val="0"/>
          <w:snapToGrid w:val="0"/>
        </w:rPr>
        <w:tab/>
        <w:t>...</w:t>
      </w:r>
    </w:p>
    <w:p w14:paraId="3715801A" w14:textId="77777777" w:rsidR="006A1CE4" w:rsidRPr="00E67E0D" w:rsidRDefault="006A1CE4" w:rsidP="00E7499B">
      <w:pPr>
        <w:pStyle w:val="PL"/>
        <w:spacing w:line="0" w:lineRule="atLeast"/>
        <w:rPr>
          <w:noProof w:val="0"/>
          <w:snapToGrid w:val="0"/>
        </w:rPr>
      </w:pPr>
      <w:r w:rsidRPr="00E67E0D">
        <w:rPr>
          <w:noProof w:val="0"/>
          <w:snapToGrid w:val="0"/>
        </w:rPr>
        <w:t>}</w:t>
      </w:r>
    </w:p>
    <w:p w14:paraId="4EE0364B" w14:textId="77777777" w:rsidR="006A1CE4" w:rsidRPr="00E67E0D" w:rsidRDefault="006A1CE4" w:rsidP="00E7499B">
      <w:pPr>
        <w:pStyle w:val="PL"/>
        <w:spacing w:line="0" w:lineRule="atLeast"/>
        <w:rPr>
          <w:noProof w:val="0"/>
          <w:snapToGrid w:val="0"/>
        </w:rPr>
      </w:pPr>
    </w:p>
    <w:p w14:paraId="0A8FB4B7" w14:textId="77777777" w:rsidR="006A1CE4" w:rsidRPr="00E67E0D" w:rsidRDefault="006A1CE4" w:rsidP="00E7499B">
      <w:pPr>
        <w:pStyle w:val="PL"/>
        <w:outlineLvl w:val="3"/>
        <w:rPr>
          <w:noProof w:val="0"/>
          <w:snapToGrid w:val="0"/>
        </w:rPr>
      </w:pPr>
      <w:r w:rsidRPr="00E67E0D">
        <w:rPr>
          <w:noProof w:val="0"/>
          <w:snapToGrid w:val="0"/>
        </w:rPr>
        <w:t>-- C</w:t>
      </w:r>
    </w:p>
    <w:p w14:paraId="46147F50" w14:textId="77777777" w:rsidR="006A1CE4" w:rsidRPr="00E67E0D" w:rsidRDefault="006A1CE4" w:rsidP="00E7499B">
      <w:pPr>
        <w:pStyle w:val="PL"/>
        <w:rPr>
          <w:noProof w:val="0"/>
          <w:snapToGrid w:val="0"/>
        </w:rPr>
      </w:pPr>
    </w:p>
    <w:p w14:paraId="1B64E7B2" w14:textId="77777777" w:rsidR="006A1CE4" w:rsidRPr="00E67E0D" w:rsidRDefault="006A1CE4" w:rsidP="00E7499B">
      <w:pPr>
        <w:pStyle w:val="PL"/>
        <w:rPr>
          <w:noProof w:val="0"/>
          <w:snapToGrid w:val="0"/>
        </w:rPr>
      </w:pPr>
      <w:r w:rsidRPr="00E67E0D">
        <w:rPr>
          <w:noProof w:val="0"/>
          <w:snapToGrid w:val="0"/>
        </w:rPr>
        <w:t>CancelAllWarningMessages ::= ENUMERATED {</w:t>
      </w:r>
    </w:p>
    <w:p w14:paraId="09196405" w14:textId="77777777" w:rsidR="006A1CE4" w:rsidRPr="00E67E0D" w:rsidRDefault="006A1CE4" w:rsidP="00E7499B">
      <w:pPr>
        <w:pStyle w:val="PL"/>
        <w:rPr>
          <w:noProof w:val="0"/>
          <w:snapToGrid w:val="0"/>
        </w:rPr>
      </w:pPr>
      <w:r w:rsidRPr="00E67E0D">
        <w:rPr>
          <w:noProof w:val="0"/>
          <w:snapToGrid w:val="0"/>
        </w:rPr>
        <w:tab/>
        <w:t>true,</w:t>
      </w:r>
    </w:p>
    <w:p w14:paraId="2E1ECAD1" w14:textId="77777777" w:rsidR="006A1CE4" w:rsidRPr="00E67E0D" w:rsidRDefault="006A1CE4" w:rsidP="00E7499B">
      <w:pPr>
        <w:pStyle w:val="PL"/>
        <w:rPr>
          <w:noProof w:val="0"/>
          <w:snapToGrid w:val="0"/>
        </w:rPr>
      </w:pPr>
      <w:r w:rsidRPr="00E67E0D">
        <w:rPr>
          <w:noProof w:val="0"/>
          <w:snapToGrid w:val="0"/>
        </w:rPr>
        <w:tab/>
        <w:t>...</w:t>
      </w:r>
    </w:p>
    <w:p w14:paraId="6E5773D6" w14:textId="77777777" w:rsidR="006A1CE4" w:rsidRPr="00E67E0D" w:rsidRDefault="006A1CE4" w:rsidP="00E7499B">
      <w:pPr>
        <w:pStyle w:val="PL"/>
        <w:rPr>
          <w:noProof w:val="0"/>
          <w:snapToGrid w:val="0"/>
        </w:rPr>
      </w:pPr>
      <w:r w:rsidRPr="00E67E0D">
        <w:rPr>
          <w:noProof w:val="0"/>
          <w:snapToGrid w:val="0"/>
        </w:rPr>
        <w:t>}</w:t>
      </w:r>
    </w:p>
    <w:p w14:paraId="2C03D6A0" w14:textId="77777777" w:rsidR="006A1CE4" w:rsidRPr="00E67E0D" w:rsidRDefault="006A1CE4" w:rsidP="00E7499B">
      <w:pPr>
        <w:pStyle w:val="PL"/>
        <w:spacing w:line="0" w:lineRule="atLeast"/>
        <w:rPr>
          <w:noProof w:val="0"/>
          <w:snapToGrid w:val="0"/>
        </w:rPr>
      </w:pPr>
    </w:p>
    <w:p w14:paraId="2A4D7199" w14:textId="77777777" w:rsidR="006A1CE4" w:rsidRPr="00E67E0D" w:rsidRDefault="006A1CE4" w:rsidP="00E7499B">
      <w:pPr>
        <w:pStyle w:val="PL"/>
        <w:spacing w:line="0" w:lineRule="atLeast"/>
        <w:rPr>
          <w:noProof w:val="0"/>
          <w:snapToGrid w:val="0"/>
        </w:rPr>
      </w:pPr>
      <w:r w:rsidRPr="00E67E0D">
        <w:rPr>
          <w:noProof w:val="0"/>
          <w:snapToGrid w:val="0"/>
        </w:rPr>
        <w:t>CancelledCellsInEAI-EUTRA ::= SEQUENCE (SIZE(1..maxnoofCellinEAI)) OF CancelledCellsInEAI-EUTRA-Item</w:t>
      </w:r>
    </w:p>
    <w:p w14:paraId="780BBA45" w14:textId="77777777" w:rsidR="006A1CE4" w:rsidRPr="00E67E0D" w:rsidRDefault="006A1CE4" w:rsidP="00E7499B">
      <w:pPr>
        <w:pStyle w:val="PL"/>
        <w:spacing w:line="0" w:lineRule="atLeast"/>
        <w:rPr>
          <w:noProof w:val="0"/>
          <w:snapToGrid w:val="0"/>
        </w:rPr>
      </w:pPr>
    </w:p>
    <w:p w14:paraId="74F5D20A" w14:textId="77777777" w:rsidR="006A1CE4" w:rsidRPr="00E67E0D" w:rsidRDefault="006A1CE4" w:rsidP="00E7499B">
      <w:pPr>
        <w:pStyle w:val="PL"/>
        <w:spacing w:line="0" w:lineRule="atLeast"/>
        <w:rPr>
          <w:noProof w:val="0"/>
          <w:snapToGrid w:val="0"/>
        </w:rPr>
      </w:pPr>
      <w:r w:rsidRPr="00E67E0D">
        <w:rPr>
          <w:noProof w:val="0"/>
          <w:snapToGrid w:val="0"/>
        </w:rPr>
        <w:t>CancelledCellsInEAI-EUTRA-Item ::= SEQUENCE {</w:t>
      </w:r>
    </w:p>
    <w:p w14:paraId="1587B5E8" w14:textId="77777777" w:rsidR="006A1CE4" w:rsidRPr="00E67E0D" w:rsidRDefault="006A1CE4" w:rsidP="00E7499B">
      <w:pPr>
        <w:pStyle w:val="PL"/>
        <w:spacing w:line="0" w:lineRule="atLeast"/>
        <w:rPr>
          <w:noProof w:val="0"/>
          <w:snapToGrid w:val="0"/>
        </w:rPr>
      </w:pPr>
      <w:r w:rsidRPr="00E67E0D">
        <w:rPr>
          <w:noProof w:val="0"/>
          <w:snapToGrid w:val="0"/>
        </w:rPr>
        <w:tab/>
        <w:t>eUTRA-CGI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EUTRA-CGI,</w:t>
      </w:r>
    </w:p>
    <w:p w14:paraId="125A4AE5" w14:textId="77777777" w:rsidR="006A1CE4" w:rsidRPr="00E67E0D" w:rsidRDefault="006A1CE4" w:rsidP="00E7499B">
      <w:pPr>
        <w:pStyle w:val="PL"/>
        <w:rPr>
          <w:noProof w:val="0"/>
          <w:snapToGrid w:val="0"/>
        </w:rPr>
      </w:pPr>
      <w:r w:rsidRPr="00E67E0D">
        <w:rPr>
          <w:noProof w:val="0"/>
          <w:snapToGrid w:val="0"/>
        </w:rPr>
        <w:tab/>
        <w:t>numberOfBroadcasts</w:t>
      </w:r>
      <w:r w:rsidRPr="00E67E0D">
        <w:rPr>
          <w:noProof w:val="0"/>
          <w:snapToGrid w:val="0"/>
        </w:rPr>
        <w:tab/>
      </w:r>
      <w:r w:rsidRPr="00E67E0D">
        <w:rPr>
          <w:noProof w:val="0"/>
          <w:snapToGrid w:val="0"/>
        </w:rPr>
        <w:tab/>
        <w:t>NumberOfBroadcasts,</w:t>
      </w:r>
    </w:p>
    <w:p w14:paraId="2CF7DCDA"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{CancelledCellsInEAI-EUTRA-Item-ExtIEs} } OPTIONAL,</w:t>
      </w:r>
    </w:p>
    <w:p w14:paraId="3BE070BC"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2C51B876" w14:textId="77777777" w:rsidR="006A1CE4" w:rsidRPr="00E67E0D" w:rsidRDefault="006A1CE4" w:rsidP="00E7499B">
      <w:pPr>
        <w:pStyle w:val="PL"/>
        <w:spacing w:line="0" w:lineRule="atLeast"/>
        <w:rPr>
          <w:noProof w:val="0"/>
          <w:snapToGrid w:val="0"/>
        </w:rPr>
      </w:pPr>
      <w:r w:rsidRPr="00E67E0D">
        <w:rPr>
          <w:noProof w:val="0"/>
          <w:snapToGrid w:val="0"/>
        </w:rPr>
        <w:t>}</w:t>
      </w:r>
    </w:p>
    <w:p w14:paraId="561E4A60" w14:textId="77777777" w:rsidR="006A1CE4" w:rsidRPr="00E67E0D" w:rsidRDefault="006A1CE4" w:rsidP="00E7499B">
      <w:pPr>
        <w:pStyle w:val="PL"/>
        <w:spacing w:line="0" w:lineRule="atLeast"/>
        <w:rPr>
          <w:noProof w:val="0"/>
          <w:snapToGrid w:val="0"/>
        </w:rPr>
      </w:pPr>
    </w:p>
    <w:p w14:paraId="631837F7" w14:textId="77777777" w:rsidR="006A1CE4" w:rsidRPr="00E67E0D" w:rsidRDefault="006A1CE4" w:rsidP="00E7499B">
      <w:pPr>
        <w:pStyle w:val="PL"/>
        <w:rPr>
          <w:noProof w:val="0"/>
          <w:snapToGrid w:val="0"/>
        </w:rPr>
      </w:pPr>
      <w:r w:rsidRPr="00E67E0D">
        <w:rPr>
          <w:noProof w:val="0"/>
          <w:snapToGrid w:val="0"/>
        </w:rPr>
        <w:t>CancelledCellsInEAI-EUTRA-Item-ExtIEs NGAP-PROTOCOL-EXTENSION ::= {</w:t>
      </w:r>
    </w:p>
    <w:p w14:paraId="3327D892" w14:textId="77777777" w:rsidR="006A1CE4" w:rsidRPr="00E67E0D" w:rsidRDefault="006A1CE4" w:rsidP="00E7499B">
      <w:pPr>
        <w:pStyle w:val="PL"/>
        <w:rPr>
          <w:noProof w:val="0"/>
          <w:snapToGrid w:val="0"/>
        </w:rPr>
      </w:pPr>
      <w:r w:rsidRPr="00E67E0D">
        <w:rPr>
          <w:noProof w:val="0"/>
          <w:snapToGrid w:val="0"/>
        </w:rPr>
        <w:tab/>
        <w:t>...</w:t>
      </w:r>
    </w:p>
    <w:p w14:paraId="1AAC2AB7" w14:textId="77777777" w:rsidR="006A1CE4" w:rsidRPr="00E67E0D" w:rsidRDefault="006A1CE4" w:rsidP="00E7499B">
      <w:pPr>
        <w:pStyle w:val="PL"/>
        <w:rPr>
          <w:noProof w:val="0"/>
          <w:snapToGrid w:val="0"/>
        </w:rPr>
      </w:pPr>
      <w:r w:rsidRPr="00E67E0D">
        <w:rPr>
          <w:noProof w:val="0"/>
          <w:snapToGrid w:val="0"/>
        </w:rPr>
        <w:t>}</w:t>
      </w:r>
    </w:p>
    <w:p w14:paraId="59EF6181" w14:textId="77777777" w:rsidR="006A1CE4" w:rsidRPr="00E67E0D" w:rsidRDefault="006A1CE4" w:rsidP="00E7499B">
      <w:pPr>
        <w:pStyle w:val="PL"/>
        <w:rPr>
          <w:noProof w:val="0"/>
          <w:snapToGrid w:val="0"/>
        </w:rPr>
      </w:pPr>
    </w:p>
    <w:p w14:paraId="4F7C8673" w14:textId="77777777" w:rsidR="006A1CE4" w:rsidRPr="00E67E0D" w:rsidRDefault="006A1CE4" w:rsidP="00E7499B">
      <w:pPr>
        <w:pStyle w:val="PL"/>
        <w:spacing w:line="0" w:lineRule="atLeast"/>
        <w:rPr>
          <w:noProof w:val="0"/>
          <w:snapToGrid w:val="0"/>
        </w:rPr>
      </w:pPr>
      <w:r w:rsidRPr="00E67E0D">
        <w:rPr>
          <w:noProof w:val="0"/>
          <w:snapToGrid w:val="0"/>
        </w:rPr>
        <w:t>CancelledCellsInEAI-NR ::= SEQUENCE (SIZE(1..maxnoofCellinEAI)) OF CancelledCellsInEAI-NR-Item</w:t>
      </w:r>
    </w:p>
    <w:p w14:paraId="773EDBE4" w14:textId="77777777" w:rsidR="006A1CE4" w:rsidRPr="00E67E0D" w:rsidRDefault="006A1CE4" w:rsidP="00E7499B">
      <w:pPr>
        <w:pStyle w:val="PL"/>
        <w:spacing w:line="0" w:lineRule="atLeast"/>
        <w:rPr>
          <w:noProof w:val="0"/>
          <w:snapToGrid w:val="0"/>
        </w:rPr>
      </w:pPr>
    </w:p>
    <w:p w14:paraId="4186AC2B" w14:textId="77777777" w:rsidR="006A1CE4" w:rsidRPr="00E67E0D" w:rsidRDefault="006A1CE4" w:rsidP="00E7499B">
      <w:pPr>
        <w:pStyle w:val="PL"/>
        <w:spacing w:line="0" w:lineRule="atLeast"/>
        <w:rPr>
          <w:noProof w:val="0"/>
          <w:snapToGrid w:val="0"/>
        </w:rPr>
      </w:pPr>
      <w:r w:rsidRPr="00E67E0D">
        <w:rPr>
          <w:noProof w:val="0"/>
          <w:snapToGrid w:val="0"/>
        </w:rPr>
        <w:t>CancelledCellsInEAI-NR-Item ::= SEQUENCE {</w:t>
      </w:r>
    </w:p>
    <w:p w14:paraId="6687CEA7" w14:textId="77777777" w:rsidR="006A1CE4" w:rsidRPr="00E67E0D" w:rsidRDefault="006A1CE4" w:rsidP="00E7499B">
      <w:pPr>
        <w:pStyle w:val="PL"/>
        <w:spacing w:line="0" w:lineRule="atLeast"/>
        <w:rPr>
          <w:noProof w:val="0"/>
          <w:snapToGrid w:val="0"/>
        </w:rPr>
      </w:pPr>
      <w:r w:rsidRPr="00E67E0D">
        <w:rPr>
          <w:noProof w:val="0"/>
          <w:snapToGrid w:val="0"/>
        </w:rPr>
        <w:tab/>
        <w:t>nR-CGI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NR-CGI,</w:t>
      </w:r>
    </w:p>
    <w:p w14:paraId="030FBF21" w14:textId="77777777" w:rsidR="006A1CE4" w:rsidRPr="00E67E0D" w:rsidRDefault="006A1CE4" w:rsidP="00E7499B">
      <w:pPr>
        <w:pStyle w:val="PL"/>
        <w:rPr>
          <w:noProof w:val="0"/>
          <w:snapToGrid w:val="0"/>
        </w:rPr>
      </w:pPr>
      <w:r w:rsidRPr="00E67E0D">
        <w:rPr>
          <w:noProof w:val="0"/>
          <w:snapToGrid w:val="0"/>
        </w:rPr>
        <w:tab/>
        <w:t>numberOfBroadcasts</w:t>
      </w:r>
      <w:r w:rsidRPr="00E67E0D">
        <w:rPr>
          <w:noProof w:val="0"/>
          <w:snapToGrid w:val="0"/>
        </w:rPr>
        <w:tab/>
      </w:r>
      <w:r w:rsidRPr="00E67E0D">
        <w:rPr>
          <w:noProof w:val="0"/>
          <w:snapToGrid w:val="0"/>
        </w:rPr>
        <w:tab/>
        <w:t>NumberOfBroadcasts,</w:t>
      </w:r>
    </w:p>
    <w:p w14:paraId="0E23FC07"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{CancelledCellsInEAI-NR-Item-ExtIEs} } OPTIONAL,</w:t>
      </w:r>
    </w:p>
    <w:p w14:paraId="15886460"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2C7F7A76" w14:textId="77777777" w:rsidR="006A1CE4" w:rsidRPr="00E67E0D" w:rsidRDefault="006A1CE4" w:rsidP="00E7499B">
      <w:pPr>
        <w:pStyle w:val="PL"/>
        <w:spacing w:line="0" w:lineRule="atLeast"/>
        <w:rPr>
          <w:noProof w:val="0"/>
          <w:snapToGrid w:val="0"/>
        </w:rPr>
      </w:pPr>
      <w:r w:rsidRPr="00E67E0D">
        <w:rPr>
          <w:noProof w:val="0"/>
          <w:snapToGrid w:val="0"/>
        </w:rPr>
        <w:t>}</w:t>
      </w:r>
    </w:p>
    <w:p w14:paraId="3189D490" w14:textId="77777777" w:rsidR="006A1CE4" w:rsidRPr="00E67E0D" w:rsidRDefault="006A1CE4" w:rsidP="00E7499B">
      <w:pPr>
        <w:pStyle w:val="PL"/>
        <w:spacing w:line="0" w:lineRule="atLeast"/>
        <w:rPr>
          <w:noProof w:val="0"/>
          <w:snapToGrid w:val="0"/>
        </w:rPr>
      </w:pPr>
    </w:p>
    <w:p w14:paraId="0FAC6E09" w14:textId="77777777" w:rsidR="006A1CE4" w:rsidRPr="00E67E0D" w:rsidRDefault="006A1CE4" w:rsidP="00E7499B">
      <w:pPr>
        <w:pStyle w:val="PL"/>
        <w:rPr>
          <w:noProof w:val="0"/>
          <w:snapToGrid w:val="0"/>
        </w:rPr>
      </w:pPr>
      <w:r w:rsidRPr="00E67E0D">
        <w:rPr>
          <w:noProof w:val="0"/>
          <w:snapToGrid w:val="0"/>
        </w:rPr>
        <w:t>CancelledCellsInEAI-NR-Item-ExtIEs NGAP-PROTOCOL-EXTENSION ::= {</w:t>
      </w:r>
    </w:p>
    <w:p w14:paraId="6505FAF3" w14:textId="77777777" w:rsidR="006A1CE4" w:rsidRPr="00E67E0D" w:rsidRDefault="006A1CE4" w:rsidP="00E7499B">
      <w:pPr>
        <w:pStyle w:val="PL"/>
        <w:rPr>
          <w:noProof w:val="0"/>
          <w:snapToGrid w:val="0"/>
        </w:rPr>
      </w:pPr>
      <w:r w:rsidRPr="00E67E0D">
        <w:rPr>
          <w:noProof w:val="0"/>
          <w:snapToGrid w:val="0"/>
        </w:rPr>
        <w:tab/>
        <w:t>...</w:t>
      </w:r>
    </w:p>
    <w:p w14:paraId="31793882" w14:textId="77777777" w:rsidR="006A1CE4" w:rsidRPr="00E67E0D" w:rsidRDefault="006A1CE4" w:rsidP="00E7499B">
      <w:pPr>
        <w:pStyle w:val="PL"/>
        <w:rPr>
          <w:noProof w:val="0"/>
          <w:snapToGrid w:val="0"/>
        </w:rPr>
      </w:pPr>
      <w:r w:rsidRPr="00E67E0D">
        <w:rPr>
          <w:noProof w:val="0"/>
          <w:snapToGrid w:val="0"/>
        </w:rPr>
        <w:t>}</w:t>
      </w:r>
    </w:p>
    <w:p w14:paraId="1279B336" w14:textId="77777777" w:rsidR="006A1CE4" w:rsidRPr="00E67E0D" w:rsidRDefault="006A1CE4" w:rsidP="00E7499B">
      <w:pPr>
        <w:pStyle w:val="PL"/>
        <w:rPr>
          <w:noProof w:val="0"/>
          <w:snapToGrid w:val="0"/>
        </w:rPr>
      </w:pPr>
    </w:p>
    <w:p w14:paraId="61DCEC3E" w14:textId="77777777" w:rsidR="006A1CE4" w:rsidRPr="00E67E0D" w:rsidRDefault="006A1CE4" w:rsidP="00E7499B">
      <w:pPr>
        <w:pStyle w:val="PL"/>
        <w:rPr>
          <w:noProof w:val="0"/>
          <w:snapToGrid w:val="0"/>
        </w:rPr>
      </w:pPr>
      <w:r w:rsidRPr="00E67E0D">
        <w:rPr>
          <w:noProof w:val="0"/>
          <w:snapToGrid w:val="0"/>
        </w:rPr>
        <w:t>CancelledCellsInTAI-EUTRA ::= SEQUENCE (SIZE(1..maxnoofCellinTAI)) OF CancelledCellsInTAI-EUTRA-Item</w:t>
      </w:r>
    </w:p>
    <w:p w14:paraId="735FE741" w14:textId="77777777" w:rsidR="006A1CE4" w:rsidRPr="00E67E0D" w:rsidRDefault="006A1CE4" w:rsidP="00E7499B">
      <w:pPr>
        <w:pStyle w:val="PL"/>
        <w:rPr>
          <w:noProof w:val="0"/>
          <w:snapToGrid w:val="0"/>
        </w:rPr>
      </w:pPr>
    </w:p>
    <w:p w14:paraId="4137958F" w14:textId="77777777" w:rsidR="006A1CE4" w:rsidRPr="00E67E0D" w:rsidRDefault="006A1CE4" w:rsidP="00E7499B">
      <w:pPr>
        <w:pStyle w:val="PL"/>
        <w:rPr>
          <w:noProof w:val="0"/>
          <w:snapToGrid w:val="0"/>
        </w:rPr>
      </w:pPr>
      <w:r w:rsidRPr="00E67E0D">
        <w:rPr>
          <w:noProof w:val="0"/>
          <w:snapToGrid w:val="0"/>
        </w:rPr>
        <w:t>CancelledCellsInTAI-EUTRA-Item ::= SEQUENCE {</w:t>
      </w:r>
    </w:p>
    <w:p w14:paraId="0C716CFD" w14:textId="77777777" w:rsidR="006A1CE4" w:rsidRPr="00E67E0D" w:rsidRDefault="006A1CE4" w:rsidP="00E7499B">
      <w:pPr>
        <w:pStyle w:val="PL"/>
        <w:rPr>
          <w:noProof w:val="0"/>
          <w:snapToGrid w:val="0"/>
        </w:rPr>
      </w:pPr>
      <w:r w:rsidRPr="00E67E0D">
        <w:rPr>
          <w:noProof w:val="0"/>
          <w:snapToGrid w:val="0"/>
        </w:rPr>
        <w:tab/>
        <w:t>eUTRA-CGI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EUTRA-CGI,</w:t>
      </w:r>
    </w:p>
    <w:p w14:paraId="766ED7CF" w14:textId="77777777" w:rsidR="006A1CE4" w:rsidRPr="00E67E0D" w:rsidRDefault="006A1CE4" w:rsidP="00E7499B">
      <w:pPr>
        <w:pStyle w:val="PL"/>
        <w:rPr>
          <w:noProof w:val="0"/>
          <w:snapToGrid w:val="0"/>
        </w:rPr>
      </w:pPr>
      <w:r w:rsidRPr="00E67E0D">
        <w:rPr>
          <w:noProof w:val="0"/>
          <w:snapToGrid w:val="0"/>
        </w:rPr>
        <w:tab/>
        <w:t>numberOfBroadcasts</w:t>
      </w:r>
      <w:r w:rsidRPr="00E67E0D">
        <w:rPr>
          <w:noProof w:val="0"/>
          <w:snapToGrid w:val="0"/>
        </w:rPr>
        <w:tab/>
      </w:r>
      <w:r w:rsidRPr="00E67E0D">
        <w:rPr>
          <w:noProof w:val="0"/>
          <w:snapToGrid w:val="0"/>
        </w:rPr>
        <w:tab/>
        <w:t>NumberOfBroadcasts,</w:t>
      </w:r>
    </w:p>
    <w:p w14:paraId="155A1F5B"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{CancelledCellsInTAI-EUTRA-Item-ExtIEs} } OPTIONAL,</w:t>
      </w:r>
    </w:p>
    <w:p w14:paraId="3D71A2FA" w14:textId="77777777" w:rsidR="006A1CE4" w:rsidRPr="00E67E0D" w:rsidRDefault="006A1CE4" w:rsidP="00E7499B">
      <w:pPr>
        <w:pStyle w:val="PL"/>
        <w:rPr>
          <w:noProof w:val="0"/>
          <w:snapToGrid w:val="0"/>
        </w:rPr>
      </w:pPr>
      <w:r w:rsidRPr="00E67E0D">
        <w:rPr>
          <w:noProof w:val="0"/>
          <w:snapToGrid w:val="0"/>
        </w:rPr>
        <w:tab/>
        <w:t>...</w:t>
      </w:r>
    </w:p>
    <w:p w14:paraId="4B861E25" w14:textId="77777777" w:rsidR="006A1CE4" w:rsidRPr="00E67E0D" w:rsidRDefault="006A1CE4" w:rsidP="00E7499B">
      <w:pPr>
        <w:pStyle w:val="PL"/>
        <w:rPr>
          <w:noProof w:val="0"/>
          <w:snapToGrid w:val="0"/>
        </w:rPr>
      </w:pPr>
      <w:r w:rsidRPr="00E67E0D">
        <w:rPr>
          <w:noProof w:val="0"/>
          <w:snapToGrid w:val="0"/>
        </w:rPr>
        <w:t>}</w:t>
      </w:r>
    </w:p>
    <w:p w14:paraId="733F5CA9" w14:textId="77777777" w:rsidR="006A1CE4" w:rsidRPr="00E67E0D" w:rsidRDefault="006A1CE4" w:rsidP="00E7499B">
      <w:pPr>
        <w:pStyle w:val="PL"/>
        <w:rPr>
          <w:noProof w:val="0"/>
          <w:snapToGrid w:val="0"/>
        </w:rPr>
      </w:pPr>
    </w:p>
    <w:p w14:paraId="60D2BCD3" w14:textId="77777777" w:rsidR="006A1CE4" w:rsidRPr="00E67E0D" w:rsidRDefault="006A1CE4" w:rsidP="00E7499B">
      <w:pPr>
        <w:pStyle w:val="PL"/>
        <w:rPr>
          <w:noProof w:val="0"/>
          <w:snapToGrid w:val="0"/>
        </w:rPr>
      </w:pPr>
      <w:r w:rsidRPr="00E67E0D">
        <w:rPr>
          <w:noProof w:val="0"/>
          <w:snapToGrid w:val="0"/>
        </w:rPr>
        <w:t>CancelledCellsInTAI-EUTRA-Item-ExtIEs NGAP-PROTOCOL-EXTENSION ::= {</w:t>
      </w:r>
    </w:p>
    <w:p w14:paraId="0FA2C731" w14:textId="77777777" w:rsidR="006A1CE4" w:rsidRPr="00E67E0D" w:rsidRDefault="006A1CE4" w:rsidP="00E7499B">
      <w:pPr>
        <w:pStyle w:val="PL"/>
        <w:rPr>
          <w:noProof w:val="0"/>
          <w:snapToGrid w:val="0"/>
        </w:rPr>
      </w:pPr>
      <w:r w:rsidRPr="00E67E0D">
        <w:rPr>
          <w:noProof w:val="0"/>
          <w:snapToGrid w:val="0"/>
        </w:rPr>
        <w:tab/>
        <w:t>...</w:t>
      </w:r>
    </w:p>
    <w:p w14:paraId="72C062C9" w14:textId="77777777" w:rsidR="006A1CE4" w:rsidRPr="00E67E0D" w:rsidRDefault="006A1CE4" w:rsidP="00E7499B">
      <w:pPr>
        <w:pStyle w:val="PL"/>
        <w:rPr>
          <w:noProof w:val="0"/>
          <w:snapToGrid w:val="0"/>
        </w:rPr>
      </w:pPr>
      <w:r w:rsidRPr="00E67E0D">
        <w:rPr>
          <w:noProof w:val="0"/>
          <w:snapToGrid w:val="0"/>
        </w:rPr>
        <w:t>}</w:t>
      </w:r>
    </w:p>
    <w:p w14:paraId="599ABDDE" w14:textId="77777777" w:rsidR="006A1CE4" w:rsidRPr="00E67E0D" w:rsidRDefault="006A1CE4" w:rsidP="00E7499B">
      <w:pPr>
        <w:pStyle w:val="PL"/>
        <w:rPr>
          <w:noProof w:val="0"/>
          <w:snapToGrid w:val="0"/>
        </w:rPr>
      </w:pPr>
    </w:p>
    <w:p w14:paraId="2072C970" w14:textId="77777777" w:rsidR="006A1CE4" w:rsidRPr="00E67E0D" w:rsidRDefault="006A1CE4" w:rsidP="00E7499B">
      <w:pPr>
        <w:pStyle w:val="PL"/>
        <w:rPr>
          <w:noProof w:val="0"/>
          <w:snapToGrid w:val="0"/>
        </w:rPr>
      </w:pPr>
      <w:r w:rsidRPr="00E67E0D">
        <w:rPr>
          <w:noProof w:val="0"/>
          <w:snapToGrid w:val="0"/>
        </w:rPr>
        <w:t>CancelledCellsInTAI-NR ::= SEQUENCE (SIZE(1..maxnoofCellinTAI)) OF CancelledCellsInTAI-NR-Item</w:t>
      </w:r>
    </w:p>
    <w:p w14:paraId="6EA694B8" w14:textId="77777777" w:rsidR="006A1CE4" w:rsidRPr="00E67E0D" w:rsidRDefault="006A1CE4" w:rsidP="00E7499B">
      <w:pPr>
        <w:pStyle w:val="PL"/>
        <w:rPr>
          <w:noProof w:val="0"/>
          <w:snapToGrid w:val="0"/>
        </w:rPr>
      </w:pPr>
    </w:p>
    <w:p w14:paraId="07A4382E" w14:textId="77777777" w:rsidR="006A1CE4" w:rsidRPr="00E67E0D" w:rsidRDefault="006A1CE4" w:rsidP="00E7499B">
      <w:pPr>
        <w:pStyle w:val="PL"/>
        <w:rPr>
          <w:noProof w:val="0"/>
          <w:snapToGrid w:val="0"/>
        </w:rPr>
      </w:pPr>
      <w:r w:rsidRPr="00E67E0D">
        <w:rPr>
          <w:noProof w:val="0"/>
          <w:snapToGrid w:val="0"/>
        </w:rPr>
        <w:t>CancelledCellsInTAI-NR-Item ::= SEQUENCE{</w:t>
      </w:r>
    </w:p>
    <w:p w14:paraId="420BEE63" w14:textId="77777777" w:rsidR="006A1CE4" w:rsidRPr="00E67E0D" w:rsidRDefault="006A1CE4" w:rsidP="00E7499B">
      <w:pPr>
        <w:pStyle w:val="PL"/>
        <w:rPr>
          <w:noProof w:val="0"/>
          <w:snapToGrid w:val="0"/>
        </w:rPr>
      </w:pPr>
      <w:r w:rsidRPr="00E67E0D">
        <w:rPr>
          <w:noProof w:val="0"/>
          <w:snapToGrid w:val="0"/>
        </w:rPr>
        <w:tab/>
        <w:t>nR-CGI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NR-CGI,</w:t>
      </w:r>
    </w:p>
    <w:p w14:paraId="5EC53636" w14:textId="77777777" w:rsidR="006A1CE4" w:rsidRPr="00E67E0D" w:rsidRDefault="006A1CE4" w:rsidP="00E7499B">
      <w:pPr>
        <w:pStyle w:val="PL"/>
        <w:rPr>
          <w:noProof w:val="0"/>
          <w:snapToGrid w:val="0"/>
        </w:rPr>
      </w:pPr>
      <w:r w:rsidRPr="00E67E0D">
        <w:rPr>
          <w:noProof w:val="0"/>
          <w:snapToGrid w:val="0"/>
        </w:rPr>
        <w:tab/>
        <w:t>numberOfBroadcasts</w:t>
      </w:r>
      <w:r w:rsidRPr="00E67E0D">
        <w:rPr>
          <w:noProof w:val="0"/>
          <w:snapToGrid w:val="0"/>
        </w:rPr>
        <w:tab/>
      </w:r>
      <w:r w:rsidRPr="00E67E0D">
        <w:rPr>
          <w:noProof w:val="0"/>
          <w:snapToGrid w:val="0"/>
        </w:rPr>
        <w:tab/>
        <w:t>NumberOfBroadcasts,</w:t>
      </w:r>
    </w:p>
    <w:p w14:paraId="4EBDA52F"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{CancelledCellsInTAI-NR-Item-ExtIEs} } OPTIONAL,</w:t>
      </w:r>
    </w:p>
    <w:p w14:paraId="5C76E7AB" w14:textId="77777777" w:rsidR="006A1CE4" w:rsidRPr="00E67E0D" w:rsidRDefault="006A1CE4" w:rsidP="00E7499B">
      <w:pPr>
        <w:pStyle w:val="PL"/>
        <w:rPr>
          <w:noProof w:val="0"/>
          <w:snapToGrid w:val="0"/>
        </w:rPr>
      </w:pPr>
      <w:r w:rsidRPr="00E67E0D">
        <w:rPr>
          <w:noProof w:val="0"/>
          <w:snapToGrid w:val="0"/>
        </w:rPr>
        <w:tab/>
        <w:t>...</w:t>
      </w:r>
    </w:p>
    <w:p w14:paraId="58A28507" w14:textId="77777777" w:rsidR="006A1CE4" w:rsidRPr="00E67E0D" w:rsidRDefault="006A1CE4" w:rsidP="00E7499B">
      <w:pPr>
        <w:pStyle w:val="PL"/>
        <w:rPr>
          <w:noProof w:val="0"/>
          <w:snapToGrid w:val="0"/>
        </w:rPr>
      </w:pPr>
      <w:r w:rsidRPr="00E67E0D">
        <w:rPr>
          <w:noProof w:val="0"/>
          <w:snapToGrid w:val="0"/>
        </w:rPr>
        <w:t>}</w:t>
      </w:r>
    </w:p>
    <w:p w14:paraId="6DD64BAF" w14:textId="77777777" w:rsidR="006A1CE4" w:rsidRPr="00E67E0D" w:rsidRDefault="006A1CE4" w:rsidP="00E7499B">
      <w:pPr>
        <w:pStyle w:val="PL"/>
        <w:rPr>
          <w:noProof w:val="0"/>
          <w:snapToGrid w:val="0"/>
        </w:rPr>
      </w:pPr>
    </w:p>
    <w:p w14:paraId="5122793A" w14:textId="77777777" w:rsidR="006A1CE4" w:rsidRPr="00E67E0D" w:rsidRDefault="006A1CE4" w:rsidP="00E7499B">
      <w:pPr>
        <w:pStyle w:val="PL"/>
        <w:rPr>
          <w:noProof w:val="0"/>
          <w:snapToGrid w:val="0"/>
        </w:rPr>
      </w:pPr>
      <w:r w:rsidRPr="00E67E0D">
        <w:rPr>
          <w:noProof w:val="0"/>
          <w:snapToGrid w:val="0"/>
        </w:rPr>
        <w:t>CancelledCellsInTAI-NR-Item-ExtIEs NGAP-PROTOCOL-EXTENSION ::= {</w:t>
      </w:r>
    </w:p>
    <w:p w14:paraId="32917B44" w14:textId="77777777" w:rsidR="006A1CE4" w:rsidRPr="00E67E0D" w:rsidRDefault="006A1CE4" w:rsidP="00E7499B">
      <w:pPr>
        <w:pStyle w:val="PL"/>
        <w:rPr>
          <w:noProof w:val="0"/>
          <w:snapToGrid w:val="0"/>
        </w:rPr>
      </w:pPr>
      <w:r w:rsidRPr="00E67E0D">
        <w:rPr>
          <w:noProof w:val="0"/>
          <w:snapToGrid w:val="0"/>
        </w:rPr>
        <w:tab/>
        <w:t>...</w:t>
      </w:r>
    </w:p>
    <w:p w14:paraId="1232A756" w14:textId="77777777" w:rsidR="006A1CE4" w:rsidRPr="00E67E0D" w:rsidRDefault="006A1CE4" w:rsidP="00E7499B">
      <w:pPr>
        <w:pStyle w:val="PL"/>
        <w:rPr>
          <w:noProof w:val="0"/>
          <w:snapToGrid w:val="0"/>
        </w:rPr>
      </w:pPr>
      <w:r w:rsidRPr="00E67E0D">
        <w:rPr>
          <w:noProof w:val="0"/>
          <w:snapToGrid w:val="0"/>
        </w:rPr>
        <w:t>}</w:t>
      </w:r>
    </w:p>
    <w:p w14:paraId="3C4A5A98" w14:textId="77777777" w:rsidR="006A1CE4" w:rsidRPr="00E67E0D" w:rsidRDefault="006A1CE4" w:rsidP="00E7499B">
      <w:pPr>
        <w:pStyle w:val="PL"/>
        <w:rPr>
          <w:noProof w:val="0"/>
          <w:snapToGrid w:val="0"/>
        </w:rPr>
      </w:pPr>
    </w:p>
    <w:p w14:paraId="0B825695" w14:textId="77777777" w:rsidR="006A1CE4" w:rsidRPr="00E67E0D" w:rsidRDefault="006A1CE4" w:rsidP="00E7499B">
      <w:pPr>
        <w:pStyle w:val="PL"/>
        <w:spacing w:line="0" w:lineRule="atLeast"/>
        <w:rPr>
          <w:noProof w:val="0"/>
          <w:snapToGrid w:val="0"/>
        </w:rPr>
      </w:pPr>
      <w:r w:rsidRPr="00E67E0D">
        <w:rPr>
          <w:noProof w:val="0"/>
          <w:snapToGrid w:val="0"/>
        </w:rPr>
        <w:t>Cause ::= CHOICE {</w:t>
      </w:r>
    </w:p>
    <w:p w14:paraId="2240520B" w14:textId="77777777" w:rsidR="006A1CE4" w:rsidRPr="00E67E0D" w:rsidRDefault="006A1CE4" w:rsidP="00E7499B">
      <w:pPr>
        <w:pStyle w:val="PL"/>
        <w:spacing w:line="0" w:lineRule="atLeast"/>
        <w:rPr>
          <w:noProof w:val="0"/>
          <w:snapToGrid w:val="0"/>
        </w:rPr>
      </w:pPr>
      <w:r w:rsidRPr="00E67E0D">
        <w:rPr>
          <w:noProof w:val="0"/>
          <w:snapToGrid w:val="0"/>
        </w:rPr>
        <w:tab/>
        <w:t>radioNetwork</w:t>
      </w:r>
      <w:r w:rsidRPr="00E67E0D">
        <w:rPr>
          <w:noProof w:val="0"/>
          <w:snapToGrid w:val="0"/>
        </w:rPr>
        <w:tab/>
      </w:r>
      <w:r w:rsidRPr="00E67E0D">
        <w:rPr>
          <w:noProof w:val="0"/>
          <w:snapToGrid w:val="0"/>
        </w:rPr>
        <w:tab/>
        <w:t>CauseRadioNetwork,</w:t>
      </w:r>
    </w:p>
    <w:p w14:paraId="18984784" w14:textId="77777777" w:rsidR="006A1CE4" w:rsidRPr="00E67E0D" w:rsidRDefault="006A1CE4" w:rsidP="00E7499B">
      <w:pPr>
        <w:pStyle w:val="PL"/>
        <w:spacing w:line="0" w:lineRule="atLeast"/>
        <w:rPr>
          <w:noProof w:val="0"/>
          <w:snapToGrid w:val="0"/>
        </w:rPr>
      </w:pPr>
      <w:r w:rsidRPr="00E67E0D">
        <w:rPr>
          <w:noProof w:val="0"/>
          <w:snapToGrid w:val="0"/>
        </w:rPr>
        <w:tab/>
        <w:t>transport</w:t>
      </w:r>
      <w:r w:rsidRPr="00E67E0D">
        <w:rPr>
          <w:noProof w:val="0"/>
          <w:snapToGrid w:val="0"/>
        </w:rPr>
        <w:tab/>
      </w:r>
      <w:r w:rsidRPr="00E67E0D">
        <w:rPr>
          <w:noProof w:val="0"/>
          <w:snapToGrid w:val="0"/>
        </w:rPr>
        <w:tab/>
      </w:r>
      <w:r w:rsidRPr="00E67E0D">
        <w:rPr>
          <w:noProof w:val="0"/>
          <w:snapToGrid w:val="0"/>
        </w:rPr>
        <w:tab/>
        <w:t>CauseTransport,</w:t>
      </w:r>
    </w:p>
    <w:p w14:paraId="24FC4C6D" w14:textId="77777777" w:rsidR="006A1CE4" w:rsidRPr="00E67E0D" w:rsidRDefault="006A1CE4" w:rsidP="00E7499B">
      <w:pPr>
        <w:pStyle w:val="PL"/>
        <w:spacing w:line="0" w:lineRule="atLeast"/>
        <w:rPr>
          <w:noProof w:val="0"/>
          <w:snapToGrid w:val="0"/>
        </w:rPr>
      </w:pPr>
      <w:r w:rsidRPr="00E67E0D">
        <w:rPr>
          <w:noProof w:val="0"/>
          <w:snapToGrid w:val="0"/>
        </w:rPr>
        <w:tab/>
        <w:t>nas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CauseNas,</w:t>
      </w:r>
    </w:p>
    <w:p w14:paraId="7E0CB149" w14:textId="77777777" w:rsidR="006A1CE4" w:rsidRPr="00E67E0D" w:rsidRDefault="006A1CE4" w:rsidP="00E7499B">
      <w:pPr>
        <w:pStyle w:val="PL"/>
        <w:spacing w:line="0" w:lineRule="atLeast"/>
        <w:rPr>
          <w:noProof w:val="0"/>
          <w:snapToGrid w:val="0"/>
        </w:rPr>
      </w:pPr>
      <w:r w:rsidRPr="00E67E0D">
        <w:rPr>
          <w:noProof w:val="0"/>
          <w:snapToGrid w:val="0"/>
        </w:rPr>
        <w:tab/>
        <w:t>protocol</w:t>
      </w:r>
      <w:r w:rsidRPr="00E67E0D">
        <w:rPr>
          <w:noProof w:val="0"/>
          <w:snapToGrid w:val="0"/>
        </w:rPr>
        <w:tab/>
      </w:r>
      <w:r w:rsidRPr="00E67E0D">
        <w:rPr>
          <w:noProof w:val="0"/>
          <w:snapToGrid w:val="0"/>
        </w:rPr>
        <w:tab/>
      </w:r>
      <w:r w:rsidRPr="00E67E0D">
        <w:rPr>
          <w:noProof w:val="0"/>
          <w:snapToGrid w:val="0"/>
        </w:rPr>
        <w:tab/>
        <w:t>CauseProtocol,</w:t>
      </w:r>
    </w:p>
    <w:p w14:paraId="47FA267E" w14:textId="77777777" w:rsidR="006A1CE4" w:rsidRPr="00E67E0D" w:rsidRDefault="006A1CE4" w:rsidP="00E7499B">
      <w:pPr>
        <w:pStyle w:val="PL"/>
        <w:spacing w:line="0" w:lineRule="atLeast"/>
        <w:rPr>
          <w:noProof w:val="0"/>
          <w:snapToGrid w:val="0"/>
        </w:rPr>
      </w:pPr>
      <w:r w:rsidRPr="00E67E0D">
        <w:rPr>
          <w:noProof w:val="0"/>
          <w:snapToGrid w:val="0"/>
        </w:rPr>
        <w:tab/>
        <w:t>misc</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CauseMisc,</w:t>
      </w:r>
    </w:p>
    <w:p w14:paraId="62A39C0B" w14:textId="77777777" w:rsidR="006A1CE4" w:rsidRPr="00E67E0D" w:rsidRDefault="006A1CE4" w:rsidP="00E7499B">
      <w:pPr>
        <w:pStyle w:val="PL"/>
        <w:rPr>
          <w:noProof w:val="0"/>
        </w:rPr>
      </w:pPr>
      <w:r w:rsidRPr="00E67E0D">
        <w:rPr>
          <w:noProof w:val="0"/>
        </w:rPr>
        <w:tab/>
        <w:t>choice-Extensions</w:t>
      </w:r>
      <w:r w:rsidRPr="00E67E0D">
        <w:rPr>
          <w:noProof w:val="0"/>
        </w:rPr>
        <w:tab/>
      </w:r>
      <w:r w:rsidRPr="00E67E0D">
        <w:rPr>
          <w:noProof w:val="0"/>
        </w:rPr>
        <w:tab/>
        <w:t>ProtocolIE-SingleContainer { {Cause-ExtIEs} }</w:t>
      </w:r>
    </w:p>
    <w:p w14:paraId="39A63DE5" w14:textId="77777777" w:rsidR="006A1CE4" w:rsidRPr="00E67E0D" w:rsidRDefault="006A1CE4" w:rsidP="00E7499B">
      <w:pPr>
        <w:pStyle w:val="PL"/>
        <w:spacing w:line="0" w:lineRule="atLeast"/>
        <w:rPr>
          <w:noProof w:val="0"/>
          <w:snapToGrid w:val="0"/>
        </w:rPr>
      </w:pPr>
      <w:r w:rsidRPr="00E67E0D">
        <w:rPr>
          <w:noProof w:val="0"/>
          <w:snapToGrid w:val="0"/>
        </w:rPr>
        <w:t>}</w:t>
      </w:r>
    </w:p>
    <w:p w14:paraId="39A1433F" w14:textId="77777777" w:rsidR="006A1CE4" w:rsidRPr="00E67E0D" w:rsidRDefault="006A1CE4" w:rsidP="00E7499B">
      <w:pPr>
        <w:pStyle w:val="PL"/>
        <w:spacing w:line="0" w:lineRule="atLeast"/>
        <w:rPr>
          <w:noProof w:val="0"/>
          <w:snapToGrid w:val="0"/>
        </w:rPr>
      </w:pPr>
    </w:p>
    <w:p w14:paraId="7A9DA58B" w14:textId="77777777" w:rsidR="006A1CE4" w:rsidRPr="00E67E0D" w:rsidRDefault="006A1CE4" w:rsidP="00E7499B">
      <w:pPr>
        <w:pStyle w:val="PL"/>
        <w:rPr>
          <w:noProof w:val="0"/>
        </w:rPr>
      </w:pPr>
      <w:r w:rsidRPr="00E67E0D">
        <w:rPr>
          <w:noProof w:val="0"/>
        </w:rPr>
        <w:t xml:space="preserve">Cause-ExtIEs </w:t>
      </w:r>
      <w:r w:rsidRPr="00E67E0D">
        <w:rPr>
          <w:noProof w:val="0"/>
          <w:snapToGrid w:val="0"/>
        </w:rPr>
        <w:t xml:space="preserve">NGAP-PROTOCOL-IES </w:t>
      </w:r>
      <w:r w:rsidRPr="00E67E0D">
        <w:rPr>
          <w:noProof w:val="0"/>
        </w:rPr>
        <w:t>::= {</w:t>
      </w:r>
    </w:p>
    <w:p w14:paraId="0CE4C7A6" w14:textId="77777777" w:rsidR="006A1CE4" w:rsidRPr="00E67E0D" w:rsidRDefault="006A1CE4" w:rsidP="00E7499B">
      <w:pPr>
        <w:pStyle w:val="PL"/>
        <w:rPr>
          <w:noProof w:val="0"/>
        </w:rPr>
      </w:pPr>
      <w:r w:rsidRPr="00E67E0D">
        <w:rPr>
          <w:noProof w:val="0"/>
        </w:rPr>
        <w:tab/>
        <w:t>...</w:t>
      </w:r>
    </w:p>
    <w:p w14:paraId="3FCBF269" w14:textId="77777777" w:rsidR="006A1CE4" w:rsidRPr="00E67E0D" w:rsidRDefault="006A1CE4" w:rsidP="00E7499B">
      <w:pPr>
        <w:pStyle w:val="PL"/>
        <w:rPr>
          <w:noProof w:val="0"/>
        </w:rPr>
      </w:pPr>
      <w:r w:rsidRPr="00E67E0D">
        <w:rPr>
          <w:noProof w:val="0"/>
        </w:rPr>
        <w:t>}</w:t>
      </w:r>
    </w:p>
    <w:p w14:paraId="0E1F8E73" w14:textId="77777777" w:rsidR="006A1CE4" w:rsidRPr="00E67E0D" w:rsidRDefault="006A1CE4" w:rsidP="00E7499B">
      <w:pPr>
        <w:pStyle w:val="PL"/>
        <w:spacing w:line="0" w:lineRule="atLeast"/>
        <w:rPr>
          <w:noProof w:val="0"/>
          <w:snapToGrid w:val="0"/>
        </w:rPr>
      </w:pPr>
    </w:p>
    <w:p w14:paraId="6BA87F42" w14:textId="77777777" w:rsidR="006A1CE4" w:rsidRPr="00E67E0D" w:rsidRDefault="006A1CE4" w:rsidP="00E7499B">
      <w:pPr>
        <w:pStyle w:val="PL"/>
        <w:spacing w:line="0" w:lineRule="atLeast"/>
        <w:rPr>
          <w:noProof w:val="0"/>
          <w:snapToGrid w:val="0"/>
        </w:rPr>
      </w:pPr>
      <w:r w:rsidRPr="00E67E0D">
        <w:rPr>
          <w:noProof w:val="0"/>
          <w:snapToGrid w:val="0"/>
        </w:rPr>
        <w:t>CauseMisc ::= ENUMERATED {</w:t>
      </w:r>
    </w:p>
    <w:p w14:paraId="3A26EAA2" w14:textId="77777777" w:rsidR="006A1CE4" w:rsidRPr="00E67E0D" w:rsidRDefault="006A1CE4" w:rsidP="00E7499B">
      <w:pPr>
        <w:pStyle w:val="PL"/>
        <w:spacing w:line="0" w:lineRule="atLeast"/>
        <w:rPr>
          <w:noProof w:val="0"/>
          <w:snapToGrid w:val="0"/>
        </w:rPr>
      </w:pPr>
      <w:r w:rsidRPr="00E67E0D">
        <w:rPr>
          <w:noProof w:val="0"/>
          <w:snapToGrid w:val="0"/>
        </w:rPr>
        <w:tab/>
        <w:t>control-processing-overload,</w:t>
      </w:r>
    </w:p>
    <w:p w14:paraId="020412CF" w14:textId="77777777" w:rsidR="006A1CE4" w:rsidRPr="00E67E0D" w:rsidRDefault="006A1CE4" w:rsidP="00E7499B">
      <w:pPr>
        <w:pStyle w:val="PL"/>
        <w:spacing w:line="0" w:lineRule="atLeast"/>
        <w:rPr>
          <w:noProof w:val="0"/>
          <w:snapToGrid w:val="0"/>
        </w:rPr>
      </w:pPr>
      <w:r w:rsidRPr="00E67E0D">
        <w:rPr>
          <w:noProof w:val="0"/>
          <w:snapToGrid w:val="0"/>
        </w:rPr>
        <w:tab/>
        <w:t>not-enough-user-plane-processing-resources,</w:t>
      </w:r>
    </w:p>
    <w:p w14:paraId="71524D63" w14:textId="77777777" w:rsidR="006A1CE4" w:rsidRPr="00E67E0D" w:rsidRDefault="006A1CE4" w:rsidP="00E7499B">
      <w:pPr>
        <w:pStyle w:val="PL"/>
        <w:spacing w:line="0" w:lineRule="atLeast"/>
        <w:rPr>
          <w:noProof w:val="0"/>
          <w:snapToGrid w:val="0"/>
        </w:rPr>
      </w:pPr>
      <w:r w:rsidRPr="00E67E0D">
        <w:rPr>
          <w:noProof w:val="0"/>
          <w:snapToGrid w:val="0"/>
        </w:rPr>
        <w:tab/>
        <w:t>hardware-failure,</w:t>
      </w:r>
    </w:p>
    <w:p w14:paraId="7D6FC606" w14:textId="77777777" w:rsidR="006A1CE4" w:rsidRPr="00E67E0D" w:rsidRDefault="006A1CE4" w:rsidP="00E7499B">
      <w:pPr>
        <w:pStyle w:val="PL"/>
        <w:spacing w:line="0" w:lineRule="atLeast"/>
        <w:rPr>
          <w:noProof w:val="0"/>
          <w:snapToGrid w:val="0"/>
        </w:rPr>
      </w:pPr>
      <w:r w:rsidRPr="00E67E0D">
        <w:rPr>
          <w:noProof w:val="0"/>
          <w:snapToGrid w:val="0"/>
        </w:rPr>
        <w:tab/>
        <w:t>om-intervention,</w:t>
      </w:r>
    </w:p>
    <w:p w14:paraId="440CDD13" w14:textId="77777777" w:rsidR="006A1CE4" w:rsidRPr="00E67E0D" w:rsidRDefault="006A1CE4" w:rsidP="00E7499B">
      <w:pPr>
        <w:pStyle w:val="PL"/>
        <w:spacing w:line="0" w:lineRule="atLeast"/>
        <w:rPr>
          <w:noProof w:val="0"/>
          <w:snapToGrid w:val="0"/>
        </w:rPr>
      </w:pPr>
      <w:r w:rsidRPr="00E67E0D">
        <w:rPr>
          <w:noProof w:val="0"/>
          <w:snapToGrid w:val="0"/>
        </w:rPr>
        <w:tab/>
        <w:t>u</w:t>
      </w:r>
      <w:r w:rsidRPr="00E67E0D">
        <w:rPr>
          <w:noProof w:val="0"/>
          <w:szCs w:val="18"/>
        </w:rPr>
        <w:t>nknown-PLMN,</w:t>
      </w:r>
    </w:p>
    <w:p w14:paraId="3C89F659" w14:textId="77777777" w:rsidR="006A1CE4" w:rsidRPr="00E67E0D" w:rsidRDefault="006A1CE4" w:rsidP="00E7499B">
      <w:pPr>
        <w:pStyle w:val="PL"/>
        <w:spacing w:line="0" w:lineRule="atLeast"/>
        <w:rPr>
          <w:noProof w:val="0"/>
          <w:snapToGrid w:val="0"/>
        </w:rPr>
      </w:pPr>
      <w:r w:rsidRPr="00E67E0D">
        <w:rPr>
          <w:noProof w:val="0"/>
          <w:snapToGrid w:val="0"/>
        </w:rPr>
        <w:tab/>
        <w:t>unspecified,</w:t>
      </w:r>
    </w:p>
    <w:p w14:paraId="13BC8303"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41FAB2ED" w14:textId="77777777" w:rsidR="006A1CE4" w:rsidRPr="00E67E0D" w:rsidRDefault="006A1CE4" w:rsidP="00E7499B">
      <w:pPr>
        <w:pStyle w:val="PL"/>
        <w:spacing w:line="0" w:lineRule="atLeast"/>
        <w:rPr>
          <w:noProof w:val="0"/>
          <w:snapToGrid w:val="0"/>
        </w:rPr>
      </w:pPr>
      <w:r w:rsidRPr="00E67E0D">
        <w:rPr>
          <w:noProof w:val="0"/>
          <w:snapToGrid w:val="0"/>
        </w:rPr>
        <w:t>}</w:t>
      </w:r>
    </w:p>
    <w:p w14:paraId="49AF07B6" w14:textId="77777777" w:rsidR="006A1CE4" w:rsidRPr="00E67E0D" w:rsidRDefault="006A1CE4" w:rsidP="00E7499B">
      <w:pPr>
        <w:pStyle w:val="PL"/>
        <w:spacing w:line="0" w:lineRule="atLeast"/>
        <w:rPr>
          <w:noProof w:val="0"/>
          <w:snapToGrid w:val="0"/>
        </w:rPr>
      </w:pPr>
    </w:p>
    <w:p w14:paraId="5AC7B43F" w14:textId="77777777" w:rsidR="006A1CE4" w:rsidRPr="00E67E0D" w:rsidRDefault="006A1CE4" w:rsidP="00E7499B">
      <w:pPr>
        <w:pStyle w:val="PL"/>
        <w:rPr>
          <w:noProof w:val="0"/>
          <w:snapToGrid w:val="0"/>
        </w:rPr>
      </w:pPr>
      <w:r w:rsidRPr="00E67E0D">
        <w:rPr>
          <w:noProof w:val="0"/>
          <w:snapToGrid w:val="0"/>
        </w:rPr>
        <w:t>CauseNas ::= ENUMERATED {</w:t>
      </w:r>
    </w:p>
    <w:p w14:paraId="3A5ABAA4" w14:textId="77777777" w:rsidR="006A1CE4" w:rsidRPr="00E67E0D" w:rsidRDefault="006A1CE4" w:rsidP="00E7499B">
      <w:pPr>
        <w:pStyle w:val="PL"/>
        <w:rPr>
          <w:noProof w:val="0"/>
          <w:snapToGrid w:val="0"/>
        </w:rPr>
      </w:pPr>
      <w:r w:rsidRPr="00E67E0D">
        <w:rPr>
          <w:noProof w:val="0"/>
          <w:snapToGrid w:val="0"/>
        </w:rPr>
        <w:tab/>
        <w:t>normal-release,</w:t>
      </w:r>
    </w:p>
    <w:p w14:paraId="45B6F2AE" w14:textId="77777777" w:rsidR="006A1CE4" w:rsidRPr="00E67E0D" w:rsidRDefault="006A1CE4" w:rsidP="00E7499B">
      <w:pPr>
        <w:pStyle w:val="PL"/>
        <w:spacing w:line="0" w:lineRule="atLeast"/>
        <w:rPr>
          <w:noProof w:val="0"/>
          <w:snapToGrid w:val="0"/>
        </w:rPr>
      </w:pPr>
      <w:r w:rsidRPr="00E67E0D">
        <w:rPr>
          <w:noProof w:val="0"/>
          <w:snapToGrid w:val="0"/>
        </w:rPr>
        <w:tab/>
        <w:t>authentication-failure,</w:t>
      </w:r>
    </w:p>
    <w:p w14:paraId="1688D388" w14:textId="77777777" w:rsidR="006A1CE4" w:rsidRPr="00E67E0D" w:rsidRDefault="006A1CE4" w:rsidP="00E7499B">
      <w:pPr>
        <w:pStyle w:val="PL"/>
        <w:rPr>
          <w:noProof w:val="0"/>
          <w:snapToGrid w:val="0"/>
        </w:rPr>
      </w:pPr>
      <w:r w:rsidRPr="00E67E0D">
        <w:rPr>
          <w:noProof w:val="0"/>
          <w:snapToGrid w:val="0"/>
        </w:rPr>
        <w:tab/>
        <w:t>deregister,</w:t>
      </w:r>
    </w:p>
    <w:p w14:paraId="1A27C57A" w14:textId="77777777" w:rsidR="006A1CE4" w:rsidRPr="00E67E0D" w:rsidRDefault="006A1CE4" w:rsidP="00E7499B">
      <w:pPr>
        <w:pStyle w:val="PL"/>
        <w:rPr>
          <w:noProof w:val="0"/>
          <w:snapToGrid w:val="0"/>
        </w:rPr>
      </w:pPr>
      <w:r w:rsidRPr="00E67E0D">
        <w:rPr>
          <w:noProof w:val="0"/>
          <w:snapToGrid w:val="0"/>
        </w:rPr>
        <w:tab/>
        <w:t>unspecified,</w:t>
      </w:r>
    </w:p>
    <w:p w14:paraId="02CF8E39" w14:textId="77777777" w:rsidR="006A1CE4" w:rsidRPr="00E67E0D" w:rsidRDefault="006A1CE4" w:rsidP="00E7499B">
      <w:pPr>
        <w:pStyle w:val="PL"/>
        <w:rPr>
          <w:noProof w:val="0"/>
          <w:snapToGrid w:val="0"/>
        </w:rPr>
      </w:pPr>
      <w:r w:rsidRPr="00E67E0D">
        <w:rPr>
          <w:noProof w:val="0"/>
          <w:snapToGrid w:val="0"/>
        </w:rPr>
        <w:tab/>
        <w:t>...</w:t>
      </w:r>
    </w:p>
    <w:p w14:paraId="6F8FDD52" w14:textId="77777777" w:rsidR="006A1CE4" w:rsidRPr="00E67E0D" w:rsidRDefault="006A1CE4" w:rsidP="00E7499B">
      <w:pPr>
        <w:pStyle w:val="PL"/>
        <w:rPr>
          <w:noProof w:val="0"/>
          <w:snapToGrid w:val="0"/>
        </w:rPr>
      </w:pPr>
      <w:r w:rsidRPr="00E67E0D">
        <w:rPr>
          <w:noProof w:val="0"/>
          <w:snapToGrid w:val="0"/>
        </w:rPr>
        <w:t>}</w:t>
      </w:r>
    </w:p>
    <w:p w14:paraId="7D2A90F8" w14:textId="77777777" w:rsidR="006A1CE4" w:rsidRPr="00E67E0D" w:rsidRDefault="006A1CE4" w:rsidP="00E7499B">
      <w:pPr>
        <w:pStyle w:val="PL"/>
        <w:rPr>
          <w:noProof w:val="0"/>
          <w:snapToGrid w:val="0"/>
        </w:rPr>
      </w:pPr>
    </w:p>
    <w:p w14:paraId="65086683" w14:textId="77777777" w:rsidR="006A1CE4" w:rsidRPr="00E67E0D" w:rsidRDefault="006A1CE4" w:rsidP="00E7499B">
      <w:pPr>
        <w:pStyle w:val="PL"/>
        <w:spacing w:line="0" w:lineRule="atLeast"/>
        <w:rPr>
          <w:noProof w:val="0"/>
          <w:snapToGrid w:val="0"/>
        </w:rPr>
      </w:pPr>
      <w:r w:rsidRPr="00E67E0D">
        <w:rPr>
          <w:noProof w:val="0"/>
          <w:snapToGrid w:val="0"/>
        </w:rPr>
        <w:t>CauseProtocol ::= ENUMERATED {</w:t>
      </w:r>
    </w:p>
    <w:p w14:paraId="0E51A980" w14:textId="77777777" w:rsidR="006A1CE4" w:rsidRPr="00E67E0D" w:rsidRDefault="006A1CE4" w:rsidP="00E7499B">
      <w:pPr>
        <w:pStyle w:val="PL"/>
        <w:spacing w:line="0" w:lineRule="atLeast"/>
        <w:rPr>
          <w:noProof w:val="0"/>
          <w:snapToGrid w:val="0"/>
        </w:rPr>
      </w:pPr>
      <w:r w:rsidRPr="00E67E0D">
        <w:rPr>
          <w:noProof w:val="0"/>
          <w:snapToGrid w:val="0"/>
        </w:rPr>
        <w:tab/>
        <w:t>transfer-syntax-error,</w:t>
      </w:r>
    </w:p>
    <w:p w14:paraId="6DE05B47" w14:textId="77777777" w:rsidR="006A1CE4" w:rsidRPr="00E67E0D" w:rsidRDefault="006A1CE4" w:rsidP="00E7499B">
      <w:pPr>
        <w:pStyle w:val="PL"/>
        <w:spacing w:line="0" w:lineRule="atLeast"/>
        <w:rPr>
          <w:noProof w:val="0"/>
          <w:snapToGrid w:val="0"/>
        </w:rPr>
      </w:pPr>
      <w:r w:rsidRPr="00E67E0D">
        <w:rPr>
          <w:noProof w:val="0"/>
          <w:snapToGrid w:val="0"/>
        </w:rPr>
        <w:tab/>
        <w:t>abstract-syntax-error-reject,</w:t>
      </w:r>
    </w:p>
    <w:p w14:paraId="531AB372" w14:textId="77777777" w:rsidR="006A1CE4" w:rsidRPr="00E67E0D" w:rsidRDefault="006A1CE4" w:rsidP="00E7499B">
      <w:pPr>
        <w:pStyle w:val="PL"/>
        <w:spacing w:line="0" w:lineRule="atLeast"/>
        <w:rPr>
          <w:noProof w:val="0"/>
          <w:snapToGrid w:val="0"/>
        </w:rPr>
      </w:pPr>
      <w:r w:rsidRPr="00E67E0D">
        <w:rPr>
          <w:noProof w:val="0"/>
          <w:snapToGrid w:val="0"/>
        </w:rPr>
        <w:tab/>
        <w:t>abstract-syntax-error-ignore-and-notify,</w:t>
      </w:r>
    </w:p>
    <w:p w14:paraId="4262F19C" w14:textId="77777777" w:rsidR="006A1CE4" w:rsidRPr="00E67E0D" w:rsidRDefault="006A1CE4" w:rsidP="00E7499B">
      <w:pPr>
        <w:pStyle w:val="PL"/>
        <w:spacing w:line="0" w:lineRule="atLeast"/>
        <w:rPr>
          <w:noProof w:val="0"/>
          <w:snapToGrid w:val="0"/>
        </w:rPr>
      </w:pPr>
      <w:r w:rsidRPr="00E67E0D">
        <w:rPr>
          <w:noProof w:val="0"/>
          <w:snapToGrid w:val="0"/>
        </w:rPr>
        <w:tab/>
        <w:t>message-not-compatible-with-receiver-state,</w:t>
      </w:r>
    </w:p>
    <w:p w14:paraId="68DBB54D" w14:textId="77777777" w:rsidR="006A1CE4" w:rsidRPr="00E67E0D" w:rsidRDefault="006A1CE4" w:rsidP="00E7499B">
      <w:pPr>
        <w:pStyle w:val="PL"/>
        <w:spacing w:line="0" w:lineRule="atLeast"/>
        <w:rPr>
          <w:noProof w:val="0"/>
          <w:snapToGrid w:val="0"/>
        </w:rPr>
      </w:pPr>
      <w:r w:rsidRPr="00E67E0D">
        <w:rPr>
          <w:noProof w:val="0"/>
          <w:snapToGrid w:val="0"/>
        </w:rPr>
        <w:tab/>
        <w:t>semantic-error,</w:t>
      </w:r>
    </w:p>
    <w:p w14:paraId="4FC73DB0" w14:textId="77777777" w:rsidR="006A1CE4" w:rsidRPr="00E67E0D" w:rsidRDefault="006A1CE4" w:rsidP="00E7499B">
      <w:pPr>
        <w:pStyle w:val="PL"/>
        <w:spacing w:line="0" w:lineRule="atLeast"/>
        <w:rPr>
          <w:noProof w:val="0"/>
          <w:snapToGrid w:val="0"/>
        </w:rPr>
      </w:pPr>
      <w:r w:rsidRPr="00E67E0D">
        <w:rPr>
          <w:noProof w:val="0"/>
          <w:snapToGrid w:val="0"/>
        </w:rPr>
        <w:tab/>
        <w:t>abstract-syntax-error-falsely-constructed-message,</w:t>
      </w:r>
    </w:p>
    <w:p w14:paraId="2996664D" w14:textId="77777777" w:rsidR="006A1CE4" w:rsidRPr="00E67E0D" w:rsidRDefault="006A1CE4" w:rsidP="00E7499B">
      <w:pPr>
        <w:pStyle w:val="PL"/>
        <w:spacing w:line="0" w:lineRule="atLeast"/>
        <w:rPr>
          <w:noProof w:val="0"/>
          <w:snapToGrid w:val="0"/>
        </w:rPr>
      </w:pPr>
      <w:r w:rsidRPr="00E67E0D">
        <w:rPr>
          <w:noProof w:val="0"/>
          <w:snapToGrid w:val="0"/>
        </w:rPr>
        <w:tab/>
        <w:t>unspecified,</w:t>
      </w:r>
    </w:p>
    <w:p w14:paraId="09DF57E4"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583B76FB" w14:textId="77777777" w:rsidR="006A1CE4" w:rsidRPr="00E67E0D" w:rsidRDefault="006A1CE4" w:rsidP="00E7499B">
      <w:pPr>
        <w:pStyle w:val="PL"/>
        <w:spacing w:line="0" w:lineRule="atLeast"/>
        <w:rPr>
          <w:noProof w:val="0"/>
          <w:snapToGrid w:val="0"/>
        </w:rPr>
      </w:pPr>
      <w:r w:rsidRPr="00E67E0D">
        <w:rPr>
          <w:noProof w:val="0"/>
          <w:snapToGrid w:val="0"/>
        </w:rPr>
        <w:t>}</w:t>
      </w:r>
    </w:p>
    <w:p w14:paraId="7C505B03" w14:textId="77777777" w:rsidR="006A1CE4" w:rsidRPr="00E67E0D" w:rsidRDefault="006A1CE4" w:rsidP="00E7499B">
      <w:pPr>
        <w:pStyle w:val="PL"/>
        <w:spacing w:line="0" w:lineRule="atLeast"/>
        <w:rPr>
          <w:noProof w:val="0"/>
          <w:snapToGrid w:val="0"/>
        </w:rPr>
      </w:pPr>
    </w:p>
    <w:p w14:paraId="31C08E82" w14:textId="77777777" w:rsidR="006A1CE4" w:rsidRPr="00E67E0D" w:rsidRDefault="006A1CE4" w:rsidP="00E7499B">
      <w:pPr>
        <w:pStyle w:val="PL"/>
        <w:spacing w:line="0" w:lineRule="atLeast"/>
        <w:rPr>
          <w:noProof w:val="0"/>
          <w:snapToGrid w:val="0"/>
        </w:rPr>
      </w:pPr>
      <w:r w:rsidRPr="00E67E0D">
        <w:rPr>
          <w:noProof w:val="0"/>
          <w:snapToGrid w:val="0"/>
        </w:rPr>
        <w:t>CauseRadioNetwork ::= ENUMERATED {</w:t>
      </w:r>
    </w:p>
    <w:p w14:paraId="4327D3FD" w14:textId="77777777" w:rsidR="006A1CE4" w:rsidRPr="00E67E0D" w:rsidRDefault="006A1CE4" w:rsidP="00E7499B">
      <w:pPr>
        <w:pStyle w:val="PL"/>
        <w:spacing w:line="0" w:lineRule="atLeast"/>
        <w:rPr>
          <w:noProof w:val="0"/>
          <w:snapToGrid w:val="0"/>
        </w:rPr>
      </w:pPr>
      <w:r w:rsidRPr="00E67E0D">
        <w:rPr>
          <w:noProof w:val="0"/>
          <w:snapToGrid w:val="0"/>
        </w:rPr>
        <w:tab/>
        <w:t>unspecified,</w:t>
      </w:r>
    </w:p>
    <w:p w14:paraId="69FC64AE" w14:textId="77777777" w:rsidR="006A1CE4" w:rsidRPr="00E67E0D" w:rsidRDefault="006A1CE4" w:rsidP="00E7499B">
      <w:pPr>
        <w:pStyle w:val="PL"/>
        <w:spacing w:line="0" w:lineRule="atLeast"/>
        <w:rPr>
          <w:noProof w:val="0"/>
          <w:snapToGrid w:val="0"/>
        </w:rPr>
      </w:pPr>
      <w:r w:rsidRPr="00E67E0D">
        <w:rPr>
          <w:noProof w:val="0"/>
          <w:snapToGrid w:val="0"/>
        </w:rPr>
        <w:tab/>
        <w:t>txnrelocoverall-expiry,</w:t>
      </w:r>
    </w:p>
    <w:p w14:paraId="12AF43E6" w14:textId="77777777" w:rsidR="006A1CE4" w:rsidRPr="00E67E0D" w:rsidRDefault="006A1CE4" w:rsidP="00E7499B">
      <w:pPr>
        <w:pStyle w:val="PL"/>
        <w:spacing w:line="0" w:lineRule="atLeast"/>
        <w:rPr>
          <w:noProof w:val="0"/>
          <w:snapToGrid w:val="0"/>
        </w:rPr>
      </w:pPr>
      <w:r w:rsidRPr="00E67E0D">
        <w:rPr>
          <w:noProof w:val="0"/>
          <w:snapToGrid w:val="0"/>
        </w:rPr>
        <w:tab/>
        <w:t>successful-handover,</w:t>
      </w:r>
    </w:p>
    <w:p w14:paraId="68CC9C7A" w14:textId="77777777" w:rsidR="006A1CE4" w:rsidRPr="00E67E0D" w:rsidRDefault="006A1CE4" w:rsidP="00E7499B">
      <w:pPr>
        <w:pStyle w:val="PL"/>
        <w:spacing w:line="0" w:lineRule="atLeast"/>
        <w:rPr>
          <w:noProof w:val="0"/>
          <w:snapToGrid w:val="0"/>
        </w:rPr>
      </w:pPr>
      <w:r w:rsidRPr="00E67E0D">
        <w:rPr>
          <w:noProof w:val="0"/>
          <w:snapToGrid w:val="0"/>
        </w:rPr>
        <w:tab/>
        <w:t>release-due-to-ngran-generated-reason,</w:t>
      </w:r>
    </w:p>
    <w:p w14:paraId="0C9BF0EE" w14:textId="77777777" w:rsidR="006A1CE4" w:rsidRPr="00E67E0D" w:rsidRDefault="006A1CE4" w:rsidP="00E7499B">
      <w:pPr>
        <w:pStyle w:val="PL"/>
        <w:spacing w:line="0" w:lineRule="atLeast"/>
        <w:rPr>
          <w:noProof w:val="0"/>
          <w:snapToGrid w:val="0"/>
        </w:rPr>
      </w:pPr>
      <w:r w:rsidRPr="00E67E0D">
        <w:rPr>
          <w:noProof w:val="0"/>
          <w:snapToGrid w:val="0"/>
        </w:rPr>
        <w:tab/>
        <w:t>release-due-to-5gc-generated-reason,</w:t>
      </w:r>
    </w:p>
    <w:p w14:paraId="5576908F" w14:textId="77777777" w:rsidR="006A1CE4" w:rsidRPr="00E67E0D" w:rsidRDefault="006A1CE4" w:rsidP="00E7499B">
      <w:pPr>
        <w:pStyle w:val="PL"/>
        <w:spacing w:line="0" w:lineRule="atLeast"/>
        <w:rPr>
          <w:noProof w:val="0"/>
          <w:snapToGrid w:val="0"/>
        </w:rPr>
      </w:pPr>
      <w:r w:rsidRPr="00E67E0D">
        <w:rPr>
          <w:noProof w:val="0"/>
          <w:snapToGrid w:val="0"/>
        </w:rPr>
        <w:tab/>
        <w:t>handover-cancelled,</w:t>
      </w:r>
      <w:r w:rsidRPr="00E67E0D">
        <w:rPr>
          <w:noProof w:val="0"/>
          <w:snapToGrid w:val="0"/>
        </w:rPr>
        <w:tab/>
      </w:r>
    </w:p>
    <w:p w14:paraId="40949D55" w14:textId="77777777" w:rsidR="006A1CE4" w:rsidRPr="00E67E0D" w:rsidRDefault="006A1CE4" w:rsidP="00E7499B">
      <w:pPr>
        <w:pStyle w:val="PL"/>
        <w:spacing w:line="0" w:lineRule="atLeast"/>
        <w:rPr>
          <w:noProof w:val="0"/>
          <w:snapToGrid w:val="0"/>
        </w:rPr>
      </w:pPr>
      <w:r w:rsidRPr="00E67E0D">
        <w:rPr>
          <w:noProof w:val="0"/>
          <w:snapToGrid w:val="0"/>
        </w:rPr>
        <w:tab/>
        <w:t>partial-handover,</w:t>
      </w:r>
      <w:r w:rsidRPr="00E67E0D">
        <w:rPr>
          <w:noProof w:val="0"/>
          <w:snapToGrid w:val="0"/>
        </w:rPr>
        <w:tab/>
      </w:r>
    </w:p>
    <w:p w14:paraId="2064A87D" w14:textId="77777777" w:rsidR="006A1CE4" w:rsidRPr="00E67E0D" w:rsidRDefault="006A1CE4" w:rsidP="00E7499B">
      <w:pPr>
        <w:pStyle w:val="PL"/>
        <w:spacing w:line="0" w:lineRule="atLeast"/>
        <w:rPr>
          <w:noProof w:val="0"/>
          <w:snapToGrid w:val="0"/>
        </w:rPr>
      </w:pPr>
      <w:r w:rsidRPr="00E67E0D">
        <w:rPr>
          <w:noProof w:val="0"/>
          <w:snapToGrid w:val="0"/>
        </w:rPr>
        <w:tab/>
        <w:t>ho-failure-in-target-5GC-ngran-node-or-target-system,</w:t>
      </w:r>
    </w:p>
    <w:p w14:paraId="50A07862" w14:textId="77777777" w:rsidR="006A1CE4" w:rsidRPr="00E67E0D" w:rsidRDefault="006A1CE4" w:rsidP="00E7499B">
      <w:pPr>
        <w:pStyle w:val="PL"/>
        <w:spacing w:line="0" w:lineRule="atLeast"/>
        <w:rPr>
          <w:noProof w:val="0"/>
          <w:snapToGrid w:val="0"/>
        </w:rPr>
      </w:pPr>
      <w:r w:rsidRPr="00E67E0D">
        <w:rPr>
          <w:noProof w:val="0"/>
          <w:snapToGrid w:val="0"/>
        </w:rPr>
        <w:tab/>
        <w:t>ho-target-not-allowed,</w:t>
      </w:r>
    </w:p>
    <w:p w14:paraId="3737318D" w14:textId="77777777" w:rsidR="006A1CE4" w:rsidRPr="00E67E0D" w:rsidRDefault="006A1CE4" w:rsidP="00E7499B">
      <w:pPr>
        <w:pStyle w:val="PL"/>
        <w:spacing w:line="0" w:lineRule="atLeast"/>
        <w:rPr>
          <w:noProof w:val="0"/>
          <w:snapToGrid w:val="0"/>
        </w:rPr>
      </w:pPr>
      <w:r w:rsidRPr="00E67E0D">
        <w:rPr>
          <w:noProof w:val="0"/>
          <w:snapToGrid w:val="0"/>
        </w:rPr>
        <w:tab/>
        <w:t>tngrelocoverall-e</w:t>
      </w:r>
      <w:r w:rsidRPr="00E67E0D">
        <w:rPr>
          <w:noProof w:val="0"/>
        </w:rPr>
        <w:t>xpiry,</w:t>
      </w:r>
    </w:p>
    <w:p w14:paraId="5B74C1EB" w14:textId="77777777" w:rsidR="006A1CE4" w:rsidRPr="00E67E0D" w:rsidRDefault="006A1CE4" w:rsidP="00E7499B">
      <w:pPr>
        <w:pStyle w:val="PL"/>
        <w:spacing w:line="0" w:lineRule="atLeast"/>
        <w:rPr>
          <w:noProof w:val="0"/>
        </w:rPr>
      </w:pPr>
      <w:r w:rsidRPr="00E67E0D">
        <w:rPr>
          <w:noProof w:val="0"/>
        </w:rPr>
        <w:tab/>
        <w:t>tngrelocprep-expiry,</w:t>
      </w:r>
    </w:p>
    <w:p w14:paraId="29402A17" w14:textId="77777777" w:rsidR="006A1CE4" w:rsidRPr="00E67E0D" w:rsidRDefault="006A1CE4" w:rsidP="00E7499B">
      <w:pPr>
        <w:pStyle w:val="PL"/>
        <w:spacing w:line="0" w:lineRule="atLeast"/>
        <w:rPr>
          <w:noProof w:val="0"/>
          <w:snapToGrid w:val="0"/>
        </w:rPr>
      </w:pPr>
      <w:r w:rsidRPr="00E67E0D">
        <w:rPr>
          <w:noProof w:val="0"/>
          <w:snapToGrid w:val="0"/>
        </w:rPr>
        <w:tab/>
        <w:t>cell-not-available,</w:t>
      </w:r>
    </w:p>
    <w:p w14:paraId="1D9B8668" w14:textId="77777777" w:rsidR="006A1CE4" w:rsidRPr="00E67E0D" w:rsidRDefault="006A1CE4" w:rsidP="00E7499B">
      <w:pPr>
        <w:pStyle w:val="PL"/>
        <w:spacing w:line="0" w:lineRule="atLeast"/>
        <w:rPr>
          <w:noProof w:val="0"/>
          <w:snapToGrid w:val="0"/>
        </w:rPr>
      </w:pPr>
      <w:r w:rsidRPr="00E67E0D">
        <w:rPr>
          <w:noProof w:val="0"/>
          <w:snapToGrid w:val="0"/>
        </w:rPr>
        <w:tab/>
        <w:t>unknown-targetID,</w:t>
      </w:r>
    </w:p>
    <w:p w14:paraId="727FF348" w14:textId="77777777" w:rsidR="006A1CE4" w:rsidRPr="00E67E0D" w:rsidRDefault="006A1CE4" w:rsidP="00E7499B">
      <w:pPr>
        <w:pStyle w:val="PL"/>
        <w:spacing w:line="0" w:lineRule="atLeast"/>
        <w:rPr>
          <w:noProof w:val="0"/>
          <w:snapToGrid w:val="0"/>
        </w:rPr>
      </w:pPr>
      <w:r w:rsidRPr="00E67E0D">
        <w:rPr>
          <w:noProof w:val="0"/>
          <w:snapToGrid w:val="0"/>
        </w:rPr>
        <w:tab/>
        <w:t>no-radio-resources-available-in-target-cell,</w:t>
      </w:r>
    </w:p>
    <w:p w14:paraId="31A51781" w14:textId="77777777" w:rsidR="006A1CE4" w:rsidRPr="00E67E0D" w:rsidRDefault="006A1CE4" w:rsidP="00E7499B">
      <w:pPr>
        <w:pStyle w:val="PL"/>
        <w:spacing w:line="0" w:lineRule="atLeast"/>
        <w:rPr>
          <w:noProof w:val="0"/>
          <w:snapToGrid w:val="0"/>
        </w:rPr>
      </w:pPr>
      <w:r w:rsidRPr="00E67E0D">
        <w:rPr>
          <w:noProof w:val="0"/>
          <w:snapToGrid w:val="0"/>
        </w:rPr>
        <w:tab/>
        <w:t>unknown-local-UE-NGAP-ID,</w:t>
      </w:r>
    </w:p>
    <w:p w14:paraId="25837D91" w14:textId="77777777" w:rsidR="006A1CE4" w:rsidRPr="00E67E0D" w:rsidRDefault="006A1CE4" w:rsidP="00E7499B">
      <w:pPr>
        <w:pStyle w:val="PL"/>
        <w:spacing w:line="0" w:lineRule="atLeast"/>
        <w:rPr>
          <w:noProof w:val="0"/>
          <w:snapToGrid w:val="0"/>
        </w:rPr>
      </w:pPr>
      <w:r w:rsidRPr="00E67E0D">
        <w:rPr>
          <w:noProof w:val="0"/>
          <w:snapToGrid w:val="0"/>
        </w:rPr>
        <w:tab/>
        <w:t>inconsistent-remote-UE-NGAP-ID,</w:t>
      </w:r>
    </w:p>
    <w:p w14:paraId="4074E503" w14:textId="77777777" w:rsidR="006A1CE4" w:rsidRPr="00E67E0D" w:rsidRDefault="006A1CE4" w:rsidP="00E7499B">
      <w:pPr>
        <w:pStyle w:val="PL"/>
        <w:spacing w:line="0" w:lineRule="atLeast"/>
        <w:rPr>
          <w:noProof w:val="0"/>
          <w:snapToGrid w:val="0"/>
        </w:rPr>
      </w:pPr>
      <w:r w:rsidRPr="00E67E0D">
        <w:rPr>
          <w:noProof w:val="0"/>
          <w:snapToGrid w:val="0"/>
        </w:rPr>
        <w:tab/>
        <w:t>handover-desirable-for-radio-reason,</w:t>
      </w:r>
    </w:p>
    <w:p w14:paraId="5F828CEA" w14:textId="77777777" w:rsidR="006A1CE4" w:rsidRPr="00E67E0D" w:rsidRDefault="006A1CE4" w:rsidP="00E7499B">
      <w:pPr>
        <w:pStyle w:val="PL"/>
        <w:spacing w:line="0" w:lineRule="atLeast"/>
        <w:rPr>
          <w:noProof w:val="0"/>
          <w:snapToGrid w:val="0"/>
        </w:rPr>
      </w:pPr>
      <w:r w:rsidRPr="00E67E0D">
        <w:rPr>
          <w:noProof w:val="0"/>
          <w:snapToGrid w:val="0"/>
        </w:rPr>
        <w:tab/>
        <w:t>time-critical-handover,</w:t>
      </w:r>
    </w:p>
    <w:p w14:paraId="2E64CB45" w14:textId="77777777" w:rsidR="006A1CE4" w:rsidRPr="00E67E0D" w:rsidRDefault="006A1CE4" w:rsidP="00E7499B">
      <w:pPr>
        <w:pStyle w:val="PL"/>
        <w:spacing w:line="0" w:lineRule="atLeast"/>
        <w:rPr>
          <w:noProof w:val="0"/>
          <w:snapToGrid w:val="0"/>
        </w:rPr>
      </w:pPr>
      <w:r w:rsidRPr="00E67E0D">
        <w:rPr>
          <w:noProof w:val="0"/>
          <w:snapToGrid w:val="0"/>
        </w:rPr>
        <w:tab/>
        <w:t>resource-optimisation-handover,</w:t>
      </w:r>
    </w:p>
    <w:p w14:paraId="6BD6DCDF" w14:textId="77777777" w:rsidR="006A1CE4" w:rsidRPr="00E67E0D" w:rsidRDefault="006A1CE4" w:rsidP="00E7499B">
      <w:pPr>
        <w:pStyle w:val="PL"/>
        <w:spacing w:line="0" w:lineRule="atLeast"/>
        <w:rPr>
          <w:noProof w:val="0"/>
          <w:snapToGrid w:val="0"/>
        </w:rPr>
      </w:pPr>
      <w:r w:rsidRPr="00E67E0D">
        <w:rPr>
          <w:noProof w:val="0"/>
          <w:snapToGrid w:val="0"/>
        </w:rPr>
        <w:tab/>
        <w:t>reduce-load-in-serving-cell,</w:t>
      </w:r>
    </w:p>
    <w:p w14:paraId="2CE449CE" w14:textId="77777777" w:rsidR="006A1CE4" w:rsidRPr="00E67E0D" w:rsidRDefault="006A1CE4" w:rsidP="00E7499B">
      <w:pPr>
        <w:pStyle w:val="PL"/>
        <w:rPr>
          <w:noProof w:val="0"/>
        </w:rPr>
      </w:pPr>
      <w:r w:rsidRPr="00E67E0D">
        <w:rPr>
          <w:noProof w:val="0"/>
          <w:snapToGrid w:val="0"/>
        </w:rPr>
        <w:tab/>
      </w:r>
      <w:r w:rsidRPr="00E67E0D">
        <w:rPr>
          <w:noProof w:val="0"/>
        </w:rPr>
        <w:t>user-inactivity,</w:t>
      </w:r>
    </w:p>
    <w:p w14:paraId="4CF021CD" w14:textId="77777777" w:rsidR="006A1CE4" w:rsidRPr="00E67E0D" w:rsidRDefault="006A1CE4" w:rsidP="00E7499B">
      <w:pPr>
        <w:pStyle w:val="PL"/>
        <w:rPr>
          <w:noProof w:val="0"/>
        </w:rPr>
      </w:pPr>
      <w:r w:rsidRPr="00E67E0D">
        <w:rPr>
          <w:noProof w:val="0"/>
        </w:rPr>
        <w:tab/>
        <w:t>radio-connection-with-ue-lost,</w:t>
      </w:r>
    </w:p>
    <w:p w14:paraId="01555A8D" w14:textId="77777777" w:rsidR="00AE297A" w:rsidRPr="00FF6A95" w:rsidRDefault="00AE297A" w:rsidP="00AE297A">
      <w:pPr>
        <w:pStyle w:val="PL"/>
        <w:rPr>
          <w:del w:id="6431" w:author="Issam" w:date="2019-02-12T23:38:00Z"/>
          <w:rFonts w:cs="Arial"/>
          <w:noProof w:val="0"/>
        </w:rPr>
      </w:pPr>
      <w:del w:id="6432" w:author="Issam" w:date="2019-02-12T23:38:00Z">
        <w:r w:rsidRPr="00FF6A95">
          <w:rPr>
            <w:noProof w:val="0"/>
          </w:rPr>
          <w:tab/>
        </w:r>
        <w:r w:rsidRPr="00FF6A95">
          <w:rPr>
            <w:rFonts w:cs="Arial"/>
            <w:noProof w:val="0"/>
          </w:rPr>
          <w:delText>load-balancing-tau-required,</w:delText>
        </w:r>
      </w:del>
    </w:p>
    <w:p w14:paraId="334D97A1" w14:textId="77777777" w:rsidR="006A1CE4" w:rsidRPr="00E67E0D" w:rsidRDefault="006A1CE4" w:rsidP="00E7499B">
      <w:pPr>
        <w:pStyle w:val="PL"/>
        <w:rPr>
          <w:rFonts w:cs="Arial"/>
          <w:noProof w:val="0"/>
        </w:rPr>
      </w:pPr>
      <w:r w:rsidRPr="00E67E0D">
        <w:rPr>
          <w:rFonts w:cs="Arial"/>
          <w:noProof w:val="0"/>
        </w:rPr>
        <w:tab/>
        <w:t>radio-resources-not-available,</w:t>
      </w:r>
    </w:p>
    <w:p w14:paraId="42BED361" w14:textId="77777777" w:rsidR="006A1CE4" w:rsidRPr="00E67E0D" w:rsidRDefault="006A1CE4" w:rsidP="00E7499B">
      <w:pPr>
        <w:pStyle w:val="PL"/>
        <w:rPr>
          <w:rFonts w:cs="Arial"/>
          <w:noProof w:val="0"/>
        </w:rPr>
      </w:pPr>
      <w:r w:rsidRPr="00E67E0D">
        <w:rPr>
          <w:rFonts w:cs="Arial"/>
          <w:noProof w:val="0"/>
        </w:rPr>
        <w:tab/>
        <w:t>invalid-qos-combination,</w:t>
      </w:r>
    </w:p>
    <w:p w14:paraId="2DC00C8D" w14:textId="77777777" w:rsidR="006A1CE4" w:rsidRPr="00E67E0D" w:rsidRDefault="006A1CE4" w:rsidP="00E7499B">
      <w:pPr>
        <w:pStyle w:val="PL"/>
        <w:rPr>
          <w:rFonts w:cs="Arial"/>
          <w:noProof w:val="0"/>
        </w:rPr>
      </w:pPr>
      <w:r w:rsidRPr="00E67E0D">
        <w:rPr>
          <w:rFonts w:cs="Arial"/>
          <w:noProof w:val="0"/>
        </w:rPr>
        <w:tab/>
        <w:t>failure-in-radio-interface-procedure,</w:t>
      </w:r>
    </w:p>
    <w:p w14:paraId="3BAE4EAC" w14:textId="77777777" w:rsidR="006A1CE4" w:rsidRPr="00E67E0D" w:rsidRDefault="006A1CE4" w:rsidP="00E7499B">
      <w:pPr>
        <w:pStyle w:val="PL"/>
        <w:rPr>
          <w:rFonts w:cs="Arial"/>
          <w:noProof w:val="0"/>
          <w:lang w:eastAsia="zh-CN"/>
        </w:rPr>
      </w:pPr>
      <w:r w:rsidRPr="00E67E0D">
        <w:rPr>
          <w:rFonts w:cs="Arial"/>
          <w:noProof w:val="0"/>
          <w:lang w:eastAsia="zh-CN"/>
        </w:rPr>
        <w:tab/>
        <w:t>interaction-with-other-procedure,</w:t>
      </w:r>
    </w:p>
    <w:p w14:paraId="290CE0F8" w14:textId="77777777" w:rsidR="006A1CE4" w:rsidRPr="00E67E0D" w:rsidRDefault="006A1CE4" w:rsidP="00E7499B">
      <w:pPr>
        <w:pStyle w:val="PL"/>
        <w:rPr>
          <w:noProof w:val="0"/>
        </w:rPr>
      </w:pPr>
      <w:r w:rsidRPr="00E67E0D">
        <w:rPr>
          <w:noProof w:val="0"/>
        </w:rPr>
        <w:tab/>
        <w:t>unknown-PDU-session-ID,</w:t>
      </w:r>
    </w:p>
    <w:p w14:paraId="6E1F64AE" w14:textId="77777777" w:rsidR="006A1CE4" w:rsidRPr="00E67E0D" w:rsidRDefault="006A1CE4" w:rsidP="00E7499B">
      <w:pPr>
        <w:pStyle w:val="PL"/>
        <w:rPr>
          <w:noProof w:val="0"/>
        </w:rPr>
      </w:pPr>
      <w:r w:rsidRPr="00E67E0D">
        <w:rPr>
          <w:noProof w:val="0"/>
        </w:rPr>
        <w:tab/>
        <w:t>unkown-qos-flow-ID,</w:t>
      </w:r>
    </w:p>
    <w:p w14:paraId="45665834" w14:textId="77777777" w:rsidR="006A1CE4" w:rsidRPr="00E67E0D" w:rsidRDefault="006A1CE4" w:rsidP="00E7499B">
      <w:pPr>
        <w:pStyle w:val="PL"/>
      </w:pPr>
      <w:r w:rsidRPr="00E67E0D">
        <w:rPr>
          <w:noProof w:val="0"/>
        </w:rPr>
        <w:tab/>
        <w:t>multiple-PDU-session-ID-instances</w:t>
      </w:r>
      <w:r w:rsidRPr="00E67E0D">
        <w:t>,</w:t>
      </w:r>
    </w:p>
    <w:p w14:paraId="02529970" w14:textId="77777777" w:rsidR="006A1CE4" w:rsidRPr="00E67E0D" w:rsidRDefault="006A1CE4" w:rsidP="00E7499B">
      <w:pPr>
        <w:pStyle w:val="PL"/>
        <w:rPr>
          <w:rFonts w:cs="Arial"/>
          <w:noProof w:val="0"/>
        </w:rPr>
      </w:pPr>
      <w:r w:rsidRPr="00E67E0D">
        <w:rPr>
          <w:bCs/>
          <w:noProof w:val="0"/>
        </w:rPr>
        <w:tab/>
        <w:t>multiple-qos-flow-ID-instances,</w:t>
      </w:r>
    </w:p>
    <w:p w14:paraId="35D5094C" w14:textId="77777777" w:rsidR="006A1CE4" w:rsidRPr="00E67E0D" w:rsidRDefault="006A1CE4" w:rsidP="00E7499B">
      <w:pPr>
        <w:pStyle w:val="PL"/>
        <w:rPr>
          <w:rFonts w:cs="Arial"/>
          <w:noProof w:val="0"/>
        </w:rPr>
      </w:pPr>
      <w:r w:rsidRPr="00E67E0D">
        <w:rPr>
          <w:rFonts w:cs="Arial"/>
          <w:noProof w:val="0"/>
        </w:rPr>
        <w:tab/>
      </w:r>
      <w:r w:rsidRPr="00E67E0D">
        <w:rPr>
          <w:noProof w:val="0"/>
        </w:rPr>
        <w:t>encryption-and-or-integrity-protection-algorithms-not-supported,</w:t>
      </w:r>
    </w:p>
    <w:p w14:paraId="48D27783" w14:textId="77777777" w:rsidR="006A1CE4" w:rsidRPr="00E67E0D" w:rsidRDefault="006A1CE4" w:rsidP="00E7499B">
      <w:pPr>
        <w:pStyle w:val="PL"/>
        <w:rPr>
          <w:rFonts w:cs="Arial"/>
          <w:noProof w:val="0"/>
        </w:rPr>
      </w:pPr>
      <w:r w:rsidRPr="00E67E0D">
        <w:rPr>
          <w:rFonts w:cs="Arial"/>
          <w:noProof w:val="0"/>
        </w:rPr>
        <w:tab/>
        <w:t>ng-intra-system-handover-triggered,</w:t>
      </w:r>
    </w:p>
    <w:p w14:paraId="4D3FB155" w14:textId="77777777" w:rsidR="006A1CE4" w:rsidRPr="00E67E0D" w:rsidRDefault="006A1CE4" w:rsidP="00E7499B">
      <w:pPr>
        <w:pStyle w:val="PL"/>
        <w:rPr>
          <w:rFonts w:cs="Arial"/>
          <w:noProof w:val="0"/>
        </w:rPr>
      </w:pPr>
      <w:r w:rsidRPr="00E67E0D">
        <w:rPr>
          <w:rFonts w:cs="Arial"/>
          <w:noProof w:val="0"/>
        </w:rPr>
        <w:tab/>
        <w:t>ng-inter-system-handover-triggered,</w:t>
      </w:r>
    </w:p>
    <w:p w14:paraId="1F82F46E" w14:textId="77777777" w:rsidR="006A1CE4" w:rsidRPr="00E67E0D" w:rsidRDefault="006A1CE4" w:rsidP="00E7499B">
      <w:pPr>
        <w:pStyle w:val="PL"/>
        <w:rPr>
          <w:rFonts w:cs="Arial"/>
          <w:noProof w:val="0"/>
        </w:rPr>
      </w:pPr>
      <w:r w:rsidRPr="00E67E0D">
        <w:rPr>
          <w:rFonts w:cs="Arial"/>
          <w:noProof w:val="0"/>
        </w:rPr>
        <w:tab/>
        <w:t>xn-handover-triggered,</w:t>
      </w:r>
    </w:p>
    <w:p w14:paraId="7DE7DEAC" w14:textId="77777777" w:rsidR="006A1CE4" w:rsidRPr="00E67E0D" w:rsidRDefault="006A1CE4" w:rsidP="00E7499B">
      <w:pPr>
        <w:pStyle w:val="PL"/>
        <w:spacing w:line="0" w:lineRule="atLeast"/>
        <w:rPr>
          <w:noProof w:val="0"/>
          <w:snapToGrid w:val="0"/>
        </w:rPr>
      </w:pPr>
      <w:r w:rsidRPr="00E67E0D">
        <w:rPr>
          <w:noProof w:val="0"/>
          <w:snapToGrid w:val="0"/>
        </w:rPr>
        <w:tab/>
        <w:t>not-supported-5QI-value,</w:t>
      </w:r>
    </w:p>
    <w:p w14:paraId="43566DF6" w14:textId="77777777" w:rsidR="006A1CE4" w:rsidRPr="00E67E0D" w:rsidRDefault="006A1CE4" w:rsidP="00E7499B">
      <w:pPr>
        <w:pStyle w:val="PL"/>
        <w:spacing w:line="0" w:lineRule="atLeast"/>
        <w:rPr>
          <w:noProof w:val="0"/>
          <w:szCs w:val="18"/>
        </w:rPr>
      </w:pPr>
      <w:r w:rsidRPr="00E67E0D">
        <w:rPr>
          <w:noProof w:val="0"/>
          <w:szCs w:val="18"/>
        </w:rPr>
        <w:tab/>
        <w:t>ue-context-transfer,</w:t>
      </w:r>
    </w:p>
    <w:p w14:paraId="65C54B69" w14:textId="77777777" w:rsidR="006A1CE4" w:rsidRPr="00E67E0D" w:rsidRDefault="006A1CE4" w:rsidP="00E7499B">
      <w:pPr>
        <w:pStyle w:val="PL"/>
        <w:spacing w:line="0" w:lineRule="atLeast"/>
        <w:rPr>
          <w:noProof w:val="0"/>
          <w:szCs w:val="18"/>
        </w:rPr>
      </w:pPr>
      <w:r w:rsidRPr="00E67E0D">
        <w:rPr>
          <w:noProof w:val="0"/>
          <w:szCs w:val="18"/>
        </w:rPr>
        <w:tab/>
        <w:t>ims-voice-eps-fallback-or-rat-fallback-triggered,</w:t>
      </w:r>
    </w:p>
    <w:p w14:paraId="5CEADB33" w14:textId="77777777" w:rsidR="006A1CE4" w:rsidRPr="00E67E0D" w:rsidRDefault="006A1CE4" w:rsidP="00E7499B">
      <w:pPr>
        <w:pStyle w:val="PL"/>
        <w:spacing w:line="0" w:lineRule="atLeast"/>
        <w:rPr>
          <w:noProof w:val="0"/>
          <w:szCs w:val="18"/>
        </w:rPr>
      </w:pPr>
      <w:r w:rsidRPr="00E67E0D">
        <w:rPr>
          <w:noProof w:val="0"/>
          <w:szCs w:val="18"/>
        </w:rPr>
        <w:tab/>
        <w:t>up-integrity-protection-not-possible,</w:t>
      </w:r>
    </w:p>
    <w:p w14:paraId="38E82E7C" w14:textId="77777777" w:rsidR="006A1CE4" w:rsidRPr="00E67E0D" w:rsidRDefault="006A1CE4" w:rsidP="00E7499B">
      <w:pPr>
        <w:pStyle w:val="PL"/>
        <w:spacing w:line="0" w:lineRule="atLeast"/>
        <w:rPr>
          <w:noProof w:val="0"/>
          <w:szCs w:val="18"/>
        </w:rPr>
      </w:pPr>
      <w:r w:rsidRPr="00E67E0D">
        <w:rPr>
          <w:noProof w:val="0"/>
          <w:szCs w:val="18"/>
        </w:rPr>
        <w:tab/>
        <w:t>up-confidentiality-protection-not-possible,</w:t>
      </w:r>
    </w:p>
    <w:p w14:paraId="3E4C27A9" w14:textId="77777777" w:rsidR="006A1CE4" w:rsidRPr="00E67E0D" w:rsidRDefault="006A1CE4" w:rsidP="00E7499B">
      <w:pPr>
        <w:pStyle w:val="PL"/>
        <w:spacing w:line="0" w:lineRule="atLeast"/>
        <w:rPr>
          <w:noProof w:val="0"/>
          <w:szCs w:val="18"/>
        </w:rPr>
      </w:pPr>
      <w:r w:rsidRPr="00E67E0D">
        <w:rPr>
          <w:noProof w:val="0"/>
          <w:szCs w:val="18"/>
        </w:rPr>
        <w:tab/>
        <w:t>slice-not-supported,</w:t>
      </w:r>
    </w:p>
    <w:p w14:paraId="0A9A455B" w14:textId="77777777" w:rsidR="006A1CE4" w:rsidRPr="00E67E0D" w:rsidRDefault="006A1CE4" w:rsidP="00E7499B">
      <w:pPr>
        <w:pStyle w:val="PL"/>
        <w:spacing w:line="0" w:lineRule="atLeast"/>
        <w:rPr>
          <w:noProof w:val="0"/>
          <w:szCs w:val="18"/>
        </w:rPr>
      </w:pPr>
      <w:r w:rsidRPr="00E67E0D">
        <w:rPr>
          <w:noProof w:val="0"/>
          <w:szCs w:val="18"/>
        </w:rPr>
        <w:tab/>
        <w:t>ue-in-rrc-inactive-state-not-reachable,</w:t>
      </w:r>
    </w:p>
    <w:p w14:paraId="5B63680F" w14:textId="77777777" w:rsidR="006A1CE4" w:rsidRPr="00E67E0D" w:rsidRDefault="006A1CE4" w:rsidP="00E7499B">
      <w:pPr>
        <w:pStyle w:val="PL"/>
        <w:spacing w:line="0" w:lineRule="atLeast"/>
        <w:rPr>
          <w:noProof w:val="0"/>
          <w:szCs w:val="18"/>
        </w:rPr>
      </w:pPr>
      <w:r w:rsidRPr="00E67E0D">
        <w:rPr>
          <w:noProof w:val="0"/>
          <w:szCs w:val="18"/>
        </w:rPr>
        <w:tab/>
        <w:t>redirection,</w:t>
      </w:r>
    </w:p>
    <w:p w14:paraId="0F9BE38A" w14:textId="77777777" w:rsidR="006A1CE4" w:rsidRPr="00E67E0D" w:rsidRDefault="006A1CE4" w:rsidP="00E7499B">
      <w:pPr>
        <w:pStyle w:val="PL"/>
        <w:spacing w:line="0" w:lineRule="atLeast"/>
        <w:rPr>
          <w:noProof w:val="0"/>
          <w:szCs w:val="18"/>
        </w:rPr>
      </w:pPr>
      <w:r w:rsidRPr="00E67E0D">
        <w:rPr>
          <w:noProof w:val="0"/>
          <w:szCs w:val="18"/>
        </w:rPr>
        <w:tab/>
        <w:t>resources-not-available-for-the-slice,</w:t>
      </w:r>
    </w:p>
    <w:p w14:paraId="6A74E1AC" w14:textId="77777777" w:rsidR="006A1CE4" w:rsidRPr="00E67E0D" w:rsidRDefault="006A1CE4" w:rsidP="00E7499B">
      <w:pPr>
        <w:pStyle w:val="PL"/>
        <w:spacing w:line="0" w:lineRule="atLeast"/>
        <w:rPr>
          <w:noProof w:val="0"/>
          <w:szCs w:val="18"/>
        </w:rPr>
      </w:pPr>
      <w:r w:rsidRPr="00E67E0D">
        <w:rPr>
          <w:noProof w:val="0"/>
          <w:szCs w:val="18"/>
        </w:rPr>
        <w:tab/>
        <w:t>ue-max-integrity-protected-data-rate-reason,</w:t>
      </w:r>
    </w:p>
    <w:p w14:paraId="21027AB3" w14:textId="77777777" w:rsidR="006A1CE4" w:rsidRPr="00E67E0D" w:rsidRDefault="006A1CE4" w:rsidP="00E7499B">
      <w:pPr>
        <w:pStyle w:val="PL"/>
        <w:spacing w:line="0" w:lineRule="atLeast"/>
        <w:rPr>
          <w:noProof w:val="0"/>
          <w:snapToGrid w:val="0"/>
        </w:rPr>
      </w:pPr>
      <w:r w:rsidRPr="00E67E0D">
        <w:rPr>
          <w:noProof w:val="0"/>
          <w:szCs w:val="18"/>
        </w:rPr>
        <w:tab/>
      </w:r>
      <w:r w:rsidRPr="00E67E0D">
        <w:rPr>
          <w:noProof w:val="0"/>
          <w:snapToGrid w:val="0"/>
        </w:rPr>
        <w:t>release-due-to-cn-detected-mobility,</w:t>
      </w:r>
    </w:p>
    <w:p w14:paraId="7729D820"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1B553F2F" w14:textId="77777777" w:rsidR="006A1CE4" w:rsidRPr="00E67E0D" w:rsidRDefault="006A1CE4" w:rsidP="00E7499B">
      <w:pPr>
        <w:pStyle w:val="PL"/>
        <w:spacing w:line="0" w:lineRule="atLeast"/>
        <w:rPr>
          <w:noProof w:val="0"/>
          <w:snapToGrid w:val="0"/>
        </w:rPr>
      </w:pPr>
      <w:r w:rsidRPr="00E67E0D">
        <w:rPr>
          <w:noProof w:val="0"/>
          <w:snapToGrid w:val="0"/>
        </w:rPr>
        <w:t>}</w:t>
      </w:r>
      <w:bookmarkStart w:id="6433" w:name="_Hlt180822415"/>
      <w:bookmarkEnd w:id="6433"/>
    </w:p>
    <w:p w14:paraId="3065B5C8" w14:textId="77777777" w:rsidR="006A1CE4" w:rsidRPr="00E67E0D" w:rsidRDefault="006A1CE4" w:rsidP="00E7499B">
      <w:pPr>
        <w:pStyle w:val="PL"/>
        <w:spacing w:line="0" w:lineRule="atLeast"/>
        <w:rPr>
          <w:noProof w:val="0"/>
          <w:snapToGrid w:val="0"/>
        </w:rPr>
      </w:pPr>
    </w:p>
    <w:p w14:paraId="48FB8CFA" w14:textId="77777777" w:rsidR="006A1CE4" w:rsidRPr="00E67E0D" w:rsidRDefault="006A1CE4" w:rsidP="00E7499B">
      <w:pPr>
        <w:pStyle w:val="PL"/>
        <w:spacing w:line="0" w:lineRule="atLeast"/>
        <w:rPr>
          <w:noProof w:val="0"/>
          <w:snapToGrid w:val="0"/>
        </w:rPr>
      </w:pPr>
      <w:r w:rsidRPr="00E67E0D">
        <w:rPr>
          <w:noProof w:val="0"/>
          <w:snapToGrid w:val="0"/>
        </w:rPr>
        <w:t>CauseTransport ::= ENUMERATED {</w:t>
      </w:r>
    </w:p>
    <w:p w14:paraId="755C2C0F" w14:textId="77777777" w:rsidR="006A1CE4" w:rsidRPr="00E67E0D" w:rsidRDefault="006A1CE4" w:rsidP="00E7499B">
      <w:pPr>
        <w:pStyle w:val="PL"/>
        <w:spacing w:line="0" w:lineRule="atLeast"/>
        <w:rPr>
          <w:noProof w:val="0"/>
          <w:snapToGrid w:val="0"/>
        </w:rPr>
      </w:pPr>
      <w:r w:rsidRPr="00E67E0D">
        <w:rPr>
          <w:noProof w:val="0"/>
          <w:snapToGrid w:val="0"/>
        </w:rPr>
        <w:tab/>
        <w:t>transport-resource-unavailable,</w:t>
      </w:r>
    </w:p>
    <w:p w14:paraId="6C132219" w14:textId="77777777" w:rsidR="006A1CE4" w:rsidRPr="00E67E0D" w:rsidRDefault="006A1CE4" w:rsidP="00E7499B">
      <w:pPr>
        <w:pStyle w:val="PL"/>
        <w:spacing w:line="0" w:lineRule="atLeast"/>
        <w:rPr>
          <w:noProof w:val="0"/>
          <w:snapToGrid w:val="0"/>
        </w:rPr>
      </w:pPr>
      <w:r w:rsidRPr="00E67E0D">
        <w:rPr>
          <w:noProof w:val="0"/>
          <w:snapToGrid w:val="0"/>
        </w:rPr>
        <w:tab/>
        <w:t>unspecified,</w:t>
      </w:r>
    </w:p>
    <w:p w14:paraId="35101397"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44CC6118" w14:textId="77777777" w:rsidR="006A1CE4" w:rsidRPr="00E67E0D" w:rsidRDefault="006A1CE4" w:rsidP="00E7499B">
      <w:pPr>
        <w:pStyle w:val="PL"/>
        <w:rPr>
          <w:noProof w:val="0"/>
          <w:snapToGrid w:val="0"/>
        </w:rPr>
      </w:pPr>
      <w:r w:rsidRPr="00E67E0D">
        <w:rPr>
          <w:noProof w:val="0"/>
          <w:snapToGrid w:val="0"/>
        </w:rPr>
        <w:t>}</w:t>
      </w:r>
    </w:p>
    <w:p w14:paraId="6FB5BC5E" w14:textId="77777777" w:rsidR="006A1CE4" w:rsidRPr="00E67E0D" w:rsidRDefault="006A1CE4" w:rsidP="00E7499B">
      <w:pPr>
        <w:pStyle w:val="PL"/>
        <w:rPr>
          <w:noProof w:val="0"/>
          <w:snapToGrid w:val="0"/>
        </w:rPr>
      </w:pPr>
    </w:p>
    <w:p w14:paraId="2A085C82" w14:textId="77777777" w:rsidR="006A1CE4" w:rsidRPr="00E67E0D" w:rsidRDefault="006A1CE4" w:rsidP="00E7499B">
      <w:pPr>
        <w:pStyle w:val="PL"/>
        <w:rPr>
          <w:noProof w:val="0"/>
          <w:snapToGrid w:val="0"/>
        </w:rPr>
      </w:pPr>
      <w:r w:rsidRPr="00E67E0D">
        <w:rPr>
          <w:noProof w:val="0"/>
          <w:snapToGrid w:val="0"/>
        </w:rPr>
        <w:t>CellIDBroadcastEUTRA ::= SEQUENCE (SIZE(1..maxnoofCellIDforWarning)) OF CellIDBroadcastEUTRA-Item</w:t>
      </w:r>
    </w:p>
    <w:p w14:paraId="1DD1B288" w14:textId="77777777" w:rsidR="006A1CE4" w:rsidRPr="00E67E0D" w:rsidRDefault="006A1CE4" w:rsidP="00E7499B">
      <w:pPr>
        <w:pStyle w:val="PL"/>
        <w:rPr>
          <w:noProof w:val="0"/>
          <w:snapToGrid w:val="0"/>
        </w:rPr>
      </w:pPr>
    </w:p>
    <w:p w14:paraId="10BAD3F1" w14:textId="77777777" w:rsidR="006A1CE4" w:rsidRPr="00E67E0D" w:rsidRDefault="006A1CE4" w:rsidP="00E7499B">
      <w:pPr>
        <w:pStyle w:val="PL"/>
        <w:rPr>
          <w:noProof w:val="0"/>
          <w:snapToGrid w:val="0"/>
        </w:rPr>
      </w:pPr>
      <w:r w:rsidRPr="00E67E0D">
        <w:rPr>
          <w:noProof w:val="0"/>
          <w:snapToGrid w:val="0"/>
        </w:rPr>
        <w:t>CellIDBroadcastEUTRA-Item ::= SEQUENCE {</w:t>
      </w:r>
    </w:p>
    <w:p w14:paraId="6A61716E" w14:textId="77777777" w:rsidR="006A1CE4" w:rsidRPr="00E67E0D" w:rsidRDefault="006A1CE4" w:rsidP="00E7499B">
      <w:pPr>
        <w:pStyle w:val="PL"/>
        <w:rPr>
          <w:noProof w:val="0"/>
          <w:snapToGrid w:val="0"/>
        </w:rPr>
      </w:pPr>
      <w:r w:rsidRPr="00E67E0D">
        <w:rPr>
          <w:noProof w:val="0"/>
          <w:snapToGrid w:val="0"/>
        </w:rPr>
        <w:tab/>
        <w:t>eUTRA-CGI</w:t>
      </w:r>
      <w:r w:rsidRPr="00E67E0D">
        <w:rPr>
          <w:noProof w:val="0"/>
          <w:snapToGrid w:val="0"/>
        </w:rPr>
        <w:tab/>
      </w:r>
      <w:r w:rsidRPr="00E67E0D">
        <w:rPr>
          <w:noProof w:val="0"/>
          <w:snapToGrid w:val="0"/>
        </w:rPr>
        <w:tab/>
      </w:r>
      <w:r w:rsidRPr="00E67E0D">
        <w:rPr>
          <w:noProof w:val="0"/>
          <w:snapToGrid w:val="0"/>
        </w:rPr>
        <w:tab/>
        <w:t>EUTRA-CGI,</w:t>
      </w:r>
    </w:p>
    <w:p w14:paraId="37498199"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{CellIDBroadcastEUTRA-Item-ExtIEs} } OPTIONAL,</w:t>
      </w:r>
    </w:p>
    <w:p w14:paraId="19FD8EFF" w14:textId="77777777" w:rsidR="006A1CE4" w:rsidRPr="00E67E0D" w:rsidRDefault="006A1CE4" w:rsidP="00E7499B">
      <w:pPr>
        <w:pStyle w:val="PL"/>
        <w:rPr>
          <w:noProof w:val="0"/>
          <w:snapToGrid w:val="0"/>
        </w:rPr>
      </w:pPr>
      <w:r w:rsidRPr="00E67E0D">
        <w:rPr>
          <w:noProof w:val="0"/>
          <w:snapToGrid w:val="0"/>
        </w:rPr>
        <w:tab/>
        <w:t>...</w:t>
      </w:r>
    </w:p>
    <w:p w14:paraId="2F6379E5" w14:textId="77777777" w:rsidR="006A1CE4" w:rsidRPr="00E67E0D" w:rsidRDefault="006A1CE4" w:rsidP="00E7499B">
      <w:pPr>
        <w:pStyle w:val="PL"/>
        <w:spacing w:line="0" w:lineRule="atLeast"/>
        <w:rPr>
          <w:noProof w:val="0"/>
          <w:snapToGrid w:val="0"/>
        </w:rPr>
      </w:pPr>
      <w:r w:rsidRPr="00E67E0D">
        <w:rPr>
          <w:noProof w:val="0"/>
          <w:snapToGrid w:val="0"/>
        </w:rPr>
        <w:t>}</w:t>
      </w:r>
    </w:p>
    <w:p w14:paraId="164814F2" w14:textId="77777777" w:rsidR="006A1CE4" w:rsidRPr="00E67E0D" w:rsidRDefault="006A1CE4" w:rsidP="00E7499B">
      <w:pPr>
        <w:pStyle w:val="PL"/>
        <w:spacing w:line="0" w:lineRule="atLeast"/>
        <w:rPr>
          <w:noProof w:val="0"/>
          <w:snapToGrid w:val="0"/>
        </w:rPr>
      </w:pPr>
    </w:p>
    <w:p w14:paraId="665837B7" w14:textId="77777777" w:rsidR="006A1CE4" w:rsidRPr="00E67E0D" w:rsidRDefault="006A1CE4" w:rsidP="00E7499B">
      <w:pPr>
        <w:pStyle w:val="PL"/>
        <w:spacing w:line="0" w:lineRule="atLeast"/>
        <w:rPr>
          <w:noProof w:val="0"/>
          <w:snapToGrid w:val="0"/>
        </w:rPr>
      </w:pPr>
      <w:r w:rsidRPr="00E67E0D">
        <w:rPr>
          <w:noProof w:val="0"/>
          <w:snapToGrid w:val="0"/>
        </w:rPr>
        <w:t>CellIDBroadcastEUTRA-Item-ExtIEs NGAP-PROTOCOL-EXTENSION ::= {</w:t>
      </w:r>
    </w:p>
    <w:p w14:paraId="615E6356"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7D15BDBE" w14:textId="77777777" w:rsidR="006A1CE4" w:rsidRPr="00E67E0D" w:rsidRDefault="006A1CE4" w:rsidP="00E7499B">
      <w:pPr>
        <w:pStyle w:val="PL"/>
        <w:spacing w:line="0" w:lineRule="atLeast"/>
        <w:rPr>
          <w:noProof w:val="0"/>
          <w:snapToGrid w:val="0"/>
        </w:rPr>
      </w:pPr>
      <w:r w:rsidRPr="00E67E0D">
        <w:rPr>
          <w:noProof w:val="0"/>
          <w:snapToGrid w:val="0"/>
        </w:rPr>
        <w:t>}</w:t>
      </w:r>
    </w:p>
    <w:p w14:paraId="461D2A9E" w14:textId="77777777" w:rsidR="006A1CE4" w:rsidRPr="00E67E0D" w:rsidRDefault="006A1CE4" w:rsidP="00E7499B">
      <w:pPr>
        <w:pStyle w:val="PL"/>
        <w:spacing w:line="0" w:lineRule="atLeast"/>
        <w:rPr>
          <w:noProof w:val="0"/>
          <w:snapToGrid w:val="0"/>
        </w:rPr>
      </w:pPr>
    </w:p>
    <w:p w14:paraId="67F8CE55" w14:textId="77777777" w:rsidR="006A1CE4" w:rsidRPr="00E67E0D" w:rsidRDefault="006A1CE4" w:rsidP="00E7499B">
      <w:pPr>
        <w:pStyle w:val="PL"/>
        <w:rPr>
          <w:noProof w:val="0"/>
          <w:snapToGrid w:val="0"/>
        </w:rPr>
      </w:pPr>
      <w:r w:rsidRPr="00E67E0D">
        <w:rPr>
          <w:noProof w:val="0"/>
          <w:snapToGrid w:val="0"/>
        </w:rPr>
        <w:t>CellIDBroadcastNR ::= SEQUENCE (SIZE(1..maxnoofCellIDforWarning)) OF CellIDBroadcastNR-Item</w:t>
      </w:r>
    </w:p>
    <w:p w14:paraId="4F10720A" w14:textId="77777777" w:rsidR="006A1CE4" w:rsidRPr="00E67E0D" w:rsidRDefault="006A1CE4" w:rsidP="00E7499B">
      <w:pPr>
        <w:pStyle w:val="PL"/>
        <w:rPr>
          <w:noProof w:val="0"/>
          <w:snapToGrid w:val="0"/>
        </w:rPr>
      </w:pPr>
    </w:p>
    <w:p w14:paraId="44F3B755" w14:textId="77777777" w:rsidR="006A1CE4" w:rsidRPr="00E67E0D" w:rsidRDefault="006A1CE4" w:rsidP="00E7499B">
      <w:pPr>
        <w:pStyle w:val="PL"/>
        <w:rPr>
          <w:noProof w:val="0"/>
          <w:snapToGrid w:val="0"/>
        </w:rPr>
      </w:pPr>
      <w:r w:rsidRPr="00E67E0D">
        <w:rPr>
          <w:noProof w:val="0"/>
          <w:snapToGrid w:val="0"/>
        </w:rPr>
        <w:t>CellIDBroadcastNR-Item ::= SEQUENCE {</w:t>
      </w:r>
    </w:p>
    <w:p w14:paraId="54CD1F94" w14:textId="77777777" w:rsidR="006A1CE4" w:rsidRPr="00E67E0D" w:rsidRDefault="006A1CE4" w:rsidP="00E7499B">
      <w:pPr>
        <w:pStyle w:val="PL"/>
        <w:rPr>
          <w:noProof w:val="0"/>
          <w:snapToGrid w:val="0"/>
        </w:rPr>
      </w:pPr>
      <w:r w:rsidRPr="00E67E0D">
        <w:rPr>
          <w:noProof w:val="0"/>
          <w:snapToGrid w:val="0"/>
        </w:rPr>
        <w:tab/>
        <w:t>nR-CGI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NR-CGI,</w:t>
      </w:r>
    </w:p>
    <w:p w14:paraId="5C415997"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{CellIDBroadcastNR-Item-ExtIEs} } OPTIONAL,</w:t>
      </w:r>
    </w:p>
    <w:p w14:paraId="5216D41D" w14:textId="77777777" w:rsidR="006A1CE4" w:rsidRPr="00E67E0D" w:rsidRDefault="006A1CE4" w:rsidP="00E7499B">
      <w:pPr>
        <w:pStyle w:val="PL"/>
        <w:rPr>
          <w:noProof w:val="0"/>
          <w:snapToGrid w:val="0"/>
        </w:rPr>
      </w:pPr>
      <w:r w:rsidRPr="00E67E0D">
        <w:rPr>
          <w:noProof w:val="0"/>
          <w:snapToGrid w:val="0"/>
        </w:rPr>
        <w:tab/>
        <w:t>...</w:t>
      </w:r>
    </w:p>
    <w:p w14:paraId="50D449B4" w14:textId="77777777" w:rsidR="006A1CE4" w:rsidRPr="00E67E0D" w:rsidRDefault="006A1CE4" w:rsidP="00E7499B">
      <w:pPr>
        <w:pStyle w:val="PL"/>
        <w:spacing w:line="0" w:lineRule="atLeast"/>
        <w:rPr>
          <w:noProof w:val="0"/>
          <w:snapToGrid w:val="0"/>
        </w:rPr>
      </w:pPr>
      <w:r w:rsidRPr="00E67E0D">
        <w:rPr>
          <w:noProof w:val="0"/>
          <w:snapToGrid w:val="0"/>
        </w:rPr>
        <w:t>}</w:t>
      </w:r>
    </w:p>
    <w:p w14:paraId="7B1C712D" w14:textId="77777777" w:rsidR="006A1CE4" w:rsidRPr="00E67E0D" w:rsidRDefault="006A1CE4" w:rsidP="00E7499B">
      <w:pPr>
        <w:pStyle w:val="PL"/>
        <w:spacing w:line="0" w:lineRule="atLeast"/>
        <w:rPr>
          <w:noProof w:val="0"/>
          <w:snapToGrid w:val="0"/>
        </w:rPr>
      </w:pPr>
    </w:p>
    <w:p w14:paraId="0D2ED60B" w14:textId="77777777" w:rsidR="006A1CE4" w:rsidRPr="00E67E0D" w:rsidRDefault="006A1CE4" w:rsidP="00E7499B">
      <w:pPr>
        <w:pStyle w:val="PL"/>
        <w:spacing w:line="0" w:lineRule="atLeast"/>
        <w:rPr>
          <w:noProof w:val="0"/>
          <w:snapToGrid w:val="0"/>
        </w:rPr>
      </w:pPr>
      <w:r w:rsidRPr="00E67E0D">
        <w:rPr>
          <w:noProof w:val="0"/>
          <w:snapToGrid w:val="0"/>
        </w:rPr>
        <w:t>CellIDBroadcastNR-Item-ExtIEs NGAP-PROTOCOL-EXTENSION ::= {</w:t>
      </w:r>
    </w:p>
    <w:p w14:paraId="58D61FDD"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29914025" w14:textId="77777777" w:rsidR="006A1CE4" w:rsidRPr="00E67E0D" w:rsidRDefault="006A1CE4" w:rsidP="00E7499B">
      <w:pPr>
        <w:pStyle w:val="PL"/>
        <w:spacing w:line="0" w:lineRule="atLeast"/>
        <w:rPr>
          <w:noProof w:val="0"/>
          <w:snapToGrid w:val="0"/>
        </w:rPr>
      </w:pPr>
      <w:r w:rsidRPr="00E67E0D">
        <w:rPr>
          <w:noProof w:val="0"/>
          <w:snapToGrid w:val="0"/>
        </w:rPr>
        <w:t>}</w:t>
      </w:r>
    </w:p>
    <w:p w14:paraId="4456A3A2" w14:textId="77777777" w:rsidR="006A1CE4" w:rsidRPr="00E67E0D" w:rsidRDefault="006A1CE4" w:rsidP="00E7499B">
      <w:pPr>
        <w:pStyle w:val="PL"/>
        <w:spacing w:line="0" w:lineRule="atLeast"/>
        <w:rPr>
          <w:noProof w:val="0"/>
          <w:snapToGrid w:val="0"/>
        </w:rPr>
      </w:pPr>
    </w:p>
    <w:p w14:paraId="4AD04FAC" w14:textId="77777777" w:rsidR="006A1CE4" w:rsidRPr="00E67E0D" w:rsidRDefault="006A1CE4" w:rsidP="00E7499B">
      <w:pPr>
        <w:pStyle w:val="PL"/>
        <w:rPr>
          <w:noProof w:val="0"/>
          <w:snapToGrid w:val="0"/>
        </w:rPr>
      </w:pPr>
      <w:r w:rsidRPr="00E67E0D">
        <w:rPr>
          <w:noProof w:val="0"/>
          <w:snapToGrid w:val="0"/>
        </w:rPr>
        <w:t>CellIDCancelledEUTRA ::= SEQUENCE (SIZE(1..maxnoofCellIDforWarning)) OF CellIDCancelledEUTRA-Item</w:t>
      </w:r>
    </w:p>
    <w:p w14:paraId="348D60D0" w14:textId="77777777" w:rsidR="006A1CE4" w:rsidRPr="00E67E0D" w:rsidRDefault="006A1CE4" w:rsidP="00E7499B">
      <w:pPr>
        <w:pStyle w:val="PL"/>
        <w:rPr>
          <w:noProof w:val="0"/>
          <w:snapToGrid w:val="0"/>
        </w:rPr>
      </w:pPr>
    </w:p>
    <w:p w14:paraId="2EC7D18C" w14:textId="77777777" w:rsidR="006A1CE4" w:rsidRPr="00E67E0D" w:rsidRDefault="006A1CE4" w:rsidP="00E7499B">
      <w:pPr>
        <w:pStyle w:val="PL"/>
        <w:rPr>
          <w:noProof w:val="0"/>
          <w:snapToGrid w:val="0"/>
        </w:rPr>
      </w:pPr>
      <w:r w:rsidRPr="00E67E0D">
        <w:rPr>
          <w:noProof w:val="0"/>
          <w:snapToGrid w:val="0"/>
        </w:rPr>
        <w:t>CellIDCancelledEUTRA-Item ::= SEQUENCE {</w:t>
      </w:r>
    </w:p>
    <w:p w14:paraId="42BEB45C" w14:textId="77777777" w:rsidR="006A1CE4" w:rsidRPr="00E67E0D" w:rsidRDefault="006A1CE4" w:rsidP="00E7499B">
      <w:pPr>
        <w:pStyle w:val="PL"/>
        <w:rPr>
          <w:noProof w:val="0"/>
          <w:snapToGrid w:val="0"/>
        </w:rPr>
      </w:pPr>
      <w:r w:rsidRPr="00E67E0D">
        <w:rPr>
          <w:noProof w:val="0"/>
          <w:snapToGrid w:val="0"/>
        </w:rPr>
        <w:tab/>
        <w:t>eUTRA-CGI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EUTRA-CGI,</w:t>
      </w:r>
    </w:p>
    <w:p w14:paraId="291A18B9" w14:textId="77777777" w:rsidR="006A1CE4" w:rsidRPr="00E67E0D" w:rsidRDefault="006A1CE4" w:rsidP="00E7499B">
      <w:pPr>
        <w:pStyle w:val="PL"/>
        <w:rPr>
          <w:noProof w:val="0"/>
          <w:snapToGrid w:val="0"/>
        </w:rPr>
      </w:pPr>
      <w:r w:rsidRPr="00E67E0D">
        <w:rPr>
          <w:noProof w:val="0"/>
          <w:snapToGrid w:val="0"/>
        </w:rPr>
        <w:tab/>
        <w:t>numberOfBroadcasts</w:t>
      </w:r>
      <w:r w:rsidRPr="00E67E0D">
        <w:rPr>
          <w:noProof w:val="0"/>
          <w:snapToGrid w:val="0"/>
        </w:rPr>
        <w:tab/>
      </w:r>
      <w:r w:rsidRPr="00E67E0D">
        <w:rPr>
          <w:noProof w:val="0"/>
          <w:snapToGrid w:val="0"/>
        </w:rPr>
        <w:tab/>
        <w:t>NumberOfBroadcasts,</w:t>
      </w:r>
    </w:p>
    <w:p w14:paraId="693328E0"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{CellIDCancelledEUTRA-Item-ExtIEs} } OPTIONAL,</w:t>
      </w:r>
    </w:p>
    <w:p w14:paraId="6AB41800" w14:textId="77777777" w:rsidR="006A1CE4" w:rsidRPr="00E67E0D" w:rsidRDefault="006A1CE4" w:rsidP="00E7499B">
      <w:pPr>
        <w:pStyle w:val="PL"/>
        <w:rPr>
          <w:noProof w:val="0"/>
          <w:snapToGrid w:val="0"/>
        </w:rPr>
      </w:pPr>
      <w:r w:rsidRPr="00E67E0D">
        <w:rPr>
          <w:noProof w:val="0"/>
          <w:snapToGrid w:val="0"/>
        </w:rPr>
        <w:tab/>
        <w:t>...</w:t>
      </w:r>
    </w:p>
    <w:p w14:paraId="1A09B728" w14:textId="77777777" w:rsidR="006A1CE4" w:rsidRPr="00E67E0D" w:rsidRDefault="006A1CE4" w:rsidP="00E7499B">
      <w:pPr>
        <w:pStyle w:val="PL"/>
        <w:spacing w:line="0" w:lineRule="atLeast"/>
        <w:rPr>
          <w:noProof w:val="0"/>
          <w:snapToGrid w:val="0"/>
        </w:rPr>
      </w:pPr>
      <w:r w:rsidRPr="00E67E0D">
        <w:rPr>
          <w:noProof w:val="0"/>
          <w:snapToGrid w:val="0"/>
        </w:rPr>
        <w:t>}</w:t>
      </w:r>
    </w:p>
    <w:p w14:paraId="01C43661" w14:textId="77777777" w:rsidR="006A1CE4" w:rsidRPr="00E67E0D" w:rsidRDefault="006A1CE4" w:rsidP="00E7499B">
      <w:pPr>
        <w:pStyle w:val="PL"/>
        <w:spacing w:line="0" w:lineRule="atLeast"/>
        <w:rPr>
          <w:noProof w:val="0"/>
          <w:snapToGrid w:val="0"/>
        </w:rPr>
      </w:pPr>
    </w:p>
    <w:p w14:paraId="5F66C73B" w14:textId="77777777" w:rsidR="006A1CE4" w:rsidRPr="00E67E0D" w:rsidRDefault="006A1CE4" w:rsidP="00E7499B">
      <w:pPr>
        <w:pStyle w:val="PL"/>
        <w:spacing w:line="0" w:lineRule="atLeast"/>
        <w:rPr>
          <w:noProof w:val="0"/>
          <w:snapToGrid w:val="0"/>
        </w:rPr>
      </w:pPr>
      <w:r w:rsidRPr="00E67E0D">
        <w:rPr>
          <w:noProof w:val="0"/>
          <w:snapToGrid w:val="0"/>
        </w:rPr>
        <w:t>CellIDCancelledEUTRA-Item-ExtIEs NGAP-PROTOCOL-EXTENSION ::= {</w:t>
      </w:r>
    </w:p>
    <w:p w14:paraId="04F611C9"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6F14ECFC" w14:textId="77777777" w:rsidR="006A1CE4" w:rsidRPr="00E67E0D" w:rsidRDefault="006A1CE4" w:rsidP="00E7499B">
      <w:pPr>
        <w:pStyle w:val="PL"/>
        <w:spacing w:line="0" w:lineRule="atLeast"/>
        <w:rPr>
          <w:noProof w:val="0"/>
          <w:snapToGrid w:val="0"/>
        </w:rPr>
      </w:pPr>
      <w:r w:rsidRPr="00E67E0D">
        <w:rPr>
          <w:noProof w:val="0"/>
          <w:snapToGrid w:val="0"/>
        </w:rPr>
        <w:t>}</w:t>
      </w:r>
    </w:p>
    <w:p w14:paraId="10D47CC1" w14:textId="77777777" w:rsidR="006A1CE4" w:rsidRPr="00E67E0D" w:rsidRDefault="006A1CE4" w:rsidP="00E7499B">
      <w:pPr>
        <w:pStyle w:val="PL"/>
        <w:spacing w:line="0" w:lineRule="atLeast"/>
        <w:rPr>
          <w:noProof w:val="0"/>
          <w:snapToGrid w:val="0"/>
        </w:rPr>
      </w:pPr>
    </w:p>
    <w:p w14:paraId="42C2BFAC" w14:textId="77777777" w:rsidR="006A1CE4" w:rsidRPr="00E67E0D" w:rsidRDefault="006A1CE4" w:rsidP="00E7499B">
      <w:pPr>
        <w:pStyle w:val="PL"/>
        <w:rPr>
          <w:noProof w:val="0"/>
          <w:snapToGrid w:val="0"/>
        </w:rPr>
      </w:pPr>
      <w:r w:rsidRPr="00E67E0D">
        <w:rPr>
          <w:noProof w:val="0"/>
          <w:snapToGrid w:val="0"/>
        </w:rPr>
        <w:t>CellIDCancelledNR ::= SEQUENCE (SIZE(1..maxnoofCellIDforWarning)) OF CellIDCancelledNR-Item</w:t>
      </w:r>
    </w:p>
    <w:p w14:paraId="443FEEDE" w14:textId="77777777" w:rsidR="006A1CE4" w:rsidRPr="00E67E0D" w:rsidRDefault="006A1CE4" w:rsidP="00E7499B">
      <w:pPr>
        <w:pStyle w:val="PL"/>
        <w:rPr>
          <w:noProof w:val="0"/>
          <w:snapToGrid w:val="0"/>
        </w:rPr>
      </w:pPr>
    </w:p>
    <w:p w14:paraId="63BB9C21" w14:textId="77777777" w:rsidR="006A1CE4" w:rsidRPr="00E67E0D" w:rsidRDefault="006A1CE4" w:rsidP="00E7499B">
      <w:pPr>
        <w:pStyle w:val="PL"/>
        <w:rPr>
          <w:noProof w:val="0"/>
          <w:snapToGrid w:val="0"/>
        </w:rPr>
      </w:pPr>
      <w:r w:rsidRPr="00E67E0D">
        <w:rPr>
          <w:noProof w:val="0"/>
          <w:snapToGrid w:val="0"/>
        </w:rPr>
        <w:t>CellIDCancelledNR-Item ::= SEQUENCE {</w:t>
      </w:r>
    </w:p>
    <w:p w14:paraId="2F6183E4" w14:textId="77777777" w:rsidR="006A1CE4" w:rsidRPr="00E67E0D" w:rsidRDefault="006A1CE4" w:rsidP="00E7499B">
      <w:pPr>
        <w:pStyle w:val="PL"/>
        <w:rPr>
          <w:noProof w:val="0"/>
          <w:snapToGrid w:val="0"/>
        </w:rPr>
      </w:pPr>
      <w:r w:rsidRPr="00E67E0D">
        <w:rPr>
          <w:noProof w:val="0"/>
          <w:snapToGrid w:val="0"/>
        </w:rPr>
        <w:tab/>
        <w:t>nR-CGI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NR-CGI,</w:t>
      </w:r>
    </w:p>
    <w:p w14:paraId="4B0D9CDE" w14:textId="77777777" w:rsidR="006A1CE4" w:rsidRPr="00E67E0D" w:rsidRDefault="006A1CE4" w:rsidP="00E7499B">
      <w:pPr>
        <w:pStyle w:val="PL"/>
        <w:rPr>
          <w:noProof w:val="0"/>
          <w:snapToGrid w:val="0"/>
        </w:rPr>
      </w:pPr>
      <w:r w:rsidRPr="00E67E0D">
        <w:rPr>
          <w:noProof w:val="0"/>
          <w:snapToGrid w:val="0"/>
        </w:rPr>
        <w:tab/>
        <w:t>numberOfBroadcasts</w:t>
      </w:r>
      <w:r w:rsidRPr="00E67E0D">
        <w:rPr>
          <w:noProof w:val="0"/>
          <w:snapToGrid w:val="0"/>
        </w:rPr>
        <w:tab/>
      </w:r>
      <w:r w:rsidRPr="00E67E0D">
        <w:rPr>
          <w:noProof w:val="0"/>
          <w:snapToGrid w:val="0"/>
        </w:rPr>
        <w:tab/>
        <w:t>NumberOfBroadcasts,</w:t>
      </w:r>
    </w:p>
    <w:p w14:paraId="6447BEB9"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{CellIDCancelledNR-Item-ExtIEs} } OPTIONAL,</w:t>
      </w:r>
    </w:p>
    <w:p w14:paraId="2F6CA363" w14:textId="77777777" w:rsidR="006A1CE4" w:rsidRPr="00E67E0D" w:rsidRDefault="006A1CE4" w:rsidP="00E7499B">
      <w:pPr>
        <w:pStyle w:val="PL"/>
        <w:rPr>
          <w:noProof w:val="0"/>
          <w:snapToGrid w:val="0"/>
        </w:rPr>
      </w:pPr>
      <w:r w:rsidRPr="00E67E0D">
        <w:rPr>
          <w:noProof w:val="0"/>
          <w:snapToGrid w:val="0"/>
        </w:rPr>
        <w:tab/>
        <w:t>...</w:t>
      </w:r>
    </w:p>
    <w:p w14:paraId="75C4E12E" w14:textId="77777777" w:rsidR="006A1CE4" w:rsidRPr="00E67E0D" w:rsidRDefault="006A1CE4" w:rsidP="00E7499B">
      <w:pPr>
        <w:pStyle w:val="PL"/>
        <w:spacing w:line="0" w:lineRule="atLeast"/>
        <w:rPr>
          <w:noProof w:val="0"/>
          <w:snapToGrid w:val="0"/>
        </w:rPr>
      </w:pPr>
      <w:r w:rsidRPr="00E67E0D">
        <w:rPr>
          <w:noProof w:val="0"/>
          <w:snapToGrid w:val="0"/>
        </w:rPr>
        <w:t>}</w:t>
      </w:r>
    </w:p>
    <w:p w14:paraId="1CFFA836" w14:textId="77777777" w:rsidR="006A1CE4" w:rsidRPr="00E67E0D" w:rsidRDefault="006A1CE4" w:rsidP="00E7499B">
      <w:pPr>
        <w:pStyle w:val="PL"/>
        <w:spacing w:line="0" w:lineRule="atLeast"/>
        <w:rPr>
          <w:noProof w:val="0"/>
          <w:snapToGrid w:val="0"/>
        </w:rPr>
      </w:pPr>
    </w:p>
    <w:p w14:paraId="16E4D4E5" w14:textId="77777777" w:rsidR="006A1CE4" w:rsidRPr="00E67E0D" w:rsidRDefault="006A1CE4" w:rsidP="00E7499B">
      <w:pPr>
        <w:pStyle w:val="PL"/>
        <w:spacing w:line="0" w:lineRule="atLeast"/>
        <w:rPr>
          <w:noProof w:val="0"/>
          <w:snapToGrid w:val="0"/>
        </w:rPr>
      </w:pPr>
      <w:r w:rsidRPr="00E67E0D">
        <w:rPr>
          <w:noProof w:val="0"/>
          <w:snapToGrid w:val="0"/>
        </w:rPr>
        <w:t>CellIDCancelledNR-Item-ExtIEs NGAP-PROTOCOL-EXTENSION ::= {</w:t>
      </w:r>
    </w:p>
    <w:p w14:paraId="63C80E49"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0CD8F019" w14:textId="77777777" w:rsidR="006A1CE4" w:rsidRPr="00E67E0D" w:rsidRDefault="006A1CE4" w:rsidP="00E7499B">
      <w:pPr>
        <w:pStyle w:val="PL"/>
        <w:spacing w:line="0" w:lineRule="atLeast"/>
        <w:rPr>
          <w:noProof w:val="0"/>
          <w:snapToGrid w:val="0"/>
        </w:rPr>
      </w:pPr>
      <w:r w:rsidRPr="00E67E0D">
        <w:rPr>
          <w:noProof w:val="0"/>
          <w:snapToGrid w:val="0"/>
        </w:rPr>
        <w:t>}</w:t>
      </w:r>
    </w:p>
    <w:p w14:paraId="797F9FEF" w14:textId="77777777" w:rsidR="006A1CE4" w:rsidRPr="00E67E0D" w:rsidRDefault="006A1CE4" w:rsidP="00E7499B">
      <w:pPr>
        <w:pStyle w:val="PL"/>
        <w:spacing w:line="0" w:lineRule="atLeast"/>
        <w:rPr>
          <w:noProof w:val="0"/>
          <w:snapToGrid w:val="0"/>
        </w:rPr>
      </w:pPr>
    </w:p>
    <w:p w14:paraId="30277E26" w14:textId="77777777" w:rsidR="006A1CE4" w:rsidRPr="00E67E0D" w:rsidRDefault="006A1CE4" w:rsidP="00E7499B">
      <w:pPr>
        <w:pStyle w:val="PL"/>
        <w:rPr>
          <w:noProof w:val="0"/>
          <w:snapToGrid w:val="0"/>
        </w:rPr>
      </w:pPr>
      <w:r w:rsidRPr="00E67E0D">
        <w:rPr>
          <w:noProof w:val="0"/>
          <w:snapToGrid w:val="0"/>
        </w:rPr>
        <w:t>CellIDListForRestart ::= CHOICE {</w:t>
      </w:r>
    </w:p>
    <w:p w14:paraId="761F480D" w14:textId="77777777" w:rsidR="006A1CE4" w:rsidRPr="00E67E0D" w:rsidRDefault="006A1CE4" w:rsidP="00E7499B">
      <w:pPr>
        <w:pStyle w:val="PL"/>
        <w:rPr>
          <w:noProof w:val="0"/>
          <w:snapToGrid w:val="0"/>
        </w:rPr>
      </w:pPr>
      <w:r w:rsidRPr="00E67E0D">
        <w:rPr>
          <w:noProof w:val="0"/>
          <w:snapToGrid w:val="0"/>
        </w:rPr>
        <w:tab/>
        <w:t>eUTRA-CGIListforRestart</w:t>
      </w:r>
      <w:r w:rsidRPr="00E67E0D">
        <w:rPr>
          <w:noProof w:val="0"/>
          <w:snapToGrid w:val="0"/>
        </w:rPr>
        <w:tab/>
      </w:r>
      <w:r w:rsidRPr="00E67E0D">
        <w:rPr>
          <w:noProof w:val="0"/>
          <w:snapToGrid w:val="0"/>
        </w:rPr>
        <w:tab/>
        <w:t>EUTRA-CGIList,</w:t>
      </w:r>
    </w:p>
    <w:p w14:paraId="291C092B" w14:textId="77777777" w:rsidR="006A1CE4" w:rsidRPr="00E67E0D" w:rsidRDefault="006A1CE4" w:rsidP="00E7499B">
      <w:pPr>
        <w:pStyle w:val="PL"/>
        <w:rPr>
          <w:noProof w:val="0"/>
          <w:snapToGrid w:val="0"/>
        </w:rPr>
      </w:pPr>
      <w:r w:rsidRPr="00E67E0D">
        <w:rPr>
          <w:noProof w:val="0"/>
          <w:snapToGrid w:val="0"/>
        </w:rPr>
        <w:tab/>
        <w:t>nR-CGIListforRestart</w:t>
      </w:r>
      <w:r w:rsidRPr="00E67E0D">
        <w:rPr>
          <w:noProof w:val="0"/>
          <w:snapToGrid w:val="0"/>
        </w:rPr>
        <w:tab/>
      </w:r>
      <w:r w:rsidRPr="00E67E0D">
        <w:rPr>
          <w:noProof w:val="0"/>
          <w:snapToGrid w:val="0"/>
        </w:rPr>
        <w:tab/>
        <w:t>NR-CGIList,</w:t>
      </w:r>
    </w:p>
    <w:p w14:paraId="33988692" w14:textId="77777777" w:rsidR="006A1CE4" w:rsidRPr="00E67E0D" w:rsidRDefault="006A1CE4" w:rsidP="00E7499B">
      <w:pPr>
        <w:pStyle w:val="PL"/>
        <w:rPr>
          <w:noProof w:val="0"/>
        </w:rPr>
      </w:pPr>
      <w:r w:rsidRPr="00E67E0D">
        <w:rPr>
          <w:noProof w:val="0"/>
        </w:rPr>
        <w:tab/>
        <w:t>choice-Extensions</w:t>
      </w:r>
      <w:r w:rsidRPr="00E67E0D">
        <w:rPr>
          <w:noProof w:val="0"/>
        </w:rPr>
        <w:tab/>
      </w:r>
      <w:r w:rsidRPr="00E67E0D">
        <w:rPr>
          <w:noProof w:val="0"/>
        </w:rPr>
        <w:tab/>
        <w:t>ProtocolIE-SingleContainer { {</w:t>
      </w:r>
      <w:r w:rsidRPr="00E67E0D">
        <w:rPr>
          <w:noProof w:val="0"/>
          <w:snapToGrid w:val="0"/>
        </w:rPr>
        <w:t>CellIDListForRestart</w:t>
      </w:r>
      <w:r w:rsidRPr="00E67E0D">
        <w:rPr>
          <w:noProof w:val="0"/>
        </w:rPr>
        <w:t>-ExtIEs} }</w:t>
      </w:r>
    </w:p>
    <w:p w14:paraId="7D6F619B" w14:textId="77777777" w:rsidR="006A1CE4" w:rsidRPr="00E67E0D" w:rsidRDefault="006A1CE4" w:rsidP="00E7499B">
      <w:pPr>
        <w:pStyle w:val="PL"/>
        <w:rPr>
          <w:noProof w:val="0"/>
          <w:snapToGrid w:val="0"/>
        </w:rPr>
      </w:pPr>
      <w:r w:rsidRPr="00E67E0D">
        <w:rPr>
          <w:noProof w:val="0"/>
          <w:snapToGrid w:val="0"/>
        </w:rPr>
        <w:t>}</w:t>
      </w:r>
    </w:p>
    <w:p w14:paraId="35007DF5" w14:textId="77777777" w:rsidR="006A1CE4" w:rsidRPr="00E67E0D" w:rsidRDefault="006A1CE4" w:rsidP="00E7499B">
      <w:pPr>
        <w:pStyle w:val="PL"/>
        <w:spacing w:line="0" w:lineRule="atLeast"/>
        <w:rPr>
          <w:noProof w:val="0"/>
          <w:snapToGrid w:val="0"/>
        </w:rPr>
      </w:pPr>
    </w:p>
    <w:p w14:paraId="6EECE336" w14:textId="77777777" w:rsidR="006A1CE4" w:rsidRPr="00E67E0D" w:rsidRDefault="006A1CE4" w:rsidP="00E7499B">
      <w:pPr>
        <w:pStyle w:val="PL"/>
        <w:rPr>
          <w:noProof w:val="0"/>
        </w:rPr>
      </w:pPr>
      <w:r w:rsidRPr="00E67E0D">
        <w:rPr>
          <w:noProof w:val="0"/>
          <w:snapToGrid w:val="0"/>
        </w:rPr>
        <w:t>CellIDListForRestart</w:t>
      </w:r>
      <w:r w:rsidRPr="00E67E0D">
        <w:rPr>
          <w:noProof w:val="0"/>
        </w:rPr>
        <w:t xml:space="preserve">-ExtIEs </w:t>
      </w:r>
      <w:r w:rsidRPr="00E67E0D">
        <w:rPr>
          <w:noProof w:val="0"/>
          <w:snapToGrid w:val="0"/>
        </w:rPr>
        <w:t xml:space="preserve">NGAP-PROTOCOL-IES </w:t>
      </w:r>
      <w:r w:rsidRPr="00E67E0D">
        <w:rPr>
          <w:noProof w:val="0"/>
        </w:rPr>
        <w:t>::= {</w:t>
      </w:r>
    </w:p>
    <w:p w14:paraId="10D58C33" w14:textId="77777777" w:rsidR="006A1CE4" w:rsidRPr="00E67E0D" w:rsidRDefault="006A1CE4" w:rsidP="00E7499B">
      <w:pPr>
        <w:pStyle w:val="PL"/>
        <w:rPr>
          <w:noProof w:val="0"/>
        </w:rPr>
      </w:pPr>
      <w:r w:rsidRPr="00E67E0D">
        <w:rPr>
          <w:noProof w:val="0"/>
        </w:rPr>
        <w:tab/>
        <w:t>...</w:t>
      </w:r>
    </w:p>
    <w:p w14:paraId="6B70447C" w14:textId="77777777" w:rsidR="006A1CE4" w:rsidRPr="00E67E0D" w:rsidRDefault="006A1CE4" w:rsidP="00E7499B">
      <w:pPr>
        <w:pStyle w:val="PL"/>
        <w:rPr>
          <w:noProof w:val="0"/>
        </w:rPr>
      </w:pPr>
      <w:r w:rsidRPr="00E67E0D">
        <w:rPr>
          <w:noProof w:val="0"/>
        </w:rPr>
        <w:t>}</w:t>
      </w:r>
    </w:p>
    <w:p w14:paraId="4D003F95" w14:textId="77777777" w:rsidR="006A1CE4" w:rsidRPr="00E67E0D" w:rsidRDefault="006A1CE4" w:rsidP="00E7499B">
      <w:pPr>
        <w:pStyle w:val="PL"/>
        <w:spacing w:line="0" w:lineRule="atLeast"/>
        <w:rPr>
          <w:noProof w:val="0"/>
          <w:snapToGrid w:val="0"/>
        </w:rPr>
      </w:pPr>
    </w:p>
    <w:p w14:paraId="1D941EC2" w14:textId="77777777" w:rsidR="006A1CE4" w:rsidRPr="00E67E0D" w:rsidRDefault="006A1CE4" w:rsidP="00E7499B">
      <w:pPr>
        <w:pStyle w:val="PL"/>
        <w:spacing w:line="0" w:lineRule="atLeast"/>
        <w:rPr>
          <w:noProof w:val="0"/>
          <w:snapToGrid w:val="0"/>
        </w:rPr>
      </w:pPr>
      <w:r w:rsidRPr="00E67E0D">
        <w:rPr>
          <w:noProof w:val="0"/>
          <w:snapToGrid w:val="0"/>
        </w:rPr>
        <w:t>CellSize ::= ENUMERATED {verysmall, small, medium, large, ...}</w:t>
      </w:r>
    </w:p>
    <w:p w14:paraId="566CB3F8" w14:textId="77777777" w:rsidR="006A1CE4" w:rsidRPr="00E67E0D" w:rsidRDefault="006A1CE4" w:rsidP="00E7499B">
      <w:pPr>
        <w:pStyle w:val="PL"/>
        <w:spacing w:line="0" w:lineRule="atLeast"/>
        <w:rPr>
          <w:noProof w:val="0"/>
          <w:snapToGrid w:val="0"/>
        </w:rPr>
      </w:pPr>
    </w:p>
    <w:p w14:paraId="2341137A" w14:textId="77777777" w:rsidR="006A1CE4" w:rsidRPr="00E67E0D" w:rsidRDefault="006A1CE4" w:rsidP="00E7499B">
      <w:pPr>
        <w:pStyle w:val="PL"/>
        <w:spacing w:line="0" w:lineRule="atLeast"/>
        <w:rPr>
          <w:noProof w:val="0"/>
          <w:snapToGrid w:val="0"/>
        </w:rPr>
      </w:pPr>
    </w:p>
    <w:p w14:paraId="1294F5C2" w14:textId="77777777" w:rsidR="006A1CE4" w:rsidRPr="00E67E0D" w:rsidRDefault="006A1CE4" w:rsidP="00E7499B">
      <w:pPr>
        <w:pStyle w:val="PL"/>
        <w:spacing w:line="0" w:lineRule="atLeast"/>
        <w:rPr>
          <w:noProof w:val="0"/>
          <w:snapToGrid w:val="0"/>
        </w:rPr>
      </w:pPr>
      <w:r w:rsidRPr="00E67E0D">
        <w:rPr>
          <w:noProof w:val="0"/>
        </w:rPr>
        <w:t xml:space="preserve">CellType ::= </w:t>
      </w:r>
      <w:r w:rsidRPr="00E67E0D">
        <w:rPr>
          <w:noProof w:val="0"/>
          <w:snapToGrid w:val="0"/>
        </w:rPr>
        <w:t>SEQUENCE {</w:t>
      </w:r>
    </w:p>
    <w:p w14:paraId="77A4BD0F" w14:textId="77777777" w:rsidR="006A1CE4" w:rsidRPr="00E67E0D" w:rsidRDefault="006A1CE4" w:rsidP="00E7499B">
      <w:pPr>
        <w:pStyle w:val="PL"/>
        <w:spacing w:line="0" w:lineRule="atLeast"/>
        <w:rPr>
          <w:noProof w:val="0"/>
          <w:snapToGrid w:val="0"/>
        </w:rPr>
      </w:pPr>
      <w:r w:rsidRPr="00E67E0D">
        <w:rPr>
          <w:noProof w:val="0"/>
          <w:snapToGrid w:val="0"/>
        </w:rPr>
        <w:tab/>
        <w:t>cellSize</w:t>
      </w:r>
      <w:r w:rsidRPr="00E67E0D">
        <w:rPr>
          <w:noProof w:val="0"/>
          <w:snapToGrid w:val="0"/>
        </w:rPr>
        <w:tab/>
      </w:r>
      <w:r w:rsidRPr="00E67E0D">
        <w:rPr>
          <w:noProof w:val="0"/>
          <w:snapToGrid w:val="0"/>
        </w:rPr>
        <w:tab/>
        <w:t>CellSize,</w:t>
      </w:r>
    </w:p>
    <w:p w14:paraId="05F5E163" w14:textId="77777777" w:rsidR="006A1CE4" w:rsidRPr="00E67E0D" w:rsidRDefault="006A1CE4" w:rsidP="00E7499B">
      <w:pPr>
        <w:pStyle w:val="PL"/>
        <w:spacing w:line="0" w:lineRule="atLeast"/>
        <w:rPr>
          <w:noProof w:val="0"/>
          <w:snapToGrid w:val="0"/>
          <w:lang w:val="fr-FR"/>
        </w:rPr>
      </w:pPr>
      <w:r w:rsidRPr="00E67E0D">
        <w:rPr>
          <w:noProof w:val="0"/>
          <w:snapToGrid w:val="0"/>
        </w:rPr>
        <w:tab/>
      </w:r>
      <w:r w:rsidRPr="00E67E0D">
        <w:rPr>
          <w:noProof w:val="0"/>
          <w:snapToGrid w:val="0"/>
          <w:lang w:val="fr-FR"/>
        </w:rPr>
        <w:t>iE-Extensions</w:t>
      </w:r>
      <w:r w:rsidRPr="00E67E0D">
        <w:rPr>
          <w:noProof w:val="0"/>
          <w:snapToGrid w:val="0"/>
          <w:lang w:val="fr-FR"/>
        </w:rPr>
        <w:tab/>
      </w:r>
      <w:r w:rsidRPr="00E67E0D">
        <w:rPr>
          <w:noProof w:val="0"/>
          <w:snapToGrid w:val="0"/>
          <w:lang w:val="fr-FR"/>
        </w:rPr>
        <w:tab/>
        <w:t>ProtocolExtensionContainer { {CellType</w:t>
      </w:r>
      <w:r w:rsidRPr="00E67E0D">
        <w:rPr>
          <w:noProof w:val="0"/>
          <w:lang w:val="fr-FR"/>
        </w:rPr>
        <w:t>-</w:t>
      </w:r>
      <w:r w:rsidRPr="00E67E0D">
        <w:rPr>
          <w:noProof w:val="0"/>
          <w:snapToGrid w:val="0"/>
          <w:lang w:val="fr-FR"/>
        </w:rPr>
        <w:t>ExtIEs} }</w:t>
      </w:r>
      <w:r w:rsidRPr="00E67E0D">
        <w:rPr>
          <w:noProof w:val="0"/>
          <w:snapToGrid w:val="0"/>
          <w:lang w:val="fr-FR"/>
        </w:rPr>
        <w:tab/>
        <w:t>OPTIONAL,</w:t>
      </w:r>
    </w:p>
    <w:p w14:paraId="44D44D09" w14:textId="77777777" w:rsidR="006A1CE4" w:rsidRPr="00E67E0D" w:rsidRDefault="006A1CE4" w:rsidP="00E7499B">
      <w:pPr>
        <w:pStyle w:val="PL"/>
        <w:spacing w:line="0" w:lineRule="atLeast"/>
        <w:rPr>
          <w:noProof w:val="0"/>
          <w:snapToGrid w:val="0"/>
          <w:lang w:val="fr-FR"/>
        </w:rPr>
      </w:pPr>
      <w:r w:rsidRPr="00E67E0D">
        <w:rPr>
          <w:noProof w:val="0"/>
          <w:snapToGrid w:val="0"/>
          <w:lang w:val="fr-FR"/>
        </w:rPr>
        <w:tab/>
        <w:t>...</w:t>
      </w:r>
    </w:p>
    <w:p w14:paraId="1F9C2358" w14:textId="77777777" w:rsidR="006A1CE4" w:rsidRPr="00E67E0D" w:rsidRDefault="006A1CE4" w:rsidP="00E7499B">
      <w:pPr>
        <w:pStyle w:val="PL"/>
        <w:spacing w:line="0" w:lineRule="atLeast"/>
        <w:rPr>
          <w:noProof w:val="0"/>
          <w:snapToGrid w:val="0"/>
          <w:lang w:val="fr-FR"/>
        </w:rPr>
      </w:pPr>
      <w:r w:rsidRPr="00E67E0D">
        <w:rPr>
          <w:noProof w:val="0"/>
          <w:snapToGrid w:val="0"/>
          <w:lang w:val="fr-FR"/>
        </w:rPr>
        <w:t>}</w:t>
      </w:r>
    </w:p>
    <w:p w14:paraId="4404AEFA" w14:textId="77777777" w:rsidR="006A1CE4" w:rsidRPr="00E67E0D" w:rsidRDefault="006A1CE4" w:rsidP="00E7499B">
      <w:pPr>
        <w:pStyle w:val="PL"/>
        <w:spacing w:line="0" w:lineRule="atLeast"/>
        <w:rPr>
          <w:noProof w:val="0"/>
          <w:lang w:val="fr-FR"/>
        </w:rPr>
      </w:pPr>
    </w:p>
    <w:p w14:paraId="02B975A8" w14:textId="77777777" w:rsidR="006A1CE4" w:rsidRPr="00E67E0D" w:rsidRDefault="006A1CE4" w:rsidP="00E7499B">
      <w:pPr>
        <w:pStyle w:val="PL"/>
        <w:spacing w:line="0" w:lineRule="atLeast"/>
        <w:rPr>
          <w:noProof w:val="0"/>
          <w:snapToGrid w:val="0"/>
          <w:lang w:val="fr-FR"/>
        </w:rPr>
      </w:pPr>
      <w:r w:rsidRPr="00E67E0D">
        <w:rPr>
          <w:noProof w:val="0"/>
          <w:snapToGrid w:val="0"/>
          <w:lang w:val="fr-FR"/>
        </w:rPr>
        <w:t>CellType</w:t>
      </w:r>
      <w:r w:rsidRPr="00E67E0D">
        <w:rPr>
          <w:noProof w:val="0"/>
          <w:lang w:val="fr-FR"/>
        </w:rPr>
        <w:t>-</w:t>
      </w:r>
      <w:r w:rsidRPr="00E67E0D">
        <w:rPr>
          <w:noProof w:val="0"/>
          <w:snapToGrid w:val="0"/>
          <w:lang w:val="fr-FR"/>
        </w:rPr>
        <w:t>ExtIEs NGAP-PROTOCOL-EXTENSION ::= {</w:t>
      </w:r>
    </w:p>
    <w:p w14:paraId="1FE3506D" w14:textId="77777777" w:rsidR="006A1CE4" w:rsidRPr="00E67E0D" w:rsidRDefault="006A1CE4" w:rsidP="00E7499B">
      <w:pPr>
        <w:pStyle w:val="PL"/>
        <w:spacing w:line="0" w:lineRule="atLeast"/>
        <w:rPr>
          <w:lang w:val="fr-FR"/>
        </w:rPr>
      </w:pPr>
      <w:r w:rsidRPr="00E67E0D">
        <w:rPr>
          <w:lang w:val="fr-FR"/>
        </w:rPr>
        <w:tab/>
        <w:t>...</w:t>
      </w:r>
    </w:p>
    <w:p w14:paraId="6E912762" w14:textId="77777777" w:rsidR="006A1CE4" w:rsidRPr="00E67E0D" w:rsidRDefault="006A1CE4" w:rsidP="00E7499B">
      <w:pPr>
        <w:pStyle w:val="PL"/>
        <w:spacing w:line="0" w:lineRule="atLeast"/>
        <w:rPr>
          <w:lang w:val="fr-FR"/>
        </w:rPr>
      </w:pPr>
      <w:r w:rsidRPr="00E67E0D">
        <w:rPr>
          <w:lang w:val="fr-FR"/>
        </w:rPr>
        <w:t>}</w:t>
      </w:r>
    </w:p>
    <w:p w14:paraId="51A0DDE0" w14:textId="77777777" w:rsidR="006A1CE4" w:rsidRPr="00E67E0D" w:rsidRDefault="006A1CE4" w:rsidP="00E7499B">
      <w:pPr>
        <w:pStyle w:val="PL"/>
        <w:spacing w:line="0" w:lineRule="atLeast"/>
        <w:rPr>
          <w:noProof w:val="0"/>
          <w:snapToGrid w:val="0"/>
        </w:rPr>
      </w:pPr>
    </w:p>
    <w:p w14:paraId="236CBD35" w14:textId="77777777" w:rsidR="006A1CE4" w:rsidRPr="00E67E0D" w:rsidRDefault="006A1CE4" w:rsidP="00E7499B">
      <w:pPr>
        <w:pStyle w:val="PL"/>
        <w:spacing w:line="0" w:lineRule="atLeast"/>
        <w:rPr>
          <w:noProof w:val="0"/>
          <w:snapToGrid w:val="0"/>
        </w:rPr>
      </w:pPr>
      <w:r w:rsidRPr="00E67E0D">
        <w:rPr>
          <w:noProof w:val="0"/>
          <w:snapToGrid w:val="0"/>
        </w:rPr>
        <w:t>CompletedCellsInEAI-EUTRA ::= SEQUENCE (SIZE(1..maxnoofCellinEAI)) OF CompletedCellsInEAI-EUTRA-Item</w:t>
      </w:r>
    </w:p>
    <w:p w14:paraId="1DA36423" w14:textId="77777777" w:rsidR="006A1CE4" w:rsidRPr="00E67E0D" w:rsidRDefault="006A1CE4" w:rsidP="00E7499B">
      <w:pPr>
        <w:pStyle w:val="PL"/>
        <w:spacing w:line="0" w:lineRule="atLeast"/>
        <w:rPr>
          <w:noProof w:val="0"/>
          <w:snapToGrid w:val="0"/>
        </w:rPr>
      </w:pPr>
    </w:p>
    <w:p w14:paraId="204549F0" w14:textId="77777777" w:rsidR="006A1CE4" w:rsidRPr="00E67E0D" w:rsidRDefault="006A1CE4" w:rsidP="00E7499B">
      <w:pPr>
        <w:pStyle w:val="PL"/>
        <w:spacing w:line="0" w:lineRule="atLeast"/>
        <w:rPr>
          <w:noProof w:val="0"/>
          <w:snapToGrid w:val="0"/>
        </w:rPr>
      </w:pPr>
      <w:r w:rsidRPr="00E67E0D">
        <w:rPr>
          <w:noProof w:val="0"/>
          <w:snapToGrid w:val="0"/>
        </w:rPr>
        <w:t>CompletedCellsInEAI-EUTRA-Item ::= SEQUENCE {</w:t>
      </w:r>
    </w:p>
    <w:p w14:paraId="1D325102" w14:textId="77777777" w:rsidR="006A1CE4" w:rsidRPr="00E67E0D" w:rsidRDefault="006A1CE4" w:rsidP="00E7499B">
      <w:pPr>
        <w:pStyle w:val="PL"/>
        <w:spacing w:line="0" w:lineRule="atLeast"/>
        <w:rPr>
          <w:noProof w:val="0"/>
          <w:snapToGrid w:val="0"/>
        </w:rPr>
      </w:pPr>
      <w:r w:rsidRPr="00E67E0D">
        <w:rPr>
          <w:noProof w:val="0"/>
          <w:snapToGrid w:val="0"/>
        </w:rPr>
        <w:tab/>
        <w:t>eUTRA-CGI</w:t>
      </w:r>
      <w:r w:rsidRPr="00E67E0D">
        <w:rPr>
          <w:noProof w:val="0"/>
          <w:snapToGrid w:val="0"/>
        </w:rPr>
        <w:tab/>
      </w:r>
      <w:r w:rsidRPr="00E67E0D">
        <w:rPr>
          <w:noProof w:val="0"/>
          <w:snapToGrid w:val="0"/>
        </w:rPr>
        <w:tab/>
      </w:r>
      <w:r w:rsidRPr="00E67E0D">
        <w:rPr>
          <w:noProof w:val="0"/>
          <w:snapToGrid w:val="0"/>
        </w:rPr>
        <w:tab/>
        <w:t>EUTRA-CGI,</w:t>
      </w:r>
    </w:p>
    <w:p w14:paraId="2E5A84E2"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{CompletedCellsInEAI-EUTRA-Item-ExtIEs} } OPTIONAL,</w:t>
      </w:r>
    </w:p>
    <w:p w14:paraId="61A88CB2"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1A2A6427" w14:textId="77777777" w:rsidR="006A1CE4" w:rsidRPr="00E67E0D" w:rsidRDefault="006A1CE4" w:rsidP="00E7499B">
      <w:pPr>
        <w:pStyle w:val="PL"/>
        <w:spacing w:line="0" w:lineRule="atLeast"/>
        <w:rPr>
          <w:noProof w:val="0"/>
          <w:snapToGrid w:val="0"/>
        </w:rPr>
      </w:pPr>
      <w:r w:rsidRPr="00E67E0D">
        <w:rPr>
          <w:noProof w:val="0"/>
          <w:snapToGrid w:val="0"/>
        </w:rPr>
        <w:t>}</w:t>
      </w:r>
    </w:p>
    <w:p w14:paraId="6750FDB0" w14:textId="77777777" w:rsidR="006A1CE4" w:rsidRPr="00E67E0D" w:rsidRDefault="006A1CE4" w:rsidP="00E7499B">
      <w:pPr>
        <w:pStyle w:val="PL"/>
        <w:spacing w:line="0" w:lineRule="atLeast"/>
        <w:rPr>
          <w:noProof w:val="0"/>
          <w:snapToGrid w:val="0"/>
        </w:rPr>
      </w:pPr>
    </w:p>
    <w:p w14:paraId="29213AC1" w14:textId="77777777" w:rsidR="006A1CE4" w:rsidRPr="00E67E0D" w:rsidRDefault="006A1CE4" w:rsidP="00E7499B">
      <w:pPr>
        <w:pStyle w:val="PL"/>
        <w:rPr>
          <w:noProof w:val="0"/>
          <w:snapToGrid w:val="0"/>
        </w:rPr>
      </w:pPr>
      <w:r w:rsidRPr="00E67E0D">
        <w:rPr>
          <w:noProof w:val="0"/>
          <w:snapToGrid w:val="0"/>
        </w:rPr>
        <w:t>CompletedCellsInEAI-EUTRA-Item-ExtIEs NGAP-PROTOCOL-EXTENSION ::= {</w:t>
      </w:r>
    </w:p>
    <w:p w14:paraId="7AD7D494" w14:textId="77777777" w:rsidR="006A1CE4" w:rsidRPr="00E67E0D" w:rsidRDefault="006A1CE4" w:rsidP="00E7499B">
      <w:pPr>
        <w:pStyle w:val="PL"/>
        <w:rPr>
          <w:noProof w:val="0"/>
          <w:snapToGrid w:val="0"/>
        </w:rPr>
      </w:pPr>
      <w:r w:rsidRPr="00E67E0D">
        <w:rPr>
          <w:noProof w:val="0"/>
          <w:snapToGrid w:val="0"/>
        </w:rPr>
        <w:tab/>
        <w:t>...</w:t>
      </w:r>
    </w:p>
    <w:p w14:paraId="45032322" w14:textId="77777777" w:rsidR="006A1CE4" w:rsidRPr="00E67E0D" w:rsidRDefault="006A1CE4" w:rsidP="00E7499B">
      <w:pPr>
        <w:pStyle w:val="PL"/>
        <w:rPr>
          <w:noProof w:val="0"/>
          <w:snapToGrid w:val="0"/>
        </w:rPr>
      </w:pPr>
      <w:r w:rsidRPr="00E67E0D">
        <w:rPr>
          <w:noProof w:val="0"/>
          <w:snapToGrid w:val="0"/>
        </w:rPr>
        <w:t>}</w:t>
      </w:r>
    </w:p>
    <w:p w14:paraId="2467A273" w14:textId="77777777" w:rsidR="006A1CE4" w:rsidRPr="00E67E0D" w:rsidRDefault="006A1CE4" w:rsidP="00E7499B">
      <w:pPr>
        <w:pStyle w:val="PL"/>
        <w:rPr>
          <w:noProof w:val="0"/>
          <w:snapToGrid w:val="0"/>
        </w:rPr>
      </w:pPr>
    </w:p>
    <w:p w14:paraId="36CFDA1D" w14:textId="77777777" w:rsidR="006A1CE4" w:rsidRPr="00E67E0D" w:rsidRDefault="006A1CE4" w:rsidP="00E7499B">
      <w:pPr>
        <w:pStyle w:val="PL"/>
        <w:spacing w:line="0" w:lineRule="atLeast"/>
        <w:rPr>
          <w:noProof w:val="0"/>
          <w:snapToGrid w:val="0"/>
        </w:rPr>
      </w:pPr>
      <w:r w:rsidRPr="00E67E0D">
        <w:rPr>
          <w:noProof w:val="0"/>
          <w:snapToGrid w:val="0"/>
        </w:rPr>
        <w:t>CompletedCellsInEAI-NR ::= SEQUENCE (SIZE(1..maxnoofCellinEAI)) OF CompletedCellsInEAI-NR-Item</w:t>
      </w:r>
    </w:p>
    <w:p w14:paraId="5EEF572F" w14:textId="77777777" w:rsidR="006A1CE4" w:rsidRPr="00E67E0D" w:rsidRDefault="006A1CE4" w:rsidP="00E7499B">
      <w:pPr>
        <w:pStyle w:val="PL"/>
        <w:spacing w:line="0" w:lineRule="atLeast"/>
        <w:rPr>
          <w:noProof w:val="0"/>
          <w:snapToGrid w:val="0"/>
        </w:rPr>
      </w:pPr>
    </w:p>
    <w:p w14:paraId="1EF09F4F" w14:textId="77777777" w:rsidR="006A1CE4" w:rsidRPr="00E67E0D" w:rsidRDefault="006A1CE4" w:rsidP="00E7499B">
      <w:pPr>
        <w:pStyle w:val="PL"/>
        <w:spacing w:line="0" w:lineRule="atLeast"/>
        <w:rPr>
          <w:noProof w:val="0"/>
          <w:snapToGrid w:val="0"/>
        </w:rPr>
      </w:pPr>
      <w:r w:rsidRPr="00E67E0D">
        <w:rPr>
          <w:noProof w:val="0"/>
          <w:snapToGrid w:val="0"/>
        </w:rPr>
        <w:t>CompletedCellsInEAI-NR-Item ::= SEQUENCE {</w:t>
      </w:r>
    </w:p>
    <w:p w14:paraId="101C6F7F" w14:textId="77777777" w:rsidR="006A1CE4" w:rsidRPr="00E67E0D" w:rsidRDefault="006A1CE4" w:rsidP="00E7499B">
      <w:pPr>
        <w:pStyle w:val="PL"/>
        <w:spacing w:line="0" w:lineRule="atLeast"/>
        <w:rPr>
          <w:noProof w:val="0"/>
          <w:snapToGrid w:val="0"/>
        </w:rPr>
      </w:pPr>
      <w:r w:rsidRPr="00E67E0D">
        <w:rPr>
          <w:noProof w:val="0"/>
          <w:snapToGrid w:val="0"/>
        </w:rPr>
        <w:tab/>
        <w:t>nR-CGI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NR-CGI,</w:t>
      </w:r>
    </w:p>
    <w:p w14:paraId="2DEE0DCA"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{CompletedCellsInEAI-NR-Item-ExtIEs} }</w:t>
      </w:r>
      <w:r w:rsidRPr="00E67E0D">
        <w:rPr>
          <w:noProof w:val="0"/>
          <w:snapToGrid w:val="0"/>
        </w:rPr>
        <w:tab/>
        <w:t>OPTIONAL,</w:t>
      </w:r>
    </w:p>
    <w:p w14:paraId="2093D022"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61A46258" w14:textId="77777777" w:rsidR="006A1CE4" w:rsidRPr="00E67E0D" w:rsidRDefault="006A1CE4" w:rsidP="00E7499B">
      <w:pPr>
        <w:pStyle w:val="PL"/>
        <w:spacing w:line="0" w:lineRule="atLeast"/>
        <w:rPr>
          <w:noProof w:val="0"/>
          <w:snapToGrid w:val="0"/>
        </w:rPr>
      </w:pPr>
      <w:r w:rsidRPr="00E67E0D">
        <w:rPr>
          <w:noProof w:val="0"/>
          <w:snapToGrid w:val="0"/>
        </w:rPr>
        <w:t>}</w:t>
      </w:r>
    </w:p>
    <w:p w14:paraId="7A5DBA6F" w14:textId="77777777" w:rsidR="006A1CE4" w:rsidRPr="00E67E0D" w:rsidRDefault="006A1CE4" w:rsidP="00E7499B">
      <w:pPr>
        <w:pStyle w:val="PL"/>
        <w:spacing w:line="0" w:lineRule="atLeast"/>
        <w:rPr>
          <w:noProof w:val="0"/>
          <w:snapToGrid w:val="0"/>
        </w:rPr>
      </w:pPr>
    </w:p>
    <w:p w14:paraId="78C626D0" w14:textId="77777777" w:rsidR="006A1CE4" w:rsidRPr="00E67E0D" w:rsidRDefault="006A1CE4" w:rsidP="00E7499B">
      <w:pPr>
        <w:pStyle w:val="PL"/>
        <w:rPr>
          <w:noProof w:val="0"/>
          <w:snapToGrid w:val="0"/>
        </w:rPr>
      </w:pPr>
      <w:r w:rsidRPr="00E67E0D">
        <w:rPr>
          <w:noProof w:val="0"/>
          <w:snapToGrid w:val="0"/>
        </w:rPr>
        <w:t>CompletedCellsInEAI-NR-Item-ExtIEs NGAP-PROTOCOL-EXTENSION ::= {</w:t>
      </w:r>
    </w:p>
    <w:p w14:paraId="64CBE861" w14:textId="77777777" w:rsidR="006A1CE4" w:rsidRPr="00E67E0D" w:rsidRDefault="006A1CE4" w:rsidP="00E7499B">
      <w:pPr>
        <w:pStyle w:val="PL"/>
        <w:rPr>
          <w:noProof w:val="0"/>
          <w:snapToGrid w:val="0"/>
        </w:rPr>
      </w:pPr>
      <w:r w:rsidRPr="00E67E0D">
        <w:rPr>
          <w:noProof w:val="0"/>
          <w:snapToGrid w:val="0"/>
        </w:rPr>
        <w:tab/>
        <w:t>...</w:t>
      </w:r>
    </w:p>
    <w:p w14:paraId="7D9EC3F3" w14:textId="77777777" w:rsidR="006A1CE4" w:rsidRPr="00E67E0D" w:rsidRDefault="006A1CE4" w:rsidP="00E7499B">
      <w:pPr>
        <w:pStyle w:val="PL"/>
        <w:rPr>
          <w:noProof w:val="0"/>
          <w:snapToGrid w:val="0"/>
        </w:rPr>
      </w:pPr>
      <w:r w:rsidRPr="00E67E0D">
        <w:rPr>
          <w:noProof w:val="0"/>
          <w:snapToGrid w:val="0"/>
        </w:rPr>
        <w:t>}</w:t>
      </w:r>
    </w:p>
    <w:p w14:paraId="4ED04500" w14:textId="77777777" w:rsidR="006A1CE4" w:rsidRPr="00E67E0D" w:rsidRDefault="006A1CE4" w:rsidP="00E7499B">
      <w:pPr>
        <w:pStyle w:val="PL"/>
        <w:rPr>
          <w:noProof w:val="0"/>
          <w:snapToGrid w:val="0"/>
        </w:rPr>
      </w:pPr>
    </w:p>
    <w:p w14:paraId="26F3F76E" w14:textId="77777777" w:rsidR="006A1CE4" w:rsidRPr="00E67E0D" w:rsidRDefault="006A1CE4" w:rsidP="00E7499B">
      <w:pPr>
        <w:pStyle w:val="PL"/>
        <w:rPr>
          <w:noProof w:val="0"/>
          <w:snapToGrid w:val="0"/>
        </w:rPr>
      </w:pPr>
      <w:r w:rsidRPr="00E67E0D">
        <w:rPr>
          <w:noProof w:val="0"/>
          <w:snapToGrid w:val="0"/>
        </w:rPr>
        <w:t>CompletedCellsInTAI-EUTRA ::= SEQUENCE (SIZE(1..maxnoofCellinTAI)) OF CompletedCellsInTAI-EUTRA-Item</w:t>
      </w:r>
    </w:p>
    <w:p w14:paraId="7867F60C" w14:textId="77777777" w:rsidR="006A1CE4" w:rsidRPr="00E67E0D" w:rsidRDefault="006A1CE4" w:rsidP="00E7499B">
      <w:pPr>
        <w:pStyle w:val="PL"/>
        <w:rPr>
          <w:noProof w:val="0"/>
          <w:snapToGrid w:val="0"/>
        </w:rPr>
      </w:pPr>
    </w:p>
    <w:p w14:paraId="47572850" w14:textId="77777777" w:rsidR="006A1CE4" w:rsidRPr="00E67E0D" w:rsidRDefault="006A1CE4" w:rsidP="00E7499B">
      <w:pPr>
        <w:pStyle w:val="PL"/>
        <w:rPr>
          <w:noProof w:val="0"/>
          <w:snapToGrid w:val="0"/>
        </w:rPr>
      </w:pPr>
      <w:r w:rsidRPr="00E67E0D">
        <w:rPr>
          <w:noProof w:val="0"/>
          <w:snapToGrid w:val="0"/>
        </w:rPr>
        <w:t>CompletedCellsInTAI-EUTRA-Item ::= SEQUENCE{</w:t>
      </w:r>
    </w:p>
    <w:p w14:paraId="75B26BF0" w14:textId="77777777" w:rsidR="006A1CE4" w:rsidRPr="00E67E0D" w:rsidRDefault="006A1CE4" w:rsidP="00E7499B">
      <w:pPr>
        <w:pStyle w:val="PL"/>
        <w:rPr>
          <w:noProof w:val="0"/>
          <w:snapToGrid w:val="0"/>
        </w:rPr>
      </w:pPr>
      <w:r w:rsidRPr="00E67E0D">
        <w:rPr>
          <w:noProof w:val="0"/>
          <w:snapToGrid w:val="0"/>
        </w:rPr>
        <w:tab/>
        <w:t>eUTRA-CGI</w:t>
      </w:r>
      <w:r w:rsidRPr="00E67E0D">
        <w:rPr>
          <w:noProof w:val="0"/>
          <w:snapToGrid w:val="0"/>
        </w:rPr>
        <w:tab/>
      </w:r>
      <w:r w:rsidRPr="00E67E0D">
        <w:rPr>
          <w:noProof w:val="0"/>
          <w:snapToGrid w:val="0"/>
        </w:rPr>
        <w:tab/>
      </w:r>
      <w:r w:rsidRPr="00E67E0D">
        <w:rPr>
          <w:noProof w:val="0"/>
          <w:snapToGrid w:val="0"/>
        </w:rPr>
        <w:tab/>
        <w:t>EUTRA-CGI,</w:t>
      </w:r>
    </w:p>
    <w:p w14:paraId="58E3BF16"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{CompletedCellsInTAI-EUTRA-Item-ExtIEs} } OPTIONAL,</w:t>
      </w:r>
    </w:p>
    <w:p w14:paraId="34269439" w14:textId="77777777" w:rsidR="006A1CE4" w:rsidRPr="00E67E0D" w:rsidRDefault="006A1CE4" w:rsidP="00E7499B">
      <w:pPr>
        <w:pStyle w:val="PL"/>
        <w:rPr>
          <w:noProof w:val="0"/>
          <w:snapToGrid w:val="0"/>
        </w:rPr>
      </w:pPr>
      <w:r w:rsidRPr="00E67E0D">
        <w:rPr>
          <w:noProof w:val="0"/>
          <w:snapToGrid w:val="0"/>
        </w:rPr>
        <w:tab/>
        <w:t>...</w:t>
      </w:r>
    </w:p>
    <w:p w14:paraId="47111165" w14:textId="77777777" w:rsidR="006A1CE4" w:rsidRPr="00E67E0D" w:rsidRDefault="006A1CE4" w:rsidP="00E7499B">
      <w:pPr>
        <w:pStyle w:val="PL"/>
        <w:rPr>
          <w:noProof w:val="0"/>
          <w:snapToGrid w:val="0"/>
        </w:rPr>
      </w:pPr>
      <w:r w:rsidRPr="00E67E0D">
        <w:rPr>
          <w:noProof w:val="0"/>
          <w:snapToGrid w:val="0"/>
        </w:rPr>
        <w:t>}</w:t>
      </w:r>
    </w:p>
    <w:p w14:paraId="74D51C7D" w14:textId="77777777" w:rsidR="006A1CE4" w:rsidRPr="00E67E0D" w:rsidRDefault="006A1CE4" w:rsidP="00E7499B">
      <w:pPr>
        <w:pStyle w:val="PL"/>
        <w:rPr>
          <w:noProof w:val="0"/>
          <w:snapToGrid w:val="0"/>
        </w:rPr>
      </w:pPr>
    </w:p>
    <w:p w14:paraId="2EB2EE95" w14:textId="77777777" w:rsidR="006A1CE4" w:rsidRPr="00E67E0D" w:rsidRDefault="006A1CE4" w:rsidP="00E7499B">
      <w:pPr>
        <w:pStyle w:val="PL"/>
        <w:rPr>
          <w:noProof w:val="0"/>
          <w:snapToGrid w:val="0"/>
        </w:rPr>
      </w:pPr>
      <w:r w:rsidRPr="00E67E0D">
        <w:rPr>
          <w:noProof w:val="0"/>
          <w:snapToGrid w:val="0"/>
        </w:rPr>
        <w:t>CompletedCellsInTAI-EUTRA-Item-ExtIEs NGAP-PROTOCOL-EXTENSION ::= {</w:t>
      </w:r>
    </w:p>
    <w:p w14:paraId="217797AF" w14:textId="77777777" w:rsidR="006A1CE4" w:rsidRPr="00E67E0D" w:rsidRDefault="006A1CE4" w:rsidP="00E7499B">
      <w:pPr>
        <w:pStyle w:val="PL"/>
        <w:rPr>
          <w:noProof w:val="0"/>
          <w:snapToGrid w:val="0"/>
        </w:rPr>
      </w:pPr>
      <w:r w:rsidRPr="00E67E0D">
        <w:rPr>
          <w:noProof w:val="0"/>
          <w:snapToGrid w:val="0"/>
        </w:rPr>
        <w:tab/>
        <w:t>...</w:t>
      </w:r>
    </w:p>
    <w:p w14:paraId="0402C7FB" w14:textId="77777777" w:rsidR="006A1CE4" w:rsidRPr="00E67E0D" w:rsidRDefault="006A1CE4" w:rsidP="00E7499B">
      <w:pPr>
        <w:pStyle w:val="PL"/>
        <w:rPr>
          <w:noProof w:val="0"/>
          <w:snapToGrid w:val="0"/>
        </w:rPr>
      </w:pPr>
      <w:r w:rsidRPr="00E67E0D">
        <w:rPr>
          <w:noProof w:val="0"/>
          <w:snapToGrid w:val="0"/>
        </w:rPr>
        <w:t>}</w:t>
      </w:r>
    </w:p>
    <w:p w14:paraId="79BE8C85" w14:textId="77777777" w:rsidR="006A1CE4" w:rsidRPr="00E67E0D" w:rsidRDefault="006A1CE4" w:rsidP="00E7499B">
      <w:pPr>
        <w:pStyle w:val="PL"/>
        <w:rPr>
          <w:noProof w:val="0"/>
          <w:snapToGrid w:val="0"/>
        </w:rPr>
      </w:pPr>
    </w:p>
    <w:p w14:paraId="1E21CE31" w14:textId="77777777" w:rsidR="006A1CE4" w:rsidRPr="00E67E0D" w:rsidRDefault="006A1CE4" w:rsidP="00E7499B">
      <w:pPr>
        <w:pStyle w:val="PL"/>
        <w:rPr>
          <w:noProof w:val="0"/>
          <w:snapToGrid w:val="0"/>
        </w:rPr>
      </w:pPr>
      <w:r w:rsidRPr="00E67E0D">
        <w:rPr>
          <w:noProof w:val="0"/>
          <w:snapToGrid w:val="0"/>
        </w:rPr>
        <w:t>CompletedCellsInTAI-NR ::= SEQUENCE (SIZE(1..maxnoofCellinTAI)) OF CompletedCellsInTAI-NR-Item</w:t>
      </w:r>
    </w:p>
    <w:p w14:paraId="11EFFBA8" w14:textId="77777777" w:rsidR="006A1CE4" w:rsidRPr="00E67E0D" w:rsidRDefault="006A1CE4" w:rsidP="00E7499B">
      <w:pPr>
        <w:pStyle w:val="PL"/>
        <w:rPr>
          <w:noProof w:val="0"/>
          <w:snapToGrid w:val="0"/>
        </w:rPr>
      </w:pPr>
    </w:p>
    <w:p w14:paraId="3E9604F1" w14:textId="77777777" w:rsidR="006A1CE4" w:rsidRPr="00E67E0D" w:rsidRDefault="006A1CE4" w:rsidP="00E7499B">
      <w:pPr>
        <w:pStyle w:val="PL"/>
        <w:rPr>
          <w:noProof w:val="0"/>
          <w:snapToGrid w:val="0"/>
        </w:rPr>
      </w:pPr>
      <w:r w:rsidRPr="00E67E0D">
        <w:rPr>
          <w:noProof w:val="0"/>
          <w:snapToGrid w:val="0"/>
        </w:rPr>
        <w:t>CompletedCellsInTAI-NR-Item ::= SEQUENCE{</w:t>
      </w:r>
    </w:p>
    <w:p w14:paraId="1C487223" w14:textId="77777777" w:rsidR="006A1CE4" w:rsidRPr="00E67E0D" w:rsidRDefault="006A1CE4" w:rsidP="00E7499B">
      <w:pPr>
        <w:pStyle w:val="PL"/>
        <w:rPr>
          <w:noProof w:val="0"/>
          <w:snapToGrid w:val="0"/>
        </w:rPr>
      </w:pPr>
      <w:r w:rsidRPr="00E67E0D">
        <w:rPr>
          <w:noProof w:val="0"/>
          <w:snapToGrid w:val="0"/>
        </w:rPr>
        <w:tab/>
        <w:t>nR-CGI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NR-CGI,</w:t>
      </w:r>
    </w:p>
    <w:p w14:paraId="224F615D"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{CompletedCellsInTAI-NR-Item-ExtIEs} } OPTIONAL,</w:t>
      </w:r>
    </w:p>
    <w:p w14:paraId="5A56EC8C" w14:textId="77777777" w:rsidR="006A1CE4" w:rsidRPr="00E67E0D" w:rsidRDefault="006A1CE4" w:rsidP="00E7499B">
      <w:pPr>
        <w:pStyle w:val="PL"/>
        <w:rPr>
          <w:noProof w:val="0"/>
          <w:snapToGrid w:val="0"/>
        </w:rPr>
      </w:pPr>
      <w:r w:rsidRPr="00E67E0D">
        <w:rPr>
          <w:noProof w:val="0"/>
          <w:snapToGrid w:val="0"/>
        </w:rPr>
        <w:tab/>
        <w:t>...</w:t>
      </w:r>
    </w:p>
    <w:p w14:paraId="53BDA6CD" w14:textId="77777777" w:rsidR="006A1CE4" w:rsidRPr="00E67E0D" w:rsidRDefault="006A1CE4" w:rsidP="00E7499B">
      <w:pPr>
        <w:pStyle w:val="PL"/>
        <w:rPr>
          <w:noProof w:val="0"/>
          <w:snapToGrid w:val="0"/>
        </w:rPr>
      </w:pPr>
      <w:r w:rsidRPr="00E67E0D">
        <w:rPr>
          <w:noProof w:val="0"/>
          <w:snapToGrid w:val="0"/>
        </w:rPr>
        <w:t>}</w:t>
      </w:r>
    </w:p>
    <w:p w14:paraId="2DB4EE8D" w14:textId="77777777" w:rsidR="006A1CE4" w:rsidRPr="00E67E0D" w:rsidRDefault="006A1CE4" w:rsidP="00E7499B">
      <w:pPr>
        <w:pStyle w:val="PL"/>
        <w:rPr>
          <w:noProof w:val="0"/>
          <w:snapToGrid w:val="0"/>
        </w:rPr>
      </w:pPr>
    </w:p>
    <w:p w14:paraId="1130562A" w14:textId="77777777" w:rsidR="006A1CE4" w:rsidRPr="00E67E0D" w:rsidRDefault="006A1CE4" w:rsidP="00E7499B">
      <w:pPr>
        <w:pStyle w:val="PL"/>
        <w:rPr>
          <w:noProof w:val="0"/>
          <w:snapToGrid w:val="0"/>
        </w:rPr>
      </w:pPr>
      <w:r w:rsidRPr="00E67E0D">
        <w:rPr>
          <w:noProof w:val="0"/>
          <w:snapToGrid w:val="0"/>
        </w:rPr>
        <w:t>CompletedCellsInTAI-NR-Item-ExtIEs NGAP-PROTOCOL-EXTENSION ::= {</w:t>
      </w:r>
    </w:p>
    <w:p w14:paraId="066652EB" w14:textId="77777777" w:rsidR="006A1CE4" w:rsidRPr="00E67E0D" w:rsidRDefault="006A1CE4" w:rsidP="00E7499B">
      <w:pPr>
        <w:pStyle w:val="PL"/>
        <w:rPr>
          <w:noProof w:val="0"/>
          <w:snapToGrid w:val="0"/>
        </w:rPr>
      </w:pPr>
      <w:r w:rsidRPr="00E67E0D">
        <w:rPr>
          <w:noProof w:val="0"/>
          <w:snapToGrid w:val="0"/>
        </w:rPr>
        <w:tab/>
        <w:t>...</w:t>
      </w:r>
    </w:p>
    <w:p w14:paraId="1E87A3B1" w14:textId="77777777" w:rsidR="006A1CE4" w:rsidRPr="00E67E0D" w:rsidRDefault="006A1CE4" w:rsidP="00E7499B">
      <w:pPr>
        <w:pStyle w:val="PL"/>
        <w:rPr>
          <w:noProof w:val="0"/>
          <w:snapToGrid w:val="0"/>
        </w:rPr>
      </w:pPr>
      <w:r w:rsidRPr="00E67E0D">
        <w:rPr>
          <w:noProof w:val="0"/>
          <w:snapToGrid w:val="0"/>
        </w:rPr>
        <w:t>}</w:t>
      </w:r>
    </w:p>
    <w:p w14:paraId="549F781E" w14:textId="77777777" w:rsidR="006A1CE4" w:rsidRPr="00E67E0D" w:rsidRDefault="006A1CE4" w:rsidP="00E7499B">
      <w:pPr>
        <w:pStyle w:val="PL"/>
        <w:rPr>
          <w:noProof w:val="0"/>
          <w:snapToGrid w:val="0"/>
        </w:rPr>
      </w:pPr>
    </w:p>
    <w:p w14:paraId="04D0074B" w14:textId="77777777" w:rsidR="006A1CE4" w:rsidRPr="00E67E0D" w:rsidRDefault="006A1CE4" w:rsidP="00E7499B">
      <w:pPr>
        <w:pStyle w:val="PL"/>
        <w:rPr>
          <w:noProof w:val="0"/>
          <w:snapToGrid w:val="0"/>
        </w:rPr>
      </w:pPr>
      <w:r w:rsidRPr="00E67E0D">
        <w:rPr>
          <w:noProof w:val="0"/>
          <w:snapToGrid w:val="0"/>
        </w:rPr>
        <w:t>ConcurrentWarningMessageInd ::= ENUMERATED {</w:t>
      </w:r>
    </w:p>
    <w:p w14:paraId="3BB48D68" w14:textId="77777777" w:rsidR="006A1CE4" w:rsidRPr="00E67E0D" w:rsidRDefault="006A1CE4" w:rsidP="00E7499B">
      <w:pPr>
        <w:pStyle w:val="PL"/>
        <w:rPr>
          <w:noProof w:val="0"/>
          <w:snapToGrid w:val="0"/>
        </w:rPr>
      </w:pPr>
      <w:r w:rsidRPr="00E67E0D">
        <w:rPr>
          <w:noProof w:val="0"/>
          <w:snapToGrid w:val="0"/>
        </w:rPr>
        <w:tab/>
        <w:t>true,</w:t>
      </w:r>
    </w:p>
    <w:p w14:paraId="18A19B5C" w14:textId="77777777" w:rsidR="006A1CE4" w:rsidRPr="00E67E0D" w:rsidRDefault="006A1CE4" w:rsidP="00E7499B">
      <w:pPr>
        <w:pStyle w:val="PL"/>
        <w:rPr>
          <w:noProof w:val="0"/>
          <w:snapToGrid w:val="0"/>
        </w:rPr>
      </w:pPr>
      <w:r w:rsidRPr="00E67E0D">
        <w:rPr>
          <w:noProof w:val="0"/>
          <w:snapToGrid w:val="0"/>
        </w:rPr>
        <w:tab/>
        <w:t>...</w:t>
      </w:r>
    </w:p>
    <w:p w14:paraId="0AD1E454" w14:textId="77777777" w:rsidR="006A1CE4" w:rsidRPr="00E67E0D" w:rsidRDefault="006A1CE4" w:rsidP="00E7499B">
      <w:pPr>
        <w:pStyle w:val="PL"/>
        <w:rPr>
          <w:noProof w:val="0"/>
          <w:snapToGrid w:val="0"/>
        </w:rPr>
      </w:pPr>
      <w:r w:rsidRPr="00E67E0D">
        <w:rPr>
          <w:noProof w:val="0"/>
          <w:snapToGrid w:val="0"/>
        </w:rPr>
        <w:t>}</w:t>
      </w:r>
    </w:p>
    <w:p w14:paraId="31311E11" w14:textId="77777777" w:rsidR="006A1CE4" w:rsidRPr="00E67E0D" w:rsidRDefault="006A1CE4" w:rsidP="00E7499B">
      <w:pPr>
        <w:pStyle w:val="PL"/>
        <w:rPr>
          <w:noProof w:val="0"/>
          <w:snapToGrid w:val="0"/>
        </w:rPr>
      </w:pPr>
    </w:p>
    <w:p w14:paraId="445B4AD1" w14:textId="77777777" w:rsidR="006A1CE4" w:rsidRPr="00E67E0D" w:rsidRDefault="006A1CE4" w:rsidP="00E7499B">
      <w:pPr>
        <w:pStyle w:val="PL"/>
        <w:rPr>
          <w:noProof w:val="0"/>
          <w:snapToGrid w:val="0"/>
        </w:rPr>
      </w:pPr>
      <w:r w:rsidRPr="00E67E0D">
        <w:rPr>
          <w:noProof w:val="0"/>
          <w:snapToGrid w:val="0"/>
        </w:rPr>
        <w:t>ConfidentialityProtectionIndication ::= ENUMERATED {</w:t>
      </w:r>
    </w:p>
    <w:p w14:paraId="7D520931" w14:textId="77777777" w:rsidR="006A1CE4" w:rsidRPr="00E67E0D" w:rsidRDefault="006A1CE4" w:rsidP="00E7499B">
      <w:pPr>
        <w:pStyle w:val="PL"/>
        <w:rPr>
          <w:noProof w:val="0"/>
          <w:snapToGrid w:val="0"/>
        </w:rPr>
      </w:pPr>
      <w:r w:rsidRPr="00E67E0D">
        <w:rPr>
          <w:noProof w:val="0"/>
          <w:snapToGrid w:val="0"/>
        </w:rPr>
        <w:tab/>
        <w:t>required,</w:t>
      </w:r>
    </w:p>
    <w:p w14:paraId="4F3791C3" w14:textId="77777777" w:rsidR="006A1CE4" w:rsidRPr="00E67E0D" w:rsidRDefault="006A1CE4" w:rsidP="00E7499B">
      <w:pPr>
        <w:pStyle w:val="PL"/>
        <w:rPr>
          <w:noProof w:val="0"/>
          <w:snapToGrid w:val="0"/>
        </w:rPr>
      </w:pPr>
      <w:r w:rsidRPr="00E67E0D">
        <w:rPr>
          <w:noProof w:val="0"/>
          <w:snapToGrid w:val="0"/>
        </w:rPr>
        <w:tab/>
        <w:t>preferred,</w:t>
      </w:r>
    </w:p>
    <w:p w14:paraId="21DFD483" w14:textId="77777777" w:rsidR="006A1CE4" w:rsidRPr="00E67E0D" w:rsidRDefault="006A1CE4" w:rsidP="00E7499B">
      <w:pPr>
        <w:pStyle w:val="PL"/>
        <w:rPr>
          <w:noProof w:val="0"/>
          <w:snapToGrid w:val="0"/>
        </w:rPr>
      </w:pPr>
      <w:r w:rsidRPr="00E67E0D">
        <w:rPr>
          <w:noProof w:val="0"/>
          <w:snapToGrid w:val="0"/>
        </w:rPr>
        <w:tab/>
        <w:t>not-needed,</w:t>
      </w:r>
    </w:p>
    <w:p w14:paraId="22E863EF" w14:textId="77777777" w:rsidR="006A1CE4" w:rsidRPr="00E67E0D" w:rsidRDefault="006A1CE4" w:rsidP="00E7499B">
      <w:pPr>
        <w:pStyle w:val="PL"/>
        <w:rPr>
          <w:noProof w:val="0"/>
          <w:snapToGrid w:val="0"/>
        </w:rPr>
      </w:pPr>
      <w:r w:rsidRPr="00E67E0D">
        <w:rPr>
          <w:noProof w:val="0"/>
          <w:snapToGrid w:val="0"/>
        </w:rPr>
        <w:tab/>
        <w:t>...</w:t>
      </w:r>
    </w:p>
    <w:p w14:paraId="484E8018" w14:textId="77777777" w:rsidR="006A1CE4" w:rsidRPr="00E67E0D" w:rsidRDefault="006A1CE4" w:rsidP="00E7499B">
      <w:pPr>
        <w:pStyle w:val="PL"/>
        <w:rPr>
          <w:noProof w:val="0"/>
          <w:snapToGrid w:val="0"/>
        </w:rPr>
      </w:pPr>
      <w:r w:rsidRPr="00E67E0D">
        <w:rPr>
          <w:noProof w:val="0"/>
          <w:snapToGrid w:val="0"/>
        </w:rPr>
        <w:t>}</w:t>
      </w:r>
    </w:p>
    <w:p w14:paraId="0695025F" w14:textId="77777777" w:rsidR="006A1CE4" w:rsidRPr="00E67E0D" w:rsidRDefault="006A1CE4" w:rsidP="00E7499B">
      <w:pPr>
        <w:pStyle w:val="PL"/>
        <w:rPr>
          <w:noProof w:val="0"/>
          <w:snapToGrid w:val="0"/>
        </w:rPr>
      </w:pPr>
    </w:p>
    <w:p w14:paraId="1D88AE56" w14:textId="77777777" w:rsidR="006A1CE4" w:rsidRPr="00E67E0D" w:rsidRDefault="006A1CE4" w:rsidP="00E7499B">
      <w:pPr>
        <w:pStyle w:val="PL"/>
        <w:rPr>
          <w:noProof w:val="0"/>
          <w:snapToGrid w:val="0"/>
        </w:rPr>
      </w:pPr>
      <w:r w:rsidRPr="00E67E0D">
        <w:rPr>
          <w:noProof w:val="0"/>
          <w:snapToGrid w:val="0"/>
        </w:rPr>
        <w:t>ConfidentialityProtectionResult ::= ENUMERATED {</w:t>
      </w:r>
    </w:p>
    <w:p w14:paraId="1F94D915" w14:textId="77777777" w:rsidR="006A1CE4" w:rsidRPr="00E67E0D" w:rsidRDefault="006A1CE4" w:rsidP="00E7499B">
      <w:pPr>
        <w:pStyle w:val="PL"/>
        <w:rPr>
          <w:noProof w:val="0"/>
          <w:snapToGrid w:val="0"/>
        </w:rPr>
      </w:pPr>
      <w:r w:rsidRPr="00E67E0D">
        <w:rPr>
          <w:noProof w:val="0"/>
          <w:snapToGrid w:val="0"/>
        </w:rPr>
        <w:tab/>
        <w:t>performed,</w:t>
      </w:r>
    </w:p>
    <w:p w14:paraId="2C58CB2E" w14:textId="77777777" w:rsidR="006A1CE4" w:rsidRPr="00E67E0D" w:rsidRDefault="006A1CE4" w:rsidP="00E7499B">
      <w:pPr>
        <w:pStyle w:val="PL"/>
        <w:rPr>
          <w:noProof w:val="0"/>
          <w:snapToGrid w:val="0"/>
        </w:rPr>
      </w:pPr>
      <w:r w:rsidRPr="00E67E0D">
        <w:rPr>
          <w:noProof w:val="0"/>
          <w:snapToGrid w:val="0"/>
        </w:rPr>
        <w:tab/>
        <w:t>not-performed,</w:t>
      </w:r>
    </w:p>
    <w:p w14:paraId="6577614D" w14:textId="77777777" w:rsidR="006A1CE4" w:rsidRPr="00E67E0D" w:rsidRDefault="006A1CE4" w:rsidP="00E7499B">
      <w:pPr>
        <w:pStyle w:val="PL"/>
        <w:rPr>
          <w:noProof w:val="0"/>
          <w:snapToGrid w:val="0"/>
        </w:rPr>
      </w:pPr>
      <w:r w:rsidRPr="00E67E0D">
        <w:rPr>
          <w:noProof w:val="0"/>
          <w:snapToGrid w:val="0"/>
        </w:rPr>
        <w:tab/>
        <w:t>...</w:t>
      </w:r>
    </w:p>
    <w:p w14:paraId="2FDCACA7" w14:textId="77777777" w:rsidR="006A1CE4" w:rsidRPr="00E67E0D" w:rsidRDefault="006A1CE4" w:rsidP="00E7499B">
      <w:pPr>
        <w:pStyle w:val="PL"/>
        <w:rPr>
          <w:noProof w:val="0"/>
          <w:snapToGrid w:val="0"/>
        </w:rPr>
      </w:pPr>
      <w:r w:rsidRPr="00E67E0D">
        <w:rPr>
          <w:noProof w:val="0"/>
          <w:snapToGrid w:val="0"/>
        </w:rPr>
        <w:t>}</w:t>
      </w:r>
    </w:p>
    <w:p w14:paraId="3FD848CD" w14:textId="77777777" w:rsidR="006A1CE4" w:rsidRPr="00E67E0D" w:rsidRDefault="006A1CE4" w:rsidP="00E7499B">
      <w:pPr>
        <w:pStyle w:val="PL"/>
        <w:rPr>
          <w:snapToGrid w:val="0"/>
        </w:rPr>
      </w:pPr>
    </w:p>
    <w:p w14:paraId="676DBAE9" w14:textId="77777777" w:rsidR="006A1CE4" w:rsidRPr="00E67E0D" w:rsidRDefault="006A1CE4" w:rsidP="00E7499B">
      <w:pPr>
        <w:pStyle w:val="PL"/>
        <w:spacing w:line="0" w:lineRule="atLeast"/>
        <w:rPr>
          <w:noProof w:val="0"/>
          <w:snapToGrid w:val="0"/>
        </w:rPr>
      </w:pPr>
      <w:r w:rsidRPr="00E67E0D">
        <w:rPr>
          <w:noProof w:val="0"/>
          <w:snapToGrid w:val="0"/>
        </w:rPr>
        <w:t>CoreNetworkAssistanceInformation ::= SEQUENCE {</w:t>
      </w:r>
    </w:p>
    <w:p w14:paraId="77A85FB2" w14:textId="77777777" w:rsidR="006A1CE4" w:rsidRPr="00E67E0D" w:rsidRDefault="006A1CE4" w:rsidP="00E7499B">
      <w:pPr>
        <w:pStyle w:val="PL"/>
        <w:spacing w:line="0" w:lineRule="atLeast"/>
        <w:rPr>
          <w:noProof w:val="0"/>
          <w:snapToGrid w:val="0"/>
        </w:rPr>
      </w:pPr>
      <w:r w:rsidRPr="00E67E0D">
        <w:rPr>
          <w:noProof w:val="0"/>
          <w:snapToGrid w:val="0"/>
        </w:rPr>
        <w:tab/>
        <w:t>uEIdentityIndexValue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UEIdentityIndexValue,</w:t>
      </w:r>
    </w:p>
    <w:p w14:paraId="116C34D1" w14:textId="77777777" w:rsidR="006A1CE4" w:rsidRPr="00E67E0D" w:rsidRDefault="006A1CE4" w:rsidP="00E7499B">
      <w:pPr>
        <w:pStyle w:val="PL"/>
        <w:spacing w:line="0" w:lineRule="atLeast"/>
        <w:rPr>
          <w:noProof w:val="0"/>
          <w:snapToGrid w:val="0"/>
        </w:rPr>
      </w:pPr>
      <w:r w:rsidRPr="00E67E0D">
        <w:rPr>
          <w:noProof w:val="0"/>
          <w:snapToGrid w:val="0"/>
        </w:rPr>
        <w:tab/>
        <w:t>uESpecificDRX</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PagingDRX</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7F32E0DB" w14:textId="77777777" w:rsidR="006A1CE4" w:rsidRPr="00E67E0D" w:rsidRDefault="006A1CE4" w:rsidP="00E7499B">
      <w:pPr>
        <w:pStyle w:val="PL"/>
        <w:spacing w:line="0" w:lineRule="atLeast"/>
        <w:rPr>
          <w:noProof w:val="0"/>
          <w:snapToGrid w:val="0"/>
        </w:rPr>
      </w:pPr>
      <w:r w:rsidRPr="00E67E0D">
        <w:rPr>
          <w:noProof w:val="0"/>
          <w:snapToGrid w:val="0"/>
        </w:rPr>
        <w:tab/>
        <w:t>periodicRegistrationUpdateTimer</w:t>
      </w:r>
      <w:r w:rsidRPr="00E67E0D">
        <w:rPr>
          <w:noProof w:val="0"/>
          <w:snapToGrid w:val="0"/>
        </w:rPr>
        <w:tab/>
      </w:r>
      <w:r w:rsidRPr="00E67E0D">
        <w:rPr>
          <w:noProof w:val="0"/>
          <w:snapToGrid w:val="0"/>
        </w:rPr>
        <w:tab/>
        <w:t>PeriodicRegistrationUpdateTimer,</w:t>
      </w:r>
    </w:p>
    <w:p w14:paraId="5DE934D5" w14:textId="77777777" w:rsidR="006A1CE4" w:rsidRPr="00E67E0D" w:rsidRDefault="006A1CE4" w:rsidP="00E7499B">
      <w:pPr>
        <w:pStyle w:val="PL"/>
        <w:spacing w:line="0" w:lineRule="atLeast"/>
        <w:rPr>
          <w:noProof w:val="0"/>
          <w:snapToGrid w:val="0"/>
        </w:rPr>
      </w:pPr>
      <w:r w:rsidRPr="00E67E0D">
        <w:rPr>
          <w:noProof w:val="0"/>
          <w:snapToGrid w:val="0"/>
        </w:rPr>
        <w:tab/>
        <w:t>mICOModeIndication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MICOModeIndication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569CB235" w14:textId="77777777" w:rsidR="006A1CE4" w:rsidRPr="00E67E0D" w:rsidRDefault="006A1CE4" w:rsidP="00E7499B">
      <w:pPr>
        <w:pStyle w:val="PL"/>
        <w:spacing w:line="0" w:lineRule="atLeast"/>
        <w:rPr>
          <w:noProof w:val="0"/>
          <w:snapToGrid w:val="0"/>
        </w:rPr>
      </w:pPr>
      <w:r w:rsidRPr="00E67E0D">
        <w:rPr>
          <w:noProof w:val="0"/>
          <w:snapToGrid w:val="0"/>
        </w:rPr>
        <w:tab/>
        <w:t>tAIListForInactive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TAIListForInactive,</w:t>
      </w:r>
    </w:p>
    <w:p w14:paraId="546D8B7F" w14:textId="77777777" w:rsidR="006A1CE4" w:rsidRPr="00E67E0D" w:rsidRDefault="006A1CE4" w:rsidP="00E7499B">
      <w:pPr>
        <w:pStyle w:val="PL"/>
        <w:spacing w:line="0" w:lineRule="atLeast"/>
        <w:rPr>
          <w:noProof w:val="0"/>
          <w:snapToGrid w:val="0"/>
        </w:rPr>
      </w:pPr>
      <w:r w:rsidRPr="00E67E0D">
        <w:rPr>
          <w:noProof w:val="0"/>
          <w:snapToGrid w:val="0"/>
        </w:rPr>
        <w:tab/>
        <w:t>expectedUEBehaviour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ExpectedUEBehaviour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098D64BA"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{CoreNetworkAssistanceInformation-ExtIEs} }</w:t>
      </w:r>
      <w:r w:rsidRPr="00E67E0D">
        <w:rPr>
          <w:noProof w:val="0"/>
          <w:snapToGrid w:val="0"/>
        </w:rPr>
        <w:tab/>
        <w:t>OPTIONAL,</w:t>
      </w:r>
    </w:p>
    <w:p w14:paraId="105DE207"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7CB4F1B1" w14:textId="77777777" w:rsidR="006A1CE4" w:rsidRPr="00E67E0D" w:rsidRDefault="006A1CE4" w:rsidP="00E7499B">
      <w:pPr>
        <w:pStyle w:val="PL"/>
        <w:spacing w:line="0" w:lineRule="atLeast"/>
        <w:rPr>
          <w:noProof w:val="0"/>
          <w:snapToGrid w:val="0"/>
        </w:rPr>
      </w:pPr>
      <w:r w:rsidRPr="00E67E0D">
        <w:rPr>
          <w:noProof w:val="0"/>
          <w:snapToGrid w:val="0"/>
        </w:rPr>
        <w:t>}</w:t>
      </w:r>
    </w:p>
    <w:p w14:paraId="44A91A9F" w14:textId="77777777" w:rsidR="006A1CE4" w:rsidRPr="00E67E0D" w:rsidRDefault="006A1CE4" w:rsidP="00E7499B">
      <w:pPr>
        <w:pStyle w:val="PL"/>
        <w:spacing w:line="0" w:lineRule="atLeast"/>
        <w:rPr>
          <w:noProof w:val="0"/>
          <w:snapToGrid w:val="0"/>
        </w:rPr>
      </w:pPr>
    </w:p>
    <w:p w14:paraId="266F2167" w14:textId="77777777" w:rsidR="006A1CE4" w:rsidRPr="00E67E0D" w:rsidRDefault="006A1CE4" w:rsidP="00E7499B">
      <w:pPr>
        <w:pStyle w:val="PL"/>
        <w:rPr>
          <w:noProof w:val="0"/>
          <w:snapToGrid w:val="0"/>
        </w:rPr>
      </w:pPr>
      <w:r w:rsidRPr="00E67E0D">
        <w:rPr>
          <w:noProof w:val="0"/>
          <w:snapToGrid w:val="0"/>
        </w:rPr>
        <w:t>CoreNetworkAssistanceInformation-ExtIEs NGAP-PROTOCOL-EXTENSION ::= {</w:t>
      </w:r>
    </w:p>
    <w:p w14:paraId="10612584" w14:textId="77777777" w:rsidR="006A1CE4" w:rsidRPr="00E67E0D" w:rsidRDefault="006A1CE4" w:rsidP="00E7499B">
      <w:pPr>
        <w:pStyle w:val="PL"/>
        <w:rPr>
          <w:noProof w:val="0"/>
          <w:snapToGrid w:val="0"/>
        </w:rPr>
      </w:pPr>
      <w:r w:rsidRPr="00E67E0D">
        <w:rPr>
          <w:noProof w:val="0"/>
          <w:snapToGrid w:val="0"/>
        </w:rPr>
        <w:tab/>
        <w:t>...</w:t>
      </w:r>
    </w:p>
    <w:p w14:paraId="79E8FC29" w14:textId="77777777" w:rsidR="006A1CE4" w:rsidRPr="00E67E0D" w:rsidRDefault="006A1CE4" w:rsidP="00E7499B">
      <w:pPr>
        <w:pStyle w:val="PL"/>
        <w:rPr>
          <w:noProof w:val="0"/>
          <w:snapToGrid w:val="0"/>
        </w:rPr>
      </w:pPr>
      <w:r w:rsidRPr="00E67E0D">
        <w:rPr>
          <w:noProof w:val="0"/>
          <w:snapToGrid w:val="0"/>
        </w:rPr>
        <w:t>}</w:t>
      </w:r>
    </w:p>
    <w:p w14:paraId="7A1EAE79" w14:textId="77777777" w:rsidR="006A1CE4" w:rsidRPr="00E67E0D" w:rsidRDefault="006A1CE4" w:rsidP="00E7499B">
      <w:pPr>
        <w:pStyle w:val="PL"/>
        <w:rPr>
          <w:noProof w:val="0"/>
          <w:snapToGrid w:val="0"/>
        </w:rPr>
      </w:pPr>
    </w:p>
    <w:p w14:paraId="06184249" w14:textId="77777777" w:rsidR="006A1CE4" w:rsidRPr="00E67E0D" w:rsidRDefault="006A1CE4" w:rsidP="00E7499B">
      <w:pPr>
        <w:pStyle w:val="PL"/>
        <w:rPr>
          <w:ins w:id="6434" w:author="Issam" w:date="2019-02-12T23:38:00Z"/>
        </w:rPr>
      </w:pPr>
      <w:ins w:id="6435" w:author="Issam" w:date="2019-02-12T23:38:00Z">
        <w:r w:rsidRPr="00E67E0D">
          <w:t>COUNTValueForPDCP-SN12 ::= SEQUENCE {</w:t>
        </w:r>
      </w:ins>
    </w:p>
    <w:p w14:paraId="6BB39467" w14:textId="77777777" w:rsidR="006A1CE4" w:rsidRPr="00E67E0D" w:rsidRDefault="006A1CE4" w:rsidP="00E7499B">
      <w:pPr>
        <w:pStyle w:val="PL"/>
        <w:rPr>
          <w:ins w:id="6436" w:author="Issam" w:date="2019-02-12T23:38:00Z"/>
          <w:snapToGrid w:val="0"/>
        </w:rPr>
      </w:pPr>
      <w:ins w:id="6437" w:author="Issam" w:date="2019-02-12T23:38:00Z">
        <w:r w:rsidRPr="00E67E0D">
          <w:rPr>
            <w:snapToGrid w:val="0"/>
          </w:rPr>
          <w:tab/>
          <w:t>pDCP-SN12</w:t>
        </w:r>
        <w:r w:rsidRPr="00E67E0D">
          <w:rPr>
            <w:snapToGrid w:val="0"/>
          </w:rPr>
          <w:tab/>
        </w:r>
        <w:r w:rsidRPr="00E67E0D">
          <w:rPr>
            <w:snapToGrid w:val="0"/>
          </w:rPr>
          <w:tab/>
        </w:r>
        <w:r w:rsidRPr="00E67E0D">
          <w:rPr>
            <w:snapToGrid w:val="0"/>
          </w:rPr>
          <w:tab/>
          <w:t>INTEGER (0..4095),</w:t>
        </w:r>
      </w:ins>
    </w:p>
    <w:p w14:paraId="635121DC" w14:textId="77777777" w:rsidR="006A1CE4" w:rsidRPr="00E67E0D" w:rsidRDefault="006A1CE4" w:rsidP="00E7499B">
      <w:pPr>
        <w:pStyle w:val="PL"/>
        <w:rPr>
          <w:ins w:id="6438" w:author="Issam" w:date="2019-02-12T23:38:00Z"/>
          <w:snapToGrid w:val="0"/>
        </w:rPr>
      </w:pPr>
      <w:ins w:id="6439" w:author="Issam" w:date="2019-02-12T23:38:00Z">
        <w:r w:rsidRPr="00E67E0D">
          <w:rPr>
            <w:snapToGrid w:val="0"/>
          </w:rPr>
          <w:tab/>
          <w:t>hFN-PDCP-SN12</w:t>
        </w:r>
        <w:r w:rsidRPr="00E67E0D">
          <w:rPr>
            <w:snapToGrid w:val="0"/>
          </w:rPr>
          <w:tab/>
        </w:r>
        <w:r w:rsidRPr="00E67E0D">
          <w:rPr>
            <w:snapToGrid w:val="0"/>
          </w:rPr>
          <w:tab/>
          <w:t>INTEGER (0..</w:t>
        </w:r>
        <w:r w:rsidRPr="00E67E0D">
          <w:rPr>
            <w:lang w:eastAsia="ja-JP"/>
          </w:rPr>
          <w:t>1048575</w:t>
        </w:r>
        <w:r w:rsidRPr="00E67E0D">
          <w:rPr>
            <w:snapToGrid w:val="0"/>
          </w:rPr>
          <w:t>),</w:t>
        </w:r>
      </w:ins>
    </w:p>
    <w:p w14:paraId="3A8CEB3C" w14:textId="77777777" w:rsidR="006A1CE4" w:rsidRPr="00E67E0D" w:rsidRDefault="006A1CE4" w:rsidP="00E7499B">
      <w:pPr>
        <w:pStyle w:val="PL"/>
        <w:rPr>
          <w:snapToGrid w:val="0"/>
        </w:rPr>
      </w:pPr>
      <w:ins w:id="6440" w:author="Issam" w:date="2019-02-12T23:38:00Z">
        <w:r w:rsidRPr="00E67E0D">
          <w:rPr>
            <w:snapToGrid w:val="0"/>
          </w:rPr>
          <w:tab/>
          <w:t>iE-Extensions</w:t>
        </w:r>
        <w:r w:rsidRPr="00E67E0D">
          <w:rPr>
            <w:snapToGrid w:val="0"/>
          </w:rPr>
          <w:tab/>
        </w:r>
        <w:r w:rsidRPr="00E67E0D">
          <w:rPr>
            <w:snapToGrid w:val="0"/>
          </w:rPr>
          <w:tab/>
          <w:t>ProtocolExtensionContainer { {</w:t>
        </w:r>
        <w:r w:rsidRPr="00E67E0D">
          <w:t>COUNTValueForPDCP-SN12</w:t>
        </w:r>
      </w:ins>
      <w:moveToRangeStart w:id="6441" w:author="Issam" w:date="2019-02-12T23:38:00Z" w:name="move907105"/>
      <w:moveTo w:id="6442" w:author="Issam" w:date="2019-02-12T23:38:00Z">
        <w:r w:rsidRPr="00E67E0D">
          <w:rPr>
            <w:snapToGrid w:val="0"/>
          </w:rPr>
          <w:t>-ExtIEs} }</w:t>
        </w:r>
        <w:r w:rsidRPr="00E67E0D">
          <w:rPr>
            <w:snapToGrid w:val="0"/>
          </w:rPr>
          <w:tab/>
          <w:t>OPTIONAL,</w:t>
        </w:r>
      </w:moveTo>
    </w:p>
    <w:p w14:paraId="4B292F5E" w14:textId="77777777" w:rsidR="006A1CE4" w:rsidRPr="00E67E0D" w:rsidRDefault="006A1CE4" w:rsidP="00E7499B">
      <w:pPr>
        <w:pStyle w:val="PL"/>
        <w:rPr>
          <w:snapToGrid w:val="0"/>
        </w:rPr>
      </w:pPr>
      <w:moveTo w:id="6443" w:author="Issam" w:date="2019-02-12T23:38:00Z">
        <w:r w:rsidRPr="00E67E0D">
          <w:rPr>
            <w:snapToGrid w:val="0"/>
          </w:rPr>
          <w:tab/>
          <w:t>...</w:t>
        </w:r>
      </w:moveTo>
    </w:p>
    <w:p w14:paraId="060B096F" w14:textId="77777777" w:rsidR="006A1CE4" w:rsidRPr="00E67E0D" w:rsidRDefault="006A1CE4" w:rsidP="00E7499B">
      <w:pPr>
        <w:pStyle w:val="PL"/>
        <w:rPr>
          <w:snapToGrid w:val="0"/>
        </w:rPr>
      </w:pPr>
      <w:moveTo w:id="6444" w:author="Issam" w:date="2019-02-12T23:38:00Z">
        <w:r w:rsidRPr="00E67E0D">
          <w:rPr>
            <w:snapToGrid w:val="0"/>
          </w:rPr>
          <w:t>}</w:t>
        </w:r>
      </w:moveTo>
    </w:p>
    <w:p w14:paraId="7075AA75" w14:textId="77777777" w:rsidR="006A1CE4" w:rsidRPr="00E67E0D" w:rsidRDefault="006A1CE4" w:rsidP="00E7499B">
      <w:pPr>
        <w:pStyle w:val="PL"/>
        <w:rPr>
          <w:snapToGrid w:val="0"/>
        </w:rPr>
      </w:pPr>
    </w:p>
    <w:moveToRangeEnd w:id="6441"/>
    <w:p w14:paraId="6D19411D" w14:textId="77777777" w:rsidR="006A1CE4" w:rsidRPr="00E67E0D" w:rsidRDefault="006A1CE4" w:rsidP="00E7499B">
      <w:pPr>
        <w:pStyle w:val="PL"/>
        <w:rPr>
          <w:ins w:id="6445" w:author="Issam" w:date="2019-02-12T23:38:00Z"/>
          <w:snapToGrid w:val="0"/>
        </w:rPr>
      </w:pPr>
      <w:ins w:id="6446" w:author="Issam" w:date="2019-02-12T23:38:00Z">
        <w:r w:rsidRPr="00E67E0D">
          <w:t>COUNTValueForPDCP-SN12</w:t>
        </w:r>
        <w:r w:rsidRPr="00E67E0D">
          <w:rPr>
            <w:snapToGrid w:val="0"/>
          </w:rPr>
          <w:t>-ExtIEs NGAP-PROTOCOL-EXTENSION ::= {</w:t>
        </w:r>
      </w:ins>
    </w:p>
    <w:p w14:paraId="7CE3E40D" w14:textId="77777777" w:rsidR="006A1CE4" w:rsidRPr="00E67E0D" w:rsidRDefault="006A1CE4" w:rsidP="00E7499B">
      <w:pPr>
        <w:pStyle w:val="PL"/>
        <w:rPr>
          <w:ins w:id="6447" w:author="Issam" w:date="2019-02-12T23:38:00Z"/>
          <w:snapToGrid w:val="0"/>
        </w:rPr>
      </w:pPr>
      <w:ins w:id="6448" w:author="Issam" w:date="2019-02-12T23:38:00Z">
        <w:r w:rsidRPr="00E67E0D">
          <w:rPr>
            <w:snapToGrid w:val="0"/>
          </w:rPr>
          <w:tab/>
          <w:t>...</w:t>
        </w:r>
      </w:ins>
    </w:p>
    <w:p w14:paraId="4DB0C3ED" w14:textId="77777777" w:rsidR="006A1CE4" w:rsidRPr="00E67E0D" w:rsidRDefault="006A1CE4" w:rsidP="00E7499B">
      <w:pPr>
        <w:pStyle w:val="PL"/>
        <w:rPr>
          <w:ins w:id="6449" w:author="Issam" w:date="2019-02-12T23:38:00Z"/>
        </w:rPr>
      </w:pPr>
      <w:ins w:id="6450" w:author="Issam" w:date="2019-02-12T23:38:00Z">
        <w:r w:rsidRPr="00E67E0D">
          <w:rPr>
            <w:snapToGrid w:val="0"/>
          </w:rPr>
          <w:t>}</w:t>
        </w:r>
      </w:ins>
    </w:p>
    <w:p w14:paraId="11594905" w14:textId="77777777" w:rsidR="006A1CE4" w:rsidRPr="00E67E0D" w:rsidRDefault="006A1CE4" w:rsidP="00E7499B">
      <w:pPr>
        <w:pStyle w:val="PL"/>
        <w:rPr>
          <w:ins w:id="6451" w:author="Issam" w:date="2019-02-12T23:38:00Z"/>
        </w:rPr>
      </w:pPr>
    </w:p>
    <w:p w14:paraId="29530A34" w14:textId="77777777" w:rsidR="006A1CE4" w:rsidRPr="00E67E0D" w:rsidRDefault="006A1CE4" w:rsidP="00E7499B">
      <w:pPr>
        <w:pStyle w:val="PL"/>
        <w:rPr>
          <w:ins w:id="6452" w:author="Issam" w:date="2019-02-12T23:38:00Z"/>
        </w:rPr>
      </w:pPr>
      <w:ins w:id="6453" w:author="Issam" w:date="2019-02-12T23:38:00Z">
        <w:r w:rsidRPr="00E67E0D">
          <w:t>COUNTValueForPDCP-SN18 ::= SEQUENCE {</w:t>
        </w:r>
      </w:ins>
    </w:p>
    <w:p w14:paraId="71BB2802" w14:textId="77777777" w:rsidR="006A1CE4" w:rsidRPr="00E67E0D" w:rsidRDefault="006A1CE4" w:rsidP="00E7499B">
      <w:pPr>
        <w:pStyle w:val="PL"/>
        <w:rPr>
          <w:ins w:id="6454" w:author="Issam" w:date="2019-02-12T23:38:00Z"/>
          <w:snapToGrid w:val="0"/>
        </w:rPr>
      </w:pPr>
      <w:ins w:id="6455" w:author="Issam" w:date="2019-02-12T23:38:00Z">
        <w:r w:rsidRPr="00E67E0D">
          <w:rPr>
            <w:snapToGrid w:val="0"/>
          </w:rPr>
          <w:tab/>
          <w:t>pDCP-SN18</w:t>
        </w:r>
        <w:r w:rsidRPr="00E67E0D">
          <w:rPr>
            <w:snapToGrid w:val="0"/>
          </w:rPr>
          <w:tab/>
        </w:r>
        <w:r w:rsidRPr="00E67E0D">
          <w:rPr>
            <w:snapToGrid w:val="0"/>
          </w:rPr>
          <w:tab/>
        </w:r>
        <w:r w:rsidRPr="00E67E0D">
          <w:rPr>
            <w:snapToGrid w:val="0"/>
          </w:rPr>
          <w:tab/>
          <w:t>INTEGER (0..262143),</w:t>
        </w:r>
      </w:ins>
    </w:p>
    <w:p w14:paraId="33FABAA1" w14:textId="77777777" w:rsidR="006A1CE4" w:rsidRPr="00E67E0D" w:rsidRDefault="006A1CE4" w:rsidP="00E7499B">
      <w:pPr>
        <w:pStyle w:val="PL"/>
        <w:rPr>
          <w:ins w:id="6456" w:author="Issam" w:date="2019-02-12T23:38:00Z"/>
          <w:snapToGrid w:val="0"/>
        </w:rPr>
      </w:pPr>
      <w:ins w:id="6457" w:author="Issam" w:date="2019-02-12T23:38:00Z">
        <w:r w:rsidRPr="00E67E0D">
          <w:rPr>
            <w:snapToGrid w:val="0"/>
          </w:rPr>
          <w:tab/>
          <w:t>hFN-PDCP-SN18</w:t>
        </w:r>
        <w:r w:rsidRPr="00E67E0D">
          <w:rPr>
            <w:snapToGrid w:val="0"/>
          </w:rPr>
          <w:tab/>
        </w:r>
        <w:r w:rsidRPr="00E67E0D">
          <w:rPr>
            <w:snapToGrid w:val="0"/>
          </w:rPr>
          <w:tab/>
          <w:t>INTEGER (0..16383),</w:t>
        </w:r>
      </w:ins>
    </w:p>
    <w:p w14:paraId="34D68D87" w14:textId="77777777" w:rsidR="006A1CE4" w:rsidRPr="00E67E0D" w:rsidRDefault="006A1CE4" w:rsidP="00E7499B">
      <w:pPr>
        <w:pStyle w:val="PL"/>
        <w:rPr>
          <w:snapToGrid w:val="0"/>
        </w:rPr>
      </w:pPr>
      <w:ins w:id="6458" w:author="Issam" w:date="2019-02-12T23:38:00Z">
        <w:r w:rsidRPr="00E67E0D">
          <w:rPr>
            <w:snapToGrid w:val="0"/>
          </w:rPr>
          <w:tab/>
          <w:t>iE-Extensions</w:t>
        </w:r>
        <w:r w:rsidRPr="00E67E0D">
          <w:rPr>
            <w:snapToGrid w:val="0"/>
          </w:rPr>
          <w:tab/>
        </w:r>
        <w:r w:rsidRPr="00E67E0D">
          <w:rPr>
            <w:snapToGrid w:val="0"/>
          </w:rPr>
          <w:tab/>
          <w:t>ProtocolExtensionContainer { {</w:t>
        </w:r>
        <w:r w:rsidRPr="00E67E0D">
          <w:t>COUNTValueForPDCP-SN18</w:t>
        </w:r>
      </w:ins>
      <w:moveToRangeStart w:id="6459" w:author="Issam" w:date="2019-02-12T23:38:00Z" w:name="move907106"/>
      <w:moveTo w:id="6460" w:author="Issam" w:date="2019-02-12T23:38:00Z">
        <w:r w:rsidRPr="00E67E0D">
          <w:rPr>
            <w:snapToGrid w:val="0"/>
          </w:rPr>
          <w:t>-ExtIEs} }</w:t>
        </w:r>
        <w:r w:rsidRPr="00E67E0D">
          <w:rPr>
            <w:snapToGrid w:val="0"/>
          </w:rPr>
          <w:tab/>
          <w:t>OPTIONAL,</w:t>
        </w:r>
      </w:moveTo>
    </w:p>
    <w:p w14:paraId="2600421F" w14:textId="77777777" w:rsidR="006A1CE4" w:rsidRPr="00E67E0D" w:rsidRDefault="006A1CE4" w:rsidP="00E7499B">
      <w:pPr>
        <w:pStyle w:val="PL"/>
        <w:rPr>
          <w:snapToGrid w:val="0"/>
        </w:rPr>
      </w:pPr>
      <w:moveTo w:id="6461" w:author="Issam" w:date="2019-02-12T23:38:00Z">
        <w:r w:rsidRPr="00E67E0D">
          <w:rPr>
            <w:snapToGrid w:val="0"/>
          </w:rPr>
          <w:tab/>
          <w:t>...</w:t>
        </w:r>
      </w:moveTo>
    </w:p>
    <w:p w14:paraId="72F55D13" w14:textId="77777777" w:rsidR="006A1CE4" w:rsidRPr="00E67E0D" w:rsidRDefault="006A1CE4" w:rsidP="00E7499B">
      <w:pPr>
        <w:pStyle w:val="PL"/>
        <w:rPr>
          <w:snapToGrid w:val="0"/>
        </w:rPr>
      </w:pPr>
      <w:moveTo w:id="6462" w:author="Issam" w:date="2019-02-12T23:38:00Z">
        <w:r w:rsidRPr="00E67E0D">
          <w:rPr>
            <w:snapToGrid w:val="0"/>
          </w:rPr>
          <w:t>}</w:t>
        </w:r>
      </w:moveTo>
    </w:p>
    <w:p w14:paraId="4A009C7C" w14:textId="77777777" w:rsidR="006A1CE4" w:rsidRPr="00E67E0D" w:rsidRDefault="006A1CE4" w:rsidP="00E7499B">
      <w:pPr>
        <w:pStyle w:val="PL"/>
        <w:rPr>
          <w:snapToGrid w:val="0"/>
        </w:rPr>
      </w:pPr>
    </w:p>
    <w:moveToRangeEnd w:id="6459"/>
    <w:p w14:paraId="1480212F" w14:textId="77777777" w:rsidR="006A1CE4" w:rsidRPr="00E67E0D" w:rsidRDefault="006A1CE4" w:rsidP="00E7499B">
      <w:pPr>
        <w:pStyle w:val="PL"/>
        <w:rPr>
          <w:ins w:id="6463" w:author="Issam" w:date="2019-02-12T23:38:00Z"/>
          <w:snapToGrid w:val="0"/>
        </w:rPr>
      </w:pPr>
      <w:ins w:id="6464" w:author="Issam" w:date="2019-02-12T23:38:00Z">
        <w:r w:rsidRPr="00E67E0D">
          <w:t>COUNTValueForPDCP-SN18</w:t>
        </w:r>
        <w:r w:rsidRPr="00E67E0D">
          <w:rPr>
            <w:snapToGrid w:val="0"/>
          </w:rPr>
          <w:t>-ExtIEs NGAP-PROTOCOL-EXTENSION ::= {</w:t>
        </w:r>
      </w:ins>
    </w:p>
    <w:p w14:paraId="1285BD47" w14:textId="77777777" w:rsidR="006A1CE4" w:rsidRPr="00E67E0D" w:rsidRDefault="006A1CE4" w:rsidP="00E7499B">
      <w:pPr>
        <w:pStyle w:val="PL"/>
        <w:rPr>
          <w:ins w:id="6465" w:author="Issam" w:date="2019-02-12T23:38:00Z"/>
          <w:snapToGrid w:val="0"/>
        </w:rPr>
      </w:pPr>
      <w:ins w:id="6466" w:author="Issam" w:date="2019-02-12T23:38:00Z">
        <w:r w:rsidRPr="00E67E0D">
          <w:rPr>
            <w:snapToGrid w:val="0"/>
          </w:rPr>
          <w:tab/>
          <w:t>...</w:t>
        </w:r>
      </w:ins>
    </w:p>
    <w:p w14:paraId="2FBAFEEC" w14:textId="77777777" w:rsidR="006A1CE4" w:rsidRPr="00E67E0D" w:rsidRDefault="006A1CE4" w:rsidP="00E7499B">
      <w:pPr>
        <w:pStyle w:val="PL"/>
        <w:rPr>
          <w:ins w:id="6467" w:author="Issam" w:date="2019-02-12T23:38:00Z"/>
        </w:rPr>
      </w:pPr>
      <w:ins w:id="6468" w:author="Issam" w:date="2019-02-12T23:38:00Z">
        <w:r w:rsidRPr="00E67E0D">
          <w:rPr>
            <w:snapToGrid w:val="0"/>
          </w:rPr>
          <w:t>}</w:t>
        </w:r>
      </w:ins>
    </w:p>
    <w:p w14:paraId="33D26B11" w14:textId="77777777" w:rsidR="006A1CE4" w:rsidRPr="00E67E0D" w:rsidRDefault="006A1CE4" w:rsidP="00E7499B">
      <w:pPr>
        <w:pStyle w:val="PL"/>
        <w:rPr>
          <w:ins w:id="6469" w:author="Issam" w:date="2019-02-12T23:38:00Z"/>
          <w:noProof w:val="0"/>
          <w:snapToGrid w:val="0"/>
        </w:rPr>
      </w:pPr>
    </w:p>
    <w:p w14:paraId="2A624205" w14:textId="77777777" w:rsidR="006A1CE4" w:rsidRPr="00E67E0D" w:rsidRDefault="006A1CE4" w:rsidP="00E7499B">
      <w:pPr>
        <w:pStyle w:val="PL"/>
        <w:rPr>
          <w:noProof w:val="0"/>
          <w:snapToGrid w:val="0"/>
        </w:rPr>
      </w:pPr>
      <w:r w:rsidRPr="00E67E0D">
        <w:rPr>
          <w:noProof w:val="0"/>
          <w:snapToGrid w:val="0"/>
        </w:rPr>
        <w:t>CPTransportLayerInformation ::= CHOICE {</w:t>
      </w:r>
    </w:p>
    <w:p w14:paraId="168B814D" w14:textId="77777777" w:rsidR="006A1CE4" w:rsidRPr="00E67E0D" w:rsidRDefault="006A1CE4" w:rsidP="00E7499B">
      <w:pPr>
        <w:pStyle w:val="PL"/>
        <w:rPr>
          <w:noProof w:val="0"/>
          <w:snapToGrid w:val="0"/>
        </w:rPr>
      </w:pPr>
      <w:r w:rsidRPr="00E67E0D">
        <w:rPr>
          <w:noProof w:val="0"/>
          <w:snapToGrid w:val="0"/>
        </w:rPr>
        <w:tab/>
        <w:t>endpointIPAddress</w:t>
      </w:r>
      <w:r w:rsidRPr="00E67E0D">
        <w:rPr>
          <w:noProof w:val="0"/>
          <w:snapToGrid w:val="0"/>
        </w:rPr>
        <w:tab/>
      </w:r>
      <w:r w:rsidRPr="00E67E0D">
        <w:rPr>
          <w:noProof w:val="0"/>
          <w:snapToGrid w:val="0"/>
        </w:rPr>
        <w:tab/>
        <w:t>TransportLayerAddress,</w:t>
      </w:r>
    </w:p>
    <w:p w14:paraId="00EC2564" w14:textId="77777777" w:rsidR="006A1CE4" w:rsidRPr="00E67E0D" w:rsidRDefault="006A1CE4" w:rsidP="00E7499B">
      <w:pPr>
        <w:pStyle w:val="PL"/>
        <w:rPr>
          <w:noProof w:val="0"/>
        </w:rPr>
      </w:pPr>
      <w:r w:rsidRPr="00E67E0D">
        <w:rPr>
          <w:noProof w:val="0"/>
        </w:rPr>
        <w:tab/>
        <w:t>choice-Extensions</w:t>
      </w:r>
      <w:r w:rsidRPr="00E67E0D">
        <w:rPr>
          <w:noProof w:val="0"/>
        </w:rPr>
        <w:tab/>
      </w:r>
      <w:r w:rsidRPr="00E67E0D">
        <w:rPr>
          <w:noProof w:val="0"/>
        </w:rPr>
        <w:tab/>
        <w:t>ProtocolIE-SingleContainer { {</w:t>
      </w:r>
      <w:r w:rsidRPr="00E67E0D">
        <w:rPr>
          <w:noProof w:val="0"/>
          <w:snapToGrid w:val="0"/>
        </w:rPr>
        <w:t>CPTransportLayerInformation</w:t>
      </w:r>
      <w:r w:rsidRPr="00E67E0D">
        <w:rPr>
          <w:noProof w:val="0"/>
        </w:rPr>
        <w:t>-ExtIEs} }</w:t>
      </w:r>
    </w:p>
    <w:p w14:paraId="7E632C90" w14:textId="77777777" w:rsidR="006A1CE4" w:rsidRPr="00E67E0D" w:rsidRDefault="006A1CE4" w:rsidP="00E7499B">
      <w:pPr>
        <w:pStyle w:val="PL"/>
        <w:rPr>
          <w:noProof w:val="0"/>
          <w:snapToGrid w:val="0"/>
        </w:rPr>
      </w:pPr>
      <w:r w:rsidRPr="00E67E0D">
        <w:rPr>
          <w:noProof w:val="0"/>
          <w:snapToGrid w:val="0"/>
        </w:rPr>
        <w:t>}</w:t>
      </w:r>
    </w:p>
    <w:p w14:paraId="3DB19C35" w14:textId="77777777" w:rsidR="006A1CE4" w:rsidRPr="00E67E0D" w:rsidRDefault="006A1CE4" w:rsidP="00E7499B">
      <w:pPr>
        <w:pStyle w:val="PL"/>
        <w:rPr>
          <w:noProof w:val="0"/>
          <w:snapToGrid w:val="0"/>
        </w:rPr>
      </w:pPr>
    </w:p>
    <w:p w14:paraId="61C26110" w14:textId="77777777" w:rsidR="006A1CE4" w:rsidRPr="00E67E0D" w:rsidRDefault="006A1CE4" w:rsidP="00E7499B">
      <w:pPr>
        <w:pStyle w:val="PL"/>
        <w:rPr>
          <w:noProof w:val="0"/>
        </w:rPr>
      </w:pPr>
      <w:r w:rsidRPr="00E67E0D">
        <w:rPr>
          <w:noProof w:val="0"/>
          <w:snapToGrid w:val="0"/>
        </w:rPr>
        <w:t>CPTransportLayerInformation</w:t>
      </w:r>
      <w:r w:rsidRPr="00E67E0D">
        <w:rPr>
          <w:noProof w:val="0"/>
        </w:rPr>
        <w:t xml:space="preserve">-ExtIEs </w:t>
      </w:r>
      <w:r w:rsidRPr="00E67E0D">
        <w:rPr>
          <w:noProof w:val="0"/>
          <w:snapToGrid w:val="0"/>
        </w:rPr>
        <w:t xml:space="preserve">NGAP-PROTOCOL-IES </w:t>
      </w:r>
      <w:r w:rsidRPr="00E67E0D">
        <w:rPr>
          <w:noProof w:val="0"/>
        </w:rPr>
        <w:t>::= {</w:t>
      </w:r>
    </w:p>
    <w:p w14:paraId="79128B69" w14:textId="77777777" w:rsidR="006A1CE4" w:rsidRPr="00E67E0D" w:rsidRDefault="006A1CE4" w:rsidP="00E7499B">
      <w:pPr>
        <w:pStyle w:val="PL"/>
        <w:rPr>
          <w:noProof w:val="0"/>
        </w:rPr>
      </w:pPr>
      <w:r w:rsidRPr="00E67E0D">
        <w:rPr>
          <w:noProof w:val="0"/>
        </w:rPr>
        <w:tab/>
        <w:t>...</w:t>
      </w:r>
    </w:p>
    <w:p w14:paraId="577B2ADD" w14:textId="77777777" w:rsidR="006A1CE4" w:rsidRPr="00E67E0D" w:rsidRDefault="006A1CE4" w:rsidP="00E7499B">
      <w:pPr>
        <w:pStyle w:val="PL"/>
        <w:rPr>
          <w:noProof w:val="0"/>
        </w:rPr>
      </w:pPr>
      <w:r w:rsidRPr="00E67E0D">
        <w:rPr>
          <w:noProof w:val="0"/>
        </w:rPr>
        <w:t>}</w:t>
      </w:r>
    </w:p>
    <w:p w14:paraId="2B283388" w14:textId="77777777" w:rsidR="006A1CE4" w:rsidRPr="00E67E0D" w:rsidRDefault="006A1CE4" w:rsidP="00E7499B">
      <w:pPr>
        <w:pStyle w:val="PL"/>
        <w:rPr>
          <w:noProof w:val="0"/>
          <w:snapToGrid w:val="0"/>
        </w:rPr>
      </w:pPr>
    </w:p>
    <w:p w14:paraId="404DBAAE" w14:textId="77777777" w:rsidR="006A1CE4" w:rsidRPr="00E67E0D" w:rsidRDefault="006A1CE4" w:rsidP="00E7499B">
      <w:pPr>
        <w:pStyle w:val="PL"/>
        <w:rPr>
          <w:noProof w:val="0"/>
          <w:snapToGrid w:val="0"/>
        </w:rPr>
      </w:pPr>
      <w:r w:rsidRPr="00E67E0D">
        <w:rPr>
          <w:noProof w:val="0"/>
          <w:snapToGrid w:val="0"/>
        </w:rPr>
        <w:t>CriticalityDiagnostics ::= SEQUENCE {</w:t>
      </w:r>
    </w:p>
    <w:p w14:paraId="00FF69A0" w14:textId="77777777" w:rsidR="006A1CE4" w:rsidRPr="00E67E0D" w:rsidRDefault="006A1CE4" w:rsidP="00E7499B">
      <w:pPr>
        <w:pStyle w:val="PL"/>
        <w:rPr>
          <w:noProof w:val="0"/>
          <w:snapToGrid w:val="0"/>
        </w:rPr>
      </w:pPr>
      <w:r w:rsidRPr="00E67E0D">
        <w:rPr>
          <w:noProof w:val="0"/>
          <w:snapToGrid w:val="0"/>
        </w:rPr>
        <w:tab/>
        <w:t>procedureCode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6183CC61" w14:textId="77777777" w:rsidR="006A1CE4" w:rsidRPr="00E67E0D" w:rsidRDefault="006A1CE4" w:rsidP="00E7499B">
      <w:pPr>
        <w:pStyle w:val="PL"/>
        <w:rPr>
          <w:noProof w:val="0"/>
          <w:snapToGrid w:val="0"/>
        </w:rPr>
      </w:pPr>
      <w:r w:rsidRPr="00E67E0D">
        <w:rPr>
          <w:noProof w:val="0"/>
          <w:snapToGrid w:val="0"/>
        </w:rPr>
        <w:tab/>
        <w:t>triggeringMessage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TriggeringMessage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18449A5B" w14:textId="77777777" w:rsidR="006A1CE4" w:rsidRPr="00E67E0D" w:rsidRDefault="006A1CE4" w:rsidP="00E7499B">
      <w:pPr>
        <w:pStyle w:val="PL"/>
        <w:rPr>
          <w:noProof w:val="0"/>
          <w:snapToGrid w:val="0"/>
        </w:rPr>
      </w:pPr>
      <w:r w:rsidRPr="00E67E0D">
        <w:rPr>
          <w:noProof w:val="0"/>
          <w:snapToGrid w:val="0"/>
        </w:rPr>
        <w:tab/>
      </w:r>
      <w:r w:rsidRPr="00E67E0D">
        <w:rPr>
          <w:rFonts w:eastAsia="MS Mincho"/>
          <w:noProof w:val="0"/>
          <w:snapToGrid w:val="0"/>
        </w:rPr>
        <w:t>procedureC</w:t>
      </w:r>
      <w:r w:rsidRPr="00E67E0D">
        <w:rPr>
          <w:noProof w:val="0"/>
          <w:snapToGrid w:val="0"/>
        </w:rPr>
        <w:t>riticality</w:t>
      </w:r>
      <w:r w:rsidRPr="00E67E0D">
        <w:rPr>
          <w:noProof w:val="0"/>
          <w:snapToGrid w:val="0"/>
        </w:rPr>
        <w:tab/>
      </w:r>
      <w:r w:rsidRPr="00E67E0D">
        <w:rPr>
          <w:noProof w:val="0"/>
          <w:snapToGrid w:val="0"/>
        </w:rPr>
        <w:tab/>
      </w: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1AE25054" w14:textId="77777777" w:rsidR="006A1CE4" w:rsidRPr="00E67E0D" w:rsidRDefault="006A1CE4" w:rsidP="00E7499B">
      <w:pPr>
        <w:pStyle w:val="PL"/>
        <w:rPr>
          <w:noProof w:val="0"/>
          <w:snapToGrid w:val="0"/>
        </w:rPr>
      </w:pPr>
      <w:r w:rsidRPr="00E67E0D">
        <w:rPr>
          <w:noProof w:val="0"/>
          <w:snapToGrid w:val="0"/>
        </w:rPr>
        <w:tab/>
        <w:t>iEsCriticalityDiagnostics</w:t>
      </w:r>
      <w:r w:rsidRPr="00E67E0D">
        <w:rPr>
          <w:noProof w:val="0"/>
          <w:snapToGrid w:val="0"/>
        </w:rPr>
        <w:tab/>
      </w:r>
      <w:r w:rsidRPr="00E67E0D">
        <w:rPr>
          <w:noProof w:val="0"/>
          <w:snapToGrid w:val="0"/>
        </w:rPr>
        <w:tab/>
        <w:t>CriticalityDiagnostics-IE-List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773073FD"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{{CriticalityDiagnostics-ExtIEs}}</w:t>
      </w:r>
      <w:r w:rsidRPr="00E67E0D">
        <w:rPr>
          <w:noProof w:val="0"/>
          <w:snapToGrid w:val="0"/>
        </w:rPr>
        <w:tab/>
      </w:r>
      <w:r w:rsidRPr="00E67E0D">
        <w:rPr>
          <w:noProof w:val="0"/>
          <w:snapToGrid w:val="0"/>
        </w:rPr>
        <w:tab/>
        <w:t>OPTIONAL,</w:t>
      </w:r>
    </w:p>
    <w:p w14:paraId="18DEAA12" w14:textId="77777777" w:rsidR="006A1CE4" w:rsidRPr="00E67E0D" w:rsidRDefault="006A1CE4" w:rsidP="00E7499B">
      <w:pPr>
        <w:pStyle w:val="PL"/>
        <w:rPr>
          <w:noProof w:val="0"/>
          <w:snapToGrid w:val="0"/>
        </w:rPr>
      </w:pPr>
      <w:r w:rsidRPr="00E67E0D">
        <w:rPr>
          <w:noProof w:val="0"/>
          <w:snapToGrid w:val="0"/>
        </w:rPr>
        <w:tab/>
        <w:t>...</w:t>
      </w:r>
    </w:p>
    <w:p w14:paraId="312F4371" w14:textId="77777777" w:rsidR="006A1CE4" w:rsidRPr="00E67E0D" w:rsidRDefault="006A1CE4" w:rsidP="00E7499B">
      <w:pPr>
        <w:pStyle w:val="PL"/>
        <w:rPr>
          <w:noProof w:val="0"/>
          <w:snapToGrid w:val="0"/>
        </w:rPr>
      </w:pPr>
      <w:r w:rsidRPr="00E67E0D">
        <w:rPr>
          <w:noProof w:val="0"/>
          <w:snapToGrid w:val="0"/>
        </w:rPr>
        <w:t>}</w:t>
      </w:r>
    </w:p>
    <w:p w14:paraId="7D3B03CA" w14:textId="77777777" w:rsidR="006A1CE4" w:rsidRPr="00E67E0D" w:rsidRDefault="006A1CE4" w:rsidP="00E7499B">
      <w:pPr>
        <w:pStyle w:val="PL"/>
        <w:rPr>
          <w:noProof w:val="0"/>
          <w:snapToGrid w:val="0"/>
        </w:rPr>
      </w:pPr>
    </w:p>
    <w:p w14:paraId="5C0D4FFF" w14:textId="77777777" w:rsidR="006A1CE4" w:rsidRPr="00E67E0D" w:rsidRDefault="006A1CE4" w:rsidP="00E7499B">
      <w:pPr>
        <w:pStyle w:val="PL"/>
        <w:rPr>
          <w:noProof w:val="0"/>
          <w:snapToGrid w:val="0"/>
        </w:rPr>
      </w:pPr>
      <w:r w:rsidRPr="00E67E0D">
        <w:rPr>
          <w:noProof w:val="0"/>
          <w:snapToGrid w:val="0"/>
        </w:rPr>
        <w:t>CriticalityDiagnostics-ExtIEs NGAP-PROTOCOL-EXTENSION ::= {</w:t>
      </w:r>
    </w:p>
    <w:p w14:paraId="05C2CDF8" w14:textId="77777777" w:rsidR="006A1CE4" w:rsidRPr="00E67E0D" w:rsidRDefault="006A1CE4" w:rsidP="00E7499B">
      <w:pPr>
        <w:pStyle w:val="PL"/>
        <w:rPr>
          <w:noProof w:val="0"/>
          <w:snapToGrid w:val="0"/>
        </w:rPr>
      </w:pPr>
      <w:r w:rsidRPr="00E67E0D">
        <w:rPr>
          <w:noProof w:val="0"/>
          <w:snapToGrid w:val="0"/>
        </w:rPr>
        <w:tab/>
        <w:t>...</w:t>
      </w:r>
    </w:p>
    <w:p w14:paraId="1D645EE4" w14:textId="77777777" w:rsidR="006A1CE4" w:rsidRPr="00E67E0D" w:rsidRDefault="006A1CE4" w:rsidP="00E7499B">
      <w:pPr>
        <w:pStyle w:val="PL"/>
        <w:rPr>
          <w:noProof w:val="0"/>
          <w:snapToGrid w:val="0"/>
        </w:rPr>
      </w:pPr>
      <w:r w:rsidRPr="00E67E0D">
        <w:rPr>
          <w:noProof w:val="0"/>
          <w:snapToGrid w:val="0"/>
        </w:rPr>
        <w:t>}</w:t>
      </w:r>
    </w:p>
    <w:p w14:paraId="2E99025B" w14:textId="77777777" w:rsidR="006A1CE4" w:rsidRPr="00E67E0D" w:rsidRDefault="006A1CE4" w:rsidP="00E7499B">
      <w:pPr>
        <w:pStyle w:val="PL"/>
        <w:rPr>
          <w:noProof w:val="0"/>
          <w:snapToGrid w:val="0"/>
        </w:rPr>
      </w:pPr>
    </w:p>
    <w:p w14:paraId="3EFC395F" w14:textId="77777777" w:rsidR="006A1CE4" w:rsidRPr="00E67E0D" w:rsidRDefault="006A1CE4" w:rsidP="00E7499B">
      <w:pPr>
        <w:pStyle w:val="PL"/>
        <w:rPr>
          <w:noProof w:val="0"/>
          <w:snapToGrid w:val="0"/>
        </w:rPr>
      </w:pPr>
      <w:r w:rsidRPr="00E67E0D">
        <w:rPr>
          <w:noProof w:val="0"/>
          <w:snapToGrid w:val="0"/>
        </w:rPr>
        <w:t>CriticalityDiagnostics-IE-List ::= SEQUENCE (SIZE(1..maxnoofErrors)) OF CriticalityDiagnostics-IE-Item</w:t>
      </w:r>
    </w:p>
    <w:p w14:paraId="6D31C2F5" w14:textId="77777777" w:rsidR="006A1CE4" w:rsidRPr="00E67E0D" w:rsidRDefault="006A1CE4" w:rsidP="00E7499B">
      <w:pPr>
        <w:pStyle w:val="PL"/>
        <w:rPr>
          <w:noProof w:val="0"/>
          <w:snapToGrid w:val="0"/>
        </w:rPr>
      </w:pPr>
    </w:p>
    <w:p w14:paraId="29111BDA" w14:textId="77777777" w:rsidR="006A1CE4" w:rsidRPr="00E67E0D" w:rsidRDefault="006A1CE4" w:rsidP="00E7499B">
      <w:pPr>
        <w:pStyle w:val="PL"/>
        <w:rPr>
          <w:noProof w:val="0"/>
          <w:snapToGrid w:val="0"/>
        </w:rPr>
      </w:pPr>
      <w:r w:rsidRPr="00E67E0D">
        <w:rPr>
          <w:noProof w:val="0"/>
          <w:snapToGrid w:val="0"/>
        </w:rPr>
        <w:t>CriticalityDiagnostics-IE-Item ::= SEQUENCE {</w:t>
      </w:r>
    </w:p>
    <w:p w14:paraId="106654F0" w14:textId="77777777" w:rsidR="006A1CE4" w:rsidRPr="00E67E0D" w:rsidRDefault="006A1CE4" w:rsidP="00E7499B">
      <w:pPr>
        <w:pStyle w:val="PL"/>
        <w:rPr>
          <w:noProof w:val="0"/>
          <w:snapToGrid w:val="0"/>
        </w:rPr>
      </w:pPr>
      <w:r w:rsidRPr="00E67E0D">
        <w:rPr>
          <w:noProof w:val="0"/>
          <w:snapToGrid w:val="0"/>
        </w:rPr>
        <w:tab/>
        <w:t>iECriticality</w:t>
      </w:r>
      <w:r w:rsidRPr="00E67E0D">
        <w:rPr>
          <w:noProof w:val="0"/>
          <w:snapToGrid w:val="0"/>
        </w:rPr>
        <w:tab/>
      </w:r>
      <w:r w:rsidRPr="00E67E0D">
        <w:rPr>
          <w:noProof w:val="0"/>
          <w:snapToGrid w:val="0"/>
        </w:rPr>
        <w:tab/>
        <w:t>Criticality,</w:t>
      </w:r>
    </w:p>
    <w:p w14:paraId="40D52D64" w14:textId="77777777" w:rsidR="006A1CE4" w:rsidRPr="00E67E0D" w:rsidRDefault="006A1CE4" w:rsidP="00E7499B">
      <w:pPr>
        <w:pStyle w:val="PL"/>
        <w:rPr>
          <w:noProof w:val="0"/>
          <w:snapToGrid w:val="0"/>
        </w:rPr>
      </w:pPr>
      <w:r w:rsidRPr="00E67E0D">
        <w:rPr>
          <w:noProof w:val="0"/>
          <w:snapToGrid w:val="0"/>
        </w:rPr>
        <w:tab/>
        <w:t>iE-ID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w:t>
      </w:r>
    </w:p>
    <w:p w14:paraId="4D3B23A1" w14:textId="77777777" w:rsidR="006A1CE4" w:rsidRPr="00E67E0D" w:rsidRDefault="006A1CE4" w:rsidP="00E7499B">
      <w:pPr>
        <w:pStyle w:val="PL"/>
        <w:rPr>
          <w:noProof w:val="0"/>
          <w:snapToGrid w:val="0"/>
        </w:rPr>
      </w:pPr>
      <w:r w:rsidRPr="00E67E0D">
        <w:rPr>
          <w:noProof w:val="0"/>
          <w:snapToGrid w:val="0"/>
        </w:rPr>
        <w:tab/>
        <w:t>typeOfError</w:t>
      </w:r>
      <w:r w:rsidRPr="00E67E0D">
        <w:rPr>
          <w:noProof w:val="0"/>
          <w:snapToGrid w:val="0"/>
        </w:rPr>
        <w:tab/>
      </w:r>
      <w:r w:rsidRPr="00E67E0D">
        <w:rPr>
          <w:noProof w:val="0"/>
          <w:snapToGrid w:val="0"/>
        </w:rPr>
        <w:tab/>
        <w:t>TypeOfError,</w:t>
      </w:r>
    </w:p>
    <w:p w14:paraId="70D2AA35"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{{CriticalityDiagnostics-IE-Item-ExtIEs}} OPTIONAL,</w:t>
      </w:r>
    </w:p>
    <w:p w14:paraId="5CD8A179" w14:textId="77777777" w:rsidR="006A1CE4" w:rsidRPr="00E67E0D" w:rsidRDefault="006A1CE4" w:rsidP="00E7499B">
      <w:pPr>
        <w:pStyle w:val="PL"/>
        <w:rPr>
          <w:noProof w:val="0"/>
          <w:snapToGrid w:val="0"/>
        </w:rPr>
      </w:pPr>
      <w:r w:rsidRPr="00E67E0D">
        <w:rPr>
          <w:noProof w:val="0"/>
          <w:snapToGrid w:val="0"/>
        </w:rPr>
        <w:tab/>
        <w:t>...</w:t>
      </w:r>
    </w:p>
    <w:p w14:paraId="7DB78049" w14:textId="77777777" w:rsidR="006A1CE4" w:rsidRPr="00E67E0D" w:rsidRDefault="006A1CE4" w:rsidP="00E7499B">
      <w:pPr>
        <w:pStyle w:val="PL"/>
        <w:rPr>
          <w:noProof w:val="0"/>
          <w:snapToGrid w:val="0"/>
        </w:rPr>
      </w:pPr>
      <w:r w:rsidRPr="00E67E0D">
        <w:rPr>
          <w:noProof w:val="0"/>
          <w:snapToGrid w:val="0"/>
        </w:rPr>
        <w:t>}</w:t>
      </w:r>
    </w:p>
    <w:p w14:paraId="03C16EDA" w14:textId="77777777" w:rsidR="006A1CE4" w:rsidRPr="00E67E0D" w:rsidRDefault="006A1CE4" w:rsidP="00E7499B">
      <w:pPr>
        <w:pStyle w:val="PL"/>
        <w:rPr>
          <w:noProof w:val="0"/>
          <w:snapToGrid w:val="0"/>
        </w:rPr>
      </w:pPr>
    </w:p>
    <w:p w14:paraId="2EC65E43" w14:textId="77777777" w:rsidR="006A1CE4" w:rsidRPr="00E67E0D" w:rsidRDefault="006A1CE4" w:rsidP="00E7499B">
      <w:pPr>
        <w:pStyle w:val="PL"/>
        <w:rPr>
          <w:noProof w:val="0"/>
          <w:snapToGrid w:val="0"/>
        </w:rPr>
      </w:pPr>
      <w:r w:rsidRPr="00E67E0D">
        <w:rPr>
          <w:noProof w:val="0"/>
          <w:snapToGrid w:val="0"/>
        </w:rPr>
        <w:t>CriticalityDiagnostics-IE-Item-ExtIEs NGAP-PROTOCOL-EXTENSION ::= {</w:t>
      </w:r>
    </w:p>
    <w:p w14:paraId="0B1B0B9B" w14:textId="77777777" w:rsidR="006A1CE4" w:rsidRPr="00E67E0D" w:rsidRDefault="006A1CE4" w:rsidP="00E7499B">
      <w:pPr>
        <w:pStyle w:val="PL"/>
        <w:rPr>
          <w:noProof w:val="0"/>
          <w:snapToGrid w:val="0"/>
        </w:rPr>
      </w:pPr>
      <w:r w:rsidRPr="00E67E0D">
        <w:rPr>
          <w:noProof w:val="0"/>
          <w:snapToGrid w:val="0"/>
        </w:rPr>
        <w:tab/>
        <w:t>...</w:t>
      </w:r>
    </w:p>
    <w:p w14:paraId="2798F5ED" w14:textId="77777777" w:rsidR="006A1CE4" w:rsidRPr="00E67E0D" w:rsidRDefault="006A1CE4" w:rsidP="00E7499B">
      <w:pPr>
        <w:pStyle w:val="PL"/>
        <w:rPr>
          <w:noProof w:val="0"/>
          <w:snapToGrid w:val="0"/>
        </w:rPr>
      </w:pPr>
      <w:r w:rsidRPr="00E67E0D">
        <w:rPr>
          <w:noProof w:val="0"/>
          <w:snapToGrid w:val="0"/>
        </w:rPr>
        <w:t>}</w:t>
      </w:r>
    </w:p>
    <w:p w14:paraId="321F5CEA" w14:textId="77777777" w:rsidR="006A1CE4" w:rsidRPr="00E67E0D" w:rsidRDefault="006A1CE4" w:rsidP="00E7499B">
      <w:pPr>
        <w:pStyle w:val="PL"/>
        <w:rPr>
          <w:noProof w:val="0"/>
          <w:snapToGrid w:val="0"/>
        </w:rPr>
      </w:pPr>
    </w:p>
    <w:p w14:paraId="783C5259" w14:textId="77777777" w:rsidR="006A1CE4" w:rsidRPr="00E67E0D" w:rsidRDefault="006A1CE4" w:rsidP="00E7499B">
      <w:pPr>
        <w:pStyle w:val="PL"/>
        <w:outlineLvl w:val="3"/>
        <w:rPr>
          <w:noProof w:val="0"/>
          <w:snapToGrid w:val="0"/>
        </w:rPr>
      </w:pPr>
      <w:r w:rsidRPr="00E67E0D">
        <w:rPr>
          <w:noProof w:val="0"/>
          <w:snapToGrid w:val="0"/>
        </w:rPr>
        <w:t>-- D</w:t>
      </w:r>
    </w:p>
    <w:p w14:paraId="3D301C44" w14:textId="77777777" w:rsidR="006A1CE4" w:rsidRPr="00E67E0D" w:rsidRDefault="006A1CE4" w:rsidP="00E7499B">
      <w:pPr>
        <w:pStyle w:val="PL"/>
        <w:rPr>
          <w:noProof w:val="0"/>
          <w:snapToGrid w:val="0"/>
        </w:rPr>
      </w:pPr>
    </w:p>
    <w:p w14:paraId="79B920F6" w14:textId="77777777" w:rsidR="006A1CE4" w:rsidRPr="00E67E0D" w:rsidRDefault="006A1CE4" w:rsidP="00E7499B">
      <w:pPr>
        <w:pStyle w:val="PL"/>
        <w:rPr>
          <w:noProof w:val="0"/>
          <w:snapToGrid w:val="0"/>
        </w:rPr>
      </w:pPr>
      <w:r w:rsidRPr="00E67E0D">
        <w:rPr>
          <w:noProof w:val="0"/>
          <w:snapToGrid w:val="0"/>
        </w:rPr>
        <w:t>DataCodingScheme ::= BIT STRING (SIZE(8))</w:t>
      </w:r>
    </w:p>
    <w:p w14:paraId="4E32696A" w14:textId="77777777" w:rsidR="006A1CE4" w:rsidRPr="00E67E0D" w:rsidRDefault="006A1CE4" w:rsidP="00E7499B">
      <w:pPr>
        <w:pStyle w:val="PL"/>
        <w:rPr>
          <w:noProof w:val="0"/>
          <w:snapToGrid w:val="0"/>
        </w:rPr>
      </w:pPr>
    </w:p>
    <w:p w14:paraId="7F02DEA5" w14:textId="77777777" w:rsidR="006A1CE4" w:rsidRPr="00E67E0D" w:rsidRDefault="006A1CE4" w:rsidP="00E7499B">
      <w:pPr>
        <w:pStyle w:val="PL"/>
        <w:rPr>
          <w:noProof w:val="0"/>
          <w:snapToGrid w:val="0"/>
        </w:rPr>
      </w:pPr>
      <w:r w:rsidRPr="00E67E0D">
        <w:rPr>
          <w:noProof w:val="0"/>
          <w:lang w:eastAsia="zh-CN"/>
        </w:rPr>
        <w:t xml:space="preserve">DataForwardingAccepted ::= </w:t>
      </w:r>
      <w:r w:rsidRPr="00E67E0D">
        <w:rPr>
          <w:noProof w:val="0"/>
          <w:snapToGrid w:val="0"/>
        </w:rPr>
        <w:t>ENUMERATED {</w:t>
      </w:r>
    </w:p>
    <w:p w14:paraId="2C2469A9" w14:textId="77777777" w:rsidR="006A1CE4" w:rsidRPr="00E67E0D" w:rsidRDefault="006A1CE4" w:rsidP="00E7499B">
      <w:pPr>
        <w:pStyle w:val="PL"/>
        <w:rPr>
          <w:noProof w:val="0"/>
          <w:snapToGrid w:val="0"/>
          <w:lang w:eastAsia="zh-CN"/>
        </w:rPr>
      </w:pPr>
      <w:r w:rsidRPr="00E67E0D">
        <w:rPr>
          <w:noProof w:val="0"/>
          <w:snapToGrid w:val="0"/>
          <w:lang w:eastAsia="zh-CN"/>
        </w:rPr>
        <w:tab/>
        <w:t>data-forwarding-accepted,</w:t>
      </w:r>
    </w:p>
    <w:p w14:paraId="0BF64CD8" w14:textId="77777777" w:rsidR="006A1CE4" w:rsidRPr="00E67E0D" w:rsidRDefault="006A1CE4" w:rsidP="00E7499B">
      <w:pPr>
        <w:pStyle w:val="PL"/>
        <w:rPr>
          <w:noProof w:val="0"/>
          <w:snapToGrid w:val="0"/>
          <w:lang w:eastAsia="zh-CN"/>
        </w:rPr>
      </w:pPr>
      <w:r w:rsidRPr="00E67E0D">
        <w:rPr>
          <w:noProof w:val="0"/>
          <w:snapToGrid w:val="0"/>
          <w:lang w:eastAsia="zh-CN"/>
        </w:rPr>
        <w:tab/>
        <w:t>...</w:t>
      </w:r>
    </w:p>
    <w:p w14:paraId="02EEA2C9" w14:textId="77777777" w:rsidR="006A1CE4" w:rsidRPr="00E67E0D" w:rsidRDefault="006A1CE4" w:rsidP="00E7499B">
      <w:pPr>
        <w:pStyle w:val="PL"/>
        <w:rPr>
          <w:noProof w:val="0"/>
          <w:snapToGrid w:val="0"/>
          <w:lang w:eastAsia="zh-CN"/>
        </w:rPr>
      </w:pPr>
      <w:r w:rsidRPr="00E67E0D">
        <w:rPr>
          <w:noProof w:val="0"/>
          <w:snapToGrid w:val="0"/>
          <w:lang w:eastAsia="zh-CN"/>
        </w:rPr>
        <w:t>}</w:t>
      </w:r>
    </w:p>
    <w:p w14:paraId="17E7A1DC" w14:textId="77777777" w:rsidR="006A1CE4" w:rsidRPr="00E67E0D" w:rsidRDefault="006A1CE4" w:rsidP="00E7499B">
      <w:pPr>
        <w:pStyle w:val="PL"/>
        <w:rPr>
          <w:noProof w:val="0"/>
          <w:snapToGrid w:val="0"/>
        </w:rPr>
      </w:pPr>
    </w:p>
    <w:p w14:paraId="2C39282D" w14:textId="77777777" w:rsidR="006A1CE4" w:rsidRPr="00E67E0D" w:rsidRDefault="006A1CE4" w:rsidP="00E7499B">
      <w:pPr>
        <w:pStyle w:val="PL"/>
        <w:rPr>
          <w:noProof w:val="0"/>
          <w:snapToGrid w:val="0"/>
        </w:rPr>
      </w:pPr>
      <w:r w:rsidRPr="00E67E0D">
        <w:rPr>
          <w:noProof w:val="0"/>
          <w:lang w:eastAsia="zh-CN"/>
        </w:rPr>
        <w:t xml:space="preserve">DataForwardingNotPossible ::= </w:t>
      </w:r>
      <w:r w:rsidRPr="00E67E0D">
        <w:rPr>
          <w:noProof w:val="0"/>
          <w:snapToGrid w:val="0"/>
        </w:rPr>
        <w:t>ENUMERATED {</w:t>
      </w:r>
    </w:p>
    <w:p w14:paraId="27C71A1F" w14:textId="77777777" w:rsidR="006A1CE4" w:rsidRPr="00E67E0D" w:rsidRDefault="006A1CE4" w:rsidP="00E7499B">
      <w:pPr>
        <w:pStyle w:val="PL"/>
        <w:rPr>
          <w:noProof w:val="0"/>
          <w:snapToGrid w:val="0"/>
          <w:lang w:eastAsia="zh-CN"/>
        </w:rPr>
      </w:pPr>
      <w:r w:rsidRPr="00E67E0D">
        <w:rPr>
          <w:noProof w:val="0"/>
          <w:snapToGrid w:val="0"/>
          <w:lang w:eastAsia="zh-CN"/>
        </w:rPr>
        <w:tab/>
        <w:t>data-forwarding-not-possible,</w:t>
      </w:r>
    </w:p>
    <w:p w14:paraId="1C41CD96" w14:textId="77777777" w:rsidR="006A1CE4" w:rsidRPr="00E67E0D" w:rsidRDefault="006A1CE4" w:rsidP="00E7499B">
      <w:pPr>
        <w:pStyle w:val="PL"/>
        <w:rPr>
          <w:noProof w:val="0"/>
          <w:snapToGrid w:val="0"/>
          <w:lang w:eastAsia="zh-CN"/>
        </w:rPr>
      </w:pPr>
      <w:r w:rsidRPr="00E67E0D">
        <w:rPr>
          <w:noProof w:val="0"/>
          <w:snapToGrid w:val="0"/>
          <w:lang w:eastAsia="zh-CN"/>
        </w:rPr>
        <w:tab/>
        <w:t>...</w:t>
      </w:r>
    </w:p>
    <w:p w14:paraId="2378C16B" w14:textId="77777777" w:rsidR="006A1CE4" w:rsidRPr="00E67E0D" w:rsidRDefault="006A1CE4" w:rsidP="00E7499B">
      <w:pPr>
        <w:pStyle w:val="PL"/>
        <w:rPr>
          <w:noProof w:val="0"/>
          <w:snapToGrid w:val="0"/>
          <w:lang w:eastAsia="zh-CN"/>
        </w:rPr>
      </w:pPr>
      <w:r w:rsidRPr="00E67E0D">
        <w:rPr>
          <w:noProof w:val="0"/>
          <w:snapToGrid w:val="0"/>
          <w:lang w:eastAsia="zh-CN"/>
        </w:rPr>
        <w:t>}</w:t>
      </w:r>
    </w:p>
    <w:p w14:paraId="6AA0FC1C" w14:textId="77777777" w:rsidR="006A1CE4" w:rsidRPr="00E67E0D" w:rsidRDefault="006A1CE4" w:rsidP="00E7499B">
      <w:pPr>
        <w:pStyle w:val="PL"/>
        <w:rPr>
          <w:noProof w:val="0"/>
          <w:snapToGrid w:val="0"/>
        </w:rPr>
      </w:pPr>
    </w:p>
    <w:p w14:paraId="3CF4C0FF" w14:textId="77777777" w:rsidR="006A1CE4" w:rsidRPr="00E67E0D" w:rsidRDefault="006A1CE4" w:rsidP="00E7499B">
      <w:pPr>
        <w:pStyle w:val="PL"/>
        <w:rPr>
          <w:noProof w:val="0"/>
          <w:snapToGrid w:val="0"/>
        </w:rPr>
      </w:pPr>
      <w:r w:rsidRPr="00E67E0D">
        <w:rPr>
          <w:noProof w:val="0"/>
          <w:snapToGrid w:val="0"/>
        </w:rPr>
        <w:t>DataForwardingResponseDRBList ::= SEQUENCE (SIZE(1..maxnoofDRBs)) OF DataForwardingResponseDRBItem</w:t>
      </w:r>
    </w:p>
    <w:p w14:paraId="149CD606" w14:textId="77777777" w:rsidR="006A1CE4" w:rsidRPr="00E67E0D" w:rsidRDefault="006A1CE4" w:rsidP="00E7499B">
      <w:pPr>
        <w:pStyle w:val="PL"/>
        <w:rPr>
          <w:noProof w:val="0"/>
          <w:snapToGrid w:val="0"/>
        </w:rPr>
      </w:pPr>
    </w:p>
    <w:p w14:paraId="5FCB606C" w14:textId="77777777" w:rsidR="006A1CE4" w:rsidRPr="00E67E0D" w:rsidRDefault="006A1CE4" w:rsidP="00E7499B">
      <w:pPr>
        <w:pStyle w:val="PL"/>
        <w:rPr>
          <w:noProof w:val="0"/>
          <w:snapToGrid w:val="0"/>
        </w:rPr>
      </w:pPr>
      <w:r w:rsidRPr="00E67E0D">
        <w:rPr>
          <w:noProof w:val="0"/>
          <w:snapToGrid w:val="0"/>
        </w:rPr>
        <w:t>DataForwardingResponseDRBItem ::= SEQUENCE {</w:t>
      </w:r>
    </w:p>
    <w:p w14:paraId="183EEA93" w14:textId="77777777" w:rsidR="006A1CE4" w:rsidRPr="00E67E0D" w:rsidRDefault="006A1CE4" w:rsidP="00E7499B">
      <w:pPr>
        <w:pStyle w:val="PL"/>
        <w:rPr>
          <w:noProof w:val="0"/>
          <w:snapToGrid w:val="0"/>
        </w:rPr>
      </w:pPr>
      <w:r w:rsidRPr="00E67E0D">
        <w:rPr>
          <w:noProof w:val="0"/>
          <w:snapToGrid w:val="0"/>
        </w:rPr>
        <w:tab/>
        <w:t>dRB-ID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DRB-ID,</w:t>
      </w:r>
    </w:p>
    <w:p w14:paraId="40B9CCFD" w14:textId="77777777" w:rsidR="006A1CE4" w:rsidRPr="00E67E0D" w:rsidRDefault="006A1CE4" w:rsidP="00E7499B">
      <w:pPr>
        <w:pStyle w:val="PL"/>
        <w:rPr>
          <w:noProof w:val="0"/>
          <w:snapToGrid w:val="0"/>
        </w:rPr>
      </w:pPr>
      <w:r w:rsidRPr="00E67E0D">
        <w:rPr>
          <w:noProof w:val="0"/>
          <w:snapToGrid w:val="0"/>
        </w:rPr>
        <w:tab/>
        <w:t>dLForwardingUP-TNLInformation</w:t>
      </w:r>
      <w:r w:rsidRPr="00E67E0D">
        <w:rPr>
          <w:noProof w:val="0"/>
          <w:snapToGrid w:val="0"/>
        </w:rPr>
        <w:tab/>
      </w:r>
      <w:r w:rsidRPr="00E67E0D">
        <w:rPr>
          <w:noProof w:val="0"/>
          <w:snapToGrid w:val="0"/>
        </w:rPr>
        <w:tab/>
        <w:t>UPTransportLayerInformation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32F9D99B" w14:textId="77777777" w:rsidR="006A1CE4" w:rsidRPr="00E67E0D" w:rsidRDefault="006A1CE4" w:rsidP="00E7499B">
      <w:pPr>
        <w:pStyle w:val="PL"/>
        <w:rPr>
          <w:noProof w:val="0"/>
          <w:snapToGrid w:val="0"/>
        </w:rPr>
      </w:pPr>
      <w:r w:rsidRPr="00E67E0D">
        <w:rPr>
          <w:noProof w:val="0"/>
          <w:snapToGrid w:val="0"/>
        </w:rPr>
        <w:tab/>
        <w:t>uLForwardingUP-TNLInformation</w:t>
      </w:r>
      <w:r w:rsidRPr="00E67E0D">
        <w:rPr>
          <w:noProof w:val="0"/>
          <w:snapToGrid w:val="0"/>
        </w:rPr>
        <w:tab/>
      </w:r>
      <w:r w:rsidRPr="00E67E0D">
        <w:rPr>
          <w:noProof w:val="0"/>
          <w:snapToGrid w:val="0"/>
        </w:rPr>
        <w:tab/>
        <w:t>UPTransportLayerInformation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361DE507"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{{DataForwardingResponseDRBItem-ExtIEs}}</w:t>
      </w:r>
      <w:r w:rsidRPr="00E67E0D">
        <w:rPr>
          <w:noProof w:val="0"/>
          <w:snapToGrid w:val="0"/>
        </w:rPr>
        <w:tab/>
      </w:r>
      <w:r w:rsidRPr="00E67E0D">
        <w:rPr>
          <w:noProof w:val="0"/>
          <w:snapToGrid w:val="0"/>
        </w:rPr>
        <w:tab/>
        <w:t>OPTIONAL,</w:t>
      </w:r>
    </w:p>
    <w:p w14:paraId="33E80F97" w14:textId="77777777" w:rsidR="006A1CE4" w:rsidRPr="00E67E0D" w:rsidRDefault="006A1CE4" w:rsidP="00E7499B">
      <w:pPr>
        <w:pStyle w:val="PL"/>
        <w:rPr>
          <w:noProof w:val="0"/>
          <w:snapToGrid w:val="0"/>
        </w:rPr>
      </w:pPr>
      <w:r w:rsidRPr="00E67E0D">
        <w:rPr>
          <w:noProof w:val="0"/>
          <w:snapToGrid w:val="0"/>
        </w:rPr>
        <w:tab/>
        <w:t>...</w:t>
      </w:r>
    </w:p>
    <w:p w14:paraId="68AAE9B9" w14:textId="77777777" w:rsidR="006A1CE4" w:rsidRPr="00E67E0D" w:rsidRDefault="006A1CE4" w:rsidP="00E7499B">
      <w:pPr>
        <w:pStyle w:val="PL"/>
        <w:rPr>
          <w:noProof w:val="0"/>
          <w:snapToGrid w:val="0"/>
        </w:rPr>
      </w:pPr>
      <w:r w:rsidRPr="00E67E0D">
        <w:rPr>
          <w:noProof w:val="0"/>
          <w:snapToGrid w:val="0"/>
        </w:rPr>
        <w:t>}</w:t>
      </w:r>
    </w:p>
    <w:p w14:paraId="7FD53E30" w14:textId="77777777" w:rsidR="006A1CE4" w:rsidRPr="00E67E0D" w:rsidRDefault="006A1CE4" w:rsidP="00E7499B">
      <w:pPr>
        <w:pStyle w:val="PL"/>
        <w:rPr>
          <w:noProof w:val="0"/>
          <w:snapToGrid w:val="0"/>
        </w:rPr>
      </w:pPr>
    </w:p>
    <w:p w14:paraId="32BFAB6D" w14:textId="77777777" w:rsidR="006A1CE4" w:rsidRPr="00E67E0D" w:rsidRDefault="006A1CE4" w:rsidP="00E7499B">
      <w:pPr>
        <w:pStyle w:val="PL"/>
        <w:rPr>
          <w:noProof w:val="0"/>
          <w:snapToGrid w:val="0"/>
        </w:rPr>
      </w:pPr>
      <w:r w:rsidRPr="00E67E0D">
        <w:rPr>
          <w:noProof w:val="0"/>
          <w:snapToGrid w:val="0"/>
        </w:rPr>
        <w:t>DataForwardingResponseDRBItem-ExtIEs NGAP-PROTOCOL-EXTENSION ::= {</w:t>
      </w:r>
    </w:p>
    <w:p w14:paraId="7E205554" w14:textId="77777777" w:rsidR="006A1CE4" w:rsidRPr="00E67E0D" w:rsidRDefault="006A1CE4" w:rsidP="00E7499B">
      <w:pPr>
        <w:pStyle w:val="PL"/>
        <w:rPr>
          <w:noProof w:val="0"/>
          <w:snapToGrid w:val="0"/>
        </w:rPr>
      </w:pPr>
      <w:r w:rsidRPr="00E67E0D">
        <w:rPr>
          <w:noProof w:val="0"/>
          <w:snapToGrid w:val="0"/>
        </w:rPr>
        <w:tab/>
        <w:t>...</w:t>
      </w:r>
    </w:p>
    <w:p w14:paraId="39766476" w14:textId="77777777" w:rsidR="006A1CE4" w:rsidRPr="00E67E0D" w:rsidRDefault="006A1CE4" w:rsidP="00E7499B">
      <w:pPr>
        <w:pStyle w:val="PL"/>
        <w:rPr>
          <w:noProof w:val="0"/>
          <w:snapToGrid w:val="0"/>
        </w:rPr>
      </w:pPr>
      <w:r w:rsidRPr="00E67E0D">
        <w:rPr>
          <w:noProof w:val="0"/>
          <w:snapToGrid w:val="0"/>
        </w:rPr>
        <w:t>}</w:t>
      </w:r>
    </w:p>
    <w:p w14:paraId="0DF8E0E8" w14:textId="77777777" w:rsidR="006A1CE4" w:rsidRPr="00E67E0D" w:rsidRDefault="006A1CE4" w:rsidP="00E7499B">
      <w:pPr>
        <w:pStyle w:val="PL"/>
        <w:rPr>
          <w:noProof w:val="0"/>
          <w:snapToGrid w:val="0"/>
        </w:rPr>
      </w:pPr>
    </w:p>
    <w:p w14:paraId="1FD8D630" w14:textId="77777777" w:rsidR="006A1CE4" w:rsidRPr="00E67E0D" w:rsidRDefault="006A1CE4" w:rsidP="00E7499B">
      <w:pPr>
        <w:pStyle w:val="PL"/>
        <w:rPr>
          <w:noProof w:val="0"/>
          <w:snapToGrid w:val="0"/>
        </w:rPr>
      </w:pPr>
      <w:r w:rsidRPr="00E67E0D">
        <w:rPr>
          <w:noProof w:val="0"/>
          <w:snapToGrid w:val="0"/>
        </w:rPr>
        <w:t>DelayCritical</w:t>
      </w:r>
      <w:r w:rsidRPr="00E67E0D">
        <w:rPr>
          <w:noProof w:val="0"/>
          <w:lang w:eastAsia="zh-CN"/>
        </w:rPr>
        <w:t xml:space="preserve"> ::= </w:t>
      </w:r>
      <w:r w:rsidRPr="00E67E0D">
        <w:rPr>
          <w:noProof w:val="0"/>
          <w:snapToGrid w:val="0"/>
        </w:rPr>
        <w:t>ENUMERATED {</w:t>
      </w:r>
    </w:p>
    <w:p w14:paraId="5C9DA1DD" w14:textId="77777777" w:rsidR="006A1CE4" w:rsidRPr="00E67E0D" w:rsidRDefault="006A1CE4" w:rsidP="00E7499B">
      <w:pPr>
        <w:pStyle w:val="PL"/>
        <w:rPr>
          <w:noProof w:val="0"/>
          <w:snapToGrid w:val="0"/>
          <w:lang w:eastAsia="zh-CN"/>
        </w:rPr>
      </w:pPr>
      <w:r w:rsidRPr="00E67E0D">
        <w:rPr>
          <w:noProof w:val="0"/>
          <w:snapToGrid w:val="0"/>
          <w:lang w:eastAsia="zh-CN"/>
        </w:rPr>
        <w:tab/>
        <w:t>delay-critical,</w:t>
      </w:r>
    </w:p>
    <w:p w14:paraId="26577E7E" w14:textId="77777777" w:rsidR="006A1CE4" w:rsidRPr="00E67E0D" w:rsidRDefault="006A1CE4" w:rsidP="00E7499B">
      <w:pPr>
        <w:pStyle w:val="PL"/>
        <w:rPr>
          <w:noProof w:val="0"/>
          <w:snapToGrid w:val="0"/>
          <w:lang w:eastAsia="zh-CN"/>
        </w:rPr>
      </w:pPr>
      <w:r w:rsidRPr="00E67E0D">
        <w:rPr>
          <w:noProof w:val="0"/>
          <w:snapToGrid w:val="0"/>
          <w:lang w:eastAsia="zh-CN"/>
        </w:rPr>
        <w:tab/>
        <w:t>non-delay-critical,</w:t>
      </w:r>
    </w:p>
    <w:p w14:paraId="059C6E23" w14:textId="77777777" w:rsidR="006A1CE4" w:rsidRPr="00E67E0D" w:rsidRDefault="006A1CE4" w:rsidP="00E7499B">
      <w:pPr>
        <w:pStyle w:val="PL"/>
        <w:rPr>
          <w:noProof w:val="0"/>
          <w:snapToGrid w:val="0"/>
          <w:lang w:eastAsia="zh-CN"/>
        </w:rPr>
      </w:pPr>
      <w:r w:rsidRPr="00E67E0D">
        <w:rPr>
          <w:noProof w:val="0"/>
          <w:snapToGrid w:val="0"/>
          <w:lang w:eastAsia="zh-CN"/>
        </w:rPr>
        <w:tab/>
        <w:t>...</w:t>
      </w:r>
    </w:p>
    <w:p w14:paraId="5D39D755" w14:textId="77777777" w:rsidR="006A1CE4" w:rsidRPr="00E67E0D" w:rsidRDefault="006A1CE4" w:rsidP="00E7499B">
      <w:pPr>
        <w:pStyle w:val="PL"/>
        <w:rPr>
          <w:noProof w:val="0"/>
          <w:snapToGrid w:val="0"/>
          <w:lang w:eastAsia="zh-CN"/>
        </w:rPr>
      </w:pPr>
      <w:r w:rsidRPr="00E67E0D">
        <w:rPr>
          <w:noProof w:val="0"/>
          <w:snapToGrid w:val="0"/>
          <w:lang w:eastAsia="zh-CN"/>
        </w:rPr>
        <w:t>}</w:t>
      </w:r>
    </w:p>
    <w:p w14:paraId="0F06AE93" w14:textId="77777777" w:rsidR="006A1CE4" w:rsidRPr="00E67E0D" w:rsidRDefault="006A1CE4" w:rsidP="00E7499B">
      <w:pPr>
        <w:pStyle w:val="PL"/>
        <w:rPr>
          <w:noProof w:val="0"/>
          <w:snapToGrid w:val="0"/>
        </w:rPr>
      </w:pPr>
    </w:p>
    <w:p w14:paraId="0E63F6F3" w14:textId="77777777" w:rsidR="006A1CE4" w:rsidRPr="00E67E0D" w:rsidRDefault="006A1CE4" w:rsidP="00E7499B">
      <w:pPr>
        <w:pStyle w:val="PL"/>
        <w:rPr>
          <w:noProof w:val="0"/>
          <w:snapToGrid w:val="0"/>
        </w:rPr>
      </w:pPr>
      <w:r w:rsidRPr="00E67E0D">
        <w:rPr>
          <w:noProof w:val="0"/>
          <w:snapToGrid w:val="0"/>
        </w:rPr>
        <w:t>DLForwarding ::= ENUMERATED {</w:t>
      </w:r>
    </w:p>
    <w:p w14:paraId="2C058EF0" w14:textId="77777777" w:rsidR="006A1CE4" w:rsidRPr="00E67E0D" w:rsidRDefault="006A1CE4" w:rsidP="00E7499B">
      <w:pPr>
        <w:pStyle w:val="PL"/>
        <w:rPr>
          <w:noProof w:val="0"/>
          <w:snapToGrid w:val="0"/>
        </w:rPr>
      </w:pPr>
      <w:r w:rsidRPr="00E67E0D">
        <w:rPr>
          <w:noProof w:val="0"/>
          <w:snapToGrid w:val="0"/>
        </w:rPr>
        <w:tab/>
        <w:t>dl-forwarding-proposed,</w:t>
      </w:r>
    </w:p>
    <w:p w14:paraId="6C494BAD" w14:textId="77777777" w:rsidR="006A1CE4" w:rsidRPr="00E67E0D" w:rsidRDefault="006A1CE4" w:rsidP="00E7499B">
      <w:pPr>
        <w:pStyle w:val="PL"/>
        <w:rPr>
          <w:noProof w:val="0"/>
          <w:snapToGrid w:val="0"/>
        </w:rPr>
      </w:pPr>
      <w:r w:rsidRPr="00E67E0D">
        <w:rPr>
          <w:noProof w:val="0"/>
          <w:snapToGrid w:val="0"/>
        </w:rPr>
        <w:tab/>
        <w:t>...</w:t>
      </w:r>
    </w:p>
    <w:p w14:paraId="52E9186B" w14:textId="77777777" w:rsidR="006A1CE4" w:rsidRPr="00E67E0D" w:rsidRDefault="006A1CE4" w:rsidP="00E7499B">
      <w:pPr>
        <w:pStyle w:val="PL"/>
        <w:rPr>
          <w:noProof w:val="0"/>
          <w:snapToGrid w:val="0"/>
        </w:rPr>
      </w:pPr>
      <w:r w:rsidRPr="00E67E0D">
        <w:rPr>
          <w:noProof w:val="0"/>
          <w:snapToGrid w:val="0"/>
        </w:rPr>
        <w:t>}</w:t>
      </w:r>
    </w:p>
    <w:p w14:paraId="535AA25A" w14:textId="77777777" w:rsidR="006A1CE4" w:rsidRPr="00E67E0D" w:rsidRDefault="006A1CE4" w:rsidP="00E7499B">
      <w:pPr>
        <w:pStyle w:val="PL"/>
        <w:rPr>
          <w:noProof w:val="0"/>
          <w:snapToGrid w:val="0"/>
        </w:rPr>
      </w:pPr>
    </w:p>
    <w:p w14:paraId="57133C99" w14:textId="77777777" w:rsidR="006A1CE4" w:rsidRPr="00E67E0D" w:rsidRDefault="006A1CE4" w:rsidP="00E7499B">
      <w:pPr>
        <w:pStyle w:val="PL"/>
        <w:rPr>
          <w:ins w:id="6470" w:author="Issam" w:date="2019-02-12T23:38:00Z"/>
          <w:noProof w:val="0"/>
          <w:snapToGrid w:val="0"/>
        </w:rPr>
      </w:pPr>
      <w:ins w:id="6471" w:author="Issam" w:date="2019-02-12T23:38:00Z">
        <w:r w:rsidRPr="00E67E0D">
          <w:rPr>
            <w:noProof w:val="0"/>
            <w:snapToGrid w:val="0"/>
          </w:rPr>
          <w:t>DL-NGU-TNLInformationReused ::= ENUMERATED {</w:t>
        </w:r>
      </w:ins>
    </w:p>
    <w:p w14:paraId="1808949F" w14:textId="77777777" w:rsidR="006A1CE4" w:rsidRPr="00E67E0D" w:rsidRDefault="006A1CE4" w:rsidP="00E7499B">
      <w:pPr>
        <w:pStyle w:val="PL"/>
        <w:rPr>
          <w:ins w:id="6472" w:author="Issam" w:date="2019-02-12T23:38:00Z"/>
          <w:noProof w:val="0"/>
          <w:snapToGrid w:val="0"/>
        </w:rPr>
      </w:pPr>
      <w:ins w:id="6473" w:author="Issam" w:date="2019-02-12T23:38:00Z">
        <w:r w:rsidRPr="00E67E0D">
          <w:rPr>
            <w:noProof w:val="0"/>
            <w:snapToGrid w:val="0"/>
          </w:rPr>
          <w:tab/>
          <w:t>true,</w:t>
        </w:r>
      </w:ins>
    </w:p>
    <w:p w14:paraId="1C3A65D7" w14:textId="77777777" w:rsidR="006A1CE4" w:rsidRPr="00E67E0D" w:rsidRDefault="006A1CE4" w:rsidP="00E7499B">
      <w:pPr>
        <w:pStyle w:val="PL"/>
        <w:rPr>
          <w:ins w:id="6474" w:author="Issam" w:date="2019-02-12T23:38:00Z"/>
          <w:noProof w:val="0"/>
          <w:snapToGrid w:val="0"/>
        </w:rPr>
      </w:pPr>
      <w:ins w:id="6475" w:author="Issam" w:date="2019-02-12T23:38:00Z">
        <w:r w:rsidRPr="00E67E0D">
          <w:rPr>
            <w:noProof w:val="0"/>
            <w:snapToGrid w:val="0"/>
          </w:rPr>
          <w:tab/>
          <w:t>...</w:t>
        </w:r>
      </w:ins>
    </w:p>
    <w:p w14:paraId="0761A6ED" w14:textId="77777777" w:rsidR="006A1CE4" w:rsidRPr="00E67E0D" w:rsidRDefault="006A1CE4" w:rsidP="00E7499B">
      <w:pPr>
        <w:pStyle w:val="PL"/>
        <w:rPr>
          <w:ins w:id="6476" w:author="Issam" w:date="2019-02-12T23:38:00Z"/>
          <w:noProof w:val="0"/>
          <w:snapToGrid w:val="0"/>
        </w:rPr>
      </w:pPr>
      <w:ins w:id="6477" w:author="Issam" w:date="2019-02-12T23:38:00Z">
        <w:r w:rsidRPr="00E67E0D">
          <w:rPr>
            <w:noProof w:val="0"/>
            <w:snapToGrid w:val="0"/>
          </w:rPr>
          <w:t>}</w:t>
        </w:r>
      </w:ins>
    </w:p>
    <w:p w14:paraId="484D7FF4" w14:textId="77777777" w:rsidR="006A1CE4" w:rsidRPr="00E67E0D" w:rsidRDefault="006A1CE4" w:rsidP="00E7499B">
      <w:pPr>
        <w:pStyle w:val="PL"/>
        <w:rPr>
          <w:ins w:id="6478" w:author="Issam" w:date="2019-02-12T23:38:00Z"/>
          <w:noProof w:val="0"/>
          <w:snapToGrid w:val="0"/>
        </w:rPr>
      </w:pPr>
    </w:p>
    <w:p w14:paraId="603293C6" w14:textId="77777777" w:rsidR="006A1CE4" w:rsidRPr="00E67E0D" w:rsidRDefault="006A1CE4" w:rsidP="00E7499B">
      <w:pPr>
        <w:pStyle w:val="PL"/>
        <w:rPr>
          <w:noProof w:val="0"/>
          <w:snapToGrid w:val="0"/>
        </w:rPr>
      </w:pPr>
      <w:r w:rsidRPr="00E67E0D">
        <w:rPr>
          <w:noProof w:val="0"/>
          <w:snapToGrid w:val="0"/>
        </w:rPr>
        <w:t>DirectForwardingPathAvailability ::= ENUMERATED {</w:t>
      </w:r>
    </w:p>
    <w:p w14:paraId="0F5BEE7F" w14:textId="77777777" w:rsidR="006A1CE4" w:rsidRPr="00E67E0D" w:rsidRDefault="006A1CE4" w:rsidP="00E7499B">
      <w:pPr>
        <w:pStyle w:val="PL"/>
        <w:rPr>
          <w:noProof w:val="0"/>
          <w:snapToGrid w:val="0"/>
        </w:rPr>
      </w:pPr>
      <w:r w:rsidRPr="00E67E0D">
        <w:rPr>
          <w:noProof w:val="0"/>
          <w:snapToGrid w:val="0"/>
        </w:rPr>
        <w:tab/>
        <w:t>direct-path-available,</w:t>
      </w:r>
    </w:p>
    <w:p w14:paraId="54D93043" w14:textId="77777777" w:rsidR="006A1CE4" w:rsidRPr="00E67E0D" w:rsidRDefault="006A1CE4" w:rsidP="00E7499B">
      <w:pPr>
        <w:pStyle w:val="PL"/>
        <w:rPr>
          <w:noProof w:val="0"/>
          <w:snapToGrid w:val="0"/>
        </w:rPr>
      </w:pPr>
      <w:r w:rsidRPr="00E67E0D">
        <w:rPr>
          <w:noProof w:val="0"/>
          <w:snapToGrid w:val="0"/>
        </w:rPr>
        <w:tab/>
        <w:t>...</w:t>
      </w:r>
    </w:p>
    <w:p w14:paraId="2B1D6809" w14:textId="77777777" w:rsidR="006A1CE4" w:rsidRPr="00E67E0D" w:rsidRDefault="006A1CE4" w:rsidP="00E7499B">
      <w:pPr>
        <w:pStyle w:val="PL"/>
        <w:rPr>
          <w:noProof w:val="0"/>
          <w:snapToGrid w:val="0"/>
        </w:rPr>
      </w:pPr>
      <w:r w:rsidRPr="00E67E0D">
        <w:rPr>
          <w:noProof w:val="0"/>
          <w:snapToGrid w:val="0"/>
        </w:rPr>
        <w:t>}</w:t>
      </w:r>
    </w:p>
    <w:p w14:paraId="222CF81D" w14:textId="77777777" w:rsidR="006A1CE4" w:rsidRPr="00E67E0D" w:rsidRDefault="006A1CE4" w:rsidP="00E7499B">
      <w:pPr>
        <w:pStyle w:val="PL"/>
        <w:rPr>
          <w:noProof w:val="0"/>
          <w:snapToGrid w:val="0"/>
        </w:rPr>
      </w:pPr>
    </w:p>
    <w:p w14:paraId="32373805" w14:textId="77777777" w:rsidR="006A1CE4" w:rsidRPr="00E67E0D" w:rsidRDefault="006A1CE4" w:rsidP="00E7499B">
      <w:pPr>
        <w:pStyle w:val="PL"/>
        <w:rPr>
          <w:noProof w:val="0"/>
        </w:rPr>
      </w:pPr>
      <w:r w:rsidRPr="00E67E0D">
        <w:rPr>
          <w:noProof w:val="0"/>
        </w:rPr>
        <w:t>DRB-ID ::= INTEGER (1..32, ...)</w:t>
      </w:r>
    </w:p>
    <w:p w14:paraId="0B6CD63C" w14:textId="77777777" w:rsidR="006A1CE4" w:rsidRPr="00E67E0D" w:rsidRDefault="006A1CE4" w:rsidP="00E7499B">
      <w:pPr>
        <w:pStyle w:val="PL"/>
        <w:rPr>
          <w:ins w:id="6479" w:author="Issam" w:date="2019-02-12T23:38:00Z"/>
          <w:noProof w:val="0"/>
        </w:rPr>
      </w:pPr>
    </w:p>
    <w:p w14:paraId="69637B09" w14:textId="77777777" w:rsidR="006A1CE4" w:rsidRPr="00E67E0D" w:rsidRDefault="006A1CE4" w:rsidP="00E7499B">
      <w:pPr>
        <w:pStyle w:val="PL"/>
        <w:rPr>
          <w:ins w:id="6480" w:author="Issam" w:date="2019-02-12T23:38:00Z"/>
          <w:snapToGrid w:val="0"/>
        </w:rPr>
      </w:pPr>
      <w:ins w:id="6481" w:author="Issam" w:date="2019-02-12T23:38:00Z">
        <w:r w:rsidRPr="00E67E0D">
          <w:rPr>
            <w:snapToGrid w:val="0"/>
          </w:rPr>
          <w:t xml:space="preserve">DRBsSubjectToStatusTransferList ::= SEQUENCE (SIZE(1..maxnoofDRBs)) </w:t>
        </w:r>
        <w:r w:rsidRPr="00E67E0D">
          <w:rPr>
            <w:noProof w:val="0"/>
            <w:snapToGrid w:val="0"/>
          </w:rPr>
          <w:t xml:space="preserve">OF </w:t>
        </w:r>
        <w:r w:rsidRPr="00E67E0D">
          <w:rPr>
            <w:snapToGrid w:val="0"/>
          </w:rPr>
          <w:t>DRBsSubjectToStatusTransfer</w:t>
        </w:r>
        <w:r w:rsidRPr="00E67E0D">
          <w:rPr>
            <w:noProof w:val="0"/>
          </w:rPr>
          <w:t>Item</w:t>
        </w:r>
      </w:ins>
    </w:p>
    <w:p w14:paraId="2873EDCD" w14:textId="77777777" w:rsidR="006A1CE4" w:rsidRPr="00E67E0D" w:rsidRDefault="006A1CE4" w:rsidP="00E7499B">
      <w:pPr>
        <w:pStyle w:val="PL"/>
        <w:rPr>
          <w:ins w:id="6482" w:author="Issam" w:date="2019-02-12T23:38:00Z"/>
        </w:rPr>
      </w:pPr>
    </w:p>
    <w:p w14:paraId="027689AC" w14:textId="77777777" w:rsidR="006A1CE4" w:rsidRPr="00E67E0D" w:rsidRDefault="006A1CE4" w:rsidP="00E7499B">
      <w:pPr>
        <w:pStyle w:val="PL"/>
        <w:rPr>
          <w:ins w:id="6483" w:author="Issam" w:date="2019-02-12T23:38:00Z"/>
          <w:noProof w:val="0"/>
        </w:rPr>
      </w:pPr>
      <w:ins w:id="6484" w:author="Issam" w:date="2019-02-12T23:38:00Z">
        <w:r w:rsidRPr="00E67E0D">
          <w:rPr>
            <w:snapToGrid w:val="0"/>
          </w:rPr>
          <w:t>DRBsSubjectToStatusTransfer</w:t>
        </w:r>
        <w:r w:rsidRPr="00E67E0D">
          <w:rPr>
            <w:noProof w:val="0"/>
          </w:rPr>
          <w:t>Item ::= SEQUENCE {</w:t>
        </w:r>
      </w:ins>
    </w:p>
    <w:p w14:paraId="188C47CE" w14:textId="77777777" w:rsidR="006A1CE4" w:rsidRPr="00E67E0D" w:rsidRDefault="006A1CE4" w:rsidP="00E7499B">
      <w:pPr>
        <w:pStyle w:val="PL"/>
        <w:rPr>
          <w:ins w:id="6485" w:author="Issam" w:date="2019-02-12T23:38:00Z"/>
          <w:noProof w:val="0"/>
        </w:rPr>
      </w:pPr>
      <w:ins w:id="6486" w:author="Issam" w:date="2019-02-12T23:38:00Z">
        <w:r w:rsidRPr="00E67E0D">
          <w:rPr>
            <w:noProof w:val="0"/>
          </w:rPr>
          <w:tab/>
          <w:t>dRB-ID</w:t>
        </w:r>
        <w:r w:rsidRPr="00E67E0D">
          <w:rPr>
            <w:noProof w:val="0"/>
          </w:rPr>
          <w:tab/>
        </w:r>
        <w:r w:rsidRPr="00E67E0D">
          <w:rPr>
            <w:noProof w:val="0"/>
          </w:rPr>
          <w:tab/>
        </w:r>
        <w:r w:rsidRPr="00E67E0D">
          <w:rPr>
            <w:noProof w:val="0"/>
          </w:rPr>
          <w:tab/>
        </w:r>
        <w:r w:rsidRPr="00E67E0D">
          <w:rPr>
            <w:noProof w:val="0"/>
          </w:rPr>
          <w:tab/>
          <w:t>DRB-ID,</w:t>
        </w:r>
      </w:ins>
    </w:p>
    <w:p w14:paraId="58AB65C8" w14:textId="77777777" w:rsidR="006A1CE4" w:rsidRPr="00E67E0D" w:rsidRDefault="006A1CE4" w:rsidP="00E7499B">
      <w:pPr>
        <w:pStyle w:val="PL"/>
        <w:rPr>
          <w:ins w:id="6487" w:author="Issam" w:date="2019-02-12T23:38:00Z"/>
          <w:noProof w:val="0"/>
        </w:rPr>
      </w:pPr>
      <w:ins w:id="6488" w:author="Issam" w:date="2019-02-12T23:38:00Z">
        <w:r w:rsidRPr="00E67E0D">
          <w:rPr>
            <w:noProof w:val="0"/>
          </w:rPr>
          <w:tab/>
          <w:t>dRB</w:t>
        </w:r>
        <w:r w:rsidRPr="00502791">
          <w:rPr>
            <w:noProof w:val="0"/>
          </w:rPr>
          <w:t>S</w:t>
        </w:r>
        <w:r w:rsidRPr="00E67E0D">
          <w:rPr>
            <w:noProof w:val="0"/>
          </w:rPr>
          <w:t>tatus</w:t>
        </w:r>
        <w:r w:rsidRPr="00502791">
          <w:rPr>
            <w:noProof w:val="0"/>
          </w:rPr>
          <w:t>UL</w:t>
        </w:r>
        <w:r w:rsidRPr="00502791">
          <w:rPr>
            <w:noProof w:val="0"/>
          </w:rPr>
          <w:tab/>
        </w:r>
        <w:r w:rsidRPr="00E67E0D">
          <w:rPr>
            <w:noProof w:val="0"/>
          </w:rPr>
          <w:tab/>
        </w:r>
        <w:r w:rsidRPr="00E67E0D">
          <w:rPr>
            <w:noProof w:val="0"/>
          </w:rPr>
          <w:tab/>
        </w:r>
        <w:r w:rsidRPr="00502791">
          <w:rPr>
            <w:noProof w:val="0"/>
          </w:rPr>
          <w:t>DRBStatusUL</w:t>
        </w:r>
        <w:r w:rsidRPr="00E67E0D">
          <w:rPr>
            <w:noProof w:val="0"/>
          </w:rPr>
          <w:t>,</w:t>
        </w:r>
      </w:ins>
    </w:p>
    <w:p w14:paraId="426C8020" w14:textId="77777777" w:rsidR="006A1CE4" w:rsidRPr="00E67E0D" w:rsidRDefault="006A1CE4" w:rsidP="00E7499B">
      <w:pPr>
        <w:pStyle w:val="PL"/>
        <w:rPr>
          <w:ins w:id="6489" w:author="Issam" w:date="2019-02-12T23:38:00Z"/>
          <w:noProof w:val="0"/>
        </w:rPr>
      </w:pPr>
      <w:ins w:id="6490" w:author="Issam" w:date="2019-02-12T23:38:00Z">
        <w:r w:rsidRPr="00E67E0D">
          <w:rPr>
            <w:noProof w:val="0"/>
          </w:rPr>
          <w:tab/>
        </w:r>
        <w:r w:rsidRPr="00502791">
          <w:rPr>
            <w:noProof w:val="0"/>
          </w:rPr>
          <w:t>dRBStatusDL</w:t>
        </w:r>
        <w:r w:rsidRPr="00E67E0D">
          <w:rPr>
            <w:noProof w:val="0"/>
          </w:rPr>
          <w:tab/>
        </w:r>
        <w:r w:rsidRPr="00E67E0D">
          <w:rPr>
            <w:noProof w:val="0"/>
          </w:rPr>
          <w:tab/>
        </w:r>
        <w:r w:rsidRPr="00502791">
          <w:rPr>
            <w:noProof w:val="0"/>
          </w:rPr>
          <w:tab/>
          <w:t>DRBStatusDL</w:t>
        </w:r>
        <w:r w:rsidRPr="00E67E0D">
          <w:rPr>
            <w:noProof w:val="0"/>
          </w:rPr>
          <w:t>,</w:t>
        </w:r>
      </w:ins>
    </w:p>
    <w:p w14:paraId="577C16A1" w14:textId="77777777" w:rsidR="006A1CE4" w:rsidRPr="00E67E0D" w:rsidRDefault="006A1CE4" w:rsidP="00E7499B">
      <w:pPr>
        <w:pStyle w:val="PL"/>
        <w:rPr>
          <w:ins w:id="6491" w:author="Issam" w:date="2019-02-12T23:38:00Z"/>
        </w:rPr>
      </w:pPr>
      <w:ins w:id="6492" w:author="Issam" w:date="2019-02-12T23:38:00Z">
        <w:r w:rsidRPr="00E67E0D">
          <w:tab/>
          <w:t>iE-Extension</w:t>
        </w:r>
        <w:r w:rsidRPr="00E67E0D">
          <w:tab/>
        </w:r>
        <w:r w:rsidRPr="00E67E0D">
          <w:tab/>
        </w:r>
        <w:r w:rsidRPr="00E67E0D">
          <w:rPr>
            <w:noProof w:val="0"/>
            <w:snapToGrid w:val="0"/>
            <w:lang w:eastAsia="zh-CN"/>
          </w:rPr>
          <w:t>ProtocolExtensionContainer { {</w:t>
        </w:r>
        <w:r w:rsidRPr="00E67E0D">
          <w:rPr>
            <w:snapToGrid w:val="0"/>
          </w:rPr>
          <w:t>DRBsSubjectToStatusTransfer</w:t>
        </w:r>
        <w:r w:rsidRPr="00E67E0D">
          <w:rPr>
            <w:noProof w:val="0"/>
          </w:rPr>
          <w:t>Item</w:t>
        </w:r>
        <w:r w:rsidRPr="00E67E0D">
          <w:t>-ExtIEs</w:t>
        </w:r>
        <w:r w:rsidRPr="00E67E0D">
          <w:rPr>
            <w:noProof w:val="0"/>
            <w:snapToGrid w:val="0"/>
            <w:lang w:eastAsia="zh-CN"/>
          </w:rPr>
          <w:t>} }</w:t>
        </w:r>
        <w:r w:rsidRPr="00E67E0D">
          <w:rPr>
            <w:noProof w:val="0"/>
            <w:snapToGrid w:val="0"/>
            <w:lang w:eastAsia="zh-CN"/>
          </w:rPr>
          <w:tab/>
          <w:t>OPTIONAL</w:t>
        </w:r>
        <w:r w:rsidRPr="00E67E0D">
          <w:t>,</w:t>
        </w:r>
      </w:ins>
    </w:p>
    <w:p w14:paraId="4E7CF182" w14:textId="77777777" w:rsidR="006A1CE4" w:rsidRPr="00E67E0D" w:rsidRDefault="006A1CE4" w:rsidP="00E7499B">
      <w:pPr>
        <w:pStyle w:val="PL"/>
        <w:rPr>
          <w:ins w:id="6493" w:author="Issam" w:date="2019-02-12T23:38:00Z"/>
        </w:rPr>
      </w:pPr>
      <w:ins w:id="6494" w:author="Issam" w:date="2019-02-12T23:38:00Z">
        <w:r w:rsidRPr="00E67E0D">
          <w:tab/>
          <w:t>...</w:t>
        </w:r>
      </w:ins>
    </w:p>
    <w:p w14:paraId="2A49EBF5" w14:textId="77777777" w:rsidR="006A1CE4" w:rsidRPr="00E67E0D" w:rsidRDefault="006A1CE4" w:rsidP="00E7499B">
      <w:pPr>
        <w:pStyle w:val="PL"/>
        <w:rPr>
          <w:ins w:id="6495" w:author="Issam" w:date="2019-02-12T23:38:00Z"/>
        </w:rPr>
      </w:pPr>
      <w:ins w:id="6496" w:author="Issam" w:date="2019-02-12T23:38:00Z">
        <w:r w:rsidRPr="00E67E0D">
          <w:t>}</w:t>
        </w:r>
      </w:ins>
    </w:p>
    <w:p w14:paraId="70EDE6C6" w14:textId="77777777" w:rsidR="006A1CE4" w:rsidRPr="00E67E0D" w:rsidRDefault="006A1CE4" w:rsidP="00E7499B">
      <w:pPr>
        <w:pStyle w:val="PL"/>
        <w:rPr>
          <w:ins w:id="6497" w:author="Issam" w:date="2019-02-12T23:38:00Z"/>
        </w:rPr>
      </w:pPr>
    </w:p>
    <w:p w14:paraId="71BB32C9" w14:textId="77777777" w:rsidR="006A1CE4" w:rsidRPr="00E67E0D" w:rsidRDefault="006A1CE4" w:rsidP="00E7499B">
      <w:pPr>
        <w:pStyle w:val="PL"/>
        <w:rPr>
          <w:ins w:id="6498" w:author="Issam" w:date="2019-02-12T23:38:00Z"/>
          <w:noProof w:val="0"/>
          <w:snapToGrid w:val="0"/>
          <w:lang w:eastAsia="zh-CN"/>
        </w:rPr>
      </w:pPr>
      <w:ins w:id="6499" w:author="Issam" w:date="2019-02-12T23:38:00Z">
        <w:r w:rsidRPr="00E67E0D">
          <w:rPr>
            <w:snapToGrid w:val="0"/>
          </w:rPr>
          <w:t>DRBsSubjectToStatusTransfer</w:t>
        </w:r>
        <w:r w:rsidRPr="00E67E0D">
          <w:rPr>
            <w:noProof w:val="0"/>
          </w:rPr>
          <w:t>Item</w:t>
        </w:r>
        <w:r w:rsidRPr="00E67E0D">
          <w:t xml:space="preserve">-ExtIEs </w:t>
        </w:r>
        <w:r w:rsidRPr="00E67E0D">
          <w:rPr>
            <w:noProof w:val="0"/>
            <w:snapToGrid w:val="0"/>
            <w:lang w:eastAsia="zh-CN"/>
          </w:rPr>
          <w:t>NGAP-PROTOCOL-EXTENSION ::= {</w:t>
        </w:r>
      </w:ins>
    </w:p>
    <w:p w14:paraId="359848C6" w14:textId="77777777" w:rsidR="006A1CE4" w:rsidRPr="00E67E0D" w:rsidRDefault="006A1CE4" w:rsidP="00E7499B">
      <w:pPr>
        <w:pStyle w:val="PL"/>
        <w:rPr>
          <w:ins w:id="6500" w:author="Issam" w:date="2019-02-12T23:38:00Z"/>
          <w:noProof w:val="0"/>
          <w:snapToGrid w:val="0"/>
          <w:lang w:eastAsia="zh-CN"/>
        </w:rPr>
      </w:pPr>
      <w:ins w:id="6501" w:author="Issam" w:date="2019-02-12T23:38:00Z">
        <w:r w:rsidRPr="00E67E0D">
          <w:rPr>
            <w:noProof w:val="0"/>
            <w:snapToGrid w:val="0"/>
            <w:lang w:eastAsia="zh-CN"/>
          </w:rPr>
          <w:tab/>
          <w:t>...</w:t>
        </w:r>
      </w:ins>
    </w:p>
    <w:p w14:paraId="2E2CA23B" w14:textId="77777777" w:rsidR="006A1CE4" w:rsidRPr="00E67E0D" w:rsidRDefault="006A1CE4" w:rsidP="00E7499B">
      <w:pPr>
        <w:pStyle w:val="PL"/>
        <w:rPr>
          <w:ins w:id="6502" w:author="Issam" w:date="2019-02-12T23:38:00Z"/>
          <w:noProof w:val="0"/>
          <w:snapToGrid w:val="0"/>
          <w:lang w:eastAsia="zh-CN"/>
        </w:rPr>
      </w:pPr>
      <w:ins w:id="6503" w:author="Issam" w:date="2019-02-12T23:38:00Z">
        <w:r w:rsidRPr="00E67E0D">
          <w:rPr>
            <w:noProof w:val="0"/>
            <w:snapToGrid w:val="0"/>
            <w:lang w:eastAsia="zh-CN"/>
          </w:rPr>
          <w:t>}</w:t>
        </w:r>
      </w:ins>
    </w:p>
    <w:p w14:paraId="01588429" w14:textId="77777777" w:rsidR="006A1CE4" w:rsidRPr="00E67E0D" w:rsidRDefault="006A1CE4" w:rsidP="00E7499B">
      <w:pPr>
        <w:pStyle w:val="PL"/>
        <w:rPr>
          <w:ins w:id="6504" w:author="Issam" w:date="2019-02-12T23:38:00Z"/>
        </w:rPr>
      </w:pPr>
    </w:p>
    <w:p w14:paraId="3BD2BA63" w14:textId="77777777" w:rsidR="006A1CE4" w:rsidRPr="00E67E0D" w:rsidRDefault="006A1CE4" w:rsidP="00E7499B">
      <w:pPr>
        <w:pStyle w:val="PL"/>
        <w:rPr>
          <w:ins w:id="6505" w:author="Issam" w:date="2019-02-12T23:38:00Z"/>
          <w:noProof w:val="0"/>
        </w:rPr>
      </w:pPr>
      <w:ins w:id="6506" w:author="Issam" w:date="2019-02-12T23:38:00Z">
        <w:r w:rsidRPr="00E67E0D">
          <w:rPr>
            <w:noProof w:val="0"/>
          </w:rPr>
          <w:t>DRBStatusDL ::= CHOICE {</w:t>
        </w:r>
      </w:ins>
    </w:p>
    <w:p w14:paraId="1E45493A" w14:textId="77777777" w:rsidR="006A1CE4" w:rsidRPr="00E67E0D" w:rsidRDefault="006A1CE4" w:rsidP="00E7499B">
      <w:pPr>
        <w:pStyle w:val="PL"/>
        <w:rPr>
          <w:ins w:id="6507" w:author="Issam" w:date="2019-02-12T23:38:00Z"/>
          <w:noProof w:val="0"/>
        </w:rPr>
      </w:pPr>
      <w:ins w:id="6508" w:author="Issam" w:date="2019-02-12T23:38:00Z">
        <w:r w:rsidRPr="00E67E0D">
          <w:rPr>
            <w:noProof w:val="0"/>
          </w:rPr>
          <w:tab/>
          <w:t>dRBStatusDL12</w:t>
        </w:r>
        <w:r w:rsidRPr="00E67E0D">
          <w:rPr>
            <w:noProof w:val="0"/>
          </w:rPr>
          <w:tab/>
        </w:r>
        <w:r w:rsidRPr="00E67E0D">
          <w:rPr>
            <w:noProof w:val="0"/>
          </w:rPr>
          <w:tab/>
        </w:r>
        <w:r w:rsidRPr="00E67E0D">
          <w:rPr>
            <w:noProof w:val="0"/>
          </w:rPr>
          <w:tab/>
          <w:t>DRBStatusDL12,</w:t>
        </w:r>
      </w:ins>
    </w:p>
    <w:p w14:paraId="6316EC2B" w14:textId="77777777" w:rsidR="006A1CE4" w:rsidRPr="00E67E0D" w:rsidRDefault="006A1CE4" w:rsidP="00E7499B">
      <w:pPr>
        <w:pStyle w:val="PL"/>
        <w:rPr>
          <w:ins w:id="6509" w:author="Issam" w:date="2019-02-12T23:38:00Z"/>
          <w:noProof w:val="0"/>
        </w:rPr>
      </w:pPr>
      <w:ins w:id="6510" w:author="Issam" w:date="2019-02-12T23:38:00Z">
        <w:r w:rsidRPr="00E67E0D">
          <w:rPr>
            <w:noProof w:val="0"/>
          </w:rPr>
          <w:tab/>
          <w:t>dRBStatusDL18</w:t>
        </w:r>
        <w:r w:rsidRPr="00E67E0D">
          <w:rPr>
            <w:noProof w:val="0"/>
          </w:rPr>
          <w:tab/>
        </w:r>
        <w:r w:rsidRPr="00E67E0D">
          <w:rPr>
            <w:noProof w:val="0"/>
          </w:rPr>
          <w:tab/>
        </w:r>
        <w:r w:rsidRPr="00E67E0D">
          <w:rPr>
            <w:noProof w:val="0"/>
          </w:rPr>
          <w:tab/>
          <w:t>DRBStatusDL18,</w:t>
        </w:r>
      </w:ins>
    </w:p>
    <w:p w14:paraId="016F0D02" w14:textId="77777777" w:rsidR="006A1CE4" w:rsidRPr="00E67E0D" w:rsidRDefault="006A1CE4" w:rsidP="00E7499B">
      <w:pPr>
        <w:pStyle w:val="PL"/>
        <w:rPr>
          <w:ins w:id="6511" w:author="Issam" w:date="2019-02-12T23:38:00Z"/>
          <w:noProof w:val="0"/>
          <w:snapToGrid w:val="0"/>
        </w:rPr>
      </w:pPr>
      <w:ins w:id="6512" w:author="Issam" w:date="2019-02-12T23:38:00Z">
        <w:r w:rsidRPr="00E67E0D">
          <w:rPr>
            <w:noProof w:val="0"/>
            <w:snapToGrid w:val="0"/>
          </w:rPr>
          <w:tab/>
          <w:t>choice-Extensions</w:t>
        </w:r>
        <w:r w:rsidRPr="00E67E0D">
          <w:rPr>
            <w:noProof w:val="0"/>
            <w:snapToGrid w:val="0"/>
          </w:rPr>
          <w:tab/>
        </w:r>
        <w:r w:rsidRPr="00E67E0D">
          <w:rPr>
            <w:noProof w:val="0"/>
            <w:snapToGrid w:val="0"/>
          </w:rPr>
          <w:tab/>
        </w:r>
        <w:r w:rsidRPr="00E67E0D">
          <w:t>ProtocolIE-SingleContainer</w:t>
        </w:r>
        <w:r w:rsidRPr="00E67E0D">
          <w:rPr>
            <w:noProof w:val="0"/>
            <w:snapToGrid w:val="0"/>
          </w:rPr>
          <w:t xml:space="preserve"> { {</w:t>
        </w:r>
        <w:r w:rsidRPr="00E67E0D">
          <w:rPr>
            <w:noProof w:val="0"/>
          </w:rPr>
          <w:t>DRBStatusDL</w:t>
        </w:r>
        <w:r w:rsidRPr="00E67E0D">
          <w:rPr>
            <w:noProof w:val="0"/>
            <w:snapToGrid w:val="0"/>
          </w:rPr>
          <w:t>-ExtIEs} }</w:t>
        </w:r>
      </w:ins>
    </w:p>
    <w:p w14:paraId="1C52C1F9" w14:textId="77777777" w:rsidR="006A1CE4" w:rsidRPr="00E67E0D" w:rsidRDefault="006A1CE4" w:rsidP="00E7499B">
      <w:pPr>
        <w:pStyle w:val="PL"/>
        <w:rPr>
          <w:ins w:id="6513" w:author="Issam" w:date="2019-02-12T23:38:00Z"/>
          <w:noProof w:val="0"/>
          <w:snapToGrid w:val="0"/>
        </w:rPr>
      </w:pPr>
      <w:ins w:id="6514" w:author="Issam" w:date="2019-02-12T23:38:00Z">
        <w:r w:rsidRPr="00E67E0D">
          <w:rPr>
            <w:noProof w:val="0"/>
            <w:snapToGrid w:val="0"/>
          </w:rPr>
          <w:t>}</w:t>
        </w:r>
      </w:ins>
    </w:p>
    <w:p w14:paraId="2DE8226F" w14:textId="77777777" w:rsidR="006A1CE4" w:rsidRPr="00E67E0D" w:rsidRDefault="006A1CE4" w:rsidP="00E7499B">
      <w:pPr>
        <w:pStyle w:val="PL"/>
        <w:rPr>
          <w:ins w:id="6515" w:author="Issam" w:date="2019-02-12T23:38:00Z"/>
          <w:noProof w:val="0"/>
          <w:snapToGrid w:val="0"/>
        </w:rPr>
      </w:pPr>
    </w:p>
    <w:p w14:paraId="3D7DCB69" w14:textId="77777777" w:rsidR="006A1CE4" w:rsidRPr="00E67E0D" w:rsidRDefault="006A1CE4" w:rsidP="00E7499B">
      <w:pPr>
        <w:pStyle w:val="PL"/>
        <w:rPr>
          <w:ins w:id="6516" w:author="Issam" w:date="2019-02-12T23:38:00Z"/>
          <w:noProof w:val="0"/>
          <w:snapToGrid w:val="0"/>
        </w:rPr>
      </w:pPr>
      <w:ins w:id="6517" w:author="Issam" w:date="2019-02-12T23:38:00Z">
        <w:r w:rsidRPr="00E67E0D">
          <w:rPr>
            <w:noProof w:val="0"/>
          </w:rPr>
          <w:t>DRBStatusDL</w:t>
        </w:r>
        <w:r w:rsidRPr="00E67E0D">
          <w:rPr>
            <w:noProof w:val="0"/>
            <w:snapToGrid w:val="0"/>
          </w:rPr>
          <w:t>-ExtIEs NGAP-PROTOCOL-IES ::= {</w:t>
        </w:r>
      </w:ins>
    </w:p>
    <w:p w14:paraId="1DF15D7E" w14:textId="77777777" w:rsidR="006A1CE4" w:rsidRPr="00E67E0D" w:rsidRDefault="006A1CE4" w:rsidP="00E7499B">
      <w:pPr>
        <w:pStyle w:val="PL"/>
        <w:rPr>
          <w:ins w:id="6518" w:author="Issam" w:date="2019-02-12T23:38:00Z"/>
          <w:noProof w:val="0"/>
          <w:snapToGrid w:val="0"/>
        </w:rPr>
      </w:pPr>
      <w:ins w:id="6519" w:author="Issam" w:date="2019-02-12T23:38:00Z">
        <w:r w:rsidRPr="00E67E0D">
          <w:rPr>
            <w:noProof w:val="0"/>
            <w:snapToGrid w:val="0"/>
          </w:rPr>
          <w:tab/>
          <w:t>...</w:t>
        </w:r>
      </w:ins>
    </w:p>
    <w:p w14:paraId="4F9C5A94" w14:textId="77777777" w:rsidR="006A1CE4" w:rsidRPr="00E67E0D" w:rsidRDefault="006A1CE4" w:rsidP="00E7499B">
      <w:pPr>
        <w:pStyle w:val="PL"/>
        <w:rPr>
          <w:ins w:id="6520" w:author="Issam" w:date="2019-02-12T23:38:00Z"/>
          <w:noProof w:val="0"/>
          <w:snapToGrid w:val="0"/>
        </w:rPr>
      </w:pPr>
      <w:ins w:id="6521" w:author="Issam" w:date="2019-02-12T23:38:00Z">
        <w:r w:rsidRPr="00E67E0D">
          <w:rPr>
            <w:noProof w:val="0"/>
            <w:snapToGrid w:val="0"/>
          </w:rPr>
          <w:t>}</w:t>
        </w:r>
      </w:ins>
    </w:p>
    <w:p w14:paraId="3C4BB542" w14:textId="77777777" w:rsidR="006A1CE4" w:rsidRPr="00E67E0D" w:rsidRDefault="006A1CE4" w:rsidP="00E7499B">
      <w:pPr>
        <w:pStyle w:val="PL"/>
        <w:spacing w:line="0" w:lineRule="atLeast"/>
        <w:rPr>
          <w:ins w:id="6522" w:author="Issam" w:date="2019-02-12T23:38:00Z"/>
          <w:noProof w:val="0"/>
          <w:snapToGrid w:val="0"/>
        </w:rPr>
      </w:pPr>
    </w:p>
    <w:p w14:paraId="3F75887B" w14:textId="77777777" w:rsidR="006A1CE4" w:rsidRPr="00E67E0D" w:rsidRDefault="006A1CE4" w:rsidP="00E7499B">
      <w:pPr>
        <w:pStyle w:val="PL"/>
        <w:rPr>
          <w:ins w:id="6523" w:author="Issam" w:date="2019-02-12T23:38:00Z"/>
          <w:noProof w:val="0"/>
        </w:rPr>
      </w:pPr>
      <w:ins w:id="6524" w:author="Issam" w:date="2019-02-12T23:38:00Z">
        <w:r w:rsidRPr="00E67E0D">
          <w:rPr>
            <w:noProof w:val="0"/>
          </w:rPr>
          <w:t>DRBStatusDL12 ::= SEQUENCE {</w:t>
        </w:r>
      </w:ins>
    </w:p>
    <w:p w14:paraId="1B01B8EB" w14:textId="77777777" w:rsidR="006A1CE4" w:rsidRPr="00E67E0D" w:rsidRDefault="006A1CE4" w:rsidP="00E7499B">
      <w:pPr>
        <w:pStyle w:val="PL"/>
        <w:rPr>
          <w:ins w:id="6525" w:author="Issam" w:date="2019-02-12T23:38:00Z"/>
        </w:rPr>
      </w:pPr>
      <w:ins w:id="6526" w:author="Issam" w:date="2019-02-12T23:38:00Z">
        <w:r w:rsidRPr="00E67E0D">
          <w:tab/>
          <w:t>dL-COUNTValue</w:t>
        </w:r>
        <w:r w:rsidRPr="00E67E0D">
          <w:tab/>
        </w:r>
        <w:r w:rsidRPr="00E67E0D">
          <w:tab/>
          <w:t>COUNTValueForPDCP-SN12,</w:t>
        </w:r>
      </w:ins>
    </w:p>
    <w:p w14:paraId="2C1FC7DE" w14:textId="77777777" w:rsidR="006A1CE4" w:rsidRPr="00E67E0D" w:rsidRDefault="006A1CE4" w:rsidP="00E7499B">
      <w:pPr>
        <w:pStyle w:val="PL"/>
        <w:rPr>
          <w:ins w:id="6527" w:author="Issam" w:date="2019-02-12T23:38:00Z"/>
        </w:rPr>
      </w:pPr>
      <w:ins w:id="6528" w:author="Issam" w:date="2019-02-12T23:38:00Z">
        <w:r w:rsidRPr="00E67E0D">
          <w:tab/>
          <w:t>iE-Extension</w:t>
        </w:r>
        <w:r w:rsidRPr="00E67E0D">
          <w:tab/>
        </w:r>
        <w:r w:rsidRPr="00E67E0D">
          <w:tab/>
        </w:r>
        <w:r w:rsidRPr="00E67E0D">
          <w:rPr>
            <w:noProof w:val="0"/>
            <w:snapToGrid w:val="0"/>
            <w:lang w:eastAsia="zh-CN"/>
          </w:rPr>
          <w:t>ProtocolExtensionContainer { {</w:t>
        </w:r>
        <w:r w:rsidRPr="00E67E0D">
          <w:rPr>
            <w:noProof w:val="0"/>
          </w:rPr>
          <w:t>DRBStatusDL12</w:t>
        </w:r>
        <w:r w:rsidRPr="00E67E0D">
          <w:t>-ExtIEs</w:t>
        </w:r>
        <w:r w:rsidRPr="00E67E0D">
          <w:rPr>
            <w:noProof w:val="0"/>
            <w:snapToGrid w:val="0"/>
            <w:lang w:eastAsia="zh-CN"/>
          </w:rPr>
          <w:t>} }</w:t>
        </w:r>
        <w:r w:rsidRPr="00E67E0D">
          <w:rPr>
            <w:noProof w:val="0"/>
            <w:snapToGrid w:val="0"/>
            <w:lang w:eastAsia="zh-CN"/>
          </w:rPr>
          <w:tab/>
        </w:r>
        <w:r w:rsidRPr="00E67E0D">
          <w:rPr>
            <w:noProof w:val="0"/>
            <w:snapToGrid w:val="0"/>
            <w:lang w:eastAsia="zh-CN"/>
          </w:rPr>
          <w:tab/>
          <w:t>OPTIONAL</w:t>
        </w:r>
        <w:r w:rsidRPr="00E67E0D">
          <w:t>,</w:t>
        </w:r>
      </w:ins>
    </w:p>
    <w:p w14:paraId="5A4367D6" w14:textId="77777777" w:rsidR="006A1CE4" w:rsidRPr="00E67E0D" w:rsidRDefault="006A1CE4" w:rsidP="00E7499B">
      <w:pPr>
        <w:pStyle w:val="PL"/>
        <w:rPr>
          <w:ins w:id="6529" w:author="Issam" w:date="2019-02-12T23:38:00Z"/>
        </w:rPr>
      </w:pPr>
      <w:ins w:id="6530" w:author="Issam" w:date="2019-02-12T23:38:00Z">
        <w:r w:rsidRPr="00E67E0D">
          <w:tab/>
          <w:t>...</w:t>
        </w:r>
      </w:ins>
    </w:p>
    <w:p w14:paraId="66F374ED" w14:textId="77777777" w:rsidR="006A1CE4" w:rsidRPr="00E67E0D" w:rsidRDefault="006A1CE4" w:rsidP="00E7499B">
      <w:pPr>
        <w:pStyle w:val="PL"/>
        <w:rPr>
          <w:ins w:id="6531" w:author="Issam" w:date="2019-02-12T23:38:00Z"/>
        </w:rPr>
      </w:pPr>
      <w:ins w:id="6532" w:author="Issam" w:date="2019-02-12T23:38:00Z">
        <w:r w:rsidRPr="00E67E0D">
          <w:t>}</w:t>
        </w:r>
      </w:ins>
    </w:p>
    <w:p w14:paraId="24D98F6D" w14:textId="77777777" w:rsidR="006A1CE4" w:rsidRPr="00E67E0D" w:rsidRDefault="006A1CE4" w:rsidP="00E7499B">
      <w:pPr>
        <w:pStyle w:val="PL"/>
        <w:rPr>
          <w:ins w:id="6533" w:author="Issam" w:date="2019-02-12T23:38:00Z"/>
        </w:rPr>
      </w:pPr>
    </w:p>
    <w:p w14:paraId="49600E95" w14:textId="77777777" w:rsidR="006A1CE4" w:rsidRPr="00E67E0D" w:rsidRDefault="006A1CE4" w:rsidP="00E7499B">
      <w:pPr>
        <w:pStyle w:val="PL"/>
        <w:rPr>
          <w:ins w:id="6534" w:author="Issam" w:date="2019-02-12T23:38:00Z"/>
          <w:noProof w:val="0"/>
          <w:snapToGrid w:val="0"/>
          <w:lang w:eastAsia="zh-CN"/>
        </w:rPr>
      </w:pPr>
      <w:ins w:id="6535" w:author="Issam" w:date="2019-02-12T23:38:00Z">
        <w:r w:rsidRPr="00E67E0D">
          <w:rPr>
            <w:noProof w:val="0"/>
          </w:rPr>
          <w:t>DRBStatusDL12</w:t>
        </w:r>
        <w:r w:rsidRPr="00E67E0D">
          <w:t xml:space="preserve">-ExtIEs </w:t>
        </w:r>
        <w:r w:rsidRPr="00E67E0D">
          <w:rPr>
            <w:noProof w:val="0"/>
            <w:snapToGrid w:val="0"/>
            <w:lang w:eastAsia="zh-CN"/>
          </w:rPr>
          <w:t>NGAP-PROTOCOL-EXTENSION ::= {</w:t>
        </w:r>
      </w:ins>
    </w:p>
    <w:p w14:paraId="051C36A2" w14:textId="77777777" w:rsidR="006A1CE4" w:rsidRPr="00E67E0D" w:rsidRDefault="006A1CE4" w:rsidP="00E7499B">
      <w:pPr>
        <w:pStyle w:val="PL"/>
        <w:rPr>
          <w:ins w:id="6536" w:author="Issam" w:date="2019-02-12T23:38:00Z"/>
          <w:noProof w:val="0"/>
          <w:snapToGrid w:val="0"/>
          <w:lang w:eastAsia="zh-CN"/>
        </w:rPr>
      </w:pPr>
      <w:ins w:id="6537" w:author="Issam" w:date="2019-02-12T23:38:00Z">
        <w:r w:rsidRPr="00E67E0D">
          <w:rPr>
            <w:noProof w:val="0"/>
            <w:snapToGrid w:val="0"/>
            <w:lang w:eastAsia="zh-CN"/>
          </w:rPr>
          <w:tab/>
          <w:t>...</w:t>
        </w:r>
      </w:ins>
    </w:p>
    <w:p w14:paraId="2668A9CA" w14:textId="77777777" w:rsidR="006A1CE4" w:rsidRPr="00E67E0D" w:rsidRDefault="006A1CE4" w:rsidP="00E7499B">
      <w:pPr>
        <w:pStyle w:val="PL"/>
        <w:rPr>
          <w:ins w:id="6538" w:author="Issam" w:date="2019-02-12T23:38:00Z"/>
          <w:noProof w:val="0"/>
          <w:snapToGrid w:val="0"/>
          <w:lang w:eastAsia="zh-CN"/>
        </w:rPr>
      </w:pPr>
      <w:ins w:id="6539" w:author="Issam" w:date="2019-02-12T23:38:00Z">
        <w:r w:rsidRPr="00E67E0D">
          <w:rPr>
            <w:noProof w:val="0"/>
            <w:snapToGrid w:val="0"/>
            <w:lang w:eastAsia="zh-CN"/>
          </w:rPr>
          <w:t>}</w:t>
        </w:r>
      </w:ins>
    </w:p>
    <w:p w14:paraId="1846620F" w14:textId="77777777" w:rsidR="006A1CE4" w:rsidRPr="00E67E0D" w:rsidRDefault="006A1CE4" w:rsidP="00E7499B">
      <w:pPr>
        <w:pStyle w:val="PL"/>
        <w:rPr>
          <w:ins w:id="6540" w:author="Issam" w:date="2019-02-12T23:38:00Z"/>
        </w:rPr>
      </w:pPr>
    </w:p>
    <w:p w14:paraId="5F2C8B5A" w14:textId="77777777" w:rsidR="006A1CE4" w:rsidRPr="00E67E0D" w:rsidRDefault="006A1CE4" w:rsidP="00E7499B">
      <w:pPr>
        <w:pStyle w:val="PL"/>
        <w:rPr>
          <w:ins w:id="6541" w:author="Issam" w:date="2019-02-12T23:38:00Z"/>
          <w:noProof w:val="0"/>
        </w:rPr>
      </w:pPr>
      <w:ins w:id="6542" w:author="Issam" w:date="2019-02-12T23:38:00Z">
        <w:r w:rsidRPr="00E67E0D">
          <w:rPr>
            <w:noProof w:val="0"/>
          </w:rPr>
          <w:t>DRBStatusDL18 ::= SEQUENCE {</w:t>
        </w:r>
      </w:ins>
    </w:p>
    <w:p w14:paraId="4AEAD47C" w14:textId="77777777" w:rsidR="006A1CE4" w:rsidRPr="00E67E0D" w:rsidRDefault="006A1CE4" w:rsidP="00E7499B">
      <w:pPr>
        <w:pStyle w:val="PL"/>
        <w:rPr>
          <w:ins w:id="6543" w:author="Issam" w:date="2019-02-12T23:38:00Z"/>
        </w:rPr>
      </w:pPr>
      <w:ins w:id="6544" w:author="Issam" w:date="2019-02-12T23:38:00Z">
        <w:r w:rsidRPr="00E67E0D">
          <w:tab/>
          <w:t>dL-COUNTValue</w:t>
        </w:r>
        <w:r w:rsidRPr="00E67E0D">
          <w:tab/>
        </w:r>
        <w:r w:rsidRPr="00E67E0D">
          <w:tab/>
          <w:t>COUNTValueForPDCP-SN18,</w:t>
        </w:r>
      </w:ins>
    </w:p>
    <w:p w14:paraId="2DE67C41" w14:textId="77777777" w:rsidR="006A1CE4" w:rsidRPr="00E67E0D" w:rsidRDefault="006A1CE4" w:rsidP="00E7499B">
      <w:pPr>
        <w:pStyle w:val="PL"/>
        <w:rPr>
          <w:ins w:id="6545" w:author="Issam" w:date="2019-02-12T23:38:00Z"/>
        </w:rPr>
      </w:pPr>
      <w:ins w:id="6546" w:author="Issam" w:date="2019-02-12T23:38:00Z">
        <w:r w:rsidRPr="00E67E0D">
          <w:tab/>
          <w:t>iE-Extension</w:t>
        </w:r>
        <w:r w:rsidRPr="00E67E0D">
          <w:tab/>
        </w:r>
        <w:r w:rsidRPr="00E67E0D">
          <w:tab/>
        </w:r>
        <w:r w:rsidRPr="00E67E0D">
          <w:rPr>
            <w:noProof w:val="0"/>
            <w:snapToGrid w:val="0"/>
            <w:lang w:eastAsia="zh-CN"/>
          </w:rPr>
          <w:t>ProtocolExtensionContainer { {</w:t>
        </w:r>
        <w:r w:rsidRPr="00E67E0D">
          <w:rPr>
            <w:noProof w:val="0"/>
          </w:rPr>
          <w:t>DRBStatusDL18</w:t>
        </w:r>
        <w:r w:rsidRPr="00E67E0D">
          <w:t>-ExtIEs</w:t>
        </w:r>
        <w:r w:rsidRPr="00E67E0D">
          <w:rPr>
            <w:noProof w:val="0"/>
            <w:snapToGrid w:val="0"/>
            <w:lang w:eastAsia="zh-CN"/>
          </w:rPr>
          <w:t>} }</w:t>
        </w:r>
        <w:r w:rsidRPr="00E67E0D">
          <w:rPr>
            <w:noProof w:val="0"/>
            <w:snapToGrid w:val="0"/>
            <w:lang w:eastAsia="zh-CN"/>
          </w:rPr>
          <w:tab/>
        </w:r>
        <w:r w:rsidRPr="00E67E0D">
          <w:rPr>
            <w:noProof w:val="0"/>
            <w:snapToGrid w:val="0"/>
            <w:lang w:eastAsia="zh-CN"/>
          </w:rPr>
          <w:tab/>
          <w:t>OPTIONAL</w:t>
        </w:r>
        <w:r w:rsidRPr="00E67E0D">
          <w:t>,</w:t>
        </w:r>
      </w:ins>
    </w:p>
    <w:p w14:paraId="7E398FF8" w14:textId="77777777" w:rsidR="006A1CE4" w:rsidRPr="00E67E0D" w:rsidRDefault="006A1CE4" w:rsidP="00E7499B">
      <w:pPr>
        <w:pStyle w:val="PL"/>
        <w:rPr>
          <w:ins w:id="6547" w:author="Issam" w:date="2019-02-12T23:38:00Z"/>
        </w:rPr>
      </w:pPr>
      <w:ins w:id="6548" w:author="Issam" w:date="2019-02-12T23:38:00Z">
        <w:r w:rsidRPr="00E67E0D">
          <w:tab/>
          <w:t>...</w:t>
        </w:r>
      </w:ins>
    </w:p>
    <w:p w14:paraId="01550C71" w14:textId="77777777" w:rsidR="006A1CE4" w:rsidRPr="00E67E0D" w:rsidRDefault="006A1CE4" w:rsidP="00E7499B">
      <w:pPr>
        <w:pStyle w:val="PL"/>
        <w:rPr>
          <w:ins w:id="6549" w:author="Issam" w:date="2019-02-12T23:38:00Z"/>
        </w:rPr>
      </w:pPr>
      <w:ins w:id="6550" w:author="Issam" w:date="2019-02-12T23:38:00Z">
        <w:r w:rsidRPr="00E67E0D">
          <w:t>}</w:t>
        </w:r>
      </w:ins>
    </w:p>
    <w:p w14:paraId="36CAFB88" w14:textId="77777777" w:rsidR="006A1CE4" w:rsidRPr="00E67E0D" w:rsidRDefault="006A1CE4" w:rsidP="00E7499B">
      <w:pPr>
        <w:pStyle w:val="PL"/>
        <w:rPr>
          <w:ins w:id="6551" w:author="Issam" w:date="2019-02-12T23:38:00Z"/>
        </w:rPr>
      </w:pPr>
    </w:p>
    <w:p w14:paraId="242057E4" w14:textId="77777777" w:rsidR="006A1CE4" w:rsidRPr="00E67E0D" w:rsidRDefault="006A1CE4" w:rsidP="00E7499B">
      <w:pPr>
        <w:pStyle w:val="PL"/>
        <w:rPr>
          <w:ins w:id="6552" w:author="Issam" w:date="2019-02-12T23:38:00Z"/>
          <w:noProof w:val="0"/>
          <w:snapToGrid w:val="0"/>
          <w:lang w:eastAsia="zh-CN"/>
        </w:rPr>
      </w:pPr>
      <w:ins w:id="6553" w:author="Issam" w:date="2019-02-12T23:38:00Z">
        <w:r w:rsidRPr="00E67E0D">
          <w:rPr>
            <w:noProof w:val="0"/>
          </w:rPr>
          <w:t>DRBStatusDL18</w:t>
        </w:r>
        <w:r w:rsidRPr="00E67E0D">
          <w:t xml:space="preserve">-ExtIEs </w:t>
        </w:r>
        <w:r w:rsidRPr="00E67E0D">
          <w:rPr>
            <w:noProof w:val="0"/>
            <w:snapToGrid w:val="0"/>
            <w:lang w:eastAsia="zh-CN"/>
          </w:rPr>
          <w:t>NGAP-PROTOCOL-EXTENSION ::= {</w:t>
        </w:r>
      </w:ins>
    </w:p>
    <w:p w14:paraId="07D88FB6" w14:textId="77777777" w:rsidR="006A1CE4" w:rsidRPr="00E67E0D" w:rsidRDefault="006A1CE4" w:rsidP="00E7499B">
      <w:pPr>
        <w:pStyle w:val="PL"/>
        <w:rPr>
          <w:ins w:id="6554" w:author="Issam" w:date="2019-02-12T23:38:00Z"/>
          <w:noProof w:val="0"/>
          <w:snapToGrid w:val="0"/>
          <w:lang w:eastAsia="zh-CN"/>
        </w:rPr>
      </w:pPr>
      <w:ins w:id="6555" w:author="Issam" w:date="2019-02-12T23:38:00Z">
        <w:r w:rsidRPr="00E67E0D">
          <w:rPr>
            <w:noProof w:val="0"/>
            <w:snapToGrid w:val="0"/>
            <w:lang w:eastAsia="zh-CN"/>
          </w:rPr>
          <w:tab/>
          <w:t>...</w:t>
        </w:r>
      </w:ins>
    </w:p>
    <w:p w14:paraId="1A0DF058" w14:textId="77777777" w:rsidR="006A1CE4" w:rsidRPr="00E67E0D" w:rsidRDefault="006A1CE4" w:rsidP="00E7499B">
      <w:pPr>
        <w:pStyle w:val="PL"/>
        <w:rPr>
          <w:ins w:id="6556" w:author="Issam" w:date="2019-02-12T23:38:00Z"/>
          <w:noProof w:val="0"/>
          <w:snapToGrid w:val="0"/>
          <w:lang w:eastAsia="zh-CN"/>
        </w:rPr>
      </w:pPr>
      <w:ins w:id="6557" w:author="Issam" w:date="2019-02-12T23:38:00Z">
        <w:r w:rsidRPr="00E67E0D">
          <w:rPr>
            <w:noProof w:val="0"/>
            <w:snapToGrid w:val="0"/>
            <w:lang w:eastAsia="zh-CN"/>
          </w:rPr>
          <w:t>}</w:t>
        </w:r>
      </w:ins>
    </w:p>
    <w:p w14:paraId="23CA0E6D" w14:textId="77777777" w:rsidR="006A1CE4" w:rsidRPr="00E67E0D" w:rsidRDefault="006A1CE4" w:rsidP="00E7499B">
      <w:pPr>
        <w:pStyle w:val="PL"/>
        <w:spacing w:line="0" w:lineRule="atLeast"/>
        <w:rPr>
          <w:ins w:id="6558" w:author="Issam" w:date="2019-02-12T23:38:00Z"/>
          <w:noProof w:val="0"/>
        </w:rPr>
      </w:pPr>
    </w:p>
    <w:p w14:paraId="199836C1" w14:textId="77777777" w:rsidR="006A1CE4" w:rsidRPr="00E67E0D" w:rsidRDefault="006A1CE4" w:rsidP="00E7499B">
      <w:pPr>
        <w:pStyle w:val="PL"/>
        <w:rPr>
          <w:ins w:id="6559" w:author="Issam" w:date="2019-02-12T23:38:00Z"/>
          <w:noProof w:val="0"/>
        </w:rPr>
      </w:pPr>
      <w:ins w:id="6560" w:author="Issam" w:date="2019-02-12T23:38:00Z">
        <w:r w:rsidRPr="00502791">
          <w:rPr>
            <w:noProof w:val="0"/>
          </w:rPr>
          <w:t>DRBStatusUL</w:t>
        </w:r>
        <w:r w:rsidRPr="00E67E0D">
          <w:rPr>
            <w:noProof w:val="0"/>
          </w:rPr>
          <w:t xml:space="preserve"> ::= CHOICE {</w:t>
        </w:r>
      </w:ins>
    </w:p>
    <w:p w14:paraId="7F7944B4" w14:textId="77777777" w:rsidR="006A1CE4" w:rsidRPr="00502791" w:rsidRDefault="006A1CE4" w:rsidP="00E7499B">
      <w:pPr>
        <w:pStyle w:val="PL"/>
        <w:rPr>
          <w:ins w:id="6561" w:author="Issam" w:date="2019-02-12T23:38:00Z"/>
          <w:noProof w:val="0"/>
        </w:rPr>
      </w:pPr>
      <w:ins w:id="6562" w:author="Issam" w:date="2019-02-12T23:38:00Z">
        <w:r w:rsidRPr="00E67E0D">
          <w:rPr>
            <w:noProof w:val="0"/>
          </w:rPr>
          <w:tab/>
          <w:t>dRBStatusUL</w:t>
        </w:r>
        <w:r w:rsidRPr="00502791">
          <w:rPr>
            <w:noProof w:val="0"/>
          </w:rPr>
          <w:t>12</w:t>
        </w:r>
        <w:r w:rsidRPr="00502791">
          <w:rPr>
            <w:noProof w:val="0"/>
          </w:rPr>
          <w:tab/>
        </w:r>
        <w:r w:rsidRPr="00502791">
          <w:rPr>
            <w:noProof w:val="0"/>
          </w:rPr>
          <w:tab/>
        </w:r>
        <w:r w:rsidRPr="00502791">
          <w:rPr>
            <w:noProof w:val="0"/>
          </w:rPr>
          <w:tab/>
          <w:t>DRBStatusUL12,</w:t>
        </w:r>
      </w:ins>
    </w:p>
    <w:p w14:paraId="6A4DAF3D" w14:textId="77777777" w:rsidR="006A1CE4" w:rsidRPr="00E67E0D" w:rsidRDefault="006A1CE4" w:rsidP="00E7499B">
      <w:pPr>
        <w:pStyle w:val="PL"/>
        <w:rPr>
          <w:ins w:id="6563" w:author="Issam" w:date="2019-02-12T23:38:00Z"/>
          <w:noProof w:val="0"/>
        </w:rPr>
      </w:pPr>
      <w:ins w:id="6564" w:author="Issam" w:date="2019-02-12T23:38:00Z">
        <w:r w:rsidRPr="00502791">
          <w:rPr>
            <w:noProof w:val="0"/>
          </w:rPr>
          <w:tab/>
        </w:r>
        <w:r w:rsidRPr="00E67E0D">
          <w:rPr>
            <w:noProof w:val="0"/>
          </w:rPr>
          <w:t>dRBStatusUL</w:t>
        </w:r>
        <w:r w:rsidRPr="00502791">
          <w:rPr>
            <w:noProof w:val="0"/>
          </w:rPr>
          <w:t>18</w:t>
        </w:r>
        <w:r w:rsidRPr="00502791">
          <w:rPr>
            <w:noProof w:val="0"/>
          </w:rPr>
          <w:tab/>
        </w:r>
        <w:r w:rsidRPr="00502791">
          <w:rPr>
            <w:noProof w:val="0"/>
          </w:rPr>
          <w:tab/>
        </w:r>
        <w:r w:rsidRPr="00502791">
          <w:rPr>
            <w:noProof w:val="0"/>
          </w:rPr>
          <w:tab/>
          <w:t>DRBStatusUL18,</w:t>
        </w:r>
      </w:ins>
    </w:p>
    <w:p w14:paraId="4148AF1F" w14:textId="77777777" w:rsidR="006A1CE4" w:rsidRPr="00E67E0D" w:rsidRDefault="006A1CE4" w:rsidP="00E7499B">
      <w:pPr>
        <w:pStyle w:val="PL"/>
        <w:rPr>
          <w:ins w:id="6565" w:author="Issam" w:date="2019-02-12T23:38:00Z"/>
          <w:noProof w:val="0"/>
          <w:snapToGrid w:val="0"/>
        </w:rPr>
      </w:pPr>
      <w:ins w:id="6566" w:author="Issam" w:date="2019-02-12T23:38:00Z">
        <w:r w:rsidRPr="00E67E0D">
          <w:rPr>
            <w:noProof w:val="0"/>
            <w:snapToGrid w:val="0"/>
          </w:rPr>
          <w:tab/>
          <w:t>choice-Extensions</w:t>
        </w:r>
        <w:r w:rsidRPr="00E67E0D">
          <w:rPr>
            <w:noProof w:val="0"/>
            <w:snapToGrid w:val="0"/>
          </w:rPr>
          <w:tab/>
        </w:r>
        <w:r w:rsidRPr="00E67E0D">
          <w:rPr>
            <w:noProof w:val="0"/>
            <w:snapToGrid w:val="0"/>
          </w:rPr>
          <w:tab/>
        </w:r>
        <w:r w:rsidRPr="00E67E0D">
          <w:t>ProtocolIE-SingleContainer</w:t>
        </w:r>
        <w:r w:rsidRPr="00E67E0D">
          <w:rPr>
            <w:noProof w:val="0"/>
            <w:snapToGrid w:val="0"/>
          </w:rPr>
          <w:t xml:space="preserve"> { {</w:t>
        </w:r>
        <w:r w:rsidRPr="00502791">
          <w:rPr>
            <w:noProof w:val="0"/>
          </w:rPr>
          <w:t>DRBStatusUL</w:t>
        </w:r>
        <w:r w:rsidRPr="00E67E0D">
          <w:rPr>
            <w:noProof w:val="0"/>
            <w:snapToGrid w:val="0"/>
          </w:rPr>
          <w:t>-ExtIEs} }</w:t>
        </w:r>
      </w:ins>
    </w:p>
    <w:p w14:paraId="1C730AAF" w14:textId="77777777" w:rsidR="006A1CE4" w:rsidRPr="00E67E0D" w:rsidRDefault="006A1CE4" w:rsidP="00E7499B">
      <w:pPr>
        <w:pStyle w:val="PL"/>
        <w:rPr>
          <w:ins w:id="6567" w:author="Issam" w:date="2019-02-12T23:38:00Z"/>
          <w:noProof w:val="0"/>
          <w:snapToGrid w:val="0"/>
        </w:rPr>
      </w:pPr>
      <w:ins w:id="6568" w:author="Issam" w:date="2019-02-12T23:38:00Z">
        <w:r w:rsidRPr="00E67E0D">
          <w:rPr>
            <w:noProof w:val="0"/>
            <w:snapToGrid w:val="0"/>
          </w:rPr>
          <w:t>}</w:t>
        </w:r>
      </w:ins>
    </w:p>
    <w:p w14:paraId="046DADED" w14:textId="77777777" w:rsidR="006A1CE4" w:rsidRPr="00E67E0D" w:rsidRDefault="006A1CE4" w:rsidP="00E7499B">
      <w:pPr>
        <w:pStyle w:val="PL"/>
        <w:rPr>
          <w:ins w:id="6569" w:author="Issam" w:date="2019-02-12T23:38:00Z"/>
          <w:noProof w:val="0"/>
          <w:snapToGrid w:val="0"/>
        </w:rPr>
      </w:pPr>
    </w:p>
    <w:p w14:paraId="7EB6021C" w14:textId="77777777" w:rsidR="006A1CE4" w:rsidRPr="00E67E0D" w:rsidRDefault="006A1CE4" w:rsidP="00E7499B">
      <w:pPr>
        <w:pStyle w:val="PL"/>
        <w:rPr>
          <w:ins w:id="6570" w:author="Issam" w:date="2019-02-12T23:38:00Z"/>
          <w:noProof w:val="0"/>
          <w:snapToGrid w:val="0"/>
        </w:rPr>
      </w:pPr>
      <w:ins w:id="6571" w:author="Issam" w:date="2019-02-12T23:38:00Z">
        <w:r w:rsidRPr="00502791">
          <w:rPr>
            <w:noProof w:val="0"/>
          </w:rPr>
          <w:t>DRBStatusUL</w:t>
        </w:r>
        <w:r w:rsidRPr="00E67E0D">
          <w:rPr>
            <w:noProof w:val="0"/>
            <w:snapToGrid w:val="0"/>
          </w:rPr>
          <w:t>-ExtIEs NGAP-PROTOCOL-IES ::= {</w:t>
        </w:r>
      </w:ins>
    </w:p>
    <w:p w14:paraId="277BE209" w14:textId="77777777" w:rsidR="006A1CE4" w:rsidRPr="00E67E0D" w:rsidRDefault="006A1CE4" w:rsidP="00E7499B">
      <w:pPr>
        <w:pStyle w:val="PL"/>
        <w:rPr>
          <w:ins w:id="6572" w:author="Issam" w:date="2019-02-12T23:38:00Z"/>
          <w:noProof w:val="0"/>
          <w:snapToGrid w:val="0"/>
        </w:rPr>
      </w:pPr>
      <w:ins w:id="6573" w:author="Issam" w:date="2019-02-12T23:38:00Z">
        <w:r w:rsidRPr="00E67E0D">
          <w:rPr>
            <w:noProof w:val="0"/>
            <w:snapToGrid w:val="0"/>
          </w:rPr>
          <w:tab/>
          <w:t>...</w:t>
        </w:r>
      </w:ins>
    </w:p>
    <w:p w14:paraId="569B4278" w14:textId="77777777" w:rsidR="006A1CE4" w:rsidRPr="00E67E0D" w:rsidRDefault="006A1CE4" w:rsidP="00E7499B">
      <w:pPr>
        <w:pStyle w:val="PL"/>
        <w:rPr>
          <w:ins w:id="6574" w:author="Issam" w:date="2019-02-12T23:38:00Z"/>
          <w:noProof w:val="0"/>
          <w:snapToGrid w:val="0"/>
        </w:rPr>
      </w:pPr>
      <w:ins w:id="6575" w:author="Issam" w:date="2019-02-12T23:38:00Z">
        <w:r w:rsidRPr="00E67E0D">
          <w:rPr>
            <w:noProof w:val="0"/>
            <w:snapToGrid w:val="0"/>
          </w:rPr>
          <w:t>}</w:t>
        </w:r>
      </w:ins>
    </w:p>
    <w:p w14:paraId="1D51CF36" w14:textId="77777777" w:rsidR="006A1CE4" w:rsidRPr="00E67E0D" w:rsidRDefault="006A1CE4" w:rsidP="00E7499B">
      <w:pPr>
        <w:pStyle w:val="PL"/>
        <w:spacing w:line="0" w:lineRule="atLeast"/>
        <w:rPr>
          <w:ins w:id="6576" w:author="Issam" w:date="2019-02-12T23:38:00Z"/>
          <w:noProof w:val="0"/>
          <w:snapToGrid w:val="0"/>
        </w:rPr>
      </w:pPr>
    </w:p>
    <w:p w14:paraId="66870762" w14:textId="77777777" w:rsidR="006A1CE4" w:rsidRPr="00E67E0D" w:rsidRDefault="006A1CE4" w:rsidP="00E7499B">
      <w:pPr>
        <w:pStyle w:val="PL"/>
        <w:rPr>
          <w:ins w:id="6577" w:author="Issam" w:date="2019-02-12T23:38:00Z"/>
          <w:noProof w:val="0"/>
        </w:rPr>
      </w:pPr>
      <w:ins w:id="6578" w:author="Issam" w:date="2019-02-12T23:38:00Z">
        <w:r w:rsidRPr="00E67E0D">
          <w:rPr>
            <w:noProof w:val="0"/>
          </w:rPr>
          <w:t>DRBStatusUL12 ::= SEQUENCE {</w:t>
        </w:r>
      </w:ins>
    </w:p>
    <w:p w14:paraId="6533205A" w14:textId="77777777" w:rsidR="006A1CE4" w:rsidRPr="00E67E0D" w:rsidRDefault="006A1CE4" w:rsidP="00E7499B">
      <w:pPr>
        <w:pStyle w:val="PL"/>
        <w:rPr>
          <w:ins w:id="6579" w:author="Issam" w:date="2019-02-12T23:38:00Z"/>
        </w:rPr>
      </w:pPr>
      <w:ins w:id="6580" w:author="Issam" w:date="2019-02-12T23:38:00Z">
        <w:r w:rsidRPr="00E67E0D">
          <w:tab/>
          <w:t>uL-COUNTValue</w:t>
        </w:r>
        <w:r w:rsidRPr="00E67E0D">
          <w:tab/>
        </w:r>
        <w:r w:rsidRPr="00E67E0D">
          <w:tab/>
        </w:r>
        <w:r w:rsidRPr="00E67E0D">
          <w:tab/>
        </w:r>
        <w:r w:rsidRPr="00E67E0D">
          <w:tab/>
        </w:r>
        <w:r w:rsidRPr="00E67E0D">
          <w:tab/>
          <w:t>COUNTValueForPDCP-SN12,</w:t>
        </w:r>
      </w:ins>
    </w:p>
    <w:p w14:paraId="756D1028" w14:textId="77777777" w:rsidR="006A1CE4" w:rsidRPr="00E67E0D" w:rsidRDefault="006A1CE4" w:rsidP="00E7499B">
      <w:pPr>
        <w:pStyle w:val="PL"/>
        <w:rPr>
          <w:ins w:id="6581" w:author="Issam" w:date="2019-02-12T23:38:00Z"/>
        </w:rPr>
      </w:pPr>
      <w:ins w:id="6582" w:author="Issam" w:date="2019-02-12T23:38:00Z">
        <w:r w:rsidRPr="00E67E0D">
          <w:tab/>
          <w:t>receiveStatusOfUL-PDCP-SDUs</w:t>
        </w:r>
        <w:r w:rsidRPr="00E67E0D">
          <w:tab/>
        </w:r>
        <w:r w:rsidRPr="00E67E0D">
          <w:tab/>
          <w:t>BIT STRING (SIZE(1..2048))</w:t>
        </w:r>
        <w:r w:rsidRPr="00E67E0D">
          <w:tab/>
        </w:r>
        <w:r w:rsidRPr="00E67E0D">
          <w:tab/>
        </w:r>
        <w:r w:rsidRPr="00E67E0D">
          <w:tab/>
        </w:r>
        <w:r w:rsidRPr="00E67E0D">
          <w:tab/>
        </w:r>
        <w:r w:rsidRPr="00E67E0D">
          <w:tab/>
        </w:r>
        <w:r w:rsidRPr="00E67E0D">
          <w:tab/>
          <w:t>OPTIONAL,</w:t>
        </w:r>
      </w:ins>
    </w:p>
    <w:p w14:paraId="7411CB36" w14:textId="77777777" w:rsidR="006A1CE4" w:rsidRPr="00E67E0D" w:rsidRDefault="006A1CE4" w:rsidP="00E7499B">
      <w:pPr>
        <w:pStyle w:val="PL"/>
        <w:rPr>
          <w:ins w:id="6583" w:author="Issam" w:date="2019-02-12T23:38:00Z"/>
        </w:rPr>
      </w:pPr>
      <w:ins w:id="6584" w:author="Issam" w:date="2019-02-12T23:38:00Z">
        <w:r w:rsidRPr="00E67E0D">
          <w:tab/>
          <w:t>iE-Extension</w:t>
        </w:r>
        <w:r w:rsidRPr="00E67E0D">
          <w:tab/>
        </w:r>
        <w:r w:rsidRPr="00E67E0D">
          <w:tab/>
        </w:r>
        <w:r w:rsidRPr="00E67E0D">
          <w:rPr>
            <w:noProof w:val="0"/>
            <w:snapToGrid w:val="0"/>
            <w:lang w:eastAsia="zh-CN"/>
          </w:rPr>
          <w:t>ProtocolExtensionContainer { {</w:t>
        </w:r>
        <w:r w:rsidRPr="00E67E0D">
          <w:rPr>
            <w:noProof w:val="0"/>
          </w:rPr>
          <w:t>DRBStatusUL12</w:t>
        </w:r>
        <w:r w:rsidRPr="00E67E0D">
          <w:t>-ExtIEs</w:t>
        </w:r>
        <w:r w:rsidRPr="00E67E0D">
          <w:rPr>
            <w:noProof w:val="0"/>
            <w:snapToGrid w:val="0"/>
            <w:lang w:eastAsia="zh-CN"/>
          </w:rPr>
          <w:t>} }</w:t>
        </w:r>
        <w:r w:rsidRPr="00E67E0D">
          <w:rPr>
            <w:noProof w:val="0"/>
            <w:snapToGrid w:val="0"/>
            <w:lang w:eastAsia="zh-CN"/>
          </w:rPr>
          <w:tab/>
        </w:r>
        <w:r w:rsidRPr="00E67E0D">
          <w:rPr>
            <w:noProof w:val="0"/>
            <w:snapToGrid w:val="0"/>
            <w:lang w:eastAsia="zh-CN"/>
          </w:rPr>
          <w:tab/>
          <w:t>OPTIONAL</w:t>
        </w:r>
        <w:r w:rsidRPr="00E67E0D">
          <w:t>,</w:t>
        </w:r>
      </w:ins>
    </w:p>
    <w:p w14:paraId="69ADBA0B" w14:textId="77777777" w:rsidR="006A1CE4" w:rsidRPr="00E67E0D" w:rsidRDefault="006A1CE4" w:rsidP="00E7499B">
      <w:pPr>
        <w:pStyle w:val="PL"/>
        <w:rPr>
          <w:ins w:id="6585" w:author="Issam" w:date="2019-02-12T23:38:00Z"/>
        </w:rPr>
      </w:pPr>
      <w:ins w:id="6586" w:author="Issam" w:date="2019-02-12T23:38:00Z">
        <w:r w:rsidRPr="00E67E0D">
          <w:tab/>
          <w:t>...</w:t>
        </w:r>
      </w:ins>
    </w:p>
    <w:p w14:paraId="48C739B2" w14:textId="77777777" w:rsidR="006A1CE4" w:rsidRPr="00E67E0D" w:rsidRDefault="006A1CE4" w:rsidP="00E7499B">
      <w:pPr>
        <w:pStyle w:val="PL"/>
        <w:rPr>
          <w:ins w:id="6587" w:author="Issam" w:date="2019-02-12T23:38:00Z"/>
        </w:rPr>
      </w:pPr>
      <w:ins w:id="6588" w:author="Issam" w:date="2019-02-12T23:38:00Z">
        <w:r w:rsidRPr="00E67E0D">
          <w:t>}</w:t>
        </w:r>
      </w:ins>
    </w:p>
    <w:p w14:paraId="1DFD4B9D" w14:textId="77777777" w:rsidR="006A1CE4" w:rsidRPr="00E67E0D" w:rsidRDefault="006A1CE4" w:rsidP="00E7499B">
      <w:pPr>
        <w:pStyle w:val="PL"/>
        <w:rPr>
          <w:ins w:id="6589" w:author="Issam" w:date="2019-02-12T23:38:00Z"/>
        </w:rPr>
      </w:pPr>
    </w:p>
    <w:p w14:paraId="194A99BC" w14:textId="77777777" w:rsidR="006A1CE4" w:rsidRPr="00E67E0D" w:rsidRDefault="006A1CE4" w:rsidP="00E7499B">
      <w:pPr>
        <w:pStyle w:val="PL"/>
        <w:rPr>
          <w:ins w:id="6590" w:author="Issam" w:date="2019-02-12T23:38:00Z"/>
          <w:noProof w:val="0"/>
          <w:snapToGrid w:val="0"/>
          <w:lang w:eastAsia="zh-CN"/>
        </w:rPr>
      </w:pPr>
      <w:ins w:id="6591" w:author="Issam" w:date="2019-02-12T23:38:00Z">
        <w:r w:rsidRPr="00E67E0D">
          <w:rPr>
            <w:noProof w:val="0"/>
          </w:rPr>
          <w:t>DRBStatusUL12</w:t>
        </w:r>
        <w:r w:rsidRPr="00E67E0D">
          <w:t xml:space="preserve">-ExtIEs </w:t>
        </w:r>
        <w:r w:rsidRPr="00E67E0D">
          <w:rPr>
            <w:noProof w:val="0"/>
            <w:snapToGrid w:val="0"/>
            <w:lang w:eastAsia="zh-CN"/>
          </w:rPr>
          <w:t>NGAP-PROTOCOL-EXTENSION ::= {</w:t>
        </w:r>
      </w:ins>
    </w:p>
    <w:p w14:paraId="5DF870A6" w14:textId="77777777" w:rsidR="006A1CE4" w:rsidRPr="00E67E0D" w:rsidRDefault="006A1CE4" w:rsidP="00E7499B">
      <w:pPr>
        <w:pStyle w:val="PL"/>
        <w:rPr>
          <w:ins w:id="6592" w:author="Issam" w:date="2019-02-12T23:38:00Z"/>
          <w:noProof w:val="0"/>
          <w:snapToGrid w:val="0"/>
          <w:lang w:eastAsia="zh-CN"/>
        </w:rPr>
      </w:pPr>
      <w:ins w:id="6593" w:author="Issam" w:date="2019-02-12T23:38:00Z">
        <w:r w:rsidRPr="00E67E0D">
          <w:rPr>
            <w:noProof w:val="0"/>
            <w:snapToGrid w:val="0"/>
            <w:lang w:eastAsia="zh-CN"/>
          </w:rPr>
          <w:tab/>
          <w:t>...</w:t>
        </w:r>
      </w:ins>
    </w:p>
    <w:p w14:paraId="1F0688B7" w14:textId="77777777" w:rsidR="006A1CE4" w:rsidRPr="00E67E0D" w:rsidRDefault="006A1CE4" w:rsidP="00E7499B">
      <w:pPr>
        <w:pStyle w:val="PL"/>
        <w:rPr>
          <w:ins w:id="6594" w:author="Issam" w:date="2019-02-12T23:38:00Z"/>
          <w:noProof w:val="0"/>
          <w:snapToGrid w:val="0"/>
          <w:lang w:eastAsia="zh-CN"/>
        </w:rPr>
      </w:pPr>
      <w:ins w:id="6595" w:author="Issam" w:date="2019-02-12T23:38:00Z">
        <w:r w:rsidRPr="00E67E0D">
          <w:rPr>
            <w:noProof w:val="0"/>
            <w:snapToGrid w:val="0"/>
            <w:lang w:eastAsia="zh-CN"/>
          </w:rPr>
          <w:t>}</w:t>
        </w:r>
      </w:ins>
    </w:p>
    <w:p w14:paraId="58B7AA59" w14:textId="77777777" w:rsidR="006A1CE4" w:rsidRPr="00E67E0D" w:rsidRDefault="006A1CE4" w:rsidP="00E7499B">
      <w:pPr>
        <w:pStyle w:val="PL"/>
        <w:rPr>
          <w:ins w:id="6596" w:author="Issam" w:date="2019-02-12T23:38:00Z"/>
        </w:rPr>
      </w:pPr>
    </w:p>
    <w:p w14:paraId="190EF851" w14:textId="77777777" w:rsidR="006A1CE4" w:rsidRPr="00E67E0D" w:rsidRDefault="006A1CE4" w:rsidP="00E7499B">
      <w:pPr>
        <w:pStyle w:val="PL"/>
        <w:rPr>
          <w:ins w:id="6597" w:author="Issam" w:date="2019-02-12T23:38:00Z"/>
          <w:noProof w:val="0"/>
        </w:rPr>
      </w:pPr>
      <w:ins w:id="6598" w:author="Issam" w:date="2019-02-12T23:38:00Z">
        <w:r w:rsidRPr="00E67E0D">
          <w:rPr>
            <w:noProof w:val="0"/>
          </w:rPr>
          <w:t>DRBStatusUL18 ::= SEQUENCE {</w:t>
        </w:r>
      </w:ins>
    </w:p>
    <w:p w14:paraId="6E59090D" w14:textId="77777777" w:rsidR="006A1CE4" w:rsidRPr="00E67E0D" w:rsidRDefault="006A1CE4" w:rsidP="00E7499B">
      <w:pPr>
        <w:pStyle w:val="PL"/>
        <w:rPr>
          <w:ins w:id="6599" w:author="Issam" w:date="2019-02-12T23:38:00Z"/>
        </w:rPr>
      </w:pPr>
      <w:ins w:id="6600" w:author="Issam" w:date="2019-02-12T23:38:00Z">
        <w:r w:rsidRPr="00E67E0D">
          <w:tab/>
          <w:t>uL-COUNTValue</w:t>
        </w:r>
        <w:r w:rsidRPr="00E67E0D">
          <w:tab/>
        </w:r>
        <w:r w:rsidRPr="00E67E0D">
          <w:tab/>
        </w:r>
        <w:r w:rsidRPr="00E67E0D">
          <w:tab/>
        </w:r>
        <w:r w:rsidRPr="00E67E0D">
          <w:tab/>
        </w:r>
        <w:r w:rsidRPr="00E67E0D">
          <w:tab/>
          <w:t>COUNTValueForPDCP-SN18,</w:t>
        </w:r>
      </w:ins>
    </w:p>
    <w:p w14:paraId="68BD1874" w14:textId="77777777" w:rsidR="006A1CE4" w:rsidRPr="00E67E0D" w:rsidRDefault="006A1CE4" w:rsidP="00E7499B">
      <w:pPr>
        <w:pStyle w:val="PL"/>
        <w:rPr>
          <w:ins w:id="6601" w:author="Issam" w:date="2019-02-12T23:38:00Z"/>
        </w:rPr>
      </w:pPr>
      <w:ins w:id="6602" w:author="Issam" w:date="2019-02-12T23:38:00Z">
        <w:r w:rsidRPr="00E67E0D">
          <w:tab/>
          <w:t>receiveStatusOfUL-PDCP-SDUs</w:t>
        </w:r>
        <w:r w:rsidRPr="00E67E0D">
          <w:tab/>
        </w:r>
        <w:r w:rsidRPr="00E67E0D">
          <w:tab/>
          <w:t>BIT STRING (SIZE(1..131072))</w:t>
        </w:r>
        <w:r w:rsidRPr="00E67E0D">
          <w:tab/>
        </w:r>
        <w:r w:rsidRPr="00E67E0D">
          <w:tab/>
        </w:r>
        <w:r w:rsidRPr="00E67E0D">
          <w:tab/>
        </w:r>
        <w:r w:rsidRPr="00E67E0D">
          <w:tab/>
        </w:r>
        <w:r w:rsidRPr="00E67E0D">
          <w:tab/>
          <w:t>OPTIONAL,</w:t>
        </w:r>
      </w:ins>
    </w:p>
    <w:p w14:paraId="39600729" w14:textId="77777777" w:rsidR="006A1CE4" w:rsidRPr="00E67E0D" w:rsidRDefault="006A1CE4" w:rsidP="00E7499B">
      <w:pPr>
        <w:pStyle w:val="PL"/>
        <w:rPr>
          <w:ins w:id="6603" w:author="Issam" w:date="2019-02-12T23:38:00Z"/>
        </w:rPr>
      </w:pPr>
      <w:ins w:id="6604" w:author="Issam" w:date="2019-02-12T23:38:00Z">
        <w:r w:rsidRPr="00E67E0D">
          <w:tab/>
          <w:t>iE-Extension</w:t>
        </w:r>
        <w:r w:rsidRPr="00E67E0D">
          <w:tab/>
        </w:r>
        <w:r w:rsidRPr="00E67E0D">
          <w:tab/>
        </w:r>
        <w:r w:rsidRPr="00E67E0D">
          <w:rPr>
            <w:noProof w:val="0"/>
            <w:snapToGrid w:val="0"/>
            <w:lang w:eastAsia="zh-CN"/>
          </w:rPr>
          <w:t>ProtocolExtensionContainer { {</w:t>
        </w:r>
        <w:r w:rsidRPr="00E67E0D">
          <w:rPr>
            <w:noProof w:val="0"/>
          </w:rPr>
          <w:t>DRBStatusUL18</w:t>
        </w:r>
        <w:r w:rsidRPr="00E67E0D">
          <w:t>-ExtIEs</w:t>
        </w:r>
        <w:r w:rsidRPr="00E67E0D">
          <w:rPr>
            <w:noProof w:val="0"/>
            <w:snapToGrid w:val="0"/>
            <w:lang w:eastAsia="zh-CN"/>
          </w:rPr>
          <w:t>} }</w:t>
        </w:r>
        <w:r w:rsidRPr="00E67E0D">
          <w:rPr>
            <w:noProof w:val="0"/>
            <w:snapToGrid w:val="0"/>
            <w:lang w:eastAsia="zh-CN"/>
          </w:rPr>
          <w:tab/>
        </w:r>
        <w:r w:rsidRPr="00E67E0D">
          <w:rPr>
            <w:noProof w:val="0"/>
            <w:snapToGrid w:val="0"/>
            <w:lang w:eastAsia="zh-CN"/>
          </w:rPr>
          <w:tab/>
          <w:t>OPTIONAL</w:t>
        </w:r>
        <w:r w:rsidRPr="00E67E0D">
          <w:t>,</w:t>
        </w:r>
      </w:ins>
    </w:p>
    <w:p w14:paraId="33FF94C0" w14:textId="77777777" w:rsidR="006A1CE4" w:rsidRPr="00E67E0D" w:rsidRDefault="006A1CE4" w:rsidP="00E7499B">
      <w:pPr>
        <w:pStyle w:val="PL"/>
        <w:rPr>
          <w:ins w:id="6605" w:author="Issam" w:date="2019-02-12T23:38:00Z"/>
        </w:rPr>
      </w:pPr>
      <w:ins w:id="6606" w:author="Issam" w:date="2019-02-12T23:38:00Z">
        <w:r w:rsidRPr="00E67E0D">
          <w:tab/>
          <w:t>...</w:t>
        </w:r>
      </w:ins>
    </w:p>
    <w:p w14:paraId="6EFA4FF5" w14:textId="77777777" w:rsidR="006A1CE4" w:rsidRPr="00E67E0D" w:rsidRDefault="006A1CE4" w:rsidP="00E7499B">
      <w:pPr>
        <w:pStyle w:val="PL"/>
        <w:rPr>
          <w:ins w:id="6607" w:author="Issam" w:date="2019-02-12T23:38:00Z"/>
        </w:rPr>
      </w:pPr>
      <w:ins w:id="6608" w:author="Issam" w:date="2019-02-12T23:38:00Z">
        <w:r w:rsidRPr="00E67E0D">
          <w:t>}</w:t>
        </w:r>
      </w:ins>
    </w:p>
    <w:p w14:paraId="13DA4B6A" w14:textId="77777777" w:rsidR="006A1CE4" w:rsidRPr="00E67E0D" w:rsidRDefault="006A1CE4" w:rsidP="00E7499B">
      <w:pPr>
        <w:pStyle w:val="PL"/>
        <w:rPr>
          <w:ins w:id="6609" w:author="Issam" w:date="2019-02-12T23:38:00Z"/>
        </w:rPr>
      </w:pPr>
    </w:p>
    <w:p w14:paraId="388BDA14" w14:textId="77777777" w:rsidR="006A1CE4" w:rsidRPr="00E67E0D" w:rsidRDefault="006A1CE4" w:rsidP="00E7499B">
      <w:pPr>
        <w:pStyle w:val="PL"/>
        <w:rPr>
          <w:ins w:id="6610" w:author="Issam" w:date="2019-02-12T23:38:00Z"/>
          <w:noProof w:val="0"/>
          <w:snapToGrid w:val="0"/>
          <w:lang w:eastAsia="zh-CN"/>
        </w:rPr>
      </w:pPr>
      <w:ins w:id="6611" w:author="Issam" w:date="2019-02-12T23:38:00Z">
        <w:r w:rsidRPr="00E67E0D">
          <w:rPr>
            <w:noProof w:val="0"/>
          </w:rPr>
          <w:t>DRBStatusUL18</w:t>
        </w:r>
        <w:r w:rsidRPr="00E67E0D">
          <w:t xml:space="preserve">-ExtIEs </w:t>
        </w:r>
        <w:r w:rsidRPr="00E67E0D">
          <w:rPr>
            <w:noProof w:val="0"/>
            <w:snapToGrid w:val="0"/>
            <w:lang w:eastAsia="zh-CN"/>
          </w:rPr>
          <w:t>NGAP-PROTOCOL-EXTENSION ::= {</w:t>
        </w:r>
      </w:ins>
    </w:p>
    <w:p w14:paraId="683A106C" w14:textId="77777777" w:rsidR="006A1CE4" w:rsidRPr="00E67E0D" w:rsidRDefault="006A1CE4" w:rsidP="00E7499B">
      <w:pPr>
        <w:pStyle w:val="PL"/>
        <w:rPr>
          <w:ins w:id="6612" w:author="Issam" w:date="2019-02-12T23:38:00Z"/>
          <w:noProof w:val="0"/>
          <w:snapToGrid w:val="0"/>
          <w:lang w:eastAsia="zh-CN"/>
        </w:rPr>
      </w:pPr>
      <w:ins w:id="6613" w:author="Issam" w:date="2019-02-12T23:38:00Z">
        <w:r w:rsidRPr="00E67E0D">
          <w:rPr>
            <w:noProof w:val="0"/>
            <w:snapToGrid w:val="0"/>
            <w:lang w:eastAsia="zh-CN"/>
          </w:rPr>
          <w:tab/>
          <w:t>...</w:t>
        </w:r>
      </w:ins>
    </w:p>
    <w:p w14:paraId="1694F34D" w14:textId="77777777" w:rsidR="006A1CE4" w:rsidRPr="00E67E0D" w:rsidRDefault="006A1CE4" w:rsidP="00E7499B">
      <w:pPr>
        <w:pStyle w:val="PL"/>
        <w:rPr>
          <w:ins w:id="6614" w:author="Issam" w:date="2019-02-12T23:38:00Z"/>
          <w:noProof w:val="0"/>
          <w:snapToGrid w:val="0"/>
          <w:lang w:eastAsia="zh-CN"/>
        </w:rPr>
      </w:pPr>
      <w:ins w:id="6615" w:author="Issam" w:date="2019-02-12T23:38:00Z">
        <w:r w:rsidRPr="00E67E0D">
          <w:rPr>
            <w:noProof w:val="0"/>
            <w:snapToGrid w:val="0"/>
            <w:lang w:eastAsia="zh-CN"/>
          </w:rPr>
          <w:t>}</w:t>
        </w:r>
      </w:ins>
    </w:p>
    <w:p w14:paraId="6B46924F" w14:textId="77777777" w:rsidR="006A1CE4" w:rsidRPr="00E67E0D" w:rsidRDefault="006A1CE4" w:rsidP="004041C3">
      <w:pPr>
        <w:pStyle w:val="PL"/>
        <w:spacing w:line="0" w:lineRule="atLeast"/>
        <w:rPr>
          <w:noProof w:val="0"/>
        </w:rPr>
        <w:pPrChange w:id="6616" w:author="Issam" w:date="2019-02-12T23:38:00Z">
          <w:pPr>
            <w:pStyle w:val="PL"/>
          </w:pPr>
        </w:pPrChange>
      </w:pPr>
    </w:p>
    <w:p w14:paraId="0D67C987" w14:textId="77777777" w:rsidR="006A1CE4" w:rsidRPr="00E67E0D" w:rsidRDefault="006A1CE4" w:rsidP="00E7499B">
      <w:pPr>
        <w:pStyle w:val="PL"/>
        <w:rPr>
          <w:noProof w:val="0"/>
          <w:snapToGrid w:val="0"/>
        </w:rPr>
      </w:pPr>
      <w:r w:rsidRPr="00E67E0D">
        <w:rPr>
          <w:noProof w:val="0"/>
          <w:snapToGrid w:val="0"/>
        </w:rPr>
        <w:t>DRBsToQosFlowsMappingList ::= SEQUENCE (SIZE(1..maxnoofDRBs)) OF DRBsToQosFlowsMappingItem</w:t>
      </w:r>
    </w:p>
    <w:p w14:paraId="61AAF803" w14:textId="77777777" w:rsidR="006A1CE4" w:rsidRPr="00E67E0D" w:rsidRDefault="006A1CE4" w:rsidP="00E7499B">
      <w:pPr>
        <w:pStyle w:val="PL"/>
        <w:rPr>
          <w:noProof w:val="0"/>
          <w:snapToGrid w:val="0"/>
        </w:rPr>
      </w:pPr>
    </w:p>
    <w:p w14:paraId="76F97F3A" w14:textId="77777777" w:rsidR="006A1CE4" w:rsidRPr="00E67E0D" w:rsidRDefault="006A1CE4" w:rsidP="00E7499B">
      <w:pPr>
        <w:pStyle w:val="PL"/>
        <w:rPr>
          <w:noProof w:val="0"/>
          <w:snapToGrid w:val="0"/>
        </w:rPr>
      </w:pPr>
      <w:r w:rsidRPr="00E67E0D">
        <w:rPr>
          <w:noProof w:val="0"/>
          <w:snapToGrid w:val="0"/>
        </w:rPr>
        <w:t>DRBsToQosFlowsMappingItem ::= SEQUENCE {</w:t>
      </w:r>
    </w:p>
    <w:p w14:paraId="5C92C2BD" w14:textId="77777777" w:rsidR="006A1CE4" w:rsidRPr="00E67E0D" w:rsidRDefault="006A1CE4" w:rsidP="00E7499B">
      <w:pPr>
        <w:pStyle w:val="PL"/>
        <w:rPr>
          <w:noProof w:val="0"/>
          <w:snapToGrid w:val="0"/>
        </w:rPr>
      </w:pPr>
      <w:r w:rsidRPr="00E67E0D">
        <w:rPr>
          <w:noProof w:val="0"/>
          <w:snapToGrid w:val="0"/>
        </w:rPr>
        <w:tab/>
        <w:t>dRB-ID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DRB-ID,</w:t>
      </w:r>
    </w:p>
    <w:p w14:paraId="0545B171" w14:textId="77777777" w:rsidR="006A1CE4" w:rsidRPr="00E67E0D" w:rsidRDefault="006A1CE4" w:rsidP="00E7499B">
      <w:pPr>
        <w:pStyle w:val="PL"/>
        <w:rPr>
          <w:noProof w:val="0"/>
          <w:snapToGrid w:val="0"/>
        </w:rPr>
      </w:pPr>
      <w:r w:rsidRPr="00E67E0D">
        <w:rPr>
          <w:noProof w:val="0"/>
          <w:snapToGrid w:val="0"/>
        </w:rPr>
        <w:tab/>
        <w:t>associatedQosFlowList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AssociatedQosFlowList,</w:t>
      </w:r>
    </w:p>
    <w:p w14:paraId="5DB4FB4A"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{DRBsToQosFlowsMappingItem-ExtIEs} }</w:t>
      </w:r>
      <w:r w:rsidRPr="00E67E0D">
        <w:rPr>
          <w:noProof w:val="0"/>
          <w:snapToGrid w:val="0"/>
        </w:rPr>
        <w:tab/>
      </w:r>
      <w:r w:rsidRPr="00E67E0D">
        <w:rPr>
          <w:noProof w:val="0"/>
          <w:snapToGrid w:val="0"/>
        </w:rPr>
        <w:tab/>
        <w:t>OPTIONAL,</w:t>
      </w:r>
    </w:p>
    <w:p w14:paraId="03192B6A" w14:textId="77777777" w:rsidR="006A1CE4" w:rsidRPr="00E67E0D" w:rsidRDefault="006A1CE4" w:rsidP="00E7499B">
      <w:pPr>
        <w:pStyle w:val="PL"/>
        <w:rPr>
          <w:noProof w:val="0"/>
          <w:snapToGrid w:val="0"/>
        </w:rPr>
      </w:pPr>
      <w:r w:rsidRPr="00E67E0D">
        <w:rPr>
          <w:noProof w:val="0"/>
          <w:snapToGrid w:val="0"/>
        </w:rPr>
        <w:tab/>
        <w:t>...</w:t>
      </w:r>
    </w:p>
    <w:p w14:paraId="77A339B3" w14:textId="77777777" w:rsidR="006A1CE4" w:rsidRPr="00E67E0D" w:rsidRDefault="006A1CE4" w:rsidP="00E7499B">
      <w:pPr>
        <w:pStyle w:val="PL"/>
        <w:rPr>
          <w:noProof w:val="0"/>
          <w:snapToGrid w:val="0"/>
        </w:rPr>
      </w:pPr>
      <w:r w:rsidRPr="00E67E0D">
        <w:rPr>
          <w:noProof w:val="0"/>
          <w:snapToGrid w:val="0"/>
        </w:rPr>
        <w:t>}</w:t>
      </w:r>
    </w:p>
    <w:p w14:paraId="4BE99113" w14:textId="77777777" w:rsidR="006A1CE4" w:rsidRPr="00E67E0D" w:rsidRDefault="006A1CE4" w:rsidP="00E7499B">
      <w:pPr>
        <w:pStyle w:val="PL"/>
        <w:rPr>
          <w:noProof w:val="0"/>
          <w:snapToGrid w:val="0"/>
        </w:rPr>
      </w:pPr>
    </w:p>
    <w:p w14:paraId="5A6F58D9" w14:textId="77777777" w:rsidR="006A1CE4" w:rsidRPr="00E67E0D" w:rsidRDefault="006A1CE4" w:rsidP="00E7499B">
      <w:pPr>
        <w:pStyle w:val="PL"/>
        <w:rPr>
          <w:noProof w:val="0"/>
          <w:snapToGrid w:val="0"/>
        </w:rPr>
      </w:pPr>
      <w:r w:rsidRPr="00E67E0D">
        <w:rPr>
          <w:noProof w:val="0"/>
          <w:snapToGrid w:val="0"/>
        </w:rPr>
        <w:t>DRBsToQosFlowsMappingItem-ExtIEs NGAP-PROTOCOL-EXTENSION ::= {</w:t>
      </w:r>
    </w:p>
    <w:p w14:paraId="7CB05997" w14:textId="77777777" w:rsidR="006A1CE4" w:rsidRPr="00E67E0D" w:rsidRDefault="006A1CE4" w:rsidP="00E7499B">
      <w:pPr>
        <w:pStyle w:val="PL"/>
        <w:rPr>
          <w:noProof w:val="0"/>
          <w:snapToGrid w:val="0"/>
        </w:rPr>
      </w:pPr>
      <w:r w:rsidRPr="00E67E0D">
        <w:rPr>
          <w:noProof w:val="0"/>
          <w:snapToGrid w:val="0"/>
        </w:rPr>
        <w:tab/>
        <w:t>...</w:t>
      </w:r>
    </w:p>
    <w:p w14:paraId="1469F11E" w14:textId="77777777" w:rsidR="006A1CE4" w:rsidRPr="00E67E0D" w:rsidRDefault="006A1CE4" w:rsidP="00E7499B">
      <w:pPr>
        <w:pStyle w:val="PL"/>
        <w:rPr>
          <w:noProof w:val="0"/>
          <w:snapToGrid w:val="0"/>
        </w:rPr>
      </w:pPr>
      <w:r w:rsidRPr="00E67E0D">
        <w:rPr>
          <w:noProof w:val="0"/>
          <w:snapToGrid w:val="0"/>
        </w:rPr>
        <w:t>}</w:t>
      </w:r>
    </w:p>
    <w:p w14:paraId="3F53B7BB" w14:textId="77777777" w:rsidR="006A1CE4" w:rsidRPr="00E67E0D" w:rsidRDefault="006A1CE4" w:rsidP="00E7499B">
      <w:pPr>
        <w:pStyle w:val="PL"/>
        <w:spacing w:line="0" w:lineRule="atLeast"/>
        <w:rPr>
          <w:noProof w:val="0"/>
          <w:snapToGrid w:val="0"/>
        </w:rPr>
      </w:pPr>
    </w:p>
    <w:p w14:paraId="09BC64BE" w14:textId="77777777" w:rsidR="006A1CE4" w:rsidRPr="00E67E0D" w:rsidRDefault="006A1CE4" w:rsidP="00E7499B">
      <w:pPr>
        <w:pStyle w:val="PL"/>
        <w:spacing w:line="0" w:lineRule="atLeast"/>
        <w:rPr>
          <w:noProof w:val="0"/>
          <w:snapToGrid w:val="0"/>
        </w:rPr>
      </w:pPr>
      <w:r w:rsidRPr="00E67E0D">
        <w:rPr>
          <w:noProof w:val="0"/>
          <w:snapToGrid w:val="0"/>
        </w:rPr>
        <w:t>Dynamic5QIDescriptor ::= SEQUENCE {</w:t>
      </w:r>
    </w:p>
    <w:p w14:paraId="1B717E67" w14:textId="77777777" w:rsidR="006A1CE4" w:rsidRPr="00E67E0D" w:rsidRDefault="006A1CE4" w:rsidP="00E7499B">
      <w:pPr>
        <w:pStyle w:val="PL"/>
        <w:spacing w:line="0" w:lineRule="atLeast"/>
        <w:rPr>
          <w:noProof w:val="0"/>
          <w:snapToGrid w:val="0"/>
        </w:rPr>
      </w:pPr>
      <w:r w:rsidRPr="00E67E0D">
        <w:rPr>
          <w:noProof w:val="0"/>
          <w:snapToGrid w:val="0"/>
        </w:rPr>
        <w:tab/>
        <w:t>priorityLevelQos</w:t>
      </w:r>
      <w:r w:rsidRPr="00E67E0D">
        <w:rPr>
          <w:noProof w:val="0"/>
          <w:snapToGrid w:val="0"/>
        </w:rPr>
        <w:tab/>
      </w:r>
      <w:r w:rsidRPr="00E67E0D">
        <w:rPr>
          <w:noProof w:val="0"/>
          <w:snapToGrid w:val="0"/>
        </w:rPr>
        <w:tab/>
      </w:r>
      <w:r w:rsidRPr="00E67E0D">
        <w:rPr>
          <w:noProof w:val="0"/>
          <w:snapToGrid w:val="0"/>
        </w:rPr>
        <w:tab/>
        <w:t>PriorityLevelQos,</w:t>
      </w:r>
    </w:p>
    <w:p w14:paraId="6C0B03CA" w14:textId="77777777" w:rsidR="006A1CE4" w:rsidRPr="00E67E0D" w:rsidRDefault="006A1CE4" w:rsidP="00E7499B">
      <w:pPr>
        <w:pStyle w:val="PL"/>
        <w:spacing w:line="0" w:lineRule="atLeast"/>
        <w:rPr>
          <w:noProof w:val="0"/>
          <w:snapToGrid w:val="0"/>
        </w:rPr>
      </w:pPr>
      <w:r w:rsidRPr="00E67E0D">
        <w:rPr>
          <w:noProof w:val="0"/>
          <w:snapToGrid w:val="0"/>
        </w:rPr>
        <w:tab/>
        <w:t>packetDelayBudget</w:t>
      </w:r>
      <w:r w:rsidRPr="00E67E0D">
        <w:rPr>
          <w:noProof w:val="0"/>
          <w:snapToGrid w:val="0"/>
        </w:rPr>
        <w:tab/>
      </w:r>
      <w:r w:rsidRPr="00E67E0D">
        <w:rPr>
          <w:noProof w:val="0"/>
          <w:snapToGrid w:val="0"/>
        </w:rPr>
        <w:tab/>
      </w:r>
      <w:r w:rsidRPr="00E67E0D">
        <w:rPr>
          <w:noProof w:val="0"/>
          <w:snapToGrid w:val="0"/>
        </w:rPr>
        <w:tab/>
        <w:t>PacketDelayBudget,</w:t>
      </w:r>
    </w:p>
    <w:p w14:paraId="7D9D5C6F" w14:textId="77777777" w:rsidR="006A1CE4" w:rsidRPr="00E67E0D" w:rsidRDefault="006A1CE4" w:rsidP="00E7499B">
      <w:pPr>
        <w:pStyle w:val="PL"/>
        <w:spacing w:line="0" w:lineRule="atLeast"/>
        <w:rPr>
          <w:noProof w:val="0"/>
          <w:snapToGrid w:val="0"/>
        </w:rPr>
      </w:pPr>
      <w:r w:rsidRPr="00E67E0D">
        <w:rPr>
          <w:noProof w:val="0"/>
          <w:snapToGrid w:val="0"/>
        </w:rPr>
        <w:tab/>
        <w:t>packetErrorRate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PacketErrorRate,</w:t>
      </w:r>
    </w:p>
    <w:p w14:paraId="18EFF880" w14:textId="77777777" w:rsidR="006A1CE4" w:rsidRPr="00E67E0D" w:rsidRDefault="006A1CE4" w:rsidP="00E7499B">
      <w:pPr>
        <w:pStyle w:val="PL"/>
        <w:spacing w:line="0" w:lineRule="atLeast"/>
        <w:rPr>
          <w:noProof w:val="0"/>
          <w:snapToGrid w:val="0"/>
        </w:rPr>
      </w:pPr>
      <w:r w:rsidRPr="00E67E0D">
        <w:rPr>
          <w:noProof w:val="0"/>
          <w:snapToGrid w:val="0"/>
        </w:rPr>
        <w:tab/>
        <w:t>fiveQI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FiveQI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491D08D0" w14:textId="77777777" w:rsidR="006A1CE4" w:rsidRPr="00E67E0D" w:rsidRDefault="006A1CE4" w:rsidP="00E7499B">
      <w:pPr>
        <w:pStyle w:val="PL"/>
        <w:spacing w:line="0" w:lineRule="atLeast"/>
        <w:rPr>
          <w:noProof w:val="0"/>
          <w:snapToGrid w:val="0"/>
        </w:rPr>
      </w:pPr>
      <w:r w:rsidRPr="00E67E0D">
        <w:rPr>
          <w:noProof w:val="0"/>
          <w:snapToGrid w:val="0"/>
        </w:rPr>
        <w:tab/>
        <w:t>delayCritical</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DelayCritical</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79E7E3E2" w14:textId="77777777" w:rsidR="006A1CE4" w:rsidRPr="00E67E0D" w:rsidRDefault="006A1CE4" w:rsidP="00E7499B">
      <w:pPr>
        <w:pStyle w:val="PL"/>
        <w:spacing w:line="0" w:lineRule="atLeast"/>
        <w:rPr>
          <w:noProof w:val="0"/>
          <w:snapToGrid w:val="0"/>
        </w:rPr>
      </w:pPr>
      <w:r w:rsidRPr="00E67E0D">
        <w:rPr>
          <w:noProof w:val="0"/>
          <w:snapToGrid w:val="0"/>
        </w:rPr>
        <w:tab/>
        <w:t>averagingWindow</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AveragingWindow</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501E4A83" w14:textId="77777777" w:rsidR="006A1CE4" w:rsidRPr="00E67E0D" w:rsidRDefault="006A1CE4" w:rsidP="00E7499B">
      <w:pPr>
        <w:pStyle w:val="PL"/>
        <w:spacing w:line="0" w:lineRule="atLeast"/>
        <w:rPr>
          <w:noProof w:val="0"/>
          <w:snapToGrid w:val="0"/>
        </w:rPr>
      </w:pPr>
      <w:r w:rsidRPr="00E67E0D">
        <w:rPr>
          <w:noProof w:val="0"/>
          <w:snapToGrid w:val="0"/>
        </w:rPr>
        <w:tab/>
        <w:t>maximumDataBurstVolume</w:t>
      </w:r>
      <w:r w:rsidRPr="00E67E0D">
        <w:rPr>
          <w:noProof w:val="0"/>
          <w:snapToGrid w:val="0"/>
        </w:rPr>
        <w:tab/>
      </w:r>
      <w:r w:rsidRPr="00E67E0D">
        <w:rPr>
          <w:noProof w:val="0"/>
          <w:snapToGrid w:val="0"/>
        </w:rPr>
        <w:tab/>
        <w:t>MaximumDataBurstVolume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351D75B5"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{Dynamic5QIDescriptor-ExtIEs} }</w:t>
      </w:r>
      <w:r w:rsidRPr="00E67E0D">
        <w:rPr>
          <w:noProof w:val="0"/>
          <w:snapToGrid w:val="0"/>
        </w:rPr>
        <w:tab/>
        <w:t>OPTIONAL,</w:t>
      </w:r>
    </w:p>
    <w:p w14:paraId="46396CBB"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240D22D1" w14:textId="77777777" w:rsidR="006A1CE4" w:rsidRPr="00E67E0D" w:rsidRDefault="006A1CE4" w:rsidP="00E7499B">
      <w:pPr>
        <w:pStyle w:val="PL"/>
        <w:spacing w:line="0" w:lineRule="atLeast"/>
        <w:rPr>
          <w:noProof w:val="0"/>
          <w:snapToGrid w:val="0"/>
        </w:rPr>
      </w:pPr>
      <w:r w:rsidRPr="00E67E0D">
        <w:rPr>
          <w:noProof w:val="0"/>
          <w:snapToGrid w:val="0"/>
        </w:rPr>
        <w:t>}</w:t>
      </w:r>
    </w:p>
    <w:p w14:paraId="26FD8072" w14:textId="77777777" w:rsidR="006A1CE4" w:rsidRPr="00E67E0D" w:rsidRDefault="006A1CE4" w:rsidP="00E7499B">
      <w:pPr>
        <w:pStyle w:val="PL"/>
        <w:spacing w:line="0" w:lineRule="atLeast"/>
        <w:rPr>
          <w:noProof w:val="0"/>
          <w:snapToGrid w:val="0"/>
        </w:rPr>
      </w:pPr>
    </w:p>
    <w:p w14:paraId="66356B0E" w14:textId="77777777" w:rsidR="006A1CE4" w:rsidRPr="00E67E0D" w:rsidRDefault="006A1CE4" w:rsidP="00E7499B">
      <w:pPr>
        <w:pStyle w:val="PL"/>
        <w:rPr>
          <w:noProof w:val="0"/>
          <w:snapToGrid w:val="0"/>
        </w:rPr>
      </w:pPr>
      <w:r w:rsidRPr="00E67E0D">
        <w:rPr>
          <w:noProof w:val="0"/>
          <w:snapToGrid w:val="0"/>
        </w:rPr>
        <w:t>Dynamic5QIDescriptor-ExtIEs NGAP-PROTOCOL-EXTENSION ::= {</w:t>
      </w:r>
    </w:p>
    <w:p w14:paraId="2A58E987" w14:textId="77777777" w:rsidR="006A1CE4" w:rsidRPr="00E67E0D" w:rsidRDefault="006A1CE4" w:rsidP="00E7499B">
      <w:pPr>
        <w:pStyle w:val="PL"/>
        <w:rPr>
          <w:noProof w:val="0"/>
          <w:snapToGrid w:val="0"/>
        </w:rPr>
      </w:pPr>
      <w:r w:rsidRPr="00E67E0D">
        <w:rPr>
          <w:noProof w:val="0"/>
          <w:snapToGrid w:val="0"/>
        </w:rPr>
        <w:tab/>
        <w:t>...</w:t>
      </w:r>
    </w:p>
    <w:p w14:paraId="3003BA08" w14:textId="77777777" w:rsidR="006A1CE4" w:rsidRPr="00E67E0D" w:rsidRDefault="006A1CE4" w:rsidP="00E7499B">
      <w:pPr>
        <w:pStyle w:val="PL"/>
        <w:spacing w:line="0" w:lineRule="atLeast"/>
        <w:rPr>
          <w:noProof w:val="0"/>
          <w:snapToGrid w:val="0"/>
        </w:rPr>
      </w:pPr>
      <w:r w:rsidRPr="00E67E0D">
        <w:rPr>
          <w:noProof w:val="0"/>
          <w:snapToGrid w:val="0"/>
        </w:rPr>
        <w:t>}</w:t>
      </w:r>
    </w:p>
    <w:p w14:paraId="1A04A484" w14:textId="77777777" w:rsidR="006A1CE4" w:rsidRPr="00E67E0D" w:rsidRDefault="006A1CE4" w:rsidP="00E7499B">
      <w:pPr>
        <w:pStyle w:val="PL"/>
        <w:rPr>
          <w:noProof w:val="0"/>
          <w:snapToGrid w:val="0"/>
        </w:rPr>
      </w:pPr>
    </w:p>
    <w:p w14:paraId="3F282D1A" w14:textId="77777777" w:rsidR="006A1CE4" w:rsidRPr="00E67E0D" w:rsidRDefault="006A1CE4" w:rsidP="00E7499B">
      <w:pPr>
        <w:pStyle w:val="PL"/>
        <w:outlineLvl w:val="3"/>
        <w:rPr>
          <w:noProof w:val="0"/>
          <w:snapToGrid w:val="0"/>
        </w:rPr>
      </w:pPr>
      <w:r w:rsidRPr="00E67E0D">
        <w:rPr>
          <w:noProof w:val="0"/>
          <w:snapToGrid w:val="0"/>
        </w:rPr>
        <w:t>-- E</w:t>
      </w:r>
    </w:p>
    <w:p w14:paraId="03570D6C" w14:textId="77777777" w:rsidR="006A1CE4" w:rsidRPr="00E67E0D" w:rsidRDefault="006A1CE4" w:rsidP="00E7499B">
      <w:pPr>
        <w:pStyle w:val="PL"/>
        <w:rPr>
          <w:noProof w:val="0"/>
          <w:snapToGrid w:val="0"/>
        </w:rPr>
      </w:pPr>
    </w:p>
    <w:p w14:paraId="3DAAACF2" w14:textId="77777777" w:rsidR="006A1CE4" w:rsidRPr="00E67E0D" w:rsidRDefault="006A1CE4" w:rsidP="00E7499B">
      <w:pPr>
        <w:pStyle w:val="PL"/>
        <w:spacing w:line="0" w:lineRule="atLeast"/>
        <w:rPr>
          <w:noProof w:val="0"/>
          <w:snapToGrid w:val="0"/>
        </w:rPr>
      </w:pPr>
      <w:r w:rsidRPr="00E67E0D">
        <w:rPr>
          <w:noProof w:val="0"/>
          <w:snapToGrid w:val="0"/>
        </w:rPr>
        <w:t>EmergencyAreaID ::= OCTET STRING (SIZE(3))</w:t>
      </w:r>
    </w:p>
    <w:p w14:paraId="57B9890B" w14:textId="77777777" w:rsidR="006A1CE4" w:rsidRPr="00E67E0D" w:rsidRDefault="006A1CE4" w:rsidP="00E7499B">
      <w:pPr>
        <w:pStyle w:val="PL"/>
        <w:spacing w:line="0" w:lineRule="atLeast"/>
        <w:rPr>
          <w:noProof w:val="0"/>
          <w:snapToGrid w:val="0"/>
        </w:rPr>
      </w:pPr>
    </w:p>
    <w:p w14:paraId="03CB4FA1" w14:textId="77777777" w:rsidR="006A1CE4" w:rsidRPr="00E67E0D" w:rsidRDefault="006A1CE4" w:rsidP="00E7499B">
      <w:pPr>
        <w:pStyle w:val="PL"/>
        <w:spacing w:line="0" w:lineRule="atLeast"/>
        <w:rPr>
          <w:noProof w:val="0"/>
          <w:snapToGrid w:val="0"/>
        </w:rPr>
      </w:pPr>
      <w:r w:rsidRPr="00E67E0D">
        <w:rPr>
          <w:noProof w:val="0"/>
          <w:snapToGrid w:val="0"/>
        </w:rPr>
        <w:t>EmergencyAreaIDBroadcastEUTRA ::= SEQUENCE (SIZE(1..</w:t>
      </w:r>
      <w:r w:rsidRPr="00E67E0D">
        <w:rPr>
          <w:rFonts w:cs="Arial"/>
          <w:szCs w:val="18"/>
          <w:lang w:eastAsia="ja-JP"/>
        </w:rPr>
        <w:t>maxnoofEmergencyAreaID</w:t>
      </w:r>
      <w:r w:rsidRPr="00E67E0D">
        <w:rPr>
          <w:noProof w:val="0"/>
          <w:snapToGrid w:val="0"/>
        </w:rPr>
        <w:t>)) OF EmergencyAreaIDBroadcastEUTRA-Item</w:t>
      </w:r>
    </w:p>
    <w:p w14:paraId="29BA84CB" w14:textId="77777777" w:rsidR="006A1CE4" w:rsidRPr="00E67E0D" w:rsidRDefault="006A1CE4" w:rsidP="00E7499B">
      <w:pPr>
        <w:pStyle w:val="PL"/>
        <w:spacing w:line="0" w:lineRule="atLeast"/>
        <w:rPr>
          <w:noProof w:val="0"/>
          <w:snapToGrid w:val="0"/>
        </w:rPr>
      </w:pPr>
    </w:p>
    <w:p w14:paraId="73852726" w14:textId="77777777" w:rsidR="006A1CE4" w:rsidRPr="00E67E0D" w:rsidRDefault="006A1CE4" w:rsidP="00E7499B">
      <w:pPr>
        <w:pStyle w:val="PL"/>
        <w:spacing w:line="0" w:lineRule="atLeast"/>
        <w:rPr>
          <w:noProof w:val="0"/>
          <w:snapToGrid w:val="0"/>
        </w:rPr>
      </w:pPr>
      <w:r w:rsidRPr="00E67E0D">
        <w:rPr>
          <w:noProof w:val="0"/>
          <w:snapToGrid w:val="0"/>
        </w:rPr>
        <w:t>EmergencyAreaIDBroadcastEUTRA-Item ::= SEQUENCE {</w:t>
      </w:r>
    </w:p>
    <w:p w14:paraId="563BE0FA" w14:textId="77777777" w:rsidR="006A1CE4" w:rsidRPr="00E67E0D" w:rsidRDefault="006A1CE4" w:rsidP="00E7499B">
      <w:pPr>
        <w:pStyle w:val="PL"/>
        <w:spacing w:line="0" w:lineRule="atLeast"/>
        <w:rPr>
          <w:noProof w:val="0"/>
          <w:snapToGrid w:val="0"/>
        </w:rPr>
      </w:pPr>
      <w:r w:rsidRPr="00E67E0D">
        <w:rPr>
          <w:noProof w:val="0"/>
          <w:snapToGrid w:val="0"/>
        </w:rPr>
        <w:tab/>
        <w:t>emergencyAreaID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EmergencyAreaID,</w:t>
      </w:r>
    </w:p>
    <w:p w14:paraId="5232C08B" w14:textId="77777777" w:rsidR="006A1CE4" w:rsidRPr="00E67E0D" w:rsidRDefault="006A1CE4" w:rsidP="00E7499B">
      <w:pPr>
        <w:pStyle w:val="PL"/>
        <w:spacing w:line="0" w:lineRule="atLeast"/>
        <w:rPr>
          <w:noProof w:val="0"/>
          <w:snapToGrid w:val="0"/>
        </w:rPr>
      </w:pPr>
      <w:r w:rsidRPr="00E67E0D">
        <w:rPr>
          <w:noProof w:val="0"/>
          <w:snapToGrid w:val="0"/>
        </w:rPr>
        <w:tab/>
        <w:t>completedCellsInEAI-EUTRA</w:t>
      </w:r>
      <w:r w:rsidRPr="00E67E0D">
        <w:rPr>
          <w:noProof w:val="0"/>
          <w:snapToGrid w:val="0"/>
        </w:rPr>
        <w:tab/>
      </w:r>
      <w:r w:rsidRPr="00E67E0D">
        <w:rPr>
          <w:noProof w:val="0"/>
          <w:snapToGrid w:val="0"/>
        </w:rPr>
        <w:tab/>
        <w:t>CompletedCellsInEAI-EUTRA,</w:t>
      </w:r>
    </w:p>
    <w:p w14:paraId="001179A7"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{EmergencyAreaIDBroadcastEUTRA-Item-ExtIEs} } OPTIONAL,</w:t>
      </w:r>
    </w:p>
    <w:p w14:paraId="3974B763"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4DAC21E3" w14:textId="77777777" w:rsidR="006A1CE4" w:rsidRPr="00E67E0D" w:rsidRDefault="006A1CE4" w:rsidP="00E7499B">
      <w:pPr>
        <w:pStyle w:val="PL"/>
        <w:spacing w:line="0" w:lineRule="atLeast"/>
        <w:rPr>
          <w:noProof w:val="0"/>
          <w:snapToGrid w:val="0"/>
        </w:rPr>
      </w:pPr>
      <w:r w:rsidRPr="00E67E0D">
        <w:rPr>
          <w:noProof w:val="0"/>
          <w:snapToGrid w:val="0"/>
        </w:rPr>
        <w:t>}</w:t>
      </w:r>
    </w:p>
    <w:p w14:paraId="5F9CEF88" w14:textId="77777777" w:rsidR="006A1CE4" w:rsidRPr="00E67E0D" w:rsidRDefault="006A1CE4" w:rsidP="00E7499B">
      <w:pPr>
        <w:pStyle w:val="PL"/>
        <w:spacing w:line="0" w:lineRule="atLeast"/>
        <w:rPr>
          <w:noProof w:val="0"/>
          <w:snapToGrid w:val="0"/>
        </w:rPr>
      </w:pPr>
    </w:p>
    <w:p w14:paraId="229E2E18" w14:textId="77777777" w:rsidR="006A1CE4" w:rsidRPr="00E67E0D" w:rsidRDefault="006A1CE4" w:rsidP="00E7499B">
      <w:pPr>
        <w:pStyle w:val="PL"/>
        <w:rPr>
          <w:noProof w:val="0"/>
          <w:snapToGrid w:val="0"/>
        </w:rPr>
      </w:pPr>
      <w:r w:rsidRPr="00E67E0D">
        <w:rPr>
          <w:noProof w:val="0"/>
          <w:snapToGrid w:val="0"/>
        </w:rPr>
        <w:t>EmergencyAreaIDBroadcastEUTRA-Item-ExtIEs NGAP-PROTOCOL-EXTENSION ::= {</w:t>
      </w:r>
    </w:p>
    <w:p w14:paraId="295B0199" w14:textId="77777777" w:rsidR="006A1CE4" w:rsidRPr="00E67E0D" w:rsidRDefault="006A1CE4" w:rsidP="00E7499B">
      <w:pPr>
        <w:pStyle w:val="PL"/>
        <w:rPr>
          <w:noProof w:val="0"/>
          <w:snapToGrid w:val="0"/>
        </w:rPr>
      </w:pPr>
      <w:r w:rsidRPr="00E67E0D">
        <w:rPr>
          <w:noProof w:val="0"/>
          <w:snapToGrid w:val="0"/>
        </w:rPr>
        <w:tab/>
        <w:t>...</w:t>
      </w:r>
    </w:p>
    <w:p w14:paraId="23590ADF" w14:textId="77777777" w:rsidR="006A1CE4" w:rsidRPr="00E67E0D" w:rsidRDefault="006A1CE4" w:rsidP="00E7499B">
      <w:pPr>
        <w:pStyle w:val="PL"/>
        <w:rPr>
          <w:noProof w:val="0"/>
          <w:snapToGrid w:val="0"/>
        </w:rPr>
      </w:pPr>
      <w:r w:rsidRPr="00E67E0D">
        <w:rPr>
          <w:noProof w:val="0"/>
          <w:snapToGrid w:val="0"/>
        </w:rPr>
        <w:t>}</w:t>
      </w:r>
    </w:p>
    <w:p w14:paraId="2A02E102" w14:textId="77777777" w:rsidR="006A1CE4" w:rsidRPr="00E67E0D" w:rsidRDefault="006A1CE4" w:rsidP="00E7499B">
      <w:pPr>
        <w:pStyle w:val="PL"/>
        <w:rPr>
          <w:noProof w:val="0"/>
          <w:snapToGrid w:val="0"/>
        </w:rPr>
      </w:pPr>
    </w:p>
    <w:p w14:paraId="4B7ED4F4" w14:textId="77777777" w:rsidR="006A1CE4" w:rsidRPr="00E67E0D" w:rsidRDefault="006A1CE4" w:rsidP="00E7499B">
      <w:pPr>
        <w:pStyle w:val="PL"/>
        <w:spacing w:line="0" w:lineRule="atLeast"/>
        <w:rPr>
          <w:noProof w:val="0"/>
          <w:snapToGrid w:val="0"/>
        </w:rPr>
      </w:pPr>
      <w:r w:rsidRPr="00E67E0D">
        <w:rPr>
          <w:noProof w:val="0"/>
          <w:snapToGrid w:val="0"/>
        </w:rPr>
        <w:t>EmergencyAreaIDBroadcastNR ::= SEQUENCE (SIZE(1..</w:t>
      </w:r>
      <w:r w:rsidRPr="00E67E0D">
        <w:rPr>
          <w:rFonts w:cs="Arial"/>
          <w:szCs w:val="18"/>
          <w:lang w:eastAsia="ja-JP"/>
        </w:rPr>
        <w:t>maxnoofEmergencyAreaID</w:t>
      </w:r>
      <w:r w:rsidRPr="00E67E0D">
        <w:rPr>
          <w:noProof w:val="0"/>
          <w:snapToGrid w:val="0"/>
        </w:rPr>
        <w:t>)) OF EmergencyAreaIDBroadcastNR-Item</w:t>
      </w:r>
    </w:p>
    <w:p w14:paraId="5BBC7C91" w14:textId="77777777" w:rsidR="006A1CE4" w:rsidRPr="00E67E0D" w:rsidRDefault="006A1CE4" w:rsidP="00E7499B">
      <w:pPr>
        <w:pStyle w:val="PL"/>
        <w:spacing w:line="0" w:lineRule="atLeast"/>
        <w:rPr>
          <w:noProof w:val="0"/>
          <w:snapToGrid w:val="0"/>
        </w:rPr>
      </w:pPr>
    </w:p>
    <w:p w14:paraId="69039E0A" w14:textId="77777777" w:rsidR="006A1CE4" w:rsidRPr="00E67E0D" w:rsidRDefault="006A1CE4" w:rsidP="00E7499B">
      <w:pPr>
        <w:pStyle w:val="PL"/>
        <w:spacing w:line="0" w:lineRule="atLeast"/>
        <w:rPr>
          <w:noProof w:val="0"/>
          <w:snapToGrid w:val="0"/>
        </w:rPr>
      </w:pPr>
      <w:r w:rsidRPr="00E67E0D">
        <w:rPr>
          <w:noProof w:val="0"/>
          <w:snapToGrid w:val="0"/>
        </w:rPr>
        <w:t>EmergencyAreaIDBroadcastNR-Item ::= SEQUENCE {</w:t>
      </w:r>
    </w:p>
    <w:p w14:paraId="4AD2DDE4" w14:textId="77777777" w:rsidR="006A1CE4" w:rsidRPr="00E67E0D" w:rsidRDefault="006A1CE4" w:rsidP="00E7499B">
      <w:pPr>
        <w:pStyle w:val="PL"/>
        <w:spacing w:line="0" w:lineRule="atLeast"/>
        <w:rPr>
          <w:noProof w:val="0"/>
          <w:snapToGrid w:val="0"/>
        </w:rPr>
      </w:pPr>
      <w:r w:rsidRPr="00E67E0D">
        <w:rPr>
          <w:noProof w:val="0"/>
          <w:snapToGrid w:val="0"/>
        </w:rPr>
        <w:tab/>
        <w:t>emergencyAreaID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EmergencyAreaID,</w:t>
      </w:r>
    </w:p>
    <w:p w14:paraId="16976220" w14:textId="77777777" w:rsidR="006A1CE4" w:rsidRPr="00E67E0D" w:rsidRDefault="006A1CE4" w:rsidP="00E7499B">
      <w:pPr>
        <w:pStyle w:val="PL"/>
        <w:spacing w:line="0" w:lineRule="atLeast"/>
        <w:rPr>
          <w:noProof w:val="0"/>
          <w:snapToGrid w:val="0"/>
        </w:rPr>
      </w:pPr>
      <w:r w:rsidRPr="00E67E0D">
        <w:rPr>
          <w:noProof w:val="0"/>
          <w:snapToGrid w:val="0"/>
        </w:rPr>
        <w:tab/>
        <w:t>completedCellsInEAI-NR</w:t>
      </w:r>
      <w:r w:rsidRPr="00E67E0D">
        <w:rPr>
          <w:noProof w:val="0"/>
          <w:snapToGrid w:val="0"/>
        </w:rPr>
        <w:tab/>
      </w:r>
      <w:r w:rsidRPr="00E67E0D">
        <w:rPr>
          <w:noProof w:val="0"/>
          <w:snapToGrid w:val="0"/>
        </w:rPr>
        <w:tab/>
        <w:t>CompletedCellsInEAI-NR,</w:t>
      </w:r>
    </w:p>
    <w:p w14:paraId="489C277D"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{EmergencyAreaIDBroadcastNR-Item-ExtIEs} }</w:t>
      </w:r>
      <w:r w:rsidRPr="00E67E0D">
        <w:rPr>
          <w:noProof w:val="0"/>
          <w:snapToGrid w:val="0"/>
        </w:rPr>
        <w:tab/>
        <w:t>OPTIONAL,</w:t>
      </w:r>
    </w:p>
    <w:p w14:paraId="29A3B34A"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0821DF4D" w14:textId="77777777" w:rsidR="006A1CE4" w:rsidRPr="00E67E0D" w:rsidRDefault="006A1CE4" w:rsidP="00E7499B">
      <w:pPr>
        <w:pStyle w:val="PL"/>
        <w:spacing w:line="0" w:lineRule="atLeast"/>
        <w:rPr>
          <w:noProof w:val="0"/>
          <w:snapToGrid w:val="0"/>
        </w:rPr>
      </w:pPr>
      <w:r w:rsidRPr="00E67E0D">
        <w:rPr>
          <w:noProof w:val="0"/>
          <w:snapToGrid w:val="0"/>
        </w:rPr>
        <w:t>}</w:t>
      </w:r>
    </w:p>
    <w:p w14:paraId="1680300B" w14:textId="77777777" w:rsidR="006A1CE4" w:rsidRPr="00E67E0D" w:rsidRDefault="006A1CE4" w:rsidP="00E7499B">
      <w:pPr>
        <w:pStyle w:val="PL"/>
        <w:spacing w:line="0" w:lineRule="atLeast"/>
        <w:rPr>
          <w:noProof w:val="0"/>
          <w:snapToGrid w:val="0"/>
        </w:rPr>
      </w:pPr>
    </w:p>
    <w:p w14:paraId="4EBFC9C5" w14:textId="77777777" w:rsidR="006A1CE4" w:rsidRPr="00E67E0D" w:rsidRDefault="006A1CE4" w:rsidP="00E7499B">
      <w:pPr>
        <w:pStyle w:val="PL"/>
        <w:rPr>
          <w:noProof w:val="0"/>
          <w:snapToGrid w:val="0"/>
        </w:rPr>
      </w:pPr>
      <w:r w:rsidRPr="00E67E0D">
        <w:rPr>
          <w:noProof w:val="0"/>
          <w:snapToGrid w:val="0"/>
        </w:rPr>
        <w:t>EmergencyAreaIDBroadcastNR-Item-ExtIEs NGAP-PROTOCOL-EXTENSION ::= {</w:t>
      </w:r>
    </w:p>
    <w:p w14:paraId="2EAC781D" w14:textId="77777777" w:rsidR="006A1CE4" w:rsidRPr="00E67E0D" w:rsidRDefault="006A1CE4" w:rsidP="00E7499B">
      <w:pPr>
        <w:pStyle w:val="PL"/>
        <w:rPr>
          <w:noProof w:val="0"/>
          <w:snapToGrid w:val="0"/>
        </w:rPr>
      </w:pPr>
      <w:r w:rsidRPr="00E67E0D">
        <w:rPr>
          <w:noProof w:val="0"/>
          <w:snapToGrid w:val="0"/>
        </w:rPr>
        <w:tab/>
        <w:t>...</w:t>
      </w:r>
    </w:p>
    <w:p w14:paraId="2988B971" w14:textId="77777777" w:rsidR="006A1CE4" w:rsidRPr="00E67E0D" w:rsidRDefault="006A1CE4" w:rsidP="00E7499B">
      <w:pPr>
        <w:pStyle w:val="PL"/>
        <w:rPr>
          <w:noProof w:val="0"/>
          <w:snapToGrid w:val="0"/>
        </w:rPr>
      </w:pPr>
      <w:r w:rsidRPr="00E67E0D">
        <w:rPr>
          <w:noProof w:val="0"/>
          <w:snapToGrid w:val="0"/>
        </w:rPr>
        <w:t>}</w:t>
      </w:r>
    </w:p>
    <w:p w14:paraId="7D3EF3C5" w14:textId="77777777" w:rsidR="006A1CE4" w:rsidRPr="00E67E0D" w:rsidRDefault="006A1CE4" w:rsidP="00E7499B">
      <w:pPr>
        <w:pStyle w:val="PL"/>
        <w:rPr>
          <w:noProof w:val="0"/>
          <w:snapToGrid w:val="0"/>
        </w:rPr>
      </w:pPr>
    </w:p>
    <w:p w14:paraId="731AD6F5" w14:textId="77777777" w:rsidR="006A1CE4" w:rsidRPr="00E67E0D" w:rsidRDefault="006A1CE4" w:rsidP="00E7499B">
      <w:pPr>
        <w:pStyle w:val="PL"/>
        <w:spacing w:line="0" w:lineRule="atLeast"/>
        <w:rPr>
          <w:noProof w:val="0"/>
          <w:snapToGrid w:val="0"/>
        </w:rPr>
      </w:pPr>
      <w:r w:rsidRPr="00E67E0D">
        <w:rPr>
          <w:noProof w:val="0"/>
          <w:snapToGrid w:val="0"/>
        </w:rPr>
        <w:t>EmergencyAreaIDCancelledEUTRA ::= SEQUENCE (SIZE(1..</w:t>
      </w:r>
      <w:r w:rsidRPr="00E67E0D">
        <w:rPr>
          <w:rFonts w:cs="Arial"/>
          <w:szCs w:val="18"/>
          <w:lang w:eastAsia="ja-JP"/>
        </w:rPr>
        <w:t>maxnoofEmergencyAreaID</w:t>
      </w:r>
      <w:r w:rsidRPr="00E67E0D">
        <w:rPr>
          <w:noProof w:val="0"/>
          <w:snapToGrid w:val="0"/>
        </w:rPr>
        <w:t>)) OF EmergencyAreaIDCancelledEUTRA-Item</w:t>
      </w:r>
    </w:p>
    <w:p w14:paraId="67B561B9" w14:textId="77777777" w:rsidR="006A1CE4" w:rsidRPr="00E67E0D" w:rsidRDefault="006A1CE4" w:rsidP="00E7499B">
      <w:pPr>
        <w:pStyle w:val="PL"/>
        <w:spacing w:line="0" w:lineRule="atLeast"/>
        <w:rPr>
          <w:noProof w:val="0"/>
          <w:snapToGrid w:val="0"/>
        </w:rPr>
      </w:pPr>
    </w:p>
    <w:p w14:paraId="3472E5A0" w14:textId="77777777" w:rsidR="006A1CE4" w:rsidRPr="00E67E0D" w:rsidRDefault="006A1CE4" w:rsidP="00E7499B">
      <w:pPr>
        <w:pStyle w:val="PL"/>
        <w:spacing w:line="0" w:lineRule="atLeast"/>
        <w:rPr>
          <w:noProof w:val="0"/>
          <w:snapToGrid w:val="0"/>
        </w:rPr>
      </w:pPr>
      <w:r w:rsidRPr="00E67E0D">
        <w:rPr>
          <w:noProof w:val="0"/>
          <w:snapToGrid w:val="0"/>
        </w:rPr>
        <w:t>EmergencyAreaIDCancelledEUTRA-Item ::= SEQUENCE {</w:t>
      </w:r>
    </w:p>
    <w:p w14:paraId="36E008C9" w14:textId="77777777" w:rsidR="006A1CE4" w:rsidRPr="00E67E0D" w:rsidRDefault="006A1CE4" w:rsidP="00E7499B">
      <w:pPr>
        <w:pStyle w:val="PL"/>
        <w:spacing w:line="0" w:lineRule="atLeast"/>
        <w:rPr>
          <w:noProof w:val="0"/>
          <w:snapToGrid w:val="0"/>
        </w:rPr>
      </w:pPr>
      <w:r w:rsidRPr="00E67E0D">
        <w:rPr>
          <w:noProof w:val="0"/>
          <w:snapToGrid w:val="0"/>
        </w:rPr>
        <w:tab/>
        <w:t>emergencyAreaID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EmergencyAreaID,</w:t>
      </w:r>
    </w:p>
    <w:p w14:paraId="4BBDE2CE" w14:textId="77777777" w:rsidR="006A1CE4" w:rsidRPr="00E67E0D" w:rsidRDefault="006A1CE4" w:rsidP="00E7499B">
      <w:pPr>
        <w:pStyle w:val="PL"/>
        <w:spacing w:line="0" w:lineRule="atLeast"/>
        <w:rPr>
          <w:noProof w:val="0"/>
          <w:snapToGrid w:val="0"/>
        </w:rPr>
      </w:pPr>
      <w:r w:rsidRPr="00E67E0D">
        <w:rPr>
          <w:noProof w:val="0"/>
          <w:snapToGrid w:val="0"/>
        </w:rPr>
        <w:tab/>
        <w:t>cancelledCellsInEAI-EUTRA</w:t>
      </w:r>
      <w:r w:rsidRPr="00E67E0D">
        <w:rPr>
          <w:noProof w:val="0"/>
          <w:snapToGrid w:val="0"/>
        </w:rPr>
        <w:tab/>
      </w:r>
      <w:r w:rsidRPr="00E67E0D">
        <w:rPr>
          <w:noProof w:val="0"/>
          <w:snapToGrid w:val="0"/>
        </w:rPr>
        <w:tab/>
        <w:t>CancelledCellsInEAI-EUTRA,</w:t>
      </w:r>
    </w:p>
    <w:p w14:paraId="4EB2E63B"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{EmergencyAreaIDCancelledEUTRA-Item-ExtIEs} } OPTIONAL,</w:t>
      </w:r>
    </w:p>
    <w:p w14:paraId="403746C4"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23A2A52C" w14:textId="77777777" w:rsidR="006A1CE4" w:rsidRPr="00E67E0D" w:rsidRDefault="006A1CE4" w:rsidP="00E7499B">
      <w:pPr>
        <w:pStyle w:val="PL"/>
        <w:spacing w:line="0" w:lineRule="atLeast"/>
        <w:rPr>
          <w:noProof w:val="0"/>
          <w:snapToGrid w:val="0"/>
        </w:rPr>
      </w:pPr>
      <w:r w:rsidRPr="00E67E0D">
        <w:rPr>
          <w:noProof w:val="0"/>
          <w:snapToGrid w:val="0"/>
        </w:rPr>
        <w:t>}</w:t>
      </w:r>
    </w:p>
    <w:p w14:paraId="31A745E7" w14:textId="77777777" w:rsidR="006A1CE4" w:rsidRPr="00E67E0D" w:rsidRDefault="006A1CE4" w:rsidP="00E7499B">
      <w:pPr>
        <w:pStyle w:val="PL"/>
        <w:spacing w:line="0" w:lineRule="atLeast"/>
        <w:rPr>
          <w:noProof w:val="0"/>
          <w:snapToGrid w:val="0"/>
        </w:rPr>
      </w:pPr>
    </w:p>
    <w:p w14:paraId="79317C3E" w14:textId="77777777" w:rsidR="006A1CE4" w:rsidRPr="00E67E0D" w:rsidRDefault="006A1CE4" w:rsidP="00E7499B">
      <w:pPr>
        <w:pStyle w:val="PL"/>
        <w:rPr>
          <w:noProof w:val="0"/>
          <w:snapToGrid w:val="0"/>
        </w:rPr>
      </w:pPr>
      <w:r w:rsidRPr="00E67E0D">
        <w:rPr>
          <w:noProof w:val="0"/>
          <w:snapToGrid w:val="0"/>
        </w:rPr>
        <w:t>EmergencyAreaIDCancelledEUTRA-Item-ExtIEs NGAP-PROTOCOL-EXTENSION ::= {</w:t>
      </w:r>
    </w:p>
    <w:p w14:paraId="7A7841BE" w14:textId="77777777" w:rsidR="006A1CE4" w:rsidRPr="00E67E0D" w:rsidRDefault="006A1CE4" w:rsidP="00E7499B">
      <w:pPr>
        <w:pStyle w:val="PL"/>
        <w:rPr>
          <w:noProof w:val="0"/>
          <w:snapToGrid w:val="0"/>
        </w:rPr>
      </w:pPr>
      <w:r w:rsidRPr="00E67E0D">
        <w:rPr>
          <w:noProof w:val="0"/>
          <w:snapToGrid w:val="0"/>
        </w:rPr>
        <w:tab/>
        <w:t>...</w:t>
      </w:r>
    </w:p>
    <w:p w14:paraId="727F1387" w14:textId="77777777" w:rsidR="006A1CE4" w:rsidRPr="00E67E0D" w:rsidRDefault="006A1CE4" w:rsidP="00E7499B">
      <w:pPr>
        <w:pStyle w:val="PL"/>
        <w:spacing w:line="0" w:lineRule="atLeast"/>
        <w:rPr>
          <w:noProof w:val="0"/>
          <w:snapToGrid w:val="0"/>
        </w:rPr>
      </w:pPr>
      <w:r w:rsidRPr="00E67E0D">
        <w:rPr>
          <w:noProof w:val="0"/>
          <w:snapToGrid w:val="0"/>
        </w:rPr>
        <w:t>}</w:t>
      </w:r>
    </w:p>
    <w:p w14:paraId="101D057A" w14:textId="77777777" w:rsidR="006A1CE4" w:rsidRPr="00E67E0D" w:rsidRDefault="006A1CE4" w:rsidP="00E7499B">
      <w:pPr>
        <w:pStyle w:val="PL"/>
        <w:spacing w:line="0" w:lineRule="atLeast"/>
        <w:rPr>
          <w:noProof w:val="0"/>
          <w:snapToGrid w:val="0"/>
        </w:rPr>
      </w:pPr>
    </w:p>
    <w:p w14:paraId="4467CE4B" w14:textId="77777777" w:rsidR="006A1CE4" w:rsidRPr="00E67E0D" w:rsidRDefault="006A1CE4" w:rsidP="00E7499B">
      <w:pPr>
        <w:pStyle w:val="PL"/>
        <w:spacing w:line="0" w:lineRule="atLeast"/>
        <w:rPr>
          <w:noProof w:val="0"/>
          <w:snapToGrid w:val="0"/>
        </w:rPr>
      </w:pPr>
      <w:r w:rsidRPr="00E67E0D">
        <w:rPr>
          <w:noProof w:val="0"/>
          <w:snapToGrid w:val="0"/>
        </w:rPr>
        <w:t>EmergencyAreaIDCancelledNR ::= SEQUENCE (SIZE(1..</w:t>
      </w:r>
      <w:r w:rsidRPr="00E67E0D">
        <w:rPr>
          <w:rFonts w:cs="Arial"/>
          <w:szCs w:val="18"/>
          <w:lang w:eastAsia="ja-JP"/>
        </w:rPr>
        <w:t>maxnoofEmergencyAreaID</w:t>
      </w:r>
      <w:r w:rsidRPr="00E67E0D">
        <w:rPr>
          <w:noProof w:val="0"/>
          <w:snapToGrid w:val="0"/>
        </w:rPr>
        <w:t>)) OF EmergencyAreaIDCancelledNR-Item</w:t>
      </w:r>
    </w:p>
    <w:p w14:paraId="5D61FD31" w14:textId="77777777" w:rsidR="006A1CE4" w:rsidRPr="00E67E0D" w:rsidRDefault="006A1CE4" w:rsidP="00E7499B">
      <w:pPr>
        <w:pStyle w:val="PL"/>
        <w:spacing w:line="0" w:lineRule="atLeast"/>
        <w:rPr>
          <w:noProof w:val="0"/>
          <w:snapToGrid w:val="0"/>
        </w:rPr>
      </w:pPr>
    </w:p>
    <w:p w14:paraId="133B3ADD" w14:textId="77777777" w:rsidR="006A1CE4" w:rsidRPr="00E67E0D" w:rsidRDefault="006A1CE4" w:rsidP="00E7499B">
      <w:pPr>
        <w:pStyle w:val="PL"/>
        <w:spacing w:line="0" w:lineRule="atLeast"/>
        <w:rPr>
          <w:noProof w:val="0"/>
          <w:snapToGrid w:val="0"/>
        </w:rPr>
      </w:pPr>
      <w:r w:rsidRPr="00E67E0D">
        <w:rPr>
          <w:noProof w:val="0"/>
          <w:snapToGrid w:val="0"/>
        </w:rPr>
        <w:t>EmergencyAreaIDCancelledNR-Item ::= SEQUENCE {</w:t>
      </w:r>
    </w:p>
    <w:p w14:paraId="624DDFA3" w14:textId="77777777" w:rsidR="006A1CE4" w:rsidRPr="00E67E0D" w:rsidRDefault="006A1CE4" w:rsidP="00E7499B">
      <w:pPr>
        <w:pStyle w:val="PL"/>
        <w:spacing w:line="0" w:lineRule="atLeast"/>
        <w:rPr>
          <w:noProof w:val="0"/>
          <w:snapToGrid w:val="0"/>
        </w:rPr>
      </w:pPr>
      <w:r w:rsidRPr="00E67E0D">
        <w:rPr>
          <w:noProof w:val="0"/>
          <w:snapToGrid w:val="0"/>
        </w:rPr>
        <w:tab/>
        <w:t>emergencyAreaID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EmergencyAreaID,</w:t>
      </w:r>
    </w:p>
    <w:p w14:paraId="6089689F" w14:textId="77777777" w:rsidR="006A1CE4" w:rsidRPr="00E67E0D" w:rsidRDefault="006A1CE4" w:rsidP="00E7499B">
      <w:pPr>
        <w:pStyle w:val="PL"/>
        <w:spacing w:line="0" w:lineRule="atLeast"/>
        <w:rPr>
          <w:noProof w:val="0"/>
          <w:snapToGrid w:val="0"/>
        </w:rPr>
      </w:pPr>
      <w:r w:rsidRPr="00E67E0D">
        <w:rPr>
          <w:noProof w:val="0"/>
          <w:snapToGrid w:val="0"/>
        </w:rPr>
        <w:tab/>
        <w:t>cancelledCellsInEAI-NR</w:t>
      </w:r>
      <w:r w:rsidRPr="00E67E0D">
        <w:rPr>
          <w:noProof w:val="0"/>
          <w:snapToGrid w:val="0"/>
        </w:rPr>
        <w:tab/>
      </w:r>
      <w:r w:rsidRPr="00E67E0D">
        <w:rPr>
          <w:noProof w:val="0"/>
          <w:snapToGrid w:val="0"/>
        </w:rPr>
        <w:tab/>
        <w:t>CancelledCellsInEAI-NR,</w:t>
      </w:r>
    </w:p>
    <w:p w14:paraId="127F97FF"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{EmergencyAreaIDCancelledNR-Item-ExtIEs} }</w:t>
      </w:r>
      <w:r w:rsidRPr="00E67E0D">
        <w:rPr>
          <w:noProof w:val="0"/>
          <w:snapToGrid w:val="0"/>
        </w:rPr>
        <w:tab/>
        <w:t>OPTIONAL,</w:t>
      </w:r>
    </w:p>
    <w:p w14:paraId="43F6CB42"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6DE0709A" w14:textId="77777777" w:rsidR="006A1CE4" w:rsidRPr="00E67E0D" w:rsidRDefault="006A1CE4" w:rsidP="00E7499B">
      <w:pPr>
        <w:pStyle w:val="PL"/>
        <w:spacing w:line="0" w:lineRule="atLeast"/>
        <w:rPr>
          <w:noProof w:val="0"/>
          <w:snapToGrid w:val="0"/>
        </w:rPr>
      </w:pPr>
      <w:r w:rsidRPr="00E67E0D">
        <w:rPr>
          <w:noProof w:val="0"/>
          <w:snapToGrid w:val="0"/>
        </w:rPr>
        <w:t>}</w:t>
      </w:r>
    </w:p>
    <w:p w14:paraId="564CA4AD" w14:textId="77777777" w:rsidR="006A1CE4" w:rsidRPr="00E67E0D" w:rsidRDefault="006A1CE4" w:rsidP="00E7499B">
      <w:pPr>
        <w:pStyle w:val="PL"/>
        <w:spacing w:line="0" w:lineRule="atLeast"/>
        <w:rPr>
          <w:noProof w:val="0"/>
          <w:snapToGrid w:val="0"/>
        </w:rPr>
      </w:pPr>
    </w:p>
    <w:p w14:paraId="55566DDE" w14:textId="77777777" w:rsidR="006A1CE4" w:rsidRPr="00E67E0D" w:rsidRDefault="006A1CE4" w:rsidP="00E7499B">
      <w:pPr>
        <w:pStyle w:val="PL"/>
        <w:rPr>
          <w:noProof w:val="0"/>
          <w:snapToGrid w:val="0"/>
        </w:rPr>
      </w:pPr>
      <w:r w:rsidRPr="00E67E0D">
        <w:rPr>
          <w:noProof w:val="0"/>
          <w:snapToGrid w:val="0"/>
        </w:rPr>
        <w:t>EmergencyAreaIDCancelledNR-Item-ExtIEs NGAP-PROTOCOL-EXTENSION ::= {</w:t>
      </w:r>
    </w:p>
    <w:p w14:paraId="6FC1C280" w14:textId="77777777" w:rsidR="006A1CE4" w:rsidRPr="00E67E0D" w:rsidRDefault="006A1CE4" w:rsidP="00E7499B">
      <w:pPr>
        <w:pStyle w:val="PL"/>
        <w:rPr>
          <w:noProof w:val="0"/>
          <w:snapToGrid w:val="0"/>
        </w:rPr>
      </w:pPr>
      <w:r w:rsidRPr="00E67E0D">
        <w:rPr>
          <w:noProof w:val="0"/>
          <w:snapToGrid w:val="0"/>
        </w:rPr>
        <w:tab/>
        <w:t>...</w:t>
      </w:r>
    </w:p>
    <w:p w14:paraId="774F9511" w14:textId="77777777" w:rsidR="006A1CE4" w:rsidRPr="00E67E0D" w:rsidRDefault="006A1CE4" w:rsidP="00E7499B">
      <w:pPr>
        <w:pStyle w:val="PL"/>
        <w:spacing w:line="0" w:lineRule="atLeast"/>
        <w:rPr>
          <w:noProof w:val="0"/>
          <w:snapToGrid w:val="0"/>
        </w:rPr>
      </w:pPr>
      <w:r w:rsidRPr="00E67E0D">
        <w:rPr>
          <w:noProof w:val="0"/>
          <w:snapToGrid w:val="0"/>
        </w:rPr>
        <w:t>}</w:t>
      </w:r>
    </w:p>
    <w:p w14:paraId="4316B505" w14:textId="77777777" w:rsidR="006A1CE4" w:rsidRPr="00E67E0D" w:rsidRDefault="006A1CE4" w:rsidP="00E7499B">
      <w:pPr>
        <w:pStyle w:val="PL"/>
        <w:spacing w:line="0" w:lineRule="atLeast"/>
        <w:rPr>
          <w:noProof w:val="0"/>
          <w:snapToGrid w:val="0"/>
        </w:rPr>
      </w:pPr>
    </w:p>
    <w:p w14:paraId="592B66CB" w14:textId="77777777" w:rsidR="006A1CE4" w:rsidRPr="00E67E0D" w:rsidRDefault="006A1CE4" w:rsidP="00E7499B">
      <w:pPr>
        <w:pStyle w:val="PL"/>
        <w:spacing w:line="0" w:lineRule="atLeast"/>
        <w:rPr>
          <w:noProof w:val="0"/>
          <w:snapToGrid w:val="0"/>
        </w:rPr>
      </w:pPr>
      <w:r w:rsidRPr="00E67E0D">
        <w:rPr>
          <w:noProof w:val="0"/>
          <w:snapToGrid w:val="0"/>
        </w:rPr>
        <w:t>EmergencyAreaIDList ::= SEQUENCE (SIZE(1..</w:t>
      </w:r>
      <w:r w:rsidRPr="00E67E0D">
        <w:rPr>
          <w:rFonts w:cs="Arial"/>
          <w:szCs w:val="18"/>
          <w:lang w:eastAsia="ja-JP"/>
        </w:rPr>
        <w:t>maxnoofEmergencyAreaID</w:t>
      </w:r>
      <w:r w:rsidRPr="00E67E0D">
        <w:rPr>
          <w:noProof w:val="0"/>
          <w:snapToGrid w:val="0"/>
        </w:rPr>
        <w:t>)) OF EmergencyAreaID</w:t>
      </w:r>
    </w:p>
    <w:p w14:paraId="71135BC0" w14:textId="77777777" w:rsidR="006A1CE4" w:rsidRPr="00E67E0D" w:rsidRDefault="006A1CE4" w:rsidP="00E7499B">
      <w:pPr>
        <w:pStyle w:val="PL"/>
        <w:spacing w:line="0" w:lineRule="atLeast"/>
        <w:rPr>
          <w:noProof w:val="0"/>
          <w:snapToGrid w:val="0"/>
        </w:rPr>
      </w:pPr>
    </w:p>
    <w:p w14:paraId="0EB3C512" w14:textId="77777777" w:rsidR="006A1CE4" w:rsidRPr="00E67E0D" w:rsidRDefault="006A1CE4" w:rsidP="00E7499B">
      <w:pPr>
        <w:pStyle w:val="PL"/>
        <w:spacing w:line="0" w:lineRule="atLeast"/>
        <w:rPr>
          <w:noProof w:val="0"/>
          <w:snapToGrid w:val="0"/>
        </w:rPr>
      </w:pPr>
      <w:r w:rsidRPr="00E67E0D">
        <w:rPr>
          <w:noProof w:val="0"/>
          <w:snapToGrid w:val="0"/>
        </w:rPr>
        <w:t>EmergencyAreaIDListForRestart ::= SEQUENCE (SIZE(1..maxnoofEAIforRestart)) OF EmergencyAreaID</w:t>
      </w:r>
    </w:p>
    <w:p w14:paraId="219C01CF" w14:textId="77777777" w:rsidR="006A1CE4" w:rsidRPr="00E67E0D" w:rsidRDefault="006A1CE4" w:rsidP="00E7499B">
      <w:pPr>
        <w:pStyle w:val="PL"/>
        <w:spacing w:line="0" w:lineRule="atLeast"/>
        <w:rPr>
          <w:noProof w:val="0"/>
          <w:snapToGrid w:val="0"/>
        </w:rPr>
      </w:pPr>
    </w:p>
    <w:p w14:paraId="78FE1380" w14:textId="77777777" w:rsidR="006A1CE4" w:rsidRPr="00E67E0D" w:rsidRDefault="006A1CE4" w:rsidP="00E7499B">
      <w:pPr>
        <w:pStyle w:val="PL"/>
        <w:rPr>
          <w:noProof w:val="0"/>
          <w:snapToGrid w:val="0"/>
        </w:rPr>
      </w:pPr>
      <w:r w:rsidRPr="00E67E0D">
        <w:rPr>
          <w:noProof w:val="0"/>
          <w:snapToGrid w:val="0"/>
        </w:rPr>
        <w:t>EmergencyFallbackIndicator ::= SEQUENCE {</w:t>
      </w:r>
    </w:p>
    <w:p w14:paraId="463F0345" w14:textId="77777777" w:rsidR="006A1CE4" w:rsidRPr="00E67E0D" w:rsidRDefault="006A1CE4" w:rsidP="00E7499B">
      <w:pPr>
        <w:pStyle w:val="PL"/>
        <w:rPr>
          <w:noProof w:val="0"/>
          <w:snapToGrid w:val="0"/>
        </w:rPr>
      </w:pPr>
      <w:r w:rsidRPr="00E67E0D">
        <w:rPr>
          <w:noProof w:val="0"/>
          <w:snapToGrid w:val="0"/>
        </w:rPr>
        <w:tab/>
        <w:t>emergencyFallbackRequestIndicator</w:t>
      </w:r>
      <w:r w:rsidRPr="00E67E0D">
        <w:rPr>
          <w:noProof w:val="0"/>
          <w:snapToGrid w:val="0"/>
        </w:rPr>
        <w:tab/>
      </w:r>
      <w:r w:rsidRPr="00E67E0D">
        <w:rPr>
          <w:noProof w:val="0"/>
          <w:snapToGrid w:val="0"/>
        </w:rPr>
        <w:tab/>
        <w:t>EmergencyFallbackRequestIndicator,</w:t>
      </w:r>
    </w:p>
    <w:p w14:paraId="7A6D4BF3" w14:textId="77777777" w:rsidR="006A1CE4" w:rsidRPr="00E67E0D" w:rsidRDefault="006A1CE4" w:rsidP="00E7499B">
      <w:pPr>
        <w:pStyle w:val="PL"/>
        <w:rPr>
          <w:noProof w:val="0"/>
          <w:snapToGrid w:val="0"/>
        </w:rPr>
      </w:pPr>
      <w:r w:rsidRPr="00E67E0D">
        <w:rPr>
          <w:noProof w:val="0"/>
          <w:snapToGrid w:val="0"/>
        </w:rPr>
        <w:tab/>
        <w:t>emergencyServiceTargetCN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EmergencyServiceTargetCN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4E0799F8"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{EmergencyFallbackIndicator-ExtIEs} }</w:t>
      </w:r>
      <w:r w:rsidRPr="00E67E0D">
        <w:rPr>
          <w:noProof w:val="0"/>
          <w:snapToGrid w:val="0"/>
        </w:rPr>
        <w:tab/>
        <w:t>OPTIONAL,</w:t>
      </w:r>
    </w:p>
    <w:p w14:paraId="14AAA021" w14:textId="77777777" w:rsidR="006A1CE4" w:rsidRPr="00E67E0D" w:rsidRDefault="006A1CE4" w:rsidP="00E7499B">
      <w:pPr>
        <w:pStyle w:val="PL"/>
        <w:rPr>
          <w:noProof w:val="0"/>
          <w:snapToGrid w:val="0"/>
        </w:rPr>
      </w:pPr>
      <w:r w:rsidRPr="00E67E0D">
        <w:rPr>
          <w:noProof w:val="0"/>
          <w:snapToGrid w:val="0"/>
        </w:rPr>
        <w:tab/>
        <w:t>...</w:t>
      </w:r>
    </w:p>
    <w:p w14:paraId="70CDCE14" w14:textId="77777777" w:rsidR="006A1CE4" w:rsidRPr="00E67E0D" w:rsidRDefault="006A1CE4" w:rsidP="00E7499B">
      <w:pPr>
        <w:pStyle w:val="PL"/>
        <w:rPr>
          <w:noProof w:val="0"/>
          <w:snapToGrid w:val="0"/>
        </w:rPr>
      </w:pPr>
      <w:r w:rsidRPr="00E67E0D">
        <w:rPr>
          <w:noProof w:val="0"/>
          <w:snapToGrid w:val="0"/>
        </w:rPr>
        <w:t>}</w:t>
      </w:r>
    </w:p>
    <w:p w14:paraId="2267C908" w14:textId="77777777" w:rsidR="006A1CE4" w:rsidRPr="00E67E0D" w:rsidRDefault="006A1CE4" w:rsidP="00E7499B">
      <w:pPr>
        <w:pStyle w:val="PL"/>
        <w:rPr>
          <w:noProof w:val="0"/>
          <w:snapToGrid w:val="0"/>
        </w:rPr>
      </w:pPr>
    </w:p>
    <w:p w14:paraId="029803D0" w14:textId="77777777" w:rsidR="006A1CE4" w:rsidRPr="00E67E0D" w:rsidRDefault="006A1CE4" w:rsidP="00E7499B">
      <w:pPr>
        <w:pStyle w:val="PL"/>
        <w:rPr>
          <w:noProof w:val="0"/>
          <w:snapToGrid w:val="0"/>
        </w:rPr>
      </w:pPr>
      <w:r w:rsidRPr="00E67E0D">
        <w:rPr>
          <w:noProof w:val="0"/>
          <w:snapToGrid w:val="0"/>
        </w:rPr>
        <w:t>EmergencyFallbackIndicator-ExtIEs NGAP-PROTOCOL-EXTENSION ::= {</w:t>
      </w:r>
    </w:p>
    <w:p w14:paraId="1CD6F61E" w14:textId="77777777" w:rsidR="006A1CE4" w:rsidRPr="00E67E0D" w:rsidRDefault="006A1CE4" w:rsidP="00E7499B">
      <w:pPr>
        <w:pStyle w:val="PL"/>
        <w:rPr>
          <w:noProof w:val="0"/>
          <w:snapToGrid w:val="0"/>
        </w:rPr>
      </w:pPr>
      <w:r w:rsidRPr="00E67E0D">
        <w:rPr>
          <w:noProof w:val="0"/>
          <w:snapToGrid w:val="0"/>
        </w:rPr>
        <w:tab/>
        <w:t>...</w:t>
      </w:r>
    </w:p>
    <w:p w14:paraId="7DAC8F2D" w14:textId="77777777" w:rsidR="006A1CE4" w:rsidRPr="00E67E0D" w:rsidRDefault="006A1CE4" w:rsidP="00E7499B">
      <w:pPr>
        <w:pStyle w:val="PL"/>
        <w:rPr>
          <w:noProof w:val="0"/>
          <w:snapToGrid w:val="0"/>
        </w:rPr>
      </w:pPr>
      <w:r w:rsidRPr="00E67E0D">
        <w:rPr>
          <w:noProof w:val="0"/>
          <w:snapToGrid w:val="0"/>
        </w:rPr>
        <w:t>}</w:t>
      </w:r>
    </w:p>
    <w:p w14:paraId="5FFD9D9E" w14:textId="77777777" w:rsidR="006A1CE4" w:rsidRPr="00E67E0D" w:rsidRDefault="006A1CE4" w:rsidP="00E7499B">
      <w:pPr>
        <w:pStyle w:val="PL"/>
        <w:rPr>
          <w:noProof w:val="0"/>
          <w:snapToGrid w:val="0"/>
        </w:rPr>
      </w:pPr>
    </w:p>
    <w:p w14:paraId="1F94A25F" w14:textId="77777777" w:rsidR="006A1CE4" w:rsidRPr="00E67E0D" w:rsidRDefault="006A1CE4" w:rsidP="00E7499B">
      <w:pPr>
        <w:pStyle w:val="PL"/>
        <w:rPr>
          <w:noProof w:val="0"/>
          <w:snapToGrid w:val="0"/>
        </w:rPr>
      </w:pPr>
      <w:r w:rsidRPr="00E67E0D">
        <w:rPr>
          <w:noProof w:val="0"/>
          <w:snapToGrid w:val="0"/>
        </w:rPr>
        <w:t>EmergencyFallbackRequestIndicator ::= ENUMERATED {</w:t>
      </w:r>
    </w:p>
    <w:p w14:paraId="2425E68A" w14:textId="77777777" w:rsidR="006A1CE4" w:rsidRPr="00E67E0D" w:rsidRDefault="006A1CE4" w:rsidP="00E7499B">
      <w:pPr>
        <w:pStyle w:val="PL"/>
        <w:rPr>
          <w:noProof w:val="0"/>
          <w:snapToGrid w:val="0"/>
        </w:rPr>
      </w:pPr>
      <w:r w:rsidRPr="00E67E0D">
        <w:rPr>
          <w:noProof w:val="0"/>
          <w:snapToGrid w:val="0"/>
        </w:rPr>
        <w:tab/>
        <w:t>emergency-fallback-requested,</w:t>
      </w:r>
    </w:p>
    <w:p w14:paraId="5D09EF4F" w14:textId="77777777" w:rsidR="006A1CE4" w:rsidRPr="00E67E0D" w:rsidRDefault="006A1CE4" w:rsidP="00E7499B">
      <w:pPr>
        <w:pStyle w:val="PL"/>
        <w:rPr>
          <w:noProof w:val="0"/>
          <w:snapToGrid w:val="0"/>
        </w:rPr>
      </w:pPr>
      <w:r w:rsidRPr="00E67E0D">
        <w:rPr>
          <w:noProof w:val="0"/>
          <w:snapToGrid w:val="0"/>
        </w:rPr>
        <w:tab/>
        <w:t>...</w:t>
      </w:r>
    </w:p>
    <w:p w14:paraId="612E85DC" w14:textId="77777777" w:rsidR="006A1CE4" w:rsidRPr="00E67E0D" w:rsidRDefault="006A1CE4" w:rsidP="00E7499B">
      <w:pPr>
        <w:pStyle w:val="PL"/>
        <w:rPr>
          <w:noProof w:val="0"/>
          <w:snapToGrid w:val="0"/>
        </w:rPr>
      </w:pPr>
      <w:r w:rsidRPr="00E67E0D">
        <w:rPr>
          <w:noProof w:val="0"/>
          <w:snapToGrid w:val="0"/>
        </w:rPr>
        <w:t>}</w:t>
      </w:r>
    </w:p>
    <w:p w14:paraId="50D232CB" w14:textId="77777777" w:rsidR="006A1CE4" w:rsidRPr="00E67E0D" w:rsidRDefault="006A1CE4" w:rsidP="00E7499B">
      <w:pPr>
        <w:pStyle w:val="PL"/>
        <w:rPr>
          <w:noProof w:val="0"/>
          <w:snapToGrid w:val="0"/>
        </w:rPr>
      </w:pPr>
    </w:p>
    <w:p w14:paraId="2AF388D6" w14:textId="77777777" w:rsidR="006A1CE4" w:rsidRPr="00E67E0D" w:rsidRDefault="006A1CE4" w:rsidP="00E7499B">
      <w:pPr>
        <w:pStyle w:val="PL"/>
        <w:rPr>
          <w:noProof w:val="0"/>
          <w:snapToGrid w:val="0"/>
        </w:rPr>
      </w:pPr>
      <w:r w:rsidRPr="00E67E0D">
        <w:rPr>
          <w:noProof w:val="0"/>
          <w:snapToGrid w:val="0"/>
        </w:rPr>
        <w:t>EmergencyServiceTargetCN ::= ENUMERATED {</w:t>
      </w:r>
    </w:p>
    <w:p w14:paraId="5BD55394" w14:textId="77777777" w:rsidR="006A1CE4" w:rsidRPr="00E67E0D" w:rsidRDefault="006A1CE4" w:rsidP="00E7499B">
      <w:pPr>
        <w:pStyle w:val="PL"/>
        <w:rPr>
          <w:noProof w:val="0"/>
          <w:snapToGrid w:val="0"/>
        </w:rPr>
      </w:pPr>
      <w:r w:rsidRPr="00E67E0D">
        <w:rPr>
          <w:noProof w:val="0"/>
          <w:snapToGrid w:val="0"/>
        </w:rPr>
        <w:tab/>
        <w:t>fiveGC,</w:t>
      </w:r>
    </w:p>
    <w:p w14:paraId="21F44CCE" w14:textId="77777777" w:rsidR="006A1CE4" w:rsidRPr="00E67E0D" w:rsidRDefault="006A1CE4" w:rsidP="00E7499B">
      <w:pPr>
        <w:pStyle w:val="PL"/>
        <w:rPr>
          <w:noProof w:val="0"/>
          <w:snapToGrid w:val="0"/>
        </w:rPr>
      </w:pPr>
      <w:r w:rsidRPr="00E67E0D">
        <w:rPr>
          <w:noProof w:val="0"/>
          <w:snapToGrid w:val="0"/>
        </w:rPr>
        <w:tab/>
        <w:t>epc,</w:t>
      </w:r>
    </w:p>
    <w:p w14:paraId="34332DDD" w14:textId="77777777" w:rsidR="006A1CE4" w:rsidRPr="00E67E0D" w:rsidRDefault="006A1CE4" w:rsidP="00E7499B">
      <w:pPr>
        <w:pStyle w:val="PL"/>
        <w:rPr>
          <w:noProof w:val="0"/>
          <w:snapToGrid w:val="0"/>
        </w:rPr>
      </w:pPr>
      <w:r w:rsidRPr="00E67E0D">
        <w:rPr>
          <w:noProof w:val="0"/>
          <w:snapToGrid w:val="0"/>
        </w:rPr>
        <w:tab/>
        <w:t>...</w:t>
      </w:r>
    </w:p>
    <w:p w14:paraId="2A734583" w14:textId="77777777" w:rsidR="006A1CE4" w:rsidRPr="00E67E0D" w:rsidRDefault="006A1CE4" w:rsidP="00E7499B">
      <w:pPr>
        <w:pStyle w:val="PL"/>
        <w:rPr>
          <w:noProof w:val="0"/>
          <w:snapToGrid w:val="0"/>
        </w:rPr>
      </w:pPr>
      <w:r w:rsidRPr="00E67E0D">
        <w:rPr>
          <w:noProof w:val="0"/>
          <w:snapToGrid w:val="0"/>
        </w:rPr>
        <w:t>}</w:t>
      </w:r>
    </w:p>
    <w:p w14:paraId="233E7E58" w14:textId="77777777" w:rsidR="006A1CE4" w:rsidRPr="00E67E0D" w:rsidRDefault="006A1CE4" w:rsidP="00E7499B">
      <w:pPr>
        <w:pStyle w:val="PL"/>
        <w:rPr>
          <w:noProof w:val="0"/>
          <w:snapToGrid w:val="0"/>
        </w:rPr>
      </w:pPr>
    </w:p>
    <w:p w14:paraId="2F81C1F3" w14:textId="77777777" w:rsidR="006A1CE4" w:rsidRPr="00E67E0D" w:rsidRDefault="006A1CE4" w:rsidP="00E7499B">
      <w:pPr>
        <w:pStyle w:val="PL"/>
        <w:spacing w:line="0" w:lineRule="atLeast"/>
        <w:rPr>
          <w:noProof w:val="0"/>
          <w:snapToGrid w:val="0"/>
        </w:rPr>
      </w:pPr>
      <w:r w:rsidRPr="00E67E0D">
        <w:rPr>
          <w:noProof w:val="0"/>
          <w:snapToGrid w:val="0"/>
        </w:rPr>
        <w:t>EquivalentPLMNs ::= SEQUENCE (SIZE(1..</w:t>
      </w:r>
      <w:r w:rsidRPr="00E67E0D">
        <w:rPr>
          <w:noProof w:val="0"/>
        </w:rPr>
        <w:t>maxnoofEPLMNs</w:t>
      </w:r>
      <w:r w:rsidRPr="00E67E0D">
        <w:rPr>
          <w:noProof w:val="0"/>
          <w:snapToGrid w:val="0"/>
        </w:rPr>
        <w:t>)) OF PLMNIdentity</w:t>
      </w:r>
    </w:p>
    <w:p w14:paraId="1FFA41CC" w14:textId="77777777" w:rsidR="006A1CE4" w:rsidRPr="00E67E0D" w:rsidRDefault="006A1CE4" w:rsidP="00E7499B">
      <w:pPr>
        <w:pStyle w:val="PL"/>
        <w:rPr>
          <w:noProof w:val="0"/>
          <w:snapToGrid w:val="0"/>
        </w:rPr>
      </w:pPr>
    </w:p>
    <w:p w14:paraId="5EBB03A0" w14:textId="77777777" w:rsidR="006A1CE4" w:rsidRPr="00E67E0D" w:rsidRDefault="006A1CE4" w:rsidP="00E7499B">
      <w:pPr>
        <w:pStyle w:val="PL"/>
        <w:rPr>
          <w:noProof w:val="0"/>
          <w:snapToGrid w:val="0"/>
        </w:rPr>
      </w:pPr>
      <w:r w:rsidRPr="00E67E0D">
        <w:rPr>
          <w:noProof w:val="0"/>
          <w:snapToGrid w:val="0"/>
        </w:rPr>
        <w:t>EPS-TAC ::= OCTET STRING (SIZE(2))</w:t>
      </w:r>
    </w:p>
    <w:p w14:paraId="47870D22" w14:textId="77777777" w:rsidR="006A1CE4" w:rsidRPr="00E67E0D" w:rsidRDefault="006A1CE4" w:rsidP="00E7499B">
      <w:pPr>
        <w:pStyle w:val="PL"/>
        <w:rPr>
          <w:noProof w:val="0"/>
          <w:snapToGrid w:val="0"/>
        </w:rPr>
      </w:pPr>
    </w:p>
    <w:p w14:paraId="230F9C6F" w14:textId="77777777" w:rsidR="006A1CE4" w:rsidRPr="00E67E0D" w:rsidRDefault="006A1CE4" w:rsidP="00E7499B">
      <w:pPr>
        <w:pStyle w:val="PL"/>
        <w:rPr>
          <w:noProof w:val="0"/>
          <w:snapToGrid w:val="0"/>
        </w:rPr>
      </w:pPr>
      <w:r w:rsidRPr="00E67E0D">
        <w:rPr>
          <w:noProof w:val="0"/>
          <w:snapToGrid w:val="0"/>
        </w:rPr>
        <w:t>EPS-TAI ::= SEQUENCE {</w:t>
      </w:r>
    </w:p>
    <w:p w14:paraId="28F101F4" w14:textId="77777777" w:rsidR="006A1CE4" w:rsidRPr="00E67E0D" w:rsidRDefault="006A1CE4" w:rsidP="00E7499B">
      <w:pPr>
        <w:pStyle w:val="PL"/>
        <w:rPr>
          <w:noProof w:val="0"/>
          <w:snapToGrid w:val="0"/>
        </w:rPr>
      </w:pPr>
      <w:r w:rsidRPr="00E67E0D">
        <w:rPr>
          <w:noProof w:val="0"/>
          <w:snapToGrid w:val="0"/>
        </w:rPr>
        <w:tab/>
        <w:t>pLMNIdentity</w:t>
      </w:r>
      <w:r w:rsidRPr="00E67E0D">
        <w:rPr>
          <w:noProof w:val="0"/>
          <w:snapToGrid w:val="0"/>
        </w:rPr>
        <w:tab/>
      </w:r>
      <w:r w:rsidRPr="00E67E0D">
        <w:rPr>
          <w:noProof w:val="0"/>
          <w:snapToGrid w:val="0"/>
        </w:rPr>
        <w:tab/>
        <w:t>PLMNIdentity,</w:t>
      </w:r>
    </w:p>
    <w:p w14:paraId="40E4A6E3" w14:textId="77777777" w:rsidR="006A1CE4" w:rsidRPr="00E67E0D" w:rsidRDefault="006A1CE4" w:rsidP="00E7499B">
      <w:pPr>
        <w:pStyle w:val="PL"/>
        <w:rPr>
          <w:noProof w:val="0"/>
          <w:snapToGrid w:val="0"/>
        </w:rPr>
      </w:pPr>
      <w:r w:rsidRPr="00E67E0D">
        <w:rPr>
          <w:noProof w:val="0"/>
          <w:snapToGrid w:val="0"/>
        </w:rPr>
        <w:tab/>
        <w:t>ePS-TAC</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EPS-TAC,</w:t>
      </w:r>
    </w:p>
    <w:p w14:paraId="1EE3239D"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{EPS-TAI-ExtIEs} } OPTIONAL,</w:t>
      </w:r>
    </w:p>
    <w:p w14:paraId="0ADA0D03" w14:textId="77777777" w:rsidR="006A1CE4" w:rsidRPr="00E67E0D" w:rsidRDefault="006A1CE4" w:rsidP="00E7499B">
      <w:pPr>
        <w:pStyle w:val="PL"/>
        <w:rPr>
          <w:noProof w:val="0"/>
          <w:snapToGrid w:val="0"/>
        </w:rPr>
      </w:pPr>
      <w:r w:rsidRPr="00E67E0D">
        <w:rPr>
          <w:noProof w:val="0"/>
          <w:snapToGrid w:val="0"/>
        </w:rPr>
        <w:tab/>
        <w:t>...</w:t>
      </w:r>
    </w:p>
    <w:p w14:paraId="6A31F0CC" w14:textId="77777777" w:rsidR="006A1CE4" w:rsidRPr="00E67E0D" w:rsidRDefault="006A1CE4" w:rsidP="00E7499B">
      <w:pPr>
        <w:pStyle w:val="PL"/>
        <w:rPr>
          <w:noProof w:val="0"/>
          <w:snapToGrid w:val="0"/>
        </w:rPr>
      </w:pPr>
      <w:r w:rsidRPr="00E67E0D">
        <w:rPr>
          <w:noProof w:val="0"/>
          <w:snapToGrid w:val="0"/>
        </w:rPr>
        <w:t>}</w:t>
      </w:r>
    </w:p>
    <w:p w14:paraId="18EFB19B" w14:textId="77777777" w:rsidR="006A1CE4" w:rsidRPr="00E67E0D" w:rsidRDefault="006A1CE4" w:rsidP="00E7499B">
      <w:pPr>
        <w:pStyle w:val="PL"/>
        <w:rPr>
          <w:noProof w:val="0"/>
          <w:snapToGrid w:val="0"/>
        </w:rPr>
      </w:pPr>
    </w:p>
    <w:p w14:paraId="3E7D4593" w14:textId="77777777" w:rsidR="006A1CE4" w:rsidRPr="00E67E0D" w:rsidRDefault="006A1CE4" w:rsidP="00E7499B">
      <w:pPr>
        <w:pStyle w:val="PL"/>
        <w:rPr>
          <w:noProof w:val="0"/>
          <w:snapToGrid w:val="0"/>
        </w:rPr>
      </w:pPr>
      <w:r w:rsidRPr="00E67E0D">
        <w:rPr>
          <w:noProof w:val="0"/>
          <w:snapToGrid w:val="0"/>
        </w:rPr>
        <w:t>EPS-TAI-ExtIEs NGAP-PROTOCOL-EXTENSION ::= {</w:t>
      </w:r>
    </w:p>
    <w:p w14:paraId="66E2F011" w14:textId="77777777" w:rsidR="006A1CE4" w:rsidRPr="00E67E0D" w:rsidRDefault="006A1CE4" w:rsidP="00E7499B">
      <w:pPr>
        <w:pStyle w:val="PL"/>
        <w:rPr>
          <w:noProof w:val="0"/>
          <w:snapToGrid w:val="0"/>
        </w:rPr>
      </w:pPr>
      <w:r w:rsidRPr="00E67E0D">
        <w:rPr>
          <w:noProof w:val="0"/>
          <w:snapToGrid w:val="0"/>
        </w:rPr>
        <w:tab/>
        <w:t>...</w:t>
      </w:r>
    </w:p>
    <w:p w14:paraId="2B20A9F3" w14:textId="77777777" w:rsidR="006A1CE4" w:rsidRPr="00E67E0D" w:rsidRDefault="006A1CE4" w:rsidP="00E7499B">
      <w:pPr>
        <w:pStyle w:val="PL"/>
        <w:rPr>
          <w:noProof w:val="0"/>
          <w:snapToGrid w:val="0"/>
        </w:rPr>
      </w:pPr>
      <w:r w:rsidRPr="00E67E0D">
        <w:rPr>
          <w:noProof w:val="0"/>
          <w:snapToGrid w:val="0"/>
        </w:rPr>
        <w:t>}</w:t>
      </w:r>
    </w:p>
    <w:p w14:paraId="1F2486BA" w14:textId="77777777" w:rsidR="006A1CE4" w:rsidRPr="00E67E0D" w:rsidRDefault="006A1CE4" w:rsidP="00E7499B">
      <w:pPr>
        <w:pStyle w:val="PL"/>
        <w:rPr>
          <w:noProof w:val="0"/>
          <w:snapToGrid w:val="0"/>
        </w:rPr>
      </w:pPr>
    </w:p>
    <w:p w14:paraId="575150EE" w14:textId="77777777" w:rsidR="006A1CE4" w:rsidRPr="00E67E0D" w:rsidRDefault="006A1CE4" w:rsidP="00E7499B">
      <w:pPr>
        <w:pStyle w:val="PL"/>
        <w:rPr>
          <w:noProof w:val="0"/>
          <w:snapToGrid w:val="0"/>
        </w:rPr>
      </w:pPr>
      <w:r w:rsidRPr="00E67E0D">
        <w:rPr>
          <w:noProof w:val="0"/>
          <w:snapToGrid w:val="0"/>
        </w:rPr>
        <w:t>E-RAB-ID ::= INTEGER (0..15, ...)</w:t>
      </w:r>
    </w:p>
    <w:p w14:paraId="659A9F9D" w14:textId="77777777" w:rsidR="006A1CE4" w:rsidRPr="00E67E0D" w:rsidRDefault="006A1CE4" w:rsidP="00E7499B">
      <w:pPr>
        <w:pStyle w:val="PL"/>
        <w:rPr>
          <w:noProof w:val="0"/>
          <w:snapToGrid w:val="0"/>
        </w:rPr>
      </w:pPr>
    </w:p>
    <w:p w14:paraId="77EA2C1D" w14:textId="77777777" w:rsidR="006A1CE4" w:rsidRPr="00E67E0D" w:rsidRDefault="006A1CE4" w:rsidP="00E7499B">
      <w:pPr>
        <w:pStyle w:val="PL"/>
        <w:spacing w:line="0" w:lineRule="atLeast"/>
        <w:rPr>
          <w:noProof w:val="0"/>
          <w:snapToGrid w:val="0"/>
        </w:rPr>
      </w:pPr>
      <w:r w:rsidRPr="00E67E0D">
        <w:rPr>
          <w:noProof w:val="0"/>
          <w:snapToGrid w:val="0"/>
        </w:rPr>
        <w:t>E-RABInformationList ::= SEQUENCE (SIZE(1..maxnoofE-RABs)) OF E-RABInformationItem</w:t>
      </w:r>
    </w:p>
    <w:p w14:paraId="6DAB4BD2" w14:textId="77777777" w:rsidR="006A1CE4" w:rsidRPr="00E67E0D" w:rsidRDefault="006A1CE4" w:rsidP="00E7499B">
      <w:pPr>
        <w:pStyle w:val="PL"/>
        <w:rPr>
          <w:noProof w:val="0"/>
          <w:snapToGrid w:val="0"/>
        </w:rPr>
      </w:pPr>
    </w:p>
    <w:p w14:paraId="5F8897B8" w14:textId="77777777" w:rsidR="006A1CE4" w:rsidRPr="00E67E0D" w:rsidRDefault="006A1CE4" w:rsidP="00E7499B">
      <w:pPr>
        <w:pStyle w:val="PL"/>
        <w:rPr>
          <w:noProof w:val="0"/>
          <w:snapToGrid w:val="0"/>
        </w:rPr>
      </w:pPr>
      <w:r w:rsidRPr="00E67E0D">
        <w:rPr>
          <w:noProof w:val="0"/>
          <w:snapToGrid w:val="0"/>
        </w:rPr>
        <w:t>E-RABInformationItem ::= SEQUENCE {</w:t>
      </w:r>
    </w:p>
    <w:p w14:paraId="1631655B" w14:textId="77777777" w:rsidR="006A1CE4" w:rsidRPr="00E67E0D" w:rsidRDefault="006A1CE4" w:rsidP="00E7499B">
      <w:pPr>
        <w:pStyle w:val="PL"/>
        <w:rPr>
          <w:noProof w:val="0"/>
          <w:snapToGrid w:val="0"/>
        </w:rPr>
      </w:pPr>
      <w:r w:rsidRPr="00E67E0D">
        <w:rPr>
          <w:noProof w:val="0"/>
          <w:snapToGrid w:val="0"/>
        </w:rPr>
        <w:tab/>
        <w:t>e-RAB-ID</w:t>
      </w:r>
      <w:r w:rsidRPr="00E67E0D">
        <w:rPr>
          <w:noProof w:val="0"/>
          <w:snapToGrid w:val="0"/>
        </w:rPr>
        <w:tab/>
      </w:r>
      <w:r w:rsidRPr="00E67E0D">
        <w:rPr>
          <w:noProof w:val="0"/>
          <w:snapToGrid w:val="0"/>
        </w:rPr>
        <w:tab/>
      </w:r>
      <w:r w:rsidRPr="00E67E0D">
        <w:rPr>
          <w:noProof w:val="0"/>
          <w:snapToGrid w:val="0"/>
        </w:rPr>
        <w:tab/>
        <w:t>E-RAB-ID,</w:t>
      </w:r>
    </w:p>
    <w:p w14:paraId="000A230A" w14:textId="77777777" w:rsidR="006A1CE4" w:rsidRPr="00E67E0D" w:rsidRDefault="006A1CE4" w:rsidP="00E7499B">
      <w:pPr>
        <w:pStyle w:val="PL"/>
        <w:rPr>
          <w:noProof w:val="0"/>
          <w:snapToGrid w:val="0"/>
        </w:rPr>
      </w:pPr>
      <w:r w:rsidRPr="00E67E0D">
        <w:rPr>
          <w:noProof w:val="0"/>
          <w:snapToGrid w:val="0"/>
        </w:rPr>
        <w:tab/>
        <w:t>dLForwarding</w:t>
      </w:r>
      <w:r w:rsidRPr="00E67E0D">
        <w:rPr>
          <w:noProof w:val="0"/>
          <w:snapToGrid w:val="0"/>
        </w:rPr>
        <w:tab/>
      </w:r>
      <w:r w:rsidRPr="00E67E0D">
        <w:rPr>
          <w:noProof w:val="0"/>
          <w:snapToGrid w:val="0"/>
        </w:rPr>
        <w:tab/>
        <w:t>DLForwarding</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1FEED4FB"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{E-RABInformationItem-ExtIEs} }</w:t>
      </w:r>
      <w:r w:rsidRPr="00E67E0D">
        <w:rPr>
          <w:noProof w:val="0"/>
          <w:snapToGrid w:val="0"/>
        </w:rPr>
        <w:tab/>
        <w:t>OPTIONAL,</w:t>
      </w:r>
    </w:p>
    <w:p w14:paraId="286D6A51" w14:textId="77777777" w:rsidR="006A1CE4" w:rsidRPr="00E67E0D" w:rsidRDefault="006A1CE4" w:rsidP="00E7499B">
      <w:pPr>
        <w:pStyle w:val="PL"/>
        <w:rPr>
          <w:noProof w:val="0"/>
          <w:snapToGrid w:val="0"/>
        </w:rPr>
      </w:pPr>
      <w:r w:rsidRPr="00E67E0D">
        <w:rPr>
          <w:noProof w:val="0"/>
          <w:snapToGrid w:val="0"/>
        </w:rPr>
        <w:tab/>
        <w:t>...</w:t>
      </w:r>
    </w:p>
    <w:p w14:paraId="08947155" w14:textId="77777777" w:rsidR="006A1CE4" w:rsidRPr="00E67E0D" w:rsidRDefault="006A1CE4" w:rsidP="00E7499B">
      <w:pPr>
        <w:pStyle w:val="PL"/>
        <w:rPr>
          <w:noProof w:val="0"/>
          <w:snapToGrid w:val="0"/>
        </w:rPr>
      </w:pPr>
      <w:r w:rsidRPr="00E67E0D">
        <w:rPr>
          <w:noProof w:val="0"/>
          <w:snapToGrid w:val="0"/>
        </w:rPr>
        <w:t>}</w:t>
      </w:r>
    </w:p>
    <w:p w14:paraId="41CC7D6E" w14:textId="77777777" w:rsidR="006A1CE4" w:rsidRPr="00E67E0D" w:rsidRDefault="006A1CE4" w:rsidP="00E7499B">
      <w:pPr>
        <w:pStyle w:val="PL"/>
        <w:rPr>
          <w:noProof w:val="0"/>
          <w:snapToGrid w:val="0"/>
        </w:rPr>
      </w:pPr>
    </w:p>
    <w:p w14:paraId="5CF4BD9A" w14:textId="77777777" w:rsidR="006A1CE4" w:rsidRPr="00E67E0D" w:rsidRDefault="006A1CE4" w:rsidP="00E7499B">
      <w:pPr>
        <w:pStyle w:val="PL"/>
        <w:rPr>
          <w:noProof w:val="0"/>
          <w:snapToGrid w:val="0"/>
        </w:rPr>
      </w:pPr>
      <w:r w:rsidRPr="00E67E0D">
        <w:rPr>
          <w:noProof w:val="0"/>
          <w:snapToGrid w:val="0"/>
        </w:rPr>
        <w:t>E-RABInformationItem-ExtIEs NGAP-PROTOCOL-EXTENSION ::= {</w:t>
      </w:r>
    </w:p>
    <w:p w14:paraId="341A9237" w14:textId="77777777" w:rsidR="006A1CE4" w:rsidRPr="00E67E0D" w:rsidRDefault="006A1CE4" w:rsidP="00E7499B">
      <w:pPr>
        <w:pStyle w:val="PL"/>
        <w:rPr>
          <w:noProof w:val="0"/>
          <w:snapToGrid w:val="0"/>
        </w:rPr>
      </w:pPr>
      <w:r w:rsidRPr="00E67E0D">
        <w:rPr>
          <w:noProof w:val="0"/>
          <w:snapToGrid w:val="0"/>
        </w:rPr>
        <w:tab/>
        <w:t>...</w:t>
      </w:r>
    </w:p>
    <w:p w14:paraId="7A681694" w14:textId="77777777" w:rsidR="006A1CE4" w:rsidRPr="00E67E0D" w:rsidRDefault="006A1CE4" w:rsidP="00E7499B">
      <w:pPr>
        <w:pStyle w:val="PL"/>
        <w:rPr>
          <w:noProof w:val="0"/>
          <w:snapToGrid w:val="0"/>
        </w:rPr>
      </w:pPr>
      <w:r w:rsidRPr="00E67E0D">
        <w:rPr>
          <w:noProof w:val="0"/>
          <w:snapToGrid w:val="0"/>
        </w:rPr>
        <w:t>}</w:t>
      </w:r>
    </w:p>
    <w:p w14:paraId="06371A5D" w14:textId="77777777" w:rsidR="006A1CE4" w:rsidRPr="00E67E0D" w:rsidRDefault="006A1CE4" w:rsidP="00E7499B">
      <w:pPr>
        <w:pStyle w:val="PL"/>
        <w:rPr>
          <w:noProof w:val="0"/>
          <w:snapToGrid w:val="0"/>
        </w:rPr>
      </w:pPr>
    </w:p>
    <w:p w14:paraId="0AFB1929" w14:textId="77777777" w:rsidR="006A1CE4" w:rsidRPr="00E67E0D" w:rsidRDefault="006A1CE4" w:rsidP="00E7499B">
      <w:pPr>
        <w:pStyle w:val="PL"/>
        <w:rPr>
          <w:noProof w:val="0"/>
          <w:snapToGrid w:val="0"/>
        </w:rPr>
      </w:pPr>
      <w:r w:rsidRPr="00E67E0D">
        <w:rPr>
          <w:noProof w:val="0"/>
          <w:snapToGrid w:val="0"/>
        </w:rPr>
        <w:t>EUTRACellIdentity ::= BIT STRING (SIZE(28))</w:t>
      </w:r>
    </w:p>
    <w:p w14:paraId="5E00F649" w14:textId="77777777" w:rsidR="006A1CE4" w:rsidRPr="00E67E0D" w:rsidRDefault="006A1CE4" w:rsidP="00E7499B">
      <w:pPr>
        <w:pStyle w:val="PL"/>
        <w:spacing w:line="0" w:lineRule="atLeast"/>
        <w:rPr>
          <w:noProof w:val="0"/>
          <w:snapToGrid w:val="0"/>
        </w:rPr>
      </w:pPr>
    </w:p>
    <w:p w14:paraId="65F537CB" w14:textId="77777777" w:rsidR="006A1CE4" w:rsidRPr="00E67E0D" w:rsidRDefault="006A1CE4" w:rsidP="00E7499B">
      <w:pPr>
        <w:pStyle w:val="PL"/>
        <w:rPr>
          <w:noProof w:val="0"/>
          <w:snapToGrid w:val="0"/>
        </w:rPr>
      </w:pPr>
      <w:r w:rsidRPr="00E67E0D">
        <w:rPr>
          <w:noProof w:val="0"/>
          <w:snapToGrid w:val="0"/>
        </w:rPr>
        <w:t>EUTRA-CGI ::= SEQUENCE {</w:t>
      </w:r>
    </w:p>
    <w:p w14:paraId="0B6A4875" w14:textId="77777777" w:rsidR="006A1CE4" w:rsidRPr="00E67E0D" w:rsidRDefault="006A1CE4" w:rsidP="00E7499B">
      <w:pPr>
        <w:pStyle w:val="PL"/>
        <w:rPr>
          <w:noProof w:val="0"/>
          <w:snapToGrid w:val="0"/>
        </w:rPr>
      </w:pPr>
      <w:r w:rsidRPr="00E67E0D">
        <w:rPr>
          <w:noProof w:val="0"/>
          <w:snapToGrid w:val="0"/>
        </w:rPr>
        <w:tab/>
        <w:t>pLMNIdentity</w:t>
      </w:r>
      <w:r w:rsidRPr="00E67E0D">
        <w:rPr>
          <w:noProof w:val="0"/>
          <w:snapToGrid w:val="0"/>
        </w:rPr>
        <w:tab/>
      </w:r>
      <w:r w:rsidRPr="00E67E0D">
        <w:rPr>
          <w:noProof w:val="0"/>
          <w:snapToGrid w:val="0"/>
        </w:rPr>
        <w:tab/>
      </w:r>
      <w:r w:rsidRPr="00E67E0D">
        <w:rPr>
          <w:noProof w:val="0"/>
          <w:snapToGrid w:val="0"/>
        </w:rPr>
        <w:tab/>
        <w:t>PLMNIdentity,</w:t>
      </w:r>
    </w:p>
    <w:p w14:paraId="076A5E97" w14:textId="77777777" w:rsidR="006A1CE4" w:rsidRPr="00E67E0D" w:rsidRDefault="006A1CE4" w:rsidP="00E7499B">
      <w:pPr>
        <w:pStyle w:val="PL"/>
        <w:rPr>
          <w:noProof w:val="0"/>
          <w:snapToGrid w:val="0"/>
        </w:rPr>
      </w:pPr>
      <w:r w:rsidRPr="00E67E0D">
        <w:rPr>
          <w:noProof w:val="0"/>
          <w:snapToGrid w:val="0"/>
        </w:rPr>
        <w:tab/>
        <w:t>eUTRACellIdentity</w:t>
      </w:r>
      <w:r w:rsidRPr="00E67E0D">
        <w:rPr>
          <w:noProof w:val="0"/>
          <w:snapToGrid w:val="0"/>
        </w:rPr>
        <w:tab/>
      </w:r>
      <w:r w:rsidRPr="00E67E0D">
        <w:rPr>
          <w:noProof w:val="0"/>
          <w:snapToGrid w:val="0"/>
        </w:rPr>
        <w:tab/>
        <w:t>EUTRACellIdentity,</w:t>
      </w:r>
    </w:p>
    <w:p w14:paraId="16BB6F2B"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{EUTRA-CGI-ExtIEs} } OPTIONAL,</w:t>
      </w:r>
    </w:p>
    <w:p w14:paraId="2FA493D2" w14:textId="77777777" w:rsidR="006A1CE4" w:rsidRPr="00E67E0D" w:rsidRDefault="006A1CE4" w:rsidP="00E7499B">
      <w:pPr>
        <w:pStyle w:val="PL"/>
        <w:rPr>
          <w:noProof w:val="0"/>
          <w:snapToGrid w:val="0"/>
        </w:rPr>
      </w:pPr>
      <w:r w:rsidRPr="00E67E0D">
        <w:rPr>
          <w:noProof w:val="0"/>
          <w:snapToGrid w:val="0"/>
        </w:rPr>
        <w:tab/>
        <w:t>...</w:t>
      </w:r>
    </w:p>
    <w:p w14:paraId="57C7B8E7" w14:textId="77777777" w:rsidR="006A1CE4" w:rsidRPr="00E67E0D" w:rsidRDefault="006A1CE4" w:rsidP="00E7499B">
      <w:pPr>
        <w:pStyle w:val="PL"/>
        <w:rPr>
          <w:noProof w:val="0"/>
          <w:snapToGrid w:val="0"/>
        </w:rPr>
      </w:pPr>
      <w:r w:rsidRPr="00E67E0D">
        <w:rPr>
          <w:noProof w:val="0"/>
          <w:snapToGrid w:val="0"/>
        </w:rPr>
        <w:t>}</w:t>
      </w:r>
    </w:p>
    <w:p w14:paraId="240D590D" w14:textId="77777777" w:rsidR="006A1CE4" w:rsidRPr="00E67E0D" w:rsidRDefault="006A1CE4" w:rsidP="00E7499B">
      <w:pPr>
        <w:pStyle w:val="PL"/>
        <w:rPr>
          <w:noProof w:val="0"/>
          <w:snapToGrid w:val="0"/>
        </w:rPr>
      </w:pPr>
    </w:p>
    <w:p w14:paraId="2F1E071D" w14:textId="77777777" w:rsidR="006A1CE4" w:rsidRPr="00E67E0D" w:rsidRDefault="006A1CE4" w:rsidP="00E7499B">
      <w:pPr>
        <w:pStyle w:val="PL"/>
        <w:rPr>
          <w:noProof w:val="0"/>
          <w:snapToGrid w:val="0"/>
        </w:rPr>
      </w:pPr>
      <w:r w:rsidRPr="00E67E0D">
        <w:rPr>
          <w:noProof w:val="0"/>
          <w:snapToGrid w:val="0"/>
        </w:rPr>
        <w:t>EUTRA-CGI-ExtIEs NGAP-PROTOCOL-EXTENSION ::= {</w:t>
      </w:r>
    </w:p>
    <w:p w14:paraId="2E03B0A3" w14:textId="77777777" w:rsidR="006A1CE4" w:rsidRPr="00E67E0D" w:rsidRDefault="006A1CE4" w:rsidP="00E7499B">
      <w:pPr>
        <w:pStyle w:val="PL"/>
        <w:rPr>
          <w:noProof w:val="0"/>
          <w:snapToGrid w:val="0"/>
        </w:rPr>
      </w:pPr>
      <w:r w:rsidRPr="00E67E0D">
        <w:rPr>
          <w:noProof w:val="0"/>
          <w:snapToGrid w:val="0"/>
        </w:rPr>
        <w:tab/>
        <w:t>...</w:t>
      </w:r>
    </w:p>
    <w:p w14:paraId="5E9C3388" w14:textId="77777777" w:rsidR="006A1CE4" w:rsidRPr="00E67E0D" w:rsidRDefault="006A1CE4" w:rsidP="00E7499B">
      <w:pPr>
        <w:pStyle w:val="PL"/>
        <w:rPr>
          <w:noProof w:val="0"/>
          <w:snapToGrid w:val="0"/>
        </w:rPr>
      </w:pPr>
      <w:r w:rsidRPr="00E67E0D">
        <w:rPr>
          <w:noProof w:val="0"/>
          <w:snapToGrid w:val="0"/>
        </w:rPr>
        <w:t>}</w:t>
      </w:r>
    </w:p>
    <w:p w14:paraId="2971CBD6" w14:textId="77777777" w:rsidR="006A1CE4" w:rsidRPr="00E67E0D" w:rsidRDefault="006A1CE4" w:rsidP="00E7499B">
      <w:pPr>
        <w:pStyle w:val="PL"/>
        <w:rPr>
          <w:noProof w:val="0"/>
          <w:snapToGrid w:val="0"/>
        </w:rPr>
      </w:pPr>
    </w:p>
    <w:p w14:paraId="0DA5AC02" w14:textId="77777777" w:rsidR="006A1CE4" w:rsidRPr="00E67E0D" w:rsidRDefault="006A1CE4" w:rsidP="00E7499B">
      <w:pPr>
        <w:pStyle w:val="PL"/>
        <w:spacing w:line="0" w:lineRule="atLeast"/>
        <w:rPr>
          <w:noProof w:val="0"/>
          <w:snapToGrid w:val="0"/>
        </w:rPr>
      </w:pPr>
      <w:r w:rsidRPr="00E67E0D">
        <w:rPr>
          <w:noProof w:val="0"/>
          <w:snapToGrid w:val="0"/>
        </w:rPr>
        <w:t>EUTRA-CGIList ::= SEQUENCE (SIZE(1..maxnoofCellsinngeNB)) OF EUTRA-CGI</w:t>
      </w:r>
    </w:p>
    <w:p w14:paraId="27C48558" w14:textId="77777777" w:rsidR="006A1CE4" w:rsidRPr="00E67E0D" w:rsidRDefault="006A1CE4" w:rsidP="00E7499B">
      <w:pPr>
        <w:pStyle w:val="PL"/>
        <w:spacing w:line="0" w:lineRule="atLeast"/>
        <w:rPr>
          <w:noProof w:val="0"/>
          <w:snapToGrid w:val="0"/>
        </w:rPr>
      </w:pPr>
    </w:p>
    <w:p w14:paraId="393C58C9" w14:textId="77777777" w:rsidR="006A1CE4" w:rsidRPr="00E67E0D" w:rsidRDefault="006A1CE4" w:rsidP="00E7499B">
      <w:pPr>
        <w:pStyle w:val="PL"/>
        <w:rPr>
          <w:noProof w:val="0"/>
        </w:rPr>
      </w:pPr>
      <w:r w:rsidRPr="00E67E0D">
        <w:rPr>
          <w:noProof w:val="0"/>
        </w:rPr>
        <w:t>EUTRA-CGIListForWarning ::= SEQUENCE (SIZE(1..maxnoofCellIDforWarning)) OF EUTRA-CGI</w:t>
      </w:r>
    </w:p>
    <w:p w14:paraId="5B26EC5D" w14:textId="77777777" w:rsidR="006A1CE4" w:rsidRPr="00E67E0D" w:rsidRDefault="006A1CE4" w:rsidP="00E7499B">
      <w:pPr>
        <w:pStyle w:val="PL"/>
        <w:rPr>
          <w:noProof w:val="0"/>
        </w:rPr>
      </w:pPr>
    </w:p>
    <w:p w14:paraId="7F46815A" w14:textId="77777777" w:rsidR="006A1CE4" w:rsidRPr="00E67E0D" w:rsidRDefault="006A1CE4" w:rsidP="00E7499B">
      <w:pPr>
        <w:pStyle w:val="PL"/>
        <w:rPr>
          <w:noProof w:val="0"/>
          <w:snapToGrid w:val="0"/>
        </w:rPr>
      </w:pPr>
      <w:r w:rsidRPr="00E67E0D">
        <w:rPr>
          <w:noProof w:val="0"/>
        </w:rPr>
        <w:t>EUTRA</w:t>
      </w:r>
      <w:r w:rsidRPr="00E67E0D">
        <w:rPr>
          <w:noProof w:val="0"/>
          <w:snapToGrid w:val="0"/>
        </w:rPr>
        <w:t>encryptionAlgorithms ::= BIT STRING (SIZE(16, ...))</w:t>
      </w:r>
    </w:p>
    <w:p w14:paraId="4EDD442B" w14:textId="77777777" w:rsidR="006A1CE4" w:rsidRPr="00E67E0D" w:rsidRDefault="006A1CE4" w:rsidP="00E7499B">
      <w:pPr>
        <w:pStyle w:val="PL"/>
        <w:rPr>
          <w:noProof w:val="0"/>
          <w:snapToGrid w:val="0"/>
        </w:rPr>
      </w:pPr>
    </w:p>
    <w:p w14:paraId="198D03CF" w14:textId="77777777" w:rsidR="006A1CE4" w:rsidRPr="00E67E0D" w:rsidRDefault="006A1CE4" w:rsidP="00E7499B">
      <w:pPr>
        <w:pStyle w:val="PL"/>
        <w:rPr>
          <w:noProof w:val="0"/>
          <w:snapToGrid w:val="0"/>
        </w:rPr>
      </w:pPr>
      <w:r w:rsidRPr="00E67E0D">
        <w:rPr>
          <w:noProof w:val="0"/>
        </w:rPr>
        <w:t>EUTRA</w:t>
      </w:r>
      <w:r w:rsidRPr="00E67E0D">
        <w:rPr>
          <w:noProof w:val="0"/>
          <w:snapToGrid w:val="0"/>
        </w:rPr>
        <w:t>integrityProtectionAlgorithms ::= BIT STRING (SIZE(16, ...))</w:t>
      </w:r>
    </w:p>
    <w:p w14:paraId="51D7DC0A" w14:textId="77777777" w:rsidR="006A1CE4" w:rsidRPr="00E67E0D" w:rsidRDefault="006A1CE4" w:rsidP="00E7499B">
      <w:pPr>
        <w:pStyle w:val="PL"/>
        <w:rPr>
          <w:noProof w:val="0"/>
          <w:snapToGrid w:val="0"/>
          <w:lang w:eastAsia="zh-CN"/>
        </w:rPr>
      </w:pPr>
    </w:p>
    <w:p w14:paraId="61213C2E" w14:textId="77777777" w:rsidR="006A1CE4" w:rsidRPr="00E67E0D" w:rsidRDefault="006A1CE4" w:rsidP="00E7499B">
      <w:pPr>
        <w:pStyle w:val="PL"/>
        <w:rPr>
          <w:noProof w:val="0"/>
        </w:rPr>
      </w:pPr>
      <w:r w:rsidRPr="00E67E0D">
        <w:rPr>
          <w:noProof w:val="0"/>
          <w:lang w:eastAsia="zh-CN"/>
        </w:rPr>
        <w:t>Event</w:t>
      </w:r>
      <w:r w:rsidRPr="00E67E0D">
        <w:rPr>
          <w:noProof w:val="0"/>
        </w:rPr>
        <w:t>Type ::= ENUMERATED {</w:t>
      </w:r>
    </w:p>
    <w:p w14:paraId="530E94AA" w14:textId="77777777" w:rsidR="006A1CE4" w:rsidRPr="00E67E0D" w:rsidRDefault="006A1CE4" w:rsidP="00E7499B">
      <w:pPr>
        <w:pStyle w:val="PL"/>
        <w:rPr>
          <w:noProof w:val="0"/>
          <w:lang w:eastAsia="zh-CN"/>
        </w:rPr>
      </w:pPr>
      <w:r w:rsidRPr="00E67E0D">
        <w:rPr>
          <w:noProof w:val="0"/>
        </w:rPr>
        <w:tab/>
      </w:r>
      <w:r w:rsidRPr="00E67E0D">
        <w:rPr>
          <w:noProof w:val="0"/>
          <w:lang w:eastAsia="zh-CN"/>
        </w:rPr>
        <w:t>direct</w:t>
      </w:r>
      <w:r w:rsidRPr="00E67E0D">
        <w:rPr>
          <w:noProof w:val="0"/>
        </w:rPr>
        <w:t>,</w:t>
      </w:r>
    </w:p>
    <w:p w14:paraId="716A236F" w14:textId="77777777" w:rsidR="006A1CE4" w:rsidRPr="00E67E0D" w:rsidRDefault="006A1CE4" w:rsidP="00E7499B">
      <w:pPr>
        <w:pStyle w:val="PL"/>
        <w:rPr>
          <w:noProof w:val="0"/>
          <w:lang w:eastAsia="zh-CN"/>
        </w:rPr>
      </w:pPr>
      <w:r w:rsidRPr="00E67E0D">
        <w:rPr>
          <w:noProof w:val="0"/>
          <w:lang w:eastAsia="zh-CN"/>
        </w:rPr>
        <w:tab/>
        <w:t>change-of-serve-cell,</w:t>
      </w:r>
    </w:p>
    <w:p w14:paraId="0FDE45D3" w14:textId="77777777" w:rsidR="006A1CE4" w:rsidRPr="00E67E0D" w:rsidRDefault="006A1CE4" w:rsidP="00E7499B">
      <w:pPr>
        <w:pStyle w:val="PL"/>
        <w:rPr>
          <w:noProof w:val="0"/>
          <w:lang w:eastAsia="zh-CN"/>
        </w:rPr>
      </w:pPr>
      <w:r w:rsidRPr="00E67E0D">
        <w:rPr>
          <w:noProof w:val="0"/>
          <w:lang w:eastAsia="zh-CN"/>
        </w:rPr>
        <w:tab/>
        <w:t>ue-presence-in-area-of-interest,</w:t>
      </w:r>
    </w:p>
    <w:p w14:paraId="5D2963BA" w14:textId="77777777" w:rsidR="006A1CE4" w:rsidRPr="00E67E0D" w:rsidRDefault="006A1CE4" w:rsidP="00E7499B">
      <w:pPr>
        <w:pStyle w:val="PL"/>
        <w:rPr>
          <w:noProof w:val="0"/>
          <w:lang w:eastAsia="zh-CN"/>
        </w:rPr>
      </w:pPr>
      <w:r w:rsidRPr="00E67E0D">
        <w:rPr>
          <w:noProof w:val="0"/>
          <w:lang w:eastAsia="zh-CN"/>
        </w:rPr>
        <w:tab/>
        <w:t>stop-change-of-serve-cell,</w:t>
      </w:r>
    </w:p>
    <w:p w14:paraId="17E3B9A1" w14:textId="77777777" w:rsidR="006A1CE4" w:rsidRPr="00E67E0D" w:rsidRDefault="006A1CE4" w:rsidP="00E7499B">
      <w:pPr>
        <w:pStyle w:val="PL"/>
        <w:rPr>
          <w:noProof w:val="0"/>
          <w:lang w:eastAsia="zh-CN"/>
        </w:rPr>
      </w:pPr>
      <w:r w:rsidRPr="00E67E0D">
        <w:rPr>
          <w:noProof w:val="0"/>
          <w:lang w:eastAsia="zh-CN"/>
        </w:rPr>
        <w:tab/>
        <w:t>stop-ue-presence-in-area-of-interest,</w:t>
      </w:r>
    </w:p>
    <w:p w14:paraId="16550DEA" w14:textId="77777777" w:rsidR="006A1CE4" w:rsidRPr="00E67E0D" w:rsidRDefault="006A1CE4" w:rsidP="00E7499B">
      <w:pPr>
        <w:pStyle w:val="PL"/>
        <w:rPr>
          <w:noProof w:val="0"/>
          <w:lang w:eastAsia="zh-CN"/>
        </w:rPr>
      </w:pPr>
      <w:r w:rsidRPr="00E67E0D">
        <w:rPr>
          <w:noProof w:val="0"/>
          <w:lang w:eastAsia="zh-CN"/>
        </w:rPr>
        <w:tab/>
        <w:t>cancel-location-reporting-for-the-ue,</w:t>
      </w:r>
    </w:p>
    <w:p w14:paraId="580374DE" w14:textId="77777777" w:rsidR="006A1CE4" w:rsidRPr="00E67E0D" w:rsidRDefault="006A1CE4" w:rsidP="00E7499B">
      <w:pPr>
        <w:pStyle w:val="PL"/>
        <w:rPr>
          <w:noProof w:val="0"/>
        </w:rPr>
      </w:pPr>
      <w:r w:rsidRPr="00E67E0D">
        <w:rPr>
          <w:noProof w:val="0"/>
        </w:rPr>
        <w:tab/>
        <w:t>...</w:t>
      </w:r>
    </w:p>
    <w:p w14:paraId="17A73E98" w14:textId="77777777" w:rsidR="006A1CE4" w:rsidRPr="00E67E0D" w:rsidRDefault="006A1CE4" w:rsidP="00E7499B">
      <w:pPr>
        <w:pStyle w:val="PL"/>
        <w:rPr>
          <w:noProof w:val="0"/>
          <w:lang w:eastAsia="zh-CN"/>
        </w:rPr>
      </w:pPr>
      <w:r w:rsidRPr="00E67E0D">
        <w:rPr>
          <w:noProof w:val="0"/>
        </w:rPr>
        <w:t>}</w:t>
      </w:r>
    </w:p>
    <w:p w14:paraId="06190DD0" w14:textId="77777777" w:rsidR="006A1CE4" w:rsidRPr="00E67E0D" w:rsidRDefault="006A1CE4" w:rsidP="00E7499B">
      <w:pPr>
        <w:pStyle w:val="PL"/>
        <w:rPr>
          <w:noProof w:val="0"/>
          <w:snapToGrid w:val="0"/>
        </w:rPr>
      </w:pPr>
    </w:p>
    <w:p w14:paraId="0A3387B5" w14:textId="77777777" w:rsidR="006A1CE4" w:rsidRPr="00E67E0D" w:rsidRDefault="006A1CE4" w:rsidP="00E7499B">
      <w:pPr>
        <w:pStyle w:val="PL"/>
        <w:rPr>
          <w:noProof w:val="0"/>
          <w:snapToGrid w:val="0"/>
        </w:rPr>
      </w:pPr>
      <w:r w:rsidRPr="00E67E0D">
        <w:rPr>
          <w:noProof w:val="0"/>
          <w:snapToGrid w:val="0"/>
        </w:rPr>
        <w:t>ExpectedActivityPeriod ::= INTEGER (1..30|40|50|60|80|100|120|150|180|181, ...)</w:t>
      </w:r>
    </w:p>
    <w:p w14:paraId="75E9E57F" w14:textId="77777777" w:rsidR="006A1CE4" w:rsidRPr="00E67E0D" w:rsidRDefault="006A1CE4" w:rsidP="00E7499B">
      <w:pPr>
        <w:pStyle w:val="PL"/>
        <w:rPr>
          <w:noProof w:val="0"/>
          <w:snapToGrid w:val="0"/>
        </w:rPr>
      </w:pPr>
    </w:p>
    <w:p w14:paraId="29162290" w14:textId="77777777" w:rsidR="006A1CE4" w:rsidRPr="00E67E0D" w:rsidRDefault="006A1CE4" w:rsidP="00E7499B">
      <w:pPr>
        <w:pStyle w:val="PL"/>
        <w:rPr>
          <w:noProof w:val="0"/>
          <w:snapToGrid w:val="0"/>
        </w:rPr>
      </w:pPr>
      <w:r w:rsidRPr="00E67E0D">
        <w:rPr>
          <w:noProof w:val="0"/>
          <w:snapToGrid w:val="0"/>
        </w:rPr>
        <w:t>ExpectedHOInterval ::= ENUMERATED {</w:t>
      </w:r>
    </w:p>
    <w:p w14:paraId="5138B7AB" w14:textId="77777777" w:rsidR="006A1CE4" w:rsidRPr="00E67E0D" w:rsidRDefault="006A1CE4" w:rsidP="00E7499B">
      <w:pPr>
        <w:pStyle w:val="PL"/>
        <w:rPr>
          <w:noProof w:val="0"/>
          <w:snapToGrid w:val="0"/>
        </w:rPr>
      </w:pPr>
      <w:r w:rsidRPr="00E67E0D">
        <w:rPr>
          <w:noProof w:val="0"/>
          <w:snapToGrid w:val="0"/>
        </w:rPr>
        <w:tab/>
        <w:t>sec15, sec30, sec60, sec90, sec120, sec180, long-time,</w:t>
      </w:r>
    </w:p>
    <w:p w14:paraId="07EAEE4C" w14:textId="77777777" w:rsidR="006A1CE4" w:rsidRPr="00E67E0D" w:rsidRDefault="006A1CE4" w:rsidP="00E7499B">
      <w:pPr>
        <w:pStyle w:val="PL"/>
        <w:rPr>
          <w:noProof w:val="0"/>
          <w:snapToGrid w:val="0"/>
        </w:rPr>
      </w:pPr>
      <w:r w:rsidRPr="00E67E0D">
        <w:rPr>
          <w:noProof w:val="0"/>
          <w:snapToGrid w:val="0"/>
        </w:rPr>
        <w:tab/>
        <w:t>...</w:t>
      </w:r>
    </w:p>
    <w:p w14:paraId="5AC47E8C" w14:textId="77777777" w:rsidR="006A1CE4" w:rsidRPr="00E67E0D" w:rsidRDefault="006A1CE4" w:rsidP="00E7499B">
      <w:pPr>
        <w:pStyle w:val="PL"/>
        <w:rPr>
          <w:noProof w:val="0"/>
          <w:snapToGrid w:val="0"/>
        </w:rPr>
      </w:pPr>
      <w:r w:rsidRPr="00E67E0D">
        <w:rPr>
          <w:noProof w:val="0"/>
          <w:snapToGrid w:val="0"/>
        </w:rPr>
        <w:t>}</w:t>
      </w:r>
    </w:p>
    <w:p w14:paraId="3F37AFC1" w14:textId="77777777" w:rsidR="006A1CE4" w:rsidRPr="00E67E0D" w:rsidRDefault="006A1CE4" w:rsidP="00E7499B">
      <w:pPr>
        <w:pStyle w:val="PL"/>
        <w:rPr>
          <w:noProof w:val="0"/>
          <w:snapToGrid w:val="0"/>
        </w:rPr>
      </w:pPr>
    </w:p>
    <w:p w14:paraId="565E525C" w14:textId="77777777" w:rsidR="006A1CE4" w:rsidRPr="00E67E0D" w:rsidRDefault="006A1CE4" w:rsidP="00E7499B">
      <w:pPr>
        <w:pStyle w:val="PL"/>
        <w:rPr>
          <w:noProof w:val="0"/>
          <w:snapToGrid w:val="0"/>
        </w:rPr>
      </w:pPr>
      <w:r w:rsidRPr="00E67E0D">
        <w:rPr>
          <w:noProof w:val="0"/>
          <w:snapToGrid w:val="0"/>
        </w:rPr>
        <w:t>ExpectedIdlePeriod ::= INTEGER (1..30|40|50|60|80|100|120|150|180|181, ...)</w:t>
      </w:r>
    </w:p>
    <w:p w14:paraId="7B8A65B1" w14:textId="77777777" w:rsidR="006A1CE4" w:rsidRPr="00E67E0D" w:rsidRDefault="006A1CE4" w:rsidP="00E7499B">
      <w:pPr>
        <w:pStyle w:val="PL"/>
        <w:rPr>
          <w:noProof w:val="0"/>
          <w:snapToGrid w:val="0"/>
        </w:rPr>
      </w:pPr>
    </w:p>
    <w:p w14:paraId="076C2214" w14:textId="77777777" w:rsidR="006A1CE4" w:rsidRPr="00E67E0D" w:rsidRDefault="006A1CE4" w:rsidP="00E7499B">
      <w:pPr>
        <w:pStyle w:val="PL"/>
        <w:rPr>
          <w:noProof w:val="0"/>
          <w:snapToGrid w:val="0"/>
        </w:rPr>
      </w:pPr>
      <w:r w:rsidRPr="00E67E0D">
        <w:rPr>
          <w:noProof w:val="0"/>
          <w:snapToGrid w:val="0"/>
        </w:rPr>
        <w:t>ExpectedUEActivityBehaviour ::= SEQUENCE {</w:t>
      </w:r>
    </w:p>
    <w:p w14:paraId="5A640699" w14:textId="77777777" w:rsidR="006A1CE4" w:rsidRPr="00E67E0D" w:rsidRDefault="006A1CE4" w:rsidP="00E7499B">
      <w:pPr>
        <w:pStyle w:val="PL"/>
        <w:rPr>
          <w:noProof w:val="0"/>
          <w:snapToGrid w:val="0"/>
        </w:rPr>
      </w:pPr>
      <w:r w:rsidRPr="00E67E0D">
        <w:rPr>
          <w:noProof w:val="0"/>
          <w:snapToGrid w:val="0"/>
        </w:rPr>
        <w:tab/>
        <w:t>expectedActivityPeriod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ExpectedActivityPeriod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4A5DF14D" w14:textId="77777777" w:rsidR="006A1CE4" w:rsidRPr="00E67E0D" w:rsidRDefault="006A1CE4" w:rsidP="00E7499B">
      <w:pPr>
        <w:pStyle w:val="PL"/>
        <w:rPr>
          <w:noProof w:val="0"/>
          <w:snapToGrid w:val="0"/>
        </w:rPr>
      </w:pPr>
      <w:r w:rsidRPr="00E67E0D">
        <w:rPr>
          <w:noProof w:val="0"/>
          <w:snapToGrid w:val="0"/>
        </w:rPr>
        <w:tab/>
        <w:t>expectedIdlePeriod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ExpectedIdlePeriod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10FEE906" w14:textId="77777777" w:rsidR="006A1CE4" w:rsidRPr="00E67E0D" w:rsidRDefault="006A1CE4" w:rsidP="00E7499B">
      <w:pPr>
        <w:pStyle w:val="PL"/>
        <w:rPr>
          <w:noProof w:val="0"/>
          <w:snapToGrid w:val="0"/>
        </w:rPr>
      </w:pPr>
      <w:r w:rsidRPr="00E67E0D">
        <w:rPr>
          <w:noProof w:val="0"/>
          <w:snapToGrid w:val="0"/>
        </w:rPr>
        <w:tab/>
        <w:t>sourceOfUEActivityBehaviourInformation</w:t>
      </w:r>
      <w:r w:rsidRPr="00E67E0D">
        <w:rPr>
          <w:noProof w:val="0"/>
          <w:snapToGrid w:val="0"/>
        </w:rPr>
        <w:tab/>
      </w:r>
      <w:r w:rsidRPr="00E67E0D">
        <w:rPr>
          <w:noProof w:val="0"/>
          <w:snapToGrid w:val="0"/>
        </w:rPr>
        <w:tab/>
        <w:t>SourceOfUEActivityBehaviourInformation</w:t>
      </w:r>
      <w:r w:rsidRPr="00E67E0D">
        <w:rPr>
          <w:noProof w:val="0"/>
          <w:snapToGrid w:val="0"/>
        </w:rPr>
        <w:tab/>
      </w:r>
      <w:r w:rsidRPr="00E67E0D">
        <w:rPr>
          <w:noProof w:val="0"/>
          <w:snapToGrid w:val="0"/>
        </w:rPr>
        <w:tab/>
        <w:t>OPTIONAL,</w:t>
      </w:r>
    </w:p>
    <w:p w14:paraId="1E3E3AB0"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{ExpectedUEActivityBehaviour-ExtIEs} }</w:t>
      </w:r>
      <w:r w:rsidRPr="00E67E0D">
        <w:rPr>
          <w:noProof w:val="0"/>
          <w:snapToGrid w:val="0"/>
        </w:rPr>
        <w:tab/>
        <w:t>OPTIONAL,</w:t>
      </w:r>
    </w:p>
    <w:p w14:paraId="545E2B8E" w14:textId="77777777" w:rsidR="006A1CE4" w:rsidRPr="00E67E0D" w:rsidRDefault="006A1CE4" w:rsidP="00E7499B">
      <w:pPr>
        <w:pStyle w:val="PL"/>
        <w:rPr>
          <w:noProof w:val="0"/>
          <w:snapToGrid w:val="0"/>
        </w:rPr>
      </w:pPr>
      <w:r w:rsidRPr="00E67E0D">
        <w:rPr>
          <w:noProof w:val="0"/>
          <w:snapToGrid w:val="0"/>
        </w:rPr>
        <w:tab/>
        <w:t>...</w:t>
      </w:r>
    </w:p>
    <w:p w14:paraId="3BB9DA93" w14:textId="77777777" w:rsidR="006A1CE4" w:rsidRPr="00E67E0D" w:rsidRDefault="006A1CE4" w:rsidP="00E7499B">
      <w:pPr>
        <w:pStyle w:val="PL"/>
        <w:rPr>
          <w:noProof w:val="0"/>
          <w:snapToGrid w:val="0"/>
        </w:rPr>
      </w:pPr>
      <w:r w:rsidRPr="00E67E0D">
        <w:rPr>
          <w:noProof w:val="0"/>
          <w:snapToGrid w:val="0"/>
        </w:rPr>
        <w:t>}</w:t>
      </w:r>
    </w:p>
    <w:p w14:paraId="64031A22" w14:textId="77777777" w:rsidR="006A1CE4" w:rsidRPr="00E67E0D" w:rsidRDefault="006A1CE4" w:rsidP="00E7499B">
      <w:pPr>
        <w:pStyle w:val="PL"/>
        <w:rPr>
          <w:noProof w:val="0"/>
          <w:snapToGrid w:val="0"/>
        </w:rPr>
      </w:pPr>
    </w:p>
    <w:p w14:paraId="660E774C" w14:textId="77777777" w:rsidR="006A1CE4" w:rsidRPr="00E67E0D" w:rsidRDefault="006A1CE4" w:rsidP="00E7499B">
      <w:pPr>
        <w:pStyle w:val="PL"/>
        <w:rPr>
          <w:noProof w:val="0"/>
          <w:snapToGrid w:val="0"/>
        </w:rPr>
      </w:pPr>
      <w:r w:rsidRPr="00E67E0D">
        <w:rPr>
          <w:noProof w:val="0"/>
          <w:snapToGrid w:val="0"/>
        </w:rPr>
        <w:t>ExpectedUEActivityBehaviour-ExtIEs NGAP-PROTOCOL-EXTENSION ::= {</w:t>
      </w:r>
    </w:p>
    <w:p w14:paraId="54037C7E" w14:textId="77777777" w:rsidR="006A1CE4" w:rsidRPr="00E67E0D" w:rsidRDefault="006A1CE4" w:rsidP="00E7499B">
      <w:pPr>
        <w:pStyle w:val="PL"/>
        <w:rPr>
          <w:noProof w:val="0"/>
          <w:snapToGrid w:val="0"/>
        </w:rPr>
      </w:pPr>
      <w:r w:rsidRPr="00E67E0D">
        <w:rPr>
          <w:noProof w:val="0"/>
          <w:snapToGrid w:val="0"/>
        </w:rPr>
        <w:tab/>
        <w:t>...</w:t>
      </w:r>
    </w:p>
    <w:p w14:paraId="24CBDE78" w14:textId="77777777" w:rsidR="006A1CE4" w:rsidRPr="00E67E0D" w:rsidRDefault="006A1CE4" w:rsidP="00E7499B">
      <w:pPr>
        <w:pStyle w:val="PL"/>
        <w:rPr>
          <w:noProof w:val="0"/>
          <w:snapToGrid w:val="0"/>
        </w:rPr>
      </w:pPr>
      <w:r w:rsidRPr="00E67E0D">
        <w:rPr>
          <w:noProof w:val="0"/>
          <w:snapToGrid w:val="0"/>
        </w:rPr>
        <w:t>}</w:t>
      </w:r>
    </w:p>
    <w:p w14:paraId="3C225C43" w14:textId="77777777" w:rsidR="006A1CE4" w:rsidRPr="00E67E0D" w:rsidRDefault="006A1CE4" w:rsidP="00E7499B">
      <w:pPr>
        <w:pStyle w:val="PL"/>
        <w:rPr>
          <w:noProof w:val="0"/>
          <w:snapToGrid w:val="0"/>
        </w:rPr>
      </w:pPr>
    </w:p>
    <w:p w14:paraId="0D3A58CD" w14:textId="77777777" w:rsidR="006A1CE4" w:rsidRPr="00E67E0D" w:rsidRDefault="006A1CE4" w:rsidP="00E7499B">
      <w:pPr>
        <w:pStyle w:val="PL"/>
        <w:rPr>
          <w:noProof w:val="0"/>
          <w:snapToGrid w:val="0"/>
        </w:rPr>
      </w:pPr>
      <w:r w:rsidRPr="00E67E0D">
        <w:rPr>
          <w:noProof w:val="0"/>
          <w:snapToGrid w:val="0"/>
        </w:rPr>
        <w:t>ExpectedUEBehaviour ::= SEQUENCE {</w:t>
      </w:r>
    </w:p>
    <w:p w14:paraId="126D5783" w14:textId="77777777" w:rsidR="006A1CE4" w:rsidRPr="00E67E0D" w:rsidRDefault="006A1CE4" w:rsidP="00E7499B">
      <w:pPr>
        <w:pStyle w:val="PL"/>
        <w:rPr>
          <w:noProof w:val="0"/>
          <w:snapToGrid w:val="0"/>
        </w:rPr>
      </w:pPr>
      <w:r w:rsidRPr="00E67E0D">
        <w:rPr>
          <w:noProof w:val="0"/>
          <w:snapToGrid w:val="0"/>
        </w:rPr>
        <w:tab/>
        <w:t>expectedUEActivityBehaviour</w:t>
      </w:r>
      <w:r w:rsidRPr="00E67E0D">
        <w:rPr>
          <w:noProof w:val="0"/>
          <w:snapToGrid w:val="0"/>
        </w:rPr>
        <w:tab/>
      </w:r>
      <w:r w:rsidRPr="00E67E0D">
        <w:rPr>
          <w:noProof w:val="0"/>
          <w:snapToGrid w:val="0"/>
        </w:rPr>
        <w:tab/>
        <w:t xml:space="preserve">ExpectedUEActivityBehaviour </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07C3086C" w14:textId="77777777" w:rsidR="006A1CE4" w:rsidRPr="00E67E0D" w:rsidRDefault="006A1CE4" w:rsidP="00E7499B">
      <w:pPr>
        <w:pStyle w:val="PL"/>
        <w:rPr>
          <w:noProof w:val="0"/>
          <w:snapToGrid w:val="0"/>
        </w:rPr>
      </w:pPr>
      <w:r w:rsidRPr="00E67E0D">
        <w:rPr>
          <w:noProof w:val="0"/>
          <w:snapToGrid w:val="0"/>
        </w:rPr>
        <w:tab/>
        <w:t>expectedHOInterval</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ExpectedHOInterval</w:t>
      </w:r>
      <w:r w:rsidRPr="00E67E0D">
        <w:rPr>
          <w:noProof w:val="0"/>
          <w:snapToGrid w:val="0"/>
        </w:rPr>
        <w:tab/>
      </w:r>
      <w:r w:rsidRPr="00E67E0D">
        <w:rPr>
          <w:noProof w:val="0"/>
          <w:snapToGrid w:val="0"/>
        </w:rPr>
        <w:tab/>
        <w:t xml:space="preserve"> </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6026C3D1" w14:textId="77777777" w:rsidR="006A1CE4" w:rsidRPr="00E67E0D" w:rsidRDefault="006A1CE4" w:rsidP="00E7499B">
      <w:pPr>
        <w:pStyle w:val="PL"/>
        <w:tabs>
          <w:tab w:val="clear" w:pos="1920"/>
          <w:tab w:val="left" w:pos="1757"/>
        </w:tabs>
        <w:rPr>
          <w:noProof w:val="0"/>
          <w:snapToGrid w:val="0"/>
        </w:rPr>
      </w:pPr>
      <w:r w:rsidRPr="00E67E0D">
        <w:rPr>
          <w:noProof w:val="0"/>
          <w:snapToGrid w:val="0"/>
        </w:rPr>
        <w:tab/>
      </w:r>
      <w:r w:rsidRPr="00E67E0D">
        <w:rPr>
          <w:rFonts w:cs="Arial"/>
        </w:rPr>
        <w:t>expectedUEMobility</w:t>
      </w:r>
      <w:r w:rsidRPr="00E67E0D">
        <w:rPr>
          <w:rFonts w:cs="Arial"/>
        </w:rPr>
        <w:tab/>
      </w:r>
      <w:r w:rsidRPr="00E67E0D">
        <w:rPr>
          <w:rFonts w:cs="Arial"/>
        </w:rPr>
        <w:tab/>
      </w:r>
      <w:r w:rsidRPr="00E67E0D">
        <w:rPr>
          <w:rFonts w:cs="Arial"/>
        </w:rPr>
        <w:tab/>
      </w:r>
      <w:r w:rsidRPr="00E67E0D">
        <w:rPr>
          <w:rFonts w:cs="Arial"/>
        </w:rPr>
        <w:tab/>
        <w:t>ExpectedUEMobility</w:t>
      </w:r>
      <w:r w:rsidRPr="00E67E0D">
        <w:rPr>
          <w:rFonts w:cs="Arial"/>
        </w:rPr>
        <w:tab/>
      </w:r>
      <w:r w:rsidRPr="00E67E0D">
        <w:rPr>
          <w:rFonts w:cs="Arial"/>
        </w:rPr>
        <w:tab/>
      </w:r>
      <w:r w:rsidRPr="00E67E0D">
        <w:rPr>
          <w:rFonts w:cs="Arial"/>
        </w:rPr>
        <w:tab/>
      </w:r>
      <w:r w:rsidRPr="00E67E0D">
        <w:rPr>
          <w:rFonts w:cs="Arial"/>
        </w:rPr>
        <w:tab/>
      </w:r>
      <w:r w:rsidRPr="00E67E0D">
        <w:rPr>
          <w:rFonts w:cs="Arial"/>
        </w:rPr>
        <w:tab/>
      </w:r>
      <w:r w:rsidRPr="00E67E0D">
        <w:rPr>
          <w:rFonts w:cs="Arial"/>
        </w:rPr>
        <w:tab/>
      </w:r>
      <w:r w:rsidRPr="00E67E0D">
        <w:rPr>
          <w:rFonts w:cs="Arial"/>
        </w:rPr>
        <w:tab/>
      </w:r>
      <w:r w:rsidRPr="00E67E0D">
        <w:rPr>
          <w:rFonts w:cs="Arial"/>
        </w:rPr>
        <w:tab/>
        <w:t>OPTIONAL,</w:t>
      </w:r>
    </w:p>
    <w:p w14:paraId="4A3305B0" w14:textId="77777777" w:rsidR="006A1CE4" w:rsidRPr="00E67E0D" w:rsidRDefault="006A1CE4" w:rsidP="00E7499B">
      <w:pPr>
        <w:pStyle w:val="PL"/>
        <w:tabs>
          <w:tab w:val="clear" w:pos="1920"/>
          <w:tab w:val="left" w:pos="1757"/>
        </w:tabs>
        <w:rPr>
          <w:noProof w:val="0"/>
          <w:snapToGrid w:val="0"/>
        </w:rPr>
      </w:pPr>
      <w:r w:rsidRPr="00E67E0D">
        <w:rPr>
          <w:noProof w:val="0"/>
          <w:snapToGrid w:val="0"/>
        </w:rPr>
        <w:tab/>
      </w:r>
      <w:r w:rsidRPr="00E67E0D">
        <w:rPr>
          <w:rFonts w:cs="Arial"/>
        </w:rPr>
        <w:t>expectedUEMovingTrajectory</w:t>
      </w:r>
      <w:r w:rsidRPr="00E67E0D">
        <w:rPr>
          <w:rFonts w:cs="Arial"/>
        </w:rPr>
        <w:tab/>
      </w:r>
      <w:r w:rsidRPr="00E67E0D">
        <w:rPr>
          <w:rFonts w:cs="Arial"/>
        </w:rPr>
        <w:tab/>
        <w:t>ExpectedUEMovingTrajectory</w:t>
      </w:r>
      <w:r w:rsidRPr="00E67E0D">
        <w:rPr>
          <w:rFonts w:cs="Arial"/>
        </w:rPr>
        <w:tab/>
      </w:r>
      <w:r w:rsidRPr="00E67E0D">
        <w:rPr>
          <w:rFonts w:cs="Arial"/>
        </w:rPr>
        <w:tab/>
      </w:r>
      <w:r w:rsidRPr="00E67E0D">
        <w:rPr>
          <w:rFonts w:cs="Arial"/>
        </w:rPr>
        <w:tab/>
      </w:r>
      <w:r w:rsidRPr="00E67E0D">
        <w:rPr>
          <w:rFonts w:cs="Arial"/>
        </w:rPr>
        <w:tab/>
      </w:r>
      <w:r w:rsidRPr="00E67E0D">
        <w:rPr>
          <w:rFonts w:cs="Arial"/>
        </w:rPr>
        <w:tab/>
      </w:r>
      <w:r w:rsidRPr="00E67E0D">
        <w:rPr>
          <w:rFonts w:cs="Arial"/>
        </w:rPr>
        <w:tab/>
        <w:t>OPTIONAL,</w:t>
      </w:r>
    </w:p>
    <w:p w14:paraId="226E05D5"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{ExpectedUEBehaviour-ExtIEs} }</w:t>
      </w:r>
      <w:r w:rsidRPr="00E67E0D">
        <w:rPr>
          <w:noProof w:val="0"/>
          <w:snapToGrid w:val="0"/>
        </w:rPr>
        <w:tab/>
        <w:t>OPTIONAL,</w:t>
      </w:r>
    </w:p>
    <w:p w14:paraId="71E28E7F" w14:textId="77777777" w:rsidR="006A1CE4" w:rsidRPr="00E67E0D" w:rsidRDefault="006A1CE4" w:rsidP="00E7499B">
      <w:pPr>
        <w:pStyle w:val="PL"/>
        <w:rPr>
          <w:noProof w:val="0"/>
          <w:snapToGrid w:val="0"/>
        </w:rPr>
      </w:pPr>
      <w:r w:rsidRPr="00E67E0D">
        <w:rPr>
          <w:noProof w:val="0"/>
          <w:snapToGrid w:val="0"/>
        </w:rPr>
        <w:tab/>
        <w:t>...</w:t>
      </w:r>
    </w:p>
    <w:p w14:paraId="1B81A157" w14:textId="77777777" w:rsidR="006A1CE4" w:rsidRPr="00E67E0D" w:rsidRDefault="006A1CE4" w:rsidP="00E7499B">
      <w:pPr>
        <w:pStyle w:val="PL"/>
        <w:rPr>
          <w:noProof w:val="0"/>
          <w:snapToGrid w:val="0"/>
        </w:rPr>
      </w:pPr>
      <w:r w:rsidRPr="00E67E0D">
        <w:rPr>
          <w:noProof w:val="0"/>
          <w:snapToGrid w:val="0"/>
        </w:rPr>
        <w:t>}</w:t>
      </w:r>
    </w:p>
    <w:p w14:paraId="57173C2E" w14:textId="77777777" w:rsidR="006A1CE4" w:rsidRPr="00E67E0D" w:rsidRDefault="006A1CE4" w:rsidP="00E7499B">
      <w:pPr>
        <w:pStyle w:val="PL"/>
        <w:rPr>
          <w:noProof w:val="0"/>
          <w:snapToGrid w:val="0"/>
        </w:rPr>
      </w:pPr>
    </w:p>
    <w:p w14:paraId="316C85AE" w14:textId="77777777" w:rsidR="006A1CE4" w:rsidRPr="00E67E0D" w:rsidRDefault="006A1CE4" w:rsidP="00E7499B">
      <w:pPr>
        <w:pStyle w:val="PL"/>
        <w:rPr>
          <w:noProof w:val="0"/>
          <w:snapToGrid w:val="0"/>
        </w:rPr>
      </w:pPr>
      <w:r w:rsidRPr="00E67E0D">
        <w:rPr>
          <w:noProof w:val="0"/>
          <w:snapToGrid w:val="0"/>
        </w:rPr>
        <w:t>ExpectedUEBehaviour-ExtIEs NGAP-PROTOCOL-EXTENSION ::= {</w:t>
      </w:r>
    </w:p>
    <w:p w14:paraId="2B513D4D" w14:textId="77777777" w:rsidR="006A1CE4" w:rsidRPr="00E67E0D" w:rsidRDefault="006A1CE4" w:rsidP="00E7499B">
      <w:pPr>
        <w:pStyle w:val="PL"/>
        <w:rPr>
          <w:noProof w:val="0"/>
          <w:snapToGrid w:val="0"/>
        </w:rPr>
      </w:pPr>
      <w:r w:rsidRPr="00E67E0D">
        <w:rPr>
          <w:noProof w:val="0"/>
          <w:snapToGrid w:val="0"/>
        </w:rPr>
        <w:tab/>
        <w:t>...</w:t>
      </w:r>
    </w:p>
    <w:p w14:paraId="66A98BB0" w14:textId="77777777" w:rsidR="006A1CE4" w:rsidRPr="00E67E0D" w:rsidRDefault="006A1CE4" w:rsidP="00E7499B">
      <w:pPr>
        <w:pStyle w:val="PL"/>
        <w:rPr>
          <w:noProof w:val="0"/>
          <w:snapToGrid w:val="0"/>
        </w:rPr>
      </w:pPr>
      <w:r w:rsidRPr="00E67E0D">
        <w:rPr>
          <w:noProof w:val="0"/>
          <w:snapToGrid w:val="0"/>
        </w:rPr>
        <w:t>}</w:t>
      </w:r>
    </w:p>
    <w:p w14:paraId="1160BB2D" w14:textId="77777777" w:rsidR="006A1CE4" w:rsidRPr="00E67E0D" w:rsidRDefault="006A1CE4" w:rsidP="00E7499B">
      <w:pPr>
        <w:pStyle w:val="PL"/>
        <w:ind w:left="800" w:hanging="400"/>
        <w:rPr>
          <w:noProof w:val="0"/>
          <w:snapToGrid w:val="0"/>
        </w:rPr>
      </w:pPr>
    </w:p>
    <w:p w14:paraId="46F977D4" w14:textId="77777777" w:rsidR="006A1CE4" w:rsidRPr="00E67E0D" w:rsidRDefault="006A1CE4" w:rsidP="00E7499B">
      <w:pPr>
        <w:pStyle w:val="PL"/>
        <w:rPr>
          <w:noProof w:val="0"/>
          <w:snapToGrid w:val="0"/>
        </w:rPr>
      </w:pPr>
      <w:r w:rsidRPr="00E67E0D">
        <w:rPr>
          <w:noProof w:val="0"/>
          <w:snapToGrid w:val="0"/>
        </w:rPr>
        <w:t>ExpectedUEMobility ::= ENUMERATED {</w:t>
      </w:r>
    </w:p>
    <w:p w14:paraId="6B76C89E" w14:textId="77777777" w:rsidR="006A1CE4" w:rsidRPr="00E67E0D" w:rsidRDefault="006A1CE4" w:rsidP="00E7499B">
      <w:pPr>
        <w:pStyle w:val="PL"/>
        <w:rPr>
          <w:noProof w:val="0"/>
          <w:snapToGrid w:val="0"/>
        </w:rPr>
      </w:pPr>
      <w:r w:rsidRPr="00E67E0D">
        <w:rPr>
          <w:noProof w:val="0"/>
          <w:snapToGrid w:val="0"/>
        </w:rPr>
        <w:tab/>
        <w:t>stationary,</w:t>
      </w:r>
    </w:p>
    <w:p w14:paraId="46FB55FA" w14:textId="77777777" w:rsidR="006A1CE4" w:rsidRPr="00E67E0D" w:rsidRDefault="006A1CE4" w:rsidP="00E7499B">
      <w:pPr>
        <w:pStyle w:val="PL"/>
        <w:rPr>
          <w:noProof w:val="0"/>
          <w:snapToGrid w:val="0"/>
        </w:rPr>
      </w:pPr>
      <w:r w:rsidRPr="00E67E0D">
        <w:rPr>
          <w:noProof w:val="0"/>
          <w:snapToGrid w:val="0"/>
        </w:rPr>
        <w:tab/>
        <w:t>mobile,</w:t>
      </w:r>
    </w:p>
    <w:p w14:paraId="331E25F9" w14:textId="77777777" w:rsidR="006A1CE4" w:rsidRPr="00E67E0D" w:rsidRDefault="006A1CE4" w:rsidP="00E7499B">
      <w:pPr>
        <w:pStyle w:val="PL"/>
        <w:rPr>
          <w:noProof w:val="0"/>
          <w:snapToGrid w:val="0"/>
        </w:rPr>
      </w:pPr>
      <w:r w:rsidRPr="00E67E0D">
        <w:rPr>
          <w:noProof w:val="0"/>
          <w:snapToGrid w:val="0"/>
        </w:rPr>
        <w:tab/>
        <w:t>...</w:t>
      </w:r>
    </w:p>
    <w:p w14:paraId="26A3863E" w14:textId="77777777" w:rsidR="006A1CE4" w:rsidRPr="00E67E0D" w:rsidRDefault="006A1CE4" w:rsidP="00E7499B">
      <w:pPr>
        <w:pStyle w:val="PL"/>
        <w:rPr>
          <w:noProof w:val="0"/>
          <w:snapToGrid w:val="0"/>
        </w:rPr>
      </w:pPr>
      <w:r w:rsidRPr="00E67E0D">
        <w:rPr>
          <w:noProof w:val="0"/>
          <w:snapToGrid w:val="0"/>
        </w:rPr>
        <w:t>}</w:t>
      </w:r>
    </w:p>
    <w:p w14:paraId="6A61C89F" w14:textId="77777777" w:rsidR="006A1CE4" w:rsidRPr="00E67E0D" w:rsidRDefault="006A1CE4" w:rsidP="00E7499B">
      <w:pPr>
        <w:pStyle w:val="PL"/>
        <w:rPr>
          <w:noProof w:val="0"/>
          <w:snapToGrid w:val="0"/>
        </w:rPr>
      </w:pPr>
    </w:p>
    <w:p w14:paraId="445A5C45" w14:textId="77777777" w:rsidR="006A1CE4" w:rsidRPr="00E67E0D" w:rsidRDefault="006A1CE4" w:rsidP="00E7499B">
      <w:pPr>
        <w:pStyle w:val="PL"/>
        <w:rPr>
          <w:noProof w:val="0"/>
          <w:snapToGrid w:val="0"/>
        </w:rPr>
      </w:pPr>
      <w:r w:rsidRPr="00E67E0D">
        <w:rPr>
          <w:rFonts w:cs="Arial"/>
        </w:rPr>
        <w:t>ExpectedUEMovingTrajectory</w:t>
      </w:r>
      <w:r w:rsidRPr="00E67E0D">
        <w:rPr>
          <w:noProof w:val="0"/>
          <w:snapToGrid w:val="0"/>
        </w:rPr>
        <w:t xml:space="preserve"> ::= SEQUENCE (SIZE(1..maxnoofCellsUEMovingTrajectory)) OF ExpectedUEMovingTrajectoryItem</w:t>
      </w:r>
    </w:p>
    <w:p w14:paraId="59929B1B" w14:textId="77777777" w:rsidR="006A1CE4" w:rsidRPr="00E67E0D" w:rsidRDefault="006A1CE4" w:rsidP="00E7499B">
      <w:pPr>
        <w:pStyle w:val="PL"/>
        <w:rPr>
          <w:noProof w:val="0"/>
          <w:snapToGrid w:val="0"/>
        </w:rPr>
      </w:pPr>
    </w:p>
    <w:p w14:paraId="6855450E" w14:textId="77777777" w:rsidR="006A1CE4" w:rsidRPr="00E67E0D" w:rsidRDefault="006A1CE4" w:rsidP="00E7499B">
      <w:pPr>
        <w:pStyle w:val="PL"/>
        <w:rPr>
          <w:noProof w:val="0"/>
          <w:snapToGrid w:val="0"/>
        </w:rPr>
      </w:pPr>
      <w:r w:rsidRPr="00E67E0D">
        <w:rPr>
          <w:noProof w:val="0"/>
          <w:snapToGrid w:val="0"/>
        </w:rPr>
        <w:t>ExpectedUEMovingTrajectoryItem ::= SEQUENCE {</w:t>
      </w:r>
    </w:p>
    <w:p w14:paraId="2A4719A8" w14:textId="77777777" w:rsidR="006A1CE4" w:rsidRPr="00E67E0D" w:rsidRDefault="006A1CE4" w:rsidP="00E7499B">
      <w:pPr>
        <w:pStyle w:val="PL"/>
        <w:rPr>
          <w:noProof w:val="0"/>
          <w:snapToGrid w:val="0"/>
        </w:rPr>
      </w:pPr>
      <w:r w:rsidRPr="00E67E0D">
        <w:rPr>
          <w:noProof w:val="0"/>
          <w:snapToGrid w:val="0"/>
        </w:rPr>
        <w:tab/>
        <w:t>nGRAN-CGI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NGRAN-CGI,</w:t>
      </w:r>
    </w:p>
    <w:p w14:paraId="04B00745" w14:textId="77777777" w:rsidR="006A1CE4" w:rsidRPr="00E67E0D" w:rsidRDefault="006A1CE4" w:rsidP="00E7499B">
      <w:pPr>
        <w:pStyle w:val="PL"/>
        <w:rPr>
          <w:noProof w:val="0"/>
          <w:snapToGrid w:val="0"/>
        </w:rPr>
      </w:pPr>
      <w:r w:rsidRPr="00E67E0D">
        <w:rPr>
          <w:noProof w:val="0"/>
          <w:snapToGrid w:val="0"/>
        </w:rPr>
        <w:tab/>
        <w:t>timeStayedInCell</w:t>
      </w:r>
      <w:r w:rsidRPr="00E67E0D">
        <w:rPr>
          <w:noProof w:val="0"/>
          <w:snapToGrid w:val="0"/>
        </w:rPr>
        <w:tab/>
      </w:r>
      <w:r w:rsidRPr="00E67E0D">
        <w:rPr>
          <w:noProof w:val="0"/>
          <w:snapToGrid w:val="0"/>
        </w:rPr>
        <w:tab/>
        <w:t>INTEGER (0..4095)</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70138F3F"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{ExpectedUEMovingTrajectoryItem-ExtIEs} }</w:t>
      </w:r>
      <w:r w:rsidRPr="00E67E0D">
        <w:rPr>
          <w:noProof w:val="0"/>
          <w:snapToGrid w:val="0"/>
        </w:rPr>
        <w:tab/>
        <w:t>OPTIONAL,</w:t>
      </w:r>
    </w:p>
    <w:p w14:paraId="396B5208" w14:textId="77777777" w:rsidR="006A1CE4" w:rsidRPr="00E67E0D" w:rsidRDefault="006A1CE4" w:rsidP="00E7499B">
      <w:pPr>
        <w:pStyle w:val="PL"/>
        <w:rPr>
          <w:noProof w:val="0"/>
          <w:snapToGrid w:val="0"/>
        </w:rPr>
      </w:pPr>
      <w:r w:rsidRPr="00E67E0D">
        <w:rPr>
          <w:noProof w:val="0"/>
          <w:snapToGrid w:val="0"/>
        </w:rPr>
        <w:tab/>
        <w:t>...</w:t>
      </w:r>
    </w:p>
    <w:p w14:paraId="6536D758" w14:textId="77777777" w:rsidR="006A1CE4" w:rsidRPr="00E67E0D" w:rsidRDefault="006A1CE4" w:rsidP="00E7499B">
      <w:pPr>
        <w:pStyle w:val="PL"/>
        <w:rPr>
          <w:noProof w:val="0"/>
          <w:snapToGrid w:val="0"/>
        </w:rPr>
      </w:pPr>
      <w:r w:rsidRPr="00E67E0D">
        <w:rPr>
          <w:noProof w:val="0"/>
          <w:snapToGrid w:val="0"/>
        </w:rPr>
        <w:t>}</w:t>
      </w:r>
    </w:p>
    <w:p w14:paraId="03F02E07" w14:textId="77777777" w:rsidR="006A1CE4" w:rsidRPr="00E67E0D" w:rsidRDefault="006A1CE4" w:rsidP="00E7499B">
      <w:pPr>
        <w:pStyle w:val="PL"/>
        <w:rPr>
          <w:noProof w:val="0"/>
          <w:snapToGrid w:val="0"/>
        </w:rPr>
      </w:pPr>
    </w:p>
    <w:p w14:paraId="30227AF7" w14:textId="77777777" w:rsidR="006A1CE4" w:rsidRPr="00E67E0D" w:rsidRDefault="006A1CE4" w:rsidP="00E7499B">
      <w:pPr>
        <w:pStyle w:val="PL"/>
        <w:rPr>
          <w:noProof w:val="0"/>
          <w:snapToGrid w:val="0"/>
        </w:rPr>
      </w:pPr>
      <w:r w:rsidRPr="00E67E0D">
        <w:rPr>
          <w:noProof w:val="0"/>
          <w:snapToGrid w:val="0"/>
        </w:rPr>
        <w:t>ExpectedUEMovingTrajectoryItem-ExtIEs NGAP-PROTOCOL-EXTENSION ::= {</w:t>
      </w:r>
    </w:p>
    <w:p w14:paraId="35D426F4" w14:textId="77777777" w:rsidR="006A1CE4" w:rsidRPr="00E67E0D" w:rsidRDefault="006A1CE4" w:rsidP="00E7499B">
      <w:pPr>
        <w:pStyle w:val="PL"/>
        <w:rPr>
          <w:noProof w:val="0"/>
          <w:snapToGrid w:val="0"/>
        </w:rPr>
      </w:pPr>
      <w:r w:rsidRPr="00E67E0D">
        <w:rPr>
          <w:noProof w:val="0"/>
          <w:snapToGrid w:val="0"/>
        </w:rPr>
        <w:tab/>
        <w:t>...</w:t>
      </w:r>
    </w:p>
    <w:p w14:paraId="26E73496" w14:textId="77777777" w:rsidR="006A1CE4" w:rsidRPr="00E67E0D" w:rsidRDefault="006A1CE4" w:rsidP="00E7499B">
      <w:pPr>
        <w:pStyle w:val="PL"/>
        <w:rPr>
          <w:noProof w:val="0"/>
          <w:snapToGrid w:val="0"/>
        </w:rPr>
      </w:pPr>
      <w:r w:rsidRPr="00E67E0D">
        <w:rPr>
          <w:noProof w:val="0"/>
          <w:snapToGrid w:val="0"/>
        </w:rPr>
        <w:t>}</w:t>
      </w:r>
    </w:p>
    <w:p w14:paraId="0ED91F15" w14:textId="77777777" w:rsidR="006A1CE4" w:rsidRPr="00E67E0D" w:rsidRDefault="006A1CE4" w:rsidP="00E7499B">
      <w:pPr>
        <w:pStyle w:val="PL"/>
        <w:rPr>
          <w:noProof w:val="0"/>
          <w:snapToGrid w:val="0"/>
        </w:rPr>
      </w:pPr>
    </w:p>
    <w:p w14:paraId="3A8A3222" w14:textId="77777777" w:rsidR="006A1CE4" w:rsidRPr="00E67E0D" w:rsidRDefault="006A1CE4" w:rsidP="00E7499B">
      <w:pPr>
        <w:pStyle w:val="PL"/>
        <w:outlineLvl w:val="3"/>
        <w:rPr>
          <w:noProof w:val="0"/>
          <w:snapToGrid w:val="0"/>
        </w:rPr>
      </w:pPr>
      <w:r w:rsidRPr="00E67E0D">
        <w:rPr>
          <w:noProof w:val="0"/>
          <w:snapToGrid w:val="0"/>
        </w:rPr>
        <w:t>-- F</w:t>
      </w:r>
    </w:p>
    <w:p w14:paraId="62B22375" w14:textId="77777777" w:rsidR="006A1CE4" w:rsidRPr="00E67E0D" w:rsidRDefault="006A1CE4" w:rsidP="00E7499B">
      <w:pPr>
        <w:pStyle w:val="PL"/>
        <w:outlineLvl w:val="3"/>
        <w:rPr>
          <w:noProof w:val="0"/>
          <w:snapToGrid w:val="0"/>
        </w:rPr>
      </w:pPr>
    </w:p>
    <w:p w14:paraId="670728ED" w14:textId="77777777" w:rsidR="006A1CE4" w:rsidRPr="00E67E0D" w:rsidRDefault="006A1CE4" w:rsidP="00E7499B">
      <w:pPr>
        <w:pStyle w:val="PL"/>
        <w:rPr>
          <w:noProof w:val="0"/>
          <w:snapToGrid w:val="0"/>
        </w:rPr>
      </w:pPr>
      <w:r w:rsidRPr="00E67E0D">
        <w:rPr>
          <w:noProof w:val="0"/>
          <w:snapToGrid w:val="0"/>
        </w:rPr>
        <w:t>FiveG-S-TMSI ::= SEQUENCE {</w:t>
      </w:r>
    </w:p>
    <w:p w14:paraId="18B9FBBE" w14:textId="77777777" w:rsidR="006A1CE4" w:rsidRPr="00E67E0D" w:rsidRDefault="006A1CE4" w:rsidP="00E7499B">
      <w:pPr>
        <w:pStyle w:val="PL"/>
        <w:rPr>
          <w:noProof w:val="0"/>
          <w:snapToGrid w:val="0"/>
        </w:rPr>
      </w:pPr>
      <w:r w:rsidRPr="00E67E0D">
        <w:rPr>
          <w:noProof w:val="0"/>
          <w:snapToGrid w:val="0"/>
        </w:rPr>
        <w:tab/>
        <w:t>aMFSetID</w:t>
      </w:r>
      <w:r w:rsidRPr="00E67E0D">
        <w:rPr>
          <w:noProof w:val="0"/>
          <w:snapToGrid w:val="0"/>
        </w:rPr>
        <w:tab/>
      </w:r>
      <w:r w:rsidRPr="00E67E0D">
        <w:rPr>
          <w:noProof w:val="0"/>
          <w:snapToGrid w:val="0"/>
        </w:rPr>
        <w:tab/>
      </w:r>
      <w:r w:rsidRPr="00E67E0D">
        <w:rPr>
          <w:noProof w:val="0"/>
          <w:snapToGrid w:val="0"/>
        </w:rPr>
        <w:tab/>
        <w:t>AMFSetID,</w:t>
      </w:r>
    </w:p>
    <w:p w14:paraId="31FB743A" w14:textId="77777777" w:rsidR="006A1CE4" w:rsidRPr="00E67E0D" w:rsidRDefault="006A1CE4" w:rsidP="00E7499B">
      <w:pPr>
        <w:pStyle w:val="PL"/>
        <w:rPr>
          <w:noProof w:val="0"/>
          <w:snapToGrid w:val="0"/>
        </w:rPr>
      </w:pPr>
      <w:r w:rsidRPr="00E67E0D">
        <w:rPr>
          <w:noProof w:val="0"/>
          <w:snapToGrid w:val="0"/>
        </w:rPr>
        <w:tab/>
        <w:t>aMFPointer</w:t>
      </w:r>
      <w:r w:rsidRPr="00E67E0D">
        <w:rPr>
          <w:noProof w:val="0"/>
          <w:snapToGrid w:val="0"/>
        </w:rPr>
        <w:tab/>
      </w:r>
      <w:r w:rsidRPr="00E67E0D">
        <w:rPr>
          <w:noProof w:val="0"/>
          <w:snapToGrid w:val="0"/>
        </w:rPr>
        <w:tab/>
      </w:r>
      <w:r w:rsidRPr="00E67E0D">
        <w:rPr>
          <w:noProof w:val="0"/>
          <w:snapToGrid w:val="0"/>
        </w:rPr>
        <w:tab/>
        <w:t>AMFPointer,</w:t>
      </w:r>
    </w:p>
    <w:p w14:paraId="16A6A47F" w14:textId="77777777" w:rsidR="006A1CE4" w:rsidRPr="00E67E0D" w:rsidRDefault="006A1CE4" w:rsidP="00E7499B">
      <w:pPr>
        <w:pStyle w:val="PL"/>
        <w:rPr>
          <w:rFonts w:eastAsia="Malgun Gothic"/>
          <w:noProof w:val="0"/>
          <w:snapToGrid w:val="0"/>
          <w:lang w:eastAsia="ko-KR"/>
        </w:rPr>
      </w:pPr>
      <w:r w:rsidRPr="00E67E0D">
        <w:rPr>
          <w:rFonts w:eastAsia="Malgun Gothic"/>
          <w:noProof w:val="0"/>
          <w:snapToGrid w:val="0"/>
          <w:lang w:eastAsia="ko-KR"/>
        </w:rPr>
        <w:tab/>
        <w:t>fiveG</w:t>
      </w:r>
      <w:r w:rsidRPr="00E67E0D">
        <w:rPr>
          <w:noProof w:val="0"/>
          <w:snapToGrid w:val="0"/>
        </w:rPr>
        <w:t>-TMSI</w:t>
      </w:r>
      <w:r w:rsidRPr="00E67E0D">
        <w:rPr>
          <w:noProof w:val="0"/>
          <w:snapToGrid w:val="0"/>
        </w:rPr>
        <w:tab/>
      </w:r>
      <w:r w:rsidRPr="00E67E0D">
        <w:rPr>
          <w:noProof w:val="0"/>
          <w:snapToGrid w:val="0"/>
        </w:rPr>
        <w:tab/>
      </w:r>
      <w:r w:rsidRPr="00E67E0D">
        <w:rPr>
          <w:noProof w:val="0"/>
          <w:snapToGrid w:val="0"/>
        </w:rPr>
        <w:tab/>
        <w:t>FiveG-TMSI,</w:t>
      </w:r>
    </w:p>
    <w:p w14:paraId="1201644C"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{FiveG-S-TMSI-ExtIEs} }</w:t>
      </w:r>
      <w:r w:rsidRPr="00E67E0D">
        <w:rPr>
          <w:noProof w:val="0"/>
          <w:snapToGrid w:val="0"/>
        </w:rPr>
        <w:tab/>
        <w:t>OPTIONAL,</w:t>
      </w:r>
    </w:p>
    <w:p w14:paraId="5A716803"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4BB021F7" w14:textId="77777777" w:rsidR="006A1CE4" w:rsidRPr="00E67E0D" w:rsidRDefault="006A1CE4" w:rsidP="00E7499B">
      <w:pPr>
        <w:pStyle w:val="PL"/>
        <w:rPr>
          <w:noProof w:val="0"/>
          <w:snapToGrid w:val="0"/>
        </w:rPr>
      </w:pPr>
      <w:r w:rsidRPr="00E67E0D">
        <w:rPr>
          <w:noProof w:val="0"/>
          <w:snapToGrid w:val="0"/>
        </w:rPr>
        <w:t>}</w:t>
      </w:r>
    </w:p>
    <w:p w14:paraId="3F13E9A1" w14:textId="77777777" w:rsidR="006A1CE4" w:rsidRPr="00E67E0D" w:rsidRDefault="006A1CE4" w:rsidP="00E7499B">
      <w:pPr>
        <w:pStyle w:val="PL"/>
        <w:rPr>
          <w:noProof w:val="0"/>
        </w:rPr>
      </w:pPr>
    </w:p>
    <w:p w14:paraId="79F6AAB7" w14:textId="77777777" w:rsidR="006A1CE4" w:rsidRPr="00E67E0D" w:rsidRDefault="006A1CE4" w:rsidP="00E7499B">
      <w:pPr>
        <w:pStyle w:val="PL"/>
        <w:rPr>
          <w:noProof w:val="0"/>
          <w:snapToGrid w:val="0"/>
        </w:rPr>
      </w:pPr>
      <w:r w:rsidRPr="00E67E0D">
        <w:rPr>
          <w:noProof w:val="0"/>
          <w:snapToGrid w:val="0"/>
        </w:rPr>
        <w:t>FiveG-S-TMSI-ExtIEs NGAP-PROTOCOL-EXTENSION ::= {</w:t>
      </w:r>
    </w:p>
    <w:p w14:paraId="07001789" w14:textId="77777777" w:rsidR="006A1CE4" w:rsidRPr="00E67E0D" w:rsidRDefault="006A1CE4" w:rsidP="00E7499B">
      <w:pPr>
        <w:pStyle w:val="PL"/>
        <w:rPr>
          <w:noProof w:val="0"/>
          <w:snapToGrid w:val="0"/>
        </w:rPr>
      </w:pPr>
      <w:r w:rsidRPr="00E67E0D">
        <w:rPr>
          <w:noProof w:val="0"/>
          <w:snapToGrid w:val="0"/>
        </w:rPr>
        <w:tab/>
        <w:t>...</w:t>
      </w:r>
    </w:p>
    <w:p w14:paraId="2993895C" w14:textId="77777777" w:rsidR="006A1CE4" w:rsidRPr="00E67E0D" w:rsidRDefault="006A1CE4" w:rsidP="00E7499B">
      <w:pPr>
        <w:pStyle w:val="PL"/>
        <w:rPr>
          <w:noProof w:val="0"/>
          <w:snapToGrid w:val="0"/>
        </w:rPr>
      </w:pPr>
      <w:r w:rsidRPr="00E67E0D">
        <w:rPr>
          <w:noProof w:val="0"/>
          <w:snapToGrid w:val="0"/>
        </w:rPr>
        <w:t>}</w:t>
      </w:r>
    </w:p>
    <w:p w14:paraId="1C0956CE" w14:textId="77777777" w:rsidR="006A1CE4" w:rsidRPr="00E67E0D" w:rsidRDefault="006A1CE4" w:rsidP="00E7499B">
      <w:pPr>
        <w:pStyle w:val="PL"/>
        <w:rPr>
          <w:snapToGrid w:val="0"/>
        </w:rPr>
      </w:pPr>
    </w:p>
    <w:p w14:paraId="2D53E225" w14:textId="77777777" w:rsidR="006A1CE4" w:rsidRPr="00E67E0D" w:rsidRDefault="006A1CE4" w:rsidP="00E7499B">
      <w:pPr>
        <w:pStyle w:val="PL"/>
        <w:rPr>
          <w:snapToGrid w:val="0"/>
        </w:rPr>
      </w:pPr>
      <w:r w:rsidRPr="00E67E0D">
        <w:rPr>
          <w:noProof w:val="0"/>
          <w:snapToGrid w:val="0"/>
        </w:rPr>
        <w:t>FiveG-TMSI ::= OCTET STRING (SIZE(4))</w:t>
      </w:r>
    </w:p>
    <w:p w14:paraId="06177FF5" w14:textId="77777777" w:rsidR="006A1CE4" w:rsidRPr="00E67E0D" w:rsidRDefault="006A1CE4" w:rsidP="00E7499B">
      <w:pPr>
        <w:pStyle w:val="PL"/>
        <w:rPr>
          <w:snapToGrid w:val="0"/>
        </w:rPr>
      </w:pPr>
    </w:p>
    <w:p w14:paraId="4E949DAA" w14:textId="77777777" w:rsidR="006A1CE4" w:rsidRPr="00E67E0D" w:rsidRDefault="006A1CE4" w:rsidP="00E7499B">
      <w:pPr>
        <w:pStyle w:val="PL"/>
        <w:rPr>
          <w:snapToGrid w:val="0"/>
        </w:rPr>
      </w:pPr>
      <w:r w:rsidRPr="00E67E0D">
        <w:rPr>
          <w:snapToGrid w:val="0"/>
        </w:rPr>
        <w:t>FiveQI ::= INTEGER (0..255, ...)</w:t>
      </w:r>
    </w:p>
    <w:p w14:paraId="36715D6C" w14:textId="77777777" w:rsidR="006A1CE4" w:rsidRPr="00E67E0D" w:rsidRDefault="006A1CE4" w:rsidP="00E7499B">
      <w:pPr>
        <w:pStyle w:val="PL"/>
        <w:rPr>
          <w:snapToGrid w:val="0"/>
        </w:rPr>
      </w:pPr>
    </w:p>
    <w:p w14:paraId="3619C9D5" w14:textId="77777777" w:rsidR="006A1CE4" w:rsidRPr="00E67E0D" w:rsidRDefault="006A1CE4" w:rsidP="00E7499B">
      <w:pPr>
        <w:pStyle w:val="PL"/>
        <w:spacing w:line="0" w:lineRule="atLeast"/>
        <w:rPr>
          <w:noProof w:val="0"/>
          <w:snapToGrid w:val="0"/>
        </w:rPr>
      </w:pPr>
      <w:r w:rsidRPr="00E67E0D">
        <w:rPr>
          <w:noProof w:val="0"/>
          <w:snapToGrid w:val="0"/>
        </w:rPr>
        <w:t>ForbiddenAreaInformation ::= SEQUENCE (SIZE(1..</w:t>
      </w:r>
      <w:r w:rsidRPr="00E67E0D">
        <w:rPr>
          <w:noProof w:val="0"/>
        </w:rPr>
        <w:t xml:space="preserve"> maxnoofEPLMNsPlusOne</w:t>
      </w:r>
      <w:r w:rsidRPr="00E67E0D">
        <w:rPr>
          <w:noProof w:val="0"/>
          <w:snapToGrid w:val="0"/>
        </w:rPr>
        <w:t>)) OF ForbiddenAreaInformation-Item</w:t>
      </w:r>
    </w:p>
    <w:p w14:paraId="1660C2CE" w14:textId="77777777" w:rsidR="006A1CE4" w:rsidRPr="00E67E0D" w:rsidRDefault="006A1CE4" w:rsidP="00E7499B">
      <w:pPr>
        <w:pStyle w:val="PL"/>
        <w:spacing w:line="0" w:lineRule="atLeast"/>
        <w:rPr>
          <w:noProof w:val="0"/>
          <w:snapToGrid w:val="0"/>
        </w:rPr>
      </w:pPr>
    </w:p>
    <w:p w14:paraId="191E04D2" w14:textId="77777777" w:rsidR="006A1CE4" w:rsidRPr="00E67E0D" w:rsidRDefault="006A1CE4" w:rsidP="00E7499B">
      <w:pPr>
        <w:pStyle w:val="PL"/>
        <w:spacing w:line="0" w:lineRule="atLeast"/>
        <w:rPr>
          <w:noProof w:val="0"/>
          <w:snapToGrid w:val="0"/>
        </w:rPr>
      </w:pPr>
      <w:r w:rsidRPr="00E67E0D">
        <w:rPr>
          <w:noProof w:val="0"/>
          <w:snapToGrid w:val="0"/>
        </w:rPr>
        <w:t>ForbiddenAreaInformation-Item ::= SEQUENCE {</w:t>
      </w:r>
    </w:p>
    <w:p w14:paraId="2FABB7AB" w14:textId="77777777" w:rsidR="006A1CE4" w:rsidRPr="00E67E0D" w:rsidRDefault="006A1CE4" w:rsidP="00E7499B">
      <w:pPr>
        <w:pStyle w:val="PL"/>
        <w:spacing w:line="0" w:lineRule="atLeast"/>
        <w:rPr>
          <w:noProof w:val="0"/>
          <w:snapToGrid w:val="0"/>
        </w:rPr>
      </w:pPr>
      <w:r w:rsidRPr="00E67E0D">
        <w:rPr>
          <w:noProof w:val="0"/>
          <w:snapToGrid w:val="0"/>
        </w:rPr>
        <w:tab/>
        <w:t>pLMNIdentity</w:t>
      </w:r>
      <w:r w:rsidRPr="00E67E0D">
        <w:rPr>
          <w:noProof w:val="0"/>
          <w:snapToGrid w:val="0"/>
        </w:rPr>
        <w:tab/>
      </w:r>
      <w:r w:rsidRPr="00E67E0D">
        <w:rPr>
          <w:noProof w:val="0"/>
          <w:snapToGrid w:val="0"/>
        </w:rPr>
        <w:tab/>
        <w:t>PLMNIdentity,</w:t>
      </w:r>
    </w:p>
    <w:p w14:paraId="69B1EA9E" w14:textId="77777777" w:rsidR="006A1CE4" w:rsidRPr="00E67E0D" w:rsidRDefault="006A1CE4" w:rsidP="00E7499B">
      <w:pPr>
        <w:pStyle w:val="PL"/>
        <w:spacing w:line="0" w:lineRule="atLeast"/>
        <w:rPr>
          <w:noProof w:val="0"/>
          <w:snapToGrid w:val="0"/>
        </w:rPr>
      </w:pPr>
      <w:r w:rsidRPr="00E67E0D">
        <w:rPr>
          <w:noProof w:val="0"/>
          <w:snapToGrid w:val="0"/>
        </w:rPr>
        <w:tab/>
        <w:t>forbiddenTACs</w:t>
      </w:r>
      <w:r w:rsidRPr="00E67E0D">
        <w:rPr>
          <w:noProof w:val="0"/>
          <w:snapToGrid w:val="0"/>
        </w:rPr>
        <w:tab/>
      </w:r>
      <w:r w:rsidRPr="00E67E0D">
        <w:rPr>
          <w:noProof w:val="0"/>
          <w:snapToGrid w:val="0"/>
        </w:rPr>
        <w:tab/>
        <w:t>ForbiddenTACs,</w:t>
      </w:r>
    </w:p>
    <w:p w14:paraId="6982A4E2"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{ForbiddenAreaInformation-Item-ExtIEs} } OPTIONAL,</w:t>
      </w:r>
    </w:p>
    <w:p w14:paraId="53FC6B1C" w14:textId="77777777" w:rsidR="006A1CE4" w:rsidRPr="00E67E0D" w:rsidRDefault="006A1CE4" w:rsidP="00E7499B">
      <w:pPr>
        <w:pStyle w:val="PL"/>
        <w:rPr>
          <w:noProof w:val="0"/>
          <w:snapToGrid w:val="0"/>
        </w:rPr>
      </w:pPr>
      <w:r w:rsidRPr="00E67E0D">
        <w:rPr>
          <w:noProof w:val="0"/>
          <w:snapToGrid w:val="0"/>
        </w:rPr>
        <w:tab/>
        <w:t>...</w:t>
      </w:r>
    </w:p>
    <w:p w14:paraId="15A5F86D" w14:textId="77777777" w:rsidR="006A1CE4" w:rsidRPr="00E67E0D" w:rsidRDefault="006A1CE4" w:rsidP="00E7499B">
      <w:pPr>
        <w:pStyle w:val="PL"/>
        <w:spacing w:line="0" w:lineRule="atLeast"/>
        <w:rPr>
          <w:noProof w:val="0"/>
          <w:snapToGrid w:val="0"/>
        </w:rPr>
      </w:pPr>
      <w:r w:rsidRPr="00E67E0D">
        <w:rPr>
          <w:noProof w:val="0"/>
          <w:snapToGrid w:val="0"/>
        </w:rPr>
        <w:t>}</w:t>
      </w:r>
    </w:p>
    <w:p w14:paraId="1B382C9D" w14:textId="77777777" w:rsidR="006A1CE4" w:rsidRPr="00E67E0D" w:rsidRDefault="006A1CE4" w:rsidP="00E7499B">
      <w:pPr>
        <w:pStyle w:val="PL"/>
        <w:spacing w:line="0" w:lineRule="atLeast"/>
        <w:rPr>
          <w:noProof w:val="0"/>
          <w:snapToGrid w:val="0"/>
        </w:rPr>
      </w:pPr>
    </w:p>
    <w:p w14:paraId="551453A8" w14:textId="77777777" w:rsidR="006A1CE4" w:rsidRPr="00E67E0D" w:rsidRDefault="006A1CE4" w:rsidP="00E7499B">
      <w:pPr>
        <w:pStyle w:val="PL"/>
        <w:rPr>
          <w:noProof w:val="0"/>
          <w:snapToGrid w:val="0"/>
        </w:rPr>
      </w:pPr>
      <w:r w:rsidRPr="00E67E0D">
        <w:rPr>
          <w:noProof w:val="0"/>
          <w:snapToGrid w:val="0"/>
        </w:rPr>
        <w:t>ForbiddenAreaInformation-Item-ExtIEs NGAP-PROTOCOL-EXTENSION ::= {</w:t>
      </w:r>
    </w:p>
    <w:p w14:paraId="07DA3EF5" w14:textId="77777777" w:rsidR="006A1CE4" w:rsidRPr="00E67E0D" w:rsidRDefault="006A1CE4" w:rsidP="00E7499B">
      <w:pPr>
        <w:pStyle w:val="PL"/>
        <w:rPr>
          <w:noProof w:val="0"/>
          <w:snapToGrid w:val="0"/>
        </w:rPr>
      </w:pPr>
      <w:r w:rsidRPr="00E67E0D">
        <w:rPr>
          <w:noProof w:val="0"/>
          <w:snapToGrid w:val="0"/>
        </w:rPr>
        <w:tab/>
        <w:t>...</w:t>
      </w:r>
    </w:p>
    <w:p w14:paraId="5AADF832" w14:textId="77777777" w:rsidR="006A1CE4" w:rsidRPr="00E67E0D" w:rsidRDefault="006A1CE4" w:rsidP="00E7499B">
      <w:pPr>
        <w:pStyle w:val="PL"/>
        <w:rPr>
          <w:noProof w:val="0"/>
          <w:snapToGrid w:val="0"/>
        </w:rPr>
      </w:pPr>
      <w:r w:rsidRPr="00E67E0D">
        <w:rPr>
          <w:noProof w:val="0"/>
          <w:snapToGrid w:val="0"/>
        </w:rPr>
        <w:t>}</w:t>
      </w:r>
    </w:p>
    <w:p w14:paraId="5F178309" w14:textId="77777777" w:rsidR="006A1CE4" w:rsidRPr="00E67E0D" w:rsidRDefault="006A1CE4" w:rsidP="00E7499B">
      <w:pPr>
        <w:pStyle w:val="PL"/>
        <w:spacing w:line="0" w:lineRule="atLeast"/>
        <w:rPr>
          <w:noProof w:val="0"/>
          <w:snapToGrid w:val="0"/>
        </w:rPr>
      </w:pPr>
    </w:p>
    <w:p w14:paraId="240AC730" w14:textId="77777777" w:rsidR="006A1CE4" w:rsidRPr="00E67E0D" w:rsidRDefault="006A1CE4" w:rsidP="00E7499B">
      <w:pPr>
        <w:pStyle w:val="PL"/>
        <w:spacing w:line="0" w:lineRule="atLeast"/>
        <w:rPr>
          <w:noProof w:val="0"/>
          <w:snapToGrid w:val="0"/>
        </w:rPr>
      </w:pPr>
      <w:r w:rsidRPr="00E67E0D">
        <w:rPr>
          <w:noProof w:val="0"/>
          <w:snapToGrid w:val="0"/>
        </w:rPr>
        <w:t>ForbiddenTACs ::= SEQUENCE (SIZE(1..</w:t>
      </w:r>
      <w:r w:rsidRPr="00E67E0D">
        <w:rPr>
          <w:noProof w:val="0"/>
        </w:rPr>
        <w:t>maxnoofForbTACs</w:t>
      </w:r>
      <w:r w:rsidRPr="00E67E0D">
        <w:rPr>
          <w:noProof w:val="0"/>
          <w:snapToGrid w:val="0"/>
        </w:rPr>
        <w:t>)) OF TAC</w:t>
      </w:r>
    </w:p>
    <w:p w14:paraId="4C884AE3" w14:textId="77777777" w:rsidR="006A1CE4" w:rsidRPr="00E67E0D" w:rsidRDefault="006A1CE4" w:rsidP="00E7499B">
      <w:pPr>
        <w:pStyle w:val="PL"/>
        <w:rPr>
          <w:noProof w:val="0"/>
          <w:snapToGrid w:val="0"/>
        </w:rPr>
      </w:pPr>
    </w:p>
    <w:p w14:paraId="23ADC720" w14:textId="77777777" w:rsidR="006A1CE4" w:rsidRPr="00E67E0D" w:rsidRDefault="006A1CE4" w:rsidP="00E7499B">
      <w:pPr>
        <w:pStyle w:val="PL"/>
        <w:outlineLvl w:val="3"/>
        <w:rPr>
          <w:noProof w:val="0"/>
          <w:snapToGrid w:val="0"/>
        </w:rPr>
      </w:pPr>
      <w:r w:rsidRPr="00E67E0D">
        <w:rPr>
          <w:noProof w:val="0"/>
          <w:snapToGrid w:val="0"/>
        </w:rPr>
        <w:t>-- G</w:t>
      </w:r>
    </w:p>
    <w:p w14:paraId="5CBCD63D" w14:textId="77777777" w:rsidR="006A1CE4" w:rsidRPr="00E67E0D" w:rsidRDefault="006A1CE4" w:rsidP="00E7499B">
      <w:pPr>
        <w:pStyle w:val="PL"/>
        <w:rPr>
          <w:noProof w:val="0"/>
          <w:snapToGrid w:val="0"/>
        </w:rPr>
      </w:pPr>
    </w:p>
    <w:p w14:paraId="5373C42A" w14:textId="77777777" w:rsidR="006A1CE4" w:rsidRPr="00E67E0D" w:rsidRDefault="006A1CE4" w:rsidP="00E7499B">
      <w:pPr>
        <w:pStyle w:val="PL"/>
        <w:rPr>
          <w:noProof w:val="0"/>
          <w:snapToGrid w:val="0"/>
        </w:rPr>
      </w:pPr>
      <w:r w:rsidRPr="00E67E0D">
        <w:rPr>
          <w:noProof w:val="0"/>
          <w:snapToGrid w:val="0"/>
        </w:rPr>
        <w:t>GBR-QosInformation ::= SEQUENCE {</w:t>
      </w:r>
    </w:p>
    <w:p w14:paraId="1B396F94" w14:textId="77777777" w:rsidR="006A1CE4" w:rsidRPr="00E67E0D" w:rsidRDefault="006A1CE4" w:rsidP="00E7499B">
      <w:pPr>
        <w:pStyle w:val="PL"/>
        <w:rPr>
          <w:noProof w:val="0"/>
          <w:snapToGrid w:val="0"/>
        </w:rPr>
      </w:pPr>
      <w:r w:rsidRPr="00E67E0D">
        <w:rPr>
          <w:noProof w:val="0"/>
          <w:snapToGrid w:val="0"/>
        </w:rPr>
        <w:tab/>
        <w:t>maximumFlowBitRateDL</w:t>
      </w:r>
      <w:r w:rsidRPr="00E67E0D">
        <w:rPr>
          <w:noProof w:val="0"/>
          <w:snapToGrid w:val="0"/>
        </w:rPr>
        <w:tab/>
      </w:r>
      <w:r w:rsidRPr="00E67E0D">
        <w:rPr>
          <w:noProof w:val="0"/>
          <w:snapToGrid w:val="0"/>
        </w:rPr>
        <w:tab/>
        <w:t>BitRate,</w:t>
      </w:r>
    </w:p>
    <w:p w14:paraId="057A3EF6" w14:textId="77777777" w:rsidR="006A1CE4" w:rsidRPr="00E67E0D" w:rsidRDefault="006A1CE4" w:rsidP="00E7499B">
      <w:pPr>
        <w:pStyle w:val="PL"/>
        <w:rPr>
          <w:noProof w:val="0"/>
          <w:snapToGrid w:val="0"/>
        </w:rPr>
      </w:pPr>
      <w:r w:rsidRPr="00E67E0D">
        <w:rPr>
          <w:noProof w:val="0"/>
          <w:snapToGrid w:val="0"/>
        </w:rPr>
        <w:tab/>
        <w:t>maximumFlowBitRateUL</w:t>
      </w:r>
      <w:r w:rsidRPr="00E67E0D">
        <w:rPr>
          <w:noProof w:val="0"/>
          <w:snapToGrid w:val="0"/>
        </w:rPr>
        <w:tab/>
      </w:r>
      <w:r w:rsidRPr="00E67E0D">
        <w:rPr>
          <w:noProof w:val="0"/>
          <w:snapToGrid w:val="0"/>
        </w:rPr>
        <w:tab/>
        <w:t>BitRate,</w:t>
      </w:r>
    </w:p>
    <w:p w14:paraId="3DCE0DB4" w14:textId="77777777" w:rsidR="006A1CE4" w:rsidRPr="00E67E0D" w:rsidRDefault="006A1CE4" w:rsidP="00E7499B">
      <w:pPr>
        <w:pStyle w:val="PL"/>
        <w:rPr>
          <w:noProof w:val="0"/>
          <w:snapToGrid w:val="0"/>
        </w:rPr>
      </w:pPr>
      <w:r w:rsidRPr="00E67E0D">
        <w:rPr>
          <w:noProof w:val="0"/>
          <w:snapToGrid w:val="0"/>
        </w:rPr>
        <w:tab/>
        <w:t>guaranteedFlowBitRateDL</w:t>
      </w:r>
      <w:r w:rsidRPr="00E67E0D">
        <w:rPr>
          <w:noProof w:val="0"/>
          <w:snapToGrid w:val="0"/>
        </w:rPr>
        <w:tab/>
      </w:r>
      <w:r w:rsidRPr="00E67E0D">
        <w:rPr>
          <w:noProof w:val="0"/>
          <w:snapToGrid w:val="0"/>
        </w:rPr>
        <w:tab/>
        <w:t>BitRate,</w:t>
      </w:r>
    </w:p>
    <w:p w14:paraId="24F07DEC" w14:textId="77777777" w:rsidR="006A1CE4" w:rsidRPr="00E67E0D" w:rsidRDefault="006A1CE4" w:rsidP="00E7499B">
      <w:pPr>
        <w:pStyle w:val="PL"/>
        <w:rPr>
          <w:noProof w:val="0"/>
          <w:snapToGrid w:val="0"/>
        </w:rPr>
      </w:pPr>
      <w:r w:rsidRPr="00E67E0D">
        <w:rPr>
          <w:noProof w:val="0"/>
          <w:snapToGrid w:val="0"/>
        </w:rPr>
        <w:tab/>
        <w:t>guaranteedFlowBitRateUL</w:t>
      </w:r>
      <w:r w:rsidRPr="00E67E0D">
        <w:rPr>
          <w:noProof w:val="0"/>
          <w:snapToGrid w:val="0"/>
        </w:rPr>
        <w:tab/>
      </w:r>
      <w:r w:rsidRPr="00E67E0D">
        <w:rPr>
          <w:noProof w:val="0"/>
          <w:snapToGrid w:val="0"/>
        </w:rPr>
        <w:tab/>
        <w:t>BitRate,</w:t>
      </w:r>
    </w:p>
    <w:p w14:paraId="391B7DCF" w14:textId="77777777" w:rsidR="006A1CE4" w:rsidRPr="00E67E0D" w:rsidRDefault="006A1CE4" w:rsidP="00E7499B">
      <w:pPr>
        <w:pStyle w:val="PL"/>
        <w:rPr>
          <w:noProof w:val="0"/>
          <w:snapToGrid w:val="0"/>
        </w:rPr>
      </w:pPr>
      <w:r w:rsidRPr="00E67E0D">
        <w:rPr>
          <w:noProof w:val="0"/>
          <w:snapToGrid w:val="0"/>
        </w:rPr>
        <w:tab/>
        <w:t>notificationControl</w:t>
      </w:r>
      <w:r w:rsidRPr="00E67E0D">
        <w:rPr>
          <w:noProof w:val="0"/>
          <w:snapToGrid w:val="0"/>
        </w:rPr>
        <w:tab/>
      </w:r>
      <w:r w:rsidRPr="00E67E0D">
        <w:rPr>
          <w:noProof w:val="0"/>
          <w:snapToGrid w:val="0"/>
        </w:rPr>
        <w:tab/>
      </w:r>
      <w:r w:rsidRPr="00E67E0D">
        <w:rPr>
          <w:noProof w:val="0"/>
          <w:snapToGrid w:val="0"/>
        </w:rPr>
        <w:tab/>
        <w:t>NotificationControl</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6EB63514" w14:textId="77777777" w:rsidR="006A1CE4" w:rsidRPr="00E67E0D" w:rsidRDefault="006A1CE4" w:rsidP="00E7499B">
      <w:pPr>
        <w:pStyle w:val="PL"/>
        <w:rPr>
          <w:noProof w:val="0"/>
          <w:snapToGrid w:val="0"/>
        </w:rPr>
      </w:pPr>
      <w:r w:rsidRPr="00E67E0D">
        <w:rPr>
          <w:noProof w:val="0"/>
          <w:snapToGrid w:val="0"/>
        </w:rPr>
        <w:tab/>
        <w:t>maximumPacketLossRateDL</w:t>
      </w:r>
      <w:r w:rsidRPr="00E67E0D">
        <w:rPr>
          <w:noProof w:val="0"/>
          <w:snapToGrid w:val="0"/>
        </w:rPr>
        <w:tab/>
      </w:r>
      <w:r w:rsidRPr="00E67E0D">
        <w:rPr>
          <w:noProof w:val="0"/>
          <w:snapToGrid w:val="0"/>
        </w:rPr>
        <w:tab/>
        <w:t>PacketLossRate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5F1F3A06" w14:textId="77777777" w:rsidR="006A1CE4" w:rsidRPr="00E67E0D" w:rsidRDefault="006A1CE4" w:rsidP="00E7499B">
      <w:pPr>
        <w:pStyle w:val="PL"/>
        <w:rPr>
          <w:noProof w:val="0"/>
          <w:snapToGrid w:val="0"/>
        </w:rPr>
      </w:pPr>
      <w:r w:rsidRPr="00E67E0D">
        <w:rPr>
          <w:noProof w:val="0"/>
          <w:snapToGrid w:val="0"/>
        </w:rPr>
        <w:tab/>
        <w:t>maximumPacketLossRateUL</w:t>
      </w:r>
      <w:r w:rsidRPr="00E67E0D">
        <w:rPr>
          <w:noProof w:val="0"/>
          <w:snapToGrid w:val="0"/>
        </w:rPr>
        <w:tab/>
      </w:r>
      <w:r w:rsidRPr="00E67E0D">
        <w:rPr>
          <w:noProof w:val="0"/>
          <w:snapToGrid w:val="0"/>
        </w:rPr>
        <w:tab/>
        <w:t>PacketLossRate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4C01D876"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{GBR-QosInformation-ExtIEs} }</w:t>
      </w:r>
      <w:r w:rsidRPr="00E67E0D">
        <w:rPr>
          <w:noProof w:val="0"/>
          <w:snapToGrid w:val="0"/>
        </w:rPr>
        <w:tab/>
        <w:t>OPTIONAL,</w:t>
      </w:r>
    </w:p>
    <w:p w14:paraId="7DDA105D" w14:textId="77777777" w:rsidR="006A1CE4" w:rsidRPr="00E67E0D" w:rsidRDefault="006A1CE4" w:rsidP="00E7499B">
      <w:pPr>
        <w:pStyle w:val="PL"/>
        <w:rPr>
          <w:noProof w:val="0"/>
          <w:snapToGrid w:val="0"/>
        </w:rPr>
      </w:pPr>
      <w:r w:rsidRPr="00E67E0D">
        <w:rPr>
          <w:noProof w:val="0"/>
          <w:snapToGrid w:val="0"/>
        </w:rPr>
        <w:tab/>
        <w:t>...</w:t>
      </w:r>
    </w:p>
    <w:p w14:paraId="31B2B666" w14:textId="77777777" w:rsidR="006A1CE4" w:rsidRPr="00E67E0D" w:rsidRDefault="006A1CE4" w:rsidP="00E7499B">
      <w:pPr>
        <w:pStyle w:val="PL"/>
        <w:rPr>
          <w:noProof w:val="0"/>
          <w:snapToGrid w:val="0"/>
        </w:rPr>
      </w:pPr>
      <w:r w:rsidRPr="00E67E0D">
        <w:rPr>
          <w:noProof w:val="0"/>
          <w:snapToGrid w:val="0"/>
        </w:rPr>
        <w:t>}</w:t>
      </w:r>
    </w:p>
    <w:p w14:paraId="300C2F36" w14:textId="77777777" w:rsidR="006A1CE4" w:rsidRPr="00E67E0D" w:rsidRDefault="006A1CE4" w:rsidP="00E7499B">
      <w:pPr>
        <w:pStyle w:val="PL"/>
        <w:rPr>
          <w:noProof w:val="0"/>
          <w:snapToGrid w:val="0"/>
        </w:rPr>
      </w:pPr>
    </w:p>
    <w:p w14:paraId="5E7C0162" w14:textId="77777777" w:rsidR="006A1CE4" w:rsidRPr="00E67E0D" w:rsidRDefault="006A1CE4" w:rsidP="00E7499B">
      <w:pPr>
        <w:pStyle w:val="PL"/>
        <w:rPr>
          <w:noProof w:val="0"/>
          <w:snapToGrid w:val="0"/>
        </w:rPr>
      </w:pPr>
      <w:r w:rsidRPr="00E67E0D">
        <w:rPr>
          <w:noProof w:val="0"/>
          <w:snapToGrid w:val="0"/>
        </w:rPr>
        <w:t>GBR-QosInformation-ExtIEs NGAP-PROTOCOL-EXTENSION ::= {</w:t>
      </w:r>
    </w:p>
    <w:p w14:paraId="564DF37A" w14:textId="77777777" w:rsidR="006A1CE4" w:rsidRPr="00E67E0D" w:rsidRDefault="006A1CE4" w:rsidP="00E7499B">
      <w:pPr>
        <w:pStyle w:val="PL"/>
        <w:rPr>
          <w:noProof w:val="0"/>
          <w:snapToGrid w:val="0"/>
        </w:rPr>
      </w:pPr>
      <w:r w:rsidRPr="00E67E0D">
        <w:rPr>
          <w:noProof w:val="0"/>
          <w:snapToGrid w:val="0"/>
        </w:rPr>
        <w:tab/>
        <w:t>...}</w:t>
      </w:r>
    </w:p>
    <w:p w14:paraId="07827839" w14:textId="77777777" w:rsidR="006A1CE4" w:rsidRPr="00E67E0D" w:rsidRDefault="006A1CE4" w:rsidP="00E7499B">
      <w:pPr>
        <w:pStyle w:val="PL"/>
        <w:rPr>
          <w:noProof w:val="0"/>
          <w:snapToGrid w:val="0"/>
        </w:rPr>
      </w:pPr>
    </w:p>
    <w:p w14:paraId="334AE193" w14:textId="77777777" w:rsidR="006A1CE4" w:rsidRPr="00E67E0D" w:rsidRDefault="006A1CE4" w:rsidP="00E7499B">
      <w:pPr>
        <w:pStyle w:val="PL"/>
        <w:rPr>
          <w:noProof w:val="0"/>
          <w:snapToGrid w:val="0"/>
        </w:rPr>
      </w:pPr>
      <w:r w:rsidRPr="00E67E0D">
        <w:rPr>
          <w:noProof w:val="0"/>
          <w:snapToGrid w:val="0"/>
        </w:rPr>
        <w:t>GlobalGNB-ID ::= SEQUENCE {</w:t>
      </w:r>
    </w:p>
    <w:p w14:paraId="5ABC8716" w14:textId="77777777" w:rsidR="006A1CE4" w:rsidRPr="00E67E0D" w:rsidRDefault="006A1CE4" w:rsidP="00E7499B">
      <w:pPr>
        <w:pStyle w:val="PL"/>
        <w:rPr>
          <w:noProof w:val="0"/>
          <w:snapToGrid w:val="0"/>
        </w:rPr>
      </w:pPr>
      <w:r w:rsidRPr="00E67E0D">
        <w:rPr>
          <w:noProof w:val="0"/>
          <w:snapToGrid w:val="0"/>
        </w:rPr>
        <w:tab/>
        <w:t>pLMNIdentity</w:t>
      </w:r>
      <w:r w:rsidRPr="00E67E0D">
        <w:rPr>
          <w:noProof w:val="0"/>
          <w:snapToGrid w:val="0"/>
        </w:rPr>
        <w:tab/>
      </w:r>
      <w:r w:rsidRPr="00E67E0D">
        <w:rPr>
          <w:noProof w:val="0"/>
          <w:snapToGrid w:val="0"/>
        </w:rPr>
        <w:tab/>
        <w:t>PLMNIdentity,</w:t>
      </w:r>
    </w:p>
    <w:p w14:paraId="0D974A29" w14:textId="77777777" w:rsidR="006A1CE4" w:rsidRPr="00E67E0D" w:rsidRDefault="006A1CE4" w:rsidP="00E7499B">
      <w:pPr>
        <w:pStyle w:val="PL"/>
        <w:rPr>
          <w:noProof w:val="0"/>
          <w:snapToGrid w:val="0"/>
        </w:rPr>
      </w:pPr>
      <w:r w:rsidRPr="00E67E0D">
        <w:rPr>
          <w:noProof w:val="0"/>
          <w:snapToGrid w:val="0"/>
        </w:rPr>
        <w:tab/>
        <w:t>gNB-ID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GNB-ID,</w:t>
      </w:r>
    </w:p>
    <w:p w14:paraId="0004C158"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{GlobalGNB-ID-ExtIEs} } OPTIONAL,</w:t>
      </w:r>
    </w:p>
    <w:p w14:paraId="5179F428" w14:textId="77777777" w:rsidR="006A1CE4" w:rsidRPr="00E67E0D" w:rsidRDefault="006A1CE4" w:rsidP="00E7499B">
      <w:pPr>
        <w:pStyle w:val="PL"/>
        <w:rPr>
          <w:noProof w:val="0"/>
          <w:snapToGrid w:val="0"/>
        </w:rPr>
      </w:pPr>
      <w:r w:rsidRPr="00E67E0D">
        <w:rPr>
          <w:noProof w:val="0"/>
          <w:snapToGrid w:val="0"/>
        </w:rPr>
        <w:tab/>
        <w:t>...</w:t>
      </w:r>
    </w:p>
    <w:p w14:paraId="4E987C4C" w14:textId="77777777" w:rsidR="006A1CE4" w:rsidRPr="00E67E0D" w:rsidRDefault="006A1CE4" w:rsidP="00E7499B">
      <w:pPr>
        <w:pStyle w:val="PL"/>
        <w:rPr>
          <w:noProof w:val="0"/>
          <w:snapToGrid w:val="0"/>
        </w:rPr>
      </w:pPr>
      <w:r w:rsidRPr="00E67E0D">
        <w:rPr>
          <w:noProof w:val="0"/>
          <w:snapToGrid w:val="0"/>
        </w:rPr>
        <w:t>}</w:t>
      </w:r>
    </w:p>
    <w:p w14:paraId="4AE5482D" w14:textId="77777777" w:rsidR="006A1CE4" w:rsidRPr="00E67E0D" w:rsidRDefault="006A1CE4" w:rsidP="00E7499B">
      <w:pPr>
        <w:pStyle w:val="PL"/>
        <w:rPr>
          <w:noProof w:val="0"/>
          <w:snapToGrid w:val="0"/>
        </w:rPr>
      </w:pPr>
    </w:p>
    <w:p w14:paraId="590EB4A6" w14:textId="77777777" w:rsidR="006A1CE4" w:rsidRPr="00E67E0D" w:rsidRDefault="006A1CE4" w:rsidP="00E7499B">
      <w:pPr>
        <w:pStyle w:val="PL"/>
        <w:rPr>
          <w:noProof w:val="0"/>
          <w:snapToGrid w:val="0"/>
        </w:rPr>
      </w:pPr>
      <w:r w:rsidRPr="00E67E0D">
        <w:rPr>
          <w:noProof w:val="0"/>
          <w:snapToGrid w:val="0"/>
        </w:rPr>
        <w:t>GlobalGNB-ID-ExtIEs NGAP-PROTOCOL-EXTENSION ::= {</w:t>
      </w:r>
    </w:p>
    <w:p w14:paraId="24351707" w14:textId="77777777" w:rsidR="006A1CE4" w:rsidRPr="00E67E0D" w:rsidRDefault="006A1CE4" w:rsidP="00E7499B">
      <w:pPr>
        <w:pStyle w:val="PL"/>
        <w:rPr>
          <w:noProof w:val="0"/>
          <w:snapToGrid w:val="0"/>
        </w:rPr>
      </w:pPr>
      <w:r w:rsidRPr="00E67E0D">
        <w:rPr>
          <w:noProof w:val="0"/>
          <w:snapToGrid w:val="0"/>
        </w:rPr>
        <w:tab/>
        <w:t>...</w:t>
      </w:r>
    </w:p>
    <w:p w14:paraId="23C12F67" w14:textId="77777777" w:rsidR="006A1CE4" w:rsidRPr="00E67E0D" w:rsidRDefault="006A1CE4" w:rsidP="00E7499B">
      <w:pPr>
        <w:pStyle w:val="PL"/>
        <w:rPr>
          <w:noProof w:val="0"/>
          <w:snapToGrid w:val="0"/>
        </w:rPr>
      </w:pPr>
      <w:r w:rsidRPr="00E67E0D">
        <w:rPr>
          <w:noProof w:val="0"/>
          <w:snapToGrid w:val="0"/>
        </w:rPr>
        <w:t>}</w:t>
      </w:r>
    </w:p>
    <w:p w14:paraId="45443D50" w14:textId="77777777" w:rsidR="006A1CE4" w:rsidRPr="00E67E0D" w:rsidRDefault="006A1CE4" w:rsidP="00E7499B">
      <w:pPr>
        <w:pStyle w:val="PL"/>
        <w:rPr>
          <w:noProof w:val="0"/>
          <w:snapToGrid w:val="0"/>
        </w:rPr>
      </w:pPr>
    </w:p>
    <w:p w14:paraId="65F0F70F" w14:textId="77777777" w:rsidR="006A1CE4" w:rsidRPr="00E67E0D" w:rsidRDefault="006A1CE4" w:rsidP="00E7499B">
      <w:pPr>
        <w:pStyle w:val="PL"/>
        <w:rPr>
          <w:noProof w:val="0"/>
          <w:snapToGrid w:val="0"/>
        </w:rPr>
      </w:pPr>
      <w:r w:rsidRPr="00E67E0D">
        <w:rPr>
          <w:noProof w:val="0"/>
          <w:snapToGrid w:val="0"/>
        </w:rPr>
        <w:t>GlobalN3IWF-ID ::= SEQUENCE {</w:t>
      </w:r>
    </w:p>
    <w:p w14:paraId="6842E1D9" w14:textId="77777777" w:rsidR="006A1CE4" w:rsidRPr="00E67E0D" w:rsidRDefault="006A1CE4" w:rsidP="00E7499B">
      <w:pPr>
        <w:pStyle w:val="PL"/>
        <w:rPr>
          <w:noProof w:val="0"/>
          <w:snapToGrid w:val="0"/>
        </w:rPr>
      </w:pPr>
      <w:r w:rsidRPr="00E67E0D">
        <w:rPr>
          <w:noProof w:val="0"/>
          <w:snapToGrid w:val="0"/>
        </w:rPr>
        <w:tab/>
        <w:t>pLMNIdentity</w:t>
      </w:r>
      <w:r w:rsidRPr="00E67E0D">
        <w:rPr>
          <w:noProof w:val="0"/>
          <w:snapToGrid w:val="0"/>
        </w:rPr>
        <w:tab/>
      </w:r>
      <w:r w:rsidRPr="00E67E0D">
        <w:rPr>
          <w:noProof w:val="0"/>
          <w:snapToGrid w:val="0"/>
        </w:rPr>
        <w:tab/>
        <w:t>PLMNIdentity,</w:t>
      </w:r>
    </w:p>
    <w:p w14:paraId="68DF3525" w14:textId="77777777" w:rsidR="006A1CE4" w:rsidRPr="00E67E0D" w:rsidRDefault="006A1CE4" w:rsidP="00E7499B">
      <w:pPr>
        <w:pStyle w:val="PL"/>
        <w:rPr>
          <w:noProof w:val="0"/>
          <w:snapToGrid w:val="0"/>
        </w:rPr>
      </w:pPr>
      <w:r w:rsidRPr="00E67E0D">
        <w:rPr>
          <w:noProof w:val="0"/>
          <w:snapToGrid w:val="0"/>
        </w:rPr>
        <w:tab/>
        <w:t>n3IWF-ID</w:t>
      </w:r>
      <w:r w:rsidRPr="00E67E0D">
        <w:rPr>
          <w:noProof w:val="0"/>
          <w:snapToGrid w:val="0"/>
        </w:rPr>
        <w:tab/>
      </w:r>
      <w:r w:rsidRPr="00E67E0D">
        <w:rPr>
          <w:noProof w:val="0"/>
          <w:snapToGrid w:val="0"/>
        </w:rPr>
        <w:tab/>
      </w:r>
      <w:r w:rsidRPr="00E67E0D">
        <w:rPr>
          <w:noProof w:val="0"/>
          <w:snapToGrid w:val="0"/>
        </w:rPr>
        <w:tab/>
        <w:t>N3IWF-ID,</w:t>
      </w:r>
    </w:p>
    <w:p w14:paraId="5606BB2F"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{GlobalN3IWF-ID-ExtIEs} } OPTIONAL,</w:t>
      </w:r>
    </w:p>
    <w:p w14:paraId="5B47E5BF" w14:textId="77777777" w:rsidR="006A1CE4" w:rsidRPr="00E67E0D" w:rsidRDefault="006A1CE4" w:rsidP="00E7499B">
      <w:pPr>
        <w:pStyle w:val="PL"/>
        <w:rPr>
          <w:noProof w:val="0"/>
          <w:snapToGrid w:val="0"/>
        </w:rPr>
      </w:pPr>
      <w:r w:rsidRPr="00E67E0D">
        <w:rPr>
          <w:noProof w:val="0"/>
          <w:snapToGrid w:val="0"/>
        </w:rPr>
        <w:tab/>
        <w:t>...</w:t>
      </w:r>
    </w:p>
    <w:p w14:paraId="7045AAE6" w14:textId="77777777" w:rsidR="006A1CE4" w:rsidRPr="00E67E0D" w:rsidRDefault="006A1CE4" w:rsidP="00E7499B">
      <w:pPr>
        <w:pStyle w:val="PL"/>
        <w:rPr>
          <w:noProof w:val="0"/>
          <w:snapToGrid w:val="0"/>
        </w:rPr>
      </w:pPr>
      <w:r w:rsidRPr="00E67E0D">
        <w:rPr>
          <w:noProof w:val="0"/>
          <w:snapToGrid w:val="0"/>
        </w:rPr>
        <w:t>}</w:t>
      </w:r>
    </w:p>
    <w:p w14:paraId="3BBA2394" w14:textId="77777777" w:rsidR="006A1CE4" w:rsidRPr="00E67E0D" w:rsidRDefault="006A1CE4" w:rsidP="00E7499B">
      <w:pPr>
        <w:pStyle w:val="PL"/>
        <w:rPr>
          <w:noProof w:val="0"/>
          <w:snapToGrid w:val="0"/>
        </w:rPr>
      </w:pPr>
    </w:p>
    <w:p w14:paraId="6EF3BF80" w14:textId="77777777" w:rsidR="006A1CE4" w:rsidRPr="00E67E0D" w:rsidRDefault="006A1CE4" w:rsidP="00E7499B">
      <w:pPr>
        <w:pStyle w:val="PL"/>
        <w:rPr>
          <w:noProof w:val="0"/>
          <w:snapToGrid w:val="0"/>
        </w:rPr>
      </w:pPr>
      <w:r w:rsidRPr="00E67E0D">
        <w:rPr>
          <w:noProof w:val="0"/>
          <w:snapToGrid w:val="0"/>
        </w:rPr>
        <w:t>GlobalN3IWF-ID-ExtIEs NGAP-PROTOCOL-EXTENSION ::= {</w:t>
      </w:r>
    </w:p>
    <w:p w14:paraId="1806906E" w14:textId="77777777" w:rsidR="006A1CE4" w:rsidRPr="00E67E0D" w:rsidRDefault="006A1CE4" w:rsidP="00E7499B">
      <w:pPr>
        <w:pStyle w:val="PL"/>
        <w:rPr>
          <w:noProof w:val="0"/>
          <w:snapToGrid w:val="0"/>
        </w:rPr>
      </w:pPr>
      <w:r w:rsidRPr="00E67E0D">
        <w:rPr>
          <w:noProof w:val="0"/>
          <w:snapToGrid w:val="0"/>
        </w:rPr>
        <w:tab/>
        <w:t>...</w:t>
      </w:r>
    </w:p>
    <w:p w14:paraId="4EDF9A69" w14:textId="77777777" w:rsidR="006A1CE4" w:rsidRPr="00E67E0D" w:rsidRDefault="006A1CE4" w:rsidP="00E7499B">
      <w:pPr>
        <w:pStyle w:val="PL"/>
        <w:rPr>
          <w:noProof w:val="0"/>
          <w:snapToGrid w:val="0"/>
        </w:rPr>
      </w:pPr>
      <w:r w:rsidRPr="00E67E0D">
        <w:rPr>
          <w:noProof w:val="0"/>
          <w:snapToGrid w:val="0"/>
        </w:rPr>
        <w:t>}</w:t>
      </w:r>
    </w:p>
    <w:p w14:paraId="73338ECD" w14:textId="77777777" w:rsidR="006A1CE4" w:rsidRPr="00E67E0D" w:rsidRDefault="006A1CE4" w:rsidP="00E7499B">
      <w:pPr>
        <w:pStyle w:val="PL"/>
        <w:rPr>
          <w:noProof w:val="0"/>
          <w:snapToGrid w:val="0"/>
        </w:rPr>
      </w:pPr>
    </w:p>
    <w:p w14:paraId="1BFA3474" w14:textId="77777777" w:rsidR="006A1CE4" w:rsidRPr="00E67E0D" w:rsidRDefault="006A1CE4" w:rsidP="00E7499B">
      <w:pPr>
        <w:pStyle w:val="PL"/>
        <w:rPr>
          <w:noProof w:val="0"/>
          <w:snapToGrid w:val="0"/>
        </w:rPr>
      </w:pPr>
      <w:r w:rsidRPr="00E67E0D">
        <w:rPr>
          <w:noProof w:val="0"/>
          <w:snapToGrid w:val="0"/>
        </w:rPr>
        <w:t>GlobalNgENB-ID ::= SEQUENCE {</w:t>
      </w:r>
    </w:p>
    <w:p w14:paraId="68BB01DB" w14:textId="77777777" w:rsidR="006A1CE4" w:rsidRPr="00E67E0D" w:rsidRDefault="006A1CE4" w:rsidP="00E7499B">
      <w:pPr>
        <w:pStyle w:val="PL"/>
        <w:rPr>
          <w:noProof w:val="0"/>
          <w:snapToGrid w:val="0"/>
        </w:rPr>
      </w:pPr>
      <w:r w:rsidRPr="00E67E0D">
        <w:rPr>
          <w:noProof w:val="0"/>
          <w:snapToGrid w:val="0"/>
        </w:rPr>
        <w:tab/>
        <w:t>pLMNIdentity</w:t>
      </w:r>
      <w:r w:rsidRPr="00E67E0D">
        <w:rPr>
          <w:noProof w:val="0"/>
          <w:snapToGrid w:val="0"/>
        </w:rPr>
        <w:tab/>
      </w:r>
      <w:r w:rsidRPr="00E67E0D">
        <w:rPr>
          <w:noProof w:val="0"/>
          <w:snapToGrid w:val="0"/>
        </w:rPr>
        <w:tab/>
        <w:t>PLMNIdentity,</w:t>
      </w:r>
    </w:p>
    <w:p w14:paraId="694325D8" w14:textId="77777777" w:rsidR="006A1CE4" w:rsidRPr="00E67E0D" w:rsidRDefault="006A1CE4" w:rsidP="00E7499B">
      <w:pPr>
        <w:pStyle w:val="PL"/>
        <w:rPr>
          <w:noProof w:val="0"/>
          <w:snapToGrid w:val="0"/>
        </w:rPr>
      </w:pPr>
      <w:r w:rsidRPr="00E67E0D">
        <w:rPr>
          <w:noProof w:val="0"/>
          <w:snapToGrid w:val="0"/>
        </w:rPr>
        <w:tab/>
        <w:t>ngENB-ID</w:t>
      </w:r>
      <w:r w:rsidRPr="00E67E0D">
        <w:rPr>
          <w:noProof w:val="0"/>
          <w:snapToGrid w:val="0"/>
        </w:rPr>
        <w:tab/>
      </w:r>
      <w:r w:rsidRPr="00E67E0D">
        <w:rPr>
          <w:noProof w:val="0"/>
          <w:snapToGrid w:val="0"/>
        </w:rPr>
        <w:tab/>
      </w:r>
      <w:r w:rsidRPr="00E67E0D">
        <w:rPr>
          <w:noProof w:val="0"/>
          <w:snapToGrid w:val="0"/>
        </w:rPr>
        <w:tab/>
        <w:t>NgENB-ID,</w:t>
      </w:r>
    </w:p>
    <w:p w14:paraId="500FAFE7"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{GlobalNgENB-ID-ExtIEs} } OPTIONAL,</w:t>
      </w:r>
    </w:p>
    <w:p w14:paraId="04DC01FF" w14:textId="77777777" w:rsidR="006A1CE4" w:rsidRPr="00E67E0D" w:rsidRDefault="006A1CE4" w:rsidP="00E7499B">
      <w:pPr>
        <w:pStyle w:val="PL"/>
        <w:rPr>
          <w:noProof w:val="0"/>
          <w:snapToGrid w:val="0"/>
        </w:rPr>
      </w:pPr>
      <w:r w:rsidRPr="00E67E0D">
        <w:rPr>
          <w:noProof w:val="0"/>
          <w:snapToGrid w:val="0"/>
        </w:rPr>
        <w:tab/>
        <w:t>...</w:t>
      </w:r>
    </w:p>
    <w:p w14:paraId="07453549" w14:textId="77777777" w:rsidR="006A1CE4" w:rsidRPr="00E67E0D" w:rsidRDefault="006A1CE4" w:rsidP="00E7499B">
      <w:pPr>
        <w:pStyle w:val="PL"/>
        <w:rPr>
          <w:noProof w:val="0"/>
          <w:snapToGrid w:val="0"/>
        </w:rPr>
      </w:pPr>
      <w:r w:rsidRPr="00E67E0D">
        <w:rPr>
          <w:noProof w:val="0"/>
          <w:snapToGrid w:val="0"/>
        </w:rPr>
        <w:t>}</w:t>
      </w:r>
    </w:p>
    <w:p w14:paraId="0519D3FE" w14:textId="77777777" w:rsidR="006A1CE4" w:rsidRPr="00E67E0D" w:rsidRDefault="006A1CE4" w:rsidP="00E7499B">
      <w:pPr>
        <w:pStyle w:val="PL"/>
        <w:rPr>
          <w:noProof w:val="0"/>
          <w:snapToGrid w:val="0"/>
        </w:rPr>
      </w:pPr>
    </w:p>
    <w:p w14:paraId="4AE659AA" w14:textId="77777777" w:rsidR="006A1CE4" w:rsidRPr="00E67E0D" w:rsidRDefault="006A1CE4" w:rsidP="00E7499B">
      <w:pPr>
        <w:pStyle w:val="PL"/>
        <w:rPr>
          <w:noProof w:val="0"/>
          <w:snapToGrid w:val="0"/>
        </w:rPr>
      </w:pPr>
      <w:r w:rsidRPr="00E67E0D">
        <w:rPr>
          <w:noProof w:val="0"/>
          <w:snapToGrid w:val="0"/>
        </w:rPr>
        <w:t>GlobalNgENB-ID-ExtIEs NGAP-PROTOCOL-EXTENSION ::= {</w:t>
      </w:r>
    </w:p>
    <w:p w14:paraId="020AB6EA" w14:textId="77777777" w:rsidR="006A1CE4" w:rsidRPr="00E67E0D" w:rsidRDefault="006A1CE4" w:rsidP="00E7499B">
      <w:pPr>
        <w:pStyle w:val="PL"/>
        <w:rPr>
          <w:noProof w:val="0"/>
          <w:snapToGrid w:val="0"/>
        </w:rPr>
      </w:pPr>
      <w:r w:rsidRPr="00E67E0D">
        <w:rPr>
          <w:noProof w:val="0"/>
          <w:snapToGrid w:val="0"/>
        </w:rPr>
        <w:tab/>
        <w:t>...</w:t>
      </w:r>
    </w:p>
    <w:p w14:paraId="7017CE8D" w14:textId="77777777" w:rsidR="006A1CE4" w:rsidRPr="00E67E0D" w:rsidRDefault="006A1CE4" w:rsidP="00E7499B">
      <w:pPr>
        <w:pStyle w:val="PL"/>
        <w:rPr>
          <w:noProof w:val="0"/>
          <w:snapToGrid w:val="0"/>
        </w:rPr>
      </w:pPr>
      <w:r w:rsidRPr="00E67E0D">
        <w:rPr>
          <w:noProof w:val="0"/>
          <w:snapToGrid w:val="0"/>
        </w:rPr>
        <w:t>}</w:t>
      </w:r>
    </w:p>
    <w:p w14:paraId="5C5BE31F" w14:textId="77777777" w:rsidR="006A1CE4" w:rsidRPr="00E67E0D" w:rsidRDefault="006A1CE4" w:rsidP="00E7499B">
      <w:pPr>
        <w:pStyle w:val="PL"/>
        <w:rPr>
          <w:noProof w:val="0"/>
          <w:snapToGrid w:val="0"/>
        </w:rPr>
      </w:pPr>
    </w:p>
    <w:p w14:paraId="4C24FC65" w14:textId="77777777" w:rsidR="006A1CE4" w:rsidRPr="00E67E0D" w:rsidRDefault="006A1CE4" w:rsidP="00E7499B">
      <w:pPr>
        <w:pStyle w:val="PL"/>
        <w:rPr>
          <w:noProof w:val="0"/>
          <w:snapToGrid w:val="0"/>
        </w:rPr>
      </w:pPr>
      <w:r w:rsidRPr="00E67E0D">
        <w:rPr>
          <w:noProof w:val="0"/>
          <w:snapToGrid w:val="0"/>
        </w:rPr>
        <w:t>GlobalRANNodeID ::= CHOICE {</w:t>
      </w:r>
    </w:p>
    <w:p w14:paraId="41F38A41" w14:textId="77777777" w:rsidR="006A1CE4" w:rsidRPr="00E67E0D" w:rsidRDefault="006A1CE4" w:rsidP="00E7499B">
      <w:pPr>
        <w:pStyle w:val="PL"/>
        <w:rPr>
          <w:noProof w:val="0"/>
          <w:snapToGrid w:val="0"/>
        </w:rPr>
      </w:pPr>
      <w:r w:rsidRPr="00E67E0D">
        <w:rPr>
          <w:noProof w:val="0"/>
          <w:snapToGrid w:val="0"/>
        </w:rPr>
        <w:tab/>
        <w:t>globalGNB-ID</w:t>
      </w:r>
      <w:r w:rsidRPr="00E67E0D">
        <w:rPr>
          <w:noProof w:val="0"/>
          <w:snapToGrid w:val="0"/>
        </w:rPr>
        <w:tab/>
      </w:r>
      <w:r w:rsidRPr="00E67E0D">
        <w:rPr>
          <w:noProof w:val="0"/>
          <w:snapToGrid w:val="0"/>
        </w:rPr>
        <w:tab/>
        <w:t>GlobalGNB-ID,</w:t>
      </w:r>
    </w:p>
    <w:p w14:paraId="370BB81B" w14:textId="77777777" w:rsidR="006A1CE4" w:rsidRPr="00E67E0D" w:rsidRDefault="006A1CE4" w:rsidP="00E7499B">
      <w:pPr>
        <w:pStyle w:val="PL"/>
        <w:rPr>
          <w:noProof w:val="0"/>
          <w:snapToGrid w:val="0"/>
        </w:rPr>
      </w:pPr>
      <w:r w:rsidRPr="00E67E0D">
        <w:rPr>
          <w:noProof w:val="0"/>
          <w:snapToGrid w:val="0"/>
        </w:rPr>
        <w:tab/>
        <w:t>globalNgENB-ID</w:t>
      </w:r>
      <w:r w:rsidRPr="00E67E0D">
        <w:rPr>
          <w:noProof w:val="0"/>
          <w:snapToGrid w:val="0"/>
        </w:rPr>
        <w:tab/>
      </w:r>
      <w:r w:rsidRPr="00E67E0D">
        <w:rPr>
          <w:noProof w:val="0"/>
          <w:snapToGrid w:val="0"/>
        </w:rPr>
        <w:tab/>
        <w:t>GlobalNgENB-ID,</w:t>
      </w:r>
    </w:p>
    <w:p w14:paraId="57A2AB24" w14:textId="77777777" w:rsidR="006A1CE4" w:rsidRPr="00E67E0D" w:rsidRDefault="006A1CE4" w:rsidP="00E7499B">
      <w:pPr>
        <w:pStyle w:val="PL"/>
        <w:rPr>
          <w:noProof w:val="0"/>
          <w:snapToGrid w:val="0"/>
        </w:rPr>
      </w:pPr>
      <w:r w:rsidRPr="00E67E0D">
        <w:rPr>
          <w:noProof w:val="0"/>
          <w:snapToGrid w:val="0"/>
        </w:rPr>
        <w:tab/>
        <w:t>globalN3IWF-ID</w:t>
      </w:r>
      <w:r w:rsidRPr="00E67E0D">
        <w:rPr>
          <w:noProof w:val="0"/>
          <w:snapToGrid w:val="0"/>
        </w:rPr>
        <w:tab/>
      </w:r>
      <w:r w:rsidRPr="00E67E0D">
        <w:rPr>
          <w:noProof w:val="0"/>
          <w:snapToGrid w:val="0"/>
        </w:rPr>
        <w:tab/>
        <w:t>GlobalN3IWF-ID,</w:t>
      </w:r>
    </w:p>
    <w:p w14:paraId="168C5AEC" w14:textId="77777777" w:rsidR="006A1CE4" w:rsidRPr="00E67E0D" w:rsidRDefault="006A1CE4" w:rsidP="00E7499B">
      <w:pPr>
        <w:pStyle w:val="PL"/>
        <w:rPr>
          <w:noProof w:val="0"/>
        </w:rPr>
      </w:pPr>
      <w:r w:rsidRPr="00E67E0D">
        <w:rPr>
          <w:noProof w:val="0"/>
        </w:rPr>
        <w:tab/>
        <w:t>choice-Extensions</w:t>
      </w:r>
      <w:r w:rsidRPr="00E67E0D">
        <w:rPr>
          <w:noProof w:val="0"/>
        </w:rPr>
        <w:tab/>
      </w:r>
      <w:r w:rsidRPr="00E67E0D">
        <w:rPr>
          <w:noProof w:val="0"/>
        </w:rPr>
        <w:tab/>
        <w:t>ProtocolIE-SingleContainer { {</w:t>
      </w:r>
      <w:r w:rsidRPr="00E67E0D">
        <w:rPr>
          <w:noProof w:val="0"/>
          <w:snapToGrid w:val="0"/>
        </w:rPr>
        <w:t>GlobalRANNodeID</w:t>
      </w:r>
      <w:r w:rsidRPr="00E67E0D">
        <w:rPr>
          <w:noProof w:val="0"/>
        </w:rPr>
        <w:t>-ExtIEs} }</w:t>
      </w:r>
    </w:p>
    <w:p w14:paraId="2188D738" w14:textId="77777777" w:rsidR="006A1CE4" w:rsidRPr="00E67E0D" w:rsidRDefault="006A1CE4" w:rsidP="00E7499B">
      <w:pPr>
        <w:pStyle w:val="PL"/>
        <w:rPr>
          <w:noProof w:val="0"/>
          <w:snapToGrid w:val="0"/>
        </w:rPr>
      </w:pPr>
      <w:r w:rsidRPr="00E67E0D">
        <w:rPr>
          <w:noProof w:val="0"/>
          <w:snapToGrid w:val="0"/>
        </w:rPr>
        <w:t>}</w:t>
      </w:r>
    </w:p>
    <w:p w14:paraId="19B53DC3" w14:textId="77777777" w:rsidR="006A1CE4" w:rsidRPr="00E67E0D" w:rsidRDefault="006A1CE4" w:rsidP="00E7499B">
      <w:pPr>
        <w:pStyle w:val="PL"/>
        <w:rPr>
          <w:noProof w:val="0"/>
          <w:snapToGrid w:val="0"/>
        </w:rPr>
      </w:pPr>
    </w:p>
    <w:p w14:paraId="590F2114" w14:textId="77777777" w:rsidR="006A1CE4" w:rsidRPr="00E67E0D" w:rsidRDefault="006A1CE4" w:rsidP="00E7499B">
      <w:pPr>
        <w:pStyle w:val="PL"/>
        <w:rPr>
          <w:noProof w:val="0"/>
        </w:rPr>
      </w:pPr>
      <w:r w:rsidRPr="00E67E0D">
        <w:rPr>
          <w:noProof w:val="0"/>
          <w:snapToGrid w:val="0"/>
        </w:rPr>
        <w:t>GlobalRANNodeID</w:t>
      </w:r>
      <w:r w:rsidRPr="00E67E0D">
        <w:rPr>
          <w:noProof w:val="0"/>
        </w:rPr>
        <w:t xml:space="preserve">-ExtIEs </w:t>
      </w:r>
      <w:r w:rsidRPr="00E67E0D">
        <w:rPr>
          <w:noProof w:val="0"/>
          <w:snapToGrid w:val="0"/>
        </w:rPr>
        <w:t xml:space="preserve">NGAP-PROTOCOL-IES </w:t>
      </w:r>
      <w:r w:rsidRPr="00E67E0D">
        <w:rPr>
          <w:noProof w:val="0"/>
        </w:rPr>
        <w:t>::= {</w:t>
      </w:r>
    </w:p>
    <w:p w14:paraId="3474E1CB" w14:textId="77777777" w:rsidR="006A1CE4" w:rsidRPr="00E67E0D" w:rsidRDefault="006A1CE4" w:rsidP="00E7499B">
      <w:pPr>
        <w:pStyle w:val="PL"/>
        <w:rPr>
          <w:noProof w:val="0"/>
        </w:rPr>
      </w:pPr>
      <w:r w:rsidRPr="00E67E0D">
        <w:rPr>
          <w:noProof w:val="0"/>
        </w:rPr>
        <w:tab/>
        <w:t>...</w:t>
      </w:r>
    </w:p>
    <w:p w14:paraId="0307074F" w14:textId="77777777" w:rsidR="006A1CE4" w:rsidRPr="00E67E0D" w:rsidRDefault="006A1CE4" w:rsidP="00E7499B">
      <w:pPr>
        <w:pStyle w:val="PL"/>
        <w:rPr>
          <w:noProof w:val="0"/>
        </w:rPr>
      </w:pPr>
      <w:r w:rsidRPr="00E67E0D">
        <w:rPr>
          <w:noProof w:val="0"/>
        </w:rPr>
        <w:t>}</w:t>
      </w:r>
    </w:p>
    <w:p w14:paraId="3FB01E04" w14:textId="77777777" w:rsidR="006A1CE4" w:rsidRPr="00E67E0D" w:rsidRDefault="006A1CE4" w:rsidP="00E7499B">
      <w:pPr>
        <w:pStyle w:val="PL"/>
        <w:rPr>
          <w:noProof w:val="0"/>
          <w:snapToGrid w:val="0"/>
        </w:rPr>
      </w:pPr>
    </w:p>
    <w:p w14:paraId="627C61C2" w14:textId="77777777" w:rsidR="006A1CE4" w:rsidRPr="00E67E0D" w:rsidRDefault="006A1CE4" w:rsidP="00E7499B">
      <w:pPr>
        <w:pStyle w:val="PL"/>
        <w:rPr>
          <w:noProof w:val="0"/>
          <w:snapToGrid w:val="0"/>
        </w:rPr>
      </w:pPr>
      <w:r w:rsidRPr="00E67E0D">
        <w:rPr>
          <w:noProof w:val="0"/>
          <w:snapToGrid w:val="0"/>
        </w:rPr>
        <w:t>GNB-ID ::= CHOICE {</w:t>
      </w:r>
    </w:p>
    <w:p w14:paraId="58BF4C4E" w14:textId="77777777" w:rsidR="006A1CE4" w:rsidRPr="00E67E0D" w:rsidRDefault="006A1CE4" w:rsidP="00E7499B">
      <w:pPr>
        <w:pStyle w:val="PL"/>
        <w:rPr>
          <w:noProof w:val="0"/>
          <w:snapToGrid w:val="0"/>
        </w:rPr>
      </w:pPr>
      <w:r w:rsidRPr="00E67E0D">
        <w:rPr>
          <w:noProof w:val="0"/>
          <w:snapToGrid w:val="0"/>
        </w:rPr>
        <w:tab/>
        <w:t>gNB-ID</w:t>
      </w:r>
      <w:r w:rsidRPr="00E67E0D">
        <w:rPr>
          <w:noProof w:val="0"/>
          <w:snapToGrid w:val="0"/>
        </w:rPr>
        <w:tab/>
      </w:r>
      <w:r w:rsidRPr="00E67E0D">
        <w:rPr>
          <w:noProof w:val="0"/>
          <w:snapToGrid w:val="0"/>
        </w:rPr>
        <w:tab/>
        <w:t>BIT STRING (SIZE(22..32)),</w:t>
      </w:r>
    </w:p>
    <w:p w14:paraId="3DDF3DB4" w14:textId="77777777" w:rsidR="006A1CE4" w:rsidRPr="00E67E0D" w:rsidRDefault="006A1CE4" w:rsidP="00E7499B">
      <w:pPr>
        <w:pStyle w:val="PL"/>
        <w:rPr>
          <w:noProof w:val="0"/>
        </w:rPr>
      </w:pPr>
      <w:r w:rsidRPr="00E67E0D">
        <w:rPr>
          <w:noProof w:val="0"/>
        </w:rPr>
        <w:tab/>
        <w:t>choice-Extensions</w:t>
      </w:r>
      <w:r w:rsidRPr="00E67E0D">
        <w:rPr>
          <w:noProof w:val="0"/>
        </w:rPr>
        <w:tab/>
      </w:r>
      <w:r w:rsidRPr="00E67E0D">
        <w:rPr>
          <w:noProof w:val="0"/>
        </w:rPr>
        <w:tab/>
        <w:t>ProtocolIE-SingleContainer { {</w:t>
      </w:r>
      <w:r w:rsidRPr="00E67E0D">
        <w:rPr>
          <w:noProof w:val="0"/>
          <w:snapToGrid w:val="0"/>
        </w:rPr>
        <w:t>GNB-ID</w:t>
      </w:r>
      <w:r w:rsidRPr="00E67E0D">
        <w:rPr>
          <w:noProof w:val="0"/>
        </w:rPr>
        <w:t>-ExtIEs} }</w:t>
      </w:r>
    </w:p>
    <w:p w14:paraId="384EF569" w14:textId="77777777" w:rsidR="006A1CE4" w:rsidRPr="00E67E0D" w:rsidRDefault="006A1CE4" w:rsidP="00E7499B">
      <w:pPr>
        <w:pStyle w:val="PL"/>
        <w:rPr>
          <w:noProof w:val="0"/>
          <w:snapToGrid w:val="0"/>
        </w:rPr>
      </w:pPr>
      <w:r w:rsidRPr="00E67E0D">
        <w:rPr>
          <w:noProof w:val="0"/>
          <w:snapToGrid w:val="0"/>
        </w:rPr>
        <w:t>}</w:t>
      </w:r>
    </w:p>
    <w:p w14:paraId="4829A0E0" w14:textId="77777777" w:rsidR="006A1CE4" w:rsidRPr="00E67E0D" w:rsidRDefault="006A1CE4" w:rsidP="00E7499B">
      <w:pPr>
        <w:pStyle w:val="PL"/>
        <w:rPr>
          <w:noProof w:val="0"/>
          <w:snapToGrid w:val="0"/>
        </w:rPr>
      </w:pPr>
    </w:p>
    <w:p w14:paraId="000D8227" w14:textId="77777777" w:rsidR="006A1CE4" w:rsidRPr="00E67E0D" w:rsidRDefault="006A1CE4" w:rsidP="00E7499B">
      <w:pPr>
        <w:pStyle w:val="PL"/>
        <w:rPr>
          <w:noProof w:val="0"/>
        </w:rPr>
      </w:pPr>
      <w:r w:rsidRPr="00E67E0D">
        <w:rPr>
          <w:noProof w:val="0"/>
          <w:snapToGrid w:val="0"/>
        </w:rPr>
        <w:t>GNB-ID</w:t>
      </w:r>
      <w:r w:rsidRPr="00E67E0D">
        <w:rPr>
          <w:noProof w:val="0"/>
        </w:rPr>
        <w:t xml:space="preserve">-ExtIEs </w:t>
      </w:r>
      <w:r w:rsidRPr="00E67E0D">
        <w:rPr>
          <w:noProof w:val="0"/>
          <w:snapToGrid w:val="0"/>
        </w:rPr>
        <w:t xml:space="preserve">NGAP-PROTOCOL-IES </w:t>
      </w:r>
      <w:r w:rsidRPr="00E67E0D">
        <w:rPr>
          <w:noProof w:val="0"/>
        </w:rPr>
        <w:t>::= {</w:t>
      </w:r>
    </w:p>
    <w:p w14:paraId="2146BE4E" w14:textId="77777777" w:rsidR="006A1CE4" w:rsidRPr="00E67E0D" w:rsidRDefault="006A1CE4" w:rsidP="00E7499B">
      <w:pPr>
        <w:pStyle w:val="PL"/>
        <w:rPr>
          <w:noProof w:val="0"/>
        </w:rPr>
      </w:pPr>
      <w:r w:rsidRPr="00E67E0D">
        <w:rPr>
          <w:noProof w:val="0"/>
        </w:rPr>
        <w:tab/>
        <w:t>...</w:t>
      </w:r>
    </w:p>
    <w:p w14:paraId="31FF694A" w14:textId="77777777" w:rsidR="006A1CE4" w:rsidRPr="00E67E0D" w:rsidRDefault="006A1CE4" w:rsidP="00E7499B">
      <w:pPr>
        <w:pStyle w:val="PL"/>
        <w:rPr>
          <w:noProof w:val="0"/>
        </w:rPr>
      </w:pPr>
      <w:r w:rsidRPr="00E67E0D">
        <w:rPr>
          <w:noProof w:val="0"/>
        </w:rPr>
        <w:t>}</w:t>
      </w:r>
    </w:p>
    <w:p w14:paraId="2E7710C7" w14:textId="77777777" w:rsidR="006A1CE4" w:rsidRPr="00E67E0D" w:rsidRDefault="006A1CE4" w:rsidP="00E7499B">
      <w:pPr>
        <w:pStyle w:val="PL"/>
        <w:rPr>
          <w:noProof w:val="0"/>
          <w:snapToGrid w:val="0"/>
        </w:rPr>
      </w:pPr>
    </w:p>
    <w:p w14:paraId="28CB746B" w14:textId="77777777" w:rsidR="006A1CE4" w:rsidRPr="00E67E0D" w:rsidRDefault="006A1CE4" w:rsidP="00E7499B">
      <w:pPr>
        <w:pStyle w:val="PL"/>
        <w:rPr>
          <w:noProof w:val="0"/>
          <w:snapToGrid w:val="0"/>
        </w:rPr>
      </w:pPr>
      <w:r w:rsidRPr="00E67E0D">
        <w:rPr>
          <w:noProof w:val="0"/>
          <w:snapToGrid w:val="0"/>
        </w:rPr>
        <w:t>GTP-TEID ::= OCTET STRING (SIZE(4))</w:t>
      </w:r>
    </w:p>
    <w:p w14:paraId="203DE359" w14:textId="77777777" w:rsidR="006A1CE4" w:rsidRPr="00E67E0D" w:rsidRDefault="006A1CE4" w:rsidP="00E7499B">
      <w:pPr>
        <w:pStyle w:val="PL"/>
        <w:rPr>
          <w:noProof w:val="0"/>
          <w:snapToGrid w:val="0"/>
        </w:rPr>
      </w:pPr>
    </w:p>
    <w:p w14:paraId="014782D6" w14:textId="77777777" w:rsidR="006A1CE4" w:rsidRPr="00E67E0D" w:rsidRDefault="006A1CE4" w:rsidP="00E7499B">
      <w:pPr>
        <w:pStyle w:val="PL"/>
        <w:rPr>
          <w:noProof w:val="0"/>
        </w:rPr>
      </w:pPr>
      <w:r w:rsidRPr="00E67E0D">
        <w:rPr>
          <w:noProof w:val="0"/>
        </w:rPr>
        <w:t>GTPTunnel ::= SEQUENCE {</w:t>
      </w:r>
    </w:p>
    <w:p w14:paraId="2F72F361" w14:textId="77777777" w:rsidR="006A1CE4" w:rsidRPr="00E67E0D" w:rsidRDefault="006A1CE4" w:rsidP="00E7499B">
      <w:pPr>
        <w:pStyle w:val="PL"/>
        <w:rPr>
          <w:noProof w:val="0"/>
        </w:rPr>
      </w:pPr>
      <w:r w:rsidRPr="00E67E0D">
        <w:rPr>
          <w:noProof w:val="0"/>
        </w:rPr>
        <w:tab/>
        <w:t>transportLayerAddress</w:t>
      </w:r>
      <w:r w:rsidRPr="00E67E0D">
        <w:rPr>
          <w:noProof w:val="0"/>
        </w:rPr>
        <w:tab/>
      </w:r>
      <w:r w:rsidRPr="00E67E0D">
        <w:rPr>
          <w:noProof w:val="0"/>
        </w:rPr>
        <w:tab/>
        <w:t>TransportLayerAddress,</w:t>
      </w:r>
    </w:p>
    <w:p w14:paraId="67EFAD73" w14:textId="77777777" w:rsidR="006A1CE4" w:rsidRPr="00E67E0D" w:rsidRDefault="006A1CE4" w:rsidP="00E7499B">
      <w:pPr>
        <w:pStyle w:val="PL"/>
        <w:rPr>
          <w:noProof w:val="0"/>
        </w:rPr>
      </w:pPr>
      <w:r w:rsidRPr="00E67E0D">
        <w:rPr>
          <w:noProof w:val="0"/>
        </w:rPr>
        <w:tab/>
        <w:t>gTP-TEID</w:t>
      </w:r>
      <w:r w:rsidRPr="00E67E0D">
        <w:rPr>
          <w:noProof w:val="0"/>
        </w:rPr>
        <w:tab/>
      </w:r>
      <w:r w:rsidRPr="00E67E0D">
        <w:rPr>
          <w:noProof w:val="0"/>
        </w:rPr>
        <w:tab/>
      </w:r>
      <w:r w:rsidRPr="00E67E0D">
        <w:rPr>
          <w:noProof w:val="0"/>
        </w:rPr>
        <w:tab/>
      </w:r>
      <w:r w:rsidRPr="00E67E0D">
        <w:rPr>
          <w:noProof w:val="0"/>
        </w:rPr>
        <w:tab/>
      </w:r>
      <w:r w:rsidRPr="00E67E0D">
        <w:rPr>
          <w:noProof w:val="0"/>
        </w:rPr>
        <w:tab/>
        <w:t>GTP-TEID,</w:t>
      </w:r>
    </w:p>
    <w:p w14:paraId="70DDF89E" w14:textId="77777777" w:rsidR="006A1CE4" w:rsidRPr="00E67E0D" w:rsidRDefault="006A1CE4" w:rsidP="00E7499B">
      <w:pPr>
        <w:pStyle w:val="PL"/>
        <w:rPr>
          <w:noProof w:val="0"/>
        </w:rPr>
      </w:pPr>
      <w:r w:rsidRPr="00E67E0D">
        <w:rPr>
          <w:noProof w:val="0"/>
        </w:rPr>
        <w:tab/>
        <w:t>iE-Extensions</w:t>
      </w:r>
      <w:r w:rsidRPr="00E67E0D">
        <w:rPr>
          <w:noProof w:val="0"/>
        </w:rPr>
        <w:tab/>
      </w:r>
      <w:r w:rsidRPr="00E67E0D">
        <w:rPr>
          <w:noProof w:val="0"/>
        </w:rPr>
        <w:tab/>
        <w:t>ProtocolExtensionContainer { {GTPTunnel-ExtIEs} } OPTIONAL,</w:t>
      </w:r>
    </w:p>
    <w:p w14:paraId="0E97B3D9" w14:textId="77777777" w:rsidR="006A1CE4" w:rsidRPr="00E67E0D" w:rsidRDefault="006A1CE4" w:rsidP="00E7499B">
      <w:pPr>
        <w:pStyle w:val="PL"/>
        <w:rPr>
          <w:noProof w:val="0"/>
        </w:rPr>
      </w:pPr>
      <w:r w:rsidRPr="00E67E0D">
        <w:rPr>
          <w:noProof w:val="0"/>
        </w:rPr>
        <w:tab/>
        <w:t>...</w:t>
      </w:r>
    </w:p>
    <w:p w14:paraId="6CDB356A" w14:textId="77777777" w:rsidR="006A1CE4" w:rsidRPr="00E67E0D" w:rsidRDefault="006A1CE4" w:rsidP="00E7499B">
      <w:pPr>
        <w:pStyle w:val="PL"/>
        <w:rPr>
          <w:noProof w:val="0"/>
        </w:rPr>
      </w:pPr>
      <w:r w:rsidRPr="00E67E0D">
        <w:rPr>
          <w:noProof w:val="0"/>
        </w:rPr>
        <w:t>}</w:t>
      </w:r>
    </w:p>
    <w:p w14:paraId="309D1C71" w14:textId="77777777" w:rsidR="006A1CE4" w:rsidRPr="00E67E0D" w:rsidRDefault="006A1CE4" w:rsidP="00E7499B">
      <w:pPr>
        <w:pStyle w:val="PL"/>
        <w:rPr>
          <w:noProof w:val="0"/>
        </w:rPr>
      </w:pPr>
    </w:p>
    <w:p w14:paraId="1658FB7D" w14:textId="77777777" w:rsidR="006A1CE4" w:rsidRPr="00E67E0D" w:rsidRDefault="006A1CE4" w:rsidP="00E7499B">
      <w:pPr>
        <w:pStyle w:val="PL"/>
        <w:rPr>
          <w:noProof w:val="0"/>
        </w:rPr>
      </w:pPr>
      <w:r w:rsidRPr="00E67E0D">
        <w:rPr>
          <w:noProof w:val="0"/>
        </w:rPr>
        <w:t>GTPTunnel-ExtIEs NGAP-PROTOCOL-EXTENSION ::= {</w:t>
      </w:r>
    </w:p>
    <w:p w14:paraId="6EB4951E" w14:textId="77777777" w:rsidR="006A1CE4" w:rsidRPr="00E67E0D" w:rsidRDefault="006A1CE4" w:rsidP="00E7499B">
      <w:pPr>
        <w:pStyle w:val="PL"/>
        <w:rPr>
          <w:noProof w:val="0"/>
        </w:rPr>
      </w:pPr>
      <w:r w:rsidRPr="00E67E0D">
        <w:rPr>
          <w:noProof w:val="0"/>
        </w:rPr>
        <w:tab/>
        <w:t>...</w:t>
      </w:r>
    </w:p>
    <w:p w14:paraId="20C98E45" w14:textId="77777777" w:rsidR="006A1CE4" w:rsidRPr="00E67E0D" w:rsidRDefault="006A1CE4" w:rsidP="00E7499B">
      <w:pPr>
        <w:pStyle w:val="PL"/>
        <w:rPr>
          <w:noProof w:val="0"/>
        </w:rPr>
      </w:pPr>
      <w:r w:rsidRPr="00E67E0D">
        <w:rPr>
          <w:noProof w:val="0"/>
        </w:rPr>
        <w:t>}</w:t>
      </w:r>
    </w:p>
    <w:p w14:paraId="6F63B5F8" w14:textId="77777777" w:rsidR="006A1CE4" w:rsidRPr="00E67E0D" w:rsidRDefault="006A1CE4" w:rsidP="00E7499B">
      <w:pPr>
        <w:pStyle w:val="PL"/>
        <w:spacing w:line="0" w:lineRule="atLeast"/>
        <w:rPr>
          <w:noProof w:val="0"/>
          <w:snapToGrid w:val="0"/>
        </w:rPr>
      </w:pPr>
    </w:p>
    <w:p w14:paraId="5F48E12E" w14:textId="77777777" w:rsidR="006A1CE4" w:rsidRPr="00E67E0D" w:rsidRDefault="006A1CE4" w:rsidP="00E7499B">
      <w:pPr>
        <w:pStyle w:val="PL"/>
        <w:rPr>
          <w:noProof w:val="0"/>
          <w:snapToGrid w:val="0"/>
        </w:rPr>
      </w:pPr>
      <w:r w:rsidRPr="00E67E0D">
        <w:rPr>
          <w:noProof w:val="0"/>
          <w:snapToGrid w:val="0"/>
        </w:rPr>
        <w:t>GUAMI ::= SEQUENCE {</w:t>
      </w:r>
    </w:p>
    <w:p w14:paraId="09F385BE" w14:textId="77777777" w:rsidR="006A1CE4" w:rsidRPr="00E67E0D" w:rsidRDefault="006A1CE4" w:rsidP="00E7499B">
      <w:pPr>
        <w:pStyle w:val="PL"/>
        <w:rPr>
          <w:noProof w:val="0"/>
          <w:snapToGrid w:val="0"/>
        </w:rPr>
      </w:pPr>
      <w:r w:rsidRPr="00E67E0D">
        <w:rPr>
          <w:noProof w:val="0"/>
          <w:snapToGrid w:val="0"/>
        </w:rPr>
        <w:tab/>
        <w:t>pLMNIdentity</w:t>
      </w:r>
      <w:r w:rsidRPr="00E67E0D">
        <w:rPr>
          <w:noProof w:val="0"/>
          <w:snapToGrid w:val="0"/>
        </w:rPr>
        <w:tab/>
      </w:r>
      <w:r w:rsidRPr="00E67E0D">
        <w:rPr>
          <w:noProof w:val="0"/>
          <w:snapToGrid w:val="0"/>
        </w:rPr>
        <w:tab/>
        <w:t>PLMNIdentity,</w:t>
      </w:r>
    </w:p>
    <w:p w14:paraId="5E5E904E" w14:textId="77777777" w:rsidR="006A1CE4" w:rsidRPr="00E67E0D" w:rsidRDefault="006A1CE4" w:rsidP="00E7499B">
      <w:pPr>
        <w:pStyle w:val="PL"/>
        <w:rPr>
          <w:noProof w:val="0"/>
          <w:snapToGrid w:val="0"/>
        </w:rPr>
      </w:pPr>
      <w:r w:rsidRPr="00E67E0D">
        <w:rPr>
          <w:noProof w:val="0"/>
          <w:snapToGrid w:val="0"/>
        </w:rPr>
        <w:tab/>
        <w:t>aMFRegionID</w:t>
      </w:r>
      <w:r w:rsidRPr="00E67E0D">
        <w:rPr>
          <w:noProof w:val="0"/>
          <w:snapToGrid w:val="0"/>
        </w:rPr>
        <w:tab/>
      </w:r>
      <w:r w:rsidRPr="00E67E0D">
        <w:rPr>
          <w:noProof w:val="0"/>
          <w:snapToGrid w:val="0"/>
        </w:rPr>
        <w:tab/>
      </w:r>
      <w:r w:rsidRPr="00E67E0D">
        <w:rPr>
          <w:noProof w:val="0"/>
          <w:snapToGrid w:val="0"/>
        </w:rPr>
        <w:tab/>
        <w:t>AMFRegionID,</w:t>
      </w:r>
    </w:p>
    <w:p w14:paraId="6CD2E8B5" w14:textId="77777777" w:rsidR="006A1CE4" w:rsidRPr="00E67E0D" w:rsidRDefault="006A1CE4" w:rsidP="00E7499B">
      <w:pPr>
        <w:pStyle w:val="PL"/>
        <w:rPr>
          <w:noProof w:val="0"/>
          <w:snapToGrid w:val="0"/>
        </w:rPr>
      </w:pPr>
      <w:r w:rsidRPr="00E67E0D">
        <w:rPr>
          <w:noProof w:val="0"/>
          <w:snapToGrid w:val="0"/>
        </w:rPr>
        <w:tab/>
        <w:t>aMFSetID</w:t>
      </w:r>
      <w:r w:rsidRPr="00E67E0D">
        <w:rPr>
          <w:noProof w:val="0"/>
          <w:snapToGrid w:val="0"/>
        </w:rPr>
        <w:tab/>
      </w:r>
      <w:r w:rsidRPr="00E67E0D">
        <w:rPr>
          <w:noProof w:val="0"/>
          <w:snapToGrid w:val="0"/>
        </w:rPr>
        <w:tab/>
      </w:r>
      <w:r w:rsidRPr="00E67E0D">
        <w:rPr>
          <w:noProof w:val="0"/>
          <w:snapToGrid w:val="0"/>
        </w:rPr>
        <w:tab/>
        <w:t>AMFSetID,</w:t>
      </w:r>
    </w:p>
    <w:p w14:paraId="723668ED" w14:textId="77777777" w:rsidR="006A1CE4" w:rsidRPr="00E67E0D" w:rsidRDefault="006A1CE4" w:rsidP="00E7499B">
      <w:pPr>
        <w:pStyle w:val="PL"/>
        <w:rPr>
          <w:noProof w:val="0"/>
          <w:snapToGrid w:val="0"/>
        </w:rPr>
      </w:pPr>
      <w:r w:rsidRPr="00E67E0D">
        <w:rPr>
          <w:noProof w:val="0"/>
          <w:snapToGrid w:val="0"/>
        </w:rPr>
        <w:tab/>
        <w:t>aMFPointer</w:t>
      </w:r>
      <w:r w:rsidRPr="00E67E0D">
        <w:rPr>
          <w:noProof w:val="0"/>
          <w:snapToGrid w:val="0"/>
        </w:rPr>
        <w:tab/>
      </w:r>
      <w:r w:rsidRPr="00E67E0D">
        <w:rPr>
          <w:noProof w:val="0"/>
          <w:snapToGrid w:val="0"/>
        </w:rPr>
        <w:tab/>
      </w:r>
      <w:r w:rsidRPr="00E67E0D">
        <w:rPr>
          <w:noProof w:val="0"/>
          <w:snapToGrid w:val="0"/>
        </w:rPr>
        <w:tab/>
        <w:t>AMFPointer,</w:t>
      </w:r>
    </w:p>
    <w:p w14:paraId="2C6451FF"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{GUAMI-ExtIEs} } OPTIONAL,</w:t>
      </w:r>
    </w:p>
    <w:p w14:paraId="1FAA6DE5" w14:textId="77777777" w:rsidR="006A1CE4" w:rsidRPr="00E67E0D" w:rsidRDefault="006A1CE4" w:rsidP="00E7499B">
      <w:pPr>
        <w:pStyle w:val="PL"/>
        <w:rPr>
          <w:noProof w:val="0"/>
          <w:snapToGrid w:val="0"/>
        </w:rPr>
      </w:pPr>
      <w:r w:rsidRPr="00E67E0D">
        <w:rPr>
          <w:noProof w:val="0"/>
          <w:snapToGrid w:val="0"/>
        </w:rPr>
        <w:tab/>
        <w:t>...</w:t>
      </w:r>
    </w:p>
    <w:p w14:paraId="68469DE4" w14:textId="77777777" w:rsidR="006A1CE4" w:rsidRPr="00E67E0D" w:rsidRDefault="006A1CE4" w:rsidP="00E7499B">
      <w:pPr>
        <w:pStyle w:val="PL"/>
        <w:rPr>
          <w:noProof w:val="0"/>
          <w:snapToGrid w:val="0"/>
        </w:rPr>
      </w:pPr>
      <w:r w:rsidRPr="00E67E0D">
        <w:rPr>
          <w:noProof w:val="0"/>
          <w:snapToGrid w:val="0"/>
        </w:rPr>
        <w:t>}</w:t>
      </w:r>
    </w:p>
    <w:p w14:paraId="78241A67" w14:textId="77777777" w:rsidR="006A1CE4" w:rsidRPr="00E67E0D" w:rsidRDefault="006A1CE4" w:rsidP="00E7499B">
      <w:pPr>
        <w:pStyle w:val="PL"/>
        <w:rPr>
          <w:noProof w:val="0"/>
          <w:snapToGrid w:val="0"/>
        </w:rPr>
      </w:pPr>
    </w:p>
    <w:p w14:paraId="1C15D4CF" w14:textId="77777777" w:rsidR="006A1CE4" w:rsidRPr="00E67E0D" w:rsidRDefault="006A1CE4" w:rsidP="00E7499B">
      <w:pPr>
        <w:pStyle w:val="PL"/>
        <w:rPr>
          <w:noProof w:val="0"/>
          <w:snapToGrid w:val="0"/>
        </w:rPr>
      </w:pPr>
      <w:r w:rsidRPr="00E67E0D">
        <w:rPr>
          <w:noProof w:val="0"/>
          <w:snapToGrid w:val="0"/>
        </w:rPr>
        <w:t>GUAMI-ExtIEs NGAP-PROTOCOL-EXTENSION ::= {</w:t>
      </w:r>
    </w:p>
    <w:p w14:paraId="0C91D88D" w14:textId="77777777" w:rsidR="006A1CE4" w:rsidRPr="00E67E0D" w:rsidRDefault="006A1CE4" w:rsidP="00E7499B">
      <w:pPr>
        <w:pStyle w:val="PL"/>
        <w:rPr>
          <w:noProof w:val="0"/>
          <w:snapToGrid w:val="0"/>
        </w:rPr>
      </w:pPr>
      <w:r w:rsidRPr="00E67E0D">
        <w:rPr>
          <w:noProof w:val="0"/>
          <w:snapToGrid w:val="0"/>
        </w:rPr>
        <w:tab/>
        <w:t>...</w:t>
      </w:r>
    </w:p>
    <w:p w14:paraId="522D5A69" w14:textId="77777777" w:rsidR="006A1CE4" w:rsidRPr="00E67E0D" w:rsidRDefault="006A1CE4" w:rsidP="00E7499B">
      <w:pPr>
        <w:pStyle w:val="PL"/>
        <w:rPr>
          <w:noProof w:val="0"/>
          <w:snapToGrid w:val="0"/>
        </w:rPr>
      </w:pPr>
      <w:r w:rsidRPr="00E67E0D">
        <w:rPr>
          <w:noProof w:val="0"/>
          <w:snapToGrid w:val="0"/>
        </w:rPr>
        <w:t>}</w:t>
      </w:r>
    </w:p>
    <w:p w14:paraId="30F24909" w14:textId="77777777" w:rsidR="006A1CE4" w:rsidRPr="00E67E0D" w:rsidRDefault="006A1CE4" w:rsidP="00E7499B">
      <w:pPr>
        <w:pStyle w:val="PL"/>
        <w:rPr>
          <w:noProof w:val="0"/>
          <w:snapToGrid w:val="0"/>
        </w:rPr>
      </w:pPr>
    </w:p>
    <w:p w14:paraId="59E89E68" w14:textId="77777777" w:rsidR="006A1CE4" w:rsidRPr="00E67E0D" w:rsidRDefault="006A1CE4" w:rsidP="00E7499B">
      <w:pPr>
        <w:pStyle w:val="PL"/>
        <w:rPr>
          <w:noProof w:val="0"/>
          <w:snapToGrid w:val="0"/>
        </w:rPr>
      </w:pPr>
    </w:p>
    <w:p w14:paraId="4C11E834" w14:textId="77777777" w:rsidR="006A1CE4" w:rsidRPr="00E67E0D" w:rsidRDefault="006A1CE4" w:rsidP="00E7499B">
      <w:pPr>
        <w:pStyle w:val="PL"/>
        <w:outlineLvl w:val="3"/>
        <w:rPr>
          <w:noProof w:val="0"/>
          <w:snapToGrid w:val="0"/>
        </w:rPr>
      </w:pPr>
      <w:r w:rsidRPr="00E67E0D">
        <w:rPr>
          <w:noProof w:val="0"/>
          <w:snapToGrid w:val="0"/>
        </w:rPr>
        <w:t>-- H</w:t>
      </w:r>
    </w:p>
    <w:p w14:paraId="6605E65C" w14:textId="77777777" w:rsidR="006A1CE4" w:rsidRPr="00E67E0D" w:rsidRDefault="006A1CE4" w:rsidP="00E7499B">
      <w:pPr>
        <w:pStyle w:val="PL"/>
        <w:rPr>
          <w:noProof w:val="0"/>
          <w:snapToGrid w:val="0"/>
        </w:rPr>
      </w:pPr>
    </w:p>
    <w:p w14:paraId="0B633E9A" w14:textId="77777777" w:rsidR="006A1CE4" w:rsidRPr="00E67E0D" w:rsidRDefault="006A1CE4" w:rsidP="00E7499B">
      <w:pPr>
        <w:pStyle w:val="PL"/>
        <w:rPr>
          <w:noProof w:val="0"/>
          <w:snapToGrid w:val="0"/>
        </w:rPr>
      </w:pPr>
      <w:r w:rsidRPr="00E67E0D">
        <w:rPr>
          <w:noProof w:val="0"/>
          <w:snapToGrid w:val="0"/>
        </w:rPr>
        <w:t>HandoverCommandTransfer ::= SEQUENCE {</w:t>
      </w:r>
    </w:p>
    <w:p w14:paraId="796551FD" w14:textId="77777777" w:rsidR="006A1CE4" w:rsidRPr="00E67E0D" w:rsidRDefault="006A1CE4" w:rsidP="00E7499B">
      <w:pPr>
        <w:pStyle w:val="PL"/>
        <w:rPr>
          <w:noProof w:val="0"/>
          <w:snapToGrid w:val="0"/>
        </w:rPr>
      </w:pPr>
      <w:r w:rsidRPr="00E67E0D">
        <w:rPr>
          <w:noProof w:val="0"/>
          <w:snapToGrid w:val="0"/>
        </w:rPr>
        <w:tab/>
        <w:t>dLForwardingUP-TNLInformation</w:t>
      </w:r>
      <w:r w:rsidRPr="00E67E0D">
        <w:rPr>
          <w:noProof w:val="0"/>
          <w:snapToGrid w:val="0"/>
        </w:rPr>
        <w:tab/>
      </w:r>
      <w:r w:rsidRPr="00E67E0D">
        <w:rPr>
          <w:noProof w:val="0"/>
          <w:snapToGrid w:val="0"/>
        </w:rPr>
        <w:tab/>
        <w:t>UPTransportLayerInformation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3F075205" w14:textId="77777777" w:rsidR="006A1CE4" w:rsidRPr="00E67E0D" w:rsidRDefault="006A1CE4" w:rsidP="00E7499B">
      <w:pPr>
        <w:pStyle w:val="PL"/>
        <w:rPr>
          <w:noProof w:val="0"/>
          <w:snapToGrid w:val="0"/>
        </w:rPr>
      </w:pPr>
      <w:r w:rsidRPr="00E67E0D">
        <w:rPr>
          <w:noProof w:val="0"/>
          <w:snapToGrid w:val="0"/>
        </w:rPr>
        <w:tab/>
        <w:t>qosFlowToBeForwardedList</w:t>
      </w:r>
      <w:r w:rsidRPr="00E67E0D">
        <w:rPr>
          <w:noProof w:val="0"/>
          <w:snapToGrid w:val="0"/>
        </w:rPr>
        <w:tab/>
      </w:r>
      <w:r w:rsidRPr="00E67E0D">
        <w:rPr>
          <w:noProof w:val="0"/>
          <w:snapToGrid w:val="0"/>
        </w:rPr>
        <w:tab/>
      </w:r>
      <w:r w:rsidRPr="00E67E0D">
        <w:rPr>
          <w:noProof w:val="0"/>
          <w:snapToGrid w:val="0"/>
        </w:rPr>
        <w:tab/>
        <w:t>QosFlowToBeForwardedList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16E24E14" w14:textId="77777777" w:rsidR="006A1CE4" w:rsidRPr="00E67E0D" w:rsidRDefault="006A1CE4" w:rsidP="00E7499B">
      <w:pPr>
        <w:pStyle w:val="PL"/>
        <w:rPr>
          <w:noProof w:val="0"/>
          <w:snapToGrid w:val="0"/>
        </w:rPr>
      </w:pPr>
      <w:r w:rsidRPr="00E67E0D">
        <w:rPr>
          <w:noProof w:val="0"/>
          <w:snapToGrid w:val="0"/>
        </w:rPr>
        <w:tab/>
        <w:t>dataForwardingResponseDRBList</w:t>
      </w:r>
      <w:r w:rsidRPr="00E67E0D">
        <w:rPr>
          <w:noProof w:val="0"/>
          <w:snapToGrid w:val="0"/>
        </w:rPr>
        <w:tab/>
      </w:r>
      <w:r w:rsidRPr="00E67E0D">
        <w:rPr>
          <w:noProof w:val="0"/>
          <w:snapToGrid w:val="0"/>
        </w:rPr>
        <w:tab/>
        <w:t>DataForwardingResponseDRBList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02DA1AF4"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{HandoverCommandTransfer-ExtIEs} } OPTIONAL,</w:t>
      </w:r>
    </w:p>
    <w:p w14:paraId="0448B346" w14:textId="77777777" w:rsidR="006A1CE4" w:rsidRPr="00E67E0D" w:rsidRDefault="006A1CE4" w:rsidP="00E7499B">
      <w:pPr>
        <w:pStyle w:val="PL"/>
        <w:rPr>
          <w:noProof w:val="0"/>
          <w:snapToGrid w:val="0"/>
        </w:rPr>
      </w:pPr>
      <w:r w:rsidRPr="00E67E0D">
        <w:rPr>
          <w:noProof w:val="0"/>
          <w:snapToGrid w:val="0"/>
        </w:rPr>
        <w:tab/>
        <w:t>...</w:t>
      </w:r>
    </w:p>
    <w:p w14:paraId="7412337C" w14:textId="77777777" w:rsidR="006A1CE4" w:rsidRPr="00E67E0D" w:rsidRDefault="006A1CE4" w:rsidP="00E7499B">
      <w:pPr>
        <w:pStyle w:val="PL"/>
        <w:rPr>
          <w:noProof w:val="0"/>
          <w:snapToGrid w:val="0"/>
        </w:rPr>
      </w:pPr>
      <w:r w:rsidRPr="00E67E0D">
        <w:rPr>
          <w:noProof w:val="0"/>
          <w:snapToGrid w:val="0"/>
        </w:rPr>
        <w:t>}</w:t>
      </w:r>
    </w:p>
    <w:p w14:paraId="794E0F93" w14:textId="77777777" w:rsidR="006A1CE4" w:rsidRPr="00E67E0D" w:rsidRDefault="006A1CE4" w:rsidP="00E7499B">
      <w:pPr>
        <w:pStyle w:val="PL"/>
        <w:rPr>
          <w:noProof w:val="0"/>
          <w:snapToGrid w:val="0"/>
        </w:rPr>
      </w:pPr>
    </w:p>
    <w:p w14:paraId="42B86EEA" w14:textId="77777777" w:rsidR="006A1CE4" w:rsidRPr="00E67E0D" w:rsidRDefault="006A1CE4" w:rsidP="00E7499B">
      <w:pPr>
        <w:pStyle w:val="PL"/>
        <w:rPr>
          <w:noProof w:val="0"/>
          <w:snapToGrid w:val="0"/>
        </w:rPr>
      </w:pPr>
      <w:r w:rsidRPr="00E67E0D">
        <w:rPr>
          <w:noProof w:val="0"/>
          <w:snapToGrid w:val="0"/>
        </w:rPr>
        <w:t>HandoverCommandTransfer-ExtIEs NGAP-PROTOCOL-EXTENSION ::= {</w:t>
      </w:r>
    </w:p>
    <w:p w14:paraId="3883F23B" w14:textId="77777777" w:rsidR="006A1CE4" w:rsidRPr="00E67E0D" w:rsidRDefault="006A1CE4" w:rsidP="00E7499B">
      <w:pPr>
        <w:pStyle w:val="PL"/>
        <w:rPr>
          <w:noProof w:val="0"/>
          <w:snapToGrid w:val="0"/>
        </w:rPr>
      </w:pPr>
      <w:r w:rsidRPr="00E67E0D">
        <w:rPr>
          <w:noProof w:val="0"/>
          <w:snapToGrid w:val="0"/>
        </w:rPr>
        <w:tab/>
        <w:t>...</w:t>
      </w:r>
    </w:p>
    <w:p w14:paraId="38F09880" w14:textId="77777777" w:rsidR="006A1CE4" w:rsidRPr="00E67E0D" w:rsidRDefault="006A1CE4" w:rsidP="00E7499B">
      <w:pPr>
        <w:pStyle w:val="PL"/>
        <w:rPr>
          <w:noProof w:val="0"/>
          <w:snapToGrid w:val="0"/>
        </w:rPr>
      </w:pPr>
      <w:r w:rsidRPr="00E67E0D">
        <w:rPr>
          <w:noProof w:val="0"/>
          <w:snapToGrid w:val="0"/>
        </w:rPr>
        <w:t>}</w:t>
      </w:r>
    </w:p>
    <w:p w14:paraId="011742E4" w14:textId="77777777" w:rsidR="006A1CE4" w:rsidRPr="00E67E0D" w:rsidRDefault="006A1CE4" w:rsidP="00E7499B">
      <w:pPr>
        <w:pStyle w:val="PL"/>
        <w:rPr>
          <w:noProof w:val="0"/>
          <w:snapToGrid w:val="0"/>
        </w:rPr>
      </w:pPr>
    </w:p>
    <w:p w14:paraId="746DD6E1" w14:textId="77777777" w:rsidR="006A1CE4" w:rsidRPr="00E67E0D" w:rsidRDefault="006A1CE4" w:rsidP="00E7499B">
      <w:pPr>
        <w:pStyle w:val="PL"/>
        <w:rPr>
          <w:noProof w:val="0"/>
          <w:snapToGrid w:val="0"/>
        </w:rPr>
      </w:pPr>
      <w:r w:rsidRPr="00E67E0D">
        <w:rPr>
          <w:noProof w:val="0"/>
          <w:snapToGrid w:val="0"/>
        </w:rPr>
        <w:t>HandoverPreparationUnsuccessfulTransfer ::= SEQUENCE {</w:t>
      </w:r>
    </w:p>
    <w:p w14:paraId="34D95C78" w14:textId="77777777" w:rsidR="006A1CE4" w:rsidRPr="00E67E0D" w:rsidRDefault="006A1CE4" w:rsidP="00E7499B">
      <w:pPr>
        <w:pStyle w:val="PL"/>
        <w:rPr>
          <w:noProof w:val="0"/>
          <w:snapToGrid w:val="0"/>
        </w:rPr>
      </w:pPr>
      <w:r w:rsidRPr="00E67E0D">
        <w:rPr>
          <w:noProof w:val="0"/>
          <w:snapToGrid w:val="0"/>
        </w:rPr>
        <w:tab/>
        <w:t>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Cause,</w:t>
      </w:r>
    </w:p>
    <w:p w14:paraId="11BD27CF"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{HandoverPreparationUnsuccessfulTransfer-ExtIEs} }</w:t>
      </w:r>
      <w:r w:rsidRPr="00E67E0D">
        <w:rPr>
          <w:noProof w:val="0"/>
          <w:snapToGrid w:val="0"/>
        </w:rPr>
        <w:tab/>
        <w:t>OPTIONAL,</w:t>
      </w:r>
    </w:p>
    <w:p w14:paraId="20ACFD3A" w14:textId="77777777" w:rsidR="006A1CE4" w:rsidRPr="00E67E0D" w:rsidRDefault="006A1CE4" w:rsidP="00E7499B">
      <w:pPr>
        <w:pStyle w:val="PL"/>
        <w:rPr>
          <w:noProof w:val="0"/>
          <w:snapToGrid w:val="0"/>
        </w:rPr>
      </w:pPr>
      <w:r w:rsidRPr="00E67E0D">
        <w:rPr>
          <w:noProof w:val="0"/>
          <w:snapToGrid w:val="0"/>
        </w:rPr>
        <w:tab/>
        <w:t>...</w:t>
      </w:r>
    </w:p>
    <w:p w14:paraId="277B696C" w14:textId="77777777" w:rsidR="006A1CE4" w:rsidRPr="00E67E0D" w:rsidRDefault="006A1CE4" w:rsidP="00E7499B">
      <w:pPr>
        <w:pStyle w:val="PL"/>
        <w:rPr>
          <w:noProof w:val="0"/>
          <w:snapToGrid w:val="0"/>
        </w:rPr>
      </w:pPr>
      <w:r w:rsidRPr="00E67E0D">
        <w:rPr>
          <w:noProof w:val="0"/>
          <w:snapToGrid w:val="0"/>
        </w:rPr>
        <w:t>}</w:t>
      </w:r>
    </w:p>
    <w:p w14:paraId="4488156C" w14:textId="77777777" w:rsidR="006A1CE4" w:rsidRPr="00E67E0D" w:rsidRDefault="006A1CE4" w:rsidP="00E7499B">
      <w:pPr>
        <w:pStyle w:val="PL"/>
        <w:rPr>
          <w:noProof w:val="0"/>
          <w:snapToGrid w:val="0"/>
        </w:rPr>
      </w:pPr>
    </w:p>
    <w:p w14:paraId="33AAAB20" w14:textId="77777777" w:rsidR="006A1CE4" w:rsidRPr="00E67E0D" w:rsidRDefault="006A1CE4" w:rsidP="00E7499B">
      <w:pPr>
        <w:pStyle w:val="PL"/>
        <w:rPr>
          <w:noProof w:val="0"/>
          <w:snapToGrid w:val="0"/>
        </w:rPr>
      </w:pPr>
      <w:r w:rsidRPr="00E67E0D">
        <w:rPr>
          <w:noProof w:val="0"/>
          <w:snapToGrid w:val="0"/>
        </w:rPr>
        <w:t>HandoverPreparationUnsuccessfulTransfer-ExtIEs NGAP-PROTOCOL-EXTENSION ::= {</w:t>
      </w:r>
    </w:p>
    <w:p w14:paraId="3573AAC4" w14:textId="77777777" w:rsidR="006A1CE4" w:rsidRPr="00E67E0D" w:rsidRDefault="006A1CE4" w:rsidP="00E7499B">
      <w:pPr>
        <w:pStyle w:val="PL"/>
        <w:rPr>
          <w:noProof w:val="0"/>
          <w:snapToGrid w:val="0"/>
        </w:rPr>
      </w:pPr>
      <w:r w:rsidRPr="00E67E0D">
        <w:rPr>
          <w:noProof w:val="0"/>
          <w:snapToGrid w:val="0"/>
        </w:rPr>
        <w:tab/>
        <w:t>...</w:t>
      </w:r>
    </w:p>
    <w:p w14:paraId="316AE743" w14:textId="77777777" w:rsidR="006A1CE4" w:rsidRPr="00E67E0D" w:rsidRDefault="006A1CE4" w:rsidP="00E7499B">
      <w:pPr>
        <w:pStyle w:val="PL"/>
        <w:rPr>
          <w:noProof w:val="0"/>
          <w:snapToGrid w:val="0"/>
        </w:rPr>
      </w:pPr>
      <w:r w:rsidRPr="00E67E0D">
        <w:rPr>
          <w:noProof w:val="0"/>
          <w:snapToGrid w:val="0"/>
        </w:rPr>
        <w:t>}</w:t>
      </w:r>
    </w:p>
    <w:p w14:paraId="6D36C8CF" w14:textId="77777777" w:rsidR="006A1CE4" w:rsidRPr="00E67E0D" w:rsidRDefault="006A1CE4" w:rsidP="00E7499B">
      <w:pPr>
        <w:pStyle w:val="PL"/>
        <w:rPr>
          <w:noProof w:val="0"/>
          <w:snapToGrid w:val="0"/>
        </w:rPr>
      </w:pPr>
    </w:p>
    <w:p w14:paraId="69C29460" w14:textId="77777777" w:rsidR="006A1CE4" w:rsidRPr="00E67E0D" w:rsidRDefault="006A1CE4" w:rsidP="00E7499B">
      <w:pPr>
        <w:pStyle w:val="PL"/>
        <w:rPr>
          <w:noProof w:val="0"/>
          <w:snapToGrid w:val="0"/>
        </w:rPr>
      </w:pPr>
      <w:r w:rsidRPr="00E67E0D">
        <w:rPr>
          <w:noProof w:val="0"/>
          <w:snapToGrid w:val="0"/>
        </w:rPr>
        <w:t>HandoverRequestAcknowledgeTransfer ::= SEQUENCE {</w:t>
      </w:r>
    </w:p>
    <w:p w14:paraId="68C3055B" w14:textId="77777777" w:rsidR="006A1CE4" w:rsidRPr="00E67E0D" w:rsidRDefault="006A1CE4" w:rsidP="00E7499B">
      <w:pPr>
        <w:pStyle w:val="PL"/>
        <w:rPr>
          <w:noProof w:val="0"/>
          <w:snapToGrid w:val="0"/>
        </w:rPr>
      </w:pPr>
      <w:r w:rsidRPr="00E67E0D">
        <w:rPr>
          <w:noProof w:val="0"/>
          <w:snapToGrid w:val="0"/>
        </w:rPr>
        <w:tab/>
        <w:t>dL-NGU-UP-TNLInformation</w:t>
      </w:r>
      <w:r w:rsidRPr="00E67E0D">
        <w:rPr>
          <w:noProof w:val="0"/>
          <w:snapToGrid w:val="0"/>
        </w:rPr>
        <w:tab/>
      </w:r>
      <w:r w:rsidRPr="00E67E0D">
        <w:rPr>
          <w:noProof w:val="0"/>
          <w:snapToGrid w:val="0"/>
        </w:rPr>
        <w:tab/>
      </w:r>
      <w:r w:rsidRPr="00E67E0D">
        <w:rPr>
          <w:noProof w:val="0"/>
          <w:snapToGrid w:val="0"/>
        </w:rPr>
        <w:tab/>
        <w:t>UPTransportLayerInformation,</w:t>
      </w:r>
    </w:p>
    <w:p w14:paraId="1CB17623" w14:textId="77777777" w:rsidR="006A1CE4" w:rsidRPr="00E67E0D" w:rsidRDefault="006A1CE4" w:rsidP="00E7499B">
      <w:pPr>
        <w:pStyle w:val="PL"/>
        <w:rPr>
          <w:noProof w:val="0"/>
          <w:snapToGrid w:val="0"/>
        </w:rPr>
      </w:pPr>
      <w:r w:rsidRPr="00E67E0D">
        <w:rPr>
          <w:noProof w:val="0"/>
          <w:snapToGrid w:val="0"/>
        </w:rPr>
        <w:tab/>
        <w:t>dLForwardingUP-TNLInformation</w:t>
      </w:r>
      <w:r w:rsidRPr="00E67E0D">
        <w:rPr>
          <w:noProof w:val="0"/>
          <w:snapToGrid w:val="0"/>
        </w:rPr>
        <w:tab/>
      </w:r>
      <w:r w:rsidRPr="00E67E0D">
        <w:rPr>
          <w:noProof w:val="0"/>
          <w:snapToGrid w:val="0"/>
        </w:rPr>
        <w:tab/>
        <w:t>UPTransportLayerInformation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5F0DDCC7" w14:textId="77777777" w:rsidR="006A1CE4" w:rsidRPr="00E67E0D" w:rsidRDefault="006A1CE4" w:rsidP="00E7499B">
      <w:pPr>
        <w:pStyle w:val="PL"/>
        <w:rPr>
          <w:noProof w:val="0"/>
          <w:snapToGrid w:val="0"/>
        </w:rPr>
      </w:pPr>
      <w:r w:rsidRPr="00E67E0D">
        <w:rPr>
          <w:noProof w:val="0"/>
          <w:snapToGrid w:val="0"/>
        </w:rPr>
        <w:tab/>
        <w:t>securityResult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SecurityResult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31DBA3BF" w14:textId="77777777" w:rsidR="006A1CE4" w:rsidRPr="00E67E0D" w:rsidRDefault="006A1CE4" w:rsidP="00E7499B">
      <w:pPr>
        <w:pStyle w:val="PL"/>
        <w:rPr>
          <w:noProof w:val="0"/>
          <w:snapToGrid w:val="0"/>
        </w:rPr>
      </w:pPr>
      <w:r w:rsidRPr="00E67E0D">
        <w:rPr>
          <w:noProof w:val="0"/>
          <w:snapToGrid w:val="0"/>
        </w:rPr>
        <w:tab/>
        <w:t>qosFlowSetupResponseList</w:t>
      </w:r>
      <w:r w:rsidRPr="00E67E0D">
        <w:rPr>
          <w:noProof w:val="0"/>
          <w:snapToGrid w:val="0"/>
        </w:rPr>
        <w:tab/>
      </w:r>
      <w:r w:rsidRPr="00E67E0D">
        <w:rPr>
          <w:noProof w:val="0"/>
          <w:snapToGrid w:val="0"/>
        </w:rPr>
        <w:tab/>
      </w:r>
      <w:r w:rsidRPr="00E67E0D">
        <w:rPr>
          <w:noProof w:val="0"/>
          <w:snapToGrid w:val="0"/>
        </w:rPr>
        <w:tab/>
        <w:t>QosFlowSetupResponseListHOReqAck,</w:t>
      </w:r>
    </w:p>
    <w:p w14:paraId="5225ADFA" w14:textId="77777777" w:rsidR="006A1CE4" w:rsidRPr="00E67E0D" w:rsidRDefault="006A1CE4" w:rsidP="00E7499B">
      <w:pPr>
        <w:pStyle w:val="PL"/>
        <w:rPr>
          <w:noProof w:val="0"/>
          <w:snapToGrid w:val="0"/>
        </w:rPr>
      </w:pPr>
      <w:r w:rsidRPr="00E67E0D">
        <w:rPr>
          <w:noProof w:val="0"/>
          <w:snapToGrid w:val="0"/>
        </w:rPr>
        <w:tab/>
        <w:t>qosFlowFailedToSetupList</w:t>
      </w:r>
      <w:r w:rsidRPr="00E67E0D">
        <w:rPr>
          <w:noProof w:val="0"/>
          <w:snapToGrid w:val="0"/>
        </w:rPr>
        <w:tab/>
      </w:r>
      <w:r w:rsidRPr="00E67E0D">
        <w:rPr>
          <w:noProof w:val="0"/>
          <w:snapToGrid w:val="0"/>
        </w:rPr>
        <w:tab/>
      </w:r>
      <w:r w:rsidRPr="00E67E0D">
        <w:rPr>
          <w:noProof w:val="0"/>
          <w:snapToGrid w:val="0"/>
        </w:rPr>
        <w:tab/>
        <w:t>QosFlowList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0A9036A0" w14:textId="77777777" w:rsidR="006A1CE4" w:rsidRPr="00E67E0D" w:rsidRDefault="006A1CE4" w:rsidP="00E7499B">
      <w:pPr>
        <w:pStyle w:val="PL"/>
        <w:rPr>
          <w:noProof w:val="0"/>
          <w:snapToGrid w:val="0"/>
        </w:rPr>
      </w:pPr>
      <w:r w:rsidRPr="00E67E0D">
        <w:rPr>
          <w:noProof w:val="0"/>
          <w:snapToGrid w:val="0"/>
        </w:rPr>
        <w:tab/>
        <w:t>dataForwardingResponseDRBList</w:t>
      </w:r>
      <w:r w:rsidRPr="00E67E0D">
        <w:rPr>
          <w:noProof w:val="0"/>
          <w:snapToGrid w:val="0"/>
        </w:rPr>
        <w:tab/>
      </w:r>
      <w:r w:rsidRPr="00E67E0D">
        <w:rPr>
          <w:noProof w:val="0"/>
          <w:snapToGrid w:val="0"/>
        </w:rPr>
        <w:tab/>
        <w:t>DataForwardingResponseDRBList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598C53B1"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{HandoverRequestAcknowledgeTransfer-ExtIEs} }</w:t>
      </w:r>
      <w:r w:rsidRPr="00E67E0D">
        <w:rPr>
          <w:noProof w:val="0"/>
          <w:snapToGrid w:val="0"/>
        </w:rPr>
        <w:tab/>
        <w:t>OPTIONAL,</w:t>
      </w:r>
    </w:p>
    <w:p w14:paraId="777396A6" w14:textId="77777777" w:rsidR="006A1CE4" w:rsidRPr="00E67E0D" w:rsidRDefault="006A1CE4" w:rsidP="00E7499B">
      <w:pPr>
        <w:pStyle w:val="PL"/>
        <w:rPr>
          <w:noProof w:val="0"/>
          <w:snapToGrid w:val="0"/>
        </w:rPr>
      </w:pPr>
      <w:r w:rsidRPr="00E67E0D">
        <w:rPr>
          <w:noProof w:val="0"/>
          <w:snapToGrid w:val="0"/>
        </w:rPr>
        <w:tab/>
        <w:t>...</w:t>
      </w:r>
    </w:p>
    <w:p w14:paraId="286746FB" w14:textId="77777777" w:rsidR="006A1CE4" w:rsidRPr="00E67E0D" w:rsidRDefault="006A1CE4" w:rsidP="00E7499B">
      <w:pPr>
        <w:pStyle w:val="PL"/>
        <w:rPr>
          <w:noProof w:val="0"/>
          <w:snapToGrid w:val="0"/>
        </w:rPr>
      </w:pPr>
      <w:r w:rsidRPr="00E67E0D">
        <w:rPr>
          <w:noProof w:val="0"/>
          <w:snapToGrid w:val="0"/>
        </w:rPr>
        <w:t>}</w:t>
      </w:r>
    </w:p>
    <w:p w14:paraId="1D1ADB96" w14:textId="77777777" w:rsidR="006A1CE4" w:rsidRPr="00E67E0D" w:rsidRDefault="006A1CE4" w:rsidP="00E7499B">
      <w:pPr>
        <w:pStyle w:val="PL"/>
        <w:rPr>
          <w:noProof w:val="0"/>
          <w:snapToGrid w:val="0"/>
        </w:rPr>
      </w:pPr>
    </w:p>
    <w:p w14:paraId="2A66B926" w14:textId="77777777" w:rsidR="006A1CE4" w:rsidRPr="00E67E0D" w:rsidRDefault="006A1CE4" w:rsidP="00E7499B">
      <w:pPr>
        <w:pStyle w:val="PL"/>
        <w:rPr>
          <w:noProof w:val="0"/>
          <w:snapToGrid w:val="0"/>
        </w:rPr>
      </w:pPr>
      <w:r w:rsidRPr="00E67E0D">
        <w:rPr>
          <w:noProof w:val="0"/>
          <w:snapToGrid w:val="0"/>
        </w:rPr>
        <w:t>HandoverRequestAcknowledgeTransfer-ExtIEs NGAP-PROTOCOL-EXTENSION ::= {</w:t>
      </w:r>
    </w:p>
    <w:p w14:paraId="41D9AE5D" w14:textId="77777777" w:rsidR="006A1CE4" w:rsidRPr="00E67E0D" w:rsidRDefault="006A1CE4" w:rsidP="00E7499B">
      <w:pPr>
        <w:pStyle w:val="PL"/>
        <w:rPr>
          <w:noProof w:val="0"/>
          <w:snapToGrid w:val="0"/>
        </w:rPr>
      </w:pPr>
      <w:r w:rsidRPr="00E67E0D">
        <w:rPr>
          <w:noProof w:val="0"/>
          <w:snapToGrid w:val="0"/>
        </w:rPr>
        <w:tab/>
        <w:t>...</w:t>
      </w:r>
    </w:p>
    <w:p w14:paraId="5702EB2B" w14:textId="77777777" w:rsidR="006A1CE4" w:rsidRPr="00E67E0D" w:rsidRDefault="006A1CE4" w:rsidP="00E7499B">
      <w:pPr>
        <w:pStyle w:val="PL"/>
        <w:rPr>
          <w:noProof w:val="0"/>
          <w:snapToGrid w:val="0"/>
        </w:rPr>
      </w:pPr>
      <w:r w:rsidRPr="00E67E0D">
        <w:rPr>
          <w:noProof w:val="0"/>
          <w:snapToGrid w:val="0"/>
        </w:rPr>
        <w:t>}</w:t>
      </w:r>
    </w:p>
    <w:p w14:paraId="2604B21B" w14:textId="77777777" w:rsidR="006A1CE4" w:rsidRPr="00E67E0D" w:rsidRDefault="006A1CE4" w:rsidP="00E7499B">
      <w:pPr>
        <w:pStyle w:val="PL"/>
        <w:spacing w:line="0" w:lineRule="atLeast"/>
        <w:rPr>
          <w:noProof w:val="0"/>
          <w:snapToGrid w:val="0"/>
        </w:rPr>
      </w:pPr>
    </w:p>
    <w:p w14:paraId="1D31755A" w14:textId="77777777" w:rsidR="006A1CE4" w:rsidRPr="00E67E0D" w:rsidRDefault="006A1CE4" w:rsidP="00E7499B">
      <w:pPr>
        <w:pStyle w:val="PL"/>
        <w:rPr>
          <w:noProof w:val="0"/>
          <w:snapToGrid w:val="0"/>
        </w:rPr>
      </w:pPr>
      <w:r w:rsidRPr="00E67E0D">
        <w:rPr>
          <w:noProof w:val="0"/>
          <w:snapToGrid w:val="0"/>
        </w:rPr>
        <w:t>HandoverRequiredTransfer ::= SEQUENCE {</w:t>
      </w:r>
    </w:p>
    <w:p w14:paraId="0D6FB260" w14:textId="77777777" w:rsidR="006A1CE4" w:rsidRPr="00E67E0D" w:rsidRDefault="006A1CE4" w:rsidP="00E7499B">
      <w:pPr>
        <w:pStyle w:val="PL"/>
        <w:rPr>
          <w:noProof w:val="0"/>
          <w:snapToGrid w:val="0"/>
        </w:rPr>
      </w:pPr>
      <w:r w:rsidRPr="00E67E0D">
        <w:rPr>
          <w:noProof w:val="0"/>
          <w:snapToGrid w:val="0"/>
        </w:rPr>
        <w:tab/>
        <w:t>directForwardingPathAvailability</w:t>
      </w:r>
      <w:r w:rsidRPr="00E67E0D">
        <w:rPr>
          <w:noProof w:val="0"/>
          <w:snapToGrid w:val="0"/>
        </w:rPr>
        <w:tab/>
      </w:r>
      <w:r w:rsidRPr="00E67E0D">
        <w:rPr>
          <w:noProof w:val="0"/>
          <w:snapToGrid w:val="0"/>
        </w:rPr>
        <w:tab/>
        <w:t>DirectForwardingPathAvailability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111AB497"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{HandoverRequiredTransfer-ExtIEs} }</w:t>
      </w:r>
      <w:r w:rsidRPr="00E67E0D">
        <w:rPr>
          <w:noProof w:val="0"/>
          <w:snapToGrid w:val="0"/>
        </w:rPr>
        <w:tab/>
        <w:t>OPTIONAL,</w:t>
      </w:r>
    </w:p>
    <w:p w14:paraId="488EC2AC" w14:textId="77777777" w:rsidR="006A1CE4" w:rsidRPr="00E67E0D" w:rsidRDefault="006A1CE4" w:rsidP="00E7499B">
      <w:pPr>
        <w:pStyle w:val="PL"/>
        <w:rPr>
          <w:noProof w:val="0"/>
          <w:snapToGrid w:val="0"/>
        </w:rPr>
      </w:pPr>
      <w:r w:rsidRPr="00E67E0D">
        <w:rPr>
          <w:noProof w:val="0"/>
          <w:snapToGrid w:val="0"/>
        </w:rPr>
        <w:tab/>
        <w:t>...</w:t>
      </w:r>
    </w:p>
    <w:p w14:paraId="27CF14B5" w14:textId="77777777" w:rsidR="006A1CE4" w:rsidRPr="00E67E0D" w:rsidRDefault="006A1CE4" w:rsidP="00E7499B">
      <w:pPr>
        <w:pStyle w:val="PL"/>
        <w:rPr>
          <w:noProof w:val="0"/>
          <w:snapToGrid w:val="0"/>
        </w:rPr>
      </w:pPr>
      <w:r w:rsidRPr="00E67E0D">
        <w:rPr>
          <w:noProof w:val="0"/>
          <w:snapToGrid w:val="0"/>
        </w:rPr>
        <w:t>}</w:t>
      </w:r>
    </w:p>
    <w:p w14:paraId="4E5A1D86" w14:textId="77777777" w:rsidR="006A1CE4" w:rsidRPr="00E67E0D" w:rsidRDefault="006A1CE4" w:rsidP="00E7499B">
      <w:pPr>
        <w:pStyle w:val="PL"/>
        <w:rPr>
          <w:noProof w:val="0"/>
          <w:snapToGrid w:val="0"/>
        </w:rPr>
      </w:pPr>
    </w:p>
    <w:p w14:paraId="722B793D" w14:textId="77777777" w:rsidR="006A1CE4" w:rsidRPr="00E67E0D" w:rsidRDefault="006A1CE4" w:rsidP="00E7499B">
      <w:pPr>
        <w:pStyle w:val="PL"/>
        <w:rPr>
          <w:noProof w:val="0"/>
          <w:snapToGrid w:val="0"/>
        </w:rPr>
      </w:pPr>
      <w:r w:rsidRPr="00E67E0D">
        <w:rPr>
          <w:noProof w:val="0"/>
          <w:snapToGrid w:val="0"/>
        </w:rPr>
        <w:t>HandoverRequiredTransfer-ExtIEs NGAP-PROTOCOL-EXTENSION ::= {</w:t>
      </w:r>
    </w:p>
    <w:p w14:paraId="08D71804" w14:textId="77777777" w:rsidR="006A1CE4" w:rsidRPr="00E67E0D" w:rsidRDefault="006A1CE4" w:rsidP="00E7499B">
      <w:pPr>
        <w:pStyle w:val="PL"/>
        <w:rPr>
          <w:noProof w:val="0"/>
          <w:snapToGrid w:val="0"/>
        </w:rPr>
      </w:pPr>
      <w:r w:rsidRPr="00E67E0D">
        <w:rPr>
          <w:noProof w:val="0"/>
          <w:snapToGrid w:val="0"/>
        </w:rPr>
        <w:tab/>
        <w:t>...</w:t>
      </w:r>
    </w:p>
    <w:p w14:paraId="3EC118DC" w14:textId="77777777" w:rsidR="006A1CE4" w:rsidRPr="00E67E0D" w:rsidRDefault="006A1CE4" w:rsidP="00E7499B">
      <w:pPr>
        <w:pStyle w:val="PL"/>
        <w:rPr>
          <w:noProof w:val="0"/>
          <w:snapToGrid w:val="0"/>
        </w:rPr>
      </w:pPr>
      <w:r w:rsidRPr="00E67E0D">
        <w:rPr>
          <w:noProof w:val="0"/>
          <w:snapToGrid w:val="0"/>
        </w:rPr>
        <w:t>}</w:t>
      </w:r>
    </w:p>
    <w:p w14:paraId="10E38DBC" w14:textId="77777777" w:rsidR="006A1CE4" w:rsidRPr="00E67E0D" w:rsidRDefault="006A1CE4" w:rsidP="00E7499B">
      <w:pPr>
        <w:pStyle w:val="PL"/>
        <w:rPr>
          <w:noProof w:val="0"/>
          <w:snapToGrid w:val="0"/>
        </w:rPr>
      </w:pPr>
    </w:p>
    <w:p w14:paraId="04C128A9" w14:textId="77777777" w:rsidR="006A1CE4" w:rsidRPr="00E67E0D" w:rsidRDefault="006A1CE4" w:rsidP="00E7499B">
      <w:pPr>
        <w:pStyle w:val="PL"/>
        <w:rPr>
          <w:noProof w:val="0"/>
          <w:snapToGrid w:val="0"/>
        </w:rPr>
      </w:pPr>
      <w:r w:rsidRPr="00E67E0D">
        <w:rPr>
          <w:noProof w:val="0"/>
          <w:snapToGrid w:val="0"/>
        </w:rPr>
        <w:t>HandoverResourceAllocationUnsuccessfulTransfer ::= SEQUENCE {</w:t>
      </w:r>
    </w:p>
    <w:p w14:paraId="01419A30" w14:textId="77777777" w:rsidR="006A1CE4" w:rsidRPr="00E67E0D" w:rsidRDefault="006A1CE4" w:rsidP="00E7499B">
      <w:pPr>
        <w:pStyle w:val="PL"/>
        <w:rPr>
          <w:noProof w:val="0"/>
          <w:snapToGrid w:val="0"/>
        </w:rPr>
      </w:pPr>
      <w:r w:rsidRPr="00E67E0D">
        <w:rPr>
          <w:noProof w:val="0"/>
          <w:snapToGrid w:val="0"/>
        </w:rPr>
        <w:tab/>
        <w:t>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ins w:id="6617" w:author="Issam" w:date="2019-02-12T23:38:00Z">
        <w:r w:rsidRPr="00E67E0D">
          <w:rPr>
            <w:noProof w:val="0"/>
            <w:snapToGrid w:val="0"/>
          </w:rPr>
          <w:tab/>
        </w:r>
        <w:r w:rsidRPr="00E67E0D">
          <w:rPr>
            <w:noProof w:val="0"/>
            <w:snapToGrid w:val="0"/>
          </w:rPr>
          <w:tab/>
        </w:r>
      </w:ins>
      <w:r w:rsidRPr="00E67E0D">
        <w:rPr>
          <w:noProof w:val="0"/>
          <w:snapToGrid w:val="0"/>
        </w:rPr>
        <w:t>Cause,</w:t>
      </w:r>
    </w:p>
    <w:p w14:paraId="4CC4DF28" w14:textId="77777777" w:rsidR="006A1CE4" w:rsidRPr="00E67E0D" w:rsidRDefault="006A1CE4" w:rsidP="00E7499B">
      <w:pPr>
        <w:pStyle w:val="PL"/>
        <w:rPr>
          <w:ins w:id="6618" w:author="Issam" w:date="2019-02-12T23:38:00Z"/>
          <w:noProof w:val="0"/>
          <w:snapToGrid w:val="0"/>
        </w:rPr>
      </w:pPr>
      <w:ins w:id="6619" w:author="Issam" w:date="2019-02-12T23:38:00Z">
        <w:r w:rsidRPr="00E67E0D">
          <w:rPr>
            <w:noProof w:val="0"/>
            <w:snapToGrid w:val="0"/>
          </w:rPr>
          <w:tab/>
          <w:t>criticalityDiagnostics</w:t>
        </w:r>
        <w:r w:rsidRPr="00E67E0D">
          <w:rPr>
            <w:noProof w:val="0"/>
            <w:snapToGrid w:val="0"/>
          </w:rPr>
          <w:tab/>
        </w:r>
        <w:r w:rsidRPr="00E67E0D">
          <w:rPr>
            <w:noProof w:val="0"/>
            <w:snapToGrid w:val="0"/>
          </w:rPr>
          <w:tab/>
          <w:t>CriticalityDiagnostics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ins>
    </w:p>
    <w:p w14:paraId="37B1D275"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{HandoverResourceAllocationUnsuccessfulTransfer-ExtIEs} }</w:t>
      </w:r>
      <w:r w:rsidRPr="00E67E0D">
        <w:rPr>
          <w:noProof w:val="0"/>
          <w:snapToGrid w:val="0"/>
        </w:rPr>
        <w:tab/>
        <w:t>OPTIONAL,</w:t>
      </w:r>
    </w:p>
    <w:p w14:paraId="3BE3980A" w14:textId="77777777" w:rsidR="006A1CE4" w:rsidRPr="00E67E0D" w:rsidRDefault="006A1CE4" w:rsidP="00E7499B">
      <w:pPr>
        <w:pStyle w:val="PL"/>
        <w:rPr>
          <w:noProof w:val="0"/>
          <w:snapToGrid w:val="0"/>
        </w:rPr>
      </w:pPr>
      <w:r w:rsidRPr="00E67E0D">
        <w:rPr>
          <w:noProof w:val="0"/>
          <w:snapToGrid w:val="0"/>
        </w:rPr>
        <w:tab/>
        <w:t>...</w:t>
      </w:r>
    </w:p>
    <w:p w14:paraId="254C80B1" w14:textId="77777777" w:rsidR="006A1CE4" w:rsidRPr="00E67E0D" w:rsidRDefault="006A1CE4" w:rsidP="00E7499B">
      <w:pPr>
        <w:pStyle w:val="PL"/>
        <w:rPr>
          <w:noProof w:val="0"/>
          <w:snapToGrid w:val="0"/>
        </w:rPr>
      </w:pPr>
      <w:r w:rsidRPr="00E67E0D">
        <w:rPr>
          <w:noProof w:val="0"/>
          <w:snapToGrid w:val="0"/>
        </w:rPr>
        <w:t>}</w:t>
      </w:r>
    </w:p>
    <w:p w14:paraId="02F1BD9A" w14:textId="77777777" w:rsidR="006A1CE4" w:rsidRPr="00E67E0D" w:rsidRDefault="006A1CE4" w:rsidP="00E7499B">
      <w:pPr>
        <w:pStyle w:val="PL"/>
        <w:rPr>
          <w:noProof w:val="0"/>
          <w:snapToGrid w:val="0"/>
        </w:rPr>
      </w:pPr>
    </w:p>
    <w:p w14:paraId="0F03725F" w14:textId="77777777" w:rsidR="006A1CE4" w:rsidRPr="00E67E0D" w:rsidRDefault="006A1CE4" w:rsidP="00E7499B">
      <w:pPr>
        <w:pStyle w:val="PL"/>
        <w:rPr>
          <w:noProof w:val="0"/>
          <w:snapToGrid w:val="0"/>
        </w:rPr>
      </w:pPr>
      <w:r w:rsidRPr="00E67E0D">
        <w:rPr>
          <w:noProof w:val="0"/>
          <w:snapToGrid w:val="0"/>
        </w:rPr>
        <w:t>HandoverResourceAllocationUnsuccessfulTransfer-ExtIEs NGAP-PROTOCOL-EXTENSION ::= {</w:t>
      </w:r>
    </w:p>
    <w:p w14:paraId="12476D8D" w14:textId="77777777" w:rsidR="006A1CE4" w:rsidRPr="00E67E0D" w:rsidRDefault="006A1CE4" w:rsidP="00E7499B">
      <w:pPr>
        <w:pStyle w:val="PL"/>
        <w:rPr>
          <w:noProof w:val="0"/>
          <w:snapToGrid w:val="0"/>
        </w:rPr>
      </w:pPr>
      <w:r w:rsidRPr="00E67E0D">
        <w:rPr>
          <w:noProof w:val="0"/>
          <w:snapToGrid w:val="0"/>
        </w:rPr>
        <w:tab/>
        <w:t>...</w:t>
      </w:r>
    </w:p>
    <w:p w14:paraId="594265D4" w14:textId="77777777" w:rsidR="006A1CE4" w:rsidRPr="00E67E0D" w:rsidRDefault="006A1CE4" w:rsidP="00E7499B">
      <w:pPr>
        <w:pStyle w:val="PL"/>
        <w:rPr>
          <w:noProof w:val="0"/>
          <w:snapToGrid w:val="0"/>
        </w:rPr>
      </w:pPr>
      <w:r w:rsidRPr="00E67E0D">
        <w:rPr>
          <w:noProof w:val="0"/>
          <w:snapToGrid w:val="0"/>
        </w:rPr>
        <w:t>}</w:t>
      </w:r>
    </w:p>
    <w:p w14:paraId="63496B47" w14:textId="77777777" w:rsidR="006A1CE4" w:rsidRPr="00E67E0D" w:rsidRDefault="006A1CE4" w:rsidP="00E7499B">
      <w:pPr>
        <w:pStyle w:val="PL"/>
        <w:spacing w:line="0" w:lineRule="atLeast"/>
        <w:rPr>
          <w:noProof w:val="0"/>
          <w:snapToGrid w:val="0"/>
        </w:rPr>
      </w:pPr>
    </w:p>
    <w:p w14:paraId="12A566E6" w14:textId="77777777" w:rsidR="006A1CE4" w:rsidRPr="00E67E0D" w:rsidRDefault="006A1CE4" w:rsidP="00E7499B">
      <w:pPr>
        <w:pStyle w:val="PL"/>
        <w:rPr>
          <w:noProof w:val="0"/>
          <w:snapToGrid w:val="0"/>
        </w:rPr>
      </w:pPr>
      <w:r w:rsidRPr="00E67E0D">
        <w:rPr>
          <w:noProof w:val="0"/>
          <w:snapToGrid w:val="0"/>
        </w:rPr>
        <w:t>HandoverType ::= ENUMERATED {</w:t>
      </w:r>
    </w:p>
    <w:p w14:paraId="6E6952CE" w14:textId="77777777" w:rsidR="006A1CE4" w:rsidRPr="00E67E0D" w:rsidRDefault="006A1CE4" w:rsidP="00E7499B">
      <w:pPr>
        <w:pStyle w:val="PL"/>
        <w:rPr>
          <w:noProof w:val="0"/>
          <w:snapToGrid w:val="0"/>
        </w:rPr>
      </w:pPr>
      <w:r w:rsidRPr="00E67E0D">
        <w:rPr>
          <w:noProof w:val="0"/>
          <w:snapToGrid w:val="0"/>
        </w:rPr>
        <w:tab/>
        <w:t>intra5gs,</w:t>
      </w:r>
    </w:p>
    <w:p w14:paraId="599A8D17" w14:textId="77777777" w:rsidR="006A1CE4" w:rsidRPr="00E67E0D" w:rsidRDefault="006A1CE4" w:rsidP="00E7499B">
      <w:pPr>
        <w:pStyle w:val="PL"/>
        <w:rPr>
          <w:noProof w:val="0"/>
          <w:snapToGrid w:val="0"/>
        </w:rPr>
      </w:pPr>
      <w:r w:rsidRPr="00E67E0D">
        <w:rPr>
          <w:noProof w:val="0"/>
          <w:snapToGrid w:val="0"/>
        </w:rPr>
        <w:tab/>
        <w:t>fivegs-to-eps,</w:t>
      </w:r>
    </w:p>
    <w:p w14:paraId="192386B2" w14:textId="77777777" w:rsidR="006A1CE4" w:rsidRPr="00E67E0D" w:rsidRDefault="006A1CE4" w:rsidP="00E7499B">
      <w:pPr>
        <w:pStyle w:val="PL"/>
        <w:rPr>
          <w:noProof w:val="0"/>
          <w:snapToGrid w:val="0"/>
        </w:rPr>
      </w:pPr>
      <w:r w:rsidRPr="00E67E0D">
        <w:rPr>
          <w:noProof w:val="0"/>
          <w:snapToGrid w:val="0"/>
        </w:rPr>
        <w:tab/>
        <w:t>eps-to-5gs,</w:t>
      </w:r>
    </w:p>
    <w:p w14:paraId="02F31E41" w14:textId="77777777" w:rsidR="006A1CE4" w:rsidRPr="00E67E0D" w:rsidRDefault="006A1CE4" w:rsidP="00E7499B">
      <w:pPr>
        <w:pStyle w:val="PL"/>
        <w:rPr>
          <w:noProof w:val="0"/>
          <w:snapToGrid w:val="0"/>
        </w:rPr>
      </w:pPr>
      <w:r w:rsidRPr="00E67E0D">
        <w:rPr>
          <w:noProof w:val="0"/>
          <w:snapToGrid w:val="0"/>
        </w:rPr>
        <w:tab/>
        <w:t>...</w:t>
      </w:r>
    </w:p>
    <w:p w14:paraId="43DC50F2" w14:textId="77777777" w:rsidR="006A1CE4" w:rsidRPr="00E67E0D" w:rsidRDefault="006A1CE4" w:rsidP="00E7499B">
      <w:pPr>
        <w:pStyle w:val="PL"/>
        <w:rPr>
          <w:noProof w:val="0"/>
          <w:snapToGrid w:val="0"/>
        </w:rPr>
      </w:pPr>
      <w:r w:rsidRPr="00E67E0D">
        <w:rPr>
          <w:noProof w:val="0"/>
          <w:snapToGrid w:val="0"/>
        </w:rPr>
        <w:t>}</w:t>
      </w:r>
    </w:p>
    <w:p w14:paraId="761A29A2" w14:textId="77777777" w:rsidR="006A1CE4" w:rsidRPr="00E67E0D" w:rsidRDefault="006A1CE4" w:rsidP="00E7499B">
      <w:pPr>
        <w:pStyle w:val="PL"/>
        <w:rPr>
          <w:noProof w:val="0"/>
          <w:snapToGrid w:val="0"/>
        </w:rPr>
      </w:pPr>
    </w:p>
    <w:p w14:paraId="64BC14E6" w14:textId="77777777" w:rsidR="006A1CE4" w:rsidRPr="00E67E0D" w:rsidRDefault="006A1CE4" w:rsidP="00E7499B">
      <w:pPr>
        <w:pStyle w:val="PL"/>
        <w:outlineLvl w:val="3"/>
        <w:rPr>
          <w:noProof w:val="0"/>
          <w:snapToGrid w:val="0"/>
        </w:rPr>
      </w:pPr>
      <w:r w:rsidRPr="00E67E0D">
        <w:rPr>
          <w:noProof w:val="0"/>
          <w:snapToGrid w:val="0"/>
        </w:rPr>
        <w:t>-- I</w:t>
      </w:r>
    </w:p>
    <w:p w14:paraId="1E7AAEDF" w14:textId="77777777" w:rsidR="006A1CE4" w:rsidRPr="00E67E0D" w:rsidRDefault="006A1CE4" w:rsidP="00E7499B">
      <w:pPr>
        <w:pStyle w:val="PL"/>
        <w:rPr>
          <w:noProof w:val="0"/>
          <w:snapToGrid w:val="0"/>
        </w:rPr>
      </w:pPr>
    </w:p>
    <w:p w14:paraId="63936964" w14:textId="77777777" w:rsidR="006A1CE4" w:rsidRPr="00E67E0D" w:rsidRDefault="006A1CE4" w:rsidP="00E7499B">
      <w:pPr>
        <w:pStyle w:val="PL"/>
        <w:rPr>
          <w:noProof w:val="0"/>
          <w:snapToGrid w:val="0"/>
        </w:rPr>
      </w:pPr>
      <w:r w:rsidRPr="00E67E0D">
        <w:rPr>
          <w:noProof w:val="0"/>
          <w:snapToGrid w:val="0"/>
        </w:rPr>
        <w:t>IMSVoiceSupportIndicator ::= ENUMERATED {</w:t>
      </w:r>
    </w:p>
    <w:p w14:paraId="293F0D00" w14:textId="77777777" w:rsidR="006A1CE4" w:rsidRPr="00E67E0D" w:rsidRDefault="006A1CE4" w:rsidP="00E7499B">
      <w:pPr>
        <w:pStyle w:val="PL"/>
        <w:rPr>
          <w:noProof w:val="0"/>
          <w:snapToGrid w:val="0"/>
        </w:rPr>
      </w:pPr>
      <w:r w:rsidRPr="00E67E0D">
        <w:rPr>
          <w:noProof w:val="0"/>
          <w:snapToGrid w:val="0"/>
        </w:rPr>
        <w:tab/>
        <w:t>supported,</w:t>
      </w:r>
    </w:p>
    <w:p w14:paraId="72E29383" w14:textId="77777777" w:rsidR="006A1CE4" w:rsidRPr="00E67E0D" w:rsidRDefault="006A1CE4" w:rsidP="00E7499B">
      <w:pPr>
        <w:pStyle w:val="PL"/>
        <w:rPr>
          <w:noProof w:val="0"/>
          <w:snapToGrid w:val="0"/>
        </w:rPr>
      </w:pPr>
      <w:r w:rsidRPr="00E67E0D">
        <w:rPr>
          <w:noProof w:val="0"/>
          <w:snapToGrid w:val="0"/>
        </w:rPr>
        <w:tab/>
        <w:t>not-supported,</w:t>
      </w:r>
    </w:p>
    <w:p w14:paraId="7941F29C" w14:textId="77777777" w:rsidR="006A1CE4" w:rsidRPr="00E67E0D" w:rsidRDefault="006A1CE4" w:rsidP="00E7499B">
      <w:pPr>
        <w:pStyle w:val="PL"/>
        <w:rPr>
          <w:noProof w:val="0"/>
          <w:snapToGrid w:val="0"/>
        </w:rPr>
      </w:pPr>
      <w:r w:rsidRPr="00E67E0D">
        <w:rPr>
          <w:noProof w:val="0"/>
          <w:snapToGrid w:val="0"/>
        </w:rPr>
        <w:tab/>
        <w:t>...</w:t>
      </w:r>
    </w:p>
    <w:p w14:paraId="72054BC5" w14:textId="77777777" w:rsidR="006A1CE4" w:rsidRPr="00E67E0D" w:rsidRDefault="006A1CE4" w:rsidP="00E7499B">
      <w:pPr>
        <w:pStyle w:val="PL"/>
        <w:rPr>
          <w:noProof w:val="0"/>
          <w:snapToGrid w:val="0"/>
        </w:rPr>
      </w:pPr>
      <w:r w:rsidRPr="00E67E0D">
        <w:rPr>
          <w:noProof w:val="0"/>
          <w:snapToGrid w:val="0"/>
        </w:rPr>
        <w:t>}</w:t>
      </w:r>
    </w:p>
    <w:p w14:paraId="5038C392" w14:textId="77777777" w:rsidR="006A1CE4" w:rsidRPr="00E67E0D" w:rsidRDefault="006A1CE4" w:rsidP="00E7499B">
      <w:pPr>
        <w:pStyle w:val="PL"/>
        <w:rPr>
          <w:noProof w:val="0"/>
          <w:snapToGrid w:val="0"/>
        </w:rPr>
      </w:pPr>
    </w:p>
    <w:p w14:paraId="2CB38D62" w14:textId="77777777" w:rsidR="006A1CE4" w:rsidRPr="00E67E0D" w:rsidRDefault="006A1CE4" w:rsidP="00E7499B">
      <w:pPr>
        <w:pStyle w:val="PL"/>
        <w:rPr>
          <w:noProof w:val="0"/>
          <w:snapToGrid w:val="0"/>
        </w:rPr>
      </w:pPr>
      <w:r w:rsidRPr="00E67E0D">
        <w:rPr>
          <w:noProof w:val="0"/>
          <w:snapToGrid w:val="0"/>
        </w:rPr>
        <w:t>IndexToRFSP ::= INTEGER (1..256, ...)</w:t>
      </w:r>
    </w:p>
    <w:p w14:paraId="7F43BE2B" w14:textId="77777777" w:rsidR="006A1CE4" w:rsidRPr="00E67E0D" w:rsidRDefault="006A1CE4" w:rsidP="00E7499B">
      <w:pPr>
        <w:pStyle w:val="PL"/>
        <w:rPr>
          <w:noProof w:val="0"/>
          <w:snapToGrid w:val="0"/>
        </w:rPr>
      </w:pPr>
    </w:p>
    <w:p w14:paraId="64E36218" w14:textId="77777777" w:rsidR="006A1CE4" w:rsidRPr="00E67E0D" w:rsidRDefault="006A1CE4" w:rsidP="00E7499B">
      <w:pPr>
        <w:pStyle w:val="PL"/>
        <w:rPr>
          <w:noProof w:val="0"/>
          <w:snapToGrid w:val="0"/>
        </w:rPr>
      </w:pPr>
      <w:r w:rsidRPr="00E67E0D">
        <w:rPr>
          <w:noProof w:val="0"/>
          <w:snapToGrid w:val="0"/>
        </w:rPr>
        <w:t>InfoOnRecommendedCellsAndRANNodesForPaging ::= SEQUENCE {</w:t>
      </w:r>
    </w:p>
    <w:p w14:paraId="023710E8" w14:textId="77777777" w:rsidR="006A1CE4" w:rsidRPr="00E67E0D" w:rsidRDefault="006A1CE4" w:rsidP="00E7499B">
      <w:pPr>
        <w:pStyle w:val="PL"/>
        <w:rPr>
          <w:noProof w:val="0"/>
          <w:snapToGrid w:val="0"/>
        </w:rPr>
      </w:pPr>
      <w:r w:rsidRPr="00E67E0D">
        <w:rPr>
          <w:noProof w:val="0"/>
          <w:snapToGrid w:val="0"/>
        </w:rPr>
        <w:tab/>
        <w:t>recommendedCellsForPaging</w:t>
      </w:r>
      <w:r w:rsidRPr="00E67E0D">
        <w:rPr>
          <w:noProof w:val="0"/>
          <w:snapToGrid w:val="0"/>
        </w:rPr>
        <w:tab/>
      </w:r>
      <w:r w:rsidRPr="00E67E0D">
        <w:rPr>
          <w:noProof w:val="0"/>
          <w:snapToGrid w:val="0"/>
        </w:rPr>
        <w:tab/>
        <w:t>RecommendedCellsForPaging,</w:t>
      </w:r>
    </w:p>
    <w:p w14:paraId="15905420" w14:textId="77777777" w:rsidR="006A1CE4" w:rsidRPr="00E67E0D" w:rsidRDefault="006A1CE4" w:rsidP="00E7499B">
      <w:pPr>
        <w:pStyle w:val="PL"/>
        <w:rPr>
          <w:noProof w:val="0"/>
          <w:snapToGrid w:val="0"/>
        </w:rPr>
      </w:pPr>
      <w:r w:rsidRPr="00E67E0D">
        <w:rPr>
          <w:noProof w:val="0"/>
          <w:snapToGrid w:val="0"/>
        </w:rPr>
        <w:tab/>
        <w:t>recommendRANNodesForPaging</w:t>
      </w:r>
      <w:r w:rsidRPr="00E67E0D">
        <w:rPr>
          <w:noProof w:val="0"/>
          <w:snapToGrid w:val="0"/>
        </w:rPr>
        <w:tab/>
      </w:r>
      <w:r w:rsidRPr="00E67E0D">
        <w:rPr>
          <w:noProof w:val="0"/>
          <w:snapToGrid w:val="0"/>
        </w:rPr>
        <w:tab/>
        <w:t>RecommendedRANNodesForPaging,</w:t>
      </w:r>
    </w:p>
    <w:p w14:paraId="5CF7F9CF"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{InfoOnRecommendedCellsAndRANNodesForPaging-ExtIEs} }</w:t>
      </w:r>
      <w:r w:rsidRPr="00E67E0D">
        <w:rPr>
          <w:noProof w:val="0"/>
          <w:snapToGrid w:val="0"/>
        </w:rPr>
        <w:tab/>
        <w:t>OPTIONAL,</w:t>
      </w:r>
    </w:p>
    <w:p w14:paraId="30377528" w14:textId="77777777" w:rsidR="006A1CE4" w:rsidRPr="00E67E0D" w:rsidRDefault="006A1CE4" w:rsidP="00E7499B">
      <w:pPr>
        <w:pStyle w:val="PL"/>
        <w:rPr>
          <w:noProof w:val="0"/>
          <w:snapToGrid w:val="0"/>
        </w:rPr>
      </w:pPr>
      <w:r w:rsidRPr="00E67E0D">
        <w:rPr>
          <w:noProof w:val="0"/>
          <w:snapToGrid w:val="0"/>
        </w:rPr>
        <w:tab/>
        <w:t>...</w:t>
      </w:r>
    </w:p>
    <w:p w14:paraId="5A965C24" w14:textId="77777777" w:rsidR="006A1CE4" w:rsidRPr="00E67E0D" w:rsidRDefault="006A1CE4" w:rsidP="00E7499B">
      <w:pPr>
        <w:pStyle w:val="PL"/>
        <w:rPr>
          <w:noProof w:val="0"/>
          <w:snapToGrid w:val="0"/>
        </w:rPr>
      </w:pPr>
      <w:r w:rsidRPr="00E67E0D">
        <w:rPr>
          <w:noProof w:val="0"/>
          <w:snapToGrid w:val="0"/>
        </w:rPr>
        <w:t>}</w:t>
      </w:r>
    </w:p>
    <w:p w14:paraId="5559BE66" w14:textId="77777777" w:rsidR="006A1CE4" w:rsidRPr="00E67E0D" w:rsidRDefault="006A1CE4" w:rsidP="00E7499B">
      <w:pPr>
        <w:pStyle w:val="PL"/>
        <w:rPr>
          <w:noProof w:val="0"/>
          <w:snapToGrid w:val="0"/>
        </w:rPr>
      </w:pPr>
    </w:p>
    <w:p w14:paraId="6EEA296A" w14:textId="77777777" w:rsidR="006A1CE4" w:rsidRPr="00E67E0D" w:rsidRDefault="006A1CE4" w:rsidP="00E7499B">
      <w:pPr>
        <w:pStyle w:val="PL"/>
        <w:rPr>
          <w:noProof w:val="0"/>
          <w:snapToGrid w:val="0"/>
        </w:rPr>
      </w:pPr>
      <w:r w:rsidRPr="00E67E0D">
        <w:rPr>
          <w:noProof w:val="0"/>
          <w:snapToGrid w:val="0"/>
        </w:rPr>
        <w:t>InfoOnRecommendedCellsAndRANNodesForPaging-ExtIEs NGAP-PROTOCOL-EXTENSION ::= {</w:t>
      </w:r>
    </w:p>
    <w:p w14:paraId="2843C9F6" w14:textId="77777777" w:rsidR="006A1CE4" w:rsidRPr="00E67E0D" w:rsidRDefault="006A1CE4" w:rsidP="00E7499B">
      <w:pPr>
        <w:pStyle w:val="PL"/>
        <w:rPr>
          <w:noProof w:val="0"/>
          <w:snapToGrid w:val="0"/>
        </w:rPr>
      </w:pPr>
      <w:r w:rsidRPr="00E67E0D">
        <w:rPr>
          <w:noProof w:val="0"/>
          <w:snapToGrid w:val="0"/>
        </w:rPr>
        <w:tab/>
        <w:t>...</w:t>
      </w:r>
    </w:p>
    <w:p w14:paraId="4BA79EFC" w14:textId="77777777" w:rsidR="006A1CE4" w:rsidRPr="00E67E0D" w:rsidRDefault="006A1CE4" w:rsidP="00E7499B">
      <w:pPr>
        <w:pStyle w:val="PL"/>
        <w:rPr>
          <w:noProof w:val="0"/>
          <w:snapToGrid w:val="0"/>
        </w:rPr>
      </w:pPr>
      <w:r w:rsidRPr="00E67E0D">
        <w:rPr>
          <w:noProof w:val="0"/>
          <w:snapToGrid w:val="0"/>
        </w:rPr>
        <w:t>}</w:t>
      </w:r>
    </w:p>
    <w:p w14:paraId="788B015C" w14:textId="77777777" w:rsidR="006A1CE4" w:rsidRPr="00E67E0D" w:rsidRDefault="006A1CE4" w:rsidP="00E7499B">
      <w:pPr>
        <w:pStyle w:val="PL"/>
        <w:rPr>
          <w:noProof w:val="0"/>
          <w:snapToGrid w:val="0"/>
        </w:rPr>
      </w:pPr>
    </w:p>
    <w:p w14:paraId="07C02222" w14:textId="77777777" w:rsidR="006A1CE4" w:rsidRPr="00E67E0D" w:rsidRDefault="006A1CE4" w:rsidP="00E7499B">
      <w:pPr>
        <w:pStyle w:val="PL"/>
        <w:rPr>
          <w:noProof w:val="0"/>
          <w:snapToGrid w:val="0"/>
        </w:rPr>
      </w:pPr>
    </w:p>
    <w:p w14:paraId="70EA21A1" w14:textId="77777777" w:rsidR="006A1CE4" w:rsidRPr="00E67E0D" w:rsidRDefault="006A1CE4" w:rsidP="00E7499B">
      <w:pPr>
        <w:pStyle w:val="PL"/>
        <w:rPr>
          <w:noProof w:val="0"/>
          <w:snapToGrid w:val="0"/>
        </w:rPr>
      </w:pPr>
      <w:r w:rsidRPr="00E67E0D">
        <w:rPr>
          <w:noProof w:val="0"/>
          <w:snapToGrid w:val="0"/>
        </w:rPr>
        <w:t>IntegrityProtectionIndication ::= ENUMERATED {</w:t>
      </w:r>
    </w:p>
    <w:p w14:paraId="61190EEE" w14:textId="77777777" w:rsidR="006A1CE4" w:rsidRPr="00E67E0D" w:rsidRDefault="006A1CE4" w:rsidP="00E7499B">
      <w:pPr>
        <w:pStyle w:val="PL"/>
        <w:rPr>
          <w:noProof w:val="0"/>
          <w:snapToGrid w:val="0"/>
        </w:rPr>
      </w:pPr>
      <w:r w:rsidRPr="00E67E0D">
        <w:rPr>
          <w:noProof w:val="0"/>
          <w:snapToGrid w:val="0"/>
        </w:rPr>
        <w:tab/>
        <w:t>required,</w:t>
      </w:r>
    </w:p>
    <w:p w14:paraId="195E9A9A" w14:textId="77777777" w:rsidR="006A1CE4" w:rsidRPr="00E67E0D" w:rsidRDefault="006A1CE4" w:rsidP="00E7499B">
      <w:pPr>
        <w:pStyle w:val="PL"/>
        <w:rPr>
          <w:noProof w:val="0"/>
          <w:snapToGrid w:val="0"/>
        </w:rPr>
      </w:pPr>
      <w:r w:rsidRPr="00E67E0D">
        <w:rPr>
          <w:noProof w:val="0"/>
          <w:snapToGrid w:val="0"/>
        </w:rPr>
        <w:tab/>
        <w:t>preferred,</w:t>
      </w:r>
    </w:p>
    <w:p w14:paraId="5D5DCD20" w14:textId="77777777" w:rsidR="006A1CE4" w:rsidRPr="00E67E0D" w:rsidRDefault="006A1CE4" w:rsidP="00E7499B">
      <w:pPr>
        <w:pStyle w:val="PL"/>
        <w:rPr>
          <w:noProof w:val="0"/>
          <w:snapToGrid w:val="0"/>
        </w:rPr>
      </w:pPr>
      <w:r w:rsidRPr="00E67E0D">
        <w:rPr>
          <w:noProof w:val="0"/>
          <w:snapToGrid w:val="0"/>
        </w:rPr>
        <w:tab/>
        <w:t>not-needed,</w:t>
      </w:r>
    </w:p>
    <w:p w14:paraId="729333E4" w14:textId="77777777" w:rsidR="006A1CE4" w:rsidRPr="00E67E0D" w:rsidRDefault="006A1CE4" w:rsidP="00E7499B">
      <w:pPr>
        <w:pStyle w:val="PL"/>
        <w:rPr>
          <w:noProof w:val="0"/>
          <w:snapToGrid w:val="0"/>
        </w:rPr>
      </w:pPr>
      <w:r w:rsidRPr="00E67E0D">
        <w:rPr>
          <w:noProof w:val="0"/>
          <w:snapToGrid w:val="0"/>
        </w:rPr>
        <w:tab/>
        <w:t>...</w:t>
      </w:r>
    </w:p>
    <w:p w14:paraId="143AA7EB" w14:textId="77777777" w:rsidR="006A1CE4" w:rsidRPr="00E67E0D" w:rsidRDefault="006A1CE4" w:rsidP="00E7499B">
      <w:pPr>
        <w:pStyle w:val="PL"/>
        <w:rPr>
          <w:noProof w:val="0"/>
          <w:snapToGrid w:val="0"/>
        </w:rPr>
      </w:pPr>
      <w:r w:rsidRPr="00E67E0D">
        <w:rPr>
          <w:noProof w:val="0"/>
          <w:snapToGrid w:val="0"/>
        </w:rPr>
        <w:t>}</w:t>
      </w:r>
    </w:p>
    <w:p w14:paraId="2948A00A" w14:textId="77777777" w:rsidR="006A1CE4" w:rsidRPr="00E67E0D" w:rsidRDefault="006A1CE4" w:rsidP="00E7499B">
      <w:pPr>
        <w:pStyle w:val="PL"/>
        <w:rPr>
          <w:noProof w:val="0"/>
          <w:snapToGrid w:val="0"/>
        </w:rPr>
      </w:pPr>
    </w:p>
    <w:p w14:paraId="623065EA" w14:textId="77777777" w:rsidR="006A1CE4" w:rsidRPr="00E67E0D" w:rsidRDefault="006A1CE4" w:rsidP="00E7499B">
      <w:pPr>
        <w:pStyle w:val="PL"/>
        <w:rPr>
          <w:noProof w:val="0"/>
          <w:snapToGrid w:val="0"/>
        </w:rPr>
      </w:pPr>
      <w:r w:rsidRPr="00E67E0D">
        <w:rPr>
          <w:noProof w:val="0"/>
          <w:snapToGrid w:val="0"/>
        </w:rPr>
        <w:t>IntegrityProtectionResult ::= ENUMERATED {</w:t>
      </w:r>
    </w:p>
    <w:p w14:paraId="75C2AA61" w14:textId="77777777" w:rsidR="006A1CE4" w:rsidRPr="00E67E0D" w:rsidRDefault="006A1CE4" w:rsidP="00E7499B">
      <w:pPr>
        <w:pStyle w:val="PL"/>
        <w:rPr>
          <w:noProof w:val="0"/>
          <w:snapToGrid w:val="0"/>
        </w:rPr>
      </w:pPr>
      <w:r w:rsidRPr="00E67E0D">
        <w:rPr>
          <w:noProof w:val="0"/>
          <w:snapToGrid w:val="0"/>
        </w:rPr>
        <w:tab/>
        <w:t>performed,</w:t>
      </w:r>
    </w:p>
    <w:p w14:paraId="480F4C6A" w14:textId="77777777" w:rsidR="006A1CE4" w:rsidRPr="00E67E0D" w:rsidRDefault="006A1CE4" w:rsidP="00E7499B">
      <w:pPr>
        <w:pStyle w:val="PL"/>
        <w:rPr>
          <w:noProof w:val="0"/>
          <w:snapToGrid w:val="0"/>
        </w:rPr>
      </w:pPr>
      <w:r w:rsidRPr="00E67E0D">
        <w:rPr>
          <w:noProof w:val="0"/>
          <w:snapToGrid w:val="0"/>
        </w:rPr>
        <w:tab/>
        <w:t>not-performed,</w:t>
      </w:r>
    </w:p>
    <w:p w14:paraId="0DF35E0B" w14:textId="77777777" w:rsidR="006A1CE4" w:rsidRPr="00E67E0D" w:rsidRDefault="006A1CE4" w:rsidP="00E7499B">
      <w:pPr>
        <w:pStyle w:val="PL"/>
        <w:rPr>
          <w:noProof w:val="0"/>
          <w:snapToGrid w:val="0"/>
        </w:rPr>
      </w:pPr>
      <w:r w:rsidRPr="00E67E0D">
        <w:rPr>
          <w:noProof w:val="0"/>
          <w:snapToGrid w:val="0"/>
        </w:rPr>
        <w:tab/>
        <w:t>...</w:t>
      </w:r>
    </w:p>
    <w:p w14:paraId="4C6B962D" w14:textId="77777777" w:rsidR="006A1CE4" w:rsidRPr="00E67E0D" w:rsidRDefault="006A1CE4" w:rsidP="00E7499B">
      <w:pPr>
        <w:pStyle w:val="PL"/>
        <w:rPr>
          <w:noProof w:val="0"/>
          <w:snapToGrid w:val="0"/>
        </w:rPr>
      </w:pPr>
      <w:r w:rsidRPr="00E67E0D">
        <w:rPr>
          <w:noProof w:val="0"/>
          <w:snapToGrid w:val="0"/>
        </w:rPr>
        <w:t>}</w:t>
      </w:r>
    </w:p>
    <w:p w14:paraId="566D0F71" w14:textId="77777777" w:rsidR="006A1CE4" w:rsidRPr="00E67E0D" w:rsidRDefault="006A1CE4" w:rsidP="00E7499B">
      <w:pPr>
        <w:pStyle w:val="PL"/>
        <w:rPr>
          <w:snapToGrid w:val="0"/>
        </w:rPr>
      </w:pPr>
    </w:p>
    <w:p w14:paraId="30F64CC0" w14:textId="77777777" w:rsidR="006A1CE4" w:rsidRPr="00E67E0D" w:rsidRDefault="006A1CE4" w:rsidP="00E7499B">
      <w:pPr>
        <w:pStyle w:val="PL"/>
        <w:rPr>
          <w:snapToGrid w:val="0"/>
        </w:rPr>
      </w:pPr>
      <w:r w:rsidRPr="00E67E0D">
        <w:rPr>
          <w:snapToGrid w:val="0"/>
        </w:rPr>
        <w:t>IntendedNumberOfPagingAttempts ::= INTEGER (1..16, ...)</w:t>
      </w:r>
    </w:p>
    <w:p w14:paraId="73EB2E66" w14:textId="77777777" w:rsidR="006A1CE4" w:rsidRPr="00E67E0D" w:rsidRDefault="006A1CE4" w:rsidP="00E7499B">
      <w:pPr>
        <w:pStyle w:val="PL"/>
        <w:rPr>
          <w:noProof w:val="0"/>
          <w:snapToGrid w:val="0"/>
        </w:rPr>
      </w:pPr>
    </w:p>
    <w:p w14:paraId="205FF84A" w14:textId="77777777" w:rsidR="006A1CE4" w:rsidRPr="00E67E0D" w:rsidRDefault="006A1CE4" w:rsidP="00E7499B">
      <w:pPr>
        <w:pStyle w:val="PL"/>
        <w:rPr>
          <w:noProof w:val="0"/>
          <w:snapToGrid w:val="0"/>
          <w:lang w:eastAsia="zh-CN"/>
        </w:rPr>
      </w:pPr>
      <w:r w:rsidRPr="00E67E0D">
        <w:rPr>
          <w:noProof w:val="0"/>
          <w:snapToGrid w:val="0"/>
        </w:rPr>
        <w:t xml:space="preserve">InterfacesToTrace ::= </w:t>
      </w:r>
      <w:r w:rsidRPr="00E67E0D">
        <w:rPr>
          <w:noProof w:val="0"/>
          <w:snapToGrid w:val="0"/>
          <w:lang w:eastAsia="zh-CN"/>
        </w:rPr>
        <w:t>BIT STRING (SIZE(8))</w:t>
      </w:r>
    </w:p>
    <w:p w14:paraId="1CC504D4" w14:textId="77777777" w:rsidR="006A1CE4" w:rsidRPr="00E67E0D" w:rsidRDefault="006A1CE4" w:rsidP="00E7499B">
      <w:pPr>
        <w:pStyle w:val="PL"/>
        <w:rPr>
          <w:noProof w:val="0"/>
          <w:snapToGrid w:val="0"/>
        </w:rPr>
      </w:pPr>
    </w:p>
    <w:p w14:paraId="4D56F99A" w14:textId="77777777" w:rsidR="006A1CE4" w:rsidRPr="00E67E0D" w:rsidRDefault="006A1CE4" w:rsidP="00E7499B">
      <w:pPr>
        <w:pStyle w:val="PL"/>
        <w:outlineLvl w:val="3"/>
        <w:rPr>
          <w:noProof w:val="0"/>
          <w:snapToGrid w:val="0"/>
        </w:rPr>
      </w:pPr>
      <w:r w:rsidRPr="00E67E0D">
        <w:rPr>
          <w:noProof w:val="0"/>
          <w:snapToGrid w:val="0"/>
        </w:rPr>
        <w:t>-- J</w:t>
      </w:r>
    </w:p>
    <w:p w14:paraId="1CB278D1" w14:textId="77777777" w:rsidR="006A1CE4" w:rsidRPr="00E67E0D" w:rsidRDefault="006A1CE4" w:rsidP="00E7499B">
      <w:pPr>
        <w:pStyle w:val="PL"/>
        <w:outlineLvl w:val="3"/>
        <w:rPr>
          <w:noProof w:val="0"/>
          <w:snapToGrid w:val="0"/>
        </w:rPr>
      </w:pPr>
      <w:r w:rsidRPr="00E67E0D">
        <w:rPr>
          <w:noProof w:val="0"/>
          <w:snapToGrid w:val="0"/>
        </w:rPr>
        <w:t>-- K</w:t>
      </w:r>
    </w:p>
    <w:p w14:paraId="05D1A4AC" w14:textId="77777777" w:rsidR="006A1CE4" w:rsidRPr="00E67E0D" w:rsidRDefault="006A1CE4" w:rsidP="00E7499B">
      <w:pPr>
        <w:pStyle w:val="PL"/>
        <w:outlineLvl w:val="3"/>
        <w:rPr>
          <w:noProof w:val="0"/>
          <w:snapToGrid w:val="0"/>
        </w:rPr>
      </w:pPr>
      <w:r w:rsidRPr="00E67E0D">
        <w:rPr>
          <w:noProof w:val="0"/>
          <w:snapToGrid w:val="0"/>
        </w:rPr>
        <w:t>-- L</w:t>
      </w:r>
    </w:p>
    <w:p w14:paraId="56A71D8B" w14:textId="77777777" w:rsidR="006A1CE4" w:rsidRPr="00E67E0D" w:rsidRDefault="006A1CE4" w:rsidP="00E7499B">
      <w:pPr>
        <w:pStyle w:val="PL"/>
        <w:rPr>
          <w:noProof w:val="0"/>
          <w:snapToGrid w:val="0"/>
        </w:rPr>
      </w:pPr>
    </w:p>
    <w:p w14:paraId="64254D23" w14:textId="77777777" w:rsidR="006A1CE4" w:rsidRPr="00E67E0D" w:rsidRDefault="006A1CE4" w:rsidP="00E7499B">
      <w:pPr>
        <w:pStyle w:val="PL"/>
        <w:spacing w:line="0" w:lineRule="atLeast"/>
        <w:rPr>
          <w:noProof w:val="0"/>
          <w:snapToGrid w:val="0"/>
        </w:rPr>
      </w:pPr>
      <w:r w:rsidRPr="00E67E0D">
        <w:rPr>
          <w:noProof w:val="0"/>
        </w:rPr>
        <w:t>LastVisitedCell</w:t>
      </w:r>
      <w:r w:rsidRPr="00E67E0D">
        <w:rPr>
          <w:bCs/>
          <w:noProof w:val="0"/>
        </w:rPr>
        <w:t>Information</w:t>
      </w:r>
      <w:r w:rsidRPr="00E67E0D">
        <w:rPr>
          <w:noProof w:val="0"/>
          <w:snapToGrid w:val="0"/>
        </w:rPr>
        <w:t xml:space="preserve"> ::= CHOICE {</w:t>
      </w:r>
    </w:p>
    <w:p w14:paraId="060D2A49"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noProof w:val="0"/>
        </w:rPr>
        <w:t>nGRANCell</w:t>
      </w:r>
      <w:r w:rsidRPr="00E67E0D">
        <w:rPr>
          <w:noProof w:val="0"/>
          <w:snapToGrid w:val="0"/>
        </w:rPr>
        <w:tab/>
      </w:r>
      <w:r w:rsidRPr="00E67E0D">
        <w:rPr>
          <w:noProof w:val="0"/>
          <w:snapToGrid w:val="0"/>
        </w:rPr>
        <w:tab/>
      </w:r>
      <w:r w:rsidRPr="00E67E0D">
        <w:rPr>
          <w:noProof w:val="0"/>
        </w:rPr>
        <w:t>LastVisitedNGRANCell</w:t>
      </w:r>
      <w:r w:rsidRPr="00E67E0D">
        <w:rPr>
          <w:noProof w:val="0"/>
          <w:snapToGrid w:val="0"/>
        </w:rPr>
        <w:t>Information,</w:t>
      </w:r>
    </w:p>
    <w:p w14:paraId="421BDB95"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noProof w:val="0"/>
        </w:rPr>
        <w:t>eUTRANCell</w:t>
      </w:r>
      <w:r w:rsidRPr="00E67E0D">
        <w:rPr>
          <w:noProof w:val="0"/>
          <w:snapToGrid w:val="0"/>
        </w:rPr>
        <w:tab/>
      </w:r>
      <w:r w:rsidRPr="00E67E0D">
        <w:rPr>
          <w:noProof w:val="0"/>
          <w:snapToGrid w:val="0"/>
        </w:rPr>
        <w:tab/>
      </w:r>
      <w:r w:rsidRPr="00E67E0D">
        <w:rPr>
          <w:noProof w:val="0"/>
        </w:rPr>
        <w:t>LastVisitedEUTRANCell</w:t>
      </w:r>
      <w:r w:rsidRPr="00E67E0D">
        <w:rPr>
          <w:noProof w:val="0"/>
          <w:snapToGrid w:val="0"/>
        </w:rPr>
        <w:t>Information,</w:t>
      </w:r>
    </w:p>
    <w:p w14:paraId="41C3AB49"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noProof w:val="0"/>
        </w:rPr>
        <w:t>uTRANCell</w:t>
      </w:r>
      <w:r w:rsidRPr="00E67E0D">
        <w:rPr>
          <w:noProof w:val="0"/>
          <w:snapToGrid w:val="0"/>
        </w:rPr>
        <w:tab/>
      </w:r>
      <w:r w:rsidRPr="00E67E0D">
        <w:rPr>
          <w:noProof w:val="0"/>
          <w:snapToGrid w:val="0"/>
        </w:rPr>
        <w:tab/>
        <w:t>La</w:t>
      </w:r>
      <w:r w:rsidRPr="00E67E0D">
        <w:rPr>
          <w:noProof w:val="0"/>
        </w:rPr>
        <w:t>stVisitedUTRANCell</w:t>
      </w:r>
      <w:r w:rsidRPr="00E67E0D">
        <w:rPr>
          <w:noProof w:val="0"/>
          <w:snapToGrid w:val="0"/>
        </w:rPr>
        <w:t>Information,</w:t>
      </w:r>
    </w:p>
    <w:p w14:paraId="0A8EE64A" w14:textId="77777777" w:rsidR="006A1CE4" w:rsidRPr="00E67E0D" w:rsidRDefault="006A1CE4" w:rsidP="00E7499B">
      <w:pPr>
        <w:pStyle w:val="PL"/>
        <w:spacing w:line="0" w:lineRule="atLeast"/>
        <w:rPr>
          <w:noProof w:val="0"/>
          <w:snapToGrid w:val="0"/>
        </w:rPr>
      </w:pPr>
      <w:r w:rsidRPr="00E67E0D">
        <w:rPr>
          <w:noProof w:val="0"/>
          <w:snapToGrid w:val="0"/>
        </w:rPr>
        <w:tab/>
        <w:t>gERANCell</w:t>
      </w:r>
      <w:r w:rsidRPr="00E67E0D">
        <w:rPr>
          <w:noProof w:val="0"/>
          <w:snapToGrid w:val="0"/>
        </w:rPr>
        <w:tab/>
      </w:r>
      <w:r w:rsidRPr="00E67E0D">
        <w:rPr>
          <w:noProof w:val="0"/>
          <w:snapToGrid w:val="0"/>
        </w:rPr>
        <w:tab/>
        <w:t>LastVisitedGERANCellInformation,</w:t>
      </w:r>
    </w:p>
    <w:p w14:paraId="27256566" w14:textId="77777777" w:rsidR="006A1CE4" w:rsidRPr="00E67E0D" w:rsidRDefault="006A1CE4" w:rsidP="00E7499B">
      <w:pPr>
        <w:pStyle w:val="PL"/>
        <w:rPr>
          <w:noProof w:val="0"/>
        </w:rPr>
      </w:pPr>
      <w:r w:rsidRPr="00E67E0D">
        <w:rPr>
          <w:noProof w:val="0"/>
        </w:rPr>
        <w:tab/>
        <w:t>choice-Extensions</w:t>
      </w:r>
      <w:r w:rsidRPr="00E67E0D">
        <w:rPr>
          <w:noProof w:val="0"/>
        </w:rPr>
        <w:tab/>
      </w:r>
      <w:r w:rsidRPr="00E67E0D">
        <w:rPr>
          <w:noProof w:val="0"/>
        </w:rPr>
        <w:tab/>
        <w:t>ProtocolIE-SingleContainer { {LastVisitedCell</w:t>
      </w:r>
      <w:r w:rsidRPr="00E67E0D">
        <w:rPr>
          <w:bCs/>
          <w:noProof w:val="0"/>
        </w:rPr>
        <w:t>Information</w:t>
      </w:r>
      <w:r w:rsidRPr="00E67E0D">
        <w:rPr>
          <w:noProof w:val="0"/>
        </w:rPr>
        <w:t>-ExtIEs} }</w:t>
      </w:r>
    </w:p>
    <w:p w14:paraId="60AFBC97" w14:textId="77777777" w:rsidR="006A1CE4" w:rsidRPr="00E67E0D" w:rsidRDefault="006A1CE4" w:rsidP="00E7499B">
      <w:pPr>
        <w:pStyle w:val="PL"/>
        <w:rPr>
          <w:noProof w:val="0"/>
          <w:snapToGrid w:val="0"/>
        </w:rPr>
      </w:pPr>
      <w:r w:rsidRPr="00E67E0D">
        <w:rPr>
          <w:noProof w:val="0"/>
          <w:snapToGrid w:val="0"/>
        </w:rPr>
        <w:t>}</w:t>
      </w:r>
    </w:p>
    <w:p w14:paraId="50E2D215" w14:textId="77777777" w:rsidR="006A1CE4" w:rsidRPr="00E67E0D" w:rsidRDefault="006A1CE4" w:rsidP="00E7499B">
      <w:pPr>
        <w:pStyle w:val="PL"/>
        <w:rPr>
          <w:noProof w:val="0"/>
          <w:snapToGrid w:val="0"/>
        </w:rPr>
      </w:pPr>
    </w:p>
    <w:p w14:paraId="28A258AE" w14:textId="77777777" w:rsidR="006A1CE4" w:rsidRPr="00E67E0D" w:rsidRDefault="006A1CE4" w:rsidP="00E7499B">
      <w:pPr>
        <w:pStyle w:val="PL"/>
        <w:rPr>
          <w:noProof w:val="0"/>
        </w:rPr>
      </w:pPr>
      <w:r w:rsidRPr="00E67E0D">
        <w:rPr>
          <w:noProof w:val="0"/>
        </w:rPr>
        <w:t>LastVisitedCell</w:t>
      </w:r>
      <w:r w:rsidRPr="00E67E0D">
        <w:rPr>
          <w:bCs/>
          <w:noProof w:val="0"/>
        </w:rPr>
        <w:t>Information</w:t>
      </w:r>
      <w:r w:rsidRPr="00E67E0D">
        <w:rPr>
          <w:noProof w:val="0"/>
        </w:rPr>
        <w:t xml:space="preserve">-ExtIEs </w:t>
      </w:r>
      <w:r w:rsidRPr="00E67E0D">
        <w:rPr>
          <w:noProof w:val="0"/>
          <w:snapToGrid w:val="0"/>
        </w:rPr>
        <w:t xml:space="preserve">NGAP-PROTOCOL-IES </w:t>
      </w:r>
      <w:r w:rsidRPr="00E67E0D">
        <w:rPr>
          <w:noProof w:val="0"/>
        </w:rPr>
        <w:t>::= {</w:t>
      </w:r>
    </w:p>
    <w:p w14:paraId="7730D802" w14:textId="77777777" w:rsidR="006A1CE4" w:rsidRPr="00E67E0D" w:rsidRDefault="006A1CE4" w:rsidP="00E7499B">
      <w:pPr>
        <w:pStyle w:val="PL"/>
        <w:rPr>
          <w:noProof w:val="0"/>
        </w:rPr>
      </w:pPr>
      <w:r w:rsidRPr="00E67E0D">
        <w:rPr>
          <w:noProof w:val="0"/>
        </w:rPr>
        <w:tab/>
        <w:t>...</w:t>
      </w:r>
    </w:p>
    <w:p w14:paraId="27DBCBE6" w14:textId="77777777" w:rsidR="006A1CE4" w:rsidRPr="00E67E0D" w:rsidRDefault="006A1CE4" w:rsidP="00E7499B">
      <w:pPr>
        <w:pStyle w:val="PL"/>
        <w:rPr>
          <w:noProof w:val="0"/>
        </w:rPr>
      </w:pPr>
      <w:r w:rsidRPr="00E67E0D">
        <w:rPr>
          <w:noProof w:val="0"/>
        </w:rPr>
        <w:t>}</w:t>
      </w:r>
    </w:p>
    <w:p w14:paraId="362A041B" w14:textId="77777777" w:rsidR="006A1CE4" w:rsidRPr="00E67E0D" w:rsidRDefault="006A1CE4" w:rsidP="00E7499B">
      <w:pPr>
        <w:pStyle w:val="PL"/>
        <w:rPr>
          <w:noProof w:val="0"/>
          <w:snapToGrid w:val="0"/>
        </w:rPr>
      </w:pPr>
    </w:p>
    <w:p w14:paraId="04EC5994" w14:textId="77777777" w:rsidR="006A1CE4" w:rsidRPr="00E67E0D" w:rsidRDefault="006A1CE4" w:rsidP="00E7499B">
      <w:pPr>
        <w:pStyle w:val="PL"/>
        <w:rPr>
          <w:noProof w:val="0"/>
          <w:snapToGrid w:val="0"/>
        </w:rPr>
      </w:pPr>
      <w:r w:rsidRPr="00E67E0D">
        <w:rPr>
          <w:noProof w:val="0"/>
        </w:rPr>
        <w:t>LastVisited</w:t>
      </w:r>
      <w:r w:rsidRPr="00E67E0D">
        <w:rPr>
          <w:noProof w:val="0"/>
          <w:snapToGrid w:val="0"/>
        </w:rPr>
        <w:t>CellItem ::= SEQUENCE {</w:t>
      </w:r>
    </w:p>
    <w:p w14:paraId="7A35271A" w14:textId="77777777" w:rsidR="006A1CE4" w:rsidRPr="00E67E0D" w:rsidRDefault="006A1CE4" w:rsidP="00E7499B">
      <w:pPr>
        <w:pStyle w:val="PL"/>
        <w:rPr>
          <w:noProof w:val="0"/>
          <w:snapToGrid w:val="0"/>
        </w:rPr>
      </w:pPr>
      <w:r w:rsidRPr="00E67E0D">
        <w:rPr>
          <w:noProof w:val="0"/>
          <w:snapToGrid w:val="0"/>
        </w:rPr>
        <w:tab/>
        <w:t>last</w:t>
      </w:r>
      <w:r w:rsidRPr="00E67E0D">
        <w:rPr>
          <w:noProof w:val="0"/>
        </w:rPr>
        <w:t>VisitedCell</w:t>
      </w:r>
      <w:r w:rsidRPr="00E67E0D">
        <w:rPr>
          <w:bCs/>
          <w:noProof w:val="0"/>
        </w:rPr>
        <w:t>Information</w:t>
      </w:r>
      <w:r w:rsidRPr="00E67E0D">
        <w:rPr>
          <w:noProof w:val="0"/>
          <w:snapToGrid w:val="0"/>
        </w:rPr>
        <w:tab/>
      </w:r>
      <w:r w:rsidRPr="00E67E0D">
        <w:rPr>
          <w:noProof w:val="0"/>
          <w:snapToGrid w:val="0"/>
        </w:rPr>
        <w:tab/>
      </w:r>
      <w:r w:rsidRPr="00E67E0D">
        <w:rPr>
          <w:noProof w:val="0"/>
        </w:rPr>
        <w:t>LastVisitedCell</w:t>
      </w:r>
      <w:r w:rsidRPr="00E67E0D">
        <w:rPr>
          <w:bCs/>
          <w:noProof w:val="0"/>
        </w:rPr>
        <w:t>Information</w:t>
      </w:r>
      <w:r w:rsidRPr="00E67E0D">
        <w:rPr>
          <w:noProof w:val="0"/>
          <w:snapToGrid w:val="0"/>
        </w:rPr>
        <w:t>,</w:t>
      </w:r>
    </w:p>
    <w:p w14:paraId="642A1451"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w:t>
      </w:r>
      <w:r w:rsidRPr="00E67E0D">
        <w:rPr>
          <w:noProof w:val="0"/>
        </w:rPr>
        <w:t>LastVisited</w:t>
      </w:r>
      <w:r w:rsidRPr="00E67E0D">
        <w:rPr>
          <w:noProof w:val="0"/>
          <w:snapToGrid w:val="0"/>
        </w:rPr>
        <w:t>CellItem-ExtIEs} }</w:t>
      </w:r>
      <w:r w:rsidRPr="00E67E0D">
        <w:rPr>
          <w:noProof w:val="0"/>
          <w:snapToGrid w:val="0"/>
        </w:rPr>
        <w:tab/>
        <w:t>OPTIONAL,</w:t>
      </w:r>
    </w:p>
    <w:p w14:paraId="3D5A5BA4" w14:textId="77777777" w:rsidR="006A1CE4" w:rsidRPr="00E67E0D" w:rsidRDefault="006A1CE4" w:rsidP="00E7499B">
      <w:pPr>
        <w:pStyle w:val="PL"/>
        <w:rPr>
          <w:noProof w:val="0"/>
          <w:snapToGrid w:val="0"/>
        </w:rPr>
      </w:pPr>
      <w:r w:rsidRPr="00E67E0D">
        <w:rPr>
          <w:noProof w:val="0"/>
          <w:snapToGrid w:val="0"/>
        </w:rPr>
        <w:tab/>
        <w:t>...</w:t>
      </w:r>
    </w:p>
    <w:p w14:paraId="4E7A71DA" w14:textId="77777777" w:rsidR="006A1CE4" w:rsidRPr="00E67E0D" w:rsidRDefault="006A1CE4" w:rsidP="00E7499B">
      <w:pPr>
        <w:pStyle w:val="PL"/>
        <w:rPr>
          <w:noProof w:val="0"/>
          <w:snapToGrid w:val="0"/>
        </w:rPr>
      </w:pPr>
      <w:r w:rsidRPr="00E67E0D">
        <w:rPr>
          <w:noProof w:val="0"/>
          <w:snapToGrid w:val="0"/>
        </w:rPr>
        <w:t>}</w:t>
      </w:r>
    </w:p>
    <w:p w14:paraId="4A6E98C7" w14:textId="77777777" w:rsidR="006A1CE4" w:rsidRPr="00E67E0D" w:rsidRDefault="006A1CE4" w:rsidP="00E7499B">
      <w:pPr>
        <w:pStyle w:val="PL"/>
        <w:rPr>
          <w:noProof w:val="0"/>
          <w:snapToGrid w:val="0"/>
        </w:rPr>
      </w:pPr>
    </w:p>
    <w:p w14:paraId="0FE7E94E" w14:textId="77777777" w:rsidR="006A1CE4" w:rsidRPr="00E67E0D" w:rsidRDefault="006A1CE4" w:rsidP="00E7499B">
      <w:pPr>
        <w:pStyle w:val="PL"/>
        <w:rPr>
          <w:noProof w:val="0"/>
          <w:snapToGrid w:val="0"/>
        </w:rPr>
      </w:pPr>
      <w:r w:rsidRPr="00E67E0D">
        <w:rPr>
          <w:noProof w:val="0"/>
        </w:rPr>
        <w:t>LastVisited</w:t>
      </w:r>
      <w:r w:rsidRPr="00E67E0D">
        <w:rPr>
          <w:noProof w:val="0"/>
          <w:snapToGrid w:val="0"/>
        </w:rPr>
        <w:t>CellItem-ExtIEs NGAP-PROTOCOL-EXTENSION ::= {</w:t>
      </w:r>
    </w:p>
    <w:p w14:paraId="4EEE1519" w14:textId="77777777" w:rsidR="006A1CE4" w:rsidRPr="00E67E0D" w:rsidRDefault="006A1CE4" w:rsidP="00E7499B">
      <w:pPr>
        <w:pStyle w:val="PL"/>
        <w:rPr>
          <w:noProof w:val="0"/>
          <w:snapToGrid w:val="0"/>
        </w:rPr>
      </w:pPr>
      <w:r w:rsidRPr="00E67E0D">
        <w:rPr>
          <w:noProof w:val="0"/>
          <w:snapToGrid w:val="0"/>
        </w:rPr>
        <w:tab/>
        <w:t>...</w:t>
      </w:r>
    </w:p>
    <w:p w14:paraId="1EAC5007" w14:textId="77777777" w:rsidR="006A1CE4" w:rsidRPr="00E67E0D" w:rsidRDefault="006A1CE4" w:rsidP="00E7499B">
      <w:pPr>
        <w:pStyle w:val="PL"/>
        <w:rPr>
          <w:noProof w:val="0"/>
          <w:snapToGrid w:val="0"/>
        </w:rPr>
      </w:pPr>
      <w:r w:rsidRPr="00E67E0D">
        <w:rPr>
          <w:noProof w:val="0"/>
          <w:snapToGrid w:val="0"/>
        </w:rPr>
        <w:t>}</w:t>
      </w:r>
    </w:p>
    <w:p w14:paraId="5386DE41" w14:textId="77777777" w:rsidR="006A1CE4" w:rsidRPr="00E67E0D" w:rsidRDefault="006A1CE4" w:rsidP="00E7499B">
      <w:pPr>
        <w:pStyle w:val="PL"/>
        <w:spacing w:line="0" w:lineRule="atLeast"/>
        <w:rPr>
          <w:noProof w:val="0"/>
        </w:rPr>
      </w:pPr>
    </w:p>
    <w:p w14:paraId="780948EA" w14:textId="77777777" w:rsidR="006A1CE4" w:rsidRPr="00E67E0D" w:rsidRDefault="006A1CE4" w:rsidP="00E7499B">
      <w:pPr>
        <w:pStyle w:val="PL"/>
        <w:spacing w:line="0" w:lineRule="atLeast"/>
        <w:rPr>
          <w:noProof w:val="0"/>
        </w:rPr>
      </w:pPr>
      <w:r w:rsidRPr="00E67E0D">
        <w:rPr>
          <w:noProof w:val="0"/>
        </w:rPr>
        <w:t>LastVisitedEUTRANCell</w:t>
      </w:r>
      <w:r w:rsidRPr="00E67E0D">
        <w:rPr>
          <w:noProof w:val="0"/>
          <w:snapToGrid w:val="0"/>
        </w:rPr>
        <w:t>Information ::= OCTET STRING</w:t>
      </w:r>
    </w:p>
    <w:p w14:paraId="173F2907" w14:textId="77777777" w:rsidR="006A1CE4" w:rsidRPr="00E67E0D" w:rsidRDefault="006A1CE4" w:rsidP="00E7499B">
      <w:pPr>
        <w:pStyle w:val="PL"/>
        <w:spacing w:line="0" w:lineRule="atLeast"/>
        <w:rPr>
          <w:noProof w:val="0"/>
        </w:rPr>
      </w:pPr>
    </w:p>
    <w:p w14:paraId="6D15BA4C" w14:textId="77777777" w:rsidR="006A1CE4" w:rsidRPr="00E67E0D" w:rsidRDefault="006A1CE4" w:rsidP="00E7499B">
      <w:pPr>
        <w:pStyle w:val="PL"/>
        <w:spacing w:line="0" w:lineRule="atLeast"/>
        <w:rPr>
          <w:noProof w:val="0"/>
          <w:snapToGrid w:val="0"/>
        </w:rPr>
      </w:pPr>
      <w:r w:rsidRPr="00E67E0D">
        <w:rPr>
          <w:noProof w:val="0"/>
          <w:snapToGrid w:val="0"/>
        </w:rPr>
        <w:t>LastVisitedGERANCellInformation ::= OCTET STRING</w:t>
      </w:r>
    </w:p>
    <w:p w14:paraId="7598DDC2" w14:textId="77777777" w:rsidR="006A1CE4" w:rsidRPr="00E67E0D" w:rsidRDefault="006A1CE4" w:rsidP="00E7499B">
      <w:pPr>
        <w:pStyle w:val="PL"/>
        <w:rPr>
          <w:noProof w:val="0"/>
          <w:snapToGrid w:val="0"/>
        </w:rPr>
      </w:pPr>
    </w:p>
    <w:p w14:paraId="048047E7" w14:textId="77777777" w:rsidR="006A1CE4" w:rsidRPr="00E67E0D" w:rsidRDefault="006A1CE4" w:rsidP="00E7499B">
      <w:pPr>
        <w:pStyle w:val="PL"/>
        <w:spacing w:line="0" w:lineRule="atLeast"/>
        <w:rPr>
          <w:noProof w:val="0"/>
          <w:snapToGrid w:val="0"/>
        </w:rPr>
      </w:pPr>
      <w:r w:rsidRPr="00E67E0D">
        <w:rPr>
          <w:noProof w:val="0"/>
        </w:rPr>
        <w:t>LastVisitedNGRANCell</w:t>
      </w:r>
      <w:r w:rsidRPr="00E67E0D">
        <w:rPr>
          <w:noProof w:val="0"/>
          <w:snapToGrid w:val="0"/>
        </w:rPr>
        <w:t>Information::= SEQUENCE {</w:t>
      </w:r>
    </w:p>
    <w:p w14:paraId="48531619"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noProof w:val="0"/>
        </w:rPr>
        <w:t>globalCellID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NGRAN-CGI,</w:t>
      </w:r>
    </w:p>
    <w:p w14:paraId="3683AB3A"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noProof w:val="0"/>
        </w:rPr>
        <w:t>cellType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rPr>
        <w:t>CellType</w:t>
      </w:r>
      <w:r w:rsidRPr="00E67E0D">
        <w:rPr>
          <w:noProof w:val="0"/>
          <w:snapToGrid w:val="0"/>
        </w:rPr>
        <w:t>,</w:t>
      </w:r>
    </w:p>
    <w:p w14:paraId="744CAA5B"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noProof w:val="0"/>
        </w:rPr>
        <w:t>timeUEStayedInCell</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rPr>
        <w:t>TimeUEStayedInCell</w:t>
      </w:r>
      <w:r w:rsidRPr="00E67E0D">
        <w:rPr>
          <w:noProof w:val="0"/>
          <w:snapToGrid w:val="0"/>
        </w:rPr>
        <w:t>,</w:t>
      </w:r>
    </w:p>
    <w:p w14:paraId="3C30608A" w14:textId="77777777" w:rsidR="006A1CE4" w:rsidRPr="00E67E0D" w:rsidRDefault="006A1CE4" w:rsidP="00E7499B">
      <w:pPr>
        <w:pStyle w:val="PL"/>
        <w:spacing w:line="0" w:lineRule="atLeast"/>
        <w:rPr>
          <w:noProof w:val="0"/>
          <w:snapToGrid w:val="0"/>
        </w:rPr>
      </w:pPr>
      <w:r w:rsidRPr="00E67E0D">
        <w:rPr>
          <w:noProof w:val="0"/>
          <w:snapToGrid w:val="0"/>
        </w:rPr>
        <w:tab/>
        <w:t>timeUEStayedInCellEnhancedGranularity</w:t>
      </w:r>
      <w:r w:rsidRPr="00E67E0D">
        <w:rPr>
          <w:noProof w:val="0"/>
          <w:snapToGrid w:val="0"/>
        </w:rPr>
        <w:tab/>
      </w:r>
      <w:r w:rsidRPr="00E67E0D">
        <w:rPr>
          <w:noProof w:val="0"/>
          <w:snapToGrid w:val="0"/>
        </w:rPr>
        <w:tab/>
        <w:t>TimeUEStayedInCellEnhancedGranularity</w:t>
      </w:r>
      <w:r w:rsidRPr="00E67E0D">
        <w:rPr>
          <w:snapToGrid w:val="0"/>
        </w:rPr>
        <w:t xml:space="preserve"> </w:t>
      </w:r>
      <w:r w:rsidRPr="00E67E0D">
        <w:rPr>
          <w:snapToGrid w:val="0"/>
        </w:rPr>
        <w:tab/>
      </w:r>
      <w:r w:rsidRPr="00E67E0D">
        <w:rPr>
          <w:snapToGrid w:val="0"/>
        </w:rPr>
        <w:tab/>
      </w:r>
      <w:r w:rsidRPr="00E67E0D">
        <w:rPr>
          <w:snapToGrid w:val="0"/>
        </w:rPr>
        <w:tab/>
        <w:t>OPTIONAL,</w:t>
      </w:r>
    </w:p>
    <w:p w14:paraId="26F47529" w14:textId="77777777" w:rsidR="006A1CE4" w:rsidRPr="00E67E0D" w:rsidRDefault="006A1CE4" w:rsidP="00E7499B">
      <w:pPr>
        <w:pStyle w:val="PL"/>
        <w:spacing w:line="0" w:lineRule="atLeast"/>
        <w:rPr>
          <w:noProof w:val="0"/>
          <w:snapToGrid w:val="0"/>
        </w:rPr>
      </w:pPr>
      <w:r w:rsidRPr="00E67E0D">
        <w:rPr>
          <w:noProof w:val="0"/>
          <w:snapToGrid w:val="0"/>
        </w:rPr>
        <w:tab/>
        <w:t>hOCauseValue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Cause</w:t>
      </w:r>
      <w:r w:rsidRPr="00E67E0D">
        <w:rPr>
          <w:noProof w:val="0"/>
          <w:snapToGrid w:val="0"/>
        </w:rPr>
        <w:tab/>
      </w:r>
      <w:r w:rsidRPr="00E67E0D">
        <w:rPr>
          <w:noProof w:val="0"/>
          <w:snapToGrid w:val="0"/>
        </w:rPr>
        <w:tab/>
      </w:r>
      <w:r w:rsidRPr="00E67E0D">
        <w:rPr>
          <w:snapToGrid w:val="0"/>
        </w:rPr>
        <w:t xml:space="preserve"> </w:t>
      </w:r>
      <w:r w:rsidRPr="00E67E0D">
        <w:rPr>
          <w:snapToGrid w:val="0"/>
        </w:rPr>
        <w:tab/>
      </w:r>
      <w:r w:rsidRPr="00E67E0D">
        <w:rPr>
          <w:snapToGrid w:val="0"/>
        </w:rPr>
        <w:tab/>
      </w:r>
      <w:r w:rsidRPr="00E67E0D">
        <w:rPr>
          <w:snapToGrid w:val="0"/>
        </w:rPr>
        <w:tab/>
      </w:r>
      <w:r w:rsidRPr="00E67E0D">
        <w:rPr>
          <w:snapToGrid w:val="0"/>
        </w:rPr>
        <w:tab/>
      </w:r>
      <w:r w:rsidRPr="00E67E0D">
        <w:rPr>
          <w:snapToGrid w:val="0"/>
        </w:rPr>
        <w:tab/>
      </w:r>
      <w:r w:rsidRPr="00E67E0D">
        <w:rPr>
          <w:snapToGrid w:val="0"/>
        </w:rPr>
        <w:tab/>
      </w:r>
      <w:r w:rsidRPr="00E67E0D">
        <w:rPr>
          <w:snapToGrid w:val="0"/>
        </w:rPr>
        <w:tab/>
      </w:r>
      <w:r w:rsidRPr="00E67E0D">
        <w:rPr>
          <w:snapToGrid w:val="0"/>
        </w:rPr>
        <w:tab/>
      </w:r>
      <w:r w:rsidRPr="00E67E0D">
        <w:rPr>
          <w:snapToGrid w:val="0"/>
        </w:rPr>
        <w:tab/>
        <w:t>OPTIONAL,</w:t>
      </w:r>
    </w:p>
    <w:p w14:paraId="0B3F765F" w14:textId="77777777" w:rsidR="006A1CE4" w:rsidRPr="00E67E0D" w:rsidRDefault="006A1CE4" w:rsidP="00E7499B">
      <w:pPr>
        <w:pStyle w:val="PL"/>
        <w:spacing w:line="0" w:lineRule="atLeast"/>
        <w:rPr>
          <w:noProof w:val="0"/>
          <w:snapToGrid w:val="0"/>
          <w:lang w:val="fr-FR"/>
        </w:rPr>
      </w:pPr>
      <w:r w:rsidRPr="00E67E0D">
        <w:rPr>
          <w:noProof w:val="0"/>
          <w:snapToGrid w:val="0"/>
        </w:rPr>
        <w:tab/>
      </w:r>
      <w:r w:rsidRPr="00E67E0D">
        <w:rPr>
          <w:noProof w:val="0"/>
          <w:snapToGrid w:val="0"/>
          <w:lang w:val="en-US"/>
        </w:rPr>
        <w:t>iE-Extensions</w:t>
      </w:r>
      <w:r w:rsidRPr="00E67E0D">
        <w:rPr>
          <w:noProof w:val="0"/>
          <w:snapToGrid w:val="0"/>
          <w:lang w:val="en-US"/>
        </w:rPr>
        <w:tab/>
      </w:r>
      <w:r w:rsidRPr="00E67E0D">
        <w:rPr>
          <w:noProof w:val="0"/>
          <w:snapToGrid w:val="0"/>
          <w:lang w:val="en-US"/>
        </w:rPr>
        <w:tab/>
        <w:t>ProtocolExtensionCon</w:t>
      </w:r>
      <w:r w:rsidRPr="00E67E0D">
        <w:rPr>
          <w:noProof w:val="0"/>
          <w:snapToGrid w:val="0"/>
          <w:lang w:val="fr-FR"/>
        </w:rPr>
        <w:t>tainer { {</w:t>
      </w:r>
      <w:r w:rsidRPr="00E67E0D">
        <w:rPr>
          <w:noProof w:val="0"/>
          <w:lang w:val="fr-FR"/>
        </w:rPr>
        <w:t>LastVisitedNGRANCell</w:t>
      </w:r>
      <w:r w:rsidRPr="00E67E0D">
        <w:rPr>
          <w:noProof w:val="0"/>
          <w:snapToGrid w:val="0"/>
          <w:lang w:val="fr-FR"/>
        </w:rPr>
        <w:t>Information-ExtIEs} }</w:t>
      </w:r>
      <w:r w:rsidRPr="00E67E0D">
        <w:rPr>
          <w:noProof w:val="0"/>
          <w:snapToGrid w:val="0"/>
          <w:lang w:val="fr-FR"/>
        </w:rPr>
        <w:tab/>
        <w:t>OPTIONAL,</w:t>
      </w:r>
    </w:p>
    <w:p w14:paraId="1CACD123" w14:textId="77777777" w:rsidR="006A1CE4" w:rsidRPr="00E67E0D" w:rsidRDefault="006A1CE4" w:rsidP="00E7499B">
      <w:pPr>
        <w:pStyle w:val="PL"/>
        <w:spacing w:line="0" w:lineRule="atLeast"/>
        <w:rPr>
          <w:noProof w:val="0"/>
          <w:snapToGrid w:val="0"/>
        </w:rPr>
      </w:pPr>
      <w:r w:rsidRPr="00E67E0D">
        <w:rPr>
          <w:noProof w:val="0"/>
          <w:snapToGrid w:val="0"/>
          <w:lang w:val="fr-FR"/>
        </w:rPr>
        <w:tab/>
      </w:r>
      <w:r w:rsidRPr="00E67E0D">
        <w:rPr>
          <w:noProof w:val="0"/>
          <w:snapToGrid w:val="0"/>
        </w:rPr>
        <w:t>...</w:t>
      </w:r>
    </w:p>
    <w:p w14:paraId="2CDFEF27" w14:textId="77777777" w:rsidR="006A1CE4" w:rsidRPr="00E67E0D" w:rsidRDefault="006A1CE4" w:rsidP="00E7499B">
      <w:pPr>
        <w:pStyle w:val="PL"/>
        <w:rPr>
          <w:noProof w:val="0"/>
          <w:snapToGrid w:val="0"/>
        </w:rPr>
      </w:pPr>
      <w:r w:rsidRPr="00E67E0D">
        <w:rPr>
          <w:noProof w:val="0"/>
          <w:snapToGrid w:val="0"/>
        </w:rPr>
        <w:t>}</w:t>
      </w:r>
    </w:p>
    <w:p w14:paraId="25E670EE" w14:textId="77777777" w:rsidR="006A1CE4" w:rsidRPr="00E67E0D" w:rsidRDefault="006A1CE4" w:rsidP="00E7499B">
      <w:pPr>
        <w:pStyle w:val="PL"/>
        <w:spacing w:line="0" w:lineRule="atLeast"/>
        <w:rPr>
          <w:noProof w:val="0"/>
        </w:rPr>
      </w:pPr>
    </w:p>
    <w:p w14:paraId="14871210" w14:textId="77777777" w:rsidR="006A1CE4" w:rsidRPr="00E67E0D" w:rsidRDefault="006A1CE4" w:rsidP="00E7499B">
      <w:pPr>
        <w:pStyle w:val="PL"/>
        <w:spacing w:line="0" w:lineRule="atLeast"/>
        <w:rPr>
          <w:noProof w:val="0"/>
          <w:snapToGrid w:val="0"/>
        </w:rPr>
      </w:pPr>
      <w:r w:rsidRPr="00E67E0D">
        <w:rPr>
          <w:noProof w:val="0"/>
        </w:rPr>
        <w:t>LastVisitedNGRANCell</w:t>
      </w:r>
      <w:r w:rsidRPr="00E67E0D">
        <w:rPr>
          <w:noProof w:val="0"/>
          <w:snapToGrid w:val="0"/>
        </w:rPr>
        <w:t>Information-ExtIEs NGAP-PROTOCOL-EXTENSION ::= {</w:t>
      </w:r>
    </w:p>
    <w:p w14:paraId="1CCC9AC0"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70596E4C" w14:textId="77777777" w:rsidR="006A1CE4" w:rsidRPr="00E67E0D" w:rsidRDefault="006A1CE4" w:rsidP="00E7499B">
      <w:pPr>
        <w:pStyle w:val="PL"/>
        <w:rPr>
          <w:noProof w:val="0"/>
          <w:snapToGrid w:val="0"/>
        </w:rPr>
      </w:pPr>
      <w:r w:rsidRPr="00E67E0D">
        <w:rPr>
          <w:noProof w:val="0"/>
          <w:snapToGrid w:val="0"/>
        </w:rPr>
        <w:t>}</w:t>
      </w:r>
    </w:p>
    <w:p w14:paraId="31E93C71" w14:textId="77777777" w:rsidR="006A1CE4" w:rsidRPr="00E67E0D" w:rsidRDefault="006A1CE4" w:rsidP="00E7499B">
      <w:pPr>
        <w:pStyle w:val="PL"/>
        <w:spacing w:line="0" w:lineRule="atLeast"/>
        <w:rPr>
          <w:noProof w:val="0"/>
        </w:rPr>
      </w:pPr>
    </w:p>
    <w:p w14:paraId="5BC08501" w14:textId="77777777" w:rsidR="006A1CE4" w:rsidRPr="00E67E0D" w:rsidRDefault="006A1CE4" w:rsidP="00E7499B">
      <w:pPr>
        <w:pStyle w:val="PL"/>
        <w:spacing w:line="0" w:lineRule="atLeast"/>
        <w:rPr>
          <w:noProof w:val="0"/>
          <w:snapToGrid w:val="0"/>
        </w:rPr>
      </w:pPr>
      <w:r w:rsidRPr="00E67E0D">
        <w:rPr>
          <w:noProof w:val="0"/>
        </w:rPr>
        <w:t>LastVisitedUTRANCell</w:t>
      </w:r>
      <w:r w:rsidRPr="00E67E0D">
        <w:rPr>
          <w:noProof w:val="0"/>
          <w:snapToGrid w:val="0"/>
        </w:rPr>
        <w:t>Information ::= OCTET STRING</w:t>
      </w:r>
    </w:p>
    <w:p w14:paraId="03BB5BEC" w14:textId="77777777" w:rsidR="006A1CE4" w:rsidRPr="00E67E0D" w:rsidRDefault="006A1CE4" w:rsidP="00E7499B">
      <w:pPr>
        <w:pStyle w:val="PL"/>
        <w:rPr>
          <w:noProof w:val="0"/>
          <w:snapToGrid w:val="0"/>
        </w:rPr>
      </w:pPr>
    </w:p>
    <w:p w14:paraId="45C21712" w14:textId="77777777" w:rsidR="006A1CE4" w:rsidRPr="00E67E0D" w:rsidRDefault="006A1CE4" w:rsidP="00E7499B">
      <w:pPr>
        <w:pStyle w:val="PL"/>
        <w:rPr>
          <w:noProof w:val="0"/>
          <w:snapToGrid w:val="0"/>
        </w:rPr>
      </w:pPr>
      <w:r w:rsidRPr="00E67E0D">
        <w:rPr>
          <w:noProof w:val="0"/>
          <w:snapToGrid w:val="0"/>
        </w:rPr>
        <w:t>LocationReportingReferenceID ::= INTEGER (1..64, ...)</w:t>
      </w:r>
    </w:p>
    <w:p w14:paraId="41FBD911" w14:textId="77777777" w:rsidR="006A1CE4" w:rsidRPr="00E67E0D" w:rsidRDefault="006A1CE4" w:rsidP="00E7499B">
      <w:pPr>
        <w:pStyle w:val="PL"/>
        <w:rPr>
          <w:noProof w:val="0"/>
          <w:lang w:eastAsia="zh-CN"/>
        </w:rPr>
      </w:pPr>
    </w:p>
    <w:p w14:paraId="75C33E9C" w14:textId="77777777" w:rsidR="006A1CE4" w:rsidRPr="00E67E0D" w:rsidRDefault="006A1CE4" w:rsidP="00E7499B">
      <w:pPr>
        <w:pStyle w:val="PL"/>
        <w:rPr>
          <w:noProof w:val="0"/>
        </w:rPr>
      </w:pPr>
      <w:r w:rsidRPr="00E67E0D">
        <w:rPr>
          <w:noProof w:val="0"/>
          <w:lang w:eastAsia="zh-CN"/>
        </w:rPr>
        <w:t>LocationReportingRequest</w:t>
      </w:r>
      <w:r w:rsidRPr="00E67E0D">
        <w:rPr>
          <w:noProof w:val="0"/>
        </w:rPr>
        <w:t xml:space="preserve">Type ::= </w:t>
      </w:r>
      <w:r w:rsidRPr="00E67E0D">
        <w:rPr>
          <w:noProof w:val="0"/>
          <w:snapToGrid w:val="0"/>
        </w:rPr>
        <w:t xml:space="preserve">SEQUENCE </w:t>
      </w:r>
      <w:r w:rsidRPr="00E67E0D">
        <w:rPr>
          <w:noProof w:val="0"/>
        </w:rPr>
        <w:t>{</w:t>
      </w:r>
    </w:p>
    <w:p w14:paraId="5E45D3EA" w14:textId="77777777" w:rsidR="006A1CE4" w:rsidRPr="00E67E0D" w:rsidRDefault="006A1CE4" w:rsidP="00E7499B">
      <w:pPr>
        <w:pStyle w:val="PL"/>
        <w:rPr>
          <w:noProof w:val="0"/>
          <w:lang w:eastAsia="zh-CN"/>
        </w:rPr>
      </w:pPr>
      <w:r w:rsidRPr="00E67E0D">
        <w:rPr>
          <w:noProof w:val="0"/>
        </w:rPr>
        <w:tab/>
      </w:r>
      <w:r w:rsidRPr="00E67E0D">
        <w:rPr>
          <w:noProof w:val="0"/>
          <w:lang w:eastAsia="zh-CN"/>
        </w:rPr>
        <w:t>eventType</w:t>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t>EventType</w:t>
      </w:r>
      <w:r w:rsidRPr="00E67E0D">
        <w:rPr>
          <w:noProof w:val="0"/>
        </w:rPr>
        <w:t>,</w:t>
      </w:r>
    </w:p>
    <w:p w14:paraId="37DFB1EB" w14:textId="77777777" w:rsidR="006A1CE4" w:rsidRPr="00E67E0D" w:rsidRDefault="006A1CE4" w:rsidP="00E7499B">
      <w:pPr>
        <w:pStyle w:val="PL"/>
        <w:rPr>
          <w:noProof w:val="0"/>
        </w:rPr>
      </w:pPr>
      <w:r w:rsidRPr="00E67E0D">
        <w:rPr>
          <w:noProof w:val="0"/>
          <w:lang w:eastAsia="zh-CN"/>
        </w:rPr>
        <w:tab/>
        <w:t>reportArea</w:t>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t>ReportArea</w:t>
      </w:r>
      <w:r w:rsidRPr="00E67E0D">
        <w:rPr>
          <w:noProof w:val="0"/>
        </w:rPr>
        <w:t>,</w:t>
      </w:r>
    </w:p>
    <w:p w14:paraId="1BB94C28" w14:textId="77777777" w:rsidR="006A1CE4" w:rsidRPr="00E67E0D" w:rsidRDefault="006A1CE4" w:rsidP="00E7499B">
      <w:pPr>
        <w:pStyle w:val="PL"/>
        <w:rPr>
          <w:noProof w:val="0"/>
        </w:rPr>
      </w:pPr>
      <w:r w:rsidRPr="00E67E0D">
        <w:rPr>
          <w:noProof w:val="0"/>
        </w:rPr>
        <w:tab/>
        <w:t>areaOfInterestList</w:t>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snapToGrid w:val="0"/>
        </w:rPr>
        <w:t>AreaOfInterestList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2EAB4E75" w14:textId="77777777" w:rsidR="006A1CE4" w:rsidRPr="00E67E0D" w:rsidRDefault="006A1CE4" w:rsidP="00E7499B">
      <w:pPr>
        <w:pStyle w:val="PL"/>
        <w:rPr>
          <w:noProof w:val="0"/>
          <w:lang w:eastAsia="zh-CN"/>
        </w:rPr>
      </w:pPr>
      <w:r w:rsidRPr="00E67E0D">
        <w:rPr>
          <w:noProof w:val="0"/>
        </w:rPr>
        <w:tab/>
        <w:t>locationReportingReferenceIDToBeCancelled</w:t>
      </w:r>
      <w:r w:rsidRPr="00E67E0D">
        <w:rPr>
          <w:noProof w:val="0"/>
        </w:rPr>
        <w:tab/>
      </w:r>
      <w:r w:rsidRPr="00E67E0D">
        <w:rPr>
          <w:noProof w:val="0"/>
        </w:rPr>
        <w:tab/>
        <w:t>LocationReportingReferenceID</w:t>
      </w:r>
      <w:r w:rsidRPr="00E67E0D">
        <w:rPr>
          <w:noProof w:val="0"/>
        </w:rPr>
        <w:tab/>
      </w:r>
      <w:r w:rsidRPr="00E67E0D">
        <w:rPr>
          <w:noProof w:val="0"/>
        </w:rPr>
        <w:tab/>
      </w:r>
      <w:r w:rsidRPr="00E67E0D">
        <w:rPr>
          <w:noProof w:val="0"/>
        </w:rPr>
        <w:tab/>
      </w:r>
      <w:r w:rsidRPr="00E67E0D">
        <w:rPr>
          <w:noProof w:val="0"/>
        </w:rPr>
        <w:tab/>
      </w:r>
      <w:r w:rsidRPr="00E67E0D">
        <w:rPr>
          <w:noProof w:val="0"/>
        </w:rPr>
        <w:tab/>
        <w:t>OPTIONAL,</w:t>
      </w:r>
    </w:p>
    <w:p w14:paraId="7CEDB39E" w14:textId="77777777" w:rsidR="006A1CE4" w:rsidRPr="00E67E0D" w:rsidRDefault="006A1CE4" w:rsidP="00E7499B">
      <w:pPr>
        <w:pStyle w:val="PL"/>
        <w:rPr>
          <w:noProof w:val="0"/>
          <w:lang w:eastAsia="zh-CN"/>
        </w:rPr>
      </w:pPr>
      <w:r w:rsidRPr="00E67E0D">
        <w:rPr>
          <w:noProof w:val="0"/>
          <w:snapToGrid w:val="0"/>
          <w:lang w:eastAsia="zh-CN"/>
        </w:rPr>
        <w:tab/>
      </w:r>
      <w:r w:rsidRPr="00E67E0D">
        <w:rPr>
          <w:noProof w:val="0"/>
          <w:snapToGrid w:val="0"/>
        </w:rPr>
        <w:t>iE-Extensions</w:t>
      </w:r>
      <w:r w:rsidRPr="00E67E0D">
        <w:rPr>
          <w:noProof w:val="0"/>
          <w:snapToGrid w:val="0"/>
        </w:rPr>
        <w:tab/>
      </w:r>
      <w:r w:rsidRPr="00E67E0D">
        <w:rPr>
          <w:noProof w:val="0"/>
          <w:snapToGrid w:val="0"/>
        </w:rPr>
        <w:tab/>
        <w:t>ProtocolExtensionContainer { {</w:t>
      </w:r>
      <w:r w:rsidRPr="00E67E0D">
        <w:rPr>
          <w:noProof w:val="0"/>
          <w:lang w:eastAsia="zh-CN"/>
        </w:rPr>
        <w:t>LocationReportingRequest</w:t>
      </w:r>
      <w:r w:rsidRPr="00E67E0D">
        <w:rPr>
          <w:noProof w:val="0"/>
        </w:rPr>
        <w:t>Type</w:t>
      </w:r>
      <w:r w:rsidRPr="00E67E0D">
        <w:rPr>
          <w:noProof w:val="0"/>
          <w:snapToGrid w:val="0"/>
        </w:rPr>
        <w:t>-ExtIEs} }</w:t>
      </w:r>
      <w:r w:rsidRPr="00E67E0D">
        <w:rPr>
          <w:noProof w:val="0"/>
          <w:snapToGrid w:val="0"/>
        </w:rPr>
        <w:tab/>
      </w:r>
      <w:r w:rsidRPr="00E67E0D">
        <w:rPr>
          <w:noProof w:val="0"/>
          <w:snapToGrid w:val="0"/>
        </w:rPr>
        <w:tab/>
        <w:t>OPTIONAL,</w:t>
      </w:r>
    </w:p>
    <w:p w14:paraId="4610C1CA" w14:textId="77777777" w:rsidR="006A1CE4" w:rsidRPr="00E67E0D" w:rsidRDefault="006A1CE4" w:rsidP="00E7499B">
      <w:pPr>
        <w:pStyle w:val="PL"/>
        <w:rPr>
          <w:noProof w:val="0"/>
        </w:rPr>
      </w:pPr>
      <w:r w:rsidRPr="00E67E0D">
        <w:rPr>
          <w:noProof w:val="0"/>
        </w:rPr>
        <w:tab/>
        <w:t>...</w:t>
      </w:r>
    </w:p>
    <w:p w14:paraId="0BE732EF" w14:textId="77777777" w:rsidR="006A1CE4" w:rsidRPr="00E67E0D" w:rsidRDefault="006A1CE4" w:rsidP="00E7499B">
      <w:pPr>
        <w:pStyle w:val="PL"/>
        <w:rPr>
          <w:noProof w:val="0"/>
        </w:rPr>
      </w:pPr>
      <w:r w:rsidRPr="00E67E0D">
        <w:rPr>
          <w:noProof w:val="0"/>
        </w:rPr>
        <w:t>}</w:t>
      </w:r>
    </w:p>
    <w:p w14:paraId="3F99B86A" w14:textId="77777777" w:rsidR="006A1CE4" w:rsidRPr="00E67E0D" w:rsidRDefault="006A1CE4" w:rsidP="00E7499B">
      <w:pPr>
        <w:pStyle w:val="PL"/>
        <w:rPr>
          <w:noProof w:val="0"/>
          <w:snapToGrid w:val="0"/>
          <w:lang w:eastAsia="zh-CN"/>
        </w:rPr>
      </w:pPr>
    </w:p>
    <w:p w14:paraId="0744A030" w14:textId="77777777" w:rsidR="006A1CE4" w:rsidRPr="00E67E0D" w:rsidRDefault="006A1CE4" w:rsidP="00E7499B">
      <w:pPr>
        <w:pStyle w:val="PL"/>
        <w:rPr>
          <w:noProof w:val="0"/>
          <w:snapToGrid w:val="0"/>
        </w:rPr>
      </w:pPr>
      <w:r w:rsidRPr="00E67E0D">
        <w:rPr>
          <w:noProof w:val="0"/>
          <w:lang w:eastAsia="zh-CN"/>
        </w:rPr>
        <w:t>LocationReportingRequest</w:t>
      </w:r>
      <w:r w:rsidRPr="00E67E0D">
        <w:rPr>
          <w:noProof w:val="0"/>
        </w:rPr>
        <w:t>Type</w:t>
      </w:r>
      <w:r w:rsidRPr="00E67E0D">
        <w:rPr>
          <w:noProof w:val="0"/>
          <w:snapToGrid w:val="0"/>
        </w:rPr>
        <w:t>-ExtIEs NGAP-PROTOCOL-EXTENSION ::= {</w:t>
      </w:r>
    </w:p>
    <w:p w14:paraId="6EC21791" w14:textId="77777777" w:rsidR="006A1CE4" w:rsidRPr="00E67E0D" w:rsidRDefault="006A1CE4" w:rsidP="00E7499B">
      <w:pPr>
        <w:pStyle w:val="PL"/>
        <w:rPr>
          <w:noProof w:val="0"/>
          <w:snapToGrid w:val="0"/>
        </w:rPr>
      </w:pPr>
      <w:r w:rsidRPr="00E67E0D">
        <w:rPr>
          <w:noProof w:val="0"/>
          <w:snapToGrid w:val="0"/>
        </w:rPr>
        <w:tab/>
        <w:t>...</w:t>
      </w:r>
    </w:p>
    <w:p w14:paraId="270F167B" w14:textId="77777777" w:rsidR="006A1CE4" w:rsidRPr="00E67E0D" w:rsidRDefault="006A1CE4" w:rsidP="00E7499B">
      <w:pPr>
        <w:pStyle w:val="PL"/>
        <w:rPr>
          <w:noProof w:val="0"/>
          <w:snapToGrid w:val="0"/>
        </w:rPr>
      </w:pPr>
      <w:r w:rsidRPr="00E67E0D">
        <w:rPr>
          <w:noProof w:val="0"/>
          <w:snapToGrid w:val="0"/>
        </w:rPr>
        <w:t>}</w:t>
      </w:r>
    </w:p>
    <w:p w14:paraId="08DE2974" w14:textId="77777777" w:rsidR="006A1CE4" w:rsidRPr="00E67E0D" w:rsidRDefault="006A1CE4" w:rsidP="00E7499B">
      <w:pPr>
        <w:pStyle w:val="PL"/>
        <w:rPr>
          <w:noProof w:val="0"/>
          <w:lang w:eastAsia="zh-CN"/>
        </w:rPr>
      </w:pPr>
    </w:p>
    <w:p w14:paraId="4DE90688" w14:textId="77777777" w:rsidR="006A1CE4" w:rsidRPr="00E67E0D" w:rsidRDefault="006A1CE4" w:rsidP="00E7499B">
      <w:pPr>
        <w:pStyle w:val="PL"/>
        <w:outlineLvl w:val="3"/>
        <w:rPr>
          <w:noProof w:val="0"/>
          <w:snapToGrid w:val="0"/>
        </w:rPr>
      </w:pPr>
      <w:r w:rsidRPr="00E67E0D">
        <w:rPr>
          <w:noProof w:val="0"/>
          <w:snapToGrid w:val="0"/>
        </w:rPr>
        <w:t>-- M</w:t>
      </w:r>
    </w:p>
    <w:p w14:paraId="7FAC5C81" w14:textId="77777777" w:rsidR="006A1CE4" w:rsidRPr="00E67E0D" w:rsidRDefault="006A1CE4" w:rsidP="00E7499B">
      <w:pPr>
        <w:pStyle w:val="PL"/>
        <w:rPr>
          <w:noProof w:val="0"/>
          <w:snapToGrid w:val="0"/>
        </w:rPr>
      </w:pPr>
    </w:p>
    <w:p w14:paraId="1265BD8C" w14:textId="77777777" w:rsidR="006A1CE4" w:rsidRPr="00E67E0D" w:rsidRDefault="006A1CE4" w:rsidP="00E7499B">
      <w:pPr>
        <w:pStyle w:val="PL"/>
        <w:rPr>
          <w:noProof w:val="0"/>
          <w:snapToGrid w:val="0"/>
        </w:rPr>
      </w:pPr>
      <w:r w:rsidRPr="00E67E0D">
        <w:rPr>
          <w:noProof w:val="0"/>
          <w:snapToGrid w:val="0"/>
        </w:rPr>
        <w:t>MaskedIMEISV ::= BIT STRING (SIZE(64))</w:t>
      </w:r>
    </w:p>
    <w:p w14:paraId="642560ED" w14:textId="77777777" w:rsidR="006A1CE4" w:rsidRPr="00E67E0D" w:rsidRDefault="006A1CE4" w:rsidP="00E7499B">
      <w:pPr>
        <w:pStyle w:val="PL"/>
        <w:rPr>
          <w:noProof w:val="0"/>
          <w:snapToGrid w:val="0"/>
        </w:rPr>
      </w:pPr>
    </w:p>
    <w:p w14:paraId="09043F5D" w14:textId="77777777" w:rsidR="006A1CE4" w:rsidRPr="00E67E0D" w:rsidRDefault="006A1CE4" w:rsidP="00E7499B">
      <w:pPr>
        <w:pStyle w:val="PL"/>
        <w:rPr>
          <w:noProof w:val="0"/>
          <w:snapToGrid w:val="0"/>
        </w:rPr>
      </w:pPr>
      <w:r w:rsidRPr="00E67E0D">
        <w:rPr>
          <w:noProof w:val="0"/>
          <w:snapToGrid w:val="0"/>
        </w:rPr>
        <w:t>MaximumDataBurstVolume ::= INTEGER (0..4095, ...)</w:t>
      </w:r>
    </w:p>
    <w:p w14:paraId="02FF8F68" w14:textId="77777777" w:rsidR="006A1CE4" w:rsidRPr="00E67E0D" w:rsidRDefault="006A1CE4" w:rsidP="00E7499B">
      <w:pPr>
        <w:pStyle w:val="PL"/>
        <w:rPr>
          <w:noProof w:val="0"/>
          <w:snapToGrid w:val="0"/>
        </w:rPr>
      </w:pPr>
    </w:p>
    <w:p w14:paraId="212D3A3C" w14:textId="77777777" w:rsidR="006A1CE4" w:rsidRPr="00E67E0D" w:rsidRDefault="006A1CE4" w:rsidP="00E7499B">
      <w:pPr>
        <w:pStyle w:val="PL"/>
        <w:rPr>
          <w:noProof w:val="0"/>
          <w:snapToGrid w:val="0"/>
        </w:rPr>
      </w:pPr>
      <w:r w:rsidRPr="00E67E0D">
        <w:rPr>
          <w:noProof w:val="0"/>
          <w:snapToGrid w:val="0"/>
        </w:rPr>
        <w:t>MessageIdentifier ::= BIT STRING (SIZE(16))</w:t>
      </w:r>
    </w:p>
    <w:p w14:paraId="5F1FE524" w14:textId="77777777" w:rsidR="006A1CE4" w:rsidRPr="00E67E0D" w:rsidRDefault="006A1CE4" w:rsidP="00E7499B">
      <w:pPr>
        <w:pStyle w:val="PL"/>
        <w:rPr>
          <w:noProof w:val="0"/>
          <w:snapToGrid w:val="0"/>
        </w:rPr>
      </w:pPr>
    </w:p>
    <w:p w14:paraId="65A682A6" w14:textId="77777777" w:rsidR="006A1CE4" w:rsidRPr="00E67E0D" w:rsidRDefault="006A1CE4" w:rsidP="00E7499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after="0"/>
        <w:rPr>
          <w:rFonts w:ascii="Courier New" w:eastAsia="Malgun Gothic" w:hAnsi="Courier New"/>
          <w:snapToGrid w:val="0"/>
          <w:sz w:val="16"/>
          <w:lang w:val="fr-FR"/>
        </w:rPr>
      </w:pPr>
      <w:r w:rsidRPr="00E67E0D">
        <w:rPr>
          <w:rFonts w:ascii="Courier New" w:eastAsia="Malgun Gothic" w:hAnsi="Courier New"/>
          <w:snapToGrid w:val="0"/>
          <w:sz w:val="16"/>
          <w:lang w:val="fr-FR"/>
        </w:rPr>
        <w:t>MaximumIntegrityProtectedDataRate ::= ENUMERATED {</w:t>
      </w:r>
    </w:p>
    <w:p w14:paraId="3FEEFBB6" w14:textId="77777777" w:rsidR="006A1CE4" w:rsidRPr="00E67E0D" w:rsidRDefault="006A1CE4" w:rsidP="00E7499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after="0"/>
        <w:rPr>
          <w:rFonts w:ascii="Courier New" w:eastAsia="Malgun Gothic" w:hAnsi="Courier New"/>
          <w:snapToGrid w:val="0"/>
          <w:sz w:val="16"/>
          <w:lang w:val="fr-FR"/>
        </w:rPr>
      </w:pPr>
      <w:r w:rsidRPr="00E67E0D">
        <w:rPr>
          <w:rFonts w:ascii="Courier New" w:eastAsia="Malgun Gothic" w:hAnsi="Courier New"/>
          <w:snapToGrid w:val="0"/>
          <w:sz w:val="16"/>
          <w:lang w:val="fr-FR"/>
        </w:rPr>
        <w:tab/>
        <w:t>bitrate64kbs,</w:t>
      </w:r>
    </w:p>
    <w:p w14:paraId="4E3B540D" w14:textId="77777777" w:rsidR="006A1CE4" w:rsidRPr="00E67E0D" w:rsidRDefault="006A1CE4" w:rsidP="00E7499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after="0"/>
        <w:rPr>
          <w:rFonts w:ascii="Courier New" w:eastAsia="Malgun Gothic" w:hAnsi="Courier New"/>
          <w:snapToGrid w:val="0"/>
          <w:sz w:val="16"/>
          <w:lang w:val="fr-FR"/>
        </w:rPr>
      </w:pPr>
      <w:r w:rsidRPr="00E67E0D">
        <w:rPr>
          <w:rFonts w:ascii="Courier New" w:eastAsia="Malgun Gothic" w:hAnsi="Courier New"/>
          <w:snapToGrid w:val="0"/>
          <w:sz w:val="16"/>
          <w:lang w:val="fr-FR"/>
        </w:rPr>
        <w:tab/>
        <w:t>maximum-UE-rate,</w:t>
      </w:r>
    </w:p>
    <w:p w14:paraId="551455E1" w14:textId="77777777" w:rsidR="006A1CE4" w:rsidRPr="00E67E0D" w:rsidRDefault="006A1CE4" w:rsidP="00E7499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after="0"/>
        <w:rPr>
          <w:rFonts w:ascii="Courier New" w:eastAsia="Malgun Gothic" w:hAnsi="Courier New"/>
          <w:snapToGrid w:val="0"/>
          <w:sz w:val="16"/>
        </w:rPr>
      </w:pPr>
      <w:r w:rsidRPr="00E67E0D">
        <w:rPr>
          <w:rFonts w:ascii="Courier New" w:eastAsia="Malgun Gothic" w:hAnsi="Courier New"/>
          <w:snapToGrid w:val="0"/>
          <w:sz w:val="16"/>
          <w:lang w:val="fr-FR"/>
        </w:rPr>
        <w:tab/>
      </w:r>
      <w:r w:rsidRPr="00E67E0D">
        <w:rPr>
          <w:rFonts w:ascii="Courier New" w:eastAsia="Malgun Gothic" w:hAnsi="Courier New"/>
          <w:snapToGrid w:val="0"/>
          <w:sz w:val="16"/>
        </w:rPr>
        <w:t>...</w:t>
      </w:r>
    </w:p>
    <w:p w14:paraId="082F8CCE" w14:textId="77777777" w:rsidR="006A1CE4" w:rsidRPr="00E67E0D" w:rsidRDefault="006A1CE4" w:rsidP="00E7499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after="0"/>
        <w:rPr>
          <w:rFonts w:ascii="Courier New" w:eastAsia="Malgun Gothic" w:hAnsi="Courier New"/>
          <w:snapToGrid w:val="0"/>
          <w:sz w:val="16"/>
        </w:rPr>
      </w:pPr>
      <w:r w:rsidRPr="00E67E0D">
        <w:rPr>
          <w:rFonts w:ascii="Courier New" w:eastAsia="Malgun Gothic" w:hAnsi="Courier New"/>
          <w:snapToGrid w:val="0"/>
          <w:sz w:val="16"/>
        </w:rPr>
        <w:t>}</w:t>
      </w:r>
    </w:p>
    <w:p w14:paraId="23397C2D" w14:textId="77777777" w:rsidR="006A1CE4" w:rsidRPr="00E67E0D" w:rsidRDefault="006A1CE4" w:rsidP="00E7499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after="0"/>
        <w:rPr>
          <w:rFonts w:ascii="Courier New" w:eastAsia="Malgun Gothic" w:hAnsi="Courier New"/>
          <w:snapToGrid w:val="0"/>
          <w:sz w:val="16"/>
        </w:rPr>
      </w:pPr>
    </w:p>
    <w:p w14:paraId="6F5D8CCE" w14:textId="77777777" w:rsidR="006A1CE4" w:rsidRPr="00E67E0D" w:rsidRDefault="006A1CE4" w:rsidP="00E7499B">
      <w:pPr>
        <w:pStyle w:val="PL"/>
        <w:rPr>
          <w:noProof w:val="0"/>
          <w:snapToGrid w:val="0"/>
        </w:rPr>
      </w:pPr>
      <w:r w:rsidRPr="00E67E0D">
        <w:rPr>
          <w:noProof w:val="0"/>
          <w:snapToGrid w:val="0"/>
        </w:rPr>
        <w:t>MICOModeIndication ::= ENUMERATED {</w:t>
      </w:r>
    </w:p>
    <w:p w14:paraId="72EFBF75" w14:textId="77777777" w:rsidR="006A1CE4" w:rsidRPr="00E67E0D" w:rsidRDefault="006A1CE4" w:rsidP="00E7499B">
      <w:pPr>
        <w:pStyle w:val="PL"/>
        <w:rPr>
          <w:noProof w:val="0"/>
          <w:snapToGrid w:val="0"/>
        </w:rPr>
      </w:pPr>
      <w:r w:rsidRPr="00E67E0D">
        <w:rPr>
          <w:noProof w:val="0"/>
          <w:snapToGrid w:val="0"/>
        </w:rPr>
        <w:tab/>
        <w:t>true,</w:t>
      </w:r>
    </w:p>
    <w:p w14:paraId="7290D8D2" w14:textId="77777777" w:rsidR="006A1CE4" w:rsidRPr="00E67E0D" w:rsidRDefault="006A1CE4" w:rsidP="00E7499B">
      <w:pPr>
        <w:pStyle w:val="PL"/>
        <w:rPr>
          <w:noProof w:val="0"/>
          <w:snapToGrid w:val="0"/>
        </w:rPr>
      </w:pPr>
      <w:r w:rsidRPr="00E67E0D">
        <w:rPr>
          <w:noProof w:val="0"/>
          <w:snapToGrid w:val="0"/>
        </w:rPr>
        <w:tab/>
        <w:t>...</w:t>
      </w:r>
    </w:p>
    <w:p w14:paraId="39DAF117" w14:textId="77777777" w:rsidR="006A1CE4" w:rsidRPr="00E67E0D" w:rsidRDefault="006A1CE4" w:rsidP="00E7499B">
      <w:pPr>
        <w:pStyle w:val="PL"/>
        <w:rPr>
          <w:noProof w:val="0"/>
          <w:snapToGrid w:val="0"/>
        </w:rPr>
      </w:pPr>
      <w:r w:rsidRPr="00E67E0D">
        <w:rPr>
          <w:noProof w:val="0"/>
          <w:snapToGrid w:val="0"/>
        </w:rPr>
        <w:t>}</w:t>
      </w:r>
    </w:p>
    <w:p w14:paraId="1F5FE27D" w14:textId="77777777" w:rsidR="006A1CE4" w:rsidRPr="00E67E0D" w:rsidRDefault="006A1CE4" w:rsidP="00E7499B">
      <w:pPr>
        <w:pStyle w:val="PL"/>
        <w:rPr>
          <w:noProof w:val="0"/>
          <w:snapToGrid w:val="0"/>
        </w:rPr>
      </w:pPr>
    </w:p>
    <w:p w14:paraId="3C8094CD" w14:textId="77777777" w:rsidR="006A1CE4" w:rsidRPr="00E67E0D" w:rsidRDefault="006A1CE4" w:rsidP="00E7499B">
      <w:pPr>
        <w:pStyle w:val="PL"/>
        <w:spacing w:line="0" w:lineRule="atLeast"/>
        <w:rPr>
          <w:noProof w:val="0"/>
          <w:snapToGrid w:val="0"/>
        </w:rPr>
      </w:pPr>
      <w:r w:rsidRPr="00E67E0D">
        <w:rPr>
          <w:noProof w:val="0"/>
          <w:snapToGrid w:val="0"/>
        </w:rPr>
        <w:t>MobilityRestrictionList ::= SEQUENCE {</w:t>
      </w:r>
    </w:p>
    <w:p w14:paraId="2BD94993" w14:textId="77777777" w:rsidR="006A1CE4" w:rsidRPr="00E67E0D" w:rsidRDefault="006A1CE4" w:rsidP="00E7499B">
      <w:pPr>
        <w:pStyle w:val="PL"/>
        <w:spacing w:line="0" w:lineRule="atLeast"/>
        <w:rPr>
          <w:noProof w:val="0"/>
          <w:snapToGrid w:val="0"/>
        </w:rPr>
      </w:pPr>
      <w:r w:rsidRPr="00E67E0D">
        <w:rPr>
          <w:noProof w:val="0"/>
          <w:snapToGrid w:val="0"/>
        </w:rPr>
        <w:tab/>
        <w:t>servingPLMN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PLMNIdentity,</w:t>
      </w:r>
    </w:p>
    <w:p w14:paraId="49E862B8" w14:textId="77777777" w:rsidR="006A1CE4" w:rsidRPr="00E67E0D" w:rsidRDefault="006A1CE4" w:rsidP="00E7499B">
      <w:pPr>
        <w:pStyle w:val="PL"/>
        <w:spacing w:line="0" w:lineRule="atLeast"/>
        <w:rPr>
          <w:noProof w:val="0"/>
          <w:snapToGrid w:val="0"/>
        </w:rPr>
      </w:pPr>
      <w:r w:rsidRPr="00E67E0D">
        <w:rPr>
          <w:noProof w:val="0"/>
          <w:snapToGrid w:val="0"/>
        </w:rPr>
        <w:tab/>
        <w:t>equivalentPLMNs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EquivalentPLMNs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73201045" w14:textId="77777777" w:rsidR="006A1CE4" w:rsidRPr="00E67E0D" w:rsidRDefault="006A1CE4" w:rsidP="00E7499B">
      <w:pPr>
        <w:pStyle w:val="PL"/>
        <w:spacing w:line="0" w:lineRule="atLeast"/>
        <w:rPr>
          <w:noProof w:val="0"/>
          <w:snapToGrid w:val="0"/>
        </w:rPr>
      </w:pPr>
      <w:r w:rsidRPr="00E67E0D">
        <w:rPr>
          <w:noProof w:val="0"/>
          <w:snapToGrid w:val="0"/>
        </w:rPr>
        <w:tab/>
        <w:t>rATRestrictions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RATRestrictions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301D28B2" w14:textId="77777777" w:rsidR="006A1CE4" w:rsidRPr="00E67E0D" w:rsidRDefault="006A1CE4" w:rsidP="00E7499B">
      <w:pPr>
        <w:pStyle w:val="PL"/>
        <w:spacing w:line="0" w:lineRule="atLeast"/>
        <w:rPr>
          <w:noProof w:val="0"/>
          <w:snapToGrid w:val="0"/>
        </w:rPr>
      </w:pPr>
      <w:r w:rsidRPr="00E67E0D">
        <w:rPr>
          <w:noProof w:val="0"/>
          <w:snapToGrid w:val="0"/>
        </w:rPr>
        <w:tab/>
        <w:t>forbiddenAreaInformation</w:t>
      </w:r>
      <w:r w:rsidRPr="00E67E0D">
        <w:rPr>
          <w:noProof w:val="0"/>
          <w:snapToGrid w:val="0"/>
        </w:rPr>
        <w:tab/>
        <w:t>ForbiddenAreaInformation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 xml:space="preserve">OPTIONAL, </w:t>
      </w:r>
    </w:p>
    <w:p w14:paraId="69AEF16E" w14:textId="77777777" w:rsidR="006A1CE4" w:rsidRPr="00E67E0D" w:rsidRDefault="006A1CE4" w:rsidP="00E7499B">
      <w:pPr>
        <w:pStyle w:val="PL"/>
        <w:spacing w:line="0" w:lineRule="atLeast"/>
        <w:rPr>
          <w:noProof w:val="0"/>
          <w:snapToGrid w:val="0"/>
        </w:rPr>
      </w:pPr>
      <w:r w:rsidRPr="00E67E0D">
        <w:rPr>
          <w:noProof w:val="0"/>
          <w:snapToGrid w:val="0"/>
        </w:rPr>
        <w:tab/>
        <w:t>serviceAreaInformation</w:t>
      </w:r>
      <w:r w:rsidRPr="00E67E0D">
        <w:rPr>
          <w:noProof w:val="0"/>
          <w:snapToGrid w:val="0"/>
        </w:rPr>
        <w:tab/>
      </w:r>
      <w:r w:rsidRPr="00E67E0D">
        <w:rPr>
          <w:noProof w:val="0"/>
          <w:snapToGrid w:val="0"/>
        </w:rPr>
        <w:tab/>
        <w:t>ServiceAreaInformation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 xml:space="preserve">OPTIONAL, </w:t>
      </w:r>
    </w:p>
    <w:p w14:paraId="7770EEB6"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{Mobility</w:t>
      </w:r>
      <w:r w:rsidRPr="00E67E0D">
        <w:rPr>
          <w:noProof w:val="0"/>
        </w:rPr>
        <w:t>RestrictionList</w:t>
      </w:r>
      <w:r w:rsidRPr="00E67E0D">
        <w:rPr>
          <w:noProof w:val="0"/>
          <w:snapToGrid w:val="0"/>
        </w:rPr>
        <w:t>-ExtIEs} }</w:t>
      </w:r>
      <w:r w:rsidRPr="00E67E0D">
        <w:rPr>
          <w:noProof w:val="0"/>
          <w:snapToGrid w:val="0"/>
        </w:rPr>
        <w:tab/>
        <w:t>OPTIONAL,</w:t>
      </w:r>
    </w:p>
    <w:p w14:paraId="4282AF95"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2A96BD86" w14:textId="77777777" w:rsidR="006A1CE4" w:rsidRPr="00E67E0D" w:rsidRDefault="006A1CE4" w:rsidP="00E7499B">
      <w:pPr>
        <w:pStyle w:val="PL"/>
        <w:spacing w:line="0" w:lineRule="atLeast"/>
        <w:rPr>
          <w:noProof w:val="0"/>
          <w:snapToGrid w:val="0"/>
        </w:rPr>
      </w:pPr>
      <w:r w:rsidRPr="00E67E0D">
        <w:rPr>
          <w:noProof w:val="0"/>
          <w:snapToGrid w:val="0"/>
        </w:rPr>
        <w:t>}</w:t>
      </w:r>
    </w:p>
    <w:p w14:paraId="73F181B6" w14:textId="77777777" w:rsidR="006A1CE4" w:rsidRPr="00E67E0D" w:rsidRDefault="006A1CE4" w:rsidP="00E7499B">
      <w:pPr>
        <w:pStyle w:val="PL"/>
        <w:spacing w:line="0" w:lineRule="atLeast"/>
        <w:rPr>
          <w:noProof w:val="0"/>
          <w:snapToGrid w:val="0"/>
        </w:rPr>
      </w:pPr>
    </w:p>
    <w:p w14:paraId="130A20A0" w14:textId="77777777" w:rsidR="006A1CE4" w:rsidRPr="00E67E0D" w:rsidRDefault="006A1CE4" w:rsidP="00E7499B">
      <w:pPr>
        <w:pStyle w:val="PL"/>
        <w:spacing w:line="0" w:lineRule="atLeast"/>
        <w:rPr>
          <w:noProof w:val="0"/>
          <w:snapToGrid w:val="0"/>
        </w:rPr>
      </w:pPr>
      <w:r w:rsidRPr="00E67E0D">
        <w:rPr>
          <w:noProof w:val="0"/>
          <w:snapToGrid w:val="0"/>
        </w:rPr>
        <w:t>Mobility</w:t>
      </w:r>
      <w:r w:rsidRPr="00E67E0D">
        <w:rPr>
          <w:noProof w:val="0"/>
        </w:rPr>
        <w:t>RestrictionList</w:t>
      </w:r>
      <w:r w:rsidRPr="00E67E0D">
        <w:rPr>
          <w:noProof w:val="0"/>
          <w:snapToGrid w:val="0"/>
        </w:rPr>
        <w:t>-ExtIEs NGAP-PROTOCOL-EXTENSION ::= {</w:t>
      </w:r>
    </w:p>
    <w:p w14:paraId="06925732"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3727CE10" w14:textId="77777777" w:rsidR="006A1CE4" w:rsidRPr="00E67E0D" w:rsidRDefault="006A1CE4" w:rsidP="00E7499B">
      <w:pPr>
        <w:pStyle w:val="PL"/>
        <w:spacing w:line="0" w:lineRule="atLeast"/>
        <w:rPr>
          <w:noProof w:val="0"/>
          <w:snapToGrid w:val="0"/>
        </w:rPr>
      </w:pPr>
      <w:r w:rsidRPr="00E67E0D">
        <w:rPr>
          <w:noProof w:val="0"/>
          <w:snapToGrid w:val="0"/>
        </w:rPr>
        <w:t>}</w:t>
      </w:r>
    </w:p>
    <w:p w14:paraId="0D191ECC" w14:textId="77777777" w:rsidR="006A1CE4" w:rsidRPr="00E67E0D" w:rsidRDefault="006A1CE4" w:rsidP="00E7499B">
      <w:pPr>
        <w:pStyle w:val="PL"/>
        <w:rPr>
          <w:noProof w:val="0"/>
          <w:snapToGrid w:val="0"/>
        </w:rPr>
      </w:pPr>
    </w:p>
    <w:p w14:paraId="17BF2991" w14:textId="77777777" w:rsidR="006A1CE4" w:rsidRPr="00E67E0D" w:rsidRDefault="006A1CE4" w:rsidP="00E7499B">
      <w:pPr>
        <w:pStyle w:val="PL"/>
        <w:rPr>
          <w:noProof w:val="0"/>
          <w:snapToGrid w:val="0"/>
        </w:rPr>
      </w:pPr>
      <w:r w:rsidRPr="00E67E0D">
        <w:rPr>
          <w:noProof w:val="0"/>
          <w:snapToGrid w:val="0"/>
        </w:rPr>
        <w:t>MultipleTNLInformation ::= SEQUENCE {</w:t>
      </w:r>
    </w:p>
    <w:p w14:paraId="1BAA4EA9" w14:textId="77777777" w:rsidR="006A1CE4" w:rsidRPr="00E67E0D" w:rsidRDefault="006A1CE4" w:rsidP="00E7499B">
      <w:pPr>
        <w:pStyle w:val="PL"/>
        <w:rPr>
          <w:noProof w:val="0"/>
          <w:snapToGrid w:val="0"/>
        </w:rPr>
      </w:pPr>
      <w:r w:rsidRPr="00E67E0D">
        <w:rPr>
          <w:noProof w:val="0"/>
          <w:snapToGrid w:val="0"/>
        </w:rPr>
        <w:tab/>
        <w:t>tNLInformationList</w:t>
      </w:r>
      <w:r w:rsidRPr="00E67E0D">
        <w:rPr>
          <w:noProof w:val="0"/>
          <w:snapToGrid w:val="0"/>
        </w:rPr>
        <w:tab/>
      </w:r>
      <w:r w:rsidRPr="00E67E0D">
        <w:rPr>
          <w:noProof w:val="0"/>
          <w:snapToGrid w:val="0"/>
        </w:rPr>
        <w:tab/>
        <w:t>TNLInformationList,</w:t>
      </w:r>
    </w:p>
    <w:p w14:paraId="6F985899"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{MultipleTNLInformation-ExtIEs} }</w:t>
      </w:r>
      <w:r w:rsidRPr="00E67E0D">
        <w:rPr>
          <w:noProof w:val="0"/>
          <w:snapToGrid w:val="0"/>
        </w:rPr>
        <w:tab/>
        <w:t>OPTIONAL,</w:t>
      </w:r>
    </w:p>
    <w:p w14:paraId="428BD00E" w14:textId="77777777" w:rsidR="006A1CE4" w:rsidRPr="00E67E0D" w:rsidRDefault="006A1CE4" w:rsidP="00E7499B">
      <w:pPr>
        <w:pStyle w:val="PL"/>
        <w:rPr>
          <w:noProof w:val="0"/>
          <w:snapToGrid w:val="0"/>
        </w:rPr>
      </w:pPr>
      <w:r w:rsidRPr="00E67E0D">
        <w:rPr>
          <w:noProof w:val="0"/>
          <w:snapToGrid w:val="0"/>
        </w:rPr>
        <w:tab/>
        <w:t>...</w:t>
      </w:r>
    </w:p>
    <w:p w14:paraId="08B98746" w14:textId="77777777" w:rsidR="006A1CE4" w:rsidRPr="00E67E0D" w:rsidRDefault="006A1CE4" w:rsidP="00E7499B">
      <w:pPr>
        <w:pStyle w:val="PL"/>
        <w:rPr>
          <w:noProof w:val="0"/>
          <w:snapToGrid w:val="0"/>
        </w:rPr>
      </w:pPr>
      <w:r w:rsidRPr="00E67E0D">
        <w:rPr>
          <w:noProof w:val="0"/>
          <w:snapToGrid w:val="0"/>
        </w:rPr>
        <w:t>}</w:t>
      </w:r>
    </w:p>
    <w:p w14:paraId="50874845" w14:textId="77777777" w:rsidR="006A1CE4" w:rsidRPr="00E67E0D" w:rsidRDefault="006A1CE4" w:rsidP="00E7499B">
      <w:pPr>
        <w:pStyle w:val="PL"/>
        <w:rPr>
          <w:noProof w:val="0"/>
          <w:snapToGrid w:val="0"/>
        </w:rPr>
      </w:pPr>
    </w:p>
    <w:p w14:paraId="70EC4F9D" w14:textId="77777777" w:rsidR="006A1CE4" w:rsidRPr="00E67E0D" w:rsidRDefault="006A1CE4" w:rsidP="00E7499B">
      <w:pPr>
        <w:pStyle w:val="PL"/>
        <w:rPr>
          <w:noProof w:val="0"/>
          <w:snapToGrid w:val="0"/>
        </w:rPr>
      </w:pPr>
      <w:r w:rsidRPr="00E67E0D">
        <w:rPr>
          <w:noProof w:val="0"/>
          <w:snapToGrid w:val="0"/>
        </w:rPr>
        <w:t>MultipleTNLInformation-ExtIEs NGAP-PROTOCOL-EXTENSION ::= {</w:t>
      </w:r>
    </w:p>
    <w:p w14:paraId="34B71DFE" w14:textId="77777777" w:rsidR="006A1CE4" w:rsidRPr="00E67E0D" w:rsidRDefault="006A1CE4" w:rsidP="00E7499B">
      <w:pPr>
        <w:pStyle w:val="PL"/>
        <w:rPr>
          <w:noProof w:val="0"/>
          <w:snapToGrid w:val="0"/>
        </w:rPr>
      </w:pPr>
      <w:r w:rsidRPr="00E67E0D">
        <w:rPr>
          <w:noProof w:val="0"/>
          <w:snapToGrid w:val="0"/>
        </w:rPr>
        <w:tab/>
        <w:t>...</w:t>
      </w:r>
    </w:p>
    <w:p w14:paraId="700658BC" w14:textId="77777777" w:rsidR="006A1CE4" w:rsidRPr="00E67E0D" w:rsidRDefault="006A1CE4" w:rsidP="00E7499B">
      <w:pPr>
        <w:pStyle w:val="PL"/>
        <w:rPr>
          <w:noProof w:val="0"/>
          <w:snapToGrid w:val="0"/>
        </w:rPr>
      </w:pPr>
      <w:r w:rsidRPr="00E67E0D">
        <w:rPr>
          <w:noProof w:val="0"/>
          <w:snapToGrid w:val="0"/>
        </w:rPr>
        <w:t>}</w:t>
      </w:r>
    </w:p>
    <w:p w14:paraId="3E871EBB" w14:textId="77777777" w:rsidR="006A1CE4" w:rsidRPr="00E67E0D" w:rsidRDefault="006A1CE4" w:rsidP="00E7499B">
      <w:pPr>
        <w:pStyle w:val="PL"/>
        <w:rPr>
          <w:noProof w:val="0"/>
          <w:snapToGrid w:val="0"/>
        </w:rPr>
      </w:pPr>
    </w:p>
    <w:p w14:paraId="60B2BE47" w14:textId="77777777" w:rsidR="006A1CE4" w:rsidRPr="00E67E0D" w:rsidRDefault="006A1CE4" w:rsidP="00E7499B">
      <w:pPr>
        <w:pStyle w:val="PL"/>
        <w:outlineLvl w:val="3"/>
        <w:rPr>
          <w:noProof w:val="0"/>
          <w:snapToGrid w:val="0"/>
        </w:rPr>
      </w:pPr>
      <w:r w:rsidRPr="00E67E0D">
        <w:rPr>
          <w:noProof w:val="0"/>
          <w:snapToGrid w:val="0"/>
        </w:rPr>
        <w:t>-- N</w:t>
      </w:r>
    </w:p>
    <w:p w14:paraId="443A9B89" w14:textId="77777777" w:rsidR="006A1CE4" w:rsidRPr="00E67E0D" w:rsidRDefault="006A1CE4" w:rsidP="00E7499B">
      <w:pPr>
        <w:pStyle w:val="PL"/>
        <w:rPr>
          <w:noProof w:val="0"/>
          <w:snapToGrid w:val="0"/>
        </w:rPr>
      </w:pPr>
    </w:p>
    <w:p w14:paraId="176DA645" w14:textId="77777777" w:rsidR="006A1CE4" w:rsidRPr="00E67E0D" w:rsidRDefault="006A1CE4" w:rsidP="00E7499B">
      <w:pPr>
        <w:pStyle w:val="PL"/>
        <w:rPr>
          <w:noProof w:val="0"/>
          <w:snapToGrid w:val="0"/>
        </w:rPr>
      </w:pPr>
      <w:r w:rsidRPr="00E67E0D">
        <w:rPr>
          <w:noProof w:val="0"/>
          <w:snapToGrid w:val="0"/>
        </w:rPr>
        <w:t>N3IWF-ID ::= CHOICE {</w:t>
      </w:r>
    </w:p>
    <w:p w14:paraId="64907430" w14:textId="77777777" w:rsidR="006A1CE4" w:rsidRPr="00E67E0D" w:rsidRDefault="006A1CE4" w:rsidP="00E7499B">
      <w:pPr>
        <w:pStyle w:val="PL"/>
        <w:rPr>
          <w:noProof w:val="0"/>
          <w:snapToGrid w:val="0"/>
        </w:rPr>
      </w:pPr>
      <w:r w:rsidRPr="00E67E0D">
        <w:rPr>
          <w:noProof w:val="0"/>
          <w:snapToGrid w:val="0"/>
        </w:rPr>
        <w:tab/>
        <w:t>n3IWF-ID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BIT STRING (SIZE(16)),</w:t>
      </w:r>
    </w:p>
    <w:p w14:paraId="14C64E73" w14:textId="77777777" w:rsidR="006A1CE4" w:rsidRPr="00E67E0D" w:rsidRDefault="006A1CE4" w:rsidP="00E7499B">
      <w:pPr>
        <w:pStyle w:val="PL"/>
        <w:rPr>
          <w:noProof w:val="0"/>
        </w:rPr>
      </w:pPr>
      <w:r w:rsidRPr="00E67E0D">
        <w:rPr>
          <w:noProof w:val="0"/>
        </w:rPr>
        <w:tab/>
        <w:t>choice-Extensions</w:t>
      </w:r>
      <w:r w:rsidRPr="00E67E0D">
        <w:rPr>
          <w:noProof w:val="0"/>
        </w:rPr>
        <w:tab/>
      </w:r>
      <w:r w:rsidRPr="00E67E0D">
        <w:rPr>
          <w:noProof w:val="0"/>
        </w:rPr>
        <w:tab/>
        <w:t>ProtocolIE-SingleContainer { {</w:t>
      </w:r>
      <w:r w:rsidRPr="00E67E0D">
        <w:rPr>
          <w:noProof w:val="0"/>
          <w:snapToGrid w:val="0"/>
        </w:rPr>
        <w:t>N3IWF-ID</w:t>
      </w:r>
      <w:r w:rsidRPr="00E67E0D">
        <w:rPr>
          <w:noProof w:val="0"/>
        </w:rPr>
        <w:t>-ExtIEs} }</w:t>
      </w:r>
    </w:p>
    <w:p w14:paraId="16BC52AB" w14:textId="77777777" w:rsidR="006A1CE4" w:rsidRPr="00E67E0D" w:rsidRDefault="006A1CE4" w:rsidP="00E7499B">
      <w:pPr>
        <w:pStyle w:val="PL"/>
        <w:rPr>
          <w:noProof w:val="0"/>
          <w:snapToGrid w:val="0"/>
        </w:rPr>
      </w:pPr>
      <w:r w:rsidRPr="00E67E0D">
        <w:rPr>
          <w:noProof w:val="0"/>
          <w:snapToGrid w:val="0"/>
        </w:rPr>
        <w:t>}</w:t>
      </w:r>
    </w:p>
    <w:p w14:paraId="51BC2923" w14:textId="77777777" w:rsidR="006A1CE4" w:rsidRPr="00E67E0D" w:rsidRDefault="006A1CE4" w:rsidP="00E7499B">
      <w:pPr>
        <w:pStyle w:val="PL"/>
        <w:rPr>
          <w:noProof w:val="0"/>
          <w:snapToGrid w:val="0"/>
        </w:rPr>
      </w:pPr>
    </w:p>
    <w:p w14:paraId="3A82F457" w14:textId="77777777" w:rsidR="006A1CE4" w:rsidRPr="00E67E0D" w:rsidRDefault="006A1CE4" w:rsidP="00E7499B">
      <w:pPr>
        <w:pStyle w:val="PL"/>
        <w:rPr>
          <w:noProof w:val="0"/>
        </w:rPr>
      </w:pPr>
      <w:r w:rsidRPr="00E67E0D">
        <w:rPr>
          <w:noProof w:val="0"/>
          <w:snapToGrid w:val="0"/>
        </w:rPr>
        <w:t>N3IWF-ID</w:t>
      </w:r>
      <w:r w:rsidRPr="00E67E0D">
        <w:rPr>
          <w:noProof w:val="0"/>
        </w:rPr>
        <w:t xml:space="preserve">-ExtIEs </w:t>
      </w:r>
      <w:r w:rsidRPr="00E67E0D">
        <w:rPr>
          <w:noProof w:val="0"/>
          <w:snapToGrid w:val="0"/>
        </w:rPr>
        <w:t xml:space="preserve">NGAP-PROTOCOL-IES </w:t>
      </w:r>
      <w:r w:rsidRPr="00E67E0D">
        <w:rPr>
          <w:noProof w:val="0"/>
        </w:rPr>
        <w:t>::= {</w:t>
      </w:r>
    </w:p>
    <w:p w14:paraId="4CE4722A" w14:textId="77777777" w:rsidR="006A1CE4" w:rsidRPr="00E67E0D" w:rsidRDefault="006A1CE4" w:rsidP="00E7499B">
      <w:pPr>
        <w:pStyle w:val="PL"/>
        <w:rPr>
          <w:noProof w:val="0"/>
        </w:rPr>
      </w:pPr>
      <w:r w:rsidRPr="00E67E0D">
        <w:rPr>
          <w:noProof w:val="0"/>
        </w:rPr>
        <w:tab/>
        <w:t>...</w:t>
      </w:r>
    </w:p>
    <w:p w14:paraId="72FC96D0" w14:textId="77777777" w:rsidR="006A1CE4" w:rsidRPr="00E67E0D" w:rsidRDefault="006A1CE4" w:rsidP="00E7499B">
      <w:pPr>
        <w:pStyle w:val="PL"/>
        <w:rPr>
          <w:noProof w:val="0"/>
        </w:rPr>
      </w:pPr>
      <w:r w:rsidRPr="00E67E0D">
        <w:rPr>
          <w:noProof w:val="0"/>
        </w:rPr>
        <w:t>}</w:t>
      </w:r>
    </w:p>
    <w:p w14:paraId="5F32966F" w14:textId="77777777" w:rsidR="006A1CE4" w:rsidRPr="00E67E0D" w:rsidRDefault="006A1CE4" w:rsidP="00E7499B">
      <w:pPr>
        <w:pStyle w:val="PL"/>
        <w:rPr>
          <w:noProof w:val="0"/>
          <w:snapToGrid w:val="0"/>
        </w:rPr>
      </w:pPr>
    </w:p>
    <w:p w14:paraId="32C1F751" w14:textId="77777777" w:rsidR="006A1CE4" w:rsidRPr="00E67E0D" w:rsidRDefault="006A1CE4" w:rsidP="00E7499B">
      <w:pPr>
        <w:pStyle w:val="PL"/>
        <w:rPr>
          <w:noProof w:val="0"/>
          <w:snapToGrid w:val="0"/>
        </w:rPr>
      </w:pPr>
      <w:r w:rsidRPr="00E67E0D">
        <w:rPr>
          <w:noProof w:val="0"/>
          <w:snapToGrid w:val="0"/>
        </w:rPr>
        <w:t>NAS-PDU ::= OCTET STRING</w:t>
      </w:r>
    </w:p>
    <w:p w14:paraId="5639B3D8" w14:textId="77777777" w:rsidR="006A1CE4" w:rsidRPr="00E67E0D" w:rsidRDefault="006A1CE4" w:rsidP="00E7499B">
      <w:pPr>
        <w:pStyle w:val="PL"/>
        <w:rPr>
          <w:noProof w:val="0"/>
          <w:snapToGrid w:val="0"/>
        </w:rPr>
      </w:pPr>
    </w:p>
    <w:p w14:paraId="7EB54200" w14:textId="427F8A85" w:rsidR="006A1CE4" w:rsidRPr="00E67E0D" w:rsidRDefault="006A1CE4" w:rsidP="00E7499B">
      <w:pPr>
        <w:pStyle w:val="PL"/>
        <w:rPr>
          <w:noProof w:val="0"/>
          <w:snapToGrid w:val="0"/>
        </w:rPr>
      </w:pPr>
      <w:r w:rsidRPr="00E67E0D">
        <w:rPr>
          <w:noProof w:val="0"/>
          <w:snapToGrid w:val="0"/>
        </w:rPr>
        <w:t>NASSecurityParametersFromNGRAN ::= OCTET STRING</w:t>
      </w:r>
      <w:del w:id="6620" w:author="Issam" w:date="2019-02-12T23:38:00Z">
        <w:r w:rsidR="00AE297A" w:rsidRPr="00FF6A95">
          <w:rPr>
            <w:noProof w:val="0"/>
            <w:snapToGrid w:val="0"/>
          </w:rPr>
          <w:tab/>
        </w:r>
        <w:r w:rsidR="00AE297A" w:rsidRPr="00FF6A95">
          <w:rPr>
            <w:noProof w:val="0"/>
            <w:snapToGrid w:val="0"/>
          </w:rPr>
          <w:tab/>
          <w:delText xml:space="preserve"> -- This IE may need to be refined</w:delText>
        </w:r>
      </w:del>
    </w:p>
    <w:p w14:paraId="0AB206B8" w14:textId="77777777" w:rsidR="006A1CE4" w:rsidRPr="00E67E0D" w:rsidRDefault="006A1CE4" w:rsidP="00E7499B">
      <w:pPr>
        <w:pStyle w:val="PL"/>
        <w:rPr>
          <w:ins w:id="6621" w:author="Issam" w:date="2019-02-12T23:38:00Z"/>
        </w:rPr>
      </w:pPr>
    </w:p>
    <w:p w14:paraId="6AB8791D" w14:textId="77777777" w:rsidR="006A1CE4" w:rsidRPr="00E67E0D" w:rsidRDefault="006A1CE4" w:rsidP="00E7499B">
      <w:pPr>
        <w:pStyle w:val="PL"/>
        <w:rPr>
          <w:ins w:id="6622" w:author="Issam" w:date="2019-02-12T23:38:00Z"/>
          <w:noProof w:val="0"/>
          <w:snapToGrid w:val="0"/>
        </w:rPr>
      </w:pPr>
      <w:ins w:id="6623" w:author="Issam" w:date="2019-02-12T23:38:00Z">
        <w:r w:rsidRPr="00E67E0D">
          <w:rPr>
            <w:noProof w:val="0"/>
            <w:snapToGrid w:val="0"/>
          </w:rPr>
          <w:t>NetworkInstance ::= INTEGER (1..256, ...)</w:t>
        </w:r>
      </w:ins>
    </w:p>
    <w:p w14:paraId="420B372F" w14:textId="77777777" w:rsidR="006A1CE4" w:rsidRPr="00E67E0D" w:rsidRDefault="006A1CE4" w:rsidP="00E7499B">
      <w:pPr>
        <w:pStyle w:val="PL"/>
        <w:rPr>
          <w:noProof w:val="0"/>
          <w:snapToGrid w:val="0"/>
        </w:rPr>
      </w:pPr>
    </w:p>
    <w:p w14:paraId="4350E442" w14:textId="77777777" w:rsidR="006A1CE4" w:rsidRPr="00E67E0D" w:rsidRDefault="006A1CE4" w:rsidP="00E7499B">
      <w:pPr>
        <w:pStyle w:val="PL"/>
        <w:rPr>
          <w:noProof w:val="0"/>
          <w:snapToGrid w:val="0"/>
        </w:rPr>
      </w:pPr>
      <w:r w:rsidRPr="00E67E0D">
        <w:rPr>
          <w:noProof w:val="0"/>
          <w:snapToGrid w:val="0"/>
        </w:rPr>
        <w:t>NewSecurityContextInd ::= ENUMERATED {</w:t>
      </w:r>
    </w:p>
    <w:p w14:paraId="11519E2F" w14:textId="77777777" w:rsidR="006A1CE4" w:rsidRPr="00E67E0D" w:rsidRDefault="006A1CE4" w:rsidP="00E7499B">
      <w:pPr>
        <w:pStyle w:val="PL"/>
        <w:rPr>
          <w:noProof w:val="0"/>
          <w:snapToGrid w:val="0"/>
        </w:rPr>
      </w:pPr>
      <w:r w:rsidRPr="00E67E0D">
        <w:rPr>
          <w:noProof w:val="0"/>
          <w:snapToGrid w:val="0"/>
        </w:rPr>
        <w:tab/>
        <w:t>true,</w:t>
      </w:r>
    </w:p>
    <w:p w14:paraId="032E1B43" w14:textId="77777777" w:rsidR="006A1CE4" w:rsidRPr="00E67E0D" w:rsidRDefault="006A1CE4" w:rsidP="00E7499B">
      <w:pPr>
        <w:pStyle w:val="PL"/>
        <w:rPr>
          <w:noProof w:val="0"/>
          <w:snapToGrid w:val="0"/>
        </w:rPr>
      </w:pPr>
      <w:r w:rsidRPr="00E67E0D">
        <w:rPr>
          <w:noProof w:val="0"/>
          <w:snapToGrid w:val="0"/>
        </w:rPr>
        <w:tab/>
        <w:t>...</w:t>
      </w:r>
    </w:p>
    <w:p w14:paraId="1AD896EF" w14:textId="77777777" w:rsidR="006A1CE4" w:rsidRPr="00E67E0D" w:rsidRDefault="006A1CE4" w:rsidP="00E7499B">
      <w:pPr>
        <w:pStyle w:val="PL"/>
        <w:rPr>
          <w:noProof w:val="0"/>
          <w:snapToGrid w:val="0"/>
        </w:rPr>
      </w:pPr>
      <w:r w:rsidRPr="00E67E0D">
        <w:rPr>
          <w:noProof w:val="0"/>
          <w:snapToGrid w:val="0"/>
        </w:rPr>
        <w:t>}</w:t>
      </w:r>
    </w:p>
    <w:p w14:paraId="02230E25" w14:textId="77777777" w:rsidR="006A1CE4" w:rsidRPr="00E67E0D" w:rsidRDefault="006A1CE4" w:rsidP="00E7499B">
      <w:pPr>
        <w:pStyle w:val="PL"/>
        <w:rPr>
          <w:noProof w:val="0"/>
          <w:snapToGrid w:val="0"/>
        </w:rPr>
      </w:pPr>
    </w:p>
    <w:p w14:paraId="15E25838" w14:textId="77777777" w:rsidR="006A1CE4" w:rsidRPr="00E67E0D" w:rsidRDefault="006A1CE4" w:rsidP="00E7499B">
      <w:pPr>
        <w:pStyle w:val="PL"/>
        <w:rPr>
          <w:noProof w:val="0"/>
          <w:snapToGrid w:val="0"/>
        </w:rPr>
      </w:pPr>
      <w:r w:rsidRPr="00E67E0D">
        <w:rPr>
          <w:noProof w:val="0"/>
          <w:snapToGrid w:val="0"/>
        </w:rPr>
        <w:t>NextHopChainingCount ::= INTEGER (0..7)</w:t>
      </w:r>
    </w:p>
    <w:p w14:paraId="275F075B" w14:textId="77777777" w:rsidR="006A1CE4" w:rsidRPr="00E67E0D" w:rsidRDefault="006A1CE4" w:rsidP="00E7499B">
      <w:pPr>
        <w:pStyle w:val="PL"/>
        <w:rPr>
          <w:noProof w:val="0"/>
          <w:snapToGrid w:val="0"/>
        </w:rPr>
      </w:pPr>
    </w:p>
    <w:p w14:paraId="03AA0295" w14:textId="77777777" w:rsidR="006A1CE4" w:rsidRPr="00E67E0D" w:rsidRDefault="006A1CE4" w:rsidP="00E7499B">
      <w:pPr>
        <w:pStyle w:val="PL"/>
        <w:rPr>
          <w:noProof w:val="0"/>
          <w:snapToGrid w:val="0"/>
        </w:rPr>
      </w:pPr>
      <w:r w:rsidRPr="00E67E0D">
        <w:rPr>
          <w:noProof w:val="0"/>
          <w:snapToGrid w:val="0"/>
        </w:rPr>
        <w:t>NextPagingAreaScope ::= ENUMERATED {</w:t>
      </w:r>
    </w:p>
    <w:p w14:paraId="2C31BD69" w14:textId="77777777" w:rsidR="006A1CE4" w:rsidRPr="00E67E0D" w:rsidRDefault="006A1CE4" w:rsidP="00E7499B">
      <w:pPr>
        <w:pStyle w:val="PL"/>
        <w:rPr>
          <w:noProof w:val="0"/>
          <w:snapToGrid w:val="0"/>
        </w:rPr>
      </w:pPr>
      <w:r w:rsidRPr="00E67E0D">
        <w:rPr>
          <w:noProof w:val="0"/>
          <w:snapToGrid w:val="0"/>
        </w:rPr>
        <w:tab/>
        <w:t>same,</w:t>
      </w:r>
    </w:p>
    <w:p w14:paraId="0B3C303A" w14:textId="77777777" w:rsidR="006A1CE4" w:rsidRPr="00E67E0D" w:rsidRDefault="006A1CE4" w:rsidP="00E7499B">
      <w:pPr>
        <w:pStyle w:val="PL"/>
        <w:rPr>
          <w:noProof w:val="0"/>
          <w:snapToGrid w:val="0"/>
        </w:rPr>
      </w:pPr>
      <w:r w:rsidRPr="00E67E0D">
        <w:rPr>
          <w:noProof w:val="0"/>
          <w:snapToGrid w:val="0"/>
        </w:rPr>
        <w:tab/>
        <w:t>changed,</w:t>
      </w:r>
    </w:p>
    <w:p w14:paraId="1F12D4B3" w14:textId="77777777" w:rsidR="006A1CE4" w:rsidRPr="00E67E0D" w:rsidRDefault="006A1CE4" w:rsidP="00E7499B">
      <w:pPr>
        <w:pStyle w:val="PL"/>
        <w:rPr>
          <w:noProof w:val="0"/>
          <w:snapToGrid w:val="0"/>
        </w:rPr>
      </w:pPr>
      <w:r w:rsidRPr="00E67E0D">
        <w:rPr>
          <w:noProof w:val="0"/>
          <w:snapToGrid w:val="0"/>
        </w:rPr>
        <w:tab/>
        <w:t>...</w:t>
      </w:r>
    </w:p>
    <w:p w14:paraId="30769046" w14:textId="77777777" w:rsidR="006A1CE4" w:rsidRPr="00E67E0D" w:rsidRDefault="006A1CE4" w:rsidP="00E7499B">
      <w:pPr>
        <w:pStyle w:val="PL"/>
        <w:rPr>
          <w:noProof w:val="0"/>
          <w:snapToGrid w:val="0"/>
        </w:rPr>
      </w:pPr>
      <w:r w:rsidRPr="00E67E0D">
        <w:rPr>
          <w:noProof w:val="0"/>
          <w:snapToGrid w:val="0"/>
        </w:rPr>
        <w:t>}</w:t>
      </w:r>
    </w:p>
    <w:p w14:paraId="4F899E94" w14:textId="77777777" w:rsidR="006A1CE4" w:rsidRPr="00E67E0D" w:rsidRDefault="006A1CE4" w:rsidP="00E7499B">
      <w:pPr>
        <w:pStyle w:val="PL"/>
        <w:rPr>
          <w:noProof w:val="0"/>
          <w:snapToGrid w:val="0"/>
        </w:rPr>
      </w:pPr>
    </w:p>
    <w:p w14:paraId="6D9562BD" w14:textId="77777777" w:rsidR="006A1CE4" w:rsidRPr="00E67E0D" w:rsidRDefault="006A1CE4" w:rsidP="00E7499B">
      <w:pPr>
        <w:pStyle w:val="PL"/>
        <w:rPr>
          <w:noProof w:val="0"/>
          <w:snapToGrid w:val="0"/>
        </w:rPr>
      </w:pPr>
      <w:r w:rsidRPr="00E67E0D">
        <w:rPr>
          <w:noProof w:val="0"/>
          <w:snapToGrid w:val="0"/>
        </w:rPr>
        <w:t>NgENB-ID ::= CHOICE {</w:t>
      </w:r>
    </w:p>
    <w:p w14:paraId="16F9D7BC" w14:textId="77777777" w:rsidR="006A1CE4" w:rsidRPr="00E67E0D" w:rsidRDefault="006A1CE4" w:rsidP="00E7499B">
      <w:pPr>
        <w:pStyle w:val="PL"/>
        <w:rPr>
          <w:noProof w:val="0"/>
          <w:snapToGrid w:val="0"/>
        </w:rPr>
      </w:pPr>
      <w:r w:rsidRPr="00E67E0D">
        <w:rPr>
          <w:noProof w:val="0"/>
          <w:snapToGrid w:val="0"/>
        </w:rPr>
        <w:tab/>
        <w:t>macroNgENB-ID</w:t>
      </w:r>
      <w:r w:rsidRPr="00E67E0D">
        <w:rPr>
          <w:noProof w:val="0"/>
          <w:snapToGrid w:val="0"/>
        </w:rPr>
        <w:tab/>
      </w:r>
      <w:r w:rsidRPr="00E67E0D">
        <w:rPr>
          <w:noProof w:val="0"/>
          <w:snapToGrid w:val="0"/>
        </w:rPr>
        <w:tab/>
      </w:r>
      <w:r w:rsidRPr="00E67E0D">
        <w:rPr>
          <w:noProof w:val="0"/>
          <w:snapToGrid w:val="0"/>
        </w:rPr>
        <w:tab/>
        <w:t>BIT STRING (SIZE(20)),</w:t>
      </w:r>
    </w:p>
    <w:p w14:paraId="09D61081" w14:textId="77777777" w:rsidR="006A1CE4" w:rsidRPr="00E67E0D" w:rsidRDefault="006A1CE4" w:rsidP="00E7499B">
      <w:pPr>
        <w:pStyle w:val="PL"/>
        <w:rPr>
          <w:noProof w:val="0"/>
          <w:snapToGrid w:val="0"/>
        </w:rPr>
      </w:pPr>
      <w:r w:rsidRPr="00E67E0D">
        <w:rPr>
          <w:noProof w:val="0"/>
          <w:snapToGrid w:val="0"/>
        </w:rPr>
        <w:tab/>
        <w:t>shortMacroNgENB-ID</w:t>
      </w:r>
      <w:r w:rsidRPr="00E67E0D">
        <w:rPr>
          <w:noProof w:val="0"/>
          <w:snapToGrid w:val="0"/>
        </w:rPr>
        <w:tab/>
      </w:r>
      <w:r w:rsidRPr="00E67E0D">
        <w:rPr>
          <w:noProof w:val="0"/>
          <w:snapToGrid w:val="0"/>
        </w:rPr>
        <w:tab/>
        <w:t>BIT STRING (SIZE(18)),</w:t>
      </w:r>
    </w:p>
    <w:p w14:paraId="7443EA18" w14:textId="77777777" w:rsidR="006A1CE4" w:rsidRPr="00E67E0D" w:rsidRDefault="006A1CE4" w:rsidP="00E7499B">
      <w:pPr>
        <w:pStyle w:val="PL"/>
        <w:rPr>
          <w:noProof w:val="0"/>
          <w:snapToGrid w:val="0"/>
        </w:rPr>
      </w:pPr>
      <w:r w:rsidRPr="00E67E0D">
        <w:rPr>
          <w:noProof w:val="0"/>
          <w:snapToGrid w:val="0"/>
        </w:rPr>
        <w:tab/>
        <w:t>longMacroNgENB-ID</w:t>
      </w:r>
      <w:r w:rsidRPr="00E67E0D">
        <w:rPr>
          <w:noProof w:val="0"/>
          <w:snapToGrid w:val="0"/>
        </w:rPr>
        <w:tab/>
      </w:r>
      <w:r w:rsidRPr="00E67E0D">
        <w:rPr>
          <w:noProof w:val="0"/>
          <w:snapToGrid w:val="0"/>
        </w:rPr>
        <w:tab/>
        <w:t>BIT STRING (SIZE(21)),</w:t>
      </w:r>
    </w:p>
    <w:p w14:paraId="6C7894A0" w14:textId="77777777" w:rsidR="006A1CE4" w:rsidRPr="00E67E0D" w:rsidRDefault="006A1CE4" w:rsidP="00E7499B">
      <w:pPr>
        <w:pStyle w:val="PL"/>
        <w:rPr>
          <w:noProof w:val="0"/>
        </w:rPr>
      </w:pPr>
      <w:r w:rsidRPr="00E67E0D">
        <w:rPr>
          <w:noProof w:val="0"/>
        </w:rPr>
        <w:tab/>
        <w:t>choice-Extensions</w:t>
      </w:r>
      <w:r w:rsidRPr="00E67E0D">
        <w:rPr>
          <w:noProof w:val="0"/>
        </w:rPr>
        <w:tab/>
      </w:r>
      <w:r w:rsidRPr="00E67E0D">
        <w:rPr>
          <w:noProof w:val="0"/>
        </w:rPr>
        <w:tab/>
        <w:t>ProtocolIE-SingleContainer { {</w:t>
      </w:r>
      <w:r w:rsidRPr="00E67E0D">
        <w:rPr>
          <w:noProof w:val="0"/>
          <w:snapToGrid w:val="0"/>
        </w:rPr>
        <w:t>NgENB-ID</w:t>
      </w:r>
      <w:r w:rsidRPr="00E67E0D">
        <w:rPr>
          <w:noProof w:val="0"/>
        </w:rPr>
        <w:t>-ExtIEs} }</w:t>
      </w:r>
    </w:p>
    <w:p w14:paraId="68EAAC58" w14:textId="77777777" w:rsidR="006A1CE4" w:rsidRPr="00E67E0D" w:rsidRDefault="006A1CE4" w:rsidP="00E7499B">
      <w:pPr>
        <w:pStyle w:val="PL"/>
        <w:rPr>
          <w:noProof w:val="0"/>
          <w:snapToGrid w:val="0"/>
        </w:rPr>
      </w:pPr>
      <w:r w:rsidRPr="00E67E0D">
        <w:rPr>
          <w:noProof w:val="0"/>
          <w:snapToGrid w:val="0"/>
        </w:rPr>
        <w:t>}</w:t>
      </w:r>
    </w:p>
    <w:p w14:paraId="0DE28D4E" w14:textId="77777777" w:rsidR="006A1CE4" w:rsidRPr="00E67E0D" w:rsidRDefault="006A1CE4" w:rsidP="00E7499B">
      <w:pPr>
        <w:pStyle w:val="PL"/>
        <w:rPr>
          <w:noProof w:val="0"/>
          <w:snapToGrid w:val="0"/>
        </w:rPr>
      </w:pPr>
    </w:p>
    <w:p w14:paraId="47539AF0" w14:textId="77777777" w:rsidR="006A1CE4" w:rsidRPr="00E67E0D" w:rsidRDefault="006A1CE4" w:rsidP="00E7499B">
      <w:pPr>
        <w:pStyle w:val="PL"/>
        <w:rPr>
          <w:noProof w:val="0"/>
        </w:rPr>
      </w:pPr>
      <w:r w:rsidRPr="00E67E0D">
        <w:rPr>
          <w:noProof w:val="0"/>
          <w:snapToGrid w:val="0"/>
        </w:rPr>
        <w:t>NgENB-ID</w:t>
      </w:r>
      <w:r w:rsidRPr="00E67E0D">
        <w:rPr>
          <w:noProof w:val="0"/>
        </w:rPr>
        <w:t xml:space="preserve">-ExtIEs </w:t>
      </w:r>
      <w:r w:rsidRPr="00E67E0D">
        <w:rPr>
          <w:noProof w:val="0"/>
          <w:snapToGrid w:val="0"/>
        </w:rPr>
        <w:t xml:space="preserve">NGAP-PROTOCOL-IES </w:t>
      </w:r>
      <w:r w:rsidRPr="00E67E0D">
        <w:rPr>
          <w:noProof w:val="0"/>
        </w:rPr>
        <w:t>::= {</w:t>
      </w:r>
    </w:p>
    <w:p w14:paraId="6D6BCC77" w14:textId="77777777" w:rsidR="006A1CE4" w:rsidRPr="00E67E0D" w:rsidRDefault="006A1CE4" w:rsidP="00E7499B">
      <w:pPr>
        <w:pStyle w:val="PL"/>
        <w:rPr>
          <w:noProof w:val="0"/>
        </w:rPr>
      </w:pPr>
      <w:r w:rsidRPr="00E67E0D">
        <w:rPr>
          <w:noProof w:val="0"/>
        </w:rPr>
        <w:tab/>
        <w:t>...</w:t>
      </w:r>
    </w:p>
    <w:p w14:paraId="5B8FE4EB" w14:textId="77777777" w:rsidR="006A1CE4" w:rsidRPr="00E67E0D" w:rsidRDefault="006A1CE4" w:rsidP="00E7499B">
      <w:pPr>
        <w:pStyle w:val="PL"/>
        <w:rPr>
          <w:noProof w:val="0"/>
        </w:rPr>
      </w:pPr>
      <w:r w:rsidRPr="00E67E0D">
        <w:rPr>
          <w:noProof w:val="0"/>
        </w:rPr>
        <w:t>}</w:t>
      </w:r>
    </w:p>
    <w:p w14:paraId="3A4DF698" w14:textId="77777777" w:rsidR="006A1CE4" w:rsidRPr="00E67E0D" w:rsidRDefault="006A1CE4" w:rsidP="00E7499B">
      <w:pPr>
        <w:pStyle w:val="PL"/>
        <w:rPr>
          <w:noProof w:val="0"/>
          <w:snapToGrid w:val="0"/>
        </w:rPr>
      </w:pPr>
    </w:p>
    <w:p w14:paraId="5BF9FC49" w14:textId="77777777" w:rsidR="006A1CE4" w:rsidRPr="00E67E0D" w:rsidRDefault="006A1CE4" w:rsidP="00E7499B">
      <w:pPr>
        <w:pStyle w:val="PL"/>
        <w:rPr>
          <w:noProof w:val="0"/>
          <w:snapToGrid w:val="0"/>
        </w:rPr>
      </w:pPr>
      <w:r w:rsidRPr="00E67E0D">
        <w:rPr>
          <w:noProof w:val="0"/>
          <w:snapToGrid w:val="0"/>
        </w:rPr>
        <w:t>NGRAN-CGI ::= CHOICE {</w:t>
      </w:r>
    </w:p>
    <w:p w14:paraId="205058E9" w14:textId="77777777" w:rsidR="006A1CE4" w:rsidRPr="00E67E0D" w:rsidRDefault="006A1CE4" w:rsidP="00E7499B">
      <w:pPr>
        <w:pStyle w:val="PL"/>
        <w:rPr>
          <w:noProof w:val="0"/>
          <w:snapToGrid w:val="0"/>
        </w:rPr>
      </w:pPr>
      <w:r w:rsidRPr="00E67E0D">
        <w:rPr>
          <w:noProof w:val="0"/>
          <w:snapToGrid w:val="0"/>
        </w:rPr>
        <w:tab/>
        <w:t>nR-CGI</w:t>
      </w:r>
      <w:r w:rsidRPr="00E67E0D">
        <w:rPr>
          <w:noProof w:val="0"/>
          <w:snapToGrid w:val="0"/>
        </w:rPr>
        <w:tab/>
      </w:r>
      <w:r w:rsidRPr="00E67E0D">
        <w:rPr>
          <w:noProof w:val="0"/>
          <w:snapToGrid w:val="0"/>
        </w:rPr>
        <w:tab/>
      </w:r>
      <w:r w:rsidRPr="00E67E0D">
        <w:rPr>
          <w:noProof w:val="0"/>
          <w:snapToGrid w:val="0"/>
        </w:rPr>
        <w:tab/>
        <w:t>NR-CGI,</w:t>
      </w:r>
    </w:p>
    <w:p w14:paraId="456F94B2" w14:textId="77777777" w:rsidR="006A1CE4" w:rsidRPr="00E67E0D" w:rsidRDefault="006A1CE4" w:rsidP="00E7499B">
      <w:pPr>
        <w:pStyle w:val="PL"/>
        <w:rPr>
          <w:noProof w:val="0"/>
          <w:snapToGrid w:val="0"/>
        </w:rPr>
      </w:pPr>
      <w:r w:rsidRPr="00E67E0D">
        <w:rPr>
          <w:noProof w:val="0"/>
          <w:snapToGrid w:val="0"/>
        </w:rPr>
        <w:tab/>
        <w:t>eUTRA-CGI</w:t>
      </w:r>
      <w:r w:rsidRPr="00E67E0D">
        <w:rPr>
          <w:noProof w:val="0"/>
          <w:snapToGrid w:val="0"/>
        </w:rPr>
        <w:tab/>
      </w:r>
      <w:r w:rsidRPr="00E67E0D">
        <w:rPr>
          <w:noProof w:val="0"/>
          <w:snapToGrid w:val="0"/>
        </w:rPr>
        <w:tab/>
        <w:t>EUTRA-CGI,</w:t>
      </w:r>
    </w:p>
    <w:p w14:paraId="64A85764" w14:textId="77777777" w:rsidR="006A1CE4" w:rsidRPr="00E67E0D" w:rsidRDefault="006A1CE4" w:rsidP="00E7499B">
      <w:pPr>
        <w:pStyle w:val="PL"/>
        <w:rPr>
          <w:noProof w:val="0"/>
        </w:rPr>
      </w:pPr>
      <w:r w:rsidRPr="00E67E0D">
        <w:rPr>
          <w:noProof w:val="0"/>
        </w:rPr>
        <w:tab/>
        <w:t>choice-Extensions</w:t>
      </w:r>
      <w:r w:rsidRPr="00E67E0D">
        <w:rPr>
          <w:noProof w:val="0"/>
        </w:rPr>
        <w:tab/>
      </w:r>
      <w:r w:rsidRPr="00E67E0D">
        <w:rPr>
          <w:noProof w:val="0"/>
        </w:rPr>
        <w:tab/>
        <w:t>ProtocolIE-SingleContainer { {</w:t>
      </w:r>
      <w:r w:rsidRPr="00E67E0D">
        <w:rPr>
          <w:noProof w:val="0"/>
          <w:snapToGrid w:val="0"/>
        </w:rPr>
        <w:t>NGRAN-CGI</w:t>
      </w:r>
      <w:r w:rsidRPr="00E67E0D">
        <w:rPr>
          <w:noProof w:val="0"/>
        </w:rPr>
        <w:t>-ExtIEs} }</w:t>
      </w:r>
    </w:p>
    <w:p w14:paraId="292D724B" w14:textId="77777777" w:rsidR="006A1CE4" w:rsidRPr="00E67E0D" w:rsidRDefault="006A1CE4" w:rsidP="00E7499B">
      <w:pPr>
        <w:pStyle w:val="PL"/>
        <w:rPr>
          <w:noProof w:val="0"/>
          <w:snapToGrid w:val="0"/>
        </w:rPr>
      </w:pPr>
      <w:r w:rsidRPr="00E67E0D">
        <w:rPr>
          <w:noProof w:val="0"/>
          <w:snapToGrid w:val="0"/>
        </w:rPr>
        <w:t>}</w:t>
      </w:r>
    </w:p>
    <w:p w14:paraId="4F866E5A" w14:textId="77777777" w:rsidR="006A1CE4" w:rsidRPr="00E67E0D" w:rsidRDefault="006A1CE4" w:rsidP="00E7499B">
      <w:pPr>
        <w:pStyle w:val="PL"/>
        <w:rPr>
          <w:noProof w:val="0"/>
          <w:snapToGrid w:val="0"/>
        </w:rPr>
      </w:pPr>
    </w:p>
    <w:p w14:paraId="73445AFE" w14:textId="77777777" w:rsidR="006A1CE4" w:rsidRPr="00E67E0D" w:rsidRDefault="006A1CE4" w:rsidP="00E7499B">
      <w:pPr>
        <w:pStyle w:val="PL"/>
        <w:rPr>
          <w:noProof w:val="0"/>
        </w:rPr>
      </w:pPr>
      <w:r w:rsidRPr="00E67E0D">
        <w:rPr>
          <w:noProof w:val="0"/>
          <w:snapToGrid w:val="0"/>
        </w:rPr>
        <w:t>NGRAN-CGI</w:t>
      </w:r>
      <w:r w:rsidRPr="00E67E0D">
        <w:rPr>
          <w:noProof w:val="0"/>
        </w:rPr>
        <w:t xml:space="preserve">-ExtIEs </w:t>
      </w:r>
      <w:r w:rsidRPr="00E67E0D">
        <w:rPr>
          <w:noProof w:val="0"/>
          <w:snapToGrid w:val="0"/>
        </w:rPr>
        <w:t xml:space="preserve">NGAP-PROTOCOL-IES </w:t>
      </w:r>
      <w:r w:rsidRPr="00E67E0D">
        <w:rPr>
          <w:noProof w:val="0"/>
        </w:rPr>
        <w:t>::= {</w:t>
      </w:r>
    </w:p>
    <w:p w14:paraId="2063BC7C" w14:textId="77777777" w:rsidR="006A1CE4" w:rsidRPr="00E67E0D" w:rsidRDefault="006A1CE4" w:rsidP="00E7499B">
      <w:pPr>
        <w:pStyle w:val="PL"/>
        <w:rPr>
          <w:noProof w:val="0"/>
        </w:rPr>
      </w:pPr>
      <w:r w:rsidRPr="00E67E0D">
        <w:rPr>
          <w:noProof w:val="0"/>
        </w:rPr>
        <w:tab/>
        <w:t>...</w:t>
      </w:r>
    </w:p>
    <w:p w14:paraId="2D429E6A" w14:textId="77777777" w:rsidR="006A1CE4" w:rsidRPr="00E67E0D" w:rsidRDefault="006A1CE4" w:rsidP="00E7499B">
      <w:pPr>
        <w:pStyle w:val="PL"/>
        <w:rPr>
          <w:noProof w:val="0"/>
        </w:rPr>
      </w:pPr>
      <w:r w:rsidRPr="00E67E0D">
        <w:rPr>
          <w:noProof w:val="0"/>
        </w:rPr>
        <w:t>}</w:t>
      </w:r>
    </w:p>
    <w:p w14:paraId="6FC41947" w14:textId="77777777" w:rsidR="006A1CE4" w:rsidRPr="00E67E0D" w:rsidRDefault="006A1CE4" w:rsidP="00E7499B">
      <w:pPr>
        <w:pStyle w:val="PL"/>
        <w:rPr>
          <w:noProof w:val="0"/>
          <w:snapToGrid w:val="0"/>
        </w:rPr>
      </w:pPr>
    </w:p>
    <w:p w14:paraId="510AB1A7" w14:textId="77777777" w:rsidR="006A1CE4" w:rsidRPr="00E67E0D" w:rsidRDefault="006A1CE4" w:rsidP="00E7499B">
      <w:pPr>
        <w:pStyle w:val="PL"/>
        <w:rPr>
          <w:noProof w:val="0"/>
          <w:snapToGrid w:val="0"/>
        </w:rPr>
      </w:pPr>
      <w:r w:rsidRPr="00E67E0D">
        <w:rPr>
          <w:noProof w:val="0"/>
          <w:snapToGrid w:val="0"/>
        </w:rPr>
        <w:t>NGRANTraceID ::= OCTET STRING (SIZE(8))</w:t>
      </w:r>
    </w:p>
    <w:p w14:paraId="224E2D0F" w14:textId="77777777" w:rsidR="006A1CE4" w:rsidRPr="00E67E0D" w:rsidRDefault="006A1CE4" w:rsidP="00E7499B">
      <w:pPr>
        <w:pStyle w:val="PL"/>
        <w:rPr>
          <w:noProof w:val="0"/>
          <w:snapToGrid w:val="0"/>
        </w:rPr>
      </w:pPr>
    </w:p>
    <w:p w14:paraId="2C2366AD" w14:textId="77777777" w:rsidR="006A1CE4" w:rsidRPr="00E67E0D" w:rsidRDefault="006A1CE4" w:rsidP="00E7499B">
      <w:pPr>
        <w:pStyle w:val="PL"/>
        <w:spacing w:line="0" w:lineRule="atLeast"/>
        <w:rPr>
          <w:noProof w:val="0"/>
          <w:snapToGrid w:val="0"/>
        </w:rPr>
      </w:pPr>
      <w:r w:rsidRPr="00E67E0D">
        <w:rPr>
          <w:noProof w:val="0"/>
          <w:snapToGrid w:val="0"/>
        </w:rPr>
        <w:t>NonDynamic5QIDescriptor ::= SEQUENCE {</w:t>
      </w:r>
    </w:p>
    <w:p w14:paraId="6526C699" w14:textId="77777777" w:rsidR="006A1CE4" w:rsidRPr="00E67E0D" w:rsidRDefault="006A1CE4" w:rsidP="00E7499B">
      <w:pPr>
        <w:pStyle w:val="PL"/>
        <w:spacing w:line="0" w:lineRule="atLeast"/>
        <w:rPr>
          <w:noProof w:val="0"/>
          <w:snapToGrid w:val="0"/>
        </w:rPr>
      </w:pPr>
      <w:r w:rsidRPr="00E67E0D">
        <w:rPr>
          <w:noProof w:val="0"/>
          <w:snapToGrid w:val="0"/>
        </w:rPr>
        <w:tab/>
        <w:t>fiveQI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FiveQI,</w:t>
      </w:r>
    </w:p>
    <w:p w14:paraId="1B9DCDED" w14:textId="77777777" w:rsidR="006A1CE4" w:rsidRPr="00E67E0D" w:rsidRDefault="006A1CE4" w:rsidP="00E7499B">
      <w:pPr>
        <w:pStyle w:val="PL"/>
        <w:spacing w:line="0" w:lineRule="atLeast"/>
        <w:rPr>
          <w:noProof w:val="0"/>
          <w:snapToGrid w:val="0"/>
        </w:rPr>
      </w:pPr>
      <w:r w:rsidRPr="00E67E0D">
        <w:rPr>
          <w:noProof w:val="0"/>
          <w:snapToGrid w:val="0"/>
        </w:rPr>
        <w:tab/>
        <w:t>priorityLevelQos</w:t>
      </w:r>
      <w:r w:rsidRPr="00E67E0D">
        <w:rPr>
          <w:noProof w:val="0"/>
          <w:snapToGrid w:val="0"/>
        </w:rPr>
        <w:tab/>
      </w:r>
      <w:r w:rsidRPr="00E67E0D">
        <w:rPr>
          <w:noProof w:val="0"/>
          <w:snapToGrid w:val="0"/>
        </w:rPr>
        <w:tab/>
      </w:r>
      <w:r w:rsidRPr="00E67E0D">
        <w:rPr>
          <w:noProof w:val="0"/>
          <w:snapToGrid w:val="0"/>
        </w:rPr>
        <w:tab/>
        <w:t>PriorityLevelQos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0FF1B79F" w14:textId="77777777" w:rsidR="006A1CE4" w:rsidRPr="00E67E0D" w:rsidRDefault="006A1CE4" w:rsidP="00E7499B">
      <w:pPr>
        <w:pStyle w:val="PL"/>
        <w:spacing w:line="0" w:lineRule="atLeast"/>
        <w:rPr>
          <w:noProof w:val="0"/>
          <w:snapToGrid w:val="0"/>
        </w:rPr>
      </w:pPr>
      <w:r w:rsidRPr="00E67E0D">
        <w:rPr>
          <w:noProof w:val="0"/>
          <w:snapToGrid w:val="0"/>
        </w:rPr>
        <w:tab/>
        <w:t>averagingWindow</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AveragingWindow</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471DFCEB" w14:textId="77777777" w:rsidR="006A1CE4" w:rsidRPr="00E67E0D" w:rsidRDefault="006A1CE4" w:rsidP="00E7499B">
      <w:pPr>
        <w:pStyle w:val="PL"/>
        <w:spacing w:line="0" w:lineRule="atLeast"/>
        <w:rPr>
          <w:noProof w:val="0"/>
          <w:snapToGrid w:val="0"/>
        </w:rPr>
      </w:pPr>
      <w:r w:rsidRPr="00E67E0D">
        <w:rPr>
          <w:noProof w:val="0"/>
          <w:snapToGrid w:val="0"/>
        </w:rPr>
        <w:tab/>
        <w:t>maximumDataBurstVolume</w:t>
      </w:r>
      <w:r w:rsidRPr="00E67E0D">
        <w:rPr>
          <w:noProof w:val="0"/>
          <w:snapToGrid w:val="0"/>
        </w:rPr>
        <w:tab/>
      </w:r>
      <w:r w:rsidRPr="00E67E0D">
        <w:rPr>
          <w:noProof w:val="0"/>
          <w:snapToGrid w:val="0"/>
        </w:rPr>
        <w:tab/>
        <w:t>MaximumDataBurstVolume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647C9903"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{NonDynamic5QIDescriptor-ExtIEs} }</w:t>
      </w:r>
      <w:r w:rsidRPr="00E67E0D">
        <w:rPr>
          <w:noProof w:val="0"/>
          <w:snapToGrid w:val="0"/>
        </w:rPr>
        <w:tab/>
        <w:t>OPTIONAL,</w:t>
      </w:r>
    </w:p>
    <w:p w14:paraId="1B06F989"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759FB064" w14:textId="77777777" w:rsidR="006A1CE4" w:rsidRPr="00E67E0D" w:rsidRDefault="006A1CE4" w:rsidP="00E7499B">
      <w:pPr>
        <w:pStyle w:val="PL"/>
        <w:spacing w:line="0" w:lineRule="atLeast"/>
        <w:rPr>
          <w:noProof w:val="0"/>
          <w:snapToGrid w:val="0"/>
        </w:rPr>
      </w:pPr>
      <w:r w:rsidRPr="00E67E0D">
        <w:rPr>
          <w:noProof w:val="0"/>
          <w:snapToGrid w:val="0"/>
        </w:rPr>
        <w:t>}</w:t>
      </w:r>
    </w:p>
    <w:p w14:paraId="0A3EF24E" w14:textId="77777777" w:rsidR="006A1CE4" w:rsidRPr="00E67E0D" w:rsidRDefault="006A1CE4" w:rsidP="00E7499B">
      <w:pPr>
        <w:pStyle w:val="PL"/>
        <w:spacing w:line="0" w:lineRule="atLeast"/>
        <w:rPr>
          <w:noProof w:val="0"/>
          <w:snapToGrid w:val="0"/>
        </w:rPr>
      </w:pPr>
    </w:p>
    <w:p w14:paraId="2BE2451F" w14:textId="77777777" w:rsidR="006A1CE4" w:rsidRPr="00E67E0D" w:rsidRDefault="006A1CE4" w:rsidP="00E7499B">
      <w:pPr>
        <w:pStyle w:val="PL"/>
        <w:rPr>
          <w:noProof w:val="0"/>
          <w:snapToGrid w:val="0"/>
        </w:rPr>
      </w:pPr>
      <w:r w:rsidRPr="00E67E0D">
        <w:rPr>
          <w:noProof w:val="0"/>
          <w:snapToGrid w:val="0"/>
        </w:rPr>
        <w:t>NonDynamic5QIDescriptor-ExtIEs NGAP-PROTOCOL-EXTENSION ::= {</w:t>
      </w:r>
    </w:p>
    <w:p w14:paraId="2282853D" w14:textId="77777777" w:rsidR="006A1CE4" w:rsidRPr="00E67E0D" w:rsidRDefault="006A1CE4" w:rsidP="00E7499B">
      <w:pPr>
        <w:pStyle w:val="PL"/>
        <w:rPr>
          <w:noProof w:val="0"/>
          <w:snapToGrid w:val="0"/>
        </w:rPr>
      </w:pPr>
      <w:r w:rsidRPr="00E67E0D">
        <w:rPr>
          <w:noProof w:val="0"/>
          <w:snapToGrid w:val="0"/>
        </w:rPr>
        <w:tab/>
        <w:t>...</w:t>
      </w:r>
    </w:p>
    <w:p w14:paraId="043E39E0" w14:textId="77777777" w:rsidR="006A1CE4" w:rsidRPr="00E67E0D" w:rsidRDefault="006A1CE4" w:rsidP="00E7499B">
      <w:pPr>
        <w:pStyle w:val="PL"/>
        <w:spacing w:line="0" w:lineRule="atLeast"/>
        <w:rPr>
          <w:noProof w:val="0"/>
          <w:snapToGrid w:val="0"/>
        </w:rPr>
      </w:pPr>
      <w:r w:rsidRPr="00E67E0D">
        <w:rPr>
          <w:noProof w:val="0"/>
          <w:snapToGrid w:val="0"/>
        </w:rPr>
        <w:t>}</w:t>
      </w:r>
    </w:p>
    <w:p w14:paraId="623EE924" w14:textId="77777777" w:rsidR="006A1CE4" w:rsidRPr="00E67E0D" w:rsidRDefault="006A1CE4" w:rsidP="00E7499B">
      <w:pPr>
        <w:pStyle w:val="PL"/>
        <w:spacing w:line="0" w:lineRule="atLeast"/>
        <w:rPr>
          <w:noProof w:val="0"/>
          <w:snapToGrid w:val="0"/>
        </w:rPr>
      </w:pPr>
    </w:p>
    <w:p w14:paraId="2282EEB5" w14:textId="77777777" w:rsidR="006A1CE4" w:rsidRPr="00E67E0D" w:rsidRDefault="006A1CE4" w:rsidP="00E7499B">
      <w:pPr>
        <w:pStyle w:val="PL"/>
        <w:rPr>
          <w:noProof w:val="0"/>
          <w:snapToGrid w:val="0"/>
        </w:rPr>
      </w:pPr>
      <w:r w:rsidRPr="00E67E0D">
        <w:rPr>
          <w:noProof w:val="0"/>
          <w:snapToGrid w:val="0"/>
        </w:rPr>
        <w:t>NotAllowedTACs ::= SEQUENCE (SIZE(1..</w:t>
      </w:r>
      <w:r w:rsidRPr="00E67E0D">
        <w:rPr>
          <w:noProof w:val="0"/>
        </w:rPr>
        <w:t>maxnoofAllowedAreas</w:t>
      </w:r>
      <w:r w:rsidRPr="00E67E0D">
        <w:rPr>
          <w:noProof w:val="0"/>
          <w:snapToGrid w:val="0"/>
        </w:rPr>
        <w:t>)) OF TAC</w:t>
      </w:r>
    </w:p>
    <w:p w14:paraId="140C6D6C" w14:textId="77777777" w:rsidR="006A1CE4" w:rsidRPr="00E67E0D" w:rsidRDefault="006A1CE4" w:rsidP="00E7499B">
      <w:pPr>
        <w:pStyle w:val="PL"/>
        <w:rPr>
          <w:noProof w:val="0"/>
          <w:snapToGrid w:val="0"/>
        </w:rPr>
      </w:pPr>
    </w:p>
    <w:p w14:paraId="3BCE8FA4" w14:textId="77777777" w:rsidR="006A1CE4" w:rsidRPr="00E67E0D" w:rsidRDefault="006A1CE4" w:rsidP="00E7499B">
      <w:pPr>
        <w:pStyle w:val="PL"/>
        <w:rPr>
          <w:noProof w:val="0"/>
          <w:snapToGrid w:val="0"/>
        </w:rPr>
      </w:pPr>
      <w:r w:rsidRPr="00E67E0D">
        <w:rPr>
          <w:noProof w:val="0"/>
          <w:snapToGrid w:val="0"/>
        </w:rPr>
        <w:t>NotificationCause ::= ENUMERATED {</w:t>
      </w:r>
    </w:p>
    <w:p w14:paraId="7E696463" w14:textId="77777777" w:rsidR="006A1CE4" w:rsidRPr="00E67E0D" w:rsidRDefault="006A1CE4" w:rsidP="00E7499B">
      <w:pPr>
        <w:pStyle w:val="PL"/>
        <w:rPr>
          <w:noProof w:val="0"/>
          <w:snapToGrid w:val="0"/>
        </w:rPr>
      </w:pPr>
      <w:r w:rsidRPr="00E67E0D">
        <w:rPr>
          <w:noProof w:val="0"/>
          <w:snapToGrid w:val="0"/>
        </w:rPr>
        <w:tab/>
        <w:t>fulfilled,</w:t>
      </w:r>
    </w:p>
    <w:p w14:paraId="2C3D13B1" w14:textId="77777777" w:rsidR="006A1CE4" w:rsidRPr="00E67E0D" w:rsidRDefault="006A1CE4" w:rsidP="00E7499B">
      <w:pPr>
        <w:pStyle w:val="PL"/>
        <w:rPr>
          <w:noProof w:val="0"/>
          <w:snapToGrid w:val="0"/>
        </w:rPr>
      </w:pPr>
      <w:r w:rsidRPr="00E67E0D">
        <w:rPr>
          <w:noProof w:val="0"/>
          <w:snapToGrid w:val="0"/>
        </w:rPr>
        <w:tab/>
        <w:t>not-fulfilled,</w:t>
      </w:r>
    </w:p>
    <w:p w14:paraId="3E292C2B" w14:textId="77777777" w:rsidR="006A1CE4" w:rsidRPr="00E67E0D" w:rsidRDefault="006A1CE4" w:rsidP="00E7499B">
      <w:pPr>
        <w:pStyle w:val="PL"/>
        <w:rPr>
          <w:noProof w:val="0"/>
          <w:snapToGrid w:val="0"/>
        </w:rPr>
      </w:pPr>
      <w:r w:rsidRPr="00E67E0D">
        <w:rPr>
          <w:noProof w:val="0"/>
          <w:snapToGrid w:val="0"/>
        </w:rPr>
        <w:tab/>
        <w:t>...</w:t>
      </w:r>
    </w:p>
    <w:p w14:paraId="4C90304F" w14:textId="77777777" w:rsidR="006A1CE4" w:rsidRPr="00E67E0D" w:rsidRDefault="006A1CE4" w:rsidP="00E7499B">
      <w:pPr>
        <w:pStyle w:val="PL"/>
        <w:rPr>
          <w:noProof w:val="0"/>
          <w:snapToGrid w:val="0"/>
        </w:rPr>
      </w:pPr>
      <w:r w:rsidRPr="00E67E0D">
        <w:rPr>
          <w:noProof w:val="0"/>
          <w:snapToGrid w:val="0"/>
        </w:rPr>
        <w:t>}</w:t>
      </w:r>
    </w:p>
    <w:p w14:paraId="529A1380" w14:textId="77777777" w:rsidR="006A1CE4" w:rsidRPr="00E67E0D" w:rsidRDefault="006A1CE4" w:rsidP="00E7499B">
      <w:pPr>
        <w:pStyle w:val="PL"/>
        <w:rPr>
          <w:noProof w:val="0"/>
          <w:snapToGrid w:val="0"/>
        </w:rPr>
      </w:pPr>
    </w:p>
    <w:p w14:paraId="7BEAF64E" w14:textId="77777777" w:rsidR="006A1CE4" w:rsidRPr="00E67E0D" w:rsidRDefault="006A1CE4" w:rsidP="00E7499B">
      <w:pPr>
        <w:pStyle w:val="PL"/>
        <w:rPr>
          <w:noProof w:val="0"/>
          <w:snapToGrid w:val="0"/>
        </w:rPr>
      </w:pPr>
      <w:r w:rsidRPr="00E67E0D">
        <w:rPr>
          <w:noProof w:val="0"/>
          <w:snapToGrid w:val="0"/>
        </w:rPr>
        <w:t>NotificationControl ::= ENUMERATED {</w:t>
      </w:r>
    </w:p>
    <w:p w14:paraId="7FF8023F" w14:textId="31F1EC1B" w:rsidR="006A1CE4" w:rsidRPr="00E67E0D" w:rsidRDefault="006A1CE4" w:rsidP="00E7499B">
      <w:pPr>
        <w:pStyle w:val="PL"/>
        <w:rPr>
          <w:noProof w:val="0"/>
          <w:snapToGrid w:val="0"/>
        </w:rPr>
      </w:pPr>
      <w:r w:rsidRPr="00E67E0D">
        <w:rPr>
          <w:noProof w:val="0"/>
          <w:snapToGrid w:val="0"/>
        </w:rPr>
        <w:tab/>
        <w:t>notification-</w:t>
      </w:r>
      <w:del w:id="6624" w:author="Issam" w:date="2019-02-12T23:38:00Z">
        <w:r w:rsidR="00AE297A" w:rsidRPr="00FF6A95">
          <w:rPr>
            <w:noProof w:val="0"/>
            <w:snapToGrid w:val="0"/>
          </w:rPr>
          <w:delText>enabled</w:delText>
        </w:r>
      </w:del>
      <w:ins w:id="6625" w:author="Issam" w:date="2019-02-12T23:38:00Z">
        <w:r w:rsidRPr="00E67E0D">
          <w:rPr>
            <w:noProof w:val="0"/>
            <w:snapToGrid w:val="0"/>
          </w:rPr>
          <w:t>requested</w:t>
        </w:r>
      </w:ins>
      <w:r w:rsidRPr="00E67E0D">
        <w:rPr>
          <w:noProof w:val="0"/>
          <w:snapToGrid w:val="0"/>
        </w:rPr>
        <w:t>,</w:t>
      </w:r>
    </w:p>
    <w:p w14:paraId="687B2B16" w14:textId="77777777" w:rsidR="006A1CE4" w:rsidRPr="00E67E0D" w:rsidRDefault="006A1CE4" w:rsidP="00E7499B">
      <w:pPr>
        <w:pStyle w:val="PL"/>
        <w:rPr>
          <w:noProof w:val="0"/>
          <w:snapToGrid w:val="0"/>
        </w:rPr>
      </w:pPr>
      <w:r w:rsidRPr="00E67E0D">
        <w:rPr>
          <w:noProof w:val="0"/>
          <w:snapToGrid w:val="0"/>
        </w:rPr>
        <w:tab/>
        <w:t>...</w:t>
      </w:r>
    </w:p>
    <w:p w14:paraId="5830E31A" w14:textId="77777777" w:rsidR="006A1CE4" w:rsidRPr="00E67E0D" w:rsidRDefault="006A1CE4" w:rsidP="00E7499B">
      <w:pPr>
        <w:pStyle w:val="PL"/>
        <w:rPr>
          <w:noProof w:val="0"/>
          <w:snapToGrid w:val="0"/>
        </w:rPr>
      </w:pPr>
      <w:r w:rsidRPr="00E67E0D">
        <w:rPr>
          <w:noProof w:val="0"/>
          <w:snapToGrid w:val="0"/>
        </w:rPr>
        <w:t>}</w:t>
      </w:r>
    </w:p>
    <w:p w14:paraId="66853CCD" w14:textId="77777777" w:rsidR="006A1CE4" w:rsidRPr="00E67E0D" w:rsidRDefault="006A1CE4" w:rsidP="00E7499B">
      <w:pPr>
        <w:pStyle w:val="PL"/>
        <w:rPr>
          <w:noProof w:val="0"/>
          <w:snapToGrid w:val="0"/>
        </w:rPr>
      </w:pPr>
    </w:p>
    <w:p w14:paraId="207A74F1" w14:textId="77777777" w:rsidR="006A1CE4" w:rsidRPr="00E67E0D" w:rsidRDefault="006A1CE4" w:rsidP="00E7499B">
      <w:pPr>
        <w:pStyle w:val="PL"/>
        <w:rPr>
          <w:noProof w:val="0"/>
          <w:snapToGrid w:val="0"/>
        </w:rPr>
      </w:pPr>
      <w:r w:rsidRPr="00E67E0D">
        <w:rPr>
          <w:noProof w:val="0"/>
          <w:snapToGrid w:val="0"/>
        </w:rPr>
        <w:t>NRCellIdentity ::= BIT STRING (SIZE(36))</w:t>
      </w:r>
    </w:p>
    <w:p w14:paraId="14E50DAE" w14:textId="77777777" w:rsidR="006A1CE4" w:rsidRPr="00E67E0D" w:rsidRDefault="006A1CE4" w:rsidP="00E7499B">
      <w:pPr>
        <w:pStyle w:val="PL"/>
        <w:spacing w:line="0" w:lineRule="atLeast"/>
        <w:rPr>
          <w:noProof w:val="0"/>
          <w:snapToGrid w:val="0"/>
          <w:lang w:eastAsia="zh-CN"/>
        </w:rPr>
      </w:pPr>
    </w:p>
    <w:p w14:paraId="324A94AB" w14:textId="77777777" w:rsidR="006A1CE4" w:rsidRPr="00E67E0D" w:rsidRDefault="006A1CE4" w:rsidP="00E7499B">
      <w:pPr>
        <w:pStyle w:val="PL"/>
        <w:rPr>
          <w:noProof w:val="0"/>
          <w:snapToGrid w:val="0"/>
        </w:rPr>
      </w:pPr>
      <w:r w:rsidRPr="00E67E0D">
        <w:rPr>
          <w:noProof w:val="0"/>
          <w:snapToGrid w:val="0"/>
        </w:rPr>
        <w:t>NR-CGI ::= SEQUENCE {</w:t>
      </w:r>
    </w:p>
    <w:p w14:paraId="72363065" w14:textId="77777777" w:rsidR="006A1CE4" w:rsidRPr="00E67E0D" w:rsidRDefault="006A1CE4" w:rsidP="00E7499B">
      <w:pPr>
        <w:pStyle w:val="PL"/>
        <w:rPr>
          <w:noProof w:val="0"/>
          <w:snapToGrid w:val="0"/>
        </w:rPr>
      </w:pPr>
      <w:r w:rsidRPr="00E67E0D">
        <w:rPr>
          <w:noProof w:val="0"/>
          <w:snapToGrid w:val="0"/>
        </w:rPr>
        <w:tab/>
        <w:t>pLMNIdentity</w:t>
      </w:r>
      <w:r w:rsidRPr="00E67E0D">
        <w:rPr>
          <w:noProof w:val="0"/>
          <w:snapToGrid w:val="0"/>
        </w:rPr>
        <w:tab/>
      </w:r>
      <w:r w:rsidRPr="00E67E0D">
        <w:rPr>
          <w:noProof w:val="0"/>
          <w:snapToGrid w:val="0"/>
        </w:rPr>
        <w:tab/>
        <w:t>PLMNIdentity,</w:t>
      </w:r>
    </w:p>
    <w:p w14:paraId="23EB8F73" w14:textId="77777777" w:rsidR="006A1CE4" w:rsidRPr="00E67E0D" w:rsidRDefault="006A1CE4" w:rsidP="00E7499B">
      <w:pPr>
        <w:pStyle w:val="PL"/>
        <w:rPr>
          <w:noProof w:val="0"/>
          <w:snapToGrid w:val="0"/>
        </w:rPr>
      </w:pPr>
      <w:r w:rsidRPr="00E67E0D">
        <w:rPr>
          <w:noProof w:val="0"/>
          <w:snapToGrid w:val="0"/>
        </w:rPr>
        <w:tab/>
        <w:t>nRCellIdentity</w:t>
      </w:r>
      <w:r w:rsidRPr="00E67E0D">
        <w:rPr>
          <w:noProof w:val="0"/>
          <w:snapToGrid w:val="0"/>
        </w:rPr>
        <w:tab/>
      </w:r>
      <w:r w:rsidRPr="00E67E0D">
        <w:rPr>
          <w:noProof w:val="0"/>
          <w:snapToGrid w:val="0"/>
        </w:rPr>
        <w:tab/>
        <w:t>NRCellIdentity,</w:t>
      </w:r>
    </w:p>
    <w:p w14:paraId="1EEAF2E4"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{NR-CGI-ExtIEs} } OPTIONAL,</w:t>
      </w:r>
    </w:p>
    <w:p w14:paraId="3674CC93" w14:textId="77777777" w:rsidR="006A1CE4" w:rsidRPr="00E67E0D" w:rsidRDefault="006A1CE4" w:rsidP="00E7499B">
      <w:pPr>
        <w:pStyle w:val="PL"/>
        <w:rPr>
          <w:noProof w:val="0"/>
          <w:snapToGrid w:val="0"/>
        </w:rPr>
      </w:pPr>
      <w:r w:rsidRPr="00E67E0D">
        <w:rPr>
          <w:noProof w:val="0"/>
          <w:snapToGrid w:val="0"/>
        </w:rPr>
        <w:tab/>
        <w:t>...</w:t>
      </w:r>
    </w:p>
    <w:p w14:paraId="39D902A3" w14:textId="77777777" w:rsidR="006A1CE4" w:rsidRPr="00E67E0D" w:rsidRDefault="006A1CE4" w:rsidP="00E7499B">
      <w:pPr>
        <w:pStyle w:val="PL"/>
        <w:rPr>
          <w:noProof w:val="0"/>
          <w:snapToGrid w:val="0"/>
        </w:rPr>
      </w:pPr>
      <w:r w:rsidRPr="00E67E0D">
        <w:rPr>
          <w:noProof w:val="0"/>
          <w:snapToGrid w:val="0"/>
        </w:rPr>
        <w:t>}</w:t>
      </w:r>
    </w:p>
    <w:p w14:paraId="5546FBE2" w14:textId="77777777" w:rsidR="006A1CE4" w:rsidRPr="00E67E0D" w:rsidRDefault="006A1CE4" w:rsidP="00E7499B">
      <w:pPr>
        <w:pStyle w:val="PL"/>
        <w:rPr>
          <w:noProof w:val="0"/>
          <w:snapToGrid w:val="0"/>
        </w:rPr>
      </w:pPr>
    </w:p>
    <w:p w14:paraId="1F39F0AF" w14:textId="77777777" w:rsidR="006A1CE4" w:rsidRPr="00E67E0D" w:rsidRDefault="006A1CE4" w:rsidP="00E7499B">
      <w:pPr>
        <w:pStyle w:val="PL"/>
        <w:rPr>
          <w:noProof w:val="0"/>
          <w:snapToGrid w:val="0"/>
        </w:rPr>
      </w:pPr>
      <w:r w:rsidRPr="00E67E0D">
        <w:rPr>
          <w:noProof w:val="0"/>
          <w:snapToGrid w:val="0"/>
        </w:rPr>
        <w:t>NR-CGI-ExtIEs NGAP-PROTOCOL-EXTENSION ::= {</w:t>
      </w:r>
    </w:p>
    <w:p w14:paraId="0CD32C6A" w14:textId="77777777" w:rsidR="006A1CE4" w:rsidRPr="00E67E0D" w:rsidRDefault="006A1CE4" w:rsidP="00E7499B">
      <w:pPr>
        <w:pStyle w:val="PL"/>
        <w:rPr>
          <w:noProof w:val="0"/>
          <w:snapToGrid w:val="0"/>
        </w:rPr>
      </w:pPr>
      <w:r w:rsidRPr="00E67E0D">
        <w:rPr>
          <w:noProof w:val="0"/>
          <w:snapToGrid w:val="0"/>
        </w:rPr>
        <w:tab/>
        <w:t>...</w:t>
      </w:r>
    </w:p>
    <w:p w14:paraId="1C5B92E3" w14:textId="77777777" w:rsidR="006A1CE4" w:rsidRPr="00E67E0D" w:rsidRDefault="006A1CE4" w:rsidP="00E7499B">
      <w:pPr>
        <w:pStyle w:val="PL"/>
        <w:rPr>
          <w:noProof w:val="0"/>
          <w:snapToGrid w:val="0"/>
        </w:rPr>
      </w:pPr>
      <w:r w:rsidRPr="00E67E0D">
        <w:rPr>
          <w:noProof w:val="0"/>
          <w:snapToGrid w:val="0"/>
        </w:rPr>
        <w:t>}</w:t>
      </w:r>
    </w:p>
    <w:p w14:paraId="001EC0AC" w14:textId="77777777" w:rsidR="006A1CE4" w:rsidRPr="00E67E0D" w:rsidRDefault="006A1CE4" w:rsidP="00E7499B">
      <w:pPr>
        <w:pStyle w:val="PL"/>
        <w:rPr>
          <w:noProof w:val="0"/>
          <w:snapToGrid w:val="0"/>
        </w:rPr>
      </w:pPr>
    </w:p>
    <w:p w14:paraId="36D22E6C" w14:textId="77777777" w:rsidR="006A1CE4" w:rsidRPr="00E67E0D" w:rsidRDefault="006A1CE4" w:rsidP="00E7499B">
      <w:pPr>
        <w:pStyle w:val="PL"/>
        <w:spacing w:line="0" w:lineRule="atLeast"/>
        <w:rPr>
          <w:noProof w:val="0"/>
          <w:snapToGrid w:val="0"/>
        </w:rPr>
      </w:pPr>
      <w:r w:rsidRPr="00E67E0D">
        <w:rPr>
          <w:noProof w:val="0"/>
          <w:snapToGrid w:val="0"/>
        </w:rPr>
        <w:t>NR-CGIList ::= SEQUENCE (SIZE(1..maxnoofCellsingNB)) OF NR-CGI</w:t>
      </w:r>
    </w:p>
    <w:p w14:paraId="384BB7F5" w14:textId="77777777" w:rsidR="006A1CE4" w:rsidRPr="00E67E0D" w:rsidRDefault="006A1CE4" w:rsidP="00E7499B">
      <w:pPr>
        <w:pStyle w:val="PL"/>
        <w:rPr>
          <w:noProof w:val="0"/>
          <w:snapToGrid w:val="0"/>
        </w:rPr>
      </w:pPr>
    </w:p>
    <w:p w14:paraId="4BDD083F" w14:textId="77777777" w:rsidR="006A1CE4" w:rsidRPr="00E67E0D" w:rsidRDefault="006A1CE4" w:rsidP="00E7499B">
      <w:pPr>
        <w:pStyle w:val="PL"/>
        <w:rPr>
          <w:noProof w:val="0"/>
        </w:rPr>
      </w:pPr>
      <w:r w:rsidRPr="00E67E0D">
        <w:rPr>
          <w:noProof w:val="0"/>
        </w:rPr>
        <w:t>NR-CGIListForWarning ::= SEQUENCE (SIZE(1..maxnoofCellIDforWarning)) OF NR-CGI</w:t>
      </w:r>
    </w:p>
    <w:p w14:paraId="79923558" w14:textId="77777777" w:rsidR="006A1CE4" w:rsidRPr="00E67E0D" w:rsidRDefault="006A1CE4" w:rsidP="00E7499B">
      <w:pPr>
        <w:pStyle w:val="PL"/>
        <w:rPr>
          <w:noProof w:val="0"/>
        </w:rPr>
      </w:pPr>
    </w:p>
    <w:p w14:paraId="791576B6" w14:textId="77777777" w:rsidR="006A1CE4" w:rsidRPr="00E67E0D" w:rsidRDefault="006A1CE4" w:rsidP="00E7499B">
      <w:pPr>
        <w:pStyle w:val="PL"/>
        <w:rPr>
          <w:noProof w:val="0"/>
          <w:snapToGrid w:val="0"/>
        </w:rPr>
      </w:pPr>
      <w:r w:rsidRPr="00E67E0D">
        <w:rPr>
          <w:noProof w:val="0"/>
          <w:snapToGrid w:val="0"/>
        </w:rPr>
        <w:t>NRencryptionAlgorithms ::= BIT STRING (SIZE(16, ...))</w:t>
      </w:r>
    </w:p>
    <w:p w14:paraId="47782D29" w14:textId="77777777" w:rsidR="006A1CE4" w:rsidRPr="00E67E0D" w:rsidRDefault="006A1CE4" w:rsidP="00E7499B">
      <w:pPr>
        <w:pStyle w:val="PL"/>
        <w:rPr>
          <w:noProof w:val="0"/>
          <w:snapToGrid w:val="0"/>
        </w:rPr>
      </w:pPr>
    </w:p>
    <w:p w14:paraId="68696046" w14:textId="77777777" w:rsidR="006A1CE4" w:rsidRPr="00E67E0D" w:rsidRDefault="006A1CE4" w:rsidP="00E7499B">
      <w:pPr>
        <w:pStyle w:val="PL"/>
        <w:rPr>
          <w:noProof w:val="0"/>
          <w:snapToGrid w:val="0"/>
        </w:rPr>
      </w:pPr>
      <w:r w:rsidRPr="00E67E0D">
        <w:rPr>
          <w:noProof w:val="0"/>
          <w:snapToGrid w:val="0"/>
        </w:rPr>
        <w:t>NRintegrityProtectionAlgorithms ::= BIT STRING (SIZE(16, ...))</w:t>
      </w:r>
    </w:p>
    <w:p w14:paraId="2D9F4A3A" w14:textId="77777777" w:rsidR="006A1CE4" w:rsidRPr="00E67E0D" w:rsidRDefault="006A1CE4" w:rsidP="00E7499B">
      <w:pPr>
        <w:pStyle w:val="PL"/>
        <w:rPr>
          <w:noProof w:val="0"/>
          <w:snapToGrid w:val="0"/>
          <w:lang w:eastAsia="zh-CN"/>
        </w:rPr>
      </w:pPr>
    </w:p>
    <w:p w14:paraId="52EF6305" w14:textId="77777777" w:rsidR="006A1CE4" w:rsidRPr="00E67E0D" w:rsidRDefault="006A1CE4" w:rsidP="00E7499B">
      <w:pPr>
        <w:pStyle w:val="PL"/>
        <w:rPr>
          <w:noProof w:val="0"/>
          <w:snapToGrid w:val="0"/>
          <w:lang w:eastAsia="zh-CN"/>
        </w:rPr>
      </w:pPr>
      <w:r w:rsidRPr="00E67E0D">
        <w:rPr>
          <w:noProof w:val="0"/>
          <w:snapToGrid w:val="0"/>
          <w:lang w:eastAsia="zh-CN"/>
        </w:rPr>
        <w:t>NRPPa</w:t>
      </w:r>
      <w:r w:rsidRPr="00E67E0D">
        <w:rPr>
          <w:noProof w:val="0"/>
          <w:snapToGrid w:val="0"/>
        </w:rPr>
        <w:t>-PDU ::= OCTET STRING</w:t>
      </w:r>
    </w:p>
    <w:p w14:paraId="44B68963" w14:textId="77777777" w:rsidR="006A1CE4" w:rsidRPr="00E67E0D" w:rsidRDefault="006A1CE4" w:rsidP="00E7499B">
      <w:pPr>
        <w:pStyle w:val="PL"/>
        <w:rPr>
          <w:noProof w:val="0"/>
          <w:snapToGrid w:val="0"/>
        </w:rPr>
      </w:pPr>
    </w:p>
    <w:p w14:paraId="29C17B40" w14:textId="77777777" w:rsidR="006A1CE4" w:rsidRPr="00E67E0D" w:rsidRDefault="006A1CE4" w:rsidP="00E7499B">
      <w:pPr>
        <w:pStyle w:val="PL"/>
        <w:rPr>
          <w:noProof w:val="0"/>
          <w:snapToGrid w:val="0"/>
        </w:rPr>
      </w:pPr>
      <w:r w:rsidRPr="00E67E0D">
        <w:rPr>
          <w:noProof w:val="0"/>
          <w:snapToGrid w:val="0"/>
        </w:rPr>
        <w:t>NumberOfBroadcasts ::= INTEGER (0..65535)</w:t>
      </w:r>
    </w:p>
    <w:p w14:paraId="7EA20962" w14:textId="77777777" w:rsidR="006A1CE4" w:rsidRPr="00E67E0D" w:rsidRDefault="006A1CE4" w:rsidP="00E7499B">
      <w:pPr>
        <w:pStyle w:val="PL"/>
        <w:rPr>
          <w:noProof w:val="0"/>
          <w:snapToGrid w:val="0"/>
        </w:rPr>
      </w:pPr>
    </w:p>
    <w:p w14:paraId="294EEB37" w14:textId="77777777" w:rsidR="006A1CE4" w:rsidRPr="00E67E0D" w:rsidRDefault="006A1CE4" w:rsidP="00E7499B">
      <w:pPr>
        <w:pStyle w:val="PL"/>
        <w:rPr>
          <w:noProof w:val="0"/>
          <w:snapToGrid w:val="0"/>
        </w:rPr>
      </w:pPr>
      <w:r w:rsidRPr="00E67E0D">
        <w:rPr>
          <w:noProof w:val="0"/>
          <w:snapToGrid w:val="0"/>
        </w:rPr>
        <w:t>NumberOfBroadcastsRequested ::= INTEGER (0..65535)</w:t>
      </w:r>
    </w:p>
    <w:p w14:paraId="53A26523" w14:textId="77777777" w:rsidR="006A1CE4" w:rsidRPr="00E67E0D" w:rsidRDefault="006A1CE4" w:rsidP="00E7499B">
      <w:pPr>
        <w:pStyle w:val="PL"/>
        <w:rPr>
          <w:noProof w:val="0"/>
          <w:snapToGrid w:val="0"/>
        </w:rPr>
      </w:pPr>
    </w:p>
    <w:p w14:paraId="180EC67C" w14:textId="77777777" w:rsidR="006A1CE4" w:rsidRPr="00E67E0D" w:rsidRDefault="006A1CE4" w:rsidP="00E7499B">
      <w:pPr>
        <w:pStyle w:val="PL"/>
        <w:outlineLvl w:val="3"/>
        <w:rPr>
          <w:noProof w:val="0"/>
          <w:snapToGrid w:val="0"/>
        </w:rPr>
      </w:pPr>
      <w:r w:rsidRPr="00E67E0D">
        <w:rPr>
          <w:noProof w:val="0"/>
          <w:snapToGrid w:val="0"/>
        </w:rPr>
        <w:t>-- O</w:t>
      </w:r>
    </w:p>
    <w:p w14:paraId="09E14390" w14:textId="77777777" w:rsidR="006A1CE4" w:rsidRPr="00E67E0D" w:rsidRDefault="006A1CE4" w:rsidP="00E7499B">
      <w:pPr>
        <w:pStyle w:val="PL"/>
        <w:outlineLvl w:val="3"/>
        <w:rPr>
          <w:noProof w:val="0"/>
          <w:snapToGrid w:val="0"/>
        </w:rPr>
      </w:pPr>
    </w:p>
    <w:p w14:paraId="21E9ADDA" w14:textId="77777777" w:rsidR="006A1CE4" w:rsidRPr="00E67E0D" w:rsidRDefault="006A1CE4" w:rsidP="00E7499B">
      <w:pPr>
        <w:pStyle w:val="PL"/>
        <w:rPr>
          <w:noProof w:val="0"/>
        </w:rPr>
      </w:pPr>
      <w:r w:rsidRPr="00E67E0D">
        <w:rPr>
          <w:noProof w:val="0"/>
        </w:rPr>
        <w:t>OverloadAction ::= ENUMERATED {</w:t>
      </w:r>
    </w:p>
    <w:p w14:paraId="1CBF4310" w14:textId="77777777" w:rsidR="006A1CE4" w:rsidRPr="00E67E0D" w:rsidRDefault="006A1CE4" w:rsidP="00E7499B">
      <w:pPr>
        <w:pStyle w:val="PL"/>
        <w:rPr>
          <w:noProof w:val="0"/>
        </w:rPr>
      </w:pPr>
      <w:r w:rsidRPr="00E67E0D">
        <w:rPr>
          <w:noProof w:val="0"/>
        </w:rPr>
        <w:tab/>
        <w:t>reject-non-emergency-mo-dt,</w:t>
      </w:r>
    </w:p>
    <w:p w14:paraId="707C7F7F" w14:textId="77777777" w:rsidR="006A1CE4" w:rsidRPr="00E67E0D" w:rsidRDefault="006A1CE4" w:rsidP="00E7499B">
      <w:pPr>
        <w:pStyle w:val="PL"/>
        <w:rPr>
          <w:noProof w:val="0"/>
        </w:rPr>
      </w:pPr>
      <w:r w:rsidRPr="00E67E0D">
        <w:rPr>
          <w:noProof w:val="0"/>
        </w:rPr>
        <w:tab/>
        <w:t>reject-rrc-cr-signalling,</w:t>
      </w:r>
    </w:p>
    <w:p w14:paraId="73341E4C" w14:textId="77777777" w:rsidR="006A1CE4" w:rsidRPr="00E67E0D" w:rsidRDefault="006A1CE4" w:rsidP="00E7499B">
      <w:pPr>
        <w:pStyle w:val="PL"/>
        <w:rPr>
          <w:noProof w:val="0"/>
        </w:rPr>
      </w:pPr>
      <w:r w:rsidRPr="00E67E0D">
        <w:rPr>
          <w:noProof w:val="0"/>
        </w:rPr>
        <w:tab/>
        <w:t>permit-emergency-sessions-</w:t>
      </w:r>
      <w:r w:rsidRPr="00E67E0D">
        <w:rPr>
          <w:rFonts w:eastAsia="MS Mincho"/>
          <w:noProof w:val="0"/>
        </w:rPr>
        <w:t>and-mobile-terminated-services-</w:t>
      </w:r>
      <w:r w:rsidRPr="00E67E0D">
        <w:rPr>
          <w:noProof w:val="0"/>
        </w:rPr>
        <w:t>only,</w:t>
      </w:r>
    </w:p>
    <w:p w14:paraId="317B50DB" w14:textId="77777777" w:rsidR="006A1CE4" w:rsidRPr="00E67E0D" w:rsidRDefault="006A1CE4" w:rsidP="00E7499B">
      <w:pPr>
        <w:pStyle w:val="PL"/>
        <w:spacing w:line="0" w:lineRule="atLeast"/>
        <w:rPr>
          <w:rFonts w:eastAsia="SimSun"/>
          <w:noProof w:val="0"/>
          <w:snapToGrid w:val="0"/>
          <w:lang w:eastAsia="zh-CN"/>
        </w:rPr>
      </w:pPr>
      <w:r w:rsidRPr="00E67E0D">
        <w:rPr>
          <w:noProof w:val="0"/>
          <w:snapToGrid w:val="0"/>
        </w:rPr>
        <w:tab/>
        <w:t>permit-high-priority-sessions-and-mobile-terminated-services-only</w:t>
      </w:r>
      <w:r w:rsidRPr="00E67E0D">
        <w:rPr>
          <w:rFonts w:eastAsia="SimSun" w:hint="eastAsia"/>
          <w:noProof w:val="0"/>
          <w:snapToGrid w:val="0"/>
          <w:lang w:eastAsia="zh-CN"/>
        </w:rPr>
        <w:t>,</w:t>
      </w:r>
    </w:p>
    <w:p w14:paraId="62D9B627" w14:textId="77777777" w:rsidR="006A1CE4" w:rsidRPr="00E67E0D" w:rsidRDefault="006A1CE4" w:rsidP="00E7499B">
      <w:pPr>
        <w:pStyle w:val="PL"/>
        <w:spacing w:line="0" w:lineRule="atLeast"/>
        <w:rPr>
          <w:rFonts w:eastAsia="SimSun"/>
          <w:noProof w:val="0"/>
          <w:snapToGrid w:val="0"/>
          <w:lang w:eastAsia="zh-CN"/>
        </w:rPr>
      </w:pPr>
      <w:r w:rsidRPr="00E67E0D">
        <w:rPr>
          <w:rFonts w:eastAsia="SimSun" w:hint="eastAsia"/>
          <w:noProof w:val="0"/>
          <w:snapToGrid w:val="0"/>
          <w:lang w:eastAsia="zh-CN"/>
        </w:rPr>
        <w:tab/>
      </w:r>
      <w:r w:rsidRPr="00E67E0D">
        <w:rPr>
          <w:noProof w:val="0"/>
          <w:snapToGrid w:val="0"/>
        </w:rPr>
        <w:t>...</w:t>
      </w:r>
    </w:p>
    <w:p w14:paraId="552DD2C7" w14:textId="77777777" w:rsidR="006A1CE4" w:rsidRPr="00E67E0D" w:rsidRDefault="006A1CE4" w:rsidP="00E7499B">
      <w:pPr>
        <w:pStyle w:val="PL"/>
        <w:rPr>
          <w:noProof w:val="0"/>
        </w:rPr>
      </w:pPr>
      <w:r w:rsidRPr="00E67E0D">
        <w:rPr>
          <w:noProof w:val="0"/>
        </w:rPr>
        <w:t>}</w:t>
      </w:r>
    </w:p>
    <w:p w14:paraId="59FC099D" w14:textId="77777777" w:rsidR="006A1CE4" w:rsidRPr="00E67E0D" w:rsidRDefault="006A1CE4" w:rsidP="00E7499B">
      <w:pPr>
        <w:pStyle w:val="PL"/>
        <w:rPr>
          <w:noProof w:val="0"/>
          <w:snapToGrid w:val="0"/>
        </w:rPr>
      </w:pPr>
    </w:p>
    <w:p w14:paraId="3509A666" w14:textId="77777777" w:rsidR="006A1CE4" w:rsidRPr="00E67E0D" w:rsidRDefault="006A1CE4" w:rsidP="00E7499B">
      <w:pPr>
        <w:pStyle w:val="PL"/>
        <w:spacing w:line="0" w:lineRule="atLeast"/>
        <w:rPr>
          <w:noProof w:val="0"/>
          <w:snapToGrid w:val="0"/>
        </w:rPr>
      </w:pPr>
      <w:r w:rsidRPr="00E67E0D">
        <w:rPr>
          <w:noProof w:val="0"/>
          <w:snapToGrid w:val="0"/>
        </w:rPr>
        <w:t>OverloadResponse ::= CHOICE {</w:t>
      </w:r>
    </w:p>
    <w:p w14:paraId="4E417324" w14:textId="77777777" w:rsidR="006A1CE4" w:rsidRPr="00E67E0D" w:rsidRDefault="006A1CE4" w:rsidP="00E7499B">
      <w:pPr>
        <w:pStyle w:val="PL"/>
        <w:spacing w:line="0" w:lineRule="atLeast"/>
        <w:rPr>
          <w:noProof w:val="0"/>
          <w:snapToGrid w:val="0"/>
        </w:rPr>
      </w:pPr>
      <w:r w:rsidRPr="00E67E0D">
        <w:rPr>
          <w:noProof w:val="0"/>
          <w:snapToGrid w:val="0"/>
        </w:rPr>
        <w:tab/>
        <w:t>overloadAction</w:t>
      </w:r>
      <w:r w:rsidRPr="00E67E0D">
        <w:rPr>
          <w:noProof w:val="0"/>
          <w:snapToGrid w:val="0"/>
        </w:rPr>
        <w:tab/>
      </w:r>
      <w:r w:rsidRPr="00E67E0D">
        <w:rPr>
          <w:noProof w:val="0"/>
          <w:snapToGrid w:val="0"/>
        </w:rPr>
        <w:tab/>
      </w:r>
      <w:r w:rsidRPr="00E67E0D">
        <w:rPr>
          <w:noProof w:val="0"/>
          <w:snapToGrid w:val="0"/>
        </w:rPr>
        <w:tab/>
      </w:r>
      <w:r w:rsidRPr="00E67E0D">
        <w:rPr>
          <w:rFonts w:eastAsia="Batang"/>
          <w:noProof w:val="0"/>
          <w:snapToGrid w:val="0"/>
          <w:lang w:eastAsia="ko-KR"/>
        </w:rPr>
        <w:t>OverloadAction</w:t>
      </w:r>
      <w:r w:rsidRPr="00E67E0D">
        <w:rPr>
          <w:noProof w:val="0"/>
          <w:snapToGrid w:val="0"/>
        </w:rPr>
        <w:t>,</w:t>
      </w:r>
    </w:p>
    <w:p w14:paraId="3FEB0EFC" w14:textId="77777777" w:rsidR="006A1CE4" w:rsidRPr="00E67E0D" w:rsidRDefault="006A1CE4" w:rsidP="00E7499B">
      <w:pPr>
        <w:pStyle w:val="PL"/>
        <w:rPr>
          <w:noProof w:val="0"/>
        </w:rPr>
      </w:pPr>
      <w:r w:rsidRPr="00E67E0D">
        <w:rPr>
          <w:noProof w:val="0"/>
        </w:rPr>
        <w:tab/>
        <w:t>choice-Extensions</w:t>
      </w:r>
      <w:r w:rsidRPr="00E67E0D">
        <w:rPr>
          <w:noProof w:val="0"/>
        </w:rPr>
        <w:tab/>
      </w:r>
      <w:r w:rsidRPr="00E67E0D">
        <w:rPr>
          <w:noProof w:val="0"/>
        </w:rPr>
        <w:tab/>
        <w:t>ProtocolIE-SingleContainer { {</w:t>
      </w:r>
      <w:r w:rsidRPr="00E67E0D">
        <w:rPr>
          <w:noProof w:val="0"/>
          <w:snapToGrid w:val="0"/>
        </w:rPr>
        <w:t>OverloadResponse</w:t>
      </w:r>
      <w:r w:rsidRPr="00E67E0D">
        <w:rPr>
          <w:noProof w:val="0"/>
        </w:rPr>
        <w:t>-ExtIEs} }</w:t>
      </w:r>
    </w:p>
    <w:p w14:paraId="37AAAA65" w14:textId="77777777" w:rsidR="006A1CE4" w:rsidRPr="00E67E0D" w:rsidRDefault="006A1CE4" w:rsidP="00E7499B">
      <w:pPr>
        <w:pStyle w:val="PL"/>
        <w:rPr>
          <w:noProof w:val="0"/>
          <w:snapToGrid w:val="0"/>
        </w:rPr>
      </w:pPr>
      <w:r w:rsidRPr="00E67E0D">
        <w:rPr>
          <w:noProof w:val="0"/>
          <w:snapToGrid w:val="0"/>
        </w:rPr>
        <w:t>}</w:t>
      </w:r>
    </w:p>
    <w:p w14:paraId="2957BE28" w14:textId="77777777" w:rsidR="006A1CE4" w:rsidRPr="00E67E0D" w:rsidRDefault="006A1CE4" w:rsidP="00E7499B">
      <w:pPr>
        <w:pStyle w:val="PL"/>
        <w:outlineLvl w:val="3"/>
        <w:rPr>
          <w:rFonts w:eastAsia="SimSun"/>
          <w:noProof w:val="0"/>
          <w:snapToGrid w:val="0"/>
          <w:lang w:eastAsia="zh-CN"/>
        </w:rPr>
      </w:pPr>
    </w:p>
    <w:p w14:paraId="2626D9BA" w14:textId="77777777" w:rsidR="006A1CE4" w:rsidRPr="00E67E0D" w:rsidRDefault="006A1CE4" w:rsidP="00E7499B">
      <w:pPr>
        <w:pStyle w:val="PL"/>
        <w:rPr>
          <w:noProof w:val="0"/>
        </w:rPr>
      </w:pPr>
      <w:r w:rsidRPr="00E67E0D">
        <w:rPr>
          <w:noProof w:val="0"/>
          <w:snapToGrid w:val="0"/>
        </w:rPr>
        <w:t>OverloadResponse</w:t>
      </w:r>
      <w:r w:rsidRPr="00E67E0D">
        <w:rPr>
          <w:noProof w:val="0"/>
        </w:rPr>
        <w:t xml:space="preserve">-ExtIEs </w:t>
      </w:r>
      <w:r w:rsidRPr="00E67E0D">
        <w:rPr>
          <w:noProof w:val="0"/>
          <w:snapToGrid w:val="0"/>
        </w:rPr>
        <w:t xml:space="preserve">NGAP-PROTOCOL-IES </w:t>
      </w:r>
      <w:r w:rsidRPr="00E67E0D">
        <w:rPr>
          <w:noProof w:val="0"/>
        </w:rPr>
        <w:t>::= {</w:t>
      </w:r>
    </w:p>
    <w:p w14:paraId="3B7B7C34" w14:textId="77777777" w:rsidR="006A1CE4" w:rsidRPr="00E67E0D" w:rsidRDefault="006A1CE4" w:rsidP="00E7499B">
      <w:pPr>
        <w:pStyle w:val="PL"/>
        <w:rPr>
          <w:noProof w:val="0"/>
        </w:rPr>
      </w:pPr>
      <w:r w:rsidRPr="00E67E0D">
        <w:rPr>
          <w:noProof w:val="0"/>
        </w:rPr>
        <w:tab/>
        <w:t>...</w:t>
      </w:r>
    </w:p>
    <w:p w14:paraId="0B58A33F" w14:textId="77777777" w:rsidR="006A1CE4" w:rsidRPr="00E67E0D" w:rsidRDefault="006A1CE4" w:rsidP="00E7499B">
      <w:pPr>
        <w:pStyle w:val="PL"/>
        <w:rPr>
          <w:noProof w:val="0"/>
        </w:rPr>
      </w:pPr>
      <w:r w:rsidRPr="00E67E0D">
        <w:rPr>
          <w:noProof w:val="0"/>
        </w:rPr>
        <w:t>}</w:t>
      </w:r>
    </w:p>
    <w:p w14:paraId="627B5EE2" w14:textId="77777777" w:rsidR="006A1CE4" w:rsidRPr="00E67E0D" w:rsidRDefault="006A1CE4" w:rsidP="00E7499B">
      <w:pPr>
        <w:pStyle w:val="PL"/>
        <w:rPr>
          <w:noProof w:val="0"/>
          <w:snapToGrid w:val="0"/>
        </w:rPr>
      </w:pPr>
    </w:p>
    <w:p w14:paraId="31F3EA61" w14:textId="77777777" w:rsidR="006A1CE4" w:rsidRPr="00E67E0D" w:rsidRDefault="006A1CE4" w:rsidP="00E7499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after="0"/>
        <w:rPr>
          <w:rFonts w:ascii="Courier New" w:eastAsia="SimSun" w:hAnsi="Courier New"/>
          <w:snapToGrid w:val="0"/>
          <w:sz w:val="16"/>
          <w:lang w:val="en-US" w:eastAsia="zh-CN"/>
        </w:rPr>
      </w:pPr>
      <w:r w:rsidRPr="00E67E0D">
        <w:rPr>
          <w:rFonts w:ascii="Courier New" w:eastAsia="SimSun" w:hAnsi="Courier New" w:hint="eastAsia"/>
          <w:snapToGrid w:val="0"/>
          <w:sz w:val="16"/>
          <w:lang w:val="en-US" w:eastAsia="zh-CN"/>
        </w:rPr>
        <w:t>OverloadStartNSSAIList</w:t>
      </w:r>
      <w:r w:rsidRPr="00E67E0D">
        <w:rPr>
          <w:rFonts w:ascii="Courier New" w:eastAsia="SimSun" w:hAnsi="Courier New"/>
          <w:snapToGrid w:val="0"/>
          <w:sz w:val="16"/>
          <w:lang w:val="en-US" w:eastAsia="zh-CN"/>
        </w:rPr>
        <w:t xml:space="preserve"> </w:t>
      </w:r>
      <w:r w:rsidRPr="00E67E0D">
        <w:rPr>
          <w:rFonts w:ascii="Courier New" w:hAnsi="Courier New"/>
          <w:snapToGrid w:val="0"/>
          <w:sz w:val="16"/>
          <w:lang w:val="en-US"/>
        </w:rPr>
        <w:t>::= SEQUENCE (SIZE (1..</w:t>
      </w:r>
      <w:r w:rsidRPr="00E67E0D">
        <w:rPr>
          <w:rFonts w:ascii="Courier New" w:hAnsi="Courier New"/>
          <w:noProof/>
          <w:sz w:val="16"/>
          <w:lang w:val="en-US"/>
        </w:rPr>
        <w:t>maxnoofSliceItems</w:t>
      </w:r>
      <w:r w:rsidRPr="00E67E0D">
        <w:rPr>
          <w:rFonts w:ascii="Courier New" w:hAnsi="Courier New"/>
          <w:snapToGrid w:val="0"/>
          <w:sz w:val="16"/>
          <w:lang w:val="en-US"/>
        </w:rPr>
        <w:t xml:space="preserve">)) OF </w:t>
      </w:r>
      <w:r w:rsidRPr="00E67E0D">
        <w:rPr>
          <w:rFonts w:ascii="Courier New" w:eastAsia="SimSun" w:hAnsi="Courier New" w:hint="eastAsia"/>
          <w:snapToGrid w:val="0"/>
          <w:sz w:val="16"/>
          <w:lang w:val="en-US" w:eastAsia="zh-CN"/>
        </w:rPr>
        <w:t>OverloadStartNSSAIItem</w:t>
      </w:r>
    </w:p>
    <w:p w14:paraId="757362C0" w14:textId="77777777" w:rsidR="006A1CE4" w:rsidRPr="00E67E0D" w:rsidRDefault="006A1CE4" w:rsidP="00E7499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after="0"/>
        <w:rPr>
          <w:rFonts w:ascii="Courier New" w:eastAsia="SimSun" w:hAnsi="Courier New"/>
          <w:snapToGrid w:val="0"/>
          <w:sz w:val="16"/>
          <w:lang w:val="en-US" w:eastAsia="zh-CN"/>
        </w:rPr>
      </w:pPr>
    </w:p>
    <w:p w14:paraId="66A065F2" w14:textId="77777777" w:rsidR="006A1CE4" w:rsidRPr="00E67E0D" w:rsidRDefault="006A1CE4" w:rsidP="00E7499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after="0"/>
        <w:rPr>
          <w:rFonts w:ascii="Courier New" w:eastAsia="SimSun" w:hAnsi="Courier New"/>
          <w:snapToGrid w:val="0"/>
          <w:sz w:val="16"/>
          <w:lang w:val="en-US" w:eastAsia="zh-CN"/>
        </w:rPr>
      </w:pPr>
      <w:r w:rsidRPr="00E67E0D">
        <w:rPr>
          <w:rFonts w:ascii="Courier New" w:eastAsia="SimSun" w:hAnsi="Courier New" w:hint="eastAsia"/>
          <w:snapToGrid w:val="0"/>
          <w:sz w:val="16"/>
          <w:lang w:val="en-US" w:eastAsia="zh-CN"/>
        </w:rPr>
        <w:t>OverloadStartNSSAIItem ::= SEQUENCE {</w:t>
      </w:r>
    </w:p>
    <w:p w14:paraId="3273DB0B"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rFonts w:eastAsia="SimSun" w:hint="eastAsia"/>
          <w:noProof w:val="0"/>
          <w:snapToGrid w:val="0"/>
          <w:lang w:eastAsia="zh-CN"/>
        </w:rPr>
        <w:t>sliceOverloadList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Slice</w:t>
      </w:r>
      <w:r w:rsidRPr="00E67E0D">
        <w:rPr>
          <w:rFonts w:eastAsia="SimSun" w:hint="eastAsia"/>
          <w:noProof w:val="0"/>
          <w:snapToGrid w:val="0"/>
          <w:lang w:eastAsia="zh-CN"/>
        </w:rPr>
        <w:t>Overload</w:t>
      </w:r>
      <w:r w:rsidRPr="00E67E0D">
        <w:rPr>
          <w:noProof w:val="0"/>
          <w:snapToGrid w:val="0"/>
        </w:rPr>
        <w:t>List,</w:t>
      </w:r>
    </w:p>
    <w:p w14:paraId="21A6FE94" w14:textId="77777777" w:rsidR="006A1CE4" w:rsidRPr="00E67E0D" w:rsidRDefault="006A1CE4" w:rsidP="00E7499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after="0"/>
        <w:rPr>
          <w:rFonts w:ascii="Courier New" w:eastAsia="SimSun" w:hAnsi="Courier New"/>
          <w:snapToGrid w:val="0"/>
          <w:sz w:val="16"/>
          <w:lang w:val="en-US" w:eastAsia="zh-CN"/>
        </w:rPr>
      </w:pPr>
      <w:r w:rsidRPr="00E67E0D">
        <w:rPr>
          <w:rFonts w:ascii="Courier New" w:eastAsia="SimSun" w:hAnsi="Courier New" w:hint="eastAsia"/>
          <w:snapToGrid w:val="0"/>
          <w:sz w:val="16"/>
          <w:lang w:val="en-US" w:eastAsia="zh-CN"/>
        </w:rPr>
        <w:tab/>
        <w:t>sliceO</w:t>
      </w:r>
      <w:r w:rsidRPr="00E67E0D">
        <w:rPr>
          <w:rFonts w:ascii="Courier New" w:eastAsia="SimSun" w:hAnsi="Courier New"/>
          <w:snapToGrid w:val="0"/>
          <w:sz w:val="16"/>
          <w:lang w:val="en-US" w:eastAsia="zh-CN"/>
        </w:rPr>
        <w:t>verloadResponse</w:t>
      </w:r>
      <w:r w:rsidRPr="00E67E0D">
        <w:rPr>
          <w:rFonts w:ascii="Courier New" w:eastAsia="SimSun" w:hAnsi="Courier New"/>
          <w:snapToGrid w:val="0"/>
          <w:sz w:val="16"/>
          <w:lang w:val="en-US" w:eastAsia="zh-CN"/>
        </w:rPr>
        <w:tab/>
      </w:r>
      <w:r w:rsidRPr="00E67E0D">
        <w:rPr>
          <w:rFonts w:ascii="Courier New" w:eastAsia="SimSun" w:hAnsi="Courier New"/>
          <w:snapToGrid w:val="0"/>
          <w:sz w:val="16"/>
          <w:lang w:val="en-US" w:eastAsia="zh-CN"/>
        </w:rPr>
        <w:tab/>
      </w:r>
      <w:r w:rsidRPr="00E67E0D">
        <w:rPr>
          <w:rFonts w:ascii="Courier New" w:eastAsia="SimSun" w:hAnsi="Courier New"/>
          <w:snapToGrid w:val="0"/>
          <w:sz w:val="16"/>
          <w:lang w:val="en-US" w:eastAsia="zh-CN"/>
        </w:rPr>
        <w:tab/>
      </w:r>
      <w:r w:rsidRPr="00E67E0D">
        <w:rPr>
          <w:rFonts w:ascii="Courier New" w:eastAsia="SimSun" w:hAnsi="Courier New"/>
          <w:snapToGrid w:val="0"/>
          <w:sz w:val="16"/>
          <w:lang w:val="en-US" w:eastAsia="zh-CN"/>
        </w:rPr>
        <w:tab/>
      </w:r>
      <w:r w:rsidRPr="00E67E0D">
        <w:rPr>
          <w:rFonts w:ascii="Courier New" w:eastAsia="SimSun" w:hAnsi="Courier New"/>
          <w:snapToGrid w:val="0"/>
          <w:sz w:val="16"/>
          <w:lang w:val="en-US" w:eastAsia="zh-CN"/>
        </w:rPr>
        <w:tab/>
      </w:r>
      <w:r w:rsidRPr="00E67E0D">
        <w:rPr>
          <w:rFonts w:ascii="Courier New" w:eastAsia="SimSun" w:hAnsi="Courier New" w:hint="eastAsia"/>
          <w:snapToGrid w:val="0"/>
          <w:sz w:val="16"/>
          <w:lang w:val="en-US" w:eastAsia="zh-CN"/>
        </w:rPr>
        <w:t>O</w:t>
      </w:r>
      <w:r w:rsidRPr="00E67E0D">
        <w:rPr>
          <w:rFonts w:ascii="Courier New" w:eastAsia="SimSun" w:hAnsi="Courier New"/>
          <w:snapToGrid w:val="0"/>
          <w:sz w:val="16"/>
          <w:lang w:val="en-US" w:eastAsia="zh-CN"/>
        </w:rPr>
        <w:t>verloadResponse</w:t>
      </w:r>
      <w:r w:rsidRPr="00E67E0D">
        <w:rPr>
          <w:rFonts w:ascii="Courier New" w:eastAsia="SimSun" w:hAnsi="Courier New" w:hint="eastAsia"/>
          <w:snapToGrid w:val="0"/>
          <w:sz w:val="16"/>
          <w:lang w:val="en-US" w:eastAsia="zh-CN"/>
        </w:rPr>
        <w:tab/>
      </w:r>
      <w:r w:rsidRPr="00E67E0D">
        <w:rPr>
          <w:rFonts w:ascii="Courier New" w:eastAsia="SimSun" w:hAnsi="Courier New"/>
          <w:snapToGrid w:val="0"/>
          <w:sz w:val="16"/>
          <w:lang w:val="en-US" w:eastAsia="zh-CN"/>
        </w:rPr>
        <w:tab/>
      </w:r>
      <w:r w:rsidRPr="00E67E0D">
        <w:rPr>
          <w:rFonts w:ascii="Courier New" w:eastAsia="SimSun" w:hAnsi="Courier New"/>
          <w:snapToGrid w:val="0"/>
          <w:sz w:val="16"/>
          <w:lang w:val="en-US" w:eastAsia="zh-CN"/>
        </w:rPr>
        <w:tab/>
      </w:r>
      <w:r w:rsidRPr="00E67E0D">
        <w:rPr>
          <w:rFonts w:ascii="Courier New" w:eastAsia="SimSun" w:hAnsi="Courier New"/>
          <w:snapToGrid w:val="0"/>
          <w:sz w:val="16"/>
          <w:lang w:val="en-US" w:eastAsia="zh-CN"/>
        </w:rPr>
        <w:tab/>
      </w:r>
      <w:r w:rsidRPr="00E67E0D">
        <w:rPr>
          <w:rFonts w:ascii="Courier New" w:eastAsia="SimSun" w:hAnsi="Courier New"/>
          <w:snapToGrid w:val="0"/>
          <w:sz w:val="16"/>
          <w:lang w:val="en-US" w:eastAsia="zh-CN"/>
        </w:rPr>
        <w:tab/>
      </w:r>
      <w:r w:rsidRPr="00E67E0D">
        <w:rPr>
          <w:rFonts w:ascii="Courier New" w:eastAsia="SimSun" w:hAnsi="Courier New"/>
          <w:snapToGrid w:val="0"/>
          <w:sz w:val="16"/>
          <w:lang w:val="en-US" w:eastAsia="zh-CN"/>
        </w:rPr>
        <w:tab/>
      </w:r>
      <w:r w:rsidRPr="00E67E0D">
        <w:rPr>
          <w:rFonts w:ascii="Courier New" w:eastAsia="SimSun" w:hAnsi="Courier New"/>
          <w:snapToGrid w:val="0"/>
          <w:sz w:val="16"/>
          <w:lang w:val="en-US" w:eastAsia="zh-CN"/>
        </w:rPr>
        <w:tab/>
      </w:r>
      <w:r w:rsidRPr="00E67E0D">
        <w:rPr>
          <w:rFonts w:ascii="Courier New" w:eastAsia="SimSun" w:hAnsi="Courier New"/>
          <w:snapToGrid w:val="0"/>
          <w:sz w:val="16"/>
          <w:lang w:val="en-US" w:eastAsia="zh-CN"/>
        </w:rPr>
        <w:tab/>
        <w:t>OPTIONAL,</w:t>
      </w:r>
    </w:p>
    <w:p w14:paraId="1E81357B" w14:textId="77777777" w:rsidR="006A1CE4" w:rsidRPr="00E67E0D" w:rsidRDefault="006A1CE4" w:rsidP="00E7499B">
      <w:pPr>
        <w:pStyle w:val="PL"/>
        <w:tabs>
          <w:tab w:val="clear" w:pos="3456"/>
        </w:tabs>
        <w:outlineLvl w:val="3"/>
        <w:rPr>
          <w:rFonts w:eastAsia="SimSun"/>
          <w:snapToGrid w:val="0"/>
          <w:lang w:eastAsia="zh-CN"/>
        </w:rPr>
      </w:pPr>
      <w:r w:rsidRPr="00E67E0D">
        <w:rPr>
          <w:rFonts w:eastAsia="SimSun" w:hint="eastAsia"/>
          <w:noProof w:val="0"/>
          <w:snapToGrid w:val="0"/>
          <w:lang w:eastAsia="zh-CN"/>
        </w:rPr>
        <w:tab/>
        <w:t>sliceT</w:t>
      </w:r>
      <w:r w:rsidRPr="00E67E0D">
        <w:rPr>
          <w:noProof w:val="0"/>
          <w:snapToGrid w:val="0"/>
        </w:rPr>
        <w:t>rafficLoadReductionIndication</w:t>
      </w:r>
      <w:r w:rsidRPr="00E67E0D">
        <w:rPr>
          <w:rFonts w:eastAsia="SimSun" w:hint="eastAsia"/>
          <w:noProof w:val="0"/>
          <w:snapToGrid w:val="0"/>
          <w:lang w:eastAsia="zh-CN"/>
        </w:rPr>
        <w:tab/>
      </w:r>
      <w:r w:rsidRPr="00E67E0D">
        <w:rPr>
          <w:rFonts w:eastAsia="SimSun" w:hint="eastAsia"/>
          <w:noProof w:val="0"/>
          <w:snapToGrid w:val="0"/>
          <w:lang w:eastAsia="zh-CN"/>
        </w:rPr>
        <w:tab/>
        <w:t>T</w:t>
      </w:r>
      <w:r w:rsidRPr="00E67E0D">
        <w:rPr>
          <w:noProof w:val="0"/>
          <w:snapToGrid w:val="0"/>
        </w:rPr>
        <w:t>rafficLoadReductionIndication</w:t>
      </w:r>
      <w:r w:rsidRPr="00E67E0D">
        <w:rPr>
          <w:rFonts w:eastAsia="SimSun" w:hint="eastAsia"/>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snapToGrid w:val="0"/>
          <w:lang w:eastAsia="zh-CN"/>
        </w:rPr>
        <w:t>OPTIONAL</w:t>
      </w:r>
      <w:r w:rsidRPr="00E67E0D">
        <w:rPr>
          <w:rFonts w:eastAsia="SimSun" w:hint="eastAsia"/>
          <w:snapToGrid w:val="0"/>
          <w:lang w:eastAsia="zh-CN"/>
        </w:rPr>
        <w:t>,</w:t>
      </w:r>
    </w:p>
    <w:p w14:paraId="5DED6E9F"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w:t>
      </w:r>
      <w:r w:rsidRPr="00E67E0D">
        <w:rPr>
          <w:rFonts w:eastAsia="SimSun" w:hint="eastAsia"/>
          <w:snapToGrid w:val="0"/>
          <w:lang w:eastAsia="zh-CN"/>
        </w:rPr>
        <w:t>OverloadStartNSSAIItem</w:t>
      </w:r>
      <w:r w:rsidRPr="00E67E0D">
        <w:rPr>
          <w:noProof w:val="0"/>
          <w:snapToGrid w:val="0"/>
        </w:rPr>
        <w:t>-ExtIEs} }</w:t>
      </w:r>
      <w:r w:rsidRPr="00E67E0D">
        <w:rPr>
          <w:noProof w:val="0"/>
          <w:snapToGrid w:val="0"/>
        </w:rPr>
        <w:tab/>
        <w:t>OPTIONAL,</w:t>
      </w:r>
    </w:p>
    <w:p w14:paraId="78B9B9C7" w14:textId="77777777" w:rsidR="006A1CE4" w:rsidRPr="00E67E0D" w:rsidRDefault="006A1CE4" w:rsidP="00E7499B">
      <w:pPr>
        <w:pStyle w:val="PL"/>
        <w:rPr>
          <w:noProof w:val="0"/>
          <w:snapToGrid w:val="0"/>
        </w:rPr>
      </w:pPr>
      <w:r w:rsidRPr="00E67E0D">
        <w:rPr>
          <w:noProof w:val="0"/>
          <w:snapToGrid w:val="0"/>
        </w:rPr>
        <w:tab/>
        <w:t>...</w:t>
      </w:r>
    </w:p>
    <w:p w14:paraId="0818F657" w14:textId="77777777" w:rsidR="006A1CE4" w:rsidRPr="00E67E0D" w:rsidRDefault="006A1CE4" w:rsidP="00E7499B">
      <w:pPr>
        <w:pStyle w:val="PL"/>
        <w:outlineLvl w:val="3"/>
        <w:rPr>
          <w:rFonts w:eastAsia="SimSun"/>
          <w:noProof w:val="0"/>
          <w:snapToGrid w:val="0"/>
          <w:lang w:eastAsia="zh-CN"/>
        </w:rPr>
      </w:pPr>
      <w:r w:rsidRPr="00E67E0D">
        <w:rPr>
          <w:rFonts w:eastAsia="SimSun" w:hint="eastAsia"/>
          <w:noProof w:val="0"/>
          <w:snapToGrid w:val="0"/>
          <w:lang w:eastAsia="zh-CN"/>
        </w:rPr>
        <w:t>}</w:t>
      </w:r>
    </w:p>
    <w:p w14:paraId="40AF2293" w14:textId="77777777" w:rsidR="006A1CE4" w:rsidRPr="00E67E0D" w:rsidRDefault="006A1CE4" w:rsidP="00E7499B">
      <w:pPr>
        <w:pStyle w:val="PL"/>
        <w:outlineLvl w:val="3"/>
        <w:rPr>
          <w:rFonts w:eastAsia="SimSun"/>
          <w:noProof w:val="0"/>
          <w:snapToGrid w:val="0"/>
          <w:lang w:eastAsia="zh-CN"/>
        </w:rPr>
      </w:pPr>
    </w:p>
    <w:p w14:paraId="19CE395F" w14:textId="77777777" w:rsidR="006A1CE4" w:rsidRPr="00E67E0D" w:rsidRDefault="006A1CE4" w:rsidP="00E7499B">
      <w:pPr>
        <w:pStyle w:val="PL"/>
        <w:rPr>
          <w:noProof w:val="0"/>
          <w:snapToGrid w:val="0"/>
        </w:rPr>
      </w:pPr>
      <w:r w:rsidRPr="00E67E0D">
        <w:rPr>
          <w:rFonts w:eastAsia="SimSun" w:hint="eastAsia"/>
          <w:snapToGrid w:val="0"/>
          <w:lang w:eastAsia="zh-CN"/>
        </w:rPr>
        <w:t>OverloadStartNSSAIItem</w:t>
      </w:r>
      <w:r w:rsidRPr="00E67E0D">
        <w:rPr>
          <w:noProof w:val="0"/>
          <w:snapToGrid w:val="0"/>
        </w:rPr>
        <w:t>-ExtIEs NGAP-PROTOCOL-EXTENSION ::= {</w:t>
      </w:r>
    </w:p>
    <w:p w14:paraId="177BAE6E" w14:textId="77777777" w:rsidR="006A1CE4" w:rsidRPr="00E67E0D" w:rsidRDefault="006A1CE4" w:rsidP="00E7499B">
      <w:pPr>
        <w:pStyle w:val="PL"/>
        <w:rPr>
          <w:noProof w:val="0"/>
          <w:snapToGrid w:val="0"/>
        </w:rPr>
      </w:pPr>
      <w:r w:rsidRPr="00E67E0D">
        <w:rPr>
          <w:noProof w:val="0"/>
          <w:snapToGrid w:val="0"/>
        </w:rPr>
        <w:tab/>
        <w:t>...</w:t>
      </w:r>
    </w:p>
    <w:p w14:paraId="7EDF7F49" w14:textId="77777777" w:rsidR="006A1CE4" w:rsidRPr="00E67E0D" w:rsidRDefault="006A1CE4" w:rsidP="00E7499B">
      <w:pPr>
        <w:pStyle w:val="PL"/>
        <w:rPr>
          <w:noProof w:val="0"/>
          <w:snapToGrid w:val="0"/>
        </w:rPr>
      </w:pPr>
      <w:r w:rsidRPr="00E67E0D">
        <w:rPr>
          <w:noProof w:val="0"/>
          <w:snapToGrid w:val="0"/>
        </w:rPr>
        <w:t>}</w:t>
      </w:r>
    </w:p>
    <w:p w14:paraId="5F22FEBE" w14:textId="77777777" w:rsidR="006A1CE4" w:rsidRPr="00E67E0D" w:rsidRDefault="006A1CE4" w:rsidP="00E7499B">
      <w:pPr>
        <w:pStyle w:val="PL"/>
        <w:outlineLvl w:val="3"/>
        <w:rPr>
          <w:noProof w:val="0"/>
          <w:snapToGrid w:val="0"/>
        </w:rPr>
      </w:pPr>
    </w:p>
    <w:p w14:paraId="5C93962A" w14:textId="77777777" w:rsidR="006A1CE4" w:rsidRPr="00E67E0D" w:rsidRDefault="006A1CE4" w:rsidP="00E7499B">
      <w:pPr>
        <w:pStyle w:val="PL"/>
        <w:outlineLvl w:val="3"/>
        <w:rPr>
          <w:noProof w:val="0"/>
          <w:snapToGrid w:val="0"/>
        </w:rPr>
      </w:pPr>
      <w:r w:rsidRPr="00E67E0D">
        <w:rPr>
          <w:noProof w:val="0"/>
          <w:snapToGrid w:val="0"/>
        </w:rPr>
        <w:t>-- P</w:t>
      </w:r>
    </w:p>
    <w:p w14:paraId="24F4AC9D" w14:textId="77777777" w:rsidR="006A1CE4" w:rsidRPr="00E67E0D" w:rsidRDefault="006A1CE4" w:rsidP="00E7499B">
      <w:pPr>
        <w:pStyle w:val="PL"/>
        <w:outlineLvl w:val="3"/>
        <w:rPr>
          <w:noProof w:val="0"/>
          <w:snapToGrid w:val="0"/>
        </w:rPr>
      </w:pPr>
    </w:p>
    <w:p w14:paraId="598ED754" w14:textId="77777777" w:rsidR="006A1CE4" w:rsidRPr="00E67E0D" w:rsidRDefault="006A1CE4" w:rsidP="00E7499B">
      <w:pPr>
        <w:pStyle w:val="PL"/>
        <w:rPr>
          <w:noProof w:val="0"/>
          <w:snapToGrid w:val="0"/>
        </w:rPr>
      </w:pPr>
      <w:r w:rsidRPr="00E67E0D">
        <w:rPr>
          <w:noProof w:val="0"/>
          <w:snapToGrid w:val="0"/>
        </w:rPr>
        <w:t>PacketDelayBudget ::= INTEGER (0..1023, ...)</w:t>
      </w:r>
    </w:p>
    <w:p w14:paraId="57E7989E" w14:textId="77777777" w:rsidR="006A1CE4" w:rsidRPr="00E67E0D" w:rsidRDefault="006A1CE4" w:rsidP="00E7499B">
      <w:pPr>
        <w:pStyle w:val="PL"/>
        <w:rPr>
          <w:noProof w:val="0"/>
          <w:snapToGrid w:val="0"/>
        </w:rPr>
      </w:pPr>
    </w:p>
    <w:p w14:paraId="6AD6BCD6" w14:textId="77777777" w:rsidR="006A1CE4" w:rsidRPr="00E67E0D" w:rsidRDefault="006A1CE4" w:rsidP="00E7499B">
      <w:pPr>
        <w:pStyle w:val="PL"/>
        <w:rPr>
          <w:noProof w:val="0"/>
          <w:snapToGrid w:val="0"/>
        </w:rPr>
      </w:pPr>
      <w:r w:rsidRPr="00E67E0D">
        <w:rPr>
          <w:noProof w:val="0"/>
          <w:snapToGrid w:val="0"/>
        </w:rPr>
        <w:t>PacketErrorRate ::= SEQUENCE {</w:t>
      </w:r>
    </w:p>
    <w:p w14:paraId="4B175CF8" w14:textId="77777777" w:rsidR="006A1CE4" w:rsidRPr="00E67E0D" w:rsidRDefault="006A1CE4" w:rsidP="00E7499B">
      <w:pPr>
        <w:pStyle w:val="PL"/>
        <w:rPr>
          <w:noProof w:val="0"/>
          <w:snapToGrid w:val="0"/>
        </w:rPr>
      </w:pPr>
      <w:r w:rsidRPr="00E67E0D">
        <w:rPr>
          <w:noProof w:val="0"/>
          <w:snapToGrid w:val="0"/>
        </w:rPr>
        <w:tab/>
        <w:t>pERScalar</w:t>
      </w:r>
      <w:r w:rsidRPr="00E67E0D">
        <w:rPr>
          <w:noProof w:val="0"/>
          <w:snapToGrid w:val="0"/>
        </w:rPr>
        <w:tab/>
      </w:r>
      <w:r w:rsidRPr="00E67E0D">
        <w:rPr>
          <w:noProof w:val="0"/>
          <w:snapToGrid w:val="0"/>
        </w:rPr>
        <w:tab/>
        <w:t>INTEGER (0..9, ...),</w:t>
      </w:r>
    </w:p>
    <w:p w14:paraId="5A56806A" w14:textId="77777777" w:rsidR="006A1CE4" w:rsidRPr="00E67E0D" w:rsidRDefault="006A1CE4" w:rsidP="00E7499B">
      <w:pPr>
        <w:pStyle w:val="PL"/>
        <w:rPr>
          <w:noProof w:val="0"/>
          <w:snapToGrid w:val="0"/>
        </w:rPr>
      </w:pPr>
      <w:r w:rsidRPr="00E67E0D">
        <w:rPr>
          <w:noProof w:val="0"/>
          <w:snapToGrid w:val="0"/>
        </w:rPr>
        <w:tab/>
        <w:t>pERExponent</w:t>
      </w:r>
      <w:r w:rsidRPr="00E67E0D">
        <w:rPr>
          <w:noProof w:val="0"/>
          <w:snapToGrid w:val="0"/>
        </w:rPr>
        <w:tab/>
      </w:r>
      <w:r w:rsidRPr="00E67E0D">
        <w:rPr>
          <w:noProof w:val="0"/>
          <w:snapToGrid w:val="0"/>
        </w:rPr>
        <w:tab/>
        <w:t>INTEGER (0..9, ...),</w:t>
      </w:r>
    </w:p>
    <w:p w14:paraId="4389590B"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{PacketErrorRate-ExtIEs} }</w:t>
      </w:r>
      <w:r w:rsidRPr="00E67E0D">
        <w:rPr>
          <w:noProof w:val="0"/>
          <w:snapToGrid w:val="0"/>
        </w:rPr>
        <w:tab/>
        <w:t>OPTIONAL,</w:t>
      </w:r>
    </w:p>
    <w:p w14:paraId="0729E27A" w14:textId="77777777" w:rsidR="006A1CE4" w:rsidRPr="00E67E0D" w:rsidRDefault="006A1CE4" w:rsidP="00E7499B">
      <w:pPr>
        <w:pStyle w:val="PL"/>
        <w:rPr>
          <w:noProof w:val="0"/>
          <w:snapToGrid w:val="0"/>
        </w:rPr>
      </w:pPr>
      <w:r w:rsidRPr="00E67E0D">
        <w:rPr>
          <w:noProof w:val="0"/>
          <w:snapToGrid w:val="0"/>
        </w:rPr>
        <w:tab/>
        <w:t>...</w:t>
      </w:r>
    </w:p>
    <w:p w14:paraId="6CE20FE0" w14:textId="77777777" w:rsidR="006A1CE4" w:rsidRPr="00E67E0D" w:rsidRDefault="006A1CE4" w:rsidP="00E7499B">
      <w:pPr>
        <w:pStyle w:val="PL"/>
        <w:rPr>
          <w:noProof w:val="0"/>
          <w:snapToGrid w:val="0"/>
        </w:rPr>
      </w:pPr>
      <w:r w:rsidRPr="00E67E0D">
        <w:rPr>
          <w:noProof w:val="0"/>
          <w:snapToGrid w:val="0"/>
        </w:rPr>
        <w:t>}</w:t>
      </w:r>
    </w:p>
    <w:p w14:paraId="3787EF00" w14:textId="77777777" w:rsidR="006A1CE4" w:rsidRPr="00E67E0D" w:rsidRDefault="006A1CE4" w:rsidP="00E7499B">
      <w:pPr>
        <w:pStyle w:val="PL"/>
        <w:rPr>
          <w:noProof w:val="0"/>
          <w:snapToGrid w:val="0"/>
        </w:rPr>
      </w:pPr>
    </w:p>
    <w:p w14:paraId="74E898C1" w14:textId="77777777" w:rsidR="006A1CE4" w:rsidRPr="00E67E0D" w:rsidRDefault="006A1CE4" w:rsidP="00E7499B">
      <w:pPr>
        <w:pStyle w:val="PL"/>
        <w:rPr>
          <w:noProof w:val="0"/>
          <w:snapToGrid w:val="0"/>
        </w:rPr>
      </w:pPr>
      <w:r w:rsidRPr="00E67E0D">
        <w:rPr>
          <w:noProof w:val="0"/>
          <w:snapToGrid w:val="0"/>
        </w:rPr>
        <w:t>PacketErrorRate-ExtIEs NGAP-PROTOCOL-EXTENSION ::= {</w:t>
      </w:r>
    </w:p>
    <w:p w14:paraId="1A392870" w14:textId="77777777" w:rsidR="006A1CE4" w:rsidRPr="00E67E0D" w:rsidRDefault="006A1CE4" w:rsidP="00E7499B">
      <w:pPr>
        <w:pStyle w:val="PL"/>
        <w:rPr>
          <w:noProof w:val="0"/>
          <w:snapToGrid w:val="0"/>
        </w:rPr>
      </w:pPr>
      <w:r w:rsidRPr="00E67E0D">
        <w:rPr>
          <w:noProof w:val="0"/>
          <w:snapToGrid w:val="0"/>
        </w:rPr>
        <w:tab/>
        <w:t>...</w:t>
      </w:r>
    </w:p>
    <w:p w14:paraId="1DD12223" w14:textId="77777777" w:rsidR="006A1CE4" w:rsidRPr="00E67E0D" w:rsidRDefault="006A1CE4" w:rsidP="00E7499B">
      <w:pPr>
        <w:pStyle w:val="PL"/>
        <w:rPr>
          <w:noProof w:val="0"/>
          <w:snapToGrid w:val="0"/>
        </w:rPr>
      </w:pPr>
      <w:r w:rsidRPr="00E67E0D">
        <w:rPr>
          <w:noProof w:val="0"/>
          <w:snapToGrid w:val="0"/>
        </w:rPr>
        <w:t>}</w:t>
      </w:r>
    </w:p>
    <w:p w14:paraId="7B175D32" w14:textId="77777777" w:rsidR="006A1CE4" w:rsidRPr="00E67E0D" w:rsidRDefault="006A1CE4" w:rsidP="00E7499B">
      <w:pPr>
        <w:pStyle w:val="PL"/>
        <w:rPr>
          <w:noProof w:val="0"/>
          <w:snapToGrid w:val="0"/>
        </w:rPr>
      </w:pPr>
    </w:p>
    <w:p w14:paraId="4A5F481E" w14:textId="77777777" w:rsidR="006A1CE4" w:rsidRPr="00E67E0D" w:rsidRDefault="006A1CE4" w:rsidP="00E7499B">
      <w:pPr>
        <w:pStyle w:val="PL"/>
        <w:rPr>
          <w:noProof w:val="0"/>
          <w:snapToGrid w:val="0"/>
        </w:rPr>
      </w:pPr>
      <w:r w:rsidRPr="00E67E0D">
        <w:rPr>
          <w:noProof w:val="0"/>
          <w:snapToGrid w:val="0"/>
        </w:rPr>
        <w:t>PacketLossRate ::= INTEGER (0..1000, ...)</w:t>
      </w:r>
    </w:p>
    <w:p w14:paraId="445E719A" w14:textId="77777777" w:rsidR="006A1CE4" w:rsidRPr="00E67E0D" w:rsidRDefault="006A1CE4" w:rsidP="00E7499B">
      <w:pPr>
        <w:pStyle w:val="PL"/>
        <w:rPr>
          <w:noProof w:val="0"/>
          <w:snapToGrid w:val="0"/>
        </w:rPr>
      </w:pPr>
    </w:p>
    <w:p w14:paraId="7638FE74" w14:textId="77777777" w:rsidR="006A1CE4" w:rsidRPr="00E67E0D" w:rsidRDefault="006A1CE4" w:rsidP="00E7499B">
      <w:pPr>
        <w:pStyle w:val="PL"/>
        <w:rPr>
          <w:noProof w:val="0"/>
          <w:snapToGrid w:val="0"/>
        </w:rPr>
      </w:pPr>
      <w:r w:rsidRPr="00E67E0D">
        <w:rPr>
          <w:noProof w:val="0"/>
          <w:snapToGrid w:val="0"/>
        </w:rPr>
        <w:t>PagingAttemptInformation ::= SEQUENCE {</w:t>
      </w:r>
    </w:p>
    <w:p w14:paraId="03869C5C" w14:textId="77777777" w:rsidR="006A1CE4" w:rsidRPr="00E67E0D" w:rsidRDefault="006A1CE4" w:rsidP="00E7499B">
      <w:pPr>
        <w:pStyle w:val="PL"/>
        <w:rPr>
          <w:noProof w:val="0"/>
          <w:snapToGrid w:val="0"/>
        </w:rPr>
      </w:pPr>
      <w:r w:rsidRPr="00E67E0D">
        <w:rPr>
          <w:noProof w:val="0"/>
          <w:snapToGrid w:val="0"/>
        </w:rPr>
        <w:tab/>
        <w:t>pagingAttemptCount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PagingAttemptCount,</w:t>
      </w:r>
    </w:p>
    <w:p w14:paraId="5E291E68" w14:textId="77777777" w:rsidR="006A1CE4" w:rsidRPr="00E67E0D" w:rsidRDefault="006A1CE4" w:rsidP="00E7499B">
      <w:pPr>
        <w:pStyle w:val="PL"/>
        <w:rPr>
          <w:noProof w:val="0"/>
          <w:snapToGrid w:val="0"/>
        </w:rPr>
      </w:pPr>
      <w:r w:rsidRPr="00E67E0D">
        <w:rPr>
          <w:noProof w:val="0"/>
          <w:snapToGrid w:val="0"/>
        </w:rPr>
        <w:tab/>
        <w:t>intendedNumberOfPagingAttempts</w:t>
      </w:r>
      <w:r w:rsidRPr="00E67E0D">
        <w:rPr>
          <w:noProof w:val="0"/>
          <w:snapToGrid w:val="0"/>
        </w:rPr>
        <w:tab/>
      </w:r>
      <w:r w:rsidRPr="00E67E0D">
        <w:rPr>
          <w:noProof w:val="0"/>
          <w:snapToGrid w:val="0"/>
        </w:rPr>
        <w:tab/>
        <w:t>IntendedNumberOfPagingAttempts,</w:t>
      </w:r>
    </w:p>
    <w:p w14:paraId="6A806354" w14:textId="77777777" w:rsidR="006A1CE4" w:rsidRPr="00E67E0D" w:rsidRDefault="006A1CE4" w:rsidP="00E7499B">
      <w:pPr>
        <w:pStyle w:val="PL"/>
        <w:rPr>
          <w:noProof w:val="0"/>
          <w:snapToGrid w:val="0"/>
        </w:rPr>
      </w:pPr>
      <w:r w:rsidRPr="00E67E0D">
        <w:rPr>
          <w:noProof w:val="0"/>
          <w:snapToGrid w:val="0"/>
        </w:rPr>
        <w:tab/>
        <w:t>nextPagingAreaScope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NextPagingAreaScope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5A6F8EC4"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{PagingAttemptInformation-ExtIEs} }</w:t>
      </w:r>
      <w:r w:rsidRPr="00E67E0D">
        <w:rPr>
          <w:noProof w:val="0"/>
          <w:snapToGrid w:val="0"/>
        </w:rPr>
        <w:tab/>
        <w:t>OPTIONAL,</w:t>
      </w:r>
    </w:p>
    <w:p w14:paraId="04C4DBB5" w14:textId="77777777" w:rsidR="006A1CE4" w:rsidRPr="00E67E0D" w:rsidRDefault="006A1CE4" w:rsidP="00E7499B">
      <w:pPr>
        <w:pStyle w:val="PL"/>
        <w:rPr>
          <w:noProof w:val="0"/>
          <w:snapToGrid w:val="0"/>
        </w:rPr>
      </w:pPr>
      <w:r w:rsidRPr="00E67E0D">
        <w:rPr>
          <w:noProof w:val="0"/>
          <w:snapToGrid w:val="0"/>
        </w:rPr>
        <w:tab/>
        <w:t>...</w:t>
      </w:r>
    </w:p>
    <w:p w14:paraId="0F2D74D1" w14:textId="77777777" w:rsidR="006A1CE4" w:rsidRPr="00E67E0D" w:rsidRDefault="006A1CE4" w:rsidP="00E7499B">
      <w:pPr>
        <w:pStyle w:val="PL"/>
        <w:rPr>
          <w:noProof w:val="0"/>
          <w:snapToGrid w:val="0"/>
        </w:rPr>
      </w:pPr>
      <w:r w:rsidRPr="00E67E0D">
        <w:rPr>
          <w:noProof w:val="0"/>
          <w:snapToGrid w:val="0"/>
        </w:rPr>
        <w:t>}</w:t>
      </w:r>
    </w:p>
    <w:p w14:paraId="5DE72308" w14:textId="77777777" w:rsidR="006A1CE4" w:rsidRPr="00E67E0D" w:rsidRDefault="006A1CE4" w:rsidP="00E7499B">
      <w:pPr>
        <w:pStyle w:val="PL"/>
        <w:rPr>
          <w:noProof w:val="0"/>
          <w:snapToGrid w:val="0"/>
        </w:rPr>
      </w:pPr>
    </w:p>
    <w:p w14:paraId="0737D116" w14:textId="77777777" w:rsidR="006A1CE4" w:rsidRPr="00E67E0D" w:rsidRDefault="006A1CE4" w:rsidP="00E7499B">
      <w:pPr>
        <w:pStyle w:val="PL"/>
        <w:rPr>
          <w:noProof w:val="0"/>
          <w:snapToGrid w:val="0"/>
        </w:rPr>
      </w:pPr>
      <w:r w:rsidRPr="00E67E0D">
        <w:rPr>
          <w:noProof w:val="0"/>
          <w:snapToGrid w:val="0"/>
        </w:rPr>
        <w:t>PagingAttemptInformation-ExtIEs NGAP-PROTOCOL-EXTENSION ::= {</w:t>
      </w:r>
    </w:p>
    <w:p w14:paraId="035CF10B" w14:textId="77777777" w:rsidR="006A1CE4" w:rsidRPr="00E67E0D" w:rsidRDefault="006A1CE4" w:rsidP="00E7499B">
      <w:pPr>
        <w:pStyle w:val="PL"/>
        <w:rPr>
          <w:noProof w:val="0"/>
          <w:snapToGrid w:val="0"/>
        </w:rPr>
      </w:pPr>
      <w:r w:rsidRPr="00E67E0D">
        <w:rPr>
          <w:noProof w:val="0"/>
          <w:snapToGrid w:val="0"/>
        </w:rPr>
        <w:tab/>
        <w:t>...</w:t>
      </w:r>
    </w:p>
    <w:p w14:paraId="1F97E161" w14:textId="77777777" w:rsidR="006A1CE4" w:rsidRPr="00E67E0D" w:rsidRDefault="006A1CE4" w:rsidP="00E7499B">
      <w:pPr>
        <w:pStyle w:val="PL"/>
        <w:rPr>
          <w:noProof w:val="0"/>
          <w:snapToGrid w:val="0"/>
        </w:rPr>
      </w:pPr>
      <w:r w:rsidRPr="00E67E0D">
        <w:rPr>
          <w:noProof w:val="0"/>
          <w:snapToGrid w:val="0"/>
        </w:rPr>
        <w:t>}</w:t>
      </w:r>
    </w:p>
    <w:p w14:paraId="20AE0A6D" w14:textId="77777777" w:rsidR="006A1CE4" w:rsidRPr="00E67E0D" w:rsidRDefault="006A1CE4" w:rsidP="00E7499B">
      <w:pPr>
        <w:pStyle w:val="PL"/>
        <w:rPr>
          <w:noProof w:val="0"/>
          <w:snapToGrid w:val="0"/>
        </w:rPr>
      </w:pPr>
    </w:p>
    <w:p w14:paraId="4FD2B650" w14:textId="77777777" w:rsidR="006A1CE4" w:rsidRPr="00E67E0D" w:rsidRDefault="006A1CE4" w:rsidP="00E7499B">
      <w:pPr>
        <w:pStyle w:val="PL"/>
        <w:rPr>
          <w:noProof w:val="0"/>
          <w:snapToGrid w:val="0"/>
        </w:rPr>
      </w:pPr>
      <w:r w:rsidRPr="00E67E0D">
        <w:rPr>
          <w:noProof w:val="0"/>
          <w:snapToGrid w:val="0"/>
        </w:rPr>
        <w:t>PagingAttemptCount ::= INTEGER (1..16, ...)</w:t>
      </w:r>
    </w:p>
    <w:p w14:paraId="61A8F62C" w14:textId="77777777" w:rsidR="006A1CE4" w:rsidRPr="00E67E0D" w:rsidRDefault="006A1CE4" w:rsidP="00E7499B">
      <w:pPr>
        <w:pStyle w:val="PL"/>
        <w:rPr>
          <w:noProof w:val="0"/>
          <w:snapToGrid w:val="0"/>
        </w:rPr>
      </w:pPr>
    </w:p>
    <w:p w14:paraId="29F8F165" w14:textId="77777777" w:rsidR="006A1CE4" w:rsidRPr="00E67E0D" w:rsidRDefault="006A1CE4" w:rsidP="00E7499B">
      <w:pPr>
        <w:pStyle w:val="PL"/>
        <w:rPr>
          <w:noProof w:val="0"/>
          <w:snapToGrid w:val="0"/>
        </w:rPr>
      </w:pPr>
      <w:r w:rsidRPr="00E67E0D">
        <w:rPr>
          <w:noProof w:val="0"/>
          <w:snapToGrid w:val="0"/>
        </w:rPr>
        <w:t xml:space="preserve">PagingDRX </w:t>
      </w:r>
      <w:r w:rsidRPr="00E67E0D">
        <w:rPr>
          <w:noProof w:val="0"/>
        </w:rPr>
        <w:t xml:space="preserve">::= </w:t>
      </w:r>
      <w:r w:rsidRPr="00E67E0D">
        <w:rPr>
          <w:noProof w:val="0"/>
          <w:snapToGrid w:val="0"/>
        </w:rPr>
        <w:t>ENUMERATED {</w:t>
      </w:r>
    </w:p>
    <w:p w14:paraId="4E516963" w14:textId="77777777" w:rsidR="006A1CE4" w:rsidRPr="00E67E0D" w:rsidRDefault="006A1CE4" w:rsidP="00E7499B">
      <w:pPr>
        <w:pStyle w:val="PL"/>
        <w:rPr>
          <w:noProof w:val="0"/>
        </w:rPr>
      </w:pPr>
      <w:r w:rsidRPr="00E67E0D">
        <w:rPr>
          <w:noProof w:val="0"/>
        </w:rPr>
        <w:tab/>
        <w:t>v32,</w:t>
      </w:r>
    </w:p>
    <w:p w14:paraId="2444CF90" w14:textId="77777777" w:rsidR="006A1CE4" w:rsidRPr="00E67E0D" w:rsidRDefault="006A1CE4" w:rsidP="00E7499B">
      <w:pPr>
        <w:pStyle w:val="PL"/>
        <w:rPr>
          <w:noProof w:val="0"/>
        </w:rPr>
      </w:pPr>
      <w:r w:rsidRPr="00E67E0D">
        <w:rPr>
          <w:noProof w:val="0"/>
        </w:rPr>
        <w:tab/>
        <w:t>v64,</w:t>
      </w:r>
    </w:p>
    <w:p w14:paraId="7EDB7D8F" w14:textId="77777777" w:rsidR="006A1CE4" w:rsidRPr="00E67E0D" w:rsidRDefault="006A1CE4" w:rsidP="00E7499B">
      <w:pPr>
        <w:pStyle w:val="PL"/>
        <w:rPr>
          <w:noProof w:val="0"/>
        </w:rPr>
      </w:pPr>
      <w:r w:rsidRPr="00E67E0D">
        <w:rPr>
          <w:noProof w:val="0"/>
        </w:rPr>
        <w:tab/>
        <w:t>v128,</w:t>
      </w:r>
    </w:p>
    <w:p w14:paraId="456CC445" w14:textId="77777777" w:rsidR="006A1CE4" w:rsidRPr="00E67E0D" w:rsidRDefault="006A1CE4" w:rsidP="00E7499B">
      <w:pPr>
        <w:pStyle w:val="PL"/>
        <w:rPr>
          <w:noProof w:val="0"/>
        </w:rPr>
      </w:pPr>
      <w:r w:rsidRPr="00E67E0D">
        <w:rPr>
          <w:noProof w:val="0"/>
        </w:rPr>
        <w:tab/>
        <w:t>v256,</w:t>
      </w:r>
    </w:p>
    <w:p w14:paraId="78B26580" w14:textId="77777777" w:rsidR="006A1CE4" w:rsidRPr="00E67E0D" w:rsidRDefault="006A1CE4" w:rsidP="00E7499B">
      <w:pPr>
        <w:pStyle w:val="PL"/>
        <w:rPr>
          <w:noProof w:val="0"/>
          <w:snapToGrid w:val="0"/>
        </w:rPr>
      </w:pPr>
      <w:r w:rsidRPr="00E67E0D">
        <w:rPr>
          <w:noProof w:val="0"/>
          <w:snapToGrid w:val="0"/>
        </w:rPr>
        <w:tab/>
        <w:t>...</w:t>
      </w:r>
    </w:p>
    <w:p w14:paraId="6EECE8EA" w14:textId="77777777" w:rsidR="006A1CE4" w:rsidRPr="00E67E0D" w:rsidRDefault="006A1CE4" w:rsidP="00E7499B">
      <w:pPr>
        <w:pStyle w:val="PL"/>
        <w:rPr>
          <w:noProof w:val="0"/>
        </w:rPr>
      </w:pPr>
      <w:r w:rsidRPr="00E67E0D">
        <w:rPr>
          <w:noProof w:val="0"/>
          <w:snapToGrid w:val="0"/>
        </w:rPr>
        <w:t>}</w:t>
      </w:r>
    </w:p>
    <w:p w14:paraId="11B05E4F" w14:textId="77777777" w:rsidR="006A1CE4" w:rsidRPr="00E67E0D" w:rsidRDefault="006A1CE4" w:rsidP="00E7499B">
      <w:pPr>
        <w:pStyle w:val="PL"/>
        <w:tabs>
          <w:tab w:val="clear" w:pos="384"/>
          <w:tab w:val="left" w:pos="310"/>
        </w:tabs>
        <w:rPr>
          <w:noProof w:val="0"/>
        </w:rPr>
      </w:pPr>
    </w:p>
    <w:p w14:paraId="361EB592" w14:textId="77777777" w:rsidR="006A1CE4" w:rsidRPr="00E67E0D" w:rsidRDefault="006A1CE4" w:rsidP="00E7499B">
      <w:pPr>
        <w:pStyle w:val="PL"/>
        <w:rPr>
          <w:noProof w:val="0"/>
        </w:rPr>
      </w:pPr>
      <w:r w:rsidRPr="00E67E0D">
        <w:rPr>
          <w:noProof w:val="0"/>
          <w:snapToGrid w:val="0"/>
        </w:rPr>
        <w:t xml:space="preserve">PagingOrigin </w:t>
      </w:r>
      <w:r w:rsidRPr="00E67E0D">
        <w:rPr>
          <w:noProof w:val="0"/>
        </w:rPr>
        <w:t>::= ENUMERATED {</w:t>
      </w:r>
    </w:p>
    <w:p w14:paraId="532876B5" w14:textId="77777777" w:rsidR="006A1CE4" w:rsidRPr="00E67E0D" w:rsidRDefault="006A1CE4" w:rsidP="00E7499B">
      <w:pPr>
        <w:pStyle w:val="PL"/>
        <w:rPr>
          <w:noProof w:val="0"/>
        </w:rPr>
      </w:pPr>
      <w:r w:rsidRPr="00E67E0D">
        <w:rPr>
          <w:noProof w:val="0"/>
        </w:rPr>
        <w:tab/>
        <w:t>non-3gpp,</w:t>
      </w:r>
    </w:p>
    <w:p w14:paraId="525EE155" w14:textId="77777777" w:rsidR="006A1CE4" w:rsidRPr="00E67E0D" w:rsidRDefault="006A1CE4" w:rsidP="00E7499B">
      <w:pPr>
        <w:pStyle w:val="PL"/>
        <w:rPr>
          <w:noProof w:val="0"/>
        </w:rPr>
      </w:pPr>
      <w:r w:rsidRPr="00E67E0D">
        <w:rPr>
          <w:noProof w:val="0"/>
        </w:rPr>
        <w:tab/>
        <w:t>...</w:t>
      </w:r>
    </w:p>
    <w:p w14:paraId="1CF76315" w14:textId="77777777" w:rsidR="006A1CE4" w:rsidRPr="00E67E0D" w:rsidRDefault="006A1CE4" w:rsidP="00E7499B">
      <w:pPr>
        <w:pStyle w:val="PL"/>
        <w:tabs>
          <w:tab w:val="clear" w:pos="384"/>
          <w:tab w:val="left" w:pos="310"/>
        </w:tabs>
        <w:rPr>
          <w:noProof w:val="0"/>
        </w:rPr>
      </w:pPr>
      <w:r w:rsidRPr="00E67E0D">
        <w:rPr>
          <w:noProof w:val="0"/>
        </w:rPr>
        <w:t>}</w:t>
      </w:r>
    </w:p>
    <w:p w14:paraId="59A0D101" w14:textId="77777777" w:rsidR="006A1CE4" w:rsidRPr="00E67E0D" w:rsidRDefault="006A1CE4" w:rsidP="00E7499B">
      <w:pPr>
        <w:pStyle w:val="PL"/>
        <w:rPr>
          <w:noProof w:val="0"/>
          <w:snapToGrid w:val="0"/>
        </w:rPr>
      </w:pPr>
    </w:p>
    <w:p w14:paraId="097EEBEF" w14:textId="77777777" w:rsidR="006A1CE4" w:rsidRPr="00E67E0D" w:rsidRDefault="006A1CE4" w:rsidP="00E7499B">
      <w:pPr>
        <w:pStyle w:val="PL"/>
        <w:rPr>
          <w:noProof w:val="0"/>
        </w:rPr>
      </w:pPr>
      <w:r w:rsidRPr="00E67E0D">
        <w:rPr>
          <w:noProof w:val="0"/>
          <w:snapToGrid w:val="0"/>
        </w:rPr>
        <w:t xml:space="preserve">PagingPriority </w:t>
      </w:r>
      <w:r w:rsidRPr="00E67E0D">
        <w:rPr>
          <w:noProof w:val="0"/>
        </w:rPr>
        <w:t>::= ENUMERATED {</w:t>
      </w:r>
    </w:p>
    <w:p w14:paraId="652DD7C2" w14:textId="77777777" w:rsidR="006A1CE4" w:rsidRPr="00E67E0D" w:rsidRDefault="006A1CE4" w:rsidP="00E7499B">
      <w:pPr>
        <w:pStyle w:val="PL"/>
        <w:rPr>
          <w:noProof w:val="0"/>
        </w:rPr>
      </w:pPr>
      <w:r w:rsidRPr="00E67E0D">
        <w:rPr>
          <w:noProof w:val="0"/>
        </w:rPr>
        <w:tab/>
        <w:t>priolevel1,</w:t>
      </w:r>
    </w:p>
    <w:p w14:paraId="2ABB2690" w14:textId="77777777" w:rsidR="006A1CE4" w:rsidRPr="00E67E0D" w:rsidRDefault="006A1CE4" w:rsidP="00E7499B">
      <w:pPr>
        <w:pStyle w:val="PL"/>
        <w:rPr>
          <w:noProof w:val="0"/>
        </w:rPr>
      </w:pPr>
      <w:r w:rsidRPr="00E67E0D">
        <w:rPr>
          <w:noProof w:val="0"/>
        </w:rPr>
        <w:tab/>
        <w:t>priolevel2,</w:t>
      </w:r>
    </w:p>
    <w:p w14:paraId="68C32A2B" w14:textId="77777777" w:rsidR="006A1CE4" w:rsidRPr="00E67E0D" w:rsidRDefault="006A1CE4" w:rsidP="00E7499B">
      <w:pPr>
        <w:pStyle w:val="PL"/>
        <w:rPr>
          <w:noProof w:val="0"/>
        </w:rPr>
      </w:pPr>
      <w:r w:rsidRPr="00E67E0D">
        <w:rPr>
          <w:noProof w:val="0"/>
        </w:rPr>
        <w:tab/>
        <w:t>priolevel3,</w:t>
      </w:r>
    </w:p>
    <w:p w14:paraId="223594E1" w14:textId="77777777" w:rsidR="006A1CE4" w:rsidRPr="00E67E0D" w:rsidRDefault="006A1CE4" w:rsidP="00E7499B">
      <w:pPr>
        <w:pStyle w:val="PL"/>
        <w:rPr>
          <w:noProof w:val="0"/>
        </w:rPr>
      </w:pPr>
      <w:r w:rsidRPr="00E67E0D">
        <w:rPr>
          <w:noProof w:val="0"/>
        </w:rPr>
        <w:tab/>
        <w:t>priolevel4,</w:t>
      </w:r>
    </w:p>
    <w:p w14:paraId="7C9D4CBB" w14:textId="77777777" w:rsidR="006A1CE4" w:rsidRPr="00E67E0D" w:rsidRDefault="006A1CE4" w:rsidP="00E7499B">
      <w:pPr>
        <w:pStyle w:val="PL"/>
        <w:rPr>
          <w:noProof w:val="0"/>
        </w:rPr>
      </w:pPr>
      <w:r w:rsidRPr="00E67E0D">
        <w:rPr>
          <w:noProof w:val="0"/>
        </w:rPr>
        <w:tab/>
        <w:t>priolevel5,</w:t>
      </w:r>
    </w:p>
    <w:p w14:paraId="3995AFB3" w14:textId="77777777" w:rsidR="006A1CE4" w:rsidRPr="00E67E0D" w:rsidRDefault="006A1CE4" w:rsidP="00E7499B">
      <w:pPr>
        <w:pStyle w:val="PL"/>
        <w:rPr>
          <w:noProof w:val="0"/>
        </w:rPr>
      </w:pPr>
      <w:r w:rsidRPr="00E67E0D">
        <w:rPr>
          <w:noProof w:val="0"/>
        </w:rPr>
        <w:tab/>
        <w:t>priolevel6,</w:t>
      </w:r>
    </w:p>
    <w:p w14:paraId="3E8232FB" w14:textId="77777777" w:rsidR="006A1CE4" w:rsidRPr="00E67E0D" w:rsidRDefault="006A1CE4" w:rsidP="00E7499B">
      <w:pPr>
        <w:pStyle w:val="PL"/>
        <w:rPr>
          <w:noProof w:val="0"/>
        </w:rPr>
      </w:pPr>
      <w:r w:rsidRPr="00E67E0D">
        <w:rPr>
          <w:noProof w:val="0"/>
        </w:rPr>
        <w:tab/>
        <w:t>priolevel7,</w:t>
      </w:r>
    </w:p>
    <w:p w14:paraId="23EA8F91" w14:textId="77777777" w:rsidR="006A1CE4" w:rsidRPr="00E67E0D" w:rsidRDefault="006A1CE4" w:rsidP="00E7499B">
      <w:pPr>
        <w:pStyle w:val="PL"/>
        <w:rPr>
          <w:noProof w:val="0"/>
        </w:rPr>
      </w:pPr>
      <w:r w:rsidRPr="00E67E0D">
        <w:rPr>
          <w:noProof w:val="0"/>
        </w:rPr>
        <w:tab/>
        <w:t>priolevel8,</w:t>
      </w:r>
    </w:p>
    <w:p w14:paraId="789272FB" w14:textId="77777777" w:rsidR="006A1CE4" w:rsidRPr="00E67E0D" w:rsidRDefault="006A1CE4" w:rsidP="00E7499B">
      <w:pPr>
        <w:pStyle w:val="PL"/>
        <w:rPr>
          <w:noProof w:val="0"/>
        </w:rPr>
      </w:pPr>
      <w:r w:rsidRPr="00E67E0D">
        <w:rPr>
          <w:noProof w:val="0"/>
        </w:rPr>
        <w:tab/>
        <w:t>...</w:t>
      </w:r>
    </w:p>
    <w:p w14:paraId="25520810" w14:textId="77777777" w:rsidR="006A1CE4" w:rsidRPr="00E67E0D" w:rsidRDefault="006A1CE4" w:rsidP="00E7499B">
      <w:pPr>
        <w:pStyle w:val="PL"/>
        <w:rPr>
          <w:noProof w:val="0"/>
        </w:rPr>
      </w:pPr>
      <w:r w:rsidRPr="00E67E0D">
        <w:rPr>
          <w:noProof w:val="0"/>
        </w:rPr>
        <w:t>}</w:t>
      </w:r>
    </w:p>
    <w:p w14:paraId="570C1179" w14:textId="77777777" w:rsidR="006A1CE4" w:rsidRPr="00E67E0D" w:rsidRDefault="006A1CE4" w:rsidP="00E7499B">
      <w:pPr>
        <w:pStyle w:val="PL"/>
        <w:rPr>
          <w:noProof w:val="0"/>
          <w:snapToGrid w:val="0"/>
        </w:rPr>
      </w:pPr>
    </w:p>
    <w:p w14:paraId="050729A0" w14:textId="77777777" w:rsidR="006A1CE4" w:rsidRPr="00E67E0D" w:rsidRDefault="006A1CE4" w:rsidP="00E7499B">
      <w:pPr>
        <w:pStyle w:val="PL"/>
        <w:rPr>
          <w:noProof w:val="0"/>
          <w:snapToGrid w:val="0"/>
        </w:rPr>
      </w:pPr>
      <w:r w:rsidRPr="00E67E0D">
        <w:rPr>
          <w:noProof w:val="0"/>
          <w:snapToGrid w:val="0"/>
        </w:rPr>
        <w:t>PathSwitchRequestAcknowledgeTransfer ::= SEQUENCE {</w:t>
      </w:r>
    </w:p>
    <w:p w14:paraId="7ED48A5B" w14:textId="77777777" w:rsidR="006A1CE4" w:rsidRPr="00E67E0D" w:rsidRDefault="006A1CE4" w:rsidP="00E7499B">
      <w:pPr>
        <w:pStyle w:val="PL"/>
        <w:rPr>
          <w:noProof w:val="0"/>
          <w:snapToGrid w:val="0"/>
        </w:rPr>
      </w:pPr>
      <w:r w:rsidRPr="00E67E0D">
        <w:rPr>
          <w:noProof w:val="0"/>
          <w:snapToGrid w:val="0"/>
        </w:rPr>
        <w:tab/>
        <w:t>uL-NGU-UP-TNLInformation</w:t>
      </w:r>
      <w:r w:rsidRPr="00E67E0D">
        <w:rPr>
          <w:noProof w:val="0"/>
          <w:snapToGrid w:val="0"/>
        </w:rPr>
        <w:tab/>
      </w:r>
      <w:r w:rsidRPr="00E67E0D">
        <w:rPr>
          <w:noProof w:val="0"/>
          <w:snapToGrid w:val="0"/>
        </w:rPr>
        <w:tab/>
        <w:t>UPTransportLayerInformation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3ACCBDD8" w14:textId="77777777" w:rsidR="006A1CE4" w:rsidRPr="00E67E0D" w:rsidRDefault="006A1CE4" w:rsidP="00E7499B">
      <w:pPr>
        <w:pStyle w:val="PL"/>
        <w:rPr>
          <w:noProof w:val="0"/>
          <w:snapToGrid w:val="0"/>
        </w:rPr>
      </w:pPr>
      <w:r w:rsidRPr="00E67E0D">
        <w:rPr>
          <w:noProof w:val="0"/>
          <w:snapToGrid w:val="0"/>
        </w:rPr>
        <w:tab/>
        <w:t>securityIndication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SecurityIndication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5B9BD9D0"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{PathSwitchRequestAcknowledgeTransfer-ExtIEs} }</w:t>
      </w:r>
      <w:r w:rsidRPr="00E67E0D">
        <w:rPr>
          <w:noProof w:val="0"/>
          <w:snapToGrid w:val="0"/>
        </w:rPr>
        <w:tab/>
        <w:t>OPTIONAL,</w:t>
      </w:r>
    </w:p>
    <w:p w14:paraId="04FFF24F" w14:textId="77777777" w:rsidR="006A1CE4" w:rsidRPr="00E67E0D" w:rsidRDefault="006A1CE4" w:rsidP="00E7499B">
      <w:pPr>
        <w:pStyle w:val="PL"/>
        <w:rPr>
          <w:noProof w:val="0"/>
          <w:snapToGrid w:val="0"/>
        </w:rPr>
      </w:pPr>
      <w:r w:rsidRPr="00E67E0D">
        <w:rPr>
          <w:noProof w:val="0"/>
          <w:snapToGrid w:val="0"/>
        </w:rPr>
        <w:tab/>
        <w:t>...</w:t>
      </w:r>
    </w:p>
    <w:p w14:paraId="69FF69D5" w14:textId="77777777" w:rsidR="006A1CE4" w:rsidRPr="00E67E0D" w:rsidRDefault="006A1CE4" w:rsidP="00E7499B">
      <w:pPr>
        <w:pStyle w:val="PL"/>
        <w:rPr>
          <w:noProof w:val="0"/>
          <w:snapToGrid w:val="0"/>
        </w:rPr>
      </w:pPr>
      <w:r w:rsidRPr="00E67E0D">
        <w:rPr>
          <w:noProof w:val="0"/>
          <w:snapToGrid w:val="0"/>
        </w:rPr>
        <w:t>}</w:t>
      </w:r>
    </w:p>
    <w:p w14:paraId="068C05DF" w14:textId="77777777" w:rsidR="006A1CE4" w:rsidRPr="00E67E0D" w:rsidRDefault="006A1CE4" w:rsidP="00E7499B">
      <w:pPr>
        <w:pStyle w:val="PL"/>
        <w:rPr>
          <w:noProof w:val="0"/>
          <w:snapToGrid w:val="0"/>
        </w:rPr>
      </w:pPr>
    </w:p>
    <w:p w14:paraId="44C9E84B" w14:textId="77777777" w:rsidR="006A1CE4" w:rsidRPr="00E67E0D" w:rsidRDefault="006A1CE4" w:rsidP="00E7499B">
      <w:pPr>
        <w:pStyle w:val="PL"/>
        <w:rPr>
          <w:noProof w:val="0"/>
          <w:snapToGrid w:val="0"/>
        </w:rPr>
      </w:pPr>
      <w:r w:rsidRPr="00E67E0D">
        <w:rPr>
          <w:noProof w:val="0"/>
          <w:snapToGrid w:val="0"/>
        </w:rPr>
        <w:t>PathSwitchRequestAcknowledgeTransfer-ExtIEs NGAP-PROTOCOL-EXTENSION ::= {</w:t>
      </w:r>
    </w:p>
    <w:p w14:paraId="10E16C80" w14:textId="77777777" w:rsidR="006A1CE4" w:rsidRPr="00E67E0D" w:rsidRDefault="006A1CE4" w:rsidP="00E7499B">
      <w:pPr>
        <w:pStyle w:val="PL"/>
        <w:rPr>
          <w:noProof w:val="0"/>
          <w:snapToGrid w:val="0"/>
        </w:rPr>
      </w:pPr>
      <w:r w:rsidRPr="00E67E0D">
        <w:rPr>
          <w:noProof w:val="0"/>
          <w:snapToGrid w:val="0"/>
        </w:rPr>
        <w:tab/>
        <w:t>...</w:t>
      </w:r>
    </w:p>
    <w:p w14:paraId="330C2984" w14:textId="77777777" w:rsidR="006A1CE4" w:rsidRPr="00E67E0D" w:rsidRDefault="006A1CE4" w:rsidP="00E7499B">
      <w:pPr>
        <w:pStyle w:val="PL"/>
        <w:rPr>
          <w:noProof w:val="0"/>
          <w:snapToGrid w:val="0"/>
        </w:rPr>
      </w:pPr>
      <w:r w:rsidRPr="00E67E0D">
        <w:rPr>
          <w:noProof w:val="0"/>
          <w:snapToGrid w:val="0"/>
        </w:rPr>
        <w:t>}</w:t>
      </w:r>
    </w:p>
    <w:p w14:paraId="74A17D93" w14:textId="77777777" w:rsidR="006A1CE4" w:rsidRPr="00E67E0D" w:rsidRDefault="006A1CE4" w:rsidP="00E7499B">
      <w:pPr>
        <w:pStyle w:val="PL"/>
        <w:rPr>
          <w:noProof w:val="0"/>
          <w:snapToGrid w:val="0"/>
        </w:rPr>
      </w:pPr>
    </w:p>
    <w:p w14:paraId="725B5B53" w14:textId="77777777" w:rsidR="006A1CE4" w:rsidRPr="00E67E0D" w:rsidRDefault="006A1CE4" w:rsidP="00E7499B">
      <w:pPr>
        <w:pStyle w:val="PL"/>
        <w:rPr>
          <w:noProof w:val="0"/>
          <w:snapToGrid w:val="0"/>
        </w:rPr>
      </w:pPr>
      <w:r w:rsidRPr="00E67E0D">
        <w:rPr>
          <w:noProof w:val="0"/>
          <w:snapToGrid w:val="0"/>
        </w:rPr>
        <w:t>PathSwitchRequestSetupFailedTransfer ::= SEQUENCE {</w:t>
      </w:r>
    </w:p>
    <w:p w14:paraId="35CB60C9" w14:textId="77777777" w:rsidR="006A1CE4" w:rsidRPr="00E67E0D" w:rsidRDefault="006A1CE4" w:rsidP="00E7499B">
      <w:pPr>
        <w:pStyle w:val="PL"/>
        <w:rPr>
          <w:noProof w:val="0"/>
          <w:snapToGrid w:val="0"/>
        </w:rPr>
      </w:pPr>
      <w:r w:rsidRPr="00E67E0D">
        <w:rPr>
          <w:noProof w:val="0"/>
          <w:snapToGrid w:val="0"/>
        </w:rPr>
        <w:tab/>
        <w:t>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Cause,</w:t>
      </w:r>
    </w:p>
    <w:p w14:paraId="564CCC92"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{PathSwitchRequestSetupFailedTransfer-ExtIEs} }</w:t>
      </w:r>
      <w:r w:rsidRPr="00E67E0D">
        <w:rPr>
          <w:noProof w:val="0"/>
          <w:snapToGrid w:val="0"/>
        </w:rPr>
        <w:tab/>
        <w:t>OPTIONAL,</w:t>
      </w:r>
    </w:p>
    <w:p w14:paraId="5B50D6CD" w14:textId="77777777" w:rsidR="006A1CE4" w:rsidRPr="00E67E0D" w:rsidRDefault="006A1CE4" w:rsidP="00E7499B">
      <w:pPr>
        <w:pStyle w:val="PL"/>
        <w:rPr>
          <w:noProof w:val="0"/>
          <w:snapToGrid w:val="0"/>
        </w:rPr>
      </w:pPr>
      <w:r w:rsidRPr="00E67E0D">
        <w:rPr>
          <w:noProof w:val="0"/>
          <w:snapToGrid w:val="0"/>
        </w:rPr>
        <w:tab/>
        <w:t>...</w:t>
      </w:r>
    </w:p>
    <w:p w14:paraId="474D678A" w14:textId="77777777" w:rsidR="006A1CE4" w:rsidRPr="00E67E0D" w:rsidRDefault="006A1CE4" w:rsidP="00E7499B">
      <w:pPr>
        <w:pStyle w:val="PL"/>
        <w:rPr>
          <w:noProof w:val="0"/>
          <w:snapToGrid w:val="0"/>
        </w:rPr>
      </w:pPr>
      <w:r w:rsidRPr="00E67E0D">
        <w:rPr>
          <w:noProof w:val="0"/>
          <w:snapToGrid w:val="0"/>
        </w:rPr>
        <w:t>}</w:t>
      </w:r>
    </w:p>
    <w:p w14:paraId="7F89F6A4" w14:textId="77777777" w:rsidR="006A1CE4" w:rsidRPr="00E67E0D" w:rsidRDefault="006A1CE4" w:rsidP="00E7499B">
      <w:pPr>
        <w:pStyle w:val="PL"/>
        <w:rPr>
          <w:noProof w:val="0"/>
          <w:snapToGrid w:val="0"/>
        </w:rPr>
      </w:pPr>
    </w:p>
    <w:p w14:paraId="6AC7E5CA" w14:textId="77777777" w:rsidR="006A1CE4" w:rsidRPr="00E67E0D" w:rsidRDefault="006A1CE4" w:rsidP="00E7499B">
      <w:pPr>
        <w:pStyle w:val="PL"/>
        <w:rPr>
          <w:noProof w:val="0"/>
          <w:snapToGrid w:val="0"/>
        </w:rPr>
      </w:pPr>
      <w:r w:rsidRPr="00E67E0D">
        <w:rPr>
          <w:noProof w:val="0"/>
          <w:snapToGrid w:val="0"/>
        </w:rPr>
        <w:t>PathSwitchRequestSetupFailedTransfer-ExtIEs NGAP-PROTOCOL-EXTENSION ::= {</w:t>
      </w:r>
    </w:p>
    <w:p w14:paraId="11C76C19" w14:textId="77777777" w:rsidR="006A1CE4" w:rsidRPr="00E67E0D" w:rsidRDefault="006A1CE4" w:rsidP="00E7499B">
      <w:pPr>
        <w:pStyle w:val="PL"/>
        <w:rPr>
          <w:noProof w:val="0"/>
          <w:snapToGrid w:val="0"/>
        </w:rPr>
      </w:pPr>
      <w:r w:rsidRPr="00E67E0D">
        <w:rPr>
          <w:noProof w:val="0"/>
          <w:snapToGrid w:val="0"/>
        </w:rPr>
        <w:tab/>
        <w:t>...</w:t>
      </w:r>
    </w:p>
    <w:p w14:paraId="2A8ABC59" w14:textId="77777777" w:rsidR="006A1CE4" w:rsidRPr="00E67E0D" w:rsidRDefault="006A1CE4" w:rsidP="00E7499B">
      <w:pPr>
        <w:pStyle w:val="PL"/>
        <w:rPr>
          <w:noProof w:val="0"/>
          <w:snapToGrid w:val="0"/>
        </w:rPr>
      </w:pPr>
      <w:r w:rsidRPr="00E67E0D">
        <w:rPr>
          <w:noProof w:val="0"/>
          <w:snapToGrid w:val="0"/>
        </w:rPr>
        <w:t>}</w:t>
      </w:r>
    </w:p>
    <w:p w14:paraId="27685DD4" w14:textId="77777777" w:rsidR="006A1CE4" w:rsidRPr="00E67E0D" w:rsidRDefault="006A1CE4" w:rsidP="00E7499B">
      <w:pPr>
        <w:pStyle w:val="PL"/>
        <w:rPr>
          <w:noProof w:val="0"/>
          <w:snapToGrid w:val="0"/>
        </w:rPr>
      </w:pPr>
    </w:p>
    <w:p w14:paraId="69E44A08" w14:textId="77777777" w:rsidR="006A1CE4" w:rsidRPr="00E67E0D" w:rsidRDefault="006A1CE4" w:rsidP="00E7499B">
      <w:pPr>
        <w:pStyle w:val="PL"/>
        <w:rPr>
          <w:noProof w:val="0"/>
          <w:snapToGrid w:val="0"/>
        </w:rPr>
      </w:pPr>
      <w:r w:rsidRPr="00E67E0D">
        <w:rPr>
          <w:noProof w:val="0"/>
          <w:snapToGrid w:val="0"/>
        </w:rPr>
        <w:t>PathSwitchRequestTransfer ::= SEQUENCE {</w:t>
      </w:r>
    </w:p>
    <w:p w14:paraId="75F901B3" w14:textId="77777777" w:rsidR="006A1CE4" w:rsidRPr="00E67E0D" w:rsidRDefault="006A1CE4" w:rsidP="00E7499B">
      <w:pPr>
        <w:pStyle w:val="PL"/>
        <w:rPr>
          <w:noProof w:val="0"/>
          <w:snapToGrid w:val="0"/>
        </w:rPr>
      </w:pPr>
      <w:r w:rsidRPr="00E67E0D">
        <w:rPr>
          <w:noProof w:val="0"/>
          <w:snapToGrid w:val="0"/>
        </w:rPr>
        <w:tab/>
        <w:t>dL-NGU-UP-TNLInformation</w:t>
      </w:r>
      <w:r w:rsidRPr="00E67E0D">
        <w:rPr>
          <w:noProof w:val="0"/>
          <w:snapToGrid w:val="0"/>
        </w:rPr>
        <w:tab/>
      </w:r>
      <w:r w:rsidRPr="00E67E0D">
        <w:rPr>
          <w:noProof w:val="0"/>
          <w:snapToGrid w:val="0"/>
        </w:rPr>
        <w:tab/>
      </w:r>
      <w:r w:rsidRPr="00E67E0D">
        <w:rPr>
          <w:noProof w:val="0"/>
          <w:snapToGrid w:val="0"/>
        </w:rPr>
        <w:tab/>
        <w:t>UPTransportLayerInformation,</w:t>
      </w:r>
    </w:p>
    <w:p w14:paraId="6CC32656" w14:textId="77777777" w:rsidR="006A1CE4" w:rsidRPr="00E67E0D" w:rsidRDefault="006A1CE4" w:rsidP="00E7499B">
      <w:pPr>
        <w:pStyle w:val="PL"/>
        <w:rPr>
          <w:ins w:id="6626" w:author="Issam" w:date="2019-02-12T23:38:00Z"/>
          <w:noProof w:val="0"/>
          <w:snapToGrid w:val="0"/>
        </w:rPr>
      </w:pPr>
      <w:ins w:id="6627" w:author="Issam" w:date="2019-02-12T23:38:00Z">
        <w:r w:rsidRPr="00E67E0D">
          <w:rPr>
            <w:noProof w:val="0"/>
            <w:snapToGrid w:val="0"/>
          </w:rPr>
          <w:tab/>
          <w:t>dL-NGU-TNLInformationReused</w:t>
        </w:r>
        <w:r w:rsidRPr="00E67E0D">
          <w:rPr>
            <w:noProof w:val="0"/>
            <w:snapToGrid w:val="0"/>
          </w:rPr>
          <w:tab/>
        </w:r>
        <w:r w:rsidRPr="00E67E0D">
          <w:rPr>
            <w:noProof w:val="0"/>
            <w:snapToGrid w:val="0"/>
          </w:rPr>
          <w:tab/>
        </w:r>
        <w:r w:rsidRPr="00E67E0D">
          <w:rPr>
            <w:noProof w:val="0"/>
            <w:snapToGrid w:val="0"/>
          </w:rPr>
          <w:tab/>
          <w:t>DL-NGU-TNLInformationReused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ins>
    </w:p>
    <w:p w14:paraId="15A2AA41" w14:textId="77777777" w:rsidR="006A1CE4" w:rsidRPr="00E67E0D" w:rsidRDefault="006A1CE4" w:rsidP="00E7499B">
      <w:pPr>
        <w:pStyle w:val="PL"/>
        <w:rPr>
          <w:noProof w:val="0"/>
          <w:snapToGrid w:val="0"/>
        </w:rPr>
      </w:pPr>
      <w:r w:rsidRPr="00E67E0D">
        <w:rPr>
          <w:noProof w:val="0"/>
          <w:snapToGrid w:val="0"/>
        </w:rPr>
        <w:tab/>
        <w:t>userPlaneSecurityInformation</w:t>
      </w:r>
      <w:r w:rsidRPr="00E67E0D">
        <w:rPr>
          <w:noProof w:val="0"/>
          <w:snapToGrid w:val="0"/>
        </w:rPr>
        <w:tab/>
      </w:r>
      <w:r w:rsidRPr="00E67E0D">
        <w:rPr>
          <w:noProof w:val="0"/>
          <w:snapToGrid w:val="0"/>
        </w:rPr>
        <w:tab/>
        <w:t>UserPlaneSecurityInformation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1C6A4094" w14:textId="77777777" w:rsidR="006A1CE4" w:rsidRPr="00E67E0D" w:rsidRDefault="006A1CE4" w:rsidP="00E7499B">
      <w:pPr>
        <w:pStyle w:val="PL"/>
        <w:rPr>
          <w:noProof w:val="0"/>
          <w:snapToGrid w:val="0"/>
        </w:rPr>
      </w:pPr>
      <w:r w:rsidRPr="00E67E0D">
        <w:rPr>
          <w:noProof w:val="0"/>
          <w:snapToGrid w:val="0"/>
        </w:rPr>
        <w:tab/>
        <w:t>qosFlowAcceptedList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QosFlowAcceptedList,</w:t>
      </w:r>
    </w:p>
    <w:p w14:paraId="333C33C0"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{PathSwitchRequestTransfer-ExtIEs} }</w:t>
      </w:r>
      <w:r w:rsidRPr="00E67E0D">
        <w:rPr>
          <w:noProof w:val="0"/>
          <w:snapToGrid w:val="0"/>
        </w:rPr>
        <w:tab/>
        <w:t>OPTIONAL,</w:t>
      </w:r>
    </w:p>
    <w:p w14:paraId="279A1941" w14:textId="77777777" w:rsidR="006A1CE4" w:rsidRPr="00E67E0D" w:rsidRDefault="006A1CE4" w:rsidP="00E7499B">
      <w:pPr>
        <w:pStyle w:val="PL"/>
        <w:rPr>
          <w:noProof w:val="0"/>
          <w:snapToGrid w:val="0"/>
        </w:rPr>
      </w:pPr>
      <w:r w:rsidRPr="00E67E0D">
        <w:rPr>
          <w:noProof w:val="0"/>
          <w:snapToGrid w:val="0"/>
        </w:rPr>
        <w:tab/>
        <w:t>...</w:t>
      </w:r>
    </w:p>
    <w:p w14:paraId="5DC7978C" w14:textId="77777777" w:rsidR="006A1CE4" w:rsidRPr="00E67E0D" w:rsidRDefault="006A1CE4" w:rsidP="00E7499B">
      <w:pPr>
        <w:pStyle w:val="PL"/>
        <w:rPr>
          <w:noProof w:val="0"/>
          <w:snapToGrid w:val="0"/>
        </w:rPr>
      </w:pPr>
      <w:r w:rsidRPr="00E67E0D">
        <w:rPr>
          <w:noProof w:val="0"/>
          <w:snapToGrid w:val="0"/>
        </w:rPr>
        <w:t>}</w:t>
      </w:r>
    </w:p>
    <w:p w14:paraId="4D0DB3E5" w14:textId="77777777" w:rsidR="006A1CE4" w:rsidRPr="00E67E0D" w:rsidRDefault="006A1CE4" w:rsidP="00E7499B">
      <w:pPr>
        <w:pStyle w:val="PL"/>
        <w:rPr>
          <w:noProof w:val="0"/>
          <w:snapToGrid w:val="0"/>
        </w:rPr>
      </w:pPr>
    </w:p>
    <w:p w14:paraId="21BB3076" w14:textId="77777777" w:rsidR="006A1CE4" w:rsidRPr="00E67E0D" w:rsidRDefault="006A1CE4" w:rsidP="00E7499B">
      <w:pPr>
        <w:pStyle w:val="PL"/>
        <w:rPr>
          <w:noProof w:val="0"/>
          <w:snapToGrid w:val="0"/>
        </w:rPr>
      </w:pPr>
      <w:r w:rsidRPr="00E67E0D">
        <w:rPr>
          <w:noProof w:val="0"/>
          <w:snapToGrid w:val="0"/>
        </w:rPr>
        <w:t>PathSwitchRequestTransfer-ExtIEs NGAP-PROTOCOL-EXTENSION ::= {</w:t>
      </w:r>
    </w:p>
    <w:p w14:paraId="253ED14C" w14:textId="77777777" w:rsidR="006A1CE4" w:rsidRPr="00E67E0D" w:rsidRDefault="006A1CE4" w:rsidP="00E7499B">
      <w:pPr>
        <w:pStyle w:val="PL"/>
        <w:rPr>
          <w:noProof w:val="0"/>
          <w:snapToGrid w:val="0"/>
        </w:rPr>
      </w:pPr>
      <w:r w:rsidRPr="00E67E0D">
        <w:rPr>
          <w:noProof w:val="0"/>
          <w:snapToGrid w:val="0"/>
        </w:rPr>
        <w:tab/>
        <w:t>...</w:t>
      </w:r>
    </w:p>
    <w:p w14:paraId="75F00D73" w14:textId="77777777" w:rsidR="006A1CE4" w:rsidRPr="00E67E0D" w:rsidRDefault="006A1CE4" w:rsidP="00E7499B">
      <w:pPr>
        <w:pStyle w:val="PL"/>
        <w:rPr>
          <w:noProof w:val="0"/>
          <w:snapToGrid w:val="0"/>
        </w:rPr>
      </w:pPr>
      <w:r w:rsidRPr="00E67E0D">
        <w:rPr>
          <w:noProof w:val="0"/>
          <w:snapToGrid w:val="0"/>
        </w:rPr>
        <w:t>}</w:t>
      </w:r>
    </w:p>
    <w:p w14:paraId="1540E180" w14:textId="77777777" w:rsidR="006A1CE4" w:rsidRPr="00E67E0D" w:rsidRDefault="006A1CE4" w:rsidP="00E7499B">
      <w:pPr>
        <w:pStyle w:val="PL"/>
        <w:rPr>
          <w:noProof w:val="0"/>
          <w:snapToGrid w:val="0"/>
        </w:rPr>
      </w:pPr>
    </w:p>
    <w:p w14:paraId="7517B48D" w14:textId="77777777" w:rsidR="006A1CE4" w:rsidRPr="00E67E0D" w:rsidRDefault="006A1CE4" w:rsidP="00E7499B">
      <w:pPr>
        <w:pStyle w:val="PL"/>
        <w:rPr>
          <w:noProof w:val="0"/>
          <w:snapToGrid w:val="0"/>
        </w:rPr>
      </w:pPr>
      <w:r w:rsidRPr="00E67E0D">
        <w:rPr>
          <w:noProof w:val="0"/>
          <w:snapToGrid w:val="0"/>
        </w:rPr>
        <w:t>PathSwitchRequestUnsuccessfulTransfer ::= SEQUENCE {</w:t>
      </w:r>
    </w:p>
    <w:p w14:paraId="2976893F" w14:textId="77777777" w:rsidR="006A1CE4" w:rsidRPr="00E67E0D" w:rsidRDefault="006A1CE4" w:rsidP="00E7499B">
      <w:pPr>
        <w:pStyle w:val="PL"/>
        <w:rPr>
          <w:noProof w:val="0"/>
          <w:snapToGrid w:val="0"/>
        </w:rPr>
      </w:pPr>
      <w:r w:rsidRPr="00E67E0D">
        <w:rPr>
          <w:noProof w:val="0"/>
          <w:snapToGrid w:val="0"/>
        </w:rPr>
        <w:tab/>
        <w:t>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Cause,</w:t>
      </w:r>
    </w:p>
    <w:p w14:paraId="437C11D3"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{PathSwitchRequestUnsuccessfulTransfer-ExtIEs} }</w:t>
      </w:r>
      <w:r w:rsidRPr="00E67E0D">
        <w:rPr>
          <w:noProof w:val="0"/>
          <w:snapToGrid w:val="0"/>
        </w:rPr>
        <w:tab/>
        <w:t>OPTIONAL,</w:t>
      </w:r>
    </w:p>
    <w:p w14:paraId="09C4A0A0" w14:textId="77777777" w:rsidR="006A1CE4" w:rsidRPr="00E67E0D" w:rsidRDefault="006A1CE4" w:rsidP="00E7499B">
      <w:pPr>
        <w:pStyle w:val="PL"/>
        <w:rPr>
          <w:noProof w:val="0"/>
          <w:snapToGrid w:val="0"/>
        </w:rPr>
      </w:pPr>
      <w:r w:rsidRPr="00E67E0D">
        <w:rPr>
          <w:noProof w:val="0"/>
          <w:snapToGrid w:val="0"/>
        </w:rPr>
        <w:tab/>
        <w:t>...</w:t>
      </w:r>
    </w:p>
    <w:p w14:paraId="5752CCDA" w14:textId="77777777" w:rsidR="006A1CE4" w:rsidRPr="00E67E0D" w:rsidRDefault="006A1CE4" w:rsidP="00E7499B">
      <w:pPr>
        <w:pStyle w:val="PL"/>
        <w:rPr>
          <w:noProof w:val="0"/>
          <w:snapToGrid w:val="0"/>
        </w:rPr>
      </w:pPr>
      <w:r w:rsidRPr="00E67E0D">
        <w:rPr>
          <w:noProof w:val="0"/>
          <w:snapToGrid w:val="0"/>
        </w:rPr>
        <w:t>}</w:t>
      </w:r>
    </w:p>
    <w:p w14:paraId="1E899FEA" w14:textId="77777777" w:rsidR="006A1CE4" w:rsidRPr="00E67E0D" w:rsidRDefault="006A1CE4" w:rsidP="00E7499B">
      <w:pPr>
        <w:pStyle w:val="PL"/>
        <w:rPr>
          <w:noProof w:val="0"/>
          <w:snapToGrid w:val="0"/>
        </w:rPr>
      </w:pPr>
    </w:p>
    <w:p w14:paraId="20C889E2" w14:textId="77777777" w:rsidR="006A1CE4" w:rsidRPr="00E67E0D" w:rsidRDefault="006A1CE4" w:rsidP="00E7499B">
      <w:pPr>
        <w:pStyle w:val="PL"/>
        <w:rPr>
          <w:noProof w:val="0"/>
          <w:snapToGrid w:val="0"/>
        </w:rPr>
      </w:pPr>
      <w:r w:rsidRPr="00E67E0D">
        <w:rPr>
          <w:noProof w:val="0"/>
          <w:snapToGrid w:val="0"/>
        </w:rPr>
        <w:t>PathSwitchRequestUnsuccessfulTransfer-ExtIEs NGAP-PROTOCOL-EXTENSION ::= {</w:t>
      </w:r>
    </w:p>
    <w:p w14:paraId="485E6D95" w14:textId="77777777" w:rsidR="006A1CE4" w:rsidRPr="00E67E0D" w:rsidRDefault="006A1CE4" w:rsidP="00E7499B">
      <w:pPr>
        <w:pStyle w:val="PL"/>
        <w:rPr>
          <w:noProof w:val="0"/>
          <w:snapToGrid w:val="0"/>
        </w:rPr>
      </w:pPr>
      <w:r w:rsidRPr="00E67E0D">
        <w:rPr>
          <w:noProof w:val="0"/>
          <w:snapToGrid w:val="0"/>
        </w:rPr>
        <w:tab/>
        <w:t>...</w:t>
      </w:r>
    </w:p>
    <w:p w14:paraId="699EB5BB" w14:textId="77777777" w:rsidR="006A1CE4" w:rsidRPr="00E67E0D" w:rsidRDefault="006A1CE4" w:rsidP="00E7499B">
      <w:pPr>
        <w:pStyle w:val="PL"/>
        <w:rPr>
          <w:noProof w:val="0"/>
          <w:snapToGrid w:val="0"/>
        </w:rPr>
      </w:pPr>
      <w:r w:rsidRPr="00E67E0D">
        <w:rPr>
          <w:noProof w:val="0"/>
          <w:snapToGrid w:val="0"/>
        </w:rPr>
        <w:t>}</w:t>
      </w:r>
    </w:p>
    <w:p w14:paraId="08AEC784" w14:textId="77777777" w:rsidR="006A1CE4" w:rsidRPr="00E67E0D" w:rsidRDefault="006A1CE4" w:rsidP="00E7499B">
      <w:pPr>
        <w:pStyle w:val="PL"/>
        <w:rPr>
          <w:noProof w:val="0"/>
          <w:snapToGrid w:val="0"/>
        </w:rPr>
      </w:pPr>
    </w:p>
    <w:p w14:paraId="3428BABE" w14:textId="77777777" w:rsidR="006A1CE4" w:rsidRPr="00E67E0D" w:rsidRDefault="006A1CE4" w:rsidP="00E7499B">
      <w:pPr>
        <w:pStyle w:val="PL"/>
        <w:rPr>
          <w:noProof w:val="0"/>
          <w:snapToGrid w:val="0"/>
        </w:rPr>
      </w:pPr>
      <w:r w:rsidRPr="00E67E0D">
        <w:rPr>
          <w:noProof w:val="0"/>
          <w:snapToGrid w:val="0"/>
        </w:rPr>
        <w:t>PDUSessionAggregateMaximumBitRate ::= SEQUENCE {</w:t>
      </w:r>
    </w:p>
    <w:p w14:paraId="1990CFCF" w14:textId="77777777" w:rsidR="006A1CE4" w:rsidRPr="00E67E0D" w:rsidRDefault="006A1CE4" w:rsidP="00E7499B">
      <w:pPr>
        <w:pStyle w:val="PL"/>
        <w:rPr>
          <w:noProof w:val="0"/>
          <w:snapToGrid w:val="0"/>
        </w:rPr>
      </w:pPr>
      <w:r w:rsidRPr="00E67E0D">
        <w:rPr>
          <w:noProof w:val="0"/>
          <w:snapToGrid w:val="0"/>
        </w:rPr>
        <w:tab/>
        <w:t>pDUSessionAggregateMaximumBitRateDL</w:t>
      </w:r>
      <w:r w:rsidRPr="00E67E0D">
        <w:rPr>
          <w:noProof w:val="0"/>
          <w:snapToGrid w:val="0"/>
        </w:rPr>
        <w:tab/>
      </w:r>
      <w:r w:rsidRPr="00E67E0D">
        <w:rPr>
          <w:noProof w:val="0"/>
          <w:snapToGrid w:val="0"/>
        </w:rPr>
        <w:tab/>
        <w:t>BitRate,</w:t>
      </w:r>
    </w:p>
    <w:p w14:paraId="6381084C" w14:textId="77777777" w:rsidR="006A1CE4" w:rsidRPr="00E67E0D" w:rsidRDefault="006A1CE4" w:rsidP="00E7499B">
      <w:pPr>
        <w:pStyle w:val="PL"/>
        <w:rPr>
          <w:noProof w:val="0"/>
          <w:snapToGrid w:val="0"/>
        </w:rPr>
      </w:pPr>
      <w:r w:rsidRPr="00E67E0D">
        <w:rPr>
          <w:noProof w:val="0"/>
          <w:snapToGrid w:val="0"/>
        </w:rPr>
        <w:tab/>
        <w:t>pDUSessionAggregateMaximumBitRateUL</w:t>
      </w:r>
      <w:r w:rsidRPr="00E67E0D">
        <w:rPr>
          <w:noProof w:val="0"/>
          <w:snapToGrid w:val="0"/>
        </w:rPr>
        <w:tab/>
      </w:r>
      <w:r w:rsidRPr="00E67E0D">
        <w:rPr>
          <w:noProof w:val="0"/>
          <w:snapToGrid w:val="0"/>
        </w:rPr>
        <w:tab/>
        <w:t>BitRate,</w:t>
      </w:r>
    </w:p>
    <w:p w14:paraId="68282C1D"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{PDUSessionAggregateMaximumBitRate-ExtIEs} } OPTIONAL,</w:t>
      </w:r>
    </w:p>
    <w:p w14:paraId="683152F0" w14:textId="77777777" w:rsidR="006A1CE4" w:rsidRPr="00E67E0D" w:rsidRDefault="006A1CE4" w:rsidP="00E7499B">
      <w:pPr>
        <w:pStyle w:val="PL"/>
        <w:rPr>
          <w:noProof w:val="0"/>
          <w:snapToGrid w:val="0"/>
        </w:rPr>
      </w:pPr>
      <w:r w:rsidRPr="00E67E0D">
        <w:rPr>
          <w:noProof w:val="0"/>
          <w:snapToGrid w:val="0"/>
        </w:rPr>
        <w:tab/>
        <w:t>...</w:t>
      </w:r>
    </w:p>
    <w:p w14:paraId="4747AB70" w14:textId="77777777" w:rsidR="006A1CE4" w:rsidRPr="00E67E0D" w:rsidRDefault="006A1CE4" w:rsidP="00E7499B">
      <w:pPr>
        <w:pStyle w:val="PL"/>
        <w:rPr>
          <w:noProof w:val="0"/>
          <w:snapToGrid w:val="0"/>
        </w:rPr>
      </w:pPr>
      <w:r w:rsidRPr="00E67E0D">
        <w:rPr>
          <w:noProof w:val="0"/>
          <w:snapToGrid w:val="0"/>
        </w:rPr>
        <w:t>}</w:t>
      </w:r>
    </w:p>
    <w:p w14:paraId="2388B0E5" w14:textId="77777777" w:rsidR="006A1CE4" w:rsidRPr="00E67E0D" w:rsidRDefault="006A1CE4" w:rsidP="00E7499B">
      <w:pPr>
        <w:pStyle w:val="PL"/>
        <w:rPr>
          <w:noProof w:val="0"/>
          <w:snapToGrid w:val="0"/>
        </w:rPr>
      </w:pPr>
    </w:p>
    <w:p w14:paraId="4DF7066D" w14:textId="77777777" w:rsidR="006A1CE4" w:rsidRPr="00E67E0D" w:rsidRDefault="006A1CE4" w:rsidP="00E7499B">
      <w:pPr>
        <w:pStyle w:val="PL"/>
        <w:rPr>
          <w:noProof w:val="0"/>
          <w:snapToGrid w:val="0"/>
        </w:rPr>
      </w:pPr>
      <w:r w:rsidRPr="00E67E0D">
        <w:rPr>
          <w:noProof w:val="0"/>
          <w:snapToGrid w:val="0"/>
        </w:rPr>
        <w:t>PDUSessionAggregateMaximumBitRate-ExtIEs NGAP-PROTOCOL-EXTENSION ::= {</w:t>
      </w:r>
    </w:p>
    <w:p w14:paraId="18BE5725" w14:textId="77777777" w:rsidR="006A1CE4" w:rsidRPr="00E67E0D" w:rsidRDefault="006A1CE4" w:rsidP="00E7499B">
      <w:pPr>
        <w:pStyle w:val="PL"/>
        <w:rPr>
          <w:noProof w:val="0"/>
          <w:snapToGrid w:val="0"/>
        </w:rPr>
      </w:pPr>
      <w:r w:rsidRPr="00E67E0D">
        <w:rPr>
          <w:noProof w:val="0"/>
          <w:snapToGrid w:val="0"/>
        </w:rPr>
        <w:tab/>
        <w:t>...</w:t>
      </w:r>
    </w:p>
    <w:p w14:paraId="5921EE39" w14:textId="77777777" w:rsidR="006A1CE4" w:rsidRPr="00E67E0D" w:rsidRDefault="006A1CE4" w:rsidP="00E7499B">
      <w:pPr>
        <w:pStyle w:val="PL"/>
        <w:rPr>
          <w:noProof w:val="0"/>
          <w:snapToGrid w:val="0"/>
        </w:rPr>
      </w:pPr>
      <w:r w:rsidRPr="00E67E0D">
        <w:rPr>
          <w:noProof w:val="0"/>
          <w:snapToGrid w:val="0"/>
        </w:rPr>
        <w:t>}</w:t>
      </w:r>
    </w:p>
    <w:p w14:paraId="05BCDB00" w14:textId="77777777" w:rsidR="006A1CE4" w:rsidRPr="00E67E0D" w:rsidRDefault="006A1CE4" w:rsidP="00E7499B">
      <w:pPr>
        <w:pStyle w:val="PL"/>
        <w:rPr>
          <w:noProof w:val="0"/>
          <w:snapToGrid w:val="0"/>
        </w:rPr>
      </w:pPr>
    </w:p>
    <w:p w14:paraId="392A3DC2" w14:textId="77777777" w:rsidR="006A1CE4" w:rsidRPr="00E67E0D" w:rsidRDefault="006A1CE4" w:rsidP="00E7499B">
      <w:pPr>
        <w:pStyle w:val="PL"/>
        <w:rPr>
          <w:noProof w:val="0"/>
          <w:snapToGrid w:val="0"/>
        </w:rPr>
      </w:pPr>
      <w:r w:rsidRPr="00E67E0D">
        <w:rPr>
          <w:noProof w:val="0"/>
          <w:snapToGrid w:val="0"/>
        </w:rPr>
        <w:t>PDUSessionID ::= INTEGER (0..255)</w:t>
      </w:r>
    </w:p>
    <w:p w14:paraId="248FFC24" w14:textId="77777777" w:rsidR="006A1CE4" w:rsidRPr="00E67E0D" w:rsidRDefault="006A1CE4" w:rsidP="00E7499B">
      <w:pPr>
        <w:pStyle w:val="PL"/>
        <w:rPr>
          <w:noProof w:val="0"/>
          <w:snapToGrid w:val="0"/>
        </w:rPr>
      </w:pPr>
    </w:p>
    <w:p w14:paraId="42C8C18D" w14:textId="77777777" w:rsidR="006A1CE4" w:rsidRPr="00E67E0D" w:rsidRDefault="006A1CE4" w:rsidP="00E7499B">
      <w:pPr>
        <w:pStyle w:val="PL"/>
        <w:rPr>
          <w:noProof w:val="0"/>
          <w:snapToGrid w:val="0"/>
        </w:rPr>
      </w:pPr>
      <w:r w:rsidRPr="00E67E0D">
        <w:rPr>
          <w:noProof w:val="0"/>
          <w:snapToGrid w:val="0"/>
        </w:rPr>
        <w:t>PDUSessionResourceAdmittedList ::= SEQUENCE (SIZE(1..maxnoofPDUSessions)) OF PDUSessionResourceAdmittedItem</w:t>
      </w:r>
    </w:p>
    <w:p w14:paraId="2AB61B36" w14:textId="77777777" w:rsidR="006A1CE4" w:rsidRPr="00E67E0D" w:rsidRDefault="006A1CE4" w:rsidP="00E7499B">
      <w:pPr>
        <w:pStyle w:val="PL"/>
        <w:rPr>
          <w:noProof w:val="0"/>
          <w:snapToGrid w:val="0"/>
        </w:rPr>
      </w:pPr>
    </w:p>
    <w:p w14:paraId="273EAA0E" w14:textId="77777777" w:rsidR="006A1CE4" w:rsidRPr="00E67E0D" w:rsidRDefault="006A1CE4" w:rsidP="00E7499B">
      <w:pPr>
        <w:pStyle w:val="PL"/>
        <w:rPr>
          <w:noProof w:val="0"/>
          <w:snapToGrid w:val="0"/>
        </w:rPr>
      </w:pPr>
      <w:r w:rsidRPr="00E67E0D">
        <w:rPr>
          <w:noProof w:val="0"/>
          <w:snapToGrid w:val="0"/>
        </w:rPr>
        <w:t>PDUSessionResourceAdmittedItem ::= SEQUENCE {</w:t>
      </w:r>
    </w:p>
    <w:p w14:paraId="2A0EA0D9"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noProof w:val="0"/>
        </w:rPr>
        <w:t>pDUSessionID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PDUSessionID,</w:t>
      </w:r>
    </w:p>
    <w:p w14:paraId="0E3D5C6F" w14:textId="77777777" w:rsidR="006A1CE4" w:rsidRPr="00E67E0D" w:rsidRDefault="006A1CE4" w:rsidP="00E7499B">
      <w:pPr>
        <w:pStyle w:val="PL"/>
        <w:spacing w:line="0" w:lineRule="atLeast"/>
        <w:rPr>
          <w:noProof w:val="0"/>
          <w:snapToGrid w:val="0"/>
        </w:rPr>
      </w:pPr>
      <w:r w:rsidRPr="00E67E0D">
        <w:rPr>
          <w:noProof w:val="0"/>
          <w:snapToGrid w:val="0"/>
        </w:rPr>
        <w:tab/>
        <w:t>handoverRequestAcknowledgeTransfer</w:t>
      </w:r>
      <w:r w:rsidRPr="00E67E0D">
        <w:rPr>
          <w:noProof w:val="0"/>
          <w:snapToGrid w:val="0"/>
        </w:rPr>
        <w:tab/>
      </w:r>
      <w:r w:rsidRPr="00E67E0D">
        <w:rPr>
          <w:noProof w:val="0"/>
          <w:snapToGrid w:val="0"/>
        </w:rPr>
        <w:tab/>
        <w:t>OCTET STRING (CONTAINING HandoverRequestAcknowledgeTransfer),</w:t>
      </w:r>
    </w:p>
    <w:p w14:paraId="630FB942"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{PDUSessionResourceAdmittedItem-ExtIEs} }</w:t>
      </w:r>
      <w:r w:rsidRPr="00E67E0D">
        <w:rPr>
          <w:noProof w:val="0"/>
          <w:snapToGrid w:val="0"/>
        </w:rPr>
        <w:tab/>
        <w:t>OPTIONAL,</w:t>
      </w:r>
    </w:p>
    <w:p w14:paraId="6D42F5E3" w14:textId="77777777" w:rsidR="006A1CE4" w:rsidRPr="00E67E0D" w:rsidRDefault="006A1CE4" w:rsidP="00E7499B">
      <w:pPr>
        <w:pStyle w:val="PL"/>
        <w:rPr>
          <w:noProof w:val="0"/>
          <w:snapToGrid w:val="0"/>
        </w:rPr>
      </w:pPr>
      <w:r w:rsidRPr="00E67E0D">
        <w:rPr>
          <w:noProof w:val="0"/>
          <w:snapToGrid w:val="0"/>
        </w:rPr>
        <w:tab/>
        <w:t>...</w:t>
      </w:r>
    </w:p>
    <w:p w14:paraId="3CDFE84C" w14:textId="77777777" w:rsidR="006A1CE4" w:rsidRPr="00E67E0D" w:rsidRDefault="006A1CE4" w:rsidP="00E7499B">
      <w:pPr>
        <w:pStyle w:val="PL"/>
        <w:rPr>
          <w:noProof w:val="0"/>
          <w:snapToGrid w:val="0"/>
        </w:rPr>
      </w:pPr>
      <w:r w:rsidRPr="00E67E0D">
        <w:rPr>
          <w:noProof w:val="0"/>
          <w:snapToGrid w:val="0"/>
        </w:rPr>
        <w:t>}</w:t>
      </w:r>
    </w:p>
    <w:p w14:paraId="74DF7590" w14:textId="77777777" w:rsidR="006A1CE4" w:rsidRPr="00E67E0D" w:rsidRDefault="006A1CE4" w:rsidP="00E7499B">
      <w:pPr>
        <w:pStyle w:val="PL"/>
        <w:rPr>
          <w:noProof w:val="0"/>
          <w:snapToGrid w:val="0"/>
        </w:rPr>
      </w:pPr>
    </w:p>
    <w:p w14:paraId="3BADF9DE" w14:textId="77777777" w:rsidR="006A1CE4" w:rsidRPr="00E67E0D" w:rsidRDefault="006A1CE4" w:rsidP="00E7499B">
      <w:pPr>
        <w:pStyle w:val="PL"/>
        <w:rPr>
          <w:noProof w:val="0"/>
          <w:snapToGrid w:val="0"/>
        </w:rPr>
      </w:pPr>
      <w:r w:rsidRPr="00E67E0D">
        <w:rPr>
          <w:noProof w:val="0"/>
          <w:snapToGrid w:val="0"/>
        </w:rPr>
        <w:t>PDUSessionResourceAdmittedItem-ExtIEs NGAP-PROTOCOL-EXTENSION ::= {</w:t>
      </w:r>
    </w:p>
    <w:p w14:paraId="1C578A80" w14:textId="77777777" w:rsidR="006A1CE4" w:rsidRPr="00E67E0D" w:rsidRDefault="006A1CE4" w:rsidP="00E7499B">
      <w:pPr>
        <w:pStyle w:val="PL"/>
        <w:rPr>
          <w:noProof w:val="0"/>
          <w:snapToGrid w:val="0"/>
        </w:rPr>
      </w:pPr>
      <w:r w:rsidRPr="00E67E0D">
        <w:rPr>
          <w:noProof w:val="0"/>
          <w:snapToGrid w:val="0"/>
        </w:rPr>
        <w:tab/>
        <w:t>...</w:t>
      </w:r>
    </w:p>
    <w:p w14:paraId="65690399" w14:textId="77777777" w:rsidR="006A1CE4" w:rsidRPr="00E67E0D" w:rsidRDefault="006A1CE4" w:rsidP="00E7499B">
      <w:pPr>
        <w:pStyle w:val="PL"/>
        <w:rPr>
          <w:noProof w:val="0"/>
          <w:snapToGrid w:val="0"/>
        </w:rPr>
      </w:pPr>
      <w:r w:rsidRPr="00E67E0D">
        <w:rPr>
          <w:noProof w:val="0"/>
          <w:snapToGrid w:val="0"/>
        </w:rPr>
        <w:t>}</w:t>
      </w:r>
    </w:p>
    <w:p w14:paraId="08BC0024" w14:textId="77777777" w:rsidR="006A1CE4" w:rsidRPr="00E67E0D" w:rsidRDefault="006A1CE4" w:rsidP="00E7499B">
      <w:pPr>
        <w:pStyle w:val="PL"/>
        <w:rPr>
          <w:noProof w:val="0"/>
          <w:snapToGrid w:val="0"/>
        </w:rPr>
      </w:pPr>
    </w:p>
    <w:p w14:paraId="2F5E2CB6" w14:textId="77777777" w:rsidR="006A1CE4" w:rsidRPr="00E67E0D" w:rsidRDefault="006A1CE4" w:rsidP="00E7499B">
      <w:pPr>
        <w:pStyle w:val="PL"/>
        <w:spacing w:line="0" w:lineRule="atLeast"/>
        <w:rPr>
          <w:ins w:id="6628" w:author="Issam" w:date="2019-02-12T23:38:00Z"/>
          <w:noProof w:val="0"/>
          <w:snapToGrid w:val="0"/>
        </w:rPr>
      </w:pPr>
      <w:ins w:id="6629" w:author="Issam" w:date="2019-02-12T23:38:00Z">
        <w:r w:rsidRPr="00E67E0D">
          <w:rPr>
            <w:noProof w:val="0"/>
            <w:snapToGrid w:val="0"/>
          </w:rPr>
          <w:t>PDUSessionResource</w:t>
        </w:r>
        <w:r w:rsidRPr="00E67E0D">
          <w:rPr>
            <w:noProof w:val="0"/>
          </w:rPr>
          <w:t>FailedToModifyListModCfm</w:t>
        </w:r>
        <w:r w:rsidRPr="00E67E0D">
          <w:rPr>
            <w:noProof w:val="0"/>
            <w:snapToGrid w:val="0"/>
          </w:rPr>
          <w:t xml:space="preserve"> ::= SEQUENCE (SIZE(1..maxnoofPDUSessions)) OF PDUSessionResource</w:t>
        </w:r>
        <w:r w:rsidRPr="00E67E0D">
          <w:rPr>
            <w:noProof w:val="0"/>
          </w:rPr>
          <w:t>FailedToModifyItemModCfm</w:t>
        </w:r>
      </w:ins>
    </w:p>
    <w:p w14:paraId="4AE60E78" w14:textId="77777777" w:rsidR="006A1CE4" w:rsidRPr="00E67E0D" w:rsidRDefault="006A1CE4" w:rsidP="00E7499B">
      <w:pPr>
        <w:pStyle w:val="PL"/>
        <w:spacing w:line="0" w:lineRule="atLeast"/>
        <w:rPr>
          <w:ins w:id="6630" w:author="Issam" w:date="2019-02-12T23:38:00Z"/>
          <w:noProof w:val="0"/>
          <w:snapToGrid w:val="0"/>
        </w:rPr>
      </w:pPr>
    </w:p>
    <w:p w14:paraId="76C5EEF4" w14:textId="77777777" w:rsidR="006A1CE4" w:rsidRPr="00E67E0D" w:rsidRDefault="006A1CE4" w:rsidP="00E7499B">
      <w:pPr>
        <w:pStyle w:val="PL"/>
        <w:spacing w:line="0" w:lineRule="atLeast"/>
        <w:rPr>
          <w:ins w:id="6631" w:author="Issam" w:date="2019-02-12T23:38:00Z"/>
          <w:noProof w:val="0"/>
          <w:snapToGrid w:val="0"/>
        </w:rPr>
      </w:pPr>
      <w:ins w:id="6632" w:author="Issam" w:date="2019-02-12T23:38:00Z">
        <w:r w:rsidRPr="00E67E0D">
          <w:rPr>
            <w:noProof w:val="0"/>
            <w:snapToGrid w:val="0"/>
          </w:rPr>
          <w:t>PDUSessionResource</w:t>
        </w:r>
        <w:r w:rsidRPr="00E67E0D">
          <w:rPr>
            <w:noProof w:val="0"/>
          </w:rPr>
          <w:t>FailedToModifyItemModCfm</w:t>
        </w:r>
        <w:r w:rsidRPr="00E67E0D">
          <w:rPr>
            <w:noProof w:val="0"/>
            <w:snapToGrid w:val="0"/>
          </w:rPr>
          <w:t xml:space="preserve"> ::= SEQUENCE {</w:t>
        </w:r>
      </w:ins>
    </w:p>
    <w:p w14:paraId="226CECEB" w14:textId="77777777" w:rsidR="006A1CE4" w:rsidRPr="00E67E0D" w:rsidRDefault="006A1CE4" w:rsidP="00E7499B">
      <w:pPr>
        <w:pStyle w:val="PL"/>
        <w:spacing w:line="0" w:lineRule="atLeast"/>
        <w:rPr>
          <w:ins w:id="6633" w:author="Issam" w:date="2019-02-12T23:38:00Z"/>
          <w:noProof w:val="0"/>
          <w:snapToGrid w:val="0"/>
        </w:rPr>
      </w:pPr>
      <w:ins w:id="6634" w:author="Issam" w:date="2019-02-12T23:38:00Z">
        <w:r w:rsidRPr="00E67E0D">
          <w:rPr>
            <w:noProof w:val="0"/>
            <w:snapToGrid w:val="0"/>
          </w:rPr>
          <w:tab/>
        </w:r>
        <w:r w:rsidRPr="00E67E0D">
          <w:rPr>
            <w:noProof w:val="0"/>
          </w:rPr>
          <w:t>pDUSessionID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PDUSessionID,</w:t>
        </w:r>
      </w:ins>
    </w:p>
    <w:p w14:paraId="47C9CAF6" w14:textId="77777777" w:rsidR="006A1CE4" w:rsidRPr="00E67E0D" w:rsidRDefault="006A1CE4" w:rsidP="00E7499B">
      <w:pPr>
        <w:pStyle w:val="PL"/>
        <w:spacing w:line="0" w:lineRule="atLeast"/>
        <w:rPr>
          <w:ins w:id="6635" w:author="Issam" w:date="2019-02-12T23:38:00Z"/>
          <w:noProof w:val="0"/>
          <w:snapToGrid w:val="0"/>
        </w:rPr>
      </w:pPr>
      <w:ins w:id="6636" w:author="Issam" w:date="2019-02-12T23:38:00Z">
        <w:r w:rsidRPr="00E67E0D">
          <w:rPr>
            <w:noProof w:val="0"/>
            <w:snapToGrid w:val="0"/>
          </w:rPr>
          <w:tab/>
          <w:t>pDUSessionResourceModifyIndicationUnsuccessfulTransfer</w:t>
        </w:r>
        <w:r w:rsidRPr="00E67E0D">
          <w:rPr>
            <w:noProof w:val="0"/>
            <w:snapToGrid w:val="0"/>
          </w:rPr>
          <w:tab/>
        </w:r>
        <w:r w:rsidRPr="00E67E0D">
          <w:rPr>
            <w:noProof w:val="0"/>
            <w:snapToGrid w:val="0"/>
          </w:rPr>
          <w:tab/>
          <w:t>OCTET STRING (CONTAINING PDUSessionResourceModifyIndicationUnsuccessfulTransfer),</w:t>
        </w:r>
      </w:ins>
    </w:p>
    <w:p w14:paraId="237C262C" w14:textId="77777777" w:rsidR="006A1CE4" w:rsidRPr="00E67E0D" w:rsidRDefault="006A1CE4" w:rsidP="00E7499B">
      <w:pPr>
        <w:pStyle w:val="PL"/>
        <w:spacing w:line="0" w:lineRule="atLeast"/>
        <w:rPr>
          <w:ins w:id="6637" w:author="Issam" w:date="2019-02-12T23:38:00Z"/>
          <w:noProof w:val="0"/>
          <w:snapToGrid w:val="0"/>
        </w:rPr>
      </w:pPr>
      <w:ins w:id="6638" w:author="Issam" w:date="2019-02-12T23:38:00Z">
        <w:r w:rsidRPr="00E67E0D">
          <w:rPr>
            <w:noProof w:val="0"/>
            <w:snapToGrid w:val="0"/>
          </w:rPr>
          <w:tab/>
          <w:t>iE-Extensions</w:t>
        </w:r>
        <w:r w:rsidRPr="00E67E0D">
          <w:rPr>
            <w:noProof w:val="0"/>
            <w:snapToGrid w:val="0"/>
          </w:rPr>
          <w:tab/>
        </w:r>
        <w:r w:rsidRPr="00E67E0D">
          <w:rPr>
            <w:noProof w:val="0"/>
            <w:snapToGrid w:val="0"/>
          </w:rPr>
          <w:tab/>
          <w:t>ProtocolExtensionContainer { {PDUSessionResource</w:t>
        </w:r>
        <w:r w:rsidRPr="00E67E0D">
          <w:rPr>
            <w:noProof w:val="0"/>
          </w:rPr>
          <w:t>FailedToModifyItemModCfm-</w:t>
        </w:r>
        <w:r w:rsidRPr="00E67E0D">
          <w:rPr>
            <w:noProof w:val="0"/>
            <w:snapToGrid w:val="0"/>
          </w:rPr>
          <w:t>ExtIEs} }</w:t>
        </w:r>
        <w:r w:rsidRPr="00E67E0D">
          <w:rPr>
            <w:noProof w:val="0"/>
            <w:snapToGrid w:val="0"/>
          </w:rPr>
          <w:tab/>
          <w:t>OPTIONAL,</w:t>
        </w:r>
      </w:ins>
    </w:p>
    <w:p w14:paraId="6CD1218D" w14:textId="77777777" w:rsidR="006A1CE4" w:rsidRPr="00E67E0D" w:rsidRDefault="006A1CE4" w:rsidP="00E7499B">
      <w:pPr>
        <w:pStyle w:val="PL"/>
        <w:spacing w:line="0" w:lineRule="atLeast"/>
        <w:rPr>
          <w:ins w:id="6639" w:author="Issam" w:date="2019-02-12T23:38:00Z"/>
          <w:noProof w:val="0"/>
          <w:snapToGrid w:val="0"/>
        </w:rPr>
      </w:pPr>
      <w:ins w:id="6640" w:author="Issam" w:date="2019-02-12T23:38:00Z">
        <w:r w:rsidRPr="00E67E0D">
          <w:rPr>
            <w:noProof w:val="0"/>
            <w:snapToGrid w:val="0"/>
          </w:rPr>
          <w:tab/>
          <w:t>...</w:t>
        </w:r>
      </w:ins>
    </w:p>
    <w:p w14:paraId="2E010793" w14:textId="77777777" w:rsidR="006A1CE4" w:rsidRPr="00E67E0D" w:rsidRDefault="006A1CE4" w:rsidP="00E7499B">
      <w:pPr>
        <w:pStyle w:val="PL"/>
        <w:spacing w:line="0" w:lineRule="atLeast"/>
        <w:rPr>
          <w:ins w:id="6641" w:author="Issam" w:date="2019-02-12T23:38:00Z"/>
          <w:noProof w:val="0"/>
          <w:snapToGrid w:val="0"/>
        </w:rPr>
      </w:pPr>
      <w:ins w:id="6642" w:author="Issam" w:date="2019-02-12T23:38:00Z">
        <w:r w:rsidRPr="00E67E0D">
          <w:rPr>
            <w:noProof w:val="0"/>
            <w:snapToGrid w:val="0"/>
          </w:rPr>
          <w:t>}</w:t>
        </w:r>
      </w:ins>
    </w:p>
    <w:p w14:paraId="788C54DC" w14:textId="77777777" w:rsidR="006A1CE4" w:rsidRPr="00E67E0D" w:rsidRDefault="006A1CE4" w:rsidP="00E7499B">
      <w:pPr>
        <w:pStyle w:val="PL"/>
        <w:spacing w:line="0" w:lineRule="atLeast"/>
        <w:rPr>
          <w:ins w:id="6643" w:author="Issam" w:date="2019-02-12T23:38:00Z"/>
          <w:noProof w:val="0"/>
          <w:snapToGrid w:val="0"/>
        </w:rPr>
      </w:pPr>
    </w:p>
    <w:p w14:paraId="3AA0808C" w14:textId="77777777" w:rsidR="006A1CE4" w:rsidRPr="00E67E0D" w:rsidRDefault="006A1CE4" w:rsidP="00E7499B">
      <w:pPr>
        <w:pStyle w:val="PL"/>
        <w:spacing w:line="0" w:lineRule="atLeast"/>
        <w:rPr>
          <w:ins w:id="6644" w:author="Issam" w:date="2019-02-12T23:38:00Z"/>
          <w:noProof w:val="0"/>
          <w:snapToGrid w:val="0"/>
        </w:rPr>
      </w:pPr>
      <w:ins w:id="6645" w:author="Issam" w:date="2019-02-12T23:38:00Z">
        <w:r w:rsidRPr="00E67E0D">
          <w:rPr>
            <w:noProof w:val="0"/>
            <w:snapToGrid w:val="0"/>
          </w:rPr>
          <w:t>PDUSessionResource</w:t>
        </w:r>
        <w:r w:rsidRPr="00E67E0D">
          <w:rPr>
            <w:noProof w:val="0"/>
          </w:rPr>
          <w:t>FailedToModifyItemModCfm-</w:t>
        </w:r>
        <w:r w:rsidRPr="00E67E0D">
          <w:rPr>
            <w:noProof w:val="0"/>
            <w:snapToGrid w:val="0"/>
          </w:rPr>
          <w:t>ExtIEs NGAP-PROTOCOL-EXTENSION ::= {</w:t>
        </w:r>
      </w:ins>
    </w:p>
    <w:p w14:paraId="3A7041D1" w14:textId="77777777" w:rsidR="006A1CE4" w:rsidRPr="00E67E0D" w:rsidRDefault="006A1CE4" w:rsidP="00E7499B">
      <w:pPr>
        <w:pStyle w:val="PL"/>
        <w:spacing w:line="0" w:lineRule="atLeast"/>
        <w:rPr>
          <w:ins w:id="6646" w:author="Issam" w:date="2019-02-12T23:38:00Z"/>
          <w:noProof w:val="0"/>
          <w:snapToGrid w:val="0"/>
        </w:rPr>
      </w:pPr>
      <w:ins w:id="6647" w:author="Issam" w:date="2019-02-12T23:38:00Z">
        <w:r w:rsidRPr="00E67E0D">
          <w:rPr>
            <w:noProof w:val="0"/>
            <w:snapToGrid w:val="0"/>
          </w:rPr>
          <w:tab/>
          <w:t>...</w:t>
        </w:r>
      </w:ins>
    </w:p>
    <w:p w14:paraId="7F99C949" w14:textId="77777777" w:rsidR="006A1CE4" w:rsidRPr="00E67E0D" w:rsidRDefault="006A1CE4" w:rsidP="00E7499B">
      <w:pPr>
        <w:pStyle w:val="PL"/>
        <w:spacing w:line="0" w:lineRule="atLeast"/>
        <w:rPr>
          <w:ins w:id="6648" w:author="Issam" w:date="2019-02-12T23:38:00Z"/>
          <w:noProof w:val="0"/>
          <w:snapToGrid w:val="0"/>
        </w:rPr>
      </w:pPr>
      <w:ins w:id="6649" w:author="Issam" w:date="2019-02-12T23:38:00Z">
        <w:r w:rsidRPr="00E67E0D">
          <w:rPr>
            <w:noProof w:val="0"/>
            <w:snapToGrid w:val="0"/>
          </w:rPr>
          <w:t>}</w:t>
        </w:r>
      </w:ins>
    </w:p>
    <w:p w14:paraId="49CBF7F8" w14:textId="77777777" w:rsidR="006A1CE4" w:rsidRPr="00E67E0D" w:rsidRDefault="006A1CE4" w:rsidP="00E7499B">
      <w:pPr>
        <w:pStyle w:val="PL"/>
        <w:spacing w:line="0" w:lineRule="atLeast"/>
        <w:rPr>
          <w:ins w:id="6650" w:author="Issam" w:date="2019-02-12T23:38:00Z"/>
          <w:noProof w:val="0"/>
          <w:snapToGrid w:val="0"/>
        </w:rPr>
      </w:pPr>
    </w:p>
    <w:p w14:paraId="30F4C813"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FailedToModifyListModRes</w:t>
      </w:r>
      <w:r w:rsidRPr="00E67E0D">
        <w:rPr>
          <w:noProof w:val="0"/>
          <w:snapToGrid w:val="0"/>
        </w:rPr>
        <w:t xml:space="preserve"> ::= SEQUENCE (SIZE(1..maxnoofPDUSessions)) OF PDUSessionResource</w:t>
      </w:r>
      <w:r w:rsidRPr="00E67E0D">
        <w:rPr>
          <w:noProof w:val="0"/>
        </w:rPr>
        <w:t>FailedToModifyItemModRes</w:t>
      </w:r>
    </w:p>
    <w:p w14:paraId="39AC58B8" w14:textId="77777777" w:rsidR="006A1CE4" w:rsidRPr="00E67E0D" w:rsidRDefault="006A1CE4" w:rsidP="00E7499B">
      <w:pPr>
        <w:pStyle w:val="PL"/>
        <w:spacing w:line="0" w:lineRule="atLeast"/>
        <w:rPr>
          <w:noProof w:val="0"/>
          <w:snapToGrid w:val="0"/>
        </w:rPr>
      </w:pPr>
    </w:p>
    <w:p w14:paraId="23D46030"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FailedToModifyItemModRes</w:t>
      </w:r>
      <w:r w:rsidRPr="00E67E0D">
        <w:rPr>
          <w:noProof w:val="0"/>
          <w:snapToGrid w:val="0"/>
        </w:rPr>
        <w:t xml:space="preserve"> ::= SEQUENCE {</w:t>
      </w:r>
    </w:p>
    <w:p w14:paraId="257AE702"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noProof w:val="0"/>
        </w:rPr>
        <w:t>pDUSessionID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PDUSessionID,</w:t>
      </w:r>
    </w:p>
    <w:p w14:paraId="76FCFBD5" w14:textId="77777777" w:rsidR="006A1CE4" w:rsidRPr="00E67E0D" w:rsidRDefault="006A1CE4" w:rsidP="00E7499B">
      <w:pPr>
        <w:pStyle w:val="PL"/>
        <w:spacing w:line="0" w:lineRule="atLeast"/>
        <w:rPr>
          <w:noProof w:val="0"/>
          <w:snapToGrid w:val="0"/>
        </w:rPr>
      </w:pPr>
      <w:r w:rsidRPr="00E67E0D">
        <w:rPr>
          <w:noProof w:val="0"/>
          <w:snapToGrid w:val="0"/>
        </w:rPr>
        <w:tab/>
        <w:t>pDUSessionResourceModifyUnsuccessfulTransfer</w:t>
      </w:r>
      <w:r w:rsidRPr="00E67E0D">
        <w:rPr>
          <w:noProof w:val="0"/>
          <w:snapToGrid w:val="0"/>
        </w:rPr>
        <w:tab/>
      </w:r>
      <w:r w:rsidRPr="00E67E0D">
        <w:rPr>
          <w:noProof w:val="0"/>
          <w:snapToGrid w:val="0"/>
        </w:rPr>
        <w:tab/>
        <w:t>OCTET STRING (CONTAINING PDUSessionResourceModifyUnsuccessfulTransfer),</w:t>
      </w:r>
    </w:p>
    <w:p w14:paraId="62561EDA"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w:t>
      </w:r>
      <w:r w:rsidRPr="00E67E0D">
        <w:rPr>
          <w:noProof w:val="0"/>
        </w:rPr>
        <w:t>FailedToModifyItemModRes-</w:t>
      </w:r>
      <w:r w:rsidRPr="00E67E0D">
        <w:rPr>
          <w:noProof w:val="0"/>
          <w:snapToGrid w:val="0"/>
        </w:rPr>
        <w:t>ExtIEs} }</w:t>
      </w:r>
      <w:r w:rsidRPr="00E67E0D">
        <w:rPr>
          <w:noProof w:val="0"/>
          <w:snapToGrid w:val="0"/>
        </w:rPr>
        <w:tab/>
        <w:t>OPTIONAL,</w:t>
      </w:r>
    </w:p>
    <w:p w14:paraId="1CEA706E"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68E800A1" w14:textId="77777777" w:rsidR="006A1CE4" w:rsidRPr="00E67E0D" w:rsidRDefault="006A1CE4" w:rsidP="00E7499B">
      <w:pPr>
        <w:pStyle w:val="PL"/>
        <w:spacing w:line="0" w:lineRule="atLeast"/>
        <w:rPr>
          <w:noProof w:val="0"/>
          <w:snapToGrid w:val="0"/>
        </w:rPr>
      </w:pPr>
      <w:r w:rsidRPr="00E67E0D">
        <w:rPr>
          <w:noProof w:val="0"/>
          <w:snapToGrid w:val="0"/>
        </w:rPr>
        <w:t>}</w:t>
      </w:r>
    </w:p>
    <w:p w14:paraId="276D0412" w14:textId="77777777" w:rsidR="006A1CE4" w:rsidRPr="00E67E0D" w:rsidRDefault="006A1CE4" w:rsidP="00E7499B">
      <w:pPr>
        <w:pStyle w:val="PL"/>
        <w:spacing w:line="0" w:lineRule="atLeast"/>
        <w:rPr>
          <w:noProof w:val="0"/>
          <w:snapToGrid w:val="0"/>
        </w:rPr>
      </w:pPr>
    </w:p>
    <w:p w14:paraId="1C41E961"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FailedToModifyItemModRes-</w:t>
      </w:r>
      <w:r w:rsidRPr="00E67E0D">
        <w:rPr>
          <w:noProof w:val="0"/>
          <w:snapToGrid w:val="0"/>
        </w:rPr>
        <w:t>ExtIEs NGAP-PROTOCOL-EXTENSION ::= {</w:t>
      </w:r>
    </w:p>
    <w:p w14:paraId="27A2E29D"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2EDC799A" w14:textId="77777777" w:rsidR="006A1CE4" w:rsidRPr="00E67E0D" w:rsidRDefault="006A1CE4" w:rsidP="00E7499B">
      <w:pPr>
        <w:pStyle w:val="PL"/>
        <w:spacing w:line="0" w:lineRule="atLeast"/>
        <w:rPr>
          <w:noProof w:val="0"/>
          <w:snapToGrid w:val="0"/>
        </w:rPr>
      </w:pPr>
      <w:r w:rsidRPr="00E67E0D">
        <w:rPr>
          <w:noProof w:val="0"/>
          <w:snapToGrid w:val="0"/>
        </w:rPr>
        <w:t>}</w:t>
      </w:r>
    </w:p>
    <w:p w14:paraId="5B31D73E" w14:textId="77777777" w:rsidR="006A1CE4" w:rsidRPr="00E67E0D" w:rsidRDefault="006A1CE4" w:rsidP="00E7499B">
      <w:pPr>
        <w:pStyle w:val="PL"/>
        <w:spacing w:line="0" w:lineRule="atLeast"/>
        <w:rPr>
          <w:noProof w:val="0"/>
          <w:snapToGrid w:val="0"/>
        </w:rPr>
      </w:pPr>
    </w:p>
    <w:p w14:paraId="221B5E9C" w14:textId="77777777" w:rsidR="006A1CE4" w:rsidRPr="00E67E0D" w:rsidRDefault="006A1CE4" w:rsidP="00E7499B">
      <w:pPr>
        <w:pStyle w:val="PL"/>
        <w:spacing w:line="0" w:lineRule="atLeast"/>
        <w:rPr>
          <w:ins w:id="6651" w:author="Issam" w:date="2019-02-12T23:38:00Z"/>
          <w:noProof w:val="0"/>
          <w:snapToGrid w:val="0"/>
        </w:rPr>
      </w:pPr>
      <w:ins w:id="6652" w:author="Issam" w:date="2019-02-12T23:38:00Z">
        <w:r w:rsidRPr="00E67E0D">
          <w:rPr>
            <w:noProof w:val="0"/>
            <w:snapToGrid w:val="0"/>
          </w:rPr>
          <w:t>PDUSessionResource</w:t>
        </w:r>
        <w:r w:rsidRPr="00E67E0D">
          <w:rPr>
            <w:noProof w:val="0"/>
          </w:rPr>
          <w:t>FailedToSetupListCxtFail</w:t>
        </w:r>
        <w:r w:rsidRPr="00E67E0D">
          <w:rPr>
            <w:noProof w:val="0"/>
            <w:snapToGrid w:val="0"/>
          </w:rPr>
          <w:t xml:space="preserve"> ::= SEQUENCE (SIZE(1..maxnoofPDUSessions)) OF PDUSessionResource</w:t>
        </w:r>
        <w:r w:rsidRPr="00E67E0D">
          <w:rPr>
            <w:noProof w:val="0"/>
          </w:rPr>
          <w:t>FailedToSetupItemCxtFail</w:t>
        </w:r>
      </w:ins>
    </w:p>
    <w:p w14:paraId="0F094E88" w14:textId="77777777" w:rsidR="006A1CE4" w:rsidRPr="00E67E0D" w:rsidRDefault="006A1CE4" w:rsidP="00E7499B">
      <w:pPr>
        <w:pStyle w:val="PL"/>
        <w:spacing w:line="0" w:lineRule="atLeast"/>
        <w:rPr>
          <w:ins w:id="6653" w:author="Issam" w:date="2019-02-12T23:38:00Z"/>
          <w:noProof w:val="0"/>
          <w:snapToGrid w:val="0"/>
        </w:rPr>
      </w:pPr>
    </w:p>
    <w:p w14:paraId="7316724C" w14:textId="77777777" w:rsidR="006A1CE4" w:rsidRPr="00E67E0D" w:rsidRDefault="006A1CE4" w:rsidP="00E7499B">
      <w:pPr>
        <w:pStyle w:val="PL"/>
        <w:spacing w:line="0" w:lineRule="atLeast"/>
        <w:rPr>
          <w:ins w:id="6654" w:author="Issam" w:date="2019-02-12T23:38:00Z"/>
          <w:noProof w:val="0"/>
          <w:snapToGrid w:val="0"/>
        </w:rPr>
      </w:pPr>
      <w:ins w:id="6655" w:author="Issam" w:date="2019-02-12T23:38:00Z">
        <w:r w:rsidRPr="00E67E0D">
          <w:rPr>
            <w:noProof w:val="0"/>
            <w:snapToGrid w:val="0"/>
          </w:rPr>
          <w:t>PDUSessionResource</w:t>
        </w:r>
        <w:r w:rsidRPr="00E67E0D">
          <w:rPr>
            <w:noProof w:val="0"/>
          </w:rPr>
          <w:t>FailedTo</w:t>
        </w:r>
        <w:r w:rsidRPr="00E67E0D">
          <w:rPr>
            <w:noProof w:val="0"/>
            <w:snapToGrid w:val="0"/>
          </w:rPr>
          <w:t>SetupItem</w:t>
        </w:r>
        <w:r w:rsidRPr="00E67E0D">
          <w:rPr>
            <w:noProof w:val="0"/>
          </w:rPr>
          <w:t>CxtFail</w:t>
        </w:r>
        <w:r w:rsidRPr="00E67E0D">
          <w:rPr>
            <w:noProof w:val="0"/>
            <w:snapToGrid w:val="0"/>
          </w:rPr>
          <w:t xml:space="preserve"> ::= SEQUENCE {</w:t>
        </w:r>
      </w:ins>
    </w:p>
    <w:p w14:paraId="3F2BC4F8" w14:textId="77777777" w:rsidR="006A1CE4" w:rsidRPr="00E67E0D" w:rsidRDefault="006A1CE4" w:rsidP="00E7499B">
      <w:pPr>
        <w:pStyle w:val="PL"/>
        <w:spacing w:line="0" w:lineRule="atLeast"/>
        <w:rPr>
          <w:ins w:id="6656" w:author="Issam" w:date="2019-02-12T23:38:00Z"/>
          <w:noProof w:val="0"/>
          <w:snapToGrid w:val="0"/>
        </w:rPr>
      </w:pPr>
      <w:ins w:id="6657" w:author="Issam" w:date="2019-02-12T23:38:00Z">
        <w:r w:rsidRPr="00E67E0D">
          <w:rPr>
            <w:noProof w:val="0"/>
            <w:snapToGrid w:val="0"/>
          </w:rPr>
          <w:tab/>
        </w:r>
        <w:r w:rsidRPr="00E67E0D">
          <w:rPr>
            <w:noProof w:val="0"/>
          </w:rPr>
          <w:t>pDUSessionID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PDUSessionID,</w:t>
        </w:r>
      </w:ins>
    </w:p>
    <w:p w14:paraId="0D304593" w14:textId="77777777" w:rsidR="006A1CE4" w:rsidRPr="00E67E0D" w:rsidRDefault="006A1CE4" w:rsidP="00E7499B">
      <w:pPr>
        <w:pStyle w:val="PL"/>
        <w:spacing w:line="0" w:lineRule="atLeast"/>
        <w:rPr>
          <w:ins w:id="6658" w:author="Issam" w:date="2019-02-12T23:38:00Z"/>
          <w:noProof w:val="0"/>
          <w:snapToGrid w:val="0"/>
        </w:rPr>
      </w:pPr>
      <w:ins w:id="6659" w:author="Issam" w:date="2019-02-12T23:38:00Z">
        <w:r w:rsidRPr="00E67E0D">
          <w:rPr>
            <w:noProof w:val="0"/>
            <w:snapToGrid w:val="0"/>
          </w:rPr>
          <w:tab/>
          <w:t>pDUSessionResourceSetupUnsuccessfulTransfer</w:t>
        </w:r>
        <w:r w:rsidRPr="00E67E0D">
          <w:rPr>
            <w:noProof w:val="0"/>
            <w:snapToGrid w:val="0"/>
          </w:rPr>
          <w:tab/>
        </w:r>
        <w:r w:rsidRPr="00E67E0D">
          <w:rPr>
            <w:noProof w:val="0"/>
            <w:snapToGrid w:val="0"/>
          </w:rPr>
          <w:tab/>
          <w:t>OCTET STRING (CONTAINING PDUSessionResourceSetupUnsuccessfulTransfer),</w:t>
        </w:r>
      </w:ins>
    </w:p>
    <w:p w14:paraId="0FE9C5F6" w14:textId="77777777" w:rsidR="006A1CE4" w:rsidRPr="00E67E0D" w:rsidRDefault="006A1CE4" w:rsidP="00E7499B">
      <w:pPr>
        <w:pStyle w:val="PL"/>
        <w:spacing w:line="0" w:lineRule="atLeast"/>
        <w:rPr>
          <w:ins w:id="6660" w:author="Issam" w:date="2019-02-12T23:38:00Z"/>
          <w:noProof w:val="0"/>
          <w:snapToGrid w:val="0"/>
        </w:rPr>
      </w:pPr>
      <w:ins w:id="6661" w:author="Issam" w:date="2019-02-12T23:38:00Z">
        <w:r w:rsidRPr="00E67E0D">
          <w:rPr>
            <w:noProof w:val="0"/>
            <w:snapToGrid w:val="0"/>
          </w:rPr>
          <w:tab/>
          <w:t>iE-Extensions</w:t>
        </w:r>
        <w:r w:rsidRPr="00E67E0D">
          <w:rPr>
            <w:noProof w:val="0"/>
            <w:snapToGrid w:val="0"/>
          </w:rPr>
          <w:tab/>
        </w:r>
        <w:r w:rsidRPr="00E67E0D">
          <w:rPr>
            <w:noProof w:val="0"/>
            <w:snapToGrid w:val="0"/>
          </w:rPr>
          <w:tab/>
          <w:t>ProtocolExtensionContainer { {PDUSessionResource</w:t>
        </w:r>
        <w:r w:rsidRPr="00E67E0D">
          <w:rPr>
            <w:noProof w:val="0"/>
          </w:rPr>
          <w:t>FailedTo</w:t>
        </w:r>
        <w:r w:rsidRPr="00E67E0D">
          <w:rPr>
            <w:noProof w:val="0"/>
            <w:snapToGrid w:val="0"/>
          </w:rPr>
          <w:t>SetupItem</w:t>
        </w:r>
        <w:r w:rsidRPr="00E67E0D">
          <w:rPr>
            <w:noProof w:val="0"/>
          </w:rPr>
          <w:t>CxtFail-</w:t>
        </w:r>
        <w:r w:rsidRPr="00E67E0D">
          <w:rPr>
            <w:noProof w:val="0"/>
            <w:snapToGrid w:val="0"/>
          </w:rPr>
          <w:t>ExtIEs} }</w:t>
        </w:r>
        <w:r w:rsidRPr="00E67E0D">
          <w:rPr>
            <w:noProof w:val="0"/>
            <w:snapToGrid w:val="0"/>
          </w:rPr>
          <w:tab/>
          <w:t>OPTIONAL,</w:t>
        </w:r>
      </w:ins>
    </w:p>
    <w:p w14:paraId="165C32A1" w14:textId="77777777" w:rsidR="006A1CE4" w:rsidRPr="00E67E0D" w:rsidRDefault="006A1CE4" w:rsidP="00E7499B">
      <w:pPr>
        <w:pStyle w:val="PL"/>
        <w:spacing w:line="0" w:lineRule="atLeast"/>
        <w:rPr>
          <w:ins w:id="6662" w:author="Issam" w:date="2019-02-12T23:38:00Z"/>
          <w:noProof w:val="0"/>
          <w:snapToGrid w:val="0"/>
        </w:rPr>
      </w:pPr>
      <w:ins w:id="6663" w:author="Issam" w:date="2019-02-12T23:38:00Z">
        <w:r w:rsidRPr="00E67E0D">
          <w:rPr>
            <w:noProof w:val="0"/>
            <w:snapToGrid w:val="0"/>
          </w:rPr>
          <w:tab/>
          <w:t>...</w:t>
        </w:r>
      </w:ins>
    </w:p>
    <w:p w14:paraId="6A0F102B" w14:textId="77777777" w:rsidR="006A1CE4" w:rsidRPr="00E67E0D" w:rsidRDefault="006A1CE4" w:rsidP="00E7499B">
      <w:pPr>
        <w:pStyle w:val="PL"/>
        <w:spacing w:line="0" w:lineRule="atLeast"/>
        <w:rPr>
          <w:ins w:id="6664" w:author="Issam" w:date="2019-02-12T23:38:00Z"/>
          <w:noProof w:val="0"/>
          <w:snapToGrid w:val="0"/>
        </w:rPr>
      </w:pPr>
      <w:ins w:id="6665" w:author="Issam" w:date="2019-02-12T23:38:00Z">
        <w:r w:rsidRPr="00E67E0D">
          <w:rPr>
            <w:noProof w:val="0"/>
            <w:snapToGrid w:val="0"/>
          </w:rPr>
          <w:t>}</w:t>
        </w:r>
      </w:ins>
    </w:p>
    <w:p w14:paraId="5EEC3EF9" w14:textId="77777777" w:rsidR="006A1CE4" w:rsidRPr="00E67E0D" w:rsidRDefault="006A1CE4" w:rsidP="00E7499B">
      <w:pPr>
        <w:pStyle w:val="PL"/>
        <w:spacing w:line="0" w:lineRule="atLeast"/>
        <w:rPr>
          <w:ins w:id="6666" w:author="Issam" w:date="2019-02-12T23:38:00Z"/>
          <w:noProof w:val="0"/>
          <w:snapToGrid w:val="0"/>
        </w:rPr>
      </w:pPr>
    </w:p>
    <w:p w14:paraId="2838D23E" w14:textId="77777777" w:rsidR="006A1CE4" w:rsidRPr="00E67E0D" w:rsidRDefault="006A1CE4" w:rsidP="00E7499B">
      <w:pPr>
        <w:pStyle w:val="PL"/>
        <w:spacing w:line="0" w:lineRule="atLeast"/>
        <w:rPr>
          <w:ins w:id="6667" w:author="Issam" w:date="2019-02-12T23:38:00Z"/>
          <w:noProof w:val="0"/>
          <w:snapToGrid w:val="0"/>
        </w:rPr>
      </w:pPr>
      <w:ins w:id="6668" w:author="Issam" w:date="2019-02-12T23:38:00Z">
        <w:r w:rsidRPr="00E67E0D">
          <w:rPr>
            <w:noProof w:val="0"/>
            <w:snapToGrid w:val="0"/>
          </w:rPr>
          <w:t>PDUSessionResource</w:t>
        </w:r>
        <w:r w:rsidRPr="00E67E0D">
          <w:rPr>
            <w:noProof w:val="0"/>
          </w:rPr>
          <w:t>FailedTo</w:t>
        </w:r>
        <w:r w:rsidRPr="00E67E0D">
          <w:rPr>
            <w:noProof w:val="0"/>
            <w:snapToGrid w:val="0"/>
          </w:rPr>
          <w:t>SetupItem</w:t>
        </w:r>
        <w:r w:rsidRPr="00E67E0D">
          <w:rPr>
            <w:noProof w:val="0"/>
          </w:rPr>
          <w:t>CxtFail-</w:t>
        </w:r>
        <w:r w:rsidRPr="00E67E0D">
          <w:rPr>
            <w:noProof w:val="0"/>
            <w:snapToGrid w:val="0"/>
          </w:rPr>
          <w:t>ExtIEs NGAP-PROTOCOL-EXTENSION ::= {</w:t>
        </w:r>
      </w:ins>
    </w:p>
    <w:p w14:paraId="26E64AB3" w14:textId="77777777" w:rsidR="006A1CE4" w:rsidRPr="00E67E0D" w:rsidRDefault="006A1CE4" w:rsidP="00E7499B">
      <w:pPr>
        <w:pStyle w:val="PL"/>
        <w:spacing w:line="0" w:lineRule="atLeast"/>
        <w:rPr>
          <w:ins w:id="6669" w:author="Issam" w:date="2019-02-12T23:38:00Z"/>
          <w:noProof w:val="0"/>
          <w:snapToGrid w:val="0"/>
        </w:rPr>
      </w:pPr>
      <w:ins w:id="6670" w:author="Issam" w:date="2019-02-12T23:38:00Z">
        <w:r w:rsidRPr="00E67E0D">
          <w:rPr>
            <w:noProof w:val="0"/>
            <w:snapToGrid w:val="0"/>
          </w:rPr>
          <w:tab/>
          <w:t>...</w:t>
        </w:r>
      </w:ins>
    </w:p>
    <w:p w14:paraId="6BCC7504" w14:textId="77777777" w:rsidR="006A1CE4" w:rsidRPr="00E67E0D" w:rsidRDefault="006A1CE4" w:rsidP="00E7499B">
      <w:pPr>
        <w:pStyle w:val="PL"/>
        <w:spacing w:line="0" w:lineRule="atLeast"/>
        <w:rPr>
          <w:ins w:id="6671" w:author="Issam" w:date="2019-02-12T23:38:00Z"/>
          <w:noProof w:val="0"/>
          <w:snapToGrid w:val="0"/>
        </w:rPr>
      </w:pPr>
      <w:ins w:id="6672" w:author="Issam" w:date="2019-02-12T23:38:00Z">
        <w:r w:rsidRPr="00E67E0D">
          <w:rPr>
            <w:noProof w:val="0"/>
            <w:snapToGrid w:val="0"/>
          </w:rPr>
          <w:t>}</w:t>
        </w:r>
      </w:ins>
    </w:p>
    <w:p w14:paraId="1DB1F8F1" w14:textId="77777777" w:rsidR="006A1CE4" w:rsidRPr="00E67E0D" w:rsidRDefault="006A1CE4" w:rsidP="00E7499B">
      <w:pPr>
        <w:pStyle w:val="PL"/>
        <w:rPr>
          <w:ins w:id="6673" w:author="Issam" w:date="2019-02-12T23:38:00Z"/>
          <w:noProof w:val="0"/>
          <w:snapToGrid w:val="0"/>
        </w:rPr>
      </w:pPr>
    </w:p>
    <w:p w14:paraId="4FA7EAF9"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FailedToSetupListCxtRes</w:t>
      </w:r>
      <w:r w:rsidRPr="00E67E0D">
        <w:rPr>
          <w:noProof w:val="0"/>
          <w:snapToGrid w:val="0"/>
        </w:rPr>
        <w:t xml:space="preserve"> ::= SEQUENCE (SIZE(1..maxnoofPDUSessions)) OF PDUSessionResource</w:t>
      </w:r>
      <w:r w:rsidRPr="00E67E0D">
        <w:rPr>
          <w:noProof w:val="0"/>
        </w:rPr>
        <w:t>FailedToSetupItemCxtRes</w:t>
      </w:r>
    </w:p>
    <w:p w14:paraId="77EE3FD9" w14:textId="77777777" w:rsidR="006A1CE4" w:rsidRPr="00E67E0D" w:rsidRDefault="006A1CE4" w:rsidP="00E7499B">
      <w:pPr>
        <w:pStyle w:val="PL"/>
        <w:spacing w:line="0" w:lineRule="atLeast"/>
        <w:rPr>
          <w:noProof w:val="0"/>
          <w:snapToGrid w:val="0"/>
        </w:rPr>
      </w:pPr>
    </w:p>
    <w:p w14:paraId="0A146F88"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FailedTo</w:t>
      </w:r>
      <w:r w:rsidRPr="00E67E0D">
        <w:rPr>
          <w:noProof w:val="0"/>
          <w:snapToGrid w:val="0"/>
        </w:rPr>
        <w:t>SetupItem</w:t>
      </w:r>
      <w:r w:rsidRPr="00E67E0D">
        <w:rPr>
          <w:noProof w:val="0"/>
        </w:rPr>
        <w:t>CxtRes</w:t>
      </w:r>
      <w:r w:rsidRPr="00E67E0D">
        <w:rPr>
          <w:noProof w:val="0"/>
          <w:snapToGrid w:val="0"/>
        </w:rPr>
        <w:t xml:space="preserve"> ::= SEQUENCE {</w:t>
      </w:r>
    </w:p>
    <w:p w14:paraId="4D076615"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noProof w:val="0"/>
        </w:rPr>
        <w:t>pDUSessionID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PDUSessionID,</w:t>
      </w:r>
    </w:p>
    <w:p w14:paraId="2FE41DE1" w14:textId="77777777" w:rsidR="006A1CE4" w:rsidRPr="00E67E0D" w:rsidRDefault="006A1CE4" w:rsidP="00E7499B">
      <w:pPr>
        <w:pStyle w:val="PL"/>
        <w:spacing w:line="0" w:lineRule="atLeast"/>
        <w:rPr>
          <w:noProof w:val="0"/>
          <w:snapToGrid w:val="0"/>
        </w:rPr>
      </w:pPr>
      <w:r w:rsidRPr="00E67E0D">
        <w:rPr>
          <w:noProof w:val="0"/>
          <w:snapToGrid w:val="0"/>
        </w:rPr>
        <w:tab/>
        <w:t>pDUSessionResourceSetupUnsuccessfulTransfer</w:t>
      </w:r>
      <w:r w:rsidRPr="00E67E0D">
        <w:rPr>
          <w:noProof w:val="0"/>
          <w:snapToGrid w:val="0"/>
        </w:rPr>
        <w:tab/>
      </w:r>
      <w:r w:rsidRPr="00E67E0D">
        <w:rPr>
          <w:noProof w:val="0"/>
          <w:snapToGrid w:val="0"/>
        </w:rPr>
        <w:tab/>
        <w:t>OCTET STRING (CONTAINING PDUSessionResourceSetupUnsuccessfulTransfer),</w:t>
      </w:r>
    </w:p>
    <w:p w14:paraId="5D5B09F1"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w:t>
      </w:r>
      <w:r w:rsidRPr="00E67E0D">
        <w:rPr>
          <w:noProof w:val="0"/>
        </w:rPr>
        <w:t>FailedTo</w:t>
      </w:r>
      <w:r w:rsidRPr="00E67E0D">
        <w:rPr>
          <w:noProof w:val="0"/>
          <w:snapToGrid w:val="0"/>
        </w:rPr>
        <w:t>SetupItem</w:t>
      </w:r>
      <w:r w:rsidRPr="00E67E0D">
        <w:rPr>
          <w:noProof w:val="0"/>
        </w:rPr>
        <w:t>CxtRes-</w:t>
      </w:r>
      <w:r w:rsidRPr="00E67E0D">
        <w:rPr>
          <w:noProof w:val="0"/>
          <w:snapToGrid w:val="0"/>
        </w:rPr>
        <w:t>ExtIEs} }</w:t>
      </w:r>
      <w:r w:rsidRPr="00E67E0D">
        <w:rPr>
          <w:noProof w:val="0"/>
          <w:snapToGrid w:val="0"/>
        </w:rPr>
        <w:tab/>
        <w:t>OPTIONAL,</w:t>
      </w:r>
    </w:p>
    <w:p w14:paraId="08994E27"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7C57DB59" w14:textId="77777777" w:rsidR="006A1CE4" w:rsidRPr="00E67E0D" w:rsidRDefault="006A1CE4" w:rsidP="00E7499B">
      <w:pPr>
        <w:pStyle w:val="PL"/>
        <w:spacing w:line="0" w:lineRule="atLeast"/>
        <w:rPr>
          <w:noProof w:val="0"/>
          <w:snapToGrid w:val="0"/>
        </w:rPr>
      </w:pPr>
      <w:r w:rsidRPr="00E67E0D">
        <w:rPr>
          <w:noProof w:val="0"/>
          <w:snapToGrid w:val="0"/>
        </w:rPr>
        <w:t>}</w:t>
      </w:r>
    </w:p>
    <w:p w14:paraId="5186D37A" w14:textId="77777777" w:rsidR="006A1CE4" w:rsidRPr="00E67E0D" w:rsidRDefault="006A1CE4" w:rsidP="00E7499B">
      <w:pPr>
        <w:pStyle w:val="PL"/>
        <w:spacing w:line="0" w:lineRule="atLeast"/>
        <w:rPr>
          <w:noProof w:val="0"/>
          <w:snapToGrid w:val="0"/>
        </w:rPr>
      </w:pPr>
    </w:p>
    <w:p w14:paraId="3C6BC9C2"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FailedTo</w:t>
      </w:r>
      <w:r w:rsidRPr="00E67E0D">
        <w:rPr>
          <w:noProof w:val="0"/>
          <w:snapToGrid w:val="0"/>
        </w:rPr>
        <w:t>SetupItem</w:t>
      </w:r>
      <w:r w:rsidRPr="00E67E0D">
        <w:rPr>
          <w:noProof w:val="0"/>
        </w:rPr>
        <w:t>CxtRes-</w:t>
      </w:r>
      <w:r w:rsidRPr="00E67E0D">
        <w:rPr>
          <w:noProof w:val="0"/>
          <w:snapToGrid w:val="0"/>
        </w:rPr>
        <w:t>ExtIEs NGAP-PROTOCOL-EXTENSION ::= {</w:t>
      </w:r>
    </w:p>
    <w:p w14:paraId="0E27FA89"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2EC31231" w14:textId="77777777" w:rsidR="006A1CE4" w:rsidRPr="00E67E0D" w:rsidRDefault="006A1CE4" w:rsidP="00E7499B">
      <w:pPr>
        <w:pStyle w:val="PL"/>
        <w:spacing w:line="0" w:lineRule="atLeast"/>
        <w:rPr>
          <w:noProof w:val="0"/>
          <w:snapToGrid w:val="0"/>
        </w:rPr>
      </w:pPr>
      <w:r w:rsidRPr="00E67E0D">
        <w:rPr>
          <w:noProof w:val="0"/>
          <w:snapToGrid w:val="0"/>
        </w:rPr>
        <w:t>}</w:t>
      </w:r>
    </w:p>
    <w:p w14:paraId="0C9DB307" w14:textId="77777777" w:rsidR="006A1CE4" w:rsidRPr="00E67E0D" w:rsidRDefault="006A1CE4" w:rsidP="00E7499B">
      <w:pPr>
        <w:pStyle w:val="PL"/>
        <w:rPr>
          <w:noProof w:val="0"/>
          <w:snapToGrid w:val="0"/>
        </w:rPr>
      </w:pPr>
    </w:p>
    <w:p w14:paraId="18E9C320"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FailedToSetupListHOAck</w:t>
      </w:r>
      <w:r w:rsidRPr="00E67E0D">
        <w:rPr>
          <w:noProof w:val="0"/>
          <w:snapToGrid w:val="0"/>
        </w:rPr>
        <w:t xml:space="preserve"> ::= SEQUENCE (SIZE(1..maxnoofPDUSessions)) OF PDUSessionResource</w:t>
      </w:r>
      <w:r w:rsidRPr="00E67E0D">
        <w:rPr>
          <w:noProof w:val="0"/>
        </w:rPr>
        <w:t>FailedToSetupItemHOAck</w:t>
      </w:r>
    </w:p>
    <w:p w14:paraId="5AEF6336" w14:textId="77777777" w:rsidR="006A1CE4" w:rsidRPr="00E67E0D" w:rsidRDefault="006A1CE4" w:rsidP="00E7499B">
      <w:pPr>
        <w:pStyle w:val="PL"/>
        <w:spacing w:line="0" w:lineRule="atLeast"/>
        <w:rPr>
          <w:noProof w:val="0"/>
          <w:snapToGrid w:val="0"/>
        </w:rPr>
      </w:pPr>
    </w:p>
    <w:p w14:paraId="2CBDFE7D"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FailedTo</w:t>
      </w:r>
      <w:r w:rsidRPr="00E67E0D">
        <w:rPr>
          <w:noProof w:val="0"/>
          <w:snapToGrid w:val="0"/>
        </w:rPr>
        <w:t>SetupItem</w:t>
      </w:r>
      <w:r w:rsidRPr="00E67E0D">
        <w:rPr>
          <w:noProof w:val="0"/>
        </w:rPr>
        <w:t>HOAck</w:t>
      </w:r>
      <w:r w:rsidRPr="00E67E0D">
        <w:rPr>
          <w:noProof w:val="0"/>
          <w:snapToGrid w:val="0"/>
        </w:rPr>
        <w:t xml:space="preserve"> ::= SEQUENCE {</w:t>
      </w:r>
    </w:p>
    <w:p w14:paraId="0FD8BC28"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noProof w:val="0"/>
        </w:rPr>
        <w:t>pDUSessionID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PDUSessionID,</w:t>
      </w:r>
    </w:p>
    <w:p w14:paraId="08B70D99" w14:textId="77777777" w:rsidR="006A1CE4" w:rsidRPr="00E67E0D" w:rsidRDefault="006A1CE4" w:rsidP="00E7499B">
      <w:pPr>
        <w:pStyle w:val="PL"/>
        <w:spacing w:line="0" w:lineRule="atLeast"/>
        <w:rPr>
          <w:noProof w:val="0"/>
          <w:snapToGrid w:val="0"/>
        </w:rPr>
      </w:pPr>
      <w:r w:rsidRPr="00E67E0D">
        <w:rPr>
          <w:noProof w:val="0"/>
          <w:snapToGrid w:val="0"/>
        </w:rPr>
        <w:tab/>
        <w:t>handoverResourceAllocationUnsuccessfulTransfer</w:t>
      </w:r>
      <w:r w:rsidRPr="00E67E0D">
        <w:rPr>
          <w:noProof w:val="0"/>
          <w:snapToGrid w:val="0"/>
        </w:rPr>
        <w:tab/>
      </w:r>
      <w:r w:rsidRPr="00E67E0D">
        <w:rPr>
          <w:noProof w:val="0"/>
          <w:snapToGrid w:val="0"/>
        </w:rPr>
        <w:tab/>
        <w:t>OCTET STRING (CONTAINING HandoverResourceAllocationUnsuccessfulTransfer),</w:t>
      </w:r>
    </w:p>
    <w:p w14:paraId="7191497F"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w:t>
      </w:r>
      <w:r w:rsidRPr="00E67E0D">
        <w:rPr>
          <w:noProof w:val="0"/>
        </w:rPr>
        <w:t>FailedTo</w:t>
      </w:r>
      <w:r w:rsidRPr="00E67E0D">
        <w:rPr>
          <w:noProof w:val="0"/>
          <w:snapToGrid w:val="0"/>
        </w:rPr>
        <w:t>SetupItem</w:t>
      </w:r>
      <w:r w:rsidRPr="00E67E0D">
        <w:rPr>
          <w:noProof w:val="0"/>
        </w:rPr>
        <w:t>HOAck-</w:t>
      </w:r>
      <w:r w:rsidRPr="00E67E0D">
        <w:rPr>
          <w:noProof w:val="0"/>
          <w:snapToGrid w:val="0"/>
        </w:rPr>
        <w:t>ExtIEs} }</w:t>
      </w:r>
      <w:r w:rsidRPr="00E67E0D">
        <w:rPr>
          <w:noProof w:val="0"/>
          <w:snapToGrid w:val="0"/>
        </w:rPr>
        <w:tab/>
        <w:t>OPTIONAL,</w:t>
      </w:r>
    </w:p>
    <w:p w14:paraId="6DBD7FB3"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19D8EBE4" w14:textId="77777777" w:rsidR="006A1CE4" w:rsidRPr="00E67E0D" w:rsidRDefault="006A1CE4" w:rsidP="00E7499B">
      <w:pPr>
        <w:pStyle w:val="PL"/>
        <w:spacing w:line="0" w:lineRule="atLeast"/>
        <w:rPr>
          <w:noProof w:val="0"/>
          <w:snapToGrid w:val="0"/>
        </w:rPr>
      </w:pPr>
      <w:r w:rsidRPr="00E67E0D">
        <w:rPr>
          <w:noProof w:val="0"/>
          <w:snapToGrid w:val="0"/>
        </w:rPr>
        <w:t>}</w:t>
      </w:r>
    </w:p>
    <w:p w14:paraId="31DE5907" w14:textId="77777777" w:rsidR="006A1CE4" w:rsidRPr="00E67E0D" w:rsidRDefault="006A1CE4" w:rsidP="00E7499B">
      <w:pPr>
        <w:pStyle w:val="PL"/>
        <w:spacing w:line="0" w:lineRule="atLeast"/>
        <w:rPr>
          <w:noProof w:val="0"/>
          <w:snapToGrid w:val="0"/>
        </w:rPr>
      </w:pPr>
    </w:p>
    <w:p w14:paraId="3A0A3B28"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FailedTo</w:t>
      </w:r>
      <w:r w:rsidRPr="00E67E0D">
        <w:rPr>
          <w:noProof w:val="0"/>
          <w:snapToGrid w:val="0"/>
        </w:rPr>
        <w:t>SetupItem</w:t>
      </w:r>
      <w:r w:rsidRPr="00E67E0D">
        <w:rPr>
          <w:noProof w:val="0"/>
        </w:rPr>
        <w:t>HOAck-</w:t>
      </w:r>
      <w:r w:rsidRPr="00E67E0D">
        <w:rPr>
          <w:noProof w:val="0"/>
          <w:snapToGrid w:val="0"/>
        </w:rPr>
        <w:t>ExtIEs NGAP-PROTOCOL-EXTENSION ::= {</w:t>
      </w:r>
    </w:p>
    <w:p w14:paraId="358C50AA"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62FF4925" w14:textId="77777777" w:rsidR="006A1CE4" w:rsidRPr="00E67E0D" w:rsidRDefault="006A1CE4" w:rsidP="00E7499B">
      <w:pPr>
        <w:pStyle w:val="PL"/>
        <w:spacing w:line="0" w:lineRule="atLeast"/>
        <w:rPr>
          <w:noProof w:val="0"/>
          <w:snapToGrid w:val="0"/>
        </w:rPr>
      </w:pPr>
      <w:r w:rsidRPr="00E67E0D">
        <w:rPr>
          <w:noProof w:val="0"/>
          <w:snapToGrid w:val="0"/>
        </w:rPr>
        <w:t>}</w:t>
      </w:r>
    </w:p>
    <w:p w14:paraId="76A603E7" w14:textId="77777777" w:rsidR="006A1CE4" w:rsidRPr="00E67E0D" w:rsidRDefault="006A1CE4" w:rsidP="00E7499B">
      <w:pPr>
        <w:pStyle w:val="PL"/>
        <w:rPr>
          <w:noProof w:val="0"/>
          <w:snapToGrid w:val="0"/>
        </w:rPr>
      </w:pPr>
    </w:p>
    <w:p w14:paraId="59F0B199"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FailedToSetupListPSReq</w:t>
      </w:r>
      <w:r w:rsidRPr="00E67E0D">
        <w:rPr>
          <w:noProof w:val="0"/>
          <w:snapToGrid w:val="0"/>
        </w:rPr>
        <w:t xml:space="preserve"> ::= SEQUENCE (SIZE(1..maxnoofPDUSessions)) OF PDUSessionResource</w:t>
      </w:r>
      <w:r w:rsidRPr="00E67E0D">
        <w:rPr>
          <w:noProof w:val="0"/>
        </w:rPr>
        <w:t>FailedToSetupItemPSReq</w:t>
      </w:r>
    </w:p>
    <w:p w14:paraId="01DA1E04" w14:textId="77777777" w:rsidR="006A1CE4" w:rsidRPr="00E67E0D" w:rsidRDefault="006A1CE4" w:rsidP="00E7499B">
      <w:pPr>
        <w:pStyle w:val="PL"/>
        <w:spacing w:line="0" w:lineRule="atLeast"/>
        <w:rPr>
          <w:noProof w:val="0"/>
          <w:snapToGrid w:val="0"/>
        </w:rPr>
      </w:pPr>
    </w:p>
    <w:p w14:paraId="27BE345B"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FailedTo</w:t>
      </w:r>
      <w:r w:rsidRPr="00E67E0D">
        <w:rPr>
          <w:noProof w:val="0"/>
          <w:snapToGrid w:val="0"/>
        </w:rPr>
        <w:t>SetupItem</w:t>
      </w:r>
      <w:r w:rsidRPr="00E67E0D">
        <w:rPr>
          <w:noProof w:val="0"/>
        </w:rPr>
        <w:t>PSReq</w:t>
      </w:r>
      <w:r w:rsidRPr="00E67E0D">
        <w:rPr>
          <w:noProof w:val="0"/>
          <w:snapToGrid w:val="0"/>
        </w:rPr>
        <w:t xml:space="preserve"> ::= SEQUENCE {</w:t>
      </w:r>
    </w:p>
    <w:p w14:paraId="46EB43AE"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noProof w:val="0"/>
        </w:rPr>
        <w:t>pDUSessionID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PDUSessionID,</w:t>
      </w:r>
    </w:p>
    <w:p w14:paraId="4A9032AB" w14:textId="77777777" w:rsidR="006A1CE4" w:rsidRPr="00E67E0D" w:rsidRDefault="006A1CE4" w:rsidP="00E7499B">
      <w:pPr>
        <w:pStyle w:val="PL"/>
        <w:spacing w:line="0" w:lineRule="atLeast"/>
        <w:rPr>
          <w:noProof w:val="0"/>
          <w:snapToGrid w:val="0"/>
        </w:rPr>
      </w:pPr>
      <w:r w:rsidRPr="00E67E0D">
        <w:rPr>
          <w:noProof w:val="0"/>
          <w:snapToGrid w:val="0"/>
        </w:rPr>
        <w:tab/>
        <w:t>pathSwitchRequestSetupFailedTransfer</w:t>
      </w:r>
      <w:r w:rsidRPr="00E67E0D">
        <w:rPr>
          <w:noProof w:val="0"/>
          <w:snapToGrid w:val="0"/>
        </w:rPr>
        <w:tab/>
      </w:r>
      <w:r w:rsidRPr="00E67E0D">
        <w:rPr>
          <w:noProof w:val="0"/>
          <w:snapToGrid w:val="0"/>
        </w:rPr>
        <w:tab/>
        <w:t>OCTET STRING (CONTAINING PathSwitchRequestSetupFailedTransfer),</w:t>
      </w:r>
    </w:p>
    <w:p w14:paraId="18F49667"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w:t>
      </w:r>
      <w:r w:rsidRPr="00E67E0D">
        <w:rPr>
          <w:noProof w:val="0"/>
        </w:rPr>
        <w:t>FailedTo</w:t>
      </w:r>
      <w:r w:rsidRPr="00E67E0D">
        <w:rPr>
          <w:noProof w:val="0"/>
          <w:snapToGrid w:val="0"/>
        </w:rPr>
        <w:t>SetupItem</w:t>
      </w:r>
      <w:r w:rsidRPr="00E67E0D">
        <w:rPr>
          <w:noProof w:val="0"/>
        </w:rPr>
        <w:t>PSReq-</w:t>
      </w:r>
      <w:r w:rsidRPr="00E67E0D">
        <w:rPr>
          <w:noProof w:val="0"/>
          <w:snapToGrid w:val="0"/>
        </w:rPr>
        <w:t>ExtIEs} }</w:t>
      </w:r>
      <w:r w:rsidRPr="00E67E0D">
        <w:rPr>
          <w:noProof w:val="0"/>
          <w:snapToGrid w:val="0"/>
        </w:rPr>
        <w:tab/>
        <w:t>OPTIONAL,</w:t>
      </w:r>
    </w:p>
    <w:p w14:paraId="7A3A9D72"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35B708D0" w14:textId="77777777" w:rsidR="006A1CE4" w:rsidRPr="00E67E0D" w:rsidRDefault="006A1CE4" w:rsidP="00E7499B">
      <w:pPr>
        <w:pStyle w:val="PL"/>
        <w:spacing w:line="0" w:lineRule="atLeast"/>
        <w:rPr>
          <w:noProof w:val="0"/>
          <w:snapToGrid w:val="0"/>
        </w:rPr>
      </w:pPr>
      <w:r w:rsidRPr="00E67E0D">
        <w:rPr>
          <w:noProof w:val="0"/>
          <w:snapToGrid w:val="0"/>
        </w:rPr>
        <w:t>}</w:t>
      </w:r>
    </w:p>
    <w:p w14:paraId="49D9EAB4" w14:textId="77777777" w:rsidR="006A1CE4" w:rsidRPr="00E67E0D" w:rsidRDefault="006A1CE4" w:rsidP="00E7499B">
      <w:pPr>
        <w:pStyle w:val="PL"/>
        <w:spacing w:line="0" w:lineRule="atLeast"/>
        <w:rPr>
          <w:noProof w:val="0"/>
          <w:snapToGrid w:val="0"/>
        </w:rPr>
      </w:pPr>
    </w:p>
    <w:p w14:paraId="480DDEBF"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FailedTo</w:t>
      </w:r>
      <w:r w:rsidRPr="00E67E0D">
        <w:rPr>
          <w:noProof w:val="0"/>
          <w:snapToGrid w:val="0"/>
        </w:rPr>
        <w:t>SetupItem</w:t>
      </w:r>
      <w:r w:rsidRPr="00E67E0D">
        <w:rPr>
          <w:noProof w:val="0"/>
        </w:rPr>
        <w:t>PSReq-</w:t>
      </w:r>
      <w:r w:rsidRPr="00E67E0D">
        <w:rPr>
          <w:noProof w:val="0"/>
          <w:snapToGrid w:val="0"/>
        </w:rPr>
        <w:t>ExtIEs NGAP-PROTOCOL-EXTENSION ::= {</w:t>
      </w:r>
    </w:p>
    <w:p w14:paraId="572719AE"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12110F51" w14:textId="77777777" w:rsidR="006A1CE4" w:rsidRPr="00E67E0D" w:rsidRDefault="006A1CE4" w:rsidP="00E7499B">
      <w:pPr>
        <w:pStyle w:val="PL"/>
        <w:spacing w:line="0" w:lineRule="atLeast"/>
        <w:rPr>
          <w:noProof w:val="0"/>
          <w:snapToGrid w:val="0"/>
        </w:rPr>
      </w:pPr>
      <w:r w:rsidRPr="00E67E0D">
        <w:rPr>
          <w:noProof w:val="0"/>
          <w:snapToGrid w:val="0"/>
        </w:rPr>
        <w:t>}</w:t>
      </w:r>
    </w:p>
    <w:p w14:paraId="33854781" w14:textId="77777777" w:rsidR="006A1CE4" w:rsidRPr="00E67E0D" w:rsidRDefault="006A1CE4" w:rsidP="00E7499B">
      <w:pPr>
        <w:pStyle w:val="PL"/>
        <w:spacing w:line="0" w:lineRule="atLeast"/>
        <w:rPr>
          <w:noProof w:val="0"/>
          <w:snapToGrid w:val="0"/>
        </w:rPr>
      </w:pPr>
    </w:p>
    <w:p w14:paraId="1B14F8BB"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FailedToSetupListSURes</w:t>
      </w:r>
      <w:r w:rsidRPr="00E67E0D">
        <w:rPr>
          <w:noProof w:val="0"/>
          <w:snapToGrid w:val="0"/>
        </w:rPr>
        <w:t xml:space="preserve"> ::= SEQUENCE (SIZE(1..maxnoofPDUSessions)) OF PDUSessionResource</w:t>
      </w:r>
      <w:r w:rsidRPr="00E67E0D">
        <w:rPr>
          <w:noProof w:val="0"/>
        </w:rPr>
        <w:t>FailedToSetupItemSURes</w:t>
      </w:r>
    </w:p>
    <w:p w14:paraId="0E96E1BF" w14:textId="77777777" w:rsidR="006A1CE4" w:rsidRPr="00E67E0D" w:rsidRDefault="006A1CE4" w:rsidP="00E7499B">
      <w:pPr>
        <w:pStyle w:val="PL"/>
        <w:spacing w:line="0" w:lineRule="atLeast"/>
        <w:rPr>
          <w:noProof w:val="0"/>
          <w:snapToGrid w:val="0"/>
        </w:rPr>
      </w:pPr>
    </w:p>
    <w:p w14:paraId="4D5F1E9F"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FailedTo</w:t>
      </w:r>
      <w:r w:rsidRPr="00E67E0D">
        <w:rPr>
          <w:noProof w:val="0"/>
          <w:snapToGrid w:val="0"/>
        </w:rPr>
        <w:t>SetupItem</w:t>
      </w:r>
      <w:r w:rsidRPr="00E67E0D">
        <w:rPr>
          <w:noProof w:val="0"/>
        </w:rPr>
        <w:t>SURes</w:t>
      </w:r>
      <w:r w:rsidRPr="00E67E0D">
        <w:rPr>
          <w:noProof w:val="0"/>
          <w:snapToGrid w:val="0"/>
        </w:rPr>
        <w:t xml:space="preserve"> ::= SEQUENCE {</w:t>
      </w:r>
    </w:p>
    <w:p w14:paraId="5526A97B"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noProof w:val="0"/>
        </w:rPr>
        <w:t>pDUSessionID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PDUSessionID,</w:t>
      </w:r>
    </w:p>
    <w:p w14:paraId="4740A6DB" w14:textId="77777777" w:rsidR="006A1CE4" w:rsidRPr="00E67E0D" w:rsidRDefault="006A1CE4" w:rsidP="00E7499B">
      <w:pPr>
        <w:pStyle w:val="PL"/>
        <w:spacing w:line="0" w:lineRule="atLeast"/>
        <w:rPr>
          <w:noProof w:val="0"/>
          <w:snapToGrid w:val="0"/>
        </w:rPr>
      </w:pPr>
      <w:r w:rsidRPr="00E67E0D">
        <w:rPr>
          <w:noProof w:val="0"/>
          <w:snapToGrid w:val="0"/>
        </w:rPr>
        <w:tab/>
        <w:t>pDUSessionResourceSetupUnsuccessfulTransfer</w:t>
      </w:r>
      <w:r w:rsidRPr="00E67E0D">
        <w:rPr>
          <w:noProof w:val="0"/>
          <w:snapToGrid w:val="0"/>
        </w:rPr>
        <w:tab/>
      </w:r>
      <w:r w:rsidRPr="00E67E0D">
        <w:rPr>
          <w:noProof w:val="0"/>
          <w:snapToGrid w:val="0"/>
        </w:rPr>
        <w:tab/>
        <w:t>OCTET STRING (CONTAINING PDUSessionResourceSetupUnsuccessfulTransfer),</w:t>
      </w:r>
    </w:p>
    <w:p w14:paraId="164DEADD"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w:t>
      </w:r>
      <w:r w:rsidRPr="00E67E0D">
        <w:rPr>
          <w:noProof w:val="0"/>
        </w:rPr>
        <w:t>FailedTo</w:t>
      </w:r>
      <w:r w:rsidRPr="00E67E0D">
        <w:rPr>
          <w:noProof w:val="0"/>
          <w:snapToGrid w:val="0"/>
        </w:rPr>
        <w:t>SetupItem</w:t>
      </w:r>
      <w:r w:rsidRPr="00E67E0D">
        <w:rPr>
          <w:noProof w:val="0"/>
        </w:rPr>
        <w:t>SURes-</w:t>
      </w:r>
      <w:r w:rsidRPr="00E67E0D">
        <w:rPr>
          <w:noProof w:val="0"/>
          <w:snapToGrid w:val="0"/>
        </w:rPr>
        <w:t>ExtIEs} }</w:t>
      </w:r>
      <w:r w:rsidRPr="00E67E0D">
        <w:rPr>
          <w:noProof w:val="0"/>
          <w:snapToGrid w:val="0"/>
        </w:rPr>
        <w:tab/>
        <w:t>OPTIONAL,</w:t>
      </w:r>
    </w:p>
    <w:p w14:paraId="4637E8D1"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69EB6D2B" w14:textId="77777777" w:rsidR="006A1CE4" w:rsidRPr="00E67E0D" w:rsidRDefault="006A1CE4" w:rsidP="00E7499B">
      <w:pPr>
        <w:pStyle w:val="PL"/>
        <w:spacing w:line="0" w:lineRule="atLeast"/>
        <w:rPr>
          <w:noProof w:val="0"/>
          <w:snapToGrid w:val="0"/>
        </w:rPr>
      </w:pPr>
      <w:r w:rsidRPr="00E67E0D">
        <w:rPr>
          <w:noProof w:val="0"/>
          <w:snapToGrid w:val="0"/>
        </w:rPr>
        <w:t>}</w:t>
      </w:r>
    </w:p>
    <w:p w14:paraId="07C80342" w14:textId="77777777" w:rsidR="006A1CE4" w:rsidRPr="00E67E0D" w:rsidRDefault="006A1CE4" w:rsidP="00E7499B">
      <w:pPr>
        <w:pStyle w:val="PL"/>
        <w:spacing w:line="0" w:lineRule="atLeast"/>
        <w:rPr>
          <w:noProof w:val="0"/>
          <w:snapToGrid w:val="0"/>
        </w:rPr>
      </w:pPr>
    </w:p>
    <w:p w14:paraId="1F31BF63"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FailedTo</w:t>
      </w:r>
      <w:r w:rsidRPr="00E67E0D">
        <w:rPr>
          <w:noProof w:val="0"/>
          <w:snapToGrid w:val="0"/>
        </w:rPr>
        <w:t>SetupItem</w:t>
      </w:r>
      <w:r w:rsidRPr="00E67E0D">
        <w:rPr>
          <w:noProof w:val="0"/>
        </w:rPr>
        <w:t>SURes-</w:t>
      </w:r>
      <w:r w:rsidRPr="00E67E0D">
        <w:rPr>
          <w:noProof w:val="0"/>
          <w:snapToGrid w:val="0"/>
        </w:rPr>
        <w:t>ExtIEs NGAP-PROTOCOL-EXTENSION ::= {</w:t>
      </w:r>
    </w:p>
    <w:p w14:paraId="52880C96"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4857A53E" w14:textId="77777777" w:rsidR="006A1CE4" w:rsidRPr="00E67E0D" w:rsidRDefault="006A1CE4" w:rsidP="00E7499B">
      <w:pPr>
        <w:pStyle w:val="PL"/>
        <w:spacing w:line="0" w:lineRule="atLeast"/>
        <w:rPr>
          <w:noProof w:val="0"/>
          <w:snapToGrid w:val="0"/>
        </w:rPr>
      </w:pPr>
      <w:r w:rsidRPr="00E67E0D">
        <w:rPr>
          <w:noProof w:val="0"/>
          <w:snapToGrid w:val="0"/>
        </w:rPr>
        <w:t>}</w:t>
      </w:r>
    </w:p>
    <w:p w14:paraId="656B11B0" w14:textId="77777777" w:rsidR="006A1CE4" w:rsidRPr="00E67E0D" w:rsidRDefault="006A1CE4" w:rsidP="00E7499B">
      <w:pPr>
        <w:pStyle w:val="PL"/>
        <w:spacing w:line="0" w:lineRule="atLeast"/>
        <w:rPr>
          <w:noProof w:val="0"/>
          <w:snapToGrid w:val="0"/>
        </w:rPr>
      </w:pPr>
    </w:p>
    <w:p w14:paraId="579288CB" w14:textId="77777777" w:rsidR="006A1CE4" w:rsidRPr="00E67E0D" w:rsidRDefault="006A1CE4" w:rsidP="00E7499B">
      <w:pPr>
        <w:pStyle w:val="PL"/>
        <w:spacing w:line="0" w:lineRule="atLeast"/>
        <w:rPr>
          <w:noProof w:val="0"/>
          <w:snapToGrid w:val="0"/>
        </w:rPr>
      </w:pPr>
      <w:r w:rsidRPr="00E67E0D">
        <w:rPr>
          <w:noProof w:val="0"/>
          <w:snapToGrid w:val="0"/>
        </w:rPr>
        <w:t>PDUSessionResourceHandover</w:t>
      </w:r>
      <w:r w:rsidRPr="00E67E0D">
        <w:rPr>
          <w:noProof w:val="0"/>
        </w:rPr>
        <w:t>List</w:t>
      </w:r>
      <w:r w:rsidRPr="00E67E0D">
        <w:rPr>
          <w:noProof w:val="0"/>
          <w:snapToGrid w:val="0"/>
        </w:rPr>
        <w:t xml:space="preserve"> ::= SEQUENCE (SIZE(1..maxnoofPDUSessions)) OF PDUSessionResourceHandover</w:t>
      </w:r>
      <w:r w:rsidRPr="00E67E0D">
        <w:rPr>
          <w:noProof w:val="0"/>
        </w:rPr>
        <w:t>Item</w:t>
      </w:r>
    </w:p>
    <w:p w14:paraId="2B96B741" w14:textId="77777777" w:rsidR="006A1CE4" w:rsidRPr="00E67E0D" w:rsidRDefault="006A1CE4" w:rsidP="00E7499B">
      <w:pPr>
        <w:pStyle w:val="PL"/>
        <w:spacing w:line="0" w:lineRule="atLeast"/>
        <w:rPr>
          <w:noProof w:val="0"/>
          <w:snapToGrid w:val="0"/>
        </w:rPr>
      </w:pPr>
    </w:p>
    <w:p w14:paraId="5000F47B" w14:textId="77777777" w:rsidR="006A1CE4" w:rsidRPr="00E67E0D" w:rsidRDefault="006A1CE4" w:rsidP="00E7499B">
      <w:pPr>
        <w:pStyle w:val="PL"/>
        <w:spacing w:line="0" w:lineRule="atLeast"/>
        <w:rPr>
          <w:noProof w:val="0"/>
          <w:snapToGrid w:val="0"/>
        </w:rPr>
      </w:pPr>
      <w:r w:rsidRPr="00E67E0D">
        <w:rPr>
          <w:noProof w:val="0"/>
          <w:snapToGrid w:val="0"/>
        </w:rPr>
        <w:t>PDUSessionResourceHandover</w:t>
      </w:r>
      <w:r w:rsidRPr="00E67E0D">
        <w:rPr>
          <w:noProof w:val="0"/>
        </w:rPr>
        <w:t>Item</w:t>
      </w:r>
      <w:r w:rsidRPr="00E67E0D">
        <w:rPr>
          <w:noProof w:val="0"/>
          <w:snapToGrid w:val="0"/>
        </w:rPr>
        <w:t xml:space="preserve"> ::= SEQUENCE {</w:t>
      </w:r>
    </w:p>
    <w:p w14:paraId="4FAFF18B"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noProof w:val="0"/>
        </w:rPr>
        <w:t>pDUSessionID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PDUSessionID,</w:t>
      </w:r>
    </w:p>
    <w:p w14:paraId="2BD239B0" w14:textId="77777777" w:rsidR="006A1CE4" w:rsidRPr="00E67E0D" w:rsidRDefault="006A1CE4" w:rsidP="00E7499B">
      <w:pPr>
        <w:pStyle w:val="PL"/>
        <w:spacing w:line="0" w:lineRule="atLeast"/>
        <w:rPr>
          <w:noProof w:val="0"/>
          <w:snapToGrid w:val="0"/>
        </w:rPr>
      </w:pPr>
      <w:r w:rsidRPr="00E67E0D">
        <w:rPr>
          <w:noProof w:val="0"/>
          <w:snapToGrid w:val="0"/>
        </w:rPr>
        <w:tab/>
        <w:t>handoverCommandTransfer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OCTET STRING (CONTAINING HandoverCommandTransfer),</w:t>
      </w:r>
    </w:p>
    <w:p w14:paraId="3AFBE6C3"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{PDUSessionResourceHandover</w:t>
      </w:r>
      <w:r w:rsidRPr="00E67E0D">
        <w:rPr>
          <w:bCs/>
          <w:noProof w:val="0"/>
        </w:rPr>
        <w:t>Item-</w:t>
      </w:r>
      <w:r w:rsidRPr="00E67E0D">
        <w:rPr>
          <w:noProof w:val="0"/>
          <w:snapToGrid w:val="0"/>
        </w:rPr>
        <w:t>ExtIEs} }</w:t>
      </w:r>
      <w:r w:rsidRPr="00E67E0D">
        <w:rPr>
          <w:noProof w:val="0"/>
          <w:snapToGrid w:val="0"/>
        </w:rPr>
        <w:tab/>
        <w:t>OPTIONAL,</w:t>
      </w:r>
    </w:p>
    <w:p w14:paraId="6CD087CD"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16F6AFD2" w14:textId="77777777" w:rsidR="006A1CE4" w:rsidRPr="00E67E0D" w:rsidRDefault="006A1CE4" w:rsidP="00E7499B">
      <w:pPr>
        <w:pStyle w:val="PL"/>
        <w:spacing w:line="0" w:lineRule="atLeast"/>
        <w:rPr>
          <w:noProof w:val="0"/>
          <w:snapToGrid w:val="0"/>
        </w:rPr>
      </w:pPr>
      <w:r w:rsidRPr="00E67E0D">
        <w:rPr>
          <w:noProof w:val="0"/>
          <w:snapToGrid w:val="0"/>
        </w:rPr>
        <w:t>}</w:t>
      </w:r>
    </w:p>
    <w:p w14:paraId="10C3D7F2" w14:textId="77777777" w:rsidR="006A1CE4" w:rsidRPr="00E67E0D" w:rsidRDefault="006A1CE4" w:rsidP="00E7499B">
      <w:pPr>
        <w:pStyle w:val="PL"/>
        <w:spacing w:line="0" w:lineRule="atLeast"/>
        <w:rPr>
          <w:noProof w:val="0"/>
          <w:snapToGrid w:val="0"/>
        </w:rPr>
      </w:pPr>
    </w:p>
    <w:p w14:paraId="44400B6C" w14:textId="77777777" w:rsidR="006A1CE4" w:rsidRPr="00E67E0D" w:rsidRDefault="006A1CE4" w:rsidP="00E7499B">
      <w:pPr>
        <w:pStyle w:val="PL"/>
        <w:spacing w:line="0" w:lineRule="atLeast"/>
        <w:rPr>
          <w:noProof w:val="0"/>
          <w:snapToGrid w:val="0"/>
        </w:rPr>
      </w:pPr>
      <w:r w:rsidRPr="00E67E0D">
        <w:rPr>
          <w:noProof w:val="0"/>
          <w:snapToGrid w:val="0"/>
        </w:rPr>
        <w:t>PDUSessionResourceHandover</w:t>
      </w:r>
      <w:r w:rsidRPr="00E67E0D">
        <w:rPr>
          <w:bCs/>
          <w:noProof w:val="0"/>
        </w:rPr>
        <w:t>Item-</w:t>
      </w:r>
      <w:r w:rsidRPr="00E67E0D">
        <w:rPr>
          <w:noProof w:val="0"/>
          <w:snapToGrid w:val="0"/>
        </w:rPr>
        <w:t>ExtIEs NGAP-PROTOCOL-EXTENSION ::= {</w:t>
      </w:r>
    </w:p>
    <w:p w14:paraId="68030406"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56BE598F" w14:textId="77777777" w:rsidR="006A1CE4" w:rsidRPr="00E67E0D" w:rsidRDefault="006A1CE4" w:rsidP="00E7499B">
      <w:pPr>
        <w:pStyle w:val="PL"/>
        <w:spacing w:line="0" w:lineRule="atLeast"/>
        <w:rPr>
          <w:noProof w:val="0"/>
          <w:snapToGrid w:val="0"/>
        </w:rPr>
      </w:pPr>
      <w:r w:rsidRPr="00E67E0D">
        <w:rPr>
          <w:noProof w:val="0"/>
          <w:snapToGrid w:val="0"/>
        </w:rPr>
        <w:t>}</w:t>
      </w:r>
    </w:p>
    <w:p w14:paraId="5F7E94B2" w14:textId="77777777" w:rsidR="006A1CE4" w:rsidRPr="00E67E0D" w:rsidRDefault="006A1CE4" w:rsidP="00E7499B">
      <w:pPr>
        <w:pStyle w:val="PL"/>
        <w:rPr>
          <w:noProof w:val="0"/>
          <w:snapToGrid w:val="0"/>
        </w:rPr>
      </w:pPr>
    </w:p>
    <w:p w14:paraId="161B5106" w14:textId="77777777" w:rsidR="006A1CE4" w:rsidRPr="00E67E0D" w:rsidRDefault="006A1CE4" w:rsidP="00E7499B">
      <w:pPr>
        <w:pStyle w:val="PL"/>
        <w:spacing w:line="0" w:lineRule="atLeast"/>
        <w:rPr>
          <w:noProof w:val="0"/>
          <w:snapToGrid w:val="0"/>
        </w:rPr>
      </w:pPr>
      <w:r w:rsidRPr="00E67E0D">
        <w:rPr>
          <w:noProof w:val="0"/>
          <w:snapToGrid w:val="0"/>
        </w:rPr>
        <w:t>PDUSessionResourceInformationList ::= SEQUENCE (SIZE(1..maxnoofPDUSessions)) OF PDUSessionResourceInformationItem</w:t>
      </w:r>
    </w:p>
    <w:p w14:paraId="31001D49" w14:textId="77777777" w:rsidR="006A1CE4" w:rsidRPr="00E67E0D" w:rsidRDefault="006A1CE4" w:rsidP="00E7499B">
      <w:pPr>
        <w:pStyle w:val="PL"/>
        <w:rPr>
          <w:noProof w:val="0"/>
          <w:snapToGrid w:val="0"/>
        </w:rPr>
      </w:pPr>
    </w:p>
    <w:p w14:paraId="6C7045A5" w14:textId="77777777" w:rsidR="006A1CE4" w:rsidRPr="00E67E0D" w:rsidRDefault="006A1CE4" w:rsidP="00E7499B">
      <w:pPr>
        <w:pStyle w:val="PL"/>
        <w:rPr>
          <w:noProof w:val="0"/>
          <w:snapToGrid w:val="0"/>
        </w:rPr>
      </w:pPr>
      <w:r w:rsidRPr="00E67E0D">
        <w:rPr>
          <w:noProof w:val="0"/>
          <w:snapToGrid w:val="0"/>
        </w:rPr>
        <w:t>PDUSessionResourceInformationItem ::= SEQUENCE {</w:t>
      </w:r>
    </w:p>
    <w:p w14:paraId="2A2CB9C3" w14:textId="77777777" w:rsidR="006A1CE4" w:rsidRPr="00E67E0D" w:rsidRDefault="006A1CE4" w:rsidP="00E7499B">
      <w:pPr>
        <w:pStyle w:val="PL"/>
        <w:rPr>
          <w:noProof w:val="0"/>
          <w:snapToGrid w:val="0"/>
        </w:rPr>
      </w:pPr>
      <w:r w:rsidRPr="00E67E0D">
        <w:rPr>
          <w:noProof w:val="0"/>
          <w:snapToGrid w:val="0"/>
        </w:rPr>
        <w:tab/>
        <w:t>pDUSessionID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PDUSessionID,</w:t>
      </w:r>
    </w:p>
    <w:p w14:paraId="10DF3A32" w14:textId="77777777" w:rsidR="006A1CE4" w:rsidRPr="00E67E0D" w:rsidRDefault="006A1CE4" w:rsidP="00E7499B">
      <w:pPr>
        <w:pStyle w:val="PL"/>
        <w:rPr>
          <w:noProof w:val="0"/>
          <w:snapToGrid w:val="0"/>
        </w:rPr>
      </w:pPr>
      <w:r w:rsidRPr="00E67E0D">
        <w:rPr>
          <w:noProof w:val="0"/>
          <w:snapToGrid w:val="0"/>
        </w:rPr>
        <w:tab/>
        <w:t>qosFlowInformationList</w:t>
      </w:r>
      <w:r w:rsidRPr="00E67E0D">
        <w:rPr>
          <w:noProof w:val="0"/>
          <w:snapToGrid w:val="0"/>
        </w:rPr>
        <w:tab/>
      </w:r>
      <w:r w:rsidRPr="00E67E0D">
        <w:rPr>
          <w:noProof w:val="0"/>
          <w:snapToGrid w:val="0"/>
        </w:rPr>
        <w:tab/>
      </w:r>
      <w:r w:rsidRPr="00E67E0D">
        <w:rPr>
          <w:noProof w:val="0"/>
          <w:snapToGrid w:val="0"/>
        </w:rPr>
        <w:tab/>
        <w:t>QosFlowInformationList,</w:t>
      </w:r>
    </w:p>
    <w:p w14:paraId="5EC84729" w14:textId="77777777" w:rsidR="006A1CE4" w:rsidRPr="00E67E0D" w:rsidRDefault="006A1CE4" w:rsidP="00E7499B">
      <w:pPr>
        <w:pStyle w:val="PL"/>
        <w:rPr>
          <w:noProof w:val="0"/>
          <w:snapToGrid w:val="0"/>
        </w:rPr>
      </w:pPr>
      <w:r w:rsidRPr="00E67E0D">
        <w:rPr>
          <w:noProof w:val="0"/>
          <w:snapToGrid w:val="0"/>
        </w:rPr>
        <w:tab/>
        <w:t>dRBsToQosFlowsMappingList</w:t>
      </w:r>
      <w:r w:rsidRPr="00E67E0D">
        <w:rPr>
          <w:noProof w:val="0"/>
          <w:snapToGrid w:val="0"/>
        </w:rPr>
        <w:tab/>
      </w:r>
      <w:r w:rsidRPr="00E67E0D">
        <w:rPr>
          <w:noProof w:val="0"/>
          <w:snapToGrid w:val="0"/>
        </w:rPr>
        <w:tab/>
        <w:t>DRBsToQosFlowsMappingList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445ED62C"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{PDUSessionResourceInformationItem-ExtIEs} }</w:t>
      </w:r>
      <w:r w:rsidRPr="00E67E0D">
        <w:rPr>
          <w:noProof w:val="0"/>
          <w:snapToGrid w:val="0"/>
        </w:rPr>
        <w:tab/>
        <w:t>OPTIONAL,</w:t>
      </w:r>
    </w:p>
    <w:p w14:paraId="054B2D81" w14:textId="77777777" w:rsidR="006A1CE4" w:rsidRPr="00E67E0D" w:rsidRDefault="006A1CE4" w:rsidP="00E7499B">
      <w:pPr>
        <w:pStyle w:val="PL"/>
        <w:rPr>
          <w:noProof w:val="0"/>
          <w:snapToGrid w:val="0"/>
        </w:rPr>
      </w:pPr>
      <w:r w:rsidRPr="00E67E0D">
        <w:rPr>
          <w:noProof w:val="0"/>
          <w:snapToGrid w:val="0"/>
        </w:rPr>
        <w:tab/>
        <w:t>...</w:t>
      </w:r>
    </w:p>
    <w:p w14:paraId="301D6756" w14:textId="77777777" w:rsidR="006A1CE4" w:rsidRPr="00E67E0D" w:rsidRDefault="006A1CE4" w:rsidP="00E7499B">
      <w:pPr>
        <w:pStyle w:val="PL"/>
        <w:rPr>
          <w:noProof w:val="0"/>
          <w:snapToGrid w:val="0"/>
        </w:rPr>
      </w:pPr>
      <w:r w:rsidRPr="00E67E0D">
        <w:rPr>
          <w:noProof w:val="0"/>
          <w:snapToGrid w:val="0"/>
        </w:rPr>
        <w:t>}</w:t>
      </w:r>
    </w:p>
    <w:p w14:paraId="73120DEE" w14:textId="77777777" w:rsidR="006A1CE4" w:rsidRPr="00E67E0D" w:rsidRDefault="006A1CE4" w:rsidP="00E7499B">
      <w:pPr>
        <w:pStyle w:val="PL"/>
        <w:rPr>
          <w:noProof w:val="0"/>
          <w:snapToGrid w:val="0"/>
        </w:rPr>
      </w:pPr>
    </w:p>
    <w:p w14:paraId="16AD4C70" w14:textId="77777777" w:rsidR="006A1CE4" w:rsidRPr="00E67E0D" w:rsidRDefault="006A1CE4" w:rsidP="00E7499B">
      <w:pPr>
        <w:pStyle w:val="PL"/>
        <w:rPr>
          <w:noProof w:val="0"/>
          <w:snapToGrid w:val="0"/>
        </w:rPr>
      </w:pPr>
      <w:r w:rsidRPr="00E67E0D">
        <w:rPr>
          <w:noProof w:val="0"/>
          <w:snapToGrid w:val="0"/>
        </w:rPr>
        <w:t>PDUSessionResourceInformationItem-ExtIEs NGAP-PROTOCOL-EXTENSION ::= {</w:t>
      </w:r>
    </w:p>
    <w:p w14:paraId="115A2A99" w14:textId="77777777" w:rsidR="006A1CE4" w:rsidRPr="00E67E0D" w:rsidRDefault="006A1CE4" w:rsidP="00E7499B">
      <w:pPr>
        <w:pStyle w:val="PL"/>
        <w:rPr>
          <w:noProof w:val="0"/>
          <w:snapToGrid w:val="0"/>
        </w:rPr>
      </w:pPr>
      <w:r w:rsidRPr="00E67E0D">
        <w:rPr>
          <w:noProof w:val="0"/>
          <w:snapToGrid w:val="0"/>
        </w:rPr>
        <w:tab/>
        <w:t>...</w:t>
      </w:r>
    </w:p>
    <w:p w14:paraId="4B20F51D" w14:textId="77777777" w:rsidR="006A1CE4" w:rsidRPr="00E67E0D" w:rsidRDefault="006A1CE4" w:rsidP="00E7499B">
      <w:pPr>
        <w:pStyle w:val="PL"/>
        <w:rPr>
          <w:noProof w:val="0"/>
          <w:snapToGrid w:val="0"/>
        </w:rPr>
      </w:pPr>
      <w:r w:rsidRPr="00E67E0D">
        <w:rPr>
          <w:noProof w:val="0"/>
          <w:snapToGrid w:val="0"/>
        </w:rPr>
        <w:t>}</w:t>
      </w:r>
    </w:p>
    <w:p w14:paraId="4A6848F4" w14:textId="77777777" w:rsidR="006A1CE4" w:rsidRPr="00E67E0D" w:rsidRDefault="006A1CE4" w:rsidP="00E7499B">
      <w:pPr>
        <w:pStyle w:val="PL"/>
        <w:rPr>
          <w:noProof w:val="0"/>
          <w:snapToGrid w:val="0"/>
        </w:rPr>
      </w:pPr>
    </w:p>
    <w:p w14:paraId="1DC3964E"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ListCxtRelCpl</w:t>
      </w:r>
      <w:r w:rsidRPr="00E67E0D">
        <w:rPr>
          <w:noProof w:val="0"/>
          <w:snapToGrid w:val="0"/>
        </w:rPr>
        <w:t xml:space="preserve"> ::= SEQUENCE (SIZE(1..maxnoofPDUSessions)) OF PDUSessionResource</w:t>
      </w:r>
      <w:r w:rsidRPr="00E67E0D">
        <w:rPr>
          <w:noProof w:val="0"/>
        </w:rPr>
        <w:t>ItemCxtRelCpl</w:t>
      </w:r>
    </w:p>
    <w:p w14:paraId="7369E3C2" w14:textId="77777777" w:rsidR="006A1CE4" w:rsidRPr="00E67E0D" w:rsidRDefault="006A1CE4" w:rsidP="00E7499B">
      <w:pPr>
        <w:pStyle w:val="PL"/>
        <w:spacing w:line="0" w:lineRule="atLeast"/>
        <w:rPr>
          <w:noProof w:val="0"/>
          <w:snapToGrid w:val="0"/>
        </w:rPr>
      </w:pPr>
    </w:p>
    <w:p w14:paraId="405376DF"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ItemCxtRelCpl</w:t>
      </w:r>
      <w:r w:rsidRPr="00E67E0D">
        <w:rPr>
          <w:noProof w:val="0"/>
          <w:snapToGrid w:val="0"/>
        </w:rPr>
        <w:t xml:space="preserve"> ::= SEQUENCE {</w:t>
      </w:r>
    </w:p>
    <w:p w14:paraId="5D042A58"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noProof w:val="0"/>
        </w:rPr>
        <w:t>pDUSessionID</w:t>
      </w:r>
      <w:r w:rsidRPr="00E67E0D">
        <w:rPr>
          <w:noProof w:val="0"/>
          <w:snapToGrid w:val="0"/>
        </w:rPr>
        <w:tab/>
      </w:r>
      <w:r w:rsidRPr="00E67E0D">
        <w:rPr>
          <w:noProof w:val="0"/>
          <w:snapToGrid w:val="0"/>
        </w:rPr>
        <w:tab/>
        <w:t>PDUSessionID,</w:t>
      </w:r>
    </w:p>
    <w:p w14:paraId="03D949F0"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w:t>
      </w:r>
      <w:r w:rsidRPr="00E67E0D">
        <w:rPr>
          <w:bCs/>
          <w:noProof w:val="0"/>
        </w:rPr>
        <w:t>Item</w:t>
      </w:r>
      <w:r w:rsidRPr="00E67E0D">
        <w:rPr>
          <w:noProof w:val="0"/>
        </w:rPr>
        <w:t>CxtRelCpl-</w:t>
      </w:r>
      <w:r w:rsidRPr="00E67E0D">
        <w:rPr>
          <w:noProof w:val="0"/>
          <w:snapToGrid w:val="0"/>
        </w:rPr>
        <w:t>ExtIEs} }</w:t>
      </w:r>
      <w:r w:rsidRPr="00E67E0D">
        <w:rPr>
          <w:noProof w:val="0"/>
          <w:snapToGrid w:val="0"/>
        </w:rPr>
        <w:tab/>
        <w:t>OPTIONAL,</w:t>
      </w:r>
    </w:p>
    <w:p w14:paraId="41F6391B"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1DF98E23" w14:textId="77777777" w:rsidR="006A1CE4" w:rsidRPr="00E67E0D" w:rsidRDefault="006A1CE4" w:rsidP="00E7499B">
      <w:pPr>
        <w:pStyle w:val="PL"/>
        <w:spacing w:line="0" w:lineRule="atLeast"/>
        <w:rPr>
          <w:noProof w:val="0"/>
          <w:snapToGrid w:val="0"/>
        </w:rPr>
      </w:pPr>
      <w:r w:rsidRPr="00E67E0D">
        <w:rPr>
          <w:noProof w:val="0"/>
          <w:snapToGrid w:val="0"/>
        </w:rPr>
        <w:t>}</w:t>
      </w:r>
    </w:p>
    <w:p w14:paraId="09CE9994" w14:textId="77777777" w:rsidR="006A1CE4" w:rsidRPr="00E67E0D" w:rsidRDefault="006A1CE4" w:rsidP="00E7499B">
      <w:pPr>
        <w:pStyle w:val="PL"/>
        <w:spacing w:line="0" w:lineRule="atLeast"/>
        <w:rPr>
          <w:noProof w:val="0"/>
          <w:snapToGrid w:val="0"/>
        </w:rPr>
      </w:pPr>
    </w:p>
    <w:p w14:paraId="55E67378"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bCs/>
          <w:noProof w:val="0"/>
        </w:rPr>
        <w:t>Item</w:t>
      </w:r>
      <w:r w:rsidRPr="00E67E0D">
        <w:rPr>
          <w:noProof w:val="0"/>
        </w:rPr>
        <w:t>CxtRelCpl-</w:t>
      </w:r>
      <w:r w:rsidRPr="00E67E0D">
        <w:rPr>
          <w:noProof w:val="0"/>
          <w:snapToGrid w:val="0"/>
        </w:rPr>
        <w:t>ExtIEs NGAP-PROTOCOL-EXTENSION ::= {</w:t>
      </w:r>
    </w:p>
    <w:p w14:paraId="04E89EFC"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6B27DB99" w14:textId="77777777" w:rsidR="006A1CE4" w:rsidRPr="00E67E0D" w:rsidRDefault="006A1CE4" w:rsidP="00E7499B">
      <w:pPr>
        <w:pStyle w:val="PL"/>
        <w:spacing w:line="0" w:lineRule="atLeast"/>
        <w:rPr>
          <w:noProof w:val="0"/>
          <w:snapToGrid w:val="0"/>
        </w:rPr>
      </w:pPr>
      <w:r w:rsidRPr="00E67E0D">
        <w:rPr>
          <w:noProof w:val="0"/>
          <w:snapToGrid w:val="0"/>
        </w:rPr>
        <w:t>}</w:t>
      </w:r>
    </w:p>
    <w:p w14:paraId="7320634E" w14:textId="77777777" w:rsidR="006A1CE4" w:rsidRPr="00E67E0D" w:rsidRDefault="006A1CE4" w:rsidP="00E7499B">
      <w:pPr>
        <w:pStyle w:val="PL"/>
        <w:rPr>
          <w:noProof w:val="0"/>
          <w:snapToGrid w:val="0"/>
        </w:rPr>
      </w:pPr>
    </w:p>
    <w:p w14:paraId="3C8EA8BD" w14:textId="77777777" w:rsidR="006A1CE4" w:rsidRPr="00E67E0D" w:rsidRDefault="006A1CE4" w:rsidP="00E7499B">
      <w:pPr>
        <w:pStyle w:val="PL"/>
        <w:spacing w:line="0" w:lineRule="atLeast"/>
        <w:rPr>
          <w:ins w:id="6674" w:author="Issam" w:date="2019-02-12T23:38:00Z"/>
          <w:noProof w:val="0"/>
          <w:snapToGrid w:val="0"/>
        </w:rPr>
      </w:pPr>
      <w:ins w:id="6675" w:author="Issam" w:date="2019-02-12T23:38:00Z">
        <w:r w:rsidRPr="00E67E0D">
          <w:rPr>
            <w:noProof w:val="0"/>
            <w:snapToGrid w:val="0"/>
          </w:rPr>
          <w:t>PDUSessionResource</w:t>
        </w:r>
        <w:r w:rsidRPr="00E67E0D">
          <w:rPr>
            <w:noProof w:val="0"/>
          </w:rPr>
          <w:t>ListCxtRelReq</w:t>
        </w:r>
        <w:r w:rsidRPr="00E67E0D">
          <w:rPr>
            <w:noProof w:val="0"/>
            <w:snapToGrid w:val="0"/>
          </w:rPr>
          <w:t xml:space="preserve"> ::= SEQUENCE (SIZE(1..maxnoofPDUSessions)) OF PDUSessionResource</w:t>
        </w:r>
        <w:r w:rsidRPr="00E67E0D">
          <w:rPr>
            <w:noProof w:val="0"/>
          </w:rPr>
          <w:t>ItemCxtRelReq</w:t>
        </w:r>
      </w:ins>
    </w:p>
    <w:p w14:paraId="47EC28CF" w14:textId="77777777" w:rsidR="006A1CE4" w:rsidRPr="00E67E0D" w:rsidRDefault="006A1CE4" w:rsidP="00E7499B">
      <w:pPr>
        <w:pStyle w:val="PL"/>
        <w:spacing w:line="0" w:lineRule="atLeast"/>
        <w:rPr>
          <w:ins w:id="6676" w:author="Issam" w:date="2019-02-12T23:38:00Z"/>
          <w:noProof w:val="0"/>
          <w:snapToGrid w:val="0"/>
        </w:rPr>
      </w:pPr>
    </w:p>
    <w:p w14:paraId="49E67859" w14:textId="77777777" w:rsidR="006A1CE4" w:rsidRPr="00E67E0D" w:rsidRDefault="006A1CE4" w:rsidP="00E7499B">
      <w:pPr>
        <w:pStyle w:val="PL"/>
        <w:spacing w:line="0" w:lineRule="atLeast"/>
        <w:rPr>
          <w:ins w:id="6677" w:author="Issam" w:date="2019-02-12T23:38:00Z"/>
          <w:noProof w:val="0"/>
          <w:snapToGrid w:val="0"/>
        </w:rPr>
      </w:pPr>
      <w:ins w:id="6678" w:author="Issam" w:date="2019-02-12T23:38:00Z">
        <w:r w:rsidRPr="00E67E0D">
          <w:rPr>
            <w:noProof w:val="0"/>
            <w:snapToGrid w:val="0"/>
          </w:rPr>
          <w:t>PDUSessionResource</w:t>
        </w:r>
        <w:r w:rsidRPr="00E67E0D">
          <w:rPr>
            <w:noProof w:val="0"/>
          </w:rPr>
          <w:t>ItemCxtRelReq</w:t>
        </w:r>
        <w:r w:rsidRPr="00E67E0D">
          <w:rPr>
            <w:noProof w:val="0"/>
            <w:snapToGrid w:val="0"/>
          </w:rPr>
          <w:t xml:space="preserve"> ::= SEQUENCE {</w:t>
        </w:r>
      </w:ins>
    </w:p>
    <w:p w14:paraId="29A3BE6F" w14:textId="77777777" w:rsidR="006A1CE4" w:rsidRPr="00E67E0D" w:rsidRDefault="006A1CE4" w:rsidP="00E7499B">
      <w:pPr>
        <w:pStyle w:val="PL"/>
        <w:spacing w:line="0" w:lineRule="atLeast"/>
        <w:rPr>
          <w:ins w:id="6679" w:author="Issam" w:date="2019-02-12T23:38:00Z"/>
          <w:noProof w:val="0"/>
          <w:snapToGrid w:val="0"/>
        </w:rPr>
      </w:pPr>
      <w:ins w:id="6680" w:author="Issam" w:date="2019-02-12T23:38:00Z">
        <w:r w:rsidRPr="00E67E0D">
          <w:rPr>
            <w:noProof w:val="0"/>
            <w:snapToGrid w:val="0"/>
          </w:rPr>
          <w:tab/>
        </w:r>
        <w:r w:rsidRPr="00E67E0D">
          <w:rPr>
            <w:noProof w:val="0"/>
          </w:rPr>
          <w:t>pDUSessionID</w:t>
        </w:r>
        <w:r w:rsidRPr="00E67E0D">
          <w:rPr>
            <w:noProof w:val="0"/>
            <w:snapToGrid w:val="0"/>
          </w:rPr>
          <w:tab/>
        </w:r>
        <w:r w:rsidRPr="00E67E0D">
          <w:rPr>
            <w:noProof w:val="0"/>
            <w:snapToGrid w:val="0"/>
          </w:rPr>
          <w:tab/>
          <w:t>PDUSessionID,</w:t>
        </w:r>
      </w:ins>
    </w:p>
    <w:p w14:paraId="09CD6279" w14:textId="77777777" w:rsidR="006A1CE4" w:rsidRPr="00E67E0D" w:rsidRDefault="006A1CE4" w:rsidP="00E7499B">
      <w:pPr>
        <w:pStyle w:val="PL"/>
        <w:spacing w:line="0" w:lineRule="atLeast"/>
        <w:rPr>
          <w:ins w:id="6681" w:author="Issam" w:date="2019-02-12T23:38:00Z"/>
          <w:noProof w:val="0"/>
          <w:snapToGrid w:val="0"/>
        </w:rPr>
      </w:pPr>
      <w:ins w:id="6682" w:author="Issam" w:date="2019-02-12T23:38:00Z">
        <w:r w:rsidRPr="00E67E0D">
          <w:rPr>
            <w:noProof w:val="0"/>
            <w:snapToGrid w:val="0"/>
          </w:rPr>
          <w:tab/>
          <w:t>iE-Extensions</w:t>
        </w:r>
        <w:r w:rsidRPr="00E67E0D">
          <w:rPr>
            <w:noProof w:val="0"/>
            <w:snapToGrid w:val="0"/>
          </w:rPr>
          <w:tab/>
        </w:r>
        <w:r w:rsidRPr="00E67E0D">
          <w:rPr>
            <w:noProof w:val="0"/>
            <w:snapToGrid w:val="0"/>
          </w:rPr>
          <w:tab/>
          <w:t>ProtocolExtensionContainer { {PDUSessionResource</w:t>
        </w:r>
        <w:r w:rsidRPr="00E67E0D">
          <w:rPr>
            <w:bCs/>
            <w:noProof w:val="0"/>
          </w:rPr>
          <w:t>Item</w:t>
        </w:r>
        <w:r w:rsidRPr="00E67E0D">
          <w:rPr>
            <w:noProof w:val="0"/>
          </w:rPr>
          <w:t>CxtRelReq-</w:t>
        </w:r>
        <w:r w:rsidRPr="00E67E0D">
          <w:rPr>
            <w:noProof w:val="0"/>
            <w:snapToGrid w:val="0"/>
          </w:rPr>
          <w:t>ExtIEs} }</w:t>
        </w:r>
        <w:r w:rsidRPr="00E67E0D">
          <w:rPr>
            <w:noProof w:val="0"/>
            <w:snapToGrid w:val="0"/>
          </w:rPr>
          <w:tab/>
          <w:t>OPTIONAL,</w:t>
        </w:r>
      </w:ins>
    </w:p>
    <w:p w14:paraId="27476DA3" w14:textId="77777777" w:rsidR="006A1CE4" w:rsidRPr="00E67E0D" w:rsidRDefault="006A1CE4" w:rsidP="00E7499B">
      <w:pPr>
        <w:pStyle w:val="PL"/>
        <w:spacing w:line="0" w:lineRule="atLeast"/>
        <w:rPr>
          <w:ins w:id="6683" w:author="Issam" w:date="2019-02-12T23:38:00Z"/>
          <w:noProof w:val="0"/>
          <w:snapToGrid w:val="0"/>
        </w:rPr>
      </w:pPr>
      <w:ins w:id="6684" w:author="Issam" w:date="2019-02-12T23:38:00Z">
        <w:r w:rsidRPr="00E67E0D">
          <w:rPr>
            <w:noProof w:val="0"/>
            <w:snapToGrid w:val="0"/>
          </w:rPr>
          <w:tab/>
          <w:t>...</w:t>
        </w:r>
      </w:ins>
    </w:p>
    <w:p w14:paraId="7A45CA19" w14:textId="77777777" w:rsidR="006A1CE4" w:rsidRPr="00E67E0D" w:rsidRDefault="006A1CE4" w:rsidP="00E7499B">
      <w:pPr>
        <w:pStyle w:val="PL"/>
        <w:spacing w:line="0" w:lineRule="atLeast"/>
        <w:rPr>
          <w:ins w:id="6685" w:author="Issam" w:date="2019-02-12T23:38:00Z"/>
          <w:noProof w:val="0"/>
          <w:snapToGrid w:val="0"/>
        </w:rPr>
      </w:pPr>
      <w:ins w:id="6686" w:author="Issam" w:date="2019-02-12T23:38:00Z">
        <w:r w:rsidRPr="00E67E0D">
          <w:rPr>
            <w:noProof w:val="0"/>
            <w:snapToGrid w:val="0"/>
          </w:rPr>
          <w:t>}</w:t>
        </w:r>
      </w:ins>
    </w:p>
    <w:p w14:paraId="626710A6" w14:textId="77777777" w:rsidR="006A1CE4" w:rsidRPr="00E67E0D" w:rsidRDefault="006A1CE4" w:rsidP="00E7499B">
      <w:pPr>
        <w:pStyle w:val="PL"/>
        <w:spacing w:line="0" w:lineRule="atLeast"/>
        <w:rPr>
          <w:ins w:id="6687" w:author="Issam" w:date="2019-02-12T23:38:00Z"/>
          <w:noProof w:val="0"/>
          <w:snapToGrid w:val="0"/>
        </w:rPr>
      </w:pPr>
    </w:p>
    <w:p w14:paraId="26F69BFA" w14:textId="77777777" w:rsidR="006A1CE4" w:rsidRPr="00E67E0D" w:rsidRDefault="006A1CE4" w:rsidP="00E7499B">
      <w:pPr>
        <w:pStyle w:val="PL"/>
        <w:spacing w:line="0" w:lineRule="atLeast"/>
        <w:rPr>
          <w:ins w:id="6688" w:author="Issam" w:date="2019-02-12T23:38:00Z"/>
          <w:noProof w:val="0"/>
          <w:snapToGrid w:val="0"/>
        </w:rPr>
      </w:pPr>
      <w:ins w:id="6689" w:author="Issam" w:date="2019-02-12T23:38:00Z">
        <w:r w:rsidRPr="00E67E0D">
          <w:rPr>
            <w:noProof w:val="0"/>
            <w:snapToGrid w:val="0"/>
          </w:rPr>
          <w:t>PDUSessionResource</w:t>
        </w:r>
        <w:r w:rsidRPr="00E67E0D">
          <w:rPr>
            <w:bCs/>
            <w:noProof w:val="0"/>
          </w:rPr>
          <w:t>Item</w:t>
        </w:r>
        <w:r w:rsidRPr="00E67E0D">
          <w:rPr>
            <w:noProof w:val="0"/>
          </w:rPr>
          <w:t>CxtRelReq-</w:t>
        </w:r>
        <w:r w:rsidRPr="00E67E0D">
          <w:rPr>
            <w:noProof w:val="0"/>
            <w:snapToGrid w:val="0"/>
          </w:rPr>
          <w:t>ExtIEs NGAP-PROTOCOL-EXTENSION ::= {</w:t>
        </w:r>
      </w:ins>
    </w:p>
    <w:p w14:paraId="5DCAA055" w14:textId="77777777" w:rsidR="006A1CE4" w:rsidRPr="00E67E0D" w:rsidRDefault="006A1CE4" w:rsidP="00E7499B">
      <w:pPr>
        <w:pStyle w:val="PL"/>
        <w:spacing w:line="0" w:lineRule="atLeast"/>
        <w:rPr>
          <w:ins w:id="6690" w:author="Issam" w:date="2019-02-12T23:38:00Z"/>
          <w:noProof w:val="0"/>
          <w:snapToGrid w:val="0"/>
        </w:rPr>
      </w:pPr>
      <w:ins w:id="6691" w:author="Issam" w:date="2019-02-12T23:38:00Z">
        <w:r w:rsidRPr="00E67E0D">
          <w:rPr>
            <w:noProof w:val="0"/>
            <w:snapToGrid w:val="0"/>
          </w:rPr>
          <w:tab/>
          <w:t>...</w:t>
        </w:r>
      </w:ins>
    </w:p>
    <w:p w14:paraId="4175C6E7" w14:textId="77777777" w:rsidR="006A1CE4" w:rsidRPr="00E67E0D" w:rsidRDefault="006A1CE4" w:rsidP="00E7499B">
      <w:pPr>
        <w:pStyle w:val="PL"/>
        <w:spacing w:line="0" w:lineRule="atLeast"/>
        <w:rPr>
          <w:ins w:id="6692" w:author="Issam" w:date="2019-02-12T23:38:00Z"/>
          <w:noProof w:val="0"/>
          <w:snapToGrid w:val="0"/>
        </w:rPr>
      </w:pPr>
      <w:ins w:id="6693" w:author="Issam" w:date="2019-02-12T23:38:00Z">
        <w:r w:rsidRPr="00E67E0D">
          <w:rPr>
            <w:noProof w:val="0"/>
            <w:snapToGrid w:val="0"/>
          </w:rPr>
          <w:t>}</w:t>
        </w:r>
      </w:ins>
    </w:p>
    <w:p w14:paraId="5E5C6694" w14:textId="77777777" w:rsidR="006A1CE4" w:rsidRPr="00E67E0D" w:rsidRDefault="006A1CE4" w:rsidP="00E7499B">
      <w:pPr>
        <w:pStyle w:val="PL"/>
        <w:rPr>
          <w:ins w:id="6694" w:author="Issam" w:date="2019-02-12T23:38:00Z"/>
          <w:noProof w:val="0"/>
          <w:snapToGrid w:val="0"/>
        </w:rPr>
      </w:pPr>
    </w:p>
    <w:p w14:paraId="19D833BA"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ListHORqd</w:t>
      </w:r>
      <w:r w:rsidRPr="00E67E0D">
        <w:rPr>
          <w:noProof w:val="0"/>
          <w:snapToGrid w:val="0"/>
        </w:rPr>
        <w:t xml:space="preserve"> ::= SEQUENCE (SIZE(1..maxnoofPDUSessions)) OF PDUSessionResource</w:t>
      </w:r>
      <w:r w:rsidRPr="00E67E0D">
        <w:rPr>
          <w:noProof w:val="0"/>
        </w:rPr>
        <w:t>ItemHORqd</w:t>
      </w:r>
    </w:p>
    <w:p w14:paraId="164538FF" w14:textId="77777777" w:rsidR="006A1CE4" w:rsidRPr="00E67E0D" w:rsidRDefault="006A1CE4" w:rsidP="00E7499B">
      <w:pPr>
        <w:pStyle w:val="PL"/>
        <w:spacing w:line="0" w:lineRule="atLeast"/>
        <w:rPr>
          <w:noProof w:val="0"/>
          <w:snapToGrid w:val="0"/>
        </w:rPr>
      </w:pPr>
    </w:p>
    <w:p w14:paraId="78A83A9E"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ItemHORqd</w:t>
      </w:r>
      <w:r w:rsidRPr="00E67E0D">
        <w:rPr>
          <w:noProof w:val="0"/>
          <w:snapToGrid w:val="0"/>
        </w:rPr>
        <w:t xml:space="preserve"> ::= SEQUENCE {</w:t>
      </w:r>
    </w:p>
    <w:p w14:paraId="68DDB123"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noProof w:val="0"/>
        </w:rPr>
        <w:t>pDUSessionID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PDUSessionID,</w:t>
      </w:r>
    </w:p>
    <w:p w14:paraId="1BE181BB" w14:textId="77777777" w:rsidR="006A1CE4" w:rsidRPr="00E67E0D" w:rsidRDefault="006A1CE4" w:rsidP="00E7499B">
      <w:pPr>
        <w:pStyle w:val="PL"/>
        <w:spacing w:line="0" w:lineRule="atLeast"/>
        <w:rPr>
          <w:noProof w:val="0"/>
          <w:snapToGrid w:val="0"/>
        </w:rPr>
      </w:pPr>
      <w:r w:rsidRPr="00E67E0D">
        <w:rPr>
          <w:noProof w:val="0"/>
          <w:snapToGrid w:val="0"/>
        </w:rPr>
        <w:tab/>
        <w:t>handoverRequiredTransfer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OCTET STRING (CONTAINING HandoverRequiredTransfer),</w:t>
      </w:r>
    </w:p>
    <w:p w14:paraId="353A99A2"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w:t>
      </w:r>
      <w:r w:rsidRPr="00E67E0D">
        <w:rPr>
          <w:bCs/>
          <w:noProof w:val="0"/>
        </w:rPr>
        <w:t>Item</w:t>
      </w:r>
      <w:r w:rsidRPr="00E67E0D">
        <w:rPr>
          <w:noProof w:val="0"/>
        </w:rPr>
        <w:t>HORqd-</w:t>
      </w:r>
      <w:r w:rsidRPr="00E67E0D">
        <w:rPr>
          <w:noProof w:val="0"/>
          <w:snapToGrid w:val="0"/>
        </w:rPr>
        <w:t>ExtIEs} }</w:t>
      </w:r>
      <w:r w:rsidRPr="00E67E0D">
        <w:rPr>
          <w:noProof w:val="0"/>
          <w:snapToGrid w:val="0"/>
        </w:rPr>
        <w:tab/>
        <w:t>OPTIONAL,</w:t>
      </w:r>
    </w:p>
    <w:p w14:paraId="2424A642"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2D0AF39D" w14:textId="77777777" w:rsidR="006A1CE4" w:rsidRPr="00E67E0D" w:rsidRDefault="006A1CE4" w:rsidP="00E7499B">
      <w:pPr>
        <w:pStyle w:val="PL"/>
        <w:spacing w:line="0" w:lineRule="atLeast"/>
        <w:rPr>
          <w:noProof w:val="0"/>
          <w:snapToGrid w:val="0"/>
        </w:rPr>
      </w:pPr>
      <w:r w:rsidRPr="00E67E0D">
        <w:rPr>
          <w:noProof w:val="0"/>
          <w:snapToGrid w:val="0"/>
        </w:rPr>
        <w:t>}</w:t>
      </w:r>
    </w:p>
    <w:p w14:paraId="1830AC5F" w14:textId="77777777" w:rsidR="006A1CE4" w:rsidRPr="00E67E0D" w:rsidRDefault="006A1CE4" w:rsidP="00E7499B">
      <w:pPr>
        <w:pStyle w:val="PL"/>
        <w:spacing w:line="0" w:lineRule="atLeast"/>
        <w:rPr>
          <w:noProof w:val="0"/>
          <w:snapToGrid w:val="0"/>
        </w:rPr>
      </w:pPr>
    </w:p>
    <w:p w14:paraId="1E51864A"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bCs/>
          <w:noProof w:val="0"/>
        </w:rPr>
        <w:t>Item</w:t>
      </w:r>
      <w:r w:rsidRPr="00E67E0D">
        <w:rPr>
          <w:noProof w:val="0"/>
        </w:rPr>
        <w:t>HORqd-</w:t>
      </w:r>
      <w:r w:rsidRPr="00E67E0D">
        <w:rPr>
          <w:noProof w:val="0"/>
          <w:snapToGrid w:val="0"/>
        </w:rPr>
        <w:t>ExtIEs NGAP-PROTOCOL-EXTENSION ::= {</w:t>
      </w:r>
    </w:p>
    <w:p w14:paraId="38998D30"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75CA4F23" w14:textId="77777777" w:rsidR="006A1CE4" w:rsidRPr="00E67E0D" w:rsidRDefault="006A1CE4" w:rsidP="00E7499B">
      <w:pPr>
        <w:pStyle w:val="PL"/>
        <w:spacing w:line="0" w:lineRule="atLeast"/>
        <w:rPr>
          <w:noProof w:val="0"/>
          <w:snapToGrid w:val="0"/>
        </w:rPr>
      </w:pPr>
      <w:r w:rsidRPr="00E67E0D">
        <w:rPr>
          <w:noProof w:val="0"/>
          <w:snapToGrid w:val="0"/>
        </w:rPr>
        <w:t>}</w:t>
      </w:r>
    </w:p>
    <w:p w14:paraId="6D4AF6B6" w14:textId="77777777" w:rsidR="006A1CE4" w:rsidRPr="00E67E0D" w:rsidRDefault="006A1CE4" w:rsidP="00E7499B">
      <w:pPr>
        <w:pStyle w:val="PL"/>
        <w:rPr>
          <w:noProof w:val="0"/>
          <w:snapToGrid w:val="0"/>
        </w:rPr>
      </w:pPr>
    </w:p>
    <w:p w14:paraId="6FE78DD7" w14:textId="77777777" w:rsidR="006A1CE4" w:rsidRPr="00E67E0D" w:rsidRDefault="006A1CE4" w:rsidP="00E7499B">
      <w:pPr>
        <w:pStyle w:val="PL"/>
        <w:rPr>
          <w:noProof w:val="0"/>
          <w:snapToGrid w:val="0"/>
        </w:rPr>
      </w:pPr>
      <w:r w:rsidRPr="00E67E0D">
        <w:rPr>
          <w:noProof w:val="0"/>
          <w:snapToGrid w:val="0"/>
        </w:rPr>
        <w:t>PDUSessionResourceModifyConfirmTransfer ::= SEQUENCE {</w:t>
      </w:r>
    </w:p>
    <w:p w14:paraId="21395656" w14:textId="77777777" w:rsidR="006A1CE4" w:rsidRPr="00E67E0D" w:rsidRDefault="006A1CE4" w:rsidP="00E7499B">
      <w:pPr>
        <w:pStyle w:val="PL"/>
        <w:rPr>
          <w:noProof w:val="0"/>
          <w:snapToGrid w:val="0"/>
        </w:rPr>
      </w:pPr>
      <w:r w:rsidRPr="00E67E0D">
        <w:rPr>
          <w:noProof w:val="0"/>
          <w:snapToGrid w:val="0"/>
        </w:rPr>
        <w:tab/>
        <w:t>qosFlowModifyConfirmList</w:t>
      </w:r>
      <w:r w:rsidRPr="00E67E0D">
        <w:rPr>
          <w:noProof w:val="0"/>
          <w:snapToGrid w:val="0"/>
        </w:rPr>
        <w:tab/>
      </w:r>
      <w:r w:rsidRPr="00E67E0D">
        <w:rPr>
          <w:noProof w:val="0"/>
          <w:snapToGrid w:val="0"/>
        </w:rPr>
        <w:tab/>
        <w:t>QosFlowModifyConfirmList,</w:t>
      </w:r>
    </w:p>
    <w:p w14:paraId="2FB1E401" w14:textId="77777777" w:rsidR="006A1CE4" w:rsidRPr="00E67E0D" w:rsidRDefault="006A1CE4" w:rsidP="00E7499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after="0"/>
        <w:rPr>
          <w:ins w:id="6695" w:author="Issam" w:date="2019-02-12T23:38:00Z"/>
          <w:rFonts w:ascii="Courier New" w:hAnsi="Courier New"/>
          <w:snapToGrid w:val="0"/>
          <w:sz w:val="16"/>
        </w:rPr>
      </w:pPr>
      <w:ins w:id="6696" w:author="Issam" w:date="2019-02-12T23:38:00Z">
        <w:r w:rsidRPr="00E67E0D">
          <w:rPr>
            <w:rFonts w:ascii="Courier New" w:hAnsi="Courier New"/>
            <w:snapToGrid w:val="0"/>
            <w:sz w:val="16"/>
          </w:rPr>
          <w:tab/>
          <w:t>tNLMappingList</w:t>
        </w:r>
        <w:r w:rsidRPr="00E67E0D">
          <w:rPr>
            <w:rFonts w:ascii="Courier New" w:hAnsi="Courier New"/>
            <w:snapToGrid w:val="0"/>
            <w:sz w:val="16"/>
          </w:rPr>
          <w:tab/>
        </w:r>
        <w:r w:rsidRPr="00E67E0D">
          <w:rPr>
            <w:rFonts w:ascii="Courier New" w:hAnsi="Courier New"/>
            <w:snapToGrid w:val="0"/>
            <w:sz w:val="16"/>
          </w:rPr>
          <w:tab/>
        </w:r>
        <w:r w:rsidRPr="00E67E0D">
          <w:rPr>
            <w:rFonts w:ascii="Courier New" w:hAnsi="Courier New"/>
            <w:snapToGrid w:val="0"/>
            <w:sz w:val="16"/>
          </w:rPr>
          <w:tab/>
        </w:r>
        <w:r w:rsidRPr="00E67E0D">
          <w:rPr>
            <w:rFonts w:ascii="Courier New" w:hAnsi="Courier New"/>
            <w:snapToGrid w:val="0"/>
            <w:sz w:val="16"/>
          </w:rPr>
          <w:tab/>
        </w:r>
        <w:r w:rsidRPr="00E67E0D">
          <w:rPr>
            <w:rFonts w:ascii="Courier New" w:hAnsi="Courier New"/>
            <w:snapToGrid w:val="0"/>
            <w:sz w:val="16"/>
          </w:rPr>
          <w:tab/>
          <w:t>TNLMappingList</w:t>
        </w:r>
        <w:r w:rsidRPr="00E67E0D">
          <w:rPr>
            <w:rFonts w:ascii="Courier New" w:hAnsi="Courier New"/>
            <w:snapToGrid w:val="0"/>
            <w:sz w:val="16"/>
          </w:rPr>
          <w:tab/>
        </w:r>
        <w:r w:rsidRPr="00E67E0D">
          <w:rPr>
            <w:rFonts w:ascii="Courier New" w:hAnsi="Courier New"/>
            <w:snapToGrid w:val="0"/>
            <w:sz w:val="16"/>
          </w:rPr>
          <w:tab/>
        </w:r>
        <w:r w:rsidRPr="00E67E0D">
          <w:rPr>
            <w:rFonts w:ascii="Courier New" w:hAnsi="Courier New"/>
            <w:snapToGrid w:val="0"/>
            <w:sz w:val="16"/>
          </w:rPr>
          <w:tab/>
        </w:r>
        <w:r w:rsidRPr="00E67E0D">
          <w:rPr>
            <w:rFonts w:ascii="Courier New" w:hAnsi="Courier New"/>
            <w:snapToGrid w:val="0"/>
            <w:sz w:val="16"/>
          </w:rPr>
          <w:tab/>
        </w:r>
        <w:r w:rsidRPr="00E67E0D">
          <w:rPr>
            <w:rFonts w:ascii="Courier New" w:hAnsi="Courier New"/>
            <w:snapToGrid w:val="0"/>
            <w:sz w:val="16"/>
          </w:rPr>
          <w:tab/>
        </w:r>
        <w:r w:rsidRPr="00E67E0D">
          <w:rPr>
            <w:rFonts w:ascii="Courier New" w:hAnsi="Courier New"/>
            <w:snapToGrid w:val="0"/>
            <w:sz w:val="16"/>
          </w:rPr>
          <w:tab/>
        </w:r>
        <w:r w:rsidRPr="00E67E0D">
          <w:rPr>
            <w:rFonts w:ascii="Courier New" w:hAnsi="Courier New"/>
            <w:snapToGrid w:val="0"/>
            <w:sz w:val="16"/>
          </w:rPr>
          <w:tab/>
        </w:r>
        <w:r w:rsidRPr="00E67E0D">
          <w:rPr>
            <w:rFonts w:ascii="Courier New" w:hAnsi="Courier New"/>
            <w:snapToGrid w:val="0"/>
            <w:sz w:val="16"/>
          </w:rPr>
          <w:tab/>
        </w:r>
        <w:r w:rsidRPr="00E67E0D">
          <w:rPr>
            <w:rFonts w:ascii="Courier New" w:hAnsi="Courier New"/>
            <w:snapToGrid w:val="0"/>
            <w:sz w:val="16"/>
          </w:rPr>
          <w:tab/>
        </w:r>
        <w:r w:rsidRPr="00E67E0D">
          <w:rPr>
            <w:rFonts w:ascii="Courier New" w:hAnsi="Courier New"/>
            <w:snapToGrid w:val="0"/>
            <w:sz w:val="16"/>
          </w:rPr>
          <w:tab/>
        </w:r>
        <w:r w:rsidRPr="00E67E0D">
          <w:rPr>
            <w:rFonts w:ascii="Courier New" w:hAnsi="Courier New"/>
            <w:snapToGrid w:val="0"/>
            <w:sz w:val="16"/>
          </w:rPr>
          <w:tab/>
        </w:r>
        <w:r w:rsidRPr="00E67E0D">
          <w:rPr>
            <w:rFonts w:ascii="Courier New" w:hAnsi="Courier New"/>
            <w:snapToGrid w:val="0"/>
            <w:sz w:val="16"/>
          </w:rPr>
          <w:tab/>
        </w:r>
        <w:r w:rsidRPr="00E67E0D">
          <w:rPr>
            <w:rFonts w:ascii="Courier New" w:hAnsi="Courier New"/>
            <w:snapToGrid w:val="0"/>
            <w:sz w:val="16"/>
          </w:rPr>
          <w:tab/>
        </w:r>
        <w:r w:rsidRPr="00E67E0D">
          <w:rPr>
            <w:rFonts w:ascii="Courier New" w:hAnsi="Courier New"/>
            <w:snapToGrid w:val="0"/>
            <w:sz w:val="16"/>
          </w:rPr>
          <w:tab/>
        </w:r>
        <w:r w:rsidRPr="00E67E0D">
          <w:rPr>
            <w:rFonts w:ascii="Courier New" w:hAnsi="Courier New"/>
            <w:snapToGrid w:val="0"/>
            <w:sz w:val="16"/>
          </w:rPr>
          <w:tab/>
          <w:t>OPTIONAL,</w:t>
        </w:r>
      </w:ins>
    </w:p>
    <w:p w14:paraId="5684CE22" w14:textId="77777777" w:rsidR="006A1CE4" w:rsidRPr="00E67E0D" w:rsidRDefault="006A1CE4" w:rsidP="00E7499B">
      <w:pPr>
        <w:pStyle w:val="PL"/>
        <w:rPr>
          <w:noProof w:val="0"/>
          <w:snapToGrid w:val="0"/>
        </w:rPr>
      </w:pPr>
      <w:r w:rsidRPr="00E67E0D">
        <w:rPr>
          <w:noProof w:val="0"/>
          <w:snapToGrid w:val="0"/>
        </w:rPr>
        <w:tab/>
        <w:t>qosFlowFailedToModifyList</w:t>
      </w:r>
      <w:r w:rsidRPr="00E67E0D">
        <w:rPr>
          <w:noProof w:val="0"/>
          <w:snapToGrid w:val="0"/>
        </w:rPr>
        <w:tab/>
      </w:r>
      <w:r w:rsidRPr="00E67E0D">
        <w:rPr>
          <w:noProof w:val="0"/>
          <w:snapToGrid w:val="0"/>
        </w:rPr>
        <w:tab/>
        <w:t>QosFlowList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3FE4CB0A"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{PDUSessionResourceModifyConfirmTransfer-ExtIEs} }</w:t>
      </w:r>
      <w:r w:rsidRPr="00E67E0D">
        <w:rPr>
          <w:noProof w:val="0"/>
          <w:snapToGrid w:val="0"/>
        </w:rPr>
        <w:tab/>
        <w:t>OPTIONAL,</w:t>
      </w:r>
    </w:p>
    <w:p w14:paraId="474E0C8F" w14:textId="77777777" w:rsidR="006A1CE4" w:rsidRPr="00E67E0D" w:rsidRDefault="006A1CE4" w:rsidP="00E7499B">
      <w:pPr>
        <w:pStyle w:val="PL"/>
        <w:rPr>
          <w:noProof w:val="0"/>
          <w:snapToGrid w:val="0"/>
        </w:rPr>
      </w:pPr>
      <w:r w:rsidRPr="00E67E0D">
        <w:rPr>
          <w:noProof w:val="0"/>
          <w:snapToGrid w:val="0"/>
        </w:rPr>
        <w:tab/>
        <w:t>...</w:t>
      </w:r>
    </w:p>
    <w:p w14:paraId="1844A032" w14:textId="77777777" w:rsidR="006A1CE4" w:rsidRPr="00E67E0D" w:rsidRDefault="006A1CE4" w:rsidP="00E7499B">
      <w:pPr>
        <w:pStyle w:val="PL"/>
        <w:rPr>
          <w:noProof w:val="0"/>
          <w:snapToGrid w:val="0"/>
        </w:rPr>
      </w:pPr>
      <w:r w:rsidRPr="00E67E0D">
        <w:rPr>
          <w:noProof w:val="0"/>
          <w:snapToGrid w:val="0"/>
        </w:rPr>
        <w:t>}</w:t>
      </w:r>
    </w:p>
    <w:p w14:paraId="1BC25444" w14:textId="77777777" w:rsidR="006A1CE4" w:rsidRPr="00E67E0D" w:rsidRDefault="006A1CE4" w:rsidP="00E7499B">
      <w:pPr>
        <w:pStyle w:val="PL"/>
        <w:rPr>
          <w:noProof w:val="0"/>
          <w:snapToGrid w:val="0"/>
        </w:rPr>
      </w:pPr>
    </w:p>
    <w:p w14:paraId="09276DBA" w14:textId="77777777" w:rsidR="006A1CE4" w:rsidRPr="00E67E0D" w:rsidRDefault="006A1CE4" w:rsidP="00E7499B">
      <w:pPr>
        <w:pStyle w:val="PL"/>
        <w:rPr>
          <w:noProof w:val="0"/>
          <w:snapToGrid w:val="0"/>
        </w:rPr>
      </w:pPr>
      <w:r w:rsidRPr="00E67E0D">
        <w:rPr>
          <w:noProof w:val="0"/>
          <w:snapToGrid w:val="0"/>
        </w:rPr>
        <w:t>PDUSessionResourceModifyConfirmTransfer-ExtIEs NGAP-PROTOCOL-EXTENSION ::= {</w:t>
      </w:r>
    </w:p>
    <w:p w14:paraId="48A934D0" w14:textId="77777777" w:rsidR="006A1CE4" w:rsidRPr="00E67E0D" w:rsidRDefault="006A1CE4" w:rsidP="00E7499B">
      <w:pPr>
        <w:pStyle w:val="PL"/>
        <w:rPr>
          <w:noProof w:val="0"/>
          <w:snapToGrid w:val="0"/>
        </w:rPr>
      </w:pPr>
      <w:r w:rsidRPr="00E67E0D">
        <w:rPr>
          <w:noProof w:val="0"/>
          <w:snapToGrid w:val="0"/>
        </w:rPr>
        <w:tab/>
        <w:t>...</w:t>
      </w:r>
    </w:p>
    <w:p w14:paraId="1E5BEAE7" w14:textId="77777777" w:rsidR="006A1CE4" w:rsidRPr="00E67E0D" w:rsidRDefault="006A1CE4" w:rsidP="00E7499B">
      <w:pPr>
        <w:pStyle w:val="PL"/>
        <w:rPr>
          <w:noProof w:val="0"/>
          <w:snapToGrid w:val="0"/>
        </w:rPr>
      </w:pPr>
      <w:r w:rsidRPr="00E67E0D">
        <w:rPr>
          <w:noProof w:val="0"/>
          <w:snapToGrid w:val="0"/>
        </w:rPr>
        <w:t>}</w:t>
      </w:r>
    </w:p>
    <w:p w14:paraId="474F6381" w14:textId="77777777" w:rsidR="006A1CE4" w:rsidRPr="00E67E0D" w:rsidRDefault="006A1CE4" w:rsidP="00E7499B">
      <w:pPr>
        <w:pStyle w:val="PL"/>
        <w:rPr>
          <w:noProof w:val="0"/>
          <w:snapToGrid w:val="0"/>
        </w:rPr>
      </w:pPr>
    </w:p>
    <w:p w14:paraId="4BA91F8F" w14:textId="77777777" w:rsidR="006A1CE4" w:rsidRPr="00502791" w:rsidRDefault="006A1CE4" w:rsidP="00E7499B">
      <w:pPr>
        <w:pStyle w:val="PL"/>
        <w:rPr>
          <w:ins w:id="6697" w:author="Issam" w:date="2019-02-12T23:38:00Z"/>
          <w:noProof w:val="0"/>
          <w:snapToGrid w:val="0"/>
        </w:rPr>
      </w:pPr>
      <w:ins w:id="6698" w:author="Issam" w:date="2019-02-12T23:38:00Z">
        <w:r w:rsidRPr="00502791">
          <w:rPr>
            <w:noProof w:val="0"/>
            <w:snapToGrid w:val="0"/>
          </w:rPr>
          <w:t>PDUS</w:t>
        </w:r>
        <w:r w:rsidRPr="00E67E0D">
          <w:rPr>
            <w:noProof w:val="0"/>
            <w:snapToGrid w:val="0"/>
          </w:rPr>
          <w:t>essionResourceModifyIndicationUnsuccessful</w:t>
        </w:r>
        <w:r w:rsidRPr="00502791">
          <w:rPr>
            <w:noProof w:val="0"/>
            <w:snapToGrid w:val="0"/>
          </w:rPr>
          <w:t>Transfer ::= SEQUENCE {</w:t>
        </w:r>
      </w:ins>
    </w:p>
    <w:p w14:paraId="322C86AB" w14:textId="77777777" w:rsidR="006A1CE4" w:rsidRPr="00E67E0D" w:rsidRDefault="006A1CE4" w:rsidP="00E7499B">
      <w:pPr>
        <w:pStyle w:val="PL"/>
        <w:rPr>
          <w:ins w:id="6699" w:author="Issam" w:date="2019-02-12T23:38:00Z"/>
          <w:noProof w:val="0"/>
          <w:snapToGrid w:val="0"/>
          <w:lang w:val="fr-FR"/>
        </w:rPr>
      </w:pPr>
      <w:ins w:id="6700" w:author="Issam" w:date="2019-02-12T23:38:00Z">
        <w:r w:rsidRPr="00502791">
          <w:rPr>
            <w:noProof w:val="0"/>
            <w:snapToGrid w:val="0"/>
          </w:rPr>
          <w:tab/>
        </w:r>
        <w:r w:rsidRPr="00E67E0D">
          <w:rPr>
            <w:noProof w:val="0"/>
            <w:snapToGrid w:val="0"/>
            <w:lang w:val="fr-FR"/>
          </w:rPr>
          <w:t>cause</w:t>
        </w:r>
        <w:r w:rsidRPr="00E67E0D">
          <w:rPr>
            <w:noProof w:val="0"/>
            <w:snapToGrid w:val="0"/>
            <w:lang w:val="fr-FR"/>
          </w:rPr>
          <w:tab/>
        </w:r>
        <w:r w:rsidRPr="00E67E0D">
          <w:rPr>
            <w:noProof w:val="0"/>
            <w:snapToGrid w:val="0"/>
            <w:lang w:val="fr-FR"/>
          </w:rPr>
          <w:tab/>
        </w:r>
        <w:r w:rsidRPr="00E67E0D">
          <w:rPr>
            <w:noProof w:val="0"/>
            <w:snapToGrid w:val="0"/>
            <w:lang w:val="fr-FR"/>
          </w:rPr>
          <w:tab/>
        </w:r>
        <w:r w:rsidRPr="00E67E0D">
          <w:rPr>
            <w:noProof w:val="0"/>
            <w:snapToGrid w:val="0"/>
            <w:lang w:val="fr-FR"/>
          </w:rPr>
          <w:tab/>
          <w:t>Cause,</w:t>
        </w:r>
      </w:ins>
    </w:p>
    <w:p w14:paraId="7137202A" w14:textId="77777777" w:rsidR="006A1CE4" w:rsidRPr="00E67E0D" w:rsidRDefault="006A1CE4" w:rsidP="00E7499B">
      <w:pPr>
        <w:pStyle w:val="PL"/>
        <w:rPr>
          <w:ins w:id="6701" w:author="Issam" w:date="2019-02-12T23:38:00Z"/>
          <w:noProof w:val="0"/>
          <w:snapToGrid w:val="0"/>
          <w:lang w:val="fr-FR"/>
        </w:rPr>
      </w:pPr>
      <w:ins w:id="6702" w:author="Issam" w:date="2019-02-12T23:38:00Z">
        <w:r w:rsidRPr="00E67E0D">
          <w:rPr>
            <w:noProof w:val="0"/>
            <w:snapToGrid w:val="0"/>
            <w:lang w:val="fr-FR"/>
          </w:rPr>
          <w:tab/>
          <w:t>iE-Extensions</w:t>
        </w:r>
        <w:r w:rsidRPr="00E67E0D">
          <w:rPr>
            <w:noProof w:val="0"/>
            <w:snapToGrid w:val="0"/>
            <w:lang w:val="fr-FR"/>
          </w:rPr>
          <w:tab/>
        </w:r>
        <w:r w:rsidRPr="00E67E0D">
          <w:rPr>
            <w:noProof w:val="0"/>
            <w:snapToGrid w:val="0"/>
            <w:lang w:val="fr-FR"/>
          </w:rPr>
          <w:tab/>
          <w:t>ProtocolExtensionContainer { {PDUSessionResourceModify</w:t>
        </w:r>
        <w:r w:rsidRPr="00E67E0D">
          <w:rPr>
            <w:noProof w:val="0"/>
            <w:snapToGrid w:val="0"/>
          </w:rPr>
          <w:t>IndicationUnsuccessful</w:t>
        </w:r>
        <w:r w:rsidRPr="00E67E0D">
          <w:rPr>
            <w:noProof w:val="0"/>
            <w:snapToGrid w:val="0"/>
            <w:lang w:val="fr-FR"/>
          </w:rPr>
          <w:t>Transfer-ExtIEs} }</w:t>
        </w:r>
        <w:r w:rsidRPr="00E67E0D">
          <w:rPr>
            <w:noProof w:val="0"/>
            <w:snapToGrid w:val="0"/>
            <w:lang w:val="fr-FR"/>
          </w:rPr>
          <w:tab/>
        </w:r>
        <w:r w:rsidRPr="00E67E0D">
          <w:rPr>
            <w:noProof w:val="0"/>
            <w:snapToGrid w:val="0"/>
            <w:lang w:val="fr-FR"/>
          </w:rPr>
          <w:tab/>
          <w:t>OPTIONAL,</w:t>
        </w:r>
      </w:ins>
    </w:p>
    <w:p w14:paraId="6AD9E77D" w14:textId="77777777" w:rsidR="006A1CE4" w:rsidRPr="00E67E0D" w:rsidRDefault="006A1CE4" w:rsidP="00E7499B">
      <w:pPr>
        <w:pStyle w:val="PL"/>
        <w:rPr>
          <w:ins w:id="6703" w:author="Issam" w:date="2019-02-12T23:38:00Z"/>
          <w:noProof w:val="0"/>
          <w:snapToGrid w:val="0"/>
          <w:lang w:val="fr-FR"/>
        </w:rPr>
      </w:pPr>
      <w:ins w:id="6704" w:author="Issam" w:date="2019-02-12T23:38:00Z">
        <w:r w:rsidRPr="00E67E0D">
          <w:rPr>
            <w:noProof w:val="0"/>
            <w:snapToGrid w:val="0"/>
            <w:lang w:val="fr-FR"/>
          </w:rPr>
          <w:tab/>
          <w:t>...</w:t>
        </w:r>
      </w:ins>
    </w:p>
    <w:p w14:paraId="4492868B" w14:textId="77777777" w:rsidR="006A1CE4" w:rsidRPr="00E67E0D" w:rsidRDefault="006A1CE4" w:rsidP="00E7499B">
      <w:pPr>
        <w:pStyle w:val="PL"/>
        <w:rPr>
          <w:ins w:id="6705" w:author="Issam" w:date="2019-02-12T23:38:00Z"/>
          <w:noProof w:val="0"/>
          <w:snapToGrid w:val="0"/>
          <w:lang w:val="fr-FR"/>
        </w:rPr>
      </w:pPr>
      <w:ins w:id="6706" w:author="Issam" w:date="2019-02-12T23:38:00Z">
        <w:r w:rsidRPr="00E67E0D">
          <w:rPr>
            <w:noProof w:val="0"/>
            <w:snapToGrid w:val="0"/>
            <w:lang w:val="fr-FR"/>
          </w:rPr>
          <w:t>}</w:t>
        </w:r>
      </w:ins>
    </w:p>
    <w:p w14:paraId="44405E22" w14:textId="77777777" w:rsidR="006A1CE4" w:rsidRPr="00E67E0D" w:rsidRDefault="006A1CE4" w:rsidP="00E7499B">
      <w:pPr>
        <w:pStyle w:val="PL"/>
        <w:rPr>
          <w:ins w:id="6707" w:author="Issam" w:date="2019-02-12T23:38:00Z"/>
          <w:noProof w:val="0"/>
          <w:snapToGrid w:val="0"/>
          <w:lang w:val="fr-FR"/>
        </w:rPr>
      </w:pPr>
    </w:p>
    <w:p w14:paraId="74681DCF" w14:textId="77777777" w:rsidR="006A1CE4" w:rsidRPr="00E67E0D" w:rsidRDefault="006A1CE4" w:rsidP="00E7499B">
      <w:pPr>
        <w:pStyle w:val="PL"/>
        <w:rPr>
          <w:ins w:id="6708" w:author="Issam" w:date="2019-02-12T23:38:00Z"/>
          <w:noProof w:val="0"/>
          <w:snapToGrid w:val="0"/>
          <w:lang w:val="fr-FR"/>
        </w:rPr>
      </w:pPr>
      <w:ins w:id="6709" w:author="Issam" w:date="2019-02-12T23:38:00Z">
        <w:r w:rsidRPr="00E67E0D">
          <w:rPr>
            <w:noProof w:val="0"/>
            <w:snapToGrid w:val="0"/>
            <w:lang w:val="fr-FR"/>
          </w:rPr>
          <w:t>PDUSessionResourceModify</w:t>
        </w:r>
        <w:r w:rsidRPr="00E67E0D">
          <w:rPr>
            <w:noProof w:val="0"/>
            <w:snapToGrid w:val="0"/>
          </w:rPr>
          <w:t>IndicationUnsuccessful</w:t>
        </w:r>
        <w:r w:rsidRPr="00E67E0D">
          <w:rPr>
            <w:noProof w:val="0"/>
            <w:snapToGrid w:val="0"/>
            <w:lang w:val="fr-FR"/>
          </w:rPr>
          <w:t>Transfer-ExtIEs NGAP-PROTOCOL-EXTENSION ::= {</w:t>
        </w:r>
      </w:ins>
    </w:p>
    <w:p w14:paraId="594C77C6" w14:textId="77777777" w:rsidR="006A1CE4" w:rsidRPr="00E67E0D" w:rsidRDefault="006A1CE4" w:rsidP="00E7499B">
      <w:pPr>
        <w:pStyle w:val="PL"/>
        <w:rPr>
          <w:ins w:id="6710" w:author="Issam" w:date="2019-02-12T23:38:00Z"/>
          <w:noProof w:val="0"/>
          <w:snapToGrid w:val="0"/>
          <w:lang w:val="fr-FR"/>
        </w:rPr>
      </w:pPr>
      <w:ins w:id="6711" w:author="Issam" w:date="2019-02-12T23:38:00Z">
        <w:r w:rsidRPr="00E67E0D">
          <w:rPr>
            <w:noProof w:val="0"/>
            <w:snapToGrid w:val="0"/>
            <w:lang w:val="fr-FR"/>
          </w:rPr>
          <w:tab/>
          <w:t>...</w:t>
        </w:r>
      </w:ins>
    </w:p>
    <w:p w14:paraId="659BBE38" w14:textId="77777777" w:rsidR="006A1CE4" w:rsidRPr="00E67E0D" w:rsidRDefault="006A1CE4" w:rsidP="00E7499B">
      <w:pPr>
        <w:pStyle w:val="PL"/>
        <w:rPr>
          <w:ins w:id="6712" w:author="Issam" w:date="2019-02-12T23:38:00Z"/>
          <w:noProof w:val="0"/>
          <w:snapToGrid w:val="0"/>
          <w:lang w:val="fr-FR"/>
        </w:rPr>
      </w:pPr>
      <w:ins w:id="6713" w:author="Issam" w:date="2019-02-12T23:38:00Z">
        <w:r w:rsidRPr="00E67E0D">
          <w:rPr>
            <w:noProof w:val="0"/>
            <w:snapToGrid w:val="0"/>
            <w:lang w:val="fr-FR"/>
          </w:rPr>
          <w:t>}</w:t>
        </w:r>
      </w:ins>
    </w:p>
    <w:p w14:paraId="22DD5BA3" w14:textId="77777777" w:rsidR="006A1CE4" w:rsidRPr="00E67E0D" w:rsidRDefault="006A1CE4" w:rsidP="00E7499B">
      <w:pPr>
        <w:pStyle w:val="PL"/>
        <w:rPr>
          <w:ins w:id="6714" w:author="Issam" w:date="2019-02-12T23:38:00Z"/>
          <w:noProof w:val="0"/>
          <w:snapToGrid w:val="0"/>
        </w:rPr>
      </w:pPr>
    </w:p>
    <w:p w14:paraId="21114845" w14:textId="77777777" w:rsidR="006A1CE4" w:rsidRPr="00E67E0D" w:rsidRDefault="006A1CE4" w:rsidP="00E7499B">
      <w:pPr>
        <w:pStyle w:val="PL"/>
        <w:rPr>
          <w:noProof w:val="0"/>
          <w:snapToGrid w:val="0"/>
        </w:rPr>
      </w:pPr>
      <w:r w:rsidRPr="00E67E0D">
        <w:rPr>
          <w:noProof w:val="0"/>
          <w:snapToGrid w:val="0"/>
        </w:rPr>
        <w:t>PDUSessionResourceModifyRequestTransfer ::= SEQUENCE {</w:t>
      </w:r>
    </w:p>
    <w:p w14:paraId="2F0E408E" w14:textId="28FB9A4E" w:rsidR="006A1CE4" w:rsidRPr="00E67E0D" w:rsidRDefault="006A1CE4" w:rsidP="00E7499B">
      <w:pPr>
        <w:pStyle w:val="PL"/>
        <w:keepNext/>
        <w:rPr>
          <w:ins w:id="6715" w:author="Issam" w:date="2019-02-12T23:38:00Z"/>
          <w:noProof w:val="0"/>
          <w:snapToGrid w:val="0"/>
        </w:rPr>
      </w:pPr>
      <w:r w:rsidRPr="00E67E0D">
        <w:rPr>
          <w:noProof w:val="0"/>
          <w:snapToGrid w:val="0"/>
        </w:rPr>
        <w:tab/>
      </w:r>
      <w:del w:id="6716" w:author="Issam" w:date="2019-02-12T23:38:00Z">
        <w:r w:rsidR="00AE297A" w:rsidRPr="00FF6A95">
          <w:rPr>
            <w:noProof w:val="0"/>
            <w:snapToGrid w:val="0"/>
          </w:rPr>
          <w:delText>pDUSessionAggregateMaximumBitRate</w:delText>
        </w:r>
        <w:r w:rsidR="00AE297A" w:rsidRPr="00FF6A95">
          <w:rPr>
            <w:noProof w:val="0"/>
            <w:snapToGrid w:val="0"/>
          </w:rPr>
          <w:tab/>
        </w:r>
        <w:r w:rsidR="00AE297A" w:rsidRPr="00FF6A95">
          <w:rPr>
            <w:noProof w:val="0"/>
            <w:snapToGrid w:val="0"/>
          </w:rPr>
          <w:tab/>
        </w:r>
      </w:del>
      <w:ins w:id="6717" w:author="Issam" w:date="2019-02-12T23:38:00Z">
        <w:r w:rsidRPr="00E67E0D">
          <w:rPr>
            <w:noProof w:val="0"/>
            <w:snapToGrid w:val="0"/>
          </w:rPr>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{PDUSessionResourceModifyRequestTransferIEs} },</w:t>
        </w:r>
      </w:ins>
    </w:p>
    <w:p w14:paraId="50CF57FC" w14:textId="77777777" w:rsidR="006A1CE4" w:rsidRPr="00E67E0D" w:rsidRDefault="006A1CE4" w:rsidP="00E7499B">
      <w:pPr>
        <w:pStyle w:val="PL"/>
        <w:rPr>
          <w:ins w:id="6718" w:author="Issam" w:date="2019-02-12T23:38:00Z"/>
          <w:noProof w:val="0"/>
          <w:snapToGrid w:val="0"/>
        </w:rPr>
      </w:pPr>
      <w:ins w:id="6719" w:author="Issam" w:date="2019-02-12T23:38:00Z">
        <w:r w:rsidRPr="00E67E0D">
          <w:rPr>
            <w:noProof w:val="0"/>
            <w:snapToGrid w:val="0"/>
          </w:rPr>
          <w:tab/>
          <w:t>...</w:t>
        </w:r>
      </w:ins>
    </w:p>
    <w:p w14:paraId="3D6F3491" w14:textId="77777777" w:rsidR="006A1CE4" w:rsidRPr="00E67E0D" w:rsidRDefault="006A1CE4" w:rsidP="00E7499B">
      <w:pPr>
        <w:pStyle w:val="PL"/>
        <w:rPr>
          <w:ins w:id="6720" w:author="Issam" w:date="2019-02-12T23:38:00Z"/>
          <w:noProof w:val="0"/>
          <w:snapToGrid w:val="0"/>
        </w:rPr>
      </w:pPr>
      <w:ins w:id="6721" w:author="Issam" w:date="2019-02-12T23:38:00Z">
        <w:r w:rsidRPr="00E67E0D">
          <w:rPr>
            <w:noProof w:val="0"/>
            <w:snapToGrid w:val="0"/>
          </w:rPr>
          <w:t>}</w:t>
        </w:r>
      </w:ins>
    </w:p>
    <w:p w14:paraId="6E40663B" w14:textId="77777777" w:rsidR="006A1CE4" w:rsidRPr="00E67E0D" w:rsidRDefault="006A1CE4" w:rsidP="00E7499B">
      <w:pPr>
        <w:pStyle w:val="PL"/>
        <w:rPr>
          <w:ins w:id="6722" w:author="Issam" w:date="2019-02-12T23:38:00Z"/>
          <w:noProof w:val="0"/>
          <w:snapToGrid w:val="0"/>
        </w:rPr>
      </w:pPr>
    </w:p>
    <w:p w14:paraId="379ED12E" w14:textId="77777777" w:rsidR="006A1CE4" w:rsidRPr="00E67E0D" w:rsidRDefault="006A1CE4" w:rsidP="00E7499B">
      <w:pPr>
        <w:pStyle w:val="PL"/>
        <w:rPr>
          <w:ins w:id="6723" w:author="Issam" w:date="2019-02-12T23:38:00Z"/>
          <w:noProof w:val="0"/>
          <w:snapToGrid w:val="0"/>
        </w:rPr>
      </w:pPr>
      <w:ins w:id="6724" w:author="Issam" w:date="2019-02-12T23:38:00Z">
        <w:r w:rsidRPr="00E67E0D">
          <w:rPr>
            <w:noProof w:val="0"/>
            <w:snapToGrid w:val="0"/>
          </w:rPr>
          <w:t>PDUSessionResourceModifyRequestTransferIEs NGAP-PROTOCOL-IES ::= {</w:t>
        </w:r>
      </w:ins>
    </w:p>
    <w:p w14:paraId="62CBB357" w14:textId="575B7BA6" w:rsidR="006A1CE4" w:rsidRPr="00E67E0D" w:rsidRDefault="006A1CE4" w:rsidP="004041C3">
      <w:pPr>
        <w:pStyle w:val="PL"/>
        <w:spacing w:line="0" w:lineRule="atLeast"/>
        <w:rPr>
          <w:noProof w:val="0"/>
          <w:snapToGrid w:val="0"/>
        </w:rPr>
        <w:pPrChange w:id="6725" w:author="Issam" w:date="2019-02-12T23:38:00Z">
          <w:pPr>
            <w:pStyle w:val="PL"/>
          </w:pPr>
        </w:pPrChange>
      </w:pPr>
      <w:ins w:id="6726" w:author="Issam" w:date="2019-02-12T23:38:00Z">
        <w:r w:rsidRPr="00E67E0D">
          <w:rPr>
            <w:noProof w:val="0"/>
            <w:snapToGrid w:val="0"/>
          </w:rPr>
          <w:tab/>
          <w:t>{ ID id-</w:t>
        </w:r>
      </w:ins>
      <w:r w:rsidRPr="00E67E0D">
        <w:rPr>
          <w:rFonts w:hint="eastAsia"/>
          <w:noProof w:val="0"/>
          <w:snapToGrid w:val="0"/>
          <w:lang w:eastAsia="zh-CN"/>
        </w:rPr>
        <w:t>P</w:t>
      </w:r>
      <w:r w:rsidRPr="00E67E0D">
        <w:rPr>
          <w:noProof w:val="0"/>
          <w:snapToGrid w:val="0"/>
        </w:rPr>
        <w:t>DUSessionAggregateMaximumBitRate</w:t>
      </w:r>
      <w:r w:rsidRPr="00E67E0D">
        <w:rPr>
          <w:noProof w:val="0"/>
          <w:snapToGrid w:val="0"/>
        </w:rPr>
        <w:tab/>
      </w:r>
      <w:del w:id="6727" w:author="Issam" w:date="2019-02-12T23:38:00Z">
        <w:r w:rsidR="00AE297A" w:rsidRPr="00FF6A95">
          <w:rPr>
            <w:noProof w:val="0"/>
            <w:snapToGrid w:val="0"/>
          </w:rPr>
          <w:tab/>
        </w:r>
        <w:r w:rsidR="00AE297A" w:rsidRPr="00FF6A95">
          <w:rPr>
            <w:noProof w:val="0"/>
            <w:snapToGrid w:val="0"/>
          </w:rPr>
          <w:tab/>
        </w:r>
        <w:r w:rsidR="00AE297A" w:rsidRPr="00FF6A95">
          <w:rPr>
            <w:noProof w:val="0"/>
            <w:snapToGrid w:val="0"/>
          </w:rPr>
          <w:tab/>
        </w:r>
        <w:r w:rsidR="00AE297A" w:rsidRPr="00FF6A95">
          <w:rPr>
            <w:noProof w:val="0"/>
            <w:snapToGrid w:val="0"/>
          </w:rPr>
          <w:tab/>
        </w:r>
        <w:r w:rsidR="00AE297A" w:rsidRPr="00FF6A95">
          <w:rPr>
            <w:noProof w:val="0"/>
            <w:snapToGrid w:val="0"/>
          </w:rPr>
          <w:tab/>
        </w:r>
        <w:r w:rsidR="00AE297A" w:rsidRPr="00FF6A95">
          <w:rPr>
            <w:noProof w:val="0"/>
            <w:snapToGrid w:val="0"/>
          </w:rPr>
          <w:tab/>
        </w:r>
        <w:r w:rsidR="00AE297A" w:rsidRPr="00FF6A95">
          <w:rPr>
            <w:noProof w:val="0"/>
            <w:snapToGrid w:val="0"/>
          </w:rPr>
          <w:tab/>
          <w:delText>OPTIONAL,</w:delText>
        </w:r>
      </w:del>
      <w:ins w:id="6728" w:author="Issam" w:date="2019-02-12T23:38:00Z">
        <w:r w:rsidRPr="00E67E0D">
          <w:rPr>
            <w:noProof w:val="0"/>
            <w:snapToGrid w:val="0"/>
          </w:rPr>
          <w:t xml:space="preserve">CRITICALITY </w:t>
        </w:r>
        <w:r w:rsidRPr="00E67E0D">
          <w:rPr>
            <w:rFonts w:hint="eastAsia"/>
            <w:noProof w:val="0"/>
            <w:snapToGrid w:val="0"/>
            <w:lang w:eastAsia="zh-CN"/>
          </w:rPr>
          <w:t>reject</w:t>
        </w:r>
        <w:r w:rsidRPr="00E67E0D">
          <w:rPr>
            <w:noProof w:val="0"/>
            <w:snapToGrid w:val="0"/>
          </w:rPr>
          <w:tab/>
          <w:t>TYPE PDUSessionAggregateMaximumBitRate</w:t>
        </w:r>
        <w:r w:rsidRPr="00E67E0D">
          <w:rPr>
            <w:noProof w:val="0"/>
            <w:snapToGrid w:val="0"/>
          </w:rPr>
          <w:tab/>
        </w:r>
        <w:r w:rsidRPr="00E67E0D">
          <w:rPr>
            <w:noProof w:val="0"/>
            <w:snapToGrid w:val="0"/>
          </w:rPr>
          <w:tab/>
          <w:t>PRESENCE</w:t>
        </w:r>
        <w:r w:rsidRPr="00E67E0D">
          <w:rPr>
            <w:noProof w:val="0"/>
            <w:snapToGrid w:val="0"/>
          </w:rPr>
          <w:tab/>
          <w:t>optional</w:t>
        </w:r>
        <w:r w:rsidRPr="00E67E0D">
          <w:rPr>
            <w:noProof w:val="0"/>
            <w:snapToGrid w:val="0"/>
          </w:rPr>
          <w:tab/>
        </w:r>
        <w:r w:rsidRPr="00E67E0D">
          <w:rPr>
            <w:noProof w:val="0"/>
            <w:snapToGrid w:val="0"/>
          </w:rPr>
          <w:tab/>
          <w:t>}|</w:t>
        </w:r>
      </w:ins>
    </w:p>
    <w:p w14:paraId="79FC5FF8" w14:textId="77777777" w:rsidR="00AE297A" w:rsidRPr="00FF6A95" w:rsidRDefault="006A1CE4" w:rsidP="00AE297A">
      <w:pPr>
        <w:pStyle w:val="PL"/>
        <w:rPr>
          <w:del w:id="6729" w:author="Issam" w:date="2019-02-12T23:38:00Z"/>
          <w:noProof w:val="0"/>
          <w:snapToGrid w:val="0"/>
        </w:rPr>
      </w:pPr>
      <w:r w:rsidRPr="00E67E0D">
        <w:rPr>
          <w:noProof w:val="0"/>
          <w:snapToGrid w:val="0"/>
        </w:rPr>
        <w:tab/>
      </w:r>
      <w:del w:id="6730" w:author="Issam" w:date="2019-02-12T23:38:00Z">
        <w:r w:rsidR="00AE297A" w:rsidRPr="00FF6A95">
          <w:rPr>
            <w:noProof w:val="0"/>
            <w:snapToGrid w:val="0"/>
          </w:rPr>
          <w:delText>uL</w:delText>
        </w:r>
      </w:del>
      <w:ins w:id="6731" w:author="Issam" w:date="2019-02-12T23:38:00Z">
        <w:r w:rsidRPr="00E67E0D">
          <w:rPr>
            <w:noProof w:val="0"/>
            <w:snapToGrid w:val="0"/>
          </w:rPr>
          <w:t>{ ID id-UL</w:t>
        </w:r>
      </w:ins>
      <w:r w:rsidRPr="00E67E0D">
        <w:rPr>
          <w:noProof w:val="0"/>
          <w:snapToGrid w:val="0"/>
        </w:rPr>
        <w:t>-NGU-UP-</w:t>
      </w:r>
      <w:del w:id="6732" w:author="Issam" w:date="2019-02-12T23:38:00Z">
        <w:r w:rsidR="00AE297A" w:rsidRPr="00FF6A95">
          <w:rPr>
            <w:noProof w:val="0"/>
            <w:snapToGrid w:val="0"/>
          </w:rPr>
          <w:delText>TNLInformation</w:delText>
        </w:r>
        <w:r w:rsidR="00AE297A" w:rsidRPr="00FF6A95">
          <w:rPr>
            <w:noProof w:val="0"/>
            <w:snapToGrid w:val="0"/>
          </w:rPr>
          <w:tab/>
        </w:r>
        <w:r w:rsidR="00AE297A" w:rsidRPr="00FF6A95">
          <w:rPr>
            <w:noProof w:val="0"/>
            <w:snapToGrid w:val="0"/>
          </w:rPr>
          <w:tab/>
        </w:r>
        <w:r w:rsidR="00AE297A" w:rsidRPr="00FF6A95">
          <w:rPr>
            <w:noProof w:val="0"/>
            <w:snapToGrid w:val="0"/>
          </w:rPr>
          <w:tab/>
        </w:r>
        <w:r w:rsidR="00AE297A" w:rsidRPr="00FF6A95">
          <w:rPr>
            <w:noProof w:val="0"/>
            <w:snapToGrid w:val="0"/>
          </w:rPr>
          <w:tab/>
          <w:delText>UPTransportLayerInformation</w:delText>
        </w:r>
        <w:r w:rsidR="00AE297A" w:rsidRPr="00FF6A95">
          <w:rPr>
            <w:noProof w:val="0"/>
            <w:snapToGrid w:val="0"/>
          </w:rPr>
          <w:tab/>
        </w:r>
        <w:r w:rsidR="00AE297A" w:rsidRPr="00FF6A95">
          <w:rPr>
            <w:noProof w:val="0"/>
            <w:snapToGrid w:val="0"/>
          </w:rPr>
          <w:tab/>
        </w:r>
        <w:r w:rsidR="00AE297A" w:rsidRPr="00FF6A95">
          <w:rPr>
            <w:noProof w:val="0"/>
            <w:snapToGrid w:val="0"/>
          </w:rPr>
          <w:tab/>
        </w:r>
        <w:r w:rsidR="00AE297A" w:rsidRPr="00FF6A95">
          <w:rPr>
            <w:noProof w:val="0"/>
            <w:snapToGrid w:val="0"/>
          </w:rPr>
          <w:tab/>
        </w:r>
        <w:r w:rsidR="00AE297A" w:rsidRPr="00FF6A95">
          <w:rPr>
            <w:noProof w:val="0"/>
            <w:snapToGrid w:val="0"/>
          </w:rPr>
          <w:tab/>
        </w:r>
        <w:r w:rsidR="00AE297A" w:rsidRPr="00FF6A95">
          <w:rPr>
            <w:noProof w:val="0"/>
            <w:snapToGrid w:val="0"/>
          </w:rPr>
          <w:tab/>
        </w:r>
        <w:r w:rsidR="00AE297A" w:rsidRPr="00FF6A95">
          <w:rPr>
            <w:noProof w:val="0"/>
            <w:snapToGrid w:val="0"/>
          </w:rPr>
          <w:tab/>
        </w:r>
        <w:r w:rsidR="00AE297A" w:rsidRPr="00FF6A95">
          <w:rPr>
            <w:noProof w:val="0"/>
            <w:snapToGrid w:val="0"/>
          </w:rPr>
          <w:tab/>
        </w:r>
        <w:r w:rsidR="00AE297A" w:rsidRPr="00FF6A95">
          <w:rPr>
            <w:noProof w:val="0"/>
            <w:snapToGrid w:val="0"/>
          </w:rPr>
          <w:tab/>
        </w:r>
        <w:r w:rsidR="00AE297A" w:rsidRPr="00FF6A95">
          <w:rPr>
            <w:noProof w:val="0"/>
            <w:snapToGrid w:val="0"/>
          </w:rPr>
          <w:tab/>
          <w:delText>OPTIONAL,</w:delText>
        </w:r>
      </w:del>
    </w:p>
    <w:p w14:paraId="3BAC0472" w14:textId="66BAA6AB" w:rsidR="006A1CE4" w:rsidRPr="00E67E0D" w:rsidRDefault="00AE297A" w:rsidP="004041C3">
      <w:pPr>
        <w:pStyle w:val="PL"/>
        <w:spacing w:line="0" w:lineRule="atLeast"/>
        <w:rPr>
          <w:noProof w:val="0"/>
          <w:snapToGrid w:val="0"/>
        </w:rPr>
        <w:pPrChange w:id="6733" w:author="Issam" w:date="2019-02-12T23:38:00Z">
          <w:pPr>
            <w:pStyle w:val="PL"/>
          </w:pPr>
        </w:pPrChange>
      </w:pPr>
      <w:del w:id="6734" w:author="Issam" w:date="2019-02-12T23:38:00Z">
        <w:r>
          <w:rPr>
            <w:noProof w:val="0"/>
            <w:snapToGrid w:val="0"/>
          </w:rPr>
          <w:tab/>
          <w:delText>d</w:delText>
        </w:r>
        <w:r w:rsidRPr="00FF6A95">
          <w:rPr>
            <w:noProof w:val="0"/>
            <w:snapToGrid w:val="0"/>
          </w:rPr>
          <w:delText>L</w:delText>
        </w:r>
      </w:del>
      <w:ins w:id="6735" w:author="Issam" w:date="2019-02-12T23:38:00Z">
        <w:r w:rsidR="006A1CE4" w:rsidRPr="00E67E0D">
          <w:rPr>
            <w:noProof w:val="0"/>
            <w:snapToGrid w:val="0"/>
          </w:rPr>
          <w:t>TNLModifyList</w:t>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t>CRITICALITY reject</w:t>
        </w:r>
        <w:r w:rsidR="006A1CE4" w:rsidRPr="00E67E0D">
          <w:rPr>
            <w:noProof w:val="0"/>
            <w:snapToGrid w:val="0"/>
          </w:rPr>
          <w:tab/>
          <w:t>TYPE UL</w:t>
        </w:r>
      </w:ins>
      <w:r w:rsidR="006A1CE4" w:rsidRPr="00E67E0D">
        <w:rPr>
          <w:noProof w:val="0"/>
          <w:snapToGrid w:val="0"/>
        </w:rPr>
        <w:t>-NGU-UP-</w:t>
      </w:r>
      <w:del w:id="6736" w:author="Issam" w:date="2019-02-12T23:38:00Z">
        <w:r w:rsidRPr="00FF6A95">
          <w:rPr>
            <w:noProof w:val="0"/>
            <w:snapToGrid w:val="0"/>
          </w:rPr>
          <w:delText>TNLInformation</w:delText>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delText>UPTransportLayerInformation</w:delText>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delText>OPTIONAL,</w:delText>
        </w:r>
      </w:del>
      <w:ins w:id="6737" w:author="Issam" w:date="2019-02-12T23:38:00Z">
        <w:r w:rsidR="006A1CE4" w:rsidRPr="00E67E0D">
          <w:rPr>
            <w:noProof w:val="0"/>
            <w:snapToGrid w:val="0"/>
          </w:rPr>
          <w:t>TNLModifyList</w:t>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t>PRESENCE</w:t>
        </w:r>
        <w:r w:rsidR="006A1CE4" w:rsidRPr="00E67E0D">
          <w:rPr>
            <w:noProof w:val="0"/>
            <w:snapToGrid w:val="0"/>
          </w:rPr>
          <w:tab/>
          <w:t>optional</w:t>
        </w:r>
        <w:r w:rsidR="006A1CE4" w:rsidRPr="00E67E0D">
          <w:rPr>
            <w:noProof w:val="0"/>
            <w:snapToGrid w:val="0"/>
          </w:rPr>
          <w:tab/>
        </w:r>
        <w:r w:rsidR="006A1CE4" w:rsidRPr="00E67E0D">
          <w:rPr>
            <w:noProof w:val="0"/>
            <w:snapToGrid w:val="0"/>
          </w:rPr>
          <w:tab/>
          <w:t>}|</w:t>
        </w:r>
      </w:ins>
    </w:p>
    <w:p w14:paraId="51335C36" w14:textId="2198D5F9" w:rsidR="006A1CE4" w:rsidRPr="00E67E0D" w:rsidRDefault="00AE297A" w:rsidP="00E7499B">
      <w:pPr>
        <w:pStyle w:val="PL"/>
        <w:spacing w:line="0" w:lineRule="atLeast"/>
        <w:rPr>
          <w:ins w:id="6738" w:author="Issam" w:date="2019-02-12T23:38:00Z"/>
          <w:noProof w:val="0"/>
          <w:snapToGrid w:val="0"/>
        </w:rPr>
      </w:pPr>
      <w:del w:id="6739" w:author="Issam" w:date="2019-02-12T23:38:00Z">
        <w:r w:rsidRPr="00FF6A95">
          <w:rPr>
            <w:noProof w:val="0"/>
            <w:snapToGrid w:val="0"/>
          </w:rPr>
          <w:tab/>
          <w:delText>qosFlowAddOrModifyRequestList</w:delText>
        </w:r>
        <w:r w:rsidRPr="00FF6A95">
          <w:rPr>
            <w:noProof w:val="0"/>
            <w:snapToGrid w:val="0"/>
          </w:rPr>
          <w:tab/>
        </w:r>
        <w:r w:rsidRPr="00FF6A95">
          <w:rPr>
            <w:noProof w:val="0"/>
            <w:snapToGrid w:val="0"/>
          </w:rPr>
          <w:tab/>
        </w:r>
        <w:r w:rsidRPr="00FF6A95">
          <w:rPr>
            <w:noProof w:val="0"/>
            <w:snapToGrid w:val="0"/>
          </w:rPr>
          <w:tab/>
        </w:r>
      </w:del>
      <w:ins w:id="6740" w:author="Issam" w:date="2019-02-12T23:38:00Z">
        <w:r w:rsidR="006A1CE4" w:rsidRPr="00E67E0D">
          <w:rPr>
            <w:noProof w:val="0"/>
            <w:snapToGrid w:val="0"/>
          </w:rPr>
          <w:tab/>
          <w:t>{ ID id-NetworkInstance</w:t>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t>CRITICALITY reject</w:t>
        </w:r>
        <w:r w:rsidR="006A1CE4" w:rsidRPr="00E67E0D">
          <w:rPr>
            <w:noProof w:val="0"/>
            <w:snapToGrid w:val="0"/>
          </w:rPr>
          <w:tab/>
          <w:t>TYPE NetworkInstance</w:t>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t>PRESENCE optional</w:t>
        </w:r>
        <w:r w:rsidR="006A1CE4" w:rsidRPr="00E67E0D">
          <w:rPr>
            <w:noProof w:val="0"/>
            <w:snapToGrid w:val="0"/>
          </w:rPr>
          <w:tab/>
        </w:r>
        <w:r w:rsidR="006A1CE4" w:rsidRPr="00E67E0D">
          <w:rPr>
            <w:noProof w:val="0"/>
            <w:snapToGrid w:val="0"/>
          </w:rPr>
          <w:tab/>
          <w:t>}|</w:t>
        </w:r>
      </w:ins>
    </w:p>
    <w:p w14:paraId="3A655271" w14:textId="7F5581DA" w:rsidR="006A1CE4" w:rsidRPr="00E67E0D" w:rsidRDefault="006A1CE4" w:rsidP="00E7499B">
      <w:pPr>
        <w:pStyle w:val="PL"/>
        <w:rPr>
          <w:noProof w:val="0"/>
          <w:snapToGrid w:val="0"/>
        </w:rPr>
      </w:pPr>
      <w:ins w:id="6741" w:author="Issam" w:date="2019-02-12T23:38:00Z">
        <w:r w:rsidRPr="00E67E0D">
          <w:rPr>
            <w:noProof w:val="0"/>
            <w:snapToGrid w:val="0"/>
          </w:rPr>
          <w:tab/>
          <w:t>{ ID id-</w:t>
        </w:r>
      </w:ins>
      <w:r w:rsidRPr="00E67E0D">
        <w:rPr>
          <w:noProof w:val="0"/>
          <w:snapToGrid w:val="0"/>
        </w:rPr>
        <w:t>QosFlowAddOrModifyRequestList</w:t>
      </w:r>
      <w:r w:rsidRPr="00E67E0D">
        <w:rPr>
          <w:noProof w:val="0"/>
          <w:snapToGrid w:val="0"/>
        </w:rPr>
        <w:tab/>
      </w:r>
      <w:r w:rsidRPr="00E67E0D">
        <w:rPr>
          <w:noProof w:val="0"/>
          <w:snapToGrid w:val="0"/>
        </w:rPr>
        <w:tab/>
      </w:r>
      <w:del w:id="6742" w:author="Issam" w:date="2019-02-12T23:38:00Z">
        <w:r w:rsidR="00AE297A" w:rsidRPr="00FF6A95">
          <w:rPr>
            <w:noProof w:val="0"/>
            <w:snapToGrid w:val="0"/>
          </w:rPr>
          <w:tab/>
        </w:r>
        <w:r w:rsidR="00AE297A" w:rsidRPr="00FF6A95">
          <w:rPr>
            <w:noProof w:val="0"/>
            <w:snapToGrid w:val="0"/>
          </w:rPr>
          <w:tab/>
        </w:r>
        <w:r w:rsidR="00AE297A" w:rsidRPr="00FF6A95">
          <w:rPr>
            <w:noProof w:val="0"/>
            <w:snapToGrid w:val="0"/>
          </w:rPr>
          <w:tab/>
        </w:r>
        <w:r w:rsidR="00AE297A" w:rsidRPr="00FF6A95">
          <w:rPr>
            <w:noProof w:val="0"/>
            <w:snapToGrid w:val="0"/>
          </w:rPr>
          <w:tab/>
        </w:r>
        <w:r w:rsidR="00AE297A" w:rsidRPr="00FF6A95">
          <w:rPr>
            <w:noProof w:val="0"/>
            <w:snapToGrid w:val="0"/>
          </w:rPr>
          <w:tab/>
        </w:r>
        <w:r w:rsidR="00AE297A" w:rsidRPr="00FF6A95">
          <w:rPr>
            <w:noProof w:val="0"/>
            <w:snapToGrid w:val="0"/>
          </w:rPr>
          <w:tab/>
        </w:r>
        <w:r w:rsidR="00AE297A" w:rsidRPr="00FF6A95">
          <w:rPr>
            <w:noProof w:val="0"/>
            <w:snapToGrid w:val="0"/>
          </w:rPr>
          <w:tab/>
          <w:delText>OPTIONAL,</w:delText>
        </w:r>
      </w:del>
      <w:ins w:id="6743" w:author="Issam" w:date="2019-02-12T23:38:00Z">
        <w:r w:rsidRPr="00E67E0D">
          <w:rPr>
            <w:noProof w:val="0"/>
            <w:snapToGrid w:val="0"/>
          </w:rPr>
          <w:t>CRITICALITY reject</w:t>
        </w:r>
        <w:r w:rsidRPr="00E67E0D">
          <w:rPr>
            <w:noProof w:val="0"/>
            <w:snapToGrid w:val="0"/>
          </w:rPr>
          <w:tab/>
          <w:t>TYPE QosFlowAddOrModifyRequestList</w:t>
        </w:r>
        <w:r w:rsidRPr="00E67E0D">
          <w:rPr>
            <w:noProof w:val="0"/>
            <w:snapToGrid w:val="0"/>
          </w:rPr>
          <w:tab/>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ins>
    </w:p>
    <w:p w14:paraId="5C18962F" w14:textId="1AE1E953" w:rsidR="006A1CE4" w:rsidRPr="00E67E0D" w:rsidRDefault="00AE297A" w:rsidP="00E7499B">
      <w:pPr>
        <w:pStyle w:val="PL"/>
        <w:rPr>
          <w:noProof w:val="0"/>
          <w:snapToGrid w:val="0"/>
        </w:rPr>
      </w:pPr>
      <w:del w:id="6744" w:author="Issam" w:date="2019-02-12T23:38:00Z">
        <w:r w:rsidRPr="00FF6A95">
          <w:rPr>
            <w:noProof w:val="0"/>
            <w:snapToGrid w:val="0"/>
          </w:rPr>
          <w:tab/>
          <w:delText>qosFlowToReleaseList</w:delText>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del>
      <w:ins w:id="6745" w:author="Issam" w:date="2019-02-12T23:38:00Z">
        <w:r w:rsidR="006A1CE4" w:rsidRPr="00E67E0D">
          <w:rPr>
            <w:noProof w:val="0"/>
            <w:snapToGrid w:val="0"/>
          </w:rPr>
          <w:tab/>
          <w:t>{ ID id-QosFlowToReleaseList</w:t>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t>CRITICALITY reject</w:t>
        </w:r>
        <w:r w:rsidR="006A1CE4" w:rsidRPr="00E67E0D">
          <w:rPr>
            <w:noProof w:val="0"/>
            <w:snapToGrid w:val="0"/>
          </w:rPr>
          <w:tab/>
          <w:t xml:space="preserve">TYPE </w:t>
        </w:r>
      </w:ins>
      <w:r w:rsidR="006A1CE4" w:rsidRPr="00E67E0D">
        <w:rPr>
          <w:noProof w:val="0"/>
          <w:snapToGrid w:val="0"/>
        </w:rPr>
        <w:t>QosFlowList</w:t>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r>
      <w:del w:id="6746" w:author="Issam" w:date="2019-02-12T23:38:00Z">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delText>OPTIONAL,</w:delText>
        </w:r>
      </w:del>
      <w:ins w:id="6747" w:author="Issam" w:date="2019-02-12T23:38:00Z">
        <w:r w:rsidR="006A1CE4" w:rsidRPr="00E67E0D">
          <w:rPr>
            <w:noProof w:val="0"/>
            <w:snapToGrid w:val="0"/>
          </w:rPr>
          <w:t>PRESENCE optional</w:t>
        </w:r>
        <w:r w:rsidR="006A1CE4" w:rsidRPr="00E67E0D">
          <w:rPr>
            <w:noProof w:val="0"/>
            <w:snapToGrid w:val="0"/>
          </w:rPr>
          <w:tab/>
        </w:r>
        <w:r w:rsidR="006A1CE4" w:rsidRPr="00E67E0D">
          <w:rPr>
            <w:noProof w:val="0"/>
            <w:snapToGrid w:val="0"/>
          </w:rPr>
          <w:tab/>
          <w:t>}|</w:t>
        </w:r>
      </w:ins>
    </w:p>
    <w:p w14:paraId="364680CF" w14:textId="67C0DA89" w:rsidR="006A1CE4" w:rsidRPr="00E67E0D" w:rsidRDefault="00AE297A" w:rsidP="00E7499B">
      <w:pPr>
        <w:pStyle w:val="PL"/>
        <w:rPr>
          <w:ins w:id="6748" w:author="Issam" w:date="2019-02-12T23:38:00Z"/>
          <w:noProof w:val="0"/>
          <w:snapToGrid w:val="0"/>
        </w:rPr>
      </w:pPr>
      <w:del w:id="6749" w:author="Issam" w:date="2019-02-12T23:38:00Z">
        <w:r w:rsidRPr="00FF6A95">
          <w:rPr>
            <w:noProof w:val="0"/>
            <w:snapToGrid w:val="0"/>
          </w:rPr>
          <w:tab/>
          <w:delText>iE-Extensions</w:delText>
        </w:r>
        <w:r w:rsidRPr="00FF6A95">
          <w:rPr>
            <w:noProof w:val="0"/>
            <w:snapToGrid w:val="0"/>
          </w:rPr>
          <w:tab/>
        </w:r>
        <w:r w:rsidRPr="00FF6A95">
          <w:rPr>
            <w:noProof w:val="0"/>
            <w:snapToGrid w:val="0"/>
          </w:rPr>
          <w:tab/>
          <w:delText>ProtocolExtensionContainer { {PDUSessionResourceModifyRequestTransfer</w:delText>
        </w:r>
      </w:del>
      <w:ins w:id="6750" w:author="Issam" w:date="2019-02-12T23:38:00Z">
        <w:r w:rsidR="006A1CE4" w:rsidRPr="00E67E0D">
          <w:rPr>
            <w:noProof w:val="0"/>
            <w:snapToGrid w:val="0"/>
          </w:rPr>
          <w:tab/>
          <w:t>{ ID id-AdditionalUL-NGU-UP-TNLInformation</w:t>
        </w:r>
        <w:r w:rsidR="006A1CE4" w:rsidRPr="00E67E0D">
          <w:rPr>
            <w:noProof w:val="0"/>
            <w:snapToGrid w:val="0"/>
          </w:rPr>
          <w:tab/>
          <w:t>CRITICALITY reject</w:t>
        </w:r>
        <w:r w:rsidR="006A1CE4" w:rsidRPr="00E67E0D">
          <w:rPr>
            <w:noProof w:val="0"/>
            <w:snapToGrid w:val="0"/>
          </w:rPr>
          <w:tab/>
          <w:t>TYPE UPTransportLayerInformation</w:t>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t>PRESENCE optional</w:t>
        </w:r>
        <w:r w:rsidR="006A1CE4" w:rsidRPr="00E67E0D">
          <w:rPr>
            <w:noProof w:val="0"/>
            <w:snapToGrid w:val="0"/>
          </w:rPr>
          <w:tab/>
        </w:r>
        <w:r w:rsidR="006A1CE4" w:rsidRPr="00E67E0D">
          <w:rPr>
            <w:noProof w:val="0"/>
            <w:snapToGrid w:val="0"/>
          </w:rPr>
          <w:tab/>
          <w:t>},</w:t>
        </w:r>
      </w:ins>
    </w:p>
    <w:p w14:paraId="6C8C9B40" w14:textId="77777777" w:rsidR="006A1CE4" w:rsidRPr="00E67E0D" w:rsidRDefault="006A1CE4" w:rsidP="00E7499B">
      <w:pPr>
        <w:pStyle w:val="PL"/>
        <w:rPr>
          <w:snapToGrid w:val="0"/>
        </w:rPr>
      </w:pPr>
      <w:moveFromRangeStart w:id="6751" w:author="Issam" w:date="2019-02-12T23:38:00Z" w:name="move907105"/>
      <w:moveFrom w:id="6752" w:author="Issam" w:date="2019-02-12T23:38:00Z">
        <w:r w:rsidRPr="00E67E0D">
          <w:rPr>
            <w:snapToGrid w:val="0"/>
          </w:rPr>
          <w:t>-ExtIEs} }</w:t>
        </w:r>
        <w:r w:rsidRPr="00E67E0D">
          <w:rPr>
            <w:snapToGrid w:val="0"/>
          </w:rPr>
          <w:tab/>
          <w:t>OPTIONAL,</w:t>
        </w:r>
      </w:moveFrom>
    </w:p>
    <w:p w14:paraId="692CCC26" w14:textId="77777777" w:rsidR="006A1CE4" w:rsidRPr="00E67E0D" w:rsidRDefault="006A1CE4" w:rsidP="00E7499B">
      <w:pPr>
        <w:pStyle w:val="PL"/>
        <w:rPr>
          <w:snapToGrid w:val="0"/>
        </w:rPr>
      </w:pPr>
      <w:moveFrom w:id="6753" w:author="Issam" w:date="2019-02-12T23:38:00Z">
        <w:r w:rsidRPr="00E67E0D">
          <w:rPr>
            <w:snapToGrid w:val="0"/>
          </w:rPr>
          <w:tab/>
          <w:t>...</w:t>
        </w:r>
      </w:moveFrom>
    </w:p>
    <w:p w14:paraId="76A0CF34" w14:textId="77777777" w:rsidR="006A1CE4" w:rsidRPr="00E67E0D" w:rsidRDefault="006A1CE4" w:rsidP="00E7499B">
      <w:pPr>
        <w:pStyle w:val="PL"/>
        <w:rPr>
          <w:snapToGrid w:val="0"/>
        </w:rPr>
      </w:pPr>
      <w:moveFrom w:id="6754" w:author="Issam" w:date="2019-02-12T23:38:00Z">
        <w:r w:rsidRPr="00E67E0D">
          <w:rPr>
            <w:snapToGrid w:val="0"/>
          </w:rPr>
          <w:t>}</w:t>
        </w:r>
      </w:moveFrom>
    </w:p>
    <w:p w14:paraId="1239F255" w14:textId="77777777" w:rsidR="006A1CE4" w:rsidRPr="00E67E0D" w:rsidRDefault="006A1CE4" w:rsidP="00E7499B">
      <w:pPr>
        <w:pStyle w:val="PL"/>
        <w:rPr>
          <w:snapToGrid w:val="0"/>
        </w:rPr>
      </w:pPr>
    </w:p>
    <w:moveFromRangeEnd w:id="6751"/>
    <w:p w14:paraId="541264D8" w14:textId="77777777" w:rsidR="00AE297A" w:rsidRPr="00FF6A95" w:rsidRDefault="00AE297A" w:rsidP="00AE297A">
      <w:pPr>
        <w:pStyle w:val="PL"/>
        <w:rPr>
          <w:del w:id="6755" w:author="Issam" w:date="2019-02-12T23:38:00Z"/>
          <w:noProof w:val="0"/>
          <w:snapToGrid w:val="0"/>
        </w:rPr>
      </w:pPr>
      <w:del w:id="6756" w:author="Issam" w:date="2019-02-12T23:38:00Z">
        <w:r w:rsidRPr="00FF6A95">
          <w:rPr>
            <w:noProof w:val="0"/>
            <w:snapToGrid w:val="0"/>
          </w:rPr>
          <w:delText>PDUSessionResourceModifyRequestTransfer-ExtIEs NGAP-PROTOCOL-EXTENSION ::= {</w:delText>
        </w:r>
      </w:del>
    </w:p>
    <w:p w14:paraId="49C86914" w14:textId="77777777" w:rsidR="006A1CE4" w:rsidRPr="00E67E0D" w:rsidRDefault="006A1CE4" w:rsidP="00E7499B">
      <w:pPr>
        <w:pStyle w:val="PL"/>
        <w:rPr>
          <w:noProof w:val="0"/>
          <w:snapToGrid w:val="0"/>
        </w:rPr>
      </w:pPr>
      <w:r w:rsidRPr="00E67E0D">
        <w:rPr>
          <w:noProof w:val="0"/>
          <w:snapToGrid w:val="0"/>
        </w:rPr>
        <w:tab/>
        <w:t>...</w:t>
      </w:r>
    </w:p>
    <w:p w14:paraId="287402FA" w14:textId="77777777" w:rsidR="006A1CE4" w:rsidRPr="00E67E0D" w:rsidRDefault="006A1CE4" w:rsidP="00E7499B">
      <w:pPr>
        <w:pStyle w:val="PL"/>
        <w:tabs>
          <w:tab w:val="clear" w:pos="768"/>
          <w:tab w:val="clear" w:pos="1152"/>
          <w:tab w:val="clear" w:pos="1536"/>
          <w:tab w:val="clear" w:pos="1920"/>
          <w:tab w:val="clear" w:pos="2304"/>
          <w:tab w:val="clear" w:pos="2688"/>
          <w:tab w:val="clear" w:pos="3072"/>
          <w:tab w:val="clear" w:pos="3456"/>
          <w:tab w:val="clear" w:pos="3840"/>
          <w:tab w:val="clear" w:pos="4224"/>
          <w:tab w:val="clear" w:pos="4608"/>
          <w:tab w:val="clear" w:pos="4992"/>
          <w:tab w:val="clear" w:pos="5376"/>
          <w:tab w:val="clear" w:pos="5760"/>
          <w:tab w:val="clear" w:pos="6144"/>
          <w:tab w:val="clear" w:pos="6528"/>
          <w:tab w:val="clear" w:pos="6912"/>
          <w:tab w:val="clear" w:pos="7296"/>
          <w:tab w:val="clear" w:pos="7680"/>
          <w:tab w:val="clear" w:pos="8064"/>
          <w:tab w:val="clear" w:pos="8448"/>
          <w:tab w:val="clear" w:pos="8832"/>
          <w:tab w:val="clear" w:pos="9216"/>
        </w:tabs>
        <w:rPr>
          <w:noProof w:val="0"/>
          <w:snapToGrid w:val="0"/>
        </w:rPr>
      </w:pPr>
      <w:r w:rsidRPr="00E67E0D">
        <w:rPr>
          <w:noProof w:val="0"/>
          <w:snapToGrid w:val="0"/>
        </w:rPr>
        <w:t>}</w:t>
      </w:r>
      <w:r w:rsidRPr="00E67E0D">
        <w:rPr>
          <w:noProof w:val="0"/>
          <w:snapToGrid w:val="0"/>
        </w:rPr>
        <w:tab/>
      </w:r>
    </w:p>
    <w:p w14:paraId="05A2FB14" w14:textId="77777777" w:rsidR="006A1CE4" w:rsidRPr="00E67E0D" w:rsidRDefault="006A1CE4" w:rsidP="00E7499B">
      <w:pPr>
        <w:pStyle w:val="PL"/>
        <w:tabs>
          <w:tab w:val="clear" w:pos="768"/>
          <w:tab w:val="clear" w:pos="1152"/>
          <w:tab w:val="clear" w:pos="1536"/>
          <w:tab w:val="clear" w:pos="1920"/>
          <w:tab w:val="clear" w:pos="2304"/>
          <w:tab w:val="clear" w:pos="2688"/>
          <w:tab w:val="clear" w:pos="3072"/>
          <w:tab w:val="clear" w:pos="3456"/>
          <w:tab w:val="clear" w:pos="3840"/>
          <w:tab w:val="clear" w:pos="4224"/>
          <w:tab w:val="clear" w:pos="4608"/>
          <w:tab w:val="clear" w:pos="4992"/>
          <w:tab w:val="clear" w:pos="5376"/>
          <w:tab w:val="clear" w:pos="5760"/>
          <w:tab w:val="clear" w:pos="6144"/>
          <w:tab w:val="clear" w:pos="6528"/>
          <w:tab w:val="clear" w:pos="6912"/>
          <w:tab w:val="clear" w:pos="7296"/>
          <w:tab w:val="clear" w:pos="7680"/>
          <w:tab w:val="clear" w:pos="8064"/>
          <w:tab w:val="clear" w:pos="8448"/>
          <w:tab w:val="clear" w:pos="8832"/>
          <w:tab w:val="clear" w:pos="9216"/>
        </w:tabs>
        <w:rPr>
          <w:noProof w:val="0"/>
          <w:snapToGrid w:val="0"/>
        </w:rPr>
      </w:pPr>
    </w:p>
    <w:p w14:paraId="5886E1F7" w14:textId="77777777" w:rsidR="006A1CE4" w:rsidRPr="00E67E0D" w:rsidRDefault="006A1CE4" w:rsidP="00E7499B">
      <w:pPr>
        <w:pStyle w:val="PL"/>
        <w:rPr>
          <w:noProof w:val="0"/>
          <w:snapToGrid w:val="0"/>
        </w:rPr>
      </w:pPr>
      <w:r w:rsidRPr="00E67E0D">
        <w:rPr>
          <w:noProof w:val="0"/>
          <w:snapToGrid w:val="0"/>
        </w:rPr>
        <w:t>PDUSessionResourceModifyResponseTransfer ::= SEQUENCE {</w:t>
      </w:r>
    </w:p>
    <w:p w14:paraId="4997A74F" w14:textId="60B394A0" w:rsidR="006A1CE4" w:rsidRPr="00E67E0D" w:rsidRDefault="006A1CE4" w:rsidP="00E7499B">
      <w:pPr>
        <w:pStyle w:val="PL"/>
        <w:rPr>
          <w:noProof w:val="0"/>
          <w:snapToGrid w:val="0"/>
        </w:rPr>
      </w:pPr>
      <w:r w:rsidRPr="00E67E0D">
        <w:rPr>
          <w:noProof w:val="0"/>
          <w:snapToGrid w:val="0"/>
        </w:rPr>
        <w:tab/>
        <w:t>dL-NGU-UP-TNLInformation</w:t>
      </w:r>
      <w:r w:rsidRPr="00E67E0D">
        <w:rPr>
          <w:noProof w:val="0"/>
          <w:snapToGrid w:val="0"/>
        </w:rPr>
        <w:tab/>
      </w:r>
      <w:r w:rsidRPr="00E67E0D">
        <w:rPr>
          <w:noProof w:val="0"/>
          <w:snapToGrid w:val="0"/>
        </w:rPr>
        <w:tab/>
      </w:r>
      <w:r w:rsidRPr="00E67E0D">
        <w:rPr>
          <w:noProof w:val="0"/>
          <w:snapToGrid w:val="0"/>
        </w:rPr>
        <w:tab/>
      </w:r>
      <w:ins w:id="6757" w:author="Issam" w:date="2019-02-12T23:38:00Z">
        <w:r w:rsidRPr="00E67E0D">
          <w:rPr>
            <w:noProof w:val="0"/>
            <w:snapToGrid w:val="0"/>
          </w:rPr>
          <w:tab/>
        </w:r>
      </w:ins>
      <w:r w:rsidRPr="00E67E0D">
        <w:rPr>
          <w:noProof w:val="0"/>
          <w:snapToGrid w:val="0"/>
        </w:rPr>
        <w:t>UPTransportLayerInformation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del w:id="6758" w:author="Issam" w:date="2019-02-12T23:38:00Z">
        <w:r w:rsidR="00AE297A" w:rsidRPr="00FF6A95">
          <w:rPr>
            <w:noProof w:val="0"/>
            <w:snapToGrid w:val="0"/>
          </w:rPr>
          <w:tab/>
        </w:r>
      </w:del>
      <w:r w:rsidRPr="00E67E0D">
        <w:rPr>
          <w:noProof w:val="0"/>
          <w:snapToGrid w:val="0"/>
        </w:rPr>
        <w:t>OPTIONAL,</w:t>
      </w:r>
    </w:p>
    <w:p w14:paraId="59FA4EB9" w14:textId="77777777" w:rsidR="006A1CE4" w:rsidRPr="00E67E0D" w:rsidRDefault="006A1CE4" w:rsidP="00E7499B">
      <w:pPr>
        <w:pStyle w:val="PL"/>
        <w:rPr>
          <w:ins w:id="6759" w:author="Issam" w:date="2019-02-12T23:38:00Z"/>
          <w:noProof w:val="0"/>
          <w:snapToGrid w:val="0"/>
        </w:rPr>
      </w:pPr>
      <w:ins w:id="6760" w:author="Issam" w:date="2019-02-12T23:38:00Z">
        <w:r w:rsidRPr="00E67E0D">
          <w:rPr>
            <w:noProof w:val="0"/>
            <w:snapToGrid w:val="0"/>
          </w:rPr>
          <w:tab/>
          <w:t>uL-NGU-UP-TNLInformation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UPTransportLayerInformation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ins>
    </w:p>
    <w:p w14:paraId="72AB04EB" w14:textId="64599604" w:rsidR="006A1CE4" w:rsidRPr="00E67E0D" w:rsidRDefault="006A1CE4" w:rsidP="00E7499B">
      <w:pPr>
        <w:pStyle w:val="PL"/>
        <w:rPr>
          <w:noProof w:val="0"/>
          <w:snapToGrid w:val="0"/>
        </w:rPr>
      </w:pPr>
      <w:r w:rsidRPr="00E67E0D">
        <w:rPr>
          <w:noProof w:val="0"/>
          <w:snapToGrid w:val="0"/>
        </w:rPr>
        <w:tab/>
        <w:t>qosFlowAddOrModifyResponseList</w:t>
      </w:r>
      <w:r w:rsidRPr="00E67E0D">
        <w:rPr>
          <w:noProof w:val="0"/>
          <w:snapToGrid w:val="0"/>
        </w:rPr>
        <w:tab/>
      </w:r>
      <w:r w:rsidRPr="00E67E0D">
        <w:rPr>
          <w:noProof w:val="0"/>
          <w:snapToGrid w:val="0"/>
        </w:rPr>
        <w:tab/>
      </w:r>
      <w:ins w:id="6761" w:author="Issam" w:date="2019-02-12T23:38:00Z">
        <w:r w:rsidRPr="00E67E0D">
          <w:rPr>
            <w:noProof w:val="0"/>
            <w:snapToGrid w:val="0"/>
          </w:rPr>
          <w:tab/>
        </w:r>
      </w:ins>
      <w:r w:rsidRPr="00E67E0D">
        <w:rPr>
          <w:noProof w:val="0"/>
          <w:snapToGrid w:val="0"/>
        </w:rPr>
        <w:t>QosFlowAddOrModifyResponseList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del w:id="6762" w:author="Issam" w:date="2019-02-12T23:38:00Z">
        <w:r w:rsidR="00AE297A" w:rsidRPr="00FF6A95">
          <w:rPr>
            <w:noProof w:val="0"/>
            <w:snapToGrid w:val="0"/>
          </w:rPr>
          <w:tab/>
        </w:r>
      </w:del>
      <w:r w:rsidRPr="00E67E0D">
        <w:rPr>
          <w:noProof w:val="0"/>
          <w:snapToGrid w:val="0"/>
        </w:rPr>
        <w:t>OPTIONAL,</w:t>
      </w:r>
    </w:p>
    <w:p w14:paraId="25E892ED" w14:textId="77777777" w:rsidR="006A1CE4" w:rsidRPr="00E67E0D" w:rsidRDefault="006A1CE4" w:rsidP="00E7499B">
      <w:pPr>
        <w:pStyle w:val="PL"/>
        <w:rPr>
          <w:ins w:id="6763" w:author="Issam" w:date="2019-02-12T23:38:00Z"/>
          <w:noProof w:val="0"/>
          <w:snapToGrid w:val="0"/>
        </w:rPr>
      </w:pPr>
      <w:ins w:id="6764" w:author="Issam" w:date="2019-02-12T23:38:00Z">
        <w:r w:rsidRPr="00E67E0D">
          <w:rPr>
            <w:noProof w:val="0"/>
            <w:snapToGrid w:val="0"/>
          </w:rPr>
          <w:tab/>
          <w:t>additionalQosFlowPerTNLInformation</w:t>
        </w:r>
        <w:r w:rsidRPr="00E67E0D">
          <w:rPr>
            <w:noProof w:val="0"/>
            <w:snapToGrid w:val="0"/>
          </w:rPr>
          <w:tab/>
        </w:r>
        <w:r w:rsidRPr="00E67E0D">
          <w:rPr>
            <w:noProof w:val="0"/>
            <w:snapToGrid w:val="0"/>
          </w:rPr>
          <w:tab/>
          <w:t>QosFlowPerTNLInformation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ins>
    </w:p>
    <w:p w14:paraId="665942C5" w14:textId="77777777" w:rsidR="006A1CE4" w:rsidRPr="00E67E0D" w:rsidRDefault="006A1CE4" w:rsidP="00E7499B">
      <w:pPr>
        <w:pStyle w:val="PL"/>
        <w:rPr>
          <w:noProof w:val="0"/>
          <w:snapToGrid w:val="0"/>
        </w:rPr>
      </w:pPr>
      <w:r w:rsidRPr="00E67E0D">
        <w:rPr>
          <w:noProof w:val="0"/>
          <w:snapToGrid w:val="0"/>
        </w:rPr>
        <w:tab/>
        <w:t>qosFlowFailedToAddOrModifyList</w:t>
      </w:r>
      <w:r w:rsidRPr="00E67E0D">
        <w:rPr>
          <w:noProof w:val="0"/>
          <w:snapToGrid w:val="0"/>
        </w:rPr>
        <w:tab/>
      </w:r>
      <w:r w:rsidRPr="00E67E0D">
        <w:rPr>
          <w:noProof w:val="0"/>
          <w:snapToGrid w:val="0"/>
        </w:rPr>
        <w:tab/>
        <w:t>QosFlowList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09637402"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{PDUSessionResourceModifyResponseTransfer-ExtIEs} }</w:t>
      </w:r>
      <w:r w:rsidRPr="00E67E0D">
        <w:rPr>
          <w:noProof w:val="0"/>
          <w:snapToGrid w:val="0"/>
        </w:rPr>
        <w:tab/>
        <w:t>OPTIONAL,</w:t>
      </w:r>
    </w:p>
    <w:p w14:paraId="47662E8B" w14:textId="77777777" w:rsidR="006A1CE4" w:rsidRPr="00E67E0D" w:rsidRDefault="006A1CE4" w:rsidP="00E7499B">
      <w:pPr>
        <w:pStyle w:val="PL"/>
        <w:rPr>
          <w:noProof w:val="0"/>
          <w:snapToGrid w:val="0"/>
        </w:rPr>
      </w:pPr>
      <w:r w:rsidRPr="00E67E0D">
        <w:rPr>
          <w:noProof w:val="0"/>
          <w:snapToGrid w:val="0"/>
        </w:rPr>
        <w:tab/>
        <w:t>...</w:t>
      </w:r>
    </w:p>
    <w:p w14:paraId="36145EB7" w14:textId="77777777" w:rsidR="006A1CE4" w:rsidRPr="00E67E0D" w:rsidRDefault="006A1CE4" w:rsidP="00E7499B">
      <w:pPr>
        <w:pStyle w:val="PL"/>
        <w:rPr>
          <w:noProof w:val="0"/>
          <w:snapToGrid w:val="0"/>
        </w:rPr>
      </w:pPr>
      <w:r w:rsidRPr="00E67E0D">
        <w:rPr>
          <w:noProof w:val="0"/>
          <w:snapToGrid w:val="0"/>
        </w:rPr>
        <w:t>}</w:t>
      </w:r>
    </w:p>
    <w:p w14:paraId="4682729D" w14:textId="77777777" w:rsidR="006A1CE4" w:rsidRPr="00E67E0D" w:rsidRDefault="006A1CE4" w:rsidP="00E7499B">
      <w:pPr>
        <w:pStyle w:val="PL"/>
        <w:rPr>
          <w:noProof w:val="0"/>
          <w:snapToGrid w:val="0"/>
        </w:rPr>
      </w:pPr>
    </w:p>
    <w:p w14:paraId="1573CC9A" w14:textId="77777777" w:rsidR="006A1CE4" w:rsidRPr="00E67E0D" w:rsidRDefault="006A1CE4" w:rsidP="00E7499B">
      <w:pPr>
        <w:pStyle w:val="PL"/>
        <w:rPr>
          <w:noProof w:val="0"/>
          <w:snapToGrid w:val="0"/>
        </w:rPr>
      </w:pPr>
      <w:r w:rsidRPr="00E67E0D">
        <w:rPr>
          <w:noProof w:val="0"/>
          <w:snapToGrid w:val="0"/>
        </w:rPr>
        <w:t>PDUSessionResourceModifyResponseTransfer-ExtIEs NGAP-PROTOCOL-EXTENSION ::= {</w:t>
      </w:r>
    </w:p>
    <w:p w14:paraId="167CE213" w14:textId="77777777" w:rsidR="006A1CE4" w:rsidRPr="00E67E0D" w:rsidRDefault="006A1CE4" w:rsidP="00E7499B">
      <w:pPr>
        <w:pStyle w:val="PL"/>
        <w:rPr>
          <w:noProof w:val="0"/>
          <w:snapToGrid w:val="0"/>
        </w:rPr>
      </w:pPr>
      <w:r w:rsidRPr="00E67E0D">
        <w:rPr>
          <w:noProof w:val="0"/>
          <w:snapToGrid w:val="0"/>
        </w:rPr>
        <w:tab/>
        <w:t>...</w:t>
      </w:r>
    </w:p>
    <w:p w14:paraId="4FF9BA3C" w14:textId="77777777" w:rsidR="006A1CE4" w:rsidRPr="00E67E0D" w:rsidRDefault="006A1CE4" w:rsidP="00E7499B">
      <w:pPr>
        <w:pStyle w:val="PL"/>
        <w:rPr>
          <w:noProof w:val="0"/>
          <w:snapToGrid w:val="0"/>
        </w:rPr>
      </w:pPr>
      <w:r w:rsidRPr="00E67E0D">
        <w:rPr>
          <w:noProof w:val="0"/>
          <w:snapToGrid w:val="0"/>
        </w:rPr>
        <w:t>}</w:t>
      </w:r>
    </w:p>
    <w:p w14:paraId="3A6A66A4" w14:textId="77777777" w:rsidR="006A1CE4" w:rsidRPr="00E67E0D" w:rsidRDefault="006A1CE4" w:rsidP="00E7499B">
      <w:pPr>
        <w:pStyle w:val="PL"/>
        <w:rPr>
          <w:noProof w:val="0"/>
          <w:snapToGrid w:val="0"/>
        </w:rPr>
      </w:pPr>
    </w:p>
    <w:p w14:paraId="1EF06910" w14:textId="77777777" w:rsidR="006A1CE4" w:rsidRPr="00E67E0D" w:rsidRDefault="006A1CE4" w:rsidP="00E7499B">
      <w:pPr>
        <w:pStyle w:val="PL"/>
        <w:rPr>
          <w:noProof w:val="0"/>
          <w:snapToGrid w:val="0"/>
        </w:rPr>
      </w:pPr>
      <w:r w:rsidRPr="00E67E0D">
        <w:rPr>
          <w:noProof w:val="0"/>
          <w:snapToGrid w:val="0"/>
        </w:rPr>
        <w:t>PDUSessionResourceModifyIndicationTransfer ::= SEQUENCE {</w:t>
      </w:r>
    </w:p>
    <w:p w14:paraId="07FB493B" w14:textId="77777777" w:rsidR="006A1CE4" w:rsidRPr="00E67E0D" w:rsidRDefault="006A1CE4" w:rsidP="00E7499B">
      <w:pPr>
        <w:pStyle w:val="PL"/>
        <w:rPr>
          <w:noProof w:val="0"/>
          <w:snapToGrid w:val="0"/>
        </w:rPr>
      </w:pPr>
      <w:r w:rsidRPr="00E67E0D">
        <w:rPr>
          <w:noProof w:val="0"/>
          <w:snapToGrid w:val="0"/>
        </w:rPr>
        <w:tab/>
        <w:t>dL-UP-TNLInformation</w:t>
      </w:r>
      <w:r w:rsidRPr="00E67E0D">
        <w:rPr>
          <w:noProof w:val="0"/>
          <w:snapToGrid w:val="0"/>
        </w:rPr>
        <w:tab/>
      </w:r>
      <w:r w:rsidRPr="00E67E0D">
        <w:rPr>
          <w:noProof w:val="0"/>
          <w:snapToGrid w:val="0"/>
        </w:rPr>
        <w:tab/>
        <w:t>UP-TNLInformation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4E351BAC"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{PDUSessionResourceModifyIndicationTransfer-ExtIEs} }</w:t>
      </w:r>
      <w:r w:rsidRPr="00E67E0D">
        <w:rPr>
          <w:noProof w:val="0"/>
          <w:snapToGrid w:val="0"/>
        </w:rPr>
        <w:tab/>
        <w:t>OPTIONAL,</w:t>
      </w:r>
    </w:p>
    <w:p w14:paraId="66737B03" w14:textId="77777777" w:rsidR="006A1CE4" w:rsidRPr="00E67E0D" w:rsidRDefault="006A1CE4" w:rsidP="00E7499B">
      <w:pPr>
        <w:pStyle w:val="PL"/>
        <w:rPr>
          <w:noProof w:val="0"/>
          <w:snapToGrid w:val="0"/>
        </w:rPr>
      </w:pPr>
      <w:r w:rsidRPr="00E67E0D">
        <w:rPr>
          <w:noProof w:val="0"/>
          <w:snapToGrid w:val="0"/>
        </w:rPr>
        <w:tab/>
        <w:t>...</w:t>
      </w:r>
    </w:p>
    <w:p w14:paraId="774300A5" w14:textId="77777777" w:rsidR="006A1CE4" w:rsidRPr="00E67E0D" w:rsidRDefault="006A1CE4" w:rsidP="00E7499B">
      <w:pPr>
        <w:pStyle w:val="PL"/>
        <w:rPr>
          <w:noProof w:val="0"/>
          <w:snapToGrid w:val="0"/>
        </w:rPr>
      </w:pPr>
      <w:r w:rsidRPr="00E67E0D">
        <w:rPr>
          <w:noProof w:val="0"/>
          <w:snapToGrid w:val="0"/>
        </w:rPr>
        <w:t>}</w:t>
      </w:r>
    </w:p>
    <w:p w14:paraId="607CC2FC" w14:textId="77777777" w:rsidR="006A1CE4" w:rsidRPr="00E67E0D" w:rsidRDefault="006A1CE4" w:rsidP="00E7499B">
      <w:pPr>
        <w:pStyle w:val="PL"/>
        <w:rPr>
          <w:noProof w:val="0"/>
          <w:snapToGrid w:val="0"/>
        </w:rPr>
      </w:pPr>
    </w:p>
    <w:p w14:paraId="2D511FEE" w14:textId="77777777" w:rsidR="006A1CE4" w:rsidRPr="00E67E0D" w:rsidRDefault="006A1CE4" w:rsidP="00E7499B">
      <w:pPr>
        <w:pStyle w:val="PL"/>
        <w:rPr>
          <w:noProof w:val="0"/>
          <w:snapToGrid w:val="0"/>
        </w:rPr>
      </w:pPr>
      <w:r w:rsidRPr="00E67E0D">
        <w:rPr>
          <w:noProof w:val="0"/>
          <w:snapToGrid w:val="0"/>
        </w:rPr>
        <w:t>PDUSessionResourceModifyIndicationTransfer-ExtIEs NGAP-PROTOCOL-EXTENSION ::= {</w:t>
      </w:r>
    </w:p>
    <w:p w14:paraId="1C42B3E5" w14:textId="77777777" w:rsidR="006A1CE4" w:rsidRPr="00E67E0D" w:rsidRDefault="006A1CE4" w:rsidP="00E7499B">
      <w:pPr>
        <w:pStyle w:val="PL"/>
        <w:rPr>
          <w:noProof w:val="0"/>
          <w:snapToGrid w:val="0"/>
        </w:rPr>
      </w:pPr>
      <w:r w:rsidRPr="00E67E0D">
        <w:rPr>
          <w:noProof w:val="0"/>
          <w:snapToGrid w:val="0"/>
        </w:rPr>
        <w:tab/>
        <w:t>...</w:t>
      </w:r>
    </w:p>
    <w:p w14:paraId="45FC2824" w14:textId="77777777" w:rsidR="006A1CE4" w:rsidRPr="00E67E0D" w:rsidRDefault="006A1CE4" w:rsidP="00E7499B">
      <w:pPr>
        <w:pStyle w:val="PL"/>
        <w:rPr>
          <w:noProof w:val="0"/>
          <w:snapToGrid w:val="0"/>
        </w:rPr>
      </w:pPr>
      <w:r w:rsidRPr="00E67E0D">
        <w:rPr>
          <w:noProof w:val="0"/>
          <w:snapToGrid w:val="0"/>
        </w:rPr>
        <w:t>}</w:t>
      </w:r>
    </w:p>
    <w:p w14:paraId="759CBFA5" w14:textId="77777777" w:rsidR="006A1CE4" w:rsidRPr="00E67E0D" w:rsidRDefault="006A1CE4" w:rsidP="00E7499B">
      <w:pPr>
        <w:pStyle w:val="PL"/>
        <w:rPr>
          <w:noProof w:val="0"/>
          <w:snapToGrid w:val="0"/>
        </w:rPr>
      </w:pPr>
    </w:p>
    <w:p w14:paraId="19712397"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ModifyListModCfm</w:t>
      </w:r>
      <w:r w:rsidRPr="00E67E0D">
        <w:rPr>
          <w:noProof w:val="0"/>
          <w:snapToGrid w:val="0"/>
        </w:rPr>
        <w:t xml:space="preserve"> ::= SEQUENCE (SIZE(1..maxnoofPDUSessions)) OF PDUSessionResource</w:t>
      </w:r>
      <w:r w:rsidRPr="00E67E0D">
        <w:rPr>
          <w:noProof w:val="0"/>
        </w:rPr>
        <w:t>ModifyItemModCfm</w:t>
      </w:r>
    </w:p>
    <w:p w14:paraId="246F1B11" w14:textId="77777777" w:rsidR="006A1CE4" w:rsidRPr="00E67E0D" w:rsidRDefault="006A1CE4" w:rsidP="00E7499B">
      <w:pPr>
        <w:pStyle w:val="PL"/>
        <w:spacing w:line="0" w:lineRule="atLeast"/>
        <w:rPr>
          <w:noProof w:val="0"/>
          <w:snapToGrid w:val="0"/>
        </w:rPr>
      </w:pPr>
    </w:p>
    <w:p w14:paraId="556E3264"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ModifyItemModCfm</w:t>
      </w:r>
      <w:r w:rsidRPr="00E67E0D">
        <w:rPr>
          <w:noProof w:val="0"/>
          <w:snapToGrid w:val="0"/>
        </w:rPr>
        <w:t xml:space="preserve"> ::= SEQUENCE {</w:t>
      </w:r>
    </w:p>
    <w:p w14:paraId="7F9010A6"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noProof w:val="0"/>
        </w:rPr>
        <w:t>pDUSessionID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PDUSessionID,</w:t>
      </w:r>
    </w:p>
    <w:p w14:paraId="54DBA6D7" w14:textId="77777777" w:rsidR="006A1CE4" w:rsidRPr="00E67E0D" w:rsidRDefault="006A1CE4" w:rsidP="00E7499B">
      <w:pPr>
        <w:pStyle w:val="PL"/>
        <w:spacing w:line="0" w:lineRule="atLeast"/>
        <w:rPr>
          <w:noProof w:val="0"/>
          <w:snapToGrid w:val="0"/>
        </w:rPr>
      </w:pPr>
      <w:r w:rsidRPr="00E67E0D">
        <w:rPr>
          <w:noProof w:val="0"/>
          <w:snapToGrid w:val="0"/>
        </w:rPr>
        <w:tab/>
        <w:t>pDUSessionResource</w:t>
      </w:r>
      <w:r w:rsidRPr="00E67E0D">
        <w:rPr>
          <w:noProof w:val="0"/>
        </w:rPr>
        <w:t>ModifyConfirm</w:t>
      </w:r>
      <w:r w:rsidRPr="00E67E0D">
        <w:rPr>
          <w:noProof w:val="0"/>
          <w:snapToGrid w:val="0"/>
        </w:rPr>
        <w:t>Transfer</w:t>
      </w:r>
      <w:r w:rsidRPr="00E67E0D">
        <w:rPr>
          <w:noProof w:val="0"/>
          <w:snapToGrid w:val="0"/>
        </w:rPr>
        <w:tab/>
      </w:r>
      <w:r w:rsidRPr="00E67E0D">
        <w:rPr>
          <w:noProof w:val="0"/>
          <w:snapToGrid w:val="0"/>
        </w:rPr>
        <w:tab/>
        <w:t>OCTET STRING (CONTAINING PDUSessionResourceModifyConfirmTransfer),</w:t>
      </w:r>
    </w:p>
    <w:p w14:paraId="099C6DBC"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w:t>
      </w:r>
      <w:r w:rsidRPr="00E67E0D">
        <w:rPr>
          <w:noProof w:val="0"/>
        </w:rPr>
        <w:t>ModifyItemModCfm-</w:t>
      </w:r>
      <w:r w:rsidRPr="00E67E0D">
        <w:rPr>
          <w:noProof w:val="0"/>
          <w:snapToGrid w:val="0"/>
        </w:rPr>
        <w:t>ExtIEs} }</w:t>
      </w:r>
      <w:r w:rsidRPr="00E67E0D">
        <w:rPr>
          <w:noProof w:val="0"/>
          <w:snapToGrid w:val="0"/>
        </w:rPr>
        <w:tab/>
        <w:t>OPTIONAL,</w:t>
      </w:r>
    </w:p>
    <w:p w14:paraId="512A80CA"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669BA7C3" w14:textId="77777777" w:rsidR="006A1CE4" w:rsidRPr="00E67E0D" w:rsidRDefault="006A1CE4" w:rsidP="00E7499B">
      <w:pPr>
        <w:pStyle w:val="PL"/>
        <w:spacing w:line="0" w:lineRule="atLeast"/>
        <w:rPr>
          <w:noProof w:val="0"/>
          <w:snapToGrid w:val="0"/>
        </w:rPr>
      </w:pPr>
      <w:r w:rsidRPr="00E67E0D">
        <w:rPr>
          <w:noProof w:val="0"/>
          <w:snapToGrid w:val="0"/>
        </w:rPr>
        <w:t>}</w:t>
      </w:r>
    </w:p>
    <w:p w14:paraId="7C7FD0A2" w14:textId="77777777" w:rsidR="006A1CE4" w:rsidRPr="00E67E0D" w:rsidRDefault="006A1CE4" w:rsidP="00E7499B">
      <w:pPr>
        <w:pStyle w:val="PL"/>
        <w:spacing w:line="0" w:lineRule="atLeast"/>
        <w:rPr>
          <w:noProof w:val="0"/>
          <w:snapToGrid w:val="0"/>
        </w:rPr>
      </w:pPr>
    </w:p>
    <w:p w14:paraId="4E73CD2A"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ModifyItemModCfm-</w:t>
      </w:r>
      <w:r w:rsidRPr="00E67E0D">
        <w:rPr>
          <w:noProof w:val="0"/>
          <w:snapToGrid w:val="0"/>
        </w:rPr>
        <w:t>ExtIEs NGAP-PROTOCOL-EXTENSION ::= {</w:t>
      </w:r>
    </w:p>
    <w:p w14:paraId="4B9296E7"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51B4032B" w14:textId="77777777" w:rsidR="006A1CE4" w:rsidRPr="00E67E0D" w:rsidRDefault="006A1CE4" w:rsidP="00E7499B">
      <w:pPr>
        <w:pStyle w:val="PL"/>
        <w:spacing w:line="0" w:lineRule="atLeast"/>
        <w:rPr>
          <w:noProof w:val="0"/>
          <w:snapToGrid w:val="0"/>
        </w:rPr>
      </w:pPr>
      <w:r w:rsidRPr="00E67E0D">
        <w:rPr>
          <w:noProof w:val="0"/>
          <w:snapToGrid w:val="0"/>
        </w:rPr>
        <w:t>}</w:t>
      </w:r>
    </w:p>
    <w:p w14:paraId="01EA6E01" w14:textId="77777777" w:rsidR="006A1CE4" w:rsidRPr="00E67E0D" w:rsidRDefault="006A1CE4" w:rsidP="00E7499B">
      <w:pPr>
        <w:pStyle w:val="PL"/>
        <w:rPr>
          <w:noProof w:val="0"/>
          <w:snapToGrid w:val="0"/>
        </w:rPr>
      </w:pPr>
    </w:p>
    <w:p w14:paraId="198AC6A0"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ModifyListModInd</w:t>
      </w:r>
      <w:r w:rsidRPr="00E67E0D">
        <w:rPr>
          <w:noProof w:val="0"/>
          <w:snapToGrid w:val="0"/>
        </w:rPr>
        <w:t xml:space="preserve"> ::= SEQUENCE (SIZE(1..maxnoofPDUSessions)) OF PDUSessionResource</w:t>
      </w:r>
      <w:r w:rsidRPr="00E67E0D">
        <w:rPr>
          <w:noProof w:val="0"/>
        </w:rPr>
        <w:t>ModifyItemModInd</w:t>
      </w:r>
    </w:p>
    <w:p w14:paraId="7BF2ACAF" w14:textId="77777777" w:rsidR="006A1CE4" w:rsidRPr="00E67E0D" w:rsidRDefault="006A1CE4" w:rsidP="00E7499B">
      <w:pPr>
        <w:pStyle w:val="PL"/>
        <w:spacing w:line="0" w:lineRule="atLeast"/>
        <w:rPr>
          <w:noProof w:val="0"/>
          <w:snapToGrid w:val="0"/>
        </w:rPr>
      </w:pPr>
    </w:p>
    <w:p w14:paraId="27D7AE23"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ModifyItemModInd</w:t>
      </w:r>
      <w:r w:rsidRPr="00E67E0D">
        <w:rPr>
          <w:noProof w:val="0"/>
          <w:snapToGrid w:val="0"/>
        </w:rPr>
        <w:t xml:space="preserve"> ::= SEQUENCE {</w:t>
      </w:r>
    </w:p>
    <w:p w14:paraId="1840323C"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noProof w:val="0"/>
        </w:rPr>
        <w:t>pDUSessionID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PDUSessionID,</w:t>
      </w:r>
    </w:p>
    <w:p w14:paraId="71D3E024" w14:textId="77777777" w:rsidR="006A1CE4" w:rsidRPr="00E67E0D" w:rsidRDefault="006A1CE4" w:rsidP="00E7499B">
      <w:pPr>
        <w:pStyle w:val="PL"/>
        <w:spacing w:line="0" w:lineRule="atLeast"/>
        <w:rPr>
          <w:noProof w:val="0"/>
          <w:snapToGrid w:val="0"/>
        </w:rPr>
      </w:pPr>
      <w:r w:rsidRPr="00E67E0D">
        <w:rPr>
          <w:noProof w:val="0"/>
          <w:snapToGrid w:val="0"/>
        </w:rPr>
        <w:tab/>
        <w:t>pDUSessionResource</w:t>
      </w:r>
      <w:r w:rsidRPr="00E67E0D">
        <w:rPr>
          <w:noProof w:val="0"/>
        </w:rPr>
        <w:t>ModifyIndication</w:t>
      </w:r>
      <w:r w:rsidRPr="00E67E0D">
        <w:rPr>
          <w:noProof w:val="0"/>
          <w:snapToGrid w:val="0"/>
        </w:rPr>
        <w:t>Transfer</w:t>
      </w:r>
      <w:r w:rsidRPr="00E67E0D">
        <w:rPr>
          <w:noProof w:val="0"/>
          <w:snapToGrid w:val="0"/>
        </w:rPr>
        <w:tab/>
      </w:r>
      <w:r w:rsidRPr="00E67E0D">
        <w:rPr>
          <w:noProof w:val="0"/>
          <w:snapToGrid w:val="0"/>
        </w:rPr>
        <w:tab/>
        <w:t>OCTET STRING (CONTAINING PDUSessionResourceModify</w:t>
      </w:r>
      <w:r w:rsidRPr="00E67E0D">
        <w:rPr>
          <w:noProof w:val="0"/>
        </w:rPr>
        <w:t>Indication</w:t>
      </w:r>
      <w:r w:rsidRPr="00E67E0D">
        <w:rPr>
          <w:noProof w:val="0"/>
          <w:snapToGrid w:val="0"/>
        </w:rPr>
        <w:t>Transfer),</w:t>
      </w:r>
    </w:p>
    <w:p w14:paraId="684AB5B1"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w:t>
      </w:r>
      <w:r w:rsidRPr="00E67E0D">
        <w:rPr>
          <w:noProof w:val="0"/>
        </w:rPr>
        <w:t>ModifyItemModInd-</w:t>
      </w:r>
      <w:r w:rsidRPr="00E67E0D">
        <w:rPr>
          <w:noProof w:val="0"/>
          <w:snapToGrid w:val="0"/>
        </w:rPr>
        <w:t>ExtIEs} }</w:t>
      </w:r>
      <w:r w:rsidRPr="00E67E0D">
        <w:rPr>
          <w:noProof w:val="0"/>
          <w:snapToGrid w:val="0"/>
        </w:rPr>
        <w:tab/>
        <w:t>OPTIONAL,</w:t>
      </w:r>
    </w:p>
    <w:p w14:paraId="152947CE"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6BB47104" w14:textId="77777777" w:rsidR="006A1CE4" w:rsidRPr="00E67E0D" w:rsidRDefault="006A1CE4" w:rsidP="00E7499B">
      <w:pPr>
        <w:pStyle w:val="PL"/>
        <w:spacing w:line="0" w:lineRule="atLeast"/>
        <w:rPr>
          <w:noProof w:val="0"/>
          <w:snapToGrid w:val="0"/>
        </w:rPr>
      </w:pPr>
      <w:r w:rsidRPr="00E67E0D">
        <w:rPr>
          <w:noProof w:val="0"/>
          <w:snapToGrid w:val="0"/>
        </w:rPr>
        <w:t>}</w:t>
      </w:r>
    </w:p>
    <w:p w14:paraId="046095BA" w14:textId="77777777" w:rsidR="006A1CE4" w:rsidRPr="00E67E0D" w:rsidRDefault="006A1CE4" w:rsidP="00E7499B">
      <w:pPr>
        <w:pStyle w:val="PL"/>
        <w:spacing w:line="0" w:lineRule="atLeast"/>
        <w:rPr>
          <w:noProof w:val="0"/>
          <w:snapToGrid w:val="0"/>
        </w:rPr>
      </w:pPr>
    </w:p>
    <w:p w14:paraId="085CAA02"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ModifyItemModInd-</w:t>
      </w:r>
      <w:r w:rsidRPr="00E67E0D">
        <w:rPr>
          <w:noProof w:val="0"/>
          <w:snapToGrid w:val="0"/>
        </w:rPr>
        <w:t>ExtIEs NGAP-PROTOCOL-EXTENSION ::= {</w:t>
      </w:r>
    </w:p>
    <w:p w14:paraId="65F2D35C"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2FA358F3" w14:textId="77777777" w:rsidR="006A1CE4" w:rsidRPr="00E67E0D" w:rsidRDefault="006A1CE4" w:rsidP="00E7499B">
      <w:pPr>
        <w:pStyle w:val="PL"/>
        <w:spacing w:line="0" w:lineRule="atLeast"/>
        <w:rPr>
          <w:noProof w:val="0"/>
          <w:snapToGrid w:val="0"/>
        </w:rPr>
      </w:pPr>
      <w:r w:rsidRPr="00E67E0D">
        <w:rPr>
          <w:noProof w:val="0"/>
          <w:snapToGrid w:val="0"/>
        </w:rPr>
        <w:t>}</w:t>
      </w:r>
    </w:p>
    <w:p w14:paraId="289824AA" w14:textId="77777777" w:rsidR="006A1CE4" w:rsidRPr="00E67E0D" w:rsidRDefault="006A1CE4" w:rsidP="00E7499B">
      <w:pPr>
        <w:pStyle w:val="PL"/>
        <w:rPr>
          <w:noProof w:val="0"/>
          <w:snapToGrid w:val="0"/>
        </w:rPr>
      </w:pPr>
    </w:p>
    <w:p w14:paraId="6FC3650C"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ModifyListModReq</w:t>
      </w:r>
      <w:r w:rsidRPr="00E67E0D">
        <w:rPr>
          <w:noProof w:val="0"/>
          <w:snapToGrid w:val="0"/>
        </w:rPr>
        <w:t xml:space="preserve"> ::= SEQUENCE (SIZE(1..maxnoofPDUSessions)) OF PDUSessionResource</w:t>
      </w:r>
      <w:r w:rsidRPr="00E67E0D">
        <w:rPr>
          <w:noProof w:val="0"/>
        </w:rPr>
        <w:t>ModifyItemModReq</w:t>
      </w:r>
    </w:p>
    <w:p w14:paraId="36086EA7" w14:textId="77777777" w:rsidR="006A1CE4" w:rsidRPr="00E67E0D" w:rsidRDefault="006A1CE4" w:rsidP="00E7499B">
      <w:pPr>
        <w:pStyle w:val="PL"/>
        <w:spacing w:line="0" w:lineRule="atLeast"/>
        <w:rPr>
          <w:noProof w:val="0"/>
          <w:snapToGrid w:val="0"/>
        </w:rPr>
      </w:pPr>
    </w:p>
    <w:p w14:paraId="7C89C8B8"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ModifyItemModReq</w:t>
      </w:r>
      <w:r w:rsidRPr="00E67E0D">
        <w:rPr>
          <w:noProof w:val="0"/>
          <w:snapToGrid w:val="0"/>
        </w:rPr>
        <w:t xml:space="preserve"> ::= SEQUENCE {</w:t>
      </w:r>
    </w:p>
    <w:p w14:paraId="4CE622B2"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noProof w:val="0"/>
        </w:rPr>
        <w:t>pDUSessionID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PDUSessionID,</w:t>
      </w:r>
    </w:p>
    <w:p w14:paraId="33CDD737" w14:textId="77777777" w:rsidR="006A1CE4" w:rsidRPr="00E67E0D" w:rsidRDefault="006A1CE4" w:rsidP="00E7499B">
      <w:pPr>
        <w:pStyle w:val="PL"/>
        <w:spacing w:line="0" w:lineRule="atLeast"/>
        <w:rPr>
          <w:rFonts w:eastAsia="SimSun"/>
          <w:noProof w:val="0"/>
          <w:snapToGrid w:val="0"/>
          <w:lang w:eastAsia="zh-CN"/>
        </w:rPr>
      </w:pPr>
      <w:r w:rsidRPr="00E67E0D">
        <w:rPr>
          <w:rFonts w:eastAsia="SimSun"/>
          <w:noProof w:val="0"/>
          <w:snapToGrid w:val="0"/>
          <w:lang w:eastAsia="zh-CN"/>
        </w:rPr>
        <w:tab/>
        <w:t>nAS-PDU</w:t>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t>NAS-PDU</w:t>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t>OPTIONAL,</w:t>
      </w:r>
    </w:p>
    <w:p w14:paraId="7AC61691" w14:textId="77777777" w:rsidR="006A1CE4" w:rsidRPr="00E67E0D" w:rsidRDefault="006A1CE4" w:rsidP="00E7499B">
      <w:pPr>
        <w:pStyle w:val="PL"/>
        <w:spacing w:line="0" w:lineRule="atLeast"/>
        <w:rPr>
          <w:noProof w:val="0"/>
          <w:snapToGrid w:val="0"/>
        </w:rPr>
      </w:pPr>
      <w:r w:rsidRPr="00E67E0D">
        <w:rPr>
          <w:noProof w:val="0"/>
          <w:snapToGrid w:val="0"/>
        </w:rPr>
        <w:tab/>
        <w:t>pDUSessionResourceModifyRequestTransfer</w:t>
      </w:r>
      <w:r w:rsidRPr="00E67E0D">
        <w:rPr>
          <w:noProof w:val="0"/>
          <w:snapToGrid w:val="0"/>
        </w:rPr>
        <w:tab/>
      </w:r>
      <w:r w:rsidRPr="00E67E0D">
        <w:rPr>
          <w:noProof w:val="0"/>
          <w:snapToGrid w:val="0"/>
        </w:rPr>
        <w:tab/>
        <w:t>OCTET STRING (CONTAINING PDUSessionResourceModifyRequestTransfer),</w:t>
      </w:r>
    </w:p>
    <w:p w14:paraId="1C5CC4B8"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w:t>
      </w:r>
      <w:r w:rsidRPr="00E67E0D">
        <w:rPr>
          <w:noProof w:val="0"/>
        </w:rPr>
        <w:t>ModifyItemModReq-</w:t>
      </w:r>
      <w:r w:rsidRPr="00E67E0D">
        <w:rPr>
          <w:noProof w:val="0"/>
          <w:snapToGrid w:val="0"/>
        </w:rPr>
        <w:t>ExtIEs} }</w:t>
      </w:r>
      <w:r w:rsidRPr="00E67E0D">
        <w:rPr>
          <w:noProof w:val="0"/>
          <w:snapToGrid w:val="0"/>
        </w:rPr>
        <w:tab/>
        <w:t>OPTIONAL,</w:t>
      </w:r>
    </w:p>
    <w:p w14:paraId="2DF38D0E"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73770D20" w14:textId="77777777" w:rsidR="006A1CE4" w:rsidRPr="00E67E0D" w:rsidRDefault="006A1CE4" w:rsidP="00E7499B">
      <w:pPr>
        <w:pStyle w:val="PL"/>
        <w:spacing w:line="0" w:lineRule="atLeast"/>
        <w:rPr>
          <w:noProof w:val="0"/>
          <w:snapToGrid w:val="0"/>
        </w:rPr>
      </w:pPr>
      <w:r w:rsidRPr="00E67E0D">
        <w:rPr>
          <w:noProof w:val="0"/>
          <w:snapToGrid w:val="0"/>
        </w:rPr>
        <w:t>}</w:t>
      </w:r>
    </w:p>
    <w:p w14:paraId="393F89EC" w14:textId="77777777" w:rsidR="006A1CE4" w:rsidRPr="00E67E0D" w:rsidRDefault="006A1CE4" w:rsidP="00E7499B">
      <w:pPr>
        <w:pStyle w:val="PL"/>
        <w:spacing w:line="0" w:lineRule="atLeast"/>
        <w:rPr>
          <w:noProof w:val="0"/>
          <w:snapToGrid w:val="0"/>
        </w:rPr>
      </w:pPr>
    </w:p>
    <w:p w14:paraId="559B01F8"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ModifyItemModReq-</w:t>
      </w:r>
      <w:r w:rsidRPr="00E67E0D">
        <w:rPr>
          <w:noProof w:val="0"/>
          <w:snapToGrid w:val="0"/>
        </w:rPr>
        <w:t>ExtIEs NGAP-PROTOCOL-EXTENSION ::= {</w:t>
      </w:r>
    </w:p>
    <w:p w14:paraId="36A75BC3"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4D782B6B" w14:textId="77777777" w:rsidR="006A1CE4" w:rsidRPr="00E67E0D" w:rsidRDefault="006A1CE4" w:rsidP="00E7499B">
      <w:pPr>
        <w:pStyle w:val="PL"/>
        <w:spacing w:line="0" w:lineRule="atLeast"/>
        <w:rPr>
          <w:noProof w:val="0"/>
          <w:snapToGrid w:val="0"/>
        </w:rPr>
      </w:pPr>
      <w:r w:rsidRPr="00E67E0D">
        <w:rPr>
          <w:noProof w:val="0"/>
          <w:snapToGrid w:val="0"/>
        </w:rPr>
        <w:t>}</w:t>
      </w:r>
    </w:p>
    <w:p w14:paraId="16269113" w14:textId="77777777" w:rsidR="006A1CE4" w:rsidRPr="00E67E0D" w:rsidRDefault="006A1CE4" w:rsidP="00E7499B">
      <w:pPr>
        <w:pStyle w:val="PL"/>
        <w:rPr>
          <w:noProof w:val="0"/>
          <w:snapToGrid w:val="0"/>
        </w:rPr>
      </w:pPr>
    </w:p>
    <w:p w14:paraId="60983A47"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ModifyListModRes</w:t>
      </w:r>
      <w:r w:rsidRPr="00E67E0D">
        <w:rPr>
          <w:noProof w:val="0"/>
          <w:snapToGrid w:val="0"/>
        </w:rPr>
        <w:t xml:space="preserve"> ::= SEQUENCE (SIZE(1..maxnoofPDUSessions)) OF PDUSessionResource</w:t>
      </w:r>
      <w:r w:rsidRPr="00E67E0D">
        <w:rPr>
          <w:noProof w:val="0"/>
        </w:rPr>
        <w:t>ModifyItemModRes</w:t>
      </w:r>
    </w:p>
    <w:p w14:paraId="4B008E5C" w14:textId="77777777" w:rsidR="006A1CE4" w:rsidRPr="00E67E0D" w:rsidRDefault="006A1CE4" w:rsidP="00E7499B">
      <w:pPr>
        <w:pStyle w:val="PL"/>
        <w:spacing w:line="0" w:lineRule="atLeast"/>
        <w:rPr>
          <w:noProof w:val="0"/>
          <w:snapToGrid w:val="0"/>
        </w:rPr>
      </w:pPr>
    </w:p>
    <w:p w14:paraId="6F622DB8"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ModifyItemModRes</w:t>
      </w:r>
      <w:r w:rsidRPr="00E67E0D">
        <w:rPr>
          <w:noProof w:val="0"/>
          <w:snapToGrid w:val="0"/>
        </w:rPr>
        <w:t xml:space="preserve"> ::= SEQUENCE {</w:t>
      </w:r>
    </w:p>
    <w:p w14:paraId="2480E4EE"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noProof w:val="0"/>
        </w:rPr>
        <w:t>pDUSessionID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PDUSessionID,</w:t>
      </w:r>
    </w:p>
    <w:p w14:paraId="7FDB4650" w14:textId="5BDCF3C3" w:rsidR="006A1CE4" w:rsidRPr="00E67E0D" w:rsidRDefault="006A1CE4" w:rsidP="00E7499B">
      <w:pPr>
        <w:pStyle w:val="PL"/>
        <w:spacing w:line="0" w:lineRule="atLeast"/>
        <w:rPr>
          <w:noProof w:val="0"/>
          <w:snapToGrid w:val="0"/>
        </w:rPr>
      </w:pPr>
      <w:r w:rsidRPr="00E67E0D">
        <w:rPr>
          <w:noProof w:val="0"/>
          <w:snapToGrid w:val="0"/>
        </w:rPr>
        <w:tab/>
        <w:t>pDUSessionResourceModifyResponseTransfer</w:t>
      </w:r>
      <w:r w:rsidRPr="00E67E0D">
        <w:rPr>
          <w:noProof w:val="0"/>
          <w:snapToGrid w:val="0"/>
        </w:rPr>
        <w:tab/>
      </w:r>
      <w:r w:rsidRPr="00E67E0D">
        <w:rPr>
          <w:noProof w:val="0"/>
          <w:snapToGrid w:val="0"/>
        </w:rPr>
        <w:tab/>
        <w:t>OCTET STRING (CONTAINING PDUSessionResourceModifyResponseTransfer</w:t>
      </w:r>
      <w:del w:id="6765" w:author="Issam" w:date="2019-02-12T23:38:00Z">
        <w:r w:rsidR="00AE297A" w:rsidRPr="00FF6A95">
          <w:rPr>
            <w:noProof w:val="0"/>
            <w:snapToGrid w:val="0"/>
          </w:rPr>
          <w:delText>),</w:delText>
        </w:r>
      </w:del>
      <w:ins w:id="6766" w:author="Issam" w:date="2019-02-12T23:38:00Z">
        <w:r w:rsidRPr="00E67E0D">
          <w:rPr>
            <w:noProof w:val="0"/>
            <w:snapToGrid w:val="0"/>
          </w:rPr>
          <w:t>)</w:t>
        </w:r>
        <w:r w:rsidRPr="00E67E0D">
          <w:rPr>
            <w:noProof w:val="0"/>
            <w:snapToGrid w:val="0"/>
          </w:rPr>
          <w:tab/>
        </w:r>
        <w:r w:rsidRPr="00E67E0D">
          <w:rPr>
            <w:noProof w:val="0"/>
            <w:snapToGrid w:val="0"/>
          </w:rPr>
          <w:tab/>
          <w:t>OPTIONAL,</w:t>
        </w:r>
      </w:ins>
    </w:p>
    <w:p w14:paraId="1A2572AF"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w:t>
      </w:r>
      <w:r w:rsidRPr="00E67E0D">
        <w:rPr>
          <w:noProof w:val="0"/>
        </w:rPr>
        <w:t>ModifyItemModRes-</w:t>
      </w:r>
      <w:r w:rsidRPr="00E67E0D">
        <w:rPr>
          <w:noProof w:val="0"/>
          <w:snapToGrid w:val="0"/>
        </w:rPr>
        <w:t>ExtIEs} }</w:t>
      </w:r>
      <w:r w:rsidRPr="00E67E0D">
        <w:rPr>
          <w:noProof w:val="0"/>
          <w:snapToGrid w:val="0"/>
        </w:rPr>
        <w:tab/>
        <w:t>OPTIONAL,</w:t>
      </w:r>
    </w:p>
    <w:p w14:paraId="29AD74B9"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7E63AC2E" w14:textId="77777777" w:rsidR="006A1CE4" w:rsidRPr="00E67E0D" w:rsidRDefault="006A1CE4" w:rsidP="00E7499B">
      <w:pPr>
        <w:pStyle w:val="PL"/>
        <w:spacing w:line="0" w:lineRule="atLeast"/>
        <w:rPr>
          <w:noProof w:val="0"/>
          <w:snapToGrid w:val="0"/>
        </w:rPr>
      </w:pPr>
      <w:r w:rsidRPr="00E67E0D">
        <w:rPr>
          <w:noProof w:val="0"/>
          <w:snapToGrid w:val="0"/>
        </w:rPr>
        <w:t>}</w:t>
      </w:r>
    </w:p>
    <w:p w14:paraId="50D14BC8" w14:textId="77777777" w:rsidR="006A1CE4" w:rsidRPr="00E67E0D" w:rsidRDefault="006A1CE4" w:rsidP="00E7499B">
      <w:pPr>
        <w:pStyle w:val="PL"/>
        <w:spacing w:line="0" w:lineRule="atLeast"/>
        <w:rPr>
          <w:noProof w:val="0"/>
          <w:snapToGrid w:val="0"/>
        </w:rPr>
      </w:pPr>
    </w:p>
    <w:p w14:paraId="0855273A"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ModifyItemModRes-</w:t>
      </w:r>
      <w:r w:rsidRPr="00E67E0D">
        <w:rPr>
          <w:noProof w:val="0"/>
          <w:snapToGrid w:val="0"/>
        </w:rPr>
        <w:t>ExtIEs NGAP-PROTOCOL-EXTENSION ::= {</w:t>
      </w:r>
    </w:p>
    <w:p w14:paraId="45CEA14E"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230F00E2" w14:textId="77777777" w:rsidR="006A1CE4" w:rsidRPr="00E67E0D" w:rsidRDefault="006A1CE4" w:rsidP="00E7499B">
      <w:pPr>
        <w:pStyle w:val="PL"/>
        <w:spacing w:line="0" w:lineRule="atLeast"/>
        <w:rPr>
          <w:noProof w:val="0"/>
          <w:snapToGrid w:val="0"/>
        </w:rPr>
      </w:pPr>
      <w:r w:rsidRPr="00E67E0D">
        <w:rPr>
          <w:noProof w:val="0"/>
          <w:snapToGrid w:val="0"/>
        </w:rPr>
        <w:t>}</w:t>
      </w:r>
    </w:p>
    <w:p w14:paraId="11A1A5E3" w14:textId="77777777" w:rsidR="006A1CE4" w:rsidRPr="00E67E0D" w:rsidRDefault="006A1CE4" w:rsidP="00E7499B">
      <w:pPr>
        <w:pStyle w:val="PL"/>
        <w:spacing w:line="0" w:lineRule="atLeast"/>
        <w:rPr>
          <w:noProof w:val="0"/>
          <w:snapToGrid w:val="0"/>
        </w:rPr>
      </w:pPr>
    </w:p>
    <w:p w14:paraId="0165A965" w14:textId="77777777" w:rsidR="006A1CE4" w:rsidRPr="00E67E0D" w:rsidRDefault="006A1CE4" w:rsidP="00E7499B">
      <w:pPr>
        <w:pStyle w:val="PL"/>
        <w:rPr>
          <w:noProof w:val="0"/>
          <w:snapToGrid w:val="0"/>
        </w:rPr>
      </w:pPr>
      <w:r w:rsidRPr="00E67E0D">
        <w:rPr>
          <w:noProof w:val="0"/>
          <w:snapToGrid w:val="0"/>
        </w:rPr>
        <w:t>PDUSessionResourceModifyUnsuccessfulTransfer ::= SEQUENCE {</w:t>
      </w:r>
    </w:p>
    <w:p w14:paraId="34203673" w14:textId="77777777" w:rsidR="006A1CE4" w:rsidRPr="00E67E0D" w:rsidRDefault="006A1CE4" w:rsidP="00E7499B">
      <w:pPr>
        <w:pStyle w:val="PL"/>
        <w:rPr>
          <w:noProof w:val="0"/>
          <w:snapToGrid w:val="0"/>
        </w:rPr>
      </w:pPr>
      <w:r w:rsidRPr="00E67E0D">
        <w:rPr>
          <w:noProof w:val="0"/>
          <w:snapToGrid w:val="0"/>
        </w:rPr>
        <w:tab/>
        <w:t>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ins w:id="6767" w:author="Issam" w:date="2019-02-12T23:38:00Z">
        <w:r w:rsidRPr="00E67E0D">
          <w:rPr>
            <w:noProof w:val="0"/>
            <w:snapToGrid w:val="0"/>
          </w:rPr>
          <w:tab/>
        </w:r>
        <w:r w:rsidRPr="00E67E0D">
          <w:rPr>
            <w:noProof w:val="0"/>
            <w:snapToGrid w:val="0"/>
          </w:rPr>
          <w:tab/>
        </w:r>
      </w:ins>
      <w:r w:rsidRPr="00E67E0D">
        <w:rPr>
          <w:noProof w:val="0"/>
          <w:snapToGrid w:val="0"/>
        </w:rPr>
        <w:t>Cause,</w:t>
      </w:r>
    </w:p>
    <w:p w14:paraId="52D59A71" w14:textId="77777777" w:rsidR="006A1CE4" w:rsidRPr="00E67E0D" w:rsidRDefault="006A1CE4" w:rsidP="00E7499B">
      <w:pPr>
        <w:pStyle w:val="PL"/>
        <w:rPr>
          <w:ins w:id="6768" w:author="Issam" w:date="2019-02-12T23:38:00Z"/>
          <w:noProof w:val="0"/>
          <w:snapToGrid w:val="0"/>
        </w:rPr>
      </w:pPr>
      <w:ins w:id="6769" w:author="Issam" w:date="2019-02-12T23:38:00Z">
        <w:r w:rsidRPr="00E67E0D">
          <w:rPr>
            <w:noProof w:val="0"/>
            <w:snapToGrid w:val="0"/>
          </w:rPr>
          <w:tab/>
          <w:t>criticalityDiagnostics</w:t>
        </w:r>
        <w:r w:rsidRPr="00E67E0D">
          <w:rPr>
            <w:noProof w:val="0"/>
            <w:snapToGrid w:val="0"/>
          </w:rPr>
          <w:tab/>
        </w:r>
        <w:r w:rsidRPr="00E67E0D">
          <w:rPr>
            <w:noProof w:val="0"/>
            <w:snapToGrid w:val="0"/>
          </w:rPr>
          <w:tab/>
          <w:t>CriticalityDiagnostics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ins>
    </w:p>
    <w:p w14:paraId="6792BD06"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{PDUSessionResourceModifyUnsuccessfulTransfer-ExtIEs} }</w:t>
      </w:r>
      <w:r w:rsidRPr="00E67E0D">
        <w:rPr>
          <w:noProof w:val="0"/>
          <w:snapToGrid w:val="0"/>
        </w:rPr>
        <w:tab/>
        <w:t>OPTIONAL,</w:t>
      </w:r>
    </w:p>
    <w:p w14:paraId="036A7AC8" w14:textId="77777777" w:rsidR="006A1CE4" w:rsidRPr="00E67E0D" w:rsidRDefault="006A1CE4" w:rsidP="00E7499B">
      <w:pPr>
        <w:pStyle w:val="PL"/>
        <w:rPr>
          <w:noProof w:val="0"/>
          <w:snapToGrid w:val="0"/>
        </w:rPr>
      </w:pPr>
      <w:r w:rsidRPr="00E67E0D">
        <w:rPr>
          <w:noProof w:val="0"/>
          <w:snapToGrid w:val="0"/>
        </w:rPr>
        <w:tab/>
        <w:t>...</w:t>
      </w:r>
    </w:p>
    <w:p w14:paraId="26F4F7D7" w14:textId="77777777" w:rsidR="006A1CE4" w:rsidRPr="00E67E0D" w:rsidRDefault="006A1CE4" w:rsidP="00E7499B">
      <w:pPr>
        <w:pStyle w:val="PL"/>
        <w:rPr>
          <w:noProof w:val="0"/>
          <w:snapToGrid w:val="0"/>
        </w:rPr>
      </w:pPr>
      <w:r w:rsidRPr="00E67E0D">
        <w:rPr>
          <w:noProof w:val="0"/>
          <w:snapToGrid w:val="0"/>
        </w:rPr>
        <w:t>}</w:t>
      </w:r>
    </w:p>
    <w:p w14:paraId="1ED4BAE4" w14:textId="77777777" w:rsidR="006A1CE4" w:rsidRPr="00E67E0D" w:rsidRDefault="006A1CE4" w:rsidP="00E7499B">
      <w:pPr>
        <w:pStyle w:val="PL"/>
        <w:rPr>
          <w:noProof w:val="0"/>
          <w:snapToGrid w:val="0"/>
        </w:rPr>
      </w:pPr>
    </w:p>
    <w:p w14:paraId="621270C0" w14:textId="77777777" w:rsidR="006A1CE4" w:rsidRPr="00E67E0D" w:rsidRDefault="006A1CE4" w:rsidP="00E7499B">
      <w:pPr>
        <w:pStyle w:val="PL"/>
        <w:rPr>
          <w:noProof w:val="0"/>
          <w:snapToGrid w:val="0"/>
        </w:rPr>
      </w:pPr>
      <w:r w:rsidRPr="00E67E0D">
        <w:rPr>
          <w:noProof w:val="0"/>
          <w:snapToGrid w:val="0"/>
        </w:rPr>
        <w:t>PDUSessionResourceModifyUnsuccessfulTransfer-ExtIEs NGAP-PROTOCOL-EXTENSION ::= {</w:t>
      </w:r>
    </w:p>
    <w:p w14:paraId="787C713B" w14:textId="77777777" w:rsidR="006A1CE4" w:rsidRPr="00E67E0D" w:rsidRDefault="006A1CE4" w:rsidP="00E7499B">
      <w:pPr>
        <w:pStyle w:val="PL"/>
        <w:rPr>
          <w:noProof w:val="0"/>
          <w:snapToGrid w:val="0"/>
        </w:rPr>
      </w:pPr>
      <w:r w:rsidRPr="00E67E0D">
        <w:rPr>
          <w:noProof w:val="0"/>
          <w:snapToGrid w:val="0"/>
        </w:rPr>
        <w:tab/>
        <w:t>...</w:t>
      </w:r>
    </w:p>
    <w:p w14:paraId="5910CB75" w14:textId="77777777" w:rsidR="006A1CE4" w:rsidRPr="00E67E0D" w:rsidRDefault="006A1CE4" w:rsidP="00E7499B">
      <w:pPr>
        <w:pStyle w:val="PL"/>
        <w:rPr>
          <w:noProof w:val="0"/>
          <w:snapToGrid w:val="0"/>
        </w:rPr>
      </w:pPr>
      <w:r w:rsidRPr="00E67E0D">
        <w:rPr>
          <w:noProof w:val="0"/>
          <w:snapToGrid w:val="0"/>
        </w:rPr>
        <w:t>}</w:t>
      </w:r>
    </w:p>
    <w:p w14:paraId="745A3E6A" w14:textId="77777777" w:rsidR="006A1CE4" w:rsidRPr="00E67E0D" w:rsidRDefault="006A1CE4" w:rsidP="00E7499B">
      <w:pPr>
        <w:pStyle w:val="PL"/>
        <w:rPr>
          <w:noProof w:val="0"/>
          <w:snapToGrid w:val="0"/>
        </w:rPr>
      </w:pPr>
    </w:p>
    <w:p w14:paraId="45194C76"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NotifyList</w:t>
      </w:r>
      <w:r w:rsidRPr="00E67E0D">
        <w:rPr>
          <w:noProof w:val="0"/>
          <w:snapToGrid w:val="0"/>
        </w:rPr>
        <w:t xml:space="preserve"> ::= SEQUENCE (SIZE(1..maxnoofPDUSessions)) OF PDUSessionResource</w:t>
      </w:r>
      <w:r w:rsidRPr="00E67E0D">
        <w:rPr>
          <w:noProof w:val="0"/>
        </w:rPr>
        <w:t>NotifyItem</w:t>
      </w:r>
    </w:p>
    <w:p w14:paraId="769730B1" w14:textId="77777777" w:rsidR="006A1CE4" w:rsidRPr="00E67E0D" w:rsidRDefault="006A1CE4" w:rsidP="00E7499B">
      <w:pPr>
        <w:pStyle w:val="PL"/>
        <w:spacing w:line="0" w:lineRule="atLeast"/>
        <w:rPr>
          <w:noProof w:val="0"/>
          <w:snapToGrid w:val="0"/>
        </w:rPr>
      </w:pPr>
    </w:p>
    <w:p w14:paraId="2133F0BC"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NotifyItem</w:t>
      </w:r>
      <w:r w:rsidRPr="00E67E0D">
        <w:rPr>
          <w:noProof w:val="0"/>
          <w:snapToGrid w:val="0"/>
        </w:rPr>
        <w:t xml:space="preserve"> ::= SEQUENCE {</w:t>
      </w:r>
    </w:p>
    <w:p w14:paraId="60A72EA4"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noProof w:val="0"/>
        </w:rPr>
        <w:t>pDUSessionID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PDUSessionID,</w:t>
      </w:r>
    </w:p>
    <w:p w14:paraId="08B53B53" w14:textId="77777777" w:rsidR="006A1CE4" w:rsidRPr="00E67E0D" w:rsidRDefault="006A1CE4" w:rsidP="00E7499B">
      <w:pPr>
        <w:pStyle w:val="PL"/>
        <w:spacing w:line="0" w:lineRule="atLeast"/>
        <w:rPr>
          <w:noProof w:val="0"/>
          <w:snapToGrid w:val="0"/>
        </w:rPr>
      </w:pPr>
      <w:r w:rsidRPr="00E67E0D">
        <w:rPr>
          <w:noProof w:val="0"/>
          <w:snapToGrid w:val="0"/>
        </w:rPr>
        <w:tab/>
        <w:t>pDUSessionResource</w:t>
      </w:r>
      <w:r w:rsidRPr="00E67E0D">
        <w:rPr>
          <w:noProof w:val="0"/>
        </w:rPr>
        <w:t>Notify</w:t>
      </w:r>
      <w:r w:rsidRPr="00E67E0D">
        <w:rPr>
          <w:noProof w:val="0"/>
          <w:snapToGrid w:val="0"/>
        </w:rPr>
        <w:t>Transfer</w:t>
      </w:r>
      <w:r w:rsidRPr="00E67E0D">
        <w:rPr>
          <w:noProof w:val="0"/>
          <w:snapToGrid w:val="0"/>
        </w:rPr>
        <w:tab/>
        <w:t>OCTET STRING (CONTAINING PDUSessionResourceNotifyTransfer),</w:t>
      </w:r>
    </w:p>
    <w:p w14:paraId="2BB1884A"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w:t>
      </w:r>
      <w:r w:rsidRPr="00E67E0D">
        <w:rPr>
          <w:noProof w:val="0"/>
        </w:rPr>
        <w:t>NotifyItem-</w:t>
      </w:r>
      <w:r w:rsidRPr="00E67E0D">
        <w:rPr>
          <w:noProof w:val="0"/>
          <w:snapToGrid w:val="0"/>
        </w:rPr>
        <w:t>ExtIEs} }</w:t>
      </w:r>
      <w:r w:rsidRPr="00E67E0D">
        <w:rPr>
          <w:noProof w:val="0"/>
          <w:snapToGrid w:val="0"/>
        </w:rPr>
        <w:tab/>
        <w:t>OPTIONAL,</w:t>
      </w:r>
    </w:p>
    <w:p w14:paraId="54C64E02"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56AB755F" w14:textId="77777777" w:rsidR="006A1CE4" w:rsidRPr="00E67E0D" w:rsidRDefault="006A1CE4" w:rsidP="00E7499B">
      <w:pPr>
        <w:pStyle w:val="PL"/>
        <w:spacing w:line="0" w:lineRule="atLeast"/>
        <w:rPr>
          <w:noProof w:val="0"/>
          <w:snapToGrid w:val="0"/>
        </w:rPr>
      </w:pPr>
      <w:r w:rsidRPr="00E67E0D">
        <w:rPr>
          <w:noProof w:val="0"/>
          <w:snapToGrid w:val="0"/>
        </w:rPr>
        <w:t>}</w:t>
      </w:r>
    </w:p>
    <w:p w14:paraId="0AC2A4C4" w14:textId="77777777" w:rsidR="006A1CE4" w:rsidRPr="00E67E0D" w:rsidRDefault="006A1CE4" w:rsidP="00E7499B">
      <w:pPr>
        <w:pStyle w:val="PL"/>
        <w:spacing w:line="0" w:lineRule="atLeast"/>
        <w:rPr>
          <w:noProof w:val="0"/>
          <w:snapToGrid w:val="0"/>
        </w:rPr>
      </w:pPr>
    </w:p>
    <w:p w14:paraId="6837B237"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NotifyItem-</w:t>
      </w:r>
      <w:r w:rsidRPr="00E67E0D">
        <w:rPr>
          <w:noProof w:val="0"/>
          <w:snapToGrid w:val="0"/>
        </w:rPr>
        <w:t>ExtIEs NGAP-PROTOCOL-EXTENSION ::= {</w:t>
      </w:r>
    </w:p>
    <w:p w14:paraId="3BBCDEF8"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57C294A7" w14:textId="77777777" w:rsidR="006A1CE4" w:rsidRPr="00E67E0D" w:rsidRDefault="006A1CE4" w:rsidP="00E7499B">
      <w:pPr>
        <w:pStyle w:val="PL"/>
        <w:spacing w:line="0" w:lineRule="atLeast"/>
        <w:rPr>
          <w:noProof w:val="0"/>
          <w:snapToGrid w:val="0"/>
        </w:rPr>
      </w:pPr>
      <w:r w:rsidRPr="00E67E0D">
        <w:rPr>
          <w:noProof w:val="0"/>
          <w:snapToGrid w:val="0"/>
        </w:rPr>
        <w:t>}</w:t>
      </w:r>
    </w:p>
    <w:p w14:paraId="5ECDAC39" w14:textId="77777777" w:rsidR="006A1CE4" w:rsidRPr="00E67E0D" w:rsidRDefault="006A1CE4" w:rsidP="00E7499B">
      <w:pPr>
        <w:pStyle w:val="PL"/>
        <w:rPr>
          <w:noProof w:val="0"/>
          <w:snapToGrid w:val="0"/>
        </w:rPr>
      </w:pPr>
    </w:p>
    <w:p w14:paraId="1354F395" w14:textId="77777777" w:rsidR="006A1CE4" w:rsidRPr="00E67E0D" w:rsidRDefault="006A1CE4" w:rsidP="00E7499B">
      <w:pPr>
        <w:pStyle w:val="PL"/>
        <w:rPr>
          <w:noProof w:val="0"/>
          <w:snapToGrid w:val="0"/>
        </w:rPr>
      </w:pPr>
      <w:r w:rsidRPr="00E67E0D">
        <w:rPr>
          <w:noProof w:val="0"/>
          <w:snapToGrid w:val="0"/>
        </w:rPr>
        <w:t>PDUSessionResourceNotifyReleasedTransfer ::= SEQUENCE {</w:t>
      </w:r>
    </w:p>
    <w:p w14:paraId="3D114BAF" w14:textId="77777777" w:rsidR="006A1CE4" w:rsidRPr="00E67E0D" w:rsidRDefault="006A1CE4" w:rsidP="00E7499B">
      <w:pPr>
        <w:pStyle w:val="PL"/>
        <w:rPr>
          <w:noProof w:val="0"/>
          <w:snapToGrid w:val="0"/>
        </w:rPr>
      </w:pPr>
      <w:r w:rsidRPr="00E67E0D">
        <w:rPr>
          <w:noProof w:val="0"/>
          <w:snapToGrid w:val="0"/>
        </w:rPr>
        <w:tab/>
        <w:t>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Cause,</w:t>
      </w:r>
    </w:p>
    <w:p w14:paraId="5B914706"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{PDUSessionResourceNotifyReleasedTransfer-ExtIEs} }</w:t>
      </w:r>
      <w:r w:rsidRPr="00E67E0D">
        <w:rPr>
          <w:noProof w:val="0"/>
          <w:snapToGrid w:val="0"/>
        </w:rPr>
        <w:tab/>
        <w:t>OPTIONAL,</w:t>
      </w:r>
    </w:p>
    <w:p w14:paraId="6F5E91D6" w14:textId="77777777" w:rsidR="006A1CE4" w:rsidRPr="00E67E0D" w:rsidRDefault="006A1CE4" w:rsidP="00E7499B">
      <w:pPr>
        <w:pStyle w:val="PL"/>
        <w:rPr>
          <w:noProof w:val="0"/>
          <w:snapToGrid w:val="0"/>
        </w:rPr>
      </w:pPr>
      <w:r w:rsidRPr="00E67E0D">
        <w:rPr>
          <w:noProof w:val="0"/>
          <w:snapToGrid w:val="0"/>
        </w:rPr>
        <w:tab/>
        <w:t>...</w:t>
      </w:r>
    </w:p>
    <w:p w14:paraId="1A0DA4B9" w14:textId="77777777" w:rsidR="006A1CE4" w:rsidRPr="00E67E0D" w:rsidRDefault="006A1CE4" w:rsidP="00E7499B">
      <w:pPr>
        <w:pStyle w:val="PL"/>
        <w:rPr>
          <w:noProof w:val="0"/>
          <w:snapToGrid w:val="0"/>
        </w:rPr>
      </w:pPr>
      <w:r w:rsidRPr="00E67E0D">
        <w:rPr>
          <w:noProof w:val="0"/>
          <w:snapToGrid w:val="0"/>
        </w:rPr>
        <w:t>}</w:t>
      </w:r>
    </w:p>
    <w:p w14:paraId="187508ED" w14:textId="77777777" w:rsidR="006A1CE4" w:rsidRPr="00E67E0D" w:rsidRDefault="006A1CE4" w:rsidP="00E7499B">
      <w:pPr>
        <w:pStyle w:val="PL"/>
        <w:rPr>
          <w:noProof w:val="0"/>
          <w:snapToGrid w:val="0"/>
        </w:rPr>
      </w:pPr>
    </w:p>
    <w:p w14:paraId="5CE43D05" w14:textId="77777777" w:rsidR="006A1CE4" w:rsidRPr="00E67E0D" w:rsidRDefault="006A1CE4" w:rsidP="00E7499B">
      <w:pPr>
        <w:pStyle w:val="PL"/>
        <w:rPr>
          <w:noProof w:val="0"/>
          <w:snapToGrid w:val="0"/>
        </w:rPr>
      </w:pPr>
      <w:r w:rsidRPr="00E67E0D">
        <w:rPr>
          <w:noProof w:val="0"/>
          <w:snapToGrid w:val="0"/>
        </w:rPr>
        <w:t>PDUSessionResourceNotifyReleasedTransfer-ExtIEs NGAP-PROTOCOL-EXTENSION ::= {</w:t>
      </w:r>
    </w:p>
    <w:p w14:paraId="3B05C940" w14:textId="77777777" w:rsidR="006A1CE4" w:rsidRPr="00E67E0D" w:rsidRDefault="006A1CE4" w:rsidP="00E7499B">
      <w:pPr>
        <w:pStyle w:val="PL"/>
        <w:rPr>
          <w:noProof w:val="0"/>
          <w:snapToGrid w:val="0"/>
        </w:rPr>
      </w:pPr>
      <w:r w:rsidRPr="00E67E0D">
        <w:rPr>
          <w:noProof w:val="0"/>
          <w:snapToGrid w:val="0"/>
        </w:rPr>
        <w:tab/>
        <w:t>...</w:t>
      </w:r>
    </w:p>
    <w:p w14:paraId="68066D52" w14:textId="77777777" w:rsidR="006A1CE4" w:rsidRPr="00E67E0D" w:rsidRDefault="006A1CE4" w:rsidP="00E7499B">
      <w:pPr>
        <w:pStyle w:val="PL"/>
        <w:rPr>
          <w:noProof w:val="0"/>
          <w:snapToGrid w:val="0"/>
        </w:rPr>
      </w:pPr>
      <w:r w:rsidRPr="00E67E0D">
        <w:rPr>
          <w:noProof w:val="0"/>
          <w:snapToGrid w:val="0"/>
        </w:rPr>
        <w:t>}</w:t>
      </w:r>
    </w:p>
    <w:p w14:paraId="599CD128" w14:textId="77777777" w:rsidR="006A1CE4" w:rsidRPr="00E67E0D" w:rsidRDefault="006A1CE4" w:rsidP="00E7499B">
      <w:pPr>
        <w:pStyle w:val="PL"/>
        <w:rPr>
          <w:noProof w:val="0"/>
          <w:snapToGrid w:val="0"/>
        </w:rPr>
      </w:pPr>
    </w:p>
    <w:p w14:paraId="7010DAB9" w14:textId="77777777" w:rsidR="006A1CE4" w:rsidRPr="00E67E0D" w:rsidRDefault="006A1CE4" w:rsidP="00E7499B">
      <w:pPr>
        <w:pStyle w:val="PL"/>
        <w:rPr>
          <w:noProof w:val="0"/>
          <w:snapToGrid w:val="0"/>
        </w:rPr>
      </w:pPr>
      <w:r w:rsidRPr="00E67E0D">
        <w:rPr>
          <w:noProof w:val="0"/>
          <w:snapToGrid w:val="0"/>
        </w:rPr>
        <w:t>PDUSessionResourceNotifyTransfer ::= SEQUENCE {</w:t>
      </w:r>
    </w:p>
    <w:p w14:paraId="51A3DA53" w14:textId="77777777" w:rsidR="006A1CE4" w:rsidRPr="00E67E0D" w:rsidRDefault="006A1CE4" w:rsidP="00E7499B">
      <w:pPr>
        <w:pStyle w:val="PL"/>
        <w:rPr>
          <w:noProof w:val="0"/>
          <w:snapToGrid w:val="0"/>
        </w:rPr>
      </w:pPr>
      <w:r w:rsidRPr="00E67E0D">
        <w:rPr>
          <w:noProof w:val="0"/>
          <w:snapToGrid w:val="0"/>
        </w:rPr>
        <w:tab/>
        <w:t>qosFlowNotifyList</w:t>
      </w:r>
      <w:r w:rsidRPr="00E67E0D">
        <w:rPr>
          <w:noProof w:val="0"/>
          <w:snapToGrid w:val="0"/>
        </w:rPr>
        <w:tab/>
      </w:r>
      <w:r w:rsidRPr="00E67E0D">
        <w:rPr>
          <w:noProof w:val="0"/>
          <w:snapToGrid w:val="0"/>
        </w:rPr>
        <w:tab/>
        <w:t>QosFlowNotifyList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15FB8A61" w14:textId="77777777" w:rsidR="006A1CE4" w:rsidRPr="00E67E0D" w:rsidRDefault="006A1CE4" w:rsidP="00E7499B">
      <w:pPr>
        <w:pStyle w:val="PL"/>
        <w:rPr>
          <w:noProof w:val="0"/>
          <w:snapToGrid w:val="0"/>
        </w:rPr>
      </w:pPr>
      <w:r w:rsidRPr="00E67E0D">
        <w:rPr>
          <w:noProof w:val="0"/>
          <w:snapToGrid w:val="0"/>
        </w:rPr>
        <w:tab/>
        <w:t>qosFlowReleasedList</w:t>
      </w:r>
      <w:r w:rsidRPr="00E67E0D">
        <w:rPr>
          <w:noProof w:val="0"/>
          <w:snapToGrid w:val="0"/>
        </w:rPr>
        <w:tab/>
      </w:r>
      <w:r w:rsidRPr="00E67E0D">
        <w:rPr>
          <w:noProof w:val="0"/>
          <w:snapToGrid w:val="0"/>
        </w:rPr>
        <w:tab/>
        <w:t>QosFlowList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6DF8781D"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{PDUSessionResourceNotifyTransfer-ExtIEs} }</w:t>
      </w:r>
      <w:r w:rsidRPr="00E67E0D">
        <w:rPr>
          <w:noProof w:val="0"/>
          <w:snapToGrid w:val="0"/>
        </w:rPr>
        <w:tab/>
        <w:t>OPTIONAL,</w:t>
      </w:r>
    </w:p>
    <w:p w14:paraId="7024D84F" w14:textId="77777777" w:rsidR="006A1CE4" w:rsidRPr="00E67E0D" w:rsidRDefault="006A1CE4" w:rsidP="00E7499B">
      <w:pPr>
        <w:pStyle w:val="PL"/>
        <w:rPr>
          <w:noProof w:val="0"/>
          <w:snapToGrid w:val="0"/>
        </w:rPr>
      </w:pPr>
      <w:r w:rsidRPr="00E67E0D">
        <w:rPr>
          <w:noProof w:val="0"/>
          <w:snapToGrid w:val="0"/>
        </w:rPr>
        <w:tab/>
        <w:t>...</w:t>
      </w:r>
    </w:p>
    <w:p w14:paraId="508B3E91" w14:textId="77777777" w:rsidR="006A1CE4" w:rsidRPr="00E67E0D" w:rsidRDefault="006A1CE4" w:rsidP="00E7499B">
      <w:pPr>
        <w:pStyle w:val="PL"/>
        <w:rPr>
          <w:noProof w:val="0"/>
          <w:snapToGrid w:val="0"/>
        </w:rPr>
      </w:pPr>
      <w:r w:rsidRPr="00E67E0D">
        <w:rPr>
          <w:noProof w:val="0"/>
          <w:snapToGrid w:val="0"/>
        </w:rPr>
        <w:t>}</w:t>
      </w:r>
    </w:p>
    <w:p w14:paraId="08EC21DD" w14:textId="77777777" w:rsidR="006A1CE4" w:rsidRPr="00E67E0D" w:rsidRDefault="006A1CE4" w:rsidP="00E7499B">
      <w:pPr>
        <w:pStyle w:val="PL"/>
        <w:rPr>
          <w:noProof w:val="0"/>
          <w:snapToGrid w:val="0"/>
        </w:rPr>
      </w:pPr>
    </w:p>
    <w:p w14:paraId="65DBBEF3" w14:textId="77777777" w:rsidR="006A1CE4" w:rsidRPr="00E67E0D" w:rsidRDefault="006A1CE4" w:rsidP="00E7499B">
      <w:pPr>
        <w:pStyle w:val="PL"/>
        <w:rPr>
          <w:noProof w:val="0"/>
          <w:snapToGrid w:val="0"/>
        </w:rPr>
      </w:pPr>
      <w:r w:rsidRPr="00E67E0D">
        <w:rPr>
          <w:noProof w:val="0"/>
          <w:snapToGrid w:val="0"/>
        </w:rPr>
        <w:t>PDUSessionResourceNotifyTransfer-ExtIEs NGAP-PROTOCOL-EXTENSION ::= {</w:t>
      </w:r>
    </w:p>
    <w:p w14:paraId="3A395BCD" w14:textId="77777777" w:rsidR="006A1CE4" w:rsidRPr="00E67E0D" w:rsidRDefault="006A1CE4" w:rsidP="00E7499B">
      <w:pPr>
        <w:pStyle w:val="PL"/>
        <w:rPr>
          <w:noProof w:val="0"/>
          <w:snapToGrid w:val="0"/>
        </w:rPr>
      </w:pPr>
      <w:r w:rsidRPr="00E67E0D">
        <w:rPr>
          <w:noProof w:val="0"/>
          <w:snapToGrid w:val="0"/>
        </w:rPr>
        <w:tab/>
        <w:t>...</w:t>
      </w:r>
    </w:p>
    <w:p w14:paraId="4583940D" w14:textId="77777777" w:rsidR="006A1CE4" w:rsidRPr="00E67E0D" w:rsidRDefault="006A1CE4" w:rsidP="00E7499B">
      <w:pPr>
        <w:pStyle w:val="PL"/>
        <w:rPr>
          <w:noProof w:val="0"/>
          <w:snapToGrid w:val="0"/>
        </w:rPr>
      </w:pPr>
      <w:r w:rsidRPr="00E67E0D">
        <w:rPr>
          <w:noProof w:val="0"/>
          <w:snapToGrid w:val="0"/>
        </w:rPr>
        <w:t>}</w:t>
      </w:r>
    </w:p>
    <w:p w14:paraId="63D382A0" w14:textId="77777777" w:rsidR="006A1CE4" w:rsidRPr="00E67E0D" w:rsidRDefault="006A1CE4" w:rsidP="00E7499B">
      <w:pPr>
        <w:pStyle w:val="PL"/>
        <w:rPr>
          <w:noProof w:val="0"/>
          <w:snapToGrid w:val="0"/>
        </w:rPr>
      </w:pPr>
    </w:p>
    <w:p w14:paraId="44470E0A" w14:textId="77777777" w:rsidR="006A1CE4" w:rsidRPr="00E67E0D" w:rsidRDefault="006A1CE4" w:rsidP="00E7499B">
      <w:pPr>
        <w:pStyle w:val="PL"/>
        <w:rPr>
          <w:noProof w:val="0"/>
          <w:snapToGrid w:val="0"/>
        </w:rPr>
      </w:pPr>
      <w:r w:rsidRPr="00E67E0D">
        <w:rPr>
          <w:noProof w:val="0"/>
          <w:snapToGrid w:val="0"/>
        </w:rPr>
        <w:t>PDUSessionResourceReleaseCommandTransfer ::= SEQUENCE {</w:t>
      </w:r>
    </w:p>
    <w:p w14:paraId="74F26E45" w14:textId="77777777" w:rsidR="006A1CE4" w:rsidRPr="00E67E0D" w:rsidRDefault="006A1CE4" w:rsidP="00E7499B">
      <w:pPr>
        <w:pStyle w:val="PL"/>
        <w:rPr>
          <w:noProof w:val="0"/>
          <w:snapToGrid w:val="0"/>
        </w:rPr>
      </w:pPr>
      <w:r w:rsidRPr="00E67E0D">
        <w:rPr>
          <w:noProof w:val="0"/>
          <w:snapToGrid w:val="0"/>
        </w:rPr>
        <w:tab/>
        <w:t>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Cause,</w:t>
      </w:r>
    </w:p>
    <w:p w14:paraId="137D48B3"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{PDUSessionResourceReleaseCommandTransfer-ExtIEs} }</w:t>
      </w:r>
      <w:r w:rsidRPr="00E67E0D">
        <w:rPr>
          <w:noProof w:val="0"/>
          <w:snapToGrid w:val="0"/>
        </w:rPr>
        <w:tab/>
        <w:t>OPTIONAL,</w:t>
      </w:r>
    </w:p>
    <w:p w14:paraId="485AC9C7" w14:textId="77777777" w:rsidR="006A1CE4" w:rsidRPr="00E67E0D" w:rsidRDefault="006A1CE4" w:rsidP="00E7499B">
      <w:pPr>
        <w:pStyle w:val="PL"/>
        <w:rPr>
          <w:noProof w:val="0"/>
          <w:snapToGrid w:val="0"/>
        </w:rPr>
      </w:pPr>
      <w:r w:rsidRPr="00E67E0D">
        <w:rPr>
          <w:noProof w:val="0"/>
          <w:snapToGrid w:val="0"/>
        </w:rPr>
        <w:tab/>
        <w:t>...</w:t>
      </w:r>
    </w:p>
    <w:p w14:paraId="5DFBAD76" w14:textId="77777777" w:rsidR="006A1CE4" w:rsidRPr="00E67E0D" w:rsidRDefault="006A1CE4" w:rsidP="00E7499B">
      <w:pPr>
        <w:pStyle w:val="PL"/>
        <w:rPr>
          <w:noProof w:val="0"/>
          <w:snapToGrid w:val="0"/>
        </w:rPr>
      </w:pPr>
      <w:r w:rsidRPr="00E67E0D">
        <w:rPr>
          <w:noProof w:val="0"/>
          <w:snapToGrid w:val="0"/>
        </w:rPr>
        <w:t>}</w:t>
      </w:r>
    </w:p>
    <w:p w14:paraId="1B3A5D5D" w14:textId="77777777" w:rsidR="006A1CE4" w:rsidRPr="00E67E0D" w:rsidRDefault="006A1CE4" w:rsidP="00E7499B">
      <w:pPr>
        <w:pStyle w:val="PL"/>
        <w:rPr>
          <w:noProof w:val="0"/>
          <w:snapToGrid w:val="0"/>
        </w:rPr>
      </w:pPr>
    </w:p>
    <w:p w14:paraId="291C75EE" w14:textId="77777777" w:rsidR="006A1CE4" w:rsidRPr="00E67E0D" w:rsidRDefault="006A1CE4" w:rsidP="00E7499B">
      <w:pPr>
        <w:pStyle w:val="PL"/>
        <w:rPr>
          <w:noProof w:val="0"/>
          <w:snapToGrid w:val="0"/>
        </w:rPr>
      </w:pPr>
      <w:r w:rsidRPr="00E67E0D">
        <w:rPr>
          <w:noProof w:val="0"/>
          <w:snapToGrid w:val="0"/>
        </w:rPr>
        <w:t>PDUSessionResourceReleaseCommandTransfer-ExtIEs NGAP-PROTOCOL-EXTENSION ::= {</w:t>
      </w:r>
    </w:p>
    <w:p w14:paraId="43E4E754" w14:textId="77777777" w:rsidR="006A1CE4" w:rsidRPr="00E67E0D" w:rsidRDefault="006A1CE4" w:rsidP="00E7499B">
      <w:pPr>
        <w:pStyle w:val="PL"/>
        <w:rPr>
          <w:noProof w:val="0"/>
          <w:snapToGrid w:val="0"/>
        </w:rPr>
      </w:pPr>
      <w:r w:rsidRPr="00E67E0D">
        <w:rPr>
          <w:noProof w:val="0"/>
          <w:snapToGrid w:val="0"/>
        </w:rPr>
        <w:tab/>
        <w:t>...</w:t>
      </w:r>
    </w:p>
    <w:p w14:paraId="3F8B6060" w14:textId="77777777" w:rsidR="006A1CE4" w:rsidRPr="00E67E0D" w:rsidRDefault="006A1CE4" w:rsidP="00E7499B">
      <w:pPr>
        <w:pStyle w:val="PL"/>
        <w:rPr>
          <w:noProof w:val="0"/>
          <w:snapToGrid w:val="0"/>
        </w:rPr>
      </w:pPr>
      <w:r w:rsidRPr="00E67E0D">
        <w:rPr>
          <w:noProof w:val="0"/>
          <w:snapToGrid w:val="0"/>
        </w:rPr>
        <w:t>}</w:t>
      </w:r>
    </w:p>
    <w:p w14:paraId="60FD1B10" w14:textId="77777777" w:rsidR="006A1CE4" w:rsidRPr="00E67E0D" w:rsidRDefault="006A1CE4" w:rsidP="00E7499B">
      <w:pPr>
        <w:pStyle w:val="PL"/>
        <w:rPr>
          <w:noProof w:val="0"/>
          <w:snapToGrid w:val="0"/>
        </w:rPr>
      </w:pPr>
    </w:p>
    <w:p w14:paraId="69042CFF"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ReleasedListNot</w:t>
      </w:r>
      <w:r w:rsidRPr="00E67E0D">
        <w:rPr>
          <w:noProof w:val="0"/>
          <w:snapToGrid w:val="0"/>
        </w:rPr>
        <w:t xml:space="preserve"> ::= SEQUENCE (SIZE(1..maxnoofPDUSessions)) OF PDUSessionResource</w:t>
      </w:r>
      <w:r w:rsidRPr="00E67E0D">
        <w:rPr>
          <w:noProof w:val="0"/>
        </w:rPr>
        <w:t>ReleasedItemNot</w:t>
      </w:r>
    </w:p>
    <w:p w14:paraId="603F19F6" w14:textId="77777777" w:rsidR="006A1CE4" w:rsidRPr="00E67E0D" w:rsidRDefault="006A1CE4" w:rsidP="00E7499B">
      <w:pPr>
        <w:pStyle w:val="PL"/>
        <w:spacing w:line="0" w:lineRule="atLeast"/>
        <w:rPr>
          <w:noProof w:val="0"/>
          <w:snapToGrid w:val="0"/>
        </w:rPr>
      </w:pPr>
    </w:p>
    <w:p w14:paraId="6FD3DEB6"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ReleasedItemNot</w:t>
      </w:r>
      <w:r w:rsidRPr="00E67E0D">
        <w:rPr>
          <w:noProof w:val="0"/>
          <w:snapToGrid w:val="0"/>
        </w:rPr>
        <w:t xml:space="preserve"> ::= SEQUENCE {</w:t>
      </w:r>
    </w:p>
    <w:p w14:paraId="2E13DEFC"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noProof w:val="0"/>
        </w:rPr>
        <w:t>pDUSessionID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PDUSessionID,</w:t>
      </w:r>
    </w:p>
    <w:p w14:paraId="4B5E2E8E" w14:textId="77777777" w:rsidR="006A1CE4" w:rsidRPr="00E67E0D" w:rsidRDefault="006A1CE4" w:rsidP="00E7499B">
      <w:pPr>
        <w:pStyle w:val="PL"/>
        <w:spacing w:line="0" w:lineRule="atLeast"/>
        <w:rPr>
          <w:noProof w:val="0"/>
          <w:snapToGrid w:val="0"/>
        </w:rPr>
      </w:pPr>
      <w:r w:rsidRPr="00E67E0D">
        <w:rPr>
          <w:noProof w:val="0"/>
          <w:snapToGrid w:val="0"/>
        </w:rPr>
        <w:tab/>
        <w:t>pDUSessionResource</w:t>
      </w:r>
      <w:r w:rsidRPr="00E67E0D">
        <w:rPr>
          <w:noProof w:val="0"/>
        </w:rPr>
        <w:t>NotifyReleased</w:t>
      </w:r>
      <w:r w:rsidRPr="00E67E0D">
        <w:rPr>
          <w:noProof w:val="0"/>
          <w:snapToGrid w:val="0"/>
        </w:rPr>
        <w:t>Transfer</w:t>
      </w:r>
      <w:r w:rsidRPr="00E67E0D">
        <w:rPr>
          <w:noProof w:val="0"/>
          <w:snapToGrid w:val="0"/>
        </w:rPr>
        <w:tab/>
      </w:r>
      <w:r w:rsidRPr="00E67E0D">
        <w:rPr>
          <w:noProof w:val="0"/>
          <w:snapToGrid w:val="0"/>
        </w:rPr>
        <w:tab/>
        <w:t>OCTET STRING (CONTAINING PDUSessionResourceNotify</w:t>
      </w:r>
      <w:r w:rsidRPr="00E67E0D">
        <w:rPr>
          <w:noProof w:val="0"/>
        </w:rPr>
        <w:t>Released</w:t>
      </w:r>
      <w:r w:rsidRPr="00E67E0D">
        <w:rPr>
          <w:noProof w:val="0"/>
          <w:snapToGrid w:val="0"/>
        </w:rPr>
        <w:t>Transfer),</w:t>
      </w:r>
    </w:p>
    <w:p w14:paraId="772CE296"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w:t>
      </w:r>
      <w:r w:rsidRPr="00E67E0D">
        <w:rPr>
          <w:noProof w:val="0"/>
        </w:rPr>
        <w:t>ReleasedItemNot-</w:t>
      </w:r>
      <w:r w:rsidRPr="00E67E0D">
        <w:rPr>
          <w:noProof w:val="0"/>
          <w:snapToGrid w:val="0"/>
        </w:rPr>
        <w:t>ExtIEs} }</w:t>
      </w:r>
      <w:r w:rsidRPr="00E67E0D">
        <w:rPr>
          <w:noProof w:val="0"/>
          <w:snapToGrid w:val="0"/>
        </w:rPr>
        <w:tab/>
        <w:t>OPTIONAL,</w:t>
      </w:r>
    </w:p>
    <w:p w14:paraId="0FFD8F01"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0D63CC3E" w14:textId="77777777" w:rsidR="006A1CE4" w:rsidRPr="00E67E0D" w:rsidRDefault="006A1CE4" w:rsidP="00E7499B">
      <w:pPr>
        <w:pStyle w:val="PL"/>
        <w:spacing w:line="0" w:lineRule="atLeast"/>
        <w:rPr>
          <w:noProof w:val="0"/>
          <w:snapToGrid w:val="0"/>
        </w:rPr>
      </w:pPr>
      <w:r w:rsidRPr="00E67E0D">
        <w:rPr>
          <w:noProof w:val="0"/>
          <w:snapToGrid w:val="0"/>
        </w:rPr>
        <w:t>}</w:t>
      </w:r>
    </w:p>
    <w:p w14:paraId="489F26D0" w14:textId="77777777" w:rsidR="006A1CE4" w:rsidRPr="00E67E0D" w:rsidRDefault="006A1CE4" w:rsidP="00E7499B">
      <w:pPr>
        <w:pStyle w:val="PL"/>
        <w:spacing w:line="0" w:lineRule="atLeast"/>
        <w:rPr>
          <w:noProof w:val="0"/>
          <w:snapToGrid w:val="0"/>
        </w:rPr>
      </w:pPr>
    </w:p>
    <w:p w14:paraId="1CA0CD8F"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ReleasedItemNot-</w:t>
      </w:r>
      <w:r w:rsidRPr="00E67E0D">
        <w:rPr>
          <w:noProof w:val="0"/>
          <w:snapToGrid w:val="0"/>
        </w:rPr>
        <w:t>ExtIEs NGAP-PROTOCOL-EXTENSION ::= {</w:t>
      </w:r>
    </w:p>
    <w:p w14:paraId="5FFAB22D"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2F925046" w14:textId="77777777" w:rsidR="006A1CE4" w:rsidRPr="00E67E0D" w:rsidRDefault="006A1CE4" w:rsidP="00E7499B">
      <w:pPr>
        <w:pStyle w:val="PL"/>
        <w:spacing w:line="0" w:lineRule="atLeast"/>
        <w:rPr>
          <w:noProof w:val="0"/>
          <w:snapToGrid w:val="0"/>
        </w:rPr>
      </w:pPr>
      <w:r w:rsidRPr="00E67E0D">
        <w:rPr>
          <w:noProof w:val="0"/>
          <w:snapToGrid w:val="0"/>
        </w:rPr>
        <w:t>}</w:t>
      </w:r>
    </w:p>
    <w:p w14:paraId="1B1E64CC" w14:textId="77777777" w:rsidR="006A1CE4" w:rsidRPr="00E67E0D" w:rsidRDefault="006A1CE4" w:rsidP="00E7499B">
      <w:pPr>
        <w:pStyle w:val="PL"/>
        <w:spacing w:line="0" w:lineRule="atLeast"/>
        <w:rPr>
          <w:noProof w:val="0"/>
          <w:snapToGrid w:val="0"/>
        </w:rPr>
      </w:pPr>
    </w:p>
    <w:p w14:paraId="780DB801"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ReleasedListPSAck</w:t>
      </w:r>
      <w:r w:rsidRPr="00E67E0D">
        <w:rPr>
          <w:noProof w:val="0"/>
          <w:snapToGrid w:val="0"/>
        </w:rPr>
        <w:t xml:space="preserve"> ::= SEQUENCE (SIZE(1..maxnoofPDUSessions)) OF PDUSessionResource</w:t>
      </w:r>
      <w:r w:rsidRPr="00E67E0D">
        <w:rPr>
          <w:noProof w:val="0"/>
        </w:rPr>
        <w:t>ReleasedItemPSAck</w:t>
      </w:r>
    </w:p>
    <w:p w14:paraId="4158ECA8" w14:textId="77777777" w:rsidR="006A1CE4" w:rsidRPr="00E67E0D" w:rsidRDefault="006A1CE4" w:rsidP="00E7499B">
      <w:pPr>
        <w:pStyle w:val="PL"/>
        <w:spacing w:line="0" w:lineRule="atLeast"/>
        <w:rPr>
          <w:noProof w:val="0"/>
          <w:snapToGrid w:val="0"/>
        </w:rPr>
      </w:pPr>
    </w:p>
    <w:p w14:paraId="0B7BD143"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ReleasedItemPSAck</w:t>
      </w:r>
      <w:r w:rsidRPr="00E67E0D">
        <w:rPr>
          <w:noProof w:val="0"/>
          <w:snapToGrid w:val="0"/>
        </w:rPr>
        <w:t xml:space="preserve"> ::= SEQUENCE {</w:t>
      </w:r>
    </w:p>
    <w:p w14:paraId="28179DDB"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noProof w:val="0"/>
        </w:rPr>
        <w:t>pDUSessionID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PDUSessionID,</w:t>
      </w:r>
    </w:p>
    <w:p w14:paraId="2D0F9BF9" w14:textId="77777777" w:rsidR="006A1CE4" w:rsidRPr="00E67E0D" w:rsidRDefault="006A1CE4" w:rsidP="00E7499B">
      <w:pPr>
        <w:pStyle w:val="PL"/>
        <w:spacing w:line="0" w:lineRule="atLeast"/>
        <w:rPr>
          <w:noProof w:val="0"/>
          <w:snapToGrid w:val="0"/>
        </w:rPr>
      </w:pPr>
      <w:r w:rsidRPr="00E67E0D">
        <w:rPr>
          <w:noProof w:val="0"/>
          <w:snapToGrid w:val="0"/>
        </w:rPr>
        <w:tab/>
        <w:t>pathSwitchRequestUnsuccessfulTransfer</w:t>
      </w:r>
      <w:r w:rsidRPr="00E67E0D">
        <w:rPr>
          <w:noProof w:val="0"/>
          <w:snapToGrid w:val="0"/>
        </w:rPr>
        <w:tab/>
      </w:r>
      <w:r w:rsidRPr="00E67E0D">
        <w:rPr>
          <w:noProof w:val="0"/>
          <w:snapToGrid w:val="0"/>
        </w:rPr>
        <w:tab/>
        <w:t>OCTET STRING (CONTAINING PathSwitchRequestUnsuccessfulTransfer),</w:t>
      </w:r>
    </w:p>
    <w:p w14:paraId="4ADF68E3"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w:t>
      </w:r>
      <w:r w:rsidRPr="00E67E0D">
        <w:rPr>
          <w:noProof w:val="0"/>
        </w:rPr>
        <w:t>ReleasedItemPSAck-</w:t>
      </w:r>
      <w:r w:rsidRPr="00E67E0D">
        <w:rPr>
          <w:noProof w:val="0"/>
          <w:snapToGrid w:val="0"/>
        </w:rPr>
        <w:t>ExtIEs} }</w:t>
      </w:r>
      <w:r w:rsidRPr="00E67E0D">
        <w:rPr>
          <w:noProof w:val="0"/>
          <w:snapToGrid w:val="0"/>
        </w:rPr>
        <w:tab/>
        <w:t>OPTIONAL,</w:t>
      </w:r>
    </w:p>
    <w:p w14:paraId="77C7A69A"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414F4F7E" w14:textId="77777777" w:rsidR="006A1CE4" w:rsidRPr="00E67E0D" w:rsidRDefault="006A1CE4" w:rsidP="00E7499B">
      <w:pPr>
        <w:pStyle w:val="PL"/>
        <w:spacing w:line="0" w:lineRule="atLeast"/>
        <w:rPr>
          <w:noProof w:val="0"/>
          <w:snapToGrid w:val="0"/>
        </w:rPr>
      </w:pPr>
      <w:r w:rsidRPr="00E67E0D">
        <w:rPr>
          <w:noProof w:val="0"/>
          <w:snapToGrid w:val="0"/>
        </w:rPr>
        <w:t>}</w:t>
      </w:r>
    </w:p>
    <w:p w14:paraId="1AA95DD5" w14:textId="77777777" w:rsidR="006A1CE4" w:rsidRPr="00E67E0D" w:rsidRDefault="006A1CE4" w:rsidP="00E7499B">
      <w:pPr>
        <w:pStyle w:val="PL"/>
        <w:spacing w:line="0" w:lineRule="atLeast"/>
        <w:rPr>
          <w:noProof w:val="0"/>
          <w:snapToGrid w:val="0"/>
        </w:rPr>
      </w:pPr>
    </w:p>
    <w:p w14:paraId="6E816BAC"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ReleasedItemPSAck-</w:t>
      </w:r>
      <w:r w:rsidRPr="00E67E0D">
        <w:rPr>
          <w:noProof w:val="0"/>
          <w:snapToGrid w:val="0"/>
        </w:rPr>
        <w:t>ExtIEs NGAP-PROTOCOL-EXTENSION ::= {</w:t>
      </w:r>
    </w:p>
    <w:p w14:paraId="760CA7A2"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5E87DF52" w14:textId="77777777" w:rsidR="006A1CE4" w:rsidRPr="00E67E0D" w:rsidRDefault="006A1CE4" w:rsidP="00E7499B">
      <w:pPr>
        <w:pStyle w:val="PL"/>
        <w:spacing w:line="0" w:lineRule="atLeast"/>
        <w:rPr>
          <w:noProof w:val="0"/>
          <w:snapToGrid w:val="0"/>
        </w:rPr>
      </w:pPr>
      <w:r w:rsidRPr="00E67E0D">
        <w:rPr>
          <w:noProof w:val="0"/>
          <w:snapToGrid w:val="0"/>
        </w:rPr>
        <w:t>}</w:t>
      </w:r>
    </w:p>
    <w:p w14:paraId="1D8F352B" w14:textId="77777777" w:rsidR="006A1CE4" w:rsidRPr="00E67E0D" w:rsidRDefault="006A1CE4" w:rsidP="00E7499B">
      <w:pPr>
        <w:pStyle w:val="PL"/>
        <w:spacing w:line="0" w:lineRule="atLeast"/>
        <w:rPr>
          <w:noProof w:val="0"/>
          <w:snapToGrid w:val="0"/>
        </w:rPr>
      </w:pPr>
    </w:p>
    <w:p w14:paraId="19F76713"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ReleasedListPSFail</w:t>
      </w:r>
      <w:r w:rsidRPr="00E67E0D">
        <w:rPr>
          <w:noProof w:val="0"/>
          <w:snapToGrid w:val="0"/>
        </w:rPr>
        <w:t xml:space="preserve"> ::= SEQUENCE (SIZE(1..maxnoofPDUSessions)) OF PDUSessionResource</w:t>
      </w:r>
      <w:r w:rsidRPr="00E67E0D">
        <w:rPr>
          <w:noProof w:val="0"/>
        </w:rPr>
        <w:t>ReleasedItemPSFail</w:t>
      </w:r>
    </w:p>
    <w:p w14:paraId="4339FD13" w14:textId="77777777" w:rsidR="006A1CE4" w:rsidRPr="00E67E0D" w:rsidRDefault="006A1CE4" w:rsidP="00E7499B">
      <w:pPr>
        <w:pStyle w:val="PL"/>
        <w:spacing w:line="0" w:lineRule="atLeast"/>
        <w:rPr>
          <w:noProof w:val="0"/>
          <w:snapToGrid w:val="0"/>
        </w:rPr>
      </w:pPr>
    </w:p>
    <w:p w14:paraId="22AE8C15"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ReleasedItemPSFail</w:t>
      </w:r>
      <w:r w:rsidRPr="00E67E0D">
        <w:rPr>
          <w:noProof w:val="0"/>
          <w:snapToGrid w:val="0"/>
        </w:rPr>
        <w:t xml:space="preserve"> ::= SEQUENCE {</w:t>
      </w:r>
    </w:p>
    <w:p w14:paraId="1D40D4BA"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noProof w:val="0"/>
        </w:rPr>
        <w:t>pDUSessionID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PDUSessionID,</w:t>
      </w:r>
    </w:p>
    <w:p w14:paraId="5B2DA7E7" w14:textId="77777777" w:rsidR="006A1CE4" w:rsidRPr="00E67E0D" w:rsidRDefault="006A1CE4" w:rsidP="00E7499B">
      <w:pPr>
        <w:pStyle w:val="PL"/>
        <w:spacing w:line="0" w:lineRule="atLeast"/>
        <w:rPr>
          <w:noProof w:val="0"/>
          <w:snapToGrid w:val="0"/>
        </w:rPr>
      </w:pPr>
      <w:r w:rsidRPr="00E67E0D">
        <w:rPr>
          <w:noProof w:val="0"/>
          <w:snapToGrid w:val="0"/>
        </w:rPr>
        <w:tab/>
        <w:t>pathSwitchRequestUnsuccessfulTransfer</w:t>
      </w:r>
      <w:r w:rsidRPr="00E67E0D">
        <w:rPr>
          <w:noProof w:val="0"/>
          <w:snapToGrid w:val="0"/>
        </w:rPr>
        <w:tab/>
      </w:r>
      <w:r w:rsidRPr="00E67E0D">
        <w:rPr>
          <w:noProof w:val="0"/>
          <w:snapToGrid w:val="0"/>
        </w:rPr>
        <w:tab/>
        <w:t>OCTET STRING (CONTAINING PathSwitchRequestUnsuccessfulTransfer),</w:t>
      </w:r>
    </w:p>
    <w:p w14:paraId="018F3BF0"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w:t>
      </w:r>
      <w:r w:rsidRPr="00E67E0D">
        <w:rPr>
          <w:noProof w:val="0"/>
        </w:rPr>
        <w:t>ReleasedItemPSFail-</w:t>
      </w:r>
      <w:r w:rsidRPr="00E67E0D">
        <w:rPr>
          <w:noProof w:val="0"/>
          <w:snapToGrid w:val="0"/>
        </w:rPr>
        <w:t>ExtIEs} }</w:t>
      </w:r>
      <w:r w:rsidRPr="00E67E0D">
        <w:rPr>
          <w:noProof w:val="0"/>
          <w:snapToGrid w:val="0"/>
        </w:rPr>
        <w:tab/>
        <w:t>OPTIONAL,</w:t>
      </w:r>
    </w:p>
    <w:p w14:paraId="6EFB12B1"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31090C76" w14:textId="77777777" w:rsidR="006A1CE4" w:rsidRPr="00E67E0D" w:rsidRDefault="006A1CE4" w:rsidP="00E7499B">
      <w:pPr>
        <w:pStyle w:val="PL"/>
        <w:spacing w:line="0" w:lineRule="atLeast"/>
        <w:rPr>
          <w:noProof w:val="0"/>
          <w:snapToGrid w:val="0"/>
        </w:rPr>
      </w:pPr>
      <w:r w:rsidRPr="00E67E0D">
        <w:rPr>
          <w:noProof w:val="0"/>
          <w:snapToGrid w:val="0"/>
        </w:rPr>
        <w:t>}</w:t>
      </w:r>
    </w:p>
    <w:p w14:paraId="432FC922" w14:textId="77777777" w:rsidR="006A1CE4" w:rsidRPr="00E67E0D" w:rsidRDefault="006A1CE4" w:rsidP="00E7499B">
      <w:pPr>
        <w:pStyle w:val="PL"/>
        <w:spacing w:line="0" w:lineRule="atLeast"/>
        <w:rPr>
          <w:noProof w:val="0"/>
          <w:snapToGrid w:val="0"/>
        </w:rPr>
      </w:pPr>
    </w:p>
    <w:p w14:paraId="1B43F505"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ReleasedItemPSFail-</w:t>
      </w:r>
      <w:r w:rsidRPr="00E67E0D">
        <w:rPr>
          <w:noProof w:val="0"/>
          <w:snapToGrid w:val="0"/>
        </w:rPr>
        <w:t>ExtIEs NGAP-PROTOCOL-EXTENSION ::= {</w:t>
      </w:r>
    </w:p>
    <w:p w14:paraId="191B883A"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5045D084" w14:textId="77777777" w:rsidR="006A1CE4" w:rsidRPr="00E67E0D" w:rsidRDefault="006A1CE4" w:rsidP="00E7499B">
      <w:pPr>
        <w:pStyle w:val="PL"/>
        <w:spacing w:line="0" w:lineRule="atLeast"/>
        <w:rPr>
          <w:noProof w:val="0"/>
          <w:snapToGrid w:val="0"/>
        </w:rPr>
      </w:pPr>
      <w:r w:rsidRPr="00E67E0D">
        <w:rPr>
          <w:noProof w:val="0"/>
          <w:snapToGrid w:val="0"/>
        </w:rPr>
        <w:t>}</w:t>
      </w:r>
    </w:p>
    <w:p w14:paraId="215D41AE" w14:textId="77777777" w:rsidR="006A1CE4" w:rsidRPr="00E67E0D" w:rsidRDefault="006A1CE4" w:rsidP="00E7499B">
      <w:pPr>
        <w:pStyle w:val="PL"/>
        <w:spacing w:line="0" w:lineRule="atLeast"/>
        <w:rPr>
          <w:noProof w:val="0"/>
          <w:snapToGrid w:val="0"/>
        </w:rPr>
      </w:pPr>
    </w:p>
    <w:p w14:paraId="11AD6F01"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ReleasedListRelRes</w:t>
      </w:r>
      <w:r w:rsidRPr="00E67E0D">
        <w:rPr>
          <w:noProof w:val="0"/>
          <w:snapToGrid w:val="0"/>
        </w:rPr>
        <w:t xml:space="preserve"> ::= SEQUENCE (SIZE(1..maxnoofPDUSessions)) OF PDUSessionResource</w:t>
      </w:r>
      <w:r w:rsidRPr="00E67E0D">
        <w:rPr>
          <w:noProof w:val="0"/>
        </w:rPr>
        <w:t>ReleasedItemRelRes</w:t>
      </w:r>
    </w:p>
    <w:p w14:paraId="45883515" w14:textId="77777777" w:rsidR="006A1CE4" w:rsidRPr="00E67E0D" w:rsidRDefault="006A1CE4" w:rsidP="00E7499B">
      <w:pPr>
        <w:pStyle w:val="PL"/>
        <w:spacing w:line="0" w:lineRule="atLeast"/>
        <w:rPr>
          <w:noProof w:val="0"/>
          <w:snapToGrid w:val="0"/>
        </w:rPr>
      </w:pPr>
    </w:p>
    <w:p w14:paraId="1569378E"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ReleasedItemRelRes</w:t>
      </w:r>
      <w:r w:rsidRPr="00E67E0D">
        <w:rPr>
          <w:noProof w:val="0"/>
          <w:snapToGrid w:val="0"/>
        </w:rPr>
        <w:t xml:space="preserve"> ::= SEQUENCE {</w:t>
      </w:r>
    </w:p>
    <w:p w14:paraId="0084FCA9"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noProof w:val="0"/>
        </w:rPr>
        <w:t>pDUSessionID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PDUSessionID,</w:t>
      </w:r>
    </w:p>
    <w:p w14:paraId="08DD8A1B" w14:textId="77777777" w:rsidR="006A1CE4" w:rsidRPr="00E67E0D" w:rsidRDefault="006A1CE4" w:rsidP="00E7499B">
      <w:pPr>
        <w:pStyle w:val="PL"/>
        <w:spacing w:line="0" w:lineRule="atLeast"/>
        <w:rPr>
          <w:noProof w:val="0"/>
          <w:snapToGrid w:val="0"/>
        </w:rPr>
      </w:pPr>
      <w:r w:rsidRPr="00E67E0D">
        <w:rPr>
          <w:noProof w:val="0"/>
          <w:snapToGrid w:val="0"/>
        </w:rPr>
        <w:tab/>
        <w:t>pDUSessionResource</w:t>
      </w:r>
      <w:r w:rsidRPr="00E67E0D">
        <w:rPr>
          <w:noProof w:val="0"/>
        </w:rPr>
        <w:t>ReleaseResponse</w:t>
      </w:r>
      <w:r w:rsidRPr="00E67E0D">
        <w:rPr>
          <w:noProof w:val="0"/>
          <w:snapToGrid w:val="0"/>
        </w:rPr>
        <w:t>Transfer</w:t>
      </w:r>
      <w:r w:rsidRPr="00E67E0D">
        <w:rPr>
          <w:noProof w:val="0"/>
          <w:snapToGrid w:val="0"/>
        </w:rPr>
        <w:tab/>
      </w:r>
      <w:r w:rsidRPr="00E67E0D">
        <w:rPr>
          <w:noProof w:val="0"/>
          <w:snapToGrid w:val="0"/>
        </w:rPr>
        <w:tab/>
        <w:t>OCTET STRING (CONTAINING PDUSessionResource</w:t>
      </w:r>
      <w:r w:rsidRPr="00E67E0D">
        <w:rPr>
          <w:noProof w:val="0"/>
        </w:rPr>
        <w:t>ReleaseResponse</w:t>
      </w:r>
      <w:r w:rsidRPr="00E67E0D">
        <w:rPr>
          <w:noProof w:val="0"/>
          <w:snapToGrid w:val="0"/>
        </w:rPr>
        <w:t>Transfer),</w:t>
      </w:r>
    </w:p>
    <w:p w14:paraId="3607F5D1"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w:t>
      </w:r>
      <w:r w:rsidRPr="00E67E0D">
        <w:rPr>
          <w:noProof w:val="0"/>
        </w:rPr>
        <w:t>ReleasedItemRelRes-</w:t>
      </w:r>
      <w:r w:rsidRPr="00E67E0D">
        <w:rPr>
          <w:noProof w:val="0"/>
          <w:snapToGrid w:val="0"/>
        </w:rPr>
        <w:t>ExtIEs} }</w:t>
      </w:r>
      <w:r w:rsidRPr="00E67E0D">
        <w:rPr>
          <w:noProof w:val="0"/>
          <w:snapToGrid w:val="0"/>
        </w:rPr>
        <w:tab/>
        <w:t>OPTIONAL,</w:t>
      </w:r>
    </w:p>
    <w:p w14:paraId="6A6E2741"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1EE4E658" w14:textId="77777777" w:rsidR="006A1CE4" w:rsidRPr="00E67E0D" w:rsidRDefault="006A1CE4" w:rsidP="00E7499B">
      <w:pPr>
        <w:pStyle w:val="PL"/>
        <w:spacing w:line="0" w:lineRule="atLeast"/>
        <w:rPr>
          <w:noProof w:val="0"/>
          <w:snapToGrid w:val="0"/>
        </w:rPr>
      </w:pPr>
      <w:r w:rsidRPr="00E67E0D">
        <w:rPr>
          <w:noProof w:val="0"/>
          <w:snapToGrid w:val="0"/>
        </w:rPr>
        <w:t>}</w:t>
      </w:r>
    </w:p>
    <w:p w14:paraId="4E658FDD" w14:textId="77777777" w:rsidR="006A1CE4" w:rsidRPr="00E67E0D" w:rsidRDefault="006A1CE4" w:rsidP="00E7499B">
      <w:pPr>
        <w:pStyle w:val="PL"/>
        <w:spacing w:line="0" w:lineRule="atLeast"/>
        <w:rPr>
          <w:noProof w:val="0"/>
          <w:snapToGrid w:val="0"/>
        </w:rPr>
      </w:pPr>
    </w:p>
    <w:p w14:paraId="294CFF95"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ReleasedItemRelRes-</w:t>
      </w:r>
      <w:r w:rsidRPr="00E67E0D">
        <w:rPr>
          <w:noProof w:val="0"/>
          <w:snapToGrid w:val="0"/>
        </w:rPr>
        <w:t>ExtIEs NGAP-PROTOCOL-EXTENSION ::= {</w:t>
      </w:r>
    </w:p>
    <w:p w14:paraId="09F5B8FF"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32C6B527" w14:textId="77777777" w:rsidR="006A1CE4" w:rsidRPr="00E67E0D" w:rsidRDefault="006A1CE4" w:rsidP="00E7499B">
      <w:pPr>
        <w:pStyle w:val="PL"/>
        <w:spacing w:line="0" w:lineRule="atLeast"/>
        <w:rPr>
          <w:noProof w:val="0"/>
          <w:snapToGrid w:val="0"/>
        </w:rPr>
      </w:pPr>
      <w:r w:rsidRPr="00E67E0D">
        <w:rPr>
          <w:noProof w:val="0"/>
          <w:snapToGrid w:val="0"/>
        </w:rPr>
        <w:t>}</w:t>
      </w:r>
    </w:p>
    <w:p w14:paraId="0C205A95" w14:textId="77777777" w:rsidR="006A1CE4" w:rsidRPr="00E67E0D" w:rsidRDefault="006A1CE4" w:rsidP="00E7499B">
      <w:pPr>
        <w:pStyle w:val="PL"/>
        <w:spacing w:line="0" w:lineRule="atLeast"/>
        <w:rPr>
          <w:noProof w:val="0"/>
          <w:snapToGrid w:val="0"/>
        </w:rPr>
      </w:pPr>
    </w:p>
    <w:p w14:paraId="503FCF8F" w14:textId="77777777" w:rsidR="006A1CE4" w:rsidRPr="00E67E0D" w:rsidRDefault="006A1CE4" w:rsidP="00E7499B">
      <w:pPr>
        <w:pStyle w:val="PL"/>
        <w:rPr>
          <w:noProof w:val="0"/>
          <w:snapToGrid w:val="0"/>
        </w:rPr>
      </w:pPr>
      <w:r w:rsidRPr="00E67E0D">
        <w:rPr>
          <w:noProof w:val="0"/>
          <w:snapToGrid w:val="0"/>
        </w:rPr>
        <w:t>PDUSessionResource</w:t>
      </w:r>
      <w:r w:rsidRPr="00E67E0D">
        <w:rPr>
          <w:noProof w:val="0"/>
        </w:rPr>
        <w:t>ReleaseResponse</w:t>
      </w:r>
      <w:r w:rsidRPr="00E67E0D">
        <w:rPr>
          <w:noProof w:val="0"/>
          <w:snapToGrid w:val="0"/>
        </w:rPr>
        <w:t>Transfer ::= SEQUENCE {</w:t>
      </w:r>
    </w:p>
    <w:p w14:paraId="3B0A7B17"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w:t>
      </w:r>
      <w:r w:rsidRPr="00E67E0D">
        <w:rPr>
          <w:noProof w:val="0"/>
        </w:rPr>
        <w:t>ReleaseResponse</w:t>
      </w:r>
      <w:r w:rsidRPr="00E67E0D">
        <w:rPr>
          <w:noProof w:val="0"/>
          <w:snapToGrid w:val="0"/>
        </w:rPr>
        <w:t>Transfer-ExtIEs} }</w:t>
      </w:r>
      <w:r w:rsidRPr="00E67E0D">
        <w:rPr>
          <w:noProof w:val="0"/>
          <w:snapToGrid w:val="0"/>
        </w:rPr>
        <w:tab/>
        <w:t>OPTIONAL,</w:t>
      </w:r>
    </w:p>
    <w:p w14:paraId="1C20E88A" w14:textId="77777777" w:rsidR="006A1CE4" w:rsidRPr="00E67E0D" w:rsidRDefault="006A1CE4" w:rsidP="00E7499B">
      <w:pPr>
        <w:pStyle w:val="PL"/>
        <w:rPr>
          <w:noProof w:val="0"/>
          <w:snapToGrid w:val="0"/>
        </w:rPr>
      </w:pPr>
      <w:r w:rsidRPr="00E67E0D">
        <w:rPr>
          <w:noProof w:val="0"/>
          <w:snapToGrid w:val="0"/>
        </w:rPr>
        <w:tab/>
        <w:t>...</w:t>
      </w:r>
    </w:p>
    <w:p w14:paraId="3585BF0A" w14:textId="77777777" w:rsidR="006A1CE4" w:rsidRPr="00E67E0D" w:rsidRDefault="006A1CE4" w:rsidP="00E7499B">
      <w:pPr>
        <w:pStyle w:val="PL"/>
        <w:rPr>
          <w:noProof w:val="0"/>
          <w:snapToGrid w:val="0"/>
        </w:rPr>
      </w:pPr>
      <w:r w:rsidRPr="00E67E0D">
        <w:rPr>
          <w:noProof w:val="0"/>
          <w:snapToGrid w:val="0"/>
        </w:rPr>
        <w:t>}</w:t>
      </w:r>
    </w:p>
    <w:p w14:paraId="66FEB25B" w14:textId="77777777" w:rsidR="006A1CE4" w:rsidRPr="00E67E0D" w:rsidRDefault="006A1CE4" w:rsidP="00E7499B">
      <w:pPr>
        <w:pStyle w:val="PL"/>
        <w:rPr>
          <w:noProof w:val="0"/>
          <w:snapToGrid w:val="0"/>
        </w:rPr>
      </w:pPr>
    </w:p>
    <w:p w14:paraId="540D3116" w14:textId="77777777" w:rsidR="006A1CE4" w:rsidRPr="00E67E0D" w:rsidRDefault="006A1CE4" w:rsidP="00E7499B">
      <w:pPr>
        <w:pStyle w:val="PL"/>
        <w:rPr>
          <w:noProof w:val="0"/>
          <w:snapToGrid w:val="0"/>
        </w:rPr>
      </w:pPr>
      <w:r w:rsidRPr="00E67E0D">
        <w:rPr>
          <w:noProof w:val="0"/>
          <w:snapToGrid w:val="0"/>
        </w:rPr>
        <w:t>PDUSessionResource</w:t>
      </w:r>
      <w:r w:rsidRPr="00E67E0D">
        <w:rPr>
          <w:noProof w:val="0"/>
        </w:rPr>
        <w:t>ReleaseResponse</w:t>
      </w:r>
      <w:r w:rsidRPr="00E67E0D">
        <w:rPr>
          <w:noProof w:val="0"/>
          <w:snapToGrid w:val="0"/>
        </w:rPr>
        <w:t>Transfer-ExtIEs NGAP-PROTOCOL-EXTENSION ::= {</w:t>
      </w:r>
    </w:p>
    <w:p w14:paraId="192105A4" w14:textId="77777777" w:rsidR="006A1CE4" w:rsidRPr="00E67E0D" w:rsidRDefault="006A1CE4" w:rsidP="00E7499B">
      <w:pPr>
        <w:pStyle w:val="PL"/>
        <w:rPr>
          <w:noProof w:val="0"/>
          <w:snapToGrid w:val="0"/>
        </w:rPr>
      </w:pPr>
      <w:r w:rsidRPr="00E67E0D">
        <w:rPr>
          <w:noProof w:val="0"/>
          <w:snapToGrid w:val="0"/>
        </w:rPr>
        <w:tab/>
        <w:t>...</w:t>
      </w:r>
    </w:p>
    <w:p w14:paraId="22E22698" w14:textId="77777777" w:rsidR="006A1CE4" w:rsidRPr="00E67E0D" w:rsidRDefault="006A1CE4" w:rsidP="00E7499B">
      <w:pPr>
        <w:pStyle w:val="PL"/>
        <w:rPr>
          <w:noProof w:val="0"/>
          <w:snapToGrid w:val="0"/>
        </w:rPr>
      </w:pPr>
      <w:r w:rsidRPr="00E67E0D">
        <w:rPr>
          <w:noProof w:val="0"/>
          <w:snapToGrid w:val="0"/>
        </w:rPr>
        <w:t>}</w:t>
      </w:r>
    </w:p>
    <w:p w14:paraId="58EF49AB" w14:textId="77777777" w:rsidR="006A1CE4" w:rsidRPr="00E67E0D" w:rsidRDefault="006A1CE4" w:rsidP="00E7499B">
      <w:pPr>
        <w:pStyle w:val="PL"/>
        <w:spacing w:line="0" w:lineRule="atLeast"/>
        <w:rPr>
          <w:noProof w:val="0"/>
          <w:snapToGrid w:val="0"/>
        </w:rPr>
      </w:pPr>
    </w:p>
    <w:p w14:paraId="6EEA04A7" w14:textId="77777777" w:rsidR="006A1CE4" w:rsidRPr="00E67E0D" w:rsidRDefault="006A1CE4" w:rsidP="00E7499B">
      <w:pPr>
        <w:pStyle w:val="PL"/>
        <w:spacing w:line="0" w:lineRule="atLeast"/>
        <w:rPr>
          <w:noProof w:val="0"/>
          <w:snapToGrid w:val="0"/>
        </w:rPr>
      </w:pPr>
      <w:r w:rsidRPr="00E67E0D">
        <w:rPr>
          <w:noProof w:val="0"/>
          <w:snapToGrid w:val="0"/>
        </w:rPr>
        <w:t>PDUSessionResourceSetup</w:t>
      </w:r>
      <w:r w:rsidRPr="00E67E0D">
        <w:rPr>
          <w:noProof w:val="0"/>
        </w:rPr>
        <w:t>ListCxtReq</w:t>
      </w:r>
      <w:r w:rsidRPr="00E67E0D">
        <w:rPr>
          <w:noProof w:val="0"/>
          <w:snapToGrid w:val="0"/>
        </w:rPr>
        <w:t xml:space="preserve"> ::= SEQUENCE (SIZE(1..maxnoofPDUSessions)) OF PDUSessionResourceSetup</w:t>
      </w:r>
      <w:r w:rsidRPr="00E67E0D">
        <w:rPr>
          <w:noProof w:val="0"/>
        </w:rPr>
        <w:t>ItemCxtReq</w:t>
      </w:r>
    </w:p>
    <w:p w14:paraId="22C16B36" w14:textId="77777777" w:rsidR="006A1CE4" w:rsidRPr="00E67E0D" w:rsidRDefault="006A1CE4" w:rsidP="00E7499B">
      <w:pPr>
        <w:pStyle w:val="PL"/>
        <w:spacing w:line="0" w:lineRule="atLeast"/>
        <w:rPr>
          <w:noProof w:val="0"/>
          <w:snapToGrid w:val="0"/>
        </w:rPr>
      </w:pPr>
    </w:p>
    <w:p w14:paraId="713AC9DC" w14:textId="77777777" w:rsidR="006A1CE4" w:rsidRPr="00E67E0D" w:rsidRDefault="006A1CE4" w:rsidP="00E7499B">
      <w:pPr>
        <w:pStyle w:val="PL"/>
        <w:spacing w:line="0" w:lineRule="atLeast"/>
        <w:rPr>
          <w:noProof w:val="0"/>
          <w:snapToGrid w:val="0"/>
        </w:rPr>
      </w:pPr>
      <w:r w:rsidRPr="00E67E0D">
        <w:rPr>
          <w:noProof w:val="0"/>
          <w:snapToGrid w:val="0"/>
        </w:rPr>
        <w:t>PDUSessionResourceSetup</w:t>
      </w:r>
      <w:r w:rsidRPr="00E67E0D">
        <w:rPr>
          <w:noProof w:val="0"/>
        </w:rPr>
        <w:t>ItemCxtReq</w:t>
      </w:r>
      <w:r w:rsidRPr="00E67E0D">
        <w:rPr>
          <w:noProof w:val="0"/>
          <w:snapToGrid w:val="0"/>
        </w:rPr>
        <w:t xml:space="preserve"> ::= SEQUENCE {</w:t>
      </w:r>
    </w:p>
    <w:p w14:paraId="775EF58E"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noProof w:val="0"/>
        </w:rPr>
        <w:t>pDUSessionID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PDUSessionID,</w:t>
      </w:r>
    </w:p>
    <w:p w14:paraId="10FF3383" w14:textId="77777777" w:rsidR="006A1CE4" w:rsidRPr="00E67E0D" w:rsidRDefault="006A1CE4" w:rsidP="00E7499B">
      <w:pPr>
        <w:pStyle w:val="PL"/>
        <w:spacing w:line="0" w:lineRule="atLeast"/>
        <w:rPr>
          <w:rFonts w:eastAsia="SimSun"/>
          <w:noProof w:val="0"/>
          <w:snapToGrid w:val="0"/>
          <w:lang w:eastAsia="zh-CN"/>
        </w:rPr>
      </w:pPr>
      <w:r w:rsidRPr="00E67E0D">
        <w:rPr>
          <w:rFonts w:eastAsia="SimSun"/>
          <w:noProof w:val="0"/>
          <w:snapToGrid w:val="0"/>
          <w:lang w:eastAsia="zh-CN"/>
        </w:rPr>
        <w:tab/>
        <w:t>nAS-PDU</w:t>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t>NAS-PDU</w:t>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t>OPTIONAL,</w:t>
      </w:r>
    </w:p>
    <w:p w14:paraId="2967E3DC" w14:textId="77777777" w:rsidR="006A1CE4" w:rsidRPr="00E67E0D" w:rsidRDefault="006A1CE4" w:rsidP="00E7499B">
      <w:pPr>
        <w:pStyle w:val="PL"/>
        <w:spacing w:line="0" w:lineRule="atLeast"/>
        <w:rPr>
          <w:noProof w:val="0"/>
          <w:snapToGrid w:val="0"/>
        </w:rPr>
      </w:pPr>
      <w:r w:rsidRPr="00E67E0D">
        <w:rPr>
          <w:noProof w:val="0"/>
          <w:snapToGrid w:val="0"/>
        </w:rPr>
        <w:tab/>
        <w:t>s-NSSAI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S-NSSAI,</w:t>
      </w:r>
    </w:p>
    <w:p w14:paraId="119D3C67" w14:textId="77777777" w:rsidR="006A1CE4" w:rsidRPr="00E67E0D" w:rsidRDefault="006A1CE4" w:rsidP="00E7499B">
      <w:pPr>
        <w:pStyle w:val="PL"/>
        <w:spacing w:line="0" w:lineRule="atLeast"/>
        <w:rPr>
          <w:noProof w:val="0"/>
          <w:snapToGrid w:val="0"/>
        </w:rPr>
      </w:pPr>
      <w:r w:rsidRPr="00E67E0D">
        <w:rPr>
          <w:noProof w:val="0"/>
          <w:snapToGrid w:val="0"/>
        </w:rPr>
        <w:tab/>
        <w:t>pDUSessionResourceSetupRequestTransfer</w:t>
      </w:r>
      <w:r w:rsidRPr="00E67E0D">
        <w:rPr>
          <w:noProof w:val="0"/>
          <w:snapToGrid w:val="0"/>
        </w:rPr>
        <w:tab/>
      </w:r>
      <w:r w:rsidRPr="00E67E0D">
        <w:rPr>
          <w:noProof w:val="0"/>
          <w:snapToGrid w:val="0"/>
        </w:rPr>
        <w:tab/>
        <w:t>OCTET STRING (CONTAINING PDUSessionResourceSetupRequestTransfer),</w:t>
      </w:r>
    </w:p>
    <w:p w14:paraId="5822E7D9"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{PDUSessionResourceSetup</w:t>
      </w:r>
      <w:r w:rsidRPr="00E67E0D">
        <w:rPr>
          <w:bCs/>
          <w:noProof w:val="0"/>
        </w:rPr>
        <w:t>Item</w:t>
      </w:r>
      <w:r w:rsidRPr="00E67E0D">
        <w:rPr>
          <w:noProof w:val="0"/>
        </w:rPr>
        <w:t>CxtReq-</w:t>
      </w:r>
      <w:r w:rsidRPr="00E67E0D">
        <w:rPr>
          <w:noProof w:val="0"/>
          <w:snapToGrid w:val="0"/>
        </w:rPr>
        <w:t>ExtIEs} }</w:t>
      </w:r>
      <w:r w:rsidRPr="00E67E0D">
        <w:rPr>
          <w:noProof w:val="0"/>
          <w:snapToGrid w:val="0"/>
        </w:rPr>
        <w:tab/>
        <w:t>OPTIONAL,</w:t>
      </w:r>
    </w:p>
    <w:p w14:paraId="4E256505"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0BA14DF5" w14:textId="77777777" w:rsidR="006A1CE4" w:rsidRPr="00E67E0D" w:rsidRDefault="006A1CE4" w:rsidP="00E7499B">
      <w:pPr>
        <w:pStyle w:val="PL"/>
        <w:spacing w:line="0" w:lineRule="atLeast"/>
        <w:rPr>
          <w:noProof w:val="0"/>
          <w:snapToGrid w:val="0"/>
        </w:rPr>
      </w:pPr>
      <w:r w:rsidRPr="00E67E0D">
        <w:rPr>
          <w:noProof w:val="0"/>
          <w:snapToGrid w:val="0"/>
        </w:rPr>
        <w:t>}</w:t>
      </w:r>
    </w:p>
    <w:p w14:paraId="46385B03" w14:textId="77777777" w:rsidR="006A1CE4" w:rsidRPr="00E67E0D" w:rsidRDefault="006A1CE4" w:rsidP="00E7499B">
      <w:pPr>
        <w:pStyle w:val="PL"/>
        <w:spacing w:line="0" w:lineRule="atLeast"/>
        <w:rPr>
          <w:noProof w:val="0"/>
          <w:snapToGrid w:val="0"/>
        </w:rPr>
      </w:pPr>
    </w:p>
    <w:p w14:paraId="7B0865F7" w14:textId="77777777" w:rsidR="006A1CE4" w:rsidRPr="00E67E0D" w:rsidRDefault="006A1CE4" w:rsidP="00E7499B">
      <w:pPr>
        <w:pStyle w:val="PL"/>
        <w:spacing w:line="0" w:lineRule="atLeast"/>
        <w:rPr>
          <w:noProof w:val="0"/>
          <w:snapToGrid w:val="0"/>
        </w:rPr>
      </w:pPr>
      <w:r w:rsidRPr="00E67E0D">
        <w:rPr>
          <w:noProof w:val="0"/>
          <w:snapToGrid w:val="0"/>
        </w:rPr>
        <w:t>PDUSessionResourceSetup</w:t>
      </w:r>
      <w:r w:rsidRPr="00E67E0D">
        <w:rPr>
          <w:bCs/>
          <w:noProof w:val="0"/>
        </w:rPr>
        <w:t>Item</w:t>
      </w:r>
      <w:r w:rsidRPr="00E67E0D">
        <w:rPr>
          <w:noProof w:val="0"/>
        </w:rPr>
        <w:t>CxtReq-</w:t>
      </w:r>
      <w:r w:rsidRPr="00E67E0D">
        <w:rPr>
          <w:noProof w:val="0"/>
          <w:snapToGrid w:val="0"/>
        </w:rPr>
        <w:t>ExtIEs NGAP-PROTOCOL-EXTENSION ::= {</w:t>
      </w:r>
    </w:p>
    <w:p w14:paraId="0C3CB9CE"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10B0DE18" w14:textId="77777777" w:rsidR="006A1CE4" w:rsidRPr="00E67E0D" w:rsidRDefault="006A1CE4" w:rsidP="00E7499B">
      <w:pPr>
        <w:pStyle w:val="PL"/>
        <w:spacing w:line="0" w:lineRule="atLeast"/>
        <w:rPr>
          <w:noProof w:val="0"/>
          <w:snapToGrid w:val="0"/>
        </w:rPr>
      </w:pPr>
      <w:r w:rsidRPr="00E67E0D">
        <w:rPr>
          <w:noProof w:val="0"/>
          <w:snapToGrid w:val="0"/>
        </w:rPr>
        <w:t>}</w:t>
      </w:r>
    </w:p>
    <w:p w14:paraId="6C44F26B" w14:textId="77777777" w:rsidR="006A1CE4" w:rsidRPr="00E67E0D" w:rsidRDefault="006A1CE4" w:rsidP="00E7499B">
      <w:pPr>
        <w:pStyle w:val="PL"/>
        <w:spacing w:line="0" w:lineRule="atLeast"/>
        <w:rPr>
          <w:noProof w:val="0"/>
          <w:snapToGrid w:val="0"/>
        </w:rPr>
      </w:pPr>
    </w:p>
    <w:p w14:paraId="2C14D973"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SetupListCxtRes</w:t>
      </w:r>
      <w:r w:rsidRPr="00E67E0D">
        <w:rPr>
          <w:noProof w:val="0"/>
          <w:snapToGrid w:val="0"/>
        </w:rPr>
        <w:t xml:space="preserve"> ::= SEQUENCE (SIZE(1..maxnoofPDUSessions)) OF PDUSessionResource</w:t>
      </w:r>
      <w:r w:rsidRPr="00E67E0D">
        <w:rPr>
          <w:noProof w:val="0"/>
        </w:rPr>
        <w:t>SetupItemCxtRes</w:t>
      </w:r>
    </w:p>
    <w:p w14:paraId="36E6DDE1" w14:textId="77777777" w:rsidR="006A1CE4" w:rsidRPr="00E67E0D" w:rsidRDefault="006A1CE4" w:rsidP="00E7499B">
      <w:pPr>
        <w:pStyle w:val="PL"/>
        <w:spacing w:line="0" w:lineRule="atLeast"/>
        <w:rPr>
          <w:noProof w:val="0"/>
          <w:snapToGrid w:val="0"/>
        </w:rPr>
      </w:pPr>
    </w:p>
    <w:p w14:paraId="51DAD70E" w14:textId="77777777" w:rsidR="006A1CE4" w:rsidRPr="00E67E0D" w:rsidRDefault="006A1CE4" w:rsidP="00E7499B">
      <w:pPr>
        <w:pStyle w:val="PL"/>
        <w:spacing w:line="0" w:lineRule="atLeast"/>
        <w:rPr>
          <w:noProof w:val="0"/>
          <w:snapToGrid w:val="0"/>
        </w:rPr>
      </w:pPr>
      <w:r w:rsidRPr="00E67E0D">
        <w:rPr>
          <w:noProof w:val="0"/>
          <w:snapToGrid w:val="0"/>
        </w:rPr>
        <w:t>PDUSessionResourceSetupItem</w:t>
      </w:r>
      <w:r w:rsidRPr="00E67E0D">
        <w:rPr>
          <w:noProof w:val="0"/>
        </w:rPr>
        <w:t>CxtRes</w:t>
      </w:r>
      <w:r w:rsidRPr="00E67E0D">
        <w:rPr>
          <w:noProof w:val="0"/>
          <w:snapToGrid w:val="0"/>
        </w:rPr>
        <w:t xml:space="preserve"> ::= SEQUENCE {</w:t>
      </w:r>
    </w:p>
    <w:p w14:paraId="53791784"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noProof w:val="0"/>
        </w:rPr>
        <w:t>pDUSessionID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PDUSessionID,</w:t>
      </w:r>
    </w:p>
    <w:p w14:paraId="6787FE37" w14:textId="77777777" w:rsidR="006A1CE4" w:rsidRPr="00E67E0D" w:rsidRDefault="006A1CE4" w:rsidP="00E7499B">
      <w:pPr>
        <w:pStyle w:val="PL"/>
        <w:spacing w:line="0" w:lineRule="atLeast"/>
        <w:rPr>
          <w:noProof w:val="0"/>
          <w:snapToGrid w:val="0"/>
        </w:rPr>
      </w:pPr>
      <w:r w:rsidRPr="00E67E0D">
        <w:rPr>
          <w:noProof w:val="0"/>
          <w:snapToGrid w:val="0"/>
        </w:rPr>
        <w:tab/>
        <w:t>pDUSessionResourceSetupResponseTransfer</w:t>
      </w:r>
      <w:r w:rsidRPr="00E67E0D">
        <w:rPr>
          <w:noProof w:val="0"/>
          <w:snapToGrid w:val="0"/>
        </w:rPr>
        <w:tab/>
      </w:r>
      <w:r w:rsidRPr="00E67E0D">
        <w:rPr>
          <w:noProof w:val="0"/>
          <w:snapToGrid w:val="0"/>
        </w:rPr>
        <w:tab/>
        <w:t>OCTET STRING (CONTAINING PDUSessionResourceSetupResponseTransfer),</w:t>
      </w:r>
    </w:p>
    <w:p w14:paraId="673066F5"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{PDUSessionResourceSetupItem</w:t>
      </w:r>
      <w:r w:rsidRPr="00E67E0D">
        <w:rPr>
          <w:noProof w:val="0"/>
        </w:rPr>
        <w:t>CxtRes-</w:t>
      </w:r>
      <w:r w:rsidRPr="00E67E0D">
        <w:rPr>
          <w:noProof w:val="0"/>
          <w:snapToGrid w:val="0"/>
        </w:rPr>
        <w:t>ExtIEs} }</w:t>
      </w:r>
      <w:r w:rsidRPr="00E67E0D">
        <w:rPr>
          <w:noProof w:val="0"/>
          <w:snapToGrid w:val="0"/>
        </w:rPr>
        <w:tab/>
        <w:t>OPTIONAL,</w:t>
      </w:r>
    </w:p>
    <w:p w14:paraId="46EAC32F"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374EB76B" w14:textId="77777777" w:rsidR="006A1CE4" w:rsidRPr="00E67E0D" w:rsidRDefault="006A1CE4" w:rsidP="00E7499B">
      <w:pPr>
        <w:pStyle w:val="PL"/>
        <w:spacing w:line="0" w:lineRule="atLeast"/>
        <w:rPr>
          <w:noProof w:val="0"/>
          <w:snapToGrid w:val="0"/>
        </w:rPr>
      </w:pPr>
      <w:r w:rsidRPr="00E67E0D">
        <w:rPr>
          <w:noProof w:val="0"/>
          <w:snapToGrid w:val="0"/>
        </w:rPr>
        <w:t>}</w:t>
      </w:r>
    </w:p>
    <w:p w14:paraId="61DF5970" w14:textId="77777777" w:rsidR="006A1CE4" w:rsidRPr="00E67E0D" w:rsidRDefault="006A1CE4" w:rsidP="00E7499B">
      <w:pPr>
        <w:pStyle w:val="PL"/>
        <w:spacing w:line="0" w:lineRule="atLeast"/>
        <w:rPr>
          <w:noProof w:val="0"/>
          <w:snapToGrid w:val="0"/>
        </w:rPr>
      </w:pPr>
    </w:p>
    <w:p w14:paraId="50770829" w14:textId="77777777" w:rsidR="006A1CE4" w:rsidRPr="00E67E0D" w:rsidRDefault="006A1CE4" w:rsidP="00E7499B">
      <w:pPr>
        <w:pStyle w:val="PL"/>
        <w:spacing w:line="0" w:lineRule="atLeast"/>
        <w:rPr>
          <w:noProof w:val="0"/>
          <w:snapToGrid w:val="0"/>
        </w:rPr>
      </w:pPr>
      <w:r w:rsidRPr="00E67E0D">
        <w:rPr>
          <w:noProof w:val="0"/>
          <w:snapToGrid w:val="0"/>
        </w:rPr>
        <w:t>PDUSessionResourceSetupItem</w:t>
      </w:r>
      <w:r w:rsidRPr="00E67E0D">
        <w:rPr>
          <w:noProof w:val="0"/>
        </w:rPr>
        <w:t>CxtRes-</w:t>
      </w:r>
      <w:r w:rsidRPr="00E67E0D">
        <w:rPr>
          <w:noProof w:val="0"/>
          <w:snapToGrid w:val="0"/>
        </w:rPr>
        <w:t>ExtIEs NGAP-PROTOCOL-EXTENSION ::= {</w:t>
      </w:r>
    </w:p>
    <w:p w14:paraId="0180EB02"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49C46499" w14:textId="77777777" w:rsidR="006A1CE4" w:rsidRPr="00E67E0D" w:rsidRDefault="006A1CE4" w:rsidP="00E7499B">
      <w:pPr>
        <w:pStyle w:val="PL"/>
        <w:spacing w:line="0" w:lineRule="atLeast"/>
        <w:rPr>
          <w:noProof w:val="0"/>
          <w:snapToGrid w:val="0"/>
        </w:rPr>
      </w:pPr>
      <w:r w:rsidRPr="00E67E0D">
        <w:rPr>
          <w:noProof w:val="0"/>
          <w:snapToGrid w:val="0"/>
        </w:rPr>
        <w:t>}</w:t>
      </w:r>
    </w:p>
    <w:p w14:paraId="0E541641" w14:textId="77777777" w:rsidR="006A1CE4" w:rsidRPr="00E67E0D" w:rsidRDefault="006A1CE4" w:rsidP="00E7499B">
      <w:pPr>
        <w:pStyle w:val="PL"/>
        <w:rPr>
          <w:noProof w:val="0"/>
          <w:snapToGrid w:val="0"/>
        </w:rPr>
      </w:pPr>
    </w:p>
    <w:p w14:paraId="4AE6844B" w14:textId="77777777" w:rsidR="006A1CE4" w:rsidRPr="00E67E0D" w:rsidRDefault="006A1CE4" w:rsidP="00E7499B">
      <w:pPr>
        <w:pStyle w:val="PL"/>
        <w:spacing w:line="0" w:lineRule="atLeast"/>
        <w:rPr>
          <w:noProof w:val="0"/>
          <w:snapToGrid w:val="0"/>
        </w:rPr>
      </w:pPr>
      <w:r w:rsidRPr="00E67E0D">
        <w:rPr>
          <w:noProof w:val="0"/>
          <w:snapToGrid w:val="0"/>
        </w:rPr>
        <w:t>PDUSessionResourceSetup</w:t>
      </w:r>
      <w:r w:rsidRPr="00E67E0D">
        <w:rPr>
          <w:noProof w:val="0"/>
        </w:rPr>
        <w:t>ListHOReq</w:t>
      </w:r>
      <w:r w:rsidRPr="00E67E0D">
        <w:rPr>
          <w:noProof w:val="0"/>
          <w:snapToGrid w:val="0"/>
        </w:rPr>
        <w:t xml:space="preserve"> ::= SEQUENCE (SIZE(1..maxnoofPDUSessions)) OF PDUSessionResourceSetup</w:t>
      </w:r>
      <w:r w:rsidRPr="00E67E0D">
        <w:rPr>
          <w:noProof w:val="0"/>
        </w:rPr>
        <w:t>ItemHOReq</w:t>
      </w:r>
    </w:p>
    <w:p w14:paraId="086E126F" w14:textId="77777777" w:rsidR="006A1CE4" w:rsidRPr="00E67E0D" w:rsidRDefault="006A1CE4" w:rsidP="00E7499B">
      <w:pPr>
        <w:pStyle w:val="PL"/>
        <w:spacing w:line="0" w:lineRule="atLeast"/>
        <w:rPr>
          <w:noProof w:val="0"/>
          <w:snapToGrid w:val="0"/>
        </w:rPr>
      </w:pPr>
    </w:p>
    <w:p w14:paraId="01C5CFFF" w14:textId="77777777" w:rsidR="006A1CE4" w:rsidRPr="00E67E0D" w:rsidRDefault="006A1CE4" w:rsidP="00E7499B">
      <w:pPr>
        <w:pStyle w:val="PL"/>
        <w:spacing w:line="0" w:lineRule="atLeast"/>
        <w:rPr>
          <w:noProof w:val="0"/>
          <w:snapToGrid w:val="0"/>
        </w:rPr>
      </w:pPr>
      <w:r w:rsidRPr="00E67E0D">
        <w:rPr>
          <w:noProof w:val="0"/>
          <w:snapToGrid w:val="0"/>
        </w:rPr>
        <w:t>PDUSessionResourceSetup</w:t>
      </w:r>
      <w:r w:rsidRPr="00E67E0D">
        <w:rPr>
          <w:noProof w:val="0"/>
        </w:rPr>
        <w:t>ItemHOReq</w:t>
      </w:r>
      <w:r w:rsidRPr="00E67E0D">
        <w:rPr>
          <w:noProof w:val="0"/>
          <w:snapToGrid w:val="0"/>
        </w:rPr>
        <w:t xml:space="preserve"> ::= SEQUENCE {</w:t>
      </w:r>
    </w:p>
    <w:p w14:paraId="1CC9086F"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noProof w:val="0"/>
        </w:rPr>
        <w:t>pDUSessionID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PDUSessionID,</w:t>
      </w:r>
    </w:p>
    <w:p w14:paraId="675556E7" w14:textId="77777777" w:rsidR="006A1CE4" w:rsidRPr="00E67E0D" w:rsidRDefault="006A1CE4" w:rsidP="00E7499B">
      <w:pPr>
        <w:pStyle w:val="PL"/>
        <w:spacing w:line="0" w:lineRule="atLeast"/>
        <w:rPr>
          <w:noProof w:val="0"/>
          <w:snapToGrid w:val="0"/>
        </w:rPr>
      </w:pPr>
      <w:r w:rsidRPr="00E67E0D">
        <w:rPr>
          <w:noProof w:val="0"/>
          <w:snapToGrid w:val="0"/>
        </w:rPr>
        <w:tab/>
        <w:t>s-NSSAI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S-NSSAI,</w:t>
      </w:r>
    </w:p>
    <w:p w14:paraId="4FF3BED3" w14:textId="77777777" w:rsidR="006A1CE4" w:rsidRPr="00E67E0D" w:rsidRDefault="006A1CE4" w:rsidP="00E7499B">
      <w:pPr>
        <w:pStyle w:val="PL"/>
        <w:spacing w:line="0" w:lineRule="atLeast"/>
        <w:rPr>
          <w:noProof w:val="0"/>
          <w:snapToGrid w:val="0"/>
        </w:rPr>
      </w:pPr>
      <w:r w:rsidRPr="00E67E0D">
        <w:rPr>
          <w:noProof w:val="0"/>
          <w:snapToGrid w:val="0"/>
        </w:rPr>
        <w:tab/>
        <w:t>handoverRequestTransfer</w:t>
      </w:r>
      <w:r w:rsidRPr="00E67E0D">
        <w:rPr>
          <w:noProof w:val="0"/>
          <w:snapToGrid w:val="0"/>
        </w:rPr>
        <w:tab/>
      </w:r>
      <w:r w:rsidRPr="00E67E0D">
        <w:rPr>
          <w:noProof w:val="0"/>
          <w:snapToGrid w:val="0"/>
        </w:rPr>
        <w:tab/>
        <w:t>OCTET STRING (CONTAINING PDUSessionResourceSetupRequestTransfer),</w:t>
      </w:r>
    </w:p>
    <w:p w14:paraId="54EC7580"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{PDUSessionResourceSetup</w:t>
      </w:r>
      <w:r w:rsidRPr="00E67E0D">
        <w:rPr>
          <w:bCs/>
          <w:noProof w:val="0"/>
        </w:rPr>
        <w:t>Item</w:t>
      </w:r>
      <w:r w:rsidRPr="00E67E0D">
        <w:rPr>
          <w:noProof w:val="0"/>
        </w:rPr>
        <w:t>HOReq-</w:t>
      </w:r>
      <w:r w:rsidRPr="00E67E0D">
        <w:rPr>
          <w:noProof w:val="0"/>
          <w:snapToGrid w:val="0"/>
        </w:rPr>
        <w:t>ExtIEs} }</w:t>
      </w:r>
      <w:r w:rsidRPr="00E67E0D">
        <w:rPr>
          <w:noProof w:val="0"/>
          <w:snapToGrid w:val="0"/>
        </w:rPr>
        <w:tab/>
        <w:t>OPTIONAL,</w:t>
      </w:r>
    </w:p>
    <w:p w14:paraId="0E6488F8"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41E740ED" w14:textId="77777777" w:rsidR="006A1CE4" w:rsidRPr="00E67E0D" w:rsidRDefault="006A1CE4" w:rsidP="00E7499B">
      <w:pPr>
        <w:pStyle w:val="PL"/>
        <w:spacing w:line="0" w:lineRule="atLeast"/>
        <w:rPr>
          <w:noProof w:val="0"/>
          <w:snapToGrid w:val="0"/>
        </w:rPr>
      </w:pPr>
      <w:r w:rsidRPr="00E67E0D">
        <w:rPr>
          <w:noProof w:val="0"/>
          <w:snapToGrid w:val="0"/>
        </w:rPr>
        <w:t>}</w:t>
      </w:r>
    </w:p>
    <w:p w14:paraId="5FB28BBA" w14:textId="77777777" w:rsidR="006A1CE4" w:rsidRPr="00E67E0D" w:rsidRDefault="006A1CE4" w:rsidP="00E7499B">
      <w:pPr>
        <w:pStyle w:val="PL"/>
        <w:spacing w:line="0" w:lineRule="atLeast"/>
        <w:rPr>
          <w:noProof w:val="0"/>
          <w:snapToGrid w:val="0"/>
        </w:rPr>
      </w:pPr>
    </w:p>
    <w:p w14:paraId="5FA75149" w14:textId="77777777" w:rsidR="006A1CE4" w:rsidRPr="00E67E0D" w:rsidRDefault="006A1CE4" w:rsidP="00E7499B">
      <w:pPr>
        <w:pStyle w:val="PL"/>
        <w:spacing w:line="0" w:lineRule="atLeast"/>
        <w:rPr>
          <w:noProof w:val="0"/>
          <w:snapToGrid w:val="0"/>
        </w:rPr>
      </w:pPr>
      <w:r w:rsidRPr="00E67E0D">
        <w:rPr>
          <w:noProof w:val="0"/>
          <w:snapToGrid w:val="0"/>
        </w:rPr>
        <w:t>PDUSessionResourceSetup</w:t>
      </w:r>
      <w:r w:rsidRPr="00E67E0D">
        <w:rPr>
          <w:bCs/>
          <w:noProof w:val="0"/>
        </w:rPr>
        <w:t>Item</w:t>
      </w:r>
      <w:r w:rsidRPr="00E67E0D">
        <w:rPr>
          <w:noProof w:val="0"/>
        </w:rPr>
        <w:t>HOReq-</w:t>
      </w:r>
      <w:r w:rsidRPr="00E67E0D">
        <w:rPr>
          <w:noProof w:val="0"/>
          <w:snapToGrid w:val="0"/>
        </w:rPr>
        <w:t>ExtIEs NGAP-PROTOCOL-EXTENSION ::= {</w:t>
      </w:r>
    </w:p>
    <w:p w14:paraId="30E63AE2"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0B6DB005" w14:textId="77777777" w:rsidR="006A1CE4" w:rsidRPr="00E67E0D" w:rsidRDefault="006A1CE4" w:rsidP="00E7499B">
      <w:pPr>
        <w:pStyle w:val="PL"/>
        <w:spacing w:line="0" w:lineRule="atLeast"/>
        <w:rPr>
          <w:noProof w:val="0"/>
          <w:snapToGrid w:val="0"/>
        </w:rPr>
      </w:pPr>
      <w:r w:rsidRPr="00E67E0D">
        <w:rPr>
          <w:noProof w:val="0"/>
          <w:snapToGrid w:val="0"/>
        </w:rPr>
        <w:t>}</w:t>
      </w:r>
    </w:p>
    <w:p w14:paraId="0A0660F9" w14:textId="77777777" w:rsidR="006A1CE4" w:rsidRPr="00E67E0D" w:rsidRDefault="006A1CE4" w:rsidP="00E7499B">
      <w:pPr>
        <w:pStyle w:val="PL"/>
        <w:rPr>
          <w:noProof w:val="0"/>
          <w:snapToGrid w:val="0"/>
        </w:rPr>
      </w:pPr>
    </w:p>
    <w:p w14:paraId="31C2E9EE" w14:textId="77777777" w:rsidR="006A1CE4" w:rsidRPr="00E67E0D" w:rsidRDefault="006A1CE4" w:rsidP="00E7499B">
      <w:pPr>
        <w:pStyle w:val="PL"/>
        <w:spacing w:line="0" w:lineRule="atLeast"/>
        <w:rPr>
          <w:noProof w:val="0"/>
          <w:snapToGrid w:val="0"/>
        </w:rPr>
      </w:pPr>
      <w:r w:rsidRPr="00E67E0D">
        <w:rPr>
          <w:noProof w:val="0"/>
          <w:snapToGrid w:val="0"/>
        </w:rPr>
        <w:t>PDUSessionResourceSetup</w:t>
      </w:r>
      <w:r w:rsidRPr="00E67E0D">
        <w:rPr>
          <w:noProof w:val="0"/>
        </w:rPr>
        <w:t>ListSUReq</w:t>
      </w:r>
      <w:r w:rsidRPr="00E67E0D">
        <w:rPr>
          <w:noProof w:val="0"/>
          <w:snapToGrid w:val="0"/>
        </w:rPr>
        <w:t xml:space="preserve"> ::= SEQUENCE (SIZE(1..maxnoofPDUSessions)) OF PDUSessionResourceSetup</w:t>
      </w:r>
      <w:r w:rsidRPr="00E67E0D">
        <w:rPr>
          <w:noProof w:val="0"/>
        </w:rPr>
        <w:t>ItemSUReq</w:t>
      </w:r>
    </w:p>
    <w:p w14:paraId="1D950F27" w14:textId="77777777" w:rsidR="006A1CE4" w:rsidRPr="00E67E0D" w:rsidRDefault="006A1CE4" w:rsidP="00E7499B">
      <w:pPr>
        <w:pStyle w:val="PL"/>
        <w:spacing w:line="0" w:lineRule="atLeast"/>
        <w:rPr>
          <w:noProof w:val="0"/>
          <w:snapToGrid w:val="0"/>
        </w:rPr>
      </w:pPr>
    </w:p>
    <w:p w14:paraId="7A730DC7" w14:textId="77777777" w:rsidR="006A1CE4" w:rsidRPr="00E67E0D" w:rsidRDefault="006A1CE4" w:rsidP="00E7499B">
      <w:pPr>
        <w:pStyle w:val="PL"/>
        <w:spacing w:line="0" w:lineRule="atLeast"/>
        <w:rPr>
          <w:noProof w:val="0"/>
          <w:snapToGrid w:val="0"/>
        </w:rPr>
      </w:pPr>
      <w:r w:rsidRPr="00E67E0D">
        <w:rPr>
          <w:noProof w:val="0"/>
          <w:snapToGrid w:val="0"/>
        </w:rPr>
        <w:t>PDUSessionResourceSetup</w:t>
      </w:r>
      <w:r w:rsidRPr="00E67E0D">
        <w:rPr>
          <w:noProof w:val="0"/>
        </w:rPr>
        <w:t>ItemSUReq</w:t>
      </w:r>
      <w:r w:rsidRPr="00E67E0D">
        <w:rPr>
          <w:noProof w:val="0"/>
          <w:snapToGrid w:val="0"/>
        </w:rPr>
        <w:t xml:space="preserve"> ::= SEQUENCE {</w:t>
      </w:r>
    </w:p>
    <w:p w14:paraId="2AE4777E"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noProof w:val="0"/>
        </w:rPr>
        <w:t>pDUSessionID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PDUSessionID,</w:t>
      </w:r>
    </w:p>
    <w:p w14:paraId="19C8DB57" w14:textId="77777777" w:rsidR="006A1CE4" w:rsidRPr="00E67E0D" w:rsidRDefault="006A1CE4" w:rsidP="00E7499B">
      <w:pPr>
        <w:pStyle w:val="PL"/>
        <w:spacing w:line="0" w:lineRule="atLeast"/>
        <w:rPr>
          <w:rFonts w:eastAsia="SimSun"/>
          <w:noProof w:val="0"/>
          <w:snapToGrid w:val="0"/>
          <w:lang w:eastAsia="zh-CN"/>
        </w:rPr>
      </w:pPr>
      <w:r w:rsidRPr="00E67E0D">
        <w:rPr>
          <w:rFonts w:eastAsia="SimSun"/>
          <w:noProof w:val="0"/>
          <w:snapToGrid w:val="0"/>
          <w:lang w:eastAsia="zh-CN"/>
        </w:rPr>
        <w:tab/>
        <w:t>pDUSessionNAS-PDU</w:t>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t>NAS-PDU</w:t>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r>
      <w:r w:rsidRPr="00E67E0D">
        <w:rPr>
          <w:rFonts w:eastAsia="SimSun"/>
          <w:noProof w:val="0"/>
          <w:snapToGrid w:val="0"/>
          <w:lang w:eastAsia="zh-CN"/>
        </w:rPr>
        <w:tab/>
        <w:t>OPTIONAL,</w:t>
      </w:r>
    </w:p>
    <w:p w14:paraId="499365C8" w14:textId="77777777" w:rsidR="006A1CE4" w:rsidRPr="00E67E0D" w:rsidRDefault="006A1CE4" w:rsidP="00E7499B">
      <w:pPr>
        <w:pStyle w:val="PL"/>
        <w:spacing w:line="0" w:lineRule="atLeast"/>
        <w:rPr>
          <w:noProof w:val="0"/>
          <w:snapToGrid w:val="0"/>
        </w:rPr>
      </w:pPr>
      <w:r w:rsidRPr="00E67E0D">
        <w:rPr>
          <w:noProof w:val="0"/>
          <w:snapToGrid w:val="0"/>
        </w:rPr>
        <w:tab/>
        <w:t>s-NSSAI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S-NSSAI,</w:t>
      </w:r>
    </w:p>
    <w:p w14:paraId="36B486F1" w14:textId="77777777" w:rsidR="006A1CE4" w:rsidRPr="00E67E0D" w:rsidRDefault="006A1CE4" w:rsidP="00E7499B">
      <w:pPr>
        <w:pStyle w:val="PL"/>
        <w:spacing w:line="0" w:lineRule="atLeast"/>
        <w:rPr>
          <w:noProof w:val="0"/>
          <w:snapToGrid w:val="0"/>
        </w:rPr>
      </w:pPr>
      <w:r w:rsidRPr="00E67E0D">
        <w:rPr>
          <w:noProof w:val="0"/>
          <w:snapToGrid w:val="0"/>
        </w:rPr>
        <w:tab/>
        <w:t>pDUSessionResourceSetupRequestTransfer</w:t>
      </w:r>
      <w:r w:rsidRPr="00E67E0D">
        <w:rPr>
          <w:noProof w:val="0"/>
          <w:snapToGrid w:val="0"/>
        </w:rPr>
        <w:tab/>
      </w:r>
      <w:r w:rsidRPr="00E67E0D">
        <w:rPr>
          <w:noProof w:val="0"/>
          <w:snapToGrid w:val="0"/>
        </w:rPr>
        <w:tab/>
        <w:t>OCTET STRING (CONTAINING PDUSessionResourceSetupRequestTransfer),</w:t>
      </w:r>
    </w:p>
    <w:p w14:paraId="46A9AADC"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{PDUSessionResourceSetup</w:t>
      </w:r>
      <w:r w:rsidRPr="00E67E0D">
        <w:rPr>
          <w:bCs/>
          <w:noProof w:val="0"/>
        </w:rPr>
        <w:t>Item</w:t>
      </w:r>
      <w:r w:rsidRPr="00E67E0D">
        <w:rPr>
          <w:noProof w:val="0"/>
        </w:rPr>
        <w:t>SUReq-</w:t>
      </w:r>
      <w:r w:rsidRPr="00E67E0D">
        <w:rPr>
          <w:noProof w:val="0"/>
          <w:snapToGrid w:val="0"/>
        </w:rPr>
        <w:t>ExtIEs} }</w:t>
      </w:r>
      <w:r w:rsidRPr="00E67E0D">
        <w:rPr>
          <w:noProof w:val="0"/>
          <w:snapToGrid w:val="0"/>
        </w:rPr>
        <w:tab/>
        <w:t>OPTIONAL,</w:t>
      </w:r>
    </w:p>
    <w:p w14:paraId="760C958E"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5BD26E68" w14:textId="77777777" w:rsidR="006A1CE4" w:rsidRPr="00E67E0D" w:rsidRDefault="006A1CE4" w:rsidP="00E7499B">
      <w:pPr>
        <w:pStyle w:val="PL"/>
        <w:spacing w:line="0" w:lineRule="atLeast"/>
        <w:rPr>
          <w:noProof w:val="0"/>
          <w:snapToGrid w:val="0"/>
        </w:rPr>
      </w:pPr>
      <w:r w:rsidRPr="00E67E0D">
        <w:rPr>
          <w:noProof w:val="0"/>
          <w:snapToGrid w:val="0"/>
        </w:rPr>
        <w:t>}</w:t>
      </w:r>
    </w:p>
    <w:p w14:paraId="32E27582" w14:textId="77777777" w:rsidR="006A1CE4" w:rsidRPr="00E67E0D" w:rsidRDefault="006A1CE4" w:rsidP="00E7499B">
      <w:pPr>
        <w:pStyle w:val="PL"/>
        <w:spacing w:line="0" w:lineRule="atLeast"/>
        <w:rPr>
          <w:noProof w:val="0"/>
          <w:snapToGrid w:val="0"/>
        </w:rPr>
      </w:pPr>
    </w:p>
    <w:p w14:paraId="34C2BB04" w14:textId="77777777" w:rsidR="006A1CE4" w:rsidRPr="00E67E0D" w:rsidRDefault="006A1CE4" w:rsidP="00E7499B">
      <w:pPr>
        <w:pStyle w:val="PL"/>
        <w:spacing w:line="0" w:lineRule="atLeast"/>
        <w:rPr>
          <w:noProof w:val="0"/>
          <w:snapToGrid w:val="0"/>
        </w:rPr>
      </w:pPr>
      <w:r w:rsidRPr="00E67E0D">
        <w:rPr>
          <w:noProof w:val="0"/>
          <w:snapToGrid w:val="0"/>
        </w:rPr>
        <w:t>PDUSessionResourceSetup</w:t>
      </w:r>
      <w:r w:rsidRPr="00E67E0D">
        <w:rPr>
          <w:bCs/>
          <w:noProof w:val="0"/>
        </w:rPr>
        <w:t>Item</w:t>
      </w:r>
      <w:r w:rsidRPr="00E67E0D">
        <w:rPr>
          <w:noProof w:val="0"/>
        </w:rPr>
        <w:t>SUReq-</w:t>
      </w:r>
      <w:r w:rsidRPr="00E67E0D">
        <w:rPr>
          <w:noProof w:val="0"/>
          <w:snapToGrid w:val="0"/>
        </w:rPr>
        <w:t>ExtIEs NGAP-PROTOCOL-EXTENSION ::= {</w:t>
      </w:r>
    </w:p>
    <w:p w14:paraId="2D8D6A89"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253CDAB2" w14:textId="77777777" w:rsidR="006A1CE4" w:rsidRPr="00E67E0D" w:rsidRDefault="006A1CE4" w:rsidP="00E7499B">
      <w:pPr>
        <w:pStyle w:val="PL"/>
        <w:spacing w:line="0" w:lineRule="atLeast"/>
        <w:rPr>
          <w:noProof w:val="0"/>
          <w:snapToGrid w:val="0"/>
        </w:rPr>
      </w:pPr>
      <w:r w:rsidRPr="00E67E0D">
        <w:rPr>
          <w:noProof w:val="0"/>
          <w:snapToGrid w:val="0"/>
        </w:rPr>
        <w:t>}</w:t>
      </w:r>
    </w:p>
    <w:p w14:paraId="2A9E98BC" w14:textId="77777777" w:rsidR="006A1CE4" w:rsidRPr="00E67E0D" w:rsidRDefault="006A1CE4" w:rsidP="00E7499B">
      <w:pPr>
        <w:pStyle w:val="PL"/>
        <w:rPr>
          <w:noProof w:val="0"/>
          <w:snapToGrid w:val="0"/>
        </w:rPr>
      </w:pPr>
    </w:p>
    <w:p w14:paraId="2156355F"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SetupListSURes</w:t>
      </w:r>
      <w:r w:rsidRPr="00E67E0D">
        <w:rPr>
          <w:noProof w:val="0"/>
          <w:snapToGrid w:val="0"/>
        </w:rPr>
        <w:t xml:space="preserve"> ::= SEQUENCE (SIZE(1..maxnoofPDUSessions)) OF PDUSessionResource</w:t>
      </w:r>
      <w:r w:rsidRPr="00E67E0D">
        <w:rPr>
          <w:noProof w:val="0"/>
        </w:rPr>
        <w:t>SetupItemSURes</w:t>
      </w:r>
    </w:p>
    <w:p w14:paraId="034A4586" w14:textId="77777777" w:rsidR="006A1CE4" w:rsidRPr="00E67E0D" w:rsidRDefault="006A1CE4" w:rsidP="00E7499B">
      <w:pPr>
        <w:pStyle w:val="PL"/>
        <w:spacing w:line="0" w:lineRule="atLeast"/>
        <w:rPr>
          <w:noProof w:val="0"/>
          <w:snapToGrid w:val="0"/>
        </w:rPr>
      </w:pPr>
    </w:p>
    <w:p w14:paraId="5359C825" w14:textId="77777777" w:rsidR="006A1CE4" w:rsidRPr="00E67E0D" w:rsidRDefault="006A1CE4" w:rsidP="00E7499B">
      <w:pPr>
        <w:pStyle w:val="PL"/>
        <w:spacing w:line="0" w:lineRule="atLeast"/>
        <w:rPr>
          <w:noProof w:val="0"/>
          <w:snapToGrid w:val="0"/>
        </w:rPr>
      </w:pPr>
      <w:r w:rsidRPr="00E67E0D">
        <w:rPr>
          <w:noProof w:val="0"/>
          <w:snapToGrid w:val="0"/>
        </w:rPr>
        <w:t>PDUSessionResourceSetupItem</w:t>
      </w:r>
      <w:r w:rsidRPr="00E67E0D">
        <w:rPr>
          <w:noProof w:val="0"/>
        </w:rPr>
        <w:t>SURes</w:t>
      </w:r>
      <w:r w:rsidRPr="00E67E0D">
        <w:rPr>
          <w:noProof w:val="0"/>
          <w:snapToGrid w:val="0"/>
        </w:rPr>
        <w:t xml:space="preserve"> ::= SEQUENCE {</w:t>
      </w:r>
    </w:p>
    <w:p w14:paraId="36602290"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noProof w:val="0"/>
        </w:rPr>
        <w:t>pDUSessionID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PDUSessionID,</w:t>
      </w:r>
    </w:p>
    <w:p w14:paraId="211AC71B" w14:textId="77777777" w:rsidR="006A1CE4" w:rsidRPr="00E67E0D" w:rsidRDefault="006A1CE4" w:rsidP="00E7499B">
      <w:pPr>
        <w:pStyle w:val="PL"/>
        <w:spacing w:line="0" w:lineRule="atLeast"/>
        <w:rPr>
          <w:noProof w:val="0"/>
          <w:snapToGrid w:val="0"/>
        </w:rPr>
      </w:pPr>
      <w:r w:rsidRPr="00E67E0D">
        <w:rPr>
          <w:noProof w:val="0"/>
          <w:snapToGrid w:val="0"/>
        </w:rPr>
        <w:tab/>
        <w:t>pDUSessionResourceSetupResponseTransfer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OCTET STRING (CONTAINING PDUSessionResourceSetupResponseTransfer),</w:t>
      </w:r>
    </w:p>
    <w:p w14:paraId="1B5513A7"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{PDUSessionResourceSetupItem</w:t>
      </w:r>
      <w:r w:rsidRPr="00E67E0D">
        <w:rPr>
          <w:noProof w:val="0"/>
        </w:rPr>
        <w:t>SURes-</w:t>
      </w:r>
      <w:r w:rsidRPr="00E67E0D">
        <w:rPr>
          <w:noProof w:val="0"/>
          <w:snapToGrid w:val="0"/>
        </w:rPr>
        <w:t>ExtIEs} }</w:t>
      </w:r>
      <w:r w:rsidRPr="00E67E0D">
        <w:rPr>
          <w:noProof w:val="0"/>
          <w:snapToGrid w:val="0"/>
        </w:rPr>
        <w:tab/>
        <w:t>OPTIONAL,</w:t>
      </w:r>
    </w:p>
    <w:p w14:paraId="29DFB407"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060A3987" w14:textId="77777777" w:rsidR="006A1CE4" w:rsidRPr="00E67E0D" w:rsidRDefault="006A1CE4" w:rsidP="00E7499B">
      <w:pPr>
        <w:pStyle w:val="PL"/>
        <w:spacing w:line="0" w:lineRule="atLeast"/>
        <w:rPr>
          <w:noProof w:val="0"/>
          <w:snapToGrid w:val="0"/>
        </w:rPr>
      </w:pPr>
      <w:r w:rsidRPr="00E67E0D">
        <w:rPr>
          <w:noProof w:val="0"/>
          <w:snapToGrid w:val="0"/>
        </w:rPr>
        <w:t>}</w:t>
      </w:r>
    </w:p>
    <w:p w14:paraId="514DA05F" w14:textId="77777777" w:rsidR="006A1CE4" w:rsidRPr="00E67E0D" w:rsidRDefault="006A1CE4" w:rsidP="00E7499B">
      <w:pPr>
        <w:pStyle w:val="PL"/>
        <w:spacing w:line="0" w:lineRule="atLeast"/>
        <w:rPr>
          <w:noProof w:val="0"/>
          <w:snapToGrid w:val="0"/>
        </w:rPr>
      </w:pPr>
    </w:p>
    <w:p w14:paraId="2A0E3C6C" w14:textId="77777777" w:rsidR="006A1CE4" w:rsidRPr="00E67E0D" w:rsidRDefault="006A1CE4" w:rsidP="00E7499B">
      <w:pPr>
        <w:pStyle w:val="PL"/>
        <w:spacing w:line="0" w:lineRule="atLeast"/>
        <w:rPr>
          <w:noProof w:val="0"/>
          <w:snapToGrid w:val="0"/>
        </w:rPr>
      </w:pPr>
      <w:r w:rsidRPr="00E67E0D">
        <w:rPr>
          <w:noProof w:val="0"/>
          <w:snapToGrid w:val="0"/>
        </w:rPr>
        <w:t>PDUSessionResourceSetupItem</w:t>
      </w:r>
      <w:r w:rsidRPr="00E67E0D">
        <w:rPr>
          <w:noProof w:val="0"/>
        </w:rPr>
        <w:t>SURes-</w:t>
      </w:r>
      <w:r w:rsidRPr="00E67E0D">
        <w:rPr>
          <w:noProof w:val="0"/>
          <w:snapToGrid w:val="0"/>
        </w:rPr>
        <w:t>ExtIEs NGAP-PROTOCOL-EXTENSION ::= {</w:t>
      </w:r>
    </w:p>
    <w:p w14:paraId="7F30C1E3"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0C8B2CAF" w14:textId="77777777" w:rsidR="006A1CE4" w:rsidRPr="00E67E0D" w:rsidRDefault="006A1CE4" w:rsidP="00E7499B">
      <w:pPr>
        <w:pStyle w:val="PL"/>
        <w:spacing w:line="0" w:lineRule="atLeast"/>
        <w:rPr>
          <w:noProof w:val="0"/>
          <w:snapToGrid w:val="0"/>
        </w:rPr>
      </w:pPr>
      <w:r w:rsidRPr="00E67E0D">
        <w:rPr>
          <w:noProof w:val="0"/>
          <w:snapToGrid w:val="0"/>
        </w:rPr>
        <w:t>}</w:t>
      </w:r>
    </w:p>
    <w:p w14:paraId="523DFBEE" w14:textId="77777777" w:rsidR="006A1CE4" w:rsidRPr="00E67E0D" w:rsidRDefault="006A1CE4" w:rsidP="00E7499B">
      <w:pPr>
        <w:pStyle w:val="PL"/>
        <w:rPr>
          <w:noProof w:val="0"/>
          <w:snapToGrid w:val="0"/>
        </w:rPr>
      </w:pPr>
    </w:p>
    <w:p w14:paraId="2EF6C8CE" w14:textId="77777777" w:rsidR="006A1CE4" w:rsidRPr="00E67E0D" w:rsidRDefault="006A1CE4" w:rsidP="00E7499B">
      <w:pPr>
        <w:pStyle w:val="PL"/>
        <w:rPr>
          <w:noProof w:val="0"/>
          <w:snapToGrid w:val="0"/>
        </w:rPr>
      </w:pPr>
      <w:r w:rsidRPr="00E67E0D">
        <w:rPr>
          <w:noProof w:val="0"/>
          <w:snapToGrid w:val="0"/>
        </w:rPr>
        <w:t>PDUSessionResourceSetupRequestTransfer ::= SEQUENCE {</w:t>
      </w:r>
    </w:p>
    <w:p w14:paraId="4C825D87" w14:textId="468077A6" w:rsidR="006A1CE4" w:rsidRPr="00E67E0D" w:rsidRDefault="006A1CE4" w:rsidP="00E7499B">
      <w:pPr>
        <w:pStyle w:val="PL"/>
        <w:rPr>
          <w:ins w:id="6770" w:author="Issam" w:date="2019-02-12T23:38:00Z"/>
          <w:noProof w:val="0"/>
          <w:snapToGrid w:val="0"/>
        </w:rPr>
      </w:pPr>
      <w:r w:rsidRPr="00E67E0D">
        <w:rPr>
          <w:noProof w:val="0"/>
          <w:snapToGrid w:val="0"/>
        </w:rPr>
        <w:tab/>
      </w:r>
      <w:del w:id="6771" w:author="Issam" w:date="2019-02-12T23:38:00Z">
        <w:r w:rsidR="00AE297A" w:rsidRPr="00FF6A95">
          <w:rPr>
            <w:noProof w:val="0"/>
            <w:snapToGrid w:val="0"/>
          </w:rPr>
          <w:delText>pDUSessionAggregateMaximumBitRate</w:delText>
        </w:r>
        <w:r w:rsidR="00AE297A" w:rsidRPr="00FF6A95">
          <w:rPr>
            <w:noProof w:val="0"/>
            <w:snapToGrid w:val="0"/>
          </w:rPr>
          <w:tab/>
        </w:r>
        <w:r w:rsidR="00AE297A" w:rsidRPr="00FF6A95">
          <w:rPr>
            <w:noProof w:val="0"/>
            <w:snapToGrid w:val="0"/>
          </w:rPr>
          <w:tab/>
        </w:r>
      </w:del>
      <w:ins w:id="6772" w:author="Issam" w:date="2019-02-12T23:38:00Z">
        <w:r w:rsidRPr="00E67E0D">
          <w:rPr>
            <w:noProof w:val="0"/>
            <w:snapToGrid w:val="0"/>
          </w:rPr>
          <w:t>protocolIEs</w:t>
        </w:r>
        <w:r w:rsidRPr="00E67E0D">
          <w:rPr>
            <w:noProof w:val="0"/>
            <w:snapToGrid w:val="0"/>
          </w:rPr>
          <w:tab/>
        </w:r>
        <w:r w:rsidRPr="00E67E0D">
          <w:rPr>
            <w:noProof w:val="0"/>
            <w:snapToGrid w:val="0"/>
          </w:rPr>
          <w:tab/>
          <w:t>ProtocolIE-Container</w:t>
        </w:r>
        <w:r w:rsidRPr="00E67E0D">
          <w:rPr>
            <w:noProof w:val="0"/>
            <w:snapToGrid w:val="0"/>
          </w:rPr>
          <w:tab/>
        </w:r>
        <w:r w:rsidRPr="00E67E0D">
          <w:rPr>
            <w:noProof w:val="0"/>
            <w:snapToGrid w:val="0"/>
          </w:rPr>
          <w:tab/>
          <w:t>{ {PDUSessionResourceSetupRequestTransferIEs} },</w:t>
        </w:r>
      </w:ins>
    </w:p>
    <w:p w14:paraId="404AE3F4" w14:textId="77777777" w:rsidR="006A1CE4" w:rsidRPr="00E67E0D" w:rsidRDefault="006A1CE4" w:rsidP="00E7499B">
      <w:pPr>
        <w:pStyle w:val="PL"/>
        <w:rPr>
          <w:ins w:id="6773" w:author="Issam" w:date="2019-02-12T23:38:00Z"/>
          <w:noProof w:val="0"/>
          <w:snapToGrid w:val="0"/>
        </w:rPr>
      </w:pPr>
      <w:ins w:id="6774" w:author="Issam" w:date="2019-02-12T23:38:00Z">
        <w:r w:rsidRPr="00E67E0D">
          <w:rPr>
            <w:noProof w:val="0"/>
            <w:snapToGrid w:val="0"/>
          </w:rPr>
          <w:tab/>
          <w:t>...</w:t>
        </w:r>
      </w:ins>
    </w:p>
    <w:p w14:paraId="1417CE4D" w14:textId="77777777" w:rsidR="006A1CE4" w:rsidRPr="00E67E0D" w:rsidRDefault="006A1CE4" w:rsidP="00E7499B">
      <w:pPr>
        <w:pStyle w:val="PL"/>
        <w:rPr>
          <w:ins w:id="6775" w:author="Issam" w:date="2019-02-12T23:38:00Z"/>
          <w:noProof w:val="0"/>
          <w:snapToGrid w:val="0"/>
        </w:rPr>
      </w:pPr>
      <w:ins w:id="6776" w:author="Issam" w:date="2019-02-12T23:38:00Z">
        <w:r w:rsidRPr="00E67E0D">
          <w:rPr>
            <w:noProof w:val="0"/>
            <w:snapToGrid w:val="0"/>
          </w:rPr>
          <w:t>}</w:t>
        </w:r>
      </w:ins>
    </w:p>
    <w:p w14:paraId="70521E76" w14:textId="77777777" w:rsidR="006A1CE4" w:rsidRPr="00E67E0D" w:rsidRDefault="006A1CE4" w:rsidP="00E7499B">
      <w:pPr>
        <w:pStyle w:val="PL"/>
        <w:rPr>
          <w:ins w:id="6777" w:author="Issam" w:date="2019-02-12T23:38:00Z"/>
          <w:noProof w:val="0"/>
          <w:snapToGrid w:val="0"/>
        </w:rPr>
      </w:pPr>
    </w:p>
    <w:p w14:paraId="19678171" w14:textId="77777777" w:rsidR="006A1CE4" w:rsidRPr="00E67E0D" w:rsidRDefault="006A1CE4" w:rsidP="00E7499B">
      <w:pPr>
        <w:pStyle w:val="PL"/>
        <w:rPr>
          <w:ins w:id="6778" w:author="Issam" w:date="2019-02-12T23:38:00Z"/>
          <w:noProof w:val="0"/>
          <w:snapToGrid w:val="0"/>
        </w:rPr>
      </w:pPr>
      <w:ins w:id="6779" w:author="Issam" w:date="2019-02-12T23:38:00Z">
        <w:r w:rsidRPr="00E67E0D">
          <w:rPr>
            <w:noProof w:val="0"/>
            <w:snapToGrid w:val="0"/>
          </w:rPr>
          <w:t>PDUSessionResourceSetupRequestTransferIEs NGAP-PROTOCOL-IES ::= {</w:t>
        </w:r>
      </w:ins>
    </w:p>
    <w:p w14:paraId="32DD872C" w14:textId="497B0627" w:rsidR="006A1CE4" w:rsidRPr="00E67E0D" w:rsidRDefault="006A1CE4" w:rsidP="004041C3">
      <w:pPr>
        <w:pStyle w:val="PL"/>
        <w:spacing w:line="0" w:lineRule="atLeast"/>
        <w:rPr>
          <w:noProof w:val="0"/>
          <w:snapToGrid w:val="0"/>
        </w:rPr>
        <w:pPrChange w:id="6780" w:author="Issam" w:date="2019-02-12T23:38:00Z">
          <w:pPr>
            <w:pStyle w:val="PL"/>
          </w:pPr>
        </w:pPrChange>
      </w:pPr>
      <w:ins w:id="6781" w:author="Issam" w:date="2019-02-12T23:38:00Z">
        <w:r w:rsidRPr="00E67E0D">
          <w:rPr>
            <w:noProof w:val="0"/>
            <w:snapToGrid w:val="0"/>
          </w:rPr>
          <w:tab/>
          <w:t>{ ID id-</w:t>
        </w:r>
      </w:ins>
      <w:r w:rsidRPr="00E67E0D">
        <w:rPr>
          <w:rFonts w:hint="eastAsia"/>
          <w:noProof w:val="0"/>
          <w:snapToGrid w:val="0"/>
          <w:lang w:eastAsia="zh-CN"/>
        </w:rPr>
        <w:t>P</w:t>
      </w:r>
      <w:r w:rsidRPr="00E67E0D">
        <w:rPr>
          <w:noProof w:val="0"/>
          <w:snapToGrid w:val="0"/>
        </w:rPr>
        <w:t>DUSessionAggregateMaximumBitRate</w:t>
      </w:r>
      <w:r w:rsidRPr="00E67E0D">
        <w:rPr>
          <w:noProof w:val="0"/>
          <w:snapToGrid w:val="0"/>
        </w:rPr>
        <w:tab/>
      </w:r>
      <w:del w:id="6782" w:author="Issam" w:date="2019-02-12T23:38:00Z">
        <w:r w:rsidR="00AE297A">
          <w:rPr>
            <w:noProof w:val="0"/>
            <w:snapToGrid w:val="0"/>
          </w:rPr>
          <w:tab/>
        </w:r>
        <w:r w:rsidR="00AE297A">
          <w:rPr>
            <w:noProof w:val="0"/>
            <w:snapToGrid w:val="0"/>
          </w:rPr>
          <w:tab/>
        </w:r>
        <w:r w:rsidR="00AE297A">
          <w:rPr>
            <w:noProof w:val="0"/>
            <w:snapToGrid w:val="0"/>
          </w:rPr>
          <w:tab/>
        </w:r>
        <w:r w:rsidR="00AE297A">
          <w:rPr>
            <w:noProof w:val="0"/>
            <w:snapToGrid w:val="0"/>
          </w:rPr>
          <w:tab/>
        </w:r>
        <w:r w:rsidR="00AE297A">
          <w:rPr>
            <w:noProof w:val="0"/>
            <w:snapToGrid w:val="0"/>
          </w:rPr>
          <w:tab/>
        </w:r>
        <w:r w:rsidR="00AE297A">
          <w:rPr>
            <w:noProof w:val="0"/>
            <w:snapToGrid w:val="0"/>
          </w:rPr>
          <w:tab/>
        </w:r>
        <w:r w:rsidR="00AE297A">
          <w:rPr>
            <w:noProof w:val="0"/>
            <w:snapToGrid w:val="0"/>
          </w:rPr>
          <w:tab/>
        </w:r>
        <w:r w:rsidR="00AE297A" w:rsidRPr="00FF6A95">
          <w:rPr>
            <w:noProof w:val="0"/>
            <w:snapToGrid w:val="0"/>
          </w:rPr>
          <w:delText>OPTIONAL,</w:delText>
        </w:r>
      </w:del>
      <w:ins w:id="6783" w:author="Issam" w:date="2019-02-12T23:38:00Z">
        <w:r w:rsidRPr="00E67E0D">
          <w:rPr>
            <w:noProof w:val="0"/>
            <w:snapToGrid w:val="0"/>
          </w:rPr>
          <w:t xml:space="preserve">CRITICALITY </w:t>
        </w:r>
        <w:r w:rsidRPr="00E67E0D">
          <w:rPr>
            <w:rFonts w:hint="eastAsia"/>
            <w:noProof w:val="0"/>
            <w:snapToGrid w:val="0"/>
            <w:lang w:eastAsia="zh-CN"/>
          </w:rPr>
          <w:t>reject</w:t>
        </w:r>
        <w:r w:rsidRPr="00E67E0D">
          <w:rPr>
            <w:noProof w:val="0"/>
            <w:snapToGrid w:val="0"/>
          </w:rPr>
          <w:tab/>
          <w:t>TYPE PDUSessionAggregateMaximumBitRate</w:t>
        </w:r>
        <w:r w:rsidRPr="00E67E0D">
          <w:rPr>
            <w:noProof w:val="0"/>
            <w:snapToGrid w:val="0"/>
          </w:rPr>
          <w:tab/>
        </w:r>
        <w:r w:rsidRPr="00E67E0D">
          <w:rPr>
            <w:noProof w:val="0"/>
            <w:snapToGrid w:val="0"/>
          </w:rPr>
          <w:tab/>
          <w:t>PRESENCE optional</w:t>
        </w:r>
        <w:r w:rsidRPr="00E67E0D">
          <w:rPr>
            <w:noProof w:val="0"/>
            <w:snapToGrid w:val="0"/>
          </w:rPr>
          <w:tab/>
        </w:r>
        <w:r w:rsidRPr="00E67E0D">
          <w:rPr>
            <w:noProof w:val="0"/>
            <w:snapToGrid w:val="0"/>
          </w:rPr>
          <w:tab/>
          <w:t>}|</w:t>
        </w:r>
      </w:ins>
    </w:p>
    <w:p w14:paraId="77976285" w14:textId="0B430B5B" w:rsidR="006A1CE4" w:rsidRPr="00E67E0D" w:rsidRDefault="006A1CE4" w:rsidP="004041C3">
      <w:pPr>
        <w:pStyle w:val="PL"/>
        <w:spacing w:line="0" w:lineRule="atLeast"/>
        <w:rPr>
          <w:noProof w:val="0"/>
          <w:snapToGrid w:val="0"/>
        </w:rPr>
        <w:pPrChange w:id="6784" w:author="Issam" w:date="2019-02-12T23:38:00Z">
          <w:pPr>
            <w:pStyle w:val="PL"/>
          </w:pPr>
        </w:pPrChange>
      </w:pPr>
      <w:r w:rsidRPr="00E67E0D">
        <w:rPr>
          <w:noProof w:val="0"/>
          <w:snapToGrid w:val="0"/>
        </w:rPr>
        <w:tab/>
      </w:r>
      <w:del w:id="6785" w:author="Issam" w:date="2019-02-12T23:38:00Z">
        <w:r w:rsidR="00AE297A" w:rsidRPr="00FF6A95">
          <w:rPr>
            <w:noProof w:val="0"/>
            <w:snapToGrid w:val="0"/>
          </w:rPr>
          <w:delText>uL</w:delText>
        </w:r>
      </w:del>
      <w:ins w:id="6786" w:author="Issam" w:date="2019-02-12T23:38:00Z">
        <w:r w:rsidRPr="00E67E0D">
          <w:rPr>
            <w:noProof w:val="0"/>
            <w:snapToGrid w:val="0"/>
          </w:rPr>
          <w:t>{ ID id-UL</w:t>
        </w:r>
      </w:ins>
      <w:r w:rsidRPr="00E67E0D">
        <w:rPr>
          <w:noProof w:val="0"/>
          <w:snapToGrid w:val="0"/>
        </w:rPr>
        <w:t>-NGU-UP-TNLInformation</w:t>
      </w:r>
      <w:r w:rsidRPr="00E67E0D">
        <w:rPr>
          <w:noProof w:val="0"/>
          <w:snapToGrid w:val="0"/>
        </w:rPr>
        <w:tab/>
      </w:r>
      <w:r w:rsidRPr="00E67E0D">
        <w:rPr>
          <w:noProof w:val="0"/>
          <w:snapToGrid w:val="0"/>
        </w:rPr>
        <w:tab/>
      </w:r>
      <w:r w:rsidRPr="00E67E0D">
        <w:rPr>
          <w:noProof w:val="0"/>
          <w:snapToGrid w:val="0"/>
        </w:rPr>
        <w:tab/>
      </w:r>
      <w:del w:id="6787" w:author="Issam" w:date="2019-02-12T23:38:00Z">
        <w:r w:rsidR="00AE297A" w:rsidRPr="00FF6A95">
          <w:rPr>
            <w:noProof w:val="0"/>
            <w:snapToGrid w:val="0"/>
          </w:rPr>
          <w:tab/>
        </w:r>
      </w:del>
      <w:ins w:id="6788" w:author="Issam" w:date="2019-02-12T23:38:00Z">
        <w:r w:rsidRPr="00E67E0D">
          <w:rPr>
            <w:noProof w:val="0"/>
            <w:snapToGrid w:val="0"/>
          </w:rPr>
          <w:t>CRITICALITY reject</w:t>
        </w:r>
        <w:r w:rsidRPr="00E67E0D">
          <w:rPr>
            <w:noProof w:val="0"/>
            <w:snapToGrid w:val="0"/>
          </w:rPr>
          <w:tab/>
          <w:t xml:space="preserve">TYPE </w:t>
        </w:r>
      </w:ins>
      <w:r w:rsidRPr="00E67E0D">
        <w:rPr>
          <w:noProof w:val="0"/>
          <w:snapToGrid w:val="0"/>
        </w:rPr>
        <w:t>UPTransportLayerInformation</w:t>
      </w:r>
      <w:del w:id="6789" w:author="Issam" w:date="2019-02-12T23:38:00Z">
        <w:r w:rsidR="00AE297A" w:rsidRPr="00FF6A95">
          <w:rPr>
            <w:noProof w:val="0"/>
            <w:snapToGrid w:val="0"/>
          </w:rPr>
          <w:delText>,</w:delText>
        </w:r>
      </w:del>
      <w:ins w:id="6790" w:author="Issam" w:date="2019-02-12T23:38:00Z">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ins>
    </w:p>
    <w:p w14:paraId="05AB89B9" w14:textId="3BA26BEC" w:rsidR="006A1CE4" w:rsidRPr="00E67E0D" w:rsidRDefault="00AE297A" w:rsidP="004041C3">
      <w:pPr>
        <w:pStyle w:val="PL"/>
        <w:spacing w:line="0" w:lineRule="atLeast"/>
        <w:rPr>
          <w:noProof w:val="0"/>
          <w:snapToGrid w:val="0"/>
        </w:rPr>
        <w:pPrChange w:id="6791" w:author="Issam" w:date="2019-02-12T23:38:00Z">
          <w:pPr>
            <w:pStyle w:val="PL"/>
          </w:pPr>
        </w:pPrChange>
      </w:pPr>
      <w:del w:id="6792" w:author="Issam" w:date="2019-02-12T23:38:00Z">
        <w:r w:rsidRPr="00FF6A95">
          <w:rPr>
            <w:noProof w:val="0"/>
            <w:snapToGrid w:val="0"/>
          </w:rPr>
          <w:tab/>
          <w:delText>additionalUL</w:delText>
        </w:r>
      </w:del>
      <w:ins w:id="6793" w:author="Issam" w:date="2019-02-12T23:38:00Z">
        <w:r w:rsidR="006A1CE4" w:rsidRPr="00E67E0D">
          <w:rPr>
            <w:noProof w:val="0"/>
            <w:snapToGrid w:val="0"/>
          </w:rPr>
          <w:tab/>
          <w:t>{ ID id-AdditionalUL</w:t>
        </w:r>
      </w:ins>
      <w:r w:rsidR="006A1CE4" w:rsidRPr="00E67E0D">
        <w:rPr>
          <w:noProof w:val="0"/>
          <w:snapToGrid w:val="0"/>
        </w:rPr>
        <w:t>-NGU-UP-TNLInformation</w:t>
      </w:r>
      <w:r w:rsidR="006A1CE4" w:rsidRPr="00E67E0D">
        <w:rPr>
          <w:noProof w:val="0"/>
          <w:snapToGrid w:val="0"/>
        </w:rPr>
        <w:tab/>
      </w:r>
      <w:del w:id="6794" w:author="Issam" w:date="2019-02-12T23:38:00Z">
        <w:r w:rsidRPr="00FF6A95">
          <w:rPr>
            <w:noProof w:val="0"/>
            <w:snapToGrid w:val="0"/>
          </w:rPr>
          <w:tab/>
        </w:r>
      </w:del>
      <w:ins w:id="6795" w:author="Issam" w:date="2019-02-12T23:38:00Z">
        <w:r w:rsidR="006A1CE4" w:rsidRPr="00E67E0D">
          <w:rPr>
            <w:noProof w:val="0"/>
            <w:snapToGrid w:val="0"/>
          </w:rPr>
          <w:t>CRITICALITY reject</w:t>
        </w:r>
        <w:r w:rsidR="006A1CE4" w:rsidRPr="00E67E0D">
          <w:rPr>
            <w:noProof w:val="0"/>
            <w:snapToGrid w:val="0"/>
          </w:rPr>
          <w:tab/>
          <w:t xml:space="preserve">TYPE </w:t>
        </w:r>
      </w:ins>
      <w:r w:rsidR="006A1CE4" w:rsidRPr="00E67E0D">
        <w:rPr>
          <w:noProof w:val="0"/>
          <w:snapToGrid w:val="0"/>
        </w:rPr>
        <w:t>UPTransportLayerInformation</w:t>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r>
      <w:del w:id="6796" w:author="Issam" w:date="2019-02-12T23:38:00Z">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delText>OPTIONAL,</w:delText>
        </w:r>
      </w:del>
      <w:ins w:id="6797" w:author="Issam" w:date="2019-02-12T23:38:00Z">
        <w:r w:rsidR="006A1CE4" w:rsidRPr="00E67E0D">
          <w:rPr>
            <w:noProof w:val="0"/>
            <w:snapToGrid w:val="0"/>
          </w:rPr>
          <w:t>PRESENCE optional</w:t>
        </w:r>
        <w:r w:rsidR="006A1CE4" w:rsidRPr="00E67E0D">
          <w:rPr>
            <w:noProof w:val="0"/>
            <w:snapToGrid w:val="0"/>
          </w:rPr>
          <w:tab/>
        </w:r>
        <w:r w:rsidR="006A1CE4" w:rsidRPr="00E67E0D">
          <w:rPr>
            <w:noProof w:val="0"/>
            <w:snapToGrid w:val="0"/>
          </w:rPr>
          <w:tab/>
          <w:t>}|</w:t>
        </w:r>
      </w:ins>
    </w:p>
    <w:p w14:paraId="20CF25FF" w14:textId="3272ECCD" w:rsidR="006A1CE4" w:rsidRPr="00E67E0D" w:rsidRDefault="00AE297A" w:rsidP="004041C3">
      <w:pPr>
        <w:pStyle w:val="PL"/>
        <w:spacing w:line="0" w:lineRule="atLeast"/>
        <w:rPr>
          <w:noProof w:val="0"/>
          <w:snapToGrid w:val="0"/>
        </w:rPr>
        <w:pPrChange w:id="6798" w:author="Issam" w:date="2019-02-12T23:38:00Z">
          <w:pPr>
            <w:pStyle w:val="PL"/>
          </w:pPr>
        </w:pPrChange>
      </w:pPr>
      <w:del w:id="6799" w:author="Issam" w:date="2019-02-12T23:38:00Z">
        <w:r w:rsidRPr="00FF6A95">
          <w:rPr>
            <w:noProof w:val="0"/>
            <w:snapToGrid w:val="0"/>
          </w:rPr>
          <w:tab/>
          <w:delText>dataForwardingNotPossible</w:delText>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del>
      <w:ins w:id="6800" w:author="Issam" w:date="2019-02-12T23:38:00Z">
        <w:r w:rsidR="006A1CE4" w:rsidRPr="00E67E0D">
          <w:rPr>
            <w:noProof w:val="0"/>
            <w:snapToGrid w:val="0"/>
          </w:rPr>
          <w:tab/>
          <w:t>{ ID id-</w:t>
        </w:r>
      </w:ins>
      <w:r w:rsidR="006A1CE4" w:rsidRPr="00E67E0D">
        <w:rPr>
          <w:noProof w:val="0"/>
          <w:snapToGrid w:val="0"/>
        </w:rPr>
        <w:t>DataForwardingNotPossible</w:t>
      </w:r>
      <w:r w:rsidR="006A1CE4" w:rsidRPr="00E67E0D">
        <w:rPr>
          <w:noProof w:val="0"/>
          <w:snapToGrid w:val="0"/>
        </w:rPr>
        <w:tab/>
      </w:r>
      <w:r w:rsidR="006A1CE4" w:rsidRPr="00E67E0D">
        <w:rPr>
          <w:noProof w:val="0"/>
          <w:snapToGrid w:val="0"/>
        </w:rPr>
        <w:tab/>
      </w:r>
      <w:r w:rsidR="006A1CE4" w:rsidRPr="00E67E0D">
        <w:rPr>
          <w:noProof w:val="0"/>
          <w:snapToGrid w:val="0"/>
        </w:rPr>
        <w:tab/>
      </w:r>
      <w:del w:id="6801" w:author="Issam" w:date="2019-02-12T23:38:00Z">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delText>OPTIONAL,</w:delText>
        </w:r>
      </w:del>
      <w:ins w:id="6802" w:author="Issam" w:date="2019-02-12T23:38:00Z">
        <w:r w:rsidR="006A1CE4" w:rsidRPr="00E67E0D">
          <w:rPr>
            <w:noProof w:val="0"/>
            <w:snapToGrid w:val="0"/>
          </w:rPr>
          <w:t>CRITICALITY reject</w:t>
        </w:r>
        <w:r w:rsidR="006A1CE4" w:rsidRPr="00E67E0D">
          <w:rPr>
            <w:noProof w:val="0"/>
            <w:snapToGrid w:val="0"/>
          </w:rPr>
          <w:tab/>
          <w:t>TYPE DataForwardingNotPossible</w:t>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t>PRESENCE optional</w:t>
        </w:r>
        <w:r w:rsidR="006A1CE4" w:rsidRPr="00E67E0D">
          <w:rPr>
            <w:noProof w:val="0"/>
            <w:snapToGrid w:val="0"/>
          </w:rPr>
          <w:tab/>
        </w:r>
        <w:r w:rsidR="006A1CE4" w:rsidRPr="00E67E0D">
          <w:rPr>
            <w:noProof w:val="0"/>
            <w:snapToGrid w:val="0"/>
          </w:rPr>
          <w:tab/>
          <w:t>}|</w:t>
        </w:r>
      </w:ins>
    </w:p>
    <w:p w14:paraId="45F16C6C" w14:textId="7A43E267" w:rsidR="006A1CE4" w:rsidRPr="00E67E0D" w:rsidRDefault="00AE297A" w:rsidP="00E7499B">
      <w:pPr>
        <w:pStyle w:val="PL"/>
        <w:rPr>
          <w:noProof w:val="0"/>
          <w:snapToGrid w:val="0"/>
        </w:rPr>
      </w:pPr>
      <w:del w:id="6803" w:author="Issam" w:date="2019-02-12T23:38:00Z">
        <w:r w:rsidRPr="00FF6A95">
          <w:rPr>
            <w:noProof w:val="0"/>
            <w:snapToGrid w:val="0"/>
          </w:rPr>
          <w:tab/>
          <w:delText>pDUSessionType</w:delText>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del>
      <w:ins w:id="6804" w:author="Issam" w:date="2019-02-12T23:38:00Z">
        <w:r w:rsidR="006A1CE4" w:rsidRPr="00E67E0D">
          <w:rPr>
            <w:noProof w:val="0"/>
            <w:snapToGrid w:val="0"/>
          </w:rPr>
          <w:tab/>
          <w:t>{ ID id-</w:t>
        </w:r>
      </w:ins>
      <w:r w:rsidR="006A1CE4" w:rsidRPr="00E67E0D">
        <w:rPr>
          <w:noProof w:val="0"/>
          <w:snapToGrid w:val="0"/>
        </w:rPr>
        <w:t>PDUSessionType</w:t>
      </w:r>
      <w:del w:id="6805" w:author="Issam" w:date="2019-02-12T23:38:00Z">
        <w:r w:rsidRPr="00FF6A95">
          <w:rPr>
            <w:noProof w:val="0"/>
            <w:snapToGrid w:val="0"/>
          </w:rPr>
          <w:delText>,</w:delText>
        </w:r>
      </w:del>
      <w:ins w:id="6806" w:author="Issam" w:date="2019-02-12T23:38:00Z">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t>CRITICALITY reject</w:t>
        </w:r>
        <w:r w:rsidR="006A1CE4" w:rsidRPr="00E67E0D">
          <w:rPr>
            <w:noProof w:val="0"/>
            <w:snapToGrid w:val="0"/>
          </w:rPr>
          <w:tab/>
          <w:t>TYPE PDUSessionType</w:t>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t>PRESENCE mandatory</w:t>
        </w:r>
        <w:r w:rsidR="006A1CE4" w:rsidRPr="00E67E0D">
          <w:rPr>
            <w:noProof w:val="0"/>
            <w:snapToGrid w:val="0"/>
          </w:rPr>
          <w:tab/>
          <w:t>}|</w:t>
        </w:r>
      </w:ins>
    </w:p>
    <w:p w14:paraId="59D93B55" w14:textId="6869E6E3" w:rsidR="006A1CE4" w:rsidRPr="00E67E0D" w:rsidRDefault="00AE297A" w:rsidP="004041C3">
      <w:pPr>
        <w:pStyle w:val="PL"/>
        <w:spacing w:line="0" w:lineRule="atLeast"/>
        <w:rPr>
          <w:noProof w:val="0"/>
          <w:snapToGrid w:val="0"/>
        </w:rPr>
        <w:pPrChange w:id="6807" w:author="Issam" w:date="2019-02-12T23:38:00Z">
          <w:pPr>
            <w:pStyle w:val="PL"/>
          </w:pPr>
        </w:pPrChange>
      </w:pPr>
      <w:del w:id="6808" w:author="Issam" w:date="2019-02-12T23:38:00Z">
        <w:r w:rsidRPr="00FF6A95">
          <w:rPr>
            <w:noProof w:val="0"/>
            <w:snapToGrid w:val="0"/>
          </w:rPr>
          <w:tab/>
          <w:delText>securityIndication</w:delText>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del>
      <w:ins w:id="6809" w:author="Issam" w:date="2019-02-12T23:38:00Z">
        <w:r w:rsidR="006A1CE4" w:rsidRPr="00E67E0D">
          <w:rPr>
            <w:noProof w:val="0"/>
            <w:snapToGrid w:val="0"/>
          </w:rPr>
          <w:tab/>
          <w:t>{ ID id-</w:t>
        </w:r>
      </w:ins>
      <w:r w:rsidR="006A1CE4" w:rsidRPr="00E67E0D">
        <w:rPr>
          <w:noProof w:val="0"/>
          <w:snapToGrid w:val="0"/>
        </w:rPr>
        <w:t>SecurityIndication</w:t>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r>
      <w:del w:id="6810" w:author="Issam" w:date="2019-02-12T23:38:00Z">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delText>OPTIONAL,</w:delText>
        </w:r>
      </w:del>
      <w:ins w:id="6811" w:author="Issam" w:date="2019-02-12T23:38:00Z">
        <w:r w:rsidR="006A1CE4" w:rsidRPr="00E67E0D">
          <w:rPr>
            <w:noProof w:val="0"/>
            <w:snapToGrid w:val="0"/>
          </w:rPr>
          <w:t>CRITICALITY reject</w:t>
        </w:r>
        <w:r w:rsidR="006A1CE4" w:rsidRPr="00E67E0D">
          <w:rPr>
            <w:noProof w:val="0"/>
            <w:snapToGrid w:val="0"/>
          </w:rPr>
          <w:tab/>
          <w:t>TYPE SecurityIndication</w:t>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t>PRESENCE optional</w:t>
        </w:r>
        <w:r w:rsidR="006A1CE4" w:rsidRPr="00E67E0D">
          <w:rPr>
            <w:noProof w:val="0"/>
            <w:snapToGrid w:val="0"/>
          </w:rPr>
          <w:tab/>
        </w:r>
        <w:r w:rsidR="006A1CE4" w:rsidRPr="00E67E0D">
          <w:rPr>
            <w:noProof w:val="0"/>
            <w:snapToGrid w:val="0"/>
          </w:rPr>
          <w:tab/>
          <w:t>}|</w:t>
        </w:r>
      </w:ins>
    </w:p>
    <w:p w14:paraId="7DC60C62" w14:textId="41CB7286" w:rsidR="006A1CE4" w:rsidRPr="00E67E0D" w:rsidRDefault="00AE297A" w:rsidP="00E7499B">
      <w:pPr>
        <w:pStyle w:val="PL"/>
        <w:spacing w:line="0" w:lineRule="atLeast"/>
        <w:rPr>
          <w:ins w:id="6812" w:author="Issam" w:date="2019-02-12T23:38:00Z"/>
          <w:noProof w:val="0"/>
          <w:snapToGrid w:val="0"/>
        </w:rPr>
      </w:pPr>
      <w:del w:id="6813" w:author="Issam" w:date="2019-02-12T23:38:00Z">
        <w:r w:rsidRPr="00FF6A95">
          <w:rPr>
            <w:noProof w:val="0"/>
            <w:snapToGrid w:val="0"/>
          </w:rPr>
          <w:tab/>
          <w:delText>qosFlowSetupRequestList</w:delText>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del>
      <w:ins w:id="6814" w:author="Issam" w:date="2019-02-12T23:38:00Z">
        <w:r w:rsidR="006A1CE4" w:rsidRPr="00E67E0D">
          <w:rPr>
            <w:noProof w:val="0"/>
            <w:snapToGrid w:val="0"/>
          </w:rPr>
          <w:tab/>
          <w:t>{ ID id-NetworkInstance</w:t>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t>CRITICALITY reject</w:t>
        </w:r>
        <w:r w:rsidR="006A1CE4" w:rsidRPr="00E67E0D">
          <w:rPr>
            <w:noProof w:val="0"/>
            <w:snapToGrid w:val="0"/>
          </w:rPr>
          <w:tab/>
          <w:t>TYPE NetworkInstance</w:t>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r>
        <w:r w:rsidR="006A1CE4" w:rsidRPr="00E67E0D">
          <w:rPr>
            <w:noProof w:val="0"/>
            <w:snapToGrid w:val="0"/>
          </w:rPr>
          <w:tab/>
          <w:t>PRESENCE optional</w:t>
        </w:r>
        <w:r w:rsidR="006A1CE4" w:rsidRPr="00E67E0D">
          <w:rPr>
            <w:noProof w:val="0"/>
            <w:snapToGrid w:val="0"/>
          </w:rPr>
          <w:tab/>
        </w:r>
        <w:r w:rsidR="006A1CE4" w:rsidRPr="00E67E0D">
          <w:rPr>
            <w:noProof w:val="0"/>
            <w:snapToGrid w:val="0"/>
          </w:rPr>
          <w:tab/>
          <w:t>}|</w:t>
        </w:r>
      </w:ins>
    </w:p>
    <w:p w14:paraId="31D60A02" w14:textId="34F55346" w:rsidR="006A1CE4" w:rsidRPr="00E67E0D" w:rsidRDefault="006A1CE4" w:rsidP="00E7499B">
      <w:pPr>
        <w:pStyle w:val="PL"/>
        <w:rPr>
          <w:noProof w:val="0"/>
          <w:snapToGrid w:val="0"/>
        </w:rPr>
      </w:pPr>
      <w:ins w:id="6815" w:author="Issam" w:date="2019-02-12T23:38:00Z">
        <w:r w:rsidRPr="00E67E0D">
          <w:rPr>
            <w:noProof w:val="0"/>
            <w:snapToGrid w:val="0"/>
          </w:rPr>
          <w:tab/>
          <w:t>{ ID id-</w:t>
        </w:r>
      </w:ins>
      <w:r w:rsidRPr="00E67E0D">
        <w:rPr>
          <w:noProof w:val="0"/>
          <w:snapToGrid w:val="0"/>
        </w:rPr>
        <w:t>QosFlowSetupRequestList</w:t>
      </w:r>
      <w:del w:id="6816" w:author="Issam" w:date="2019-02-12T23:38:00Z">
        <w:r w:rsidR="00AE297A" w:rsidRPr="00FF6A95">
          <w:rPr>
            <w:noProof w:val="0"/>
            <w:snapToGrid w:val="0"/>
          </w:rPr>
          <w:delText>,</w:delText>
        </w:r>
      </w:del>
      <w:ins w:id="6817" w:author="Issam" w:date="2019-02-12T23:38:00Z">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CRITICALITY reject</w:t>
        </w:r>
        <w:r w:rsidRPr="00E67E0D">
          <w:rPr>
            <w:noProof w:val="0"/>
            <w:snapToGrid w:val="0"/>
          </w:rPr>
          <w:tab/>
          <w:t>TYPE QosFlowSetupRequestList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PRESENCE mandatory</w:t>
        </w:r>
        <w:r w:rsidRPr="00E67E0D">
          <w:rPr>
            <w:noProof w:val="0"/>
            <w:snapToGrid w:val="0"/>
          </w:rPr>
          <w:tab/>
          <w:t>},</w:t>
        </w:r>
      </w:ins>
    </w:p>
    <w:p w14:paraId="09CB49F5" w14:textId="77777777" w:rsidR="006A1CE4" w:rsidRPr="00E67E0D" w:rsidRDefault="00AE297A" w:rsidP="00E7499B">
      <w:pPr>
        <w:pStyle w:val="PL"/>
        <w:rPr>
          <w:snapToGrid w:val="0"/>
        </w:rPr>
      </w:pPr>
      <w:del w:id="6818" w:author="Issam" w:date="2019-02-12T23:38:00Z">
        <w:r w:rsidRPr="00FF6A95">
          <w:rPr>
            <w:noProof w:val="0"/>
            <w:snapToGrid w:val="0"/>
          </w:rPr>
          <w:tab/>
          <w:delText>iE-Extensions</w:delText>
        </w:r>
        <w:r w:rsidRPr="00FF6A95">
          <w:rPr>
            <w:noProof w:val="0"/>
            <w:snapToGrid w:val="0"/>
          </w:rPr>
          <w:tab/>
        </w:r>
        <w:r w:rsidRPr="00FF6A95">
          <w:rPr>
            <w:noProof w:val="0"/>
            <w:snapToGrid w:val="0"/>
          </w:rPr>
          <w:tab/>
          <w:delText>ProtocolExtensionContainer { {PDUSessionResourceSetupRequestTransfer</w:delText>
        </w:r>
      </w:del>
      <w:moveFromRangeStart w:id="6819" w:author="Issam" w:date="2019-02-12T23:38:00Z" w:name="move907106"/>
      <w:moveFrom w:id="6820" w:author="Issam" w:date="2019-02-12T23:38:00Z">
        <w:r w:rsidR="006A1CE4" w:rsidRPr="00E67E0D">
          <w:rPr>
            <w:snapToGrid w:val="0"/>
          </w:rPr>
          <w:t>-ExtIEs} }</w:t>
        </w:r>
        <w:r w:rsidR="006A1CE4" w:rsidRPr="00E67E0D">
          <w:rPr>
            <w:snapToGrid w:val="0"/>
          </w:rPr>
          <w:tab/>
          <w:t>OPTIONAL,</w:t>
        </w:r>
      </w:moveFrom>
    </w:p>
    <w:p w14:paraId="56E0F001" w14:textId="77777777" w:rsidR="006A1CE4" w:rsidRPr="00E67E0D" w:rsidRDefault="006A1CE4" w:rsidP="00E7499B">
      <w:pPr>
        <w:pStyle w:val="PL"/>
        <w:rPr>
          <w:snapToGrid w:val="0"/>
        </w:rPr>
      </w:pPr>
      <w:moveFrom w:id="6821" w:author="Issam" w:date="2019-02-12T23:38:00Z">
        <w:r w:rsidRPr="00E67E0D">
          <w:rPr>
            <w:snapToGrid w:val="0"/>
          </w:rPr>
          <w:tab/>
          <w:t>...</w:t>
        </w:r>
      </w:moveFrom>
    </w:p>
    <w:p w14:paraId="0E643274" w14:textId="77777777" w:rsidR="006A1CE4" w:rsidRPr="00E67E0D" w:rsidRDefault="006A1CE4" w:rsidP="00E7499B">
      <w:pPr>
        <w:pStyle w:val="PL"/>
        <w:rPr>
          <w:snapToGrid w:val="0"/>
        </w:rPr>
      </w:pPr>
      <w:moveFrom w:id="6822" w:author="Issam" w:date="2019-02-12T23:38:00Z">
        <w:r w:rsidRPr="00E67E0D">
          <w:rPr>
            <w:snapToGrid w:val="0"/>
          </w:rPr>
          <w:t>}</w:t>
        </w:r>
      </w:moveFrom>
    </w:p>
    <w:p w14:paraId="34F048AF" w14:textId="77777777" w:rsidR="006A1CE4" w:rsidRPr="00E67E0D" w:rsidRDefault="006A1CE4" w:rsidP="00E7499B">
      <w:pPr>
        <w:pStyle w:val="PL"/>
        <w:rPr>
          <w:snapToGrid w:val="0"/>
        </w:rPr>
      </w:pPr>
    </w:p>
    <w:moveFromRangeEnd w:id="6819"/>
    <w:p w14:paraId="0121326D" w14:textId="77777777" w:rsidR="00AE297A" w:rsidRPr="00FF6A95" w:rsidRDefault="00AE297A" w:rsidP="00AE297A">
      <w:pPr>
        <w:pStyle w:val="PL"/>
        <w:rPr>
          <w:del w:id="6823" w:author="Issam" w:date="2019-02-12T23:38:00Z"/>
          <w:noProof w:val="0"/>
          <w:snapToGrid w:val="0"/>
        </w:rPr>
      </w:pPr>
      <w:del w:id="6824" w:author="Issam" w:date="2019-02-12T23:38:00Z">
        <w:r w:rsidRPr="00FF6A95">
          <w:rPr>
            <w:noProof w:val="0"/>
            <w:snapToGrid w:val="0"/>
          </w:rPr>
          <w:delText>PDUSessionResourceSetupRequestTransfer-ExtIEs NGAP-PROTOCOL-EXTENSION ::= {</w:delText>
        </w:r>
      </w:del>
    </w:p>
    <w:p w14:paraId="7B4AB2AF" w14:textId="4288810B" w:rsidR="006A1CE4" w:rsidRPr="00E67E0D" w:rsidRDefault="006A1CE4" w:rsidP="00E7499B">
      <w:pPr>
        <w:pStyle w:val="PL"/>
        <w:rPr>
          <w:noProof w:val="0"/>
          <w:snapToGrid w:val="0"/>
        </w:rPr>
      </w:pPr>
      <w:r w:rsidRPr="00E67E0D">
        <w:rPr>
          <w:noProof w:val="0"/>
          <w:snapToGrid w:val="0"/>
        </w:rPr>
        <w:tab/>
        <w:t>...</w:t>
      </w:r>
    </w:p>
    <w:p w14:paraId="7BB5DA1C" w14:textId="77777777" w:rsidR="006A1CE4" w:rsidRPr="00E67E0D" w:rsidRDefault="006A1CE4" w:rsidP="00E7499B">
      <w:pPr>
        <w:pStyle w:val="PL"/>
        <w:rPr>
          <w:noProof w:val="0"/>
          <w:snapToGrid w:val="0"/>
        </w:rPr>
      </w:pPr>
      <w:r w:rsidRPr="00E67E0D">
        <w:rPr>
          <w:noProof w:val="0"/>
          <w:snapToGrid w:val="0"/>
        </w:rPr>
        <w:t>}</w:t>
      </w:r>
    </w:p>
    <w:p w14:paraId="0A7D4BCD" w14:textId="77777777" w:rsidR="006A1CE4" w:rsidRPr="00E67E0D" w:rsidRDefault="006A1CE4" w:rsidP="00E7499B">
      <w:pPr>
        <w:pStyle w:val="PL"/>
        <w:rPr>
          <w:noProof w:val="0"/>
          <w:snapToGrid w:val="0"/>
        </w:rPr>
      </w:pPr>
    </w:p>
    <w:p w14:paraId="03D1B30B" w14:textId="77777777" w:rsidR="006A1CE4" w:rsidRPr="00E67E0D" w:rsidRDefault="006A1CE4" w:rsidP="00E7499B">
      <w:pPr>
        <w:pStyle w:val="PL"/>
        <w:rPr>
          <w:noProof w:val="0"/>
          <w:snapToGrid w:val="0"/>
        </w:rPr>
      </w:pPr>
      <w:r w:rsidRPr="00E67E0D">
        <w:rPr>
          <w:noProof w:val="0"/>
          <w:snapToGrid w:val="0"/>
        </w:rPr>
        <w:t>PDUSessionResourceSetupResponseTransfer ::= SEQUENCE {</w:t>
      </w:r>
    </w:p>
    <w:p w14:paraId="1ECE6FFC" w14:textId="77777777" w:rsidR="006A1CE4" w:rsidRPr="00E67E0D" w:rsidRDefault="006A1CE4" w:rsidP="00E7499B">
      <w:pPr>
        <w:pStyle w:val="PL"/>
        <w:rPr>
          <w:noProof w:val="0"/>
          <w:snapToGrid w:val="0"/>
        </w:rPr>
      </w:pPr>
      <w:r w:rsidRPr="00E67E0D">
        <w:rPr>
          <w:noProof w:val="0"/>
          <w:snapToGrid w:val="0"/>
        </w:rPr>
        <w:tab/>
        <w:t>qosFlowPerTNLInformation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QosFlowPerTNLInformation,</w:t>
      </w:r>
    </w:p>
    <w:p w14:paraId="70AAD8DB" w14:textId="77777777" w:rsidR="006A1CE4" w:rsidRPr="00E67E0D" w:rsidRDefault="006A1CE4" w:rsidP="00E7499B">
      <w:pPr>
        <w:pStyle w:val="PL"/>
        <w:rPr>
          <w:noProof w:val="0"/>
          <w:snapToGrid w:val="0"/>
        </w:rPr>
      </w:pPr>
      <w:r w:rsidRPr="00E67E0D">
        <w:rPr>
          <w:noProof w:val="0"/>
          <w:snapToGrid w:val="0"/>
        </w:rPr>
        <w:tab/>
        <w:t>additionalQosFlowPerTNLInformation</w:t>
      </w:r>
      <w:r w:rsidRPr="00E67E0D">
        <w:rPr>
          <w:noProof w:val="0"/>
          <w:snapToGrid w:val="0"/>
        </w:rPr>
        <w:tab/>
      </w:r>
      <w:r w:rsidRPr="00E67E0D">
        <w:rPr>
          <w:noProof w:val="0"/>
          <w:snapToGrid w:val="0"/>
        </w:rPr>
        <w:tab/>
        <w:t>QosFlowPerTNLInformation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654E403E" w14:textId="77777777" w:rsidR="006A1CE4" w:rsidRPr="00E67E0D" w:rsidRDefault="006A1CE4" w:rsidP="00E7499B">
      <w:pPr>
        <w:pStyle w:val="PL"/>
        <w:rPr>
          <w:noProof w:val="0"/>
          <w:snapToGrid w:val="0"/>
        </w:rPr>
      </w:pPr>
      <w:r w:rsidRPr="00E67E0D">
        <w:rPr>
          <w:noProof w:val="0"/>
          <w:snapToGrid w:val="0"/>
        </w:rPr>
        <w:tab/>
        <w:t>securityResult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SecurityResult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06037FF1" w14:textId="77777777" w:rsidR="006A1CE4" w:rsidRPr="00E67E0D" w:rsidRDefault="006A1CE4" w:rsidP="00E7499B">
      <w:pPr>
        <w:pStyle w:val="PL"/>
        <w:rPr>
          <w:noProof w:val="0"/>
          <w:snapToGrid w:val="0"/>
        </w:rPr>
      </w:pPr>
      <w:r w:rsidRPr="00E67E0D">
        <w:rPr>
          <w:noProof w:val="0"/>
          <w:snapToGrid w:val="0"/>
        </w:rPr>
        <w:tab/>
        <w:t>qosFlowFailedToSetupList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QosFlowList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4F4FE5DD"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{PDUSessionResourceSetupResponseTransfer-ExtIEs} }</w:t>
      </w:r>
      <w:r w:rsidRPr="00E67E0D">
        <w:rPr>
          <w:noProof w:val="0"/>
          <w:snapToGrid w:val="0"/>
        </w:rPr>
        <w:tab/>
      </w:r>
      <w:r w:rsidRPr="00E67E0D">
        <w:rPr>
          <w:noProof w:val="0"/>
          <w:snapToGrid w:val="0"/>
        </w:rPr>
        <w:tab/>
        <w:t>OPTIONAL,</w:t>
      </w:r>
    </w:p>
    <w:p w14:paraId="47323AA8" w14:textId="77777777" w:rsidR="006A1CE4" w:rsidRPr="00E67E0D" w:rsidRDefault="006A1CE4" w:rsidP="00E7499B">
      <w:pPr>
        <w:pStyle w:val="PL"/>
        <w:rPr>
          <w:noProof w:val="0"/>
          <w:snapToGrid w:val="0"/>
        </w:rPr>
      </w:pPr>
      <w:r w:rsidRPr="00E67E0D">
        <w:rPr>
          <w:noProof w:val="0"/>
          <w:snapToGrid w:val="0"/>
        </w:rPr>
        <w:tab/>
        <w:t>...</w:t>
      </w:r>
    </w:p>
    <w:p w14:paraId="6D012408" w14:textId="77777777" w:rsidR="006A1CE4" w:rsidRPr="00E67E0D" w:rsidRDefault="006A1CE4" w:rsidP="00E7499B">
      <w:pPr>
        <w:pStyle w:val="PL"/>
        <w:rPr>
          <w:noProof w:val="0"/>
          <w:snapToGrid w:val="0"/>
        </w:rPr>
      </w:pPr>
      <w:r w:rsidRPr="00E67E0D">
        <w:rPr>
          <w:noProof w:val="0"/>
          <w:snapToGrid w:val="0"/>
        </w:rPr>
        <w:t>}</w:t>
      </w:r>
    </w:p>
    <w:p w14:paraId="5FD0416A" w14:textId="77777777" w:rsidR="006A1CE4" w:rsidRPr="00E67E0D" w:rsidRDefault="006A1CE4" w:rsidP="00E7499B">
      <w:pPr>
        <w:pStyle w:val="PL"/>
        <w:rPr>
          <w:noProof w:val="0"/>
          <w:snapToGrid w:val="0"/>
        </w:rPr>
      </w:pPr>
    </w:p>
    <w:p w14:paraId="536A58BF" w14:textId="77777777" w:rsidR="006A1CE4" w:rsidRPr="00E67E0D" w:rsidRDefault="006A1CE4" w:rsidP="00E7499B">
      <w:pPr>
        <w:pStyle w:val="PL"/>
        <w:rPr>
          <w:noProof w:val="0"/>
          <w:snapToGrid w:val="0"/>
        </w:rPr>
      </w:pPr>
      <w:r w:rsidRPr="00E67E0D">
        <w:rPr>
          <w:noProof w:val="0"/>
          <w:snapToGrid w:val="0"/>
        </w:rPr>
        <w:t>PDUSessionResourceSetupResponseTransfer-ExtIEs NGAP-PROTOCOL-EXTENSION ::= {</w:t>
      </w:r>
    </w:p>
    <w:p w14:paraId="31DB7E0A" w14:textId="77777777" w:rsidR="006A1CE4" w:rsidRPr="00E67E0D" w:rsidRDefault="006A1CE4" w:rsidP="00E7499B">
      <w:pPr>
        <w:pStyle w:val="PL"/>
        <w:rPr>
          <w:noProof w:val="0"/>
          <w:snapToGrid w:val="0"/>
        </w:rPr>
      </w:pPr>
      <w:r w:rsidRPr="00E67E0D">
        <w:rPr>
          <w:noProof w:val="0"/>
          <w:snapToGrid w:val="0"/>
        </w:rPr>
        <w:tab/>
        <w:t>...</w:t>
      </w:r>
    </w:p>
    <w:p w14:paraId="4C7F19A1" w14:textId="77777777" w:rsidR="006A1CE4" w:rsidRPr="00E67E0D" w:rsidRDefault="006A1CE4" w:rsidP="00E7499B">
      <w:pPr>
        <w:pStyle w:val="PL"/>
        <w:rPr>
          <w:noProof w:val="0"/>
          <w:snapToGrid w:val="0"/>
        </w:rPr>
      </w:pPr>
      <w:r w:rsidRPr="00E67E0D">
        <w:rPr>
          <w:noProof w:val="0"/>
          <w:snapToGrid w:val="0"/>
        </w:rPr>
        <w:t>}</w:t>
      </w:r>
    </w:p>
    <w:p w14:paraId="430700B7" w14:textId="77777777" w:rsidR="006A1CE4" w:rsidRPr="00E67E0D" w:rsidRDefault="006A1CE4" w:rsidP="00E7499B">
      <w:pPr>
        <w:pStyle w:val="PL"/>
        <w:rPr>
          <w:noProof w:val="0"/>
          <w:snapToGrid w:val="0"/>
        </w:rPr>
      </w:pPr>
    </w:p>
    <w:p w14:paraId="7EB35467" w14:textId="77777777" w:rsidR="006A1CE4" w:rsidRPr="00E67E0D" w:rsidRDefault="006A1CE4" w:rsidP="00E7499B">
      <w:pPr>
        <w:pStyle w:val="PL"/>
        <w:rPr>
          <w:noProof w:val="0"/>
          <w:snapToGrid w:val="0"/>
        </w:rPr>
      </w:pPr>
      <w:r w:rsidRPr="00E67E0D">
        <w:rPr>
          <w:noProof w:val="0"/>
          <w:snapToGrid w:val="0"/>
        </w:rPr>
        <w:t>PDUSessionResourceSetupUnsuccessfulTransfer ::= SEQUENCE {</w:t>
      </w:r>
    </w:p>
    <w:p w14:paraId="40B9F126" w14:textId="77777777" w:rsidR="006A1CE4" w:rsidRPr="00E67E0D" w:rsidRDefault="006A1CE4" w:rsidP="00E7499B">
      <w:pPr>
        <w:pStyle w:val="PL"/>
        <w:rPr>
          <w:noProof w:val="0"/>
          <w:snapToGrid w:val="0"/>
        </w:rPr>
      </w:pPr>
      <w:r w:rsidRPr="00E67E0D">
        <w:rPr>
          <w:noProof w:val="0"/>
          <w:snapToGrid w:val="0"/>
        </w:rPr>
        <w:tab/>
        <w:t>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ins w:id="6825" w:author="Issam" w:date="2019-02-12T23:38:00Z">
        <w:r w:rsidRPr="00E67E0D">
          <w:rPr>
            <w:noProof w:val="0"/>
            <w:snapToGrid w:val="0"/>
          </w:rPr>
          <w:tab/>
        </w:r>
        <w:r w:rsidRPr="00E67E0D">
          <w:rPr>
            <w:noProof w:val="0"/>
            <w:snapToGrid w:val="0"/>
          </w:rPr>
          <w:tab/>
        </w:r>
      </w:ins>
      <w:r w:rsidRPr="00E67E0D">
        <w:rPr>
          <w:noProof w:val="0"/>
          <w:snapToGrid w:val="0"/>
        </w:rPr>
        <w:t>Cause,</w:t>
      </w:r>
    </w:p>
    <w:p w14:paraId="386510DA" w14:textId="77777777" w:rsidR="006A1CE4" w:rsidRPr="00E67E0D" w:rsidRDefault="006A1CE4" w:rsidP="00E7499B">
      <w:pPr>
        <w:pStyle w:val="PL"/>
        <w:rPr>
          <w:ins w:id="6826" w:author="Issam" w:date="2019-02-12T23:38:00Z"/>
          <w:noProof w:val="0"/>
          <w:snapToGrid w:val="0"/>
        </w:rPr>
      </w:pPr>
      <w:ins w:id="6827" w:author="Issam" w:date="2019-02-12T23:38:00Z">
        <w:r w:rsidRPr="00E67E0D">
          <w:rPr>
            <w:noProof w:val="0"/>
            <w:snapToGrid w:val="0"/>
          </w:rPr>
          <w:tab/>
          <w:t>criticalityDiagnostics</w:t>
        </w:r>
        <w:r w:rsidRPr="00E67E0D">
          <w:rPr>
            <w:noProof w:val="0"/>
            <w:snapToGrid w:val="0"/>
          </w:rPr>
          <w:tab/>
        </w:r>
        <w:r w:rsidRPr="00E67E0D">
          <w:rPr>
            <w:noProof w:val="0"/>
            <w:snapToGrid w:val="0"/>
          </w:rPr>
          <w:tab/>
          <w:t>CriticalityDiagnostics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ins>
    </w:p>
    <w:p w14:paraId="18445111"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{PDUSessionResourceSetupUnsuccessfulTransfer-ExtIEs} }</w:t>
      </w:r>
      <w:r w:rsidRPr="00E67E0D">
        <w:rPr>
          <w:noProof w:val="0"/>
          <w:snapToGrid w:val="0"/>
        </w:rPr>
        <w:tab/>
        <w:t>OPTIONAL,</w:t>
      </w:r>
    </w:p>
    <w:p w14:paraId="0FE6B2CD" w14:textId="77777777" w:rsidR="006A1CE4" w:rsidRPr="00E67E0D" w:rsidRDefault="006A1CE4" w:rsidP="00E7499B">
      <w:pPr>
        <w:pStyle w:val="PL"/>
        <w:rPr>
          <w:noProof w:val="0"/>
          <w:snapToGrid w:val="0"/>
        </w:rPr>
      </w:pPr>
      <w:r w:rsidRPr="00E67E0D">
        <w:rPr>
          <w:noProof w:val="0"/>
          <w:snapToGrid w:val="0"/>
        </w:rPr>
        <w:tab/>
        <w:t>...</w:t>
      </w:r>
    </w:p>
    <w:p w14:paraId="206609BD" w14:textId="77777777" w:rsidR="006A1CE4" w:rsidRPr="00E67E0D" w:rsidRDefault="006A1CE4" w:rsidP="00E7499B">
      <w:pPr>
        <w:pStyle w:val="PL"/>
        <w:rPr>
          <w:noProof w:val="0"/>
          <w:snapToGrid w:val="0"/>
        </w:rPr>
      </w:pPr>
      <w:r w:rsidRPr="00E67E0D">
        <w:rPr>
          <w:noProof w:val="0"/>
          <w:snapToGrid w:val="0"/>
        </w:rPr>
        <w:t>}</w:t>
      </w:r>
    </w:p>
    <w:p w14:paraId="05905208" w14:textId="77777777" w:rsidR="006A1CE4" w:rsidRPr="00E67E0D" w:rsidRDefault="006A1CE4" w:rsidP="00E7499B">
      <w:pPr>
        <w:pStyle w:val="PL"/>
        <w:rPr>
          <w:noProof w:val="0"/>
          <w:snapToGrid w:val="0"/>
        </w:rPr>
      </w:pPr>
    </w:p>
    <w:p w14:paraId="0CA7C37E" w14:textId="77777777" w:rsidR="006A1CE4" w:rsidRPr="00E67E0D" w:rsidRDefault="006A1CE4" w:rsidP="00E7499B">
      <w:pPr>
        <w:pStyle w:val="PL"/>
        <w:rPr>
          <w:noProof w:val="0"/>
          <w:snapToGrid w:val="0"/>
        </w:rPr>
      </w:pPr>
      <w:r w:rsidRPr="00E67E0D">
        <w:rPr>
          <w:noProof w:val="0"/>
          <w:snapToGrid w:val="0"/>
        </w:rPr>
        <w:t>PDUSessionResourceSetupUnsuccessfulTransfer-ExtIEs NGAP-PROTOCOL-EXTENSION ::= {</w:t>
      </w:r>
    </w:p>
    <w:p w14:paraId="1B03704C" w14:textId="77777777" w:rsidR="006A1CE4" w:rsidRPr="00E67E0D" w:rsidRDefault="006A1CE4" w:rsidP="00E7499B">
      <w:pPr>
        <w:pStyle w:val="PL"/>
        <w:rPr>
          <w:noProof w:val="0"/>
          <w:snapToGrid w:val="0"/>
        </w:rPr>
      </w:pPr>
      <w:r w:rsidRPr="00E67E0D">
        <w:rPr>
          <w:noProof w:val="0"/>
          <w:snapToGrid w:val="0"/>
        </w:rPr>
        <w:tab/>
        <w:t>...</w:t>
      </w:r>
    </w:p>
    <w:p w14:paraId="6DF7DDF0" w14:textId="77777777" w:rsidR="006A1CE4" w:rsidRPr="00E67E0D" w:rsidRDefault="006A1CE4" w:rsidP="00E7499B">
      <w:pPr>
        <w:pStyle w:val="PL"/>
        <w:rPr>
          <w:noProof w:val="0"/>
          <w:snapToGrid w:val="0"/>
        </w:rPr>
      </w:pPr>
      <w:r w:rsidRPr="00E67E0D">
        <w:rPr>
          <w:noProof w:val="0"/>
          <w:snapToGrid w:val="0"/>
        </w:rPr>
        <w:t>}</w:t>
      </w:r>
    </w:p>
    <w:p w14:paraId="590A2138" w14:textId="77777777" w:rsidR="006A1CE4" w:rsidRPr="00E67E0D" w:rsidRDefault="006A1CE4" w:rsidP="00E7499B">
      <w:pPr>
        <w:pStyle w:val="PL"/>
        <w:rPr>
          <w:noProof w:val="0"/>
          <w:snapToGrid w:val="0"/>
        </w:rPr>
      </w:pPr>
    </w:p>
    <w:p w14:paraId="74A943DF" w14:textId="77777777" w:rsidR="006A1CE4" w:rsidRPr="00E67E0D" w:rsidRDefault="006A1CE4" w:rsidP="00E7499B">
      <w:pPr>
        <w:pStyle w:val="PL"/>
        <w:spacing w:line="0" w:lineRule="atLeast"/>
        <w:rPr>
          <w:noProof w:val="0"/>
          <w:snapToGrid w:val="0"/>
        </w:rPr>
      </w:pPr>
      <w:r w:rsidRPr="00E67E0D">
        <w:rPr>
          <w:noProof w:val="0"/>
          <w:snapToGrid w:val="0"/>
        </w:rPr>
        <w:t>PDUSessionResourceSwitchedList ::= SEQUENCE (SIZE(1..maxnoofPDUSessions)) OF PDUSessionResourceSwitched</w:t>
      </w:r>
      <w:r w:rsidRPr="00E67E0D">
        <w:rPr>
          <w:noProof w:val="0"/>
        </w:rPr>
        <w:t>Item</w:t>
      </w:r>
    </w:p>
    <w:p w14:paraId="1C9DBCBF" w14:textId="77777777" w:rsidR="006A1CE4" w:rsidRPr="00E67E0D" w:rsidRDefault="006A1CE4" w:rsidP="00E7499B">
      <w:pPr>
        <w:pStyle w:val="PL"/>
        <w:rPr>
          <w:noProof w:val="0"/>
          <w:snapToGrid w:val="0"/>
        </w:rPr>
      </w:pPr>
    </w:p>
    <w:p w14:paraId="6A5EB33E" w14:textId="77777777" w:rsidR="006A1CE4" w:rsidRPr="00E67E0D" w:rsidRDefault="006A1CE4" w:rsidP="00E7499B">
      <w:pPr>
        <w:pStyle w:val="PL"/>
        <w:rPr>
          <w:noProof w:val="0"/>
          <w:snapToGrid w:val="0"/>
        </w:rPr>
      </w:pPr>
      <w:r w:rsidRPr="00E67E0D">
        <w:rPr>
          <w:noProof w:val="0"/>
          <w:snapToGrid w:val="0"/>
        </w:rPr>
        <w:t>PDUSessionResourceSwitchedItem ::= SEQUENCE {</w:t>
      </w:r>
    </w:p>
    <w:p w14:paraId="4E0F32C8" w14:textId="77777777" w:rsidR="006A1CE4" w:rsidRPr="00E67E0D" w:rsidRDefault="006A1CE4" w:rsidP="00E7499B">
      <w:pPr>
        <w:pStyle w:val="PL"/>
        <w:rPr>
          <w:noProof w:val="0"/>
          <w:snapToGrid w:val="0"/>
        </w:rPr>
      </w:pPr>
      <w:r w:rsidRPr="00E67E0D">
        <w:rPr>
          <w:noProof w:val="0"/>
          <w:snapToGrid w:val="0"/>
        </w:rPr>
        <w:tab/>
      </w:r>
      <w:r w:rsidRPr="00E67E0D">
        <w:rPr>
          <w:noProof w:val="0"/>
        </w:rPr>
        <w:t>pDUSessionID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w:t>
      </w:r>
      <w:r w:rsidRPr="00E67E0D">
        <w:rPr>
          <w:noProof w:val="0"/>
        </w:rPr>
        <w:t>DUSessionID</w:t>
      </w:r>
      <w:r w:rsidRPr="00E67E0D">
        <w:rPr>
          <w:noProof w:val="0"/>
          <w:snapToGrid w:val="0"/>
        </w:rPr>
        <w:t>,</w:t>
      </w:r>
    </w:p>
    <w:p w14:paraId="381BF3A8" w14:textId="77777777" w:rsidR="006A1CE4" w:rsidRPr="00E67E0D" w:rsidRDefault="006A1CE4" w:rsidP="00E7499B">
      <w:pPr>
        <w:pStyle w:val="PL"/>
        <w:spacing w:line="0" w:lineRule="atLeast"/>
        <w:rPr>
          <w:noProof w:val="0"/>
          <w:snapToGrid w:val="0"/>
        </w:rPr>
      </w:pPr>
      <w:r w:rsidRPr="00E67E0D">
        <w:rPr>
          <w:noProof w:val="0"/>
          <w:snapToGrid w:val="0"/>
        </w:rPr>
        <w:tab/>
        <w:t>pathSwitchRequestAcknowledgeTransfer</w:t>
      </w:r>
      <w:r w:rsidRPr="00E67E0D">
        <w:rPr>
          <w:noProof w:val="0"/>
          <w:snapToGrid w:val="0"/>
        </w:rPr>
        <w:tab/>
      </w:r>
      <w:r w:rsidRPr="00E67E0D">
        <w:rPr>
          <w:noProof w:val="0"/>
          <w:snapToGrid w:val="0"/>
        </w:rPr>
        <w:tab/>
        <w:t>OCTET STRING (CONTAINING PathSwitchRequestAcknowledgeTransfer),</w:t>
      </w:r>
    </w:p>
    <w:p w14:paraId="235F3512"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 PDUSessionResourceSwitchedItem-ExtIEs} }</w:t>
      </w:r>
      <w:r w:rsidRPr="00E67E0D">
        <w:rPr>
          <w:noProof w:val="0"/>
          <w:snapToGrid w:val="0"/>
        </w:rPr>
        <w:tab/>
        <w:t>OPTIONAL,</w:t>
      </w:r>
    </w:p>
    <w:p w14:paraId="1683C07E" w14:textId="77777777" w:rsidR="006A1CE4" w:rsidRPr="00E67E0D" w:rsidRDefault="006A1CE4" w:rsidP="00E7499B">
      <w:pPr>
        <w:pStyle w:val="PL"/>
        <w:rPr>
          <w:noProof w:val="0"/>
          <w:snapToGrid w:val="0"/>
        </w:rPr>
      </w:pPr>
      <w:r w:rsidRPr="00E67E0D">
        <w:rPr>
          <w:noProof w:val="0"/>
          <w:snapToGrid w:val="0"/>
        </w:rPr>
        <w:tab/>
        <w:t>...</w:t>
      </w:r>
    </w:p>
    <w:p w14:paraId="577C6A27" w14:textId="77777777" w:rsidR="006A1CE4" w:rsidRPr="00E67E0D" w:rsidRDefault="006A1CE4" w:rsidP="00E7499B">
      <w:pPr>
        <w:pStyle w:val="PL"/>
        <w:rPr>
          <w:noProof w:val="0"/>
          <w:snapToGrid w:val="0"/>
        </w:rPr>
      </w:pPr>
      <w:r w:rsidRPr="00E67E0D">
        <w:rPr>
          <w:noProof w:val="0"/>
          <w:snapToGrid w:val="0"/>
        </w:rPr>
        <w:t>}</w:t>
      </w:r>
    </w:p>
    <w:p w14:paraId="5B0145D7" w14:textId="77777777" w:rsidR="006A1CE4" w:rsidRPr="00E67E0D" w:rsidRDefault="006A1CE4" w:rsidP="00E7499B">
      <w:pPr>
        <w:pStyle w:val="PL"/>
        <w:rPr>
          <w:noProof w:val="0"/>
          <w:snapToGrid w:val="0"/>
        </w:rPr>
      </w:pPr>
    </w:p>
    <w:p w14:paraId="5AE1239E" w14:textId="77777777" w:rsidR="006A1CE4" w:rsidRPr="00E67E0D" w:rsidRDefault="006A1CE4" w:rsidP="00E7499B">
      <w:pPr>
        <w:pStyle w:val="PL"/>
        <w:rPr>
          <w:noProof w:val="0"/>
          <w:snapToGrid w:val="0"/>
        </w:rPr>
      </w:pPr>
      <w:r w:rsidRPr="00E67E0D">
        <w:rPr>
          <w:noProof w:val="0"/>
          <w:snapToGrid w:val="0"/>
        </w:rPr>
        <w:t>PDUSessionResourceSwitchedItem-ExtIEs NGAP-PROTOCOL-EXTENSION ::= {</w:t>
      </w:r>
    </w:p>
    <w:p w14:paraId="0A204E6D" w14:textId="77777777" w:rsidR="006A1CE4" w:rsidRPr="00E67E0D" w:rsidRDefault="006A1CE4" w:rsidP="00E7499B">
      <w:pPr>
        <w:pStyle w:val="PL"/>
        <w:rPr>
          <w:noProof w:val="0"/>
          <w:snapToGrid w:val="0"/>
        </w:rPr>
      </w:pPr>
      <w:r w:rsidRPr="00E67E0D">
        <w:rPr>
          <w:noProof w:val="0"/>
          <w:snapToGrid w:val="0"/>
        </w:rPr>
        <w:tab/>
        <w:t>...</w:t>
      </w:r>
    </w:p>
    <w:p w14:paraId="146D5FE7" w14:textId="77777777" w:rsidR="006A1CE4" w:rsidRPr="00E67E0D" w:rsidRDefault="006A1CE4" w:rsidP="00E7499B">
      <w:pPr>
        <w:pStyle w:val="PL"/>
        <w:rPr>
          <w:noProof w:val="0"/>
          <w:snapToGrid w:val="0"/>
        </w:rPr>
      </w:pPr>
      <w:r w:rsidRPr="00E67E0D">
        <w:rPr>
          <w:noProof w:val="0"/>
          <w:snapToGrid w:val="0"/>
        </w:rPr>
        <w:t>}</w:t>
      </w:r>
    </w:p>
    <w:p w14:paraId="4304CC27" w14:textId="77777777" w:rsidR="006A1CE4" w:rsidRPr="00E67E0D" w:rsidRDefault="006A1CE4" w:rsidP="00E7499B">
      <w:pPr>
        <w:pStyle w:val="PL"/>
        <w:rPr>
          <w:noProof w:val="0"/>
        </w:rPr>
      </w:pPr>
    </w:p>
    <w:p w14:paraId="2A18C697" w14:textId="77777777" w:rsidR="006A1CE4" w:rsidRPr="00E67E0D" w:rsidRDefault="006A1CE4" w:rsidP="00E7499B">
      <w:pPr>
        <w:pStyle w:val="PL"/>
        <w:spacing w:line="0" w:lineRule="atLeast"/>
        <w:rPr>
          <w:noProof w:val="0"/>
          <w:snapToGrid w:val="0"/>
        </w:rPr>
      </w:pPr>
      <w:r w:rsidRPr="00E67E0D">
        <w:rPr>
          <w:noProof w:val="0"/>
          <w:snapToGrid w:val="0"/>
        </w:rPr>
        <w:t>PDUSessionResourceToBeSwitchedDLList ::= SEQUENCE (SIZE(1..maxnoofPDUSessions)) OF PDUSessionResourceToBeSwitchedDL</w:t>
      </w:r>
      <w:r w:rsidRPr="00E67E0D">
        <w:rPr>
          <w:noProof w:val="0"/>
        </w:rPr>
        <w:t>Item</w:t>
      </w:r>
    </w:p>
    <w:p w14:paraId="13876134" w14:textId="77777777" w:rsidR="006A1CE4" w:rsidRPr="00E67E0D" w:rsidRDefault="006A1CE4" w:rsidP="00E7499B">
      <w:pPr>
        <w:pStyle w:val="PL"/>
        <w:rPr>
          <w:noProof w:val="0"/>
          <w:snapToGrid w:val="0"/>
        </w:rPr>
      </w:pPr>
    </w:p>
    <w:p w14:paraId="4BA8D345" w14:textId="77777777" w:rsidR="006A1CE4" w:rsidRPr="00E67E0D" w:rsidRDefault="006A1CE4" w:rsidP="00E7499B">
      <w:pPr>
        <w:pStyle w:val="PL"/>
        <w:rPr>
          <w:noProof w:val="0"/>
          <w:snapToGrid w:val="0"/>
        </w:rPr>
      </w:pPr>
      <w:r w:rsidRPr="00E67E0D">
        <w:rPr>
          <w:noProof w:val="0"/>
          <w:snapToGrid w:val="0"/>
        </w:rPr>
        <w:t>PDUSessionResourceToBeSwitchedDLItem ::= SEQUENCE {</w:t>
      </w:r>
    </w:p>
    <w:p w14:paraId="26BDCD91" w14:textId="77777777" w:rsidR="006A1CE4" w:rsidRPr="00E67E0D" w:rsidRDefault="006A1CE4" w:rsidP="00E7499B">
      <w:pPr>
        <w:pStyle w:val="PL"/>
        <w:rPr>
          <w:noProof w:val="0"/>
          <w:snapToGrid w:val="0"/>
        </w:rPr>
      </w:pPr>
      <w:r w:rsidRPr="00E67E0D">
        <w:rPr>
          <w:noProof w:val="0"/>
          <w:snapToGrid w:val="0"/>
        </w:rPr>
        <w:tab/>
      </w:r>
      <w:r w:rsidRPr="00E67E0D">
        <w:rPr>
          <w:noProof w:val="0"/>
        </w:rPr>
        <w:t>pDUSessionID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w:t>
      </w:r>
      <w:r w:rsidRPr="00E67E0D">
        <w:rPr>
          <w:noProof w:val="0"/>
        </w:rPr>
        <w:t>DUSessionID</w:t>
      </w:r>
      <w:r w:rsidRPr="00E67E0D">
        <w:rPr>
          <w:noProof w:val="0"/>
          <w:snapToGrid w:val="0"/>
        </w:rPr>
        <w:t>,</w:t>
      </w:r>
    </w:p>
    <w:p w14:paraId="5A8402CC" w14:textId="77777777" w:rsidR="006A1CE4" w:rsidRPr="00E67E0D" w:rsidRDefault="006A1CE4" w:rsidP="00E7499B">
      <w:pPr>
        <w:pStyle w:val="PL"/>
        <w:spacing w:line="0" w:lineRule="atLeast"/>
        <w:rPr>
          <w:noProof w:val="0"/>
          <w:snapToGrid w:val="0"/>
        </w:rPr>
      </w:pPr>
      <w:r w:rsidRPr="00E67E0D">
        <w:rPr>
          <w:noProof w:val="0"/>
          <w:snapToGrid w:val="0"/>
        </w:rPr>
        <w:tab/>
        <w:t>pathSwitchRequestTransfer</w:t>
      </w:r>
      <w:r w:rsidRPr="00E67E0D">
        <w:rPr>
          <w:noProof w:val="0"/>
          <w:snapToGrid w:val="0"/>
        </w:rPr>
        <w:tab/>
      </w:r>
      <w:r w:rsidRPr="00E67E0D">
        <w:rPr>
          <w:noProof w:val="0"/>
          <w:snapToGrid w:val="0"/>
        </w:rPr>
        <w:tab/>
        <w:t>OCTET STRING (CONTAINING PathSwitchRequestTransfer),</w:t>
      </w:r>
    </w:p>
    <w:p w14:paraId="156C451F"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 PDUSessionResourceToBeSwitchedDLItem-ExtIEs} }</w:t>
      </w:r>
      <w:r w:rsidRPr="00E67E0D">
        <w:rPr>
          <w:noProof w:val="0"/>
          <w:snapToGrid w:val="0"/>
        </w:rPr>
        <w:tab/>
        <w:t>OPTIONAL,</w:t>
      </w:r>
    </w:p>
    <w:p w14:paraId="75A47726" w14:textId="77777777" w:rsidR="006A1CE4" w:rsidRPr="00E67E0D" w:rsidRDefault="006A1CE4" w:rsidP="00E7499B">
      <w:pPr>
        <w:pStyle w:val="PL"/>
        <w:rPr>
          <w:noProof w:val="0"/>
          <w:snapToGrid w:val="0"/>
        </w:rPr>
      </w:pPr>
      <w:r w:rsidRPr="00E67E0D">
        <w:rPr>
          <w:noProof w:val="0"/>
          <w:snapToGrid w:val="0"/>
        </w:rPr>
        <w:tab/>
        <w:t>...</w:t>
      </w:r>
    </w:p>
    <w:p w14:paraId="417BD22F" w14:textId="77777777" w:rsidR="006A1CE4" w:rsidRPr="00E67E0D" w:rsidRDefault="006A1CE4" w:rsidP="00E7499B">
      <w:pPr>
        <w:pStyle w:val="PL"/>
        <w:rPr>
          <w:noProof w:val="0"/>
          <w:snapToGrid w:val="0"/>
        </w:rPr>
      </w:pPr>
      <w:r w:rsidRPr="00E67E0D">
        <w:rPr>
          <w:noProof w:val="0"/>
          <w:snapToGrid w:val="0"/>
        </w:rPr>
        <w:t>}</w:t>
      </w:r>
    </w:p>
    <w:p w14:paraId="463B25C6" w14:textId="77777777" w:rsidR="006A1CE4" w:rsidRPr="00E67E0D" w:rsidRDefault="006A1CE4" w:rsidP="00E7499B">
      <w:pPr>
        <w:pStyle w:val="PL"/>
        <w:rPr>
          <w:noProof w:val="0"/>
          <w:snapToGrid w:val="0"/>
        </w:rPr>
      </w:pPr>
    </w:p>
    <w:p w14:paraId="6624E875" w14:textId="77777777" w:rsidR="006A1CE4" w:rsidRPr="00E67E0D" w:rsidRDefault="006A1CE4" w:rsidP="00E7499B">
      <w:pPr>
        <w:pStyle w:val="PL"/>
        <w:rPr>
          <w:noProof w:val="0"/>
          <w:snapToGrid w:val="0"/>
        </w:rPr>
      </w:pPr>
      <w:r w:rsidRPr="00E67E0D">
        <w:rPr>
          <w:noProof w:val="0"/>
          <w:snapToGrid w:val="0"/>
        </w:rPr>
        <w:t>PDUSessionResourceToBeSwitchedDLItem-ExtIEs NGAP-PROTOCOL-EXTENSION ::= {</w:t>
      </w:r>
    </w:p>
    <w:p w14:paraId="30F6ADF1" w14:textId="77777777" w:rsidR="006A1CE4" w:rsidRPr="00E67E0D" w:rsidRDefault="006A1CE4" w:rsidP="00E7499B">
      <w:pPr>
        <w:pStyle w:val="PL"/>
        <w:rPr>
          <w:noProof w:val="0"/>
          <w:snapToGrid w:val="0"/>
        </w:rPr>
      </w:pPr>
      <w:r w:rsidRPr="00E67E0D">
        <w:rPr>
          <w:noProof w:val="0"/>
          <w:snapToGrid w:val="0"/>
        </w:rPr>
        <w:tab/>
        <w:t>...</w:t>
      </w:r>
    </w:p>
    <w:p w14:paraId="027BBD70" w14:textId="77777777" w:rsidR="006A1CE4" w:rsidRPr="00E67E0D" w:rsidRDefault="006A1CE4" w:rsidP="00E7499B">
      <w:pPr>
        <w:pStyle w:val="PL"/>
        <w:rPr>
          <w:noProof w:val="0"/>
          <w:snapToGrid w:val="0"/>
        </w:rPr>
      </w:pPr>
      <w:r w:rsidRPr="00E67E0D">
        <w:rPr>
          <w:noProof w:val="0"/>
          <w:snapToGrid w:val="0"/>
        </w:rPr>
        <w:t>}</w:t>
      </w:r>
    </w:p>
    <w:p w14:paraId="601F1EB8" w14:textId="77777777" w:rsidR="006A1CE4" w:rsidRPr="00E67E0D" w:rsidRDefault="006A1CE4" w:rsidP="00E7499B">
      <w:pPr>
        <w:pStyle w:val="PL"/>
        <w:rPr>
          <w:noProof w:val="0"/>
          <w:snapToGrid w:val="0"/>
        </w:rPr>
      </w:pPr>
    </w:p>
    <w:p w14:paraId="24EA590E"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ToReleaseListHOCmd</w:t>
      </w:r>
      <w:r w:rsidRPr="00E67E0D">
        <w:rPr>
          <w:noProof w:val="0"/>
          <w:snapToGrid w:val="0"/>
        </w:rPr>
        <w:t xml:space="preserve"> ::= SEQUENCE (SIZE(1..maxnoofPDUSessions)) OF PDUSessionResource</w:t>
      </w:r>
      <w:r w:rsidRPr="00E67E0D">
        <w:rPr>
          <w:noProof w:val="0"/>
        </w:rPr>
        <w:t>ToReleaseItemHOCmd</w:t>
      </w:r>
    </w:p>
    <w:p w14:paraId="4D674141" w14:textId="77777777" w:rsidR="006A1CE4" w:rsidRPr="00E67E0D" w:rsidRDefault="006A1CE4" w:rsidP="00E7499B">
      <w:pPr>
        <w:pStyle w:val="PL"/>
        <w:spacing w:line="0" w:lineRule="atLeast"/>
        <w:rPr>
          <w:noProof w:val="0"/>
          <w:snapToGrid w:val="0"/>
        </w:rPr>
      </w:pPr>
    </w:p>
    <w:p w14:paraId="0D3F4C48"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ToRelease</w:t>
      </w:r>
      <w:r w:rsidRPr="00E67E0D">
        <w:rPr>
          <w:noProof w:val="0"/>
          <w:snapToGrid w:val="0"/>
        </w:rPr>
        <w:t>Item</w:t>
      </w:r>
      <w:r w:rsidRPr="00E67E0D">
        <w:rPr>
          <w:noProof w:val="0"/>
        </w:rPr>
        <w:t>HOCmd</w:t>
      </w:r>
      <w:r w:rsidRPr="00E67E0D">
        <w:rPr>
          <w:noProof w:val="0"/>
          <w:snapToGrid w:val="0"/>
        </w:rPr>
        <w:t xml:space="preserve"> ::= SEQUENCE {</w:t>
      </w:r>
    </w:p>
    <w:p w14:paraId="505E2EB0"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noProof w:val="0"/>
        </w:rPr>
        <w:t>pDUSessionID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PDUSessionID,</w:t>
      </w:r>
    </w:p>
    <w:p w14:paraId="4831E92F" w14:textId="77777777" w:rsidR="006A1CE4" w:rsidRPr="00E67E0D" w:rsidRDefault="006A1CE4" w:rsidP="00E7499B">
      <w:pPr>
        <w:pStyle w:val="PL"/>
        <w:spacing w:line="0" w:lineRule="atLeast"/>
        <w:rPr>
          <w:noProof w:val="0"/>
          <w:snapToGrid w:val="0"/>
        </w:rPr>
      </w:pPr>
      <w:r w:rsidRPr="00E67E0D">
        <w:rPr>
          <w:noProof w:val="0"/>
          <w:snapToGrid w:val="0"/>
        </w:rPr>
        <w:tab/>
        <w:t>handoverPreparationUnsuccessfulTransfer</w:t>
      </w:r>
      <w:r w:rsidRPr="00E67E0D">
        <w:rPr>
          <w:noProof w:val="0"/>
          <w:snapToGrid w:val="0"/>
        </w:rPr>
        <w:tab/>
      </w:r>
      <w:r w:rsidRPr="00E67E0D">
        <w:rPr>
          <w:noProof w:val="0"/>
          <w:snapToGrid w:val="0"/>
        </w:rPr>
        <w:tab/>
        <w:t>OCTET STRING (CONTAINING HandoverPreparationUnsuccessfulTransfer),</w:t>
      </w:r>
    </w:p>
    <w:p w14:paraId="3DCB8259"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w:t>
      </w:r>
      <w:r w:rsidRPr="00E67E0D">
        <w:rPr>
          <w:noProof w:val="0"/>
        </w:rPr>
        <w:t>ToRelease</w:t>
      </w:r>
      <w:r w:rsidRPr="00E67E0D">
        <w:rPr>
          <w:noProof w:val="0"/>
          <w:snapToGrid w:val="0"/>
        </w:rPr>
        <w:t>Item</w:t>
      </w:r>
      <w:r w:rsidRPr="00E67E0D">
        <w:rPr>
          <w:noProof w:val="0"/>
        </w:rPr>
        <w:t>HOCmd-</w:t>
      </w:r>
      <w:r w:rsidRPr="00E67E0D">
        <w:rPr>
          <w:noProof w:val="0"/>
          <w:snapToGrid w:val="0"/>
        </w:rPr>
        <w:t>ExtIEs} }</w:t>
      </w:r>
      <w:r w:rsidRPr="00E67E0D">
        <w:rPr>
          <w:noProof w:val="0"/>
          <w:snapToGrid w:val="0"/>
        </w:rPr>
        <w:tab/>
        <w:t>OPTIONAL,</w:t>
      </w:r>
    </w:p>
    <w:p w14:paraId="435454BE"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1543D0A5" w14:textId="77777777" w:rsidR="006A1CE4" w:rsidRPr="00E67E0D" w:rsidRDefault="006A1CE4" w:rsidP="00E7499B">
      <w:pPr>
        <w:pStyle w:val="PL"/>
        <w:spacing w:line="0" w:lineRule="atLeast"/>
        <w:rPr>
          <w:noProof w:val="0"/>
          <w:snapToGrid w:val="0"/>
        </w:rPr>
      </w:pPr>
      <w:r w:rsidRPr="00E67E0D">
        <w:rPr>
          <w:noProof w:val="0"/>
          <w:snapToGrid w:val="0"/>
        </w:rPr>
        <w:t>}</w:t>
      </w:r>
    </w:p>
    <w:p w14:paraId="65A818B0" w14:textId="77777777" w:rsidR="006A1CE4" w:rsidRPr="00E67E0D" w:rsidRDefault="006A1CE4" w:rsidP="00E7499B">
      <w:pPr>
        <w:pStyle w:val="PL"/>
        <w:spacing w:line="0" w:lineRule="atLeast"/>
        <w:rPr>
          <w:noProof w:val="0"/>
          <w:snapToGrid w:val="0"/>
        </w:rPr>
      </w:pPr>
    </w:p>
    <w:p w14:paraId="7CC81477"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ToRelease</w:t>
      </w:r>
      <w:r w:rsidRPr="00E67E0D">
        <w:rPr>
          <w:noProof w:val="0"/>
          <w:snapToGrid w:val="0"/>
        </w:rPr>
        <w:t>Item</w:t>
      </w:r>
      <w:r w:rsidRPr="00E67E0D">
        <w:rPr>
          <w:noProof w:val="0"/>
        </w:rPr>
        <w:t>HOCmd-</w:t>
      </w:r>
      <w:r w:rsidRPr="00E67E0D">
        <w:rPr>
          <w:noProof w:val="0"/>
          <w:snapToGrid w:val="0"/>
        </w:rPr>
        <w:t>ExtIEs NGAP-PROTOCOL-EXTENSION ::= {</w:t>
      </w:r>
    </w:p>
    <w:p w14:paraId="22C61517"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2423D093" w14:textId="77777777" w:rsidR="006A1CE4" w:rsidRPr="00E67E0D" w:rsidRDefault="006A1CE4" w:rsidP="00E7499B">
      <w:pPr>
        <w:pStyle w:val="PL"/>
        <w:spacing w:line="0" w:lineRule="atLeast"/>
        <w:rPr>
          <w:noProof w:val="0"/>
          <w:snapToGrid w:val="0"/>
        </w:rPr>
      </w:pPr>
      <w:r w:rsidRPr="00E67E0D">
        <w:rPr>
          <w:noProof w:val="0"/>
          <w:snapToGrid w:val="0"/>
        </w:rPr>
        <w:t>}</w:t>
      </w:r>
    </w:p>
    <w:p w14:paraId="0D055A3E" w14:textId="77777777" w:rsidR="006A1CE4" w:rsidRPr="00E67E0D" w:rsidRDefault="006A1CE4" w:rsidP="00E7499B">
      <w:pPr>
        <w:pStyle w:val="PL"/>
        <w:spacing w:line="0" w:lineRule="atLeast"/>
        <w:rPr>
          <w:noProof w:val="0"/>
          <w:snapToGrid w:val="0"/>
        </w:rPr>
      </w:pPr>
    </w:p>
    <w:p w14:paraId="2163B0E7"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ToReleaseListRelCmd</w:t>
      </w:r>
      <w:r w:rsidRPr="00E67E0D">
        <w:rPr>
          <w:noProof w:val="0"/>
          <w:snapToGrid w:val="0"/>
        </w:rPr>
        <w:t xml:space="preserve"> ::= SEQUENCE (SIZE(1..maxnoofPDUSessions)) OF PDUSessionResource</w:t>
      </w:r>
      <w:r w:rsidRPr="00E67E0D">
        <w:rPr>
          <w:noProof w:val="0"/>
        </w:rPr>
        <w:t>ToReleaseItemRelCmd</w:t>
      </w:r>
    </w:p>
    <w:p w14:paraId="08864020" w14:textId="77777777" w:rsidR="006A1CE4" w:rsidRPr="00E67E0D" w:rsidRDefault="006A1CE4" w:rsidP="00E7499B">
      <w:pPr>
        <w:pStyle w:val="PL"/>
        <w:spacing w:line="0" w:lineRule="atLeast"/>
        <w:rPr>
          <w:noProof w:val="0"/>
          <w:snapToGrid w:val="0"/>
        </w:rPr>
      </w:pPr>
    </w:p>
    <w:p w14:paraId="2156B390"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ToRelease</w:t>
      </w:r>
      <w:r w:rsidRPr="00E67E0D">
        <w:rPr>
          <w:noProof w:val="0"/>
          <w:snapToGrid w:val="0"/>
        </w:rPr>
        <w:t>Item</w:t>
      </w:r>
      <w:r w:rsidRPr="00E67E0D">
        <w:rPr>
          <w:noProof w:val="0"/>
        </w:rPr>
        <w:t>RelCmd</w:t>
      </w:r>
      <w:r w:rsidRPr="00E67E0D">
        <w:rPr>
          <w:noProof w:val="0"/>
          <w:snapToGrid w:val="0"/>
        </w:rPr>
        <w:t xml:space="preserve"> ::= SEQUENCE {</w:t>
      </w:r>
    </w:p>
    <w:p w14:paraId="16336E09"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noProof w:val="0"/>
        </w:rPr>
        <w:t>pDUSessionID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PDUSessionID,</w:t>
      </w:r>
    </w:p>
    <w:p w14:paraId="4E111720" w14:textId="77777777" w:rsidR="006A1CE4" w:rsidRPr="00E67E0D" w:rsidRDefault="006A1CE4" w:rsidP="00E7499B">
      <w:pPr>
        <w:pStyle w:val="PL"/>
        <w:spacing w:line="0" w:lineRule="atLeast"/>
        <w:rPr>
          <w:noProof w:val="0"/>
          <w:snapToGrid w:val="0"/>
        </w:rPr>
      </w:pPr>
      <w:r w:rsidRPr="00E67E0D">
        <w:rPr>
          <w:noProof w:val="0"/>
          <w:snapToGrid w:val="0"/>
        </w:rPr>
        <w:tab/>
        <w:t>pDUSessionResourceReleaseCommandTransfer</w:t>
      </w:r>
      <w:r w:rsidRPr="00E67E0D">
        <w:rPr>
          <w:noProof w:val="0"/>
          <w:snapToGrid w:val="0"/>
        </w:rPr>
        <w:tab/>
      </w:r>
      <w:r w:rsidRPr="00E67E0D">
        <w:rPr>
          <w:noProof w:val="0"/>
          <w:snapToGrid w:val="0"/>
        </w:rPr>
        <w:tab/>
        <w:t>OCTET STRING (CONTAINING PDUSessionResourceReleaseCommandTransfer),</w:t>
      </w:r>
    </w:p>
    <w:p w14:paraId="00B107E3"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{PDUSessionResource</w:t>
      </w:r>
      <w:r w:rsidRPr="00E67E0D">
        <w:rPr>
          <w:noProof w:val="0"/>
        </w:rPr>
        <w:t>ToRelease</w:t>
      </w:r>
      <w:r w:rsidRPr="00E67E0D">
        <w:rPr>
          <w:noProof w:val="0"/>
          <w:snapToGrid w:val="0"/>
        </w:rPr>
        <w:t>Item</w:t>
      </w:r>
      <w:r w:rsidRPr="00E67E0D">
        <w:rPr>
          <w:noProof w:val="0"/>
        </w:rPr>
        <w:t>RelCmd-</w:t>
      </w:r>
      <w:r w:rsidRPr="00E67E0D">
        <w:rPr>
          <w:noProof w:val="0"/>
          <w:snapToGrid w:val="0"/>
        </w:rPr>
        <w:t>ExtIEs} }</w:t>
      </w:r>
      <w:r w:rsidRPr="00E67E0D">
        <w:rPr>
          <w:noProof w:val="0"/>
          <w:snapToGrid w:val="0"/>
        </w:rPr>
        <w:tab/>
        <w:t>OPTIONAL,</w:t>
      </w:r>
    </w:p>
    <w:p w14:paraId="22883A1A"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5F29B87C" w14:textId="77777777" w:rsidR="006A1CE4" w:rsidRPr="00E67E0D" w:rsidRDefault="006A1CE4" w:rsidP="00E7499B">
      <w:pPr>
        <w:pStyle w:val="PL"/>
        <w:spacing w:line="0" w:lineRule="atLeast"/>
        <w:rPr>
          <w:noProof w:val="0"/>
          <w:snapToGrid w:val="0"/>
        </w:rPr>
      </w:pPr>
      <w:r w:rsidRPr="00E67E0D">
        <w:rPr>
          <w:noProof w:val="0"/>
          <w:snapToGrid w:val="0"/>
        </w:rPr>
        <w:t>}</w:t>
      </w:r>
    </w:p>
    <w:p w14:paraId="5E974580" w14:textId="77777777" w:rsidR="006A1CE4" w:rsidRPr="00E67E0D" w:rsidRDefault="006A1CE4" w:rsidP="00E7499B">
      <w:pPr>
        <w:pStyle w:val="PL"/>
        <w:spacing w:line="0" w:lineRule="atLeast"/>
        <w:rPr>
          <w:noProof w:val="0"/>
          <w:snapToGrid w:val="0"/>
        </w:rPr>
      </w:pPr>
    </w:p>
    <w:p w14:paraId="6C521690" w14:textId="77777777" w:rsidR="006A1CE4" w:rsidRPr="00E67E0D" w:rsidRDefault="006A1CE4" w:rsidP="00E7499B">
      <w:pPr>
        <w:pStyle w:val="PL"/>
        <w:spacing w:line="0" w:lineRule="atLeast"/>
        <w:rPr>
          <w:noProof w:val="0"/>
          <w:snapToGrid w:val="0"/>
        </w:rPr>
      </w:pPr>
      <w:r w:rsidRPr="00E67E0D">
        <w:rPr>
          <w:noProof w:val="0"/>
          <w:snapToGrid w:val="0"/>
        </w:rPr>
        <w:t>PDUSessionResource</w:t>
      </w:r>
      <w:r w:rsidRPr="00E67E0D">
        <w:rPr>
          <w:noProof w:val="0"/>
        </w:rPr>
        <w:t>ToRelease</w:t>
      </w:r>
      <w:r w:rsidRPr="00E67E0D">
        <w:rPr>
          <w:noProof w:val="0"/>
          <w:snapToGrid w:val="0"/>
        </w:rPr>
        <w:t>Item</w:t>
      </w:r>
      <w:r w:rsidRPr="00E67E0D">
        <w:rPr>
          <w:noProof w:val="0"/>
        </w:rPr>
        <w:t>RelCmd-</w:t>
      </w:r>
      <w:r w:rsidRPr="00E67E0D">
        <w:rPr>
          <w:noProof w:val="0"/>
          <w:snapToGrid w:val="0"/>
        </w:rPr>
        <w:t>ExtIEs NGAP-PROTOCOL-EXTENSION ::= {</w:t>
      </w:r>
    </w:p>
    <w:p w14:paraId="24389510"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29BB5F4E" w14:textId="77777777" w:rsidR="006A1CE4" w:rsidRPr="00E67E0D" w:rsidRDefault="006A1CE4" w:rsidP="00E7499B">
      <w:pPr>
        <w:pStyle w:val="PL"/>
        <w:spacing w:line="0" w:lineRule="atLeast"/>
        <w:rPr>
          <w:noProof w:val="0"/>
          <w:snapToGrid w:val="0"/>
        </w:rPr>
      </w:pPr>
      <w:r w:rsidRPr="00E67E0D">
        <w:rPr>
          <w:noProof w:val="0"/>
          <w:snapToGrid w:val="0"/>
        </w:rPr>
        <w:t>}</w:t>
      </w:r>
    </w:p>
    <w:p w14:paraId="1443FAAC" w14:textId="77777777" w:rsidR="006A1CE4" w:rsidRPr="00E67E0D" w:rsidRDefault="006A1CE4" w:rsidP="00E7499B">
      <w:pPr>
        <w:pStyle w:val="PL"/>
        <w:rPr>
          <w:noProof w:val="0"/>
        </w:rPr>
      </w:pPr>
      <w:r w:rsidRPr="00E67E0D">
        <w:rPr>
          <w:noProof w:val="0"/>
          <w:snapToGrid w:val="0"/>
        </w:rPr>
        <w:t xml:space="preserve">PDUSessionType </w:t>
      </w:r>
      <w:r w:rsidRPr="00E67E0D">
        <w:rPr>
          <w:noProof w:val="0"/>
        </w:rPr>
        <w:t>::= ENUMERATED {</w:t>
      </w:r>
    </w:p>
    <w:p w14:paraId="0EF448F7" w14:textId="77777777" w:rsidR="006A1CE4" w:rsidRPr="00E67E0D" w:rsidRDefault="006A1CE4" w:rsidP="00E7499B">
      <w:pPr>
        <w:pStyle w:val="PL"/>
        <w:rPr>
          <w:noProof w:val="0"/>
        </w:rPr>
      </w:pPr>
      <w:r w:rsidRPr="00E67E0D">
        <w:rPr>
          <w:noProof w:val="0"/>
        </w:rPr>
        <w:tab/>
        <w:t>ipv4,</w:t>
      </w:r>
    </w:p>
    <w:p w14:paraId="4C9FF336" w14:textId="77777777" w:rsidR="006A1CE4" w:rsidRPr="00E67E0D" w:rsidRDefault="006A1CE4" w:rsidP="00E7499B">
      <w:pPr>
        <w:pStyle w:val="PL"/>
        <w:rPr>
          <w:noProof w:val="0"/>
        </w:rPr>
      </w:pPr>
      <w:r w:rsidRPr="00E67E0D">
        <w:rPr>
          <w:noProof w:val="0"/>
        </w:rPr>
        <w:tab/>
        <w:t>ipv6,</w:t>
      </w:r>
    </w:p>
    <w:p w14:paraId="2F424366" w14:textId="77777777" w:rsidR="006A1CE4" w:rsidRPr="00E67E0D" w:rsidRDefault="006A1CE4" w:rsidP="00E7499B">
      <w:pPr>
        <w:pStyle w:val="PL"/>
        <w:rPr>
          <w:noProof w:val="0"/>
        </w:rPr>
      </w:pPr>
      <w:r w:rsidRPr="00E67E0D">
        <w:rPr>
          <w:noProof w:val="0"/>
        </w:rPr>
        <w:tab/>
        <w:t>ipv4v6,</w:t>
      </w:r>
    </w:p>
    <w:p w14:paraId="1C205F4C" w14:textId="77777777" w:rsidR="006A1CE4" w:rsidRPr="00E67E0D" w:rsidRDefault="006A1CE4" w:rsidP="00E7499B">
      <w:pPr>
        <w:pStyle w:val="PL"/>
        <w:rPr>
          <w:noProof w:val="0"/>
        </w:rPr>
      </w:pPr>
      <w:r w:rsidRPr="00E67E0D">
        <w:rPr>
          <w:noProof w:val="0"/>
        </w:rPr>
        <w:tab/>
        <w:t>ethernet,</w:t>
      </w:r>
    </w:p>
    <w:p w14:paraId="20F4A5C7" w14:textId="77777777" w:rsidR="006A1CE4" w:rsidRPr="00E67E0D" w:rsidRDefault="006A1CE4" w:rsidP="00E7499B">
      <w:pPr>
        <w:pStyle w:val="PL"/>
        <w:rPr>
          <w:noProof w:val="0"/>
        </w:rPr>
      </w:pPr>
      <w:r w:rsidRPr="00E67E0D">
        <w:rPr>
          <w:noProof w:val="0"/>
        </w:rPr>
        <w:tab/>
        <w:t>unstructured,</w:t>
      </w:r>
    </w:p>
    <w:p w14:paraId="64887B7D" w14:textId="77777777" w:rsidR="006A1CE4" w:rsidRPr="00E67E0D" w:rsidRDefault="006A1CE4" w:rsidP="00E7499B">
      <w:pPr>
        <w:pStyle w:val="PL"/>
        <w:rPr>
          <w:noProof w:val="0"/>
        </w:rPr>
      </w:pPr>
      <w:r w:rsidRPr="00E67E0D">
        <w:rPr>
          <w:noProof w:val="0"/>
        </w:rPr>
        <w:tab/>
        <w:t>...</w:t>
      </w:r>
    </w:p>
    <w:p w14:paraId="62F64D17" w14:textId="77777777" w:rsidR="006A1CE4" w:rsidRPr="00E67E0D" w:rsidRDefault="006A1CE4" w:rsidP="00E7499B">
      <w:pPr>
        <w:pStyle w:val="PL"/>
        <w:rPr>
          <w:noProof w:val="0"/>
        </w:rPr>
      </w:pPr>
      <w:r w:rsidRPr="00E67E0D">
        <w:rPr>
          <w:noProof w:val="0"/>
        </w:rPr>
        <w:t>}</w:t>
      </w:r>
    </w:p>
    <w:p w14:paraId="1DF84DAA" w14:textId="77777777" w:rsidR="006A1CE4" w:rsidRPr="00E67E0D" w:rsidRDefault="006A1CE4" w:rsidP="00E7499B">
      <w:pPr>
        <w:pStyle w:val="PL"/>
        <w:rPr>
          <w:noProof w:val="0"/>
          <w:snapToGrid w:val="0"/>
        </w:rPr>
      </w:pPr>
    </w:p>
    <w:p w14:paraId="59C83239" w14:textId="77777777" w:rsidR="006A1CE4" w:rsidRPr="00E67E0D" w:rsidRDefault="006A1CE4" w:rsidP="00E7499B">
      <w:pPr>
        <w:pStyle w:val="PL"/>
        <w:rPr>
          <w:noProof w:val="0"/>
          <w:snapToGrid w:val="0"/>
        </w:rPr>
      </w:pPr>
      <w:r w:rsidRPr="00E67E0D">
        <w:rPr>
          <w:noProof w:val="0"/>
          <w:snapToGrid w:val="0"/>
        </w:rPr>
        <w:t>PeriodicRegistrationUpdateTimer ::= BIT STRING (SIZE(8))</w:t>
      </w:r>
    </w:p>
    <w:p w14:paraId="703B88C6" w14:textId="77777777" w:rsidR="006A1CE4" w:rsidRPr="00E67E0D" w:rsidRDefault="006A1CE4" w:rsidP="00E7499B">
      <w:pPr>
        <w:pStyle w:val="PL"/>
        <w:rPr>
          <w:noProof w:val="0"/>
          <w:snapToGrid w:val="0"/>
        </w:rPr>
      </w:pPr>
    </w:p>
    <w:p w14:paraId="36FB0C7D" w14:textId="77777777" w:rsidR="006A1CE4" w:rsidRPr="00E67E0D" w:rsidRDefault="006A1CE4" w:rsidP="00E7499B">
      <w:pPr>
        <w:pStyle w:val="PL"/>
        <w:rPr>
          <w:noProof w:val="0"/>
          <w:snapToGrid w:val="0"/>
        </w:rPr>
      </w:pPr>
      <w:r w:rsidRPr="00E67E0D">
        <w:rPr>
          <w:noProof w:val="0"/>
          <w:snapToGrid w:val="0"/>
        </w:rPr>
        <w:t>PLMNIdentity</w:t>
      </w:r>
      <w:r w:rsidRPr="00E67E0D">
        <w:rPr>
          <w:noProof w:val="0"/>
        </w:rPr>
        <w:t xml:space="preserve"> </w:t>
      </w:r>
      <w:r w:rsidRPr="00E67E0D">
        <w:rPr>
          <w:noProof w:val="0"/>
          <w:snapToGrid w:val="0"/>
        </w:rPr>
        <w:t xml:space="preserve">::= OCTET STRING (SIZE(3)) </w:t>
      </w:r>
    </w:p>
    <w:p w14:paraId="581AFB4A" w14:textId="77777777" w:rsidR="006A1CE4" w:rsidRPr="00E67E0D" w:rsidRDefault="006A1CE4" w:rsidP="00E7499B">
      <w:pPr>
        <w:pStyle w:val="PL"/>
        <w:rPr>
          <w:noProof w:val="0"/>
          <w:snapToGrid w:val="0"/>
        </w:rPr>
      </w:pPr>
    </w:p>
    <w:p w14:paraId="1E272498" w14:textId="77777777" w:rsidR="006A1CE4" w:rsidRPr="00E67E0D" w:rsidRDefault="006A1CE4" w:rsidP="00E7499B">
      <w:pPr>
        <w:pStyle w:val="PL"/>
        <w:spacing w:line="0" w:lineRule="atLeast"/>
        <w:rPr>
          <w:noProof w:val="0"/>
          <w:snapToGrid w:val="0"/>
        </w:rPr>
      </w:pPr>
      <w:r w:rsidRPr="00E67E0D">
        <w:rPr>
          <w:noProof w:val="0"/>
          <w:snapToGrid w:val="0"/>
        </w:rPr>
        <w:t>PLMNSupportList ::= SEQUENCE (SIZE(1..</w:t>
      </w:r>
      <w:r w:rsidRPr="00E67E0D">
        <w:rPr>
          <w:noProof w:val="0"/>
        </w:rPr>
        <w:t>maxnoofPLMNs</w:t>
      </w:r>
      <w:r w:rsidRPr="00E67E0D">
        <w:rPr>
          <w:noProof w:val="0"/>
          <w:snapToGrid w:val="0"/>
        </w:rPr>
        <w:t>)) OF PLMNSupportItem</w:t>
      </w:r>
    </w:p>
    <w:p w14:paraId="5EB3A579" w14:textId="77777777" w:rsidR="006A1CE4" w:rsidRPr="00E67E0D" w:rsidRDefault="006A1CE4" w:rsidP="00E7499B">
      <w:pPr>
        <w:pStyle w:val="PL"/>
        <w:spacing w:line="0" w:lineRule="atLeast"/>
        <w:rPr>
          <w:noProof w:val="0"/>
          <w:snapToGrid w:val="0"/>
        </w:rPr>
      </w:pPr>
    </w:p>
    <w:p w14:paraId="2CDFED06" w14:textId="77777777" w:rsidR="006A1CE4" w:rsidRPr="00E67E0D" w:rsidRDefault="006A1CE4" w:rsidP="00E7499B">
      <w:pPr>
        <w:pStyle w:val="PL"/>
        <w:spacing w:line="0" w:lineRule="atLeast"/>
        <w:rPr>
          <w:noProof w:val="0"/>
          <w:snapToGrid w:val="0"/>
        </w:rPr>
      </w:pPr>
      <w:r w:rsidRPr="00E67E0D">
        <w:rPr>
          <w:noProof w:val="0"/>
          <w:snapToGrid w:val="0"/>
        </w:rPr>
        <w:t>PLMNSupportItem ::= SEQUENCE {</w:t>
      </w:r>
    </w:p>
    <w:p w14:paraId="2594BF65" w14:textId="77777777" w:rsidR="006A1CE4" w:rsidRPr="00E67E0D" w:rsidRDefault="006A1CE4" w:rsidP="00E7499B">
      <w:pPr>
        <w:pStyle w:val="PL"/>
        <w:spacing w:line="0" w:lineRule="atLeast"/>
        <w:rPr>
          <w:noProof w:val="0"/>
          <w:snapToGrid w:val="0"/>
        </w:rPr>
      </w:pPr>
      <w:r w:rsidRPr="00E67E0D">
        <w:rPr>
          <w:noProof w:val="0"/>
          <w:snapToGrid w:val="0"/>
        </w:rPr>
        <w:tab/>
        <w:t>pLMNIdentity</w:t>
      </w:r>
      <w:r w:rsidRPr="00E67E0D">
        <w:rPr>
          <w:noProof w:val="0"/>
          <w:snapToGrid w:val="0"/>
        </w:rPr>
        <w:tab/>
      </w:r>
      <w:r w:rsidRPr="00E67E0D">
        <w:rPr>
          <w:noProof w:val="0"/>
          <w:snapToGrid w:val="0"/>
        </w:rPr>
        <w:tab/>
      </w:r>
      <w:r w:rsidRPr="00E67E0D">
        <w:rPr>
          <w:noProof w:val="0"/>
          <w:snapToGrid w:val="0"/>
        </w:rPr>
        <w:tab/>
        <w:t>PLMNIdentity,</w:t>
      </w:r>
    </w:p>
    <w:p w14:paraId="567F52B7" w14:textId="77777777" w:rsidR="006A1CE4" w:rsidRPr="00E67E0D" w:rsidRDefault="006A1CE4" w:rsidP="00E7499B">
      <w:pPr>
        <w:pStyle w:val="PL"/>
        <w:spacing w:line="0" w:lineRule="atLeast"/>
        <w:rPr>
          <w:noProof w:val="0"/>
          <w:snapToGrid w:val="0"/>
        </w:rPr>
      </w:pPr>
      <w:r w:rsidRPr="00E67E0D">
        <w:rPr>
          <w:noProof w:val="0"/>
          <w:snapToGrid w:val="0"/>
        </w:rPr>
        <w:tab/>
        <w:t>sliceSupportList</w:t>
      </w:r>
      <w:r w:rsidRPr="00E67E0D">
        <w:rPr>
          <w:noProof w:val="0"/>
          <w:snapToGrid w:val="0"/>
        </w:rPr>
        <w:tab/>
      </w:r>
      <w:r w:rsidRPr="00E67E0D">
        <w:rPr>
          <w:noProof w:val="0"/>
          <w:snapToGrid w:val="0"/>
        </w:rPr>
        <w:tab/>
        <w:t>SliceSupportList,</w:t>
      </w:r>
    </w:p>
    <w:p w14:paraId="6D952C31"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{PLMNSupport</w:t>
      </w:r>
      <w:r w:rsidRPr="00E67E0D">
        <w:rPr>
          <w:noProof w:val="0"/>
        </w:rPr>
        <w:t>Item</w:t>
      </w:r>
      <w:r w:rsidRPr="00E67E0D">
        <w:rPr>
          <w:noProof w:val="0"/>
          <w:snapToGrid w:val="0"/>
        </w:rPr>
        <w:t>-ExtIEs} } OPTIONAL,</w:t>
      </w:r>
    </w:p>
    <w:p w14:paraId="0ECD3B5B"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726AC6BB" w14:textId="77777777" w:rsidR="006A1CE4" w:rsidRPr="00E67E0D" w:rsidRDefault="006A1CE4" w:rsidP="00E7499B">
      <w:pPr>
        <w:pStyle w:val="PL"/>
        <w:spacing w:line="0" w:lineRule="atLeast"/>
        <w:rPr>
          <w:noProof w:val="0"/>
          <w:snapToGrid w:val="0"/>
        </w:rPr>
      </w:pPr>
      <w:r w:rsidRPr="00E67E0D">
        <w:rPr>
          <w:noProof w:val="0"/>
          <w:snapToGrid w:val="0"/>
        </w:rPr>
        <w:t>}</w:t>
      </w:r>
    </w:p>
    <w:p w14:paraId="0556E860" w14:textId="77777777" w:rsidR="006A1CE4" w:rsidRPr="00E67E0D" w:rsidRDefault="006A1CE4" w:rsidP="00E7499B">
      <w:pPr>
        <w:pStyle w:val="PL"/>
        <w:spacing w:line="0" w:lineRule="atLeast"/>
        <w:rPr>
          <w:noProof w:val="0"/>
          <w:snapToGrid w:val="0"/>
        </w:rPr>
      </w:pPr>
    </w:p>
    <w:p w14:paraId="721D68D7" w14:textId="77777777" w:rsidR="006A1CE4" w:rsidRPr="00E67E0D" w:rsidRDefault="006A1CE4" w:rsidP="00E7499B">
      <w:pPr>
        <w:pStyle w:val="PL"/>
        <w:rPr>
          <w:noProof w:val="0"/>
          <w:snapToGrid w:val="0"/>
        </w:rPr>
      </w:pPr>
      <w:r w:rsidRPr="00E67E0D">
        <w:rPr>
          <w:noProof w:val="0"/>
          <w:snapToGrid w:val="0"/>
        </w:rPr>
        <w:t>PLMNSupport</w:t>
      </w:r>
      <w:r w:rsidRPr="00E67E0D">
        <w:rPr>
          <w:noProof w:val="0"/>
        </w:rPr>
        <w:t>Item</w:t>
      </w:r>
      <w:r w:rsidRPr="00E67E0D">
        <w:rPr>
          <w:noProof w:val="0"/>
          <w:snapToGrid w:val="0"/>
        </w:rPr>
        <w:t>-ExtIEs NGAP-PROTOCOL-EXTENSION ::= {</w:t>
      </w:r>
    </w:p>
    <w:p w14:paraId="6D4BE242" w14:textId="77777777" w:rsidR="006A1CE4" w:rsidRPr="00E67E0D" w:rsidRDefault="006A1CE4" w:rsidP="00E7499B">
      <w:pPr>
        <w:pStyle w:val="PL"/>
        <w:rPr>
          <w:noProof w:val="0"/>
          <w:snapToGrid w:val="0"/>
        </w:rPr>
      </w:pPr>
      <w:r w:rsidRPr="00E67E0D">
        <w:rPr>
          <w:noProof w:val="0"/>
          <w:snapToGrid w:val="0"/>
        </w:rPr>
        <w:tab/>
        <w:t>...</w:t>
      </w:r>
    </w:p>
    <w:p w14:paraId="1333FC62" w14:textId="77777777" w:rsidR="006A1CE4" w:rsidRPr="00E67E0D" w:rsidRDefault="006A1CE4" w:rsidP="00E7499B">
      <w:pPr>
        <w:pStyle w:val="PL"/>
        <w:spacing w:line="0" w:lineRule="atLeast"/>
        <w:rPr>
          <w:noProof w:val="0"/>
          <w:snapToGrid w:val="0"/>
        </w:rPr>
      </w:pPr>
      <w:r w:rsidRPr="00E67E0D">
        <w:rPr>
          <w:noProof w:val="0"/>
          <w:snapToGrid w:val="0"/>
        </w:rPr>
        <w:t>}</w:t>
      </w:r>
    </w:p>
    <w:p w14:paraId="4C65FF90" w14:textId="77777777" w:rsidR="006A1CE4" w:rsidRPr="00E67E0D" w:rsidRDefault="006A1CE4" w:rsidP="00E7499B">
      <w:pPr>
        <w:pStyle w:val="PL"/>
        <w:rPr>
          <w:noProof w:val="0"/>
          <w:snapToGrid w:val="0"/>
        </w:rPr>
      </w:pPr>
    </w:p>
    <w:p w14:paraId="000A077D" w14:textId="77777777" w:rsidR="006A1CE4" w:rsidRPr="00E67E0D" w:rsidRDefault="006A1CE4" w:rsidP="00E7499B">
      <w:pPr>
        <w:pStyle w:val="PL"/>
        <w:rPr>
          <w:noProof w:val="0"/>
          <w:snapToGrid w:val="0"/>
        </w:rPr>
      </w:pPr>
      <w:r w:rsidRPr="00E67E0D">
        <w:rPr>
          <w:noProof w:val="0"/>
          <w:snapToGrid w:val="0"/>
        </w:rPr>
        <w:t>PortNumber ::= OCTET STRING (SIZE(2))</w:t>
      </w:r>
    </w:p>
    <w:p w14:paraId="1BCE0786" w14:textId="77777777" w:rsidR="006A1CE4" w:rsidRPr="00E67E0D" w:rsidRDefault="006A1CE4" w:rsidP="00E7499B">
      <w:pPr>
        <w:pStyle w:val="PL"/>
        <w:rPr>
          <w:noProof w:val="0"/>
          <w:snapToGrid w:val="0"/>
        </w:rPr>
      </w:pPr>
    </w:p>
    <w:p w14:paraId="4A03739A" w14:textId="77777777" w:rsidR="006A1CE4" w:rsidRPr="00E67E0D" w:rsidRDefault="006A1CE4" w:rsidP="00E7499B">
      <w:pPr>
        <w:pStyle w:val="PL"/>
        <w:rPr>
          <w:noProof w:val="0"/>
          <w:snapToGrid w:val="0"/>
        </w:rPr>
      </w:pPr>
      <w:r w:rsidRPr="00E67E0D">
        <w:rPr>
          <w:noProof w:val="0"/>
          <w:snapToGrid w:val="0"/>
        </w:rPr>
        <w:t>Pre-emptionCapability ::= ENUMERATED {</w:t>
      </w:r>
    </w:p>
    <w:p w14:paraId="0176ACD9" w14:textId="77777777" w:rsidR="006A1CE4" w:rsidRPr="00E67E0D" w:rsidRDefault="006A1CE4" w:rsidP="00E7499B">
      <w:pPr>
        <w:pStyle w:val="PL"/>
        <w:rPr>
          <w:noProof w:val="0"/>
          <w:snapToGrid w:val="0"/>
        </w:rPr>
      </w:pPr>
      <w:r w:rsidRPr="00E67E0D">
        <w:rPr>
          <w:noProof w:val="0"/>
          <w:snapToGrid w:val="0"/>
        </w:rPr>
        <w:tab/>
      </w:r>
      <w:r w:rsidRPr="00E67E0D">
        <w:rPr>
          <w:rFonts w:eastAsia="MS Mincho"/>
          <w:noProof w:val="0"/>
          <w:snapToGrid w:val="0"/>
        </w:rPr>
        <w:t>shall</w:t>
      </w:r>
      <w:r w:rsidRPr="00E67E0D">
        <w:rPr>
          <w:noProof w:val="0"/>
          <w:snapToGrid w:val="0"/>
        </w:rPr>
        <w:t>-not-trigger-pre-emption,</w:t>
      </w:r>
    </w:p>
    <w:p w14:paraId="40D1A266" w14:textId="77777777" w:rsidR="006A1CE4" w:rsidRPr="00E67E0D" w:rsidRDefault="006A1CE4" w:rsidP="00E7499B">
      <w:pPr>
        <w:pStyle w:val="PL"/>
        <w:rPr>
          <w:noProof w:val="0"/>
          <w:snapToGrid w:val="0"/>
        </w:rPr>
      </w:pPr>
      <w:r w:rsidRPr="00E67E0D">
        <w:rPr>
          <w:noProof w:val="0"/>
          <w:snapToGrid w:val="0"/>
        </w:rPr>
        <w:tab/>
      </w:r>
      <w:r w:rsidRPr="00E67E0D">
        <w:rPr>
          <w:rFonts w:eastAsia="MS Mincho"/>
          <w:noProof w:val="0"/>
          <w:snapToGrid w:val="0"/>
        </w:rPr>
        <w:t>may</w:t>
      </w:r>
      <w:r w:rsidRPr="00E67E0D">
        <w:rPr>
          <w:noProof w:val="0"/>
          <w:snapToGrid w:val="0"/>
        </w:rPr>
        <w:t>-trigger-pre-emption,</w:t>
      </w:r>
    </w:p>
    <w:p w14:paraId="45500B48" w14:textId="77777777" w:rsidR="006A1CE4" w:rsidRPr="00E67E0D" w:rsidRDefault="006A1CE4" w:rsidP="00E7499B">
      <w:pPr>
        <w:pStyle w:val="PL"/>
        <w:rPr>
          <w:noProof w:val="0"/>
          <w:snapToGrid w:val="0"/>
        </w:rPr>
      </w:pPr>
      <w:r w:rsidRPr="00E67E0D">
        <w:rPr>
          <w:noProof w:val="0"/>
          <w:snapToGrid w:val="0"/>
        </w:rPr>
        <w:tab/>
        <w:t>...</w:t>
      </w:r>
    </w:p>
    <w:p w14:paraId="2ACDA180" w14:textId="77777777" w:rsidR="006A1CE4" w:rsidRPr="00E67E0D" w:rsidRDefault="006A1CE4" w:rsidP="00E7499B">
      <w:pPr>
        <w:pStyle w:val="PL"/>
        <w:rPr>
          <w:noProof w:val="0"/>
          <w:snapToGrid w:val="0"/>
        </w:rPr>
      </w:pPr>
      <w:r w:rsidRPr="00E67E0D">
        <w:rPr>
          <w:noProof w:val="0"/>
          <w:snapToGrid w:val="0"/>
        </w:rPr>
        <w:t>}</w:t>
      </w:r>
    </w:p>
    <w:p w14:paraId="2DB964E6" w14:textId="77777777" w:rsidR="006A1CE4" w:rsidRPr="00E67E0D" w:rsidRDefault="006A1CE4" w:rsidP="00E7499B">
      <w:pPr>
        <w:pStyle w:val="PL"/>
        <w:rPr>
          <w:noProof w:val="0"/>
          <w:snapToGrid w:val="0"/>
        </w:rPr>
      </w:pPr>
    </w:p>
    <w:p w14:paraId="3C608447" w14:textId="77777777" w:rsidR="006A1CE4" w:rsidRPr="00E67E0D" w:rsidRDefault="006A1CE4" w:rsidP="00E7499B">
      <w:pPr>
        <w:pStyle w:val="PL"/>
        <w:rPr>
          <w:noProof w:val="0"/>
          <w:snapToGrid w:val="0"/>
        </w:rPr>
      </w:pPr>
      <w:r w:rsidRPr="00E67E0D">
        <w:rPr>
          <w:noProof w:val="0"/>
          <w:snapToGrid w:val="0"/>
        </w:rPr>
        <w:t>Pre-emptionVulnerability ::= ENUMERATED {</w:t>
      </w:r>
    </w:p>
    <w:p w14:paraId="5DBF5E86" w14:textId="77777777" w:rsidR="006A1CE4" w:rsidRPr="00E67E0D" w:rsidRDefault="006A1CE4" w:rsidP="00E7499B">
      <w:pPr>
        <w:pStyle w:val="PL"/>
        <w:rPr>
          <w:noProof w:val="0"/>
          <w:snapToGrid w:val="0"/>
        </w:rPr>
      </w:pPr>
      <w:r w:rsidRPr="00E67E0D">
        <w:rPr>
          <w:noProof w:val="0"/>
          <w:snapToGrid w:val="0"/>
        </w:rPr>
        <w:tab/>
        <w:t>not-pre-empt</w:t>
      </w:r>
      <w:r w:rsidRPr="00E67E0D">
        <w:rPr>
          <w:rFonts w:eastAsia="MS Mincho"/>
          <w:noProof w:val="0"/>
          <w:snapToGrid w:val="0"/>
        </w:rPr>
        <w:t>able</w:t>
      </w:r>
      <w:r w:rsidRPr="00E67E0D">
        <w:rPr>
          <w:noProof w:val="0"/>
          <w:snapToGrid w:val="0"/>
        </w:rPr>
        <w:t>,</w:t>
      </w:r>
    </w:p>
    <w:p w14:paraId="119A2681" w14:textId="77777777" w:rsidR="006A1CE4" w:rsidRPr="00E67E0D" w:rsidRDefault="006A1CE4" w:rsidP="00E7499B">
      <w:pPr>
        <w:pStyle w:val="PL"/>
        <w:rPr>
          <w:rFonts w:eastAsia="MS Mincho"/>
          <w:noProof w:val="0"/>
          <w:snapToGrid w:val="0"/>
        </w:rPr>
      </w:pPr>
      <w:r w:rsidRPr="00E67E0D">
        <w:rPr>
          <w:noProof w:val="0"/>
          <w:snapToGrid w:val="0"/>
        </w:rPr>
        <w:tab/>
        <w:t>pre-empt</w:t>
      </w:r>
      <w:r w:rsidRPr="00E67E0D">
        <w:rPr>
          <w:rFonts w:eastAsia="MS Mincho"/>
          <w:noProof w:val="0"/>
          <w:snapToGrid w:val="0"/>
        </w:rPr>
        <w:t>able,</w:t>
      </w:r>
    </w:p>
    <w:p w14:paraId="61C3E4F3" w14:textId="77777777" w:rsidR="006A1CE4" w:rsidRPr="00E67E0D" w:rsidRDefault="006A1CE4" w:rsidP="00E7499B">
      <w:pPr>
        <w:pStyle w:val="PL"/>
        <w:rPr>
          <w:rFonts w:eastAsia="MS Mincho"/>
          <w:noProof w:val="0"/>
          <w:snapToGrid w:val="0"/>
        </w:rPr>
      </w:pPr>
      <w:r w:rsidRPr="00E67E0D">
        <w:rPr>
          <w:rFonts w:eastAsia="MS Mincho"/>
          <w:noProof w:val="0"/>
          <w:snapToGrid w:val="0"/>
        </w:rPr>
        <w:tab/>
        <w:t>...</w:t>
      </w:r>
    </w:p>
    <w:p w14:paraId="3333200F" w14:textId="77777777" w:rsidR="006A1CE4" w:rsidRPr="00E67E0D" w:rsidRDefault="006A1CE4" w:rsidP="00E7499B">
      <w:pPr>
        <w:pStyle w:val="PL"/>
        <w:rPr>
          <w:noProof w:val="0"/>
          <w:snapToGrid w:val="0"/>
        </w:rPr>
      </w:pPr>
      <w:r w:rsidRPr="00E67E0D">
        <w:rPr>
          <w:noProof w:val="0"/>
          <w:snapToGrid w:val="0"/>
        </w:rPr>
        <w:t>}</w:t>
      </w:r>
    </w:p>
    <w:p w14:paraId="4B61BADD" w14:textId="77777777" w:rsidR="006A1CE4" w:rsidRPr="00E67E0D" w:rsidRDefault="006A1CE4" w:rsidP="00E7499B">
      <w:pPr>
        <w:pStyle w:val="PL"/>
        <w:rPr>
          <w:noProof w:val="0"/>
          <w:snapToGrid w:val="0"/>
        </w:rPr>
      </w:pPr>
    </w:p>
    <w:p w14:paraId="7F4A7AD6" w14:textId="77777777" w:rsidR="006A1CE4" w:rsidRPr="00E67E0D" w:rsidRDefault="006A1CE4" w:rsidP="00E7499B">
      <w:pPr>
        <w:pStyle w:val="PL"/>
        <w:rPr>
          <w:noProof w:val="0"/>
          <w:snapToGrid w:val="0"/>
        </w:rPr>
      </w:pPr>
      <w:r w:rsidRPr="00E67E0D">
        <w:rPr>
          <w:noProof w:val="0"/>
          <w:snapToGrid w:val="0"/>
        </w:rPr>
        <w:t>PriorityLevelARP ::= INTEGER (1..15)</w:t>
      </w:r>
    </w:p>
    <w:p w14:paraId="675759AD" w14:textId="77777777" w:rsidR="006A1CE4" w:rsidRPr="00E67E0D" w:rsidRDefault="006A1CE4" w:rsidP="00E7499B">
      <w:pPr>
        <w:pStyle w:val="PL"/>
        <w:rPr>
          <w:noProof w:val="0"/>
          <w:snapToGrid w:val="0"/>
        </w:rPr>
      </w:pPr>
    </w:p>
    <w:p w14:paraId="1D183E75" w14:textId="77777777" w:rsidR="006A1CE4" w:rsidRPr="00E67E0D" w:rsidRDefault="006A1CE4" w:rsidP="00E7499B">
      <w:pPr>
        <w:pStyle w:val="PL"/>
        <w:rPr>
          <w:noProof w:val="0"/>
          <w:snapToGrid w:val="0"/>
        </w:rPr>
      </w:pPr>
      <w:r w:rsidRPr="00E67E0D">
        <w:rPr>
          <w:noProof w:val="0"/>
          <w:snapToGrid w:val="0"/>
        </w:rPr>
        <w:t>PriorityLevelQos ::= INTEGER (1..127, ...)</w:t>
      </w:r>
    </w:p>
    <w:p w14:paraId="4620C49A" w14:textId="77777777" w:rsidR="006A1CE4" w:rsidRPr="00E67E0D" w:rsidRDefault="006A1CE4" w:rsidP="00E7499B">
      <w:pPr>
        <w:pStyle w:val="PL"/>
        <w:rPr>
          <w:noProof w:val="0"/>
          <w:snapToGrid w:val="0"/>
        </w:rPr>
      </w:pPr>
    </w:p>
    <w:p w14:paraId="72232754" w14:textId="77777777" w:rsidR="006A1CE4" w:rsidRPr="00E67E0D" w:rsidRDefault="006A1CE4" w:rsidP="00E7499B">
      <w:pPr>
        <w:pStyle w:val="PL"/>
        <w:rPr>
          <w:noProof w:val="0"/>
          <w:snapToGrid w:val="0"/>
        </w:rPr>
      </w:pPr>
      <w:r w:rsidRPr="00E67E0D">
        <w:rPr>
          <w:noProof w:val="0"/>
          <w:snapToGrid w:val="0"/>
        </w:rPr>
        <w:t>PWSFailedCellIDList ::= CHOICE {</w:t>
      </w:r>
    </w:p>
    <w:p w14:paraId="49A8A41F" w14:textId="77777777" w:rsidR="006A1CE4" w:rsidRPr="00E67E0D" w:rsidRDefault="006A1CE4" w:rsidP="00E7499B">
      <w:pPr>
        <w:pStyle w:val="PL"/>
        <w:rPr>
          <w:noProof w:val="0"/>
          <w:snapToGrid w:val="0"/>
        </w:rPr>
      </w:pPr>
      <w:r w:rsidRPr="00E67E0D">
        <w:rPr>
          <w:noProof w:val="0"/>
          <w:snapToGrid w:val="0"/>
        </w:rPr>
        <w:tab/>
        <w:t>eUTRA-CGI-PWSFailedList</w:t>
      </w:r>
      <w:r w:rsidRPr="00E67E0D">
        <w:rPr>
          <w:noProof w:val="0"/>
          <w:snapToGrid w:val="0"/>
        </w:rPr>
        <w:tab/>
      </w:r>
      <w:r w:rsidRPr="00E67E0D">
        <w:rPr>
          <w:noProof w:val="0"/>
          <w:snapToGrid w:val="0"/>
        </w:rPr>
        <w:tab/>
        <w:t>EUTRA-CGIList,</w:t>
      </w:r>
    </w:p>
    <w:p w14:paraId="65AD1499" w14:textId="77777777" w:rsidR="006A1CE4" w:rsidRPr="00E67E0D" w:rsidRDefault="006A1CE4" w:rsidP="00E7499B">
      <w:pPr>
        <w:pStyle w:val="PL"/>
        <w:rPr>
          <w:noProof w:val="0"/>
          <w:snapToGrid w:val="0"/>
        </w:rPr>
      </w:pPr>
      <w:r w:rsidRPr="00E67E0D">
        <w:rPr>
          <w:noProof w:val="0"/>
          <w:snapToGrid w:val="0"/>
        </w:rPr>
        <w:tab/>
        <w:t>nR-CGI-PWSFailedList</w:t>
      </w:r>
      <w:r w:rsidRPr="00E67E0D">
        <w:rPr>
          <w:noProof w:val="0"/>
          <w:snapToGrid w:val="0"/>
        </w:rPr>
        <w:tab/>
      </w:r>
      <w:r w:rsidRPr="00E67E0D">
        <w:rPr>
          <w:noProof w:val="0"/>
          <w:snapToGrid w:val="0"/>
        </w:rPr>
        <w:tab/>
        <w:t>NR-CGIList,</w:t>
      </w:r>
    </w:p>
    <w:p w14:paraId="3BFC1B88" w14:textId="77777777" w:rsidR="006A1CE4" w:rsidRPr="00E67E0D" w:rsidRDefault="006A1CE4" w:rsidP="00E7499B">
      <w:pPr>
        <w:pStyle w:val="PL"/>
        <w:rPr>
          <w:noProof w:val="0"/>
        </w:rPr>
      </w:pPr>
      <w:r w:rsidRPr="00E67E0D">
        <w:rPr>
          <w:noProof w:val="0"/>
        </w:rPr>
        <w:tab/>
        <w:t>choice-Extensions</w:t>
      </w:r>
      <w:r w:rsidRPr="00E67E0D">
        <w:rPr>
          <w:noProof w:val="0"/>
        </w:rPr>
        <w:tab/>
      </w:r>
      <w:r w:rsidRPr="00E67E0D">
        <w:rPr>
          <w:noProof w:val="0"/>
        </w:rPr>
        <w:tab/>
        <w:t>ProtocolIE-SingleContainer { {</w:t>
      </w:r>
      <w:r w:rsidRPr="00E67E0D">
        <w:rPr>
          <w:noProof w:val="0"/>
          <w:snapToGrid w:val="0"/>
        </w:rPr>
        <w:t>PWSFailedCellIDList</w:t>
      </w:r>
      <w:r w:rsidRPr="00E67E0D">
        <w:rPr>
          <w:noProof w:val="0"/>
        </w:rPr>
        <w:t>-ExtIEs} }</w:t>
      </w:r>
    </w:p>
    <w:p w14:paraId="51B9041A" w14:textId="77777777" w:rsidR="006A1CE4" w:rsidRPr="00E67E0D" w:rsidRDefault="006A1CE4" w:rsidP="00E7499B">
      <w:pPr>
        <w:pStyle w:val="PL"/>
        <w:rPr>
          <w:noProof w:val="0"/>
          <w:snapToGrid w:val="0"/>
        </w:rPr>
      </w:pPr>
      <w:r w:rsidRPr="00E67E0D">
        <w:rPr>
          <w:noProof w:val="0"/>
          <w:snapToGrid w:val="0"/>
        </w:rPr>
        <w:t>}</w:t>
      </w:r>
    </w:p>
    <w:p w14:paraId="41DF2F2A" w14:textId="77777777" w:rsidR="006A1CE4" w:rsidRPr="00E67E0D" w:rsidRDefault="006A1CE4" w:rsidP="00E7499B">
      <w:pPr>
        <w:pStyle w:val="PL"/>
        <w:spacing w:line="0" w:lineRule="atLeast"/>
        <w:rPr>
          <w:noProof w:val="0"/>
          <w:snapToGrid w:val="0"/>
        </w:rPr>
      </w:pPr>
    </w:p>
    <w:p w14:paraId="2A21304E" w14:textId="77777777" w:rsidR="006A1CE4" w:rsidRPr="00E67E0D" w:rsidRDefault="006A1CE4" w:rsidP="00E7499B">
      <w:pPr>
        <w:pStyle w:val="PL"/>
        <w:rPr>
          <w:noProof w:val="0"/>
        </w:rPr>
      </w:pPr>
      <w:r w:rsidRPr="00E67E0D">
        <w:rPr>
          <w:noProof w:val="0"/>
          <w:snapToGrid w:val="0"/>
        </w:rPr>
        <w:t>PWSFailedCellIDList</w:t>
      </w:r>
      <w:r w:rsidRPr="00E67E0D">
        <w:rPr>
          <w:noProof w:val="0"/>
        </w:rPr>
        <w:t xml:space="preserve">-ExtIEs </w:t>
      </w:r>
      <w:r w:rsidRPr="00E67E0D">
        <w:rPr>
          <w:noProof w:val="0"/>
          <w:snapToGrid w:val="0"/>
        </w:rPr>
        <w:t xml:space="preserve">NGAP-PROTOCOL-IES </w:t>
      </w:r>
      <w:r w:rsidRPr="00E67E0D">
        <w:rPr>
          <w:noProof w:val="0"/>
        </w:rPr>
        <w:t>::= {</w:t>
      </w:r>
    </w:p>
    <w:p w14:paraId="5646F634" w14:textId="77777777" w:rsidR="006A1CE4" w:rsidRPr="00E67E0D" w:rsidRDefault="006A1CE4" w:rsidP="00E7499B">
      <w:pPr>
        <w:pStyle w:val="PL"/>
        <w:rPr>
          <w:noProof w:val="0"/>
        </w:rPr>
      </w:pPr>
      <w:r w:rsidRPr="00E67E0D">
        <w:rPr>
          <w:noProof w:val="0"/>
        </w:rPr>
        <w:tab/>
        <w:t>...</w:t>
      </w:r>
    </w:p>
    <w:p w14:paraId="7B6008DF" w14:textId="77777777" w:rsidR="006A1CE4" w:rsidRPr="00E67E0D" w:rsidRDefault="006A1CE4" w:rsidP="00E7499B">
      <w:pPr>
        <w:pStyle w:val="PL"/>
        <w:rPr>
          <w:noProof w:val="0"/>
        </w:rPr>
      </w:pPr>
      <w:r w:rsidRPr="00E67E0D">
        <w:rPr>
          <w:noProof w:val="0"/>
        </w:rPr>
        <w:t>}</w:t>
      </w:r>
    </w:p>
    <w:p w14:paraId="2E414701" w14:textId="77777777" w:rsidR="006A1CE4" w:rsidRPr="00E67E0D" w:rsidRDefault="006A1CE4" w:rsidP="00E7499B">
      <w:pPr>
        <w:pStyle w:val="PL"/>
        <w:outlineLvl w:val="3"/>
        <w:rPr>
          <w:noProof w:val="0"/>
          <w:snapToGrid w:val="0"/>
        </w:rPr>
      </w:pPr>
    </w:p>
    <w:p w14:paraId="194DABBC" w14:textId="77777777" w:rsidR="006A1CE4" w:rsidRPr="00E67E0D" w:rsidRDefault="006A1CE4" w:rsidP="00E7499B">
      <w:pPr>
        <w:pStyle w:val="PL"/>
        <w:outlineLvl w:val="3"/>
        <w:rPr>
          <w:noProof w:val="0"/>
          <w:snapToGrid w:val="0"/>
        </w:rPr>
      </w:pPr>
      <w:r w:rsidRPr="00E67E0D">
        <w:rPr>
          <w:noProof w:val="0"/>
          <w:snapToGrid w:val="0"/>
        </w:rPr>
        <w:t>-- Q</w:t>
      </w:r>
    </w:p>
    <w:p w14:paraId="53C211E1" w14:textId="77777777" w:rsidR="006A1CE4" w:rsidRPr="00E67E0D" w:rsidRDefault="006A1CE4" w:rsidP="00E7499B">
      <w:pPr>
        <w:pStyle w:val="PL"/>
        <w:rPr>
          <w:noProof w:val="0"/>
          <w:snapToGrid w:val="0"/>
        </w:rPr>
      </w:pPr>
    </w:p>
    <w:p w14:paraId="5734C29F" w14:textId="77777777" w:rsidR="006A1CE4" w:rsidRPr="00E67E0D" w:rsidRDefault="006A1CE4" w:rsidP="00E7499B">
      <w:pPr>
        <w:pStyle w:val="PL"/>
        <w:rPr>
          <w:noProof w:val="0"/>
          <w:snapToGrid w:val="0"/>
        </w:rPr>
      </w:pPr>
      <w:r w:rsidRPr="00E67E0D">
        <w:rPr>
          <w:noProof w:val="0"/>
          <w:snapToGrid w:val="0"/>
        </w:rPr>
        <w:t>QosCharacteristics ::= CHOICE {</w:t>
      </w:r>
    </w:p>
    <w:p w14:paraId="1E1B3E75" w14:textId="77777777" w:rsidR="006A1CE4" w:rsidRPr="00E67E0D" w:rsidRDefault="006A1CE4" w:rsidP="00E7499B">
      <w:pPr>
        <w:pStyle w:val="PL"/>
        <w:rPr>
          <w:noProof w:val="0"/>
          <w:snapToGrid w:val="0"/>
        </w:rPr>
      </w:pPr>
      <w:r w:rsidRPr="00E67E0D">
        <w:rPr>
          <w:noProof w:val="0"/>
          <w:snapToGrid w:val="0"/>
        </w:rPr>
        <w:tab/>
        <w:t>nonDynamic5QI</w:t>
      </w:r>
      <w:r w:rsidRPr="00E67E0D">
        <w:rPr>
          <w:noProof w:val="0"/>
          <w:snapToGrid w:val="0"/>
        </w:rPr>
        <w:tab/>
      </w:r>
      <w:r w:rsidRPr="00E67E0D">
        <w:rPr>
          <w:noProof w:val="0"/>
          <w:snapToGrid w:val="0"/>
        </w:rPr>
        <w:tab/>
        <w:t>NonDynamic5QIDescriptor,</w:t>
      </w:r>
    </w:p>
    <w:p w14:paraId="1637C92D" w14:textId="77777777" w:rsidR="006A1CE4" w:rsidRPr="00E67E0D" w:rsidRDefault="006A1CE4" w:rsidP="00E7499B">
      <w:pPr>
        <w:pStyle w:val="PL"/>
        <w:rPr>
          <w:noProof w:val="0"/>
          <w:snapToGrid w:val="0"/>
        </w:rPr>
      </w:pPr>
      <w:r w:rsidRPr="00E67E0D">
        <w:rPr>
          <w:noProof w:val="0"/>
          <w:snapToGrid w:val="0"/>
        </w:rPr>
        <w:tab/>
        <w:t>dynamic5QI</w:t>
      </w:r>
      <w:r w:rsidRPr="00E67E0D">
        <w:rPr>
          <w:noProof w:val="0"/>
          <w:snapToGrid w:val="0"/>
        </w:rPr>
        <w:tab/>
      </w:r>
      <w:r w:rsidRPr="00E67E0D">
        <w:rPr>
          <w:noProof w:val="0"/>
          <w:snapToGrid w:val="0"/>
        </w:rPr>
        <w:tab/>
      </w:r>
      <w:r w:rsidRPr="00E67E0D">
        <w:rPr>
          <w:noProof w:val="0"/>
          <w:snapToGrid w:val="0"/>
        </w:rPr>
        <w:tab/>
        <w:t>Dynamic5QIDescriptor,</w:t>
      </w:r>
    </w:p>
    <w:p w14:paraId="752D7F70" w14:textId="77777777" w:rsidR="006A1CE4" w:rsidRPr="00E67E0D" w:rsidRDefault="006A1CE4" w:rsidP="00E7499B">
      <w:pPr>
        <w:pStyle w:val="PL"/>
        <w:rPr>
          <w:noProof w:val="0"/>
        </w:rPr>
      </w:pPr>
      <w:r w:rsidRPr="00E67E0D">
        <w:rPr>
          <w:noProof w:val="0"/>
        </w:rPr>
        <w:tab/>
        <w:t>choice-Extensions</w:t>
      </w:r>
      <w:r w:rsidRPr="00E67E0D">
        <w:rPr>
          <w:noProof w:val="0"/>
        </w:rPr>
        <w:tab/>
      </w:r>
      <w:r w:rsidRPr="00E67E0D">
        <w:rPr>
          <w:noProof w:val="0"/>
        </w:rPr>
        <w:tab/>
        <w:t>ProtocolIE-SingleContainer { {</w:t>
      </w:r>
      <w:r w:rsidRPr="00E67E0D">
        <w:rPr>
          <w:noProof w:val="0"/>
          <w:snapToGrid w:val="0"/>
        </w:rPr>
        <w:t>QosCharacteristics</w:t>
      </w:r>
      <w:r w:rsidRPr="00E67E0D">
        <w:rPr>
          <w:noProof w:val="0"/>
        </w:rPr>
        <w:t>-ExtIEs} }</w:t>
      </w:r>
    </w:p>
    <w:p w14:paraId="6D7EDF73" w14:textId="77777777" w:rsidR="006A1CE4" w:rsidRPr="00E67E0D" w:rsidRDefault="006A1CE4" w:rsidP="00E7499B">
      <w:pPr>
        <w:pStyle w:val="PL"/>
        <w:rPr>
          <w:noProof w:val="0"/>
          <w:snapToGrid w:val="0"/>
        </w:rPr>
      </w:pPr>
      <w:r w:rsidRPr="00E67E0D">
        <w:rPr>
          <w:noProof w:val="0"/>
          <w:snapToGrid w:val="0"/>
        </w:rPr>
        <w:t>}</w:t>
      </w:r>
    </w:p>
    <w:p w14:paraId="374F310B" w14:textId="77777777" w:rsidR="006A1CE4" w:rsidRPr="00E67E0D" w:rsidRDefault="006A1CE4" w:rsidP="00E7499B">
      <w:pPr>
        <w:pStyle w:val="PL"/>
        <w:rPr>
          <w:noProof w:val="0"/>
          <w:snapToGrid w:val="0"/>
        </w:rPr>
      </w:pPr>
    </w:p>
    <w:p w14:paraId="74194CFB" w14:textId="77777777" w:rsidR="006A1CE4" w:rsidRPr="00E67E0D" w:rsidRDefault="006A1CE4" w:rsidP="00E7499B">
      <w:pPr>
        <w:pStyle w:val="PL"/>
        <w:rPr>
          <w:noProof w:val="0"/>
        </w:rPr>
      </w:pPr>
      <w:r w:rsidRPr="00E67E0D">
        <w:rPr>
          <w:noProof w:val="0"/>
          <w:snapToGrid w:val="0"/>
        </w:rPr>
        <w:t>QosCharacteristics</w:t>
      </w:r>
      <w:r w:rsidRPr="00E67E0D">
        <w:rPr>
          <w:noProof w:val="0"/>
        </w:rPr>
        <w:t xml:space="preserve">-ExtIEs </w:t>
      </w:r>
      <w:r w:rsidRPr="00E67E0D">
        <w:rPr>
          <w:noProof w:val="0"/>
          <w:snapToGrid w:val="0"/>
        </w:rPr>
        <w:t xml:space="preserve">NGAP-PROTOCOL-IES </w:t>
      </w:r>
      <w:r w:rsidRPr="00E67E0D">
        <w:rPr>
          <w:noProof w:val="0"/>
        </w:rPr>
        <w:t>::= {</w:t>
      </w:r>
    </w:p>
    <w:p w14:paraId="09AB3F29" w14:textId="77777777" w:rsidR="006A1CE4" w:rsidRPr="00E67E0D" w:rsidRDefault="006A1CE4" w:rsidP="00E7499B">
      <w:pPr>
        <w:pStyle w:val="PL"/>
        <w:rPr>
          <w:noProof w:val="0"/>
        </w:rPr>
      </w:pPr>
      <w:r w:rsidRPr="00E67E0D">
        <w:rPr>
          <w:noProof w:val="0"/>
        </w:rPr>
        <w:tab/>
        <w:t>...</w:t>
      </w:r>
    </w:p>
    <w:p w14:paraId="09A2B2AF" w14:textId="77777777" w:rsidR="006A1CE4" w:rsidRPr="00E67E0D" w:rsidRDefault="006A1CE4" w:rsidP="00E7499B">
      <w:pPr>
        <w:pStyle w:val="PL"/>
        <w:rPr>
          <w:noProof w:val="0"/>
        </w:rPr>
      </w:pPr>
      <w:r w:rsidRPr="00E67E0D">
        <w:rPr>
          <w:noProof w:val="0"/>
        </w:rPr>
        <w:t>}</w:t>
      </w:r>
    </w:p>
    <w:p w14:paraId="41AD8C30" w14:textId="77777777" w:rsidR="006A1CE4" w:rsidRPr="00E67E0D" w:rsidRDefault="006A1CE4" w:rsidP="00E7499B">
      <w:pPr>
        <w:pStyle w:val="PL"/>
        <w:spacing w:line="0" w:lineRule="atLeast"/>
        <w:rPr>
          <w:noProof w:val="0"/>
          <w:snapToGrid w:val="0"/>
        </w:rPr>
      </w:pPr>
    </w:p>
    <w:p w14:paraId="39E7D226" w14:textId="77777777" w:rsidR="006A1CE4" w:rsidRPr="00E67E0D" w:rsidRDefault="006A1CE4" w:rsidP="00E7499B">
      <w:pPr>
        <w:pStyle w:val="PL"/>
        <w:spacing w:line="0" w:lineRule="atLeast"/>
        <w:rPr>
          <w:noProof w:val="0"/>
          <w:snapToGrid w:val="0"/>
        </w:rPr>
      </w:pPr>
      <w:r w:rsidRPr="00E67E0D">
        <w:rPr>
          <w:noProof w:val="0"/>
          <w:snapToGrid w:val="0"/>
        </w:rPr>
        <w:t>QosFlowAcceptedList ::= SEQUENCE (SIZE(1..maxnoofQosFlows)) OF QosFlowAcceptedItem</w:t>
      </w:r>
    </w:p>
    <w:p w14:paraId="0D75C4F0" w14:textId="77777777" w:rsidR="006A1CE4" w:rsidRPr="00E67E0D" w:rsidRDefault="006A1CE4" w:rsidP="00E7499B">
      <w:pPr>
        <w:pStyle w:val="PL"/>
        <w:spacing w:line="0" w:lineRule="atLeast"/>
        <w:rPr>
          <w:noProof w:val="0"/>
          <w:snapToGrid w:val="0"/>
        </w:rPr>
      </w:pPr>
    </w:p>
    <w:p w14:paraId="7A10E973" w14:textId="77777777" w:rsidR="006A1CE4" w:rsidRPr="00E67E0D" w:rsidRDefault="006A1CE4" w:rsidP="00E7499B">
      <w:pPr>
        <w:pStyle w:val="PL"/>
        <w:spacing w:line="0" w:lineRule="atLeast"/>
        <w:rPr>
          <w:noProof w:val="0"/>
          <w:snapToGrid w:val="0"/>
        </w:rPr>
      </w:pPr>
      <w:r w:rsidRPr="00E67E0D">
        <w:rPr>
          <w:noProof w:val="0"/>
          <w:snapToGrid w:val="0"/>
        </w:rPr>
        <w:t>QosFlowAcceptedItem ::= SEQUENCE {</w:t>
      </w:r>
    </w:p>
    <w:p w14:paraId="719832B2" w14:textId="77777777" w:rsidR="00AE297A" w:rsidRPr="00FF6A95" w:rsidRDefault="00AE297A" w:rsidP="00AE297A">
      <w:pPr>
        <w:pStyle w:val="PL"/>
        <w:spacing w:line="0" w:lineRule="atLeast"/>
        <w:rPr>
          <w:del w:id="6828" w:author="Issam" w:date="2019-02-12T23:38:00Z"/>
          <w:noProof w:val="0"/>
          <w:snapToGrid w:val="0"/>
        </w:rPr>
      </w:pPr>
      <w:del w:id="6829" w:author="Issam" w:date="2019-02-12T23:38:00Z">
        <w:r w:rsidRPr="00FF6A95">
          <w:rPr>
            <w:noProof w:val="0"/>
            <w:snapToGrid w:val="0"/>
          </w:rPr>
          <w:tab/>
          <w:delText>qosFlowIndicator</w:delText>
        </w:r>
        <w:r w:rsidRPr="00FF6A95">
          <w:rPr>
            <w:noProof w:val="0"/>
            <w:snapToGrid w:val="0"/>
          </w:rPr>
          <w:tab/>
        </w:r>
        <w:r w:rsidRPr="00FF6A95">
          <w:rPr>
            <w:noProof w:val="0"/>
            <w:snapToGrid w:val="0"/>
          </w:rPr>
          <w:tab/>
          <w:delText>QosFlowIndicator,</w:delText>
        </w:r>
      </w:del>
    </w:p>
    <w:p w14:paraId="75D8DECE" w14:textId="77777777" w:rsidR="006A1CE4" w:rsidRPr="00E67E0D" w:rsidRDefault="006A1CE4" w:rsidP="00E7499B">
      <w:pPr>
        <w:pStyle w:val="PL"/>
        <w:spacing w:line="0" w:lineRule="atLeast"/>
        <w:rPr>
          <w:ins w:id="6830" w:author="Issam" w:date="2019-02-12T23:38:00Z"/>
          <w:noProof w:val="0"/>
          <w:snapToGrid w:val="0"/>
        </w:rPr>
      </w:pPr>
      <w:ins w:id="6831" w:author="Issam" w:date="2019-02-12T23:38:00Z">
        <w:r w:rsidRPr="00E67E0D">
          <w:rPr>
            <w:noProof w:val="0"/>
            <w:snapToGrid w:val="0"/>
          </w:rPr>
          <w:tab/>
          <w:t>qosFlowIdentifier</w:t>
        </w:r>
        <w:r w:rsidRPr="00E67E0D">
          <w:rPr>
            <w:noProof w:val="0"/>
            <w:snapToGrid w:val="0"/>
          </w:rPr>
          <w:tab/>
        </w:r>
        <w:r w:rsidRPr="00E67E0D">
          <w:rPr>
            <w:noProof w:val="0"/>
            <w:snapToGrid w:val="0"/>
          </w:rPr>
          <w:tab/>
          <w:t>QosFlowIdentifier,</w:t>
        </w:r>
      </w:ins>
    </w:p>
    <w:p w14:paraId="1BE872C2"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{QosFlowAcceptedItem-ExtIEs} } OPTIONAL,</w:t>
      </w:r>
    </w:p>
    <w:p w14:paraId="3F8741EF"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42F95646" w14:textId="77777777" w:rsidR="006A1CE4" w:rsidRPr="00E67E0D" w:rsidRDefault="006A1CE4" w:rsidP="00E7499B">
      <w:pPr>
        <w:pStyle w:val="PL"/>
        <w:spacing w:line="0" w:lineRule="atLeast"/>
        <w:rPr>
          <w:noProof w:val="0"/>
          <w:snapToGrid w:val="0"/>
        </w:rPr>
      </w:pPr>
      <w:r w:rsidRPr="00E67E0D">
        <w:rPr>
          <w:noProof w:val="0"/>
          <w:snapToGrid w:val="0"/>
        </w:rPr>
        <w:t>}</w:t>
      </w:r>
    </w:p>
    <w:p w14:paraId="726F9D35" w14:textId="77777777" w:rsidR="006A1CE4" w:rsidRPr="00E67E0D" w:rsidRDefault="006A1CE4" w:rsidP="00E7499B">
      <w:pPr>
        <w:pStyle w:val="PL"/>
        <w:spacing w:line="0" w:lineRule="atLeast"/>
        <w:rPr>
          <w:noProof w:val="0"/>
          <w:snapToGrid w:val="0"/>
        </w:rPr>
      </w:pPr>
    </w:p>
    <w:p w14:paraId="3EEEFC08" w14:textId="77777777" w:rsidR="006A1CE4" w:rsidRPr="00E67E0D" w:rsidRDefault="006A1CE4" w:rsidP="00E7499B">
      <w:pPr>
        <w:pStyle w:val="PL"/>
        <w:rPr>
          <w:noProof w:val="0"/>
          <w:snapToGrid w:val="0"/>
        </w:rPr>
      </w:pPr>
      <w:r w:rsidRPr="00E67E0D">
        <w:rPr>
          <w:noProof w:val="0"/>
          <w:snapToGrid w:val="0"/>
        </w:rPr>
        <w:t>QosFlowAcceptedItem-ExtIEs NGAP-PROTOCOL-EXTENSION ::= {</w:t>
      </w:r>
    </w:p>
    <w:p w14:paraId="71478975" w14:textId="77777777" w:rsidR="006A1CE4" w:rsidRPr="00E67E0D" w:rsidRDefault="006A1CE4" w:rsidP="00E7499B">
      <w:pPr>
        <w:pStyle w:val="PL"/>
        <w:rPr>
          <w:noProof w:val="0"/>
          <w:snapToGrid w:val="0"/>
        </w:rPr>
      </w:pPr>
      <w:r w:rsidRPr="00E67E0D">
        <w:rPr>
          <w:noProof w:val="0"/>
          <w:snapToGrid w:val="0"/>
        </w:rPr>
        <w:tab/>
        <w:t>...</w:t>
      </w:r>
    </w:p>
    <w:p w14:paraId="60714370" w14:textId="77777777" w:rsidR="006A1CE4" w:rsidRPr="00E67E0D" w:rsidRDefault="006A1CE4" w:rsidP="00E7499B">
      <w:pPr>
        <w:pStyle w:val="PL"/>
        <w:rPr>
          <w:noProof w:val="0"/>
          <w:snapToGrid w:val="0"/>
        </w:rPr>
      </w:pPr>
      <w:r w:rsidRPr="00E67E0D">
        <w:rPr>
          <w:noProof w:val="0"/>
          <w:snapToGrid w:val="0"/>
        </w:rPr>
        <w:t>}</w:t>
      </w:r>
    </w:p>
    <w:p w14:paraId="74351C4A" w14:textId="77777777" w:rsidR="006A1CE4" w:rsidRPr="00E67E0D" w:rsidRDefault="006A1CE4" w:rsidP="00E7499B">
      <w:pPr>
        <w:pStyle w:val="PL"/>
        <w:rPr>
          <w:noProof w:val="0"/>
          <w:snapToGrid w:val="0"/>
        </w:rPr>
      </w:pPr>
    </w:p>
    <w:p w14:paraId="348B45B5" w14:textId="77777777" w:rsidR="006A1CE4" w:rsidRPr="00E67E0D" w:rsidRDefault="006A1CE4" w:rsidP="00E7499B">
      <w:pPr>
        <w:pStyle w:val="PL"/>
        <w:spacing w:line="0" w:lineRule="atLeast"/>
        <w:rPr>
          <w:noProof w:val="0"/>
          <w:snapToGrid w:val="0"/>
        </w:rPr>
      </w:pPr>
      <w:r w:rsidRPr="00E67E0D">
        <w:rPr>
          <w:noProof w:val="0"/>
          <w:snapToGrid w:val="0"/>
        </w:rPr>
        <w:t>QosFlowAddOrModifyRequestList ::= SEQUENCE (SIZE(1..maxnoofQosFlows)) OF QosFlowAddOrModifyRequestItem</w:t>
      </w:r>
    </w:p>
    <w:p w14:paraId="5DFE1049" w14:textId="77777777" w:rsidR="006A1CE4" w:rsidRPr="00E67E0D" w:rsidRDefault="006A1CE4" w:rsidP="00E7499B">
      <w:pPr>
        <w:pStyle w:val="PL"/>
        <w:spacing w:line="0" w:lineRule="atLeast"/>
        <w:rPr>
          <w:noProof w:val="0"/>
          <w:snapToGrid w:val="0"/>
        </w:rPr>
      </w:pPr>
    </w:p>
    <w:p w14:paraId="76C3B10F" w14:textId="77777777" w:rsidR="006A1CE4" w:rsidRPr="00E67E0D" w:rsidRDefault="006A1CE4" w:rsidP="00E7499B">
      <w:pPr>
        <w:pStyle w:val="PL"/>
        <w:spacing w:line="0" w:lineRule="atLeast"/>
        <w:rPr>
          <w:noProof w:val="0"/>
          <w:snapToGrid w:val="0"/>
        </w:rPr>
      </w:pPr>
      <w:r w:rsidRPr="00E67E0D">
        <w:rPr>
          <w:noProof w:val="0"/>
          <w:snapToGrid w:val="0"/>
        </w:rPr>
        <w:t>QosFlowAddOrModifyRequestItem ::= SEQUENCE {</w:t>
      </w:r>
    </w:p>
    <w:p w14:paraId="76DDD238" w14:textId="77777777" w:rsidR="00AE297A" w:rsidRPr="00FF6A95" w:rsidRDefault="00AE297A" w:rsidP="00AE297A">
      <w:pPr>
        <w:pStyle w:val="PL"/>
        <w:spacing w:line="0" w:lineRule="atLeast"/>
        <w:rPr>
          <w:del w:id="6832" w:author="Issam" w:date="2019-02-12T23:38:00Z"/>
          <w:noProof w:val="0"/>
          <w:snapToGrid w:val="0"/>
        </w:rPr>
      </w:pPr>
      <w:del w:id="6833" w:author="Issam" w:date="2019-02-12T23:38:00Z">
        <w:r w:rsidRPr="00FF6A95">
          <w:rPr>
            <w:noProof w:val="0"/>
            <w:snapToGrid w:val="0"/>
          </w:rPr>
          <w:tab/>
          <w:delText>qosFlowIndicator</w:delText>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delText>QosFlowIndicator,</w:delText>
        </w:r>
      </w:del>
    </w:p>
    <w:p w14:paraId="4C6C85E8" w14:textId="77777777" w:rsidR="006A1CE4" w:rsidRPr="00E67E0D" w:rsidRDefault="006A1CE4" w:rsidP="00E7499B">
      <w:pPr>
        <w:pStyle w:val="PL"/>
        <w:spacing w:line="0" w:lineRule="atLeast"/>
        <w:rPr>
          <w:ins w:id="6834" w:author="Issam" w:date="2019-02-12T23:38:00Z"/>
          <w:noProof w:val="0"/>
          <w:snapToGrid w:val="0"/>
        </w:rPr>
      </w:pPr>
      <w:ins w:id="6835" w:author="Issam" w:date="2019-02-12T23:38:00Z">
        <w:r w:rsidRPr="00E67E0D">
          <w:rPr>
            <w:noProof w:val="0"/>
            <w:snapToGrid w:val="0"/>
          </w:rPr>
          <w:tab/>
          <w:t>qosFlowIdentifier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QosFlowIdentifier,</w:t>
        </w:r>
      </w:ins>
    </w:p>
    <w:p w14:paraId="7A5A000D" w14:textId="36D6A7F4" w:rsidR="006A1CE4" w:rsidRPr="00E67E0D" w:rsidRDefault="006A1CE4" w:rsidP="00E7499B">
      <w:pPr>
        <w:pStyle w:val="PL"/>
        <w:spacing w:line="0" w:lineRule="atLeast"/>
        <w:rPr>
          <w:noProof w:val="0"/>
          <w:snapToGrid w:val="0"/>
        </w:rPr>
      </w:pPr>
      <w:r w:rsidRPr="00E67E0D">
        <w:rPr>
          <w:noProof w:val="0"/>
          <w:snapToGrid w:val="0"/>
        </w:rPr>
        <w:tab/>
        <w:t>qosFlowLevelQosParameters</w:t>
      </w:r>
      <w:r w:rsidRPr="00E67E0D">
        <w:rPr>
          <w:noProof w:val="0"/>
          <w:snapToGrid w:val="0"/>
        </w:rPr>
        <w:tab/>
      </w:r>
      <w:r w:rsidRPr="00E67E0D">
        <w:rPr>
          <w:noProof w:val="0"/>
          <w:snapToGrid w:val="0"/>
        </w:rPr>
        <w:tab/>
        <w:t>QosFlowLevelQosParameters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del w:id="6836" w:author="Issam" w:date="2019-02-12T23:38:00Z">
        <w:r w:rsidR="00AE297A" w:rsidRPr="00FF6A95">
          <w:rPr>
            <w:noProof w:val="0"/>
            <w:snapToGrid w:val="0"/>
          </w:rPr>
          <w:tab/>
        </w:r>
        <w:r w:rsidR="00AE297A" w:rsidRPr="00FF6A95">
          <w:rPr>
            <w:noProof w:val="0"/>
            <w:snapToGrid w:val="0"/>
          </w:rPr>
          <w:tab/>
          <w:delText>-- presence may need to be refined</w:delText>
        </w:r>
      </w:del>
    </w:p>
    <w:p w14:paraId="69C0ECB4" w14:textId="77777777" w:rsidR="006A1CE4" w:rsidRPr="00E67E0D" w:rsidRDefault="006A1CE4" w:rsidP="00E7499B">
      <w:pPr>
        <w:pStyle w:val="PL"/>
        <w:rPr>
          <w:noProof w:val="0"/>
          <w:snapToGrid w:val="0"/>
        </w:rPr>
      </w:pPr>
      <w:r w:rsidRPr="00E67E0D">
        <w:rPr>
          <w:noProof w:val="0"/>
          <w:snapToGrid w:val="0"/>
        </w:rPr>
        <w:tab/>
        <w:t>e-RAB-ID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E-RAB-ID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2945AA81"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{QosFlowAddOrModifyRequestItem-ExtIEs} }</w:t>
      </w:r>
      <w:r w:rsidRPr="00E67E0D">
        <w:rPr>
          <w:noProof w:val="0"/>
          <w:snapToGrid w:val="0"/>
        </w:rPr>
        <w:tab/>
        <w:t>OPTIONAL,</w:t>
      </w:r>
    </w:p>
    <w:p w14:paraId="70AAED07"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68542166" w14:textId="77777777" w:rsidR="006A1CE4" w:rsidRPr="00E67E0D" w:rsidRDefault="006A1CE4" w:rsidP="00E7499B">
      <w:pPr>
        <w:pStyle w:val="PL"/>
        <w:spacing w:line="0" w:lineRule="atLeast"/>
        <w:rPr>
          <w:noProof w:val="0"/>
          <w:snapToGrid w:val="0"/>
        </w:rPr>
      </w:pPr>
      <w:r w:rsidRPr="00E67E0D">
        <w:rPr>
          <w:noProof w:val="0"/>
          <w:snapToGrid w:val="0"/>
        </w:rPr>
        <w:t>}</w:t>
      </w:r>
    </w:p>
    <w:p w14:paraId="7E9229A2" w14:textId="77777777" w:rsidR="006A1CE4" w:rsidRPr="00E67E0D" w:rsidRDefault="006A1CE4" w:rsidP="00E7499B">
      <w:pPr>
        <w:pStyle w:val="PL"/>
        <w:spacing w:line="0" w:lineRule="atLeast"/>
        <w:rPr>
          <w:noProof w:val="0"/>
          <w:snapToGrid w:val="0"/>
        </w:rPr>
      </w:pPr>
    </w:p>
    <w:p w14:paraId="4854150D" w14:textId="77777777" w:rsidR="006A1CE4" w:rsidRPr="00E67E0D" w:rsidRDefault="006A1CE4" w:rsidP="00E7499B">
      <w:pPr>
        <w:pStyle w:val="PL"/>
        <w:rPr>
          <w:noProof w:val="0"/>
          <w:snapToGrid w:val="0"/>
        </w:rPr>
      </w:pPr>
      <w:r w:rsidRPr="00E67E0D">
        <w:rPr>
          <w:noProof w:val="0"/>
          <w:snapToGrid w:val="0"/>
        </w:rPr>
        <w:t>QosFlowAddOrModifyRequestItem-ExtIEs NGAP-PROTOCOL-EXTENSION ::= {</w:t>
      </w:r>
    </w:p>
    <w:p w14:paraId="5CB86E76" w14:textId="77777777" w:rsidR="006A1CE4" w:rsidRPr="00E67E0D" w:rsidRDefault="006A1CE4" w:rsidP="00E7499B">
      <w:pPr>
        <w:pStyle w:val="PL"/>
        <w:rPr>
          <w:noProof w:val="0"/>
          <w:snapToGrid w:val="0"/>
        </w:rPr>
      </w:pPr>
      <w:r w:rsidRPr="00E67E0D">
        <w:rPr>
          <w:noProof w:val="0"/>
          <w:snapToGrid w:val="0"/>
        </w:rPr>
        <w:tab/>
        <w:t>...</w:t>
      </w:r>
    </w:p>
    <w:p w14:paraId="2A727D6F" w14:textId="77777777" w:rsidR="006A1CE4" w:rsidRPr="00E67E0D" w:rsidRDefault="006A1CE4" w:rsidP="00E7499B">
      <w:pPr>
        <w:pStyle w:val="PL"/>
        <w:rPr>
          <w:noProof w:val="0"/>
          <w:snapToGrid w:val="0"/>
        </w:rPr>
      </w:pPr>
      <w:r w:rsidRPr="00E67E0D">
        <w:rPr>
          <w:noProof w:val="0"/>
          <w:snapToGrid w:val="0"/>
        </w:rPr>
        <w:t>}</w:t>
      </w:r>
    </w:p>
    <w:p w14:paraId="0542D9A1" w14:textId="77777777" w:rsidR="006A1CE4" w:rsidRPr="00E67E0D" w:rsidRDefault="006A1CE4" w:rsidP="00E7499B">
      <w:pPr>
        <w:pStyle w:val="PL"/>
        <w:spacing w:line="0" w:lineRule="atLeast"/>
        <w:rPr>
          <w:noProof w:val="0"/>
          <w:snapToGrid w:val="0"/>
        </w:rPr>
      </w:pPr>
    </w:p>
    <w:p w14:paraId="70A3A1D8" w14:textId="77777777" w:rsidR="006A1CE4" w:rsidRPr="00E67E0D" w:rsidRDefault="006A1CE4" w:rsidP="00E7499B">
      <w:pPr>
        <w:pStyle w:val="PL"/>
        <w:spacing w:line="0" w:lineRule="atLeast"/>
        <w:rPr>
          <w:noProof w:val="0"/>
          <w:snapToGrid w:val="0"/>
        </w:rPr>
      </w:pPr>
      <w:r w:rsidRPr="00E67E0D">
        <w:rPr>
          <w:noProof w:val="0"/>
          <w:snapToGrid w:val="0"/>
        </w:rPr>
        <w:t>QosFlowAddOrModifyResponseList ::= SEQUENCE (SIZE(1..maxnoofQosFlows)) OF QosFlowAddOrModifyResponseItem</w:t>
      </w:r>
    </w:p>
    <w:p w14:paraId="5084C9B0" w14:textId="77777777" w:rsidR="006A1CE4" w:rsidRPr="00E67E0D" w:rsidRDefault="006A1CE4" w:rsidP="00E7499B">
      <w:pPr>
        <w:pStyle w:val="PL"/>
        <w:spacing w:line="0" w:lineRule="atLeast"/>
        <w:rPr>
          <w:noProof w:val="0"/>
          <w:snapToGrid w:val="0"/>
        </w:rPr>
      </w:pPr>
    </w:p>
    <w:p w14:paraId="113A4646" w14:textId="77777777" w:rsidR="006A1CE4" w:rsidRPr="00E67E0D" w:rsidRDefault="006A1CE4" w:rsidP="00E7499B">
      <w:pPr>
        <w:pStyle w:val="PL"/>
        <w:spacing w:line="0" w:lineRule="atLeast"/>
        <w:rPr>
          <w:noProof w:val="0"/>
          <w:snapToGrid w:val="0"/>
        </w:rPr>
      </w:pPr>
      <w:r w:rsidRPr="00E67E0D">
        <w:rPr>
          <w:noProof w:val="0"/>
          <w:snapToGrid w:val="0"/>
        </w:rPr>
        <w:t>QosFlowAddOrModifyResponseItem ::= SEQUENCE {</w:t>
      </w:r>
    </w:p>
    <w:p w14:paraId="63F60DFC" w14:textId="77777777" w:rsidR="00AE297A" w:rsidRPr="00FF6A95" w:rsidRDefault="00AE297A" w:rsidP="00AE297A">
      <w:pPr>
        <w:pStyle w:val="PL"/>
        <w:spacing w:line="0" w:lineRule="atLeast"/>
        <w:rPr>
          <w:del w:id="6837" w:author="Issam" w:date="2019-02-12T23:38:00Z"/>
          <w:noProof w:val="0"/>
          <w:snapToGrid w:val="0"/>
        </w:rPr>
      </w:pPr>
      <w:del w:id="6838" w:author="Issam" w:date="2019-02-12T23:38:00Z">
        <w:r w:rsidRPr="00FF6A95">
          <w:rPr>
            <w:noProof w:val="0"/>
            <w:snapToGrid w:val="0"/>
          </w:rPr>
          <w:tab/>
          <w:delText>qosFlowIndicator</w:delText>
        </w:r>
        <w:r w:rsidRPr="00FF6A95">
          <w:rPr>
            <w:noProof w:val="0"/>
            <w:snapToGrid w:val="0"/>
          </w:rPr>
          <w:tab/>
        </w:r>
        <w:r w:rsidRPr="00FF6A95">
          <w:rPr>
            <w:noProof w:val="0"/>
            <w:snapToGrid w:val="0"/>
          </w:rPr>
          <w:tab/>
          <w:delText>QosFlowIndicator,</w:delText>
        </w:r>
      </w:del>
    </w:p>
    <w:p w14:paraId="03A69D09" w14:textId="77777777" w:rsidR="006A1CE4" w:rsidRPr="00E67E0D" w:rsidRDefault="006A1CE4" w:rsidP="00E7499B">
      <w:pPr>
        <w:pStyle w:val="PL"/>
        <w:spacing w:line="0" w:lineRule="atLeast"/>
        <w:rPr>
          <w:ins w:id="6839" w:author="Issam" w:date="2019-02-12T23:38:00Z"/>
          <w:noProof w:val="0"/>
          <w:snapToGrid w:val="0"/>
        </w:rPr>
      </w:pPr>
      <w:ins w:id="6840" w:author="Issam" w:date="2019-02-12T23:38:00Z">
        <w:r w:rsidRPr="00E67E0D">
          <w:rPr>
            <w:noProof w:val="0"/>
            <w:snapToGrid w:val="0"/>
          </w:rPr>
          <w:tab/>
          <w:t>qosFlowIdentifier</w:t>
        </w:r>
        <w:r w:rsidRPr="00E67E0D">
          <w:rPr>
            <w:noProof w:val="0"/>
            <w:snapToGrid w:val="0"/>
          </w:rPr>
          <w:tab/>
        </w:r>
        <w:r w:rsidRPr="00E67E0D">
          <w:rPr>
            <w:noProof w:val="0"/>
            <w:snapToGrid w:val="0"/>
          </w:rPr>
          <w:tab/>
          <w:t>QosFlowIdentifier,</w:t>
        </w:r>
      </w:ins>
    </w:p>
    <w:p w14:paraId="29E31F30"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{QosFlowAddOrModifyResponseItem-ExtIEs} }</w:t>
      </w:r>
      <w:r w:rsidRPr="00E67E0D">
        <w:rPr>
          <w:noProof w:val="0"/>
          <w:snapToGrid w:val="0"/>
        </w:rPr>
        <w:tab/>
        <w:t>OPTIONAL,</w:t>
      </w:r>
    </w:p>
    <w:p w14:paraId="093041C4"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1B57C111" w14:textId="77777777" w:rsidR="006A1CE4" w:rsidRPr="00E67E0D" w:rsidRDefault="006A1CE4" w:rsidP="00E7499B">
      <w:pPr>
        <w:pStyle w:val="PL"/>
        <w:spacing w:line="0" w:lineRule="atLeast"/>
        <w:rPr>
          <w:noProof w:val="0"/>
          <w:snapToGrid w:val="0"/>
        </w:rPr>
      </w:pPr>
      <w:r w:rsidRPr="00E67E0D">
        <w:rPr>
          <w:noProof w:val="0"/>
          <w:snapToGrid w:val="0"/>
        </w:rPr>
        <w:t>}</w:t>
      </w:r>
    </w:p>
    <w:p w14:paraId="109659E2" w14:textId="77777777" w:rsidR="006A1CE4" w:rsidRPr="00E67E0D" w:rsidRDefault="006A1CE4" w:rsidP="00E7499B">
      <w:pPr>
        <w:pStyle w:val="PL"/>
        <w:spacing w:line="0" w:lineRule="atLeast"/>
        <w:rPr>
          <w:noProof w:val="0"/>
          <w:snapToGrid w:val="0"/>
        </w:rPr>
      </w:pPr>
    </w:p>
    <w:p w14:paraId="7302E91F" w14:textId="77777777" w:rsidR="006A1CE4" w:rsidRPr="00E67E0D" w:rsidRDefault="006A1CE4" w:rsidP="00E7499B">
      <w:pPr>
        <w:pStyle w:val="PL"/>
        <w:rPr>
          <w:noProof w:val="0"/>
          <w:snapToGrid w:val="0"/>
        </w:rPr>
      </w:pPr>
      <w:r w:rsidRPr="00E67E0D">
        <w:rPr>
          <w:noProof w:val="0"/>
          <w:snapToGrid w:val="0"/>
        </w:rPr>
        <w:t>QosFlowAddOrModifyResponseItem-ExtIEs NGAP-PROTOCOL-EXTENSION ::= {</w:t>
      </w:r>
    </w:p>
    <w:p w14:paraId="51B6490A" w14:textId="77777777" w:rsidR="006A1CE4" w:rsidRPr="00E67E0D" w:rsidRDefault="006A1CE4" w:rsidP="00E7499B">
      <w:pPr>
        <w:pStyle w:val="PL"/>
        <w:rPr>
          <w:noProof w:val="0"/>
          <w:snapToGrid w:val="0"/>
        </w:rPr>
      </w:pPr>
      <w:r w:rsidRPr="00E67E0D">
        <w:rPr>
          <w:noProof w:val="0"/>
          <w:snapToGrid w:val="0"/>
        </w:rPr>
        <w:tab/>
        <w:t>...</w:t>
      </w:r>
    </w:p>
    <w:p w14:paraId="591CEB5C" w14:textId="77777777" w:rsidR="006A1CE4" w:rsidRPr="00E67E0D" w:rsidRDefault="006A1CE4" w:rsidP="00E7499B">
      <w:pPr>
        <w:pStyle w:val="PL"/>
        <w:rPr>
          <w:noProof w:val="0"/>
          <w:snapToGrid w:val="0"/>
        </w:rPr>
      </w:pPr>
      <w:r w:rsidRPr="00E67E0D">
        <w:rPr>
          <w:noProof w:val="0"/>
          <w:snapToGrid w:val="0"/>
        </w:rPr>
        <w:t>}</w:t>
      </w:r>
    </w:p>
    <w:p w14:paraId="457E0363" w14:textId="77777777" w:rsidR="006A1CE4" w:rsidRPr="00E67E0D" w:rsidRDefault="006A1CE4" w:rsidP="00E7499B">
      <w:pPr>
        <w:pStyle w:val="PL"/>
        <w:rPr>
          <w:noProof w:val="0"/>
          <w:snapToGrid w:val="0"/>
        </w:rPr>
      </w:pPr>
    </w:p>
    <w:p w14:paraId="0E54B413" w14:textId="71836E49" w:rsidR="006A1CE4" w:rsidRPr="00E67E0D" w:rsidRDefault="00AE297A" w:rsidP="00E7499B">
      <w:pPr>
        <w:pStyle w:val="PL"/>
        <w:rPr>
          <w:noProof w:val="0"/>
          <w:snapToGrid w:val="0"/>
        </w:rPr>
      </w:pPr>
      <w:del w:id="6841" w:author="Issam" w:date="2019-02-12T23:38:00Z">
        <w:r w:rsidRPr="00FF6A95">
          <w:rPr>
            <w:noProof w:val="0"/>
            <w:snapToGrid w:val="0"/>
          </w:rPr>
          <w:delText>QosFlowIndicator</w:delText>
        </w:r>
      </w:del>
      <w:ins w:id="6842" w:author="Issam" w:date="2019-02-12T23:38:00Z">
        <w:r w:rsidR="006A1CE4" w:rsidRPr="00E67E0D">
          <w:rPr>
            <w:noProof w:val="0"/>
            <w:snapToGrid w:val="0"/>
          </w:rPr>
          <w:t>QosFlowIdentifier</w:t>
        </w:r>
      </w:ins>
      <w:r w:rsidR="006A1CE4" w:rsidRPr="00E67E0D">
        <w:rPr>
          <w:noProof w:val="0"/>
          <w:snapToGrid w:val="0"/>
        </w:rPr>
        <w:t xml:space="preserve"> ::= INTEGER (0..63, ...)</w:t>
      </w:r>
    </w:p>
    <w:p w14:paraId="628CFED6" w14:textId="77777777" w:rsidR="006A1CE4" w:rsidRPr="00E67E0D" w:rsidRDefault="006A1CE4" w:rsidP="00E7499B">
      <w:pPr>
        <w:pStyle w:val="PL"/>
        <w:rPr>
          <w:noProof w:val="0"/>
          <w:snapToGrid w:val="0"/>
        </w:rPr>
      </w:pPr>
    </w:p>
    <w:p w14:paraId="561951F3" w14:textId="77777777" w:rsidR="006A1CE4" w:rsidRPr="00E67E0D" w:rsidRDefault="006A1CE4" w:rsidP="00E7499B">
      <w:pPr>
        <w:pStyle w:val="PL"/>
        <w:spacing w:line="0" w:lineRule="atLeast"/>
        <w:rPr>
          <w:noProof w:val="0"/>
          <w:snapToGrid w:val="0"/>
        </w:rPr>
      </w:pPr>
      <w:r w:rsidRPr="00E67E0D">
        <w:rPr>
          <w:noProof w:val="0"/>
          <w:snapToGrid w:val="0"/>
        </w:rPr>
        <w:t>QosFlowInformationList ::= SEQUENCE (SIZE(1..maxnoofQosFlows)) OF QosFlowInformationItem</w:t>
      </w:r>
    </w:p>
    <w:p w14:paraId="2469BAEF" w14:textId="77777777" w:rsidR="006A1CE4" w:rsidRPr="00E67E0D" w:rsidRDefault="006A1CE4" w:rsidP="00E7499B">
      <w:pPr>
        <w:pStyle w:val="PL"/>
        <w:rPr>
          <w:noProof w:val="0"/>
          <w:snapToGrid w:val="0"/>
        </w:rPr>
      </w:pPr>
    </w:p>
    <w:p w14:paraId="07352CA2" w14:textId="77777777" w:rsidR="006A1CE4" w:rsidRPr="00E67E0D" w:rsidRDefault="006A1CE4" w:rsidP="00E7499B">
      <w:pPr>
        <w:pStyle w:val="PL"/>
        <w:rPr>
          <w:noProof w:val="0"/>
          <w:snapToGrid w:val="0"/>
        </w:rPr>
      </w:pPr>
      <w:r w:rsidRPr="00E67E0D">
        <w:rPr>
          <w:noProof w:val="0"/>
          <w:snapToGrid w:val="0"/>
        </w:rPr>
        <w:t>QosFlowInformationItem ::= SEQUENCE {</w:t>
      </w:r>
    </w:p>
    <w:p w14:paraId="5A2ADC61" w14:textId="77777777" w:rsidR="00AE297A" w:rsidRPr="00FF6A95" w:rsidRDefault="00AE297A" w:rsidP="00AE297A">
      <w:pPr>
        <w:pStyle w:val="PL"/>
        <w:rPr>
          <w:del w:id="6843" w:author="Issam" w:date="2019-02-12T23:38:00Z"/>
          <w:noProof w:val="0"/>
          <w:snapToGrid w:val="0"/>
        </w:rPr>
      </w:pPr>
      <w:del w:id="6844" w:author="Issam" w:date="2019-02-12T23:38:00Z">
        <w:r w:rsidRPr="00FF6A95">
          <w:rPr>
            <w:noProof w:val="0"/>
            <w:snapToGrid w:val="0"/>
          </w:rPr>
          <w:tab/>
          <w:delText>qosFlowIndicator</w:delText>
        </w:r>
        <w:r w:rsidRPr="00FF6A95">
          <w:rPr>
            <w:noProof w:val="0"/>
            <w:snapToGrid w:val="0"/>
          </w:rPr>
          <w:tab/>
          <w:delText>QosFlowIndicator,</w:delText>
        </w:r>
      </w:del>
    </w:p>
    <w:p w14:paraId="1DFDF31C" w14:textId="77777777" w:rsidR="006A1CE4" w:rsidRPr="00E67E0D" w:rsidRDefault="006A1CE4" w:rsidP="00E7499B">
      <w:pPr>
        <w:pStyle w:val="PL"/>
        <w:rPr>
          <w:ins w:id="6845" w:author="Issam" w:date="2019-02-12T23:38:00Z"/>
          <w:noProof w:val="0"/>
          <w:snapToGrid w:val="0"/>
        </w:rPr>
      </w:pPr>
      <w:ins w:id="6846" w:author="Issam" w:date="2019-02-12T23:38:00Z">
        <w:r w:rsidRPr="00E67E0D">
          <w:rPr>
            <w:noProof w:val="0"/>
            <w:snapToGrid w:val="0"/>
          </w:rPr>
          <w:tab/>
          <w:t>qosFlowIdentifier</w:t>
        </w:r>
        <w:r w:rsidRPr="00E67E0D">
          <w:rPr>
            <w:noProof w:val="0"/>
            <w:snapToGrid w:val="0"/>
          </w:rPr>
          <w:tab/>
          <w:t>QosFlowIdentifier,</w:t>
        </w:r>
      </w:ins>
    </w:p>
    <w:p w14:paraId="32642BC0" w14:textId="77777777" w:rsidR="006A1CE4" w:rsidRPr="00E67E0D" w:rsidRDefault="006A1CE4" w:rsidP="00E7499B">
      <w:pPr>
        <w:pStyle w:val="PL"/>
        <w:rPr>
          <w:noProof w:val="0"/>
          <w:snapToGrid w:val="0"/>
        </w:rPr>
      </w:pPr>
      <w:r w:rsidRPr="00E67E0D">
        <w:rPr>
          <w:noProof w:val="0"/>
          <w:snapToGrid w:val="0"/>
        </w:rPr>
        <w:tab/>
        <w:t>dLForwarding</w:t>
      </w:r>
      <w:r w:rsidRPr="00E67E0D">
        <w:rPr>
          <w:noProof w:val="0"/>
          <w:snapToGrid w:val="0"/>
        </w:rPr>
        <w:tab/>
      </w:r>
      <w:r w:rsidRPr="00E67E0D">
        <w:rPr>
          <w:noProof w:val="0"/>
          <w:snapToGrid w:val="0"/>
        </w:rPr>
        <w:tab/>
        <w:t>DLForwarding</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47EF2F87"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{QosFlowInformationItem-ExtIEs} }</w:t>
      </w:r>
      <w:r w:rsidRPr="00E67E0D">
        <w:rPr>
          <w:noProof w:val="0"/>
          <w:snapToGrid w:val="0"/>
        </w:rPr>
        <w:tab/>
        <w:t>OPTIONAL,</w:t>
      </w:r>
    </w:p>
    <w:p w14:paraId="3DFF3286" w14:textId="77777777" w:rsidR="006A1CE4" w:rsidRPr="00E67E0D" w:rsidRDefault="006A1CE4" w:rsidP="00E7499B">
      <w:pPr>
        <w:pStyle w:val="PL"/>
        <w:rPr>
          <w:noProof w:val="0"/>
          <w:snapToGrid w:val="0"/>
        </w:rPr>
      </w:pPr>
      <w:r w:rsidRPr="00E67E0D">
        <w:rPr>
          <w:noProof w:val="0"/>
          <w:snapToGrid w:val="0"/>
        </w:rPr>
        <w:tab/>
        <w:t>...</w:t>
      </w:r>
    </w:p>
    <w:p w14:paraId="0242086A" w14:textId="77777777" w:rsidR="006A1CE4" w:rsidRPr="00E67E0D" w:rsidRDefault="006A1CE4" w:rsidP="00E7499B">
      <w:pPr>
        <w:pStyle w:val="PL"/>
        <w:rPr>
          <w:noProof w:val="0"/>
          <w:snapToGrid w:val="0"/>
        </w:rPr>
      </w:pPr>
      <w:r w:rsidRPr="00E67E0D">
        <w:rPr>
          <w:noProof w:val="0"/>
          <w:snapToGrid w:val="0"/>
        </w:rPr>
        <w:t>}</w:t>
      </w:r>
    </w:p>
    <w:p w14:paraId="3A4973CB" w14:textId="77777777" w:rsidR="006A1CE4" w:rsidRPr="00E67E0D" w:rsidRDefault="006A1CE4" w:rsidP="00E7499B">
      <w:pPr>
        <w:pStyle w:val="PL"/>
        <w:rPr>
          <w:noProof w:val="0"/>
          <w:snapToGrid w:val="0"/>
        </w:rPr>
      </w:pPr>
    </w:p>
    <w:p w14:paraId="2EEC0FD0" w14:textId="77777777" w:rsidR="006A1CE4" w:rsidRPr="00E67E0D" w:rsidRDefault="006A1CE4" w:rsidP="00E7499B">
      <w:pPr>
        <w:pStyle w:val="PL"/>
        <w:rPr>
          <w:noProof w:val="0"/>
          <w:snapToGrid w:val="0"/>
        </w:rPr>
      </w:pPr>
      <w:r w:rsidRPr="00E67E0D">
        <w:rPr>
          <w:noProof w:val="0"/>
          <w:snapToGrid w:val="0"/>
        </w:rPr>
        <w:t>QosFlowInformationItem-ExtIEs NGAP-PROTOCOL-EXTENSION ::= {</w:t>
      </w:r>
    </w:p>
    <w:p w14:paraId="3127599B" w14:textId="77777777" w:rsidR="006A1CE4" w:rsidRPr="00E67E0D" w:rsidRDefault="006A1CE4" w:rsidP="00E7499B">
      <w:pPr>
        <w:pStyle w:val="PL"/>
        <w:rPr>
          <w:noProof w:val="0"/>
          <w:snapToGrid w:val="0"/>
        </w:rPr>
      </w:pPr>
      <w:r w:rsidRPr="00E67E0D">
        <w:rPr>
          <w:noProof w:val="0"/>
          <w:snapToGrid w:val="0"/>
        </w:rPr>
        <w:tab/>
        <w:t>...</w:t>
      </w:r>
    </w:p>
    <w:p w14:paraId="4DA56E3E" w14:textId="77777777" w:rsidR="006A1CE4" w:rsidRPr="00E67E0D" w:rsidRDefault="006A1CE4" w:rsidP="00E7499B">
      <w:pPr>
        <w:pStyle w:val="PL"/>
        <w:rPr>
          <w:noProof w:val="0"/>
          <w:snapToGrid w:val="0"/>
        </w:rPr>
      </w:pPr>
      <w:r w:rsidRPr="00E67E0D">
        <w:rPr>
          <w:noProof w:val="0"/>
          <w:snapToGrid w:val="0"/>
        </w:rPr>
        <w:t>}</w:t>
      </w:r>
    </w:p>
    <w:p w14:paraId="5E831FAE" w14:textId="77777777" w:rsidR="006A1CE4" w:rsidRPr="00E67E0D" w:rsidRDefault="006A1CE4" w:rsidP="00E7499B">
      <w:pPr>
        <w:pStyle w:val="PL"/>
        <w:rPr>
          <w:noProof w:val="0"/>
          <w:snapToGrid w:val="0"/>
        </w:rPr>
      </w:pPr>
    </w:p>
    <w:p w14:paraId="67634A46" w14:textId="77777777" w:rsidR="006A1CE4" w:rsidRPr="00E67E0D" w:rsidRDefault="006A1CE4" w:rsidP="00E7499B">
      <w:pPr>
        <w:pStyle w:val="PL"/>
        <w:spacing w:line="0" w:lineRule="atLeast"/>
        <w:rPr>
          <w:noProof w:val="0"/>
          <w:snapToGrid w:val="0"/>
        </w:rPr>
      </w:pPr>
      <w:r w:rsidRPr="00E67E0D">
        <w:rPr>
          <w:noProof w:val="0"/>
          <w:snapToGrid w:val="0"/>
        </w:rPr>
        <w:t>QosFlowLevelQosParameters ::= SEQUENCE {</w:t>
      </w:r>
    </w:p>
    <w:p w14:paraId="67254721" w14:textId="77777777" w:rsidR="006A1CE4" w:rsidRPr="00E67E0D" w:rsidRDefault="006A1CE4" w:rsidP="00E7499B">
      <w:pPr>
        <w:pStyle w:val="PL"/>
        <w:spacing w:line="0" w:lineRule="atLeast"/>
        <w:rPr>
          <w:noProof w:val="0"/>
          <w:snapToGrid w:val="0"/>
        </w:rPr>
      </w:pPr>
      <w:r w:rsidRPr="00E67E0D">
        <w:rPr>
          <w:noProof w:val="0"/>
          <w:snapToGrid w:val="0"/>
        </w:rPr>
        <w:tab/>
        <w:t>qosCharacteristics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QosCharacteristics,</w:t>
      </w:r>
    </w:p>
    <w:p w14:paraId="1C26A5D1" w14:textId="77777777" w:rsidR="006A1CE4" w:rsidRPr="00E67E0D" w:rsidRDefault="006A1CE4" w:rsidP="00E7499B">
      <w:pPr>
        <w:pStyle w:val="PL"/>
        <w:spacing w:line="0" w:lineRule="atLeast"/>
        <w:rPr>
          <w:noProof w:val="0"/>
          <w:snapToGrid w:val="0"/>
        </w:rPr>
      </w:pPr>
      <w:r w:rsidRPr="00E67E0D">
        <w:rPr>
          <w:noProof w:val="0"/>
          <w:snapToGrid w:val="0"/>
        </w:rPr>
        <w:tab/>
        <w:t>allocationAndRetentionPriority</w:t>
      </w:r>
      <w:r w:rsidRPr="00E67E0D">
        <w:rPr>
          <w:noProof w:val="0"/>
          <w:snapToGrid w:val="0"/>
        </w:rPr>
        <w:tab/>
      </w:r>
      <w:r w:rsidRPr="00E67E0D">
        <w:rPr>
          <w:noProof w:val="0"/>
          <w:snapToGrid w:val="0"/>
        </w:rPr>
        <w:tab/>
        <w:t>AllocationAndRetentionPriority,</w:t>
      </w:r>
    </w:p>
    <w:p w14:paraId="11B3FAD3" w14:textId="77777777" w:rsidR="006A1CE4" w:rsidRPr="00E67E0D" w:rsidRDefault="006A1CE4" w:rsidP="00E7499B">
      <w:pPr>
        <w:pStyle w:val="PL"/>
        <w:spacing w:line="0" w:lineRule="atLeast"/>
        <w:rPr>
          <w:noProof w:val="0"/>
          <w:snapToGrid w:val="0"/>
        </w:rPr>
      </w:pPr>
      <w:r w:rsidRPr="00E67E0D">
        <w:rPr>
          <w:noProof w:val="0"/>
          <w:snapToGrid w:val="0"/>
        </w:rPr>
        <w:tab/>
        <w:t>gBR-QosInformation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GBR-QosInformation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40AA3776" w14:textId="77777777" w:rsidR="006A1CE4" w:rsidRPr="00E67E0D" w:rsidRDefault="006A1CE4" w:rsidP="00E7499B">
      <w:pPr>
        <w:pStyle w:val="PL"/>
        <w:spacing w:line="0" w:lineRule="atLeast"/>
        <w:rPr>
          <w:noProof w:val="0"/>
          <w:snapToGrid w:val="0"/>
        </w:rPr>
      </w:pPr>
      <w:r w:rsidRPr="00E67E0D">
        <w:rPr>
          <w:noProof w:val="0"/>
          <w:snapToGrid w:val="0"/>
        </w:rPr>
        <w:tab/>
        <w:t>reflectiveQosAttribute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ReflectiveQosAttribute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5D1E764B" w14:textId="77777777" w:rsidR="006A1CE4" w:rsidRPr="00E67E0D" w:rsidRDefault="006A1CE4" w:rsidP="00E7499B">
      <w:pPr>
        <w:pStyle w:val="PL"/>
        <w:spacing w:line="0" w:lineRule="atLeast"/>
        <w:rPr>
          <w:noProof w:val="0"/>
          <w:snapToGrid w:val="0"/>
        </w:rPr>
      </w:pPr>
      <w:r w:rsidRPr="00E67E0D">
        <w:rPr>
          <w:noProof w:val="0"/>
          <w:snapToGrid w:val="0"/>
        </w:rPr>
        <w:tab/>
        <w:t>additionalQosFlowInformation</w:t>
      </w:r>
      <w:r w:rsidRPr="00E67E0D">
        <w:rPr>
          <w:noProof w:val="0"/>
          <w:snapToGrid w:val="0"/>
        </w:rPr>
        <w:tab/>
      </w:r>
      <w:r w:rsidRPr="00E67E0D">
        <w:rPr>
          <w:noProof w:val="0"/>
          <w:snapToGrid w:val="0"/>
        </w:rPr>
        <w:tab/>
        <w:t>AdditionalQosFlowInformation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74ACFF92"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{QosFlowLevelQosParameters-ExtIEs} }</w:t>
      </w:r>
      <w:r w:rsidRPr="00E67E0D">
        <w:rPr>
          <w:noProof w:val="0"/>
          <w:snapToGrid w:val="0"/>
        </w:rPr>
        <w:tab/>
        <w:t>OPTIONAL,</w:t>
      </w:r>
    </w:p>
    <w:p w14:paraId="2BD58C8F"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3A7E21FE" w14:textId="77777777" w:rsidR="006A1CE4" w:rsidRPr="00E67E0D" w:rsidRDefault="006A1CE4" w:rsidP="00E7499B">
      <w:pPr>
        <w:pStyle w:val="PL"/>
        <w:spacing w:line="0" w:lineRule="atLeast"/>
        <w:rPr>
          <w:noProof w:val="0"/>
          <w:snapToGrid w:val="0"/>
        </w:rPr>
      </w:pPr>
      <w:r w:rsidRPr="00E67E0D">
        <w:rPr>
          <w:noProof w:val="0"/>
          <w:snapToGrid w:val="0"/>
        </w:rPr>
        <w:t>}</w:t>
      </w:r>
    </w:p>
    <w:p w14:paraId="13EAD129" w14:textId="77777777" w:rsidR="006A1CE4" w:rsidRPr="00E67E0D" w:rsidRDefault="006A1CE4" w:rsidP="00E7499B">
      <w:pPr>
        <w:pStyle w:val="PL"/>
        <w:spacing w:line="0" w:lineRule="atLeast"/>
        <w:rPr>
          <w:noProof w:val="0"/>
          <w:snapToGrid w:val="0"/>
        </w:rPr>
      </w:pPr>
    </w:p>
    <w:p w14:paraId="3266DB1A" w14:textId="77777777" w:rsidR="006A1CE4" w:rsidRPr="00E67E0D" w:rsidRDefault="006A1CE4" w:rsidP="00E7499B">
      <w:pPr>
        <w:pStyle w:val="PL"/>
        <w:rPr>
          <w:noProof w:val="0"/>
          <w:snapToGrid w:val="0"/>
        </w:rPr>
      </w:pPr>
      <w:r w:rsidRPr="00E67E0D">
        <w:rPr>
          <w:noProof w:val="0"/>
          <w:snapToGrid w:val="0"/>
        </w:rPr>
        <w:t>QosFlowLevelQosParameters-ExtIEs NGAP-PROTOCOL-EXTENSION ::= {</w:t>
      </w:r>
    </w:p>
    <w:p w14:paraId="2EF039AE" w14:textId="77777777" w:rsidR="006A1CE4" w:rsidRPr="00E67E0D" w:rsidRDefault="006A1CE4" w:rsidP="00E7499B">
      <w:pPr>
        <w:pStyle w:val="PL"/>
        <w:rPr>
          <w:noProof w:val="0"/>
          <w:snapToGrid w:val="0"/>
        </w:rPr>
      </w:pPr>
      <w:r w:rsidRPr="00E67E0D">
        <w:rPr>
          <w:noProof w:val="0"/>
          <w:snapToGrid w:val="0"/>
        </w:rPr>
        <w:tab/>
        <w:t>...</w:t>
      </w:r>
    </w:p>
    <w:p w14:paraId="50E19BC1" w14:textId="77777777" w:rsidR="006A1CE4" w:rsidRPr="00E67E0D" w:rsidRDefault="006A1CE4" w:rsidP="00E7499B">
      <w:pPr>
        <w:pStyle w:val="PL"/>
        <w:rPr>
          <w:noProof w:val="0"/>
          <w:snapToGrid w:val="0"/>
        </w:rPr>
      </w:pPr>
      <w:r w:rsidRPr="00E67E0D">
        <w:rPr>
          <w:noProof w:val="0"/>
          <w:snapToGrid w:val="0"/>
        </w:rPr>
        <w:t>}</w:t>
      </w:r>
    </w:p>
    <w:p w14:paraId="7A212941" w14:textId="77777777" w:rsidR="006A1CE4" w:rsidRPr="00E67E0D" w:rsidRDefault="006A1CE4" w:rsidP="00E7499B">
      <w:pPr>
        <w:pStyle w:val="PL"/>
        <w:rPr>
          <w:noProof w:val="0"/>
          <w:snapToGrid w:val="0"/>
        </w:rPr>
      </w:pPr>
    </w:p>
    <w:p w14:paraId="6538A343" w14:textId="77777777" w:rsidR="006A1CE4" w:rsidRPr="00E67E0D" w:rsidRDefault="006A1CE4" w:rsidP="00E7499B">
      <w:pPr>
        <w:pStyle w:val="PL"/>
        <w:spacing w:line="0" w:lineRule="atLeast"/>
        <w:rPr>
          <w:noProof w:val="0"/>
          <w:snapToGrid w:val="0"/>
        </w:rPr>
      </w:pPr>
      <w:r w:rsidRPr="00E67E0D">
        <w:rPr>
          <w:noProof w:val="0"/>
          <w:snapToGrid w:val="0"/>
        </w:rPr>
        <w:t>QosFlowList ::= SEQUENCE (SIZE(1..maxnoofQosFlows)) OF QosFlowItem</w:t>
      </w:r>
    </w:p>
    <w:p w14:paraId="48DC3CE5" w14:textId="77777777" w:rsidR="006A1CE4" w:rsidRPr="00E67E0D" w:rsidRDefault="006A1CE4" w:rsidP="00E7499B">
      <w:pPr>
        <w:pStyle w:val="PL"/>
        <w:spacing w:line="0" w:lineRule="atLeast"/>
        <w:rPr>
          <w:noProof w:val="0"/>
          <w:snapToGrid w:val="0"/>
        </w:rPr>
      </w:pPr>
    </w:p>
    <w:p w14:paraId="44190B30" w14:textId="77777777" w:rsidR="006A1CE4" w:rsidRPr="00E67E0D" w:rsidRDefault="006A1CE4" w:rsidP="00E7499B">
      <w:pPr>
        <w:pStyle w:val="PL"/>
        <w:spacing w:line="0" w:lineRule="atLeast"/>
        <w:rPr>
          <w:noProof w:val="0"/>
          <w:snapToGrid w:val="0"/>
        </w:rPr>
      </w:pPr>
      <w:r w:rsidRPr="00E67E0D">
        <w:rPr>
          <w:noProof w:val="0"/>
          <w:snapToGrid w:val="0"/>
        </w:rPr>
        <w:t>QosFlowItem ::= SEQUENCE {</w:t>
      </w:r>
    </w:p>
    <w:p w14:paraId="39556ACD" w14:textId="77777777" w:rsidR="00AE297A" w:rsidRPr="00FF6A95" w:rsidRDefault="00AE297A" w:rsidP="00AE297A">
      <w:pPr>
        <w:pStyle w:val="PL"/>
        <w:spacing w:line="0" w:lineRule="atLeast"/>
        <w:rPr>
          <w:del w:id="6847" w:author="Issam" w:date="2019-02-12T23:38:00Z"/>
          <w:noProof w:val="0"/>
          <w:snapToGrid w:val="0"/>
        </w:rPr>
      </w:pPr>
      <w:del w:id="6848" w:author="Issam" w:date="2019-02-12T23:38:00Z">
        <w:r w:rsidRPr="00FF6A95">
          <w:rPr>
            <w:noProof w:val="0"/>
            <w:snapToGrid w:val="0"/>
          </w:rPr>
          <w:tab/>
          <w:delText>qosFlowIndicator</w:delText>
        </w:r>
        <w:r w:rsidRPr="00FF6A95">
          <w:rPr>
            <w:noProof w:val="0"/>
            <w:snapToGrid w:val="0"/>
          </w:rPr>
          <w:tab/>
        </w:r>
        <w:r w:rsidRPr="00FF6A95">
          <w:rPr>
            <w:noProof w:val="0"/>
            <w:snapToGrid w:val="0"/>
          </w:rPr>
          <w:tab/>
          <w:delText>QosFlowIndicator,</w:delText>
        </w:r>
      </w:del>
    </w:p>
    <w:p w14:paraId="0FCEFCCB" w14:textId="77777777" w:rsidR="006A1CE4" w:rsidRPr="00E67E0D" w:rsidRDefault="006A1CE4" w:rsidP="00E7499B">
      <w:pPr>
        <w:pStyle w:val="PL"/>
        <w:spacing w:line="0" w:lineRule="atLeast"/>
        <w:rPr>
          <w:ins w:id="6849" w:author="Issam" w:date="2019-02-12T23:38:00Z"/>
          <w:noProof w:val="0"/>
          <w:snapToGrid w:val="0"/>
        </w:rPr>
      </w:pPr>
      <w:ins w:id="6850" w:author="Issam" w:date="2019-02-12T23:38:00Z">
        <w:r w:rsidRPr="00E67E0D">
          <w:rPr>
            <w:noProof w:val="0"/>
            <w:snapToGrid w:val="0"/>
          </w:rPr>
          <w:tab/>
          <w:t>qosFlowIdentifier</w:t>
        </w:r>
        <w:r w:rsidRPr="00E67E0D">
          <w:rPr>
            <w:noProof w:val="0"/>
            <w:snapToGrid w:val="0"/>
          </w:rPr>
          <w:tab/>
        </w:r>
        <w:r w:rsidRPr="00E67E0D">
          <w:rPr>
            <w:noProof w:val="0"/>
            <w:snapToGrid w:val="0"/>
          </w:rPr>
          <w:tab/>
          <w:t>QosFlowIdentifier,</w:t>
        </w:r>
      </w:ins>
    </w:p>
    <w:p w14:paraId="12C4AEBF" w14:textId="77777777" w:rsidR="006A1CE4" w:rsidRPr="00E67E0D" w:rsidRDefault="006A1CE4" w:rsidP="00E7499B">
      <w:pPr>
        <w:pStyle w:val="PL"/>
        <w:rPr>
          <w:noProof w:val="0"/>
          <w:snapToGrid w:val="0"/>
        </w:rPr>
      </w:pPr>
      <w:r w:rsidRPr="00E67E0D">
        <w:rPr>
          <w:noProof w:val="0"/>
          <w:snapToGrid w:val="0"/>
        </w:rPr>
        <w:tab/>
        <w:t>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Cause,</w:t>
      </w:r>
    </w:p>
    <w:p w14:paraId="1E70954E"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{QosFlowItem-ExtIEs} } OPTIONAL,</w:t>
      </w:r>
    </w:p>
    <w:p w14:paraId="601C827D"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40C6D53E" w14:textId="77777777" w:rsidR="006A1CE4" w:rsidRPr="00E67E0D" w:rsidRDefault="006A1CE4" w:rsidP="00E7499B">
      <w:pPr>
        <w:pStyle w:val="PL"/>
        <w:spacing w:line="0" w:lineRule="atLeast"/>
        <w:rPr>
          <w:noProof w:val="0"/>
          <w:snapToGrid w:val="0"/>
        </w:rPr>
      </w:pPr>
      <w:r w:rsidRPr="00E67E0D">
        <w:rPr>
          <w:noProof w:val="0"/>
          <w:snapToGrid w:val="0"/>
        </w:rPr>
        <w:t>}</w:t>
      </w:r>
    </w:p>
    <w:p w14:paraId="26EF9194" w14:textId="77777777" w:rsidR="006A1CE4" w:rsidRPr="00E67E0D" w:rsidRDefault="006A1CE4" w:rsidP="00E7499B">
      <w:pPr>
        <w:pStyle w:val="PL"/>
        <w:spacing w:line="0" w:lineRule="atLeast"/>
        <w:rPr>
          <w:noProof w:val="0"/>
          <w:snapToGrid w:val="0"/>
        </w:rPr>
      </w:pPr>
    </w:p>
    <w:p w14:paraId="4FB09D60" w14:textId="77777777" w:rsidR="006A1CE4" w:rsidRPr="00E67E0D" w:rsidRDefault="006A1CE4" w:rsidP="00E7499B">
      <w:pPr>
        <w:pStyle w:val="PL"/>
        <w:rPr>
          <w:noProof w:val="0"/>
          <w:snapToGrid w:val="0"/>
        </w:rPr>
      </w:pPr>
      <w:r w:rsidRPr="00E67E0D">
        <w:rPr>
          <w:noProof w:val="0"/>
          <w:snapToGrid w:val="0"/>
        </w:rPr>
        <w:t>QosFlowItem-ExtIEs NGAP-PROTOCOL-EXTENSION ::= {</w:t>
      </w:r>
    </w:p>
    <w:p w14:paraId="45925812" w14:textId="77777777" w:rsidR="006A1CE4" w:rsidRPr="00E67E0D" w:rsidRDefault="006A1CE4" w:rsidP="00E7499B">
      <w:pPr>
        <w:pStyle w:val="PL"/>
        <w:rPr>
          <w:noProof w:val="0"/>
          <w:snapToGrid w:val="0"/>
        </w:rPr>
      </w:pPr>
      <w:r w:rsidRPr="00E67E0D">
        <w:rPr>
          <w:noProof w:val="0"/>
          <w:snapToGrid w:val="0"/>
        </w:rPr>
        <w:tab/>
        <w:t>...</w:t>
      </w:r>
    </w:p>
    <w:p w14:paraId="1A498F78" w14:textId="77777777" w:rsidR="006A1CE4" w:rsidRPr="00E67E0D" w:rsidRDefault="006A1CE4" w:rsidP="00E7499B">
      <w:pPr>
        <w:pStyle w:val="PL"/>
        <w:rPr>
          <w:noProof w:val="0"/>
          <w:snapToGrid w:val="0"/>
        </w:rPr>
      </w:pPr>
      <w:r w:rsidRPr="00E67E0D">
        <w:rPr>
          <w:noProof w:val="0"/>
          <w:snapToGrid w:val="0"/>
        </w:rPr>
        <w:t>}</w:t>
      </w:r>
    </w:p>
    <w:p w14:paraId="1311BBC6" w14:textId="77777777" w:rsidR="006A1CE4" w:rsidRPr="00E67E0D" w:rsidRDefault="006A1CE4" w:rsidP="00E7499B">
      <w:pPr>
        <w:pStyle w:val="PL"/>
        <w:rPr>
          <w:noProof w:val="0"/>
          <w:snapToGrid w:val="0"/>
        </w:rPr>
      </w:pPr>
    </w:p>
    <w:p w14:paraId="2A5D51DB" w14:textId="77777777" w:rsidR="006A1CE4" w:rsidRPr="00E67E0D" w:rsidRDefault="006A1CE4" w:rsidP="00E7499B">
      <w:pPr>
        <w:pStyle w:val="PL"/>
        <w:spacing w:line="0" w:lineRule="atLeast"/>
        <w:rPr>
          <w:noProof w:val="0"/>
          <w:snapToGrid w:val="0"/>
        </w:rPr>
      </w:pPr>
      <w:r w:rsidRPr="00E67E0D">
        <w:rPr>
          <w:noProof w:val="0"/>
          <w:snapToGrid w:val="0"/>
        </w:rPr>
        <w:t>QosFlowModifyConfirmList ::= SEQUENCE (SIZE(1..maxnoofQosFlows)) OF QosFlowModifyConfirmItem</w:t>
      </w:r>
    </w:p>
    <w:p w14:paraId="5919F781" w14:textId="77777777" w:rsidR="006A1CE4" w:rsidRPr="00E67E0D" w:rsidRDefault="006A1CE4" w:rsidP="00E7499B">
      <w:pPr>
        <w:pStyle w:val="PL"/>
        <w:spacing w:line="0" w:lineRule="atLeast"/>
        <w:rPr>
          <w:noProof w:val="0"/>
          <w:snapToGrid w:val="0"/>
        </w:rPr>
      </w:pPr>
    </w:p>
    <w:p w14:paraId="5438EB80" w14:textId="77777777" w:rsidR="006A1CE4" w:rsidRPr="00E67E0D" w:rsidRDefault="006A1CE4" w:rsidP="00E7499B">
      <w:pPr>
        <w:pStyle w:val="PL"/>
        <w:spacing w:line="0" w:lineRule="atLeast"/>
        <w:rPr>
          <w:noProof w:val="0"/>
          <w:snapToGrid w:val="0"/>
        </w:rPr>
      </w:pPr>
      <w:r w:rsidRPr="00E67E0D">
        <w:rPr>
          <w:noProof w:val="0"/>
          <w:snapToGrid w:val="0"/>
        </w:rPr>
        <w:t>QosFlowModifyConfirmItem ::= SEQUENCE {</w:t>
      </w:r>
    </w:p>
    <w:p w14:paraId="1CEF1417" w14:textId="77777777" w:rsidR="00AE297A" w:rsidRPr="00FF6A95" w:rsidRDefault="00AE297A" w:rsidP="00AE297A">
      <w:pPr>
        <w:pStyle w:val="PL"/>
        <w:spacing w:line="0" w:lineRule="atLeast"/>
        <w:rPr>
          <w:del w:id="6851" w:author="Issam" w:date="2019-02-12T23:38:00Z"/>
          <w:noProof w:val="0"/>
          <w:snapToGrid w:val="0"/>
        </w:rPr>
      </w:pPr>
      <w:del w:id="6852" w:author="Issam" w:date="2019-02-12T23:38:00Z">
        <w:r w:rsidRPr="00FF6A95">
          <w:rPr>
            <w:noProof w:val="0"/>
            <w:snapToGrid w:val="0"/>
          </w:rPr>
          <w:tab/>
          <w:delText>qosFlowIndicator</w:delText>
        </w:r>
        <w:r w:rsidRPr="00FF6A95">
          <w:rPr>
            <w:noProof w:val="0"/>
            <w:snapToGrid w:val="0"/>
          </w:rPr>
          <w:tab/>
        </w:r>
        <w:r w:rsidRPr="00FF6A95">
          <w:rPr>
            <w:noProof w:val="0"/>
            <w:snapToGrid w:val="0"/>
          </w:rPr>
          <w:tab/>
          <w:delText>QosFlowIndicator,</w:delText>
        </w:r>
      </w:del>
    </w:p>
    <w:p w14:paraId="26AF6CF6" w14:textId="77777777" w:rsidR="006A1CE4" w:rsidRPr="00E67E0D" w:rsidRDefault="006A1CE4" w:rsidP="00E7499B">
      <w:pPr>
        <w:pStyle w:val="PL"/>
        <w:spacing w:line="0" w:lineRule="atLeast"/>
        <w:rPr>
          <w:ins w:id="6853" w:author="Issam" w:date="2019-02-12T23:38:00Z"/>
          <w:noProof w:val="0"/>
          <w:snapToGrid w:val="0"/>
        </w:rPr>
      </w:pPr>
      <w:ins w:id="6854" w:author="Issam" w:date="2019-02-12T23:38:00Z">
        <w:r w:rsidRPr="00E67E0D">
          <w:rPr>
            <w:noProof w:val="0"/>
            <w:snapToGrid w:val="0"/>
          </w:rPr>
          <w:tab/>
          <w:t>qosFlowIdentifier</w:t>
        </w:r>
        <w:r w:rsidRPr="00E67E0D">
          <w:rPr>
            <w:noProof w:val="0"/>
            <w:snapToGrid w:val="0"/>
          </w:rPr>
          <w:tab/>
        </w:r>
        <w:r w:rsidRPr="00E67E0D">
          <w:rPr>
            <w:noProof w:val="0"/>
            <w:snapToGrid w:val="0"/>
          </w:rPr>
          <w:tab/>
          <w:t>QosFlowIdentifier,</w:t>
        </w:r>
      </w:ins>
    </w:p>
    <w:p w14:paraId="32F3DC94"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{QosFlowModifyConfirmItem-ExtIEs} }</w:t>
      </w:r>
      <w:r w:rsidRPr="00E67E0D">
        <w:rPr>
          <w:noProof w:val="0"/>
          <w:snapToGrid w:val="0"/>
        </w:rPr>
        <w:tab/>
        <w:t>OPTIONAL,</w:t>
      </w:r>
    </w:p>
    <w:p w14:paraId="5061F0FB"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5866B781" w14:textId="77777777" w:rsidR="006A1CE4" w:rsidRPr="00E67E0D" w:rsidRDefault="006A1CE4" w:rsidP="00E7499B">
      <w:pPr>
        <w:pStyle w:val="PL"/>
        <w:spacing w:line="0" w:lineRule="atLeast"/>
        <w:rPr>
          <w:noProof w:val="0"/>
          <w:snapToGrid w:val="0"/>
        </w:rPr>
      </w:pPr>
      <w:r w:rsidRPr="00E67E0D">
        <w:rPr>
          <w:noProof w:val="0"/>
          <w:snapToGrid w:val="0"/>
        </w:rPr>
        <w:t>}</w:t>
      </w:r>
    </w:p>
    <w:p w14:paraId="779AC666" w14:textId="77777777" w:rsidR="006A1CE4" w:rsidRPr="00E67E0D" w:rsidRDefault="006A1CE4" w:rsidP="00E7499B">
      <w:pPr>
        <w:pStyle w:val="PL"/>
        <w:spacing w:line="0" w:lineRule="atLeast"/>
        <w:rPr>
          <w:noProof w:val="0"/>
          <w:snapToGrid w:val="0"/>
        </w:rPr>
      </w:pPr>
    </w:p>
    <w:p w14:paraId="07BA1E89" w14:textId="77777777" w:rsidR="006A1CE4" w:rsidRPr="00E67E0D" w:rsidRDefault="006A1CE4" w:rsidP="00E7499B">
      <w:pPr>
        <w:pStyle w:val="PL"/>
        <w:rPr>
          <w:noProof w:val="0"/>
          <w:snapToGrid w:val="0"/>
        </w:rPr>
      </w:pPr>
      <w:r w:rsidRPr="00E67E0D">
        <w:rPr>
          <w:noProof w:val="0"/>
          <w:snapToGrid w:val="0"/>
        </w:rPr>
        <w:t>QosFlowModifyConfirmItem-ExtIEs NGAP-PROTOCOL-EXTENSION ::= {</w:t>
      </w:r>
    </w:p>
    <w:p w14:paraId="0A321B68" w14:textId="77777777" w:rsidR="006A1CE4" w:rsidRPr="00E67E0D" w:rsidRDefault="006A1CE4" w:rsidP="00E7499B">
      <w:pPr>
        <w:pStyle w:val="PL"/>
        <w:rPr>
          <w:noProof w:val="0"/>
          <w:snapToGrid w:val="0"/>
        </w:rPr>
      </w:pPr>
      <w:r w:rsidRPr="00E67E0D">
        <w:rPr>
          <w:noProof w:val="0"/>
          <w:snapToGrid w:val="0"/>
        </w:rPr>
        <w:tab/>
        <w:t>...</w:t>
      </w:r>
    </w:p>
    <w:p w14:paraId="3F5209A5" w14:textId="77777777" w:rsidR="006A1CE4" w:rsidRPr="00E67E0D" w:rsidRDefault="006A1CE4" w:rsidP="00E7499B">
      <w:pPr>
        <w:pStyle w:val="PL"/>
        <w:rPr>
          <w:noProof w:val="0"/>
          <w:snapToGrid w:val="0"/>
        </w:rPr>
      </w:pPr>
      <w:r w:rsidRPr="00E67E0D">
        <w:rPr>
          <w:noProof w:val="0"/>
          <w:snapToGrid w:val="0"/>
        </w:rPr>
        <w:t>}</w:t>
      </w:r>
    </w:p>
    <w:p w14:paraId="4948E6DE" w14:textId="77777777" w:rsidR="006A1CE4" w:rsidRPr="00E67E0D" w:rsidRDefault="006A1CE4" w:rsidP="00E7499B">
      <w:pPr>
        <w:pStyle w:val="PL"/>
        <w:spacing w:line="0" w:lineRule="atLeast"/>
        <w:rPr>
          <w:noProof w:val="0"/>
          <w:snapToGrid w:val="0"/>
        </w:rPr>
      </w:pPr>
    </w:p>
    <w:p w14:paraId="0CCDAA05" w14:textId="77777777" w:rsidR="006A1CE4" w:rsidRPr="00E67E0D" w:rsidRDefault="006A1CE4" w:rsidP="00E7499B">
      <w:pPr>
        <w:pStyle w:val="PL"/>
        <w:spacing w:line="0" w:lineRule="atLeast"/>
        <w:rPr>
          <w:noProof w:val="0"/>
          <w:snapToGrid w:val="0"/>
        </w:rPr>
      </w:pPr>
      <w:r w:rsidRPr="00E67E0D">
        <w:rPr>
          <w:noProof w:val="0"/>
          <w:snapToGrid w:val="0"/>
        </w:rPr>
        <w:t>QosFlowNotifyList ::= SEQUENCE (SIZE(1..maxnoofQosFlows)) OF QosFlowNotifyItem</w:t>
      </w:r>
    </w:p>
    <w:p w14:paraId="49002D59" w14:textId="77777777" w:rsidR="006A1CE4" w:rsidRPr="00E67E0D" w:rsidRDefault="006A1CE4" w:rsidP="00E7499B">
      <w:pPr>
        <w:pStyle w:val="PL"/>
        <w:spacing w:line="0" w:lineRule="atLeast"/>
        <w:rPr>
          <w:noProof w:val="0"/>
          <w:snapToGrid w:val="0"/>
        </w:rPr>
      </w:pPr>
    </w:p>
    <w:p w14:paraId="26D89DA1" w14:textId="77777777" w:rsidR="006A1CE4" w:rsidRPr="00E67E0D" w:rsidRDefault="006A1CE4" w:rsidP="00E7499B">
      <w:pPr>
        <w:pStyle w:val="PL"/>
        <w:spacing w:line="0" w:lineRule="atLeast"/>
        <w:rPr>
          <w:noProof w:val="0"/>
          <w:snapToGrid w:val="0"/>
        </w:rPr>
      </w:pPr>
      <w:r w:rsidRPr="00E67E0D">
        <w:rPr>
          <w:noProof w:val="0"/>
          <w:snapToGrid w:val="0"/>
        </w:rPr>
        <w:t>QosFlowNotifyItem ::= SEQUENCE {</w:t>
      </w:r>
    </w:p>
    <w:p w14:paraId="1AE27320" w14:textId="77777777" w:rsidR="00AE297A" w:rsidRPr="00FF6A95" w:rsidRDefault="00AE297A" w:rsidP="00AE297A">
      <w:pPr>
        <w:pStyle w:val="PL"/>
        <w:spacing w:line="0" w:lineRule="atLeast"/>
        <w:rPr>
          <w:del w:id="6855" w:author="Issam" w:date="2019-02-12T23:38:00Z"/>
          <w:noProof w:val="0"/>
          <w:snapToGrid w:val="0"/>
        </w:rPr>
      </w:pPr>
      <w:del w:id="6856" w:author="Issam" w:date="2019-02-12T23:38:00Z">
        <w:r w:rsidRPr="00FF6A95">
          <w:rPr>
            <w:noProof w:val="0"/>
            <w:snapToGrid w:val="0"/>
          </w:rPr>
          <w:tab/>
          <w:delText>qosFlowIndicator</w:delText>
        </w:r>
        <w:r w:rsidRPr="00FF6A95">
          <w:rPr>
            <w:noProof w:val="0"/>
            <w:snapToGrid w:val="0"/>
          </w:rPr>
          <w:tab/>
        </w:r>
        <w:r w:rsidRPr="00FF6A95">
          <w:rPr>
            <w:noProof w:val="0"/>
            <w:snapToGrid w:val="0"/>
          </w:rPr>
          <w:tab/>
        </w:r>
        <w:r w:rsidRPr="00FF6A95">
          <w:rPr>
            <w:noProof w:val="0"/>
            <w:snapToGrid w:val="0"/>
          </w:rPr>
          <w:tab/>
          <w:delText>QosFlowIndicator,</w:delText>
        </w:r>
      </w:del>
    </w:p>
    <w:p w14:paraId="5F23EB59" w14:textId="77777777" w:rsidR="006A1CE4" w:rsidRPr="00E67E0D" w:rsidRDefault="006A1CE4" w:rsidP="00E7499B">
      <w:pPr>
        <w:pStyle w:val="PL"/>
        <w:spacing w:line="0" w:lineRule="atLeast"/>
        <w:rPr>
          <w:ins w:id="6857" w:author="Issam" w:date="2019-02-12T23:38:00Z"/>
          <w:noProof w:val="0"/>
          <w:snapToGrid w:val="0"/>
        </w:rPr>
      </w:pPr>
      <w:ins w:id="6858" w:author="Issam" w:date="2019-02-12T23:38:00Z">
        <w:r w:rsidRPr="00E67E0D">
          <w:rPr>
            <w:noProof w:val="0"/>
            <w:snapToGrid w:val="0"/>
          </w:rPr>
          <w:tab/>
          <w:t>qosFlowIdentifier</w:t>
        </w:r>
        <w:r w:rsidRPr="00E67E0D">
          <w:rPr>
            <w:noProof w:val="0"/>
            <w:snapToGrid w:val="0"/>
          </w:rPr>
          <w:tab/>
        </w:r>
        <w:r w:rsidRPr="00E67E0D">
          <w:rPr>
            <w:noProof w:val="0"/>
            <w:snapToGrid w:val="0"/>
          </w:rPr>
          <w:tab/>
        </w:r>
        <w:r w:rsidRPr="00E67E0D">
          <w:rPr>
            <w:noProof w:val="0"/>
            <w:snapToGrid w:val="0"/>
          </w:rPr>
          <w:tab/>
          <w:t>QosFlowIdentifier,</w:t>
        </w:r>
      </w:ins>
    </w:p>
    <w:p w14:paraId="0008A893" w14:textId="77777777" w:rsidR="006A1CE4" w:rsidRPr="00E67E0D" w:rsidRDefault="006A1CE4" w:rsidP="00E7499B">
      <w:pPr>
        <w:pStyle w:val="PL"/>
        <w:spacing w:line="0" w:lineRule="atLeast"/>
        <w:rPr>
          <w:noProof w:val="0"/>
          <w:snapToGrid w:val="0"/>
        </w:rPr>
      </w:pPr>
      <w:r w:rsidRPr="00E67E0D">
        <w:rPr>
          <w:noProof w:val="0"/>
          <w:snapToGrid w:val="0"/>
        </w:rPr>
        <w:tab/>
        <w:t>notificationCause</w:t>
      </w:r>
      <w:r w:rsidRPr="00E67E0D">
        <w:rPr>
          <w:noProof w:val="0"/>
          <w:snapToGrid w:val="0"/>
        </w:rPr>
        <w:tab/>
      </w:r>
      <w:r w:rsidRPr="00E67E0D">
        <w:rPr>
          <w:noProof w:val="0"/>
          <w:snapToGrid w:val="0"/>
        </w:rPr>
        <w:tab/>
      </w:r>
      <w:r w:rsidRPr="00E67E0D">
        <w:rPr>
          <w:noProof w:val="0"/>
          <w:snapToGrid w:val="0"/>
        </w:rPr>
        <w:tab/>
        <w:t>NotificationCause,</w:t>
      </w:r>
    </w:p>
    <w:p w14:paraId="6737D0D0"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{QosFlowNotifyItem-ExtIEs} }</w:t>
      </w:r>
      <w:r w:rsidRPr="00E67E0D">
        <w:rPr>
          <w:noProof w:val="0"/>
          <w:snapToGrid w:val="0"/>
        </w:rPr>
        <w:tab/>
        <w:t>OPTIONAL,</w:t>
      </w:r>
    </w:p>
    <w:p w14:paraId="6352AB5B"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7584A9D5" w14:textId="77777777" w:rsidR="006A1CE4" w:rsidRPr="00E67E0D" w:rsidRDefault="006A1CE4" w:rsidP="00E7499B">
      <w:pPr>
        <w:pStyle w:val="PL"/>
        <w:spacing w:line="0" w:lineRule="atLeast"/>
        <w:rPr>
          <w:noProof w:val="0"/>
          <w:snapToGrid w:val="0"/>
        </w:rPr>
      </w:pPr>
      <w:r w:rsidRPr="00E67E0D">
        <w:rPr>
          <w:noProof w:val="0"/>
          <w:snapToGrid w:val="0"/>
        </w:rPr>
        <w:t>}</w:t>
      </w:r>
    </w:p>
    <w:p w14:paraId="7D74402B" w14:textId="77777777" w:rsidR="006A1CE4" w:rsidRPr="00E67E0D" w:rsidRDefault="006A1CE4" w:rsidP="00E7499B">
      <w:pPr>
        <w:pStyle w:val="PL"/>
        <w:spacing w:line="0" w:lineRule="atLeast"/>
        <w:rPr>
          <w:noProof w:val="0"/>
          <w:snapToGrid w:val="0"/>
        </w:rPr>
      </w:pPr>
    </w:p>
    <w:p w14:paraId="6FCEB21F" w14:textId="77777777" w:rsidR="006A1CE4" w:rsidRPr="00E67E0D" w:rsidRDefault="006A1CE4" w:rsidP="00E7499B">
      <w:pPr>
        <w:pStyle w:val="PL"/>
        <w:rPr>
          <w:noProof w:val="0"/>
          <w:snapToGrid w:val="0"/>
        </w:rPr>
      </w:pPr>
      <w:r w:rsidRPr="00E67E0D">
        <w:rPr>
          <w:noProof w:val="0"/>
          <w:snapToGrid w:val="0"/>
        </w:rPr>
        <w:t>QosFlowNotifyItem-ExtIEs NGAP-PROTOCOL-EXTENSION ::= {</w:t>
      </w:r>
    </w:p>
    <w:p w14:paraId="67943CE1" w14:textId="77777777" w:rsidR="006A1CE4" w:rsidRPr="00E67E0D" w:rsidRDefault="006A1CE4" w:rsidP="00E7499B">
      <w:pPr>
        <w:pStyle w:val="PL"/>
        <w:rPr>
          <w:noProof w:val="0"/>
          <w:snapToGrid w:val="0"/>
        </w:rPr>
      </w:pPr>
      <w:r w:rsidRPr="00E67E0D">
        <w:rPr>
          <w:noProof w:val="0"/>
          <w:snapToGrid w:val="0"/>
        </w:rPr>
        <w:tab/>
        <w:t>...</w:t>
      </w:r>
    </w:p>
    <w:p w14:paraId="3CF07A0D" w14:textId="77777777" w:rsidR="006A1CE4" w:rsidRPr="00E67E0D" w:rsidRDefault="006A1CE4" w:rsidP="00E7499B">
      <w:pPr>
        <w:pStyle w:val="PL"/>
        <w:rPr>
          <w:noProof w:val="0"/>
          <w:snapToGrid w:val="0"/>
        </w:rPr>
      </w:pPr>
      <w:r w:rsidRPr="00E67E0D">
        <w:rPr>
          <w:noProof w:val="0"/>
          <w:snapToGrid w:val="0"/>
        </w:rPr>
        <w:t>}</w:t>
      </w:r>
    </w:p>
    <w:p w14:paraId="7087174A" w14:textId="77777777" w:rsidR="006A1CE4" w:rsidRPr="00E67E0D" w:rsidRDefault="006A1CE4" w:rsidP="00E7499B">
      <w:pPr>
        <w:pStyle w:val="PL"/>
        <w:spacing w:line="0" w:lineRule="atLeast"/>
        <w:rPr>
          <w:noProof w:val="0"/>
          <w:snapToGrid w:val="0"/>
        </w:rPr>
      </w:pPr>
    </w:p>
    <w:p w14:paraId="09957888" w14:textId="77777777" w:rsidR="006A1CE4" w:rsidRPr="00E67E0D" w:rsidRDefault="006A1CE4" w:rsidP="00E7499B">
      <w:pPr>
        <w:pStyle w:val="PL"/>
        <w:rPr>
          <w:noProof w:val="0"/>
          <w:snapToGrid w:val="0"/>
        </w:rPr>
      </w:pPr>
      <w:r w:rsidRPr="00E67E0D">
        <w:rPr>
          <w:noProof w:val="0"/>
          <w:snapToGrid w:val="0"/>
        </w:rPr>
        <w:t>QosFlowPerTNLInformation ::= SEQUENCE {</w:t>
      </w:r>
    </w:p>
    <w:p w14:paraId="463DBC9E" w14:textId="77777777" w:rsidR="006A1CE4" w:rsidRPr="00E67E0D" w:rsidRDefault="006A1CE4" w:rsidP="00E7499B">
      <w:pPr>
        <w:pStyle w:val="PL"/>
        <w:rPr>
          <w:noProof w:val="0"/>
          <w:snapToGrid w:val="0"/>
        </w:rPr>
      </w:pPr>
      <w:r w:rsidRPr="00E67E0D">
        <w:rPr>
          <w:noProof w:val="0"/>
          <w:snapToGrid w:val="0"/>
        </w:rPr>
        <w:tab/>
        <w:t>uPTransportLayerInformation</w:t>
      </w:r>
      <w:r w:rsidRPr="00E67E0D">
        <w:rPr>
          <w:noProof w:val="0"/>
          <w:snapToGrid w:val="0"/>
        </w:rPr>
        <w:tab/>
      </w:r>
      <w:r w:rsidRPr="00E67E0D">
        <w:rPr>
          <w:noProof w:val="0"/>
          <w:snapToGrid w:val="0"/>
        </w:rPr>
        <w:tab/>
        <w:t>UPTransportLayerInformation,</w:t>
      </w:r>
    </w:p>
    <w:p w14:paraId="4979D09D" w14:textId="77777777" w:rsidR="006A1CE4" w:rsidRPr="00E67E0D" w:rsidRDefault="006A1CE4" w:rsidP="00E7499B">
      <w:pPr>
        <w:pStyle w:val="PL"/>
        <w:rPr>
          <w:noProof w:val="0"/>
          <w:snapToGrid w:val="0"/>
        </w:rPr>
      </w:pPr>
      <w:r w:rsidRPr="00E67E0D">
        <w:rPr>
          <w:noProof w:val="0"/>
          <w:snapToGrid w:val="0"/>
        </w:rPr>
        <w:tab/>
        <w:t>associatedQosFlowList</w:t>
      </w:r>
      <w:r w:rsidRPr="00E67E0D">
        <w:rPr>
          <w:noProof w:val="0"/>
          <w:snapToGrid w:val="0"/>
        </w:rPr>
        <w:tab/>
      </w:r>
      <w:r w:rsidRPr="00E67E0D">
        <w:rPr>
          <w:noProof w:val="0"/>
          <w:snapToGrid w:val="0"/>
        </w:rPr>
        <w:tab/>
      </w:r>
      <w:r w:rsidRPr="00E67E0D">
        <w:rPr>
          <w:noProof w:val="0"/>
          <w:snapToGrid w:val="0"/>
        </w:rPr>
        <w:tab/>
        <w:t>AssociatedQosFlowList,</w:t>
      </w:r>
    </w:p>
    <w:p w14:paraId="6145015B"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 QosFlowPerTNLInformation-ExtIEs} }</w:t>
      </w:r>
      <w:r w:rsidRPr="00E67E0D">
        <w:rPr>
          <w:noProof w:val="0"/>
          <w:snapToGrid w:val="0"/>
        </w:rPr>
        <w:tab/>
        <w:t>OPTIONAL,</w:t>
      </w:r>
    </w:p>
    <w:p w14:paraId="2F51F699" w14:textId="77777777" w:rsidR="006A1CE4" w:rsidRPr="00E67E0D" w:rsidRDefault="006A1CE4" w:rsidP="00E7499B">
      <w:pPr>
        <w:pStyle w:val="PL"/>
        <w:rPr>
          <w:noProof w:val="0"/>
          <w:snapToGrid w:val="0"/>
        </w:rPr>
      </w:pPr>
      <w:r w:rsidRPr="00E67E0D">
        <w:rPr>
          <w:noProof w:val="0"/>
          <w:snapToGrid w:val="0"/>
        </w:rPr>
        <w:tab/>
        <w:t>...</w:t>
      </w:r>
    </w:p>
    <w:p w14:paraId="766E0CB1" w14:textId="77777777" w:rsidR="006A1CE4" w:rsidRPr="00E67E0D" w:rsidRDefault="006A1CE4" w:rsidP="00E7499B">
      <w:pPr>
        <w:pStyle w:val="PL"/>
        <w:rPr>
          <w:noProof w:val="0"/>
          <w:snapToGrid w:val="0"/>
        </w:rPr>
      </w:pPr>
      <w:r w:rsidRPr="00E67E0D">
        <w:rPr>
          <w:noProof w:val="0"/>
          <w:snapToGrid w:val="0"/>
        </w:rPr>
        <w:t>}</w:t>
      </w:r>
    </w:p>
    <w:p w14:paraId="76E9DC95" w14:textId="77777777" w:rsidR="006A1CE4" w:rsidRPr="00E67E0D" w:rsidRDefault="006A1CE4" w:rsidP="00E7499B">
      <w:pPr>
        <w:pStyle w:val="PL"/>
        <w:rPr>
          <w:noProof w:val="0"/>
          <w:snapToGrid w:val="0"/>
        </w:rPr>
      </w:pPr>
    </w:p>
    <w:p w14:paraId="04C02AC1" w14:textId="77777777" w:rsidR="006A1CE4" w:rsidRPr="00E67E0D" w:rsidRDefault="006A1CE4" w:rsidP="00E7499B">
      <w:pPr>
        <w:pStyle w:val="PL"/>
        <w:rPr>
          <w:noProof w:val="0"/>
          <w:snapToGrid w:val="0"/>
        </w:rPr>
      </w:pPr>
      <w:r w:rsidRPr="00E67E0D">
        <w:rPr>
          <w:noProof w:val="0"/>
          <w:snapToGrid w:val="0"/>
        </w:rPr>
        <w:t>QosFlowPerTNLInformation-ExtIEs NGAP-PROTOCOL-EXTENSION ::= {</w:t>
      </w:r>
    </w:p>
    <w:p w14:paraId="5B34F3DF" w14:textId="77777777" w:rsidR="006A1CE4" w:rsidRPr="00E67E0D" w:rsidRDefault="006A1CE4" w:rsidP="00E7499B">
      <w:pPr>
        <w:pStyle w:val="PL"/>
        <w:rPr>
          <w:noProof w:val="0"/>
          <w:snapToGrid w:val="0"/>
        </w:rPr>
      </w:pPr>
      <w:r w:rsidRPr="00E67E0D">
        <w:rPr>
          <w:noProof w:val="0"/>
          <w:snapToGrid w:val="0"/>
        </w:rPr>
        <w:tab/>
        <w:t>...</w:t>
      </w:r>
    </w:p>
    <w:p w14:paraId="197C8FF9" w14:textId="77777777" w:rsidR="006A1CE4" w:rsidRPr="00E67E0D" w:rsidRDefault="006A1CE4" w:rsidP="00E7499B">
      <w:pPr>
        <w:pStyle w:val="PL"/>
        <w:rPr>
          <w:noProof w:val="0"/>
          <w:snapToGrid w:val="0"/>
        </w:rPr>
      </w:pPr>
      <w:r w:rsidRPr="00E67E0D">
        <w:rPr>
          <w:noProof w:val="0"/>
          <w:snapToGrid w:val="0"/>
        </w:rPr>
        <w:t>}</w:t>
      </w:r>
    </w:p>
    <w:p w14:paraId="5AAC14C1" w14:textId="77777777" w:rsidR="006A1CE4" w:rsidRPr="00E67E0D" w:rsidRDefault="006A1CE4" w:rsidP="00E7499B">
      <w:pPr>
        <w:pStyle w:val="PL"/>
        <w:rPr>
          <w:noProof w:val="0"/>
          <w:snapToGrid w:val="0"/>
        </w:rPr>
      </w:pPr>
    </w:p>
    <w:p w14:paraId="16A50D07" w14:textId="77777777" w:rsidR="006A1CE4" w:rsidRPr="00E67E0D" w:rsidRDefault="006A1CE4" w:rsidP="00E7499B">
      <w:pPr>
        <w:pStyle w:val="PL"/>
        <w:spacing w:line="0" w:lineRule="atLeast"/>
        <w:rPr>
          <w:noProof w:val="0"/>
          <w:snapToGrid w:val="0"/>
        </w:rPr>
      </w:pPr>
      <w:r w:rsidRPr="00E67E0D">
        <w:rPr>
          <w:noProof w:val="0"/>
          <w:snapToGrid w:val="0"/>
        </w:rPr>
        <w:t>QosFlowSetupRequestList ::= SEQUENCE (SIZE(1..maxnoofQosFlows)) OF QosFlowSetupRequestItem</w:t>
      </w:r>
    </w:p>
    <w:p w14:paraId="54F18202" w14:textId="77777777" w:rsidR="006A1CE4" w:rsidRPr="00E67E0D" w:rsidRDefault="006A1CE4" w:rsidP="00E7499B">
      <w:pPr>
        <w:pStyle w:val="PL"/>
        <w:spacing w:line="0" w:lineRule="atLeast"/>
        <w:rPr>
          <w:noProof w:val="0"/>
          <w:snapToGrid w:val="0"/>
        </w:rPr>
      </w:pPr>
    </w:p>
    <w:p w14:paraId="501576F8" w14:textId="77777777" w:rsidR="006A1CE4" w:rsidRPr="00E67E0D" w:rsidRDefault="006A1CE4" w:rsidP="00E7499B">
      <w:pPr>
        <w:pStyle w:val="PL"/>
        <w:spacing w:line="0" w:lineRule="atLeast"/>
        <w:rPr>
          <w:noProof w:val="0"/>
          <w:snapToGrid w:val="0"/>
        </w:rPr>
      </w:pPr>
      <w:r w:rsidRPr="00E67E0D">
        <w:rPr>
          <w:noProof w:val="0"/>
          <w:snapToGrid w:val="0"/>
        </w:rPr>
        <w:t>QosFlowSetupRequestItem ::= SEQUENCE {</w:t>
      </w:r>
    </w:p>
    <w:p w14:paraId="7C675203" w14:textId="77777777" w:rsidR="00AE297A" w:rsidRPr="00FF6A95" w:rsidRDefault="00AE297A" w:rsidP="00AE297A">
      <w:pPr>
        <w:pStyle w:val="PL"/>
        <w:spacing w:line="0" w:lineRule="atLeast"/>
        <w:rPr>
          <w:del w:id="6859" w:author="Issam" w:date="2019-02-12T23:38:00Z"/>
          <w:noProof w:val="0"/>
          <w:snapToGrid w:val="0"/>
        </w:rPr>
      </w:pPr>
      <w:del w:id="6860" w:author="Issam" w:date="2019-02-12T23:38:00Z">
        <w:r w:rsidRPr="00FF6A95">
          <w:rPr>
            <w:noProof w:val="0"/>
            <w:snapToGrid w:val="0"/>
          </w:rPr>
          <w:tab/>
          <w:delText>qosFlowIndicator</w:delText>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delText>QosFlowIndicator,</w:delText>
        </w:r>
      </w:del>
    </w:p>
    <w:p w14:paraId="6281E5AD" w14:textId="77777777" w:rsidR="006A1CE4" w:rsidRPr="00E67E0D" w:rsidRDefault="006A1CE4" w:rsidP="00E7499B">
      <w:pPr>
        <w:pStyle w:val="PL"/>
        <w:spacing w:line="0" w:lineRule="atLeast"/>
        <w:rPr>
          <w:ins w:id="6861" w:author="Issam" w:date="2019-02-12T23:38:00Z"/>
          <w:noProof w:val="0"/>
          <w:snapToGrid w:val="0"/>
        </w:rPr>
      </w:pPr>
      <w:ins w:id="6862" w:author="Issam" w:date="2019-02-12T23:38:00Z">
        <w:r w:rsidRPr="00E67E0D">
          <w:rPr>
            <w:noProof w:val="0"/>
            <w:snapToGrid w:val="0"/>
          </w:rPr>
          <w:tab/>
          <w:t>qosFlowIdentifier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QosFlowIdentifier,</w:t>
        </w:r>
      </w:ins>
    </w:p>
    <w:p w14:paraId="2C551908" w14:textId="77777777" w:rsidR="006A1CE4" w:rsidRPr="00E67E0D" w:rsidRDefault="006A1CE4" w:rsidP="00E7499B">
      <w:pPr>
        <w:pStyle w:val="PL"/>
        <w:spacing w:line="0" w:lineRule="atLeast"/>
        <w:rPr>
          <w:noProof w:val="0"/>
          <w:snapToGrid w:val="0"/>
        </w:rPr>
      </w:pPr>
      <w:r w:rsidRPr="00E67E0D">
        <w:rPr>
          <w:noProof w:val="0"/>
          <w:snapToGrid w:val="0"/>
        </w:rPr>
        <w:tab/>
        <w:t>qosFlowLevelQosParameters</w:t>
      </w:r>
      <w:r w:rsidRPr="00E67E0D">
        <w:rPr>
          <w:noProof w:val="0"/>
          <w:snapToGrid w:val="0"/>
        </w:rPr>
        <w:tab/>
      </w:r>
      <w:r w:rsidRPr="00E67E0D">
        <w:rPr>
          <w:noProof w:val="0"/>
          <w:snapToGrid w:val="0"/>
        </w:rPr>
        <w:tab/>
        <w:t>QosFlowLevelQosParameters,</w:t>
      </w:r>
    </w:p>
    <w:p w14:paraId="57AE130F" w14:textId="77777777" w:rsidR="006A1CE4" w:rsidRPr="00E67E0D" w:rsidRDefault="006A1CE4" w:rsidP="00E7499B">
      <w:pPr>
        <w:pStyle w:val="PL"/>
        <w:rPr>
          <w:noProof w:val="0"/>
          <w:snapToGrid w:val="0"/>
        </w:rPr>
      </w:pPr>
      <w:r w:rsidRPr="00E67E0D">
        <w:rPr>
          <w:noProof w:val="0"/>
          <w:snapToGrid w:val="0"/>
        </w:rPr>
        <w:tab/>
        <w:t>e-RAB-ID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E-RAB-ID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4C1E0768"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{QosFlowSetupRequestItem-ExtIEs} } OPTIONAL,</w:t>
      </w:r>
    </w:p>
    <w:p w14:paraId="370EFC45"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54F0B496" w14:textId="77777777" w:rsidR="006A1CE4" w:rsidRPr="00E67E0D" w:rsidRDefault="006A1CE4" w:rsidP="00E7499B">
      <w:pPr>
        <w:pStyle w:val="PL"/>
        <w:spacing w:line="0" w:lineRule="atLeast"/>
        <w:rPr>
          <w:noProof w:val="0"/>
          <w:snapToGrid w:val="0"/>
        </w:rPr>
      </w:pPr>
      <w:r w:rsidRPr="00E67E0D">
        <w:rPr>
          <w:noProof w:val="0"/>
          <w:snapToGrid w:val="0"/>
        </w:rPr>
        <w:t>}</w:t>
      </w:r>
    </w:p>
    <w:p w14:paraId="314CD04F" w14:textId="77777777" w:rsidR="006A1CE4" w:rsidRPr="00E67E0D" w:rsidRDefault="006A1CE4" w:rsidP="00E7499B">
      <w:pPr>
        <w:pStyle w:val="PL"/>
        <w:spacing w:line="0" w:lineRule="atLeast"/>
        <w:rPr>
          <w:noProof w:val="0"/>
          <w:snapToGrid w:val="0"/>
        </w:rPr>
      </w:pPr>
    </w:p>
    <w:p w14:paraId="6AE03D2A" w14:textId="77777777" w:rsidR="006A1CE4" w:rsidRPr="00E67E0D" w:rsidRDefault="006A1CE4" w:rsidP="00E7499B">
      <w:pPr>
        <w:pStyle w:val="PL"/>
        <w:rPr>
          <w:noProof w:val="0"/>
          <w:snapToGrid w:val="0"/>
        </w:rPr>
      </w:pPr>
      <w:r w:rsidRPr="00E67E0D">
        <w:rPr>
          <w:noProof w:val="0"/>
          <w:snapToGrid w:val="0"/>
        </w:rPr>
        <w:t>QosFlowSetupRequestItem-ExtIEs NGAP-PROTOCOL-EXTENSION ::= {</w:t>
      </w:r>
    </w:p>
    <w:p w14:paraId="379765A0" w14:textId="77777777" w:rsidR="006A1CE4" w:rsidRPr="00E67E0D" w:rsidRDefault="006A1CE4" w:rsidP="00E7499B">
      <w:pPr>
        <w:pStyle w:val="PL"/>
        <w:rPr>
          <w:noProof w:val="0"/>
          <w:snapToGrid w:val="0"/>
        </w:rPr>
      </w:pPr>
      <w:r w:rsidRPr="00E67E0D">
        <w:rPr>
          <w:noProof w:val="0"/>
          <w:snapToGrid w:val="0"/>
        </w:rPr>
        <w:tab/>
        <w:t>...</w:t>
      </w:r>
    </w:p>
    <w:p w14:paraId="46227E38" w14:textId="77777777" w:rsidR="006A1CE4" w:rsidRPr="00E67E0D" w:rsidRDefault="006A1CE4" w:rsidP="00E7499B">
      <w:pPr>
        <w:pStyle w:val="PL"/>
        <w:rPr>
          <w:noProof w:val="0"/>
          <w:snapToGrid w:val="0"/>
        </w:rPr>
      </w:pPr>
      <w:r w:rsidRPr="00E67E0D">
        <w:rPr>
          <w:noProof w:val="0"/>
          <w:snapToGrid w:val="0"/>
        </w:rPr>
        <w:t>}</w:t>
      </w:r>
    </w:p>
    <w:p w14:paraId="3451150B" w14:textId="77777777" w:rsidR="006A1CE4" w:rsidRPr="00E67E0D" w:rsidRDefault="006A1CE4" w:rsidP="00E7499B">
      <w:pPr>
        <w:pStyle w:val="PL"/>
        <w:rPr>
          <w:noProof w:val="0"/>
          <w:snapToGrid w:val="0"/>
        </w:rPr>
      </w:pPr>
    </w:p>
    <w:p w14:paraId="25A113A6" w14:textId="77777777" w:rsidR="006A1CE4" w:rsidRPr="00E67E0D" w:rsidRDefault="006A1CE4" w:rsidP="00E7499B">
      <w:pPr>
        <w:pStyle w:val="PL"/>
        <w:spacing w:line="0" w:lineRule="atLeast"/>
        <w:rPr>
          <w:noProof w:val="0"/>
          <w:snapToGrid w:val="0"/>
        </w:rPr>
      </w:pPr>
      <w:r w:rsidRPr="00E67E0D">
        <w:rPr>
          <w:noProof w:val="0"/>
          <w:snapToGrid w:val="0"/>
        </w:rPr>
        <w:t>QosFlowSetupResponseListHOReqAck ::= SEQUENCE (SIZE(1..maxnoofQosFlows)) OF QosFlowSetupResponseItemHOReqAck</w:t>
      </w:r>
    </w:p>
    <w:p w14:paraId="2F7B9A2D" w14:textId="77777777" w:rsidR="006A1CE4" w:rsidRPr="00E67E0D" w:rsidRDefault="006A1CE4" w:rsidP="00E7499B">
      <w:pPr>
        <w:pStyle w:val="PL"/>
        <w:spacing w:line="0" w:lineRule="atLeast"/>
        <w:rPr>
          <w:noProof w:val="0"/>
          <w:snapToGrid w:val="0"/>
        </w:rPr>
      </w:pPr>
    </w:p>
    <w:p w14:paraId="33D68624" w14:textId="77777777" w:rsidR="006A1CE4" w:rsidRPr="00E67E0D" w:rsidRDefault="006A1CE4" w:rsidP="00E7499B">
      <w:pPr>
        <w:pStyle w:val="PL"/>
        <w:spacing w:line="0" w:lineRule="atLeast"/>
        <w:rPr>
          <w:noProof w:val="0"/>
          <w:snapToGrid w:val="0"/>
        </w:rPr>
      </w:pPr>
      <w:r w:rsidRPr="00E67E0D">
        <w:rPr>
          <w:noProof w:val="0"/>
          <w:snapToGrid w:val="0"/>
        </w:rPr>
        <w:t>QosFlowSetupResponseItemHOReqAck ::= SEQUENCE {</w:t>
      </w:r>
    </w:p>
    <w:p w14:paraId="22C2308E" w14:textId="77777777" w:rsidR="00AE297A" w:rsidRPr="00FF6A95" w:rsidRDefault="00AE297A" w:rsidP="00AE297A">
      <w:pPr>
        <w:pStyle w:val="PL"/>
        <w:spacing w:line="0" w:lineRule="atLeast"/>
        <w:rPr>
          <w:del w:id="6863" w:author="Issam" w:date="2019-02-12T23:38:00Z"/>
          <w:noProof w:val="0"/>
          <w:snapToGrid w:val="0"/>
        </w:rPr>
      </w:pPr>
      <w:del w:id="6864" w:author="Issam" w:date="2019-02-12T23:38:00Z">
        <w:r w:rsidRPr="00FF6A95">
          <w:rPr>
            <w:noProof w:val="0"/>
            <w:snapToGrid w:val="0"/>
          </w:rPr>
          <w:tab/>
          <w:delText>qosFlowIndicator</w:delText>
        </w:r>
        <w:r w:rsidRPr="00FF6A95">
          <w:rPr>
            <w:noProof w:val="0"/>
            <w:snapToGrid w:val="0"/>
          </w:rPr>
          <w:tab/>
        </w:r>
        <w:r w:rsidRPr="00FF6A95">
          <w:rPr>
            <w:noProof w:val="0"/>
            <w:snapToGrid w:val="0"/>
          </w:rPr>
          <w:tab/>
        </w:r>
        <w:r w:rsidRPr="00FF6A95">
          <w:rPr>
            <w:noProof w:val="0"/>
            <w:snapToGrid w:val="0"/>
          </w:rPr>
          <w:tab/>
          <w:delText>QosFlowIndicator,</w:delText>
        </w:r>
      </w:del>
    </w:p>
    <w:p w14:paraId="47E4EC18" w14:textId="77777777" w:rsidR="006A1CE4" w:rsidRPr="00E67E0D" w:rsidRDefault="006A1CE4" w:rsidP="00E7499B">
      <w:pPr>
        <w:pStyle w:val="PL"/>
        <w:spacing w:line="0" w:lineRule="atLeast"/>
        <w:rPr>
          <w:ins w:id="6865" w:author="Issam" w:date="2019-02-12T23:38:00Z"/>
          <w:noProof w:val="0"/>
          <w:snapToGrid w:val="0"/>
        </w:rPr>
      </w:pPr>
      <w:ins w:id="6866" w:author="Issam" w:date="2019-02-12T23:38:00Z">
        <w:r w:rsidRPr="00E67E0D">
          <w:rPr>
            <w:noProof w:val="0"/>
            <w:snapToGrid w:val="0"/>
          </w:rPr>
          <w:tab/>
          <w:t>qosFlowIdentifier</w:t>
        </w:r>
        <w:r w:rsidRPr="00E67E0D">
          <w:rPr>
            <w:noProof w:val="0"/>
            <w:snapToGrid w:val="0"/>
          </w:rPr>
          <w:tab/>
        </w:r>
        <w:r w:rsidRPr="00E67E0D">
          <w:rPr>
            <w:noProof w:val="0"/>
            <w:snapToGrid w:val="0"/>
          </w:rPr>
          <w:tab/>
        </w:r>
        <w:r w:rsidRPr="00E67E0D">
          <w:rPr>
            <w:noProof w:val="0"/>
            <w:snapToGrid w:val="0"/>
          </w:rPr>
          <w:tab/>
          <w:t>QosFlowIdentifier,</w:t>
        </w:r>
      </w:ins>
    </w:p>
    <w:p w14:paraId="34422677" w14:textId="77777777" w:rsidR="006A1CE4" w:rsidRPr="00E67E0D" w:rsidRDefault="006A1CE4" w:rsidP="00E7499B">
      <w:pPr>
        <w:pStyle w:val="PL"/>
        <w:spacing w:line="0" w:lineRule="atLeast"/>
        <w:rPr>
          <w:noProof w:val="0"/>
          <w:snapToGrid w:val="0"/>
        </w:rPr>
      </w:pPr>
      <w:r w:rsidRPr="00E67E0D">
        <w:rPr>
          <w:noProof w:val="0"/>
          <w:snapToGrid w:val="0"/>
        </w:rPr>
        <w:tab/>
        <w:t>dataForwardingAccepted</w:t>
      </w:r>
      <w:r w:rsidRPr="00E67E0D">
        <w:rPr>
          <w:noProof w:val="0"/>
          <w:snapToGrid w:val="0"/>
        </w:rPr>
        <w:tab/>
      </w:r>
      <w:r w:rsidRPr="00E67E0D">
        <w:rPr>
          <w:noProof w:val="0"/>
          <w:snapToGrid w:val="0"/>
        </w:rPr>
        <w:tab/>
        <w:t>DataForwardingAccepted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68CA8396"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{QosFlowSetupResponseItemHOReqAck-ExtIEs} }</w:t>
      </w:r>
      <w:r w:rsidRPr="00E67E0D">
        <w:rPr>
          <w:noProof w:val="0"/>
          <w:snapToGrid w:val="0"/>
        </w:rPr>
        <w:tab/>
        <w:t>OPTIONAL,</w:t>
      </w:r>
    </w:p>
    <w:p w14:paraId="3C2701F6"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3F83067F" w14:textId="77777777" w:rsidR="006A1CE4" w:rsidRPr="00E67E0D" w:rsidRDefault="006A1CE4" w:rsidP="00E7499B">
      <w:pPr>
        <w:pStyle w:val="PL"/>
        <w:spacing w:line="0" w:lineRule="atLeast"/>
        <w:rPr>
          <w:noProof w:val="0"/>
          <w:snapToGrid w:val="0"/>
        </w:rPr>
      </w:pPr>
      <w:r w:rsidRPr="00E67E0D">
        <w:rPr>
          <w:noProof w:val="0"/>
          <w:snapToGrid w:val="0"/>
        </w:rPr>
        <w:t>}</w:t>
      </w:r>
    </w:p>
    <w:p w14:paraId="209CFE98" w14:textId="77777777" w:rsidR="006A1CE4" w:rsidRPr="00E67E0D" w:rsidRDefault="006A1CE4" w:rsidP="00E7499B">
      <w:pPr>
        <w:pStyle w:val="PL"/>
        <w:spacing w:line="0" w:lineRule="atLeast"/>
        <w:rPr>
          <w:noProof w:val="0"/>
          <w:snapToGrid w:val="0"/>
        </w:rPr>
      </w:pPr>
    </w:p>
    <w:p w14:paraId="41DFD97F" w14:textId="77777777" w:rsidR="006A1CE4" w:rsidRPr="00E67E0D" w:rsidRDefault="006A1CE4" w:rsidP="00E7499B">
      <w:pPr>
        <w:pStyle w:val="PL"/>
        <w:rPr>
          <w:noProof w:val="0"/>
          <w:snapToGrid w:val="0"/>
        </w:rPr>
      </w:pPr>
      <w:r w:rsidRPr="00E67E0D">
        <w:rPr>
          <w:noProof w:val="0"/>
          <w:snapToGrid w:val="0"/>
        </w:rPr>
        <w:t>QosFlowSetupResponseItemHOReqAck-ExtIEs NGAP-PROTOCOL-EXTENSION ::= {</w:t>
      </w:r>
    </w:p>
    <w:p w14:paraId="43A7B387" w14:textId="77777777" w:rsidR="006A1CE4" w:rsidRPr="00E67E0D" w:rsidRDefault="006A1CE4" w:rsidP="00E7499B">
      <w:pPr>
        <w:pStyle w:val="PL"/>
        <w:rPr>
          <w:noProof w:val="0"/>
          <w:snapToGrid w:val="0"/>
        </w:rPr>
      </w:pPr>
      <w:r w:rsidRPr="00E67E0D">
        <w:rPr>
          <w:noProof w:val="0"/>
          <w:snapToGrid w:val="0"/>
        </w:rPr>
        <w:tab/>
        <w:t>...</w:t>
      </w:r>
    </w:p>
    <w:p w14:paraId="139F2C72" w14:textId="77777777" w:rsidR="006A1CE4" w:rsidRPr="00E67E0D" w:rsidRDefault="006A1CE4" w:rsidP="00E7499B">
      <w:pPr>
        <w:pStyle w:val="PL"/>
        <w:rPr>
          <w:noProof w:val="0"/>
          <w:snapToGrid w:val="0"/>
        </w:rPr>
      </w:pPr>
      <w:r w:rsidRPr="00E67E0D">
        <w:rPr>
          <w:noProof w:val="0"/>
          <w:snapToGrid w:val="0"/>
        </w:rPr>
        <w:t>}</w:t>
      </w:r>
    </w:p>
    <w:p w14:paraId="5C78C231" w14:textId="77777777" w:rsidR="006A1CE4" w:rsidRPr="00E67E0D" w:rsidRDefault="006A1CE4" w:rsidP="00E7499B">
      <w:pPr>
        <w:pStyle w:val="PL"/>
        <w:rPr>
          <w:noProof w:val="0"/>
          <w:snapToGrid w:val="0"/>
        </w:rPr>
      </w:pPr>
    </w:p>
    <w:p w14:paraId="1FBEB528" w14:textId="77777777" w:rsidR="006A1CE4" w:rsidRPr="00E67E0D" w:rsidRDefault="006A1CE4" w:rsidP="00E7499B">
      <w:pPr>
        <w:pStyle w:val="PL"/>
        <w:spacing w:line="0" w:lineRule="atLeast"/>
        <w:rPr>
          <w:noProof w:val="0"/>
          <w:snapToGrid w:val="0"/>
        </w:rPr>
      </w:pPr>
      <w:r w:rsidRPr="00E67E0D">
        <w:rPr>
          <w:noProof w:val="0"/>
          <w:snapToGrid w:val="0"/>
        </w:rPr>
        <w:t>QosFlowSetupResponseListSURes ::= SEQUENCE (SIZE(1..maxnoofQosFlows)) OF QosFlowSetupResponseItemSURes</w:t>
      </w:r>
    </w:p>
    <w:p w14:paraId="723893D3" w14:textId="77777777" w:rsidR="006A1CE4" w:rsidRPr="00E67E0D" w:rsidRDefault="006A1CE4" w:rsidP="00E7499B">
      <w:pPr>
        <w:pStyle w:val="PL"/>
        <w:spacing w:line="0" w:lineRule="atLeast"/>
        <w:rPr>
          <w:noProof w:val="0"/>
          <w:snapToGrid w:val="0"/>
        </w:rPr>
      </w:pPr>
    </w:p>
    <w:p w14:paraId="7F8BECC0" w14:textId="77777777" w:rsidR="006A1CE4" w:rsidRPr="00E67E0D" w:rsidRDefault="006A1CE4" w:rsidP="00E7499B">
      <w:pPr>
        <w:pStyle w:val="PL"/>
        <w:spacing w:line="0" w:lineRule="atLeast"/>
        <w:rPr>
          <w:noProof w:val="0"/>
          <w:snapToGrid w:val="0"/>
        </w:rPr>
      </w:pPr>
      <w:r w:rsidRPr="00E67E0D">
        <w:rPr>
          <w:noProof w:val="0"/>
          <w:snapToGrid w:val="0"/>
        </w:rPr>
        <w:t>QosFlowSetupResponseItemSURes ::= SEQUENCE {</w:t>
      </w:r>
    </w:p>
    <w:p w14:paraId="0ECD8DFB" w14:textId="77777777" w:rsidR="00AE297A" w:rsidRPr="00FF6A95" w:rsidRDefault="00AE297A" w:rsidP="00AE297A">
      <w:pPr>
        <w:pStyle w:val="PL"/>
        <w:spacing w:line="0" w:lineRule="atLeast"/>
        <w:rPr>
          <w:del w:id="6867" w:author="Issam" w:date="2019-02-12T23:38:00Z"/>
          <w:noProof w:val="0"/>
          <w:snapToGrid w:val="0"/>
        </w:rPr>
      </w:pPr>
      <w:del w:id="6868" w:author="Issam" w:date="2019-02-12T23:38:00Z">
        <w:r w:rsidRPr="00FF6A95">
          <w:rPr>
            <w:noProof w:val="0"/>
            <w:snapToGrid w:val="0"/>
          </w:rPr>
          <w:tab/>
          <w:delText>qosFlowIndicator</w:delText>
        </w:r>
        <w:r w:rsidRPr="00FF6A95">
          <w:rPr>
            <w:noProof w:val="0"/>
            <w:snapToGrid w:val="0"/>
          </w:rPr>
          <w:tab/>
        </w:r>
        <w:r w:rsidRPr="00FF6A95">
          <w:rPr>
            <w:noProof w:val="0"/>
            <w:snapToGrid w:val="0"/>
          </w:rPr>
          <w:tab/>
          <w:delText>QosFlowIndicator,</w:delText>
        </w:r>
      </w:del>
    </w:p>
    <w:p w14:paraId="36067F8E" w14:textId="77777777" w:rsidR="006A1CE4" w:rsidRPr="00E67E0D" w:rsidRDefault="006A1CE4" w:rsidP="00E7499B">
      <w:pPr>
        <w:pStyle w:val="PL"/>
        <w:spacing w:line="0" w:lineRule="atLeast"/>
        <w:rPr>
          <w:ins w:id="6869" w:author="Issam" w:date="2019-02-12T23:38:00Z"/>
          <w:noProof w:val="0"/>
          <w:snapToGrid w:val="0"/>
        </w:rPr>
      </w:pPr>
      <w:ins w:id="6870" w:author="Issam" w:date="2019-02-12T23:38:00Z">
        <w:r w:rsidRPr="00E67E0D">
          <w:rPr>
            <w:noProof w:val="0"/>
            <w:snapToGrid w:val="0"/>
          </w:rPr>
          <w:tab/>
          <w:t>qosFlowIdentifier</w:t>
        </w:r>
        <w:r w:rsidRPr="00E67E0D">
          <w:rPr>
            <w:noProof w:val="0"/>
            <w:snapToGrid w:val="0"/>
          </w:rPr>
          <w:tab/>
        </w:r>
        <w:r w:rsidRPr="00E67E0D">
          <w:rPr>
            <w:noProof w:val="0"/>
            <w:snapToGrid w:val="0"/>
          </w:rPr>
          <w:tab/>
          <w:t>QosFlowIdentifier,</w:t>
        </w:r>
      </w:ins>
    </w:p>
    <w:p w14:paraId="32584387"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{QosFlowSetupResponseItemSURes-ExtIEs} } OPTIONAL,</w:t>
      </w:r>
    </w:p>
    <w:p w14:paraId="7F235CD1"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0AACC8C6" w14:textId="77777777" w:rsidR="006A1CE4" w:rsidRPr="00E67E0D" w:rsidRDefault="006A1CE4" w:rsidP="00E7499B">
      <w:pPr>
        <w:pStyle w:val="PL"/>
        <w:spacing w:line="0" w:lineRule="atLeast"/>
        <w:rPr>
          <w:noProof w:val="0"/>
          <w:snapToGrid w:val="0"/>
        </w:rPr>
      </w:pPr>
      <w:r w:rsidRPr="00E67E0D">
        <w:rPr>
          <w:noProof w:val="0"/>
          <w:snapToGrid w:val="0"/>
        </w:rPr>
        <w:t>}</w:t>
      </w:r>
    </w:p>
    <w:p w14:paraId="219EF75F" w14:textId="77777777" w:rsidR="006A1CE4" w:rsidRPr="00E67E0D" w:rsidRDefault="006A1CE4" w:rsidP="00E7499B">
      <w:pPr>
        <w:pStyle w:val="PL"/>
        <w:spacing w:line="0" w:lineRule="atLeast"/>
        <w:rPr>
          <w:noProof w:val="0"/>
          <w:snapToGrid w:val="0"/>
        </w:rPr>
      </w:pPr>
    </w:p>
    <w:p w14:paraId="6A84CE20" w14:textId="77777777" w:rsidR="006A1CE4" w:rsidRPr="00E67E0D" w:rsidRDefault="006A1CE4" w:rsidP="00E7499B">
      <w:pPr>
        <w:pStyle w:val="PL"/>
        <w:rPr>
          <w:noProof w:val="0"/>
          <w:snapToGrid w:val="0"/>
        </w:rPr>
      </w:pPr>
      <w:r w:rsidRPr="00E67E0D">
        <w:rPr>
          <w:noProof w:val="0"/>
          <w:snapToGrid w:val="0"/>
        </w:rPr>
        <w:t>QosFlowSetupResponseItemSURes-ExtIEs NGAP-PROTOCOL-EXTENSION ::= {</w:t>
      </w:r>
    </w:p>
    <w:p w14:paraId="03E4A0EF" w14:textId="77777777" w:rsidR="006A1CE4" w:rsidRPr="00E67E0D" w:rsidRDefault="006A1CE4" w:rsidP="00E7499B">
      <w:pPr>
        <w:pStyle w:val="PL"/>
        <w:rPr>
          <w:noProof w:val="0"/>
          <w:snapToGrid w:val="0"/>
        </w:rPr>
      </w:pPr>
      <w:r w:rsidRPr="00E67E0D">
        <w:rPr>
          <w:noProof w:val="0"/>
          <w:snapToGrid w:val="0"/>
        </w:rPr>
        <w:tab/>
        <w:t>...</w:t>
      </w:r>
    </w:p>
    <w:p w14:paraId="74FE953D" w14:textId="77777777" w:rsidR="006A1CE4" w:rsidRPr="00E67E0D" w:rsidRDefault="006A1CE4" w:rsidP="00E7499B">
      <w:pPr>
        <w:pStyle w:val="PL"/>
        <w:rPr>
          <w:noProof w:val="0"/>
          <w:snapToGrid w:val="0"/>
        </w:rPr>
      </w:pPr>
      <w:r w:rsidRPr="00E67E0D">
        <w:rPr>
          <w:noProof w:val="0"/>
          <w:snapToGrid w:val="0"/>
        </w:rPr>
        <w:t>}</w:t>
      </w:r>
    </w:p>
    <w:p w14:paraId="65B029A3" w14:textId="77777777" w:rsidR="006A1CE4" w:rsidRPr="00E67E0D" w:rsidRDefault="006A1CE4" w:rsidP="00E7499B">
      <w:pPr>
        <w:pStyle w:val="PL"/>
        <w:rPr>
          <w:noProof w:val="0"/>
          <w:snapToGrid w:val="0"/>
        </w:rPr>
      </w:pPr>
    </w:p>
    <w:p w14:paraId="323A4262" w14:textId="77777777" w:rsidR="006A1CE4" w:rsidRPr="00E67E0D" w:rsidRDefault="006A1CE4" w:rsidP="00E7499B">
      <w:pPr>
        <w:pStyle w:val="PL"/>
        <w:spacing w:line="0" w:lineRule="atLeast"/>
        <w:rPr>
          <w:noProof w:val="0"/>
          <w:snapToGrid w:val="0"/>
        </w:rPr>
      </w:pPr>
      <w:r w:rsidRPr="00E67E0D">
        <w:rPr>
          <w:noProof w:val="0"/>
          <w:snapToGrid w:val="0"/>
        </w:rPr>
        <w:t>QosFlowToBeForwardedList ::= SEQUENCE (SIZE(1..maxnoofQosFlows)) OF QosFlowToBeForwardedItem</w:t>
      </w:r>
    </w:p>
    <w:p w14:paraId="00118039" w14:textId="77777777" w:rsidR="006A1CE4" w:rsidRPr="00E67E0D" w:rsidRDefault="006A1CE4" w:rsidP="00E7499B">
      <w:pPr>
        <w:pStyle w:val="PL"/>
        <w:spacing w:line="0" w:lineRule="atLeast"/>
        <w:rPr>
          <w:noProof w:val="0"/>
          <w:snapToGrid w:val="0"/>
        </w:rPr>
      </w:pPr>
    </w:p>
    <w:p w14:paraId="3A70BD49" w14:textId="77777777" w:rsidR="006A1CE4" w:rsidRPr="00E67E0D" w:rsidRDefault="006A1CE4" w:rsidP="00E7499B">
      <w:pPr>
        <w:pStyle w:val="PL"/>
        <w:spacing w:line="0" w:lineRule="atLeast"/>
        <w:rPr>
          <w:noProof w:val="0"/>
          <w:snapToGrid w:val="0"/>
        </w:rPr>
      </w:pPr>
      <w:r w:rsidRPr="00E67E0D">
        <w:rPr>
          <w:noProof w:val="0"/>
          <w:snapToGrid w:val="0"/>
        </w:rPr>
        <w:t>QosFlowToBeForwardedItem ::= SEQUENCE {</w:t>
      </w:r>
    </w:p>
    <w:p w14:paraId="7ECC9A37" w14:textId="77777777" w:rsidR="00AE297A" w:rsidRPr="00FF6A95" w:rsidRDefault="00AE297A" w:rsidP="00AE297A">
      <w:pPr>
        <w:pStyle w:val="PL"/>
        <w:spacing w:line="0" w:lineRule="atLeast"/>
        <w:rPr>
          <w:del w:id="6871" w:author="Issam" w:date="2019-02-12T23:38:00Z"/>
          <w:noProof w:val="0"/>
          <w:snapToGrid w:val="0"/>
        </w:rPr>
      </w:pPr>
      <w:del w:id="6872" w:author="Issam" w:date="2019-02-12T23:38:00Z">
        <w:r w:rsidRPr="00FF6A95">
          <w:rPr>
            <w:noProof w:val="0"/>
            <w:snapToGrid w:val="0"/>
          </w:rPr>
          <w:tab/>
          <w:delText>qosFlowIndicator</w:delText>
        </w:r>
        <w:r w:rsidRPr="00FF6A95">
          <w:rPr>
            <w:noProof w:val="0"/>
            <w:snapToGrid w:val="0"/>
          </w:rPr>
          <w:tab/>
        </w:r>
        <w:r w:rsidRPr="00FF6A95">
          <w:rPr>
            <w:noProof w:val="0"/>
            <w:snapToGrid w:val="0"/>
          </w:rPr>
          <w:tab/>
          <w:delText>QosFlowIndicator,</w:delText>
        </w:r>
      </w:del>
    </w:p>
    <w:p w14:paraId="121A644D" w14:textId="77777777" w:rsidR="006A1CE4" w:rsidRPr="00E67E0D" w:rsidRDefault="006A1CE4" w:rsidP="00E7499B">
      <w:pPr>
        <w:pStyle w:val="PL"/>
        <w:spacing w:line="0" w:lineRule="atLeast"/>
        <w:rPr>
          <w:ins w:id="6873" w:author="Issam" w:date="2019-02-12T23:38:00Z"/>
          <w:noProof w:val="0"/>
          <w:snapToGrid w:val="0"/>
        </w:rPr>
      </w:pPr>
      <w:ins w:id="6874" w:author="Issam" w:date="2019-02-12T23:38:00Z">
        <w:r w:rsidRPr="00E67E0D">
          <w:rPr>
            <w:noProof w:val="0"/>
            <w:snapToGrid w:val="0"/>
          </w:rPr>
          <w:tab/>
          <w:t>qosFlowIdentifier</w:t>
        </w:r>
        <w:r w:rsidRPr="00E67E0D">
          <w:rPr>
            <w:noProof w:val="0"/>
            <w:snapToGrid w:val="0"/>
          </w:rPr>
          <w:tab/>
        </w:r>
        <w:r w:rsidRPr="00E67E0D">
          <w:rPr>
            <w:noProof w:val="0"/>
            <w:snapToGrid w:val="0"/>
          </w:rPr>
          <w:tab/>
          <w:t>QosFlowIdentifier,</w:t>
        </w:r>
      </w:ins>
    </w:p>
    <w:p w14:paraId="1986A9BA"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{QosFlowToBeForwardedItem-ExtIEs} }</w:t>
      </w:r>
      <w:r w:rsidRPr="00E67E0D">
        <w:rPr>
          <w:noProof w:val="0"/>
          <w:snapToGrid w:val="0"/>
        </w:rPr>
        <w:tab/>
        <w:t>OPTIONAL,</w:t>
      </w:r>
    </w:p>
    <w:p w14:paraId="5E2A108C"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0EC9ABBF" w14:textId="77777777" w:rsidR="006A1CE4" w:rsidRPr="00E67E0D" w:rsidRDefault="006A1CE4" w:rsidP="00E7499B">
      <w:pPr>
        <w:pStyle w:val="PL"/>
        <w:spacing w:line="0" w:lineRule="atLeast"/>
        <w:rPr>
          <w:noProof w:val="0"/>
          <w:snapToGrid w:val="0"/>
        </w:rPr>
      </w:pPr>
      <w:r w:rsidRPr="00E67E0D">
        <w:rPr>
          <w:noProof w:val="0"/>
          <w:snapToGrid w:val="0"/>
        </w:rPr>
        <w:t>}</w:t>
      </w:r>
    </w:p>
    <w:p w14:paraId="69CE6C8A" w14:textId="77777777" w:rsidR="006A1CE4" w:rsidRPr="00E67E0D" w:rsidRDefault="006A1CE4" w:rsidP="00E7499B">
      <w:pPr>
        <w:pStyle w:val="PL"/>
        <w:spacing w:line="0" w:lineRule="atLeast"/>
        <w:rPr>
          <w:noProof w:val="0"/>
          <w:snapToGrid w:val="0"/>
        </w:rPr>
      </w:pPr>
    </w:p>
    <w:p w14:paraId="2F26E624" w14:textId="77777777" w:rsidR="006A1CE4" w:rsidRPr="00E67E0D" w:rsidRDefault="006A1CE4" w:rsidP="00E7499B">
      <w:pPr>
        <w:pStyle w:val="PL"/>
        <w:rPr>
          <w:noProof w:val="0"/>
          <w:snapToGrid w:val="0"/>
        </w:rPr>
      </w:pPr>
      <w:r w:rsidRPr="00E67E0D">
        <w:rPr>
          <w:noProof w:val="0"/>
          <w:snapToGrid w:val="0"/>
        </w:rPr>
        <w:t>QosFlowToBeForwardedItem-ExtIEs NGAP-PROTOCOL-EXTENSION ::= {</w:t>
      </w:r>
    </w:p>
    <w:p w14:paraId="0257BE29" w14:textId="77777777" w:rsidR="006A1CE4" w:rsidRPr="00E67E0D" w:rsidRDefault="006A1CE4" w:rsidP="00E7499B">
      <w:pPr>
        <w:pStyle w:val="PL"/>
        <w:rPr>
          <w:noProof w:val="0"/>
          <w:snapToGrid w:val="0"/>
        </w:rPr>
      </w:pPr>
      <w:r w:rsidRPr="00E67E0D">
        <w:rPr>
          <w:noProof w:val="0"/>
          <w:snapToGrid w:val="0"/>
        </w:rPr>
        <w:tab/>
        <w:t>...</w:t>
      </w:r>
    </w:p>
    <w:p w14:paraId="7B26DE84" w14:textId="77777777" w:rsidR="006A1CE4" w:rsidRPr="00E67E0D" w:rsidRDefault="006A1CE4" w:rsidP="00E7499B">
      <w:pPr>
        <w:pStyle w:val="PL"/>
        <w:rPr>
          <w:noProof w:val="0"/>
          <w:snapToGrid w:val="0"/>
        </w:rPr>
      </w:pPr>
      <w:r w:rsidRPr="00E67E0D">
        <w:rPr>
          <w:noProof w:val="0"/>
          <w:snapToGrid w:val="0"/>
        </w:rPr>
        <w:t>}</w:t>
      </w:r>
    </w:p>
    <w:p w14:paraId="1D3373EE" w14:textId="77777777" w:rsidR="006A1CE4" w:rsidRPr="00E67E0D" w:rsidRDefault="006A1CE4" w:rsidP="00E7499B">
      <w:pPr>
        <w:pStyle w:val="PL"/>
        <w:outlineLvl w:val="3"/>
        <w:rPr>
          <w:noProof w:val="0"/>
          <w:snapToGrid w:val="0"/>
        </w:rPr>
      </w:pPr>
    </w:p>
    <w:p w14:paraId="59F33352" w14:textId="77777777" w:rsidR="006A1CE4" w:rsidRPr="00E67E0D" w:rsidRDefault="006A1CE4" w:rsidP="00E7499B">
      <w:pPr>
        <w:pStyle w:val="PL"/>
        <w:outlineLvl w:val="3"/>
        <w:rPr>
          <w:noProof w:val="0"/>
          <w:snapToGrid w:val="0"/>
        </w:rPr>
      </w:pPr>
      <w:r w:rsidRPr="00E67E0D">
        <w:rPr>
          <w:noProof w:val="0"/>
          <w:snapToGrid w:val="0"/>
        </w:rPr>
        <w:t>-- R</w:t>
      </w:r>
    </w:p>
    <w:p w14:paraId="6204C407" w14:textId="77777777" w:rsidR="006A1CE4" w:rsidRPr="00E67E0D" w:rsidRDefault="006A1CE4" w:rsidP="00E7499B">
      <w:pPr>
        <w:pStyle w:val="PL"/>
        <w:rPr>
          <w:noProof w:val="0"/>
          <w:snapToGrid w:val="0"/>
        </w:rPr>
      </w:pPr>
    </w:p>
    <w:p w14:paraId="6BE12851" w14:textId="77777777" w:rsidR="006A1CE4" w:rsidRPr="00E67E0D" w:rsidRDefault="006A1CE4" w:rsidP="00E7499B">
      <w:pPr>
        <w:pStyle w:val="PL"/>
        <w:rPr>
          <w:noProof w:val="0"/>
          <w:snapToGrid w:val="0"/>
        </w:rPr>
      </w:pPr>
      <w:r w:rsidRPr="00E67E0D">
        <w:rPr>
          <w:noProof w:val="0"/>
          <w:snapToGrid w:val="0"/>
        </w:rPr>
        <w:t>RANNodeName ::= PrintableString (SIZE(1..150, ...))</w:t>
      </w:r>
    </w:p>
    <w:p w14:paraId="37D49B38" w14:textId="77777777" w:rsidR="006A1CE4" w:rsidRPr="00E67E0D" w:rsidRDefault="006A1CE4" w:rsidP="00E7499B">
      <w:pPr>
        <w:pStyle w:val="PL"/>
        <w:rPr>
          <w:noProof w:val="0"/>
          <w:snapToGrid w:val="0"/>
        </w:rPr>
      </w:pPr>
    </w:p>
    <w:p w14:paraId="72538D7B" w14:textId="77777777" w:rsidR="006A1CE4" w:rsidRPr="00E67E0D" w:rsidRDefault="006A1CE4" w:rsidP="00E7499B">
      <w:pPr>
        <w:pStyle w:val="PL"/>
        <w:rPr>
          <w:noProof w:val="0"/>
          <w:snapToGrid w:val="0"/>
        </w:rPr>
      </w:pPr>
      <w:r w:rsidRPr="00E67E0D">
        <w:rPr>
          <w:noProof w:val="0"/>
          <w:snapToGrid w:val="0"/>
        </w:rPr>
        <w:t>RANPagingPriority ::= INTEGER (1..256)</w:t>
      </w:r>
    </w:p>
    <w:p w14:paraId="0A67953B" w14:textId="77777777" w:rsidR="006A1CE4" w:rsidRPr="00E67E0D" w:rsidRDefault="006A1CE4" w:rsidP="00E7499B">
      <w:pPr>
        <w:pStyle w:val="PL"/>
        <w:rPr>
          <w:noProof w:val="0"/>
          <w:snapToGrid w:val="0"/>
        </w:rPr>
      </w:pPr>
    </w:p>
    <w:p w14:paraId="42D4C17D" w14:textId="0A452D7D" w:rsidR="006A1CE4" w:rsidRPr="00E67E0D" w:rsidRDefault="006A1CE4" w:rsidP="00E7499B">
      <w:pPr>
        <w:pStyle w:val="PL"/>
        <w:rPr>
          <w:noProof w:val="0"/>
          <w:snapToGrid w:val="0"/>
        </w:rPr>
      </w:pPr>
      <w:r w:rsidRPr="00E67E0D">
        <w:rPr>
          <w:noProof w:val="0"/>
          <w:snapToGrid w:val="0"/>
        </w:rPr>
        <w:t xml:space="preserve">RANStatusTransfer-TransparentContainer ::= </w:t>
      </w:r>
      <w:del w:id="6875" w:author="Issam" w:date="2019-02-12T23:38:00Z">
        <w:r w:rsidR="00AE297A" w:rsidRPr="00FF6A95">
          <w:rPr>
            <w:noProof w:val="0"/>
            <w:snapToGrid w:val="0"/>
          </w:rPr>
          <w:delText>OCTET STRING</w:delText>
        </w:r>
        <w:r w:rsidR="00AE297A" w:rsidRPr="00FF6A95">
          <w:rPr>
            <w:noProof w:val="0"/>
            <w:snapToGrid w:val="0"/>
          </w:rPr>
          <w:tab/>
        </w:r>
        <w:r w:rsidR="00AE297A" w:rsidRPr="00FF6A95">
          <w:rPr>
            <w:noProof w:val="0"/>
            <w:snapToGrid w:val="0"/>
          </w:rPr>
          <w:tab/>
          <w:delText xml:space="preserve"> -- This IE may need to be refined</w:delText>
        </w:r>
      </w:del>
      <w:ins w:id="6876" w:author="Issam" w:date="2019-02-12T23:38:00Z">
        <w:r w:rsidRPr="00E67E0D">
          <w:rPr>
            <w:noProof w:val="0"/>
            <w:snapToGrid w:val="0"/>
          </w:rPr>
          <w:t>SEQUENCE {</w:t>
        </w:r>
      </w:ins>
    </w:p>
    <w:p w14:paraId="770FB611" w14:textId="77777777" w:rsidR="006A1CE4" w:rsidRPr="00E67E0D" w:rsidRDefault="006A1CE4" w:rsidP="00E7499B">
      <w:pPr>
        <w:pStyle w:val="PL"/>
        <w:rPr>
          <w:ins w:id="6877" w:author="Issam" w:date="2019-02-12T23:38:00Z"/>
          <w:noProof w:val="0"/>
          <w:snapToGrid w:val="0"/>
        </w:rPr>
      </w:pPr>
      <w:ins w:id="6878" w:author="Issam" w:date="2019-02-12T23:38:00Z">
        <w:r w:rsidRPr="00E67E0D">
          <w:rPr>
            <w:noProof w:val="0"/>
            <w:snapToGrid w:val="0"/>
          </w:rPr>
          <w:tab/>
        </w:r>
        <w:bookmarkStart w:id="6879" w:name="_Hlk513994477"/>
        <w:r w:rsidRPr="00E67E0D">
          <w:rPr>
            <w:snapToGrid w:val="0"/>
          </w:rPr>
          <w:t>dRBsSubjectToStatusTransferList</w:t>
        </w:r>
        <w:bookmarkEnd w:id="6879"/>
        <w:r w:rsidRPr="00E67E0D">
          <w:rPr>
            <w:noProof w:val="0"/>
            <w:snapToGrid w:val="0"/>
          </w:rPr>
          <w:tab/>
        </w:r>
        <w:r w:rsidRPr="00E67E0D">
          <w:rPr>
            <w:noProof w:val="0"/>
            <w:snapToGrid w:val="0"/>
          </w:rPr>
          <w:tab/>
        </w:r>
        <w:r w:rsidRPr="00E67E0D">
          <w:rPr>
            <w:snapToGrid w:val="0"/>
          </w:rPr>
          <w:t>DRBsSubjectToStatusTransferList</w:t>
        </w:r>
        <w:r w:rsidRPr="00E67E0D">
          <w:rPr>
            <w:noProof w:val="0"/>
            <w:snapToGrid w:val="0"/>
          </w:rPr>
          <w:t>,</w:t>
        </w:r>
      </w:ins>
    </w:p>
    <w:p w14:paraId="30C8AC54" w14:textId="77777777" w:rsidR="006A1CE4" w:rsidRPr="00E67E0D" w:rsidRDefault="006A1CE4" w:rsidP="00E7499B">
      <w:pPr>
        <w:pStyle w:val="PL"/>
        <w:rPr>
          <w:ins w:id="6880" w:author="Issam" w:date="2019-02-12T23:38:00Z"/>
          <w:noProof w:val="0"/>
          <w:snapToGrid w:val="0"/>
        </w:rPr>
      </w:pPr>
      <w:ins w:id="6881" w:author="Issam" w:date="2019-02-12T23:38:00Z">
        <w:r w:rsidRPr="00E67E0D">
          <w:rPr>
            <w:noProof w:val="0"/>
            <w:snapToGrid w:val="0"/>
          </w:rPr>
          <w:tab/>
          <w:t>iE-Extensions</w:t>
        </w:r>
        <w:r w:rsidRPr="00E67E0D">
          <w:rPr>
            <w:noProof w:val="0"/>
            <w:snapToGrid w:val="0"/>
          </w:rPr>
          <w:tab/>
        </w:r>
        <w:r w:rsidRPr="00E67E0D">
          <w:rPr>
            <w:noProof w:val="0"/>
            <w:snapToGrid w:val="0"/>
          </w:rPr>
          <w:tab/>
          <w:t>ProtocolExtensionContainer { {RANStatusTransfer-TransparentContainer-ExtIEs} }</w:t>
        </w:r>
        <w:r w:rsidRPr="00E67E0D">
          <w:rPr>
            <w:noProof w:val="0"/>
            <w:snapToGrid w:val="0"/>
          </w:rPr>
          <w:tab/>
          <w:t>OPTIONAL,</w:t>
        </w:r>
      </w:ins>
    </w:p>
    <w:p w14:paraId="1D87D9A0" w14:textId="77777777" w:rsidR="006A1CE4" w:rsidRPr="00E67E0D" w:rsidRDefault="006A1CE4" w:rsidP="00E7499B">
      <w:pPr>
        <w:pStyle w:val="PL"/>
        <w:rPr>
          <w:ins w:id="6882" w:author="Issam" w:date="2019-02-12T23:38:00Z"/>
          <w:noProof w:val="0"/>
          <w:snapToGrid w:val="0"/>
        </w:rPr>
      </w:pPr>
      <w:ins w:id="6883" w:author="Issam" w:date="2019-02-12T23:38:00Z">
        <w:r w:rsidRPr="00E67E0D">
          <w:rPr>
            <w:noProof w:val="0"/>
            <w:snapToGrid w:val="0"/>
          </w:rPr>
          <w:tab/>
          <w:t>...</w:t>
        </w:r>
      </w:ins>
    </w:p>
    <w:p w14:paraId="7FB4910F" w14:textId="77777777" w:rsidR="006A1CE4" w:rsidRPr="00E67E0D" w:rsidRDefault="006A1CE4" w:rsidP="00E7499B">
      <w:pPr>
        <w:pStyle w:val="PL"/>
        <w:rPr>
          <w:ins w:id="6884" w:author="Issam" w:date="2019-02-12T23:38:00Z"/>
          <w:noProof w:val="0"/>
          <w:snapToGrid w:val="0"/>
        </w:rPr>
      </w:pPr>
      <w:ins w:id="6885" w:author="Issam" w:date="2019-02-12T23:38:00Z">
        <w:r w:rsidRPr="00E67E0D">
          <w:rPr>
            <w:noProof w:val="0"/>
            <w:snapToGrid w:val="0"/>
          </w:rPr>
          <w:t>}</w:t>
        </w:r>
      </w:ins>
    </w:p>
    <w:p w14:paraId="4D2DE6A8" w14:textId="77777777" w:rsidR="006A1CE4" w:rsidRPr="00E67E0D" w:rsidRDefault="006A1CE4" w:rsidP="00E7499B">
      <w:pPr>
        <w:pStyle w:val="PL"/>
        <w:rPr>
          <w:ins w:id="6886" w:author="Issam" w:date="2019-02-12T23:38:00Z"/>
          <w:noProof w:val="0"/>
          <w:snapToGrid w:val="0"/>
        </w:rPr>
      </w:pPr>
    </w:p>
    <w:p w14:paraId="74F69EC2" w14:textId="77777777" w:rsidR="006A1CE4" w:rsidRPr="00E67E0D" w:rsidRDefault="006A1CE4" w:rsidP="00E7499B">
      <w:pPr>
        <w:pStyle w:val="PL"/>
        <w:rPr>
          <w:ins w:id="6887" w:author="Issam" w:date="2019-02-12T23:38:00Z"/>
          <w:noProof w:val="0"/>
          <w:snapToGrid w:val="0"/>
        </w:rPr>
      </w:pPr>
      <w:ins w:id="6888" w:author="Issam" w:date="2019-02-12T23:38:00Z">
        <w:r w:rsidRPr="00E67E0D">
          <w:rPr>
            <w:noProof w:val="0"/>
            <w:snapToGrid w:val="0"/>
          </w:rPr>
          <w:t>RANStatusTransfer-TransparentContainer-ExtIEs NGAP-PROTOCOL-EXTENSION ::= {</w:t>
        </w:r>
      </w:ins>
    </w:p>
    <w:p w14:paraId="34356F9D" w14:textId="77777777" w:rsidR="006A1CE4" w:rsidRPr="00E67E0D" w:rsidRDefault="006A1CE4" w:rsidP="00E7499B">
      <w:pPr>
        <w:pStyle w:val="PL"/>
        <w:rPr>
          <w:ins w:id="6889" w:author="Issam" w:date="2019-02-12T23:38:00Z"/>
          <w:noProof w:val="0"/>
          <w:snapToGrid w:val="0"/>
        </w:rPr>
      </w:pPr>
      <w:ins w:id="6890" w:author="Issam" w:date="2019-02-12T23:38:00Z">
        <w:r w:rsidRPr="00E67E0D">
          <w:rPr>
            <w:noProof w:val="0"/>
            <w:snapToGrid w:val="0"/>
          </w:rPr>
          <w:tab/>
          <w:t>...</w:t>
        </w:r>
      </w:ins>
    </w:p>
    <w:p w14:paraId="0107ACAF" w14:textId="77777777" w:rsidR="006A1CE4" w:rsidRPr="00E67E0D" w:rsidRDefault="006A1CE4" w:rsidP="00E7499B">
      <w:pPr>
        <w:pStyle w:val="PL"/>
        <w:rPr>
          <w:ins w:id="6891" w:author="Issam" w:date="2019-02-12T23:38:00Z"/>
          <w:noProof w:val="0"/>
          <w:snapToGrid w:val="0"/>
        </w:rPr>
      </w:pPr>
      <w:ins w:id="6892" w:author="Issam" w:date="2019-02-12T23:38:00Z">
        <w:r w:rsidRPr="00E67E0D">
          <w:rPr>
            <w:noProof w:val="0"/>
            <w:snapToGrid w:val="0"/>
          </w:rPr>
          <w:t>}</w:t>
        </w:r>
      </w:ins>
    </w:p>
    <w:p w14:paraId="1E787677" w14:textId="77777777" w:rsidR="006A1CE4" w:rsidRPr="00E67E0D" w:rsidRDefault="006A1CE4" w:rsidP="00E7499B">
      <w:pPr>
        <w:pStyle w:val="PL"/>
        <w:rPr>
          <w:noProof w:val="0"/>
          <w:snapToGrid w:val="0"/>
        </w:rPr>
      </w:pPr>
    </w:p>
    <w:p w14:paraId="0E657240" w14:textId="77777777" w:rsidR="006A1CE4" w:rsidRPr="00E67E0D" w:rsidRDefault="006A1CE4" w:rsidP="00E7499B">
      <w:pPr>
        <w:pStyle w:val="PL"/>
        <w:rPr>
          <w:noProof w:val="0"/>
          <w:snapToGrid w:val="0"/>
        </w:rPr>
      </w:pPr>
      <w:r w:rsidRPr="00E67E0D">
        <w:rPr>
          <w:noProof w:val="0"/>
          <w:snapToGrid w:val="0"/>
        </w:rPr>
        <w:t>RAN-UE-NGAP-ID ::= INTEGER (0..</w:t>
      </w:r>
      <w:r w:rsidRPr="00E67E0D">
        <w:rPr>
          <w:noProof w:val="0"/>
        </w:rPr>
        <w:t>4294967295</w:t>
      </w:r>
      <w:r w:rsidRPr="00E67E0D">
        <w:rPr>
          <w:noProof w:val="0"/>
          <w:snapToGrid w:val="0"/>
        </w:rPr>
        <w:t>)</w:t>
      </w:r>
    </w:p>
    <w:p w14:paraId="64DCB702" w14:textId="77777777" w:rsidR="006A1CE4" w:rsidRPr="00E67E0D" w:rsidRDefault="006A1CE4" w:rsidP="00E7499B">
      <w:pPr>
        <w:pStyle w:val="PL"/>
        <w:rPr>
          <w:noProof w:val="0"/>
          <w:snapToGrid w:val="0"/>
        </w:rPr>
      </w:pPr>
    </w:p>
    <w:p w14:paraId="0265C14D" w14:textId="77777777" w:rsidR="006A1CE4" w:rsidRPr="00E67E0D" w:rsidRDefault="006A1CE4" w:rsidP="00E7499B">
      <w:pPr>
        <w:pStyle w:val="PL"/>
        <w:spacing w:line="0" w:lineRule="atLeast"/>
        <w:rPr>
          <w:noProof w:val="0"/>
          <w:snapToGrid w:val="0"/>
        </w:rPr>
      </w:pPr>
      <w:r w:rsidRPr="00E67E0D">
        <w:rPr>
          <w:noProof w:val="0"/>
          <w:snapToGrid w:val="0"/>
        </w:rPr>
        <w:t>RATRestrictions ::= SEQUENCE (SIZE(0..</w:t>
      </w:r>
      <w:r w:rsidRPr="00E67E0D">
        <w:rPr>
          <w:noProof w:val="0"/>
        </w:rPr>
        <w:t>maxnoofEPLMNsPlusOne</w:t>
      </w:r>
      <w:r w:rsidRPr="00E67E0D">
        <w:rPr>
          <w:noProof w:val="0"/>
          <w:snapToGrid w:val="0"/>
        </w:rPr>
        <w:t>)) OF RATRestrictions-Item</w:t>
      </w:r>
    </w:p>
    <w:p w14:paraId="14B5629E" w14:textId="77777777" w:rsidR="006A1CE4" w:rsidRPr="00E67E0D" w:rsidRDefault="006A1CE4" w:rsidP="00E7499B">
      <w:pPr>
        <w:pStyle w:val="PL"/>
        <w:spacing w:line="0" w:lineRule="atLeast"/>
        <w:rPr>
          <w:noProof w:val="0"/>
          <w:snapToGrid w:val="0"/>
        </w:rPr>
      </w:pPr>
    </w:p>
    <w:p w14:paraId="0D95115C" w14:textId="77777777" w:rsidR="006A1CE4" w:rsidRPr="00E67E0D" w:rsidRDefault="006A1CE4" w:rsidP="00E7499B">
      <w:pPr>
        <w:pStyle w:val="PL"/>
        <w:spacing w:line="0" w:lineRule="atLeast"/>
        <w:rPr>
          <w:noProof w:val="0"/>
          <w:snapToGrid w:val="0"/>
        </w:rPr>
      </w:pPr>
      <w:r w:rsidRPr="00E67E0D">
        <w:rPr>
          <w:noProof w:val="0"/>
          <w:snapToGrid w:val="0"/>
        </w:rPr>
        <w:t>RATRestrictions-Item ::= SEQUENCE {</w:t>
      </w:r>
    </w:p>
    <w:p w14:paraId="2AC7A541" w14:textId="77777777" w:rsidR="006A1CE4" w:rsidRPr="00E67E0D" w:rsidRDefault="006A1CE4" w:rsidP="00E7499B">
      <w:pPr>
        <w:pStyle w:val="PL"/>
        <w:spacing w:line="0" w:lineRule="atLeast"/>
        <w:rPr>
          <w:noProof w:val="0"/>
          <w:snapToGrid w:val="0"/>
        </w:rPr>
      </w:pPr>
      <w:r w:rsidRPr="00E67E0D">
        <w:rPr>
          <w:noProof w:val="0"/>
          <w:snapToGrid w:val="0"/>
        </w:rPr>
        <w:tab/>
        <w:t>pLMNIdentity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PLMNIdentity,</w:t>
      </w:r>
    </w:p>
    <w:p w14:paraId="481B763F" w14:textId="77777777" w:rsidR="006A1CE4" w:rsidRPr="00E67E0D" w:rsidRDefault="006A1CE4" w:rsidP="00E7499B">
      <w:pPr>
        <w:pStyle w:val="PL"/>
        <w:spacing w:line="0" w:lineRule="atLeast"/>
        <w:rPr>
          <w:noProof w:val="0"/>
          <w:snapToGrid w:val="0"/>
        </w:rPr>
      </w:pPr>
      <w:r w:rsidRPr="00E67E0D">
        <w:rPr>
          <w:noProof w:val="0"/>
          <w:snapToGrid w:val="0"/>
        </w:rPr>
        <w:tab/>
        <w:t>rATRestrictionInformation</w:t>
      </w:r>
      <w:r w:rsidRPr="00E67E0D">
        <w:rPr>
          <w:noProof w:val="0"/>
          <w:snapToGrid w:val="0"/>
        </w:rPr>
        <w:tab/>
      </w:r>
      <w:r w:rsidRPr="00E67E0D">
        <w:rPr>
          <w:noProof w:val="0"/>
          <w:snapToGrid w:val="0"/>
        </w:rPr>
        <w:tab/>
        <w:t>RATRestrictionInformation,</w:t>
      </w:r>
    </w:p>
    <w:p w14:paraId="60941B3D"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{RATRestrictions-Item-ExtIEs} }</w:t>
      </w:r>
      <w:r w:rsidRPr="00E67E0D">
        <w:rPr>
          <w:noProof w:val="0"/>
          <w:snapToGrid w:val="0"/>
        </w:rPr>
        <w:tab/>
      </w:r>
      <w:r w:rsidRPr="00E67E0D">
        <w:rPr>
          <w:noProof w:val="0"/>
          <w:snapToGrid w:val="0"/>
        </w:rPr>
        <w:tab/>
        <w:t>OPTIONAL,</w:t>
      </w:r>
    </w:p>
    <w:p w14:paraId="2CE5D086" w14:textId="77777777" w:rsidR="006A1CE4" w:rsidRPr="00E67E0D" w:rsidRDefault="006A1CE4" w:rsidP="00E7499B">
      <w:pPr>
        <w:pStyle w:val="PL"/>
        <w:rPr>
          <w:noProof w:val="0"/>
          <w:snapToGrid w:val="0"/>
        </w:rPr>
      </w:pPr>
      <w:r w:rsidRPr="00E67E0D">
        <w:rPr>
          <w:noProof w:val="0"/>
          <w:snapToGrid w:val="0"/>
        </w:rPr>
        <w:tab/>
        <w:t>...</w:t>
      </w:r>
    </w:p>
    <w:p w14:paraId="077D6499" w14:textId="77777777" w:rsidR="006A1CE4" w:rsidRPr="00E67E0D" w:rsidRDefault="006A1CE4" w:rsidP="00E7499B">
      <w:pPr>
        <w:pStyle w:val="PL"/>
        <w:spacing w:line="0" w:lineRule="atLeast"/>
        <w:rPr>
          <w:noProof w:val="0"/>
          <w:snapToGrid w:val="0"/>
        </w:rPr>
      </w:pPr>
      <w:r w:rsidRPr="00E67E0D">
        <w:rPr>
          <w:noProof w:val="0"/>
          <w:snapToGrid w:val="0"/>
        </w:rPr>
        <w:t>}</w:t>
      </w:r>
    </w:p>
    <w:p w14:paraId="7088F2BB" w14:textId="77777777" w:rsidR="006A1CE4" w:rsidRPr="00E67E0D" w:rsidRDefault="006A1CE4" w:rsidP="00E7499B">
      <w:pPr>
        <w:pStyle w:val="PL"/>
        <w:spacing w:line="0" w:lineRule="atLeast"/>
        <w:rPr>
          <w:noProof w:val="0"/>
          <w:snapToGrid w:val="0"/>
        </w:rPr>
      </w:pPr>
    </w:p>
    <w:p w14:paraId="50D4F621" w14:textId="77777777" w:rsidR="006A1CE4" w:rsidRPr="00E67E0D" w:rsidRDefault="006A1CE4" w:rsidP="00E7499B">
      <w:pPr>
        <w:pStyle w:val="PL"/>
        <w:rPr>
          <w:noProof w:val="0"/>
          <w:snapToGrid w:val="0"/>
        </w:rPr>
      </w:pPr>
      <w:r w:rsidRPr="00E67E0D">
        <w:rPr>
          <w:noProof w:val="0"/>
          <w:snapToGrid w:val="0"/>
        </w:rPr>
        <w:t>RATRestrictions-Item-ExtIEs NGAP-PROTOCOL-EXTENSION ::= {</w:t>
      </w:r>
    </w:p>
    <w:p w14:paraId="14F3361E" w14:textId="77777777" w:rsidR="006A1CE4" w:rsidRPr="00E67E0D" w:rsidRDefault="006A1CE4" w:rsidP="00E7499B">
      <w:pPr>
        <w:pStyle w:val="PL"/>
        <w:rPr>
          <w:noProof w:val="0"/>
          <w:snapToGrid w:val="0"/>
        </w:rPr>
      </w:pPr>
      <w:r w:rsidRPr="00E67E0D">
        <w:rPr>
          <w:noProof w:val="0"/>
          <w:snapToGrid w:val="0"/>
        </w:rPr>
        <w:tab/>
        <w:t>...</w:t>
      </w:r>
    </w:p>
    <w:p w14:paraId="516FE67A" w14:textId="77777777" w:rsidR="006A1CE4" w:rsidRPr="00E67E0D" w:rsidRDefault="006A1CE4" w:rsidP="00E7499B">
      <w:pPr>
        <w:pStyle w:val="PL"/>
        <w:rPr>
          <w:noProof w:val="0"/>
          <w:snapToGrid w:val="0"/>
        </w:rPr>
      </w:pPr>
      <w:r w:rsidRPr="00E67E0D">
        <w:rPr>
          <w:noProof w:val="0"/>
          <w:snapToGrid w:val="0"/>
        </w:rPr>
        <w:t>}</w:t>
      </w:r>
    </w:p>
    <w:p w14:paraId="4CE9BE65" w14:textId="77777777" w:rsidR="006A1CE4" w:rsidRPr="00E67E0D" w:rsidRDefault="006A1CE4" w:rsidP="00E7499B">
      <w:pPr>
        <w:pStyle w:val="PL"/>
        <w:spacing w:line="0" w:lineRule="atLeast"/>
        <w:rPr>
          <w:noProof w:val="0"/>
          <w:snapToGrid w:val="0"/>
        </w:rPr>
      </w:pPr>
    </w:p>
    <w:p w14:paraId="3E3A0DFF" w14:textId="77777777" w:rsidR="006A1CE4" w:rsidRPr="00E67E0D" w:rsidRDefault="006A1CE4" w:rsidP="00E7499B">
      <w:pPr>
        <w:pStyle w:val="PL"/>
        <w:rPr>
          <w:noProof w:val="0"/>
          <w:snapToGrid w:val="0"/>
        </w:rPr>
      </w:pPr>
      <w:r w:rsidRPr="00E67E0D">
        <w:rPr>
          <w:noProof w:val="0"/>
          <w:snapToGrid w:val="0"/>
        </w:rPr>
        <w:t>RATRestrictionInformation ::= BIT STRING (SIZE(8, ...))</w:t>
      </w:r>
    </w:p>
    <w:p w14:paraId="5437B94A" w14:textId="77777777" w:rsidR="006A1CE4" w:rsidRPr="00E67E0D" w:rsidRDefault="006A1CE4" w:rsidP="00E7499B">
      <w:pPr>
        <w:pStyle w:val="PL"/>
        <w:spacing w:line="0" w:lineRule="atLeast"/>
        <w:rPr>
          <w:noProof w:val="0"/>
          <w:snapToGrid w:val="0"/>
        </w:rPr>
      </w:pPr>
    </w:p>
    <w:p w14:paraId="78CC3AEC" w14:textId="77777777" w:rsidR="006A1CE4" w:rsidRPr="00E67E0D" w:rsidRDefault="006A1CE4" w:rsidP="00E7499B">
      <w:pPr>
        <w:pStyle w:val="PL"/>
        <w:rPr>
          <w:noProof w:val="0"/>
          <w:snapToGrid w:val="0"/>
        </w:rPr>
      </w:pPr>
      <w:r w:rsidRPr="00E67E0D">
        <w:rPr>
          <w:noProof w:val="0"/>
          <w:snapToGrid w:val="0"/>
        </w:rPr>
        <w:t>RecommendedCellsForPaging ::= SEQUENCE {</w:t>
      </w:r>
    </w:p>
    <w:p w14:paraId="4DFD7747" w14:textId="77777777" w:rsidR="006A1CE4" w:rsidRPr="00E67E0D" w:rsidRDefault="006A1CE4" w:rsidP="00E7499B">
      <w:pPr>
        <w:pStyle w:val="PL"/>
        <w:rPr>
          <w:noProof w:val="0"/>
          <w:snapToGrid w:val="0"/>
        </w:rPr>
      </w:pPr>
      <w:r w:rsidRPr="00E67E0D">
        <w:rPr>
          <w:noProof w:val="0"/>
          <w:snapToGrid w:val="0"/>
        </w:rPr>
        <w:tab/>
        <w:t>recommendedCellList</w:t>
      </w:r>
      <w:r w:rsidRPr="00E67E0D">
        <w:rPr>
          <w:noProof w:val="0"/>
          <w:snapToGrid w:val="0"/>
        </w:rPr>
        <w:tab/>
      </w:r>
      <w:r w:rsidRPr="00E67E0D">
        <w:rPr>
          <w:noProof w:val="0"/>
          <w:snapToGrid w:val="0"/>
        </w:rPr>
        <w:tab/>
      </w:r>
      <w:r w:rsidRPr="00E67E0D">
        <w:rPr>
          <w:noProof w:val="0"/>
          <w:snapToGrid w:val="0"/>
        </w:rPr>
        <w:tab/>
        <w:t>RecommendedCellList,</w:t>
      </w:r>
    </w:p>
    <w:p w14:paraId="0FD5CF43"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{RecommendedCellsForPaging-ExtIEs} }</w:t>
      </w:r>
      <w:r w:rsidRPr="00E67E0D">
        <w:rPr>
          <w:noProof w:val="0"/>
          <w:snapToGrid w:val="0"/>
        </w:rPr>
        <w:tab/>
        <w:t>OPTIONAL,</w:t>
      </w:r>
    </w:p>
    <w:p w14:paraId="187D0978" w14:textId="77777777" w:rsidR="006A1CE4" w:rsidRPr="00E67E0D" w:rsidRDefault="006A1CE4" w:rsidP="00E7499B">
      <w:pPr>
        <w:pStyle w:val="PL"/>
        <w:rPr>
          <w:noProof w:val="0"/>
          <w:snapToGrid w:val="0"/>
        </w:rPr>
      </w:pPr>
      <w:r w:rsidRPr="00E67E0D">
        <w:rPr>
          <w:noProof w:val="0"/>
          <w:snapToGrid w:val="0"/>
        </w:rPr>
        <w:tab/>
        <w:t>...</w:t>
      </w:r>
    </w:p>
    <w:p w14:paraId="0FE1090D" w14:textId="77777777" w:rsidR="006A1CE4" w:rsidRPr="00E67E0D" w:rsidRDefault="006A1CE4" w:rsidP="00E7499B">
      <w:pPr>
        <w:pStyle w:val="PL"/>
        <w:rPr>
          <w:noProof w:val="0"/>
          <w:snapToGrid w:val="0"/>
        </w:rPr>
      </w:pPr>
      <w:r w:rsidRPr="00E67E0D">
        <w:rPr>
          <w:noProof w:val="0"/>
          <w:snapToGrid w:val="0"/>
        </w:rPr>
        <w:t>}</w:t>
      </w:r>
    </w:p>
    <w:p w14:paraId="47250400" w14:textId="77777777" w:rsidR="006A1CE4" w:rsidRPr="00E67E0D" w:rsidRDefault="006A1CE4" w:rsidP="00E7499B">
      <w:pPr>
        <w:pStyle w:val="PL"/>
        <w:rPr>
          <w:noProof w:val="0"/>
          <w:snapToGrid w:val="0"/>
        </w:rPr>
      </w:pPr>
    </w:p>
    <w:p w14:paraId="72174A64" w14:textId="77777777" w:rsidR="006A1CE4" w:rsidRPr="00E67E0D" w:rsidRDefault="006A1CE4" w:rsidP="00E7499B">
      <w:pPr>
        <w:pStyle w:val="PL"/>
        <w:rPr>
          <w:noProof w:val="0"/>
          <w:snapToGrid w:val="0"/>
        </w:rPr>
      </w:pPr>
      <w:r w:rsidRPr="00E67E0D">
        <w:rPr>
          <w:noProof w:val="0"/>
          <w:snapToGrid w:val="0"/>
        </w:rPr>
        <w:t>RecommendedCellsForPaging-ExtIEs NGAP-PROTOCOL-EXTENSION ::= {</w:t>
      </w:r>
    </w:p>
    <w:p w14:paraId="028DC8BB" w14:textId="77777777" w:rsidR="006A1CE4" w:rsidRPr="00E67E0D" w:rsidRDefault="006A1CE4" w:rsidP="00E7499B">
      <w:pPr>
        <w:pStyle w:val="PL"/>
        <w:rPr>
          <w:noProof w:val="0"/>
          <w:snapToGrid w:val="0"/>
        </w:rPr>
      </w:pPr>
      <w:r w:rsidRPr="00E67E0D">
        <w:rPr>
          <w:noProof w:val="0"/>
          <w:snapToGrid w:val="0"/>
        </w:rPr>
        <w:tab/>
        <w:t>...</w:t>
      </w:r>
    </w:p>
    <w:p w14:paraId="145A5EB7" w14:textId="77777777" w:rsidR="006A1CE4" w:rsidRPr="00E67E0D" w:rsidRDefault="006A1CE4" w:rsidP="00E7499B">
      <w:pPr>
        <w:pStyle w:val="PL"/>
        <w:rPr>
          <w:noProof w:val="0"/>
          <w:snapToGrid w:val="0"/>
        </w:rPr>
      </w:pPr>
      <w:r w:rsidRPr="00E67E0D">
        <w:rPr>
          <w:noProof w:val="0"/>
          <w:snapToGrid w:val="0"/>
        </w:rPr>
        <w:t>}</w:t>
      </w:r>
    </w:p>
    <w:p w14:paraId="69F04F79" w14:textId="77777777" w:rsidR="006A1CE4" w:rsidRPr="00E67E0D" w:rsidRDefault="006A1CE4" w:rsidP="00E7499B">
      <w:pPr>
        <w:pStyle w:val="PL"/>
        <w:rPr>
          <w:noProof w:val="0"/>
          <w:snapToGrid w:val="0"/>
        </w:rPr>
      </w:pPr>
    </w:p>
    <w:p w14:paraId="4325C041" w14:textId="77777777" w:rsidR="006A1CE4" w:rsidRPr="00E67E0D" w:rsidRDefault="006A1CE4" w:rsidP="00E7499B">
      <w:pPr>
        <w:pStyle w:val="PL"/>
        <w:rPr>
          <w:noProof w:val="0"/>
          <w:snapToGrid w:val="0"/>
        </w:rPr>
      </w:pPr>
      <w:r w:rsidRPr="00E67E0D">
        <w:rPr>
          <w:noProof w:val="0"/>
          <w:snapToGrid w:val="0"/>
        </w:rPr>
        <w:t>RecommendedCellList ::= SEQUENCE (SIZE(1..maxnoofRecommendedCells)) OF RecommendedCellItem</w:t>
      </w:r>
    </w:p>
    <w:p w14:paraId="1A4D5BA7" w14:textId="77777777" w:rsidR="006A1CE4" w:rsidRPr="00E67E0D" w:rsidRDefault="006A1CE4" w:rsidP="00E7499B">
      <w:pPr>
        <w:pStyle w:val="PL"/>
        <w:rPr>
          <w:noProof w:val="0"/>
          <w:snapToGrid w:val="0"/>
        </w:rPr>
      </w:pPr>
    </w:p>
    <w:p w14:paraId="24C1C792" w14:textId="77777777" w:rsidR="006A1CE4" w:rsidRPr="00E67E0D" w:rsidRDefault="006A1CE4" w:rsidP="00E7499B">
      <w:pPr>
        <w:pStyle w:val="PL"/>
        <w:rPr>
          <w:noProof w:val="0"/>
          <w:snapToGrid w:val="0"/>
        </w:rPr>
      </w:pPr>
      <w:r w:rsidRPr="00E67E0D">
        <w:rPr>
          <w:noProof w:val="0"/>
          <w:snapToGrid w:val="0"/>
        </w:rPr>
        <w:t>RecommendedCellItem ::= SEQUENCE {</w:t>
      </w:r>
    </w:p>
    <w:p w14:paraId="391204D4" w14:textId="77777777" w:rsidR="006A1CE4" w:rsidRPr="00E67E0D" w:rsidRDefault="006A1CE4" w:rsidP="00E7499B">
      <w:pPr>
        <w:pStyle w:val="PL"/>
        <w:rPr>
          <w:noProof w:val="0"/>
          <w:snapToGrid w:val="0"/>
        </w:rPr>
      </w:pPr>
      <w:r w:rsidRPr="00E67E0D">
        <w:rPr>
          <w:noProof w:val="0"/>
          <w:snapToGrid w:val="0"/>
        </w:rPr>
        <w:tab/>
        <w:t>nGRAN-CGI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NGRAN-CGI,</w:t>
      </w:r>
    </w:p>
    <w:p w14:paraId="03501C3A" w14:textId="77777777" w:rsidR="006A1CE4" w:rsidRPr="00E67E0D" w:rsidRDefault="006A1CE4" w:rsidP="00E7499B">
      <w:pPr>
        <w:pStyle w:val="PL"/>
        <w:rPr>
          <w:noProof w:val="0"/>
          <w:snapToGrid w:val="0"/>
        </w:rPr>
      </w:pPr>
      <w:r w:rsidRPr="00E67E0D">
        <w:rPr>
          <w:noProof w:val="0"/>
          <w:snapToGrid w:val="0"/>
        </w:rPr>
        <w:tab/>
        <w:t>timeStayedInCell</w:t>
      </w:r>
      <w:r w:rsidRPr="00E67E0D">
        <w:rPr>
          <w:noProof w:val="0"/>
          <w:snapToGrid w:val="0"/>
        </w:rPr>
        <w:tab/>
      </w:r>
      <w:r w:rsidRPr="00E67E0D">
        <w:rPr>
          <w:noProof w:val="0"/>
          <w:snapToGrid w:val="0"/>
        </w:rPr>
        <w:tab/>
        <w:t>INTEGER (0..4095)</w:t>
      </w:r>
      <w:r w:rsidRPr="00E67E0D">
        <w:rPr>
          <w:noProof w:val="0"/>
          <w:snapToGrid w:val="0"/>
        </w:rPr>
        <w:tab/>
      </w:r>
      <w:r w:rsidRPr="00E67E0D">
        <w:rPr>
          <w:noProof w:val="0"/>
          <w:snapToGrid w:val="0"/>
        </w:rPr>
        <w:tab/>
        <w:t>OPTIONAL,</w:t>
      </w:r>
    </w:p>
    <w:p w14:paraId="33577D11"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{RecommendedCellItem-ExtIEs} }</w:t>
      </w:r>
      <w:r w:rsidRPr="00E67E0D">
        <w:rPr>
          <w:noProof w:val="0"/>
          <w:snapToGrid w:val="0"/>
        </w:rPr>
        <w:tab/>
        <w:t>OPTIONAL,</w:t>
      </w:r>
    </w:p>
    <w:p w14:paraId="3E65BE29" w14:textId="77777777" w:rsidR="006A1CE4" w:rsidRPr="00E67E0D" w:rsidRDefault="006A1CE4" w:rsidP="00E7499B">
      <w:pPr>
        <w:pStyle w:val="PL"/>
        <w:rPr>
          <w:noProof w:val="0"/>
          <w:snapToGrid w:val="0"/>
        </w:rPr>
      </w:pPr>
      <w:r w:rsidRPr="00E67E0D">
        <w:rPr>
          <w:noProof w:val="0"/>
          <w:snapToGrid w:val="0"/>
        </w:rPr>
        <w:tab/>
        <w:t>...</w:t>
      </w:r>
    </w:p>
    <w:p w14:paraId="603CF23A" w14:textId="77777777" w:rsidR="006A1CE4" w:rsidRPr="00E67E0D" w:rsidRDefault="006A1CE4" w:rsidP="00E7499B">
      <w:pPr>
        <w:pStyle w:val="PL"/>
        <w:rPr>
          <w:noProof w:val="0"/>
          <w:snapToGrid w:val="0"/>
        </w:rPr>
      </w:pPr>
      <w:r w:rsidRPr="00E67E0D">
        <w:rPr>
          <w:noProof w:val="0"/>
          <w:snapToGrid w:val="0"/>
        </w:rPr>
        <w:t>}</w:t>
      </w:r>
    </w:p>
    <w:p w14:paraId="1D2571EA" w14:textId="77777777" w:rsidR="006A1CE4" w:rsidRPr="00E67E0D" w:rsidRDefault="006A1CE4" w:rsidP="00E7499B">
      <w:pPr>
        <w:pStyle w:val="PL"/>
        <w:rPr>
          <w:noProof w:val="0"/>
          <w:snapToGrid w:val="0"/>
        </w:rPr>
      </w:pPr>
    </w:p>
    <w:p w14:paraId="408FE57D" w14:textId="77777777" w:rsidR="006A1CE4" w:rsidRPr="00E67E0D" w:rsidRDefault="006A1CE4" w:rsidP="00E7499B">
      <w:pPr>
        <w:pStyle w:val="PL"/>
        <w:rPr>
          <w:noProof w:val="0"/>
          <w:snapToGrid w:val="0"/>
        </w:rPr>
      </w:pPr>
      <w:r w:rsidRPr="00E67E0D">
        <w:rPr>
          <w:noProof w:val="0"/>
          <w:snapToGrid w:val="0"/>
        </w:rPr>
        <w:t>RecommendedCellItem-ExtIEs NGAP-PROTOCOL-EXTENSION ::= {</w:t>
      </w:r>
    </w:p>
    <w:p w14:paraId="6B63D130" w14:textId="77777777" w:rsidR="006A1CE4" w:rsidRPr="00E67E0D" w:rsidRDefault="006A1CE4" w:rsidP="00E7499B">
      <w:pPr>
        <w:pStyle w:val="PL"/>
        <w:rPr>
          <w:noProof w:val="0"/>
          <w:snapToGrid w:val="0"/>
        </w:rPr>
      </w:pPr>
      <w:r w:rsidRPr="00E67E0D">
        <w:rPr>
          <w:noProof w:val="0"/>
          <w:snapToGrid w:val="0"/>
        </w:rPr>
        <w:tab/>
        <w:t>...</w:t>
      </w:r>
    </w:p>
    <w:p w14:paraId="6F5D040A" w14:textId="77777777" w:rsidR="006A1CE4" w:rsidRPr="00E67E0D" w:rsidRDefault="006A1CE4" w:rsidP="00E7499B">
      <w:pPr>
        <w:pStyle w:val="PL"/>
        <w:rPr>
          <w:noProof w:val="0"/>
          <w:snapToGrid w:val="0"/>
        </w:rPr>
      </w:pPr>
      <w:r w:rsidRPr="00E67E0D">
        <w:rPr>
          <w:noProof w:val="0"/>
          <w:snapToGrid w:val="0"/>
        </w:rPr>
        <w:t>}</w:t>
      </w:r>
    </w:p>
    <w:p w14:paraId="5E70D929" w14:textId="77777777" w:rsidR="006A1CE4" w:rsidRPr="00E67E0D" w:rsidRDefault="006A1CE4" w:rsidP="00E7499B">
      <w:pPr>
        <w:pStyle w:val="PL"/>
        <w:rPr>
          <w:noProof w:val="0"/>
          <w:snapToGrid w:val="0"/>
        </w:rPr>
      </w:pPr>
    </w:p>
    <w:p w14:paraId="2A47D888" w14:textId="77777777" w:rsidR="006A1CE4" w:rsidRPr="00E67E0D" w:rsidRDefault="006A1CE4" w:rsidP="00E7499B">
      <w:pPr>
        <w:pStyle w:val="PL"/>
        <w:rPr>
          <w:noProof w:val="0"/>
          <w:snapToGrid w:val="0"/>
        </w:rPr>
      </w:pPr>
      <w:r w:rsidRPr="00E67E0D">
        <w:rPr>
          <w:noProof w:val="0"/>
          <w:snapToGrid w:val="0"/>
        </w:rPr>
        <w:t>RecommendedRANNodesForPaging ::= SEQUENCE {</w:t>
      </w:r>
    </w:p>
    <w:p w14:paraId="214A9CB2" w14:textId="77777777" w:rsidR="006A1CE4" w:rsidRPr="00E67E0D" w:rsidRDefault="006A1CE4" w:rsidP="00E7499B">
      <w:pPr>
        <w:pStyle w:val="PL"/>
        <w:rPr>
          <w:noProof w:val="0"/>
          <w:snapToGrid w:val="0"/>
        </w:rPr>
      </w:pPr>
      <w:r w:rsidRPr="00E67E0D">
        <w:rPr>
          <w:noProof w:val="0"/>
          <w:snapToGrid w:val="0"/>
        </w:rPr>
        <w:tab/>
        <w:t>recommendedRANNodeList</w:t>
      </w:r>
      <w:r w:rsidRPr="00E67E0D">
        <w:rPr>
          <w:noProof w:val="0"/>
          <w:snapToGrid w:val="0"/>
        </w:rPr>
        <w:tab/>
      </w:r>
      <w:r w:rsidRPr="00E67E0D">
        <w:rPr>
          <w:noProof w:val="0"/>
          <w:snapToGrid w:val="0"/>
        </w:rPr>
        <w:tab/>
        <w:t>RecommendedRANNodeList,</w:t>
      </w:r>
    </w:p>
    <w:p w14:paraId="466A107C"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{RecommendedRANNodesForPaging-ExtIEs} }</w:t>
      </w:r>
      <w:r w:rsidRPr="00E67E0D">
        <w:rPr>
          <w:noProof w:val="0"/>
          <w:snapToGrid w:val="0"/>
        </w:rPr>
        <w:tab/>
        <w:t>OPTIONAL,</w:t>
      </w:r>
    </w:p>
    <w:p w14:paraId="6E074B3F" w14:textId="77777777" w:rsidR="006A1CE4" w:rsidRPr="00E67E0D" w:rsidRDefault="006A1CE4" w:rsidP="00E7499B">
      <w:pPr>
        <w:pStyle w:val="PL"/>
        <w:rPr>
          <w:noProof w:val="0"/>
          <w:snapToGrid w:val="0"/>
        </w:rPr>
      </w:pPr>
      <w:r w:rsidRPr="00E67E0D">
        <w:rPr>
          <w:noProof w:val="0"/>
          <w:snapToGrid w:val="0"/>
        </w:rPr>
        <w:tab/>
        <w:t>...</w:t>
      </w:r>
    </w:p>
    <w:p w14:paraId="28DEA6CD" w14:textId="77777777" w:rsidR="006A1CE4" w:rsidRPr="00E67E0D" w:rsidRDefault="006A1CE4" w:rsidP="00E7499B">
      <w:pPr>
        <w:pStyle w:val="PL"/>
        <w:rPr>
          <w:noProof w:val="0"/>
          <w:snapToGrid w:val="0"/>
        </w:rPr>
      </w:pPr>
      <w:r w:rsidRPr="00E67E0D">
        <w:rPr>
          <w:noProof w:val="0"/>
          <w:snapToGrid w:val="0"/>
        </w:rPr>
        <w:t>}</w:t>
      </w:r>
    </w:p>
    <w:p w14:paraId="00B1C425" w14:textId="77777777" w:rsidR="006A1CE4" w:rsidRPr="00E67E0D" w:rsidRDefault="006A1CE4" w:rsidP="00E7499B">
      <w:pPr>
        <w:pStyle w:val="PL"/>
        <w:rPr>
          <w:noProof w:val="0"/>
          <w:snapToGrid w:val="0"/>
        </w:rPr>
      </w:pPr>
    </w:p>
    <w:p w14:paraId="3EBE5F5C" w14:textId="77777777" w:rsidR="006A1CE4" w:rsidRPr="00E67E0D" w:rsidRDefault="006A1CE4" w:rsidP="00E7499B">
      <w:pPr>
        <w:pStyle w:val="PL"/>
        <w:rPr>
          <w:noProof w:val="0"/>
          <w:snapToGrid w:val="0"/>
        </w:rPr>
      </w:pPr>
      <w:r w:rsidRPr="00E67E0D">
        <w:rPr>
          <w:noProof w:val="0"/>
          <w:snapToGrid w:val="0"/>
        </w:rPr>
        <w:t>RecommendedRANNodesForPaging-ExtIEs NGAP-PROTOCOL-EXTENSION ::= {</w:t>
      </w:r>
    </w:p>
    <w:p w14:paraId="285D34CD" w14:textId="77777777" w:rsidR="006A1CE4" w:rsidRPr="00E67E0D" w:rsidRDefault="006A1CE4" w:rsidP="00E7499B">
      <w:pPr>
        <w:pStyle w:val="PL"/>
        <w:rPr>
          <w:noProof w:val="0"/>
          <w:snapToGrid w:val="0"/>
        </w:rPr>
      </w:pPr>
      <w:r w:rsidRPr="00E67E0D">
        <w:rPr>
          <w:noProof w:val="0"/>
          <w:snapToGrid w:val="0"/>
        </w:rPr>
        <w:tab/>
        <w:t>...</w:t>
      </w:r>
    </w:p>
    <w:p w14:paraId="1ABF5C64" w14:textId="77777777" w:rsidR="006A1CE4" w:rsidRPr="00E67E0D" w:rsidRDefault="006A1CE4" w:rsidP="00E7499B">
      <w:pPr>
        <w:pStyle w:val="PL"/>
        <w:rPr>
          <w:noProof w:val="0"/>
          <w:snapToGrid w:val="0"/>
        </w:rPr>
      </w:pPr>
      <w:r w:rsidRPr="00E67E0D">
        <w:rPr>
          <w:noProof w:val="0"/>
          <w:snapToGrid w:val="0"/>
        </w:rPr>
        <w:t>}</w:t>
      </w:r>
    </w:p>
    <w:p w14:paraId="3A48197B" w14:textId="77777777" w:rsidR="006A1CE4" w:rsidRPr="00E67E0D" w:rsidRDefault="006A1CE4" w:rsidP="00E7499B">
      <w:pPr>
        <w:pStyle w:val="PL"/>
        <w:rPr>
          <w:noProof w:val="0"/>
          <w:snapToGrid w:val="0"/>
        </w:rPr>
      </w:pPr>
    </w:p>
    <w:p w14:paraId="7B066383" w14:textId="77777777" w:rsidR="006A1CE4" w:rsidRPr="00E67E0D" w:rsidRDefault="006A1CE4" w:rsidP="00E7499B">
      <w:pPr>
        <w:pStyle w:val="PL"/>
        <w:rPr>
          <w:noProof w:val="0"/>
          <w:snapToGrid w:val="0"/>
        </w:rPr>
      </w:pPr>
      <w:r w:rsidRPr="00E67E0D">
        <w:rPr>
          <w:noProof w:val="0"/>
          <w:snapToGrid w:val="0"/>
        </w:rPr>
        <w:t>RecommendedRANNodeList::= SEQUENCE (SIZE(1..maxnoofRecommendedRANNodes)) OF RecommendedRANNodeItem</w:t>
      </w:r>
    </w:p>
    <w:p w14:paraId="3F24A501" w14:textId="77777777" w:rsidR="006A1CE4" w:rsidRPr="00E67E0D" w:rsidRDefault="006A1CE4" w:rsidP="00E7499B">
      <w:pPr>
        <w:pStyle w:val="PL"/>
        <w:rPr>
          <w:noProof w:val="0"/>
          <w:snapToGrid w:val="0"/>
        </w:rPr>
      </w:pPr>
    </w:p>
    <w:p w14:paraId="7BDB007C" w14:textId="77777777" w:rsidR="006A1CE4" w:rsidRPr="00E67E0D" w:rsidRDefault="006A1CE4" w:rsidP="00E7499B">
      <w:pPr>
        <w:pStyle w:val="PL"/>
        <w:rPr>
          <w:noProof w:val="0"/>
          <w:snapToGrid w:val="0"/>
        </w:rPr>
      </w:pPr>
      <w:r w:rsidRPr="00E67E0D">
        <w:rPr>
          <w:noProof w:val="0"/>
          <w:snapToGrid w:val="0"/>
        </w:rPr>
        <w:t>RecommendedRANNodeItem ::= SEQUENCE {</w:t>
      </w:r>
    </w:p>
    <w:p w14:paraId="1BAE8F2F" w14:textId="77777777" w:rsidR="006A1CE4" w:rsidRPr="00E67E0D" w:rsidRDefault="006A1CE4" w:rsidP="00E7499B">
      <w:pPr>
        <w:pStyle w:val="PL"/>
        <w:rPr>
          <w:noProof w:val="0"/>
          <w:snapToGrid w:val="0"/>
        </w:rPr>
      </w:pPr>
      <w:r w:rsidRPr="00E67E0D">
        <w:rPr>
          <w:noProof w:val="0"/>
          <w:snapToGrid w:val="0"/>
        </w:rPr>
        <w:tab/>
        <w:t>aMFPagingTarget</w:t>
      </w:r>
      <w:r w:rsidRPr="00E67E0D">
        <w:rPr>
          <w:noProof w:val="0"/>
          <w:snapToGrid w:val="0"/>
        </w:rPr>
        <w:tab/>
      </w:r>
      <w:r w:rsidRPr="00E67E0D">
        <w:rPr>
          <w:noProof w:val="0"/>
          <w:snapToGrid w:val="0"/>
        </w:rPr>
        <w:tab/>
        <w:t>AMFPagingTarget,</w:t>
      </w:r>
    </w:p>
    <w:p w14:paraId="12B7B48D"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{RecommendedRANNodeItem-ExtIEs} }</w:t>
      </w:r>
      <w:r w:rsidRPr="00E67E0D">
        <w:rPr>
          <w:noProof w:val="0"/>
          <w:snapToGrid w:val="0"/>
        </w:rPr>
        <w:tab/>
        <w:t>OPTIONAL,</w:t>
      </w:r>
    </w:p>
    <w:p w14:paraId="2C963AB9" w14:textId="77777777" w:rsidR="006A1CE4" w:rsidRPr="00E67E0D" w:rsidRDefault="006A1CE4" w:rsidP="00E7499B">
      <w:pPr>
        <w:pStyle w:val="PL"/>
        <w:rPr>
          <w:noProof w:val="0"/>
          <w:snapToGrid w:val="0"/>
        </w:rPr>
      </w:pPr>
      <w:r w:rsidRPr="00E67E0D">
        <w:rPr>
          <w:noProof w:val="0"/>
          <w:snapToGrid w:val="0"/>
        </w:rPr>
        <w:tab/>
        <w:t>...</w:t>
      </w:r>
    </w:p>
    <w:p w14:paraId="1A579936" w14:textId="77777777" w:rsidR="006A1CE4" w:rsidRPr="00E67E0D" w:rsidRDefault="006A1CE4" w:rsidP="00E7499B">
      <w:pPr>
        <w:pStyle w:val="PL"/>
        <w:rPr>
          <w:noProof w:val="0"/>
          <w:snapToGrid w:val="0"/>
        </w:rPr>
      </w:pPr>
      <w:r w:rsidRPr="00E67E0D">
        <w:rPr>
          <w:noProof w:val="0"/>
          <w:snapToGrid w:val="0"/>
        </w:rPr>
        <w:t>}</w:t>
      </w:r>
    </w:p>
    <w:p w14:paraId="2D9D6377" w14:textId="77777777" w:rsidR="006A1CE4" w:rsidRPr="00E67E0D" w:rsidRDefault="006A1CE4" w:rsidP="00E7499B">
      <w:pPr>
        <w:pStyle w:val="PL"/>
        <w:rPr>
          <w:noProof w:val="0"/>
          <w:snapToGrid w:val="0"/>
        </w:rPr>
      </w:pPr>
    </w:p>
    <w:p w14:paraId="09FDA493" w14:textId="77777777" w:rsidR="006A1CE4" w:rsidRPr="00E67E0D" w:rsidRDefault="006A1CE4" w:rsidP="00E7499B">
      <w:pPr>
        <w:pStyle w:val="PL"/>
        <w:rPr>
          <w:noProof w:val="0"/>
          <w:snapToGrid w:val="0"/>
        </w:rPr>
      </w:pPr>
      <w:r w:rsidRPr="00E67E0D">
        <w:rPr>
          <w:noProof w:val="0"/>
          <w:snapToGrid w:val="0"/>
        </w:rPr>
        <w:t>RecommendedRANNodeItem-ExtIEs NGAP-PROTOCOL-EXTENSION ::= {</w:t>
      </w:r>
    </w:p>
    <w:p w14:paraId="629F54CC" w14:textId="77777777" w:rsidR="006A1CE4" w:rsidRPr="00E67E0D" w:rsidRDefault="006A1CE4" w:rsidP="00E7499B">
      <w:pPr>
        <w:pStyle w:val="PL"/>
        <w:rPr>
          <w:noProof w:val="0"/>
          <w:snapToGrid w:val="0"/>
        </w:rPr>
      </w:pPr>
      <w:r w:rsidRPr="00E67E0D">
        <w:rPr>
          <w:noProof w:val="0"/>
          <w:snapToGrid w:val="0"/>
        </w:rPr>
        <w:tab/>
        <w:t>...</w:t>
      </w:r>
    </w:p>
    <w:p w14:paraId="1584F532" w14:textId="77777777" w:rsidR="006A1CE4" w:rsidRPr="00E67E0D" w:rsidRDefault="006A1CE4" w:rsidP="00E7499B">
      <w:pPr>
        <w:pStyle w:val="PL"/>
        <w:rPr>
          <w:noProof w:val="0"/>
          <w:snapToGrid w:val="0"/>
        </w:rPr>
      </w:pPr>
      <w:r w:rsidRPr="00E67E0D">
        <w:rPr>
          <w:noProof w:val="0"/>
          <w:snapToGrid w:val="0"/>
        </w:rPr>
        <w:t>}</w:t>
      </w:r>
    </w:p>
    <w:p w14:paraId="28BF45E6" w14:textId="77777777" w:rsidR="006A1CE4" w:rsidRPr="00E67E0D" w:rsidRDefault="006A1CE4" w:rsidP="00E7499B">
      <w:pPr>
        <w:pStyle w:val="PL"/>
        <w:rPr>
          <w:noProof w:val="0"/>
          <w:snapToGrid w:val="0"/>
        </w:rPr>
      </w:pPr>
    </w:p>
    <w:p w14:paraId="4CE94E03" w14:textId="77777777" w:rsidR="006A1CE4" w:rsidRPr="00E67E0D" w:rsidRDefault="006A1CE4" w:rsidP="00E7499B">
      <w:pPr>
        <w:pStyle w:val="PL"/>
        <w:rPr>
          <w:noProof w:val="0"/>
          <w:snapToGrid w:val="0"/>
        </w:rPr>
      </w:pPr>
      <w:r w:rsidRPr="00E67E0D">
        <w:rPr>
          <w:noProof w:val="0"/>
          <w:snapToGrid w:val="0"/>
        </w:rPr>
        <w:t>ReflectiveQosAttribute ::= ENUMERATED {</w:t>
      </w:r>
    </w:p>
    <w:p w14:paraId="2D62B18B" w14:textId="77777777" w:rsidR="006A1CE4" w:rsidRPr="00E67E0D" w:rsidRDefault="006A1CE4" w:rsidP="00E7499B">
      <w:pPr>
        <w:pStyle w:val="PL"/>
        <w:rPr>
          <w:noProof w:val="0"/>
          <w:snapToGrid w:val="0"/>
        </w:rPr>
      </w:pPr>
      <w:r w:rsidRPr="00E67E0D">
        <w:rPr>
          <w:noProof w:val="0"/>
          <w:snapToGrid w:val="0"/>
        </w:rPr>
        <w:tab/>
        <w:t>subject-to,</w:t>
      </w:r>
    </w:p>
    <w:p w14:paraId="3E41DCEA" w14:textId="77777777" w:rsidR="006A1CE4" w:rsidRPr="00E67E0D" w:rsidRDefault="006A1CE4" w:rsidP="00E7499B">
      <w:pPr>
        <w:pStyle w:val="PL"/>
        <w:rPr>
          <w:noProof w:val="0"/>
          <w:snapToGrid w:val="0"/>
        </w:rPr>
      </w:pPr>
      <w:r w:rsidRPr="00E67E0D">
        <w:rPr>
          <w:noProof w:val="0"/>
          <w:snapToGrid w:val="0"/>
        </w:rPr>
        <w:tab/>
        <w:t>...</w:t>
      </w:r>
    </w:p>
    <w:p w14:paraId="7FC4D86B" w14:textId="77777777" w:rsidR="006A1CE4" w:rsidRPr="00E67E0D" w:rsidRDefault="006A1CE4" w:rsidP="00E7499B">
      <w:pPr>
        <w:pStyle w:val="PL"/>
        <w:rPr>
          <w:noProof w:val="0"/>
          <w:snapToGrid w:val="0"/>
        </w:rPr>
      </w:pPr>
      <w:r w:rsidRPr="00E67E0D">
        <w:rPr>
          <w:noProof w:val="0"/>
          <w:snapToGrid w:val="0"/>
        </w:rPr>
        <w:t>}</w:t>
      </w:r>
    </w:p>
    <w:p w14:paraId="3DAF71CA" w14:textId="77777777" w:rsidR="006A1CE4" w:rsidRPr="00E67E0D" w:rsidRDefault="006A1CE4" w:rsidP="00E7499B">
      <w:pPr>
        <w:pStyle w:val="PL"/>
        <w:rPr>
          <w:noProof w:val="0"/>
          <w:snapToGrid w:val="0"/>
        </w:rPr>
      </w:pPr>
    </w:p>
    <w:p w14:paraId="0EAD2209" w14:textId="77777777" w:rsidR="006A1CE4" w:rsidRPr="00E67E0D" w:rsidRDefault="006A1CE4" w:rsidP="00E7499B">
      <w:pPr>
        <w:pStyle w:val="PL"/>
        <w:rPr>
          <w:noProof w:val="0"/>
          <w:snapToGrid w:val="0"/>
        </w:rPr>
      </w:pPr>
      <w:r w:rsidRPr="00E67E0D">
        <w:rPr>
          <w:noProof w:val="0"/>
          <w:snapToGrid w:val="0"/>
        </w:rPr>
        <w:t>ReferenceID ::= INTEGER (1..64, ...)</w:t>
      </w:r>
    </w:p>
    <w:p w14:paraId="22FF69F8" w14:textId="77777777" w:rsidR="006A1CE4" w:rsidRPr="00E67E0D" w:rsidRDefault="006A1CE4" w:rsidP="00E7499B">
      <w:pPr>
        <w:pStyle w:val="PL"/>
        <w:rPr>
          <w:noProof w:val="0"/>
          <w:snapToGrid w:val="0"/>
        </w:rPr>
      </w:pPr>
    </w:p>
    <w:p w14:paraId="3B911980" w14:textId="77777777" w:rsidR="006A1CE4" w:rsidRPr="00E67E0D" w:rsidRDefault="006A1CE4" w:rsidP="00E7499B">
      <w:pPr>
        <w:pStyle w:val="PL"/>
        <w:rPr>
          <w:noProof w:val="0"/>
          <w:snapToGrid w:val="0"/>
        </w:rPr>
      </w:pPr>
      <w:r w:rsidRPr="00E67E0D">
        <w:rPr>
          <w:noProof w:val="0"/>
          <w:snapToGrid w:val="0"/>
        </w:rPr>
        <w:t>RelativeAMFCapacity ::= INTEGER (0..255)</w:t>
      </w:r>
    </w:p>
    <w:p w14:paraId="488C0523" w14:textId="77777777" w:rsidR="006A1CE4" w:rsidRPr="00E67E0D" w:rsidRDefault="006A1CE4" w:rsidP="00E7499B">
      <w:pPr>
        <w:pStyle w:val="PL"/>
        <w:rPr>
          <w:noProof w:val="0"/>
          <w:snapToGrid w:val="0"/>
        </w:rPr>
      </w:pPr>
    </w:p>
    <w:p w14:paraId="3EADEE0D" w14:textId="77777777" w:rsidR="006A1CE4" w:rsidRPr="00E67E0D" w:rsidRDefault="006A1CE4" w:rsidP="00E7499B">
      <w:pPr>
        <w:pStyle w:val="PL"/>
        <w:rPr>
          <w:noProof w:val="0"/>
          <w:snapToGrid w:val="0"/>
        </w:rPr>
      </w:pPr>
      <w:r w:rsidRPr="00E67E0D">
        <w:rPr>
          <w:noProof w:val="0"/>
          <w:lang w:eastAsia="zh-CN"/>
        </w:rPr>
        <w:t>ReportArea</w:t>
      </w:r>
      <w:r w:rsidRPr="00E67E0D">
        <w:rPr>
          <w:noProof w:val="0"/>
          <w:snapToGrid w:val="0"/>
        </w:rPr>
        <w:t xml:space="preserve"> ::= ENUMERATED {</w:t>
      </w:r>
    </w:p>
    <w:p w14:paraId="31923680" w14:textId="77777777" w:rsidR="006A1CE4" w:rsidRPr="00E67E0D" w:rsidRDefault="006A1CE4" w:rsidP="00E7499B">
      <w:pPr>
        <w:pStyle w:val="PL"/>
        <w:rPr>
          <w:noProof w:val="0"/>
          <w:snapToGrid w:val="0"/>
        </w:rPr>
      </w:pPr>
      <w:r w:rsidRPr="00E67E0D">
        <w:rPr>
          <w:noProof w:val="0"/>
          <w:snapToGrid w:val="0"/>
        </w:rPr>
        <w:tab/>
        <w:t>cell,</w:t>
      </w:r>
    </w:p>
    <w:p w14:paraId="514194CE" w14:textId="77777777" w:rsidR="006A1CE4" w:rsidRPr="00E67E0D" w:rsidRDefault="006A1CE4" w:rsidP="00E7499B">
      <w:pPr>
        <w:pStyle w:val="PL"/>
        <w:rPr>
          <w:noProof w:val="0"/>
          <w:snapToGrid w:val="0"/>
        </w:rPr>
      </w:pPr>
      <w:r w:rsidRPr="00E67E0D">
        <w:rPr>
          <w:noProof w:val="0"/>
          <w:snapToGrid w:val="0"/>
        </w:rPr>
        <w:tab/>
        <w:t>...</w:t>
      </w:r>
    </w:p>
    <w:p w14:paraId="5BF6878A" w14:textId="77777777" w:rsidR="006A1CE4" w:rsidRPr="00E67E0D" w:rsidRDefault="006A1CE4" w:rsidP="00E7499B">
      <w:pPr>
        <w:pStyle w:val="PL"/>
        <w:rPr>
          <w:noProof w:val="0"/>
          <w:snapToGrid w:val="0"/>
        </w:rPr>
      </w:pPr>
      <w:r w:rsidRPr="00E67E0D">
        <w:rPr>
          <w:noProof w:val="0"/>
          <w:snapToGrid w:val="0"/>
        </w:rPr>
        <w:t>}</w:t>
      </w:r>
    </w:p>
    <w:p w14:paraId="1BBA97C5" w14:textId="77777777" w:rsidR="006A1CE4" w:rsidRPr="00E67E0D" w:rsidRDefault="006A1CE4" w:rsidP="00E7499B">
      <w:pPr>
        <w:pStyle w:val="PL"/>
        <w:rPr>
          <w:noProof w:val="0"/>
          <w:snapToGrid w:val="0"/>
        </w:rPr>
      </w:pPr>
    </w:p>
    <w:p w14:paraId="605D23DA" w14:textId="77777777" w:rsidR="006A1CE4" w:rsidRPr="00E67E0D" w:rsidRDefault="006A1CE4" w:rsidP="00E7499B">
      <w:pPr>
        <w:pStyle w:val="PL"/>
        <w:rPr>
          <w:noProof w:val="0"/>
          <w:snapToGrid w:val="0"/>
        </w:rPr>
      </w:pPr>
      <w:r w:rsidRPr="00E67E0D">
        <w:rPr>
          <w:noProof w:val="0"/>
          <w:snapToGrid w:val="0"/>
        </w:rPr>
        <w:t>RepetitionPeriod ::= INTEGER (0..131071)</w:t>
      </w:r>
    </w:p>
    <w:p w14:paraId="70354061" w14:textId="77777777" w:rsidR="006A1CE4" w:rsidRPr="00E67E0D" w:rsidRDefault="006A1CE4" w:rsidP="00E7499B">
      <w:pPr>
        <w:pStyle w:val="PL"/>
        <w:rPr>
          <w:noProof w:val="0"/>
          <w:snapToGrid w:val="0"/>
        </w:rPr>
      </w:pPr>
    </w:p>
    <w:p w14:paraId="45F3AF71" w14:textId="77777777" w:rsidR="006A1CE4" w:rsidRPr="00E67E0D" w:rsidRDefault="006A1CE4" w:rsidP="00E7499B">
      <w:pPr>
        <w:pStyle w:val="PL"/>
        <w:rPr>
          <w:noProof w:val="0"/>
          <w:snapToGrid w:val="0"/>
        </w:rPr>
      </w:pPr>
      <w:r w:rsidRPr="00E67E0D">
        <w:rPr>
          <w:noProof w:val="0"/>
          <w:snapToGrid w:val="0"/>
        </w:rPr>
        <w:t>ResetAll ::= ENUMERATED {</w:t>
      </w:r>
    </w:p>
    <w:p w14:paraId="309E529A" w14:textId="77777777" w:rsidR="006A1CE4" w:rsidRPr="00E67E0D" w:rsidRDefault="006A1CE4" w:rsidP="00E7499B">
      <w:pPr>
        <w:pStyle w:val="PL"/>
        <w:rPr>
          <w:noProof w:val="0"/>
          <w:snapToGrid w:val="0"/>
        </w:rPr>
      </w:pPr>
      <w:r w:rsidRPr="00E67E0D">
        <w:rPr>
          <w:noProof w:val="0"/>
          <w:snapToGrid w:val="0"/>
        </w:rPr>
        <w:tab/>
        <w:t>reset-all,</w:t>
      </w:r>
    </w:p>
    <w:p w14:paraId="44D39B89"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0502BC73" w14:textId="77777777" w:rsidR="006A1CE4" w:rsidRPr="00E67E0D" w:rsidRDefault="006A1CE4" w:rsidP="00E7499B">
      <w:pPr>
        <w:pStyle w:val="PL"/>
        <w:spacing w:line="0" w:lineRule="atLeast"/>
        <w:rPr>
          <w:noProof w:val="0"/>
          <w:snapToGrid w:val="0"/>
        </w:rPr>
      </w:pPr>
      <w:r w:rsidRPr="00E67E0D">
        <w:rPr>
          <w:noProof w:val="0"/>
          <w:snapToGrid w:val="0"/>
        </w:rPr>
        <w:t>}</w:t>
      </w:r>
    </w:p>
    <w:p w14:paraId="55044DE9" w14:textId="77777777" w:rsidR="006A1CE4" w:rsidRPr="00E67E0D" w:rsidRDefault="006A1CE4" w:rsidP="00E7499B">
      <w:pPr>
        <w:pStyle w:val="PL"/>
        <w:rPr>
          <w:noProof w:val="0"/>
          <w:snapToGrid w:val="0"/>
        </w:rPr>
      </w:pPr>
    </w:p>
    <w:p w14:paraId="212DBE16" w14:textId="77777777" w:rsidR="006A1CE4" w:rsidRPr="00E67E0D" w:rsidRDefault="006A1CE4" w:rsidP="00E7499B">
      <w:pPr>
        <w:pStyle w:val="PL"/>
        <w:spacing w:line="0" w:lineRule="atLeast"/>
        <w:rPr>
          <w:noProof w:val="0"/>
        </w:rPr>
      </w:pPr>
      <w:r w:rsidRPr="00E67E0D">
        <w:rPr>
          <w:noProof w:val="0"/>
        </w:rPr>
        <w:t>ResetType ::= CHOICE {</w:t>
      </w:r>
    </w:p>
    <w:p w14:paraId="72E20EAE" w14:textId="77777777" w:rsidR="006A1CE4" w:rsidRPr="00E67E0D" w:rsidRDefault="006A1CE4" w:rsidP="00E7499B">
      <w:pPr>
        <w:pStyle w:val="PL"/>
        <w:spacing w:line="0" w:lineRule="atLeast"/>
        <w:rPr>
          <w:noProof w:val="0"/>
        </w:rPr>
      </w:pPr>
      <w:r w:rsidRPr="00E67E0D">
        <w:rPr>
          <w:noProof w:val="0"/>
        </w:rPr>
        <w:tab/>
        <w:t>nG-Interface</w:t>
      </w:r>
      <w:r w:rsidRPr="00E67E0D">
        <w:rPr>
          <w:noProof w:val="0"/>
        </w:rPr>
        <w:tab/>
      </w:r>
      <w:r w:rsidRPr="00E67E0D">
        <w:rPr>
          <w:noProof w:val="0"/>
        </w:rPr>
        <w:tab/>
      </w:r>
      <w:r w:rsidRPr="00E67E0D">
        <w:rPr>
          <w:noProof w:val="0"/>
        </w:rPr>
        <w:tab/>
        <w:t>ResetAll,</w:t>
      </w:r>
    </w:p>
    <w:p w14:paraId="655A2E5B" w14:textId="77777777" w:rsidR="006A1CE4" w:rsidRPr="00E67E0D" w:rsidRDefault="006A1CE4" w:rsidP="00E7499B">
      <w:pPr>
        <w:pStyle w:val="PL"/>
        <w:spacing w:line="0" w:lineRule="atLeast"/>
        <w:rPr>
          <w:noProof w:val="0"/>
        </w:rPr>
      </w:pPr>
      <w:r w:rsidRPr="00E67E0D">
        <w:rPr>
          <w:noProof w:val="0"/>
        </w:rPr>
        <w:tab/>
        <w:t>partOfNG-Interface</w:t>
      </w:r>
      <w:r w:rsidRPr="00E67E0D">
        <w:rPr>
          <w:noProof w:val="0"/>
        </w:rPr>
        <w:tab/>
      </w:r>
      <w:r w:rsidRPr="00E67E0D">
        <w:rPr>
          <w:noProof w:val="0"/>
        </w:rPr>
        <w:tab/>
      </w:r>
      <w:r w:rsidRPr="00E67E0D">
        <w:rPr>
          <w:iCs/>
          <w:noProof w:val="0"/>
        </w:rPr>
        <w:t>UE-associatedLogicalNG-connectionList</w:t>
      </w:r>
      <w:r w:rsidRPr="00E67E0D">
        <w:rPr>
          <w:noProof w:val="0"/>
        </w:rPr>
        <w:t>,</w:t>
      </w:r>
    </w:p>
    <w:p w14:paraId="4FB150B8" w14:textId="77777777" w:rsidR="006A1CE4" w:rsidRPr="00E67E0D" w:rsidRDefault="006A1CE4" w:rsidP="00E7499B">
      <w:pPr>
        <w:pStyle w:val="PL"/>
        <w:rPr>
          <w:noProof w:val="0"/>
        </w:rPr>
      </w:pPr>
      <w:r w:rsidRPr="00E67E0D">
        <w:rPr>
          <w:noProof w:val="0"/>
        </w:rPr>
        <w:tab/>
        <w:t>choice-Extensions</w:t>
      </w:r>
      <w:r w:rsidRPr="00E67E0D">
        <w:rPr>
          <w:noProof w:val="0"/>
        </w:rPr>
        <w:tab/>
      </w:r>
      <w:r w:rsidRPr="00E67E0D">
        <w:rPr>
          <w:noProof w:val="0"/>
        </w:rPr>
        <w:tab/>
        <w:t>ProtocolIE-SingleContainer { {ResetType-ExtIEs} }</w:t>
      </w:r>
    </w:p>
    <w:p w14:paraId="60727FC1" w14:textId="77777777" w:rsidR="006A1CE4" w:rsidRPr="00E67E0D" w:rsidRDefault="006A1CE4" w:rsidP="00E7499B">
      <w:pPr>
        <w:pStyle w:val="PL"/>
        <w:spacing w:line="0" w:lineRule="atLeast"/>
        <w:rPr>
          <w:noProof w:val="0"/>
        </w:rPr>
      </w:pPr>
      <w:r w:rsidRPr="00E67E0D">
        <w:rPr>
          <w:noProof w:val="0"/>
        </w:rPr>
        <w:t>}</w:t>
      </w:r>
    </w:p>
    <w:p w14:paraId="239BF1F2" w14:textId="77777777" w:rsidR="006A1CE4" w:rsidRPr="00E67E0D" w:rsidRDefault="006A1CE4" w:rsidP="00E7499B">
      <w:pPr>
        <w:pStyle w:val="PL"/>
        <w:rPr>
          <w:noProof w:val="0"/>
          <w:snapToGrid w:val="0"/>
        </w:rPr>
      </w:pPr>
    </w:p>
    <w:p w14:paraId="309D9ACB" w14:textId="77777777" w:rsidR="006A1CE4" w:rsidRPr="00E67E0D" w:rsidRDefault="006A1CE4" w:rsidP="00E7499B">
      <w:pPr>
        <w:pStyle w:val="PL"/>
        <w:rPr>
          <w:noProof w:val="0"/>
        </w:rPr>
      </w:pPr>
      <w:r w:rsidRPr="00E67E0D">
        <w:rPr>
          <w:noProof w:val="0"/>
        </w:rPr>
        <w:t xml:space="preserve">ResetType-ExtIEs </w:t>
      </w:r>
      <w:r w:rsidRPr="00E67E0D">
        <w:rPr>
          <w:noProof w:val="0"/>
          <w:snapToGrid w:val="0"/>
        </w:rPr>
        <w:t xml:space="preserve">NGAP-PROTOCOL-IES </w:t>
      </w:r>
      <w:r w:rsidRPr="00E67E0D">
        <w:rPr>
          <w:noProof w:val="0"/>
        </w:rPr>
        <w:t>::= {</w:t>
      </w:r>
    </w:p>
    <w:p w14:paraId="29483B55" w14:textId="77777777" w:rsidR="006A1CE4" w:rsidRPr="00E67E0D" w:rsidRDefault="006A1CE4" w:rsidP="00E7499B">
      <w:pPr>
        <w:pStyle w:val="PL"/>
        <w:rPr>
          <w:noProof w:val="0"/>
        </w:rPr>
      </w:pPr>
      <w:r w:rsidRPr="00E67E0D">
        <w:rPr>
          <w:noProof w:val="0"/>
        </w:rPr>
        <w:tab/>
        <w:t>...</w:t>
      </w:r>
    </w:p>
    <w:p w14:paraId="531900B2" w14:textId="77777777" w:rsidR="006A1CE4" w:rsidRPr="00E67E0D" w:rsidRDefault="006A1CE4" w:rsidP="00E7499B">
      <w:pPr>
        <w:pStyle w:val="PL"/>
        <w:rPr>
          <w:noProof w:val="0"/>
        </w:rPr>
      </w:pPr>
      <w:r w:rsidRPr="00E67E0D">
        <w:rPr>
          <w:noProof w:val="0"/>
        </w:rPr>
        <w:t>}</w:t>
      </w:r>
    </w:p>
    <w:p w14:paraId="013C9E2F" w14:textId="77777777" w:rsidR="006A1CE4" w:rsidRPr="00E67E0D" w:rsidRDefault="006A1CE4" w:rsidP="00E7499B">
      <w:pPr>
        <w:pStyle w:val="PL"/>
        <w:rPr>
          <w:noProof w:val="0"/>
          <w:snapToGrid w:val="0"/>
        </w:rPr>
      </w:pPr>
    </w:p>
    <w:p w14:paraId="0D8D2BAC" w14:textId="77777777" w:rsidR="006A1CE4" w:rsidRPr="00E67E0D" w:rsidRDefault="006A1CE4" w:rsidP="00E7499B">
      <w:pPr>
        <w:pStyle w:val="PL"/>
        <w:rPr>
          <w:noProof w:val="0"/>
          <w:snapToGrid w:val="0"/>
        </w:rPr>
      </w:pPr>
      <w:r w:rsidRPr="00E67E0D">
        <w:rPr>
          <w:noProof w:val="0"/>
          <w:snapToGrid w:val="0"/>
        </w:rPr>
        <w:t>RoutingID ::= OCTET STRING</w:t>
      </w:r>
    </w:p>
    <w:p w14:paraId="7BD11A9B" w14:textId="77777777" w:rsidR="006A1CE4" w:rsidRPr="00E67E0D" w:rsidRDefault="006A1CE4" w:rsidP="00E7499B">
      <w:pPr>
        <w:pStyle w:val="PL"/>
        <w:rPr>
          <w:noProof w:val="0"/>
          <w:snapToGrid w:val="0"/>
        </w:rPr>
      </w:pPr>
    </w:p>
    <w:p w14:paraId="1FF6AFB3" w14:textId="77777777" w:rsidR="006A1CE4" w:rsidRPr="00E67E0D" w:rsidRDefault="006A1CE4" w:rsidP="00E7499B">
      <w:pPr>
        <w:pStyle w:val="PL"/>
        <w:rPr>
          <w:noProof w:val="0"/>
          <w:snapToGrid w:val="0"/>
        </w:rPr>
      </w:pPr>
      <w:r w:rsidRPr="00E67E0D">
        <w:rPr>
          <w:noProof w:val="0"/>
          <w:snapToGrid w:val="0"/>
        </w:rPr>
        <w:t>RRCContainer ::= OCTET STRING</w:t>
      </w:r>
    </w:p>
    <w:p w14:paraId="55BF19CD" w14:textId="77777777" w:rsidR="006A1CE4" w:rsidRPr="00E67E0D" w:rsidRDefault="006A1CE4" w:rsidP="00E7499B">
      <w:pPr>
        <w:pStyle w:val="PL"/>
        <w:rPr>
          <w:noProof w:val="0"/>
          <w:snapToGrid w:val="0"/>
        </w:rPr>
      </w:pPr>
    </w:p>
    <w:p w14:paraId="1F4DBB05" w14:textId="1AEED17B" w:rsidR="006A1CE4" w:rsidRPr="00E67E0D" w:rsidRDefault="006A1CE4" w:rsidP="00E7499B">
      <w:pPr>
        <w:pStyle w:val="PL"/>
        <w:rPr>
          <w:noProof w:val="0"/>
          <w:snapToGrid w:val="0"/>
        </w:rPr>
      </w:pPr>
      <w:r w:rsidRPr="00E67E0D">
        <w:rPr>
          <w:noProof w:val="0"/>
          <w:snapToGrid w:val="0"/>
        </w:rPr>
        <w:t xml:space="preserve">RRCEstablishmentCause ::= </w:t>
      </w:r>
      <w:del w:id="6893" w:author="Issam" w:date="2019-02-12T23:38:00Z">
        <w:r w:rsidR="00AE297A" w:rsidRPr="00FF6A95">
          <w:rPr>
            <w:noProof w:val="0"/>
            <w:snapToGrid w:val="0"/>
          </w:rPr>
          <w:delText>OCTET STRING</w:delText>
        </w:r>
        <w:r w:rsidR="00AE297A" w:rsidRPr="00FF6A95">
          <w:rPr>
            <w:noProof w:val="0"/>
            <w:snapToGrid w:val="0"/>
          </w:rPr>
          <w:tab/>
        </w:r>
        <w:r w:rsidR="00AE297A" w:rsidRPr="00FF6A95">
          <w:rPr>
            <w:noProof w:val="0"/>
            <w:snapToGrid w:val="0"/>
          </w:rPr>
          <w:tab/>
          <w:delText>-- This IE may need to be refined</w:delText>
        </w:r>
      </w:del>
      <w:ins w:id="6894" w:author="Issam" w:date="2019-02-12T23:38:00Z">
        <w:r w:rsidRPr="00E67E0D">
          <w:rPr>
            <w:noProof w:val="0"/>
            <w:snapToGrid w:val="0"/>
          </w:rPr>
          <w:t>ENUMERATED {</w:t>
        </w:r>
      </w:ins>
    </w:p>
    <w:p w14:paraId="040C77BA" w14:textId="77777777" w:rsidR="006A1CE4" w:rsidRPr="00E67E0D" w:rsidRDefault="006A1CE4" w:rsidP="00E7499B">
      <w:pPr>
        <w:pStyle w:val="PL"/>
        <w:rPr>
          <w:ins w:id="6895" w:author="Issam" w:date="2019-02-12T23:38:00Z"/>
          <w:noProof w:val="0"/>
          <w:snapToGrid w:val="0"/>
        </w:rPr>
      </w:pPr>
      <w:ins w:id="6896" w:author="Issam" w:date="2019-02-12T23:38:00Z">
        <w:r w:rsidRPr="00E67E0D">
          <w:rPr>
            <w:noProof w:val="0"/>
            <w:snapToGrid w:val="0"/>
          </w:rPr>
          <w:tab/>
          <w:t>emergency,</w:t>
        </w:r>
      </w:ins>
    </w:p>
    <w:p w14:paraId="6D59C3EE" w14:textId="77777777" w:rsidR="006A1CE4" w:rsidRPr="00E67E0D" w:rsidRDefault="006A1CE4" w:rsidP="00E7499B">
      <w:pPr>
        <w:pStyle w:val="PL"/>
        <w:rPr>
          <w:ins w:id="6897" w:author="Issam" w:date="2019-02-12T23:38:00Z"/>
          <w:noProof w:val="0"/>
          <w:snapToGrid w:val="0"/>
        </w:rPr>
      </w:pPr>
      <w:ins w:id="6898" w:author="Issam" w:date="2019-02-12T23:38:00Z">
        <w:r w:rsidRPr="00E67E0D">
          <w:rPr>
            <w:noProof w:val="0"/>
            <w:snapToGrid w:val="0"/>
          </w:rPr>
          <w:tab/>
          <w:t>highPriorityAccess,</w:t>
        </w:r>
      </w:ins>
    </w:p>
    <w:p w14:paraId="27BE657E" w14:textId="77777777" w:rsidR="006A1CE4" w:rsidRPr="00E67E0D" w:rsidRDefault="006A1CE4" w:rsidP="00E7499B">
      <w:pPr>
        <w:pStyle w:val="PL"/>
        <w:rPr>
          <w:ins w:id="6899" w:author="Issam" w:date="2019-02-12T23:38:00Z"/>
          <w:noProof w:val="0"/>
          <w:snapToGrid w:val="0"/>
        </w:rPr>
      </w:pPr>
      <w:ins w:id="6900" w:author="Issam" w:date="2019-02-12T23:38:00Z">
        <w:r w:rsidRPr="00E67E0D">
          <w:rPr>
            <w:noProof w:val="0"/>
            <w:snapToGrid w:val="0"/>
          </w:rPr>
          <w:tab/>
          <w:t>mt-Access,</w:t>
        </w:r>
      </w:ins>
    </w:p>
    <w:p w14:paraId="4E485921" w14:textId="77777777" w:rsidR="006A1CE4" w:rsidRPr="00E67E0D" w:rsidRDefault="006A1CE4" w:rsidP="00E7499B">
      <w:pPr>
        <w:pStyle w:val="PL"/>
        <w:rPr>
          <w:ins w:id="6901" w:author="Issam" w:date="2019-02-12T23:38:00Z"/>
          <w:noProof w:val="0"/>
          <w:snapToGrid w:val="0"/>
        </w:rPr>
      </w:pPr>
      <w:ins w:id="6902" w:author="Issam" w:date="2019-02-12T23:38:00Z">
        <w:r w:rsidRPr="00E67E0D">
          <w:rPr>
            <w:noProof w:val="0"/>
            <w:snapToGrid w:val="0"/>
          </w:rPr>
          <w:tab/>
          <w:t>mo-Signalling,</w:t>
        </w:r>
      </w:ins>
    </w:p>
    <w:p w14:paraId="48903655" w14:textId="77777777" w:rsidR="006A1CE4" w:rsidRPr="00E67E0D" w:rsidRDefault="006A1CE4" w:rsidP="00E7499B">
      <w:pPr>
        <w:pStyle w:val="PL"/>
        <w:rPr>
          <w:ins w:id="6903" w:author="Issam" w:date="2019-02-12T23:38:00Z"/>
          <w:noProof w:val="0"/>
          <w:snapToGrid w:val="0"/>
        </w:rPr>
      </w:pPr>
      <w:ins w:id="6904" w:author="Issam" w:date="2019-02-12T23:38:00Z">
        <w:r w:rsidRPr="00E67E0D">
          <w:rPr>
            <w:noProof w:val="0"/>
            <w:snapToGrid w:val="0"/>
          </w:rPr>
          <w:tab/>
          <w:t>mo-Data,</w:t>
        </w:r>
      </w:ins>
    </w:p>
    <w:p w14:paraId="5F813192" w14:textId="77777777" w:rsidR="006A1CE4" w:rsidRPr="00E67E0D" w:rsidRDefault="006A1CE4" w:rsidP="00E7499B">
      <w:pPr>
        <w:pStyle w:val="PL"/>
        <w:rPr>
          <w:ins w:id="6905" w:author="Issam" w:date="2019-02-12T23:38:00Z"/>
          <w:noProof w:val="0"/>
          <w:snapToGrid w:val="0"/>
        </w:rPr>
      </w:pPr>
      <w:ins w:id="6906" w:author="Issam" w:date="2019-02-12T23:38:00Z">
        <w:r w:rsidRPr="00E67E0D">
          <w:rPr>
            <w:noProof w:val="0"/>
            <w:snapToGrid w:val="0"/>
          </w:rPr>
          <w:tab/>
          <w:t>mo-VoiceCall,</w:t>
        </w:r>
      </w:ins>
    </w:p>
    <w:p w14:paraId="7A578DF2" w14:textId="77777777" w:rsidR="006A1CE4" w:rsidRPr="00E67E0D" w:rsidRDefault="006A1CE4" w:rsidP="00E7499B">
      <w:pPr>
        <w:pStyle w:val="PL"/>
        <w:rPr>
          <w:ins w:id="6907" w:author="Issam" w:date="2019-02-12T23:38:00Z"/>
          <w:noProof w:val="0"/>
          <w:snapToGrid w:val="0"/>
        </w:rPr>
      </w:pPr>
      <w:ins w:id="6908" w:author="Issam" w:date="2019-02-12T23:38:00Z">
        <w:r w:rsidRPr="00E67E0D">
          <w:rPr>
            <w:noProof w:val="0"/>
            <w:snapToGrid w:val="0"/>
          </w:rPr>
          <w:tab/>
          <w:t>mo-VideoCall,</w:t>
        </w:r>
      </w:ins>
    </w:p>
    <w:p w14:paraId="0BED69F0" w14:textId="77777777" w:rsidR="006A1CE4" w:rsidRPr="00E67E0D" w:rsidRDefault="006A1CE4" w:rsidP="00E7499B">
      <w:pPr>
        <w:pStyle w:val="PL"/>
        <w:rPr>
          <w:ins w:id="6909" w:author="Issam" w:date="2019-02-12T23:38:00Z"/>
          <w:noProof w:val="0"/>
          <w:snapToGrid w:val="0"/>
        </w:rPr>
      </w:pPr>
      <w:ins w:id="6910" w:author="Issam" w:date="2019-02-12T23:38:00Z">
        <w:r w:rsidRPr="00E67E0D">
          <w:rPr>
            <w:noProof w:val="0"/>
            <w:snapToGrid w:val="0"/>
          </w:rPr>
          <w:tab/>
          <w:t>mo-SMS,</w:t>
        </w:r>
      </w:ins>
    </w:p>
    <w:p w14:paraId="2E05DAC1" w14:textId="77777777" w:rsidR="006A1CE4" w:rsidRPr="00E67E0D" w:rsidRDefault="006A1CE4" w:rsidP="00E7499B">
      <w:pPr>
        <w:pStyle w:val="PL"/>
        <w:rPr>
          <w:ins w:id="6911" w:author="Issam" w:date="2019-02-12T23:38:00Z"/>
          <w:noProof w:val="0"/>
          <w:snapToGrid w:val="0"/>
        </w:rPr>
      </w:pPr>
      <w:ins w:id="6912" w:author="Issam" w:date="2019-02-12T23:38:00Z">
        <w:r w:rsidRPr="00E67E0D">
          <w:rPr>
            <w:noProof w:val="0"/>
            <w:snapToGrid w:val="0"/>
          </w:rPr>
          <w:tab/>
          <w:t>mps-PriorityAccess,</w:t>
        </w:r>
      </w:ins>
    </w:p>
    <w:p w14:paraId="31A5EB4A" w14:textId="77777777" w:rsidR="006A1CE4" w:rsidRPr="00E67E0D" w:rsidRDefault="006A1CE4" w:rsidP="00E7499B">
      <w:pPr>
        <w:pStyle w:val="PL"/>
        <w:rPr>
          <w:ins w:id="6913" w:author="Issam" w:date="2019-02-12T23:38:00Z"/>
          <w:noProof w:val="0"/>
          <w:snapToGrid w:val="0"/>
        </w:rPr>
      </w:pPr>
      <w:ins w:id="6914" w:author="Issam" w:date="2019-02-12T23:38:00Z">
        <w:r w:rsidRPr="00E67E0D">
          <w:rPr>
            <w:noProof w:val="0"/>
            <w:snapToGrid w:val="0"/>
          </w:rPr>
          <w:tab/>
          <w:t>mcs-PriorityAccess,</w:t>
        </w:r>
      </w:ins>
    </w:p>
    <w:p w14:paraId="4540532B" w14:textId="77777777" w:rsidR="006A1CE4" w:rsidRPr="00E67E0D" w:rsidRDefault="006A1CE4" w:rsidP="00E7499B">
      <w:pPr>
        <w:pStyle w:val="PL"/>
        <w:rPr>
          <w:ins w:id="6915" w:author="Issam" w:date="2019-02-12T23:38:00Z"/>
          <w:noProof w:val="0"/>
          <w:snapToGrid w:val="0"/>
        </w:rPr>
      </w:pPr>
      <w:ins w:id="6916" w:author="Issam" w:date="2019-02-12T23:38:00Z">
        <w:r w:rsidRPr="00E67E0D">
          <w:rPr>
            <w:noProof w:val="0"/>
            <w:snapToGrid w:val="0"/>
          </w:rPr>
          <w:tab/>
          <w:t>...</w:t>
        </w:r>
      </w:ins>
    </w:p>
    <w:p w14:paraId="4FC377EE" w14:textId="77777777" w:rsidR="006A1CE4" w:rsidRPr="00E67E0D" w:rsidRDefault="006A1CE4" w:rsidP="00E7499B">
      <w:pPr>
        <w:pStyle w:val="PL"/>
        <w:rPr>
          <w:ins w:id="6917" w:author="Issam" w:date="2019-02-12T23:38:00Z"/>
          <w:noProof w:val="0"/>
          <w:snapToGrid w:val="0"/>
        </w:rPr>
      </w:pPr>
      <w:ins w:id="6918" w:author="Issam" w:date="2019-02-12T23:38:00Z">
        <w:r w:rsidRPr="00E67E0D">
          <w:rPr>
            <w:noProof w:val="0"/>
            <w:snapToGrid w:val="0"/>
          </w:rPr>
          <w:t>}</w:t>
        </w:r>
      </w:ins>
    </w:p>
    <w:p w14:paraId="18DCC11A" w14:textId="77777777" w:rsidR="006A1CE4" w:rsidRPr="00E67E0D" w:rsidRDefault="006A1CE4" w:rsidP="00E7499B">
      <w:pPr>
        <w:pStyle w:val="PL"/>
        <w:spacing w:line="0" w:lineRule="atLeast"/>
        <w:rPr>
          <w:noProof w:val="0"/>
          <w:snapToGrid w:val="0"/>
        </w:rPr>
      </w:pPr>
    </w:p>
    <w:p w14:paraId="67E8BB8A" w14:textId="77777777" w:rsidR="006A1CE4" w:rsidRPr="00E67E0D" w:rsidRDefault="006A1CE4" w:rsidP="00E7499B">
      <w:pPr>
        <w:pStyle w:val="PL"/>
        <w:rPr>
          <w:noProof w:val="0"/>
          <w:snapToGrid w:val="0"/>
        </w:rPr>
      </w:pPr>
      <w:r w:rsidRPr="00E67E0D">
        <w:rPr>
          <w:noProof w:val="0"/>
          <w:snapToGrid w:val="0"/>
        </w:rPr>
        <w:t>RRCInactiveTransitionReportRequest ::= ENUMERATED {</w:t>
      </w:r>
    </w:p>
    <w:p w14:paraId="666F86B4" w14:textId="77777777" w:rsidR="006A1CE4" w:rsidRPr="00E67E0D" w:rsidRDefault="006A1CE4" w:rsidP="00E7499B">
      <w:pPr>
        <w:pStyle w:val="PL"/>
        <w:rPr>
          <w:noProof w:val="0"/>
          <w:snapToGrid w:val="0"/>
        </w:rPr>
      </w:pPr>
      <w:r w:rsidRPr="00E67E0D">
        <w:rPr>
          <w:noProof w:val="0"/>
          <w:snapToGrid w:val="0"/>
        </w:rPr>
        <w:tab/>
      </w:r>
      <w:r w:rsidRPr="00E67E0D">
        <w:rPr>
          <w:rFonts w:eastAsia="MS Mincho"/>
          <w:noProof w:val="0"/>
          <w:snapToGrid w:val="0"/>
        </w:rPr>
        <w:t>subsequent-state-transition-report</w:t>
      </w:r>
      <w:r w:rsidRPr="00E67E0D">
        <w:rPr>
          <w:noProof w:val="0"/>
          <w:snapToGrid w:val="0"/>
        </w:rPr>
        <w:t>,</w:t>
      </w:r>
    </w:p>
    <w:p w14:paraId="5F8FA4F8" w14:textId="77777777" w:rsidR="006A1CE4" w:rsidRPr="00E67E0D" w:rsidRDefault="006A1CE4" w:rsidP="00E7499B">
      <w:pPr>
        <w:pStyle w:val="PL"/>
        <w:rPr>
          <w:noProof w:val="0"/>
          <w:snapToGrid w:val="0"/>
        </w:rPr>
      </w:pPr>
      <w:r w:rsidRPr="00E67E0D">
        <w:rPr>
          <w:noProof w:val="0"/>
          <w:snapToGrid w:val="0"/>
        </w:rPr>
        <w:tab/>
        <w:t>single-rrc-connected-state-report,</w:t>
      </w:r>
    </w:p>
    <w:p w14:paraId="24B8A86B" w14:textId="77777777" w:rsidR="006A1CE4" w:rsidRPr="00E67E0D" w:rsidRDefault="006A1CE4" w:rsidP="00E7499B">
      <w:pPr>
        <w:pStyle w:val="PL"/>
        <w:rPr>
          <w:rFonts w:eastAsia="MS Mincho"/>
          <w:noProof w:val="0"/>
          <w:snapToGrid w:val="0"/>
        </w:rPr>
      </w:pPr>
      <w:r w:rsidRPr="00E67E0D">
        <w:rPr>
          <w:noProof w:val="0"/>
          <w:snapToGrid w:val="0"/>
        </w:rPr>
        <w:tab/>
      </w:r>
      <w:r w:rsidRPr="00E67E0D">
        <w:rPr>
          <w:rFonts w:eastAsia="MS Mincho"/>
          <w:noProof w:val="0"/>
          <w:snapToGrid w:val="0"/>
        </w:rPr>
        <w:t>cancel-report,</w:t>
      </w:r>
    </w:p>
    <w:p w14:paraId="5B21E10B" w14:textId="77777777" w:rsidR="006A1CE4" w:rsidRPr="00E67E0D" w:rsidRDefault="006A1CE4" w:rsidP="00E7499B">
      <w:pPr>
        <w:pStyle w:val="PL"/>
        <w:rPr>
          <w:noProof w:val="0"/>
          <w:snapToGrid w:val="0"/>
        </w:rPr>
      </w:pPr>
      <w:r w:rsidRPr="00E67E0D">
        <w:rPr>
          <w:rFonts w:eastAsia="MS Mincho"/>
          <w:noProof w:val="0"/>
          <w:snapToGrid w:val="0"/>
        </w:rPr>
        <w:tab/>
        <w:t>...</w:t>
      </w:r>
    </w:p>
    <w:p w14:paraId="3DC34A79" w14:textId="77777777" w:rsidR="006A1CE4" w:rsidRPr="00E67E0D" w:rsidRDefault="006A1CE4" w:rsidP="00E7499B">
      <w:pPr>
        <w:pStyle w:val="PL"/>
        <w:rPr>
          <w:noProof w:val="0"/>
          <w:snapToGrid w:val="0"/>
        </w:rPr>
      </w:pPr>
      <w:r w:rsidRPr="00E67E0D">
        <w:rPr>
          <w:noProof w:val="0"/>
          <w:snapToGrid w:val="0"/>
        </w:rPr>
        <w:t>}</w:t>
      </w:r>
    </w:p>
    <w:p w14:paraId="080CD7E1" w14:textId="77777777" w:rsidR="006A1CE4" w:rsidRPr="00E67E0D" w:rsidRDefault="006A1CE4" w:rsidP="00E7499B">
      <w:pPr>
        <w:pStyle w:val="PL"/>
        <w:rPr>
          <w:noProof w:val="0"/>
          <w:snapToGrid w:val="0"/>
        </w:rPr>
      </w:pPr>
    </w:p>
    <w:p w14:paraId="6FC296FF" w14:textId="77777777" w:rsidR="006A1CE4" w:rsidRPr="00E67E0D" w:rsidRDefault="006A1CE4" w:rsidP="00E7499B">
      <w:pPr>
        <w:pStyle w:val="PL"/>
        <w:rPr>
          <w:noProof w:val="0"/>
          <w:snapToGrid w:val="0"/>
        </w:rPr>
      </w:pPr>
      <w:r w:rsidRPr="00E67E0D">
        <w:rPr>
          <w:noProof w:val="0"/>
          <w:snapToGrid w:val="0"/>
        </w:rPr>
        <w:t>RRCState ::= ENUMERATED {</w:t>
      </w:r>
    </w:p>
    <w:p w14:paraId="1727A0B0" w14:textId="77777777" w:rsidR="006A1CE4" w:rsidRPr="00E67E0D" w:rsidRDefault="006A1CE4" w:rsidP="00E7499B">
      <w:pPr>
        <w:pStyle w:val="PL"/>
        <w:rPr>
          <w:noProof w:val="0"/>
          <w:snapToGrid w:val="0"/>
        </w:rPr>
      </w:pPr>
      <w:r w:rsidRPr="00E67E0D">
        <w:rPr>
          <w:noProof w:val="0"/>
          <w:snapToGrid w:val="0"/>
        </w:rPr>
        <w:tab/>
      </w:r>
      <w:r w:rsidRPr="00E67E0D">
        <w:rPr>
          <w:rFonts w:eastAsia="MS Mincho"/>
          <w:noProof w:val="0"/>
          <w:snapToGrid w:val="0"/>
        </w:rPr>
        <w:t>inactive</w:t>
      </w:r>
      <w:r w:rsidRPr="00E67E0D">
        <w:rPr>
          <w:noProof w:val="0"/>
          <w:snapToGrid w:val="0"/>
        </w:rPr>
        <w:t>,</w:t>
      </w:r>
    </w:p>
    <w:p w14:paraId="664C30B7" w14:textId="77777777" w:rsidR="006A1CE4" w:rsidRPr="00E67E0D" w:rsidRDefault="006A1CE4" w:rsidP="00E7499B">
      <w:pPr>
        <w:pStyle w:val="PL"/>
        <w:rPr>
          <w:noProof w:val="0"/>
          <w:snapToGrid w:val="0"/>
        </w:rPr>
      </w:pPr>
      <w:r w:rsidRPr="00E67E0D">
        <w:rPr>
          <w:noProof w:val="0"/>
          <w:snapToGrid w:val="0"/>
        </w:rPr>
        <w:tab/>
        <w:t>connected,</w:t>
      </w:r>
    </w:p>
    <w:p w14:paraId="13F5BFD7" w14:textId="77777777" w:rsidR="006A1CE4" w:rsidRPr="00E67E0D" w:rsidRDefault="006A1CE4" w:rsidP="00E7499B">
      <w:pPr>
        <w:pStyle w:val="PL"/>
        <w:rPr>
          <w:noProof w:val="0"/>
          <w:snapToGrid w:val="0"/>
        </w:rPr>
      </w:pPr>
      <w:r w:rsidRPr="00E67E0D">
        <w:rPr>
          <w:rFonts w:eastAsia="MS Mincho"/>
          <w:noProof w:val="0"/>
          <w:snapToGrid w:val="0"/>
        </w:rPr>
        <w:tab/>
        <w:t>...</w:t>
      </w:r>
    </w:p>
    <w:p w14:paraId="55CD4909" w14:textId="77777777" w:rsidR="006A1CE4" w:rsidRPr="00E67E0D" w:rsidRDefault="006A1CE4" w:rsidP="00E7499B">
      <w:pPr>
        <w:pStyle w:val="PL"/>
        <w:rPr>
          <w:noProof w:val="0"/>
          <w:snapToGrid w:val="0"/>
        </w:rPr>
      </w:pPr>
      <w:r w:rsidRPr="00E67E0D">
        <w:rPr>
          <w:noProof w:val="0"/>
          <w:snapToGrid w:val="0"/>
        </w:rPr>
        <w:t>}</w:t>
      </w:r>
    </w:p>
    <w:p w14:paraId="3F77C55F" w14:textId="77777777" w:rsidR="006A1CE4" w:rsidRPr="00E67E0D" w:rsidRDefault="006A1CE4" w:rsidP="00E7499B">
      <w:pPr>
        <w:pStyle w:val="PL"/>
        <w:rPr>
          <w:noProof w:val="0"/>
          <w:snapToGrid w:val="0"/>
        </w:rPr>
      </w:pPr>
    </w:p>
    <w:p w14:paraId="70DBA4F3" w14:textId="77777777" w:rsidR="006A1CE4" w:rsidRPr="00E67E0D" w:rsidRDefault="006A1CE4" w:rsidP="00E7499B">
      <w:pPr>
        <w:pStyle w:val="PL"/>
        <w:outlineLvl w:val="3"/>
        <w:rPr>
          <w:noProof w:val="0"/>
          <w:snapToGrid w:val="0"/>
        </w:rPr>
      </w:pPr>
      <w:r w:rsidRPr="00E67E0D">
        <w:rPr>
          <w:noProof w:val="0"/>
          <w:snapToGrid w:val="0"/>
        </w:rPr>
        <w:t>-- S</w:t>
      </w:r>
    </w:p>
    <w:p w14:paraId="3553FD82" w14:textId="77777777" w:rsidR="006A1CE4" w:rsidRPr="00E67E0D" w:rsidRDefault="006A1CE4" w:rsidP="00E7499B">
      <w:pPr>
        <w:pStyle w:val="PL"/>
        <w:rPr>
          <w:noProof w:val="0"/>
          <w:snapToGrid w:val="0"/>
        </w:rPr>
      </w:pPr>
    </w:p>
    <w:p w14:paraId="7231282F" w14:textId="77777777" w:rsidR="006A1CE4" w:rsidRPr="00E67E0D" w:rsidRDefault="006A1CE4" w:rsidP="00E7499B">
      <w:pPr>
        <w:pStyle w:val="PL"/>
        <w:rPr>
          <w:noProof w:val="0"/>
          <w:snapToGrid w:val="0"/>
        </w:rPr>
      </w:pPr>
      <w:r w:rsidRPr="00E67E0D">
        <w:rPr>
          <w:noProof w:val="0"/>
          <w:snapToGrid w:val="0"/>
        </w:rPr>
        <w:t>SD ::= OCTET STRING (SIZE(3))</w:t>
      </w:r>
    </w:p>
    <w:p w14:paraId="62DF899C" w14:textId="77777777" w:rsidR="006A1CE4" w:rsidRPr="00E67E0D" w:rsidRDefault="006A1CE4" w:rsidP="00E7499B">
      <w:pPr>
        <w:pStyle w:val="PL"/>
        <w:rPr>
          <w:noProof w:val="0"/>
          <w:snapToGrid w:val="0"/>
        </w:rPr>
      </w:pPr>
    </w:p>
    <w:p w14:paraId="34AF0D4C" w14:textId="77777777" w:rsidR="006A1CE4" w:rsidRPr="00E67E0D" w:rsidRDefault="006A1CE4" w:rsidP="00E7499B">
      <w:pPr>
        <w:pStyle w:val="PL"/>
        <w:rPr>
          <w:noProof w:val="0"/>
          <w:snapToGrid w:val="0"/>
        </w:rPr>
      </w:pPr>
      <w:r w:rsidRPr="00E67E0D">
        <w:rPr>
          <w:noProof w:val="0"/>
          <w:snapToGrid w:val="0"/>
        </w:rPr>
        <w:t>SecurityContext ::= SEQUENCE {</w:t>
      </w:r>
    </w:p>
    <w:p w14:paraId="3A9DFE77" w14:textId="77777777" w:rsidR="006A1CE4" w:rsidRPr="00E67E0D" w:rsidRDefault="006A1CE4" w:rsidP="00E7499B">
      <w:pPr>
        <w:pStyle w:val="PL"/>
        <w:rPr>
          <w:noProof w:val="0"/>
          <w:snapToGrid w:val="0"/>
        </w:rPr>
      </w:pPr>
      <w:r w:rsidRPr="00E67E0D">
        <w:rPr>
          <w:noProof w:val="0"/>
          <w:snapToGrid w:val="0"/>
        </w:rPr>
        <w:tab/>
        <w:t>nextHopChainingCount</w:t>
      </w:r>
      <w:r w:rsidRPr="00E67E0D">
        <w:rPr>
          <w:noProof w:val="0"/>
          <w:snapToGrid w:val="0"/>
        </w:rPr>
        <w:tab/>
      </w:r>
      <w:r w:rsidRPr="00E67E0D">
        <w:rPr>
          <w:noProof w:val="0"/>
          <w:snapToGrid w:val="0"/>
        </w:rPr>
        <w:tab/>
        <w:t>NextHopChainingCount,</w:t>
      </w:r>
    </w:p>
    <w:p w14:paraId="5A37FD9C" w14:textId="77777777" w:rsidR="006A1CE4" w:rsidRPr="00E67E0D" w:rsidRDefault="006A1CE4" w:rsidP="00E7499B">
      <w:pPr>
        <w:pStyle w:val="PL"/>
        <w:rPr>
          <w:noProof w:val="0"/>
          <w:snapToGrid w:val="0"/>
        </w:rPr>
      </w:pPr>
      <w:r w:rsidRPr="00E67E0D">
        <w:rPr>
          <w:noProof w:val="0"/>
          <w:snapToGrid w:val="0"/>
        </w:rPr>
        <w:tab/>
        <w:t>nextHopNH</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SecurityKey,</w:t>
      </w:r>
    </w:p>
    <w:p w14:paraId="31093678"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{SecurityContext-ExtIEs} }</w:t>
      </w:r>
      <w:r w:rsidRPr="00E67E0D">
        <w:rPr>
          <w:noProof w:val="0"/>
          <w:snapToGrid w:val="0"/>
        </w:rPr>
        <w:tab/>
        <w:t>OPTIONAL,</w:t>
      </w:r>
    </w:p>
    <w:p w14:paraId="497B698B" w14:textId="77777777" w:rsidR="006A1CE4" w:rsidRPr="00E67E0D" w:rsidRDefault="006A1CE4" w:rsidP="00E7499B">
      <w:pPr>
        <w:pStyle w:val="PL"/>
        <w:rPr>
          <w:noProof w:val="0"/>
          <w:snapToGrid w:val="0"/>
        </w:rPr>
      </w:pPr>
      <w:r w:rsidRPr="00E67E0D">
        <w:rPr>
          <w:noProof w:val="0"/>
          <w:snapToGrid w:val="0"/>
        </w:rPr>
        <w:tab/>
      </w:r>
      <w:r w:rsidRPr="00E67E0D">
        <w:rPr>
          <w:rFonts w:eastAsia="Batang"/>
          <w:noProof w:val="0"/>
          <w:snapToGrid w:val="0"/>
          <w:lang w:eastAsia="ko-KR"/>
        </w:rPr>
        <w:t>...</w:t>
      </w:r>
    </w:p>
    <w:p w14:paraId="1E8CCC12" w14:textId="77777777" w:rsidR="006A1CE4" w:rsidRPr="00E67E0D" w:rsidRDefault="006A1CE4" w:rsidP="00E7499B">
      <w:pPr>
        <w:pStyle w:val="PL"/>
        <w:rPr>
          <w:noProof w:val="0"/>
          <w:snapToGrid w:val="0"/>
        </w:rPr>
      </w:pPr>
      <w:r w:rsidRPr="00E67E0D">
        <w:rPr>
          <w:noProof w:val="0"/>
          <w:snapToGrid w:val="0"/>
        </w:rPr>
        <w:t>}</w:t>
      </w:r>
    </w:p>
    <w:p w14:paraId="1A7D8876" w14:textId="77777777" w:rsidR="006A1CE4" w:rsidRPr="00E67E0D" w:rsidRDefault="006A1CE4" w:rsidP="00E7499B">
      <w:pPr>
        <w:pStyle w:val="PL"/>
        <w:rPr>
          <w:noProof w:val="0"/>
          <w:snapToGrid w:val="0"/>
        </w:rPr>
      </w:pPr>
    </w:p>
    <w:p w14:paraId="5CE8DA00" w14:textId="77777777" w:rsidR="006A1CE4" w:rsidRPr="00E67E0D" w:rsidRDefault="006A1CE4" w:rsidP="00E7499B">
      <w:pPr>
        <w:pStyle w:val="PL"/>
        <w:rPr>
          <w:noProof w:val="0"/>
          <w:snapToGrid w:val="0"/>
        </w:rPr>
      </w:pPr>
      <w:r w:rsidRPr="00E67E0D">
        <w:rPr>
          <w:noProof w:val="0"/>
          <w:snapToGrid w:val="0"/>
        </w:rPr>
        <w:t>SecurityContext-ExtIEs NGAP-PROTOCOL-EXTENSION ::= {</w:t>
      </w:r>
    </w:p>
    <w:p w14:paraId="6C00289C" w14:textId="77777777" w:rsidR="006A1CE4" w:rsidRPr="00E67E0D" w:rsidRDefault="006A1CE4" w:rsidP="00E7499B">
      <w:pPr>
        <w:pStyle w:val="PL"/>
        <w:rPr>
          <w:noProof w:val="0"/>
          <w:snapToGrid w:val="0"/>
        </w:rPr>
      </w:pPr>
      <w:r w:rsidRPr="00E67E0D">
        <w:rPr>
          <w:noProof w:val="0"/>
          <w:snapToGrid w:val="0"/>
        </w:rPr>
        <w:tab/>
        <w:t>...</w:t>
      </w:r>
    </w:p>
    <w:p w14:paraId="5D22D71D" w14:textId="77777777" w:rsidR="006A1CE4" w:rsidRPr="00E67E0D" w:rsidRDefault="006A1CE4" w:rsidP="00E7499B">
      <w:pPr>
        <w:pStyle w:val="PL"/>
        <w:rPr>
          <w:noProof w:val="0"/>
          <w:snapToGrid w:val="0"/>
        </w:rPr>
      </w:pPr>
      <w:r w:rsidRPr="00E67E0D">
        <w:rPr>
          <w:noProof w:val="0"/>
          <w:snapToGrid w:val="0"/>
        </w:rPr>
        <w:t>}</w:t>
      </w:r>
    </w:p>
    <w:p w14:paraId="1CA369D9" w14:textId="77777777" w:rsidR="006A1CE4" w:rsidRPr="00E67E0D" w:rsidRDefault="006A1CE4" w:rsidP="00E7499B">
      <w:pPr>
        <w:pStyle w:val="PL"/>
        <w:rPr>
          <w:noProof w:val="0"/>
          <w:snapToGrid w:val="0"/>
        </w:rPr>
      </w:pPr>
    </w:p>
    <w:p w14:paraId="44207C67" w14:textId="77777777" w:rsidR="006A1CE4" w:rsidRPr="00E67E0D" w:rsidRDefault="006A1CE4" w:rsidP="00E7499B">
      <w:pPr>
        <w:pStyle w:val="PL"/>
        <w:rPr>
          <w:noProof w:val="0"/>
          <w:snapToGrid w:val="0"/>
        </w:rPr>
      </w:pPr>
      <w:r w:rsidRPr="00E67E0D">
        <w:rPr>
          <w:noProof w:val="0"/>
          <w:snapToGrid w:val="0"/>
        </w:rPr>
        <w:t>SecurityIndication ::= SEQUENCE {</w:t>
      </w:r>
    </w:p>
    <w:p w14:paraId="2D515BB4" w14:textId="77777777" w:rsidR="006A1CE4" w:rsidRPr="00E67E0D" w:rsidRDefault="006A1CE4" w:rsidP="00E7499B">
      <w:pPr>
        <w:pStyle w:val="PL"/>
        <w:rPr>
          <w:noProof w:val="0"/>
          <w:snapToGrid w:val="0"/>
        </w:rPr>
      </w:pPr>
      <w:r w:rsidRPr="00E67E0D">
        <w:rPr>
          <w:noProof w:val="0"/>
          <w:snapToGrid w:val="0"/>
        </w:rPr>
        <w:tab/>
        <w:t>integrityProtectionIndication</w:t>
      </w:r>
      <w:r w:rsidRPr="00E67E0D">
        <w:rPr>
          <w:noProof w:val="0"/>
          <w:snapToGrid w:val="0"/>
        </w:rPr>
        <w:tab/>
      </w:r>
      <w:r w:rsidRPr="00E67E0D">
        <w:rPr>
          <w:noProof w:val="0"/>
          <w:snapToGrid w:val="0"/>
        </w:rPr>
        <w:tab/>
      </w:r>
      <w:r w:rsidRPr="00E67E0D">
        <w:rPr>
          <w:noProof w:val="0"/>
          <w:snapToGrid w:val="0"/>
        </w:rPr>
        <w:tab/>
        <w:t>IntegrityProtectionIndication,</w:t>
      </w:r>
    </w:p>
    <w:p w14:paraId="2537CB87" w14:textId="77777777" w:rsidR="006A1CE4" w:rsidRPr="00E67E0D" w:rsidRDefault="006A1CE4" w:rsidP="00E7499B">
      <w:pPr>
        <w:pStyle w:val="PL"/>
        <w:rPr>
          <w:noProof w:val="0"/>
          <w:snapToGrid w:val="0"/>
        </w:rPr>
      </w:pPr>
      <w:r w:rsidRPr="00E67E0D">
        <w:rPr>
          <w:noProof w:val="0"/>
          <w:snapToGrid w:val="0"/>
        </w:rPr>
        <w:tab/>
        <w:t>confidentialityProtectionIndication</w:t>
      </w:r>
      <w:r w:rsidRPr="00E67E0D">
        <w:rPr>
          <w:noProof w:val="0"/>
          <w:snapToGrid w:val="0"/>
        </w:rPr>
        <w:tab/>
      </w:r>
      <w:r w:rsidRPr="00E67E0D">
        <w:rPr>
          <w:noProof w:val="0"/>
          <w:snapToGrid w:val="0"/>
        </w:rPr>
        <w:tab/>
        <w:t>ConfidentialityProtectionIndication,</w:t>
      </w:r>
    </w:p>
    <w:p w14:paraId="6887CA4A" w14:textId="77777777" w:rsidR="006A1CE4" w:rsidRPr="00E67E0D" w:rsidRDefault="006A1CE4" w:rsidP="00E7499B">
      <w:pPr>
        <w:pStyle w:val="PL"/>
        <w:rPr>
          <w:noProof w:val="0"/>
          <w:snapToGrid w:val="0"/>
        </w:rPr>
      </w:pPr>
      <w:r w:rsidRPr="00E67E0D">
        <w:rPr>
          <w:noProof w:val="0"/>
          <w:snapToGrid w:val="0"/>
        </w:rPr>
        <w:tab/>
      </w:r>
      <w:r w:rsidRPr="00E67E0D">
        <w:rPr>
          <w:rFonts w:eastAsia="Malgun Gothic"/>
          <w:snapToGrid w:val="0"/>
          <w:lang w:val="fr-FR"/>
        </w:rPr>
        <w:t>maximumIntegrityProtectedDataRate</w:t>
      </w:r>
      <w:r w:rsidRPr="00E67E0D">
        <w:rPr>
          <w:rFonts w:eastAsia="Malgun Gothic"/>
          <w:snapToGrid w:val="0"/>
          <w:lang w:val="fr-FR"/>
        </w:rPr>
        <w:tab/>
      </w:r>
      <w:r w:rsidRPr="00E67E0D">
        <w:rPr>
          <w:rFonts w:eastAsia="Malgun Gothic"/>
          <w:snapToGrid w:val="0"/>
          <w:lang w:val="fr-FR"/>
        </w:rPr>
        <w:tab/>
        <w:t>MaximumIntegrityProtectedDataRate</w:t>
      </w:r>
      <w:r w:rsidRPr="00E67E0D">
        <w:rPr>
          <w:rFonts w:eastAsia="Malgun Gothic"/>
          <w:snapToGrid w:val="0"/>
          <w:lang w:val="fr-FR"/>
        </w:rPr>
        <w:tab/>
      </w:r>
      <w:r w:rsidRPr="00E67E0D">
        <w:rPr>
          <w:rFonts w:eastAsia="Malgun Gothic"/>
          <w:snapToGrid w:val="0"/>
          <w:lang w:val="fr-FR"/>
        </w:rPr>
        <w:tab/>
      </w:r>
      <w:r w:rsidRPr="00E67E0D">
        <w:rPr>
          <w:noProof w:val="0"/>
          <w:snapToGrid w:val="0"/>
        </w:rPr>
        <w:t>OPTIONAL</w:t>
      </w:r>
      <w:r w:rsidRPr="00E67E0D">
        <w:rPr>
          <w:snapToGrid w:val="0"/>
        </w:rPr>
        <w:t>,</w:t>
      </w:r>
    </w:p>
    <w:p w14:paraId="3C686754"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{SecurityIndication-ExtIEs} }</w:t>
      </w:r>
      <w:r w:rsidRPr="00E67E0D">
        <w:rPr>
          <w:noProof w:val="0"/>
          <w:snapToGrid w:val="0"/>
        </w:rPr>
        <w:tab/>
        <w:t>OPTIONAL,</w:t>
      </w:r>
    </w:p>
    <w:p w14:paraId="0C50D151" w14:textId="77777777" w:rsidR="006A1CE4" w:rsidRPr="00E67E0D" w:rsidRDefault="006A1CE4" w:rsidP="00E7499B">
      <w:pPr>
        <w:pStyle w:val="PL"/>
        <w:rPr>
          <w:noProof w:val="0"/>
          <w:snapToGrid w:val="0"/>
        </w:rPr>
      </w:pPr>
      <w:r w:rsidRPr="00E67E0D">
        <w:rPr>
          <w:noProof w:val="0"/>
          <w:snapToGrid w:val="0"/>
        </w:rPr>
        <w:tab/>
        <w:t>...</w:t>
      </w:r>
    </w:p>
    <w:p w14:paraId="137AD510" w14:textId="77777777" w:rsidR="006A1CE4" w:rsidRPr="00E67E0D" w:rsidRDefault="006A1CE4" w:rsidP="00E7499B">
      <w:pPr>
        <w:pStyle w:val="PL"/>
        <w:rPr>
          <w:noProof w:val="0"/>
          <w:snapToGrid w:val="0"/>
        </w:rPr>
      </w:pPr>
      <w:r w:rsidRPr="00E67E0D">
        <w:rPr>
          <w:noProof w:val="0"/>
          <w:snapToGrid w:val="0"/>
        </w:rPr>
        <w:t>}</w:t>
      </w:r>
    </w:p>
    <w:p w14:paraId="6A4C88F9" w14:textId="77777777" w:rsidR="006A1CE4" w:rsidRPr="00E67E0D" w:rsidRDefault="006A1CE4" w:rsidP="00E7499B">
      <w:pPr>
        <w:pStyle w:val="PL"/>
        <w:rPr>
          <w:noProof w:val="0"/>
          <w:snapToGrid w:val="0"/>
        </w:rPr>
      </w:pPr>
    </w:p>
    <w:p w14:paraId="152FA136" w14:textId="77777777" w:rsidR="006A1CE4" w:rsidRPr="00E67E0D" w:rsidRDefault="006A1CE4" w:rsidP="00E7499B">
      <w:pPr>
        <w:pStyle w:val="PL"/>
        <w:rPr>
          <w:noProof w:val="0"/>
          <w:snapToGrid w:val="0"/>
        </w:rPr>
      </w:pPr>
      <w:r w:rsidRPr="00E67E0D">
        <w:rPr>
          <w:noProof w:val="0"/>
          <w:snapToGrid w:val="0"/>
        </w:rPr>
        <w:t>SecurityIndication-ExtIEs NGAP-PROTOCOL-EXTENSION ::= {</w:t>
      </w:r>
    </w:p>
    <w:p w14:paraId="5F48458B" w14:textId="77777777" w:rsidR="006A1CE4" w:rsidRPr="00E67E0D" w:rsidRDefault="006A1CE4" w:rsidP="00E7499B">
      <w:pPr>
        <w:pStyle w:val="PL"/>
        <w:rPr>
          <w:noProof w:val="0"/>
          <w:snapToGrid w:val="0"/>
        </w:rPr>
      </w:pPr>
      <w:r w:rsidRPr="00E67E0D">
        <w:rPr>
          <w:noProof w:val="0"/>
          <w:snapToGrid w:val="0"/>
        </w:rPr>
        <w:tab/>
        <w:t>...</w:t>
      </w:r>
    </w:p>
    <w:p w14:paraId="72A0D6C9" w14:textId="77777777" w:rsidR="006A1CE4" w:rsidRPr="00E67E0D" w:rsidRDefault="006A1CE4" w:rsidP="00E7499B">
      <w:pPr>
        <w:pStyle w:val="PL"/>
        <w:rPr>
          <w:noProof w:val="0"/>
          <w:snapToGrid w:val="0"/>
        </w:rPr>
      </w:pPr>
      <w:r w:rsidRPr="00E67E0D">
        <w:rPr>
          <w:noProof w:val="0"/>
          <w:snapToGrid w:val="0"/>
        </w:rPr>
        <w:t>}</w:t>
      </w:r>
    </w:p>
    <w:p w14:paraId="1F5CCF70" w14:textId="77777777" w:rsidR="006A1CE4" w:rsidRPr="00E67E0D" w:rsidRDefault="006A1CE4" w:rsidP="00E7499B">
      <w:pPr>
        <w:pStyle w:val="PL"/>
        <w:rPr>
          <w:noProof w:val="0"/>
          <w:snapToGrid w:val="0"/>
        </w:rPr>
      </w:pPr>
    </w:p>
    <w:p w14:paraId="468EBD40" w14:textId="77777777" w:rsidR="006A1CE4" w:rsidRPr="00E67E0D" w:rsidRDefault="006A1CE4" w:rsidP="00E7499B">
      <w:pPr>
        <w:pStyle w:val="PL"/>
        <w:rPr>
          <w:noProof w:val="0"/>
          <w:snapToGrid w:val="0"/>
        </w:rPr>
      </w:pPr>
      <w:r w:rsidRPr="00E67E0D">
        <w:rPr>
          <w:noProof w:val="0"/>
          <w:snapToGrid w:val="0"/>
        </w:rPr>
        <w:t>SecurityKey</w:t>
      </w:r>
      <w:r w:rsidRPr="00E67E0D">
        <w:rPr>
          <w:noProof w:val="0"/>
          <w:snapToGrid w:val="0"/>
        </w:rPr>
        <w:tab/>
        <w:t>::= BIT STRING (SIZE(256))</w:t>
      </w:r>
    </w:p>
    <w:p w14:paraId="6CFF179D" w14:textId="77777777" w:rsidR="006A1CE4" w:rsidRPr="00E67E0D" w:rsidRDefault="006A1CE4" w:rsidP="00E7499B">
      <w:pPr>
        <w:pStyle w:val="PL"/>
        <w:rPr>
          <w:noProof w:val="0"/>
          <w:snapToGrid w:val="0"/>
        </w:rPr>
      </w:pPr>
    </w:p>
    <w:p w14:paraId="1139DA4C" w14:textId="77777777" w:rsidR="006A1CE4" w:rsidRPr="00E67E0D" w:rsidRDefault="006A1CE4" w:rsidP="00E7499B">
      <w:pPr>
        <w:pStyle w:val="PL"/>
        <w:rPr>
          <w:noProof w:val="0"/>
          <w:snapToGrid w:val="0"/>
        </w:rPr>
      </w:pPr>
      <w:r w:rsidRPr="00E67E0D">
        <w:rPr>
          <w:noProof w:val="0"/>
          <w:snapToGrid w:val="0"/>
        </w:rPr>
        <w:t>SecurityResult ::= SEQUENCE {</w:t>
      </w:r>
    </w:p>
    <w:p w14:paraId="73785D9D" w14:textId="77777777" w:rsidR="006A1CE4" w:rsidRPr="00E67E0D" w:rsidRDefault="006A1CE4" w:rsidP="00E7499B">
      <w:pPr>
        <w:pStyle w:val="PL"/>
        <w:rPr>
          <w:noProof w:val="0"/>
          <w:snapToGrid w:val="0"/>
        </w:rPr>
      </w:pPr>
      <w:r w:rsidRPr="00E67E0D">
        <w:rPr>
          <w:noProof w:val="0"/>
          <w:snapToGrid w:val="0"/>
        </w:rPr>
        <w:tab/>
        <w:t>integrityProtectionResult</w:t>
      </w:r>
      <w:r w:rsidRPr="00E67E0D">
        <w:rPr>
          <w:noProof w:val="0"/>
          <w:snapToGrid w:val="0"/>
        </w:rPr>
        <w:tab/>
      </w:r>
      <w:r w:rsidRPr="00E67E0D">
        <w:rPr>
          <w:noProof w:val="0"/>
          <w:snapToGrid w:val="0"/>
        </w:rPr>
        <w:tab/>
      </w:r>
      <w:r w:rsidRPr="00E67E0D">
        <w:rPr>
          <w:noProof w:val="0"/>
          <w:snapToGrid w:val="0"/>
        </w:rPr>
        <w:tab/>
        <w:t>IntegrityProtectionResult,</w:t>
      </w:r>
    </w:p>
    <w:p w14:paraId="6BAC3F3A" w14:textId="77777777" w:rsidR="006A1CE4" w:rsidRPr="00E67E0D" w:rsidRDefault="006A1CE4" w:rsidP="00E7499B">
      <w:pPr>
        <w:pStyle w:val="PL"/>
        <w:rPr>
          <w:noProof w:val="0"/>
          <w:snapToGrid w:val="0"/>
        </w:rPr>
      </w:pPr>
      <w:r w:rsidRPr="00E67E0D">
        <w:rPr>
          <w:noProof w:val="0"/>
          <w:snapToGrid w:val="0"/>
        </w:rPr>
        <w:tab/>
        <w:t>confidentialityProtectionResult</w:t>
      </w:r>
      <w:r w:rsidRPr="00E67E0D">
        <w:rPr>
          <w:noProof w:val="0"/>
          <w:snapToGrid w:val="0"/>
        </w:rPr>
        <w:tab/>
      </w:r>
      <w:r w:rsidRPr="00E67E0D">
        <w:rPr>
          <w:noProof w:val="0"/>
          <w:snapToGrid w:val="0"/>
        </w:rPr>
        <w:tab/>
        <w:t>ConfidentialityProtectionResult,</w:t>
      </w:r>
    </w:p>
    <w:p w14:paraId="4A028330"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{SecurityResult-ExtIEs} }</w:t>
      </w:r>
      <w:r w:rsidRPr="00E67E0D">
        <w:rPr>
          <w:noProof w:val="0"/>
          <w:snapToGrid w:val="0"/>
        </w:rPr>
        <w:tab/>
        <w:t>OPTIONAL,</w:t>
      </w:r>
    </w:p>
    <w:p w14:paraId="5D6FB0A9" w14:textId="77777777" w:rsidR="006A1CE4" w:rsidRPr="00E67E0D" w:rsidRDefault="006A1CE4" w:rsidP="00E7499B">
      <w:pPr>
        <w:pStyle w:val="PL"/>
        <w:rPr>
          <w:noProof w:val="0"/>
          <w:snapToGrid w:val="0"/>
        </w:rPr>
      </w:pPr>
      <w:r w:rsidRPr="00E67E0D">
        <w:rPr>
          <w:noProof w:val="0"/>
          <w:snapToGrid w:val="0"/>
        </w:rPr>
        <w:tab/>
        <w:t>...</w:t>
      </w:r>
    </w:p>
    <w:p w14:paraId="20D936A3" w14:textId="77777777" w:rsidR="006A1CE4" w:rsidRPr="00E67E0D" w:rsidRDefault="006A1CE4" w:rsidP="00E7499B">
      <w:pPr>
        <w:pStyle w:val="PL"/>
        <w:rPr>
          <w:noProof w:val="0"/>
          <w:snapToGrid w:val="0"/>
        </w:rPr>
      </w:pPr>
      <w:r w:rsidRPr="00E67E0D">
        <w:rPr>
          <w:noProof w:val="0"/>
          <w:snapToGrid w:val="0"/>
        </w:rPr>
        <w:t>}</w:t>
      </w:r>
    </w:p>
    <w:p w14:paraId="4811CCA1" w14:textId="77777777" w:rsidR="006A1CE4" w:rsidRPr="00E67E0D" w:rsidRDefault="006A1CE4" w:rsidP="00E7499B">
      <w:pPr>
        <w:pStyle w:val="PL"/>
        <w:rPr>
          <w:noProof w:val="0"/>
          <w:snapToGrid w:val="0"/>
        </w:rPr>
      </w:pPr>
    </w:p>
    <w:p w14:paraId="6DE405EA" w14:textId="77777777" w:rsidR="006A1CE4" w:rsidRPr="00E67E0D" w:rsidRDefault="006A1CE4" w:rsidP="00E7499B">
      <w:pPr>
        <w:pStyle w:val="PL"/>
        <w:rPr>
          <w:noProof w:val="0"/>
          <w:snapToGrid w:val="0"/>
        </w:rPr>
      </w:pPr>
      <w:r w:rsidRPr="00E67E0D">
        <w:rPr>
          <w:noProof w:val="0"/>
          <w:snapToGrid w:val="0"/>
        </w:rPr>
        <w:t>SecurityResult-ExtIEs NGAP-PROTOCOL-EXTENSION ::= {</w:t>
      </w:r>
    </w:p>
    <w:p w14:paraId="5FC3E282" w14:textId="77777777" w:rsidR="006A1CE4" w:rsidRPr="00E67E0D" w:rsidRDefault="006A1CE4" w:rsidP="00E7499B">
      <w:pPr>
        <w:pStyle w:val="PL"/>
        <w:rPr>
          <w:noProof w:val="0"/>
          <w:snapToGrid w:val="0"/>
        </w:rPr>
      </w:pPr>
      <w:r w:rsidRPr="00E67E0D">
        <w:rPr>
          <w:noProof w:val="0"/>
          <w:snapToGrid w:val="0"/>
        </w:rPr>
        <w:tab/>
        <w:t>...</w:t>
      </w:r>
    </w:p>
    <w:p w14:paraId="78D582D8" w14:textId="77777777" w:rsidR="006A1CE4" w:rsidRPr="00E67E0D" w:rsidRDefault="006A1CE4" w:rsidP="00E7499B">
      <w:pPr>
        <w:pStyle w:val="PL"/>
        <w:rPr>
          <w:noProof w:val="0"/>
          <w:snapToGrid w:val="0"/>
        </w:rPr>
      </w:pPr>
      <w:r w:rsidRPr="00E67E0D">
        <w:rPr>
          <w:noProof w:val="0"/>
          <w:snapToGrid w:val="0"/>
        </w:rPr>
        <w:t>}</w:t>
      </w:r>
    </w:p>
    <w:p w14:paraId="32098EB5" w14:textId="77777777" w:rsidR="006A1CE4" w:rsidRPr="00E67E0D" w:rsidRDefault="006A1CE4" w:rsidP="00E7499B">
      <w:pPr>
        <w:pStyle w:val="PL"/>
        <w:rPr>
          <w:noProof w:val="0"/>
          <w:snapToGrid w:val="0"/>
        </w:rPr>
      </w:pPr>
    </w:p>
    <w:p w14:paraId="33B48182" w14:textId="77777777" w:rsidR="006A1CE4" w:rsidRPr="00E67E0D" w:rsidRDefault="006A1CE4" w:rsidP="00E7499B">
      <w:pPr>
        <w:pStyle w:val="PL"/>
        <w:rPr>
          <w:noProof w:val="0"/>
          <w:snapToGrid w:val="0"/>
        </w:rPr>
      </w:pPr>
      <w:r w:rsidRPr="00E67E0D">
        <w:rPr>
          <w:noProof w:val="0"/>
          <w:snapToGrid w:val="0"/>
        </w:rPr>
        <w:t>SerialNumber ::= BIT STRING (SIZE(16))</w:t>
      </w:r>
    </w:p>
    <w:p w14:paraId="2ED92435" w14:textId="77777777" w:rsidR="006A1CE4" w:rsidRPr="00E67E0D" w:rsidRDefault="006A1CE4" w:rsidP="00E7499B">
      <w:pPr>
        <w:pStyle w:val="PL"/>
        <w:rPr>
          <w:noProof w:val="0"/>
          <w:snapToGrid w:val="0"/>
        </w:rPr>
      </w:pPr>
    </w:p>
    <w:p w14:paraId="5B4EBFC6" w14:textId="77777777" w:rsidR="006A1CE4" w:rsidRPr="00E67E0D" w:rsidRDefault="006A1CE4" w:rsidP="00E7499B">
      <w:pPr>
        <w:pStyle w:val="PL"/>
        <w:rPr>
          <w:noProof w:val="0"/>
          <w:snapToGrid w:val="0"/>
        </w:rPr>
      </w:pPr>
      <w:r w:rsidRPr="00E67E0D">
        <w:rPr>
          <w:noProof w:val="0"/>
          <w:snapToGrid w:val="0"/>
        </w:rPr>
        <w:t>ServedGUAMIList ::= SEQUENCE (SIZE(1..</w:t>
      </w:r>
      <w:r w:rsidRPr="00E67E0D">
        <w:rPr>
          <w:rFonts w:eastAsia="Batang"/>
          <w:noProof w:val="0"/>
          <w:snapToGrid w:val="0"/>
          <w:lang w:eastAsia="zh-CN"/>
        </w:rPr>
        <w:t>maxnoofServedGUAMIs</w:t>
      </w:r>
      <w:r w:rsidRPr="00E67E0D">
        <w:rPr>
          <w:noProof w:val="0"/>
          <w:snapToGrid w:val="0"/>
        </w:rPr>
        <w:t>)) OF ServedGUAMIItem</w:t>
      </w:r>
    </w:p>
    <w:p w14:paraId="771FE372" w14:textId="77777777" w:rsidR="006A1CE4" w:rsidRPr="00E67E0D" w:rsidRDefault="006A1CE4" w:rsidP="00E7499B">
      <w:pPr>
        <w:pStyle w:val="PL"/>
        <w:rPr>
          <w:noProof w:val="0"/>
          <w:snapToGrid w:val="0"/>
        </w:rPr>
      </w:pPr>
    </w:p>
    <w:p w14:paraId="1D65886C" w14:textId="77777777" w:rsidR="006A1CE4" w:rsidRPr="00E67E0D" w:rsidRDefault="006A1CE4" w:rsidP="00E7499B">
      <w:pPr>
        <w:pStyle w:val="PL"/>
        <w:rPr>
          <w:noProof w:val="0"/>
          <w:snapToGrid w:val="0"/>
        </w:rPr>
      </w:pPr>
      <w:r w:rsidRPr="00E67E0D">
        <w:rPr>
          <w:noProof w:val="0"/>
          <w:snapToGrid w:val="0"/>
        </w:rPr>
        <w:t>ServedGUAMIItem ::= SEQUENCE {</w:t>
      </w:r>
    </w:p>
    <w:p w14:paraId="5B2F6263" w14:textId="77777777" w:rsidR="006A1CE4" w:rsidRPr="00E67E0D" w:rsidRDefault="006A1CE4" w:rsidP="00E7499B">
      <w:pPr>
        <w:pStyle w:val="PL"/>
        <w:rPr>
          <w:noProof w:val="0"/>
          <w:snapToGrid w:val="0"/>
        </w:rPr>
      </w:pPr>
      <w:r w:rsidRPr="00E67E0D">
        <w:rPr>
          <w:noProof w:val="0"/>
          <w:snapToGrid w:val="0"/>
        </w:rPr>
        <w:tab/>
        <w:t>gUAMI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GUAMI,</w:t>
      </w:r>
    </w:p>
    <w:p w14:paraId="43DE50EC" w14:textId="77777777" w:rsidR="006A1CE4" w:rsidRPr="00E67E0D" w:rsidRDefault="006A1CE4" w:rsidP="00E7499B">
      <w:pPr>
        <w:pStyle w:val="PL"/>
        <w:rPr>
          <w:noProof w:val="0"/>
          <w:snapToGrid w:val="0"/>
        </w:rPr>
      </w:pPr>
      <w:r w:rsidRPr="00E67E0D">
        <w:rPr>
          <w:noProof w:val="0"/>
          <w:snapToGrid w:val="0"/>
        </w:rPr>
        <w:tab/>
        <w:t>backupAMFName</w:t>
      </w:r>
      <w:r w:rsidRPr="00E67E0D">
        <w:rPr>
          <w:noProof w:val="0"/>
          <w:snapToGrid w:val="0"/>
        </w:rPr>
        <w:tab/>
      </w:r>
      <w:r w:rsidRPr="00E67E0D">
        <w:rPr>
          <w:noProof w:val="0"/>
          <w:snapToGrid w:val="0"/>
        </w:rPr>
        <w:tab/>
        <w:t>AMFName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42D34939"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{ServedGUAMIItem-ExtIEs} }</w:t>
      </w:r>
      <w:r w:rsidRPr="00E67E0D">
        <w:rPr>
          <w:noProof w:val="0"/>
          <w:snapToGrid w:val="0"/>
        </w:rPr>
        <w:tab/>
        <w:t>OPTIONAL,</w:t>
      </w:r>
    </w:p>
    <w:p w14:paraId="3EACE13B" w14:textId="77777777" w:rsidR="006A1CE4" w:rsidRPr="00E67E0D" w:rsidRDefault="006A1CE4" w:rsidP="00E7499B">
      <w:pPr>
        <w:pStyle w:val="PL"/>
        <w:rPr>
          <w:noProof w:val="0"/>
          <w:snapToGrid w:val="0"/>
        </w:rPr>
      </w:pPr>
      <w:r w:rsidRPr="00E67E0D">
        <w:rPr>
          <w:noProof w:val="0"/>
          <w:snapToGrid w:val="0"/>
        </w:rPr>
        <w:tab/>
        <w:t>...</w:t>
      </w:r>
    </w:p>
    <w:p w14:paraId="09495FE4" w14:textId="77777777" w:rsidR="006A1CE4" w:rsidRPr="00E67E0D" w:rsidRDefault="006A1CE4" w:rsidP="00E7499B">
      <w:pPr>
        <w:pStyle w:val="PL"/>
        <w:rPr>
          <w:noProof w:val="0"/>
          <w:snapToGrid w:val="0"/>
        </w:rPr>
      </w:pPr>
      <w:r w:rsidRPr="00E67E0D">
        <w:rPr>
          <w:noProof w:val="0"/>
          <w:snapToGrid w:val="0"/>
        </w:rPr>
        <w:t>}</w:t>
      </w:r>
    </w:p>
    <w:p w14:paraId="5EF05DEE" w14:textId="77777777" w:rsidR="006A1CE4" w:rsidRPr="00E67E0D" w:rsidRDefault="006A1CE4" w:rsidP="00E7499B">
      <w:pPr>
        <w:pStyle w:val="PL"/>
        <w:rPr>
          <w:noProof w:val="0"/>
          <w:snapToGrid w:val="0"/>
        </w:rPr>
      </w:pPr>
    </w:p>
    <w:p w14:paraId="465064D4" w14:textId="77777777" w:rsidR="006A1CE4" w:rsidRPr="00E67E0D" w:rsidRDefault="006A1CE4" w:rsidP="00E7499B">
      <w:pPr>
        <w:pStyle w:val="PL"/>
        <w:rPr>
          <w:noProof w:val="0"/>
          <w:snapToGrid w:val="0"/>
        </w:rPr>
      </w:pPr>
      <w:r w:rsidRPr="00E67E0D">
        <w:rPr>
          <w:noProof w:val="0"/>
          <w:snapToGrid w:val="0"/>
        </w:rPr>
        <w:t>ServedGUAMIItem-ExtIEs NGAP-PROTOCOL-EXTENSION ::= {</w:t>
      </w:r>
    </w:p>
    <w:p w14:paraId="1538EC0A" w14:textId="77777777" w:rsidR="006A1CE4" w:rsidRPr="00E67E0D" w:rsidRDefault="006A1CE4" w:rsidP="00E7499B">
      <w:pPr>
        <w:pStyle w:val="PL"/>
        <w:rPr>
          <w:noProof w:val="0"/>
          <w:snapToGrid w:val="0"/>
        </w:rPr>
      </w:pPr>
      <w:r w:rsidRPr="00E67E0D">
        <w:rPr>
          <w:noProof w:val="0"/>
          <w:snapToGrid w:val="0"/>
        </w:rPr>
        <w:tab/>
        <w:t>...</w:t>
      </w:r>
    </w:p>
    <w:p w14:paraId="43C3F900" w14:textId="77777777" w:rsidR="006A1CE4" w:rsidRPr="00E67E0D" w:rsidRDefault="006A1CE4" w:rsidP="00E7499B">
      <w:pPr>
        <w:pStyle w:val="PL"/>
        <w:rPr>
          <w:noProof w:val="0"/>
          <w:snapToGrid w:val="0"/>
        </w:rPr>
      </w:pPr>
      <w:r w:rsidRPr="00E67E0D">
        <w:rPr>
          <w:noProof w:val="0"/>
          <w:snapToGrid w:val="0"/>
        </w:rPr>
        <w:t>}</w:t>
      </w:r>
    </w:p>
    <w:p w14:paraId="503445C6" w14:textId="77777777" w:rsidR="006A1CE4" w:rsidRPr="00E67E0D" w:rsidRDefault="006A1CE4" w:rsidP="00E7499B">
      <w:pPr>
        <w:pStyle w:val="PL"/>
        <w:rPr>
          <w:noProof w:val="0"/>
          <w:snapToGrid w:val="0"/>
        </w:rPr>
      </w:pPr>
    </w:p>
    <w:p w14:paraId="00658F6E" w14:textId="77777777" w:rsidR="006A1CE4" w:rsidRPr="00E67E0D" w:rsidRDefault="006A1CE4" w:rsidP="00E7499B">
      <w:pPr>
        <w:pStyle w:val="PL"/>
        <w:spacing w:line="0" w:lineRule="atLeast"/>
        <w:rPr>
          <w:noProof w:val="0"/>
          <w:snapToGrid w:val="0"/>
        </w:rPr>
      </w:pPr>
      <w:r w:rsidRPr="00E67E0D">
        <w:rPr>
          <w:noProof w:val="0"/>
          <w:snapToGrid w:val="0"/>
        </w:rPr>
        <w:t>ServiceAreaInformation ::= SEQUENCE (SIZE(1..</w:t>
      </w:r>
      <w:r w:rsidRPr="00E67E0D">
        <w:rPr>
          <w:noProof w:val="0"/>
        </w:rPr>
        <w:t xml:space="preserve"> maxnoofEPLMNsPlusOne</w:t>
      </w:r>
      <w:r w:rsidRPr="00E67E0D">
        <w:rPr>
          <w:noProof w:val="0"/>
          <w:snapToGrid w:val="0"/>
        </w:rPr>
        <w:t>)) OF ServiceAreaInformation-Item</w:t>
      </w:r>
    </w:p>
    <w:p w14:paraId="533C21E9" w14:textId="77777777" w:rsidR="006A1CE4" w:rsidRPr="00E67E0D" w:rsidRDefault="006A1CE4" w:rsidP="00E7499B">
      <w:pPr>
        <w:pStyle w:val="PL"/>
        <w:spacing w:line="0" w:lineRule="atLeast"/>
        <w:rPr>
          <w:noProof w:val="0"/>
          <w:snapToGrid w:val="0"/>
        </w:rPr>
      </w:pPr>
    </w:p>
    <w:p w14:paraId="44EDD544" w14:textId="77777777" w:rsidR="006A1CE4" w:rsidRPr="00E67E0D" w:rsidRDefault="006A1CE4" w:rsidP="00E7499B">
      <w:pPr>
        <w:pStyle w:val="PL"/>
        <w:spacing w:line="0" w:lineRule="atLeast"/>
        <w:rPr>
          <w:noProof w:val="0"/>
          <w:snapToGrid w:val="0"/>
        </w:rPr>
      </w:pPr>
      <w:r w:rsidRPr="00E67E0D">
        <w:rPr>
          <w:noProof w:val="0"/>
          <w:snapToGrid w:val="0"/>
        </w:rPr>
        <w:t>ServiceAreaInformation-Item ::= SEQUENCE {</w:t>
      </w:r>
    </w:p>
    <w:p w14:paraId="731B6FF6" w14:textId="77777777" w:rsidR="006A1CE4" w:rsidRPr="00E67E0D" w:rsidRDefault="006A1CE4" w:rsidP="00E7499B">
      <w:pPr>
        <w:pStyle w:val="PL"/>
        <w:spacing w:line="0" w:lineRule="atLeast"/>
        <w:rPr>
          <w:noProof w:val="0"/>
          <w:snapToGrid w:val="0"/>
        </w:rPr>
      </w:pPr>
      <w:r w:rsidRPr="00E67E0D">
        <w:rPr>
          <w:noProof w:val="0"/>
          <w:snapToGrid w:val="0"/>
        </w:rPr>
        <w:tab/>
        <w:t>pLMNIdentity</w:t>
      </w:r>
      <w:r w:rsidRPr="00E67E0D">
        <w:rPr>
          <w:noProof w:val="0"/>
          <w:snapToGrid w:val="0"/>
        </w:rPr>
        <w:tab/>
      </w:r>
      <w:r w:rsidRPr="00E67E0D">
        <w:rPr>
          <w:noProof w:val="0"/>
          <w:snapToGrid w:val="0"/>
        </w:rPr>
        <w:tab/>
        <w:t>PLMNIdentity,</w:t>
      </w:r>
    </w:p>
    <w:p w14:paraId="7EA31D89" w14:textId="77777777" w:rsidR="006A1CE4" w:rsidRPr="00E67E0D" w:rsidRDefault="006A1CE4" w:rsidP="00E7499B">
      <w:pPr>
        <w:pStyle w:val="PL"/>
        <w:spacing w:line="0" w:lineRule="atLeast"/>
        <w:rPr>
          <w:noProof w:val="0"/>
          <w:snapToGrid w:val="0"/>
        </w:rPr>
      </w:pPr>
      <w:r w:rsidRPr="00E67E0D">
        <w:rPr>
          <w:noProof w:val="0"/>
          <w:snapToGrid w:val="0"/>
        </w:rPr>
        <w:tab/>
        <w:t>allowedTACs</w:t>
      </w:r>
      <w:r w:rsidRPr="00E67E0D">
        <w:rPr>
          <w:noProof w:val="0"/>
          <w:snapToGrid w:val="0"/>
        </w:rPr>
        <w:tab/>
      </w:r>
      <w:r w:rsidRPr="00E67E0D">
        <w:rPr>
          <w:noProof w:val="0"/>
          <w:snapToGrid w:val="0"/>
        </w:rPr>
        <w:tab/>
      </w:r>
      <w:r w:rsidRPr="00E67E0D">
        <w:rPr>
          <w:noProof w:val="0"/>
          <w:snapToGrid w:val="0"/>
        </w:rPr>
        <w:tab/>
        <w:t>AllowedTACs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52B103A2" w14:textId="77777777" w:rsidR="006A1CE4" w:rsidRPr="00E67E0D" w:rsidRDefault="006A1CE4" w:rsidP="00E7499B">
      <w:pPr>
        <w:pStyle w:val="PL"/>
        <w:spacing w:line="0" w:lineRule="atLeast"/>
        <w:rPr>
          <w:noProof w:val="0"/>
          <w:snapToGrid w:val="0"/>
        </w:rPr>
      </w:pPr>
      <w:r w:rsidRPr="00E67E0D">
        <w:rPr>
          <w:noProof w:val="0"/>
          <w:snapToGrid w:val="0"/>
        </w:rPr>
        <w:tab/>
        <w:t>notAllowedTACs</w:t>
      </w:r>
      <w:r w:rsidRPr="00E67E0D">
        <w:rPr>
          <w:noProof w:val="0"/>
          <w:snapToGrid w:val="0"/>
        </w:rPr>
        <w:tab/>
      </w:r>
      <w:r w:rsidRPr="00E67E0D">
        <w:rPr>
          <w:noProof w:val="0"/>
          <w:snapToGrid w:val="0"/>
        </w:rPr>
        <w:tab/>
        <w:t>NotAllowedTACs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6BE54939"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{ServiceAreaInformation-Item-ExtIEs} }</w:t>
      </w:r>
      <w:r w:rsidRPr="00E67E0D">
        <w:rPr>
          <w:noProof w:val="0"/>
          <w:snapToGrid w:val="0"/>
        </w:rPr>
        <w:tab/>
      </w:r>
      <w:r w:rsidRPr="00E67E0D">
        <w:rPr>
          <w:noProof w:val="0"/>
          <w:snapToGrid w:val="0"/>
        </w:rPr>
        <w:tab/>
        <w:t>OPTIONAL,</w:t>
      </w:r>
    </w:p>
    <w:p w14:paraId="5636F4B6" w14:textId="77777777" w:rsidR="006A1CE4" w:rsidRPr="00E67E0D" w:rsidRDefault="006A1CE4" w:rsidP="00E7499B">
      <w:pPr>
        <w:pStyle w:val="PL"/>
        <w:rPr>
          <w:noProof w:val="0"/>
          <w:snapToGrid w:val="0"/>
        </w:rPr>
      </w:pPr>
      <w:r w:rsidRPr="00E67E0D">
        <w:rPr>
          <w:noProof w:val="0"/>
          <w:snapToGrid w:val="0"/>
        </w:rPr>
        <w:tab/>
        <w:t>...</w:t>
      </w:r>
    </w:p>
    <w:p w14:paraId="1556BE44" w14:textId="77777777" w:rsidR="006A1CE4" w:rsidRPr="00E67E0D" w:rsidRDefault="006A1CE4" w:rsidP="00E7499B">
      <w:pPr>
        <w:pStyle w:val="PL"/>
        <w:spacing w:line="0" w:lineRule="atLeast"/>
        <w:rPr>
          <w:noProof w:val="0"/>
          <w:snapToGrid w:val="0"/>
        </w:rPr>
      </w:pPr>
      <w:r w:rsidRPr="00E67E0D">
        <w:rPr>
          <w:noProof w:val="0"/>
          <w:snapToGrid w:val="0"/>
        </w:rPr>
        <w:t>}</w:t>
      </w:r>
    </w:p>
    <w:p w14:paraId="3BCDE981" w14:textId="77777777" w:rsidR="006A1CE4" w:rsidRPr="00E67E0D" w:rsidRDefault="006A1CE4" w:rsidP="00E7499B">
      <w:pPr>
        <w:pStyle w:val="PL"/>
        <w:spacing w:line="0" w:lineRule="atLeast"/>
        <w:rPr>
          <w:noProof w:val="0"/>
          <w:snapToGrid w:val="0"/>
        </w:rPr>
      </w:pPr>
    </w:p>
    <w:p w14:paraId="6583D98B" w14:textId="77777777" w:rsidR="006A1CE4" w:rsidRPr="00E67E0D" w:rsidRDefault="006A1CE4" w:rsidP="00E7499B">
      <w:pPr>
        <w:pStyle w:val="PL"/>
        <w:rPr>
          <w:noProof w:val="0"/>
          <w:snapToGrid w:val="0"/>
        </w:rPr>
      </w:pPr>
      <w:r w:rsidRPr="00E67E0D">
        <w:rPr>
          <w:noProof w:val="0"/>
          <w:snapToGrid w:val="0"/>
        </w:rPr>
        <w:t>ServiceAreaInformation-Item-ExtIEs NGAP-PROTOCOL-EXTENSION ::= {</w:t>
      </w:r>
    </w:p>
    <w:p w14:paraId="0E3DA7FA" w14:textId="77777777" w:rsidR="006A1CE4" w:rsidRPr="00E67E0D" w:rsidRDefault="006A1CE4" w:rsidP="00E7499B">
      <w:pPr>
        <w:pStyle w:val="PL"/>
        <w:rPr>
          <w:noProof w:val="0"/>
          <w:snapToGrid w:val="0"/>
        </w:rPr>
      </w:pPr>
      <w:r w:rsidRPr="00E67E0D">
        <w:rPr>
          <w:noProof w:val="0"/>
          <w:snapToGrid w:val="0"/>
        </w:rPr>
        <w:tab/>
        <w:t>...</w:t>
      </w:r>
    </w:p>
    <w:p w14:paraId="6E61ECAC" w14:textId="77777777" w:rsidR="006A1CE4" w:rsidRPr="00E67E0D" w:rsidRDefault="006A1CE4" w:rsidP="00E7499B">
      <w:pPr>
        <w:pStyle w:val="PL"/>
        <w:rPr>
          <w:noProof w:val="0"/>
          <w:snapToGrid w:val="0"/>
        </w:rPr>
      </w:pPr>
      <w:r w:rsidRPr="00E67E0D">
        <w:rPr>
          <w:noProof w:val="0"/>
          <w:snapToGrid w:val="0"/>
        </w:rPr>
        <w:t>}</w:t>
      </w:r>
    </w:p>
    <w:p w14:paraId="3DC16DEF" w14:textId="77777777" w:rsidR="006A1CE4" w:rsidRPr="00E67E0D" w:rsidRDefault="006A1CE4" w:rsidP="00E7499B">
      <w:pPr>
        <w:pStyle w:val="PL"/>
        <w:spacing w:line="0" w:lineRule="atLeast"/>
        <w:rPr>
          <w:noProof w:val="0"/>
          <w:snapToGrid w:val="0"/>
        </w:rPr>
      </w:pPr>
    </w:p>
    <w:p w14:paraId="40A32F95" w14:textId="77777777" w:rsidR="006A1CE4" w:rsidRPr="00E67E0D" w:rsidRDefault="006A1CE4" w:rsidP="00E7499B">
      <w:pPr>
        <w:pStyle w:val="PL"/>
        <w:rPr>
          <w:noProof w:val="0"/>
          <w:snapToGrid w:val="0"/>
        </w:rPr>
      </w:pPr>
      <w:r w:rsidRPr="00E67E0D">
        <w:rPr>
          <w:noProof w:val="0"/>
          <w:snapToGrid w:val="0"/>
        </w:rPr>
        <w:t>SingleTNLInformation ::= SEQUENCE {</w:t>
      </w:r>
    </w:p>
    <w:p w14:paraId="4F654517" w14:textId="77777777" w:rsidR="006A1CE4" w:rsidRPr="00E67E0D" w:rsidRDefault="006A1CE4" w:rsidP="00E7499B">
      <w:pPr>
        <w:pStyle w:val="PL"/>
        <w:rPr>
          <w:noProof w:val="0"/>
          <w:snapToGrid w:val="0"/>
        </w:rPr>
      </w:pPr>
      <w:r w:rsidRPr="00E67E0D">
        <w:rPr>
          <w:noProof w:val="0"/>
          <w:snapToGrid w:val="0"/>
        </w:rPr>
        <w:tab/>
        <w:t>uPTransportLayerInformation</w:t>
      </w:r>
      <w:r w:rsidRPr="00E67E0D">
        <w:rPr>
          <w:noProof w:val="0"/>
          <w:snapToGrid w:val="0"/>
        </w:rPr>
        <w:tab/>
      </w:r>
      <w:r w:rsidRPr="00E67E0D">
        <w:rPr>
          <w:noProof w:val="0"/>
          <w:snapToGrid w:val="0"/>
        </w:rPr>
        <w:tab/>
        <w:t>UPTransportLayerInformation,</w:t>
      </w:r>
    </w:p>
    <w:p w14:paraId="7B1854A6"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{SingleTNLInformation-ExtIEs} }</w:t>
      </w:r>
      <w:r w:rsidRPr="00E67E0D">
        <w:rPr>
          <w:noProof w:val="0"/>
          <w:snapToGrid w:val="0"/>
        </w:rPr>
        <w:tab/>
        <w:t>OPTIONAL,</w:t>
      </w:r>
    </w:p>
    <w:p w14:paraId="6F746794" w14:textId="77777777" w:rsidR="006A1CE4" w:rsidRPr="00E67E0D" w:rsidRDefault="006A1CE4" w:rsidP="00E7499B">
      <w:pPr>
        <w:pStyle w:val="PL"/>
        <w:rPr>
          <w:noProof w:val="0"/>
          <w:snapToGrid w:val="0"/>
        </w:rPr>
      </w:pPr>
      <w:r w:rsidRPr="00E67E0D">
        <w:rPr>
          <w:noProof w:val="0"/>
          <w:snapToGrid w:val="0"/>
        </w:rPr>
        <w:tab/>
        <w:t>...</w:t>
      </w:r>
    </w:p>
    <w:p w14:paraId="5FB67B98" w14:textId="77777777" w:rsidR="006A1CE4" w:rsidRPr="00E67E0D" w:rsidRDefault="006A1CE4" w:rsidP="00E7499B">
      <w:pPr>
        <w:pStyle w:val="PL"/>
        <w:rPr>
          <w:noProof w:val="0"/>
          <w:snapToGrid w:val="0"/>
        </w:rPr>
      </w:pPr>
      <w:r w:rsidRPr="00E67E0D">
        <w:rPr>
          <w:noProof w:val="0"/>
          <w:snapToGrid w:val="0"/>
        </w:rPr>
        <w:t>}</w:t>
      </w:r>
    </w:p>
    <w:p w14:paraId="76B06689" w14:textId="77777777" w:rsidR="006A1CE4" w:rsidRPr="00E67E0D" w:rsidRDefault="006A1CE4" w:rsidP="00E7499B">
      <w:pPr>
        <w:pStyle w:val="PL"/>
        <w:rPr>
          <w:noProof w:val="0"/>
          <w:snapToGrid w:val="0"/>
        </w:rPr>
      </w:pPr>
    </w:p>
    <w:p w14:paraId="685A7A52" w14:textId="77777777" w:rsidR="006A1CE4" w:rsidRPr="00E67E0D" w:rsidRDefault="006A1CE4" w:rsidP="00E7499B">
      <w:pPr>
        <w:pStyle w:val="PL"/>
        <w:rPr>
          <w:noProof w:val="0"/>
          <w:snapToGrid w:val="0"/>
        </w:rPr>
      </w:pPr>
      <w:r w:rsidRPr="00E67E0D">
        <w:rPr>
          <w:noProof w:val="0"/>
          <w:snapToGrid w:val="0"/>
        </w:rPr>
        <w:t>SingleTNLInformation-ExtIEs NGAP-PROTOCOL-EXTENSION ::= {</w:t>
      </w:r>
    </w:p>
    <w:p w14:paraId="721392FF" w14:textId="77777777" w:rsidR="006A1CE4" w:rsidRPr="00E67E0D" w:rsidRDefault="006A1CE4" w:rsidP="00E7499B">
      <w:pPr>
        <w:pStyle w:val="PL"/>
        <w:rPr>
          <w:noProof w:val="0"/>
          <w:snapToGrid w:val="0"/>
        </w:rPr>
      </w:pPr>
      <w:r w:rsidRPr="00E67E0D">
        <w:rPr>
          <w:noProof w:val="0"/>
          <w:snapToGrid w:val="0"/>
        </w:rPr>
        <w:tab/>
        <w:t>...</w:t>
      </w:r>
    </w:p>
    <w:p w14:paraId="73FB4076" w14:textId="77777777" w:rsidR="006A1CE4" w:rsidRPr="00E67E0D" w:rsidRDefault="006A1CE4" w:rsidP="00E7499B">
      <w:pPr>
        <w:pStyle w:val="PL"/>
        <w:rPr>
          <w:noProof w:val="0"/>
          <w:snapToGrid w:val="0"/>
        </w:rPr>
      </w:pPr>
      <w:r w:rsidRPr="00E67E0D">
        <w:rPr>
          <w:noProof w:val="0"/>
          <w:snapToGrid w:val="0"/>
        </w:rPr>
        <w:t>}</w:t>
      </w:r>
    </w:p>
    <w:p w14:paraId="08E4EA94" w14:textId="77777777" w:rsidR="006A1CE4" w:rsidRPr="00E67E0D" w:rsidRDefault="006A1CE4" w:rsidP="00E7499B">
      <w:pPr>
        <w:pStyle w:val="PL"/>
        <w:rPr>
          <w:noProof w:val="0"/>
          <w:snapToGrid w:val="0"/>
        </w:rPr>
      </w:pPr>
    </w:p>
    <w:p w14:paraId="5107DF0B" w14:textId="77777777" w:rsidR="006A1CE4" w:rsidRPr="00E67E0D" w:rsidRDefault="006A1CE4" w:rsidP="00E7499B">
      <w:pPr>
        <w:pStyle w:val="PL"/>
        <w:rPr>
          <w:noProof w:val="0"/>
          <w:snapToGrid w:val="0"/>
        </w:rPr>
      </w:pPr>
      <w:r w:rsidRPr="00E67E0D">
        <w:rPr>
          <w:noProof w:val="0"/>
          <w:snapToGrid w:val="0"/>
        </w:rPr>
        <w:t>Slice</w:t>
      </w:r>
      <w:r w:rsidRPr="00E67E0D">
        <w:rPr>
          <w:rFonts w:eastAsia="SimSun" w:hint="eastAsia"/>
          <w:noProof w:val="0"/>
          <w:snapToGrid w:val="0"/>
          <w:lang w:eastAsia="zh-CN"/>
        </w:rPr>
        <w:t>Overload</w:t>
      </w:r>
      <w:r w:rsidRPr="00E67E0D">
        <w:rPr>
          <w:noProof w:val="0"/>
          <w:snapToGrid w:val="0"/>
        </w:rPr>
        <w:t>List ::= SEQUENCE (SIZE(1..</w:t>
      </w:r>
      <w:r w:rsidRPr="00E67E0D">
        <w:rPr>
          <w:rFonts w:eastAsia="Batang"/>
          <w:noProof w:val="0"/>
          <w:snapToGrid w:val="0"/>
          <w:lang w:eastAsia="zh-CN"/>
        </w:rPr>
        <w:t>maxnoofSliceItems</w:t>
      </w:r>
      <w:r w:rsidRPr="00E67E0D">
        <w:rPr>
          <w:noProof w:val="0"/>
          <w:snapToGrid w:val="0"/>
        </w:rPr>
        <w:t>)) OF Slice</w:t>
      </w:r>
      <w:r w:rsidRPr="00E67E0D">
        <w:rPr>
          <w:rFonts w:eastAsia="SimSun" w:hint="eastAsia"/>
          <w:noProof w:val="0"/>
          <w:snapToGrid w:val="0"/>
          <w:lang w:eastAsia="zh-CN"/>
        </w:rPr>
        <w:t>Overload</w:t>
      </w:r>
      <w:r w:rsidRPr="00E67E0D">
        <w:rPr>
          <w:noProof w:val="0"/>
          <w:snapToGrid w:val="0"/>
        </w:rPr>
        <w:t>Item</w:t>
      </w:r>
    </w:p>
    <w:p w14:paraId="36049A70" w14:textId="77777777" w:rsidR="006A1CE4" w:rsidRPr="00E67E0D" w:rsidRDefault="006A1CE4" w:rsidP="00E7499B">
      <w:pPr>
        <w:pStyle w:val="PL"/>
        <w:rPr>
          <w:noProof w:val="0"/>
          <w:snapToGrid w:val="0"/>
        </w:rPr>
      </w:pPr>
    </w:p>
    <w:p w14:paraId="69A594AD" w14:textId="77777777" w:rsidR="006A1CE4" w:rsidRPr="00E67E0D" w:rsidRDefault="006A1CE4" w:rsidP="00E7499B">
      <w:pPr>
        <w:pStyle w:val="PL"/>
        <w:rPr>
          <w:noProof w:val="0"/>
          <w:snapToGrid w:val="0"/>
        </w:rPr>
      </w:pPr>
      <w:r w:rsidRPr="00E67E0D">
        <w:rPr>
          <w:noProof w:val="0"/>
          <w:snapToGrid w:val="0"/>
        </w:rPr>
        <w:t>Slice</w:t>
      </w:r>
      <w:r w:rsidRPr="00E67E0D">
        <w:rPr>
          <w:rFonts w:eastAsia="SimSun" w:hint="eastAsia"/>
          <w:noProof w:val="0"/>
          <w:snapToGrid w:val="0"/>
          <w:lang w:eastAsia="zh-CN"/>
        </w:rPr>
        <w:t>Overload</w:t>
      </w:r>
      <w:r w:rsidRPr="00E67E0D">
        <w:rPr>
          <w:noProof w:val="0"/>
          <w:snapToGrid w:val="0"/>
        </w:rPr>
        <w:t>Item ::= SEQUENCE {</w:t>
      </w:r>
    </w:p>
    <w:p w14:paraId="10459076" w14:textId="77777777" w:rsidR="006A1CE4" w:rsidRPr="00E67E0D" w:rsidRDefault="006A1CE4" w:rsidP="00E7499B">
      <w:pPr>
        <w:pStyle w:val="PL"/>
        <w:rPr>
          <w:noProof w:val="0"/>
          <w:snapToGrid w:val="0"/>
        </w:rPr>
      </w:pPr>
      <w:r w:rsidRPr="00E67E0D">
        <w:rPr>
          <w:noProof w:val="0"/>
          <w:snapToGrid w:val="0"/>
        </w:rPr>
        <w:tab/>
        <w:t>s-NSSAI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S-NSSAI,</w:t>
      </w:r>
    </w:p>
    <w:p w14:paraId="57C3A9A6"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{Slice</w:t>
      </w:r>
      <w:r w:rsidRPr="00E67E0D">
        <w:rPr>
          <w:rFonts w:eastAsia="SimSun" w:hint="eastAsia"/>
          <w:noProof w:val="0"/>
          <w:snapToGrid w:val="0"/>
          <w:lang w:eastAsia="zh-CN"/>
        </w:rPr>
        <w:t>Overload</w:t>
      </w:r>
      <w:r w:rsidRPr="00E67E0D">
        <w:rPr>
          <w:noProof w:val="0"/>
          <w:snapToGrid w:val="0"/>
        </w:rPr>
        <w:t>Item-ExtIEs} }</w:t>
      </w:r>
      <w:r w:rsidRPr="00E67E0D">
        <w:rPr>
          <w:noProof w:val="0"/>
          <w:snapToGrid w:val="0"/>
        </w:rPr>
        <w:tab/>
        <w:t>OPTIONAL,</w:t>
      </w:r>
    </w:p>
    <w:p w14:paraId="08503AA5" w14:textId="77777777" w:rsidR="006A1CE4" w:rsidRPr="00E67E0D" w:rsidRDefault="006A1CE4" w:rsidP="00E7499B">
      <w:pPr>
        <w:pStyle w:val="PL"/>
        <w:rPr>
          <w:noProof w:val="0"/>
          <w:snapToGrid w:val="0"/>
        </w:rPr>
      </w:pPr>
      <w:r w:rsidRPr="00E67E0D">
        <w:rPr>
          <w:noProof w:val="0"/>
          <w:snapToGrid w:val="0"/>
        </w:rPr>
        <w:tab/>
        <w:t>...</w:t>
      </w:r>
    </w:p>
    <w:p w14:paraId="08E690A8" w14:textId="77777777" w:rsidR="006A1CE4" w:rsidRPr="00E67E0D" w:rsidRDefault="006A1CE4" w:rsidP="00E7499B">
      <w:pPr>
        <w:pStyle w:val="PL"/>
        <w:rPr>
          <w:noProof w:val="0"/>
          <w:snapToGrid w:val="0"/>
        </w:rPr>
      </w:pPr>
      <w:r w:rsidRPr="00E67E0D">
        <w:rPr>
          <w:noProof w:val="0"/>
          <w:snapToGrid w:val="0"/>
        </w:rPr>
        <w:t>}</w:t>
      </w:r>
    </w:p>
    <w:p w14:paraId="10481FCD" w14:textId="77777777" w:rsidR="006A1CE4" w:rsidRPr="00E67E0D" w:rsidRDefault="006A1CE4" w:rsidP="00E7499B">
      <w:pPr>
        <w:pStyle w:val="PL"/>
        <w:rPr>
          <w:noProof w:val="0"/>
          <w:snapToGrid w:val="0"/>
        </w:rPr>
      </w:pPr>
    </w:p>
    <w:p w14:paraId="39F8B9BD" w14:textId="77777777" w:rsidR="006A1CE4" w:rsidRPr="00E67E0D" w:rsidRDefault="006A1CE4" w:rsidP="00E7499B">
      <w:pPr>
        <w:pStyle w:val="PL"/>
        <w:rPr>
          <w:noProof w:val="0"/>
          <w:snapToGrid w:val="0"/>
        </w:rPr>
      </w:pPr>
      <w:r w:rsidRPr="00E67E0D">
        <w:rPr>
          <w:noProof w:val="0"/>
          <w:snapToGrid w:val="0"/>
        </w:rPr>
        <w:t>Slice</w:t>
      </w:r>
      <w:r w:rsidRPr="00E67E0D">
        <w:rPr>
          <w:rFonts w:eastAsia="SimSun" w:hint="eastAsia"/>
          <w:noProof w:val="0"/>
          <w:snapToGrid w:val="0"/>
          <w:lang w:eastAsia="zh-CN"/>
        </w:rPr>
        <w:t>Overload</w:t>
      </w:r>
      <w:r w:rsidRPr="00E67E0D">
        <w:rPr>
          <w:noProof w:val="0"/>
          <w:snapToGrid w:val="0"/>
        </w:rPr>
        <w:t>Item-ExtIEs NGAP-PROTOCOL-EXTENSION ::= {</w:t>
      </w:r>
    </w:p>
    <w:p w14:paraId="15FA5F54" w14:textId="77777777" w:rsidR="006A1CE4" w:rsidRPr="00E67E0D" w:rsidRDefault="006A1CE4" w:rsidP="00E7499B">
      <w:pPr>
        <w:pStyle w:val="PL"/>
        <w:rPr>
          <w:noProof w:val="0"/>
          <w:snapToGrid w:val="0"/>
        </w:rPr>
      </w:pPr>
      <w:r w:rsidRPr="00E67E0D">
        <w:rPr>
          <w:noProof w:val="0"/>
          <w:snapToGrid w:val="0"/>
        </w:rPr>
        <w:tab/>
        <w:t>...</w:t>
      </w:r>
    </w:p>
    <w:p w14:paraId="4127E0EC" w14:textId="77777777" w:rsidR="006A1CE4" w:rsidRPr="00E67E0D" w:rsidRDefault="006A1CE4" w:rsidP="00E7499B">
      <w:pPr>
        <w:pStyle w:val="PL"/>
        <w:rPr>
          <w:noProof w:val="0"/>
          <w:snapToGrid w:val="0"/>
        </w:rPr>
      </w:pPr>
      <w:r w:rsidRPr="00E67E0D">
        <w:rPr>
          <w:noProof w:val="0"/>
          <w:snapToGrid w:val="0"/>
        </w:rPr>
        <w:t>}</w:t>
      </w:r>
    </w:p>
    <w:p w14:paraId="31EC9B8C" w14:textId="77777777" w:rsidR="006A1CE4" w:rsidRPr="00E67E0D" w:rsidRDefault="006A1CE4" w:rsidP="00E7499B">
      <w:pPr>
        <w:pStyle w:val="PL"/>
        <w:rPr>
          <w:noProof w:val="0"/>
          <w:snapToGrid w:val="0"/>
        </w:rPr>
      </w:pPr>
    </w:p>
    <w:p w14:paraId="5D180D38" w14:textId="77777777" w:rsidR="006A1CE4" w:rsidRPr="00E67E0D" w:rsidRDefault="006A1CE4" w:rsidP="00E7499B">
      <w:pPr>
        <w:pStyle w:val="PL"/>
        <w:rPr>
          <w:noProof w:val="0"/>
          <w:snapToGrid w:val="0"/>
        </w:rPr>
      </w:pPr>
      <w:r w:rsidRPr="00E67E0D">
        <w:rPr>
          <w:noProof w:val="0"/>
          <w:snapToGrid w:val="0"/>
        </w:rPr>
        <w:t>SliceSupportList ::= SEQUENCE (SIZE(1..</w:t>
      </w:r>
      <w:r w:rsidRPr="00E67E0D">
        <w:rPr>
          <w:rFonts w:eastAsia="Batang"/>
          <w:noProof w:val="0"/>
          <w:snapToGrid w:val="0"/>
          <w:lang w:eastAsia="zh-CN"/>
        </w:rPr>
        <w:t>maxnoofSliceItems</w:t>
      </w:r>
      <w:r w:rsidRPr="00E67E0D">
        <w:rPr>
          <w:noProof w:val="0"/>
          <w:snapToGrid w:val="0"/>
        </w:rPr>
        <w:t>)) OF SliceSupportItem</w:t>
      </w:r>
    </w:p>
    <w:p w14:paraId="7EC0027E" w14:textId="77777777" w:rsidR="006A1CE4" w:rsidRPr="00E67E0D" w:rsidRDefault="006A1CE4" w:rsidP="00E7499B">
      <w:pPr>
        <w:pStyle w:val="PL"/>
        <w:rPr>
          <w:noProof w:val="0"/>
          <w:snapToGrid w:val="0"/>
        </w:rPr>
      </w:pPr>
    </w:p>
    <w:p w14:paraId="272CA438" w14:textId="77777777" w:rsidR="006A1CE4" w:rsidRPr="00E67E0D" w:rsidRDefault="006A1CE4" w:rsidP="00E7499B">
      <w:pPr>
        <w:pStyle w:val="PL"/>
        <w:rPr>
          <w:noProof w:val="0"/>
          <w:snapToGrid w:val="0"/>
        </w:rPr>
      </w:pPr>
      <w:r w:rsidRPr="00E67E0D">
        <w:rPr>
          <w:noProof w:val="0"/>
          <w:snapToGrid w:val="0"/>
        </w:rPr>
        <w:t>SliceSupportItem ::= SEQUENCE {</w:t>
      </w:r>
    </w:p>
    <w:p w14:paraId="76A4C957" w14:textId="77777777" w:rsidR="006A1CE4" w:rsidRPr="00E67E0D" w:rsidRDefault="006A1CE4" w:rsidP="00E7499B">
      <w:pPr>
        <w:pStyle w:val="PL"/>
        <w:rPr>
          <w:noProof w:val="0"/>
          <w:snapToGrid w:val="0"/>
        </w:rPr>
      </w:pPr>
      <w:r w:rsidRPr="00E67E0D">
        <w:rPr>
          <w:noProof w:val="0"/>
          <w:snapToGrid w:val="0"/>
        </w:rPr>
        <w:tab/>
        <w:t>s-NSSAI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S-NSSAI,</w:t>
      </w:r>
    </w:p>
    <w:p w14:paraId="2ACCF602"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{SliceSupportItem-ExtIEs} }</w:t>
      </w:r>
      <w:r w:rsidRPr="00E67E0D">
        <w:rPr>
          <w:noProof w:val="0"/>
          <w:snapToGrid w:val="0"/>
        </w:rPr>
        <w:tab/>
        <w:t>OPTIONAL,</w:t>
      </w:r>
    </w:p>
    <w:p w14:paraId="140677AE" w14:textId="77777777" w:rsidR="006A1CE4" w:rsidRPr="00E67E0D" w:rsidRDefault="006A1CE4" w:rsidP="00E7499B">
      <w:pPr>
        <w:pStyle w:val="PL"/>
        <w:rPr>
          <w:noProof w:val="0"/>
          <w:snapToGrid w:val="0"/>
        </w:rPr>
      </w:pPr>
      <w:r w:rsidRPr="00E67E0D">
        <w:rPr>
          <w:noProof w:val="0"/>
          <w:snapToGrid w:val="0"/>
        </w:rPr>
        <w:tab/>
        <w:t>...</w:t>
      </w:r>
    </w:p>
    <w:p w14:paraId="572A1697" w14:textId="77777777" w:rsidR="006A1CE4" w:rsidRPr="00E67E0D" w:rsidRDefault="006A1CE4" w:rsidP="00E7499B">
      <w:pPr>
        <w:pStyle w:val="PL"/>
        <w:rPr>
          <w:noProof w:val="0"/>
          <w:snapToGrid w:val="0"/>
        </w:rPr>
      </w:pPr>
      <w:r w:rsidRPr="00E67E0D">
        <w:rPr>
          <w:noProof w:val="0"/>
          <w:snapToGrid w:val="0"/>
        </w:rPr>
        <w:t>}</w:t>
      </w:r>
    </w:p>
    <w:p w14:paraId="04B18A88" w14:textId="77777777" w:rsidR="006A1CE4" w:rsidRPr="00E67E0D" w:rsidRDefault="006A1CE4" w:rsidP="00E7499B">
      <w:pPr>
        <w:pStyle w:val="PL"/>
        <w:rPr>
          <w:noProof w:val="0"/>
          <w:snapToGrid w:val="0"/>
        </w:rPr>
      </w:pPr>
    </w:p>
    <w:p w14:paraId="2A1C378F" w14:textId="77777777" w:rsidR="006A1CE4" w:rsidRPr="00E67E0D" w:rsidRDefault="006A1CE4" w:rsidP="00E7499B">
      <w:pPr>
        <w:pStyle w:val="PL"/>
        <w:rPr>
          <w:noProof w:val="0"/>
          <w:snapToGrid w:val="0"/>
        </w:rPr>
      </w:pPr>
      <w:r w:rsidRPr="00E67E0D">
        <w:rPr>
          <w:noProof w:val="0"/>
          <w:snapToGrid w:val="0"/>
        </w:rPr>
        <w:t>SliceSupportItem-ExtIEs NGAP-PROTOCOL-EXTENSION ::= {</w:t>
      </w:r>
    </w:p>
    <w:p w14:paraId="178C2C9D" w14:textId="77777777" w:rsidR="006A1CE4" w:rsidRPr="00E67E0D" w:rsidRDefault="006A1CE4" w:rsidP="00E7499B">
      <w:pPr>
        <w:pStyle w:val="PL"/>
        <w:rPr>
          <w:noProof w:val="0"/>
          <w:snapToGrid w:val="0"/>
        </w:rPr>
      </w:pPr>
      <w:r w:rsidRPr="00E67E0D">
        <w:rPr>
          <w:noProof w:val="0"/>
          <w:snapToGrid w:val="0"/>
        </w:rPr>
        <w:tab/>
        <w:t>...</w:t>
      </w:r>
    </w:p>
    <w:p w14:paraId="77983755" w14:textId="77777777" w:rsidR="006A1CE4" w:rsidRPr="00E67E0D" w:rsidRDefault="006A1CE4" w:rsidP="00E7499B">
      <w:pPr>
        <w:pStyle w:val="PL"/>
        <w:rPr>
          <w:noProof w:val="0"/>
          <w:snapToGrid w:val="0"/>
        </w:rPr>
      </w:pPr>
      <w:r w:rsidRPr="00E67E0D">
        <w:rPr>
          <w:noProof w:val="0"/>
          <w:snapToGrid w:val="0"/>
        </w:rPr>
        <w:t>}</w:t>
      </w:r>
    </w:p>
    <w:p w14:paraId="258FAFD7" w14:textId="77777777" w:rsidR="006A1CE4" w:rsidRPr="00E67E0D" w:rsidRDefault="006A1CE4" w:rsidP="00E7499B">
      <w:pPr>
        <w:pStyle w:val="PL"/>
        <w:rPr>
          <w:noProof w:val="0"/>
          <w:snapToGrid w:val="0"/>
        </w:rPr>
      </w:pPr>
    </w:p>
    <w:p w14:paraId="14599D9B" w14:textId="77777777" w:rsidR="006A1CE4" w:rsidRPr="00E67E0D" w:rsidRDefault="006A1CE4" w:rsidP="00E7499B">
      <w:pPr>
        <w:pStyle w:val="PL"/>
        <w:rPr>
          <w:noProof w:val="0"/>
          <w:snapToGrid w:val="0"/>
        </w:rPr>
      </w:pPr>
      <w:r w:rsidRPr="00E67E0D">
        <w:rPr>
          <w:noProof w:val="0"/>
          <w:snapToGrid w:val="0"/>
        </w:rPr>
        <w:t>S-NSSAI ::= SEQUENCE {</w:t>
      </w:r>
    </w:p>
    <w:p w14:paraId="4CFFF642" w14:textId="77777777" w:rsidR="006A1CE4" w:rsidRPr="00E67E0D" w:rsidRDefault="006A1CE4" w:rsidP="00E7499B">
      <w:pPr>
        <w:pStyle w:val="PL"/>
        <w:rPr>
          <w:noProof w:val="0"/>
          <w:snapToGrid w:val="0"/>
        </w:rPr>
      </w:pPr>
      <w:r w:rsidRPr="00E67E0D">
        <w:rPr>
          <w:noProof w:val="0"/>
          <w:snapToGrid w:val="0"/>
        </w:rPr>
        <w:tab/>
        <w:t>sST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SST,</w:t>
      </w:r>
    </w:p>
    <w:p w14:paraId="12972F9A" w14:textId="77777777" w:rsidR="006A1CE4" w:rsidRPr="00E67E0D" w:rsidRDefault="006A1CE4" w:rsidP="00E7499B">
      <w:pPr>
        <w:pStyle w:val="PL"/>
        <w:rPr>
          <w:noProof w:val="0"/>
          <w:snapToGrid w:val="0"/>
        </w:rPr>
      </w:pPr>
      <w:r w:rsidRPr="00E67E0D">
        <w:rPr>
          <w:noProof w:val="0"/>
          <w:snapToGrid w:val="0"/>
        </w:rPr>
        <w:tab/>
        <w:t>sD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SD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4D09D075"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 S-NSSAI-ExtIEs} }</w:t>
      </w:r>
      <w:r w:rsidRPr="00E67E0D">
        <w:rPr>
          <w:noProof w:val="0"/>
          <w:snapToGrid w:val="0"/>
        </w:rPr>
        <w:tab/>
        <w:t>OPTIONAL,</w:t>
      </w:r>
    </w:p>
    <w:p w14:paraId="0C8EE41C" w14:textId="77777777" w:rsidR="006A1CE4" w:rsidRPr="00E67E0D" w:rsidRDefault="006A1CE4" w:rsidP="00E7499B">
      <w:pPr>
        <w:pStyle w:val="PL"/>
        <w:rPr>
          <w:noProof w:val="0"/>
          <w:snapToGrid w:val="0"/>
        </w:rPr>
      </w:pPr>
      <w:r w:rsidRPr="00E67E0D">
        <w:rPr>
          <w:noProof w:val="0"/>
          <w:snapToGrid w:val="0"/>
        </w:rPr>
        <w:tab/>
        <w:t>...</w:t>
      </w:r>
    </w:p>
    <w:p w14:paraId="60D1C436" w14:textId="77777777" w:rsidR="006A1CE4" w:rsidRPr="00E67E0D" w:rsidRDefault="006A1CE4" w:rsidP="00E7499B">
      <w:pPr>
        <w:pStyle w:val="PL"/>
        <w:rPr>
          <w:noProof w:val="0"/>
          <w:snapToGrid w:val="0"/>
        </w:rPr>
      </w:pPr>
      <w:r w:rsidRPr="00E67E0D">
        <w:rPr>
          <w:noProof w:val="0"/>
          <w:snapToGrid w:val="0"/>
        </w:rPr>
        <w:t>}</w:t>
      </w:r>
    </w:p>
    <w:p w14:paraId="6A6134BD" w14:textId="77777777" w:rsidR="006A1CE4" w:rsidRPr="00E67E0D" w:rsidRDefault="006A1CE4" w:rsidP="00E7499B">
      <w:pPr>
        <w:pStyle w:val="PL"/>
        <w:rPr>
          <w:noProof w:val="0"/>
          <w:snapToGrid w:val="0"/>
        </w:rPr>
      </w:pPr>
    </w:p>
    <w:p w14:paraId="2E3130CB" w14:textId="77777777" w:rsidR="006A1CE4" w:rsidRPr="00E67E0D" w:rsidRDefault="006A1CE4" w:rsidP="00E7499B">
      <w:pPr>
        <w:pStyle w:val="PL"/>
        <w:rPr>
          <w:noProof w:val="0"/>
          <w:snapToGrid w:val="0"/>
        </w:rPr>
      </w:pPr>
      <w:r w:rsidRPr="00E67E0D">
        <w:rPr>
          <w:noProof w:val="0"/>
          <w:snapToGrid w:val="0"/>
        </w:rPr>
        <w:t>S-NSSAI-ExtIEs NGAP-PROTOCOL-EXTENSION ::= {</w:t>
      </w:r>
    </w:p>
    <w:p w14:paraId="3029B86F" w14:textId="77777777" w:rsidR="006A1CE4" w:rsidRPr="00E67E0D" w:rsidRDefault="006A1CE4" w:rsidP="00E7499B">
      <w:pPr>
        <w:pStyle w:val="PL"/>
        <w:rPr>
          <w:noProof w:val="0"/>
          <w:snapToGrid w:val="0"/>
        </w:rPr>
      </w:pPr>
      <w:r w:rsidRPr="00E67E0D">
        <w:rPr>
          <w:noProof w:val="0"/>
          <w:snapToGrid w:val="0"/>
        </w:rPr>
        <w:tab/>
        <w:t>...</w:t>
      </w:r>
    </w:p>
    <w:p w14:paraId="4B954840" w14:textId="77777777" w:rsidR="006A1CE4" w:rsidRPr="00E67E0D" w:rsidRDefault="006A1CE4" w:rsidP="00E7499B">
      <w:pPr>
        <w:pStyle w:val="PL"/>
        <w:rPr>
          <w:noProof w:val="0"/>
          <w:snapToGrid w:val="0"/>
        </w:rPr>
      </w:pPr>
      <w:r w:rsidRPr="00E67E0D">
        <w:rPr>
          <w:noProof w:val="0"/>
          <w:snapToGrid w:val="0"/>
        </w:rPr>
        <w:t>}</w:t>
      </w:r>
    </w:p>
    <w:p w14:paraId="3901957E" w14:textId="77777777" w:rsidR="006A1CE4" w:rsidRPr="00E67E0D" w:rsidRDefault="006A1CE4" w:rsidP="00E7499B">
      <w:pPr>
        <w:pStyle w:val="PL"/>
        <w:rPr>
          <w:noProof w:val="0"/>
          <w:snapToGrid w:val="0"/>
        </w:rPr>
      </w:pPr>
    </w:p>
    <w:p w14:paraId="0CD0DF3D" w14:textId="77777777" w:rsidR="006A1CE4" w:rsidRPr="00E67E0D" w:rsidRDefault="006A1CE4" w:rsidP="00E7499B">
      <w:pPr>
        <w:pStyle w:val="PL"/>
        <w:spacing w:line="0" w:lineRule="atLeast"/>
        <w:rPr>
          <w:noProof w:val="0"/>
          <w:snapToGrid w:val="0"/>
        </w:rPr>
      </w:pPr>
      <w:r w:rsidRPr="00E67E0D">
        <w:rPr>
          <w:noProof w:val="0"/>
        </w:rPr>
        <w:t>SONConfigurationTransfer</w:t>
      </w:r>
      <w:r w:rsidRPr="00E67E0D">
        <w:rPr>
          <w:noProof w:val="0"/>
          <w:snapToGrid w:val="0"/>
        </w:rPr>
        <w:t xml:space="preserve"> ::= SEQUENCE {</w:t>
      </w:r>
    </w:p>
    <w:p w14:paraId="4410E02E" w14:textId="77777777" w:rsidR="006A1CE4" w:rsidRPr="00E67E0D" w:rsidRDefault="006A1CE4" w:rsidP="00E7499B">
      <w:pPr>
        <w:pStyle w:val="PL"/>
        <w:spacing w:line="0" w:lineRule="atLeast"/>
        <w:rPr>
          <w:noProof w:val="0"/>
          <w:snapToGrid w:val="0"/>
        </w:rPr>
      </w:pPr>
      <w:r w:rsidRPr="00E67E0D">
        <w:rPr>
          <w:noProof w:val="0"/>
          <w:snapToGrid w:val="0"/>
        </w:rPr>
        <w:tab/>
        <w:t>targetRANNodeID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TargetRANNodeID,</w:t>
      </w:r>
    </w:p>
    <w:p w14:paraId="56752751" w14:textId="77777777" w:rsidR="006A1CE4" w:rsidRPr="00E67E0D" w:rsidRDefault="006A1CE4" w:rsidP="00E7499B">
      <w:pPr>
        <w:pStyle w:val="PL"/>
        <w:spacing w:line="0" w:lineRule="atLeast"/>
        <w:rPr>
          <w:noProof w:val="0"/>
          <w:snapToGrid w:val="0"/>
        </w:rPr>
      </w:pPr>
      <w:r w:rsidRPr="00E67E0D">
        <w:rPr>
          <w:noProof w:val="0"/>
          <w:snapToGrid w:val="0"/>
        </w:rPr>
        <w:tab/>
        <w:t>sourceRANNodeID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SourceRANNodeID,</w:t>
      </w:r>
    </w:p>
    <w:p w14:paraId="677229C3" w14:textId="77777777" w:rsidR="006A1CE4" w:rsidRPr="00E67E0D" w:rsidRDefault="006A1CE4" w:rsidP="00E7499B">
      <w:pPr>
        <w:pStyle w:val="PL"/>
        <w:spacing w:line="0" w:lineRule="atLeast"/>
        <w:rPr>
          <w:noProof w:val="0"/>
          <w:snapToGrid w:val="0"/>
        </w:rPr>
      </w:pPr>
      <w:r w:rsidRPr="00E67E0D">
        <w:rPr>
          <w:noProof w:val="0"/>
          <w:snapToGrid w:val="0"/>
        </w:rPr>
        <w:tab/>
      </w:r>
      <w:r w:rsidRPr="00E67E0D">
        <w:rPr>
          <w:noProof w:val="0"/>
        </w:rPr>
        <w:t>sONInformation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rPr>
        <w:t>SONInformation</w:t>
      </w:r>
      <w:r w:rsidRPr="00E67E0D">
        <w:rPr>
          <w:noProof w:val="0"/>
          <w:snapToGrid w:val="0"/>
        </w:rPr>
        <w:t>,</w:t>
      </w:r>
    </w:p>
    <w:p w14:paraId="21B907CA" w14:textId="77777777" w:rsidR="006A1CE4" w:rsidRPr="00E67E0D" w:rsidRDefault="006A1CE4" w:rsidP="00E7499B">
      <w:pPr>
        <w:pStyle w:val="PL"/>
        <w:rPr>
          <w:noProof w:val="0"/>
          <w:snapToGrid w:val="0"/>
        </w:rPr>
      </w:pPr>
      <w:r w:rsidRPr="00E67E0D">
        <w:rPr>
          <w:noProof w:val="0"/>
          <w:snapToGrid w:val="0"/>
        </w:rPr>
        <w:tab/>
        <w:t>xnTNLConfigurationInfo</w:t>
      </w:r>
      <w:r w:rsidRPr="00E67E0D">
        <w:rPr>
          <w:noProof w:val="0"/>
          <w:snapToGrid w:val="0"/>
        </w:rPr>
        <w:tab/>
      </w:r>
      <w:r w:rsidRPr="00E67E0D">
        <w:rPr>
          <w:noProof w:val="0"/>
          <w:snapToGrid w:val="0"/>
        </w:rPr>
        <w:tab/>
        <w:t>XnTNLConfigurationInfo,</w:t>
      </w:r>
    </w:p>
    <w:p w14:paraId="526CA414" w14:textId="77777777" w:rsidR="006A1CE4" w:rsidRPr="00E67E0D" w:rsidRDefault="006A1CE4" w:rsidP="00E7499B">
      <w:pPr>
        <w:pStyle w:val="PL"/>
        <w:rPr>
          <w:rFonts w:eastAsia="SimSun"/>
          <w:noProof w:val="0"/>
          <w:snapToGrid w:val="0"/>
          <w:lang w:eastAsia="zh-CN"/>
        </w:rPr>
      </w:pPr>
      <w:r w:rsidRPr="00E67E0D">
        <w:rPr>
          <w:noProof w:val="0"/>
          <w:snapToGrid w:val="0"/>
        </w:rPr>
        <w:tab/>
        <w:t>iE-Extensions</w:t>
      </w:r>
      <w:r w:rsidRPr="00E67E0D">
        <w:rPr>
          <w:noProof w:val="0"/>
          <w:snapToGrid w:val="0"/>
        </w:rPr>
        <w:tab/>
      </w:r>
      <w:r w:rsidRPr="00E67E0D">
        <w:rPr>
          <w:noProof w:val="0"/>
          <w:snapToGrid w:val="0"/>
        </w:rPr>
        <w:tab/>
        <w:t>ProtocolExtensionContainer { {</w:t>
      </w:r>
      <w:r w:rsidRPr="00E67E0D">
        <w:rPr>
          <w:rFonts w:eastAsia="SimSun"/>
          <w:noProof w:val="0"/>
          <w:snapToGrid w:val="0"/>
          <w:lang w:eastAsia="zh-CN"/>
        </w:rPr>
        <w:t>SONConfigurationTransfer</w:t>
      </w:r>
      <w:r w:rsidRPr="00E67E0D">
        <w:rPr>
          <w:noProof w:val="0"/>
          <w:snapToGrid w:val="0"/>
        </w:rPr>
        <w:t>-ExtIEs} }</w:t>
      </w:r>
      <w:r w:rsidRPr="00E67E0D">
        <w:rPr>
          <w:noProof w:val="0"/>
          <w:snapToGrid w:val="0"/>
        </w:rPr>
        <w:tab/>
        <w:t>OPTIONAL,</w:t>
      </w:r>
    </w:p>
    <w:p w14:paraId="2CDF68FC"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11CB5D99" w14:textId="77777777" w:rsidR="006A1CE4" w:rsidRPr="00E67E0D" w:rsidRDefault="006A1CE4" w:rsidP="00E7499B">
      <w:pPr>
        <w:pStyle w:val="PL"/>
        <w:spacing w:line="0" w:lineRule="atLeast"/>
        <w:rPr>
          <w:noProof w:val="0"/>
          <w:snapToGrid w:val="0"/>
        </w:rPr>
      </w:pPr>
      <w:r w:rsidRPr="00E67E0D">
        <w:rPr>
          <w:noProof w:val="0"/>
          <w:snapToGrid w:val="0"/>
        </w:rPr>
        <w:t>}</w:t>
      </w:r>
    </w:p>
    <w:p w14:paraId="41D26616" w14:textId="77777777" w:rsidR="006A1CE4" w:rsidRPr="00E67E0D" w:rsidRDefault="006A1CE4" w:rsidP="00E7499B">
      <w:pPr>
        <w:pStyle w:val="PL"/>
        <w:rPr>
          <w:rFonts w:eastAsia="SimSun"/>
          <w:noProof w:val="0"/>
          <w:snapToGrid w:val="0"/>
          <w:lang w:eastAsia="zh-CN"/>
        </w:rPr>
      </w:pPr>
    </w:p>
    <w:p w14:paraId="3FA339FA" w14:textId="77777777" w:rsidR="006A1CE4" w:rsidRPr="00E67E0D" w:rsidRDefault="006A1CE4" w:rsidP="00E7499B">
      <w:pPr>
        <w:pStyle w:val="PL"/>
        <w:rPr>
          <w:noProof w:val="0"/>
          <w:snapToGrid w:val="0"/>
        </w:rPr>
      </w:pPr>
      <w:r w:rsidRPr="00E67E0D">
        <w:rPr>
          <w:rFonts w:eastAsia="SimSun"/>
          <w:noProof w:val="0"/>
          <w:snapToGrid w:val="0"/>
          <w:lang w:eastAsia="zh-CN"/>
        </w:rPr>
        <w:t>SONConfigurationTransfer</w:t>
      </w:r>
      <w:r w:rsidRPr="00E67E0D">
        <w:rPr>
          <w:noProof w:val="0"/>
          <w:snapToGrid w:val="0"/>
        </w:rPr>
        <w:t>-ExtIEs NGAP-PROTOCOL-EXTENSION ::= {</w:t>
      </w:r>
    </w:p>
    <w:p w14:paraId="73F3F971" w14:textId="77777777" w:rsidR="006A1CE4" w:rsidRPr="00E67E0D" w:rsidRDefault="006A1CE4" w:rsidP="00E7499B">
      <w:pPr>
        <w:pStyle w:val="PL"/>
        <w:rPr>
          <w:noProof w:val="0"/>
          <w:snapToGrid w:val="0"/>
        </w:rPr>
      </w:pPr>
      <w:r w:rsidRPr="00E67E0D">
        <w:rPr>
          <w:noProof w:val="0"/>
          <w:snapToGrid w:val="0"/>
        </w:rPr>
        <w:tab/>
        <w:t>...</w:t>
      </w:r>
    </w:p>
    <w:p w14:paraId="71B56B25" w14:textId="77777777" w:rsidR="006A1CE4" w:rsidRPr="00E67E0D" w:rsidRDefault="006A1CE4" w:rsidP="00E7499B">
      <w:pPr>
        <w:pStyle w:val="PL"/>
        <w:rPr>
          <w:noProof w:val="0"/>
          <w:snapToGrid w:val="0"/>
        </w:rPr>
      </w:pPr>
      <w:r w:rsidRPr="00E67E0D">
        <w:rPr>
          <w:noProof w:val="0"/>
          <w:snapToGrid w:val="0"/>
        </w:rPr>
        <w:t>}</w:t>
      </w:r>
    </w:p>
    <w:p w14:paraId="57DC5776" w14:textId="77777777" w:rsidR="006A1CE4" w:rsidRPr="00E67E0D" w:rsidRDefault="006A1CE4" w:rsidP="00E7499B">
      <w:pPr>
        <w:pStyle w:val="PL"/>
        <w:rPr>
          <w:rFonts w:eastAsia="SimSun"/>
          <w:noProof w:val="0"/>
          <w:lang w:eastAsia="zh-CN"/>
        </w:rPr>
      </w:pPr>
    </w:p>
    <w:p w14:paraId="3B142ECC" w14:textId="77777777" w:rsidR="006A1CE4" w:rsidRPr="00E67E0D" w:rsidRDefault="006A1CE4" w:rsidP="00E7499B">
      <w:pPr>
        <w:pStyle w:val="PL"/>
        <w:rPr>
          <w:noProof w:val="0"/>
          <w:snapToGrid w:val="0"/>
        </w:rPr>
      </w:pPr>
      <w:r w:rsidRPr="00E67E0D">
        <w:rPr>
          <w:noProof w:val="0"/>
          <w:snapToGrid w:val="0"/>
        </w:rPr>
        <w:t>SONInformation ::= CHOICE {</w:t>
      </w:r>
    </w:p>
    <w:p w14:paraId="1054154A" w14:textId="77777777" w:rsidR="006A1CE4" w:rsidRPr="00E67E0D" w:rsidRDefault="006A1CE4" w:rsidP="00E7499B">
      <w:pPr>
        <w:pStyle w:val="PL"/>
        <w:rPr>
          <w:noProof w:val="0"/>
          <w:snapToGrid w:val="0"/>
        </w:rPr>
      </w:pPr>
      <w:r w:rsidRPr="00E67E0D">
        <w:rPr>
          <w:noProof w:val="0"/>
          <w:snapToGrid w:val="0"/>
        </w:rPr>
        <w:tab/>
        <w:t>sONInformationRequest</w:t>
      </w:r>
      <w:r w:rsidRPr="00E67E0D">
        <w:rPr>
          <w:noProof w:val="0"/>
          <w:snapToGrid w:val="0"/>
        </w:rPr>
        <w:tab/>
      </w:r>
      <w:r w:rsidRPr="00E67E0D">
        <w:rPr>
          <w:noProof w:val="0"/>
          <w:snapToGrid w:val="0"/>
        </w:rPr>
        <w:tab/>
        <w:t>SONInformationRequest,</w:t>
      </w:r>
    </w:p>
    <w:p w14:paraId="04C16ECF" w14:textId="77777777" w:rsidR="006A1CE4" w:rsidRPr="00E67E0D" w:rsidRDefault="006A1CE4" w:rsidP="00E7499B">
      <w:pPr>
        <w:pStyle w:val="PL"/>
        <w:rPr>
          <w:noProof w:val="0"/>
          <w:snapToGrid w:val="0"/>
        </w:rPr>
      </w:pPr>
      <w:r w:rsidRPr="00E67E0D">
        <w:rPr>
          <w:noProof w:val="0"/>
          <w:snapToGrid w:val="0"/>
        </w:rPr>
        <w:tab/>
        <w:t>sONInformationReply</w:t>
      </w:r>
      <w:r w:rsidRPr="00E67E0D">
        <w:rPr>
          <w:noProof w:val="0"/>
          <w:snapToGrid w:val="0"/>
        </w:rPr>
        <w:tab/>
      </w:r>
      <w:r w:rsidRPr="00E67E0D">
        <w:rPr>
          <w:noProof w:val="0"/>
          <w:snapToGrid w:val="0"/>
        </w:rPr>
        <w:tab/>
      </w:r>
      <w:r w:rsidRPr="00E67E0D">
        <w:rPr>
          <w:noProof w:val="0"/>
          <w:snapToGrid w:val="0"/>
        </w:rPr>
        <w:tab/>
        <w:t>SONInformationReply,</w:t>
      </w:r>
    </w:p>
    <w:p w14:paraId="0BC4B426" w14:textId="77777777" w:rsidR="006A1CE4" w:rsidRPr="00E67E0D" w:rsidRDefault="006A1CE4" w:rsidP="00E7499B">
      <w:pPr>
        <w:pStyle w:val="PL"/>
        <w:rPr>
          <w:noProof w:val="0"/>
        </w:rPr>
      </w:pPr>
      <w:r w:rsidRPr="00E67E0D">
        <w:rPr>
          <w:noProof w:val="0"/>
        </w:rPr>
        <w:tab/>
        <w:t>choice-Extensions</w:t>
      </w:r>
      <w:r w:rsidRPr="00E67E0D">
        <w:rPr>
          <w:noProof w:val="0"/>
        </w:rPr>
        <w:tab/>
      </w:r>
      <w:r w:rsidRPr="00E67E0D">
        <w:rPr>
          <w:noProof w:val="0"/>
        </w:rPr>
        <w:tab/>
        <w:t>ProtocolIE-SingleContainer { {</w:t>
      </w:r>
      <w:r w:rsidRPr="00E67E0D">
        <w:rPr>
          <w:noProof w:val="0"/>
          <w:snapToGrid w:val="0"/>
        </w:rPr>
        <w:t>SONInformation</w:t>
      </w:r>
      <w:r w:rsidRPr="00E67E0D">
        <w:rPr>
          <w:noProof w:val="0"/>
        </w:rPr>
        <w:t>-ExtIEs} }</w:t>
      </w:r>
    </w:p>
    <w:p w14:paraId="143FCB15" w14:textId="77777777" w:rsidR="006A1CE4" w:rsidRPr="00E67E0D" w:rsidRDefault="006A1CE4" w:rsidP="00E7499B">
      <w:pPr>
        <w:pStyle w:val="PL"/>
        <w:rPr>
          <w:noProof w:val="0"/>
          <w:snapToGrid w:val="0"/>
        </w:rPr>
      </w:pPr>
      <w:r w:rsidRPr="00E67E0D">
        <w:rPr>
          <w:noProof w:val="0"/>
          <w:snapToGrid w:val="0"/>
        </w:rPr>
        <w:t>}</w:t>
      </w:r>
    </w:p>
    <w:p w14:paraId="6E5E9DB9" w14:textId="77777777" w:rsidR="006A1CE4" w:rsidRPr="00E67E0D" w:rsidRDefault="006A1CE4" w:rsidP="00E7499B">
      <w:pPr>
        <w:pStyle w:val="PL"/>
        <w:rPr>
          <w:noProof w:val="0"/>
          <w:snapToGrid w:val="0"/>
        </w:rPr>
      </w:pPr>
    </w:p>
    <w:p w14:paraId="3ED5ABC8" w14:textId="77777777" w:rsidR="006A1CE4" w:rsidRPr="00E67E0D" w:rsidRDefault="006A1CE4" w:rsidP="00E7499B">
      <w:pPr>
        <w:pStyle w:val="PL"/>
        <w:rPr>
          <w:noProof w:val="0"/>
        </w:rPr>
      </w:pPr>
      <w:r w:rsidRPr="00E67E0D">
        <w:rPr>
          <w:noProof w:val="0"/>
          <w:snapToGrid w:val="0"/>
        </w:rPr>
        <w:t>SONInformation</w:t>
      </w:r>
      <w:r w:rsidRPr="00E67E0D">
        <w:rPr>
          <w:noProof w:val="0"/>
        </w:rPr>
        <w:t xml:space="preserve">-ExtIEs </w:t>
      </w:r>
      <w:r w:rsidRPr="00E67E0D">
        <w:rPr>
          <w:noProof w:val="0"/>
          <w:snapToGrid w:val="0"/>
        </w:rPr>
        <w:t xml:space="preserve">NGAP-PROTOCOL-IES </w:t>
      </w:r>
      <w:r w:rsidRPr="00E67E0D">
        <w:rPr>
          <w:noProof w:val="0"/>
        </w:rPr>
        <w:t>::= {</w:t>
      </w:r>
    </w:p>
    <w:p w14:paraId="262BEEF3" w14:textId="77777777" w:rsidR="006A1CE4" w:rsidRPr="00E67E0D" w:rsidRDefault="006A1CE4" w:rsidP="00E7499B">
      <w:pPr>
        <w:pStyle w:val="PL"/>
        <w:rPr>
          <w:noProof w:val="0"/>
        </w:rPr>
      </w:pPr>
      <w:r w:rsidRPr="00E67E0D">
        <w:rPr>
          <w:noProof w:val="0"/>
        </w:rPr>
        <w:tab/>
        <w:t>...</w:t>
      </w:r>
    </w:p>
    <w:p w14:paraId="7E7AAB34" w14:textId="77777777" w:rsidR="006A1CE4" w:rsidRPr="00E67E0D" w:rsidRDefault="006A1CE4" w:rsidP="00E7499B">
      <w:pPr>
        <w:pStyle w:val="PL"/>
        <w:rPr>
          <w:noProof w:val="0"/>
        </w:rPr>
      </w:pPr>
      <w:r w:rsidRPr="00E67E0D">
        <w:rPr>
          <w:noProof w:val="0"/>
        </w:rPr>
        <w:t>}</w:t>
      </w:r>
    </w:p>
    <w:p w14:paraId="4306DC4E" w14:textId="77777777" w:rsidR="006A1CE4" w:rsidRPr="00E67E0D" w:rsidRDefault="006A1CE4" w:rsidP="00E7499B">
      <w:pPr>
        <w:pStyle w:val="PL"/>
        <w:rPr>
          <w:noProof w:val="0"/>
          <w:snapToGrid w:val="0"/>
        </w:rPr>
      </w:pPr>
    </w:p>
    <w:p w14:paraId="793E8442" w14:textId="77777777" w:rsidR="006A1CE4" w:rsidRPr="00E67E0D" w:rsidRDefault="006A1CE4" w:rsidP="00E7499B">
      <w:pPr>
        <w:pStyle w:val="PL"/>
        <w:rPr>
          <w:noProof w:val="0"/>
          <w:snapToGrid w:val="0"/>
        </w:rPr>
      </w:pPr>
      <w:r w:rsidRPr="00E67E0D">
        <w:rPr>
          <w:noProof w:val="0"/>
          <w:snapToGrid w:val="0"/>
        </w:rPr>
        <w:t>SONInformationReply ::= SEQUENCE {</w:t>
      </w:r>
    </w:p>
    <w:p w14:paraId="6E64D5B4" w14:textId="77777777" w:rsidR="006A1CE4" w:rsidRPr="00E67E0D" w:rsidRDefault="006A1CE4" w:rsidP="00E7499B">
      <w:pPr>
        <w:pStyle w:val="PL"/>
        <w:rPr>
          <w:noProof w:val="0"/>
          <w:snapToGrid w:val="0"/>
        </w:rPr>
      </w:pPr>
      <w:r w:rsidRPr="00E67E0D">
        <w:rPr>
          <w:noProof w:val="0"/>
          <w:snapToGrid w:val="0"/>
        </w:rPr>
        <w:tab/>
        <w:t>xnTNLConfigurationInfo</w:t>
      </w:r>
      <w:r w:rsidRPr="00E67E0D">
        <w:rPr>
          <w:noProof w:val="0"/>
          <w:snapToGrid w:val="0"/>
        </w:rPr>
        <w:tab/>
      </w:r>
      <w:r w:rsidRPr="00E67E0D">
        <w:rPr>
          <w:noProof w:val="0"/>
          <w:snapToGrid w:val="0"/>
        </w:rPr>
        <w:tab/>
        <w:t>XnTNLConfigurationInfo</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2D6752CD"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{SONInformationReply-ExtIEs} }</w:t>
      </w:r>
      <w:r w:rsidRPr="00E67E0D">
        <w:rPr>
          <w:noProof w:val="0"/>
          <w:snapToGrid w:val="0"/>
        </w:rPr>
        <w:tab/>
      </w:r>
      <w:r w:rsidRPr="00E67E0D">
        <w:rPr>
          <w:noProof w:val="0"/>
          <w:snapToGrid w:val="0"/>
        </w:rPr>
        <w:tab/>
        <w:t>OPTIONAL,</w:t>
      </w:r>
    </w:p>
    <w:p w14:paraId="6FE0586A" w14:textId="77777777" w:rsidR="006A1CE4" w:rsidRPr="00E67E0D" w:rsidRDefault="006A1CE4" w:rsidP="00E7499B">
      <w:pPr>
        <w:pStyle w:val="PL"/>
        <w:rPr>
          <w:noProof w:val="0"/>
          <w:snapToGrid w:val="0"/>
        </w:rPr>
      </w:pPr>
      <w:r w:rsidRPr="00E67E0D">
        <w:rPr>
          <w:noProof w:val="0"/>
          <w:snapToGrid w:val="0"/>
        </w:rPr>
        <w:tab/>
        <w:t>...</w:t>
      </w:r>
    </w:p>
    <w:p w14:paraId="0CACC176" w14:textId="77777777" w:rsidR="006A1CE4" w:rsidRPr="00E67E0D" w:rsidRDefault="006A1CE4" w:rsidP="00E7499B">
      <w:pPr>
        <w:pStyle w:val="PL"/>
        <w:rPr>
          <w:noProof w:val="0"/>
          <w:snapToGrid w:val="0"/>
        </w:rPr>
      </w:pPr>
      <w:r w:rsidRPr="00E67E0D">
        <w:rPr>
          <w:noProof w:val="0"/>
          <w:snapToGrid w:val="0"/>
        </w:rPr>
        <w:t>}</w:t>
      </w:r>
    </w:p>
    <w:p w14:paraId="5A869585" w14:textId="77777777" w:rsidR="006A1CE4" w:rsidRPr="00E67E0D" w:rsidRDefault="006A1CE4" w:rsidP="00E7499B">
      <w:pPr>
        <w:pStyle w:val="PL"/>
        <w:rPr>
          <w:noProof w:val="0"/>
          <w:snapToGrid w:val="0"/>
        </w:rPr>
      </w:pPr>
    </w:p>
    <w:p w14:paraId="7822FE5B" w14:textId="77777777" w:rsidR="006A1CE4" w:rsidRPr="00E67E0D" w:rsidRDefault="006A1CE4" w:rsidP="00E7499B">
      <w:pPr>
        <w:pStyle w:val="PL"/>
        <w:rPr>
          <w:noProof w:val="0"/>
          <w:snapToGrid w:val="0"/>
        </w:rPr>
      </w:pPr>
      <w:r w:rsidRPr="00E67E0D">
        <w:rPr>
          <w:noProof w:val="0"/>
          <w:snapToGrid w:val="0"/>
        </w:rPr>
        <w:t>SONInformationReply-ExtIEs NGAP-PROTOCOL-EXTENSION ::= {</w:t>
      </w:r>
    </w:p>
    <w:p w14:paraId="7184F09A" w14:textId="77777777" w:rsidR="006A1CE4" w:rsidRPr="00E67E0D" w:rsidRDefault="006A1CE4" w:rsidP="00E7499B">
      <w:pPr>
        <w:pStyle w:val="PL"/>
        <w:rPr>
          <w:noProof w:val="0"/>
          <w:snapToGrid w:val="0"/>
        </w:rPr>
      </w:pPr>
      <w:r w:rsidRPr="00E67E0D">
        <w:rPr>
          <w:noProof w:val="0"/>
          <w:snapToGrid w:val="0"/>
        </w:rPr>
        <w:tab/>
        <w:t>...</w:t>
      </w:r>
    </w:p>
    <w:p w14:paraId="140F346A" w14:textId="77777777" w:rsidR="006A1CE4" w:rsidRPr="00E67E0D" w:rsidRDefault="006A1CE4" w:rsidP="00E7499B">
      <w:pPr>
        <w:pStyle w:val="PL"/>
        <w:rPr>
          <w:noProof w:val="0"/>
          <w:snapToGrid w:val="0"/>
        </w:rPr>
      </w:pPr>
      <w:r w:rsidRPr="00E67E0D">
        <w:rPr>
          <w:noProof w:val="0"/>
          <w:snapToGrid w:val="0"/>
        </w:rPr>
        <w:t>}</w:t>
      </w:r>
    </w:p>
    <w:p w14:paraId="265A92B6" w14:textId="77777777" w:rsidR="006A1CE4" w:rsidRPr="00E67E0D" w:rsidRDefault="006A1CE4" w:rsidP="00E7499B">
      <w:pPr>
        <w:pStyle w:val="PL"/>
        <w:rPr>
          <w:noProof w:val="0"/>
          <w:snapToGrid w:val="0"/>
        </w:rPr>
      </w:pPr>
    </w:p>
    <w:p w14:paraId="7BBB1F8A" w14:textId="77777777" w:rsidR="006A1CE4" w:rsidRPr="00E67E0D" w:rsidRDefault="006A1CE4" w:rsidP="00E7499B">
      <w:pPr>
        <w:pStyle w:val="PL"/>
        <w:rPr>
          <w:noProof w:val="0"/>
        </w:rPr>
      </w:pPr>
      <w:r w:rsidRPr="00E67E0D">
        <w:rPr>
          <w:noProof w:val="0"/>
        </w:rPr>
        <w:t xml:space="preserve">SONInformationRequest ::= ENUMERATED { </w:t>
      </w:r>
    </w:p>
    <w:p w14:paraId="54B5DFA7" w14:textId="77777777" w:rsidR="006A1CE4" w:rsidRPr="00E67E0D" w:rsidRDefault="006A1CE4" w:rsidP="00E7499B">
      <w:pPr>
        <w:pStyle w:val="PL"/>
        <w:rPr>
          <w:noProof w:val="0"/>
        </w:rPr>
      </w:pPr>
      <w:r w:rsidRPr="00E67E0D">
        <w:rPr>
          <w:noProof w:val="0"/>
        </w:rPr>
        <w:tab/>
        <w:t>xn-TNL-configuration-info,</w:t>
      </w:r>
    </w:p>
    <w:p w14:paraId="6051E082" w14:textId="77777777" w:rsidR="006A1CE4" w:rsidRPr="00E67E0D" w:rsidRDefault="006A1CE4" w:rsidP="00E7499B">
      <w:pPr>
        <w:pStyle w:val="PL"/>
        <w:tabs>
          <w:tab w:val="clear" w:pos="3072"/>
          <w:tab w:val="left" w:pos="2920"/>
        </w:tabs>
        <w:rPr>
          <w:rFonts w:eastAsia="SimSun"/>
          <w:noProof w:val="0"/>
          <w:lang w:eastAsia="zh-CN"/>
        </w:rPr>
      </w:pPr>
      <w:r w:rsidRPr="00E67E0D">
        <w:rPr>
          <w:noProof w:val="0"/>
        </w:rPr>
        <w:tab/>
        <w:t>...</w:t>
      </w:r>
    </w:p>
    <w:p w14:paraId="401EC912" w14:textId="77777777" w:rsidR="006A1CE4" w:rsidRPr="00E67E0D" w:rsidRDefault="006A1CE4" w:rsidP="00E7499B">
      <w:pPr>
        <w:pStyle w:val="PL"/>
        <w:rPr>
          <w:noProof w:val="0"/>
          <w:snapToGrid w:val="0"/>
        </w:rPr>
      </w:pPr>
      <w:r w:rsidRPr="00E67E0D">
        <w:rPr>
          <w:noProof w:val="0"/>
        </w:rPr>
        <w:t>}</w:t>
      </w:r>
    </w:p>
    <w:p w14:paraId="78149C51" w14:textId="77777777" w:rsidR="006A1CE4" w:rsidRPr="00E67E0D" w:rsidRDefault="006A1CE4" w:rsidP="00E7499B">
      <w:pPr>
        <w:pStyle w:val="PL"/>
        <w:rPr>
          <w:noProof w:val="0"/>
          <w:snapToGrid w:val="0"/>
        </w:rPr>
      </w:pPr>
    </w:p>
    <w:p w14:paraId="49BDB507" w14:textId="77777777" w:rsidR="006A1CE4" w:rsidRPr="00E67E0D" w:rsidRDefault="006A1CE4" w:rsidP="00E7499B">
      <w:pPr>
        <w:pStyle w:val="PL"/>
        <w:rPr>
          <w:noProof w:val="0"/>
          <w:snapToGrid w:val="0"/>
        </w:rPr>
      </w:pPr>
      <w:r w:rsidRPr="00E67E0D">
        <w:rPr>
          <w:noProof w:val="0"/>
          <w:snapToGrid w:val="0"/>
        </w:rPr>
        <w:t>SourceNGRANNode-ToTargetNGRANNode-TransparentContainer ::= SEQUENCE {</w:t>
      </w:r>
    </w:p>
    <w:p w14:paraId="0DD6B313" w14:textId="77777777" w:rsidR="006A1CE4" w:rsidRPr="00E67E0D" w:rsidRDefault="006A1CE4" w:rsidP="00E7499B">
      <w:pPr>
        <w:pStyle w:val="PL"/>
        <w:rPr>
          <w:noProof w:val="0"/>
          <w:snapToGrid w:val="0"/>
        </w:rPr>
      </w:pPr>
      <w:r w:rsidRPr="00E67E0D">
        <w:rPr>
          <w:noProof w:val="0"/>
          <w:snapToGrid w:val="0"/>
        </w:rPr>
        <w:tab/>
        <w:t>rRCContainer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RRCContainer,</w:t>
      </w:r>
    </w:p>
    <w:p w14:paraId="00A0981A" w14:textId="77777777" w:rsidR="006A1CE4" w:rsidRPr="00E67E0D" w:rsidRDefault="006A1CE4" w:rsidP="00E7499B">
      <w:pPr>
        <w:pStyle w:val="PL"/>
        <w:rPr>
          <w:noProof w:val="0"/>
          <w:snapToGrid w:val="0"/>
        </w:rPr>
      </w:pPr>
      <w:r w:rsidRPr="00E67E0D">
        <w:rPr>
          <w:noProof w:val="0"/>
          <w:snapToGrid w:val="0"/>
        </w:rPr>
        <w:tab/>
        <w:t>pDUSessionResourceInformationList</w:t>
      </w:r>
      <w:r w:rsidRPr="00E67E0D">
        <w:rPr>
          <w:noProof w:val="0"/>
          <w:snapToGrid w:val="0"/>
        </w:rPr>
        <w:tab/>
      </w:r>
      <w:r w:rsidRPr="00E67E0D">
        <w:rPr>
          <w:noProof w:val="0"/>
          <w:snapToGrid w:val="0"/>
        </w:rPr>
        <w:tab/>
        <w:t>PDUSessionResourceInformationList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2BF7D9C4" w14:textId="77777777" w:rsidR="006A1CE4" w:rsidRPr="00E67E0D" w:rsidRDefault="006A1CE4" w:rsidP="00E7499B">
      <w:pPr>
        <w:pStyle w:val="PL"/>
        <w:rPr>
          <w:noProof w:val="0"/>
          <w:snapToGrid w:val="0"/>
        </w:rPr>
      </w:pPr>
      <w:r w:rsidRPr="00E67E0D">
        <w:rPr>
          <w:noProof w:val="0"/>
          <w:snapToGrid w:val="0"/>
        </w:rPr>
        <w:tab/>
        <w:t>e-RABInformationList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E-RABInformationList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5E69F025" w14:textId="77777777" w:rsidR="006A1CE4" w:rsidRPr="00E67E0D" w:rsidRDefault="006A1CE4" w:rsidP="00E7499B">
      <w:pPr>
        <w:pStyle w:val="PL"/>
        <w:rPr>
          <w:noProof w:val="0"/>
          <w:snapToGrid w:val="0"/>
        </w:rPr>
      </w:pPr>
      <w:r w:rsidRPr="00E67E0D">
        <w:rPr>
          <w:noProof w:val="0"/>
          <w:snapToGrid w:val="0"/>
        </w:rPr>
        <w:tab/>
        <w:t>targetCell-ID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NGRAN-CGI,</w:t>
      </w:r>
    </w:p>
    <w:p w14:paraId="212EACC6" w14:textId="77777777" w:rsidR="006A1CE4" w:rsidRPr="00E67E0D" w:rsidRDefault="006A1CE4" w:rsidP="00E7499B">
      <w:pPr>
        <w:pStyle w:val="PL"/>
        <w:rPr>
          <w:noProof w:val="0"/>
          <w:snapToGrid w:val="0"/>
        </w:rPr>
      </w:pPr>
      <w:r w:rsidRPr="00E67E0D">
        <w:rPr>
          <w:noProof w:val="0"/>
          <w:snapToGrid w:val="0"/>
        </w:rPr>
        <w:tab/>
        <w:t>indexToRFSP</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IndexToRFSP</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16A6E453" w14:textId="77777777" w:rsidR="006A1CE4" w:rsidRPr="00E67E0D" w:rsidRDefault="006A1CE4" w:rsidP="00E7499B">
      <w:pPr>
        <w:pStyle w:val="PL"/>
        <w:rPr>
          <w:noProof w:val="0"/>
          <w:snapToGrid w:val="0"/>
        </w:rPr>
      </w:pPr>
      <w:r w:rsidRPr="00E67E0D">
        <w:rPr>
          <w:noProof w:val="0"/>
          <w:snapToGrid w:val="0"/>
        </w:rPr>
        <w:tab/>
        <w:t>uEHistoryInformation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UEHistoryInformation,</w:t>
      </w:r>
    </w:p>
    <w:p w14:paraId="1B920711"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{SourceNGRANNode-ToTargetNGRANNode-TransparentContainer-ExtIEs} }</w:t>
      </w:r>
      <w:r w:rsidRPr="00E67E0D">
        <w:rPr>
          <w:noProof w:val="0"/>
          <w:snapToGrid w:val="0"/>
        </w:rPr>
        <w:tab/>
        <w:t>OPTIONAL,</w:t>
      </w:r>
    </w:p>
    <w:p w14:paraId="4C25D285" w14:textId="77777777" w:rsidR="006A1CE4" w:rsidRPr="00E67E0D" w:rsidRDefault="006A1CE4" w:rsidP="00E7499B">
      <w:pPr>
        <w:pStyle w:val="PL"/>
        <w:rPr>
          <w:noProof w:val="0"/>
          <w:snapToGrid w:val="0"/>
        </w:rPr>
      </w:pPr>
      <w:r w:rsidRPr="00E67E0D">
        <w:rPr>
          <w:noProof w:val="0"/>
          <w:snapToGrid w:val="0"/>
        </w:rPr>
        <w:tab/>
        <w:t>...</w:t>
      </w:r>
    </w:p>
    <w:p w14:paraId="620A0CC2" w14:textId="77777777" w:rsidR="006A1CE4" w:rsidRPr="00E67E0D" w:rsidRDefault="006A1CE4" w:rsidP="00E7499B">
      <w:pPr>
        <w:pStyle w:val="PL"/>
        <w:rPr>
          <w:noProof w:val="0"/>
          <w:snapToGrid w:val="0"/>
        </w:rPr>
      </w:pPr>
      <w:r w:rsidRPr="00E67E0D">
        <w:rPr>
          <w:noProof w:val="0"/>
          <w:snapToGrid w:val="0"/>
        </w:rPr>
        <w:t>}</w:t>
      </w:r>
    </w:p>
    <w:p w14:paraId="36986384" w14:textId="77777777" w:rsidR="006A1CE4" w:rsidRPr="00E67E0D" w:rsidRDefault="006A1CE4" w:rsidP="00E7499B">
      <w:pPr>
        <w:pStyle w:val="PL"/>
        <w:rPr>
          <w:noProof w:val="0"/>
          <w:snapToGrid w:val="0"/>
        </w:rPr>
      </w:pPr>
    </w:p>
    <w:p w14:paraId="0F2E8E28" w14:textId="77777777" w:rsidR="006A1CE4" w:rsidRPr="00E67E0D" w:rsidRDefault="006A1CE4" w:rsidP="00E7499B">
      <w:pPr>
        <w:pStyle w:val="PL"/>
        <w:rPr>
          <w:noProof w:val="0"/>
          <w:snapToGrid w:val="0"/>
        </w:rPr>
      </w:pPr>
      <w:r w:rsidRPr="00E67E0D">
        <w:rPr>
          <w:noProof w:val="0"/>
          <w:snapToGrid w:val="0"/>
        </w:rPr>
        <w:t>SourceNGRANNode-ToTargetNGRANNode-TransparentContainer-ExtIEs NGAP-PROTOCOL-EXTENSION ::= {</w:t>
      </w:r>
    </w:p>
    <w:p w14:paraId="081047C9" w14:textId="77777777" w:rsidR="006A1CE4" w:rsidRPr="00E67E0D" w:rsidRDefault="006A1CE4" w:rsidP="00E7499B">
      <w:pPr>
        <w:pStyle w:val="PL"/>
        <w:rPr>
          <w:noProof w:val="0"/>
          <w:snapToGrid w:val="0"/>
        </w:rPr>
      </w:pPr>
      <w:r w:rsidRPr="00E67E0D">
        <w:rPr>
          <w:noProof w:val="0"/>
          <w:snapToGrid w:val="0"/>
        </w:rPr>
        <w:tab/>
        <w:t>...</w:t>
      </w:r>
    </w:p>
    <w:p w14:paraId="739EA6C9" w14:textId="77777777" w:rsidR="006A1CE4" w:rsidRPr="00E67E0D" w:rsidRDefault="006A1CE4" w:rsidP="00E7499B">
      <w:pPr>
        <w:pStyle w:val="PL"/>
        <w:rPr>
          <w:noProof w:val="0"/>
          <w:snapToGrid w:val="0"/>
        </w:rPr>
      </w:pPr>
      <w:r w:rsidRPr="00E67E0D">
        <w:rPr>
          <w:noProof w:val="0"/>
          <w:snapToGrid w:val="0"/>
        </w:rPr>
        <w:t>}</w:t>
      </w:r>
    </w:p>
    <w:p w14:paraId="287152C6" w14:textId="77777777" w:rsidR="006A1CE4" w:rsidRPr="00E67E0D" w:rsidRDefault="006A1CE4" w:rsidP="00E7499B">
      <w:pPr>
        <w:pStyle w:val="PL"/>
        <w:rPr>
          <w:noProof w:val="0"/>
          <w:snapToGrid w:val="0"/>
        </w:rPr>
      </w:pPr>
    </w:p>
    <w:p w14:paraId="1E81432F" w14:textId="77777777" w:rsidR="006A1CE4" w:rsidRPr="00E67E0D" w:rsidRDefault="006A1CE4" w:rsidP="00E7499B">
      <w:pPr>
        <w:pStyle w:val="PL"/>
        <w:rPr>
          <w:noProof w:val="0"/>
          <w:snapToGrid w:val="0"/>
        </w:rPr>
      </w:pPr>
      <w:r w:rsidRPr="00E67E0D">
        <w:rPr>
          <w:noProof w:val="0"/>
          <w:snapToGrid w:val="0"/>
        </w:rPr>
        <w:t>SourceOfUEActivityBehaviourInformation ::= ENUMERATED {</w:t>
      </w:r>
    </w:p>
    <w:p w14:paraId="5FFB1FF7" w14:textId="77777777" w:rsidR="006A1CE4" w:rsidRPr="00E67E0D" w:rsidRDefault="006A1CE4" w:rsidP="00E7499B">
      <w:pPr>
        <w:pStyle w:val="PL"/>
        <w:rPr>
          <w:noProof w:val="0"/>
          <w:snapToGrid w:val="0"/>
        </w:rPr>
      </w:pPr>
      <w:r w:rsidRPr="00E67E0D">
        <w:rPr>
          <w:noProof w:val="0"/>
          <w:snapToGrid w:val="0"/>
        </w:rPr>
        <w:tab/>
        <w:t>subscription-information,</w:t>
      </w:r>
    </w:p>
    <w:p w14:paraId="400621EB" w14:textId="77777777" w:rsidR="006A1CE4" w:rsidRPr="00E67E0D" w:rsidRDefault="006A1CE4" w:rsidP="00E7499B">
      <w:pPr>
        <w:pStyle w:val="PL"/>
        <w:rPr>
          <w:noProof w:val="0"/>
          <w:snapToGrid w:val="0"/>
        </w:rPr>
      </w:pPr>
      <w:r w:rsidRPr="00E67E0D">
        <w:rPr>
          <w:noProof w:val="0"/>
          <w:snapToGrid w:val="0"/>
        </w:rPr>
        <w:tab/>
        <w:t>statistics,</w:t>
      </w:r>
    </w:p>
    <w:p w14:paraId="46501062" w14:textId="77777777" w:rsidR="006A1CE4" w:rsidRPr="00E67E0D" w:rsidRDefault="006A1CE4" w:rsidP="00E7499B">
      <w:pPr>
        <w:pStyle w:val="PL"/>
        <w:rPr>
          <w:noProof w:val="0"/>
          <w:snapToGrid w:val="0"/>
        </w:rPr>
      </w:pPr>
      <w:r w:rsidRPr="00E67E0D">
        <w:rPr>
          <w:noProof w:val="0"/>
          <w:snapToGrid w:val="0"/>
        </w:rPr>
        <w:tab/>
        <w:t>...</w:t>
      </w:r>
    </w:p>
    <w:p w14:paraId="08915B8B" w14:textId="77777777" w:rsidR="006A1CE4" w:rsidRPr="00E67E0D" w:rsidRDefault="006A1CE4" w:rsidP="00E7499B">
      <w:pPr>
        <w:pStyle w:val="PL"/>
        <w:rPr>
          <w:noProof w:val="0"/>
          <w:snapToGrid w:val="0"/>
        </w:rPr>
      </w:pPr>
      <w:r w:rsidRPr="00E67E0D">
        <w:rPr>
          <w:noProof w:val="0"/>
          <w:snapToGrid w:val="0"/>
        </w:rPr>
        <w:t>}</w:t>
      </w:r>
    </w:p>
    <w:p w14:paraId="4B71921A" w14:textId="77777777" w:rsidR="006A1CE4" w:rsidRPr="00E67E0D" w:rsidRDefault="006A1CE4" w:rsidP="00E7499B">
      <w:pPr>
        <w:pStyle w:val="PL"/>
        <w:rPr>
          <w:noProof w:val="0"/>
          <w:snapToGrid w:val="0"/>
        </w:rPr>
      </w:pPr>
    </w:p>
    <w:p w14:paraId="5EFEC889" w14:textId="77777777" w:rsidR="006A1CE4" w:rsidRPr="00E67E0D" w:rsidRDefault="006A1CE4" w:rsidP="00E7499B">
      <w:pPr>
        <w:pStyle w:val="PL"/>
        <w:rPr>
          <w:noProof w:val="0"/>
          <w:snapToGrid w:val="0"/>
        </w:rPr>
      </w:pPr>
      <w:r w:rsidRPr="00E67E0D">
        <w:rPr>
          <w:noProof w:val="0"/>
          <w:snapToGrid w:val="0"/>
        </w:rPr>
        <w:t>SourceRANNodeID ::= SEQUENCE {</w:t>
      </w:r>
    </w:p>
    <w:p w14:paraId="6F60087B" w14:textId="77777777" w:rsidR="006A1CE4" w:rsidRPr="00E67E0D" w:rsidRDefault="006A1CE4" w:rsidP="00E7499B">
      <w:pPr>
        <w:pStyle w:val="PL"/>
        <w:rPr>
          <w:noProof w:val="0"/>
          <w:snapToGrid w:val="0"/>
        </w:rPr>
      </w:pPr>
      <w:r w:rsidRPr="00E67E0D">
        <w:rPr>
          <w:noProof w:val="0"/>
          <w:snapToGrid w:val="0"/>
        </w:rPr>
        <w:tab/>
        <w:t>globalRANNodeID</w:t>
      </w:r>
      <w:r w:rsidRPr="00E67E0D">
        <w:rPr>
          <w:noProof w:val="0"/>
          <w:snapToGrid w:val="0"/>
        </w:rPr>
        <w:tab/>
      </w:r>
      <w:r w:rsidRPr="00E67E0D">
        <w:rPr>
          <w:noProof w:val="0"/>
          <w:snapToGrid w:val="0"/>
        </w:rPr>
        <w:tab/>
        <w:t>GlobalRANNodeID,</w:t>
      </w:r>
    </w:p>
    <w:p w14:paraId="52325948" w14:textId="77777777" w:rsidR="006A1CE4" w:rsidRPr="00E67E0D" w:rsidRDefault="006A1CE4" w:rsidP="00E7499B">
      <w:pPr>
        <w:pStyle w:val="PL"/>
        <w:rPr>
          <w:noProof w:val="0"/>
          <w:snapToGrid w:val="0"/>
        </w:rPr>
      </w:pPr>
      <w:r w:rsidRPr="00E67E0D">
        <w:rPr>
          <w:noProof w:val="0"/>
          <w:snapToGrid w:val="0"/>
        </w:rPr>
        <w:tab/>
        <w:t>selectedTAI</w:t>
      </w:r>
      <w:r w:rsidRPr="00E67E0D">
        <w:rPr>
          <w:noProof w:val="0"/>
          <w:snapToGrid w:val="0"/>
        </w:rPr>
        <w:tab/>
      </w:r>
      <w:r w:rsidRPr="00E67E0D">
        <w:rPr>
          <w:noProof w:val="0"/>
          <w:snapToGrid w:val="0"/>
        </w:rPr>
        <w:tab/>
      </w:r>
      <w:r w:rsidRPr="00E67E0D">
        <w:rPr>
          <w:noProof w:val="0"/>
          <w:snapToGrid w:val="0"/>
        </w:rPr>
        <w:tab/>
        <w:t>TAI,</w:t>
      </w:r>
    </w:p>
    <w:p w14:paraId="70981012"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{SourceRANNodeID-ExtIEs} } OPTIONAL,</w:t>
      </w:r>
    </w:p>
    <w:p w14:paraId="14AD787B" w14:textId="77777777" w:rsidR="006A1CE4" w:rsidRPr="00E67E0D" w:rsidRDefault="006A1CE4" w:rsidP="00E7499B">
      <w:pPr>
        <w:pStyle w:val="PL"/>
        <w:rPr>
          <w:noProof w:val="0"/>
          <w:snapToGrid w:val="0"/>
        </w:rPr>
      </w:pPr>
      <w:r w:rsidRPr="00E67E0D">
        <w:rPr>
          <w:noProof w:val="0"/>
          <w:snapToGrid w:val="0"/>
        </w:rPr>
        <w:tab/>
        <w:t>...</w:t>
      </w:r>
    </w:p>
    <w:p w14:paraId="5DF3B690" w14:textId="77777777" w:rsidR="006A1CE4" w:rsidRPr="00E67E0D" w:rsidRDefault="006A1CE4" w:rsidP="00E7499B">
      <w:pPr>
        <w:pStyle w:val="PL"/>
        <w:rPr>
          <w:noProof w:val="0"/>
          <w:snapToGrid w:val="0"/>
        </w:rPr>
      </w:pPr>
      <w:r w:rsidRPr="00E67E0D">
        <w:rPr>
          <w:noProof w:val="0"/>
          <w:snapToGrid w:val="0"/>
        </w:rPr>
        <w:t>}</w:t>
      </w:r>
    </w:p>
    <w:p w14:paraId="69AF8EC6" w14:textId="77777777" w:rsidR="006A1CE4" w:rsidRPr="00E67E0D" w:rsidRDefault="006A1CE4" w:rsidP="00E7499B">
      <w:pPr>
        <w:pStyle w:val="PL"/>
        <w:rPr>
          <w:noProof w:val="0"/>
          <w:snapToGrid w:val="0"/>
        </w:rPr>
      </w:pPr>
    </w:p>
    <w:p w14:paraId="0F052151" w14:textId="77777777" w:rsidR="006A1CE4" w:rsidRPr="00E67E0D" w:rsidRDefault="006A1CE4" w:rsidP="00E7499B">
      <w:pPr>
        <w:pStyle w:val="PL"/>
        <w:rPr>
          <w:noProof w:val="0"/>
          <w:snapToGrid w:val="0"/>
        </w:rPr>
      </w:pPr>
      <w:r w:rsidRPr="00E67E0D">
        <w:rPr>
          <w:noProof w:val="0"/>
          <w:snapToGrid w:val="0"/>
        </w:rPr>
        <w:t>SourceRANNodeID-ExtIEs NGAP-PROTOCOL-EXTENSION ::= {</w:t>
      </w:r>
    </w:p>
    <w:p w14:paraId="52DBDCAB" w14:textId="77777777" w:rsidR="006A1CE4" w:rsidRPr="00E67E0D" w:rsidRDefault="006A1CE4" w:rsidP="00E7499B">
      <w:pPr>
        <w:pStyle w:val="PL"/>
        <w:rPr>
          <w:noProof w:val="0"/>
          <w:snapToGrid w:val="0"/>
        </w:rPr>
      </w:pPr>
      <w:r w:rsidRPr="00E67E0D">
        <w:rPr>
          <w:noProof w:val="0"/>
          <w:snapToGrid w:val="0"/>
        </w:rPr>
        <w:tab/>
        <w:t>...</w:t>
      </w:r>
    </w:p>
    <w:p w14:paraId="57AD6775" w14:textId="77777777" w:rsidR="006A1CE4" w:rsidRPr="00E67E0D" w:rsidRDefault="006A1CE4" w:rsidP="00E7499B">
      <w:pPr>
        <w:pStyle w:val="PL"/>
        <w:rPr>
          <w:noProof w:val="0"/>
          <w:snapToGrid w:val="0"/>
        </w:rPr>
      </w:pPr>
      <w:r w:rsidRPr="00E67E0D">
        <w:rPr>
          <w:noProof w:val="0"/>
          <w:snapToGrid w:val="0"/>
        </w:rPr>
        <w:t>}</w:t>
      </w:r>
    </w:p>
    <w:p w14:paraId="3266DD74" w14:textId="77777777" w:rsidR="006A1CE4" w:rsidRPr="00E67E0D" w:rsidRDefault="006A1CE4" w:rsidP="00E7499B">
      <w:pPr>
        <w:pStyle w:val="PL"/>
        <w:rPr>
          <w:noProof w:val="0"/>
          <w:snapToGrid w:val="0"/>
        </w:rPr>
      </w:pPr>
    </w:p>
    <w:p w14:paraId="2F4A7ED6" w14:textId="77777777" w:rsidR="006A1CE4" w:rsidRPr="00E67E0D" w:rsidRDefault="006A1CE4" w:rsidP="00E7499B">
      <w:pPr>
        <w:pStyle w:val="PL"/>
        <w:rPr>
          <w:noProof w:val="0"/>
          <w:snapToGrid w:val="0"/>
        </w:rPr>
      </w:pPr>
      <w:r w:rsidRPr="00E67E0D">
        <w:rPr>
          <w:noProof w:val="0"/>
          <w:snapToGrid w:val="0"/>
        </w:rPr>
        <w:t>SourceToTarget-TransparentContainer ::= OCTET STRING</w:t>
      </w:r>
    </w:p>
    <w:p w14:paraId="57F0AD76" w14:textId="77777777" w:rsidR="006A1CE4" w:rsidRPr="00E67E0D" w:rsidRDefault="006A1CE4" w:rsidP="00E7499B">
      <w:pPr>
        <w:pStyle w:val="PL"/>
        <w:rPr>
          <w:noProof w:val="0"/>
          <w:snapToGrid w:val="0"/>
        </w:rPr>
      </w:pPr>
      <w:r w:rsidRPr="00E67E0D">
        <w:rPr>
          <w:noProof w:val="0"/>
          <w:snapToGrid w:val="0"/>
        </w:rPr>
        <w:t xml:space="preserve">-- This IE includes a transparent container from the source RAN node to the target RAN node. </w:t>
      </w:r>
    </w:p>
    <w:p w14:paraId="473B59EA" w14:textId="77777777" w:rsidR="006A1CE4" w:rsidRPr="00E67E0D" w:rsidRDefault="006A1CE4" w:rsidP="00E7499B">
      <w:pPr>
        <w:pStyle w:val="PL"/>
        <w:rPr>
          <w:noProof w:val="0"/>
          <w:snapToGrid w:val="0"/>
        </w:rPr>
      </w:pPr>
      <w:r w:rsidRPr="00E67E0D">
        <w:rPr>
          <w:noProof w:val="0"/>
          <w:snapToGrid w:val="0"/>
        </w:rPr>
        <w:t>-- The octets of the OCTET STRING are encoded according to the specifications of the target system.</w:t>
      </w:r>
    </w:p>
    <w:p w14:paraId="4AF53BE0" w14:textId="77777777" w:rsidR="006A1CE4" w:rsidRPr="00E67E0D" w:rsidRDefault="006A1CE4" w:rsidP="00E7499B">
      <w:pPr>
        <w:pStyle w:val="PL"/>
        <w:rPr>
          <w:noProof w:val="0"/>
          <w:snapToGrid w:val="0"/>
        </w:rPr>
      </w:pPr>
    </w:p>
    <w:p w14:paraId="3D06E05C" w14:textId="77777777" w:rsidR="006A1CE4" w:rsidRPr="00E67E0D" w:rsidRDefault="006A1CE4" w:rsidP="00E7499B">
      <w:pPr>
        <w:pStyle w:val="PL"/>
        <w:rPr>
          <w:noProof w:val="0"/>
          <w:snapToGrid w:val="0"/>
        </w:rPr>
      </w:pPr>
      <w:r w:rsidRPr="00E67E0D">
        <w:rPr>
          <w:noProof w:val="0"/>
          <w:snapToGrid w:val="0"/>
        </w:rPr>
        <w:t>SST ::= OCTET STRING (SIZE(1))</w:t>
      </w:r>
    </w:p>
    <w:p w14:paraId="4BD9F70C" w14:textId="77777777" w:rsidR="006A1CE4" w:rsidRPr="00E67E0D" w:rsidRDefault="006A1CE4" w:rsidP="00E7499B">
      <w:pPr>
        <w:pStyle w:val="PL"/>
        <w:rPr>
          <w:noProof w:val="0"/>
          <w:snapToGrid w:val="0"/>
        </w:rPr>
      </w:pPr>
    </w:p>
    <w:p w14:paraId="03E76819" w14:textId="77777777" w:rsidR="006A1CE4" w:rsidRPr="00E67E0D" w:rsidRDefault="006A1CE4" w:rsidP="00E7499B">
      <w:pPr>
        <w:pStyle w:val="PL"/>
        <w:spacing w:line="0" w:lineRule="atLeast"/>
        <w:rPr>
          <w:noProof w:val="0"/>
          <w:snapToGrid w:val="0"/>
        </w:rPr>
      </w:pPr>
      <w:r w:rsidRPr="00E67E0D">
        <w:rPr>
          <w:noProof w:val="0"/>
        </w:rPr>
        <w:t>SupportedTAList</w:t>
      </w:r>
      <w:r w:rsidRPr="00E67E0D">
        <w:rPr>
          <w:noProof w:val="0"/>
          <w:snapToGrid w:val="0"/>
        </w:rPr>
        <w:t xml:space="preserve"> ::= SEQUENCE (SIZE(1..</w:t>
      </w:r>
      <w:r w:rsidRPr="00E67E0D">
        <w:rPr>
          <w:noProof w:val="0"/>
        </w:rPr>
        <w:t>maxnoofTACs</w:t>
      </w:r>
      <w:r w:rsidRPr="00E67E0D">
        <w:rPr>
          <w:noProof w:val="0"/>
          <w:snapToGrid w:val="0"/>
        </w:rPr>
        <w:t>)) OF SupportedTAItem</w:t>
      </w:r>
    </w:p>
    <w:p w14:paraId="5F91274D" w14:textId="77777777" w:rsidR="006A1CE4" w:rsidRPr="00E67E0D" w:rsidRDefault="006A1CE4" w:rsidP="00E7499B">
      <w:pPr>
        <w:pStyle w:val="PL"/>
        <w:spacing w:line="0" w:lineRule="atLeast"/>
        <w:rPr>
          <w:noProof w:val="0"/>
          <w:snapToGrid w:val="0"/>
        </w:rPr>
      </w:pPr>
    </w:p>
    <w:p w14:paraId="5E9D92DB" w14:textId="77777777" w:rsidR="006A1CE4" w:rsidRPr="00E67E0D" w:rsidRDefault="006A1CE4" w:rsidP="00E7499B">
      <w:pPr>
        <w:pStyle w:val="PL"/>
        <w:spacing w:line="0" w:lineRule="atLeast"/>
        <w:rPr>
          <w:noProof w:val="0"/>
          <w:snapToGrid w:val="0"/>
        </w:rPr>
      </w:pPr>
      <w:r w:rsidRPr="00E67E0D">
        <w:rPr>
          <w:noProof w:val="0"/>
        </w:rPr>
        <w:t>SupportedTAItem</w:t>
      </w:r>
      <w:r w:rsidRPr="00E67E0D">
        <w:rPr>
          <w:noProof w:val="0"/>
          <w:snapToGrid w:val="0"/>
        </w:rPr>
        <w:t xml:space="preserve"> ::= SEQUENCE {</w:t>
      </w:r>
    </w:p>
    <w:p w14:paraId="5E17CC40" w14:textId="77777777" w:rsidR="006A1CE4" w:rsidRPr="00E67E0D" w:rsidRDefault="006A1CE4" w:rsidP="00E7499B">
      <w:pPr>
        <w:pStyle w:val="PL"/>
        <w:spacing w:line="0" w:lineRule="atLeast"/>
        <w:rPr>
          <w:noProof w:val="0"/>
          <w:snapToGrid w:val="0"/>
        </w:rPr>
      </w:pPr>
      <w:r w:rsidRPr="00E67E0D">
        <w:rPr>
          <w:noProof w:val="0"/>
          <w:snapToGrid w:val="0"/>
        </w:rPr>
        <w:tab/>
        <w:t>tAC</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TAC,</w:t>
      </w:r>
    </w:p>
    <w:p w14:paraId="52039448" w14:textId="77777777" w:rsidR="006A1CE4" w:rsidRPr="00E67E0D" w:rsidRDefault="006A1CE4" w:rsidP="00E7499B">
      <w:pPr>
        <w:pStyle w:val="PL"/>
        <w:spacing w:line="0" w:lineRule="atLeast"/>
        <w:rPr>
          <w:noProof w:val="0"/>
          <w:snapToGrid w:val="0"/>
        </w:rPr>
      </w:pPr>
      <w:r w:rsidRPr="00E67E0D">
        <w:rPr>
          <w:noProof w:val="0"/>
          <w:snapToGrid w:val="0"/>
        </w:rPr>
        <w:tab/>
        <w:t>broadcastPLMNList</w:t>
      </w:r>
      <w:r w:rsidRPr="00E67E0D">
        <w:rPr>
          <w:noProof w:val="0"/>
          <w:snapToGrid w:val="0"/>
        </w:rPr>
        <w:tab/>
      </w:r>
      <w:r w:rsidRPr="00E67E0D">
        <w:rPr>
          <w:noProof w:val="0"/>
          <w:snapToGrid w:val="0"/>
        </w:rPr>
        <w:tab/>
        <w:t>BroadcastPLMNList,</w:t>
      </w:r>
    </w:p>
    <w:p w14:paraId="6E5C709C"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w:t>
      </w:r>
      <w:r w:rsidRPr="00E67E0D">
        <w:rPr>
          <w:noProof w:val="0"/>
        </w:rPr>
        <w:t>SupportedTAItem</w:t>
      </w:r>
      <w:r w:rsidRPr="00E67E0D">
        <w:rPr>
          <w:noProof w:val="0"/>
          <w:snapToGrid w:val="0"/>
        </w:rPr>
        <w:t>-ExtIEs} } OPTIONAL,</w:t>
      </w:r>
    </w:p>
    <w:p w14:paraId="6B59046F"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510C0897" w14:textId="77777777" w:rsidR="006A1CE4" w:rsidRPr="00E67E0D" w:rsidRDefault="006A1CE4" w:rsidP="00E7499B">
      <w:pPr>
        <w:pStyle w:val="PL"/>
        <w:spacing w:line="0" w:lineRule="atLeast"/>
        <w:rPr>
          <w:noProof w:val="0"/>
          <w:snapToGrid w:val="0"/>
        </w:rPr>
      </w:pPr>
      <w:r w:rsidRPr="00E67E0D">
        <w:rPr>
          <w:noProof w:val="0"/>
          <w:snapToGrid w:val="0"/>
        </w:rPr>
        <w:t>}</w:t>
      </w:r>
    </w:p>
    <w:p w14:paraId="55B262D8" w14:textId="77777777" w:rsidR="006A1CE4" w:rsidRPr="00E67E0D" w:rsidRDefault="006A1CE4" w:rsidP="00E7499B">
      <w:pPr>
        <w:pStyle w:val="PL"/>
        <w:spacing w:line="0" w:lineRule="atLeast"/>
        <w:rPr>
          <w:noProof w:val="0"/>
          <w:snapToGrid w:val="0"/>
        </w:rPr>
      </w:pPr>
    </w:p>
    <w:p w14:paraId="3786D814" w14:textId="77777777" w:rsidR="006A1CE4" w:rsidRPr="00E67E0D" w:rsidRDefault="006A1CE4" w:rsidP="00E7499B">
      <w:pPr>
        <w:pStyle w:val="PL"/>
        <w:rPr>
          <w:noProof w:val="0"/>
          <w:snapToGrid w:val="0"/>
        </w:rPr>
      </w:pPr>
      <w:r w:rsidRPr="00E67E0D">
        <w:rPr>
          <w:noProof w:val="0"/>
        </w:rPr>
        <w:t>SupportedTAItem</w:t>
      </w:r>
      <w:r w:rsidRPr="00E67E0D">
        <w:rPr>
          <w:noProof w:val="0"/>
          <w:snapToGrid w:val="0"/>
        </w:rPr>
        <w:t>-ExtIEs NGAP-PROTOCOL-EXTENSION ::= {</w:t>
      </w:r>
    </w:p>
    <w:p w14:paraId="4B1C486A" w14:textId="77777777" w:rsidR="006A1CE4" w:rsidRPr="00E67E0D" w:rsidRDefault="006A1CE4" w:rsidP="00E7499B">
      <w:pPr>
        <w:pStyle w:val="PL"/>
        <w:rPr>
          <w:noProof w:val="0"/>
          <w:snapToGrid w:val="0"/>
        </w:rPr>
      </w:pPr>
      <w:r w:rsidRPr="00E67E0D">
        <w:rPr>
          <w:noProof w:val="0"/>
          <w:snapToGrid w:val="0"/>
        </w:rPr>
        <w:tab/>
        <w:t>...</w:t>
      </w:r>
    </w:p>
    <w:p w14:paraId="1712D97C" w14:textId="77777777" w:rsidR="006A1CE4" w:rsidRPr="00E67E0D" w:rsidRDefault="006A1CE4" w:rsidP="00E7499B">
      <w:pPr>
        <w:pStyle w:val="PL"/>
        <w:spacing w:line="0" w:lineRule="atLeast"/>
        <w:rPr>
          <w:noProof w:val="0"/>
          <w:snapToGrid w:val="0"/>
        </w:rPr>
      </w:pPr>
      <w:r w:rsidRPr="00E67E0D">
        <w:rPr>
          <w:noProof w:val="0"/>
          <w:snapToGrid w:val="0"/>
        </w:rPr>
        <w:t>}</w:t>
      </w:r>
    </w:p>
    <w:p w14:paraId="492E2EC2" w14:textId="77777777" w:rsidR="006A1CE4" w:rsidRPr="00E67E0D" w:rsidRDefault="006A1CE4" w:rsidP="00E7499B">
      <w:pPr>
        <w:pStyle w:val="PL"/>
        <w:spacing w:line="0" w:lineRule="atLeast"/>
        <w:rPr>
          <w:noProof w:val="0"/>
          <w:snapToGrid w:val="0"/>
        </w:rPr>
      </w:pPr>
    </w:p>
    <w:p w14:paraId="0BC4919C" w14:textId="77777777" w:rsidR="006A1CE4" w:rsidRPr="00E67E0D" w:rsidRDefault="006A1CE4" w:rsidP="00E7499B">
      <w:pPr>
        <w:pStyle w:val="PL"/>
        <w:outlineLvl w:val="3"/>
        <w:rPr>
          <w:noProof w:val="0"/>
          <w:snapToGrid w:val="0"/>
        </w:rPr>
      </w:pPr>
      <w:r w:rsidRPr="00E67E0D">
        <w:rPr>
          <w:noProof w:val="0"/>
          <w:snapToGrid w:val="0"/>
        </w:rPr>
        <w:t>-- T</w:t>
      </w:r>
    </w:p>
    <w:p w14:paraId="0F12CBF1" w14:textId="77777777" w:rsidR="006A1CE4" w:rsidRPr="00E67E0D" w:rsidRDefault="006A1CE4" w:rsidP="00E7499B">
      <w:pPr>
        <w:pStyle w:val="PL"/>
        <w:rPr>
          <w:noProof w:val="0"/>
          <w:snapToGrid w:val="0"/>
        </w:rPr>
      </w:pPr>
    </w:p>
    <w:p w14:paraId="5F268DDA" w14:textId="77777777" w:rsidR="006A1CE4" w:rsidRPr="00E67E0D" w:rsidRDefault="006A1CE4" w:rsidP="00E7499B">
      <w:pPr>
        <w:pStyle w:val="PL"/>
        <w:rPr>
          <w:noProof w:val="0"/>
          <w:snapToGrid w:val="0"/>
        </w:rPr>
      </w:pPr>
      <w:r w:rsidRPr="00E67E0D">
        <w:rPr>
          <w:noProof w:val="0"/>
          <w:snapToGrid w:val="0"/>
        </w:rPr>
        <w:t>TAC ::= OCTET STRING (SIZE(3))</w:t>
      </w:r>
    </w:p>
    <w:p w14:paraId="651CD1F7" w14:textId="77777777" w:rsidR="006A1CE4" w:rsidRPr="00E67E0D" w:rsidRDefault="006A1CE4" w:rsidP="00E7499B">
      <w:pPr>
        <w:pStyle w:val="PL"/>
        <w:rPr>
          <w:noProof w:val="0"/>
          <w:snapToGrid w:val="0"/>
        </w:rPr>
      </w:pPr>
    </w:p>
    <w:p w14:paraId="1DAFCE8B" w14:textId="77777777" w:rsidR="006A1CE4" w:rsidRPr="00E67E0D" w:rsidRDefault="006A1CE4" w:rsidP="00E7499B">
      <w:pPr>
        <w:pStyle w:val="PL"/>
        <w:rPr>
          <w:noProof w:val="0"/>
          <w:snapToGrid w:val="0"/>
        </w:rPr>
      </w:pPr>
      <w:r w:rsidRPr="00E67E0D">
        <w:rPr>
          <w:noProof w:val="0"/>
          <w:snapToGrid w:val="0"/>
        </w:rPr>
        <w:t>TAI ::= SEQUENCE {</w:t>
      </w:r>
    </w:p>
    <w:p w14:paraId="7C936DDA" w14:textId="77777777" w:rsidR="006A1CE4" w:rsidRPr="00E67E0D" w:rsidRDefault="006A1CE4" w:rsidP="00E7499B">
      <w:pPr>
        <w:pStyle w:val="PL"/>
        <w:rPr>
          <w:noProof w:val="0"/>
          <w:snapToGrid w:val="0"/>
        </w:rPr>
      </w:pPr>
      <w:r w:rsidRPr="00E67E0D">
        <w:rPr>
          <w:noProof w:val="0"/>
          <w:snapToGrid w:val="0"/>
        </w:rPr>
        <w:tab/>
        <w:t>pLMNIdentity</w:t>
      </w:r>
      <w:r w:rsidRPr="00E67E0D">
        <w:rPr>
          <w:noProof w:val="0"/>
          <w:snapToGrid w:val="0"/>
        </w:rPr>
        <w:tab/>
      </w:r>
      <w:r w:rsidRPr="00E67E0D">
        <w:rPr>
          <w:noProof w:val="0"/>
          <w:snapToGrid w:val="0"/>
        </w:rPr>
        <w:tab/>
        <w:t>PLMNIdentity,</w:t>
      </w:r>
    </w:p>
    <w:p w14:paraId="3EEA4FB6" w14:textId="77777777" w:rsidR="006A1CE4" w:rsidRPr="00E67E0D" w:rsidRDefault="006A1CE4" w:rsidP="00E7499B">
      <w:pPr>
        <w:pStyle w:val="PL"/>
        <w:rPr>
          <w:noProof w:val="0"/>
          <w:snapToGrid w:val="0"/>
        </w:rPr>
      </w:pPr>
      <w:r w:rsidRPr="00E67E0D">
        <w:rPr>
          <w:noProof w:val="0"/>
          <w:snapToGrid w:val="0"/>
        </w:rPr>
        <w:tab/>
        <w:t>tAC</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TAC,</w:t>
      </w:r>
    </w:p>
    <w:p w14:paraId="3E00DB59"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{TAI-ExtIEs} } OPTIONAL,</w:t>
      </w:r>
    </w:p>
    <w:p w14:paraId="41EBC431" w14:textId="77777777" w:rsidR="006A1CE4" w:rsidRPr="00E67E0D" w:rsidRDefault="006A1CE4" w:rsidP="00E7499B">
      <w:pPr>
        <w:pStyle w:val="PL"/>
        <w:rPr>
          <w:noProof w:val="0"/>
          <w:snapToGrid w:val="0"/>
        </w:rPr>
      </w:pPr>
      <w:r w:rsidRPr="00E67E0D">
        <w:rPr>
          <w:noProof w:val="0"/>
          <w:snapToGrid w:val="0"/>
        </w:rPr>
        <w:tab/>
        <w:t>...</w:t>
      </w:r>
    </w:p>
    <w:p w14:paraId="0CD263FF" w14:textId="77777777" w:rsidR="006A1CE4" w:rsidRPr="00E67E0D" w:rsidRDefault="006A1CE4" w:rsidP="00E7499B">
      <w:pPr>
        <w:pStyle w:val="PL"/>
        <w:rPr>
          <w:noProof w:val="0"/>
          <w:snapToGrid w:val="0"/>
        </w:rPr>
      </w:pPr>
      <w:r w:rsidRPr="00E67E0D">
        <w:rPr>
          <w:noProof w:val="0"/>
          <w:snapToGrid w:val="0"/>
        </w:rPr>
        <w:t>}</w:t>
      </w:r>
    </w:p>
    <w:p w14:paraId="7E52D917" w14:textId="77777777" w:rsidR="006A1CE4" w:rsidRPr="00E67E0D" w:rsidRDefault="006A1CE4" w:rsidP="00E7499B">
      <w:pPr>
        <w:pStyle w:val="PL"/>
        <w:rPr>
          <w:noProof w:val="0"/>
          <w:snapToGrid w:val="0"/>
        </w:rPr>
      </w:pPr>
    </w:p>
    <w:p w14:paraId="4B5F550B" w14:textId="77777777" w:rsidR="006A1CE4" w:rsidRPr="00E67E0D" w:rsidRDefault="006A1CE4" w:rsidP="00E7499B">
      <w:pPr>
        <w:pStyle w:val="PL"/>
        <w:rPr>
          <w:noProof w:val="0"/>
          <w:snapToGrid w:val="0"/>
        </w:rPr>
      </w:pPr>
      <w:r w:rsidRPr="00E67E0D">
        <w:rPr>
          <w:noProof w:val="0"/>
          <w:snapToGrid w:val="0"/>
        </w:rPr>
        <w:t>TAI-ExtIEs NGAP-PROTOCOL-EXTENSION ::= {</w:t>
      </w:r>
    </w:p>
    <w:p w14:paraId="234E736B" w14:textId="77777777" w:rsidR="006A1CE4" w:rsidRPr="00E67E0D" w:rsidRDefault="006A1CE4" w:rsidP="00E7499B">
      <w:pPr>
        <w:pStyle w:val="PL"/>
        <w:rPr>
          <w:noProof w:val="0"/>
          <w:snapToGrid w:val="0"/>
        </w:rPr>
      </w:pPr>
      <w:r w:rsidRPr="00E67E0D">
        <w:rPr>
          <w:noProof w:val="0"/>
          <w:snapToGrid w:val="0"/>
        </w:rPr>
        <w:tab/>
        <w:t>...</w:t>
      </w:r>
    </w:p>
    <w:p w14:paraId="13AEA358" w14:textId="77777777" w:rsidR="006A1CE4" w:rsidRPr="00E67E0D" w:rsidRDefault="006A1CE4" w:rsidP="00E7499B">
      <w:pPr>
        <w:pStyle w:val="PL"/>
        <w:rPr>
          <w:noProof w:val="0"/>
          <w:snapToGrid w:val="0"/>
        </w:rPr>
      </w:pPr>
      <w:r w:rsidRPr="00E67E0D">
        <w:rPr>
          <w:noProof w:val="0"/>
          <w:snapToGrid w:val="0"/>
        </w:rPr>
        <w:t>}</w:t>
      </w:r>
    </w:p>
    <w:p w14:paraId="2DBD27C8" w14:textId="77777777" w:rsidR="006A1CE4" w:rsidRPr="00E67E0D" w:rsidRDefault="006A1CE4" w:rsidP="00E7499B">
      <w:pPr>
        <w:pStyle w:val="PL"/>
        <w:rPr>
          <w:noProof w:val="0"/>
          <w:snapToGrid w:val="0"/>
        </w:rPr>
      </w:pPr>
    </w:p>
    <w:p w14:paraId="4CAC0211" w14:textId="77777777" w:rsidR="006A1CE4" w:rsidRPr="00E67E0D" w:rsidRDefault="006A1CE4" w:rsidP="00E7499B">
      <w:pPr>
        <w:pStyle w:val="PL"/>
        <w:rPr>
          <w:noProof w:val="0"/>
          <w:snapToGrid w:val="0"/>
        </w:rPr>
      </w:pPr>
      <w:r w:rsidRPr="00E67E0D">
        <w:rPr>
          <w:noProof w:val="0"/>
          <w:snapToGrid w:val="0"/>
        </w:rPr>
        <w:t>TAIBroadcastEUTRA ::= SEQUENCE (SIZE(1..maxnoofTAIforWarning)) OF TAIBroadcastEUTRA-Item</w:t>
      </w:r>
    </w:p>
    <w:p w14:paraId="7DD81AEB" w14:textId="77777777" w:rsidR="006A1CE4" w:rsidRPr="00E67E0D" w:rsidRDefault="006A1CE4" w:rsidP="00E7499B">
      <w:pPr>
        <w:pStyle w:val="PL"/>
        <w:rPr>
          <w:noProof w:val="0"/>
          <w:snapToGrid w:val="0"/>
        </w:rPr>
      </w:pPr>
    </w:p>
    <w:p w14:paraId="668D93EB" w14:textId="77777777" w:rsidR="006A1CE4" w:rsidRPr="00E67E0D" w:rsidRDefault="006A1CE4" w:rsidP="00E7499B">
      <w:pPr>
        <w:pStyle w:val="PL"/>
        <w:rPr>
          <w:noProof w:val="0"/>
          <w:snapToGrid w:val="0"/>
        </w:rPr>
      </w:pPr>
      <w:r w:rsidRPr="00E67E0D">
        <w:rPr>
          <w:noProof w:val="0"/>
          <w:snapToGrid w:val="0"/>
        </w:rPr>
        <w:t>TAIBroadcastEUTRA-Item ::= SEQUENCE {</w:t>
      </w:r>
    </w:p>
    <w:p w14:paraId="60708399" w14:textId="77777777" w:rsidR="006A1CE4" w:rsidRPr="00E67E0D" w:rsidRDefault="006A1CE4" w:rsidP="00E7499B">
      <w:pPr>
        <w:pStyle w:val="PL"/>
        <w:rPr>
          <w:noProof w:val="0"/>
          <w:snapToGrid w:val="0"/>
        </w:rPr>
      </w:pPr>
      <w:r w:rsidRPr="00E67E0D">
        <w:rPr>
          <w:noProof w:val="0"/>
          <w:snapToGrid w:val="0"/>
        </w:rPr>
        <w:tab/>
        <w:t>tAI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TAI,</w:t>
      </w:r>
    </w:p>
    <w:p w14:paraId="57756DA1" w14:textId="77777777" w:rsidR="006A1CE4" w:rsidRPr="00E67E0D" w:rsidRDefault="006A1CE4" w:rsidP="00E7499B">
      <w:pPr>
        <w:pStyle w:val="PL"/>
        <w:rPr>
          <w:noProof w:val="0"/>
          <w:snapToGrid w:val="0"/>
        </w:rPr>
      </w:pPr>
      <w:r w:rsidRPr="00E67E0D">
        <w:rPr>
          <w:noProof w:val="0"/>
          <w:snapToGrid w:val="0"/>
        </w:rPr>
        <w:tab/>
        <w:t>completedCellsInTAI-EUTRA</w:t>
      </w:r>
      <w:r w:rsidRPr="00E67E0D">
        <w:rPr>
          <w:noProof w:val="0"/>
          <w:snapToGrid w:val="0"/>
        </w:rPr>
        <w:tab/>
      </w:r>
      <w:r w:rsidRPr="00E67E0D">
        <w:rPr>
          <w:noProof w:val="0"/>
          <w:snapToGrid w:val="0"/>
        </w:rPr>
        <w:tab/>
        <w:t>CompletedCellsInTAI-EUTRA,</w:t>
      </w:r>
    </w:p>
    <w:p w14:paraId="4EFBACA7"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{TAIBroadcastEUTRA-Item-ExtIEs} } OPTIONAL,</w:t>
      </w:r>
    </w:p>
    <w:p w14:paraId="281B637A" w14:textId="77777777" w:rsidR="006A1CE4" w:rsidRPr="00E67E0D" w:rsidRDefault="006A1CE4" w:rsidP="00E7499B">
      <w:pPr>
        <w:pStyle w:val="PL"/>
        <w:rPr>
          <w:noProof w:val="0"/>
          <w:snapToGrid w:val="0"/>
        </w:rPr>
      </w:pPr>
      <w:r w:rsidRPr="00E67E0D">
        <w:rPr>
          <w:noProof w:val="0"/>
          <w:snapToGrid w:val="0"/>
        </w:rPr>
        <w:tab/>
        <w:t>...</w:t>
      </w:r>
    </w:p>
    <w:p w14:paraId="3DC40CDF" w14:textId="77777777" w:rsidR="006A1CE4" w:rsidRPr="00E67E0D" w:rsidRDefault="006A1CE4" w:rsidP="00E7499B">
      <w:pPr>
        <w:pStyle w:val="PL"/>
        <w:rPr>
          <w:noProof w:val="0"/>
          <w:snapToGrid w:val="0"/>
        </w:rPr>
      </w:pPr>
      <w:r w:rsidRPr="00E67E0D">
        <w:rPr>
          <w:noProof w:val="0"/>
          <w:snapToGrid w:val="0"/>
        </w:rPr>
        <w:t>}</w:t>
      </w:r>
    </w:p>
    <w:p w14:paraId="252EA0C7" w14:textId="77777777" w:rsidR="006A1CE4" w:rsidRPr="00E67E0D" w:rsidRDefault="006A1CE4" w:rsidP="00E7499B">
      <w:pPr>
        <w:pStyle w:val="PL"/>
        <w:rPr>
          <w:noProof w:val="0"/>
          <w:snapToGrid w:val="0"/>
        </w:rPr>
      </w:pPr>
    </w:p>
    <w:p w14:paraId="08DABD00" w14:textId="77777777" w:rsidR="006A1CE4" w:rsidRPr="00E67E0D" w:rsidRDefault="006A1CE4" w:rsidP="00E7499B">
      <w:pPr>
        <w:pStyle w:val="PL"/>
        <w:rPr>
          <w:noProof w:val="0"/>
          <w:snapToGrid w:val="0"/>
        </w:rPr>
      </w:pPr>
      <w:r w:rsidRPr="00E67E0D">
        <w:rPr>
          <w:noProof w:val="0"/>
          <w:snapToGrid w:val="0"/>
        </w:rPr>
        <w:t>TAIBroadcastEUTRA-Item-ExtIEs NGAP-PROTOCOL-EXTENSION ::= {</w:t>
      </w:r>
    </w:p>
    <w:p w14:paraId="4A916026" w14:textId="77777777" w:rsidR="006A1CE4" w:rsidRPr="00E67E0D" w:rsidRDefault="006A1CE4" w:rsidP="00E7499B">
      <w:pPr>
        <w:pStyle w:val="PL"/>
        <w:rPr>
          <w:noProof w:val="0"/>
          <w:snapToGrid w:val="0"/>
        </w:rPr>
      </w:pPr>
      <w:r w:rsidRPr="00E67E0D">
        <w:rPr>
          <w:noProof w:val="0"/>
          <w:snapToGrid w:val="0"/>
        </w:rPr>
        <w:tab/>
        <w:t>...</w:t>
      </w:r>
    </w:p>
    <w:p w14:paraId="46225FA8" w14:textId="77777777" w:rsidR="006A1CE4" w:rsidRPr="00E67E0D" w:rsidRDefault="006A1CE4" w:rsidP="00E7499B">
      <w:pPr>
        <w:pStyle w:val="PL"/>
        <w:rPr>
          <w:noProof w:val="0"/>
          <w:snapToGrid w:val="0"/>
        </w:rPr>
      </w:pPr>
      <w:r w:rsidRPr="00E67E0D">
        <w:rPr>
          <w:noProof w:val="0"/>
          <w:snapToGrid w:val="0"/>
        </w:rPr>
        <w:t>}</w:t>
      </w:r>
    </w:p>
    <w:p w14:paraId="2FBC7F4F" w14:textId="77777777" w:rsidR="006A1CE4" w:rsidRPr="00E67E0D" w:rsidRDefault="006A1CE4" w:rsidP="00E7499B">
      <w:pPr>
        <w:pStyle w:val="PL"/>
        <w:rPr>
          <w:noProof w:val="0"/>
          <w:snapToGrid w:val="0"/>
        </w:rPr>
      </w:pPr>
    </w:p>
    <w:p w14:paraId="6D6CB3EB" w14:textId="77777777" w:rsidR="006A1CE4" w:rsidRPr="00E67E0D" w:rsidRDefault="006A1CE4" w:rsidP="00E7499B">
      <w:pPr>
        <w:pStyle w:val="PL"/>
        <w:rPr>
          <w:noProof w:val="0"/>
          <w:snapToGrid w:val="0"/>
        </w:rPr>
      </w:pPr>
      <w:r w:rsidRPr="00E67E0D">
        <w:rPr>
          <w:noProof w:val="0"/>
          <w:snapToGrid w:val="0"/>
        </w:rPr>
        <w:t>TAIBroadcastNR ::= SEQUENCE (SIZE(1..maxnoofTAIforWarning)) OF TAIBroadcastNR-Item</w:t>
      </w:r>
    </w:p>
    <w:p w14:paraId="7E3F1D60" w14:textId="77777777" w:rsidR="006A1CE4" w:rsidRPr="00E67E0D" w:rsidRDefault="006A1CE4" w:rsidP="00E7499B">
      <w:pPr>
        <w:pStyle w:val="PL"/>
        <w:rPr>
          <w:noProof w:val="0"/>
          <w:snapToGrid w:val="0"/>
        </w:rPr>
      </w:pPr>
    </w:p>
    <w:p w14:paraId="5656F85D" w14:textId="77777777" w:rsidR="006A1CE4" w:rsidRPr="00E67E0D" w:rsidRDefault="006A1CE4" w:rsidP="00E7499B">
      <w:pPr>
        <w:pStyle w:val="PL"/>
        <w:rPr>
          <w:noProof w:val="0"/>
          <w:snapToGrid w:val="0"/>
        </w:rPr>
      </w:pPr>
      <w:r w:rsidRPr="00E67E0D">
        <w:rPr>
          <w:noProof w:val="0"/>
          <w:snapToGrid w:val="0"/>
        </w:rPr>
        <w:t>TAIBroadcastNR-Item ::= SEQUENCE {</w:t>
      </w:r>
    </w:p>
    <w:p w14:paraId="6182F7CD" w14:textId="77777777" w:rsidR="006A1CE4" w:rsidRPr="00E67E0D" w:rsidRDefault="006A1CE4" w:rsidP="00E7499B">
      <w:pPr>
        <w:pStyle w:val="PL"/>
        <w:rPr>
          <w:noProof w:val="0"/>
          <w:snapToGrid w:val="0"/>
        </w:rPr>
      </w:pPr>
      <w:r w:rsidRPr="00E67E0D">
        <w:rPr>
          <w:noProof w:val="0"/>
          <w:snapToGrid w:val="0"/>
        </w:rPr>
        <w:tab/>
        <w:t>tAI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TAI,</w:t>
      </w:r>
    </w:p>
    <w:p w14:paraId="78696283" w14:textId="77777777" w:rsidR="006A1CE4" w:rsidRPr="00E67E0D" w:rsidRDefault="006A1CE4" w:rsidP="00E7499B">
      <w:pPr>
        <w:pStyle w:val="PL"/>
        <w:rPr>
          <w:noProof w:val="0"/>
          <w:snapToGrid w:val="0"/>
        </w:rPr>
      </w:pPr>
      <w:r w:rsidRPr="00E67E0D">
        <w:rPr>
          <w:noProof w:val="0"/>
          <w:snapToGrid w:val="0"/>
        </w:rPr>
        <w:tab/>
        <w:t>completedCellsInTAI-NR</w:t>
      </w:r>
      <w:r w:rsidRPr="00E67E0D">
        <w:rPr>
          <w:noProof w:val="0"/>
          <w:snapToGrid w:val="0"/>
        </w:rPr>
        <w:tab/>
      </w:r>
      <w:r w:rsidRPr="00E67E0D">
        <w:rPr>
          <w:noProof w:val="0"/>
          <w:snapToGrid w:val="0"/>
        </w:rPr>
        <w:tab/>
        <w:t>CompletedCellsInTAI-NR,</w:t>
      </w:r>
    </w:p>
    <w:p w14:paraId="7DF54322"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{TAIBroadcastNR-Item-ExtIEs} } OPTIONAL,</w:t>
      </w:r>
    </w:p>
    <w:p w14:paraId="451D5FD2" w14:textId="77777777" w:rsidR="006A1CE4" w:rsidRPr="00E67E0D" w:rsidRDefault="006A1CE4" w:rsidP="00E7499B">
      <w:pPr>
        <w:pStyle w:val="PL"/>
        <w:rPr>
          <w:noProof w:val="0"/>
          <w:snapToGrid w:val="0"/>
        </w:rPr>
      </w:pPr>
      <w:r w:rsidRPr="00E67E0D">
        <w:rPr>
          <w:noProof w:val="0"/>
          <w:snapToGrid w:val="0"/>
        </w:rPr>
        <w:tab/>
        <w:t>...</w:t>
      </w:r>
    </w:p>
    <w:p w14:paraId="12F1C77F" w14:textId="77777777" w:rsidR="006A1CE4" w:rsidRPr="00E67E0D" w:rsidRDefault="006A1CE4" w:rsidP="00E7499B">
      <w:pPr>
        <w:pStyle w:val="PL"/>
        <w:rPr>
          <w:noProof w:val="0"/>
          <w:snapToGrid w:val="0"/>
        </w:rPr>
      </w:pPr>
      <w:r w:rsidRPr="00E67E0D">
        <w:rPr>
          <w:noProof w:val="0"/>
          <w:snapToGrid w:val="0"/>
        </w:rPr>
        <w:t>}</w:t>
      </w:r>
    </w:p>
    <w:p w14:paraId="607EFC32" w14:textId="77777777" w:rsidR="006A1CE4" w:rsidRPr="00E67E0D" w:rsidRDefault="006A1CE4" w:rsidP="00E7499B">
      <w:pPr>
        <w:pStyle w:val="PL"/>
        <w:rPr>
          <w:noProof w:val="0"/>
          <w:snapToGrid w:val="0"/>
        </w:rPr>
      </w:pPr>
    </w:p>
    <w:p w14:paraId="029DF8B0" w14:textId="77777777" w:rsidR="006A1CE4" w:rsidRPr="00E67E0D" w:rsidRDefault="006A1CE4" w:rsidP="00E7499B">
      <w:pPr>
        <w:pStyle w:val="PL"/>
        <w:rPr>
          <w:noProof w:val="0"/>
          <w:snapToGrid w:val="0"/>
        </w:rPr>
      </w:pPr>
      <w:r w:rsidRPr="00E67E0D">
        <w:rPr>
          <w:noProof w:val="0"/>
          <w:snapToGrid w:val="0"/>
        </w:rPr>
        <w:t>TAIBroadcastNR-Item-ExtIEs NGAP-PROTOCOL-EXTENSION ::= {</w:t>
      </w:r>
    </w:p>
    <w:p w14:paraId="015A2858" w14:textId="77777777" w:rsidR="006A1CE4" w:rsidRPr="00E67E0D" w:rsidRDefault="006A1CE4" w:rsidP="00E7499B">
      <w:pPr>
        <w:pStyle w:val="PL"/>
        <w:rPr>
          <w:noProof w:val="0"/>
          <w:snapToGrid w:val="0"/>
        </w:rPr>
      </w:pPr>
      <w:r w:rsidRPr="00E67E0D">
        <w:rPr>
          <w:noProof w:val="0"/>
          <w:snapToGrid w:val="0"/>
        </w:rPr>
        <w:tab/>
        <w:t>...</w:t>
      </w:r>
    </w:p>
    <w:p w14:paraId="7ACA787B" w14:textId="77777777" w:rsidR="006A1CE4" w:rsidRPr="00E67E0D" w:rsidRDefault="006A1CE4" w:rsidP="00E7499B">
      <w:pPr>
        <w:pStyle w:val="PL"/>
        <w:rPr>
          <w:noProof w:val="0"/>
          <w:snapToGrid w:val="0"/>
        </w:rPr>
      </w:pPr>
      <w:r w:rsidRPr="00E67E0D">
        <w:rPr>
          <w:noProof w:val="0"/>
          <w:snapToGrid w:val="0"/>
        </w:rPr>
        <w:t>}</w:t>
      </w:r>
    </w:p>
    <w:p w14:paraId="447D0695" w14:textId="77777777" w:rsidR="006A1CE4" w:rsidRPr="00E67E0D" w:rsidRDefault="006A1CE4" w:rsidP="00E7499B">
      <w:pPr>
        <w:pStyle w:val="PL"/>
        <w:rPr>
          <w:noProof w:val="0"/>
          <w:snapToGrid w:val="0"/>
        </w:rPr>
      </w:pPr>
    </w:p>
    <w:p w14:paraId="0B724B30" w14:textId="77777777" w:rsidR="006A1CE4" w:rsidRPr="00E67E0D" w:rsidRDefault="006A1CE4" w:rsidP="00E7499B">
      <w:pPr>
        <w:pStyle w:val="PL"/>
        <w:rPr>
          <w:noProof w:val="0"/>
          <w:snapToGrid w:val="0"/>
        </w:rPr>
      </w:pPr>
      <w:r w:rsidRPr="00E67E0D">
        <w:rPr>
          <w:noProof w:val="0"/>
          <w:snapToGrid w:val="0"/>
        </w:rPr>
        <w:t>TAICancelledEUTRA ::= SEQUENCE (SIZE(1..maxnoofTAIforWarning)) OF TAICancelledEUTRA-Item</w:t>
      </w:r>
    </w:p>
    <w:p w14:paraId="3ABB27BC" w14:textId="77777777" w:rsidR="006A1CE4" w:rsidRPr="00E67E0D" w:rsidRDefault="006A1CE4" w:rsidP="00E7499B">
      <w:pPr>
        <w:pStyle w:val="PL"/>
        <w:rPr>
          <w:noProof w:val="0"/>
          <w:snapToGrid w:val="0"/>
        </w:rPr>
      </w:pPr>
    </w:p>
    <w:p w14:paraId="38F03316" w14:textId="77777777" w:rsidR="006A1CE4" w:rsidRPr="00E67E0D" w:rsidRDefault="006A1CE4" w:rsidP="00E7499B">
      <w:pPr>
        <w:pStyle w:val="PL"/>
        <w:rPr>
          <w:noProof w:val="0"/>
          <w:snapToGrid w:val="0"/>
        </w:rPr>
      </w:pPr>
      <w:r w:rsidRPr="00E67E0D">
        <w:rPr>
          <w:noProof w:val="0"/>
          <w:snapToGrid w:val="0"/>
        </w:rPr>
        <w:t>TAICancelledEUTRA-Item ::= SEQUENCE {</w:t>
      </w:r>
    </w:p>
    <w:p w14:paraId="71E49A06" w14:textId="77777777" w:rsidR="006A1CE4" w:rsidRPr="00E67E0D" w:rsidRDefault="006A1CE4" w:rsidP="00E7499B">
      <w:pPr>
        <w:pStyle w:val="PL"/>
        <w:rPr>
          <w:noProof w:val="0"/>
          <w:snapToGrid w:val="0"/>
        </w:rPr>
      </w:pPr>
      <w:r w:rsidRPr="00E67E0D">
        <w:rPr>
          <w:noProof w:val="0"/>
          <w:snapToGrid w:val="0"/>
        </w:rPr>
        <w:tab/>
        <w:t>tAI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TAI,</w:t>
      </w:r>
    </w:p>
    <w:p w14:paraId="69F5B982" w14:textId="77777777" w:rsidR="006A1CE4" w:rsidRPr="00E67E0D" w:rsidRDefault="006A1CE4" w:rsidP="00E7499B">
      <w:pPr>
        <w:pStyle w:val="PL"/>
        <w:rPr>
          <w:noProof w:val="0"/>
          <w:snapToGrid w:val="0"/>
        </w:rPr>
      </w:pPr>
      <w:r w:rsidRPr="00E67E0D">
        <w:rPr>
          <w:noProof w:val="0"/>
          <w:snapToGrid w:val="0"/>
        </w:rPr>
        <w:tab/>
        <w:t>cancelledCellsInTAI-EUTRA</w:t>
      </w:r>
      <w:r w:rsidRPr="00E67E0D">
        <w:rPr>
          <w:noProof w:val="0"/>
          <w:snapToGrid w:val="0"/>
        </w:rPr>
        <w:tab/>
      </w:r>
      <w:r w:rsidRPr="00E67E0D">
        <w:rPr>
          <w:noProof w:val="0"/>
          <w:snapToGrid w:val="0"/>
        </w:rPr>
        <w:tab/>
        <w:t>CancelledCellsInTAI-EUTRA,</w:t>
      </w:r>
    </w:p>
    <w:p w14:paraId="12DAAEA2"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{TAICancelledEUTRA-Item-ExtIEs} } OPTIONAL,</w:t>
      </w:r>
    </w:p>
    <w:p w14:paraId="6A6A40BC" w14:textId="77777777" w:rsidR="006A1CE4" w:rsidRPr="00E67E0D" w:rsidRDefault="006A1CE4" w:rsidP="00E7499B">
      <w:pPr>
        <w:pStyle w:val="PL"/>
        <w:rPr>
          <w:noProof w:val="0"/>
          <w:snapToGrid w:val="0"/>
        </w:rPr>
      </w:pPr>
      <w:r w:rsidRPr="00E67E0D">
        <w:rPr>
          <w:noProof w:val="0"/>
          <w:snapToGrid w:val="0"/>
        </w:rPr>
        <w:tab/>
        <w:t>...</w:t>
      </w:r>
    </w:p>
    <w:p w14:paraId="09425BDE" w14:textId="77777777" w:rsidR="006A1CE4" w:rsidRPr="00E67E0D" w:rsidRDefault="006A1CE4" w:rsidP="00E7499B">
      <w:pPr>
        <w:pStyle w:val="PL"/>
        <w:rPr>
          <w:noProof w:val="0"/>
          <w:snapToGrid w:val="0"/>
        </w:rPr>
      </w:pPr>
      <w:r w:rsidRPr="00E67E0D">
        <w:rPr>
          <w:noProof w:val="0"/>
          <w:snapToGrid w:val="0"/>
        </w:rPr>
        <w:t>}</w:t>
      </w:r>
    </w:p>
    <w:p w14:paraId="51CB18E2" w14:textId="77777777" w:rsidR="006A1CE4" w:rsidRPr="00E67E0D" w:rsidRDefault="006A1CE4" w:rsidP="00E7499B">
      <w:pPr>
        <w:pStyle w:val="PL"/>
        <w:rPr>
          <w:noProof w:val="0"/>
          <w:snapToGrid w:val="0"/>
        </w:rPr>
      </w:pPr>
    </w:p>
    <w:p w14:paraId="778669A5" w14:textId="77777777" w:rsidR="006A1CE4" w:rsidRPr="00E67E0D" w:rsidRDefault="006A1CE4" w:rsidP="00E7499B">
      <w:pPr>
        <w:pStyle w:val="PL"/>
        <w:rPr>
          <w:noProof w:val="0"/>
          <w:snapToGrid w:val="0"/>
        </w:rPr>
      </w:pPr>
      <w:r w:rsidRPr="00E67E0D">
        <w:rPr>
          <w:noProof w:val="0"/>
          <w:snapToGrid w:val="0"/>
        </w:rPr>
        <w:t>TAICancelledEUTRA-Item-ExtIEs NGAP-PROTOCOL-EXTENSION ::= {</w:t>
      </w:r>
    </w:p>
    <w:p w14:paraId="7A8FCD15" w14:textId="77777777" w:rsidR="006A1CE4" w:rsidRPr="00E67E0D" w:rsidRDefault="006A1CE4" w:rsidP="00E7499B">
      <w:pPr>
        <w:pStyle w:val="PL"/>
        <w:rPr>
          <w:noProof w:val="0"/>
          <w:snapToGrid w:val="0"/>
        </w:rPr>
      </w:pPr>
      <w:r w:rsidRPr="00E67E0D">
        <w:rPr>
          <w:noProof w:val="0"/>
          <w:snapToGrid w:val="0"/>
        </w:rPr>
        <w:tab/>
        <w:t>...</w:t>
      </w:r>
    </w:p>
    <w:p w14:paraId="79BB9F6D" w14:textId="77777777" w:rsidR="006A1CE4" w:rsidRPr="00E67E0D" w:rsidRDefault="006A1CE4" w:rsidP="00E7499B">
      <w:pPr>
        <w:pStyle w:val="PL"/>
        <w:rPr>
          <w:noProof w:val="0"/>
          <w:snapToGrid w:val="0"/>
        </w:rPr>
      </w:pPr>
      <w:r w:rsidRPr="00E67E0D">
        <w:rPr>
          <w:noProof w:val="0"/>
          <w:snapToGrid w:val="0"/>
        </w:rPr>
        <w:t>}</w:t>
      </w:r>
    </w:p>
    <w:p w14:paraId="2DE02218" w14:textId="77777777" w:rsidR="006A1CE4" w:rsidRPr="00E67E0D" w:rsidRDefault="006A1CE4" w:rsidP="00E7499B">
      <w:pPr>
        <w:pStyle w:val="PL"/>
        <w:rPr>
          <w:noProof w:val="0"/>
          <w:snapToGrid w:val="0"/>
        </w:rPr>
      </w:pPr>
    </w:p>
    <w:p w14:paraId="0A88B230" w14:textId="77777777" w:rsidR="006A1CE4" w:rsidRPr="00E67E0D" w:rsidRDefault="006A1CE4" w:rsidP="00E7499B">
      <w:pPr>
        <w:pStyle w:val="PL"/>
        <w:rPr>
          <w:noProof w:val="0"/>
          <w:snapToGrid w:val="0"/>
        </w:rPr>
      </w:pPr>
      <w:r w:rsidRPr="00E67E0D">
        <w:rPr>
          <w:noProof w:val="0"/>
          <w:snapToGrid w:val="0"/>
        </w:rPr>
        <w:t>TAICancelledNR ::= SEQUENCE (SIZE(1..maxnoofTAIforWarning)) OF TAICancelledNR-Item</w:t>
      </w:r>
    </w:p>
    <w:p w14:paraId="39288925" w14:textId="77777777" w:rsidR="006A1CE4" w:rsidRPr="00E67E0D" w:rsidRDefault="006A1CE4" w:rsidP="00E7499B">
      <w:pPr>
        <w:pStyle w:val="PL"/>
        <w:rPr>
          <w:noProof w:val="0"/>
          <w:snapToGrid w:val="0"/>
        </w:rPr>
      </w:pPr>
    </w:p>
    <w:p w14:paraId="632222A3" w14:textId="77777777" w:rsidR="006A1CE4" w:rsidRPr="00E67E0D" w:rsidRDefault="006A1CE4" w:rsidP="00E7499B">
      <w:pPr>
        <w:pStyle w:val="PL"/>
        <w:rPr>
          <w:noProof w:val="0"/>
          <w:snapToGrid w:val="0"/>
        </w:rPr>
      </w:pPr>
      <w:r w:rsidRPr="00E67E0D">
        <w:rPr>
          <w:noProof w:val="0"/>
          <w:snapToGrid w:val="0"/>
        </w:rPr>
        <w:t>TAICancelledNR-Item ::= SEQUENCE {</w:t>
      </w:r>
    </w:p>
    <w:p w14:paraId="2F97AB05" w14:textId="77777777" w:rsidR="006A1CE4" w:rsidRPr="00E67E0D" w:rsidRDefault="006A1CE4" w:rsidP="00E7499B">
      <w:pPr>
        <w:pStyle w:val="PL"/>
        <w:rPr>
          <w:noProof w:val="0"/>
          <w:snapToGrid w:val="0"/>
        </w:rPr>
      </w:pPr>
      <w:r w:rsidRPr="00E67E0D">
        <w:rPr>
          <w:noProof w:val="0"/>
          <w:snapToGrid w:val="0"/>
        </w:rPr>
        <w:tab/>
        <w:t>tAI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TAI,</w:t>
      </w:r>
    </w:p>
    <w:p w14:paraId="6888B68E" w14:textId="77777777" w:rsidR="006A1CE4" w:rsidRPr="00E67E0D" w:rsidRDefault="006A1CE4" w:rsidP="00E7499B">
      <w:pPr>
        <w:pStyle w:val="PL"/>
        <w:rPr>
          <w:noProof w:val="0"/>
          <w:snapToGrid w:val="0"/>
        </w:rPr>
      </w:pPr>
      <w:r w:rsidRPr="00E67E0D">
        <w:rPr>
          <w:noProof w:val="0"/>
          <w:snapToGrid w:val="0"/>
        </w:rPr>
        <w:tab/>
        <w:t>cancelledCellsInTAI-NR</w:t>
      </w:r>
      <w:r w:rsidRPr="00E67E0D">
        <w:rPr>
          <w:noProof w:val="0"/>
          <w:snapToGrid w:val="0"/>
        </w:rPr>
        <w:tab/>
      </w:r>
      <w:r w:rsidRPr="00E67E0D">
        <w:rPr>
          <w:noProof w:val="0"/>
          <w:snapToGrid w:val="0"/>
        </w:rPr>
        <w:tab/>
        <w:t>CancelledCellsInTAI-NR,</w:t>
      </w:r>
    </w:p>
    <w:p w14:paraId="5FD05A53"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{TAICancelledNR-Item-ExtIEs} } OPTIONAL,</w:t>
      </w:r>
    </w:p>
    <w:p w14:paraId="5725FBD7" w14:textId="77777777" w:rsidR="006A1CE4" w:rsidRPr="00E67E0D" w:rsidRDefault="006A1CE4" w:rsidP="00E7499B">
      <w:pPr>
        <w:pStyle w:val="PL"/>
        <w:rPr>
          <w:noProof w:val="0"/>
          <w:snapToGrid w:val="0"/>
        </w:rPr>
      </w:pPr>
      <w:r w:rsidRPr="00E67E0D">
        <w:rPr>
          <w:noProof w:val="0"/>
          <w:snapToGrid w:val="0"/>
        </w:rPr>
        <w:tab/>
        <w:t>...</w:t>
      </w:r>
    </w:p>
    <w:p w14:paraId="673B5134" w14:textId="77777777" w:rsidR="006A1CE4" w:rsidRPr="00E67E0D" w:rsidRDefault="006A1CE4" w:rsidP="00E7499B">
      <w:pPr>
        <w:pStyle w:val="PL"/>
        <w:rPr>
          <w:noProof w:val="0"/>
          <w:snapToGrid w:val="0"/>
        </w:rPr>
      </w:pPr>
      <w:r w:rsidRPr="00E67E0D">
        <w:rPr>
          <w:noProof w:val="0"/>
          <w:snapToGrid w:val="0"/>
        </w:rPr>
        <w:t>}</w:t>
      </w:r>
    </w:p>
    <w:p w14:paraId="69A71985" w14:textId="77777777" w:rsidR="006A1CE4" w:rsidRPr="00E67E0D" w:rsidRDefault="006A1CE4" w:rsidP="00E7499B">
      <w:pPr>
        <w:pStyle w:val="PL"/>
        <w:rPr>
          <w:noProof w:val="0"/>
          <w:snapToGrid w:val="0"/>
        </w:rPr>
      </w:pPr>
    </w:p>
    <w:p w14:paraId="4A8AF728" w14:textId="77777777" w:rsidR="006A1CE4" w:rsidRPr="00E67E0D" w:rsidRDefault="006A1CE4" w:rsidP="00E7499B">
      <w:pPr>
        <w:pStyle w:val="PL"/>
        <w:rPr>
          <w:noProof w:val="0"/>
          <w:snapToGrid w:val="0"/>
        </w:rPr>
      </w:pPr>
      <w:r w:rsidRPr="00E67E0D">
        <w:rPr>
          <w:noProof w:val="0"/>
          <w:snapToGrid w:val="0"/>
        </w:rPr>
        <w:t>TAICancelledNR-Item-ExtIEs NGAP-PROTOCOL-EXTENSION ::= {</w:t>
      </w:r>
    </w:p>
    <w:p w14:paraId="50388C54" w14:textId="77777777" w:rsidR="006A1CE4" w:rsidRPr="00E67E0D" w:rsidRDefault="006A1CE4" w:rsidP="00E7499B">
      <w:pPr>
        <w:pStyle w:val="PL"/>
        <w:rPr>
          <w:noProof w:val="0"/>
          <w:snapToGrid w:val="0"/>
        </w:rPr>
      </w:pPr>
      <w:r w:rsidRPr="00E67E0D">
        <w:rPr>
          <w:noProof w:val="0"/>
          <w:snapToGrid w:val="0"/>
        </w:rPr>
        <w:tab/>
        <w:t>...</w:t>
      </w:r>
    </w:p>
    <w:p w14:paraId="246C4158" w14:textId="77777777" w:rsidR="006A1CE4" w:rsidRPr="00E67E0D" w:rsidRDefault="006A1CE4" w:rsidP="00E7499B">
      <w:pPr>
        <w:pStyle w:val="PL"/>
        <w:rPr>
          <w:noProof w:val="0"/>
          <w:snapToGrid w:val="0"/>
        </w:rPr>
      </w:pPr>
      <w:r w:rsidRPr="00E67E0D">
        <w:rPr>
          <w:noProof w:val="0"/>
          <w:snapToGrid w:val="0"/>
        </w:rPr>
        <w:t>}</w:t>
      </w:r>
    </w:p>
    <w:p w14:paraId="681383BD" w14:textId="77777777" w:rsidR="006A1CE4" w:rsidRPr="00E67E0D" w:rsidRDefault="006A1CE4" w:rsidP="00E7499B">
      <w:pPr>
        <w:pStyle w:val="PL"/>
        <w:rPr>
          <w:noProof w:val="0"/>
          <w:snapToGrid w:val="0"/>
        </w:rPr>
      </w:pPr>
    </w:p>
    <w:p w14:paraId="4FB1E165" w14:textId="77777777" w:rsidR="006A1CE4" w:rsidRPr="00E67E0D" w:rsidRDefault="006A1CE4" w:rsidP="00E7499B">
      <w:pPr>
        <w:pStyle w:val="PL"/>
        <w:rPr>
          <w:noProof w:val="0"/>
          <w:snapToGrid w:val="0"/>
        </w:rPr>
      </w:pPr>
      <w:r w:rsidRPr="00E67E0D">
        <w:rPr>
          <w:noProof w:val="0"/>
          <w:snapToGrid w:val="0"/>
        </w:rPr>
        <w:t>TAIListForInactive ::= SEQUENCE (SIZE(1..maxnoofTAIforInactive)) OF TAIListForInactiveItem</w:t>
      </w:r>
    </w:p>
    <w:p w14:paraId="7620C391" w14:textId="77777777" w:rsidR="006A1CE4" w:rsidRPr="00E67E0D" w:rsidRDefault="006A1CE4" w:rsidP="00E7499B">
      <w:pPr>
        <w:pStyle w:val="PL"/>
        <w:rPr>
          <w:noProof w:val="0"/>
          <w:snapToGrid w:val="0"/>
        </w:rPr>
      </w:pPr>
    </w:p>
    <w:p w14:paraId="61FB96BF" w14:textId="77777777" w:rsidR="006A1CE4" w:rsidRPr="00E67E0D" w:rsidRDefault="006A1CE4" w:rsidP="00E7499B">
      <w:pPr>
        <w:pStyle w:val="PL"/>
        <w:rPr>
          <w:noProof w:val="0"/>
          <w:snapToGrid w:val="0"/>
        </w:rPr>
      </w:pPr>
      <w:r w:rsidRPr="00E67E0D">
        <w:rPr>
          <w:noProof w:val="0"/>
          <w:snapToGrid w:val="0"/>
        </w:rPr>
        <w:t>TAIListForInactiveItem ::= SEQUENCE {</w:t>
      </w:r>
    </w:p>
    <w:p w14:paraId="0BD30E02" w14:textId="77777777" w:rsidR="006A1CE4" w:rsidRPr="00E67E0D" w:rsidRDefault="006A1CE4" w:rsidP="00E7499B">
      <w:pPr>
        <w:pStyle w:val="PL"/>
        <w:rPr>
          <w:noProof w:val="0"/>
          <w:snapToGrid w:val="0"/>
        </w:rPr>
      </w:pPr>
      <w:r w:rsidRPr="00E67E0D">
        <w:rPr>
          <w:noProof w:val="0"/>
          <w:snapToGrid w:val="0"/>
        </w:rPr>
        <w:tab/>
        <w:t>tAI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TAI,</w:t>
      </w:r>
    </w:p>
    <w:p w14:paraId="3ACD166D"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{TAIListForInactiveItem-ExtIEs} } OPTIONAL,</w:t>
      </w:r>
    </w:p>
    <w:p w14:paraId="68E23A2C" w14:textId="77777777" w:rsidR="006A1CE4" w:rsidRPr="00E67E0D" w:rsidRDefault="006A1CE4" w:rsidP="00E7499B">
      <w:pPr>
        <w:pStyle w:val="PL"/>
        <w:rPr>
          <w:noProof w:val="0"/>
          <w:snapToGrid w:val="0"/>
        </w:rPr>
      </w:pPr>
      <w:r w:rsidRPr="00E67E0D">
        <w:rPr>
          <w:noProof w:val="0"/>
          <w:snapToGrid w:val="0"/>
        </w:rPr>
        <w:tab/>
        <w:t>...</w:t>
      </w:r>
    </w:p>
    <w:p w14:paraId="49DE9D60" w14:textId="77777777" w:rsidR="006A1CE4" w:rsidRPr="00E67E0D" w:rsidRDefault="006A1CE4" w:rsidP="00E7499B">
      <w:pPr>
        <w:pStyle w:val="PL"/>
        <w:rPr>
          <w:noProof w:val="0"/>
          <w:snapToGrid w:val="0"/>
        </w:rPr>
      </w:pPr>
      <w:r w:rsidRPr="00E67E0D">
        <w:rPr>
          <w:noProof w:val="0"/>
          <w:snapToGrid w:val="0"/>
        </w:rPr>
        <w:t>}</w:t>
      </w:r>
    </w:p>
    <w:p w14:paraId="7C483B39" w14:textId="77777777" w:rsidR="006A1CE4" w:rsidRPr="00E67E0D" w:rsidRDefault="006A1CE4" w:rsidP="00E7499B">
      <w:pPr>
        <w:pStyle w:val="PL"/>
        <w:rPr>
          <w:noProof w:val="0"/>
          <w:snapToGrid w:val="0"/>
        </w:rPr>
      </w:pPr>
    </w:p>
    <w:p w14:paraId="7A14E141" w14:textId="77777777" w:rsidR="006A1CE4" w:rsidRPr="00E67E0D" w:rsidRDefault="006A1CE4" w:rsidP="00E7499B">
      <w:pPr>
        <w:pStyle w:val="PL"/>
        <w:rPr>
          <w:noProof w:val="0"/>
          <w:snapToGrid w:val="0"/>
        </w:rPr>
      </w:pPr>
      <w:r w:rsidRPr="00E67E0D">
        <w:rPr>
          <w:noProof w:val="0"/>
          <w:snapToGrid w:val="0"/>
        </w:rPr>
        <w:t>TAIListForInactiveItem-ExtIEs NGAP-PROTOCOL-EXTENSION ::= {</w:t>
      </w:r>
    </w:p>
    <w:p w14:paraId="0E127C05" w14:textId="77777777" w:rsidR="006A1CE4" w:rsidRPr="00E67E0D" w:rsidRDefault="006A1CE4" w:rsidP="00E7499B">
      <w:pPr>
        <w:pStyle w:val="PL"/>
        <w:rPr>
          <w:noProof w:val="0"/>
          <w:snapToGrid w:val="0"/>
        </w:rPr>
      </w:pPr>
      <w:r w:rsidRPr="00E67E0D">
        <w:rPr>
          <w:noProof w:val="0"/>
          <w:snapToGrid w:val="0"/>
        </w:rPr>
        <w:tab/>
        <w:t>...</w:t>
      </w:r>
    </w:p>
    <w:p w14:paraId="762C739A" w14:textId="77777777" w:rsidR="006A1CE4" w:rsidRPr="00E67E0D" w:rsidRDefault="006A1CE4" w:rsidP="00E7499B">
      <w:pPr>
        <w:pStyle w:val="PL"/>
        <w:rPr>
          <w:noProof w:val="0"/>
          <w:snapToGrid w:val="0"/>
        </w:rPr>
      </w:pPr>
      <w:r w:rsidRPr="00E67E0D">
        <w:rPr>
          <w:noProof w:val="0"/>
          <w:snapToGrid w:val="0"/>
        </w:rPr>
        <w:t>}</w:t>
      </w:r>
    </w:p>
    <w:p w14:paraId="225BC618" w14:textId="77777777" w:rsidR="006A1CE4" w:rsidRPr="00E67E0D" w:rsidRDefault="006A1CE4" w:rsidP="00E7499B">
      <w:pPr>
        <w:pStyle w:val="PL"/>
        <w:rPr>
          <w:noProof w:val="0"/>
          <w:snapToGrid w:val="0"/>
        </w:rPr>
      </w:pPr>
    </w:p>
    <w:p w14:paraId="35CB56F8" w14:textId="77777777" w:rsidR="006A1CE4" w:rsidRPr="00E67E0D" w:rsidRDefault="006A1CE4" w:rsidP="00E7499B">
      <w:pPr>
        <w:pStyle w:val="PL"/>
        <w:rPr>
          <w:noProof w:val="0"/>
          <w:snapToGrid w:val="0"/>
        </w:rPr>
      </w:pPr>
      <w:r w:rsidRPr="00E67E0D">
        <w:rPr>
          <w:noProof w:val="0"/>
          <w:snapToGrid w:val="0"/>
        </w:rPr>
        <w:t>TAIListForPaging ::= SEQUENCE (SIZE(1..maxnoofTAIforPaging)) OF TAIListForPagingItem</w:t>
      </w:r>
    </w:p>
    <w:p w14:paraId="54D4302C" w14:textId="77777777" w:rsidR="006A1CE4" w:rsidRPr="00E67E0D" w:rsidRDefault="006A1CE4" w:rsidP="00E7499B">
      <w:pPr>
        <w:pStyle w:val="PL"/>
        <w:rPr>
          <w:noProof w:val="0"/>
          <w:snapToGrid w:val="0"/>
        </w:rPr>
      </w:pPr>
    </w:p>
    <w:p w14:paraId="6B48FE25" w14:textId="77777777" w:rsidR="006A1CE4" w:rsidRPr="00E67E0D" w:rsidRDefault="006A1CE4" w:rsidP="00E7499B">
      <w:pPr>
        <w:pStyle w:val="PL"/>
        <w:rPr>
          <w:noProof w:val="0"/>
          <w:snapToGrid w:val="0"/>
        </w:rPr>
      </w:pPr>
      <w:r w:rsidRPr="00E67E0D">
        <w:rPr>
          <w:noProof w:val="0"/>
          <w:snapToGrid w:val="0"/>
        </w:rPr>
        <w:t>TAIListForPagingItem ::= SEQUENCE {</w:t>
      </w:r>
    </w:p>
    <w:p w14:paraId="6A4ABC70" w14:textId="77777777" w:rsidR="006A1CE4" w:rsidRPr="00E67E0D" w:rsidRDefault="006A1CE4" w:rsidP="00E7499B">
      <w:pPr>
        <w:pStyle w:val="PL"/>
        <w:rPr>
          <w:noProof w:val="0"/>
          <w:snapToGrid w:val="0"/>
        </w:rPr>
      </w:pPr>
      <w:r w:rsidRPr="00E67E0D">
        <w:rPr>
          <w:noProof w:val="0"/>
          <w:snapToGrid w:val="0"/>
        </w:rPr>
        <w:tab/>
        <w:t>tAI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TAI,</w:t>
      </w:r>
    </w:p>
    <w:p w14:paraId="502BFD36"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{TAIListForPagingItem-ExtIEs} } OPTIONAL,</w:t>
      </w:r>
    </w:p>
    <w:p w14:paraId="429DE95E" w14:textId="77777777" w:rsidR="006A1CE4" w:rsidRPr="00E67E0D" w:rsidRDefault="006A1CE4" w:rsidP="00E7499B">
      <w:pPr>
        <w:pStyle w:val="PL"/>
        <w:rPr>
          <w:noProof w:val="0"/>
          <w:snapToGrid w:val="0"/>
        </w:rPr>
      </w:pPr>
      <w:r w:rsidRPr="00E67E0D">
        <w:rPr>
          <w:noProof w:val="0"/>
          <w:snapToGrid w:val="0"/>
        </w:rPr>
        <w:tab/>
        <w:t>...</w:t>
      </w:r>
    </w:p>
    <w:p w14:paraId="3F0E9271" w14:textId="77777777" w:rsidR="006A1CE4" w:rsidRPr="00E67E0D" w:rsidRDefault="006A1CE4" w:rsidP="00E7499B">
      <w:pPr>
        <w:pStyle w:val="PL"/>
        <w:rPr>
          <w:noProof w:val="0"/>
          <w:snapToGrid w:val="0"/>
        </w:rPr>
      </w:pPr>
      <w:r w:rsidRPr="00E67E0D">
        <w:rPr>
          <w:noProof w:val="0"/>
          <w:snapToGrid w:val="0"/>
        </w:rPr>
        <w:t>}</w:t>
      </w:r>
    </w:p>
    <w:p w14:paraId="2D14C3FB" w14:textId="77777777" w:rsidR="006A1CE4" w:rsidRPr="00E67E0D" w:rsidRDefault="006A1CE4" w:rsidP="00E7499B">
      <w:pPr>
        <w:pStyle w:val="PL"/>
        <w:rPr>
          <w:noProof w:val="0"/>
          <w:snapToGrid w:val="0"/>
        </w:rPr>
      </w:pPr>
    </w:p>
    <w:p w14:paraId="10AF403D" w14:textId="77777777" w:rsidR="006A1CE4" w:rsidRPr="00E67E0D" w:rsidRDefault="006A1CE4" w:rsidP="00E7499B">
      <w:pPr>
        <w:pStyle w:val="PL"/>
        <w:rPr>
          <w:noProof w:val="0"/>
          <w:snapToGrid w:val="0"/>
        </w:rPr>
      </w:pPr>
      <w:r w:rsidRPr="00E67E0D">
        <w:rPr>
          <w:noProof w:val="0"/>
          <w:snapToGrid w:val="0"/>
        </w:rPr>
        <w:t>TAIListForPagingItem-ExtIEs NGAP-PROTOCOL-EXTENSION ::= {</w:t>
      </w:r>
    </w:p>
    <w:p w14:paraId="2E4025A6" w14:textId="77777777" w:rsidR="006A1CE4" w:rsidRPr="00E67E0D" w:rsidRDefault="006A1CE4" w:rsidP="00E7499B">
      <w:pPr>
        <w:pStyle w:val="PL"/>
        <w:rPr>
          <w:noProof w:val="0"/>
          <w:snapToGrid w:val="0"/>
        </w:rPr>
      </w:pPr>
      <w:r w:rsidRPr="00E67E0D">
        <w:rPr>
          <w:noProof w:val="0"/>
          <w:snapToGrid w:val="0"/>
        </w:rPr>
        <w:tab/>
        <w:t>...</w:t>
      </w:r>
    </w:p>
    <w:p w14:paraId="6DF121B3" w14:textId="77777777" w:rsidR="006A1CE4" w:rsidRPr="00E67E0D" w:rsidRDefault="006A1CE4" w:rsidP="00E7499B">
      <w:pPr>
        <w:pStyle w:val="PL"/>
        <w:rPr>
          <w:noProof w:val="0"/>
          <w:snapToGrid w:val="0"/>
        </w:rPr>
      </w:pPr>
      <w:r w:rsidRPr="00E67E0D">
        <w:rPr>
          <w:noProof w:val="0"/>
          <w:snapToGrid w:val="0"/>
        </w:rPr>
        <w:t>}</w:t>
      </w:r>
    </w:p>
    <w:p w14:paraId="56A6CC68" w14:textId="77777777" w:rsidR="006A1CE4" w:rsidRPr="00E67E0D" w:rsidRDefault="006A1CE4" w:rsidP="00E7499B">
      <w:pPr>
        <w:pStyle w:val="PL"/>
        <w:rPr>
          <w:noProof w:val="0"/>
          <w:snapToGrid w:val="0"/>
        </w:rPr>
      </w:pPr>
    </w:p>
    <w:p w14:paraId="57FC9FB3" w14:textId="77777777" w:rsidR="006A1CE4" w:rsidRPr="00E67E0D" w:rsidRDefault="006A1CE4" w:rsidP="00E7499B">
      <w:pPr>
        <w:pStyle w:val="PL"/>
        <w:rPr>
          <w:noProof w:val="0"/>
          <w:snapToGrid w:val="0"/>
        </w:rPr>
      </w:pPr>
      <w:r w:rsidRPr="00E67E0D">
        <w:rPr>
          <w:noProof w:val="0"/>
          <w:snapToGrid w:val="0"/>
        </w:rPr>
        <w:t>TAIListForRestart ::= SEQUENCE (SIZE(1..maxnoofTAIforRestart)) OF TAI</w:t>
      </w:r>
    </w:p>
    <w:p w14:paraId="118781C7" w14:textId="77777777" w:rsidR="006A1CE4" w:rsidRPr="00E67E0D" w:rsidRDefault="006A1CE4" w:rsidP="00E7499B">
      <w:pPr>
        <w:pStyle w:val="PL"/>
        <w:rPr>
          <w:noProof w:val="0"/>
          <w:snapToGrid w:val="0"/>
        </w:rPr>
      </w:pPr>
    </w:p>
    <w:p w14:paraId="168A6A6A" w14:textId="77777777" w:rsidR="006A1CE4" w:rsidRPr="00E67E0D" w:rsidRDefault="006A1CE4" w:rsidP="00E7499B">
      <w:pPr>
        <w:pStyle w:val="PL"/>
        <w:rPr>
          <w:noProof w:val="0"/>
          <w:snapToGrid w:val="0"/>
        </w:rPr>
      </w:pPr>
      <w:r w:rsidRPr="00E67E0D">
        <w:rPr>
          <w:noProof w:val="0"/>
          <w:snapToGrid w:val="0"/>
        </w:rPr>
        <w:t>TAIListForWarning ::= SEQUENCE (SIZE(1..maxnoofTAIforWarning)) OF TAI</w:t>
      </w:r>
    </w:p>
    <w:p w14:paraId="5721240C" w14:textId="77777777" w:rsidR="006A1CE4" w:rsidRPr="00E67E0D" w:rsidRDefault="006A1CE4" w:rsidP="00E7499B">
      <w:pPr>
        <w:pStyle w:val="PL"/>
        <w:rPr>
          <w:noProof w:val="0"/>
          <w:snapToGrid w:val="0"/>
        </w:rPr>
      </w:pPr>
    </w:p>
    <w:p w14:paraId="2D70BB66" w14:textId="77777777" w:rsidR="006A1CE4" w:rsidRPr="00E67E0D" w:rsidRDefault="006A1CE4" w:rsidP="00E7499B">
      <w:pPr>
        <w:pStyle w:val="PL"/>
        <w:rPr>
          <w:noProof w:val="0"/>
          <w:snapToGrid w:val="0"/>
        </w:rPr>
      </w:pPr>
      <w:r w:rsidRPr="00E67E0D">
        <w:rPr>
          <w:noProof w:val="0"/>
          <w:snapToGrid w:val="0"/>
        </w:rPr>
        <w:t>TargeteNB-ID ::= SEQUENCE {</w:t>
      </w:r>
    </w:p>
    <w:p w14:paraId="58D20621" w14:textId="77777777" w:rsidR="006A1CE4" w:rsidRPr="00E67E0D" w:rsidRDefault="006A1CE4" w:rsidP="00E7499B">
      <w:pPr>
        <w:pStyle w:val="PL"/>
        <w:rPr>
          <w:noProof w:val="0"/>
          <w:snapToGrid w:val="0"/>
        </w:rPr>
      </w:pPr>
      <w:r w:rsidRPr="00E67E0D">
        <w:rPr>
          <w:noProof w:val="0"/>
          <w:snapToGrid w:val="0"/>
        </w:rPr>
        <w:tab/>
        <w:t>globalENB-ID</w:t>
      </w:r>
      <w:r w:rsidRPr="00E67E0D">
        <w:rPr>
          <w:noProof w:val="0"/>
          <w:snapToGrid w:val="0"/>
        </w:rPr>
        <w:tab/>
      </w:r>
      <w:r w:rsidRPr="00E67E0D">
        <w:rPr>
          <w:noProof w:val="0"/>
          <w:snapToGrid w:val="0"/>
        </w:rPr>
        <w:tab/>
        <w:t>GlobalNgENB-ID,</w:t>
      </w:r>
    </w:p>
    <w:p w14:paraId="0C42042C" w14:textId="77777777" w:rsidR="006A1CE4" w:rsidRPr="00E67E0D" w:rsidRDefault="006A1CE4" w:rsidP="00E7499B">
      <w:pPr>
        <w:pStyle w:val="PL"/>
        <w:rPr>
          <w:noProof w:val="0"/>
          <w:snapToGrid w:val="0"/>
        </w:rPr>
      </w:pPr>
      <w:r w:rsidRPr="00E67E0D">
        <w:rPr>
          <w:noProof w:val="0"/>
          <w:snapToGrid w:val="0"/>
        </w:rPr>
        <w:tab/>
        <w:t>selected-EPS-TAI</w:t>
      </w:r>
      <w:r w:rsidRPr="00E67E0D">
        <w:rPr>
          <w:noProof w:val="0"/>
          <w:snapToGrid w:val="0"/>
        </w:rPr>
        <w:tab/>
        <w:t>EPS-TAI,</w:t>
      </w:r>
    </w:p>
    <w:p w14:paraId="5BA6B9D7"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{TargeteNB-ID-ExtIEs} } OPTIONAL,</w:t>
      </w:r>
    </w:p>
    <w:p w14:paraId="26344D3E" w14:textId="77777777" w:rsidR="006A1CE4" w:rsidRPr="00E67E0D" w:rsidRDefault="006A1CE4" w:rsidP="00E7499B">
      <w:pPr>
        <w:pStyle w:val="PL"/>
        <w:rPr>
          <w:noProof w:val="0"/>
          <w:snapToGrid w:val="0"/>
        </w:rPr>
      </w:pPr>
      <w:r w:rsidRPr="00E67E0D">
        <w:rPr>
          <w:noProof w:val="0"/>
          <w:snapToGrid w:val="0"/>
        </w:rPr>
        <w:tab/>
        <w:t>...</w:t>
      </w:r>
    </w:p>
    <w:p w14:paraId="3F83F8B9" w14:textId="77777777" w:rsidR="006A1CE4" w:rsidRPr="00E67E0D" w:rsidRDefault="006A1CE4" w:rsidP="00E7499B">
      <w:pPr>
        <w:pStyle w:val="PL"/>
        <w:rPr>
          <w:noProof w:val="0"/>
          <w:snapToGrid w:val="0"/>
        </w:rPr>
      </w:pPr>
      <w:r w:rsidRPr="00E67E0D">
        <w:rPr>
          <w:noProof w:val="0"/>
          <w:snapToGrid w:val="0"/>
        </w:rPr>
        <w:t>}</w:t>
      </w:r>
    </w:p>
    <w:p w14:paraId="44E9A9B3" w14:textId="77777777" w:rsidR="006A1CE4" w:rsidRPr="00E67E0D" w:rsidRDefault="006A1CE4" w:rsidP="00E7499B">
      <w:pPr>
        <w:pStyle w:val="PL"/>
        <w:rPr>
          <w:noProof w:val="0"/>
          <w:snapToGrid w:val="0"/>
        </w:rPr>
      </w:pPr>
    </w:p>
    <w:p w14:paraId="531FFF5C" w14:textId="77777777" w:rsidR="006A1CE4" w:rsidRPr="00E67E0D" w:rsidRDefault="006A1CE4" w:rsidP="00E7499B">
      <w:pPr>
        <w:pStyle w:val="PL"/>
        <w:rPr>
          <w:noProof w:val="0"/>
          <w:snapToGrid w:val="0"/>
        </w:rPr>
      </w:pPr>
      <w:r w:rsidRPr="00E67E0D">
        <w:rPr>
          <w:noProof w:val="0"/>
          <w:snapToGrid w:val="0"/>
        </w:rPr>
        <w:t>TargeteNB-ID-ExtIEs NGAP-PROTOCOL-EXTENSION ::= {</w:t>
      </w:r>
    </w:p>
    <w:p w14:paraId="0D944344" w14:textId="77777777" w:rsidR="006A1CE4" w:rsidRPr="00E67E0D" w:rsidRDefault="006A1CE4" w:rsidP="00E7499B">
      <w:pPr>
        <w:pStyle w:val="PL"/>
        <w:rPr>
          <w:noProof w:val="0"/>
          <w:snapToGrid w:val="0"/>
        </w:rPr>
      </w:pPr>
      <w:r w:rsidRPr="00E67E0D">
        <w:rPr>
          <w:noProof w:val="0"/>
          <w:snapToGrid w:val="0"/>
        </w:rPr>
        <w:tab/>
        <w:t>...</w:t>
      </w:r>
    </w:p>
    <w:p w14:paraId="0BE54F30" w14:textId="77777777" w:rsidR="006A1CE4" w:rsidRPr="00E67E0D" w:rsidRDefault="006A1CE4" w:rsidP="00E7499B">
      <w:pPr>
        <w:pStyle w:val="PL"/>
        <w:rPr>
          <w:noProof w:val="0"/>
          <w:snapToGrid w:val="0"/>
        </w:rPr>
      </w:pPr>
      <w:r w:rsidRPr="00E67E0D">
        <w:rPr>
          <w:noProof w:val="0"/>
          <w:snapToGrid w:val="0"/>
        </w:rPr>
        <w:t>}</w:t>
      </w:r>
    </w:p>
    <w:p w14:paraId="771BA2DA" w14:textId="77777777" w:rsidR="006A1CE4" w:rsidRPr="00E67E0D" w:rsidRDefault="006A1CE4" w:rsidP="00E7499B">
      <w:pPr>
        <w:pStyle w:val="PL"/>
        <w:rPr>
          <w:noProof w:val="0"/>
          <w:snapToGrid w:val="0"/>
        </w:rPr>
      </w:pPr>
    </w:p>
    <w:p w14:paraId="7A436ACB" w14:textId="77777777" w:rsidR="006A1CE4" w:rsidRPr="00E67E0D" w:rsidRDefault="006A1CE4" w:rsidP="00E7499B">
      <w:pPr>
        <w:pStyle w:val="PL"/>
        <w:rPr>
          <w:noProof w:val="0"/>
          <w:snapToGrid w:val="0"/>
        </w:rPr>
      </w:pPr>
      <w:r w:rsidRPr="00E67E0D">
        <w:rPr>
          <w:noProof w:val="0"/>
          <w:snapToGrid w:val="0"/>
        </w:rPr>
        <w:t>TargetID ::= CHOICE {</w:t>
      </w:r>
    </w:p>
    <w:p w14:paraId="0764F9A4" w14:textId="77777777" w:rsidR="006A1CE4" w:rsidRPr="00E67E0D" w:rsidRDefault="006A1CE4" w:rsidP="00E7499B">
      <w:pPr>
        <w:pStyle w:val="PL"/>
        <w:rPr>
          <w:noProof w:val="0"/>
          <w:snapToGrid w:val="0"/>
        </w:rPr>
      </w:pPr>
      <w:r w:rsidRPr="00E67E0D">
        <w:rPr>
          <w:noProof w:val="0"/>
          <w:snapToGrid w:val="0"/>
        </w:rPr>
        <w:tab/>
        <w:t>targetRANNodeID</w:t>
      </w:r>
      <w:r w:rsidRPr="00E67E0D">
        <w:rPr>
          <w:noProof w:val="0"/>
          <w:snapToGrid w:val="0"/>
        </w:rPr>
        <w:tab/>
      </w:r>
      <w:r w:rsidRPr="00E67E0D">
        <w:rPr>
          <w:noProof w:val="0"/>
          <w:snapToGrid w:val="0"/>
        </w:rPr>
        <w:tab/>
        <w:t>TargetRANNodeID,</w:t>
      </w:r>
    </w:p>
    <w:p w14:paraId="47C9C0D9" w14:textId="77777777" w:rsidR="006A1CE4" w:rsidRPr="00E67E0D" w:rsidRDefault="006A1CE4" w:rsidP="00E7499B">
      <w:pPr>
        <w:pStyle w:val="PL"/>
        <w:rPr>
          <w:noProof w:val="0"/>
          <w:snapToGrid w:val="0"/>
        </w:rPr>
      </w:pPr>
      <w:r w:rsidRPr="00E67E0D">
        <w:rPr>
          <w:noProof w:val="0"/>
          <w:snapToGrid w:val="0"/>
        </w:rPr>
        <w:tab/>
        <w:t>targeteNB-ID</w:t>
      </w:r>
      <w:r w:rsidRPr="00E67E0D">
        <w:rPr>
          <w:noProof w:val="0"/>
          <w:snapToGrid w:val="0"/>
        </w:rPr>
        <w:tab/>
      </w:r>
      <w:r w:rsidRPr="00E67E0D">
        <w:rPr>
          <w:noProof w:val="0"/>
          <w:snapToGrid w:val="0"/>
        </w:rPr>
        <w:tab/>
        <w:t>TargeteNB-ID,</w:t>
      </w:r>
    </w:p>
    <w:p w14:paraId="21F82E7C" w14:textId="77777777" w:rsidR="006A1CE4" w:rsidRPr="00E67E0D" w:rsidRDefault="006A1CE4" w:rsidP="00E7499B">
      <w:pPr>
        <w:pStyle w:val="PL"/>
        <w:rPr>
          <w:noProof w:val="0"/>
        </w:rPr>
      </w:pPr>
      <w:r w:rsidRPr="00E67E0D">
        <w:rPr>
          <w:noProof w:val="0"/>
        </w:rPr>
        <w:tab/>
        <w:t>choice-Extensions</w:t>
      </w:r>
      <w:r w:rsidRPr="00E67E0D">
        <w:rPr>
          <w:noProof w:val="0"/>
        </w:rPr>
        <w:tab/>
      </w:r>
      <w:r w:rsidRPr="00E67E0D">
        <w:rPr>
          <w:noProof w:val="0"/>
        </w:rPr>
        <w:tab/>
        <w:t>ProtocolIE-SingleContainer { {</w:t>
      </w:r>
      <w:r w:rsidRPr="00E67E0D">
        <w:rPr>
          <w:noProof w:val="0"/>
          <w:snapToGrid w:val="0"/>
        </w:rPr>
        <w:t>TargetID</w:t>
      </w:r>
      <w:r w:rsidRPr="00E67E0D">
        <w:rPr>
          <w:noProof w:val="0"/>
        </w:rPr>
        <w:t>-ExtIEs} }</w:t>
      </w:r>
    </w:p>
    <w:p w14:paraId="491C02DE" w14:textId="77777777" w:rsidR="006A1CE4" w:rsidRPr="00E67E0D" w:rsidRDefault="006A1CE4" w:rsidP="00E7499B">
      <w:pPr>
        <w:pStyle w:val="PL"/>
        <w:rPr>
          <w:noProof w:val="0"/>
          <w:snapToGrid w:val="0"/>
        </w:rPr>
      </w:pPr>
      <w:r w:rsidRPr="00E67E0D">
        <w:rPr>
          <w:noProof w:val="0"/>
          <w:snapToGrid w:val="0"/>
        </w:rPr>
        <w:t>}</w:t>
      </w:r>
    </w:p>
    <w:p w14:paraId="52A6E4DA" w14:textId="77777777" w:rsidR="006A1CE4" w:rsidRPr="00E67E0D" w:rsidRDefault="006A1CE4" w:rsidP="00E7499B">
      <w:pPr>
        <w:pStyle w:val="PL"/>
        <w:rPr>
          <w:noProof w:val="0"/>
          <w:snapToGrid w:val="0"/>
        </w:rPr>
      </w:pPr>
    </w:p>
    <w:p w14:paraId="67A64FBE" w14:textId="77777777" w:rsidR="006A1CE4" w:rsidRPr="00E67E0D" w:rsidRDefault="006A1CE4" w:rsidP="00E7499B">
      <w:pPr>
        <w:pStyle w:val="PL"/>
        <w:rPr>
          <w:noProof w:val="0"/>
        </w:rPr>
      </w:pPr>
      <w:r w:rsidRPr="00E67E0D">
        <w:rPr>
          <w:noProof w:val="0"/>
          <w:snapToGrid w:val="0"/>
        </w:rPr>
        <w:t>TargetID</w:t>
      </w:r>
      <w:r w:rsidRPr="00E67E0D">
        <w:rPr>
          <w:noProof w:val="0"/>
        </w:rPr>
        <w:t xml:space="preserve">-ExtIEs </w:t>
      </w:r>
      <w:r w:rsidRPr="00E67E0D">
        <w:rPr>
          <w:noProof w:val="0"/>
          <w:snapToGrid w:val="0"/>
        </w:rPr>
        <w:t xml:space="preserve">NGAP-PROTOCOL-IES </w:t>
      </w:r>
      <w:r w:rsidRPr="00E67E0D">
        <w:rPr>
          <w:noProof w:val="0"/>
        </w:rPr>
        <w:t>::= {</w:t>
      </w:r>
    </w:p>
    <w:p w14:paraId="724E0FFA" w14:textId="77777777" w:rsidR="006A1CE4" w:rsidRPr="00E67E0D" w:rsidRDefault="006A1CE4" w:rsidP="00E7499B">
      <w:pPr>
        <w:pStyle w:val="PL"/>
        <w:rPr>
          <w:noProof w:val="0"/>
        </w:rPr>
      </w:pPr>
      <w:r w:rsidRPr="00E67E0D">
        <w:rPr>
          <w:noProof w:val="0"/>
        </w:rPr>
        <w:tab/>
        <w:t>...</w:t>
      </w:r>
    </w:p>
    <w:p w14:paraId="37C7CF80" w14:textId="77777777" w:rsidR="006A1CE4" w:rsidRPr="00E67E0D" w:rsidRDefault="006A1CE4" w:rsidP="00E7499B">
      <w:pPr>
        <w:pStyle w:val="PL"/>
        <w:rPr>
          <w:noProof w:val="0"/>
        </w:rPr>
      </w:pPr>
      <w:r w:rsidRPr="00E67E0D">
        <w:rPr>
          <w:noProof w:val="0"/>
        </w:rPr>
        <w:t>}</w:t>
      </w:r>
    </w:p>
    <w:p w14:paraId="077027B6" w14:textId="77777777" w:rsidR="006A1CE4" w:rsidRPr="00E67E0D" w:rsidRDefault="006A1CE4" w:rsidP="00E7499B">
      <w:pPr>
        <w:pStyle w:val="PL"/>
        <w:rPr>
          <w:noProof w:val="0"/>
          <w:snapToGrid w:val="0"/>
        </w:rPr>
      </w:pPr>
    </w:p>
    <w:p w14:paraId="74B02C28" w14:textId="77777777" w:rsidR="006A1CE4" w:rsidRPr="00E67E0D" w:rsidRDefault="006A1CE4" w:rsidP="00E7499B">
      <w:pPr>
        <w:pStyle w:val="PL"/>
        <w:rPr>
          <w:noProof w:val="0"/>
          <w:snapToGrid w:val="0"/>
        </w:rPr>
      </w:pPr>
      <w:r w:rsidRPr="00E67E0D">
        <w:rPr>
          <w:noProof w:val="0"/>
          <w:snapToGrid w:val="0"/>
        </w:rPr>
        <w:t>TargetNGRANNode-ToSourceNGRANNode-TransparentContainer ::= SEQUENCE {</w:t>
      </w:r>
    </w:p>
    <w:p w14:paraId="259AFFD5" w14:textId="77777777" w:rsidR="006A1CE4" w:rsidRPr="00E67E0D" w:rsidRDefault="006A1CE4" w:rsidP="00E7499B">
      <w:pPr>
        <w:pStyle w:val="PL"/>
        <w:rPr>
          <w:noProof w:val="0"/>
          <w:snapToGrid w:val="0"/>
        </w:rPr>
      </w:pPr>
      <w:r w:rsidRPr="00E67E0D">
        <w:rPr>
          <w:noProof w:val="0"/>
          <w:snapToGrid w:val="0"/>
        </w:rPr>
        <w:tab/>
        <w:t>rRCContainer</w:t>
      </w:r>
      <w:r w:rsidRPr="00E67E0D">
        <w:rPr>
          <w:noProof w:val="0"/>
          <w:snapToGrid w:val="0"/>
        </w:rPr>
        <w:tab/>
      </w:r>
      <w:r w:rsidRPr="00E67E0D">
        <w:rPr>
          <w:noProof w:val="0"/>
          <w:snapToGrid w:val="0"/>
        </w:rPr>
        <w:tab/>
        <w:t>RRCContainer,</w:t>
      </w:r>
    </w:p>
    <w:p w14:paraId="46554740"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{TargetNGRANNode-ToSourceNGRANNode-TransparentContainer-ExtIEs} } OPTIONAL,</w:t>
      </w:r>
    </w:p>
    <w:p w14:paraId="509B36EB" w14:textId="77777777" w:rsidR="006A1CE4" w:rsidRPr="00E67E0D" w:rsidRDefault="006A1CE4" w:rsidP="00E7499B">
      <w:pPr>
        <w:pStyle w:val="PL"/>
        <w:rPr>
          <w:noProof w:val="0"/>
          <w:snapToGrid w:val="0"/>
        </w:rPr>
      </w:pPr>
      <w:r w:rsidRPr="00E67E0D">
        <w:rPr>
          <w:noProof w:val="0"/>
          <w:snapToGrid w:val="0"/>
        </w:rPr>
        <w:tab/>
        <w:t>...</w:t>
      </w:r>
    </w:p>
    <w:p w14:paraId="6D96B8F3" w14:textId="77777777" w:rsidR="006A1CE4" w:rsidRPr="00E67E0D" w:rsidRDefault="006A1CE4" w:rsidP="00E7499B">
      <w:pPr>
        <w:pStyle w:val="PL"/>
        <w:rPr>
          <w:noProof w:val="0"/>
          <w:snapToGrid w:val="0"/>
        </w:rPr>
      </w:pPr>
      <w:r w:rsidRPr="00E67E0D">
        <w:rPr>
          <w:noProof w:val="0"/>
          <w:snapToGrid w:val="0"/>
        </w:rPr>
        <w:t>}</w:t>
      </w:r>
    </w:p>
    <w:p w14:paraId="4A422B7A" w14:textId="77777777" w:rsidR="006A1CE4" w:rsidRPr="00E67E0D" w:rsidRDefault="006A1CE4" w:rsidP="00E7499B">
      <w:pPr>
        <w:pStyle w:val="PL"/>
        <w:rPr>
          <w:noProof w:val="0"/>
          <w:snapToGrid w:val="0"/>
        </w:rPr>
      </w:pPr>
    </w:p>
    <w:p w14:paraId="678AC20E" w14:textId="77777777" w:rsidR="006A1CE4" w:rsidRPr="00E67E0D" w:rsidRDefault="006A1CE4" w:rsidP="00E7499B">
      <w:pPr>
        <w:pStyle w:val="PL"/>
        <w:rPr>
          <w:noProof w:val="0"/>
          <w:snapToGrid w:val="0"/>
        </w:rPr>
      </w:pPr>
      <w:r w:rsidRPr="00E67E0D">
        <w:rPr>
          <w:noProof w:val="0"/>
          <w:snapToGrid w:val="0"/>
        </w:rPr>
        <w:t>TargetNGRANNode-ToSourceNGRANNode-TransparentContainer-ExtIEs NGAP-PROTOCOL-EXTENSION ::= {</w:t>
      </w:r>
    </w:p>
    <w:p w14:paraId="51439204" w14:textId="77777777" w:rsidR="006A1CE4" w:rsidRPr="00E67E0D" w:rsidRDefault="006A1CE4" w:rsidP="00E7499B">
      <w:pPr>
        <w:pStyle w:val="PL"/>
        <w:rPr>
          <w:noProof w:val="0"/>
          <w:snapToGrid w:val="0"/>
        </w:rPr>
      </w:pPr>
      <w:r w:rsidRPr="00E67E0D">
        <w:rPr>
          <w:noProof w:val="0"/>
          <w:snapToGrid w:val="0"/>
        </w:rPr>
        <w:tab/>
        <w:t>...</w:t>
      </w:r>
    </w:p>
    <w:p w14:paraId="284571C1" w14:textId="77777777" w:rsidR="006A1CE4" w:rsidRPr="00E67E0D" w:rsidRDefault="006A1CE4" w:rsidP="00E7499B">
      <w:pPr>
        <w:pStyle w:val="PL"/>
        <w:rPr>
          <w:noProof w:val="0"/>
          <w:snapToGrid w:val="0"/>
        </w:rPr>
      </w:pPr>
      <w:r w:rsidRPr="00E67E0D">
        <w:rPr>
          <w:noProof w:val="0"/>
          <w:snapToGrid w:val="0"/>
        </w:rPr>
        <w:t>}</w:t>
      </w:r>
    </w:p>
    <w:p w14:paraId="0B29CBD6" w14:textId="77777777" w:rsidR="006A1CE4" w:rsidRPr="00E67E0D" w:rsidRDefault="006A1CE4" w:rsidP="00E7499B">
      <w:pPr>
        <w:pStyle w:val="PL"/>
        <w:rPr>
          <w:noProof w:val="0"/>
          <w:snapToGrid w:val="0"/>
        </w:rPr>
      </w:pPr>
    </w:p>
    <w:p w14:paraId="5D7D9899" w14:textId="77777777" w:rsidR="006A1CE4" w:rsidRPr="00E67E0D" w:rsidRDefault="006A1CE4" w:rsidP="00E7499B">
      <w:pPr>
        <w:pStyle w:val="PL"/>
        <w:rPr>
          <w:noProof w:val="0"/>
          <w:snapToGrid w:val="0"/>
        </w:rPr>
      </w:pPr>
      <w:r w:rsidRPr="00E67E0D">
        <w:rPr>
          <w:noProof w:val="0"/>
          <w:snapToGrid w:val="0"/>
        </w:rPr>
        <w:t>TargetRANNodeID ::= SEQUENCE {</w:t>
      </w:r>
    </w:p>
    <w:p w14:paraId="365406D7" w14:textId="77777777" w:rsidR="006A1CE4" w:rsidRPr="00E67E0D" w:rsidRDefault="006A1CE4" w:rsidP="00E7499B">
      <w:pPr>
        <w:pStyle w:val="PL"/>
        <w:rPr>
          <w:noProof w:val="0"/>
          <w:snapToGrid w:val="0"/>
        </w:rPr>
      </w:pPr>
      <w:r w:rsidRPr="00E67E0D">
        <w:rPr>
          <w:noProof w:val="0"/>
          <w:snapToGrid w:val="0"/>
        </w:rPr>
        <w:tab/>
        <w:t>globalRANNodeID</w:t>
      </w:r>
      <w:r w:rsidRPr="00E67E0D">
        <w:rPr>
          <w:noProof w:val="0"/>
          <w:snapToGrid w:val="0"/>
        </w:rPr>
        <w:tab/>
      </w:r>
      <w:r w:rsidRPr="00E67E0D">
        <w:rPr>
          <w:noProof w:val="0"/>
          <w:snapToGrid w:val="0"/>
        </w:rPr>
        <w:tab/>
        <w:t>GlobalRANNodeID,</w:t>
      </w:r>
    </w:p>
    <w:p w14:paraId="5097371A" w14:textId="77777777" w:rsidR="006A1CE4" w:rsidRPr="00E67E0D" w:rsidRDefault="006A1CE4" w:rsidP="00E7499B">
      <w:pPr>
        <w:pStyle w:val="PL"/>
        <w:rPr>
          <w:noProof w:val="0"/>
          <w:snapToGrid w:val="0"/>
        </w:rPr>
      </w:pPr>
      <w:r w:rsidRPr="00E67E0D">
        <w:rPr>
          <w:noProof w:val="0"/>
          <w:snapToGrid w:val="0"/>
        </w:rPr>
        <w:tab/>
        <w:t>selectedTAI</w:t>
      </w:r>
      <w:r w:rsidRPr="00E67E0D">
        <w:rPr>
          <w:noProof w:val="0"/>
          <w:snapToGrid w:val="0"/>
        </w:rPr>
        <w:tab/>
      </w:r>
      <w:r w:rsidRPr="00E67E0D">
        <w:rPr>
          <w:noProof w:val="0"/>
          <w:snapToGrid w:val="0"/>
        </w:rPr>
        <w:tab/>
      </w:r>
      <w:r w:rsidRPr="00E67E0D">
        <w:rPr>
          <w:noProof w:val="0"/>
          <w:snapToGrid w:val="0"/>
        </w:rPr>
        <w:tab/>
        <w:t>TAI,</w:t>
      </w:r>
    </w:p>
    <w:p w14:paraId="5429C7D8"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{TargetRANNodeID-ExtIEs} } OPTIONAL,</w:t>
      </w:r>
    </w:p>
    <w:p w14:paraId="61E49CC8" w14:textId="77777777" w:rsidR="006A1CE4" w:rsidRPr="00E67E0D" w:rsidRDefault="006A1CE4" w:rsidP="00E7499B">
      <w:pPr>
        <w:pStyle w:val="PL"/>
        <w:rPr>
          <w:noProof w:val="0"/>
          <w:snapToGrid w:val="0"/>
        </w:rPr>
      </w:pPr>
      <w:r w:rsidRPr="00E67E0D">
        <w:rPr>
          <w:noProof w:val="0"/>
          <w:snapToGrid w:val="0"/>
        </w:rPr>
        <w:tab/>
        <w:t>...</w:t>
      </w:r>
    </w:p>
    <w:p w14:paraId="1A5F9367" w14:textId="77777777" w:rsidR="006A1CE4" w:rsidRPr="00E67E0D" w:rsidRDefault="006A1CE4" w:rsidP="00E7499B">
      <w:pPr>
        <w:pStyle w:val="PL"/>
        <w:rPr>
          <w:noProof w:val="0"/>
          <w:snapToGrid w:val="0"/>
        </w:rPr>
      </w:pPr>
      <w:r w:rsidRPr="00E67E0D">
        <w:rPr>
          <w:noProof w:val="0"/>
          <w:snapToGrid w:val="0"/>
        </w:rPr>
        <w:t>}</w:t>
      </w:r>
    </w:p>
    <w:p w14:paraId="5FA69BBA" w14:textId="77777777" w:rsidR="006A1CE4" w:rsidRPr="00E67E0D" w:rsidRDefault="006A1CE4" w:rsidP="00E7499B">
      <w:pPr>
        <w:pStyle w:val="PL"/>
        <w:rPr>
          <w:noProof w:val="0"/>
          <w:snapToGrid w:val="0"/>
        </w:rPr>
      </w:pPr>
    </w:p>
    <w:p w14:paraId="15B10916" w14:textId="77777777" w:rsidR="006A1CE4" w:rsidRPr="00E67E0D" w:rsidRDefault="006A1CE4" w:rsidP="00E7499B">
      <w:pPr>
        <w:pStyle w:val="PL"/>
        <w:rPr>
          <w:noProof w:val="0"/>
          <w:snapToGrid w:val="0"/>
        </w:rPr>
      </w:pPr>
      <w:r w:rsidRPr="00E67E0D">
        <w:rPr>
          <w:noProof w:val="0"/>
          <w:snapToGrid w:val="0"/>
        </w:rPr>
        <w:t>TargetRANNodeID-ExtIEs NGAP-PROTOCOL-EXTENSION ::= {</w:t>
      </w:r>
    </w:p>
    <w:p w14:paraId="43B654A7" w14:textId="77777777" w:rsidR="006A1CE4" w:rsidRPr="00E67E0D" w:rsidRDefault="006A1CE4" w:rsidP="00E7499B">
      <w:pPr>
        <w:pStyle w:val="PL"/>
        <w:rPr>
          <w:noProof w:val="0"/>
          <w:snapToGrid w:val="0"/>
        </w:rPr>
      </w:pPr>
      <w:r w:rsidRPr="00E67E0D">
        <w:rPr>
          <w:noProof w:val="0"/>
          <w:snapToGrid w:val="0"/>
        </w:rPr>
        <w:tab/>
        <w:t>...</w:t>
      </w:r>
    </w:p>
    <w:p w14:paraId="44DA6555" w14:textId="77777777" w:rsidR="006A1CE4" w:rsidRPr="00E67E0D" w:rsidRDefault="006A1CE4" w:rsidP="00E7499B">
      <w:pPr>
        <w:pStyle w:val="PL"/>
        <w:rPr>
          <w:noProof w:val="0"/>
          <w:snapToGrid w:val="0"/>
        </w:rPr>
      </w:pPr>
      <w:r w:rsidRPr="00E67E0D">
        <w:rPr>
          <w:noProof w:val="0"/>
          <w:snapToGrid w:val="0"/>
        </w:rPr>
        <w:t>}</w:t>
      </w:r>
    </w:p>
    <w:p w14:paraId="096E3F7B" w14:textId="77777777" w:rsidR="006A1CE4" w:rsidRPr="00E67E0D" w:rsidRDefault="006A1CE4" w:rsidP="00E7499B">
      <w:pPr>
        <w:pStyle w:val="PL"/>
        <w:rPr>
          <w:noProof w:val="0"/>
          <w:snapToGrid w:val="0"/>
        </w:rPr>
      </w:pPr>
    </w:p>
    <w:p w14:paraId="6585FDBD" w14:textId="77777777" w:rsidR="006A1CE4" w:rsidRPr="00E67E0D" w:rsidRDefault="006A1CE4" w:rsidP="00E7499B">
      <w:pPr>
        <w:pStyle w:val="PL"/>
        <w:rPr>
          <w:noProof w:val="0"/>
          <w:snapToGrid w:val="0"/>
        </w:rPr>
      </w:pPr>
      <w:r w:rsidRPr="00E67E0D">
        <w:rPr>
          <w:noProof w:val="0"/>
          <w:snapToGrid w:val="0"/>
        </w:rPr>
        <w:t>TargetToSource-TransparentContainer ::= OCTET STRING</w:t>
      </w:r>
    </w:p>
    <w:p w14:paraId="6064345E" w14:textId="77777777" w:rsidR="006A1CE4" w:rsidRPr="00E67E0D" w:rsidRDefault="006A1CE4" w:rsidP="00E7499B">
      <w:pPr>
        <w:pStyle w:val="PL"/>
        <w:rPr>
          <w:noProof w:val="0"/>
          <w:snapToGrid w:val="0"/>
        </w:rPr>
      </w:pPr>
      <w:r w:rsidRPr="00E67E0D">
        <w:rPr>
          <w:noProof w:val="0"/>
          <w:snapToGrid w:val="0"/>
        </w:rPr>
        <w:t xml:space="preserve">-- This IE includes a transparent container from the target RAN node to the source RAN node. </w:t>
      </w:r>
    </w:p>
    <w:p w14:paraId="7F39EBE3" w14:textId="77777777" w:rsidR="006A1CE4" w:rsidRPr="00E67E0D" w:rsidRDefault="006A1CE4" w:rsidP="00E7499B">
      <w:pPr>
        <w:pStyle w:val="PL"/>
        <w:rPr>
          <w:noProof w:val="0"/>
          <w:snapToGrid w:val="0"/>
        </w:rPr>
      </w:pPr>
      <w:r w:rsidRPr="00E67E0D">
        <w:rPr>
          <w:noProof w:val="0"/>
          <w:snapToGrid w:val="0"/>
        </w:rPr>
        <w:t>-- The octets of the OCTET STRING are encoded according to the specifications of the target system.</w:t>
      </w:r>
    </w:p>
    <w:p w14:paraId="6C1B5953" w14:textId="77777777" w:rsidR="006A1CE4" w:rsidRPr="00E67E0D" w:rsidRDefault="006A1CE4" w:rsidP="00E7499B">
      <w:pPr>
        <w:pStyle w:val="PL"/>
        <w:rPr>
          <w:noProof w:val="0"/>
          <w:snapToGrid w:val="0"/>
        </w:rPr>
      </w:pPr>
    </w:p>
    <w:p w14:paraId="703EBAB6" w14:textId="77777777" w:rsidR="006A1CE4" w:rsidRPr="00E67E0D" w:rsidRDefault="006A1CE4" w:rsidP="00E7499B">
      <w:pPr>
        <w:pStyle w:val="PL"/>
        <w:rPr>
          <w:noProof w:val="0"/>
        </w:rPr>
      </w:pPr>
      <w:r w:rsidRPr="00E67E0D">
        <w:rPr>
          <w:noProof w:val="0"/>
          <w:snapToGrid w:val="0"/>
        </w:rPr>
        <w:t xml:space="preserve">TimerApproachForGUAMIRemoval </w:t>
      </w:r>
      <w:r w:rsidRPr="00E67E0D">
        <w:rPr>
          <w:noProof w:val="0"/>
        </w:rPr>
        <w:t xml:space="preserve">::= ENUMERATED { </w:t>
      </w:r>
    </w:p>
    <w:p w14:paraId="318DD82C" w14:textId="77777777" w:rsidR="006A1CE4" w:rsidRPr="00E67E0D" w:rsidRDefault="006A1CE4" w:rsidP="00E7499B">
      <w:pPr>
        <w:pStyle w:val="PL"/>
        <w:rPr>
          <w:noProof w:val="0"/>
        </w:rPr>
      </w:pPr>
      <w:r w:rsidRPr="00E67E0D">
        <w:rPr>
          <w:noProof w:val="0"/>
        </w:rPr>
        <w:tab/>
        <w:t>apply-timer,</w:t>
      </w:r>
    </w:p>
    <w:p w14:paraId="29AAD3CC" w14:textId="77777777" w:rsidR="006A1CE4" w:rsidRPr="00E67E0D" w:rsidRDefault="006A1CE4" w:rsidP="00E7499B">
      <w:pPr>
        <w:pStyle w:val="PL"/>
        <w:rPr>
          <w:noProof w:val="0"/>
        </w:rPr>
      </w:pPr>
      <w:r w:rsidRPr="00E67E0D">
        <w:rPr>
          <w:noProof w:val="0"/>
        </w:rPr>
        <w:tab/>
        <w:t>...</w:t>
      </w:r>
    </w:p>
    <w:p w14:paraId="198BFB59" w14:textId="77777777" w:rsidR="006A1CE4" w:rsidRPr="00E67E0D" w:rsidRDefault="006A1CE4" w:rsidP="00E7499B">
      <w:pPr>
        <w:pStyle w:val="PL"/>
        <w:rPr>
          <w:noProof w:val="0"/>
        </w:rPr>
      </w:pPr>
      <w:r w:rsidRPr="00E67E0D">
        <w:rPr>
          <w:noProof w:val="0"/>
        </w:rPr>
        <w:t>}</w:t>
      </w:r>
    </w:p>
    <w:p w14:paraId="2A364EB0" w14:textId="77777777" w:rsidR="006A1CE4" w:rsidRPr="00E67E0D" w:rsidRDefault="006A1CE4" w:rsidP="00E7499B">
      <w:pPr>
        <w:pStyle w:val="PL"/>
        <w:rPr>
          <w:noProof w:val="0"/>
          <w:snapToGrid w:val="0"/>
        </w:rPr>
      </w:pPr>
    </w:p>
    <w:p w14:paraId="0075891D" w14:textId="77777777" w:rsidR="006A1CE4" w:rsidRPr="00E67E0D" w:rsidRDefault="006A1CE4" w:rsidP="00E7499B">
      <w:pPr>
        <w:pStyle w:val="PL"/>
        <w:rPr>
          <w:noProof w:val="0"/>
          <w:snapToGrid w:val="0"/>
        </w:rPr>
      </w:pPr>
      <w:r w:rsidRPr="00E67E0D">
        <w:rPr>
          <w:noProof w:val="0"/>
          <w:snapToGrid w:val="0"/>
        </w:rPr>
        <w:t>TimeStamp ::= OCTET STRING (SIZE(4))</w:t>
      </w:r>
    </w:p>
    <w:p w14:paraId="3819C27A" w14:textId="77777777" w:rsidR="006A1CE4" w:rsidRPr="00E67E0D" w:rsidRDefault="006A1CE4" w:rsidP="00E7499B">
      <w:pPr>
        <w:pStyle w:val="PL"/>
        <w:rPr>
          <w:noProof w:val="0"/>
          <w:snapToGrid w:val="0"/>
        </w:rPr>
      </w:pPr>
    </w:p>
    <w:p w14:paraId="4F468ADA" w14:textId="77777777" w:rsidR="006A1CE4" w:rsidRPr="00E67E0D" w:rsidRDefault="006A1CE4" w:rsidP="00E7499B">
      <w:pPr>
        <w:pStyle w:val="PL"/>
        <w:rPr>
          <w:noProof w:val="0"/>
          <w:snapToGrid w:val="0"/>
        </w:rPr>
      </w:pPr>
      <w:r w:rsidRPr="00E67E0D">
        <w:rPr>
          <w:noProof w:val="0"/>
          <w:snapToGrid w:val="0"/>
        </w:rPr>
        <w:t>TimeToWait ::= ENUMERATED {v1s, v2s, v5s, v10s, v20s, v60s, ...}</w:t>
      </w:r>
    </w:p>
    <w:p w14:paraId="6049ABE7" w14:textId="77777777" w:rsidR="006A1CE4" w:rsidRPr="00E67E0D" w:rsidRDefault="006A1CE4" w:rsidP="00E7499B">
      <w:pPr>
        <w:pStyle w:val="PL"/>
        <w:rPr>
          <w:noProof w:val="0"/>
          <w:snapToGrid w:val="0"/>
        </w:rPr>
      </w:pPr>
    </w:p>
    <w:p w14:paraId="0554AD8A" w14:textId="77777777" w:rsidR="006A1CE4" w:rsidRPr="00E67E0D" w:rsidRDefault="006A1CE4" w:rsidP="00E7499B">
      <w:pPr>
        <w:pStyle w:val="PL"/>
        <w:spacing w:line="0" w:lineRule="atLeast"/>
        <w:rPr>
          <w:noProof w:val="0"/>
        </w:rPr>
      </w:pPr>
      <w:r w:rsidRPr="00E67E0D">
        <w:rPr>
          <w:noProof w:val="0"/>
        </w:rPr>
        <w:t>TimeUEStayedInCell ::= INTEGER (0..4095)</w:t>
      </w:r>
    </w:p>
    <w:p w14:paraId="1C923AD6" w14:textId="77777777" w:rsidR="006A1CE4" w:rsidRPr="00E67E0D" w:rsidRDefault="006A1CE4" w:rsidP="00E7499B">
      <w:pPr>
        <w:pStyle w:val="PL"/>
        <w:spacing w:line="0" w:lineRule="atLeast"/>
        <w:rPr>
          <w:noProof w:val="0"/>
        </w:rPr>
      </w:pPr>
    </w:p>
    <w:p w14:paraId="30E7E3F5" w14:textId="77777777" w:rsidR="006A1CE4" w:rsidRPr="00E67E0D" w:rsidRDefault="006A1CE4" w:rsidP="00E7499B">
      <w:pPr>
        <w:pStyle w:val="PL"/>
        <w:spacing w:line="0" w:lineRule="atLeast"/>
        <w:rPr>
          <w:noProof w:val="0"/>
        </w:rPr>
      </w:pPr>
      <w:r w:rsidRPr="00E67E0D">
        <w:rPr>
          <w:noProof w:val="0"/>
        </w:rPr>
        <w:t>TimeUEStayedInCellEnhancedGranularity ::= INTEGER (0..40950)</w:t>
      </w:r>
    </w:p>
    <w:p w14:paraId="4B20FB08" w14:textId="77777777" w:rsidR="006A1CE4" w:rsidRPr="00E67E0D" w:rsidRDefault="006A1CE4" w:rsidP="00E7499B">
      <w:pPr>
        <w:pStyle w:val="PL"/>
        <w:rPr>
          <w:noProof w:val="0"/>
          <w:snapToGrid w:val="0"/>
        </w:rPr>
      </w:pPr>
    </w:p>
    <w:p w14:paraId="4B4B3141" w14:textId="77777777" w:rsidR="006A1CE4" w:rsidRPr="00E67E0D" w:rsidRDefault="006A1CE4" w:rsidP="00E7499B">
      <w:pPr>
        <w:pStyle w:val="PL"/>
        <w:rPr>
          <w:noProof w:val="0"/>
          <w:snapToGrid w:val="0"/>
        </w:rPr>
      </w:pPr>
      <w:r w:rsidRPr="00E67E0D">
        <w:rPr>
          <w:noProof w:val="0"/>
        </w:rPr>
        <w:t>TNLAddressWeightFactor</w:t>
      </w:r>
      <w:r w:rsidRPr="00E67E0D">
        <w:rPr>
          <w:noProof w:val="0"/>
          <w:snapToGrid w:val="0"/>
        </w:rPr>
        <w:t xml:space="preserve"> ::= INTEGER (0..255)</w:t>
      </w:r>
    </w:p>
    <w:p w14:paraId="1EAD722B" w14:textId="77777777" w:rsidR="006A1CE4" w:rsidRPr="00E67E0D" w:rsidRDefault="006A1CE4" w:rsidP="00E7499B">
      <w:pPr>
        <w:pStyle w:val="PL"/>
        <w:rPr>
          <w:noProof w:val="0"/>
          <w:snapToGrid w:val="0"/>
        </w:rPr>
      </w:pPr>
    </w:p>
    <w:p w14:paraId="7F019024" w14:textId="77777777" w:rsidR="006A1CE4" w:rsidRPr="00E67E0D" w:rsidRDefault="006A1CE4" w:rsidP="00E7499B">
      <w:pPr>
        <w:pStyle w:val="PL"/>
        <w:spacing w:line="0" w:lineRule="atLeast"/>
        <w:rPr>
          <w:noProof w:val="0"/>
          <w:snapToGrid w:val="0"/>
        </w:rPr>
      </w:pPr>
      <w:r w:rsidRPr="00E67E0D">
        <w:rPr>
          <w:noProof w:val="0"/>
          <w:snapToGrid w:val="0"/>
        </w:rPr>
        <w:t>TNLAssociationList ::= SEQUENCE (SIZE(1..maxnoofTNLAssociations)) OF TNLAssociationItem</w:t>
      </w:r>
    </w:p>
    <w:p w14:paraId="7A03C1F1" w14:textId="77777777" w:rsidR="006A1CE4" w:rsidRPr="00E67E0D" w:rsidRDefault="006A1CE4" w:rsidP="00E7499B">
      <w:pPr>
        <w:pStyle w:val="PL"/>
        <w:spacing w:line="0" w:lineRule="atLeast"/>
        <w:rPr>
          <w:noProof w:val="0"/>
          <w:snapToGrid w:val="0"/>
        </w:rPr>
      </w:pPr>
    </w:p>
    <w:p w14:paraId="7D3426F8" w14:textId="77777777" w:rsidR="006A1CE4" w:rsidRPr="00E67E0D" w:rsidRDefault="006A1CE4" w:rsidP="00E7499B">
      <w:pPr>
        <w:pStyle w:val="PL"/>
        <w:spacing w:line="0" w:lineRule="atLeast"/>
        <w:rPr>
          <w:noProof w:val="0"/>
          <w:snapToGrid w:val="0"/>
        </w:rPr>
      </w:pPr>
      <w:r w:rsidRPr="00E67E0D">
        <w:rPr>
          <w:noProof w:val="0"/>
          <w:snapToGrid w:val="0"/>
        </w:rPr>
        <w:t>TNLAssociationItem ::= SEQUENCE {</w:t>
      </w:r>
    </w:p>
    <w:p w14:paraId="54C7F200" w14:textId="77777777" w:rsidR="006A1CE4" w:rsidRPr="00E67E0D" w:rsidRDefault="006A1CE4" w:rsidP="00E7499B">
      <w:pPr>
        <w:pStyle w:val="PL"/>
        <w:spacing w:line="0" w:lineRule="atLeast"/>
        <w:rPr>
          <w:noProof w:val="0"/>
          <w:snapToGrid w:val="0"/>
        </w:rPr>
      </w:pPr>
      <w:r w:rsidRPr="00E67E0D">
        <w:rPr>
          <w:noProof w:val="0"/>
          <w:snapToGrid w:val="0"/>
        </w:rPr>
        <w:tab/>
        <w:t>tNLAssociationAddress</w:t>
      </w:r>
      <w:r w:rsidRPr="00E67E0D">
        <w:rPr>
          <w:noProof w:val="0"/>
          <w:snapToGrid w:val="0"/>
        </w:rPr>
        <w:tab/>
      </w:r>
      <w:r w:rsidRPr="00E67E0D">
        <w:rPr>
          <w:noProof w:val="0"/>
          <w:snapToGrid w:val="0"/>
        </w:rPr>
        <w:tab/>
        <w:t>CPTransportLayerInformation,</w:t>
      </w:r>
    </w:p>
    <w:p w14:paraId="159BD839" w14:textId="77777777" w:rsidR="006A1CE4" w:rsidRPr="00E67E0D" w:rsidRDefault="006A1CE4" w:rsidP="00E7499B">
      <w:pPr>
        <w:pStyle w:val="PL"/>
        <w:spacing w:line="0" w:lineRule="atLeast"/>
        <w:rPr>
          <w:noProof w:val="0"/>
          <w:snapToGrid w:val="0"/>
        </w:rPr>
      </w:pPr>
      <w:r w:rsidRPr="00E67E0D">
        <w:rPr>
          <w:noProof w:val="0"/>
          <w:snapToGrid w:val="0"/>
        </w:rPr>
        <w:tab/>
        <w:t>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Cause,</w:t>
      </w:r>
    </w:p>
    <w:p w14:paraId="16C2BD9A"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{TNLAssociationItem-ExtIEs} } OPTIONAL,</w:t>
      </w:r>
    </w:p>
    <w:p w14:paraId="47F08DF1"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72823DF3" w14:textId="77777777" w:rsidR="006A1CE4" w:rsidRPr="00E67E0D" w:rsidRDefault="006A1CE4" w:rsidP="00E7499B">
      <w:pPr>
        <w:pStyle w:val="PL"/>
        <w:spacing w:line="0" w:lineRule="atLeast"/>
        <w:rPr>
          <w:noProof w:val="0"/>
          <w:snapToGrid w:val="0"/>
        </w:rPr>
      </w:pPr>
      <w:r w:rsidRPr="00E67E0D">
        <w:rPr>
          <w:noProof w:val="0"/>
          <w:snapToGrid w:val="0"/>
        </w:rPr>
        <w:t>}</w:t>
      </w:r>
    </w:p>
    <w:p w14:paraId="098F8698" w14:textId="77777777" w:rsidR="006A1CE4" w:rsidRPr="00E67E0D" w:rsidRDefault="006A1CE4" w:rsidP="00E7499B">
      <w:pPr>
        <w:pStyle w:val="PL"/>
        <w:spacing w:line="0" w:lineRule="atLeast"/>
        <w:rPr>
          <w:noProof w:val="0"/>
          <w:snapToGrid w:val="0"/>
        </w:rPr>
      </w:pPr>
    </w:p>
    <w:p w14:paraId="622B3DAC" w14:textId="77777777" w:rsidR="006A1CE4" w:rsidRPr="00E67E0D" w:rsidRDefault="006A1CE4" w:rsidP="00E7499B">
      <w:pPr>
        <w:pStyle w:val="PL"/>
        <w:rPr>
          <w:noProof w:val="0"/>
          <w:snapToGrid w:val="0"/>
        </w:rPr>
      </w:pPr>
      <w:r w:rsidRPr="00E67E0D">
        <w:rPr>
          <w:noProof w:val="0"/>
          <w:snapToGrid w:val="0"/>
        </w:rPr>
        <w:t>TNLAssociationItem-ExtIEs NGAP-PROTOCOL-EXTENSION ::= {</w:t>
      </w:r>
    </w:p>
    <w:p w14:paraId="2FE9E220" w14:textId="77777777" w:rsidR="006A1CE4" w:rsidRPr="00E67E0D" w:rsidRDefault="006A1CE4" w:rsidP="00E7499B">
      <w:pPr>
        <w:pStyle w:val="PL"/>
        <w:rPr>
          <w:noProof w:val="0"/>
          <w:snapToGrid w:val="0"/>
        </w:rPr>
      </w:pPr>
      <w:r w:rsidRPr="00E67E0D">
        <w:rPr>
          <w:noProof w:val="0"/>
          <w:snapToGrid w:val="0"/>
        </w:rPr>
        <w:tab/>
        <w:t>...</w:t>
      </w:r>
    </w:p>
    <w:p w14:paraId="3A94BC05" w14:textId="77777777" w:rsidR="006A1CE4" w:rsidRPr="00E67E0D" w:rsidRDefault="006A1CE4" w:rsidP="00E7499B">
      <w:pPr>
        <w:pStyle w:val="PL"/>
        <w:rPr>
          <w:noProof w:val="0"/>
          <w:snapToGrid w:val="0"/>
        </w:rPr>
      </w:pPr>
      <w:r w:rsidRPr="00E67E0D">
        <w:rPr>
          <w:noProof w:val="0"/>
          <w:snapToGrid w:val="0"/>
        </w:rPr>
        <w:t>}</w:t>
      </w:r>
    </w:p>
    <w:p w14:paraId="76FDCFD9" w14:textId="77777777" w:rsidR="006A1CE4" w:rsidRPr="00E67E0D" w:rsidRDefault="006A1CE4" w:rsidP="00E7499B">
      <w:pPr>
        <w:pStyle w:val="PL"/>
        <w:rPr>
          <w:noProof w:val="0"/>
          <w:snapToGrid w:val="0"/>
        </w:rPr>
      </w:pPr>
    </w:p>
    <w:p w14:paraId="021BB557" w14:textId="77777777" w:rsidR="006A1CE4" w:rsidRPr="00E67E0D" w:rsidRDefault="006A1CE4" w:rsidP="00E7499B">
      <w:pPr>
        <w:pStyle w:val="PL"/>
        <w:rPr>
          <w:noProof w:val="0"/>
        </w:rPr>
      </w:pPr>
      <w:r w:rsidRPr="00E67E0D">
        <w:rPr>
          <w:noProof w:val="0"/>
        </w:rPr>
        <w:t xml:space="preserve">TNLAssociationUsage ::= ENUMERATED { </w:t>
      </w:r>
    </w:p>
    <w:p w14:paraId="7C0887AB" w14:textId="77777777" w:rsidR="006A1CE4" w:rsidRPr="00E67E0D" w:rsidRDefault="006A1CE4" w:rsidP="00E7499B">
      <w:pPr>
        <w:pStyle w:val="PL"/>
        <w:rPr>
          <w:noProof w:val="0"/>
        </w:rPr>
      </w:pPr>
      <w:r w:rsidRPr="00E67E0D">
        <w:rPr>
          <w:noProof w:val="0"/>
        </w:rPr>
        <w:tab/>
        <w:t>ue,</w:t>
      </w:r>
    </w:p>
    <w:p w14:paraId="6E49ACBF" w14:textId="77777777" w:rsidR="006A1CE4" w:rsidRPr="00E67E0D" w:rsidRDefault="006A1CE4" w:rsidP="00E7499B">
      <w:pPr>
        <w:pStyle w:val="PL"/>
        <w:rPr>
          <w:noProof w:val="0"/>
        </w:rPr>
      </w:pPr>
      <w:r w:rsidRPr="00E67E0D">
        <w:rPr>
          <w:noProof w:val="0"/>
        </w:rPr>
        <w:tab/>
        <w:t>non-ue,</w:t>
      </w:r>
    </w:p>
    <w:p w14:paraId="1B751573" w14:textId="77777777" w:rsidR="006A1CE4" w:rsidRPr="00E67E0D" w:rsidRDefault="006A1CE4" w:rsidP="00E7499B">
      <w:pPr>
        <w:pStyle w:val="PL"/>
        <w:rPr>
          <w:noProof w:val="0"/>
        </w:rPr>
      </w:pPr>
      <w:r w:rsidRPr="00E67E0D">
        <w:rPr>
          <w:noProof w:val="0"/>
        </w:rPr>
        <w:tab/>
        <w:t>both,</w:t>
      </w:r>
    </w:p>
    <w:p w14:paraId="75C48C34" w14:textId="77777777" w:rsidR="006A1CE4" w:rsidRPr="00E67E0D" w:rsidRDefault="006A1CE4" w:rsidP="00E7499B">
      <w:pPr>
        <w:pStyle w:val="PL"/>
        <w:rPr>
          <w:noProof w:val="0"/>
        </w:rPr>
      </w:pPr>
      <w:r w:rsidRPr="00E67E0D">
        <w:rPr>
          <w:noProof w:val="0"/>
        </w:rPr>
        <w:tab/>
        <w:t>...</w:t>
      </w:r>
    </w:p>
    <w:p w14:paraId="1043A646" w14:textId="77777777" w:rsidR="006A1CE4" w:rsidRPr="00E67E0D" w:rsidRDefault="006A1CE4" w:rsidP="00E7499B">
      <w:pPr>
        <w:pStyle w:val="PL"/>
        <w:rPr>
          <w:noProof w:val="0"/>
        </w:rPr>
      </w:pPr>
      <w:r w:rsidRPr="00E67E0D">
        <w:rPr>
          <w:noProof w:val="0"/>
        </w:rPr>
        <w:t>}</w:t>
      </w:r>
    </w:p>
    <w:p w14:paraId="0E4E76D1" w14:textId="77777777" w:rsidR="006A1CE4" w:rsidRPr="00E67E0D" w:rsidRDefault="006A1CE4" w:rsidP="00E7499B">
      <w:pPr>
        <w:pStyle w:val="PL"/>
        <w:rPr>
          <w:noProof w:val="0"/>
        </w:rPr>
      </w:pPr>
    </w:p>
    <w:p w14:paraId="7330E9EB" w14:textId="77777777" w:rsidR="006A1CE4" w:rsidRPr="00E67E0D" w:rsidRDefault="006A1CE4" w:rsidP="00E7499B">
      <w:pPr>
        <w:pStyle w:val="PL"/>
        <w:rPr>
          <w:noProof w:val="0"/>
          <w:snapToGrid w:val="0"/>
        </w:rPr>
      </w:pPr>
      <w:r w:rsidRPr="00E67E0D">
        <w:rPr>
          <w:noProof w:val="0"/>
          <w:snapToGrid w:val="0"/>
        </w:rPr>
        <w:t>TNLInformationList ::= SEQUENCE (SIZE(1..</w:t>
      </w:r>
      <w:r w:rsidRPr="00E67E0D">
        <w:rPr>
          <w:rFonts w:eastAsia="Batang"/>
          <w:noProof w:val="0"/>
          <w:snapToGrid w:val="0"/>
          <w:lang w:eastAsia="zh-CN"/>
        </w:rPr>
        <w:t>maxnoofMultiConnectivities</w:t>
      </w:r>
      <w:r w:rsidRPr="00E67E0D">
        <w:rPr>
          <w:noProof w:val="0"/>
          <w:snapToGrid w:val="0"/>
        </w:rPr>
        <w:t>)) OF TNLInformationItem</w:t>
      </w:r>
    </w:p>
    <w:p w14:paraId="368ACCD7" w14:textId="77777777" w:rsidR="006A1CE4" w:rsidRPr="00E67E0D" w:rsidRDefault="006A1CE4" w:rsidP="00E7499B">
      <w:pPr>
        <w:pStyle w:val="PL"/>
        <w:rPr>
          <w:noProof w:val="0"/>
          <w:snapToGrid w:val="0"/>
        </w:rPr>
      </w:pPr>
    </w:p>
    <w:p w14:paraId="05E12050" w14:textId="77777777" w:rsidR="006A1CE4" w:rsidRPr="00E67E0D" w:rsidRDefault="006A1CE4" w:rsidP="00E7499B">
      <w:pPr>
        <w:pStyle w:val="PL"/>
        <w:rPr>
          <w:noProof w:val="0"/>
          <w:snapToGrid w:val="0"/>
        </w:rPr>
      </w:pPr>
      <w:r w:rsidRPr="00E67E0D">
        <w:rPr>
          <w:noProof w:val="0"/>
          <w:snapToGrid w:val="0"/>
        </w:rPr>
        <w:t>TNLInformationItem ::= SEQUENCE {</w:t>
      </w:r>
    </w:p>
    <w:p w14:paraId="28A14620" w14:textId="77777777" w:rsidR="006A1CE4" w:rsidRPr="00E67E0D" w:rsidRDefault="006A1CE4" w:rsidP="00E7499B">
      <w:pPr>
        <w:pStyle w:val="PL"/>
        <w:rPr>
          <w:noProof w:val="0"/>
          <w:snapToGrid w:val="0"/>
        </w:rPr>
      </w:pPr>
      <w:r w:rsidRPr="00E67E0D">
        <w:rPr>
          <w:noProof w:val="0"/>
          <w:snapToGrid w:val="0"/>
        </w:rPr>
        <w:tab/>
        <w:t>qosFlowPerTNLInformation</w:t>
      </w:r>
      <w:r w:rsidRPr="00E67E0D">
        <w:rPr>
          <w:noProof w:val="0"/>
          <w:snapToGrid w:val="0"/>
        </w:rPr>
        <w:tab/>
      </w:r>
      <w:r w:rsidRPr="00E67E0D">
        <w:rPr>
          <w:noProof w:val="0"/>
          <w:snapToGrid w:val="0"/>
        </w:rPr>
        <w:tab/>
        <w:t>QosFlowPerTNLInformation,</w:t>
      </w:r>
    </w:p>
    <w:p w14:paraId="4E0C01C8"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{TNLInformationItem-ExtIEs} }</w:t>
      </w:r>
      <w:r w:rsidRPr="00E67E0D">
        <w:rPr>
          <w:noProof w:val="0"/>
          <w:snapToGrid w:val="0"/>
        </w:rPr>
        <w:tab/>
        <w:t>OPTIONAL,</w:t>
      </w:r>
    </w:p>
    <w:p w14:paraId="3DAD2C6C" w14:textId="77777777" w:rsidR="006A1CE4" w:rsidRPr="00E67E0D" w:rsidRDefault="006A1CE4" w:rsidP="00E7499B">
      <w:pPr>
        <w:pStyle w:val="PL"/>
        <w:rPr>
          <w:noProof w:val="0"/>
          <w:snapToGrid w:val="0"/>
        </w:rPr>
      </w:pPr>
      <w:r w:rsidRPr="00E67E0D">
        <w:rPr>
          <w:noProof w:val="0"/>
          <w:snapToGrid w:val="0"/>
        </w:rPr>
        <w:tab/>
        <w:t>...</w:t>
      </w:r>
    </w:p>
    <w:p w14:paraId="378E121D" w14:textId="77777777" w:rsidR="006A1CE4" w:rsidRPr="00E67E0D" w:rsidRDefault="006A1CE4" w:rsidP="00E7499B">
      <w:pPr>
        <w:pStyle w:val="PL"/>
        <w:rPr>
          <w:noProof w:val="0"/>
          <w:snapToGrid w:val="0"/>
        </w:rPr>
      </w:pPr>
      <w:r w:rsidRPr="00E67E0D">
        <w:rPr>
          <w:noProof w:val="0"/>
          <w:snapToGrid w:val="0"/>
        </w:rPr>
        <w:t>}</w:t>
      </w:r>
    </w:p>
    <w:p w14:paraId="6059A512" w14:textId="77777777" w:rsidR="006A1CE4" w:rsidRPr="00E67E0D" w:rsidRDefault="006A1CE4" w:rsidP="00E7499B">
      <w:pPr>
        <w:pStyle w:val="PL"/>
        <w:rPr>
          <w:noProof w:val="0"/>
          <w:snapToGrid w:val="0"/>
        </w:rPr>
      </w:pPr>
    </w:p>
    <w:p w14:paraId="6A1E88C4" w14:textId="77777777" w:rsidR="006A1CE4" w:rsidRPr="00E67E0D" w:rsidRDefault="006A1CE4" w:rsidP="00E7499B">
      <w:pPr>
        <w:pStyle w:val="PL"/>
        <w:rPr>
          <w:noProof w:val="0"/>
          <w:snapToGrid w:val="0"/>
        </w:rPr>
      </w:pPr>
      <w:r w:rsidRPr="00E67E0D">
        <w:rPr>
          <w:noProof w:val="0"/>
          <w:snapToGrid w:val="0"/>
        </w:rPr>
        <w:t>TNLInformationItem-ExtIEs NGAP-PROTOCOL-EXTENSION ::= {</w:t>
      </w:r>
    </w:p>
    <w:p w14:paraId="3071B041" w14:textId="77777777" w:rsidR="006A1CE4" w:rsidRPr="00E67E0D" w:rsidRDefault="006A1CE4" w:rsidP="00E7499B">
      <w:pPr>
        <w:pStyle w:val="PL"/>
        <w:rPr>
          <w:noProof w:val="0"/>
          <w:snapToGrid w:val="0"/>
        </w:rPr>
      </w:pPr>
      <w:r w:rsidRPr="00E67E0D">
        <w:rPr>
          <w:noProof w:val="0"/>
          <w:snapToGrid w:val="0"/>
        </w:rPr>
        <w:tab/>
        <w:t>...</w:t>
      </w:r>
    </w:p>
    <w:p w14:paraId="14837A6B" w14:textId="77777777" w:rsidR="006A1CE4" w:rsidRPr="00E67E0D" w:rsidRDefault="006A1CE4" w:rsidP="00E7499B">
      <w:pPr>
        <w:pStyle w:val="PL"/>
        <w:rPr>
          <w:noProof w:val="0"/>
          <w:snapToGrid w:val="0"/>
        </w:rPr>
      </w:pPr>
      <w:r w:rsidRPr="00E67E0D">
        <w:rPr>
          <w:noProof w:val="0"/>
          <w:snapToGrid w:val="0"/>
        </w:rPr>
        <w:t>}</w:t>
      </w:r>
    </w:p>
    <w:p w14:paraId="12FC1551" w14:textId="77777777" w:rsidR="006A1CE4" w:rsidRPr="00E67E0D" w:rsidRDefault="006A1CE4" w:rsidP="00E7499B">
      <w:pPr>
        <w:pStyle w:val="PL"/>
        <w:rPr>
          <w:noProof w:val="0"/>
          <w:snapToGrid w:val="0"/>
        </w:rPr>
      </w:pPr>
    </w:p>
    <w:p w14:paraId="6BCA91F9" w14:textId="77777777" w:rsidR="006A1CE4" w:rsidRPr="00E67E0D" w:rsidRDefault="006A1CE4" w:rsidP="00E7499B">
      <w:pPr>
        <w:pStyle w:val="PL"/>
        <w:rPr>
          <w:ins w:id="6919" w:author="Issam" w:date="2019-02-12T23:38:00Z"/>
          <w:snapToGrid w:val="0"/>
        </w:rPr>
      </w:pPr>
      <w:ins w:id="6920" w:author="Issam" w:date="2019-02-12T23:38:00Z">
        <w:r w:rsidRPr="00E67E0D">
          <w:rPr>
            <w:snapToGrid w:val="0"/>
          </w:rPr>
          <w:t>TNLMappingList ::= SEQUENCE (SIZE(1..</w:t>
        </w:r>
        <w:r w:rsidRPr="00E67E0D">
          <w:rPr>
            <w:rFonts w:eastAsia="Batang"/>
            <w:snapToGrid w:val="0"/>
            <w:lang w:eastAsia="zh-CN"/>
          </w:rPr>
          <w:t>maxnoofMultiConnectivities</w:t>
        </w:r>
        <w:r w:rsidRPr="00E67E0D">
          <w:rPr>
            <w:snapToGrid w:val="0"/>
          </w:rPr>
          <w:t>)) OF TNLMappingItem</w:t>
        </w:r>
      </w:ins>
    </w:p>
    <w:p w14:paraId="554EFD95" w14:textId="77777777" w:rsidR="006A1CE4" w:rsidRPr="00E67E0D" w:rsidRDefault="006A1CE4" w:rsidP="00E7499B">
      <w:pPr>
        <w:pStyle w:val="PL"/>
        <w:rPr>
          <w:ins w:id="6921" w:author="Issam" w:date="2019-02-12T23:38:00Z"/>
          <w:snapToGrid w:val="0"/>
        </w:rPr>
      </w:pPr>
    </w:p>
    <w:p w14:paraId="52632E58" w14:textId="77777777" w:rsidR="006A1CE4" w:rsidRPr="00E67E0D" w:rsidRDefault="006A1CE4" w:rsidP="00E7499B">
      <w:pPr>
        <w:pStyle w:val="PL"/>
        <w:rPr>
          <w:ins w:id="6922" w:author="Issam" w:date="2019-02-12T23:38:00Z"/>
          <w:snapToGrid w:val="0"/>
        </w:rPr>
      </w:pPr>
      <w:ins w:id="6923" w:author="Issam" w:date="2019-02-12T23:38:00Z">
        <w:r w:rsidRPr="00E67E0D">
          <w:rPr>
            <w:snapToGrid w:val="0"/>
          </w:rPr>
          <w:t>TNLMappingItem ::= SEQUENCE {</w:t>
        </w:r>
      </w:ins>
    </w:p>
    <w:p w14:paraId="41F5D16B" w14:textId="77777777" w:rsidR="006A1CE4" w:rsidRPr="00E67E0D" w:rsidRDefault="006A1CE4" w:rsidP="00E7499B">
      <w:pPr>
        <w:pStyle w:val="PL"/>
        <w:rPr>
          <w:ins w:id="6924" w:author="Issam" w:date="2019-02-12T23:38:00Z"/>
          <w:snapToGrid w:val="0"/>
        </w:rPr>
      </w:pPr>
      <w:ins w:id="6925" w:author="Issam" w:date="2019-02-12T23:38:00Z">
        <w:r w:rsidRPr="00E67E0D">
          <w:rPr>
            <w:snapToGrid w:val="0"/>
          </w:rPr>
          <w:tab/>
        </w:r>
        <w:r w:rsidRPr="00E67E0D">
          <w:rPr>
            <w:noProof w:val="0"/>
            <w:snapToGrid w:val="0"/>
          </w:rPr>
          <w:t>dL-NGU-UP-TNLInformation</w:t>
        </w:r>
        <w:r w:rsidRPr="00E67E0D">
          <w:rPr>
            <w:snapToGrid w:val="0"/>
          </w:rPr>
          <w:tab/>
        </w:r>
        <w:r w:rsidRPr="00E67E0D">
          <w:rPr>
            <w:snapToGrid w:val="0"/>
          </w:rPr>
          <w:tab/>
          <w:t>UPTransportLayerInformation,</w:t>
        </w:r>
      </w:ins>
    </w:p>
    <w:p w14:paraId="0E6FBB7C" w14:textId="77777777" w:rsidR="006A1CE4" w:rsidRPr="00E67E0D" w:rsidRDefault="006A1CE4" w:rsidP="00E7499B">
      <w:pPr>
        <w:pStyle w:val="PL"/>
        <w:rPr>
          <w:ins w:id="6926" w:author="Issam" w:date="2019-02-12T23:38:00Z"/>
          <w:snapToGrid w:val="0"/>
        </w:rPr>
      </w:pPr>
      <w:ins w:id="6927" w:author="Issam" w:date="2019-02-12T23:38:00Z">
        <w:r w:rsidRPr="00E67E0D">
          <w:rPr>
            <w:snapToGrid w:val="0"/>
          </w:rPr>
          <w:tab/>
        </w:r>
        <w:r w:rsidRPr="00E67E0D">
          <w:rPr>
            <w:noProof w:val="0"/>
            <w:snapToGrid w:val="0"/>
          </w:rPr>
          <w:t>uL-NGU-UP-TNLInformation</w:t>
        </w:r>
        <w:r w:rsidRPr="00E67E0D">
          <w:rPr>
            <w:snapToGrid w:val="0"/>
          </w:rPr>
          <w:tab/>
        </w:r>
        <w:r w:rsidRPr="00E67E0D">
          <w:rPr>
            <w:snapToGrid w:val="0"/>
          </w:rPr>
          <w:tab/>
          <w:t>UPTransportLayerInformation,</w:t>
        </w:r>
      </w:ins>
    </w:p>
    <w:p w14:paraId="6F782DB4" w14:textId="77777777" w:rsidR="006A1CE4" w:rsidRPr="00502791" w:rsidRDefault="006A1CE4" w:rsidP="00E7499B">
      <w:pPr>
        <w:pStyle w:val="PL"/>
        <w:rPr>
          <w:ins w:id="6928" w:author="Issam" w:date="2019-02-12T23:38:00Z"/>
          <w:snapToGrid w:val="0"/>
        </w:rPr>
      </w:pPr>
      <w:ins w:id="6929" w:author="Issam" w:date="2019-02-12T23:38:00Z">
        <w:r w:rsidRPr="00E67E0D">
          <w:rPr>
            <w:snapToGrid w:val="0"/>
          </w:rPr>
          <w:tab/>
        </w:r>
        <w:r w:rsidRPr="00502791">
          <w:rPr>
            <w:snapToGrid w:val="0"/>
          </w:rPr>
          <w:t>iE-Extensions</w:t>
        </w:r>
        <w:r w:rsidRPr="00502791">
          <w:rPr>
            <w:snapToGrid w:val="0"/>
          </w:rPr>
          <w:tab/>
        </w:r>
        <w:r w:rsidRPr="00E67E0D">
          <w:rPr>
            <w:snapToGrid w:val="0"/>
          </w:rPr>
          <w:tab/>
          <w:t>ProtocolExtensionContainer { {</w:t>
        </w:r>
        <w:r w:rsidRPr="00502791">
          <w:rPr>
            <w:snapToGrid w:val="0"/>
          </w:rPr>
          <w:t>TNLMappingItem-ExtIEs} }</w:t>
        </w:r>
        <w:r w:rsidRPr="00502791">
          <w:rPr>
            <w:snapToGrid w:val="0"/>
          </w:rPr>
          <w:tab/>
          <w:t>OPTIONAL,</w:t>
        </w:r>
      </w:ins>
    </w:p>
    <w:p w14:paraId="707E524A" w14:textId="77777777" w:rsidR="006A1CE4" w:rsidRPr="00502791" w:rsidRDefault="006A1CE4" w:rsidP="00E7499B">
      <w:pPr>
        <w:pStyle w:val="PL"/>
        <w:rPr>
          <w:ins w:id="6930" w:author="Issam" w:date="2019-02-12T23:38:00Z"/>
          <w:snapToGrid w:val="0"/>
        </w:rPr>
      </w:pPr>
      <w:ins w:id="6931" w:author="Issam" w:date="2019-02-12T23:38:00Z">
        <w:r w:rsidRPr="00502791">
          <w:rPr>
            <w:snapToGrid w:val="0"/>
          </w:rPr>
          <w:tab/>
          <w:t>...</w:t>
        </w:r>
      </w:ins>
    </w:p>
    <w:p w14:paraId="3927E37C" w14:textId="77777777" w:rsidR="006A1CE4" w:rsidRPr="00502791" w:rsidRDefault="006A1CE4" w:rsidP="00E7499B">
      <w:pPr>
        <w:pStyle w:val="PL"/>
        <w:rPr>
          <w:ins w:id="6932" w:author="Issam" w:date="2019-02-12T23:38:00Z"/>
          <w:snapToGrid w:val="0"/>
        </w:rPr>
      </w:pPr>
      <w:ins w:id="6933" w:author="Issam" w:date="2019-02-12T23:38:00Z">
        <w:r w:rsidRPr="00502791">
          <w:rPr>
            <w:snapToGrid w:val="0"/>
          </w:rPr>
          <w:t>}</w:t>
        </w:r>
      </w:ins>
    </w:p>
    <w:p w14:paraId="4A4ED69A" w14:textId="77777777" w:rsidR="006A1CE4" w:rsidRPr="00502791" w:rsidRDefault="006A1CE4" w:rsidP="00E7499B">
      <w:pPr>
        <w:pStyle w:val="PL"/>
        <w:rPr>
          <w:ins w:id="6934" w:author="Issam" w:date="2019-02-12T23:38:00Z"/>
          <w:snapToGrid w:val="0"/>
        </w:rPr>
      </w:pPr>
    </w:p>
    <w:p w14:paraId="4D8BA185" w14:textId="77777777" w:rsidR="006A1CE4" w:rsidRPr="00502791" w:rsidRDefault="006A1CE4" w:rsidP="00E7499B">
      <w:pPr>
        <w:pStyle w:val="PL"/>
        <w:rPr>
          <w:ins w:id="6935" w:author="Issam" w:date="2019-02-12T23:38:00Z"/>
          <w:snapToGrid w:val="0"/>
        </w:rPr>
      </w:pPr>
      <w:ins w:id="6936" w:author="Issam" w:date="2019-02-12T23:38:00Z">
        <w:r w:rsidRPr="00502791">
          <w:rPr>
            <w:snapToGrid w:val="0"/>
          </w:rPr>
          <w:t>TNL</w:t>
        </w:r>
        <w:r w:rsidRPr="00E67E0D">
          <w:rPr>
            <w:snapToGrid w:val="0"/>
          </w:rPr>
          <w:t>MappingItem</w:t>
        </w:r>
        <w:r w:rsidRPr="00502791">
          <w:rPr>
            <w:snapToGrid w:val="0"/>
          </w:rPr>
          <w:t>-ExtIEs NGAP-PROTOCOL-EXTENSION ::= {</w:t>
        </w:r>
      </w:ins>
    </w:p>
    <w:p w14:paraId="00C0416A" w14:textId="77777777" w:rsidR="006A1CE4" w:rsidRPr="00502791" w:rsidRDefault="006A1CE4" w:rsidP="00E7499B">
      <w:pPr>
        <w:pStyle w:val="PL"/>
        <w:rPr>
          <w:ins w:id="6937" w:author="Issam" w:date="2019-02-12T23:38:00Z"/>
          <w:snapToGrid w:val="0"/>
        </w:rPr>
      </w:pPr>
      <w:ins w:id="6938" w:author="Issam" w:date="2019-02-12T23:38:00Z">
        <w:r w:rsidRPr="00502791">
          <w:rPr>
            <w:snapToGrid w:val="0"/>
          </w:rPr>
          <w:tab/>
          <w:t>...</w:t>
        </w:r>
      </w:ins>
    </w:p>
    <w:p w14:paraId="6A9A27AB" w14:textId="77777777" w:rsidR="006A1CE4" w:rsidRPr="00502791" w:rsidRDefault="006A1CE4" w:rsidP="00E7499B">
      <w:pPr>
        <w:pStyle w:val="PL"/>
        <w:rPr>
          <w:ins w:id="6939" w:author="Issam" w:date="2019-02-12T23:38:00Z"/>
          <w:snapToGrid w:val="0"/>
        </w:rPr>
      </w:pPr>
      <w:ins w:id="6940" w:author="Issam" w:date="2019-02-12T23:38:00Z">
        <w:r w:rsidRPr="00502791">
          <w:rPr>
            <w:snapToGrid w:val="0"/>
          </w:rPr>
          <w:t>}</w:t>
        </w:r>
      </w:ins>
    </w:p>
    <w:p w14:paraId="36F0B2C0" w14:textId="77777777" w:rsidR="006A1CE4" w:rsidRPr="00E67E0D" w:rsidRDefault="006A1CE4" w:rsidP="00E7499B">
      <w:pPr>
        <w:pStyle w:val="PL"/>
        <w:rPr>
          <w:ins w:id="6941" w:author="Issam" w:date="2019-02-12T23:38:00Z"/>
          <w:snapToGrid w:val="0"/>
        </w:rPr>
      </w:pPr>
    </w:p>
    <w:p w14:paraId="4B0636B5" w14:textId="77777777" w:rsidR="006A1CE4" w:rsidRPr="00E67E0D" w:rsidRDefault="006A1CE4" w:rsidP="00E7499B">
      <w:pPr>
        <w:pStyle w:val="PL"/>
        <w:rPr>
          <w:noProof w:val="0"/>
          <w:snapToGrid w:val="0"/>
        </w:rPr>
      </w:pPr>
      <w:r w:rsidRPr="00E67E0D">
        <w:rPr>
          <w:noProof w:val="0"/>
          <w:snapToGrid w:val="0"/>
        </w:rPr>
        <w:t>TraceActivation ::= SEQUENCE {</w:t>
      </w:r>
    </w:p>
    <w:p w14:paraId="486D981E" w14:textId="77777777" w:rsidR="006A1CE4" w:rsidRPr="00E67E0D" w:rsidRDefault="006A1CE4" w:rsidP="00E7499B">
      <w:pPr>
        <w:pStyle w:val="PL"/>
        <w:rPr>
          <w:noProof w:val="0"/>
          <w:snapToGrid w:val="0"/>
        </w:rPr>
      </w:pPr>
      <w:r w:rsidRPr="00E67E0D">
        <w:rPr>
          <w:noProof w:val="0"/>
          <w:snapToGrid w:val="0"/>
        </w:rPr>
        <w:tab/>
        <w:t>nGRANTraceID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NGRANTraceID,</w:t>
      </w:r>
    </w:p>
    <w:p w14:paraId="2F7192FD" w14:textId="77777777" w:rsidR="006A1CE4" w:rsidRPr="00E67E0D" w:rsidRDefault="006A1CE4" w:rsidP="00E7499B">
      <w:pPr>
        <w:pStyle w:val="PL"/>
        <w:rPr>
          <w:noProof w:val="0"/>
          <w:lang w:eastAsia="zh-CN"/>
        </w:rPr>
      </w:pPr>
      <w:r w:rsidRPr="00E67E0D">
        <w:rPr>
          <w:noProof w:val="0"/>
        </w:rPr>
        <w:tab/>
        <w:t>interfacesToTrace</w:t>
      </w:r>
      <w:r w:rsidRPr="00E67E0D">
        <w:rPr>
          <w:noProof w:val="0"/>
        </w:rPr>
        <w:tab/>
      </w:r>
      <w:r w:rsidRPr="00E67E0D">
        <w:rPr>
          <w:noProof w:val="0"/>
        </w:rPr>
        <w:tab/>
      </w:r>
      <w:r w:rsidRPr="00E67E0D">
        <w:rPr>
          <w:noProof w:val="0"/>
        </w:rPr>
        <w:tab/>
      </w:r>
      <w:r w:rsidRPr="00E67E0D">
        <w:rPr>
          <w:noProof w:val="0"/>
        </w:rPr>
        <w:tab/>
      </w:r>
      <w:r w:rsidRPr="00E67E0D">
        <w:rPr>
          <w:noProof w:val="0"/>
        </w:rPr>
        <w:tab/>
        <w:t>InterfacesToTrace,</w:t>
      </w:r>
    </w:p>
    <w:p w14:paraId="3320B074" w14:textId="77777777" w:rsidR="006A1CE4" w:rsidRPr="00E67E0D" w:rsidRDefault="006A1CE4" w:rsidP="00E7499B">
      <w:pPr>
        <w:pStyle w:val="PL"/>
        <w:ind w:firstLine="390"/>
        <w:rPr>
          <w:noProof w:val="0"/>
          <w:lang w:eastAsia="zh-CN"/>
        </w:rPr>
      </w:pPr>
      <w:r w:rsidRPr="00E67E0D">
        <w:rPr>
          <w:noProof w:val="0"/>
          <w:lang w:eastAsia="zh-CN"/>
        </w:rPr>
        <w:t>traceDepth</w:t>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r>
      <w:r w:rsidRPr="00E67E0D">
        <w:rPr>
          <w:noProof w:val="0"/>
          <w:lang w:eastAsia="zh-CN"/>
        </w:rPr>
        <w:tab/>
        <w:t>TraceDepth,</w:t>
      </w:r>
    </w:p>
    <w:p w14:paraId="081E22FE" w14:textId="77777777" w:rsidR="006A1CE4" w:rsidRPr="00E67E0D" w:rsidRDefault="006A1CE4" w:rsidP="00E7499B">
      <w:pPr>
        <w:pStyle w:val="PL"/>
        <w:ind w:firstLine="390"/>
        <w:rPr>
          <w:noProof w:val="0"/>
          <w:lang w:eastAsia="zh-CN"/>
        </w:rPr>
      </w:pPr>
      <w:r w:rsidRPr="00E67E0D">
        <w:rPr>
          <w:noProof w:val="0"/>
          <w:lang w:eastAsia="zh-CN"/>
        </w:rPr>
        <w:t>traceCollectionEntityIPAddress</w:t>
      </w:r>
      <w:r w:rsidRPr="00E67E0D">
        <w:rPr>
          <w:noProof w:val="0"/>
          <w:lang w:eastAsia="zh-CN"/>
        </w:rPr>
        <w:tab/>
      </w:r>
      <w:r w:rsidRPr="00E67E0D">
        <w:rPr>
          <w:noProof w:val="0"/>
          <w:lang w:eastAsia="zh-CN"/>
        </w:rPr>
        <w:tab/>
      </w:r>
      <w:r w:rsidRPr="00E67E0D">
        <w:rPr>
          <w:rFonts w:eastAsia="Batang"/>
          <w:noProof w:val="0"/>
          <w:snapToGrid w:val="0"/>
          <w:lang w:eastAsia="zh-CN"/>
        </w:rPr>
        <w:t>TransportLayerAddress</w:t>
      </w:r>
      <w:r w:rsidRPr="00E67E0D">
        <w:rPr>
          <w:noProof w:val="0"/>
          <w:lang w:eastAsia="zh-CN"/>
        </w:rPr>
        <w:t>,</w:t>
      </w:r>
    </w:p>
    <w:p w14:paraId="07311D61"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{TraceActivation-ExtIEs} }</w:t>
      </w:r>
      <w:r w:rsidRPr="00E67E0D">
        <w:rPr>
          <w:noProof w:val="0"/>
          <w:snapToGrid w:val="0"/>
        </w:rPr>
        <w:tab/>
        <w:t>OPTIONAL,</w:t>
      </w:r>
    </w:p>
    <w:p w14:paraId="0240C113" w14:textId="77777777" w:rsidR="006A1CE4" w:rsidRPr="00E67E0D" w:rsidRDefault="006A1CE4" w:rsidP="00E7499B">
      <w:pPr>
        <w:pStyle w:val="PL"/>
        <w:rPr>
          <w:noProof w:val="0"/>
          <w:snapToGrid w:val="0"/>
        </w:rPr>
      </w:pPr>
      <w:r w:rsidRPr="00E67E0D">
        <w:rPr>
          <w:noProof w:val="0"/>
          <w:snapToGrid w:val="0"/>
        </w:rPr>
        <w:tab/>
        <w:t>...</w:t>
      </w:r>
    </w:p>
    <w:p w14:paraId="093B972D" w14:textId="77777777" w:rsidR="006A1CE4" w:rsidRPr="00E67E0D" w:rsidRDefault="006A1CE4" w:rsidP="00E7499B">
      <w:pPr>
        <w:pStyle w:val="PL"/>
        <w:rPr>
          <w:noProof w:val="0"/>
          <w:snapToGrid w:val="0"/>
        </w:rPr>
      </w:pPr>
      <w:r w:rsidRPr="00E67E0D">
        <w:rPr>
          <w:noProof w:val="0"/>
          <w:snapToGrid w:val="0"/>
        </w:rPr>
        <w:t>}</w:t>
      </w:r>
    </w:p>
    <w:p w14:paraId="4E233F57" w14:textId="77777777" w:rsidR="006A1CE4" w:rsidRPr="00E67E0D" w:rsidRDefault="006A1CE4" w:rsidP="00E7499B">
      <w:pPr>
        <w:pStyle w:val="PL"/>
        <w:rPr>
          <w:noProof w:val="0"/>
          <w:snapToGrid w:val="0"/>
        </w:rPr>
      </w:pPr>
    </w:p>
    <w:p w14:paraId="3941BA99" w14:textId="77777777" w:rsidR="006A1CE4" w:rsidRPr="00E67E0D" w:rsidRDefault="006A1CE4" w:rsidP="00E7499B">
      <w:pPr>
        <w:pStyle w:val="PL"/>
        <w:rPr>
          <w:noProof w:val="0"/>
          <w:snapToGrid w:val="0"/>
        </w:rPr>
      </w:pPr>
      <w:r w:rsidRPr="00E67E0D">
        <w:rPr>
          <w:noProof w:val="0"/>
          <w:snapToGrid w:val="0"/>
        </w:rPr>
        <w:t>TraceActivation-ExtIEs NGAP-PROTOCOL-EXTENSION ::= {</w:t>
      </w:r>
    </w:p>
    <w:p w14:paraId="29A04D82" w14:textId="77777777" w:rsidR="006A1CE4" w:rsidRPr="00E67E0D" w:rsidRDefault="006A1CE4" w:rsidP="00E7499B">
      <w:pPr>
        <w:pStyle w:val="PL"/>
        <w:rPr>
          <w:noProof w:val="0"/>
          <w:snapToGrid w:val="0"/>
        </w:rPr>
      </w:pPr>
      <w:r w:rsidRPr="00E67E0D">
        <w:rPr>
          <w:noProof w:val="0"/>
          <w:snapToGrid w:val="0"/>
        </w:rPr>
        <w:tab/>
        <w:t>...</w:t>
      </w:r>
    </w:p>
    <w:p w14:paraId="05CA4A79" w14:textId="77777777" w:rsidR="006A1CE4" w:rsidRPr="00E67E0D" w:rsidRDefault="006A1CE4" w:rsidP="00E7499B">
      <w:pPr>
        <w:pStyle w:val="PL"/>
        <w:rPr>
          <w:noProof w:val="0"/>
          <w:snapToGrid w:val="0"/>
        </w:rPr>
      </w:pPr>
      <w:r w:rsidRPr="00E67E0D">
        <w:rPr>
          <w:noProof w:val="0"/>
          <w:snapToGrid w:val="0"/>
        </w:rPr>
        <w:t>}</w:t>
      </w:r>
    </w:p>
    <w:p w14:paraId="3C97BA0E" w14:textId="77777777" w:rsidR="006A1CE4" w:rsidRPr="00E67E0D" w:rsidRDefault="006A1CE4" w:rsidP="00E7499B">
      <w:pPr>
        <w:pStyle w:val="PL"/>
        <w:rPr>
          <w:noProof w:val="0"/>
          <w:snapToGrid w:val="0"/>
        </w:rPr>
      </w:pPr>
    </w:p>
    <w:p w14:paraId="23C98A79" w14:textId="77777777" w:rsidR="006A1CE4" w:rsidRPr="00E67E0D" w:rsidRDefault="006A1CE4" w:rsidP="00E7499B">
      <w:pPr>
        <w:pStyle w:val="PL"/>
        <w:rPr>
          <w:noProof w:val="0"/>
        </w:rPr>
      </w:pPr>
      <w:r w:rsidRPr="00E67E0D">
        <w:rPr>
          <w:noProof w:val="0"/>
        </w:rPr>
        <w:t xml:space="preserve">TraceDepth ::= ENUMERATED { </w:t>
      </w:r>
    </w:p>
    <w:p w14:paraId="05D20034" w14:textId="77777777" w:rsidR="006A1CE4" w:rsidRPr="00E67E0D" w:rsidRDefault="006A1CE4" w:rsidP="00E7499B">
      <w:pPr>
        <w:pStyle w:val="PL"/>
        <w:rPr>
          <w:noProof w:val="0"/>
        </w:rPr>
      </w:pPr>
      <w:r w:rsidRPr="00E67E0D">
        <w:rPr>
          <w:noProof w:val="0"/>
        </w:rPr>
        <w:tab/>
        <w:t>minimum,</w:t>
      </w:r>
    </w:p>
    <w:p w14:paraId="645E7FDD" w14:textId="77777777" w:rsidR="006A1CE4" w:rsidRPr="00E67E0D" w:rsidRDefault="006A1CE4" w:rsidP="00E7499B">
      <w:pPr>
        <w:pStyle w:val="PL"/>
        <w:rPr>
          <w:noProof w:val="0"/>
        </w:rPr>
      </w:pPr>
      <w:r w:rsidRPr="00E67E0D">
        <w:rPr>
          <w:noProof w:val="0"/>
        </w:rPr>
        <w:tab/>
        <w:t>medium,</w:t>
      </w:r>
    </w:p>
    <w:p w14:paraId="185C2B3D" w14:textId="77777777" w:rsidR="006A1CE4" w:rsidRPr="00E67E0D" w:rsidRDefault="006A1CE4" w:rsidP="00E7499B">
      <w:pPr>
        <w:pStyle w:val="PL"/>
        <w:rPr>
          <w:noProof w:val="0"/>
        </w:rPr>
      </w:pPr>
      <w:r w:rsidRPr="00E67E0D">
        <w:rPr>
          <w:noProof w:val="0"/>
        </w:rPr>
        <w:tab/>
        <w:t>maximum,</w:t>
      </w:r>
    </w:p>
    <w:p w14:paraId="22F3707E" w14:textId="77777777" w:rsidR="006A1CE4" w:rsidRPr="00E67E0D" w:rsidRDefault="006A1CE4" w:rsidP="00E7499B">
      <w:pPr>
        <w:pStyle w:val="PL"/>
        <w:rPr>
          <w:noProof w:val="0"/>
          <w:snapToGrid w:val="0"/>
        </w:rPr>
      </w:pPr>
      <w:r w:rsidRPr="00E67E0D">
        <w:rPr>
          <w:noProof w:val="0"/>
          <w:snapToGrid w:val="0"/>
        </w:rPr>
        <w:tab/>
        <w:t>minimum</w:t>
      </w:r>
      <w:r w:rsidRPr="00E67E0D">
        <w:rPr>
          <w:noProof w:val="0"/>
          <w:snapToGrid w:val="0"/>
          <w:lang w:eastAsia="zh-CN"/>
        </w:rPr>
        <w:t>WithoutVendorSpecificExtension</w:t>
      </w:r>
      <w:r w:rsidRPr="00E67E0D">
        <w:rPr>
          <w:noProof w:val="0"/>
          <w:snapToGrid w:val="0"/>
        </w:rPr>
        <w:t>,</w:t>
      </w:r>
    </w:p>
    <w:p w14:paraId="702F677D" w14:textId="77777777" w:rsidR="006A1CE4" w:rsidRPr="00E67E0D" w:rsidRDefault="006A1CE4" w:rsidP="00E7499B">
      <w:pPr>
        <w:pStyle w:val="PL"/>
        <w:rPr>
          <w:noProof w:val="0"/>
          <w:snapToGrid w:val="0"/>
        </w:rPr>
      </w:pPr>
      <w:r w:rsidRPr="00E67E0D">
        <w:rPr>
          <w:noProof w:val="0"/>
          <w:snapToGrid w:val="0"/>
        </w:rPr>
        <w:tab/>
        <w:t>medium</w:t>
      </w:r>
      <w:r w:rsidRPr="00E67E0D">
        <w:rPr>
          <w:noProof w:val="0"/>
          <w:snapToGrid w:val="0"/>
          <w:lang w:eastAsia="zh-CN"/>
        </w:rPr>
        <w:t>WithoutVendorSpecificExtension</w:t>
      </w:r>
      <w:r w:rsidRPr="00E67E0D">
        <w:rPr>
          <w:noProof w:val="0"/>
          <w:snapToGrid w:val="0"/>
        </w:rPr>
        <w:t>,</w:t>
      </w:r>
    </w:p>
    <w:p w14:paraId="65A21ED1" w14:textId="77777777" w:rsidR="006A1CE4" w:rsidRPr="00E67E0D" w:rsidRDefault="006A1CE4" w:rsidP="00E7499B">
      <w:pPr>
        <w:pStyle w:val="PL"/>
        <w:rPr>
          <w:noProof w:val="0"/>
        </w:rPr>
      </w:pPr>
      <w:r w:rsidRPr="00E67E0D">
        <w:rPr>
          <w:noProof w:val="0"/>
          <w:snapToGrid w:val="0"/>
        </w:rPr>
        <w:tab/>
        <w:t>maximum</w:t>
      </w:r>
      <w:r w:rsidRPr="00E67E0D">
        <w:rPr>
          <w:noProof w:val="0"/>
          <w:snapToGrid w:val="0"/>
          <w:lang w:eastAsia="zh-CN"/>
        </w:rPr>
        <w:t>WithoutVendorSpecificExtension</w:t>
      </w:r>
      <w:r w:rsidRPr="00E67E0D">
        <w:rPr>
          <w:noProof w:val="0"/>
          <w:snapToGrid w:val="0"/>
        </w:rPr>
        <w:t>,</w:t>
      </w:r>
    </w:p>
    <w:p w14:paraId="1785343C" w14:textId="77777777" w:rsidR="006A1CE4" w:rsidRPr="00E67E0D" w:rsidRDefault="006A1CE4" w:rsidP="00E7499B">
      <w:pPr>
        <w:pStyle w:val="PL"/>
        <w:rPr>
          <w:noProof w:val="0"/>
        </w:rPr>
      </w:pPr>
      <w:r w:rsidRPr="00E67E0D">
        <w:rPr>
          <w:noProof w:val="0"/>
        </w:rPr>
        <w:tab/>
        <w:t>...</w:t>
      </w:r>
    </w:p>
    <w:p w14:paraId="6C31A262" w14:textId="77777777" w:rsidR="006A1CE4" w:rsidRPr="00E67E0D" w:rsidRDefault="006A1CE4" w:rsidP="00E7499B">
      <w:pPr>
        <w:pStyle w:val="PL"/>
        <w:rPr>
          <w:noProof w:val="0"/>
          <w:snapToGrid w:val="0"/>
        </w:rPr>
      </w:pPr>
      <w:r w:rsidRPr="00E67E0D">
        <w:rPr>
          <w:noProof w:val="0"/>
        </w:rPr>
        <w:t>}</w:t>
      </w:r>
    </w:p>
    <w:p w14:paraId="472F7978" w14:textId="77777777" w:rsidR="006A1CE4" w:rsidRPr="00E67E0D" w:rsidRDefault="006A1CE4" w:rsidP="00E7499B">
      <w:pPr>
        <w:pStyle w:val="PL"/>
        <w:rPr>
          <w:noProof w:val="0"/>
          <w:snapToGrid w:val="0"/>
        </w:rPr>
      </w:pPr>
    </w:p>
    <w:p w14:paraId="0353D1C8" w14:textId="77777777" w:rsidR="006A1CE4" w:rsidRPr="00E67E0D" w:rsidRDefault="006A1CE4" w:rsidP="00E7499B">
      <w:pPr>
        <w:pStyle w:val="PL"/>
        <w:rPr>
          <w:noProof w:val="0"/>
        </w:rPr>
      </w:pPr>
      <w:r w:rsidRPr="00E67E0D">
        <w:rPr>
          <w:noProof w:val="0"/>
        </w:rPr>
        <w:t>TrafficLoadReductionIndication ::= INTEGER (1..99)</w:t>
      </w:r>
    </w:p>
    <w:p w14:paraId="41A38953" w14:textId="77777777" w:rsidR="006A1CE4" w:rsidRPr="00E67E0D" w:rsidRDefault="006A1CE4" w:rsidP="00E7499B">
      <w:pPr>
        <w:pStyle w:val="PL"/>
        <w:rPr>
          <w:rFonts w:eastAsia="SimSun"/>
          <w:noProof w:val="0"/>
          <w:snapToGrid w:val="0"/>
          <w:lang w:eastAsia="zh-CN"/>
        </w:rPr>
      </w:pPr>
    </w:p>
    <w:p w14:paraId="39D7FA50" w14:textId="77777777" w:rsidR="006A1CE4" w:rsidRPr="00E67E0D" w:rsidRDefault="006A1CE4" w:rsidP="00E7499B">
      <w:pPr>
        <w:pStyle w:val="PL"/>
        <w:rPr>
          <w:noProof w:val="0"/>
          <w:snapToGrid w:val="0"/>
        </w:rPr>
      </w:pPr>
      <w:r w:rsidRPr="00E67E0D">
        <w:rPr>
          <w:noProof w:val="0"/>
          <w:snapToGrid w:val="0"/>
        </w:rPr>
        <w:t>TransportLayerAddress ::= BIT STRING (SIZE(1..160, ...))</w:t>
      </w:r>
    </w:p>
    <w:p w14:paraId="2DAAB2A5" w14:textId="77777777" w:rsidR="006A1CE4" w:rsidRPr="00E67E0D" w:rsidRDefault="006A1CE4" w:rsidP="00E7499B">
      <w:pPr>
        <w:pStyle w:val="PL"/>
        <w:rPr>
          <w:noProof w:val="0"/>
          <w:snapToGrid w:val="0"/>
        </w:rPr>
      </w:pPr>
    </w:p>
    <w:p w14:paraId="089426C8" w14:textId="77777777" w:rsidR="006A1CE4" w:rsidRPr="00E67E0D" w:rsidRDefault="006A1CE4" w:rsidP="00E7499B">
      <w:pPr>
        <w:pStyle w:val="PL"/>
        <w:rPr>
          <w:noProof w:val="0"/>
        </w:rPr>
      </w:pPr>
      <w:r w:rsidRPr="00E67E0D">
        <w:rPr>
          <w:noProof w:val="0"/>
        </w:rPr>
        <w:t>TypeOfError ::= ENUMERATED {</w:t>
      </w:r>
    </w:p>
    <w:p w14:paraId="36A07B08" w14:textId="77777777" w:rsidR="006A1CE4" w:rsidRPr="00E67E0D" w:rsidRDefault="006A1CE4" w:rsidP="00E7499B">
      <w:pPr>
        <w:pStyle w:val="PL"/>
        <w:rPr>
          <w:noProof w:val="0"/>
        </w:rPr>
      </w:pPr>
      <w:r w:rsidRPr="00E67E0D">
        <w:rPr>
          <w:noProof w:val="0"/>
        </w:rPr>
        <w:tab/>
        <w:t>not-understood,</w:t>
      </w:r>
    </w:p>
    <w:p w14:paraId="459CBA79" w14:textId="77777777" w:rsidR="006A1CE4" w:rsidRPr="00E67E0D" w:rsidRDefault="006A1CE4" w:rsidP="00E7499B">
      <w:pPr>
        <w:pStyle w:val="PL"/>
        <w:rPr>
          <w:noProof w:val="0"/>
        </w:rPr>
      </w:pPr>
      <w:r w:rsidRPr="00E67E0D">
        <w:rPr>
          <w:noProof w:val="0"/>
        </w:rPr>
        <w:tab/>
        <w:t>missing,</w:t>
      </w:r>
    </w:p>
    <w:p w14:paraId="28AA8242" w14:textId="77777777" w:rsidR="006A1CE4" w:rsidRPr="00E67E0D" w:rsidRDefault="006A1CE4" w:rsidP="00E7499B">
      <w:pPr>
        <w:pStyle w:val="PL"/>
        <w:rPr>
          <w:noProof w:val="0"/>
        </w:rPr>
      </w:pPr>
      <w:r w:rsidRPr="00E67E0D">
        <w:rPr>
          <w:noProof w:val="0"/>
        </w:rPr>
        <w:tab/>
        <w:t>...</w:t>
      </w:r>
    </w:p>
    <w:p w14:paraId="3053F0B3" w14:textId="77777777" w:rsidR="006A1CE4" w:rsidRPr="00E67E0D" w:rsidRDefault="006A1CE4" w:rsidP="00E7499B">
      <w:pPr>
        <w:pStyle w:val="PL"/>
        <w:rPr>
          <w:noProof w:val="0"/>
        </w:rPr>
      </w:pPr>
      <w:r w:rsidRPr="00E67E0D">
        <w:rPr>
          <w:noProof w:val="0"/>
        </w:rPr>
        <w:t>}</w:t>
      </w:r>
    </w:p>
    <w:p w14:paraId="1F45CAE3" w14:textId="77777777" w:rsidR="006A1CE4" w:rsidRPr="00E67E0D" w:rsidRDefault="006A1CE4" w:rsidP="00E7499B">
      <w:pPr>
        <w:pStyle w:val="PL"/>
        <w:rPr>
          <w:noProof w:val="0"/>
          <w:snapToGrid w:val="0"/>
        </w:rPr>
      </w:pPr>
    </w:p>
    <w:p w14:paraId="5385215C" w14:textId="77777777" w:rsidR="006A1CE4" w:rsidRPr="00E67E0D" w:rsidRDefault="006A1CE4" w:rsidP="00E7499B">
      <w:pPr>
        <w:pStyle w:val="PL"/>
        <w:outlineLvl w:val="3"/>
        <w:rPr>
          <w:noProof w:val="0"/>
          <w:snapToGrid w:val="0"/>
        </w:rPr>
      </w:pPr>
      <w:r w:rsidRPr="00E67E0D">
        <w:rPr>
          <w:noProof w:val="0"/>
          <w:snapToGrid w:val="0"/>
        </w:rPr>
        <w:t>-- U</w:t>
      </w:r>
    </w:p>
    <w:p w14:paraId="355D976C" w14:textId="77777777" w:rsidR="006A1CE4" w:rsidRPr="00E67E0D" w:rsidRDefault="006A1CE4" w:rsidP="00E7499B">
      <w:pPr>
        <w:pStyle w:val="PL"/>
        <w:rPr>
          <w:noProof w:val="0"/>
          <w:snapToGrid w:val="0"/>
        </w:rPr>
      </w:pPr>
    </w:p>
    <w:p w14:paraId="6286CB45" w14:textId="77777777" w:rsidR="006A1CE4" w:rsidRPr="00E67E0D" w:rsidRDefault="006A1CE4" w:rsidP="00E7499B">
      <w:pPr>
        <w:pStyle w:val="PL"/>
        <w:rPr>
          <w:noProof w:val="0"/>
          <w:snapToGrid w:val="0"/>
        </w:rPr>
      </w:pPr>
      <w:r w:rsidRPr="00E67E0D">
        <w:rPr>
          <w:noProof w:val="0"/>
          <w:snapToGrid w:val="0"/>
        </w:rPr>
        <w:t>UEAggregateMaximumBitRate ::= SEQUENCE {</w:t>
      </w:r>
    </w:p>
    <w:p w14:paraId="68310961" w14:textId="77777777" w:rsidR="006A1CE4" w:rsidRPr="00E67E0D" w:rsidRDefault="006A1CE4" w:rsidP="00E7499B">
      <w:pPr>
        <w:pStyle w:val="PL"/>
        <w:rPr>
          <w:noProof w:val="0"/>
          <w:snapToGrid w:val="0"/>
        </w:rPr>
      </w:pPr>
      <w:r w:rsidRPr="00E67E0D">
        <w:rPr>
          <w:noProof w:val="0"/>
          <w:snapToGrid w:val="0"/>
        </w:rPr>
        <w:tab/>
        <w:t>uEAggregateMaximumBitRateDL</w:t>
      </w:r>
      <w:r w:rsidRPr="00E67E0D">
        <w:rPr>
          <w:noProof w:val="0"/>
          <w:snapToGrid w:val="0"/>
        </w:rPr>
        <w:tab/>
      </w:r>
      <w:r w:rsidRPr="00E67E0D">
        <w:rPr>
          <w:noProof w:val="0"/>
          <w:snapToGrid w:val="0"/>
        </w:rPr>
        <w:tab/>
        <w:t>BitRate,</w:t>
      </w:r>
    </w:p>
    <w:p w14:paraId="3C41BCFC" w14:textId="77777777" w:rsidR="006A1CE4" w:rsidRPr="00E67E0D" w:rsidRDefault="006A1CE4" w:rsidP="00E7499B">
      <w:pPr>
        <w:pStyle w:val="PL"/>
        <w:rPr>
          <w:noProof w:val="0"/>
          <w:snapToGrid w:val="0"/>
        </w:rPr>
      </w:pPr>
      <w:r w:rsidRPr="00E67E0D">
        <w:rPr>
          <w:noProof w:val="0"/>
          <w:snapToGrid w:val="0"/>
        </w:rPr>
        <w:tab/>
        <w:t>uEAggregateMaximumBitRateUL</w:t>
      </w:r>
      <w:r w:rsidRPr="00E67E0D">
        <w:rPr>
          <w:noProof w:val="0"/>
          <w:snapToGrid w:val="0"/>
        </w:rPr>
        <w:tab/>
      </w:r>
      <w:r w:rsidRPr="00E67E0D">
        <w:rPr>
          <w:noProof w:val="0"/>
          <w:snapToGrid w:val="0"/>
        </w:rPr>
        <w:tab/>
        <w:t>BitRate,</w:t>
      </w:r>
    </w:p>
    <w:p w14:paraId="40FBD4DB"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{UEAggregateMaximumBitRate-ExtIEs} } OPTIONAL,</w:t>
      </w:r>
    </w:p>
    <w:p w14:paraId="1821B013" w14:textId="77777777" w:rsidR="006A1CE4" w:rsidRPr="00E67E0D" w:rsidRDefault="006A1CE4" w:rsidP="00E7499B">
      <w:pPr>
        <w:pStyle w:val="PL"/>
        <w:rPr>
          <w:noProof w:val="0"/>
          <w:snapToGrid w:val="0"/>
        </w:rPr>
      </w:pPr>
      <w:r w:rsidRPr="00E67E0D">
        <w:rPr>
          <w:noProof w:val="0"/>
          <w:snapToGrid w:val="0"/>
        </w:rPr>
        <w:tab/>
        <w:t>...</w:t>
      </w:r>
    </w:p>
    <w:p w14:paraId="5F6C8C90" w14:textId="77777777" w:rsidR="006A1CE4" w:rsidRPr="00E67E0D" w:rsidRDefault="006A1CE4" w:rsidP="00E7499B">
      <w:pPr>
        <w:pStyle w:val="PL"/>
        <w:rPr>
          <w:noProof w:val="0"/>
          <w:snapToGrid w:val="0"/>
        </w:rPr>
      </w:pPr>
      <w:r w:rsidRPr="00E67E0D">
        <w:rPr>
          <w:noProof w:val="0"/>
          <w:snapToGrid w:val="0"/>
        </w:rPr>
        <w:t>}</w:t>
      </w:r>
    </w:p>
    <w:p w14:paraId="62594AF9" w14:textId="77777777" w:rsidR="006A1CE4" w:rsidRPr="00E67E0D" w:rsidRDefault="006A1CE4" w:rsidP="00E7499B">
      <w:pPr>
        <w:pStyle w:val="PL"/>
        <w:rPr>
          <w:noProof w:val="0"/>
          <w:snapToGrid w:val="0"/>
        </w:rPr>
      </w:pPr>
    </w:p>
    <w:p w14:paraId="169E2A6C" w14:textId="77777777" w:rsidR="006A1CE4" w:rsidRPr="00E67E0D" w:rsidRDefault="006A1CE4" w:rsidP="00E7499B">
      <w:pPr>
        <w:pStyle w:val="PL"/>
        <w:rPr>
          <w:noProof w:val="0"/>
          <w:snapToGrid w:val="0"/>
        </w:rPr>
      </w:pPr>
      <w:r w:rsidRPr="00E67E0D">
        <w:rPr>
          <w:noProof w:val="0"/>
          <w:snapToGrid w:val="0"/>
        </w:rPr>
        <w:t>UEAggregateMaximumBitRate-ExtIEs NGAP-PROTOCOL-EXTENSION ::= {</w:t>
      </w:r>
    </w:p>
    <w:p w14:paraId="4CCE1D4B" w14:textId="77777777" w:rsidR="006A1CE4" w:rsidRPr="00E67E0D" w:rsidRDefault="006A1CE4" w:rsidP="00E7499B">
      <w:pPr>
        <w:pStyle w:val="PL"/>
        <w:rPr>
          <w:noProof w:val="0"/>
          <w:snapToGrid w:val="0"/>
        </w:rPr>
      </w:pPr>
      <w:r w:rsidRPr="00E67E0D">
        <w:rPr>
          <w:noProof w:val="0"/>
          <w:snapToGrid w:val="0"/>
        </w:rPr>
        <w:tab/>
        <w:t>...</w:t>
      </w:r>
    </w:p>
    <w:p w14:paraId="1A469898" w14:textId="77777777" w:rsidR="006A1CE4" w:rsidRPr="00E67E0D" w:rsidRDefault="006A1CE4" w:rsidP="00E7499B">
      <w:pPr>
        <w:pStyle w:val="PL"/>
        <w:rPr>
          <w:noProof w:val="0"/>
          <w:snapToGrid w:val="0"/>
        </w:rPr>
      </w:pPr>
      <w:r w:rsidRPr="00E67E0D">
        <w:rPr>
          <w:noProof w:val="0"/>
          <w:snapToGrid w:val="0"/>
        </w:rPr>
        <w:t>}</w:t>
      </w:r>
    </w:p>
    <w:p w14:paraId="2158CA99" w14:textId="77777777" w:rsidR="006A1CE4" w:rsidRPr="00E67E0D" w:rsidRDefault="006A1CE4" w:rsidP="00E7499B">
      <w:pPr>
        <w:pStyle w:val="PL"/>
        <w:rPr>
          <w:noProof w:val="0"/>
        </w:rPr>
      </w:pPr>
    </w:p>
    <w:p w14:paraId="66611F14" w14:textId="77777777" w:rsidR="006A1CE4" w:rsidRPr="00E67E0D" w:rsidRDefault="006A1CE4" w:rsidP="00E7499B">
      <w:pPr>
        <w:pStyle w:val="PL"/>
        <w:spacing w:line="0" w:lineRule="atLeast"/>
        <w:rPr>
          <w:noProof w:val="0"/>
          <w:snapToGrid w:val="0"/>
        </w:rPr>
      </w:pPr>
      <w:r w:rsidRPr="00E67E0D">
        <w:rPr>
          <w:iCs/>
          <w:noProof w:val="0"/>
        </w:rPr>
        <w:t>UE-associatedLogicalNG-connectionList</w:t>
      </w:r>
      <w:r w:rsidRPr="00E67E0D">
        <w:rPr>
          <w:noProof w:val="0"/>
          <w:snapToGrid w:val="0"/>
        </w:rPr>
        <w:t xml:space="preserve"> ::= SEQUENCE (SIZE(1..maxnoofNGConnectionsToReset)) OF </w:t>
      </w:r>
      <w:r w:rsidRPr="00E67E0D">
        <w:rPr>
          <w:iCs/>
          <w:noProof w:val="0"/>
        </w:rPr>
        <w:t>UE-associatedLogicalNG-connectionItem</w:t>
      </w:r>
    </w:p>
    <w:p w14:paraId="36F237C1" w14:textId="77777777" w:rsidR="006A1CE4" w:rsidRPr="00E67E0D" w:rsidRDefault="006A1CE4" w:rsidP="00E7499B">
      <w:pPr>
        <w:pStyle w:val="PL"/>
        <w:spacing w:line="0" w:lineRule="atLeast"/>
        <w:rPr>
          <w:iCs/>
          <w:noProof w:val="0"/>
        </w:rPr>
      </w:pPr>
    </w:p>
    <w:p w14:paraId="0551B9C3" w14:textId="77777777" w:rsidR="006A1CE4" w:rsidRPr="00E67E0D" w:rsidRDefault="006A1CE4" w:rsidP="00E7499B">
      <w:pPr>
        <w:pStyle w:val="PL"/>
        <w:spacing w:line="0" w:lineRule="atLeast"/>
        <w:rPr>
          <w:noProof w:val="0"/>
          <w:snapToGrid w:val="0"/>
        </w:rPr>
      </w:pPr>
      <w:r w:rsidRPr="00E67E0D">
        <w:rPr>
          <w:iCs/>
          <w:noProof w:val="0"/>
        </w:rPr>
        <w:t xml:space="preserve">UE-associatedLogicalNG-connectionItem </w:t>
      </w:r>
      <w:r w:rsidRPr="00E67E0D">
        <w:rPr>
          <w:noProof w:val="0"/>
          <w:snapToGrid w:val="0"/>
        </w:rPr>
        <w:t>::= SEQUENCE {</w:t>
      </w:r>
    </w:p>
    <w:p w14:paraId="2B502EBB" w14:textId="77777777" w:rsidR="006A1CE4" w:rsidRPr="00E67E0D" w:rsidRDefault="006A1CE4" w:rsidP="00E7499B">
      <w:pPr>
        <w:pStyle w:val="PL"/>
        <w:spacing w:line="0" w:lineRule="atLeast"/>
        <w:rPr>
          <w:noProof w:val="0"/>
          <w:snapToGrid w:val="0"/>
        </w:rPr>
      </w:pPr>
      <w:r w:rsidRPr="00E67E0D">
        <w:rPr>
          <w:noProof w:val="0"/>
          <w:snapToGrid w:val="0"/>
        </w:rPr>
        <w:tab/>
        <w:t>aMF-UE-NGAP-ID</w:t>
      </w:r>
      <w:r w:rsidRPr="00E67E0D">
        <w:rPr>
          <w:noProof w:val="0"/>
          <w:snapToGrid w:val="0"/>
        </w:rPr>
        <w:tab/>
      </w:r>
      <w:r w:rsidRPr="00E67E0D">
        <w:rPr>
          <w:noProof w:val="0"/>
          <w:snapToGrid w:val="0"/>
        </w:rPr>
        <w:tab/>
        <w:t>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3E1D7AF3" w14:textId="77777777" w:rsidR="006A1CE4" w:rsidRPr="00E67E0D" w:rsidRDefault="006A1CE4" w:rsidP="00E7499B">
      <w:pPr>
        <w:pStyle w:val="PL"/>
        <w:spacing w:line="0" w:lineRule="atLeast"/>
        <w:rPr>
          <w:noProof w:val="0"/>
          <w:snapToGrid w:val="0"/>
        </w:rPr>
      </w:pPr>
      <w:r w:rsidRPr="00E67E0D">
        <w:rPr>
          <w:noProof w:val="0"/>
          <w:snapToGrid w:val="0"/>
        </w:rPr>
        <w:tab/>
        <w:t>rAN-UE-NGAP-ID</w:t>
      </w:r>
      <w:r w:rsidRPr="00E67E0D">
        <w:rPr>
          <w:noProof w:val="0"/>
          <w:snapToGrid w:val="0"/>
        </w:rPr>
        <w:tab/>
      </w:r>
      <w:r w:rsidRPr="00E67E0D">
        <w:rPr>
          <w:noProof w:val="0"/>
          <w:snapToGrid w:val="0"/>
        </w:rPr>
        <w:tab/>
        <w:t>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0C028CE7" w14:textId="77777777" w:rsidR="006A1CE4" w:rsidRPr="00E67E0D" w:rsidRDefault="006A1CE4" w:rsidP="00E7499B">
      <w:pPr>
        <w:pStyle w:val="PL"/>
        <w:spacing w:line="0" w:lineRule="atLeast"/>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w:t>
      </w:r>
      <w:r w:rsidRPr="00E67E0D">
        <w:rPr>
          <w:iCs/>
          <w:noProof w:val="0"/>
        </w:rPr>
        <w:t>UE-associatedLogicalNG-connectionItem-</w:t>
      </w:r>
      <w:r w:rsidRPr="00E67E0D">
        <w:rPr>
          <w:noProof w:val="0"/>
          <w:snapToGrid w:val="0"/>
        </w:rPr>
        <w:t>ExtIEs} }</w:t>
      </w:r>
      <w:r w:rsidRPr="00E67E0D">
        <w:rPr>
          <w:noProof w:val="0"/>
          <w:snapToGrid w:val="0"/>
        </w:rPr>
        <w:tab/>
        <w:t>OPTIONAL,</w:t>
      </w:r>
    </w:p>
    <w:p w14:paraId="58E43E7A"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473DAFE0" w14:textId="77777777" w:rsidR="006A1CE4" w:rsidRPr="00E67E0D" w:rsidRDefault="006A1CE4" w:rsidP="00E7499B">
      <w:pPr>
        <w:pStyle w:val="PL"/>
        <w:spacing w:line="0" w:lineRule="atLeast"/>
        <w:rPr>
          <w:noProof w:val="0"/>
          <w:snapToGrid w:val="0"/>
        </w:rPr>
      </w:pPr>
      <w:r w:rsidRPr="00E67E0D">
        <w:rPr>
          <w:noProof w:val="0"/>
          <w:snapToGrid w:val="0"/>
        </w:rPr>
        <w:t>}</w:t>
      </w:r>
    </w:p>
    <w:p w14:paraId="2491113F" w14:textId="77777777" w:rsidR="006A1CE4" w:rsidRPr="00E67E0D" w:rsidRDefault="006A1CE4" w:rsidP="00E7499B">
      <w:pPr>
        <w:pStyle w:val="PL"/>
        <w:spacing w:line="0" w:lineRule="atLeast"/>
        <w:rPr>
          <w:noProof w:val="0"/>
          <w:snapToGrid w:val="0"/>
        </w:rPr>
      </w:pPr>
    </w:p>
    <w:p w14:paraId="6C4F74CD" w14:textId="77777777" w:rsidR="006A1CE4" w:rsidRPr="00E67E0D" w:rsidRDefault="006A1CE4" w:rsidP="00E7499B">
      <w:pPr>
        <w:pStyle w:val="PL"/>
        <w:spacing w:line="0" w:lineRule="atLeast"/>
        <w:rPr>
          <w:noProof w:val="0"/>
          <w:snapToGrid w:val="0"/>
        </w:rPr>
      </w:pPr>
      <w:r w:rsidRPr="00E67E0D">
        <w:rPr>
          <w:iCs/>
          <w:noProof w:val="0"/>
        </w:rPr>
        <w:t>UE-associatedLogicalNG-connectionItem-</w:t>
      </w:r>
      <w:r w:rsidRPr="00E67E0D">
        <w:rPr>
          <w:noProof w:val="0"/>
          <w:snapToGrid w:val="0"/>
        </w:rPr>
        <w:t>ExtIEs NGAP-PROTOCOL-EXTENSION ::= {</w:t>
      </w:r>
    </w:p>
    <w:p w14:paraId="3F40D149"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34A9BE41" w14:textId="77777777" w:rsidR="006A1CE4" w:rsidRPr="00E67E0D" w:rsidRDefault="006A1CE4" w:rsidP="00E7499B">
      <w:pPr>
        <w:pStyle w:val="PL"/>
        <w:rPr>
          <w:noProof w:val="0"/>
          <w:snapToGrid w:val="0"/>
        </w:rPr>
      </w:pPr>
    </w:p>
    <w:p w14:paraId="6EF48A31" w14:textId="77777777" w:rsidR="006A1CE4" w:rsidRPr="00E67E0D" w:rsidRDefault="006A1CE4" w:rsidP="00E7499B">
      <w:pPr>
        <w:pStyle w:val="PL"/>
        <w:rPr>
          <w:noProof w:val="0"/>
        </w:rPr>
      </w:pPr>
      <w:r w:rsidRPr="00E67E0D">
        <w:rPr>
          <w:noProof w:val="0"/>
        </w:rPr>
        <w:t>UEContextRequest ::= ENUMERATED {requested, ...}</w:t>
      </w:r>
    </w:p>
    <w:p w14:paraId="36667E0D" w14:textId="77777777" w:rsidR="006A1CE4" w:rsidRPr="00E67E0D" w:rsidRDefault="006A1CE4" w:rsidP="00E7499B">
      <w:pPr>
        <w:pStyle w:val="PL"/>
        <w:rPr>
          <w:noProof w:val="0"/>
          <w:snapToGrid w:val="0"/>
        </w:rPr>
      </w:pPr>
    </w:p>
    <w:p w14:paraId="14FE8321" w14:textId="77777777" w:rsidR="006A1CE4" w:rsidRPr="00E67E0D" w:rsidRDefault="006A1CE4" w:rsidP="00E7499B">
      <w:pPr>
        <w:pStyle w:val="PL"/>
        <w:spacing w:line="0" w:lineRule="atLeast"/>
        <w:rPr>
          <w:bCs/>
          <w:noProof w:val="0"/>
        </w:rPr>
      </w:pPr>
      <w:r w:rsidRPr="00E67E0D">
        <w:rPr>
          <w:noProof w:val="0"/>
          <w:snapToGrid w:val="0"/>
        </w:rPr>
        <w:t>UEHistoryInformation ::= SEQUENCE (</w:t>
      </w:r>
      <w:r w:rsidRPr="00E67E0D">
        <w:rPr>
          <w:noProof w:val="0"/>
          <w:snapToGrid w:val="0"/>
          <w:szCs w:val="16"/>
        </w:rPr>
        <w:t>SIZE(1..</w:t>
      </w:r>
      <w:r w:rsidRPr="00E67E0D">
        <w:rPr>
          <w:szCs w:val="16"/>
        </w:rPr>
        <w:t>maxnoofCellsinUEHistoryInfo</w:t>
      </w:r>
      <w:r w:rsidRPr="00E67E0D">
        <w:rPr>
          <w:noProof w:val="0"/>
          <w:snapToGrid w:val="0"/>
          <w:szCs w:val="16"/>
        </w:rPr>
        <w:t>)) OF</w:t>
      </w:r>
      <w:r w:rsidRPr="00E67E0D">
        <w:rPr>
          <w:noProof w:val="0"/>
          <w:snapToGrid w:val="0"/>
        </w:rPr>
        <w:t xml:space="preserve"> </w:t>
      </w:r>
      <w:r w:rsidRPr="00E67E0D">
        <w:rPr>
          <w:noProof w:val="0"/>
        </w:rPr>
        <w:t>LastVisitedCell</w:t>
      </w:r>
      <w:r w:rsidRPr="00E67E0D">
        <w:rPr>
          <w:bCs/>
          <w:noProof w:val="0"/>
        </w:rPr>
        <w:t>Item</w:t>
      </w:r>
    </w:p>
    <w:p w14:paraId="02F94AA1" w14:textId="77777777" w:rsidR="006A1CE4" w:rsidRPr="00E67E0D" w:rsidRDefault="006A1CE4" w:rsidP="00E7499B">
      <w:pPr>
        <w:pStyle w:val="PL"/>
        <w:rPr>
          <w:noProof w:val="0"/>
        </w:rPr>
      </w:pPr>
    </w:p>
    <w:p w14:paraId="30B0BA76" w14:textId="77777777" w:rsidR="006A1CE4" w:rsidRPr="00E67E0D" w:rsidRDefault="006A1CE4" w:rsidP="00E7499B">
      <w:pPr>
        <w:pStyle w:val="PL"/>
        <w:rPr>
          <w:noProof w:val="0"/>
        </w:rPr>
      </w:pPr>
      <w:r w:rsidRPr="00E67E0D">
        <w:rPr>
          <w:noProof w:val="0"/>
        </w:rPr>
        <w:t>UEIdentityIndexValue ::= CHOICE {</w:t>
      </w:r>
    </w:p>
    <w:p w14:paraId="06EE0EA6" w14:textId="77777777" w:rsidR="006A1CE4" w:rsidRPr="00E67E0D" w:rsidRDefault="006A1CE4" w:rsidP="00E7499B">
      <w:pPr>
        <w:pStyle w:val="PL"/>
        <w:rPr>
          <w:noProof w:val="0"/>
        </w:rPr>
      </w:pPr>
      <w:r w:rsidRPr="00E67E0D">
        <w:rPr>
          <w:noProof w:val="0"/>
        </w:rPr>
        <w:tab/>
        <w:t>indexLength10</w:t>
      </w:r>
      <w:r w:rsidRPr="00E67E0D">
        <w:rPr>
          <w:noProof w:val="0"/>
        </w:rPr>
        <w:tab/>
      </w:r>
      <w:r w:rsidRPr="00E67E0D">
        <w:rPr>
          <w:noProof w:val="0"/>
        </w:rPr>
        <w:tab/>
      </w:r>
      <w:r w:rsidRPr="00E67E0D">
        <w:rPr>
          <w:noProof w:val="0"/>
        </w:rPr>
        <w:tab/>
      </w:r>
      <w:r w:rsidRPr="00E67E0D">
        <w:rPr>
          <w:noProof w:val="0"/>
          <w:snapToGrid w:val="0"/>
        </w:rPr>
        <w:t>BIT STRING (SIZE(10))</w:t>
      </w:r>
      <w:r w:rsidRPr="00E67E0D">
        <w:rPr>
          <w:noProof w:val="0"/>
        </w:rPr>
        <w:t>,</w:t>
      </w:r>
    </w:p>
    <w:p w14:paraId="75B4AF3F" w14:textId="77777777" w:rsidR="006A1CE4" w:rsidRPr="00E67E0D" w:rsidRDefault="006A1CE4" w:rsidP="00E7499B">
      <w:pPr>
        <w:pStyle w:val="PL"/>
        <w:rPr>
          <w:noProof w:val="0"/>
        </w:rPr>
      </w:pPr>
      <w:bookmarkStart w:id="6942" w:name="_Hlk519497363"/>
      <w:r w:rsidRPr="00E67E0D">
        <w:rPr>
          <w:noProof w:val="0"/>
        </w:rPr>
        <w:tab/>
        <w:t>choice-Extensions</w:t>
      </w:r>
      <w:r w:rsidRPr="00E67E0D">
        <w:rPr>
          <w:noProof w:val="0"/>
        </w:rPr>
        <w:tab/>
      </w:r>
      <w:r w:rsidRPr="00E67E0D">
        <w:rPr>
          <w:noProof w:val="0"/>
        </w:rPr>
        <w:tab/>
        <w:t>ProtocolIE-SingleContainer { {UEIdentityIndexValue-ExtIEs} }</w:t>
      </w:r>
    </w:p>
    <w:bookmarkEnd w:id="6942"/>
    <w:p w14:paraId="2FB405E3" w14:textId="77777777" w:rsidR="006A1CE4" w:rsidRPr="00E67E0D" w:rsidRDefault="006A1CE4" w:rsidP="00E7499B">
      <w:pPr>
        <w:pStyle w:val="PL"/>
        <w:rPr>
          <w:noProof w:val="0"/>
        </w:rPr>
      </w:pPr>
      <w:r w:rsidRPr="00E67E0D">
        <w:rPr>
          <w:noProof w:val="0"/>
        </w:rPr>
        <w:t>}</w:t>
      </w:r>
    </w:p>
    <w:p w14:paraId="2852B500" w14:textId="77777777" w:rsidR="006A1CE4" w:rsidRPr="00E67E0D" w:rsidRDefault="006A1CE4" w:rsidP="00E7499B">
      <w:pPr>
        <w:pStyle w:val="PL"/>
        <w:rPr>
          <w:noProof w:val="0"/>
        </w:rPr>
      </w:pPr>
    </w:p>
    <w:p w14:paraId="07F68B2F" w14:textId="77777777" w:rsidR="006A1CE4" w:rsidRPr="00E67E0D" w:rsidRDefault="006A1CE4" w:rsidP="00E7499B">
      <w:pPr>
        <w:pStyle w:val="PL"/>
        <w:rPr>
          <w:noProof w:val="0"/>
        </w:rPr>
      </w:pPr>
      <w:bookmarkStart w:id="6943" w:name="_Hlk519497409"/>
      <w:r w:rsidRPr="00E67E0D">
        <w:rPr>
          <w:noProof w:val="0"/>
        </w:rPr>
        <w:t xml:space="preserve">UEIdentityIndexValue-ExtIEs </w:t>
      </w:r>
      <w:r w:rsidRPr="00E67E0D">
        <w:rPr>
          <w:noProof w:val="0"/>
          <w:snapToGrid w:val="0"/>
        </w:rPr>
        <w:t xml:space="preserve">NGAP-PROTOCOL-IES </w:t>
      </w:r>
      <w:r w:rsidRPr="00E67E0D">
        <w:rPr>
          <w:noProof w:val="0"/>
        </w:rPr>
        <w:t>::= {</w:t>
      </w:r>
    </w:p>
    <w:p w14:paraId="184636CF" w14:textId="77777777" w:rsidR="006A1CE4" w:rsidRPr="00E67E0D" w:rsidRDefault="006A1CE4" w:rsidP="00E7499B">
      <w:pPr>
        <w:pStyle w:val="PL"/>
        <w:rPr>
          <w:noProof w:val="0"/>
        </w:rPr>
      </w:pPr>
      <w:r w:rsidRPr="00E67E0D">
        <w:rPr>
          <w:noProof w:val="0"/>
        </w:rPr>
        <w:tab/>
        <w:t>...</w:t>
      </w:r>
    </w:p>
    <w:p w14:paraId="58B16788" w14:textId="77777777" w:rsidR="006A1CE4" w:rsidRPr="00E67E0D" w:rsidRDefault="006A1CE4" w:rsidP="00E7499B">
      <w:pPr>
        <w:pStyle w:val="PL"/>
        <w:rPr>
          <w:noProof w:val="0"/>
        </w:rPr>
      </w:pPr>
      <w:r w:rsidRPr="00E67E0D">
        <w:rPr>
          <w:noProof w:val="0"/>
        </w:rPr>
        <w:t>}</w:t>
      </w:r>
    </w:p>
    <w:bookmarkEnd w:id="6943"/>
    <w:p w14:paraId="28DDBF6C" w14:textId="77777777" w:rsidR="006A1CE4" w:rsidRPr="00E67E0D" w:rsidRDefault="006A1CE4" w:rsidP="00E7499B">
      <w:pPr>
        <w:pStyle w:val="PL"/>
        <w:rPr>
          <w:noProof w:val="0"/>
        </w:rPr>
      </w:pPr>
    </w:p>
    <w:p w14:paraId="5E05651B" w14:textId="77777777" w:rsidR="006A1CE4" w:rsidRPr="00E67E0D" w:rsidRDefault="006A1CE4" w:rsidP="00E7499B">
      <w:pPr>
        <w:pStyle w:val="PL"/>
        <w:rPr>
          <w:noProof w:val="0"/>
          <w:snapToGrid w:val="0"/>
        </w:rPr>
      </w:pPr>
      <w:r w:rsidRPr="00E67E0D">
        <w:rPr>
          <w:noProof w:val="0"/>
          <w:snapToGrid w:val="0"/>
        </w:rPr>
        <w:t>UE-NGAP-IDs ::= CHOICE {</w:t>
      </w:r>
    </w:p>
    <w:p w14:paraId="1004929B" w14:textId="77777777" w:rsidR="006A1CE4" w:rsidRPr="00E67E0D" w:rsidRDefault="006A1CE4" w:rsidP="00E7499B">
      <w:pPr>
        <w:pStyle w:val="PL"/>
        <w:rPr>
          <w:noProof w:val="0"/>
          <w:snapToGrid w:val="0"/>
        </w:rPr>
      </w:pPr>
      <w:r w:rsidRPr="00E67E0D">
        <w:rPr>
          <w:noProof w:val="0"/>
          <w:snapToGrid w:val="0"/>
        </w:rPr>
        <w:tab/>
        <w:t>uE-NGAP-ID-pair</w:t>
      </w:r>
      <w:r w:rsidRPr="00E67E0D">
        <w:rPr>
          <w:noProof w:val="0"/>
          <w:snapToGrid w:val="0"/>
        </w:rPr>
        <w:tab/>
      </w:r>
      <w:r w:rsidRPr="00E67E0D">
        <w:rPr>
          <w:noProof w:val="0"/>
          <w:snapToGrid w:val="0"/>
        </w:rPr>
        <w:tab/>
        <w:t>UE-NGAP-ID-pair,</w:t>
      </w:r>
    </w:p>
    <w:p w14:paraId="1A78F6F6" w14:textId="77777777" w:rsidR="006A1CE4" w:rsidRPr="00E67E0D" w:rsidRDefault="006A1CE4" w:rsidP="00E7499B">
      <w:pPr>
        <w:pStyle w:val="PL"/>
        <w:rPr>
          <w:noProof w:val="0"/>
          <w:snapToGrid w:val="0"/>
        </w:rPr>
      </w:pPr>
      <w:r w:rsidRPr="00E67E0D">
        <w:rPr>
          <w:noProof w:val="0"/>
          <w:snapToGrid w:val="0"/>
        </w:rPr>
        <w:tab/>
        <w:t>aMF-UE-NGAP-ID</w:t>
      </w:r>
      <w:r w:rsidRPr="00E67E0D">
        <w:rPr>
          <w:noProof w:val="0"/>
          <w:snapToGrid w:val="0"/>
        </w:rPr>
        <w:tab/>
      </w:r>
      <w:r w:rsidRPr="00E67E0D">
        <w:rPr>
          <w:noProof w:val="0"/>
          <w:snapToGrid w:val="0"/>
        </w:rPr>
        <w:tab/>
        <w:t>AMF-UE-NGAP-ID,</w:t>
      </w:r>
    </w:p>
    <w:p w14:paraId="2DA70D1E" w14:textId="77777777" w:rsidR="006A1CE4" w:rsidRPr="00E67E0D" w:rsidRDefault="006A1CE4" w:rsidP="00E7499B">
      <w:pPr>
        <w:pStyle w:val="PL"/>
        <w:rPr>
          <w:noProof w:val="0"/>
        </w:rPr>
      </w:pPr>
      <w:r w:rsidRPr="00E67E0D">
        <w:rPr>
          <w:noProof w:val="0"/>
        </w:rPr>
        <w:tab/>
        <w:t>choice-Extensions</w:t>
      </w:r>
      <w:r w:rsidRPr="00E67E0D">
        <w:rPr>
          <w:noProof w:val="0"/>
        </w:rPr>
        <w:tab/>
      </w:r>
      <w:r w:rsidRPr="00E67E0D">
        <w:rPr>
          <w:noProof w:val="0"/>
        </w:rPr>
        <w:tab/>
        <w:t>ProtocolIE-SingleContainer { {</w:t>
      </w:r>
      <w:r w:rsidRPr="00E67E0D">
        <w:rPr>
          <w:noProof w:val="0"/>
          <w:snapToGrid w:val="0"/>
        </w:rPr>
        <w:t>UE-NGAP-IDs</w:t>
      </w:r>
      <w:r w:rsidRPr="00E67E0D">
        <w:rPr>
          <w:noProof w:val="0"/>
        </w:rPr>
        <w:t>-ExtIEs} }</w:t>
      </w:r>
    </w:p>
    <w:p w14:paraId="7CAEF1E4" w14:textId="77777777" w:rsidR="006A1CE4" w:rsidRPr="00E67E0D" w:rsidRDefault="006A1CE4" w:rsidP="00E7499B">
      <w:pPr>
        <w:pStyle w:val="PL"/>
        <w:rPr>
          <w:noProof w:val="0"/>
          <w:snapToGrid w:val="0"/>
        </w:rPr>
      </w:pPr>
      <w:r w:rsidRPr="00E67E0D">
        <w:rPr>
          <w:noProof w:val="0"/>
          <w:snapToGrid w:val="0"/>
        </w:rPr>
        <w:t>}</w:t>
      </w:r>
    </w:p>
    <w:p w14:paraId="5E82A84B" w14:textId="77777777" w:rsidR="006A1CE4" w:rsidRPr="00E67E0D" w:rsidRDefault="006A1CE4" w:rsidP="00E7499B">
      <w:pPr>
        <w:pStyle w:val="PL"/>
        <w:rPr>
          <w:noProof w:val="0"/>
          <w:snapToGrid w:val="0"/>
        </w:rPr>
      </w:pPr>
    </w:p>
    <w:p w14:paraId="557F37CF" w14:textId="77777777" w:rsidR="006A1CE4" w:rsidRPr="00E67E0D" w:rsidRDefault="006A1CE4" w:rsidP="00E7499B">
      <w:pPr>
        <w:pStyle w:val="PL"/>
        <w:rPr>
          <w:noProof w:val="0"/>
        </w:rPr>
      </w:pPr>
      <w:r w:rsidRPr="00E67E0D">
        <w:rPr>
          <w:noProof w:val="0"/>
          <w:snapToGrid w:val="0"/>
        </w:rPr>
        <w:t>UE-NGAP-IDs</w:t>
      </w:r>
      <w:r w:rsidRPr="00E67E0D">
        <w:rPr>
          <w:noProof w:val="0"/>
        </w:rPr>
        <w:t xml:space="preserve">-ExtIEs </w:t>
      </w:r>
      <w:r w:rsidRPr="00E67E0D">
        <w:rPr>
          <w:noProof w:val="0"/>
          <w:snapToGrid w:val="0"/>
        </w:rPr>
        <w:t xml:space="preserve">NGAP-PROTOCOL-IES </w:t>
      </w:r>
      <w:r w:rsidRPr="00E67E0D">
        <w:rPr>
          <w:noProof w:val="0"/>
        </w:rPr>
        <w:t>::= {</w:t>
      </w:r>
    </w:p>
    <w:p w14:paraId="0C8CF5FD" w14:textId="77777777" w:rsidR="006A1CE4" w:rsidRPr="00E67E0D" w:rsidRDefault="006A1CE4" w:rsidP="00E7499B">
      <w:pPr>
        <w:pStyle w:val="PL"/>
        <w:rPr>
          <w:noProof w:val="0"/>
        </w:rPr>
      </w:pPr>
      <w:r w:rsidRPr="00E67E0D">
        <w:rPr>
          <w:noProof w:val="0"/>
        </w:rPr>
        <w:tab/>
        <w:t>...</w:t>
      </w:r>
    </w:p>
    <w:p w14:paraId="16C5B312" w14:textId="77777777" w:rsidR="006A1CE4" w:rsidRPr="00E67E0D" w:rsidRDefault="006A1CE4" w:rsidP="00E7499B">
      <w:pPr>
        <w:pStyle w:val="PL"/>
        <w:rPr>
          <w:noProof w:val="0"/>
        </w:rPr>
      </w:pPr>
      <w:r w:rsidRPr="00E67E0D">
        <w:rPr>
          <w:noProof w:val="0"/>
        </w:rPr>
        <w:t>}</w:t>
      </w:r>
    </w:p>
    <w:p w14:paraId="397369F2" w14:textId="77777777" w:rsidR="006A1CE4" w:rsidRPr="00E67E0D" w:rsidRDefault="006A1CE4" w:rsidP="00E7499B">
      <w:pPr>
        <w:pStyle w:val="PL"/>
        <w:rPr>
          <w:noProof w:val="0"/>
          <w:snapToGrid w:val="0"/>
        </w:rPr>
      </w:pPr>
    </w:p>
    <w:p w14:paraId="1BB4296E" w14:textId="77777777" w:rsidR="006A1CE4" w:rsidRPr="00E67E0D" w:rsidRDefault="006A1CE4" w:rsidP="00E7499B">
      <w:pPr>
        <w:pStyle w:val="PL"/>
        <w:rPr>
          <w:noProof w:val="0"/>
          <w:snapToGrid w:val="0"/>
        </w:rPr>
      </w:pPr>
      <w:r w:rsidRPr="00E67E0D">
        <w:rPr>
          <w:noProof w:val="0"/>
          <w:snapToGrid w:val="0"/>
        </w:rPr>
        <w:t>UE-NGAP-ID-pair ::= SEQUENCE{</w:t>
      </w:r>
    </w:p>
    <w:p w14:paraId="69A6237F" w14:textId="77777777" w:rsidR="006A1CE4" w:rsidRPr="00E67E0D" w:rsidRDefault="006A1CE4" w:rsidP="00E7499B">
      <w:pPr>
        <w:pStyle w:val="PL"/>
        <w:rPr>
          <w:noProof w:val="0"/>
          <w:snapToGrid w:val="0"/>
        </w:rPr>
      </w:pPr>
      <w:r w:rsidRPr="00E67E0D">
        <w:rPr>
          <w:noProof w:val="0"/>
          <w:snapToGrid w:val="0"/>
        </w:rPr>
        <w:tab/>
        <w:t>aMF-UE-NGAP-ID</w:t>
      </w:r>
      <w:r w:rsidRPr="00E67E0D">
        <w:rPr>
          <w:noProof w:val="0"/>
          <w:snapToGrid w:val="0"/>
        </w:rPr>
        <w:tab/>
      </w:r>
      <w:r w:rsidRPr="00E67E0D">
        <w:rPr>
          <w:noProof w:val="0"/>
          <w:snapToGrid w:val="0"/>
        </w:rPr>
        <w:tab/>
        <w:t>AMF-UE-NGAP-ID,</w:t>
      </w:r>
    </w:p>
    <w:p w14:paraId="25ACA45E" w14:textId="77777777" w:rsidR="006A1CE4" w:rsidRPr="00E67E0D" w:rsidRDefault="006A1CE4" w:rsidP="00E7499B">
      <w:pPr>
        <w:pStyle w:val="PL"/>
        <w:rPr>
          <w:noProof w:val="0"/>
          <w:snapToGrid w:val="0"/>
        </w:rPr>
      </w:pPr>
      <w:r w:rsidRPr="00E67E0D">
        <w:rPr>
          <w:noProof w:val="0"/>
          <w:snapToGrid w:val="0"/>
        </w:rPr>
        <w:tab/>
        <w:t>rAN-UE-NGAP-ID</w:t>
      </w:r>
      <w:r w:rsidRPr="00E67E0D">
        <w:rPr>
          <w:noProof w:val="0"/>
          <w:snapToGrid w:val="0"/>
        </w:rPr>
        <w:tab/>
      </w:r>
      <w:r w:rsidRPr="00E67E0D">
        <w:rPr>
          <w:noProof w:val="0"/>
          <w:snapToGrid w:val="0"/>
        </w:rPr>
        <w:tab/>
        <w:t>RAN-UE-NGAP-ID,</w:t>
      </w:r>
    </w:p>
    <w:p w14:paraId="6B2A6CD5"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{UE-NGAP-ID-pair-ExtIEs} } OPTIONAL,</w:t>
      </w:r>
    </w:p>
    <w:p w14:paraId="559E1A8B" w14:textId="77777777" w:rsidR="006A1CE4" w:rsidRPr="00E67E0D" w:rsidRDefault="006A1CE4" w:rsidP="00E7499B">
      <w:pPr>
        <w:pStyle w:val="PL"/>
        <w:rPr>
          <w:noProof w:val="0"/>
          <w:snapToGrid w:val="0"/>
        </w:rPr>
      </w:pPr>
      <w:r w:rsidRPr="00E67E0D">
        <w:rPr>
          <w:noProof w:val="0"/>
          <w:snapToGrid w:val="0"/>
        </w:rPr>
        <w:tab/>
        <w:t>...</w:t>
      </w:r>
    </w:p>
    <w:p w14:paraId="2D6D2761" w14:textId="77777777" w:rsidR="006A1CE4" w:rsidRPr="00E67E0D" w:rsidRDefault="006A1CE4" w:rsidP="00E7499B">
      <w:pPr>
        <w:pStyle w:val="PL"/>
        <w:spacing w:line="0" w:lineRule="atLeast"/>
        <w:rPr>
          <w:noProof w:val="0"/>
          <w:snapToGrid w:val="0"/>
        </w:rPr>
      </w:pPr>
      <w:r w:rsidRPr="00E67E0D">
        <w:rPr>
          <w:noProof w:val="0"/>
          <w:snapToGrid w:val="0"/>
        </w:rPr>
        <w:t>}</w:t>
      </w:r>
    </w:p>
    <w:p w14:paraId="4F8C88C2" w14:textId="77777777" w:rsidR="006A1CE4" w:rsidRPr="00E67E0D" w:rsidRDefault="006A1CE4" w:rsidP="00E7499B">
      <w:pPr>
        <w:pStyle w:val="PL"/>
        <w:spacing w:line="0" w:lineRule="atLeast"/>
        <w:rPr>
          <w:noProof w:val="0"/>
          <w:snapToGrid w:val="0"/>
        </w:rPr>
      </w:pPr>
    </w:p>
    <w:p w14:paraId="5D67501E" w14:textId="77777777" w:rsidR="006A1CE4" w:rsidRPr="00E67E0D" w:rsidRDefault="006A1CE4" w:rsidP="00E7499B">
      <w:pPr>
        <w:pStyle w:val="PL"/>
        <w:rPr>
          <w:noProof w:val="0"/>
          <w:snapToGrid w:val="0"/>
        </w:rPr>
      </w:pPr>
      <w:r w:rsidRPr="00E67E0D">
        <w:rPr>
          <w:noProof w:val="0"/>
          <w:snapToGrid w:val="0"/>
        </w:rPr>
        <w:t>UE-NGAP-ID-pair-ExtIEs NGAP-PROTOCOL-EXTENSION ::= {</w:t>
      </w:r>
    </w:p>
    <w:p w14:paraId="5F798057" w14:textId="77777777" w:rsidR="006A1CE4" w:rsidRPr="00E67E0D" w:rsidRDefault="006A1CE4" w:rsidP="00E7499B">
      <w:pPr>
        <w:pStyle w:val="PL"/>
        <w:rPr>
          <w:noProof w:val="0"/>
          <w:snapToGrid w:val="0"/>
        </w:rPr>
      </w:pPr>
      <w:r w:rsidRPr="00E67E0D">
        <w:rPr>
          <w:noProof w:val="0"/>
          <w:snapToGrid w:val="0"/>
        </w:rPr>
        <w:tab/>
        <w:t>...</w:t>
      </w:r>
    </w:p>
    <w:p w14:paraId="533D6398" w14:textId="77777777" w:rsidR="006A1CE4" w:rsidRPr="00E67E0D" w:rsidRDefault="006A1CE4" w:rsidP="00E7499B">
      <w:pPr>
        <w:pStyle w:val="PL"/>
        <w:rPr>
          <w:noProof w:val="0"/>
          <w:snapToGrid w:val="0"/>
        </w:rPr>
      </w:pPr>
      <w:r w:rsidRPr="00E67E0D">
        <w:rPr>
          <w:noProof w:val="0"/>
          <w:snapToGrid w:val="0"/>
        </w:rPr>
        <w:t>}</w:t>
      </w:r>
    </w:p>
    <w:p w14:paraId="75229DD3" w14:textId="77777777" w:rsidR="006A1CE4" w:rsidRPr="00E67E0D" w:rsidRDefault="006A1CE4" w:rsidP="00E7499B">
      <w:pPr>
        <w:pStyle w:val="PL"/>
        <w:rPr>
          <w:noProof w:val="0"/>
        </w:rPr>
      </w:pPr>
    </w:p>
    <w:p w14:paraId="4C0D9F2A" w14:textId="77777777" w:rsidR="006A1CE4" w:rsidRPr="00E67E0D" w:rsidRDefault="006A1CE4" w:rsidP="00E7499B">
      <w:pPr>
        <w:pStyle w:val="PL"/>
        <w:rPr>
          <w:noProof w:val="0"/>
        </w:rPr>
      </w:pPr>
      <w:r w:rsidRPr="00E67E0D">
        <w:rPr>
          <w:noProof w:val="0"/>
        </w:rPr>
        <w:t>UEPagingIdentity ::= CHOICE {</w:t>
      </w:r>
    </w:p>
    <w:p w14:paraId="419FDD4F" w14:textId="77777777" w:rsidR="006A1CE4" w:rsidRPr="00E67E0D" w:rsidRDefault="006A1CE4" w:rsidP="00E7499B">
      <w:pPr>
        <w:pStyle w:val="PL"/>
        <w:rPr>
          <w:noProof w:val="0"/>
        </w:rPr>
      </w:pPr>
      <w:r w:rsidRPr="00E67E0D">
        <w:rPr>
          <w:noProof w:val="0"/>
        </w:rPr>
        <w:tab/>
        <w:t>fiveG-S-TMSI</w:t>
      </w:r>
      <w:r w:rsidRPr="00E67E0D">
        <w:rPr>
          <w:noProof w:val="0"/>
        </w:rPr>
        <w:tab/>
      </w:r>
      <w:r w:rsidRPr="00E67E0D">
        <w:rPr>
          <w:noProof w:val="0"/>
        </w:rPr>
        <w:tab/>
        <w:t>FiveG-S-TMSI,</w:t>
      </w:r>
    </w:p>
    <w:p w14:paraId="2CF9EB61" w14:textId="77777777" w:rsidR="006A1CE4" w:rsidRPr="00E67E0D" w:rsidRDefault="006A1CE4" w:rsidP="00E7499B">
      <w:pPr>
        <w:pStyle w:val="PL"/>
        <w:rPr>
          <w:noProof w:val="0"/>
        </w:rPr>
      </w:pPr>
      <w:r w:rsidRPr="00E67E0D">
        <w:rPr>
          <w:noProof w:val="0"/>
        </w:rPr>
        <w:tab/>
        <w:t>choice-Extensions</w:t>
      </w:r>
      <w:r w:rsidRPr="00E67E0D">
        <w:rPr>
          <w:noProof w:val="0"/>
        </w:rPr>
        <w:tab/>
      </w:r>
      <w:r w:rsidRPr="00E67E0D">
        <w:rPr>
          <w:noProof w:val="0"/>
        </w:rPr>
        <w:tab/>
        <w:t>ProtocolIE-SingleContainer { {UEPagingIdentity-ExtIEs} }</w:t>
      </w:r>
    </w:p>
    <w:p w14:paraId="0AC7AD40" w14:textId="77777777" w:rsidR="006A1CE4" w:rsidRPr="00E67E0D" w:rsidRDefault="006A1CE4" w:rsidP="00E7499B">
      <w:pPr>
        <w:pStyle w:val="PL"/>
        <w:rPr>
          <w:noProof w:val="0"/>
        </w:rPr>
      </w:pPr>
      <w:r w:rsidRPr="00E67E0D">
        <w:rPr>
          <w:noProof w:val="0"/>
        </w:rPr>
        <w:tab/>
        <w:t>}</w:t>
      </w:r>
    </w:p>
    <w:p w14:paraId="294E2EE4" w14:textId="77777777" w:rsidR="006A1CE4" w:rsidRPr="00E67E0D" w:rsidRDefault="006A1CE4" w:rsidP="00E7499B">
      <w:pPr>
        <w:pStyle w:val="PL"/>
        <w:rPr>
          <w:noProof w:val="0"/>
          <w:snapToGrid w:val="0"/>
        </w:rPr>
      </w:pPr>
    </w:p>
    <w:p w14:paraId="3769B4F9" w14:textId="77777777" w:rsidR="006A1CE4" w:rsidRPr="00E67E0D" w:rsidRDefault="006A1CE4" w:rsidP="00E7499B">
      <w:pPr>
        <w:pStyle w:val="PL"/>
        <w:rPr>
          <w:noProof w:val="0"/>
        </w:rPr>
      </w:pPr>
      <w:r w:rsidRPr="00E67E0D">
        <w:rPr>
          <w:noProof w:val="0"/>
        </w:rPr>
        <w:t xml:space="preserve">UEPagingIdentity-ExtIEs </w:t>
      </w:r>
      <w:r w:rsidRPr="00E67E0D">
        <w:rPr>
          <w:noProof w:val="0"/>
          <w:snapToGrid w:val="0"/>
        </w:rPr>
        <w:t xml:space="preserve">NGAP-PROTOCOL-IES </w:t>
      </w:r>
      <w:r w:rsidRPr="00E67E0D">
        <w:rPr>
          <w:noProof w:val="0"/>
        </w:rPr>
        <w:t>::= {</w:t>
      </w:r>
    </w:p>
    <w:p w14:paraId="6D508D9F" w14:textId="77777777" w:rsidR="006A1CE4" w:rsidRPr="00E67E0D" w:rsidRDefault="006A1CE4" w:rsidP="00E7499B">
      <w:pPr>
        <w:pStyle w:val="PL"/>
        <w:rPr>
          <w:noProof w:val="0"/>
        </w:rPr>
      </w:pPr>
      <w:r w:rsidRPr="00E67E0D">
        <w:rPr>
          <w:noProof w:val="0"/>
        </w:rPr>
        <w:tab/>
        <w:t>...</w:t>
      </w:r>
    </w:p>
    <w:p w14:paraId="4655EC72" w14:textId="77777777" w:rsidR="006A1CE4" w:rsidRPr="00E67E0D" w:rsidRDefault="006A1CE4" w:rsidP="00E7499B">
      <w:pPr>
        <w:pStyle w:val="PL"/>
        <w:rPr>
          <w:noProof w:val="0"/>
        </w:rPr>
      </w:pPr>
      <w:r w:rsidRPr="00E67E0D">
        <w:rPr>
          <w:noProof w:val="0"/>
        </w:rPr>
        <w:t>}</w:t>
      </w:r>
    </w:p>
    <w:p w14:paraId="695CA99A" w14:textId="77777777" w:rsidR="006A1CE4" w:rsidRPr="00E67E0D" w:rsidRDefault="006A1CE4" w:rsidP="00E7499B">
      <w:pPr>
        <w:pStyle w:val="PL"/>
        <w:rPr>
          <w:noProof w:val="0"/>
        </w:rPr>
      </w:pPr>
    </w:p>
    <w:p w14:paraId="22E37122" w14:textId="77777777" w:rsidR="006A1CE4" w:rsidRPr="00E67E0D" w:rsidRDefault="006A1CE4" w:rsidP="00E7499B">
      <w:pPr>
        <w:pStyle w:val="PL"/>
        <w:rPr>
          <w:noProof w:val="0"/>
        </w:rPr>
      </w:pPr>
      <w:r w:rsidRPr="00E67E0D">
        <w:rPr>
          <w:noProof w:val="0"/>
        </w:rPr>
        <w:t>UEPresence ::= ENUMERATED {in, out, unknown, ...}</w:t>
      </w:r>
    </w:p>
    <w:p w14:paraId="0A77E651" w14:textId="77777777" w:rsidR="006A1CE4" w:rsidRPr="00E67E0D" w:rsidRDefault="006A1CE4" w:rsidP="00E7499B">
      <w:pPr>
        <w:pStyle w:val="PL"/>
        <w:rPr>
          <w:noProof w:val="0"/>
          <w:snapToGrid w:val="0"/>
        </w:rPr>
      </w:pPr>
    </w:p>
    <w:p w14:paraId="34CB7769" w14:textId="77777777" w:rsidR="006A1CE4" w:rsidRPr="00E67E0D" w:rsidRDefault="006A1CE4" w:rsidP="00E7499B">
      <w:pPr>
        <w:pStyle w:val="PL"/>
        <w:rPr>
          <w:noProof w:val="0"/>
          <w:snapToGrid w:val="0"/>
        </w:rPr>
      </w:pPr>
      <w:r w:rsidRPr="00E67E0D">
        <w:rPr>
          <w:noProof w:val="0"/>
          <w:snapToGrid w:val="0"/>
        </w:rPr>
        <w:t>UEPresenceInAreaOfInterestList ::= SEQUENCE (SIZE(1..</w:t>
      </w:r>
      <w:r w:rsidRPr="00E67E0D">
        <w:rPr>
          <w:rFonts w:eastAsia="Batang"/>
          <w:noProof w:val="0"/>
          <w:snapToGrid w:val="0"/>
          <w:lang w:eastAsia="zh-CN"/>
        </w:rPr>
        <w:t>maxnoofAoI</w:t>
      </w:r>
      <w:r w:rsidRPr="00E67E0D">
        <w:rPr>
          <w:noProof w:val="0"/>
          <w:snapToGrid w:val="0"/>
        </w:rPr>
        <w:t>)) OF UEPresenceInAreaOfInterestItem</w:t>
      </w:r>
    </w:p>
    <w:p w14:paraId="7CB0C3A5" w14:textId="77777777" w:rsidR="006A1CE4" w:rsidRPr="00E67E0D" w:rsidRDefault="006A1CE4" w:rsidP="00E7499B">
      <w:pPr>
        <w:pStyle w:val="PL"/>
        <w:rPr>
          <w:noProof w:val="0"/>
          <w:snapToGrid w:val="0"/>
        </w:rPr>
      </w:pPr>
    </w:p>
    <w:p w14:paraId="244E7C3E" w14:textId="77777777" w:rsidR="006A1CE4" w:rsidRPr="00E67E0D" w:rsidRDefault="006A1CE4" w:rsidP="00E7499B">
      <w:pPr>
        <w:pStyle w:val="PL"/>
        <w:rPr>
          <w:noProof w:val="0"/>
          <w:snapToGrid w:val="0"/>
        </w:rPr>
      </w:pPr>
      <w:r w:rsidRPr="00E67E0D">
        <w:rPr>
          <w:noProof w:val="0"/>
          <w:snapToGrid w:val="0"/>
        </w:rPr>
        <w:t>UEPresenceInAreaOfInterestItem ::= SEQUENCE {</w:t>
      </w:r>
    </w:p>
    <w:p w14:paraId="72010E31" w14:textId="77777777" w:rsidR="006A1CE4" w:rsidRPr="00E67E0D" w:rsidRDefault="006A1CE4" w:rsidP="00E7499B">
      <w:pPr>
        <w:pStyle w:val="PL"/>
        <w:rPr>
          <w:noProof w:val="0"/>
          <w:snapToGrid w:val="0"/>
        </w:rPr>
      </w:pPr>
      <w:r w:rsidRPr="00E67E0D">
        <w:rPr>
          <w:noProof w:val="0"/>
          <w:snapToGrid w:val="0"/>
        </w:rPr>
        <w:tab/>
        <w:t>locationReportingReferenceID</w:t>
      </w:r>
      <w:r w:rsidRPr="00E67E0D">
        <w:rPr>
          <w:noProof w:val="0"/>
          <w:snapToGrid w:val="0"/>
        </w:rPr>
        <w:tab/>
      </w:r>
      <w:r w:rsidRPr="00E67E0D">
        <w:rPr>
          <w:noProof w:val="0"/>
          <w:snapToGrid w:val="0"/>
        </w:rPr>
        <w:tab/>
        <w:t>LocationReportingReferenceID,</w:t>
      </w:r>
    </w:p>
    <w:p w14:paraId="2D8A6C6E" w14:textId="77777777" w:rsidR="006A1CE4" w:rsidRPr="00E67E0D" w:rsidRDefault="006A1CE4" w:rsidP="00E7499B">
      <w:pPr>
        <w:pStyle w:val="PL"/>
        <w:rPr>
          <w:noProof w:val="0"/>
          <w:snapToGrid w:val="0"/>
        </w:rPr>
      </w:pPr>
      <w:r w:rsidRPr="00E67E0D">
        <w:rPr>
          <w:noProof w:val="0"/>
          <w:snapToGrid w:val="0"/>
        </w:rPr>
        <w:tab/>
        <w:t>uEPresence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UEPresence,</w:t>
      </w:r>
    </w:p>
    <w:p w14:paraId="326E90E7"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{UEPresenceInAreaOfInterestItem-ExtIEs} }</w:t>
      </w:r>
      <w:r w:rsidRPr="00E67E0D">
        <w:rPr>
          <w:noProof w:val="0"/>
          <w:snapToGrid w:val="0"/>
        </w:rPr>
        <w:tab/>
        <w:t>OPTIONAL,</w:t>
      </w:r>
    </w:p>
    <w:p w14:paraId="56B9B8B2" w14:textId="77777777" w:rsidR="006A1CE4" w:rsidRPr="00E67E0D" w:rsidRDefault="006A1CE4" w:rsidP="00E7499B">
      <w:pPr>
        <w:pStyle w:val="PL"/>
        <w:rPr>
          <w:noProof w:val="0"/>
          <w:snapToGrid w:val="0"/>
        </w:rPr>
      </w:pPr>
      <w:r w:rsidRPr="00E67E0D">
        <w:rPr>
          <w:noProof w:val="0"/>
          <w:snapToGrid w:val="0"/>
        </w:rPr>
        <w:tab/>
        <w:t>...</w:t>
      </w:r>
    </w:p>
    <w:p w14:paraId="2DEF6925" w14:textId="77777777" w:rsidR="006A1CE4" w:rsidRPr="00E67E0D" w:rsidRDefault="006A1CE4" w:rsidP="00E7499B">
      <w:pPr>
        <w:pStyle w:val="PL"/>
        <w:rPr>
          <w:noProof w:val="0"/>
          <w:snapToGrid w:val="0"/>
        </w:rPr>
      </w:pPr>
      <w:r w:rsidRPr="00E67E0D">
        <w:rPr>
          <w:noProof w:val="0"/>
          <w:snapToGrid w:val="0"/>
        </w:rPr>
        <w:t>}</w:t>
      </w:r>
    </w:p>
    <w:p w14:paraId="54A17A2B" w14:textId="77777777" w:rsidR="006A1CE4" w:rsidRPr="00E67E0D" w:rsidRDefault="006A1CE4" w:rsidP="00E7499B">
      <w:pPr>
        <w:pStyle w:val="PL"/>
        <w:rPr>
          <w:noProof w:val="0"/>
          <w:snapToGrid w:val="0"/>
        </w:rPr>
      </w:pPr>
    </w:p>
    <w:p w14:paraId="51D8B9A2" w14:textId="77777777" w:rsidR="006A1CE4" w:rsidRPr="00E67E0D" w:rsidRDefault="006A1CE4" w:rsidP="00E7499B">
      <w:pPr>
        <w:pStyle w:val="PL"/>
        <w:rPr>
          <w:noProof w:val="0"/>
          <w:snapToGrid w:val="0"/>
        </w:rPr>
      </w:pPr>
      <w:r w:rsidRPr="00E67E0D">
        <w:rPr>
          <w:noProof w:val="0"/>
          <w:snapToGrid w:val="0"/>
        </w:rPr>
        <w:t>UEPresenceInAreaOfInterestItem-ExtIEs NGAP-PROTOCOL-EXTENSION ::= {</w:t>
      </w:r>
    </w:p>
    <w:p w14:paraId="025658EB" w14:textId="77777777" w:rsidR="006A1CE4" w:rsidRPr="00E67E0D" w:rsidRDefault="006A1CE4" w:rsidP="00E7499B">
      <w:pPr>
        <w:pStyle w:val="PL"/>
        <w:rPr>
          <w:noProof w:val="0"/>
          <w:snapToGrid w:val="0"/>
        </w:rPr>
      </w:pPr>
      <w:r w:rsidRPr="00E67E0D">
        <w:rPr>
          <w:noProof w:val="0"/>
          <w:snapToGrid w:val="0"/>
        </w:rPr>
        <w:tab/>
        <w:t>...</w:t>
      </w:r>
    </w:p>
    <w:p w14:paraId="459DD369" w14:textId="77777777" w:rsidR="006A1CE4" w:rsidRPr="00E67E0D" w:rsidRDefault="006A1CE4" w:rsidP="00E7499B">
      <w:pPr>
        <w:pStyle w:val="PL"/>
        <w:rPr>
          <w:noProof w:val="0"/>
          <w:snapToGrid w:val="0"/>
        </w:rPr>
      </w:pPr>
      <w:r w:rsidRPr="00E67E0D">
        <w:rPr>
          <w:noProof w:val="0"/>
          <w:snapToGrid w:val="0"/>
        </w:rPr>
        <w:t>}</w:t>
      </w:r>
    </w:p>
    <w:p w14:paraId="52C44B26" w14:textId="77777777" w:rsidR="006A1CE4" w:rsidRPr="00E67E0D" w:rsidRDefault="006A1CE4" w:rsidP="00E7499B">
      <w:pPr>
        <w:pStyle w:val="PL"/>
        <w:rPr>
          <w:noProof w:val="0"/>
          <w:snapToGrid w:val="0"/>
        </w:rPr>
      </w:pPr>
    </w:p>
    <w:p w14:paraId="4F83BFC7" w14:textId="77777777" w:rsidR="006A1CE4" w:rsidRPr="00E67E0D" w:rsidRDefault="006A1CE4" w:rsidP="00E7499B">
      <w:pPr>
        <w:pStyle w:val="PL"/>
        <w:rPr>
          <w:noProof w:val="0"/>
          <w:snapToGrid w:val="0"/>
        </w:rPr>
      </w:pPr>
      <w:r w:rsidRPr="00E67E0D">
        <w:rPr>
          <w:noProof w:val="0"/>
          <w:snapToGrid w:val="0"/>
        </w:rPr>
        <w:t>UERadioCapability ::= OCTET STRING</w:t>
      </w:r>
    </w:p>
    <w:p w14:paraId="0C61205E" w14:textId="77777777" w:rsidR="006A1CE4" w:rsidRPr="00E67E0D" w:rsidRDefault="006A1CE4" w:rsidP="00E7499B">
      <w:pPr>
        <w:pStyle w:val="PL"/>
        <w:rPr>
          <w:noProof w:val="0"/>
        </w:rPr>
      </w:pPr>
    </w:p>
    <w:p w14:paraId="05237F48" w14:textId="56E71095" w:rsidR="006A1CE4" w:rsidRPr="00E67E0D" w:rsidRDefault="006A1CE4" w:rsidP="00E7499B">
      <w:pPr>
        <w:pStyle w:val="PL"/>
        <w:rPr>
          <w:noProof w:val="0"/>
          <w:snapToGrid w:val="0"/>
        </w:rPr>
      </w:pPr>
      <w:r w:rsidRPr="00E67E0D">
        <w:rPr>
          <w:noProof w:val="0"/>
        </w:rPr>
        <w:t xml:space="preserve">UERadioCapabilityForPaging ::= </w:t>
      </w:r>
      <w:del w:id="6944" w:author="Issam" w:date="2019-02-12T23:38:00Z">
        <w:r w:rsidR="00AE297A" w:rsidRPr="00FF6A95">
          <w:rPr>
            <w:noProof w:val="0"/>
          </w:rPr>
          <w:delText>OCTET STRING</w:delText>
        </w:r>
      </w:del>
      <w:ins w:id="6945" w:author="Issam" w:date="2019-02-12T23:38:00Z">
        <w:r w:rsidRPr="00E67E0D">
          <w:rPr>
            <w:noProof w:val="0"/>
            <w:snapToGrid w:val="0"/>
          </w:rPr>
          <w:t>SEQUENCE {</w:t>
        </w:r>
      </w:ins>
    </w:p>
    <w:p w14:paraId="3DD6AB6C" w14:textId="77777777" w:rsidR="006A1CE4" w:rsidRPr="00E67E0D" w:rsidRDefault="006A1CE4" w:rsidP="00E7499B">
      <w:pPr>
        <w:pStyle w:val="PL"/>
        <w:tabs>
          <w:tab w:val="clear" w:pos="3456"/>
        </w:tabs>
        <w:rPr>
          <w:ins w:id="6946" w:author="Issam" w:date="2019-02-12T23:38:00Z"/>
          <w:noProof w:val="0"/>
        </w:rPr>
      </w:pPr>
      <w:ins w:id="6947" w:author="Issam" w:date="2019-02-12T23:38:00Z">
        <w:r w:rsidRPr="00E67E0D">
          <w:rPr>
            <w:noProof w:val="0"/>
          </w:rPr>
          <w:tab/>
          <w:t>uERadioCapabilityForPagingOfNR</w:t>
        </w:r>
        <w:r w:rsidRPr="00E67E0D">
          <w:rPr>
            <w:noProof w:val="0"/>
          </w:rPr>
          <w:tab/>
        </w:r>
        <w:r w:rsidRPr="00E67E0D">
          <w:rPr>
            <w:noProof w:val="0"/>
          </w:rPr>
          <w:tab/>
          <w:t>UERadioCapabilityForPagingOfNR</w:t>
        </w:r>
        <w:r w:rsidRPr="00E67E0D">
          <w:rPr>
            <w:noProof w:val="0"/>
          </w:rPr>
          <w:tab/>
        </w:r>
        <w:r w:rsidRPr="00E67E0D">
          <w:rPr>
            <w:noProof w:val="0"/>
          </w:rPr>
          <w:tab/>
        </w:r>
        <w:r w:rsidRPr="00E67E0D">
          <w:rPr>
            <w:noProof w:val="0"/>
          </w:rPr>
          <w:tab/>
          <w:t>OPTIONAL,</w:t>
        </w:r>
      </w:ins>
    </w:p>
    <w:p w14:paraId="6F7B25E6" w14:textId="77777777" w:rsidR="006A1CE4" w:rsidRPr="00E67E0D" w:rsidRDefault="006A1CE4" w:rsidP="00E7499B">
      <w:pPr>
        <w:pStyle w:val="PL"/>
        <w:tabs>
          <w:tab w:val="clear" w:pos="3456"/>
        </w:tabs>
        <w:rPr>
          <w:ins w:id="6948" w:author="Issam" w:date="2019-02-12T23:38:00Z"/>
          <w:noProof w:val="0"/>
        </w:rPr>
      </w:pPr>
      <w:ins w:id="6949" w:author="Issam" w:date="2019-02-12T23:38:00Z">
        <w:r w:rsidRPr="00E67E0D">
          <w:rPr>
            <w:noProof w:val="0"/>
          </w:rPr>
          <w:tab/>
          <w:t>uERadioCapabilityForPagingOfEUTRA</w:t>
        </w:r>
        <w:r w:rsidRPr="00E67E0D">
          <w:rPr>
            <w:noProof w:val="0"/>
          </w:rPr>
          <w:tab/>
        </w:r>
        <w:r w:rsidRPr="00E67E0D">
          <w:rPr>
            <w:noProof w:val="0"/>
          </w:rPr>
          <w:tab/>
          <w:t>UERadioCapabilityForPagingOfEUTRA</w:t>
        </w:r>
        <w:r w:rsidRPr="00E67E0D">
          <w:rPr>
            <w:noProof w:val="0"/>
          </w:rPr>
          <w:tab/>
        </w:r>
        <w:r w:rsidRPr="00E67E0D">
          <w:rPr>
            <w:noProof w:val="0"/>
          </w:rPr>
          <w:tab/>
          <w:t>OPTIONAL,</w:t>
        </w:r>
      </w:ins>
    </w:p>
    <w:p w14:paraId="6269D653" w14:textId="77777777" w:rsidR="006A1CE4" w:rsidRPr="00E67E0D" w:rsidRDefault="006A1CE4" w:rsidP="00E7499B">
      <w:pPr>
        <w:pStyle w:val="PL"/>
        <w:rPr>
          <w:ins w:id="6950" w:author="Issam" w:date="2019-02-12T23:38:00Z"/>
          <w:noProof w:val="0"/>
        </w:rPr>
      </w:pPr>
      <w:ins w:id="6951" w:author="Issam" w:date="2019-02-12T23:38:00Z">
        <w:r w:rsidRPr="00E67E0D">
          <w:rPr>
            <w:noProof w:val="0"/>
          </w:rPr>
          <w:tab/>
        </w:r>
        <w:r w:rsidRPr="00E67E0D">
          <w:rPr>
            <w:noProof w:val="0"/>
            <w:snapToGrid w:val="0"/>
          </w:rPr>
          <w:t>iE-Extensions</w:t>
        </w:r>
        <w:r w:rsidRPr="00E67E0D">
          <w:rPr>
            <w:noProof w:val="0"/>
            <w:snapToGrid w:val="0"/>
          </w:rPr>
          <w:tab/>
        </w:r>
        <w:r w:rsidRPr="00E67E0D">
          <w:rPr>
            <w:noProof w:val="0"/>
            <w:snapToGrid w:val="0"/>
          </w:rPr>
          <w:tab/>
          <w:t>ProtocolExtensionContainer { {UERadioCapabilityForPaging-ExtIEs} }</w:t>
        </w:r>
        <w:r w:rsidRPr="00E67E0D">
          <w:rPr>
            <w:noProof w:val="0"/>
            <w:snapToGrid w:val="0"/>
          </w:rPr>
          <w:tab/>
          <w:t>OPTIONAL,</w:t>
        </w:r>
      </w:ins>
    </w:p>
    <w:p w14:paraId="11500C0A" w14:textId="77777777" w:rsidR="006A1CE4" w:rsidRPr="00E67E0D" w:rsidRDefault="006A1CE4" w:rsidP="00E7499B">
      <w:pPr>
        <w:pStyle w:val="PL"/>
        <w:spacing w:line="0" w:lineRule="atLeast"/>
        <w:rPr>
          <w:ins w:id="6952" w:author="Issam" w:date="2019-02-12T23:38:00Z"/>
          <w:noProof w:val="0"/>
          <w:snapToGrid w:val="0"/>
        </w:rPr>
      </w:pPr>
      <w:ins w:id="6953" w:author="Issam" w:date="2019-02-12T23:38:00Z">
        <w:r w:rsidRPr="00E67E0D">
          <w:rPr>
            <w:noProof w:val="0"/>
            <w:snapToGrid w:val="0"/>
          </w:rPr>
          <w:tab/>
          <w:t>...</w:t>
        </w:r>
      </w:ins>
    </w:p>
    <w:p w14:paraId="46EAA5F6" w14:textId="77777777" w:rsidR="006A1CE4" w:rsidRPr="00E67E0D" w:rsidRDefault="006A1CE4" w:rsidP="00E7499B">
      <w:pPr>
        <w:pStyle w:val="PL"/>
        <w:spacing w:line="0" w:lineRule="atLeast"/>
        <w:rPr>
          <w:ins w:id="6954" w:author="Issam" w:date="2019-02-12T23:38:00Z"/>
          <w:noProof w:val="0"/>
          <w:snapToGrid w:val="0"/>
        </w:rPr>
      </w:pPr>
      <w:ins w:id="6955" w:author="Issam" w:date="2019-02-12T23:38:00Z">
        <w:r w:rsidRPr="00E67E0D">
          <w:rPr>
            <w:noProof w:val="0"/>
            <w:snapToGrid w:val="0"/>
          </w:rPr>
          <w:t>}</w:t>
        </w:r>
      </w:ins>
    </w:p>
    <w:p w14:paraId="32EDAF67" w14:textId="77777777" w:rsidR="006A1CE4" w:rsidRPr="00E67E0D" w:rsidRDefault="006A1CE4" w:rsidP="00E7499B">
      <w:pPr>
        <w:pStyle w:val="PL"/>
        <w:rPr>
          <w:ins w:id="6956" w:author="Issam" w:date="2019-02-12T23:38:00Z"/>
          <w:noProof w:val="0"/>
        </w:rPr>
      </w:pPr>
    </w:p>
    <w:p w14:paraId="636EBE82" w14:textId="77777777" w:rsidR="006A1CE4" w:rsidRPr="00E67E0D" w:rsidRDefault="006A1CE4" w:rsidP="00E7499B">
      <w:pPr>
        <w:pStyle w:val="PL"/>
        <w:rPr>
          <w:ins w:id="6957" w:author="Issam" w:date="2019-02-12T23:38:00Z"/>
          <w:noProof w:val="0"/>
          <w:snapToGrid w:val="0"/>
        </w:rPr>
      </w:pPr>
      <w:ins w:id="6958" w:author="Issam" w:date="2019-02-12T23:38:00Z">
        <w:r w:rsidRPr="00E67E0D">
          <w:rPr>
            <w:noProof w:val="0"/>
            <w:snapToGrid w:val="0"/>
          </w:rPr>
          <w:t>UERadioCapabilityForPaging-ExtIEs NGAP-PROTOCOL-EXTENSION ::= {</w:t>
        </w:r>
      </w:ins>
    </w:p>
    <w:p w14:paraId="2A8F74FE" w14:textId="77777777" w:rsidR="006A1CE4" w:rsidRPr="00E67E0D" w:rsidRDefault="006A1CE4" w:rsidP="00E7499B">
      <w:pPr>
        <w:pStyle w:val="PL"/>
        <w:rPr>
          <w:ins w:id="6959" w:author="Issam" w:date="2019-02-12T23:38:00Z"/>
          <w:noProof w:val="0"/>
          <w:snapToGrid w:val="0"/>
        </w:rPr>
      </w:pPr>
      <w:ins w:id="6960" w:author="Issam" w:date="2019-02-12T23:38:00Z">
        <w:r w:rsidRPr="00E67E0D">
          <w:rPr>
            <w:noProof w:val="0"/>
            <w:snapToGrid w:val="0"/>
          </w:rPr>
          <w:tab/>
          <w:t>...</w:t>
        </w:r>
      </w:ins>
    </w:p>
    <w:p w14:paraId="5C880019" w14:textId="77777777" w:rsidR="006A1CE4" w:rsidRPr="00E67E0D" w:rsidRDefault="006A1CE4" w:rsidP="00E7499B">
      <w:pPr>
        <w:pStyle w:val="PL"/>
        <w:rPr>
          <w:ins w:id="6961" w:author="Issam" w:date="2019-02-12T23:38:00Z"/>
          <w:noProof w:val="0"/>
          <w:snapToGrid w:val="0"/>
        </w:rPr>
      </w:pPr>
      <w:ins w:id="6962" w:author="Issam" w:date="2019-02-12T23:38:00Z">
        <w:r w:rsidRPr="00E67E0D">
          <w:rPr>
            <w:noProof w:val="0"/>
            <w:snapToGrid w:val="0"/>
          </w:rPr>
          <w:t>}</w:t>
        </w:r>
      </w:ins>
    </w:p>
    <w:p w14:paraId="6878B864" w14:textId="77777777" w:rsidR="006A1CE4" w:rsidRPr="00E67E0D" w:rsidRDefault="006A1CE4" w:rsidP="00E7499B">
      <w:pPr>
        <w:pStyle w:val="PL"/>
        <w:rPr>
          <w:ins w:id="6963" w:author="Issam" w:date="2019-02-12T23:38:00Z"/>
          <w:noProof w:val="0"/>
        </w:rPr>
      </w:pPr>
    </w:p>
    <w:p w14:paraId="7A46B116" w14:textId="77777777" w:rsidR="006A1CE4" w:rsidRPr="00E67E0D" w:rsidRDefault="006A1CE4" w:rsidP="00E7499B">
      <w:pPr>
        <w:pStyle w:val="PL"/>
        <w:rPr>
          <w:ins w:id="6964" w:author="Issam" w:date="2019-02-12T23:38:00Z"/>
          <w:noProof w:val="0"/>
          <w:snapToGrid w:val="0"/>
        </w:rPr>
      </w:pPr>
      <w:ins w:id="6965" w:author="Issam" w:date="2019-02-12T23:38:00Z">
        <w:r w:rsidRPr="00E67E0D">
          <w:rPr>
            <w:noProof w:val="0"/>
            <w:snapToGrid w:val="0"/>
          </w:rPr>
          <w:t>UERadioCapabilityForPagingOfNR ::= OCTET STRING</w:t>
        </w:r>
      </w:ins>
    </w:p>
    <w:p w14:paraId="05049441" w14:textId="77777777" w:rsidR="006A1CE4" w:rsidRPr="00E67E0D" w:rsidRDefault="006A1CE4" w:rsidP="00E7499B">
      <w:pPr>
        <w:pStyle w:val="PL"/>
        <w:rPr>
          <w:ins w:id="6966" w:author="Issam" w:date="2019-02-12T23:38:00Z"/>
          <w:noProof w:val="0"/>
          <w:snapToGrid w:val="0"/>
        </w:rPr>
      </w:pPr>
    </w:p>
    <w:p w14:paraId="1BB82D73" w14:textId="77777777" w:rsidR="006A1CE4" w:rsidRPr="00502791" w:rsidRDefault="006A1CE4" w:rsidP="00E7499B">
      <w:pPr>
        <w:pStyle w:val="PL"/>
        <w:rPr>
          <w:ins w:id="6967" w:author="Issam" w:date="2019-02-12T23:38:00Z"/>
          <w:noProof w:val="0"/>
          <w:snapToGrid w:val="0"/>
        </w:rPr>
      </w:pPr>
      <w:ins w:id="6968" w:author="Issam" w:date="2019-02-12T23:38:00Z">
        <w:r w:rsidRPr="00E67E0D">
          <w:rPr>
            <w:noProof w:val="0"/>
            <w:snapToGrid w:val="0"/>
          </w:rPr>
          <w:t>UERadioCapabilityForPagingOfEUTRA ::= OCTET STRING</w:t>
        </w:r>
      </w:ins>
    </w:p>
    <w:p w14:paraId="03B45239" w14:textId="77777777" w:rsidR="006A1CE4" w:rsidRPr="00E67E0D" w:rsidRDefault="006A1CE4" w:rsidP="00E7499B">
      <w:pPr>
        <w:pStyle w:val="PL"/>
        <w:rPr>
          <w:noProof w:val="0"/>
        </w:rPr>
      </w:pPr>
    </w:p>
    <w:p w14:paraId="37C30616" w14:textId="77777777" w:rsidR="006A1CE4" w:rsidRPr="00E67E0D" w:rsidRDefault="006A1CE4" w:rsidP="00E7499B">
      <w:pPr>
        <w:pStyle w:val="PL"/>
        <w:spacing w:line="0" w:lineRule="atLeast"/>
        <w:rPr>
          <w:noProof w:val="0"/>
          <w:snapToGrid w:val="0"/>
        </w:rPr>
      </w:pPr>
      <w:r w:rsidRPr="00E67E0D">
        <w:rPr>
          <w:noProof w:val="0"/>
          <w:snapToGrid w:val="0"/>
        </w:rPr>
        <w:t>UESecurityCapabilities ::= SEQUENCE {</w:t>
      </w:r>
    </w:p>
    <w:p w14:paraId="4FCD485E" w14:textId="77777777" w:rsidR="006A1CE4" w:rsidRPr="00E67E0D" w:rsidRDefault="006A1CE4" w:rsidP="00E7499B">
      <w:pPr>
        <w:pStyle w:val="PL"/>
        <w:rPr>
          <w:noProof w:val="0"/>
        </w:rPr>
      </w:pPr>
      <w:r w:rsidRPr="00E67E0D">
        <w:rPr>
          <w:noProof w:val="0"/>
        </w:rPr>
        <w:tab/>
        <w:t>nRencryptionAlgorithms</w:t>
      </w:r>
      <w:r w:rsidRPr="00E67E0D">
        <w:rPr>
          <w:noProof w:val="0"/>
        </w:rPr>
        <w:tab/>
      </w:r>
      <w:r w:rsidRPr="00E67E0D">
        <w:rPr>
          <w:noProof w:val="0"/>
        </w:rPr>
        <w:tab/>
      </w:r>
      <w:r w:rsidRPr="00E67E0D">
        <w:rPr>
          <w:noProof w:val="0"/>
        </w:rPr>
        <w:tab/>
      </w:r>
      <w:r w:rsidRPr="00E67E0D">
        <w:rPr>
          <w:noProof w:val="0"/>
        </w:rPr>
        <w:tab/>
      </w:r>
      <w:r w:rsidRPr="00E67E0D">
        <w:rPr>
          <w:noProof w:val="0"/>
        </w:rPr>
        <w:tab/>
        <w:t>NRencryptionAlgorithms,</w:t>
      </w:r>
    </w:p>
    <w:p w14:paraId="115E17D7" w14:textId="77777777" w:rsidR="006A1CE4" w:rsidRPr="00E67E0D" w:rsidRDefault="006A1CE4" w:rsidP="00E7499B">
      <w:pPr>
        <w:pStyle w:val="PL"/>
        <w:rPr>
          <w:noProof w:val="0"/>
        </w:rPr>
      </w:pPr>
      <w:r w:rsidRPr="00E67E0D">
        <w:rPr>
          <w:noProof w:val="0"/>
        </w:rPr>
        <w:tab/>
        <w:t>nRintegrityProtectionAlgorithms</w:t>
      </w:r>
      <w:r w:rsidRPr="00E67E0D">
        <w:rPr>
          <w:noProof w:val="0"/>
        </w:rPr>
        <w:tab/>
      </w:r>
      <w:r w:rsidRPr="00E67E0D">
        <w:rPr>
          <w:noProof w:val="0"/>
        </w:rPr>
        <w:tab/>
      </w:r>
      <w:r w:rsidRPr="00E67E0D">
        <w:rPr>
          <w:noProof w:val="0"/>
        </w:rPr>
        <w:tab/>
        <w:t>NRintegrityProtectionAlgorithms,</w:t>
      </w:r>
    </w:p>
    <w:p w14:paraId="61C556D7" w14:textId="77777777" w:rsidR="006A1CE4" w:rsidRPr="00E67E0D" w:rsidRDefault="006A1CE4" w:rsidP="00E7499B">
      <w:pPr>
        <w:pStyle w:val="PL"/>
        <w:rPr>
          <w:noProof w:val="0"/>
        </w:rPr>
      </w:pPr>
      <w:r w:rsidRPr="00E67E0D">
        <w:rPr>
          <w:noProof w:val="0"/>
        </w:rPr>
        <w:tab/>
        <w:t>eUTRAencryptionAlgorithms</w:t>
      </w:r>
      <w:r w:rsidRPr="00E67E0D">
        <w:rPr>
          <w:noProof w:val="0"/>
        </w:rPr>
        <w:tab/>
      </w:r>
      <w:r w:rsidRPr="00E67E0D">
        <w:rPr>
          <w:noProof w:val="0"/>
        </w:rPr>
        <w:tab/>
      </w:r>
      <w:r w:rsidRPr="00E67E0D">
        <w:rPr>
          <w:noProof w:val="0"/>
        </w:rPr>
        <w:tab/>
      </w:r>
      <w:r w:rsidRPr="00E67E0D">
        <w:rPr>
          <w:noProof w:val="0"/>
        </w:rPr>
        <w:tab/>
        <w:t>EUTRAencryptionAlgorithms,</w:t>
      </w:r>
    </w:p>
    <w:p w14:paraId="6AA157BC" w14:textId="77777777" w:rsidR="006A1CE4" w:rsidRPr="00E67E0D" w:rsidRDefault="006A1CE4" w:rsidP="00E7499B">
      <w:pPr>
        <w:pStyle w:val="PL"/>
        <w:rPr>
          <w:noProof w:val="0"/>
        </w:rPr>
      </w:pPr>
      <w:r w:rsidRPr="00E67E0D">
        <w:rPr>
          <w:noProof w:val="0"/>
        </w:rPr>
        <w:tab/>
        <w:t>eUTRAintegrityProtectionAlgorithms</w:t>
      </w:r>
      <w:r w:rsidRPr="00E67E0D">
        <w:rPr>
          <w:noProof w:val="0"/>
        </w:rPr>
        <w:tab/>
      </w:r>
      <w:r w:rsidRPr="00E67E0D">
        <w:rPr>
          <w:noProof w:val="0"/>
        </w:rPr>
        <w:tab/>
        <w:t>EUTRAintegrityProtectionAlgorithms,</w:t>
      </w:r>
    </w:p>
    <w:p w14:paraId="4AAFBB23" w14:textId="77777777" w:rsidR="006A1CE4" w:rsidRPr="00E67E0D" w:rsidRDefault="006A1CE4" w:rsidP="00E7499B">
      <w:pPr>
        <w:pStyle w:val="PL"/>
        <w:spacing w:line="0" w:lineRule="atLeast"/>
        <w:rPr>
          <w:noProof w:val="0"/>
          <w:snapToGrid w:val="0"/>
        </w:rPr>
      </w:pPr>
    </w:p>
    <w:p w14:paraId="52AB0083" w14:textId="77777777" w:rsidR="006A1CE4" w:rsidRPr="00E67E0D" w:rsidRDefault="006A1CE4" w:rsidP="00E7499B">
      <w:pPr>
        <w:pStyle w:val="PL"/>
        <w:rPr>
          <w:noProof w:val="0"/>
        </w:rPr>
      </w:pPr>
      <w:r w:rsidRPr="00E67E0D">
        <w:rPr>
          <w:noProof w:val="0"/>
        </w:rPr>
        <w:tab/>
      </w:r>
      <w:r w:rsidRPr="00E67E0D">
        <w:rPr>
          <w:noProof w:val="0"/>
          <w:snapToGrid w:val="0"/>
        </w:rPr>
        <w:t>iE-Extensions</w:t>
      </w:r>
      <w:r w:rsidRPr="00E67E0D">
        <w:rPr>
          <w:noProof w:val="0"/>
          <w:snapToGrid w:val="0"/>
        </w:rPr>
        <w:tab/>
      </w:r>
      <w:r w:rsidRPr="00E67E0D">
        <w:rPr>
          <w:noProof w:val="0"/>
          <w:snapToGrid w:val="0"/>
        </w:rPr>
        <w:tab/>
        <w:t>ProtocolExtensionContainer { {UESecurityCapabilities-ExtIEs} }</w:t>
      </w:r>
      <w:r w:rsidRPr="00E67E0D">
        <w:rPr>
          <w:noProof w:val="0"/>
          <w:snapToGrid w:val="0"/>
        </w:rPr>
        <w:tab/>
        <w:t>OPTIONAL,</w:t>
      </w:r>
    </w:p>
    <w:p w14:paraId="053F706B" w14:textId="77777777" w:rsidR="006A1CE4" w:rsidRPr="00E67E0D" w:rsidRDefault="006A1CE4" w:rsidP="00E7499B">
      <w:pPr>
        <w:pStyle w:val="PL"/>
        <w:spacing w:line="0" w:lineRule="atLeast"/>
        <w:rPr>
          <w:noProof w:val="0"/>
          <w:snapToGrid w:val="0"/>
        </w:rPr>
      </w:pPr>
      <w:r w:rsidRPr="00E67E0D">
        <w:rPr>
          <w:noProof w:val="0"/>
          <w:snapToGrid w:val="0"/>
        </w:rPr>
        <w:tab/>
        <w:t>...</w:t>
      </w:r>
    </w:p>
    <w:p w14:paraId="6DC86FA4" w14:textId="77777777" w:rsidR="006A1CE4" w:rsidRPr="00E67E0D" w:rsidRDefault="006A1CE4" w:rsidP="00E7499B">
      <w:pPr>
        <w:pStyle w:val="PL"/>
        <w:spacing w:line="0" w:lineRule="atLeast"/>
        <w:rPr>
          <w:noProof w:val="0"/>
          <w:snapToGrid w:val="0"/>
        </w:rPr>
      </w:pPr>
      <w:r w:rsidRPr="00E67E0D">
        <w:rPr>
          <w:noProof w:val="0"/>
          <w:snapToGrid w:val="0"/>
        </w:rPr>
        <w:t>}</w:t>
      </w:r>
    </w:p>
    <w:p w14:paraId="3D6FDE50" w14:textId="77777777" w:rsidR="006A1CE4" w:rsidRPr="00E67E0D" w:rsidRDefault="006A1CE4" w:rsidP="00E7499B">
      <w:pPr>
        <w:pStyle w:val="PL"/>
        <w:rPr>
          <w:noProof w:val="0"/>
        </w:rPr>
      </w:pPr>
    </w:p>
    <w:p w14:paraId="07B08718" w14:textId="77777777" w:rsidR="006A1CE4" w:rsidRPr="00E67E0D" w:rsidRDefault="006A1CE4" w:rsidP="00E7499B">
      <w:pPr>
        <w:pStyle w:val="PL"/>
        <w:rPr>
          <w:noProof w:val="0"/>
          <w:snapToGrid w:val="0"/>
        </w:rPr>
      </w:pPr>
      <w:r w:rsidRPr="00E67E0D">
        <w:rPr>
          <w:noProof w:val="0"/>
          <w:snapToGrid w:val="0"/>
        </w:rPr>
        <w:t>UESecurityCapabilities-ExtIEs NGAP-PROTOCOL-EXTENSION ::= {</w:t>
      </w:r>
    </w:p>
    <w:p w14:paraId="1A3B6A01" w14:textId="77777777" w:rsidR="006A1CE4" w:rsidRPr="00E67E0D" w:rsidRDefault="006A1CE4" w:rsidP="00E7499B">
      <w:pPr>
        <w:pStyle w:val="PL"/>
        <w:rPr>
          <w:noProof w:val="0"/>
          <w:snapToGrid w:val="0"/>
        </w:rPr>
      </w:pPr>
      <w:r w:rsidRPr="00E67E0D">
        <w:rPr>
          <w:noProof w:val="0"/>
          <w:snapToGrid w:val="0"/>
        </w:rPr>
        <w:tab/>
        <w:t>...</w:t>
      </w:r>
    </w:p>
    <w:p w14:paraId="745E6A5F" w14:textId="77777777" w:rsidR="006A1CE4" w:rsidRPr="00E67E0D" w:rsidRDefault="006A1CE4" w:rsidP="00E7499B">
      <w:pPr>
        <w:pStyle w:val="PL"/>
        <w:rPr>
          <w:noProof w:val="0"/>
          <w:snapToGrid w:val="0"/>
        </w:rPr>
      </w:pPr>
      <w:r w:rsidRPr="00E67E0D">
        <w:rPr>
          <w:noProof w:val="0"/>
          <w:snapToGrid w:val="0"/>
        </w:rPr>
        <w:t>}</w:t>
      </w:r>
    </w:p>
    <w:p w14:paraId="6523BFB0" w14:textId="77777777" w:rsidR="006A1CE4" w:rsidRPr="00E67E0D" w:rsidRDefault="006A1CE4" w:rsidP="00E7499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spacing w:after="0"/>
        <w:rPr>
          <w:rFonts w:ascii="Courier New" w:hAnsi="Courier New"/>
          <w:snapToGrid w:val="0"/>
          <w:sz w:val="16"/>
          <w:lang w:eastAsia="zh-CN"/>
        </w:rPr>
      </w:pPr>
    </w:p>
    <w:p w14:paraId="277DA279" w14:textId="77777777" w:rsidR="006A1CE4" w:rsidRPr="00E67E0D" w:rsidRDefault="006A1CE4" w:rsidP="00E7499B">
      <w:pPr>
        <w:pStyle w:val="PL"/>
        <w:spacing w:line="0" w:lineRule="atLeast"/>
        <w:rPr>
          <w:ins w:id="6969" w:author="Issam" w:date="2019-02-12T23:38:00Z"/>
          <w:noProof w:val="0"/>
          <w:snapToGrid w:val="0"/>
        </w:rPr>
      </w:pPr>
      <w:ins w:id="6970" w:author="Issam" w:date="2019-02-12T23:38:00Z">
        <w:r w:rsidRPr="00E67E0D">
          <w:rPr>
            <w:noProof w:val="0"/>
            <w:snapToGrid w:val="0"/>
          </w:rPr>
          <w:t>UL-NGU-UP-TNLModifyList ::= SEQUENCE (SIZE(0..maxnoofMultiConnectivities)) OF UL-NGU-UP-TNLModifyItem</w:t>
        </w:r>
      </w:ins>
    </w:p>
    <w:p w14:paraId="19CEC624" w14:textId="77777777" w:rsidR="006A1CE4" w:rsidRPr="00E67E0D" w:rsidRDefault="006A1CE4" w:rsidP="00E7499B">
      <w:pPr>
        <w:pStyle w:val="PL"/>
        <w:spacing w:line="0" w:lineRule="atLeast"/>
        <w:rPr>
          <w:ins w:id="6971" w:author="Issam" w:date="2019-02-12T23:38:00Z"/>
          <w:noProof w:val="0"/>
          <w:snapToGrid w:val="0"/>
        </w:rPr>
      </w:pPr>
    </w:p>
    <w:p w14:paraId="2C93FFD0" w14:textId="77777777" w:rsidR="006A1CE4" w:rsidRPr="00E67E0D" w:rsidRDefault="006A1CE4" w:rsidP="00E7499B">
      <w:pPr>
        <w:pStyle w:val="PL"/>
        <w:spacing w:line="0" w:lineRule="atLeast"/>
        <w:rPr>
          <w:ins w:id="6972" w:author="Issam" w:date="2019-02-12T23:38:00Z"/>
          <w:noProof w:val="0"/>
          <w:snapToGrid w:val="0"/>
        </w:rPr>
      </w:pPr>
      <w:ins w:id="6973" w:author="Issam" w:date="2019-02-12T23:38:00Z">
        <w:r w:rsidRPr="00E67E0D">
          <w:rPr>
            <w:noProof w:val="0"/>
            <w:snapToGrid w:val="0"/>
          </w:rPr>
          <w:t>UL-NGU-UP-TNLModifyItem ::= SEQUENCE {</w:t>
        </w:r>
      </w:ins>
    </w:p>
    <w:p w14:paraId="44C992E6" w14:textId="77777777" w:rsidR="006A1CE4" w:rsidRPr="00E67E0D" w:rsidRDefault="006A1CE4" w:rsidP="00E7499B">
      <w:pPr>
        <w:pStyle w:val="PL"/>
        <w:rPr>
          <w:ins w:id="6974" w:author="Issam" w:date="2019-02-12T23:38:00Z"/>
          <w:noProof w:val="0"/>
          <w:snapToGrid w:val="0"/>
        </w:rPr>
      </w:pPr>
      <w:ins w:id="6975" w:author="Issam" w:date="2019-02-12T23:38:00Z">
        <w:r w:rsidRPr="00E67E0D">
          <w:rPr>
            <w:noProof w:val="0"/>
            <w:snapToGrid w:val="0"/>
          </w:rPr>
          <w:tab/>
          <w:t>uL-NGU-UP-TNLInformation</w:t>
        </w:r>
        <w:r w:rsidRPr="00E67E0D">
          <w:rPr>
            <w:noProof w:val="0"/>
            <w:snapToGrid w:val="0"/>
          </w:rPr>
          <w:tab/>
        </w:r>
        <w:r w:rsidRPr="00E67E0D">
          <w:rPr>
            <w:noProof w:val="0"/>
            <w:snapToGrid w:val="0"/>
          </w:rPr>
          <w:tab/>
          <w:t>UPTransportLayerInformation,</w:t>
        </w:r>
      </w:ins>
    </w:p>
    <w:p w14:paraId="04154E36" w14:textId="77777777" w:rsidR="006A1CE4" w:rsidRPr="00E67E0D" w:rsidRDefault="006A1CE4" w:rsidP="00E7499B">
      <w:pPr>
        <w:pStyle w:val="PL"/>
        <w:rPr>
          <w:ins w:id="6976" w:author="Issam" w:date="2019-02-12T23:38:00Z"/>
          <w:noProof w:val="0"/>
          <w:snapToGrid w:val="0"/>
        </w:rPr>
      </w:pPr>
      <w:ins w:id="6977" w:author="Issam" w:date="2019-02-12T23:38:00Z">
        <w:r w:rsidRPr="00E67E0D">
          <w:rPr>
            <w:noProof w:val="0"/>
            <w:snapToGrid w:val="0"/>
          </w:rPr>
          <w:tab/>
          <w:t>dL-NGU-UP-TNLInformation</w:t>
        </w:r>
        <w:r w:rsidRPr="00E67E0D">
          <w:rPr>
            <w:noProof w:val="0"/>
            <w:snapToGrid w:val="0"/>
          </w:rPr>
          <w:tab/>
        </w:r>
        <w:r w:rsidRPr="00E67E0D">
          <w:rPr>
            <w:noProof w:val="0"/>
            <w:snapToGrid w:val="0"/>
          </w:rPr>
          <w:tab/>
          <w:t>UPTransportLayerInformation,</w:t>
        </w:r>
      </w:ins>
    </w:p>
    <w:p w14:paraId="40661A20" w14:textId="77777777" w:rsidR="006A1CE4" w:rsidRPr="00E67E0D" w:rsidRDefault="006A1CE4" w:rsidP="00E7499B">
      <w:pPr>
        <w:pStyle w:val="PL"/>
        <w:rPr>
          <w:ins w:id="6978" w:author="Issam" w:date="2019-02-12T23:38:00Z"/>
          <w:noProof w:val="0"/>
          <w:snapToGrid w:val="0"/>
        </w:rPr>
      </w:pPr>
      <w:ins w:id="6979" w:author="Issam" w:date="2019-02-12T23:38:00Z">
        <w:r w:rsidRPr="00E67E0D">
          <w:rPr>
            <w:noProof w:val="0"/>
            <w:snapToGrid w:val="0"/>
          </w:rPr>
          <w:tab/>
          <w:t>iE-Extensions</w:t>
        </w:r>
        <w:r w:rsidRPr="00E67E0D">
          <w:rPr>
            <w:noProof w:val="0"/>
            <w:snapToGrid w:val="0"/>
          </w:rPr>
          <w:tab/>
        </w:r>
        <w:r w:rsidRPr="00E67E0D">
          <w:rPr>
            <w:noProof w:val="0"/>
            <w:snapToGrid w:val="0"/>
          </w:rPr>
          <w:tab/>
          <w:t>ProtocolExtensionContainer { {UL-NGU-UP-TNLModifyItem-ExtIEs} } OPTIONAL,</w:t>
        </w:r>
      </w:ins>
    </w:p>
    <w:p w14:paraId="2805136B" w14:textId="77777777" w:rsidR="006A1CE4" w:rsidRPr="00E67E0D" w:rsidRDefault="006A1CE4" w:rsidP="00E7499B">
      <w:pPr>
        <w:pStyle w:val="PL"/>
        <w:spacing w:line="0" w:lineRule="atLeast"/>
        <w:rPr>
          <w:ins w:id="6980" w:author="Issam" w:date="2019-02-12T23:38:00Z"/>
          <w:noProof w:val="0"/>
          <w:snapToGrid w:val="0"/>
        </w:rPr>
      </w:pPr>
      <w:ins w:id="6981" w:author="Issam" w:date="2019-02-12T23:38:00Z">
        <w:r w:rsidRPr="00E67E0D">
          <w:rPr>
            <w:noProof w:val="0"/>
            <w:snapToGrid w:val="0"/>
          </w:rPr>
          <w:tab/>
          <w:t>...</w:t>
        </w:r>
      </w:ins>
    </w:p>
    <w:p w14:paraId="65C6C8E2" w14:textId="77777777" w:rsidR="006A1CE4" w:rsidRPr="00E67E0D" w:rsidRDefault="006A1CE4" w:rsidP="00E7499B">
      <w:pPr>
        <w:pStyle w:val="PL"/>
        <w:spacing w:line="0" w:lineRule="atLeast"/>
        <w:rPr>
          <w:ins w:id="6982" w:author="Issam" w:date="2019-02-12T23:38:00Z"/>
          <w:noProof w:val="0"/>
          <w:snapToGrid w:val="0"/>
        </w:rPr>
      </w:pPr>
      <w:ins w:id="6983" w:author="Issam" w:date="2019-02-12T23:38:00Z">
        <w:r w:rsidRPr="00E67E0D">
          <w:rPr>
            <w:noProof w:val="0"/>
            <w:snapToGrid w:val="0"/>
          </w:rPr>
          <w:t>}</w:t>
        </w:r>
      </w:ins>
    </w:p>
    <w:p w14:paraId="16157E37" w14:textId="77777777" w:rsidR="006A1CE4" w:rsidRPr="00E67E0D" w:rsidRDefault="006A1CE4" w:rsidP="00E7499B">
      <w:pPr>
        <w:pStyle w:val="PL"/>
        <w:spacing w:line="0" w:lineRule="atLeast"/>
        <w:rPr>
          <w:ins w:id="6984" w:author="Issam" w:date="2019-02-12T23:38:00Z"/>
          <w:noProof w:val="0"/>
          <w:snapToGrid w:val="0"/>
        </w:rPr>
      </w:pPr>
    </w:p>
    <w:p w14:paraId="5197BDF9" w14:textId="77777777" w:rsidR="006A1CE4" w:rsidRPr="00E67E0D" w:rsidRDefault="006A1CE4" w:rsidP="00E7499B">
      <w:pPr>
        <w:pStyle w:val="PL"/>
        <w:rPr>
          <w:ins w:id="6985" w:author="Issam" w:date="2019-02-12T23:38:00Z"/>
          <w:noProof w:val="0"/>
          <w:snapToGrid w:val="0"/>
        </w:rPr>
      </w:pPr>
      <w:ins w:id="6986" w:author="Issam" w:date="2019-02-12T23:38:00Z">
        <w:r w:rsidRPr="00E67E0D">
          <w:rPr>
            <w:noProof w:val="0"/>
            <w:snapToGrid w:val="0"/>
          </w:rPr>
          <w:t>UL-NGU-UP-TNLModifyItem-ExtIEs NGAP-PROTOCOL-EXTENSION ::= {</w:t>
        </w:r>
      </w:ins>
    </w:p>
    <w:p w14:paraId="455FE9ED" w14:textId="77777777" w:rsidR="006A1CE4" w:rsidRPr="00E67E0D" w:rsidRDefault="006A1CE4" w:rsidP="00E7499B">
      <w:pPr>
        <w:pStyle w:val="PL"/>
        <w:rPr>
          <w:ins w:id="6987" w:author="Issam" w:date="2019-02-12T23:38:00Z"/>
          <w:noProof w:val="0"/>
          <w:snapToGrid w:val="0"/>
        </w:rPr>
      </w:pPr>
      <w:ins w:id="6988" w:author="Issam" w:date="2019-02-12T23:38:00Z">
        <w:r w:rsidRPr="00E67E0D">
          <w:rPr>
            <w:noProof w:val="0"/>
            <w:snapToGrid w:val="0"/>
          </w:rPr>
          <w:tab/>
          <w:t>...</w:t>
        </w:r>
      </w:ins>
    </w:p>
    <w:p w14:paraId="0B9DF53A" w14:textId="77777777" w:rsidR="006A1CE4" w:rsidRPr="00E67E0D" w:rsidRDefault="006A1CE4" w:rsidP="00E7499B">
      <w:pPr>
        <w:pStyle w:val="PL"/>
        <w:rPr>
          <w:ins w:id="6989" w:author="Issam" w:date="2019-02-12T23:38:00Z"/>
          <w:noProof w:val="0"/>
          <w:snapToGrid w:val="0"/>
        </w:rPr>
      </w:pPr>
      <w:ins w:id="6990" w:author="Issam" w:date="2019-02-12T23:38:00Z">
        <w:r w:rsidRPr="00E67E0D">
          <w:rPr>
            <w:noProof w:val="0"/>
            <w:snapToGrid w:val="0"/>
          </w:rPr>
          <w:t>}</w:t>
        </w:r>
      </w:ins>
    </w:p>
    <w:p w14:paraId="45D57A87" w14:textId="77777777" w:rsidR="006A1CE4" w:rsidRPr="00E67E0D" w:rsidRDefault="006A1CE4" w:rsidP="00E7499B">
      <w:pPr>
        <w:pStyle w:val="PL"/>
        <w:rPr>
          <w:ins w:id="6991" w:author="Issam" w:date="2019-02-12T23:38:00Z"/>
          <w:noProof w:val="0"/>
          <w:snapToGrid w:val="0"/>
        </w:rPr>
      </w:pPr>
    </w:p>
    <w:p w14:paraId="29CA5952" w14:textId="77777777" w:rsidR="006A1CE4" w:rsidRPr="00E67E0D" w:rsidRDefault="006A1CE4" w:rsidP="00E7499B">
      <w:pPr>
        <w:pStyle w:val="PL"/>
        <w:rPr>
          <w:noProof w:val="0"/>
          <w:snapToGrid w:val="0"/>
        </w:rPr>
      </w:pPr>
      <w:r w:rsidRPr="00E67E0D">
        <w:rPr>
          <w:noProof w:val="0"/>
          <w:snapToGrid w:val="0"/>
        </w:rPr>
        <w:t>UnavailableGUAMIList ::= SEQUENCE (SIZE(1..</w:t>
      </w:r>
      <w:r w:rsidRPr="00E67E0D">
        <w:rPr>
          <w:rFonts w:eastAsia="Batang"/>
          <w:noProof w:val="0"/>
          <w:snapToGrid w:val="0"/>
          <w:lang w:eastAsia="zh-CN"/>
        </w:rPr>
        <w:t>maxnoofServedGUAMIs</w:t>
      </w:r>
      <w:r w:rsidRPr="00E67E0D">
        <w:rPr>
          <w:noProof w:val="0"/>
          <w:snapToGrid w:val="0"/>
        </w:rPr>
        <w:t>)) OF UnavailableGUAMIItem</w:t>
      </w:r>
    </w:p>
    <w:p w14:paraId="52D1752E" w14:textId="77777777" w:rsidR="006A1CE4" w:rsidRPr="00E67E0D" w:rsidRDefault="006A1CE4" w:rsidP="00E7499B">
      <w:pPr>
        <w:pStyle w:val="PL"/>
        <w:rPr>
          <w:noProof w:val="0"/>
          <w:snapToGrid w:val="0"/>
        </w:rPr>
      </w:pPr>
    </w:p>
    <w:p w14:paraId="4889501C" w14:textId="77777777" w:rsidR="006A1CE4" w:rsidRPr="00E67E0D" w:rsidRDefault="006A1CE4" w:rsidP="00E7499B">
      <w:pPr>
        <w:pStyle w:val="PL"/>
        <w:rPr>
          <w:noProof w:val="0"/>
          <w:snapToGrid w:val="0"/>
        </w:rPr>
      </w:pPr>
      <w:r w:rsidRPr="00E67E0D">
        <w:rPr>
          <w:noProof w:val="0"/>
          <w:snapToGrid w:val="0"/>
        </w:rPr>
        <w:t>UnavailableGUAMIItem ::= SEQUENCE {</w:t>
      </w:r>
    </w:p>
    <w:p w14:paraId="56D31950" w14:textId="77777777" w:rsidR="006A1CE4" w:rsidRPr="00E67E0D" w:rsidRDefault="006A1CE4" w:rsidP="00E7499B">
      <w:pPr>
        <w:pStyle w:val="PL"/>
        <w:rPr>
          <w:noProof w:val="0"/>
          <w:snapToGrid w:val="0"/>
        </w:rPr>
      </w:pPr>
      <w:r w:rsidRPr="00E67E0D">
        <w:rPr>
          <w:noProof w:val="0"/>
          <w:snapToGrid w:val="0"/>
        </w:rPr>
        <w:tab/>
        <w:t>gUAMI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GUAMI,</w:t>
      </w:r>
    </w:p>
    <w:p w14:paraId="7B7EF56A" w14:textId="77777777" w:rsidR="006A1CE4" w:rsidRPr="00E67E0D" w:rsidRDefault="006A1CE4" w:rsidP="00E7499B">
      <w:pPr>
        <w:pStyle w:val="PL"/>
        <w:rPr>
          <w:noProof w:val="0"/>
          <w:snapToGrid w:val="0"/>
        </w:rPr>
      </w:pPr>
      <w:r w:rsidRPr="00E67E0D">
        <w:rPr>
          <w:noProof w:val="0"/>
          <w:snapToGrid w:val="0"/>
        </w:rPr>
        <w:tab/>
        <w:t>timerApproachForGUAMIRemoval</w:t>
      </w:r>
      <w:r w:rsidRPr="00E67E0D">
        <w:rPr>
          <w:noProof w:val="0"/>
          <w:snapToGrid w:val="0"/>
        </w:rPr>
        <w:tab/>
      </w:r>
      <w:r w:rsidRPr="00E67E0D">
        <w:rPr>
          <w:noProof w:val="0"/>
          <w:snapToGrid w:val="0"/>
        </w:rPr>
        <w:tab/>
        <w:t>TimerApproachForGUAMIRemoval</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5099DE2A" w14:textId="77777777" w:rsidR="006A1CE4" w:rsidRPr="00E67E0D" w:rsidRDefault="006A1CE4" w:rsidP="00E7499B">
      <w:pPr>
        <w:pStyle w:val="PL"/>
        <w:rPr>
          <w:noProof w:val="0"/>
          <w:snapToGrid w:val="0"/>
        </w:rPr>
      </w:pPr>
      <w:r w:rsidRPr="00E67E0D">
        <w:rPr>
          <w:noProof w:val="0"/>
          <w:snapToGrid w:val="0"/>
        </w:rPr>
        <w:tab/>
        <w:t>backupAMFName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AMFName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39ECD86F"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{UnavailableGUAMIItem-ExtIEs} }</w:t>
      </w:r>
      <w:r w:rsidRPr="00E67E0D">
        <w:rPr>
          <w:noProof w:val="0"/>
          <w:snapToGrid w:val="0"/>
        </w:rPr>
        <w:tab/>
        <w:t>OPTIONAL,</w:t>
      </w:r>
    </w:p>
    <w:p w14:paraId="4E37F8BC" w14:textId="77777777" w:rsidR="006A1CE4" w:rsidRPr="00E67E0D" w:rsidRDefault="006A1CE4" w:rsidP="00E7499B">
      <w:pPr>
        <w:pStyle w:val="PL"/>
        <w:rPr>
          <w:noProof w:val="0"/>
          <w:snapToGrid w:val="0"/>
        </w:rPr>
      </w:pPr>
      <w:r w:rsidRPr="00E67E0D">
        <w:rPr>
          <w:noProof w:val="0"/>
          <w:snapToGrid w:val="0"/>
        </w:rPr>
        <w:tab/>
        <w:t>...</w:t>
      </w:r>
    </w:p>
    <w:p w14:paraId="544E190A" w14:textId="77777777" w:rsidR="006A1CE4" w:rsidRPr="00E67E0D" w:rsidRDefault="006A1CE4" w:rsidP="00E7499B">
      <w:pPr>
        <w:pStyle w:val="PL"/>
        <w:rPr>
          <w:noProof w:val="0"/>
          <w:snapToGrid w:val="0"/>
        </w:rPr>
      </w:pPr>
      <w:r w:rsidRPr="00E67E0D">
        <w:rPr>
          <w:noProof w:val="0"/>
          <w:snapToGrid w:val="0"/>
        </w:rPr>
        <w:t>}</w:t>
      </w:r>
    </w:p>
    <w:p w14:paraId="53237F2E" w14:textId="77777777" w:rsidR="006A1CE4" w:rsidRPr="00E67E0D" w:rsidRDefault="006A1CE4" w:rsidP="00E7499B">
      <w:pPr>
        <w:pStyle w:val="PL"/>
        <w:rPr>
          <w:noProof w:val="0"/>
          <w:snapToGrid w:val="0"/>
        </w:rPr>
      </w:pPr>
    </w:p>
    <w:p w14:paraId="13D2ECCB" w14:textId="77777777" w:rsidR="006A1CE4" w:rsidRPr="00E67E0D" w:rsidRDefault="006A1CE4" w:rsidP="00E7499B">
      <w:pPr>
        <w:pStyle w:val="PL"/>
        <w:rPr>
          <w:noProof w:val="0"/>
          <w:snapToGrid w:val="0"/>
        </w:rPr>
      </w:pPr>
      <w:r w:rsidRPr="00E67E0D">
        <w:rPr>
          <w:noProof w:val="0"/>
          <w:snapToGrid w:val="0"/>
        </w:rPr>
        <w:t>UnavailableGUAMIItem-ExtIEs NGAP-PROTOCOL-EXTENSION ::= {</w:t>
      </w:r>
    </w:p>
    <w:p w14:paraId="1DD2DC7F" w14:textId="77777777" w:rsidR="006A1CE4" w:rsidRPr="00E67E0D" w:rsidRDefault="006A1CE4" w:rsidP="00E7499B">
      <w:pPr>
        <w:pStyle w:val="PL"/>
        <w:rPr>
          <w:noProof w:val="0"/>
          <w:snapToGrid w:val="0"/>
        </w:rPr>
      </w:pPr>
      <w:r w:rsidRPr="00E67E0D">
        <w:rPr>
          <w:noProof w:val="0"/>
          <w:snapToGrid w:val="0"/>
        </w:rPr>
        <w:tab/>
        <w:t>...</w:t>
      </w:r>
    </w:p>
    <w:p w14:paraId="3D61C92E" w14:textId="77777777" w:rsidR="006A1CE4" w:rsidRPr="00E67E0D" w:rsidRDefault="006A1CE4" w:rsidP="00E7499B">
      <w:pPr>
        <w:pStyle w:val="PL"/>
        <w:rPr>
          <w:noProof w:val="0"/>
          <w:snapToGrid w:val="0"/>
        </w:rPr>
      </w:pPr>
      <w:r w:rsidRPr="00E67E0D">
        <w:rPr>
          <w:noProof w:val="0"/>
          <w:snapToGrid w:val="0"/>
        </w:rPr>
        <w:t>}</w:t>
      </w:r>
    </w:p>
    <w:p w14:paraId="6B6FC9C4" w14:textId="77777777" w:rsidR="006A1CE4" w:rsidRPr="00E67E0D" w:rsidRDefault="006A1CE4" w:rsidP="00E7499B">
      <w:pPr>
        <w:pStyle w:val="PL"/>
        <w:rPr>
          <w:noProof w:val="0"/>
          <w:snapToGrid w:val="0"/>
        </w:rPr>
      </w:pPr>
    </w:p>
    <w:p w14:paraId="3A9C5F29" w14:textId="77777777" w:rsidR="006A1CE4" w:rsidRPr="00E67E0D" w:rsidRDefault="006A1CE4" w:rsidP="00E7499B">
      <w:pPr>
        <w:pStyle w:val="PL"/>
        <w:rPr>
          <w:noProof w:val="0"/>
          <w:snapToGrid w:val="0"/>
        </w:rPr>
      </w:pPr>
      <w:r w:rsidRPr="00E67E0D">
        <w:rPr>
          <w:noProof w:val="0"/>
          <w:snapToGrid w:val="0"/>
        </w:rPr>
        <w:t>UP-TNLInformation ::= CHOICE {</w:t>
      </w:r>
    </w:p>
    <w:p w14:paraId="1BFB8495" w14:textId="77777777" w:rsidR="006A1CE4" w:rsidRPr="00E67E0D" w:rsidRDefault="006A1CE4" w:rsidP="00E7499B">
      <w:pPr>
        <w:pStyle w:val="PL"/>
        <w:rPr>
          <w:noProof w:val="0"/>
          <w:snapToGrid w:val="0"/>
        </w:rPr>
      </w:pPr>
      <w:r w:rsidRPr="00E67E0D">
        <w:rPr>
          <w:noProof w:val="0"/>
          <w:snapToGrid w:val="0"/>
        </w:rPr>
        <w:tab/>
        <w:t>singleTNLInformation</w:t>
      </w:r>
      <w:r w:rsidRPr="00E67E0D">
        <w:rPr>
          <w:noProof w:val="0"/>
          <w:snapToGrid w:val="0"/>
        </w:rPr>
        <w:tab/>
      </w:r>
      <w:r w:rsidRPr="00E67E0D">
        <w:rPr>
          <w:noProof w:val="0"/>
          <w:snapToGrid w:val="0"/>
        </w:rPr>
        <w:tab/>
        <w:t>SingleTNLInformation,</w:t>
      </w:r>
    </w:p>
    <w:p w14:paraId="1B1A160F" w14:textId="77777777" w:rsidR="006A1CE4" w:rsidRPr="00E67E0D" w:rsidRDefault="006A1CE4" w:rsidP="00E7499B">
      <w:pPr>
        <w:pStyle w:val="PL"/>
        <w:rPr>
          <w:noProof w:val="0"/>
          <w:snapToGrid w:val="0"/>
        </w:rPr>
      </w:pPr>
      <w:r w:rsidRPr="00E67E0D">
        <w:rPr>
          <w:noProof w:val="0"/>
          <w:snapToGrid w:val="0"/>
        </w:rPr>
        <w:tab/>
        <w:t>multipleTNLInformation</w:t>
      </w:r>
      <w:r w:rsidRPr="00E67E0D">
        <w:rPr>
          <w:noProof w:val="0"/>
          <w:snapToGrid w:val="0"/>
        </w:rPr>
        <w:tab/>
      </w:r>
      <w:r w:rsidRPr="00E67E0D">
        <w:rPr>
          <w:noProof w:val="0"/>
          <w:snapToGrid w:val="0"/>
        </w:rPr>
        <w:tab/>
        <w:t>MultipleTNLInformation,</w:t>
      </w:r>
    </w:p>
    <w:p w14:paraId="52CCED54" w14:textId="77777777" w:rsidR="006A1CE4" w:rsidRPr="00E67E0D" w:rsidRDefault="006A1CE4" w:rsidP="00E7499B">
      <w:pPr>
        <w:pStyle w:val="PL"/>
        <w:rPr>
          <w:noProof w:val="0"/>
        </w:rPr>
      </w:pPr>
      <w:r w:rsidRPr="00E67E0D">
        <w:rPr>
          <w:noProof w:val="0"/>
        </w:rPr>
        <w:tab/>
        <w:t>choice-Extensions</w:t>
      </w:r>
      <w:r w:rsidRPr="00E67E0D">
        <w:rPr>
          <w:noProof w:val="0"/>
        </w:rPr>
        <w:tab/>
      </w:r>
      <w:r w:rsidRPr="00E67E0D">
        <w:rPr>
          <w:noProof w:val="0"/>
        </w:rPr>
        <w:tab/>
        <w:t>ProtocolIE-SingleContainer { {</w:t>
      </w:r>
      <w:r w:rsidRPr="00E67E0D">
        <w:rPr>
          <w:noProof w:val="0"/>
          <w:snapToGrid w:val="0"/>
        </w:rPr>
        <w:t>UP-TNLInformation</w:t>
      </w:r>
      <w:r w:rsidRPr="00E67E0D">
        <w:rPr>
          <w:noProof w:val="0"/>
        </w:rPr>
        <w:t>-ExtIEs} }</w:t>
      </w:r>
    </w:p>
    <w:p w14:paraId="1AB98BFB" w14:textId="77777777" w:rsidR="006A1CE4" w:rsidRPr="00E67E0D" w:rsidRDefault="006A1CE4" w:rsidP="00E7499B">
      <w:pPr>
        <w:pStyle w:val="PL"/>
        <w:rPr>
          <w:noProof w:val="0"/>
          <w:snapToGrid w:val="0"/>
        </w:rPr>
      </w:pPr>
      <w:r w:rsidRPr="00E67E0D">
        <w:rPr>
          <w:noProof w:val="0"/>
          <w:snapToGrid w:val="0"/>
        </w:rPr>
        <w:t>}</w:t>
      </w:r>
    </w:p>
    <w:p w14:paraId="5B3BD534" w14:textId="77777777" w:rsidR="006A1CE4" w:rsidRPr="00E67E0D" w:rsidRDefault="006A1CE4" w:rsidP="00E7499B">
      <w:pPr>
        <w:pStyle w:val="PL"/>
        <w:rPr>
          <w:noProof w:val="0"/>
          <w:snapToGrid w:val="0"/>
        </w:rPr>
      </w:pPr>
    </w:p>
    <w:p w14:paraId="216F0E80" w14:textId="77777777" w:rsidR="006A1CE4" w:rsidRPr="00E67E0D" w:rsidRDefault="006A1CE4" w:rsidP="00E7499B">
      <w:pPr>
        <w:pStyle w:val="PL"/>
        <w:rPr>
          <w:noProof w:val="0"/>
        </w:rPr>
      </w:pPr>
      <w:r w:rsidRPr="00E67E0D">
        <w:rPr>
          <w:noProof w:val="0"/>
          <w:snapToGrid w:val="0"/>
        </w:rPr>
        <w:t>UP-TNLInformation</w:t>
      </w:r>
      <w:r w:rsidRPr="00E67E0D">
        <w:rPr>
          <w:noProof w:val="0"/>
        </w:rPr>
        <w:t xml:space="preserve">-ExtIEs </w:t>
      </w:r>
      <w:r w:rsidRPr="00E67E0D">
        <w:rPr>
          <w:noProof w:val="0"/>
          <w:snapToGrid w:val="0"/>
        </w:rPr>
        <w:t xml:space="preserve">NGAP-PROTOCOL-IES </w:t>
      </w:r>
      <w:r w:rsidRPr="00E67E0D">
        <w:rPr>
          <w:noProof w:val="0"/>
        </w:rPr>
        <w:t>::= {</w:t>
      </w:r>
    </w:p>
    <w:p w14:paraId="3C8BF97A" w14:textId="77777777" w:rsidR="006A1CE4" w:rsidRPr="00E67E0D" w:rsidRDefault="006A1CE4" w:rsidP="00E7499B">
      <w:pPr>
        <w:pStyle w:val="PL"/>
        <w:rPr>
          <w:noProof w:val="0"/>
        </w:rPr>
      </w:pPr>
      <w:r w:rsidRPr="00E67E0D">
        <w:rPr>
          <w:noProof w:val="0"/>
        </w:rPr>
        <w:tab/>
        <w:t>...</w:t>
      </w:r>
    </w:p>
    <w:p w14:paraId="60EE80E7" w14:textId="77777777" w:rsidR="006A1CE4" w:rsidRPr="00E67E0D" w:rsidRDefault="006A1CE4" w:rsidP="00E7499B">
      <w:pPr>
        <w:pStyle w:val="PL"/>
        <w:rPr>
          <w:noProof w:val="0"/>
        </w:rPr>
      </w:pPr>
      <w:r w:rsidRPr="00E67E0D">
        <w:rPr>
          <w:noProof w:val="0"/>
        </w:rPr>
        <w:t>}</w:t>
      </w:r>
    </w:p>
    <w:p w14:paraId="38D417FA" w14:textId="77777777" w:rsidR="006A1CE4" w:rsidRPr="00E67E0D" w:rsidRDefault="006A1CE4" w:rsidP="00E7499B">
      <w:pPr>
        <w:pStyle w:val="PL"/>
        <w:rPr>
          <w:noProof w:val="0"/>
          <w:snapToGrid w:val="0"/>
        </w:rPr>
      </w:pPr>
    </w:p>
    <w:p w14:paraId="3BA8A78A" w14:textId="77777777" w:rsidR="006A1CE4" w:rsidRPr="00E67E0D" w:rsidRDefault="006A1CE4" w:rsidP="00E7499B">
      <w:pPr>
        <w:pStyle w:val="PL"/>
        <w:rPr>
          <w:noProof w:val="0"/>
          <w:snapToGrid w:val="0"/>
        </w:rPr>
      </w:pPr>
      <w:r w:rsidRPr="00E67E0D">
        <w:rPr>
          <w:noProof w:val="0"/>
          <w:snapToGrid w:val="0"/>
        </w:rPr>
        <w:t>UPTransportLayerInformation ::= CHOICE {</w:t>
      </w:r>
    </w:p>
    <w:p w14:paraId="50302B2E" w14:textId="77777777" w:rsidR="006A1CE4" w:rsidRPr="00E67E0D" w:rsidRDefault="006A1CE4" w:rsidP="00E7499B">
      <w:pPr>
        <w:pStyle w:val="PL"/>
        <w:rPr>
          <w:noProof w:val="0"/>
          <w:snapToGrid w:val="0"/>
        </w:rPr>
      </w:pPr>
      <w:r w:rsidRPr="00E67E0D">
        <w:rPr>
          <w:noProof w:val="0"/>
          <w:snapToGrid w:val="0"/>
        </w:rPr>
        <w:tab/>
        <w:t>gTPTunnel</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GTPTunnel,</w:t>
      </w:r>
    </w:p>
    <w:p w14:paraId="62F55994" w14:textId="77777777" w:rsidR="006A1CE4" w:rsidRPr="00E67E0D" w:rsidRDefault="006A1CE4" w:rsidP="00E7499B">
      <w:pPr>
        <w:pStyle w:val="PL"/>
        <w:rPr>
          <w:noProof w:val="0"/>
        </w:rPr>
      </w:pPr>
      <w:r w:rsidRPr="00E67E0D">
        <w:rPr>
          <w:noProof w:val="0"/>
        </w:rPr>
        <w:tab/>
        <w:t>choice-Extensions</w:t>
      </w:r>
      <w:r w:rsidRPr="00E67E0D">
        <w:rPr>
          <w:noProof w:val="0"/>
        </w:rPr>
        <w:tab/>
      </w:r>
      <w:r w:rsidRPr="00E67E0D">
        <w:rPr>
          <w:noProof w:val="0"/>
        </w:rPr>
        <w:tab/>
        <w:t>ProtocolIE-SingleContainer { {</w:t>
      </w:r>
      <w:r w:rsidRPr="00E67E0D">
        <w:rPr>
          <w:noProof w:val="0"/>
          <w:snapToGrid w:val="0"/>
        </w:rPr>
        <w:t>UPTransportLayerInformation</w:t>
      </w:r>
      <w:r w:rsidRPr="00E67E0D">
        <w:rPr>
          <w:noProof w:val="0"/>
        </w:rPr>
        <w:t>-ExtIEs} }</w:t>
      </w:r>
    </w:p>
    <w:p w14:paraId="797A62BF" w14:textId="77777777" w:rsidR="006A1CE4" w:rsidRPr="00E67E0D" w:rsidRDefault="006A1CE4" w:rsidP="00E7499B">
      <w:pPr>
        <w:pStyle w:val="PL"/>
        <w:rPr>
          <w:noProof w:val="0"/>
          <w:snapToGrid w:val="0"/>
        </w:rPr>
      </w:pPr>
      <w:r w:rsidRPr="00E67E0D">
        <w:rPr>
          <w:noProof w:val="0"/>
          <w:snapToGrid w:val="0"/>
        </w:rPr>
        <w:t>}</w:t>
      </w:r>
    </w:p>
    <w:p w14:paraId="672B2D60" w14:textId="77777777" w:rsidR="006A1CE4" w:rsidRPr="00E67E0D" w:rsidRDefault="006A1CE4" w:rsidP="00E7499B">
      <w:pPr>
        <w:pStyle w:val="PL"/>
        <w:rPr>
          <w:noProof w:val="0"/>
          <w:snapToGrid w:val="0"/>
        </w:rPr>
      </w:pPr>
    </w:p>
    <w:p w14:paraId="7E789C9B" w14:textId="77777777" w:rsidR="006A1CE4" w:rsidRPr="00E67E0D" w:rsidRDefault="006A1CE4" w:rsidP="00E7499B">
      <w:pPr>
        <w:pStyle w:val="PL"/>
        <w:rPr>
          <w:noProof w:val="0"/>
        </w:rPr>
      </w:pPr>
      <w:r w:rsidRPr="00E67E0D">
        <w:rPr>
          <w:noProof w:val="0"/>
          <w:snapToGrid w:val="0"/>
        </w:rPr>
        <w:t>UPTransportLayerInformation</w:t>
      </w:r>
      <w:r w:rsidRPr="00E67E0D">
        <w:rPr>
          <w:noProof w:val="0"/>
        </w:rPr>
        <w:t xml:space="preserve">-ExtIEs </w:t>
      </w:r>
      <w:r w:rsidRPr="00E67E0D">
        <w:rPr>
          <w:noProof w:val="0"/>
          <w:snapToGrid w:val="0"/>
        </w:rPr>
        <w:t xml:space="preserve">NGAP-PROTOCOL-IES </w:t>
      </w:r>
      <w:r w:rsidRPr="00E67E0D">
        <w:rPr>
          <w:noProof w:val="0"/>
        </w:rPr>
        <w:t>::= {</w:t>
      </w:r>
    </w:p>
    <w:p w14:paraId="741CD340" w14:textId="77777777" w:rsidR="006A1CE4" w:rsidRPr="00E67E0D" w:rsidRDefault="006A1CE4" w:rsidP="00E7499B">
      <w:pPr>
        <w:pStyle w:val="PL"/>
        <w:rPr>
          <w:noProof w:val="0"/>
        </w:rPr>
      </w:pPr>
      <w:r w:rsidRPr="00E67E0D">
        <w:rPr>
          <w:noProof w:val="0"/>
        </w:rPr>
        <w:tab/>
        <w:t>...</w:t>
      </w:r>
    </w:p>
    <w:p w14:paraId="10E142A7" w14:textId="77777777" w:rsidR="006A1CE4" w:rsidRPr="00E67E0D" w:rsidRDefault="006A1CE4" w:rsidP="00E7499B">
      <w:pPr>
        <w:pStyle w:val="PL"/>
        <w:rPr>
          <w:noProof w:val="0"/>
        </w:rPr>
      </w:pPr>
      <w:r w:rsidRPr="00E67E0D">
        <w:rPr>
          <w:noProof w:val="0"/>
        </w:rPr>
        <w:t>}</w:t>
      </w:r>
    </w:p>
    <w:p w14:paraId="2CC6B2A6" w14:textId="77777777" w:rsidR="006A1CE4" w:rsidRPr="00E67E0D" w:rsidRDefault="006A1CE4" w:rsidP="00E7499B">
      <w:pPr>
        <w:pStyle w:val="PL"/>
        <w:rPr>
          <w:noProof w:val="0"/>
          <w:snapToGrid w:val="0"/>
        </w:rPr>
      </w:pPr>
    </w:p>
    <w:p w14:paraId="5DC043B3" w14:textId="77777777" w:rsidR="006A1CE4" w:rsidRPr="00E67E0D" w:rsidRDefault="006A1CE4" w:rsidP="00E7499B">
      <w:pPr>
        <w:pStyle w:val="PL"/>
        <w:rPr>
          <w:noProof w:val="0"/>
          <w:snapToGrid w:val="0"/>
        </w:rPr>
      </w:pPr>
      <w:r w:rsidRPr="00E67E0D">
        <w:rPr>
          <w:noProof w:val="0"/>
          <w:snapToGrid w:val="0"/>
        </w:rPr>
        <w:t>UserLocationInformation ::= CHOICE {</w:t>
      </w:r>
    </w:p>
    <w:p w14:paraId="33F2091D" w14:textId="77777777" w:rsidR="006A1CE4" w:rsidRPr="00E67E0D" w:rsidRDefault="006A1CE4" w:rsidP="00E7499B">
      <w:pPr>
        <w:pStyle w:val="PL"/>
        <w:rPr>
          <w:noProof w:val="0"/>
          <w:snapToGrid w:val="0"/>
        </w:rPr>
      </w:pPr>
      <w:r w:rsidRPr="00E67E0D">
        <w:rPr>
          <w:noProof w:val="0"/>
          <w:snapToGrid w:val="0"/>
        </w:rPr>
        <w:tab/>
        <w:t>userLocationInformationEUTRA</w:t>
      </w:r>
      <w:r w:rsidRPr="00E67E0D">
        <w:rPr>
          <w:noProof w:val="0"/>
          <w:snapToGrid w:val="0"/>
        </w:rPr>
        <w:tab/>
        <w:t>UserLocationInformationEUTRA,</w:t>
      </w:r>
    </w:p>
    <w:p w14:paraId="67546444" w14:textId="77777777" w:rsidR="006A1CE4" w:rsidRPr="00E67E0D" w:rsidRDefault="006A1CE4" w:rsidP="00E7499B">
      <w:pPr>
        <w:pStyle w:val="PL"/>
        <w:rPr>
          <w:noProof w:val="0"/>
          <w:snapToGrid w:val="0"/>
        </w:rPr>
      </w:pPr>
      <w:r w:rsidRPr="00E67E0D">
        <w:rPr>
          <w:noProof w:val="0"/>
          <w:snapToGrid w:val="0"/>
        </w:rPr>
        <w:tab/>
        <w:t>userLocationInformationNR</w:t>
      </w:r>
      <w:r w:rsidRPr="00E67E0D">
        <w:rPr>
          <w:noProof w:val="0"/>
          <w:snapToGrid w:val="0"/>
        </w:rPr>
        <w:tab/>
      </w:r>
      <w:r w:rsidRPr="00E67E0D">
        <w:rPr>
          <w:noProof w:val="0"/>
          <w:snapToGrid w:val="0"/>
        </w:rPr>
        <w:tab/>
        <w:t>UserLocationInformationNR,</w:t>
      </w:r>
    </w:p>
    <w:p w14:paraId="2B977087" w14:textId="77777777" w:rsidR="006A1CE4" w:rsidRPr="00E67E0D" w:rsidRDefault="006A1CE4" w:rsidP="00E7499B">
      <w:pPr>
        <w:pStyle w:val="PL"/>
        <w:rPr>
          <w:noProof w:val="0"/>
          <w:snapToGrid w:val="0"/>
        </w:rPr>
      </w:pPr>
      <w:r w:rsidRPr="00E67E0D">
        <w:rPr>
          <w:noProof w:val="0"/>
          <w:snapToGrid w:val="0"/>
        </w:rPr>
        <w:tab/>
        <w:t>userLocationInformationN3IWF</w:t>
      </w:r>
      <w:r w:rsidRPr="00E67E0D">
        <w:rPr>
          <w:noProof w:val="0"/>
          <w:snapToGrid w:val="0"/>
        </w:rPr>
        <w:tab/>
        <w:t>UserLocationInformationN3IWF,</w:t>
      </w:r>
    </w:p>
    <w:p w14:paraId="6BC4AD21" w14:textId="77777777" w:rsidR="006A1CE4" w:rsidRPr="00E67E0D" w:rsidRDefault="006A1CE4" w:rsidP="00E7499B">
      <w:pPr>
        <w:pStyle w:val="PL"/>
        <w:rPr>
          <w:noProof w:val="0"/>
        </w:rPr>
      </w:pPr>
      <w:r w:rsidRPr="00E67E0D">
        <w:rPr>
          <w:noProof w:val="0"/>
        </w:rPr>
        <w:tab/>
        <w:t>choice-Extensions</w:t>
      </w:r>
      <w:r w:rsidRPr="00E67E0D">
        <w:rPr>
          <w:noProof w:val="0"/>
        </w:rPr>
        <w:tab/>
      </w:r>
      <w:r w:rsidRPr="00E67E0D">
        <w:rPr>
          <w:noProof w:val="0"/>
        </w:rPr>
        <w:tab/>
        <w:t>ProtocolIE-SingleContainer { {</w:t>
      </w:r>
      <w:r w:rsidRPr="00E67E0D">
        <w:rPr>
          <w:noProof w:val="0"/>
          <w:snapToGrid w:val="0"/>
        </w:rPr>
        <w:t>UserLocationInformation</w:t>
      </w:r>
      <w:r w:rsidRPr="00E67E0D">
        <w:rPr>
          <w:noProof w:val="0"/>
        </w:rPr>
        <w:t>-ExtIEs} }</w:t>
      </w:r>
    </w:p>
    <w:p w14:paraId="7332ACC4" w14:textId="77777777" w:rsidR="006A1CE4" w:rsidRPr="00E67E0D" w:rsidRDefault="006A1CE4" w:rsidP="00E7499B">
      <w:pPr>
        <w:pStyle w:val="PL"/>
        <w:rPr>
          <w:noProof w:val="0"/>
          <w:snapToGrid w:val="0"/>
        </w:rPr>
      </w:pPr>
      <w:r w:rsidRPr="00E67E0D">
        <w:rPr>
          <w:noProof w:val="0"/>
          <w:snapToGrid w:val="0"/>
        </w:rPr>
        <w:t>}</w:t>
      </w:r>
    </w:p>
    <w:p w14:paraId="7A1ADD0D" w14:textId="77777777" w:rsidR="006A1CE4" w:rsidRPr="00E67E0D" w:rsidRDefault="006A1CE4" w:rsidP="00E7499B">
      <w:pPr>
        <w:pStyle w:val="PL"/>
        <w:rPr>
          <w:noProof w:val="0"/>
          <w:snapToGrid w:val="0"/>
        </w:rPr>
      </w:pPr>
    </w:p>
    <w:p w14:paraId="739F33AE" w14:textId="77777777" w:rsidR="006A1CE4" w:rsidRPr="00E67E0D" w:rsidRDefault="006A1CE4" w:rsidP="00E7499B">
      <w:pPr>
        <w:pStyle w:val="PL"/>
        <w:rPr>
          <w:noProof w:val="0"/>
        </w:rPr>
      </w:pPr>
      <w:r w:rsidRPr="00E67E0D">
        <w:rPr>
          <w:noProof w:val="0"/>
          <w:snapToGrid w:val="0"/>
        </w:rPr>
        <w:t>UserLocationInformation</w:t>
      </w:r>
      <w:r w:rsidRPr="00E67E0D">
        <w:rPr>
          <w:noProof w:val="0"/>
        </w:rPr>
        <w:t xml:space="preserve">-ExtIEs </w:t>
      </w:r>
      <w:r w:rsidRPr="00E67E0D">
        <w:rPr>
          <w:noProof w:val="0"/>
          <w:snapToGrid w:val="0"/>
        </w:rPr>
        <w:t xml:space="preserve">NGAP-PROTOCOL-IES </w:t>
      </w:r>
      <w:r w:rsidRPr="00E67E0D">
        <w:rPr>
          <w:noProof w:val="0"/>
        </w:rPr>
        <w:t>::= {</w:t>
      </w:r>
    </w:p>
    <w:p w14:paraId="3D8E9312" w14:textId="77777777" w:rsidR="006A1CE4" w:rsidRPr="00E67E0D" w:rsidRDefault="006A1CE4" w:rsidP="00E7499B">
      <w:pPr>
        <w:pStyle w:val="PL"/>
        <w:rPr>
          <w:noProof w:val="0"/>
        </w:rPr>
      </w:pPr>
      <w:r w:rsidRPr="00E67E0D">
        <w:rPr>
          <w:noProof w:val="0"/>
        </w:rPr>
        <w:tab/>
        <w:t>...</w:t>
      </w:r>
    </w:p>
    <w:p w14:paraId="21ACF2EE" w14:textId="77777777" w:rsidR="006A1CE4" w:rsidRPr="00E67E0D" w:rsidRDefault="006A1CE4" w:rsidP="00E7499B">
      <w:pPr>
        <w:pStyle w:val="PL"/>
        <w:rPr>
          <w:noProof w:val="0"/>
        </w:rPr>
      </w:pPr>
      <w:r w:rsidRPr="00E67E0D">
        <w:rPr>
          <w:noProof w:val="0"/>
        </w:rPr>
        <w:t>}</w:t>
      </w:r>
    </w:p>
    <w:p w14:paraId="02F062B1" w14:textId="77777777" w:rsidR="006A1CE4" w:rsidRPr="00E67E0D" w:rsidRDefault="006A1CE4" w:rsidP="00E7499B">
      <w:pPr>
        <w:pStyle w:val="PL"/>
        <w:rPr>
          <w:noProof w:val="0"/>
          <w:snapToGrid w:val="0"/>
        </w:rPr>
      </w:pPr>
    </w:p>
    <w:p w14:paraId="5B06C5B0" w14:textId="77777777" w:rsidR="006A1CE4" w:rsidRPr="00E67E0D" w:rsidRDefault="006A1CE4" w:rsidP="00E7499B">
      <w:pPr>
        <w:pStyle w:val="PL"/>
        <w:rPr>
          <w:noProof w:val="0"/>
          <w:snapToGrid w:val="0"/>
        </w:rPr>
      </w:pPr>
      <w:r w:rsidRPr="00E67E0D">
        <w:rPr>
          <w:noProof w:val="0"/>
          <w:snapToGrid w:val="0"/>
        </w:rPr>
        <w:t>UserLocationInformationEUTRA ::= SEQUENCE {</w:t>
      </w:r>
    </w:p>
    <w:p w14:paraId="2DDAE348" w14:textId="77777777" w:rsidR="006A1CE4" w:rsidRPr="00E67E0D" w:rsidRDefault="006A1CE4" w:rsidP="00E7499B">
      <w:pPr>
        <w:pStyle w:val="PL"/>
        <w:rPr>
          <w:noProof w:val="0"/>
          <w:snapToGrid w:val="0"/>
        </w:rPr>
      </w:pPr>
      <w:r w:rsidRPr="00E67E0D">
        <w:rPr>
          <w:noProof w:val="0"/>
          <w:snapToGrid w:val="0"/>
        </w:rPr>
        <w:tab/>
        <w:t>eUTRA-CGI</w:t>
      </w:r>
      <w:r w:rsidRPr="00E67E0D">
        <w:rPr>
          <w:noProof w:val="0"/>
          <w:snapToGrid w:val="0"/>
        </w:rPr>
        <w:tab/>
      </w:r>
      <w:r w:rsidRPr="00E67E0D">
        <w:rPr>
          <w:noProof w:val="0"/>
          <w:snapToGrid w:val="0"/>
        </w:rPr>
        <w:tab/>
      </w:r>
      <w:r w:rsidRPr="00E67E0D">
        <w:rPr>
          <w:noProof w:val="0"/>
          <w:snapToGrid w:val="0"/>
        </w:rPr>
        <w:tab/>
        <w:t>EUTRA-CGI,</w:t>
      </w:r>
    </w:p>
    <w:p w14:paraId="414E12AE" w14:textId="77777777" w:rsidR="006A1CE4" w:rsidRPr="00E67E0D" w:rsidRDefault="006A1CE4" w:rsidP="00E7499B">
      <w:pPr>
        <w:pStyle w:val="PL"/>
        <w:rPr>
          <w:noProof w:val="0"/>
          <w:snapToGrid w:val="0"/>
        </w:rPr>
      </w:pPr>
      <w:r w:rsidRPr="00E67E0D">
        <w:rPr>
          <w:noProof w:val="0"/>
          <w:snapToGrid w:val="0"/>
        </w:rPr>
        <w:tab/>
        <w:t>tAI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TAI,</w:t>
      </w:r>
    </w:p>
    <w:p w14:paraId="6B2F68A9" w14:textId="77777777" w:rsidR="006A1CE4" w:rsidRPr="00E67E0D" w:rsidRDefault="006A1CE4" w:rsidP="00E7499B">
      <w:pPr>
        <w:pStyle w:val="PL"/>
        <w:rPr>
          <w:noProof w:val="0"/>
          <w:snapToGrid w:val="0"/>
        </w:rPr>
      </w:pPr>
      <w:r w:rsidRPr="00E67E0D">
        <w:rPr>
          <w:noProof w:val="0"/>
          <w:snapToGrid w:val="0"/>
        </w:rPr>
        <w:tab/>
        <w:t>timeStamp</w:t>
      </w:r>
      <w:r w:rsidRPr="00E67E0D">
        <w:rPr>
          <w:noProof w:val="0"/>
          <w:snapToGrid w:val="0"/>
        </w:rPr>
        <w:tab/>
      </w:r>
      <w:r w:rsidRPr="00E67E0D">
        <w:rPr>
          <w:noProof w:val="0"/>
          <w:snapToGrid w:val="0"/>
        </w:rPr>
        <w:tab/>
      </w:r>
      <w:r w:rsidRPr="00E67E0D">
        <w:rPr>
          <w:noProof w:val="0"/>
          <w:snapToGrid w:val="0"/>
        </w:rPr>
        <w:tab/>
        <w:t>TimeStamp</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14CF183A" w14:textId="7974071B"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w:t>
      </w:r>
      <w:del w:id="6992" w:author="Issam" w:date="2019-02-12T23:38:00Z">
        <w:r w:rsidR="00AE297A" w:rsidRPr="00FF6A95">
          <w:rPr>
            <w:noProof w:val="0"/>
            <w:snapToGrid w:val="0"/>
          </w:rPr>
          <w:delText xml:space="preserve"> </w:delText>
        </w:r>
      </w:del>
      <w:r w:rsidRPr="00E67E0D">
        <w:rPr>
          <w:noProof w:val="0"/>
          <w:snapToGrid w:val="0"/>
        </w:rPr>
        <w:t>UserLocationInformationEUTRA-ExtIEs} }</w:t>
      </w:r>
      <w:r w:rsidRPr="00E67E0D">
        <w:rPr>
          <w:noProof w:val="0"/>
          <w:snapToGrid w:val="0"/>
        </w:rPr>
        <w:tab/>
        <w:t>OPTIONAL,</w:t>
      </w:r>
    </w:p>
    <w:p w14:paraId="67E13439" w14:textId="77777777" w:rsidR="006A1CE4" w:rsidRPr="00E67E0D" w:rsidRDefault="006A1CE4" w:rsidP="00E7499B">
      <w:pPr>
        <w:pStyle w:val="PL"/>
        <w:rPr>
          <w:noProof w:val="0"/>
          <w:snapToGrid w:val="0"/>
        </w:rPr>
      </w:pPr>
      <w:r w:rsidRPr="00E67E0D">
        <w:rPr>
          <w:noProof w:val="0"/>
          <w:snapToGrid w:val="0"/>
        </w:rPr>
        <w:tab/>
        <w:t>...</w:t>
      </w:r>
    </w:p>
    <w:p w14:paraId="459D4FAA" w14:textId="77777777" w:rsidR="006A1CE4" w:rsidRPr="00E67E0D" w:rsidRDefault="006A1CE4" w:rsidP="00E7499B">
      <w:pPr>
        <w:pStyle w:val="PL"/>
        <w:rPr>
          <w:noProof w:val="0"/>
          <w:snapToGrid w:val="0"/>
        </w:rPr>
      </w:pPr>
      <w:r w:rsidRPr="00E67E0D">
        <w:rPr>
          <w:noProof w:val="0"/>
          <w:snapToGrid w:val="0"/>
        </w:rPr>
        <w:t>}</w:t>
      </w:r>
    </w:p>
    <w:p w14:paraId="3F06083F" w14:textId="77777777" w:rsidR="006A1CE4" w:rsidRPr="00E67E0D" w:rsidRDefault="006A1CE4" w:rsidP="00E7499B">
      <w:pPr>
        <w:pStyle w:val="PL"/>
        <w:rPr>
          <w:noProof w:val="0"/>
          <w:snapToGrid w:val="0"/>
        </w:rPr>
      </w:pPr>
    </w:p>
    <w:p w14:paraId="65772A68" w14:textId="77777777" w:rsidR="006A1CE4" w:rsidRPr="00E67E0D" w:rsidRDefault="006A1CE4" w:rsidP="00E7499B">
      <w:pPr>
        <w:pStyle w:val="PL"/>
        <w:rPr>
          <w:noProof w:val="0"/>
          <w:snapToGrid w:val="0"/>
        </w:rPr>
      </w:pPr>
      <w:r w:rsidRPr="00E67E0D">
        <w:rPr>
          <w:noProof w:val="0"/>
          <w:snapToGrid w:val="0"/>
        </w:rPr>
        <w:t>UserLocationInformationEUTRA-ExtIEs NGAP-PROTOCOL-EXTENSION ::= {</w:t>
      </w:r>
    </w:p>
    <w:p w14:paraId="27A2C999" w14:textId="77777777" w:rsidR="006A1CE4" w:rsidRPr="00E67E0D" w:rsidRDefault="006A1CE4" w:rsidP="00E7499B">
      <w:pPr>
        <w:pStyle w:val="PL"/>
        <w:rPr>
          <w:noProof w:val="0"/>
          <w:snapToGrid w:val="0"/>
        </w:rPr>
      </w:pPr>
      <w:r w:rsidRPr="00E67E0D">
        <w:rPr>
          <w:noProof w:val="0"/>
          <w:snapToGrid w:val="0"/>
        </w:rPr>
        <w:tab/>
        <w:t>...</w:t>
      </w:r>
    </w:p>
    <w:p w14:paraId="2B1CC90D" w14:textId="77777777" w:rsidR="006A1CE4" w:rsidRPr="00E67E0D" w:rsidRDefault="006A1CE4" w:rsidP="00E7499B">
      <w:pPr>
        <w:pStyle w:val="PL"/>
        <w:rPr>
          <w:noProof w:val="0"/>
          <w:snapToGrid w:val="0"/>
        </w:rPr>
      </w:pPr>
      <w:r w:rsidRPr="00E67E0D">
        <w:rPr>
          <w:noProof w:val="0"/>
          <w:snapToGrid w:val="0"/>
        </w:rPr>
        <w:t>}</w:t>
      </w:r>
    </w:p>
    <w:p w14:paraId="0A59C2BB" w14:textId="77777777" w:rsidR="006A1CE4" w:rsidRPr="00E67E0D" w:rsidRDefault="006A1CE4" w:rsidP="00E7499B">
      <w:pPr>
        <w:pStyle w:val="PL"/>
        <w:rPr>
          <w:noProof w:val="0"/>
          <w:snapToGrid w:val="0"/>
        </w:rPr>
      </w:pPr>
    </w:p>
    <w:p w14:paraId="30902C98" w14:textId="77777777" w:rsidR="006A1CE4" w:rsidRPr="00E67E0D" w:rsidRDefault="006A1CE4" w:rsidP="00E7499B">
      <w:pPr>
        <w:pStyle w:val="PL"/>
        <w:rPr>
          <w:noProof w:val="0"/>
          <w:snapToGrid w:val="0"/>
        </w:rPr>
      </w:pPr>
      <w:r w:rsidRPr="00E67E0D">
        <w:rPr>
          <w:noProof w:val="0"/>
          <w:snapToGrid w:val="0"/>
        </w:rPr>
        <w:t>UserLocationInformationN3IWF ::= SEQUENCE {</w:t>
      </w:r>
    </w:p>
    <w:p w14:paraId="260B8096" w14:textId="77777777" w:rsidR="006A1CE4" w:rsidRPr="00E67E0D" w:rsidRDefault="006A1CE4" w:rsidP="00E7499B">
      <w:pPr>
        <w:pStyle w:val="PL"/>
        <w:rPr>
          <w:noProof w:val="0"/>
          <w:snapToGrid w:val="0"/>
        </w:rPr>
      </w:pPr>
      <w:r w:rsidRPr="00E67E0D">
        <w:rPr>
          <w:noProof w:val="0"/>
          <w:snapToGrid w:val="0"/>
        </w:rPr>
        <w:tab/>
        <w:t>iPAddress</w:t>
      </w:r>
      <w:r w:rsidRPr="00E67E0D">
        <w:rPr>
          <w:noProof w:val="0"/>
          <w:snapToGrid w:val="0"/>
        </w:rPr>
        <w:tab/>
      </w:r>
      <w:r w:rsidRPr="00E67E0D">
        <w:rPr>
          <w:noProof w:val="0"/>
          <w:snapToGrid w:val="0"/>
        </w:rPr>
        <w:tab/>
      </w:r>
      <w:r w:rsidRPr="00E67E0D">
        <w:rPr>
          <w:noProof w:val="0"/>
          <w:snapToGrid w:val="0"/>
        </w:rPr>
        <w:tab/>
        <w:t>TransportLayerAddress,</w:t>
      </w:r>
    </w:p>
    <w:p w14:paraId="2250CB44" w14:textId="77777777" w:rsidR="006A1CE4" w:rsidRPr="00E67E0D" w:rsidRDefault="006A1CE4" w:rsidP="00E7499B">
      <w:pPr>
        <w:pStyle w:val="PL"/>
        <w:rPr>
          <w:noProof w:val="0"/>
          <w:snapToGrid w:val="0"/>
        </w:rPr>
      </w:pPr>
      <w:r w:rsidRPr="00E67E0D">
        <w:rPr>
          <w:noProof w:val="0"/>
          <w:snapToGrid w:val="0"/>
        </w:rPr>
        <w:tab/>
        <w:t>portNumber</w:t>
      </w:r>
      <w:r w:rsidRPr="00E67E0D">
        <w:rPr>
          <w:noProof w:val="0"/>
          <w:snapToGrid w:val="0"/>
        </w:rPr>
        <w:tab/>
      </w:r>
      <w:r w:rsidRPr="00E67E0D">
        <w:rPr>
          <w:noProof w:val="0"/>
          <w:snapToGrid w:val="0"/>
        </w:rPr>
        <w:tab/>
      </w:r>
      <w:r w:rsidRPr="00E67E0D">
        <w:rPr>
          <w:noProof w:val="0"/>
          <w:snapToGrid w:val="0"/>
        </w:rPr>
        <w:tab/>
        <w:t>PortNumber,</w:t>
      </w:r>
    </w:p>
    <w:p w14:paraId="1092C234"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{UserLocationInformationN3IWF-ExtIEs} }</w:t>
      </w:r>
      <w:r w:rsidRPr="00E67E0D">
        <w:rPr>
          <w:noProof w:val="0"/>
          <w:snapToGrid w:val="0"/>
        </w:rPr>
        <w:tab/>
        <w:t>OPTIONAL,</w:t>
      </w:r>
    </w:p>
    <w:p w14:paraId="6930F7D7" w14:textId="77777777" w:rsidR="006A1CE4" w:rsidRPr="00E67E0D" w:rsidRDefault="006A1CE4" w:rsidP="00E7499B">
      <w:pPr>
        <w:pStyle w:val="PL"/>
        <w:rPr>
          <w:noProof w:val="0"/>
          <w:snapToGrid w:val="0"/>
        </w:rPr>
      </w:pPr>
      <w:r w:rsidRPr="00E67E0D">
        <w:rPr>
          <w:noProof w:val="0"/>
          <w:snapToGrid w:val="0"/>
        </w:rPr>
        <w:tab/>
        <w:t>...</w:t>
      </w:r>
    </w:p>
    <w:p w14:paraId="16A0E0BA" w14:textId="77777777" w:rsidR="006A1CE4" w:rsidRPr="00E67E0D" w:rsidRDefault="006A1CE4" w:rsidP="00E7499B">
      <w:pPr>
        <w:pStyle w:val="PL"/>
        <w:rPr>
          <w:noProof w:val="0"/>
          <w:snapToGrid w:val="0"/>
        </w:rPr>
      </w:pPr>
      <w:r w:rsidRPr="00E67E0D">
        <w:rPr>
          <w:noProof w:val="0"/>
          <w:snapToGrid w:val="0"/>
        </w:rPr>
        <w:t>}</w:t>
      </w:r>
    </w:p>
    <w:p w14:paraId="34DA0F72" w14:textId="77777777" w:rsidR="006A1CE4" w:rsidRPr="00E67E0D" w:rsidRDefault="006A1CE4" w:rsidP="00E7499B">
      <w:pPr>
        <w:pStyle w:val="PL"/>
        <w:rPr>
          <w:noProof w:val="0"/>
          <w:snapToGrid w:val="0"/>
        </w:rPr>
      </w:pPr>
    </w:p>
    <w:p w14:paraId="2C8F5405" w14:textId="77777777" w:rsidR="006A1CE4" w:rsidRPr="00E67E0D" w:rsidRDefault="006A1CE4" w:rsidP="00E7499B">
      <w:pPr>
        <w:pStyle w:val="PL"/>
        <w:rPr>
          <w:noProof w:val="0"/>
          <w:snapToGrid w:val="0"/>
        </w:rPr>
      </w:pPr>
      <w:r w:rsidRPr="00E67E0D">
        <w:rPr>
          <w:noProof w:val="0"/>
          <w:snapToGrid w:val="0"/>
        </w:rPr>
        <w:t>UserLocationInformationN3IWF-ExtIEs NGAP-PROTOCOL-EXTENSION ::= {</w:t>
      </w:r>
    </w:p>
    <w:p w14:paraId="119701DC" w14:textId="77777777" w:rsidR="006A1CE4" w:rsidRPr="00E67E0D" w:rsidRDefault="006A1CE4" w:rsidP="00E7499B">
      <w:pPr>
        <w:pStyle w:val="PL"/>
        <w:rPr>
          <w:noProof w:val="0"/>
          <w:snapToGrid w:val="0"/>
        </w:rPr>
      </w:pPr>
      <w:r w:rsidRPr="00E67E0D">
        <w:rPr>
          <w:noProof w:val="0"/>
          <w:snapToGrid w:val="0"/>
        </w:rPr>
        <w:tab/>
        <w:t>...</w:t>
      </w:r>
    </w:p>
    <w:p w14:paraId="692F17AE" w14:textId="77777777" w:rsidR="006A1CE4" w:rsidRPr="00E67E0D" w:rsidRDefault="006A1CE4" w:rsidP="00E7499B">
      <w:pPr>
        <w:pStyle w:val="PL"/>
        <w:rPr>
          <w:noProof w:val="0"/>
          <w:snapToGrid w:val="0"/>
        </w:rPr>
      </w:pPr>
      <w:r w:rsidRPr="00E67E0D">
        <w:rPr>
          <w:noProof w:val="0"/>
          <w:snapToGrid w:val="0"/>
        </w:rPr>
        <w:t>}</w:t>
      </w:r>
    </w:p>
    <w:p w14:paraId="4EAC6858" w14:textId="77777777" w:rsidR="006A1CE4" w:rsidRPr="00E67E0D" w:rsidRDefault="006A1CE4" w:rsidP="00E7499B">
      <w:pPr>
        <w:pStyle w:val="PL"/>
        <w:rPr>
          <w:noProof w:val="0"/>
          <w:snapToGrid w:val="0"/>
        </w:rPr>
      </w:pPr>
    </w:p>
    <w:p w14:paraId="472BD4A8" w14:textId="77777777" w:rsidR="006A1CE4" w:rsidRPr="00E67E0D" w:rsidRDefault="006A1CE4" w:rsidP="00E7499B">
      <w:pPr>
        <w:pStyle w:val="PL"/>
        <w:rPr>
          <w:noProof w:val="0"/>
          <w:snapToGrid w:val="0"/>
        </w:rPr>
      </w:pPr>
      <w:r w:rsidRPr="00E67E0D">
        <w:rPr>
          <w:noProof w:val="0"/>
          <w:snapToGrid w:val="0"/>
        </w:rPr>
        <w:t>UserLocationInformationNR ::= SEQUENCE {</w:t>
      </w:r>
    </w:p>
    <w:p w14:paraId="7789FEF4" w14:textId="77777777" w:rsidR="006A1CE4" w:rsidRPr="00E67E0D" w:rsidRDefault="006A1CE4" w:rsidP="00E7499B">
      <w:pPr>
        <w:pStyle w:val="PL"/>
        <w:rPr>
          <w:noProof w:val="0"/>
          <w:snapToGrid w:val="0"/>
        </w:rPr>
      </w:pPr>
      <w:r w:rsidRPr="00E67E0D">
        <w:rPr>
          <w:noProof w:val="0"/>
          <w:snapToGrid w:val="0"/>
        </w:rPr>
        <w:tab/>
        <w:t>nR-CGI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NR-CGI,</w:t>
      </w:r>
    </w:p>
    <w:p w14:paraId="0406D340" w14:textId="77777777" w:rsidR="006A1CE4" w:rsidRPr="00E67E0D" w:rsidRDefault="006A1CE4" w:rsidP="00E7499B">
      <w:pPr>
        <w:pStyle w:val="PL"/>
        <w:rPr>
          <w:noProof w:val="0"/>
          <w:snapToGrid w:val="0"/>
        </w:rPr>
      </w:pPr>
      <w:r w:rsidRPr="00E67E0D">
        <w:rPr>
          <w:noProof w:val="0"/>
          <w:snapToGrid w:val="0"/>
        </w:rPr>
        <w:tab/>
        <w:t>tAI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TAI,</w:t>
      </w:r>
    </w:p>
    <w:p w14:paraId="14E2F46D" w14:textId="77777777" w:rsidR="006A1CE4" w:rsidRPr="00E67E0D" w:rsidRDefault="006A1CE4" w:rsidP="00E7499B">
      <w:pPr>
        <w:pStyle w:val="PL"/>
        <w:rPr>
          <w:noProof w:val="0"/>
          <w:snapToGrid w:val="0"/>
        </w:rPr>
      </w:pPr>
      <w:r w:rsidRPr="00E67E0D">
        <w:rPr>
          <w:noProof w:val="0"/>
          <w:snapToGrid w:val="0"/>
        </w:rPr>
        <w:tab/>
        <w:t>timeStamp</w:t>
      </w:r>
      <w:r w:rsidRPr="00E67E0D">
        <w:rPr>
          <w:noProof w:val="0"/>
          <w:snapToGrid w:val="0"/>
        </w:rPr>
        <w:tab/>
      </w:r>
      <w:r w:rsidRPr="00E67E0D">
        <w:rPr>
          <w:noProof w:val="0"/>
          <w:snapToGrid w:val="0"/>
        </w:rPr>
        <w:tab/>
      </w:r>
      <w:r w:rsidRPr="00E67E0D">
        <w:rPr>
          <w:noProof w:val="0"/>
          <w:snapToGrid w:val="0"/>
        </w:rPr>
        <w:tab/>
        <w:t>TimeStamp</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61C7B996"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{UserLocationInformationNR-ExtIEs} }</w:t>
      </w:r>
      <w:r w:rsidRPr="00E67E0D">
        <w:rPr>
          <w:noProof w:val="0"/>
          <w:snapToGrid w:val="0"/>
        </w:rPr>
        <w:tab/>
        <w:t>OPTIONAL,</w:t>
      </w:r>
    </w:p>
    <w:p w14:paraId="46278DFA" w14:textId="77777777" w:rsidR="006A1CE4" w:rsidRPr="00E67E0D" w:rsidRDefault="006A1CE4" w:rsidP="00E7499B">
      <w:pPr>
        <w:pStyle w:val="PL"/>
        <w:rPr>
          <w:noProof w:val="0"/>
          <w:snapToGrid w:val="0"/>
        </w:rPr>
      </w:pPr>
      <w:r w:rsidRPr="00E67E0D">
        <w:rPr>
          <w:noProof w:val="0"/>
          <w:snapToGrid w:val="0"/>
        </w:rPr>
        <w:tab/>
        <w:t>...</w:t>
      </w:r>
    </w:p>
    <w:p w14:paraId="767E8B88" w14:textId="77777777" w:rsidR="006A1CE4" w:rsidRPr="00E67E0D" w:rsidRDefault="006A1CE4" w:rsidP="00E7499B">
      <w:pPr>
        <w:pStyle w:val="PL"/>
        <w:rPr>
          <w:noProof w:val="0"/>
          <w:snapToGrid w:val="0"/>
        </w:rPr>
      </w:pPr>
      <w:r w:rsidRPr="00E67E0D">
        <w:rPr>
          <w:noProof w:val="0"/>
          <w:snapToGrid w:val="0"/>
        </w:rPr>
        <w:t>}</w:t>
      </w:r>
    </w:p>
    <w:p w14:paraId="6FBBC6D5" w14:textId="77777777" w:rsidR="006A1CE4" w:rsidRPr="00E67E0D" w:rsidRDefault="006A1CE4" w:rsidP="00E7499B">
      <w:pPr>
        <w:pStyle w:val="PL"/>
        <w:rPr>
          <w:noProof w:val="0"/>
          <w:snapToGrid w:val="0"/>
        </w:rPr>
      </w:pPr>
    </w:p>
    <w:p w14:paraId="11C7BEE9" w14:textId="77777777" w:rsidR="006A1CE4" w:rsidRPr="00E67E0D" w:rsidRDefault="006A1CE4" w:rsidP="00E7499B">
      <w:pPr>
        <w:pStyle w:val="PL"/>
        <w:rPr>
          <w:noProof w:val="0"/>
          <w:snapToGrid w:val="0"/>
        </w:rPr>
      </w:pPr>
      <w:r w:rsidRPr="00E67E0D">
        <w:rPr>
          <w:noProof w:val="0"/>
          <w:snapToGrid w:val="0"/>
        </w:rPr>
        <w:t>UserLocationInformationNR-ExtIEs NGAP-PROTOCOL-EXTENSION ::= {</w:t>
      </w:r>
    </w:p>
    <w:p w14:paraId="36F3A8EB" w14:textId="77777777" w:rsidR="006A1CE4" w:rsidRPr="00E67E0D" w:rsidRDefault="006A1CE4" w:rsidP="00E7499B">
      <w:pPr>
        <w:pStyle w:val="PL"/>
        <w:rPr>
          <w:noProof w:val="0"/>
          <w:snapToGrid w:val="0"/>
        </w:rPr>
      </w:pPr>
      <w:r w:rsidRPr="00E67E0D">
        <w:rPr>
          <w:noProof w:val="0"/>
          <w:snapToGrid w:val="0"/>
        </w:rPr>
        <w:tab/>
        <w:t>...</w:t>
      </w:r>
    </w:p>
    <w:p w14:paraId="3CA402A8" w14:textId="77777777" w:rsidR="006A1CE4" w:rsidRPr="00E67E0D" w:rsidRDefault="006A1CE4" w:rsidP="00E7499B">
      <w:pPr>
        <w:pStyle w:val="PL"/>
        <w:rPr>
          <w:noProof w:val="0"/>
          <w:snapToGrid w:val="0"/>
        </w:rPr>
      </w:pPr>
      <w:r w:rsidRPr="00E67E0D">
        <w:rPr>
          <w:noProof w:val="0"/>
          <w:snapToGrid w:val="0"/>
        </w:rPr>
        <w:t>}</w:t>
      </w:r>
    </w:p>
    <w:p w14:paraId="7B06C536" w14:textId="77777777" w:rsidR="006A1CE4" w:rsidRPr="00E67E0D" w:rsidRDefault="006A1CE4" w:rsidP="00E7499B">
      <w:pPr>
        <w:pStyle w:val="PL"/>
        <w:rPr>
          <w:noProof w:val="0"/>
          <w:snapToGrid w:val="0"/>
        </w:rPr>
      </w:pPr>
    </w:p>
    <w:p w14:paraId="4DC8B52F" w14:textId="77777777" w:rsidR="006A1CE4" w:rsidRPr="00E67E0D" w:rsidRDefault="006A1CE4" w:rsidP="00E7499B">
      <w:pPr>
        <w:pStyle w:val="PL"/>
        <w:rPr>
          <w:noProof w:val="0"/>
          <w:snapToGrid w:val="0"/>
        </w:rPr>
      </w:pPr>
      <w:r w:rsidRPr="00E67E0D">
        <w:rPr>
          <w:noProof w:val="0"/>
          <w:snapToGrid w:val="0"/>
        </w:rPr>
        <w:t>UserPlaneSecurityInformation ::= SEQUENCE {</w:t>
      </w:r>
    </w:p>
    <w:p w14:paraId="27DB9CA0" w14:textId="77777777" w:rsidR="006A1CE4" w:rsidRPr="00E67E0D" w:rsidRDefault="006A1CE4" w:rsidP="00E7499B">
      <w:pPr>
        <w:pStyle w:val="PL"/>
        <w:rPr>
          <w:noProof w:val="0"/>
          <w:snapToGrid w:val="0"/>
        </w:rPr>
      </w:pPr>
      <w:r w:rsidRPr="00E67E0D">
        <w:rPr>
          <w:noProof w:val="0"/>
          <w:snapToGrid w:val="0"/>
        </w:rPr>
        <w:tab/>
        <w:t>securityResult</w:t>
      </w:r>
      <w:r w:rsidRPr="00E67E0D">
        <w:rPr>
          <w:noProof w:val="0"/>
          <w:snapToGrid w:val="0"/>
        </w:rPr>
        <w:tab/>
      </w:r>
      <w:r w:rsidRPr="00E67E0D">
        <w:rPr>
          <w:noProof w:val="0"/>
          <w:snapToGrid w:val="0"/>
        </w:rPr>
        <w:tab/>
      </w:r>
      <w:r w:rsidRPr="00E67E0D">
        <w:rPr>
          <w:noProof w:val="0"/>
          <w:snapToGrid w:val="0"/>
        </w:rPr>
        <w:tab/>
        <w:t>SecurityResult,</w:t>
      </w:r>
    </w:p>
    <w:p w14:paraId="2F1463B8" w14:textId="77777777" w:rsidR="006A1CE4" w:rsidRPr="00E67E0D" w:rsidRDefault="006A1CE4" w:rsidP="00E7499B">
      <w:pPr>
        <w:pStyle w:val="PL"/>
        <w:rPr>
          <w:noProof w:val="0"/>
          <w:snapToGrid w:val="0"/>
        </w:rPr>
      </w:pPr>
      <w:r w:rsidRPr="00E67E0D">
        <w:rPr>
          <w:noProof w:val="0"/>
          <w:snapToGrid w:val="0"/>
        </w:rPr>
        <w:tab/>
        <w:t>securityIndication</w:t>
      </w:r>
      <w:r w:rsidRPr="00E67E0D">
        <w:rPr>
          <w:noProof w:val="0"/>
          <w:snapToGrid w:val="0"/>
        </w:rPr>
        <w:tab/>
      </w:r>
      <w:r w:rsidRPr="00E67E0D">
        <w:rPr>
          <w:noProof w:val="0"/>
          <w:snapToGrid w:val="0"/>
        </w:rPr>
        <w:tab/>
        <w:t>SecurityIndication,</w:t>
      </w:r>
    </w:p>
    <w:p w14:paraId="3C424929"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{UserPlaneSecurityInformation-ExtIEs} }</w:t>
      </w:r>
      <w:r w:rsidRPr="00E67E0D">
        <w:rPr>
          <w:noProof w:val="0"/>
          <w:snapToGrid w:val="0"/>
        </w:rPr>
        <w:tab/>
        <w:t>OPTIONAL,</w:t>
      </w:r>
    </w:p>
    <w:p w14:paraId="55FD7007" w14:textId="77777777" w:rsidR="006A1CE4" w:rsidRPr="00E67E0D" w:rsidRDefault="006A1CE4" w:rsidP="00E7499B">
      <w:pPr>
        <w:pStyle w:val="PL"/>
        <w:rPr>
          <w:noProof w:val="0"/>
          <w:snapToGrid w:val="0"/>
        </w:rPr>
      </w:pPr>
      <w:r w:rsidRPr="00E67E0D">
        <w:rPr>
          <w:noProof w:val="0"/>
          <w:snapToGrid w:val="0"/>
        </w:rPr>
        <w:tab/>
        <w:t>...</w:t>
      </w:r>
    </w:p>
    <w:p w14:paraId="76BF96FA" w14:textId="77777777" w:rsidR="006A1CE4" w:rsidRPr="00E67E0D" w:rsidRDefault="006A1CE4" w:rsidP="00E7499B">
      <w:pPr>
        <w:pStyle w:val="PL"/>
        <w:rPr>
          <w:noProof w:val="0"/>
          <w:snapToGrid w:val="0"/>
        </w:rPr>
      </w:pPr>
      <w:r w:rsidRPr="00E67E0D">
        <w:rPr>
          <w:noProof w:val="0"/>
          <w:snapToGrid w:val="0"/>
        </w:rPr>
        <w:t>}</w:t>
      </w:r>
    </w:p>
    <w:p w14:paraId="2F0FFE3D" w14:textId="77777777" w:rsidR="006A1CE4" w:rsidRPr="00E67E0D" w:rsidRDefault="006A1CE4" w:rsidP="00E7499B">
      <w:pPr>
        <w:pStyle w:val="PL"/>
        <w:rPr>
          <w:noProof w:val="0"/>
          <w:snapToGrid w:val="0"/>
        </w:rPr>
      </w:pPr>
    </w:p>
    <w:p w14:paraId="13994919" w14:textId="77777777" w:rsidR="006A1CE4" w:rsidRPr="00E67E0D" w:rsidRDefault="006A1CE4" w:rsidP="00E7499B">
      <w:pPr>
        <w:pStyle w:val="PL"/>
        <w:rPr>
          <w:noProof w:val="0"/>
          <w:snapToGrid w:val="0"/>
        </w:rPr>
      </w:pPr>
      <w:r w:rsidRPr="00E67E0D">
        <w:rPr>
          <w:noProof w:val="0"/>
          <w:snapToGrid w:val="0"/>
        </w:rPr>
        <w:t>UserPlaneSecurityInformation-ExtIEs NGAP-PROTOCOL-EXTENSION ::= {</w:t>
      </w:r>
    </w:p>
    <w:p w14:paraId="7A95FCE0" w14:textId="77777777" w:rsidR="006A1CE4" w:rsidRPr="00E67E0D" w:rsidRDefault="006A1CE4" w:rsidP="00E7499B">
      <w:pPr>
        <w:pStyle w:val="PL"/>
        <w:rPr>
          <w:noProof w:val="0"/>
          <w:snapToGrid w:val="0"/>
        </w:rPr>
      </w:pPr>
      <w:r w:rsidRPr="00E67E0D">
        <w:rPr>
          <w:noProof w:val="0"/>
          <w:snapToGrid w:val="0"/>
        </w:rPr>
        <w:tab/>
        <w:t>...</w:t>
      </w:r>
    </w:p>
    <w:p w14:paraId="67131170" w14:textId="77777777" w:rsidR="006A1CE4" w:rsidRPr="00E67E0D" w:rsidRDefault="006A1CE4" w:rsidP="00E7499B">
      <w:pPr>
        <w:pStyle w:val="PL"/>
        <w:rPr>
          <w:noProof w:val="0"/>
          <w:snapToGrid w:val="0"/>
        </w:rPr>
      </w:pPr>
      <w:r w:rsidRPr="00E67E0D">
        <w:rPr>
          <w:noProof w:val="0"/>
          <w:snapToGrid w:val="0"/>
        </w:rPr>
        <w:t>}</w:t>
      </w:r>
    </w:p>
    <w:p w14:paraId="6190DD76" w14:textId="77777777" w:rsidR="006A1CE4" w:rsidRPr="00E67E0D" w:rsidRDefault="006A1CE4" w:rsidP="00E7499B">
      <w:pPr>
        <w:pStyle w:val="PL"/>
        <w:rPr>
          <w:noProof w:val="0"/>
          <w:snapToGrid w:val="0"/>
        </w:rPr>
      </w:pPr>
    </w:p>
    <w:p w14:paraId="0D8CE7AA" w14:textId="77777777" w:rsidR="006A1CE4" w:rsidRPr="00E67E0D" w:rsidRDefault="006A1CE4" w:rsidP="00E7499B">
      <w:pPr>
        <w:pStyle w:val="PL"/>
        <w:outlineLvl w:val="3"/>
        <w:rPr>
          <w:noProof w:val="0"/>
          <w:snapToGrid w:val="0"/>
        </w:rPr>
      </w:pPr>
      <w:r w:rsidRPr="00E67E0D">
        <w:rPr>
          <w:noProof w:val="0"/>
          <w:snapToGrid w:val="0"/>
        </w:rPr>
        <w:t>-- V</w:t>
      </w:r>
    </w:p>
    <w:p w14:paraId="71A01888" w14:textId="77777777" w:rsidR="006A1CE4" w:rsidRPr="00E67E0D" w:rsidRDefault="006A1CE4" w:rsidP="00E7499B">
      <w:pPr>
        <w:pStyle w:val="PL"/>
        <w:outlineLvl w:val="3"/>
        <w:rPr>
          <w:noProof w:val="0"/>
          <w:snapToGrid w:val="0"/>
        </w:rPr>
      </w:pPr>
      <w:r w:rsidRPr="00E67E0D">
        <w:rPr>
          <w:noProof w:val="0"/>
          <w:snapToGrid w:val="0"/>
        </w:rPr>
        <w:t>-- W</w:t>
      </w:r>
    </w:p>
    <w:p w14:paraId="25DA06F4" w14:textId="77777777" w:rsidR="006A1CE4" w:rsidRPr="00E67E0D" w:rsidRDefault="006A1CE4" w:rsidP="00E7499B">
      <w:pPr>
        <w:pStyle w:val="PL"/>
        <w:rPr>
          <w:noProof w:val="0"/>
          <w:snapToGrid w:val="0"/>
        </w:rPr>
      </w:pPr>
    </w:p>
    <w:p w14:paraId="384987B2" w14:textId="77777777" w:rsidR="006A1CE4" w:rsidRPr="00E67E0D" w:rsidRDefault="006A1CE4" w:rsidP="00E7499B">
      <w:pPr>
        <w:pStyle w:val="PL"/>
        <w:rPr>
          <w:ins w:id="6993" w:author="Issam" w:date="2019-02-12T23:38:00Z"/>
          <w:noProof w:val="0"/>
          <w:snapToGrid w:val="0"/>
        </w:rPr>
      </w:pPr>
      <w:ins w:id="6994" w:author="Issam" w:date="2019-02-12T23:38:00Z">
        <w:r w:rsidRPr="00E67E0D">
          <w:rPr>
            <w:noProof w:val="0"/>
            <w:snapToGrid w:val="0"/>
          </w:rPr>
          <w:t>WarningAreaCoordinates ::= OCTET STRING (SIZE(1..1024))</w:t>
        </w:r>
      </w:ins>
    </w:p>
    <w:p w14:paraId="77E79552" w14:textId="77777777" w:rsidR="006A1CE4" w:rsidRPr="00E67E0D" w:rsidRDefault="006A1CE4" w:rsidP="00E7499B">
      <w:pPr>
        <w:pStyle w:val="PL"/>
        <w:rPr>
          <w:ins w:id="6995" w:author="Issam" w:date="2019-02-12T23:38:00Z"/>
          <w:noProof w:val="0"/>
          <w:snapToGrid w:val="0"/>
        </w:rPr>
      </w:pPr>
    </w:p>
    <w:p w14:paraId="0A586CF1" w14:textId="77777777" w:rsidR="006A1CE4" w:rsidRPr="00E67E0D" w:rsidRDefault="006A1CE4" w:rsidP="00E7499B">
      <w:pPr>
        <w:pStyle w:val="PL"/>
        <w:rPr>
          <w:noProof w:val="0"/>
          <w:snapToGrid w:val="0"/>
        </w:rPr>
      </w:pPr>
      <w:r w:rsidRPr="00E67E0D">
        <w:rPr>
          <w:noProof w:val="0"/>
          <w:snapToGrid w:val="0"/>
        </w:rPr>
        <w:t>WarningAreaList ::= CHOICE {</w:t>
      </w:r>
    </w:p>
    <w:p w14:paraId="7D5820A8" w14:textId="77777777" w:rsidR="006A1CE4" w:rsidRPr="00E67E0D" w:rsidRDefault="006A1CE4" w:rsidP="00E7499B">
      <w:pPr>
        <w:pStyle w:val="PL"/>
        <w:rPr>
          <w:noProof w:val="0"/>
          <w:snapToGrid w:val="0"/>
        </w:rPr>
      </w:pPr>
      <w:r w:rsidRPr="00E67E0D">
        <w:rPr>
          <w:noProof w:val="0"/>
          <w:snapToGrid w:val="0"/>
        </w:rPr>
        <w:tab/>
        <w:t>eUTRA-CGIListForWarning</w:t>
      </w:r>
      <w:r w:rsidRPr="00E67E0D">
        <w:rPr>
          <w:noProof w:val="0"/>
          <w:snapToGrid w:val="0"/>
        </w:rPr>
        <w:tab/>
      </w:r>
      <w:r w:rsidRPr="00E67E0D">
        <w:rPr>
          <w:noProof w:val="0"/>
          <w:snapToGrid w:val="0"/>
        </w:rPr>
        <w:tab/>
      </w:r>
      <w:r w:rsidRPr="00E67E0D">
        <w:rPr>
          <w:noProof w:val="0"/>
          <w:snapToGrid w:val="0"/>
        </w:rPr>
        <w:tab/>
        <w:t>EUTRA-CGIListForWarning,</w:t>
      </w:r>
    </w:p>
    <w:p w14:paraId="38E9B555" w14:textId="77777777" w:rsidR="006A1CE4" w:rsidRPr="00E67E0D" w:rsidRDefault="006A1CE4" w:rsidP="00E7499B">
      <w:pPr>
        <w:pStyle w:val="PL"/>
        <w:rPr>
          <w:noProof w:val="0"/>
          <w:snapToGrid w:val="0"/>
        </w:rPr>
      </w:pPr>
      <w:r w:rsidRPr="00E67E0D">
        <w:rPr>
          <w:noProof w:val="0"/>
          <w:snapToGrid w:val="0"/>
        </w:rPr>
        <w:tab/>
        <w:t>nR-CGIListForWarning</w:t>
      </w:r>
      <w:r w:rsidRPr="00E67E0D">
        <w:rPr>
          <w:noProof w:val="0"/>
          <w:snapToGrid w:val="0"/>
        </w:rPr>
        <w:tab/>
      </w:r>
      <w:r w:rsidRPr="00E67E0D">
        <w:rPr>
          <w:noProof w:val="0"/>
          <w:snapToGrid w:val="0"/>
        </w:rPr>
        <w:tab/>
      </w:r>
      <w:r w:rsidRPr="00E67E0D">
        <w:rPr>
          <w:noProof w:val="0"/>
          <w:snapToGrid w:val="0"/>
        </w:rPr>
        <w:tab/>
        <w:t>NR-CGIListForWarning,</w:t>
      </w:r>
    </w:p>
    <w:p w14:paraId="78DE51B8" w14:textId="77777777" w:rsidR="006A1CE4" w:rsidRPr="00E67E0D" w:rsidRDefault="006A1CE4" w:rsidP="00E7499B">
      <w:pPr>
        <w:pStyle w:val="PL"/>
        <w:rPr>
          <w:noProof w:val="0"/>
          <w:snapToGrid w:val="0"/>
        </w:rPr>
      </w:pPr>
      <w:r w:rsidRPr="00E67E0D">
        <w:rPr>
          <w:noProof w:val="0"/>
          <w:snapToGrid w:val="0"/>
        </w:rPr>
        <w:tab/>
        <w:t>tAIListForWarning</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TAIListForWarning,</w:t>
      </w:r>
    </w:p>
    <w:p w14:paraId="03F209DE" w14:textId="77777777" w:rsidR="006A1CE4" w:rsidRPr="00E67E0D" w:rsidRDefault="006A1CE4" w:rsidP="00E7499B">
      <w:pPr>
        <w:pStyle w:val="PL"/>
        <w:rPr>
          <w:noProof w:val="0"/>
          <w:snapToGrid w:val="0"/>
        </w:rPr>
      </w:pPr>
      <w:r w:rsidRPr="00E67E0D">
        <w:rPr>
          <w:noProof w:val="0"/>
          <w:snapToGrid w:val="0"/>
        </w:rPr>
        <w:tab/>
        <w:t>emergencyAreaIDList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EmergencyAreaIDList,</w:t>
      </w:r>
    </w:p>
    <w:p w14:paraId="77712D3C" w14:textId="77777777" w:rsidR="006A1CE4" w:rsidRPr="00E67E0D" w:rsidRDefault="006A1CE4" w:rsidP="00E7499B">
      <w:pPr>
        <w:pStyle w:val="PL"/>
        <w:rPr>
          <w:noProof w:val="0"/>
        </w:rPr>
      </w:pPr>
      <w:r w:rsidRPr="00E67E0D">
        <w:rPr>
          <w:noProof w:val="0"/>
        </w:rPr>
        <w:tab/>
        <w:t>choice-Extensions</w:t>
      </w:r>
      <w:r w:rsidRPr="00E67E0D">
        <w:rPr>
          <w:noProof w:val="0"/>
        </w:rPr>
        <w:tab/>
      </w:r>
      <w:r w:rsidRPr="00E67E0D">
        <w:rPr>
          <w:noProof w:val="0"/>
        </w:rPr>
        <w:tab/>
        <w:t>ProtocolIE-SingleContainer { {</w:t>
      </w:r>
      <w:r w:rsidRPr="00E67E0D">
        <w:rPr>
          <w:noProof w:val="0"/>
          <w:snapToGrid w:val="0"/>
        </w:rPr>
        <w:t>WarningAreaList</w:t>
      </w:r>
      <w:r w:rsidRPr="00E67E0D">
        <w:rPr>
          <w:noProof w:val="0"/>
        </w:rPr>
        <w:t>-ExtIEs} }</w:t>
      </w:r>
    </w:p>
    <w:p w14:paraId="4BE161B7" w14:textId="77777777" w:rsidR="006A1CE4" w:rsidRPr="00E67E0D" w:rsidRDefault="006A1CE4" w:rsidP="00E7499B">
      <w:pPr>
        <w:pStyle w:val="PL"/>
        <w:rPr>
          <w:noProof w:val="0"/>
          <w:snapToGrid w:val="0"/>
        </w:rPr>
      </w:pPr>
      <w:r w:rsidRPr="00E67E0D">
        <w:rPr>
          <w:noProof w:val="0"/>
          <w:snapToGrid w:val="0"/>
        </w:rPr>
        <w:t>}</w:t>
      </w:r>
    </w:p>
    <w:p w14:paraId="206E7A55" w14:textId="77777777" w:rsidR="006A1CE4" w:rsidRPr="00E67E0D" w:rsidRDefault="006A1CE4" w:rsidP="00E7499B">
      <w:pPr>
        <w:pStyle w:val="PL"/>
        <w:rPr>
          <w:noProof w:val="0"/>
          <w:snapToGrid w:val="0"/>
        </w:rPr>
      </w:pPr>
    </w:p>
    <w:p w14:paraId="4957C1FB" w14:textId="77777777" w:rsidR="006A1CE4" w:rsidRPr="00E67E0D" w:rsidRDefault="006A1CE4" w:rsidP="00E7499B">
      <w:pPr>
        <w:pStyle w:val="PL"/>
        <w:rPr>
          <w:noProof w:val="0"/>
        </w:rPr>
      </w:pPr>
      <w:r w:rsidRPr="00E67E0D">
        <w:rPr>
          <w:noProof w:val="0"/>
          <w:snapToGrid w:val="0"/>
        </w:rPr>
        <w:t>WarningAreaList</w:t>
      </w:r>
      <w:r w:rsidRPr="00E67E0D">
        <w:rPr>
          <w:noProof w:val="0"/>
        </w:rPr>
        <w:t xml:space="preserve">-ExtIEs </w:t>
      </w:r>
      <w:r w:rsidRPr="00E67E0D">
        <w:rPr>
          <w:noProof w:val="0"/>
          <w:snapToGrid w:val="0"/>
        </w:rPr>
        <w:t xml:space="preserve">NGAP-PROTOCOL-IES </w:t>
      </w:r>
      <w:r w:rsidRPr="00E67E0D">
        <w:rPr>
          <w:noProof w:val="0"/>
        </w:rPr>
        <w:t>::= {</w:t>
      </w:r>
    </w:p>
    <w:p w14:paraId="46B98F61" w14:textId="77777777" w:rsidR="006A1CE4" w:rsidRPr="00E67E0D" w:rsidRDefault="006A1CE4" w:rsidP="00E7499B">
      <w:pPr>
        <w:pStyle w:val="PL"/>
        <w:rPr>
          <w:noProof w:val="0"/>
        </w:rPr>
      </w:pPr>
      <w:r w:rsidRPr="00E67E0D">
        <w:rPr>
          <w:noProof w:val="0"/>
        </w:rPr>
        <w:tab/>
        <w:t>...</w:t>
      </w:r>
    </w:p>
    <w:p w14:paraId="57BE43DE" w14:textId="77777777" w:rsidR="006A1CE4" w:rsidRPr="00E67E0D" w:rsidRDefault="006A1CE4" w:rsidP="00E7499B">
      <w:pPr>
        <w:pStyle w:val="PL"/>
        <w:rPr>
          <w:noProof w:val="0"/>
        </w:rPr>
      </w:pPr>
      <w:r w:rsidRPr="00E67E0D">
        <w:rPr>
          <w:noProof w:val="0"/>
        </w:rPr>
        <w:t>}</w:t>
      </w:r>
    </w:p>
    <w:p w14:paraId="393E8E5D" w14:textId="77777777" w:rsidR="006A1CE4" w:rsidRPr="00E67E0D" w:rsidRDefault="006A1CE4" w:rsidP="00E7499B">
      <w:pPr>
        <w:pStyle w:val="PL"/>
        <w:rPr>
          <w:noProof w:val="0"/>
          <w:snapToGrid w:val="0"/>
        </w:rPr>
      </w:pPr>
    </w:p>
    <w:p w14:paraId="2FE86326" w14:textId="77777777" w:rsidR="006A1CE4" w:rsidRPr="00E67E0D" w:rsidRDefault="006A1CE4" w:rsidP="00E7499B">
      <w:pPr>
        <w:pStyle w:val="PL"/>
        <w:rPr>
          <w:noProof w:val="0"/>
          <w:snapToGrid w:val="0"/>
        </w:rPr>
      </w:pPr>
      <w:r w:rsidRPr="00E67E0D">
        <w:rPr>
          <w:noProof w:val="0"/>
          <w:snapToGrid w:val="0"/>
        </w:rPr>
        <w:t>WarningMessageContents ::= OCTET STRING (SIZE(1..9600))</w:t>
      </w:r>
    </w:p>
    <w:p w14:paraId="013068B9" w14:textId="77777777" w:rsidR="006A1CE4" w:rsidRPr="00E67E0D" w:rsidRDefault="006A1CE4" w:rsidP="00E7499B">
      <w:pPr>
        <w:pStyle w:val="PL"/>
        <w:rPr>
          <w:noProof w:val="0"/>
          <w:snapToGrid w:val="0"/>
        </w:rPr>
      </w:pPr>
    </w:p>
    <w:p w14:paraId="392E325C" w14:textId="77777777" w:rsidR="006A1CE4" w:rsidRPr="00E67E0D" w:rsidRDefault="006A1CE4" w:rsidP="00E7499B">
      <w:pPr>
        <w:pStyle w:val="PL"/>
        <w:rPr>
          <w:noProof w:val="0"/>
          <w:snapToGrid w:val="0"/>
        </w:rPr>
      </w:pPr>
      <w:r w:rsidRPr="00E67E0D">
        <w:rPr>
          <w:noProof w:val="0"/>
          <w:snapToGrid w:val="0"/>
        </w:rPr>
        <w:t>WarningSecurityInfo ::= OCTET STRING (SIZE(50))</w:t>
      </w:r>
    </w:p>
    <w:p w14:paraId="3C4ED342" w14:textId="77777777" w:rsidR="006A1CE4" w:rsidRPr="00E67E0D" w:rsidRDefault="006A1CE4" w:rsidP="00E7499B">
      <w:pPr>
        <w:pStyle w:val="PL"/>
        <w:rPr>
          <w:noProof w:val="0"/>
          <w:snapToGrid w:val="0"/>
        </w:rPr>
      </w:pPr>
    </w:p>
    <w:p w14:paraId="370B5621" w14:textId="77777777" w:rsidR="006A1CE4" w:rsidRPr="00E67E0D" w:rsidRDefault="006A1CE4" w:rsidP="00E7499B">
      <w:pPr>
        <w:pStyle w:val="PL"/>
        <w:rPr>
          <w:noProof w:val="0"/>
          <w:snapToGrid w:val="0"/>
        </w:rPr>
      </w:pPr>
      <w:r w:rsidRPr="00E67E0D">
        <w:rPr>
          <w:noProof w:val="0"/>
          <w:snapToGrid w:val="0"/>
        </w:rPr>
        <w:t>WarningType ::= OCTET STRING (SIZE(2))</w:t>
      </w:r>
    </w:p>
    <w:p w14:paraId="48F410F2" w14:textId="77777777" w:rsidR="006A1CE4" w:rsidRPr="00E67E0D" w:rsidRDefault="006A1CE4" w:rsidP="00E7499B">
      <w:pPr>
        <w:pStyle w:val="PL"/>
        <w:rPr>
          <w:noProof w:val="0"/>
          <w:snapToGrid w:val="0"/>
        </w:rPr>
      </w:pPr>
    </w:p>
    <w:p w14:paraId="563AEF67" w14:textId="77777777" w:rsidR="006A1CE4" w:rsidRPr="00E67E0D" w:rsidRDefault="006A1CE4" w:rsidP="00E7499B">
      <w:pPr>
        <w:pStyle w:val="PL"/>
        <w:outlineLvl w:val="3"/>
        <w:rPr>
          <w:noProof w:val="0"/>
          <w:snapToGrid w:val="0"/>
        </w:rPr>
      </w:pPr>
      <w:r w:rsidRPr="00E67E0D">
        <w:rPr>
          <w:noProof w:val="0"/>
          <w:snapToGrid w:val="0"/>
        </w:rPr>
        <w:t>-- X</w:t>
      </w:r>
    </w:p>
    <w:p w14:paraId="2DFF13F1" w14:textId="77777777" w:rsidR="006A1CE4" w:rsidRPr="00E67E0D" w:rsidRDefault="006A1CE4" w:rsidP="00E7499B">
      <w:pPr>
        <w:pStyle w:val="PL"/>
        <w:rPr>
          <w:noProof w:val="0"/>
          <w:snapToGrid w:val="0"/>
        </w:rPr>
      </w:pPr>
    </w:p>
    <w:p w14:paraId="2DACD001" w14:textId="77777777" w:rsidR="006A1CE4" w:rsidRPr="00E67E0D" w:rsidRDefault="006A1CE4" w:rsidP="00E7499B">
      <w:pPr>
        <w:pStyle w:val="PL"/>
        <w:rPr>
          <w:noProof w:val="0"/>
          <w:snapToGrid w:val="0"/>
        </w:rPr>
      </w:pPr>
      <w:r w:rsidRPr="00E67E0D">
        <w:rPr>
          <w:noProof w:val="0"/>
          <w:snapToGrid w:val="0"/>
        </w:rPr>
        <w:t>XnExtTLAs ::= SEQUENCE (SIZE(1..maxnoofXnExtTLAs)) OF XnExtTLA-Item</w:t>
      </w:r>
    </w:p>
    <w:p w14:paraId="59B48CD4" w14:textId="77777777" w:rsidR="006A1CE4" w:rsidRPr="00E67E0D" w:rsidRDefault="006A1CE4" w:rsidP="00E7499B">
      <w:pPr>
        <w:pStyle w:val="PL"/>
        <w:rPr>
          <w:noProof w:val="0"/>
          <w:snapToGrid w:val="0"/>
        </w:rPr>
      </w:pPr>
    </w:p>
    <w:p w14:paraId="7E8B9261" w14:textId="77777777" w:rsidR="006A1CE4" w:rsidRPr="00E67E0D" w:rsidRDefault="006A1CE4" w:rsidP="00E7499B">
      <w:pPr>
        <w:pStyle w:val="PL"/>
        <w:rPr>
          <w:noProof w:val="0"/>
          <w:snapToGrid w:val="0"/>
        </w:rPr>
      </w:pPr>
      <w:r w:rsidRPr="00E67E0D">
        <w:rPr>
          <w:noProof w:val="0"/>
          <w:snapToGrid w:val="0"/>
        </w:rPr>
        <w:t>XnExtTLA-Item ::= SEQUENCE {</w:t>
      </w:r>
    </w:p>
    <w:p w14:paraId="4B7B8C9F" w14:textId="77777777" w:rsidR="006A1CE4" w:rsidRPr="00E67E0D" w:rsidRDefault="006A1CE4" w:rsidP="00E7499B">
      <w:pPr>
        <w:pStyle w:val="PL"/>
        <w:rPr>
          <w:noProof w:val="0"/>
          <w:snapToGrid w:val="0"/>
        </w:rPr>
      </w:pPr>
      <w:r w:rsidRPr="00E67E0D">
        <w:rPr>
          <w:noProof w:val="0"/>
          <w:snapToGrid w:val="0"/>
        </w:rPr>
        <w:tab/>
        <w:t>iPsecTLA</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TransportLayerAddress</w:t>
      </w:r>
      <w:r w:rsidRPr="00E67E0D">
        <w:rPr>
          <w:noProof w:val="0"/>
          <w:snapToGrid w:val="0"/>
        </w:rPr>
        <w:tab/>
      </w:r>
      <w:r w:rsidRPr="00E67E0D">
        <w:rPr>
          <w:noProof w:val="0"/>
          <w:snapToGrid w:val="0"/>
        </w:rPr>
        <w:tab/>
        <w:t>OPTIONAL,</w:t>
      </w:r>
    </w:p>
    <w:p w14:paraId="5DCE937D" w14:textId="77777777" w:rsidR="006A1CE4" w:rsidRPr="00E67E0D" w:rsidRDefault="006A1CE4" w:rsidP="00E7499B">
      <w:pPr>
        <w:pStyle w:val="PL"/>
        <w:rPr>
          <w:noProof w:val="0"/>
          <w:snapToGrid w:val="0"/>
        </w:rPr>
      </w:pPr>
      <w:r w:rsidRPr="00E67E0D">
        <w:rPr>
          <w:noProof w:val="0"/>
          <w:snapToGrid w:val="0"/>
        </w:rPr>
        <w:tab/>
        <w:t>gTP-TLAs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XnGTP-TLAs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58FD198C"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{XnExtTLA-Item-ExtIEs} } OPTIONAL,</w:t>
      </w:r>
    </w:p>
    <w:p w14:paraId="00C9E25C" w14:textId="77777777" w:rsidR="006A1CE4" w:rsidRPr="00E67E0D" w:rsidRDefault="006A1CE4" w:rsidP="00E7499B">
      <w:pPr>
        <w:pStyle w:val="PL"/>
        <w:rPr>
          <w:noProof w:val="0"/>
          <w:snapToGrid w:val="0"/>
        </w:rPr>
      </w:pPr>
      <w:r w:rsidRPr="00E67E0D">
        <w:rPr>
          <w:noProof w:val="0"/>
          <w:snapToGrid w:val="0"/>
        </w:rPr>
        <w:tab/>
        <w:t>...</w:t>
      </w:r>
    </w:p>
    <w:p w14:paraId="5BFD965F" w14:textId="77777777" w:rsidR="006A1CE4" w:rsidRPr="00E67E0D" w:rsidRDefault="006A1CE4" w:rsidP="00E7499B">
      <w:pPr>
        <w:pStyle w:val="PL"/>
        <w:rPr>
          <w:noProof w:val="0"/>
          <w:snapToGrid w:val="0"/>
        </w:rPr>
      </w:pPr>
      <w:r w:rsidRPr="00E67E0D">
        <w:rPr>
          <w:noProof w:val="0"/>
          <w:snapToGrid w:val="0"/>
        </w:rPr>
        <w:t>}</w:t>
      </w:r>
    </w:p>
    <w:p w14:paraId="2A7EA822" w14:textId="77777777" w:rsidR="006A1CE4" w:rsidRPr="00E67E0D" w:rsidRDefault="006A1CE4" w:rsidP="00E7499B">
      <w:pPr>
        <w:pStyle w:val="PL"/>
        <w:rPr>
          <w:noProof w:val="0"/>
          <w:snapToGrid w:val="0"/>
        </w:rPr>
      </w:pPr>
    </w:p>
    <w:p w14:paraId="5804FBB0" w14:textId="77777777" w:rsidR="006A1CE4" w:rsidRPr="00E67E0D" w:rsidRDefault="006A1CE4" w:rsidP="00E7499B">
      <w:pPr>
        <w:pStyle w:val="PL"/>
        <w:rPr>
          <w:noProof w:val="0"/>
          <w:snapToGrid w:val="0"/>
        </w:rPr>
      </w:pPr>
      <w:r w:rsidRPr="00E67E0D">
        <w:rPr>
          <w:noProof w:val="0"/>
          <w:snapToGrid w:val="0"/>
        </w:rPr>
        <w:t>XnExtTLA-Item-ExtIEs NGAP-PROTOCOL-EXTENSION ::= {</w:t>
      </w:r>
    </w:p>
    <w:p w14:paraId="523878E3" w14:textId="77777777" w:rsidR="006A1CE4" w:rsidRPr="00E67E0D" w:rsidRDefault="006A1CE4" w:rsidP="00E7499B">
      <w:pPr>
        <w:pStyle w:val="PL"/>
        <w:rPr>
          <w:noProof w:val="0"/>
          <w:snapToGrid w:val="0"/>
        </w:rPr>
      </w:pPr>
      <w:r w:rsidRPr="00E67E0D">
        <w:rPr>
          <w:noProof w:val="0"/>
          <w:snapToGrid w:val="0"/>
        </w:rPr>
        <w:tab/>
        <w:t>...</w:t>
      </w:r>
    </w:p>
    <w:p w14:paraId="5B827029" w14:textId="77777777" w:rsidR="006A1CE4" w:rsidRPr="00E67E0D" w:rsidRDefault="006A1CE4" w:rsidP="00E7499B">
      <w:pPr>
        <w:pStyle w:val="PL"/>
        <w:rPr>
          <w:noProof w:val="0"/>
          <w:snapToGrid w:val="0"/>
        </w:rPr>
      </w:pPr>
      <w:r w:rsidRPr="00E67E0D">
        <w:rPr>
          <w:noProof w:val="0"/>
          <w:snapToGrid w:val="0"/>
        </w:rPr>
        <w:t>}</w:t>
      </w:r>
    </w:p>
    <w:p w14:paraId="3615AA9D" w14:textId="77777777" w:rsidR="006A1CE4" w:rsidRPr="00E67E0D" w:rsidRDefault="006A1CE4" w:rsidP="00E7499B">
      <w:pPr>
        <w:pStyle w:val="PL"/>
        <w:rPr>
          <w:noProof w:val="0"/>
          <w:snapToGrid w:val="0"/>
        </w:rPr>
      </w:pPr>
    </w:p>
    <w:p w14:paraId="783F1B14" w14:textId="77777777" w:rsidR="006A1CE4" w:rsidRPr="00E67E0D" w:rsidRDefault="006A1CE4" w:rsidP="00E7499B">
      <w:pPr>
        <w:pStyle w:val="PL"/>
        <w:rPr>
          <w:noProof w:val="0"/>
          <w:snapToGrid w:val="0"/>
        </w:rPr>
      </w:pPr>
      <w:r w:rsidRPr="00E67E0D">
        <w:rPr>
          <w:noProof w:val="0"/>
          <w:snapToGrid w:val="0"/>
        </w:rPr>
        <w:t>XnGTP-TLAs ::= SEQUENCE (SIZE(1..maxnoofXnGTP-TLAs)) OF TransportLayerAddress</w:t>
      </w:r>
    </w:p>
    <w:p w14:paraId="27FECA80" w14:textId="77777777" w:rsidR="006A1CE4" w:rsidRPr="00E67E0D" w:rsidRDefault="006A1CE4" w:rsidP="00E7499B">
      <w:pPr>
        <w:pStyle w:val="PL"/>
        <w:rPr>
          <w:noProof w:val="0"/>
          <w:snapToGrid w:val="0"/>
        </w:rPr>
      </w:pPr>
    </w:p>
    <w:p w14:paraId="74AB4A44" w14:textId="77777777" w:rsidR="006A1CE4" w:rsidRPr="00E67E0D" w:rsidRDefault="006A1CE4" w:rsidP="00E7499B">
      <w:pPr>
        <w:pStyle w:val="PL"/>
        <w:rPr>
          <w:noProof w:val="0"/>
          <w:snapToGrid w:val="0"/>
        </w:rPr>
      </w:pPr>
      <w:r w:rsidRPr="00E67E0D">
        <w:rPr>
          <w:noProof w:val="0"/>
          <w:snapToGrid w:val="0"/>
        </w:rPr>
        <w:t>XnTLAs ::= SEQUENCE (SIZE(1..</w:t>
      </w:r>
      <w:r w:rsidRPr="00E67E0D">
        <w:rPr>
          <w:noProof w:val="0"/>
        </w:rPr>
        <w:t>maxnoofXnTLAs</w:t>
      </w:r>
      <w:r w:rsidRPr="00E67E0D">
        <w:rPr>
          <w:noProof w:val="0"/>
          <w:snapToGrid w:val="0"/>
        </w:rPr>
        <w:t>)) OF TransportLayerAddress</w:t>
      </w:r>
    </w:p>
    <w:p w14:paraId="6A4D14A0" w14:textId="77777777" w:rsidR="006A1CE4" w:rsidRPr="00E67E0D" w:rsidRDefault="006A1CE4" w:rsidP="00E7499B">
      <w:pPr>
        <w:pStyle w:val="PL"/>
        <w:rPr>
          <w:noProof w:val="0"/>
          <w:snapToGrid w:val="0"/>
        </w:rPr>
      </w:pPr>
    </w:p>
    <w:p w14:paraId="2A1D3D21" w14:textId="77777777" w:rsidR="006A1CE4" w:rsidRPr="00E67E0D" w:rsidRDefault="006A1CE4" w:rsidP="00E7499B">
      <w:pPr>
        <w:pStyle w:val="PL"/>
        <w:rPr>
          <w:noProof w:val="0"/>
          <w:snapToGrid w:val="0"/>
        </w:rPr>
      </w:pPr>
      <w:r w:rsidRPr="00E67E0D">
        <w:rPr>
          <w:noProof w:val="0"/>
          <w:snapToGrid w:val="0"/>
        </w:rPr>
        <w:t>XnTNLConfigurationInfo ::= SEQUENCE {</w:t>
      </w:r>
    </w:p>
    <w:p w14:paraId="3EBEF042" w14:textId="77777777" w:rsidR="006A1CE4" w:rsidRPr="00E67E0D" w:rsidRDefault="006A1CE4" w:rsidP="00E7499B">
      <w:pPr>
        <w:pStyle w:val="PL"/>
        <w:rPr>
          <w:noProof w:val="0"/>
          <w:snapToGrid w:val="0"/>
        </w:rPr>
      </w:pPr>
      <w:r w:rsidRPr="00E67E0D">
        <w:rPr>
          <w:noProof w:val="0"/>
          <w:snapToGrid w:val="0"/>
        </w:rPr>
        <w:tab/>
        <w:t>xnTransportLayerAddresses</w:t>
      </w:r>
      <w:r w:rsidRPr="00E67E0D">
        <w:rPr>
          <w:noProof w:val="0"/>
          <w:snapToGrid w:val="0"/>
        </w:rPr>
        <w:tab/>
      </w:r>
      <w:r w:rsidRPr="00E67E0D">
        <w:rPr>
          <w:noProof w:val="0"/>
          <w:snapToGrid w:val="0"/>
        </w:rPr>
        <w:tab/>
      </w:r>
      <w:r w:rsidRPr="00E67E0D">
        <w:rPr>
          <w:noProof w:val="0"/>
          <w:snapToGrid w:val="0"/>
        </w:rPr>
        <w:tab/>
        <w:t>XnTLAs,</w:t>
      </w:r>
    </w:p>
    <w:p w14:paraId="3E13E294" w14:textId="77777777" w:rsidR="006A1CE4" w:rsidRPr="00E67E0D" w:rsidRDefault="006A1CE4" w:rsidP="00E7499B">
      <w:pPr>
        <w:pStyle w:val="PL"/>
        <w:rPr>
          <w:noProof w:val="0"/>
          <w:snapToGrid w:val="0"/>
        </w:rPr>
      </w:pPr>
      <w:r w:rsidRPr="00E67E0D">
        <w:rPr>
          <w:noProof w:val="0"/>
          <w:snapToGrid w:val="0"/>
        </w:rPr>
        <w:tab/>
        <w:t>xnExtendedTransportLayerAddresses</w:t>
      </w:r>
      <w:r w:rsidRPr="00E67E0D">
        <w:rPr>
          <w:noProof w:val="0"/>
          <w:snapToGrid w:val="0"/>
        </w:rPr>
        <w:tab/>
        <w:t>XnExtTLAs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OPTIONAL,</w:t>
      </w:r>
    </w:p>
    <w:p w14:paraId="1BE81000" w14:textId="77777777" w:rsidR="006A1CE4" w:rsidRPr="00E67E0D" w:rsidRDefault="006A1CE4" w:rsidP="00E7499B">
      <w:pPr>
        <w:pStyle w:val="PL"/>
        <w:rPr>
          <w:noProof w:val="0"/>
          <w:snapToGrid w:val="0"/>
        </w:rPr>
      </w:pPr>
      <w:r w:rsidRPr="00E67E0D">
        <w:rPr>
          <w:noProof w:val="0"/>
          <w:snapToGrid w:val="0"/>
        </w:rPr>
        <w:tab/>
        <w:t>iE-Extensions</w:t>
      </w:r>
      <w:r w:rsidRPr="00E67E0D">
        <w:rPr>
          <w:noProof w:val="0"/>
          <w:snapToGrid w:val="0"/>
        </w:rPr>
        <w:tab/>
      </w:r>
      <w:r w:rsidRPr="00E67E0D">
        <w:rPr>
          <w:noProof w:val="0"/>
          <w:snapToGrid w:val="0"/>
        </w:rPr>
        <w:tab/>
        <w:t>ProtocolExtensionContainer { {XnTNLConfigurationInfo-ExtIEs} }</w:t>
      </w:r>
      <w:r w:rsidRPr="00E67E0D">
        <w:rPr>
          <w:noProof w:val="0"/>
          <w:snapToGrid w:val="0"/>
        </w:rPr>
        <w:tab/>
        <w:t>OPTIONAL,</w:t>
      </w:r>
    </w:p>
    <w:p w14:paraId="30BA8760" w14:textId="77777777" w:rsidR="006A1CE4" w:rsidRPr="00E67E0D" w:rsidRDefault="006A1CE4" w:rsidP="00E7499B">
      <w:pPr>
        <w:pStyle w:val="PL"/>
        <w:rPr>
          <w:noProof w:val="0"/>
          <w:snapToGrid w:val="0"/>
        </w:rPr>
      </w:pPr>
      <w:r w:rsidRPr="00E67E0D">
        <w:rPr>
          <w:noProof w:val="0"/>
          <w:snapToGrid w:val="0"/>
        </w:rPr>
        <w:tab/>
        <w:t>...</w:t>
      </w:r>
    </w:p>
    <w:p w14:paraId="7EE82A44" w14:textId="77777777" w:rsidR="006A1CE4" w:rsidRPr="00E67E0D" w:rsidRDefault="006A1CE4" w:rsidP="00E7499B">
      <w:pPr>
        <w:pStyle w:val="PL"/>
        <w:rPr>
          <w:noProof w:val="0"/>
          <w:snapToGrid w:val="0"/>
        </w:rPr>
      </w:pPr>
      <w:r w:rsidRPr="00E67E0D">
        <w:rPr>
          <w:noProof w:val="0"/>
          <w:snapToGrid w:val="0"/>
        </w:rPr>
        <w:t>}</w:t>
      </w:r>
    </w:p>
    <w:p w14:paraId="2BAA5BFB" w14:textId="77777777" w:rsidR="006A1CE4" w:rsidRPr="00E67E0D" w:rsidRDefault="006A1CE4" w:rsidP="00E7499B">
      <w:pPr>
        <w:pStyle w:val="PL"/>
        <w:rPr>
          <w:noProof w:val="0"/>
          <w:snapToGrid w:val="0"/>
        </w:rPr>
      </w:pPr>
    </w:p>
    <w:p w14:paraId="4197679A" w14:textId="77777777" w:rsidR="006A1CE4" w:rsidRPr="00E67E0D" w:rsidRDefault="006A1CE4" w:rsidP="00E7499B">
      <w:pPr>
        <w:pStyle w:val="PL"/>
        <w:rPr>
          <w:noProof w:val="0"/>
          <w:snapToGrid w:val="0"/>
        </w:rPr>
      </w:pPr>
      <w:r w:rsidRPr="00E67E0D">
        <w:rPr>
          <w:noProof w:val="0"/>
          <w:snapToGrid w:val="0"/>
        </w:rPr>
        <w:t>XnTNLConfigurationInfo-ExtIEs NGAP-PROTOCOL-EXTENSION ::= {</w:t>
      </w:r>
    </w:p>
    <w:p w14:paraId="686E5A5B" w14:textId="77777777" w:rsidR="006A1CE4" w:rsidRPr="00E67E0D" w:rsidRDefault="006A1CE4" w:rsidP="00E7499B">
      <w:pPr>
        <w:pStyle w:val="PL"/>
        <w:rPr>
          <w:noProof w:val="0"/>
          <w:snapToGrid w:val="0"/>
        </w:rPr>
      </w:pPr>
      <w:r w:rsidRPr="00E67E0D">
        <w:rPr>
          <w:noProof w:val="0"/>
          <w:snapToGrid w:val="0"/>
        </w:rPr>
        <w:tab/>
        <w:t>...</w:t>
      </w:r>
    </w:p>
    <w:p w14:paraId="6C8D45F9" w14:textId="77777777" w:rsidR="006A1CE4" w:rsidRPr="00E67E0D" w:rsidRDefault="006A1CE4" w:rsidP="00E7499B">
      <w:pPr>
        <w:pStyle w:val="PL"/>
        <w:rPr>
          <w:noProof w:val="0"/>
          <w:snapToGrid w:val="0"/>
        </w:rPr>
      </w:pPr>
      <w:r w:rsidRPr="00E67E0D">
        <w:rPr>
          <w:noProof w:val="0"/>
          <w:snapToGrid w:val="0"/>
        </w:rPr>
        <w:t>}</w:t>
      </w:r>
    </w:p>
    <w:p w14:paraId="02C25766" w14:textId="77777777" w:rsidR="006A1CE4" w:rsidRPr="00E67E0D" w:rsidRDefault="006A1CE4" w:rsidP="00E7499B">
      <w:pPr>
        <w:pStyle w:val="PL"/>
        <w:rPr>
          <w:noProof w:val="0"/>
          <w:snapToGrid w:val="0"/>
        </w:rPr>
      </w:pPr>
    </w:p>
    <w:p w14:paraId="749F93EE" w14:textId="77777777" w:rsidR="006A1CE4" w:rsidRPr="00E67E0D" w:rsidRDefault="006A1CE4" w:rsidP="00E7499B">
      <w:pPr>
        <w:pStyle w:val="PL"/>
        <w:outlineLvl w:val="3"/>
        <w:rPr>
          <w:noProof w:val="0"/>
          <w:snapToGrid w:val="0"/>
        </w:rPr>
      </w:pPr>
      <w:r w:rsidRPr="00E67E0D">
        <w:rPr>
          <w:noProof w:val="0"/>
          <w:snapToGrid w:val="0"/>
        </w:rPr>
        <w:t>-- Y</w:t>
      </w:r>
    </w:p>
    <w:p w14:paraId="28FB144A" w14:textId="77777777" w:rsidR="006A1CE4" w:rsidRPr="00E67E0D" w:rsidRDefault="006A1CE4" w:rsidP="00E7499B">
      <w:pPr>
        <w:pStyle w:val="PL"/>
        <w:outlineLvl w:val="3"/>
        <w:rPr>
          <w:noProof w:val="0"/>
          <w:snapToGrid w:val="0"/>
        </w:rPr>
      </w:pPr>
      <w:r w:rsidRPr="00E67E0D">
        <w:rPr>
          <w:noProof w:val="0"/>
          <w:snapToGrid w:val="0"/>
        </w:rPr>
        <w:t>-- Z</w:t>
      </w:r>
    </w:p>
    <w:p w14:paraId="43462AFB" w14:textId="77777777" w:rsidR="006A1CE4" w:rsidRPr="00E67E0D" w:rsidRDefault="006A1CE4" w:rsidP="00E7499B">
      <w:pPr>
        <w:pStyle w:val="PL"/>
        <w:rPr>
          <w:noProof w:val="0"/>
          <w:snapToGrid w:val="0"/>
        </w:rPr>
      </w:pPr>
    </w:p>
    <w:p w14:paraId="75EBBFB0" w14:textId="77777777" w:rsidR="006A1CE4" w:rsidRPr="00E67E0D" w:rsidRDefault="006A1CE4" w:rsidP="00E7499B">
      <w:pPr>
        <w:pStyle w:val="PL"/>
        <w:rPr>
          <w:noProof w:val="0"/>
          <w:snapToGrid w:val="0"/>
        </w:rPr>
      </w:pPr>
      <w:r w:rsidRPr="00E67E0D">
        <w:rPr>
          <w:noProof w:val="0"/>
          <w:snapToGrid w:val="0"/>
        </w:rPr>
        <w:t>END</w:t>
      </w:r>
    </w:p>
    <w:p w14:paraId="7025C157" w14:textId="77777777" w:rsidR="006A1CE4" w:rsidRPr="00E67E0D" w:rsidRDefault="006A1CE4" w:rsidP="00E7499B">
      <w:pPr>
        <w:pStyle w:val="PL"/>
        <w:rPr>
          <w:ins w:id="6996" w:author="Issam" w:date="2019-02-12T23:38:00Z"/>
          <w:noProof w:val="0"/>
          <w:snapToGrid w:val="0"/>
        </w:rPr>
      </w:pPr>
      <w:ins w:id="6997" w:author="Issam" w:date="2019-02-12T23:38:00Z">
        <w:r w:rsidRPr="00E67E0D">
          <w:rPr>
            <w:noProof w:val="0"/>
            <w:snapToGrid w:val="0"/>
          </w:rPr>
          <w:t>-- ASN1STOP</w:t>
        </w:r>
      </w:ins>
    </w:p>
    <w:p w14:paraId="737710ED" w14:textId="77777777" w:rsidR="006A1CE4" w:rsidRPr="00E67E0D" w:rsidRDefault="006A1CE4" w:rsidP="00E7499B"/>
    <w:p w14:paraId="39D14AB6" w14:textId="77777777" w:rsidR="006A1CE4" w:rsidRPr="00E67E0D" w:rsidRDefault="006A1CE4" w:rsidP="00E7499B">
      <w:pPr>
        <w:pStyle w:val="3"/>
      </w:pPr>
      <w:bookmarkStart w:id="6998" w:name="_Toc534720715"/>
      <w:bookmarkStart w:id="6999" w:name="_Toc525567720"/>
      <w:r w:rsidRPr="00E67E0D">
        <w:t>9.4.6</w:t>
      </w:r>
      <w:r w:rsidRPr="00E67E0D">
        <w:tab/>
        <w:t>Common Definitions</w:t>
      </w:r>
      <w:bookmarkEnd w:id="6998"/>
      <w:bookmarkEnd w:id="6999"/>
    </w:p>
    <w:p w14:paraId="2D2BF046" w14:textId="77777777" w:rsidR="006A1CE4" w:rsidRPr="00E67E0D" w:rsidRDefault="006A1CE4" w:rsidP="00E7499B">
      <w:pPr>
        <w:pStyle w:val="PL"/>
        <w:rPr>
          <w:ins w:id="7000" w:author="Issam" w:date="2019-02-12T23:38:00Z"/>
          <w:noProof w:val="0"/>
          <w:snapToGrid w:val="0"/>
        </w:rPr>
      </w:pPr>
      <w:ins w:id="7001" w:author="Issam" w:date="2019-02-12T23:38:00Z">
        <w:r w:rsidRPr="00E67E0D">
          <w:rPr>
            <w:noProof w:val="0"/>
            <w:snapToGrid w:val="0"/>
          </w:rPr>
          <w:t>-- ASN1START</w:t>
        </w:r>
      </w:ins>
    </w:p>
    <w:p w14:paraId="09AD8433" w14:textId="77777777" w:rsidR="006A1CE4" w:rsidRPr="00E67E0D" w:rsidRDefault="006A1CE4" w:rsidP="00E7499B">
      <w:pPr>
        <w:pStyle w:val="PL"/>
        <w:rPr>
          <w:noProof w:val="0"/>
          <w:snapToGrid w:val="0"/>
        </w:rPr>
      </w:pPr>
      <w:r w:rsidRPr="00E67E0D">
        <w:rPr>
          <w:noProof w:val="0"/>
          <w:snapToGrid w:val="0"/>
        </w:rPr>
        <w:t>-- **************************************************************</w:t>
      </w:r>
    </w:p>
    <w:p w14:paraId="60B5590A" w14:textId="77777777" w:rsidR="006A1CE4" w:rsidRPr="00E67E0D" w:rsidRDefault="006A1CE4" w:rsidP="00E7499B">
      <w:pPr>
        <w:pStyle w:val="PL"/>
        <w:rPr>
          <w:noProof w:val="0"/>
          <w:snapToGrid w:val="0"/>
        </w:rPr>
      </w:pPr>
      <w:r w:rsidRPr="00E67E0D">
        <w:rPr>
          <w:noProof w:val="0"/>
          <w:snapToGrid w:val="0"/>
        </w:rPr>
        <w:t>--</w:t>
      </w:r>
    </w:p>
    <w:p w14:paraId="2825BD89" w14:textId="77777777" w:rsidR="006A1CE4" w:rsidRPr="00E67E0D" w:rsidRDefault="006A1CE4" w:rsidP="00E7499B">
      <w:pPr>
        <w:pStyle w:val="PL"/>
        <w:rPr>
          <w:noProof w:val="0"/>
          <w:snapToGrid w:val="0"/>
        </w:rPr>
      </w:pPr>
      <w:r w:rsidRPr="00E67E0D">
        <w:rPr>
          <w:noProof w:val="0"/>
          <w:snapToGrid w:val="0"/>
        </w:rPr>
        <w:t>-- Common definitions</w:t>
      </w:r>
    </w:p>
    <w:p w14:paraId="4AE4EFA2" w14:textId="77777777" w:rsidR="006A1CE4" w:rsidRPr="00E67E0D" w:rsidRDefault="006A1CE4" w:rsidP="00E7499B">
      <w:pPr>
        <w:pStyle w:val="PL"/>
        <w:rPr>
          <w:noProof w:val="0"/>
          <w:snapToGrid w:val="0"/>
        </w:rPr>
      </w:pPr>
      <w:r w:rsidRPr="00E67E0D">
        <w:rPr>
          <w:noProof w:val="0"/>
          <w:snapToGrid w:val="0"/>
        </w:rPr>
        <w:t>--</w:t>
      </w:r>
    </w:p>
    <w:p w14:paraId="4BCA02E7" w14:textId="77777777" w:rsidR="006A1CE4" w:rsidRPr="00E67E0D" w:rsidRDefault="006A1CE4" w:rsidP="00E7499B">
      <w:pPr>
        <w:pStyle w:val="PL"/>
        <w:rPr>
          <w:noProof w:val="0"/>
          <w:snapToGrid w:val="0"/>
        </w:rPr>
      </w:pPr>
      <w:r w:rsidRPr="00E67E0D">
        <w:rPr>
          <w:noProof w:val="0"/>
          <w:snapToGrid w:val="0"/>
        </w:rPr>
        <w:t>-- **************************************************************</w:t>
      </w:r>
    </w:p>
    <w:p w14:paraId="1FDE24B9" w14:textId="77777777" w:rsidR="006A1CE4" w:rsidRPr="00E67E0D" w:rsidRDefault="006A1CE4" w:rsidP="00E7499B">
      <w:pPr>
        <w:pStyle w:val="PL"/>
        <w:rPr>
          <w:noProof w:val="0"/>
          <w:snapToGrid w:val="0"/>
        </w:rPr>
      </w:pPr>
    </w:p>
    <w:p w14:paraId="283387A7" w14:textId="77777777" w:rsidR="006A1CE4" w:rsidRPr="00E67E0D" w:rsidRDefault="006A1CE4" w:rsidP="00E7499B">
      <w:pPr>
        <w:pStyle w:val="PL"/>
        <w:rPr>
          <w:noProof w:val="0"/>
          <w:snapToGrid w:val="0"/>
        </w:rPr>
      </w:pPr>
      <w:r w:rsidRPr="00E67E0D">
        <w:rPr>
          <w:noProof w:val="0"/>
          <w:snapToGrid w:val="0"/>
        </w:rPr>
        <w:t>NGAP-CommonDataTypes {</w:t>
      </w:r>
    </w:p>
    <w:p w14:paraId="5BE7DF38" w14:textId="77777777" w:rsidR="006A1CE4" w:rsidRPr="00E67E0D" w:rsidRDefault="006A1CE4" w:rsidP="00E7499B">
      <w:pPr>
        <w:pStyle w:val="PL"/>
        <w:rPr>
          <w:noProof w:val="0"/>
          <w:snapToGrid w:val="0"/>
        </w:rPr>
      </w:pPr>
      <w:r w:rsidRPr="00E67E0D">
        <w:rPr>
          <w:noProof w:val="0"/>
          <w:snapToGrid w:val="0"/>
        </w:rPr>
        <w:t xml:space="preserve">itu-t (0) identified-organization (4) etsi (0) mobileDomain (0) </w:t>
      </w:r>
    </w:p>
    <w:p w14:paraId="696B411B" w14:textId="77777777" w:rsidR="006A1CE4" w:rsidRPr="00E67E0D" w:rsidRDefault="006A1CE4" w:rsidP="00E7499B">
      <w:pPr>
        <w:pStyle w:val="PL"/>
        <w:rPr>
          <w:noProof w:val="0"/>
          <w:snapToGrid w:val="0"/>
        </w:rPr>
      </w:pPr>
      <w:r w:rsidRPr="00E67E0D">
        <w:rPr>
          <w:noProof w:val="0"/>
          <w:snapToGrid w:val="0"/>
        </w:rPr>
        <w:t>ngran-Access (2</w:t>
      </w:r>
      <w:bookmarkStart w:id="7002" w:name="_Hlt241618194"/>
      <w:bookmarkEnd w:id="7002"/>
      <w:r w:rsidRPr="00E67E0D">
        <w:rPr>
          <w:noProof w:val="0"/>
          <w:snapToGrid w:val="0"/>
        </w:rPr>
        <w:t>2) modules (3) ngap (1) version1 (1) ngap-CommonDataTypes (3) }</w:t>
      </w:r>
    </w:p>
    <w:p w14:paraId="52AD99E0" w14:textId="77777777" w:rsidR="006A1CE4" w:rsidRPr="00E67E0D" w:rsidRDefault="006A1CE4" w:rsidP="00E7499B">
      <w:pPr>
        <w:pStyle w:val="PL"/>
        <w:rPr>
          <w:noProof w:val="0"/>
          <w:snapToGrid w:val="0"/>
        </w:rPr>
      </w:pPr>
    </w:p>
    <w:p w14:paraId="68F503E2" w14:textId="77777777" w:rsidR="006A1CE4" w:rsidRPr="00E67E0D" w:rsidRDefault="006A1CE4" w:rsidP="00E7499B">
      <w:pPr>
        <w:pStyle w:val="PL"/>
        <w:rPr>
          <w:noProof w:val="0"/>
          <w:snapToGrid w:val="0"/>
        </w:rPr>
      </w:pPr>
      <w:r w:rsidRPr="00E67E0D">
        <w:rPr>
          <w:noProof w:val="0"/>
          <w:snapToGrid w:val="0"/>
        </w:rPr>
        <w:t xml:space="preserve">DEFINITIONS AUTOMATIC TAGS ::= </w:t>
      </w:r>
    </w:p>
    <w:p w14:paraId="1AA2E951" w14:textId="77777777" w:rsidR="006A1CE4" w:rsidRPr="00E67E0D" w:rsidRDefault="006A1CE4" w:rsidP="00E7499B">
      <w:pPr>
        <w:pStyle w:val="PL"/>
        <w:rPr>
          <w:noProof w:val="0"/>
          <w:snapToGrid w:val="0"/>
        </w:rPr>
      </w:pPr>
    </w:p>
    <w:p w14:paraId="76DD97B2" w14:textId="77777777" w:rsidR="006A1CE4" w:rsidRPr="00E67E0D" w:rsidRDefault="006A1CE4" w:rsidP="00E7499B">
      <w:pPr>
        <w:pStyle w:val="PL"/>
        <w:rPr>
          <w:noProof w:val="0"/>
          <w:snapToGrid w:val="0"/>
        </w:rPr>
      </w:pPr>
      <w:r w:rsidRPr="00E67E0D">
        <w:rPr>
          <w:noProof w:val="0"/>
          <w:snapToGrid w:val="0"/>
        </w:rPr>
        <w:t>BEGIN</w:t>
      </w:r>
    </w:p>
    <w:p w14:paraId="2E118E9D" w14:textId="77777777" w:rsidR="006A1CE4" w:rsidRPr="00E67E0D" w:rsidRDefault="006A1CE4" w:rsidP="00E7499B">
      <w:pPr>
        <w:pStyle w:val="PL"/>
        <w:rPr>
          <w:noProof w:val="0"/>
          <w:snapToGrid w:val="0"/>
        </w:rPr>
      </w:pPr>
    </w:p>
    <w:p w14:paraId="7298D5C1" w14:textId="77777777" w:rsidR="006A1CE4" w:rsidRPr="00E67E0D" w:rsidRDefault="006A1CE4" w:rsidP="00E7499B">
      <w:pPr>
        <w:pStyle w:val="PL"/>
        <w:rPr>
          <w:noProof w:val="0"/>
          <w:snapToGrid w:val="0"/>
        </w:rPr>
      </w:pPr>
      <w:r w:rsidRPr="00E67E0D">
        <w:rPr>
          <w:noProof w:val="0"/>
          <w:snapToGrid w:val="0"/>
        </w:rPr>
        <w:t>Criticality</w:t>
      </w:r>
      <w:r w:rsidRPr="00E67E0D">
        <w:rPr>
          <w:noProof w:val="0"/>
          <w:snapToGrid w:val="0"/>
        </w:rPr>
        <w:tab/>
      </w:r>
      <w:r w:rsidRPr="00E67E0D">
        <w:rPr>
          <w:noProof w:val="0"/>
          <w:snapToGrid w:val="0"/>
        </w:rPr>
        <w:tab/>
        <w:t>::= ENUMERATED { reject, ignore, notify }</w:t>
      </w:r>
    </w:p>
    <w:p w14:paraId="6C4D3A35" w14:textId="77777777" w:rsidR="006A1CE4" w:rsidRPr="00E67E0D" w:rsidRDefault="006A1CE4" w:rsidP="00E7499B">
      <w:pPr>
        <w:pStyle w:val="PL"/>
        <w:rPr>
          <w:noProof w:val="0"/>
          <w:snapToGrid w:val="0"/>
        </w:rPr>
      </w:pPr>
    </w:p>
    <w:p w14:paraId="69BEEF13" w14:textId="77777777" w:rsidR="006A1CE4" w:rsidRPr="00E67E0D" w:rsidRDefault="006A1CE4" w:rsidP="00E7499B">
      <w:pPr>
        <w:pStyle w:val="PL"/>
        <w:rPr>
          <w:noProof w:val="0"/>
          <w:snapToGrid w:val="0"/>
        </w:rPr>
      </w:pPr>
      <w:r w:rsidRPr="00E67E0D">
        <w:rPr>
          <w:noProof w:val="0"/>
          <w:snapToGrid w:val="0"/>
        </w:rPr>
        <w:t>Presence</w:t>
      </w:r>
      <w:r w:rsidRPr="00E67E0D">
        <w:rPr>
          <w:noProof w:val="0"/>
          <w:snapToGrid w:val="0"/>
        </w:rPr>
        <w:tab/>
      </w:r>
      <w:r w:rsidRPr="00E67E0D">
        <w:rPr>
          <w:noProof w:val="0"/>
          <w:snapToGrid w:val="0"/>
        </w:rPr>
        <w:tab/>
        <w:t>::= ENUMERATED { optional, conditional, mandatory }</w:t>
      </w:r>
    </w:p>
    <w:p w14:paraId="5CE6946D" w14:textId="77777777" w:rsidR="006A1CE4" w:rsidRPr="00E67E0D" w:rsidRDefault="006A1CE4" w:rsidP="00E7499B">
      <w:pPr>
        <w:pStyle w:val="PL"/>
        <w:rPr>
          <w:noProof w:val="0"/>
          <w:snapToGrid w:val="0"/>
        </w:rPr>
      </w:pPr>
    </w:p>
    <w:p w14:paraId="14D9025A" w14:textId="77777777" w:rsidR="006A1CE4" w:rsidRPr="00E67E0D" w:rsidRDefault="006A1CE4" w:rsidP="00E7499B">
      <w:pPr>
        <w:pStyle w:val="PL"/>
        <w:rPr>
          <w:noProof w:val="0"/>
          <w:snapToGrid w:val="0"/>
        </w:rPr>
      </w:pPr>
      <w:r w:rsidRPr="00E67E0D">
        <w:rPr>
          <w:noProof w:val="0"/>
          <w:snapToGrid w:val="0"/>
        </w:rPr>
        <w:t>PrivateIE-ID</w:t>
      </w:r>
      <w:r w:rsidRPr="00E67E0D">
        <w:rPr>
          <w:noProof w:val="0"/>
          <w:snapToGrid w:val="0"/>
        </w:rPr>
        <w:tab/>
        <w:t>::= CHOICE {</w:t>
      </w:r>
    </w:p>
    <w:p w14:paraId="643BE79F" w14:textId="77777777" w:rsidR="006A1CE4" w:rsidRPr="00E67E0D" w:rsidRDefault="006A1CE4" w:rsidP="00E7499B">
      <w:pPr>
        <w:pStyle w:val="PL"/>
        <w:rPr>
          <w:noProof w:val="0"/>
          <w:snapToGrid w:val="0"/>
        </w:rPr>
      </w:pPr>
      <w:r w:rsidRPr="00E67E0D">
        <w:rPr>
          <w:noProof w:val="0"/>
          <w:snapToGrid w:val="0"/>
        </w:rPr>
        <w:tab/>
        <w:t>local</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INTEGER (0..65535),</w:t>
      </w:r>
    </w:p>
    <w:p w14:paraId="6931B00D" w14:textId="77777777" w:rsidR="006A1CE4" w:rsidRPr="00E67E0D" w:rsidRDefault="006A1CE4" w:rsidP="00E7499B">
      <w:pPr>
        <w:pStyle w:val="PL"/>
        <w:rPr>
          <w:noProof w:val="0"/>
          <w:snapToGrid w:val="0"/>
        </w:rPr>
      </w:pPr>
      <w:r w:rsidRPr="00E67E0D">
        <w:rPr>
          <w:noProof w:val="0"/>
          <w:snapToGrid w:val="0"/>
        </w:rPr>
        <w:tab/>
        <w:t>global</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OBJECT IDENTIFIER</w:t>
      </w:r>
    </w:p>
    <w:p w14:paraId="323BD524" w14:textId="77777777" w:rsidR="006A1CE4" w:rsidRPr="00E67E0D" w:rsidRDefault="006A1CE4" w:rsidP="00E7499B">
      <w:pPr>
        <w:pStyle w:val="PL"/>
        <w:rPr>
          <w:noProof w:val="0"/>
          <w:snapToGrid w:val="0"/>
        </w:rPr>
      </w:pPr>
      <w:r w:rsidRPr="00E67E0D">
        <w:rPr>
          <w:noProof w:val="0"/>
          <w:snapToGrid w:val="0"/>
        </w:rPr>
        <w:t>}</w:t>
      </w:r>
    </w:p>
    <w:p w14:paraId="3C6C8791" w14:textId="77777777" w:rsidR="006A1CE4" w:rsidRPr="00E67E0D" w:rsidRDefault="006A1CE4" w:rsidP="00E7499B">
      <w:pPr>
        <w:pStyle w:val="PL"/>
        <w:rPr>
          <w:noProof w:val="0"/>
          <w:snapToGrid w:val="0"/>
        </w:rPr>
      </w:pPr>
    </w:p>
    <w:p w14:paraId="2A999613" w14:textId="77777777" w:rsidR="006A1CE4" w:rsidRPr="00E67E0D" w:rsidRDefault="006A1CE4" w:rsidP="00E7499B">
      <w:pPr>
        <w:pStyle w:val="PL"/>
        <w:rPr>
          <w:noProof w:val="0"/>
          <w:snapToGrid w:val="0"/>
        </w:rPr>
      </w:pPr>
      <w:r w:rsidRPr="00E67E0D">
        <w:rPr>
          <w:noProof w:val="0"/>
          <w:snapToGrid w:val="0"/>
        </w:rPr>
        <w:t>ProcedureCode</w:t>
      </w:r>
      <w:r w:rsidRPr="00E67E0D">
        <w:rPr>
          <w:noProof w:val="0"/>
          <w:snapToGrid w:val="0"/>
        </w:rPr>
        <w:tab/>
      </w:r>
      <w:r w:rsidRPr="00E67E0D">
        <w:rPr>
          <w:noProof w:val="0"/>
          <w:snapToGrid w:val="0"/>
        </w:rPr>
        <w:tab/>
        <w:t>::= INTEGER (0..255)</w:t>
      </w:r>
    </w:p>
    <w:p w14:paraId="611F2CEB" w14:textId="77777777" w:rsidR="006A1CE4" w:rsidRPr="00E67E0D" w:rsidRDefault="006A1CE4" w:rsidP="00E7499B">
      <w:pPr>
        <w:pStyle w:val="PL"/>
        <w:rPr>
          <w:noProof w:val="0"/>
          <w:snapToGrid w:val="0"/>
        </w:rPr>
      </w:pPr>
    </w:p>
    <w:p w14:paraId="040B214B" w14:textId="77777777" w:rsidR="006A1CE4" w:rsidRPr="00E67E0D" w:rsidRDefault="006A1CE4" w:rsidP="00E7499B">
      <w:pPr>
        <w:pStyle w:val="PL"/>
        <w:rPr>
          <w:noProof w:val="0"/>
          <w:snapToGrid w:val="0"/>
        </w:rPr>
      </w:pPr>
      <w:r w:rsidRPr="00E67E0D">
        <w:rPr>
          <w:noProof w:val="0"/>
          <w:snapToGrid w:val="0"/>
        </w:rPr>
        <w:t>ProtocolExtensionID</w:t>
      </w:r>
      <w:r w:rsidRPr="00E67E0D">
        <w:rPr>
          <w:noProof w:val="0"/>
          <w:snapToGrid w:val="0"/>
        </w:rPr>
        <w:tab/>
        <w:t>::= INTEGER (0..65535)</w:t>
      </w:r>
    </w:p>
    <w:p w14:paraId="3A08FFA1" w14:textId="77777777" w:rsidR="006A1CE4" w:rsidRPr="00E67E0D" w:rsidRDefault="006A1CE4" w:rsidP="00E7499B">
      <w:pPr>
        <w:pStyle w:val="PL"/>
        <w:rPr>
          <w:noProof w:val="0"/>
          <w:snapToGrid w:val="0"/>
        </w:rPr>
      </w:pPr>
    </w:p>
    <w:p w14:paraId="0643A4F9" w14:textId="77777777" w:rsidR="006A1CE4" w:rsidRPr="00E67E0D" w:rsidRDefault="006A1CE4" w:rsidP="00E7499B">
      <w:pPr>
        <w:pStyle w:val="PL"/>
        <w:rPr>
          <w:noProof w:val="0"/>
          <w:snapToGrid w:val="0"/>
        </w:rPr>
      </w:pPr>
      <w:r w:rsidRPr="00E67E0D">
        <w:rPr>
          <w:noProof w:val="0"/>
          <w:snapToGrid w:val="0"/>
        </w:rPr>
        <w:t>ProtocolIE-ID</w:t>
      </w:r>
      <w:r w:rsidRPr="00E67E0D">
        <w:rPr>
          <w:noProof w:val="0"/>
          <w:snapToGrid w:val="0"/>
        </w:rPr>
        <w:tab/>
      </w:r>
      <w:r w:rsidRPr="00E67E0D">
        <w:rPr>
          <w:noProof w:val="0"/>
          <w:snapToGrid w:val="0"/>
        </w:rPr>
        <w:tab/>
        <w:t>::= INTEGER (0..65535)</w:t>
      </w:r>
    </w:p>
    <w:p w14:paraId="6C1CA3FE" w14:textId="77777777" w:rsidR="006A1CE4" w:rsidRPr="00E67E0D" w:rsidRDefault="006A1CE4" w:rsidP="00E7499B">
      <w:pPr>
        <w:pStyle w:val="PL"/>
        <w:rPr>
          <w:noProof w:val="0"/>
          <w:snapToGrid w:val="0"/>
        </w:rPr>
      </w:pPr>
    </w:p>
    <w:p w14:paraId="21CC48AD" w14:textId="77777777" w:rsidR="006A1CE4" w:rsidRPr="00E67E0D" w:rsidRDefault="006A1CE4" w:rsidP="00E7499B">
      <w:pPr>
        <w:pStyle w:val="PL"/>
        <w:rPr>
          <w:noProof w:val="0"/>
          <w:snapToGrid w:val="0"/>
        </w:rPr>
      </w:pPr>
      <w:r w:rsidRPr="00E67E0D">
        <w:rPr>
          <w:noProof w:val="0"/>
          <w:snapToGrid w:val="0"/>
        </w:rPr>
        <w:t>TriggeringMessage</w:t>
      </w:r>
      <w:r w:rsidRPr="00E67E0D">
        <w:rPr>
          <w:noProof w:val="0"/>
          <w:snapToGrid w:val="0"/>
        </w:rPr>
        <w:tab/>
        <w:t>::= ENUMERATED { initiating-message, successful-outcome, unsuccessfull-outcome }</w:t>
      </w:r>
    </w:p>
    <w:p w14:paraId="350CE300" w14:textId="77777777" w:rsidR="006A1CE4" w:rsidRPr="00E67E0D" w:rsidRDefault="006A1CE4" w:rsidP="00E7499B">
      <w:pPr>
        <w:pStyle w:val="PL"/>
        <w:rPr>
          <w:noProof w:val="0"/>
          <w:snapToGrid w:val="0"/>
        </w:rPr>
      </w:pPr>
    </w:p>
    <w:p w14:paraId="4A6D3BC9" w14:textId="77777777" w:rsidR="006A1CE4" w:rsidRPr="00E67E0D" w:rsidRDefault="006A1CE4" w:rsidP="00E7499B">
      <w:pPr>
        <w:pStyle w:val="PL"/>
        <w:rPr>
          <w:noProof w:val="0"/>
          <w:snapToGrid w:val="0"/>
        </w:rPr>
      </w:pPr>
      <w:r w:rsidRPr="00E67E0D">
        <w:rPr>
          <w:noProof w:val="0"/>
          <w:snapToGrid w:val="0"/>
        </w:rPr>
        <w:t>END</w:t>
      </w:r>
    </w:p>
    <w:p w14:paraId="5B9B5E1E" w14:textId="77777777" w:rsidR="006A1CE4" w:rsidRPr="00E67E0D" w:rsidRDefault="006A1CE4" w:rsidP="00E7499B">
      <w:pPr>
        <w:pStyle w:val="PL"/>
        <w:rPr>
          <w:ins w:id="7003" w:author="Issam" w:date="2019-02-12T23:38:00Z"/>
          <w:noProof w:val="0"/>
          <w:snapToGrid w:val="0"/>
        </w:rPr>
      </w:pPr>
      <w:ins w:id="7004" w:author="Issam" w:date="2019-02-12T23:38:00Z">
        <w:r w:rsidRPr="00E67E0D">
          <w:rPr>
            <w:noProof w:val="0"/>
            <w:snapToGrid w:val="0"/>
          </w:rPr>
          <w:t>-- ASN1STOP</w:t>
        </w:r>
      </w:ins>
    </w:p>
    <w:p w14:paraId="72768567" w14:textId="77777777" w:rsidR="006A1CE4" w:rsidRPr="00E67E0D" w:rsidRDefault="006A1CE4" w:rsidP="00E7499B">
      <w:pPr>
        <w:pStyle w:val="PL"/>
        <w:rPr>
          <w:noProof w:val="0"/>
          <w:snapToGrid w:val="0"/>
        </w:rPr>
      </w:pPr>
    </w:p>
    <w:p w14:paraId="47E8BED2" w14:textId="77777777" w:rsidR="006A1CE4" w:rsidRPr="00E67E0D" w:rsidRDefault="006A1CE4" w:rsidP="00E7499B">
      <w:pPr>
        <w:pStyle w:val="3"/>
      </w:pPr>
      <w:bookmarkStart w:id="7005" w:name="_Toc534720716"/>
      <w:bookmarkStart w:id="7006" w:name="_Toc525567721"/>
      <w:r w:rsidRPr="00E67E0D">
        <w:t>9.4.7</w:t>
      </w:r>
      <w:r w:rsidRPr="00E67E0D">
        <w:tab/>
        <w:t>Constant Definitions</w:t>
      </w:r>
      <w:bookmarkEnd w:id="7005"/>
      <w:bookmarkEnd w:id="7006"/>
    </w:p>
    <w:p w14:paraId="46ED689D" w14:textId="77777777" w:rsidR="006A1CE4" w:rsidRPr="00E67E0D" w:rsidRDefault="006A1CE4" w:rsidP="00E7499B">
      <w:pPr>
        <w:pStyle w:val="PL"/>
        <w:rPr>
          <w:ins w:id="7007" w:author="Issam" w:date="2019-02-12T23:38:00Z"/>
          <w:noProof w:val="0"/>
          <w:snapToGrid w:val="0"/>
        </w:rPr>
      </w:pPr>
      <w:ins w:id="7008" w:author="Issam" w:date="2019-02-12T23:38:00Z">
        <w:r w:rsidRPr="00E67E0D">
          <w:rPr>
            <w:noProof w:val="0"/>
            <w:snapToGrid w:val="0"/>
          </w:rPr>
          <w:t>-- ASN1START</w:t>
        </w:r>
      </w:ins>
    </w:p>
    <w:p w14:paraId="1CD31F36" w14:textId="77777777" w:rsidR="006A1CE4" w:rsidRPr="00E67E0D" w:rsidRDefault="006A1CE4" w:rsidP="00E7499B">
      <w:pPr>
        <w:pStyle w:val="PL"/>
        <w:rPr>
          <w:noProof w:val="0"/>
          <w:snapToGrid w:val="0"/>
        </w:rPr>
      </w:pPr>
      <w:r w:rsidRPr="00E67E0D">
        <w:rPr>
          <w:noProof w:val="0"/>
          <w:snapToGrid w:val="0"/>
        </w:rPr>
        <w:t>-- **************************************************************</w:t>
      </w:r>
    </w:p>
    <w:p w14:paraId="6A611BBA" w14:textId="77777777" w:rsidR="006A1CE4" w:rsidRPr="00E67E0D" w:rsidRDefault="006A1CE4" w:rsidP="00E7499B">
      <w:pPr>
        <w:pStyle w:val="PL"/>
        <w:rPr>
          <w:noProof w:val="0"/>
          <w:snapToGrid w:val="0"/>
        </w:rPr>
      </w:pPr>
      <w:r w:rsidRPr="00E67E0D">
        <w:rPr>
          <w:noProof w:val="0"/>
          <w:snapToGrid w:val="0"/>
        </w:rPr>
        <w:t>--</w:t>
      </w:r>
    </w:p>
    <w:p w14:paraId="2A71A8DB" w14:textId="77777777" w:rsidR="006A1CE4" w:rsidRPr="00E67E0D" w:rsidRDefault="006A1CE4" w:rsidP="00E7499B">
      <w:pPr>
        <w:pStyle w:val="PL"/>
        <w:rPr>
          <w:noProof w:val="0"/>
          <w:snapToGrid w:val="0"/>
        </w:rPr>
      </w:pPr>
      <w:r w:rsidRPr="00E67E0D">
        <w:rPr>
          <w:noProof w:val="0"/>
          <w:snapToGrid w:val="0"/>
        </w:rPr>
        <w:t>-- Constant definitions</w:t>
      </w:r>
    </w:p>
    <w:p w14:paraId="65679DD1" w14:textId="77777777" w:rsidR="006A1CE4" w:rsidRPr="00E67E0D" w:rsidRDefault="006A1CE4" w:rsidP="00E7499B">
      <w:pPr>
        <w:pStyle w:val="PL"/>
        <w:rPr>
          <w:noProof w:val="0"/>
          <w:snapToGrid w:val="0"/>
        </w:rPr>
      </w:pPr>
      <w:r w:rsidRPr="00E67E0D">
        <w:rPr>
          <w:noProof w:val="0"/>
          <w:snapToGrid w:val="0"/>
        </w:rPr>
        <w:t>--</w:t>
      </w:r>
    </w:p>
    <w:p w14:paraId="531E46F9" w14:textId="77777777" w:rsidR="006A1CE4" w:rsidRPr="00E67E0D" w:rsidRDefault="006A1CE4" w:rsidP="00E7499B">
      <w:pPr>
        <w:pStyle w:val="PL"/>
        <w:rPr>
          <w:noProof w:val="0"/>
          <w:snapToGrid w:val="0"/>
        </w:rPr>
      </w:pPr>
      <w:r w:rsidRPr="00E67E0D">
        <w:rPr>
          <w:noProof w:val="0"/>
          <w:snapToGrid w:val="0"/>
        </w:rPr>
        <w:t>-- **************************************************************</w:t>
      </w:r>
    </w:p>
    <w:p w14:paraId="4B959573" w14:textId="77777777" w:rsidR="006A1CE4" w:rsidRPr="00E67E0D" w:rsidRDefault="006A1CE4" w:rsidP="00E7499B">
      <w:pPr>
        <w:pStyle w:val="PL"/>
        <w:rPr>
          <w:noProof w:val="0"/>
          <w:snapToGrid w:val="0"/>
        </w:rPr>
      </w:pPr>
    </w:p>
    <w:p w14:paraId="44933232" w14:textId="77777777" w:rsidR="006A1CE4" w:rsidRPr="00E67E0D" w:rsidRDefault="006A1CE4" w:rsidP="00E7499B">
      <w:pPr>
        <w:pStyle w:val="PL"/>
        <w:rPr>
          <w:noProof w:val="0"/>
          <w:snapToGrid w:val="0"/>
        </w:rPr>
      </w:pPr>
      <w:r w:rsidRPr="00E67E0D">
        <w:rPr>
          <w:noProof w:val="0"/>
          <w:snapToGrid w:val="0"/>
        </w:rPr>
        <w:t xml:space="preserve">NGAP-Constants { </w:t>
      </w:r>
    </w:p>
    <w:p w14:paraId="5DF984B3" w14:textId="77777777" w:rsidR="006A1CE4" w:rsidRPr="00E67E0D" w:rsidRDefault="006A1CE4" w:rsidP="00E7499B">
      <w:pPr>
        <w:pStyle w:val="PL"/>
        <w:rPr>
          <w:noProof w:val="0"/>
          <w:snapToGrid w:val="0"/>
        </w:rPr>
      </w:pPr>
      <w:r w:rsidRPr="00E67E0D">
        <w:rPr>
          <w:noProof w:val="0"/>
          <w:snapToGrid w:val="0"/>
        </w:rPr>
        <w:t xml:space="preserve">itu-t (0) identified-organization (4) etsi (0) mobileDomain (0) </w:t>
      </w:r>
    </w:p>
    <w:p w14:paraId="4864AD61" w14:textId="77777777" w:rsidR="006A1CE4" w:rsidRPr="00E67E0D" w:rsidRDefault="006A1CE4" w:rsidP="00E7499B">
      <w:pPr>
        <w:pStyle w:val="PL"/>
        <w:rPr>
          <w:noProof w:val="0"/>
          <w:snapToGrid w:val="0"/>
        </w:rPr>
      </w:pPr>
      <w:r w:rsidRPr="00E67E0D">
        <w:rPr>
          <w:noProof w:val="0"/>
          <w:snapToGrid w:val="0"/>
        </w:rPr>
        <w:t>ngran-Access (2</w:t>
      </w:r>
      <w:bookmarkStart w:id="7009" w:name="_Hlt241618200"/>
      <w:bookmarkEnd w:id="7009"/>
      <w:r w:rsidRPr="00E67E0D">
        <w:rPr>
          <w:noProof w:val="0"/>
          <w:snapToGrid w:val="0"/>
        </w:rPr>
        <w:t xml:space="preserve">2) modules (3) ngap (1) version1 (1) ngap-Constants (4) } </w:t>
      </w:r>
    </w:p>
    <w:p w14:paraId="595C40B9" w14:textId="77777777" w:rsidR="006A1CE4" w:rsidRPr="00E67E0D" w:rsidRDefault="006A1CE4" w:rsidP="00E7499B">
      <w:pPr>
        <w:pStyle w:val="PL"/>
        <w:rPr>
          <w:noProof w:val="0"/>
          <w:snapToGrid w:val="0"/>
        </w:rPr>
      </w:pPr>
    </w:p>
    <w:p w14:paraId="432BD4EB" w14:textId="77777777" w:rsidR="006A1CE4" w:rsidRPr="00E67E0D" w:rsidRDefault="006A1CE4" w:rsidP="00E7499B">
      <w:pPr>
        <w:pStyle w:val="PL"/>
        <w:rPr>
          <w:noProof w:val="0"/>
          <w:snapToGrid w:val="0"/>
        </w:rPr>
      </w:pPr>
      <w:r w:rsidRPr="00E67E0D">
        <w:rPr>
          <w:noProof w:val="0"/>
          <w:snapToGrid w:val="0"/>
        </w:rPr>
        <w:t xml:space="preserve">DEFINITIONS AUTOMATIC TAGS ::= </w:t>
      </w:r>
    </w:p>
    <w:p w14:paraId="039421CD" w14:textId="77777777" w:rsidR="006A1CE4" w:rsidRPr="00E67E0D" w:rsidRDefault="006A1CE4" w:rsidP="00E7499B">
      <w:pPr>
        <w:pStyle w:val="PL"/>
        <w:rPr>
          <w:noProof w:val="0"/>
          <w:snapToGrid w:val="0"/>
        </w:rPr>
      </w:pPr>
    </w:p>
    <w:p w14:paraId="64E1748F" w14:textId="77777777" w:rsidR="006A1CE4" w:rsidRPr="00E67E0D" w:rsidRDefault="006A1CE4" w:rsidP="00E7499B">
      <w:pPr>
        <w:pStyle w:val="PL"/>
        <w:rPr>
          <w:noProof w:val="0"/>
          <w:snapToGrid w:val="0"/>
        </w:rPr>
      </w:pPr>
      <w:r w:rsidRPr="00E67E0D">
        <w:rPr>
          <w:noProof w:val="0"/>
          <w:snapToGrid w:val="0"/>
        </w:rPr>
        <w:t>BEGIN</w:t>
      </w:r>
    </w:p>
    <w:p w14:paraId="38418FE8" w14:textId="77777777" w:rsidR="006A1CE4" w:rsidRPr="00E67E0D" w:rsidRDefault="006A1CE4" w:rsidP="00E7499B">
      <w:pPr>
        <w:pStyle w:val="PL"/>
        <w:rPr>
          <w:noProof w:val="0"/>
          <w:snapToGrid w:val="0"/>
        </w:rPr>
      </w:pPr>
    </w:p>
    <w:p w14:paraId="463A77B8" w14:textId="77777777" w:rsidR="006A1CE4" w:rsidRPr="00E67E0D" w:rsidRDefault="006A1CE4" w:rsidP="00E7499B">
      <w:pPr>
        <w:pStyle w:val="PL"/>
        <w:rPr>
          <w:noProof w:val="0"/>
          <w:snapToGrid w:val="0"/>
        </w:rPr>
      </w:pPr>
      <w:r w:rsidRPr="00E67E0D">
        <w:rPr>
          <w:noProof w:val="0"/>
          <w:snapToGrid w:val="0"/>
        </w:rPr>
        <w:t>-- **************************************************************</w:t>
      </w:r>
    </w:p>
    <w:p w14:paraId="4C0FAFC6" w14:textId="77777777" w:rsidR="006A1CE4" w:rsidRPr="00E67E0D" w:rsidRDefault="006A1CE4" w:rsidP="00E7499B">
      <w:pPr>
        <w:pStyle w:val="PL"/>
        <w:rPr>
          <w:noProof w:val="0"/>
          <w:snapToGrid w:val="0"/>
        </w:rPr>
      </w:pPr>
      <w:r w:rsidRPr="00E67E0D">
        <w:rPr>
          <w:noProof w:val="0"/>
          <w:snapToGrid w:val="0"/>
        </w:rPr>
        <w:t>--</w:t>
      </w:r>
    </w:p>
    <w:p w14:paraId="10D72848" w14:textId="77777777" w:rsidR="006A1CE4" w:rsidRPr="00E67E0D" w:rsidRDefault="006A1CE4" w:rsidP="00E7499B">
      <w:pPr>
        <w:pStyle w:val="PL"/>
        <w:outlineLvl w:val="3"/>
        <w:rPr>
          <w:noProof w:val="0"/>
          <w:snapToGrid w:val="0"/>
        </w:rPr>
      </w:pPr>
      <w:r w:rsidRPr="00E67E0D">
        <w:rPr>
          <w:noProof w:val="0"/>
          <w:snapToGrid w:val="0"/>
        </w:rPr>
        <w:t>-- IE parameter types from other modules.</w:t>
      </w:r>
    </w:p>
    <w:p w14:paraId="29311478" w14:textId="77777777" w:rsidR="006A1CE4" w:rsidRPr="00E67E0D" w:rsidRDefault="006A1CE4" w:rsidP="00E7499B">
      <w:pPr>
        <w:pStyle w:val="PL"/>
        <w:rPr>
          <w:noProof w:val="0"/>
          <w:snapToGrid w:val="0"/>
        </w:rPr>
      </w:pPr>
      <w:r w:rsidRPr="00E67E0D">
        <w:rPr>
          <w:noProof w:val="0"/>
          <w:snapToGrid w:val="0"/>
        </w:rPr>
        <w:t>--</w:t>
      </w:r>
    </w:p>
    <w:p w14:paraId="5AEB0FEA" w14:textId="77777777" w:rsidR="006A1CE4" w:rsidRPr="00E67E0D" w:rsidRDefault="006A1CE4" w:rsidP="00E7499B">
      <w:pPr>
        <w:pStyle w:val="PL"/>
        <w:rPr>
          <w:noProof w:val="0"/>
          <w:snapToGrid w:val="0"/>
        </w:rPr>
      </w:pPr>
      <w:r w:rsidRPr="00E67E0D">
        <w:rPr>
          <w:noProof w:val="0"/>
          <w:snapToGrid w:val="0"/>
        </w:rPr>
        <w:t>-- **************************************************************</w:t>
      </w:r>
    </w:p>
    <w:p w14:paraId="06CE796D" w14:textId="77777777" w:rsidR="006A1CE4" w:rsidRPr="00E67E0D" w:rsidRDefault="006A1CE4" w:rsidP="00E7499B">
      <w:pPr>
        <w:pStyle w:val="PL"/>
        <w:rPr>
          <w:noProof w:val="0"/>
          <w:snapToGrid w:val="0"/>
        </w:rPr>
      </w:pPr>
    </w:p>
    <w:p w14:paraId="3A14EFEA" w14:textId="77777777" w:rsidR="006A1CE4" w:rsidRPr="00E67E0D" w:rsidRDefault="006A1CE4" w:rsidP="00E7499B">
      <w:pPr>
        <w:pStyle w:val="PL"/>
        <w:rPr>
          <w:rFonts w:eastAsia="SimSun"/>
          <w:noProof w:val="0"/>
          <w:lang w:eastAsia="zh-CN"/>
        </w:rPr>
      </w:pPr>
      <w:r w:rsidRPr="00E67E0D">
        <w:rPr>
          <w:rFonts w:eastAsia="SimSun"/>
          <w:noProof w:val="0"/>
          <w:lang w:eastAsia="zh-CN"/>
        </w:rPr>
        <w:t>IMPORTS</w:t>
      </w:r>
    </w:p>
    <w:p w14:paraId="5044A904" w14:textId="77777777" w:rsidR="006A1CE4" w:rsidRPr="00E67E0D" w:rsidRDefault="006A1CE4" w:rsidP="00E7499B">
      <w:pPr>
        <w:pStyle w:val="PL"/>
        <w:rPr>
          <w:rFonts w:eastAsia="SimSun"/>
          <w:noProof w:val="0"/>
          <w:lang w:eastAsia="zh-CN"/>
        </w:rPr>
      </w:pPr>
    </w:p>
    <w:p w14:paraId="7514E374" w14:textId="77777777" w:rsidR="006A1CE4" w:rsidRPr="00E67E0D" w:rsidRDefault="006A1CE4" w:rsidP="00E7499B">
      <w:pPr>
        <w:pStyle w:val="PL"/>
        <w:rPr>
          <w:rFonts w:eastAsia="SimSun"/>
          <w:noProof w:val="0"/>
          <w:lang w:eastAsia="zh-CN"/>
        </w:rPr>
      </w:pPr>
      <w:r w:rsidRPr="00E67E0D">
        <w:rPr>
          <w:rFonts w:eastAsia="SimSun"/>
          <w:noProof w:val="0"/>
          <w:lang w:eastAsia="zh-CN"/>
        </w:rPr>
        <w:tab/>
        <w:t>ProcedureCode,</w:t>
      </w:r>
    </w:p>
    <w:p w14:paraId="3D66D3A6" w14:textId="77777777" w:rsidR="006A1CE4" w:rsidRPr="00E67E0D" w:rsidRDefault="006A1CE4" w:rsidP="00E7499B">
      <w:pPr>
        <w:pStyle w:val="PL"/>
        <w:rPr>
          <w:rFonts w:eastAsia="SimSun"/>
          <w:noProof w:val="0"/>
          <w:lang w:eastAsia="zh-CN"/>
        </w:rPr>
      </w:pPr>
      <w:r w:rsidRPr="00E67E0D">
        <w:rPr>
          <w:rFonts w:eastAsia="SimSun"/>
          <w:noProof w:val="0"/>
          <w:lang w:eastAsia="zh-CN"/>
        </w:rPr>
        <w:tab/>
        <w:t>ProtocolIE-ID</w:t>
      </w:r>
    </w:p>
    <w:p w14:paraId="2CD2608C" w14:textId="77777777" w:rsidR="006A1CE4" w:rsidRPr="00E67E0D" w:rsidRDefault="006A1CE4" w:rsidP="00E7499B">
      <w:pPr>
        <w:pStyle w:val="PL"/>
        <w:rPr>
          <w:rFonts w:eastAsia="SimSun"/>
          <w:noProof w:val="0"/>
          <w:lang w:eastAsia="zh-CN"/>
        </w:rPr>
      </w:pPr>
      <w:r w:rsidRPr="00E67E0D">
        <w:rPr>
          <w:rFonts w:eastAsia="SimSun"/>
          <w:noProof w:val="0"/>
          <w:lang w:eastAsia="zh-CN"/>
        </w:rPr>
        <w:t>FROM NGAP-CommonDataTypes;</w:t>
      </w:r>
    </w:p>
    <w:p w14:paraId="1DCE9B26" w14:textId="77777777" w:rsidR="006A1CE4" w:rsidRPr="00E67E0D" w:rsidRDefault="006A1CE4" w:rsidP="00E7499B">
      <w:pPr>
        <w:pStyle w:val="PL"/>
        <w:rPr>
          <w:noProof w:val="0"/>
          <w:snapToGrid w:val="0"/>
        </w:rPr>
      </w:pPr>
    </w:p>
    <w:p w14:paraId="1A22D4CD" w14:textId="77777777" w:rsidR="006A1CE4" w:rsidRPr="00E67E0D" w:rsidRDefault="006A1CE4" w:rsidP="00E7499B">
      <w:pPr>
        <w:pStyle w:val="PL"/>
        <w:rPr>
          <w:noProof w:val="0"/>
          <w:snapToGrid w:val="0"/>
        </w:rPr>
      </w:pPr>
    </w:p>
    <w:p w14:paraId="454A87B3" w14:textId="77777777" w:rsidR="006A1CE4" w:rsidRPr="00E67E0D" w:rsidRDefault="006A1CE4" w:rsidP="00E7499B">
      <w:pPr>
        <w:pStyle w:val="PL"/>
        <w:rPr>
          <w:noProof w:val="0"/>
          <w:snapToGrid w:val="0"/>
        </w:rPr>
      </w:pPr>
      <w:r w:rsidRPr="00E67E0D">
        <w:rPr>
          <w:noProof w:val="0"/>
          <w:snapToGrid w:val="0"/>
        </w:rPr>
        <w:t>-- **************************************************************</w:t>
      </w:r>
    </w:p>
    <w:p w14:paraId="5744C5F4" w14:textId="77777777" w:rsidR="006A1CE4" w:rsidRPr="00E67E0D" w:rsidRDefault="006A1CE4" w:rsidP="00E7499B">
      <w:pPr>
        <w:pStyle w:val="PL"/>
        <w:rPr>
          <w:noProof w:val="0"/>
          <w:snapToGrid w:val="0"/>
        </w:rPr>
      </w:pPr>
      <w:r w:rsidRPr="00E67E0D">
        <w:rPr>
          <w:noProof w:val="0"/>
          <w:snapToGrid w:val="0"/>
        </w:rPr>
        <w:t>--</w:t>
      </w:r>
    </w:p>
    <w:p w14:paraId="046AF903" w14:textId="77777777" w:rsidR="006A1CE4" w:rsidRPr="00E67E0D" w:rsidRDefault="006A1CE4" w:rsidP="00E7499B">
      <w:pPr>
        <w:pStyle w:val="PL"/>
        <w:outlineLvl w:val="3"/>
        <w:rPr>
          <w:noProof w:val="0"/>
          <w:snapToGrid w:val="0"/>
        </w:rPr>
      </w:pPr>
      <w:r w:rsidRPr="00E67E0D">
        <w:rPr>
          <w:noProof w:val="0"/>
          <w:snapToGrid w:val="0"/>
        </w:rPr>
        <w:t>-- Elementary Procedures</w:t>
      </w:r>
    </w:p>
    <w:p w14:paraId="16DF93A0" w14:textId="77777777" w:rsidR="006A1CE4" w:rsidRPr="00E67E0D" w:rsidRDefault="006A1CE4" w:rsidP="00E7499B">
      <w:pPr>
        <w:pStyle w:val="PL"/>
        <w:rPr>
          <w:noProof w:val="0"/>
          <w:snapToGrid w:val="0"/>
        </w:rPr>
      </w:pPr>
      <w:r w:rsidRPr="00E67E0D">
        <w:rPr>
          <w:noProof w:val="0"/>
          <w:snapToGrid w:val="0"/>
        </w:rPr>
        <w:t>--</w:t>
      </w:r>
    </w:p>
    <w:p w14:paraId="1A2F290F" w14:textId="77777777" w:rsidR="006A1CE4" w:rsidRPr="00E67E0D" w:rsidRDefault="006A1CE4" w:rsidP="00E7499B">
      <w:pPr>
        <w:pStyle w:val="PL"/>
        <w:rPr>
          <w:noProof w:val="0"/>
          <w:snapToGrid w:val="0"/>
        </w:rPr>
      </w:pPr>
      <w:r w:rsidRPr="00E67E0D">
        <w:rPr>
          <w:noProof w:val="0"/>
          <w:snapToGrid w:val="0"/>
        </w:rPr>
        <w:t>-- **************************************************************</w:t>
      </w:r>
    </w:p>
    <w:p w14:paraId="1E46E650" w14:textId="77777777" w:rsidR="006A1CE4" w:rsidRPr="00E67E0D" w:rsidRDefault="006A1CE4" w:rsidP="00E7499B">
      <w:pPr>
        <w:pStyle w:val="PL"/>
        <w:rPr>
          <w:noProof w:val="0"/>
          <w:snapToGrid w:val="0"/>
        </w:rPr>
      </w:pPr>
    </w:p>
    <w:p w14:paraId="20FE57F1" w14:textId="77777777" w:rsidR="006A1CE4" w:rsidRPr="00E67E0D" w:rsidRDefault="006A1CE4" w:rsidP="00E7499B">
      <w:pPr>
        <w:pStyle w:val="PL"/>
        <w:rPr>
          <w:noProof w:val="0"/>
          <w:snapToGrid w:val="0"/>
        </w:rPr>
      </w:pPr>
      <w:r w:rsidRPr="00E67E0D">
        <w:rPr>
          <w:noProof w:val="0"/>
          <w:snapToGrid w:val="0"/>
        </w:rPr>
        <w:t>id-AMF</w:t>
      </w:r>
      <w:r w:rsidRPr="00E67E0D">
        <w:rPr>
          <w:noProof w:val="0"/>
        </w:rPr>
        <w:t>Configuration</w:t>
      </w:r>
      <w:r w:rsidRPr="00E67E0D">
        <w:rPr>
          <w:noProof w:val="0"/>
          <w:snapToGrid w:val="0"/>
        </w:rPr>
        <w:t>Update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0</w:t>
      </w:r>
    </w:p>
    <w:p w14:paraId="588079F6" w14:textId="77777777" w:rsidR="006A1CE4" w:rsidRPr="00E67E0D" w:rsidRDefault="006A1CE4" w:rsidP="00E7499B">
      <w:pPr>
        <w:pStyle w:val="PL"/>
        <w:rPr>
          <w:noProof w:val="0"/>
          <w:snapToGrid w:val="0"/>
        </w:rPr>
      </w:pPr>
      <w:r w:rsidRPr="00E67E0D">
        <w:rPr>
          <w:noProof w:val="0"/>
          <w:snapToGrid w:val="0"/>
        </w:rPr>
        <w:t>id-AMFStatusIndication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1</w:t>
      </w:r>
    </w:p>
    <w:p w14:paraId="53D3C229" w14:textId="77777777" w:rsidR="006A1CE4" w:rsidRPr="00E67E0D" w:rsidRDefault="006A1CE4" w:rsidP="00E7499B">
      <w:pPr>
        <w:pStyle w:val="PL"/>
        <w:rPr>
          <w:noProof w:val="0"/>
          <w:snapToGrid w:val="0"/>
          <w:lang w:eastAsia="zh-CN"/>
        </w:rPr>
      </w:pPr>
      <w:r w:rsidRPr="00E67E0D">
        <w:rPr>
          <w:noProof w:val="0"/>
          <w:snapToGrid w:val="0"/>
          <w:lang w:eastAsia="zh-CN"/>
        </w:rPr>
        <w:t>id-CellTrafficTrace</w:t>
      </w:r>
      <w:r w:rsidRPr="00E67E0D">
        <w:rPr>
          <w:noProof w:val="0"/>
          <w:snapToGrid w:val="0"/>
          <w:lang w:eastAsia="zh-CN"/>
        </w:rPr>
        <w:tab/>
      </w:r>
      <w:r w:rsidRPr="00E67E0D">
        <w:rPr>
          <w:noProof w:val="0"/>
          <w:snapToGrid w:val="0"/>
          <w:lang w:eastAsia="zh-CN"/>
        </w:rPr>
        <w:tab/>
      </w:r>
      <w:r w:rsidRPr="00E67E0D">
        <w:rPr>
          <w:noProof w:val="0"/>
          <w:snapToGrid w:val="0"/>
          <w:lang w:eastAsia="zh-CN"/>
        </w:rPr>
        <w:tab/>
      </w:r>
      <w:r w:rsidRPr="00E67E0D">
        <w:rPr>
          <w:noProof w:val="0"/>
          <w:snapToGrid w:val="0"/>
          <w:lang w:eastAsia="zh-CN"/>
        </w:rPr>
        <w:tab/>
      </w:r>
      <w:r w:rsidRPr="00E67E0D">
        <w:rPr>
          <w:noProof w:val="0"/>
          <w:snapToGrid w:val="0"/>
          <w:lang w:eastAsia="zh-CN"/>
        </w:rPr>
        <w:tab/>
      </w:r>
      <w:r w:rsidRPr="00E67E0D">
        <w:rPr>
          <w:noProof w:val="0"/>
          <w:snapToGrid w:val="0"/>
          <w:lang w:eastAsia="zh-CN"/>
        </w:rPr>
        <w:tab/>
      </w:r>
      <w:r w:rsidRPr="00E67E0D">
        <w:rPr>
          <w:noProof w:val="0"/>
          <w:snapToGrid w:val="0"/>
          <w:lang w:eastAsia="zh-CN"/>
        </w:rPr>
        <w:tab/>
      </w:r>
      <w:r w:rsidRPr="00E67E0D">
        <w:rPr>
          <w:noProof w:val="0"/>
          <w:snapToGrid w:val="0"/>
        </w:rPr>
        <w:t>ProcedureCode ::= 2</w:t>
      </w:r>
    </w:p>
    <w:p w14:paraId="7DCC7908" w14:textId="77777777" w:rsidR="006A1CE4" w:rsidRPr="00E67E0D" w:rsidRDefault="006A1CE4" w:rsidP="00E7499B">
      <w:pPr>
        <w:pStyle w:val="PL"/>
        <w:rPr>
          <w:noProof w:val="0"/>
        </w:rPr>
      </w:pPr>
      <w:r w:rsidRPr="00E67E0D">
        <w:rPr>
          <w:noProof w:val="0"/>
          <w:snapToGrid w:val="0"/>
        </w:rPr>
        <w:t>id-</w:t>
      </w:r>
      <w:r w:rsidRPr="00E67E0D">
        <w:rPr>
          <w:noProof w:val="0"/>
        </w:rPr>
        <w:t>DeactivateTrace</w:t>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snapToGrid w:val="0"/>
        </w:rPr>
        <w:t>ProcedureCode ::= 3</w:t>
      </w:r>
    </w:p>
    <w:p w14:paraId="284C1574" w14:textId="77777777" w:rsidR="006A1CE4" w:rsidRPr="00E67E0D" w:rsidRDefault="006A1CE4" w:rsidP="00E7499B">
      <w:pPr>
        <w:pStyle w:val="PL"/>
        <w:rPr>
          <w:noProof w:val="0"/>
          <w:snapToGrid w:val="0"/>
        </w:rPr>
      </w:pPr>
      <w:r w:rsidRPr="00E67E0D">
        <w:rPr>
          <w:noProof w:val="0"/>
          <w:snapToGrid w:val="0"/>
        </w:rPr>
        <w:t>id-DownlinkNASTransport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4</w:t>
      </w:r>
    </w:p>
    <w:p w14:paraId="09DFCC33" w14:textId="77777777" w:rsidR="006A1CE4" w:rsidRPr="00E67E0D" w:rsidRDefault="006A1CE4" w:rsidP="00E7499B">
      <w:pPr>
        <w:pStyle w:val="PL"/>
        <w:rPr>
          <w:noProof w:val="0"/>
          <w:snapToGrid w:val="0"/>
        </w:rPr>
      </w:pPr>
      <w:r w:rsidRPr="00E67E0D">
        <w:rPr>
          <w:noProof w:val="0"/>
          <w:snapToGrid w:val="0"/>
        </w:rPr>
        <w:t>id-Downlink</w:t>
      </w:r>
      <w:r w:rsidRPr="00E67E0D">
        <w:rPr>
          <w:noProof w:val="0"/>
          <w:snapToGrid w:val="0"/>
          <w:lang w:eastAsia="zh-CN"/>
        </w:rPr>
        <w:t>NonUEAssociatedNRPPa</w:t>
      </w:r>
      <w:r w:rsidRPr="00E67E0D">
        <w:rPr>
          <w:noProof w:val="0"/>
          <w:snapToGrid w:val="0"/>
        </w:rPr>
        <w:t>Transport</w:t>
      </w:r>
      <w:r w:rsidRPr="00E67E0D">
        <w:rPr>
          <w:noProof w:val="0"/>
          <w:snapToGrid w:val="0"/>
        </w:rPr>
        <w:tab/>
        <w:t>ProcedureCode ::= 5</w:t>
      </w:r>
    </w:p>
    <w:p w14:paraId="69A977D2" w14:textId="77777777" w:rsidR="006A1CE4" w:rsidRPr="00E67E0D" w:rsidRDefault="006A1CE4" w:rsidP="00E7499B">
      <w:pPr>
        <w:pStyle w:val="PL"/>
        <w:rPr>
          <w:noProof w:val="0"/>
          <w:snapToGrid w:val="0"/>
        </w:rPr>
      </w:pPr>
      <w:r w:rsidRPr="00E67E0D">
        <w:rPr>
          <w:noProof w:val="0"/>
          <w:snapToGrid w:val="0"/>
        </w:rPr>
        <w:t>id-DownlinkRANConfigurationTransfer</w:t>
      </w:r>
      <w:r w:rsidRPr="00E67E0D">
        <w:rPr>
          <w:noProof w:val="0"/>
          <w:snapToGrid w:val="0"/>
        </w:rPr>
        <w:tab/>
      </w:r>
      <w:r w:rsidRPr="00E67E0D">
        <w:rPr>
          <w:noProof w:val="0"/>
          <w:snapToGrid w:val="0"/>
        </w:rPr>
        <w:tab/>
      </w:r>
      <w:r w:rsidRPr="00E67E0D">
        <w:rPr>
          <w:noProof w:val="0"/>
          <w:snapToGrid w:val="0"/>
        </w:rPr>
        <w:tab/>
        <w:t>ProcedureCode ::= 6</w:t>
      </w:r>
    </w:p>
    <w:p w14:paraId="2566B571" w14:textId="77777777" w:rsidR="006A1CE4" w:rsidRPr="00E67E0D" w:rsidRDefault="006A1CE4" w:rsidP="00E7499B">
      <w:pPr>
        <w:pStyle w:val="PL"/>
        <w:rPr>
          <w:noProof w:val="0"/>
          <w:snapToGrid w:val="0"/>
        </w:rPr>
      </w:pPr>
      <w:r w:rsidRPr="00E67E0D">
        <w:rPr>
          <w:noProof w:val="0"/>
          <w:snapToGrid w:val="0"/>
        </w:rPr>
        <w:t>id-DownlinkRANStatusTransfer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7</w:t>
      </w:r>
    </w:p>
    <w:p w14:paraId="704B7715" w14:textId="77777777" w:rsidR="006A1CE4" w:rsidRPr="00E67E0D" w:rsidRDefault="006A1CE4" w:rsidP="00E7499B">
      <w:pPr>
        <w:pStyle w:val="PL"/>
        <w:rPr>
          <w:noProof w:val="0"/>
          <w:snapToGrid w:val="0"/>
        </w:rPr>
      </w:pPr>
      <w:r w:rsidRPr="00E67E0D">
        <w:rPr>
          <w:noProof w:val="0"/>
          <w:snapToGrid w:val="0"/>
        </w:rPr>
        <w:t>id-Downlink</w:t>
      </w:r>
      <w:r w:rsidRPr="00E67E0D">
        <w:rPr>
          <w:noProof w:val="0"/>
          <w:snapToGrid w:val="0"/>
          <w:lang w:eastAsia="zh-CN"/>
        </w:rPr>
        <w:t>UEAssociatedNRPPa</w:t>
      </w:r>
      <w:r w:rsidRPr="00E67E0D">
        <w:rPr>
          <w:noProof w:val="0"/>
          <w:snapToGrid w:val="0"/>
        </w:rPr>
        <w:t>Transport</w:t>
      </w:r>
      <w:r w:rsidRPr="00E67E0D">
        <w:rPr>
          <w:noProof w:val="0"/>
          <w:snapToGrid w:val="0"/>
        </w:rPr>
        <w:tab/>
      </w:r>
      <w:r w:rsidRPr="00E67E0D">
        <w:rPr>
          <w:noProof w:val="0"/>
          <w:snapToGrid w:val="0"/>
        </w:rPr>
        <w:tab/>
        <w:t>ProcedureCode ::= 8</w:t>
      </w:r>
    </w:p>
    <w:p w14:paraId="1A2441F7" w14:textId="77777777" w:rsidR="006A1CE4" w:rsidRPr="00E67E0D" w:rsidRDefault="006A1CE4" w:rsidP="00E7499B">
      <w:pPr>
        <w:pStyle w:val="PL"/>
        <w:rPr>
          <w:noProof w:val="0"/>
          <w:snapToGrid w:val="0"/>
        </w:rPr>
      </w:pPr>
      <w:r w:rsidRPr="00E67E0D">
        <w:rPr>
          <w:noProof w:val="0"/>
          <w:snapToGrid w:val="0"/>
        </w:rPr>
        <w:t>id-ErrorIndication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9</w:t>
      </w:r>
    </w:p>
    <w:p w14:paraId="7C035268" w14:textId="77777777" w:rsidR="006A1CE4" w:rsidRPr="00E67E0D" w:rsidRDefault="006A1CE4" w:rsidP="00E7499B">
      <w:pPr>
        <w:pStyle w:val="PL"/>
        <w:rPr>
          <w:noProof w:val="0"/>
          <w:snapToGrid w:val="0"/>
        </w:rPr>
      </w:pPr>
      <w:r w:rsidRPr="00E67E0D">
        <w:rPr>
          <w:noProof w:val="0"/>
          <w:snapToGrid w:val="0"/>
        </w:rPr>
        <w:t>id-HandoverCancel</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10</w:t>
      </w:r>
    </w:p>
    <w:p w14:paraId="267D4A08" w14:textId="77777777" w:rsidR="006A1CE4" w:rsidRPr="00E67E0D" w:rsidRDefault="006A1CE4" w:rsidP="00E7499B">
      <w:pPr>
        <w:pStyle w:val="PL"/>
        <w:rPr>
          <w:noProof w:val="0"/>
          <w:snapToGrid w:val="0"/>
        </w:rPr>
      </w:pPr>
      <w:r w:rsidRPr="00E67E0D">
        <w:rPr>
          <w:noProof w:val="0"/>
          <w:snapToGrid w:val="0"/>
        </w:rPr>
        <w:t>id-HandoverNotification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11</w:t>
      </w:r>
    </w:p>
    <w:p w14:paraId="2F8DDE43" w14:textId="77777777" w:rsidR="006A1CE4" w:rsidRPr="00E67E0D" w:rsidRDefault="006A1CE4" w:rsidP="00E7499B">
      <w:pPr>
        <w:pStyle w:val="PL"/>
        <w:rPr>
          <w:noProof w:val="0"/>
          <w:snapToGrid w:val="0"/>
        </w:rPr>
      </w:pPr>
      <w:r w:rsidRPr="00E67E0D">
        <w:rPr>
          <w:noProof w:val="0"/>
          <w:snapToGrid w:val="0"/>
        </w:rPr>
        <w:t>id-HandoverPreparation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12</w:t>
      </w:r>
    </w:p>
    <w:p w14:paraId="70948382" w14:textId="77777777" w:rsidR="006A1CE4" w:rsidRPr="00E67E0D" w:rsidRDefault="006A1CE4" w:rsidP="00E7499B">
      <w:pPr>
        <w:pStyle w:val="PL"/>
        <w:rPr>
          <w:noProof w:val="0"/>
          <w:snapToGrid w:val="0"/>
        </w:rPr>
      </w:pPr>
      <w:r w:rsidRPr="00E67E0D">
        <w:rPr>
          <w:noProof w:val="0"/>
          <w:snapToGrid w:val="0"/>
        </w:rPr>
        <w:t>id-HandoverResourceAllocation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13</w:t>
      </w:r>
    </w:p>
    <w:p w14:paraId="0C8603E5" w14:textId="77777777" w:rsidR="006A1CE4" w:rsidRPr="00E67E0D" w:rsidRDefault="006A1CE4" w:rsidP="00E7499B">
      <w:pPr>
        <w:pStyle w:val="PL"/>
        <w:rPr>
          <w:noProof w:val="0"/>
          <w:snapToGrid w:val="0"/>
        </w:rPr>
      </w:pPr>
      <w:r w:rsidRPr="00E67E0D">
        <w:rPr>
          <w:noProof w:val="0"/>
          <w:snapToGrid w:val="0"/>
        </w:rPr>
        <w:t>id-InitialContextSetup</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14</w:t>
      </w:r>
    </w:p>
    <w:p w14:paraId="0C5030CD" w14:textId="77777777" w:rsidR="006A1CE4" w:rsidRPr="00E67E0D" w:rsidRDefault="006A1CE4" w:rsidP="00E7499B">
      <w:pPr>
        <w:pStyle w:val="PL"/>
        <w:rPr>
          <w:noProof w:val="0"/>
          <w:snapToGrid w:val="0"/>
        </w:rPr>
      </w:pPr>
      <w:r w:rsidRPr="00E67E0D">
        <w:rPr>
          <w:noProof w:val="0"/>
          <w:snapToGrid w:val="0"/>
        </w:rPr>
        <w:t>id-InitialUEMessage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15</w:t>
      </w:r>
    </w:p>
    <w:p w14:paraId="7B6CDC52" w14:textId="77777777" w:rsidR="006A1CE4" w:rsidRPr="00E67E0D" w:rsidRDefault="006A1CE4" w:rsidP="00E7499B">
      <w:pPr>
        <w:pStyle w:val="PL"/>
        <w:rPr>
          <w:noProof w:val="0"/>
          <w:snapToGrid w:val="0"/>
          <w:lang w:eastAsia="zh-CN"/>
        </w:rPr>
      </w:pPr>
      <w:r w:rsidRPr="00E67E0D">
        <w:rPr>
          <w:noProof w:val="0"/>
          <w:snapToGrid w:val="0"/>
        </w:rPr>
        <w:t>id-</w:t>
      </w:r>
      <w:r w:rsidRPr="00E67E0D">
        <w:rPr>
          <w:noProof w:val="0"/>
          <w:snapToGrid w:val="0"/>
          <w:lang w:eastAsia="zh-CN"/>
        </w:rPr>
        <w:t>LocationReportingControl</w:t>
      </w:r>
      <w:r w:rsidRPr="00E67E0D">
        <w:rPr>
          <w:noProof w:val="0"/>
          <w:snapToGrid w:val="0"/>
          <w:lang w:eastAsia="zh-CN"/>
        </w:rPr>
        <w:tab/>
      </w:r>
      <w:r w:rsidRPr="00E67E0D">
        <w:rPr>
          <w:noProof w:val="0"/>
          <w:snapToGrid w:val="0"/>
          <w:lang w:eastAsia="zh-CN"/>
        </w:rPr>
        <w:tab/>
      </w:r>
      <w:r w:rsidRPr="00E67E0D">
        <w:rPr>
          <w:noProof w:val="0"/>
          <w:snapToGrid w:val="0"/>
          <w:lang w:eastAsia="zh-CN"/>
        </w:rPr>
        <w:tab/>
      </w:r>
      <w:r w:rsidRPr="00E67E0D">
        <w:rPr>
          <w:noProof w:val="0"/>
          <w:snapToGrid w:val="0"/>
          <w:lang w:eastAsia="zh-CN"/>
        </w:rPr>
        <w:tab/>
      </w:r>
      <w:r w:rsidRPr="00E67E0D">
        <w:rPr>
          <w:noProof w:val="0"/>
          <w:snapToGrid w:val="0"/>
          <w:lang w:eastAsia="zh-CN"/>
        </w:rPr>
        <w:tab/>
      </w:r>
      <w:r w:rsidRPr="00E67E0D">
        <w:rPr>
          <w:noProof w:val="0"/>
          <w:snapToGrid w:val="0"/>
        </w:rPr>
        <w:t>ProcedureCode ::= 16</w:t>
      </w:r>
    </w:p>
    <w:p w14:paraId="1A4D2A4E" w14:textId="77777777" w:rsidR="006A1CE4" w:rsidRPr="00E67E0D" w:rsidRDefault="006A1CE4" w:rsidP="00E7499B">
      <w:pPr>
        <w:pStyle w:val="PL"/>
        <w:rPr>
          <w:noProof w:val="0"/>
          <w:snapToGrid w:val="0"/>
          <w:lang w:eastAsia="zh-CN"/>
        </w:rPr>
      </w:pPr>
      <w:r w:rsidRPr="00E67E0D">
        <w:rPr>
          <w:noProof w:val="0"/>
          <w:snapToGrid w:val="0"/>
        </w:rPr>
        <w:t>id-</w:t>
      </w:r>
      <w:r w:rsidRPr="00E67E0D">
        <w:rPr>
          <w:noProof w:val="0"/>
          <w:snapToGrid w:val="0"/>
          <w:lang w:eastAsia="zh-CN"/>
        </w:rPr>
        <w:t>LocationReportingFailureIndication</w:t>
      </w:r>
      <w:r w:rsidRPr="00E67E0D">
        <w:rPr>
          <w:noProof w:val="0"/>
          <w:snapToGrid w:val="0"/>
          <w:lang w:eastAsia="zh-CN"/>
        </w:rPr>
        <w:tab/>
      </w:r>
      <w:r w:rsidRPr="00E67E0D">
        <w:rPr>
          <w:noProof w:val="0"/>
          <w:snapToGrid w:val="0"/>
          <w:lang w:eastAsia="zh-CN"/>
        </w:rPr>
        <w:tab/>
      </w:r>
      <w:r w:rsidRPr="00E67E0D">
        <w:rPr>
          <w:noProof w:val="0"/>
          <w:snapToGrid w:val="0"/>
        </w:rPr>
        <w:t>ProcedureCode ::= 17</w:t>
      </w:r>
    </w:p>
    <w:p w14:paraId="1D5CB733" w14:textId="77777777" w:rsidR="006A1CE4" w:rsidRPr="00E67E0D" w:rsidRDefault="006A1CE4" w:rsidP="00E7499B">
      <w:pPr>
        <w:pStyle w:val="PL"/>
        <w:rPr>
          <w:noProof w:val="0"/>
          <w:snapToGrid w:val="0"/>
        </w:rPr>
      </w:pPr>
      <w:r w:rsidRPr="00E67E0D">
        <w:rPr>
          <w:noProof w:val="0"/>
          <w:snapToGrid w:val="0"/>
        </w:rPr>
        <w:t>id-</w:t>
      </w:r>
      <w:r w:rsidRPr="00E67E0D">
        <w:rPr>
          <w:noProof w:val="0"/>
          <w:snapToGrid w:val="0"/>
          <w:lang w:eastAsia="zh-CN"/>
        </w:rPr>
        <w:t>LocationReport</w:t>
      </w:r>
      <w:r w:rsidRPr="00E67E0D">
        <w:rPr>
          <w:noProof w:val="0"/>
          <w:snapToGrid w:val="0"/>
          <w:lang w:eastAsia="zh-CN"/>
        </w:rPr>
        <w:tab/>
      </w:r>
      <w:r w:rsidRPr="00E67E0D">
        <w:rPr>
          <w:noProof w:val="0"/>
          <w:snapToGrid w:val="0"/>
          <w:lang w:eastAsia="zh-CN"/>
        </w:rPr>
        <w:tab/>
      </w:r>
      <w:r w:rsidRPr="00E67E0D">
        <w:rPr>
          <w:noProof w:val="0"/>
          <w:snapToGrid w:val="0"/>
          <w:lang w:eastAsia="zh-CN"/>
        </w:rPr>
        <w:tab/>
      </w:r>
      <w:r w:rsidRPr="00E67E0D">
        <w:rPr>
          <w:noProof w:val="0"/>
          <w:snapToGrid w:val="0"/>
          <w:lang w:eastAsia="zh-CN"/>
        </w:rPr>
        <w:tab/>
      </w:r>
      <w:r w:rsidRPr="00E67E0D">
        <w:rPr>
          <w:noProof w:val="0"/>
          <w:snapToGrid w:val="0"/>
          <w:lang w:eastAsia="zh-CN"/>
        </w:rPr>
        <w:tab/>
      </w:r>
      <w:r w:rsidRPr="00E67E0D">
        <w:rPr>
          <w:noProof w:val="0"/>
          <w:snapToGrid w:val="0"/>
          <w:lang w:eastAsia="zh-CN"/>
        </w:rPr>
        <w:tab/>
      </w:r>
      <w:r w:rsidRPr="00E67E0D">
        <w:rPr>
          <w:noProof w:val="0"/>
          <w:snapToGrid w:val="0"/>
          <w:lang w:eastAsia="zh-CN"/>
        </w:rPr>
        <w:tab/>
      </w:r>
      <w:r w:rsidRPr="00E67E0D">
        <w:rPr>
          <w:noProof w:val="0"/>
          <w:snapToGrid w:val="0"/>
        </w:rPr>
        <w:t>ProcedureCode ::= 18</w:t>
      </w:r>
    </w:p>
    <w:p w14:paraId="08ECD03C" w14:textId="77777777" w:rsidR="006A1CE4" w:rsidRPr="00E67E0D" w:rsidRDefault="006A1CE4" w:rsidP="00E7499B">
      <w:pPr>
        <w:pStyle w:val="PL"/>
        <w:rPr>
          <w:noProof w:val="0"/>
          <w:snapToGrid w:val="0"/>
        </w:rPr>
      </w:pPr>
      <w:r w:rsidRPr="00E67E0D">
        <w:rPr>
          <w:noProof w:val="0"/>
          <w:snapToGrid w:val="0"/>
        </w:rPr>
        <w:t>id-NASNonDeliveryIndication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19</w:t>
      </w:r>
    </w:p>
    <w:p w14:paraId="7FFD43D1" w14:textId="77777777" w:rsidR="006A1CE4" w:rsidRPr="00E67E0D" w:rsidRDefault="006A1CE4" w:rsidP="00E7499B">
      <w:pPr>
        <w:pStyle w:val="PL"/>
        <w:rPr>
          <w:noProof w:val="0"/>
          <w:snapToGrid w:val="0"/>
        </w:rPr>
      </w:pPr>
      <w:r w:rsidRPr="00E67E0D">
        <w:rPr>
          <w:noProof w:val="0"/>
          <w:snapToGrid w:val="0"/>
        </w:rPr>
        <w:t>id-NGReset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20</w:t>
      </w:r>
    </w:p>
    <w:p w14:paraId="321FA7B5" w14:textId="77777777" w:rsidR="006A1CE4" w:rsidRPr="00E67E0D" w:rsidRDefault="006A1CE4" w:rsidP="00E7499B">
      <w:pPr>
        <w:pStyle w:val="PL"/>
        <w:rPr>
          <w:noProof w:val="0"/>
          <w:snapToGrid w:val="0"/>
        </w:rPr>
      </w:pPr>
      <w:r w:rsidRPr="00E67E0D">
        <w:rPr>
          <w:noProof w:val="0"/>
          <w:snapToGrid w:val="0"/>
        </w:rPr>
        <w:t>id-NGSetup</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21</w:t>
      </w:r>
    </w:p>
    <w:p w14:paraId="03718B1F" w14:textId="77777777" w:rsidR="006A1CE4" w:rsidRPr="00E67E0D" w:rsidRDefault="006A1CE4" w:rsidP="00E7499B">
      <w:pPr>
        <w:pStyle w:val="PL"/>
        <w:spacing w:line="0" w:lineRule="atLeast"/>
        <w:rPr>
          <w:rFonts w:eastAsia="SimSun"/>
          <w:noProof w:val="0"/>
          <w:snapToGrid w:val="0"/>
          <w:lang w:eastAsia="zh-CN"/>
        </w:rPr>
      </w:pPr>
      <w:r w:rsidRPr="00E67E0D">
        <w:rPr>
          <w:noProof w:val="0"/>
          <w:snapToGrid w:val="0"/>
        </w:rPr>
        <w:t>id-OverloadStart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22</w:t>
      </w:r>
    </w:p>
    <w:p w14:paraId="35F2D8DD" w14:textId="77777777" w:rsidR="006A1CE4" w:rsidRPr="00E67E0D" w:rsidRDefault="006A1CE4" w:rsidP="00E7499B">
      <w:pPr>
        <w:pStyle w:val="PL"/>
        <w:spacing w:line="0" w:lineRule="atLeast"/>
        <w:rPr>
          <w:rFonts w:eastAsia="SimSun"/>
          <w:noProof w:val="0"/>
          <w:snapToGrid w:val="0"/>
          <w:lang w:eastAsia="zh-CN"/>
        </w:rPr>
      </w:pPr>
      <w:r w:rsidRPr="00E67E0D">
        <w:rPr>
          <w:noProof w:val="0"/>
          <w:snapToGrid w:val="0"/>
        </w:rPr>
        <w:t>id-OverloadStop</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23</w:t>
      </w:r>
    </w:p>
    <w:p w14:paraId="40765D64" w14:textId="77777777" w:rsidR="006A1CE4" w:rsidRPr="00E67E0D" w:rsidRDefault="006A1CE4" w:rsidP="00E7499B">
      <w:pPr>
        <w:pStyle w:val="PL"/>
        <w:rPr>
          <w:noProof w:val="0"/>
          <w:snapToGrid w:val="0"/>
        </w:rPr>
      </w:pPr>
      <w:r w:rsidRPr="00E67E0D">
        <w:rPr>
          <w:noProof w:val="0"/>
          <w:snapToGrid w:val="0"/>
        </w:rPr>
        <w:t>id-Paging</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24</w:t>
      </w:r>
    </w:p>
    <w:p w14:paraId="17E9ADA2" w14:textId="77777777" w:rsidR="006A1CE4" w:rsidRPr="00E67E0D" w:rsidRDefault="006A1CE4" w:rsidP="00E7499B">
      <w:pPr>
        <w:pStyle w:val="PL"/>
        <w:rPr>
          <w:noProof w:val="0"/>
          <w:snapToGrid w:val="0"/>
        </w:rPr>
      </w:pPr>
      <w:r w:rsidRPr="00E67E0D">
        <w:rPr>
          <w:noProof w:val="0"/>
          <w:snapToGrid w:val="0"/>
        </w:rPr>
        <w:t>id-PathSwitchRequest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25</w:t>
      </w:r>
    </w:p>
    <w:p w14:paraId="7AB6CD54" w14:textId="77777777" w:rsidR="006A1CE4" w:rsidRPr="00E67E0D" w:rsidRDefault="006A1CE4" w:rsidP="00E7499B">
      <w:pPr>
        <w:pStyle w:val="PL"/>
        <w:rPr>
          <w:noProof w:val="0"/>
          <w:snapToGrid w:val="0"/>
        </w:rPr>
      </w:pPr>
      <w:r w:rsidRPr="00E67E0D">
        <w:rPr>
          <w:noProof w:val="0"/>
          <w:snapToGrid w:val="0"/>
        </w:rPr>
        <w:t>id-PDUSessionResourceModify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26</w:t>
      </w:r>
    </w:p>
    <w:p w14:paraId="51F01988" w14:textId="77777777" w:rsidR="006A1CE4" w:rsidRPr="00E67E0D" w:rsidRDefault="006A1CE4" w:rsidP="00E7499B">
      <w:pPr>
        <w:pStyle w:val="PL"/>
        <w:rPr>
          <w:noProof w:val="0"/>
          <w:snapToGrid w:val="0"/>
        </w:rPr>
      </w:pPr>
      <w:r w:rsidRPr="00E67E0D">
        <w:rPr>
          <w:noProof w:val="0"/>
          <w:snapToGrid w:val="0"/>
        </w:rPr>
        <w:t>id-PDUSessionResourceModifyIndication</w:t>
      </w:r>
      <w:r w:rsidRPr="00E67E0D">
        <w:rPr>
          <w:noProof w:val="0"/>
          <w:snapToGrid w:val="0"/>
        </w:rPr>
        <w:tab/>
      </w:r>
      <w:r w:rsidRPr="00E67E0D">
        <w:rPr>
          <w:noProof w:val="0"/>
          <w:snapToGrid w:val="0"/>
        </w:rPr>
        <w:tab/>
        <w:t>ProcedureCode ::= 27</w:t>
      </w:r>
    </w:p>
    <w:p w14:paraId="031066BA" w14:textId="77777777" w:rsidR="006A1CE4" w:rsidRPr="00E67E0D" w:rsidRDefault="006A1CE4" w:rsidP="00E7499B">
      <w:pPr>
        <w:pStyle w:val="PL"/>
        <w:rPr>
          <w:noProof w:val="0"/>
          <w:snapToGrid w:val="0"/>
        </w:rPr>
      </w:pPr>
      <w:r w:rsidRPr="00E67E0D">
        <w:rPr>
          <w:noProof w:val="0"/>
          <w:snapToGrid w:val="0"/>
        </w:rPr>
        <w:t>id-PDUSessionResourceRelease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28</w:t>
      </w:r>
    </w:p>
    <w:p w14:paraId="2741ABC3" w14:textId="77777777" w:rsidR="006A1CE4" w:rsidRPr="00E67E0D" w:rsidRDefault="006A1CE4" w:rsidP="00E7499B">
      <w:pPr>
        <w:pStyle w:val="PL"/>
        <w:rPr>
          <w:noProof w:val="0"/>
          <w:snapToGrid w:val="0"/>
        </w:rPr>
      </w:pPr>
      <w:r w:rsidRPr="00E67E0D">
        <w:rPr>
          <w:noProof w:val="0"/>
          <w:snapToGrid w:val="0"/>
        </w:rPr>
        <w:t>id-PDUSessionResourceSetup</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29</w:t>
      </w:r>
    </w:p>
    <w:p w14:paraId="1D67288B" w14:textId="77777777" w:rsidR="006A1CE4" w:rsidRPr="00E67E0D" w:rsidRDefault="006A1CE4" w:rsidP="00E7499B">
      <w:pPr>
        <w:pStyle w:val="PL"/>
        <w:rPr>
          <w:noProof w:val="0"/>
          <w:snapToGrid w:val="0"/>
        </w:rPr>
      </w:pPr>
      <w:r w:rsidRPr="00E67E0D">
        <w:rPr>
          <w:noProof w:val="0"/>
          <w:snapToGrid w:val="0"/>
        </w:rPr>
        <w:t>id-PDUSessionResourceNotify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30</w:t>
      </w:r>
    </w:p>
    <w:p w14:paraId="198B18AB" w14:textId="77777777" w:rsidR="006A1CE4" w:rsidRPr="00E67E0D" w:rsidRDefault="006A1CE4" w:rsidP="00E7499B">
      <w:pPr>
        <w:pStyle w:val="PL"/>
        <w:rPr>
          <w:noProof w:val="0"/>
          <w:snapToGrid w:val="0"/>
        </w:rPr>
      </w:pPr>
      <w:r w:rsidRPr="00E67E0D">
        <w:rPr>
          <w:noProof w:val="0"/>
          <w:snapToGrid w:val="0"/>
        </w:rPr>
        <w:t>id-PrivateMessage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31</w:t>
      </w:r>
    </w:p>
    <w:p w14:paraId="083E0621" w14:textId="77777777" w:rsidR="006A1CE4" w:rsidRPr="00E67E0D" w:rsidRDefault="006A1CE4" w:rsidP="00E7499B">
      <w:pPr>
        <w:pStyle w:val="PL"/>
        <w:rPr>
          <w:noProof w:val="0"/>
          <w:snapToGrid w:val="0"/>
        </w:rPr>
      </w:pPr>
      <w:r w:rsidRPr="00E67E0D">
        <w:rPr>
          <w:noProof w:val="0"/>
          <w:snapToGrid w:val="0"/>
        </w:rPr>
        <w:t>id-PWSCancel</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32</w:t>
      </w:r>
    </w:p>
    <w:p w14:paraId="4E7DE7B2" w14:textId="77777777" w:rsidR="006A1CE4" w:rsidRPr="00E67E0D" w:rsidRDefault="006A1CE4" w:rsidP="00E7499B">
      <w:pPr>
        <w:pStyle w:val="PL"/>
        <w:rPr>
          <w:noProof w:val="0"/>
          <w:snapToGrid w:val="0"/>
        </w:rPr>
      </w:pPr>
      <w:r w:rsidRPr="00E67E0D">
        <w:rPr>
          <w:noProof w:val="0"/>
          <w:snapToGrid w:val="0"/>
        </w:rPr>
        <w:t>id-PWSFailureIndication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33</w:t>
      </w:r>
    </w:p>
    <w:p w14:paraId="4F2E6AFC" w14:textId="77777777" w:rsidR="006A1CE4" w:rsidRPr="00E67E0D" w:rsidRDefault="006A1CE4" w:rsidP="00E7499B">
      <w:pPr>
        <w:pStyle w:val="PL"/>
        <w:rPr>
          <w:noProof w:val="0"/>
          <w:snapToGrid w:val="0"/>
        </w:rPr>
      </w:pPr>
      <w:r w:rsidRPr="00E67E0D">
        <w:rPr>
          <w:noProof w:val="0"/>
          <w:snapToGrid w:val="0"/>
        </w:rPr>
        <w:t>id-PWSRestartIndication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34</w:t>
      </w:r>
    </w:p>
    <w:p w14:paraId="42CB1EC9" w14:textId="77777777" w:rsidR="006A1CE4" w:rsidRPr="00E67E0D" w:rsidRDefault="006A1CE4" w:rsidP="00E7499B">
      <w:pPr>
        <w:pStyle w:val="PL"/>
        <w:rPr>
          <w:noProof w:val="0"/>
          <w:snapToGrid w:val="0"/>
        </w:rPr>
      </w:pPr>
      <w:r w:rsidRPr="00E67E0D">
        <w:rPr>
          <w:noProof w:val="0"/>
          <w:snapToGrid w:val="0"/>
        </w:rPr>
        <w:t>id-RAN</w:t>
      </w:r>
      <w:r w:rsidRPr="00E67E0D">
        <w:rPr>
          <w:noProof w:val="0"/>
        </w:rPr>
        <w:t>Configuration</w:t>
      </w:r>
      <w:r w:rsidRPr="00E67E0D">
        <w:rPr>
          <w:noProof w:val="0"/>
          <w:snapToGrid w:val="0"/>
        </w:rPr>
        <w:t>Update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35</w:t>
      </w:r>
    </w:p>
    <w:p w14:paraId="0568EBAD" w14:textId="77777777" w:rsidR="006A1CE4" w:rsidRPr="00E67E0D" w:rsidRDefault="006A1CE4" w:rsidP="00E7499B">
      <w:pPr>
        <w:pStyle w:val="PL"/>
        <w:rPr>
          <w:noProof w:val="0"/>
          <w:snapToGrid w:val="0"/>
        </w:rPr>
      </w:pPr>
      <w:r w:rsidRPr="00E67E0D">
        <w:rPr>
          <w:noProof w:val="0"/>
          <w:snapToGrid w:val="0"/>
        </w:rPr>
        <w:t>id-RerouteNASRequest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36</w:t>
      </w:r>
    </w:p>
    <w:p w14:paraId="2525F97B" w14:textId="77777777" w:rsidR="006A1CE4" w:rsidRPr="00E67E0D" w:rsidRDefault="006A1CE4" w:rsidP="00E7499B">
      <w:pPr>
        <w:pStyle w:val="PL"/>
        <w:rPr>
          <w:noProof w:val="0"/>
          <w:snapToGrid w:val="0"/>
        </w:rPr>
      </w:pPr>
      <w:r w:rsidRPr="00E67E0D">
        <w:rPr>
          <w:noProof w:val="0"/>
          <w:snapToGrid w:val="0"/>
        </w:rPr>
        <w:t>id-RRCInactiveTransitionReport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37</w:t>
      </w:r>
    </w:p>
    <w:p w14:paraId="3CE0AEEA" w14:textId="77777777" w:rsidR="006A1CE4" w:rsidRPr="00E67E0D" w:rsidRDefault="006A1CE4" w:rsidP="00E7499B">
      <w:pPr>
        <w:pStyle w:val="PL"/>
        <w:rPr>
          <w:noProof w:val="0"/>
          <w:snapToGrid w:val="0"/>
        </w:rPr>
      </w:pPr>
      <w:r w:rsidRPr="00E67E0D">
        <w:rPr>
          <w:noProof w:val="0"/>
          <w:snapToGrid w:val="0"/>
        </w:rPr>
        <w:t>id-TraceFailureIndication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38</w:t>
      </w:r>
    </w:p>
    <w:p w14:paraId="12A30893" w14:textId="77777777" w:rsidR="006A1CE4" w:rsidRPr="00E67E0D" w:rsidRDefault="006A1CE4" w:rsidP="00E7499B">
      <w:pPr>
        <w:pStyle w:val="PL"/>
        <w:rPr>
          <w:noProof w:val="0"/>
          <w:snapToGrid w:val="0"/>
        </w:rPr>
      </w:pPr>
      <w:r w:rsidRPr="00E67E0D">
        <w:rPr>
          <w:noProof w:val="0"/>
          <w:snapToGrid w:val="0"/>
        </w:rPr>
        <w:t>id-TraceStart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39</w:t>
      </w:r>
    </w:p>
    <w:p w14:paraId="138CA069" w14:textId="77777777" w:rsidR="006A1CE4" w:rsidRPr="00E67E0D" w:rsidRDefault="006A1CE4" w:rsidP="00E7499B">
      <w:pPr>
        <w:pStyle w:val="PL"/>
        <w:rPr>
          <w:noProof w:val="0"/>
          <w:snapToGrid w:val="0"/>
        </w:rPr>
      </w:pPr>
      <w:r w:rsidRPr="00E67E0D">
        <w:rPr>
          <w:noProof w:val="0"/>
          <w:snapToGrid w:val="0"/>
        </w:rPr>
        <w:t>id-UEContextModification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40</w:t>
      </w:r>
    </w:p>
    <w:p w14:paraId="14F287AE" w14:textId="77777777" w:rsidR="006A1CE4" w:rsidRPr="00E67E0D" w:rsidRDefault="006A1CE4" w:rsidP="00E7499B">
      <w:pPr>
        <w:pStyle w:val="PL"/>
        <w:rPr>
          <w:noProof w:val="0"/>
          <w:snapToGrid w:val="0"/>
        </w:rPr>
      </w:pPr>
      <w:r w:rsidRPr="00E67E0D">
        <w:rPr>
          <w:noProof w:val="0"/>
          <w:snapToGrid w:val="0"/>
        </w:rPr>
        <w:t>id-UEContextRelease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41</w:t>
      </w:r>
    </w:p>
    <w:p w14:paraId="374BE625" w14:textId="77777777" w:rsidR="006A1CE4" w:rsidRPr="00E67E0D" w:rsidRDefault="006A1CE4" w:rsidP="00E7499B">
      <w:pPr>
        <w:pStyle w:val="PL"/>
        <w:rPr>
          <w:noProof w:val="0"/>
          <w:snapToGrid w:val="0"/>
        </w:rPr>
      </w:pPr>
      <w:r w:rsidRPr="00E67E0D">
        <w:rPr>
          <w:noProof w:val="0"/>
          <w:snapToGrid w:val="0"/>
        </w:rPr>
        <w:t>id-UEContextReleaseRequest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42</w:t>
      </w:r>
    </w:p>
    <w:p w14:paraId="75C8DB4D" w14:textId="77777777" w:rsidR="006A1CE4" w:rsidRPr="00E67E0D" w:rsidRDefault="006A1CE4" w:rsidP="00E7499B">
      <w:pPr>
        <w:pStyle w:val="PL"/>
        <w:rPr>
          <w:noProof w:val="0"/>
          <w:snapToGrid w:val="0"/>
        </w:rPr>
      </w:pPr>
      <w:r w:rsidRPr="00E67E0D">
        <w:rPr>
          <w:noProof w:val="0"/>
          <w:snapToGrid w:val="0"/>
        </w:rPr>
        <w:t>id-UERadioCapabilityCheck</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43</w:t>
      </w:r>
    </w:p>
    <w:p w14:paraId="35920C37" w14:textId="77777777" w:rsidR="006A1CE4" w:rsidRPr="00E67E0D" w:rsidRDefault="006A1CE4" w:rsidP="00E7499B">
      <w:pPr>
        <w:pStyle w:val="PL"/>
        <w:rPr>
          <w:noProof w:val="0"/>
          <w:snapToGrid w:val="0"/>
        </w:rPr>
      </w:pPr>
      <w:r w:rsidRPr="00E67E0D">
        <w:rPr>
          <w:noProof w:val="0"/>
          <w:snapToGrid w:val="0"/>
        </w:rPr>
        <w:t>id-UERadioCapabilityInfoIndication</w:t>
      </w:r>
      <w:r w:rsidRPr="00E67E0D">
        <w:rPr>
          <w:noProof w:val="0"/>
          <w:snapToGrid w:val="0"/>
        </w:rPr>
        <w:tab/>
      </w:r>
      <w:r w:rsidRPr="00E67E0D">
        <w:rPr>
          <w:noProof w:val="0"/>
          <w:snapToGrid w:val="0"/>
        </w:rPr>
        <w:tab/>
      </w:r>
      <w:r w:rsidRPr="00E67E0D">
        <w:rPr>
          <w:noProof w:val="0"/>
          <w:snapToGrid w:val="0"/>
        </w:rPr>
        <w:tab/>
        <w:t>ProcedureCode ::= 44</w:t>
      </w:r>
    </w:p>
    <w:p w14:paraId="3EEB5B8B" w14:textId="77777777" w:rsidR="006A1CE4" w:rsidRPr="00E67E0D" w:rsidRDefault="006A1CE4" w:rsidP="00E7499B">
      <w:pPr>
        <w:pStyle w:val="PL"/>
        <w:rPr>
          <w:noProof w:val="0"/>
          <w:snapToGrid w:val="0"/>
        </w:rPr>
      </w:pPr>
      <w:r w:rsidRPr="00E67E0D">
        <w:rPr>
          <w:noProof w:val="0"/>
          <w:snapToGrid w:val="0"/>
        </w:rPr>
        <w:t>id-UETNLABindingRelease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45</w:t>
      </w:r>
    </w:p>
    <w:p w14:paraId="6623BADC" w14:textId="77777777" w:rsidR="006A1CE4" w:rsidRPr="00E67E0D" w:rsidRDefault="006A1CE4" w:rsidP="00E7499B">
      <w:pPr>
        <w:pStyle w:val="PL"/>
        <w:rPr>
          <w:noProof w:val="0"/>
          <w:snapToGrid w:val="0"/>
        </w:rPr>
      </w:pPr>
      <w:r w:rsidRPr="00E67E0D">
        <w:rPr>
          <w:noProof w:val="0"/>
          <w:snapToGrid w:val="0"/>
        </w:rPr>
        <w:t>id-UplinkNASTransport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46</w:t>
      </w:r>
    </w:p>
    <w:p w14:paraId="03C48230" w14:textId="77777777" w:rsidR="006A1CE4" w:rsidRPr="00E67E0D" w:rsidDel="00D14275" w:rsidRDefault="006A1CE4" w:rsidP="00E7499B">
      <w:pPr>
        <w:pStyle w:val="PL"/>
        <w:rPr>
          <w:noProof w:val="0"/>
          <w:snapToGrid w:val="0"/>
          <w:lang w:eastAsia="zh-CN"/>
        </w:rPr>
      </w:pPr>
      <w:r w:rsidRPr="00E67E0D">
        <w:rPr>
          <w:noProof w:val="0"/>
          <w:snapToGrid w:val="0"/>
        </w:rPr>
        <w:t>id-Uplink</w:t>
      </w:r>
      <w:r w:rsidRPr="00E67E0D">
        <w:rPr>
          <w:noProof w:val="0"/>
          <w:snapToGrid w:val="0"/>
          <w:lang w:eastAsia="zh-CN"/>
        </w:rPr>
        <w:t>NonUEAssociatedNRPPa</w:t>
      </w:r>
      <w:r w:rsidRPr="00E67E0D">
        <w:rPr>
          <w:noProof w:val="0"/>
          <w:snapToGrid w:val="0"/>
        </w:rPr>
        <w:t>Transport</w:t>
      </w:r>
      <w:r w:rsidRPr="00E67E0D">
        <w:rPr>
          <w:noProof w:val="0"/>
          <w:snapToGrid w:val="0"/>
        </w:rPr>
        <w:tab/>
      </w:r>
      <w:r w:rsidRPr="00E67E0D">
        <w:rPr>
          <w:noProof w:val="0"/>
          <w:snapToGrid w:val="0"/>
        </w:rPr>
        <w:tab/>
        <w:t>ProcedureCode ::= 47</w:t>
      </w:r>
    </w:p>
    <w:p w14:paraId="24C30D02" w14:textId="77777777" w:rsidR="006A1CE4" w:rsidRPr="00E67E0D" w:rsidRDefault="006A1CE4" w:rsidP="00E7499B">
      <w:pPr>
        <w:pStyle w:val="PL"/>
        <w:rPr>
          <w:noProof w:val="0"/>
          <w:snapToGrid w:val="0"/>
        </w:rPr>
      </w:pPr>
      <w:r w:rsidRPr="00E67E0D">
        <w:rPr>
          <w:noProof w:val="0"/>
          <w:snapToGrid w:val="0"/>
        </w:rPr>
        <w:t>id-UplinkRANConfigurationTransfer</w:t>
      </w:r>
      <w:r w:rsidRPr="00E67E0D">
        <w:rPr>
          <w:noProof w:val="0"/>
          <w:snapToGrid w:val="0"/>
        </w:rPr>
        <w:tab/>
      </w:r>
      <w:r w:rsidRPr="00E67E0D">
        <w:rPr>
          <w:noProof w:val="0"/>
          <w:snapToGrid w:val="0"/>
        </w:rPr>
        <w:tab/>
      </w:r>
      <w:r w:rsidRPr="00E67E0D">
        <w:rPr>
          <w:noProof w:val="0"/>
          <w:snapToGrid w:val="0"/>
        </w:rPr>
        <w:tab/>
        <w:t>ProcedureCode ::= 48</w:t>
      </w:r>
    </w:p>
    <w:p w14:paraId="69D6C796" w14:textId="77777777" w:rsidR="006A1CE4" w:rsidRPr="00E67E0D" w:rsidRDefault="006A1CE4" w:rsidP="00E7499B">
      <w:pPr>
        <w:pStyle w:val="PL"/>
        <w:rPr>
          <w:noProof w:val="0"/>
          <w:snapToGrid w:val="0"/>
        </w:rPr>
      </w:pPr>
      <w:r w:rsidRPr="00E67E0D">
        <w:rPr>
          <w:noProof w:val="0"/>
          <w:snapToGrid w:val="0"/>
        </w:rPr>
        <w:t>id-UplinkRANStatusTransfer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49</w:t>
      </w:r>
    </w:p>
    <w:p w14:paraId="6FB3B8BB" w14:textId="77777777" w:rsidR="006A1CE4" w:rsidRPr="00E67E0D" w:rsidRDefault="006A1CE4" w:rsidP="00E7499B">
      <w:pPr>
        <w:pStyle w:val="PL"/>
        <w:rPr>
          <w:noProof w:val="0"/>
          <w:snapToGrid w:val="0"/>
        </w:rPr>
      </w:pPr>
      <w:r w:rsidRPr="00E67E0D">
        <w:rPr>
          <w:noProof w:val="0"/>
          <w:snapToGrid w:val="0"/>
        </w:rPr>
        <w:t>id-Uplink</w:t>
      </w:r>
      <w:r w:rsidRPr="00E67E0D">
        <w:rPr>
          <w:noProof w:val="0"/>
          <w:snapToGrid w:val="0"/>
          <w:lang w:eastAsia="zh-CN"/>
        </w:rPr>
        <w:t>UEAssociatedNRPPa</w:t>
      </w:r>
      <w:r w:rsidRPr="00E67E0D">
        <w:rPr>
          <w:noProof w:val="0"/>
          <w:snapToGrid w:val="0"/>
        </w:rPr>
        <w:t>Transport</w:t>
      </w:r>
      <w:r w:rsidRPr="00E67E0D">
        <w:rPr>
          <w:noProof w:val="0"/>
          <w:snapToGrid w:val="0"/>
        </w:rPr>
        <w:tab/>
      </w:r>
      <w:r w:rsidRPr="00E67E0D">
        <w:rPr>
          <w:noProof w:val="0"/>
          <w:snapToGrid w:val="0"/>
        </w:rPr>
        <w:tab/>
      </w:r>
      <w:r w:rsidRPr="00E67E0D">
        <w:rPr>
          <w:noProof w:val="0"/>
          <w:snapToGrid w:val="0"/>
        </w:rPr>
        <w:tab/>
        <w:t>ProcedureCode ::= 50</w:t>
      </w:r>
    </w:p>
    <w:p w14:paraId="5CC2C5B5" w14:textId="77777777" w:rsidR="006A1CE4" w:rsidRPr="00E67E0D" w:rsidRDefault="006A1CE4" w:rsidP="00E7499B">
      <w:pPr>
        <w:pStyle w:val="PL"/>
        <w:rPr>
          <w:noProof w:val="0"/>
          <w:snapToGrid w:val="0"/>
        </w:rPr>
      </w:pPr>
      <w:r w:rsidRPr="00E67E0D">
        <w:rPr>
          <w:noProof w:val="0"/>
          <w:snapToGrid w:val="0"/>
        </w:rPr>
        <w:t>id-WriteReplaceWarning</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ProcedureCode ::= 51</w:t>
      </w:r>
    </w:p>
    <w:p w14:paraId="3727A09F" w14:textId="77777777" w:rsidR="006A1CE4" w:rsidRPr="00E67E0D" w:rsidRDefault="006A1CE4" w:rsidP="00E7499B">
      <w:pPr>
        <w:pStyle w:val="PL"/>
        <w:rPr>
          <w:noProof w:val="0"/>
          <w:snapToGrid w:val="0"/>
        </w:rPr>
      </w:pPr>
    </w:p>
    <w:p w14:paraId="0649D4DF" w14:textId="77777777" w:rsidR="006A1CE4" w:rsidRPr="00E67E0D" w:rsidRDefault="006A1CE4" w:rsidP="00E7499B">
      <w:pPr>
        <w:pStyle w:val="PL"/>
        <w:rPr>
          <w:noProof w:val="0"/>
          <w:snapToGrid w:val="0"/>
        </w:rPr>
      </w:pPr>
      <w:r w:rsidRPr="00E67E0D">
        <w:rPr>
          <w:noProof w:val="0"/>
          <w:snapToGrid w:val="0"/>
        </w:rPr>
        <w:t>-- **************************************************************</w:t>
      </w:r>
    </w:p>
    <w:p w14:paraId="59783212" w14:textId="77777777" w:rsidR="006A1CE4" w:rsidRPr="00E67E0D" w:rsidRDefault="006A1CE4" w:rsidP="00E7499B">
      <w:pPr>
        <w:pStyle w:val="PL"/>
        <w:rPr>
          <w:noProof w:val="0"/>
          <w:snapToGrid w:val="0"/>
        </w:rPr>
      </w:pPr>
      <w:r w:rsidRPr="00E67E0D">
        <w:rPr>
          <w:noProof w:val="0"/>
          <w:snapToGrid w:val="0"/>
        </w:rPr>
        <w:t>--</w:t>
      </w:r>
    </w:p>
    <w:p w14:paraId="7325CC2E" w14:textId="77777777" w:rsidR="006A1CE4" w:rsidRPr="00E67E0D" w:rsidRDefault="006A1CE4" w:rsidP="00E7499B">
      <w:pPr>
        <w:pStyle w:val="PL"/>
        <w:outlineLvl w:val="3"/>
        <w:rPr>
          <w:noProof w:val="0"/>
          <w:snapToGrid w:val="0"/>
        </w:rPr>
      </w:pPr>
      <w:r w:rsidRPr="00E67E0D">
        <w:rPr>
          <w:noProof w:val="0"/>
          <w:snapToGrid w:val="0"/>
        </w:rPr>
        <w:t>-- Extension constants</w:t>
      </w:r>
    </w:p>
    <w:p w14:paraId="0C16F348" w14:textId="77777777" w:rsidR="006A1CE4" w:rsidRPr="00E67E0D" w:rsidRDefault="006A1CE4" w:rsidP="00E7499B">
      <w:pPr>
        <w:pStyle w:val="PL"/>
        <w:rPr>
          <w:noProof w:val="0"/>
          <w:snapToGrid w:val="0"/>
        </w:rPr>
      </w:pPr>
      <w:r w:rsidRPr="00E67E0D">
        <w:rPr>
          <w:noProof w:val="0"/>
          <w:snapToGrid w:val="0"/>
        </w:rPr>
        <w:t>--</w:t>
      </w:r>
    </w:p>
    <w:p w14:paraId="677FBA4A" w14:textId="77777777" w:rsidR="006A1CE4" w:rsidRPr="00E67E0D" w:rsidRDefault="006A1CE4" w:rsidP="00E7499B">
      <w:pPr>
        <w:pStyle w:val="PL"/>
        <w:rPr>
          <w:noProof w:val="0"/>
          <w:snapToGrid w:val="0"/>
        </w:rPr>
      </w:pPr>
      <w:r w:rsidRPr="00E67E0D">
        <w:rPr>
          <w:noProof w:val="0"/>
          <w:snapToGrid w:val="0"/>
        </w:rPr>
        <w:t>-- **************************************************************</w:t>
      </w:r>
    </w:p>
    <w:p w14:paraId="2A1A9E5F" w14:textId="77777777" w:rsidR="006A1CE4" w:rsidRPr="00E67E0D" w:rsidRDefault="006A1CE4" w:rsidP="00E7499B">
      <w:pPr>
        <w:pStyle w:val="PL"/>
        <w:rPr>
          <w:noProof w:val="0"/>
          <w:snapToGrid w:val="0"/>
        </w:rPr>
      </w:pPr>
    </w:p>
    <w:p w14:paraId="5A3A7528" w14:textId="77777777" w:rsidR="006A1CE4" w:rsidRPr="00E67E0D" w:rsidRDefault="006A1CE4" w:rsidP="00E7499B">
      <w:pPr>
        <w:pStyle w:val="PL"/>
        <w:rPr>
          <w:noProof w:val="0"/>
          <w:snapToGrid w:val="0"/>
        </w:rPr>
      </w:pPr>
      <w:r w:rsidRPr="00E67E0D">
        <w:rPr>
          <w:noProof w:val="0"/>
          <w:snapToGrid w:val="0"/>
        </w:rPr>
        <w:t>maxPrivateIEs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INTEGER ::= 65535</w:t>
      </w:r>
    </w:p>
    <w:p w14:paraId="0FAD66C9" w14:textId="77777777" w:rsidR="006A1CE4" w:rsidRPr="00E67E0D" w:rsidRDefault="006A1CE4" w:rsidP="00E7499B">
      <w:pPr>
        <w:pStyle w:val="PL"/>
        <w:rPr>
          <w:noProof w:val="0"/>
          <w:snapToGrid w:val="0"/>
        </w:rPr>
      </w:pPr>
      <w:r w:rsidRPr="00E67E0D">
        <w:rPr>
          <w:noProof w:val="0"/>
          <w:snapToGrid w:val="0"/>
        </w:rPr>
        <w:t>maxProtocolExtensions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INTEGER ::= 65535</w:t>
      </w:r>
    </w:p>
    <w:p w14:paraId="0A4CEC0A" w14:textId="77777777" w:rsidR="006A1CE4" w:rsidRPr="00E67E0D" w:rsidRDefault="006A1CE4" w:rsidP="00E7499B">
      <w:pPr>
        <w:pStyle w:val="PL"/>
        <w:rPr>
          <w:noProof w:val="0"/>
          <w:snapToGrid w:val="0"/>
        </w:rPr>
      </w:pPr>
      <w:r w:rsidRPr="00E67E0D">
        <w:rPr>
          <w:noProof w:val="0"/>
          <w:snapToGrid w:val="0"/>
        </w:rPr>
        <w:t>maxProtocolIEs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INTEGER ::= 65535</w:t>
      </w:r>
    </w:p>
    <w:p w14:paraId="4407E5E4" w14:textId="77777777" w:rsidR="006A1CE4" w:rsidRPr="00E67E0D" w:rsidRDefault="006A1CE4" w:rsidP="00E7499B">
      <w:pPr>
        <w:pStyle w:val="PL"/>
        <w:rPr>
          <w:noProof w:val="0"/>
          <w:snapToGrid w:val="0"/>
        </w:rPr>
      </w:pPr>
    </w:p>
    <w:p w14:paraId="7E0B46BF" w14:textId="77777777" w:rsidR="006A1CE4" w:rsidRPr="00E67E0D" w:rsidRDefault="006A1CE4" w:rsidP="00E7499B">
      <w:pPr>
        <w:pStyle w:val="PL"/>
        <w:rPr>
          <w:noProof w:val="0"/>
          <w:snapToGrid w:val="0"/>
        </w:rPr>
      </w:pPr>
      <w:r w:rsidRPr="00E67E0D">
        <w:rPr>
          <w:noProof w:val="0"/>
          <w:snapToGrid w:val="0"/>
        </w:rPr>
        <w:t>-- **************************************************************</w:t>
      </w:r>
    </w:p>
    <w:p w14:paraId="11A6154F" w14:textId="77777777" w:rsidR="006A1CE4" w:rsidRPr="00E67E0D" w:rsidRDefault="006A1CE4" w:rsidP="00E7499B">
      <w:pPr>
        <w:pStyle w:val="PL"/>
        <w:rPr>
          <w:noProof w:val="0"/>
          <w:snapToGrid w:val="0"/>
        </w:rPr>
      </w:pPr>
      <w:r w:rsidRPr="00E67E0D">
        <w:rPr>
          <w:noProof w:val="0"/>
          <w:snapToGrid w:val="0"/>
        </w:rPr>
        <w:t>--</w:t>
      </w:r>
    </w:p>
    <w:p w14:paraId="2B8C3E5C" w14:textId="77777777" w:rsidR="006A1CE4" w:rsidRPr="00E67E0D" w:rsidRDefault="006A1CE4" w:rsidP="00E7499B">
      <w:pPr>
        <w:pStyle w:val="PL"/>
        <w:outlineLvl w:val="3"/>
        <w:rPr>
          <w:noProof w:val="0"/>
          <w:snapToGrid w:val="0"/>
        </w:rPr>
      </w:pPr>
      <w:r w:rsidRPr="00E67E0D">
        <w:rPr>
          <w:noProof w:val="0"/>
          <w:snapToGrid w:val="0"/>
        </w:rPr>
        <w:t>-- Lists</w:t>
      </w:r>
    </w:p>
    <w:p w14:paraId="3E410DEA" w14:textId="77777777" w:rsidR="006A1CE4" w:rsidRPr="00E67E0D" w:rsidRDefault="006A1CE4" w:rsidP="00E7499B">
      <w:pPr>
        <w:pStyle w:val="PL"/>
        <w:rPr>
          <w:noProof w:val="0"/>
          <w:snapToGrid w:val="0"/>
        </w:rPr>
      </w:pPr>
      <w:r w:rsidRPr="00E67E0D">
        <w:rPr>
          <w:noProof w:val="0"/>
          <w:snapToGrid w:val="0"/>
        </w:rPr>
        <w:t>--</w:t>
      </w:r>
    </w:p>
    <w:p w14:paraId="60BF9037" w14:textId="77777777" w:rsidR="006A1CE4" w:rsidRPr="00E67E0D" w:rsidRDefault="006A1CE4" w:rsidP="00E7499B">
      <w:pPr>
        <w:pStyle w:val="PL"/>
        <w:rPr>
          <w:noProof w:val="0"/>
          <w:snapToGrid w:val="0"/>
        </w:rPr>
      </w:pPr>
      <w:r w:rsidRPr="00E67E0D">
        <w:rPr>
          <w:noProof w:val="0"/>
          <w:snapToGrid w:val="0"/>
        </w:rPr>
        <w:t>-- **************************************************************</w:t>
      </w:r>
    </w:p>
    <w:p w14:paraId="300C6F63" w14:textId="77777777" w:rsidR="006A1CE4" w:rsidRPr="00E67E0D" w:rsidRDefault="006A1CE4" w:rsidP="00E7499B">
      <w:pPr>
        <w:pStyle w:val="PL"/>
        <w:rPr>
          <w:noProof w:val="0"/>
          <w:snapToGrid w:val="0"/>
        </w:rPr>
      </w:pPr>
    </w:p>
    <w:p w14:paraId="681A07E6" w14:textId="77777777" w:rsidR="006A1CE4" w:rsidRPr="00E67E0D" w:rsidRDefault="006A1CE4" w:rsidP="00E7499B">
      <w:pPr>
        <w:pStyle w:val="PL"/>
        <w:rPr>
          <w:noProof w:val="0"/>
        </w:rPr>
      </w:pPr>
      <w:r w:rsidRPr="00E67E0D">
        <w:rPr>
          <w:noProof w:val="0"/>
        </w:rPr>
        <w:tab/>
      </w:r>
      <w:r w:rsidRPr="00E67E0D">
        <w:rPr>
          <w:rFonts w:eastAsia="MS Mincho" w:cs="Arial"/>
          <w:lang w:eastAsia="ja-JP"/>
        </w:rPr>
        <w:t>maxnoofAllowedAreas</w:t>
      </w:r>
      <w:r w:rsidRPr="00E67E0D">
        <w:rPr>
          <w:rFonts w:eastAsia="MS Mincho" w:cs="Arial"/>
          <w:lang w:eastAsia="ja-JP"/>
        </w:rPr>
        <w:tab/>
      </w:r>
      <w:r w:rsidRPr="00E67E0D">
        <w:rPr>
          <w:rFonts w:eastAsia="MS Mincho" w:cs="Arial"/>
          <w:lang w:eastAsia="ja-JP"/>
        </w:rPr>
        <w:tab/>
      </w:r>
      <w:r w:rsidRPr="00E67E0D">
        <w:rPr>
          <w:rFonts w:eastAsia="MS Mincho" w:cs="Arial"/>
          <w:lang w:eastAsia="ja-JP"/>
        </w:rPr>
        <w:tab/>
      </w:r>
      <w:r w:rsidRPr="00E67E0D">
        <w:rPr>
          <w:rFonts w:eastAsia="MS Mincho" w:cs="Arial"/>
          <w:lang w:eastAsia="ja-JP"/>
        </w:rPr>
        <w:tab/>
      </w:r>
      <w:r w:rsidRPr="00E67E0D">
        <w:rPr>
          <w:rFonts w:eastAsia="MS Mincho" w:cs="Arial"/>
          <w:lang w:eastAsia="ja-JP"/>
        </w:rPr>
        <w:tab/>
      </w:r>
      <w:r w:rsidRPr="00E67E0D">
        <w:rPr>
          <w:noProof w:val="0"/>
          <w:snapToGrid w:val="0"/>
        </w:rPr>
        <w:t>INTEGER ::= 16</w:t>
      </w:r>
    </w:p>
    <w:p w14:paraId="49ADE1B7" w14:textId="77777777" w:rsidR="006A1CE4" w:rsidRPr="00E67E0D" w:rsidRDefault="006A1CE4" w:rsidP="00E7499B">
      <w:pPr>
        <w:pStyle w:val="PL"/>
        <w:rPr>
          <w:noProof w:val="0"/>
        </w:rPr>
      </w:pPr>
      <w:r w:rsidRPr="00E67E0D">
        <w:rPr>
          <w:noProof w:val="0"/>
        </w:rPr>
        <w:tab/>
        <w:t>maxnoofAllowedS-NSSAIs</w:t>
      </w:r>
      <w:r w:rsidRPr="00E67E0D">
        <w:rPr>
          <w:noProof w:val="0"/>
        </w:rPr>
        <w:tab/>
      </w:r>
      <w:r w:rsidRPr="00E67E0D">
        <w:rPr>
          <w:noProof w:val="0"/>
        </w:rPr>
        <w:tab/>
      </w:r>
      <w:r w:rsidRPr="00E67E0D">
        <w:rPr>
          <w:noProof w:val="0"/>
        </w:rPr>
        <w:tab/>
      </w:r>
      <w:r w:rsidRPr="00E67E0D">
        <w:rPr>
          <w:noProof w:val="0"/>
        </w:rPr>
        <w:tab/>
      </w:r>
      <w:r w:rsidRPr="00E67E0D">
        <w:rPr>
          <w:noProof w:val="0"/>
          <w:snapToGrid w:val="0"/>
        </w:rPr>
        <w:t>INTEGER ::= 8</w:t>
      </w:r>
    </w:p>
    <w:p w14:paraId="2EB8F72F" w14:textId="77777777" w:rsidR="006A1CE4" w:rsidRPr="00E67E0D" w:rsidRDefault="006A1CE4" w:rsidP="00E7499B">
      <w:pPr>
        <w:pStyle w:val="PL"/>
        <w:rPr>
          <w:noProof w:val="0"/>
        </w:rPr>
      </w:pPr>
      <w:r w:rsidRPr="00E67E0D">
        <w:rPr>
          <w:noProof w:val="0"/>
        </w:rPr>
        <w:tab/>
        <w:t>maxnoofBPLMNs</w:t>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snapToGrid w:val="0"/>
        </w:rPr>
        <w:t>INTEGER ::= 12</w:t>
      </w:r>
    </w:p>
    <w:p w14:paraId="08EF876A" w14:textId="77777777" w:rsidR="006A1CE4" w:rsidRPr="00E67E0D" w:rsidRDefault="006A1CE4" w:rsidP="00E7499B">
      <w:pPr>
        <w:pStyle w:val="PL"/>
        <w:rPr>
          <w:noProof w:val="0"/>
          <w:snapToGrid w:val="0"/>
        </w:rPr>
      </w:pPr>
      <w:r w:rsidRPr="00E67E0D">
        <w:rPr>
          <w:noProof w:val="0"/>
        </w:rPr>
        <w:tab/>
        <w:t>maxnoofCellIDforWarning</w:t>
      </w:r>
      <w:r w:rsidRPr="00E67E0D">
        <w:rPr>
          <w:noProof w:val="0"/>
        </w:rPr>
        <w:tab/>
      </w:r>
      <w:r w:rsidRPr="00E67E0D">
        <w:rPr>
          <w:noProof w:val="0"/>
        </w:rPr>
        <w:tab/>
      </w:r>
      <w:r w:rsidRPr="00E67E0D">
        <w:rPr>
          <w:noProof w:val="0"/>
        </w:rPr>
        <w:tab/>
      </w:r>
      <w:r w:rsidRPr="00E67E0D">
        <w:rPr>
          <w:noProof w:val="0"/>
        </w:rPr>
        <w:tab/>
      </w:r>
      <w:r w:rsidRPr="00E67E0D">
        <w:rPr>
          <w:noProof w:val="0"/>
          <w:snapToGrid w:val="0"/>
        </w:rPr>
        <w:t>INTEGER ::= 65535</w:t>
      </w:r>
    </w:p>
    <w:p w14:paraId="682AAFF8" w14:textId="77777777" w:rsidR="006A1CE4" w:rsidRPr="00E67E0D" w:rsidRDefault="006A1CE4" w:rsidP="00E7499B">
      <w:pPr>
        <w:pStyle w:val="PL"/>
        <w:rPr>
          <w:noProof w:val="0"/>
        </w:rPr>
      </w:pPr>
      <w:r w:rsidRPr="00E67E0D">
        <w:rPr>
          <w:noProof w:val="0"/>
          <w:snapToGrid w:val="0"/>
        </w:rPr>
        <w:tab/>
        <w:t>maxnoofCellinAoI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INTEGER ::= 256</w:t>
      </w:r>
    </w:p>
    <w:p w14:paraId="48AD9B5A" w14:textId="77777777" w:rsidR="006A1CE4" w:rsidRPr="00E67E0D" w:rsidRDefault="006A1CE4" w:rsidP="00E7499B">
      <w:pPr>
        <w:pStyle w:val="PL"/>
        <w:rPr>
          <w:noProof w:val="0"/>
        </w:rPr>
      </w:pPr>
      <w:r w:rsidRPr="00E67E0D">
        <w:rPr>
          <w:noProof w:val="0"/>
        </w:rPr>
        <w:tab/>
        <w:t>maxnoofCellinEAI</w:t>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snapToGrid w:val="0"/>
        </w:rPr>
        <w:t>INTEGER ::= 65535</w:t>
      </w:r>
    </w:p>
    <w:p w14:paraId="472DB8DE" w14:textId="77777777" w:rsidR="006A1CE4" w:rsidRPr="00E67E0D" w:rsidRDefault="006A1CE4" w:rsidP="00E7499B">
      <w:pPr>
        <w:pStyle w:val="PL"/>
        <w:rPr>
          <w:noProof w:val="0"/>
          <w:snapToGrid w:val="0"/>
        </w:rPr>
      </w:pPr>
      <w:r w:rsidRPr="00E67E0D">
        <w:rPr>
          <w:noProof w:val="0"/>
        </w:rPr>
        <w:tab/>
        <w:t>maxnoofCellinTAI</w:t>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snapToGrid w:val="0"/>
        </w:rPr>
        <w:t>INTEGER ::= 65535</w:t>
      </w:r>
    </w:p>
    <w:p w14:paraId="4019E913" w14:textId="77777777" w:rsidR="006A1CE4" w:rsidRPr="00E67E0D" w:rsidRDefault="006A1CE4" w:rsidP="00E7499B">
      <w:pPr>
        <w:pStyle w:val="PL"/>
        <w:rPr>
          <w:noProof w:val="0"/>
        </w:rPr>
      </w:pPr>
      <w:r w:rsidRPr="00E67E0D">
        <w:rPr>
          <w:noProof w:val="0"/>
        </w:rPr>
        <w:tab/>
        <w:t>maxnoofCellsingNB</w:t>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snapToGrid w:val="0"/>
        </w:rPr>
        <w:t>INTEGER ::= 16384</w:t>
      </w:r>
    </w:p>
    <w:p w14:paraId="3D0F623B" w14:textId="77777777" w:rsidR="006A1CE4" w:rsidRPr="00E67E0D" w:rsidRDefault="006A1CE4" w:rsidP="00E7499B">
      <w:pPr>
        <w:pStyle w:val="PL"/>
        <w:rPr>
          <w:noProof w:val="0"/>
          <w:snapToGrid w:val="0"/>
        </w:rPr>
      </w:pPr>
      <w:r w:rsidRPr="00E67E0D">
        <w:rPr>
          <w:noProof w:val="0"/>
        </w:rPr>
        <w:tab/>
        <w:t>maxnoofCellsinngeNB</w:t>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snapToGrid w:val="0"/>
        </w:rPr>
        <w:t>INTEGER ::= 256</w:t>
      </w:r>
    </w:p>
    <w:p w14:paraId="12385398" w14:textId="77777777" w:rsidR="006A1CE4" w:rsidRPr="00E67E0D" w:rsidRDefault="006A1CE4" w:rsidP="00E7499B">
      <w:pPr>
        <w:pStyle w:val="PL"/>
        <w:rPr>
          <w:noProof w:val="0"/>
          <w:snapToGrid w:val="0"/>
        </w:rPr>
      </w:pPr>
      <w:r w:rsidRPr="00E67E0D">
        <w:rPr>
          <w:noProof w:val="0"/>
          <w:snapToGrid w:val="0"/>
        </w:rPr>
        <w:tab/>
        <w:t>maxnoofCellsinUEHistoryInfo</w:t>
      </w:r>
      <w:r w:rsidRPr="00E67E0D">
        <w:rPr>
          <w:noProof w:val="0"/>
          <w:snapToGrid w:val="0"/>
        </w:rPr>
        <w:tab/>
      </w:r>
      <w:r w:rsidRPr="00E67E0D">
        <w:rPr>
          <w:noProof w:val="0"/>
          <w:snapToGrid w:val="0"/>
        </w:rPr>
        <w:tab/>
      </w:r>
      <w:r w:rsidRPr="00E67E0D">
        <w:rPr>
          <w:noProof w:val="0"/>
          <w:snapToGrid w:val="0"/>
        </w:rPr>
        <w:tab/>
        <w:t>INTEGER ::= 16</w:t>
      </w:r>
    </w:p>
    <w:p w14:paraId="15EB9FC0" w14:textId="77777777" w:rsidR="006A1CE4" w:rsidRPr="00E67E0D" w:rsidRDefault="006A1CE4" w:rsidP="00E7499B">
      <w:pPr>
        <w:pStyle w:val="PL"/>
        <w:rPr>
          <w:noProof w:val="0"/>
        </w:rPr>
      </w:pPr>
      <w:r w:rsidRPr="00E67E0D">
        <w:rPr>
          <w:noProof w:val="0"/>
          <w:snapToGrid w:val="0"/>
        </w:rPr>
        <w:tab/>
        <w:t>maxnoofCellsUEMovingTrajectory</w:t>
      </w:r>
      <w:r w:rsidRPr="00E67E0D">
        <w:rPr>
          <w:noProof w:val="0"/>
          <w:snapToGrid w:val="0"/>
        </w:rPr>
        <w:tab/>
      </w:r>
      <w:r w:rsidRPr="00E67E0D">
        <w:rPr>
          <w:noProof w:val="0"/>
          <w:snapToGrid w:val="0"/>
        </w:rPr>
        <w:tab/>
        <w:t>INTEGER ::= 16</w:t>
      </w:r>
    </w:p>
    <w:p w14:paraId="0B5C3EB4" w14:textId="77777777" w:rsidR="006A1CE4" w:rsidRPr="00E67E0D" w:rsidRDefault="006A1CE4" w:rsidP="00E7499B">
      <w:pPr>
        <w:pStyle w:val="PL"/>
        <w:rPr>
          <w:noProof w:val="0"/>
        </w:rPr>
      </w:pPr>
      <w:r w:rsidRPr="00E67E0D">
        <w:rPr>
          <w:noProof w:val="0"/>
          <w:snapToGrid w:val="0"/>
        </w:rPr>
        <w:tab/>
        <w:t>maxnoofDRBs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INTEGER ::= 32</w:t>
      </w:r>
    </w:p>
    <w:p w14:paraId="6CDE2A79" w14:textId="77777777" w:rsidR="006A1CE4" w:rsidRPr="00E67E0D" w:rsidRDefault="006A1CE4" w:rsidP="00E7499B">
      <w:pPr>
        <w:pStyle w:val="PL"/>
        <w:rPr>
          <w:noProof w:val="0"/>
        </w:rPr>
      </w:pPr>
      <w:r w:rsidRPr="00E67E0D">
        <w:rPr>
          <w:noProof w:val="0"/>
        </w:rPr>
        <w:tab/>
      </w:r>
      <w:r w:rsidRPr="00E67E0D">
        <w:rPr>
          <w:rFonts w:cs="Arial"/>
          <w:szCs w:val="18"/>
          <w:lang w:eastAsia="ja-JP"/>
        </w:rPr>
        <w:t>maxnoofEmergencyAreaID</w:t>
      </w:r>
      <w:r w:rsidRPr="00E67E0D">
        <w:rPr>
          <w:noProof w:val="0"/>
        </w:rPr>
        <w:tab/>
      </w:r>
      <w:r w:rsidRPr="00E67E0D">
        <w:rPr>
          <w:noProof w:val="0"/>
        </w:rPr>
        <w:tab/>
      </w:r>
      <w:r w:rsidRPr="00E67E0D">
        <w:rPr>
          <w:noProof w:val="0"/>
        </w:rPr>
        <w:tab/>
      </w:r>
      <w:r w:rsidRPr="00E67E0D">
        <w:rPr>
          <w:noProof w:val="0"/>
        </w:rPr>
        <w:tab/>
      </w:r>
      <w:r w:rsidRPr="00E67E0D">
        <w:rPr>
          <w:noProof w:val="0"/>
          <w:snapToGrid w:val="0"/>
        </w:rPr>
        <w:t>INTEGER ::= 65535</w:t>
      </w:r>
    </w:p>
    <w:p w14:paraId="22104ECF" w14:textId="77777777" w:rsidR="006A1CE4" w:rsidRPr="00E67E0D" w:rsidRDefault="006A1CE4" w:rsidP="00E7499B">
      <w:pPr>
        <w:pStyle w:val="PL"/>
        <w:rPr>
          <w:noProof w:val="0"/>
          <w:snapToGrid w:val="0"/>
        </w:rPr>
      </w:pPr>
      <w:r w:rsidRPr="00E67E0D">
        <w:rPr>
          <w:noProof w:val="0"/>
        </w:rPr>
        <w:tab/>
        <w:t>maxnoofEAIforRestart</w:t>
      </w:r>
      <w:r w:rsidRPr="00E67E0D">
        <w:rPr>
          <w:noProof w:val="0"/>
        </w:rPr>
        <w:tab/>
      </w:r>
      <w:r w:rsidRPr="00E67E0D">
        <w:rPr>
          <w:noProof w:val="0"/>
        </w:rPr>
        <w:tab/>
      </w:r>
      <w:r w:rsidRPr="00E67E0D">
        <w:rPr>
          <w:noProof w:val="0"/>
        </w:rPr>
        <w:tab/>
      </w:r>
      <w:r w:rsidRPr="00E67E0D">
        <w:rPr>
          <w:noProof w:val="0"/>
        </w:rPr>
        <w:tab/>
      </w:r>
      <w:r w:rsidRPr="00E67E0D">
        <w:rPr>
          <w:noProof w:val="0"/>
          <w:snapToGrid w:val="0"/>
        </w:rPr>
        <w:t>INTEGER ::= 256</w:t>
      </w:r>
    </w:p>
    <w:p w14:paraId="66AC0F92" w14:textId="77777777" w:rsidR="006A1CE4" w:rsidRPr="00E67E0D" w:rsidRDefault="006A1CE4" w:rsidP="00E7499B">
      <w:pPr>
        <w:pStyle w:val="PL"/>
        <w:rPr>
          <w:noProof w:val="0"/>
          <w:snapToGrid w:val="0"/>
        </w:rPr>
      </w:pPr>
      <w:r w:rsidRPr="00E67E0D">
        <w:rPr>
          <w:noProof w:val="0"/>
          <w:snapToGrid w:val="0"/>
        </w:rPr>
        <w:tab/>
        <w:t>maxnoofEPLMNs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INTEGER ::= 15</w:t>
      </w:r>
    </w:p>
    <w:p w14:paraId="71DE52F7" w14:textId="77777777" w:rsidR="006A1CE4" w:rsidRPr="00E67E0D" w:rsidRDefault="006A1CE4" w:rsidP="00E7499B">
      <w:pPr>
        <w:pStyle w:val="PL"/>
        <w:rPr>
          <w:noProof w:val="0"/>
        </w:rPr>
      </w:pPr>
      <w:r w:rsidRPr="00E67E0D">
        <w:rPr>
          <w:noProof w:val="0"/>
          <w:snapToGrid w:val="0"/>
        </w:rPr>
        <w:tab/>
      </w:r>
      <w:r w:rsidRPr="00E67E0D">
        <w:rPr>
          <w:noProof w:val="0"/>
        </w:rPr>
        <w:t>maxnoofEPLMNsPlusOne</w:t>
      </w:r>
      <w:r w:rsidRPr="00E67E0D">
        <w:rPr>
          <w:noProof w:val="0"/>
        </w:rPr>
        <w:tab/>
      </w:r>
      <w:r w:rsidRPr="00E67E0D">
        <w:rPr>
          <w:noProof w:val="0"/>
        </w:rPr>
        <w:tab/>
      </w:r>
      <w:r w:rsidRPr="00E67E0D">
        <w:rPr>
          <w:noProof w:val="0"/>
        </w:rPr>
        <w:tab/>
      </w:r>
      <w:r w:rsidRPr="00E67E0D">
        <w:rPr>
          <w:noProof w:val="0"/>
        </w:rPr>
        <w:tab/>
      </w:r>
      <w:r w:rsidRPr="00E67E0D">
        <w:rPr>
          <w:noProof w:val="0"/>
          <w:snapToGrid w:val="0"/>
        </w:rPr>
        <w:t>INTEGER ::= 16</w:t>
      </w:r>
    </w:p>
    <w:p w14:paraId="7921C264" w14:textId="77777777" w:rsidR="006A1CE4" w:rsidRPr="00E67E0D" w:rsidRDefault="006A1CE4" w:rsidP="00E7499B">
      <w:pPr>
        <w:pStyle w:val="PL"/>
        <w:rPr>
          <w:noProof w:val="0"/>
        </w:rPr>
      </w:pPr>
      <w:r w:rsidRPr="00E67E0D">
        <w:rPr>
          <w:noProof w:val="0"/>
        </w:rPr>
        <w:tab/>
        <w:t>maxnoofE-RABs</w:t>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snapToGrid w:val="0"/>
        </w:rPr>
        <w:t>INTEGER ::= 256</w:t>
      </w:r>
    </w:p>
    <w:p w14:paraId="1F2B6F7D" w14:textId="77777777" w:rsidR="006A1CE4" w:rsidRPr="00E67E0D" w:rsidRDefault="006A1CE4" w:rsidP="00E7499B">
      <w:pPr>
        <w:pStyle w:val="PL"/>
        <w:rPr>
          <w:noProof w:val="0"/>
          <w:snapToGrid w:val="0"/>
        </w:rPr>
      </w:pPr>
      <w:r w:rsidRPr="00E67E0D">
        <w:rPr>
          <w:noProof w:val="0"/>
          <w:snapToGrid w:val="0"/>
        </w:rPr>
        <w:tab/>
        <w:t>maxnoofErrors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INTEGER ::= 256</w:t>
      </w:r>
    </w:p>
    <w:p w14:paraId="6060DD4F" w14:textId="77777777" w:rsidR="006A1CE4" w:rsidRPr="00E67E0D" w:rsidRDefault="006A1CE4" w:rsidP="00E7499B">
      <w:pPr>
        <w:pStyle w:val="PL"/>
        <w:rPr>
          <w:noProof w:val="0"/>
          <w:snapToGrid w:val="0"/>
        </w:rPr>
      </w:pPr>
      <w:r w:rsidRPr="00E67E0D">
        <w:rPr>
          <w:noProof w:val="0"/>
          <w:snapToGrid w:val="0"/>
        </w:rPr>
        <w:tab/>
      </w:r>
      <w:r w:rsidRPr="00E67E0D">
        <w:rPr>
          <w:rFonts w:eastAsia="MS Mincho" w:cs="Arial"/>
          <w:lang w:eastAsia="ja-JP"/>
        </w:rPr>
        <w:t>maxnoofForbTACs</w:t>
      </w:r>
      <w:r w:rsidRPr="00E67E0D">
        <w:rPr>
          <w:rFonts w:eastAsia="MS Mincho" w:cs="Arial"/>
          <w:lang w:eastAsia="ja-JP"/>
        </w:rPr>
        <w:tab/>
      </w:r>
      <w:r w:rsidRPr="00E67E0D">
        <w:rPr>
          <w:rFonts w:eastAsia="MS Mincho" w:cs="Arial"/>
          <w:lang w:eastAsia="ja-JP"/>
        </w:rPr>
        <w:tab/>
      </w:r>
      <w:r w:rsidRPr="00E67E0D">
        <w:rPr>
          <w:rFonts w:eastAsia="MS Mincho" w:cs="Arial"/>
          <w:lang w:eastAsia="ja-JP"/>
        </w:rPr>
        <w:tab/>
      </w:r>
      <w:r w:rsidRPr="00E67E0D">
        <w:rPr>
          <w:rFonts w:eastAsia="MS Mincho" w:cs="Arial"/>
          <w:lang w:eastAsia="ja-JP"/>
        </w:rPr>
        <w:tab/>
      </w:r>
      <w:r w:rsidRPr="00E67E0D">
        <w:rPr>
          <w:rFonts w:eastAsia="MS Mincho" w:cs="Arial"/>
          <w:lang w:eastAsia="ja-JP"/>
        </w:rPr>
        <w:tab/>
      </w:r>
      <w:r w:rsidRPr="00E67E0D">
        <w:rPr>
          <w:rFonts w:eastAsia="MS Mincho" w:cs="Arial"/>
          <w:lang w:eastAsia="ja-JP"/>
        </w:rPr>
        <w:tab/>
      </w:r>
      <w:r w:rsidRPr="00E67E0D">
        <w:rPr>
          <w:noProof w:val="0"/>
          <w:snapToGrid w:val="0"/>
        </w:rPr>
        <w:t>INTEGER ::= 4096</w:t>
      </w:r>
    </w:p>
    <w:p w14:paraId="7F1703CD" w14:textId="734194FC" w:rsidR="006A1CE4" w:rsidRPr="00E67E0D" w:rsidRDefault="006A1CE4" w:rsidP="00E7499B">
      <w:pPr>
        <w:pStyle w:val="PL"/>
        <w:rPr>
          <w:noProof w:val="0"/>
        </w:rPr>
      </w:pPr>
      <w:r w:rsidRPr="00E67E0D">
        <w:rPr>
          <w:noProof w:val="0"/>
          <w:snapToGrid w:val="0"/>
        </w:rPr>
        <w:tab/>
      </w:r>
      <w:r w:rsidRPr="00E67E0D">
        <w:rPr>
          <w:lang w:eastAsia="ja-JP"/>
        </w:rPr>
        <w:t>m</w:t>
      </w:r>
      <w:r w:rsidRPr="00E67E0D">
        <w:rPr>
          <w:rFonts w:eastAsia="SimSun"/>
          <w:lang w:eastAsia="zh-CN"/>
        </w:rPr>
        <w:t>axnoofMultiConnectivities</w:t>
      </w:r>
      <w:r w:rsidRPr="00E67E0D">
        <w:rPr>
          <w:rFonts w:eastAsia="SimSun"/>
          <w:lang w:eastAsia="zh-CN"/>
        </w:rPr>
        <w:tab/>
      </w:r>
      <w:r w:rsidRPr="00E67E0D">
        <w:rPr>
          <w:rFonts w:eastAsia="SimSun"/>
          <w:lang w:eastAsia="zh-CN"/>
        </w:rPr>
        <w:tab/>
      </w:r>
      <w:r w:rsidRPr="00E67E0D">
        <w:rPr>
          <w:rFonts w:eastAsia="SimSun"/>
          <w:lang w:eastAsia="zh-CN"/>
        </w:rPr>
        <w:tab/>
      </w:r>
      <w:r w:rsidRPr="00E67E0D">
        <w:rPr>
          <w:noProof w:val="0"/>
          <w:snapToGrid w:val="0"/>
        </w:rPr>
        <w:t xml:space="preserve">INTEGER ::= </w:t>
      </w:r>
      <w:del w:id="7010" w:author="Issam" w:date="2019-02-12T23:38:00Z">
        <w:r w:rsidR="00AE297A" w:rsidRPr="00FF6A95">
          <w:rPr>
            <w:noProof w:val="0"/>
            <w:snapToGrid w:val="0"/>
          </w:rPr>
          <w:delText>8</w:delText>
        </w:r>
      </w:del>
      <w:ins w:id="7011" w:author="Issam" w:date="2019-02-12T23:38:00Z">
        <w:r w:rsidRPr="00E67E0D">
          <w:rPr>
            <w:noProof w:val="0"/>
            <w:snapToGrid w:val="0"/>
          </w:rPr>
          <w:t>4</w:t>
        </w:r>
      </w:ins>
    </w:p>
    <w:p w14:paraId="30F9C317" w14:textId="77777777" w:rsidR="006A1CE4" w:rsidRPr="00E67E0D" w:rsidRDefault="006A1CE4" w:rsidP="00E7499B">
      <w:pPr>
        <w:pStyle w:val="PL"/>
        <w:rPr>
          <w:noProof w:val="0"/>
        </w:rPr>
      </w:pPr>
      <w:r w:rsidRPr="00E67E0D">
        <w:rPr>
          <w:noProof w:val="0"/>
        </w:rPr>
        <w:tab/>
      </w:r>
      <w:r w:rsidRPr="00E67E0D">
        <w:rPr>
          <w:noProof w:val="0"/>
          <w:snapToGrid w:val="0"/>
        </w:rPr>
        <w:t>maxnoofNGConnectionsToReset</w:t>
      </w:r>
      <w:r w:rsidRPr="00E67E0D">
        <w:rPr>
          <w:noProof w:val="0"/>
          <w:snapToGrid w:val="0"/>
        </w:rPr>
        <w:tab/>
      </w:r>
      <w:r w:rsidRPr="00E67E0D">
        <w:rPr>
          <w:noProof w:val="0"/>
          <w:snapToGrid w:val="0"/>
        </w:rPr>
        <w:tab/>
      </w:r>
      <w:r w:rsidRPr="00E67E0D">
        <w:rPr>
          <w:noProof w:val="0"/>
          <w:snapToGrid w:val="0"/>
        </w:rPr>
        <w:tab/>
        <w:t>INTEGER ::= 65536</w:t>
      </w:r>
    </w:p>
    <w:p w14:paraId="78BE0751" w14:textId="77777777" w:rsidR="006A1CE4" w:rsidRPr="00E67E0D" w:rsidRDefault="006A1CE4" w:rsidP="00E7499B">
      <w:pPr>
        <w:pStyle w:val="PL"/>
        <w:rPr>
          <w:noProof w:val="0"/>
          <w:snapToGrid w:val="0"/>
        </w:rPr>
      </w:pPr>
      <w:r w:rsidRPr="00E67E0D">
        <w:rPr>
          <w:noProof w:val="0"/>
          <w:snapToGrid w:val="0"/>
        </w:rPr>
        <w:tab/>
        <w:t>maxnoofPDUSessions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INTEGER ::= 256</w:t>
      </w:r>
    </w:p>
    <w:p w14:paraId="2D2BB6F2" w14:textId="77777777" w:rsidR="006A1CE4" w:rsidRPr="00E67E0D" w:rsidRDefault="006A1CE4" w:rsidP="00E7499B">
      <w:pPr>
        <w:pStyle w:val="PL"/>
        <w:rPr>
          <w:noProof w:val="0"/>
          <w:snapToGrid w:val="0"/>
        </w:rPr>
      </w:pPr>
      <w:r w:rsidRPr="00E67E0D">
        <w:rPr>
          <w:noProof w:val="0"/>
          <w:snapToGrid w:val="0"/>
        </w:rPr>
        <w:tab/>
        <w:t>maxnoofPLMNs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INTEGER ::= 12</w:t>
      </w:r>
    </w:p>
    <w:p w14:paraId="011639F5" w14:textId="77777777" w:rsidR="006A1CE4" w:rsidRPr="00E67E0D" w:rsidRDefault="006A1CE4" w:rsidP="00E7499B">
      <w:pPr>
        <w:pStyle w:val="PL"/>
        <w:rPr>
          <w:noProof w:val="0"/>
          <w:snapToGrid w:val="0"/>
        </w:rPr>
      </w:pPr>
      <w:r w:rsidRPr="00E67E0D">
        <w:rPr>
          <w:noProof w:val="0"/>
          <w:snapToGrid w:val="0"/>
        </w:rPr>
        <w:tab/>
        <w:t>maxnoofQosFlows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INTEGER ::= 64</w:t>
      </w:r>
    </w:p>
    <w:p w14:paraId="4CBA2FE3" w14:textId="77777777" w:rsidR="006A1CE4" w:rsidRPr="00E67E0D" w:rsidRDefault="006A1CE4" w:rsidP="00E7499B">
      <w:pPr>
        <w:pStyle w:val="PL"/>
        <w:rPr>
          <w:noProof w:val="0"/>
          <w:snapToGrid w:val="0"/>
        </w:rPr>
      </w:pPr>
      <w:r w:rsidRPr="00E67E0D">
        <w:rPr>
          <w:noProof w:val="0"/>
          <w:snapToGrid w:val="0"/>
        </w:rPr>
        <w:tab/>
        <w:t>maxnoofRANNodeinAoI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INTEGER ::= 64</w:t>
      </w:r>
    </w:p>
    <w:p w14:paraId="1DCC0709" w14:textId="77777777" w:rsidR="006A1CE4" w:rsidRPr="00E67E0D" w:rsidRDefault="006A1CE4" w:rsidP="00E7499B">
      <w:pPr>
        <w:pStyle w:val="PL"/>
        <w:rPr>
          <w:noProof w:val="0"/>
          <w:snapToGrid w:val="0"/>
        </w:rPr>
      </w:pPr>
      <w:r w:rsidRPr="00E67E0D">
        <w:rPr>
          <w:noProof w:val="0"/>
        </w:rPr>
        <w:tab/>
        <w:t>maxnoofRecommendedCells</w:t>
      </w:r>
      <w:r w:rsidRPr="00E67E0D">
        <w:rPr>
          <w:noProof w:val="0"/>
        </w:rPr>
        <w:tab/>
      </w:r>
      <w:r w:rsidRPr="00E67E0D">
        <w:rPr>
          <w:noProof w:val="0"/>
        </w:rPr>
        <w:tab/>
      </w:r>
      <w:r w:rsidRPr="00E67E0D">
        <w:rPr>
          <w:noProof w:val="0"/>
        </w:rPr>
        <w:tab/>
      </w:r>
      <w:r w:rsidRPr="00E67E0D">
        <w:rPr>
          <w:noProof w:val="0"/>
        </w:rPr>
        <w:tab/>
      </w:r>
      <w:r w:rsidRPr="00E67E0D">
        <w:rPr>
          <w:noProof w:val="0"/>
          <w:snapToGrid w:val="0"/>
        </w:rPr>
        <w:t>INTEGER ::= 16</w:t>
      </w:r>
    </w:p>
    <w:p w14:paraId="3736B4F8" w14:textId="77777777" w:rsidR="006A1CE4" w:rsidRPr="00E67E0D" w:rsidRDefault="006A1CE4" w:rsidP="00E7499B">
      <w:pPr>
        <w:pStyle w:val="PL"/>
        <w:rPr>
          <w:noProof w:val="0"/>
          <w:snapToGrid w:val="0"/>
        </w:rPr>
      </w:pPr>
      <w:r w:rsidRPr="00E67E0D">
        <w:rPr>
          <w:noProof w:val="0"/>
          <w:snapToGrid w:val="0"/>
        </w:rPr>
        <w:tab/>
        <w:t>maxnoofRecommendedRANNodes</w:t>
      </w:r>
      <w:r w:rsidRPr="00E67E0D">
        <w:rPr>
          <w:noProof w:val="0"/>
          <w:snapToGrid w:val="0"/>
        </w:rPr>
        <w:tab/>
      </w:r>
      <w:r w:rsidRPr="00E67E0D">
        <w:rPr>
          <w:noProof w:val="0"/>
          <w:snapToGrid w:val="0"/>
        </w:rPr>
        <w:tab/>
      </w:r>
      <w:r w:rsidRPr="00E67E0D">
        <w:rPr>
          <w:noProof w:val="0"/>
          <w:snapToGrid w:val="0"/>
        </w:rPr>
        <w:tab/>
        <w:t>INTEGER ::= 16</w:t>
      </w:r>
    </w:p>
    <w:p w14:paraId="48C9599F" w14:textId="77777777" w:rsidR="006A1CE4" w:rsidRPr="00E67E0D" w:rsidRDefault="006A1CE4" w:rsidP="00E7499B">
      <w:pPr>
        <w:pStyle w:val="PL"/>
        <w:rPr>
          <w:noProof w:val="0"/>
        </w:rPr>
      </w:pPr>
      <w:r w:rsidRPr="00E67E0D">
        <w:rPr>
          <w:noProof w:val="0"/>
        </w:rPr>
        <w:tab/>
      </w:r>
      <w:r w:rsidRPr="00E67E0D">
        <w:rPr>
          <w:rFonts w:eastAsia="Malgun Gothic" w:cs="Arial"/>
          <w:lang w:eastAsia="ja-JP"/>
        </w:rPr>
        <w:t>maxnoofAoI</w:t>
      </w:r>
      <w:r w:rsidRPr="00E67E0D">
        <w:rPr>
          <w:rFonts w:eastAsia="Malgun Gothic" w:cs="Arial"/>
          <w:lang w:eastAsia="ja-JP"/>
        </w:rPr>
        <w:tab/>
      </w:r>
      <w:r w:rsidRPr="00E67E0D">
        <w:rPr>
          <w:rFonts w:eastAsia="Malgun Gothic" w:cs="Arial"/>
          <w:lang w:eastAsia="ja-JP"/>
        </w:rPr>
        <w:tab/>
      </w:r>
      <w:r w:rsidRPr="00E67E0D">
        <w:rPr>
          <w:rFonts w:eastAsia="Malgun Gothic" w:cs="Arial"/>
          <w:lang w:eastAsia="ja-JP"/>
        </w:rPr>
        <w:tab/>
      </w:r>
      <w:r w:rsidRPr="00E67E0D">
        <w:rPr>
          <w:rFonts w:eastAsia="Malgun Gothic" w:cs="Arial"/>
          <w:lang w:eastAsia="ja-JP"/>
        </w:rPr>
        <w:tab/>
      </w:r>
      <w:r w:rsidRPr="00E67E0D">
        <w:rPr>
          <w:rFonts w:eastAsia="Malgun Gothic" w:cs="Arial"/>
          <w:lang w:eastAsia="ja-JP"/>
        </w:rPr>
        <w:tab/>
      </w:r>
      <w:r w:rsidRPr="00E67E0D">
        <w:rPr>
          <w:rFonts w:eastAsia="Malgun Gothic" w:cs="Arial"/>
          <w:lang w:eastAsia="ja-JP"/>
        </w:rPr>
        <w:tab/>
      </w:r>
      <w:r w:rsidRPr="00E67E0D">
        <w:rPr>
          <w:rFonts w:eastAsia="Malgun Gothic" w:cs="Arial"/>
          <w:lang w:eastAsia="ja-JP"/>
        </w:rPr>
        <w:tab/>
      </w:r>
      <w:r w:rsidRPr="00E67E0D">
        <w:rPr>
          <w:noProof w:val="0"/>
          <w:snapToGrid w:val="0"/>
        </w:rPr>
        <w:t>INTEGER ::= 64</w:t>
      </w:r>
    </w:p>
    <w:p w14:paraId="6F800632" w14:textId="77777777" w:rsidR="006A1CE4" w:rsidRPr="00E67E0D" w:rsidRDefault="006A1CE4" w:rsidP="00E7499B">
      <w:pPr>
        <w:pStyle w:val="PL"/>
        <w:rPr>
          <w:rFonts w:eastAsia="Batang"/>
          <w:noProof w:val="0"/>
          <w:snapToGrid w:val="0"/>
          <w:lang w:eastAsia="zh-CN"/>
        </w:rPr>
      </w:pPr>
      <w:r w:rsidRPr="00E67E0D">
        <w:rPr>
          <w:noProof w:val="0"/>
        </w:rPr>
        <w:tab/>
      </w:r>
      <w:r w:rsidRPr="00E67E0D">
        <w:rPr>
          <w:rFonts w:eastAsia="Batang"/>
          <w:noProof w:val="0"/>
          <w:snapToGrid w:val="0"/>
          <w:lang w:eastAsia="zh-CN"/>
        </w:rPr>
        <w:t>maxnoofServedGUAMIs</w:t>
      </w:r>
      <w:r w:rsidRPr="00E67E0D">
        <w:rPr>
          <w:rFonts w:eastAsia="Batang"/>
          <w:noProof w:val="0"/>
          <w:snapToGrid w:val="0"/>
          <w:lang w:eastAsia="zh-CN"/>
        </w:rPr>
        <w:tab/>
      </w:r>
      <w:r w:rsidRPr="00E67E0D">
        <w:rPr>
          <w:rFonts w:eastAsia="Batang"/>
          <w:noProof w:val="0"/>
          <w:snapToGrid w:val="0"/>
          <w:lang w:eastAsia="zh-CN"/>
        </w:rPr>
        <w:tab/>
      </w:r>
      <w:r w:rsidRPr="00E67E0D">
        <w:rPr>
          <w:rFonts w:eastAsia="Batang"/>
          <w:noProof w:val="0"/>
          <w:snapToGrid w:val="0"/>
          <w:lang w:eastAsia="zh-CN"/>
        </w:rPr>
        <w:tab/>
      </w:r>
      <w:r w:rsidRPr="00E67E0D">
        <w:rPr>
          <w:rFonts w:eastAsia="Batang"/>
          <w:noProof w:val="0"/>
          <w:snapToGrid w:val="0"/>
          <w:lang w:eastAsia="zh-CN"/>
        </w:rPr>
        <w:tab/>
      </w:r>
      <w:r w:rsidRPr="00E67E0D">
        <w:rPr>
          <w:rFonts w:eastAsia="Batang"/>
          <w:noProof w:val="0"/>
          <w:snapToGrid w:val="0"/>
          <w:lang w:eastAsia="zh-CN"/>
        </w:rPr>
        <w:tab/>
      </w:r>
      <w:r w:rsidRPr="00E67E0D">
        <w:rPr>
          <w:noProof w:val="0"/>
          <w:snapToGrid w:val="0"/>
        </w:rPr>
        <w:t>INTEGER ::= 256</w:t>
      </w:r>
    </w:p>
    <w:p w14:paraId="1D7A9969" w14:textId="77777777" w:rsidR="006A1CE4" w:rsidRPr="00E67E0D" w:rsidRDefault="006A1CE4" w:rsidP="00E7499B">
      <w:pPr>
        <w:pStyle w:val="PL"/>
        <w:rPr>
          <w:noProof w:val="0"/>
        </w:rPr>
      </w:pPr>
      <w:r w:rsidRPr="00E67E0D">
        <w:rPr>
          <w:rFonts w:eastAsia="Batang"/>
          <w:noProof w:val="0"/>
          <w:snapToGrid w:val="0"/>
          <w:lang w:eastAsia="zh-CN"/>
        </w:rPr>
        <w:tab/>
        <w:t>maxnoofSliceItems</w:t>
      </w:r>
      <w:r w:rsidRPr="00E67E0D">
        <w:rPr>
          <w:rFonts w:eastAsia="Batang"/>
          <w:noProof w:val="0"/>
          <w:snapToGrid w:val="0"/>
          <w:lang w:eastAsia="zh-CN"/>
        </w:rPr>
        <w:tab/>
      </w:r>
      <w:r w:rsidRPr="00E67E0D">
        <w:rPr>
          <w:rFonts w:eastAsia="Batang"/>
          <w:noProof w:val="0"/>
          <w:snapToGrid w:val="0"/>
          <w:lang w:eastAsia="zh-CN"/>
        </w:rPr>
        <w:tab/>
      </w:r>
      <w:r w:rsidRPr="00E67E0D">
        <w:rPr>
          <w:rFonts w:eastAsia="Batang"/>
          <w:noProof w:val="0"/>
          <w:snapToGrid w:val="0"/>
          <w:lang w:eastAsia="zh-CN"/>
        </w:rPr>
        <w:tab/>
      </w:r>
      <w:r w:rsidRPr="00E67E0D">
        <w:rPr>
          <w:rFonts w:eastAsia="Batang"/>
          <w:noProof w:val="0"/>
          <w:snapToGrid w:val="0"/>
          <w:lang w:eastAsia="zh-CN"/>
        </w:rPr>
        <w:tab/>
      </w:r>
      <w:r w:rsidRPr="00E67E0D">
        <w:rPr>
          <w:rFonts w:eastAsia="Batang"/>
          <w:noProof w:val="0"/>
          <w:snapToGrid w:val="0"/>
          <w:lang w:eastAsia="zh-CN"/>
        </w:rPr>
        <w:tab/>
      </w:r>
      <w:r w:rsidRPr="00E67E0D">
        <w:rPr>
          <w:noProof w:val="0"/>
          <w:snapToGrid w:val="0"/>
        </w:rPr>
        <w:t>INTEGER ::= 1024</w:t>
      </w:r>
    </w:p>
    <w:p w14:paraId="035C24B2" w14:textId="77777777" w:rsidR="006A1CE4" w:rsidRPr="00E67E0D" w:rsidRDefault="006A1CE4" w:rsidP="00E7499B">
      <w:pPr>
        <w:pStyle w:val="PL"/>
        <w:rPr>
          <w:noProof w:val="0"/>
        </w:rPr>
      </w:pPr>
      <w:r w:rsidRPr="00E67E0D">
        <w:rPr>
          <w:noProof w:val="0"/>
        </w:rPr>
        <w:tab/>
        <w:t>maxnoofTACs</w:t>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snapToGrid w:val="0"/>
        </w:rPr>
        <w:t>INTEGER ::= 256</w:t>
      </w:r>
    </w:p>
    <w:p w14:paraId="00F86216" w14:textId="77777777" w:rsidR="006A1CE4" w:rsidRPr="00E67E0D" w:rsidRDefault="006A1CE4" w:rsidP="00E7499B">
      <w:pPr>
        <w:pStyle w:val="PL"/>
        <w:rPr>
          <w:noProof w:val="0"/>
        </w:rPr>
      </w:pPr>
      <w:r w:rsidRPr="00E67E0D">
        <w:rPr>
          <w:noProof w:val="0"/>
        </w:rPr>
        <w:tab/>
        <w:t>maxnoofTAIforInactive</w:t>
      </w:r>
      <w:r w:rsidRPr="00E67E0D">
        <w:rPr>
          <w:noProof w:val="0"/>
        </w:rPr>
        <w:tab/>
      </w:r>
      <w:r w:rsidRPr="00E67E0D">
        <w:rPr>
          <w:noProof w:val="0"/>
        </w:rPr>
        <w:tab/>
      </w:r>
      <w:r w:rsidRPr="00E67E0D">
        <w:rPr>
          <w:noProof w:val="0"/>
        </w:rPr>
        <w:tab/>
      </w:r>
      <w:r w:rsidRPr="00E67E0D">
        <w:rPr>
          <w:noProof w:val="0"/>
        </w:rPr>
        <w:tab/>
      </w:r>
      <w:r w:rsidRPr="00E67E0D">
        <w:rPr>
          <w:noProof w:val="0"/>
          <w:snapToGrid w:val="0"/>
        </w:rPr>
        <w:t>INTEGER ::= 16</w:t>
      </w:r>
    </w:p>
    <w:p w14:paraId="53D799EB" w14:textId="77777777" w:rsidR="006A1CE4" w:rsidRPr="00E67E0D" w:rsidRDefault="006A1CE4" w:rsidP="00E7499B">
      <w:pPr>
        <w:pStyle w:val="PL"/>
        <w:rPr>
          <w:noProof w:val="0"/>
        </w:rPr>
      </w:pPr>
      <w:r w:rsidRPr="00E67E0D">
        <w:rPr>
          <w:noProof w:val="0"/>
        </w:rPr>
        <w:tab/>
        <w:t>maxnoofTAIforPaging</w:t>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snapToGrid w:val="0"/>
        </w:rPr>
        <w:t>INTEGER ::= 16</w:t>
      </w:r>
    </w:p>
    <w:p w14:paraId="1138A17E" w14:textId="77777777" w:rsidR="006A1CE4" w:rsidRPr="00E67E0D" w:rsidRDefault="006A1CE4" w:rsidP="00E7499B">
      <w:pPr>
        <w:pStyle w:val="PL"/>
        <w:rPr>
          <w:noProof w:val="0"/>
        </w:rPr>
      </w:pPr>
      <w:r w:rsidRPr="00E67E0D">
        <w:rPr>
          <w:noProof w:val="0"/>
        </w:rPr>
        <w:tab/>
        <w:t>maxnoofTAIforRestart</w:t>
      </w:r>
      <w:r w:rsidRPr="00E67E0D">
        <w:rPr>
          <w:noProof w:val="0"/>
        </w:rPr>
        <w:tab/>
      </w:r>
      <w:r w:rsidRPr="00E67E0D">
        <w:rPr>
          <w:noProof w:val="0"/>
        </w:rPr>
        <w:tab/>
      </w:r>
      <w:r w:rsidRPr="00E67E0D">
        <w:rPr>
          <w:noProof w:val="0"/>
        </w:rPr>
        <w:tab/>
      </w:r>
      <w:r w:rsidRPr="00E67E0D">
        <w:rPr>
          <w:noProof w:val="0"/>
        </w:rPr>
        <w:tab/>
      </w:r>
      <w:r w:rsidRPr="00E67E0D">
        <w:rPr>
          <w:noProof w:val="0"/>
          <w:snapToGrid w:val="0"/>
        </w:rPr>
        <w:t>INTEGER ::= 2048</w:t>
      </w:r>
    </w:p>
    <w:p w14:paraId="44982AE7" w14:textId="77777777" w:rsidR="006A1CE4" w:rsidRPr="00E67E0D" w:rsidRDefault="006A1CE4" w:rsidP="00E7499B">
      <w:pPr>
        <w:pStyle w:val="PL"/>
        <w:rPr>
          <w:noProof w:val="0"/>
          <w:snapToGrid w:val="0"/>
        </w:rPr>
      </w:pPr>
      <w:r w:rsidRPr="00E67E0D">
        <w:rPr>
          <w:noProof w:val="0"/>
        </w:rPr>
        <w:tab/>
        <w:t>maxnoofTAIforWarning</w:t>
      </w:r>
      <w:r w:rsidRPr="00E67E0D">
        <w:rPr>
          <w:noProof w:val="0"/>
        </w:rPr>
        <w:tab/>
      </w:r>
      <w:r w:rsidRPr="00E67E0D">
        <w:rPr>
          <w:noProof w:val="0"/>
        </w:rPr>
        <w:tab/>
      </w:r>
      <w:r w:rsidRPr="00E67E0D">
        <w:rPr>
          <w:noProof w:val="0"/>
        </w:rPr>
        <w:tab/>
      </w:r>
      <w:r w:rsidRPr="00E67E0D">
        <w:rPr>
          <w:noProof w:val="0"/>
        </w:rPr>
        <w:tab/>
      </w:r>
      <w:r w:rsidRPr="00E67E0D">
        <w:rPr>
          <w:noProof w:val="0"/>
          <w:snapToGrid w:val="0"/>
        </w:rPr>
        <w:t>INTEGER ::= 65535</w:t>
      </w:r>
    </w:p>
    <w:p w14:paraId="1CB2A860" w14:textId="77777777" w:rsidR="006A1CE4" w:rsidRPr="00E67E0D" w:rsidRDefault="006A1CE4" w:rsidP="00E7499B">
      <w:pPr>
        <w:pStyle w:val="PL"/>
        <w:rPr>
          <w:noProof w:val="0"/>
        </w:rPr>
      </w:pPr>
      <w:r w:rsidRPr="00E67E0D">
        <w:rPr>
          <w:noProof w:val="0"/>
          <w:snapToGrid w:val="0"/>
        </w:rPr>
        <w:tab/>
        <w:t>maxnoofTAIinAoI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INTEGER ::= 16</w:t>
      </w:r>
    </w:p>
    <w:p w14:paraId="0CF23728" w14:textId="77777777" w:rsidR="006A1CE4" w:rsidRPr="00E67E0D" w:rsidRDefault="006A1CE4" w:rsidP="00E7499B">
      <w:pPr>
        <w:pStyle w:val="PL"/>
        <w:rPr>
          <w:noProof w:val="0"/>
        </w:rPr>
      </w:pPr>
      <w:r w:rsidRPr="00E67E0D">
        <w:rPr>
          <w:noProof w:val="0"/>
        </w:rPr>
        <w:tab/>
      </w:r>
      <w:r w:rsidRPr="00E67E0D">
        <w:rPr>
          <w:noProof w:val="0"/>
          <w:snapToGrid w:val="0"/>
        </w:rPr>
        <w:t>maxnoofTNLAssociations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INTEGER ::= 32</w:t>
      </w:r>
    </w:p>
    <w:p w14:paraId="433AA98F" w14:textId="77777777" w:rsidR="006A1CE4" w:rsidRPr="00E67E0D" w:rsidRDefault="006A1CE4" w:rsidP="00E7499B">
      <w:pPr>
        <w:pStyle w:val="PL"/>
        <w:rPr>
          <w:noProof w:val="0"/>
        </w:rPr>
      </w:pPr>
      <w:r w:rsidRPr="00E67E0D">
        <w:rPr>
          <w:noProof w:val="0"/>
        </w:rPr>
        <w:tab/>
        <w:t>maxnoofXnExtTLAs</w:t>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snapToGrid w:val="0"/>
        </w:rPr>
        <w:t>INTEGER ::= 2</w:t>
      </w:r>
    </w:p>
    <w:p w14:paraId="3C87BD59" w14:textId="77777777" w:rsidR="006A1CE4" w:rsidRPr="00E67E0D" w:rsidRDefault="006A1CE4" w:rsidP="00E7499B">
      <w:pPr>
        <w:pStyle w:val="PL"/>
        <w:rPr>
          <w:noProof w:val="0"/>
        </w:rPr>
      </w:pPr>
      <w:r w:rsidRPr="00E67E0D">
        <w:rPr>
          <w:noProof w:val="0"/>
        </w:rPr>
        <w:tab/>
        <w:t>maxnoofXnGTP-TLAs</w:t>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snapToGrid w:val="0"/>
        </w:rPr>
        <w:t>INTEGER ::= 16</w:t>
      </w:r>
    </w:p>
    <w:p w14:paraId="3E77D679" w14:textId="77777777" w:rsidR="006A1CE4" w:rsidRPr="00E67E0D" w:rsidRDefault="006A1CE4" w:rsidP="00E7499B">
      <w:pPr>
        <w:pStyle w:val="PL"/>
        <w:rPr>
          <w:noProof w:val="0"/>
        </w:rPr>
      </w:pPr>
      <w:r w:rsidRPr="00E67E0D">
        <w:rPr>
          <w:noProof w:val="0"/>
        </w:rPr>
        <w:tab/>
        <w:t>maxnoofXnTLAs</w:t>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snapToGrid w:val="0"/>
        </w:rPr>
        <w:t>INTEGER ::= 16</w:t>
      </w:r>
    </w:p>
    <w:p w14:paraId="166BC351" w14:textId="77777777" w:rsidR="006A1CE4" w:rsidRPr="00E67E0D" w:rsidRDefault="006A1CE4" w:rsidP="00E7499B">
      <w:pPr>
        <w:pStyle w:val="PL"/>
        <w:rPr>
          <w:noProof w:val="0"/>
          <w:snapToGrid w:val="0"/>
        </w:rPr>
      </w:pPr>
    </w:p>
    <w:p w14:paraId="3F30A85B" w14:textId="77777777" w:rsidR="006A1CE4" w:rsidRPr="00E67E0D" w:rsidRDefault="006A1CE4" w:rsidP="00E7499B">
      <w:pPr>
        <w:pStyle w:val="PL"/>
        <w:rPr>
          <w:noProof w:val="0"/>
          <w:snapToGrid w:val="0"/>
        </w:rPr>
      </w:pPr>
      <w:r w:rsidRPr="00E67E0D">
        <w:rPr>
          <w:noProof w:val="0"/>
          <w:snapToGrid w:val="0"/>
        </w:rPr>
        <w:t>-- **************************************************************</w:t>
      </w:r>
    </w:p>
    <w:p w14:paraId="48B79229" w14:textId="77777777" w:rsidR="006A1CE4" w:rsidRPr="00E67E0D" w:rsidRDefault="006A1CE4" w:rsidP="00E7499B">
      <w:pPr>
        <w:pStyle w:val="PL"/>
        <w:rPr>
          <w:noProof w:val="0"/>
          <w:snapToGrid w:val="0"/>
        </w:rPr>
      </w:pPr>
      <w:r w:rsidRPr="00E67E0D">
        <w:rPr>
          <w:noProof w:val="0"/>
          <w:snapToGrid w:val="0"/>
        </w:rPr>
        <w:t>--</w:t>
      </w:r>
    </w:p>
    <w:p w14:paraId="456F0656" w14:textId="77777777" w:rsidR="006A1CE4" w:rsidRPr="00E67E0D" w:rsidRDefault="006A1CE4" w:rsidP="00E7499B">
      <w:pPr>
        <w:pStyle w:val="PL"/>
        <w:outlineLvl w:val="3"/>
        <w:rPr>
          <w:noProof w:val="0"/>
          <w:snapToGrid w:val="0"/>
        </w:rPr>
      </w:pPr>
      <w:r w:rsidRPr="00E67E0D">
        <w:rPr>
          <w:noProof w:val="0"/>
          <w:snapToGrid w:val="0"/>
        </w:rPr>
        <w:t>-- IEs</w:t>
      </w:r>
    </w:p>
    <w:p w14:paraId="4F52EA1B" w14:textId="77777777" w:rsidR="006A1CE4" w:rsidRPr="00E67E0D" w:rsidRDefault="006A1CE4" w:rsidP="00E7499B">
      <w:pPr>
        <w:pStyle w:val="PL"/>
        <w:rPr>
          <w:noProof w:val="0"/>
          <w:snapToGrid w:val="0"/>
        </w:rPr>
      </w:pPr>
      <w:r w:rsidRPr="00E67E0D">
        <w:rPr>
          <w:noProof w:val="0"/>
          <w:snapToGrid w:val="0"/>
        </w:rPr>
        <w:t>--</w:t>
      </w:r>
    </w:p>
    <w:p w14:paraId="3AEBF7FC" w14:textId="77777777" w:rsidR="006A1CE4" w:rsidRPr="00E67E0D" w:rsidRDefault="006A1CE4" w:rsidP="00E7499B">
      <w:pPr>
        <w:pStyle w:val="PL"/>
        <w:rPr>
          <w:noProof w:val="0"/>
          <w:snapToGrid w:val="0"/>
        </w:rPr>
      </w:pPr>
      <w:r w:rsidRPr="00E67E0D">
        <w:rPr>
          <w:noProof w:val="0"/>
          <w:snapToGrid w:val="0"/>
        </w:rPr>
        <w:t>-- **************************************************************</w:t>
      </w:r>
    </w:p>
    <w:p w14:paraId="099540CA" w14:textId="77777777" w:rsidR="006A1CE4" w:rsidRPr="00E67E0D" w:rsidRDefault="006A1CE4" w:rsidP="00E7499B">
      <w:pPr>
        <w:pStyle w:val="PL"/>
        <w:rPr>
          <w:noProof w:val="0"/>
          <w:snapToGrid w:val="0"/>
        </w:rPr>
      </w:pPr>
    </w:p>
    <w:p w14:paraId="3DE32860" w14:textId="77777777" w:rsidR="006A1CE4" w:rsidRPr="00E67E0D" w:rsidRDefault="006A1CE4" w:rsidP="00E7499B">
      <w:pPr>
        <w:pStyle w:val="PL"/>
        <w:rPr>
          <w:noProof w:val="0"/>
          <w:snapToGrid w:val="0"/>
        </w:rPr>
      </w:pPr>
      <w:r w:rsidRPr="00E67E0D">
        <w:rPr>
          <w:noProof w:val="0"/>
          <w:snapToGrid w:val="0"/>
        </w:rPr>
        <w:tab/>
        <w:t>id-AllowedNSSAI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0</w:t>
      </w:r>
    </w:p>
    <w:p w14:paraId="4E90BE0B" w14:textId="77777777" w:rsidR="006A1CE4" w:rsidRPr="00E67E0D" w:rsidRDefault="006A1CE4" w:rsidP="00E7499B">
      <w:pPr>
        <w:pStyle w:val="PL"/>
        <w:rPr>
          <w:noProof w:val="0"/>
          <w:snapToGrid w:val="0"/>
        </w:rPr>
      </w:pPr>
      <w:r w:rsidRPr="00E67E0D">
        <w:rPr>
          <w:noProof w:val="0"/>
          <w:snapToGrid w:val="0"/>
        </w:rPr>
        <w:tab/>
        <w:t>id-AMFName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w:t>
      </w:r>
    </w:p>
    <w:p w14:paraId="21D79DAA" w14:textId="77777777" w:rsidR="006A1CE4" w:rsidRPr="00E67E0D" w:rsidRDefault="006A1CE4" w:rsidP="00E7499B">
      <w:pPr>
        <w:pStyle w:val="PL"/>
        <w:rPr>
          <w:noProof w:val="0"/>
          <w:snapToGrid w:val="0"/>
        </w:rPr>
      </w:pPr>
      <w:r w:rsidRPr="00E67E0D">
        <w:rPr>
          <w:noProof w:val="0"/>
          <w:snapToGrid w:val="0"/>
        </w:rPr>
        <w:tab/>
        <w:t>id-AMFOverloadResponse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2</w:t>
      </w:r>
    </w:p>
    <w:p w14:paraId="67C84B49" w14:textId="77777777" w:rsidR="006A1CE4" w:rsidRPr="00E67E0D" w:rsidRDefault="006A1CE4" w:rsidP="00E7499B">
      <w:pPr>
        <w:pStyle w:val="PL"/>
        <w:rPr>
          <w:noProof w:val="0"/>
          <w:snapToGrid w:val="0"/>
        </w:rPr>
      </w:pPr>
      <w:r w:rsidRPr="00E67E0D">
        <w:rPr>
          <w:noProof w:val="0"/>
          <w:snapToGrid w:val="0"/>
        </w:rPr>
        <w:tab/>
        <w:t>id-AMFSetID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3</w:t>
      </w:r>
    </w:p>
    <w:p w14:paraId="09FD2922" w14:textId="77777777" w:rsidR="006A1CE4" w:rsidRPr="00E67E0D" w:rsidRDefault="006A1CE4" w:rsidP="00E7499B">
      <w:pPr>
        <w:pStyle w:val="PL"/>
        <w:rPr>
          <w:noProof w:val="0"/>
          <w:snapToGrid w:val="0"/>
        </w:rPr>
      </w:pPr>
      <w:r w:rsidRPr="00E67E0D">
        <w:rPr>
          <w:noProof w:val="0"/>
          <w:snapToGrid w:val="0"/>
        </w:rPr>
        <w:tab/>
        <w:t>id-AMF-TNLAssociationFailedToSetupList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4</w:t>
      </w:r>
    </w:p>
    <w:p w14:paraId="501FA942" w14:textId="77777777" w:rsidR="006A1CE4" w:rsidRPr="00E67E0D" w:rsidRDefault="006A1CE4" w:rsidP="00E7499B">
      <w:pPr>
        <w:pStyle w:val="PL"/>
        <w:rPr>
          <w:noProof w:val="0"/>
          <w:snapToGrid w:val="0"/>
        </w:rPr>
      </w:pPr>
      <w:r w:rsidRPr="00E67E0D">
        <w:rPr>
          <w:noProof w:val="0"/>
          <w:snapToGrid w:val="0"/>
        </w:rPr>
        <w:tab/>
        <w:t>id-AMF-TNLAssociationSetupList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5</w:t>
      </w:r>
    </w:p>
    <w:p w14:paraId="69AD33BF" w14:textId="77777777" w:rsidR="006A1CE4" w:rsidRPr="00E67E0D" w:rsidRDefault="006A1CE4" w:rsidP="00E7499B">
      <w:pPr>
        <w:pStyle w:val="PL"/>
        <w:rPr>
          <w:noProof w:val="0"/>
          <w:snapToGrid w:val="0"/>
        </w:rPr>
      </w:pPr>
      <w:r w:rsidRPr="00E67E0D">
        <w:rPr>
          <w:noProof w:val="0"/>
          <w:snapToGrid w:val="0"/>
        </w:rPr>
        <w:tab/>
        <w:t>id-AMF-TNLAssociationToAddList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6</w:t>
      </w:r>
    </w:p>
    <w:p w14:paraId="34A7205F" w14:textId="77777777" w:rsidR="006A1CE4" w:rsidRPr="00E67E0D" w:rsidRDefault="006A1CE4" w:rsidP="00E7499B">
      <w:pPr>
        <w:pStyle w:val="PL"/>
        <w:rPr>
          <w:noProof w:val="0"/>
          <w:snapToGrid w:val="0"/>
        </w:rPr>
      </w:pPr>
      <w:r w:rsidRPr="00E67E0D">
        <w:rPr>
          <w:noProof w:val="0"/>
          <w:snapToGrid w:val="0"/>
        </w:rPr>
        <w:tab/>
        <w:t>id-AMF-TNLAssociationToRemoveList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7</w:t>
      </w:r>
    </w:p>
    <w:p w14:paraId="0A91AB44" w14:textId="77777777" w:rsidR="006A1CE4" w:rsidRPr="00E67E0D" w:rsidRDefault="006A1CE4" w:rsidP="00E7499B">
      <w:pPr>
        <w:pStyle w:val="PL"/>
        <w:rPr>
          <w:noProof w:val="0"/>
          <w:snapToGrid w:val="0"/>
        </w:rPr>
      </w:pPr>
      <w:r w:rsidRPr="00E67E0D">
        <w:rPr>
          <w:noProof w:val="0"/>
          <w:snapToGrid w:val="0"/>
        </w:rPr>
        <w:tab/>
        <w:t>id-AMF-TNLAssociationToUpdateList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8</w:t>
      </w:r>
    </w:p>
    <w:p w14:paraId="1163FF83" w14:textId="77777777" w:rsidR="006A1CE4" w:rsidRPr="00E67E0D" w:rsidRDefault="006A1CE4" w:rsidP="00E7499B">
      <w:pPr>
        <w:pStyle w:val="PL"/>
        <w:rPr>
          <w:noProof w:val="0"/>
          <w:snapToGrid w:val="0"/>
        </w:rPr>
      </w:pPr>
      <w:r w:rsidRPr="00E67E0D">
        <w:rPr>
          <w:noProof w:val="0"/>
          <w:snapToGrid w:val="0"/>
        </w:rPr>
        <w:tab/>
        <w:t>id-AMFTrafficLoadReductionIndication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9</w:t>
      </w:r>
    </w:p>
    <w:p w14:paraId="444DF3B8" w14:textId="77777777" w:rsidR="006A1CE4" w:rsidRPr="00E67E0D" w:rsidRDefault="006A1CE4" w:rsidP="00E7499B">
      <w:pPr>
        <w:pStyle w:val="PL"/>
        <w:rPr>
          <w:noProof w:val="0"/>
          <w:snapToGrid w:val="0"/>
        </w:rPr>
      </w:pPr>
      <w:r w:rsidRPr="00E67E0D">
        <w:rPr>
          <w:noProof w:val="0"/>
          <w:snapToGrid w:val="0"/>
        </w:rPr>
        <w:tab/>
        <w:t>id-AMF-UE-NGAP-ID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10</w:t>
      </w:r>
    </w:p>
    <w:p w14:paraId="7D8BBD58" w14:textId="77777777" w:rsidR="006A1CE4" w:rsidRPr="00E67E0D" w:rsidRDefault="006A1CE4" w:rsidP="00E7499B">
      <w:pPr>
        <w:pStyle w:val="PL"/>
        <w:rPr>
          <w:noProof w:val="0"/>
          <w:snapToGrid w:val="0"/>
        </w:rPr>
      </w:pPr>
      <w:r w:rsidRPr="00E67E0D">
        <w:rPr>
          <w:noProof w:val="0"/>
          <w:snapToGrid w:val="0"/>
        </w:rPr>
        <w:tab/>
        <w:t>id-AssistanceDataForPaging</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11</w:t>
      </w:r>
    </w:p>
    <w:p w14:paraId="74EBE18F" w14:textId="77777777" w:rsidR="006A1CE4" w:rsidRPr="00E67E0D" w:rsidRDefault="006A1CE4" w:rsidP="00E7499B">
      <w:pPr>
        <w:pStyle w:val="PL"/>
        <w:rPr>
          <w:noProof w:val="0"/>
          <w:snapToGrid w:val="0"/>
          <w:lang w:eastAsia="zh-CN"/>
        </w:rPr>
      </w:pPr>
      <w:r w:rsidRPr="00E67E0D">
        <w:rPr>
          <w:noProof w:val="0"/>
          <w:snapToGrid w:val="0"/>
        </w:rPr>
        <w:tab/>
        <w:t>id-BroadcastCancelledAreaList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12</w:t>
      </w:r>
    </w:p>
    <w:p w14:paraId="18393040" w14:textId="77777777" w:rsidR="006A1CE4" w:rsidRPr="00E67E0D" w:rsidRDefault="006A1CE4" w:rsidP="00E7499B">
      <w:pPr>
        <w:pStyle w:val="PL"/>
        <w:rPr>
          <w:noProof w:val="0"/>
          <w:snapToGrid w:val="0"/>
        </w:rPr>
      </w:pPr>
      <w:r w:rsidRPr="00E67E0D">
        <w:rPr>
          <w:noProof w:val="0"/>
          <w:snapToGrid w:val="0"/>
        </w:rPr>
        <w:tab/>
        <w:t>id-BroadcastCompletedAreaList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13</w:t>
      </w:r>
    </w:p>
    <w:p w14:paraId="64FCC01E" w14:textId="77777777" w:rsidR="006A1CE4" w:rsidRPr="00E67E0D" w:rsidRDefault="006A1CE4" w:rsidP="00E7499B">
      <w:pPr>
        <w:pStyle w:val="PL"/>
        <w:rPr>
          <w:noProof w:val="0"/>
          <w:snapToGrid w:val="0"/>
          <w:lang w:eastAsia="zh-CN"/>
        </w:rPr>
      </w:pPr>
      <w:r w:rsidRPr="00E67E0D">
        <w:rPr>
          <w:noProof w:val="0"/>
          <w:snapToGrid w:val="0"/>
          <w:lang w:eastAsia="zh-CN"/>
        </w:rPr>
        <w:tab/>
      </w:r>
      <w:r w:rsidRPr="00E67E0D">
        <w:rPr>
          <w:noProof w:val="0"/>
          <w:snapToGrid w:val="0"/>
        </w:rPr>
        <w:t>id-</w:t>
      </w:r>
      <w:r w:rsidRPr="00E67E0D">
        <w:rPr>
          <w:noProof w:val="0"/>
          <w:snapToGrid w:val="0"/>
          <w:lang w:eastAsia="zh-CN"/>
        </w:rPr>
        <w:t>CancelAllWarningMessages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14</w:t>
      </w:r>
    </w:p>
    <w:p w14:paraId="4F6339EE" w14:textId="77777777" w:rsidR="006A1CE4" w:rsidRPr="00E67E0D" w:rsidRDefault="006A1CE4" w:rsidP="00E7499B">
      <w:pPr>
        <w:pStyle w:val="PL"/>
        <w:rPr>
          <w:noProof w:val="0"/>
          <w:snapToGrid w:val="0"/>
        </w:rPr>
      </w:pPr>
      <w:r w:rsidRPr="00E67E0D">
        <w:rPr>
          <w:noProof w:val="0"/>
          <w:snapToGrid w:val="0"/>
        </w:rPr>
        <w:tab/>
        <w:t>id-Cause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15</w:t>
      </w:r>
    </w:p>
    <w:p w14:paraId="2CB2430B" w14:textId="77777777" w:rsidR="006A1CE4" w:rsidRPr="00E67E0D" w:rsidRDefault="006A1CE4" w:rsidP="00E7499B">
      <w:pPr>
        <w:pStyle w:val="PL"/>
        <w:rPr>
          <w:noProof w:val="0"/>
          <w:snapToGrid w:val="0"/>
          <w:lang w:eastAsia="zh-CN"/>
        </w:rPr>
      </w:pPr>
      <w:r w:rsidRPr="00E67E0D">
        <w:rPr>
          <w:noProof w:val="0"/>
          <w:snapToGrid w:val="0"/>
          <w:lang w:eastAsia="zh-CN"/>
        </w:rPr>
        <w:tab/>
      </w:r>
      <w:r w:rsidRPr="00E67E0D">
        <w:rPr>
          <w:noProof w:val="0"/>
          <w:snapToGrid w:val="0"/>
        </w:rPr>
        <w:t>id-</w:t>
      </w:r>
      <w:r w:rsidRPr="00E67E0D">
        <w:rPr>
          <w:noProof w:val="0"/>
          <w:snapToGrid w:val="0"/>
          <w:lang w:eastAsia="zh-CN"/>
        </w:rPr>
        <w:t>CellIDListForRestart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16</w:t>
      </w:r>
    </w:p>
    <w:p w14:paraId="4DC2BFD5" w14:textId="77777777" w:rsidR="006A1CE4" w:rsidRPr="00E67E0D" w:rsidRDefault="006A1CE4" w:rsidP="00E7499B">
      <w:pPr>
        <w:pStyle w:val="PL"/>
        <w:rPr>
          <w:noProof w:val="0"/>
          <w:snapToGrid w:val="0"/>
        </w:rPr>
      </w:pPr>
      <w:r w:rsidRPr="00E67E0D">
        <w:rPr>
          <w:noProof w:val="0"/>
          <w:snapToGrid w:val="0"/>
        </w:rPr>
        <w:tab/>
        <w:t>id-ConcurrentWarningMessageInd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17</w:t>
      </w:r>
    </w:p>
    <w:p w14:paraId="4346291E" w14:textId="77777777" w:rsidR="006A1CE4" w:rsidRPr="00E67E0D" w:rsidRDefault="006A1CE4" w:rsidP="00E7499B">
      <w:pPr>
        <w:pStyle w:val="PL"/>
        <w:rPr>
          <w:noProof w:val="0"/>
          <w:snapToGrid w:val="0"/>
        </w:rPr>
      </w:pPr>
      <w:r w:rsidRPr="00E67E0D">
        <w:rPr>
          <w:bCs/>
          <w:noProof w:val="0"/>
          <w:lang w:eastAsia="zh-CN"/>
        </w:rPr>
        <w:tab/>
      </w:r>
      <w:r w:rsidRPr="00E67E0D">
        <w:rPr>
          <w:noProof w:val="0"/>
          <w:snapToGrid w:val="0"/>
        </w:rPr>
        <w:t>id-CoreNetworkAssistanceInformation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18</w:t>
      </w:r>
    </w:p>
    <w:p w14:paraId="75A43C76" w14:textId="77777777" w:rsidR="006A1CE4" w:rsidRPr="00E67E0D" w:rsidRDefault="006A1CE4" w:rsidP="00E7499B">
      <w:pPr>
        <w:pStyle w:val="PL"/>
        <w:rPr>
          <w:noProof w:val="0"/>
          <w:snapToGrid w:val="0"/>
        </w:rPr>
      </w:pPr>
      <w:r w:rsidRPr="00E67E0D">
        <w:rPr>
          <w:noProof w:val="0"/>
          <w:snapToGrid w:val="0"/>
        </w:rPr>
        <w:tab/>
        <w:t>id-CriticalityDiagnostics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19</w:t>
      </w:r>
    </w:p>
    <w:p w14:paraId="38B06F88" w14:textId="77777777" w:rsidR="006A1CE4" w:rsidRPr="00E67E0D" w:rsidRDefault="006A1CE4" w:rsidP="00E7499B">
      <w:pPr>
        <w:pStyle w:val="PL"/>
        <w:rPr>
          <w:noProof w:val="0"/>
          <w:snapToGrid w:val="0"/>
        </w:rPr>
      </w:pPr>
      <w:r w:rsidRPr="00E67E0D">
        <w:rPr>
          <w:noProof w:val="0"/>
          <w:snapToGrid w:val="0"/>
        </w:rPr>
        <w:tab/>
        <w:t>id-DataCodingScheme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20</w:t>
      </w:r>
    </w:p>
    <w:p w14:paraId="63B38733" w14:textId="77777777" w:rsidR="006A1CE4" w:rsidRPr="00E67E0D" w:rsidRDefault="006A1CE4" w:rsidP="00E7499B">
      <w:pPr>
        <w:pStyle w:val="PL"/>
        <w:rPr>
          <w:noProof w:val="0"/>
          <w:snapToGrid w:val="0"/>
        </w:rPr>
      </w:pPr>
      <w:r w:rsidRPr="00E67E0D">
        <w:rPr>
          <w:noProof w:val="0"/>
          <w:snapToGrid w:val="0"/>
        </w:rPr>
        <w:tab/>
        <w:t>id-DefaultPagingDRX</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21</w:t>
      </w:r>
    </w:p>
    <w:p w14:paraId="7956A4B6" w14:textId="77777777" w:rsidR="006A1CE4" w:rsidRPr="00E67E0D" w:rsidRDefault="006A1CE4" w:rsidP="00E7499B">
      <w:pPr>
        <w:pStyle w:val="PL"/>
        <w:rPr>
          <w:noProof w:val="0"/>
          <w:snapToGrid w:val="0"/>
        </w:rPr>
      </w:pPr>
      <w:r w:rsidRPr="00E67E0D">
        <w:rPr>
          <w:noProof w:val="0"/>
          <w:snapToGrid w:val="0"/>
        </w:rPr>
        <w:tab/>
        <w:t>id-DirectForwardingPathAvailability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22</w:t>
      </w:r>
    </w:p>
    <w:p w14:paraId="0BF9DD9F" w14:textId="77777777" w:rsidR="006A1CE4" w:rsidRPr="00E67E0D" w:rsidRDefault="006A1CE4" w:rsidP="00E7499B">
      <w:pPr>
        <w:pStyle w:val="PL"/>
        <w:rPr>
          <w:noProof w:val="0"/>
          <w:snapToGrid w:val="0"/>
          <w:lang w:eastAsia="zh-CN"/>
        </w:rPr>
      </w:pPr>
      <w:r w:rsidRPr="00E67E0D">
        <w:rPr>
          <w:noProof w:val="0"/>
          <w:snapToGrid w:val="0"/>
          <w:lang w:eastAsia="zh-CN"/>
        </w:rPr>
        <w:tab/>
      </w:r>
      <w:r w:rsidRPr="00E67E0D">
        <w:rPr>
          <w:noProof w:val="0"/>
          <w:snapToGrid w:val="0"/>
        </w:rPr>
        <w:t>id-</w:t>
      </w:r>
      <w:r w:rsidRPr="00E67E0D">
        <w:rPr>
          <w:noProof w:val="0"/>
          <w:snapToGrid w:val="0"/>
          <w:lang w:eastAsia="zh-CN"/>
        </w:rPr>
        <w:t>EmergencyAreaIDListForRestart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23</w:t>
      </w:r>
    </w:p>
    <w:p w14:paraId="0BB7C7D9" w14:textId="77777777" w:rsidR="006A1CE4" w:rsidRPr="00E67E0D" w:rsidRDefault="006A1CE4" w:rsidP="00E7499B">
      <w:pPr>
        <w:pStyle w:val="PL"/>
        <w:rPr>
          <w:noProof w:val="0"/>
          <w:snapToGrid w:val="0"/>
        </w:rPr>
      </w:pPr>
      <w:r w:rsidRPr="00E67E0D">
        <w:rPr>
          <w:noProof w:val="0"/>
          <w:snapToGrid w:val="0"/>
        </w:rPr>
        <w:tab/>
        <w:t>id-EmergencyFallbackIndicator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24</w:t>
      </w:r>
    </w:p>
    <w:p w14:paraId="247A9452" w14:textId="77777777" w:rsidR="006A1CE4" w:rsidRPr="00E67E0D" w:rsidRDefault="006A1CE4" w:rsidP="00E7499B">
      <w:pPr>
        <w:pStyle w:val="PL"/>
        <w:rPr>
          <w:noProof w:val="0"/>
          <w:snapToGrid w:val="0"/>
        </w:rPr>
      </w:pPr>
      <w:r w:rsidRPr="00E67E0D">
        <w:rPr>
          <w:noProof w:val="0"/>
          <w:snapToGrid w:val="0"/>
        </w:rPr>
        <w:tab/>
        <w:t>id-EUTRA-CGI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25</w:t>
      </w:r>
    </w:p>
    <w:p w14:paraId="0D98C204" w14:textId="77777777" w:rsidR="006A1CE4" w:rsidRPr="00E67E0D" w:rsidRDefault="006A1CE4" w:rsidP="00E7499B">
      <w:pPr>
        <w:pStyle w:val="PL"/>
        <w:rPr>
          <w:noProof w:val="0"/>
          <w:snapToGrid w:val="0"/>
        </w:rPr>
      </w:pPr>
      <w:r w:rsidRPr="00E67E0D">
        <w:rPr>
          <w:noProof w:val="0"/>
          <w:snapToGrid w:val="0"/>
        </w:rPr>
        <w:tab/>
        <w:t>id-FiveG-S-TMSI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26</w:t>
      </w:r>
    </w:p>
    <w:p w14:paraId="3857DE15" w14:textId="77777777" w:rsidR="006A1CE4" w:rsidRPr="00E67E0D" w:rsidRDefault="006A1CE4" w:rsidP="00E7499B">
      <w:pPr>
        <w:pStyle w:val="PL"/>
        <w:rPr>
          <w:noProof w:val="0"/>
          <w:snapToGrid w:val="0"/>
        </w:rPr>
      </w:pPr>
      <w:r w:rsidRPr="00E67E0D">
        <w:rPr>
          <w:noProof w:val="0"/>
          <w:snapToGrid w:val="0"/>
        </w:rPr>
        <w:tab/>
        <w:t>id-GlobalRANNodeID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27</w:t>
      </w:r>
    </w:p>
    <w:p w14:paraId="1DEFA22C" w14:textId="77777777" w:rsidR="006A1CE4" w:rsidRPr="00E67E0D" w:rsidRDefault="006A1CE4" w:rsidP="00E7499B">
      <w:pPr>
        <w:pStyle w:val="PL"/>
        <w:rPr>
          <w:noProof w:val="0"/>
          <w:snapToGrid w:val="0"/>
        </w:rPr>
      </w:pPr>
      <w:r w:rsidRPr="00E67E0D">
        <w:rPr>
          <w:noProof w:val="0"/>
          <w:snapToGrid w:val="0"/>
        </w:rPr>
        <w:tab/>
        <w:t>id-GUAMI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28</w:t>
      </w:r>
    </w:p>
    <w:p w14:paraId="0D2D43F6" w14:textId="77777777" w:rsidR="006A1CE4" w:rsidRPr="00E67E0D" w:rsidRDefault="006A1CE4" w:rsidP="00E7499B">
      <w:pPr>
        <w:pStyle w:val="PL"/>
        <w:rPr>
          <w:noProof w:val="0"/>
          <w:snapToGrid w:val="0"/>
        </w:rPr>
      </w:pPr>
      <w:r w:rsidRPr="00E67E0D">
        <w:rPr>
          <w:noProof w:val="0"/>
          <w:snapToGrid w:val="0"/>
        </w:rPr>
        <w:tab/>
        <w:t>id-HandoverType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29</w:t>
      </w:r>
    </w:p>
    <w:p w14:paraId="1C94DCE8" w14:textId="77777777" w:rsidR="006A1CE4" w:rsidRPr="00E67E0D" w:rsidRDefault="006A1CE4" w:rsidP="00E7499B">
      <w:pPr>
        <w:pStyle w:val="PL"/>
        <w:rPr>
          <w:noProof w:val="0"/>
          <w:snapToGrid w:val="0"/>
        </w:rPr>
      </w:pPr>
      <w:r w:rsidRPr="00E67E0D">
        <w:rPr>
          <w:noProof w:val="0"/>
          <w:snapToGrid w:val="0"/>
        </w:rPr>
        <w:tab/>
        <w:t>id-IMSVoiceSupportIndicator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30</w:t>
      </w:r>
    </w:p>
    <w:p w14:paraId="15EB6E06" w14:textId="77777777" w:rsidR="006A1CE4" w:rsidRPr="00E67E0D" w:rsidRDefault="006A1CE4" w:rsidP="00E7499B">
      <w:pPr>
        <w:pStyle w:val="PL"/>
        <w:rPr>
          <w:noProof w:val="0"/>
          <w:snapToGrid w:val="0"/>
        </w:rPr>
      </w:pPr>
      <w:r w:rsidRPr="00E67E0D">
        <w:rPr>
          <w:noProof w:val="0"/>
          <w:snapToGrid w:val="0"/>
        </w:rPr>
        <w:tab/>
        <w:t>id-IndexToRFSP</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31</w:t>
      </w:r>
    </w:p>
    <w:p w14:paraId="03E8A96F" w14:textId="77777777" w:rsidR="006A1CE4" w:rsidRPr="00E67E0D" w:rsidRDefault="006A1CE4" w:rsidP="00E7499B">
      <w:pPr>
        <w:pStyle w:val="PL"/>
        <w:rPr>
          <w:noProof w:val="0"/>
          <w:snapToGrid w:val="0"/>
        </w:rPr>
      </w:pPr>
      <w:r w:rsidRPr="00E67E0D">
        <w:rPr>
          <w:noProof w:val="0"/>
          <w:snapToGrid w:val="0"/>
        </w:rPr>
        <w:tab/>
        <w:t>id-InfoOnRecommendedCellsAndRANNodesForPaging</w:t>
      </w:r>
      <w:r w:rsidRPr="00E67E0D">
        <w:rPr>
          <w:noProof w:val="0"/>
          <w:snapToGrid w:val="0"/>
        </w:rPr>
        <w:tab/>
      </w:r>
      <w:r w:rsidRPr="00E67E0D">
        <w:rPr>
          <w:noProof w:val="0"/>
          <w:snapToGrid w:val="0"/>
        </w:rPr>
        <w:tab/>
      </w:r>
      <w:r w:rsidRPr="00E67E0D">
        <w:rPr>
          <w:noProof w:val="0"/>
          <w:snapToGrid w:val="0"/>
        </w:rPr>
        <w:tab/>
        <w:t>ProtocolIE-ID ::= 32</w:t>
      </w:r>
    </w:p>
    <w:p w14:paraId="0FB8C538" w14:textId="77777777" w:rsidR="006A1CE4" w:rsidRPr="00E67E0D" w:rsidRDefault="006A1CE4" w:rsidP="00E7499B">
      <w:pPr>
        <w:pStyle w:val="PL"/>
        <w:rPr>
          <w:noProof w:val="0"/>
          <w:snapToGrid w:val="0"/>
        </w:rPr>
      </w:pPr>
      <w:r w:rsidRPr="00E67E0D">
        <w:rPr>
          <w:noProof w:val="0"/>
          <w:snapToGrid w:val="0"/>
        </w:rPr>
        <w:tab/>
        <w:t>id-LocationReportingRequestType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33</w:t>
      </w:r>
    </w:p>
    <w:p w14:paraId="3E72AA2B" w14:textId="77777777" w:rsidR="006A1CE4" w:rsidRPr="00E67E0D" w:rsidRDefault="006A1CE4" w:rsidP="00E7499B">
      <w:pPr>
        <w:pStyle w:val="PL"/>
        <w:rPr>
          <w:noProof w:val="0"/>
          <w:snapToGrid w:val="0"/>
        </w:rPr>
      </w:pPr>
      <w:r w:rsidRPr="00E67E0D">
        <w:rPr>
          <w:noProof w:val="0"/>
          <w:snapToGrid w:val="0"/>
        </w:rPr>
        <w:tab/>
        <w:t>id-MaskedIMEISV</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34</w:t>
      </w:r>
    </w:p>
    <w:p w14:paraId="4FF70FA2" w14:textId="77777777" w:rsidR="006A1CE4" w:rsidRPr="00E67E0D" w:rsidRDefault="006A1CE4" w:rsidP="00E7499B">
      <w:pPr>
        <w:pStyle w:val="PL"/>
        <w:rPr>
          <w:noProof w:val="0"/>
          <w:snapToGrid w:val="0"/>
        </w:rPr>
      </w:pPr>
      <w:r w:rsidRPr="00E67E0D">
        <w:rPr>
          <w:noProof w:val="0"/>
          <w:snapToGrid w:val="0"/>
        </w:rPr>
        <w:tab/>
        <w:t>id-MessageIdentifier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35</w:t>
      </w:r>
    </w:p>
    <w:p w14:paraId="541F95CA" w14:textId="77777777" w:rsidR="006A1CE4" w:rsidRPr="00E67E0D" w:rsidRDefault="006A1CE4" w:rsidP="00E7499B">
      <w:pPr>
        <w:pStyle w:val="PL"/>
        <w:rPr>
          <w:noProof w:val="0"/>
          <w:snapToGrid w:val="0"/>
        </w:rPr>
      </w:pPr>
      <w:r w:rsidRPr="00E67E0D">
        <w:rPr>
          <w:noProof w:val="0"/>
          <w:snapToGrid w:val="0"/>
        </w:rPr>
        <w:tab/>
        <w:t>id-MobilityRestrictionList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36</w:t>
      </w:r>
    </w:p>
    <w:p w14:paraId="5AC23B5A" w14:textId="77777777" w:rsidR="006A1CE4" w:rsidRPr="00E67E0D" w:rsidRDefault="006A1CE4" w:rsidP="00E7499B">
      <w:pPr>
        <w:pStyle w:val="PL"/>
        <w:rPr>
          <w:noProof w:val="0"/>
          <w:snapToGrid w:val="0"/>
        </w:rPr>
      </w:pPr>
      <w:r w:rsidRPr="00E67E0D">
        <w:rPr>
          <w:noProof w:val="0"/>
          <w:snapToGrid w:val="0"/>
        </w:rPr>
        <w:tab/>
        <w:t>id-NASC</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37</w:t>
      </w:r>
    </w:p>
    <w:p w14:paraId="686BC4C8" w14:textId="77777777" w:rsidR="006A1CE4" w:rsidRPr="00E67E0D" w:rsidRDefault="006A1CE4" w:rsidP="00E7499B">
      <w:pPr>
        <w:pStyle w:val="PL"/>
        <w:rPr>
          <w:noProof w:val="0"/>
          <w:snapToGrid w:val="0"/>
        </w:rPr>
      </w:pPr>
      <w:r w:rsidRPr="00E67E0D">
        <w:rPr>
          <w:noProof w:val="0"/>
          <w:snapToGrid w:val="0"/>
        </w:rPr>
        <w:tab/>
        <w:t>id-NAS-PDU</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38</w:t>
      </w:r>
    </w:p>
    <w:p w14:paraId="09692BBD" w14:textId="77777777" w:rsidR="006A1CE4" w:rsidRPr="00E67E0D" w:rsidRDefault="006A1CE4" w:rsidP="00E7499B">
      <w:pPr>
        <w:pStyle w:val="PL"/>
        <w:rPr>
          <w:noProof w:val="0"/>
          <w:snapToGrid w:val="0"/>
        </w:rPr>
      </w:pPr>
      <w:r w:rsidRPr="00E67E0D">
        <w:rPr>
          <w:noProof w:val="0"/>
          <w:snapToGrid w:val="0"/>
        </w:rPr>
        <w:tab/>
        <w:t>id-NASSecurityParametersFromNGRAN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39</w:t>
      </w:r>
    </w:p>
    <w:p w14:paraId="22BFA789" w14:textId="77777777" w:rsidR="006A1CE4" w:rsidRPr="00E67E0D" w:rsidRDefault="006A1CE4" w:rsidP="00E7499B">
      <w:pPr>
        <w:pStyle w:val="PL"/>
        <w:rPr>
          <w:noProof w:val="0"/>
          <w:snapToGrid w:val="0"/>
        </w:rPr>
      </w:pPr>
      <w:r w:rsidRPr="00E67E0D">
        <w:rPr>
          <w:noProof w:val="0"/>
          <w:snapToGrid w:val="0"/>
        </w:rPr>
        <w:tab/>
        <w:t>id-NewAMF-UE-NGAP-ID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40</w:t>
      </w:r>
    </w:p>
    <w:p w14:paraId="2D8AFD40" w14:textId="77777777" w:rsidR="006A1CE4" w:rsidRPr="00E67E0D" w:rsidRDefault="006A1CE4" w:rsidP="00E7499B">
      <w:pPr>
        <w:pStyle w:val="PL"/>
        <w:rPr>
          <w:noProof w:val="0"/>
          <w:snapToGrid w:val="0"/>
        </w:rPr>
      </w:pPr>
      <w:r w:rsidRPr="00E67E0D">
        <w:rPr>
          <w:noProof w:val="0"/>
          <w:snapToGrid w:val="0"/>
        </w:rPr>
        <w:tab/>
        <w:t>id-NewSecurityContextInd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41</w:t>
      </w:r>
    </w:p>
    <w:p w14:paraId="482248DB" w14:textId="77777777" w:rsidR="006A1CE4" w:rsidRPr="00E67E0D" w:rsidRDefault="006A1CE4" w:rsidP="00E7499B">
      <w:pPr>
        <w:pStyle w:val="PL"/>
        <w:rPr>
          <w:noProof w:val="0"/>
          <w:snapToGrid w:val="0"/>
          <w:lang w:eastAsia="zh-CN"/>
        </w:rPr>
      </w:pPr>
      <w:r w:rsidRPr="00E67E0D">
        <w:rPr>
          <w:noProof w:val="0"/>
          <w:snapToGrid w:val="0"/>
          <w:lang w:eastAsia="zh-CN"/>
        </w:rPr>
        <w:tab/>
        <w:t>id-NGAP-Message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42</w:t>
      </w:r>
    </w:p>
    <w:p w14:paraId="6651D3C5" w14:textId="77777777" w:rsidR="006A1CE4" w:rsidRPr="00E67E0D" w:rsidRDefault="006A1CE4" w:rsidP="00E7499B">
      <w:pPr>
        <w:pStyle w:val="PL"/>
        <w:rPr>
          <w:noProof w:val="0"/>
          <w:snapToGrid w:val="0"/>
        </w:rPr>
      </w:pPr>
      <w:r w:rsidRPr="00E67E0D">
        <w:rPr>
          <w:noProof w:val="0"/>
          <w:snapToGrid w:val="0"/>
        </w:rPr>
        <w:tab/>
        <w:t>id-NGRAN-CGI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43</w:t>
      </w:r>
    </w:p>
    <w:p w14:paraId="6C362114" w14:textId="77777777" w:rsidR="006A1CE4" w:rsidRPr="00E67E0D" w:rsidRDefault="006A1CE4" w:rsidP="00E7499B">
      <w:pPr>
        <w:pStyle w:val="PL"/>
        <w:rPr>
          <w:noProof w:val="0"/>
          <w:snapToGrid w:val="0"/>
        </w:rPr>
      </w:pPr>
      <w:r w:rsidRPr="00E67E0D">
        <w:rPr>
          <w:noProof w:val="0"/>
          <w:snapToGrid w:val="0"/>
        </w:rPr>
        <w:tab/>
        <w:t>id-NGRANTraceID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44</w:t>
      </w:r>
    </w:p>
    <w:p w14:paraId="739FE769" w14:textId="77777777" w:rsidR="006A1CE4" w:rsidRPr="00E67E0D" w:rsidRDefault="006A1CE4" w:rsidP="00E7499B">
      <w:pPr>
        <w:pStyle w:val="PL"/>
        <w:rPr>
          <w:noProof w:val="0"/>
          <w:snapToGrid w:val="0"/>
        </w:rPr>
      </w:pPr>
      <w:r w:rsidRPr="00E67E0D">
        <w:rPr>
          <w:noProof w:val="0"/>
          <w:snapToGrid w:val="0"/>
        </w:rPr>
        <w:tab/>
        <w:t>id-NR-CGI</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45</w:t>
      </w:r>
    </w:p>
    <w:p w14:paraId="587D9DC1" w14:textId="77777777" w:rsidR="006A1CE4" w:rsidRPr="00E67E0D" w:rsidRDefault="006A1CE4" w:rsidP="00E7499B">
      <w:pPr>
        <w:pStyle w:val="PL"/>
        <w:rPr>
          <w:noProof w:val="0"/>
          <w:snapToGrid w:val="0"/>
        </w:rPr>
      </w:pPr>
      <w:r w:rsidRPr="00E67E0D">
        <w:rPr>
          <w:noProof w:val="0"/>
          <w:snapToGrid w:val="0"/>
        </w:rPr>
        <w:tab/>
        <w:t>id-</w:t>
      </w:r>
      <w:r w:rsidRPr="00E67E0D">
        <w:rPr>
          <w:noProof w:val="0"/>
          <w:snapToGrid w:val="0"/>
          <w:lang w:eastAsia="zh-CN"/>
        </w:rPr>
        <w:t>NRPPa</w:t>
      </w:r>
      <w:r w:rsidRPr="00E67E0D">
        <w:rPr>
          <w:noProof w:val="0"/>
          <w:snapToGrid w:val="0"/>
        </w:rPr>
        <w:t>-PDU</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46</w:t>
      </w:r>
    </w:p>
    <w:p w14:paraId="6619E3A1" w14:textId="77777777" w:rsidR="006A1CE4" w:rsidRPr="00E67E0D" w:rsidRDefault="006A1CE4" w:rsidP="00E7499B">
      <w:pPr>
        <w:pStyle w:val="PL"/>
        <w:rPr>
          <w:noProof w:val="0"/>
          <w:snapToGrid w:val="0"/>
        </w:rPr>
      </w:pPr>
      <w:r w:rsidRPr="00E67E0D">
        <w:rPr>
          <w:noProof w:val="0"/>
          <w:snapToGrid w:val="0"/>
        </w:rPr>
        <w:tab/>
        <w:t>id-NumberOfBroadcastsRequested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47</w:t>
      </w:r>
    </w:p>
    <w:p w14:paraId="0A3E949F" w14:textId="77777777" w:rsidR="006A1CE4" w:rsidRPr="00E67E0D" w:rsidRDefault="006A1CE4" w:rsidP="00E7499B">
      <w:pPr>
        <w:pStyle w:val="PL"/>
        <w:rPr>
          <w:noProof w:val="0"/>
          <w:snapToGrid w:val="0"/>
        </w:rPr>
      </w:pPr>
      <w:r w:rsidRPr="00E67E0D">
        <w:rPr>
          <w:noProof w:val="0"/>
          <w:snapToGrid w:val="0"/>
        </w:rPr>
        <w:tab/>
        <w:t>id-OldAMF</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48</w:t>
      </w:r>
    </w:p>
    <w:p w14:paraId="1DD85847" w14:textId="77777777" w:rsidR="006A1CE4" w:rsidRPr="00E67E0D" w:rsidRDefault="006A1CE4" w:rsidP="00E7499B">
      <w:pPr>
        <w:pStyle w:val="PL"/>
        <w:rPr>
          <w:noProof w:val="0"/>
          <w:snapToGrid w:val="0"/>
        </w:rPr>
      </w:pPr>
      <w:r w:rsidRPr="00E67E0D">
        <w:rPr>
          <w:noProof w:val="0"/>
          <w:snapToGrid w:val="0"/>
        </w:rPr>
        <w:tab/>
        <w:t>id-OverloadStartNSSAIList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49</w:t>
      </w:r>
    </w:p>
    <w:p w14:paraId="0FBF5E55" w14:textId="77777777" w:rsidR="006A1CE4" w:rsidRPr="00E67E0D" w:rsidRDefault="006A1CE4" w:rsidP="00E7499B">
      <w:pPr>
        <w:pStyle w:val="PL"/>
        <w:rPr>
          <w:noProof w:val="0"/>
          <w:snapToGrid w:val="0"/>
        </w:rPr>
      </w:pPr>
      <w:r w:rsidRPr="00E67E0D">
        <w:rPr>
          <w:noProof w:val="0"/>
          <w:snapToGrid w:val="0"/>
        </w:rPr>
        <w:tab/>
        <w:t>id-PagingDRX</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50</w:t>
      </w:r>
    </w:p>
    <w:p w14:paraId="3B92A1BF" w14:textId="77777777" w:rsidR="006A1CE4" w:rsidRPr="00E67E0D" w:rsidRDefault="006A1CE4" w:rsidP="00E7499B">
      <w:pPr>
        <w:pStyle w:val="PL"/>
        <w:rPr>
          <w:noProof w:val="0"/>
          <w:snapToGrid w:val="0"/>
        </w:rPr>
      </w:pPr>
      <w:r w:rsidRPr="00E67E0D">
        <w:rPr>
          <w:noProof w:val="0"/>
          <w:snapToGrid w:val="0"/>
        </w:rPr>
        <w:tab/>
        <w:t>id-PagingOrigin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51</w:t>
      </w:r>
    </w:p>
    <w:p w14:paraId="0353DF14" w14:textId="77777777" w:rsidR="006A1CE4" w:rsidRPr="00E67E0D" w:rsidRDefault="006A1CE4" w:rsidP="00E7499B">
      <w:pPr>
        <w:pStyle w:val="PL"/>
        <w:rPr>
          <w:noProof w:val="0"/>
          <w:snapToGrid w:val="0"/>
        </w:rPr>
      </w:pPr>
      <w:r w:rsidRPr="00E67E0D">
        <w:rPr>
          <w:noProof w:val="0"/>
          <w:snapToGrid w:val="0"/>
        </w:rPr>
        <w:tab/>
        <w:t>id-PagingPriority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52</w:t>
      </w:r>
    </w:p>
    <w:p w14:paraId="43A1A8B4" w14:textId="77777777" w:rsidR="006A1CE4" w:rsidRPr="00E67E0D" w:rsidRDefault="006A1CE4" w:rsidP="00E7499B">
      <w:pPr>
        <w:pStyle w:val="PL"/>
        <w:rPr>
          <w:noProof w:val="0"/>
          <w:snapToGrid w:val="0"/>
        </w:rPr>
      </w:pPr>
      <w:r w:rsidRPr="00E67E0D">
        <w:rPr>
          <w:noProof w:val="0"/>
          <w:snapToGrid w:val="0"/>
        </w:rPr>
        <w:tab/>
        <w:t>id-PDUSessionResourceAdmittedList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53</w:t>
      </w:r>
    </w:p>
    <w:p w14:paraId="2BD1E234" w14:textId="77777777" w:rsidR="006A1CE4" w:rsidRPr="00E67E0D" w:rsidRDefault="006A1CE4" w:rsidP="00E7499B">
      <w:pPr>
        <w:pStyle w:val="PL"/>
        <w:rPr>
          <w:noProof w:val="0"/>
        </w:rPr>
      </w:pPr>
      <w:r w:rsidRPr="00E67E0D">
        <w:rPr>
          <w:noProof w:val="0"/>
          <w:snapToGrid w:val="0"/>
        </w:rPr>
        <w:tab/>
        <w:t>id-PDUSessionResource</w:t>
      </w:r>
      <w:r w:rsidRPr="00E67E0D">
        <w:rPr>
          <w:noProof w:val="0"/>
        </w:rPr>
        <w:t>FailedToModifyListModRes</w:t>
      </w:r>
      <w:r w:rsidRPr="00E67E0D">
        <w:rPr>
          <w:noProof w:val="0"/>
          <w:snapToGrid w:val="0"/>
        </w:rPr>
        <w:tab/>
      </w:r>
      <w:r w:rsidRPr="00E67E0D">
        <w:rPr>
          <w:noProof w:val="0"/>
          <w:snapToGrid w:val="0"/>
        </w:rPr>
        <w:tab/>
      </w:r>
      <w:r w:rsidRPr="00E67E0D">
        <w:rPr>
          <w:noProof w:val="0"/>
          <w:snapToGrid w:val="0"/>
        </w:rPr>
        <w:tab/>
        <w:t>ProtocolIE-ID ::= 54</w:t>
      </w:r>
    </w:p>
    <w:p w14:paraId="2DDFA315" w14:textId="77777777" w:rsidR="006A1CE4" w:rsidRPr="00E67E0D" w:rsidRDefault="006A1CE4" w:rsidP="00E7499B">
      <w:pPr>
        <w:pStyle w:val="PL"/>
        <w:rPr>
          <w:noProof w:val="0"/>
          <w:snapToGrid w:val="0"/>
        </w:rPr>
      </w:pPr>
      <w:r w:rsidRPr="00E67E0D">
        <w:rPr>
          <w:noProof w:val="0"/>
          <w:snapToGrid w:val="0"/>
        </w:rPr>
        <w:tab/>
        <w:t>id-PDUSessionResource</w:t>
      </w:r>
      <w:r w:rsidRPr="00E67E0D">
        <w:rPr>
          <w:noProof w:val="0"/>
        </w:rPr>
        <w:t>FailedToSetupListCxtRes</w:t>
      </w:r>
      <w:r w:rsidRPr="00E67E0D">
        <w:rPr>
          <w:noProof w:val="0"/>
        </w:rPr>
        <w:tab/>
      </w:r>
      <w:r w:rsidRPr="00E67E0D">
        <w:rPr>
          <w:noProof w:val="0"/>
        </w:rPr>
        <w:tab/>
      </w:r>
      <w:r w:rsidRPr="00E67E0D">
        <w:rPr>
          <w:noProof w:val="0"/>
        </w:rPr>
        <w:tab/>
      </w:r>
      <w:r w:rsidRPr="00E67E0D">
        <w:rPr>
          <w:noProof w:val="0"/>
          <w:snapToGrid w:val="0"/>
        </w:rPr>
        <w:t>ProtocolIE-ID ::= 55</w:t>
      </w:r>
    </w:p>
    <w:p w14:paraId="77802D53" w14:textId="77777777" w:rsidR="006A1CE4" w:rsidRPr="00E67E0D" w:rsidRDefault="006A1CE4" w:rsidP="00E7499B">
      <w:pPr>
        <w:pStyle w:val="PL"/>
        <w:rPr>
          <w:noProof w:val="0"/>
          <w:snapToGrid w:val="0"/>
        </w:rPr>
      </w:pPr>
      <w:r w:rsidRPr="00E67E0D">
        <w:rPr>
          <w:noProof w:val="0"/>
          <w:snapToGrid w:val="0"/>
        </w:rPr>
        <w:tab/>
        <w:t>id-PDUSessionResource</w:t>
      </w:r>
      <w:r w:rsidRPr="00E67E0D">
        <w:rPr>
          <w:noProof w:val="0"/>
        </w:rPr>
        <w:t>FailedToSetupListHOAck</w:t>
      </w:r>
      <w:r w:rsidRPr="00E67E0D">
        <w:rPr>
          <w:noProof w:val="0"/>
        </w:rPr>
        <w:tab/>
      </w:r>
      <w:r w:rsidRPr="00E67E0D">
        <w:rPr>
          <w:noProof w:val="0"/>
        </w:rPr>
        <w:tab/>
      </w:r>
      <w:r w:rsidRPr="00E67E0D">
        <w:rPr>
          <w:noProof w:val="0"/>
        </w:rPr>
        <w:tab/>
      </w:r>
      <w:r w:rsidRPr="00E67E0D">
        <w:rPr>
          <w:noProof w:val="0"/>
        </w:rPr>
        <w:tab/>
      </w:r>
      <w:r w:rsidRPr="00E67E0D">
        <w:rPr>
          <w:noProof w:val="0"/>
          <w:snapToGrid w:val="0"/>
        </w:rPr>
        <w:t>ProtocolIE-ID ::= 56</w:t>
      </w:r>
    </w:p>
    <w:p w14:paraId="0B57BB0C" w14:textId="77777777" w:rsidR="006A1CE4" w:rsidRPr="00E67E0D" w:rsidRDefault="006A1CE4" w:rsidP="00E7499B">
      <w:pPr>
        <w:pStyle w:val="PL"/>
        <w:rPr>
          <w:noProof w:val="0"/>
          <w:snapToGrid w:val="0"/>
        </w:rPr>
      </w:pPr>
      <w:r w:rsidRPr="00E67E0D">
        <w:rPr>
          <w:noProof w:val="0"/>
          <w:snapToGrid w:val="0"/>
        </w:rPr>
        <w:tab/>
        <w:t>id-PDUSessionResource</w:t>
      </w:r>
      <w:r w:rsidRPr="00E67E0D">
        <w:rPr>
          <w:noProof w:val="0"/>
        </w:rPr>
        <w:t>FailedToSetupListPSReq</w:t>
      </w:r>
      <w:r w:rsidRPr="00E67E0D">
        <w:rPr>
          <w:noProof w:val="0"/>
        </w:rPr>
        <w:tab/>
      </w:r>
      <w:r w:rsidRPr="00E67E0D">
        <w:rPr>
          <w:noProof w:val="0"/>
        </w:rPr>
        <w:tab/>
      </w:r>
      <w:r w:rsidRPr="00E67E0D">
        <w:rPr>
          <w:noProof w:val="0"/>
        </w:rPr>
        <w:tab/>
      </w:r>
      <w:r w:rsidRPr="00E67E0D">
        <w:rPr>
          <w:noProof w:val="0"/>
        </w:rPr>
        <w:tab/>
      </w:r>
      <w:r w:rsidRPr="00E67E0D">
        <w:rPr>
          <w:noProof w:val="0"/>
          <w:snapToGrid w:val="0"/>
        </w:rPr>
        <w:t>ProtocolIE-ID ::= 57</w:t>
      </w:r>
    </w:p>
    <w:p w14:paraId="3FAF726F" w14:textId="77777777" w:rsidR="006A1CE4" w:rsidRPr="00E67E0D" w:rsidRDefault="006A1CE4" w:rsidP="00E7499B">
      <w:pPr>
        <w:pStyle w:val="PL"/>
        <w:rPr>
          <w:noProof w:val="0"/>
          <w:snapToGrid w:val="0"/>
        </w:rPr>
      </w:pPr>
      <w:r w:rsidRPr="00E67E0D">
        <w:rPr>
          <w:noProof w:val="0"/>
          <w:snapToGrid w:val="0"/>
        </w:rPr>
        <w:tab/>
        <w:t>id-PDUSessionResource</w:t>
      </w:r>
      <w:r w:rsidRPr="00E67E0D">
        <w:rPr>
          <w:noProof w:val="0"/>
        </w:rPr>
        <w:t>FailedToSetupListSURes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58</w:t>
      </w:r>
    </w:p>
    <w:p w14:paraId="48C5D335" w14:textId="77777777" w:rsidR="006A1CE4" w:rsidRPr="00E67E0D" w:rsidRDefault="006A1CE4" w:rsidP="00E7499B">
      <w:pPr>
        <w:pStyle w:val="PL"/>
        <w:rPr>
          <w:noProof w:val="0"/>
        </w:rPr>
      </w:pPr>
      <w:r w:rsidRPr="00E67E0D">
        <w:rPr>
          <w:noProof w:val="0"/>
        </w:rPr>
        <w:tab/>
      </w:r>
      <w:r w:rsidRPr="00E67E0D">
        <w:rPr>
          <w:noProof w:val="0"/>
          <w:snapToGrid w:val="0"/>
        </w:rPr>
        <w:t>id-PDUSessionResourceHandover</w:t>
      </w:r>
      <w:r w:rsidRPr="00E67E0D">
        <w:rPr>
          <w:noProof w:val="0"/>
        </w:rPr>
        <w:t>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59</w:t>
      </w:r>
    </w:p>
    <w:p w14:paraId="68446BA6" w14:textId="77777777" w:rsidR="006A1CE4" w:rsidRPr="00E67E0D" w:rsidRDefault="006A1CE4" w:rsidP="00E7499B">
      <w:pPr>
        <w:pStyle w:val="PL"/>
        <w:rPr>
          <w:noProof w:val="0"/>
          <w:snapToGrid w:val="0"/>
        </w:rPr>
      </w:pPr>
      <w:r w:rsidRPr="00E67E0D">
        <w:rPr>
          <w:noProof w:val="0"/>
          <w:snapToGrid w:val="0"/>
        </w:rPr>
        <w:tab/>
        <w:t>id-PDUSessionResource</w:t>
      </w:r>
      <w:r w:rsidRPr="00E67E0D">
        <w:rPr>
          <w:noProof w:val="0"/>
        </w:rPr>
        <w:t>List</w:t>
      </w:r>
      <w:r w:rsidRPr="00E67E0D">
        <w:rPr>
          <w:noProof w:val="0"/>
          <w:snapToGrid w:val="0"/>
        </w:rPr>
        <w:t>CxtRelCpl</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60</w:t>
      </w:r>
    </w:p>
    <w:p w14:paraId="23E29F84" w14:textId="77777777" w:rsidR="006A1CE4" w:rsidRPr="00E67E0D" w:rsidRDefault="006A1CE4" w:rsidP="00E7499B">
      <w:pPr>
        <w:pStyle w:val="PL"/>
        <w:rPr>
          <w:noProof w:val="0"/>
          <w:snapToGrid w:val="0"/>
        </w:rPr>
      </w:pPr>
      <w:r w:rsidRPr="00E67E0D">
        <w:rPr>
          <w:noProof w:val="0"/>
          <w:snapToGrid w:val="0"/>
        </w:rPr>
        <w:tab/>
        <w:t>id-PDUSessionResource</w:t>
      </w:r>
      <w:r w:rsidRPr="00E67E0D">
        <w:rPr>
          <w:noProof w:val="0"/>
        </w:rPr>
        <w:t>List</w:t>
      </w:r>
      <w:r w:rsidRPr="00E67E0D">
        <w:rPr>
          <w:noProof w:val="0"/>
          <w:snapToGrid w:val="0"/>
        </w:rPr>
        <w:t>HORqd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61</w:t>
      </w:r>
    </w:p>
    <w:p w14:paraId="480E471F" w14:textId="77777777" w:rsidR="006A1CE4" w:rsidRPr="00E67E0D" w:rsidRDefault="006A1CE4" w:rsidP="00E7499B">
      <w:pPr>
        <w:pStyle w:val="PL"/>
        <w:rPr>
          <w:noProof w:val="0"/>
        </w:rPr>
      </w:pPr>
      <w:r w:rsidRPr="00E67E0D">
        <w:rPr>
          <w:noProof w:val="0"/>
          <w:snapToGrid w:val="0"/>
        </w:rPr>
        <w:tab/>
        <w:t>id-PDUSessionResource</w:t>
      </w:r>
      <w:r w:rsidRPr="00E67E0D">
        <w:rPr>
          <w:noProof w:val="0"/>
        </w:rPr>
        <w:t>ModifyListModCfm</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62</w:t>
      </w:r>
    </w:p>
    <w:p w14:paraId="66CB44A1" w14:textId="77777777" w:rsidR="006A1CE4" w:rsidRPr="00E67E0D" w:rsidRDefault="006A1CE4" w:rsidP="00E7499B">
      <w:pPr>
        <w:pStyle w:val="PL"/>
        <w:rPr>
          <w:noProof w:val="0"/>
        </w:rPr>
      </w:pPr>
      <w:r w:rsidRPr="00E67E0D">
        <w:rPr>
          <w:noProof w:val="0"/>
        </w:rPr>
        <w:tab/>
      </w:r>
      <w:r w:rsidRPr="00E67E0D">
        <w:rPr>
          <w:noProof w:val="0"/>
          <w:snapToGrid w:val="0"/>
        </w:rPr>
        <w:t>id-PDUSessionResource</w:t>
      </w:r>
      <w:r w:rsidRPr="00E67E0D">
        <w:rPr>
          <w:noProof w:val="0"/>
        </w:rPr>
        <w:t>ModifyListModInd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63</w:t>
      </w:r>
    </w:p>
    <w:p w14:paraId="1F14C28F" w14:textId="77777777" w:rsidR="006A1CE4" w:rsidRPr="00E67E0D" w:rsidRDefault="006A1CE4" w:rsidP="00E7499B">
      <w:pPr>
        <w:pStyle w:val="PL"/>
        <w:rPr>
          <w:noProof w:val="0"/>
        </w:rPr>
      </w:pPr>
      <w:r w:rsidRPr="00E67E0D">
        <w:rPr>
          <w:noProof w:val="0"/>
          <w:snapToGrid w:val="0"/>
        </w:rPr>
        <w:tab/>
        <w:t>id-PDUSessionResource</w:t>
      </w:r>
      <w:r w:rsidRPr="00E67E0D">
        <w:rPr>
          <w:noProof w:val="0"/>
        </w:rPr>
        <w:t>ModifyListModReq</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64</w:t>
      </w:r>
    </w:p>
    <w:p w14:paraId="7A78BB44" w14:textId="77777777" w:rsidR="006A1CE4" w:rsidRPr="00E67E0D" w:rsidRDefault="006A1CE4" w:rsidP="00E7499B">
      <w:pPr>
        <w:pStyle w:val="PL"/>
        <w:rPr>
          <w:noProof w:val="0"/>
        </w:rPr>
      </w:pPr>
      <w:r w:rsidRPr="00E67E0D">
        <w:rPr>
          <w:noProof w:val="0"/>
        </w:rPr>
        <w:tab/>
      </w:r>
      <w:r w:rsidRPr="00E67E0D">
        <w:rPr>
          <w:noProof w:val="0"/>
          <w:snapToGrid w:val="0"/>
        </w:rPr>
        <w:t>id-PDUSessionResource</w:t>
      </w:r>
      <w:r w:rsidRPr="00E67E0D">
        <w:rPr>
          <w:noProof w:val="0"/>
        </w:rPr>
        <w:t>ModifyListModRes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65</w:t>
      </w:r>
    </w:p>
    <w:p w14:paraId="04B51F4F" w14:textId="77777777" w:rsidR="006A1CE4" w:rsidRPr="00E67E0D" w:rsidRDefault="006A1CE4" w:rsidP="00E7499B">
      <w:pPr>
        <w:pStyle w:val="PL"/>
        <w:rPr>
          <w:noProof w:val="0"/>
        </w:rPr>
      </w:pPr>
      <w:r w:rsidRPr="00E67E0D">
        <w:rPr>
          <w:noProof w:val="0"/>
        </w:rPr>
        <w:tab/>
      </w:r>
      <w:r w:rsidRPr="00E67E0D">
        <w:rPr>
          <w:noProof w:val="0"/>
          <w:snapToGrid w:val="0"/>
        </w:rPr>
        <w:t>id-PDUSessionResource</w:t>
      </w:r>
      <w:r w:rsidRPr="00E67E0D">
        <w:rPr>
          <w:noProof w:val="0"/>
        </w:rPr>
        <w:t>NotifyList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66</w:t>
      </w:r>
    </w:p>
    <w:p w14:paraId="337EDA10" w14:textId="77777777" w:rsidR="006A1CE4" w:rsidRPr="00E67E0D" w:rsidRDefault="006A1CE4" w:rsidP="00E7499B">
      <w:pPr>
        <w:pStyle w:val="PL"/>
        <w:rPr>
          <w:noProof w:val="0"/>
        </w:rPr>
      </w:pPr>
      <w:r w:rsidRPr="00E67E0D">
        <w:rPr>
          <w:noProof w:val="0"/>
          <w:snapToGrid w:val="0"/>
        </w:rPr>
        <w:tab/>
        <w:t>id-PDUSessionResource</w:t>
      </w:r>
      <w:r w:rsidRPr="00E67E0D">
        <w:rPr>
          <w:noProof w:val="0"/>
        </w:rPr>
        <w:t>ReleasedListNot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67</w:t>
      </w:r>
    </w:p>
    <w:p w14:paraId="248072C7" w14:textId="77777777" w:rsidR="006A1CE4" w:rsidRPr="00E67E0D" w:rsidRDefault="006A1CE4" w:rsidP="00E7499B">
      <w:pPr>
        <w:pStyle w:val="PL"/>
        <w:rPr>
          <w:noProof w:val="0"/>
          <w:snapToGrid w:val="0"/>
        </w:rPr>
      </w:pPr>
      <w:r w:rsidRPr="00E67E0D">
        <w:rPr>
          <w:noProof w:val="0"/>
          <w:snapToGrid w:val="0"/>
        </w:rPr>
        <w:tab/>
        <w:t>id-PDUSessionResource</w:t>
      </w:r>
      <w:r w:rsidRPr="00E67E0D">
        <w:rPr>
          <w:noProof w:val="0"/>
        </w:rPr>
        <w:t>ReleasedListPSAck</w:t>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snapToGrid w:val="0"/>
        </w:rPr>
        <w:t>ProtocolIE-ID ::= 68</w:t>
      </w:r>
    </w:p>
    <w:p w14:paraId="6EC00366" w14:textId="77777777" w:rsidR="006A1CE4" w:rsidRPr="00E67E0D" w:rsidRDefault="006A1CE4" w:rsidP="00E7499B">
      <w:pPr>
        <w:pStyle w:val="PL"/>
        <w:rPr>
          <w:noProof w:val="0"/>
        </w:rPr>
      </w:pPr>
      <w:r w:rsidRPr="00E67E0D">
        <w:rPr>
          <w:noProof w:val="0"/>
        </w:rPr>
        <w:tab/>
      </w:r>
      <w:r w:rsidRPr="00E67E0D">
        <w:rPr>
          <w:noProof w:val="0"/>
          <w:snapToGrid w:val="0"/>
        </w:rPr>
        <w:t>id-PDUSessionResource</w:t>
      </w:r>
      <w:r w:rsidRPr="00E67E0D">
        <w:rPr>
          <w:noProof w:val="0"/>
        </w:rPr>
        <w:t>ReleasedListPSFail</w:t>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snapToGrid w:val="0"/>
        </w:rPr>
        <w:t>ProtocolIE-ID ::= 69</w:t>
      </w:r>
    </w:p>
    <w:p w14:paraId="574F485B" w14:textId="77777777" w:rsidR="006A1CE4" w:rsidRPr="00E67E0D" w:rsidRDefault="006A1CE4" w:rsidP="00E7499B">
      <w:pPr>
        <w:pStyle w:val="PL"/>
        <w:rPr>
          <w:noProof w:val="0"/>
        </w:rPr>
      </w:pPr>
      <w:r w:rsidRPr="00E67E0D">
        <w:rPr>
          <w:noProof w:val="0"/>
          <w:snapToGrid w:val="0"/>
        </w:rPr>
        <w:tab/>
        <w:t>id-PDUSessionResource</w:t>
      </w:r>
      <w:r w:rsidRPr="00E67E0D">
        <w:rPr>
          <w:noProof w:val="0"/>
        </w:rPr>
        <w:t>ReleasedListRelRes</w:t>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snapToGrid w:val="0"/>
        </w:rPr>
        <w:t>ProtocolIE-ID ::= 70</w:t>
      </w:r>
    </w:p>
    <w:p w14:paraId="17979EE8" w14:textId="77777777" w:rsidR="006A1CE4" w:rsidRPr="00E67E0D" w:rsidRDefault="006A1CE4" w:rsidP="00E7499B">
      <w:pPr>
        <w:pStyle w:val="PL"/>
        <w:rPr>
          <w:noProof w:val="0"/>
        </w:rPr>
      </w:pPr>
      <w:r w:rsidRPr="00E67E0D">
        <w:rPr>
          <w:noProof w:val="0"/>
          <w:snapToGrid w:val="0"/>
        </w:rPr>
        <w:tab/>
        <w:t>id-PDUSessionResourceSetup</w:t>
      </w:r>
      <w:r w:rsidRPr="00E67E0D">
        <w:rPr>
          <w:noProof w:val="0"/>
        </w:rPr>
        <w:t>List</w:t>
      </w:r>
      <w:r w:rsidRPr="00E67E0D">
        <w:rPr>
          <w:noProof w:val="0"/>
          <w:snapToGrid w:val="0"/>
        </w:rPr>
        <w:t>CxtReq</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71</w:t>
      </w:r>
    </w:p>
    <w:p w14:paraId="2EB7E793" w14:textId="77777777" w:rsidR="006A1CE4" w:rsidRPr="00E67E0D" w:rsidRDefault="006A1CE4" w:rsidP="00E7499B">
      <w:pPr>
        <w:pStyle w:val="PL"/>
        <w:rPr>
          <w:noProof w:val="0"/>
        </w:rPr>
      </w:pPr>
      <w:r w:rsidRPr="00E67E0D">
        <w:rPr>
          <w:noProof w:val="0"/>
        </w:rPr>
        <w:tab/>
      </w:r>
      <w:r w:rsidRPr="00E67E0D">
        <w:rPr>
          <w:noProof w:val="0"/>
          <w:snapToGrid w:val="0"/>
        </w:rPr>
        <w:t>id-PDUSessionResource</w:t>
      </w:r>
      <w:r w:rsidRPr="00E67E0D">
        <w:rPr>
          <w:noProof w:val="0"/>
        </w:rPr>
        <w:t>SetupListCxtRes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72</w:t>
      </w:r>
    </w:p>
    <w:p w14:paraId="603BBC34" w14:textId="77777777" w:rsidR="006A1CE4" w:rsidRPr="00E67E0D" w:rsidRDefault="006A1CE4" w:rsidP="00E7499B">
      <w:pPr>
        <w:pStyle w:val="PL"/>
        <w:rPr>
          <w:noProof w:val="0"/>
        </w:rPr>
      </w:pPr>
      <w:r w:rsidRPr="00E67E0D">
        <w:rPr>
          <w:noProof w:val="0"/>
          <w:snapToGrid w:val="0"/>
        </w:rPr>
        <w:tab/>
        <w:t>id-PDUSessionResourceSetup</w:t>
      </w:r>
      <w:r w:rsidRPr="00E67E0D">
        <w:rPr>
          <w:noProof w:val="0"/>
        </w:rPr>
        <w:t>ListHOReq</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73</w:t>
      </w:r>
    </w:p>
    <w:p w14:paraId="6EB013DE" w14:textId="77777777" w:rsidR="006A1CE4" w:rsidRPr="00E67E0D" w:rsidRDefault="006A1CE4" w:rsidP="00E7499B">
      <w:pPr>
        <w:pStyle w:val="PL"/>
        <w:rPr>
          <w:noProof w:val="0"/>
        </w:rPr>
      </w:pPr>
      <w:r w:rsidRPr="00E67E0D">
        <w:rPr>
          <w:noProof w:val="0"/>
          <w:snapToGrid w:val="0"/>
        </w:rPr>
        <w:tab/>
        <w:t>id-PDUSessionResourceSetup</w:t>
      </w:r>
      <w:r w:rsidRPr="00E67E0D">
        <w:rPr>
          <w:noProof w:val="0"/>
        </w:rPr>
        <w:t>ListSUReq</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74</w:t>
      </w:r>
    </w:p>
    <w:p w14:paraId="73F72AF3" w14:textId="77777777" w:rsidR="006A1CE4" w:rsidRPr="00E67E0D" w:rsidRDefault="006A1CE4" w:rsidP="00E7499B">
      <w:pPr>
        <w:pStyle w:val="PL"/>
        <w:rPr>
          <w:noProof w:val="0"/>
        </w:rPr>
      </w:pPr>
      <w:r w:rsidRPr="00E67E0D">
        <w:rPr>
          <w:noProof w:val="0"/>
        </w:rPr>
        <w:tab/>
      </w:r>
      <w:r w:rsidRPr="00E67E0D">
        <w:rPr>
          <w:noProof w:val="0"/>
          <w:snapToGrid w:val="0"/>
        </w:rPr>
        <w:t>id-PDUSessionResource</w:t>
      </w:r>
      <w:r w:rsidRPr="00E67E0D">
        <w:rPr>
          <w:noProof w:val="0"/>
        </w:rPr>
        <w:t>SetupListSURes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75</w:t>
      </w:r>
    </w:p>
    <w:p w14:paraId="6C379D7E" w14:textId="77777777" w:rsidR="006A1CE4" w:rsidRPr="00E67E0D" w:rsidRDefault="006A1CE4" w:rsidP="00E7499B">
      <w:pPr>
        <w:pStyle w:val="PL"/>
        <w:rPr>
          <w:noProof w:val="0"/>
        </w:rPr>
      </w:pPr>
      <w:r w:rsidRPr="00E67E0D">
        <w:rPr>
          <w:noProof w:val="0"/>
          <w:snapToGrid w:val="0"/>
        </w:rPr>
        <w:tab/>
        <w:t>id-PDUSessionResourceToBeSwitchedDLList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76</w:t>
      </w:r>
    </w:p>
    <w:p w14:paraId="2CA1D64C" w14:textId="77777777" w:rsidR="006A1CE4" w:rsidRPr="00E67E0D" w:rsidRDefault="006A1CE4" w:rsidP="00E7499B">
      <w:pPr>
        <w:pStyle w:val="PL"/>
        <w:rPr>
          <w:noProof w:val="0"/>
        </w:rPr>
      </w:pPr>
      <w:r w:rsidRPr="00E67E0D">
        <w:rPr>
          <w:noProof w:val="0"/>
          <w:snapToGrid w:val="0"/>
        </w:rPr>
        <w:tab/>
        <w:t>id-PDUSessionResourceSwitchedList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77</w:t>
      </w:r>
    </w:p>
    <w:p w14:paraId="57A6EE43" w14:textId="77777777" w:rsidR="006A1CE4" w:rsidRPr="00E67E0D" w:rsidRDefault="006A1CE4" w:rsidP="00E7499B">
      <w:pPr>
        <w:pStyle w:val="PL"/>
        <w:rPr>
          <w:noProof w:val="0"/>
        </w:rPr>
      </w:pPr>
      <w:r w:rsidRPr="00E67E0D">
        <w:rPr>
          <w:noProof w:val="0"/>
        </w:rPr>
        <w:tab/>
      </w:r>
      <w:r w:rsidRPr="00E67E0D">
        <w:rPr>
          <w:noProof w:val="0"/>
          <w:snapToGrid w:val="0"/>
        </w:rPr>
        <w:t>id-PDUSessionResource</w:t>
      </w:r>
      <w:r w:rsidRPr="00E67E0D">
        <w:rPr>
          <w:noProof w:val="0"/>
        </w:rPr>
        <w:t>ToReleaseListHOCmd</w:t>
      </w:r>
      <w:r w:rsidRPr="00E67E0D">
        <w:rPr>
          <w:noProof w:val="0"/>
        </w:rPr>
        <w:tab/>
      </w:r>
      <w:r w:rsidRPr="00E67E0D">
        <w:rPr>
          <w:noProof w:val="0"/>
        </w:rPr>
        <w:tab/>
      </w:r>
      <w:r w:rsidRPr="00E67E0D">
        <w:rPr>
          <w:noProof w:val="0"/>
        </w:rPr>
        <w:tab/>
      </w:r>
      <w:r w:rsidRPr="00E67E0D">
        <w:rPr>
          <w:noProof w:val="0"/>
        </w:rPr>
        <w:tab/>
      </w:r>
      <w:r w:rsidRPr="00E67E0D">
        <w:rPr>
          <w:noProof w:val="0"/>
        </w:rPr>
        <w:tab/>
      </w:r>
      <w:r w:rsidRPr="00E67E0D">
        <w:rPr>
          <w:noProof w:val="0"/>
          <w:snapToGrid w:val="0"/>
        </w:rPr>
        <w:t>ProtocolIE-ID ::= 78</w:t>
      </w:r>
    </w:p>
    <w:p w14:paraId="3A0F5336" w14:textId="77777777" w:rsidR="006A1CE4" w:rsidRPr="00E67E0D" w:rsidRDefault="006A1CE4" w:rsidP="00E7499B">
      <w:pPr>
        <w:pStyle w:val="PL"/>
        <w:rPr>
          <w:noProof w:val="0"/>
        </w:rPr>
      </w:pPr>
      <w:r w:rsidRPr="00E67E0D">
        <w:rPr>
          <w:noProof w:val="0"/>
        </w:rPr>
        <w:tab/>
      </w:r>
      <w:r w:rsidRPr="00E67E0D">
        <w:rPr>
          <w:noProof w:val="0"/>
          <w:snapToGrid w:val="0"/>
        </w:rPr>
        <w:t>id-PDUSessionResource</w:t>
      </w:r>
      <w:r w:rsidRPr="00E67E0D">
        <w:rPr>
          <w:noProof w:val="0"/>
        </w:rPr>
        <w:t>ToReleaseListRelCmd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79</w:t>
      </w:r>
    </w:p>
    <w:p w14:paraId="78F81468" w14:textId="77777777" w:rsidR="006A1CE4" w:rsidRPr="00E67E0D" w:rsidRDefault="006A1CE4" w:rsidP="00E7499B">
      <w:pPr>
        <w:pStyle w:val="PL"/>
        <w:rPr>
          <w:noProof w:val="0"/>
        </w:rPr>
      </w:pPr>
      <w:r w:rsidRPr="00E67E0D">
        <w:rPr>
          <w:noProof w:val="0"/>
        </w:rPr>
        <w:tab/>
      </w:r>
      <w:r w:rsidRPr="00E67E0D">
        <w:rPr>
          <w:noProof w:val="0"/>
          <w:snapToGrid w:val="0"/>
        </w:rPr>
        <w:t>id-PLMNSupportList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80</w:t>
      </w:r>
    </w:p>
    <w:p w14:paraId="6033D928" w14:textId="77777777" w:rsidR="006A1CE4" w:rsidRPr="00E67E0D" w:rsidRDefault="006A1CE4" w:rsidP="00E7499B">
      <w:pPr>
        <w:pStyle w:val="PL"/>
        <w:rPr>
          <w:noProof w:val="0"/>
          <w:snapToGrid w:val="0"/>
          <w:lang w:eastAsia="zh-CN"/>
        </w:rPr>
      </w:pPr>
      <w:r w:rsidRPr="00E67E0D">
        <w:rPr>
          <w:noProof w:val="0"/>
          <w:snapToGrid w:val="0"/>
          <w:lang w:eastAsia="zh-CN"/>
        </w:rPr>
        <w:tab/>
      </w:r>
      <w:r w:rsidRPr="00E67E0D">
        <w:rPr>
          <w:noProof w:val="0"/>
          <w:snapToGrid w:val="0"/>
        </w:rPr>
        <w:t>id-</w:t>
      </w:r>
      <w:r w:rsidRPr="00E67E0D">
        <w:rPr>
          <w:noProof w:val="0"/>
          <w:snapToGrid w:val="0"/>
          <w:lang w:eastAsia="zh-CN"/>
        </w:rPr>
        <w:t>PWSFailedCellIDList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81</w:t>
      </w:r>
    </w:p>
    <w:p w14:paraId="401ECBA4" w14:textId="77777777" w:rsidR="006A1CE4" w:rsidRPr="00E67E0D" w:rsidRDefault="006A1CE4" w:rsidP="00E7499B">
      <w:pPr>
        <w:pStyle w:val="PL"/>
        <w:rPr>
          <w:noProof w:val="0"/>
          <w:snapToGrid w:val="0"/>
        </w:rPr>
      </w:pPr>
      <w:r w:rsidRPr="00E67E0D">
        <w:rPr>
          <w:noProof w:val="0"/>
          <w:snapToGrid w:val="0"/>
        </w:rPr>
        <w:tab/>
        <w:t>id-RANNodeName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82</w:t>
      </w:r>
    </w:p>
    <w:p w14:paraId="787732EF" w14:textId="77777777" w:rsidR="006A1CE4" w:rsidRPr="00E67E0D" w:rsidRDefault="006A1CE4" w:rsidP="00E7499B">
      <w:pPr>
        <w:pStyle w:val="PL"/>
        <w:rPr>
          <w:noProof w:val="0"/>
          <w:snapToGrid w:val="0"/>
        </w:rPr>
      </w:pPr>
      <w:r w:rsidRPr="00E67E0D">
        <w:rPr>
          <w:noProof w:val="0"/>
          <w:snapToGrid w:val="0"/>
        </w:rPr>
        <w:tab/>
        <w:t>id-RANPagingPriority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83</w:t>
      </w:r>
    </w:p>
    <w:p w14:paraId="0FE9EB4B" w14:textId="77777777" w:rsidR="006A1CE4" w:rsidRPr="00E67E0D" w:rsidRDefault="006A1CE4" w:rsidP="00E7499B">
      <w:pPr>
        <w:pStyle w:val="PL"/>
        <w:rPr>
          <w:noProof w:val="0"/>
          <w:snapToGrid w:val="0"/>
        </w:rPr>
      </w:pPr>
      <w:r w:rsidRPr="00E67E0D">
        <w:rPr>
          <w:noProof w:val="0"/>
          <w:snapToGrid w:val="0"/>
        </w:rPr>
        <w:tab/>
        <w:t>id-RANStatusTransfer-TransparentContainer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84</w:t>
      </w:r>
    </w:p>
    <w:p w14:paraId="1BF46873" w14:textId="77777777" w:rsidR="006A1CE4" w:rsidRPr="00E67E0D" w:rsidRDefault="006A1CE4" w:rsidP="00E7499B">
      <w:pPr>
        <w:pStyle w:val="PL"/>
        <w:rPr>
          <w:noProof w:val="0"/>
          <w:snapToGrid w:val="0"/>
        </w:rPr>
      </w:pPr>
      <w:r w:rsidRPr="00E67E0D">
        <w:rPr>
          <w:noProof w:val="0"/>
          <w:snapToGrid w:val="0"/>
        </w:rPr>
        <w:tab/>
        <w:t>id-RAN-UE-NGAP-ID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85</w:t>
      </w:r>
    </w:p>
    <w:p w14:paraId="0A57D334" w14:textId="77777777" w:rsidR="006A1CE4" w:rsidRPr="00E67E0D" w:rsidRDefault="006A1CE4" w:rsidP="00E7499B">
      <w:pPr>
        <w:pStyle w:val="PL"/>
        <w:rPr>
          <w:noProof w:val="0"/>
          <w:snapToGrid w:val="0"/>
        </w:rPr>
      </w:pPr>
      <w:r w:rsidRPr="00E67E0D">
        <w:rPr>
          <w:noProof w:val="0"/>
          <w:snapToGrid w:val="0"/>
        </w:rPr>
        <w:tab/>
        <w:t>id-RelativeAMFCapacity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86</w:t>
      </w:r>
    </w:p>
    <w:p w14:paraId="664E3A0B" w14:textId="77777777" w:rsidR="006A1CE4" w:rsidRPr="00E67E0D" w:rsidRDefault="006A1CE4" w:rsidP="00E7499B">
      <w:pPr>
        <w:pStyle w:val="PL"/>
        <w:rPr>
          <w:noProof w:val="0"/>
          <w:snapToGrid w:val="0"/>
        </w:rPr>
      </w:pPr>
      <w:r w:rsidRPr="00E67E0D">
        <w:rPr>
          <w:noProof w:val="0"/>
          <w:snapToGrid w:val="0"/>
        </w:rPr>
        <w:tab/>
        <w:t>id-RepetitionPeriod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87</w:t>
      </w:r>
    </w:p>
    <w:p w14:paraId="6215B520" w14:textId="77777777" w:rsidR="006A1CE4" w:rsidRPr="00E67E0D" w:rsidRDefault="006A1CE4" w:rsidP="00E7499B">
      <w:pPr>
        <w:pStyle w:val="PL"/>
        <w:rPr>
          <w:noProof w:val="0"/>
          <w:snapToGrid w:val="0"/>
        </w:rPr>
      </w:pPr>
      <w:r w:rsidRPr="00E67E0D">
        <w:rPr>
          <w:iCs/>
          <w:noProof w:val="0"/>
        </w:rPr>
        <w:tab/>
      </w:r>
      <w:r w:rsidRPr="00E67E0D">
        <w:rPr>
          <w:noProof w:val="0"/>
          <w:snapToGrid w:val="0"/>
        </w:rPr>
        <w:t>id-ResetType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88</w:t>
      </w:r>
    </w:p>
    <w:p w14:paraId="75D27380" w14:textId="77777777" w:rsidR="006A1CE4" w:rsidRPr="00E67E0D" w:rsidRDefault="006A1CE4" w:rsidP="00E7499B">
      <w:pPr>
        <w:pStyle w:val="PL"/>
        <w:rPr>
          <w:noProof w:val="0"/>
          <w:snapToGrid w:val="0"/>
        </w:rPr>
      </w:pPr>
      <w:r w:rsidRPr="00E67E0D">
        <w:rPr>
          <w:noProof w:val="0"/>
          <w:snapToGrid w:val="0"/>
        </w:rPr>
        <w:tab/>
        <w:t>id-</w:t>
      </w:r>
      <w:r w:rsidRPr="00E67E0D">
        <w:rPr>
          <w:bCs/>
          <w:noProof w:val="0"/>
          <w:lang w:eastAsia="zh-CN"/>
        </w:rPr>
        <w:t>Routing</w:t>
      </w:r>
      <w:r w:rsidRPr="00E67E0D">
        <w:rPr>
          <w:bCs/>
          <w:noProof w:val="0"/>
        </w:rPr>
        <w:t>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89</w:t>
      </w:r>
    </w:p>
    <w:p w14:paraId="25A5DE67" w14:textId="77777777" w:rsidR="006A1CE4" w:rsidRPr="00E67E0D" w:rsidRDefault="006A1CE4" w:rsidP="00E7499B">
      <w:pPr>
        <w:pStyle w:val="PL"/>
        <w:rPr>
          <w:bCs/>
          <w:noProof w:val="0"/>
          <w:lang w:eastAsia="zh-CN"/>
        </w:rPr>
      </w:pPr>
      <w:r w:rsidRPr="00E67E0D">
        <w:rPr>
          <w:noProof w:val="0"/>
          <w:snapToGrid w:val="0"/>
        </w:rPr>
        <w:tab/>
        <w:t>id-RRCEstablishmentCause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90</w:t>
      </w:r>
    </w:p>
    <w:p w14:paraId="6751D448" w14:textId="77777777" w:rsidR="006A1CE4" w:rsidRPr="00E67E0D" w:rsidRDefault="006A1CE4" w:rsidP="00E7499B">
      <w:pPr>
        <w:pStyle w:val="PL"/>
        <w:rPr>
          <w:noProof w:val="0"/>
          <w:snapToGrid w:val="0"/>
        </w:rPr>
      </w:pPr>
      <w:r w:rsidRPr="00E67E0D">
        <w:rPr>
          <w:noProof w:val="0"/>
          <w:snapToGrid w:val="0"/>
        </w:rPr>
        <w:tab/>
        <w:t>id-RRCInactiveTransitionReportRequest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91</w:t>
      </w:r>
    </w:p>
    <w:p w14:paraId="4949B735" w14:textId="77777777" w:rsidR="006A1CE4" w:rsidRPr="00E67E0D" w:rsidRDefault="006A1CE4" w:rsidP="00E7499B">
      <w:pPr>
        <w:pStyle w:val="PL"/>
        <w:rPr>
          <w:noProof w:val="0"/>
          <w:snapToGrid w:val="0"/>
        </w:rPr>
      </w:pPr>
      <w:r w:rsidRPr="00E67E0D">
        <w:rPr>
          <w:noProof w:val="0"/>
          <w:snapToGrid w:val="0"/>
        </w:rPr>
        <w:tab/>
        <w:t>id-RRCState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92</w:t>
      </w:r>
    </w:p>
    <w:p w14:paraId="2C06390F" w14:textId="77777777" w:rsidR="006A1CE4" w:rsidRPr="00E67E0D" w:rsidRDefault="006A1CE4" w:rsidP="00E7499B">
      <w:pPr>
        <w:pStyle w:val="PL"/>
        <w:rPr>
          <w:noProof w:val="0"/>
          <w:snapToGrid w:val="0"/>
        </w:rPr>
      </w:pPr>
      <w:r w:rsidRPr="00E67E0D">
        <w:rPr>
          <w:noProof w:val="0"/>
          <w:snapToGrid w:val="0"/>
        </w:rPr>
        <w:tab/>
        <w:t>id-SecurityContext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93</w:t>
      </w:r>
    </w:p>
    <w:p w14:paraId="05C7AEE6" w14:textId="77777777" w:rsidR="006A1CE4" w:rsidRPr="00E67E0D" w:rsidRDefault="006A1CE4" w:rsidP="00E7499B">
      <w:pPr>
        <w:pStyle w:val="PL"/>
        <w:rPr>
          <w:noProof w:val="0"/>
          <w:snapToGrid w:val="0"/>
        </w:rPr>
      </w:pPr>
      <w:r w:rsidRPr="00E67E0D">
        <w:rPr>
          <w:noProof w:val="0"/>
          <w:snapToGrid w:val="0"/>
        </w:rPr>
        <w:tab/>
        <w:t>id-SecurityKey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94</w:t>
      </w:r>
    </w:p>
    <w:p w14:paraId="588D54BE" w14:textId="77777777" w:rsidR="006A1CE4" w:rsidRPr="00E67E0D" w:rsidRDefault="006A1CE4" w:rsidP="00E7499B">
      <w:pPr>
        <w:pStyle w:val="PL"/>
        <w:rPr>
          <w:noProof w:val="0"/>
          <w:snapToGrid w:val="0"/>
        </w:rPr>
      </w:pPr>
      <w:r w:rsidRPr="00E67E0D">
        <w:rPr>
          <w:noProof w:val="0"/>
          <w:snapToGrid w:val="0"/>
        </w:rPr>
        <w:tab/>
        <w:t>id-SerialNumber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95</w:t>
      </w:r>
    </w:p>
    <w:p w14:paraId="40F8D6CA" w14:textId="77777777" w:rsidR="006A1CE4" w:rsidRPr="00E67E0D" w:rsidRDefault="006A1CE4" w:rsidP="00E7499B">
      <w:pPr>
        <w:pStyle w:val="PL"/>
        <w:rPr>
          <w:noProof w:val="0"/>
          <w:snapToGrid w:val="0"/>
        </w:rPr>
      </w:pPr>
      <w:r w:rsidRPr="00E67E0D">
        <w:rPr>
          <w:noProof w:val="0"/>
          <w:snapToGrid w:val="0"/>
        </w:rPr>
        <w:tab/>
        <w:t>id-ServedGUAMIList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96</w:t>
      </w:r>
    </w:p>
    <w:p w14:paraId="2554CE17" w14:textId="77777777" w:rsidR="006A1CE4" w:rsidRPr="00E67E0D" w:rsidRDefault="006A1CE4" w:rsidP="00E7499B">
      <w:pPr>
        <w:pStyle w:val="PL"/>
        <w:rPr>
          <w:noProof w:val="0"/>
          <w:snapToGrid w:val="0"/>
        </w:rPr>
      </w:pPr>
      <w:r w:rsidRPr="00E67E0D">
        <w:rPr>
          <w:noProof w:val="0"/>
          <w:snapToGrid w:val="0"/>
        </w:rPr>
        <w:tab/>
        <w:t>id-SliceSupportList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97</w:t>
      </w:r>
    </w:p>
    <w:p w14:paraId="4172FF81" w14:textId="77777777" w:rsidR="006A1CE4" w:rsidRPr="00E67E0D" w:rsidRDefault="006A1CE4" w:rsidP="00E7499B">
      <w:pPr>
        <w:pStyle w:val="PL"/>
        <w:rPr>
          <w:noProof w:val="0"/>
          <w:snapToGrid w:val="0"/>
        </w:rPr>
      </w:pPr>
      <w:r w:rsidRPr="00E67E0D">
        <w:rPr>
          <w:noProof w:val="0"/>
          <w:snapToGrid w:val="0"/>
        </w:rPr>
        <w:tab/>
        <w:t>id-SONConfigurationTransferDL</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98</w:t>
      </w:r>
    </w:p>
    <w:p w14:paraId="73C0C5B6" w14:textId="77777777" w:rsidR="006A1CE4" w:rsidRPr="00E67E0D" w:rsidRDefault="006A1CE4" w:rsidP="00E7499B">
      <w:pPr>
        <w:pStyle w:val="PL"/>
        <w:rPr>
          <w:noProof w:val="0"/>
          <w:snapToGrid w:val="0"/>
        </w:rPr>
      </w:pPr>
      <w:r w:rsidRPr="00E67E0D">
        <w:rPr>
          <w:noProof w:val="0"/>
          <w:snapToGrid w:val="0"/>
        </w:rPr>
        <w:tab/>
        <w:t>id-SONConfigurationTransferUL</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99</w:t>
      </w:r>
    </w:p>
    <w:p w14:paraId="456DCCC1" w14:textId="77777777" w:rsidR="006A1CE4" w:rsidRPr="00E67E0D" w:rsidRDefault="006A1CE4" w:rsidP="00E7499B">
      <w:pPr>
        <w:pStyle w:val="PL"/>
        <w:rPr>
          <w:noProof w:val="0"/>
          <w:snapToGrid w:val="0"/>
        </w:rPr>
      </w:pPr>
      <w:r w:rsidRPr="00E67E0D">
        <w:rPr>
          <w:noProof w:val="0"/>
          <w:snapToGrid w:val="0"/>
        </w:rPr>
        <w:tab/>
        <w:t>id-SourceAMF-UE-NGAP-ID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100</w:t>
      </w:r>
    </w:p>
    <w:p w14:paraId="2054E8D9" w14:textId="77777777" w:rsidR="006A1CE4" w:rsidRPr="00E67E0D" w:rsidRDefault="006A1CE4" w:rsidP="00E7499B">
      <w:pPr>
        <w:pStyle w:val="PL"/>
        <w:rPr>
          <w:noProof w:val="0"/>
          <w:snapToGrid w:val="0"/>
        </w:rPr>
      </w:pPr>
      <w:r w:rsidRPr="00E67E0D">
        <w:rPr>
          <w:noProof w:val="0"/>
          <w:snapToGrid w:val="0"/>
        </w:rPr>
        <w:tab/>
        <w:t>id-SourceToTarget-TransparentContainer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101</w:t>
      </w:r>
    </w:p>
    <w:p w14:paraId="74759369" w14:textId="77777777" w:rsidR="006A1CE4" w:rsidRPr="00E67E0D" w:rsidRDefault="006A1CE4" w:rsidP="00E7499B">
      <w:pPr>
        <w:pStyle w:val="PL"/>
        <w:rPr>
          <w:noProof w:val="0"/>
          <w:snapToGrid w:val="0"/>
        </w:rPr>
      </w:pPr>
      <w:r w:rsidRPr="00E67E0D">
        <w:rPr>
          <w:noProof w:val="0"/>
          <w:snapToGrid w:val="0"/>
        </w:rPr>
        <w:tab/>
        <w:t>id-SupportedTAList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102</w:t>
      </w:r>
    </w:p>
    <w:p w14:paraId="5DA52764" w14:textId="77777777" w:rsidR="006A1CE4" w:rsidRPr="00E67E0D" w:rsidRDefault="006A1CE4" w:rsidP="00E7499B">
      <w:pPr>
        <w:pStyle w:val="PL"/>
        <w:rPr>
          <w:noProof w:val="0"/>
          <w:snapToGrid w:val="0"/>
        </w:rPr>
      </w:pPr>
      <w:r w:rsidRPr="00E67E0D">
        <w:rPr>
          <w:noProof w:val="0"/>
          <w:snapToGrid w:val="0"/>
        </w:rPr>
        <w:tab/>
        <w:t>id-TAIListForPaging</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103</w:t>
      </w:r>
    </w:p>
    <w:p w14:paraId="23E51819" w14:textId="77777777" w:rsidR="006A1CE4" w:rsidRPr="00E67E0D" w:rsidRDefault="006A1CE4" w:rsidP="00E7499B">
      <w:pPr>
        <w:pStyle w:val="PL"/>
        <w:rPr>
          <w:noProof w:val="0"/>
          <w:snapToGrid w:val="0"/>
          <w:lang w:eastAsia="zh-CN"/>
        </w:rPr>
      </w:pPr>
      <w:r w:rsidRPr="00E67E0D">
        <w:rPr>
          <w:noProof w:val="0"/>
          <w:snapToGrid w:val="0"/>
          <w:lang w:eastAsia="zh-CN"/>
        </w:rPr>
        <w:tab/>
      </w:r>
      <w:r w:rsidRPr="00E67E0D">
        <w:rPr>
          <w:noProof w:val="0"/>
          <w:snapToGrid w:val="0"/>
        </w:rPr>
        <w:t>id-</w:t>
      </w:r>
      <w:r w:rsidRPr="00E67E0D">
        <w:rPr>
          <w:noProof w:val="0"/>
          <w:snapToGrid w:val="0"/>
          <w:lang w:eastAsia="zh-CN"/>
        </w:rPr>
        <w:t>TAIListForRestart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104</w:t>
      </w:r>
    </w:p>
    <w:p w14:paraId="26DA38B9" w14:textId="77777777" w:rsidR="006A1CE4" w:rsidRPr="00E67E0D" w:rsidRDefault="006A1CE4" w:rsidP="00E7499B">
      <w:pPr>
        <w:pStyle w:val="PL"/>
        <w:rPr>
          <w:noProof w:val="0"/>
          <w:snapToGrid w:val="0"/>
        </w:rPr>
      </w:pPr>
      <w:r w:rsidRPr="00E67E0D">
        <w:rPr>
          <w:noProof w:val="0"/>
          <w:snapToGrid w:val="0"/>
        </w:rPr>
        <w:tab/>
        <w:t>id-TargetID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105</w:t>
      </w:r>
    </w:p>
    <w:p w14:paraId="1CBEC92E" w14:textId="77777777" w:rsidR="006A1CE4" w:rsidRPr="00E67E0D" w:rsidRDefault="006A1CE4" w:rsidP="00E7499B">
      <w:pPr>
        <w:pStyle w:val="PL"/>
        <w:rPr>
          <w:noProof w:val="0"/>
        </w:rPr>
      </w:pPr>
      <w:r w:rsidRPr="00E67E0D">
        <w:rPr>
          <w:noProof w:val="0"/>
          <w:snapToGrid w:val="0"/>
        </w:rPr>
        <w:tab/>
        <w:t>id-TargetToSource-TransparentContainer</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106</w:t>
      </w:r>
    </w:p>
    <w:p w14:paraId="5E38B77C" w14:textId="77777777" w:rsidR="006A1CE4" w:rsidRPr="00E67E0D" w:rsidRDefault="006A1CE4" w:rsidP="00E7499B">
      <w:pPr>
        <w:pStyle w:val="PL"/>
        <w:rPr>
          <w:noProof w:val="0"/>
          <w:snapToGrid w:val="0"/>
        </w:rPr>
      </w:pPr>
      <w:r w:rsidRPr="00E67E0D">
        <w:rPr>
          <w:noProof w:val="0"/>
          <w:snapToGrid w:val="0"/>
        </w:rPr>
        <w:tab/>
        <w:t>id-TimeToWait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107</w:t>
      </w:r>
    </w:p>
    <w:p w14:paraId="40E3FEB7" w14:textId="77777777" w:rsidR="006A1CE4" w:rsidRPr="00E67E0D" w:rsidRDefault="006A1CE4" w:rsidP="00E7499B">
      <w:pPr>
        <w:pStyle w:val="PL"/>
        <w:rPr>
          <w:noProof w:val="0"/>
          <w:snapToGrid w:val="0"/>
        </w:rPr>
      </w:pPr>
      <w:r w:rsidRPr="00E67E0D">
        <w:rPr>
          <w:noProof w:val="0"/>
        </w:rPr>
        <w:tab/>
      </w:r>
      <w:r w:rsidRPr="00E67E0D">
        <w:rPr>
          <w:noProof w:val="0"/>
          <w:snapToGrid w:val="0"/>
        </w:rPr>
        <w:t>id-TraceActivation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108</w:t>
      </w:r>
    </w:p>
    <w:p w14:paraId="05AF9730" w14:textId="77777777" w:rsidR="006A1CE4" w:rsidRPr="00E67E0D" w:rsidRDefault="006A1CE4" w:rsidP="00E7499B">
      <w:pPr>
        <w:pStyle w:val="PL"/>
        <w:rPr>
          <w:noProof w:val="0"/>
          <w:lang w:eastAsia="zh-CN"/>
        </w:rPr>
      </w:pPr>
      <w:r w:rsidRPr="00E67E0D">
        <w:rPr>
          <w:noProof w:val="0"/>
          <w:lang w:eastAsia="zh-CN"/>
        </w:rPr>
        <w:tab/>
        <w:t>id-TraceCollectionEntityIPAddress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109</w:t>
      </w:r>
    </w:p>
    <w:p w14:paraId="3C47C4B6" w14:textId="77777777" w:rsidR="006A1CE4" w:rsidRPr="00E67E0D" w:rsidRDefault="006A1CE4" w:rsidP="00E7499B">
      <w:pPr>
        <w:pStyle w:val="PL"/>
        <w:spacing w:line="0" w:lineRule="atLeast"/>
        <w:rPr>
          <w:noProof w:val="0"/>
          <w:snapToGrid w:val="0"/>
        </w:rPr>
      </w:pPr>
      <w:r w:rsidRPr="00E67E0D">
        <w:rPr>
          <w:noProof w:val="0"/>
          <w:snapToGrid w:val="0"/>
        </w:rPr>
        <w:tab/>
        <w:t>id-UEAggregateMaximumBitRate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110</w:t>
      </w:r>
    </w:p>
    <w:p w14:paraId="28523D68" w14:textId="77777777" w:rsidR="006A1CE4" w:rsidRPr="00E67E0D" w:rsidRDefault="006A1CE4" w:rsidP="00E7499B">
      <w:pPr>
        <w:pStyle w:val="PL"/>
        <w:rPr>
          <w:noProof w:val="0"/>
          <w:snapToGrid w:val="0"/>
        </w:rPr>
      </w:pPr>
      <w:r w:rsidRPr="00E67E0D">
        <w:rPr>
          <w:noProof w:val="0"/>
          <w:snapToGrid w:val="0"/>
        </w:rPr>
        <w:tab/>
        <w:t>id-</w:t>
      </w:r>
      <w:r w:rsidRPr="00E67E0D">
        <w:rPr>
          <w:iCs/>
          <w:noProof w:val="0"/>
        </w:rPr>
        <w:t>UE-associatedLogicalNG-connectionList</w:t>
      </w:r>
      <w:r w:rsidRPr="00E67E0D">
        <w:rPr>
          <w:iCs/>
          <w:noProof w:val="0"/>
        </w:rPr>
        <w:tab/>
      </w:r>
      <w:r w:rsidRPr="00E67E0D">
        <w:rPr>
          <w:noProof w:val="0"/>
          <w:snapToGrid w:val="0"/>
        </w:rPr>
        <w:tab/>
      </w:r>
      <w:r w:rsidRPr="00E67E0D">
        <w:rPr>
          <w:noProof w:val="0"/>
          <w:snapToGrid w:val="0"/>
        </w:rPr>
        <w:tab/>
      </w:r>
      <w:r w:rsidRPr="00E67E0D">
        <w:rPr>
          <w:noProof w:val="0"/>
          <w:snapToGrid w:val="0"/>
        </w:rPr>
        <w:tab/>
        <w:t>ProtocolIE-ID ::= 111</w:t>
      </w:r>
    </w:p>
    <w:p w14:paraId="760A769A" w14:textId="77777777" w:rsidR="006A1CE4" w:rsidRPr="00E67E0D" w:rsidRDefault="006A1CE4" w:rsidP="00E7499B">
      <w:pPr>
        <w:pStyle w:val="PL"/>
        <w:rPr>
          <w:noProof w:val="0"/>
          <w:snapToGrid w:val="0"/>
        </w:rPr>
      </w:pPr>
      <w:r w:rsidRPr="00E67E0D">
        <w:rPr>
          <w:noProof w:val="0"/>
          <w:snapToGrid w:val="0"/>
        </w:rPr>
        <w:tab/>
        <w:t>id-UEContextRequest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112</w:t>
      </w:r>
    </w:p>
    <w:p w14:paraId="35FD8341" w14:textId="77777777" w:rsidR="00AE297A" w:rsidRPr="00FF6A95" w:rsidRDefault="00AE297A" w:rsidP="00AE297A">
      <w:pPr>
        <w:pStyle w:val="PL"/>
        <w:rPr>
          <w:del w:id="7012" w:author="Issam" w:date="2019-02-12T23:38:00Z"/>
          <w:iCs/>
          <w:noProof w:val="0"/>
        </w:rPr>
      </w:pPr>
      <w:del w:id="7013" w:author="Issam" w:date="2019-02-12T23:38:00Z">
        <w:r w:rsidRPr="00FF6A95">
          <w:rPr>
            <w:iCs/>
            <w:noProof w:val="0"/>
          </w:rPr>
          <w:tab/>
        </w:r>
        <w:r w:rsidRPr="00FF6A95">
          <w:rPr>
            <w:noProof w:val="0"/>
            <w:snapToGrid w:val="0"/>
          </w:rPr>
          <w:delText>id-UEIdentityIndexValue</w:delText>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r>
        <w:r w:rsidRPr="00FF6A95">
          <w:rPr>
            <w:noProof w:val="0"/>
            <w:snapToGrid w:val="0"/>
          </w:rPr>
          <w:tab/>
          <w:delText xml:space="preserve">ProtocolIE-ID ::= </w:delText>
        </w:r>
        <w:r>
          <w:rPr>
            <w:noProof w:val="0"/>
            <w:snapToGrid w:val="0"/>
          </w:rPr>
          <w:delText>113</w:delText>
        </w:r>
      </w:del>
    </w:p>
    <w:p w14:paraId="0A74D827" w14:textId="77777777" w:rsidR="006A1CE4" w:rsidRPr="00E67E0D" w:rsidRDefault="006A1CE4" w:rsidP="00E7499B">
      <w:pPr>
        <w:pStyle w:val="PL"/>
        <w:rPr>
          <w:noProof w:val="0"/>
          <w:snapToGrid w:val="0"/>
        </w:rPr>
      </w:pPr>
      <w:r w:rsidRPr="00E67E0D">
        <w:rPr>
          <w:noProof w:val="0"/>
          <w:snapToGrid w:val="0"/>
        </w:rPr>
        <w:tab/>
        <w:t>id-UE-NGAP-IDs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114</w:t>
      </w:r>
    </w:p>
    <w:p w14:paraId="3F94FA5A" w14:textId="77777777" w:rsidR="006A1CE4" w:rsidRPr="00E67E0D" w:rsidRDefault="006A1CE4" w:rsidP="00E7499B">
      <w:pPr>
        <w:pStyle w:val="PL"/>
        <w:rPr>
          <w:noProof w:val="0"/>
          <w:snapToGrid w:val="0"/>
        </w:rPr>
      </w:pPr>
      <w:r w:rsidRPr="00E67E0D">
        <w:rPr>
          <w:noProof w:val="0"/>
          <w:snapToGrid w:val="0"/>
        </w:rPr>
        <w:tab/>
        <w:t>id-UEPagingIdentity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115</w:t>
      </w:r>
    </w:p>
    <w:p w14:paraId="515532A6" w14:textId="77777777" w:rsidR="006A1CE4" w:rsidRPr="00E67E0D" w:rsidRDefault="006A1CE4" w:rsidP="00E7499B">
      <w:pPr>
        <w:pStyle w:val="PL"/>
      </w:pPr>
      <w:r w:rsidRPr="00E67E0D">
        <w:rPr>
          <w:noProof w:val="0"/>
          <w:snapToGrid w:val="0"/>
        </w:rPr>
        <w:tab/>
        <w:t>id-UEPresenceInAreaOfInterestList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116</w:t>
      </w:r>
    </w:p>
    <w:p w14:paraId="4C84EFFB" w14:textId="77777777" w:rsidR="006A1CE4" w:rsidRPr="00E67E0D" w:rsidRDefault="006A1CE4" w:rsidP="00E7499B">
      <w:pPr>
        <w:pStyle w:val="PL"/>
        <w:rPr>
          <w:noProof w:val="0"/>
          <w:snapToGrid w:val="0"/>
        </w:rPr>
      </w:pPr>
      <w:r w:rsidRPr="00E67E0D">
        <w:rPr>
          <w:noProof w:val="0"/>
          <w:snapToGrid w:val="0"/>
        </w:rPr>
        <w:tab/>
        <w:t>id-UERadioCapability</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117</w:t>
      </w:r>
    </w:p>
    <w:p w14:paraId="22F75CAF" w14:textId="77777777" w:rsidR="006A1CE4" w:rsidRPr="00E67E0D" w:rsidRDefault="006A1CE4" w:rsidP="00E7499B">
      <w:pPr>
        <w:pStyle w:val="PL"/>
        <w:rPr>
          <w:noProof w:val="0"/>
          <w:snapToGrid w:val="0"/>
        </w:rPr>
      </w:pPr>
      <w:r w:rsidRPr="00E67E0D">
        <w:rPr>
          <w:noProof w:val="0"/>
          <w:snapToGrid w:val="0"/>
        </w:rPr>
        <w:tab/>
        <w:t>id-UERadioCapabilityForPaging</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118</w:t>
      </w:r>
    </w:p>
    <w:p w14:paraId="06AB59A7" w14:textId="77777777" w:rsidR="006A1CE4" w:rsidRPr="00E67E0D" w:rsidRDefault="006A1CE4" w:rsidP="00E7499B">
      <w:pPr>
        <w:pStyle w:val="PL"/>
        <w:rPr>
          <w:noProof w:val="0"/>
          <w:snapToGrid w:val="0"/>
        </w:rPr>
      </w:pPr>
      <w:r w:rsidRPr="00E67E0D">
        <w:rPr>
          <w:noProof w:val="0"/>
          <w:snapToGrid w:val="0"/>
        </w:rPr>
        <w:tab/>
        <w:t>id-UESecurityCapabilities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119</w:t>
      </w:r>
    </w:p>
    <w:p w14:paraId="769B185B" w14:textId="77777777" w:rsidR="006A1CE4" w:rsidRPr="00E67E0D" w:rsidRDefault="006A1CE4" w:rsidP="00E7499B">
      <w:pPr>
        <w:pStyle w:val="PL"/>
        <w:rPr>
          <w:noProof w:val="0"/>
          <w:snapToGrid w:val="0"/>
        </w:rPr>
      </w:pPr>
      <w:r w:rsidRPr="00E67E0D">
        <w:rPr>
          <w:noProof w:val="0"/>
          <w:snapToGrid w:val="0"/>
        </w:rPr>
        <w:tab/>
        <w:t>id-UnavailableGUAMIList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120</w:t>
      </w:r>
    </w:p>
    <w:p w14:paraId="37026035" w14:textId="77777777" w:rsidR="006A1CE4" w:rsidRPr="00E67E0D" w:rsidRDefault="006A1CE4" w:rsidP="00E7499B">
      <w:pPr>
        <w:pStyle w:val="PL"/>
        <w:rPr>
          <w:noProof w:val="0"/>
          <w:snapToGrid w:val="0"/>
          <w:lang w:eastAsia="zh-CN"/>
        </w:rPr>
      </w:pPr>
      <w:r w:rsidRPr="00E67E0D">
        <w:rPr>
          <w:noProof w:val="0"/>
          <w:snapToGrid w:val="0"/>
          <w:lang w:eastAsia="zh-CN"/>
        </w:rPr>
        <w:tab/>
        <w:t>id-UserLocationInformation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121</w:t>
      </w:r>
    </w:p>
    <w:p w14:paraId="7131A28C" w14:textId="77777777" w:rsidR="006A1CE4" w:rsidRPr="00E67E0D" w:rsidRDefault="006A1CE4" w:rsidP="00E7499B">
      <w:pPr>
        <w:pStyle w:val="PL"/>
        <w:rPr>
          <w:noProof w:val="0"/>
          <w:snapToGrid w:val="0"/>
        </w:rPr>
      </w:pPr>
      <w:r w:rsidRPr="00E67E0D">
        <w:rPr>
          <w:noProof w:val="0"/>
          <w:snapToGrid w:val="0"/>
        </w:rPr>
        <w:tab/>
        <w:t>id-WarningAreaList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122</w:t>
      </w:r>
    </w:p>
    <w:p w14:paraId="1835D823" w14:textId="77777777" w:rsidR="006A1CE4" w:rsidRPr="00E67E0D" w:rsidRDefault="006A1CE4" w:rsidP="00E7499B">
      <w:pPr>
        <w:pStyle w:val="PL"/>
        <w:rPr>
          <w:noProof w:val="0"/>
          <w:snapToGrid w:val="0"/>
        </w:rPr>
      </w:pPr>
      <w:r w:rsidRPr="00E67E0D">
        <w:rPr>
          <w:noProof w:val="0"/>
          <w:snapToGrid w:val="0"/>
        </w:rPr>
        <w:tab/>
        <w:t>id-WarningMessageContents</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123</w:t>
      </w:r>
    </w:p>
    <w:p w14:paraId="64B1732E" w14:textId="77777777" w:rsidR="006A1CE4" w:rsidRPr="00E67E0D" w:rsidRDefault="006A1CE4" w:rsidP="00E7499B">
      <w:pPr>
        <w:pStyle w:val="PL"/>
        <w:rPr>
          <w:noProof w:val="0"/>
          <w:snapToGrid w:val="0"/>
        </w:rPr>
      </w:pPr>
      <w:r w:rsidRPr="00E67E0D">
        <w:rPr>
          <w:noProof w:val="0"/>
          <w:snapToGrid w:val="0"/>
        </w:rPr>
        <w:tab/>
        <w:t>id-WarningSecurityInfo</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124</w:t>
      </w:r>
    </w:p>
    <w:p w14:paraId="069C9BF5" w14:textId="77777777" w:rsidR="006A1CE4" w:rsidRPr="00E67E0D" w:rsidRDefault="006A1CE4" w:rsidP="00E7499B">
      <w:pPr>
        <w:pStyle w:val="PL"/>
        <w:rPr>
          <w:noProof w:val="0"/>
          <w:snapToGrid w:val="0"/>
        </w:rPr>
      </w:pPr>
      <w:r w:rsidRPr="00E67E0D">
        <w:rPr>
          <w:noProof w:val="0"/>
          <w:snapToGrid w:val="0"/>
        </w:rPr>
        <w:tab/>
        <w:t>id-WarningType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125</w:t>
      </w:r>
    </w:p>
    <w:p w14:paraId="4117BD3A" w14:textId="77777777" w:rsidR="006A1CE4" w:rsidRPr="00E67E0D" w:rsidRDefault="006A1CE4" w:rsidP="00E7499B">
      <w:pPr>
        <w:pStyle w:val="PL"/>
        <w:rPr>
          <w:ins w:id="7014" w:author="Issam" w:date="2019-02-12T23:38:00Z"/>
          <w:noProof w:val="0"/>
          <w:snapToGrid w:val="0"/>
        </w:rPr>
      </w:pPr>
      <w:ins w:id="7015" w:author="Issam" w:date="2019-02-12T23:38:00Z">
        <w:r w:rsidRPr="00E67E0D">
          <w:rPr>
            <w:noProof w:val="0"/>
            <w:snapToGrid w:val="0"/>
          </w:rPr>
          <w:tab/>
          <w:t>id-AdditionalUL-NGU-UP-TNLInformation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126</w:t>
        </w:r>
      </w:ins>
    </w:p>
    <w:p w14:paraId="46C32EE4" w14:textId="77777777" w:rsidR="006A1CE4" w:rsidRPr="00E67E0D" w:rsidRDefault="006A1CE4" w:rsidP="00E7499B">
      <w:pPr>
        <w:pStyle w:val="PL"/>
        <w:rPr>
          <w:ins w:id="7016" w:author="Issam" w:date="2019-02-12T23:38:00Z"/>
          <w:noProof w:val="0"/>
          <w:snapToGrid w:val="0"/>
        </w:rPr>
      </w:pPr>
      <w:ins w:id="7017" w:author="Issam" w:date="2019-02-12T23:38:00Z">
        <w:r w:rsidRPr="00E67E0D">
          <w:rPr>
            <w:noProof w:val="0"/>
            <w:snapToGrid w:val="0"/>
          </w:rPr>
          <w:tab/>
          <w:t>id-DataForwardingNotPossible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127</w:t>
        </w:r>
      </w:ins>
    </w:p>
    <w:p w14:paraId="48EAABFB" w14:textId="77777777" w:rsidR="006A1CE4" w:rsidRPr="00E67E0D" w:rsidRDefault="006A1CE4" w:rsidP="00E7499B">
      <w:pPr>
        <w:pStyle w:val="PL"/>
        <w:rPr>
          <w:ins w:id="7018" w:author="Issam" w:date="2019-02-12T23:38:00Z"/>
          <w:noProof w:val="0"/>
          <w:snapToGrid w:val="0"/>
        </w:rPr>
      </w:pPr>
      <w:ins w:id="7019" w:author="Issam" w:date="2019-02-12T23:38:00Z">
        <w:r w:rsidRPr="00E67E0D">
          <w:rPr>
            <w:noProof w:val="0"/>
            <w:snapToGrid w:val="0"/>
          </w:rPr>
          <w:tab/>
          <w:t>id-DL-NGU-UP-TNLInformation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128</w:t>
        </w:r>
      </w:ins>
    </w:p>
    <w:p w14:paraId="6DD49D23" w14:textId="77777777" w:rsidR="006A1CE4" w:rsidRPr="00E67E0D" w:rsidRDefault="006A1CE4" w:rsidP="00E7499B">
      <w:pPr>
        <w:pStyle w:val="PL"/>
        <w:rPr>
          <w:ins w:id="7020" w:author="Issam" w:date="2019-02-12T23:38:00Z"/>
          <w:noProof w:val="0"/>
          <w:snapToGrid w:val="0"/>
        </w:rPr>
      </w:pPr>
      <w:ins w:id="7021" w:author="Issam" w:date="2019-02-12T23:38:00Z">
        <w:r w:rsidRPr="00E67E0D">
          <w:rPr>
            <w:noProof w:val="0"/>
            <w:snapToGrid w:val="0"/>
          </w:rPr>
          <w:tab/>
          <w:t>id-NetworkInstance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129</w:t>
        </w:r>
      </w:ins>
    </w:p>
    <w:p w14:paraId="109D4992" w14:textId="77777777" w:rsidR="006A1CE4" w:rsidRPr="00E67E0D" w:rsidRDefault="006A1CE4" w:rsidP="00E7499B">
      <w:pPr>
        <w:pStyle w:val="PL"/>
        <w:rPr>
          <w:ins w:id="7022" w:author="Issam" w:date="2019-02-12T23:38:00Z"/>
          <w:noProof w:val="0"/>
          <w:snapToGrid w:val="0"/>
        </w:rPr>
      </w:pPr>
      <w:ins w:id="7023" w:author="Issam" w:date="2019-02-12T23:38:00Z">
        <w:r w:rsidRPr="00E67E0D">
          <w:rPr>
            <w:noProof w:val="0"/>
            <w:snapToGrid w:val="0"/>
          </w:rPr>
          <w:tab/>
          <w:t>id-</w:t>
        </w:r>
        <w:r w:rsidRPr="00E67E0D">
          <w:rPr>
            <w:rFonts w:hint="eastAsia"/>
            <w:noProof w:val="0"/>
            <w:snapToGrid w:val="0"/>
            <w:lang w:eastAsia="zh-CN"/>
          </w:rPr>
          <w:t>P</w:t>
        </w:r>
        <w:r w:rsidRPr="00E67E0D">
          <w:rPr>
            <w:noProof w:val="0"/>
            <w:snapToGrid w:val="0"/>
          </w:rPr>
          <w:t>DUSessionAggregateMaximumBitRate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130</w:t>
        </w:r>
      </w:ins>
    </w:p>
    <w:p w14:paraId="7D1C1145" w14:textId="77777777" w:rsidR="006A1CE4" w:rsidRPr="00E67E0D" w:rsidRDefault="006A1CE4" w:rsidP="00E7499B">
      <w:pPr>
        <w:pStyle w:val="PL"/>
        <w:rPr>
          <w:ins w:id="7024" w:author="Issam" w:date="2019-02-12T23:38:00Z"/>
          <w:noProof w:val="0"/>
        </w:rPr>
      </w:pPr>
      <w:ins w:id="7025" w:author="Issam" w:date="2019-02-12T23:38:00Z">
        <w:r w:rsidRPr="00E67E0D">
          <w:rPr>
            <w:noProof w:val="0"/>
            <w:snapToGrid w:val="0"/>
          </w:rPr>
          <w:tab/>
          <w:t>id-PDUSessionResource</w:t>
        </w:r>
        <w:r w:rsidRPr="00E67E0D">
          <w:rPr>
            <w:noProof w:val="0"/>
          </w:rPr>
          <w:t>FailedToModifyListModCfm</w:t>
        </w:r>
        <w:r w:rsidRPr="00E67E0D">
          <w:rPr>
            <w:noProof w:val="0"/>
            <w:snapToGrid w:val="0"/>
          </w:rPr>
          <w:tab/>
        </w:r>
        <w:r w:rsidRPr="00E67E0D">
          <w:rPr>
            <w:noProof w:val="0"/>
            <w:snapToGrid w:val="0"/>
          </w:rPr>
          <w:tab/>
        </w:r>
        <w:r w:rsidRPr="00E67E0D">
          <w:rPr>
            <w:noProof w:val="0"/>
            <w:snapToGrid w:val="0"/>
          </w:rPr>
          <w:tab/>
          <w:t>ProtocolIE-ID ::= 131</w:t>
        </w:r>
      </w:ins>
    </w:p>
    <w:p w14:paraId="38CF7CDA" w14:textId="77777777" w:rsidR="006A1CE4" w:rsidRPr="00E67E0D" w:rsidRDefault="006A1CE4" w:rsidP="00E7499B">
      <w:pPr>
        <w:pStyle w:val="PL"/>
        <w:rPr>
          <w:ins w:id="7026" w:author="Issam" w:date="2019-02-12T23:38:00Z"/>
          <w:noProof w:val="0"/>
          <w:snapToGrid w:val="0"/>
        </w:rPr>
      </w:pPr>
      <w:ins w:id="7027" w:author="Issam" w:date="2019-02-12T23:38:00Z">
        <w:r w:rsidRPr="00E67E0D">
          <w:rPr>
            <w:noProof w:val="0"/>
            <w:snapToGrid w:val="0"/>
          </w:rPr>
          <w:tab/>
          <w:t>id-PDUSessionResource</w:t>
        </w:r>
        <w:r w:rsidRPr="00E67E0D">
          <w:rPr>
            <w:noProof w:val="0"/>
          </w:rPr>
          <w:t>FailedToSetupListCxtFail</w:t>
        </w:r>
        <w:r w:rsidRPr="00E67E0D">
          <w:rPr>
            <w:noProof w:val="0"/>
          </w:rPr>
          <w:tab/>
        </w:r>
        <w:r w:rsidRPr="00E67E0D">
          <w:rPr>
            <w:noProof w:val="0"/>
          </w:rPr>
          <w:tab/>
        </w:r>
        <w:r w:rsidRPr="00E67E0D">
          <w:rPr>
            <w:noProof w:val="0"/>
          </w:rPr>
          <w:tab/>
        </w:r>
        <w:r w:rsidRPr="00E67E0D">
          <w:rPr>
            <w:noProof w:val="0"/>
            <w:snapToGrid w:val="0"/>
          </w:rPr>
          <w:t>ProtocolIE-ID ::= 132</w:t>
        </w:r>
      </w:ins>
    </w:p>
    <w:p w14:paraId="0AF5898C" w14:textId="77777777" w:rsidR="006A1CE4" w:rsidRPr="00E67E0D" w:rsidRDefault="006A1CE4" w:rsidP="00E7499B">
      <w:pPr>
        <w:pStyle w:val="PL"/>
        <w:rPr>
          <w:ins w:id="7028" w:author="Issam" w:date="2019-02-12T23:38:00Z"/>
          <w:noProof w:val="0"/>
          <w:snapToGrid w:val="0"/>
        </w:rPr>
      </w:pPr>
      <w:ins w:id="7029" w:author="Issam" w:date="2019-02-12T23:38:00Z">
        <w:r w:rsidRPr="00E67E0D">
          <w:rPr>
            <w:noProof w:val="0"/>
            <w:snapToGrid w:val="0"/>
          </w:rPr>
          <w:tab/>
          <w:t>id-PDUSessionResource</w:t>
        </w:r>
        <w:r w:rsidRPr="00E67E0D">
          <w:rPr>
            <w:noProof w:val="0"/>
          </w:rPr>
          <w:t>List</w:t>
        </w:r>
        <w:r w:rsidRPr="00E67E0D">
          <w:rPr>
            <w:noProof w:val="0"/>
            <w:snapToGrid w:val="0"/>
          </w:rPr>
          <w:t>CxtRelReq</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133</w:t>
        </w:r>
      </w:ins>
    </w:p>
    <w:p w14:paraId="08AA64E1" w14:textId="77777777" w:rsidR="006A1CE4" w:rsidRPr="00E67E0D" w:rsidRDefault="006A1CE4" w:rsidP="00E7499B">
      <w:pPr>
        <w:pStyle w:val="PL"/>
        <w:rPr>
          <w:ins w:id="7030" w:author="Issam" w:date="2019-02-12T23:38:00Z"/>
          <w:noProof w:val="0"/>
          <w:snapToGrid w:val="0"/>
        </w:rPr>
      </w:pPr>
      <w:ins w:id="7031" w:author="Issam" w:date="2019-02-12T23:38:00Z">
        <w:r w:rsidRPr="00E67E0D">
          <w:rPr>
            <w:noProof w:val="0"/>
            <w:snapToGrid w:val="0"/>
          </w:rPr>
          <w:tab/>
          <w:t>id-PDUSessionType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134</w:t>
        </w:r>
      </w:ins>
    </w:p>
    <w:p w14:paraId="0BECB4E1" w14:textId="77777777" w:rsidR="006A1CE4" w:rsidRPr="00E67E0D" w:rsidRDefault="006A1CE4" w:rsidP="00E7499B">
      <w:pPr>
        <w:pStyle w:val="PL"/>
        <w:rPr>
          <w:ins w:id="7032" w:author="Issam" w:date="2019-02-12T23:38:00Z"/>
          <w:noProof w:val="0"/>
          <w:snapToGrid w:val="0"/>
        </w:rPr>
      </w:pPr>
      <w:ins w:id="7033" w:author="Issam" w:date="2019-02-12T23:38:00Z">
        <w:r w:rsidRPr="00E67E0D">
          <w:rPr>
            <w:noProof w:val="0"/>
            <w:snapToGrid w:val="0"/>
          </w:rPr>
          <w:tab/>
          <w:t>id-QosFlowAddOrModifyRequestList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135</w:t>
        </w:r>
      </w:ins>
    </w:p>
    <w:p w14:paraId="12E3C481" w14:textId="77777777" w:rsidR="006A1CE4" w:rsidRPr="00E67E0D" w:rsidRDefault="006A1CE4" w:rsidP="00E7499B">
      <w:pPr>
        <w:pStyle w:val="PL"/>
        <w:rPr>
          <w:ins w:id="7034" w:author="Issam" w:date="2019-02-12T23:38:00Z"/>
          <w:noProof w:val="0"/>
          <w:snapToGrid w:val="0"/>
        </w:rPr>
      </w:pPr>
      <w:ins w:id="7035" w:author="Issam" w:date="2019-02-12T23:38:00Z">
        <w:r w:rsidRPr="00E67E0D">
          <w:rPr>
            <w:noProof w:val="0"/>
            <w:snapToGrid w:val="0"/>
          </w:rPr>
          <w:tab/>
          <w:t>id-QosFlowSetupRequestList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136</w:t>
        </w:r>
      </w:ins>
    </w:p>
    <w:p w14:paraId="46F63525" w14:textId="77777777" w:rsidR="006A1CE4" w:rsidRPr="00E67E0D" w:rsidRDefault="006A1CE4" w:rsidP="00E7499B">
      <w:pPr>
        <w:pStyle w:val="PL"/>
        <w:rPr>
          <w:ins w:id="7036" w:author="Issam" w:date="2019-02-12T23:38:00Z"/>
          <w:noProof w:val="0"/>
          <w:snapToGrid w:val="0"/>
        </w:rPr>
      </w:pPr>
      <w:ins w:id="7037" w:author="Issam" w:date="2019-02-12T23:38:00Z">
        <w:r w:rsidRPr="00E67E0D">
          <w:rPr>
            <w:noProof w:val="0"/>
            <w:snapToGrid w:val="0"/>
          </w:rPr>
          <w:tab/>
          <w:t>id-QosFlowToReleaseList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137</w:t>
        </w:r>
      </w:ins>
    </w:p>
    <w:p w14:paraId="6E61B3B1" w14:textId="77777777" w:rsidR="006A1CE4" w:rsidRPr="00E67E0D" w:rsidRDefault="006A1CE4" w:rsidP="00E7499B">
      <w:pPr>
        <w:pStyle w:val="PL"/>
        <w:rPr>
          <w:ins w:id="7038" w:author="Issam" w:date="2019-02-12T23:38:00Z"/>
          <w:noProof w:val="0"/>
          <w:snapToGrid w:val="0"/>
        </w:rPr>
      </w:pPr>
      <w:ins w:id="7039" w:author="Issam" w:date="2019-02-12T23:38:00Z">
        <w:r w:rsidRPr="00E67E0D">
          <w:rPr>
            <w:noProof w:val="0"/>
            <w:snapToGrid w:val="0"/>
          </w:rPr>
          <w:tab/>
          <w:t>id-SecurityIndication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138</w:t>
        </w:r>
      </w:ins>
    </w:p>
    <w:p w14:paraId="353772AE" w14:textId="77777777" w:rsidR="006A1CE4" w:rsidRPr="00E67E0D" w:rsidRDefault="006A1CE4" w:rsidP="00E7499B">
      <w:pPr>
        <w:pStyle w:val="PL"/>
        <w:rPr>
          <w:ins w:id="7040" w:author="Issam" w:date="2019-02-12T23:38:00Z"/>
          <w:noProof w:val="0"/>
          <w:snapToGrid w:val="0"/>
        </w:rPr>
      </w:pPr>
      <w:ins w:id="7041" w:author="Issam" w:date="2019-02-12T23:38:00Z">
        <w:r w:rsidRPr="00E67E0D">
          <w:rPr>
            <w:noProof w:val="0"/>
            <w:snapToGrid w:val="0"/>
          </w:rPr>
          <w:tab/>
          <w:t>id-UL-NGU-UP-TNLInformation</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 ::= 139</w:t>
        </w:r>
      </w:ins>
    </w:p>
    <w:p w14:paraId="2B374DE9" w14:textId="77777777" w:rsidR="006A1CE4" w:rsidRPr="00E67E0D" w:rsidRDefault="006A1CE4" w:rsidP="00E7499B">
      <w:pPr>
        <w:pStyle w:val="PL"/>
        <w:rPr>
          <w:ins w:id="7042" w:author="Issam" w:date="2019-02-12T23:38:00Z"/>
          <w:noProof w:val="0"/>
          <w:snapToGrid w:val="0"/>
        </w:rPr>
      </w:pPr>
      <w:ins w:id="7043" w:author="Issam" w:date="2019-02-12T23:38:00Z">
        <w:r w:rsidRPr="00E67E0D">
          <w:rPr>
            <w:noProof w:val="0"/>
            <w:snapToGrid w:val="0"/>
          </w:rPr>
          <w:tab/>
          <w:t>id-UL-NGU-UP-TNLModifyList</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snapToGrid w:val="0"/>
          </w:rPr>
          <w:t>ProtocolIE-ID ::= 140</w:t>
        </w:r>
      </w:ins>
    </w:p>
    <w:p w14:paraId="03B4AF2D" w14:textId="77777777" w:rsidR="006A1CE4" w:rsidRPr="00E67E0D" w:rsidRDefault="006A1CE4" w:rsidP="00E7499B">
      <w:pPr>
        <w:pStyle w:val="PL"/>
        <w:rPr>
          <w:ins w:id="7044" w:author="Issam" w:date="2019-02-12T23:38:00Z"/>
          <w:noProof w:val="0"/>
          <w:snapToGrid w:val="0"/>
        </w:rPr>
      </w:pPr>
      <w:ins w:id="7045" w:author="Issam" w:date="2019-02-12T23:38:00Z">
        <w:r w:rsidRPr="00E67E0D">
          <w:rPr>
            <w:noProof w:val="0"/>
            <w:snapToGrid w:val="0"/>
          </w:rPr>
          <w:tab/>
        </w:r>
        <w:r w:rsidRPr="00E67E0D">
          <w:rPr>
            <w:snapToGrid w:val="0"/>
          </w:rPr>
          <w:t>id-WarningAreaCoordinates</w:t>
        </w:r>
        <w:r w:rsidRPr="00E67E0D">
          <w:rPr>
            <w:snapToGrid w:val="0"/>
          </w:rPr>
          <w:tab/>
        </w:r>
        <w:r w:rsidRPr="00E67E0D">
          <w:rPr>
            <w:snapToGrid w:val="0"/>
          </w:rPr>
          <w:tab/>
        </w:r>
        <w:r w:rsidRPr="00E67E0D">
          <w:rPr>
            <w:snapToGrid w:val="0"/>
          </w:rPr>
          <w:tab/>
        </w:r>
        <w:r w:rsidRPr="00E67E0D">
          <w:rPr>
            <w:snapToGrid w:val="0"/>
          </w:rPr>
          <w:tab/>
        </w:r>
        <w:r w:rsidRPr="00E67E0D">
          <w:rPr>
            <w:snapToGrid w:val="0"/>
          </w:rPr>
          <w:tab/>
        </w:r>
        <w:r w:rsidRPr="00E67E0D">
          <w:rPr>
            <w:snapToGrid w:val="0"/>
          </w:rPr>
          <w:tab/>
        </w:r>
        <w:r w:rsidRPr="00E67E0D">
          <w:rPr>
            <w:snapToGrid w:val="0"/>
          </w:rPr>
          <w:tab/>
        </w:r>
        <w:r w:rsidRPr="00E67E0D">
          <w:rPr>
            <w:snapToGrid w:val="0"/>
          </w:rPr>
          <w:tab/>
          <w:t>ProtocolIE-ID ::= 141</w:t>
        </w:r>
      </w:ins>
    </w:p>
    <w:p w14:paraId="45B1086C" w14:textId="77777777" w:rsidR="006A1CE4" w:rsidRPr="00E67E0D" w:rsidRDefault="006A1CE4" w:rsidP="00E7499B">
      <w:pPr>
        <w:pStyle w:val="PL"/>
        <w:rPr>
          <w:noProof w:val="0"/>
          <w:snapToGrid w:val="0"/>
        </w:rPr>
      </w:pPr>
    </w:p>
    <w:p w14:paraId="339CDE1E" w14:textId="77777777" w:rsidR="006A1CE4" w:rsidRPr="00E67E0D" w:rsidRDefault="006A1CE4" w:rsidP="00E7499B">
      <w:pPr>
        <w:pStyle w:val="PL"/>
        <w:rPr>
          <w:noProof w:val="0"/>
          <w:snapToGrid w:val="0"/>
        </w:rPr>
      </w:pPr>
      <w:r w:rsidRPr="00E67E0D">
        <w:rPr>
          <w:noProof w:val="0"/>
          <w:snapToGrid w:val="0"/>
        </w:rPr>
        <w:t>END</w:t>
      </w:r>
    </w:p>
    <w:p w14:paraId="2401F84C" w14:textId="77777777" w:rsidR="006A1CE4" w:rsidRPr="00E67E0D" w:rsidRDefault="006A1CE4" w:rsidP="00E7499B">
      <w:pPr>
        <w:pStyle w:val="PL"/>
        <w:rPr>
          <w:ins w:id="7046" w:author="Issam" w:date="2019-02-12T23:38:00Z"/>
          <w:noProof w:val="0"/>
          <w:snapToGrid w:val="0"/>
        </w:rPr>
      </w:pPr>
      <w:ins w:id="7047" w:author="Issam" w:date="2019-02-12T23:38:00Z">
        <w:r w:rsidRPr="00E67E0D">
          <w:rPr>
            <w:noProof w:val="0"/>
            <w:snapToGrid w:val="0"/>
          </w:rPr>
          <w:t>-- ASN1STOP</w:t>
        </w:r>
      </w:ins>
    </w:p>
    <w:p w14:paraId="7A9F3573" w14:textId="77777777" w:rsidR="006A1CE4" w:rsidRPr="00E67E0D" w:rsidRDefault="006A1CE4" w:rsidP="00E7499B">
      <w:pPr>
        <w:pStyle w:val="PL"/>
        <w:rPr>
          <w:noProof w:val="0"/>
          <w:snapToGrid w:val="0"/>
        </w:rPr>
      </w:pPr>
    </w:p>
    <w:p w14:paraId="48D285AC" w14:textId="77777777" w:rsidR="006A1CE4" w:rsidRPr="00E67E0D" w:rsidRDefault="006A1CE4" w:rsidP="00E7499B">
      <w:pPr>
        <w:pStyle w:val="3"/>
      </w:pPr>
      <w:bookmarkStart w:id="7048" w:name="_Toc534720717"/>
      <w:bookmarkStart w:id="7049" w:name="_Toc525567722"/>
      <w:r w:rsidRPr="00E67E0D">
        <w:t>9.4.8</w:t>
      </w:r>
      <w:r w:rsidRPr="00E67E0D">
        <w:tab/>
        <w:t>Container Definitions</w:t>
      </w:r>
      <w:bookmarkEnd w:id="7048"/>
      <w:bookmarkEnd w:id="7049"/>
    </w:p>
    <w:p w14:paraId="4F5EEBEE" w14:textId="77777777" w:rsidR="006A1CE4" w:rsidRPr="00E67E0D" w:rsidRDefault="006A1CE4" w:rsidP="00E7499B">
      <w:pPr>
        <w:pStyle w:val="PL"/>
        <w:rPr>
          <w:ins w:id="7050" w:author="Issam" w:date="2019-02-12T23:38:00Z"/>
          <w:noProof w:val="0"/>
          <w:snapToGrid w:val="0"/>
        </w:rPr>
      </w:pPr>
      <w:ins w:id="7051" w:author="Issam" w:date="2019-02-12T23:38:00Z">
        <w:r w:rsidRPr="00E67E0D">
          <w:rPr>
            <w:noProof w:val="0"/>
            <w:snapToGrid w:val="0"/>
          </w:rPr>
          <w:t>-- ASN1START</w:t>
        </w:r>
      </w:ins>
    </w:p>
    <w:p w14:paraId="078DD824" w14:textId="77777777" w:rsidR="006A1CE4" w:rsidRPr="00E67E0D" w:rsidRDefault="006A1CE4" w:rsidP="00E7499B">
      <w:pPr>
        <w:pStyle w:val="PL"/>
        <w:rPr>
          <w:noProof w:val="0"/>
          <w:snapToGrid w:val="0"/>
        </w:rPr>
      </w:pPr>
      <w:r w:rsidRPr="00E67E0D">
        <w:rPr>
          <w:noProof w:val="0"/>
          <w:snapToGrid w:val="0"/>
        </w:rPr>
        <w:t>-- **************************************************************</w:t>
      </w:r>
    </w:p>
    <w:p w14:paraId="67A985E9" w14:textId="77777777" w:rsidR="006A1CE4" w:rsidRPr="00E67E0D" w:rsidRDefault="006A1CE4" w:rsidP="00E7499B">
      <w:pPr>
        <w:pStyle w:val="PL"/>
        <w:rPr>
          <w:noProof w:val="0"/>
          <w:snapToGrid w:val="0"/>
        </w:rPr>
      </w:pPr>
      <w:r w:rsidRPr="00E67E0D">
        <w:rPr>
          <w:noProof w:val="0"/>
          <w:snapToGrid w:val="0"/>
        </w:rPr>
        <w:t>--</w:t>
      </w:r>
    </w:p>
    <w:p w14:paraId="6D833B9F" w14:textId="77777777" w:rsidR="006A1CE4" w:rsidRPr="00E67E0D" w:rsidRDefault="006A1CE4" w:rsidP="00E7499B">
      <w:pPr>
        <w:pStyle w:val="PL"/>
        <w:rPr>
          <w:noProof w:val="0"/>
          <w:snapToGrid w:val="0"/>
        </w:rPr>
      </w:pPr>
      <w:r w:rsidRPr="00E67E0D">
        <w:rPr>
          <w:noProof w:val="0"/>
          <w:snapToGrid w:val="0"/>
        </w:rPr>
        <w:t>-- Container definitions</w:t>
      </w:r>
    </w:p>
    <w:p w14:paraId="5E9325E4" w14:textId="77777777" w:rsidR="006A1CE4" w:rsidRPr="00E67E0D" w:rsidRDefault="006A1CE4" w:rsidP="00E7499B">
      <w:pPr>
        <w:pStyle w:val="PL"/>
        <w:rPr>
          <w:noProof w:val="0"/>
          <w:snapToGrid w:val="0"/>
        </w:rPr>
      </w:pPr>
      <w:r w:rsidRPr="00E67E0D">
        <w:rPr>
          <w:noProof w:val="0"/>
          <w:snapToGrid w:val="0"/>
        </w:rPr>
        <w:t>--</w:t>
      </w:r>
    </w:p>
    <w:p w14:paraId="4E2181A8" w14:textId="77777777" w:rsidR="006A1CE4" w:rsidRPr="00E67E0D" w:rsidRDefault="006A1CE4" w:rsidP="00E7499B">
      <w:pPr>
        <w:pStyle w:val="PL"/>
        <w:rPr>
          <w:noProof w:val="0"/>
          <w:snapToGrid w:val="0"/>
        </w:rPr>
      </w:pPr>
      <w:r w:rsidRPr="00E67E0D">
        <w:rPr>
          <w:noProof w:val="0"/>
          <w:snapToGrid w:val="0"/>
        </w:rPr>
        <w:t>-- **************************************************************</w:t>
      </w:r>
    </w:p>
    <w:p w14:paraId="7677DE19" w14:textId="77777777" w:rsidR="006A1CE4" w:rsidRPr="00E67E0D" w:rsidRDefault="006A1CE4" w:rsidP="00E7499B">
      <w:pPr>
        <w:pStyle w:val="PL"/>
        <w:rPr>
          <w:noProof w:val="0"/>
          <w:snapToGrid w:val="0"/>
        </w:rPr>
      </w:pPr>
    </w:p>
    <w:p w14:paraId="6F905DA4" w14:textId="77777777" w:rsidR="006A1CE4" w:rsidRPr="00E67E0D" w:rsidRDefault="006A1CE4" w:rsidP="00E7499B">
      <w:pPr>
        <w:pStyle w:val="PL"/>
        <w:rPr>
          <w:noProof w:val="0"/>
          <w:snapToGrid w:val="0"/>
        </w:rPr>
      </w:pPr>
      <w:r w:rsidRPr="00E67E0D">
        <w:rPr>
          <w:noProof w:val="0"/>
          <w:snapToGrid w:val="0"/>
        </w:rPr>
        <w:t>NGAP-Containers {</w:t>
      </w:r>
    </w:p>
    <w:p w14:paraId="10654076" w14:textId="77777777" w:rsidR="006A1CE4" w:rsidRPr="00E67E0D" w:rsidRDefault="006A1CE4" w:rsidP="00E7499B">
      <w:pPr>
        <w:pStyle w:val="PL"/>
        <w:rPr>
          <w:noProof w:val="0"/>
          <w:snapToGrid w:val="0"/>
        </w:rPr>
      </w:pPr>
      <w:r w:rsidRPr="00E67E0D">
        <w:rPr>
          <w:noProof w:val="0"/>
          <w:snapToGrid w:val="0"/>
        </w:rPr>
        <w:t xml:space="preserve">itu-t (0) identified-organization (4) etsi (0) mobileDomain (0) </w:t>
      </w:r>
    </w:p>
    <w:p w14:paraId="1766A74A" w14:textId="77777777" w:rsidR="006A1CE4" w:rsidRPr="00E67E0D" w:rsidRDefault="006A1CE4" w:rsidP="00E7499B">
      <w:pPr>
        <w:pStyle w:val="PL"/>
        <w:rPr>
          <w:noProof w:val="0"/>
          <w:snapToGrid w:val="0"/>
        </w:rPr>
      </w:pPr>
      <w:r w:rsidRPr="00E67E0D">
        <w:rPr>
          <w:noProof w:val="0"/>
          <w:snapToGrid w:val="0"/>
        </w:rPr>
        <w:t>ngran-Access (22) modules (3) ngap (1) version1 (1) ngap-Containers (5) }</w:t>
      </w:r>
    </w:p>
    <w:p w14:paraId="582C931B" w14:textId="77777777" w:rsidR="006A1CE4" w:rsidRPr="00E67E0D" w:rsidRDefault="006A1CE4" w:rsidP="00E7499B">
      <w:pPr>
        <w:pStyle w:val="PL"/>
        <w:rPr>
          <w:noProof w:val="0"/>
          <w:snapToGrid w:val="0"/>
        </w:rPr>
      </w:pPr>
    </w:p>
    <w:p w14:paraId="411448C0" w14:textId="77777777" w:rsidR="006A1CE4" w:rsidRPr="00E67E0D" w:rsidRDefault="006A1CE4" w:rsidP="00E7499B">
      <w:pPr>
        <w:pStyle w:val="PL"/>
        <w:rPr>
          <w:noProof w:val="0"/>
          <w:snapToGrid w:val="0"/>
        </w:rPr>
      </w:pPr>
      <w:r w:rsidRPr="00E67E0D">
        <w:rPr>
          <w:noProof w:val="0"/>
          <w:snapToGrid w:val="0"/>
        </w:rPr>
        <w:t xml:space="preserve">DEFINITIONS AUTOMATIC TAGS ::= </w:t>
      </w:r>
    </w:p>
    <w:p w14:paraId="4237D4B4" w14:textId="77777777" w:rsidR="006A1CE4" w:rsidRPr="00E67E0D" w:rsidRDefault="006A1CE4" w:rsidP="00E7499B">
      <w:pPr>
        <w:pStyle w:val="PL"/>
        <w:rPr>
          <w:noProof w:val="0"/>
          <w:snapToGrid w:val="0"/>
        </w:rPr>
      </w:pPr>
    </w:p>
    <w:p w14:paraId="72E7C6E4" w14:textId="77777777" w:rsidR="006A1CE4" w:rsidRPr="00E67E0D" w:rsidRDefault="006A1CE4" w:rsidP="00E7499B">
      <w:pPr>
        <w:pStyle w:val="PL"/>
        <w:rPr>
          <w:noProof w:val="0"/>
          <w:snapToGrid w:val="0"/>
        </w:rPr>
      </w:pPr>
      <w:r w:rsidRPr="00E67E0D">
        <w:rPr>
          <w:noProof w:val="0"/>
          <w:snapToGrid w:val="0"/>
        </w:rPr>
        <w:t>BEGIN</w:t>
      </w:r>
    </w:p>
    <w:p w14:paraId="40C6204C" w14:textId="77777777" w:rsidR="006A1CE4" w:rsidRPr="00E67E0D" w:rsidRDefault="006A1CE4" w:rsidP="00E7499B">
      <w:pPr>
        <w:pStyle w:val="PL"/>
        <w:rPr>
          <w:noProof w:val="0"/>
          <w:snapToGrid w:val="0"/>
        </w:rPr>
      </w:pPr>
    </w:p>
    <w:p w14:paraId="0BD1ED09" w14:textId="77777777" w:rsidR="006A1CE4" w:rsidRPr="00E67E0D" w:rsidRDefault="006A1CE4" w:rsidP="00E7499B">
      <w:pPr>
        <w:pStyle w:val="PL"/>
        <w:rPr>
          <w:noProof w:val="0"/>
          <w:snapToGrid w:val="0"/>
        </w:rPr>
      </w:pPr>
      <w:r w:rsidRPr="00E67E0D">
        <w:rPr>
          <w:noProof w:val="0"/>
          <w:snapToGrid w:val="0"/>
        </w:rPr>
        <w:t>-- **************************************************************</w:t>
      </w:r>
    </w:p>
    <w:p w14:paraId="0F7F3B8D" w14:textId="77777777" w:rsidR="006A1CE4" w:rsidRPr="00E67E0D" w:rsidRDefault="006A1CE4" w:rsidP="00E7499B">
      <w:pPr>
        <w:pStyle w:val="PL"/>
        <w:rPr>
          <w:noProof w:val="0"/>
          <w:snapToGrid w:val="0"/>
        </w:rPr>
      </w:pPr>
      <w:r w:rsidRPr="00E67E0D">
        <w:rPr>
          <w:noProof w:val="0"/>
          <w:snapToGrid w:val="0"/>
        </w:rPr>
        <w:t>--</w:t>
      </w:r>
    </w:p>
    <w:p w14:paraId="1F1C5C6D" w14:textId="77777777" w:rsidR="006A1CE4" w:rsidRPr="00E67E0D" w:rsidRDefault="006A1CE4" w:rsidP="00E7499B">
      <w:pPr>
        <w:pStyle w:val="PL"/>
        <w:outlineLvl w:val="3"/>
        <w:rPr>
          <w:noProof w:val="0"/>
          <w:snapToGrid w:val="0"/>
        </w:rPr>
      </w:pPr>
      <w:r w:rsidRPr="00E67E0D">
        <w:rPr>
          <w:noProof w:val="0"/>
          <w:snapToGrid w:val="0"/>
        </w:rPr>
        <w:t>-- IE parameter types from other modules.</w:t>
      </w:r>
    </w:p>
    <w:p w14:paraId="1E129106" w14:textId="77777777" w:rsidR="006A1CE4" w:rsidRPr="00E67E0D" w:rsidRDefault="006A1CE4" w:rsidP="00E7499B">
      <w:pPr>
        <w:pStyle w:val="PL"/>
        <w:rPr>
          <w:noProof w:val="0"/>
          <w:snapToGrid w:val="0"/>
        </w:rPr>
      </w:pPr>
      <w:r w:rsidRPr="00E67E0D">
        <w:rPr>
          <w:noProof w:val="0"/>
          <w:snapToGrid w:val="0"/>
        </w:rPr>
        <w:t>--</w:t>
      </w:r>
    </w:p>
    <w:p w14:paraId="49525B56" w14:textId="77777777" w:rsidR="006A1CE4" w:rsidRPr="00E67E0D" w:rsidRDefault="006A1CE4" w:rsidP="00E7499B">
      <w:pPr>
        <w:pStyle w:val="PL"/>
        <w:rPr>
          <w:noProof w:val="0"/>
          <w:snapToGrid w:val="0"/>
        </w:rPr>
      </w:pPr>
      <w:r w:rsidRPr="00E67E0D">
        <w:rPr>
          <w:noProof w:val="0"/>
          <w:snapToGrid w:val="0"/>
        </w:rPr>
        <w:t>-- **************************************************************</w:t>
      </w:r>
    </w:p>
    <w:p w14:paraId="7786C902" w14:textId="77777777" w:rsidR="006A1CE4" w:rsidRPr="00E67E0D" w:rsidRDefault="006A1CE4" w:rsidP="00E7499B">
      <w:pPr>
        <w:pStyle w:val="PL"/>
        <w:rPr>
          <w:noProof w:val="0"/>
          <w:snapToGrid w:val="0"/>
        </w:rPr>
      </w:pPr>
    </w:p>
    <w:p w14:paraId="08DA389B" w14:textId="77777777" w:rsidR="006A1CE4" w:rsidRPr="00E67E0D" w:rsidRDefault="006A1CE4" w:rsidP="00E7499B">
      <w:pPr>
        <w:pStyle w:val="PL"/>
        <w:rPr>
          <w:noProof w:val="0"/>
          <w:snapToGrid w:val="0"/>
        </w:rPr>
      </w:pPr>
      <w:r w:rsidRPr="00E67E0D">
        <w:rPr>
          <w:noProof w:val="0"/>
          <w:snapToGrid w:val="0"/>
        </w:rPr>
        <w:t>IMPORTS</w:t>
      </w:r>
    </w:p>
    <w:p w14:paraId="36BA54EC" w14:textId="77777777" w:rsidR="006A1CE4" w:rsidRPr="00E67E0D" w:rsidRDefault="006A1CE4" w:rsidP="00E7499B">
      <w:pPr>
        <w:pStyle w:val="PL"/>
        <w:rPr>
          <w:noProof w:val="0"/>
          <w:snapToGrid w:val="0"/>
        </w:rPr>
      </w:pPr>
    </w:p>
    <w:p w14:paraId="2558A792" w14:textId="77777777" w:rsidR="006A1CE4" w:rsidRPr="00E67E0D" w:rsidRDefault="006A1CE4" w:rsidP="00E7499B">
      <w:pPr>
        <w:pStyle w:val="PL"/>
        <w:rPr>
          <w:noProof w:val="0"/>
          <w:snapToGrid w:val="0"/>
        </w:rPr>
      </w:pPr>
      <w:r w:rsidRPr="00E67E0D">
        <w:rPr>
          <w:noProof w:val="0"/>
          <w:snapToGrid w:val="0"/>
        </w:rPr>
        <w:tab/>
        <w:t>Criticality,</w:t>
      </w:r>
    </w:p>
    <w:p w14:paraId="55214A9A" w14:textId="77777777" w:rsidR="006A1CE4" w:rsidRPr="00E67E0D" w:rsidRDefault="006A1CE4" w:rsidP="00E7499B">
      <w:pPr>
        <w:pStyle w:val="PL"/>
        <w:rPr>
          <w:noProof w:val="0"/>
          <w:snapToGrid w:val="0"/>
        </w:rPr>
      </w:pPr>
      <w:r w:rsidRPr="00E67E0D">
        <w:rPr>
          <w:noProof w:val="0"/>
          <w:snapToGrid w:val="0"/>
        </w:rPr>
        <w:tab/>
        <w:t>Presence,</w:t>
      </w:r>
    </w:p>
    <w:p w14:paraId="7937E97B" w14:textId="77777777" w:rsidR="006A1CE4" w:rsidRPr="00E67E0D" w:rsidRDefault="006A1CE4" w:rsidP="00E7499B">
      <w:pPr>
        <w:pStyle w:val="PL"/>
        <w:rPr>
          <w:noProof w:val="0"/>
          <w:snapToGrid w:val="0"/>
        </w:rPr>
      </w:pPr>
      <w:r w:rsidRPr="00E67E0D">
        <w:rPr>
          <w:noProof w:val="0"/>
          <w:snapToGrid w:val="0"/>
        </w:rPr>
        <w:tab/>
        <w:t>PrivateIE-ID,</w:t>
      </w:r>
    </w:p>
    <w:p w14:paraId="71051754" w14:textId="77777777" w:rsidR="006A1CE4" w:rsidRPr="00E67E0D" w:rsidRDefault="006A1CE4" w:rsidP="00E7499B">
      <w:pPr>
        <w:pStyle w:val="PL"/>
        <w:rPr>
          <w:noProof w:val="0"/>
          <w:snapToGrid w:val="0"/>
        </w:rPr>
      </w:pPr>
      <w:r w:rsidRPr="00E67E0D">
        <w:rPr>
          <w:noProof w:val="0"/>
          <w:snapToGrid w:val="0"/>
        </w:rPr>
        <w:tab/>
        <w:t>ProtocolExtensionID,</w:t>
      </w:r>
    </w:p>
    <w:p w14:paraId="6B5CF743" w14:textId="77777777" w:rsidR="006A1CE4" w:rsidRPr="00E67E0D" w:rsidRDefault="006A1CE4" w:rsidP="00E7499B">
      <w:pPr>
        <w:pStyle w:val="PL"/>
        <w:rPr>
          <w:noProof w:val="0"/>
          <w:snapToGrid w:val="0"/>
        </w:rPr>
      </w:pPr>
      <w:r w:rsidRPr="00E67E0D">
        <w:rPr>
          <w:noProof w:val="0"/>
          <w:snapToGrid w:val="0"/>
        </w:rPr>
        <w:tab/>
        <w:t>ProtocolIE-ID</w:t>
      </w:r>
    </w:p>
    <w:p w14:paraId="6886A805" w14:textId="77777777" w:rsidR="006A1CE4" w:rsidRPr="00E67E0D" w:rsidRDefault="006A1CE4" w:rsidP="00E7499B">
      <w:pPr>
        <w:pStyle w:val="PL"/>
        <w:rPr>
          <w:noProof w:val="0"/>
          <w:snapToGrid w:val="0"/>
        </w:rPr>
      </w:pPr>
      <w:r w:rsidRPr="00E67E0D">
        <w:rPr>
          <w:noProof w:val="0"/>
          <w:snapToGrid w:val="0"/>
        </w:rPr>
        <w:t>FROM NGAP-CommonDataTypes</w:t>
      </w:r>
    </w:p>
    <w:p w14:paraId="10E8AA33" w14:textId="77777777" w:rsidR="006A1CE4" w:rsidRPr="00E67E0D" w:rsidRDefault="006A1CE4" w:rsidP="00E7499B">
      <w:pPr>
        <w:pStyle w:val="PL"/>
        <w:rPr>
          <w:noProof w:val="0"/>
          <w:snapToGrid w:val="0"/>
        </w:rPr>
      </w:pPr>
    </w:p>
    <w:p w14:paraId="48D62CF6" w14:textId="77777777" w:rsidR="006A1CE4" w:rsidRPr="00E67E0D" w:rsidRDefault="006A1CE4" w:rsidP="00E7499B">
      <w:pPr>
        <w:pStyle w:val="PL"/>
        <w:rPr>
          <w:noProof w:val="0"/>
          <w:snapToGrid w:val="0"/>
        </w:rPr>
      </w:pPr>
      <w:r w:rsidRPr="00E67E0D">
        <w:rPr>
          <w:noProof w:val="0"/>
          <w:snapToGrid w:val="0"/>
        </w:rPr>
        <w:tab/>
        <w:t>maxPrivateIEs,</w:t>
      </w:r>
    </w:p>
    <w:p w14:paraId="5B87A950" w14:textId="77777777" w:rsidR="006A1CE4" w:rsidRPr="00E67E0D" w:rsidRDefault="006A1CE4" w:rsidP="00E7499B">
      <w:pPr>
        <w:pStyle w:val="PL"/>
        <w:rPr>
          <w:noProof w:val="0"/>
          <w:snapToGrid w:val="0"/>
        </w:rPr>
      </w:pPr>
      <w:r w:rsidRPr="00E67E0D">
        <w:rPr>
          <w:noProof w:val="0"/>
          <w:snapToGrid w:val="0"/>
        </w:rPr>
        <w:tab/>
        <w:t>maxProtocolExtensions,</w:t>
      </w:r>
    </w:p>
    <w:p w14:paraId="7E775AFE" w14:textId="77777777" w:rsidR="006A1CE4" w:rsidRPr="00E67E0D" w:rsidRDefault="006A1CE4" w:rsidP="00E7499B">
      <w:pPr>
        <w:pStyle w:val="PL"/>
        <w:rPr>
          <w:noProof w:val="0"/>
          <w:snapToGrid w:val="0"/>
        </w:rPr>
      </w:pPr>
      <w:r w:rsidRPr="00E67E0D">
        <w:rPr>
          <w:noProof w:val="0"/>
          <w:snapToGrid w:val="0"/>
        </w:rPr>
        <w:tab/>
        <w:t>maxProtocolIEs</w:t>
      </w:r>
    </w:p>
    <w:p w14:paraId="43EAC8EB" w14:textId="77777777" w:rsidR="006A1CE4" w:rsidRPr="00E67E0D" w:rsidRDefault="006A1CE4" w:rsidP="00E7499B">
      <w:pPr>
        <w:pStyle w:val="PL"/>
        <w:rPr>
          <w:noProof w:val="0"/>
          <w:snapToGrid w:val="0"/>
        </w:rPr>
      </w:pPr>
      <w:r w:rsidRPr="00E67E0D">
        <w:rPr>
          <w:noProof w:val="0"/>
          <w:snapToGrid w:val="0"/>
        </w:rPr>
        <w:t>FROM NGAP-Constants;</w:t>
      </w:r>
    </w:p>
    <w:p w14:paraId="212AC8F2" w14:textId="77777777" w:rsidR="006A1CE4" w:rsidRPr="00E67E0D" w:rsidRDefault="006A1CE4" w:rsidP="00E7499B">
      <w:pPr>
        <w:pStyle w:val="PL"/>
        <w:rPr>
          <w:noProof w:val="0"/>
          <w:snapToGrid w:val="0"/>
        </w:rPr>
      </w:pPr>
    </w:p>
    <w:p w14:paraId="016BC322" w14:textId="77777777" w:rsidR="006A1CE4" w:rsidRPr="00E67E0D" w:rsidRDefault="006A1CE4" w:rsidP="00E7499B">
      <w:pPr>
        <w:pStyle w:val="PL"/>
        <w:rPr>
          <w:noProof w:val="0"/>
          <w:snapToGrid w:val="0"/>
        </w:rPr>
      </w:pPr>
      <w:r w:rsidRPr="00E67E0D">
        <w:rPr>
          <w:noProof w:val="0"/>
          <w:snapToGrid w:val="0"/>
        </w:rPr>
        <w:t>-- **************************************************************</w:t>
      </w:r>
    </w:p>
    <w:p w14:paraId="1E29B350" w14:textId="77777777" w:rsidR="006A1CE4" w:rsidRPr="00E67E0D" w:rsidRDefault="006A1CE4" w:rsidP="00E7499B">
      <w:pPr>
        <w:pStyle w:val="PL"/>
        <w:rPr>
          <w:noProof w:val="0"/>
          <w:snapToGrid w:val="0"/>
        </w:rPr>
      </w:pPr>
      <w:r w:rsidRPr="00E67E0D">
        <w:rPr>
          <w:noProof w:val="0"/>
          <w:snapToGrid w:val="0"/>
        </w:rPr>
        <w:t>--</w:t>
      </w:r>
    </w:p>
    <w:p w14:paraId="40D0D43D" w14:textId="77777777" w:rsidR="006A1CE4" w:rsidRPr="00E67E0D" w:rsidRDefault="006A1CE4" w:rsidP="00E7499B">
      <w:pPr>
        <w:pStyle w:val="PL"/>
        <w:outlineLvl w:val="3"/>
        <w:rPr>
          <w:noProof w:val="0"/>
          <w:snapToGrid w:val="0"/>
        </w:rPr>
      </w:pPr>
      <w:r w:rsidRPr="00E67E0D">
        <w:rPr>
          <w:noProof w:val="0"/>
          <w:snapToGrid w:val="0"/>
        </w:rPr>
        <w:t>-- Class Definition for Protocol IEs</w:t>
      </w:r>
    </w:p>
    <w:p w14:paraId="266AF4C7" w14:textId="77777777" w:rsidR="006A1CE4" w:rsidRPr="00E67E0D" w:rsidRDefault="006A1CE4" w:rsidP="00E7499B">
      <w:pPr>
        <w:pStyle w:val="PL"/>
        <w:rPr>
          <w:noProof w:val="0"/>
          <w:snapToGrid w:val="0"/>
        </w:rPr>
      </w:pPr>
      <w:r w:rsidRPr="00E67E0D">
        <w:rPr>
          <w:noProof w:val="0"/>
          <w:snapToGrid w:val="0"/>
        </w:rPr>
        <w:t>--</w:t>
      </w:r>
    </w:p>
    <w:p w14:paraId="703D3288" w14:textId="77777777" w:rsidR="006A1CE4" w:rsidRPr="00E67E0D" w:rsidRDefault="006A1CE4" w:rsidP="00E7499B">
      <w:pPr>
        <w:pStyle w:val="PL"/>
        <w:rPr>
          <w:noProof w:val="0"/>
          <w:snapToGrid w:val="0"/>
        </w:rPr>
      </w:pPr>
      <w:r w:rsidRPr="00E67E0D">
        <w:rPr>
          <w:noProof w:val="0"/>
          <w:snapToGrid w:val="0"/>
        </w:rPr>
        <w:t>-- **************************************************************</w:t>
      </w:r>
    </w:p>
    <w:p w14:paraId="76C88D1B" w14:textId="77777777" w:rsidR="006A1CE4" w:rsidRPr="00E67E0D" w:rsidRDefault="006A1CE4" w:rsidP="00E7499B">
      <w:pPr>
        <w:pStyle w:val="PL"/>
        <w:rPr>
          <w:noProof w:val="0"/>
          <w:snapToGrid w:val="0"/>
        </w:rPr>
      </w:pPr>
    </w:p>
    <w:p w14:paraId="06DA2ED6" w14:textId="77777777" w:rsidR="006A1CE4" w:rsidRPr="00E67E0D" w:rsidRDefault="006A1CE4" w:rsidP="00E7499B">
      <w:pPr>
        <w:pStyle w:val="PL"/>
        <w:rPr>
          <w:noProof w:val="0"/>
          <w:snapToGrid w:val="0"/>
        </w:rPr>
      </w:pPr>
      <w:r w:rsidRPr="00E67E0D">
        <w:rPr>
          <w:noProof w:val="0"/>
          <w:snapToGrid w:val="0"/>
        </w:rPr>
        <w:t>NGAP-PROTOCOL-IES ::= CLASS {</w:t>
      </w:r>
    </w:p>
    <w:p w14:paraId="7B437C1D" w14:textId="77777777" w:rsidR="006A1CE4" w:rsidRPr="00E67E0D" w:rsidRDefault="006A1CE4" w:rsidP="00E7499B">
      <w:pPr>
        <w:pStyle w:val="PL"/>
        <w:rPr>
          <w:noProof w:val="0"/>
          <w:snapToGrid w:val="0"/>
        </w:rPr>
      </w:pPr>
      <w:r w:rsidRPr="00E67E0D">
        <w:rPr>
          <w:noProof w:val="0"/>
          <w:snapToGrid w:val="0"/>
        </w:rPr>
        <w:tab/>
        <w:t>&amp;id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UNIQUE,</w:t>
      </w:r>
    </w:p>
    <w:p w14:paraId="66FD6376" w14:textId="77777777" w:rsidR="006A1CE4" w:rsidRPr="00E67E0D" w:rsidRDefault="006A1CE4" w:rsidP="00E7499B">
      <w:pPr>
        <w:pStyle w:val="PL"/>
        <w:rPr>
          <w:noProof w:val="0"/>
          <w:snapToGrid w:val="0"/>
        </w:rPr>
      </w:pPr>
      <w:r w:rsidRPr="00E67E0D">
        <w:rPr>
          <w:noProof w:val="0"/>
          <w:snapToGrid w:val="0"/>
        </w:rPr>
        <w:tab/>
        <w:t>&amp;criticality</w:t>
      </w:r>
      <w:r w:rsidRPr="00E67E0D">
        <w:rPr>
          <w:noProof w:val="0"/>
          <w:snapToGrid w:val="0"/>
        </w:rPr>
        <w:tab/>
        <w:t>Criticality,</w:t>
      </w:r>
    </w:p>
    <w:p w14:paraId="21DD9AAF" w14:textId="77777777" w:rsidR="006A1CE4" w:rsidRPr="00E67E0D" w:rsidRDefault="006A1CE4" w:rsidP="00E7499B">
      <w:pPr>
        <w:pStyle w:val="PL"/>
        <w:rPr>
          <w:noProof w:val="0"/>
          <w:snapToGrid w:val="0"/>
        </w:rPr>
      </w:pPr>
      <w:r w:rsidRPr="00E67E0D">
        <w:rPr>
          <w:noProof w:val="0"/>
          <w:snapToGrid w:val="0"/>
        </w:rPr>
        <w:tab/>
        <w:t>&amp;Value,</w:t>
      </w:r>
    </w:p>
    <w:p w14:paraId="4D83E5DE" w14:textId="77777777" w:rsidR="006A1CE4" w:rsidRPr="00E67E0D" w:rsidRDefault="006A1CE4" w:rsidP="00E7499B">
      <w:pPr>
        <w:pStyle w:val="PL"/>
        <w:rPr>
          <w:noProof w:val="0"/>
          <w:snapToGrid w:val="0"/>
        </w:rPr>
      </w:pPr>
      <w:r w:rsidRPr="00E67E0D">
        <w:rPr>
          <w:noProof w:val="0"/>
          <w:snapToGrid w:val="0"/>
        </w:rPr>
        <w:tab/>
        <w:t>&amp;presence</w:t>
      </w:r>
      <w:r w:rsidRPr="00E67E0D">
        <w:rPr>
          <w:noProof w:val="0"/>
          <w:snapToGrid w:val="0"/>
        </w:rPr>
        <w:tab/>
      </w:r>
      <w:r w:rsidRPr="00E67E0D">
        <w:rPr>
          <w:noProof w:val="0"/>
          <w:snapToGrid w:val="0"/>
        </w:rPr>
        <w:tab/>
        <w:t>Presence</w:t>
      </w:r>
    </w:p>
    <w:p w14:paraId="58165BA0" w14:textId="77777777" w:rsidR="006A1CE4" w:rsidRPr="00E67E0D" w:rsidRDefault="006A1CE4" w:rsidP="00E7499B">
      <w:pPr>
        <w:pStyle w:val="PL"/>
        <w:rPr>
          <w:noProof w:val="0"/>
          <w:snapToGrid w:val="0"/>
        </w:rPr>
      </w:pPr>
      <w:r w:rsidRPr="00E67E0D">
        <w:rPr>
          <w:noProof w:val="0"/>
          <w:snapToGrid w:val="0"/>
        </w:rPr>
        <w:t>}</w:t>
      </w:r>
    </w:p>
    <w:p w14:paraId="6CC5EB21" w14:textId="77777777" w:rsidR="006A1CE4" w:rsidRPr="00E67E0D" w:rsidRDefault="006A1CE4" w:rsidP="00E7499B">
      <w:pPr>
        <w:pStyle w:val="PL"/>
        <w:rPr>
          <w:noProof w:val="0"/>
          <w:snapToGrid w:val="0"/>
        </w:rPr>
      </w:pPr>
      <w:r w:rsidRPr="00E67E0D">
        <w:rPr>
          <w:noProof w:val="0"/>
          <w:snapToGrid w:val="0"/>
        </w:rPr>
        <w:t>WITH SYNTAX {</w:t>
      </w:r>
    </w:p>
    <w:p w14:paraId="7FDA414D" w14:textId="77777777" w:rsidR="006A1CE4" w:rsidRPr="00E67E0D" w:rsidRDefault="006A1CE4" w:rsidP="00E7499B">
      <w:pPr>
        <w:pStyle w:val="PL"/>
        <w:rPr>
          <w:noProof w:val="0"/>
          <w:snapToGrid w:val="0"/>
        </w:rPr>
      </w:pPr>
      <w:r w:rsidRPr="00E67E0D">
        <w:rPr>
          <w:noProof w:val="0"/>
          <w:snapToGrid w:val="0"/>
        </w:rPr>
        <w:tab/>
        <w:t>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&amp;id</w:t>
      </w:r>
    </w:p>
    <w:p w14:paraId="730831F6" w14:textId="77777777" w:rsidR="006A1CE4" w:rsidRPr="00E67E0D" w:rsidRDefault="006A1CE4" w:rsidP="00E7499B">
      <w:pPr>
        <w:pStyle w:val="PL"/>
        <w:rPr>
          <w:noProof w:val="0"/>
          <w:snapToGrid w:val="0"/>
        </w:rPr>
      </w:pPr>
      <w:r w:rsidRPr="00E67E0D">
        <w:rPr>
          <w:noProof w:val="0"/>
          <w:snapToGrid w:val="0"/>
        </w:rPr>
        <w:tab/>
        <w:t>CRITICALITY</w:t>
      </w:r>
      <w:r w:rsidRPr="00E67E0D">
        <w:rPr>
          <w:noProof w:val="0"/>
          <w:snapToGrid w:val="0"/>
        </w:rPr>
        <w:tab/>
      </w:r>
      <w:r w:rsidRPr="00E67E0D">
        <w:rPr>
          <w:noProof w:val="0"/>
          <w:snapToGrid w:val="0"/>
        </w:rPr>
        <w:tab/>
        <w:t>&amp;criticality</w:t>
      </w:r>
    </w:p>
    <w:p w14:paraId="1C71A879" w14:textId="77777777" w:rsidR="006A1CE4" w:rsidRPr="00E67E0D" w:rsidRDefault="006A1CE4" w:rsidP="00E7499B">
      <w:pPr>
        <w:pStyle w:val="PL"/>
        <w:rPr>
          <w:noProof w:val="0"/>
          <w:snapToGrid w:val="0"/>
        </w:rPr>
      </w:pPr>
      <w:r w:rsidRPr="00E67E0D">
        <w:rPr>
          <w:noProof w:val="0"/>
          <w:snapToGrid w:val="0"/>
        </w:rPr>
        <w:tab/>
        <w:t>TYPE</w:t>
      </w:r>
      <w:r w:rsidRPr="00E67E0D">
        <w:rPr>
          <w:noProof w:val="0"/>
          <w:snapToGrid w:val="0"/>
        </w:rPr>
        <w:tab/>
      </w:r>
      <w:r w:rsidRPr="00E67E0D">
        <w:rPr>
          <w:noProof w:val="0"/>
          <w:snapToGrid w:val="0"/>
        </w:rPr>
        <w:tab/>
      </w:r>
      <w:r w:rsidRPr="00E67E0D">
        <w:rPr>
          <w:noProof w:val="0"/>
          <w:snapToGrid w:val="0"/>
        </w:rPr>
        <w:tab/>
        <w:t>&amp;Value</w:t>
      </w:r>
    </w:p>
    <w:p w14:paraId="4F58F868" w14:textId="77777777" w:rsidR="006A1CE4" w:rsidRPr="00E67E0D" w:rsidRDefault="006A1CE4" w:rsidP="00E7499B">
      <w:pPr>
        <w:pStyle w:val="PL"/>
        <w:rPr>
          <w:noProof w:val="0"/>
          <w:snapToGrid w:val="0"/>
        </w:rPr>
      </w:pPr>
      <w:r w:rsidRPr="00E67E0D">
        <w:rPr>
          <w:noProof w:val="0"/>
          <w:snapToGrid w:val="0"/>
        </w:rPr>
        <w:tab/>
        <w:t>PRESENCE</w:t>
      </w:r>
      <w:r w:rsidRPr="00E67E0D">
        <w:rPr>
          <w:noProof w:val="0"/>
          <w:snapToGrid w:val="0"/>
        </w:rPr>
        <w:tab/>
      </w:r>
      <w:r w:rsidRPr="00E67E0D">
        <w:rPr>
          <w:noProof w:val="0"/>
          <w:snapToGrid w:val="0"/>
        </w:rPr>
        <w:tab/>
        <w:t>&amp;presence</w:t>
      </w:r>
    </w:p>
    <w:p w14:paraId="233E8E71" w14:textId="77777777" w:rsidR="006A1CE4" w:rsidRPr="00E67E0D" w:rsidRDefault="006A1CE4" w:rsidP="00E7499B">
      <w:pPr>
        <w:pStyle w:val="PL"/>
        <w:rPr>
          <w:noProof w:val="0"/>
          <w:snapToGrid w:val="0"/>
        </w:rPr>
      </w:pPr>
      <w:r w:rsidRPr="00E67E0D">
        <w:rPr>
          <w:noProof w:val="0"/>
          <w:snapToGrid w:val="0"/>
        </w:rPr>
        <w:t>}</w:t>
      </w:r>
    </w:p>
    <w:p w14:paraId="31EB44AB" w14:textId="77777777" w:rsidR="006A1CE4" w:rsidRPr="00E67E0D" w:rsidRDefault="006A1CE4" w:rsidP="00E7499B">
      <w:pPr>
        <w:pStyle w:val="PL"/>
        <w:rPr>
          <w:noProof w:val="0"/>
          <w:snapToGrid w:val="0"/>
        </w:rPr>
      </w:pPr>
    </w:p>
    <w:p w14:paraId="29B60FC4" w14:textId="77777777" w:rsidR="006A1CE4" w:rsidRPr="00E67E0D" w:rsidRDefault="006A1CE4" w:rsidP="00E7499B">
      <w:pPr>
        <w:pStyle w:val="PL"/>
        <w:rPr>
          <w:noProof w:val="0"/>
          <w:snapToGrid w:val="0"/>
        </w:rPr>
      </w:pPr>
      <w:r w:rsidRPr="00E67E0D">
        <w:rPr>
          <w:noProof w:val="0"/>
          <w:snapToGrid w:val="0"/>
        </w:rPr>
        <w:t>-- **************************************************************</w:t>
      </w:r>
    </w:p>
    <w:p w14:paraId="48879C28" w14:textId="77777777" w:rsidR="006A1CE4" w:rsidRPr="00E67E0D" w:rsidRDefault="006A1CE4" w:rsidP="00E7499B">
      <w:pPr>
        <w:pStyle w:val="PL"/>
        <w:rPr>
          <w:noProof w:val="0"/>
          <w:snapToGrid w:val="0"/>
        </w:rPr>
      </w:pPr>
      <w:r w:rsidRPr="00E67E0D">
        <w:rPr>
          <w:noProof w:val="0"/>
          <w:snapToGrid w:val="0"/>
        </w:rPr>
        <w:t>--</w:t>
      </w:r>
    </w:p>
    <w:p w14:paraId="157E8F17" w14:textId="77777777" w:rsidR="006A1CE4" w:rsidRPr="00E67E0D" w:rsidRDefault="006A1CE4" w:rsidP="00E7499B">
      <w:pPr>
        <w:pStyle w:val="PL"/>
        <w:outlineLvl w:val="3"/>
        <w:rPr>
          <w:noProof w:val="0"/>
          <w:snapToGrid w:val="0"/>
        </w:rPr>
      </w:pPr>
      <w:r w:rsidRPr="00E67E0D">
        <w:rPr>
          <w:noProof w:val="0"/>
          <w:snapToGrid w:val="0"/>
        </w:rPr>
        <w:t>-- Class Definition for Protocol IEs</w:t>
      </w:r>
    </w:p>
    <w:p w14:paraId="33440FB1" w14:textId="77777777" w:rsidR="006A1CE4" w:rsidRPr="00E67E0D" w:rsidRDefault="006A1CE4" w:rsidP="00E7499B">
      <w:pPr>
        <w:pStyle w:val="PL"/>
        <w:rPr>
          <w:noProof w:val="0"/>
          <w:snapToGrid w:val="0"/>
        </w:rPr>
      </w:pPr>
      <w:r w:rsidRPr="00E67E0D">
        <w:rPr>
          <w:noProof w:val="0"/>
          <w:snapToGrid w:val="0"/>
        </w:rPr>
        <w:t>--</w:t>
      </w:r>
    </w:p>
    <w:p w14:paraId="551AC4D4" w14:textId="77777777" w:rsidR="006A1CE4" w:rsidRPr="00E67E0D" w:rsidRDefault="006A1CE4" w:rsidP="00E7499B">
      <w:pPr>
        <w:pStyle w:val="PL"/>
        <w:rPr>
          <w:noProof w:val="0"/>
          <w:snapToGrid w:val="0"/>
        </w:rPr>
      </w:pPr>
      <w:r w:rsidRPr="00E67E0D">
        <w:rPr>
          <w:noProof w:val="0"/>
          <w:snapToGrid w:val="0"/>
        </w:rPr>
        <w:t>-- **************************************************************</w:t>
      </w:r>
    </w:p>
    <w:p w14:paraId="7EFDD673" w14:textId="77777777" w:rsidR="006A1CE4" w:rsidRPr="00E67E0D" w:rsidRDefault="006A1CE4" w:rsidP="00E7499B">
      <w:pPr>
        <w:pStyle w:val="PL"/>
        <w:rPr>
          <w:noProof w:val="0"/>
          <w:snapToGrid w:val="0"/>
        </w:rPr>
      </w:pPr>
    </w:p>
    <w:p w14:paraId="6B18E705" w14:textId="77777777" w:rsidR="006A1CE4" w:rsidRPr="00E67E0D" w:rsidRDefault="006A1CE4" w:rsidP="00E7499B">
      <w:pPr>
        <w:pStyle w:val="PL"/>
        <w:rPr>
          <w:noProof w:val="0"/>
          <w:snapToGrid w:val="0"/>
        </w:rPr>
      </w:pPr>
      <w:r w:rsidRPr="00E67E0D">
        <w:rPr>
          <w:noProof w:val="0"/>
          <w:snapToGrid w:val="0"/>
        </w:rPr>
        <w:t>NGAP-PROTOCOL-IES-PAIR ::= CLASS {</w:t>
      </w:r>
    </w:p>
    <w:p w14:paraId="3563A4BA" w14:textId="77777777" w:rsidR="006A1CE4" w:rsidRPr="00E67E0D" w:rsidRDefault="006A1CE4" w:rsidP="00E7499B">
      <w:pPr>
        <w:pStyle w:val="PL"/>
        <w:rPr>
          <w:noProof w:val="0"/>
          <w:snapToGrid w:val="0"/>
        </w:rPr>
      </w:pPr>
      <w:r w:rsidRPr="00E67E0D">
        <w:rPr>
          <w:noProof w:val="0"/>
          <w:snapToGrid w:val="0"/>
        </w:rPr>
        <w:tab/>
        <w:t>&amp;id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ProtocolIE-ID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UNIQUE,</w:t>
      </w:r>
    </w:p>
    <w:p w14:paraId="4AB33B6D" w14:textId="77777777" w:rsidR="006A1CE4" w:rsidRPr="00E67E0D" w:rsidRDefault="006A1CE4" w:rsidP="00E7499B">
      <w:pPr>
        <w:pStyle w:val="PL"/>
        <w:rPr>
          <w:noProof w:val="0"/>
          <w:snapToGrid w:val="0"/>
        </w:rPr>
      </w:pPr>
      <w:r w:rsidRPr="00E67E0D">
        <w:rPr>
          <w:noProof w:val="0"/>
          <w:snapToGrid w:val="0"/>
        </w:rPr>
        <w:tab/>
        <w:t>&amp;firstCriticality</w:t>
      </w:r>
      <w:r w:rsidRPr="00E67E0D">
        <w:rPr>
          <w:noProof w:val="0"/>
          <w:snapToGrid w:val="0"/>
        </w:rPr>
        <w:tab/>
        <w:t>Criticality,</w:t>
      </w:r>
    </w:p>
    <w:p w14:paraId="58FBA5DA" w14:textId="77777777" w:rsidR="006A1CE4" w:rsidRPr="00E67E0D" w:rsidRDefault="006A1CE4" w:rsidP="00E7499B">
      <w:pPr>
        <w:pStyle w:val="PL"/>
        <w:rPr>
          <w:noProof w:val="0"/>
          <w:snapToGrid w:val="0"/>
        </w:rPr>
      </w:pPr>
      <w:r w:rsidRPr="00E67E0D">
        <w:rPr>
          <w:noProof w:val="0"/>
          <w:snapToGrid w:val="0"/>
        </w:rPr>
        <w:tab/>
        <w:t>&amp;FirstValue,</w:t>
      </w:r>
    </w:p>
    <w:p w14:paraId="4916938E" w14:textId="77777777" w:rsidR="006A1CE4" w:rsidRPr="00E67E0D" w:rsidRDefault="006A1CE4" w:rsidP="00E7499B">
      <w:pPr>
        <w:pStyle w:val="PL"/>
        <w:rPr>
          <w:noProof w:val="0"/>
          <w:snapToGrid w:val="0"/>
        </w:rPr>
      </w:pPr>
      <w:r w:rsidRPr="00E67E0D">
        <w:rPr>
          <w:noProof w:val="0"/>
          <w:snapToGrid w:val="0"/>
        </w:rPr>
        <w:tab/>
        <w:t>&amp;secondCriticality</w:t>
      </w:r>
      <w:r w:rsidRPr="00E67E0D">
        <w:rPr>
          <w:noProof w:val="0"/>
          <w:snapToGrid w:val="0"/>
        </w:rPr>
        <w:tab/>
        <w:t>Criticality,</w:t>
      </w:r>
    </w:p>
    <w:p w14:paraId="022795FE" w14:textId="77777777" w:rsidR="006A1CE4" w:rsidRPr="00E67E0D" w:rsidRDefault="006A1CE4" w:rsidP="00E7499B">
      <w:pPr>
        <w:pStyle w:val="PL"/>
        <w:rPr>
          <w:noProof w:val="0"/>
          <w:snapToGrid w:val="0"/>
        </w:rPr>
      </w:pPr>
      <w:r w:rsidRPr="00E67E0D">
        <w:rPr>
          <w:noProof w:val="0"/>
          <w:snapToGrid w:val="0"/>
        </w:rPr>
        <w:tab/>
        <w:t>&amp;SecondValue,</w:t>
      </w:r>
    </w:p>
    <w:p w14:paraId="43B1D7DD" w14:textId="77777777" w:rsidR="006A1CE4" w:rsidRPr="00E67E0D" w:rsidRDefault="006A1CE4" w:rsidP="00E7499B">
      <w:pPr>
        <w:pStyle w:val="PL"/>
        <w:rPr>
          <w:noProof w:val="0"/>
          <w:snapToGrid w:val="0"/>
        </w:rPr>
      </w:pPr>
      <w:r w:rsidRPr="00E67E0D">
        <w:rPr>
          <w:noProof w:val="0"/>
          <w:snapToGrid w:val="0"/>
        </w:rPr>
        <w:tab/>
        <w:t>&amp;presence</w:t>
      </w:r>
      <w:r w:rsidRPr="00E67E0D">
        <w:rPr>
          <w:noProof w:val="0"/>
          <w:snapToGrid w:val="0"/>
        </w:rPr>
        <w:tab/>
      </w:r>
      <w:r w:rsidRPr="00E67E0D">
        <w:rPr>
          <w:noProof w:val="0"/>
          <w:snapToGrid w:val="0"/>
        </w:rPr>
        <w:tab/>
      </w:r>
      <w:r w:rsidRPr="00E67E0D">
        <w:rPr>
          <w:noProof w:val="0"/>
          <w:snapToGrid w:val="0"/>
        </w:rPr>
        <w:tab/>
        <w:t>Presence</w:t>
      </w:r>
    </w:p>
    <w:p w14:paraId="18B301AC" w14:textId="77777777" w:rsidR="006A1CE4" w:rsidRPr="00E67E0D" w:rsidRDefault="006A1CE4" w:rsidP="00E7499B">
      <w:pPr>
        <w:pStyle w:val="PL"/>
        <w:rPr>
          <w:noProof w:val="0"/>
          <w:snapToGrid w:val="0"/>
        </w:rPr>
      </w:pPr>
      <w:r w:rsidRPr="00E67E0D">
        <w:rPr>
          <w:noProof w:val="0"/>
          <w:snapToGrid w:val="0"/>
        </w:rPr>
        <w:t>}</w:t>
      </w:r>
    </w:p>
    <w:p w14:paraId="2653D96F" w14:textId="77777777" w:rsidR="006A1CE4" w:rsidRPr="00E67E0D" w:rsidRDefault="006A1CE4" w:rsidP="00E7499B">
      <w:pPr>
        <w:pStyle w:val="PL"/>
        <w:rPr>
          <w:noProof w:val="0"/>
          <w:snapToGrid w:val="0"/>
        </w:rPr>
      </w:pPr>
      <w:r w:rsidRPr="00E67E0D">
        <w:rPr>
          <w:noProof w:val="0"/>
          <w:snapToGrid w:val="0"/>
        </w:rPr>
        <w:t>WITH SYNTAX {</w:t>
      </w:r>
    </w:p>
    <w:p w14:paraId="79C948C5" w14:textId="77777777" w:rsidR="006A1CE4" w:rsidRPr="00E67E0D" w:rsidRDefault="006A1CE4" w:rsidP="00E7499B">
      <w:pPr>
        <w:pStyle w:val="PL"/>
        <w:rPr>
          <w:noProof w:val="0"/>
          <w:snapToGrid w:val="0"/>
        </w:rPr>
      </w:pPr>
      <w:r w:rsidRPr="00E67E0D">
        <w:rPr>
          <w:noProof w:val="0"/>
          <w:snapToGrid w:val="0"/>
        </w:rPr>
        <w:tab/>
        <w:t>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&amp;id</w:t>
      </w:r>
    </w:p>
    <w:p w14:paraId="39F9986A" w14:textId="77777777" w:rsidR="006A1CE4" w:rsidRPr="00E67E0D" w:rsidRDefault="006A1CE4" w:rsidP="00E7499B">
      <w:pPr>
        <w:pStyle w:val="PL"/>
        <w:rPr>
          <w:noProof w:val="0"/>
          <w:snapToGrid w:val="0"/>
        </w:rPr>
      </w:pPr>
      <w:r w:rsidRPr="00E67E0D">
        <w:rPr>
          <w:noProof w:val="0"/>
          <w:snapToGrid w:val="0"/>
        </w:rPr>
        <w:tab/>
        <w:t>FIRST CRITICALITY</w:t>
      </w:r>
      <w:r w:rsidRPr="00E67E0D">
        <w:rPr>
          <w:noProof w:val="0"/>
          <w:snapToGrid w:val="0"/>
        </w:rPr>
        <w:tab/>
      </w:r>
      <w:r w:rsidRPr="00E67E0D">
        <w:rPr>
          <w:noProof w:val="0"/>
          <w:snapToGrid w:val="0"/>
        </w:rPr>
        <w:tab/>
        <w:t>&amp;firstCriticality</w:t>
      </w:r>
    </w:p>
    <w:p w14:paraId="3758F53F" w14:textId="77777777" w:rsidR="006A1CE4" w:rsidRPr="00E67E0D" w:rsidRDefault="006A1CE4" w:rsidP="00E7499B">
      <w:pPr>
        <w:pStyle w:val="PL"/>
        <w:rPr>
          <w:noProof w:val="0"/>
          <w:snapToGrid w:val="0"/>
        </w:rPr>
      </w:pPr>
      <w:r w:rsidRPr="00E67E0D">
        <w:rPr>
          <w:noProof w:val="0"/>
          <w:snapToGrid w:val="0"/>
        </w:rPr>
        <w:tab/>
        <w:t>FIRST TYPE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&amp;FirstValue</w:t>
      </w:r>
    </w:p>
    <w:p w14:paraId="6AC54A73" w14:textId="77777777" w:rsidR="006A1CE4" w:rsidRPr="00E67E0D" w:rsidRDefault="006A1CE4" w:rsidP="00E7499B">
      <w:pPr>
        <w:pStyle w:val="PL"/>
        <w:rPr>
          <w:noProof w:val="0"/>
          <w:snapToGrid w:val="0"/>
        </w:rPr>
      </w:pPr>
      <w:r w:rsidRPr="00E67E0D">
        <w:rPr>
          <w:noProof w:val="0"/>
          <w:snapToGrid w:val="0"/>
        </w:rPr>
        <w:tab/>
        <w:t>SECOND CRITICALITY</w:t>
      </w:r>
      <w:r w:rsidRPr="00E67E0D">
        <w:rPr>
          <w:noProof w:val="0"/>
          <w:snapToGrid w:val="0"/>
        </w:rPr>
        <w:tab/>
      </w:r>
      <w:r w:rsidRPr="00E67E0D">
        <w:rPr>
          <w:noProof w:val="0"/>
          <w:snapToGrid w:val="0"/>
        </w:rPr>
        <w:tab/>
        <w:t>&amp;secondCriticality</w:t>
      </w:r>
    </w:p>
    <w:p w14:paraId="2DC61271" w14:textId="77777777" w:rsidR="006A1CE4" w:rsidRPr="00E67E0D" w:rsidRDefault="006A1CE4" w:rsidP="00E7499B">
      <w:pPr>
        <w:pStyle w:val="PL"/>
        <w:rPr>
          <w:noProof w:val="0"/>
          <w:snapToGrid w:val="0"/>
        </w:rPr>
      </w:pPr>
      <w:r w:rsidRPr="00E67E0D">
        <w:rPr>
          <w:noProof w:val="0"/>
          <w:snapToGrid w:val="0"/>
        </w:rPr>
        <w:tab/>
        <w:t>SECOND TYPE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&amp;SecondValue</w:t>
      </w:r>
    </w:p>
    <w:p w14:paraId="22BE4BD9" w14:textId="77777777" w:rsidR="006A1CE4" w:rsidRPr="00E67E0D" w:rsidRDefault="006A1CE4" w:rsidP="00E7499B">
      <w:pPr>
        <w:pStyle w:val="PL"/>
        <w:rPr>
          <w:noProof w:val="0"/>
          <w:snapToGrid w:val="0"/>
        </w:rPr>
      </w:pPr>
      <w:r w:rsidRPr="00E67E0D">
        <w:rPr>
          <w:noProof w:val="0"/>
          <w:snapToGrid w:val="0"/>
        </w:rPr>
        <w:tab/>
        <w:t>PRESENCE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&amp;presence</w:t>
      </w:r>
    </w:p>
    <w:p w14:paraId="797092A7" w14:textId="77777777" w:rsidR="006A1CE4" w:rsidRPr="00E67E0D" w:rsidRDefault="006A1CE4" w:rsidP="00E7499B">
      <w:pPr>
        <w:pStyle w:val="PL"/>
        <w:rPr>
          <w:noProof w:val="0"/>
          <w:snapToGrid w:val="0"/>
        </w:rPr>
      </w:pPr>
      <w:r w:rsidRPr="00E67E0D">
        <w:rPr>
          <w:noProof w:val="0"/>
          <w:snapToGrid w:val="0"/>
        </w:rPr>
        <w:t>}</w:t>
      </w:r>
    </w:p>
    <w:p w14:paraId="6EB7142A" w14:textId="77777777" w:rsidR="006A1CE4" w:rsidRPr="00E67E0D" w:rsidRDefault="006A1CE4" w:rsidP="00E7499B">
      <w:pPr>
        <w:pStyle w:val="PL"/>
        <w:rPr>
          <w:noProof w:val="0"/>
          <w:snapToGrid w:val="0"/>
        </w:rPr>
      </w:pPr>
    </w:p>
    <w:p w14:paraId="008D8713" w14:textId="77777777" w:rsidR="006A1CE4" w:rsidRPr="00E67E0D" w:rsidRDefault="006A1CE4" w:rsidP="00E7499B">
      <w:pPr>
        <w:pStyle w:val="PL"/>
        <w:rPr>
          <w:noProof w:val="0"/>
          <w:snapToGrid w:val="0"/>
        </w:rPr>
      </w:pPr>
      <w:r w:rsidRPr="00E67E0D">
        <w:rPr>
          <w:noProof w:val="0"/>
          <w:snapToGrid w:val="0"/>
        </w:rPr>
        <w:t>-- **************************************************************</w:t>
      </w:r>
    </w:p>
    <w:p w14:paraId="50838219" w14:textId="77777777" w:rsidR="006A1CE4" w:rsidRPr="00E67E0D" w:rsidRDefault="006A1CE4" w:rsidP="00E7499B">
      <w:pPr>
        <w:pStyle w:val="PL"/>
        <w:rPr>
          <w:noProof w:val="0"/>
          <w:snapToGrid w:val="0"/>
        </w:rPr>
      </w:pPr>
      <w:r w:rsidRPr="00E67E0D">
        <w:rPr>
          <w:noProof w:val="0"/>
          <w:snapToGrid w:val="0"/>
        </w:rPr>
        <w:t>--</w:t>
      </w:r>
    </w:p>
    <w:p w14:paraId="6022DAA3" w14:textId="77777777" w:rsidR="006A1CE4" w:rsidRPr="00E67E0D" w:rsidRDefault="006A1CE4" w:rsidP="00E7499B">
      <w:pPr>
        <w:pStyle w:val="PL"/>
        <w:outlineLvl w:val="3"/>
        <w:rPr>
          <w:noProof w:val="0"/>
          <w:snapToGrid w:val="0"/>
        </w:rPr>
      </w:pPr>
      <w:r w:rsidRPr="00E67E0D">
        <w:rPr>
          <w:noProof w:val="0"/>
          <w:snapToGrid w:val="0"/>
        </w:rPr>
        <w:t>-- Class Definition for Protocol Extensions</w:t>
      </w:r>
    </w:p>
    <w:p w14:paraId="342A978D" w14:textId="77777777" w:rsidR="006A1CE4" w:rsidRPr="00E67E0D" w:rsidRDefault="006A1CE4" w:rsidP="00E7499B">
      <w:pPr>
        <w:pStyle w:val="PL"/>
        <w:rPr>
          <w:noProof w:val="0"/>
          <w:snapToGrid w:val="0"/>
        </w:rPr>
      </w:pPr>
      <w:r w:rsidRPr="00E67E0D">
        <w:rPr>
          <w:noProof w:val="0"/>
          <w:snapToGrid w:val="0"/>
        </w:rPr>
        <w:t>--</w:t>
      </w:r>
    </w:p>
    <w:p w14:paraId="6104CB1F" w14:textId="77777777" w:rsidR="006A1CE4" w:rsidRPr="00E67E0D" w:rsidRDefault="006A1CE4" w:rsidP="00E7499B">
      <w:pPr>
        <w:pStyle w:val="PL"/>
        <w:rPr>
          <w:noProof w:val="0"/>
          <w:snapToGrid w:val="0"/>
        </w:rPr>
      </w:pPr>
      <w:r w:rsidRPr="00E67E0D">
        <w:rPr>
          <w:noProof w:val="0"/>
          <w:snapToGrid w:val="0"/>
        </w:rPr>
        <w:t>-- **************************************************************</w:t>
      </w:r>
    </w:p>
    <w:p w14:paraId="0FF1485F" w14:textId="77777777" w:rsidR="006A1CE4" w:rsidRPr="00E67E0D" w:rsidRDefault="006A1CE4" w:rsidP="00E7499B">
      <w:pPr>
        <w:pStyle w:val="PL"/>
        <w:rPr>
          <w:noProof w:val="0"/>
          <w:snapToGrid w:val="0"/>
        </w:rPr>
      </w:pPr>
    </w:p>
    <w:p w14:paraId="36720B67" w14:textId="77777777" w:rsidR="006A1CE4" w:rsidRPr="00E67E0D" w:rsidRDefault="006A1CE4" w:rsidP="00E7499B">
      <w:pPr>
        <w:pStyle w:val="PL"/>
        <w:rPr>
          <w:noProof w:val="0"/>
          <w:snapToGrid w:val="0"/>
        </w:rPr>
      </w:pPr>
      <w:r w:rsidRPr="00E67E0D">
        <w:rPr>
          <w:noProof w:val="0"/>
          <w:snapToGrid w:val="0"/>
        </w:rPr>
        <w:t>NGAP-PROTOCOL-EXTENSION ::= CLASS {</w:t>
      </w:r>
    </w:p>
    <w:p w14:paraId="502C2C4F" w14:textId="77777777" w:rsidR="006A1CE4" w:rsidRPr="00E67E0D" w:rsidRDefault="006A1CE4" w:rsidP="00E7499B">
      <w:pPr>
        <w:pStyle w:val="PL"/>
        <w:rPr>
          <w:noProof w:val="0"/>
          <w:snapToGrid w:val="0"/>
        </w:rPr>
      </w:pPr>
      <w:r w:rsidRPr="00E67E0D">
        <w:rPr>
          <w:noProof w:val="0"/>
          <w:snapToGrid w:val="0"/>
        </w:rPr>
        <w:tab/>
        <w:t>&amp;id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ProtocolExtensionID</w:t>
      </w:r>
      <w:r w:rsidRPr="00E67E0D">
        <w:rPr>
          <w:noProof w:val="0"/>
          <w:snapToGrid w:val="0"/>
        </w:rPr>
        <w:tab/>
      </w:r>
      <w:r w:rsidRPr="00E67E0D">
        <w:rPr>
          <w:noProof w:val="0"/>
          <w:snapToGrid w:val="0"/>
        </w:rPr>
        <w:tab/>
      </w:r>
      <w:r w:rsidRPr="00E67E0D">
        <w:rPr>
          <w:noProof w:val="0"/>
          <w:snapToGrid w:val="0"/>
        </w:rPr>
        <w:tab/>
        <w:t>UNIQUE,</w:t>
      </w:r>
    </w:p>
    <w:p w14:paraId="49ACADE3" w14:textId="77777777" w:rsidR="006A1CE4" w:rsidRPr="00E67E0D" w:rsidRDefault="006A1CE4" w:rsidP="00E7499B">
      <w:pPr>
        <w:pStyle w:val="PL"/>
        <w:rPr>
          <w:noProof w:val="0"/>
          <w:snapToGrid w:val="0"/>
        </w:rPr>
      </w:pPr>
      <w:r w:rsidRPr="00E67E0D">
        <w:rPr>
          <w:noProof w:val="0"/>
          <w:snapToGrid w:val="0"/>
        </w:rPr>
        <w:tab/>
        <w:t>&amp;criticality</w:t>
      </w:r>
      <w:r w:rsidRPr="00E67E0D">
        <w:rPr>
          <w:noProof w:val="0"/>
          <w:snapToGrid w:val="0"/>
        </w:rPr>
        <w:tab/>
        <w:t>Criticality,</w:t>
      </w:r>
    </w:p>
    <w:p w14:paraId="0097B97B" w14:textId="77777777" w:rsidR="006A1CE4" w:rsidRPr="00E67E0D" w:rsidRDefault="006A1CE4" w:rsidP="00E7499B">
      <w:pPr>
        <w:pStyle w:val="PL"/>
        <w:rPr>
          <w:noProof w:val="0"/>
          <w:snapToGrid w:val="0"/>
        </w:rPr>
      </w:pPr>
      <w:r w:rsidRPr="00E67E0D">
        <w:rPr>
          <w:noProof w:val="0"/>
          <w:snapToGrid w:val="0"/>
        </w:rPr>
        <w:tab/>
        <w:t>&amp;Extension,</w:t>
      </w:r>
    </w:p>
    <w:p w14:paraId="57B35942" w14:textId="77777777" w:rsidR="006A1CE4" w:rsidRPr="00E67E0D" w:rsidRDefault="006A1CE4" w:rsidP="00E7499B">
      <w:pPr>
        <w:pStyle w:val="PL"/>
        <w:rPr>
          <w:noProof w:val="0"/>
          <w:snapToGrid w:val="0"/>
        </w:rPr>
      </w:pPr>
      <w:r w:rsidRPr="00E67E0D">
        <w:rPr>
          <w:noProof w:val="0"/>
          <w:snapToGrid w:val="0"/>
        </w:rPr>
        <w:tab/>
        <w:t>&amp;presence</w:t>
      </w:r>
      <w:r w:rsidRPr="00E67E0D">
        <w:rPr>
          <w:noProof w:val="0"/>
          <w:snapToGrid w:val="0"/>
        </w:rPr>
        <w:tab/>
      </w:r>
      <w:r w:rsidRPr="00E67E0D">
        <w:rPr>
          <w:noProof w:val="0"/>
          <w:snapToGrid w:val="0"/>
        </w:rPr>
        <w:tab/>
        <w:t>Presence</w:t>
      </w:r>
    </w:p>
    <w:p w14:paraId="16740DF3" w14:textId="77777777" w:rsidR="006A1CE4" w:rsidRPr="00E67E0D" w:rsidRDefault="006A1CE4" w:rsidP="00E7499B">
      <w:pPr>
        <w:pStyle w:val="PL"/>
        <w:rPr>
          <w:noProof w:val="0"/>
          <w:snapToGrid w:val="0"/>
        </w:rPr>
      </w:pPr>
      <w:r w:rsidRPr="00E67E0D">
        <w:rPr>
          <w:noProof w:val="0"/>
          <w:snapToGrid w:val="0"/>
        </w:rPr>
        <w:t>}</w:t>
      </w:r>
    </w:p>
    <w:p w14:paraId="7D47E177" w14:textId="77777777" w:rsidR="006A1CE4" w:rsidRPr="00E67E0D" w:rsidRDefault="006A1CE4" w:rsidP="00E7499B">
      <w:pPr>
        <w:pStyle w:val="PL"/>
        <w:rPr>
          <w:noProof w:val="0"/>
          <w:snapToGrid w:val="0"/>
        </w:rPr>
      </w:pPr>
      <w:r w:rsidRPr="00E67E0D">
        <w:rPr>
          <w:noProof w:val="0"/>
          <w:snapToGrid w:val="0"/>
        </w:rPr>
        <w:t>WITH SYNTAX {</w:t>
      </w:r>
    </w:p>
    <w:p w14:paraId="49A1894B" w14:textId="77777777" w:rsidR="006A1CE4" w:rsidRPr="00E67E0D" w:rsidRDefault="006A1CE4" w:rsidP="00E7499B">
      <w:pPr>
        <w:pStyle w:val="PL"/>
        <w:rPr>
          <w:noProof w:val="0"/>
          <w:snapToGrid w:val="0"/>
        </w:rPr>
      </w:pPr>
      <w:r w:rsidRPr="00E67E0D">
        <w:rPr>
          <w:noProof w:val="0"/>
          <w:snapToGrid w:val="0"/>
        </w:rPr>
        <w:tab/>
        <w:t>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&amp;id</w:t>
      </w:r>
    </w:p>
    <w:p w14:paraId="551CCDD9" w14:textId="77777777" w:rsidR="006A1CE4" w:rsidRPr="00E67E0D" w:rsidRDefault="006A1CE4" w:rsidP="00E7499B">
      <w:pPr>
        <w:pStyle w:val="PL"/>
        <w:rPr>
          <w:noProof w:val="0"/>
          <w:snapToGrid w:val="0"/>
        </w:rPr>
      </w:pPr>
      <w:r w:rsidRPr="00E67E0D">
        <w:rPr>
          <w:noProof w:val="0"/>
          <w:snapToGrid w:val="0"/>
        </w:rPr>
        <w:tab/>
        <w:t>CRITICALITY</w:t>
      </w:r>
      <w:r w:rsidRPr="00E67E0D">
        <w:rPr>
          <w:noProof w:val="0"/>
          <w:snapToGrid w:val="0"/>
        </w:rPr>
        <w:tab/>
      </w:r>
      <w:r w:rsidRPr="00E67E0D">
        <w:rPr>
          <w:noProof w:val="0"/>
          <w:snapToGrid w:val="0"/>
        </w:rPr>
        <w:tab/>
        <w:t>&amp;criticality</w:t>
      </w:r>
    </w:p>
    <w:p w14:paraId="4D11E23C" w14:textId="77777777" w:rsidR="006A1CE4" w:rsidRPr="00E67E0D" w:rsidRDefault="006A1CE4" w:rsidP="00E7499B">
      <w:pPr>
        <w:pStyle w:val="PL"/>
        <w:rPr>
          <w:noProof w:val="0"/>
          <w:snapToGrid w:val="0"/>
        </w:rPr>
      </w:pPr>
      <w:r w:rsidRPr="00E67E0D">
        <w:rPr>
          <w:noProof w:val="0"/>
          <w:snapToGrid w:val="0"/>
        </w:rPr>
        <w:tab/>
        <w:t>EXTENSION</w:t>
      </w:r>
      <w:r w:rsidRPr="00E67E0D">
        <w:rPr>
          <w:noProof w:val="0"/>
          <w:snapToGrid w:val="0"/>
        </w:rPr>
        <w:tab/>
      </w:r>
      <w:r w:rsidRPr="00E67E0D">
        <w:rPr>
          <w:noProof w:val="0"/>
          <w:snapToGrid w:val="0"/>
        </w:rPr>
        <w:tab/>
        <w:t>&amp;Extension</w:t>
      </w:r>
    </w:p>
    <w:p w14:paraId="422100EC" w14:textId="77777777" w:rsidR="006A1CE4" w:rsidRPr="00E67E0D" w:rsidRDefault="006A1CE4" w:rsidP="00E7499B">
      <w:pPr>
        <w:pStyle w:val="PL"/>
        <w:rPr>
          <w:noProof w:val="0"/>
          <w:snapToGrid w:val="0"/>
        </w:rPr>
      </w:pPr>
      <w:r w:rsidRPr="00E67E0D">
        <w:rPr>
          <w:noProof w:val="0"/>
          <w:snapToGrid w:val="0"/>
        </w:rPr>
        <w:tab/>
        <w:t>PRESENCE</w:t>
      </w:r>
      <w:r w:rsidRPr="00E67E0D">
        <w:rPr>
          <w:noProof w:val="0"/>
          <w:snapToGrid w:val="0"/>
        </w:rPr>
        <w:tab/>
      </w:r>
      <w:r w:rsidRPr="00E67E0D">
        <w:rPr>
          <w:noProof w:val="0"/>
          <w:snapToGrid w:val="0"/>
        </w:rPr>
        <w:tab/>
        <w:t>&amp;presence</w:t>
      </w:r>
    </w:p>
    <w:p w14:paraId="072D3182" w14:textId="77777777" w:rsidR="006A1CE4" w:rsidRPr="00E67E0D" w:rsidRDefault="006A1CE4" w:rsidP="00E7499B">
      <w:pPr>
        <w:pStyle w:val="PL"/>
        <w:rPr>
          <w:noProof w:val="0"/>
          <w:snapToGrid w:val="0"/>
        </w:rPr>
      </w:pPr>
      <w:r w:rsidRPr="00E67E0D">
        <w:rPr>
          <w:noProof w:val="0"/>
          <w:snapToGrid w:val="0"/>
        </w:rPr>
        <w:t>}</w:t>
      </w:r>
    </w:p>
    <w:p w14:paraId="6BD0FE8C" w14:textId="77777777" w:rsidR="006A1CE4" w:rsidRPr="00E67E0D" w:rsidRDefault="006A1CE4" w:rsidP="00E7499B">
      <w:pPr>
        <w:pStyle w:val="PL"/>
        <w:rPr>
          <w:noProof w:val="0"/>
          <w:snapToGrid w:val="0"/>
        </w:rPr>
      </w:pPr>
    </w:p>
    <w:p w14:paraId="4BC23526" w14:textId="77777777" w:rsidR="006A1CE4" w:rsidRPr="00E67E0D" w:rsidRDefault="006A1CE4" w:rsidP="00E7499B">
      <w:pPr>
        <w:pStyle w:val="PL"/>
        <w:rPr>
          <w:noProof w:val="0"/>
          <w:snapToGrid w:val="0"/>
        </w:rPr>
      </w:pPr>
      <w:r w:rsidRPr="00E67E0D">
        <w:rPr>
          <w:noProof w:val="0"/>
          <w:snapToGrid w:val="0"/>
        </w:rPr>
        <w:t>-- **************************************************************</w:t>
      </w:r>
    </w:p>
    <w:p w14:paraId="747DC90B" w14:textId="77777777" w:rsidR="006A1CE4" w:rsidRPr="00E67E0D" w:rsidRDefault="006A1CE4" w:rsidP="00E7499B">
      <w:pPr>
        <w:pStyle w:val="PL"/>
        <w:rPr>
          <w:noProof w:val="0"/>
          <w:snapToGrid w:val="0"/>
        </w:rPr>
      </w:pPr>
      <w:r w:rsidRPr="00E67E0D">
        <w:rPr>
          <w:noProof w:val="0"/>
          <w:snapToGrid w:val="0"/>
        </w:rPr>
        <w:t>--</w:t>
      </w:r>
    </w:p>
    <w:p w14:paraId="1896ADD3" w14:textId="77777777" w:rsidR="006A1CE4" w:rsidRPr="00E67E0D" w:rsidRDefault="006A1CE4" w:rsidP="00E7499B">
      <w:pPr>
        <w:pStyle w:val="PL"/>
        <w:outlineLvl w:val="3"/>
        <w:rPr>
          <w:noProof w:val="0"/>
          <w:snapToGrid w:val="0"/>
        </w:rPr>
      </w:pPr>
      <w:r w:rsidRPr="00E67E0D">
        <w:rPr>
          <w:noProof w:val="0"/>
          <w:snapToGrid w:val="0"/>
        </w:rPr>
        <w:t>-- Class Definition for Private IEs</w:t>
      </w:r>
    </w:p>
    <w:p w14:paraId="679730D2" w14:textId="77777777" w:rsidR="006A1CE4" w:rsidRPr="00E67E0D" w:rsidRDefault="006A1CE4" w:rsidP="00E7499B">
      <w:pPr>
        <w:pStyle w:val="PL"/>
        <w:rPr>
          <w:noProof w:val="0"/>
          <w:snapToGrid w:val="0"/>
        </w:rPr>
      </w:pPr>
      <w:r w:rsidRPr="00E67E0D">
        <w:rPr>
          <w:noProof w:val="0"/>
          <w:snapToGrid w:val="0"/>
        </w:rPr>
        <w:t>--</w:t>
      </w:r>
    </w:p>
    <w:p w14:paraId="2E38D8D5" w14:textId="77777777" w:rsidR="006A1CE4" w:rsidRPr="00E67E0D" w:rsidRDefault="006A1CE4" w:rsidP="00E7499B">
      <w:pPr>
        <w:pStyle w:val="PL"/>
        <w:rPr>
          <w:noProof w:val="0"/>
          <w:snapToGrid w:val="0"/>
        </w:rPr>
      </w:pPr>
      <w:r w:rsidRPr="00E67E0D">
        <w:rPr>
          <w:noProof w:val="0"/>
          <w:snapToGrid w:val="0"/>
        </w:rPr>
        <w:t>-- **************************************************************</w:t>
      </w:r>
    </w:p>
    <w:p w14:paraId="55E33679" w14:textId="77777777" w:rsidR="006A1CE4" w:rsidRPr="00E67E0D" w:rsidRDefault="006A1CE4" w:rsidP="00E7499B">
      <w:pPr>
        <w:pStyle w:val="PL"/>
        <w:rPr>
          <w:noProof w:val="0"/>
          <w:snapToGrid w:val="0"/>
        </w:rPr>
      </w:pPr>
    </w:p>
    <w:p w14:paraId="08ADAAA9" w14:textId="77777777" w:rsidR="006A1CE4" w:rsidRPr="00E67E0D" w:rsidRDefault="006A1CE4" w:rsidP="00E7499B">
      <w:pPr>
        <w:pStyle w:val="PL"/>
        <w:rPr>
          <w:noProof w:val="0"/>
          <w:snapToGrid w:val="0"/>
        </w:rPr>
      </w:pPr>
      <w:r w:rsidRPr="00E67E0D">
        <w:rPr>
          <w:noProof w:val="0"/>
          <w:snapToGrid w:val="0"/>
        </w:rPr>
        <w:t>NGAP-PRIVATE-IES ::= CLASS {</w:t>
      </w:r>
    </w:p>
    <w:p w14:paraId="0978BBB0" w14:textId="77777777" w:rsidR="006A1CE4" w:rsidRPr="00E67E0D" w:rsidRDefault="006A1CE4" w:rsidP="00E7499B">
      <w:pPr>
        <w:pStyle w:val="PL"/>
        <w:rPr>
          <w:noProof w:val="0"/>
          <w:snapToGrid w:val="0"/>
        </w:rPr>
      </w:pPr>
      <w:r w:rsidRPr="00E67E0D">
        <w:rPr>
          <w:noProof w:val="0"/>
          <w:snapToGrid w:val="0"/>
        </w:rPr>
        <w:tab/>
        <w:t>&amp;id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PrivateIE-ID,</w:t>
      </w:r>
    </w:p>
    <w:p w14:paraId="77C4FB71" w14:textId="77777777" w:rsidR="006A1CE4" w:rsidRPr="00E67E0D" w:rsidRDefault="006A1CE4" w:rsidP="00E7499B">
      <w:pPr>
        <w:pStyle w:val="PL"/>
        <w:rPr>
          <w:noProof w:val="0"/>
          <w:snapToGrid w:val="0"/>
        </w:rPr>
      </w:pPr>
      <w:r w:rsidRPr="00E67E0D">
        <w:rPr>
          <w:noProof w:val="0"/>
          <w:snapToGrid w:val="0"/>
        </w:rPr>
        <w:tab/>
        <w:t>&amp;criticality</w:t>
      </w:r>
      <w:r w:rsidRPr="00E67E0D">
        <w:rPr>
          <w:noProof w:val="0"/>
          <w:snapToGrid w:val="0"/>
        </w:rPr>
        <w:tab/>
        <w:t>Criticality,</w:t>
      </w:r>
    </w:p>
    <w:p w14:paraId="5AEF1A35" w14:textId="77777777" w:rsidR="006A1CE4" w:rsidRPr="00E67E0D" w:rsidRDefault="006A1CE4" w:rsidP="00E7499B">
      <w:pPr>
        <w:pStyle w:val="PL"/>
        <w:rPr>
          <w:noProof w:val="0"/>
          <w:snapToGrid w:val="0"/>
        </w:rPr>
      </w:pPr>
      <w:r w:rsidRPr="00E67E0D">
        <w:rPr>
          <w:noProof w:val="0"/>
          <w:snapToGrid w:val="0"/>
        </w:rPr>
        <w:tab/>
        <w:t>&amp;Value,</w:t>
      </w:r>
    </w:p>
    <w:p w14:paraId="21CD3C59" w14:textId="77777777" w:rsidR="006A1CE4" w:rsidRPr="00E67E0D" w:rsidRDefault="006A1CE4" w:rsidP="00E7499B">
      <w:pPr>
        <w:pStyle w:val="PL"/>
        <w:rPr>
          <w:noProof w:val="0"/>
          <w:snapToGrid w:val="0"/>
        </w:rPr>
      </w:pPr>
      <w:r w:rsidRPr="00E67E0D">
        <w:rPr>
          <w:noProof w:val="0"/>
          <w:snapToGrid w:val="0"/>
        </w:rPr>
        <w:tab/>
        <w:t>&amp;presence</w:t>
      </w:r>
      <w:r w:rsidRPr="00E67E0D">
        <w:rPr>
          <w:noProof w:val="0"/>
          <w:snapToGrid w:val="0"/>
        </w:rPr>
        <w:tab/>
      </w:r>
      <w:r w:rsidRPr="00E67E0D">
        <w:rPr>
          <w:noProof w:val="0"/>
          <w:snapToGrid w:val="0"/>
        </w:rPr>
        <w:tab/>
        <w:t>Presence</w:t>
      </w:r>
    </w:p>
    <w:p w14:paraId="5990D4AF" w14:textId="77777777" w:rsidR="006A1CE4" w:rsidRPr="00E67E0D" w:rsidRDefault="006A1CE4" w:rsidP="00E7499B">
      <w:pPr>
        <w:pStyle w:val="PL"/>
        <w:rPr>
          <w:noProof w:val="0"/>
          <w:snapToGrid w:val="0"/>
        </w:rPr>
      </w:pPr>
      <w:r w:rsidRPr="00E67E0D">
        <w:rPr>
          <w:noProof w:val="0"/>
          <w:snapToGrid w:val="0"/>
        </w:rPr>
        <w:t>}</w:t>
      </w:r>
    </w:p>
    <w:p w14:paraId="243C19D0" w14:textId="77777777" w:rsidR="006A1CE4" w:rsidRPr="00E67E0D" w:rsidRDefault="006A1CE4" w:rsidP="00E7499B">
      <w:pPr>
        <w:pStyle w:val="PL"/>
        <w:rPr>
          <w:noProof w:val="0"/>
          <w:snapToGrid w:val="0"/>
        </w:rPr>
      </w:pPr>
      <w:r w:rsidRPr="00E67E0D">
        <w:rPr>
          <w:noProof w:val="0"/>
          <w:snapToGrid w:val="0"/>
        </w:rPr>
        <w:t>WITH SYNTAX {</w:t>
      </w:r>
    </w:p>
    <w:p w14:paraId="30B70B0B" w14:textId="77777777" w:rsidR="006A1CE4" w:rsidRPr="00E67E0D" w:rsidRDefault="006A1CE4" w:rsidP="00E7499B">
      <w:pPr>
        <w:pStyle w:val="PL"/>
        <w:rPr>
          <w:noProof w:val="0"/>
          <w:snapToGrid w:val="0"/>
        </w:rPr>
      </w:pPr>
      <w:r w:rsidRPr="00E67E0D">
        <w:rPr>
          <w:noProof w:val="0"/>
          <w:snapToGrid w:val="0"/>
        </w:rPr>
        <w:tab/>
        <w:t>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&amp;id</w:t>
      </w:r>
    </w:p>
    <w:p w14:paraId="792F6D99" w14:textId="77777777" w:rsidR="006A1CE4" w:rsidRPr="00E67E0D" w:rsidRDefault="006A1CE4" w:rsidP="00E7499B">
      <w:pPr>
        <w:pStyle w:val="PL"/>
        <w:rPr>
          <w:noProof w:val="0"/>
          <w:snapToGrid w:val="0"/>
        </w:rPr>
      </w:pPr>
      <w:r w:rsidRPr="00E67E0D">
        <w:rPr>
          <w:noProof w:val="0"/>
          <w:snapToGrid w:val="0"/>
        </w:rPr>
        <w:tab/>
        <w:t>CRITICALITY</w:t>
      </w:r>
      <w:r w:rsidRPr="00E67E0D">
        <w:rPr>
          <w:noProof w:val="0"/>
          <w:snapToGrid w:val="0"/>
        </w:rPr>
        <w:tab/>
      </w:r>
      <w:r w:rsidRPr="00E67E0D">
        <w:rPr>
          <w:noProof w:val="0"/>
          <w:snapToGrid w:val="0"/>
        </w:rPr>
        <w:tab/>
        <w:t>&amp;criticality</w:t>
      </w:r>
    </w:p>
    <w:p w14:paraId="2B8C8729" w14:textId="77777777" w:rsidR="006A1CE4" w:rsidRPr="00E67E0D" w:rsidRDefault="006A1CE4" w:rsidP="00E7499B">
      <w:pPr>
        <w:pStyle w:val="PL"/>
        <w:rPr>
          <w:noProof w:val="0"/>
          <w:snapToGrid w:val="0"/>
        </w:rPr>
      </w:pPr>
      <w:r w:rsidRPr="00E67E0D">
        <w:rPr>
          <w:noProof w:val="0"/>
          <w:snapToGrid w:val="0"/>
        </w:rPr>
        <w:tab/>
        <w:t>TYPE</w:t>
      </w:r>
      <w:r w:rsidRPr="00E67E0D">
        <w:rPr>
          <w:noProof w:val="0"/>
          <w:snapToGrid w:val="0"/>
        </w:rPr>
        <w:tab/>
      </w:r>
      <w:r w:rsidRPr="00E67E0D">
        <w:rPr>
          <w:noProof w:val="0"/>
          <w:snapToGrid w:val="0"/>
        </w:rPr>
        <w:tab/>
      </w:r>
      <w:r w:rsidRPr="00E67E0D">
        <w:rPr>
          <w:noProof w:val="0"/>
          <w:snapToGrid w:val="0"/>
        </w:rPr>
        <w:tab/>
        <w:t>&amp;Value</w:t>
      </w:r>
    </w:p>
    <w:p w14:paraId="4929FE0B" w14:textId="77777777" w:rsidR="006A1CE4" w:rsidRPr="00E67E0D" w:rsidRDefault="006A1CE4" w:rsidP="00E7499B">
      <w:pPr>
        <w:pStyle w:val="PL"/>
        <w:rPr>
          <w:noProof w:val="0"/>
          <w:snapToGrid w:val="0"/>
        </w:rPr>
      </w:pPr>
      <w:r w:rsidRPr="00E67E0D">
        <w:rPr>
          <w:noProof w:val="0"/>
          <w:snapToGrid w:val="0"/>
        </w:rPr>
        <w:tab/>
        <w:t>PRESENCE</w:t>
      </w:r>
      <w:r w:rsidRPr="00E67E0D">
        <w:rPr>
          <w:noProof w:val="0"/>
          <w:snapToGrid w:val="0"/>
        </w:rPr>
        <w:tab/>
      </w:r>
      <w:r w:rsidRPr="00E67E0D">
        <w:rPr>
          <w:noProof w:val="0"/>
          <w:snapToGrid w:val="0"/>
        </w:rPr>
        <w:tab/>
        <w:t>&amp;presence</w:t>
      </w:r>
    </w:p>
    <w:p w14:paraId="6B03D724" w14:textId="77777777" w:rsidR="006A1CE4" w:rsidRPr="00E67E0D" w:rsidRDefault="006A1CE4" w:rsidP="00E7499B">
      <w:pPr>
        <w:pStyle w:val="PL"/>
        <w:rPr>
          <w:noProof w:val="0"/>
          <w:snapToGrid w:val="0"/>
        </w:rPr>
      </w:pPr>
      <w:r w:rsidRPr="00E67E0D">
        <w:rPr>
          <w:noProof w:val="0"/>
          <w:snapToGrid w:val="0"/>
        </w:rPr>
        <w:t>}</w:t>
      </w:r>
    </w:p>
    <w:p w14:paraId="0D61768B" w14:textId="77777777" w:rsidR="006A1CE4" w:rsidRPr="00E67E0D" w:rsidRDefault="006A1CE4" w:rsidP="00E7499B">
      <w:pPr>
        <w:pStyle w:val="PL"/>
        <w:rPr>
          <w:noProof w:val="0"/>
          <w:snapToGrid w:val="0"/>
        </w:rPr>
      </w:pPr>
    </w:p>
    <w:p w14:paraId="6F0D6CB6" w14:textId="77777777" w:rsidR="006A1CE4" w:rsidRPr="00E67E0D" w:rsidRDefault="006A1CE4" w:rsidP="00E7499B">
      <w:pPr>
        <w:pStyle w:val="PL"/>
        <w:rPr>
          <w:noProof w:val="0"/>
          <w:snapToGrid w:val="0"/>
        </w:rPr>
      </w:pPr>
      <w:r w:rsidRPr="00E67E0D">
        <w:rPr>
          <w:noProof w:val="0"/>
          <w:snapToGrid w:val="0"/>
        </w:rPr>
        <w:t>-- **************************************************************</w:t>
      </w:r>
    </w:p>
    <w:p w14:paraId="7110877D" w14:textId="77777777" w:rsidR="006A1CE4" w:rsidRPr="00E67E0D" w:rsidRDefault="006A1CE4" w:rsidP="00E7499B">
      <w:pPr>
        <w:pStyle w:val="PL"/>
        <w:rPr>
          <w:noProof w:val="0"/>
          <w:snapToGrid w:val="0"/>
        </w:rPr>
      </w:pPr>
      <w:r w:rsidRPr="00E67E0D">
        <w:rPr>
          <w:noProof w:val="0"/>
          <w:snapToGrid w:val="0"/>
        </w:rPr>
        <w:t>--</w:t>
      </w:r>
    </w:p>
    <w:p w14:paraId="222AAC8A" w14:textId="77777777" w:rsidR="006A1CE4" w:rsidRPr="00E67E0D" w:rsidRDefault="006A1CE4" w:rsidP="00E7499B">
      <w:pPr>
        <w:pStyle w:val="PL"/>
        <w:outlineLvl w:val="3"/>
        <w:rPr>
          <w:noProof w:val="0"/>
          <w:snapToGrid w:val="0"/>
        </w:rPr>
      </w:pPr>
      <w:r w:rsidRPr="00E67E0D">
        <w:rPr>
          <w:noProof w:val="0"/>
          <w:snapToGrid w:val="0"/>
        </w:rPr>
        <w:t>-- Container for Protocol IEs</w:t>
      </w:r>
    </w:p>
    <w:p w14:paraId="5A29F3C9" w14:textId="77777777" w:rsidR="006A1CE4" w:rsidRPr="00E67E0D" w:rsidRDefault="006A1CE4" w:rsidP="00E7499B">
      <w:pPr>
        <w:pStyle w:val="PL"/>
        <w:rPr>
          <w:noProof w:val="0"/>
          <w:snapToGrid w:val="0"/>
        </w:rPr>
      </w:pPr>
      <w:r w:rsidRPr="00E67E0D">
        <w:rPr>
          <w:noProof w:val="0"/>
          <w:snapToGrid w:val="0"/>
        </w:rPr>
        <w:t>--</w:t>
      </w:r>
    </w:p>
    <w:p w14:paraId="167A5511" w14:textId="77777777" w:rsidR="006A1CE4" w:rsidRPr="00E67E0D" w:rsidRDefault="006A1CE4" w:rsidP="00E7499B">
      <w:pPr>
        <w:pStyle w:val="PL"/>
        <w:rPr>
          <w:noProof w:val="0"/>
          <w:snapToGrid w:val="0"/>
        </w:rPr>
      </w:pPr>
      <w:r w:rsidRPr="00E67E0D">
        <w:rPr>
          <w:noProof w:val="0"/>
          <w:snapToGrid w:val="0"/>
        </w:rPr>
        <w:t>-- **************************************************************</w:t>
      </w:r>
    </w:p>
    <w:p w14:paraId="6E1E27FE" w14:textId="77777777" w:rsidR="006A1CE4" w:rsidRPr="00E67E0D" w:rsidRDefault="006A1CE4" w:rsidP="00E7499B">
      <w:pPr>
        <w:pStyle w:val="PL"/>
        <w:rPr>
          <w:noProof w:val="0"/>
          <w:snapToGrid w:val="0"/>
        </w:rPr>
      </w:pPr>
    </w:p>
    <w:p w14:paraId="15F12BAB" w14:textId="77777777" w:rsidR="006A1CE4" w:rsidRPr="00E67E0D" w:rsidRDefault="006A1CE4" w:rsidP="00E7499B">
      <w:pPr>
        <w:pStyle w:val="PL"/>
        <w:rPr>
          <w:noProof w:val="0"/>
          <w:snapToGrid w:val="0"/>
        </w:rPr>
      </w:pPr>
      <w:r w:rsidRPr="00E67E0D">
        <w:rPr>
          <w:noProof w:val="0"/>
          <w:snapToGrid w:val="0"/>
        </w:rPr>
        <w:t xml:space="preserve">ProtocolIE-Container {NGAP-PROTOCOL-IES : IEsSetParam} ::= </w:t>
      </w:r>
    </w:p>
    <w:p w14:paraId="60250447" w14:textId="77777777" w:rsidR="006A1CE4" w:rsidRPr="00E67E0D" w:rsidRDefault="006A1CE4" w:rsidP="00E7499B">
      <w:pPr>
        <w:pStyle w:val="PL"/>
        <w:rPr>
          <w:noProof w:val="0"/>
          <w:snapToGrid w:val="0"/>
        </w:rPr>
      </w:pPr>
      <w:r w:rsidRPr="00E67E0D">
        <w:rPr>
          <w:noProof w:val="0"/>
          <w:snapToGrid w:val="0"/>
        </w:rPr>
        <w:tab/>
        <w:t>SEQUENCE (SIZE (0..maxProtocolIEs)) OF</w:t>
      </w:r>
    </w:p>
    <w:p w14:paraId="07220ABD" w14:textId="77777777" w:rsidR="006A1CE4" w:rsidRPr="00E67E0D" w:rsidRDefault="006A1CE4" w:rsidP="00E7499B">
      <w:pPr>
        <w:pStyle w:val="PL"/>
        <w:rPr>
          <w:noProof w:val="0"/>
          <w:snapToGrid w:val="0"/>
        </w:rPr>
      </w:pPr>
      <w:r w:rsidRPr="00E67E0D">
        <w:rPr>
          <w:noProof w:val="0"/>
          <w:snapToGrid w:val="0"/>
        </w:rPr>
        <w:tab/>
        <w:t>ProtocolIE-Field {{IEsSetParam}}</w:t>
      </w:r>
    </w:p>
    <w:p w14:paraId="40029A33" w14:textId="77777777" w:rsidR="006A1CE4" w:rsidRPr="00E67E0D" w:rsidRDefault="006A1CE4" w:rsidP="00E7499B">
      <w:pPr>
        <w:pStyle w:val="PL"/>
        <w:rPr>
          <w:noProof w:val="0"/>
          <w:snapToGrid w:val="0"/>
        </w:rPr>
      </w:pPr>
    </w:p>
    <w:p w14:paraId="3EE27071" w14:textId="77777777" w:rsidR="006A1CE4" w:rsidRPr="00E67E0D" w:rsidRDefault="006A1CE4" w:rsidP="00E7499B">
      <w:pPr>
        <w:pStyle w:val="PL"/>
        <w:spacing w:line="0" w:lineRule="atLeast"/>
        <w:rPr>
          <w:noProof w:val="0"/>
          <w:snapToGrid w:val="0"/>
        </w:rPr>
      </w:pPr>
      <w:r w:rsidRPr="00E67E0D">
        <w:rPr>
          <w:noProof w:val="0"/>
          <w:snapToGrid w:val="0"/>
        </w:rPr>
        <w:t xml:space="preserve">ProtocolIE-SingleContainer {NGAP-PROTOCOL-IES : IEsSetParam} ::= </w:t>
      </w:r>
    </w:p>
    <w:p w14:paraId="100077B2" w14:textId="77777777" w:rsidR="006A1CE4" w:rsidRPr="00E67E0D" w:rsidRDefault="006A1CE4" w:rsidP="00E7499B">
      <w:pPr>
        <w:pStyle w:val="PL"/>
        <w:spacing w:line="0" w:lineRule="atLeast"/>
        <w:rPr>
          <w:noProof w:val="0"/>
          <w:snapToGrid w:val="0"/>
        </w:rPr>
      </w:pPr>
      <w:r w:rsidRPr="00E67E0D">
        <w:rPr>
          <w:noProof w:val="0"/>
          <w:snapToGrid w:val="0"/>
        </w:rPr>
        <w:tab/>
        <w:t>ProtocolIE-Field {{IEsSetParam}}</w:t>
      </w:r>
    </w:p>
    <w:p w14:paraId="7CFC9691" w14:textId="77777777" w:rsidR="006A1CE4" w:rsidRPr="00E67E0D" w:rsidRDefault="006A1CE4" w:rsidP="00E7499B">
      <w:pPr>
        <w:pStyle w:val="PL"/>
        <w:rPr>
          <w:noProof w:val="0"/>
          <w:snapToGrid w:val="0"/>
        </w:rPr>
      </w:pPr>
    </w:p>
    <w:p w14:paraId="01292DA5" w14:textId="77777777" w:rsidR="006A1CE4" w:rsidRPr="00E67E0D" w:rsidRDefault="006A1CE4" w:rsidP="00E7499B">
      <w:pPr>
        <w:pStyle w:val="PL"/>
        <w:rPr>
          <w:noProof w:val="0"/>
          <w:snapToGrid w:val="0"/>
        </w:rPr>
      </w:pPr>
      <w:r w:rsidRPr="00E67E0D">
        <w:rPr>
          <w:noProof w:val="0"/>
          <w:snapToGrid w:val="0"/>
        </w:rPr>
        <w:t>ProtocolIE-Field {NGAP-PROTOCOL-IES : IEsSetParam} ::= SEQUENCE {</w:t>
      </w:r>
    </w:p>
    <w:p w14:paraId="23C8B4E3" w14:textId="77777777" w:rsidR="006A1CE4" w:rsidRPr="00E67E0D" w:rsidRDefault="006A1CE4" w:rsidP="00E7499B">
      <w:pPr>
        <w:pStyle w:val="PL"/>
        <w:rPr>
          <w:noProof w:val="0"/>
          <w:snapToGrid w:val="0"/>
        </w:rPr>
      </w:pPr>
      <w:r w:rsidRPr="00E67E0D">
        <w:rPr>
          <w:noProof w:val="0"/>
          <w:snapToGrid w:val="0"/>
        </w:rPr>
        <w:tab/>
        <w:t>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NGAP-PROTOCOL-IES.&amp;id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({IEsSetParam}),</w:t>
      </w:r>
    </w:p>
    <w:p w14:paraId="65D026CE" w14:textId="77777777" w:rsidR="006A1CE4" w:rsidRPr="00E67E0D" w:rsidRDefault="006A1CE4" w:rsidP="00E7499B">
      <w:pPr>
        <w:pStyle w:val="PL"/>
        <w:rPr>
          <w:noProof w:val="0"/>
          <w:snapToGrid w:val="0"/>
        </w:rPr>
      </w:pPr>
      <w:r w:rsidRPr="00E67E0D">
        <w:rPr>
          <w:noProof w:val="0"/>
          <w:snapToGrid w:val="0"/>
        </w:rPr>
        <w:tab/>
        <w:t>criticality</w:t>
      </w:r>
      <w:r w:rsidRPr="00E67E0D">
        <w:rPr>
          <w:noProof w:val="0"/>
          <w:snapToGrid w:val="0"/>
        </w:rPr>
        <w:tab/>
      </w:r>
      <w:r w:rsidRPr="00E67E0D">
        <w:rPr>
          <w:noProof w:val="0"/>
          <w:snapToGrid w:val="0"/>
        </w:rPr>
        <w:tab/>
        <w:t>NGAP-PROTOCOL-IES.&amp;criticality</w:t>
      </w:r>
      <w:r w:rsidRPr="00E67E0D">
        <w:rPr>
          <w:noProof w:val="0"/>
          <w:snapToGrid w:val="0"/>
        </w:rPr>
        <w:tab/>
      </w:r>
      <w:r w:rsidRPr="00E67E0D">
        <w:rPr>
          <w:noProof w:val="0"/>
          <w:snapToGrid w:val="0"/>
        </w:rPr>
        <w:tab/>
        <w:t>({IEsSetParam}{@id}),</w:t>
      </w:r>
    </w:p>
    <w:p w14:paraId="7D6D96F8" w14:textId="77777777" w:rsidR="006A1CE4" w:rsidRPr="00E67E0D" w:rsidRDefault="006A1CE4" w:rsidP="00E7499B">
      <w:pPr>
        <w:pStyle w:val="PL"/>
        <w:rPr>
          <w:noProof w:val="0"/>
          <w:snapToGrid w:val="0"/>
        </w:rPr>
      </w:pPr>
      <w:r w:rsidRPr="00E67E0D">
        <w:rPr>
          <w:noProof w:val="0"/>
          <w:snapToGrid w:val="0"/>
        </w:rPr>
        <w:tab/>
        <w:t>value</w:t>
      </w:r>
      <w:r w:rsidRPr="00E67E0D">
        <w:rPr>
          <w:noProof w:val="0"/>
          <w:snapToGrid w:val="0"/>
        </w:rPr>
        <w:tab/>
      </w:r>
      <w:r w:rsidRPr="00E67E0D">
        <w:rPr>
          <w:noProof w:val="0"/>
          <w:snapToGrid w:val="0"/>
        </w:rPr>
        <w:tab/>
      </w:r>
      <w:r w:rsidRPr="00E67E0D">
        <w:rPr>
          <w:noProof w:val="0"/>
          <w:snapToGrid w:val="0"/>
        </w:rPr>
        <w:tab/>
        <w:t>NGAP-PROTOCOL-IES.&amp;Value</w:t>
      </w:r>
      <w:r w:rsidRPr="00E67E0D">
        <w:rPr>
          <w:noProof w:val="0"/>
          <w:snapToGrid w:val="0"/>
        </w:rPr>
        <w:tab/>
      </w:r>
      <w:r w:rsidRPr="00E67E0D">
        <w:rPr>
          <w:noProof w:val="0"/>
          <w:snapToGrid w:val="0"/>
        </w:rPr>
        <w:tab/>
      </w:r>
      <w:r w:rsidRPr="00E67E0D">
        <w:rPr>
          <w:noProof w:val="0"/>
          <w:snapToGrid w:val="0"/>
        </w:rPr>
        <w:tab/>
        <w:t>({IEsSetParam}{@id})</w:t>
      </w:r>
    </w:p>
    <w:p w14:paraId="7045A06D" w14:textId="77777777" w:rsidR="006A1CE4" w:rsidRPr="00E67E0D" w:rsidRDefault="006A1CE4" w:rsidP="00E7499B">
      <w:pPr>
        <w:pStyle w:val="PL"/>
        <w:rPr>
          <w:noProof w:val="0"/>
          <w:snapToGrid w:val="0"/>
        </w:rPr>
      </w:pPr>
      <w:r w:rsidRPr="00E67E0D">
        <w:rPr>
          <w:noProof w:val="0"/>
          <w:snapToGrid w:val="0"/>
        </w:rPr>
        <w:t>}</w:t>
      </w:r>
    </w:p>
    <w:p w14:paraId="3A286B03" w14:textId="77777777" w:rsidR="006A1CE4" w:rsidRPr="00E67E0D" w:rsidRDefault="006A1CE4" w:rsidP="00E7499B">
      <w:pPr>
        <w:pStyle w:val="PL"/>
        <w:rPr>
          <w:noProof w:val="0"/>
          <w:snapToGrid w:val="0"/>
        </w:rPr>
      </w:pPr>
    </w:p>
    <w:p w14:paraId="3B9E1DD8" w14:textId="77777777" w:rsidR="006A1CE4" w:rsidRPr="00E67E0D" w:rsidRDefault="006A1CE4" w:rsidP="00E7499B">
      <w:pPr>
        <w:pStyle w:val="PL"/>
        <w:rPr>
          <w:noProof w:val="0"/>
          <w:snapToGrid w:val="0"/>
        </w:rPr>
      </w:pPr>
      <w:r w:rsidRPr="00E67E0D">
        <w:rPr>
          <w:noProof w:val="0"/>
          <w:snapToGrid w:val="0"/>
        </w:rPr>
        <w:t>-- **************************************************************</w:t>
      </w:r>
    </w:p>
    <w:p w14:paraId="3BEBB372" w14:textId="77777777" w:rsidR="006A1CE4" w:rsidRPr="00E67E0D" w:rsidRDefault="006A1CE4" w:rsidP="00E7499B">
      <w:pPr>
        <w:pStyle w:val="PL"/>
        <w:rPr>
          <w:noProof w:val="0"/>
          <w:snapToGrid w:val="0"/>
        </w:rPr>
      </w:pPr>
      <w:r w:rsidRPr="00E67E0D">
        <w:rPr>
          <w:noProof w:val="0"/>
          <w:snapToGrid w:val="0"/>
        </w:rPr>
        <w:t>--</w:t>
      </w:r>
    </w:p>
    <w:p w14:paraId="5C4FFD4C" w14:textId="77777777" w:rsidR="006A1CE4" w:rsidRPr="00E67E0D" w:rsidRDefault="006A1CE4" w:rsidP="00E7499B">
      <w:pPr>
        <w:pStyle w:val="PL"/>
        <w:outlineLvl w:val="3"/>
        <w:rPr>
          <w:noProof w:val="0"/>
          <w:snapToGrid w:val="0"/>
        </w:rPr>
      </w:pPr>
      <w:r w:rsidRPr="00E67E0D">
        <w:rPr>
          <w:noProof w:val="0"/>
          <w:snapToGrid w:val="0"/>
        </w:rPr>
        <w:t>-- Container for Protocol IE Pairs</w:t>
      </w:r>
    </w:p>
    <w:p w14:paraId="03B52122" w14:textId="77777777" w:rsidR="006A1CE4" w:rsidRPr="00E67E0D" w:rsidRDefault="006A1CE4" w:rsidP="00E7499B">
      <w:pPr>
        <w:pStyle w:val="PL"/>
        <w:rPr>
          <w:noProof w:val="0"/>
          <w:snapToGrid w:val="0"/>
        </w:rPr>
      </w:pPr>
      <w:r w:rsidRPr="00E67E0D">
        <w:rPr>
          <w:noProof w:val="0"/>
          <w:snapToGrid w:val="0"/>
        </w:rPr>
        <w:t>--</w:t>
      </w:r>
    </w:p>
    <w:p w14:paraId="56C4C4A1" w14:textId="77777777" w:rsidR="006A1CE4" w:rsidRPr="00E67E0D" w:rsidRDefault="006A1CE4" w:rsidP="00E7499B">
      <w:pPr>
        <w:pStyle w:val="PL"/>
        <w:rPr>
          <w:noProof w:val="0"/>
          <w:snapToGrid w:val="0"/>
        </w:rPr>
      </w:pPr>
      <w:r w:rsidRPr="00E67E0D">
        <w:rPr>
          <w:noProof w:val="0"/>
          <w:snapToGrid w:val="0"/>
        </w:rPr>
        <w:t>-- **************************************************************</w:t>
      </w:r>
    </w:p>
    <w:p w14:paraId="55B845EE" w14:textId="77777777" w:rsidR="006A1CE4" w:rsidRPr="00E67E0D" w:rsidRDefault="006A1CE4" w:rsidP="00E7499B">
      <w:pPr>
        <w:pStyle w:val="PL"/>
        <w:rPr>
          <w:noProof w:val="0"/>
          <w:snapToGrid w:val="0"/>
        </w:rPr>
      </w:pPr>
    </w:p>
    <w:p w14:paraId="195F9574" w14:textId="77777777" w:rsidR="006A1CE4" w:rsidRPr="00E67E0D" w:rsidRDefault="006A1CE4" w:rsidP="00E7499B">
      <w:pPr>
        <w:pStyle w:val="PL"/>
        <w:rPr>
          <w:noProof w:val="0"/>
          <w:snapToGrid w:val="0"/>
        </w:rPr>
      </w:pPr>
      <w:r w:rsidRPr="00E67E0D">
        <w:rPr>
          <w:noProof w:val="0"/>
          <w:snapToGrid w:val="0"/>
        </w:rPr>
        <w:t xml:space="preserve">ProtocolIE-ContainerPair {NGAP-PROTOCOL-IES-PAIR : IEsSetParam} ::= </w:t>
      </w:r>
    </w:p>
    <w:p w14:paraId="02F53C64" w14:textId="77777777" w:rsidR="006A1CE4" w:rsidRPr="00E67E0D" w:rsidRDefault="006A1CE4" w:rsidP="00E7499B">
      <w:pPr>
        <w:pStyle w:val="PL"/>
        <w:rPr>
          <w:noProof w:val="0"/>
          <w:snapToGrid w:val="0"/>
        </w:rPr>
      </w:pPr>
      <w:r w:rsidRPr="00E67E0D">
        <w:rPr>
          <w:noProof w:val="0"/>
          <w:snapToGrid w:val="0"/>
        </w:rPr>
        <w:tab/>
        <w:t>SEQUENCE (SIZE (0..maxProtocolIEs)) OF</w:t>
      </w:r>
    </w:p>
    <w:p w14:paraId="151A731D" w14:textId="77777777" w:rsidR="006A1CE4" w:rsidRPr="00E67E0D" w:rsidRDefault="006A1CE4" w:rsidP="00E7499B">
      <w:pPr>
        <w:pStyle w:val="PL"/>
        <w:rPr>
          <w:noProof w:val="0"/>
          <w:snapToGrid w:val="0"/>
        </w:rPr>
      </w:pPr>
      <w:r w:rsidRPr="00E67E0D">
        <w:rPr>
          <w:noProof w:val="0"/>
          <w:snapToGrid w:val="0"/>
        </w:rPr>
        <w:tab/>
        <w:t>ProtocolIE-FieldPair {{IEsSetParam}}</w:t>
      </w:r>
    </w:p>
    <w:p w14:paraId="32BEEE83" w14:textId="77777777" w:rsidR="006A1CE4" w:rsidRPr="00E67E0D" w:rsidRDefault="006A1CE4" w:rsidP="00E7499B">
      <w:pPr>
        <w:pStyle w:val="PL"/>
        <w:rPr>
          <w:noProof w:val="0"/>
          <w:snapToGrid w:val="0"/>
        </w:rPr>
      </w:pPr>
    </w:p>
    <w:p w14:paraId="61D0F34D" w14:textId="77777777" w:rsidR="006A1CE4" w:rsidRPr="00E67E0D" w:rsidRDefault="006A1CE4" w:rsidP="00E7499B">
      <w:pPr>
        <w:pStyle w:val="PL"/>
        <w:rPr>
          <w:noProof w:val="0"/>
          <w:snapToGrid w:val="0"/>
        </w:rPr>
      </w:pPr>
      <w:r w:rsidRPr="00E67E0D">
        <w:rPr>
          <w:noProof w:val="0"/>
          <w:snapToGrid w:val="0"/>
        </w:rPr>
        <w:t>ProtocolIE-FieldPair {NGAP-PROTOCOL-IES-PAIR : IEsSetParam} ::= SEQUENCE {</w:t>
      </w:r>
    </w:p>
    <w:p w14:paraId="2812B767" w14:textId="77777777" w:rsidR="006A1CE4" w:rsidRPr="00E67E0D" w:rsidRDefault="006A1CE4" w:rsidP="00E7499B">
      <w:pPr>
        <w:pStyle w:val="PL"/>
        <w:rPr>
          <w:noProof w:val="0"/>
          <w:snapToGrid w:val="0"/>
        </w:rPr>
      </w:pPr>
      <w:r w:rsidRPr="00E67E0D">
        <w:rPr>
          <w:noProof w:val="0"/>
          <w:snapToGrid w:val="0"/>
        </w:rPr>
        <w:tab/>
        <w:t>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NGAP-PROTOCOL-IES-PAIR.&amp;id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({IEsSetParam}),</w:t>
      </w:r>
    </w:p>
    <w:p w14:paraId="7112A981" w14:textId="77777777" w:rsidR="006A1CE4" w:rsidRPr="00E67E0D" w:rsidRDefault="006A1CE4" w:rsidP="00E7499B">
      <w:pPr>
        <w:pStyle w:val="PL"/>
        <w:rPr>
          <w:noProof w:val="0"/>
          <w:snapToGrid w:val="0"/>
        </w:rPr>
      </w:pPr>
      <w:r w:rsidRPr="00E67E0D">
        <w:rPr>
          <w:noProof w:val="0"/>
          <w:snapToGrid w:val="0"/>
        </w:rPr>
        <w:tab/>
        <w:t>firstCriticality</w:t>
      </w:r>
      <w:r w:rsidRPr="00E67E0D">
        <w:rPr>
          <w:noProof w:val="0"/>
          <w:snapToGrid w:val="0"/>
        </w:rPr>
        <w:tab/>
        <w:t>NGAP-PROTOCOL-IES-PAIR.&amp;firstCriticality</w:t>
      </w:r>
      <w:r w:rsidRPr="00E67E0D">
        <w:rPr>
          <w:noProof w:val="0"/>
          <w:snapToGrid w:val="0"/>
        </w:rPr>
        <w:tab/>
        <w:t>({IEsSetParam}{@id}),</w:t>
      </w:r>
    </w:p>
    <w:p w14:paraId="73FDB7D1" w14:textId="77777777" w:rsidR="006A1CE4" w:rsidRPr="00E67E0D" w:rsidRDefault="006A1CE4" w:rsidP="00E7499B">
      <w:pPr>
        <w:pStyle w:val="PL"/>
        <w:rPr>
          <w:noProof w:val="0"/>
          <w:snapToGrid w:val="0"/>
        </w:rPr>
      </w:pPr>
      <w:r w:rsidRPr="00E67E0D">
        <w:rPr>
          <w:noProof w:val="0"/>
          <w:snapToGrid w:val="0"/>
        </w:rPr>
        <w:tab/>
        <w:t>firstValue</w:t>
      </w:r>
      <w:r w:rsidRPr="00E67E0D">
        <w:rPr>
          <w:noProof w:val="0"/>
          <w:snapToGrid w:val="0"/>
        </w:rPr>
        <w:tab/>
      </w:r>
      <w:r w:rsidRPr="00E67E0D">
        <w:rPr>
          <w:noProof w:val="0"/>
          <w:snapToGrid w:val="0"/>
        </w:rPr>
        <w:tab/>
      </w:r>
      <w:r w:rsidRPr="00E67E0D">
        <w:rPr>
          <w:noProof w:val="0"/>
          <w:snapToGrid w:val="0"/>
        </w:rPr>
        <w:tab/>
        <w:t>NGAP-PROTOCOL-IES-PAIR.&amp;FirstValue</w:t>
      </w:r>
      <w:r w:rsidRPr="00E67E0D">
        <w:rPr>
          <w:noProof w:val="0"/>
          <w:snapToGrid w:val="0"/>
        </w:rPr>
        <w:tab/>
      </w:r>
      <w:r w:rsidRPr="00E67E0D">
        <w:rPr>
          <w:noProof w:val="0"/>
          <w:snapToGrid w:val="0"/>
        </w:rPr>
        <w:tab/>
      </w:r>
      <w:r w:rsidRPr="00E67E0D">
        <w:rPr>
          <w:noProof w:val="0"/>
          <w:snapToGrid w:val="0"/>
        </w:rPr>
        <w:tab/>
        <w:t>({IEsSetParam}{@id}),</w:t>
      </w:r>
    </w:p>
    <w:p w14:paraId="6781B3CD" w14:textId="77777777" w:rsidR="006A1CE4" w:rsidRPr="00E67E0D" w:rsidRDefault="006A1CE4" w:rsidP="00E7499B">
      <w:pPr>
        <w:pStyle w:val="PL"/>
        <w:rPr>
          <w:noProof w:val="0"/>
          <w:snapToGrid w:val="0"/>
        </w:rPr>
      </w:pPr>
      <w:r w:rsidRPr="00E67E0D">
        <w:rPr>
          <w:noProof w:val="0"/>
          <w:snapToGrid w:val="0"/>
        </w:rPr>
        <w:tab/>
        <w:t>secondCriticality</w:t>
      </w:r>
      <w:r w:rsidRPr="00E67E0D">
        <w:rPr>
          <w:noProof w:val="0"/>
          <w:snapToGrid w:val="0"/>
        </w:rPr>
        <w:tab/>
        <w:t>NGAP-PROTOCOL-IES-PAIR.&amp;secondCriticality</w:t>
      </w:r>
      <w:r w:rsidRPr="00E67E0D">
        <w:rPr>
          <w:noProof w:val="0"/>
          <w:snapToGrid w:val="0"/>
        </w:rPr>
        <w:tab/>
        <w:t>({IEsSetParam}{@id}),</w:t>
      </w:r>
    </w:p>
    <w:p w14:paraId="75DBA872" w14:textId="77777777" w:rsidR="006A1CE4" w:rsidRPr="00E67E0D" w:rsidRDefault="006A1CE4" w:rsidP="00E7499B">
      <w:pPr>
        <w:pStyle w:val="PL"/>
        <w:rPr>
          <w:noProof w:val="0"/>
          <w:snapToGrid w:val="0"/>
        </w:rPr>
      </w:pPr>
      <w:r w:rsidRPr="00E67E0D">
        <w:rPr>
          <w:noProof w:val="0"/>
          <w:snapToGrid w:val="0"/>
        </w:rPr>
        <w:tab/>
        <w:t>secondValue</w:t>
      </w:r>
      <w:r w:rsidRPr="00E67E0D">
        <w:rPr>
          <w:noProof w:val="0"/>
          <w:snapToGrid w:val="0"/>
        </w:rPr>
        <w:tab/>
      </w:r>
      <w:r w:rsidRPr="00E67E0D">
        <w:rPr>
          <w:noProof w:val="0"/>
          <w:snapToGrid w:val="0"/>
        </w:rPr>
        <w:tab/>
      </w:r>
      <w:r w:rsidRPr="00E67E0D">
        <w:rPr>
          <w:noProof w:val="0"/>
          <w:snapToGrid w:val="0"/>
        </w:rPr>
        <w:tab/>
        <w:t>NGAP-PROTOCOL-IES-PAIR.&amp;SecondValue</w:t>
      </w:r>
      <w:r w:rsidRPr="00E67E0D">
        <w:rPr>
          <w:noProof w:val="0"/>
          <w:snapToGrid w:val="0"/>
        </w:rPr>
        <w:tab/>
      </w:r>
      <w:r w:rsidRPr="00E67E0D">
        <w:rPr>
          <w:noProof w:val="0"/>
          <w:snapToGrid w:val="0"/>
        </w:rPr>
        <w:tab/>
      </w:r>
      <w:r w:rsidRPr="00E67E0D">
        <w:rPr>
          <w:noProof w:val="0"/>
          <w:snapToGrid w:val="0"/>
        </w:rPr>
        <w:tab/>
        <w:t>({IEsSetParam}{@id})</w:t>
      </w:r>
    </w:p>
    <w:p w14:paraId="06DA099D" w14:textId="77777777" w:rsidR="006A1CE4" w:rsidRPr="00E67E0D" w:rsidRDefault="006A1CE4" w:rsidP="00E7499B">
      <w:pPr>
        <w:pStyle w:val="PL"/>
        <w:rPr>
          <w:noProof w:val="0"/>
          <w:snapToGrid w:val="0"/>
        </w:rPr>
      </w:pPr>
      <w:r w:rsidRPr="00E67E0D">
        <w:rPr>
          <w:noProof w:val="0"/>
          <w:snapToGrid w:val="0"/>
        </w:rPr>
        <w:t>}</w:t>
      </w:r>
    </w:p>
    <w:p w14:paraId="75AF8A99" w14:textId="77777777" w:rsidR="006A1CE4" w:rsidRPr="00E67E0D" w:rsidRDefault="006A1CE4" w:rsidP="00E7499B">
      <w:pPr>
        <w:pStyle w:val="PL"/>
        <w:rPr>
          <w:noProof w:val="0"/>
          <w:snapToGrid w:val="0"/>
        </w:rPr>
      </w:pPr>
    </w:p>
    <w:p w14:paraId="6A65031F" w14:textId="77777777" w:rsidR="006A1CE4" w:rsidRPr="00E67E0D" w:rsidRDefault="006A1CE4" w:rsidP="00E7499B">
      <w:pPr>
        <w:pStyle w:val="PL"/>
        <w:rPr>
          <w:noProof w:val="0"/>
          <w:snapToGrid w:val="0"/>
        </w:rPr>
      </w:pPr>
      <w:r w:rsidRPr="00E67E0D">
        <w:rPr>
          <w:noProof w:val="0"/>
          <w:snapToGrid w:val="0"/>
        </w:rPr>
        <w:t>-- **************************************************************</w:t>
      </w:r>
    </w:p>
    <w:p w14:paraId="403599B3" w14:textId="77777777" w:rsidR="006A1CE4" w:rsidRPr="00E67E0D" w:rsidRDefault="006A1CE4" w:rsidP="00E7499B">
      <w:pPr>
        <w:pStyle w:val="PL"/>
        <w:rPr>
          <w:noProof w:val="0"/>
          <w:snapToGrid w:val="0"/>
        </w:rPr>
      </w:pPr>
      <w:r w:rsidRPr="00E67E0D">
        <w:rPr>
          <w:noProof w:val="0"/>
          <w:snapToGrid w:val="0"/>
        </w:rPr>
        <w:t>--</w:t>
      </w:r>
    </w:p>
    <w:p w14:paraId="63562EE8" w14:textId="77777777" w:rsidR="006A1CE4" w:rsidRPr="00E67E0D" w:rsidRDefault="006A1CE4" w:rsidP="00E7499B">
      <w:pPr>
        <w:pStyle w:val="PL"/>
        <w:outlineLvl w:val="3"/>
        <w:rPr>
          <w:noProof w:val="0"/>
          <w:snapToGrid w:val="0"/>
        </w:rPr>
      </w:pPr>
      <w:r w:rsidRPr="00E67E0D">
        <w:rPr>
          <w:noProof w:val="0"/>
          <w:snapToGrid w:val="0"/>
        </w:rPr>
        <w:t>-- Container Lists for Protocol IE Containers</w:t>
      </w:r>
    </w:p>
    <w:p w14:paraId="7C527409" w14:textId="77777777" w:rsidR="006A1CE4" w:rsidRPr="00E67E0D" w:rsidRDefault="006A1CE4" w:rsidP="00E7499B">
      <w:pPr>
        <w:pStyle w:val="PL"/>
        <w:rPr>
          <w:noProof w:val="0"/>
          <w:snapToGrid w:val="0"/>
        </w:rPr>
      </w:pPr>
      <w:r w:rsidRPr="00E67E0D">
        <w:rPr>
          <w:noProof w:val="0"/>
          <w:snapToGrid w:val="0"/>
        </w:rPr>
        <w:t>--</w:t>
      </w:r>
    </w:p>
    <w:p w14:paraId="023A83D8" w14:textId="77777777" w:rsidR="006A1CE4" w:rsidRPr="00E67E0D" w:rsidRDefault="006A1CE4" w:rsidP="00E7499B">
      <w:pPr>
        <w:pStyle w:val="PL"/>
        <w:rPr>
          <w:noProof w:val="0"/>
          <w:snapToGrid w:val="0"/>
        </w:rPr>
      </w:pPr>
      <w:r w:rsidRPr="00E67E0D">
        <w:rPr>
          <w:noProof w:val="0"/>
          <w:snapToGrid w:val="0"/>
        </w:rPr>
        <w:t>-- **************************************************************</w:t>
      </w:r>
    </w:p>
    <w:p w14:paraId="19E0B1A4" w14:textId="77777777" w:rsidR="006A1CE4" w:rsidRPr="00E67E0D" w:rsidRDefault="006A1CE4" w:rsidP="00E7499B">
      <w:pPr>
        <w:pStyle w:val="PL"/>
        <w:rPr>
          <w:noProof w:val="0"/>
          <w:snapToGrid w:val="0"/>
        </w:rPr>
      </w:pPr>
    </w:p>
    <w:p w14:paraId="5C0B8E96" w14:textId="77777777" w:rsidR="006A1CE4" w:rsidRPr="00E67E0D" w:rsidRDefault="006A1CE4" w:rsidP="00E7499B">
      <w:pPr>
        <w:pStyle w:val="PL"/>
        <w:rPr>
          <w:noProof w:val="0"/>
          <w:snapToGrid w:val="0"/>
        </w:rPr>
      </w:pPr>
      <w:r w:rsidRPr="00E67E0D">
        <w:rPr>
          <w:noProof w:val="0"/>
          <w:snapToGrid w:val="0"/>
        </w:rPr>
        <w:t>ProtocolIE-ContainerList {INTEGER : lowerBound, INTEGER : upperBound, NGAP-PROTOCOL-IES : IEsSetParam} ::=</w:t>
      </w:r>
    </w:p>
    <w:p w14:paraId="4269EF34" w14:textId="77777777" w:rsidR="006A1CE4" w:rsidRPr="00E67E0D" w:rsidRDefault="006A1CE4" w:rsidP="00E7499B">
      <w:pPr>
        <w:pStyle w:val="PL"/>
        <w:rPr>
          <w:noProof w:val="0"/>
          <w:snapToGrid w:val="0"/>
        </w:rPr>
      </w:pPr>
      <w:r w:rsidRPr="00E67E0D">
        <w:rPr>
          <w:noProof w:val="0"/>
          <w:snapToGrid w:val="0"/>
        </w:rPr>
        <w:tab/>
        <w:t>SEQUENCE (SIZE (lowerBound..upperBound)) OF</w:t>
      </w:r>
    </w:p>
    <w:p w14:paraId="750A6824" w14:textId="77777777" w:rsidR="006A1CE4" w:rsidRPr="00E67E0D" w:rsidRDefault="006A1CE4" w:rsidP="00E7499B">
      <w:pPr>
        <w:pStyle w:val="PL"/>
        <w:rPr>
          <w:noProof w:val="0"/>
          <w:snapToGrid w:val="0"/>
        </w:rPr>
      </w:pPr>
      <w:r w:rsidRPr="00E67E0D">
        <w:rPr>
          <w:noProof w:val="0"/>
          <w:snapToGrid w:val="0"/>
        </w:rPr>
        <w:tab/>
        <w:t>ProtocolIE-SingleContainer {{IEsSetParam}}</w:t>
      </w:r>
    </w:p>
    <w:p w14:paraId="2B4A2D82" w14:textId="77777777" w:rsidR="006A1CE4" w:rsidRPr="00E67E0D" w:rsidRDefault="006A1CE4" w:rsidP="00E7499B">
      <w:pPr>
        <w:pStyle w:val="PL"/>
        <w:rPr>
          <w:noProof w:val="0"/>
          <w:snapToGrid w:val="0"/>
        </w:rPr>
      </w:pPr>
    </w:p>
    <w:p w14:paraId="57C09497" w14:textId="77777777" w:rsidR="006A1CE4" w:rsidRPr="00E67E0D" w:rsidRDefault="006A1CE4" w:rsidP="00E7499B">
      <w:pPr>
        <w:pStyle w:val="PL"/>
        <w:rPr>
          <w:noProof w:val="0"/>
          <w:snapToGrid w:val="0"/>
        </w:rPr>
      </w:pPr>
      <w:r w:rsidRPr="00E67E0D">
        <w:rPr>
          <w:noProof w:val="0"/>
          <w:snapToGrid w:val="0"/>
        </w:rPr>
        <w:t>ProtocolIE-ContainerPairList {INTEGER : lowerBound, INTEGER : upperBound, NGAP-PROTOCOL-IES-PAIR : IEsSetParam} ::=</w:t>
      </w:r>
    </w:p>
    <w:p w14:paraId="12113FD2" w14:textId="77777777" w:rsidR="006A1CE4" w:rsidRPr="00E67E0D" w:rsidRDefault="006A1CE4" w:rsidP="00E7499B">
      <w:pPr>
        <w:pStyle w:val="PL"/>
        <w:rPr>
          <w:noProof w:val="0"/>
          <w:snapToGrid w:val="0"/>
        </w:rPr>
      </w:pPr>
      <w:r w:rsidRPr="00E67E0D">
        <w:rPr>
          <w:noProof w:val="0"/>
          <w:snapToGrid w:val="0"/>
        </w:rPr>
        <w:tab/>
        <w:t>SEQUENCE (SIZE (lowerBound..upperBound)) OF</w:t>
      </w:r>
    </w:p>
    <w:p w14:paraId="3ACA2266" w14:textId="77777777" w:rsidR="006A1CE4" w:rsidRPr="00E67E0D" w:rsidRDefault="006A1CE4" w:rsidP="00E7499B">
      <w:pPr>
        <w:pStyle w:val="PL"/>
        <w:rPr>
          <w:noProof w:val="0"/>
          <w:snapToGrid w:val="0"/>
        </w:rPr>
      </w:pPr>
      <w:r w:rsidRPr="00E67E0D">
        <w:rPr>
          <w:noProof w:val="0"/>
          <w:snapToGrid w:val="0"/>
        </w:rPr>
        <w:tab/>
        <w:t>ProtocolIE-ContainerPair {{IEsSetParam}}</w:t>
      </w:r>
    </w:p>
    <w:p w14:paraId="779664FD" w14:textId="77777777" w:rsidR="006A1CE4" w:rsidRPr="00E67E0D" w:rsidRDefault="006A1CE4" w:rsidP="00E7499B">
      <w:pPr>
        <w:pStyle w:val="PL"/>
        <w:rPr>
          <w:noProof w:val="0"/>
          <w:snapToGrid w:val="0"/>
        </w:rPr>
      </w:pPr>
    </w:p>
    <w:p w14:paraId="5FAD381E" w14:textId="77777777" w:rsidR="006A1CE4" w:rsidRPr="00E67E0D" w:rsidRDefault="006A1CE4" w:rsidP="00E7499B">
      <w:pPr>
        <w:pStyle w:val="PL"/>
        <w:rPr>
          <w:noProof w:val="0"/>
          <w:snapToGrid w:val="0"/>
        </w:rPr>
      </w:pPr>
      <w:r w:rsidRPr="00E67E0D">
        <w:rPr>
          <w:noProof w:val="0"/>
          <w:snapToGrid w:val="0"/>
        </w:rPr>
        <w:t>-- **************************************************************</w:t>
      </w:r>
    </w:p>
    <w:p w14:paraId="134EBAA2" w14:textId="77777777" w:rsidR="006A1CE4" w:rsidRPr="00E67E0D" w:rsidRDefault="006A1CE4" w:rsidP="00E7499B">
      <w:pPr>
        <w:pStyle w:val="PL"/>
        <w:rPr>
          <w:noProof w:val="0"/>
          <w:snapToGrid w:val="0"/>
        </w:rPr>
      </w:pPr>
      <w:r w:rsidRPr="00E67E0D">
        <w:rPr>
          <w:noProof w:val="0"/>
          <w:snapToGrid w:val="0"/>
        </w:rPr>
        <w:t>--</w:t>
      </w:r>
    </w:p>
    <w:p w14:paraId="4E5A8343" w14:textId="77777777" w:rsidR="006A1CE4" w:rsidRPr="00E67E0D" w:rsidRDefault="006A1CE4" w:rsidP="00E7499B">
      <w:pPr>
        <w:pStyle w:val="PL"/>
        <w:outlineLvl w:val="3"/>
        <w:rPr>
          <w:noProof w:val="0"/>
          <w:snapToGrid w:val="0"/>
        </w:rPr>
      </w:pPr>
      <w:r w:rsidRPr="00E67E0D">
        <w:rPr>
          <w:noProof w:val="0"/>
          <w:snapToGrid w:val="0"/>
        </w:rPr>
        <w:t>-- Container for Protocol Extensions</w:t>
      </w:r>
    </w:p>
    <w:p w14:paraId="016A73D7" w14:textId="77777777" w:rsidR="006A1CE4" w:rsidRPr="00E67E0D" w:rsidRDefault="006A1CE4" w:rsidP="00E7499B">
      <w:pPr>
        <w:pStyle w:val="PL"/>
        <w:rPr>
          <w:noProof w:val="0"/>
          <w:snapToGrid w:val="0"/>
        </w:rPr>
      </w:pPr>
      <w:r w:rsidRPr="00E67E0D">
        <w:rPr>
          <w:noProof w:val="0"/>
          <w:snapToGrid w:val="0"/>
        </w:rPr>
        <w:t>--</w:t>
      </w:r>
    </w:p>
    <w:p w14:paraId="6BEAB20E" w14:textId="77777777" w:rsidR="006A1CE4" w:rsidRPr="00E67E0D" w:rsidRDefault="006A1CE4" w:rsidP="00E7499B">
      <w:pPr>
        <w:pStyle w:val="PL"/>
        <w:rPr>
          <w:noProof w:val="0"/>
          <w:snapToGrid w:val="0"/>
        </w:rPr>
      </w:pPr>
      <w:r w:rsidRPr="00E67E0D">
        <w:rPr>
          <w:noProof w:val="0"/>
          <w:snapToGrid w:val="0"/>
        </w:rPr>
        <w:t>-- **************************************************************</w:t>
      </w:r>
    </w:p>
    <w:p w14:paraId="25BDB0B6" w14:textId="77777777" w:rsidR="006A1CE4" w:rsidRPr="00E67E0D" w:rsidRDefault="006A1CE4" w:rsidP="00E7499B">
      <w:pPr>
        <w:pStyle w:val="PL"/>
        <w:rPr>
          <w:noProof w:val="0"/>
          <w:snapToGrid w:val="0"/>
        </w:rPr>
      </w:pPr>
    </w:p>
    <w:p w14:paraId="7930EB3D" w14:textId="77777777" w:rsidR="006A1CE4" w:rsidRPr="00E67E0D" w:rsidRDefault="006A1CE4" w:rsidP="00E7499B">
      <w:pPr>
        <w:pStyle w:val="PL"/>
        <w:rPr>
          <w:noProof w:val="0"/>
          <w:snapToGrid w:val="0"/>
        </w:rPr>
      </w:pPr>
      <w:r w:rsidRPr="00E67E0D">
        <w:rPr>
          <w:noProof w:val="0"/>
          <w:snapToGrid w:val="0"/>
        </w:rPr>
        <w:t xml:space="preserve">ProtocolExtensionContainer {NGAP-PROTOCOL-EXTENSION : ExtensionSetParam} ::= </w:t>
      </w:r>
    </w:p>
    <w:p w14:paraId="64BD7B0B" w14:textId="77777777" w:rsidR="006A1CE4" w:rsidRPr="00E67E0D" w:rsidRDefault="006A1CE4" w:rsidP="00E7499B">
      <w:pPr>
        <w:pStyle w:val="PL"/>
        <w:rPr>
          <w:noProof w:val="0"/>
          <w:snapToGrid w:val="0"/>
        </w:rPr>
      </w:pPr>
      <w:r w:rsidRPr="00E67E0D">
        <w:rPr>
          <w:noProof w:val="0"/>
          <w:snapToGrid w:val="0"/>
        </w:rPr>
        <w:tab/>
        <w:t>SEQUENCE (SIZE (1..maxProtocolExtensions)) OF</w:t>
      </w:r>
    </w:p>
    <w:p w14:paraId="542646D0" w14:textId="77777777" w:rsidR="006A1CE4" w:rsidRPr="00E67E0D" w:rsidRDefault="006A1CE4" w:rsidP="00E7499B">
      <w:pPr>
        <w:pStyle w:val="PL"/>
        <w:rPr>
          <w:noProof w:val="0"/>
          <w:snapToGrid w:val="0"/>
        </w:rPr>
      </w:pPr>
      <w:r w:rsidRPr="00E67E0D">
        <w:rPr>
          <w:noProof w:val="0"/>
          <w:snapToGrid w:val="0"/>
        </w:rPr>
        <w:tab/>
        <w:t>ProtocolExtensionField {{ExtensionSetParam}}</w:t>
      </w:r>
    </w:p>
    <w:p w14:paraId="5B777007" w14:textId="77777777" w:rsidR="006A1CE4" w:rsidRPr="00E67E0D" w:rsidRDefault="006A1CE4" w:rsidP="00E7499B">
      <w:pPr>
        <w:pStyle w:val="PL"/>
        <w:rPr>
          <w:noProof w:val="0"/>
          <w:snapToGrid w:val="0"/>
        </w:rPr>
      </w:pPr>
    </w:p>
    <w:p w14:paraId="1011ADEA" w14:textId="77777777" w:rsidR="006A1CE4" w:rsidRPr="00E67E0D" w:rsidRDefault="006A1CE4" w:rsidP="00E7499B">
      <w:pPr>
        <w:pStyle w:val="PL"/>
        <w:rPr>
          <w:noProof w:val="0"/>
          <w:snapToGrid w:val="0"/>
        </w:rPr>
      </w:pPr>
      <w:r w:rsidRPr="00E67E0D">
        <w:rPr>
          <w:noProof w:val="0"/>
          <w:snapToGrid w:val="0"/>
        </w:rPr>
        <w:t>ProtocolExtensionField {NGAP-PROTOCOL-EXTENSION : ExtensionSetParam} ::= SEQUENCE {</w:t>
      </w:r>
    </w:p>
    <w:p w14:paraId="114996AB" w14:textId="77777777" w:rsidR="006A1CE4" w:rsidRPr="00E67E0D" w:rsidRDefault="006A1CE4" w:rsidP="00E7499B">
      <w:pPr>
        <w:pStyle w:val="PL"/>
        <w:rPr>
          <w:noProof w:val="0"/>
          <w:snapToGrid w:val="0"/>
        </w:rPr>
      </w:pPr>
      <w:r w:rsidRPr="00E67E0D">
        <w:rPr>
          <w:noProof w:val="0"/>
          <w:snapToGrid w:val="0"/>
        </w:rPr>
        <w:tab/>
        <w:t>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NGAP-PROTOCOL-EXTENSION.&amp;id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({ExtensionSetParam}),</w:t>
      </w:r>
    </w:p>
    <w:p w14:paraId="4F25DB7D" w14:textId="77777777" w:rsidR="006A1CE4" w:rsidRPr="00E67E0D" w:rsidRDefault="006A1CE4" w:rsidP="00E7499B">
      <w:pPr>
        <w:pStyle w:val="PL"/>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t>NGAP-PROTOCOL-EXTENSION.&amp;criticality</w:t>
      </w:r>
      <w:r w:rsidRPr="00E67E0D">
        <w:rPr>
          <w:noProof w:val="0"/>
          <w:snapToGrid w:val="0"/>
        </w:rPr>
        <w:tab/>
        <w:t>({ExtensionSetParam}{@id}),</w:t>
      </w:r>
    </w:p>
    <w:p w14:paraId="7A621B2E" w14:textId="77777777" w:rsidR="006A1CE4" w:rsidRPr="00E67E0D" w:rsidRDefault="006A1CE4" w:rsidP="00E7499B">
      <w:pPr>
        <w:pStyle w:val="PL"/>
        <w:rPr>
          <w:noProof w:val="0"/>
          <w:snapToGrid w:val="0"/>
        </w:rPr>
      </w:pPr>
      <w:r w:rsidRPr="00E67E0D">
        <w:rPr>
          <w:noProof w:val="0"/>
          <w:snapToGrid w:val="0"/>
        </w:rPr>
        <w:tab/>
        <w:t>extensionValue</w:t>
      </w:r>
      <w:r w:rsidRPr="00E67E0D">
        <w:rPr>
          <w:noProof w:val="0"/>
          <w:snapToGrid w:val="0"/>
        </w:rPr>
        <w:tab/>
      </w:r>
      <w:r w:rsidRPr="00E67E0D">
        <w:rPr>
          <w:noProof w:val="0"/>
          <w:snapToGrid w:val="0"/>
        </w:rPr>
        <w:tab/>
        <w:t>NGAP-PROTOCOL-EXTENSION.&amp;Extension</w:t>
      </w:r>
      <w:r w:rsidRPr="00E67E0D">
        <w:rPr>
          <w:noProof w:val="0"/>
          <w:snapToGrid w:val="0"/>
        </w:rPr>
        <w:tab/>
      </w:r>
      <w:r w:rsidRPr="00E67E0D">
        <w:rPr>
          <w:noProof w:val="0"/>
          <w:snapToGrid w:val="0"/>
        </w:rPr>
        <w:tab/>
        <w:t>({ExtensionSetParam}{@id})</w:t>
      </w:r>
    </w:p>
    <w:p w14:paraId="20B9AC93" w14:textId="77777777" w:rsidR="006A1CE4" w:rsidRPr="00E67E0D" w:rsidRDefault="006A1CE4" w:rsidP="00E7499B">
      <w:pPr>
        <w:pStyle w:val="PL"/>
        <w:rPr>
          <w:noProof w:val="0"/>
          <w:snapToGrid w:val="0"/>
        </w:rPr>
      </w:pPr>
      <w:r w:rsidRPr="00E67E0D">
        <w:rPr>
          <w:noProof w:val="0"/>
          <w:snapToGrid w:val="0"/>
        </w:rPr>
        <w:t>}</w:t>
      </w:r>
    </w:p>
    <w:p w14:paraId="0E1E366F" w14:textId="77777777" w:rsidR="006A1CE4" w:rsidRPr="00E67E0D" w:rsidRDefault="006A1CE4" w:rsidP="00E7499B">
      <w:pPr>
        <w:pStyle w:val="PL"/>
        <w:rPr>
          <w:noProof w:val="0"/>
          <w:snapToGrid w:val="0"/>
        </w:rPr>
      </w:pPr>
    </w:p>
    <w:p w14:paraId="381AE830" w14:textId="77777777" w:rsidR="006A1CE4" w:rsidRPr="00E67E0D" w:rsidRDefault="006A1CE4" w:rsidP="00E7499B">
      <w:pPr>
        <w:pStyle w:val="PL"/>
        <w:rPr>
          <w:noProof w:val="0"/>
          <w:snapToGrid w:val="0"/>
        </w:rPr>
      </w:pPr>
      <w:r w:rsidRPr="00E67E0D">
        <w:rPr>
          <w:noProof w:val="0"/>
          <w:snapToGrid w:val="0"/>
        </w:rPr>
        <w:t>-- **************************************************************</w:t>
      </w:r>
    </w:p>
    <w:p w14:paraId="7B4A4530" w14:textId="77777777" w:rsidR="006A1CE4" w:rsidRPr="00E67E0D" w:rsidRDefault="006A1CE4" w:rsidP="00E7499B">
      <w:pPr>
        <w:pStyle w:val="PL"/>
        <w:rPr>
          <w:noProof w:val="0"/>
          <w:snapToGrid w:val="0"/>
        </w:rPr>
      </w:pPr>
      <w:r w:rsidRPr="00E67E0D">
        <w:rPr>
          <w:noProof w:val="0"/>
          <w:snapToGrid w:val="0"/>
        </w:rPr>
        <w:t>--</w:t>
      </w:r>
    </w:p>
    <w:p w14:paraId="6B4D34C7" w14:textId="77777777" w:rsidR="006A1CE4" w:rsidRPr="00E67E0D" w:rsidRDefault="006A1CE4" w:rsidP="00E7499B">
      <w:pPr>
        <w:pStyle w:val="PL"/>
        <w:outlineLvl w:val="3"/>
        <w:rPr>
          <w:noProof w:val="0"/>
          <w:snapToGrid w:val="0"/>
        </w:rPr>
      </w:pPr>
      <w:r w:rsidRPr="00E67E0D">
        <w:rPr>
          <w:noProof w:val="0"/>
          <w:snapToGrid w:val="0"/>
        </w:rPr>
        <w:t>-- Container for Private IEs</w:t>
      </w:r>
    </w:p>
    <w:p w14:paraId="0BEE9754" w14:textId="77777777" w:rsidR="006A1CE4" w:rsidRPr="00E67E0D" w:rsidRDefault="006A1CE4" w:rsidP="00E7499B">
      <w:pPr>
        <w:pStyle w:val="PL"/>
        <w:rPr>
          <w:noProof w:val="0"/>
          <w:snapToGrid w:val="0"/>
        </w:rPr>
      </w:pPr>
      <w:r w:rsidRPr="00E67E0D">
        <w:rPr>
          <w:noProof w:val="0"/>
          <w:snapToGrid w:val="0"/>
        </w:rPr>
        <w:t>--</w:t>
      </w:r>
    </w:p>
    <w:p w14:paraId="5B302DAF" w14:textId="77777777" w:rsidR="006A1CE4" w:rsidRPr="00E67E0D" w:rsidRDefault="006A1CE4" w:rsidP="00E7499B">
      <w:pPr>
        <w:pStyle w:val="PL"/>
        <w:rPr>
          <w:noProof w:val="0"/>
          <w:snapToGrid w:val="0"/>
        </w:rPr>
      </w:pPr>
      <w:r w:rsidRPr="00E67E0D">
        <w:rPr>
          <w:noProof w:val="0"/>
          <w:snapToGrid w:val="0"/>
        </w:rPr>
        <w:t>-- **************************************************************</w:t>
      </w:r>
    </w:p>
    <w:p w14:paraId="625566F1" w14:textId="77777777" w:rsidR="006A1CE4" w:rsidRPr="00E67E0D" w:rsidRDefault="006A1CE4" w:rsidP="00E7499B">
      <w:pPr>
        <w:pStyle w:val="PL"/>
        <w:rPr>
          <w:noProof w:val="0"/>
          <w:snapToGrid w:val="0"/>
        </w:rPr>
      </w:pPr>
    </w:p>
    <w:p w14:paraId="015B19A0" w14:textId="77777777" w:rsidR="006A1CE4" w:rsidRPr="00E67E0D" w:rsidRDefault="006A1CE4" w:rsidP="00E7499B">
      <w:pPr>
        <w:pStyle w:val="PL"/>
        <w:rPr>
          <w:noProof w:val="0"/>
          <w:snapToGrid w:val="0"/>
        </w:rPr>
      </w:pPr>
      <w:r w:rsidRPr="00E67E0D">
        <w:rPr>
          <w:noProof w:val="0"/>
          <w:snapToGrid w:val="0"/>
        </w:rPr>
        <w:t xml:space="preserve">PrivateIE-Container {NGAP-PRIVATE-IES : IEsSetParam } ::= </w:t>
      </w:r>
    </w:p>
    <w:p w14:paraId="1EF2BC16" w14:textId="77777777" w:rsidR="006A1CE4" w:rsidRPr="00E67E0D" w:rsidRDefault="006A1CE4" w:rsidP="00E7499B">
      <w:pPr>
        <w:pStyle w:val="PL"/>
        <w:rPr>
          <w:noProof w:val="0"/>
          <w:snapToGrid w:val="0"/>
        </w:rPr>
      </w:pPr>
      <w:r w:rsidRPr="00E67E0D">
        <w:rPr>
          <w:noProof w:val="0"/>
          <w:snapToGrid w:val="0"/>
        </w:rPr>
        <w:tab/>
        <w:t>SEQUENCE (SIZE (1..maxPrivateIEs)) OF</w:t>
      </w:r>
    </w:p>
    <w:p w14:paraId="61264ADE" w14:textId="77777777" w:rsidR="006A1CE4" w:rsidRPr="00E67E0D" w:rsidRDefault="006A1CE4" w:rsidP="00E7499B">
      <w:pPr>
        <w:pStyle w:val="PL"/>
        <w:rPr>
          <w:noProof w:val="0"/>
          <w:snapToGrid w:val="0"/>
        </w:rPr>
      </w:pPr>
      <w:r w:rsidRPr="00E67E0D">
        <w:rPr>
          <w:noProof w:val="0"/>
          <w:snapToGrid w:val="0"/>
        </w:rPr>
        <w:tab/>
        <w:t>PrivateIE-Field {{IEsSetParam}}</w:t>
      </w:r>
    </w:p>
    <w:p w14:paraId="151318CE" w14:textId="77777777" w:rsidR="006A1CE4" w:rsidRPr="00E67E0D" w:rsidRDefault="006A1CE4" w:rsidP="00E7499B">
      <w:pPr>
        <w:pStyle w:val="PL"/>
        <w:rPr>
          <w:noProof w:val="0"/>
          <w:snapToGrid w:val="0"/>
        </w:rPr>
      </w:pPr>
    </w:p>
    <w:p w14:paraId="18AB5315" w14:textId="77777777" w:rsidR="006A1CE4" w:rsidRPr="00E67E0D" w:rsidRDefault="006A1CE4" w:rsidP="00E7499B">
      <w:pPr>
        <w:pStyle w:val="PL"/>
        <w:rPr>
          <w:noProof w:val="0"/>
          <w:snapToGrid w:val="0"/>
        </w:rPr>
      </w:pPr>
      <w:r w:rsidRPr="00E67E0D">
        <w:rPr>
          <w:noProof w:val="0"/>
          <w:snapToGrid w:val="0"/>
        </w:rPr>
        <w:t>PrivateIE-Field {NGAP-PRIVATE-IES : IEsSetParam} ::= SEQUENCE {</w:t>
      </w:r>
    </w:p>
    <w:p w14:paraId="7F9F019A" w14:textId="77777777" w:rsidR="006A1CE4" w:rsidRPr="00E67E0D" w:rsidRDefault="006A1CE4" w:rsidP="00E7499B">
      <w:pPr>
        <w:pStyle w:val="PL"/>
        <w:rPr>
          <w:noProof w:val="0"/>
          <w:snapToGrid w:val="0"/>
        </w:rPr>
      </w:pPr>
      <w:r w:rsidRPr="00E67E0D">
        <w:rPr>
          <w:noProof w:val="0"/>
          <w:snapToGrid w:val="0"/>
        </w:rPr>
        <w:tab/>
        <w:t>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NGAP-PRIVATE-IES.&amp;id</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({IEsSetParam}),</w:t>
      </w:r>
    </w:p>
    <w:p w14:paraId="120D5AE6" w14:textId="77777777" w:rsidR="006A1CE4" w:rsidRPr="00E67E0D" w:rsidRDefault="006A1CE4" w:rsidP="00E7499B">
      <w:pPr>
        <w:pStyle w:val="PL"/>
        <w:rPr>
          <w:noProof w:val="0"/>
          <w:snapToGrid w:val="0"/>
        </w:rPr>
      </w:pPr>
      <w:r w:rsidRPr="00E67E0D">
        <w:rPr>
          <w:noProof w:val="0"/>
          <w:snapToGrid w:val="0"/>
        </w:rPr>
        <w:tab/>
        <w:t>criticality</w:t>
      </w:r>
      <w:r w:rsidRPr="00E67E0D">
        <w:rPr>
          <w:noProof w:val="0"/>
          <w:snapToGrid w:val="0"/>
        </w:rPr>
        <w:tab/>
      </w:r>
      <w:r w:rsidRPr="00E67E0D">
        <w:rPr>
          <w:noProof w:val="0"/>
          <w:snapToGrid w:val="0"/>
        </w:rPr>
        <w:tab/>
      </w:r>
      <w:r w:rsidRPr="00E67E0D">
        <w:rPr>
          <w:noProof w:val="0"/>
          <w:snapToGrid w:val="0"/>
        </w:rPr>
        <w:tab/>
        <w:t>NGAP-PRIVATE-IES.&amp;criticality</w:t>
      </w:r>
      <w:r w:rsidRPr="00E67E0D">
        <w:rPr>
          <w:noProof w:val="0"/>
          <w:snapToGrid w:val="0"/>
        </w:rPr>
        <w:tab/>
      </w:r>
      <w:r w:rsidRPr="00E67E0D">
        <w:rPr>
          <w:noProof w:val="0"/>
          <w:snapToGrid w:val="0"/>
        </w:rPr>
        <w:tab/>
        <w:t>({IEsSetParam}{@id}),</w:t>
      </w:r>
    </w:p>
    <w:p w14:paraId="2564D70A" w14:textId="77777777" w:rsidR="006A1CE4" w:rsidRPr="00E67E0D" w:rsidRDefault="006A1CE4" w:rsidP="00E7499B">
      <w:pPr>
        <w:pStyle w:val="PL"/>
        <w:rPr>
          <w:noProof w:val="0"/>
          <w:snapToGrid w:val="0"/>
        </w:rPr>
      </w:pPr>
      <w:r w:rsidRPr="00E67E0D">
        <w:rPr>
          <w:noProof w:val="0"/>
          <w:snapToGrid w:val="0"/>
        </w:rPr>
        <w:tab/>
        <w:t>value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NGAP-PRIVATE-IES.&amp;Value</w:t>
      </w:r>
      <w:r w:rsidRPr="00E67E0D">
        <w:rPr>
          <w:noProof w:val="0"/>
          <w:snapToGrid w:val="0"/>
        </w:rPr>
        <w:tab/>
      </w:r>
      <w:r w:rsidRPr="00E67E0D">
        <w:rPr>
          <w:noProof w:val="0"/>
          <w:snapToGrid w:val="0"/>
        </w:rPr>
        <w:tab/>
      </w:r>
      <w:r w:rsidRPr="00E67E0D">
        <w:rPr>
          <w:noProof w:val="0"/>
          <w:snapToGrid w:val="0"/>
        </w:rPr>
        <w:tab/>
      </w:r>
      <w:r w:rsidRPr="00E67E0D">
        <w:rPr>
          <w:noProof w:val="0"/>
          <w:snapToGrid w:val="0"/>
        </w:rPr>
        <w:tab/>
        <w:t>({IEsSetParam}{@id})</w:t>
      </w:r>
    </w:p>
    <w:p w14:paraId="289A57ED" w14:textId="77777777" w:rsidR="006A1CE4" w:rsidRPr="00E67E0D" w:rsidRDefault="006A1CE4" w:rsidP="00E7499B">
      <w:pPr>
        <w:pStyle w:val="PL"/>
        <w:rPr>
          <w:noProof w:val="0"/>
          <w:snapToGrid w:val="0"/>
        </w:rPr>
      </w:pPr>
      <w:r w:rsidRPr="00E67E0D">
        <w:rPr>
          <w:noProof w:val="0"/>
          <w:snapToGrid w:val="0"/>
        </w:rPr>
        <w:t>}</w:t>
      </w:r>
    </w:p>
    <w:p w14:paraId="442BE8E7" w14:textId="77777777" w:rsidR="006A1CE4" w:rsidRPr="00E67E0D" w:rsidRDefault="006A1CE4" w:rsidP="00E7499B">
      <w:pPr>
        <w:pStyle w:val="PL"/>
        <w:rPr>
          <w:noProof w:val="0"/>
          <w:snapToGrid w:val="0"/>
        </w:rPr>
      </w:pPr>
    </w:p>
    <w:p w14:paraId="6392BC89" w14:textId="77777777" w:rsidR="006A1CE4" w:rsidRPr="00E67E0D" w:rsidRDefault="006A1CE4" w:rsidP="00E7499B">
      <w:pPr>
        <w:pStyle w:val="PL"/>
        <w:rPr>
          <w:noProof w:val="0"/>
          <w:snapToGrid w:val="0"/>
        </w:rPr>
      </w:pPr>
      <w:r w:rsidRPr="00E67E0D">
        <w:rPr>
          <w:noProof w:val="0"/>
          <w:snapToGrid w:val="0"/>
        </w:rPr>
        <w:t>END</w:t>
      </w:r>
    </w:p>
    <w:p w14:paraId="0F57ACB6" w14:textId="77777777" w:rsidR="006A1CE4" w:rsidRPr="00E67E0D" w:rsidRDefault="006A1CE4" w:rsidP="00E7499B">
      <w:pPr>
        <w:pStyle w:val="PL"/>
        <w:rPr>
          <w:ins w:id="7052" w:author="Issam" w:date="2019-02-12T23:38:00Z"/>
          <w:noProof w:val="0"/>
          <w:snapToGrid w:val="0"/>
        </w:rPr>
      </w:pPr>
      <w:ins w:id="7053" w:author="Issam" w:date="2019-02-12T23:38:00Z">
        <w:r w:rsidRPr="00E67E0D">
          <w:rPr>
            <w:noProof w:val="0"/>
            <w:snapToGrid w:val="0"/>
          </w:rPr>
          <w:t>-- ASN1STOP</w:t>
        </w:r>
      </w:ins>
    </w:p>
    <w:p w14:paraId="31898CE6" w14:textId="77777777" w:rsidR="006A1CE4" w:rsidRPr="00E67E0D" w:rsidRDefault="006A1CE4" w:rsidP="00E7499B">
      <w:pPr>
        <w:pStyle w:val="PL"/>
        <w:rPr>
          <w:noProof w:val="0"/>
          <w:snapToGrid w:val="0"/>
        </w:rPr>
      </w:pPr>
    </w:p>
    <w:p w14:paraId="04EF11AD" w14:textId="77777777" w:rsidR="006A1CE4" w:rsidRPr="00E67E0D" w:rsidRDefault="006A1CE4" w:rsidP="00E7499B"/>
    <w:p w14:paraId="6285BD36" w14:textId="77777777" w:rsidR="006A1CE4" w:rsidRPr="00E67E0D" w:rsidRDefault="006A1CE4" w:rsidP="00E7499B">
      <w:pPr>
        <w:pStyle w:val="1"/>
        <w:sectPr w:rsidR="006A1CE4" w:rsidRPr="00E67E0D" w:rsidSect="00DC1F70">
          <w:footnotePr>
            <w:numRestart w:val="eachSect"/>
          </w:footnotePr>
          <w:pgSz w:w="16840" w:h="11907" w:orient="landscape" w:code="9"/>
          <w:pgMar w:top="1411" w:right="1138" w:bottom="1138" w:left="1138" w:header="850" w:footer="346" w:gutter="0"/>
          <w:cols w:space="720"/>
          <w:formProt w:val="0"/>
          <w:sectPrChange w:id="7054" w:author="Issam" w:date="2019-02-12T23:38:00Z">
            <w:sectPr w:rsidR="006A1CE4" w:rsidRPr="00E67E0D" w:rsidSect="00DC1F70">
              <w:pgMar w:top="1411" w:right="1138" w:bottom="1138" w:left="1138" w:header="850" w:footer="346" w:gutter="0"/>
            </w:sectPr>
          </w:sectPrChange>
        </w:sectPr>
      </w:pPr>
    </w:p>
    <w:p w14:paraId="3FB8B6A1" w14:textId="77777777" w:rsidR="006A1CE4" w:rsidRPr="00E67E0D" w:rsidRDefault="006A1CE4" w:rsidP="00E7499B">
      <w:pPr>
        <w:pStyle w:val="2"/>
      </w:pPr>
      <w:bookmarkStart w:id="7055" w:name="_Toc534720718"/>
      <w:bookmarkStart w:id="7056" w:name="_Toc525567723"/>
      <w:r w:rsidRPr="00E67E0D">
        <w:t>9.5</w:t>
      </w:r>
      <w:r w:rsidRPr="00E67E0D">
        <w:tab/>
        <w:t>Message Transfer Syntax</w:t>
      </w:r>
      <w:bookmarkEnd w:id="7055"/>
      <w:bookmarkEnd w:id="7056"/>
    </w:p>
    <w:p w14:paraId="2C431B8D" w14:textId="77777777" w:rsidR="006A1CE4" w:rsidRPr="00E67E0D" w:rsidRDefault="006A1CE4" w:rsidP="00E7499B">
      <w:r w:rsidRPr="00E67E0D">
        <w:t>NGAP shall use the ASN.1 Basic Packed Encoding Rules (BASIC-PER) Aligned Variant as transfer syntax as specified in ITU-T Rec. X.691 [4].</w:t>
      </w:r>
    </w:p>
    <w:p w14:paraId="2584BAA1" w14:textId="77777777" w:rsidR="006A1CE4" w:rsidRPr="00E67E0D" w:rsidRDefault="006A1CE4" w:rsidP="00E7499B">
      <w:pPr>
        <w:pStyle w:val="2"/>
      </w:pPr>
      <w:bookmarkStart w:id="7057" w:name="_Toc534720719"/>
      <w:bookmarkStart w:id="7058" w:name="_Toc525567724"/>
      <w:r w:rsidRPr="00E67E0D">
        <w:t>9.6</w:t>
      </w:r>
      <w:r w:rsidRPr="00E67E0D">
        <w:tab/>
        <w:t>Timers</w:t>
      </w:r>
      <w:bookmarkEnd w:id="7057"/>
      <w:bookmarkEnd w:id="7058"/>
    </w:p>
    <w:p w14:paraId="6FF8741F" w14:textId="77777777" w:rsidR="006A1CE4" w:rsidRPr="00E67E0D" w:rsidRDefault="006A1CE4" w:rsidP="00E7499B">
      <w:pPr>
        <w:tabs>
          <w:tab w:val="left" w:pos="284"/>
        </w:tabs>
      </w:pPr>
      <w:r w:rsidRPr="00E67E0D">
        <w:t>TNG</w:t>
      </w:r>
      <w:r w:rsidRPr="00E67E0D">
        <w:rPr>
          <w:vertAlign w:val="subscript"/>
        </w:rPr>
        <w:t>RELOCprep</w:t>
      </w:r>
    </w:p>
    <w:p w14:paraId="298BCDF6" w14:textId="77777777" w:rsidR="006A1CE4" w:rsidRPr="00E67E0D" w:rsidRDefault="006A1CE4" w:rsidP="00E7499B">
      <w:pPr>
        <w:pStyle w:val="B1"/>
      </w:pPr>
      <w:r w:rsidRPr="00E67E0D">
        <w:t>-</w:t>
      </w:r>
      <w:r w:rsidRPr="00E67E0D">
        <w:tab/>
        <w:t>Specifies the maximum time for the Handover Preparation procedure in the source NG-RAN node.</w:t>
      </w:r>
    </w:p>
    <w:p w14:paraId="73692437" w14:textId="77777777" w:rsidR="006A1CE4" w:rsidRPr="00E67E0D" w:rsidRDefault="006A1CE4" w:rsidP="00E7499B">
      <w:r w:rsidRPr="00E67E0D">
        <w:t>TNG</w:t>
      </w:r>
      <w:r w:rsidRPr="00E67E0D">
        <w:rPr>
          <w:vertAlign w:val="subscript"/>
        </w:rPr>
        <w:t>RELOCoverall</w:t>
      </w:r>
    </w:p>
    <w:p w14:paraId="239F479F" w14:textId="77777777" w:rsidR="006A1CE4" w:rsidRPr="00E67E0D" w:rsidRDefault="006A1CE4" w:rsidP="00E7499B">
      <w:pPr>
        <w:pStyle w:val="B1"/>
      </w:pPr>
      <w:r w:rsidRPr="00E67E0D">
        <w:t>-</w:t>
      </w:r>
      <w:r w:rsidRPr="00E67E0D">
        <w:tab/>
        <w:t>Specifies the maximum time for the protection of the overall handover procedure in the source NG-RAN node.</w:t>
      </w:r>
    </w:p>
    <w:p w14:paraId="308B5922" w14:textId="77777777" w:rsidR="006A1CE4" w:rsidRPr="00E67E0D" w:rsidRDefault="006A1CE4" w:rsidP="00E7499B">
      <w:pPr>
        <w:tabs>
          <w:tab w:val="left" w:pos="284"/>
        </w:tabs>
      </w:pPr>
      <w:r w:rsidRPr="00E67E0D">
        <w:t>TXn</w:t>
      </w:r>
      <w:r w:rsidRPr="00E67E0D">
        <w:rPr>
          <w:vertAlign w:val="subscript"/>
        </w:rPr>
        <w:t>RELOCOverall</w:t>
      </w:r>
    </w:p>
    <w:p w14:paraId="6CE733EE" w14:textId="77777777" w:rsidR="006A1CE4" w:rsidRPr="00E67E0D" w:rsidRDefault="006A1CE4" w:rsidP="00E7499B">
      <w:pPr>
        <w:pStyle w:val="B1"/>
        <w:rPr>
          <w:lang w:eastAsia="zh-CN"/>
        </w:rPr>
      </w:pPr>
      <w:r w:rsidRPr="00E67E0D">
        <w:t>-</w:t>
      </w:r>
      <w:r w:rsidRPr="00E67E0D">
        <w:tab/>
        <w:t>Specified in TS 38.423 [24]</w:t>
      </w:r>
      <w:r w:rsidRPr="00E67E0D">
        <w:rPr>
          <w:lang w:eastAsia="zh-CN"/>
        </w:rPr>
        <w:t>.</w:t>
      </w:r>
    </w:p>
    <w:p w14:paraId="7CC035B5" w14:textId="77777777" w:rsidR="006A1CE4" w:rsidRPr="00E67E0D" w:rsidRDefault="006A1CE4" w:rsidP="00E7499B">
      <w:pPr>
        <w:pStyle w:val="1"/>
      </w:pPr>
      <w:r w:rsidRPr="00E67E0D">
        <w:br w:type="page"/>
      </w:r>
      <w:bookmarkStart w:id="7059" w:name="_Toc534720720"/>
      <w:bookmarkStart w:id="7060" w:name="_Toc525567725"/>
      <w:r w:rsidRPr="00E67E0D">
        <w:t>10</w:t>
      </w:r>
      <w:r w:rsidRPr="00E67E0D">
        <w:tab/>
        <w:t>Handling of Unknown, Unforeseen and Erroneous Protocol Data</w:t>
      </w:r>
      <w:bookmarkEnd w:id="7059"/>
      <w:bookmarkEnd w:id="7060"/>
    </w:p>
    <w:p w14:paraId="74D95185" w14:textId="77777777" w:rsidR="006A1CE4" w:rsidRPr="00E67E0D" w:rsidRDefault="006A1CE4" w:rsidP="00E7499B">
      <w:pPr>
        <w:pStyle w:val="2"/>
      </w:pPr>
      <w:bookmarkStart w:id="7061" w:name="_Toc534720721"/>
      <w:bookmarkStart w:id="7062" w:name="_Toc525567726"/>
      <w:r w:rsidRPr="00E67E0D">
        <w:t>10.1</w:t>
      </w:r>
      <w:r w:rsidRPr="00E67E0D">
        <w:tab/>
        <w:t>General</w:t>
      </w:r>
      <w:bookmarkEnd w:id="7061"/>
      <w:bookmarkEnd w:id="7062"/>
    </w:p>
    <w:p w14:paraId="50194364" w14:textId="77777777" w:rsidR="006A1CE4" w:rsidRPr="00E67E0D" w:rsidRDefault="006A1CE4" w:rsidP="00E7499B">
      <w:r w:rsidRPr="00E67E0D">
        <w:t>Protocol Error cases can be divided into three classes:</w:t>
      </w:r>
    </w:p>
    <w:p w14:paraId="743B38B4" w14:textId="77777777" w:rsidR="006A1CE4" w:rsidRPr="00E67E0D" w:rsidRDefault="006A1CE4" w:rsidP="00E7499B">
      <w:pPr>
        <w:pStyle w:val="B1"/>
      </w:pPr>
      <w:r w:rsidRPr="00E67E0D">
        <w:t>-</w:t>
      </w:r>
      <w:r w:rsidRPr="00E67E0D">
        <w:tab/>
        <w:t>Transfer Syntax Error.</w:t>
      </w:r>
    </w:p>
    <w:p w14:paraId="1EFB4861" w14:textId="77777777" w:rsidR="006A1CE4" w:rsidRPr="00E67E0D" w:rsidRDefault="006A1CE4" w:rsidP="00E7499B">
      <w:pPr>
        <w:pStyle w:val="B1"/>
      </w:pPr>
      <w:r w:rsidRPr="00E67E0D">
        <w:t>-</w:t>
      </w:r>
      <w:r w:rsidRPr="00E67E0D">
        <w:tab/>
        <w:t>Abstract Syntax Error.</w:t>
      </w:r>
    </w:p>
    <w:p w14:paraId="291475CD" w14:textId="77777777" w:rsidR="006A1CE4" w:rsidRPr="00E67E0D" w:rsidRDefault="006A1CE4" w:rsidP="00E7499B">
      <w:pPr>
        <w:pStyle w:val="B1"/>
      </w:pPr>
      <w:r w:rsidRPr="00E67E0D">
        <w:t>-</w:t>
      </w:r>
      <w:r w:rsidRPr="00E67E0D">
        <w:tab/>
        <w:t>Logical Error.</w:t>
      </w:r>
    </w:p>
    <w:p w14:paraId="10F7F4AB" w14:textId="77777777" w:rsidR="006A1CE4" w:rsidRPr="00E67E0D" w:rsidRDefault="006A1CE4" w:rsidP="00E7499B">
      <w:r w:rsidRPr="00E67E0D">
        <w:t>Protocol errors can occur in the following functions within a receiving node:</w:t>
      </w:r>
    </w:p>
    <w:bookmarkStart w:id="7063" w:name="_MON_1013331343"/>
    <w:bookmarkStart w:id="7064" w:name="_MON_1013331977"/>
    <w:bookmarkStart w:id="7065" w:name="_MON_1013341010"/>
    <w:bookmarkStart w:id="7066" w:name="_MON_1013342535"/>
    <w:bookmarkStart w:id="7067" w:name="_MON_1037204748"/>
    <w:bookmarkStart w:id="7068" w:name="_MON_1253120405"/>
    <w:bookmarkEnd w:id="7063"/>
    <w:bookmarkEnd w:id="7064"/>
    <w:bookmarkEnd w:id="7065"/>
    <w:bookmarkEnd w:id="7066"/>
    <w:bookmarkEnd w:id="7067"/>
    <w:bookmarkEnd w:id="7068"/>
    <w:bookmarkStart w:id="7069" w:name="_MON_1013331343"/>
    <w:bookmarkStart w:id="7070" w:name="_MON_1013331977"/>
    <w:bookmarkStart w:id="7071" w:name="_MON_1013341010"/>
    <w:bookmarkStart w:id="7072" w:name="_MON_1013342535"/>
    <w:bookmarkStart w:id="7073" w:name="_MON_1037204748"/>
    <w:bookmarkStart w:id="7074" w:name="_MON_1253120405"/>
    <w:bookmarkEnd w:id="7069"/>
    <w:bookmarkEnd w:id="7070"/>
    <w:bookmarkEnd w:id="7071"/>
    <w:bookmarkEnd w:id="7072"/>
    <w:bookmarkEnd w:id="7073"/>
    <w:bookmarkEnd w:id="7074"/>
    <w:p w14:paraId="16DEF10F" w14:textId="77777777" w:rsidR="00AE297A" w:rsidRPr="00FF6A95" w:rsidRDefault="00AE297A" w:rsidP="00AE297A">
      <w:pPr>
        <w:pStyle w:val="TH"/>
        <w:rPr>
          <w:del w:id="7075" w:author="Issam" w:date="2019-02-12T23:38:00Z"/>
        </w:rPr>
      </w:pPr>
      <w:del w:id="7076" w:author="Issam" w:date="2019-02-12T23:38:00Z">
        <w:r w:rsidRPr="00FF6A95">
          <w:object w:dxaOrig="7200" w:dyaOrig="2325" w14:anchorId="59A12A41">
            <v:shape id="_x0000_i1150" type="#_x0000_t75" style="width:5in;height:116.3pt" o:ole="" fillcolor="window">
              <v:imagedata r:id="rId199" o:title=""/>
            </v:shape>
            <o:OLEObject Type="Embed" ProgID="Word.Picture.8" ShapeID="_x0000_i1150" DrawAspect="Content" ObjectID="_1611520002" r:id="rId200"/>
          </w:object>
        </w:r>
      </w:del>
    </w:p>
    <w:bookmarkStart w:id="7077" w:name="_MON_1013330034"/>
    <w:bookmarkEnd w:id="7077"/>
    <w:p w14:paraId="13720AA2" w14:textId="77777777" w:rsidR="006A1CE4" w:rsidRPr="00E67E0D" w:rsidRDefault="006A1CE4" w:rsidP="00E7499B">
      <w:pPr>
        <w:pStyle w:val="TH"/>
        <w:rPr>
          <w:ins w:id="7078" w:author="Issam" w:date="2019-02-12T23:38:00Z"/>
        </w:rPr>
      </w:pPr>
      <w:ins w:id="7079" w:author="Issam" w:date="2019-02-12T23:38:00Z">
        <w:r w:rsidRPr="00E67E0D">
          <w:object w:dxaOrig="7200" w:dyaOrig="2325" w14:anchorId="4DC6337A">
            <v:shape id="_x0000_i1088" type="#_x0000_t75" style="width:5in;height:116.3pt" o:ole="" fillcolor="window">
              <v:imagedata r:id="rId201" o:title=""/>
            </v:shape>
            <o:OLEObject Type="Embed" ProgID="Word.Picture.8" ShapeID="_x0000_i1088" DrawAspect="Content" ObjectID="_1611520003" r:id="rId202"/>
          </w:object>
        </w:r>
      </w:ins>
    </w:p>
    <w:p w14:paraId="190E9968" w14:textId="77777777" w:rsidR="006A1CE4" w:rsidRPr="00E67E0D" w:rsidRDefault="006A1CE4" w:rsidP="00E7499B">
      <w:pPr>
        <w:pStyle w:val="TF"/>
        <w:rPr>
          <w:rFonts w:eastAsia="MS Mincho"/>
        </w:rPr>
      </w:pPr>
      <w:r w:rsidRPr="00E67E0D">
        <w:t>Figure 10.1-1: Protocol Errors in NGAP</w:t>
      </w:r>
      <w:r w:rsidRPr="00E67E0D">
        <w:rPr>
          <w:rFonts w:eastAsia="MS Mincho"/>
        </w:rPr>
        <w:t>.</w:t>
      </w:r>
    </w:p>
    <w:p w14:paraId="601FF93B" w14:textId="77777777" w:rsidR="006A1CE4" w:rsidRPr="00E67E0D" w:rsidRDefault="006A1CE4" w:rsidP="00E7499B">
      <w:pPr>
        <w:rPr>
          <w:rFonts w:eastAsia="MS Mincho"/>
        </w:rPr>
      </w:pPr>
      <w:r w:rsidRPr="00E67E0D">
        <w:t>The information stated in subclauses 10.2, 10.3 and 10.4, to be included in the message used when reporting an error, is what at minimum shall be included. Other optional information elements within the message may also be included, if available. This is also valid for the case when the reporting is done with a response message. The latter is an exception to what is stated in subclause 4.1.</w:t>
      </w:r>
    </w:p>
    <w:p w14:paraId="45A92D17" w14:textId="77777777" w:rsidR="006A1CE4" w:rsidRPr="00E67E0D" w:rsidRDefault="006A1CE4" w:rsidP="00E7499B">
      <w:pPr>
        <w:pStyle w:val="2"/>
      </w:pPr>
      <w:bookmarkStart w:id="7080" w:name="_Toc534720722"/>
      <w:bookmarkStart w:id="7081" w:name="_Toc525567727"/>
      <w:r w:rsidRPr="00E67E0D">
        <w:t>10.2</w:t>
      </w:r>
      <w:r w:rsidRPr="00E67E0D">
        <w:tab/>
        <w:t>Transfer Syntax Error</w:t>
      </w:r>
      <w:bookmarkEnd w:id="7080"/>
      <w:bookmarkEnd w:id="7081"/>
    </w:p>
    <w:p w14:paraId="0633B156" w14:textId="77777777" w:rsidR="006A1CE4" w:rsidRPr="00E67E0D" w:rsidRDefault="006A1CE4" w:rsidP="00E7499B">
      <w:pPr>
        <w:rPr>
          <w:rFonts w:eastAsia="MS Mincho"/>
        </w:rPr>
      </w:pPr>
      <w:r w:rsidRPr="00E67E0D">
        <w:t>A Transfer Syntax Error occurs when the receiver is not able to decode the received physical message. Transfer syntax errors are always detected in the process of ASN.1 decoding. If a Transfer Syntax Error occurs, the receiver should initiate Error Indication procedure with appropriate cause value for the Transfer Syntax protocol error.</w:t>
      </w:r>
    </w:p>
    <w:p w14:paraId="0826EBE4" w14:textId="77777777" w:rsidR="006A1CE4" w:rsidRPr="00E67E0D" w:rsidRDefault="006A1CE4" w:rsidP="00E7499B">
      <w:r w:rsidRPr="00E67E0D">
        <w:t>Examples for Transfer Syntax Errors are:</w:t>
      </w:r>
    </w:p>
    <w:p w14:paraId="58342D6B" w14:textId="77777777" w:rsidR="006A1CE4" w:rsidRPr="00E67E0D" w:rsidRDefault="006A1CE4" w:rsidP="00E7499B">
      <w:pPr>
        <w:pStyle w:val="B1"/>
      </w:pPr>
      <w:r w:rsidRPr="00E67E0D">
        <w:t>-</w:t>
      </w:r>
      <w:r w:rsidRPr="00E67E0D">
        <w:tab/>
        <w:t>Violation of value ranges in ASN.1 definition of messages. E.g., if an IE has a defined value range of 0 to 10 (ASN.1: INTEGER (0..10)), and 12 will be received, then this will be treated as a transfer syntax error.</w:t>
      </w:r>
    </w:p>
    <w:p w14:paraId="64BF466C" w14:textId="77777777" w:rsidR="006A1CE4" w:rsidRPr="00E67E0D" w:rsidRDefault="006A1CE4" w:rsidP="00E7499B">
      <w:pPr>
        <w:pStyle w:val="B1"/>
      </w:pPr>
      <w:r w:rsidRPr="00E67E0D">
        <w:t>-</w:t>
      </w:r>
      <w:r w:rsidRPr="00E67E0D">
        <w:tab/>
        <w:t>Violation in list element constraints. E.g., if a list is defined as containing 1 to 10 elements, and 12 elements will be received, then this case will be handled as a transfer syntax error.</w:t>
      </w:r>
    </w:p>
    <w:p w14:paraId="18FD944C" w14:textId="77777777" w:rsidR="006A1CE4" w:rsidRPr="00E67E0D" w:rsidRDefault="006A1CE4" w:rsidP="00E7499B">
      <w:pPr>
        <w:pStyle w:val="B1"/>
      </w:pPr>
      <w:r w:rsidRPr="00E67E0D">
        <w:t>-</w:t>
      </w:r>
      <w:r w:rsidRPr="00E67E0D">
        <w:tab/>
        <w:t>Missing mandatory elements in ASN.1 SEQUENCE definitions (as sent by the originator of the message).</w:t>
      </w:r>
    </w:p>
    <w:p w14:paraId="532EF323" w14:textId="77777777" w:rsidR="006A1CE4" w:rsidRPr="00E67E0D" w:rsidRDefault="006A1CE4" w:rsidP="00E7499B">
      <w:pPr>
        <w:pStyle w:val="B1"/>
      </w:pPr>
      <w:r w:rsidRPr="00E67E0D">
        <w:t>-</w:t>
      </w:r>
      <w:r w:rsidRPr="00E67E0D">
        <w:tab/>
        <w:t>Wrong order of elements in ASN.1 SEQUENCE definitions (as sent by the originator of the message).</w:t>
      </w:r>
    </w:p>
    <w:p w14:paraId="4B326326" w14:textId="77777777" w:rsidR="006A1CE4" w:rsidRPr="00E67E0D" w:rsidRDefault="006A1CE4" w:rsidP="00E7499B">
      <w:pPr>
        <w:pStyle w:val="2"/>
      </w:pPr>
      <w:bookmarkStart w:id="7082" w:name="_Toc534720723"/>
      <w:bookmarkStart w:id="7083" w:name="_Toc525567728"/>
      <w:r w:rsidRPr="00E67E0D">
        <w:t>10.3</w:t>
      </w:r>
      <w:r w:rsidRPr="00E67E0D">
        <w:tab/>
        <w:t>Abstract Syntax Error</w:t>
      </w:r>
      <w:bookmarkEnd w:id="7082"/>
      <w:bookmarkEnd w:id="7083"/>
    </w:p>
    <w:p w14:paraId="6712960C" w14:textId="77777777" w:rsidR="006A1CE4" w:rsidRPr="00E67E0D" w:rsidRDefault="006A1CE4" w:rsidP="00E7499B">
      <w:pPr>
        <w:pStyle w:val="3"/>
      </w:pPr>
      <w:bookmarkStart w:id="7084" w:name="_Toc534720724"/>
      <w:bookmarkStart w:id="7085" w:name="_Toc525567729"/>
      <w:r w:rsidRPr="00E67E0D">
        <w:t>10.3.1</w:t>
      </w:r>
      <w:r w:rsidRPr="00E67E0D">
        <w:tab/>
        <w:t>General</w:t>
      </w:r>
      <w:bookmarkEnd w:id="7084"/>
      <w:bookmarkEnd w:id="7085"/>
    </w:p>
    <w:p w14:paraId="4F13441E" w14:textId="77777777" w:rsidR="006A1CE4" w:rsidRPr="00E67E0D" w:rsidRDefault="006A1CE4" w:rsidP="00E7499B">
      <w:r w:rsidRPr="00E67E0D">
        <w:t>An Abstract Syntax Error occurs when the receiving functional NGAP entity:</w:t>
      </w:r>
    </w:p>
    <w:p w14:paraId="3129131C" w14:textId="77777777" w:rsidR="006A1CE4" w:rsidRPr="00E67E0D" w:rsidRDefault="006A1CE4" w:rsidP="00E7499B">
      <w:pPr>
        <w:pStyle w:val="B1"/>
      </w:pPr>
      <w:r w:rsidRPr="00E67E0D">
        <w:t>1.</w:t>
      </w:r>
      <w:r w:rsidRPr="00E67E0D">
        <w:tab/>
        <w:t xml:space="preserve">receives IEs or IE groups that cannot be understood (unknown IE </w:t>
      </w:r>
      <w:r w:rsidRPr="00E67E0D">
        <w:rPr>
          <w:rFonts w:eastAsia="MS Mincho"/>
        </w:rPr>
        <w:t>ID</w:t>
      </w:r>
      <w:r w:rsidRPr="00E67E0D">
        <w:t>);</w:t>
      </w:r>
    </w:p>
    <w:p w14:paraId="0FCED558" w14:textId="77777777" w:rsidR="006A1CE4" w:rsidRPr="00E67E0D" w:rsidRDefault="006A1CE4" w:rsidP="00E7499B">
      <w:pPr>
        <w:pStyle w:val="B1"/>
      </w:pPr>
      <w:r w:rsidRPr="00E67E0D">
        <w:t>2.</w:t>
      </w:r>
      <w:r w:rsidRPr="00E67E0D">
        <w:tab/>
        <w:t>receives IEs for which the logical range is violated (e.g., ASN.1 definition: 0 to 15, the logical range is 0 to 10, while values 11 to 15 are undefined), and 12 will be received; this case will be handled as an abstract syntax error using criticality information sent by the originator of the message);</w:t>
      </w:r>
    </w:p>
    <w:p w14:paraId="0CDB3EFA" w14:textId="77777777" w:rsidR="006A1CE4" w:rsidRPr="00E67E0D" w:rsidRDefault="006A1CE4" w:rsidP="00E7499B">
      <w:pPr>
        <w:pStyle w:val="B1"/>
      </w:pPr>
      <w:r w:rsidRPr="00E67E0D">
        <w:t>3.</w:t>
      </w:r>
      <w:r w:rsidRPr="00E67E0D">
        <w:tab/>
        <w:t>does not receive IEs or IE groups but according to the specified presence of the concerning object, the IEs or IE groups should have been present in the received message.</w:t>
      </w:r>
    </w:p>
    <w:p w14:paraId="520BC487" w14:textId="77777777" w:rsidR="006A1CE4" w:rsidRPr="00E67E0D" w:rsidRDefault="006A1CE4" w:rsidP="00E7499B">
      <w:pPr>
        <w:pStyle w:val="B1"/>
      </w:pPr>
      <w:r w:rsidRPr="00E67E0D">
        <w:t>4.</w:t>
      </w:r>
      <w:r w:rsidRPr="00E67E0D">
        <w:tab/>
        <w:t>receives IEs or IE groups that are defined to be part of that message in wrong order or with too many occurrences of the same IE or IE group;</w:t>
      </w:r>
    </w:p>
    <w:p w14:paraId="287F425D" w14:textId="77777777" w:rsidR="006A1CE4" w:rsidRPr="00E67E0D" w:rsidRDefault="006A1CE4" w:rsidP="00E7499B">
      <w:pPr>
        <w:pStyle w:val="B1"/>
      </w:pPr>
      <w:r w:rsidRPr="00E67E0D">
        <w:t>5.</w:t>
      </w:r>
      <w:r w:rsidRPr="00E67E0D">
        <w:tab/>
        <w:t>receives IEs or IE groups but according to the conditional presence of the concerning object and the specified condition, the IEs or IE groups should not have been present in the received message.</w:t>
      </w:r>
    </w:p>
    <w:p w14:paraId="3521C307" w14:textId="77777777" w:rsidR="006A1CE4" w:rsidRPr="00E67E0D" w:rsidRDefault="006A1CE4" w:rsidP="00E7499B">
      <w:r w:rsidRPr="00E67E0D">
        <w:t xml:space="preserve">Cases 1 and 2 (not comprehended IE/IE group) are handled based on received Criticality information. Case 3 (missing IE/IE group) </w:t>
      </w:r>
      <w:bookmarkStart w:id="7086" w:name="_Hlt56335574"/>
      <w:r w:rsidRPr="00E67E0D">
        <w:t xml:space="preserve">is handled based on Criticality information and Presence information for the missing IE/IE group specified in the version of the specification used by the receiver. </w:t>
      </w:r>
      <w:bookmarkEnd w:id="7086"/>
      <w:r w:rsidRPr="00E67E0D">
        <w:t>Case 4 (IEs or IE groups in wrong order or with too many occurrences) and Case 5 (erroneously present conditional IEs or IE groups) result in rejecting the procedure.</w:t>
      </w:r>
    </w:p>
    <w:p w14:paraId="6B43A3D4" w14:textId="77777777" w:rsidR="006A1CE4" w:rsidRPr="00E67E0D" w:rsidRDefault="006A1CE4" w:rsidP="00E7499B">
      <w:r w:rsidRPr="00E67E0D">
        <w:t>If an Abstract Syntax Error occurs, the receiver shall read the remaining message and shall then for each detected Abstract Syntax Error that belong to cases 1-3 act according to the Criticality Information and Presence Information for the IE/IE group due to which Abstract Syntax Error occurred in accordance with subclauses 10.3.4 and 10.3.5. The handling of case</w:t>
      </w:r>
      <w:r w:rsidRPr="00E67E0D">
        <w:rPr>
          <w:rFonts w:eastAsia="MS Mincho"/>
        </w:rPr>
        <w:t>s</w:t>
      </w:r>
      <w:r w:rsidRPr="00E67E0D">
        <w:t xml:space="preserve"> 4 and 5 is specified in subclause 10.3.6.</w:t>
      </w:r>
    </w:p>
    <w:p w14:paraId="1CF0F660" w14:textId="77777777" w:rsidR="006A1CE4" w:rsidRPr="00E67E0D" w:rsidRDefault="006A1CE4" w:rsidP="00E7499B">
      <w:pPr>
        <w:pStyle w:val="3"/>
      </w:pPr>
      <w:bookmarkStart w:id="7087" w:name="_Toc534720725"/>
      <w:bookmarkStart w:id="7088" w:name="_Toc525567730"/>
      <w:r w:rsidRPr="00E67E0D">
        <w:t>10.3.2</w:t>
      </w:r>
      <w:r w:rsidRPr="00E67E0D">
        <w:tab/>
        <w:t>Criticality Information</w:t>
      </w:r>
      <w:bookmarkEnd w:id="7087"/>
      <w:bookmarkEnd w:id="7088"/>
    </w:p>
    <w:p w14:paraId="63288C2D" w14:textId="77777777" w:rsidR="006A1CE4" w:rsidRPr="00E67E0D" w:rsidRDefault="006A1CE4" w:rsidP="00E7499B">
      <w:r w:rsidRPr="00E67E0D">
        <w:t>In the NGAP messages there is criticality information set for individual IEs and/or IE groups. This criticality information instructs the receiver how to act when receiving an IE or an IE group that is not comprehended, i.e., the entire item (IE or IE group) which is not (fully or partially) comprehended shall be treated in accordance with its own criticality information as specified in subclause 10.3.4.</w:t>
      </w:r>
    </w:p>
    <w:p w14:paraId="2596893E" w14:textId="77777777" w:rsidR="006A1CE4" w:rsidRPr="00E67E0D" w:rsidRDefault="006A1CE4" w:rsidP="00E7499B">
      <w:r w:rsidRPr="00E67E0D">
        <w:t>In addition, the criticality information is used in case of the missing IE/IE group abstract syntax error (see subclause 10.3.5).</w:t>
      </w:r>
    </w:p>
    <w:p w14:paraId="1B1BE2C5" w14:textId="77777777" w:rsidR="006A1CE4" w:rsidRPr="00E67E0D" w:rsidRDefault="006A1CE4" w:rsidP="00E7499B">
      <w:r w:rsidRPr="00E67E0D">
        <w:t>The receiving node shall take different actions depending on the value of the Criticality Information. The three possible values of the Criticality Information for an IE/IE group are:</w:t>
      </w:r>
    </w:p>
    <w:p w14:paraId="17D771D7" w14:textId="77777777" w:rsidR="006A1CE4" w:rsidRPr="00E67E0D" w:rsidRDefault="006A1CE4" w:rsidP="00E7499B">
      <w:pPr>
        <w:pStyle w:val="B1"/>
      </w:pPr>
      <w:r w:rsidRPr="00E67E0D">
        <w:t>-</w:t>
      </w:r>
      <w:r w:rsidRPr="00E67E0D">
        <w:tab/>
        <w:t>Reject IE.</w:t>
      </w:r>
    </w:p>
    <w:p w14:paraId="3F370984" w14:textId="77777777" w:rsidR="006A1CE4" w:rsidRPr="00E67E0D" w:rsidRDefault="006A1CE4" w:rsidP="00E7499B">
      <w:pPr>
        <w:pStyle w:val="B1"/>
      </w:pPr>
      <w:r w:rsidRPr="00E67E0D">
        <w:t>-</w:t>
      </w:r>
      <w:r w:rsidRPr="00E67E0D">
        <w:tab/>
        <w:t>Ignore IE and Notify Sender.</w:t>
      </w:r>
    </w:p>
    <w:p w14:paraId="3D74E093" w14:textId="77777777" w:rsidR="006A1CE4" w:rsidRPr="00E67E0D" w:rsidRDefault="006A1CE4" w:rsidP="00E7499B">
      <w:pPr>
        <w:pStyle w:val="B1"/>
        <w:rPr>
          <w:rFonts w:eastAsia="MS Mincho"/>
        </w:rPr>
      </w:pPr>
      <w:r w:rsidRPr="00E67E0D">
        <w:t>-</w:t>
      </w:r>
      <w:r w:rsidRPr="00E67E0D">
        <w:tab/>
        <w:t>Ignore IE.</w:t>
      </w:r>
    </w:p>
    <w:p w14:paraId="47D83627" w14:textId="77777777" w:rsidR="006A1CE4" w:rsidRPr="00E67E0D" w:rsidRDefault="006A1CE4" w:rsidP="00E7499B">
      <w:pPr>
        <w:tabs>
          <w:tab w:val="left" w:pos="1843"/>
        </w:tabs>
      </w:pPr>
      <w:r w:rsidRPr="00E67E0D">
        <w:t>The following rules restrict when a receiving entity may consider an IE, an IE group, or an EP not comprehended (not implemented), and when action based on criticality information is applicable:</w:t>
      </w:r>
    </w:p>
    <w:p w14:paraId="4CA24C56" w14:textId="77777777" w:rsidR="006A1CE4" w:rsidRPr="00E67E0D" w:rsidRDefault="006A1CE4" w:rsidP="00E7499B">
      <w:pPr>
        <w:pStyle w:val="B1"/>
        <w:tabs>
          <w:tab w:val="left" w:pos="1843"/>
        </w:tabs>
      </w:pPr>
      <w:r w:rsidRPr="00E67E0D">
        <w:t>1.</w:t>
      </w:r>
      <w:r w:rsidRPr="00E67E0D">
        <w:tab/>
        <w:t>IE or IE group: When one new or modified IE or IE group is implemented for one EP from a standard version, then other new or modified IEs or IE groups specified for that EP in that standard version shall be considered comprehended by a receiving entity (some may still remain unsupported).</w:t>
      </w:r>
    </w:p>
    <w:p w14:paraId="095754BD" w14:textId="01D28014" w:rsidR="006A1CE4" w:rsidRPr="00E67E0D" w:rsidRDefault="006A1CE4" w:rsidP="00E7499B">
      <w:pPr>
        <w:pStyle w:val="B1"/>
      </w:pPr>
      <w:r w:rsidRPr="00E67E0D">
        <w:t>2.</w:t>
      </w:r>
      <w:r w:rsidRPr="00E67E0D">
        <w:tab/>
        <w:t xml:space="preserve">EP: The comprehension of different </w:t>
      </w:r>
      <w:del w:id="7089" w:author="Issam" w:date="2019-02-12T23:38:00Z">
        <w:r w:rsidR="00AE297A" w:rsidRPr="00FF6A95">
          <w:delText>Eps</w:delText>
        </w:r>
      </w:del>
      <w:ins w:id="7090" w:author="Issam" w:date="2019-02-12T23:38:00Z">
        <w:r w:rsidRPr="00E67E0D">
          <w:t>EPs</w:t>
        </w:r>
      </w:ins>
      <w:r w:rsidRPr="00E67E0D">
        <w:t xml:space="preserve"> within a standard version or between different standard versions is not mandated. Any EP that is not supported may be considered not comprehended, even if another EP from that standard version is comprehended, and action based on criticality shall be applied.</w:t>
      </w:r>
    </w:p>
    <w:p w14:paraId="765A93CC" w14:textId="77777777" w:rsidR="006A1CE4" w:rsidRPr="00E67E0D" w:rsidRDefault="006A1CE4" w:rsidP="00E7499B">
      <w:pPr>
        <w:pStyle w:val="3"/>
      </w:pPr>
      <w:bookmarkStart w:id="7091" w:name="_Toc534720726"/>
      <w:bookmarkStart w:id="7092" w:name="_Toc525567731"/>
      <w:r w:rsidRPr="00E67E0D">
        <w:t>10.3.3</w:t>
      </w:r>
      <w:r w:rsidRPr="00E67E0D">
        <w:rPr>
          <w:rFonts w:eastAsia="MS Mincho"/>
        </w:rPr>
        <w:tab/>
      </w:r>
      <w:r w:rsidRPr="00E67E0D">
        <w:t>Presence Information</w:t>
      </w:r>
      <w:bookmarkEnd w:id="7091"/>
      <w:bookmarkEnd w:id="7092"/>
    </w:p>
    <w:p w14:paraId="0BE501B5" w14:textId="77777777" w:rsidR="006A1CE4" w:rsidRPr="00E67E0D" w:rsidRDefault="006A1CE4" w:rsidP="00E7499B">
      <w:r w:rsidRPr="00E67E0D">
        <w:t>For many IEs/IE groups which are optional according to the ASN.1 transfer syntax, NGAP specifies separately if the presence of these IEs/IE groups is optional or mandatory with respect to RNS application by means of the presence field of the concerning object of class NGAP-PROTOCOL-IES, NGAP-PROTOCOL-IES-PAIR, NGAP-PROTOCOL-EXTENSION or NGAP-PRIVATE-IES.</w:t>
      </w:r>
    </w:p>
    <w:p w14:paraId="6B7F3553" w14:textId="77777777" w:rsidR="006A1CE4" w:rsidRPr="00E67E0D" w:rsidRDefault="006A1CE4" w:rsidP="00E7499B">
      <w:r w:rsidRPr="00E67E0D">
        <w:t>The presence field of the indicated classes supports three values:</w:t>
      </w:r>
    </w:p>
    <w:p w14:paraId="0A2D9051" w14:textId="77777777" w:rsidR="006A1CE4" w:rsidRPr="00E67E0D" w:rsidRDefault="006A1CE4" w:rsidP="00E7499B">
      <w:pPr>
        <w:pStyle w:val="B1"/>
      </w:pPr>
      <w:r w:rsidRPr="00E67E0D">
        <w:t>1.</w:t>
      </w:r>
      <w:r w:rsidRPr="00E67E0D">
        <w:tab/>
        <w:t>Optional;</w:t>
      </w:r>
    </w:p>
    <w:p w14:paraId="11061AEB" w14:textId="77777777" w:rsidR="006A1CE4" w:rsidRPr="00E67E0D" w:rsidRDefault="006A1CE4" w:rsidP="00E7499B">
      <w:pPr>
        <w:pStyle w:val="B1"/>
      </w:pPr>
      <w:r w:rsidRPr="00E67E0D">
        <w:t>2.</w:t>
      </w:r>
      <w:r w:rsidRPr="00E67E0D">
        <w:tab/>
        <w:t>Conditional;</w:t>
      </w:r>
    </w:p>
    <w:p w14:paraId="32435248" w14:textId="77777777" w:rsidR="006A1CE4" w:rsidRPr="00E67E0D" w:rsidRDefault="006A1CE4" w:rsidP="00E7499B">
      <w:pPr>
        <w:pStyle w:val="B1"/>
      </w:pPr>
      <w:r w:rsidRPr="00E67E0D">
        <w:t>3.</w:t>
      </w:r>
      <w:r w:rsidRPr="00E67E0D">
        <w:tab/>
        <w:t>Mandatory.</w:t>
      </w:r>
    </w:p>
    <w:p w14:paraId="5BB874BD" w14:textId="77777777" w:rsidR="006A1CE4" w:rsidRPr="00E67E0D" w:rsidRDefault="006A1CE4" w:rsidP="00E7499B">
      <w:r w:rsidRPr="00E67E0D">
        <w:t>If an IE/IE group is not included in a received message and the presence of the IE/IE group is mandatory or the presence is conditional and the condition is true according to the version of the specification used by the receiver, an abstract syntax error occurs due to a missing IE/IE group.</w:t>
      </w:r>
    </w:p>
    <w:p w14:paraId="4E6355AB" w14:textId="77777777" w:rsidR="006A1CE4" w:rsidRPr="00E67E0D" w:rsidRDefault="006A1CE4" w:rsidP="00E7499B">
      <w:r w:rsidRPr="00E67E0D">
        <w:t>If an IE/IE group is included in a received message and the presence of the IE/IE group is conditional and the condition is false according to the version of the specification used by the receiver, an abstract syntax error occurs due to this erroneously present conditional IE/IE group.</w:t>
      </w:r>
    </w:p>
    <w:p w14:paraId="53DA673F" w14:textId="77777777" w:rsidR="006A1CE4" w:rsidRPr="00E67E0D" w:rsidRDefault="006A1CE4" w:rsidP="00E7499B">
      <w:pPr>
        <w:pStyle w:val="3"/>
      </w:pPr>
      <w:bookmarkStart w:id="7093" w:name="_Toc534720727"/>
      <w:bookmarkStart w:id="7094" w:name="_Toc525567732"/>
      <w:r w:rsidRPr="00E67E0D">
        <w:t>10.3.4</w:t>
      </w:r>
      <w:r w:rsidRPr="00E67E0D">
        <w:rPr>
          <w:rFonts w:eastAsia="MS Mincho"/>
        </w:rPr>
        <w:tab/>
      </w:r>
      <w:r w:rsidRPr="00E67E0D">
        <w:t>Not comprehended IE/IE group</w:t>
      </w:r>
      <w:bookmarkEnd w:id="7093"/>
      <w:bookmarkEnd w:id="7094"/>
    </w:p>
    <w:p w14:paraId="7CB7CBD4" w14:textId="77777777" w:rsidR="006A1CE4" w:rsidRPr="00E67E0D" w:rsidRDefault="006A1CE4" w:rsidP="00E7499B">
      <w:pPr>
        <w:pStyle w:val="4"/>
      </w:pPr>
      <w:bookmarkStart w:id="7095" w:name="_Toc534720728"/>
      <w:bookmarkStart w:id="7096" w:name="_Toc525567733"/>
      <w:r w:rsidRPr="00E67E0D">
        <w:t>10.3.4.1</w:t>
      </w:r>
      <w:r w:rsidRPr="00E67E0D">
        <w:tab/>
        <w:t>Procedure Code</w:t>
      </w:r>
      <w:bookmarkEnd w:id="7095"/>
      <w:bookmarkEnd w:id="7096"/>
    </w:p>
    <w:p w14:paraId="32136C18" w14:textId="77777777" w:rsidR="006A1CE4" w:rsidRPr="00E67E0D" w:rsidRDefault="006A1CE4" w:rsidP="00E7499B">
      <w:r w:rsidRPr="00E67E0D">
        <w:t xml:space="preserve">The receiving node shall treat the different types of received criticality information of the </w:t>
      </w:r>
      <w:r w:rsidRPr="00E67E0D">
        <w:rPr>
          <w:i/>
        </w:rPr>
        <w:t>Procedure Code</w:t>
      </w:r>
      <w:r w:rsidRPr="00E67E0D">
        <w:t xml:space="preserve"> </w:t>
      </w:r>
      <w:r w:rsidRPr="00E67E0D">
        <w:rPr>
          <w:rFonts w:eastAsia="MS Mincho"/>
        </w:rPr>
        <w:t xml:space="preserve">IE </w:t>
      </w:r>
      <w:r w:rsidRPr="00E67E0D">
        <w:t>according to the following:</w:t>
      </w:r>
    </w:p>
    <w:p w14:paraId="2E2693BC" w14:textId="77777777" w:rsidR="006A1CE4" w:rsidRPr="00E67E0D" w:rsidRDefault="006A1CE4" w:rsidP="00E7499B">
      <w:pPr>
        <w:rPr>
          <w:b/>
        </w:rPr>
      </w:pPr>
      <w:r w:rsidRPr="00E67E0D">
        <w:rPr>
          <w:b/>
        </w:rPr>
        <w:t>Reject IE:</w:t>
      </w:r>
    </w:p>
    <w:p w14:paraId="18FE63EC" w14:textId="77777777" w:rsidR="006A1CE4" w:rsidRPr="00E67E0D" w:rsidRDefault="006A1CE4" w:rsidP="00E7499B">
      <w:pPr>
        <w:pStyle w:val="B1"/>
      </w:pPr>
      <w:r w:rsidRPr="00E67E0D">
        <w:t>-</w:t>
      </w:r>
      <w:r w:rsidRPr="00E67E0D">
        <w:tab/>
        <w:t xml:space="preserve">If a message is received with a </w:t>
      </w:r>
      <w:r w:rsidRPr="00E67E0D">
        <w:rPr>
          <w:i/>
        </w:rPr>
        <w:t>Procedure Code</w:t>
      </w:r>
      <w:r w:rsidRPr="00E67E0D">
        <w:t xml:space="preserve"> </w:t>
      </w:r>
      <w:r w:rsidRPr="00E67E0D">
        <w:rPr>
          <w:rFonts w:eastAsia="MS Mincho"/>
        </w:rPr>
        <w:t xml:space="preserve">IE </w:t>
      </w:r>
      <w:r w:rsidRPr="00E67E0D">
        <w:t>marked with "</w:t>
      </w:r>
      <w:r w:rsidRPr="00E67E0D">
        <w:rPr>
          <w:i/>
        </w:rPr>
        <w:t>Reject IE</w:t>
      </w:r>
      <w:r w:rsidRPr="00E67E0D">
        <w:t>" which the receiving node does not comprehend, the receiving node shall reject the procedure using the Error Indication procedure.</w:t>
      </w:r>
    </w:p>
    <w:p w14:paraId="724C194B" w14:textId="77777777" w:rsidR="006A1CE4" w:rsidRPr="00E67E0D" w:rsidRDefault="006A1CE4" w:rsidP="00E7499B">
      <w:pPr>
        <w:rPr>
          <w:b/>
        </w:rPr>
      </w:pPr>
      <w:r w:rsidRPr="00E67E0D">
        <w:rPr>
          <w:b/>
        </w:rPr>
        <w:t>Ignore IE and Notify Sender:</w:t>
      </w:r>
    </w:p>
    <w:p w14:paraId="6C7333CD" w14:textId="77777777" w:rsidR="006A1CE4" w:rsidRPr="00E67E0D" w:rsidRDefault="006A1CE4" w:rsidP="00E7499B">
      <w:pPr>
        <w:pStyle w:val="B1"/>
      </w:pPr>
      <w:r w:rsidRPr="00E67E0D">
        <w:t>-</w:t>
      </w:r>
      <w:r w:rsidRPr="00E67E0D">
        <w:tab/>
        <w:t xml:space="preserve">If a message is received with a </w:t>
      </w:r>
      <w:r w:rsidRPr="00E67E0D">
        <w:rPr>
          <w:i/>
        </w:rPr>
        <w:t>Procedure Code</w:t>
      </w:r>
      <w:r w:rsidRPr="00E67E0D">
        <w:t xml:space="preserve"> </w:t>
      </w:r>
      <w:r w:rsidRPr="00E67E0D">
        <w:rPr>
          <w:rFonts w:eastAsia="MS Mincho"/>
        </w:rPr>
        <w:t xml:space="preserve">IE </w:t>
      </w:r>
      <w:r w:rsidRPr="00E67E0D">
        <w:t>marked with "</w:t>
      </w:r>
      <w:r w:rsidRPr="00E67E0D">
        <w:rPr>
          <w:i/>
        </w:rPr>
        <w:t>Ignore IE and Notify Sender</w:t>
      </w:r>
      <w:r w:rsidRPr="00E67E0D">
        <w:t>" which the receiving node does not comprehend, the receiving node shall ignore the procedure and initiate the Error Indication procedure.</w:t>
      </w:r>
    </w:p>
    <w:p w14:paraId="1A972C7F" w14:textId="77777777" w:rsidR="006A1CE4" w:rsidRPr="00E67E0D" w:rsidRDefault="006A1CE4" w:rsidP="00E7499B">
      <w:pPr>
        <w:rPr>
          <w:b/>
        </w:rPr>
      </w:pPr>
      <w:r w:rsidRPr="00E67E0D">
        <w:rPr>
          <w:b/>
        </w:rPr>
        <w:t>Ignore IE:</w:t>
      </w:r>
    </w:p>
    <w:p w14:paraId="3492C2B4" w14:textId="77777777" w:rsidR="006A1CE4" w:rsidRPr="00E67E0D" w:rsidRDefault="006A1CE4" w:rsidP="00E7499B">
      <w:pPr>
        <w:pStyle w:val="B1"/>
        <w:rPr>
          <w:rFonts w:eastAsia="MS Mincho"/>
        </w:rPr>
      </w:pPr>
      <w:r w:rsidRPr="00E67E0D">
        <w:t>-</w:t>
      </w:r>
      <w:r w:rsidRPr="00E67E0D">
        <w:tab/>
        <w:t xml:space="preserve">If a message is received with a </w:t>
      </w:r>
      <w:r w:rsidRPr="00E67E0D">
        <w:rPr>
          <w:i/>
        </w:rPr>
        <w:t>Procedure Code</w:t>
      </w:r>
      <w:r w:rsidRPr="00E67E0D">
        <w:t xml:space="preserve"> </w:t>
      </w:r>
      <w:r w:rsidRPr="00E67E0D">
        <w:rPr>
          <w:rFonts w:eastAsia="MS Mincho"/>
        </w:rPr>
        <w:t xml:space="preserve">IE </w:t>
      </w:r>
      <w:r w:rsidRPr="00E67E0D">
        <w:t>marked with "</w:t>
      </w:r>
      <w:r w:rsidRPr="00E67E0D">
        <w:rPr>
          <w:i/>
        </w:rPr>
        <w:t>Ignore IE</w:t>
      </w:r>
      <w:r w:rsidRPr="00E67E0D">
        <w:t>" which the receiving node does not comprehend, the receiving node shall ignore the procedure.</w:t>
      </w:r>
    </w:p>
    <w:p w14:paraId="7D444090" w14:textId="77777777" w:rsidR="006A1CE4" w:rsidRPr="00E67E0D" w:rsidRDefault="006A1CE4" w:rsidP="00E7499B">
      <w:pPr>
        <w:rPr>
          <w:rFonts w:eastAsia="MS Mincho"/>
        </w:rPr>
      </w:pPr>
      <w:r w:rsidRPr="00E67E0D">
        <w:t xml:space="preserve">When using the Error Indication procedure to reject a procedure or to report an ignored procedure it shall include the </w:t>
      </w:r>
      <w:r w:rsidRPr="00E67E0D">
        <w:rPr>
          <w:i/>
        </w:rPr>
        <w:t xml:space="preserve">Procedure Code </w:t>
      </w:r>
      <w:r w:rsidRPr="00E67E0D">
        <w:t xml:space="preserve">IE, the </w:t>
      </w:r>
      <w:r w:rsidRPr="00E67E0D">
        <w:rPr>
          <w:i/>
        </w:rPr>
        <w:t xml:space="preserve">Triggering Message </w:t>
      </w:r>
      <w:r w:rsidRPr="00E67E0D">
        <w:t xml:space="preserve">IE, and the </w:t>
      </w:r>
      <w:r w:rsidRPr="00E67E0D">
        <w:rPr>
          <w:i/>
        </w:rPr>
        <w:t xml:space="preserve">Procedure Criticality </w:t>
      </w:r>
      <w:r w:rsidRPr="00E67E0D">
        <w:t xml:space="preserve">IE in the </w:t>
      </w:r>
      <w:r w:rsidRPr="00E67E0D">
        <w:rPr>
          <w:i/>
        </w:rPr>
        <w:t>Criticality Diagnostics</w:t>
      </w:r>
      <w:r w:rsidRPr="00E67E0D">
        <w:t xml:space="preserve"> IE.</w:t>
      </w:r>
    </w:p>
    <w:p w14:paraId="3E6DD7F6" w14:textId="77777777" w:rsidR="006A1CE4" w:rsidRPr="00E67E0D" w:rsidRDefault="006A1CE4" w:rsidP="00E7499B">
      <w:pPr>
        <w:pStyle w:val="4"/>
      </w:pPr>
      <w:bookmarkStart w:id="7097" w:name="_Toc534720729"/>
      <w:bookmarkStart w:id="7098" w:name="_Toc525567734"/>
      <w:r w:rsidRPr="00E67E0D">
        <w:t>10.3.4.1A</w:t>
      </w:r>
      <w:r w:rsidRPr="00E67E0D">
        <w:tab/>
        <w:t>Type of Message</w:t>
      </w:r>
      <w:bookmarkEnd w:id="7097"/>
      <w:bookmarkEnd w:id="7098"/>
    </w:p>
    <w:p w14:paraId="1702D7C1" w14:textId="77777777" w:rsidR="006A1CE4" w:rsidRPr="00E67E0D" w:rsidRDefault="006A1CE4" w:rsidP="00E7499B">
      <w:pPr>
        <w:rPr>
          <w:rFonts w:eastAsia="MS Mincho"/>
        </w:rPr>
      </w:pPr>
      <w:r w:rsidRPr="00E67E0D">
        <w:rPr>
          <w:rFonts w:eastAsia="MS Mincho"/>
        </w:rPr>
        <w:t xml:space="preserve">When the receiving node cannot decode the </w:t>
      </w:r>
      <w:r w:rsidRPr="00E67E0D">
        <w:rPr>
          <w:rFonts w:eastAsia="MS Mincho"/>
          <w:i/>
        </w:rPr>
        <w:t>Type of Message</w:t>
      </w:r>
      <w:r w:rsidRPr="00E67E0D">
        <w:rPr>
          <w:rFonts w:eastAsia="MS Mincho"/>
        </w:rPr>
        <w:t xml:space="preserve"> IE, the Error Indication procedure shall be initiated with an appropriate cause value.</w:t>
      </w:r>
    </w:p>
    <w:p w14:paraId="631BC35B" w14:textId="77777777" w:rsidR="006A1CE4" w:rsidRPr="00E67E0D" w:rsidRDefault="006A1CE4" w:rsidP="00E7499B">
      <w:pPr>
        <w:pStyle w:val="4"/>
      </w:pPr>
      <w:bookmarkStart w:id="7099" w:name="_Toc534720730"/>
      <w:bookmarkStart w:id="7100" w:name="_Toc525567735"/>
      <w:r w:rsidRPr="00E67E0D">
        <w:t>10.3.4.2</w:t>
      </w:r>
      <w:r w:rsidRPr="00E67E0D">
        <w:tab/>
        <w:t>IEs other than the Procedure Code and Type of Message</w:t>
      </w:r>
      <w:bookmarkEnd w:id="7099"/>
      <w:bookmarkEnd w:id="7100"/>
    </w:p>
    <w:p w14:paraId="3B225566" w14:textId="77777777" w:rsidR="006A1CE4" w:rsidRPr="00E67E0D" w:rsidRDefault="006A1CE4" w:rsidP="00E7499B">
      <w:r w:rsidRPr="00E67E0D">
        <w:t xml:space="preserve">The receiving node shall treat the different types of received criticality information of an IE/IE group other than the </w:t>
      </w:r>
      <w:r w:rsidRPr="00E67E0D">
        <w:rPr>
          <w:i/>
        </w:rPr>
        <w:t>Procedure Code</w:t>
      </w:r>
      <w:r w:rsidRPr="00E67E0D">
        <w:t xml:space="preserve"> </w:t>
      </w:r>
      <w:r w:rsidRPr="00E67E0D">
        <w:rPr>
          <w:rFonts w:eastAsia="MS Mincho"/>
        </w:rPr>
        <w:t>IE</w:t>
      </w:r>
      <w:r w:rsidRPr="00E67E0D">
        <w:t xml:space="preserve"> and </w:t>
      </w:r>
      <w:r w:rsidRPr="00E67E0D">
        <w:rPr>
          <w:i/>
          <w:iCs/>
        </w:rPr>
        <w:t>Type of Message</w:t>
      </w:r>
      <w:r w:rsidRPr="00E67E0D">
        <w:rPr>
          <w:rFonts w:eastAsia="MS Mincho"/>
        </w:rPr>
        <w:t xml:space="preserve"> IE </w:t>
      </w:r>
      <w:r w:rsidRPr="00E67E0D">
        <w:t>according to the following:</w:t>
      </w:r>
    </w:p>
    <w:p w14:paraId="2F32EDA4" w14:textId="77777777" w:rsidR="006A1CE4" w:rsidRPr="00E67E0D" w:rsidRDefault="006A1CE4" w:rsidP="00E7499B">
      <w:pPr>
        <w:rPr>
          <w:b/>
        </w:rPr>
      </w:pPr>
      <w:r w:rsidRPr="00E67E0D">
        <w:rPr>
          <w:b/>
        </w:rPr>
        <w:t>Reject IE:</w:t>
      </w:r>
    </w:p>
    <w:p w14:paraId="4FD38046" w14:textId="77777777" w:rsidR="006A1CE4" w:rsidRPr="00E67E0D" w:rsidRDefault="006A1CE4" w:rsidP="00E7499B">
      <w:pPr>
        <w:pStyle w:val="B1"/>
      </w:pPr>
      <w:r w:rsidRPr="00E67E0D">
        <w:t>-</w:t>
      </w:r>
      <w:r w:rsidRPr="00E67E0D">
        <w:tab/>
        <w:t xml:space="preserve">If a message </w:t>
      </w:r>
      <w:r w:rsidRPr="00E67E0D">
        <w:rPr>
          <w:i/>
        </w:rPr>
        <w:t>initiating</w:t>
      </w:r>
      <w:r w:rsidRPr="00E67E0D">
        <w:t xml:space="preserve"> a procedure is received containing one or more IEs/IE group marked with "</w:t>
      </w:r>
      <w:r w:rsidRPr="00E67E0D">
        <w:rPr>
          <w:i/>
        </w:rPr>
        <w:t>Reject IE</w:t>
      </w:r>
      <w:r w:rsidRPr="00E67E0D">
        <w:t>" which the receiving node does not comprehend; none of the functional requests of the message shall be executed. The receiving node shall reject the procedure and report the rejection of one or more IEs/IE group using the message normally used to report unsuccessful outcome of the procedure. In case the information received in the initiating message was insufficient to determine a value for all IEs that are required to be present in the message used to report the unsuccessful outcome of the procedure, the receiving node shall instead terminate the procedure and initiate the Error Indication procedure.</w:t>
      </w:r>
    </w:p>
    <w:p w14:paraId="7FECD325" w14:textId="77777777" w:rsidR="006A1CE4" w:rsidRPr="00E67E0D" w:rsidRDefault="006A1CE4" w:rsidP="00E7499B">
      <w:pPr>
        <w:pStyle w:val="B1"/>
      </w:pPr>
      <w:r w:rsidRPr="00E67E0D">
        <w:t>-</w:t>
      </w:r>
      <w:r w:rsidRPr="00E67E0D">
        <w:tab/>
        <w:t xml:space="preserve">If a message </w:t>
      </w:r>
      <w:r w:rsidRPr="00E67E0D">
        <w:rPr>
          <w:i/>
        </w:rPr>
        <w:t>initiating</w:t>
      </w:r>
      <w:r w:rsidRPr="00E67E0D">
        <w:t xml:space="preserve"> a procedure that does not have a message to report unsuccessful outcome is received containing one or more IEs/IE groups marked with "</w:t>
      </w:r>
      <w:r w:rsidRPr="00E67E0D">
        <w:rPr>
          <w:i/>
        </w:rPr>
        <w:t>Reject IE</w:t>
      </w:r>
      <w:r w:rsidRPr="00E67E0D">
        <w:t>" which the receiving node does not comprehend, the receiving node shall terminate the procedure and initiate the Error Indication procedure.</w:t>
      </w:r>
    </w:p>
    <w:p w14:paraId="3B6D2ADA" w14:textId="77777777" w:rsidR="006A1CE4" w:rsidRPr="00E67E0D" w:rsidRDefault="006A1CE4" w:rsidP="00E7499B">
      <w:pPr>
        <w:pStyle w:val="B1"/>
      </w:pPr>
      <w:r w:rsidRPr="00E67E0D">
        <w:t>-</w:t>
      </w:r>
      <w:r w:rsidRPr="00E67E0D">
        <w:tab/>
        <w:t xml:space="preserve">If a </w:t>
      </w:r>
      <w:r w:rsidRPr="00E67E0D">
        <w:rPr>
          <w:i/>
        </w:rPr>
        <w:t>response</w:t>
      </w:r>
      <w:r w:rsidRPr="00E67E0D">
        <w:t xml:space="preserve"> message is received containing one or more IEs marked with "</w:t>
      </w:r>
      <w:r w:rsidRPr="00E67E0D">
        <w:rPr>
          <w:i/>
        </w:rPr>
        <w:t>Reject IE</w:t>
      </w:r>
      <w:r w:rsidRPr="00E67E0D">
        <w:t>", that the receiving node does not comprehend, the receiving node shall consider the procedure as unsuccessfully terminated and initiate local error handling.</w:t>
      </w:r>
    </w:p>
    <w:p w14:paraId="6611C323" w14:textId="77777777" w:rsidR="006A1CE4" w:rsidRPr="00E67E0D" w:rsidRDefault="006A1CE4" w:rsidP="00E7499B">
      <w:pPr>
        <w:rPr>
          <w:b/>
        </w:rPr>
      </w:pPr>
      <w:r w:rsidRPr="00E67E0D">
        <w:rPr>
          <w:b/>
        </w:rPr>
        <w:t>Ignore IE and Notify Sender:</w:t>
      </w:r>
    </w:p>
    <w:p w14:paraId="5277FCAA" w14:textId="77777777" w:rsidR="006A1CE4" w:rsidRPr="00E67E0D" w:rsidRDefault="006A1CE4" w:rsidP="00E7499B">
      <w:pPr>
        <w:pStyle w:val="B1"/>
      </w:pPr>
      <w:r w:rsidRPr="00E67E0D">
        <w:t>-</w:t>
      </w:r>
      <w:r w:rsidRPr="00E67E0D">
        <w:tab/>
        <w:t xml:space="preserve">If a message </w:t>
      </w:r>
      <w:r w:rsidRPr="00E67E0D">
        <w:rPr>
          <w:i/>
        </w:rPr>
        <w:t>initiating</w:t>
      </w:r>
      <w:r w:rsidRPr="00E67E0D">
        <w:t xml:space="preserve"> a procedure is received containing one or more IEs/IE groups marked with "</w:t>
      </w:r>
      <w:r w:rsidRPr="00E67E0D">
        <w:rPr>
          <w:i/>
        </w:rPr>
        <w:t>Ignore IE and Notify Sender</w:t>
      </w:r>
      <w:r w:rsidRPr="00E67E0D">
        <w:t>" which the receiving node does not comprehend, the receiving node shall ignore the content of the not comprehended IEs/IE groups, continue with the procedure as if the not comprehended IEs/IE groups were not received (except for the reporting) using the understood IEs/IE groups, and report in the response message of the procedure that one or more IEs/IE groups have been ignored. In case the information received in the initiating message was insufficient to determine a value for all IEs that are required to be present in the response message, the receiving node shall instead terminate the procedure and initiate the Error Indication procedure.</w:t>
      </w:r>
    </w:p>
    <w:p w14:paraId="6024F5A0" w14:textId="77777777" w:rsidR="006A1CE4" w:rsidRPr="00E67E0D" w:rsidRDefault="006A1CE4" w:rsidP="00E7499B">
      <w:pPr>
        <w:pStyle w:val="B1"/>
      </w:pPr>
      <w:r w:rsidRPr="00E67E0D">
        <w:t>-</w:t>
      </w:r>
      <w:r w:rsidRPr="00E67E0D">
        <w:tab/>
        <w:t xml:space="preserve">if a message </w:t>
      </w:r>
      <w:r w:rsidRPr="00E67E0D">
        <w:rPr>
          <w:i/>
        </w:rPr>
        <w:t>initiating</w:t>
      </w:r>
      <w:r w:rsidRPr="00E67E0D">
        <w:t xml:space="preserve"> a procedure that does not have a message to report the outcome of the procedure is received containing one or more IEs/IE groups marked with "</w:t>
      </w:r>
      <w:r w:rsidRPr="00E67E0D">
        <w:rPr>
          <w:i/>
        </w:rPr>
        <w:t>Ignore IE and Notify Sender</w:t>
      </w:r>
      <w:r w:rsidRPr="00E67E0D">
        <w:t>" which the receiving node does not comprehend, the receiving node shall ignore the content of the not comprehended IEs/IE groups, continue with the procedure as if the not comprehended IEs/IE groups were not received (except for the reporting) using the understood IEs/IE groups, and initiate the Error Indication procedure to report that one or more IEs/IE groups have been ignored.</w:t>
      </w:r>
    </w:p>
    <w:p w14:paraId="04EFDC3C" w14:textId="77777777" w:rsidR="006A1CE4" w:rsidRPr="00E67E0D" w:rsidRDefault="006A1CE4" w:rsidP="00E7499B">
      <w:pPr>
        <w:pStyle w:val="B1"/>
      </w:pPr>
      <w:r w:rsidRPr="00E67E0D">
        <w:t>-</w:t>
      </w:r>
      <w:r w:rsidRPr="00E67E0D">
        <w:tab/>
        <w:t xml:space="preserve">If a </w:t>
      </w:r>
      <w:r w:rsidRPr="00E67E0D">
        <w:rPr>
          <w:i/>
        </w:rPr>
        <w:t>response</w:t>
      </w:r>
      <w:r w:rsidRPr="00E67E0D">
        <w:t xml:space="preserve"> message is received containing one or more IEs/IE groups marked with "</w:t>
      </w:r>
      <w:r w:rsidRPr="00E67E0D">
        <w:rPr>
          <w:i/>
        </w:rPr>
        <w:t>Ignore IE and Notify Sender</w:t>
      </w:r>
      <w:r w:rsidRPr="00E67E0D">
        <w:t>" which the receiving node does not comprehend, the receiving node shall ignore the content of the not comprehended IEs/IE groups, continue with the procedure as if the not comprehended IEs/IE groups were not received (except for the reporting) using the understood IEs/IE groups and initiate the Error Indication procedure.</w:t>
      </w:r>
    </w:p>
    <w:p w14:paraId="00E0ACDD" w14:textId="77777777" w:rsidR="006A1CE4" w:rsidRPr="00E67E0D" w:rsidRDefault="006A1CE4" w:rsidP="00E7499B">
      <w:pPr>
        <w:keepNext/>
        <w:keepLines/>
        <w:rPr>
          <w:b/>
        </w:rPr>
      </w:pPr>
      <w:r w:rsidRPr="00E67E0D">
        <w:rPr>
          <w:b/>
        </w:rPr>
        <w:t>Ignore IE:</w:t>
      </w:r>
    </w:p>
    <w:p w14:paraId="46543D34" w14:textId="77777777" w:rsidR="006A1CE4" w:rsidRPr="00E67E0D" w:rsidRDefault="006A1CE4" w:rsidP="00E7499B">
      <w:pPr>
        <w:pStyle w:val="B1"/>
        <w:keepNext/>
        <w:keepLines/>
        <w:rPr>
          <w:rFonts w:eastAsia="MS Mincho"/>
        </w:rPr>
      </w:pPr>
      <w:r w:rsidRPr="00E67E0D">
        <w:t>-</w:t>
      </w:r>
      <w:r w:rsidRPr="00E67E0D">
        <w:tab/>
        <w:t xml:space="preserve">If a message </w:t>
      </w:r>
      <w:r w:rsidRPr="00E67E0D">
        <w:rPr>
          <w:i/>
        </w:rPr>
        <w:t>initiating</w:t>
      </w:r>
      <w:r w:rsidRPr="00E67E0D">
        <w:t xml:space="preserve"> a procedure is received containing one or more IEs/IE groups marked with "</w:t>
      </w:r>
      <w:r w:rsidRPr="00E67E0D">
        <w:rPr>
          <w:i/>
        </w:rPr>
        <w:t>Ignore IE</w:t>
      </w:r>
      <w:r w:rsidRPr="00E67E0D">
        <w:t>" which the receiving node does not comprehend, the receiving node shall ignore the content of the not comprehended IEs/IE groups and continue with the procedure as if the not comprehended IEs/IE groups were not received using the understood IEs/IE groups.</w:t>
      </w:r>
    </w:p>
    <w:p w14:paraId="28BCC018" w14:textId="77777777" w:rsidR="006A1CE4" w:rsidRPr="00E67E0D" w:rsidRDefault="006A1CE4" w:rsidP="00E7499B">
      <w:pPr>
        <w:pStyle w:val="B1"/>
        <w:keepNext/>
        <w:keepLines/>
      </w:pPr>
      <w:r w:rsidRPr="00E67E0D">
        <w:t>-</w:t>
      </w:r>
      <w:r w:rsidRPr="00E67E0D">
        <w:tab/>
        <w:t xml:space="preserve">If a </w:t>
      </w:r>
      <w:r w:rsidRPr="00E67E0D">
        <w:rPr>
          <w:i/>
        </w:rPr>
        <w:t xml:space="preserve">response </w:t>
      </w:r>
      <w:r w:rsidRPr="00E67E0D">
        <w:t>message is received containing one or more IEs/IE groups marked with "</w:t>
      </w:r>
      <w:r w:rsidRPr="00E67E0D">
        <w:rPr>
          <w:i/>
        </w:rPr>
        <w:t>Ignore IE</w:t>
      </w:r>
      <w:r w:rsidRPr="00E67E0D">
        <w:t>" which the receiving node does not comprehend, the receiving node shall ignore the content of the not comprehended IEs/IE groups and continue with the procedure as if the not comprehended IEs/IE groups were not received using the understood IEs/IE groups.</w:t>
      </w:r>
    </w:p>
    <w:p w14:paraId="6C22339B" w14:textId="77777777" w:rsidR="006A1CE4" w:rsidRPr="00E67E0D" w:rsidRDefault="006A1CE4" w:rsidP="00E7499B">
      <w:r w:rsidRPr="00E67E0D">
        <w:t>When reporting not comprehended IEs/IE groups marked with "</w:t>
      </w:r>
      <w:r w:rsidRPr="00E67E0D">
        <w:rPr>
          <w:i/>
        </w:rPr>
        <w:t>Reject IE</w:t>
      </w:r>
      <w:r w:rsidRPr="00E67E0D">
        <w:t>" or "</w:t>
      </w:r>
      <w:r w:rsidRPr="00E67E0D">
        <w:rPr>
          <w:i/>
        </w:rPr>
        <w:t>Ignore IE and Notify Sender</w:t>
      </w:r>
      <w:r w:rsidRPr="00E67E0D">
        <w:t xml:space="preserve">" using a response message defined for the procedure, the </w:t>
      </w:r>
      <w:r w:rsidRPr="00E67E0D">
        <w:rPr>
          <w:i/>
        </w:rPr>
        <w:t>Information Element Criticality Diagnostics</w:t>
      </w:r>
      <w:r w:rsidRPr="00E67E0D">
        <w:t xml:space="preserve"> IE shall be included in the </w:t>
      </w:r>
      <w:r w:rsidRPr="00E67E0D">
        <w:rPr>
          <w:i/>
        </w:rPr>
        <w:t>Criticality Diagnostics</w:t>
      </w:r>
      <w:r w:rsidRPr="00E67E0D">
        <w:t xml:space="preserve"> IE for each reported IE/IE group. </w:t>
      </w:r>
    </w:p>
    <w:p w14:paraId="7722A7CF" w14:textId="77777777" w:rsidR="006A1CE4" w:rsidRPr="00E67E0D" w:rsidRDefault="006A1CE4" w:rsidP="00E7499B">
      <w:pPr>
        <w:rPr>
          <w:rFonts w:eastAsia="MS Mincho"/>
        </w:rPr>
      </w:pPr>
      <w:r w:rsidRPr="00E67E0D">
        <w:t>When reporting not comprehended IEs/IE groups marked with "</w:t>
      </w:r>
      <w:r w:rsidRPr="00E67E0D">
        <w:rPr>
          <w:i/>
        </w:rPr>
        <w:t>Reject IE</w:t>
      </w:r>
      <w:r w:rsidRPr="00E67E0D">
        <w:t>" or "</w:t>
      </w:r>
      <w:r w:rsidRPr="00E67E0D">
        <w:rPr>
          <w:i/>
        </w:rPr>
        <w:t>Ignore IE and Notify Sender</w:t>
      </w:r>
      <w:r w:rsidRPr="00E67E0D">
        <w:t xml:space="preserve">" using the Error Indication procedure, the </w:t>
      </w:r>
      <w:r w:rsidRPr="00E67E0D">
        <w:rPr>
          <w:i/>
        </w:rPr>
        <w:t xml:space="preserve">Procedure Code </w:t>
      </w:r>
      <w:r w:rsidRPr="00E67E0D">
        <w:t xml:space="preserve">IE, the </w:t>
      </w:r>
      <w:r w:rsidRPr="00E67E0D">
        <w:rPr>
          <w:i/>
        </w:rPr>
        <w:t xml:space="preserve">Triggering Message </w:t>
      </w:r>
      <w:r w:rsidRPr="00E67E0D">
        <w:t xml:space="preserve">IE, </w:t>
      </w:r>
      <w:r w:rsidRPr="00E67E0D">
        <w:rPr>
          <w:i/>
        </w:rPr>
        <w:t xml:space="preserve">Procedure Criticality </w:t>
      </w:r>
      <w:r w:rsidRPr="00E67E0D">
        <w:t xml:space="preserve">IE, and the </w:t>
      </w:r>
      <w:r w:rsidRPr="00E67E0D">
        <w:rPr>
          <w:i/>
        </w:rPr>
        <w:t>Information Element Criticality Diagnostics</w:t>
      </w:r>
      <w:r w:rsidRPr="00E67E0D">
        <w:t xml:space="preserve"> IE shall be included in the </w:t>
      </w:r>
      <w:r w:rsidRPr="00E67E0D">
        <w:rPr>
          <w:i/>
        </w:rPr>
        <w:t>Criticality Diagnostics</w:t>
      </w:r>
      <w:r w:rsidRPr="00E67E0D">
        <w:t xml:space="preserve"> IE for each reported IE/IE group. </w:t>
      </w:r>
    </w:p>
    <w:p w14:paraId="078C9CA0" w14:textId="77777777" w:rsidR="006A1CE4" w:rsidRPr="00E67E0D" w:rsidRDefault="006A1CE4" w:rsidP="00E7499B">
      <w:pPr>
        <w:pStyle w:val="3"/>
      </w:pPr>
      <w:bookmarkStart w:id="7101" w:name="_Toc534720731"/>
      <w:bookmarkStart w:id="7102" w:name="_Toc525567736"/>
      <w:r w:rsidRPr="00E67E0D">
        <w:t>10.3.5</w:t>
      </w:r>
      <w:r w:rsidRPr="00E67E0D">
        <w:tab/>
        <w:t>Missing IE or IE group</w:t>
      </w:r>
      <w:bookmarkEnd w:id="7101"/>
      <w:bookmarkEnd w:id="7102"/>
    </w:p>
    <w:p w14:paraId="3861534F" w14:textId="77777777" w:rsidR="006A1CE4" w:rsidRPr="00E67E0D" w:rsidRDefault="006A1CE4" w:rsidP="00E7499B">
      <w:r w:rsidRPr="00E67E0D">
        <w:t>The receiving node shall treat the missing IE/IE group according to the criticality information for the missing IE/IE group in the received message specified in the version of this specification used by the receiver:</w:t>
      </w:r>
    </w:p>
    <w:p w14:paraId="08C5C57C" w14:textId="77777777" w:rsidR="006A1CE4" w:rsidRPr="00E67E0D" w:rsidRDefault="006A1CE4" w:rsidP="00E7499B">
      <w:pPr>
        <w:rPr>
          <w:b/>
        </w:rPr>
      </w:pPr>
      <w:r w:rsidRPr="00E67E0D">
        <w:rPr>
          <w:b/>
        </w:rPr>
        <w:t>Reject IE:</w:t>
      </w:r>
    </w:p>
    <w:p w14:paraId="2635D9F9" w14:textId="77777777" w:rsidR="006A1CE4" w:rsidRPr="00E67E0D" w:rsidRDefault="006A1CE4" w:rsidP="00E7499B">
      <w:pPr>
        <w:pStyle w:val="B1"/>
      </w:pPr>
      <w:r w:rsidRPr="00E67E0D">
        <w:t>-</w:t>
      </w:r>
      <w:r w:rsidRPr="00E67E0D">
        <w:tab/>
        <w:t xml:space="preserve">if a received message </w:t>
      </w:r>
      <w:r w:rsidRPr="00E67E0D">
        <w:rPr>
          <w:i/>
        </w:rPr>
        <w:t>initiating</w:t>
      </w:r>
      <w:r w:rsidRPr="00E67E0D">
        <w:t xml:space="preserve"> a procedure is missing one or more IEs/IE groups with specified criticality "</w:t>
      </w:r>
      <w:r w:rsidRPr="00E67E0D">
        <w:rPr>
          <w:i/>
        </w:rPr>
        <w:t>Reject IE</w:t>
      </w:r>
      <w:r w:rsidRPr="00E67E0D">
        <w:t>"; none of the functional requests of the message shall be executed. The receiving node shall reject the procedure and report the missing IEs/IE groups using the message normally used to report unsuccessful outcome of the procedure. In case the information received in the initiating message was insufficient to determine a value for all IEs that are required to be present in the message used to report the unsuccessful outcome of the procedure, the receiving node shall instead terminate the procedure and initiate the Error Indication procedure.</w:t>
      </w:r>
    </w:p>
    <w:p w14:paraId="7AF7FA93" w14:textId="77777777" w:rsidR="006A1CE4" w:rsidRPr="00E67E0D" w:rsidRDefault="006A1CE4" w:rsidP="00E7499B">
      <w:pPr>
        <w:pStyle w:val="B1"/>
      </w:pPr>
      <w:r w:rsidRPr="00E67E0D">
        <w:t>-</w:t>
      </w:r>
      <w:r w:rsidRPr="00E67E0D">
        <w:tab/>
        <w:t xml:space="preserve">if a received message </w:t>
      </w:r>
      <w:r w:rsidRPr="00E67E0D">
        <w:rPr>
          <w:i/>
        </w:rPr>
        <w:t>initiating</w:t>
      </w:r>
      <w:r w:rsidRPr="00E67E0D">
        <w:t xml:space="preserve"> a procedure that does not have a message to report unsuccessful outcome is missing one or more IEs/IE groups with specified criticality "</w:t>
      </w:r>
      <w:r w:rsidRPr="00E67E0D">
        <w:rPr>
          <w:i/>
        </w:rPr>
        <w:t>Reject IE</w:t>
      </w:r>
      <w:r w:rsidRPr="00E67E0D">
        <w:t>", the receiving node shall terminate the procedure and initiate the Error Indication procedure.</w:t>
      </w:r>
    </w:p>
    <w:p w14:paraId="1654C06E" w14:textId="77777777" w:rsidR="006A1CE4" w:rsidRPr="00E67E0D" w:rsidRDefault="006A1CE4" w:rsidP="00E7499B">
      <w:pPr>
        <w:pStyle w:val="B1"/>
      </w:pPr>
      <w:r w:rsidRPr="00E67E0D">
        <w:t>-</w:t>
      </w:r>
      <w:r w:rsidRPr="00E67E0D">
        <w:tab/>
        <w:t xml:space="preserve">if a received </w:t>
      </w:r>
      <w:r w:rsidRPr="00E67E0D">
        <w:rPr>
          <w:i/>
        </w:rPr>
        <w:t>response</w:t>
      </w:r>
      <w:r w:rsidRPr="00E67E0D">
        <w:t xml:space="preserve"> message is missing one or more IEs/IE groups with specified criticality "</w:t>
      </w:r>
      <w:r w:rsidRPr="00E67E0D">
        <w:rPr>
          <w:i/>
        </w:rPr>
        <w:t>Reject IE</w:t>
      </w:r>
      <w:r w:rsidRPr="00E67E0D">
        <w:t>, the receiving node shall consider the procedure as unsuccessfully terminated and initiate local error handling.</w:t>
      </w:r>
    </w:p>
    <w:p w14:paraId="4C670C82" w14:textId="77777777" w:rsidR="006A1CE4" w:rsidRPr="00E67E0D" w:rsidRDefault="006A1CE4" w:rsidP="00E7499B">
      <w:pPr>
        <w:rPr>
          <w:b/>
        </w:rPr>
      </w:pPr>
      <w:r w:rsidRPr="00E67E0D">
        <w:rPr>
          <w:b/>
        </w:rPr>
        <w:t>Ignore IE and Notify Sender:</w:t>
      </w:r>
    </w:p>
    <w:p w14:paraId="2857BB2F" w14:textId="77777777" w:rsidR="006A1CE4" w:rsidRPr="00E67E0D" w:rsidRDefault="006A1CE4" w:rsidP="00E7499B">
      <w:pPr>
        <w:pStyle w:val="B1"/>
      </w:pPr>
      <w:r w:rsidRPr="00E67E0D">
        <w:t>-</w:t>
      </w:r>
      <w:r w:rsidRPr="00E67E0D">
        <w:tab/>
        <w:t xml:space="preserve">if a received message </w:t>
      </w:r>
      <w:r w:rsidRPr="00E67E0D">
        <w:rPr>
          <w:i/>
        </w:rPr>
        <w:t>initiating</w:t>
      </w:r>
      <w:r w:rsidRPr="00E67E0D">
        <w:t xml:space="preserve"> a procedure is missing one or more IEs/IE groups with specified criticality "</w:t>
      </w:r>
      <w:r w:rsidRPr="00E67E0D">
        <w:rPr>
          <w:i/>
        </w:rPr>
        <w:t>Ignore IE and Notify Sender</w:t>
      </w:r>
      <w:r w:rsidRPr="00E67E0D">
        <w:t>", the receiving node shall ignore that those IEs are missing and continue with the procedure based on the other IEs/IE groups present in the message and report in the response message of the procedure that one or more IEs/IE groups were missing. In case the information received in the initiating message was insufficient to determine a value for all IEs that are required to be present in the response message, the receiving node shall instead terminate the procedure and initiate the Error Indication procedure.</w:t>
      </w:r>
    </w:p>
    <w:p w14:paraId="48B4B963" w14:textId="77777777" w:rsidR="006A1CE4" w:rsidRPr="00E67E0D" w:rsidRDefault="006A1CE4" w:rsidP="00E7499B">
      <w:pPr>
        <w:pStyle w:val="B1"/>
      </w:pPr>
      <w:r w:rsidRPr="00E67E0D">
        <w:t>-</w:t>
      </w:r>
      <w:r w:rsidRPr="00E67E0D">
        <w:tab/>
        <w:t xml:space="preserve">if a received message </w:t>
      </w:r>
      <w:r w:rsidRPr="00E67E0D">
        <w:rPr>
          <w:i/>
        </w:rPr>
        <w:t>initiating</w:t>
      </w:r>
      <w:r w:rsidRPr="00E67E0D">
        <w:t xml:space="preserve"> a procedure that does not have a message to report the outcome of the procedure is missing one or more IEs/IE groups with specified criticality "</w:t>
      </w:r>
      <w:r w:rsidRPr="00E67E0D">
        <w:rPr>
          <w:i/>
        </w:rPr>
        <w:t>Ignore IE and Notify Sender</w:t>
      </w:r>
      <w:r w:rsidRPr="00E67E0D">
        <w:t>", the receiving node shall ignore that those IEs are missing and continue with the procedure based on the other IEs/IE groups present in the message and initiate the Error Indication procedure to report that one or more IEs/IE groups were missing.</w:t>
      </w:r>
    </w:p>
    <w:p w14:paraId="5838F776" w14:textId="77777777" w:rsidR="006A1CE4" w:rsidRPr="00E67E0D" w:rsidRDefault="006A1CE4" w:rsidP="00E7499B">
      <w:pPr>
        <w:pStyle w:val="B1"/>
      </w:pPr>
      <w:r w:rsidRPr="00E67E0D">
        <w:t>-</w:t>
      </w:r>
      <w:r w:rsidRPr="00E67E0D">
        <w:tab/>
        <w:t xml:space="preserve">if a received </w:t>
      </w:r>
      <w:r w:rsidRPr="00E67E0D">
        <w:rPr>
          <w:i/>
        </w:rPr>
        <w:t>response</w:t>
      </w:r>
      <w:r w:rsidRPr="00E67E0D">
        <w:t xml:space="preserve"> message is missing one or more IEs/IE groups with specified criticality "</w:t>
      </w:r>
      <w:r w:rsidRPr="00E67E0D">
        <w:rPr>
          <w:i/>
        </w:rPr>
        <w:t>Ignore IE and Notify Sender</w:t>
      </w:r>
      <w:r w:rsidRPr="00E67E0D">
        <w:t>", the receiving node shall ignore that those IEs are missing and continue with the procedure based on the other IEs/IE groups present in the message and initiate the Error Indication procedure to report that one or more IEs/IE groups were missing.</w:t>
      </w:r>
    </w:p>
    <w:p w14:paraId="1C7A444F" w14:textId="77777777" w:rsidR="006A1CE4" w:rsidRPr="00E67E0D" w:rsidRDefault="006A1CE4" w:rsidP="00E7499B">
      <w:pPr>
        <w:rPr>
          <w:b/>
        </w:rPr>
      </w:pPr>
      <w:r w:rsidRPr="00E67E0D">
        <w:rPr>
          <w:b/>
        </w:rPr>
        <w:t>Ignore IE:</w:t>
      </w:r>
    </w:p>
    <w:p w14:paraId="199B4765" w14:textId="77777777" w:rsidR="006A1CE4" w:rsidRPr="00E67E0D" w:rsidRDefault="006A1CE4" w:rsidP="00E7499B">
      <w:pPr>
        <w:pStyle w:val="B1"/>
      </w:pPr>
      <w:r w:rsidRPr="00E67E0D">
        <w:t>-</w:t>
      </w:r>
      <w:r w:rsidRPr="00E67E0D">
        <w:tab/>
        <w:t xml:space="preserve">if a received message </w:t>
      </w:r>
      <w:r w:rsidRPr="00E67E0D">
        <w:rPr>
          <w:i/>
        </w:rPr>
        <w:t>initiating</w:t>
      </w:r>
      <w:r w:rsidRPr="00E67E0D">
        <w:t xml:space="preserve"> a procedure is missing one or more IEs/IE groups with specified criticality "</w:t>
      </w:r>
      <w:r w:rsidRPr="00E67E0D">
        <w:rPr>
          <w:i/>
        </w:rPr>
        <w:t>Ignore IE</w:t>
      </w:r>
      <w:r w:rsidRPr="00E67E0D">
        <w:t>", the receiving node shall ignore that those IEs are missing and continue with the procedure based on the other IEs/IE groups present in the message.</w:t>
      </w:r>
    </w:p>
    <w:p w14:paraId="750EA61C" w14:textId="77777777" w:rsidR="006A1CE4" w:rsidRPr="00E67E0D" w:rsidRDefault="006A1CE4" w:rsidP="00E7499B">
      <w:pPr>
        <w:pStyle w:val="B1"/>
      </w:pPr>
      <w:r w:rsidRPr="00E67E0D">
        <w:t>-</w:t>
      </w:r>
      <w:r w:rsidRPr="00E67E0D">
        <w:tab/>
        <w:t xml:space="preserve">if a received </w:t>
      </w:r>
      <w:r w:rsidRPr="00E67E0D">
        <w:rPr>
          <w:i/>
        </w:rPr>
        <w:t>response</w:t>
      </w:r>
      <w:r w:rsidRPr="00E67E0D">
        <w:t xml:space="preserve"> message is missing one or more IEs/IE groups with specified criticality "</w:t>
      </w:r>
      <w:r w:rsidRPr="00E67E0D">
        <w:rPr>
          <w:i/>
        </w:rPr>
        <w:t>Ignore IE</w:t>
      </w:r>
      <w:r w:rsidRPr="00E67E0D">
        <w:t>", the receiving node shall ignore that those IEs/IE groups are missing and continue with the procedure based on the other IEs/IE groups present in the message.</w:t>
      </w:r>
    </w:p>
    <w:p w14:paraId="4E0777C2" w14:textId="77777777" w:rsidR="006A1CE4" w:rsidRPr="00E67E0D" w:rsidRDefault="006A1CE4" w:rsidP="00E7499B">
      <w:r w:rsidRPr="00E67E0D">
        <w:t>When reporting missing IEs/IE groups with specified criticality "</w:t>
      </w:r>
      <w:r w:rsidRPr="00E67E0D">
        <w:rPr>
          <w:i/>
        </w:rPr>
        <w:t>Reject IE</w:t>
      </w:r>
      <w:r w:rsidRPr="00E67E0D">
        <w:t>" or "</w:t>
      </w:r>
      <w:r w:rsidRPr="00E67E0D">
        <w:rPr>
          <w:i/>
        </w:rPr>
        <w:t>Ignore IE and Notify Sender</w:t>
      </w:r>
      <w:r w:rsidRPr="00E67E0D">
        <w:t xml:space="preserve">" using a response message defined for the procedure, the </w:t>
      </w:r>
      <w:r w:rsidRPr="00E67E0D">
        <w:rPr>
          <w:i/>
        </w:rPr>
        <w:t>Information Element Criticality Diagnostics</w:t>
      </w:r>
      <w:r w:rsidRPr="00E67E0D">
        <w:t xml:space="preserve"> IE shall be included in the </w:t>
      </w:r>
      <w:r w:rsidRPr="00E67E0D">
        <w:rPr>
          <w:i/>
        </w:rPr>
        <w:t>Criticality Diagnostics</w:t>
      </w:r>
      <w:r w:rsidRPr="00E67E0D">
        <w:t xml:space="preserve"> IE for each reported IE/IE group. </w:t>
      </w:r>
    </w:p>
    <w:p w14:paraId="0F8A236C" w14:textId="77777777" w:rsidR="006A1CE4" w:rsidRPr="00E67E0D" w:rsidRDefault="006A1CE4" w:rsidP="00E7499B">
      <w:r w:rsidRPr="00E67E0D">
        <w:t>When reporting missing IEs/IE groups with specified criticality "</w:t>
      </w:r>
      <w:r w:rsidRPr="00E67E0D">
        <w:rPr>
          <w:i/>
        </w:rPr>
        <w:t>Reject IE</w:t>
      </w:r>
      <w:r w:rsidRPr="00E67E0D">
        <w:t>" or "</w:t>
      </w:r>
      <w:r w:rsidRPr="00E67E0D">
        <w:rPr>
          <w:i/>
        </w:rPr>
        <w:t>Ignore IE and Notify Sender</w:t>
      </w:r>
      <w:r w:rsidRPr="00E67E0D">
        <w:t xml:space="preserve">" using the Error Indication procedure, the </w:t>
      </w:r>
      <w:r w:rsidRPr="00E67E0D">
        <w:rPr>
          <w:i/>
        </w:rPr>
        <w:t xml:space="preserve">Procedure Code </w:t>
      </w:r>
      <w:r w:rsidRPr="00E67E0D">
        <w:t xml:space="preserve">IE, the </w:t>
      </w:r>
      <w:r w:rsidRPr="00E67E0D">
        <w:rPr>
          <w:i/>
        </w:rPr>
        <w:t xml:space="preserve">Triggering Message </w:t>
      </w:r>
      <w:r w:rsidRPr="00E67E0D">
        <w:t xml:space="preserve">IE, </w:t>
      </w:r>
      <w:r w:rsidRPr="00E67E0D">
        <w:rPr>
          <w:i/>
        </w:rPr>
        <w:t xml:space="preserve">Procedure Criticality </w:t>
      </w:r>
      <w:r w:rsidRPr="00E67E0D">
        <w:t xml:space="preserve">IE, and the </w:t>
      </w:r>
      <w:r w:rsidRPr="00E67E0D">
        <w:rPr>
          <w:i/>
        </w:rPr>
        <w:t>Information Element Criticality Diagnostics</w:t>
      </w:r>
      <w:r w:rsidRPr="00E67E0D">
        <w:t xml:space="preserve"> IE shall be included in the </w:t>
      </w:r>
      <w:r w:rsidRPr="00E67E0D">
        <w:rPr>
          <w:i/>
        </w:rPr>
        <w:t>Criticality Diagnostics</w:t>
      </w:r>
      <w:r w:rsidRPr="00E67E0D">
        <w:t xml:space="preserve"> IE for each reported IE/IE group. </w:t>
      </w:r>
    </w:p>
    <w:p w14:paraId="417DA6D3" w14:textId="77777777" w:rsidR="006A1CE4" w:rsidRPr="00E67E0D" w:rsidRDefault="006A1CE4" w:rsidP="00E7499B">
      <w:pPr>
        <w:pStyle w:val="3"/>
      </w:pPr>
      <w:bookmarkStart w:id="7103" w:name="_Toc534720732"/>
      <w:bookmarkStart w:id="7104" w:name="_Toc525567737"/>
      <w:r w:rsidRPr="00E67E0D">
        <w:t>10.3.6</w:t>
      </w:r>
      <w:r w:rsidRPr="00E67E0D">
        <w:tab/>
        <w:t>IEs or IE groups received in wrong order or with too many occurrences or erroneously present</w:t>
      </w:r>
      <w:bookmarkEnd w:id="7103"/>
      <w:bookmarkEnd w:id="7104"/>
    </w:p>
    <w:p w14:paraId="0C75B629" w14:textId="77777777" w:rsidR="006A1CE4" w:rsidRPr="00E67E0D" w:rsidRDefault="006A1CE4" w:rsidP="00E7499B">
      <w:r w:rsidRPr="00E67E0D">
        <w:t>If a message with IEs or IE groups in wrong order or with too many occurrences is received or if IEs or IE groups with a conditional presence are present when the condition is not met (i.e., erroneously present), the receiving node shall behave according to the following:</w:t>
      </w:r>
    </w:p>
    <w:p w14:paraId="1AD9FDA4" w14:textId="77777777" w:rsidR="006A1CE4" w:rsidRPr="00E67E0D" w:rsidRDefault="006A1CE4" w:rsidP="00E7499B">
      <w:pPr>
        <w:pStyle w:val="B1"/>
      </w:pPr>
      <w:r w:rsidRPr="00E67E0D">
        <w:t>-</w:t>
      </w:r>
      <w:r w:rsidRPr="00E67E0D">
        <w:tab/>
        <w:t xml:space="preserve">If a message </w:t>
      </w:r>
      <w:r w:rsidRPr="00E67E0D">
        <w:rPr>
          <w:i/>
        </w:rPr>
        <w:t>initiating</w:t>
      </w:r>
      <w:r w:rsidRPr="00E67E0D">
        <w:t xml:space="preserve"> a procedure is received containing IEs or IE groups in wrong order or with too many occurrences or erroneously present, none of the functional requests of the message shall be executed. The receiving node shall reject the procedure and report the cause value "Abstract Syntax Error (Falsely Constructed Message)" using the message normally used to report unsuccessful outcome of the procedure. In case the information received in the initiating message was insufficient to determine a value for all IEs that are required to be present in the message used to report the unsuccessful outcome of the procedure, the receiving node shall instead terminate the procedure and initiate the Error Indication procedure.</w:t>
      </w:r>
    </w:p>
    <w:p w14:paraId="37E43FA4" w14:textId="77777777" w:rsidR="006A1CE4" w:rsidRPr="00E67E0D" w:rsidRDefault="006A1CE4" w:rsidP="00E7499B">
      <w:pPr>
        <w:pStyle w:val="B1"/>
      </w:pPr>
      <w:r w:rsidRPr="00E67E0D">
        <w:t>-</w:t>
      </w:r>
      <w:r w:rsidRPr="00E67E0D">
        <w:tab/>
        <w:t xml:space="preserve">If a message </w:t>
      </w:r>
      <w:r w:rsidRPr="00E67E0D">
        <w:rPr>
          <w:i/>
        </w:rPr>
        <w:t>initiating</w:t>
      </w:r>
      <w:r w:rsidRPr="00E67E0D">
        <w:t xml:space="preserve"> a procedure that does not have a message to report unsuccessful outcome is received containing IEs or IE groups in wrong order or with too many occurrences or erroneously present, the receiving node shall terminate the procedure and initiate the Error Indication procedure, and use cause value "Abstract Syntax Error (Falsely Constructed Message)".</w:t>
      </w:r>
    </w:p>
    <w:p w14:paraId="4A6A3FDC" w14:textId="77777777" w:rsidR="006A1CE4" w:rsidRPr="00E67E0D" w:rsidRDefault="006A1CE4" w:rsidP="00E7499B">
      <w:pPr>
        <w:pStyle w:val="B1"/>
        <w:rPr>
          <w:rFonts w:eastAsia="MS Mincho"/>
        </w:rPr>
      </w:pPr>
      <w:r w:rsidRPr="00E67E0D">
        <w:t>-</w:t>
      </w:r>
      <w:r w:rsidRPr="00E67E0D">
        <w:tab/>
        <w:t xml:space="preserve">If a </w:t>
      </w:r>
      <w:r w:rsidRPr="00E67E0D">
        <w:rPr>
          <w:i/>
        </w:rPr>
        <w:t>response</w:t>
      </w:r>
      <w:r w:rsidRPr="00E67E0D">
        <w:t xml:space="preserve"> message is received containing IEs or IE groups in wrong order or with too many occurrences or erroneously present, the receiving node shall consider the procedure as unsuccessfully terminated and initiate local error handling.</w:t>
      </w:r>
    </w:p>
    <w:p w14:paraId="6920A71F" w14:textId="77777777" w:rsidR="006A1CE4" w:rsidRPr="00E67E0D" w:rsidRDefault="006A1CE4" w:rsidP="00E7499B">
      <w:pPr>
        <w:pStyle w:val="B1"/>
        <w:ind w:left="0" w:firstLine="0"/>
      </w:pPr>
      <w:r w:rsidRPr="00E67E0D">
        <w:t>When determining the correct order only the IEs specified in the specification version used by the receiver shall be considered.</w:t>
      </w:r>
    </w:p>
    <w:p w14:paraId="24B8460D" w14:textId="77777777" w:rsidR="006A1CE4" w:rsidRPr="00E67E0D" w:rsidRDefault="006A1CE4" w:rsidP="00E7499B">
      <w:pPr>
        <w:pStyle w:val="2"/>
      </w:pPr>
      <w:bookmarkStart w:id="7105" w:name="_Toc534720733"/>
      <w:bookmarkStart w:id="7106" w:name="_Toc525567738"/>
      <w:r w:rsidRPr="00E67E0D">
        <w:t>10.4</w:t>
      </w:r>
      <w:r w:rsidRPr="00E67E0D">
        <w:tab/>
        <w:t>Logical Error</w:t>
      </w:r>
      <w:bookmarkEnd w:id="7105"/>
      <w:bookmarkEnd w:id="7106"/>
    </w:p>
    <w:p w14:paraId="4C6428E1" w14:textId="77777777" w:rsidR="006A1CE4" w:rsidRPr="00E67E0D" w:rsidRDefault="006A1CE4" w:rsidP="00E7499B">
      <w:r w:rsidRPr="00E67E0D">
        <w:t>Logical error situations occur when a message is comprehended correctly, but the information contained within the message is not valid (i.e., semantic error), or describes a procedure which is not compatible with the state of the receiver. In these conditions, the following behaviour shall be performed (unless otherwise specified) as defined by the class of the elementary procedure, irrespective of the criticality information of the IEs/IE groups containing the erroneous values.</w:t>
      </w:r>
    </w:p>
    <w:p w14:paraId="39811682" w14:textId="77777777" w:rsidR="006A1CE4" w:rsidRPr="00E67E0D" w:rsidRDefault="006A1CE4" w:rsidP="00E7499B">
      <w:pPr>
        <w:rPr>
          <w:b/>
        </w:rPr>
      </w:pPr>
      <w:r w:rsidRPr="00E67E0D">
        <w:rPr>
          <w:b/>
        </w:rPr>
        <w:t>Class 1:</w:t>
      </w:r>
    </w:p>
    <w:p w14:paraId="284939BE" w14:textId="77777777" w:rsidR="006A1CE4" w:rsidRPr="00E67E0D" w:rsidRDefault="006A1CE4" w:rsidP="00E7499B">
      <w:r w:rsidRPr="00E67E0D">
        <w:t>Where the logical error occurs in a request message of a class 1 procedure, and the procedure has a message to report this unsuccessful outcome, this message shall be sent with an appropriate cause value. Typical cause values are:</w:t>
      </w:r>
    </w:p>
    <w:p w14:paraId="1C38F090" w14:textId="77777777" w:rsidR="006A1CE4" w:rsidRPr="00E67E0D" w:rsidRDefault="006A1CE4" w:rsidP="00E7499B">
      <w:pPr>
        <w:pStyle w:val="B1"/>
      </w:pPr>
      <w:r w:rsidRPr="00E67E0D">
        <w:t>-</w:t>
      </w:r>
      <w:r w:rsidRPr="00E67E0D">
        <w:tab/>
        <w:t>Semantic Error.</w:t>
      </w:r>
    </w:p>
    <w:p w14:paraId="4F71832D" w14:textId="77777777" w:rsidR="006A1CE4" w:rsidRPr="00E67E0D" w:rsidRDefault="006A1CE4" w:rsidP="00E7499B">
      <w:pPr>
        <w:pStyle w:val="B1"/>
      </w:pPr>
      <w:r w:rsidRPr="00E67E0D">
        <w:t>-</w:t>
      </w:r>
      <w:r w:rsidRPr="00E67E0D">
        <w:tab/>
        <w:t>Message not compatible with receiver state.</w:t>
      </w:r>
    </w:p>
    <w:p w14:paraId="50C23E65" w14:textId="77777777" w:rsidR="006A1CE4" w:rsidRPr="00E67E0D" w:rsidRDefault="006A1CE4" w:rsidP="00E7499B">
      <w:r w:rsidRPr="00E67E0D">
        <w:t>Where the logical error is contained in a request message of a class 1 procedure, and the procedure does not have a message to report this unsuccessful outcome, the procedure shall be terminated and the Error Indication</w:t>
      </w:r>
      <w:r w:rsidRPr="00E67E0D">
        <w:rPr>
          <w:rFonts w:eastAsia="MS Mincho"/>
        </w:rPr>
        <w:t xml:space="preserve"> </w:t>
      </w:r>
      <w:r w:rsidRPr="00E67E0D">
        <w:t xml:space="preserve">procedure shall be initiated with an appropriate cause value. The </w:t>
      </w:r>
      <w:r w:rsidRPr="00E67E0D">
        <w:rPr>
          <w:i/>
        </w:rPr>
        <w:t xml:space="preserve">Procedure Code </w:t>
      </w:r>
      <w:r w:rsidRPr="00E67E0D">
        <w:t xml:space="preserve">IE and the </w:t>
      </w:r>
      <w:r w:rsidRPr="00E67E0D">
        <w:rPr>
          <w:i/>
        </w:rPr>
        <w:t xml:space="preserve">Triggering Message </w:t>
      </w:r>
      <w:r w:rsidRPr="00E67E0D">
        <w:t xml:space="preserve">IE within the </w:t>
      </w:r>
      <w:r w:rsidRPr="00E67E0D">
        <w:rPr>
          <w:i/>
        </w:rPr>
        <w:t>Criticality Diagnostics</w:t>
      </w:r>
      <w:r w:rsidRPr="00E67E0D">
        <w:t xml:space="preserve"> IE shall then be included in order to identify the message containing the logical error.</w:t>
      </w:r>
    </w:p>
    <w:p w14:paraId="46E09BDB" w14:textId="77777777" w:rsidR="006A1CE4" w:rsidRPr="00E67E0D" w:rsidRDefault="006A1CE4" w:rsidP="00E7499B">
      <w:r w:rsidRPr="00E67E0D">
        <w:t>Where the logical error exists in a response message of a class 1 procedure, the procedure shall be considered as unsuccessfully terminated and local error handling shall be initiated.</w:t>
      </w:r>
    </w:p>
    <w:p w14:paraId="31C8015E" w14:textId="77777777" w:rsidR="006A1CE4" w:rsidRPr="00E67E0D" w:rsidRDefault="006A1CE4" w:rsidP="00E7499B">
      <w:pPr>
        <w:rPr>
          <w:b/>
        </w:rPr>
      </w:pPr>
      <w:r w:rsidRPr="00E67E0D">
        <w:rPr>
          <w:b/>
        </w:rPr>
        <w:t>Class 2:</w:t>
      </w:r>
    </w:p>
    <w:p w14:paraId="60E940B3" w14:textId="77777777" w:rsidR="006A1CE4" w:rsidRPr="00E67E0D" w:rsidRDefault="006A1CE4" w:rsidP="00E7499B">
      <w:r w:rsidRPr="00E67E0D">
        <w:t>Where the logical error occurs in a message of a class 2 procedure, the procedure shall be terminated and the Error Indication</w:t>
      </w:r>
      <w:r w:rsidRPr="00E67E0D">
        <w:rPr>
          <w:rFonts w:eastAsia="MS Mincho"/>
        </w:rPr>
        <w:t xml:space="preserve"> </w:t>
      </w:r>
      <w:r w:rsidRPr="00E67E0D">
        <w:t xml:space="preserve">procedure shall be initiated with an appropriate cause value. The </w:t>
      </w:r>
      <w:r w:rsidRPr="00E67E0D">
        <w:rPr>
          <w:i/>
        </w:rPr>
        <w:t xml:space="preserve">Procedure Code </w:t>
      </w:r>
      <w:r w:rsidRPr="00E67E0D">
        <w:t xml:space="preserve">IE and the </w:t>
      </w:r>
      <w:r w:rsidRPr="00E67E0D">
        <w:rPr>
          <w:i/>
        </w:rPr>
        <w:t xml:space="preserve">Triggering Message </w:t>
      </w:r>
      <w:r w:rsidRPr="00E67E0D">
        <w:t xml:space="preserve">IE within the </w:t>
      </w:r>
      <w:r w:rsidRPr="00E67E0D">
        <w:rPr>
          <w:i/>
        </w:rPr>
        <w:t>Criticality Diagnostics</w:t>
      </w:r>
      <w:r w:rsidRPr="00E67E0D">
        <w:t xml:space="preserve"> IE shall then be included in order to identify the message containing the logical error.</w:t>
      </w:r>
    </w:p>
    <w:p w14:paraId="6F63ECCA" w14:textId="77777777" w:rsidR="006A1CE4" w:rsidRPr="00E67E0D" w:rsidRDefault="006A1CE4" w:rsidP="00E7499B">
      <w:pPr>
        <w:pStyle w:val="2"/>
      </w:pPr>
      <w:bookmarkStart w:id="7107" w:name="_Toc534720734"/>
      <w:bookmarkStart w:id="7108" w:name="_Toc525567739"/>
      <w:r w:rsidRPr="00E67E0D">
        <w:t>10.5</w:t>
      </w:r>
      <w:r w:rsidRPr="00E67E0D">
        <w:tab/>
        <w:t>Exceptions</w:t>
      </w:r>
      <w:bookmarkStart w:id="7109" w:name="_Hlt525036373"/>
      <w:bookmarkEnd w:id="7107"/>
      <w:bookmarkEnd w:id="7108"/>
      <w:bookmarkEnd w:id="7109"/>
    </w:p>
    <w:p w14:paraId="677FF273" w14:textId="77777777" w:rsidR="006A1CE4" w:rsidRPr="00E67E0D" w:rsidRDefault="006A1CE4" w:rsidP="00E7499B">
      <w:r w:rsidRPr="00E67E0D">
        <w:t>The error handling for all the cases described hereafter shall take precedence over any other error handling described in the other subclauses of clause 10.</w:t>
      </w:r>
    </w:p>
    <w:p w14:paraId="3285035D" w14:textId="77777777" w:rsidR="006A1CE4" w:rsidRPr="00E67E0D" w:rsidRDefault="006A1CE4" w:rsidP="00E7499B">
      <w:pPr>
        <w:pStyle w:val="B1"/>
      </w:pPr>
      <w:r w:rsidRPr="00E67E0D">
        <w:t>-</w:t>
      </w:r>
      <w:r w:rsidRPr="00E67E0D">
        <w:tab/>
        <w:t>If any type of error (Transfer Syntax Error, Abstract Syntax Error or Logical Error) is detected in the ERROR INDICATION message, it shall not trigger the Error Indication procedure in the receiving Node but local error handling.</w:t>
      </w:r>
    </w:p>
    <w:p w14:paraId="33DEDB9B" w14:textId="77777777" w:rsidR="006A1CE4" w:rsidRPr="00E67E0D" w:rsidRDefault="006A1CE4" w:rsidP="00E7499B">
      <w:pPr>
        <w:pStyle w:val="B1"/>
      </w:pPr>
      <w:r w:rsidRPr="00E67E0D">
        <w:t>-</w:t>
      </w:r>
      <w:r w:rsidRPr="00E67E0D">
        <w:tab/>
        <w:t>In case a response message or Error Indication message needs to be returned, but the information necessary to determine the receiver of that message is missing, the procedure shall be considered as unsuccessfully terminated and local error handling shall be initiated.</w:t>
      </w:r>
    </w:p>
    <w:p w14:paraId="079B9477" w14:textId="77777777" w:rsidR="006A1CE4" w:rsidRPr="00E67E0D" w:rsidRDefault="006A1CE4" w:rsidP="00E7499B">
      <w:pPr>
        <w:pStyle w:val="B1"/>
      </w:pPr>
      <w:r w:rsidRPr="00E67E0D">
        <w:t>-</w:t>
      </w:r>
      <w:r w:rsidRPr="00E67E0D">
        <w:tab/>
        <w:t>If an error that terminates a procedure occurs, the returned cause value shall reflect the error that caused the termination of the procedure even if one or more abstract syntax errors with criticality "ignore and notify" have earlier occurred within the same procedure.</w:t>
      </w:r>
    </w:p>
    <w:p w14:paraId="769B53D2" w14:textId="77777777" w:rsidR="006A1CE4" w:rsidRPr="00E67E0D" w:rsidRDefault="006A1CE4" w:rsidP="00E7499B">
      <w:pPr>
        <w:pStyle w:val="B1"/>
      </w:pPr>
      <w:r w:rsidRPr="00E67E0D">
        <w:rPr>
          <w:rStyle w:val="msoins"/>
        </w:rPr>
        <w:t>-</w:t>
      </w:r>
      <w:r w:rsidRPr="00E67E0D">
        <w:rPr>
          <w:rStyle w:val="msoins"/>
        </w:rPr>
        <w:tab/>
        <w:t xml:space="preserve">If an AP ID error is detected, the error handling as described in subclause 10.6 shall be applied. </w:t>
      </w:r>
    </w:p>
    <w:p w14:paraId="3FEBA124" w14:textId="77777777" w:rsidR="006A1CE4" w:rsidRPr="00E67E0D" w:rsidRDefault="006A1CE4" w:rsidP="00E7499B">
      <w:pPr>
        <w:pStyle w:val="2"/>
      </w:pPr>
      <w:bookmarkStart w:id="7110" w:name="_Toc534720735"/>
      <w:bookmarkStart w:id="7111" w:name="_Toc525567740"/>
      <w:r w:rsidRPr="00E67E0D">
        <w:t>10.6</w:t>
      </w:r>
      <w:r w:rsidRPr="00E67E0D">
        <w:tab/>
        <w:t>Handling of AP ID</w:t>
      </w:r>
      <w:bookmarkEnd w:id="7110"/>
      <w:bookmarkEnd w:id="7111"/>
    </w:p>
    <w:p w14:paraId="4D91B3AD" w14:textId="77777777" w:rsidR="006A1CE4" w:rsidRPr="00E67E0D" w:rsidRDefault="006A1CE4" w:rsidP="00E7499B">
      <w:pPr>
        <w:pStyle w:val="NO"/>
      </w:pPr>
      <w:r w:rsidRPr="00E67E0D">
        <w:t>NOTE:</w:t>
      </w:r>
      <w:r w:rsidRPr="00E67E0D">
        <w:tab/>
      </w:r>
      <w:r w:rsidRPr="00E67E0D">
        <w:rPr>
          <w:bCs/>
        </w:rPr>
        <w:t xml:space="preserve">The "first message", the "first returned message" and the "last message" as used below correspond to messages for a UE-associated logical connection. The "first message" has a new AP ID from the sending node and the "first returned message" is the first response message, which has a new AP ID from the node sending the "first returned message". Thereafter the two AP IDs are included in all messages over the </w:t>
      </w:r>
      <w:r w:rsidRPr="00E67E0D">
        <w:t>UE-associated logical connection unless otherwise allowed by the specification. The "last message" is a message sent by a node in order to complete the termination of a given UE-associated logical connection, such that no other messages for the same connection are expected in either direction. The nodes should ensure as far as possible that previously allocated AP ID are not immediately reused.</w:t>
      </w:r>
    </w:p>
    <w:p w14:paraId="69A6C644" w14:textId="77777777" w:rsidR="006A1CE4" w:rsidRPr="00E67E0D" w:rsidRDefault="006A1CE4" w:rsidP="00E7499B">
      <w:pPr>
        <w:rPr>
          <w:bCs/>
        </w:rPr>
      </w:pPr>
      <w:r w:rsidRPr="00E67E0D">
        <w:rPr>
          <w:bCs/>
        </w:rPr>
        <w:t xml:space="preserve">If a node receives a message (other than the first or first returned messages) including an erroneous AP ID that is either an unknown local AP ID, or an inconsistent remote AP ID (i.e. it is different to the remote AP ID stored previously for this UE-associated logical connection) for the same NG interface: </w:t>
      </w:r>
    </w:p>
    <w:p w14:paraId="3E11176A" w14:textId="77777777" w:rsidR="006A1CE4" w:rsidRPr="00E67E0D" w:rsidRDefault="006A1CE4" w:rsidP="00E7499B">
      <w:pPr>
        <w:pStyle w:val="B1"/>
      </w:pPr>
      <w:r w:rsidRPr="00E67E0D">
        <w:t>-</w:t>
      </w:r>
      <w:r w:rsidRPr="00E67E0D">
        <w:tab/>
        <w:t>if this message is not the last message for this UE-associated logical connection, the node shall initiate an Error Indication procedure with inclusion of the received AP ID(s) from the peer node and an appropriate cause value. Both nodes shall initiate a local release of any established UE-associated logical connection (for the same NG interface) having the erroneous AP ID as either the local or remote identifier.</w:t>
      </w:r>
    </w:p>
    <w:p w14:paraId="30BC08E3" w14:textId="77777777" w:rsidR="006A1CE4" w:rsidRDefault="006A1CE4">
      <w:pPr>
        <w:pPrChange w:id="7112" w:author="Issam" w:date="2019-02-12T23:38:00Z">
          <w:pPr>
            <w:pStyle w:val="B1"/>
          </w:pPr>
        </w:pPrChange>
      </w:pPr>
      <w:r w:rsidRPr="00E67E0D">
        <w:t>-</w:t>
      </w:r>
      <w:r w:rsidRPr="00E67E0D">
        <w:tab/>
        <w:t>if this message is the last message for this UE-associated logical connection, the receiving node shall initiate a local release of any established UE-associated logical connection (for the same NG interface) having the erroneous AP ID as either the local or remote identifier.</w:t>
      </w:r>
      <w:r w:rsidRPr="00CF5E51">
        <w:t xml:space="preserve"> </w:t>
      </w:r>
    </w:p>
    <w:p w14:paraId="38ADBBF7" w14:textId="77777777" w:rsidR="00080512" w:rsidRPr="00CF5E51" w:rsidRDefault="00080512" w:rsidP="00136BFE"/>
    <w:p w14:paraId="7C10C1DA" w14:textId="77777777" w:rsidR="00054A22" w:rsidRPr="00CF5E51" w:rsidRDefault="00080512" w:rsidP="00776454">
      <w:pPr>
        <w:pStyle w:val="8"/>
      </w:pPr>
      <w:bookmarkStart w:id="7113" w:name="historyclause"/>
      <w:r w:rsidRPr="00CF5E51">
        <w:br w:type="page"/>
      </w:r>
      <w:bookmarkStart w:id="7114" w:name="_Toc534720736"/>
      <w:bookmarkStart w:id="7115" w:name="_Toc525567741"/>
      <w:r w:rsidR="00776454" w:rsidRPr="00CF5E51">
        <w:t>Annex A</w:t>
      </w:r>
      <w:r w:rsidRPr="00CF5E51">
        <w:t xml:space="preserve"> (informative):</w:t>
      </w:r>
      <w:r w:rsidRPr="00CF5E51">
        <w:br/>
        <w:t>Change history</w:t>
      </w:r>
      <w:bookmarkEnd w:id="7113"/>
      <w:bookmarkEnd w:id="7114"/>
      <w:bookmarkEnd w:id="7115"/>
    </w:p>
    <w:tbl>
      <w:tblPr>
        <w:tblW w:w="97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Change w:id="7116" w:author="Issam" w:date="2019-02-12T23:38:00Z">
          <w:tblPr>
            <w:tblW w:w="97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PrChange>
      </w:tblPr>
      <w:tblGrid>
        <w:gridCol w:w="800"/>
        <w:gridCol w:w="800"/>
        <w:gridCol w:w="1094"/>
        <w:gridCol w:w="525"/>
        <w:gridCol w:w="425"/>
        <w:gridCol w:w="425"/>
        <w:gridCol w:w="4962"/>
        <w:gridCol w:w="708"/>
        <w:tblGridChange w:id="7117">
          <w:tblGrid>
            <w:gridCol w:w="48"/>
            <w:gridCol w:w="800"/>
            <w:gridCol w:w="800"/>
            <w:gridCol w:w="1094"/>
            <w:gridCol w:w="525"/>
            <w:gridCol w:w="425"/>
            <w:gridCol w:w="425"/>
            <w:gridCol w:w="4962"/>
            <w:gridCol w:w="660"/>
            <w:gridCol w:w="48"/>
          </w:tblGrid>
        </w:tblGridChange>
      </w:tblGrid>
      <w:tr w:rsidR="003C3971" w:rsidRPr="00CF5E51" w14:paraId="07A5CF38" w14:textId="77777777" w:rsidTr="00116825">
        <w:tblPrEx>
          <w:tblCellMar>
            <w:top w:w="0" w:type="dxa"/>
            <w:bottom w:w="0" w:type="dxa"/>
          </w:tblCellMar>
          <w:tblPrExChange w:id="7118" w:author="Issam" w:date="2019-02-12T23:38:00Z">
            <w:tblPrEx>
              <w:tblCellMar>
                <w:top w:w="0" w:type="dxa"/>
                <w:bottom w:w="0" w:type="dxa"/>
              </w:tblCellMar>
            </w:tblPrEx>
          </w:tblPrExChange>
        </w:tblPrEx>
        <w:trPr>
          <w:cantSplit/>
          <w:trPrChange w:id="7119" w:author="Issam" w:date="2019-02-12T23:38:00Z">
            <w:trPr>
              <w:gridAfter w:val="0"/>
              <w:cantSplit/>
            </w:trPr>
          </w:trPrChange>
        </w:trPr>
        <w:tc>
          <w:tcPr>
            <w:tcW w:w="9739" w:type="dxa"/>
            <w:gridSpan w:val="8"/>
            <w:tcBorders>
              <w:bottom w:val="nil"/>
            </w:tcBorders>
            <w:shd w:val="solid" w:color="FFFFFF" w:fill="auto"/>
            <w:tcPrChange w:id="7120" w:author="Issam" w:date="2019-02-12T23:38:00Z">
              <w:tcPr>
                <w:tcW w:w="9739" w:type="dxa"/>
                <w:gridSpan w:val="9"/>
                <w:tcBorders>
                  <w:bottom w:val="nil"/>
                </w:tcBorders>
                <w:shd w:val="solid" w:color="FFFFFF" w:fill="auto"/>
              </w:tcPr>
            </w:tcPrChange>
          </w:tcPr>
          <w:p w14:paraId="29E9C135" w14:textId="77777777" w:rsidR="003C3971" w:rsidRPr="00CF5E51" w:rsidRDefault="003C3971" w:rsidP="00C72833">
            <w:pPr>
              <w:pStyle w:val="TAL"/>
              <w:jc w:val="center"/>
              <w:rPr>
                <w:b/>
                <w:sz w:val="16"/>
              </w:rPr>
            </w:pPr>
            <w:r w:rsidRPr="00CF5E51">
              <w:rPr>
                <w:b/>
              </w:rPr>
              <w:t>Change history</w:t>
            </w:r>
          </w:p>
        </w:tc>
      </w:tr>
      <w:tr w:rsidR="00422BE7" w:rsidRPr="00CF5E51" w14:paraId="1164BD9F" w14:textId="77777777" w:rsidTr="00116825">
        <w:tblPrEx>
          <w:tblCellMar>
            <w:top w:w="0" w:type="dxa"/>
            <w:bottom w:w="0" w:type="dxa"/>
          </w:tblCellMar>
        </w:tblPrEx>
        <w:tc>
          <w:tcPr>
            <w:tcW w:w="800" w:type="dxa"/>
            <w:shd w:val="pct10" w:color="auto" w:fill="FFFFFF"/>
          </w:tcPr>
          <w:p w14:paraId="7F0B5D53" w14:textId="77777777" w:rsidR="003C3971" w:rsidRPr="00CF5E51" w:rsidRDefault="003C3971" w:rsidP="00C72833">
            <w:pPr>
              <w:pStyle w:val="TAL"/>
              <w:rPr>
                <w:b/>
                <w:sz w:val="16"/>
              </w:rPr>
            </w:pPr>
            <w:r w:rsidRPr="00CF5E51">
              <w:rPr>
                <w:b/>
                <w:sz w:val="16"/>
              </w:rPr>
              <w:t>Date</w:t>
            </w:r>
          </w:p>
        </w:tc>
        <w:tc>
          <w:tcPr>
            <w:tcW w:w="800" w:type="dxa"/>
            <w:shd w:val="pct10" w:color="auto" w:fill="FFFFFF"/>
          </w:tcPr>
          <w:p w14:paraId="72082C04" w14:textId="77777777" w:rsidR="003C3971" w:rsidRPr="00CF5E51" w:rsidRDefault="00DF2B1F" w:rsidP="00C72833">
            <w:pPr>
              <w:pStyle w:val="TAL"/>
              <w:rPr>
                <w:b/>
                <w:sz w:val="16"/>
              </w:rPr>
            </w:pPr>
            <w:r w:rsidRPr="00CF5E51">
              <w:rPr>
                <w:b/>
                <w:sz w:val="16"/>
              </w:rPr>
              <w:t>Meeting</w:t>
            </w:r>
          </w:p>
        </w:tc>
        <w:tc>
          <w:tcPr>
            <w:tcW w:w="1094" w:type="dxa"/>
            <w:shd w:val="pct10" w:color="auto" w:fill="FFFFFF"/>
          </w:tcPr>
          <w:p w14:paraId="3E8D80D3" w14:textId="77777777" w:rsidR="003C3971" w:rsidRPr="00CF5E51" w:rsidRDefault="003C3971" w:rsidP="00DF2B1F">
            <w:pPr>
              <w:pStyle w:val="TAL"/>
              <w:rPr>
                <w:b/>
                <w:sz w:val="16"/>
              </w:rPr>
            </w:pPr>
            <w:r w:rsidRPr="00CF5E51">
              <w:rPr>
                <w:b/>
                <w:sz w:val="16"/>
              </w:rPr>
              <w:t>T</w:t>
            </w:r>
            <w:r w:rsidR="00A67D55" w:rsidRPr="00CF5E51">
              <w:rPr>
                <w:b/>
                <w:sz w:val="16"/>
              </w:rPr>
              <w:t>d</w:t>
            </w:r>
            <w:r w:rsidRPr="00CF5E51">
              <w:rPr>
                <w:b/>
                <w:sz w:val="16"/>
              </w:rPr>
              <w:t>oc</w:t>
            </w:r>
          </w:p>
        </w:tc>
        <w:tc>
          <w:tcPr>
            <w:tcW w:w="525" w:type="dxa"/>
            <w:shd w:val="pct10" w:color="auto" w:fill="FFFFFF"/>
          </w:tcPr>
          <w:p w14:paraId="559403BB" w14:textId="77777777" w:rsidR="003C3971" w:rsidRPr="00CF5E51" w:rsidRDefault="003C3971" w:rsidP="00C72833">
            <w:pPr>
              <w:pStyle w:val="TAL"/>
              <w:rPr>
                <w:b/>
                <w:sz w:val="16"/>
              </w:rPr>
            </w:pPr>
            <w:r w:rsidRPr="00CF5E51">
              <w:rPr>
                <w:b/>
                <w:sz w:val="16"/>
              </w:rPr>
              <w:t>CR</w:t>
            </w:r>
          </w:p>
        </w:tc>
        <w:tc>
          <w:tcPr>
            <w:tcW w:w="425" w:type="dxa"/>
            <w:shd w:val="pct10" w:color="auto" w:fill="FFFFFF"/>
          </w:tcPr>
          <w:p w14:paraId="2A5FF80C" w14:textId="77777777" w:rsidR="003C3971" w:rsidRPr="00CF5E51" w:rsidRDefault="003C3971" w:rsidP="00C72833">
            <w:pPr>
              <w:pStyle w:val="TAL"/>
              <w:rPr>
                <w:b/>
                <w:sz w:val="16"/>
              </w:rPr>
            </w:pPr>
            <w:r w:rsidRPr="00CF5E51">
              <w:rPr>
                <w:b/>
                <w:sz w:val="16"/>
              </w:rPr>
              <w:t>Rev</w:t>
            </w:r>
          </w:p>
        </w:tc>
        <w:tc>
          <w:tcPr>
            <w:tcW w:w="425" w:type="dxa"/>
            <w:shd w:val="pct10" w:color="auto" w:fill="FFFFFF"/>
          </w:tcPr>
          <w:p w14:paraId="3EBBB967" w14:textId="77777777" w:rsidR="003C3971" w:rsidRPr="00CF5E51" w:rsidRDefault="003C3971" w:rsidP="00C72833">
            <w:pPr>
              <w:pStyle w:val="TAL"/>
              <w:rPr>
                <w:b/>
                <w:sz w:val="16"/>
              </w:rPr>
            </w:pPr>
            <w:r w:rsidRPr="00CF5E51">
              <w:rPr>
                <w:b/>
                <w:sz w:val="16"/>
              </w:rPr>
              <w:t>Cat</w:t>
            </w:r>
          </w:p>
        </w:tc>
        <w:tc>
          <w:tcPr>
            <w:tcW w:w="4962" w:type="dxa"/>
            <w:shd w:val="pct10" w:color="auto" w:fill="FFFFFF"/>
          </w:tcPr>
          <w:p w14:paraId="42C4847A" w14:textId="77777777" w:rsidR="003C3971" w:rsidRPr="00CF5E51" w:rsidRDefault="003C3971" w:rsidP="00C72833">
            <w:pPr>
              <w:pStyle w:val="TAL"/>
              <w:rPr>
                <w:b/>
                <w:sz w:val="16"/>
              </w:rPr>
            </w:pPr>
            <w:r w:rsidRPr="00CF5E51">
              <w:rPr>
                <w:b/>
                <w:sz w:val="16"/>
              </w:rPr>
              <w:t>Subject/Comment</w:t>
            </w:r>
          </w:p>
        </w:tc>
        <w:tc>
          <w:tcPr>
            <w:tcW w:w="708" w:type="dxa"/>
            <w:shd w:val="pct10" w:color="auto" w:fill="FFFFFF"/>
          </w:tcPr>
          <w:p w14:paraId="081B10EB" w14:textId="77777777" w:rsidR="003C3971" w:rsidRPr="00CF5E51" w:rsidRDefault="003C3971" w:rsidP="00C72833">
            <w:pPr>
              <w:pStyle w:val="TAL"/>
              <w:rPr>
                <w:b/>
                <w:sz w:val="16"/>
              </w:rPr>
            </w:pPr>
            <w:r w:rsidRPr="00CF5E51">
              <w:rPr>
                <w:b/>
                <w:sz w:val="16"/>
              </w:rPr>
              <w:t>New vers</w:t>
            </w:r>
            <w:r w:rsidR="00DF2B1F" w:rsidRPr="00CF5E51">
              <w:rPr>
                <w:b/>
                <w:sz w:val="16"/>
              </w:rPr>
              <w:t>ion</w:t>
            </w:r>
          </w:p>
        </w:tc>
      </w:tr>
      <w:tr w:rsidR="00422BE7" w:rsidRPr="00CF5E51" w14:paraId="6FA4204C" w14:textId="77777777" w:rsidTr="00116825">
        <w:tblPrEx>
          <w:tblCellMar>
            <w:top w:w="0" w:type="dxa"/>
            <w:bottom w:w="0" w:type="dxa"/>
          </w:tblCellMar>
        </w:tblPrEx>
        <w:tc>
          <w:tcPr>
            <w:tcW w:w="800" w:type="dxa"/>
            <w:shd w:val="solid" w:color="FFFFFF" w:fill="auto"/>
          </w:tcPr>
          <w:p w14:paraId="60CB43B8" w14:textId="77777777" w:rsidR="003C3971" w:rsidRPr="00CF5E51" w:rsidRDefault="00776454" w:rsidP="00C72833">
            <w:pPr>
              <w:pStyle w:val="TAC"/>
              <w:rPr>
                <w:sz w:val="16"/>
                <w:szCs w:val="16"/>
              </w:rPr>
            </w:pPr>
            <w:r w:rsidRPr="00CF5E51">
              <w:rPr>
                <w:sz w:val="16"/>
                <w:szCs w:val="16"/>
              </w:rPr>
              <w:t>2017-04</w:t>
            </w:r>
          </w:p>
        </w:tc>
        <w:tc>
          <w:tcPr>
            <w:tcW w:w="800" w:type="dxa"/>
            <w:shd w:val="solid" w:color="FFFFFF" w:fill="auto"/>
          </w:tcPr>
          <w:p w14:paraId="70F1C434" w14:textId="77777777" w:rsidR="003C3971" w:rsidRPr="00CF5E51" w:rsidRDefault="00776454" w:rsidP="00C72833">
            <w:pPr>
              <w:pStyle w:val="TAC"/>
              <w:rPr>
                <w:sz w:val="16"/>
                <w:szCs w:val="16"/>
              </w:rPr>
            </w:pPr>
            <w:r w:rsidRPr="00CF5E51">
              <w:rPr>
                <w:sz w:val="16"/>
                <w:szCs w:val="16"/>
              </w:rPr>
              <w:t>R3#95b</w:t>
            </w:r>
          </w:p>
        </w:tc>
        <w:tc>
          <w:tcPr>
            <w:tcW w:w="1094" w:type="dxa"/>
            <w:shd w:val="solid" w:color="FFFFFF" w:fill="auto"/>
          </w:tcPr>
          <w:p w14:paraId="06010158" w14:textId="77777777" w:rsidR="003C3971" w:rsidRPr="00CF5E51" w:rsidRDefault="00711448" w:rsidP="00C72833">
            <w:pPr>
              <w:pStyle w:val="TAC"/>
              <w:rPr>
                <w:sz w:val="16"/>
                <w:szCs w:val="16"/>
              </w:rPr>
            </w:pPr>
            <w:r w:rsidRPr="00CF5E51">
              <w:rPr>
                <w:sz w:val="16"/>
                <w:szCs w:val="16"/>
              </w:rPr>
              <w:t>R3-17</w:t>
            </w:r>
            <w:r w:rsidR="00A61ACD" w:rsidRPr="00CF5E51">
              <w:rPr>
                <w:sz w:val="16"/>
                <w:szCs w:val="16"/>
              </w:rPr>
              <w:t>1209</w:t>
            </w:r>
          </w:p>
        </w:tc>
        <w:tc>
          <w:tcPr>
            <w:tcW w:w="525" w:type="dxa"/>
            <w:shd w:val="solid" w:color="FFFFFF" w:fill="auto"/>
          </w:tcPr>
          <w:p w14:paraId="6F9D4995" w14:textId="77777777" w:rsidR="003C3971" w:rsidRPr="00CF5E51" w:rsidRDefault="00776454" w:rsidP="00C72833">
            <w:pPr>
              <w:pStyle w:val="TAL"/>
              <w:rPr>
                <w:sz w:val="16"/>
                <w:szCs w:val="16"/>
              </w:rPr>
            </w:pPr>
            <w:r w:rsidRPr="00CF5E51">
              <w:rPr>
                <w:sz w:val="16"/>
                <w:szCs w:val="16"/>
              </w:rPr>
              <w:t>-</w:t>
            </w:r>
          </w:p>
        </w:tc>
        <w:tc>
          <w:tcPr>
            <w:tcW w:w="425" w:type="dxa"/>
            <w:shd w:val="solid" w:color="FFFFFF" w:fill="auto"/>
          </w:tcPr>
          <w:p w14:paraId="001CD750" w14:textId="77777777" w:rsidR="003C3971" w:rsidRPr="00CF5E51" w:rsidRDefault="00776454" w:rsidP="00C72833">
            <w:pPr>
              <w:pStyle w:val="TAR"/>
              <w:rPr>
                <w:sz w:val="16"/>
                <w:szCs w:val="16"/>
              </w:rPr>
            </w:pPr>
            <w:r w:rsidRPr="00CF5E51">
              <w:rPr>
                <w:sz w:val="16"/>
                <w:szCs w:val="16"/>
              </w:rPr>
              <w:t>-</w:t>
            </w:r>
          </w:p>
        </w:tc>
        <w:tc>
          <w:tcPr>
            <w:tcW w:w="425" w:type="dxa"/>
            <w:shd w:val="solid" w:color="FFFFFF" w:fill="auto"/>
          </w:tcPr>
          <w:p w14:paraId="6D7CC70A" w14:textId="77777777" w:rsidR="003C3971" w:rsidRPr="00CF5E51" w:rsidRDefault="00776454" w:rsidP="00C72833">
            <w:pPr>
              <w:pStyle w:val="TAC"/>
              <w:rPr>
                <w:sz w:val="16"/>
                <w:szCs w:val="16"/>
              </w:rPr>
            </w:pPr>
            <w:r w:rsidRPr="00CF5E51">
              <w:rPr>
                <w:sz w:val="16"/>
                <w:szCs w:val="16"/>
              </w:rPr>
              <w:t>-</w:t>
            </w:r>
          </w:p>
        </w:tc>
        <w:tc>
          <w:tcPr>
            <w:tcW w:w="4962" w:type="dxa"/>
            <w:shd w:val="solid" w:color="FFFFFF" w:fill="auto"/>
          </w:tcPr>
          <w:p w14:paraId="66ECC690" w14:textId="77777777" w:rsidR="003C3971" w:rsidRPr="00CF5E51" w:rsidRDefault="00A61ACD" w:rsidP="00C72833">
            <w:pPr>
              <w:pStyle w:val="TAL"/>
              <w:rPr>
                <w:sz w:val="16"/>
                <w:szCs w:val="16"/>
              </w:rPr>
            </w:pPr>
            <w:r w:rsidRPr="00CF5E51">
              <w:rPr>
                <w:sz w:val="16"/>
                <w:szCs w:val="16"/>
              </w:rPr>
              <w:t>TS skeleton</w:t>
            </w:r>
          </w:p>
        </w:tc>
        <w:tc>
          <w:tcPr>
            <w:tcW w:w="708" w:type="dxa"/>
            <w:shd w:val="solid" w:color="FFFFFF" w:fill="auto"/>
          </w:tcPr>
          <w:p w14:paraId="248A7B2D" w14:textId="77777777" w:rsidR="003C3971" w:rsidRPr="00CF5E51" w:rsidRDefault="00776454" w:rsidP="00C72833">
            <w:pPr>
              <w:pStyle w:val="TAC"/>
              <w:rPr>
                <w:sz w:val="16"/>
                <w:szCs w:val="16"/>
              </w:rPr>
            </w:pPr>
            <w:r w:rsidRPr="00CF5E51">
              <w:rPr>
                <w:sz w:val="16"/>
                <w:szCs w:val="16"/>
              </w:rPr>
              <w:t>0.0.0</w:t>
            </w:r>
          </w:p>
        </w:tc>
      </w:tr>
      <w:tr w:rsidR="00422BE7" w:rsidRPr="00CF5E51" w14:paraId="771DB94C" w14:textId="77777777" w:rsidTr="00116825">
        <w:tblPrEx>
          <w:tblCellMar>
            <w:top w:w="0" w:type="dxa"/>
            <w:bottom w:w="0" w:type="dxa"/>
          </w:tblCellMar>
        </w:tblPrEx>
        <w:tc>
          <w:tcPr>
            <w:tcW w:w="800" w:type="dxa"/>
            <w:shd w:val="solid" w:color="FFFFFF" w:fill="auto"/>
          </w:tcPr>
          <w:p w14:paraId="0677F13C" w14:textId="77777777" w:rsidR="00A61ACD" w:rsidRPr="00CF5E51" w:rsidRDefault="00A61ACD" w:rsidP="00A61ACD">
            <w:pPr>
              <w:pStyle w:val="TAC"/>
              <w:rPr>
                <w:sz w:val="16"/>
                <w:szCs w:val="16"/>
              </w:rPr>
            </w:pPr>
            <w:r w:rsidRPr="00CF5E51">
              <w:rPr>
                <w:sz w:val="16"/>
                <w:szCs w:val="16"/>
              </w:rPr>
              <w:t>2017-04</w:t>
            </w:r>
          </w:p>
        </w:tc>
        <w:tc>
          <w:tcPr>
            <w:tcW w:w="800" w:type="dxa"/>
            <w:shd w:val="solid" w:color="FFFFFF" w:fill="auto"/>
          </w:tcPr>
          <w:p w14:paraId="426E3462" w14:textId="77777777" w:rsidR="00A61ACD" w:rsidRPr="00CF5E51" w:rsidRDefault="00A61ACD" w:rsidP="00A61ACD">
            <w:pPr>
              <w:pStyle w:val="TAC"/>
              <w:rPr>
                <w:sz w:val="16"/>
                <w:szCs w:val="16"/>
              </w:rPr>
            </w:pPr>
            <w:r w:rsidRPr="00CF5E51">
              <w:rPr>
                <w:sz w:val="16"/>
                <w:szCs w:val="16"/>
              </w:rPr>
              <w:t>R3#95b</w:t>
            </w:r>
          </w:p>
        </w:tc>
        <w:tc>
          <w:tcPr>
            <w:tcW w:w="1094" w:type="dxa"/>
            <w:shd w:val="solid" w:color="FFFFFF" w:fill="auto"/>
          </w:tcPr>
          <w:p w14:paraId="18DC662D" w14:textId="77777777" w:rsidR="00A61ACD" w:rsidRPr="00CF5E51" w:rsidRDefault="00A61ACD" w:rsidP="00A61ACD">
            <w:pPr>
              <w:pStyle w:val="TAC"/>
              <w:rPr>
                <w:sz w:val="16"/>
                <w:szCs w:val="16"/>
              </w:rPr>
            </w:pPr>
            <w:r w:rsidRPr="00CF5E51">
              <w:rPr>
                <w:sz w:val="16"/>
                <w:szCs w:val="16"/>
              </w:rPr>
              <w:t>R3-171311</w:t>
            </w:r>
          </w:p>
        </w:tc>
        <w:tc>
          <w:tcPr>
            <w:tcW w:w="525" w:type="dxa"/>
            <w:shd w:val="solid" w:color="FFFFFF" w:fill="auto"/>
          </w:tcPr>
          <w:p w14:paraId="5A488644" w14:textId="77777777" w:rsidR="00A61ACD" w:rsidRPr="00CF5E51" w:rsidRDefault="00A61ACD" w:rsidP="00A61ACD">
            <w:pPr>
              <w:pStyle w:val="TAL"/>
              <w:rPr>
                <w:sz w:val="16"/>
                <w:szCs w:val="16"/>
              </w:rPr>
            </w:pPr>
            <w:r w:rsidRPr="00CF5E51">
              <w:rPr>
                <w:sz w:val="16"/>
                <w:szCs w:val="16"/>
              </w:rPr>
              <w:t>-</w:t>
            </w:r>
          </w:p>
        </w:tc>
        <w:tc>
          <w:tcPr>
            <w:tcW w:w="425" w:type="dxa"/>
            <w:shd w:val="solid" w:color="FFFFFF" w:fill="auto"/>
          </w:tcPr>
          <w:p w14:paraId="2B53C834" w14:textId="77777777" w:rsidR="00A61ACD" w:rsidRPr="00CF5E51" w:rsidRDefault="00A61ACD" w:rsidP="00A61ACD">
            <w:pPr>
              <w:pStyle w:val="TAR"/>
              <w:rPr>
                <w:sz w:val="16"/>
                <w:szCs w:val="16"/>
              </w:rPr>
            </w:pPr>
            <w:r w:rsidRPr="00CF5E51">
              <w:rPr>
                <w:sz w:val="16"/>
                <w:szCs w:val="16"/>
              </w:rPr>
              <w:t>-</w:t>
            </w:r>
          </w:p>
        </w:tc>
        <w:tc>
          <w:tcPr>
            <w:tcW w:w="425" w:type="dxa"/>
            <w:shd w:val="solid" w:color="FFFFFF" w:fill="auto"/>
          </w:tcPr>
          <w:p w14:paraId="48344323" w14:textId="77777777" w:rsidR="00A61ACD" w:rsidRPr="00CF5E51" w:rsidRDefault="00A61ACD" w:rsidP="00A61ACD">
            <w:pPr>
              <w:pStyle w:val="TAC"/>
              <w:rPr>
                <w:sz w:val="16"/>
                <w:szCs w:val="16"/>
              </w:rPr>
            </w:pPr>
            <w:r w:rsidRPr="00CF5E51">
              <w:rPr>
                <w:sz w:val="16"/>
                <w:szCs w:val="16"/>
              </w:rPr>
              <w:t>-</w:t>
            </w:r>
          </w:p>
        </w:tc>
        <w:tc>
          <w:tcPr>
            <w:tcW w:w="4962" w:type="dxa"/>
            <w:shd w:val="solid" w:color="FFFFFF" w:fill="auto"/>
          </w:tcPr>
          <w:p w14:paraId="18008429" w14:textId="77777777" w:rsidR="00A61ACD" w:rsidRPr="00CF5E51" w:rsidRDefault="00A61ACD" w:rsidP="00A61ACD">
            <w:pPr>
              <w:pStyle w:val="TAL"/>
              <w:rPr>
                <w:sz w:val="16"/>
                <w:szCs w:val="16"/>
              </w:rPr>
            </w:pPr>
            <w:r w:rsidRPr="00CF5E51">
              <w:rPr>
                <w:sz w:val="16"/>
                <w:szCs w:val="16"/>
              </w:rPr>
              <w:t>Incorporated agreed TPs from R3#95b</w:t>
            </w:r>
          </w:p>
        </w:tc>
        <w:tc>
          <w:tcPr>
            <w:tcW w:w="708" w:type="dxa"/>
            <w:shd w:val="solid" w:color="FFFFFF" w:fill="auto"/>
          </w:tcPr>
          <w:p w14:paraId="66DAE8B1" w14:textId="77777777" w:rsidR="00A61ACD" w:rsidRPr="00CF5E51" w:rsidRDefault="00A61ACD" w:rsidP="00A61ACD">
            <w:pPr>
              <w:pStyle w:val="TAC"/>
              <w:rPr>
                <w:sz w:val="16"/>
                <w:szCs w:val="16"/>
              </w:rPr>
            </w:pPr>
            <w:r w:rsidRPr="00CF5E51">
              <w:rPr>
                <w:sz w:val="16"/>
                <w:szCs w:val="16"/>
              </w:rPr>
              <w:t>0.0.</w:t>
            </w:r>
            <w:r w:rsidR="00691ADA" w:rsidRPr="00CF5E51">
              <w:rPr>
                <w:sz w:val="16"/>
                <w:szCs w:val="16"/>
              </w:rPr>
              <w:t>1</w:t>
            </w:r>
          </w:p>
        </w:tc>
      </w:tr>
      <w:tr w:rsidR="00422BE7" w:rsidRPr="00CF5E51" w14:paraId="2AA8640C" w14:textId="77777777" w:rsidTr="00116825">
        <w:tblPrEx>
          <w:tblCellMar>
            <w:top w:w="0" w:type="dxa"/>
            <w:bottom w:w="0" w:type="dxa"/>
          </w:tblCellMar>
        </w:tblPrEx>
        <w:tc>
          <w:tcPr>
            <w:tcW w:w="800" w:type="dxa"/>
            <w:shd w:val="solid" w:color="FFFFFF" w:fill="auto"/>
          </w:tcPr>
          <w:p w14:paraId="4A5A8122" w14:textId="77777777" w:rsidR="00691ADA" w:rsidRPr="00CF5E51" w:rsidRDefault="00691ADA" w:rsidP="00691ADA">
            <w:pPr>
              <w:pStyle w:val="TAC"/>
              <w:rPr>
                <w:sz w:val="16"/>
                <w:szCs w:val="16"/>
              </w:rPr>
            </w:pPr>
            <w:r w:rsidRPr="00CF5E51">
              <w:rPr>
                <w:sz w:val="16"/>
                <w:szCs w:val="16"/>
              </w:rPr>
              <w:t>2017-05</w:t>
            </w:r>
          </w:p>
        </w:tc>
        <w:tc>
          <w:tcPr>
            <w:tcW w:w="800" w:type="dxa"/>
            <w:shd w:val="solid" w:color="FFFFFF" w:fill="auto"/>
          </w:tcPr>
          <w:p w14:paraId="0D18DE2E" w14:textId="77777777" w:rsidR="00691ADA" w:rsidRPr="00CF5E51" w:rsidRDefault="00691ADA" w:rsidP="00691ADA">
            <w:pPr>
              <w:pStyle w:val="TAC"/>
              <w:rPr>
                <w:sz w:val="16"/>
                <w:szCs w:val="16"/>
              </w:rPr>
            </w:pPr>
            <w:r w:rsidRPr="00CF5E51">
              <w:rPr>
                <w:sz w:val="16"/>
                <w:szCs w:val="16"/>
              </w:rPr>
              <w:t>R3#96</w:t>
            </w:r>
          </w:p>
        </w:tc>
        <w:tc>
          <w:tcPr>
            <w:tcW w:w="1094" w:type="dxa"/>
            <w:shd w:val="solid" w:color="FFFFFF" w:fill="auto"/>
          </w:tcPr>
          <w:p w14:paraId="0E10429C" w14:textId="77777777" w:rsidR="00691ADA" w:rsidRPr="00CF5E51" w:rsidRDefault="00691ADA" w:rsidP="00691ADA">
            <w:pPr>
              <w:pStyle w:val="TAC"/>
              <w:rPr>
                <w:sz w:val="16"/>
                <w:szCs w:val="16"/>
              </w:rPr>
            </w:pPr>
            <w:r w:rsidRPr="00CF5E51">
              <w:rPr>
                <w:sz w:val="16"/>
                <w:szCs w:val="16"/>
              </w:rPr>
              <w:t>R3-171480</w:t>
            </w:r>
          </w:p>
        </w:tc>
        <w:tc>
          <w:tcPr>
            <w:tcW w:w="525" w:type="dxa"/>
            <w:shd w:val="solid" w:color="FFFFFF" w:fill="auto"/>
          </w:tcPr>
          <w:p w14:paraId="20D8217B" w14:textId="77777777" w:rsidR="00691ADA" w:rsidRPr="00CF5E51" w:rsidRDefault="00691ADA" w:rsidP="00691ADA">
            <w:pPr>
              <w:pStyle w:val="TAL"/>
              <w:rPr>
                <w:sz w:val="16"/>
                <w:szCs w:val="16"/>
              </w:rPr>
            </w:pPr>
            <w:r w:rsidRPr="00CF5E51">
              <w:rPr>
                <w:sz w:val="16"/>
                <w:szCs w:val="16"/>
              </w:rPr>
              <w:t>-</w:t>
            </w:r>
          </w:p>
        </w:tc>
        <w:tc>
          <w:tcPr>
            <w:tcW w:w="425" w:type="dxa"/>
            <w:shd w:val="solid" w:color="FFFFFF" w:fill="auto"/>
          </w:tcPr>
          <w:p w14:paraId="1E89381D" w14:textId="77777777" w:rsidR="00691ADA" w:rsidRPr="00CF5E51" w:rsidRDefault="00691ADA" w:rsidP="00691ADA">
            <w:pPr>
              <w:pStyle w:val="TAR"/>
              <w:rPr>
                <w:sz w:val="16"/>
                <w:szCs w:val="16"/>
              </w:rPr>
            </w:pPr>
            <w:r w:rsidRPr="00CF5E51">
              <w:rPr>
                <w:sz w:val="16"/>
                <w:szCs w:val="16"/>
              </w:rPr>
              <w:t>-</w:t>
            </w:r>
          </w:p>
        </w:tc>
        <w:tc>
          <w:tcPr>
            <w:tcW w:w="425" w:type="dxa"/>
            <w:shd w:val="solid" w:color="FFFFFF" w:fill="auto"/>
          </w:tcPr>
          <w:p w14:paraId="113A6E81" w14:textId="77777777" w:rsidR="00691ADA" w:rsidRPr="00CF5E51" w:rsidRDefault="00691ADA" w:rsidP="00691ADA">
            <w:pPr>
              <w:pStyle w:val="TAC"/>
              <w:rPr>
                <w:sz w:val="16"/>
                <w:szCs w:val="16"/>
              </w:rPr>
            </w:pPr>
            <w:r w:rsidRPr="00CF5E51">
              <w:rPr>
                <w:sz w:val="16"/>
                <w:szCs w:val="16"/>
              </w:rPr>
              <w:t>-</w:t>
            </w:r>
          </w:p>
        </w:tc>
        <w:tc>
          <w:tcPr>
            <w:tcW w:w="4962" w:type="dxa"/>
            <w:shd w:val="solid" w:color="FFFFFF" w:fill="auto"/>
          </w:tcPr>
          <w:p w14:paraId="09AE06A9" w14:textId="77777777" w:rsidR="00691ADA" w:rsidRPr="00CF5E51" w:rsidRDefault="00691ADA" w:rsidP="00691ADA">
            <w:pPr>
              <w:pStyle w:val="TAL"/>
              <w:rPr>
                <w:sz w:val="16"/>
                <w:szCs w:val="16"/>
              </w:rPr>
            </w:pPr>
            <w:r w:rsidRPr="00CF5E51">
              <w:rPr>
                <w:sz w:val="16"/>
                <w:szCs w:val="16"/>
              </w:rPr>
              <w:t>Update of title page and change history</w:t>
            </w:r>
          </w:p>
        </w:tc>
        <w:tc>
          <w:tcPr>
            <w:tcW w:w="708" w:type="dxa"/>
            <w:shd w:val="solid" w:color="FFFFFF" w:fill="auto"/>
          </w:tcPr>
          <w:p w14:paraId="744232EB" w14:textId="77777777" w:rsidR="00691ADA" w:rsidRPr="00CF5E51" w:rsidRDefault="00691ADA" w:rsidP="00691ADA">
            <w:pPr>
              <w:pStyle w:val="TAC"/>
              <w:rPr>
                <w:sz w:val="16"/>
                <w:szCs w:val="16"/>
              </w:rPr>
            </w:pPr>
            <w:r w:rsidRPr="00CF5E51">
              <w:rPr>
                <w:sz w:val="16"/>
                <w:szCs w:val="16"/>
              </w:rPr>
              <w:t>0.0.2</w:t>
            </w:r>
          </w:p>
        </w:tc>
      </w:tr>
      <w:tr w:rsidR="00422BE7" w:rsidRPr="00CF5E51" w14:paraId="12B870ED" w14:textId="77777777" w:rsidTr="00116825">
        <w:tblPrEx>
          <w:tblCellMar>
            <w:top w:w="0" w:type="dxa"/>
            <w:bottom w:w="0" w:type="dxa"/>
          </w:tblCellMar>
        </w:tblPrEx>
        <w:tc>
          <w:tcPr>
            <w:tcW w:w="800" w:type="dxa"/>
            <w:shd w:val="solid" w:color="FFFFFF" w:fill="auto"/>
          </w:tcPr>
          <w:p w14:paraId="1912F1CF" w14:textId="77777777" w:rsidR="00A13B25" w:rsidRPr="00CF5E51" w:rsidRDefault="00A13B25" w:rsidP="00691ADA">
            <w:pPr>
              <w:pStyle w:val="TAC"/>
              <w:rPr>
                <w:sz w:val="16"/>
                <w:szCs w:val="16"/>
              </w:rPr>
            </w:pPr>
            <w:r w:rsidRPr="00CF5E51">
              <w:rPr>
                <w:sz w:val="16"/>
                <w:szCs w:val="16"/>
              </w:rPr>
              <w:t>2017-05</w:t>
            </w:r>
          </w:p>
        </w:tc>
        <w:tc>
          <w:tcPr>
            <w:tcW w:w="800" w:type="dxa"/>
            <w:shd w:val="solid" w:color="FFFFFF" w:fill="auto"/>
          </w:tcPr>
          <w:p w14:paraId="06D356B0" w14:textId="77777777" w:rsidR="00A13B25" w:rsidRPr="00CF5E51" w:rsidRDefault="00A13B25" w:rsidP="00691ADA">
            <w:pPr>
              <w:pStyle w:val="TAC"/>
              <w:rPr>
                <w:sz w:val="16"/>
                <w:szCs w:val="16"/>
              </w:rPr>
            </w:pPr>
            <w:r w:rsidRPr="00CF5E51">
              <w:rPr>
                <w:sz w:val="16"/>
                <w:szCs w:val="16"/>
              </w:rPr>
              <w:t>R3#96</w:t>
            </w:r>
          </w:p>
        </w:tc>
        <w:tc>
          <w:tcPr>
            <w:tcW w:w="1094" w:type="dxa"/>
            <w:shd w:val="solid" w:color="FFFFFF" w:fill="auto"/>
          </w:tcPr>
          <w:p w14:paraId="74B15229" w14:textId="77777777" w:rsidR="00A13B25" w:rsidRPr="00CF5E51" w:rsidRDefault="00A13B25" w:rsidP="00691ADA">
            <w:pPr>
              <w:pStyle w:val="TAC"/>
              <w:rPr>
                <w:sz w:val="16"/>
                <w:szCs w:val="16"/>
              </w:rPr>
            </w:pPr>
            <w:r w:rsidRPr="00CF5E51">
              <w:rPr>
                <w:sz w:val="16"/>
                <w:szCs w:val="16"/>
              </w:rPr>
              <w:t>R3-171975</w:t>
            </w:r>
          </w:p>
        </w:tc>
        <w:tc>
          <w:tcPr>
            <w:tcW w:w="525" w:type="dxa"/>
            <w:shd w:val="solid" w:color="FFFFFF" w:fill="auto"/>
          </w:tcPr>
          <w:p w14:paraId="51A9DFE3" w14:textId="77777777" w:rsidR="00A13B25" w:rsidRPr="00CF5E51" w:rsidRDefault="00A13B25" w:rsidP="00691ADA">
            <w:pPr>
              <w:pStyle w:val="TAL"/>
              <w:rPr>
                <w:sz w:val="16"/>
                <w:szCs w:val="16"/>
              </w:rPr>
            </w:pPr>
            <w:r w:rsidRPr="00CF5E51">
              <w:rPr>
                <w:sz w:val="16"/>
                <w:szCs w:val="16"/>
              </w:rPr>
              <w:t>-</w:t>
            </w:r>
          </w:p>
        </w:tc>
        <w:tc>
          <w:tcPr>
            <w:tcW w:w="425" w:type="dxa"/>
            <w:shd w:val="solid" w:color="FFFFFF" w:fill="auto"/>
          </w:tcPr>
          <w:p w14:paraId="7CFEDE01" w14:textId="77777777" w:rsidR="00A13B25" w:rsidRPr="00CF5E51" w:rsidRDefault="00A13B25" w:rsidP="00691ADA">
            <w:pPr>
              <w:pStyle w:val="TAR"/>
              <w:rPr>
                <w:sz w:val="16"/>
                <w:szCs w:val="16"/>
              </w:rPr>
            </w:pPr>
            <w:r w:rsidRPr="00CF5E51">
              <w:rPr>
                <w:sz w:val="16"/>
                <w:szCs w:val="16"/>
              </w:rPr>
              <w:t>-</w:t>
            </w:r>
          </w:p>
        </w:tc>
        <w:tc>
          <w:tcPr>
            <w:tcW w:w="425" w:type="dxa"/>
            <w:shd w:val="solid" w:color="FFFFFF" w:fill="auto"/>
          </w:tcPr>
          <w:p w14:paraId="5897C4B2" w14:textId="77777777" w:rsidR="00A13B25" w:rsidRPr="00CF5E51" w:rsidRDefault="00A13B25" w:rsidP="00691ADA">
            <w:pPr>
              <w:pStyle w:val="TAC"/>
              <w:rPr>
                <w:sz w:val="16"/>
                <w:szCs w:val="16"/>
              </w:rPr>
            </w:pPr>
            <w:r w:rsidRPr="00CF5E51">
              <w:rPr>
                <w:sz w:val="16"/>
                <w:szCs w:val="16"/>
              </w:rPr>
              <w:t>-</w:t>
            </w:r>
          </w:p>
        </w:tc>
        <w:tc>
          <w:tcPr>
            <w:tcW w:w="4962" w:type="dxa"/>
            <w:shd w:val="solid" w:color="FFFFFF" w:fill="auto"/>
          </w:tcPr>
          <w:p w14:paraId="5161D613" w14:textId="77777777" w:rsidR="00A13B25" w:rsidRPr="00CF5E51" w:rsidRDefault="00A13B25" w:rsidP="00691ADA">
            <w:pPr>
              <w:pStyle w:val="TAL"/>
              <w:rPr>
                <w:sz w:val="16"/>
                <w:szCs w:val="16"/>
              </w:rPr>
            </w:pPr>
            <w:r w:rsidRPr="00CF5E51">
              <w:rPr>
                <w:sz w:val="16"/>
                <w:szCs w:val="16"/>
              </w:rPr>
              <w:t>Incorporated agreed TPs from R3#96</w:t>
            </w:r>
          </w:p>
        </w:tc>
        <w:tc>
          <w:tcPr>
            <w:tcW w:w="708" w:type="dxa"/>
            <w:shd w:val="solid" w:color="FFFFFF" w:fill="auto"/>
          </w:tcPr>
          <w:p w14:paraId="315E88F2" w14:textId="77777777" w:rsidR="00A13B25" w:rsidRPr="00CF5E51" w:rsidRDefault="00A13B25" w:rsidP="00691ADA">
            <w:pPr>
              <w:pStyle w:val="TAC"/>
              <w:rPr>
                <w:sz w:val="16"/>
                <w:szCs w:val="16"/>
              </w:rPr>
            </w:pPr>
            <w:r w:rsidRPr="00CF5E51">
              <w:rPr>
                <w:sz w:val="16"/>
                <w:szCs w:val="16"/>
              </w:rPr>
              <w:t>0.1.0</w:t>
            </w:r>
          </w:p>
        </w:tc>
      </w:tr>
      <w:tr w:rsidR="00422BE7" w:rsidRPr="00CF5E51" w14:paraId="684399A3" w14:textId="77777777" w:rsidTr="00116825">
        <w:tblPrEx>
          <w:tblCellMar>
            <w:top w:w="0" w:type="dxa"/>
            <w:bottom w:w="0" w:type="dxa"/>
          </w:tblCellMar>
        </w:tblPrEx>
        <w:tc>
          <w:tcPr>
            <w:tcW w:w="800" w:type="dxa"/>
            <w:shd w:val="solid" w:color="FFFFFF" w:fill="auto"/>
          </w:tcPr>
          <w:p w14:paraId="48D0F2BD" w14:textId="77777777" w:rsidR="00CA4C75" w:rsidRPr="00CF5E51" w:rsidRDefault="00CA4C75" w:rsidP="00691ADA">
            <w:pPr>
              <w:pStyle w:val="TAC"/>
              <w:rPr>
                <w:sz w:val="16"/>
                <w:szCs w:val="16"/>
              </w:rPr>
            </w:pPr>
            <w:r w:rsidRPr="00CF5E51">
              <w:rPr>
                <w:sz w:val="16"/>
                <w:szCs w:val="16"/>
              </w:rPr>
              <w:t>2017-07</w:t>
            </w:r>
          </w:p>
        </w:tc>
        <w:tc>
          <w:tcPr>
            <w:tcW w:w="800" w:type="dxa"/>
            <w:shd w:val="solid" w:color="FFFFFF" w:fill="auto"/>
          </w:tcPr>
          <w:p w14:paraId="12FD10CF" w14:textId="77777777" w:rsidR="00CA4C75" w:rsidRPr="00CF5E51" w:rsidRDefault="00CA4C75" w:rsidP="00691ADA">
            <w:pPr>
              <w:pStyle w:val="TAC"/>
              <w:rPr>
                <w:sz w:val="16"/>
                <w:szCs w:val="16"/>
              </w:rPr>
            </w:pPr>
            <w:r w:rsidRPr="00CF5E51">
              <w:rPr>
                <w:sz w:val="16"/>
                <w:szCs w:val="16"/>
              </w:rPr>
              <w:t>R3 NR#2</w:t>
            </w:r>
          </w:p>
        </w:tc>
        <w:tc>
          <w:tcPr>
            <w:tcW w:w="1094" w:type="dxa"/>
            <w:shd w:val="solid" w:color="FFFFFF" w:fill="auto"/>
          </w:tcPr>
          <w:p w14:paraId="117A8801" w14:textId="77777777" w:rsidR="00CA4C75" w:rsidRPr="00CF5E51" w:rsidRDefault="00CA4C75" w:rsidP="00691ADA">
            <w:pPr>
              <w:pStyle w:val="TAC"/>
              <w:rPr>
                <w:sz w:val="16"/>
                <w:szCs w:val="16"/>
              </w:rPr>
            </w:pPr>
            <w:r w:rsidRPr="00CF5E51">
              <w:rPr>
                <w:sz w:val="16"/>
                <w:szCs w:val="16"/>
              </w:rPr>
              <w:t>R3-172604</w:t>
            </w:r>
          </w:p>
        </w:tc>
        <w:tc>
          <w:tcPr>
            <w:tcW w:w="525" w:type="dxa"/>
            <w:shd w:val="solid" w:color="FFFFFF" w:fill="auto"/>
          </w:tcPr>
          <w:p w14:paraId="24C047AF" w14:textId="77777777" w:rsidR="00CA4C75" w:rsidRPr="00CF5E51" w:rsidRDefault="00CA4C75" w:rsidP="00691ADA">
            <w:pPr>
              <w:pStyle w:val="TAL"/>
              <w:rPr>
                <w:sz w:val="16"/>
                <w:szCs w:val="16"/>
              </w:rPr>
            </w:pPr>
            <w:r w:rsidRPr="00CF5E51">
              <w:rPr>
                <w:sz w:val="16"/>
                <w:szCs w:val="16"/>
              </w:rPr>
              <w:t>-</w:t>
            </w:r>
          </w:p>
        </w:tc>
        <w:tc>
          <w:tcPr>
            <w:tcW w:w="425" w:type="dxa"/>
            <w:shd w:val="solid" w:color="FFFFFF" w:fill="auto"/>
          </w:tcPr>
          <w:p w14:paraId="7F8ADCB0" w14:textId="77777777" w:rsidR="00CA4C75" w:rsidRPr="00CF5E51" w:rsidRDefault="00CA4C75" w:rsidP="00691ADA">
            <w:pPr>
              <w:pStyle w:val="TAR"/>
              <w:rPr>
                <w:sz w:val="16"/>
                <w:szCs w:val="16"/>
              </w:rPr>
            </w:pPr>
            <w:r w:rsidRPr="00CF5E51">
              <w:rPr>
                <w:sz w:val="16"/>
                <w:szCs w:val="16"/>
              </w:rPr>
              <w:t>-</w:t>
            </w:r>
          </w:p>
        </w:tc>
        <w:tc>
          <w:tcPr>
            <w:tcW w:w="425" w:type="dxa"/>
            <w:shd w:val="solid" w:color="FFFFFF" w:fill="auto"/>
          </w:tcPr>
          <w:p w14:paraId="0D413D28" w14:textId="77777777" w:rsidR="00CA4C75" w:rsidRPr="00CF5E51" w:rsidRDefault="00CA4C75" w:rsidP="00691ADA">
            <w:pPr>
              <w:pStyle w:val="TAC"/>
              <w:rPr>
                <w:sz w:val="16"/>
                <w:szCs w:val="16"/>
              </w:rPr>
            </w:pPr>
            <w:r w:rsidRPr="00CF5E51">
              <w:rPr>
                <w:sz w:val="16"/>
                <w:szCs w:val="16"/>
              </w:rPr>
              <w:t>-</w:t>
            </w:r>
          </w:p>
        </w:tc>
        <w:tc>
          <w:tcPr>
            <w:tcW w:w="4962" w:type="dxa"/>
            <w:shd w:val="solid" w:color="FFFFFF" w:fill="auto"/>
          </w:tcPr>
          <w:p w14:paraId="1AD3ECB1" w14:textId="77777777" w:rsidR="00CA4C75" w:rsidRPr="00CF5E51" w:rsidRDefault="00CA4C75" w:rsidP="00691ADA">
            <w:pPr>
              <w:pStyle w:val="TAL"/>
              <w:rPr>
                <w:sz w:val="16"/>
                <w:szCs w:val="16"/>
              </w:rPr>
            </w:pPr>
            <w:r w:rsidRPr="00CF5E51">
              <w:rPr>
                <w:sz w:val="16"/>
                <w:szCs w:val="16"/>
              </w:rPr>
              <w:t>Incorporated agreed TPs from R3 NR#2 Adhoc</w:t>
            </w:r>
          </w:p>
        </w:tc>
        <w:tc>
          <w:tcPr>
            <w:tcW w:w="708" w:type="dxa"/>
            <w:shd w:val="solid" w:color="FFFFFF" w:fill="auto"/>
          </w:tcPr>
          <w:p w14:paraId="4F2C0EE0" w14:textId="77777777" w:rsidR="00CA4C75" w:rsidRPr="00CF5E51" w:rsidRDefault="00CA4C75" w:rsidP="00691ADA">
            <w:pPr>
              <w:pStyle w:val="TAC"/>
              <w:rPr>
                <w:sz w:val="16"/>
                <w:szCs w:val="16"/>
              </w:rPr>
            </w:pPr>
            <w:r w:rsidRPr="00CF5E51">
              <w:rPr>
                <w:sz w:val="16"/>
                <w:szCs w:val="16"/>
              </w:rPr>
              <w:t>0.2.0</w:t>
            </w:r>
          </w:p>
        </w:tc>
      </w:tr>
      <w:tr w:rsidR="00422BE7" w:rsidRPr="00CF5E51" w14:paraId="0A636739" w14:textId="77777777" w:rsidTr="00116825">
        <w:tblPrEx>
          <w:tblCellMar>
            <w:top w:w="0" w:type="dxa"/>
            <w:bottom w:w="0" w:type="dxa"/>
          </w:tblCellMar>
        </w:tblPrEx>
        <w:tc>
          <w:tcPr>
            <w:tcW w:w="800" w:type="dxa"/>
            <w:shd w:val="solid" w:color="FFFFFF" w:fill="auto"/>
          </w:tcPr>
          <w:p w14:paraId="046A027F" w14:textId="77777777" w:rsidR="002E03DB" w:rsidRPr="00CF5E51" w:rsidRDefault="002E03DB" w:rsidP="00691ADA">
            <w:pPr>
              <w:pStyle w:val="TAC"/>
              <w:rPr>
                <w:sz w:val="16"/>
                <w:szCs w:val="16"/>
              </w:rPr>
            </w:pPr>
            <w:r w:rsidRPr="00CF5E51">
              <w:rPr>
                <w:sz w:val="16"/>
                <w:szCs w:val="16"/>
              </w:rPr>
              <w:t>2017-08</w:t>
            </w:r>
          </w:p>
        </w:tc>
        <w:tc>
          <w:tcPr>
            <w:tcW w:w="800" w:type="dxa"/>
            <w:shd w:val="solid" w:color="FFFFFF" w:fill="auto"/>
          </w:tcPr>
          <w:p w14:paraId="71EE7469" w14:textId="77777777" w:rsidR="002E03DB" w:rsidRPr="00CF5E51" w:rsidRDefault="002E03DB" w:rsidP="00691ADA">
            <w:pPr>
              <w:pStyle w:val="TAC"/>
              <w:rPr>
                <w:sz w:val="16"/>
                <w:szCs w:val="16"/>
              </w:rPr>
            </w:pPr>
            <w:r w:rsidRPr="00CF5E51">
              <w:rPr>
                <w:sz w:val="16"/>
                <w:szCs w:val="16"/>
              </w:rPr>
              <w:t>R3#97</w:t>
            </w:r>
          </w:p>
        </w:tc>
        <w:tc>
          <w:tcPr>
            <w:tcW w:w="1094" w:type="dxa"/>
            <w:shd w:val="solid" w:color="FFFFFF" w:fill="auto"/>
          </w:tcPr>
          <w:p w14:paraId="63F4DBC6" w14:textId="77777777" w:rsidR="002E03DB" w:rsidRPr="00CF5E51" w:rsidRDefault="00B50772" w:rsidP="00691ADA">
            <w:pPr>
              <w:pStyle w:val="TAC"/>
              <w:rPr>
                <w:sz w:val="16"/>
                <w:szCs w:val="16"/>
              </w:rPr>
            </w:pPr>
            <w:r w:rsidRPr="00CF5E51">
              <w:rPr>
                <w:sz w:val="16"/>
                <w:szCs w:val="16"/>
              </w:rPr>
              <w:t>R3-173447</w:t>
            </w:r>
          </w:p>
        </w:tc>
        <w:tc>
          <w:tcPr>
            <w:tcW w:w="525" w:type="dxa"/>
            <w:shd w:val="solid" w:color="FFFFFF" w:fill="auto"/>
          </w:tcPr>
          <w:p w14:paraId="43A0300B" w14:textId="77777777" w:rsidR="002E03DB" w:rsidRPr="00CF5E51" w:rsidRDefault="002E03DB" w:rsidP="00691ADA">
            <w:pPr>
              <w:pStyle w:val="TAL"/>
              <w:rPr>
                <w:sz w:val="16"/>
                <w:szCs w:val="16"/>
              </w:rPr>
            </w:pPr>
            <w:r w:rsidRPr="00CF5E51">
              <w:rPr>
                <w:sz w:val="16"/>
                <w:szCs w:val="16"/>
              </w:rPr>
              <w:t>-</w:t>
            </w:r>
          </w:p>
        </w:tc>
        <w:tc>
          <w:tcPr>
            <w:tcW w:w="425" w:type="dxa"/>
            <w:shd w:val="solid" w:color="FFFFFF" w:fill="auto"/>
          </w:tcPr>
          <w:p w14:paraId="735FEC29" w14:textId="77777777" w:rsidR="002E03DB" w:rsidRPr="00CF5E51" w:rsidRDefault="002E03DB" w:rsidP="00691ADA">
            <w:pPr>
              <w:pStyle w:val="TAR"/>
              <w:rPr>
                <w:sz w:val="16"/>
                <w:szCs w:val="16"/>
              </w:rPr>
            </w:pPr>
            <w:r w:rsidRPr="00CF5E51">
              <w:rPr>
                <w:sz w:val="16"/>
                <w:szCs w:val="16"/>
              </w:rPr>
              <w:t>-</w:t>
            </w:r>
          </w:p>
        </w:tc>
        <w:tc>
          <w:tcPr>
            <w:tcW w:w="425" w:type="dxa"/>
            <w:shd w:val="solid" w:color="FFFFFF" w:fill="auto"/>
          </w:tcPr>
          <w:p w14:paraId="41F3DCC0" w14:textId="77777777" w:rsidR="002E03DB" w:rsidRPr="00CF5E51" w:rsidRDefault="002E03DB" w:rsidP="00691ADA">
            <w:pPr>
              <w:pStyle w:val="TAC"/>
              <w:rPr>
                <w:sz w:val="16"/>
                <w:szCs w:val="16"/>
              </w:rPr>
            </w:pPr>
            <w:r w:rsidRPr="00CF5E51">
              <w:rPr>
                <w:sz w:val="16"/>
                <w:szCs w:val="16"/>
              </w:rPr>
              <w:t>-</w:t>
            </w:r>
          </w:p>
        </w:tc>
        <w:tc>
          <w:tcPr>
            <w:tcW w:w="4962" w:type="dxa"/>
            <w:shd w:val="solid" w:color="FFFFFF" w:fill="auto"/>
          </w:tcPr>
          <w:p w14:paraId="43689554" w14:textId="77777777" w:rsidR="002E03DB" w:rsidRPr="00CF5E51" w:rsidRDefault="002E03DB" w:rsidP="00691ADA">
            <w:pPr>
              <w:pStyle w:val="TAL"/>
              <w:rPr>
                <w:sz w:val="16"/>
                <w:szCs w:val="16"/>
              </w:rPr>
            </w:pPr>
            <w:r w:rsidRPr="00CF5E51">
              <w:rPr>
                <w:sz w:val="16"/>
                <w:szCs w:val="16"/>
              </w:rPr>
              <w:t>Incorporated agreed TPs from R3#9</w:t>
            </w:r>
            <w:r w:rsidR="00754733" w:rsidRPr="00CF5E51">
              <w:rPr>
                <w:sz w:val="16"/>
                <w:szCs w:val="16"/>
              </w:rPr>
              <w:t>7</w:t>
            </w:r>
          </w:p>
        </w:tc>
        <w:tc>
          <w:tcPr>
            <w:tcW w:w="708" w:type="dxa"/>
            <w:shd w:val="solid" w:color="FFFFFF" w:fill="auto"/>
          </w:tcPr>
          <w:p w14:paraId="1E35A0B8" w14:textId="77777777" w:rsidR="002E03DB" w:rsidRPr="00CF5E51" w:rsidRDefault="002E03DB" w:rsidP="00691ADA">
            <w:pPr>
              <w:pStyle w:val="TAC"/>
              <w:rPr>
                <w:sz w:val="16"/>
                <w:szCs w:val="16"/>
              </w:rPr>
            </w:pPr>
            <w:r w:rsidRPr="00CF5E51">
              <w:rPr>
                <w:sz w:val="16"/>
                <w:szCs w:val="16"/>
              </w:rPr>
              <w:t>0.3.0</w:t>
            </w:r>
          </w:p>
        </w:tc>
      </w:tr>
      <w:tr w:rsidR="00422BE7" w:rsidRPr="00CF5E51" w14:paraId="58BB906B" w14:textId="77777777" w:rsidTr="00116825">
        <w:tblPrEx>
          <w:tblCellMar>
            <w:top w:w="0" w:type="dxa"/>
            <w:bottom w:w="0" w:type="dxa"/>
          </w:tblCellMar>
        </w:tblPrEx>
        <w:tc>
          <w:tcPr>
            <w:tcW w:w="800" w:type="dxa"/>
            <w:shd w:val="solid" w:color="FFFFFF" w:fill="auto"/>
          </w:tcPr>
          <w:p w14:paraId="227BA7E9" w14:textId="77777777" w:rsidR="000163D1" w:rsidRPr="00CF5E51" w:rsidRDefault="000163D1" w:rsidP="000163D1">
            <w:pPr>
              <w:pStyle w:val="TAC"/>
              <w:rPr>
                <w:sz w:val="16"/>
                <w:szCs w:val="16"/>
              </w:rPr>
            </w:pPr>
            <w:r w:rsidRPr="00CF5E51">
              <w:rPr>
                <w:sz w:val="16"/>
                <w:szCs w:val="16"/>
              </w:rPr>
              <w:t>2017-10</w:t>
            </w:r>
          </w:p>
        </w:tc>
        <w:tc>
          <w:tcPr>
            <w:tcW w:w="800" w:type="dxa"/>
            <w:shd w:val="solid" w:color="FFFFFF" w:fill="auto"/>
          </w:tcPr>
          <w:p w14:paraId="7CE563F1" w14:textId="77777777" w:rsidR="000163D1" w:rsidRPr="00CF5E51" w:rsidRDefault="000163D1" w:rsidP="000163D1">
            <w:pPr>
              <w:pStyle w:val="TAC"/>
              <w:rPr>
                <w:sz w:val="16"/>
                <w:szCs w:val="16"/>
              </w:rPr>
            </w:pPr>
            <w:r w:rsidRPr="00CF5E51">
              <w:rPr>
                <w:sz w:val="16"/>
                <w:szCs w:val="16"/>
              </w:rPr>
              <w:t>R3#97b</w:t>
            </w:r>
          </w:p>
        </w:tc>
        <w:tc>
          <w:tcPr>
            <w:tcW w:w="1094" w:type="dxa"/>
            <w:shd w:val="solid" w:color="FFFFFF" w:fill="auto"/>
          </w:tcPr>
          <w:p w14:paraId="07380DA4" w14:textId="77777777" w:rsidR="000163D1" w:rsidRPr="00CF5E51" w:rsidRDefault="000163D1" w:rsidP="000163D1">
            <w:pPr>
              <w:pStyle w:val="TAC"/>
              <w:rPr>
                <w:sz w:val="16"/>
                <w:szCs w:val="16"/>
              </w:rPr>
            </w:pPr>
            <w:r w:rsidRPr="00CF5E51">
              <w:rPr>
                <w:sz w:val="16"/>
                <w:szCs w:val="16"/>
              </w:rPr>
              <w:t>R3-174239</w:t>
            </w:r>
          </w:p>
        </w:tc>
        <w:tc>
          <w:tcPr>
            <w:tcW w:w="525" w:type="dxa"/>
            <w:shd w:val="solid" w:color="FFFFFF" w:fill="auto"/>
          </w:tcPr>
          <w:p w14:paraId="0C6FEE13" w14:textId="77777777" w:rsidR="000163D1" w:rsidRPr="00CF5E51" w:rsidRDefault="000163D1" w:rsidP="000163D1">
            <w:pPr>
              <w:pStyle w:val="TAL"/>
              <w:rPr>
                <w:sz w:val="16"/>
                <w:szCs w:val="16"/>
              </w:rPr>
            </w:pPr>
            <w:r w:rsidRPr="00CF5E51">
              <w:rPr>
                <w:sz w:val="16"/>
                <w:szCs w:val="16"/>
              </w:rPr>
              <w:t>-</w:t>
            </w:r>
          </w:p>
        </w:tc>
        <w:tc>
          <w:tcPr>
            <w:tcW w:w="425" w:type="dxa"/>
            <w:shd w:val="solid" w:color="FFFFFF" w:fill="auto"/>
          </w:tcPr>
          <w:p w14:paraId="3D0D09CC" w14:textId="77777777" w:rsidR="000163D1" w:rsidRPr="00CF5E51" w:rsidRDefault="000163D1" w:rsidP="000163D1">
            <w:pPr>
              <w:pStyle w:val="TAR"/>
              <w:rPr>
                <w:sz w:val="16"/>
                <w:szCs w:val="16"/>
              </w:rPr>
            </w:pPr>
            <w:r w:rsidRPr="00CF5E51">
              <w:rPr>
                <w:sz w:val="16"/>
                <w:szCs w:val="16"/>
              </w:rPr>
              <w:t>-</w:t>
            </w:r>
          </w:p>
        </w:tc>
        <w:tc>
          <w:tcPr>
            <w:tcW w:w="425" w:type="dxa"/>
            <w:shd w:val="solid" w:color="FFFFFF" w:fill="auto"/>
          </w:tcPr>
          <w:p w14:paraId="383DA81C" w14:textId="77777777" w:rsidR="000163D1" w:rsidRPr="00CF5E51" w:rsidRDefault="000163D1" w:rsidP="000163D1">
            <w:pPr>
              <w:pStyle w:val="TAC"/>
              <w:rPr>
                <w:sz w:val="16"/>
                <w:szCs w:val="16"/>
              </w:rPr>
            </w:pPr>
            <w:r w:rsidRPr="00CF5E51">
              <w:rPr>
                <w:sz w:val="16"/>
                <w:szCs w:val="16"/>
              </w:rPr>
              <w:t>-</w:t>
            </w:r>
          </w:p>
        </w:tc>
        <w:tc>
          <w:tcPr>
            <w:tcW w:w="4962" w:type="dxa"/>
            <w:shd w:val="solid" w:color="FFFFFF" w:fill="auto"/>
          </w:tcPr>
          <w:p w14:paraId="3066FB36" w14:textId="77777777" w:rsidR="000163D1" w:rsidRPr="00CF5E51" w:rsidRDefault="000163D1" w:rsidP="000163D1">
            <w:pPr>
              <w:pStyle w:val="TAL"/>
              <w:rPr>
                <w:sz w:val="16"/>
                <w:szCs w:val="16"/>
              </w:rPr>
            </w:pPr>
            <w:r w:rsidRPr="00CF5E51">
              <w:rPr>
                <w:sz w:val="16"/>
                <w:szCs w:val="16"/>
              </w:rPr>
              <w:t>Incorporated agreed TPs from R3#97b</w:t>
            </w:r>
          </w:p>
        </w:tc>
        <w:tc>
          <w:tcPr>
            <w:tcW w:w="708" w:type="dxa"/>
            <w:shd w:val="solid" w:color="FFFFFF" w:fill="auto"/>
          </w:tcPr>
          <w:p w14:paraId="79C01391" w14:textId="77777777" w:rsidR="000163D1" w:rsidRPr="00CF5E51" w:rsidRDefault="000163D1" w:rsidP="000163D1">
            <w:pPr>
              <w:pStyle w:val="TAC"/>
              <w:rPr>
                <w:sz w:val="16"/>
                <w:szCs w:val="16"/>
              </w:rPr>
            </w:pPr>
            <w:r w:rsidRPr="00CF5E51">
              <w:rPr>
                <w:sz w:val="16"/>
                <w:szCs w:val="16"/>
              </w:rPr>
              <w:t>0.4.0</w:t>
            </w:r>
          </w:p>
        </w:tc>
      </w:tr>
      <w:tr w:rsidR="00422BE7" w:rsidRPr="00CF5E51" w14:paraId="6DF1A85D" w14:textId="77777777" w:rsidTr="00116825">
        <w:tblPrEx>
          <w:tblCellMar>
            <w:top w:w="0" w:type="dxa"/>
            <w:bottom w:w="0" w:type="dxa"/>
          </w:tblCellMar>
        </w:tblPrEx>
        <w:tc>
          <w:tcPr>
            <w:tcW w:w="800" w:type="dxa"/>
            <w:shd w:val="solid" w:color="FFFFFF" w:fill="auto"/>
          </w:tcPr>
          <w:p w14:paraId="2EA044B2" w14:textId="77777777" w:rsidR="00101D19" w:rsidRPr="00CF5E51" w:rsidRDefault="00101D19" w:rsidP="00101D19">
            <w:pPr>
              <w:pStyle w:val="TAC"/>
              <w:rPr>
                <w:sz w:val="16"/>
                <w:szCs w:val="16"/>
              </w:rPr>
            </w:pPr>
            <w:r w:rsidRPr="00CF5E51">
              <w:rPr>
                <w:sz w:val="16"/>
                <w:szCs w:val="16"/>
              </w:rPr>
              <w:t>2017-12</w:t>
            </w:r>
          </w:p>
        </w:tc>
        <w:tc>
          <w:tcPr>
            <w:tcW w:w="800" w:type="dxa"/>
            <w:shd w:val="solid" w:color="FFFFFF" w:fill="auto"/>
          </w:tcPr>
          <w:p w14:paraId="557822C0" w14:textId="77777777" w:rsidR="00101D19" w:rsidRPr="00CF5E51" w:rsidRDefault="00101D19" w:rsidP="00101D19">
            <w:pPr>
              <w:pStyle w:val="TAC"/>
              <w:rPr>
                <w:sz w:val="16"/>
                <w:szCs w:val="16"/>
              </w:rPr>
            </w:pPr>
            <w:r w:rsidRPr="00CF5E51">
              <w:rPr>
                <w:sz w:val="16"/>
                <w:szCs w:val="16"/>
              </w:rPr>
              <w:t>R3#98</w:t>
            </w:r>
          </w:p>
        </w:tc>
        <w:tc>
          <w:tcPr>
            <w:tcW w:w="1094" w:type="dxa"/>
            <w:shd w:val="solid" w:color="FFFFFF" w:fill="auto"/>
          </w:tcPr>
          <w:p w14:paraId="7CDA0187" w14:textId="77777777" w:rsidR="00101D19" w:rsidRPr="00CF5E51" w:rsidRDefault="00506D74" w:rsidP="00101D19">
            <w:pPr>
              <w:pStyle w:val="TAC"/>
              <w:rPr>
                <w:sz w:val="16"/>
                <w:szCs w:val="16"/>
              </w:rPr>
            </w:pPr>
            <w:r w:rsidRPr="00CF5E51">
              <w:rPr>
                <w:sz w:val="16"/>
                <w:szCs w:val="16"/>
              </w:rPr>
              <w:t>R3-175056</w:t>
            </w:r>
          </w:p>
        </w:tc>
        <w:tc>
          <w:tcPr>
            <w:tcW w:w="525" w:type="dxa"/>
            <w:shd w:val="solid" w:color="FFFFFF" w:fill="auto"/>
          </w:tcPr>
          <w:p w14:paraId="527999D1" w14:textId="77777777" w:rsidR="00101D19" w:rsidRPr="00CF5E51" w:rsidRDefault="00101D19" w:rsidP="00101D19">
            <w:pPr>
              <w:pStyle w:val="TAL"/>
              <w:rPr>
                <w:sz w:val="16"/>
                <w:szCs w:val="16"/>
              </w:rPr>
            </w:pPr>
            <w:r w:rsidRPr="00CF5E51">
              <w:rPr>
                <w:sz w:val="16"/>
                <w:szCs w:val="16"/>
              </w:rPr>
              <w:t>-</w:t>
            </w:r>
          </w:p>
        </w:tc>
        <w:tc>
          <w:tcPr>
            <w:tcW w:w="425" w:type="dxa"/>
            <w:shd w:val="solid" w:color="FFFFFF" w:fill="auto"/>
          </w:tcPr>
          <w:p w14:paraId="1E0ED7D8" w14:textId="77777777" w:rsidR="00101D19" w:rsidRPr="00CF5E51" w:rsidRDefault="00101D19" w:rsidP="00101D19">
            <w:pPr>
              <w:pStyle w:val="TAR"/>
              <w:rPr>
                <w:sz w:val="16"/>
                <w:szCs w:val="16"/>
              </w:rPr>
            </w:pPr>
            <w:r w:rsidRPr="00CF5E51">
              <w:rPr>
                <w:sz w:val="16"/>
                <w:szCs w:val="16"/>
              </w:rPr>
              <w:t>-</w:t>
            </w:r>
          </w:p>
        </w:tc>
        <w:tc>
          <w:tcPr>
            <w:tcW w:w="425" w:type="dxa"/>
            <w:shd w:val="solid" w:color="FFFFFF" w:fill="auto"/>
          </w:tcPr>
          <w:p w14:paraId="3A7B490B" w14:textId="77777777" w:rsidR="00101D19" w:rsidRPr="00CF5E51" w:rsidRDefault="00101D19" w:rsidP="00101D19">
            <w:pPr>
              <w:pStyle w:val="TAC"/>
              <w:rPr>
                <w:sz w:val="16"/>
                <w:szCs w:val="16"/>
              </w:rPr>
            </w:pPr>
            <w:r w:rsidRPr="00CF5E51">
              <w:rPr>
                <w:sz w:val="16"/>
                <w:szCs w:val="16"/>
              </w:rPr>
              <w:t>-</w:t>
            </w:r>
          </w:p>
        </w:tc>
        <w:tc>
          <w:tcPr>
            <w:tcW w:w="4962" w:type="dxa"/>
            <w:shd w:val="solid" w:color="FFFFFF" w:fill="auto"/>
          </w:tcPr>
          <w:p w14:paraId="26AE0117" w14:textId="77777777" w:rsidR="00101D19" w:rsidRPr="00CF5E51" w:rsidRDefault="00101D19" w:rsidP="00101D19">
            <w:pPr>
              <w:pStyle w:val="TAL"/>
              <w:rPr>
                <w:sz w:val="16"/>
                <w:szCs w:val="16"/>
              </w:rPr>
            </w:pPr>
            <w:r w:rsidRPr="00CF5E51">
              <w:rPr>
                <w:sz w:val="16"/>
                <w:szCs w:val="16"/>
              </w:rPr>
              <w:t>Incorporated agreed TPs from R3#98</w:t>
            </w:r>
          </w:p>
        </w:tc>
        <w:tc>
          <w:tcPr>
            <w:tcW w:w="708" w:type="dxa"/>
            <w:shd w:val="solid" w:color="FFFFFF" w:fill="auto"/>
          </w:tcPr>
          <w:p w14:paraId="7C6C9DE1" w14:textId="77777777" w:rsidR="00101D19" w:rsidRPr="00CF5E51" w:rsidRDefault="00101D19" w:rsidP="00101D19">
            <w:pPr>
              <w:pStyle w:val="TAC"/>
              <w:rPr>
                <w:sz w:val="16"/>
                <w:szCs w:val="16"/>
              </w:rPr>
            </w:pPr>
            <w:r w:rsidRPr="00CF5E51">
              <w:rPr>
                <w:sz w:val="16"/>
                <w:szCs w:val="16"/>
              </w:rPr>
              <w:t>0.5.0</w:t>
            </w:r>
          </w:p>
        </w:tc>
      </w:tr>
      <w:tr w:rsidR="00422BE7" w:rsidRPr="00CF5E51" w14:paraId="6F993F92" w14:textId="77777777" w:rsidTr="00116825">
        <w:tblPrEx>
          <w:tblCellMar>
            <w:top w:w="0" w:type="dxa"/>
            <w:bottom w:w="0" w:type="dxa"/>
          </w:tblCellMar>
        </w:tblPrEx>
        <w:tc>
          <w:tcPr>
            <w:tcW w:w="800" w:type="dxa"/>
            <w:shd w:val="solid" w:color="FFFFFF" w:fill="auto"/>
          </w:tcPr>
          <w:p w14:paraId="6AD4D9B7" w14:textId="77777777" w:rsidR="006B0B0D" w:rsidRPr="00CF5E51" w:rsidRDefault="006B0B0D" w:rsidP="00101D19">
            <w:pPr>
              <w:pStyle w:val="TAC"/>
              <w:rPr>
                <w:sz w:val="16"/>
                <w:szCs w:val="16"/>
              </w:rPr>
            </w:pPr>
            <w:r w:rsidRPr="00CF5E51">
              <w:rPr>
                <w:sz w:val="16"/>
                <w:szCs w:val="16"/>
              </w:rPr>
              <w:t>2018-01</w:t>
            </w:r>
          </w:p>
        </w:tc>
        <w:tc>
          <w:tcPr>
            <w:tcW w:w="800" w:type="dxa"/>
            <w:shd w:val="solid" w:color="FFFFFF" w:fill="auto"/>
          </w:tcPr>
          <w:p w14:paraId="02B12AE9" w14:textId="77777777" w:rsidR="006B0B0D" w:rsidRPr="00CF5E51" w:rsidRDefault="006B0B0D" w:rsidP="00101D19">
            <w:pPr>
              <w:pStyle w:val="TAC"/>
              <w:rPr>
                <w:sz w:val="16"/>
                <w:szCs w:val="16"/>
              </w:rPr>
            </w:pPr>
            <w:r w:rsidRPr="00CF5E51">
              <w:rPr>
                <w:sz w:val="16"/>
                <w:szCs w:val="16"/>
              </w:rPr>
              <w:t>R3 NR#1</w:t>
            </w:r>
          </w:p>
        </w:tc>
        <w:tc>
          <w:tcPr>
            <w:tcW w:w="1094" w:type="dxa"/>
            <w:shd w:val="solid" w:color="FFFFFF" w:fill="auto"/>
          </w:tcPr>
          <w:p w14:paraId="61C7CFA2" w14:textId="77777777" w:rsidR="006B0B0D" w:rsidRPr="00CF5E51" w:rsidRDefault="006B0A44" w:rsidP="00101D19">
            <w:pPr>
              <w:pStyle w:val="TAC"/>
              <w:rPr>
                <w:sz w:val="16"/>
                <w:szCs w:val="16"/>
              </w:rPr>
            </w:pPr>
            <w:r w:rsidRPr="00CF5E51">
              <w:rPr>
                <w:sz w:val="16"/>
                <w:szCs w:val="16"/>
              </w:rPr>
              <w:t>R3-180651</w:t>
            </w:r>
          </w:p>
        </w:tc>
        <w:tc>
          <w:tcPr>
            <w:tcW w:w="525" w:type="dxa"/>
            <w:shd w:val="solid" w:color="FFFFFF" w:fill="auto"/>
          </w:tcPr>
          <w:p w14:paraId="49757363" w14:textId="77777777" w:rsidR="006B0B0D" w:rsidRPr="00CF5E51" w:rsidRDefault="006B0B0D" w:rsidP="00101D19">
            <w:pPr>
              <w:pStyle w:val="TAL"/>
              <w:rPr>
                <w:sz w:val="16"/>
                <w:szCs w:val="16"/>
              </w:rPr>
            </w:pPr>
            <w:r w:rsidRPr="00CF5E51">
              <w:rPr>
                <w:sz w:val="16"/>
                <w:szCs w:val="16"/>
              </w:rPr>
              <w:t>-</w:t>
            </w:r>
          </w:p>
        </w:tc>
        <w:tc>
          <w:tcPr>
            <w:tcW w:w="425" w:type="dxa"/>
            <w:shd w:val="solid" w:color="FFFFFF" w:fill="auto"/>
          </w:tcPr>
          <w:p w14:paraId="39D87F45" w14:textId="77777777" w:rsidR="006B0B0D" w:rsidRPr="00CF5E51" w:rsidRDefault="006B0B0D" w:rsidP="00101D19">
            <w:pPr>
              <w:pStyle w:val="TAR"/>
              <w:rPr>
                <w:sz w:val="16"/>
                <w:szCs w:val="16"/>
              </w:rPr>
            </w:pPr>
            <w:r w:rsidRPr="00CF5E51">
              <w:rPr>
                <w:sz w:val="16"/>
                <w:szCs w:val="16"/>
              </w:rPr>
              <w:t>-</w:t>
            </w:r>
          </w:p>
        </w:tc>
        <w:tc>
          <w:tcPr>
            <w:tcW w:w="425" w:type="dxa"/>
            <w:shd w:val="solid" w:color="FFFFFF" w:fill="auto"/>
          </w:tcPr>
          <w:p w14:paraId="41975FE5" w14:textId="77777777" w:rsidR="006B0B0D" w:rsidRPr="00CF5E51" w:rsidRDefault="006B0B0D" w:rsidP="00101D19">
            <w:pPr>
              <w:pStyle w:val="TAC"/>
              <w:rPr>
                <w:sz w:val="16"/>
                <w:szCs w:val="16"/>
              </w:rPr>
            </w:pPr>
            <w:r w:rsidRPr="00CF5E51">
              <w:rPr>
                <w:sz w:val="16"/>
                <w:szCs w:val="16"/>
              </w:rPr>
              <w:t>-</w:t>
            </w:r>
          </w:p>
        </w:tc>
        <w:tc>
          <w:tcPr>
            <w:tcW w:w="4962" w:type="dxa"/>
            <w:shd w:val="solid" w:color="FFFFFF" w:fill="auto"/>
          </w:tcPr>
          <w:p w14:paraId="6746A842" w14:textId="77777777" w:rsidR="006B0B0D" w:rsidRPr="00CF5E51" w:rsidRDefault="006B0B0D" w:rsidP="00101D19">
            <w:pPr>
              <w:pStyle w:val="TAL"/>
              <w:rPr>
                <w:sz w:val="16"/>
                <w:szCs w:val="16"/>
              </w:rPr>
            </w:pPr>
            <w:r w:rsidRPr="00CF5E51">
              <w:rPr>
                <w:sz w:val="16"/>
                <w:szCs w:val="16"/>
              </w:rPr>
              <w:t>Incorporated agreed TPs from R3 NR Adhoc 1801</w:t>
            </w:r>
          </w:p>
        </w:tc>
        <w:tc>
          <w:tcPr>
            <w:tcW w:w="708" w:type="dxa"/>
            <w:shd w:val="solid" w:color="FFFFFF" w:fill="auto"/>
          </w:tcPr>
          <w:p w14:paraId="1CB1E48A" w14:textId="77777777" w:rsidR="006B0B0D" w:rsidRPr="00CF5E51" w:rsidRDefault="006B0B0D" w:rsidP="00101D19">
            <w:pPr>
              <w:pStyle w:val="TAC"/>
              <w:rPr>
                <w:sz w:val="16"/>
                <w:szCs w:val="16"/>
              </w:rPr>
            </w:pPr>
            <w:r w:rsidRPr="00CF5E51">
              <w:rPr>
                <w:sz w:val="16"/>
                <w:szCs w:val="16"/>
              </w:rPr>
              <w:t>0.6.0</w:t>
            </w:r>
          </w:p>
        </w:tc>
      </w:tr>
      <w:tr w:rsidR="00422BE7" w:rsidRPr="00CF5E51" w14:paraId="5557E15E" w14:textId="77777777" w:rsidTr="00116825">
        <w:tblPrEx>
          <w:tblCellMar>
            <w:top w:w="0" w:type="dxa"/>
            <w:bottom w:w="0" w:type="dxa"/>
          </w:tblCellMar>
        </w:tblPrEx>
        <w:tc>
          <w:tcPr>
            <w:tcW w:w="800" w:type="dxa"/>
            <w:shd w:val="solid" w:color="FFFFFF" w:fill="auto"/>
          </w:tcPr>
          <w:p w14:paraId="6528C224" w14:textId="77777777" w:rsidR="002500C9" w:rsidRPr="00CF5E51" w:rsidRDefault="002500C9" w:rsidP="00101D19">
            <w:pPr>
              <w:pStyle w:val="TAC"/>
              <w:rPr>
                <w:sz w:val="16"/>
                <w:szCs w:val="16"/>
              </w:rPr>
            </w:pPr>
            <w:r w:rsidRPr="00CF5E51">
              <w:rPr>
                <w:sz w:val="16"/>
                <w:szCs w:val="16"/>
              </w:rPr>
              <w:t>2018-03</w:t>
            </w:r>
          </w:p>
        </w:tc>
        <w:tc>
          <w:tcPr>
            <w:tcW w:w="800" w:type="dxa"/>
            <w:shd w:val="solid" w:color="FFFFFF" w:fill="auto"/>
          </w:tcPr>
          <w:p w14:paraId="67ACD3E4" w14:textId="77777777" w:rsidR="002500C9" w:rsidRPr="00CF5E51" w:rsidRDefault="002500C9" w:rsidP="00101D19">
            <w:pPr>
              <w:pStyle w:val="TAC"/>
              <w:rPr>
                <w:sz w:val="16"/>
                <w:szCs w:val="16"/>
              </w:rPr>
            </w:pPr>
            <w:r w:rsidRPr="00CF5E51">
              <w:rPr>
                <w:sz w:val="16"/>
                <w:szCs w:val="16"/>
              </w:rPr>
              <w:t>R3#99</w:t>
            </w:r>
          </w:p>
        </w:tc>
        <w:tc>
          <w:tcPr>
            <w:tcW w:w="1094" w:type="dxa"/>
            <w:shd w:val="solid" w:color="FFFFFF" w:fill="auto"/>
          </w:tcPr>
          <w:p w14:paraId="6C49B27C" w14:textId="77777777" w:rsidR="002500C9" w:rsidRPr="00CF5E51" w:rsidRDefault="00C4445B" w:rsidP="00101D19">
            <w:pPr>
              <w:pStyle w:val="TAC"/>
              <w:rPr>
                <w:sz w:val="16"/>
                <w:szCs w:val="16"/>
              </w:rPr>
            </w:pPr>
            <w:r w:rsidRPr="00CF5E51">
              <w:rPr>
                <w:sz w:val="16"/>
                <w:szCs w:val="16"/>
              </w:rPr>
              <w:t>R3-181588</w:t>
            </w:r>
          </w:p>
        </w:tc>
        <w:tc>
          <w:tcPr>
            <w:tcW w:w="525" w:type="dxa"/>
            <w:shd w:val="solid" w:color="FFFFFF" w:fill="auto"/>
          </w:tcPr>
          <w:p w14:paraId="62512506" w14:textId="77777777" w:rsidR="002500C9" w:rsidRPr="00CF5E51" w:rsidRDefault="002500C9" w:rsidP="00101D19">
            <w:pPr>
              <w:pStyle w:val="TAL"/>
              <w:rPr>
                <w:sz w:val="16"/>
                <w:szCs w:val="16"/>
              </w:rPr>
            </w:pPr>
            <w:r w:rsidRPr="00CF5E51">
              <w:rPr>
                <w:sz w:val="16"/>
                <w:szCs w:val="16"/>
              </w:rPr>
              <w:t>-</w:t>
            </w:r>
          </w:p>
        </w:tc>
        <w:tc>
          <w:tcPr>
            <w:tcW w:w="425" w:type="dxa"/>
            <w:shd w:val="solid" w:color="FFFFFF" w:fill="auto"/>
          </w:tcPr>
          <w:p w14:paraId="5E063942" w14:textId="77777777" w:rsidR="002500C9" w:rsidRPr="00CF5E51" w:rsidRDefault="002500C9" w:rsidP="00101D19">
            <w:pPr>
              <w:pStyle w:val="TAR"/>
              <w:rPr>
                <w:sz w:val="16"/>
                <w:szCs w:val="16"/>
              </w:rPr>
            </w:pPr>
            <w:r w:rsidRPr="00CF5E51">
              <w:rPr>
                <w:sz w:val="16"/>
                <w:szCs w:val="16"/>
              </w:rPr>
              <w:t>-</w:t>
            </w:r>
          </w:p>
        </w:tc>
        <w:tc>
          <w:tcPr>
            <w:tcW w:w="425" w:type="dxa"/>
            <w:shd w:val="solid" w:color="FFFFFF" w:fill="auto"/>
          </w:tcPr>
          <w:p w14:paraId="2FCF9044" w14:textId="77777777" w:rsidR="002500C9" w:rsidRPr="00CF5E51" w:rsidRDefault="002500C9" w:rsidP="00101D19">
            <w:pPr>
              <w:pStyle w:val="TAC"/>
              <w:rPr>
                <w:sz w:val="16"/>
                <w:szCs w:val="16"/>
              </w:rPr>
            </w:pPr>
            <w:r w:rsidRPr="00CF5E51">
              <w:rPr>
                <w:sz w:val="16"/>
                <w:szCs w:val="16"/>
              </w:rPr>
              <w:t>-</w:t>
            </w:r>
          </w:p>
        </w:tc>
        <w:tc>
          <w:tcPr>
            <w:tcW w:w="4962" w:type="dxa"/>
            <w:shd w:val="solid" w:color="FFFFFF" w:fill="auto"/>
          </w:tcPr>
          <w:p w14:paraId="48DE3AC6" w14:textId="77777777" w:rsidR="002500C9" w:rsidRPr="00CF5E51" w:rsidRDefault="002500C9" w:rsidP="00101D19">
            <w:pPr>
              <w:pStyle w:val="TAL"/>
              <w:rPr>
                <w:sz w:val="16"/>
                <w:szCs w:val="16"/>
              </w:rPr>
            </w:pPr>
            <w:r w:rsidRPr="00CF5E51">
              <w:rPr>
                <w:sz w:val="16"/>
                <w:szCs w:val="16"/>
              </w:rPr>
              <w:t>Incorporated agreed TPs from R3#99</w:t>
            </w:r>
          </w:p>
        </w:tc>
        <w:tc>
          <w:tcPr>
            <w:tcW w:w="708" w:type="dxa"/>
            <w:shd w:val="solid" w:color="FFFFFF" w:fill="auto"/>
          </w:tcPr>
          <w:p w14:paraId="10818F01" w14:textId="77777777" w:rsidR="002500C9" w:rsidRPr="00CF5E51" w:rsidRDefault="002500C9" w:rsidP="00101D19">
            <w:pPr>
              <w:pStyle w:val="TAC"/>
              <w:rPr>
                <w:sz w:val="16"/>
                <w:szCs w:val="16"/>
              </w:rPr>
            </w:pPr>
            <w:r w:rsidRPr="00CF5E51">
              <w:rPr>
                <w:sz w:val="16"/>
                <w:szCs w:val="16"/>
              </w:rPr>
              <w:t>0.7.0</w:t>
            </w:r>
          </w:p>
        </w:tc>
      </w:tr>
      <w:tr w:rsidR="00422BE7" w:rsidRPr="00CF5E51" w14:paraId="2A5ADBEC" w14:textId="77777777" w:rsidTr="00116825">
        <w:tblPrEx>
          <w:tblCellMar>
            <w:top w:w="0" w:type="dxa"/>
            <w:bottom w:w="0" w:type="dxa"/>
          </w:tblCellMar>
        </w:tblPrEx>
        <w:tc>
          <w:tcPr>
            <w:tcW w:w="800" w:type="dxa"/>
            <w:shd w:val="solid" w:color="FFFFFF" w:fill="auto"/>
          </w:tcPr>
          <w:p w14:paraId="276DC258" w14:textId="77777777" w:rsidR="00F23907" w:rsidRPr="00CF5E51" w:rsidRDefault="00F23907" w:rsidP="00F23907">
            <w:pPr>
              <w:pStyle w:val="TAC"/>
              <w:rPr>
                <w:sz w:val="16"/>
                <w:szCs w:val="16"/>
              </w:rPr>
            </w:pPr>
            <w:r w:rsidRPr="00CF5E51">
              <w:rPr>
                <w:sz w:val="16"/>
                <w:szCs w:val="16"/>
              </w:rPr>
              <w:t>2018-04</w:t>
            </w:r>
          </w:p>
        </w:tc>
        <w:tc>
          <w:tcPr>
            <w:tcW w:w="800" w:type="dxa"/>
            <w:shd w:val="solid" w:color="FFFFFF" w:fill="auto"/>
          </w:tcPr>
          <w:p w14:paraId="38C572BA" w14:textId="77777777" w:rsidR="00F23907" w:rsidRPr="00CF5E51" w:rsidRDefault="00F23907" w:rsidP="00F23907">
            <w:pPr>
              <w:pStyle w:val="TAC"/>
              <w:rPr>
                <w:sz w:val="16"/>
                <w:szCs w:val="16"/>
              </w:rPr>
            </w:pPr>
            <w:r w:rsidRPr="00CF5E51">
              <w:rPr>
                <w:sz w:val="16"/>
                <w:szCs w:val="16"/>
              </w:rPr>
              <w:t>R3#99b</w:t>
            </w:r>
          </w:p>
        </w:tc>
        <w:tc>
          <w:tcPr>
            <w:tcW w:w="1094" w:type="dxa"/>
            <w:shd w:val="solid" w:color="FFFFFF" w:fill="auto"/>
          </w:tcPr>
          <w:p w14:paraId="09CF0B5C" w14:textId="77777777" w:rsidR="00F23907" w:rsidRPr="00CF5E51" w:rsidRDefault="00804206" w:rsidP="00F23907">
            <w:pPr>
              <w:pStyle w:val="TAC"/>
              <w:rPr>
                <w:sz w:val="16"/>
                <w:szCs w:val="16"/>
              </w:rPr>
            </w:pPr>
            <w:r w:rsidRPr="00CF5E51">
              <w:rPr>
                <w:sz w:val="16"/>
                <w:szCs w:val="16"/>
              </w:rPr>
              <w:t>R3-182524</w:t>
            </w:r>
          </w:p>
        </w:tc>
        <w:tc>
          <w:tcPr>
            <w:tcW w:w="525" w:type="dxa"/>
            <w:shd w:val="solid" w:color="FFFFFF" w:fill="auto"/>
          </w:tcPr>
          <w:p w14:paraId="66F38E54" w14:textId="77777777" w:rsidR="00F23907" w:rsidRPr="00CF5E51" w:rsidRDefault="00F23907" w:rsidP="00F23907">
            <w:pPr>
              <w:pStyle w:val="TAL"/>
              <w:rPr>
                <w:sz w:val="16"/>
                <w:szCs w:val="16"/>
              </w:rPr>
            </w:pPr>
            <w:r w:rsidRPr="00CF5E51">
              <w:rPr>
                <w:sz w:val="16"/>
                <w:szCs w:val="16"/>
              </w:rPr>
              <w:t>-</w:t>
            </w:r>
          </w:p>
        </w:tc>
        <w:tc>
          <w:tcPr>
            <w:tcW w:w="425" w:type="dxa"/>
            <w:shd w:val="solid" w:color="FFFFFF" w:fill="auto"/>
          </w:tcPr>
          <w:p w14:paraId="28A8186A" w14:textId="77777777" w:rsidR="00F23907" w:rsidRPr="00CF5E51" w:rsidRDefault="00F23907" w:rsidP="00F23907">
            <w:pPr>
              <w:pStyle w:val="TAR"/>
              <w:rPr>
                <w:sz w:val="16"/>
                <w:szCs w:val="16"/>
              </w:rPr>
            </w:pPr>
            <w:r w:rsidRPr="00CF5E51">
              <w:rPr>
                <w:sz w:val="16"/>
                <w:szCs w:val="16"/>
              </w:rPr>
              <w:t>-</w:t>
            </w:r>
          </w:p>
        </w:tc>
        <w:tc>
          <w:tcPr>
            <w:tcW w:w="425" w:type="dxa"/>
            <w:shd w:val="solid" w:color="FFFFFF" w:fill="auto"/>
          </w:tcPr>
          <w:p w14:paraId="53BD6390" w14:textId="77777777" w:rsidR="00F23907" w:rsidRPr="00CF5E51" w:rsidRDefault="00F23907" w:rsidP="00F23907">
            <w:pPr>
              <w:pStyle w:val="TAC"/>
              <w:rPr>
                <w:sz w:val="16"/>
                <w:szCs w:val="16"/>
              </w:rPr>
            </w:pPr>
            <w:r w:rsidRPr="00CF5E51">
              <w:rPr>
                <w:sz w:val="16"/>
                <w:szCs w:val="16"/>
              </w:rPr>
              <w:t>-</w:t>
            </w:r>
          </w:p>
        </w:tc>
        <w:tc>
          <w:tcPr>
            <w:tcW w:w="4962" w:type="dxa"/>
            <w:shd w:val="solid" w:color="FFFFFF" w:fill="auto"/>
          </w:tcPr>
          <w:p w14:paraId="23A168FA" w14:textId="77777777" w:rsidR="00F23907" w:rsidRPr="00CF5E51" w:rsidRDefault="00F23907" w:rsidP="00F23907">
            <w:pPr>
              <w:pStyle w:val="TAL"/>
              <w:rPr>
                <w:sz w:val="16"/>
                <w:szCs w:val="16"/>
              </w:rPr>
            </w:pPr>
            <w:r w:rsidRPr="00CF5E51">
              <w:rPr>
                <w:sz w:val="16"/>
                <w:szCs w:val="16"/>
              </w:rPr>
              <w:t>Incorporated agreed TPs from R3#99b</w:t>
            </w:r>
          </w:p>
        </w:tc>
        <w:tc>
          <w:tcPr>
            <w:tcW w:w="708" w:type="dxa"/>
            <w:shd w:val="solid" w:color="FFFFFF" w:fill="auto"/>
          </w:tcPr>
          <w:p w14:paraId="0244F440" w14:textId="77777777" w:rsidR="00F23907" w:rsidRPr="00CF5E51" w:rsidRDefault="00F23907" w:rsidP="00F23907">
            <w:pPr>
              <w:pStyle w:val="TAC"/>
              <w:rPr>
                <w:sz w:val="16"/>
                <w:szCs w:val="16"/>
              </w:rPr>
            </w:pPr>
            <w:r w:rsidRPr="00CF5E51">
              <w:rPr>
                <w:sz w:val="16"/>
                <w:szCs w:val="16"/>
              </w:rPr>
              <w:t>0.8.0</w:t>
            </w:r>
          </w:p>
        </w:tc>
      </w:tr>
      <w:tr w:rsidR="00422BE7" w:rsidRPr="00CF5E51" w14:paraId="6820F9B7" w14:textId="77777777" w:rsidTr="00116825">
        <w:tblPrEx>
          <w:tblCellMar>
            <w:top w:w="0" w:type="dxa"/>
            <w:bottom w:w="0" w:type="dxa"/>
          </w:tblCellMar>
        </w:tblPrEx>
        <w:tc>
          <w:tcPr>
            <w:tcW w:w="800" w:type="dxa"/>
            <w:shd w:val="solid" w:color="FFFFFF" w:fill="auto"/>
          </w:tcPr>
          <w:p w14:paraId="7AB3A7B4" w14:textId="77777777" w:rsidR="00FC63CC" w:rsidRPr="00CF5E51" w:rsidRDefault="00FC63CC" w:rsidP="00F23907">
            <w:pPr>
              <w:pStyle w:val="TAC"/>
              <w:rPr>
                <w:sz w:val="16"/>
                <w:szCs w:val="16"/>
              </w:rPr>
            </w:pPr>
            <w:r w:rsidRPr="00CF5E51">
              <w:rPr>
                <w:sz w:val="16"/>
                <w:szCs w:val="16"/>
              </w:rPr>
              <w:t>2018-05</w:t>
            </w:r>
          </w:p>
        </w:tc>
        <w:tc>
          <w:tcPr>
            <w:tcW w:w="800" w:type="dxa"/>
            <w:shd w:val="solid" w:color="FFFFFF" w:fill="auto"/>
          </w:tcPr>
          <w:p w14:paraId="5935935C" w14:textId="77777777" w:rsidR="00FC63CC" w:rsidRPr="00CF5E51" w:rsidRDefault="00FC63CC" w:rsidP="00F23907">
            <w:pPr>
              <w:pStyle w:val="TAC"/>
              <w:rPr>
                <w:sz w:val="16"/>
                <w:szCs w:val="16"/>
              </w:rPr>
            </w:pPr>
            <w:r w:rsidRPr="00CF5E51">
              <w:rPr>
                <w:sz w:val="16"/>
                <w:szCs w:val="16"/>
              </w:rPr>
              <w:t>R3#100</w:t>
            </w:r>
          </w:p>
        </w:tc>
        <w:tc>
          <w:tcPr>
            <w:tcW w:w="1094" w:type="dxa"/>
            <w:shd w:val="solid" w:color="FFFFFF" w:fill="auto"/>
          </w:tcPr>
          <w:p w14:paraId="77630AB5" w14:textId="77777777" w:rsidR="00FC63CC" w:rsidRPr="00CF5E51" w:rsidRDefault="00FC63CC" w:rsidP="00F23907">
            <w:pPr>
              <w:pStyle w:val="TAC"/>
              <w:rPr>
                <w:sz w:val="16"/>
                <w:szCs w:val="16"/>
              </w:rPr>
            </w:pPr>
            <w:r w:rsidRPr="00CF5E51">
              <w:rPr>
                <w:sz w:val="16"/>
                <w:szCs w:val="16"/>
              </w:rPr>
              <w:t>R3-183592</w:t>
            </w:r>
          </w:p>
        </w:tc>
        <w:tc>
          <w:tcPr>
            <w:tcW w:w="525" w:type="dxa"/>
            <w:shd w:val="solid" w:color="FFFFFF" w:fill="auto"/>
          </w:tcPr>
          <w:p w14:paraId="2D9EBD3D" w14:textId="77777777" w:rsidR="00FC63CC" w:rsidRPr="00CF5E51" w:rsidRDefault="00FC63CC" w:rsidP="00F23907">
            <w:pPr>
              <w:pStyle w:val="TAL"/>
              <w:rPr>
                <w:sz w:val="16"/>
                <w:szCs w:val="16"/>
              </w:rPr>
            </w:pPr>
            <w:r w:rsidRPr="00CF5E51">
              <w:rPr>
                <w:sz w:val="16"/>
                <w:szCs w:val="16"/>
              </w:rPr>
              <w:t>-</w:t>
            </w:r>
          </w:p>
        </w:tc>
        <w:tc>
          <w:tcPr>
            <w:tcW w:w="425" w:type="dxa"/>
            <w:shd w:val="solid" w:color="FFFFFF" w:fill="auto"/>
          </w:tcPr>
          <w:p w14:paraId="3DCE8DD3" w14:textId="77777777" w:rsidR="00FC63CC" w:rsidRPr="00CF5E51" w:rsidRDefault="00FC63CC" w:rsidP="00F23907">
            <w:pPr>
              <w:pStyle w:val="TAR"/>
              <w:rPr>
                <w:sz w:val="16"/>
                <w:szCs w:val="16"/>
              </w:rPr>
            </w:pPr>
            <w:r w:rsidRPr="00CF5E51">
              <w:rPr>
                <w:sz w:val="16"/>
                <w:szCs w:val="16"/>
              </w:rPr>
              <w:t>-</w:t>
            </w:r>
          </w:p>
        </w:tc>
        <w:tc>
          <w:tcPr>
            <w:tcW w:w="425" w:type="dxa"/>
            <w:shd w:val="solid" w:color="FFFFFF" w:fill="auto"/>
          </w:tcPr>
          <w:p w14:paraId="3823A820" w14:textId="77777777" w:rsidR="00FC63CC" w:rsidRPr="00CF5E51" w:rsidRDefault="00FC63CC" w:rsidP="00F23907">
            <w:pPr>
              <w:pStyle w:val="TAC"/>
              <w:rPr>
                <w:sz w:val="16"/>
                <w:szCs w:val="16"/>
              </w:rPr>
            </w:pPr>
            <w:r w:rsidRPr="00CF5E51">
              <w:rPr>
                <w:sz w:val="16"/>
                <w:szCs w:val="16"/>
              </w:rPr>
              <w:t>-</w:t>
            </w:r>
          </w:p>
        </w:tc>
        <w:tc>
          <w:tcPr>
            <w:tcW w:w="4962" w:type="dxa"/>
            <w:shd w:val="solid" w:color="FFFFFF" w:fill="auto"/>
          </w:tcPr>
          <w:p w14:paraId="4AF5B09C" w14:textId="77777777" w:rsidR="00FC63CC" w:rsidRPr="00CF5E51" w:rsidRDefault="00FC63CC" w:rsidP="00F23907">
            <w:pPr>
              <w:pStyle w:val="TAL"/>
              <w:rPr>
                <w:sz w:val="16"/>
                <w:szCs w:val="16"/>
              </w:rPr>
            </w:pPr>
            <w:r w:rsidRPr="00CF5E51">
              <w:rPr>
                <w:sz w:val="16"/>
                <w:szCs w:val="16"/>
              </w:rPr>
              <w:t>Incorporated agreed TPs from R3#100</w:t>
            </w:r>
          </w:p>
        </w:tc>
        <w:tc>
          <w:tcPr>
            <w:tcW w:w="708" w:type="dxa"/>
            <w:shd w:val="solid" w:color="FFFFFF" w:fill="auto"/>
          </w:tcPr>
          <w:p w14:paraId="4E853A78" w14:textId="77777777" w:rsidR="00FC63CC" w:rsidRPr="00CF5E51" w:rsidRDefault="00FC63CC" w:rsidP="00F23907">
            <w:pPr>
              <w:pStyle w:val="TAC"/>
              <w:rPr>
                <w:sz w:val="16"/>
                <w:szCs w:val="16"/>
              </w:rPr>
            </w:pPr>
            <w:r w:rsidRPr="00CF5E51">
              <w:rPr>
                <w:sz w:val="16"/>
                <w:szCs w:val="16"/>
              </w:rPr>
              <w:t>0.9.0</w:t>
            </w:r>
          </w:p>
        </w:tc>
      </w:tr>
      <w:tr w:rsidR="00422BE7" w:rsidRPr="00CF5E51" w14:paraId="67638BC4" w14:textId="77777777" w:rsidTr="00116825">
        <w:tblPrEx>
          <w:tblCellMar>
            <w:top w:w="0" w:type="dxa"/>
            <w:bottom w:w="0" w:type="dxa"/>
          </w:tblCellMar>
        </w:tblPrEx>
        <w:tc>
          <w:tcPr>
            <w:tcW w:w="800" w:type="dxa"/>
            <w:shd w:val="solid" w:color="FFFFFF" w:fill="auto"/>
          </w:tcPr>
          <w:p w14:paraId="5418BF71" w14:textId="77777777" w:rsidR="00A67D55" w:rsidRPr="00CF5E51" w:rsidRDefault="00A67D55" w:rsidP="00F23907">
            <w:pPr>
              <w:pStyle w:val="TAC"/>
              <w:rPr>
                <w:sz w:val="16"/>
                <w:szCs w:val="16"/>
              </w:rPr>
            </w:pPr>
            <w:r w:rsidRPr="00CF5E51">
              <w:rPr>
                <w:sz w:val="16"/>
                <w:szCs w:val="16"/>
              </w:rPr>
              <w:t>2018-06</w:t>
            </w:r>
          </w:p>
        </w:tc>
        <w:tc>
          <w:tcPr>
            <w:tcW w:w="800" w:type="dxa"/>
            <w:shd w:val="solid" w:color="FFFFFF" w:fill="auto"/>
          </w:tcPr>
          <w:p w14:paraId="54752359" w14:textId="77777777" w:rsidR="00A67D55" w:rsidRPr="00CF5E51" w:rsidRDefault="00A67D55" w:rsidP="00F23907">
            <w:pPr>
              <w:pStyle w:val="TAC"/>
              <w:rPr>
                <w:sz w:val="16"/>
                <w:szCs w:val="16"/>
              </w:rPr>
            </w:pPr>
            <w:r w:rsidRPr="00CF5E51">
              <w:rPr>
                <w:sz w:val="16"/>
                <w:szCs w:val="16"/>
              </w:rPr>
              <w:t>RAN#80</w:t>
            </w:r>
          </w:p>
        </w:tc>
        <w:tc>
          <w:tcPr>
            <w:tcW w:w="1094" w:type="dxa"/>
            <w:shd w:val="solid" w:color="FFFFFF" w:fill="auto"/>
          </w:tcPr>
          <w:p w14:paraId="2CD9EA3F" w14:textId="77777777" w:rsidR="00A67D55" w:rsidRPr="00CF5E51" w:rsidRDefault="00A67D55" w:rsidP="00F23907">
            <w:pPr>
              <w:pStyle w:val="TAC"/>
              <w:rPr>
                <w:sz w:val="16"/>
                <w:szCs w:val="16"/>
              </w:rPr>
            </w:pPr>
            <w:r w:rsidRPr="00CF5E51">
              <w:rPr>
                <w:sz w:val="16"/>
                <w:szCs w:val="16"/>
              </w:rPr>
              <w:t>RP-180737</w:t>
            </w:r>
          </w:p>
        </w:tc>
        <w:tc>
          <w:tcPr>
            <w:tcW w:w="525" w:type="dxa"/>
            <w:shd w:val="solid" w:color="FFFFFF" w:fill="auto"/>
          </w:tcPr>
          <w:p w14:paraId="3EFC2F5B" w14:textId="77777777" w:rsidR="00A67D55" w:rsidRPr="00CF5E51" w:rsidRDefault="00A67D55" w:rsidP="00F23907">
            <w:pPr>
              <w:pStyle w:val="TAL"/>
              <w:rPr>
                <w:sz w:val="16"/>
                <w:szCs w:val="16"/>
              </w:rPr>
            </w:pPr>
            <w:r w:rsidRPr="00CF5E51">
              <w:rPr>
                <w:sz w:val="16"/>
                <w:szCs w:val="16"/>
              </w:rPr>
              <w:t>-</w:t>
            </w:r>
          </w:p>
        </w:tc>
        <w:tc>
          <w:tcPr>
            <w:tcW w:w="425" w:type="dxa"/>
            <w:shd w:val="solid" w:color="FFFFFF" w:fill="auto"/>
          </w:tcPr>
          <w:p w14:paraId="6BB17FF0" w14:textId="77777777" w:rsidR="00A67D55" w:rsidRPr="00CF5E51" w:rsidRDefault="00A67D55" w:rsidP="00F23907">
            <w:pPr>
              <w:pStyle w:val="TAR"/>
              <w:rPr>
                <w:sz w:val="16"/>
                <w:szCs w:val="16"/>
              </w:rPr>
            </w:pPr>
            <w:r w:rsidRPr="00CF5E51">
              <w:rPr>
                <w:sz w:val="16"/>
                <w:szCs w:val="16"/>
              </w:rPr>
              <w:t>-</w:t>
            </w:r>
          </w:p>
        </w:tc>
        <w:tc>
          <w:tcPr>
            <w:tcW w:w="425" w:type="dxa"/>
            <w:shd w:val="solid" w:color="FFFFFF" w:fill="auto"/>
          </w:tcPr>
          <w:p w14:paraId="1385F7C7" w14:textId="77777777" w:rsidR="00A67D55" w:rsidRPr="00CF5E51" w:rsidRDefault="00A67D55" w:rsidP="00F23907">
            <w:pPr>
              <w:pStyle w:val="TAC"/>
              <w:rPr>
                <w:sz w:val="16"/>
                <w:szCs w:val="16"/>
              </w:rPr>
            </w:pPr>
            <w:r w:rsidRPr="00CF5E51">
              <w:rPr>
                <w:sz w:val="16"/>
                <w:szCs w:val="16"/>
              </w:rPr>
              <w:t>-</w:t>
            </w:r>
          </w:p>
        </w:tc>
        <w:tc>
          <w:tcPr>
            <w:tcW w:w="4962" w:type="dxa"/>
            <w:shd w:val="solid" w:color="FFFFFF" w:fill="auto"/>
          </w:tcPr>
          <w:p w14:paraId="157F3BD4" w14:textId="77777777" w:rsidR="00A67D55" w:rsidRPr="00CF5E51" w:rsidRDefault="00A67D55" w:rsidP="00F23907">
            <w:pPr>
              <w:pStyle w:val="TAL"/>
              <w:rPr>
                <w:sz w:val="16"/>
                <w:szCs w:val="16"/>
              </w:rPr>
            </w:pPr>
            <w:r w:rsidRPr="00CF5E51">
              <w:rPr>
                <w:sz w:val="16"/>
                <w:szCs w:val="16"/>
              </w:rPr>
              <w:t>For approval</w:t>
            </w:r>
          </w:p>
        </w:tc>
        <w:tc>
          <w:tcPr>
            <w:tcW w:w="708" w:type="dxa"/>
            <w:shd w:val="solid" w:color="FFFFFF" w:fill="auto"/>
          </w:tcPr>
          <w:p w14:paraId="4D26DFC6" w14:textId="77777777" w:rsidR="00A67D55" w:rsidRPr="00CF5E51" w:rsidRDefault="00A67D55" w:rsidP="00F23907">
            <w:pPr>
              <w:pStyle w:val="TAC"/>
              <w:rPr>
                <w:sz w:val="16"/>
                <w:szCs w:val="16"/>
              </w:rPr>
            </w:pPr>
            <w:r w:rsidRPr="00CF5E51">
              <w:rPr>
                <w:sz w:val="16"/>
                <w:szCs w:val="16"/>
              </w:rPr>
              <w:t>1.0.0</w:t>
            </w:r>
          </w:p>
        </w:tc>
      </w:tr>
      <w:tr w:rsidR="00422BE7" w:rsidRPr="00CF5E51" w14:paraId="2993A7E9" w14:textId="77777777" w:rsidTr="00116825">
        <w:tblPrEx>
          <w:tblCellMar>
            <w:top w:w="0" w:type="dxa"/>
            <w:bottom w:w="0" w:type="dxa"/>
          </w:tblCellMar>
        </w:tblPrEx>
        <w:tc>
          <w:tcPr>
            <w:tcW w:w="800" w:type="dxa"/>
            <w:shd w:val="solid" w:color="FFFFFF" w:fill="auto"/>
          </w:tcPr>
          <w:p w14:paraId="70F5BA10" w14:textId="77777777" w:rsidR="00FF3D5F" w:rsidRPr="00CF5E51" w:rsidRDefault="00FF3D5F" w:rsidP="00136BFE">
            <w:pPr>
              <w:pStyle w:val="TAC"/>
              <w:rPr>
                <w:sz w:val="16"/>
                <w:szCs w:val="16"/>
              </w:rPr>
            </w:pPr>
            <w:r w:rsidRPr="00CF5E51">
              <w:rPr>
                <w:sz w:val="16"/>
                <w:szCs w:val="16"/>
              </w:rPr>
              <w:t>2018-06</w:t>
            </w:r>
          </w:p>
        </w:tc>
        <w:tc>
          <w:tcPr>
            <w:tcW w:w="800" w:type="dxa"/>
            <w:shd w:val="solid" w:color="FFFFFF" w:fill="auto"/>
          </w:tcPr>
          <w:p w14:paraId="1DEFEC2E" w14:textId="77777777" w:rsidR="00FF3D5F" w:rsidRPr="00CF5E51" w:rsidRDefault="00FF3D5F" w:rsidP="00136BFE">
            <w:pPr>
              <w:pStyle w:val="TAC"/>
              <w:rPr>
                <w:sz w:val="16"/>
                <w:szCs w:val="16"/>
              </w:rPr>
            </w:pPr>
            <w:r w:rsidRPr="00CF5E51">
              <w:rPr>
                <w:sz w:val="16"/>
                <w:szCs w:val="16"/>
              </w:rPr>
              <w:t>RAN#80</w:t>
            </w:r>
          </w:p>
        </w:tc>
        <w:tc>
          <w:tcPr>
            <w:tcW w:w="1094" w:type="dxa"/>
            <w:shd w:val="solid" w:color="FFFFFF" w:fill="auto"/>
          </w:tcPr>
          <w:p w14:paraId="184457A3" w14:textId="77777777" w:rsidR="00FF3D5F" w:rsidRPr="00CF5E51" w:rsidRDefault="00FF3D5F" w:rsidP="00136BFE">
            <w:pPr>
              <w:pStyle w:val="TAC"/>
              <w:rPr>
                <w:sz w:val="16"/>
                <w:szCs w:val="16"/>
              </w:rPr>
            </w:pPr>
            <w:r w:rsidRPr="00CF5E51">
              <w:rPr>
                <w:sz w:val="16"/>
                <w:szCs w:val="16"/>
              </w:rPr>
              <w:t>-</w:t>
            </w:r>
          </w:p>
        </w:tc>
        <w:tc>
          <w:tcPr>
            <w:tcW w:w="525" w:type="dxa"/>
            <w:shd w:val="solid" w:color="FFFFFF" w:fill="auto"/>
          </w:tcPr>
          <w:p w14:paraId="10E2C12A" w14:textId="77777777" w:rsidR="00FF3D5F" w:rsidRPr="00CF5E51" w:rsidRDefault="00FF3D5F" w:rsidP="00FF3D5F">
            <w:pPr>
              <w:pStyle w:val="TAL"/>
              <w:rPr>
                <w:sz w:val="16"/>
                <w:szCs w:val="16"/>
              </w:rPr>
            </w:pPr>
            <w:r w:rsidRPr="00CF5E51">
              <w:rPr>
                <w:sz w:val="16"/>
                <w:szCs w:val="16"/>
              </w:rPr>
              <w:t>-</w:t>
            </w:r>
          </w:p>
        </w:tc>
        <w:tc>
          <w:tcPr>
            <w:tcW w:w="425" w:type="dxa"/>
            <w:shd w:val="solid" w:color="FFFFFF" w:fill="auto"/>
          </w:tcPr>
          <w:p w14:paraId="66191D88" w14:textId="77777777" w:rsidR="00FF3D5F" w:rsidRPr="00CF5E51" w:rsidRDefault="00FF3D5F" w:rsidP="00136BFE">
            <w:pPr>
              <w:pStyle w:val="TAR"/>
              <w:rPr>
                <w:sz w:val="16"/>
                <w:szCs w:val="16"/>
              </w:rPr>
            </w:pPr>
            <w:r w:rsidRPr="00CF5E51">
              <w:rPr>
                <w:sz w:val="16"/>
                <w:szCs w:val="16"/>
              </w:rPr>
              <w:t>-</w:t>
            </w:r>
          </w:p>
        </w:tc>
        <w:tc>
          <w:tcPr>
            <w:tcW w:w="425" w:type="dxa"/>
            <w:shd w:val="solid" w:color="FFFFFF" w:fill="auto"/>
          </w:tcPr>
          <w:p w14:paraId="6C8EC9DD" w14:textId="77777777" w:rsidR="00FF3D5F" w:rsidRPr="00CF5E51" w:rsidRDefault="00FF3D5F" w:rsidP="00136BFE">
            <w:pPr>
              <w:pStyle w:val="TAC"/>
              <w:rPr>
                <w:sz w:val="16"/>
                <w:szCs w:val="16"/>
              </w:rPr>
            </w:pPr>
            <w:r w:rsidRPr="00CF5E51">
              <w:rPr>
                <w:sz w:val="16"/>
                <w:szCs w:val="16"/>
              </w:rPr>
              <w:t>-</w:t>
            </w:r>
          </w:p>
        </w:tc>
        <w:tc>
          <w:tcPr>
            <w:tcW w:w="4962" w:type="dxa"/>
            <w:shd w:val="solid" w:color="FFFFFF" w:fill="auto"/>
          </w:tcPr>
          <w:p w14:paraId="3CE30CDC" w14:textId="77777777" w:rsidR="00FF3D5F" w:rsidRPr="00CF5E51" w:rsidRDefault="00FF3D5F" w:rsidP="00FF3D5F">
            <w:pPr>
              <w:pStyle w:val="TAL"/>
              <w:rPr>
                <w:sz w:val="16"/>
                <w:szCs w:val="16"/>
              </w:rPr>
            </w:pPr>
            <w:r w:rsidRPr="00CF5E51">
              <w:rPr>
                <w:sz w:val="16"/>
                <w:szCs w:val="16"/>
              </w:rPr>
              <w:t>Specification approved at TSG-RAN and placed under change control</w:t>
            </w:r>
          </w:p>
        </w:tc>
        <w:tc>
          <w:tcPr>
            <w:tcW w:w="708" w:type="dxa"/>
            <w:shd w:val="solid" w:color="FFFFFF" w:fill="auto"/>
          </w:tcPr>
          <w:p w14:paraId="6D712B36" w14:textId="77777777" w:rsidR="00FF3D5F" w:rsidRPr="00CF5E51" w:rsidRDefault="00FF3D5F" w:rsidP="00136BFE">
            <w:pPr>
              <w:pStyle w:val="TAC"/>
              <w:rPr>
                <w:sz w:val="16"/>
                <w:szCs w:val="16"/>
              </w:rPr>
            </w:pPr>
            <w:r w:rsidRPr="00CF5E51">
              <w:rPr>
                <w:sz w:val="16"/>
                <w:szCs w:val="16"/>
              </w:rPr>
              <w:t>15.0.0</w:t>
            </w:r>
          </w:p>
        </w:tc>
      </w:tr>
      <w:tr w:rsidR="00422BE7" w:rsidRPr="00CF5E51" w14:paraId="0A75569D" w14:textId="77777777" w:rsidTr="00116825">
        <w:tblPrEx>
          <w:tblCellMar>
            <w:top w:w="0" w:type="dxa"/>
            <w:bottom w:w="0" w:type="dxa"/>
          </w:tblCellMar>
        </w:tblPrEx>
        <w:tc>
          <w:tcPr>
            <w:tcW w:w="800" w:type="dxa"/>
            <w:shd w:val="solid" w:color="FFFFFF" w:fill="auto"/>
          </w:tcPr>
          <w:p w14:paraId="209D61B3" w14:textId="03883884" w:rsidR="00AE297A" w:rsidRPr="00CF5E51" w:rsidRDefault="00AE297A" w:rsidP="00AE297A">
            <w:pPr>
              <w:pStyle w:val="TAC"/>
              <w:rPr>
                <w:sz w:val="16"/>
                <w:szCs w:val="16"/>
              </w:rPr>
            </w:pPr>
            <w:r w:rsidRPr="00CF5E51">
              <w:rPr>
                <w:sz w:val="16"/>
                <w:szCs w:val="16"/>
              </w:rPr>
              <w:t>2018-</w:t>
            </w:r>
            <w:del w:id="7121" w:author="Issam" w:date="2019-02-12T23:38:00Z">
              <w:r w:rsidRPr="00CF5E51">
                <w:rPr>
                  <w:sz w:val="16"/>
                  <w:szCs w:val="16"/>
                </w:rPr>
                <w:delText>06</w:delText>
              </w:r>
            </w:del>
            <w:ins w:id="7122" w:author="Issam" w:date="2019-02-12T23:38:00Z">
              <w:r w:rsidR="00130E7F" w:rsidRPr="00CF5E51">
                <w:rPr>
                  <w:sz w:val="16"/>
                  <w:szCs w:val="16"/>
                </w:rPr>
                <w:t>0</w:t>
              </w:r>
              <w:r w:rsidR="00130E7F">
                <w:rPr>
                  <w:sz w:val="16"/>
                  <w:szCs w:val="16"/>
                </w:rPr>
                <w:t>9</w:t>
              </w:r>
            </w:ins>
          </w:p>
        </w:tc>
        <w:tc>
          <w:tcPr>
            <w:tcW w:w="800" w:type="dxa"/>
            <w:shd w:val="solid" w:color="FFFFFF" w:fill="auto"/>
          </w:tcPr>
          <w:p w14:paraId="50B9D184" w14:textId="1BECCABE" w:rsidR="00AE297A" w:rsidRPr="00CF5E51" w:rsidRDefault="00AE297A" w:rsidP="00AE297A">
            <w:pPr>
              <w:pStyle w:val="TAC"/>
              <w:rPr>
                <w:sz w:val="16"/>
                <w:szCs w:val="16"/>
              </w:rPr>
            </w:pPr>
            <w:r w:rsidRPr="00CF5E51">
              <w:rPr>
                <w:sz w:val="16"/>
                <w:szCs w:val="16"/>
              </w:rPr>
              <w:t>RAN#</w:t>
            </w:r>
            <w:del w:id="7123" w:author="Issam" w:date="2019-02-12T23:38:00Z">
              <w:r w:rsidRPr="00CF5E51">
                <w:rPr>
                  <w:sz w:val="16"/>
                  <w:szCs w:val="16"/>
                </w:rPr>
                <w:delText>80</w:delText>
              </w:r>
            </w:del>
            <w:ins w:id="7124" w:author="Issam" w:date="2019-02-12T23:38:00Z">
              <w:r w:rsidRPr="00CF5E51">
                <w:rPr>
                  <w:sz w:val="16"/>
                  <w:szCs w:val="16"/>
                </w:rPr>
                <w:t>8</w:t>
              </w:r>
              <w:r w:rsidR="00130E7F">
                <w:rPr>
                  <w:sz w:val="16"/>
                  <w:szCs w:val="16"/>
                </w:rPr>
                <w:t>1</w:t>
              </w:r>
            </w:ins>
          </w:p>
        </w:tc>
        <w:tc>
          <w:tcPr>
            <w:tcW w:w="1094" w:type="dxa"/>
            <w:shd w:val="solid" w:color="FFFFFF" w:fill="auto"/>
          </w:tcPr>
          <w:p w14:paraId="03A7855B" w14:textId="77777777" w:rsidR="00AE297A" w:rsidRPr="00CF5E51" w:rsidRDefault="00AE297A" w:rsidP="00AE297A">
            <w:pPr>
              <w:pStyle w:val="TAC"/>
              <w:rPr>
                <w:sz w:val="16"/>
                <w:szCs w:val="16"/>
              </w:rPr>
            </w:pPr>
            <w:r w:rsidRPr="00AE297A">
              <w:rPr>
                <w:sz w:val="16"/>
                <w:szCs w:val="16"/>
              </w:rPr>
              <w:t>RP-181922</w:t>
            </w:r>
          </w:p>
        </w:tc>
        <w:tc>
          <w:tcPr>
            <w:tcW w:w="525" w:type="dxa"/>
            <w:shd w:val="solid" w:color="FFFFFF" w:fill="auto"/>
          </w:tcPr>
          <w:p w14:paraId="4CB3A3B6" w14:textId="77777777" w:rsidR="00AE297A" w:rsidRPr="00CF5E51" w:rsidRDefault="00AE297A" w:rsidP="00AE297A">
            <w:pPr>
              <w:pStyle w:val="TAL"/>
              <w:rPr>
                <w:sz w:val="16"/>
                <w:szCs w:val="16"/>
              </w:rPr>
            </w:pPr>
            <w:r>
              <w:rPr>
                <w:sz w:val="16"/>
                <w:szCs w:val="16"/>
              </w:rPr>
              <w:t>0001</w:t>
            </w:r>
          </w:p>
        </w:tc>
        <w:tc>
          <w:tcPr>
            <w:tcW w:w="425" w:type="dxa"/>
            <w:shd w:val="solid" w:color="FFFFFF" w:fill="auto"/>
          </w:tcPr>
          <w:p w14:paraId="229C6B0A" w14:textId="77777777" w:rsidR="00AE297A" w:rsidRPr="00CF5E51" w:rsidRDefault="00AE297A" w:rsidP="00AE297A">
            <w:pPr>
              <w:pStyle w:val="TAR"/>
              <w:rPr>
                <w:sz w:val="16"/>
                <w:szCs w:val="16"/>
              </w:rPr>
            </w:pPr>
            <w:r>
              <w:rPr>
                <w:sz w:val="16"/>
                <w:szCs w:val="16"/>
              </w:rPr>
              <w:t>2</w:t>
            </w:r>
          </w:p>
        </w:tc>
        <w:tc>
          <w:tcPr>
            <w:tcW w:w="425" w:type="dxa"/>
            <w:shd w:val="solid" w:color="FFFFFF" w:fill="auto"/>
          </w:tcPr>
          <w:p w14:paraId="65C32404" w14:textId="77777777" w:rsidR="00AE297A" w:rsidRPr="00CF5E51" w:rsidRDefault="00AE297A" w:rsidP="00AE297A">
            <w:pPr>
              <w:pStyle w:val="TAC"/>
              <w:rPr>
                <w:sz w:val="16"/>
                <w:szCs w:val="16"/>
              </w:rPr>
            </w:pPr>
            <w:r>
              <w:rPr>
                <w:sz w:val="16"/>
                <w:szCs w:val="16"/>
              </w:rPr>
              <w:t>F</w:t>
            </w:r>
          </w:p>
        </w:tc>
        <w:tc>
          <w:tcPr>
            <w:tcW w:w="4962" w:type="dxa"/>
            <w:shd w:val="solid" w:color="FFFFFF" w:fill="auto"/>
          </w:tcPr>
          <w:p w14:paraId="0A498EF0" w14:textId="77777777" w:rsidR="00AE297A" w:rsidRPr="00CF5E51" w:rsidRDefault="00AE297A" w:rsidP="00AE297A">
            <w:pPr>
              <w:pStyle w:val="TAL"/>
              <w:rPr>
                <w:sz w:val="16"/>
                <w:szCs w:val="16"/>
              </w:rPr>
            </w:pPr>
            <w:r w:rsidRPr="00AE297A">
              <w:rPr>
                <w:sz w:val="16"/>
                <w:szCs w:val="16"/>
              </w:rPr>
              <w:t>NR Corrections (38.413 Baseline CR covering RAN3-101 agreements)</w:t>
            </w:r>
          </w:p>
        </w:tc>
        <w:tc>
          <w:tcPr>
            <w:tcW w:w="708" w:type="dxa"/>
            <w:shd w:val="solid" w:color="FFFFFF" w:fill="auto"/>
          </w:tcPr>
          <w:p w14:paraId="42FD4CBA" w14:textId="77777777" w:rsidR="00AE297A" w:rsidRPr="00CF5E51" w:rsidRDefault="00AE297A" w:rsidP="00AE297A">
            <w:pPr>
              <w:pStyle w:val="TAC"/>
              <w:rPr>
                <w:sz w:val="16"/>
                <w:szCs w:val="16"/>
              </w:rPr>
            </w:pPr>
            <w:r>
              <w:rPr>
                <w:sz w:val="16"/>
                <w:szCs w:val="16"/>
              </w:rPr>
              <w:t>15.1.0</w:t>
            </w:r>
          </w:p>
        </w:tc>
      </w:tr>
      <w:tr w:rsidR="007D728E" w:rsidRPr="00CF5E51" w14:paraId="0B9024FD" w14:textId="77777777" w:rsidTr="00116825">
        <w:tblPrEx>
          <w:tblCellMar>
            <w:top w:w="0" w:type="dxa"/>
            <w:bottom w:w="0" w:type="dxa"/>
          </w:tblCellMar>
        </w:tblPrEx>
        <w:trPr>
          <w:ins w:id="7125" w:author="Issam" w:date="2019-02-12T23:38:00Z"/>
        </w:trPr>
        <w:tc>
          <w:tcPr>
            <w:tcW w:w="800" w:type="dxa"/>
            <w:shd w:val="solid" w:color="FFFFFF" w:fill="auto"/>
          </w:tcPr>
          <w:p w14:paraId="52886CBF" w14:textId="77777777" w:rsidR="007D728E" w:rsidRPr="00CF5E51" w:rsidRDefault="007D728E" w:rsidP="007D728E">
            <w:pPr>
              <w:pStyle w:val="TAC"/>
              <w:rPr>
                <w:ins w:id="7126" w:author="Issam" w:date="2019-02-12T23:38:00Z"/>
                <w:sz w:val="16"/>
                <w:szCs w:val="16"/>
              </w:rPr>
            </w:pPr>
            <w:ins w:id="7127" w:author="Issam" w:date="2019-02-12T23:38:00Z">
              <w:r w:rsidRPr="00CF5E51">
                <w:rPr>
                  <w:sz w:val="16"/>
                  <w:szCs w:val="16"/>
                </w:rPr>
                <w:t>2018-</w:t>
              </w:r>
              <w:r>
                <w:rPr>
                  <w:sz w:val="16"/>
                  <w:szCs w:val="16"/>
                </w:rPr>
                <w:t>12</w:t>
              </w:r>
            </w:ins>
          </w:p>
        </w:tc>
        <w:tc>
          <w:tcPr>
            <w:tcW w:w="800" w:type="dxa"/>
            <w:shd w:val="solid" w:color="FFFFFF" w:fill="auto"/>
          </w:tcPr>
          <w:p w14:paraId="56C0BF91" w14:textId="77777777" w:rsidR="007D728E" w:rsidRPr="00CF5E51" w:rsidRDefault="007D728E" w:rsidP="007D728E">
            <w:pPr>
              <w:pStyle w:val="TAC"/>
              <w:rPr>
                <w:ins w:id="7128" w:author="Issam" w:date="2019-02-12T23:38:00Z"/>
                <w:sz w:val="16"/>
                <w:szCs w:val="16"/>
              </w:rPr>
            </w:pPr>
            <w:ins w:id="7129" w:author="Issam" w:date="2019-02-12T23:38:00Z">
              <w:r w:rsidRPr="00CF5E51">
                <w:rPr>
                  <w:sz w:val="16"/>
                  <w:szCs w:val="16"/>
                </w:rPr>
                <w:t>RAN#8</w:t>
              </w:r>
              <w:r>
                <w:rPr>
                  <w:sz w:val="16"/>
                  <w:szCs w:val="16"/>
                </w:rPr>
                <w:t>2</w:t>
              </w:r>
            </w:ins>
          </w:p>
        </w:tc>
        <w:tc>
          <w:tcPr>
            <w:tcW w:w="1094" w:type="dxa"/>
            <w:shd w:val="solid" w:color="FFFFFF" w:fill="auto"/>
          </w:tcPr>
          <w:p w14:paraId="3B81F1E5" w14:textId="77777777" w:rsidR="007D728E" w:rsidRPr="00AE297A" w:rsidRDefault="007D728E" w:rsidP="007D728E">
            <w:pPr>
              <w:pStyle w:val="TAC"/>
              <w:rPr>
                <w:ins w:id="7130" w:author="Issam" w:date="2019-02-12T23:38:00Z"/>
                <w:sz w:val="16"/>
                <w:szCs w:val="16"/>
              </w:rPr>
            </w:pPr>
            <w:ins w:id="7131" w:author="Issam" w:date="2019-02-12T23:38:00Z">
              <w:r w:rsidRPr="007D728E">
                <w:rPr>
                  <w:sz w:val="16"/>
                  <w:szCs w:val="16"/>
                </w:rPr>
                <w:t>RP-182448</w:t>
              </w:r>
            </w:ins>
          </w:p>
        </w:tc>
        <w:tc>
          <w:tcPr>
            <w:tcW w:w="525" w:type="dxa"/>
            <w:shd w:val="solid" w:color="FFFFFF" w:fill="auto"/>
          </w:tcPr>
          <w:p w14:paraId="0329BE54" w14:textId="77777777" w:rsidR="007D728E" w:rsidRDefault="007D728E" w:rsidP="007D728E">
            <w:pPr>
              <w:pStyle w:val="TAL"/>
              <w:rPr>
                <w:ins w:id="7132" w:author="Issam" w:date="2019-02-12T23:38:00Z"/>
                <w:sz w:val="16"/>
                <w:szCs w:val="16"/>
              </w:rPr>
            </w:pPr>
            <w:ins w:id="7133" w:author="Issam" w:date="2019-02-12T23:38:00Z">
              <w:r>
                <w:rPr>
                  <w:sz w:val="16"/>
                  <w:szCs w:val="16"/>
                </w:rPr>
                <w:t>0003</w:t>
              </w:r>
            </w:ins>
          </w:p>
        </w:tc>
        <w:tc>
          <w:tcPr>
            <w:tcW w:w="425" w:type="dxa"/>
            <w:shd w:val="solid" w:color="FFFFFF" w:fill="auto"/>
          </w:tcPr>
          <w:p w14:paraId="737751B6" w14:textId="77777777" w:rsidR="007D728E" w:rsidRDefault="007D728E" w:rsidP="007D728E">
            <w:pPr>
              <w:pStyle w:val="TAR"/>
              <w:rPr>
                <w:ins w:id="7134" w:author="Issam" w:date="2019-02-12T23:38:00Z"/>
                <w:sz w:val="16"/>
                <w:szCs w:val="16"/>
              </w:rPr>
            </w:pPr>
            <w:ins w:id="7135" w:author="Issam" w:date="2019-02-12T23:38:00Z">
              <w:r>
                <w:rPr>
                  <w:sz w:val="16"/>
                  <w:szCs w:val="16"/>
                </w:rPr>
                <w:t>2</w:t>
              </w:r>
            </w:ins>
          </w:p>
        </w:tc>
        <w:tc>
          <w:tcPr>
            <w:tcW w:w="425" w:type="dxa"/>
            <w:shd w:val="solid" w:color="FFFFFF" w:fill="auto"/>
          </w:tcPr>
          <w:p w14:paraId="4386B1F9" w14:textId="77777777" w:rsidR="007D728E" w:rsidRDefault="007D728E" w:rsidP="007D728E">
            <w:pPr>
              <w:pStyle w:val="TAC"/>
              <w:rPr>
                <w:ins w:id="7136" w:author="Issam" w:date="2019-02-12T23:38:00Z"/>
                <w:sz w:val="16"/>
                <w:szCs w:val="16"/>
              </w:rPr>
            </w:pPr>
            <w:ins w:id="7137" w:author="Issam" w:date="2019-02-12T23:38:00Z">
              <w:r>
                <w:rPr>
                  <w:sz w:val="16"/>
                  <w:szCs w:val="16"/>
                </w:rPr>
                <w:t>F</w:t>
              </w:r>
            </w:ins>
          </w:p>
        </w:tc>
        <w:tc>
          <w:tcPr>
            <w:tcW w:w="4962" w:type="dxa"/>
            <w:shd w:val="solid" w:color="FFFFFF" w:fill="auto"/>
          </w:tcPr>
          <w:p w14:paraId="21667BCB" w14:textId="77777777" w:rsidR="007D728E" w:rsidRPr="00AE297A" w:rsidRDefault="007D728E" w:rsidP="007D728E">
            <w:pPr>
              <w:pStyle w:val="TAL"/>
              <w:rPr>
                <w:ins w:id="7138" w:author="Issam" w:date="2019-02-12T23:38:00Z"/>
                <w:sz w:val="16"/>
                <w:szCs w:val="16"/>
              </w:rPr>
            </w:pPr>
            <w:ins w:id="7139" w:author="Issam" w:date="2019-02-12T23:38:00Z">
              <w:r w:rsidRPr="007D728E">
                <w:rPr>
                  <w:sz w:val="16"/>
                  <w:szCs w:val="16"/>
                </w:rPr>
                <w:t>Baseline CR for TS 38.413</w:t>
              </w:r>
            </w:ins>
          </w:p>
        </w:tc>
        <w:tc>
          <w:tcPr>
            <w:tcW w:w="708" w:type="dxa"/>
            <w:shd w:val="solid" w:color="FFFFFF" w:fill="auto"/>
          </w:tcPr>
          <w:p w14:paraId="73A7E885" w14:textId="77777777" w:rsidR="007D728E" w:rsidRDefault="007D728E" w:rsidP="007D728E">
            <w:pPr>
              <w:pStyle w:val="TAC"/>
              <w:rPr>
                <w:ins w:id="7140" w:author="Issam" w:date="2019-02-12T23:38:00Z"/>
                <w:sz w:val="16"/>
                <w:szCs w:val="16"/>
              </w:rPr>
            </w:pPr>
            <w:ins w:id="7141" w:author="Issam" w:date="2019-02-12T23:38:00Z">
              <w:r>
                <w:rPr>
                  <w:sz w:val="16"/>
                  <w:szCs w:val="16"/>
                </w:rPr>
                <w:t>15.2.0</w:t>
              </w:r>
            </w:ins>
          </w:p>
        </w:tc>
      </w:tr>
    </w:tbl>
    <w:p w14:paraId="33E7BC54" w14:textId="77777777" w:rsidR="003C3971" w:rsidRPr="00CF5E51" w:rsidRDefault="003C3971"/>
    <w:sectPr w:rsidR="003C3971" w:rsidRPr="00CF5E51">
      <w:headerReference w:type="default" r:id="rId203"/>
      <w:footerReference w:type="default" r:id="rId204"/>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144F5A" w14:textId="77777777" w:rsidR="00C8734C" w:rsidRDefault="00C8734C">
      <w:r>
        <w:separator/>
      </w:r>
    </w:p>
  </w:endnote>
  <w:endnote w:type="continuationSeparator" w:id="0">
    <w:p w14:paraId="191E0816" w14:textId="77777777" w:rsidR="00C8734C" w:rsidRDefault="00C8734C">
      <w:r>
        <w:continuationSeparator/>
      </w:r>
    </w:p>
  </w:endnote>
  <w:endnote w:type="continuationNotice" w:id="1">
    <w:p w14:paraId="2F9791FD" w14:textId="77777777" w:rsidR="00C8734C" w:rsidRDefault="00C8734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panose1 w:val="02020609040205080304"/>
    <w:charset w:val="80"/>
    <w:family w:val="roman"/>
    <w:pitch w:val="fixed"/>
    <w:sig w:usb0="E00002FF" w:usb1="6AC7FDFB" w:usb2="08000012" w:usb3="00000000" w:csb0="0002009F" w:csb1="00000000"/>
  </w:font>
  <w:font w:name="DengXian">
    <w:panose1 w:val="02010600030101010101"/>
    <w:charset w:val="86"/>
    <w:family w:val="script"/>
    <w:pitch w:val="variable"/>
    <w:sig w:usb0="A00002BF" w:usb1="38CF7CFA" w:usb2="00000016" w:usb3="00000000" w:csb0="0004000F" w:csb1="00000000"/>
  </w:font>
  <w:font w:name="Segoe UI">
    <w:altName w:val="Calibri"/>
    <w:charset w:val="00"/>
    <w:family w:val="swiss"/>
    <w:pitch w:val="variable"/>
    <w:sig w:usb0="E10022FF" w:usb1="C000E47F" w:usb2="00000029" w:usb3="00000000" w:csb0="000001DF" w:csb1="00000000"/>
  </w:font>
  <w:font w:name="Batang">
    <w:panose1 w:val="02030600000101010101"/>
    <w:charset w:val="81"/>
    <w:family w:val="roman"/>
    <w:pitch w:val="variable"/>
    <w:sig w:usb0="B00002AF" w:usb1="69D77CFB" w:usb2="00000030" w:usb3="00000000" w:csb0="0008009F" w:csb1="00000000"/>
  </w:font>
  <w:font w:name="Times">
    <w:panose1 w:val="0000050000000002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algun Gothic">
    <w:panose1 w:val="020B0503020000020004"/>
    <w:charset w:val="81"/>
    <w:family w:val="swiss"/>
    <w:pitch w:val="variable"/>
    <w:sig w:usb0="9000002F" w:usb1="29D77CFB" w:usb2="00000012" w:usb3="00000000" w:csb0="00080001" w:csb1="00000000"/>
  </w:font>
  <w:font w:name="Yu Mincho">
    <w:panose1 w:val="02020400000000000000"/>
    <w:charset w:val="80"/>
    <w:family w:val="roman"/>
    <w:pitch w:val="variable"/>
    <w:sig w:usb0="800002E7" w:usb1="2AC7FCFF" w:usb2="00000012" w:usb3="00000000" w:csb0="0002009F" w:csb1="00000000"/>
  </w:font>
  <w:font w:name="DengXian Light">
    <w:panose1 w:val="02010600030101010101"/>
    <w:charset w:val="86"/>
    <w:family w:val="script"/>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C7CE2" w14:textId="77777777" w:rsidR="00422BE7" w:rsidRDefault="00422BE7">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D86177" w14:textId="77777777" w:rsidR="006A1CE4" w:rsidRDefault="006A1CE4">
    <w:pPr>
      <w:pStyle w:val="a5"/>
    </w:pPr>
    <w:r>
      <w:t>3GPP</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7CC17B" w14:textId="77777777" w:rsidR="00AE297A" w:rsidRDefault="00AE297A">
    <w:pPr>
      <w:pStyle w:val="a5"/>
    </w:pPr>
    <w:r>
      <w:t>3GPP</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50DAE6" w14:textId="77777777" w:rsidR="00C8734C" w:rsidRDefault="00C8734C">
      <w:r>
        <w:separator/>
      </w:r>
    </w:p>
  </w:footnote>
  <w:footnote w:type="continuationSeparator" w:id="0">
    <w:p w14:paraId="645D78D0" w14:textId="77777777" w:rsidR="00C8734C" w:rsidRDefault="00C8734C">
      <w:r>
        <w:continuationSeparator/>
      </w:r>
    </w:p>
  </w:footnote>
  <w:footnote w:type="continuationNotice" w:id="1">
    <w:p w14:paraId="5DDE1B88" w14:textId="77777777" w:rsidR="00C8734C" w:rsidRDefault="00C8734C">
      <w:pPr>
        <w:spacing w:after="0"/>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315ED3" w14:textId="77777777" w:rsidR="00422BE7" w:rsidRDefault="00422BE7">
    <w:pPr>
      <w:pStyle w:val="a3"/>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30A1C1" w14:textId="3259FAD0" w:rsidR="006A1CE4" w:rsidRDefault="006A1CE4">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422BE7">
      <w:rPr>
        <w:rFonts w:ascii="Arial" w:hAnsi="Arial" w:cs="Arial"/>
        <w:b/>
        <w:noProof/>
        <w:sz w:val="18"/>
        <w:szCs w:val="18"/>
      </w:rPr>
      <w:t>3GPP TS 38.413 V15.2.0 (2018-12)</w:t>
    </w:r>
    <w:r>
      <w:rPr>
        <w:rFonts w:ascii="Arial" w:hAnsi="Arial" w:cs="Arial"/>
        <w:b/>
        <w:sz w:val="18"/>
        <w:szCs w:val="18"/>
      </w:rPr>
      <w:fldChar w:fldCharType="end"/>
    </w:r>
  </w:p>
  <w:p w14:paraId="50BA4EA4" w14:textId="77777777" w:rsidR="006A1CE4" w:rsidRDefault="006A1CE4">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sidR="00422BE7">
      <w:rPr>
        <w:rFonts w:ascii="Arial" w:hAnsi="Arial" w:cs="Arial"/>
        <w:b/>
        <w:noProof/>
        <w:sz w:val="18"/>
        <w:szCs w:val="18"/>
      </w:rPr>
      <w:t>3</w:t>
    </w:r>
    <w:r>
      <w:rPr>
        <w:rFonts w:ascii="Arial" w:hAnsi="Arial" w:cs="Arial"/>
        <w:b/>
        <w:sz w:val="18"/>
        <w:szCs w:val="18"/>
      </w:rPr>
      <w:fldChar w:fldCharType="end"/>
    </w:r>
  </w:p>
  <w:p w14:paraId="1667C824" w14:textId="77777777" w:rsidR="006A1CE4" w:rsidRDefault="006A1CE4">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422BE7">
      <w:rPr>
        <w:rFonts w:ascii="Arial" w:hAnsi="Arial" w:cs="Arial"/>
        <w:b/>
        <w:noProof/>
        <w:sz w:val="18"/>
        <w:szCs w:val="18"/>
      </w:rPr>
      <w:t>Release 15</w:t>
    </w:r>
    <w:r>
      <w:rPr>
        <w:rFonts w:ascii="Arial" w:hAnsi="Arial" w:cs="Arial"/>
        <w:b/>
        <w:sz w:val="18"/>
        <w:szCs w:val="18"/>
      </w:rPr>
      <w:fldChar w:fldCharType="end"/>
    </w:r>
  </w:p>
  <w:p w14:paraId="2675C966" w14:textId="77777777" w:rsidR="006A1CE4" w:rsidRDefault="006A1CE4">
    <w:pPr>
      <w:pStyle w:val="a3"/>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D2EA2C" w14:textId="7D82ADEF" w:rsidR="00AE297A" w:rsidRDefault="00AE297A">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4041C3">
      <w:rPr>
        <w:rFonts w:ascii="Arial" w:hAnsi="Arial" w:cs="Arial"/>
        <w:b/>
        <w:noProof/>
        <w:sz w:val="18"/>
        <w:szCs w:val="18"/>
      </w:rPr>
      <w:t>3GPP TS 38.413 V15.</w:t>
    </w:r>
    <w:del w:id="7142" w:author="Issam" w:date="2019-02-12T23:38:00Z">
      <w:r w:rsidR="00116825">
        <w:rPr>
          <w:rFonts w:ascii="Arial" w:hAnsi="Arial" w:cs="Arial"/>
          <w:b/>
          <w:noProof/>
          <w:sz w:val="18"/>
          <w:szCs w:val="18"/>
        </w:rPr>
        <w:delText>1</w:delText>
      </w:r>
    </w:del>
    <w:ins w:id="7143" w:author="Issam" w:date="2019-02-12T23:38:00Z">
      <w:r w:rsidR="004041C3">
        <w:rPr>
          <w:rFonts w:ascii="Arial" w:hAnsi="Arial" w:cs="Arial"/>
          <w:b/>
          <w:noProof/>
          <w:sz w:val="18"/>
          <w:szCs w:val="18"/>
        </w:rPr>
        <w:t>2</w:t>
      </w:r>
    </w:ins>
    <w:r w:rsidR="004041C3">
      <w:rPr>
        <w:rFonts w:ascii="Arial" w:hAnsi="Arial" w:cs="Arial"/>
        <w:b/>
        <w:noProof/>
        <w:sz w:val="18"/>
        <w:szCs w:val="18"/>
      </w:rPr>
      <w:t>.0 (2018-</w:t>
    </w:r>
    <w:del w:id="7144" w:author="Issam" w:date="2019-02-12T23:38:00Z">
      <w:r w:rsidR="00116825">
        <w:rPr>
          <w:rFonts w:ascii="Arial" w:hAnsi="Arial" w:cs="Arial"/>
          <w:b/>
          <w:noProof/>
          <w:sz w:val="18"/>
          <w:szCs w:val="18"/>
        </w:rPr>
        <w:delText>09</w:delText>
      </w:r>
    </w:del>
    <w:ins w:id="7145" w:author="Issam" w:date="2019-02-12T23:38:00Z">
      <w:r w:rsidR="004041C3">
        <w:rPr>
          <w:rFonts w:ascii="Arial" w:hAnsi="Arial" w:cs="Arial"/>
          <w:b/>
          <w:noProof/>
          <w:sz w:val="18"/>
          <w:szCs w:val="18"/>
        </w:rPr>
        <w:t>12</w:t>
      </w:r>
    </w:ins>
    <w:r w:rsidR="004041C3">
      <w:rPr>
        <w:rFonts w:ascii="Arial" w:hAnsi="Arial" w:cs="Arial"/>
        <w:b/>
        <w:noProof/>
        <w:sz w:val="18"/>
        <w:szCs w:val="18"/>
      </w:rPr>
      <w:t>)</w:t>
    </w:r>
    <w:r>
      <w:rPr>
        <w:rFonts w:ascii="Arial" w:hAnsi="Arial" w:cs="Arial"/>
        <w:b/>
        <w:sz w:val="18"/>
        <w:szCs w:val="18"/>
      </w:rPr>
      <w:fldChar w:fldCharType="end"/>
    </w:r>
  </w:p>
  <w:p w14:paraId="3F6E5780" w14:textId="77777777" w:rsidR="00AE297A" w:rsidRDefault="00AE297A">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sidR="00116825">
      <w:rPr>
        <w:rFonts w:ascii="Arial" w:hAnsi="Arial" w:cs="Arial"/>
        <w:b/>
        <w:noProof/>
        <w:sz w:val="18"/>
        <w:szCs w:val="18"/>
      </w:rPr>
      <w:t>295</w:t>
    </w:r>
    <w:r>
      <w:rPr>
        <w:rFonts w:ascii="Arial" w:hAnsi="Arial" w:cs="Arial"/>
        <w:b/>
        <w:sz w:val="18"/>
        <w:szCs w:val="18"/>
      </w:rPr>
      <w:fldChar w:fldCharType="end"/>
    </w:r>
  </w:p>
  <w:p w14:paraId="071FA837" w14:textId="77777777" w:rsidR="00AE297A" w:rsidRDefault="00AE297A">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4041C3">
      <w:rPr>
        <w:rFonts w:ascii="Arial" w:hAnsi="Arial" w:cs="Arial"/>
        <w:b/>
        <w:noProof/>
        <w:sz w:val="18"/>
        <w:szCs w:val="18"/>
      </w:rPr>
      <w:t>Release 15</w:t>
    </w:r>
    <w:r>
      <w:rPr>
        <w:rFonts w:ascii="Arial" w:hAnsi="Arial" w:cs="Arial"/>
        <w:b/>
        <w:sz w:val="18"/>
        <w:szCs w:val="18"/>
      </w:rPr>
      <w:fldChar w:fldCharType="end"/>
    </w:r>
  </w:p>
  <w:p w14:paraId="6484E9DF" w14:textId="77777777" w:rsidR="00AE297A" w:rsidRDefault="00AE297A">
    <w:pPr>
      <w:pStyle w:val="a3"/>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5CAEF418"/>
    <w:lvl w:ilvl="0">
      <w:start w:val="1"/>
      <w:numFmt w:val="decimal"/>
      <w:lvlText w:val="%1."/>
      <w:lvlJc w:val="left"/>
      <w:pPr>
        <w:tabs>
          <w:tab w:val="num" w:pos="1492"/>
        </w:tabs>
        <w:ind w:left="1492" w:hanging="360"/>
      </w:pPr>
    </w:lvl>
  </w:abstractNum>
  <w:abstractNum w:abstractNumId="1">
    <w:nsid w:val="FFFFFF7D"/>
    <w:multiLevelType w:val="singleLevel"/>
    <w:tmpl w:val="60BA37DC"/>
    <w:lvl w:ilvl="0">
      <w:start w:val="1"/>
      <w:numFmt w:val="decimal"/>
      <w:lvlText w:val="%1."/>
      <w:lvlJc w:val="left"/>
      <w:pPr>
        <w:tabs>
          <w:tab w:val="num" w:pos="1209"/>
        </w:tabs>
        <w:ind w:left="1209" w:hanging="360"/>
      </w:pPr>
    </w:lvl>
  </w:abstractNum>
  <w:abstractNum w:abstractNumId="2">
    <w:nsid w:val="FFFFFF7E"/>
    <w:multiLevelType w:val="singleLevel"/>
    <w:tmpl w:val="BB02E218"/>
    <w:lvl w:ilvl="0">
      <w:start w:val="1"/>
      <w:numFmt w:val="decimal"/>
      <w:lvlText w:val="%1."/>
      <w:lvlJc w:val="left"/>
      <w:pPr>
        <w:tabs>
          <w:tab w:val="num" w:pos="926"/>
        </w:tabs>
        <w:ind w:left="926" w:hanging="360"/>
      </w:pPr>
    </w:lvl>
  </w:abstractNum>
  <w:abstractNum w:abstractNumId="3">
    <w:nsid w:val="FFFFFF7F"/>
    <w:multiLevelType w:val="singleLevel"/>
    <w:tmpl w:val="F522DB42"/>
    <w:lvl w:ilvl="0">
      <w:start w:val="1"/>
      <w:numFmt w:val="decimal"/>
      <w:lvlText w:val="%1."/>
      <w:lvlJc w:val="left"/>
      <w:pPr>
        <w:tabs>
          <w:tab w:val="num" w:pos="643"/>
        </w:tabs>
        <w:ind w:left="643" w:hanging="360"/>
      </w:pPr>
    </w:lvl>
  </w:abstractNum>
  <w:abstractNum w:abstractNumId="4">
    <w:nsid w:val="FFFFFF80"/>
    <w:multiLevelType w:val="singleLevel"/>
    <w:tmpl w:val="1CD81104"/>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58285B32"/>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E53CC77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D082C0D2"/>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58C87C40"/>
    <w:lvl w:ilvl="0">
      <w:start w:val="1"/>
      <w:numFmt w:val="decimal"/>
      <w:lvlText w:val="%1."/>
      <w:lvlJc w:val="left"/>
      <w:pPr>
        <w:tabs>
          <w:tab w:val="num" w:pos="360"/>
        </w:tabs>
        <w:ind w:left="360" w:hanging="360"/>
      </w:pPr>
    </w:lvl>
  </w:abstractNum>
  <w:abstractNum w:abstractNumId="9">
    <w:nsid w:val="FFFFFF89"/>
    <w:multiLevelType w:val="singleLevel"/>
    <w:tmpl w:val="2AF44222"/>
    <w:lvl w:ilvl="0">
      <w:start w:val="1"/>
      <w:numFmt w:val="bullet"/>
      <w:lvlText w:val=""/>
      <w:lvlJc w:val="left"/>
      <w:pPr>
        <w:tabs>
          <w:tab w:val="num" w:pos="360"/>
        </w:tabs>
        <w:ind w:left="360" w:hanging="360"/>
      </w:pPr>
      <w:rPr>
        <w:rFonts w:ascii="Symbol" w:hAnsi="Symbol" w:hint="default"/>
      </w:rPr>
    </w:lvl>
  </w:abstractNum>
  <w:abstractNum w:abstractNumId="10">
    <w:nsid w:val="FFFFFFFE"/>
    <w:multiLevelType w:val="singleLevel"/>
    <w:tmpl w:val="FFFFFFFF"/>
    <w:lvl w:ilvl="0">
      <w:numFmt w:val="decimal"/>
      <w:lvlText w:val="*"/>
      <w:lvlJc w:val="left"/>
    </w:lvl>
  </w:abstractNum>
  <w:abstractNum w:abstractNumId="11">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nsid w:val="05AF3A9F"/>
    <w:multiLevelType w:val="hybridMultilevel"/>
    <w:tmpl w:val="A6AEDE5E"/>
    <w:lvl w:ilvl="0" w:tplc="5A1C5106">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3">
    <w:nsid w:val="0B4C275F"/>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14">
    <w:nsid w:val="0B684DCF"/>
    <w:multiLevelType w:val="singleLevel"/>
    <w:tmpl w:val="F662CE56"/>
    <w:lvl w:ilvl="0">
      <w:start w:val="1"/>
      <w:numFmt w:val="lowerLetter"/>
      <w:lvlText w:val="%1)"/>
      <w:legacy w:legacy="1" w:legacySpace="0" w:legacyIndent="283"/>
      <w:lvlJc w:val="left"/>
      <w:pPr>
        <w:ind w:left="567" w:hanging="283"/>
      </w:pPr>
    </w:lvl>
  </w:abstractNum>
  <w:abstractNum w:abstractNumId="15">
    <w:nsid w:val="172E7F78"/>
    <w:multiLevelType w:val="hybridMultilevel"/>
    <w:tmpl w:val="E5FEE8DE"/>
    <w:lvl w:ilvl="0" w:tplc="08225A2E">
      <w:start w:val="1"/>
      <w:numFmt w:val="bullet"/>
      <w:lvlText w:val="-"/>
      <w:lvlJc w:val="left"/>
      <w:pPr>
        <w:tabs>
          <w:tab w:val="num" w:pos="-1"/>
        </w:tabs>
        <w:ind w:left="566" w:hanging="283"/>
      </w:pPr>
      <w:rPr>
        <w:rFonts w:ascii="Times New Roman" w:hAnsi="Times New Roman" w:cs="Times New Roman" w:hint="default"/>
      </w:rPr>
    </w:lvl>
    <w:lvl w:ilvl="1" w:tplc="08090003" w:tentative="1">
      <w:start w:val="1"/>
      <w:numFmt w:val="bullet"/>
      <w:lvlText w:val="o"/>
      <w:lvlJc w:val="left"/>
      <w:pPr>
        <w:tabs>
          <w:tab w:val="num" w:pos="1439"/>
        </w:tabs>
        <w:ind w:left="1439" w:hanging="360"/>
      </w:pPr>
      <w:rPr>
        <w:rFonts w:ascii="Courier New" w:hAnsi="Courier New" w:cs="Courier New" w:hint="default"/>
      </w:rPr>
    </w:lvl>
    <w:lvl w:ilvl="2" w:tplc="08090005" w:tentative="1">
      <w:start w:val="1"/>
      <w:numFmt w:val="bullet"/>
      <w:lvlText w:val=""/>
      <w:lvlJc w:val="left"/>
      <w:pPr>
        <w:tabs>
          <w:tab w:val="num" w:pos="2159"/>
        </w:tabs>
        <w:ind w:left="2159" w:hanging="360"/>
      </w:pPr>
      <w:rPr>
        <w:rFonts w:ascii="Wingdings" w:hAnsi="Wingdings" w:hint="default"/>
      </w:rPr>
    </w:lvl>
    <w:lvl w:ilvl="3" w:tplc="08090001" w:tentative="1">
      <w:start w:val="1"/>
      <w:numFmt w:val="bullet"/>
      <w:lvlText w:val=""/>
      <w:lvlJc w:val="left"/>
      <w:pPr>
        <w:tabs>
          <w:tab w:val="num" w:pos="2879"/>
        </w:tabs>
        <w:ind w:left="2879" w:hanging="360"/>
      </w:pPr>
      <w:rPr>
        <w:rFonts w:ascii="Symbol" w:hAnsi="Symbol" w:hint="default"/>
      </w:rPr>
    </w:lvl>
    <w:lvl w:ilvl="4" w:tplc="08090003" w:tentative="1">
      <w:start w:val="1"/>
      <w:numFmt w:val="bullet"/>
      <w:lvlText w:val="o"/>
      <w:lvlJc w:val="left"/>
      <w:pPr>
        <w:tabs>
          <w:tab w:val="num" w:pos="3599"/>
        </w:tabs>
        <w:ind w:left="3599" w:hanging="360"/>
      </w:pPr>
      <w:rPr>
        <w:rFonts w:ascii="Courier New" w:hAnsi="Courier New" w:cs="Courier New" w:hint="default"/>
      </w:rPr>
    </w:lvl>
    <w:lvl w:ilvl="5" w:tplc="08090005" w:tentative="1">
      <w:start w:val="1"/>
      <w:numFmt w:val="bullet"/>
      <w:lvlText w:val=""/>
      <w:lvlJc w:val="left"/>
      <w:pPr>
        <w:tabs>
          <w:tab w:val="num" w:pos="4319"/>
        </w:tabs>
        <w:ind w:left="4319" w:hanging="360"/>
      </w:pPr>
      <w:rPr>
        <w:rFonts w:ascii="Wingdings" w:hAnsi="Wingdings" w:hint="default"/>
      </w:rPr>
    </w:lvl>
    <w:lvl w:ilvl="6" w:tplc="08090001" w:tentative="1">
      <w:start w:val="1"/>
      <w:numFmt w:val="bullet"/>
      <w:lvlText w:val=""/>
      <w:lvlJc w:val="left"/>
      <w:pPr>
        <w:tabs>
          <w:tab w:val="num" w:pos="5039"/>
        </w:tabs>
        <w:ind w:left="5039" w:hanging="360"/>
      </w:pPr>
      <w:rPr>
        <w:rFonts w:ascii="Symbol" w:hAnsi="Symbol" w:hint="default"/>
      </w:rPr>
    </w:lvl>
    <w:lvl w:ilvl="7" w:tplc="08090003" w:tentative="1">
      <w:start w:val="1"/>
      <w:numFmt w:val="bullet"/>
      <w:lvlText w:val="o"/>
      <w:lvlJc w:val="left"/>
      <w:pPr>
        <w:tabs>
          <w:tab w:val="num" w:pos="5759"/>
        </w:tabs>
        <w:ind w:left="5759" w:hanging="360"/>
      </w:pPr>
      <w:rPr>
        <w:rFonts w:ascii="Courier New" w:hAnsi="Courier New" w:cs="Courier New" w:hint="default"/>
      </w:rPr>
    </w:lvl>
    <w:lvl w:ilvl="8" w:tplc="08090005" w:tentative="1">
      <w:start w:val="1"/>
      <w:numFmt w:val="bullet"/>
      <w:lvlText w:val=""/>
      <w:lvlJc w:val="left"/>
      <w:pPr>
        <w:tabs>
          <w:tab w:val="num" w:pos="6479"/>
        </w:tabs>
        <w:ind w:left="6479" w:hanging="360"/>
      </w:pPr>
      <w:rPr>
        <w:rFonts w:ascii="Wingdings" w:hAnsi="Wingdings" w:hint="default"/>
      </w:rPr>
    </w:lvl>
  </w:abstractNum>
  <w:abstractNum w:abstractNumId="16">
    <w:nsid w:val="1AB54FBC"/>
    <w:multiLevelType w:val="hybridMultilevel"/>
    <w:tmpl w:val="B198BF08"/>
    <w:lvl w:ilvl="0" w:tplc="5F4A102C">
      <w:start w:val="9"/>
      <w:numFmt w:val="decimal"/>
      <w:lvlText w:val=""/>
      <w:lvlJc w:val="left"/>
      <w:pPr>
        <w:tabs>
          <w:tab w:val="num" w:pos="1500"/>
        </w:tabs>
        <w:ind w:left="1500" w:hanging="1140"/>
      </w:pPr>
      <w:rPr>
        <w:rFonts w:hint="default"/>
        <w:sz w:val="18"/>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7">
    <w:nsid w:val="1E8176DB"/>
    <w:multiLevelType w:val="singleLevel"/>
    <w:tmpl w:val="F662CE56"/>
    <w:lvl w:ilvl="0">
      <w:start w:val="1"/>
      <w:numFmt w:val="lowerLetter"/>
      <w:lvlText w:val="%1)"/>
      <w:legacy w:legacy="1" w:legacySpace="0" w:legacyIndent="283"/>
      <w:lvlJc w:val="left"/>
      <w:pPr>
        <w:ind w:left="567" w:hanging="283"/>
      </w:pPr>
    </w:lvl>
  </w:abstractNum>
  <w:abstractNum w:abstractNumId="18">
    <w:nsid w:val="39AC326E"/>
    <w:multiLevelType w:val="hybridMultilevel"/>
    <w:tmpl w:val="F092A948"/>
    <w:lvl w:ilvl="0" w:tplc="D5D25248">
      <w:start w:val="4"/>
      <w:numFmt w:val="bullet"/>
      <w:lvlText w:val="-"/>
      <w:lvlJc w:val="left"/>
      <w:pPr>
        <w:tabs>
          <w:tab w:val="num" w:pos="644"/>
        </w:tabs>
        <w:ind w:left="644" w:hanging="360"/>
      </w:pPr>
      <w:rPr>
        <w:rFonts w:ascii="Arial" w:eastAsia="MS Mincho" w:hAnsi="Arial" w:cs="Arial" w:hint="default"/>
      </w:rPr>
    </w:lvl>
    <w:lvl w:ilvl="1" w:tplc="0409000B" w:tentative="1">
      <w:start w:val="1"/>
      <w:numFmt w:val="bullet"/>
      <w:lvlText w:val=""/>
      <w:lvlJc w:val="left"/>
      <w:pPr>
        <w:tabs>
          <w:tab w:val="num" w:pos="1124"/>
        </w:tabs>
        <w:ind w:left="1124" w:hanging="420"/>
      </w:pPr>
      <w:rPr>
        <w:rFonts w:ascii="Wingdings" w:hAnsi="Wingdings" w:hint="default"/>
      </w:rPr>
    </w:lvl>
    <w:lvl w:ilvl="2" w:tplc="0409000D" w:tentative="1">
      <w:start w:val="1"/>
      <w:numFmt w:val="bullet"/>
      <w:lvlText w:val=""/>
      <w:lvlJc w:val="left"/>
      <w:pPr>
        <w:tabs>
          <w:tab w:val="num" w:pos="1544"/>
        </w:tabs>
        <w:ind w:left="1544" w:hanging="420"/>
      </w:pPr>
      <w:rPr>
        <w:rFonts w:ascii="Wingdings" w:hAnsi="Wingdings" w:hint="default"/>
      </w:rPr>
    </w:lvl>
    <w:lvl w:ilvl="3" w:tplc="04090001" w:tentative="1">
      <w:start w:val="1"/>
      <w:numFmt w:val="bullet"/>
      <w:lvlText w:val=""/>
      <w:lvlJc w:val="left"/>
      <w:pPr>
        <w:tabs>
          <w:tab w:val="num" w:pos="1964"/>
        </w:tabs>
        <w:ind w:left="1964" w:hanging="420"/>
      </w:pPr>
      <w:rPr>
        <w:rFonts w:ascii="Wingdings" w:hAnsi="Wingdings" w:hint="default"/>
      </w:rPr>
    </w:lvl>
    <w:lvl w:ilvl="4" w:tplc="0409000B" w:tentative="1">
      <w:start w:val="1"/>
      <w:numFmt w:val="bullet"/>
      <w:lvlText w:val=""/>
      <w:lvlJc w:val="left"/>
      <w:pPr>
        <w:tabs>
          <w:tab w:val="num" w:pos="2384"/>
        </w:tabs>
        <w:ind w:left="2384" w:hanging="420"/>
      </w:pPr>
      <w:rPr>
        <w:rFonts w:ascii="Wingdings" w:hAnsi="Wingdings" w:hint="default"/>
      </w:rPr>
    </w:lvl>
    <w:lvl w:ilvl="5" w:tplc="0409000D" w:tentative="1">
      <w:start w:val="1"/>
      <w:numFmt w:val="bullet"/>
      <w:lvlText w:val=""/>
      <w:lvlJc w:val="left"/>
      <w:pPr>
        <w:tabs>
          <w:tab w:val="num" w:pos="2804"/>
        </w:tabs>
        <w:ind w:left="2804" w:hanging="420"/>
      </w:pPr>
      <w:rPr>
        <w:rFonts w:ascii="Wingdings" w:hAnsi="Wingdings" w:hint="default"/>
      </w:rPr>
    </w:lvl>
    <w:lvl w:ilvl="6" w:tplc="04090001" w:tentative="1">
      <w:start w:val="1"/>
      <w:numFmt w:val="bullet"/>
      <w:lvlText w:val=""/>
      <w:lvlJc w:val="left"/>
      <w:pPr>
        <w:tabs>
          <w:tab w:val="num" w:pos="3224"/>
        </w:tabs>
        <w:ind w:left="3224" w:hanging="420"/>
      </w:pPr>
      <w:rPr>
        <w:rFonts w:ascii="Wingdings" w:hAnsi="Wingdings" w:hint="default"/>
      </w:rPr>
    </w:lvl>
    <w:lvl w:ilvl="7" w:tplc="0409000B" w:tentative="1">
      <w:start w:val="1"/>
      <w:numFmt w:val="bullet"/>
      <w:lvlText w:val=""/>
      <w:lvlJc w:val="left"/>
      <w:pPr>
        <w:tabs>
          <w:tab w:val="num" w:pos="3644"/>
        </w:tabs>
        <w:ind w:left="3644" w:hanging="420"/>
      </w:pPr>
      <w:rPr>
        <w:rFonts w:ascii="Wingdings" w:hAnsi="Wingdings" w:hint="default"/>
      </w:rPr>
    </w:lvl>
    <w:lvl w:ilvl="8" w:tplc="0409000D" w:tentative="1">
      <w:start w:val="1"/>
      <w:numFmt w:val="bullet"/>
      <w:lvlText w:val=""/>
      <w:lvlJc w:val="left"/>
      <w:pPr>
        <w:tabs>
          <w:tab w:val="num" w:pos="4064"/>
        </w:tabs>
        <w:ind w:left="4064" w:hanging="420"/>
      </w:pPr>
      <w:rPr>
        <w:rFonts w:ascii="Wingdings" w:hAnsi="Wingdings" w:hint="default"/>
      </w:rPr>
    </w:lvl>
  </w:abstractNum>
  <w:abstractNum w:abstractNumId="19">
    <w:nsid w:val="3A9104FE"/>
    <w:multiLevelType w:val="singleLevel"/>
    <w:tmpl w:val="7D4A230E"/>
    <w:lvl w:ilvl="0">
      <w:start w:val="10"/>
      <w:numFmt w:val="bullet"/>
      <w:lvlText w:val="-"/>
      <w:lvlJc w:val="left"/>
      <w:pPr>
        <w:tabs>
          <w:tab w:val="num" w:pos="644"/>
        </w:tabs>
        <w:ind w:left="644" w:hanging="360"/>
      </w:pPr>
      <w:rPr>
        <w:rFonts w:hint="default"/>
      </w:rPr>
    </w:lvl>
  </w:abstractNum>
  <w:abstractNum w:abstractNumId="20">
    <w:nsid w:val="47327F5E"/>
    <w:multiLevelType w:val="singleLevel"/>
    <w:tmpl w:val="75BC2CC4"/>
    <w:lvl w:ilvl="0">
      <w:start w:val="10"/>
      <w:numFmt w:val="bullet"/>
      <w:lvlText w:val="-"/>
      <w:lvlJc w:val="left"/>
      <w:pPr>
        <w:tabs>
          <w:tab w:val="num" w:pos="644"/>
        </w:tabs>
        <w:ind w:left="644" w:hanging="360"/>
      </w:pPr>
      <w:rPr>
        <w:rFonts w:hint="default"/>
      </w:rPr>
    </w:lvl>
  </w:abstractNum>
  <w:abstractNum w:abstractNumId="21">
    <w:nsid w:val="51736986"/>
    <w:multiLevelType w:val="hybridMultilevel"/>
    <w:tmpl w:val="3C7CBF16"/>
    <w:lvl w:ilvl="0" w:tplc="8ED4D47C">
      <w:numFmt w:val="bullet"/>
      <w:lvlText w:val="-"/>
      <w:lvlJc w:val="left"/>
      <w:pPr>
        <w:ind w:left="460" w:hanging="360"/>
      </w:pPr>
      <w:rPr>
        <w:rFonts w:ascii="Arial" w:eastAsia="Times New Roman" w:hAnsi="Arial" w:cs="Arial"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22">
    <w:nsid w:val="52DF7133"/>
    <w:multiLevelType w:val="hybridMultilevel"/>
    <w:tmpl w:val="10A4E126"/>
    <w:lvl w:ilvl="0" w:tplc="08225A2E">
      <w:start w:val="1"/>
      <w:numFmt w:val="bullet"/>
      <w:lvlText w:val="-"/>
      <w:lvlJc w:val="left"/>
      <w:pPr>
        <w:tabs>
          <w:tab w:val="num" w:pos="0"/>
        </w:tabs>
        <w:ind w:left="567" w:hanging="283"/>
      </w:pPr>
      <w:rPr>
        <w:rFonts w:ascii="Times New Roman" w:hAnsi="Times New Roman" w:cs="Times New Roman"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3">
    <w:nsid w:val="59B07FEE"/>
    <w:multiLevelType w:val="hybridMultilevel"/>
    <w:tmpl w:val="12EEA2E8"/>
    <w:lvl w:ilvl="0" w:tplc="FFFFFFFF">
      <w:start w:val="1"/>
      <w:numFmt w:val="bullet"/>
      <w:lvlText w:val="-"/>
      <w:lvlJc w:val="left"/>
      <w:pPr>
        <w:tabs>
          <w:tab w:val="num" w:pos="644"/>
        </w:tabs>
        <w:ind w:left="644" w:hanging="360"/>
      </w:pPr>
      <w:rPr>
        <w:rFonts w:ascii="Arial" w:hAnsi="Arial" w:hint="default"/>
        <w:sz w:val="16"/>
      </w:rPr>
    </w:lvl>
    <w:lvl w:ilvl="1" w:tplc="FFFFFFFF" w:tentative="1">
      <w:start w:val="1"/>
      <w:numFmt w:val="bullet"/>
      <w:lvlText w:val="o"/>
      <w:lvlJc w:val="left"/>
      <w:pPr>
        <w:tabs>
          <w:tab w:val="num" w:pos="1364"/>
        </w:tabs>
        <w:ind w:left="1364" w:hanging="360"/>
      </w:pPr>
      <w:rPr>
        <w:rFonts w:ascii="Courier New" w:hAnsi="Courier New" w:cs="Courier New" w:hint="default"/>
      </w:rPr>
    </w:lvl>
    <w:lvl w:ilvl="2" w:tplc="FFFFFFFF" w:tentative="1">
      <w:start w:val="1"/>
      <w:numFmt w:val="bullet"/>
      <w:lvlText w:val=""/>
      <w:lvlJc w:val="left"/>
      <w:pPr>
        <w:tabs>
          <w:tab w:val="num" w:pos="2084"/>
        </w:tabs>
        <w:ind w:left="2084" w:hanging="360"/>
      </w:pPr>
      <w:rPr>
        <w:rFonts w:ascii="Wingdings" w:hAnsi="Wingdings" w:hint="default"/>
      </w:rPr>
    </w:lvl>
    <w:lvl w:ilvl="3" w:tplc="FFFFFFFF" w:tentative="1">
      <w:start w:val="1"/>
      <w:numFmt w:val="bullet"/>
      <w:lvlText w:val=""/>
      <w:lvlJc w:val="left"/>
      <w:pPr>
        <w:tabs>
          <w:tab w:val="num" w:pos="2804"/>
        </w:tabs>
        <w:ind w:left="2804" w:hanging="360"/>
      </w:pPr>
      <w:rPr>
        <w:rFonts w:ascii="Symbol" w:hAnsi="Symbol" w:hint="default"/>
      </w:rPr>
    </w:lvl>
    <w:lvl w:ilvl="4" w:tplc="FFFFFFFF" w:tentative="1">
      <w:start w:val="1"/>
      <w:numFmt w:val="bullet"/>
      <w:lvlText w:val="o"/>
      <w:lvlJc w:val="left"/>
      <w:pPr>
        <w:tabs>
          <w:tab w:val="num" w:pos="3524"/>
        </w:tabs>
        <w:ind w:left="3524" w:hanging="360"/>
      </w:pPr>
      <w:rPr>
        <w:rFonts w:ascii="Courier New" w:hAnsi="Courier New" w:cs="Courier New" w:hint="default"/>
      </w:rPr>
    </w:lvl>
    <w:lvl w:ilvl="5" w:tplc="FFFFFFFF" w:tentative="1">
      <w:start w:val="1"/>
      <w:numFmt w:val="bullet"/>
      <w:lvlText w:val=""/>
      <w:lvlJc w:val="left"/>
      <w:pPr>
        <w:tabs>
          <w:tab w:val="num" w:pos="4244"/>
        </w:tabs>
        <w:ind w:left="4244" w:hanging="360"/>
      </w:pPr>
      <w:rPr>
        <w:rFonts w:ascii="Wingdings" w:hAnsi="Wingdings" w:hint="default"/>
      </w:rPr>
    </w:lvl>
    <w:lvl w:ilvl="6" w:tplc="FFFFFFFF" w:tentative="1">
      <w:start w:val="1"/>
      <w:numFmt w:val="bullet"/>
      <w:lvlText w:val=""/>
      <w:lvlJc w:val="left"/>
      <w:pPr>
        <w:tabs>
          <w:tab w:val="num" w:pos="4964"/>
        </w:tabs>
        <w:ind w:left="4964" w:hanging="360"/>
      </w:pPr>
      <w:rPr>
        <w:rFonts w:ascii="Symbol" w:hAnsi="Symbol" w:hint="default"/>
      </w:rPr>
    </w:lvl>
    <w:lvl w:ilvl="7" w:tplc="FFFFFFFF" w:tentative="1">
      <w:start w:val="1"/>
      <w:numFmt w:val="bullet"/>
      <w:lvlText w:val="o"/>
      <w:lvlJc w:val="left"/>
      <w:pPr>
        <w:tabs>
          <w:tab w:val="num" w:pos="5684"/>
        </w:tabs>
        <w:ind w:left="5684" w:hanging="360"/>
      </w:pPr>
      <w:rPr>
        <w:rFonts w:ascii="Courier New" w:hAnsi="Courier New" w:cs="Courier New" w:hint="default"/>
      </w:rPr>
    </w:lvl>
    <w:lvl w:ilvl="8" w:tplc="FFFFFFFF" w:tentative="1">
      <w:start w:val="1"/>
      <w:numFmt w:val="bullet"/>
      <w:lvlText w:val=""/>
      <w:lvlJc w:val="left"/>
      <w:pPr>
        <w:tabs>
          <w:tab w:val="num" w:pos="6404"/>
        </w:tabs>
        <w:ind w:left="6404" w:hanging="360"/>
      </w:pPr>
      <w:rPr>
        <w:rFonts w:ascii="Wingdings" w:hAnsi="Wingdings" w:hint="default"/>
      </w:rPr>
    </w:lvl>
  </w:abstractNum>
  <w:abstractNum w:abstractNumId="24">
    <w:nsid w:val="5B261289"/>
    <w:multiLevelType w:val="singleLevel"/>
    <w:tmpl w:val="F662CE56"/>
    <w:lvl w:ilvl="0">
      <w:start w:val="1"/>
      <w:numFmt w:val="lowerLetter"/>
      <w:lvlText w:val="%1)"/>
      <w:legacy w:legacy="1" w:legacySpace="0" w:legacyIndent="283"/>
      <w:lvlJc w:val="left"/>
      <w:pPr>
        <w:ind w:left="567" w:hanging="283"/>
      </w:pPr>
    </w:lvl>
  </w:abstractNum>
  <w:abstractNum w:abstractNumId="25">
    <w:nsid w:val="63EF21F7"/>
    <w:multiLevelType w:val="hybridMultilevel"/>
    <w:tmpl w:val="86FE5FD2"/>
    <w:lvl w:ilvl="0" w:tplc="3662AC60">
      <w:start w:val="9"/>
      <w:numFmt w:val="bullet"/>
      <w:lvlText w:val="-"/>
      <w:lvlJc w:val="left"/>
      <w:pPr>
        <w:tabs>
          <w:tab w:val="num" w:pos="360"/>
        </w:tabs>
        <w:ind w:left="357" w:hanging="357"/>
      </w:pPr>
      <w:rPr>
        <w:rFonts w:ascii="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64F00A91"/>
    <w:multiLevelType w:val="hybridMultilevel"/>
    <w:tmpl w:val="BC5CA2E8"/>
    <w:lvl w:ilvl="0" w:tplc="3566E418">
      <w:numFmt w:val="bullet"/>
      <w:lvlText w:val="-"/>
      <w:lvlJc w:val="left"/>
      <w:pPr>
        <w:tabs>
          <w:tab w:val="num" w:pos="720"/>
        </w:tabs>
        <w:ind w:left="720" w:hanging="360"/>
      </w:pPr>
      <w:rPr>
        <w:rFonts w:ascii="Times New Roman" w:eastAsia="MS Mincho"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6CD27BC5"/>
    <w:multiLevelType w:val="singleLevel"/>
    <w:tmpl w:val="F662CE56"/>
    <w:lvl w:ilvl="0">
      <w:start w:val="1"/>
      <w:numFmt w:val="lowerLetter"/>
      <w:lvlText w:val="%1)"/>
      <w:legacy w:legacy="1" w:legacySpace="0" w:legacyIndent="283"/>
      <w:lvlJc w:val="left"/>
      <w:pPr>
        <w:ind w:left="567" w:hanging="283"/>
      </w:pPr>
    </w:lvl>
  </w:abstractNum>
  <w:abstractNum w:abstractNumId="28">
    <w:nsid w:val="7E402366"/>
    <w:multiLevelType w:val="hybridMultilevel"/>
    <w:tmpl w:val="348088E0"/>
    <w:lvl w:ilvl="0" w:tplc="08225A2E">
      <w:start w:val="1"/>
      <w:numFmt w:val="bullet"/>
      <w:lvlText w:val="-"/>
      <w:lvlJc w:val="left"/>
      <w:pPr>
        <w:tabs>
          <w:tab w:val="num" w:pos="0"/>
        </w:tabs>
        <w:ind w:left="567" w:hanging="283"/>
      </w:pPr>
      <w:rPr>
        <w:rFonts w:ascii="Times New Roman" w:hAnsi="Times New Roman" w:cs="Times New Roman"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num w:numId="1">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abstractNumId w:val="11"/>
  </w:num>
  <w:num w:numId="4">
    <w:abstractNumId w:val="22"/>
  </w:num>
  <w:num w:numId="5">
    <w:abstractNumId w:val="26"/>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13"/>
  </w:num>
  <w:num w:numId="14">
    <w:abstractNumId w:val="20"/>
  </w:num>
  <w:num w:numId="15">
    <w:abstractNumId w:val="19"/>
  </w:num>
  <w:num w:numId="16">
    <w:abstractNumId w:val="25"/>
  </w:num>
  <w:num w:numId="17">
    <w:abstractNumId w:val="23"/>
  </w:num>
  <w:num w:numId="18">
    <w:abstractNumId w:val="18"/>
  </w:num>
  <w:num w:numId="19">
    <w:abstractNumId w:val="16"/>
  </w:num>
  <w:num w:numId="20">
    <w:abstractNumId w:val="2"/>
  </w:num>
  <w:num w:numId="21">
    <w:abstractNumId w:val="1"/>
  </w:num>
  <w:num w:numId="22">
    <w:abstractNumId w:val="0"/>
  </w:num>
  <w:num w:numId="23">
    <w:abstractNumId w:val="28"/>
  </w:num>
  <w:num w:numId="24">
    <w:abstractNumId w:val="15"/>
  </w:num>
  <w:num w:numId="25">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7"/>
  </w:num>
  <w:num w:numId="27">
    <w:abstractNumId w:val="17"/>
  </w:num>
  <w:num w:numId="28">
    <w:abstractNumId w:val="14"/>
  </w:num>
  <w:num w:numId="29">
    <w:abstractNumId w:val="24"/>
  </w:num>
  <w:num w:numId="30">
    <w:abstractNumId w:val="21"/>
  </w:num>
  <w:num w:numId="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90"/>
  <w:printFractionalCharacterWidth/>
  <w:embedSystemFonts/>
  <w:hideSpellingErrors/>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numRestart w:val="eachSect"/>
    <w:footnote w:id="-1"/>
    <w:footnote w:id="0"/>
    <w:footnote w:id="1"/>
  </w:footnotePr>
  <w:endnotePr>
    <w:endnote w:id="-1"/>
    <w:endnote w:id="0"/>
    <w:endnote w:id="1"/>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5"/>
  </w:compat>
  <w:rsids>
    <w:rsidRoot w:val="004E213A"/>
    <w:rsid w:val="00000214"/>
    <w:rsid w:val="000004C5"/>
    <w:rsid w:val="000019E5"/>
    <w:rsid w:val="0000233A"/>
    <w:rsid w:val="00002DBE"/>
    <w:rsid w:val="000044A9"/>
    <w:rsid w:val="000048A8"/>
    <w:rsid w:val="000064A5"/>
    <w:rsid w:val="0000684A"/>
    <w:rsid w:val="00007953"/>
    <w:rsid w:val="00012F42"/>
    <w:rsid w:val="000158DB"/>
    <w:rsid w:val="00016270"/>
    <w:rsid w:val="000163D1"/>
    <w:rsid w:val="000177E7"/>
    <w:rsid w:val="00017E7F"/>
    <w:rsid w:val="00020456"/>
    <w:rsid w:val="00020E64"/>
    <w:rsid w:val="000216E6"/>
    <w:rsid w:val="0002292B"/>
    <w:rsid w:val="00022B2C"/>
    <w:rsid w:val="00023529"/>
    <w:rsid w:val="00023567"/>
    <w:rsid w:val="0002399E"/>
    <w:rsid w:val="00023C15"/>
    <w:rsid w:val="0002436A"/>
    <w:rsid w:val="0002601E"/>
    <w:rsid w:val="00026AB7"/>
    <w:rsid w:val="00027BE1"/>
    <w:rsid w:val="00030AF3"/>
    <w:rsid w:val="00031E15"/>
    <w:rsid w:val="000328C7"/>
    <w:rsid w:val="00032A32"/>
    <w:rsid w:val="00033397"/>
    <w:rsid w:val="00034E69"/>
    <w:rsid w:val="00035212"/>
    <w:rsid w:val="000362FF"/>
    <w:rsid w:val="000363DD"/>
    <w:rsid w:val="00040095"/>
    <w:rsid w:val="00040198"/>
    <w:rsid w:val="00040C38"/>
    <w:rsid w:val="00041AE3"/>
    <w:rsid w:val="00042B99"/>
    <w:rsid w:val="0004346F"/>
    <w:rsid w:val="000434B2"/>
    <w:rsid w:val="000436BA"/>
    <w:rsid w:val="00044866"/>
    <w:rsid w:val="00044A7E"/>
    <w:rsid w:val="00044BD8"/>
    <w:rsid w:val="00045196"/>
    <w:rsid w:val="00045572"/>
    <w:rsid w:val="000474A2"/>
    <w:rsid w:val="00047F44"/>
    <w:rsid w:val="0005130A"/>
    <w:rsid w:val="00051834"/>
    <w:rsid w:val="00051900"/>
    <w:rsid w:val="0005336D"/>
    <w:rsid w:val="000535C1"/>
    <w:rsid w:val="00054A22"/>
    <w:rsid w:val="000557E0"/>
    <w:rsid w:val="00063354"/>
    <w:rsid w:val="000655A6"/>
    <w:rsid w:val="00066424"/>
    <w:rsid w:val="00066C95"/>
    <w:rsid w:val="00067757"/>
    <w:rsid w:val="00067837"/>
    <w:rsid w:val="00070041"/>
    <w:rsid w:val="00070D60"/>
    <w:rsid w:val="000711E8"/>
    <w:rsid w:val="00071F5E"/>
    <w:rsid w:val="00072418"/>
    <w:rsid w:val="000762C7"/>
    <w:rsid w:val="00077D21"/>
    <w:rsid w:val="00080512"/>
    <w:rsid w:val="0008190A"/>
    <w:rsid w:val="00082F6B"/>
    <w:rsid w:val="00083022"/>
    <w:rsid w:val="00083E13"/>
    <w:rsid w:val="000844AE"/>
    <w:rsid w:val="00084F5C"/>
    <w:rsid w:val="000859CB"/>
    <w:rsid w:val="000864E0"/>
    <w:rsid w:val="0008656C"/>
    <w:rsid w:val="00086E92"/>
    <w:rsid w:val="000878A7"/>
    <w:rsid w:val="00087FD8"/>
    <w:rsid w:val="00090F7F"/>
    <w:rsid w:val="00092E6C"/>
    <w:rsid w:val="000941B1"/>
    <w:rsid w:val="00094297"/>
    <w:rsid w:val="00095021"/>
    <w:rsid w:val="00095C2E"/>
    <w:rsid w:val="000970CA"/>
    <w:rsid w:val="000A0370"/>
    <w:rsid w:val="000A03E3"/>
    <w:rsid w:val="000A04BF"/>
    <w:rsid w:val="000A084C"/>
    <w:rsid w:val="000A219E"/>
    <w:rsid w:val="000A41D2"/>
    <w:rsid w:val="000A48F0"/>
    <w:rsid w:val="000A4BA3"/>
    <w:rsid w:val="000A628B"/>
    <w:rsid w:val="000A70F1"/>
    <w:rsid w:val="000A71FC"/>
    <w:rsid w:val="000A7D4D"/>
    <w:rsid w:val="000A7F7B"/>
    <w:rsid w:val="000B1671"/>
    <w:rsid w:val="000B1AF4"/>
    <w:rsid w:val="000B1C36"/>
    <w:rsid w:val="000B2325"/>
    <w:rsid w:val="000B2EE5"/>
    <w:rsid w:val="000B3884"/>
    <w:rsid w:val="000B3C65"/>
    <w:rsid w:val="000B455E"/>
    <w:rsid w:val="000B4F30"/>
    <w:rsid w:val="000B5076"/>
    <w:rsid w:val="000B52B6"/>
    <w:rsid w:val="000B5F52"/>
    <w:rsid w:val="000C0359"/>
    <w:rsid w:val="000C2A12"/>
    <w:rsid w:val="000C3384"/>
    <w:rsid w:val="000C4A3B"/>
    <w:rsid w:val="000C6D93"/>
    <w:rsid w:val="000C757A"/>
    <w:rsid w:val="000D04DD"/>
    <w:rsid w:val="000D073C"/>
    <w:rsid w:val="000D14A9"/>
    <w:rsid w:val="000D1F91"/>
    <w:rsid w:val="000D2B1E"/>
    <w:rsid w:val="000D30B9"/>
    <w:rsid w:val="000D319D"/>
    <w:rsid w:val="000D3803"/>
    <w:rsid w:val="000D4827"/>
    <w:rsid w:val="000D4A59"/>
    <w:rsid w:val="000D4EC5"/>
    <w:rsid w:val="000D51DA"/>
    <w:rsid w:val="000D58AB"/>
    <w:rsid w:val="000D6D4F"/>
    <w:rsid w:val="000D77C0"/>
    <w:rsid w:val="000D7AF8"/>
    <w:rsid w:val="000E04A1"/>
    <w:rsid w:val="000E1592"/>
    <w:rsid w:val="000E1645"/>
    <w:rsid w:val="000E2189"/>
    <w:rsid w:val="000E318B"/>
    <w:rsid w:val="000E4C3F"/>
    <w:rsid w:val="000E5D3D"/>
    <w:rsid w:val="000E6F83"/>
    <w:rsid w:val="000E7C86"/>
    <w:rsid w:val="000E7E79"/>
    <w:rsid w:val="000F2FB8"/>
    <w:rsid w:val="000F4D63"/>
    <w:rsid w:val="000F5312"/>
    <w:rsid w:val="000F5397"/>
    <w:rsid w:val="000F6A26"/>
    <w:rsid w:val="000F6EEF"/>
    <w:rsid w:val="000F7177"/>
    <w:rsid w:val="00101CD6"/>
    <w:rsid w:val="00101D19"/>
    <w:rsid w:val="0010220B"/>
    <w:rsid w:val="001027B2"/>
    <w:rsid w:val="00102A23"/>
    <w:rsid w:val="00103419"/>
    <w:rsid w:val="001045C6"/>
    <w:rsid w:val="00105730"/>
    <w:rsid w:val="00106147"/>
    <w:rsid w:val="00106A6C"/>
    <w:rsid w:val="00107385"/>
    <w:rsid w:val="00107D8C"/>
    <w:rsid w:val="00112AC7"/>
    <w:rsid w:val="001132B5"/>
    <w:rsid w:val="00116121"/>
    <w:rsid w:val="001163F9"/>
    <w:rsid w:val="00116613"/>
    <w:rsid w:val="00116825"/>
    <w:rsid w:val="00116A3A"/>
    <w:rsid w:val="00116BD6"/>
    <w:rsid w:val="001207EF"/>
    <w:rsid w:val="00120B1F"/>
    <w:rsid w:val="00120D0E"/>
    <w:rsid w:val="0012147B"/>
    <w:rsid w:val="00122717"/>
    <w:rsid w:val="00122B74"/>
    <w:rsid w:val="001234FA"/>
    <w:rsid w:val="001239B1"/>
    <w:rsid w:val="00123C46"/>
    <w:rsid w:val="00123E18"/>
    <w:rsid w:val="00123E2E"/>
    <w:rsid w:val="00123FAE"/>
    <w:rsid w:val="001241AF"/>
    <w:rsid w:val="00124258"/>
    <w:rsid w:val="001244AD"/>
    <w:rsid w:val="00124C96"/>
    <w:rsid w:val="00126929"/>
    <w:rsid w:val="00126D06"/>
    <w:rsid w:val="00126DCE"/>
    <w:rsid w:val="00127555"/>
    <w:rsid w:val="00127CEF"/>
    <w:rsid w:val="0013008F"/>
    <w:rsid w:val="00130E7F"/>
    <w:rsid w:val="00130FF7"/>
    <w:rsid w:val="0013179D"/>
    <w:rsid w:val="001329E4"/>
    <w:rsid w:val="00134A49"/>
    <w:rsid w:val="001369E4"/>
    <w:rsid w:val="00136BFE"/>
    <w:rsid w:val="00137109"/>
    <w:rsid w:val="00140C24"/>
    <w:rsid w:val="0014182D"/>
    <w:rsid w:val="00142CE1"/>
    <w:rsid w:val="00143155"/>
    <w:rsid w:val="0014404E"/>
    <w:rsid w:val="00144F11"/>
    <w:rsid w:val="00144FCC"/>
    <w:rsid w:val="001452A3"/>
    <w:rsid w:val="001464CA"/>
    <w:rsid w:val="00146C67"/>
    <w:rsid w:val="0014719F"/>
    <w:rsid w:val="001502BA"/>
    <w:rsid w:val="001514EB"/>
    <w:rsid w:val="00152711"/>
    <w:rsid w:val="001528A5"/>
    <w:rsid w:val="00153535"/>
    <w:rsid w:val="00153718"/>
    <w:rsid w:val="00153900"/>
    <w:rsid w:val="001543B1"/>
    <w:rsid w:val="00155B6E"/>
    <w:rsid w:val="0015691D"/>
    <w:rsid w:val="00157112"/>
    <w:rsid w:val="001571AE"/>
    <w:rsid w:val="001604D5"/>
    <w:rsid w:val="001607A1"/>
    <w:rsid w:val="0016111D"/>
    <w:rsid w:val="001619BD"/>
    <w:rsid w:val="00161E96"/>
    <w:rsid w:val="00166455"/>
    <w:rsid w:val="00166779"/>
    <w:rsid w:val="0016696A"/>
    <w:rsid w:val="00166EEC"/>
    <w:rsid w:val="00167109"/>
    <w:rsid w:val="00173DF4"/>
    <w:rsid w:val="00174AB4"/>
    <w:rsid w:val="001751CE"/>
    <w:rsid w:val="00175E8E"/>
    <w:rsid w:val="00175ED9"/>
    <w:rsid w:val="00176806"/>
    <w:rsid w:val="00176BB2"/>
    <w:rsid w:val="001779B5"/>
    <w:rsid w:val="00177AB5"/>
    <w:rsid w:val="00177F62"/>
    <w:rsid w:val="001809BA"/>
    <w:rsid w:val="00181B7C"/>
    <w:rsid w:val="00181C99"/>
    <w:rsid w:val="00182591"/>
    <w:rsid w:val="00182A5E"/>
    <w:rsid w:val="00182B53"/>
    <w:rsid w:val="00184A2B"/>
    <w:rsid w:val="00185FEA"/>
    <w:rsid w:val="0018627E"/>
    <w:rsid w:val="001866D2"/>
    <w:rsid w:val="00186DC4"/>
    <w:rsid w:val="001870A0"/>
    <w:rsid w:val="00187351"/>
    <w:rsid w:val="001904D5"/>
    <w:rsid w:val="00190D75"/>
    <w:rsid w:val="00191489"/>
    <w:rsid w:val="001924C5"/>
    <w:rsid w:val="00193F92"/>
    <w:rsid w:val="0019632C"/>
    <w:rsid w:val="001A02D6"/>
    <w:rsid w:val="001A39A1"/>
    <w:rsid w:val="001A43E2"/>
    <w:rsid w:val="001A5227"/>
    <w:rsid w:val="001A5D21"/>
    <w:rsid w:val="001A6BE4"/>
    <w:rsid w:val="001B0558"/>
    <w:rsid w:val="001B15E2"/>
    <w:rsid w:val="001B2A50"/>
    <w:rsid w:val="001B3235"/>
    <w:rsid w:val="001B336E"/>
    <w:rsid w:val="001B4BFB"/>
    <w:rsid w:val="001B51FA"/>
    <w:rsid w:val="001B5A19"/>
    <w:rsid w:val="001B5B80"/>
    <w:rsid w:val="001B670C"/>
    <w:rsid w:val="001B7A4F"/>
    <w:rsid w:val="001B7C39"/>
    <w:rsid w:val="001B7CFD"/>
    <w:rsid w:val="001C13EC"/>
    <w:rsid w:val="001C1721"/>
    <w:rsid w:val="001C2101"/>
    <w:rsid w:val="001C5CD9"/>
    <w:rsid w:val="001C7863"/>
    <w:rsid w:val="001C7886"/>
    <w:rsid w:val="001C7CB3"/>
    <w:rsid w:val="001D02C2"/>
    <w:rsid w:val="001D114B"/>
    <w:rsid w:val="001D2651"/>
    <w:rsid w:val="001D2E4F"/>
    <w:rsid w:val="001D3820"/>
    <w:rsid w:val="001D3C12"/>
    <w:rsid w:val="001D4021"/>
    <w:rsid w:val="001D6595"/>
    <w:rsid w:val="001D6F3E"/>
    <w:rsid w:val="001D7888"/>
    <w:rsid w:val="001D7F27"/>
    <w:rsid w:val="001E1181"/>
    <w:rsid w:val="001E17B8"/>
    <w:rsid w:val="001E189F"/>
    <w:rsid w:val="001E1EAC"/>
    <w:rsid w:val="001E225F"/>
    <w:rsid w:val="001E264C"/>
    <w:rsid w:val="001E33BF"/>
    <w:rsid w:val="001E5D92"/>
    <w:rsid w:val="001F124B"/>
    <w:rsid w:val="001F168B"/>
    <w:rsid w:val="001F1F87"/>
    <w:rsid w:val="001F292A"/>
    <w:rsid w:val="001F34FB"/>
    <w:rsid w:val="001F3798"/>
    <w:rsid w:val="001F38B4"/>
    <w:rsid w:val="001F5103"/>
    <w:rsid w:val="001F5D40"/>
    <w:rsid w:val="001F6126"/>
    <w:rsid w:val="001F6251"/>
    <w:rsid w:val="001F6E75"/>
    <w:rsid w:val="001F76B6"/>
    <w:rsid w:val="001F78BF"/>
    <w:rsid w:val="0020010C"/>
    <w:rsid w:val="00200647"/>
    <w:rsid w:val="0020143C"/>
    <w:rsid w:val="00201920"/>
    <w:rsid w:val="00201AD9"/>
    <w:rsid w:val="00201B6A"/>
    <w:rsid w:val="00201BE1"/>
    <w:rsid w:val="00201E75"/>
    <w:rsid w:val="00201FEA"/>
    <w:rsid w:val="00204207"/>
    <w:rsid w:val="002069A4"/>
    <w:rsid w:val="00206E1E"/>
    <w:rsid w:val="00210FC9"/>
    <w:rsid w:val="0021145B"/>
    <w:rsid w:val="002120C9"/>
    <w:rsid w:val="00212529"/>
    <w:rsid w:val="00212D57"/>
    <w:rsid w:val="00214C98"/>
    <w:rsid w:val="00216759"/>
    <w:rsid w:val="00217129"/>
    <w:rsid w:val="00221062"/>
    <w:rsid w:val="00221931"/>
    <w:rsid w:val="0022212A"/>
    <w:rsid w:val="00222934"/>
    <w:rsid w:val="00222CD9"/>
    <w:rsid w:val="00227DC7"/>
    <w:rsid w:val="002309BF"/>
    <w:rsid w:val="00232FBE"/>
    <w:rsid w:val="00233898"/>
    <w:rsid w:val="002346F1"/>
    <w:rsid w:val="002347A2"/>
    <w:rsid w:val="002347E3"/>
    <w:rsid w:val="0023525E"/>
    <w:rsid w:val="002373FB"/>
    <w:rsid w:val="00237452"/>
    <w:rsid w:val="00237D9E"/>
    <w:rsid w:val="00240797"/>
    <w:rsid w:val="00240E50"/>
    <w:rsid w:val="002419B1"/>
    <w:rsid w:val="00241E54"/>
    <w:rsid w:val="00242896"/>
    <w:rsid w:val="00242D38"/>
    <w:rsid w:val="00242DB3"/>
    <w:rsid w:val="00243709"/>
    <w:rsid w:val="00243DA0"/>
    <w:rsid w:val="0024422F"/>
    <w:rsid w:val="00247F33"/>
    <w:rsid w:val="002500C9"/>
    <w:rsid w:val="00250D06"/>
    <w:rsid w:val="00251611"/>
    <w:rsid w:val="00251612"/>
    <w:rsid w:val="00251696"/>
    <w:rsid w:val="0025260E"/>
    <w:rsid w:val="002535F9"/>
    <w:rsid w:val="00253B73"/>
    <w:rsid w:val="00253F5C"/>
    <w:rsid w:val="00254B5E"/>
    <w:rsid w:val="0025573D"/>
    <w:rsid w:val="00256054"/>
    <w:rsid w:val="0025634C"/>
    <w:rsid w:val="0026051A"/>
    <w:rsid w:val="00263BDE"/>
    <w:rsid w:val="002656EB"/>
    <w:rsid w:val="002658C7"/>
    <w:rsid w:val="0026694D"/>
    <w:rsid w:val="00266AE2"/>
    <w:rsid w:val="00266CAC"/>
    <w:rsid w:val="00267786"/>
    <w:rsid w:val="0027012D"/>
    <w:rsid w:val="00270820"/>
    <w:rsid w:val="002712D8"/>
    <w:rsid w:val="00271B17"/>
    <w:rsid w:val="00271E54"/>
    <w:rsid w:val="002723C6"/>
    <w:rsid w:val="00272B75"/>
    <w:rsid w:val="00272E2E"/>
    <w:rsid w:val="00273264"/>
    <w:rsid w:val="00273697"/>
    <w:rsid w:val="00273CE0"/>
    <w:rsid w:val="0027466A"/>
    <w:rsid w:val="00274878"/>
    <w:rsid w:val="0027557C"/>
    <w:rsid w:val="002756B5"/>
    <w:rsid w:val="002758A5"/>
    <w:rsid w:val="00276BA5"/>
    <w:rsid w:val="0028427E"/>
    <w:rsid w:val="00286CA7"/>
    <w:rsid w:val="00287E54"/>
    <w:rsid w:val="002906EA"/>
    <w:rsid w:val="00291687"/>
    <w:rsid w:val="00291B5F"/>
    <w:rsid w:val="00291DB6"/>
    <w:rsid w:val="00293258"/>
    <w:rsid w:val="002932B9"/>
    <w:rsid w:val="00293583"/>
    <w:rsid w:val="002A10A0"/>
    <w:rsid w:val="002A4919"/>
    <w:rsid w:val="002A77D0"/>
    <w:rsid w:val="002A785D"/>
    <w:rsid w:val="002A79CC"/>
    <w:rsid w:val="002B03A6"/>
    <w:rsid w:val="002B1504"/>
    <w:rsid w:val="002B3326"/>
    <w:rsid w:val="002B4316"/>
    <w:rsid w:val="002B532A"/>
    <w:rsid w:val="002B53BD"/>
    <w:rsid w:val="002B56A8"/>
    <w:rsid w:val="002B6E86"/>
    <w:rsid w:val="002C0F3D"/>
    <w:rsid w:val="002C10ED"/>
    <w:rsid w:val="002C183E"/>
    <w:rsid w:val="002C19DE"/>
    <w:rsid w:val="002C3B5D"/>
    <w:rsid w:val="002C5DD7"/>
    <w:rsid w:val="002C7516"/>
    <w:rsid w:val="002C79AA"/>
    <w:rsid w:val="002D05C6"/>
    <w:rsid w:val="002D1B23"/>
    <w:rsid w:val="002D1C67"/>
    <w:rsid w:val="002D1D27"/>
    <w:rsid w:val="002D2767"/>
    <w:rsid w:val="002D2ADC"/>
    <w:rsid w:val="002D2CC9"/>
    <w:rsid w:val="002D2D25"/>
    <w:rsid w:val="002D420F"/>
    <w:rsid w:val="002D4886"/>
    <w:rsid w:val="002D4F05"/>
    <w:rsid w:val="002D5201"/>
    <w:rsid w:val="002D6096"/>
    <w:rsid w:val="002D6390"/>
    <w:rsid w:val="002D6E3E"/>
    <w:rsid w:val="002E0155"/>
    <w:rsid w:val="002E03DB"/>
    <w:rsid w:val="002E270E"/>
    <w:rsid w:val="002E2A93"/>
    <w:rsid w:val="002E3535"/>
    <w:rsid w:val="002E45F8"/>
    <w:rsid w:val="002E5A4D"/>
    <w:rsid w:val="002E7A6C"/>
    <w:rsid w:val="002F23C0"/>
    <w:rsid w:val="002F4704"/>
    <w:rsid w:val="002F5B46"/>
    <w:rsid w:val="002F7D91"/>
    <w:rsid w:val="00302361"/>
    <w:rsid w:val="00302ED9"/>
    <w:rsid w:val="00304A62"/>
    <w:rsid w:val="00306CFD"/>
    <w:rsid w:val="003107B0"/>
    <w:rsid w:val="003107B9"/>
    <w:rsid w:val="00311055"/>
    <w:rsid w:val="003119FA"/>
    <w:rsid w:val="00311CF0"/>
    <w:rsid w:val="00311DF7"/>
    <w:rsid w:val="00311F02"/>
    <w:rsid w:val="0031364B"/>
    <w:rsid w:val="003148B1"/>
    <w:rsid w:val="00314D08"/>
    <w:rsid w:val="00316BC6"/>
    <w:rsid w:val="00316E23"/>
    <w:rsid w:val="003172DC"/>
    <w:rsid w:val="00317CF4"/>
    <w:rsid w:val="003205B0"/>
    <w:rsid w:val="00321036"/>
    <w:rsid w:val="0032349A"/>
    <w:rsid w:val="003237B0"/>
    <w:rsid w:val="00323F8F"/>
    <w:rsid w:val="00324C02"/>
    <w:rsid w:val="003260F6"/>
    <w:rsid w:val="00326786"/>
    <w:rsid w:val="0032775D"/>
    <w:rsid w:val="00327A6A"/>
    <w:rsid w:val="00330861"/>
    <w:rsid w:val="00330CBD"/>
    <w:rsid w:val="00331CA8"/>
    <w:rsid w:val="0033341B"/>
    <w:rsid w:val="0033484A"/>
    <w:rsid w:val="00336C0E"/>
    <w:rsid w:val="00337106"/>
    <w:rsid w:val="0033793C"/>
    <w:rsid w:val="00337963"/>
    <w:rsid w:val="00341B39"/>
    <w:rsid w:val="00341DCF"/>
    <w:rsid w:val="00341FA5"/>
    <w:rsid w:val="00342B19"/>
    <w:rsid w:val="0034313D"/>
    <w:rsid w:val="0034367D"/>
    <w:rsid w:val="0035051F"/>
    <w:rsid w:val="00350D25"/>
    <w:rsid w:val="003510D9"/>
    <w:rsid w:val="00351539"/>
    <w:rsid w:val="00352300"/>
    <w:rsid w:val="0035460A"/>
    <w:rsid w:val="0035462D"/>
    <w:rsid w:val="003548B9"/>
    <w:rsid w:val="0035638C"/>
    <w:rsid w:val="00356606"/>
    <w:rsid w:val="00357324"/>
    <w:rsid w:val="003577B8"/>
    <w:rsid w:val="003578CE"/>
    <w:rsid w:val="00360CE8"/>
    <w:rsid w:val="00362131"/>
    <w:rsid w:val="00364B6B"/>
    <w:rsid w:val="00364FA9"/>
    <w:rsid w:val="003653B6"/>
    <w:rsid w:val="00365FB3"/>
    <w:rsid w:val="003671B6"/>
    <w:rsid w:val="00370ADB"/>
    <w:rsid w:val="00371006"/>
    <w:rsid w:val="00371E9F"/>
    <w:rsid w:val="00372849"/>
    <w:rsid w:val="003737AC"/>
    <w:rsid w:val="0037386D"/>
    <w:rsid w:val="00373E63"/>
    <w:rsid w:val="00375664"/>
    <w:rsid w:val="00381829"/>
    <w:rsid w:val="00383571"/>
    <w:rsid w:val="00383E7C"/>
    <w:rsid w:val="00384782"/>
    <w:rsid w:val="00385B86"/>
    <w:rsid w:val="00385E10"/>
    <w:rsid w:val="00386380"/>
    <w:rsid w:val="00387360"/>
    <w:rsid w:val="00387AB2"/>
    <w:rsid w:val="00387D10"/>
    <w:rsid w:val="00390EEF"/>
    <w:rsid w:val="00392211"/>
    <w:rsid w:val="0039298E"/>
    <w:rsid w:val="003930C6"/>
    <w:rsid w:val="00395845"/>
    <w:rsid w:val="0039604A"/>
    <w:rsid w:val="0039641C"/>
    <w:rsid w:val="00397017"/>
    <w:rsid w:val="003972B5"/>
    <w:rsid w:val="003A1D87"/>
    <w:rsid w:val="003A3039"/>
    <w:rsid w:val="003A3E26"/>
    <w:rsid w:val="003A5F3C"/>
    <w:rsid w:val="003A60E2"/>
    <w:rsid w:val="003A615F"/>
    <w:rsid w:val="003A7C41"/>
    <w:rsid w:val="003B1EA3"/>
    <w:rsid w:val="003B22C1"/>
    <w:rsid w:val="003B4A3F"/>
    <w:rsid w:val="003B5F27"/>
    <w:rsid w:val="003B68CF"/>
    <w:rsid w:val="003B6B24"/>
    <w:rsid w:val="003C13D8"/>
    <w:rsid w:val="003C2B86"/>
    <w:rsid w:val="003C3971"/>
    <w:rsid w:val="003C4F3D"/>
    <w:rsid w:val="003C504F"/>
    <w:rsid w:val="003D09F4"/>
    <w:rsid w:val="003D17E6"/>
    <w:rsid w:val="003D28DA"/>
    <w:rsid w:val="003D2BFE"/>
    <w:rsid w:val="003D30CE"/>
    <w:rsid w:val="003D535B"/>
    <w:rsid w:val="003D65CE"/>
    <w:rsid w:val="003D6E25"/>
    <w:rsid w:val="003D6EF8"/>
    <w:rsid w:val="003D7E73"/>
    <w:rsid w:val="003D7FE7"/>
    <w:rsid w:val="003E0EA9"/>
    <w:rsid w:val="003E13A1"/>
    <w:rsid w:val="003E1B01"/>
    <w:rsid w:val="003E3686"/>
    <w:rsid w:val="003E3B73"/>
    <w:rsid w:val="003E3C30"/>
    <w:rsid w:val="003E45BA"/>
    <w:rsid w:val="003E4A35"/>
    <w:rsid w:val="003E4C85"/>
    <w:rsid w:val="003E5276"/>
    <w:rsid w:val="003E59B0"/>
    <w:rsid w:val="003E5CEF"/>
    <w:rsid w:val="003E622F"/>
    <w:rsid w:val="003E6E5E"/>
    <w:rsid w:val="003F0630"/>
    <w:rsid w:val="003F1C5E"/>
    <w:rsid w:val="003F33C6"/>
    <w:rsid w:val="003F410D"/>
    <w:rsid w:val="003F555B"/>
    <w:rsid w:val="003F5657"/>
    <w:rsid w:val="003F61CA"/>
    <w:rsid w:val="0040057A"/>
    <w:rsid w:val="004010F6"/>
    <w:rsid w:val="004027C3"/>
    <w:rsid w:val="0040301B"/>
    <w:rsid w:val="004041C3"/>
    <w:rsid w:val="004041F2"/>
    <w:rsid w:val="00405433"/>
    <w:rsid w:val="00405D25"/>
    <w:rsid w:val="004068AA"/>
    <w:rsid w:val="004069D1"/>
    <w:rsid w:val="0040711C"/>
    <w:rsid w:val="00410B98"/>
    <w:rsid w:val="0041161B"/>
    <w:rsid w:val="00413DDC"/>
    <w:rsid w:val="00416184"/>
    <w:rsid w:val="00416C3B"/>
    <w:rsid w:val="004204BB"/>
    <w:rsid w:val="00420D31"/>
    <w:rsid w:val="004219BF"/>
    <w:rsid w:val="00422BE7"/>
    <w:rsid w:val="00424678"/>
    <w:rsid w:val="00427DED"/>
    <w:rsid w:val="004305D3"/>
    <w:rsid w:val="004307C7"/>
    <w:rsid w:val="0043086C"/>
    <w:rsid w:val="00430CD6"/>
    <w:rsid w:val="00430F3E"/>
    <w:rsid w:val="004315F9"/>
    <w:rsid w:val="00433D1C"/>
    <w:rsid w:val="00434667"/>
    <w:rsid w:val="00436771"/>
    <w:rsid w:val="00436E75"/>
    <w:rsid w:val="00441107"/>
    <w:rsid w:val="00441807"/>
    <w:rsid w:val="004418D7"/>
    <w:rsid w:val="00443391"/>
    <w:rsid w:val="00443D21"/>
    <w:rsid w:val="00445333"/>
    <w:rsid w:val="004471B2"/>
    <w:rsid w:val="00447A5A"/>
    <w:rsid w:val="00450B59"/>
    <w:rsid w:val="00451D1C"/>
    <w:rsid w:val="004526FE"/>
    <w:rsid w:val="004531C7"/>
    <w:rsid w:val="00453976"/>
    <w:rsid w:val="00453A2A"/>
    <w:rsid w:val="004542A7"/>
    <w:rsid w:val="00454CF7"/>
    <w:rsid w:val="00454EE2"/>
    <w:rsid w:val="00455120"/>
    <w:rsid w:val="00455845"/>
    <w:rsid w:val="00455C25"/>
    <w:rsid w:val="004602E2"/>
    <w:rsid w:val="0046097D"/>
    <w:rsid w:val="00462C10"/>
    <w:rsid w:val="0046398F"/>
    <w:rsid w:val="0046523D"/>
    <w:rsid w:val="0046590F"/>
    <w:rsid w:val="004659A1"/>
    <w:rsid w:val="00472E03"/>
    <w:rsid w:val="004733C2"/>
    <w:rsid w:val="0047381B"/>
    <w:rsid w:val="00474340"/>
    <w:rsid w:val="004753B9"/>
    <w:rsid w:val="004764E9"/>
    <w:rsid w:val="0047673F"/>
    <w:rsid w:val="00480E3B"/>
    <w:rsid w:val="0048281E"/>
    <w:rsid w:val="0048335E"/>
    <w:rsid w:val="004837FF"/>
    <w:rsid w:val="004846F0"/>
    <w:rsid w:val="00484881"/>
    <w:rsid w:val="004856AE"/>
    <w:rsid w:val="00485B89"/>
    <w:rsid w:val="00485BFA"/>
    <w:rsid w:val="00486242"/>
    <w:rsid w:val="004863A6"/>
    <w:rsid w:val="004866EF"/>
    <w:rsid w:val="00491703"/>
    <w:rsid w:val="00491C34"/>
    <w:rsid w:val="0049242A"/>
    <w:rsid w:val="004929CC"/>
    <w:rsid w:val="00492E4B"/>
    <w:rsid w:val="00493120"/>
    <w:rsid w:val="004941DB"/>
    <w:rsid w:val="00495DCC"/>
    <w:rsid w:val="00496BC4"/>
    <w:rsid w:val="00497646"/>
    <w:rsid w:val="00497A58"/>
    <w:rsid w:val="004A0360"/>
    <w:rsid w:val="004A0F57"/>
    <w:rsid w:val="004A178C"/>
    <w:rsid w:val="004A1FB8"/>
    <w:rsid w:val="004A2702"/>
    <w:rsid w:val="004A4126"/>
    <w:rsid w:val="004A57CE"/>
    <w:rsid w:val="004A5903"/>
    <w:rsid w:val="004A605B"/>
    <w:rsid w:val="004A747C"/>
    <w:rsid w:val="004B0F2A"/>
    <w:rsid w:val="004B1219"/>
    <w:rsid w:val="004B25AA"/>
    <w:rsid w:val="004B3304"/>
    <w:rsid w:val="004B346E"/>
    <w:rsid w:val="004B3640"/>
    <w:rsid w:val="004B43AC"/>
    <w:rsid w:val="004B5F0C"/>
    <w:rsid w:val="004B5F3D"/>
    <w:rsid w:val="004B6E03"/>
    <w:rsid w:val="004B7228"/>
    <w:rsid w:val="004B735B"/>
    <w:rsid w:val="004B7A67"/>
    <w:rsid w:val="004C036F"/>
    <w:rsid w:val="004C0CE5"/>
    <w:rsid w:val="004C110F"/>
    <w:rsid w:val="004C20D3"/>
    <w:rsid w:val="004C27EC"/>
    <w:rsid w:val="004C2F42"/>
    <w:rsid w:val="004C5192"/>
    <w:rsid w:val="004C56A3"/>
    <w:rsid w:val="004C5E91"/>
    <w:rsid w:val="004C7299"/>
    <w:rsid w:val="004C78B4"/>
    <w:rsid w:val="004C7DF4"/>
    <w:rsid w:val="004D0172"/>
    <w:rsid w:val="004D0668"/>
    <w:rsid w:val="004D0A6E"/>
    <w:rsid w:val="004D0A72"/>
    <w:rsid w:val="004D11A1"/>
    <w:rsid w:val="004D28EB"/>
    <w:rsid w:val="004D3578"/>
    <w:rsid w:val="004D513F"/>
    <w:rsid w:val="004D5269"/>
    <w:rsid w:val="004D56BA"/>
    <w:rsid w:val="004D59BB"/>
    <w:rsid w:val="004D5E61"/>
    <w:rsid w:val="004D63DC"/>
    <w:rsid w:val="004D6AE5"/>
    <w:rsid w:val="004D7E36"/>
    <w:rsid w:val="004E08E3"/>
    <w:rsid w:val="004E1895"/>
    <w:rsid w:val="004E213A"/>
    <w:rsid w:val="004E2B20"/>
    <w:rsid w:val="004E2F11"/>
    <w:rsid w:val="004E4E0E"/>
    <w:rsid w:val="004E50FC"/>
    <w:rsid w:val="004E67AF"/>
    <w:rsid w:val="004F0572"/>
    <w:rsid w:val="004F22F2"/>
    <w:rsid w:val="004F26F9"/>
    <w:rsid w:val="004F2E0B"/>
    <w:rsid w:val="004F2FB7"/>
    <w:rsid w:val="004F53C2"/>
    <w:rsid w:val="004F5807"/>
    <w:rsid w:val="004F7D8E"/>
    <w:rsid w:val="00500254"/>
    <w:rsid w:val="005009D0"/>
    <w:rsid w:val="00501782"/>
    <w:rsid w:val="00501C30"/>
    <w:rsid w:val="00502C20"/>
    <w:rsid w:val="005044F2"/>
    <w:rsid w:val="00504FCA"/>
    <w:rsid w:val="005052AC"/>
    <w:rsid w:val="00505EB1"/>
    <w:rsid w:val="00506D74"/>
    <w:rsid w:val="0051004C"/>
    <w:rsid w:val="00510DE9"/>
    <w:rsid w:val="00512147"/>
    <w:rsid w:val="00512B20"/>
    <w:rsid w:val="00512C8A"/>
    <w:rsid w:val="00513031"/>
    <w:rsid w:val="00513541"/>
    <w:rsid w:val="00513E5A"/>
    <w:rsid w:val="00514751"/>
    <w:rsid w:val="005148B8"/>
    <w:rsid w:val="0051504B"/>
    <w:rsid w:val="00515ECB"/>
    <w:rsid w:val="00516148"/>
    <w:rsid w:val="00516F50"/>
    <w:rsid w:val="00520129"/>
    <w:rsid w:val="00521E79"/>
    <w:rsid w:val="00523FB6"/>
    <w:rsid w:val="0052510E"/>
    <w:rsid w:val="00525E07"/>
    <w:rsid w:val="00526108"/>
    <w:rsid w:val="005264E0"/>
    <w:rsid w:val="00526B94"/>
    <w:rsid w:val="00527E77"/>
    <w:rsid w:val="00530EE4"/>
    <w:rsid w:val="00531744"/>
    <w:rsid w:val="00532019"/>
    <w:rsid w:val="005324A1"/>
    <w:rsid w:val="00533047"/>
    <w:rsid w:val="00533629"/>
    <w:rsid w:val="005345FB"/>
    <w:rsid w:val="00534A64"/>
    <w:rsid w:val="00534D56"/>
    <w:rsid w:val="005353F0"/>
    <w:rsid w:val="005357D3"/>
    <w:rsid w:val="00535D18"/>
    <w:rsid w:val="0053630F"/>
    <w:rsid w:val="00536899"/>
    <w:rsid w:val="00537782"/>
    <w:rsid w:val="00537C61"/>
    <w:rsid w:val="005407EB"/>
    <w:rsid w:val="00541646"/>
    <w:rsid w:val="005424CC"/>
    <w:rsid w:val="00543E28"/>
    <w:rsid w:val="00543E6C"/>
    <w:rsid w:val="00543FAD"/>
    <w:rsid w:val="00545160"/>
    <w:rsid w:val="005451FB"/>
    <w:rsid w:val="00545DA1"/>
    <w:rsid w:val="005463DE"/>
    <w:rsid w:val="00547254"/>
    <w:rsid w:val="005474CA"/>
    <w:rsid w:val="0054772C"/>
    <w:rsid w:val="0054782F"/>
    <w:rsid w:val="005504B1"/>
    <w:rsid w:val="005513D5"/>
    <w:rsid w:val="00554806"/>
    <w:rsid w:val="00555D86"/>
    <w:rsid w:val="00557ACD"/>
    <w:rsid w:val="00563A5C"/>
    <w:rsid w:val="00565087"/>
    <w:rsid w:val="0056660B"/>
    <w:rsid w:val="0057093E"/>
    <w:rsid w:val="0057103F"/>
    <w:rsid w:val="005715D1"/>
    <w:rsid w:val="00574002"/>
    <w:rsid w:val="00575F06"/>
    <w:rsid w:val="00576AD5"/>
    <w:rsid w:val="00577242"/>
    <w:rsid w:val="00577440"/>
    <w:rsid w:val="005774CC"/>
    <w:rsid w:val="005775D7"/>
    <w:rsid w:val="0058028B"/>
    <w:rsid w:val="00580A2F"/>
    <w:rsid w:val="00581A3D"/>
    <w:rsid w:val="00581AD7"/>
    <w:rsid w:val="00581F9B"/>
    <w:rsid w:val="00582339"/>
    <w:rsid w:val="00582CF3"/>
    <w:rsid w:val="005835C4"/>
    <w:rsid w:val="00584891"/>
    <w:rsid w:val="00584C36"/>
    <w:rsid w:val="00584F81"/>
    <w:rsid w:val="00585B52"/>
    <w:rsid w:val="00586960"/>
    <w:rsid w:val="00587161"/>
    <w:rsid w:val="00587DF3"/>
    <w:rsid w:val="005906BB"/>
    <w:rsid w:val="005906C9"/>
    <w:rsid w:val="00590BBF"/>
    <w:rsid w:val="005911A8"/>
    <w:rsid w:val="0059190F"/>
    <w:rsid w:val="0059221B"/>
    <w:rsid w:val="00592BA7"/>
    <w:rsid w:val="00592BB0"/>
    <w:rsid w:val="00593504"/>
    <w:rsid w:val="00594746"/>
    <w:rsid w:val="00594FD0"/>
    <w:rsid w:val="00595A30"/>
    <w:rsid w:val="0059701B"/>
    <w:rsid w:val="00597C53"/>
    <w:rsid w:val="005A5404"/>
    <w:rsid w:val="005A5439"/>
    <w:rsid w:val="005A5F80"/>
    <w:rsid w:val="005A6C15"/>
    <w:rsid w:val="005A7BDB"/>
    <w:rsid w:val="005B0CF4"/>
    <w:rsid w:val="005B14E1"/>
    <w:rsid w:val="005B1999"/>
    <w:rsid w:val="005B1C80"/>
    <w:rsid w:val="005B2B31"/>
    <w:rsid w:val="005B30BA"/>
    <w:rsid w:val="005B329E"/>
    <w:rsid w:val="005B34D0"/>
    <w:rsid w:val="005B47D5"/>
    <w:rsid w:val="005B68A7"/>
    <w:rsid w:val="005B69D9"/>
    <w:rsid w:val="005B6AFC"/>
    <w:rsid w:val="005B6E18"/>
    <w:rsid w:val="005C01B2"/>
    <w:rsid w:val="005C07FA"/>
    <w:rsid w:val="005C0A3B"/>
    <w:rsid w:val="005C1158"/>
    <w:rsid w:val="005C168A"/>
    <w:rsid w:val="005C1C4B"/>
    <w:rsid w:val="005C2095"/>
    <w:rsid w:val="005C27C6"/>
    <w:rsid w:val="005C2CD2"/>
    <w:rsid w:val="005C31BD"/>
    <w:rsid w:val="005C6BD0"/>
    <w:rsid w:val="005C6E6E"/>
    <w:rsid w:val="005D14A0"/>
    <w:rsid w:val="005D219F"/>
    <w:rsid w:val="005D24DA"/>
    <w:rsid w:val="005D2E01"/>
    <w:rsid w:val="005D3638"/>
    <w:rsid w:val="005D3B5E"/>
    <w:rsid w:val="005D4723"/>
    <w:rsid w:val="005D4DCA"/>
    <w:rsid w:val="005D5079"/>
    <w:rsid w:val="005D54E4"/>
    <w:rsid w:val="005D56AA"/>
    <w:rsid w:val="005D73EA"/>
    <w:rsid w:val="005E0271"/>
    <w:rsid w:val="005E1844"/>
    <w:rsid w:val="005E1868"/>
    <w:rsid w:val="005E2306"/>
    <w:rsid w:val="005E2E5C"/>
    <w:rsid w:val="005E4C14"/>
    <w:rsid w:val="005E5194"/>
    <w:rsid w:val="005E53DE"/>
    <w:rsid w:val="005E5C3D"/>
    <w:rsid w:val="005E649B"/>
    <w:rsid w:val="005E7CD7"/>
    <w:rsid w:val="005F01C6"/>
    <w:rsid w:val="005F1042"/>
    <w:rsid w:val="005F1FAC"/>
    <w:rsid w:val="005F2686"/>
    <w:rsid w:val="005F4202"/>
    <w:rsid w:val="005F454B"/>
    <w:rsid w:val="005F4553"/>
    <w:rsid w:val="005F6E3B"/>
    <w:rsid w:val="00601251"/>
    <w:rsid w:val="006031C6"/>
    <w:rsid w:val="006039D6"/>
    <w:rsid w:val="00605ADF"/>
    <w:rsid w:val="00611976"/>
    <w:rsid w:val="006121D3"/>
    <w:rsid w:val="006140D4"/>
    <w:rsid w:val="00614FDF"/>
    <w:rsid w:val="00615A66"/>
    <w:rsid w:val="006171AE"/>
    <w:rsid w:val="00617242"/>
    <w:rsid w:val="00617F26"/>
    <w:rsid w:val="00620209"/>
    <w:rsid w:val="00620F67"/>
    <w:rsid w:val="00621AEB"/>
    <w:rsid w:val="0062290F"/>
    <w:rsid w:val="00623496"/>
    <w:rsid w:val="0062392A"/>
    <w:rsid w:val="00623BD2"/>
    <w:rsid w:val="00624B7A"/>
    <w:rsid w:val="00625349"/>
    <w:rsid w:val="00626549"/>
    <w:rsid w:val="00626712"/>
    <w:rsid w:val="006275A3"/>
    <w:rsid w:val="006278DD"/>
    <w:rsid w:val="006308B4"/>
    <w:rsid w:val="00631F65"/>
    <w:rsid w:val="00636E58"/>
    <w:rsid w:val="0063774A"/>
    <w:rsid w:val="00641096"/>
    <w:rsid w:val="00641B83"/>
    <w:rsid w:val="00642F4C"/>
    <w:rsid w:val="00644CCB"/>
    <w:rsid w:val="00646518"/>
    <w:rsid w:val="00646B4A"/>
    <w:rsid w:val="00646BBE"/>
    <w:rsid w:val="006509DC"/>
    <w:rsid w:val="00650E15"/>
    <w:rsid w:val="006530E0"/>
    <w:rsid w:val="0065438E"/>
    <w:rsid w:val="00654E5A"/>
    <w:rsid w:val="006557F9"/>
    <w:rsid w:val="00655CEB"/>
    <w:rsid w:val="006566D2"/>
    <w:rsid w:val="00657153"/>
    <w:rsid w:val="0065755E"/>
    <w:rsid w:val="006579BE"/>
    <w:rsid w:val="00657D9A"/>
    <w:rsid w:val="00660197"/>
    <w:rsid w:val="00660267"/>
    <w:rsid w:val="00663D28"/>
    <w:rsid w:val="0066419F"/>
    <w:rsid w:val="00664E67"/>
    <w:rsid w:val="0067053E"/>
    <w:rsid w:val="00674024"/>
    <w:rsid w:val="00675222"/>
    <w:rsid w:val="006754FD"/>
    <w:rsid w:val="006758FD"/>
    <w:rsid w:val="00676A18"/>
    <w:rsid w:val="00677869"/>
    <w:rsid w:val="00680930"/>
    <w:rsid w:val="0068135C"/>
    <w:rsid w:val="00681B71"/>
    <w:rsid w:val="0068255D"/>
    <w:rsid w:val="00683490"/>
    <w:rsid w:val="0068357E"/>
    <w:rsid w:val="0068380D"/>
    <w:rsid w:val="00683FFB"/>
    <w:rsid w:val="0068416F"/>
    <w:rsid w:val="00684258"/>
    <w:rsid w:val="0068583E"/>
    <w:rsid w:val="00686D7C"/>
    <w:rsid w:val="00691ADA"/>
    <w:rsid w:val="00692316"/>
    <w:rsid w:val="00692654"/>
    <w:rsid w:val="0069286C"/>
    <w:rsid w:val="00692FF3"/>
    <w:rsid w:val="0069326E"/>
    <w:rsid w:val="00693ECF"/>
    <w:rsid w:val="006945D3"/>
    <w:rsid w:val="0069481A"/>
    <w:rsid w:val="00694F7C"/>
    <w:rsid w:val="006959BB"/>
    <w:rsid w:val="00695D1E"/>
    <w:rsid w:val="006961BF"/>
    <w:rsid w:val="006969E9"/>
    <w:rsid w:val="00697110"/>
    <w:rsid w:val="006972EF"/>
    <w:rsid w:val="006A0398"/>
    <w:rsid w:val="006A19C4"/>
    <w:rsid w:val="006A1CE4"/>
    <w:rsid w:val="006A2251"/>
    <w:rsid w:val="006A2490"/>
    <w:rsid w:val="006A2785"/>
    <w:rsid w:val="006A29A1"/>
    <w:rsid w:val="006A2D74"/>
    <w:rsid w:val="006A312C"/>
    <w:rsid w:val="006A4730"/>
    <w:rsid w:val="006A49C1"/>
    <w:rsid w:val="006A7318"/>
    <w:rsid w:val="006B0A44"/>
    <w:rsid w:val="006B0B0D"/>
    <w:rsid w:val="006B2F80"/>
    <w:rsid w:val="006B3658"/>
    <w:rsid w:val="006B36A4"/>
    <w:rsid w:val="006C1979"/>
    <w:rsid w:val="006C2590"/>
    <w:rsid w:val="006C3743"/>
    <w:rsid w:val="006C395A"/>
    <w:rsid w:val="006C6DF0"/>
    <w:rsid w:val="006C6FE6"/>
    <w:rsid w:val="006C72BE"/>
    <w:rsid w:val="006D061F"/>
    <w:rsid w:val="006D07B2"/>
    <w:rsid w:val="006D0C98"/>
    <w:rsid w:val="006D1437"/>
    <w:rsid w:val="006D4393"/>
    <w:rsid w:val="006E03CE"/>
    <w:rsid w:val="006E1747"/>
    <w:rsid w:val="006E21EB"/>
    <w:rsid w:val="006E36DC"/>
    <w:rsid w:val="006E414D"/>
    <w:rsid w:val="006E5DB5"/>
    <w:rsid w:val="006E5E90"/>
    <w:rsid w:val="006E7947"/>
    <w:rsid w:val="006F2467"/>
    <w:rsid w:val="006F3185"/>
    <w:rsid w:val="006F34B2"/>
    <w:rsid w:val="006F3546"/>
    <w:rsid w:val="006F3D04"/>
    <w:rsid w:val="006F4A6C"/>
    <w:rsid w:val="00703B76"/>
    <w:rsid w:val="007049CB"/>
    <w:rsid w:val="0070540C"/>
    <w:rsid w:val="0070579A"/>
    <w:rsid w:val="00705FEB"/>
    <w:rsid w:val="00706989"/>
    <w:rsid w:val="0071000E"/>
    <w:rsid w:val="00710932"/>
    <w:rsid w:val="007112B2"/>
    <w:rsid w:val="00711448"/>
    <w:rsid w:val="00711519"/>
    <w:rsid w:val="00711FAA"/>
    <w:rsid w:val="007127B6"/>
    <w:rsid w:val="00713167"/>
    <w:rsid w:val="00714910"/>
    <w:rsid w:val="00714A96"/>
    <w:rsid w:val="00715135"/>
    <w:rsid w:val="007151A7"/>
    <w:rsid w:val="00715239"/>
    <w:rsid w:val="0071577D"/>
    <w:rsid w:val="00715DA7"/>
    <w:rsid w:val="0071601C"/>
    <w:rsid w:val="0071614D"/>
    <w:rsid w:val="00716215"/>
    <w:rsid w:val="007165BE"/>
    <w:rsid w:val="0072128A"/>
    <w:rsid w:val="00722B19"/>
    <w:rsid w:val="00722BBD"/>
    <w:rsid w:val="00722D48"/>
    <w:rsid w:val="007249FC"/>
    <w:rsid w:val="00724A6E"/>
    <w:rsid w:val="00725E90"/>
    <w:rsid w:val="0072612C"/>
    <w:rsid w:val="00726E77"/>
    <w:rsid w:val="007271A1"/>
    <w:rsid w:val="00730797"/>
    <w:rsid w:val="00730D77"/>
    <w:rsid w:val="0073146D"/>
    <w:rsid w:val="00733676"/>
    <w:rsid w:val="00733895"/>
    <w:rsid w:val="00733BF2"/>
    <w:rsid w:val="00734A5B"/>
    <w:rsid w:val="00735543"/>
    <w:rsid w:val="00735633"/>
    <w:rsid w:val="00735E78"/>
    <w:rsid w:val="00735EC1"/>
    <w:rsid w:val="00737598"/>
    <w:rsid w:val="00737EB9"/>
    <w:rsid w:val="00737ED3"/>
    <w:rsid w:val="007425F5"/>
    <w:rsid w:val="0074289D"/>
    <w:rsid w:val="0074290E"/>
    <w:rsid w:val="0074297E"/>
    <w:rsid w:val="00742A3B"/>
    <w:rsid w:val="00744E76"/>
    <w:rsid w:val="00745914"/>
    <w:rsid w:val="00746361"/>
    <w:rsid w:val="00746E91"/>
    <w:rsid w:val="007472D5"/>
    <w:rsid w:val="00747D46"/>
    <w:rsid w:val="00750D11"/>
    <w:rsid w:val="00750D86"/>
    <w:rsid w:val="007517B6"/>
    <w:rsid w:val="00751912"/>
    <w:rsid w:val="00752094"/>
    <w:rsid w:val="007522A2"/>
    <w:rsid w:val="00753A6B"/>
    <w:rsid w:val="00754733"/>
    <w:rsid w:val="00754A65"/>
    <w:rsid w:val="00754B6B"/>
    <w:rsid w:val="00755F64"/>
    <w:rsid w:val="007576E3"/>
    <w:rsid w:val="00757FD4"/>
    <w:rsid w:val="0076037F"/>
    <w:rsid w:val="0076073B"/>
    <w:rsid w:val="00761326"/>
    <w:rsid w:val="0076157B"/>
    <w:rsid w:val="00761D54"/>
    <w:rsid w:val="007640C6"/>
    <w:rsid w:val="0076507E"/>
    <w:rsid w:val="00765441"/>
    <w:rsid w:val="007657B7"/>
    <w:rsid w:val="007665C5"/>
    <w:rsid w:val="00767A94"/>
    <w:rsid w:val="007721E9"/>
    <w:rsid w:val="00773E88"/>
    <w:rsid w:val="00774169"/>
    <w:rsid w:val="007751A9"/>
    <w:rsid w:val="00776289"/>
    <w:rsid w:val="00776454"/>
    <w:rsid w:val="00776604"/>
    <w:rsid w:val="0078012E"/>
    <w:rsid w:val="00781387"/>
    <w:rsid w:val="00781F0F"/>
    <w:rsid w:val="00782B9B"/>
    <w:rsid w:val="00783DD5"/>
    <w:rsid w:val="00784B0E"/>
    <w:rsid w:val="0078592A"/>
    <w:rsid w:val="00785EA8"/>
    <w:rsid w:val="007860E1"/>
    <w:rsid w:val="00787A34"/>
    <w:rsid w:val="0079090F"/>
    <w:rsid w:val="00790BF8"/>
    <w:rsid w:val="00792F13"/>
    <w:rsid w:val="0079382D"/>
    <w:rsid w:val="00793DB3"/>
    <w:rsid w:val="00794CB1"/>
    <w:rsid w:val="00795D95"/>
    <w:rsid w:val="00796FF9"/>
    <w:rsid w:val="007A00E8"/>
    <w:rsid w:val="007A059C"/>
    <w:rsid w:val="007A2607"/>
    <w:rsid w:val="007A33CA"/>
    <w:rsid w:val="007A3782"/>
    <w:rsid w:val="007A384B"/>
    <w:rsid w:val="007A47AC"/>
    <w:rsid w:val="007A5456"/>
    <w:rsid w:val="007A5766"/>
    <w:rsid w:val="007A6592"/>
    <w:rsid w:val="007A69DA"/>
    <w:rsid w:val="007A71D9"/>
    <w:rsid w:val="007B1584"/>
    <w:rsid w:val="007B1E93"/>
    <w:rsid w:val="007B20C5"/>
    <w:rsid w:val="007B3CAD"/>
    <w:rsid w:val="007B3E93"/>
    <w:rsid w:val="007B4707"/>
    <w:rsid w:val="007B516E"/>
    <w:rsid w:val="007B7A07"/>
    <w:rsid w:val="007C060B"/>
    <w:rsid w:val="007C0BFD"/>
    <w:rsid w:val="007C1BC8"/>
    <w:rsid w:val="007C1E7F"/>
    <w:rsid w:val="007C2832"/>
    <w:rsid w:val="007C3D50"/>
    <w:rsid w:val="007C551A"/>
    <w:rsid w:val="007C6805"/>
    <w:rsid w:val="007C7ADA"/>
    <w:rsid w:val="007D1411"/>
    <w:rsid w:val="007D24F5"/>
    <w:rsid w:val="007D29E5"/>
    <w:rsid w:val="007D3652"/>
    <w:rsid w:val="007D48AB"/>
    <w:rsid w:val="007D4A30"/>
    <w:rsid w:val="007D515B"/>
    <w:rsid w:val="007D728E"/>
    <w:rsid w:val="007D7D33"/>
    <w:rsid w:val="007E270F"/>
    <w:rsid w:val="007E29E1"/>
    <w:rsid w:val="007E32F5"/>
    <w:rsid w:val="007E4FA0"/>
    <w:rsid w:val="007F054E"/>
    <w:rsid w:val="007F11A2"/>
    <w:rsid w:val="007F37DB"/>
    <w:rsid w:val="007F4418"/>
    <w:rsid w:val="007F57BB"/>
    <w:rsid w:val="007F6123"/>
    <w:rsid w:val="007F7460"/>
    <w:rsid w:val="007F78FC"/>
    <w:rsid w:val="007F7C23"/>
    <w:rsid w:val="0080190D"/>
    <w:rsid w:val="008027F7"/>
    <w:rsid w:val="008028A4"/>
    <w:rsid w:val="00802B6E"/>
    <w:rsid w:val="00804206"/>
    <w:rsid w:val="00804649"/>
    <w:rsid w:val="008046C5"/>
    <w:rsid w:val="00805702"/>
    <w:rsid w:val="008058D3"/>
    <w:rsid w:val="00805EAE"/>
    <w:rsid w:val="00807621"/>
    <w:rsid w:val="00810517"/>
    <w:rsid w:val="00812737"/>
    <w:rsid w:val="00812D53"/>
    <w:rsid w:val="00814104"/>
    <w:rsid w:val="008145FD"/>
    <w:rsid w:val="00814A64"/>
    <w:rsid w:val="00815BBF"/>
    <w:rsid w:val="008169DB"/>
    <w:rsid w:val="00816EDC"/>
    <w:rsid w:val="0081774C"/>
    <w:rsid w:val="008214A1"/>
    <w:rsid w:val="00822031"/>
    <w:rsid w:val="00822060"/>
    <w:rsid w:val="008220DD"/>
    <w:rsid w:val="0082229C"/>
    <w:rsid w:val="0082387E"/>
    <w:rsid w:val="00824529"/>
    <w:rsid w:val="00826A84"/>
    <w:rsid w:val="00826B06"/>
    <w:rsid w:val="00826BFD"/>
    <w:rsid w:val="00826D1A"/>
    <w:rsid w:val="008279B6"/>
    <w:rsid w:val="00831759"/>
    <w:rsid w:val="0083259E"/>
    <w:rsid w:val="0083287C"/>
    <w:rsid w:val="00834D5C"/>
    <w:rsid w:val="00835A8F"/>
    <w:rsid w:val="008379A7"/>
    <w:rsid w:val="00841B33"/>
    <w:rsid w:val="00841BD7"/>
    <w:rsid w:val="00842221"/>
    <w:rsid w:val="00842EE6"/>
    <w:rsid w:val="00843904"/>
    <w:rsid w:val="00844E12"/>
    <w:rsid w:val="00845275"/>
    <w:rsid w:val="00845FCA"/>
    <w:rsid w:val="0084754E"/>
    <w:rsid w:val="008510AC"/>
    <w:rsid w:val="0085127F"/>
    <w:rsid w:val="00851282"/>
    <w:rsid w:val="00852343"/>
    <w:rsid w:val="00852455"/>
    <w:rsid w:val="008529BF"/>
    <w:rsid w:val="00853C9D"/>
    <w:rsid w:val="00853FE2"/>
    <w:rsid w:val="00857474"/>
    <w:rsid w:val="008578FC"/>
    <w:rsid w:val="00860958"/>
    <w:rsid w:val="00861874"/>
    <w:rsid w:val="0086271C"/>
    <w:rsid w:val="00862936"/>
    <w:rsid w:val="00862B2E"/>
    <w:rsid w:val="0086383C"/>
    <w:rsid w:val="008641F3"/>
    <w:rsid w:val="00864EB0"/>
    <w:rsid w:val="00865983"/>
    <w:rsid w:val="00865EDE"/>
    <w:rsid w:val="00865F94"/>
    <w:rsid w:val="008715FB"/>
    <w:rsid w:val="00871AE7"/>
    <w:rsid w:val="00872E68"/>
    <w:rsid w:val="00873307"/>
    <w:rsid w:val="00875784"/>
    <w:rsid w:val="008768CA"/>
    <w:rsid w:val="00880BA7"/>
    <w:rsid w:val="0088154A"/>
    <w:rsid w:val="008819EE"/>
    <w:rsid w:val="00881EAB"/>
    <w:rsid w:val="00883688"/>
    <w:rsid w:val="00883C06"/>
    <w:rsid w:val="00883FD2"/>
    <w:rsid w:val="00884303"/>
    <w:rsid w:val="008868F8"/>
    <w:rsid w:val="00887F61"/>
    <w:rsid w:val="008909E2"/>
    <w:rsid w:val="00890FDB"/>
    <w:rsid w:val="00892FCF"/>
    <w:rsid w:val="00894AEF"/>
    <w:rsid w:val="008965E4"/>
    <w:rsid w:val="00896EE9"/>
    <w:rsid w:val="0089722B"/>
    <w:rsid w:val="00897858"/>
    <w:rsid w:val="008A0433"/>
    <w:rsid w:val="008A1A17"/>
    <w:rsid w:val="008A1B1C"/>
    <w:rsid w:val="008A42CC"/>
    <w:rsid w:val="008A4A9F"/>
    <w:rsid w:val="008A4DD6"/>
    <w:rsid w:val="008A4DF1"/>
    <w:rsid w:val="008A5B69"/>
    <w:rsid w:val="008A6453"/>
    <w:rsid w:val="008A7EB5"/>
    <w:rsid w:val="008B009B"/>
    <w:rsid w:val="008B02B3"/>
    <w:rsid w:val="008B0B75"/>
    <w:rsid w:val="008B1D3E"/>
    <w:rsid w:val="008B2FED"/>
    <w:rsid w:val="008B4487"/>
    <w:rsid w:val="008B45F7"/>
    <w:rsid w:val="008B5A23"/>
    <w:rsid w:val="008B5CCE"/>
    <w:rsid w:val="008B6237"/>
    <w:rsid w:val="008B75EE"/>
    <w:rsid w:val="008B7B16"/>
    <w:rsid w:val="008B7F64"/>
    <w:rsid w:val="008C00D8"/>
    <w:rsid w:val="008C378C"/>
    <w:rsid w:val="008C3888"/>
    <w:rsid w:val="008C46B2"/>
    <w:rsid w:val="008C63BA"/>
    <w:rsid w:val="008C745E"/>
    <w:rsid w:val="008C7C2D"/>
    <w:rsid w:val="008D1E17"/>
    <w:rsid w:val="008D223E"/>
    <w:rsid w:val="008D4026"/>
    <w:rsid w:val="008D4AE7"/>
    <w:rsid w:val="008D5328"/>
    <w:rsid w:val="008D56A6"/>
    <w:rsid w:val="008D62D5"/>
    <w:rsid w:val="008D6C83"/>
    <w:rsid w:val="008D7808"/>
    <w:rsid w:val="008D7983"/>
    <w:rsid w:val="008E0F01"/>
    <w:rsid w:val="008E0F63"/>
    <w:rsid w:val="008E1748"/>
    <w:rsid w:val="008E286A"/>
    <w:rsid w:val="008E3241"/>
    <w:rsid w:val="008E442D"/>
    <w:rsid w:val="008E4986"/>
    <w:rsid w:val="008E52B5"/>
    <w:rsid w:val="008E5FFB"/>
    <w:rsid w:val="008E66F9"/>
    <w:rsid w:val="008E6D49"/>
    <w:rsid w:val="008F08EF"/>
    <w:rsid w:val="008F0BDA"/>
    <w:rsid w:val="008F1BCC"/>
    <w:rsid w:val="008F2AB4"/>
    <w:rsid w:val="008F5424"/>
    <w:rsid w:val="008F652C"/>
    <w:rsid w:val="008F67A0"/>
    <w:rsid w:val="008F67BD"/>
    <w:rsid w:val="008F719C"/>
    <w:rsid w:val="008F7E9C"/>
    <w:rsid w:val="009003D4"/>
    <w:rsid w:val="00901BCC"/>
    <w:rsid w:val="00901E1D"/>
    <w:rsid w:val="00902093"/>
    <w:rsid w:val="0090271F"/>
    <w:rsid w:val="00902B6C"/>
    <w:rsid w:val="00902E23"/>
    <w:rsid w:val="009030BB"/>
    <w:rsid w:val="00905000"/>
    <w:rsid w:val="00905E18"/>
    <w:rsid w:val="00910320"/>
    <w:rsid w:val="00910AC0"/>
    <w:rsid w:val="009112DE"/>
    <w:rsid w:val="00911B1D"/>
    <w:rsid w:val="00911BC3"/>
    <w:rsid w:val="0091348E"/>
    <w:rsid w:val="00913D50"/>
    <w:rsid w:val="0091439C"/>
    <w:rsid w:val="00914D35"/>
    <w:rsid w:val="00915163"/>
    <w:rsid w:val="0091614C"/>
    <w:rsid w:val="00917A91"/>
    <w:rsid w:val="00921ABA"/>
    <w:rsid w:val="00922A12"/>
    <w:rsid w:val="009238B3"/>
    <w:rsid w:val="0092468D"/>
    <w:rsid w:val="009254BE"/>
    <w:rsid w:val="00926912"/>
    <w:rsid w:val="009271B1"/>
    <w:rsid w:val="00927F39"/>
    <w:rsid w:val="0093075E"/>
    <w:rsid w:val="00930DB7"/>
    <w:rsid w:val="009312C3"/>
    <w:rsid w:val="009317E2"/>
    <w:rsid w:val="0093318A"/>
    <w:rsid w:val="009333B9"/>
    <w:rsid w:val="00933D7A"/>
    <w:rsid w:val="0093436D"/>
    <w:rsid w:val="00934B54"/>
    <w:rsid w:val="00934DC5"/>
    <w:rsid w:val="00935F0B"/>
    <w:rsid w:val="009409E9"/>
    <w:rsid w:val="00941BFC"/>
    <w:rsid w:val="00941EDC"/>
    <w:rsid w:val="0094283A"/>
    <w:rsid w:val="00942BDC"/>
    <w:rsid w:val="00942EC2"/>
    <w:rsid w:val="0094372D"/>
    <w:rsid w:val="00943899"/>
    <w:rsid w:val="0094393C"/>
    <w:rsid w:val="00944163"/>
    <w:rsid w:val="00944ADB"/>
    <w:rsid w:val="00946056"/>
    <w:rsid w:val="0094639B"/>
    <w:rsid w:val="00947B84"/>
    <w:rsid w:val="00950398"/>
    <w:rsid w:val="009507AE"/>
    <w:rsid w:val="00950FBA"/>
    <w:rsid w:val="00951901"/>
    <w:rsid w:val="00952DA5"/>
    <w:rsid w:val="00953141"/>
    <w:rsid w:val="009534C9"/>
    <w:rsid w:val="009538B9"/>
    <w:rsid w:val="009554CF"/>
    <w:rsid w:val="00956EE1"/>
    <w:rsid w:val="00960476"/>
    <w:rsid w:val="00960D09"/>
    <w:rsid w:val="00961414"/>
    <w:rsid w:val="00962E8B"/>
    <w:rsid w:val="0096442F"/>
    <w:rsid w:val="0096466B"/>
    <w:rsid w:val="0096468A"/>
    <w:rsid w:val="00965376"/>
    <w:rsid w:val="009653A8"/>
    <w:rsid w:val="00970338"/>
    <w:rsid w:val="009716A0"/>
    <w:rsid w:val="009720B9"/>
    <w:rsid w:val="00972B10"/>
    <w:rsid w:val="00973756"/>
    <w:rsid w:val="00974680"/>
    <w:rsid w:val="00975871"/>
    <w:rsid w:val="00975FB9"/>
    <w:rsid w:val="009766A6"/>
    <w:rsid w:val="00976906"/>
    <w:rsid w:val="00976EED"/>
    <w:rsid w:val="00977266"/>
    <w:rsid w:val="009775C7"/>
    <w:rsid w:val="00981803"/>
    <w:rsid w:val="0098290F"/>
    <w:rsid w:val="0098301A"/>
    <w:rsid w:val="00984BDE"/>
    <w:rsid w:val="00984D86"/>
    <w:rsid w:val="00985269"/>
    <w:rsid w:val="00985378"/>
    <w:rsid w:val="009855C5"/>
    <w:rsid w:val="009863E7"/>
    <w:rsid w:val="00986BE1"/>
    <w:rsid w:val="00990536"/>
    <w:rsid w:val="00990B54"/>
    <w:rsid w:val="009916FA"/>
    <w:rsid w:val="00991E66"/>
    <w:rsid w:val="00993753"/>
    <w:rsid w:val="009969A8"/>
    <w:rsid w:val="00996EE6"/>
    <w:rsid w:val="00997BFB"/>
    <w:rsid w:val="009A065D"/>
    <w:rsid w:val="009A0F80"/>
    <w:rsid w:val="009A1984"/>
    <w:rsid w:val="009A19BD"/>
    <w:rsid w:val="009A1D2B"/>
    <w:rsid w:val="009A2D84"/>
    <w:rsid w:val="009A3014"/>
    <w:rsid w:val="009A59CA"/>
    <w:rsid w:val="009A7967"/>
    <w:rsid w:val="009B1834"/>
    <w:rsid w:val="009B186D"/>
    <w:rsid w:val="009B29B8"/>
    <w:rsid w:val="009B3256"/>
    <w:rsid w:val="009B4305"/>
    <w:rsid w:val="009B48AA"/>
    <w:rsid w:val="009C0DC2"/>
    <w:rsid w:val="009C1405"/>
    <w:rsid w:val="009C16A0"/>
    <w:rsid w:val="009C2731"/>
    <w:rsid w:val="009C2F37"/>
    <w:rsid w:val="009C33A0"/>
    <w:rsid w:val="009C3C8E"/>
    <w:rsid w:val="009C53AC"/>
    <w:rsid w:val="009C54BC"/>
    <w:rsid w:val="009C570C"/>
    <w:rsid w:val="009C6E89"/>
    <w:rsid w:val="009C792A"/>
    <w:rsid w:val="009C7D7B"/>
    <w:rsid w:val="009D0311"/>
    <w:rsid w:val="009D091C"/>
    <w:rsid w:val="009D0DB9"/>
    <w:rsid w:val="009D5AFF"/>
    <w:rsid w:val="009D6F0B"/>
    <w:rsid w:val="009D7CF2"/>
    <w:rsid w:val="009E0468"/>
    <w:rsid w:val="009E0536"/>
    <w:rsid w:val="009E1E1B"/>
    <w:rsid w:val="009E372D"/>
    <w:rsid w:val="009E418E"/>
    <w:rsid w:val="009E49F3"/>
    <w:rsid w:val="009E5007"/>
    <w:rsid w:val="009E6158"/>
    <w:rsid w:val="009F2176"/>
    <w:rsid w:val="009F21C4"/>
    <w:rsid w:val="009F31DB"/>
    <w:rsid w:val="009F37B7"/>
    <w:rsid w:val="009F3FE2"/>
    <w:rsid w:val="009F4AEB"/>
    <w:rsid w:val="009F5EE1"/>
    <w:rsid w:val="009F6617"/>
    <w:rsid w:val="009F6BDF"/>
    <w:rsid w:val="009F7C85"/>
    <w:rsid w:val="00A0022C"/>
    <w:rsid w:val="00A0087C"/>
    <w:rsid w:val="00A00B52"/>
    <w:rsid w:val="00A00DFC"/>
    <w:rsid w:val="00A01616"/>
    <w:rsid w:val="00A02B91"/>
    <w:rsid w:val="00A02E10"/>
    <w:rsid w:val="00A03653"/>
    <w:rsid w:val="00A03883"/>
    <w:rsid w:val="00A03C79"/>
    <w:rsid w:val="00A04390"/>
    <w:rsid w:val="00A05C75"/>
    <w:rsid w:val="00A07790"/>
    <w:rsid w:val="00A1065D"/>
    <w:rsid w:val="00A10F02"/>
    <w:rsid w:val="00A1186E"/>
    <w:rsid w:val="00A1395F"/>
    <w:rsid w:val="00A13B25"/>
    <w:rsid w:val="00A14D30"/>
    <w:rsid w:val="00A153FB"/>
    <w:rsid w:val="00A164B4"/>
    <w:rsid w:val="00A20166"/>
    <w:rsid w:val="00A205E8"/>
    <w:rsid w:val="00A212DB"/>
    <w:rsid w:val="00A21CB6"/>
    <w:rsid w:val="00A23A09"/>
    <w:rsid w:val="00A26D82"/>
    <w:rsid w:val="00A272DC"/>
    <w:rsid w:val="00A30AF0"/>
    <w:rsid w:val="00A30EFB"/>
    <w:rsid w:val="00A31871"/>
    <w:rsid w:val="00A3275F"/>
    <w:rsid w:val="00A32A12"/>
    <w:rsid w:val="00A347A1"/>
    <w:rsid w:val="00A354BB"/>
    <w:rsid w:val="00A354C2"/>
    <w:rsid w:val="00A35E3C"/>
    <w:rsid w:val="00A36247"/>
    <w:rsid w:val="00A3710F"/>
    <w:rsid w:val="00A37174"/>
    <w:rsid w:val="00A37A73"/>
    <w:rsid w:val="00A4043B"/>
    <w:rsid w:val="00A407D1"/>
    <w:rsid w:val="00A407F6"/>
    <w:rsid w:val="00A40E7E"/>
    <w:rsid w:val="00A43D59"/>
    <w:rsid w:val="00A47B07"/>
    <w:rsid w:val="00A47FF1"/>
    <w:rsid w:val="00A50780"/>
    <w:rsid w:val="00A523D1"/>
    <w:rsid w:val="00A523F9"/>
    <w:rsid w:val="00A53724"/>
    <w:rsid w:val="00A53D60"/>
    <w:rsid w:val="00A572A4"/>
    <w:rsid w:val="00A5794E"/>
    <w:rsid w:val="00A57AE6"/>
    <w:rsid w:val="00A57DD9"/>
    <w:rsid w:val="00A60727"/>
    <w:rsid w:val="00A61A0D"/>
    <w:rsid w:val="00A61ACD"/>
    <w:rsid w:val="00A61F22"/>
    <w:rsid w:val="00A64204"/>
    <w:rsid w:val="00A645B4"/>
    <w:rsid w:val="00A655DC"/>
    <w:rsid w:val="00A6587A"/>
    <w:rsid w:val="00A66E63"/>
    <w:rsid w:val="00A6756A"/>
    <w:rsid w:val="00A67D55"/>
    <w:rsid w:val="00A67FA0"/>
    <w:rsid w:val="00A7128F"/>
    <w:rsid w:val="00A72208"/>
    <w:rsid w:val="00A72591"/>
    <w:rsid w:val="00A72731"/>
    <w:rsid w:val="00A73B70"/>
    <w:rsid w:val="00A73B79"/>
    <w:rsid w:val="00A73D70"/>
    <w:rsid w:val="00A7426D"/>
    <w:rsid w:val="00A76201"/>
    <w:rsid w:val="00A7638F"/>
    <w:rsid w:val="00A771F0"/>
    <w:rsid w:val="00A77537"/>
    <w:rsid w:val="00A77A40"/>
    <w:rsid w:val="00A8169B"/>
    <w:rsid w:val="00A82024"/>
    <w:rsid w:val="00A82346"/>
    <w:rsid w:val="00A83303"/>
    <w:rsid w:val="00A8331C"/>
    <w:rsid w:val="00A83A3E"/>
    <w:rsid w:val="00A83BF0"/>
    <w:rsid w:val="00A85281"/>
    <w:rsid w:val="00A90239"/>
    <w:rsid w:val="00A90639"/>
    <w:rsid w:val="00A90EB7"/>
    <w:rsid w:val="00A9102F"/>
    <w:rsid w:val="00A912F0"/>
    <w:rsid w:val="00A9141A"/>
    <w:rsid w:val="00A921E8"/>
    <w:rsid w:val="00A93AC6"/>
    <w:rsid w:val="00A94307"/>
    <w:rsid w:val="00A95443"/>
    <w:rsid w:val="00A9549A"/>
    <w:rsid w:val="00A95718"/>
    <w:rsid w:val="00A95B08"/>
    <w:rsid w:val="00A95C13"/>
    <w:rsid w:val="00A95CDA"/>
    <w:rsid w:val="00A95E9C"/>
    <w:rsid w:val="00A971E3"/>
    <w:rsid w:val="00A976E4"/>
    <w:rsid w:val="00A97CFE"/>
    <w:rsid w:val="00A97FC3"/>
    <w:rsid w:val="00AA0499"/>
    <w:rsid w:val="00AA0CC2"/>
    <w:rsid w:val="00AA0EBA"/>
    <w:rsid w:val="00AA299D"/>
    <w:rsid w:val="00AA2E95"/>
    <w:rsid w:val="00AA3F86"/>
    <w:rsid w:val="00AA44D5"/>
    <w:rsid w:val="00AA5904"/>
    <w:rsid w:val="00AB110C"/>
    <w:rsid w:val="00AB1590"/>
    <w:rsid w:val="00AB1744"/>
    <w:rsid w:val="00AB2FF1"/>
    <w:rsid w:val="00AB320C"/>
    <w:rsid w:val="00AB37FB"/>
    <w:rsid w:val="00AB51DA"/>
    <w:rsid w:val="00AB53B3"/>
    <w:rsid w:val="00AB6FC1"/>
    <w:rsid w:val="00AB7AD8"/>
    <w:rsid w:val="00AC3255"/>
    <w:rsid w:val="00AC3FCB"/>
    <w:rsid w:val="00AC48A9"/>
    <w:rsid w:val="00AC4DE3"/>
    <w:rsid w:val="00AC50E8"/>
    <w:rsid w:val="00AC7F4D"/>
    <w:rsid w:val="00AD3069"/>
    <w:rsid w:val="00AD3853"/>
    <w:rsid w:val="00AD456D"/>
    <w:rsid w:val="00AD49CC"/>
    <w:rsid w:val="00AD4CFB"/>
    <w:rsid w:val="00AD4F82"/>
    <w:rsid w:val="00AD6A82"/>
    <w:rsid w:val="00AD6B54"/>
    <w:rsid w:val="00AD73E1"/>
    <w:rsid w:val="00AD7B0D"/>
    <w:rsid w:val="00AE1151"/>
    <w:rsid w:val="00AE297A"/>
    <w:rsid w:val="00AE3093"/>
    <w:rsid w:val="00AE3CE8"/>
    <w:rsid w:val="00AE424D"/>
    <w:rsid w:val="00AE4C72"/>
    <w:rsid w:val="00AE4E3A"/>
    <w:rsid w:val="00AE6BAF"/>
    <w:rsid w:val="00AE6BCD"/>
    <w:rsid w:val="00AE6F43"/>
    <w:rsid w:val="00AE724A"/>
    <w:rsid w:val="00AE7DCA"/>
    <w:rsid w:val="00AF0136"/>
    <w:rsid w:val="00AF0A2C"/>
    <w:rsid w:val="00AF0D7D"/>
    <w:rsid w:val="00AF1525"/>
    <w:rsid w:val="00AF183E"/>
    <w:rsid w:val="00AF19F7"/>
    <w:rsid w:val="00AF2061"/>
    <w:rsid w:val="00AF24F4"/>
    <w:rsid w:val="00AF397C"/>
    <w:rsid w:val="00AF5751"/>
    <w:rsid w:val="00AF5857"/>
    <w:rsid w:val="00AF59B5"/>
    <w:rsid w:val="00AF59C0"/>
    <w:rsid w:val="00AF5E3E"/>
    <w:rsid w:val="00AF708A"/>
    <w:rsid w:val="00AF7CAA"/>
    <w:rsid w:val="00B01011"/>
    <w:rsid w:val="00B04296"/>
    <w:rsid w:val="00B04391"/>
    <w:rsid w:val="00B04B51"/>
    <w:rsid w:val="00B04DB5"/>
    <w:rsid w:val="00B04ED1"/>
    <w:rsid w:val="00B0559D"/>
    <w:rsid w:val="00B05BA2"/>
    <w:rsid w:val="00B05BD3"/>
    <w:rsid w:val="00B05EB9"/>
    <w:rsid w:val="00B066B2"/>
    <w:rsid w:val="00B0710D"/>
    <w:rsid w:val="00B07307"/>
    <w:rsid w:val="00B11F16"/>
    <w:rsid w:val="00B124A4"/>
    <w:rsid w:val="00B13109"/>
    <w:rsid w:val="00B131E6"/>
    <w:rsid w:val="00B13724"/>
    <w:rsid w:val="00B13E4F"/>
    <w:rsid w:val="00B13EAD"/>
    <w:rsid w:val="00B142B7"/>
    <w:rsid w:val="00B146A6"/>
    <w:rsid w:val="00B15449"/>
    <w:rsid w:val="00B15A2D"/>
    <w:rsid w:val="00B162DD"/>
    <w:rsid w:val="00B1675D"/>
    <w:rsid w:val="00B214E1"/>
    <w:rsid w:val="00B21854"/>
    <w:rsid w:val="00B232A4"/>
    <w:rsid w:val="00B232F0"/>
    <w:rsid w:val="00B23DA6"/>
    <w:rsid w:val="00B248A5"/>
    <w:rsid w:val="00B24C57"/>
    <w:rsid w:val="00B24EEE"/>
    <w:rsid w:val="00B2569B"/>
    <w:rsid w:val="00B25FB4"/>
    <w:rsid w:val="00B2640D"/>
    <w:rsid w:val="00B26513"/>
    <w:rsid w:val="00B26CCB"/>
    <w:rsid w:val="00B2783D"/>
    <w:rsid w:val="00B30A61"/>
    <w:rsid w:val="00B31CE2"/>
    <w:rsid w:val="00B31DB7"/>
    <w:rsid w:val="00B32875"/>
    <w:rsid w:val="00B32B4E"/>
    <w:rsid w:val="00B32EF0"/>
    <w:rsid w:val="00B33FE4"/>
    <w:rsid w:val="00B34A40"/>
    <w:rsid w:val="00B34ED3"/>
    <w:rsid w:val="00B40A6E"/>
    <w:rsid w:val="00B40AE5"/>
    <w:rsid w:val="00B40D2C"/>
    <w:rsid w:val="00B4107C"/>
    <w:rsid w:val="00B4140E"/>
    <w:rsid w:val="00B4156C"/>
    <w:rsid w:val="00B41D3A"/>
    <w:rsid w:val="00B430A7"/>
    <w:rsid w:val="00B434A3"/>
    <w:rsid w:val="00B436AC"/>
    <w:rsid w:val="00B43FD8"/>
    <w:rsid w:val="00B44A9C"/>
    <w:rsid w:val="00B467E2"/>
    <w:rsid w:val="00B46D02"/>
    <w:rsid w:val="00B46FE0"/>
    <w:rsid w:val="00B50772"/>
    <w:rsid w:val="00B50A2C"/>
    <w:rsid w:val="00B5227F"/>
    <w:rsid w:val="00B52981"/>
    <w:rsid w:val="00B53EA7"/>
    <w:rsid w:val="00B54031"/>
    <w:rsid w:val="00B5425B"/>
    <w:rsid w:val="00B54CC7"/>
    <w:rsid w:val="00B566B5"/>
    <w:rsid w:val="00B56B66"/>
    <w:rsid w:val="00B57792"/>
    <w:rsid w:val="00B6195D"/>
    <w:rsid w:val="00B61BCF"/>
    <w:rsid w:val="00B62386"/>
    <w:rsid w:val="00B64151"/>
    <w:rsid w:val="00B65224"/>
    <w:rsid w:val="00B65506"/>
    <w:rsid w:val="00B65B42"/>
    <w:rsid w:val="00B674DD"/>
    <w:rsid w:val="00B72457"/>
    <w:rsid w:val="00B72523"/>
    <w:rsid w:val="00B72A9F"/>
    <w:rsid w:val="00B73B9D"/>
    <w:rsid w:val="00B755D9"/>
    <w:rsid w:val="00B773F9"/>
    <w:rsid w:val="00B80322"/>
    <w:rsid w:val="00B83D7C"/>
    <w:rsid w:val="00B8481D"/>
    <w:rsid w:val="00B84F53"/>
    <w:rsid w:val="00B868B6"/>
    <w:rsid w:val="00B8703D"/>
    <w:rsid w:val="00B873A3"/>
    <w:rsid w:val="00B91B63"/>
    <w:rsid w:val="00B9304B"/>
    <w:rsid w:val="00B93E6B"/>
    <w:rsid w:val="00B95BAD"/>
    <w:rsid w:val="00B96B8A"/>
    <w:rsid w:val="00B97837"/>
    <w:rsid w:val="00BA0F5B"/>
    <w:rsid w:val="00BA13DC"/>
    <w:rsid w:val="00BA15D3"/>
    <w:rsid w:val="00BA1D7D"/>
    <w:rsid w:val="00BA2765"/>
    <w:rsid w:val="00BA4A5E"/>
    <w:rsid w:val="00BA6856"/>
    <w:rsid w:val="00BA739E"/>
    <w:rsid w:val="00BB0EBD"/>
    <w:rsid w:val="00BB263E"/>
    <w:rsid w:val="00BB264B"/>
    <w:rsid w:val="00BB61D0"/>
    <w:rsid w:val="00BB73F7"/>
    <w:rsid w:val="00BC0AFA"/>
    <w:rsid w:val="00BC0F7D"/>
    <w:rsid w:val="00BC1591"/>
    <w:rsid w:val="00BC1BCC"/>
    <w:rsid w:val="00BC1BF1"/>
    <w:rsid w:val="00BC2A04"/>
    <w:rsid w:val="00BC3F64"/>
    <w:rsid w:val="00BC41FA"/>
    <w:rsid w:val="00BC6131"/>
    <w:rsid w:val="00BC654B"/>
    <w:rsid w:val="00BC6713"/>
    <w:rsid w:val="00BC6B40"/>
    <w:rsid w:val="00BC6D04"/>
    <w:rsid w:val="00BC737B"/>
    <w:rsid w:val="00BC7BD1"/>
    <w:rsid w:val="00BD186A"/>
    <w:rsid w:val="00BD27B9"/>
    <w:rsid w:val="00BD2BBC"/>
    <w:rsid w:val="00BD409B"/>
    <w:rsid w:val="00BD5AAB"/>
    <w:rsid w:val="00BD6313"/>
    <w:rsid w:val="00BD666A"/>
    <w:rsid w:val="00BD7874"/>
    <w:rsid w:val="00BD7D60"/>
    <w:rsid w:val="00BE3831"/>
    <w:rsid w:val="00BE3FAE"/>
    <w:rsid w:val="00BE4643"/>
    <w:rsid w:val="00BE4904"/>
    <w:rsid w:val="00BE5A7F"/>
    <w:rsid w:val="00BE6514"/>
    <w:rsid w:val="00BF07CE"/>
    <w:rsid w:val="00BF0A42"/>
    <w:rsid w:val="00BF1791"/>
    <w:rsid w:val="00BF17C8"/>
    <w:rsid w:val="00BF3347"/>
    <w:rsid w:val="00BF4045"/>
    <w:rsid w:val="00BF4E30"/>
    <w:rsid w:val="00BF5863"/>
    <w:rsid w:val="00BF7BE6"/>
    <w:rsid w:val="00C014B8"/>
    <w:rsid w:val="00C01D32"/>
    <w:rsid w:val="00C0267F"/>
    <w:rsid w:val="00C05A51"/>
    <w:rsid w:val="00C06AC7"/>
    <w:rsid w:val="00C07BDF"/>
    <w:rsid w:val="00C10C3F"/>
    <w:rsid w:val="00C1103E"/>
    <w:rsid w:val="00C1157F"/>
    <w:rsid w:val="00C11A94"/>
    <w:rsid w:val="00C11F5B"/>
    <w:rsid w:val="00C1347F"/>
    <w:rsid w:val="00C1385B"/>
    <w:rsid w:val="00C14780"/>
    <w:rsid w:val="00C14BB4"/>
    <w:rsid w:val="00C14C3E"/>
    <w:rsid w:val="00C17164"/>
    <w:rsid w:val="00C1787C"/>
    <w:rsid w:val="00C2350C"/>
    <w:rsid w:val="00C23DCA"/>
    <w:rsid w:val="00C24E89"/>
    <w:rsid w:val="00C2583E"/>
    <w:rsid w:val="00C25FDB"/>
    <w:rsid w:val="00C26A4F"/>
    <w:rsid w:val="00C32BDA"/>
    <w:rsid w:val="00C33079"/>
    <w:rsid w:val="00C33F0B"/>
    <w:rsid w:val="00C35838"/>
    <w:rsid w:val="00C3594D"/>
    <w:rsid w:val="00C367BB"/>
    <w:rsid w:val="00C36EC0"/>
    <w:rsid w:val="00C37AA9"/>
    <w:rsid w:val="00C37FDB"/>
    <w:rsid w:val="00C40D5D"/>
    <w:rsid w:val="00C4145D"/>
    <w:rsid w:val="00C4346E"/>
    <w:rsid w:val="00C4445B"/>
    <w:rsid w:val="00C44894"/>
    <w:rsid w:val="00C44F33"/>
    <w:rsid w:val="00C45231"/>
    <w:rsid w:val="00C475CE"/>
    <w:rsid w:val="00C51614"/>
    <w:rsid w:val="00C53740"/>
    <w:rsid w:val="00C53823"/>
    <w:rsid w:val="00C53C1E"/>
    <w:rsid w:val="00C55785"/>
    <w:rsid w:val="00C56048"/>
    <w:rsid w:val="00C56501"/>
    <w:rsid w:val="00C56BFC"/>
    <w:rsid w:val="00C60E38"/>
    <w:rsid w:val="00C61CCD"/>
    <w:rsid w:val="00C62C3B"/>
    <w:rsid w:val="00C62EC8"/>
    <w:rsid w:val="00C63BFC"/>
    <w:rsid w:val="00C6434D"/>
    <w:rsid w:val="00C64844"/>
    <w:rsid w:val="00C649EE"/>
    <w:rsid w:val="00C67424"/>
    <w:rsid w:val="00C703C9"/>
    <w:rsid w:val="00C719C3"/>
    <w:rsid w:val="00C71F63"/>
    <w:rsid w:val="00C72135"/>
    <w:rsid w:val="00C72833"/>
    <w:rsid w:val="00C750EF"/>
    <w:rsid w:val="00C779C3"/>
    <w:rsid w:val="00C824CD"/>
    <w:rsid w:val="00C84214"/>
    <w:rsid w:val="00C86E1C"/>
    <w:rsid w:val="00C86E96"/>
    <w:rsid w:val="00C8734C"/>
    <w:rsid w:val="00C876F1"/>
    <w:rsid w:val="00C901EE"/>
    <w:rsid w:val="00C90F14"/>
    <w:rsid w:val="00C92807"/>
    <w:rsid w:val="00C928A4"/>
    <w:rsid w:val="00C936DC"/>
    <w:rsid w:val="00C93F40"/>
    <w:rsid w:val="00C94179"/>
    <w:rsid w:val="00C9472B"/>
    <w:rsid w:val="00C96642"/>
    <w:rsid w:val="00C96EB7"/>
    <w:rsid w:val="00C9743D"/>
    <w:rsid w:val="00C9793B"/>
    <w:rsid w:val="00CA0E9F"/>
    <w:rsid w:val="00CA2617"/>
    <w:rsid w:val="00CA3D0C"/>
    <w:rsid w:val="00CA4C75"/>
    <w:rsid w:val="00CA59D2"/>
    <w:rsid w:val="00CA7A9E"/>
    <w:rsid w:val="00CB03A9"/>
    <w:rsid w:val="00CB09BE"/>
    <w:rsid w:val="00CB0A5D"/>
    <w:rsid w:val="00CB2A1C"/>
    <w:rsid w:val="00CB3E94"/>
    <w:rsid w:val="00CB57A4"/>
    <w:rsid w:val="00CB6749"/>
    <w:rsid w:val="00CB6C13"/>
    <w:rsid w:val="00CB6FA6"/>
    <w:rsid w:val="00CB7CD4"/>
    <w:rsid w:val="00CC0841"/>
    <w:rsid w:val="00CC09CB"/>
    <w:rsid w:val="00CC0C13"/>
    <w:rsid w:val="00CC1A92"/>
    <w:rsid w:val="00CC3964"/>
    <w:rsid w:val="00CC4080"/>
    <w:rsid w:val="00CC4864"/>
    <w:rsid w:val="00CC5993"/>
    <w:rsid w:val="00CC660E"/>
    <w:rsid w:val="00CD0835"/>
    <w:rsid w:val="00CD0C7E"/>
    <w:rsid w:val="00CD286F"/>
    <w:rsid w:val="00CD3157"/>
    <w:rsid w:val="00CD3315"/>
    <w:rsid w:val="00CD4594"/>
    <w:rsid w:val="00CD49E8"/>
    <w:rsid w:val="00CD6A12"/>
    <w:rsid w:val="00CE0A97"/>
    <w:rsid w:val="00CE2722"/>
    <w:rsid w:val="00CE2846"/>
    <w:rsid w:val="00CE293B"/>
    <w:rsid w:val="00CE5E12"/>
    <w:rsid w:val="00CE6EAA"/>
    <w:rsid w:val="00CE71B9"/>
    <w:rsid w:val="00CF00BB"/>
    <w:rsid w:val="00CF1FC5"/>
    <w:rsid w:val="00CF36B8"/>
    <w:rsid w:val="00CF45CF"/>
    <w:rsid w:val="00CF4A59"/>
    <w:rsid w:val="00CF53D9"/>
    <w:rsid w:val="00CF5E51"/>
    <w:rsid w:val="00CF7E10"/>
    <w:rsid w:val="00D003E4"/>
    <w:rsid w:val="00D00641"/>
    <w:rsid w:val="00D00855"/>
    <w:rsid w:val="00D01C2A"/>
    <w:rsid w:val="00D027DB"/>
    <w:rsid w:val="00D0342B"/>
    <w:rsid w:val="00D044A1"/>
    <w:rsid w:val="00D0568E"/>
    <w:rsid w:val="00D10352"/>
    <w:rsid w:val="00D109F3"/>
    <w:rsid w:val="00D120B1"/>
    <w:rsid w:val="00D12EE2"/>
    <w:rsid w:val="00D13BEF"/>
    <w:rsid w:val="00D13CE6"/>
    <w:rsid w:val="00D13D44"/>
    <w:rsid w:val="00D15470"/>
    <w:rsid w:val="00D15AD0"/>
    <w:rsid w:val="00D15C75"/>
    <w:rsid w:val="00D171AA"/>
    <w:rsid w:val="00D20A38"/>
    <w:rsid w:val="00D20BE9"/>
    <w:rsid w:val="00D20DC1"/>
    <w:rsid w:val="00D2152C"/>
    <w:rsid w:val="00D2222E"/>
    <w:rsid w:val="00D23224"/>
    <w:rsid w:val="00D24720"/>
    <w:rsid w:val="00D24D68"/>
    <w:rsid w:val="00D25439"/>
    <w:rsid w:val="00D2621E"/>
    <w:rsid w:val="00D26663"/>
    <w:rsid w:val="00D27A88"/>
    <w:rsid w:val="00D30B62"/>
    <w:rsid w:val="00D3200B"/>
    <w:rsid w:val="00D3258A"/>
    <w:rsid w:val="00D330D3"/>
    <w:rsid w:val="00D34485"/>
    <w:rsid w:val="00D34845"/>
    <w:rsid w:val="00D34BEB"/>
    <w:rsid w:val="00D34F06"/>
    <w:rsid w:val="00D37DFA"/>
    <w:rsid w:val="00D41200"/>
    <w:rsid w:val="00D43AE0"/>
    <w:rsid w:val="00D447C4"/>
    <w:rsid w:val="00D44B50"/>
    <w:rsid w:val="00D44DC1"/>
    <w:rsid w:val="00D4630B"/>
    <w:rsid w:val="00D47674"/>
    <w:rsid w:val="00D509F5"/>
    <w:rsid w:val="00D54CFC"/>
    <w:rsid w:val="00D579F3"/>
    <w:rsid w:val="00D6017F"/>
    <w:rsid w:val="00D6099F"/>
    <w:rsid w:val="00D617DB"/>
    <w:rsid w:val="00D61AF6"/>
    <w:rsid w:val="00D62B65"/>
    <w:rsid w:val="00D63DFE"/>
    <w:rsid w:val="00D64584"/>
    <w:rsid w:val="00D658A4"/>
    <w:rsid w:val="00D65AEC"/>
    <w:rsid w:val="00D65BD3"/>
    <w:rsid w:val="00D65E51"/>
    <w:rsid w:val="00D66CEC"/>
    <w:rsid w:val="00D6704E"/>
    <w:rsid w:val="00D67197"/>
    <w:rsid w:val="00D673F5"/>
    <w:rsid w:val="00D67C18"/>
    <w:rsid w:val="00D70240"/>
    <w:rsid w:val="00D70252"/>
    <w:rsid w:val="00D70365"/>
    <w:rsid w:val="00D71AA5"/>
    <w:rsid w:val="00D71EC8"/>
    <w:rsid w:val="00D73766"/>
    <w:rsid w:val="00D738D6"/>
    <w:rsid w:val="00D74B65"/>
    <w:rsid w:val="00D751BD"/>
    <w:rsid w:val="00D755EB"/>
    <w:rsid w:val="00D75A1E"/>
    <w:rsid w:val="00D75BBF"/>
    <w:rsid w:val="00D776FA"/>
    <w:rsid w:val="00D77868"/>
    <w:rsid w:val="00D801CC"/>
    <w:rsid w:val="00D8255B"/>
    <w:rsid w:val="00D837C9"/>
    <w:rsid w:val="00D8388E"/>
    <w:rsid w:val="00D850AB"/>
    <w:rsid w:val="00D85398"/>
    <w:rsid w:val="00D8559C"/>
    <w:rsid w:val="00D85B27"/>
    <w:rsid w:val="00D87041"/>
    <w:rsid w:val="00D87D82"/>
    <w:rsid w:val="00D87E00"/>
    <w:rsid w:val="00D901D4"/>
    <w:rsid w:val="00D90EFB"/>
    <w:rsid w:val="00D912BD"/>
    <w:rsid w:val="00D9134D"/>
    <w:rsid w:val="00D91B1F"/>
    <w:rsid w:val="00D92484"/>
    <w:rsid w:val="00D92988"/>
    <w:rsid w:val="00D92F5F"/>
    <w:rsid w:val="00D93DBE"/>
    <w:rsid w:val="00D940FA"/>
    <w:rsid w:val="00D94456"/>
    <w:rsid w:val="00D966B3"/>
    <w:rsid w:val="00D96718"/>
    <w:rsid w:val="00D96F9F"/>
    <w:rsid w:val="00D975A6"/>
    <w:rsid w:val="00DA0F6A"/>
    <w:rsid w:val="00DA2F3B"/>
    <w:rsid w:val="00DA3378"/>
    <w:rsid w:val="00DA3ACF"/>
    <w:rsid w:val="00DA42DD"/>
    <w:rsid w:val="00DA43BC"/>
    <w:rsid w:val="00DA5476"/>
    <w:rsid w:val="00DA5855"/>
    <w:rsid w:val="00DA585D"/>
    <w:rsid w:val="00DA5DEF"/>
    <w:rsid w:val="00DA7138"/>
    <w:rsid w:val="00DA7208"/>
    <w:rsid w:val="00DA72FB"/>
    <w:rsid w:val="00DA774A"/>
    <w:rsid w:val="00DA7A03"/>
    <w:rsid w:val="00DB023F"/>
    <w:rsid w:val="00DB0E95"/>
    <w:rsid w:val="00DB1281"/>
    <w:rsid w:val="00DB1818"/>
    <w:rsid w:val="00DB2C24"/>
    <w:rsid w:val="00DB3B9A"/>
    <w:rsid w:val="00DB4013"/>
    <w:rsid w:val="00DB43E8"/>
    <w:rsid w:val="00DB51C0"/>
    <w:rsid w:val="00DB64EB"/>
    <w:rsid w:val="00DB72C8"/>
    <w:rsid w:val="00DB775D"/>
    <w:rsid w:val="00DC04D1"/>
    <w:rsid w:val="00DC1F70"/>
    <w:rsid w:val="00DC23C8"/>
    <w:rsid w:val="00DC309B"/>
    <w:rsid w:val="00DC3378"/>
    <w:rsid w:val="00DC35C3"/>
    <w:rsid w:val="00DC43A5"/>
    <w:rsid w:val="00DC4B8F"/>
    <w:rsid w:val="00DC4DA2"/>
    <w:rsid w:val="00DC5C4E"/>
    <w:rsid w:val="00DC6522"/>
    <w:rsid w:val="00DC6684"/>
    <w:rsid w:val="00DC6A7D"/>
    <w:rsid w:val="00DC742C"/>
    <w:rsid w:val="00DC7947"/>
    <w:rsid w:val="00DD106F"/>
    <w:rsid w:val="00DD1A50"/>
    <w:rsid w:val="00DD1C0A"/>
    <w:rsid w:val="00DD2548"/>
    <w:rsid w:val="00DD2695"/>
    <w:rsid w:val="00DD2770"/>
    <w:rsid w:val="00DD2A47"/>
    <w:rsid w:val="00DD2E48"/>
    <w:rsid w:val="00DD30E7"/>
    <w:rsid w:val="00DD4499"/>
    <w:rsid w:val="00DD499B"/>
    <w:rsid w:val="00DD62EA"/>
    <w:rsid w:val="00DD63AB"/>
    <w:rsid w:val="00DD7194"/>
    <w:rsid w:val="00DD7C22"/>
    <w:rsid w:val="00DE0635"/>
    <w:rsid w:val="00DE0BDD"/>
    <w:rsid w:val="00DE1708"/>
    <w:rsid w:val="00DE5B14"/>
    <w:rsid w:val="00DF2B1F"/>
    <w:rsid w:val="00DF3141"/>
    <w:rsid w:val="00DF360B"/>
    <w:rsid w:val="00DF3ED2"/>
    <w:rsid w:val="00DF4614"/>
    <w:rsid w:val="00DF4EFB"/>
    <w:rsid w:val="00DF4F85"/>
    <w:rsid w:val="00DF62CD"/>
    <w:rsid w:val="00DF78B1"/>
    <w:rsid w:val="00DF7C34"/>
    <w:rsid w:val="00E00AAF"/>
    <w:rsid w:val="00E01573"/>
    <w:rsid w:val="00E02631"/>
    <w:rsid w:val="00E0269B"/>
    <w:rsid w:val="00E02B3E"/>
    <w:rsid w:val="00E043E8"/>
    <w:rsid w:val="00E054CA"/>
    <w:rsid w:val="00E0604D"/>
    <w:rsid w:val="00E061ED"/>
    <w:rsid w:val="00E069DC"/>
    <w:rsid w:val="00E10D1F"/>
    <w:rsid w:val="00E11026"/>
    <w:rsid w:val="00E118E2"/>
    <w:rsid w:val="00E124C0"/>
    <w:rsid w:val="00E12E69"/>
    <w:rsid w:val="00E1344F"/>
    <w:rsid w:val="00E1365A"/>
    <w:rsid w:val="00E14D18"/>
    <w:rsid w:val="00E14FFF"/>
    <w:rsid w:val="00E15268"/>
    <w:rsid w:val="00E15E59"/>
    <w:rsid w:val="00E1606C"/>
    <w:rsid w:val="00E1615A"/>
    <w:rsid w:val="00E1625D"/>
    <w:rsid w:val="00E17F73"/>
    <w:rsid w:val="00E214DF"/>
    <w:rsid w:val="00E22C0D"/>
    <w:rsid w:val="00E23FA1"/>
    <w:rsid w:val="00E25DB0"/>
    <w:rsid w:val="00E26478"/>
    <w:rsid w:val="00E26CB0"/>
    <w:rsid w:val="00E27619"/>
    <w:rsid w:val="00E3096C"/>
    <w:rsid w:val="00E30CF6"/>
    <w:rsid w:val="00E3283C"/>
    <w:rsid w:val="00E34760"/>
    <w:rsid w:val="00E34A73"/>
    <w:rsid w:val="00E34F21"/>
    <w:rsid w:val="00E35D6B"/>
    <w:rsid w:val="00E3667B"/>
    <w:rsid w:val="00E3713B"/>
    <w:rsid w:val="00E372D5"/>
    <w:rsid w:val="00E37A7B"/>
    <w:rsid w:val="00E401DA"/>
    <w:rsid w:val="00E412F6"/>
    <w:rsid w:val="00E431B4"/>
    <w:rsid w:val="00E431D7"/>
    <w:rsid w:val="00E43201"/>
    <w:rsid w:val="00E43B76"/>
    <w:rsid w:val="00E4436F"/>
    <w:rsid w:val="00E444B3"/>
    <w:rsid w:val="00E450C1"/>
    <w:rsid w:val="00E45617"/>
    <w:rsid w:val="00E463B8"/>
    <w:rsid w:val="00E50F55"/>
    <w:rsid w:val="00E5141D"/>
    <w:rsid w:val="00E51557"/>
    <w:rsid w:val="00E5272D"/>
    <w:rsid w:val="00E527C6"/>
    <w:rsid w:val="00E53104"/>
    <w:rsid w:val="00E54039"/>
    <w:rsid w:val="00E5556B"/>
    <w:rsid w:val="00E5573D"/>
    <w:rsid w:val="00E56414"/>
    <w:rsid w:val="00E56DBB"/>
    <w:rsid w:val="00E611C8"/>
    <w:rsid w:val="00E617FE"/>
    <w:rsid w:val="00E64354"/>
    <w:rsid w:val="00E643B2"/>
    <w:rsid w:val="00E66038"/>
    <w:rsid w:val="00E67111"/>
    <w:rsid w:val="00E67134"/>
    <w:rsid w:val="00E67D1A"/>
    <w:rsid w:val="00E70550"/>
    <w:rsid w:val="00E7193E"/>
    <w:rsid w:val="00E72F17"/>
    <w:rsid w:val="00E74776"/>
    <w:rsid w:val="00E7499B"/>
    <w:rsid w:val="00E74B2F"/>
    <w:rsid w:val="00E758A2"/>
    <w:rsid w:val="00E76551"/>
    <w:rsid w:val="00E76804"/>
    <w:rsid w:val="00E770F6"/>
    <w:rsid w:val="00E77645"/>
    <w:rsid w:val="00E77649"/>
    <w:rsid w:val="00E77F34"/>
    <w:rsid w:val="00E822CC"/>
    <w:rsid w:val="00E82AEB"/>
    <w:rsid w:val="00E84FBA"/>
    <w:rsid w:val="00E86547"/>
    <w:rsid w:val="00E87262"/>
    <w:rsid w:val="00E87308"/>
    <w:rsid w:val="00E87BAF"/>
    <w:rsid w:val="00E9052B"/>
    <w:rsid w:val="00E926B0"/>
    <w:rsid w:val="00E935FE"/>
    <w:rsid w:val="00E9485F"/>
    <w:rsid w:val="00E94AC2"/>
    <w:rsid w:val="00E94ADE"/>
    <w:rsid w:val="00E94C66"/>
    <w:rsid w:val="00E9528D"/>
    <w:rsid w:val="00E96A31"/>
    <w:rsid w:val="00E96F80"/>
    <w:rsid w:val="00E97892"/>
    <w:rsid w:val="00EA10DD"/>
    <w:rsid w:val="00EA1246"/>
    <w:rsid w:val="00EA17A7"/>
    <w:rsid w:val="00EA1FDB"/>
    <w:rsid w:val="00EA2508"/>
    <w:rsid w:val="00EA2929"/>
    <w:rsid w:val="00EA305C"/>
    <w:rsid w:val="00EA34C8"/>
    <w:rsid w:val="00EA3E12"/>
    <w:rsid w:val="00EA45C9"/>
    <w:rsid w:val="00EA534B"/>
    <w:rsid w:val="00EA6283"/>
    <w:rsid w:val="00EA6639"/>
    <w:rsid w:val="00EA6C72"/>
    <w:rsid w:val="00EA77B4"/>
    <w:rsid w:val="00EA78B4"/>
    <w:rsid w:val="00EB1D88"/>
    <w:rsid w:val="00EB3223"/>
    <w:rsid w:val="00EB3DBF"/>
    <w:rsid w:val="00EB575B"/>
    <w:rsid w:val="00EB5B72"/>
    <w:rsid w:val="00EB5CD6"/>
    <w:rsid w:val="00EB5D9F"/>
    <w:rsid w:val="00EB7782"/>
    <w:rsid w:val="00EB77D7"/>
    <w:rsid w:val="00EC1BD2"/>
    <w:rsid w:val="00EC235F"/>
    <w:rsid w:val="00EC3061"/>
    <w:rsid w:val="00EC33BC"/>
    <w:rsid w:val="00EC34E3"/>
    <w:rsid w:val="00EC3675"/>
    <w:rsid w:val="00EC4A25"/>
    <w:rsid w:val="00EC5918"/>
    <w:rsid w:val="00EC5E61"/>
    <w:rsid w:val="00EC5FD6"/>
    <w:rsid w:val="00ED022C"/>
    <w:rsid w:val="00ED09C7"/>
    <w:rsid w:val="00ED0E1E"/>
    <w:rsid w:val="00ED2D3B"/>
    <w:rsid w:val="00ED2E56"/>
    <w:rsid w:val="00ED3CD1"/>
    <w:rsid w:val="00ED4E5B"/>
    <w:rsid w:val="00EE221B"/>
    <w:rsid w:val="00EE3C2C"/>
    <w:rsid w:val="00EE418B"/>
    <w:rsid w:val="00EE5265"/>
    <w:rsid w:val="00EE5A23"/>
    <w:rsid w:val="00EE6656"/>
    <w:rsid w:val="00EE7C79"/>
    <w:rsid w:val="00EF008B"/>
    <w:rsid w:val="00EF020B"/>
    <w:rsid w:val="00EF1273"/>
    <w:rsid w:val="00EF1A63"/>
    <w:rsid w:val="00EF1D2A"/>
    <w:rsid w:val="00EF2E2B"/>
    <w:rsid w:val="00EF4E6D"/>
    <w:rsid w:val="00EF690D"/>
    <w:rsid w:val="00EF7F45"/>
    <w:rsid w:val="00F00966"/>
    <w:rsid w:val="00F01F89"/>
    <w:rsid w:val="00F02584"/>
    <w:rsid w:val="00F025A2"/>
    <w:rsid w:val="00F026EF"/>
    <w:rsid w:val="00F0286D"/>
    <w:rsid w:val="00F02D33"/>
    <w:rsid w:val="00F02F0E"/>
    <w:rsid w:val="00F03BF3"/>
    <w:rsid w:val="00F044DE"/>
    <w:rsid w:val="00F04712"/>
    <w:rsid w:val="00F0756B"/>
    <w:rsid w:val="00F07A69"/>
    <w:rsid w:val="00F10A66"/>
    <w:rsid w:val="00F1147B"/>
    <w:rsid w:val="00F1190F"/>
    <w:rsid w:val="00F11A75"/>
    <w:rsid w:val="00F11D83"/>
    <w:rsid w:val="00F125AE"/>
    <w:rsid w:val="00F132C7"/>
    <w:rsid w:val="00F13573"/>
    <w:rsid w:val="00F13799"/>
    <w:rsid w:val="00F158C2"/>
    <w:rsid w:val="00F15D6F"/>
    <w:rsid w:val="00F15D93"/>
    <w:rsid w:val="00F168EE"/>
    <w:rsid w:val="00F1711A"/>
    <w:rsid w:val="00F17C96"/>
    <w:rsid w:val="00F2246A"/>
    <w:rsid w:val="00F22870"/>
    <w:rsid w:val="00F22A9E"/>
    <w:rsid w:val="00F22EC7"/>
    <w:rsid w:val="00F22EEA"/>
    <w:rsid w:val="00F23907"/>
    <w:rsid w:val="00F25EF8"/>
    <w:rsid w:val="00F2622D"/>
    <w:rsid w:val="00F26D9F"/>
    <w:rsid w:val="00F26DE2"/>
    <w:rsid w:val="00F26EB1"/>
    <w:rsid w:val="00F30BDA"/>
    <w:rsid w:val="00F31561"/>
    <w:rsid w:val="00F31691"/>
    <w:rsid w:val="00F31732"/>
    <w:rsid w:val="00F3322A"/>
    <w:rsid w:val="00F33ADE"/>
    <w:rsid w:val="00F341A0"/>
    <w:rsid w:val="00F3585B"/>
    <w:rsid w:val="00F41E44"/>
    <w:rsid w:val="00F4203B"/>
    <w:rsid w:val="00F43519"/>
    <w:rsid w:val="00F439EA"/>
    <w:rsid w:val="00F440F7"/>
    <w:rsid w:val="00F44123"/>
    <w:rsid w:val="00F44E37"/>
    <w:rsid w:val="00F46CE2"/>
    <w:rsid w:val="00F46D46"/>
    <w:rsid w:val="00F500B3"/>
    <w:rsid w:val="00F50641"/>
    <w:rsid w:val="00F50CF5"/>
    <w:rsid w:val="00F51960"/>
    <w:rsid w:val="00F51BEC"/>
    <w:rsid w:val="00F567B8"/>
    <w:rsid w:val="00F56AE1"/>
    <w:rsid w:val="00F575EC"/>
    <w:rsid w:val="00F57A1C"/>
    <w:rsid w:val="00F61431"/>
    <w:rsid w:val="00F62B7C"/>
    <w:rsid w:val="00F638E8"/>
    <w:rsid w:val="00F64682"/>
    <w:rsid w:val="00F64C86"/>
    <w:rsid w:val="00F653B8"/>
    <w:rsid w:val="00F65A83"/>
    <w:rsid w:val="00F65D65"/>
    <w:rsid w:val="00F6608E"/>
    <w:rsid w:val="00F66C32"/>
    <w:rsid w:val="00F66CEA"/>
    <w:rsid w:val="00F6750D"/>
    <w:rsid w:val="00F7151B"/>
    <w:rsid w:val="00F72C0E"/>
    <w:rsid w:val="00F742BF"/>
    <w:rsid w:val="00F748B2"/>
    <w:rsid w:val="00F749F1"/>
    <w:rsid w:val="00F76535"/>
    <w:rsid w:val="00F76E79"/>
    <w:rsid w:val="00F829A7"/>
    <w:rsid w:val="00F83D14"/>
    <w:rsid w:val="00F84D41"/>
    <w:rsid w:val="00F8623D"/>
    <w:rsid w:val="00F8678F"/>
    <w:rsid w:val="00F872CA"/>
    <w:rsid w:val="00F874D2"/>
    <w:rsid w:val="00F91D52"/>
    <w:rsid w:val="00F93924"/>
    <w:rsid w:val="00F93A60"/>
    <w:rsid w:val="00F93FC7"/>
    <w:rsid w:val="00F941EA"/>
    <w:rsid w:val="00F9448A"/>
    <w:rsid w:val="00F94BE9"/>
    <w:rsid w:val="00F9569C"/>
    <w:rsid w:val="00F958CA"/>
    <w:rsid w:val="00F96BEF"/>
    <w:rsid w:val="00F97920"/>
    <w:rsid w:val="00F97E0D"/>
    <w:rsid w:val="00FA030A"/>
    <w:rsid w:val="00FA1266"/>
    <w:rsid w:val="00FA1BF0"/>
    <w:rsid w:val="00FA1C0A"/>
    <w:rsid w:val="00FA3FD3"/>
    <w:rsid w:val="00FA42AE"/>
    <w:rsid w:val="00FA5867"/>
    <w:rsid w:val="00FA743F"/>
    <w:rsid w:val="00FB425C"/>
    <w:rsid w:val="00FB5812"/>
    <w:rsid w:val="00FB5C40"/>
    <w:rsid w:val="00FC1192"/>
    <w:rsid w:val="00FC238F"/>
    <w:rsid w:val="00FC2EE0"/>
    <w:rsid w:val="00FC5BE9"/>
    <w:rsid w:val="00FC5EBF"/>
    <w:rsid w:val="00FC63CC"/>
    <w:rsid w:val="00FC6531"/>
    <w:rsid w:val="00FC65A3"/>
    <w:rsid w:val="00FC7EEB"/>
    <w:rsid w:val="00FD04E6"/>
    <w:rsid w:val="00FD13B1"/>
    <w:rsid w:val="00FD1C8E"/>
    <w:rsid w:val="00FD1D7C"/>
    <w:rsid w:val="00FD232F"/>
    <w:rsid w:val="00FD2534"/>
    <w:rsid w:val="00FD39CD"/>
    <w:rsid w:val="00FD5254"/>
    <w:rsid w:val="00FD60C1"/>
    <w:rsid w:val="00FD6CDA"/>
    <w:rsid w:val="00FD7929"/>
    <w:rsid w:val="00FD7FBC"/>
    <w:rsid w:val="00FE275A"/>
    <w:rsid w:val="00FE2F45"/>
    <w:rsid w:val="00FE2F6F"/>
    <w:rsid w:val="00FE3484"/>
    <w:rsid w:val="00FE3FB3"/>
    <w:rsid w:val="00FE41BF"/>
    <w:rsid w:val="00FE77FF"/>
    <w:rsid w:val="00FE7E3E"/>
    <w:rsid w:val="00FF02DF"/>
    <w:rsid w:val="00FF034A"/>
    <w:rsid w:val="00FF035F"/>
    <w:rsid w:val="00FF17DE"/>
    <w:rsid w:val="00FF2274"/>
    <w:rsid w:val="00FF22FD"/>
    <w:rsid w:val="00FF3D5F"/>
    <w:rsid w:val="00FF471C"/>
    <w:rsid w:val="00FF47E4"/>
    <w:rsid w:val="00FF5966"/>
    <w:rsid w:val="00FF5A16"/>
    <w:rsid w:val="00FF5A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HTML Preformatted" w:uiPriority="99"/>
    <w:lsdException w:name="No List" w:uiPriority="99"/>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rsid w:val="004041C3"/>
    <w:pPr>
      <w:overflowPunct w:val="0"/>
      <w:autoSpaceDE w:val="0"/>
      <w:autoSpaceDN w:val="0"/>
      <w:adjustRightInd w:val="0"/>
      <w:spacing w:after="180"/>
      <w:textAlignment w:val="baseline"/>
    </w:pPr>
    <w:rPr>
      <w:lang w:val="en-GB" w:eastAsia="en-GB"/>
    </w:rPr>
  </w:style>
  <w:style w:type="paragraph" w:styleId="1">
    <w:name w:val="heading 1"/>
    <w:next w:val="a"/>
    <w:link w:val="10"/>
    <w:qFormat/>
    <w:rsid w:val="004041C3"/>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lang w:val="en-GB" w:eastAsia="en-GB"/>
    </w:rPr>
  </w:style>
  <w:style w:type="paragraph" w:styleId="2">
    <w:name w:val="heading 2"/>
    <w:basedOn w:val="1"/>
    <w:next w:val="a"/>
    <w:link w:val="20"/>
    <w:qFormat/>
    <w:rsid w:val="004041C3"/>
    <w:pPr>
      <w:pBdr>
        <w:top w:val="none" w:sz="0" w:space="0" w:color="auto"/>
      </w:pBdr>
      <w:spacing w:before="180"/>
      <w:outlineLvl w:val="1"/>
    </w:pPr>
    <w:rPr>
      <w:sz w:val="32"/>
    </w:rPr>
  </w:style>
  <w:style w:type="paragraph" w:styleId="3">
    <w:name w:val="heading 3"/>
    <w:basedOn w:val="2"/>
    <w:next w:val="a"/>
    <w:link w:val="30"/>
    <w:qFormat/>
    <w:rsid w:val="004041C3"/>
    <w:pPr>
      <w:spacing w:before="120"/>
      <w:outlineLvl w:val="2"/>
    </w:pPr>
    <w:rPr>
      <w:sz w:val="28"/>
    </w:rPr>
  </w:style>
  <w:style w:type="paragraph" w:styleId="4">
    <w:name w:val="heading 4"/>
    <w:basedOn w:val="3"/>
    <w:next w:val="a"/>
    <w:link w:val="40"/>
    <w:qFormat/>
    <w:rsid w:val="004041C3"/>
    <w:pPr>
      <w:ind w:left="1418" w:hanging="1418"/>
      <w:outlineLvl w:val="3"/>
    </w:pPr>
    <w:rPr>
      <w:sz w:val="24"/>
    </w:rPr>
  </w:style>
  <w:style w:type="paragraph" w:styleId="5">
    <w:name w:val="heading 5"/>
    <w:basedOn w:val="4"/>
    <w:next w:val="a"/>
    <w:link w:val="50"/>
    <w:qFormat/>
    <w:rsid w:val="004041C3"/>
    <w:pPr>
      <w:ind w:left="1701" w:hanging="1701"/>
      <w:outlineLvl w:val="4"/>
    </w:pPr>
    <w:rPr>
      <w:sz w:val="22"/>
    </w:rPr>
  </w:style>
  <w:style w:type="paragraph" w:styleId="6">
    <w:name w:val="heading 6"/>
    <w:basedOn w:val="H6"/>
    <w:next w:val="a"/>
    <w:qFormat/>
    <w:rsid w:val="004041C3"/>
    <w:pPr>
      <w:outlineLvl w:val="5"/>
    </w:pPr>
  </w:style>
  <w:style w:type="paragraph" w:styleId="7">
    <w:name w:val="heading 7"/>
    <w:basedOn w:val="H6"/>
    <w:next w:val="a"/>
    <w:qFormat/>
    <w:rsid w:val="004041C3"/>
    <w:pPr>
      <w:outlineLvl w:val="6"/>
    </w:pPr>
  </w:style>
  <w:style w:type="paragraph" w:styleId="8">
    <w:name w:val="heading 8"/>
    <w:basedOn w:val="1"/>
    <w:next w:val="a"/>
    <w:qFormat/>
    <w:rsid w:val="004041C3"/>
    <w:pPr>
      <w:ind w:left="0" w:firstLine="0"/>
      <w:outlineLvl w:val="7"/>
    </w:pPr>
  </w:style>
  <w:style w:type="paragraph" w:styleId="9">
    <w:name w:val="heading 9"/>
    <w:basedOn w:val="8"/>
    <w:next w:val="a"/>
    <w:qFormat/>
    <w:rsid w:val="004041C3"/>
    <w:pPr>
      <w:outlineLvl w:val="8"/>
    </w:pPr>
  </w:style>
  <w:style w:type="character" w:default="1" w:styleId="a0">
    <w:name w:val="Default Paragraph Font"/>
    <w:semiHidden/>
    <w:rsid w:val="004041C3"/>
  </w:style>
  <w:style w:type="table" w:default="1" w:styleId="a1">
    <w:name w:val="Normal Table"/>
    <w:semiHidden/>
    <w:tblPr>
      <w:tblInd w:w="0" w:type="dxa"/>
      <w:tblCellMar>
        <w:top w:w="0" w:type="dxa"/>
        <w:left w:w="108" w:type="dxa"/>
        <w:bottom w:w="0" w:type="dxa"/>
        <w:right w:w="108" w:type="dxa"/>
      </w:tblCellMar>
    </w:tblPr>
  </w:style>
  <w:style w:type="numbering" w:default="1" w:styleId="a2">
    <w:name w:val="No List"/>
    <w:uiPriority w:val="99"/>
    <w:semiHidden/>
    <w:unhideWhenUsed/>
    <w:rsid w:val="004041C3"/>
  </w:style>
  <w:style w:type="paragraph" w:customStyle="1" w:styleId="H6">
    <w:name w:val="H6"/>
    <w:basedOn w:val="5"/>
    <w:next w:val="a"/>
    <w:link w:val="H6Char"/>
    <w:rsid w:val="004041C3"/>
    <w:pPr>
      <w:ind w:left="1985" w:hanging="1985"/>
      <w:outlineLvl w:val="9"/>
    </w:pPr>
    <w:rPr>
      <w:sz w:val="20"/>
    </w:rPr>
  </w:style>
  <w:style w:type="paragraph" w:styleId="90">
    <w:name w:val="toc 9"/>
    <w:basedOn w:val="80"/>
    <w:uiPriority w:val="39"/>
    <w:rsid w:val="004041C3"/>
    <w:pPr>
      <w:ind w:left="1418" w:hanging="1418"/>
    </w:pPr>
  </w:style>
  <w:style w:type="paragraph" w:styleId="80">
    <w:name w:val="toc 8"/>
    <w:basedOn w:val="11"/>
    <w:uiPriority w:val="39"/>
    <w:rsid w:val="004041C3"/>
    <w:pPr>
      <w:spacing w:before="180"/>
      <w:ind w:left="2693" w:hanging="2693"/>
    </w:pPr>
    <w:rPr>
      <w:b/>
    </w:rPr>
  </w:style>
  <w:style w:type="paragraph" w:styleId="11">
    <w:name w:val="toc 1"/>
    <w:uiPriority w:val="39"/>
    <w:rsid w:val="004041C3"/>
    <w:pPr>
      <w:keepNext/>
      <w:keepLines/>
      <w:widowControl w:val="0"/>
      <w:tabs>
        <w:tab w:val="right" w:leader="dot" w:pos="9639"/>
      </w:tabs>
      <w:overflowPunct w:val="0"/>
      <w:autoSpaceDE w:val="0"/>
      <w:autoSpaceDN w:val="0"/>
      <w:adjustRightInd w:val="0"/>
      <w:spacing w:before="120"/>
      <w:ind w:left="567" w:right="425" w:hanging="567"/>
      <w:textAlignment w:val="baseline"/>
    </w:pPr>
    <w:rPr>
      <w:noProof/>
      <w:sz w:val="22"/>
      <w:lang w:val="en-GB" w:eastAsia="en-GB"/>
    </w:rPr>
  </w:style>
  <w:style w:type="paragraph" w:customStyle="1" w:styleId="EQ">
    <w:name w:val="EQ"/>
    <w:basedOn w:val="a"/>
    <w:next w:val="a"/>
    <w:rsid w:val="004041C3"/>
    <w:pPr>
      <w:keepLines/>
      <w:tabs>
        <w:tab w:val="center" w:pos="4536"/>
        <w:tab w:val="right" w:pos="9072"/>
      </w:tabs>
    </w:pPr>
    <w:rPr>
      <w:noProof/>
    </w:rPr>
  </w:style>
  <w:style w:type="character" w:customStyle="1" w:styleId="ZGSM">
    <w:name w:val="ZGSM"/>
    <w:rsid w:val="004041C3"/>
  </w:style>
  <w:style w:type="paragraph" w:styleId="a3">
    <w:name w:val="header"/>
    <w:aliases w:val="header odd,header,header odd1,header odd2,header odd3,header odd4,header odd5,header odd6,header1,header2,header3,header odd11,header odd21,header odd7,header4,header odd8,header odd9,header5,header odd12,header11,header21,header odd22,header31"/>
    <w:link w:val="a4"/>
    <w:rsid w:val="004041C3"/>
    <w:pPr>
      <w:widowControl w:val="0"/>
      <w:overflowPunct w:val="0"/>
      <w:autoSpaceDE w:val="0"/>
      <w:autoSpaceDN w:val="0"/>
      <w:adjustRightInd w:val="0"/>
      <w:textAlignment w:val="baseline"/>
    </w:pPr>
    <w:rPr>
      <w:rFonts w:ascii="Arial" w:hAnsi="Arial"/>
      <w:b/>
      <w:noProof/>
      <w:sz w:val="18"/>
      <w:lang w:val="en-GB" w:eastAsia="en-GB"/>
    </w:rPr>
  </w:style>
  <w:style w:type="paragraph" w:customStyle="1" w:styleId="ZD">
    <w:name w:val="ZD"/>
    <w:rsid w:val="004041C3"/>
    <w:pPr>
      <w:framePr w:wrap="notBeside" w:vAnchor="page" w:hAnchor="margin" w:y="15764"/>
      <w:widowControl w:val="0"/>
      <w:overflowPunct w:val="0"/>
      <w:autoSpaceDE w:val="0"/>
      <w:autoSpaceDN w:val="0"/>
      <w:adjustRightInd w:val="0"/>
      <w:textAlignment w:val="baseline"/>
    </w:pPr>
    <w:rPr>
      <w:rFonts w:ascii="Arial" w:hAnsi="Arial"/>
      <w:noProof/>
      <w:sz w:val="32"/>
      <w:lang w:val="en-GB" w:eastAsia="en-GB"/>
    </w:rPr>
  </w:style>
  <w:style w:type="paragraph" w:styleId="51">
    <w:name w:val="toc 5"/>
    <w:basedOn w:val="41"/>
    <w:uiPriority w:val="39"/>
    <w:rsid w:val="004041C3"/>
    <w:pPr>
      <w:ind w:left="1701" w:hanging="1701"/>
    </w:pPr>
  </w:style>
  <w:style w:type="paragraph" w:styleId="41">
    <w:name w:val="toc 4"/>
    <w:basedOn w:val="31"/>
    <w:uiPriority w:val="39"/>
    <w:rsid w:val="004041C3"/>
    <w:pPr>
      <w:ind w:left="1418" w:hanging="1418"/>
    </w:pPr>
  </w:style>
  <w:style w:type="paragraph" w:styleId="31">
    <w:name w:val="toc 3"/>
    <w:basedOn w:val="21"/>
    <w:uiPriority w:val="39"/>
    <w:rsid w:val="004041C3"/>
    <w:pPr>
      <w:ind w:left="1134" w:hanging="1134"/>
    </w:pPr>
  </w:style>
  <w:style w:type="paragraph" w:styleId="21">
    <w:name w:val="toc 2"/>
    <w:basedOn w:val="11"/>
    <w:uiPriority w:val="39"/>
    <w:rsid w:val="004041C3"/>
    <w:pPr>
      <w:keepNext w:val="0"/>
      <w:spacing w:before="0"/>
      <w:ind w:left="851" w:hanging="851"/>
    </w:pPr>
    <w:rPr>
      <w:sz w:val="20"/>
    </w:rPr>
  </w:style>
  <w:style w:type="paragraph" w:styleId="a5">
    <w:name w:val="footer"/>
    <w:basedOn w:val="a3"/>
    <w:link w:val="a6"/>
    <w:rsid w:val="004041C3"/>
    <w:pPr>
      <w:jc w:val="center"/>
    </w:pPr>
    <w:rPr>
      <w:i/>
    </w:rPr>
  </w:style>
  <w:style w:type="paragraph" w:customStyle="1" w:styleId="TT">
    <w:name w:val="TT"/>
    <w:basedOn w:val="1"/>
    <w:next w:val="a"/>
    <w:rsid w:val="004041C3"/>
    <w:pPr>
      <w:outlineLvl w:val="9"/>
    </w:pPr>
  </w:style>
  <w:style w:type="paragraph" w:customStyle="1" w:styleId="NF">
    <w:name w:val="NF"/>
    <w:basedOn w:val="NO"/>
    <w:rsid w:val="004041C3"/>
    <w:pPr>
      <w:keepNext/>
      <w:spacing w:after="0"/>
    </w:pPr>
    <w:rPr>
      <w:rFonts w:ascii="Arial" w:hAnsi="Arial"/>
      <w:sz w:val="18"/>
    </w:rPr>
  </w:style>
  <w:style w:type="paragraph" w:customStyle="1" w:styleId="NO">
    <w:name w:val="NO"/>
    <w:basedOn w:val="a"/>
    <w:link w:val="NOZchn"/>
    <w:rsid w:val="004041C3"/>
    <w:pPr>
      <w:keepLines/>
      <w:ind w:left="1135" w:hanging="851"/>
    </w:pPr>
  </w:style>
  <w:style w:type="paragraph" w:customStyle="1" w:styleId="PL">
    <w:name w:val="PL"/>
    <w:link w:val="PLChar"/>
    <w:rsid w:val="004041C3"/>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noProof/>
      <w:sz w:val="16"/>
      <w:lang w:val="en-GB" w:eastAsia="en-GB"/>
    </w:rPr>
  </w:style>
  <w:style w:type="paragraph" w:customStyle="1" w:styleId="TAR">
    <w:name w:val="TAR"/>
    <w:basedOn w:val="TAL"/>
    <w:rsid w:val="004041C3"/>
    <w:pPr>
      <w:jc w:val="right"/>
    </w:pPr>
  </w:style>
  <w:style w:type="paragraph" w:customStyle="1" w:styleId="TAL">
    <w:name w:val="TAL"/>
    <w:basedOn w:val="a"/>
    <w:link w:val="TALChar"/>
    <w:rsid w:val="004041C3"/>
    <w:pPr>
      <w:keepNext/>
      <w:keepLines/>
      <w:spacing w:after="0"/>
    </w:pPr>
    <w:rPr>
      <w:rFonts w:ascii="Arial" w:hAnsi="Arial"/>
      <w:sz w:val="18"/>
    </w:rPr>
  </w:style>
  <w:style w:type="paragraph" w:customStyle="1" w:styleId="TAH">
    <w:name w:val="TAH"/>
    <w:basedOn w:val="TAC"/>
    <w:link w:val="TAHChar"/>
    <w:rsid w:val="004041C3"/>
    <w:rPr>
      <w:b/>
    </w:rPr>
  </w:style>
  <w:style w:type="paragraph" w:customStyle="1" w:styleId="TAC">
    <w:name w:val="TAC"/>
    <w:basedOn w:val="TAL"/>
    <w:link w:val="TACChar"/>
    <w:rsid w:val="004041C3"/>
    <w:pPr>
      <w:jc w:val="center"/>
    </w:pPr>
  </w:style>
  <w:style w:type="paragraph" w:customStyle="1" w:styleId="LD">
    <w:name w:val="LD"/>
    <w:rsid w:val="004041C3"/>
    <w:pPr>
      <w:keepNext/>
      <w:keepLines/>
      <w:overflowPunct w:val="0"/>
      <w:autoSpaceDE w:val="0"/>
      <w:autoSpaceDN w:val="0"/>
      <w:adjustRightInd w:val="0"/>
      <w:spacing w:line="180" w:lineRule="exact"/>
      <w:textAlignment w:val="baseline"/>
    </w:pPr>
    <w:rPr>
      <w:rFonts w:ascii="Courier New" w:hAnsi="Courier New"/>
      <w:noProof/>
      <w:lang w:val="en-GB" w:eastAsia="en-GB"/>
    </w:rPr>
  </w:style>
  <w:style w:type="paragraph" w:customStyle="1" w:styleId="EX">
    <w:name w:val="EX"/>
    <w:basedOn w:val="a"/>
    <w:rsid w:val="004041C3"/>
    <w:pPr>
      <w:keepLines/>
      <w:ind w:left="1702" w:hanging="1418"/>
    </w:pPr>
  </w:style>
  <w:style w:type="paragraph" w:customStyle="1" w:styleId="FP">
    <w:name w:val="FP"/>
    <w:basedOn w:val="a"/>
    <w:rsid w:val="004041C3"/>
    <w:pPr>
      <w:spacing w:after="0"/>
    </w:pPr>
  </w:style>
  <w:style w:type="paragraph" w:customStyle="1" w:styleId="NW">
    <w:name w:val="NW"/>
    <w:basedOn w:val="NO"/>
    <w:rsid w:val="004041C3"/>
    <w:pPr>
      <w:spacing w:after="0"/>
    </w:pPr>
  </w:style>
  <w:style w:type="paragraph" w:customStyle="1" w:styleId="EW">
    <w:name w:val="EW"/>
    <w:basedOn w:val="EX"/>
    <w:rsid w:val="004041C3"/>
    <w:pPr>
      <w:spacing w:after="0"/>
    </w:pPr>
  </w:style>
  <w:style w:type="paragraph" w:customStyle="1" w:styleId="B1">
    <w:name w:val="B1"/>
    <w:basedOn w:val="a7"/>
    <w:link w:val="B1Char"/>
    <w:rsid w:val="004041C3"/>
  </w:style>
  <w:style w:type="paragraph" w:styleId="60">
    <w:name w:val="toc 6"/>
    <w:basedOn w:val="51"/>
    <w:next w:val="a"/>
    <w:uiPriority w:val="39"/>
    <w:rsid w:val="004041C3"/>
    <w:pPr>
      <w:ind w:left="1985" w:hanging="1985"/>
    </w:pPr>
  </w:style>
  <w:style w:type="paragraph" w:styleId="70">
    <w:name w:val="toc 7"/>
    <w:basedOn w:val="60"/>
    <w:next w:val="a"/>
    <w:uiPriority w:val="39"/>
    <w:rsid w:val="004041C3"/>
    <w:pPr>
      <w:ind w:left="2268" w:hanging="2268"/>
    </w:pPr>
  </w:style>
  <w:style w:type="paragraph" w:customStyle="1" w:styleId="EditorsNote">
    <w:name w:val="Editor's Note"/>
    <w:aliases w:val="EN"/>
    <w:basedOn w:val="NO"/>
    <w:link w:val="EditorsNoteChar"/>
    <w:rsid w:val="004041C3"/>
    <w:rPr>
      <w:color w:val="FF0000"/>
    </w:rPr>
  </w:style>
  <w:style w:type="paragraph" w:customStyle="1" w:styleId="TH">
    <w:name w:val="TH"/>
    <w:basedOn w:val="a"/>
    <w:link w:val="THChar"/>
    <w:rsid w:val="004041C3"/>
    <w:pPr>
      <w:keepNext/>
      <w:keepLines/>
      <w:spacing w:before="60"/>
      <w:jc w:val="center"/>
    </w:pPr>
    <w:rPr>
      <w:rFonts w:ascii="Arial" w:hAnsi="Arial"/>
      <w:b/>
    </w:rPr>
  </w:style>
  <w:style w:type="paragraph" w:customStyle="1" w:styleId="ZA">
    <w:name w:val="ZA"/>
    <w:rsid w:val="004041C3"/>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lang w:val="en-GB" w:eastAsia="en-GB"/>
    </w:rPr>
  </w:style>
  <w:style w:type="paragraph" w:customStyle="1" w:styleId="ZB">
    <w:name w:val="ZB"/>
    <w:rsid w:val="004041C3"/>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lang w:val="en-GB" w:eastAsia="en-GB"/>
    </w:rPr>
  </w:style>
  <w:style w:type="paragraph" w:customStyle="1" w:styleId="ZT">
    <w:name w:val="ZT"/>
    <w:rsid w:val="004041C3"/>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lang w:val="en-GB" w:eastAsia="en-GB"/>
    </w:rPr>
  </w:style>
  <w:style w:type="paragraph" w:customStyle="1" w:styleId="ZU">
    <w:name w:val="ZU"/>
    <w:rsid w:val="004041C3"/>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lang w:val="en-GB" w:eastAsia="en-GB"/>
    </w:rPr>
  </w:style>
  <w:style w:type="paragraph" w:customStyle="1" w:styleId="TAN">
    <w:name w:val="TAN"/>
    <w:basedOn w:val="TAL"/>
    <w:rsid w:val="004041C3"/>
    <w:pPr>
      <w:ind w:left="851" w:hanging="851"/>
    </w:pPr>
  </w:style>
  <w:style w:type="paragraph" w:customStyle="1" w:styleId="ZH">
    <w:name w:val="ZH"/>
    <w:rsid w:val="004041C3"/>
    <w:pPr>
      <w:framePr w:wrap="notBeside" w:vAnchor="page" w:hAnchor="margin" w:xAlign="center" w:y="6805"/>
      <w:widowControl w:val="0"/>
      <w:overflowPunct w:val="0"/>
      <w:autoSpaceDE w:val="0"/>
      <w:autoSpaceDN w:val="0"/>
      <w:adjustRightInd w:val="0"/>
      <w:textAlignment w:val="baseline"/>
    </w:pPr>
    <w:rPr>
      <w:rFonts w:ascii="Arial" w:hAnsi="Arial"/>
      <w:noProof/>
      <w:lang w:val="en-GB" w:eastAsia="en-GB"/>
    </w:rPr>
  </w:style>
  <w:style w:type="paragraph" w:customStyle="1" w:styleId="TF">
    <w:name w:val="TF"/>
    <w:aliases w:val="left"/>
    <w:basedOn w:val="TH"/>
    <w:link w:val="TFZchn"/>
    <w:rsid w:val="004041C3"/>
    <w:pPr>
      <w:keepNext w:val="0"/>
      <w:spacing w:before="0" w:after="240"/>
    </w:pPr>
  </w:style>
  <w:style w:type="paragraph" w:customStyle="1" w:styleId="ZG">
    <w:name w:val="ZG"/>
    <w:rsid w:val="004041C3"/>
    <w:pPr>
      <w:framePr w:wrap="notBeside" w:vAnchor="page" w:hAnchor="margin" w:xAlign="right" w:y="6805"/>
      <w:widowControl w:val="0"/>
      <w:overflowPunct w:val="0"/>
      <w:autoSpaceDE w:val="0"/>
      <w:autoSpaceDN w:val="0"/>
      <w:adjustRightInd w:val="0"/>
      <w:jc w:val="right"/>
      <w:textAlignment w:val="baseline"/>
    </w:pPr>
    <w:rPr>
      <w:rFonts w:ascii="Arial" w:hAnsi="Arial"/>
      <w:noProof/>
      <w:lang w:val="en-GB" w:eastAsia="en-GB"/>
    </w:rPr>
  </w:style>
  <w:style w:type="paragraph" w:customStyle="1" w:styleId="B2">
    <w:name w:val="B2"/>
    <w:basedOn w:val="22"/>
    <w:link w:val="B2Char"/>
    <w:rsid w:val="004041C3"/>
  </w:style>
  <w:style w:type="paragraph" w:customStyle="1" w:styleId="B3">
    <w:name w:val="B3"/>
    <w:basedOn w:val="32"/>
    <w:rsid w:val="004041C3"/>
  </w:style>
  <w:style w:type="paragraph" w:customStyle="1" w:styleId="B4">
    <w:name w:val="B4"/>
    <w:basedOn w:val="42"/>
    <w:rsid w:val="004041C3"/>
  </w:style>
  <w:style w:type="paragraph" w:customStyle="1" w:styleId="B5">
    <w:name w:val="B5"/>
    <w:basedOn w:val="52"/>
    <w:rsid w:val="004041C3"/>
  </w:style>
  <w:style w:type="paragraph" w:customStyle="1" w:styleId="ZTD">
    <w:name w:val="ZTD"/>
    <w:basedOn w:val="ZB"/>
    <w:rsid w:val="004041C3"/>
    <w:pPr>
      <w:framePr w:hRule="auto" w:wrap="notBeside" w:y="852"/>
    </w:pPr>
    <w:rPr>
      <w:i w:val="0"/>
      <w:sz w:val="40"/>
    </w:rPr>
  </w:style>
  <w:style w:type="paragraph" w:customStyle="1" w:styleId="ZV">
    <w:name w:val="ZV"/>
    <w:basedOn w:val="ZU"/>
    <w:rsid w:val="004041C3"/>
    <w:pPr>
      <w:framePr w:wrap="notBeside" w:y="16161"/>
    </w:pPr>
  </w:style>
  <w:style w:type="paragraph" w:customStyle="1" w:styleId="TAJ">
    <w:name w:val="TAJ"/>
    <w:basedOn w:val="TH"/>
  </w:style>
  <w:style w:type="paragraph" w:customStyle="1" w:styleId="Guidance">
    <w:name w:val="Guidance"/>
    <w:basedOn w:val="a"/>
    <w:rPr>
      <w:i/>
      <w:color w:val="0000FF"/>
    </w:rPr>
  </w:style>
  <w:style w:type="character" w:customStyle="1" w:styleId="B1Char">
    <w:name w:val="B1 Char"/>
    <w:link w:val="B1"/>
    <w:rsid w:val="00641096"/>
  </w:style>
  <w:style w:type="character" w:customStyle="1" w:styleId="TALChar">
    <w:name w:val="TAL Char"/>
    <w:link w:val="TAL"/>
    <w:rsid w:val="0052510E"/>
    <w:rPr>
      <w:rFonts w:ascii="Arial" w:hAnsi="Arial"/>
      <w:sz w:val="18"/>
    </w:rPr>
  </w:style>
  <w:style w:type="character" w:customStyle="1" w:styleId="THChar">
    <w:name w:val="TH Char"/>
    <w:link w:val="TH"/>
    <w:rsid w:val="0052510E"/>
    <w:rPr>
      <w:rFonts w:ascii="Arial" w:hAnsi="Arial"/>
      <w:b/>
    </w:rPr>
  </w:style>
  <w:style w:type="character" w:customStyle="1" w:styleId="TAHChar">
    <w:name w:val="TAH Char"/>
    <w:link w:val="TAH"/>
    <w:rsid w:val="0052510E"/>
    <w:rPr>
      <w:rFonts w:ascii="Arial" w:hAnsi="Arial"/>
      <w:b/>
      <w:sz w:val="18"/>
    </w:rPr>
  </w:style>
  <w:style w:type="character" w:customStyle="1" w:styleId="EditorsNoteChar">
    <w:name w:val="Editor's Note Char"/>
    <w:link w:val="EditorsNote"/>
    <w:rsid w:val="00090F7F"/>
    <w:rPr>
      <w:color w:val="FF0000"/>
    </w:rPr>
  </w:style>
  <w:style w:type="character" w:customStyle="1" w:styleId="20">
    <w:name w:val="标题 2字符"/>
    <w:link w:val="2"/>
    <w:rsid w:val="00B97837"/>
    <w:rPr>
      <w:rFonts w:ascii="Arial" w:hAnsi="Arial"/>
      <w:sz w:val="32"/>
    </w:rPr>
  </w:style>
  <w:style w:type="paragraph" w:styleId="a8">
    <w:name w:val="Balloon Text"/>
    <w:basedOn w:val="a"/>
    <w:link w:val="a9"/>
    <w:rsid w:val="0010220B"/>
    <w:pPr>
      <w:spacing w:after="0"/>
    </w:pPr>
    <w:rPr>
      <w:rFonts w:ascii="Segoe UI" w:hAnsi="Segoe UI" w:cs="Segoe UI"/>
      <w:sz w:val="18"/>
      <w:szCs w:val="18"/>
    </w:rPr>
  </w:style>
  <w:style w:type="character" w:customStyle="1" w:styleId="a9">
    <w:name w:val="批注框文本字符"/>
    <w:link w:val="a8"/>
    <w:rsid w:val="0010220B"/>
    <w:rPr>
      <w:rFonts w:ascii="Segoe UI" w:hAnsi="Segoe UI" w:cs="Segoe UI"/>
      <w:sz w:val="18"/>
      <w:szCs w:val="18"/>
      <w:lang w:val="en-GB"/>
    </w:rPr>
  </w:style>
  <w:style w:type="character" w:customStyle="1" w:styleId="TFZchn">
    <w:name w:val="TF Zchn"/>
    <w:link w:val="TF"/>
    <w:rsid w:val="00E94AC2"/>
    <w:rPr>
      <w:rFonts w:ascii="Arial" w:hAnsi="Arial"/>
      <w:b/>
    </w:rPr>
  </w:style>
  <w:style w:type="character" w:customStyle="1" w:styleId="B1Char1">
    <w:name w:val="B1 Char1"/>
    <w:rsid w:val="00397017"/>
    <w:rPr>
      <w:rFonts w:eastAsia="MS Mincho"/>
      <w:lang w:val="en-GB" w:eastAsia="en-US" w:bidi="ar-SA"/>
    </w:rPr>
  </w:style>
  <w:style w:type="character" w:customStyle="1" w:styleId="TFChar">
    <w:name w:val="TF Char"/>
    <w:rsid w:val="00387D10"/>
    <w:rPr>
      <w:rFonts w:ascii="Arial" w:eastAsia="MS Mincho" w:hAnsi="Arial"/>
      <w:b/>
      <w:lang w:eastAsia="en-US"/>
    </w:rPr>
  </w:style>
  <w:style w:type="character" w:styleId="aa">
    <w:name w:val="Emphasis"/>
    <w:qFormat/>
    <w:rsid w:val="008D223E"/>
    <w:rPr>
      <w:i/>
      <w:iCs/>
    </w:rPr>
  </w:style>
  <w:style w:type="character" w:styleId="ab">
    <w:name w:val="Hyperlink"/>
    <w:unhideWhenUsed/>
    <w:rsid w:val="006171AE"/>
    <w:rPr>
      <w:strike w:val="0"/>
      <w:dstrike w:val="0"/>
      <w:color w:val="464E90"/>
      <w:u w:val="none"/>
      <w:effect w:val="none"/>
    </w:rPr>
  </w:style>
  <w:style w:type="character" w:customStyle="1" w:styleId="msoins">
    <w:name w:val="msoins"/>
    <w:rsid w:val="005C168A"/>
  </w:style>
  <w:style w:type="character" w:styleId="ac">
    <w:name w:val="annotation reference"/>
    <w:rsid w:val="004E50FC"/>
    <w:rPr>
      <w:sz w:val="16"/>
      <w:szCs w:val="16"/>
    </w:rPr>
  </w:style>
  <w:style w:type="paragraph" w:styleId="ad">
    <w:name w:val="annotation text"/>
    <w:basedOn w:val="a"/>
    <w:link w:val="ae"/>
    <w:rsid w:val="004E50FC"/>
  </w:style>
  <w:style w:type="character" w:customStyle="1" w:styleId="ae">
    <w:name w:val="批注文字字符"/>
    <w:link w:val="ad"/>
    <w:rsid w:val="004E50FC"/>
    <w:rPr>
      <w:lang w:val="en-GB"/>
    </w:rPr>
  </w:style>
  <w:style w:type="paragraph" w:styleId="af">
    <w:name w:val="annotation subject"/>
    <w:basedOn w:val="ad"/>
    <w:next w:val="ad"/>
    <w:link w:val="af0"/>
    <w:rsid w:val="004E50FC"/>
    <w:rPr>
      <w:b/>
      <w:bCs/>
    </w:rPr>
  </w:style>
  <w:style w:type="character" w:customStyle="1" w:styleId="af0">
    <w:name w:val="批注主题字符"/>
    <w:link w:val="af"/>
    <w:rsid w:val="004E50FC"/>
    <w:rPr>
      <w:b/>
      <w:bCs/>
      <w:lang w:val="en-GB"/>
    </w:rPr>
  </w:style>
  <w:style w:type="paragraph" w:styleId="af1">
    <w:name w:val="Revision"/>
    <w:hidden/>
    <w:uiPriority w:val="99"/>
    <w:semiHidden/>
    <w:rsid w:val="004E50FC"/>
    <w:rPr>
      <w:lang w:val="en-GB" w:eastAsia="en-US"/>
    </w:rPr>
  </w:style>
  <w:style w:type="character" w:customStyle="1" w:styleId="B2Char">
    <w:name w:val="B2 Char"/>
    <w:link w:val="B2"/>
    <w:rsid w:val="003E59B0"/>
  </w:style>
  <w:style w:type="character" w:customStyle="1" w:styleId="TALCar">
    <w:name w:val="TAL Car"/>
    <w:rsid w:val="003E59B0"/>
    <w:rPr>
      <w:rFonts w:ascii="Arial" w:hAnsi="Arial"/>
      <w:sz w:val="18"/>
      <w:lang w:val="en-GB" w:eastAsia="ja-JP" w:bidi="ar-SA"/>
    </w:rPr>
  </w:style>
  <w:style w:type="character" w:customStyle="1" w:styleId="B1Zchn">
    <w:name w:val="B1 Zchn"/>
    <w:locked/>
    <w:rsid w:val="00D850AB"/>
    <w:rPr>
      <w:lang w:val="en-GB" w:eastAsia="en-US"/>
    </w:rPr>
  </w:style>
  <w:style w:type="character" w:customStyle="1" w:styleId="TACChar">
    <w:name w:val="TAC Char"/>
    <w:link w:val="TAC"/>
    <w:locked/>
    <w:rsid w:val="00387360"/>
    <w:rPr>
      <w:rFonts w:ascii="Arial" w:hAnsi="Arial"/>
      <w:sz w:val="18"/>
    </w:rPr>
  </w:style>
  <w:style w:type="character" w:customStyle="1" w:styleId="a4">
    <w:name w:val="页眉字符"/>
    <w:aliases w:val="header odd字符,header字符,header odd1字符,header odd2字符,header odd3字符,header odd4字符,header odd5字符,header odd6字符,header1字符,header2字符,header3字符,header odd11字符,header odd21字符,header odd7字符,header4字符,header odd8字符,header odd9字符,header5字符,header odd12字符"/>
    <w:link w:val="a3"/>
    <w:rsid w:val="00B13EAD"/>
    <w:rPr>
      <w:rFonts w:ascii="Arial" w:hAnsi="Arial"/>
      <w:b/>
      <w:noProof/>
      <w:sz w:val="18"/>
    </w:rPr>
  </w:style>
  <w:style w:type="character" w:customStyle="1" w:styleId="PLChar">
    <w:name w:val="PL Char"/>
    <w:link w:val="PL"/>
    <w:qFormat/>
    <w:rsid w:val="0025634C"/>
    <w:rPr>
      <w:rFonts w:ascii="Courier New" w:hAnsi="Courier New"/>
      <w:noProof/>
      <w:sz w:val="16"/>
    </w:rPr>
  </w:style>
  <w:style w:type="paragraph" w:styleId="a7">
    <w:name w:val="List"/>
    <w:basedOn w:val="a"/>
    <w:rsid w:val="004041C3"/>
    <w:pPr>
      <w:ind w:left="568" w:hanging="284"/>
    </w:pPr>
  </w:style>
  <w:style w:type="paragraph" w:styleId="22">
    <w:name w:val="List 2"/>
    <w:basedOn w:val="a7"/>
    <w:rsid w:val="004041C3"/>
    <w:pPr>
      <w:ind w:left="851"/>
    </w:pPr>
  </w:style>
  <w:style w:type="paragraph" w:styleId="32">
    <w:name w:val="List 3"/>
    <w:basedOn w:val="22"/>
    <w:rsid w:val="004041C3"/>
    <w:pPr>
      <w:ind w:left="1135"/>
    </w:pPr>
  </w:style>
  <w:style w:type="paragraph" w:styleId="42">
    <w:name w:val="List 4"/>
    <w:basedOn w:val="32"/>
    <w:rsid w:val="004041C3"/>
    <w:pPr>
      <w:ind w:left="1418"/>
    </w:pPr>
  </w:style>
  <w:style w:type="paragraph" w:styleId="52">
    <w:name w:val="List 5"/>
    <w:basedOn w:val="42"/>
    <w:rsid w:val="004041C3"/>
    <w:pPr>
      <w:ind w:left="1702"/>
    </w:pPr>
  </w:style>
  <w:style w:type="character" w:styleId="af2">
    <w:name w:val="footnote reference"/>
    <w:rsid w:val="004041C3"/>
    <w:rPr>
      <w:b/>
      <w:position w:val="6"/>
      <w:sz w:val="16"/>
    </w:rPr>
  </w:style>
  <w:style w:type="paragraph" w:styleId="af3">
    <w:name w:val="footnote text"/>
    <w:basedOn w:val="a"/>
    <w:link w:val="af4"/>
    <w:rsid w:val="004041C3"/>
    <w:pPr>
      <w:keepLines/>
      <w:spacing w:after="0"/>
      <w:ind w:left="454" w:hanging="454"/>
    </w:pPr>
    <w:rPr>
      <w:sz w:val="16"/>
    </w:rPr>
  </w:style>
  <w:style w:type="character" w:customStyle="1" w:styleId="af4">
    <w:name w:val="脚注文本字符"/>
    <w:link w:val="af3"/>
    <w:rsid w:val="002C79AA"/>
    <w:rPr>
      <w:sz w:val="16"/>
    </w:rPr>
  </w:style>
  <w:style w:type="paragraph" w:styleId="12">
    <w:name w:val="index 1"/>
    <w:basedOn w:val="a"/>
    <w:rsid w:val="004041C3"/>
    <w:pPr>
      <w:keepLines/>
      <w:spacing w:after="0"/>
    </w:pPr>
  </w:style>
  <w:style w:type="paragraph" w:styleId="23">
    <w:name w:val="index 2"/>
    <w:basedOn w:val="12"/>
    <w:rsid w:val="004041C3"/>
    <w:pPr>
      <w:ind w:left="284"/>
    </w:pPr>
  </w:style>
  <w:style w:type="paragraph" w:styleId="af5">
    <w:name w:val="List Bullet"/>
    <w:basedOn w:val="a7"/>
    <w:rsid w:val="004041C3"/>
  </w:style>
  <w:style w:type="paragraph" w:styleId="24">
    <w:name w:val="List Bullet 2"/>
    <w:basedOn w:val="af5"/>
    <w:rsid w:val="004041C3"/>
    <w:pPr>
      <w:ind w:left="851"/>
    </w:pPr>
  </w:style>
  <w:style w:type="paragraph" w:styleId="33">
    <w:name w:val="List Bullet 3"/>
    <w:basedOn w:val="24"/>
    <w:rsid w:val="004041C3"/>
    <w:pPr>
      <w:ind w:left="1135"/>
    </w:pPr>
  </w:style>
  <w:style w:type="paragraph" w:styleId="43">
    <w:name w:val="List Bullet 4"/>
    <w:basedOn w:val="33"/>
    <w:rsid w:val="004041C3"/>
    <w:pPr>
      <w:ind w:left="1418"/>
    </w:pPr>
  </w:style>
  <w:style w:type="paragraph" w:styleId="53">
    <w:name w:val="List Bullet 5"/>
    <w:basedOn w:val="43"/>
    <w:rsid w:val="004041C3"/>
    <w:pPr>
      <w:ind w:left="1702"/>
    </w:pPr>
  </w:style>
  <w:style w:type="paragraph" w:styleId="af6">
    <w:name w:val="List Number"/>
    <w:basedOn w:val="a7"/>
    <w:rsid w:val="004041C3"/>
  </w:style>
  <w:style w:type="paragraph" w:styleId="25">
    <w:name w:val="List Number 2"/>
    <w:basedOn w:val="af6"/>
    <w:rsid w:val="004041C3"/>
    <w:pPr>
      <w:ind w:left="851"/>
    </w:pPr>
  </w:style>
  <w:style w:type="paragraph" w:customStyle="1" w:styleId="CRCoverPage">
    <w:name w:val="CR Cover Page"/>
    <w:rsid w:val="002C79AA"/>
    <w:pPr>
      <w:spacing w:after="120"/>
    </w:pPr>
    <w:rPr>
      <w:rFonts w:ascii="Arial" w:hAnsi="Arial"/>
      <w:lang w:val="en-GB" w:eastAsia="en-US"/>
    </w:rPr>
  </w:style>
  <w:style w:type="paragraph" w:customStyle="1" w:styleId="tdoc-header">
    <w:name w:val="tdoc-header"/>
    <w:rsid w:val="002C79AA"/>
    <w:rPr>
      <w:rFonts w:ascii="Arial" w:hAnsi="Arial"/>
      <w:noProof/>
      <w:sz w:val="24"/>
      <w:lang w:val="en-GB" w:eastAsia="en-US"/>
    </w:rPr>
  </w:style>
  <w:style w:type="character" w:styleId="af7">
    <w:name w:val="FollowedHyperlink"/>
    <w:rsid w:val="002C79AA"/>
    <w:rPr>
      <w:color w:val="800080"/>
      <w:u w:val="single"/>
    </w:rPr>
  </w:style>
  <w:style w:type="paragraph" w:customStyle="1" w:styleId="Standard1">
    <w:name w:val="Standard1"/>
    <w:basedOn w:val="a"/>
    <w:link w:val="StandardZchn"/>
    <w:rsid w:val="002C79AA"/>
    <w:pPr>
      <w:spacing w:after="120"/>
    </w:pPr>
    <w:rPr>
      <w:szCs w:val="22"/>
    </w:rPr>
  </w:style>
  <w:style w:type="character" w:customStyle="1" w:styleId="StandardZchn">
    <w:name w:val="Standard Zchn"/>
    <w:link w:val="Standard1"/>
    <w:rsid w:val="002C79AA"/>
    <w:rPr>
      <w:szCs w:val="22"/>
      <w:lang w:val="en-GB" w:eastAsia="en-GB"/>
    </w:rPr>
  </w:style>
  <w:style w:type="paragraph" w:customStyle="1" w:styleId="pl0">
    <w:name w:val="pl"/>
    <w:basedOn w:val="a"/>
    <w:rsid w:val="002C79AA"/>
    <w:pPr>
      <w:spacing w:after="0"/>
    </w:pPr>
    <w:rPr>
      <w:rFonts w:ascii="Courier New" w:eastAsia="Batang" w:hAnsi="Courier New" w:cs="Courier New"/>
      <w:sz w:val="16"/>
      <w:szCs w:val="16"/>
      <w:lang w:val="en-US" w:eastAsia="ko-KR"/>
    </w:rPr>
  </w:style>
  <w:style w:type="paragraph" w:customStyle="1" w:styleId="INDENT2">
    <w:name w:val="INDENT2"/>
    <w:basedOn w:val="a"/>
    <w:rsid w:val="002C79AA"/>
    <w:pPr>
      <w:ind w:left="1135" w:hanging="284"/>
    </w:pPr>
  </w:style>
  <w:style w:type="paragraph" w:styleId="af8">
    <w:name w:val="Body Text"/>
    <w:basedOn w:val="a"/>
    <w:link w:val="af9"/>
    <w:rsid w:val="002C79AA"/>
    <w:rPr>
      <w:lang w:val="x-none"/>
    </w:rPr>
  </w:style>
  <w:style w:type="character" w:customStyle="1" w:styleId="af9">
    <w:name w:val="正文文本字符"/>
    <w:link w:val="af8"/>
    <w:rsid w:val="002C79AA"/>
    <w:rPr>
      <w:lang w:val="x-none" w:eastAsia="en-GB"/>
    </w:rPr>
  </w:style>
  <w:style w:type="paragraph" w:customStyle="1" w:styleId="SpecText">
    <w:name w:val="SpecText"/>
    <w:basedOn w:val="a"/>
    <w:rsid w:val="002C79AA"/>
    <w:rPr>
      <w:rFonts w:eastAsia="Batang"/>
    </w:rPr>
  </w:style>
  <w:style w:type="paragraph" w:customStyle="1" w:styleId="ListBullet6">
    <w:name w:val="List Bullet 6"/>
    <w:basedOn w:val="53"/>
    <w:rsid w:val="002C79AA"/>
    <w:pPr>
      <w:numPr>
        <w:ilvl w:val="0"/>
        <w:numId w:val="0"/>
      </w:numPr>
      <w:tabs>
        <w:tab w:val="left" w:leader="hyphen" w:pos="1440"/>
        <w:tab w:val="left" w:pos="2880"/>
        <w:tab w:val="left" w:pos="4320"/>
        <w:tab w:val="left" w:pos="5760"/>
        <w:tab w:val="left" w:pos="7200"/>
        <w:tab w:val="left" w:pos="8640"/>
        <w:tab w:val="left" w:pos="10080"/>
        <w:tab w:val="left" w:pos="11520"/>
        <w:tab w:val="left" w:pos="12960"/>
      </w:tabs>
      <w:spacing w:after="0"/>
      <w:ind w:left="1985" w:hanging="284"/>
      <w:jc w:val="both"/>
    </w:pPr>
    <w:rPr>
      <w:rFonts w:ascii="Times" w:hAnsi="Times"/>
      <w:sz w:val="24"/>
      <w:lang w:val="en-US"/>
    </w:rPr>
  </w:style>
  <w:style w:type="table" w:styleId="afa">
    <w:name w:val="Table Grid"/>
    <w:basedOn w:val="a1"/>
    <w:rsid w:val="002C79AA"/>
    <w:rPr>
      <w:rFonts w:eastAsia="SimSu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soins1">
    <w:name w:val="msoins1"/>
    <w:rsid w:val="002C79AA"/>
  </w:style>
  <w:style w:type="paragraph" w:customStyle="1" w:styleId="StyleTALLeft075cm">
    <w:name w:val="Style TAL + Left:  075 cm"/>
    <w:basedOn w:val="TAL"/>
    <w:rsid w:val="002C79AA"/>
    <w:pPr>
      <w:ind w:left="425"/>
    </w:pPr>
    <w:rPr>
      <w:rFonts w:cs="Arial"/>
      <w:szCs w:val="18"/>
    </w:rPr>
  </w:style>
  <w:style w:type="paragraph" w:customStyle="1" w:styleId="TALLeft1">
    <w:name w:val="TAL + Left:  1"/>
    <w:aliases w:val="00 cm"/>
    <w:basedOn w:val="TAL"/>
    <w:link w:val="TALLeft100cmCharChar"/>
    <w:rsid w:val="002C79AA"/>
    <w:pPr>
      <w:ind w:left="567"/>
    </w:pPr>
    <w:rPr>
      <w:rFonts w:cs="Arial"/>
      <w:szCs w:val="18"/>
    </w:rPr>
  </w:style>
  <w:style w:type="character" w:customStyle="1" w:styleId="TALLeft100cmCharChar">
    <w:name w:val="TAL + Left:  1;00 cm Char Char"/>
    <w:link w:val="TALLeft1"/>
    <w:rsid w:val="002C79AA"/>
    <w:rPr>
      <w:rFonts w:ascii="Arial" w:hAnsi="Arial" w:cs="Arial"/>
      <w:sz w:val="18"/>
      <w:szCs w:val="18"/>
      <w:lang w:val="en-GB" w:eastAsia="en-GB"/>
    </w:rPr>
  </w:style>
  <w:style w:type="paragraph" w:customStyle="1" w:styleId="TALLeft125cm">
    <w:name w:val="TAL + Left: 125 cm"/>
    <w:basedOn w:val="StyleTALLeft075cm"/>
    <w:rsid w:val="002C79AA"/>
    <w:pPr>
      <w:kinsoku w:val="0"/>
      <w:overflowPunct/>
      <w:autoSpaceDE/>
      <w:autoSpaceDN/>
      <w:adjustRightInd/>
      <w:ind w:left="709"/>
      <w:textAlignment w:val="auto"/>
    </w:pPr>
    <w:rPr>
      <w:bCs/>
      <w:lang w:eastAsia="zh-CN"/>
    </w:rPr>
  </w:style>
  <w:style w:type="paragraph" w:customStyle="1" w:styleId="TALLeft10">
    <w:name w:val="TAL + Left: 1"/>
    <w:aliases w:val="50 cm"/>
    <w:basedOn w:val="TALLeft125cm"/>
    <w:rsid w:val="002C79AA"/>
    <w:pPr>
      <w:ind w:left="851"/>
    </w:pPr>
    <w:rPr>
      <w:rFonts w:eastAsia="Batang"/>
    </w:rPr>
  </w:style>
  <w:style w:type="paragraph" w:styleId="afb">
    <w:name w:val="Document Map"/>
    <w:basedOn w:val="a"/>
    <w:link w:val="afc"/>
    <w:rsid w:val="002C79AA"/>
    <w:rPr>
      <w:rFonts w:ascii="Tahoma" w:hAnsi="Tahoma"/>
      <w:sz w:val="16"/>
      <w:szCs w:val="16"/>
    </w:rPr>
  </w:style>
  <w:style w:type="character" w:customStyle="1" w:styleId="afc">
    <w:name w:val="文档结构图字符"/>
    <w:link w:val="afb"/>
    <w:rsid w:val="002C79AA"/>
    <w:rPr>
      <w:rFonts w:ascii="Tahoma" w:hAnsi="Tahoma"/>
      <w:sz w:val="16"/>
      <w:szCs w:val="16"/>
      <w:lang w:val="en-GB" w:eastAsia="en-GB"/>
    </w:rPr>
  </w:style>
  <w:style w:type="character" w:customStyle="1" w:styleId="TAHCar">
    <w:name w:val="TAH Car"/>
    <w:rsid w:val="002C79AA"/>
    <w:rPr>
      <w:rFonts w:ascii="Arial" w:hAnsi="Arial"/>
      <w:b/>
      <w:sz w:val="18"/>
      <w:lang w:val="en-GB" w:eastAsia="en-US"/>
    </w:rPr>
  </w:style>
  <w:style w:type="character" w:customStyle="1" w:styleId="a6">
    <w:name w:val="页脚字符"/>
    <w:link w:val="a5"/>
    <w:rsid w:val="002C79AA"/>
    <w:rPr>
      <w:rFonts w:ascii="Arial" w:hAnsi="Arial"/>
      <w:b/>
      <w:i/>
      <w:noProof/>
      <w:sz w:val="18"/>
    </w:rPr>
  </w:style>
  <w:style w:type="character" w:customStyle="1" w:styleId="H6Char">
    <w:name w:val="H6 Char"/>
    <w:link w:val="H6"/>
    <w:rsid w:val="002C79AA"/>
    <w:rPr>
      <w:rFonts w:ascii="Arial" w:hAnsi="Arial"/>
    </w:rPr>
  </w:style>
  <w:style w:type="paragraph" w:styleId="HTML">
    <w:name w:val="HTML Preformatted"/>
    <w:basedOn w:val="a"/>
    <w:link w:val="HTML0"/>
    <w:uiPriority w:val="99"/>
    <w:unhideWhenUsed/>
    <w:rsid w:val="00D412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lang w:val="en-US"/>
    </w:rPr>
  </w:style>
  <w:style w:type="character" w:customStyle="1" w:styleId="HTML0">
    <w:name w:val="HTML 预设格式字符"/>
    <w:link w:val="HTML"/>
    <w:uiPriority w:val="99"/>
    <w:rsid w:val="00D41200"/>
    <w:rPr>
      <w:rFonts w:ascii="Courier New" w:hAnsi="Courier New" w:cs="Courier New"/>
    </w:rPr>
  </w:style>
  <w:style w:type="paragraph" w:customStyle="1" w:styleId="tal0">
    <w:name w:val="tal"/>
    <w:basedOn w:val="a"/>
    <w:rsid w:val="00F1147B"/>
    <w:pPr>
      <w:spacing w:before="100" w:beforeAutospacing="1" w:after="100" w:afterAutospacing="1"/>
    </w:pPr>
    <w:rPr>
      <w:rFonts w:ascii="SimSun" w:eastAsia="SimSun" w:hAnsi="SimSun" w:cs="SimSun"/>
      <w:sz w:val="24"/>
      <w:szCs w:val="24"/>
      <w:lang w:val="en-US" w:eastAsia="zh-CN"/>
    </w:rPr>
  </w:style>
  <w:style w:type="character" w:customStyle="1" w:styleId="UnresolvedMention">
    <w:name w:val="Unresolved Mention"/>
    <w:uiPriority w:val="99"/>
    <w:semiHidden/>
    <w:unhideWhenUsed/>
    <w:rsid w:val="00A67D55"/>
    <w:rPr>
      <w:color w:val="808080"/>
      <w:shd w:val="clear" w:color="auto" w:fill="E6E6E6"/>
    </w:rPr>
  </w:style>
  <w:style w:type="character" w:customStyle="1" w:styleId="10">
    <w:name w:val="标题 1字符"/>
    <w:link w:val="1"/>
    <w:rsid w:val="006A1CE4"/>
    <w:rPr>
      <w:rFonts w:ascii="Arial" w:hAnsi="Arial"/>
      <w:sz w:val="36"/>
    </w:rPr>
  </w:style>
  <w:style w:type="character" w:customStyle="1" w:styleId="30">
    <w:name w:val="标题 3字符"/>
    <w:link w:val="3"/>
    <w:rsid w:val="006A1CE4"/>
    <w:rPr>
      <w:rFonts w:ascii="Arial" w:hAnsi="Arial"/>
      <w:sz w:val="28"/>
    </w:rPr>
  </w:style>
  <w:style w:type="character" w:customStyle="1" w:styleId="40">
    <w:name w:val="标题 4字符"/>
    <w:link w:val="4"/>
    <w:rsid w:val="006A1CE4"/>
    <w:rPr>
      <w:rFonts w:ascii="Arial" w:hAnsi="Arial"/>
      <w:sz w:val="24"/>
    </w:rPr>
  </w:style>
  <w:style w:type="character" w:customStyle="1" w:styleId="50">
    <w:name w:val="标题 5字符"/>
    <w:link w:val="5"/>
    <w:rsid w:val="006A1CE4"/>
    <w:rPr>
      <w:rFonts w:ascii="Arial" w:hAnsi="Arial"/>
      <w:sz w:val="22"/>
    </w:rPr>
  </w:style>
  <w:style w:type="character" w:customStyle="1" w:styleId="NOZchn">
    <w:name w:val="NO Zchn"/>
    <w:link w:val="NO"/>
    <w:locked/>
    <w:rsid w:val="006A1C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607701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doNotSaveAsSingleFile/>
  <w:pixelsPerInch w:val="96"/>
  <w:targetScreenSz w:val="800x600"/>
</w:webSettings>
</file>

<file path=word/_rels/document.xml.rels><?xml version="1.0" encoding="UTF-8" standalone="yes"?>
<Relationships xmlns="http://schemas.openxmlformats.org/package/2006/relationships"><Relationship Id="rId142" Type="http://schemas.openxmlformats.org/officeDocument/2006/relationships/image" Target="media/image46.emf"/><Relationship Id="rId143" Type="http://schemas.openxmlformats.org/officeDocument/2006/relationships/oleObject" Target="embeddings/oleObject87.bin"/><Relationship Id="rId144" Type="http://schemas.openxmlformats.org/officeDocument/2006/relationships/oleObject" Target="embeddings/oleObject88.bin"/><Relationship Id="rId145" Type="http://schemas.openxmlformats.org/officeDocument/2006/relationships/image" Target="media/image47.emf"/><Relationship Id="rId146" Type="http://schemas.openxmlformats.org/officeDocument/2006/relationships/oleObject" Target="embeddings/oleObject89.bin"/><Relationship Id="rId147" Type="http://schemas.openxmlformats.org/officeDocument/2006/relationships/oleObject" Target="embeddings/oleObject90.bin"/><Relationship Id="rId148" Type="http://schemas.openxmlformats.org/officeDocument/2006/relationships/image" Target="media/image48.emf"/><Relationship Id="rId149" Type="http://schemas.openxmlformats.org/officeDocument/2006/relationships/oleObject" Target="embeddings/oleObject91.bin"/><Relationship Id="rId180" Type="http://schemas.openxmlformats.org/officeDocument/2006/relationships/oleObject" Target="embeddings/oleObject112.bin"/><Relationship Id="rId181" Type="http://schemas.openxmlformats.org/officeDocument/2006/relationships/image" Target="media/image59.emf"/><Relationship Id="rId182" Type="http://schemas.openxmlformats.org/officeDocument/2006/relationships/oleObject" Target="embeddings/oleObject113.bin"/><Relationship Id="rId40" Type="http://schemas.openxmlformats.org/officeDocument/2006/relationships/image" Target="media/image12.emf"/><Relationship Id="rId41" Type="http://schemas.openxmlformats.org/officeDocument/2006/relationships/oleObject" Target="embeddings/oleObject19.bin"/><Relationship Id="rId42" Type="http://schemas.openxmlformats.org/officeDocument/2006/relationships/oleObject" Target="embeddings/oleObject20.bin"/><Relationship Id="rId43" Type="http://schemas.openxmlformats.org/officeDocument/2006/relationships/image" Target="media/image13.emf"/><Relationship Id="rId44" Type="http://schemas.openxmlformats.org/officeDocument/2006/relationships/oleObject" Target="embeddings/oleObject21.bin"/><Relationship Id="rId45" Type="http://schemas.openxmlformats.org/officeDocument/2006/relationships/oleObject" Target="embeddings/oleObject22.bin"/><Relationship Id="rId46" Type="http://schemas.openxmlformats.org/officeDocument/2006/relationships/image" Target="media/image14.emf"/><Relationship Id="rId47" Type="http://schemas.openxmlformats.org/officeDocument/2006/relationships/oleObject" Target="embeddings/oleObject23.bin"/><Relationship Id="rId48" Type="http://schemas.openxmlformats.org/officeDocument/2006/relationships/oleObject" Target="embeddings/oleObject24.bin"/><Relationship Id="rId49" Type="http://schemas.openxmlformats.org/officeDocument/2006/relationships/image" Target="media/image15.emf"/><Relationship Id="rId183" Type="http://schemas.openxmlformats.org/officeDocument/2006/relationships/image" Target="media/image60.emf"/><Relationship Id="rId184" Type="http://schemas.openxmlformats.org/officeDocument/2006/relationships/oleObject" Target="embeddings/oleObject114.bin"/><Relationship Id="rId185" Type="http://schemas.openxmlformats.org/officeDocument/2006/relationships/image" Target="media/image61.emf"/><Relationship Id="rId186" Type="http://schemas.openxmlformats.org/officeDocument/2006/relationships/oleObject" Target="embeddings/oleObject115.bin"/><Relationship Id="rId187" Type="http://schemas.openxmlformats.org/officeDocument/2006/relationships/oleObject" Target="embeddings/oleObject116.bin"/><Relationship Id="rId188" Type="http://schemas.openxmlformats.org/officeDocument/2006/relationships/image" Target="media/image62.emf"/><Relationship Id="rId189" Type="http://schemas.openxmlformats.org/officeDocument/2006/relationships/oleObject" Target="embeddings/oleObject117.bin"/><Relationship Id="rId80" Type="http://schemas.openxmlformats.org/officeDocument/2006/relationships/oleObject" Target="embeddings/oleObject45.bin"/><Relationship Id="rId81" Type="http://schemas.openxmlformats.org/officeDocument/2006/relationships/oleObject" Target="embeddings/oleObject46.bin"/><Relationship Id="rId82" Type="http://schemas.openxmlformats.org/officeDocument/2006/relationships/image" Target="media/image26.emf"/><Relationship Id="rId83" Type="http://schemas.openxmlformats.org/officeDocument/2006/relationships/oleObject" Target="embeddings/oleObject47.bin"/><Relationship Id="rId84" Type="http://schemas.openxmlformats.org/officeDocument/2006/relationships/oleObject" Target="embeddings/oleObject48.bin"/><Relationship Id="rId85" Type="http://schemas.openxmlformats.org/officeDocument/2006/relationships/image" Target="media/image27.emf"/><Relationship Id="rId86" Type="http://schemas.openxmlformats.org/officeDocument/2006/relationships/oleObject" Target="embeddings/oleObject49.bin"/><Relationship Id="rId87" Type="http://schemas.openxmlformats.org/officeDocument/2006/relationships/oleObject" Target="embeddings/oleObject50.bin"/><Relationship Id="rId88" Type="http://schemas.openxmlformats.org/officeDocument/2006/relationships/image" Target="media/image28.emf"/><Relationship Id="rId89" Type="http://schemas.openxmlformats.org/officeDocument/2006/relationships/oleObject" Target="embeddings/oleObject51.bin"/><Relationship Id="rId110" Type="http://schemas.openxmlformats.org/officeDocument/2006/relationships/oleObject" Target="embeddings/oleObject65.bin"/><Relationship Id="rId111" Type="http://schemas.openxmlformats.org/officeDocument/2006/relationships/oleObject" Target="embeddings/oleObject66.bin"/><Relationship Id="rId112" Type="http://schemas.openxmlformats.org/officeDocument/2006/relationships/image" Target="media/image36.emf"/><Relationship Id="rId113" Type="http://schemas.openxmlformats.org/officeDocument/2006/relationships/oleObject" Target="embeddings/oleObject67.bin"/><Relationship Id="rId114" Type="http://schemas.openxmlformats.org/officeDocument/2006/relationships/oleObject" Target="embeddings/oleObject68.bin"/><Relationship Id="rId115" Type="http://schemas.openxmlformats.org/officeDocument/2006/relationships/image" Target="media/image37.emf"/><Relationship Id="rId116" Type="http://schemas.openxmlformats.org/officeDocument/2006/relationships/oleObject" Target="embeddings/oleObject69.bin"/><Relationship Id="rId117" Type="http://schemas.openxmlformats.org/officeDocument/2006/relationships/oleObject" Target="embeddings/oleObject70.bin"/><Relationship Id="rId118" Type="http://schemas.openxmlformats.org/officeDocument/2006/relationships/image" Target="media/image38.emf"/><Relationship Id="rId119" Type="http://schemas.openxmlformats.org/officeDocument/2006/relationships/oleObject" Target="embeddings/oleObject71.bin"/><Relationship Id="rId150" Type="http://schemas.openxmlformats.org/officeDocument/2006/relationships/oleObject" Target="embeddings/oleObject92.bin"/><Relationship Id="rId151" Type="http://schemas.openxmlformats.org/officeDocument/2006/relationships/image" Target="media/image49.emf"/><Relationship Id="rId152" Type="http://schemas.openxmlformats.org/officeDocument/2006/relationships/oleObject" Target="embeddings/oleObject93.bin"/><Relationship Id="rId10" Type="http://schemas.openxmlformats.org/officeDocument/2006/relationships/image" Target="media/image2.pn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image" Target="media/image3.emf"/><Relationship Id="rId14" Type="http://schemas.openxmlformats.org/officeDocument/2006/relationships/oleObject" Target="embeddings/oleObject1.bin"/><Relationship Id="rId15" Type="http://schemas.openxmlformats.org/officeDocument/2006/relationships/oleObject" Target="embeddings/oleObject2.bin"/><Relationship Id="rId16" Type="http://schemas.openxmlformats.org/officeDocument/2006/relationships/image" Target="media/image4.emf"/><Relationship Id="rId17" Type="http://schemas.openxmlformats.org/officeDocument/2006/relationships/oleObject" Target="embeddings/oleObject3.bin"/><Relationship Id="rId18" Type="http://schemas.openxmlformats.org/officeDocument/2006/relationships/oleObject" Target="embeddings/oleObject4.bin"/><Relationship Id="rId19" Type="http://schemas.openxmlformats.org/officeDocument/2006/relationships/image" Target="media/image5.emf"/><Relationship Id="rId153" Type="http://schemas.openxmlformats.org/officeDocument/2006/relationships/oleObject" Target="embeddings/oleObject94.bin"/><Relationship Id="rId154" Type="http://schemas.openxmlformats.org/officeDocument/2006/relationships/image" Target="media/image50.emf"/><Relationship Id="rId155" Type="http://schemas.openxmlformats.org/officeDocument/2006/relationships/oleObject" Target="embeddings/oleObject95.bin"/><Relationship Id="rId156" Type="http://schemas.openxmlformats.org/officeDocument/2006/relationships/oleObject" Target="embeddings/oleObject96.bin"/><Relationship Id="rId157" Type="http://schemas.openxmlformats.org/officeDocument/2006/relationships/image" Target="media/image51.emf"/><Relationship Id="rId158" Type="http://schemas.openxmlformats.org/officeDocument/2006/relationships/oleObject" Target="embeddings/oleObject97.bin"/><Relationship Id="rId159" Type="http://schemas.openxmlformats.org/officeDocument/2006/relationships/oleObject" Target="embeddings/oleObject98.bin"/><Relationship Id="rId190" Type="http://schemas.openxmlformats.org/officeDocument/2006/relationships/oleObject" Target="embeddings/oleObject118.bin"/><Relationship Id="rId191" Type="http://schemas.openxmlformats.org/officeDocument/2006/relationships/image" Target="media/image63.emf"/><Relationship Id="rId192" Type="http://schemas.openxmlformats.org/officeDocument/2006/relationships/oleObject" Target="embeddings/oleObject119.bin"/><Relationship Id="rId50" Type="http://schemas.openxmlformats.org/officeDocument/2006/relationships/oleObject" Target="embeddings/oleObject25.bin"/><Relationship Id="rId51" Type="http://schemas.openxmlformats.org/officeDocument/2006/relationships/oleObject" Target="embeddings/oleObject26.bin"/><Relationship Id="rId52" Type="http://schemas.openxmlformats.org/officeDocument/2006/relationships/image" Target="media/image16.emf"/><Relationship Id="rId53" Type="http://schemas.openxmlformats.org/officeDocument/2006/relationships/oleObject" Target="embeddings/oleObject27.bin"/><Relationship Id="rId54" Type="http://schemas.openxmlformats.org/officeDocument/2006/relationships/oleObject" Target="embeddings/oleObject28.bin"/><Relationship Id="rId55" Type="http://schemas.openxmlformats.org/officeDocument/2006/relationships/image" Target="media/image17.emf"/><Relationship Id="rId56" Type="http://schemas.openxmlformats.org/officeDocument/2006/relationships/oleObject" Target="embeddings/oleObject29.bin"/><Relationship Id="rId57" Type="http://schemas.openxmlformats.org/officeDocument/2006/relationships/oleObject" Target="embeddings/oleObject30.bin"/><Relationship Id="rId58" Type="http://schemas.openxmlformats.org/officeDocument/2006/relationships/image" Target="media/image18.emf"/><Relationship Id="rId59" Type="http://schemas.openxmlformats.org/officeDocument/2006/relationships/oleObject" Target="embeddings/oleObject31.bin"/><Relationship Id="rId193" Type="http://schemas.openxmlformats.org/officeDocument/2006/relationships/oleObject" Target="embeddings/oleObject120.bin"/><Relationship Id="rId194" Type="http://schemas.openxmlformats.org/officeDocument/2006/relationships/image" Target="media/image64.emf"/><Relationship Id="rId195" Type="http://schemas.openxmlformats.org/officeDocument/2006/relationships/oleObject" Target="embeddings/oleObject121.bin"/><Relationship Id="rId196" Type="http://schemas.openxmlformats.org/officeDocument/2006/relationships/oleObject" Target="embeddings/oleObject122.bin"/><Relationship Id="rId197" Type="http://schemas.openxmlformats.org/officeDocument/2006/relationships/header" Target="header2.xml"/><Relationship Id="rId198" Type="http://schemas.openxmlformats.org/officeDocument/2006/relationships/footer" Target="footer2.xml"/><Relationship Id="rId199" Type="http://schemas.openxmlformats.org/officeDocument/2006/relationships/image" Target="media/image65.wmf"/><Relationship Id="rId90" Type="http://schemas.openxmlformats.org/officeDocument/2006/relationships/oleObject" Target="embeddings/oleObject52.bin"/><Relationship Id="rId91" Type="http://schemas.openxmlformats.org/officeDocument/2006/relationships/image" Target="media/image29.emf"/><Relationship Id="rId92" Type="http://schemas.openxmlformats.org/officeDocument/2006/relationships/oleObject" Target="embeddings/oleObject53.bin"/><Relationship Id="rId93" Type="http://schemas.openxmlformats.org/officeDocument/2006/relationships/oleObject" Target="embeddings/oleObject54.bin"/><Relationship Id="rId94" Type="http://schemas.openxmlformats.org/officeDocument/2006/relationships/image" Target="media/image30.emf"/><Relationship Id="rId95" Type="http://schemas.openxmlformats.org/officeDocument/2006/relationships/oleObject" Target="embeddings/oleObject55.bin"/><Relationship Id="rId96" Type="http://schemas.openxmlformats.org/officeDocument/2006/relationships/oleObject" Target="embeddings/oleObject56.bin"/><Relationship Id="rId97" Type="http://schemas.openxmlformats.org/officeDocument/2006/relationships/image" Target="media/image31.emf"/><Relationship Id="rId98" Type="http://schemas.openxmlformats.org/officeDocument/2006/relationships/oleObject" Target="embeddings/oleObject57.bin"/><Relationship Id="rId99" Type="http://schemas.openxmlformats.org/officeDocument/2006/relationships/oleObject" Target="embeddings/oleObject58.bin"/><Relationship Id="rId120" Type="http://schemas.openxmlformats.org/officeDocument/2006/relationships/oleObject" Target="embeddings/oleObject72.bin"/><Relationship Id="rId121" Type="http://schemas.openxmlformats.org/officeDocument/2006/relationships/image" Target="media/image39.emf"/><Relationship Id="rId122" Type="http://schemas.openxmlformats.org/officeDocument/2006/relationships/oleObject" Target="embeddings/oleObject73.bin"/><Relationship Id="rId123" Type="http://schemas.openxmlformats.org/officeDocument/2006/relationships/oleObject" Target="embeddings/oleObject74.bin"/><Relationship Id="rId124" Type="http://schemas.openxmlformats.org/officeDocument/2006/relationships/image" Target="media/image40.emf"/><Relationship Id="rId125" Type="http://schemas.openxmlformats.org/officeDocument/2006/relationships/oleObject" Target="embeddings/oleObject75.bin"/><Relationship Id="rId126" Type="http://schemas.openxmlformats.org/officeDocument/2006/relationships/oleObject" Target="embeddings/oleObject76.bin"/><Relationship Id="rId127" Type="http://schemas.openxmlformats.org/officeDocument/2006/relationships/image" Target="media/image41.emf"/><Relationship Id="rId128" Type="http://schemas.openxmlformats.org/officeDocument/2006/relationships/oleObject" Target="embeddings/oleObject77.bin"/><Relationship Id="rId129" Type="http://schemas.openxmlformats.org/officeDocument/2006/relationships/oleObject" Target="embeddings/oleObject78.bin"/><Relationship Id="rId160" Type="http://schemas.openxmlformats.org/officeDocument/2006/relationships/image" Target="media/image52.emf"/><Relationship Id="rId161" Type="http://schemas.openxmlformats.org/officeDocument/2006/relationships/oleObject" Target="embeddings/oleObject99.bin"/><Relationship Id="rId162" Type="http://schemas.openxmlformats.org/officeDocument/2006/relationships/oleObject" Target="embeddings/oleObject100.bin"/><Relationship Id="rId20" Type="http://schemas.openxmlformats.org/officeDocument/2006/relationships/oleObject" Target="embeddings/oleObject5.bin"/><Relationship Id="rId21" Type="http://schemas.openxmlformats.org/officeDocument/2006/relationships/oleObject" Target="embeddings/oleObject6.bin"/><Relationship Id="rId22" Type="http://schemas.openxmlformats.org/officeDocument/2006/relationships/image" Target="media/image6.emf"/><Relationship Id="rId23" Type="http://schemas.openxmlformats.org/officeDocument/2006/relationships/oleObject" Target="embeddings/oleObject7.bin"/><Relationship Id="rId24" Type="http://schemas.openxmlformats.org/officeDocument/2006/relationships/oleObject" Target="embeddings/oleObject8.bin"/><Relationship Id="rId25" Type="http://schemas.openxmlformats.org/officeDocument/2006/relationships/image" Target="media/image7.emf"/><Relationship Id="rId26" Type="http://schemas.openxmlformats.org/officeDocument/2006/relationships/oleObject" Target="embeddings/oleObject9.bin"/><Relationship Id="rId27" Type="http://schemas.openxmlformats.org/officeDocument/2006/relationships/oleObject" Target="embeddings/oleObject10.bin"/><Relationship Id="rId28" Type="http://schemas.openxmlformats.org/officeDocument/2006/relationships/image" Target="media/image8.emf"/><Relationship Id="rId29" Type="http://schemas.openxmlformats.org/officeDocument/2006/relationships/oleObject" Target="embeddings/oleObject11.bin"/><Relationship Id="rId163" Type="http://schemas.openxmlformats.org/officeDocument/2006/relationships/image" Target="media/image53.emf"/><Relationship Id="rId164" Type="http://schemas.openxmlformats.org/officeDocument/2006/relationships/oleObject" Target="embeddings/oleObject101.bin"/><Relationship Id="rId165" Type="http://schemas.openxmlformats.org/officeDocument/2006/relationships/oleObject" Target="embeddings/oleObject102.bin"/><Relationship Id="rId166" Type="http://schemas.openxmlformats.org/officeDocument/2006/relationships/image" Target="media/image54.emf"/><Relationship Id="rId167" Type="http://schemas.openxmlformats.org/officeDocument/2006/relationships/oleObject" Target="embeddings/oleObject103.bin"/><Relationship Id="rId168" Type="http://schemas.openxmlformats.org/officeDocument/2006/relationships/oleObject" Target="embeddings/oleObject104.bin"/><Relationship Id="rId169" Type="http://schemas.openxmlformats.org/officeDocument/2006/relationships/image" Target="media/image55.emf"/><Relationship Id="rId200" Type="http://schemas.openxmlformats.org/officeDocument/2006/relationships/oleObject" Target="embeddings/oleObject123.bin"/><Relationship Id="rId201" Type="http://schemas.openxmlformats.org/officeDocument/2006/relationships/image" Target="media/image66.wmf"/><Relationship Id="rId202" Type="http://schemas.openxmlformats.org/officeDocument/2006/relationships/oleObject" Target="embeddings/oleObject124.bin"/><Relationship Id="rId203" Type="http://schemas.openxmlformats.org/officeDocument/2006/relationships/header" Target="header3.xml"/><Relationship Id="rId60" Type="http://schemas.openxmlformats.org/officeDocument/2006/relationships/oleObject" Target="embeddings/oleObject32.bin"/><Relationship Id="rId61" Type="http://schemas.openxmlformats.org/officeDocument/2006/relationships/image" Target="media/image19.emf"/><Relationship Id="rId62" Type="http://schemas.openxmlformats.org/officeDocument/2006/relationships/oleObject" Target="embeddings/oleObject33.bin"/><Relationship Id="rId63" Type="http://schemas.openxmlformats.org/officeDocument/2006/relationships/oleObject" Target="embeddings/oleObject34.bin"/><Relationship Id="rId64" Type="http://schemas.openxmlformats.org/officeDocument/2006/relationships/image" Target="media/image20.emf"/><Relationship Id="rId65" Type="http://schemas.openxmlformats.org/officeDocument/2006/relationships/oleObject" Target="embeddings/oleObject35.bin"/><Relationship Id="rId66" Type="http://schemas.openxmlformats.org/officeDocument/2006/relationships/oleObject" Target="embeddings/oleObject36.bin"/><Relationship Id="rId67" Type="http://schemas.openxmlformats.org/officeDocument/2006/relationships/image" Target="media/image21.emf"/><Relationship Id="rId68" Type="http://schemas.openxmlformats.org/officeDocument/2006/relationships/oleObject" Target="embeddings/oleObject37.bin"/><Relationship Id="rId69" Type="http://schemas.openxmlformats.org/officeDocument/2006/relationships/oleObject" Target="embeddings/oleObject38.bin"/><Relationship Id="rId204" Type="http://schemas.openxmlformats.org/officeDocument/2006/relationships/footer" Target="footer3.xml"/><Relationship Id="rId205" Type="http://schemas.openxmlformats.org/officeDocument/2006/relationships/fontTable" Target="fontTable.xml"/><Relationship Id="rId206" Type="http://schemas.openxmlformats.org/officeDocument/2006/relationships/theme" Target="theme/theme1.xml"/><Relationship Id="rId130" Type="http://schemas.openxmlformats.org/officeDocument/2006/relationships/image" Target="media/image42.emf"/><Relationship Id="rId131" Type="http://schemas.openxmlformats.org/officeDocument/2006/relationships/oleObject" Target="embeddings/oleObject79.bin"/><Relationship Id="rId132" Type="http://schemas.openxmlformats.org/officeDocument/2006/relationships/oleObject" Target="embeddings/oleObject80.bin"/><Relationship Id="rId133" Type="http://schemas.openxmlformats.org/officeDocument/2006/relationships/image" Target="media/image43.emf"/><Relationship Id="rId134" Type="http://schemas.openxmlformats.org/officeDocument/2006/relationships/oleObject" Target="embeddings/oleObject81.bin"/><Relationship Id="rId135" Type="http://schemas.openxmlformats.org/officeDocument/2006/relationships/oleObject" Target="embeddings/oleObject82.bin"/><Relationship Id="rId136" Type="http://schemas.openxmlformats.org/officeDocument/2006/relationships/image" Target="media/image44.emf"/><Relationship Id="rId137" Type="http://schemas.openxmlformats.org/officeDocument/2006/relationships/oleObject" Target="embeddings/oleObject83.bin"/><Relationship Id="rId138" Type="http://schemas.openxmlformats.org/officeDocument/2006/relationships/oleObject" Target="embeddings/oleObject84.bin"/><Relationship Id="rId139" Type="http://schemas.openxmlformats.org/officeDocument/2006/relationships/image" Target="media/image45.emf"/><Relationship Id="rId170" Type="http://schemas.openxmlformats.org/officeDocument/2006/relationships/oleObject" Target="embeddings/oleObject105.bin"/><Relationship Id="rId171" Type="http://schemas.openxmlformats.org/officeDocument/2006/relationships/oleObject" Target="embeddings/oleObject106.bin"/><Relationship Id="rId172" Type="http://schemas.openxmlformats.org/officeDocument/2006/relationships/image" Target="media/image56.emf"/><Relationship Id="rId30" Type="http://schemas.openxmlformats.org/officeDocument/2006/relationships/oleObject" Target="embeddings/oleObject12.bin"/><Relationship Id="rId31" Type="http://schemas.openxmlformats.org/officeDocument/2006/relationships/image" Target="media/image9.emf"/><Relationship Id="rId32" Type="http://schemas.openxmlformats.org/officeDocument/2006/relationships/oleObject" Target="embeddings/oleObject13.bin"/><Relationship Id="rId33" Type="http://schemas.openxmlformats.org/officeDocument/2006/relationships/oleObject" Target="embeddings/oleObject14.bin"/><Relationship Id="rId34" Type="http://schemas.openxmlformats.org/officeDocument/2006/relationships/image" Target="media/image10.emf"/><Relationship Id="rId35" Type="http://schemas.openxmlformats.org/officeDocument/2006/relationships/oleObject" Target="embeddings/oleObject15.bin"/><Relationship Id="rId36" Type="http://schemas.openxmlformats.org/officeDocument/2006/relationships/oleObject" Target="embeddings/oleObject16.bin"/><Relationship Id="rId37" Type="http://schemas.openxmlformats.org/officeDocument/2006/relationships/image" Target="media/image11.emf"/><Relationship Id="rId38" Type="http://schemas.openxmlformats.org/officeDocument/2006/relationships/oleObject" Target="embeddings/oleObject17.bin"/><Relationship Id="rId39" Type="http://schemas.openxmlformats.org/officeDocument/2006/relationships/oleObject" Target="embeddings/oleObject18.bin"/><Relationship Id="rId173" Type="http://schemas.openxmlformats.org/officeDocument/2006/relationships/oleObject" Target="embeddings/oleObject107.bin"/><Relationship Id="rId174" Type="http://schemas.openxmlformats.org/officeDocument/2006/relationships/oleObject" Target="embeddings/oleObject108.bin"/><Relationship Id="rId175" Type="http://schemas.openxmlformats.org/officeDocument/2006/relationships/image" Target="media/image57.emf"/><Relationship Id="rId176" Type="http://schemas.openxmlformats.org/officeDocument/2006/relationships/oleObject" Target="embeddings/oleObject109.bin"/><Relationship Id="rId177" Type="http://schemas.openxmlformats.org/officeDocument/2006/relationships/oleObject" Target="embeddings/oleObject110.bin"/><Relationship Id="rId178" Type="http://schemas.openxmlformats.org/officeDocument/2006/relationships/image" Target="media/image58.emf"/><Relationship Id="rId179" Type="http://schemas.openxmlformats.org/officeDocument/2006/relationships/oleObject" Target="embeddings/oleObject111.bin"/><Relationship Id="rId70" Type="http://schemas.openxmlformats.org/officeDocument/2006/relationships/image" Target="media/image22.emf"/><Relationship Id="rId71" Type="http://schemas.openxmlformats.org/officeDocument/2006/relationships/oleObject" Target="embeddings/oleObject39.bin"/><Relationship Id="rId72" Type="http://schemas.openxmlformats.org/officeDocument/2006/relationships/oleObject" Target="embeddings/oleObject40.bin"/><Relationship Id="rId73" Type="http://schemas.openxmlformats.org/officeDocument/2006/relationships/image" Target="media/image23.emf"/><Relationship Id="rId74" Type="http://schemas.openxmlformats.org/officeDocument/2006/relationships/oleObject" Target="embeddings/oleObject41.bin"/><Relationship Id="rId75" Type="http://schemas.openxmlformats.org/officeDocument/2006/relationships/oleObject" Target="embeddings/oleObject42.bin"/><Relationship Id="rId76" Type="http://schemas.openxmlformats.org/officeDocument/2006/relationships/image" Target="media/image24.emf"/><Relationship Id="rId77" Type="http://schemas.openxmlformats.org/officeDocument/2006/relationships/oleObject" Target="embeddings/oleObject43.bin"/><Relationship Id="rId78" Type="http://schemas.openxmlformats.org/officeDocument/2006/relationships/oleObject" Target="embeddings/oleObject44.bin"/><Relationship Id="rId79" Type="http://schemas.openxmlformats.org/officeDocument/2006/relationships/image" Target="media/image25.em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100" Type="http://schemas.openxmlformats.org/officeDocument/2006/relationships/image" Target="media/image32.emf"/><Relationship Id="rId101" Type="http://schemas.openxmlformats.org/officeDocument/2006/relationships/oleObject" Target="embeddings/oleObject59.bin"/><Relationship Id="rId102" Type="http://schemas.openxmlformats.org/officeDocument/2006/relationships/oleObject" Target="embeddings/oleObject60.bin"/><Relationship Id="rId103" Type="http://schemas.openxmlformats.org/officeDocument/2006/relationships/image" Target="media/image33.emf"/><Relationship Id="rId104" Type="http://schemas.openxmlformats.org/officeDocument/2006/relationships/oleObject" Target="embeddings/oleObject61.bin"/><Relationship Id="rId105" Type="http://schemas.openxmlformats.org/officeDocument/2006/relationships/oleObject" Target="embeddings/oleObject62.bin"/><Relationship Id="rId106" Type="http://schemas.openxmlformats.org/officeDocument/2006/relationships/image" Target="media/image34.emf"/><Relationship Id="rId107" Type="http://schemas.openxmlformats.org/officeDocument/2006/relationships/oleObject" Target="embeddings/oleObject63.bin"/><Relationship Id="rId108" Type="http://schemas.openxmlformats.org/officeDocument/2006/relationships/oleObject" Target="embeddings/oleObject64.bin"/><Relationship Id="rId109" Type="http://schemas.openxmlformats.org/officeDocument/2006/relationships/image" Target="media/image35.emf"/><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40" Type="http://schemas.openxmlformats.org/officeDocument/2006/relationships/oleObject" Target="embeddings/oleObject85.bin"/><Relationship Id="rId141" Type="http://schemas.openxmlformats.org/officeDocument/2006/relationships/oleObject" Target="embeddings/oleObject86.bin"/></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Templates\3gpp_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392C2C-D22B-FC4B-BBD6-26F13258CB97}">
  <ds:schemaRefs>
    <ds:schemaRef ds:uri="http://schemas.openxmlformats.org/officeDocument/2006/bibliography"/>
  </ds:schemaRefs>
</ds:datastoreItem>
</file>

<file path=customXml/itemProps2.xml><?xml version="1.0" encoding="utf-8"?>
<ds:datastoreItem xmlns:ds="http://schemas.openxmlformats.org/officeDocument/2006/customXml" ds:itemID="{B3E506BF-4846-F843-9E75-EF09BACE9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C:\Program Files (x86)\Microsoft Office\Templates\3gpp_70.dot</Template>
  <TotalTime>82</TotalTime>
  <Pages>3</Pages>
  <Words>88143</Words>
  <Characters>502421</Characters>
  <Application>Microsoft Macintosh Word</Application>
  <DocSecurity>0</DocSecurity>
  <Lines>4186</Lines>
  <Paragraphs>1178</Paragraphs>
  <ScaleCrop>false</ScaleCrop>
  <HeadingPairs>
    <vt:vector size="2" baseType="variant">
      <vt:variant>
        <vt:lpstr>Title</vt:lpstr>
      </vt:variant>
      <vt:variant>
        <vt:i4>1</vt:i4>
      </vt:variant>
    </vt:vector>
  </HeadingPairs>
  <TitlesOfParts>
    <vt:vector size="1" baseType="lpstr">
      <vt:lpstr>3GPP TS 38.413</vt:lpstr>
    </vt:vector>
  </TitlesOfParts>
  <Manager/>
  <Company/>
  <LinksUpToDate>false</LinksUpToDate>
  <CharactersWithSpaces>589386</CharactersWithSpaces>
  <SharedDoc>false</SharedDoc>
  <HyperlinkBase/>
  <HLinks>
    <vt:vector size="6" baseType="variant">
      <vt:variant>
        <vt:i4>1769551</vt:i4>
      </vt:variant>
      <vt:variant>
        <vt:i4>0</vt:i4>
      </vt:variant>
      <vt:variant>
        <vt:i4>0</vt:i4>
      </vt:variant>
      <vt:variant>
        <vt:i4>5</vt:i4>
      </vt:variant>
      <vt:variant>
        <vt:lpwstr>http://www.3gpp.org/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38.413</dc:title>
  <dc:subject>NG-RAN; NG Application Protocol (NGAP) (Release 15)</dc:subject>
  <dc:creator>MCC Support</dc:creator>
  <cp:keywords/>
  <dc:description/>
  <cp:lastModifiedBy>Microsoft Office 用户</cp:lastModifiedBy>
  <cp:revision>1</cp:revision>
  <cp:lastPrinted>2017-08-28T00:32:00Z</cp:lastPrinted>
  <dcterms:created xsi:type="dcterms:W3CDTF">2017-03-13T07:53:00Z</dcterms:created>
  <dcterms:modified xsi:type="dcterms:W3CDTF">2019-02-12T15:38:00Z</dcterms:modified>
</cp:coreProperties>
</file>